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190204" w14:textId="6E49D0A5" w:rsidR="00B97147" w:rsidRPr="0030544D" w:rsidRDefault="00B97147">
      <w:pPr>
        <w:tabs>
          <w:tab w:val="left" w:pos="900"/>
        </w:tabs>
        <w:spacing w:line="480" w:lineRule="auto"/>
        <w:jc w:val="both"/>
        <w:rPr>
          <w:rFonts w:ascii="Times New Roman" w:hAnsi="Times New Roman"/>
          <w:sz w:val="32"/>
          <w:szCs w:val="32"/>
        </w:rPr>
        <w:pPrChange w:id="4" w:author="Nasser Mustafa" w:date="2018-09-25T12:36:00Z">
          <w:pPr>
            <w:tabs>
              <w:tab w:val="left" w:pos="900"/>
            </w:tabs>
            <w:spacing w:line="480" w:lineRule="auto"/>
            <w:jc w:val="center"/>
          </w:pPr>
        </w:pPrChange>
      </w:pPr>
      <w:r w:rsidRPr="0030544D">
        <w:rPr>
          <w:rStyle w:val="Style1"/>
          <w:rFonts w:ascii="Times New Roman" w:hAnsi="Times New Roman"/>
          <w:noProof/>
          <w:sz w:val="32"/>
          <w:szCs w:val="32"/>
        </w:rPr>
        <w:t>Traceability Modeling for the Engineering of Heterogeneous Systems</w:t>
      </w:r>
    </w:p>
    <w:p w14:paraId="3A6F38D5" w14:textId="77777777" w:rsidR="00B97147" w:rsidRPr="0030544D" w:rsidRDefault="00B97147" w:rsidP="00595655">
      <w:pPr>
        <w:tabs>
          <w:tab w:val="left" w:pos="900"/>
        </w:tabs>
        <w:spacing w:line="480" w:lineRule="auto"/>
        <w:jc w:val="center"/>
        <w:rPr>
          <w:rFonts w:ascii="Times New Roman" w:hAnsi="Times New Roman"/>
          <w:sz w:val="32"/>
          <w:szCs w:val="32"/>
        </w:rPr>
      </w:pPr>
    </w:p>
    <w:p w14:paraId="57E41400" w14:textId="77777777" w:rsidR="00B97147" w:rsidRPr="0030544D" w:rsidRDefault="00B97147" w:rsidP="00595655">
      <w:pPr>
        <w:tabs>
          <w:tab w:val="left" w:pos="900"/>
        </w:tabs>
        <w:spacing w:line="480" w:lineRule="auto"/>
        <w:jc w:val="center"/>
        <w:rPr>
          <w:rFonts w:ascii="Times New Roman" w:hAnsi="Times New Roman"/>
          <w:sz w:val="32"/>
          <w:szCs w:val="32"/>
        </w:rPr>
      </w:pPr>
      <w:r w:rsidRPr="0030544D">
        <w:rPr>
          <w:rFonts w:ascii="Times New Roman" w:hAnsi="Times New Roman"/>
          <w:sz w:val="32"/>
          <w:szCs w:val="32"/>
        </w:rPr>
        <w:t>By</w:t>
      </w:r>
    </w:p>
    <w:p w14:paraId="63E02EEC" w14:textId="77777777" w:rsidR="00B97147" w:rsidRPr="0030544D" w:rsidRDefault="00B97147" w:rsidP="00595655">
      <w:pPr>
        <w:tabs>
          <w:tab w:val="left" w:pos="900"/>
        </w:tabs>
        <w:spacing w:line="480" w:lineRule="auto"/>
        <w:jc w:val="center"/>
        <w:rPr>
          <w:rFonts w:ascii="Times New Roman" w:hAnsi="Times New Roman"/>
          <w:noProof/>
          <w:sz w:val="32"/>
          <w:szCs w:val="32"/>
        </w:rPr>
      </w:pPr>
      <w:r w:rsidRPr="0030544D">
        <w:rPr>
          <w:rFonts w:ascii="Times New Roman" w:hAnsi="Times New Roman"/>
          <w:noProof/>
          <w:sz w:val="32"/>
          <w:szCs w:val="32"/>
        </w:rPr>
        <w:t>Nasser Mustafa</w:t>
      </w:r>
    </w:p>
    <w:p w14:paraId="2A74F54B" w14:textId="77777777" w:rsidR="00B97147" w:rsidRPr="0030544D" w:rsidRDefault="00B97147" w:rsidP="00595655">
      <w:pPr>
        <w:tabs>
          <w:tab w:val="left" w:pos="900"/>
        </w:tabs>
        <w:spacing w:line="480" w:lineRule="auto"/>
        <w:jc w:val="center"/>
        <w:rPr>
          <w:rFonts w:ascii="Times New Roman" w:hAnsi="Times New Roman"/>
          <w:sz w:val="32"/>
          <w:szCs w:val="32"/>
        </w:rPr>
      </w:pPr>
    </w:p>
    <w:p w14:paraId="63F304C0" w14:textId="195FA46C" w:rsidR="00B97147" w:rsidRPr="0030544D" w:rsidRDefault="00B97147" w:rsidP="00595655">
      <w:pPr>
        <w:tabs>
          <w:tab w:val="left" w:pos="900"/>
        </w:tabs>
        <w:spacing w:line="480" w:lineRule="auto"/>
        <w:jc w:val="center"/>
        <w:rPr>
          <w:rFonts w:ascii="Times New Roman" w:hAnsi="Times New Roman"/>
          <w:sz w:val="32"/>
          <w:szCs w:val="32"/>
        </w:rPr>
      </w:pPr>
      <w:r w:rsidRPr="0030544D">
        <w:rPr>
          <w:rFonts w:ascii="Times New Roman" w:hAnsi="Times New Roman"/>
          <w:sz w:val="32"/>
          <w:szCs w:val="32"/>
        </w:rPr>
        <w:t xml:space="preserve">A </w:t>
      </w:r>
      <w:r w:rsidR="005871CE">
        <w:rPr>
          <w:rFonts w:ascii="Times New Roman" w:hAnsi="Times New Roman"/>
          <w:sz w:val="32"/>
          <w:szCs w:val="32"/>
        </w:rPr>
        <w:t>Thesis</w:t>
      </w:r>
      <w:r w:rsidRPr="0030544D">
        <w:rPr>
          <w:rFonts w:ascii="Times New Roman" w:hAnsi="Times New Roman"/>
          <w:sz w:val="32"/>
          <w:szCs w:val="32"/>
        </w:rPr>
        <w:t xml:space="preserve"> submitted to the Faculty of Graduate and Postdoctoral Affairs in partial fulfillment of the requirements for the degree of</w:t>
      </w:r>
    </w:p>
    <w:p w14:paraId="7D0A3707" w14:textId="77777777" w:rsidR="00B97147" w:rsidRPr="0030544D" w:rsidRDefault="00B97147" w:rsidP="00595655">
      <w:pPr>
        <w:tabs>
          <w:tab w:val="left" w:pos="900"/>
        </w:tabs>
        <w:spacing w:line="480" w:lineRule="auto"/>
        <w:jc w:val="center"/>
        <w:rPr>
          <w:rFonts w:ascii="Times New Roman" w:hAnsi="Times New Roman"/>
          <w:sz w:val="32"/>
          <w:szCs w:val="32"/>
        </w:rPr>
      </w:pPr>
    </w:p>
    <w:p w14:paraId="0BEDFC5C" w14:textId="77777777" w:rsidR="00B97147" w:rsidRPr="0030544D" w:rsidRDefault="00B97147" w:rsidP="00595655">
      <w:pPr>
        <w:tabs>
          <w:tab w:val="left" w:pos="900"/>
        </w:tabs>
        <w:spacing w:line="480" w:lineRule="auto"/>
        <w:jc w:val="center"/>
        <w:rPr>
          <w:rFonts w:ascii="Times New Roman" w:hAnsi="Times New Roman"/>
          <w:sz w:val="32"/>
          <w:szCs w:val="32"/>
        </w:rPr>
      </w:pPr>
      <w:r w:rsidRPr="0030544D">
        <w:rPr>
          <w:rFonts w:ascii="Times New Roman" w:hAnsi="Times New Roman"/>
          <w:sz w:val="32"/>
          <w:szCs w:val="32"/>
        </w:rPr>
        <w:t>PhD</w:t>
      </w:r>
    </w:p>
    <w:p w14:paraId="43F70FCB" w14:textId="77777777" w:rsidR="00B97147" w:rsidRPr="0030544D" w:rsidRDefault="00B97147" w:rsidP="00595655">
      <w:pPr>
        <w:tabs>
          <w:tab w:val="left" w:pos="900"/>
        </w:tabs>
        <w:spacing w:line="480" w:lineRule="auto"/>
        <w:jc w:val="center"/>
        <w:rPr>
          <w:rFonts w:ascii="Times New Roman" w:eastAsiaTheme="minorHAnsi" w:hAnsi="Times New Roman"/>
          <w:noProof/>
          <w:sz w:val="32"/>
          <w:szCs w:val="32"/>
          <w:lang w:val="en-CA"/>
        </w:rPr>
      </w:pPr>
      <w:r w:rsidRPr="0030544D">
        <w:rPr>
          <w:rFonts w:ascii="Times New Roman" w:eastAsiaTheme="minorHAnsi" w:hAnsi="Times New Roman"/>
          <w:noProof/>
          <w:sz w:val="32"/>
          <w:szCs w:val="32"/>
          <w:lang w:val="en-CA"/>
        </w:rPr>
        <w:t>in</w:t>
      </w:r>
    </w:p>
    <w:p w14:paraId="7825A553" w14:textId="77777777" w:rsidR="00B97147" w:rsidRPr="0030544D" w:rsidRDefault="00B97147" w:rsidP="00595655">
      <w:pPr>
        <w:tabs>
          <w:tab w:val="left" w:pos="900"/>
        </w:tabs>
        <w:spacing w:line="480" w:lineRule="auto"/>
        <w:jc w:val="center"/>
        <w:rPr>
          <w:rFonts w:ascii="Times New Roman" w:hAnsi="Times New Roman"/>
          <w:b/>
          <w:sz w:val="32"/>
          <w:szCs w:val="32"/>
        </w:rPr>
      </w:pPr>
      <w:bookmarkStart w:id="5" w:name="_Toc418262756"/>
      <w:r w:rsidRPr="0030544D">
        <w:rPr>
          <w:rFonts w:ascii="Times New Roman" w:hAnsi="Times New Roman"/>
          <w:sz w:val="32"/>
          <w:szCs w:val="32"/>
        </w:rPr>
        <w:t>Electrical and Computer Engineering</w:t>
      </w:r>
      <w:bookmarkEnd w:id="5"/>
    </w:p>
    <w:p w14:paraId="57446566" w14:textId="77777777" w:rsidR="00B97147" w:rsidRPr="0030544D" w:rsidRDefault="00B97147" w:rsidP="00595655">
      <w:pPr>
        <w:tabs>
          <w:tab w:val="left" w:pos="900"/>
        </w:tabs>
        <w:spacing w:line="480" w:lineRule="auto"/>
        <w:jc w:val="center"/>
        <w:rPr>
          <w:rFonts w:ascii="Times New Roman" w:hAnsi="Times New Roman"/>
          <w:sz w:val="32"/>
          <w:szCs w:val="32"/>
        </w:rPr>
      </w:pPr>
    </w:p>
    <w:p w14:paraId="75F2EAD2" w14:textId="77777777" w:rsidR="00B97147" w:rsidRPr="0030544D" w:rsidRDefault="00B97147" w:rsidP="00595655">
      <w:pPr>
        <w:tabs>
          <w:tab w:val="left" w:pos="900"/>
        </w:tabs>
        <w:spacing w:line="480" w:lineRule="auto"/>
        <w:jc w:val="center"/>
        <w:rPr>
          <w:rFonts w:ascii="Times New Roman" w:hAnsi="Times New Roman"/>
          <w:sz w:val="32"/>
          <w:szCs w:val="32"/>
        </w:rPr>
      </w:pPr>
      <w:r w:rsidRPr="0030544D">
        <w:rPr>
          <w:rFonts w:ascii="Times New Roman" w:hAnsi="Times New Roman"/>
          <w:sz w:val="32"/>
          <w:szCs w:val="32"/>
        </w:rPr>
        <w:t>Carleton University</w:t>
      </w:r>
    </w:p>
    <w:p w14:paraId="0327624B" w14:textId="77777777" w:rsidR="00B97147" w:rsidRPr="0030544D" w:rsidRDefault="00B97147" w:rsidP="00595655">
      <w:pPr>
        <w:tabs>
          <w:tab w:val="left" w:pos="900"/>
        </w:tabs>
        <w:spacing w:line="480" w:lineRule="auto"/>
        <w:jc w:val="center"/>
        <w:rPr>
          <w:rFonts w:ascii="Times New Roman" w:hAnsi="Times New Roman"/>
          <w:sz w:val="32"/>
          <w:szCs w:val="32"/>
        </w:rPr>
      </w:pPr>
      <w:r w:rsidRPr="0030544D">
        <w:rPr>
          <w:rFonts w:ascii="Times New Roman" w:hAnsi="Times New Roman"/>
          <w:sz w:val="32"/>
          <w:szCs w:val="32"/>
        </w:rPr>
        <w:t>Ottawa, Ontario ©2018, Nasser Mustafa</w:t>
      </w:r>
    </w:p>
    <w:p w14:paraId="18F28F38" w14:textId="77777777" w:rsidR="00B97147" w:rsidRPr="00C67C7F" w:rsidRDefault="00B97147" w:rsidP="00595655">
      <w:pPr>
        <w:tabs>
          <w:tab w:val="left" w:pos="900"/>
        </w:tabs>
        <w:spacing w:line="480" w:lineRule="auto"/>
        <w:jc w:val="center"/>
        <w:rPr>
          <w:rFonts w:ascii="Times New Roman" w:hAnsi="Times New Roman"/>
        </w:rPr>
      </w:pPr>
    </w:p>
    <w:p w14:paraId="2C6D2520" w14:textId="422847F3" w:rsidR="00B97147" w:rsidRDefault="00B97147" w:rsidP="00595655">
      <w:pPr>
        <w:tabs>
          <w:tab w:val="left" w:pos="900"/>
        </w:tabs>
        <w:spacing w:line="480" w:lineRule="auto"/>
        <w:jc w:val="center"/>
        <w:rPr>
          <w:rFonts w:ascii="Times New Roman" w:hAnsi="Times New Roman"/>
        </w:rPr>
      </w:pPr>
    </w:p>
    <w:p w14:paraId="1E5D1D6E" w14:textId="77777777" w:rsidR="007D6DF3" w:rsidRPr="00C67C7F" w:rsidRDefault="007D6DF3" w:rsidP="00595655">
      <w:pPr>
        <w:tabs>
          <w:tab w:val="left" w:pos="900"/>
        </w:tabs>
        <w:spacing w:line="480" w:lineRule="auto"/>
        <w:jc w:val="center"/>
        <w:rPr>
          <w:rFonts w:ascii="Times New Roman" w:hAnsi="Times New Roman"/>
        </w:rPr>
      </w:pPr>
    </w:p>
    <w:p w14:paraId="7235F591" w14:textId="77777777" w:rsidR="00B97147" w:rsidRPr="00C67C7F" w:rsidRDefault="00B97147" w:rsidP="00595655">
      <w:pPr>
        <w:tabs>
          <w:tab w:val="left" w:pos="900"/>
        </w:tabs>
        <w:spacing w:line="480" w:lineRule="auto"/>
        <w:jc w:val="center"/>
        <w:rPr>
          <w:rFonts w:ascii="Times New Roman" w:hAnsi="Times New Roman"/>
        </w:rPr>
      </w:pPr>
    </w:p>
    <w:p w14:paraId="1B1ABDAE" w14:textId="77777777" w:rsidR="00B97147" w:rsidRPr="00C67C7F" w:rsidRDefault="00B97147" w:rsidP="00595655">
      <w:pPr>
        <w:tabs>
          <w:tab w:val="left" w:pos="900"/>
        </w:tabs>
        <w:spacing w:line="480" w:lineRule="auto"/>
        <w:jc w:val="center"/>
        <w:rPr>
          <w:rFonts w:ascii="Times New Roman" w:hAnsi="Times New Roman"/>
        </w:rPr>
        <w:sectPr w:rsidR="00B97147" w:rsidRPr="00C67C7F" w:rsidSect="00B97147">
          <w:footerReference w:type="even" r:id="rId8"/>
          <w:footerReference w:type="default" r:id="rId9"/>
          <w:footerReference w:type="first" r:id="rId10"/>
          <w:pgSz w:w="11906" w:h="16838" w:code="9"/>
          <w:pgMar w:top="1440" w:right="1440" w:bottom="1440" w:left="1440" w:header="706" w:footer="706" w:gutter="0"/>
          <w:pgNumType w:fmt="lowerRoman" w:start="1"/>
          <w:cols w:space="708"/>
          <w:titlePg/>
        </w:sectPr>
      </w:pPr>
    </w:p>
    <w:p w14:paraId="6BEB7561" w14:textId="77777777" w:rsidR="00B97147" w:rsidRPr="006A6257" w:rsidRDefault="00B97147">
      <w:pPr>
        <w:pStyle w:val="Heading1nonumber"/>
        <w:tabs>
          <w:tab w:val="left" w:pos="900"/>
        </w:tabs>
        <w:spacing w:line="480" w:lineRule="auto"/>
        <w:rPr>
          <w:rFonts w:ascii="Times New Roman" w:hAnsi="Times New Roman"/>
          <w:sz w:val="32"/>
          <w:rPrChange w:id="6" w:author="Nasser Mustafa [2]" w:date="2018-09-19T15:58:00Z">
            <w:rPr>
              <w:rFonts w:ascii="Times New Roman" w:hAnsi="Times New Roman"/>
            </w:rPr>
          </w:rPrChange>
        </w:rPr>
        <w:pPrChange w:id="7" w:author="Nasser Mustafa [2]" w:date="2018-09-19T15:58:00Z">
          <w:pPr>
            <w:pStyle w:val="Heading1nonumber"/>
            <w:tabs>
              <w:tab w:val="left" w:pos="900"/>
            </w:tabs>
            <w:spacing w:line="480" w:lineRule="auto"/>
            <w:jc w:val="both"/>
          </w:pPr>
        </w:pPrChange>
      </w:pPr>
      <w:bookmarkStart w:id="8" w:name="_Toc153357226"/>
      <w:bookmarkStart w:id="9" w:name="_Toc157169034"/>
      <w:bookmarkStart w:id="10" w:name="_Toc408228537"/>
      <w:bookmarkStart w:id="11" w:name="_Toc517828314"/>
      <w:bookmarkStart w:id="12" w:name="_Toc525737311"/>
      <w:r w:rsidRPr="006A6257">
        <w:rPr>
          <w:rFonts w:ascii="Times New Roman" w:hAnsi="Times New Roman"/>
          <w:sz w:val="32"/>
          <w:rPrChange w:id="13" w:author="Nasser Mustafa [2]" w:date="2018-09-19T15:58:00Z">
            <w:rPr>
              <w:rFonts w:ascii="Times New Roman" w:hAnsi="Times New Roman"/>
            </w:rPr>
          </w:rPrChange>
        </w:rPr>
        <w:lastRenderedPageBreak/>
        <w:t>Abstract</w:t>
      </w:r>
      <w:bookmarkEnd w:id="8"/>
      <w:bookmarkEnd w:id="9"/>
      <w:bookmarkEnd w:id="10"/>
      <w:bookmarkEnd w:id="11"/>
      <w:bookmarkEnd w:id="12"/>
    </w:p>
    <w:p w14:paraId="4302FAC8" w14:textId="12B5EA3A" w:rsidR="00B97147" w:rsidRPr="00C67C7F" w:rsidRDefault="00B97147" w:rsidP="00595655">
      <w:pPr>
        <w:pStyle w:val="Abstract0"/>
        <w:keepNext w:val="0"/>
        <w:tabs>
          <w:tab w:val="left" w:pos="900"/>
        </w:tabs>
        <w:spacing w:before="240" w:after="600" w:line="480" w:lineRule="auto"/>
        <w:ind w:left="0" w:firstLine="0"/>
        <w:jc w:val="both"/>
        <w:rPr>
          <w:sz w:val="24"/>
          <w:szCs w:val="24"/>
        </w:rPr>
      </w:pPr>
      <w:r w:rsidRPr="00C67C7F">
        <w:rPr>
          <w:sz w:val="24"/>
          <w:szCs w:val="24"/>
        </w:rPr>
        <w:t xml:space="preserve">Capturing traceability information among artifacts </w:t>
      </w:r>
      <w:r w:rsidR="00FF3299">
        <w:rPr>
          <w:sz w:val="24"/>
          <w:szCs w:val="24"/>
        </w:rPr>
        <w:t>help</w:t>
      </w:r>
      <w:ins w:id="14" w:author="Yvan Labiche" w:date="2018-09-07T16:49:00Z">
        <w:r w:rsidR="002A5149">
          <w:rPr>
            <w:sz w:val="24"/>
            <w:szCs w:val="24"/>
          </w:rPr>
          <w:t>s</w:t>
        </w:r>
      </w:ins>
      <w:r w:rsidR="00FF3299">
        <w:rPr>
          <w:sz w:val="24"/>
          <w:szCs w:val="24"/>
        </w:rPr>
        <w:t xml:space="preserve"> </w:t>
      </w:r>
      <w:r w:rsidRPr="00C67C7F">
        <w:rPr>
          <w:sz w:val="24"/>
          <w:szCs w:val="24"/>
        </w:rPr>
        <w:t xml:space="preserve">ensure product quality and assists </w:t>
      </w:r>
      <w:r w:rsidRPr="00C67C7F">
        <w:rPr>
          <w:sz w:val="24"/>
          <w:szCs w:val="24"/>
          <w:lang w:val="en-CA"/>
        </w:rPr>
        <w:t>tracking functional and non-functional requirements, and performing system validation and impact analysis</w:t>
      </w:r>
      <w:r w:rsidRPr="00C67C7F">
        <w:rPr>
          <w:sz w:val="24"/>
          <w:szCs w:val="24"/>
        </w:rPr>
        <w:t xml:space="preserve">. Although literature provides many techniques for modeling traceability, existing solutions are either tailored to specific domains or not complete enough (e.g., lack support to specify traceability link semantics). This research examines the current traceability solutions and identifies the drawbacks that hinder capturing some traceability information of heterogeneous artifacts. In this context, heterogeneous artifacts refer to artifacts that come from widely different </w:t>
      </w:r>
      <w:r w:rsidRPr="00C67C7F">
        <w:rPr>
          <w:noProof/>
          <w:sz w:val="24"/>
          <w:szCs w:val="24"/>
        </w:rPr>
        <w:t>modeling</w:t>
      </w:r>
      <w:r w:rsidRPr="00C67C7F">
        <w:rPr>
          <w:sz w:val="24"/>
          <w:szCs w:val="24"/>
        </w:rPr>
        <w:t xml:space="preserve"> notations (e.g., UML, Simulink, natural language text, source code). In this thesis, our contribution comprises building a traceability framework that can accommodate the traceability of system engineering artifacts which come from different domains of expertise. The framework includes the followings: First, a set of requirements for a traceability model that are necessary to build a generic traceability model</w:t>
      </w:r>
      <w:r w:rsidR="00FF3299">
        <w:rPr>
          <w:sz w:val="24"/>
          <w:szCs w:val="24"/>
        </w:rPr>
        <w:t>.</w:t>
      </w:r>
      <w:r w:rsidRPr="00C67C7F">
        <w:rPr>
          <w:sz w:val="24"/>
          <w:szCs w:val="24"/>
        </w:rPr>
        <w:t xml:space="preserve"> Second, a generic traceability model that is not domain specific and which, therefore, provides a solution for modeling traceability links among heterogeneous models, that is, models for which traceability links need to be established between artifacts in widely different modeling languages (e.g., UML, block diagrams, informal documents). We argue that the proposed requirements are sufficient to build a traceability model oblivious of the heterogeneity of the models </w:t>
      </w:r>
      <w:r w:rsidR="0076564E">
        <w:rPr>
          <w:sz w:val="24"/>
          <w:szCs w:val="24"/>
        </w:rPr>
        <w:t>whose</w:t>
      </w:r>
      <w:r w:rsidR="0076564E" w:rsidRPr="00C67C7F">
        <w:rPr>
          <w:sz w:val="24"/>
          <w:szCs w:val="24"/>
        </w:rPr>
        <w:t xml:space="preserve"> </w:t>
      </w:r>
      <w:r w:rsidRPr="00C67C7F">
        <w:rPr>
          <w:sz w:val="24"/>
          <w:szCs w:val="24"/>
        </w:rPr>
        <w:t>artifacts need to be traced. We also argue that our traceability model is extensible in the sense that it can adapt to new modeling languages, new ways of characterizing traceability information for instance, without requiring changes to the model itself; Third, a trace links taxonomy that encompasses semantically well-defined trace li</w:t>
      </w:r>
      <w:r w:rsidR="00CF667A">
        <w:rPr>
          <w:sz w:val="24"/>
          <w:szCs w:val="24"/>
        </w:rPr>
        <w:t xml:space="preserve">nks that can be utilized </w:t>
      </w:r>
      <w:del w:id="15" w:author="Yvan Labiche" w:date="2018-09-07T16:53:00Z">
        <w:r w:rsidR="00CF667A" w:rsidDel="002A5149">
          <w:rPr>
            <w:sz w:val="24"/>
            <w:szCs w:val="24"/>
          </w:rPr>
          <w:delText xml:space="preserve">by </w:delText>
        </w:r>
      </w:del>
      <w:ins w:id="16" w:author="Yvan Labiche" w:date="2018-09-07T16:53:00Z">
        <w:r w:rsidR="002A5149">
          <w:rPr>
            <w:sz w:val="24"/>
            <w:szCs w:val="24"/>
          </w:rPr>
          <w:t xml:space="preserve">along with </w:t>
        </w:r>
      </w:ins>
      <w:r w:rsidR="00CF667A">
        <w:rPr>
          <w:sz w:val="24"/>
          <w:szCs w:val="24"/>
        </w:rPr>
        <w:t xml:space="preserve">the </w:t>
      </w:r>
      <w:r w:rsidRPr="00C67C7F">
        <w:rPr>
          <w:sz w:val="24"/>
          <w:szCs w:val="24"/>
        </w:rPr>
        <w:t xml:space="preserve">traceability model. </w:t>
      </w:r>
      <w:ins w:id="17" w:author="Nasser Mustafa [2]" w:date="2018-09-25T18:22:00Z">
        <w:r w:rsidR="002F3B00">
          <w:rPr>
            <w:sz w:val="24"/>
            <w:szCs w:val="24"/>
          </w:rPr>
          <w:t xml:space="preserve">The design </w:t>
        </w:r>
      </w:ins>
      <w:ins w:id="18" w:author="Nasser Mustafa [2]" w:date="2018-09-25T18:24:00Z">
        <w:r w:rsidR="002F3B00">
          <w:rPr>
            <w:sz w:val="24"/>
            <w:szCs w:val="24"/>
          </w:rPr>
          <w:t xml:space="preserve">of our </w:t>
        </w:r>
      </w:ins>
      <w:del w:id="19" w:author="Nasser Mustafa [2]" w:date="2018-09-25T18:22:00Z">
        <w:r w:rsidR="00722084" w:rsidDel="002F3B00">
          <w:rPr>
            <w:sz w:val="24"/>
            <w:szCs w:val="24"/>
          </w:rPr>
          <w:delText>O</w:delText>
        </w:r>
      </w:del>
      <w:del w:id="20" w:author="Nasser Mustafa [2]" w:date="2018-09-25T18:24:00Z">
        <w:r w:rsidR="00722084" w:rsidDel="002F3B00">
          <w:rPr>
            <w:sz w:val="24"/>
            <w:szCs w:val="24"/>
          </w:rPr>
          <w:delText xml:space="preserve">ur </w:delText>
        </w:r>
      </w:del>
      <w:r w:rsidR="00722084">
        <w:rPr>
          <w:sz w:val="24"/>
          <w:szCs w:val="24"/>
        </w:rPr>
        <w:t>framework is validated</w:t>
      </w:r>
      <w:ins w:id="21" w:author="Nasser Mustafa [2]" w:date="2018-09-25T18:22:00Z">
        <w:r w:rsidR="002F3B00">
          <w:rPr>
            <w:sz w:val="24"/>
            <w:szCs w:val="24"/>
          </w:rPr>
          <w:t xml:space="preserve"> </w:t>
        </w:r>
      </w:ins>
      <w:del w:id="22" w:author="Nasser Mustafa [2]" w:date="2018-09-25T18:23:00Z">
        <w:r w:rsidR="00722084" w:rsidDel="002F3B00">
          <w:rPr>
            <w:sz w:val="24"/>
            <w:szCs w:val="24"/>
          </w:rPr>
          <w:delText xml:space="preserve"> </w:delText>
        </w:r>
      </w:del>
      <w:r w:rsidR="00722084">
        <w:rPr>
          <w:sz w:val="24"/>
          <w:szCs w:val="24"/>
        </w:rPr>
        <w:t xml:space="preserve">through a set of validation methods including validation by construction, </w:t>
      </w:r>
      <w:del w:id="23" w:author="Nasser Mustafa [2]" w:date="2018-09-25T18:22:00Z">
        <w:r w:rsidR="00FD7D95" w:rsidDel="002F3B00">
          <w:rPr>
            <w:sz w:val="24"/>
            <w:szCs w:val="24"/>
          </w:rPr>
          <w:delText xml:space="preserve">a survey, </w:delText>
        </w:r>
      </w:del>
      <w:r w:rsidR="00FD7D95">
        <w:rPr>
          <w:sz w:val="24"/>
          <w:szCs w:val="24"/>
        </w:rPr>
        <w:t xml:space="preserve">and </w:t>
      </w:r>
      <w:del w:id="24" w:author="Nasser Mustafa [2]" w:date="2018-09-25T18:25:00Z">
        <w:r w:rsidR="00FD7D95" w:rsidDel="002F3B00">
          <w:rPr>
            <w:sz w:val="24"/>
            <w:szCs w:val="24"/>
          </w:rPr>
          <w:delText>a case study</w:delText>
        </w:r>
      </w:del>
      <w:ins w:id="25" w:author="Nasser Mustafa [2]" w:date="2018-09-25T18:25:00Z">
        <w:r w:rsidR="002F3B00">
          <w:rPr>
            <w:sz w:val="24"/>
            <w:szCs w:val="24"/>
          </w:rPr>
          <w:t>by example</w:t>
        </w:r>
      </w:ins>
      <w:r w:rsidR="00FD7D95">
        <w:rPr>
          <w:sz w:val="24"/>
          <w:szCs w:val="24"/>
        </w:rPr>
        <w:t>.</w:t>
      </w:r>
      <w:ins w:id="26" w:author="Nasser Mustafa [2]" w:date="2018-09-25T18:23:00Z">
        <w:r w:rsidR="002F3B00">
          <w:rPr>
            <w:sz w:val="24"/>
            <w:szCs w:val="24"/>
          </w:rPr>
          <w:t xml:space="preserve"> Also, it is supported by our findings from the survey and the systematic literature review.</w:t>
        </w:r>
      </w:ins>
    </w:p>
    <w:p w14:paraId="29C57931" w14:textId="3A15F5D7" w:rsidR="00B97147" w:rsidRPr="00BC1D45" w:rsidRDefault="00B97147">
      <w:pPr>
        <w:tabs>
          <w:tab w:val="left" w:pos="900"/>
        </w:tabs>
        <w:spacing w:line="480" w:lineRule="auto"/>
        <w:jc w:val="center"/>
        <w:rPr>
          <w:rFonts w:ascii="Times New Roman" w:hAnsi="Times New Roman"/>
          <w:b/>
          <w:sz w:val="32"/>
          <w:szCs w:val="32"/>
          <w:highlight w:val="yellow"/>
          <w:rPrChange w:id="27" w:author="Nasser Mustafa [2]" w:date="2018-09-21T21:07:00Z">
            <w:rPr>
              <w:rFonts w:ascii="Times New Roman" w:hAnsi="Times New Roman"/>
            </w:rPr>
          </w:rPrChange>
        </w:rPr>
        <w:pPrChange w:id="28" w:author="Nasser Mustafa [2]" w:date="2018-09-19T16:03:00Z">
          <w:pPr>
            <w:tabs>
              <w:tab w:val="left" w:pos="900"/>
            </w:tabs>
            <w:spacing w:line="480" w:lineRule="auto"/>
          </w:pPr>
        </w:pPrChange>
      </w:pPr>
      <w:r w:rsidRPr="00C67C7F">
        <w:rPr>
          <w:rFonts w:ascii="Times New Roman" w:hAnsi="Times New Roman"/>
        </w:rPr>
        <w:br w:type="page"/>
      </w:r>
      <w:bookmarkStart w:id="29" w:name="_Toc408228538"/>
      <w:r w:rsidRPr="00BC1D45">
        <w:rPr>
          <w:rFonts w:ascii="Times New Roman" w:hAnsi="Times New Roman"/>
          <w:b/>
          <w:sz w:val="32"/>
          <w:szCs w:val="32"/>
          <w:highlight w:val="yellow"/>
          <w:rPrChange w:id="30" w:author="Nasser Mustafa [2]" w:date="2018-09-21T21:07:00Z">
            <w:rPr>
              <w:rFonts w:ascii="Times New Roman" w:hAnsi="Times New Roman"/>
            </w:rPr>
          </w:rPrChange>
        </w:rPr>
        <w:t>Acknowledgement</w:t>
      </w:r>
      <w:del w:id="31" w:author="Nasser Mustafa [2]" w:date="2018-09-21T21:07:00Z">
        <w:r w:rsidRPr="00BC1D45" w:rsidDel="00BC1D45">
          <w:rPr>
            <w:rFonts w:ascii="Times New Roman" w:hAnsi="Times New Roman"/>
            <w:b/>
            <w:sz w:val="32"/>
            <w:szCs w:val="32"/>
            <w:highlight w:val="yellow"/>
            <w:rPrChange w:id="32" w:author="Nasser Mustafa [2]" w:date="2018-09-21T21:07:00Z">
              <w:rPr>
                <w:rFonts w:ascii="Times New Roman" w:hAnsi="Times New Roman"/>
              </w:rPr>
            </w:rPrChange>
          </w:rPr>
          <w:delText>s</w:delText>
        </w:r>
      </w:del>
      <w:bookmarkEnd w:id="29"/>
    </w:p>
    <w:p w14:paraId="0DBAAA25" w14:textId="6413EDFF" w:rsidR="003002B1" w:rsidRPr="00BC1D45" w:rsidRDefault="003002B1">
      <w:pPr>
        <w:spacing w:line="480" w:lineRule="auto"/>
        <w:jc w:val="both"/>
        <w:rPr>
          <w:ins w:id="33" w:author="Nasser Mustafa [2]" w:date="2018-09-19T16:49:00Z"/>
          <w:rFonts w:ascii="Times New Roman" w:hAnsi="Times New Roman"/>
          <w:highlight w:val="yellow"/>
          <w:rPrChange w:id="34" w:author="Nasser Mustafa [2]" w:date="2018-09-21T21:06:00Z">
            <w:rPr>
              <w:ins w:id="35" w:author="Nasser Mustafa [2]" w:date="2018-09-19T16:49:00Z"/>
              <w:rFonts w:ascii="Times New Roman" w:hAnsi="Times New Roman"/>
            </w:rPr>
          </w:rPrChange>
        </w:rPr>
        <w:pPrChange w:id="36" w:author="Nasser Mustafa" w:date="2018-09-25T12:37:00Z">
          <w:pPr>
            <w:spacing w:line="480" w:lineRule="auto"/>
          </w:pPr>
        </w:pPrChange>
      </w:pPr>
      <w:ins w:id="37" w:author="Nasser Mustafa [2]" w:date="2018-09-19T16:49:00Z">
        <w:r w:rsidRPr="00BC1D45">
          <w:rPr>
            <w:rFonts w:ascii="Times New Roman" w:hAnsi="Times New Roman"/>
            <w:highlight w:val="yellow"/>
            <w:rPrChange w:id="38" w:author="Nasser Mustafa [2]" w:date="2018-09-21T21:06:00Z">
              <w:rPr>
                <w:rFonts w:ascii="Times New Roman" w:hAnsi="Times New Roman"/>
              </w:rPr>
            </w:rPrChange>
          </w:rPr>
          <w:t xml:space="preserve">I would like to thank my supervisor Dr. Yvan Labiche the head of the </w:t>
        </w:r>
        <w:r w:rsidRPr="00BC1D45">
          <w:rPr>
            <w:rFonts w:ascii="Times New Roman" w:hAnsi="Times New Roman"/>
            <w:color w:val="191919"/>
            <w:highlight w:val="yellow"/>
            <w:shd w:val="clear" w:color="auto" w:fill="FFFFFF"/>
            <w:rPrChange w:id="39" w:author="Nasser Mustafa [2]" w:date="2018-09-21T21:06:00Z">
              <w:rPr>
                <w:rFonts w:ascii="Times New Roman" w:hAnsi="Times New Roman"/>
                <w:color w:val="191919"/>
                <w:shd w:val="clear" w:color="auto" w:fill="FFFFFF"/>
              </w:rPr>
            </w:rPrChange>
          </w:rPr>
          <w:t xml:space="preserve">he Software Quality Engineering Laboratory (SQUALL) at Carleton University </w:t>
        </w:r>
        <w:r w:rsidRPr="00BC1D45">
          <w:rPr>
            <w:rFonts w:ascii="Times New Roman" w:hAnsi="Times New Roman"/>
            <w:highlight w:val="yellow"/>
            <w:rPrChange w:id="40" w:author="Nasser Mustafa [2]" w:date="2018-09-21T21:06:00Z">
              <w:rPr>
                <w:rFonts w:ascii="Times New Roman" w:hAnsi="Times New Roman"/>
              </w:rPr>
            </w:rPrChange>
          </w:rPr>
          <w:t>for his unlimited support and advice during my PhD study. Also, I would like to extend my thanks to Dr. Daniel Amyot from the University of Ottawa for his valuable comments and the revision of my thesis.</w:t>
        </w:r>
      </w:ins>
    </w:p>
    <w:p w14:paraId="4D1E11C7" w14:textId="77777777" w:rsidR="003002B1" w:rsidRPr="00BC1D45" w:rsidRDefault="003002B1" w:rsidP="007C4431">
      <w:pPr>
        <w:pStyle w:val="p1a"/>
        <w:tabs>
          <w:tab w:val="left" w:pos="900"/>
        </w:tabs>
        <w:spacing w:line="480" w:lineRule="auto"/>
        <w:jc w:val="both"/>
        <w:rPr>
          <w:ins w:id="41" w:author="Nasser Mustafa [2]" w:date="2018-09-19T16:49:00Z"/>
          <w:rFonts w:ascii="Times New Roman" w:hAnsi="Times New Roman" w:cs="Times New Roman"/>
          <w:highlight w:val="yellow"/>
          <w:rPrChange w:id="42" w:author="Nasser Mustafa [2]" w:date="2018-09-21T21:06:00Z">
            <w:rPr>
              <w:ins w:id="43" w:author="Nasser Mustafa [2]" w:date="2018-09-19T16:49:00Z"/>
              <w:rFonts w:ascii="Times New Roman" w:hAnsi="Times New Roman" w:cs="Times New Roman"/>
            </w:rPr>
          </w:rPrChange>
        </w:rPr>
      </w:pPr>
      <w:ins w:id="44" w:author="Nasser Mustafa [2]" w:date="2018-09-19T16:49:00Z">
        <w:r w:rsidRPr="00BC1D45">
          <w:rPr>
            <w:rFonts w:ascii="Times New Roman" w:hAnsi="Times New Roman" w:cs="Times New Roman"/>
            <w:highlight w:val="yellow"/>
            <w:rPrChange w:id="45" w:author="Nasser Mustafa [2]" w:date="2018-09-21T21:06:00Z">
              <w:rPr>
                <w:rFonts w:ascii="Times New Roman" w:hAnsi="Times New Roman" w:cs="Times New Roman"/>
              </w:rPr>
            </w:rPrChange>
          </w:rPr>
          <w:t>I would like to thank NSERC, CRIAQ, CAE, CMC Electronics, and Mannarino Systems &amp; Software for their financial support.</w:t>
        </w:r>
      </w:ins>
    </w:p>
    <w:p w14:paraId="0E878D95" w14:textId="453C4B93" w:rsidR="003002B1" w:rsidRDefault="003002B1" w:rsidP="007C4431">
      <w:pPr>
        <w:pStyle w:val="p1a"/>
        <w:tabs>
          <w:tab w:val="left" w:pos="900"/>
        </w:tabs>
        <w:spacing w:line="480" w:lineRule="auto"/>
        <w:jc w:val="both"/>
        <w:rPr>
          <w:ins w:id="46" w:author="Nasser Mustafa [2]" w:date="2018-09-19T16:50:00Z"/>
          <w:rFonts w:ascii="Times New Roman" w:hAnsi="Times New Roman" w:cs="Times New Roman"/>
        </w:rPr>
      </w:pPr>
      <w:ins w:id="47" w:author="Nasser Mustafa [2]" w:date="2018-09-19T16:49:00Z">
        <w:r w:rsidRPr="00BC1D45">
          <w:rPr>
            <w:rFonts w:ascii="Times New Roman" w:hAnsi="Times New Roman" w:cs="Times New Roman"/>
            <w:highlight w:val="yellow"/>
            <w:rPrChange w:id="48" w:author="Nasser Mustafa [2]" w:date="2018-09-21T21:06:00Z">
              <w:rPr>
                <w:rFonts w:ascii="Times New Roman" w:hAnsi="Times New Roman" w:cs="Times New Roman"/>
              </w:rPr>
            </w:rPrChange>
          </w:rPr>
          <w:t>Last but not least, many thanks for my lovely family; my wife Hanan, my daughter Nathalie, and my son Mohammed for their support and encouragement.</w:t>
        </w:r>
      </w:ins>
    </w:p>
    <w:p w14:paraId="352C0E69" w14:textId="075FC862" w:rsidR="003002B1" w:rsidRDefault="003002B1">
      <w:pPr>
        <w:jc w:val="both"/>
        <w:rPr>
          <w:ins w:id="49" w:author="Nasser Mustafa [2]" w:date="2018-09-19T16:50:00Z"/>
          <w:rFonts w:ascii="Times New Roman" w:eastAsia="Times New Roman" w:hAnsi="Times New Roman"/>
          <w:lang w:eastAsia="de-DE"/>
        </w:rPr>
        <w:pPrChange w:id="50" w:author="Nasser Mustafa" w:date="2018-09-25T12:37:00Z">
          <w:pPr/>
        </w:pPrChange>
      </w:pPr>
      <w:ins w:id="51" w:author="Nasser Mustafa [2]" w:date="2018-09-19T16:50:00Z">
        <w:r>
          <w:rPr>
            <w:rFonts w:ascii="Times New Roman" w:hAnsi="Times New Roman"/>
          </w:rPr>
          <w:br w:type="page"/>
        </w:r>
      </w:ins>
    </w:p>
    <w:p w14:paraId="00971B1E" w14:textId="3BFE25CF" w:rsidR="003002B1" w:rsidRPr="00BC1D45" w:rsidRDefault="003002B1">
      <w:pPr>
        <w:pStyle w:val="p1a"/>
        <w:tabs>
          <w:tab w:val="left" w:pos="900"/>
        </w:tabs>
        <w:spacing w:line="480" w:lineRule="auto"/>
        <w:jc w:val="center"/>
        <w:rPr>
          <w:ins w:id="52" w:author="Nasser Mustafa [2]" w:date="2018-09-19T16:51:00Z"/>
          <w:rFonts w:ascii="Times New Roman" w:hAnsi="Times New Roman" w:cs="Times New Roman"/>
          <w:b/>
          <w:sz w:val="32"/>
          <w:szCs w:val="32"/>
          <w:highlight w:val="yellow"/>
          <w:rPrChange w:id="53" w:author="Nasser Mustafa [2]" w:date="2018-09-21T21:06:00Z">
            <w:rPr>
              <w:ins w:id="54" w:author="Nasser Mustafa [2]" w:date="2018-09-19T16:51:00Z"/>
              <w:rFonts w:ascii="Times New Roman" w:hAnsi="Times New Roman" w:cs="Times New Roman"/>
              <w:b/>
              <w:sz w:val="32"/>
              <w:szCs w:val="32"/>
            </w:rPr>
          </w:rPrChange>
        </w:rPr>
        <w:pPrChange w:id="55" w:author="Nasser Mustafa [2]" w:date="2018-09-19T16:51:00Z">
          <w:pPr>
            <w:pStyle w:val="p1a"/>
            <w:tabs>
              <w:tab w:val="left" w:pos="900"/>
            </w:tabs>
            <w:spacing w:line="480" w:lineRule="auto"/>
            <w:jc w:val="both"/>
          </w:pPr>
        </w:pPrChange>
      </w:pPr>
      <w:ins w:id="56" w:author="Nasser Mustafa [2]" w:date="2018-09-19T16:51:00Z">
        <w:r w:rsidRPr="00BC1D45">
          <w:rPr>
            <w:rFonts w:ascii="Times New Roman" w:hAnsi="Times New Roman" w:cs="Times New Roman"/>
            <w:b/>
            <w:sz w:val="32"/>
            <w:szCs w:val="32"/>
            <w:highlight w:val="yellow"/>
            <w:rPrChange w:id="57" w:author="Nasser Mustafa [2]" w:date="2018-09-21T21:06:00Z">
              <w:rPr>
                <w:rFonts w:ascii="Times New Roman" w:hAnsi="Times New Roman" w:cs="Times New Roman"/>
              </w:rPr>
            </w:rPrChange>
          </w:rPr>
          <w:t>Dedication</w:t>
        </w:r>
      </w:ins>
    </w:p>
    <w:p w14:paraId="77E0E7C8" w14:textId="7D42D1AA" w:rsidR="003002B1" w:rsidRPr="00BC1D45" w:rsidRDefault="003002B1">
      <w:pPr>
        <w:pStyle w:val="p1a"/>
        <w:tabs>
          <w:tab w:val="left" w:pos="900"/>
        </w:tabs>
        <w:spacing w:line="480" w:lineRule="auto"/>
        <w:rPr>
          <w:ins w:id="58" w:author="Nasser Mustafa [2]" w:date="2018-09-19T16:49:00Z"/>
          <w:rFonts w:ascii="Times New Roman" w:hAnsi="Times New Roman" w:cs="Times New Roman"/>
          <w:i/>
          <w:highlight w:val="yellow"/>
          <w:rPrChange w:id="59" w:author="Nasser Mustafa [2]" w:date="2018-09-21T21:06:00Z">
            <w:rPr>
              <w:ins w:id="60" w:author="Nasser Mustafa [2]" w:date="2018-09-19T16:49:00Z"/>
              <w:rFonts w:ascii="Times New Roman" w:hAnsi="Times New Roman" w:cs="Times New Roman"/>
            </w:rPr>
          </w:rPrChange>
        </w:rPr>
        <w:pPrChange w:id="61" w:author="Nasser Mustafa [2]" w:date="2018-09-19T16:54:00Z">
          <w:pPr>
            <w:pStyle w:val="p1a"/>
            <w:tabs>
              <w:tab w:val="left" w:pos="900"/>
            </w:tabs>
            <w:spacing w:line="480" w:lineRule="auto"/>
            <w:jc w:val="both"/>
          </w:pPr>
        </w:pPrChange>
      </w:pPr>
      <w:ins w:id="62" w:author="Nasser Mustafa [2]" w:date="2018-09-19T16:51:00Z">
        <w:r w:rsidRPr="00BC1D45">
          <w:rPr>
            <w:rFonts w:ascii="Times New Roman" w:hAnsi="Times New Roman" w:cs="Times New Roman"/>
            <w:i/>
            <w:highlight w:val="yellow"/>
            <w:rPrChange w:id="63" w:author="Nasser Mustafa [2]" w:date="2018-09-21T21:06:00Z">
              <w:rPr>
                <w:rFonts w:ascii="Times New Roman" w:hAnsi="Times New Roman" w:cs="Times New Roman"/>
                <w:b/>
                <w:sz w:val="32"/>
                <w:szCs w:val="32"/>
              </w:rPr>
            </w:rPrChange>
          </w:rPr>
          <w:t xml:space="preserve">To the souls of my father and mother who </w:t>
        </w:r>
      </w:ins>
      <w:ins w:id="64" w:author="Nasser Mustafa [2]" w:date="2018-09-19T16:53:00Z">
        <w:r w:rsidRPr="00BC1D45">
          <w:rPr>
            <w:rFonts w:ascii="Times New Roman" w:hAnsi="Times New Roman" w:cs="Times New Roman"/>
            <w:i/>
            <w:highlight w:val="yellow"/>
            <w:rPrChange w:id="65" w:author="Nasser Mustafa [2]" w:date="2018-09-21T21:06:00Z">
              <w:rPr>
                <w:rFonts w:ascii="Times New Roman" w:hAnsi="Times New Roman" w:cs="Times New Roman"/>
                <w:i/>
              </w:rPr>
            </w:rPrChange>
          </w:rPr>
          <w:t>gave me their courage and support.</w:t>
        </w:r>
      </w:ins>
    </w:p>
    <w:p w14:paraId="0623EDE3" w14:textId="77777777" w:rsidR="009A6C47" w:rsidRDefault="009A6C47" w:rsidP="00595655">
      <w:pPr>
        <w:pStyle w:val="p1a"/>
        <w:tabs>
          <w:tab w:val="left" w:pos="900"/>
        </w:tabs>
        <w:spacing w:line="480" w:lineRule="auto"/>
        <w:jc w:val="both"/>
        <w:rPr>
          <w:rFonts w:ascii="Times New Roman" w:hAnsi="Times New Roman" w:cs="Times New Roman"/>
        </w:rPr>
      </w:pPr>
    </w:p>
    <w:p w14:paraId="2B69BFA2" w14:textId="11759BDF" w:rsidR="009A6C47" w:rsidRPr="00BC1D45" w:rsidRDefault="00CB2452" w:rsidP="002D6A49">
      <w:pPr>
        <w:pStyle w:val="Heading1"/>
        <w:numPr>
          <w:ilvl w:val="0"/>
          <w:numId w:val="0"/>
        </w:numPr>
        <w:rPr>
          <w:sz w:val="32"/>
          <w:rPrChange w:id="66" w:author="Nasser Mustafa [2]" w:date="2018-09-21T21:06:00Z">
            <w:rPr/>
          </w:rPrChange>
        </w:rPr>
      </w:pPr>
      <w:bookmarkStart w:id="67" w:name="_Toc525737312"/>
      <w:r w:rsidRPr="00BC1D45">
        <w:rPr>
          <w:sz w:val="32"/>
          <w:rPrChange w:id="68" w:author="Nasser Mustafa [2]" w:date="2018-09-21T21:06:00Z">
            <w:rPr/>
          </w:rPrChange>
        </w:rPr>
        <w:t xml:space="preserve">Table of </w:t>
      </w:r>
      <w:r w:rsidR="009A6C47" w:rsidRPr="00BC1D45">
        <w:rPr>
          <w:sz w:val="32"/>
          <w:rPrChange w:id="69" w:author="Nasser Mustafa [2]" w:date="2018-09-21T21:06:00Z">
            <w:rPr/>
          </w:rPrChange>
        </w:rPr>
        <w:t>Contents</w:t>
      </w:r>
      <w:bookmarkEnd w:id="67"/>
    </w:p>
    <w:p w14:paraId="351D768E" w14:textId="2720E9E3" w:rsidR="00160797" w:rsidRDefault="002F2FFB">
      <w:pPr>
        <w:pStyle w:val="TOC1"/>
        <w:rPr>
          <w:ins w:id="70" w:author="Nasser Mustafa [2]" w:date="2018-09-26T14:59:00Z"/>
          <w:rFonts w:asciiTheme="minorHAnsi" w:eastAsiaTheme="minorEastAsia" w:hAnsiTheme="minorHAnsi" w:cstheme="minorBidi"/>
          <w:b w:val="0"/>
          <w:noProof/>
          <w:sz w:val="22"/>
          <w:szCs w:val="22"/>
          <w:lang w:eastAsia="zh-CN"/>
        </w:rPr>
      </w:pPr>
      <w:r>
        <w:fldChar w:fldCharType="begin"/>
      </w:r>
      <w:r>
        <w:instrText xml:space="preserve"> TOC \o "1-3" \h \z \u </w:instrText>
      </w:r>
      <w:r>
        <w:fldChar w:fldCharType="separate"/>
      </w:r>
      <w:ins w:id="71" w:author="Nasser Mustafa [2]" w:date="2018-09-26T14:59:00Z">
        <w:r w:rsidR="00160797" w:rsidRPr="00D25FC4">
          <w:rPr>
            <w:rStyle w:val="Hyperlink"/>
            <w:noProof/>
          </w:rPr>
          <w:fldChar w:fldCharType="begin"/>
        </w:r>
        <w:r w:rsidR="00160797" w:rsidRPr="00D25FC4">
          <w:rPr>
            <w:rStyle w:val="Hyperlink"/>
            <w:noProof/>
          </w:rPr>
          <w:instrText xml:space="preserve"> </w:instrText>
        </w:r>
        <w:r w:rsidR="00160797">
          <w:rPr>
            <w:noProof/>
          </w:rPr>
          <w:instrText>HYPERLINK \l "_Toc525737311"</w:instrText>
        </w:r>
        <w:r w:rsidR="00160797" w:rsidRPr="00D25FC4">
          <w:rPr>
            <w:rStyle w:val="Hyperlink"/>
            <w:noProof/>
          </w:rPr>
          <w:instrText xml:space="preserve"> </w:instrText>
        </w:r>
        <w:r w:rsidR="00160797" w:rsidRPr="00D25FC4">
          <w:rPr>
            <w:rStyle w:val="Hyperlink"/>
            <w:noProof/>
          </w:rPr>
        </w:r>
        <w:r w:rsidR="00160797" w:rsidRPr="00D25FC4">
          <w:rPr>
            <w:rStyle w:val="Hyperlink"/>
            <w:noProof/>
          </w:rPr>
          <w:fldChar w:fldCharType="separate"/>
        </w:r>
        <w:r w:rsidR="00160797" w:rsidRPr="00D25FC4">
          <w:rPr>
            <w:rStyle w:val="Hyperlink"/>
            <w:noProof/>
          </w:rPr>
          <w:t>Abstract</w:t>
        </w:r>
        <w:r w:rsidR="00160797">
          <w:rPr>
            <w:noProof/>
            <w:webHidden/>
          </w:rPr>
          <w:tab/>
        </w:r>
        <w:r w:rsidR="00160797">
          <w:rPr>
            <w:noProof/>
            <w:webHidden/>
          </w:rPr>
          <w:fldChar w:fldCharType="begin"/>
        </w:r>
        <w:r w:rsidR="00160797">
          <w:rPr>
            <w:noProof/>
            <w:webHidden/>
          </w:rPr>
          <w:instrText xml:space="preserve"> PAGEREF _Toc525737311 \h </w:instrText>
        </w:r>
        <w:r w:rsidR="00160797">
          <w:rPr>
            <w:noProof/>
            <w:webHidden/>
          </w:rPr>
        </w:r>
      </w:ins>
      <w:r w:rsidR="00160797">
        <w:rPr>
          <w:noProof/>
          <w:webHidden/>
        </w:rPr>
        <w:fldChar w:fldCharType="separate"/>
      </w:r>
      <w:ins w:id="72" w:author="Nasser Mustafa [2]" w:date="2018-09-26T14:59:00Z">
        <w:r w:rsidR="00160797">
          <w:rPr>
            <w:noProof/>
            <w:webHidden/>
          </w:rPr>
          <w:t>ii</w:t>
        </w:r>
        <w:r w:rsidR="00160797">
          <w:rPr>
            <w:noProof/>
            <w:webHidden/>
          </w:rPr>
          <w:fldChar w:fldCharType="end"/>
        </w:r>
        <w:r w:rsidR="00160797" w:rsidRPr="00D25FC4">
          <w:rPr>
            <w:rStyle w:val="Hyperlink"/>
            <w:noProof/>
          </w:rPr>
          <w:fldChar w:fldCharType="end"/>
        </w:r>
      </w:ins>
    </w:p>
    <w:p w14:paraId="4659E786" w14:textId="43CE9E28" w:rsidR="00160797" w:rsidRDefault="00160797">
      <w:pPr>
        <w:pStyle w:val="TOC1"/>
        <w:rPr>
          <w:ins w:id="73" w:author="Nasser Mustafa [2]" w:date="2018-09-26T14:59:00Z"/>
          <w:rFonts w:asciiTheme="minorHAnsi" w:eastAsiaTheme="minorEastAsia" w:hAnsiTheme="minorHAnsi" w:cstheme="minorBidi"/>
          <w:b w:val="0"/>
          <w:noProof/>
          <w:sz w:val="22"/>
          <w:szCs w:val="22"/>
          <w:lang w:eastAsia="zh-CN"/>
        </w:rPr>
      </w:pPr>
      <w:ins w:id="7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Table of Contents</w:t>
        </w:r>
        <w:r>
          <w:rPr>
            <w:noProof/>
            <w:webHidden/>
          </w:rPr>
          <w:tab/>
        </w:r>
        <w:r>
          <w:rPr>
            <w:noProof/>
            <w:webHidden/>
          </w:rPr>
          <w:fldChar w:fldCharType="begin"/>
        </w:r>
        <w:r>
          <w:rPr>
            <w:noProof/>
            <w:webHidden/>
          </w:rPr>
          <w:instrText xml:space="preserve"> PAGEREF _Toc525737312 \h </w:instrText>
        </w:r>
        <w:r>
          <w:rPr>
            <w:noProof/>
            <w:webHidden/>
          </w:rPr>
        </w:r>
      </w:ins>
      <w:r>
        <w:rPr>
          <w:noProof/>
          <w:webHidden/>
        </w:rPr>
        <w:fldChar w:fldCharType="separate"/>
      </w:r>
      <w:ins w:id="75" w:author="Nasser Mustafa [2]" w:date="2018-09-26T14:59:00Z">
        <w:r>
          <w:rPr>
            <w:noProof/>
            <w:webHidden/>
          </w:rPr>
          <w:t>v</w:t>
        </w:r>
        <w:r>
          <w:rPr>
            <w:noProof/>
            <w:webHidden/>
          </w:rPr>
          <w:fldChar w:fldCharType="end"/>
        </w:r>
        <w:r w:rsidRPr="00D25FC4">
          <w:rPr>
            <w:rStyle w:val="Hyperlink"/>
            <w:noProof/>
          </w:rPr>
          <w:fldChar w:fldCharType="end"/>
        </w:r>
      </w:ins>
    </w:p>
    <w:p w14:paraId="0213EA88" w14:textId="2A51EDE4" w:rsidR="00160797" w:rsidRDefault="00160797">
      <w:pPr>
        <w:pStyle w:val="TOC1"/>
        <w:rPr>
          <w:ins w:id="76" w:author="Nasser Mustafa [2]" w:date="2018-09-26T14:59:00Z"/>
          <w:rFonts w:asciiTheme="minorHAnsi" w:eastAsiaTheme="minorEastAsia" w:hAnsiTheme="minorHAnsi" w:cstheme="minorBidi"/>
          <w:b w:val="0"/>
          <w:noProof/>
          <w:sz w:val="22"/>
          <w:szCs w:val="22"/>
          <w:lang w:eastAsia="zh-CN"/>
        </w:rPr>
      </w:pPr>
      <w:ins w:id="7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List of Figures</w:t>
        </w:r>
        <w:r>
          <w:rPr>
            <w:noProof/>
            <w:webHidden/>
          </w:rPr>
          <w:tab/>
        </w:r>
        <w:r>
          <w:rPr>
            <w:noProof/>
            <w:webHidden/>
          </w:rPr>
          <w:fldChar w:fldCharType="begin"/>
        </w:r>
        <w:r>
          <w:rPr>
            <w:noProof/>
            <w:webHidden/>
          </w:rPr>
          <w:instrText xml:space="preserve"> PAGEREF _Toc525737313 \h </w:instrText>
        </w:r>
        <w:r>
          <w:rPr>
            <w:noProof/>
            <w:webHidden/>
          </w:rPr>
        </w:r>
      </w:ins>
      <w:r>
        <w:rPr>
          <w:noProof/>
          <w:webHidden/>
        </w:rPr>
        <w:fldChar w:fldCharType="separate"/>
      </w:r>
      <w:ins w:id="78" w:author="Nasser Mustafa [2]" w:date="2018-09-26T14:59:00Z">
        <w:r>
          <w:rPr>
            <w:noProof/>
            <w:webHidden/>
          </w:rPr>
          <w:t>ix</w:t>
        </w:r>
        <w:r>
          <w:rPr>
            <w:noProof/>
            <w:webHidden/>
          </w:rPr>
          <w:fldChar w:fldCharType="end"/>
        </w:r>
        <w:r w:rsidRPr="00D25FC4">
          <w:rPr>
            <w:rStyle w:val="Hyperlink"/>
            <w:noProof/>
          </w:rPr>
          <w:fldChar w:fldCharType="end"/>
        </w:r>
      </w:ins>
    </w:p>
    <w:p w14:paraId="511917A1" w14:textId="1E90813C" w:rsidR="00160797" w:rsidRDefault="00160797">
      <w:pPr>
        <w:pStyle w:val="TOC1"/>
        <w:tabs>
          <w:tab w:val="left" w:pos="480"/>
        </w:tabs>
        <w:rPr>
          <w:ins w:id="79" w:author="Nasser Mustafa [2]" w:date="2018-09-26T14:59:00Z"/>
          <w:rFonts w:asciiTheme="minorHAnsi" w:eastAsiaTheme="minorEastAsia" w:hAnsiTheme="minorHAnsi" w:cstheme="minorBidi"/>
          <w:b w:val="0"/>
          <w:noProof/>
          <w:sz w:val="22"/>
          <w:szCs w:val="22"/>
          <w:lang w:eastAsia="zh-CN"/>
        </w:rPr>
      </w:pPr>
      <w:ins w:id="8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w:t>
        </w:r>
        <w:r>
          <w:rPr>
            <w:rFonts w:asciiTheme="minorHAnsi" w:eastAsiaTheme="minorEastAsia" w:hAnsiTheme="minorHAnsi" w:cstheme="minorBidi"/>
            <w:b w:val="0"/>
            <w:noProof/>
            <w:sz w:val="22"/>
            <w:szCs w:val="22"/>
            <w:lang w:eastAsia="zh-CN"/>
          </w:rPr>
          <w:tab/>
        </w:r>
        <w:r w:rsidRPr="00D25FC4">
          <w:rPr>
            <w:rStyle w:val="Hyperlink"/>
            <w:noProof/>
          </w:rPr>
          <w:t>Introduction</w:t>
        </w:r>
        <w:r>
          <w:rPr>
            <w:noProof/>
            <w:webHidden/>
          </w:rPr>
          <w:tab/>
        </w:r>
        <w:r>
          <w:rPr>
            <w:noProof/>
            <w:webHidden/>
          </w:rPr>
          <w:fldChar w:fldCharType="begin"/>
        </w:r>
        <w:r>
          <w:rPr>
            <w:noProof/>
            <w:webHidden/>
          </w:rPr>
          <w:instrText xml:space="preserve"> PAGEREF _Toc525737314 \h </w:instrText>
        </w:r>
        <w:r>
          <w:rPr>
            <w:noProof/>
            <w:webHidden/>
          </w:rPr>
        </w:r>
      </w:ins>
      <w:r>
        <w:rPr>
          <w:noProof/>
          <w:webHidden/>
        </w:rPr>
        <w:fldChar w:fldCharType="separate"/>
      </w:r>
      <w:ins w:id="81" w:author="Nasser Mustafa [2]" w:date="2018-09-26T14:59:00Z">
        <w:r>
          <w:rPr>
            <w:noProof/>
            <w:webHidden/>
          </w:rPr>
          <w:t>1</w:t>
        </w:r>
        <w:r>
          <w:rPr>
            <w:noProof/>
            <w:webHidden/>
          </w:rPr>
          <w:fldChar w:fldCharType="end"/>
        </w:r>
        <w:r w:rsidRPr="00D25FC4">
          <w:rPr>
            <w:rStyle w:val="Hyperlink"/>
            <w:noProof/>
          </w:rPr>
          <w:fldChar w:fldCharType="end"/>
        </w:r>
      </w:ins>
    </w:p>
    <w:p w14:paraId="4AAC6C7B" w14:textId="0A44054E" w:rsidR="00160797" w:rsidRDefault="00160797">
      <w:pPr>
        <w:pStyle w:val="TOC2"/>
        <w:tabs>
          <w:tab w:val="left" w:pos="960"/>
          <w:tab w:val="right" w:leader="dot" w:pos="9016"/>
        </w:tabs>
        <w:rPr>
          <w:ins w:id="82" w:author="Nasser Mustafa [2]" w:date="2018-09-26T14:59:00Z"/>
          <w:rFonts w:asciiTheme="minorHAnsi" w:eastAsiaTheme="minorEastAsia" w:hAnsiTheme="minorHAnsi" w:cstheme="minorBidi"/>
          <w:noProof/>
          <w:lang w:eastAsia="zh-CN"/>
        </w:rPr>
      </w:pPr>
      <w:ins w:id="8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w:t>
        </w:r>
        <w:r>
          <w:rPr>
            <w:rFonts w:asciiTheme="minorHAnsi" w:eastAsiaTheme="minorEastAsia" w:hAnsiTheme="minorHAnsi" w:cstheme="minorBidi"/>
            <w:noProof/>
            <w:lang w:eastAsia="zh-CN"/>
          </w:rPr>
          <w:tab/>
        </w:r>
        <w:r w:rsidRPr="00D25FC4">
          <w:rPr>
            <w:rStyle w:val="Hyperlink"/>
            <w:noProof/>
          </w:rPr>
          <w:t>Thesis Problem: Tracing Heterogeneous Artifacts</w:t>
        </w:r>
        <w:r>
          <w:rPr>
            <w:noProof/>
            <w:webHidden/>
          </w:rPr>
          <w:tab/>
        </w:r>
        <w:r>
          <w:rPr>
            <w:noProof/>
            <w:webHidden/>
          </w:rPr>
          <w:fldChar w:fldCharType="begin"/>
        </w:r>
        <w:r>
          <w:rPr>
            <w:noProof/>
            <w:webHidden/>
          </w:rPr>
          <w:instrText xml:space="preserve"> PAGEREF _Toc525737315 \h </w:instrText>
        </w:r>
        <w:r>
          <w:rPr>
            <w:noProof/>
            <w:webHidden/>
          </w:rPr>
        </w:r>
      </w:ins>
      <w:r>
        <w:rPr>
          <w:noProof/>
          <w:webHidden/>
        </w:rPr>
        <w:fldChar w:fldCharType="separate"/>
      </w:r>
      <w:ins w:id="84" w:author="Nasser Mustafa [2]" w:date="2018-09-26T14:59:00Z">
        <w:r>
          <w:rPr>
            <w:noProof/>
            <w:webHidden/>
          </w:rPr>
          <w:t>2</w:t>
        </w:r>
        <w:r>
          <w:rPr>
            <w:noProof/>
            <w:webHidden/>
          </w:rPr>
          <w:fldChar w:fldCharType="end"/>
        </w:r>
        <w:r w:rsidRPr="00D25FC4">
          <w:rPr>
            <w:rStyle w:val="Hyperlink"/>
            <w:noProof/>
          </w:rPr>
          <w:fldChar w:fldCharType="end"/>
        </w:r>
      </w:ins>
    </w:p>
    <w:p w14:paraId="53CA983A" w14:textId="00A10C11" w:rsidR="00160797" w:rsidRDefault="00160797">
      <w:pPr>
        <w:pStyle w:val="TOC2"/>
        <w:tabs>
          <w:tab w:val="left" w:pos="960"/>
          <w:tab w:val="right" w:leader="dot" w:pos="9016"/>
        </w:tabs>
        <w:rPr>
          <w:ins w:id="85" w:author="Nasser Mustafa [2]" w:date="2018-09-26T14:59:00Z"/>
          <w:rFonts w:asciiTheme="minorHAnsi" w:eastAsiaTheme="minorEastAsia" w:hAnsiTheme="minorHAnsi" w:cstheme="minorBidi"/>
          <w:noProof/>
          <w:lang w:eastAsia="zh-CN"/>
        </w:rPr>
      </w:pPr>
      <w:ins w:id="8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1.2</w:t>
        </w:r>
        <w:r>
          <w:rPr>
            <w:rFonts w:asciiTheme="minorHAnsi" w:eastAsiaTheme="minorEastAsia" w:hAnsiTheme="minorHAnsi" w:cstheme="minorBidi"/>
            <w:noProof/>
            <w:lang w:eastAsia="zh-CN"/>
          </w:rPr>
          <w:tab/>
        </w:r>
        <w:r w:rsidRPr="00D25FC4">
          <w:rPr>
            <w:rStyle w:val="Hyperlink"/>
            <w:noProof/>
          </w:rPr>
          <w:t>Thesis Objective</w:t>
        </w:r>
        <w:r>
          <w:rPr>
            <w:noProof/>
            <w:webHidden/>
          </w:rPr>
          <w:tab/>
        </w:r>
        <w:r>
          <w:rPr>
            <w:noProof/>
            <w:webHidden/>
          </w:rPr>
          <w:fldChar w:fldCharType="begin"/>
        </w:r>
        <w:r>
          <w:rPr>
            <w:noProof/>
            <w:webHidden/>
          </w:rPr>
          <w:instrText xml:space="preserve"> PAGEREF _Toc525737316 \h </w:instrText>
        </w:r>
        <w:r>
          <w:rPr>
            <w:noProof/>
            <w:webHidden/>
          </w:rPr>
        </w:r>
      </w:ins>
      <w:r>
        <w:rPr>
          <w:noProof/>
          <w:webHidden/>
        </w:rPr>
        <w:fldChar w:fldCharType="separate"/>
      </w:r>
      <w:ins w:id="87" w:author="Nasser Mustafa [2]" w:date="2018-09-26T14:59:00Z">
        <w:r>
          <w:rPr>
            <w:noProof/>
            <w:webHidden/>
          </w:rPr>
          <w:t>5</w:t>
        </w:r>
        <w:r>
          <w:rPr>
            <w:noProof/>
            <w:webHidden/>
          </w:rPr>
          <w:fldChar w:fldCharType="end"/>
        </w:r>
        <w:r w:rsidRPr="00D25FC4">
          <w:rPr>
            <w:rStyle w:val="Hyperlink"/>
            <w:noProof/>
          </w:rPr>
          <w:fldChar w:fldCharType="end"/>
        </w:r>
      </w:ins>
    </w:p>
    <w:p w14:paraId="1E3ED857" w14:textId="0006F7BE" w:rsidR="00160797" w:rsidRDefault="00160797">
      <w:pPr>
        <w:pStyle w:val="TOC2"/>
        <w:tabs>
          <w:tab w:val="left" w:pos="960"/>
          <w:tab w:val="right" w:leader="dot" w:pos="9016"/>
        </w:tabs>
        <w:rPr>
          <w:ins w:id="88" w:author="Nasser Mustafa [2]" w:date="2018-09-26T14:59:00Z"/>
          <w:rFonts w:asciiTheme="minorHAnsi" w:eastAsiaTheme="minorEastAsia" w:hAnsiTheme="minorHAnsi" w:cstheme="minorBidi"/>
          <w:noProof/>
          <w:lang w:eastAsia="zh-CN"/>
        </w:rPr>
      </w:pPr>
      <w:ins w:id="8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1.3</w:t>
        </w:r>
        <w:r>
          <w:rPr>
            <w:rFonts w:asciiTheme="minorHAnsi" w:eastAsiaTheme="minorEastAsia" w:hAnsiTheme="minorHAnsi" w:cstheme="minorBidi"/>
            <w:noProof/>
            <w:lang w:eastAsia="zh-CN"/>
          </w:rPr>
          <w:tab/>
        </w:r>
        <w:r w:rsidRPr="00D25FC4">
          <w:rPr>
            <w:rStyle w:val="Hyperlink"/>
            <w:noProof/>
          </w:rPr>
          <w:t>Thesis Contributions</w:t>
        </w:r>
        <w:r>
          <w:rPr>
            <w:noProof/>
            <w:webHidden/>
          </w:rPr>
          <w:tab/>
        </w:r>
        <w:r>
          <w:rPr>
            <w:noProof/>
            <w:webHidden/>
          </w:rPr>
          <w:fldChar w:fldCharType="begin"/>
        </w:r>
        <w:r>
          <w:rPr>
            <w:noProof/>
            <w:webHidden/>
          </w:rPr>
          <w:instrText xml:space="preserve"> PAGEREF _Toc525737317 \h </w:instrText>
        </w:r>
        <w:r>
          <w:rPr>
            <w:noProof/>
            <w:webHidden/>
          </w:rPr>
        </w:r>
      </w:ins>
      <w:r>
        <w:rPr>
          <w:noProof/>
          <w:webHidden/>
        </w:rPr>
        <w:fldChar w:fldCharType="separate"/>
      </w:r>
      <w:ins w:id="90" w:author="Nasser Mustafa [2]" w:date="2018-09-26T14:59:00Z">
        <w:r>
          <w:rPr>
            <w:noProof/>
            <w:webHidden/>
          </w:rPr>
          <w:t>6</w:t>
        </w:r>
        <w:r>
          <w:rPr>
            <w:noProof/>
            <w:webHidden/>
          </w:rPr>
          <w:fldChar w:fldCharType="end"/>
        </w:r>
        <w:r w:rsidRPr="00D25FC4">
          <w:rPr>
            <w:rStyle w:val="Hyperlink"/>
            <w:noProof/>
          </w:rPr>
          <w:fldChar w:fldCharType="end"/>
        </w:r>
      </w:ins>
    </w:p>
    <w:p w14:paraId="6BFE5154" w14:textId="56483F6C" w:rsidR="00160797" w:rsidRDefault="00160797">
      <w:pPr>
        <w:pStyle w:val="TOC2"/>
        <w:tabs>
          <w:tab w:val="left" w:pos="960"/>
          <w:tab w:val="right" w:leader="dot" w:pos="9016"/>
        </w:tabs>
        <w:rPr>
          <w:ins w:id="91" w:author="Nasser Mustafa [2]" w:date="2018-09-26T14:59:00Z"/>
          <w:rFonts w:asciiTheme="minorHAnsi" w:eastAsiaTheme="minorEastAsia" w:hAnsiTheme="minorHAnsi" w:cstheme="minorBidi"/>
          <w:noProof/>
          <w:lang w:eastAsia="zh-CN"/>
        </w:rPr>
      </w:pPr>
      <w:ins w:id="9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1.4</w:t>
        </w:r>
        <w:r>
          <w:rPr>
            <w:rFonts w:asciiTheme="minorHAnsi" w:eastAsiaTheme="minorEastAsia" w:hAnsiTheme="minorHAnsi" w:cstheme="minorBidi"/>
            <w:noProof/>
            <w:lang w:eastAsia="zh-CN"/>
          </w:rPr>
          <w:tab/>
        </w:r>
        <w:r w:rsidRPr="00D25FC4">
          <w:rPr>
            <w:rStyle w:val="Hyperlink"/>
            <w:noProof/>
          </w:rPr>
          <w:t>Research Methodology</w:t>
        </w:r>
        <w:r>
          <w:rPr>
            <w:noProof/>
            <w:webHidden/>
          </w:rPr>
          <w:tab/>
        </w:r>
        <w:r>
          <w:rPr>
            <w:noProof/>
            <w:webHidden/>
          </w:rPr>
          <w:fldChar w:fldCharType="begin"/>
        </w:r>
        <w:r>
          <w:rPr>
            <w:noProof/>
            <w:webHidden/>
          </w:rPr>
          <w:instrText xml:space="preserve"> PAGEREF _Toc525737318 \h </w:instrText>
        </w:r>
        <w:r>
          <w:rPr>
            <w:noProof/>
            <w:webHidden/>
          </w:rPr>
        </w:r>
      </w:ins>
      <w:r>
        <w:rPr>
          <w:noProof/>
          <w:webHidden/>
        </w:rPr>
        <w:fldChar w:fldCharType="separate"/>
      </w:r>
      <w:ins w:id="93" w:author="Nasser Mustafa [2]" w:date="2018-09-26T14:59:00Z">
        <w:r>
          <w:rPr>
            <w:noProof/>
            <w:webHidden/>
          </w:rPr>
          <w:t>7</w:t>
        </w:r>
        <w:r>
          <w:rPr>
            <w:noProof/>
            <w:webHidden/>
          </w:rPr>
          <w:fldChar w:fldCharType="end"/>
        </w:r>
        <w:r w:rsidRPr="00D25FC4">
          <w:rPr>
            <w:rStyle w:val="Hyperlink"/>
            <w:noProof/>
          </w:rPr>
          <w:fldChar w:fldCharType="end"/>
        </w:r>
      </w:ins>
    </w:p>
    <w:p w14:paraId="1682E78C" w14:textId="53ED25C2" w:rsidR="00160797" w:rsidRDefault="00160797">
      <w:pPr>
        <w:pStyle w:val="TOC2"/>
        <w:tabs>
          <w:tab w:val="left" w:pos="960"/>
          <w:tab w:val="right" w:leader="dot" w:pos="9016"/>
        </w:tabs>
        <w:rPr>
          <w:ins w:id="94" w:author="Nasser Mustafa [2]" w:date="2018-09-26T14:59:00Z"/>
          <w:rFonts w:asciiTheme="minorHAnsi" w:eastAsiaTheme="minorEastAsia" w:hAnsiTheme="minorHAnsi" w:cstheme="minorBidi"/>
          <w:noProof/>
          <w:lang w:eastAsia="zh-CN"/>
        </w:rPr>
      </w:pPr>
      <w:ins w:id="9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"_Toc525737319"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1.5</w:t>
        </w:r>
        <w:r>
          <w:rPr>
            <w:rFonts w:asciiTheme="minorHAnsi" w:eastAsiaTheme="minorEastAsia" w:hAnsiTheme="minorHAnsi" w:cstheme="minorBidi"/>
            <w:noProof/>
            <w:lang w:eastAsia="zh-CN"/>
          </w:rPr>
          <w:tab/>
        </w:r>
        <w:r w:rsidRPr="00D25FC4">
          <w:rPr>
            <w:rStyle w:val="Hyperlink"/>
            <w:noProof/>
          </w:rPr>
          <w:t>Thesis Organization</w:t>
        </w:r>
        <w:r>
          <w:rPr>
            <w:noProof/>
            <w:webHidden/>
          </w:rPr>
          <w:tab/>
        </w:r>
        <w:r>
          <w:rPr>
            <w:noProof/>
            <w:webHidden/>
          </w:rPr>
          <w:fldChar w:fldCharType="begin"/>
        </w:r>
        <w:r>
          <w:rPr>
            <w:noProof/>
            <w:webHidden/>
          </w:rPr>
          <w:instrText xml:space="preserve"> PAGEREF _Toc525737319 \h </w:instrText>
        </w:r>
        <w:r>
          <w:rPr>
            <w:noProof/>
            <w:webHidden/>
          </w:rPr>
        </w:r>
      </w:ins>
      <w:r>
        <w:rPr>
          <w:noProof/>
          <w:webHidden/>
        </w:rPr>
        <w:fldChar w:fldCharType="separate"/>
      </w:r>
      <w:ins w:id="96" w:author="Nasser Mustafa [2]" w:date="2018-09-26T14:59:00Z">
        <w:r>
          <w:rPr>
            <w:noProof/>
            <w:webHidden/>
          </w:rPr>
          <w:t>9</w:t>
        </w:r>
        <w:r>
          <w:rPr>
            <w:noProof/>
            <w:webHidden/>
          </w:rPr>
          <w:fldChar w:fldCharType="end"/>
        </w:r>
        <w:r w:rsidRPr="00D25FC4">
          <w:rPr>
            <w:rStyle w:val="Hyperlink"/>
            <w:noProof/>
          </w:rPr>
          <w:fldChar w:fldCharType="end"/>
        </w:r>
      </w:ins>
    </w:p>
    <w:p w14:paraId="36F9AC38" w14:textId="69E6D346" w:rsidR="00160797" w:rsidRDefault="00160797">
      <w:pPr>
        <w:pStyle w:val="TOC1"/>
        <w:tabs>
          <w:tab w:val="left" w:pos="480"/>
        </w:tabs>
        <w:rPr>
          <w:ins w:id="97" w:author="Nasser Mustafa [2]" w:date="2018-09-26T14:59:00Z"/>
          <w:rFonts w:asciiTheme="minorHAnsi" w:eastAsiaTheme="minorEastAsia" w:hAnsiTheme="minorHAnsi" w:cstheme="minorBidi"/>
          <w:b w:val="0"/>
          <w:noProof/>
          <w:sz w:val="22"/>
          <w:szCs w:val="22"/>
          <w:lang w:eastAsia="zh-CN"/>
        </w:rPr>
      </w:pPr>
      <w:ins w:id="9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lang w:val="en-CA"/>
          </w:rPr>
          <w:t>2</w:t>
        </w:r>
        <w:r>
          <w:rPr>
            <w:rFonts w:asciiTheme="minorHAnsi" w:eastAsiaTheme="minorEastAsia" w:hAnsiTheme="minorHAnsi" w:cstheme="minorBidi"/>
            <w:b w:val="0"/>
            <w:noProof/>
            <w:sz w:val="22"/>
            <w:szCs w:val="22"/>
            <w:lang w:eastAsia="zh-CN"/>
          </w:rPr>
          <w:tab/>
        </w:r>
        <w:r w:rsidRPr="00D25FC4">
          <w:rPr>
            <w:rStyle w:val="Hyperlink"/>
            <w:noProof/>
          </w:rPr>
          <w:t>Traceability Practices</w:t>
        </w:r>
        <w:r>
          <w:rPr>
            <w:noProof/>
            <w:webHidden/>
          </w:rPr>
          <w:tab/>
        </w:r>
        <w:r>
          <w:rPr>
            <w:noProof/>
            <w:webHidden/>
          </w:rPr>
          <w:fldChar w:fldCharType="begin"/>
        </w:r>
        <w:r>
          <w:rPr>
            <w:noProof/>
            <w:webHidden/>
          </w:rPr>
          <w:instrText xml:space="preserve"> PAGEREF _Toc525737320 \h </w:instrText>
        </w:r>
        <w:r>
          <w:rPr>
            <w:noProof/>
            <w:webHidden/>
          </w:rPr>
        </w:r>
      </w:ins>
      <w:r>
        <w:rPr>
          <w:noProof/>
          <w:webHidden/>
        </w:rPr>
        <w:fldChar w:fldCharType="separate"/>
      </w:r>
      <w:ins w:id="99" w:author="Nasser Mustafa [2]" w:date="2018-09-26T14:59:00Z">
        <w:r>
          <w:rPr>
            <w:noProof/>
            <w:webHidden/>
          </w:rPr>
          <w:t>11</w:t>
        </w:r>
        <w:r>
          <w:rPr>
            <w:noProof/>
            <w:webHidden/>
          </w:rPr>
          <w:fldChar w:fldCharType="end"/>
        </w:r>
        <w:r w:rsidRPr="00D25FC4">
          <w:rPr>
            <w:rStyle w:val="Hyperlink"/>
            <w:noProof/>
          </w:rPr>
          <w:fldChar w:fldCharType="end"/>
        </w:r>
      </w:ins>
    </w:p>
    <w:p w14:paraId="2350A953" w14:textId="1E263ED6" w:rsidR="00160797" w:rsidRDefault="00160797">
      <w:pPr>
        <w:pStyle w:val="TOC2"/>
        <w:tabs>
          <w:tab w:val="left" w:pos="960"/>
          <w:tab w:val="right" w:leader="dot" w:pos="9016"/>
        </w:tabs>
        <w:rPr>
          <w:ins w:id="100" w:author="Nasser Mustafa [2]" w:date="2018-09-26T14:59:00Z"/>
          <w:rFonts w:asciiTheme="minorHAnsi" w:eastAsiaTheme="minorEastAsia" w:hAnsiTheme="minorHAnsi" w:cstheme="minorBidi"/>
          <w:noProof/>
          <w:lang w:eastAsia="zh-CN"/>
        </w:rPr>
      </w:pPr>
      <w:ins w:id="10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highlight w:val="yellow"/>
            <w:lang w:val="en-CA"/>
          </w:rPr>
          <w:t>2.1</w:t>
        </w:r>
        <w:r>
          <w:rPr>
            <w:rFonts w:asciiTheme="minorHAnsi" w:eastAsiaTheme="minorEastAsia" w:hAnsiTheme="minorHAnsi" w:cstheme="minorBidi"/>
            <w:noProof/>
            <w:lang w:eastAsia="zh-CN"/>
          </w:rPr>
          <w:tab/>
        </w:r>
        <w:r w:rsidRPr="00D25FC4">
          <w:rPr>
            <w:rStyle w:val="Hyperlink"/>
            <w:noProof/>
            <w:highlight w:val="yellow"/>
          </w:rPr>
          <w:t>Background</w:t>
        </w:r>
        <w:r>
          <w:rPr>
            <w:noProof/>
            <w:webHidden/>
          </w:rPr>
          <w:tab/>
        </w:r>
        <w:r>
          <w:rPr>
            <w:noProof/>
            <w:webHidden/>
          </w:rPr>
          <w:fldChar w:fldCharType="begin"/>
        </w:r>
        <w:r>
          <w:rPr>
            <w:noProof/>
            <w:webHidden/>
          </w:rPr>
          <w:instrText xml:space="preserve"> PAGEREF _Toc525737321 \h </w:instrText>
        </w:r>
        <w:r>
          <w:rPr>
            <w:noProof/>
            <w:webHidden/>
          </w:rPr>
        </w:r>
      </w:ins>
      <w:r>
        <w:rPr>
          <w:noProof/>
          <w:webHidden/>
        </w:rPr>
        <w:fldChar w:fldCharType="separate"/>
      </w:r>
      <w:ins w:id="102" w:author="Nasser Mustafa [2]" w:date="2018-09-26T14:59:00Z">
        <w:r>
          <w:rPr>
            <w:noProof/>
            <w:webHidden/>
          </w:rPr>
          <w:t>11</w:t>
        </w:r>
        <w:r>
          <w:rPr>
            <w:noProof/>
            <w:webHidden/>
          </w:rPr>
          <w:fldChar w:fldCharType="end"/>
        </w:r>
        <w:r w:rsidRPr="00D25FC4">
          <w:rPr>
            <w:rStyle w:val="Hyperlink"/>
            <w:noProof/>
          </w:rPr>
          <w:fldChar w:fldCharType="end"/>
        </w:r>
      </w:ins>
    </w:p>
    <w:p w14:paraId="687CABD8" w14:textId="6D3AF2E2" w:rsidR="00160797" w:rsidRDefault="00160797">
      <w:pPr>
        <w:pStyle w:val="TOC1"/>
        <w:tabs>
          <w:tab w:val="left" w:pos="480"/>
        </w:tabs>
        <w:rPr>
          <w:ins w:id="103" w:author="Nasser Mustafa [2]" w:date="2018-09-26T14:59:00Z"/>
          <w:rFonts w:asciiTheme="minorHAnsi" w:eastAsiaTheme="minorEastAsia" w:hAnsiTheme="minorHAnsi" w:cstheme="minorBidi"/>
          <w:b w:val="0"/>
          <w:noProof/>
          <w:sz w:val="22"/>
          <w:szCs w:val="22"/>
          <w:lang w:eastAsia="zh-CN"/>
        </w:rPr>
      </w:pPr>
      <w:ins w:id="10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w:t>
        </w:r>
        <w:r>
          <w:rPr>
            <w:rFonts w:asciiTheme="minorHAnsi" w:eastAsiaTheme="minorEastAsia" w:hAnsiTheme="minorHAnsi" w:cstheme="minorBidi"/>
            <w:b w:val="0"/>
            <w:noProof/>
            <w:sz w:val="22"/>
            <w:szCs w:val="22"/>
            <w:lang w:eastAsia="zh-CN"/>
          </w:rPr>
          <w:tab/>
        </w:r>
        <w:r w:rsidRPr="00D25FC4">
          <w:rPr>
            <w:rStyle w:val="Hyperlink"/>
            <w:noProof/>
          </w:rPr>
          <w:t>Systematic Literature Review</w:t>
        </w:r>
        <w:r>
          <w:rPr>
            <w:noProof/>
            <w:webHidden/>
          </w:rPr>
          <w:tab/>
        </w:r>
        <w:r>
          <w:rPr>
            <w:noProof/>
            <w:webHidden/>
          </w:rPr>
          <w:fldChar w:fldCharType="begin"/>
        </w:r>
        <w:r>
          <w:rPr>
            <w:noProof/>
            <w:webHidden/>
          </w:rPr>
          <w:instrText xml:space="preserve"> PAGEREF _Toc525737322 \h </w:instrText>
        </w:r>
        <w:r>
          <w:rPr>
            <w:noProof/>
            <w:webHidden/>
          </w:rPr>
        </w:r>
      </w:ins>
      <w:r>
        <w:rPr>
          <w:noProof/>
          <w:webHidden/>
        </w:rPr>
        <w:fldChar w:fldCharType="separate"/>
      </w:r>
      <w:ins w:id="105" w:author="Nasser Mustafa [2]" w:date="2018-09-26T14:59:00Z">
        <w:r>
          <w:rPr>
            <w:noProof/>
            <w:webHidden/>
          </w:rPr>
          <w:t>16</w:t>
        </w:r>
        <w:r>
          <w:rPr>
            <w:noProof/>
            <w:webHidden/>
          </w:rPr>
          <w:fldChar w:fldCharType="end"/>
        </w:r>
        <w:r w:rsidRPr="00D25FC4">
          <w:rPr>
            <w:rStyle w:val="Hyperlink"/>
            <w:noProof/>
          </w:rPr>
          <w:fldChar w:fldCharType="end"/>
        </w:r>
      </w:ins>
    </w:p>
    <w:p w14:paraId="11D95D61" w14:textId="7F9FD85C" w:rsidR="00160797" w:rsidRDefault="00160797">
      <w:pPr>
        <w:pStyle w:val="TOC2"/>
        <w:tabs>
          <w:tab w:val="left" w:pos="960"/>
          <w:tab w:val="right" w:leader="dot" w:pos="9016"/>
        </w:tabs>
        <w:rPr>
          <w:ins w:id="106" w:author="Nasser Mustafa [2]" w:date="2018-09-26T14:59:00Z"/>
          <w:rFonts w:asciiTheme="minorHAnsi" w:eastAsiaTheme="minorEastAsia" w:hAnsiTheme="minorHAnsi" w:cstheme="minorBidi"/>
          <w:noProof/>
          <w:lang w:eastAsia="zh-CN"/>
        </w:rPr>
      </w:pPr>
      <w:ins w:id="10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3.1</w:t>
        </w:r>
        <w:r>
          <w:rPr>
            <w:rFonts w:asciiTheme="minorHAnsi" w:eastAsiaTheme="minorEastAsia" w:hAnsiTheme="minorHAnsi" w:cstheme="minorBidi"/>
            <w:noProof/>
            <w:lang w:eastAsia="zh-CN"/>
          </w:rPr>
          <w:tab/>
        </w:r>
        <w:r w:rsidRPr="00D25FC4">
          <w:rPr>
            <w:rStyle w:val="Hyperlink"/>
            <w:noProof/>
          </w:rPr>
          <w:t>Planning the Review</w:t>
        </w:r>
        <w:r>
          <w:rPr>
            <w:noProof/>
            <w:webHidden/>
          </w:rPr>
          <w:tab/>
        </w:r>
        <w:r>
          <w:rPr>
            <w:noProof/>
            <w:webHidden/>
          </w:rPr>
          <w:fldChar w:fldCharType="begin"/>
        </w:r>
        <w:r>
          <w:rPr>
            <w:noProof/>
            <w:webHidden/>
          </w:rPr>
          <w:instrText xml:space="preserve"> PAGEREF _Toc525737323 \h </w:instrText>
        </w:r>
        <w:r>
          <w:rPr>
            <w:noProof/>
            <w:webHidden/>
          </w:rPr>
        </w:r>
      </w:ins>
      <w:r>
        <w:rPr>
          <w:noProof/>
          <w:webHidden/>
        </w:rPr>
        <w:fldChar w:fldCharType="separate"/>
      </w:r>
      <w:ins w:id="108" w:author="Nasser Mustafa [2]" w:date="2018-09-26T14:59:00Z">
        <w:r>
          <w:rPr>
            <w:noProof/>
            <w:webHidden/>
          </w:rPr>
          <w:t>16</w:t>
        </w:r>
        <w:r>
          <w:rPr>
            <w:noProof/>
            <w:webHidden/>
          </w:rPr>
          <w:fldChar w:fldCharType="end"/>
        </w:r>
        <w:r w:rsidRPr="00D25FC4">
          <w:rPr>
            <w:rStyle w:val="Hyperlink"/>
            <w:noProof/>
          </w:rPr>
          <w:fldChar w:fldCharType="end"/>
        </w:r>
      </w:ins>
    </w:p>
    <w:p w14:paraId="5AE018E5" w14:textId="4022241B" w:rsidR="00160797" w:rsidRDefault="00160797">
      <w:pPr>
        <w:pStyle w:val="TOC2"/>
        <w:tabs>
          <w:tab w:val="left" w:pos="960"/>
          <w:tab w:val="right" w:leader="dot" w:pos="9016"/>
        </w:tabs>
        <w:rPr>
          <w:ins w:id="109" w:author="Nasser Mustafa [2]" w:date="2018-09-26T14:59:00Z"/>
          <w:rFonts w:asciiTheme="minorHAnsi" w:eastAsiaTheme="minorEastAsia" w:hAnsiTheme="minorHAnsi" w:cstheme="minorBidi"/>
          <w:noProof/>
          <w:lang w:eastAsia="zh-CN"/>
        </w:rPr>
      </w:pPr>
      <w:ins w:id="11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3.2</w:t>
        </w:r>
        <w:r>
          <w:rPr>
            <w:rFonts w:asciiTheme="minorHAnsi" w:eastAsiaTheme="minorEastAsia" w:hAnsiTheme="minorHAnsi" w:cstheme="minorBidi"/>
            <w:noProof/>
            <w:lang w:eastAsia="zh-CN"/>
          </w:rPr>
          <w:tab/>
        </w:r>
        <w:r w:rsidRPr="00D25FC4">
          <w:rPr>
            <w:rStyle w:val="Hyperlink"/>
            <w:noProof/>
          </w:rPr>
          <w:t>Inclusion and Exclusion</w:t>
        </w:r>
        <w:r>
          <w:rPr>
            <w:noProof/>
            <w:webHidden/>
          </w:rPr>
          <w:tab/>
        </w:r>
        <w:r>
          <w:rPr>
            <w:noProof/>
            <w:webHidden/>
          </w:rPr>
          <w:fldChar w:fldCharType="begin"/>
        </w:r>
        <w:r>
          <w:rPr>
            <w:noProof/>
            <w:webHidden/>
          </w:rPr>
          <w:instrText xml:space="preserve"> PAGEREF _Toc525737324 \h </w:instrText>
        </w:r>
        <w:r>
          <w:rPr>
            <w:noProof/>
            <w:webHidden/>
          </w:rPr>
        </w:r>
      </w:ins>
      <w:r>
        <w:rPr>
          <w:noProof/>
          <w:webHidden/>
        </w:rPr>
        <w:fldChar w:fldCharType="separate"/>
      </w:r>
      <w:ins w:id="111" w:author="Nasser Mustafa [2]" w:date="2018-09-26T14:59:00Z">
        <w:r>
          <w:rPr>
            <w:noProof/>
            <w:webHidden/>
          </w:rPr>
          <w:t>18</w:t>
        </w:r>
        <w:r>
          <w:rPr>
            <w:noProof/>
            <w:webHidden/>
          </w:rPr>
          <w:fldChar w:fldCharType="end"/>
        </w:r>
        <w:r w:rsidRPr="00D25FC4">
          <w:rPr>
            <w:rStyle w:val="Hyperlink"/>
            <w:noProof/>
          </w:rPr>
          <w:fldChar w:fldCharType="end"/>
        </w:r>
      </w:ins>
    </w:p>
    <w:p w14:paraId="6227EE0B" w14:textId="64BF53CE" w:rsidR="00160797" w:rsidRDefault="00160797">
      <w:pPr>
        <w:pStyle w:val="TOC2"/>
        <w:tabs>
          <w:tab w:val="left" w:pos="960"/>
          <w:tab w:val="right" w:leader="dot" w:pos="9016"/>
        </w:tabs>
        <w:rPr>
          <w:ins w:id="112" w:author="Nasser Mustafa [2]" w:date="2018-09-26T14:59:00Z"/>
          <w:rFonts w:asciiTheme="minorHAnsi" w:eastAsiaTheme="minorEastAsia" w:hAnsiTheme="minorHAnsi" w:cstheme="minorBidi"/>
          <w:noProof/>
          <w:lang w:eastAsia="zh-CN"/>
        </w:rPr>
      </w:pPr>
      <w:ins w:id="11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3.3</w:t>
        </w:r>
        <w:r>
          <w:rPr>
            <w:rFonts w:asciiTheme="minorHAnsi" w:eastAsiaTheme="minorEastAsia" w:hAnsiTheme="minorHAnsi" w:cstheme="minorBidi"/>
            <w:noProof/>
            <w:lang w:eastAsia="zh-CN"/>
          </w:rPr>
          <w:tab/>
        </w:r>
        <w:r w:rsidRPr="00D25FC4">
          <w:rPr>
            <w:rStyle w:val="Hyperlink"/>
            <w:noProof/>
          </w:rPr>
          <w:t>Conducting the review</w:t>
        </w:r>
        <w:r>
          <w:rPr>
            <w:noProof/>
            <w:webHidden/>
          </w:rPr>
          <w:tab/>
        </w:r>
        <w:r>
          <w:rPr>
            <w:noProof/>
            <w:webHidden/>
          </w:rPr>
          <w:fldChar w:fldCharType="begin"/>
        </w:r>
        <w:r>
          <w:rPr>
            <w:noProof/>
            <w:webHidden/>
          </w:rPr>
          <w:instrText xml:space="preserve"> PAGEREF _Toc525737325 \h </w:instrText>
        </w:r>
        <w:r>
          <w:rPr>
            <w:noProof/>
            <w:webHidden/>
          </w:rPr>
        </w:r>
      </w:ins>
      <w:r>
        <w:rPr>
          <w:noProof/>
          <w:webHidden/>
        </w:rPr>
        <w:fldChar w:fldCharType="separate"/>
      </w:r>
      <w:ins w:id="114" w:author="Nasser Mustafa [2]" w:date="2018-09-26T14:59:00Z">
        <w:r>
          <w:rPr>
            <w:noProof/>
            <w:webHidden/>
          </w:rPr>
          <w:t>20</w:t>
        </w:r>
        <w:r>
          <w:rPr>
            <w:noProof/>
            <w:webHidden/>
          </w:rPr>
          <w:fldChar w:fldCharType="end"/>
        </w:r>
        <w:r w:rsidRPr="00D25FC4">
          <w:rPr>
            <w:rStyle w:val="Hyperlink"/>
            <w:noProof/>
          </w:rPr>
          <w:fldChar w:fldCharType="end"/>
        </w:r>
      </w:ins>
    </w:p>
    <w:p w14:paraId="30E40892" w14:textId="6A3FCBCC" w:rsidR="00160797" w:rsidRDefault="00160797">
      <w:pPr>
        <w:pStyle w:val="TOC2"/>
        <w:tabs>
          <w:tab w:val="left" w:pos="960"/>
          <w:tab w:val="right" w:leader="dot" w:pos="9016"/>
        </w:tabs>
        <w:rPr>
          <w:ins w:id="115" w:author="Nasser Mustafa [2]" w:date="2018-09-26T14:59:00Z"/>
          <w:rFonts w:asciiTheme="minorHAnsi" w:eastAsiaTheme="minorEastAsia" w:hAnsiTheme="minorHAnsi" w:cstheme="minorBidi"/>
          <w:noProof/>
          <w:lang w:eastAsia="zh-CN"/>
        </w:rPr>
      </w:pPr>
      <w:ins w:id="11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3.4</w:t>
        </w:r>
        <w:r>
          <w:rPr>
            <w:rFonts w:asciiTheme="minorHAnsi" w:eastAsiaTheme="minorEastAsia" w:hAnsiTheme="minorHAnsi" w:cstheme="minorBidi"/>
            <w:noProof/>
            <w:lang w:eastAsia="zh-CN"/>
          </w:rPr>
          <w:tab/>
        </w:r>
        <w:r w:rsidRPr="00D25FC4">
          <w:rPr>
            <w:rStyle w:val="Hyperlink"/>
            <w:noProof/>
          </w:rPr>
          <w:t>Refining the Search Article</w:t>
        </w:r>
        <w:r>
          <w:rPr>
            <w:noProof/>
            <w:webHidden/>
          </w:rPr>
          <w:tab/>
        </w:r>
        <w:r>
          <w:rPr>
            <w:noProof/>
            <w:webHidden/>
          </w:rPr>
          <w:fldChar w:fldCharType="begin"/>
        </w:r>
        <w:r>
          <w:rPr>
            <w:noProof/>
            <w:webHidden/>
          </w:rPr>
          <w:instrText xml:space="preserve"> PAGEREF _Toc525737326 \h </w:instrText>
        </w:r>
        <w:r>
          <w:rPr>
            <w:noProof/>
            <w:webHidden/>
          </w:rPr>
        </w:r>
      </w:ins>
      <w:r>
        <w:rPr>
          <w:noProof/>
          <w:webHidden/>
        </w:rPr>
        <w:fldChar w:fldCharType="separate"/>
      </w:r>
      <w:ins w:id="117" w:author="Nasser Mustafa [2]" w:date="2018-09-26T14:59:00Z">
        <w:r>
          <w:rPr>
            <w:noProof/>
            <w:webHidden/>
          </w:rPr>
          <w:t>21</w:t>
        </w:r>
        <w:r>
          <w:rPr>
            <w:noProof/>
            <w:webHidden/>
          </w:rPr>
          <w:fldChar w:fldCharType="end"/>
        </w:r>
        <w:r w:rsidRPr="00D25FC4">
          <w:rPr>
            <w:rStyle w:val="Hyperlink"/>
            <w:noProof/>
          </w:rPr>
          <w:fldChar w:fldCharType="end"/>
        </w:r>
      </w:ins>
    </w:p>
    <w:p w14:paraId="37298415" w14:textId="375D191B" w:rsidR="00160797" w:rsidRDefault="00160797">
      <w:pPr>
        <w:pStyle w:val="TOC2"/>
        <w:tabs>
          <w:tab w:val="left" w:pos="960"/>
          <w:tab w:val="right" w:leader="dot" w:pos="9016"/>
        </w:tabs>
        <w:rPr>
          <w:ins w:id="118" w:author="Nasser Mustafa [2]" w:date="2018-09-26T14:59:00Z"/>
          <w:rFonts w:asciiTheme="minorHAnsi" w:eastAsiaTheme="minorEastAsia" w:hAnsiTheme="minorHAnsi" w:cstheme="minorBidi"/>
          <w:noProof/>
          <w:lang w:eastAsia="zh-CN"/>
        </w:rPr>
      </w:pPr>
      <w:ins w:id="11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3.5</w:t>
        </w:r>
        <w:r>
          <w:rPr>
            <w:rFonts w:asciiTheme="minorHAnsi" w:eastAsiaTheme="minorEastAsia" w:hAnsiTheme="minorHAnsi" w:cstheme="minorBidi"/>
            <w:noProof/>
            <w:lang w:eastAsia="zh-CN"/>
          </w:rPr>
          <w:tab/>
        </w:r>
        <w:r w:rsidRPr="00D25FC4">
          <w:rPr>
            <w:rStyle w:val="Hyperlink"/>
            <w:noProof/>
          </w:rPr>
          <w:t>The Review Findings</w:t>
        </w:r>
        <w:r>
          <w:rPr>
            <w:noProof/>
            <w:webHidden/>
          </w:rPr>
          <w:tab/>
        </w:r>
        <w:r>
          <w:rPr>
            <w:noProof/>
            <w:webHidden/>
          </w:rPr>
          <w:fldChar w:fldCharType="begin"/>
        </w:r>
        <w:r>
          <w:rPr>
            <w:noProof/>
            <w:webHidden/>
          </w:rPr>
          <w:instrText xml:space="preserve"> PAGEREF _Toc525737327 \h </w:instrText>
        </w:r>
        <w:r>
          <w:rPr>
            <w:noProof/>
            <w:webHidden/>
          </w:rPr>
        </w:r>
      </w:ins>
      <w:r>
        <w:rPr>
          <w:noProof/>
          <w:webHidden/>
        </w:rPr>
        <w:fldChar w:fldCharType="separate"/>
      </w:r>
      <w:ins w:id="120" w:author="Nasser Mustafa [2]" w:date="2018-09-26T14:59:00Z">
        <w:r>
          <w:rPr>
            <w:noProof/>
            <w:webHidden/>
          </w:rPr>
          <w:t>22</w:t>
        </w:r>
        <w:r>
          <w:rPr>
            <w:noProof/>
            <w:webHidden/>
          </w:rPr>
          <w:fldChar w:fldCharType="end"/>
        </w:r>
        <w:r w:rsidRPr="00D25FC4">
          <w:rPr>
            <w:rStyle w:val="Hyperlink"/>
            <w:noProof/>
          </w:rPr>
          <w:fldChar w:fldCharType="end"/>
        </w:r>
      </w:ins>
    </w:p>
    <w:p w14:paraId="4EBCF890" w14:textId="6144643A" w:rsidR="00160797" w:rsidRDefault="00160797">
      <w:pPr>
        <w:pStyle w:val="TOC3"/>
        <w:rPr>
          <w:ins w:id="121" w:author="Nasser Mustafa [2]" w:date="2018-09-26T14:59:00Z"/>
          <w:rFonts w:asciiTheme="minorHAnsi" w:eastAsiaTheme="minorEastAsia" w:hAnsiTheme="minorHAnsi" w:cstheme="minorBidi"/>
          <w:noProof/>
          <w:lang w:eastAsia="zh-CN"/>
        </w:rPr>
      </w:pPr>
      <w:ins w:id="12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3.5.1</w:t>
        </w:r>
        <w:r>
          <w:rPr>
            <w:rFonts w:asciiTheme="minorHAnsi" w:eastAsiaTheme="minorEastAsia" w:hAnsiTheme="minorHAnsi" w:cstheme="minorBidi"/>
            <w:noProof/>
            <w:lang w:eastAsia="zh-CN"/>
          </w:rPr>
          <w:tab/>
        </w:r>
        <w:r w:rsidRPr="00D25FC4">
          <w:rPr>
            <w:rStyle w:val="Hyperlink"/>
            <w:noProof/>
          </w:rPr>
          <w:t>Traceability Concepts and definitions</w:t>
        </w:r>
        <w:r>
          <w:rPr>
            <w:noProof/>
            <w:webHidden/>
          </w:rPr>
          <w:tab/>
        </w:r>
        <w:r>
          <w:rPr>
            <w:noProof/>
            <w:webHidden/>
          </w:rPr>
          <w:fldChar w:fldCharType="begin"/>
        </w:r>
        <w:r>
          <w:rPr>
            <w:noProof/>
            <w:webHidden/>
          </w:rPr>
          <w:instrText xml:space="preserve"> PAGEREF _Toc525737328 \h </w:instrText>
        </w:r>
        <w:r>
          <w:rPr>
            <w:noProof/>
            <w:webHidden/>
          </w:rPr>
        </w:r>
      </w:ins>
      <w:r>
        <w:rPr>
          <w:noProof/>
          <w:webHidden/>
        </w:rPr>
        <w:fldChar w:fldCharType="separate"/>
      </w:r>
      <w:ins w:id="123" w:author="Nasser Mustafa [2]" w:date="2018-09-26T14:59:00Z">
        <w:r>
          <w:rPr>
            <w:noProof/>
            <w:webHidden/>
          </w:rPr>
          <w:t>22</w:t>
        </w:r>
        <w:r>
          <w:rPr>
            <w:noProof/>
            <w:webHidden/>
          </w:rPr>
          <w:fldChar w:fldCharType="end"/>
        </w:r>
        <w:r w:rsidRPr="00D25FC4">
          <w:rPr>
            <w:rStyle w:val="Hyperlink"/>
            <w:noProof/>
          </w:rPr>
          <w:fldChar w:fldCharType="end"/>
        </w:r>
      </w:ins>
    </w:p>
    <w:p w14:paraId="42988B79" w14:textId="620717EF" w:rsidR="00160797" w:rsidRDefault="00160797">
      <w:pPr>
        <w:pStyle w:val="TOC3"/>
        <w:rPr>
          <w:ins w:id="124" w:author="Nasser Mustafa [2]" w:date="2018-09-26T14:59:00Z"/>
          <w:rFonts w:asciiTheme="minorHAnsi" w:eastAsiaTheme="minorEastAsia" w:hAnsiTheme="minorHAnsi" w:cstheme="minorBidi"/>
          <w:noProof/>
          <w:lang w:eastAsia="zh-CN"/>
        </w:rPr>
      </w:pPr>
      <w:ins w:id="12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"_Toc525737329"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3.5.2</w:t>
        </w:r>
        <w:r>
          <w:rPr>
            <w:rFonts w:asciiTheme="minorHAnsi" w:eastAsiaTheme="minorEastAsia" w:hAnsiTheme="minorHAnsi" w:cstheme="minorBidi"/>
            <w:noProof/>
            <w:lang w:eastAsia="zh-CN"/>
          </w:rPr>
          <w:tab/>
        </w:r>
        <w:r w:rsidRPr="00D25FC4">
          <w:rPr>
            <w:rStyle w:val="Hyperlink"/>
            <w:noProof/>
          </w:rPr>
          <w:t>Modeling Traceability</w:t>
        </w:r>
        <w:r>
          <w:rPr>
            <w:noProof/>
            <w:webHidden/>
          </w:rPr>
          <w:tab/>
        </w:r>
        <w:r>
          <w:rPr>
            <w:noProof/>
            <w:webHidden/>
          </w:rPr>
          <w:fldChar w:fldCharType="begin"/>
        </w:r>
        <w:r>
          <w:rPr>
            <w:noProof/>
            <w:webHidden/>
          </w:rPr>
          <w:instrText xml:space="preserve"> PAGEREF _Toc525737329 \h </w:instrText>
        </w:r>
        <w:r>
          <w:rPr>
            <w:noProof/>
            <w:webHidden/>
          </w:rPr>
        </w:r>
      </w:ins>
      <w:r>
        <w:rPr>
          <w:noProof/>
          <w:webHidden/>
        </w:rPr>
        <w:fldChar w:fldCharType="separate"/>
      </w:r>
      <w:ins w:id="126" w:author="Nasser Mustafa [2]" w:date="2018-09-26T14:59:00Z">
        <w:r>
          <w:rPr>
            <w:noProof/>
            <w:webHidden/>
          </w:rPr>
          <w:t>22</w:t>
        </w:r>
        <w:r>
          <w:rPr>
            <w:noProof/>
            <w:webHidden/>
          </w:rPr>
          <w:fldChar w:fldCharType="end"/>
        </w:r>
        <w:r w:rsidRPr="00D25FC4">
          <w:rPr>
            <w:rStyle w:val="Hyperlink"/>
            <w:noProof/>
          </w:rPr>
          <w:fldChar w:fldCharType="end"/>
        </w:r>
      </w:ins>
    </w:p>
    <w:p w14:paraId="712B6EA8" w14:textId="4F09CFDC" w:rsidR="00160797" w:rsidRDefault="00160797">
      <w:pPr>
        <w:pStyle w:val="TOC3"/>
        <w:rPr>
          <w:ins w:id="127" w:author="Nasser Mustafa [2]" w:date="2018-09-26T14:59:00Z"/>
          <w:rFonts w:asciiTheme="minorHAnsi" w:eastAsiaTheme="minorEastAsia" w:hAnsiTheme="minorHAnsi" w:cstheme="minorBidi"/>
          <w:noProof/>
          <w:lang w:eastAsia="zh-CN"/>
        </w:rPr>
      </w:pPr>
      <w:ins w:id="12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3.5.3</w:t>
        </w:r>
        <w:r>
          <w:rPr>
            <w:rFonts w:asciiTheme="minorHAnsi" w:eastAsiaTheme="minorEastAsia" w:hAnsiTheme="minorHAnsi" w:cstheme="minorBidi"/>
            <w:noProof/>
            <w:lang w:eastAsia="zh-CN"/>
          </w:rPr>
          <w:tab/>
        </w:r>
        <w:r w:rsidRPr="00D25FC4">
          <w:rPr>
            <w:rStyle w:val="Hyperlink"/>
            <w:noProof/>
          </w:rPr>
          <w:t>Traceability Reviews and Surveys</w:t>
        </w:r>
        <w:r>
          <w:rPr>
            <w:noProof/>
            <w:webHidden/>
          </w:rPr>
          <w:tab/>
        </w:r>
        <w:r>
          <w:rPr>
            <w:noProof/>
            <w:webHidden/>
          </w:rPr>
          <w:fldChar w:fldCharType="begin"/>
        </w:r>
        <w:r>
          <w:rPr>
            <w:noProof/>
            <w:webHidden/>
          </w:rPr>
          <w:instrText xml:space="preserve"> PAGEREF _Toc525737330 \h </w:instrText>
        </w:r>
        <w:r>
          <w:rPr>
            <w:noProof/>
            <w:webHidden/>
          </w:rPr>
        </w:r>
      </w:ins>
      <w:r>
        <w:rPr>
          <w:noProof/>
          <w:webHidden/>
        </w:rPr>
        <w:fldChar w:fldCharType="separate"/>
      </w:r>
      <w:ins w:id="129" w:author="Nasser Mustafa [2]" w:date="2018-09-26T14:59:00Z">
        <w:r>
          <w:rPr>
            <w:noProof/>
            <w:webHidden/>
          </w:rPr>
          <w:t>25</w:t>
        </w:r>
        <w:r>
          <w:rPr>
            <w:noProof/>
            <w:webHidden/>
          </w:rPr>
          <w:fldChar w:fldCharType="end"/>
        </w:r>
        <w:r w:rsidRPr="00D25FC4">
          <w:rPr>
            <w:rStyle w:val="Hyperlink"/>
            <w:noProof/>
          </w:rPr>
          <w:fldChar w:fldCharType="end"/>
        </w:r>
      </w:ins>
    </w:p>
    <w:p w14:paraId="2A410ABC" w14:textId="27BA8EF7" w:rsidR="00160797" w:rsidRDefault="00160797">
      <w:pPr>
        <w:pStyle w:val="TOC2"/>
        <w:tabs>
          <w:tab w:val="left" w:pos="960"/>
          <w:tab w:val="right" w:leader="dot" w:pos="9016"/>
        </w:tabs>
        <w:rPr>
          <w:ins w:id="130" w:author="Nasser Mustafa [2]" w:date="2018-09-26T14:59:00Z"/>
          <w:rFonts w:asciiTheme="minorHAnsi" w:eastAsiaTheme="minorEastAsia" w:hAnsiTheme="minorHAnsi" w:cstheme="minorBidi"/>
          <w:noProof/>
          <w:lang w:eastAsia="zh-CN"/>
        </w:rPr>
      </w:pPr>
      <w:ins w:id="13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3.6</w:t>
        </w:r>
        <w:r>
          <w:rPr>
            <w:rFonts w:asciiTheme="minorHAnsi" w:eastAsiaTheme="minorEastAsia" w:hAnsiTheme="minorHAnsi" w:cstheme="minorBidi"/>
            <w:noProof/>
            <w:lang w:eastAsia="zh-CN"/>
          </w:rPr>
          <w:tab/>
        </w:r>
        <w:r w:rsidRPr="00D25FC4">
          <w:rPr>
            <w:rStyle w:val="Hyperlink"/>
            <w:noProof/>
          </w:rPr>
          <w:t>Summary</w:t>
        </w:r>
        <w:r>
          <w:rPr>
            <w:noProof/>
            <w:webHidden/>
          </w:rPr>
          <w:tab/>
        </w:r>
        <w:r>
          <w:rPr>
            <w:noProof/>
            <w:webHidden/>
          </w:rPr>
          <w:fldChar w:fldCharType="begin"/>
        </w:r>
        <w:r>
          <w:rPr>
            <w:noProof/>
            <w:webHidden/>
          </w:rPr>
          <w:instrText xml:space="preserve"> PAGEREF _Toc525737331 \h </w:instrText>
        </w:r>
        <w:r>
          <w:rPr>
            <w:noProof/>
            <w:webHidden/>
          </w:rPr>
        </w:r>
      </w:ins>
      <w:r>
        <w:rPr>
          <w:noProof/>
          <w:webHidden/>
        </w:rPr>
        <w:fldChar w:fldCharType="separate"/>
      </w:r>
      <w:ins w:id="132" w:author="Nasser Mustafa [2]" w:date="2018-09-26T14:59:00Z">
        <w:r>
          <w:rPr>
            <w:noProof/>
            <w:webHidden/>
          </w:rPr>
          <w:t>27</w:t>
        </w:r>
        <w:r>
          <w:rPr>
            <w:noProof/>
            <w:webHidden/>
          </w:rPr>
          <w:fldChar w:fldCharType="end"/>
        </w:r>
        <w:r w:rsidRPr="00D25FC4">
          <w:rPr>
            <w:rStyle w:val="Hyperlink"/>
            <w:noProof/>
          </w:rPr>
          <w:fldChar w:fldCharType="end"/>
        </w:r>
      </w:ins>
    </w:p>
    <w:p w14:paraId="1C4590C3" w14:textId="7792AC55" w:rsidR="00160797" w:rsidRDefault="00160797">
      <w:pPr>
        <w:pStyle w:val="TOC1"/>
        <w:tabs>
          <w:tab w:val="left" w:pos="480"/>
        </w:tabs>
        <w:rPr>
          <w:ins w:id="133" w:author="Nasser Mustafa [2]" w:date="2018-09-26T14:59:00Z"/>
          <w:rFonts w:asciiTheme="minorHAnsi" w:eastAsiaTheme="minorEastAsia" w:hAnsiTheme="minorHAnsi" w:cstheme="minorBidi"/>
          <w:b w:val="0"/>
          <w:noProof/>
          <w:sz w:val="22"/>
          <w:szCs w:val="22"/>
          <w:lang w:eastAsia="zh-CN"/>
        </w:rPr>
      </w:pPr>
      <w:ins w:id="13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4</w:t>
        </w:r>
        <w:r>
          <w:rPr>
            <w:rFonts w:asciiTheme="minorHAnsi" w:eastAsiaTheme="minorEastAsia" w:hAnsiTheme="minorHAnsi" w:cstheme="minorBidi"/>
            <w:b w:val="0"/>
            <w:noProof/>
            <w:sz w:val="22"/>
            <w:szCs w:val="22"/>
            <w:lang w:eastAsia="zh-CN"/>
          </w:rPr>
          <w:tab/>
        </w:r>
        <w:r w:rsidRPr="00D25FC4">
          <w:rPr>
            <w:rStyle w:val="Hyperlink"/>
            <w:noProof/>
          </w:rPr>
          <w:t>Trace Links Classification</w:t>
        </w:r>
        <w:r>
          <w:rPr>
            <w:noProof/>
            <w:webHidden/>
          </w:rPr>
          <w:tab/>
        </w:r>
        <w:r>
          <w:rPr>
            <w:noProof/>
            <w:webHidden/>
          </w:rPr>
          <w:fldChar w:fldCharType="begin"/>
        </w:r>
        <w:r>
          <w:rPr>
            <w:noProof/>
            <w:webHidden/>
          </w:rPr>
          <w:instrText xml:space="preserve"> PAGEREF _Toc525737332 \h </w:instrText>
        </w:r>
        <w:r>
          <w:rPr>
            <w:noProof/>
            <w:webHidden/>
          </w:rPr>
        </w:r>
      </w:ins>
      <w:r>
        <w:rPr>
          <w:noProof/>
          <w:webHidden/>
        </w:rPr>
        <w:fldChar w:fldCharType="separate"/>
      </w:r>
      <w:ins w:id="135" w:author="Nasser Mustafa [2]" w:date="2018-09-26T14:59:00Z">
        <w:r>
          <w:rPr>
            <w:noProof/>
            <w:webHidden/>
          </w:rPr>
          <w:t>28</w:t>
        </w:r>
        <w:r>
          <w:rPr>
            <w:noProof/>
            <w:webHidden/>
          </w:rPr>
          <w:fldChar w:fldCharType="end"/>
        </w:r>
        <w:r w:rsidRPr="00D25FC4">
          <w:rPr>
            <w:rStyle w:val="Hyperlink"/>
            <w:noProof/>
          </w:rPr>
          <w:fldChar w:fldCharType="end"/>
        </w:r>
      </w:ins>
    </w:p>
    <w:p w14:paraId="33CF40BD" w14:textId="42F3A341" w:rsidR="00160797" w:rsidRDefault="00160797">
      <w:pPr>
        <w:pStyle w:val="TOC2"/>
        <w:tabs>
          <w:tab w:val="left" w:pos="960"/>
          <w:tab w:val="right" w:leader="dot" w:pos="9016"/>
        </w:tabs>
        <w:rPr>
          <w:ins w:id="136" w:author="Nasser Mustafa [2]" w:date="2018-09-26T14:59:00Z"/>
          <w:rFonts w:asciiTheme="minorHAnsi" w:eastAsiaTheme="minorEastAsia" w:hAnsiTheme="minorHAnsi" w:cstheme="minorBidi"/>
          <w:noProof/>
          <w:lang w:eastAsia="zh-CN"/>
        </w:rPr>
      </w:pPr>
      <w:ins w:id="13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4.1</w:t>
        </w:r>
        <w:r>
          <w:rPr>
            <w:rFonts w:asciiTheme="minorHAnsi" w:eastAsiaTheme="minorEastAsia" w:hAnsiTheme="minorHAnsi" w:cstheme="minorBidi"/>
            <w:noProof/>
            <w:lang w:eastAsia="zh-CN"/>
          </w:rPr>
          <w:tab/>
        </w:r>
        <w:r w:rsidRPr="00D25FC4">
          <w:rPr>
            <w:rStyle w:val="Hyperlink"/>
            <w:noProof/>
          </w:rPr>
          <w:t>Requirements Engineering Classifications</w:t>
        </w:r>
        <w:r>
          <w:rPr>
            <w:noProof/>
            <w:webHidden/>
          </w:rPr>
          <w:tab/>
        </w:r>
        <w:r>
          <w:rPr>
            <w:noProof/>
            <w:webHidden/>
          </w:rPr>
          <w:fldChar w:fldCharType="begin"/>
        </w:r>
        <w:r>
          <w:rPr>
            <w:noProof/>
            <w:webHidden/>
          </w:rPr>
          <w:instrText xml:space="preserve"> PAGEREF _Toc525737333 \h </w:instrText>
        </w:r>
        <w:r>
          <w:rPr>
            <w:noProof/>
            <w:webHidden/>
          </w:rPr>
        </w:r>
      </w:ins>
      <w:r>
        <w:rPr>
          <w:noProof/>
          <w:webHidden/>
        </w:rPr>
        <w:fldChar w:fldCharType="separate"/>
      </w:r>
      <w:ins w:id="138" w:author="Nasser Mustafa [2]" w:date="2018-09-26T14:59:00Z">
        <w:r>
          <w:rPr>
            <w:noProof/>
            <w:webHidden/>
          </w:rPr>
          <w:t>28</w:t>
        </w:r>
        <w:r>
          <w:rPr>
            <w:noProof/>
            <w:webHidden/>
          </w:rPr>
          <w:fldChar w:fldCharType="end"/>
        </w:r>
        <w:r w:rsidRPr="00D25FC4">
          <w:rPr>
            <w:rStyle w:val="Hyperlink"/>
            <w:noProof/>
          </w:rPr>
          <w:fldChar w:fldCharType="end"/>
        </w:r>
      </w:ins>
    </w:p>
    <w:p w14:paraId="30F35978" w14:textId="5130BC7E" w:rsidR="00160797" w:rsidRDefault="00160797">
      <w:pPr>
        <w:pStyle w:val="TOC2"/>
        <w:tabs>
          <w:tab w:val="left" w:pos="960"/>
          <w:tab w:val="right" w:leader="dot" w:pos="9016"/>
        </w:tabs>
        <w:rPr>
          <w:ins w:id="139" w:author="Nasser Mustafa [2]" w:date="2018-09-26T14:59:00Z"/>
          <w:rFonts w:asciiTheme="minorHAnsi" w:eastAsiaTheme="minorEastAsia" w:hAnsiTheme="minorHAnsi" w:cstheme="minorBidi"/>
          <w:noProof/>
          <w:lang w:eastAsia="zh-CN"/>
        </w:rPr>
      </w:pPr>
      <w:ins w:id="14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4.2</w:t>
        </w:r>
        <w:r>
          <w:rPr>
            <w:rFonts w:asciiTheme="minorHAnsi" w:eastAsiaTheme="minorEastAsia" w:hAnsiTheme="minorHAnsi" w:cstheme="minorBidi"/>
            <w:noProof/>
            <w:lang w:eastAsia="zh-CN"/>
          </w:rPr>
          <w:tab/>
        </w:r>
        <w:r w:rsidRPr="00D25FC4">
          <w:rPr>
            <w:rStyle w:val="Hyperlink"/>
            <w:noProof/>
          </w:rPr>
          <w:t>Model Driven Engineering Classifications</w:t>
        </w:r>
        <w:r>
          <w:rPr>
            <w:noProof/>
            <w:webHidden/>
          </w:rPr>
          <w:tab/>
        </w:r>
        <w:r>
          <w:rPr>
            <w:noProof/>
            <w:webHidden/>
          </w:rPr>
          <w:fldChar w:fldCharType="begin"/>
        </w:r>
        <w:r>
          <w:rPr>
            <w:noProof/>
            <w:webHidden/>
          </w:rPr>
          <w:instrText xml:space="preserve"> PAGEREF _Toc525737334 \h </w:instrText>
        </w:r>
        <w:r>
          <w:rPr>
            <w:noProof/>
            <w:webHidden/>
          </w:rPr>
        </w:r>
      </w:ins>
      <w:r>
        <w:rPr>
          <w:noProof/>
          <w:webHidden/>
        </w:rPr>
        <w:fldChar w:fldCharType="separate"/>
      </w:r>
      <w:ins w:id="141" w:author="Nasser Mustafa [2]" w:date="2018-09-26T14:59:00Z">
        <w:r>
          <w:rPr>
            <w:noProof/>
            <w:webHidden/>
          </w:rPr>
          <w:t>32</w:t>
        </w:r>
        <w:r>
          <w:rPr>
            <w:noProof/>
            <w:webHidden/>
          </w:rPr>
          <w:fldChar w:fldCharType="end"/>
        </w:r>
        <w:r w:rsidRPr="00D25FC4">
          <w:rPr>
            <w:rStyle w:val="Hyperlink"/>
            <w:noProof/>
          </w:rPr>
          <w:fldChar w:fldCharType="end"/>
        </w:r>
      </w:ins>
    </w:p>
    <w:p w14:paraId="02BC1D06" w14:textId="471853A5" w:rsidR="00160797" w:rsidRDefault="00160797">
      <w:pPr>
        <w:pStyle w:val="TOC2"/>
        <w:tabs>
          <w:tab w:val="left" w:pos="960"/>
          <w:tab w:val="right" w:leader="dot" w:pos="9016"/>
        </w:tabs>
        <w:rPr>
          <w:ins w:id="142" w:author="Nasser Mustafa [2]" w:date="2018-09-26T14:59:00Z"/>
          <w:rFonts w:asciiTheme="minorHAnsi" w:eastAsiaTheme="minorEastAsia" w:hAnsiTheme="minorHAnsi" w:cstheme="minorBidi"/>
          <w:noProof/>
          <w:lang w:eastAsia="zh-CN"/>
        </w:rPr>
      </w:pPr>
      <w:ins w:id="14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4.3</w:t>
        </w:r>
        <w:r>
          <w:rPr>
            <w:rFonts w:asciiTheme="minorHAnsi" w:eastAsiaTheme="minorEastAsia" w:hAnsiTheme="minorHAnsi" w:cstheme="minorBidi"/>
            <w:noProof/>
            <w:lang w:eastAsia="zh-CN"/>
          </w:rPr>
          <w:tab/>
        </w:r>
        <w:r w:rsidRPr="00D25FC4">
          <w:rPr>
            <w:rStyle w:val="Hyperlink"/>
            <w:noProof/>
          </w:rPr>
          <w:t>Systems Engineering Classifications</w:t>
        </w:r>
        <w:r>
          <w:rPr>
            <w:noProof/>
            <w:webHidden/>
          </w:rPr>
          <w:tab/>
        </w:r>
        <w:r>
          <w:rPr>
            <w:noProof/>
            <w:webHidden/>
          </w:rPr>
          <w:fldChar w:fldCharType="begin"/>
        </w:r>
        <w:r>
          <w:rPr>
            <w:noProof/>
            <w:webHidden/>
          </w:rPr>
          <w:instrText xml:space="preserve"> PAGEREF _Toc525737335 \h </w:instrText>
        </w:r>
        <w:r>
          <w:rPr>
            <w:noProof/>
            <w:webHidden/>
          </w:rPr>
        </w:r>
      </w:ins>
      <w:r>
        <w:rPr>
          <w:noProof/>
          <w:webHidden/>
        </w:rPr>
        <w:fldChar w:fldCharType="separate"/>
      </w:r>
      <w:ins w:id="144" w:author="Nasser Mustafa [2]" w:date="2018-09-26T14:59:00Z">
        <w:r>
          <w:rPr>
            <w:noProof/>
            <w:webHidden/>
          </w:rPr>
          <w:t>33</w:t>
        </w:r>
        <w:r>
          <w:rPr>
            <w:noProof/>
            <w:webHidden/>
          </w:rPr>
          <w:fldChar w:fldCharType="end"/>
        </w:r>
        <w:r w:rsidRPr="00D25FC4">
          <w:rPr>
            <w:rStyle w:val="Hyperlink"/>
            <w:noProof/>
          </w:rPr>
          <w:fldChar w:fldCharType="end"/>
        </w:r>
      </w:ins>
    </w:p>
    <w:p w14:paraId="05B22D26" w14:textId="719A6462" w:rsidR="00160797" w:rsidRDefault="00160797">
      <w:pPr>
        <w:pStyle w:val="TOC2"/>
        <w:tabs>
          <w:tab w:val="left" w:pos="960"/>
          <w:tab w:val="right" w:leader="dot" w:pos="9016"/>
        </w:tabs>
        <w:rPr>
          <w:ins w:id="145" w:author="Nasser Mustafa [2]" w:date="2018-09-26T14:59:00Z"/>
          <w:rFonts w:asciiTheme="minorHAnsi" w:eastAsiaTheme="minorEastAsia" w:hAnsiTheme="minorHAnsi" w:cstheme="minorBidi"/>
          <w:noProof/>
          <w:lang w:eastAsia="zh-CN"/>
        </w:rPr>
      </w:pPr>
      <w:ins w:id="14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4.4</w:t>
        </w:r>
        <w:r>
          <w:rPr>
            <w:rFonts w:asciiTheme="minorHAnsi" w:eastAsiaTheme="minorEastAsia" w:hAnsiTheme="minorHAnsi" w:cstheme="minorBidi"/>
            <w:noProof/>
            <w:lang w:eastAsia="zh-CN"/>
          </w:rPr>
          <w:tab/>
        </w:r>
        <w:r w:rsidRPr="00D25FC4">
          <w:rPr>
            <w:rStyle w:val="Hyperlink"/>
            <w:noProof/>
          </w:rPr>
          <w:t>Summary</w:t>
        </w:r>
        <w:r>
          <w:rPr>
            <w:noProof/>
            <w:webHidden/>
          </w:rPr>
          <w:tab/>
        </w:r>
        <w:r>
          <w:rPr>
            <w:noProof/>
            <w:webHidden/>
          </w:rPr>
          <w:fldChar w:fldCharType="begin"/>
        </w:r>
        <w:r>
          <w:rPr>
            <w:noProof/>
            <w:webHidden/>
          </w:rPr>
          <w:instrText xml:space="preserve"> PAGEREF _Toc525737336 \h </w:instrText>
        </w:r>
        <w:r>
          <w:rPr>
            <w:noProof/>
            <w:webHidden/>
          </w:rPr>
        </w:r>
      </w:ins>
      <w:r>
        <w:rPr>
          <w:noProof/>
          <w:webHidden/>
        </w:rPr>
        <w:fldChar w:fldCharType="separate"/>
      </w:r>
      <w:ins w:id="147" w:author="Nasser Mustafa [2]" w:date="2018-09-26T14:59:00Z">
        <w:r>
          <w:rPr>
            <w:noProof/>
            <w:webHidden/>
          </w:rPr>
          <w:t>34</w:t>
        </w:r>
        <w:r>
          <w:rPr>
            <w:noProof/>
            <w:webHidden/>
          </w:rPr>
          <w:fldChar w:fldCharType="end"/>
        </w:r>
        <w:r w:rsidRPr="00D25FC4">
          <w:rPr>
            <w:rStyle w:val="Hyperlink"/>
            <w:noProof/>
          </w:rPr>
          <w:fldChar w:fldCharType="end"/>
        </w:r>
      </w:ins>
    </w:p>
    <w:p w14:paraId="1F7AC69A" w14:textId="5A3E83F8" w:rsidR="00160797" w:rsidRDefault="00160797">
      <w:pPr>
        <w:pStyle w:val="TOC1"/>
        <w:tabs>
          <w:tab w:val="left" w:pos="480"/>
        </w:tabs>
        <w:rPr>
          <w:ins w:id="148" w:author="Nasser Mustafa [2]" w:date="2018-09-26T14:59:00Z"/>
          <w:rFonts w:asciiTheme="minorHAnsi" w:eastAsiaTheme="minorEastAsia" w:hAnsiTheme="minorHAnsi" w:cstheme="minorBidi"/>
          <w:b w:val="0"/>
          <w:noProof/>
          <w:sz w:val="22"/>
          <w:szCs w:val="22"/>
          <w:lang w:eastAsia="zh-CN"/>
        </w:rPr>
      </w:pPr>
      <w:ins w:id="14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5</w:t>
        </w:r>
        <w:r>
          <w:rPr>
            <w:rFonts w:asciiTheme="minorHAnsi" w:eastAsiaTheme="minorEastAsia" w:hAnsiTheme="minorHAnsi" w:cstheme="minorBidi"/>
            <w:b w:val="0"/>
            <w:noProof/>
            <w:sz w:val="22"/>
            <w:szCs w:val="22"/>
            <w:lang w:eastAsia="zh-CN"/>
          </w:rPr>
          <w:tab/>
        </w:r>
        <w:r w:rsidRPr="00D25FC4">
          <w:rPr>
            <w:rStyle w:val="Hyperlink"/>
            <w:noProof/>
          </w:rPr>
          <w:t>Traceability Modeling in the Literature</w:t>
        </w:r>
        <w:r>
          <w:rPr>
            <w:noProof/>
            <w:webHidden/>
          </w:rPr>
          <w:tab/>
        </w:r>
        <w:r>
          <w:rPr>
            <w:noProof/>
            <w:webHidden/>
          </w:rPr>
          <w:fldChar w:fldCharType="begin"/>
        </w:r>
        <w:r>
          <w:rPr>
            <w:noProof/>
            <w:webHidden/>
          </w:rPr>
          <w:instrText xml:space="preserve"> PAGEREF _Toc525737337 \h </w:instrText>
        </w:r>
        <w:r>
          <w:rPr>
            <w:noProof/>
            <w:webHidden/>
          </w:rPr>
        </w:r>
      </w:ins>
      <w:r>
        <w:rPr>
          <w:noProof/>
          <w:webHidden/>
        </w:rPr>
        <w:fldChar w:fldCharType="separate"/>
      </w:r>
      <w:ins w:id="150" w:author="Nasser Mustafa [2]" w:date="2018-09-26T14:59:00Z">
        <w:r>
          <w:rPr>
            <w:noProof/>
            <w:webHidden/>
          </w:rPr>
          <w:t>36</w:t>
        </w:r>
        <w:r>
          <w:rPr>
            <w:noProof/>
            <w:webHidden/>
          </w:rPr>
          <w:fldChar w:fldCharType="end"/>
        </w:r>
        <w:r w:rsidRPr="00D25FC4">
          <w:rPr>
            <w:rStyle w:val="Hyperlink"/>
            <w:noProof/>
          </w:rPr>
          <w:fldChar w:fldCharType="end"/>
        </w:r>
      </w:ins>
    </w:p>
    <w:p w14:paraId="4421CA77" w14:textId="37535BC1" w:rsidR="00160797" w:rsidRDefault="00160797">
      <w:pPr>
        <w:pStyle w:val="TOC2"/>
        <w:tabs>
          <w:tab w:val="left" w:pos="960"/>
          <w:tab w:val="right" w:leader="dot" w:pos="9016"/>
        </w:tabs>
        <w:rPr>
          <w:ins w:id="151" w:author="Nasser Mustafa [2]" w:date="2018-09-26T14:59:00Z"/>
          <w:rFonts w:asciiTheme="minorHAnsi" w:eastAsiaTheme="minorEastAsia" w:hAnsiTheme="minorHAnsi" w:cstheme="minorBidi"/>
          <w:noProof/>
          <w:lang w:eastAsia="zh-CN"/>
        </w:rPr>
      </w:pPr>
      <w:ins w:id="15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5.1</w:t>
        </w:r>
        <w:r>
          <w:rPr>
            <w:rFonts w:asciiTheme="minorHAnsi" w:eastAsiaTheme="minorEastAsia" w:hAnsiTheme="minorHAnsi" w:cstheme="minorBidi"/>
            <w:noProof/>
            <w:lang w:eastAsia="zh-CN"/>
          </w:rPr>
          <w:tab/>
        </w:r>
        <w:r w:rsidRPr="00D25FC4">
          <w:rPr>
            <w:rStyle w:val="Hyperlink"/>
            <w:noProof/>
          </w:rPr>
          <w:t>Domain Specific Traceability Modeling</w:t>
        </w:r>
        <w:r>
          <w:rPr>
            <w:noProof/>
            <w:webHidden/>
          </w:rPr>
          <w:tab/>
        </w:r>
        <w:r>
          <w:rPr>
            <w:noProof/>
            <w:webHidden/>
          </w:rPr>
          <w:fldChar w:fldCharType="begin"/>
        </w:r>
        <w:r>
          <w:rPr>
            <w:noProof/>
            <w:webHidden/>
          </w:rPr>
          <w:instrText xml:space="preserve"> PAGEREF _Toc525737338 \h </w:instrText>
        </w:r>
        <w:r>
          <w:rPr>
            <w:noProof/>
            <w:webHidden/>
          </w:rPr>
        </w:r>
      </w:ins>
      <w:r>
        <w:rPr>
          <w:noProof/>
          <w:webHidden/>
        </w:rPr>
        <w:fldChar w:fldCharType="separate"/>
      </w:r>
      <w:ins w:id="153" w:author="Nasser Mustafa [2]" w:date="2018-09-26T14:59:00Z">
        <w:r>
          <w:rPr>
            <w:noProof/>
            <w:webHidden/>
          </w:rPr>
          <w:t>36</w:t>
        </w:r>
        <w:r>
          <w:rPr>
            <w:noProof/>
            <w:webHidden/>
          </w:rPr>
          <w:fldChar w:fldCharType="end"/>
        </w:r>
        <w:r w:rsidRPr="00D25FC4">
          <w:rPr>
            <w:rStyle w:val="Hyperlink"/>
            <w:noProof/>
          </w:rPr>
          <w:fldChar w:fldCharType="end"/>
        </w:r>
      </w:ins>
    </w:p>
    <w:p w14:paraId="5F612197" w14:textId="4EBCA6EA" w:rsidR="00160797" w:rsidRDefault="00160797">
      <w:pPr>
        <w:pStyle w:val="TOC2"/>
        <w:tabs>
          <w:tab w:val="left" w:pos="960"/>
          <w:tab w:val="right" w:leader="dot" w:pos="9016"/>
        </w:tabs>
        <w:rPr>
          <w:ins w:id="154" w:author="Nasser Mustafa [2]" w:date="2018-09-26T14:59:00Z"/>
          <w:rFonts w:asciiTheme="minorHAnsi" w:eastAsiaTheme="minorEastAsia" w:hAnsiTheme="minorHAnsi" w:cstheme="minorBidi"/>
          <w:noProof/>
          <w:lang w:eastAsia="zh-CN"/>
        </w:rPr>
      </w:pPr>
      <w:ins w:id="15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"_Toc525737339"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5.2</w:t>
        </w:r>
        <w:r>
          <w:rPr>
            <w:rFonts w:asciiTheme="minorHAnsi" w:eastAsiaTheme="minorEastAsia" w:hAnsiTheme="minorHAnsi" w:cstheme="minorBidi"/>
            <w:noProof/>
            <w:lang w:eastAsia="zh-CN"/>
          </w:rPr>
          <w:tab/>
        </w:r>
        <w:r w:rsidRPr="00D25FC4">
          <w:rPr>
            <w:rStyle w:val="Hyperlink"/>
            <w:noProof/>
          </w:rPr>
          <w:t>Generic Traceability Modeling</w:t>
        </w:r>
        <w:r>
          <w:rPr>
            <w:noProof/>
            <w:webHidden/>
          </w:rPr>
          <w:tab/>
        </w:r>
        <w:r>
          <w:rPr>
            <w:noProof/>
            <w:webHidden/>
          </w:rPr>
          <w:fldChar w:fldCharType="begin"/>
        </w:r>
        <w:r>
          <w:rPr>
            <w:noProof/>
            <w:webHidden/>
          </w:rPr>
          <w:instrText xml:space="preserve"> PAGEREF _Toc525737339 \h </w:instrText>
        </w:r>
        <w:r>
          <w:rPr>
            <w:noProof/>
            <w:webHidden/>
          </w:rPr>
        </w:r>
      </w:ins>
      <w:r>
        <w:rPr>
          <w:noProof/>
          <w:webHidden/>
        </w:rPr>
        <w:fldChar w:fldCharType="separate"/>
      </w:r>
      <w:ins w:id="156" w:author="Nasser Mustafa [2]" w:date="2018-09-26T14:59:00Z">
        <w:r>
          <w:rPr>
            <w:noProof/>
            <w:webHidden/>
          </w:rPr>
          <w:t>41</w:t>
        </w:r>
        <w:r>
          <w:rPr>
            <w:noProof/>
            <w:webHidden/>
          </w:rPr>
          <w:fldChar w:fldCharType="end"/>
        </w:r>
        <w:r w:rsidRPr="00D25FC4">
          <w:rPr>
            <w:rStyle w:val="Hyperlink"/>
            <w:noProof/>
          </w:rPr>
          <w:fldChar w:fldCharType="end"/>
        </w:r>
      </w:ins>
    </w:p>
    <w:p w14:paraId="2C5284A9" w14:textId="494B44EA" w:rsidR="00160797" w:rsidRDefault="00160797">
      <w:pPr>
        <w:pStyle w:val="TOC2"/>
        <w:tabs>
          <w:tab w:val="left" w:pos="960"/>
          <w:tab w:val="right" w:leader="dot" w:pos="9016"/>
        </w:tabs>
        <w:rPr>
          <w:ins w:id="157" w:author="Nasser Mustafa [2]" w:date="2018-09-26T14:59:00Z"/>
          <w:rFonts w:asciiTheme="minorHAnsi" w:eastAsiaTheme="minorEastAsia" w:hAnsiTheme="minorHAnsi" w:cstheme="minorBidi"/>
          <w:noProof/>
          <w:lang w:eastAsia="zh-CN"/>
        </w:rPr>
      </w:pPr>
      <w:ins w:id="15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5.3</w:t>
        </w:r>
        <w:r>
          <w:rPr>
            <w:rFonts w:asciiTheme="minorHAnsi" w:eastAsiaTheme="minorEastAsia" w:hAnsiTheme="minorHAnsi" w:cstheme="minorBidi"/>
            <w:noProof/>
            <w:lang w:eastAsia="zh-CN"/>
          </w:rPr>
          <w:tab/>
        </w:r>
        <w:r w:rsidRPr="00D25FC4">
          <w:rPr>
            <w:rStyle w:val="Hyperlink"/>
            <w:noProof/>
          </w:rPr>
          <w:t>Analysis of Existing Research on Modeling Traceability</w:t>
        </w:r>
        <w:r>
          <w:rPr>
            <w:noProof/>
            <w:webHidden/>
          </w:rPr>
          <w:tab/>
        </w:r>
        <w:r>
          <w:rPr>
            <w:noProof/>
            <w:webHidden/>
          </w:rPr>
          <w:fldChar w:fldCharType="begin"/>
        </w:r>
        <w:r>
          <w:rPr>
            <w:noProof/>
            <w:webHidden/>
          </w:rPr>
          <w:instrText xml:space="preserve"> PAGEREF _Toc525737340 \h </w:instrText>
        </w:r>
        <w:r>
          <w:rPr>
            <w:noProof/>
            <w:webHidden/>
          </w:rPr>
        </w:r>
      </w:ins>
      <w:r>
        <w:rPr>
          <w:noProof/>
          <w:webHidden/>
        </w:rPr>
        <w:fldChar w:fldCharType="separate"/>
      </w:r>
      <w:ins w:id="159" w:author="Nasser Mustafa [2]" w:date="2018-09-26T14:59:00Z">
        <w:r>
          <w:rPr>
            <w:noProof/>
            <w:webHidden/>
          </w:rPr>
          <w:t>47</w:t>
        </w:r>
        <w:r>
          <w:rPr>
            <w:noProof/>
            <w:webHidden/>
          </w:rPr>
          <w:fldChar w:fldCharType="end"/>
        </w:r>
        <w:r w:rsidRPr="00D25FC4">
          <w:rPr>
            <w:rStyle w:val="Hyperlink"/>
            <w:noProof/>
          </w:rPr>
          <w:fldChar w:fldCharType="end"/>
        </w:r>
      </w:ins>
    </w:p>
    <w:p w14:paraId="74B802F6" w14:textId="601EEC70" w:rsidR="00160797" w:rsidRDefault="00160797">
      <w:pPr>
        <w:pStyle w:val="TOC2"/>
        <w:tabs>
          <w:tab w:val="left" w:pos="960"/>
          <w:tab w:val="right" w:leader="dot" w:pos="9016"/>
        </w:tabs>
        <w:rPr>
          <w:ins w:id="160" w:author="Nasser Mustafa [2]" w:date="2018-09-26T14:59:00Z"/>
          <w:rFonts w:asciiTheme="minorHAnsi" w:eastAsiaTheme="minorEastAsia" w:hAnsiTheme="minorHAnsi" w:cstheme="minorBidi"/>
          <w:noProof/>
          <w:lang w:eastAsia="zh-CN"/>
        </w:rPr>
      </w:pPr>
      <w:ins w:id="16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5.4</w:t>
        </w:r>
        <w:r>
          <w:rPr>
            <w:rFonts w:asciiTheme="minorHAnsi" w:eastAsiaTheme="minorEastAsia" w:hAnsiTheme="minorHAnsi" w:cstheme="minorBidi"/>
            <w:noProof/>
            <w:lang w:eastAsia="zh-CN"/>
          </w:rPr>
          <w:tab/>
        </w:r>
        <w:r w:rsidRPr="00D25FC4">
          <w:rPr>
            <w:rStyle w:val="Hyperlink"/>
            <w:noProof/>
          </w:rPr>
          <w:t>Summary</w:t>
        </w:r>
        <w:r>
          <w:rPr>
            <w:noProof/>
            <w:webHidden/>
          </w:rPr>
          <w:tab/>
        </w:r>
        <w:r>
          <w:rPr>
            <w:noProof/>
            <w:webHidden/>
          </w:rPr>
          <w:fldChar w:fldCharType="begin"/>
        </w:r>
        <w:r>
          <w:rPr>
            <w:noProof/>
            <w:webHidden/>
          </w:rPr>
          <w:instrText xml:space="preserve"> PAGEREF _Toc525737341 \h </w:instrText>
        </w:r>
        <w:r>
          <w:rPr>
            <w:noProof/>
            <w:webHidden/>
          </w:rPr>
        </w:r>
      </w:ins>
      <w:r>
        <w:rPr>
          <w:noProof/>
          <w:webHidden/>
        </w:rPr>
        <w:fldChar w:fldCharType="separate"/>
      </w:r>
      <w:ins w:id="162" w:author="Nasser Mustafa [2]" w:date="2018-09-26T14:59:00Z">
        <w:r>
          <w:rPr>
            <w:noProof/>
            <w:webHidden/>
          </w:rPr>
          <w:t>49</w:t>
        </w:r>
        <w:r>
          <w:rPr>
            <w:noProof/>
            <w:webHidden/>
          </w:rPr>
          <w:fldChar w:fldCharType="end"/>
        </w:r>
        <w:r w:rsidRPr="00D25FC4">
          <w:rPr>
            <w:rStyle w:val="Hyperlink"/>
            <w:noProof/>
          </w:rPr>
          <w:fldChar w:fldCharType="end"/>
        </w:r>
      </w:ins>
    </w:p>
    <w:p w14:paraId="525680B7" w14:textId="42065367" w:rsidR="00160797" w:rsidRDefault="00160797">
      <w:pPr>
        <w:pStyle w:val="TOC1"/>
        <w:tabs>
          <w:tab w:val="left" w:pos="480"/>
        </w:tabs>
        <w:rPr>
          <w:ins w:id="163" w:author="Nasser Mustafa [2]" w:date="2018-09-26T14:59:00Z"/>
          <w:rFonts w:asciiTheme="minorHAnsi" w:eastAsiaTheme="minorEastAsia" w:hAnsiTheme="minorHAnsi" w:cstheme="minorBidi"/>
          <w:b w:val="0"/>
          <w:noProof/>
          <w:sz w:val="22"/>
          <w:szCs w:val="22"/>
          <w:lang w:eastAsia="zh-CN"/>
        </w:rPr>
      </w:pPr>
      <w:ins w:id="16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w:t>
        </w:r>
        <w:r>
          <w:rPr>
            <w:rFonts w:asciiTheme="minorHAnsi" w:eastAsiaTheme="minorEastAsia" w:hAnsiTheme="minorHAnsi" w:cstheme="minorBidi"/>
            <w:b w:val="0"/>
            <w:noProof/>
            <w:sz w:val="22"/>
            <w:szCs w:val="22"/>
            <w:lang w:eastAsia="zh-CN"/>
          </w:rPr>
          <w:tab/>
        </w:r>
        <w:r w:rsidRPr="00D25FC4">
          <w:rPr>
            <w:rStyle w:val="Hyperlink"/>
            <w:noProof/>
          </w:rPr>
          <w:t>Traceability Survey</w:t>
        </w:r>
        <w:r>
          <w:rPr>
            <w:noProof/>
            <w:webHidden/>
          </w:rPr>
          <w:tab/>
        </w:r>
        <w:r>
          <w:rPr>
            <w:noProof/>
            <w:webHidden/>
          </w:rPr>
          <w:fldChar w:fldCharType="begin"/>
        </w:r>
        <w:r>
          <w:rPr>
            <w:noProof/>
            <w:webHidden/>
          </w:rPr>
          <w:instrText xml:space="preserve"> PAGEREF _Toc525737342 \h </w:instrText>
        </w:r>
        <w:r>
          <w:rPr>
            <w:noProof/>
            <w:webHidden/>
          </w:rPr>
        </w:r>
      </w:ins>
      <w:r>
        <w:rPr>
          <w:noProof/>
          <w:webHidden/>
        </w:rPr>
        <w:fldChar w:fldCharType="separate"/>
      </w:r>
      <w:ins w:id="165" w:author="Nasser Mustafa [2]" w:date="2018-09-26T14:59:00Z">
        <w:r>
          <w:rPr>
            <w:noProof/>
            <w:webHidden/>
          </w:rPr>
          <w:t>50</w:t>
        </w:r>
        <w:r>
          <w:rPr>
            <w:noProof/>
            <w:webHidden/>
          </w:rPr>
          <w:fldChar w:fldCharType="end"/>
        </w:r>
        <w:r w:rsidRPr="00D25FC4">
          <w:rPr>
            <w:rStyle w:val="Hyperlink"/>
            <w:noProof/>
          </w:rPr>
          <w:fldChar w:fldCharType="end"/>
        </w:r>
      </w:ins>
    </w:p>
    <w:p w14:paraId="5B94D54E" w14:textId="76AB29A9" w:rsidR="00160797" w:rsidRDefault="00160797">
      <w:pPr>
        <w:pStyle w:val="TOC2"/>
        <w:tabs>
          <w:tab w:val="left" w:pos="960"/>
          <w:tab w:val="right" w:leader="dot" w:pos="9016"/>
        </w:tabs>
        <w:rPr>
          <w:ins w:id="166" w:author="Nasser Mustafa [2]" w:date="2018-09-26T14:59:00Z"/>
          <w:rFonts w:asciiTheme="minorHAnsi" w:eastAsiaTheme="minorEastAsia" w:hAnsiTheme="minorHAnsi" w:cstheme="minorBidi"/>
          <w:noProof/>
          <w:lang w:eastAsia="zh-CN"/>
        </w:rPr>
      </w:pPr>
      <w:ins w:id="16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6.1</w:t>
        </w:r>
        <w:r>
          <w:rPr>
            <w:rFonts w:asciiTheme="minorHAnsi" w:eastAsiaTheme="minorEastAsia" w:hAnsiTheme="minorHAnsi" w:cstheme="minorBidi"/>
            <w:noProof/>
            <w:lang w:eastAsia="zh-CN"/>
          </w:rPr>
          <w:tab/>
        </w:r>
        <w:r w:rsidRPr="00D25FC4">
          <w:rPr>
            <w:rStyle w:val="Hyperlink"/>
            <w:noProof/>
          </w:rPr>
          <w:t>Survey Planning</w:t>
        </w:r>
        <w:r>
          <w:rPr>
            <w:noProof/>
            <w:webHidden/>
          </w:rPr>
          <w:tab/>
        </w:r>
        <w:r>
          <w:rPr>
            <w:noProof/>
            <w:webHidden/>
          </w:rPr>
          <w:fldChar w:fldCharType="begin"/>
        </w:r>
        <w:r>
          <w:rPr>
            <w:noProof/>
            <w:webHidden/>
          </w:rPr>
          <w:instrText xml:space="preserve"> PAGEREF _Toc525737343 \h </w:instrText>
        </w:r>
        <w:r>
          <w:rPr>
            <w:noProof/>
            <w:webHidden/>
          </w:rPr>
        </w:r>
      </w:ins>
      <w:r>
        <w:rPr>
          <w:noProof/>
          <w:webHidden/>
        </w:rPr>
        <w:fldChar w:fldCharType="separate"/>
      </w:r>
      <w:ins w:id="168" w:author="Nasser Mustafa [2]" w:date="2018-09-26T14:59:00Z">
        <w:r>
          <w:rPr>
            <w:noProof/>
            <w:webHidden/>
          </w:rPr>
          <w:t>50</w:t>
        </w:r>
        <w:r>
          <w:rPr>
            <w:noProof/>
            <w:webHidden/>
          </w:rPr>
          <w:fldChar w:fldCharType="end"/>
        </w:r>
        <w:r w:rsidRPr="00D25FC4">
          <w:rPr>
            <w:rStyle w:val="Hyperlink"/>
            <w:noProof/>
          </w:rPr>
          <w:fldChar w:fldCharType="end"/>
        </w:r>
      </w:ins>
    </w:p>
    <w:p w14:paraId="77C7EF98" w14:textId="19927D42" w:rsidR="00160797" w:rsidRDefault="00160797">
      <w:pPr>
        <w:pStyle w:val="TOC2"/>
        <w:tabs>
          <w:tab w:val="left" w:pos="960"/>
          <w:tab w:val="right" w:leader="dot" w:pos="9016"/>
        </w:tabs>
        <w:rPr>
          <w:ins w:id="169" w:author="Nasser Mustafa [2]" w:date="2018-09-26T14:59:00Z"/>
          <w:rFonts w:asciiTheme="minorHAnsi" w:eastAsiaTheme="minorEastAsia" w:hAnsiTheme="minorHAnsi" w:cstheme="minorBidi"/>
          <w:noProof/>
          <w:lang w:eastAsia="zh-CN"/>
        </w:rPr>
      </w:pPr>
      <w:ins w:id="17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6.2</w:t>
        </w:r>
        <w:r>
          <w:rPr>
            <w:rFonts w:asciiTheme="minorHAnsi" w:eastAsiaTheme="minorEastAsia" w:hAnsiTheme="minorHAnsi" w:cstheme="minorBidi"/>
            <w:noProof/>
            <w:lang w:eastAsia="zh-CN"/>
          </w:rPr>
          <w:tab/>
        </w:r>
        <w:r w:rsidRPr="00D25FC4">
          <w:rPr>
            <w:rStyle w:val="Hyperlink"/>
            <w:noProof/>
          </w:rPr>
          <w:t>Survey Objectives</w:t>
        </w:r>
        <w:r>
          <w:rPr>
            <w:noProof/>
            <w:webHidden/>
          </w:rPr>
          <w:tab/>
        </w:r>
        <w:r>
          <w:rPr>
            <w:noProof/>
            <w:webHidden/>
          </w:rPr>
          <w:fldChar w:fldCharType="begin"/>
        </w:r>
        <w:r>
          <w:rPr>
            <w:noProof/>
            <w:webHidden/>
          </w:rPr>
          <w:instrText xml:space="preserve"> PAGEREF _Toc525737344 \h </w:instrText>
        </w:r>
        <w:r>
          <w:rPr>
            <w:noProof/>
            <w:webHidden/>
          </w:rPr>
        </w:r>
      </w:ins>
      <w:r>
        <w:rPr>
          <w:noProof/>
          <w:webHidden/>
        </w:rPr>
        <w:fldChar w:fldCharType="separate"/>
      </w:r>
      <w:ins w:id="171" w:author="Nasser Mustafa [2]" w:date="2018-09-26T14:59:00Z">
        <w:r>
          <w:rPr>
            <w:noProof/>
            <w:webHidden/>
          </w:rPr>
          <w:t>51</w:t>
        </w:r>
        <w:r>
          <w:rPr>
            <w:noProof/>
            <w:webHidden/>
          </w:rPr>
          <w:fldChar w:fldCharType="end"/>
        </w:r>
        <w:r w:rsidRPr="00D25FC4">
          <w:rPr>
            <w:rStyle w:val="Hyperlink"/>
            <w:noProof/>
          </w:rPr>
          <w:fldChar w:fldCharType="end"/>
        </w:r>
      </w:ins>
    </w:p>
    <w:p w14:paraId="4C3F8764" w14:textId="026197B5" w:rsidR="00160797" w:rsidRDefault="00160797">
      <w:pPr>
        <w:pStyle w:val="TOC2"/>
        <w:tabs>
          <w:tab w:val="left" w:pos="960"/>
          <w:tab w:val="right" w:leader="dot" w:pos="9016"/>
        </w:tabs>
        <w:rPr>
          <w:ins w:id="172" w:author="Nasser Mustafa [2]" w:date="2018-09-26T14:59:00Z"/>
          <w:rFonts w:asciiTheme="minorHAnsi" w:eastAsiaTheme="minorEastAsia" w:hAnsiTheme="minorHAnsi" w:cstheme="minorBidi"/>
          <w:noProof/>
          <w:lang w:eastAsia="zh-CN"/>
        </w:rPr>
      </w:pPr>
      <w:ins w:id="17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6.3</w:t>
        </w:r>
        <w:r>
          <w:rPr>
            <w:rFonts w:asciiTheme="minorHAnsi" w:eastAsiaTheme="minorEastAsia" w:hAnsiTheme="minorHAnsi" w:cstheme="minorBidi"/>
            <w:noProof/>
            <w:lang w:eastAsia="zh-CN"/>
          </w:rPr>
          <w:tab/>
        </w:r>
        <w:r w:rsidRPr="00D25FC4">
          <w:rPr>
            <w:rStyle w:val="Hyperlink"/>
            <w:noProof/>
          </w:rPr>
          <w:t>Targeted Audience and Population</w:t>
        </w:r>
        <w:r>
          <w:rPr>
            <w:noProof/>
            <w:webHidden/>
          </w:rPr>
          <w:tab/>
        </w:r>
        <w:r>
          <w:rPr>
            <w:noProof/>
            <w:webHidden/>
          </w:rPr>
          <w:fldChar w:fldCharType="begin"/>
        </w:r>
        <w:r>
          <w:rPr>
            <w:noProof/>
            <w:webHidden/>
          </w:rPr>
          <w:instrText xml:space="preserve"> PAGEREF _Toc525737345 \h </w:instrText>
        </w:r>
        <w:r>
          <w:rPr>
            <w:noProof/>
            <w:webHidden/>
          </w:rPr>
        </w:r>
      </w:ins>
      <w:r>
        <w:rPr>
          <w:noProof/>
          <w:webHidden/>
        </w:rPr>
        <w:fldChar w:fldCharType="separate"/>
      </w:r>
      <w:ins w:id="174" w:author="Nasser Mustafa [2]" w:date="2018-09-26T14:59:00Z">
        <w:r>
          <w:rPr>
            <w:noProof/>
            <w:webHidden/>
          </w:rPr>
          <w:t>51</w:t>
        </w:r>
        <w:r>
          <w:rPr>
            <w:noProof/>
            <w:webHidden/>
          </w:rPr>
          <w:fldChar w:fldCharType="end"/>
        </w:r>
        <w:r w:rsidRPr="00D25FC4">
          <w:rPr>
            <w:rStyle w:val="Hyperlink"/>
            <w:noProof/>
          </w:rPr>
          <w:fldChar w:fldCharType="end"/>
        </w:r>
      </w:ins>
    </w:p>
    <w:p w14:paraId="3C39D3D5" w14:textId="00BC4388" w:rsidR="00160797" w:rsidRDefault="00160797">
      <w:pPr>
        <w:pStyle w:val="TOC2"/>
        <w:tabs>
          <w:tab w:val="left" w:pos="960"/>
          <w:tab w:val="right" w:leader="dot" w:pos="9016"/>
        </w:tabs>
        <w:rPr>
          <w:ins w:id="175" w:author="Nasser Mustafa [2]" w:date="2018-09-26T14:59:00Z"/>
          <w:rFonts w:asciiTheme="minorHAnsi" w:eastAsiaTheme="minorEastAsia" w:hAnsiTheme="minorHAnsi" w:cstheme="minorBidi"/>
          <w:noProof/>
          <w:lang w:eastAsia="zh-CN"/>
        </w:rPr>
      </w:pPr>
      <w:ins w:id="17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6.4</w:t>
        </w:r>
        <w:r>
          <w:rPr>
            <w:rFonts w:asciiTheme="minorHAnsi" w:eastAsiaTheme="minorEastAsia" w:hAnsiTheme="minorHAnsi" w:cstheme="minorBidi"/>
            <w:noProof/>
            <w:lang w:eastAsia="zh-CN"/>
          </w:rPr>
          <w:tab/>
        </w:r>
        <w:r w:rsidRPr="00D25FC4">
          <w:rPr>
            <w:rStyle w:val="Hyperlink"/>
            <w:noProof/>
          </w:rPr>
          <w:t>Survey Questionnaire Design</w:t>
        </w:r>
        <w:r>
          <w:rPr>
            <w:noProof/>
            <w:webHidden/>
          </w:rPr>
          <w:tab/>
        </w:r>
        <w:r>
          <w:rPr>
            <w:noProof/>
            <w:webHidden/>
          </w:rPr>
          <w:fldChar w:fldCharType="begin"/>
        </w:r>
        <w:r>
          <w:rPr>
            <w:noProof/>
            <w:webHidden/>
          </w:rPr>
          <w:instrText xml:space="preserve"> PAGEREF _Toc525737346 \h </w:instrText>
        </w:r>
        <w:r>
          <w:rPr>
            <w:noProof/>
            <w:webHidden/>
          </w:rPr>
        </w:r>
      </w:ins>
      <w:r>
        <w:rPr>
          <w:noProof/>
          <w:webHidden/>
        </w:rPr>
        <w:fldChar w:fldCharType="separate"/>
      </w:r>
      <w:ins w:id="177" w:author="Nasser Mustafa [2]" w:date="2018-09-26T14:59:00Z">
        <w:r>
          <w:rPr>
            <w:noProof/>
            <w:webHidden/>
          </w:rPr>
          <w:t>52</w:t>
        </w:r>
        <w:r>
          <w:rPr>
            <w:noProof/>
            <w:webHidden/>
          </w:rPr>
          <w:fldChar w:fldCharType="end"/>
        </w:r>
        <w:r w:rsidRPr="00D25FC4">
          <w:rPr>
            <w:rStyle w:val="Hyperlink"/>
            <w:noProof/>
          </w:rPr>
          <w:fldChar w:fldCharType="end"/>
        </w:r>
      </w:ins>
    </w:p>
    <w:p w14:paraId="11805751" w14:textId="46D9A6BD" w:rsidR="00160797" w:rsidRDefault="00160797">
      <w:pPr>
        <w:pStyle w:val="TOC3"/>
        <w:rPr>
          <w:ins w:id="178" w:author="Nasser Mustafa [2]" w:date="2018-09-26T14:59:00Z"/>
          <w:rFonts w:asciiTheme="minorHAnsi" w:eastAsiaTheme="minorEastAsia" w:hAnsiTheme="minorHAnsi" w:cstheme="minorBidi"/>
          <w:noProof/>
          <w:lang w:eastAsia="zh-CN"/>
        </w:rPr>
      </w:pPr>
      <w:ins w:id="17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6.4.1</w:t>
        </w:r>
        <w:r>
          <w:rPr>
            <w:rFonts w:asciiTheme="minorHAnsi" w:eastAsiaTheme="minorEastAsia" w:hAnsiTheme="minorHAnsi" w:cstheme="minorBidi"/>
            <w:noProof/>
            <w:lang w:eastAsia="zh-CN"/>
          </w:rPr>
          <w:tab/>
        </w:r>
        <w:r w:rsidRPr="00D25FC4">
          <w:rPr>
            <w:rStyle w:val="Hyperlink"/>
            <w:noProof/>
            <w:lang w:eastAsia="zh-CN"/>
          </w:rPr>
          <w:t>Demographic Questions</w:t>
        </w:r>
        <w:r>
          <w:rPr>
            <w:noProof/>
            <w:webHidden/>
          </w:rPr>
          <w:tab/>
        </w:r>
        <w:r>
          <w:rPr>
            <w:noProof/>
            <w:webHidden/>
          </w:rPr>
          <w:fldChar w:fldCharType="begin"/>
        </w:r>
        <w:r>
          <w:rPr>
            <w:noProof/>
            <w:webHidden/>
          </w:rPr>
          <w:instrText xml:space="preserve"> PAGEREF _Toc525737347 \h </w:instrText>
        </w:r>
        <w:r>
          <w:rPr>
            <w:noProof/>
            <w:webHidden/>
          </w:rPr>
        </w:r>
      </w:ins>
      <w:r>
        <w:rPr>
          <w:noProof/>
          <w:webHidden/>
        </w:rPr>
        <w:fldChar w:fldCharType="separate"/>
      </w:r>
      <w:ins w:id="180" w:author="Nasser Mustafa [2]" w:date="2018-09-26T14:59:00Z">
        <w:r>
          <w:rPr>
            <w:noProof/>
            <w:webHidden/>
          </w:rPr>
          <w:t>53</w:t>
        </w:r>
        <w:r>
          <w:rPr>
            <w:noProof/>
            <w:webHidden/>
          </w:rPr>
          <w:fldChar w:fldCharType="end"/>
        </w:r>
        <w:r w:rsidRPr="00D25FC4">
          <w:rPr>
            <w:rStyle w:val="Hyperlink"/>
            <w:noProof/>
          </w:rPr>
          <w:fldChar w:fldCharType="end"/>
        </w:r>
      </w:ins>
    </w:p>
    <w:p w14:paraId="03A2761A" w14:textId="42E9F19B" w:rsidR="00160797" w:rsidRDefault="00160797">
      <w:pPr>
        <w:pStyle w:val="TOC3"/>
        <w:rPr>
          <w:ins w:id="181" w:author="Nasser Mustafa [2]" w:date="2018-09-26T14:59:00Z"/>
          <w:rFonts w:asciiTheme="minorHAnsi" w:eastAsiaTheme="minorEastAsia" w:hAnsiTheme="minorHAnsi" w:cstheme="minorBidi"/>
          <w:noProof/>
          <w:lang w:eastAsia="zh-CN"/>
        </w:rPr>
      </w:pPr>
      <w:ins w:id="18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6.4.2</w:t>
        </w:r>
        <w:r>
          <w:rPr>
            <w:rFonts w:asciiTheme="minorHAnsi" w:eastAsiaTheme="minorEastAsia" w:hAnsiTheme="minorHAnsi" w:cstheme="minorBidi"/>
            <w:noProof/>
            <w:lang w:eastAsia="zh-CN"/>
          </w:rPr>
          <w:tab/>
        </w:r>
        <w:r w:rsidRPr="00D25FC4">
          <w:rPr>
            <w:rStyle w:val="Hyperlink"/>
            <w:noProof/>
            <w:lang w:eastAsia="zh-CN"/>
          </w:rPr>
          <w:t>Traceability Questions</w:t>
        </w:r>
        <w:r>
          <w:rPr>
            <w:noProof/>
            <w:webHidden/>
          </w:rPr>
          <w:tab/>
        </w:r>
        <w:r>
          <w:rPr>
            <w:noProof/>
            <w:webHidden/>
          </w:rPr>
          <w:fldChar w:fldCharType="begin"/>
        </w:r>
        <w:r>
          <w:rPr>
            <w:noProof/>
            <w:webHidden/>
          </w:rPr>
          <w:instrText xml:space="preserve"> PAGEREF _Toc525737348 \h </w:instrText>
        </w:r>
        <w:r>
          <w:rPr>
            <w:noProof/>
            <w:webHidden/>
          </w:rPr>
        </w:r>
      </w:ins>
      <w:r>
        <w:rPr>
          <w:noProof/>
          <w:webHidden/>
        </w:rPr>
        <w:fldChar w:fldCharType="separate"/>
      </w:r>
      <w:ins w:id="183" w:author="Nasser Mustafa [2]" w:date="2018-09-26T14:59:00Z">
        <w:r>
          <w:rPr>
            <w:noProof/>
            <w:webHidden/>
          </w:rPr>
          <w:t>54</w:t>
        </w:r>
        <w:r>
          <w:rPr>
            <w:noProof/>
            <w:webHidden/>
          </w:rPr>
          <w:fldChar w:fldCharType="end"/>
        </w:r>
        <w:r w:rsidRPr="00D25FC4">
          <w:rPr>
            <w:rStyle w:val="Hyperlink"/>
            <w:noProof/>
          </w:rPr>
          <w:fldChar w:fldCharType="end"/>
        </w:r>
      </w:ins>
    </w:p>
    <w:p w14:paraId="0A99755A" w14:textId="40A960D1" w:rsidR="00160797" w:rsidRDefault="00160797">
      <w:pPr>
        <w:pStyle w:val="TOC2"/>
        <w:tabs>
          <w:tab w:val="left" w:pos="960"/>
          <w:tab w:val="right" w:leader="dot" w:pos="9016"/>
        </w:tabs>
        <w:rPr>
          <w:ins w:id="184" w:author="Nasser Mustafa [2]" w:date="2018-09-26T14:59:00Z"/>
          <w:rFonts w:asciiTheme="minorHAnsi" w:eastAsiaTheme="minorEastAsia" w:hAnsiTheme="minorHAnsi" w:cstheme="minorBidi"/>
          <w:noProof/>
          <w:lang w:eastAsia="zh-CN"/>
        </w:rPr>
      </w:pPr>
      <w:ins w:id="18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"_Toc525737349"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6.5</w:t>
        </w:r>
        <w:r>
          <w:rPr>
            <w:rFonts w:asciiTheme="minorHAnsi" w:eastAsiaTheme="minorEastAsia" w:hAnsiTheme="minorHAnsi" w:cstheme="minorBidi"/>
            <w:noProof/>
            <w:lang w:eastAsia="zh-CN"/>
          </w:rPr>
          <w:tab/>
        </w:r>
        <w:r w:rsidRPr="00D25FC4">
          <w:rPr>
            <w:rStyle w:val="Hyperlink"/>
            <w:noProof/>
          </w:rPr>
          <w:t>Publishing the Survey</w:t>
        </w:r>
        <w:r>
          <w:rPr>
            <w:noProof/>
            <w:webHidden/>
          </w:rPr>
          <w:tab/>
        </w:r>
        <w:r>
          <w:rPr>
            <w:noProof/>
            <w:webHidden/>
          </w:rPr>
          <w:fldChar w:fldCharType="begin"/>
        </w:r>
        <w:r>
          <w:rPr>
            <w:noProof/>
            <w:webHidden/>
          </w:rPr>
          <w:instrText xml:space="preserve"> PAGEREF _Toc525737349 \h </w:instrText>
        </w:r>
        <w:r>
          <w:rPr>
            <w:noProof/>
            <w:webHidden/>
          </w:rPr>
        </w:r>
      </w:ins>
      <w:r>
        <w:rPr>
          <w:noProof/>
          <w:webHidden/>
        </w:rPr>
        <w:fldChar w:fldCharType="separate"/>
      </w:r>
      <w:ins w:id="186" w:author="Nasser Mustafa [2]" w:date="2018-09-26T14:59:00Z">
        <w:r>
          <w:rPr>
            <w:noProof/>
            <w:webHidden/>
          </w:rPr>
          <w:t>55</w:t>
        </w:r>
        <w:r>
          <w:rPr>
            <w:noProof/>
            <w:webHidden/>
          </w:rPr>
          <w:fldChar w:fldCharType="end"/>
        </w:r>
        <w:r w:rsidRPr="00D25FC4">
          <w:rPr>
            <w:rStyle w:val="Hyperlink"/>
            <w:noProof/>
          </w:rPr>
          <w:fldChar w:fldCharType="end"/>
        </w:r>
      </w:ins>
    </w:p>
    <w:p w14:paraId="3C37B01F" w14:textId="75434F97" w:rsidR="00160797" w:rsidRDefault="00160797">
      <w:pPr>
        <w:pStyle w:val="TOC2"/>
        <w:tabs>
          <w:tab w:val="left" w:pos="960"/>
          <w:tab w:val="right" w:leader="dot" w:pos="9016"/>
        </w:tabs>
        <w:rPr>
          <w:ins w:id="187" w:author="Nasser Mustafa [2]" w:date="2018-09-26T14:59:00Z"/>
          <w:rFonts w:asciiTheme="minorHAnsi" w:eastAsiaTheme="minorEastAsia" w:hAnsiTheme="minorHAnsi" w:cstheme="minorBidi"/>
          <w:noProof/>
          <w:lang w:eastAsia="zh-CN"/>
        </w:rPr>
      </w:pPr>
      <w:ins w:id="18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6.6</w:t>
        </w:r>
        <w:r>
          <w:rPr>
            <w:rFonts w:asciiTheme="minorHAnsi" w:eastAsiaTheme="minorEastAsia" w:hAnsiTheme="minorHAnsi" w:cstheme="minorBidi"/>
            <w:noProof/>
            <w:lang w:eastAsia="zh-CN"/>
          </w:rPr>
          <w:tab/>
        </w:r>
        <w:r w:rsidRPr="00D25FC4">
          <w:rPr>
            <w:rStyle w:val="Hyperlink"/>
            <w:noProof/>
          </w:rPr>
          <w:t>Survey Analysis</w:t>
        </w:r>
        <w:r>
          <w:rPr>
            <w:noProof/>
            <w:webHidden/>
          </w:rPr>
          <w:tab/>
        </w:r>
        <w:r>
          <w:rPr>
            <w:noProof/>
            <w:webHidden/>
          </w:rPr>
          <w:fldChar w:fldCharType="begin"/>
        </w:r>
        <w:r>
          <w:rPr>
            <w:noProof/>
            <w:webHidden/>
          </w:rPr>
          <w:instrText xml:space="preserve"> PAGEREF _Toc525737350 \h </w:instrText>
        </w:r>
        <w:r>
          <w:rPr>
            <w:noProof/>
            <w:webHidden/>
          </w:rPr>
        </w:r>
      </w:ins>
      <w:r>
        <w:rPr>
          <w:noProof/>
          <w:webHidden/>
        </w:rPr>
        <w:fldChar w:fldCharType="separate"/>
      </w:r>
      <w:ins w:id="189" w:author="Nasser Mustafa [2]" w:date="2018-09-26T14:59:00Z">
        <w:r>
          <w:rPr>
            <w:noProof/>
            <w:webHidden/>
          </w:rPr>
          <w:t>55</w:t>
        </w:r>
        <w:r>
          <w:rPr>
            <w:noProof/>
            <w:webHidden/>
          </w:rPr>
          <w:fldChar w:fldCharType="end"/>
        </w:r>
        <w:r w:rsidRPr="00D25FC4">
          <w:rPr>
            <w:rStyle w:val="Hyperlink"/>
            <w:noProof/>
          </w:rPr>
          <w:fldChar w:fldCharType="end"/>
        </w:r>
      </w:ins>
    </w:p>
    <w:p w14:paraId="3F6C7878" w14:textId="46D9139C" w:rsidR="00160797" w:rsidRDefault="00160797">
      <w:pPr>
        <w:pStyle w:val="TOC3"/>
        <w:rPr>
          <w:ins w:id="190" w:author="Nasser Mustafa [2]" w:date="2018-09-26T14:59:00Z"/>
          <w:rFonts w:asciiTheme="minorHAnsi" w:eastAsiaTheme="minorEastAsia" w:hAnsiTheme="minorHAnsi" w:cstheme="minorBidi"/>
          <w:noProof/>
          <w:lang w:eastAsia="zh-CN"/>
        </w:rPr>
      </w:pPr>
      <w:ins w:id="19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6.6.1</w:t>
        </w:r>
        <w:r>
          <w:rPr>
            <w:rFonts w:asciiTheme="minorHAnsi" w:eastAsiaTheme="minorEastAsia" w:hAnsiTheme="minorHAnsi" w:cstheme="minorBidi"/>
            <w:noProof/>
            <w:lang w:eastAsia="zh-CN"/>
          </w:rPr>
          <w:tab/>
        </w:r>
        <w:r w:rsidRPr="00D25FC4">
          <w:rPr>
            <w:rStyle w:val="Hyperlink"/>
            <w:noProof/>
          </w:rPr>
          <w:t>Analysis of Demographic Feedback</w:t>
        </w:r>
        <w:r>
          <w:rPr>
            <w:noProof/>
            <w:webHidden/>
          </w:rPr>
          <w:tab/>
        </w:r>
        <w:r>
          <w:rPr>
            <w:noProof/>
            <w:webHidden/>
          </w:rPr>
          <w:fldChar w:fldCharType="begin"/>
        </w:r>
        <w:r>
          <w:rPr>
            <w:noProof/>
            <w:webHidden/>
          </w:rPr>
          <w:instrText xml:space="preserve"> PAGEREF _Toc525737351 \h </w:instrText>
        </w:r>
        <w:r>
          <w:rPr>
            <w:noProof/>
            <w:webHidden/>
          </w:rPr>
        </w:r>
      </w:ins>
      <w:r>
        <w:rPr>
          <w:noProof/>
          <w:webHidden/>
        </w:rPr>
        <w:fldChar w:fldCharType="separate"/>
      </w:r>
      <w:ins w:id="192" w:author="Nasser Mustafa [2]" w:date="2018-09-26T14:59:00Z">
        <w:r>
          <w:rPr>
            <w:noProof/>
            <w:webHidden/>
          </w:rPr>
          <w:t>56</w:t>
        </w:r>
        <w:r>
          <w:rPr>
            <w:noProof/>
            <w:webHidden/>
          </w:rPr>
          <w:fldChar w:fldCharType="end"/>
        </w:r>
        <w:r w:rsidRPr="00D25FC4">
          <w:rPr>
            <w:rStyle w:val="Hyperlink"/>
            <w:noProof/>
          </w:rPr>
          <w:fldChar w:fldCharType="end"/>
        </w:r>
      </w:ins>
    </w:p>
    <w:p w14:paraId="3F5659F4" w14:textId="4820D50F" w:rsidR="00160797" w:rsidRDefault="00160797">
      <w:pPr>
        <w:pStyle w:val="TOC3"/>
        <w:rPr>
          <w:ins w:id="193" w:author="Nasser Mustafa [2]" w:date="2018-09-26T14:59:00Z"/>
          <w:rFonts w:asciiTheme="minorHAnsi" w:eastAsiaTheme="minorEastAsia" w:hAnsiTheme="minorHAnsi" w:cstheme="minorBidi"/>
          <w:noProof/>
          <w:lang w:eastAsia="zh-CN"/>
        </w:rPr>
      </w:pPr>
      <w:ins w:id="19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6.6.2</w:t>
        </w:r>
        <w:r>
          <w:rPr>
            <w:rFonts w:asciiTheme="minorHAnsi" w:eastAsiaTheme="minorEastAsia" w:hAnsiTheme="minorHAnsi" w:cstheme="minorBidi"/>
            <w:noProof/>
            <w:lang w:eastAsia="zh-CN"/>
          </w:rPr>
          <w:tab/>
        </w:r>
        <w:r w:rsidRPr="00D25FC4">
          <w:rPr>
            <w:rStyle w:val="Hyperlink"/>
            <w:noProof/>
          </w:rPr>
          <w:t>Analysis of Artifacts and Trace Links Feedback</w:t>
        </w:r>
        <w:r>
          <w:rPr>
            <w:noProof/>
            <w:webHidden/>
          </w:rPr>
          <w:tab/>
        </w:r>
        <w:r>
          <w:rPr>
            <w:noProof/>
            <w:webHidden/>
          </w:rPr>
          <w:fldChar w:fldCharType="begin"/>
        </w:r>
        <w:r>
          <w:rPr>
            <w:noProof/>
            <w:webHidden/>
          </w:rPr>
          <w:instrText xml:space="preserve"> PAGEREF _Toc525737352 \h </w:instrText>
        </w:r>
        <w:r>
          <w:rPr>
            <w:noProof/>
            <w:webHidden/>
          </w:rPr>
        </w:r>
      </w:ins>
      <w:r>
        <w:rPr>
          <w:noProof/>
          <w:webHidden/>
        </w:rPr>
        <w:fldChar w:fldCharType="separate"/>
      </w:r>
      <w:ins w:id="195" w:author="Nasser Mustafa [2]" w:date="2018-09-26T14:59:00Z">
        <w:r>
          <w:rPr>
            <w:noProof/>
            <w:webHidden/>
          </w:rPr>
          <w:t>57</w:t>
        </w:r>
        <w:r>
          <w:rPr>
            <w:noProof/>
            <w:webHidden/>
          </w:rPr>
          <w:fldChar w:fldCharType="end"/>
        </w:r>
        <w:r w:rsidRPr="00D25FC4">
          <w:rPr>
            <w:rStyle w:val="Hyperlink"/>
            <w:noProof/>
          </w:rPr>
          <w:fldChar w:fldCharType="end"/>
        </w:r>
      </w:ins>
    </w:p>
    <w:p w14:paraId="6EC5AE9E" w14:textId="7E135D15" w:rsidR="00160797" w:rsidRDefault="00160797">
      <w:pPr>
        <w:pStyle w:val="TOC3"/>
        <w:rPr>
          <w:ins w:id="196" w:author="Nasser Mustafa [2]" w:date="2018-09-26T14:59:00Z"/>
          <w:rFonts w:asciiTheme="minorHAnsi" w:eastAsiaTheme="minorEastAsia" w:hAnsiTheme="minorHAnsi" w:cstheme="minorBidi"/>
          <w:noProof/>
          <w:lang w:eastAsia="zh-CN"/>
        </w:rPr>
      </w:pPr>
      <w:ins w:id="19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6.6.3</w:t>
        </w:r>
        <w:r>
          <w:rPr>
            <w:rFonts w:asciiTheme="minorHAnsi" w:eastAsiaTheme="minorEastAsia" w:hAnsiTheme="minorHAnsi" w:cstheme="minorBidi"/>
            <w:noProof/>
            <w:lang w:eastAsia="zh-CN"/>
          </w:rPr>
          <w:tab/>
        </w:r>
        <w:r w:rsidRPr="00D25FC4">
          <w:rPr>
            <w:rStyle w:val="Hyperlink"/>
            <w:noProof/>
          </w:rPr>
          <w:t>Analysis of Traceability Tools Feedback</w:t>
        </w:r>
        <w:r>
          <w:rPr>
            <w:noProof/>
            <w:webHidden/>
          </w:rPr>
          <w:tab/>
        </w:r>
        <w:r>
          <w:rPr>
            <w:noProof/>
            <w:webHidden/>
          </w:rPr>
          <w:fldChar w:fldCharType="begin"/>
        </w:r>
        <w:r>
          <w:rPr>
            <w:noProof/>
            <w:webHidden/>
          </w:rPr>
          <w:instrText xml:space="preserve"> PAGEREF _Toc525737353 \h </w:instrText>
        </w:r>
        <w:r>
          <w:rPr>
            <w:noProof/>
            <w:webHidden/>
          </w:rPr>
        </w:r>
      </w:ins>
      <w:r>
        <w:rPr>
          <w:noProof/>
          <w:webHidden/>
        </w:rPr>
        <w:fldChar w:fldCharType="separate"/>
      </w:r>
      <w:ins w:id="198" w:author="Nasser Mustafa [2]" w:date="2018-09-26T14:59:00Z">
        <w:r>
          <w:rPr>
            <w:noProof/>
            <w:webHidden/>
          </w:rPr>
          <w:t>58</w:t>
        </w:r>
        <w:r>
          <w:rPr>
            <w:noProof/>
            <w:webHidden/>
          </w:rPr>
          <w:fldChar w:fldCharType="end"/>
        </w:r>
        <w:r w:rsidRPr="00D25FC4">
          <w:rPr>
            <w:rStyle w:val="Hyperlink"/>
            <w:noProof/>
          </w:rPr>
          <w:fldChar w:fldCharType="end"/>
        </w:r>
      </w:ins>
    </w:p>
    <w:p w14:paraId="30C8E074" w14:textId="0C84AA58" w:rsidR="00160797" w:rsidRDefault="00160797">
      <w:pPr>
        <w:pStyle w:val="TOC2"/>
        <w:tabs>
          <w:tab w:val="left" w:pos="960"/>
          <w:tab w:val="right" w:leader="dot" w:pos="9016"/>
        </w:tabs>
        <w:rPr>
          <w:ins w:id="199" w:author="Nasser Mustafa [2]" w:date="2018-09-26T14:59:00Z"/>
          <w:rFonts w:asciiTheme="minorHAnsi" w:eastAsiaTheme="minorEastAsia" w:hAnsiTheme="minorHAnsi" w:cstheme="minorBidi"/>
          <w:noProof/>
          <w:lang w:eastAsia="zh-CN"/>
        </w:rPr>
      </w:pPr>
      <w:ins w:id="20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6.7</w:t>
        </w:r>
        <w:r>
          <w:rPr>
            <w:rFonts w:asciiTheme="minorHAnsi" w:eastAsiaTheme="minorEastAsia" w:hAnsiTheme="minorHAnsi" w:cstheme="minorBidi"/>
            <w:noProof/>
            <w:lang w:eastAsia="zh-CN"/>
          </w:rPr>
          <w:tab/>
        </w:r>
        <w:r w:rsidRPr="00D25FC4">
          <w:rPr>
            <w:rStyle w:val="Hyperlink"/>
            <w:noProof/>
          </w:rPr>
          <w:t>Conclusion</w:t>
        </w:r>
        <w:r>
          <w:rPr>
            <w:noProof/>
            <w:webHidden/>
          </w:rPr>
          <w:tab/>
        </w:r>
        <w:r>
          <w:rPr>
            <w:noProof/>
            <w:webHidden/>
          </w:rPr>
          <w:fldChar w:fldCharType="begin"/>
        </w:r>
        <w:r>
          <w:rPr>
            <w:noProof/>
            <w:webHidden/>
          </w:rPr>
          <w:instrText xml:space="preserve"> PAGEREF _Toc525737354 \h </w:instrText>
        </w:r>
        <w:r>
          <w:rPr>
            <w:noProof/>
            <w:webHidden/>
          </w:rPr>
        </w:r>
      </w:ins>
      <w:r>
        <w:rPr>
          <w:noProof/>
          <w:webHidden/>
        </w:rPr>
        <w:fldChar w:fldCharType="separate"/>
      </w:r>
      <w:ins w:id="201" w:author="Nasser Mustafa [2]" w:date="2018-09-26T14:59:00Z">
        <w:r>
          <w:rPr>
            <w:noProof/>
            <w:webHidden/>
          </w:rPr>
          <w:t>61</w:t>
        </w:r>
        <w:r>
          <w:rPr>
            <w:noProof/>
            <w:webHidden/>
          </w:rPr>
          <w:fldChar w:fldCharType="end"/>
        </w:r>
        <w:r w:rsidRPr="00D25FC4">
          <w:rPr>
            <w:rStyle w:val="Hyperlink"/>
            <w:noProof/>
          </w:rPr>
          <w:fldChar w:fldCharType="end"/>
        </w:r>
      </w:ins>
    </w:p>
    <w:p w14:paraId="2557A220" w14:textId="3086A43A" w:rsidR="00160797" w:rsidRDefault="00160797">
      <w:pPr>
        <w:pStyle w:val="TOC1"/>
        <w:tabs>
          <w:tab w:val="left" w:pos="480"/>
        </w:tabs>
        <w:rPr>
          <w:ins w:id="202" w:author="Nasser Mustafa [2]" w:date="2018-09-26T14:59:00Z"/>
          <w:rFonts w:asciiTheme="minorHAnsi" w:eastAsiaTheme="minorEastAsia" w:hAnsiTheme="minorHAnsi" w:cstheme="minorBidi"/>
          <w:b w:val="0"/>
          <w:noProof/>
          <w:sz w:val="22"/>
          <w:szCs w:val="22"/>
          <w:lang w:eastAsia="zh-CN"/>
        </w:rPr>
      </w:pPr>
      <w:ins w:id="20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7</w:t>
        </w:r>
        <w:r>
          <w:rPr>
            <w:rFonts w:asciiTheme="minorHAnsi" w:eastAsiaTheme="minorEastAsia" w:hAnsiTheme="minorHAnsi" w:cstheme="minorBidi"/>
            <w:b w:val="0"/>
            <w:noProof/>
            <w:sz w:val="22"/>
            <w:szCs w:val="22"/>
            <w:lang w:eastAsia="zh-CN"/>
          </w:rPr>
          <w:tab/>
        </w:r>
        <w:r w:rsidRPr="00D25FC4">
          <w:rPr>
            <w:rStyle w:val="Hyperlink"/>
            <w:noProof/>
          </w:rPr>
          <w:t>Generic Traceability Model Design</w:t>
        </w:r>
        <w:r>
          <w:rPr>
            <w:noProof/>
            <w:webHidden/>
          </w:rPr>
          <w:tab/>
        </w:r>
        <w:r>
          <w:rPr>
            <w:noProof/>
            <w:webHidden/>
          </w:rPr>
          <w:fldChar w:fldCharType="begin"/>
        </w:r>
        <w:r>
          <w:rPr>
            <w:noProof/>
            <w:webHidden/>
          </w:rPr>
          <w:instrText xml:space="preserve"> PAGEREF _Toc525737355 \h </w:instrText>
        </w:r>
        <w:r>
          <w:rPr>
            <w:noProof/>
            <w:webHidden/>
          </w:rPr>
        </w:r>
      </w:ins>
      <w:r>
        <w:rPr>
          <w:noProof/>
          <w:webHidden/>
        </w:rPr>
        <w:fldChar w:fldCharType="separate"/>
      </w:r>
      <w:ins w:id="204" w:author="Nasser Mustafa [2]" w:date="2018-09-26T14:59:00Z">
        <w:r>
          <w:rPr>
            <w:noProof/>
            <w:webHidden/>
          </w:rPr>
          <w:t>63</w:t>
        </w:r>
        <w:r>
          <w:rPr>
            <w:noProof/>
            <w:webHidden/>
          </w:rPr>
          <w:fldChar w:fldCharType="end"/>
        </w:r>
        <w:r w:rsidRPr="00D25FC4">
          <w:rPr>
            <w:rStyle w:val="Hyperlink"/>
            <w:noProof/>
          </w:rPr>
          <w:fldChar w:fldCharType="end"/>
        </w:r>
      </w:ins>
    </w:p>
    <w:p w14:paraId="2DF37341" w14:textId="35AFCB54" w:rsidR="00160797" w:rsidRDefault="00160797">
      <w:pPr>
        <w:pStyle w:val="TOC2"/>
        <w:tabs>
          <w:tab w:val="left" w:pos="960"/>
          <w:tab w:val="right" w:leader="dot" w:pos="9016"/>
        </w:tabs>
        <w:rPr>
          <w:ins w:id="205" w:author="Nasser Mustafa [2]" w:date="2018-09-26T14:59:00Z"/>
          <w:rFonts w:asciiTheme="minorHAnsi" w:eastAsiaTheme="minorEastAsia" w:hAnsiTheme="minorHAnsi" w:cstheme="minorBidi"/>
          <w:noProof/>
          <w:lang w:eastAsia="zh-CN"/>
        </w:rPr>
      </w:pPr>
      <w:ins w:id="20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7.1</w:t>
        </w:r>
        <w:r>
          <w:rPr>
            <w:rFonts w:asciiTheme="minorHAnsi" w:eastAsiaTheme="minorEastAsia" w:hAnsiTheme="minorHAnsi" w:cstheme="minorBidi"/>
            <w:noProof/>
            <w:lang w:eastAsia="zh-CN"/>
          </w:rPr>
          <w:tab/>
        </w:r>
        <w:r w:rsidRPr="00D25FC4">
          <w:rPr>
            <w:rStyle w:val="Hyperlink"/>
            <w:noProof/>
          </w:rPr>
          <w:t>Context</w:t>
        </w:r>
        <w:r>
          <w:rPr>
            <w:noProof/>
            <w:webHidden/>
          </w:rPr>
          <w:tab/>
        </w:r>
        <w:r>
          <w:rPr>
            <w:noProof/>
            <w:webHidden/>
          </w:rPr>
          <w:fldChar w:fldCharType="begin"/>
        </w:r>
        <w:r>
          <w:rPr>
            <w:noProof/>
            <w:webHidden/>
          </w:rPr>
          <w:instrText xml:space="preserve"> PAGEREF _Toc525737356 \h </w:instrText>
        </w:r>
        <w:r>
          <w:rPr>
            <w:noProof/>
            <w:webHidden/>
          </w:rPr>
        </w:r>
      </w:ins>
      <w:r>
        <w:rPr>
          <w:noProof/>
          <w:webHidden/>
        </w:rPr>
        <w:fldChar w:fldCharType="separate"/>
      </w:r>
      <w:ins w:id="207" w:author="Nasser Mustafa [2]" w:date="2018-09-26T14:59:00Z">
        <w:r>
          <w:rPr>
            <w:noProof/>
            <w:webHidden/>
          </w:rPr>
          <w:t>63</w:t>
        </w:r>
        <w:r>
          <w:rPr>
            <w:noProof/>
            <w:webHidden/>
          </w:rPr>
          <w:fldChar w:fldCharType="end"/>
        </w:r>
        <w:r w:rsidRPr="00D25FC4">
          <w:rPr>
            <w:rStyle w:val="Hyperlink"/>
            <w:noProof/>
          </w:rPr>
          <w:fldChar w:fldCharType="end"/>
        </w:r>
      </w:ins>
    </w:p>
    <w:p w14:paraId="6F993EFB" w14:textId="6E0E0AE4" w:rsidR="00160797" w:rsidRDefault="00160797">
      <w:pPr>
        <w:pStyle w:val="TOC2"/>
        <w:tabs>
          <w:tab w:val="left" w:pos="960"/>
          <w:tab w:val="right" w:leader="dot" w:pos="9016"/>
        </w:tabs>
        <w:rPr>
          <w:ins w:id="208" w:author="Nasser Mustafa [2]" w:date="2018-09-26T14:59:00Z"/>
          <w:rFonts w:asciiTheme="minorHAnsi" w:eastAsiaTheme="minorEastAsia" w:hAnsiTheme="minorHAnsi" w:cstheme="minorBidi"/>
          <w:noProof/>
          <w:lang w:eastAsia="zh-CN"/>
        </w:rPr>
      </w:pPr>
      <w:ins w:id="20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highlight w:val="yellow"/>
          </w:rPr>
          <w:t>7.2</w:t>
        </w:r>
        <w:r>
          <w:rPr>
            <w:rFonts w:asciiTheme="minorHAnsi" w:eastAsiaTheme="minorEastAsia" w:hAnsiTheme="minorHAnsi" w:cstheme="minorBidi"/>
            <w:noProof/>
            <w:lang w:eastAsia="zh-CN"/>
          </w:rPr>
          <w:tab/>
        </w:r>
        <w:r w:rsidRPr="00D25FC4">
          <w:rPr>
            <w:rStyle w:val="Hyperlink"/>
            <w:noProof/>
            <w:highlight w:val="yellow"/>
          </w:rPr>
          <w:t>The Requirements of a Generic Traceability Model</w:t>
        </w:r>
        <w:r>
          <w:rPr>
            <w:noProof/>
            <w:webHidden/>
          </w:rPr>
          <w:tab/>
        </w:r>
        <w:r>
          <w:rPr>
            <w:noProof/>
            <w:webHidden/>
          </w:rPr>
          <w:fldChar w:fldCharType="begin"/>
        </w:r>
        <w:r>
          <w:rPr>
            <w:noProof/>
            <w:webHidden/>
          </w:rPr>
          <w:instrText xml:space="preserve"> PAGEREF _Toc525737357 \h </w:instrText>
        </w:r>
        <w:r>
          <w:rPr>
            <w:noProof/>
            <w:webHidden/>
          </w:rPr>
        </w:r>
      </w:ins>
      <w:r>
        <w:rPr>
          <w:noProof/>
          <w:webHidden/>
        </w:rPr>
        <w:fldChar w:fldCharType="separate"/>
      </w:r>
      <w:ins w:id="210" w:author="Nasser Mustafa [2]" w:date="2018-09-26T14:59:00Z">
        <w:r>
          <w:rPr>
            <w:noProof/>
            <w:webHidden/>
          </w:rPr>
          <w:t>64</w:t>
        </w:r>
        <w:r>
          <w:rPr>
            <w:noProof/>
            <w:webHidden/>
          </w:rPr>
          <w:fldChar w:fldCharType="end"/>
        </w:r>
        <w:r w:rsidRPr="00D25FC4">
          <w:rPr>
            <w:rStyle w:val="Hyperlink"/>
            <w:noProof/>
          </w:rPr>
          <w:fldChar w:fldCharType="end"/>
        </w:r>
      </w:ins>
    </w:p>
    <w:p w14:paraId="65121021" w14:textId="0E89E420" w:rsidR="00160797" w:rsidRDefault="00160797">
      <w:pPr>
        <w:pStyle w:val="TOC2"/>
        <w:tabs>
          <w:tab w:val="left" w:pos="960"/>
          <w:tab w:val="right" w:leader="dot" w:pos="9016"/>
        </w:tabs>
        <w:rPr>
          <w:ins w:id="211" w:author="Nasser Mustafa [2]" w:date="2018-09-26T14:59:00Z"/>
          <w:rFonts w:asciiTheme="minorHAnsi" w:eastAsiaTheme="minorEastAsia" w:hAnsiTheme="minorHAnsi" w:cstheme="minorBidi"/>
          <w:noProof/>
          <w:lang w:eastAsia="zh-CN"/>
        </w:rPr>
      </w:pPr>
      <w:ins w:id="21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7.3</w:t>
        </w:r>
        <w:r>
          <w:rPr>
            <w:rFonts w:asciiTheme="minorHAnsi" w:eastAsiaTheme="minorEastAsia" w:hAnsiTheme="minorHAnsi" w:cstheme="minorBidi"/>
            <w:noProof/>
            <w:lang w:eastAsia="zh-CN"/>
          </w:rPr>
          <w:tab/>
        </w:r>
        <w:r w:rsidRPr="00D25FC4">
          <w:rPr>
            <w:rStyle w:val="Hyperlink"/>
            <w:noProof/>
          </w:rPr>
          <w:t>Traceability Model Design</w:t>
        </w:r>
        <w:r>
          <w:rPr>
            <w:noProof/>
            <w:webHidden/>
          </w:rPr>
          <w:tab/>
        </w:r>
        <w:r>
          <w:rPr>
            <w:noProof/>
            <w:webHidden/>
          </w:rPr>
          <w:fldChar w:fldCharType="begin"/>
        </w:r>
        <w:r>
          <w:rPr>
            <w:noProof/>
            <w:webHidden/>
          </w:rPr>
          <w:instrText xml:space="preserve"> PAGEREF _Toc525737358 \h </w:instrText>
        </w:r>
        <w:r>
          <w:rPr>
            <w:noProof/>
            <w:webHidden/>
          </w:rPr>
        </w:r>
      </w:ins>
      <w:r>
        <w:rPr>
          <w:noProof/>
          <w:webHidden/>
        </w:rPr>
        <w:fldChar w:fldCharType="separate"/>
      </w:r>
      <w:ins w:id="213" w:author="Nasser Mustafa [2]" w:date="2018-09-26T14:59:00Z">
        <w:r>
          <w:rPr>
            <w:noProof/>
            <w:webHidden/>
          </w:rPr>
          <w:t>66</w:t>
        </w:r>
        <w:r>
          <w:rPr>
            <w:noProof/>
            <w:webHidden/>
          </w:rPr>
          <w:fldChar w:fldCharType="end"/>
        </w:r>
        <w:r w:rsidRPr="00D25FC4">
          <w:rPr>
            <w:rStyle w:val="Hyperlink"/>
            <w:noProof/>
          </w:rPr>
          <w:fldChar w:fldCharType="end"/>
        </w:r>
      </w:ins>
    </w:p>
    <w:p w14:paraId="0101A007" w14:textId="2DC45C1D" w:rsidR="00160797" w:rsidRDefault="00160797">
      <w:pPr>
        <w:pStyle w:val="TOC2"/>
        <w:tabs>
          <w:tab w:val="left" w:pos="960"/>
          <w:tab w:val="right" w:leader="dot" w:pos="9016"/>
        </w:tabs>
        <w:rPr>
          <w:ins w:id="214" w:author="Nasser Mustafa [2]" w:date="2018-09-26T14:59:00Z"/>
          <w:rFonts w:asciiTheme="minorHAnsi" w:eastAsiaTheme="minorEastAsia" w:hAnsiTheme="minorHAnsi" w:cstheme="minorBidi"/>
          <w:noProof/>
          <w:lang w:eastAsia="zh-CN"/>
        </w:rPr>
      </w:pPr>
      <w:ins w:id="21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"_Toc525737359"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7.4</w:t>
        </w:r>
        <w:r>
          <w:rPr>
            <w:rFonts w:asciiTheme="minorHAnsi" w:eastAsiaTheme="minorEastAsia" w:hAnsiTheme="minorHAnsi" w:cstheme="minorBidi"/>
            <w:noProof/>
            <w:lang w:eastAsia="zh-CN"/>
          </w:rPr>
          <w:tab/>
        </w:r>
        <w:r w:rsidRPr="00D25FC4">
          <w:rPr>
            <w:rStyle w:val="Hyperlink"/>
            <w:noProof/>
          </w:rPr>
          <w:t>Validation of Traceability Model by Construction</w:t>
        </w:r>
        <w:r>
          <w:rPr>
            <w:noProof/>
            <w:webHidden/>
          </w:rPr>
          <w:tab/>
        </w:r>
        <w:r>
          <w:rPr>
            <w:noProof/>
            <w:webHidden/>
          </w:rPr>
          <w:fldChar w:fldCharType="begin"/>
        </w:r>
        <w:r>
          <w:rPr>
            <w:noProof/>
            <w:webHidden/>
          </w:rPr>
          <w:instrText xml:space="preserve"> PAGEREF _Toc525737359 \h </w:instrText>
        </w:r>
        <w:r>
          <w:rPr>
            <w:noProof/>
            <w:webHidden/>
          </w:rPr>
        </w:r>
      </w:ins>
      <w:r>
        <w:rPr>
          <w:noProof/>
          <w:webHidden/>
        </w:rPr>
        <w:fldChar w:fldCharType="separate"/>
      </w:r>
      <w:ins w:id="216" w:author="Nasser Mustafa [2]" w:date="2018-09-26T14:59:00Z">
        <w:r>
          <w:rPr>
            <w:noProof/>
            <w:webHidden/>
          </w:rPr>
          <w:t>72</w:t>
        </w:r>
        <w:r>
          <w:rPr>
            <w:noProof/>
            <w:webHidden/>
          </w:rPr>
          <w:fldChar w:fldCharType="end"/>
        </w:r>
        <w:r w:rsidRPr="00D25FC4">
          <w:rPr>
            <w:rStyle w:val="Hyperlink"/>
            <w:noProof/>
          </w:rPr>
          <w:fldChar w:fldCharType="end"/>
        </w:r>
      </w:ins>
    </w:p>
    <w:p w14:paraId="3664DE72" w14:textId="5F5EE117" w:rsidR="00160797" w:rsidRDefault="00160797">
      <w:pPr>
        <w:pStyle w:val="TOC2"/>
        <w:tabs>
          <w:tab w:val="left" w:pos="960"/>
          <w:tab w:val="right" w:leader="dot" w:pos="9016"/>
        </w:tabs>
        <w:rPr>
          <w:ins w:id="217" w:author="Nasser Mustafa [2]" w:date="2018-09-26T14:59:00Z"/>
          <w:rFonts w:asciiTheme="minorHAnsi" w:eastAsiaTheme="minorEastAsia" w:hAnsiTheme="minorHAnsi" w:cstheme="minorBidi"/>
          <w:noProof/>
          <w:lang w:eastAsia="zh-CN"/>
        </w:rPr>
      </w:pPr>
      <w:ins w:id="21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7.5</w:t>
        </w:r>
        <w:r>
          <w:rPr>
            <w:rFonts w:asciiTheme="minorHAnsi" w:eastAsiaTheme="minorEastAsia" w:hAnsiTheme="minorHAnsi" w:cstheme="minorBidi"/>
            <w:noProof/>
            <w:lang w:eastAsia="zh-CN"/>
          </w:rPr>
          <w:tab/>
        </w:r>
        <w:r w:rsidRPr="00D25FC4">
          <w:rPr>
            <w:rStyle w:val="Hyperlink"/>
            <w:noProof/>
          </w:rPr>
          <w:t>Tool Support and Integration</w:t>
        </w:r>
        <w:r>
          <w:rPr>
            <w:noProof/>
            <w:webHidden/>
          </w:rPr>
          <w:tab/>
        </w:r>
        <w:r>
          <w:rPr>
            <w:noProof/>
            <w:webHidden/>
          </w:rPr>
          <w:fldChar w:fldCharType="begin"/>
        </w:r>
        <w:r>
          <w:rPr>
            <w:noProof/>
            <w:webHidden/>
          </w:rPr>
          <w:instrText xml:space="preserve"> PAGEREF _Toc525737360 \h </w:instrText>
        </w:r>
        <w:r>
          <w:rPr>
            <w:noProof/>
            <w:webHidden/>
          </w:rPr>
        </w:r>
      </w:ins>
      <w:r>
        <w:rPr>
          <w:noProof/>
          <w:webHidden/>
        </w:rPr>
        <w:fldChar w:fldCharType="separate"/>
      </w:r>
      <w:ins w:id="219" w:author="Nasser Mustafa [2]" w:date="2018-09-26T14:59:00Z">
        <w:r>
          <w:rPr>
            <w:noProof/>
            <w:webHidden/>
          </w:rPr>
          <w:t>72</w:t>
        </w:r>
        <w:r>
          <w:rPr>
            <w:noProof/>
            <w:webHidden/>
          </w:rPr>
          <w:fldChar w:fldCharType="end"/>
        </w:r>
        <w:r w:rsidRPr="00D25FC4">
          <w:rPr>
            <w:rStyle w:val="Hyperlink"/>
            <w:noProof/>
          </w:rPr>
          <w:fldChar w:fldCharType="end"/>
        </w:r>
      </w:ins>
    </w:p>
    <w:p w14:paraId="56B69434" w14:textId="577CA6B7" w:rsidR="00160797" w:rsidRDefault="00160797">
      <w:pPr>
        <w:pStyle w:val="TOC1"/>
        <w:tabs>
          <w:tab w:val="left" w:pos="480"/>
        </w:tabs>
        <w:rPr>
          <w:ins w:id="220" w:author="Nasser Mustafa [2]" w:date="2018-09-26T14:59:00Z"/>
          <w:rFonts w:asciiTheme="minorHAnsi" w:eastAsiaTheme="minorEastAsia" w:hAnsiTheme="minorHAnsi" w:cstheme="minorBidi"/>
          <w:b w:val="0"/>
          <w:noProof/>
          <w:sz w:val="22"/>
          <w:szCs w:val="22"/>
          <w:lang w:eastAsia="zh-CN"/>
        </w:rPr>
      </w:pPr>
      <w:ins w:id="22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w:t>
        </w:r>
        <w:r>
          <w:rPr>
            <w:rFonts w:asciiTheme="minorHAnsi" w:eastAsiaTheme="minorEastAsia" w:hAnsiTheme="minorHAnsi" w:cstheme="minorBidi"/>
            <w:b w:val="0"/>
            <w:noProof/>
            <w:sz w:val="22"/>
            <w:szCs w:val="22"/>
            <w:lang w:eastAsia="zh-CN"/>
          </w:rPr>
          <w:tab/>
        </w:r>
        <w:r w:rsidRPr="00D25FC4">
          <w:rPr>
            <w:rStyle w:val="Hyperlink"/>
            <w:noProof/>
          </w:rPr>
          <w:t>A New Encompassing Traceability Link Taxonomy</w:t>
        </w:r>
        <w:r>
          <w:rPr>
            <w:noProof/>
            <w:webHidden/>
          </w:rPr>
          <w:tab/>
        </w:r>
        <w:r>
          <w:rPr>
            <w:noProof/>
            <w:webHidden/>
          </w:rPr>
          <w:fldChar w:fldCharType="begin"/>
        </w:r>
        <w:r>
          <w:rPr>
            <w:noProof/>
            <w:webHidden/>
          </w:rPr>
          <w:instrText xml:space="preserve"> PAGEREF _Toc525737361 \h </w:instrText>
        </w:r>
        <w:r>
          <w:rPr>
            <w:noProof/>
            <w:webHidden/>
          </w:rPr>
        </w:r>
      </w:ins>
      <w:r>
        <w:rPr>
          <w:noProof/>
          <w:webHidden/>
        </w:rPr>
        <w:fldChar w:fldCharType="separate"/>
      </w:r>
      <w:ins w:id="222" w:author="Nasser Mustafa [2]" w:date="2018-09-26T14:59:00Z">
        <w:r>
          <w:rPr>
            <w:noProof/>
            <w:webHidden/>
          </w:rPr>
          <w:t>75</w:t>
        </w:r>
        <w:r>
          <w:rPr>
            <w:noProof/>
            <w:webHidden/>
          </w:rPr>
          <w:fldChar w:fldCharType="end"/>
        </w:r>
        <w:r w:rsidRPr="00D25FC4">
          <w:rPr>
            <w:rStyle w:val="Hyperlink"/>
            <w:noProof/>
          </w:rPr>
          <w:fldChar w:fldCharType="end"/>
        </w:r>
      </w:ins>
    </w:p>
    <w:p w14:paraId="35607D90" w14:textId="4D17ACAE" w:rsidR="00160797" w:rsidRDefault="00160797">
      <w:pPr>
        <w:pStyle w:val="TOC2"/>
        <w:tabs>
          <w:tab w:val="left" w:pos="960"/>
          <w:tab w:val="right" w:leader="dot" w:pos="9016"/>
        </w:tabs>
        <w:rPr>
          <w:ins w:id="223" w:author="Nasser Mustafa [2]" w:date="2018-09-26T14:59:00Z"/>
          <w:rFonts w:asciiTheme="minorHAnsi" w:eastAsiaTheme="minorEastAsia" w:hAnsiTheme="minorHAnsi" w:cstheme="minorBidi"/>
          <w:noProof/>
          <w:lang w:eastAsia="zh-CN"/>
        </w:rPr>
      </w:pPr>
      <w:ins w:id="22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8.1</w:t>
        </w:r>
        <w:r>
          <w:rPr>
            <w:rFonts w:asciiTheme="minorHAnsi" w:eastAsiaTheme="minorEastAsia" w:hAnsiTheme="minorHAnsi" w:cstheme="minorBidi"/>
            <w:noProof/>
            <w:lang w:eastAsia="zh-CN"/>
          </w:rPr>
          <w:tab/>
        </w:r>
        <w:r w:rsidRPr="00D25FC4">
          <w:rPr>
            <w:rStyle w:val="Hyperlink"/>
            <w:noProof/>
          </w:rPr>
          <w:t>The Need for a Trace Link Taxonomy</w:t>
        </w:r>
        <w:r>
          <w:rPr>
            <w:noProof/>
            <w:webHidden/>
          </w:rPr>
          <w:tab/>
        </w:r>
        <w:r>
          <w:rPr>
            <w:noProof/>
            <w:webHidden/>
          </w:rPr>
          <w:fldChar w:fldCharType="begin"/>
        </w:r>
        <w:r>
          <w:rPr>
            <w:noProof/>
            <w:webHidden/>
          </w:rPr>
          <w:instrText xml:space="preserve"> PAGEREF _Toc525737362 \h </w:instrText>
        </w:r>
        <w:r>
          <w:rPr>
            <w:noProof/>
            <w:webHidden/>
          </w:rPr>
        </w:r>
      </w:ins>
      <w:r>
        <w:rPr>
          <w:noProof/>
          <w:webHidden/>
        </w:rPr>
        <w:fldChar w:fldCharType="separate"/>
      </w:r>
      <w:ins w:id="225" w:author="Nasser Mustafa [2]" w:date="2018-09-26T14:59:00Z">
        <w:r>
          <w:rPr>
            <w:noProof/>
            <w:webHidden/>
          </w:rPr>
          <w:t>75</w:t>
        </w:r>
        <w:r>
          <w:rPr>
            <w:noProof/>
            <w:webHidden/>
          </w:rPr>
          <w:fldChar w:fldCharType="end"/>
        </w:r>
        <w:r w:rsidRPr="00D25FC4">
          <w:rPr>
            <w:rStyle w:val="Hyperlink"/>
            <w:noProof/>
          </w:rPr>
          <w:fldChar w:fldCharType="end"/>
        </w:r>
      </w:ins>
    </w:p>
    <w:p w14:paraId="51BDBBA7" w14:textId="5B12DFE1" w:rsidR="00160797" w:rsidRDefault="00160797">
      <w:pPr>
        <w:pStyle w:val="TOC2"/>
        <w:tabs>
          <w:tab w:val="left" w:pos="960"/>
          <w:tab w:val="right" w:leader="dot" w:pos="9016"/>
        </w:tabs>
        <w:rPr>
          <w:ins w:id="226" w:author="Nasser Mustafa [2]" w:date="2018-09-26T14:59:00Z"/>
          <w:rFonts w:asciiTheme="minorHAnsi" w:eastAsiaTheme="minorEastAsia" w:hAnsiTheme="minorHAnsi" w:cstheme="minorBidi"/>
          <w:noProof/>
          <w:lang w:eastAsia="zh-CN"/>
        </w:rPr>
      </w:pPr>
      <w:ins w:id="22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8.2</w:t>
        </w:r>
        <w:r>
          <w:rPr>
            <w:rFonts w:asciiTheme="minorHAnsi" w:eastAsiaTheme="minorEastAsia" w:hAnsiTheme="minorHAnsi" w:cstheme="minorBidi"/>
            <w:noProof/>
            <w:lang w:eastAsia="zh-CN"/>
          </w:rPr>
          <w:tab/>
        </w:r>
        <w:r w:rsidRPr="00D25FC4">
          <w:rPr>
            <w:rStyle w:val="Hyperlink"/>
            <w:noProof/>
          </w:rPr>
          <w:t>Simple, Motivating Example</w:t>
        </w:r>
        <w:r>
          <w:rPr>
            <w:noProof/>
            <w:webHidden/>
          </w:rPr>
          <w:tab/>
        </w:r>
        <w:r>
          <w:rPr>
            <w:noProof/>
            <w:webHidden/>
          </w:rPr>
          <w:fldChar w:fldCharType="begin"/>
        </w:r>
        <w:r>
          <w:rPr>
            <w:noProof/>
            <w:webHidden/>
          </w:rPr>
          <w:instrText xml:space="preserve"> PAGEREF _Toc525737363 \h </w:instrText>
        </w:r>
        <w:r>
          <w:rPr>
            <w:noProof/>
            <w:webHidden/>
          </w:rPr>
        </w:r>
      </w:ins>
      <w:r>
        <w:rPr>
          <w:noProof/>
          <w:webHidden/>
        </w:rPr>
        <w:fldChar w:fldCharType="separate"/>
      </w:r>
      <w:ins w:id="228" w:author="Nasser Mustafa [2]" w:date="2018-09-26T14:59:00Z">
        <w:r>
          <w:rPr>
            <w:noProof/>
            <w:webHidden/>
          </w:rPr>
          <w:t>77</w:t>
        </w:r>
        <w:r>
          <w:rPr>
            <w:noProof/>
            <w:webHidden/>
          </w:rPr>
          <w:fldChar w:fldCharType="end"/>
        </w:r>
        <w:r w:rsidRPr="00D25FC4">
          <w:rPr>
            <w:rStyle w:val="Hyperlink"/>
            <w:noProof/>
          </w:rPr>
          <w:fldChar w:fldCharType="end"/>
        </w:r>
      </w:ins>
    </w:p>
    <w:p w14:paraId="76D4D44D" w14:textId="26404425" w:rsidR="00160797" w:rsidRDefault="00160797">
      <w:pPr>
        <w:pStyle w:val="TOC2"/>
        <w:tabs>
          <w:tab w:val="left" w:pos="960"/>
          <w:tab w:val="right" w:leader="dot" w:pos="9016"/>
        </w:tabs>
        <w:rPr>
          <w:ins w:id="229" w:author="Nasser Mustafa [2]" w:date="2018-09-26T14:59:00Z"/>
          <w:rFonts w:asciiTheme="minorHAnsi" w:eastAsiaTheme="minorEastAsia" w:hAnsiTheme="minorHAnsi" w:cstheme="minorBidi"/>
          <w:noProof/>
          <w:lang w:eastAsia="zh-CN"/>
        </w:rPr>
      </w:pPr>
      <w:ins w:id="23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8.3</w:t>
        </w:r>
        <w:r>
          <w:rPr>
            <w:rFonts w:asciiTheme="minorHAnsi" w:eastAsiaTheme="minorEastAsia" w:hAnsiTheme="minorHAnsi" w:cstheme="minorBidi"/>
            <w:noProof/>
            <w:lang w:eastAsia="zh-CN"/>
          </w:rPr>
          <w:tab/>
        </w:r>
        <w:r w:rsidRPr="00D25FC4">
          <w:rPr>
            <w:rStyle w:val="Hyperlink"/>
            <w:noProof/>
          </w:rPr>
          <w:t>The Drawbacks of Existing Classifications</w:t>
        </w:r>
        <w:r>
          <w:rPr>
            <w:noProof/>
            <w:webHidden/>
          </w:rPr>
          <w:tab/>
        </w:r>
        <w:r>
          <w:rPr>
            <w:noProof/>
            <w:webHidden/>
          </w:rPr>
          <w:fldChar w:fldCharType="begin"/>
        </w:r>
        <w:r>
          <w:rPr>
            <w:noProof/>
            <w:webHidden/>
          </w:rPr>
          <w:instrText xml:space="preserve"> PAGEREF _Toc525737364 \h </w:instrText>
        </w:r>
        <w:r>
          <w:rPr>
            <w:noProof/>
            <w:webHidden/>
          </w:rPr>
        </w:r>
      </w:ins>
      <w:r>
        <w:rPr>
          <w:noProof/>
          <w:webHidden/>
        </w:rPr>
        <w:fldChar w:fldCharType="separate"/>
      </w:r>
      <w:ins w:id="231" w:author="Nasser Mustafa [2]" w:date="2018-09-26T14:59:00Z">
        <w:r>
          <w:rPr>
            <w:noProof/>
            <w:webHidden/>
          </w:rPr>
          <w:t>79</w:t>
        </w:r>
        <w:r>
          <w:rPr>
            <w:noProof/>
            <w:webHidden/>
          </w:rPr>
          <w:fldChar w:fldCharType="end"/>
        </w:r>
        <w:r w:rsidRPr="00D25FC4">
          <w:rPr>
            <w:rStyle w:val="Hyperlink"/>
            <w:noProof/>
          </w:rPr>
          <w:fldChar w:fldCharType="end"/>
        </w:r>
      </w:ins>
    </w:p>
    <w:p w14:paraId="5DE1779F" w14:textId="1488D9DC" w:rsidR="00160797" w:rsidRDefault="00160797">
      <w:pPr>
        <w:pStyle w:val="TOC2"/>
        <w:tabs>
          <w:tab w:val="left" w:pos="960"/>
          <w:tab w:val="right" w:leader="dot" w:pos="9016"/>
        </w:tabs>
        <w:rPr>
          <w:ins w:id="232" w:author="Nasser Mustafa [2]" w:date="2018-09-26T14:59:00Z"/>
          <w:rFonts w:asciiTheme="minorHAnsi" w:eastAsiaTheme="minorEastAsia" w:hAnsiTheme="minorHAnsi" w:cstheme="minorBidi"/>
          <w:noProof/>
          <w:lang w:eastAsia="zh-CN"/>
        </w:rPr>
      </w:pPr>
      <w:ins w:id="23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8.4</w:t>
        </w:r>
        <w:r>
          <w:rPr>
            <w:rFonts w:asciiTheme="minorHAnsi" w:eastAsiaTheme="minorEastAsia" w:hAnsiTheme="minorHAnsi" w:cstheme="minorBidi"/>
            <w:noProof/>
            <w:lang w:eastAsia="zh-CN"/>
          </w:rPr>
          <w:tab/>
        </w:r>
        <w:r w:rsidRPr="00D25FC4">
          <w:rPr>
            <w:rStyle w:val="Hyperlink"/>
            <w:noProof/>
          </w:rPr>
          <w:t>The Taxonomy Requirements</w:t>
        </w:r>
        <w:r>
          <w:rPr>
            <w:noProof/>
            <w:webHidden/>
          </w:rPr>
          <w:tab/>
        </w:r>
        <w:r>
          <w:rPr>
            <w:noProof/>
            <w:webHidden/>
          </w:rPr>
          <w:fldChar w:fldCharType="begin"/>
        </w:r>
        <w:r>
          <w:rPr>
            <w:noProof/>
            <w:webHidden/>
          </w:rPr>
          <w:instrText xml:space="preserve"> PAGEREF _Toc525737365 \h </w:instrText>
        </w:r>
        <w:r>
          <w:rPr>
            <w:noProof/>
            <w:webHidden/>
          </w:rPr>
        </w:r>
      </w:ins>
      <w:r>
        <w:rPr>
          <w:noProof/>
          <w:webHidden/>
        </w:rPr>
        <w:fldChar w:fldCharType="separate"/>
      </w:r>
      <w:ins w:id="234" w:author="Nasser Mustafa [2]" w:date="2018-09-26T14:59:00Z">
        <w:r>
          <w:rPr>
            <w:noProof/>
            <w:webHidden/>
          </w:rPr>
          <w:t>80</w:t>
        </w:r>
        <w:r>
          <w:rPr>
            <w:noProof/>
            <w:webHidden/>
          </w:rPr>
          <w:fldChar w:fldCharType="end"/>
        </w:r>
        <w:r w:rsidRPr="00D25FC4">
          <w:rPr>
            <w:rStyle w:val="Hyperlink"/>
            <w:noProof/>
          </w:rPr>
          <w:fldChar w:fldCharType="end"/>
        </w:r>
      </w:ins>
    </w:p>
    <w:p w14:paraId="2DB6ED19" w14:textId="2F9D6E05" w:rsidR="00160797" w:rsidRDefault="00160797">
      <w:pPr>
        <w:pStyle w:val="TOC2"/>
        <w:tabs>
          <w:tab w:val="left" w:pos="960"/>
          <w:tab w:val="right" w:leader="dot" w:pos="9016"/>
        </w:tabs>
        <w:rPr>
          <w:ins w:id="235" w:author="Nasser Mustafa [2]" w:date="2018-09-26T14:59:00Z"/>
          <w:rFonts w:asciiTheme="minorHAnsi" w:eastAsiaTheme="minorEastAsia" w:hAnsiTheme="minorHAnsi" w:cstheme="minorBidi"/>
          <w:noProof/>
          <w:lang w:eastAsia="zh-CN"/>
        </w:rPr>
      </w:pPr>
      <w:ins w:id="23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8.5</w:t>
        </w:r>
        <w:r>
          <w:rPr>
            <w:rFonts w:asciiTheme="minorHAnsi" w:eastAsiaTheme="minorEastAsia" w:hAnsiTheme="minorHAnsi" w:cstheme="minorBidi"/>
            <w:noProof/>
            <w:lang w:eastAsia="zh-CN"/>
          </w:rPr>
          <w:tab/>
        </w:r>
        <w:r w:rsidRPr="00D25FC4">
          <w:rPr>
            <w:rStyle w:val="Hyperlink"/>
            <w:noProof/>
          </w:rPr>
          <w:t>Employing the RDF in Building the Taxonomy</w:t>
        </w:r>
        <w:r>
          <w:rPr>
            <w:noProof/>
            <w:webHidden/>
          </w:rPr>
          <w:tab/>
        </w:r>
        <w:r>
          <w:rPr>
            <w:noProof/>
            <w:webHidden/>
          </w:rPr>
          <w:fldChar w:fldCharType="begin"/>
        </w:r>
        <w:r>
          <w:rPr>
            <w:noProof/>
            <w:webHidden/>
          </w:rPr>
          <w:instrText xml:space="preserve"> PAGEREF _Toc525737366 \h </w:instrText>
        </w:r>
        <w:r>
          <w:rPr>
            <w:noProof/>
            <w:webHidden/>
          </w:rPr>
        </w:r>
      </w:ins>
      <w:r>
        <w:rPr>
          <w:noProof/>
          <w:webHidden/>
        </w:rPr>
        <w:fldChar w:fldCharType="separate"/>
      </w:r>
      <w:ins w:id="237" w:author="Nasser Mustafa [2]" w:date="2018-09-26T14:59:00Z">
        <w:r>
          <w:rPr>
            <w:noProof/>
            <w:webHidden/>
          </w:rPr>
          <w:t>81</w:t>
        </w:r>
        <w:r>
          <w:rPr>
            <w:noProof/>
            <w:webHidden/>
          </w:rPr>
          <w:fldChar w:fldCharType="end"/>
        </w:r>
        <w:r w:rsidRPr="00D25FC4">
          <w:rPr>
            <w:rStyle w:val="Hyperlink"/>
            <w:noProof/>
          </w:rPr>
          <w:fldChar w:fldCharType="end"/>
        </w:r>
      </w:ins>
    </w:p>
    <w:p w14:paraId="5DB2A5DB" w14:textId="3F3E5641" w:rsidR="00160797" w:rsidRDefault="00160797">
      <w:pPr>
        <w:pStyle w:val="TOC2"/>
        <w:tabs>
          <w:tab w:val="left" w:pos="960"/>
          <w:tab w:val="right" w:leader="dot" w:pos="9016"/>
        </w:tabs>
        <w:rPr>
          <w:ins w:id="238" w:author="Nasser Mustafa [2]" w:date="2018-09-26T14:59:00Z"/>
          <w:rFonts w:asciiTheme="minorHAnsi" w:eastAsiaTheme="minorEastAsia" w:hAnsiTheme="minorHAnsi" w:cstheme="minorBidi"/>
          <w:noProof/>
          <w:lang w:eastAsia="zh-CN"/>
        </w:rPr>
      </w:pPr>
      <w:ins w:id="23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8.6</w:t>
        </w:r>
        <w:r>
          <w:rPr>
            <w:rFonts w:asciiTheme="minorHAnsi" w:eastAsiaTheme="minorEastAsia" w:hAnsiTheme="minorHAnsi" w:cstheme="minorBidi"/>
            <w:noProof/>
            <w:lang w:eastAsia="zh-CN"/>
          </w:rPr>
          <w:tab/>
        </w:r>
        <w:r w:rsidRPr="00D25FC4">
          <w:rPr>
            <w:rStyle w:val="Hyperlink"/>
            <w:noProof/>
          </w:rPr>
          <w:t>Taxonomy Design and implementation</w:t>
        </w:r>
        <w:r>
          <w:rPr>
            <w:noProof/>
            <w:webHidden/>
          </w:rPr>
          <w:tab/>
        </w:r>
        <w:r>
          <w:rPr>
            <w:noProof/>
            <w:webHidden/>
          </w:rPr>
          <w:fldChar w:fldCharType="begin"/>
        </w:r>
        <w:r>
          <w:rPr>
            <w:noProof/>
            <w:webHidden/>
          </w:rPr>
          <w:instrText xml:space="preserve"> PAGEREF _Toc525737367 \h </w:instrText>
        </w:r>
        <w:r>
          <w:rPr>
            <w:noProof/>
            <w:webHidden/>
          </w:rPr>
        </w:r>
      </w:ins>
      <w:r>
        <w:rPr>
          <w:noProof/>
          <w:webHidden/>
        </w:rPr>
        <w:fldChar w:fldCharType="separate"/>
      </w:r>
      <w:ins w:id="240" w:author="Nasser Mustafa [2]" w:date="2018-09-26T14:59:00Z">
        <w:r>
          <w:rPr>
            <w:noProof/>
            <w:webHidden/>
          </w:rPr>
          <w:t>84</w:t>
        </w:r>
        <w:r>
          <w:rPr>
            <w:noProof/>
            <w:webHidden/>
          </w:rPr>
          <w:fldChar w:fldCharType="end"/>
        </w:r>
        <w:r w:rsidRPr="00D25FC4">
          <w:rPr>
            <w:rStyle w:val="Hyperlink"/>
            <w:noProof/>
          </w:rPr>
          <w:fldChar w:fldCharType="end"/>
        </w:r>
      </w:ins>
    </w:p>
    <w:p w14:paraId="2991B13B" w14:textId="31028AEF" w:rsidR="00160797" w:rsidRDefault="00160797">
      <w:pPr>
        <w:pStyle w:val="TOC3"/>
        <w:rPr>
          <w:ins w:id="241" w:author="Nasser Mustafa [2]" w:date="2018-09-26T14:59:00Z"/>
          <w:rFonts w:asciiTheme="minorHAnsi" w:eastAsiaTheme="minorEastAsia" w:hAnsiTheme="minorHAnsi" w:cstheme="minorBidi"/>
          <w:noProof/>
          <w:lang w:eastAsia="zh-CN"/>
        </w:rPr>
      </w:pPr>
      <w:ins w:id="24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8.6.1</w:t>
        </w:r>
        <w:r>
          <w:rPr>
            <w:rFonts w:asciiTheme="minorHAnsi" w:eastAsiaTheme="minorEastAsia" w:hAnsiTheme="minorHAnsi" w:cstheme="minorBidi"/>
            <w:noProof/>
            <w:lang w:eastAsia="zh-CN"/>
          </w:rPr>
          <w:tab/>
        </w:r>
        <w:r w:rsidRPr="00D25FC4">
          <w:rPr>
            <w:rStyle w:val="Hyperlink"/>
            <w:noProof/>
          </w:rPr>
          <w:t>Taxonomy Design</w:t>
        </w:r>
        <w:r>
          <w:rPr>
            <w:noProof/>
            <w:webHidden/>
          </w:rPr>
          <w:tab/>
        </w:r>
        <w:r>
          <w:rPr>
            <w:noProof/>
            <w:webHidden/>
          </w:rPr>
          <w:fldChar w:fldCharType="begin"/>
        </w:r>
        <w:r>
          <w:rPr>
            <w:noProof/>
            <w:webHidden/>
          </w:rPr>
          <w:instrText xml:space="preserve"> PAGEREF _Toc525737368 \h </w:instrText>
        </w:r>
        <w:r>
          <w:rPr>
            <w:noProof/>
            <w:webHidden/>
          </w:rPr>
        </w:r>
      </w:ins>
      <w:r>
        <w:rPr>
          <w:noProof/>
          <w:webHidden/>
        </w:rPr>
        <w:fldChar w:fldCharType="separate"/>
      </w:r>
      <w:ins w:id="243" w:author="Nasser Mustafa [2]" w:date="2018-09-26T14:59:00Z">
        <w:r>
          <w:rPr>
            <w:noProof/>
            <w:webHidden/>
          </w:rPr>
          <w:t>84</w:t>
        </w:r>
        <w:r>
          <w:rPr>
            <w:noProof/>
            <w:webHidden/>
          </w:rPr>
          <w:fldChar w:fldCharType="end"/>
        </w:r>
        <w:r w:rsidRPr="00D25FC4">
          <w:rPr>
            <w:rStyle w:val="Hyperlink"/>
            <w:noProof/>
          </w:rPr>
          <w:fldChar w:fldCharType="end"/>
        </w:r>
      </w:ins>
    </w:p>
    <w:p w14:paraId="5548E2C6" w14:textId="53950C8C" w:rsidR="00160797" w:rsidRDefault="00160797">
      <w:pPr>
        <w:pStyle w:val="TOC3"/>
        <w:rPr>
          <w:ins w:id="244" w:author="Nasser Mustafa [2]" w:date="2018-09-26T14:59:00Z"/>
          <w:rFonts w:asciiTheme="minorHAnsi" w:eastAsiaTheme="minorEastAsia" w:hAnsiTheme="minorHAnsi" w:cstheme="minorBidi"/>
          <w:noProof/>
          <w:lang w:eastAsia="zh-CN"/>
        </w:rPr>
      </w:pPr>
      <w:ins w:id="24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"_Toc525737369"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8.6.2</w:t>
        </w:r>
        <w:r>
          <w:rPr>
            <w:rFonts w:asciiTheme="minorHAnsi" w:eastAsiaTheme="minorEastAsia" w:hAnsiTheme="minorHAnsi" w:cstheme="minorBidi"/>
            <w:noProof/>
            <w:lang w:eastAsia="zh-CN"/>
          </w:rPr>
          <w:tab/>
        </w:r>
        <w:r w:rsidRPr="00D25FC4">
          <w:rPr>
            <w:rStyle w:val="Hyperlink"/>
            <w:noProof/>
          </w:rPr>
          <w:t>Design Decisions</w:t>
        </w:r>
        <w:r>
          <w:rPr>
            <w:noProof/>
            <w:webHidden/>
          </w:rPr>
          <w:tab/>
        </w:r>
        <w:r>
          <w:rPr>
            <w:noProof/>
            <w:webHidden/>
          </w:rPr>
          <w:fldChar w:fldCharType="begin"/>
        </w:r>
        <w:r>
          <w:rPr>
            <w:noProof/>
            <w:webHidden/>
          </w:rPr>
          <w:instrText xml:space="preserve"> PAGEREF _Toc525737369 \h </w:instrText>
        </w:r>
        <w:r>
          <w:rPr>
            <w:noProof/>
            <w:webHidden/>
          </w:rPr>
        </w:r>
      </w:ins>
      <w:r>
        <w:rPr>
          <w:noProof/>
          <w:webHidden/>
        </w:rPr>
        <w:fldChar w:fldCharType="separate"/>
      </w:r>
      <w:ins w:id="246" w:author="Nasser Mustafa [2]" w:date="2018-09-26T14:59:00Z">
        <w:r>
          <w:rPr>
            <w:noProof/>
            <w:webHidden/>
          </w:rPr>
          <w:t>85</w:t>
        </w:r>
        <w:r>
          <w:rPr>
            <w:noProof/>
            <w:webHidden/>
          </w:rPr>
          <w:fldChar w:fldCharType="end"/>
        </w:r>
        <w:r w:rsidRPr="00D25FC4">
          <w:rPr>
            <w:rStyle w:val="Hyperlink"/>
            <w:noProof/>
          </w:rPr>
          <w:fldChar w:fldCharType="end"/>
        </w:r>
      </w:ins>
    </w:p>
    <w:p w14:paraId="6830A490" w14:textId="13C0ABA7" w:rsidR="00160797" w:rsidRDefault="00160797">
      <w:pPr>
        <w:pStyle w:val="TOC3"/>
        <w:rPr>
          <w:ins w:id="247" w:author="Nasser Mustafa [2]" w:date="2018-09-26T14:59:00Z"/>
          <w:rFonts w:asciiTheme="minorHAnsi" w:eastAsiaTheme="minorEastAsia" w:hAnsiTheme="minorHAnsi" w:cstheme="minorBidi"/>
          <w:noProof/>
          <w:lang w:eastAsia="zh-CN"/>
        </w:rPr>
      </w:pPr>
      <w:ins w:id="24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8.6.3</w:t>
        </w:r>
        <w:r>
          <w:rPr>
            <w:rFonts w:asciiTheme="minorHAnsi" w:eastAsiaTheme="minorEastAsia" w:hAnsiTheme="minorHAnsi" w:cstheme="minorBidi"/>
            <w:noProof/>
            <w:lang w:eastAsia="zh-CN"/>
          </w:rPr>
          <w:tab/>
        </w:r>
        <w:r w:rsidRPr="00D25FC4">
          <w:rPr>
            <w:rStyle w:val="Hyperlink"/>
            <w:noProof/>
          </w:rPr>
          <w:t>Taxonomy Implementation</w:t>
        </w:r>
        <w:r>
          <w:rPr>
            <w:noProof/>
            <w:webHidden/>
          </w:rPr>
          <w:tab/>
        </w:r>
        <w:r>
          <w:rPr>
            <w:noProof/>
            <w:webHidden/>
          </w:rPr>
          <w:fldChar w:fldCharType="begin"/>
        </w:r>
        <w:r>
          <w:rPr>
            <w:noProof/>
            <w:webHidden/>
          </w:rPr>
          <w:instrText xml:space="preserve"> PAGEREF _Toc525737370 \h </w:instrText>
        </w:r>
        <w:r>
          <w:rPr>
            <w:noProof/>
            <w:webHidden/>
          </w:rPr>
        </w:r>
      </w:ins>
      <w:r>
        <w:rPr>
          <w:noProof/>
          <w:webHidden/>
        </w:rPr>
        <w:fldChar w:fldCharType="separate"/>
      </w:r>
      <w:ins w:id="249" w:author="Nasser Mustafa [2]" w:date="2018-09-26T14:59:00Z">
        <w:r>
          <w:rPr>
            <w:noProof/>
            <w:webHidden/>
          </w:rPr>
          <w:t>87</w:t>
        </w:r>
        <w:r>
          <w:rPr>
            <w:noProof/>
            <w:webHidden/>
          </w:rPr>
          <w:fldChar w:fldCharType="end"/>
        </w:r>
        <w:r w:rsidRPr="00D25FC4">
          <w:rPr>
            <w:rStyle w:val="Hyperlink"/>
            <w:noProof/>
          </w:rPr>
          <w:fldChar w:fldCharType="end"/>
        </w:r>
      </w:ins>
    </w:p>
    <w:p w14:paraId="2D2611F6" w14:textId="65437AA9" w:rsidR="00160797" w:rsidRDefault="00160797">
      <w:pPr>
        <w:pStyle w:val="TOC2"/>
        <w:tabs>
          <w:tab w:val="left" w:pos="960"/>
          <w:tab w:val="right" w:leader="dot" w:pos="9016"/>
        </w:tabs>
        <w:rPr>
          <w:ins w:id="250" w:author="Nasser Mustafa [2]" w:date="2018-09-26T14:59:00Z"/>
          <w:rFonts w:asciiTheme="minorHAnsi" w:eastAsiaTheme="minorEastAsia" w:hAnsiTheme="minorHAnsi" w:cstheme="minorBidi"/>
          <w:noProof/>
          <w:lang w:eastAsia="zh-CN"/>
        </w:rPr>
      </w:pPr>
      <w:ins w:id="25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8.7</w:t>
        </w:r>
        <w:r>
          <w:rPr>
            <w:rFonts w:asciiTheme="minorHAnsi" w:eastAsiaTheme="minorEastAsia" w:hAnsiTheme="minorHAnsi" w:cstheme="minorBidi"/>
            <w:noProof/>
            <w:lang w:eastAsia="zh-CN"/>
          </w:rPr>
          <w:tab/>
        </w:r>
        <w:r w:rsidRPr="00D25FC4">
          <w:rPr>
            <w:rStyle w:val="Hyperlink"/>
            <w:noProof/>
          </w:rPr>
          <w:t>Taxonomy Validation</w:t>
        </w:r>
        <w:r>
          <w:rPr>
            <w:noProof/>
            <w:webHidden/>
          </w:rPr>
          <w:tab/>
        </w:r>
        <w:r>
          <w:rPr>
            <w:noProof/>
            <w:webHidden/>
          </w:rPr>
          <w:fldChar w:fldCharType="begin"/>
        </w:r>
        <w:r>
          <w:rPr>
            <w:noProof/>
            <w:webHidden/>
          </w:rPr>
          <w:instrText xml:space="preserve"> PAGEREF _Toc525737371 \h </w:instrText>
        </w:r>
        <w:r>
          <w:rPr>
            <w:noProof/>
            <w:webHidden/>
          </w:rPr>
        </w:r>
      </w:ins>
      <w:r>
        <w:rPr>
          <w:noProof/>
          <w:webHidden/>
        </w:rPr>
        <w:fldChar w:fldCharType="separate"/>
      </w:r>
      <w:ins w:id="252" w:author="Nasser Mustafa [2]" w:date="2018-09-26T14:59:00Z">
        <w:r>
          <w:rPr>
            <w:noProof/>
            <w:webHidden/>
          </w:rPr>
          <w:t>89</w:t>
        </w:r>
        <w:r>
          <w:rPr>
            <w:noProof/>
            <w:webHidden/>
          </w:rPr>
          <w:fldChar w:fldCharType="end"/>
        </w:r>
        <w:r w:rsidRPr="00D25FC4">
          <w:rPr>
            <w:rStyle w:val="Hyperlink"/>
            <w:noProof/>
          </w:rPr>
          <w:fldChar w:fldCharType="end"/>
        </w:r>
      </w:ins>
    </w:p>
    <w:p w14:paraId="288BE88E" w14:textId="7C0F1B1C" w:rsidR="00160797" w:rsidRDefault="00160797">
      <w:pPr>
        <w:pStyle w:val="TOC3"/>
        <w:rPr>
          <w:ins w:id="253" w:author="Nasser Mustafa [2]" w:date="2018-09-26T14:59:00Z"/>
          <w:rFonts w:asciiTheme="minorHAnsi" w:eastAsiaTheme="minorEastAsia" w:hAnsiTheme="minorHAnsi" w:cstheme="minorBidi"/>
          <w:noProof/>
          <w:lang w:eastAsia="zh-CN"/>
        </w:rPr>
      </w:pPr>
      <w:ins w:id="25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8.7.1</w:t>
        </w:r>
        <w:r>
          <w:rPr>
            <w:rFonts w:asciiTheme="minorHAnsi" w:eastAsiaTheme="minorEastAsia" w:hAnsiTheme="minorHAnsi" w:cstheme="minorBidi"/>
            <w:noProof/>
            <w:lang w:eastAsia="zh-CN"/>
          </w:rPr>
          <w:tab/>
        </w:r>
        <w:r w:rsidRPr="00D25FC4">
          <w:rPr>
            <w:rStyle w:val="Hyperlink"/>
            <w:noProof/>
          </w:rPr>
          <w:t>Compliance Criteria</w:t>
        </w:r>
        <w:r>
          <w:rPr>
            <w:noProof/>
            <w:webHidden/>
          </w:rPr>
          <w:tab/>
        </w:r>
        <w:r>
          <w:rPr>
            <w:noProof/>
            <w:webHidden/>
          </w:rPr>
          <w:fldChar w:fldCharType="begin"/>
        </w:r>
        <w:r>
          <w:rPr>
            <w:noProof/>
            <w:webHidden/>
          </w:rPr>
          <w:instrText xml:space="preserve"> PAGEREF _Toc525737372 \h </w:instrText>
        </w:r>
        <w:r>
          <w:rPr>
            <w:noProof/>
            <w:webHidden/>
          </w:rPr>
        </w:r>
      </w:ins>
      <w:r>
        <w:rPr>
          <w:noProof/>
          <w:webHidden/>
        </w:rPr>
        <w:fldChar w:fldCharType="separate"/>
      </w:r>
      <w:ins w:id="255" w:author="Nasser Mustafa [2]" w:date="2018-09-26T14:59:00Z">
        <w:r>
          <w:rPr>
            <w:noProof/>
            <w:webHidden/>
          </w:rPr>
          <w:t>89</w:t>
        </w:r>
        <w:r>
          <w:rPr>
            <w:noProof/>
            <w:webHidden/>
          </w:rPr>
          <w:fldChar w:fldCharType="end"/>
        </w:r>
        <w:r w:rsidRPr="00D25FC4">
          <w:rPr>
            <w:rStyle w:val="Hyperlink"/>
            <w:noProof/>
          </w:rPr>
          <w:fldChar w:fldCharType="end"/>
        </w:r>
      </w:ins>
    </w:p>
    <w:p w14:paraId="1A654F6D" w14:textId="771DD76D" w:rsidR="00160797" w:rsidRDefault="00160797">
      <w:pPr>
        <w:pStyle w:val="TOC2"/>
        <w:tabs>
          <w:tab w:val="left" w:pos="960"/>
          <w:tab w:val="right" w:leader="dot" w:pos="9016"/>
        </w:tabs>
        <w:rPr>
          <w:ins w:id="256" w:author="Nasser Mustafa [2]" w:date="2018-09-26T14:59:00Z"/>
          <w:rFonts w:asciiTheme="minorHAnsi" w:eastAsiaTheme="minorEastAsia" w:hAnsiTheme="minorHAnsi" w:cstheme="minorBidi"/>
          <w:noProof/>
          <w:lang w:eastAsia="zh-CN"/>
        </w:rPr>
      </w:pPr>
      <w:ins w:id="25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8.8</w:t>
        </w:r>
        <w:r>
          <w:rPr>
            <w:rFonts w:asciiTheme="minorHAnsi" w:eastAsiaTheme="minorEastAsia" w:hAnsiTheme="minorHAnsi" w:cstheme="minorBidi"/>
            <w:noProof/>
            <w:lang w:eastAsia="zh-CN"/>
          </w:rPr>
          <w:tab/>
        </w:r>
        <w:r w:rsidRPr="00D25FC4">
          <w:rPr>
            <w:rStyle w:val="Hyperlink"/>
            <w:noProof/>
          </w:rPr>
          <w:t>Summary</w:t>
        </w:r>
        <w:r>
          <w:rPr>
            <w:noProof/>
            <w:webHidden/>
          </w:rPr>
          <w:tab/>
        </w:r>
        <w:r>
          <w:rPr>
            <w:noProof/>
            <w:webHidden/>
          </w:rPr>
          <w:fldChar w:fldCharType="begin"/>
        </w:r>
        <w:r>
          <w:rPr>
            <w:noProof/>
            <w:webHidden/>
          </w:rPr>
          <w:instrText xml:space="preserve"> PAGEREF _Toc525737373 \h </w:instrText>
        </w:r>
        <w:r>
          <w:rPr>
            <w:noProof/>
            <w:webHidden/>
          </w:rPr>
        </w:r>
      </w:ins>
      <w:r>
        <w:rPr>
          <w:noProof/>
          <w:webHidden/>
        </w:rPr>
        <w:fldChar w:fldCharType="separate"/>
      </w:r>
      <w:ins w:id="258" w:author="Nasser Mustafa [2]" w:date="2018-09-26T14:59:00Z">
        <w:r>
          <w:rPr>
            <w:noProof/>
            <w:webHidden/>
          </w:rPr>
          <w:t>93</w:t>
        </w:r>
        <w:r>
          <w:rPr>
            <w:noProof/>
            <w:webHidden/>
          </w:rPr>
          <w:fldChar w:fldCharType="end"/>
        </w:r>
        <w:r w:rsidRPr="00D25FC4">
          <w:rPr>
            <w:rStyle w:val="Hyperlink"/>
            <w:noProof/>
          </w:rPr>
          <w:fldChar w:fldCharType="end"/>
        </w:r>
      </w:ins>
    </w:p>
    <w:p w14:paraId="3BA4D925" w14:textId="5667B951" w:rsidR="00160797" w:rsidRDefault="00160797">
      <w:pPr>
        <w:pStyle w:val="TOC1"/>
        <w:tabs>
          <w:tab w:val="left" w:pos="480"/>
        </w:tabs>
        <w:rPr>
          <w:ins w:id="259" w:author="Nasser Mustafa [2]" w:date="2018-09-26T14:59:00Z"/>
          <w:rFonts w:asciiTheme="minorHAnsi" w:eastAsiaTheme="minorEastAsia" w:hAnsiTheme="minorHAnsi" w:cstheme="minorBidi"/>
          <w:b w:val="0"/>
          <w:noProof/>
          <w:sz w:val="22"/>
          <w:szCs w:val="22"/>
          <w:lang w:eastAsia="zh-CN"/>
        </w:rPr>
      </w:pPr>
      <w:ins w:id="26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9</w:t>
        </w:r>
        <w:r>
          <w:rPr>
            <w:rFonts w:asciiTheme="minorHAnsi" w:eastAsiaTheme="minorEastAsia" w:hAnsiTheme="minorHAnsi" w:cstheme="minorBidi"/>
            <w:b w:val="0"/>
            <w:noProof/>
            <w:sz w:val="22"/>
            <w:szCs w:val="22"/>
            <w:lang w:eastAsia="zh-CN"/>
          </w:rPr>
          <w:tab/>
        </w:r>
        <w:r w:rsidRPr="00D25FC4">
          <w:rPr>
            <w:rStyle w:val="Hyperlink"/>
            <w:noProof/>
          </w:rPr>
          <w:t>Model Validation</w:t>
        </w:r>
        <w:r>
          <w:rPr>
            <w:noProof/>
            <w:webHidden/>
          </w:rPr>
          <w:tab/>
        </w:r>
        <w:r>
          <w:rPr>
            <w:noProof/>
            <w:webHidden/>
          </w:rPr>
          <w:fldChar w:fldCharType="begin"/>
        </w:r>
        <w:r>
          <w:rPr>
            <w:noProof/>
            <w:webHidden/>
          </w:rPr>
          <w:instrText xml:space="preserve"> PAGEREF _Toc525737374 \h </w:instrText>
        </w:r>
        <w:r>
          <w:rPr>
            <w:noProof/>
            <w:webHidden/>
          </w:rPr>
        </w:r>
      </w:ins>
      <w:r>
        <w:rPr>
          <w:noProof/>
          <w:webHidden/>
        </w:rPr>
        <w:fldChar w:fldCharType="separate"/>
      </w:r>
      <w:ins w:id="261" w:author="Nasser Mustafa [2]" w:date="2018-09-26T14:59:00Z">
        <w:r>
          <w:rPr>
            <w:noProof/>
            <w:webHidden/>
          </w:rPr>
          <w:t>95</w:t>
        </w:r>
        <w:r>
          <w:rPr>
            <w:noProof/>
            <w:webHidden/>
          </w:rPr>
          <w:fldChar w:fldCharType="end"/>
        </w:r>
        <w:r w:rsidRPr="00D25FC4">
          <w:rPr>
            <w:rStyle w:val="Hyperlink"/>
            <w:noProof/>
          </w:rPr>
          <w:fldChar w:fldCharType="end"/>
        </w:r>
      </w:ins>
    </w:p>
    <w:p w14:paraId="3E2B4465" w14:textId="0A6D84D7" w:rsidR="00160797" w:rsidRDefault="00160797">
      <w:pPr>
        <w:pStyle w:val="TOC2"/>
        <w:tabs>
          <w:tab w:val="left" w:pos="960"/>
          <w:tab w:val="right" w:leader="dot" w:pos="9016"/>
        </w:tabs>
        <w:rPr>
          <w:ins w:id="262" w:author="Nasser Mustafa [2]" w:date="2018-09-26T14:59:00Z"/>
          <w:rFonts w:asciiTheme="minorHAnsi" w:eastAsiaTheme="minorEastAsia" w:hAnsiTheme="minorHAnsi" w:cstheme="minorBidi"/>
          <w:noProof/>
          <w:lang w:eastAsia="zh-CN"/>
        </w:rPr>
      </w:pPr>
      <w:ins w:id="26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9.1</w:t>
        </w:r>
        <w:r>
          <w:rPr>
            <w:rFonts w:asciiTheme="minorHAnsi" w:eastAsiaTheme="minorEastAsia" w:hAnsiTheme="minorHAnsi" w:cstheme="minorBidi"/>
            <w:noProof/>
            <w:lang w:eastAsia="zh-CN"/>
          </w:rPr>
          <w:tab/>
        </w:r>
        <w:r w:rsidRPr="00D25FC4">
          <w:rPr>
            <w:rStyle w:val="Hyperlink"/>
            <w:noProof/>
          </w:rPr>
          <w:t>Validation Criteria for Traceability Model</w:t>
        </w:r>
        <w:r>
          <w:rPr>
            <w:noProof/>
            <w:webHidden/>
          </w:rPr>
          <w:tab/>
        </w:r>
        <w:r>
          <w:rPr>
            <w:noProof/>
            <w:webHidden/>
          </w:rPr>
          <w:fldChar w:fldCharType="begin"/>
        </w:r>
        <w:r>
          <w:rPr>
            <w:noProof/>
            <w:webHidden/>
          </w:rPr>
          <w:instrText xml:space="preserve"> PAGEREF _Toc525737375 \h </w:instrText>
        </w:r>
        <w:r>
          <w:rPr>
            <w:noProof/>
            <w:webHidden/>
          </w:rPr>
        </w:r>
      </w:ins>
      <w:r>
        <w:rPr>
          <w:noProof/>
          <w:webHidden/>
        </w:rPr>
        <w:fldChar w:fldCharType="separate"/>
      </w:r>
      <w:ins w:id="264" w:author="Nasser Mustafa [2]" w:date="2018-09-26T14:59:00Z">
        <w:r>
          <w:rPr>
            <w:noProof/>
            <w:webHidden/>
          </w:rPr>
          <w:t>95</w:t>
        </w:r>
        <w:r>
          <w:rPr>
            <w:noProof/>
            <w:webHidden/>
          </w:rPr>
          <w:fldChar w:fldCharType="end"/>
        </w:r>
        <w:r w:rsidRPr="00D25FC4">
          <w:rPr>
            <w:rStyle w:val="Hyperlink"/>
            <w:noProof/>
          </w:rPr>
          <w:fldChar w:fldCharType="end"/>
        </w:r>
      </w:ins>
    </w:p>
    <w:p w14:paraId="1CEBBC5F" w14:textId="0BB5002E" w:rsidR="00160797" w:rsidRDefault="00160797">
      <w:pPr>
        <w:pStyle w:val="TOC2"/>
        <w:tabs>
          <w:tab w:val="left" w:pos="960"/>
          <w:tab w:val="right" w:leader="dot" w:pos="9016"/>
        </w:tabs>
        <w:rPr>
          <w:ins w:id="265" w:author="Nasser Mustafa [2]" w:date="2018-09-26T14:59:00Z"/>
          <w:rFonts w:asciiTheme="minorHAnsi" w:eastAsiaTheme="minorEastAsia" w:hAnsiTheme="minorHAnsi" w:cstheme="minorBidi"/>
          <w:noProof/>
          <w:lang w:eastAsia="zh-CN"/>
        </w:rPr>
      </w:pPr>
      <w:ins w:id="26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9.2</w:t>
        </w:r>
        <w:r>
          <w:rPr>
            <w:rFonts w:asciiTheme="minorHAnsi" w:eastAsiaTheme="minorEastAsia" w:hAnsiTheme="minorHAnsi" w:cstheme="minorBidi"/>
            <w:noProof/>
            <w:lang w:eastAsia="zh-CN"/>
          </w:rPr>
          <w:tab/>
        </w:r>
        <w:r w:rsidRPr="00D25FC4">
          <w:rPr>
            <w:rStyle w:val="Hyperlink"/>
            <w:noProof/>
          </w:rPr>
          <w:t>Validation of Existing Traceability Models</w:t>
        </w:r>
        <w:r>
          <w:rPr>
            <w:noProof/>
            <w:webHidden/>
          </w:rPr>
          <w:tab/>
        </w:r>
        <w:r>
          <w:rPr>
            <w:noProof/>
            <w:webHidden/>
          </w:rPr>
          <w:fldChar w:fldCharType="begin"/>
        </w:r>
        <w:r>
          <w:rPr>
            <w:noProof/>
            <w:webHidden/>
          </w:rPr>
          <w:instrText xml:space="preserve"> PAGEREF _Toc525737376 \h </w:instrText>
        </w:r>
        <w:r>
          <w:rPr>
            <w:noProof/>
            <w:webHidden/>
          </w:rPr>
        </w:r>
      </w:ins>
      <w:r>
        <w:rPr>
          <w:noProof/>
          <w:webHidden/>
        </w:rPr>
        <w:fldChar w:fldCharType="separate"/>
      </w:r>
      <w:ins w:id="267" w:author="Nasser Mustafa [2]" w:date="2018-09-26T14:59:00Z">
        <w:r>
          <w:rPr>
            <w:noProof/>
            <w:webHidden/>
          </w:rPr>
          <w:t>96</w:t>
        </w:r>
        <w:r>
          <w:rPr>
            <w:noProof/>
            <w:webHidden/>
          </w:rPr>
          <w:fldChar w:fldCharType="end"/>
        </w:r>
        <w:r w:rsidRPr="00D25FC4">
          <w:rPr>
            <w:rStyle w:val="Hyperlink"/>
            <w:noProof/>
          </w:rPr>
          <w:fldChar w:fldCharType="end"/>
        </w:r>
      </w:ins>
    </w:p>
    <w:p w14:paraId="1AA64EA6" w14:textId="391320CA" w:rsidR="00160797" w:rsidRDefault="00160797">
      <w:pPr>
        <w:pStyle w:val="TOC2"/>
        <w:tabs>
          <w:tab w:val="left" w:pos="960"/>
          <w:tab w:val="right" w:leader="dot" w:pos="9016"/>
        </w:tabs>
        <w:rPr>
          <w:ins w:id="268" w:author="Nasser Mustafa [2]" w:date="2018-09-26T14:59:00Z"/>
          <w:rFonts w:asciiTheme="minorHAnsi" w:eastAsiaTheme="minorEastAsia" w:hAnsiTheme="minorHAnsi" w:cstheme="minorBidi"/>
          <w:noProof/>
          <w:lang w:eastAsia="zh-CN"/>
        </w:rPr>
      </w:pPr>
      <w:ins w:id="26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9.3</w:t>
        </w:r>
        <w:r>
          <w:rPr>
            <w:rFonts w:asciiTheme="minorHAnsi" w:eastAsiaTheme="minorEastAsia" w:hAnsiTheme="minorHAnsi" w:cstheme="minorBidi"/>
            <w:noProof/>
            <w:lang w:eastAsia="zh-CN"/>
          </w:rPr>
          <w:tab/>
        </w:r>
        <w:r w:rsidRPr="00D25FC4">
          <w:rPr>
            <w:rStyle w:val="Hyperlink"/>
            <w:noProof/>
          </w:rPr>
          <w:t>Validation Results</w:t>
        </w:r>
        <w:r>
          <w:rPr>
            <w:noProof/>
            <w:webHidden/>
          </w:rPr>
          <w:tab/>
        </w:r>
        <w:r>
          <w:rPr>
            <w:noProof/>
            <w:webHidden/>
          </w:rPr>
          <w:fldChar w:fldCharType="begin"/>
        </w:r>
        <w:r>
          <w:rPr>
            <w:noProof/>
            <w:webHidden/>
          </w:rPr>
          <w:instrText xml:space="preserve"> PAGEREF _Toc525737377 \h </w:instrText>
        </w:r>
        <w:r>
          <w:rPr>
            <w:noProof/>
            <w:webHidden/>
          </w:rPr>
        </w:r>
      </w:ins>
      <w:r>
        <w:rPr>
          <w:noProof/>
          <w:webHidden/>
        </w:rPr>
        <w:fldChar w:fldCharType="separate"/>
      </w:r>
      <w:ins w:id="270" w:author="Nasser Mustafa [2]" w:date="2018-09-26T14:59:00Z">
        <w:r>
          <w:rPr>
            <w:noProof/>
            <w:webHidden/>
          </w:rPr>
          <w:t>98</w:t>
        </w:r>
        <w:r>
          <w:rPr>
            <w:noProof/>
            <w:webHidden/>
          </w:rPr>
          <w:fldChar w:fldCharType="end"/>
        </w:r>
        <w:r w:rsidRPr="00D25FC4">
          <w:rPr>
            <w:rStyle w:val="Hyperlink"/>
            <w:noProof/>
          </w:rPr>
          <w:fldChar w:fldCharType="end"/>
        </w:r>
      </w:ins>
    </w:p>
    <w:p w14:paraId="7923EA60" w14:textId="265E26A3" w:rsidR="00160797" w:rsidRDefault="00160797">
      <w:pPr>
        <w:pStyle w:val="TOC1"/>
        <w:tabs>
          <w:tab w:val="left" w:pos="480"/>
        </w:tabs>
        <w:rPr>
          <w:ins w:id="271" w:author="Nasser Mustafa [2]" w:date="2018-09-26T14:59:00Z"/>
          <w:rFonts w:asciiTheme="minorHAnsi" w:eastAsiaTheme="minorEastAsia" w:hAnsiTheme="minorHAnsi" w:cstheme="minorBidi"/>
          <w:b w:val="0"/>
          <w:noProof/>
          <w:sz w:val="22"/>
          <w:szCs w:val="22"/>
          <w:lang w:eastAsia="zh-CN"/>
        </w:rPr>
      </w:pPr>
      <w:ins w:id="27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w:t>
        </w:r>
        <w:r>
          <w:rPr>
            <w:rFonts w:asciiTheme="minorHAnsi" w:eastAsiaTheme="minorEastAsia" w:hAnsiTheme="minorHAnsi" w:cstheme="minorBidi"/>
            <w:b w:val="0"/>
            <w:noProof/>
            <w:sz w:val="22"/>
            <w:szCs w:val="22"/>
            <w:lang w:eastAsia="zh-CN"/>
          </w:rPr>
          <w:tab/>
        </w:r>
        <w:r w:rsidRPr="00D25FC4">
          <w:rPr>
            <w:rStyle w:val="Hyperlink"/>
            <w:noProof/>
          </w:rPr>
          <w:t>Validation by Example—An Avionics Case Study</w:t>
        </w:r>
        <w:r>
          <w:rPr>
            <w:noProof/>
            <w:webHidden/>
          </w:rPr>
          <w:tab/>
        </w:r>
        <w:r>
          <w:rPr>
            <w:noProof/>
            <w:webHidden/>
          </w:rPr>
          <w:fldChar w:fldCharType="begin"/>
        </w:r>
        <w:r>
          <w:rPr>
            <w:noProof/>
            <w:webHidden/>
          </w:rPr>
          <w:instrText xml:space="preserve"> PAGEREF _Toc525737378 \h </w:instrText>
        </w:r>
        <w:r>
          <w:rPr>
            <w:noProof/>
            <w:webHidden/>
          </w:rPr>
        </w:r>
      </w:ins>
      <w:r>
        <w:rPr>
          <w:noProof/>
          <w:webHidden/>
        </w:rPr>
        <w:fldChar w:fldCharType="separate"/>
      </w:r>
      <w:ins w:id="273" w:author="Nasser Mustafa [2]" w:date="2018-09-26T14:59:00Z">
        <w:r>
          <w:rPr>
            <w:noProof/>
            <w:webHidden/>
          </w:rPr>
          <w:t>100</w:t>
        </w:r>
        <w:r>
          <w:rPr>
            <w:noProof/>
            <w:webHidden/>
          </w:rPr>
          <w:fldChar w:fldCharType="end"/>
        </w:r>
        <w:r w:rsidRPr="00D25FC4">
          <w:rPr>
            <w:rStyle w:val="Hyperlink"/>
            <w:noProof/>
          </w:rPr>
          <w:fldChar w:fldCharType="end"/>
        </w:r>
      </w:ins>
    </w:p>
    <w:p w14:paraId="71E36E4A" w14:textId="292FC5C2" w:rsidR="00160797" w:rsidRDefault="00160797">
      <w:pPr>
        <w:pStyle w:val="TOC2"/>
        <w:tabs>
          <w:tab w:val="left" w:pos="960"/>
          <w:tab w:val="right" w:leader="dot" w:pos="9016"/>
        </w:tabs>
        <w:rPr>
          <w:ins w:id="274" w:author="Nasser Mustafa [2]" w:date="2018-09-26T14:59:00Z"/>
          <w:rFonts w:asciiTheme="minorHAnsi" w:eastAsiaTheme="minorEastAsia" w:hAnsiTheme="minorHAnsi" w:cstheme="minorBidi"/>
          <w:noProof/>
          <w:lang w:eastAsia="zh-CN"/>
        </w:rPr>
      </w:pPr>
      <w:ins w:id="27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"_Toc525737379"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10.1</w:t>
        </w:r>
        <w:r>
          <w:rPr>
            <w:rFonts w:asciiTheme="minorHAnsi" w:eastAsiaTheme="minorEastAsia" w:hAnsiTheme="minorHAnsi" w:cstheme="minorBidi"/>
            <w:noProof/>
            <w:lang w:eastAsia="zh-CN"/>
          </w:rPr>
          <w:tab/>
        </w:r>
        <w:r w:rsidRPr="00D25FC4">
          <w:rPr>
            <w:rStyle w:val="Hyperlink"/>
            <w:noProof/>
          </w:rPr>
          <w:t>Objectives</w:t>
        </w:r>
        <w:r>
          <w:rPr>
            <w:noProof/>
            <w:webHidden/>
          </w:rPr>
          <w:tab/>
        </w:r>
        <w:r>
          <w:rPr>
            <w:noProof/>
            <w:webHidden/>
          </w:rPr>
          <w:fldChar w:fldCharType="begin"/>
        </w:r>
        <w:r>
          <w:rPr>
            <w:noProof/>
            <w:webHidden/>
          </w:rPr>
          <w:instrText xml:space="preserve"> PAGEREF _Toc525737379 \h </w:instrText>
        </w:r>
        <w:r>
          <w:rPr>
            <w:noProof/>
            <w:webHidden/>
          </w:rPr>
        </w:r>
      </w:ins>
      <w:r>
        <w:rPr>
          <w:noProof/>
          <w:webHidden/>
        </w:rPr>
        <w:fldChar w:fldCharType="separate"/>
      </w:r>
      <w:ins w:id="276" w:author="Nasser Mustafa [2]" w:date="2018-09-26T14:59:00Z">
        <w:r>
          <w:rPr>
            <w:noProof/>
            <w:webHidden/>
          </w:rPr>
          <w:t>100</w:t>
        </w:r>
        <w:r>
          <w:rPr>
            <w:noProof/>
            <w:webHidden/>
          </w:rPr>
          <w:fldChar w:fldCharType="end"/>
        </w:r>
        <w:r w:rsidRPr="00D25FC4">
          <w:rPr>
            <w:rStyle w:val="Hyperlink"/>
            <w:noProof/>
          </w:rPr>
          <w:fldChar w:fldCharType="end"/>
        </w:r>
      </w:ins>
    </w:p>
    <w:p w14:paraId="3D0B122E" w14:textId="249463B6" w:rsidR="00160797" w:rsidRDefault="00160797">
      <w:pPr>
        <w:pStyle w:val="TOC2"/>
        <w:tabs>
          <w:tab w:val="left" w:pos="960"/>
          <w:tab w:val="right" w:leader="dot" w:pos="9016"/>
        </w:tabs>
        <w:rPr>
          <w:ins w:id="277" w:author="Nasser Mustafa [2]" w:date="2018-09-26T14:59:00Z"/>
          <w:rFonts w:asciiTheme="minorHAnsi" w:eastAsiaTheme="minorEastAsia" w:hAnsiTheme="minorHAnsi" w:cstheme="minorBidi"/>
          <w:noProof/>
          <w:lang w:eastAsia="zh-CN"/>
        </w:rPr>
      </w:pPr>
      <w:ins w:id="27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10.2</w:t>
        </w:r>
        <w:r>
          <w:rPr>
            <w:rFonts w:asciiTheme="minorHAnsi" w:eastAsiaTheme="minorEastAsia" w:hAnsiTheme="minorHAnsi" w:cstheme="minorBidi"/>
            <w:noProof/>
            <w:lang w:eastAsia="zh-CN"/>
          </w:rPr>
          <w:tab/>
        </w:r>
        <w:r w:rsidRPr="00D25FC4">
          <w:rPr>
            <w:rStyle w:val="Hyperlink"/>
            <w:noProof/>
          </w:rPr>
          <w:t>Data Collection</w:t>
        </w:r>
        <w:r>
          <w:rPr>
            <w:noProof/>
            <w:webHidden/>
          </w:rPr>
          <w:tab/>
        </w:r>
        <w:r>
          <w:rPr>
            <w:noProof/>
            <w:webHidden/>
          </w:rPr>
          <w:fldChar w:fldCharType="begin"/>
        </w:r>
        <w:r>
          <w:rPr>
            <w:noProof/>
            <w:webHidden/>
          </w:rPr>
          <w:instrText xml:space="preserve"> PAGEREF _Toc525737380 \h </w:instrText>
        </w:r>
        <w:r>
          <w:rPr>
            <w:noProof/>
            <w:webHidden/>
          </w:rPr>
        </w:r>
      </w:ins>
      <w:r>
        <w:rPr>
          <w:noProof/>
          <w:webHidden/>
        </w:rPr>
        <w:fldChar w:fldCharType="separate"/>
      </w:r>
      <w:ins w:id="279" w:author="Nasser Mustafa [2]" w:date="2018-09-26T14:59:00Z">
        <w:r>
          <w:rPr>
            <w:noProof/>
            <w:webHidden/>
          </w:rPr>
          <w:t>100</w:t>
        </w:r>
        <w:r>
          <w:rPr>
            <w:noProof/>
            <w:webHidden/>
          </w:rPr>
          <w:fldChar w:fldCharType="end"/>
        </w:r>
        <w:r w:rsidRPr="00D25FC4">
          <w:rPr>
            <w:rStyle w:val="Hyperlink"/>
            <w:noProof/>
          </w:rPr>
          <w:fldChar w:fldCharType="end"/>
        </w:r>
      </w:ins>
    </w:p>
    <w:p w14:paraId="6CC54DF1" w14:textId="1EC6E42F" w:rsidR="00160797" w:rsidRDefault="00160797">
      <w:pPr>
        <w:pStyle w:val="TOC2"/>
        <w:tabs>
          <w:tab w:val="left" w:pos="960"/>
          <w:tab w:val="right" w:leader="dot" w:pos="9016"/>
        </w:tabs>
        <w:rPr>
          <w:ins w:id="280" w:author="Nasser Mustafa [2]" w:date="2018-09-26T14:59:00Z"/>
          <w:rFonts w:asciiTheme="minorHAnsi" w:eastAsiaTheme="minorEastAsia" w:hAnsiTheme="minorHAnsi" w:cstheme="minorBidi"/>
          <w:noProof/>
          <w:lang w:eastAsia="zh-CN"/>
        </w:rPr>
      </w:pPr>
      <w:ins w:id="28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10.3</w:t>
        </w:r>
        <w:r>
          <w:rPr>
            <w:rFonts w:asciiTheme="minorHAnsi" w:eastAsiaTheme="minorEastAsia" w:hAnsiTheme="minorHAnsi" w:cstheme="minorBidi"/>
            <w:noProof/>
            <w:lang w:eastAsia="zh-CN"/>
          </w:rPr>
          <w:tab/>
        </w:r>
        <w:r w:rsidRPr="00D25FC4">
          <w:rPr>
            <w:rStyle w:val="Hyperlink"/>
            <w:noProof/>
          </w:rPr>
          <w:t>Case Study Description</w:t>
        </w:r>
        <w:r>
          <w:rPr>
            <w:noProof/>
            <w:webHidden/>
          </w:rPr>
          <w:tab/>
        </w:r>
        <w:r>
          <w:rPr>
            <w:noProof/>
            <w:webHidden/>
          </w:rPr>
          <w:fldChar w:fldCharType="begin"/>
        </w:r>
        <w:r>
          <w:rPr>
            <w:noProof/>
            <w:webHidden/>
          </w:rPr>
          <w:instrText xml:space="preserve"> PAGEREF _Toc525737381 \h </w:instrText>
        </w:r>
        <w:r>
          <w:rPr>
            <w:noProof/>
            <w:webHidden/>
          </w:rPr>
        </w:r>
      </w:ins>
      <w:r>
        <w:rPr>
          <w:noProof/>
          <w:webHidden/>
        </w:rPr>
        <w:fldChar w:fldCharType="separate"/>
      </w:r>
      <w:ins w:id="282" w:author="Nasser Mustafa [2]" w:date="2018-09-26T14:59:00Z">
        <w:r>
          <w:rPr>
            <w:noProof/>
            <w:webHidden/>
          </w:rPr>
          <w:t>101</w:t>
        </w:r>
        <w:r>
          <w:rPr>
            <w:noProof/>
            <w:webHidden/>
          </w:rPr>
          <w:fldChar w:fldCharType="end"/>
        </w:r>
        <w:r w:rsidRPr="00D25FC4">
          <w:rPr>
            <w:rStyle w:val="Hyperlink"/>
            <w:noProof/>
          </w:rPr>
          <w:fldChar w:fldCharType="end"/>
        </w:r>
      </w:ins>
    </w:p>
    <w:p w14:paraId="684C1195" w14:textId="288976C7" w:rsidR="00160797" w:rsidRDefault="00160797">
      <w:pPr>
        <w:pStyle w:val="TOC2"/>
        <w:tabs>
          <w:tab w:val="left" w:pos="960"/>
          <w:tab w:val="right" w:leader="dot" w:pos="9016"/>
        </w:tabs>
        <w:rPr>
          <w:ins w:id="283" w:author="Nasser Mustafa [2]" w:date="2018-09-26T14:59:00Z"/>
          <w:rFonts w:asciiTheme="minorHAnsi" w:eastAsiaTheme="minorEastAsia" w:hAnsiTheme="minorHAnsi" w:cstheme="minorBidi"/>
          <w:noProof/>
          <w:lang w:eastAsia="zh-CN"/>
        </w:rPr>
      </w:pPr>
      <w:ins w:id="28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10.4</w:t>
        </w:r>
        <w:r>
          <w:rPr>
            <w:rFonts w:asciiTheme="minorHAnsi" w:eastAsiaTheme="minorEastAsia" w:hAnsiTheme="minorHAnsi" w:cstheme="minorBidi"/>
            <w:noProof/>
            <w:lang w:eastAsia="zh-CN"/>
          </w:rPr>
          <w:tab/>
        </w:r>
        <w:r w:rsidRPr="00D25FC4">
          <w:rPr>
            <w:rStyle w:val="Hyperlink"/>
            <w:noProof/>
          </w:rPr>
          <w:t>Problem Identification</w:t>
        </w:r>
        <w:r>
          <w:rPr>
            <w:noProof/>
            <w:webHidden/>
          </w:rPr>
          <w:tab/>
        </w:r>
        <w:r>
          <w:rPr>
            <w:noProof/>
            <w:webHidden/>
          </w:rPr>
          <w:fldChar w:fldCharType="begin"/>
        </w:r>
        <w:r>
          <w:rPr>
            <w:noProof/>
            <w:webHidden/>
          </w:rPr>
          <w:instrText xml:space="preserve"> PAGEREF _Toc525737382 \h </w:instrText>
        </w:r>
        <w:r>
          <w:rPr>
            <w:noProof/>
            <w:webHidden/>
          </w:rPr>
        </w:r>
      </w:ins>
      <w:r>
        <w:rPr>
          <w:noProof/>
          <w:webHidden/>
        </w:rPr>
        <w:fldChar w:fldCharType="separate"/>
      </w:r>
      <w:ins w:id="285" w:author="Nasser Mustafa [2]" w:date="2018-09-26T14:59:00Z">
        <w:r>
          <w:rPr>
            <w:noProof/>
            <w:webHidden/>
          </w:rPr>
          <w:t>102</w:t>
        </w:r>
        <w:r>
          <w:rPr>
            <w:noProof/>
            <w:webHidden/>
          </w:rPr>
          <w:fldChar w:fldCharType="end"/>
        </w:r>
        <w:r w:rsidRPr="00D25FC4">
          <w:rPr>
            <w:rStyle w:val="Hyperlink"/>
            <w:noProof/>
          </w:rPr>
          <w:fldChar w:fldCharType="end"/>
        </w:r>
      </w:ins>
    </w:p>
    <w:p w14:paraId="494B64DC" w14:textId="6C96C274" w:rsidR="00160797" w:rsidRDefault="00160797">
      <w:pPr>
        <w:pStyle w:val="TOC2"/>
        <w:tabs>
          <w:tab w:val="left" w:pos="960"/>
          <w:tab w:val="right" w:leader="dot" w:pos="9016"/>
        </w:tabs>
        <w:rPr>
          <w:ins w:id="286" w:author="Nasser Mustafa [2]" w:date="2018-09-26T14:59:00Z"/>
          <w:rFonts w:asciiTheme="minorHAnsi" w:eastAsiaTheme="minorEastAsia" w:hAnsiTheme="minorHAnsi" w:cstheme="minorBidi"/>
          <w:noProof/>
          <w:lang w:eastAsia="zh-CN"/>
        </w:rPr>
      </w:pPr>
      <w:ins w:id="28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10.5</w:t>
        </w:r>
        <w:r>
          <w:rPr>
            <w:rFonts w:asciiTheme="minorHAnsi" w:eastAsiaTheme="minorEastAsia" w:hAnsiTheme="minorHAnsi" w:cstheme="minorBidi"/>
            <w:noProof/>
            <w:lang w:eastAsia="zh-CN"/>
          </w:rPr>
          <w:tab/>
        </w:r>
        <w:r w:rsidRPr="00D25FC4">
          <w:rPr>
            <w:rStyle w:val="Hyperlink"/>
            <w:noProof/>
          </w:rPr>
          <w:t>Slat/Flap Requirements Specification</w:t>
        </w:r>
        <w:r>
          <w:rPr>
            <w:noProof/>
            <w:webHidden/>
          </w:rPr>
          <w:tab/>
        </w:r>
        <w:r>
          <w:rPr>
            <w:noProof/>
            <w:webHidden/>
          </w:rPr>
          <w:fldChar w:fldCharType="begin"/>
        </w:r>
        <w:r>
          <w:rPr>
            <w:noProof/>
            <w:webHidden/>
          </w:rPr>
          <w:instrText xml:space="preserve"> PAGEREF _Toc525737383 \h </w:instrText>
        </w:r>
        <w:r>
          <w:rPr>
            <w:noProof/>
            <w:webHidden/>
          </w:rPr>
        </w:r>
      </w:ins>
      <w:r>
        <w:rPr>
          <w:noProof/>
          <w:webHidden/>
        </w:rPr>
        <w:fldChar w:fldCharType="separate"/>
      </w:r>
      <w:ins w:id="288" w:author="Nasser Mustafa [2]" w:date="2018-09-26T14:59:00Z">
        <w:r>
          <w:rPr>
            <w:noProof/>
            <w:webHidden/>
          </w:rPr>
          <w:t>104</w:t>
        </w:r>
        <w:r>
          <w:rPr>
            <w:noProof/>
            <w:webHidden/>
          </w:rPr>
          <w:fldChar w:fldCharType="end"/>
        </w:r>
        <w:r w:rsidRPr="00D25FC4">
          <w:rPr>
            <w:rStyle w:val="Hyperlink"/>
            <w:noProof/>
          </w:rPr>
          <w:fldChar w:fldCharType="end"/>
        </w:r>
      </w:ins>
    </w:p>
    <w:p w14:paraId="6C691CB1" w14:textId="79610192" w:rsidR="00160797" w:rsidRDefault="00160797">
      <w:pPr>
        <w:pStyle w:val="TOC2"/>
        <w:tabs>
          <w:tab w:val="left" w:pos="960"/>
          <w:tab w:val="right" w:leader="dot" w:pos="9016"/>
        </w:tabs>
        <w:rPr>
          <w:ins w:id="289" w:author="Nasser Mustafa [2]" w:date="2018-09-26T14:59:00Z"/>
          <w:rFonts w:asciiTheme="minorHAnsi" w:eastAsiaTheme="minorEastAsia" w:hAnsiTheme="minorHAnsi" w:cstheme="minorBidi"/>
          <w:noProof/>
          <w:lang w:eastAsia="zh-CN"/>
        </w:rPr>
      </w:pPr>
      <w:ins w:id="29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10.6</w:t>
        </w:r>
        <w:r>
          <w:rPr>
            <w:rFonts w:asciiTheme="minorHAnsi" w:eastAsiaTheme="minorEastAsia" w:hAnsiTheme="minorHAnsi" w:cstheme="minorBidi"/>
            <w:noProof/>
            <w:lang w:eastAsia="zh-CN"/>
          </w:rPr>
          <w:tab/>
        </w:r>
        <w:r w:rsidRPr="00D25FC4">
          <w:rPr>
            <w:rStyle w:val="Hyperlink"/>
            <w:noProof/>
          </w:rPr>
          <w:t>Artifacts Identification</w:t>
        </w:r>
        <w:r>
          <w:rPr>
            <w:noProof/>
            <w:webHidden/>
          </w:rPr>
          <w:tab/>
        </w:r>
        <w:r>
          <w:rPr>
            <w:noProof/>
            <w:webHidden/>
          </w:rPr>
          <w:fldChar w:fldCharType="begin"/>
        </w:r>
        <w:r>
          <w:rPr>
            <w:noProof/>
            <w:webHidden/>
          </w:rPr>
          <w:instrText xml:space="preserve"> PAGEREF _Toc525737384 \h </w:instrText>
        </w:r>
        <w:r>
          <w:rPr>
            <w:noProof/>
            <w:webHidden/>
          </w:rPr>
        </w:r>
      </w:ins>
      <w:r>
        <w:rPr>
          <w:noProof/>
          <w:webHidden/>
        </w:rPr>
        <w:fldChar w:fldCharType="separate"/>
      </w:r>
      <w:ins w:id="291" w:author="Nasser Mustafa [2]" w:date="2018-09-26T14:59:00Z">
        <w:r>
          <w:rPr>
            <w:noProof/>
            <w:webHidden/>
          </w:rPr>
          <w:t>106</w:t>
        </w:r>
        <w:r>
          <w:rPr>
            <w:noProof/>
            <w:webHidden/>
          </w:rPr>
          <w:fldChar w:fldCharType="end"/>
        </w:r>
        <w:r w:rsidRPr="00D25FC4">
          <w:rPr>
            <w:rStyle w:val="Hyperlink"/>
            <w:noProof/>
          </w:rPr>
          <w:fldChar w:fldCharType="end"/>
        </w:r>
      </w:ins>
    </w:p>
    <w:p w14:paraId="177EAB2A" w14:textId="700EE036" w:rsidR="00160797" w:rsidRDefault="00160797">
      <w:pPr>
        <w:pStyle w:val="TOC2"/>
        <w:tabs>
          <w:tab w:val="left" w:pos="960"/>
          <w:tab w:val="right" w:leader="dot" w:pos="9016"/>
        </w:tabs>
        <w:rPr>
          <w:ins w:id="292" w:author="Nasser Mustafa [2]" w:date="2018-09-26T14:59:00Z"/>
          <w:rFonts w:asciiTheme="minorHAnsi" w:eastAsiaTheme="minorEastAsia" w:hAnsiTheme="minorHAnsi" w:cstheme="minorBidi"/>
          <w:noProof/>
          <w:lang w:eastAsia="zh-CN"/>
        </w:rPr>
      </w:pPr>
      <w:ins w:id="29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10.7</w:t>
        </w:r>
        <w:r>
          <w:rPr>
            <w:rFonts w:asciiTheme="minorHAnsi" w:eastAsiaTheme="minorEastAsia" w:hAnsiTheme="minorHAnsi" w:cstheme="minorBidi"/>
            <w:noProof/>
            <w:lang w:eastAsia="zh-CN"/>
          </w:rPr>
          <w:tab/>
        </w:r>
        <w:r w:rsidRPr="00D25FC4">
          <w:rPr>
            <w:rStyle w:val="Hyperlink"/>
            <w:noProof/>
          </w:rPr>
          <w:t>Identifying Trace Links</w:t>
        </w:r>
        <w:r>
          <w:rPr>
            <w:noProof/>
            <w:webHidden/>
          </w:rPr>
          <w:tab/>
        </w:r>
        <w:r>
          <w:rPr>
            <w:noProof/>
            <w:webHidden/>
          </w:rPr>
          <w:fldChar w:fldCharType="begin"/>
        </w:r>
        <w:r>
          <w:rPr>
            <w:noProof/>
            <w:webHidden/>
          </w:rPr>
          <w:instrText xml:space="preserve"> PAGEREF _Toc525737385 \h </w:instrText>
        </w:r>
        <w:r>
          <w:rPr>
            <w:noProof/>
            <w:webHidden/>
          </w:rPr>
        </w:r>
      </w:ins>
      <w:r>
        <w:rPr>
          <w:noProof/>
          <w:webHidden/>
        </w:rPr>
        <w:fldChar w:fldCharType="separate"/>
      </w:r>
      <w:ins w:id="294" w:author="Nasser Mustafa [2]" w:date="2018-09-26T14:59:00Z">
        <w:r>
          <w:rPr>
            <w:noProof/>
            <w:webHidden/>
          </w:rPr>
          <w:t>109</w:t>
        </w:r>
        <w:r>
          <w:rPr>
            <w:noProof/>
            <w:webHidden/>
          </w:rPr>
          <w:fldChar w:fldCharType="end"/>
        </w:r>
        <w:r w:rsidRPr="00D25FC4">
          <w:rPr>
            <w:rStyle w:val="Hyperlink"/>
            <w:noProof/>
          </w:rPr>
          <w:fldChar w:fldCharType="end"/>
        </w:r>
      </w:ins>
    </w:p>
    <w:p w14:paraId="71791D48" w14:textId="56635BCA" w:rsidR="00160797" w:rsidRDefault="00160797">
      <w:pPr>
        <w:pStyle w:val="TOC2"/>
        <w:tabs>
          <w:tab w:val="left" w:pos="960"/>
          <w:tab w:val="right" w:leader="dot" w:pos="9016"/>
        </w:tabs>
        <w:rPr>
          <w:ins w:id="295" w:author="Nasser Mustafa [2]" w:date="2018-09-26T14:59:00Z"/>
          <w:rFonts w:asciiTheme="minorHAnsi" w:eastAsiaTheme="minorEastAsia" w:hAnsiTheme="minorHAnsi" w:cstheme="minorBidi"/>
          <w:noProof/>
          <w:lang w:eastAsia="zh-CN"/>
        </w:rPr>
      </w:pPr>
      <w:ins w:id="29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10.8</w:t>
        </w:r>
        <w:r>
          <w:rPr>
            <w:rFonts w:asciiTheme="minorHAnsi" w:eastAsiaTheme="minorEastAsia" w:hAnsiTheme="minorHAnsi" w:cstheme="minorBidi"/>
            <w:noProof/>
            <w:lang w:eastAsia="zh-CN"/>
          </w:rPr>
          <w:tab/>
        </w:r>
        <w:r w:rsidRPr="00D25FC4">
          <w:rPr>
            <w:rStyle w:val="Hyperlink"/>
            <w:noProof/>
          </w:rPr>
          <w:t>Traceability Model Validation</w:t>
        </w:r>
        <w:r>
          <w:rPr>
            <w:noProof/>
            <w:webHidden/>
          </w:rPr>
          <w:tab/>
        </w:r>
        <w:r>
          <w:rPr>
            <w:noProof/>
            <w:webHidden/>
          </w:rPr>
          <w:fldChar w:fldCharType="begin"/>
        </w:r>
        <w:r>
          <w:rPr>
            <w:noProof/>
            <w:webHidden/>
          </w:rPr>
          <w:instrText xml:space="preserve"> PAGEREF _Toc525737386 \h </w:instrText>
        </w:r>
        <w:r>
          <w:rPr>
            <w:noProof/>
            <w:webHidden/>
          </w:rPr>
        </w:r>
      </w:ins>
      <w:r>
        <w:rPr>
          <w:noProof/>
          <w:webHidden/>
        </w:rPr>
        <w:fldChar w:fldCharType="separate"/>
      </w:r>
      <w:ins w:id="297" w:author="Nasser Mustafa [2]" w:date="2018-09-26T14:59:00Z">
        <w:r>
          <w:rPr>
            <w:noProof/>
            <w:webHidden/>
          </w:rPr>
          <w:t>111</w:t>
        </w:r>
        <w:r>
          <w:rPr>
            <w:noProof/>
            <w:webHidden/>
          </w:rPr>
          <w:fldChar w:fldCharType="end"/>
        </w:r>
        <w:r w:rsidRPr="00D25FC4">
          <w:rPr>
            <w:rStyle w:val="Hyperlink"/>
            <w:noProof/>
          </w:rPr>
          <w:fldChar w:fldCharType="end"/>
        </w:r>
      </w:ins>
    </w:p>
    <w:p w14:paraId="4E6547BE" w14:textId="5E0081DA" w:rsidR="00160797" w:rsidRDefault="00160797">
      <w:pPr>
        <w:pStyle w:val="TOC2"/>
        <w:tabs>
          <w:tab w:val="left" w:pos="960"/>
          <w:tab w:val="right" w:leader="dot" w:pos="9016"/>
        </w:tabs>
        <w:rPr>
          <w:ins w:id="298" w:author="Nasser Mustafa [2]" w:date="2018-09-26T14:59:00Z"/>
          <w:rFonts w:asciiTheme="minorHAnsi" w:eastAsiaTheme="minorEastAsia" w:hAnsiTheme="minorHAnsi" w:cstheme="minorBidi"/>
          <w:noProof/>
          <w:lang w:eastAsia="zh-CN"/>
        </w:rPr>
      </w:pPr>
      <w:ins w:id="29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10.9</w:t>
        </w:r>
        <w:r>
          <w:rPr>
            <w:rFonts w:asciiTheme="minorHAnsi" w:eastAsiaTheme="minorEastAsia" w:hAnsiTheme="minorHAnsi" w:cstheme="minorBidi"/>
            <w:noProof/>
            <w:lang w:eastAsia="zh-CN"/>
          </w:rPr>
          <w:tab/>
        </w:r>
        <w:r w:rsidRPr="00D25FC4">
          <w:rPr>
            <w:rStyle w:val="Hyperlink"/>
            <w:noProof/>
          </w:rPr>
          <w:t>Conclusion</w:t>
        </w:r>
        <w:r>
          <w:rPr>
            <w:noProof/>
            <w:webHidden/>
          </w:rPr>
          <w:tab/>
        </w:r>
        <w:r>
          <w:rPr>
            <w:noProof/>
            <w:webHidden/>
          </w:rPr>
          <w:fldChar w:fldCharType="begin"/>
        </w:r>
        <w:r>
          <w:rPr>
            <w:noProof/>
            <w:webHidden/>
          </w:rPr>
          <w:instrText xml:space="preserve"> PAGEREF _Toc525737387 \h </w:instrText>
        </w:r>
        <w:r>
          <w:rPr>
            <w:noProof/>
            <w:webHidden/>
          </w:rPr>
        </w:r>
      </w:ins>
      <w:r>
        <w:rPr>
          <w:noProof/>
          <w:webHidden/>
        </w:rPr>
        <w:fldChar w:fldCharType="separate"/>
      </w:r>
      <w:ins w:id="300" w:author="Nasser Mustafa [2]" w:date="2018-09-26T14:59:00Z">
        <w:r>
          <w:rPr>
            <w:noProof/>
            <w:webHidden/>
          </w:rPr>
          <w:t>115</w:t>
        </w:r>
        <w:r>
          <w:rPr>
            <w:noProof/>
            <w:webHidden/>
          </w:rPr>
          <w:fldChar w:fldCharType="end"/>
        </w:r>
        <w:r w:rsidRPr="00D25FC4">
          <w:rPr>
            <w:rStyle w:val="Hyperlink"/>
            <w:noProof/>
          </w:rPr>
          <w:fldChar w:fldCharType="end"/>
        </w:r>
      </w:ins>
    </w:p>
    <w:p w14:paraId="1E7E3624" w14:textId="62EC04B9" w:rsidR="00160797" w:rsidRDefault="00160797">
      <w:pPr>
        <w:pStyle w:val="TOC1"/>
        <w:tabs>
          <w:tab w:val="left" w:pos="480"/>
        </w:tabs>
        <w:rPr>
          <w:ins w:id="301" w:author="Nasser Mustafa [2]" w:date="2018-09-26T14:59:00Z"/>
          <w:rFonts w:asciiTheme="minorHAnsi" w:eastAsiaTheme="minorEastAsia" w:hAnsiTheme="minorHAnsi" w:cstheme="minorBidi"/>
          <w:b w:val="0"/>
          <w:noProof/>
          <w:sz w:val="22"/>
          <w:szCs w:val="22"/>
          <w:lang w:eastAsia="zh-CN"/>
        </w:rPr>
      </w:pPr>
      <w:ins w:id="30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"_Toc525737389"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w:t>
        </w:r>
        <w:r>
          <w:rPr>
            <w:rFonts w:asciiTheme="minorHAnsi" w:eastAsiaTheme="minorEastAsia" w:hAnsiTheme="minorHAnsi" w:cstheme="minorBidi"/>
            <w:b w:val="0"/>
            <w:noProof/>
            <w:sz w:val="22"/>
            <w:szCs w:val="22"/>
            <w:lang w:eastAsia="zh-CN"/>
          </w:rPr>
          <w:tab/>
        </w:r>
        <w:r w:rsidRPr="00D25FC4">
          <w:rPr>
            <w:rStyle w:val="Hyperlink"/>
            <w:noProof/>
          </w:rPr>
          <w:t>Threats to Validity</w:t>
        </w:r>
        <w:r>
          <w:rPr>
            <w:noProof/>
            <w:webHidden/>
          </w:rPr>
          <w:tab/>
        </w:r>
        <w:r>
          <w:rPr>
            <w:noProof/>
            <w:webHidden/>
          </w:rPr>
          <w:fldChar w:fldCharType="begin"/>
        </w:r>
        <w:r>
          <w:rPr>
            <w:noProof/>
            <w:webHidden/>
          </w:rPr>
          <w:instrText xml:space="preserve"> PAGEREF _Toc525737389 \h </w:instrText>
        </w:r>
        <w:r>
          <w:rPr>
            <w:noProof/>
            <w:webHidden/>
          </w:rPr>
        </w:r>
      </w:ins>
      <w:r>
        <w:rPr>
          <w:noProof/>
          <w:webHidden/>
        </w:rPr>
        <w:fldChar w:fldCharType="separate"/>
      </w:r>
      <w:ins w:id="303" w:author="Nasser Mustafa [2]" w:date="2018-09-26T14:59:00Z">
        <w:r>
          <w:rPr>
            <w:noProof/>
            <w:webHidden/>
          </w:rPr>
          <w:t>116</w:t>
        </w:r>
        <w:r>
          <w:rPr>
            <w:noProof/>
            <w:webHidden/>
          </w:rPr>
          <w:fldChar w:fldCharType="end"/>
        </w:r>
        <w:r w:rsidRPr="00D25FC4">
          <w:rPr>
            <w:rStyle w:val="Hyperlink"/>
            <w:noProof/>
          </w:rPr>
          <w:fldChar w:fldCharType="end"/>
        </w:r>
      </w:ins>
    </w:p>
    <w:p w14:paraId="6AEFCF0E" w14:textId="05456DCF" w:rsidR="00160797" w:rsidRDefault="00160797">
      <w:pPr>
        <w:pStyle w:val="TOC2"/>
        <w:tabs>
          <w:tab w:val="left" w:pos="960"/>
          <w:tab w:val="right" w:leader="dot" w:pos="9016"/>
        </w:tabs>
        <w:rPr>
          <w:ins w:id="304" w:author="Nasser Mustafa [2]" w:date="2018-09-26T14:59:00Z"/>
          <w:rFonts w:asciiTheme="minorHAnsi" w:eastAsiaTheme="minorEastAsia" w:hAnsiTheme="minorHAnsi" w:cstheme="minorBidi"/>
          <w:noProof/>
          <w:lang w:eastAsia="zh-CN"/>
        </w:rPr>
      </w:pPr>
      <w:ins w:id="30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rFonts w:eastAsiaTheme="majorEastAsia"/>
            <w:noProof/>
          </w:rPr>
          <w:t>11.1</w:t>
        </w:r>
        <w:r>
          <w:rPr>
            <w:rFonts w:asciiTheme="minorHAnsi" w:eastAsiaTheme="minorEastAsia" w:hAnsiTheme="minorHAnsi" w:cstheme="minorBidi"/>
            <w:noProof/>
            <w:lang w:eastAsia="zh-CN"/>
          </w:rPr>
          <w:tab/>
        </w:r>
        <w:r w:rsidRPr="00D25FC4">
          <w:rPr>
            <w:rStyle w:val="Hyperlink"/>
            <w:noProof/>
          </w:rPr>
          <w:t>Strategies</w:t>
        </w:r>
        <w:r w:rsidRPr="00D25FC4">
          <w:rPr>
            <w:rStyle w:val="Hyperlink"/>
            <w:noProof/>
            <w:lang w:eastAsia="zh-CN"/>
          </w:rPr>
          <w:t xml:space="preserve"> for Mitigating Validity Threats</w:t>
        </w:r>
        <w:r>
          <w:rPr>
            <w:noProof/>
            <w:webHidden/>
          </w:rPr>
          <w:tab/>
        </w:r>
        <w:r>
          <w:rPr>
            <w:noProof/>
            <w:webHidden/>
          </w:rPr>
          <w:fldChar w:fldCharType="begin"/>
        </w:r>
        <w:r>
          <w:rPr>
            <w:noProof/>
            <w:webHidden/>
          </w:rPr>
          <w:instrText xml:space="preserve"> PAGEREF _Toc525737390 \h </w:instrText>
        </w:r>
        <w:r>
          <w:rPr>
            <w:noProof/>
            <w:webHidden/>
          </w:rPr>
        </w:r>
      </w:ins>
      <w:r>
        <w:rPr>
          <w:noProof/>
          <w:webHidden/>
        </w:rPr>
        <w:fldChar w:fldCharType="separate"/>
      </w:r>
      <w:ins w:id="306" w:author="Nasser Mustafa [2]" w:date="2018-09-26T14:59:00Z">
        <w:r>
          <w:rPr>
            <w:noProof/>
            <w:webHidden/>
          </w:rPr>
          <w:t>116</w:t>
        </w:r>
        <w:r>
          <w:rPr>
            <w:noProof/>
            <w:webHidden/>
          </w:rPr>
          <w:fldChar w:fldCharType="end"/>
        </w:r>
        <w:r w:rsidRPr="00D25FC4">
          <w:rPr>
            <w:rStyle w:val="Hyperlink"/>
            <w:noProof/>
          </w:rPr>
          <w:fldChar w:fldCharType="end"/>
        </w:r>
      </w:ins>
    </w:p>
    <w:p w14:paraId="0CE72CF9" w14:textId="15575A9F" w:rsidR="00160797" w:rsidRDefault="00160797">
      <w:pPr>
        <w:pStyle w:val="TOC2"/>
        <w:tabs>
          <w:tab w:val="left" w:pos="960"/>
          <w:tab w:val="right" w:leader="dot" w:pos="9016"/>
        </w:tabs>
        <w:rPr>
          <w:ins w:id="307" w:author="Nasser Mustafa [2]" w:date="2018-09-26T14:59:00Z"/>
          <w:rFonts w:asciiTheme="minorHAnsi" w:eastAsiaTheme="minorEastAsia" w:hAnsiTheme="minorHAnsi" w:cstheme="minorBidi"/>
          <w:noProof/>
          <w:lang w:eastAsia="zh-CN"/>
        </w:rPr>
      </w:pPr>
      <w:ins w:id="30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11.2</w:t>
        </w:r>
        <w:r>
          <w:rPr>
            <w:rFonts w:asciiTheme="minorHAnsi" w:eastAsiaTheme="minorEastAsia" w:hAnsiTheme="minorHAnsi" w:cstheme="minorBidi"/>
            <w:noProof/>
            <w:lang w:eastAsia="zh-CN"/>
          </w:rPr>
          <w:tab/>
        </w:r>
        <w:r w:rsidRPr="00D25FC4">
          <w:rPr>
            <w:rStyle w:val="Hyperlink"/>
            <w:noProof/>
          </w:rPr>
          <w:t>Mitigating Threats to the Validity of the Systematic Literature Review</w:t>
        </w:r>
        <w:r>
          <w:rPr>
            <w:noProof/>
            <w:webHidden/>
          </w:rPr>
          <w:tab/>
        </w:r>
        <w:r>
          <w:rPr>
            <w:noProof/>
            <w:webHidden/>
          </w:rPr>
          <w:fldChar w:fldCharType="begin"/>
        </w:r>
        <w:r>
          <w:rPr>
            <w:noProof/>
            <w:webHidden/>
          </w:rPr>
          <w:instrText xml:space="preserve"> PAGEREF _Toc525737391 \h </w:instrText>
        </w:r>
        <w:r>
          <w:rPr>
            <w:noProof/>
            <w:webHidden/>
          </w:rPr>
        </w:r>
      </w:ins>
      <w:r>
        <w:rPr>
          <w:noProof/>
          <w:webHidden/>
        </w:rPr>
        <w:fldChar w:fldCharType="separate"/>
      </w:r>
      <w:ins w:id="309" w:author="Nasser Mustafa [2]" w:date="2018-09-26T14:59:00Z">
        <w:r>
          <w:rPr>
            <w:noProof/>
            <w:webHidden/>
          </w:rPr>
          <w:t>119</w:t>
        </w:r>
        <w:r>
          <w:rPr>
            <w:noProof/>
            <w:webHidden/>
          </w:rPr>
          <w:fldChar w:fldCharType="end"/>
        </w:r>
        <w:r w:rsidRPr="00D25FC4">
          <w:rPr>
            <w:rStyle w:val="Hyperlink"/>
            <w:noProof/>
          </w:rPr>
          <w:fldChar w:fldCharType="end"/>
        </w:r>
      </w:ins>
    </w:p>
    <w:p w14:paraId="1BB4FAB1" w14:textId="13E8D430" w:rsidR="00160797" w:rsidRDefault="00160797">
      <w:pPr>
        <w:pStyle w:val="TOC2"/>
        <w:tabs>
          <w:tab w:val="left" w:pos="960"/>
          <w:tab w:val="right" w:leader="dot" w:pos="9016"/>
        </w:tabs>
        <w:rPr>
          <w:ins w:id="310" w:author="Nasser Mustafa [2]" w:date="2018-09-26T14:59:00Z"/>
          <w:rFonts w:asciiTheme="minorHAnsi" w:eastAsiaTheme="minorEastAsia" w:hAnsiTheme="minorHAnsi" w:cstheme="minorBidi"/>
          <w:noProof/>
          <w:lang w:eastAsia="zh-CN"/>
        </w:rPr>
      </w:pPr>
      <w:ins w:id="31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11.3</w:t>
        </w:r>
        <w:r>
          <w:rPr>
            <w:rFonts w:asciiTheme="minorHAnsi" w:eastAsiaTheme="minorEastAsia" w:hAnsiTheme="minorHAnsi" w:cstheme="minorBidi"/>
            <w:noProof/>
            <w:lang w:eastAsia="zh-CN"/>
          </w:rPr>
          <w:tab/>
        </w:r>
        <w:r w:rsidRPr="00D25FC4">
          <w:rPr>
            <w:rStyle w:val="Hyperlink"/>
            <w:noProof/>
          </w:rPr>
          <w:t>Mitigating the Threats to the Validity of the Survey</w:t>
        </w:r>
        <w:r>
          <w:rPr>
            <w:noProof/>
            <w:webHidden/>
          </w:rPr>
          <w:tab/>
        </w:r>
        <w:r>
          <w:rPr>
            <w:noProof/>
            <w:webHidden/>
          </w:rPr>
          <w:fldChar w:fldCharType="begin"/>
        </w:r>
        <w:r>
          <w:rPr>
            <w:noProof/>
            <w:webHidden/>
          </w:rPr>
          <w:instrText xml:space="preserve"> PAGEREF _Toc525737392 \h </w:instrText>
        </w:r>
        <w:r>
          <w:rPr>
            <w:noProof/>
            <w:webHidden/>
          </w:rPr>
        </w:r>
      </w:ins>
      <w:r>
        <w:rPr>
          <w:noProof/>
          <w:webHidden/>
        </w:rPr>
        <w:fldChar w:fldCharType="separate"/>
      </w:r>
      <w:ins w:id="312" w:author="Nasser Mustafa [2]" w:date="2018-09-26T14:59:00Z">
        <w:r>
          <w:rPr>
            <w:noProof/>
            <w:webHidden/>
          </w:rPr>
          <w:t>120</w:t>
        </w:r>
        <w:r>
          <w:rPr>
            <w:noProof/>
            <w:webHidden/>
          </w:rPr>
          <w:fldChar w:fldCharType="end"/>
        </w:r>
        <w:r w:rsidRPr="00D25FC4">
          <w:rPr>
            <w:rStyle w:val="Hyperlink"/>
            <w:noProof/>
          </w:rPr>
          <w:fldChar w:fldCharType="end"/>
        </w:r>
      </w:ins>
    </w:p>
    <w:p w14:paraId="09020E8D" w14:textId="11944AF9" w:rsidR="00160797" w:rsidRDefault="00160797">
      <w:pPr>
        <w:pStyle w:val="TOC2"/>
        <w:tabs>
          <w:tab w:val="left" w:pos="960"/>
          <w:tab w:val="right" w:leader="dot" w:pos="9016"/>
        </w:tabs>
        <w:rPr>
          <w:ins w:id="313" w:author="Nasser Mustafa [2]" w:date="2018-09-26T14:59:00Z"/>
          <w:rFonts w:asciiTheme="minorHAnsi" w:eastAsiaTheme="minorEastAsia" w:hAnsiTheme="minorHAnsi" w:cstheme="minorBidi"/>
          <w:noProof/>
          <w:lang w:eastAsia="zh-CN"/>
        </w:rPr>
      </w:pPr>
      <w:ins w:id="31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"_Toc525737393"</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11.4</w:t>
        </w:r>
        <w:r>
          <w:rPr>
            <w:rFonts w:asciiTheme="minorHAnsi" w:eastAsiaTheme="minorEastAsia" w:hAnsiTheme="minorHAnsi" w:cstheme="minorBidi"/>
            <w:noProof/>
            <w:lang w:eastAsia="zh-CN"/>
          </w:rPr>
          <w:tab/>
        </w:r>
        <w:r w:rsidRPr="00D25FC4">
          <w:rPr>
            <w:rStyle w:val="Hyperlink"/>
            <w:noProof/>
          </w:rPr>
          <w:t>Mitigating the Threats to the Traceability Model Requirements</w:t>
        </w:r>
        <w:r>
          <w:rPr>
            <w:noProof/>
            <w:webHidden/>
          </w:rPr>
          <w:tab/>
        </w:r>
        <w:r>
          <w:rPr>
            <w:noProof/>
            <w:webHidden/>
          </w:rPr>
          <w:fldChar w:fldCharType="begin"/>
        </w:r>
        <w:r>
          <w:rPr>
            <w:noProof/>
            <w:webHidden/>
          </w:rPr>
          <w:instrText xml:space="preserve"> PAGEREF _Toc525737393 \h </w:instrText>
        </w:r>
        <w:r>
          <w:rPr>
            <w:noProof/>
            <w:webHidden/>
          </w:rPr>
        </w:r>
      </w:ins>
      <w:r>
        <w:rPr>
          <w:noProof/>
          <w:webHidden/>
        </w:rPr>
        <w:fldChar w:fldCharType="separate"/>
      </w:r>
      <w:ins w:id="315" w:author="Nasser Mustafa [2]" w:date="2018-09-26T14:59:00Z">
        <w:r>
          <w:rPr>
            <w:noProof/>
            <w:webHidden/>
          </w:rPr>
          <w:t>122</w:t>
        </w:r>
        <w:r>
          <w:rPr>
            <w:noProof/>
            <w:webHidden/>
          </w:rPr>
          <w:fldChar w:fldCharType="end"/>
        </w:r>
        <w:r w:rsidRPr="00D25FC4">
          <w:rPr>
            <w:rStyle w:val="Hyperlink"/>
            <w:noProof/>
          </w:rPr>
          <w:fldChar w:fldCharType="end"/>
        </w:r>
      </w:ins>
    </w:p>
    <w:p w14:paraId="2EF4FE2E" w14:textId="51A70800" w:rsidR="00160797" w:rsidRDefault="00160797">
      <w:pPr>
        <w:pStyle w:val="TOC2"/>
        <w:tabs>
          <w:tab w:val="left" w:pos="960"/>
          <w:tab w:val="right" w:leader="dot" w:pos="9016"/>
        </w:tabs>
        <w:rPr>
          <w:ins w:id="316" w:author="Nasser Mustafa [2]" w:date="2018-09-26T14:59:00Z"/>
          <w:rFonts w:asciiTheme="minorHAnsi" w:eastAsiaTheme="minorEastAsia" w:hAnsiTheme="minorHAnsi" w:cstheme="minorBidi"/>
          <w:noProof/>
          <w:lang w:eastAsia="zh-CN"/>
        </w:rPr>
      </w:pPr>
      <w:ins w:id="31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11.5</w:t>
        </w:r>
        <w:r>
          <w:rPr>
            <w:rFonts w:asciiTheme="minorHAnsi" w:eastAsiaTheme="minorEastAsia" w:hAnsiTheme="minorHAnsi" w:cstheme="minorBidi"/>
            <w:noProof/>
            <w:lang w:eastAsia="zh-CN"/>
          </w:rPr>
          <w:tab/>
        </w:r>
        <w:r w:rsidRPr="00D25FC4">
          <w:rPr>
            <w:rStyle w:val="Hyperlink"/>
            <w:noProof/>
          </w:rPr>
          <w:t>Mitigating the Threats to the Traceability Model Design</w:t>
        </w:r>
        <w:r>
          <w:rPr>
            <w:noProof/>
            <w:webHidden/>
          </w:rPr>
          <w:tab/>
        </w:r>
        <w:r>
          <w:rPr>
            <w:noProof/>
            <w:webHidden/>
          </w:rPr>
          <w:fldChar w:fldCharType="begin"/>
        </w:r>
        <w:r>
          <w:rPr>
            <w:noProof/>
            <w:webHidden/>
          </w:rPr>
          <w:instrText xml:space="preserve"> PAGEREF _Toc525737394 \h </w:instrText>
        </w:r>
        <w:r>
          <w:rPr>
            <w:noProof/>
            <w:webHidden/>
          </w:rPr>
        </w:r>
      </w:ins>
      <w:r>
        <w:rPr>
          <w:noProof/>
          <w:webHidden/>
        </w:rPr>
        <w:fldChar w:fldCharType="separate"/>
      </w:r>
      <w:ins w:id="318" w:author="Nasser Mustafa [2]" w:date="2018-09-26T14:59:00Z">
        <w:r>
          <w:rPr>
            <w:noProof/>
            <w:webHidden/>
          </w:rPr>
          <w:t>123</w:t>
        </w:r>
        <w:r>
          <w:rPr>
            <w:noProof/>
            <w:webHidden/>
          </w:rPr>
          <w:fldChar w:fldCharType="end"/>
        </w:r>
        <w:r w:rsidRPr="00D25FC4">
          <w:rPr>
            <w:rStyle w:val="Hyperlink"/>
            <w:noProof/>
          </w:rPr>
          <w:fldChar w:fldCharType="end"/>
        </w:r>
      </w:ins>
    </w:p>
    <w:p w14:paraId="07C80514" w14:textId="7F8CAA46" w:rsidR="00160797" w:rsidRDefault="00160797">
      <w:pPr>
        <w:pStyle w:val="TOC3"/>
        <w:rPr>
          <w:ins w:id="319" w:author="Nasser Mustafa [2]" w:date="2018-09-26T14:59:00Z"/>
          <w:rFonts w:asciiTheme="minorHAnsi" w:eastAsiaTheme="minorEastAsia" w:hAnsiTheme="minorHAnsi" w:cstheme="minorBidi"/>
          <w:noProof/>
          <w:lang w:eastAsia="zh-CN"/>
        </w:rPr>
      </w:pPr>
      <w:ins w:id="32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11.5.1</w:t>
        </w:r>
        <w:r>
          <w:rPr>
            <w:rFonts w:asciiTheme="minorHAnsi" w:eastAsiaTheme="minorEastAsia" w:hAnsiTheme="minorHAnsi" w:cstheme="minorBidi"/>
            <w:noProof/>
            <w:lang w:eastAsia="zh-CN"/>
          </w:rPr>
          <w:tab/>
        </w:r>
        <w:r w:rsidRPr="00D25FC4">
          <w:rPr>
            <w:rStyle w:val="Hyperlink"/>
            <w:noProof/>
          </w:rPr>
          <w:t>Internal threats to validity</w:t>
        </w:r>
        <w:r>
          <w:rPr>
            <w:noProof/>
            <w:webHidden/>
          </w:rPr>
          <w:tab/>
        </w:r>
        <w:r>
          <w:rPr>
            <w:noProof/>
            <w:webHidden/>
          </w:rPr>
          <w:fldChar w:fldCharType="begin"/>
        </w:r>
        <w:r>
          <w:rPr>
            <w:noProof/>
            <w:webHidden/>
          </w:rPr>
          <w:instrText xml:space="preserve"> PAGEREF _Toc525737395 \h </w:instrText>
        </w:r>
        <w:r>
          <w:rPr>
            <w:noProof/>
            <w:webHidden/>
          </w:rPr>
        </w:r>
      </w:ins>
      <w:r>
        <w:rPr>
          <w:noProof/>
          <w:webHidden/>
        </w:rPr>
        <w:fldChar w:fldCharType="separate"/>
      </w:r>
      <w:ins w:id="321" w:author="Nasser Mustafa [2]" w:date="2018-09-26T14:59:00Z">
        <w:r>
          <w:rPr>
            <w:noProof/>
            <w:webHidden/>
          </w:rPr>
          <w:t>123</w:t>
        </w:r>
        <w:r>
          <w:rPr>
            <w:noProof/>
            <w:webHidden/>
          </w:rPr>
          <w:fldChar w:fldCharType="end"/>
        </w:r>
        <w:r w:rsidRPr="00D25FC4">
          <w:rPr>
            <w:rStyle w:val="Hyperlink"/>
            <w:noProof/>
          </w:rPr>
          <w:fldChar w:fldCharType="end"/>
        </w:r>
      </w:ins>
    </w:p>
    <w:p w14:paraId="1F7785FE" w14:textId="0EEEC767" w:rsidR="00160797" w:rsidRDefault="00160797">
      <w:pPr>
        <w:pStyle w:val="TOC3"/>
        <w:rPr>
          <w:ins w:id="322" w:author="Nasser Mustafa [2]" w:date="2018-09-26T14:59:00Z"/>
          <w:rFonts w:asciiTheme="minorHAnsi" w:eastAsiaTheme="minorEastAsia" w:hAnsiTheme="minorHAnsi" w:cstheme="minorBidi"/>
          <w:noProof/>
          <w:lang w:eastAsia="zh-CN"/>
        </w:rPr>
      </w:pPr>
      <w:ins w:id="323"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11.5.2</w:t>
        </w:r>
        <w:r>
          <w:rPr>
            <w:rFonts w:asciiTheme="minorHAnsi" w:eastAsiaTheme="minorEastAsia" w:hAnsiTheme="minorHAnsi" w:cstheme="minorBidi"/>
            <w:noProof/>
            <w:lang w:eastAsia="zh-CN"/>
          </w:rPr>
          <w:tab/>
        </w:r>
        <w:r w:rsidRPr="00D25FC4">
          <w:rPr>
            <w:rStyle w:val="Hyperlink"/>
            <w:noProof/>
          </w:rPr>
          <w:t>External threats to validity</w:t>
        </w:r>
        <w:r>
          <w:rPr>
            <w:noProof/>
            <w:webHidden/>
          </w:rPr>
          <w:tab/>
        </w:r>
        <w:r>
          <w:rPr>
            <w:noProof/>
            <w:webHidden/>
          </w:rPr>
          <w:fldChar w:fldCharType="begin"/>
        </w:r>
        <w:r>
          <w:rPr>
            <w:noProof/>
            <w:webHidden/>
          </w:rPr>
          <w:instrText xml:space="preserve"> PAGEREF _Toc525737396 \h </w:instrText>
        </w:r>
        <w:r>
          <w:rPr>
            <w:noProof/>
            <w:webHidden/>
          </w:rPr>
        </w:r>
      </w:ins>
      <w:r>
        <w:rPr>
          <w:noProof/>
          <w:webHidden/>
        </w:rPr>
        <w:fldChar w:fldCharType="separate"/>
      </w:r>
      <w:ins w:id="324" w:author="Nasser Mustafa [2]" w:date="2018-09-26T14:59:00Z">
        <w:r>
          <w:rPr>
            <w:noProof/>
            <w:webHidden/>
          </w:rPr>
          <w:t>125</w:t>
        </w:r>
        <w:r>
          <w:rPr>
            <w:noProof/>
            <w:webHidden/>
          </w:rPr>
          <w:fldChar w:fldCharType="end"/>
        </w:r>
        <w:r w:rsidRPr="00D25FC4">
          <w:rPr>
            <w:rStyle w:val="Hyperlink"/>
            <w:noProof/>
          </w:rPr>
          <w:fldChar w:fldCharType="end"/>
        </w:r>
      </w:ins>
    </w:p>
    <w:p w14:paraId="475C1DD1" w14:textId="0249A029" w:rsidR="00160797" w:rsidRDefault="00160797">
      <w:pPr>
        <w:pStyle w:val="TOC2"/>
        <w:tabs>
          <w:tab w:val="left" w:pos="960"/>
          <w:tab w:val="right" w:leader="dot" w:pos="9016"/>
        </w:tabs>
        <w:rPr>
          <w:ins w:id="325" w:author="Nasser Mustafa [2]" w:date="2018-09-26T14:59:00Z"/>
          <w:rFonts w:asciiTheme="minorHAnsi" w:eastAsiaTheme="minorEastAsia" w:hAnsiTheme="minorHAnsi" w:cstheme="minorBidi"/>
          <w:noProof/>
          <w:lang w:eastAsia="zh-CN"/>
        </w:rPr>
      </w:pPr>
      <w:ins w:id="326"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"_Toc525737397"</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11.6</w:t>
        </w:r>
        <w:r>
          <w:rPr>
            <w:rFonts w:asciiTheme="minorHAnsi" w:eastAsiaTheme="minorEastAsia" w:hAnsiTheme="minorHAnsi" w:cstheme="minorBidi"/>
            <w:noProof/>
            <w:lang w:eastAsia="zh-CN"/>
          </w:rPr>
          <w:tab/>
        </w:r>
        <w:r w:rsidRPr="00D25FC4">
          <w:rPr>
            <w:rStyle w:val="Hyperlink"/>
            <w:noProof/>
          </w:rPr>
          <w:t>Mitigating Threats to the Validity of the Trace Links Taxonomy</w:t>
        </w:r>
        <w:r>
          <w:rPr>
            <w:noProof/>
            <w:webHidden/>
          </w:rPr>
          <w:tab/>
        </w:r>
        <w:r>
          <w:rPr>
            <w:noProof/>
            <w:webHidden/>
          </w:rPr>
          <w:fldChar w:fldCharType="begin"/>
        </w:r>
        <w:r>
          <w:rPr>
            <w:noProof/>
            <w:webHidden/>
          </w:rPr>
          <w:instrText xml:space="preserve"> PAGEREF _Toc525737397 \h </w:instrText>
        </w:r>
        <w:r>
          <w:rPr>
            <w:noProof/>
            <w:webHidden/>
          </w:rPr>
        </w:r>
      </w:ins>
      <w:r>
        <w:rPr>
          <w:noProof/>
          <w:webHidden/>
        </w:rPr>
        <w:fldChar w:fldCharType="separate"/>
      </w:r>
      <w:ins w:id="327" w:author="Nasser Mustafa [2]" w:date="2018-09-26T14:59:00Z">
        <w:r>
          <w:rPr>
            <w:noProof/>
            <w:webHidden/>
          </w:rPr>
          <w:t>125</w:t>
        </w:r>
        <w:r>
          <w:rPr>
            <w:noProof/>
            <w:webHidden/>
          </w:rPr>
          <w:fldChar w:fldCharType="end"/>
        </w:r>
        <w:r w:rsidRPr="00D25FC4">
          <w:rPr>
            <w:rStyle w:val="Hyperlink"/>
            <w:noProof/>
          </w:rPr>
          <w:fldChar w:fldCharType="end"/>
        </w:r>
      </w:ins>
    </w:p>
    <w:p w14:paraId="33F0ABC6" w14:textId="7B8A419D" w:rsidR="00160797" w:rsidRDefault="00160797">
      <w:pPr>
        <w:pStyle w:val="TOC2"/>
        <w:tabs>
          <w:tab w:val="left" w:pos="960"/>
          <w:tab w:val="right" w:leader="dot" w:pos="9016"/>
        </w:tabs>
        <w:rPr>
          <w:ins w:id="328" w:author="Nasser Mustafa [2]" w:date="2018-09-26T14:59:00Z"/>
          <w:rFonts w:asciiTheme="minorHAnsi" w:eastAsiaTheme="minorEastAsia" w:hAnsiTheme="minorHAnsi" w:cstheme="minorBidi"/>
          <w:noProof/>
          <w:lang w:eastAsia="zh-CN"/>
        </w:rPr>
      </w:pPr>
      <w:ins w:id="329"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"_Toc525737398"</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11.7</w:t>
        </w:r>
        <w:r>
          <w:rPr>
            <w:rFonts w:asciiTheme="minorHAnsi" w:eastAsiaTheme="minorEastAsia" w:hAnsiTheme="minorHAnsi" w:cstheme="minorBidi"/>
            <w:noProof/>
            <w:lang w:eastAsia="zh-CN"/>
          </w:rPr>
          <w:tab/>
        </w:r>
        <w:r w:rsidRPr="00D25FC4">
          <w:rPr>
            <w:rStyle w:val="Hyperlink"/>
            <w:noProof/>
          </w:rPr>
          <w:t>Mitigating Threats to the Validity of the Case Study</w:t>
        </w:r>
        <w:r>
          <w:rPr>
            <w:noProof/>
            <w:webHidden/>
          </w:rPr>
          <w:tab/>
        </w:r>
        <w:r>
          <w:rPr>
            <w:noProof/>
            <w:webHidden/>
          </w:rPr>
          <w:fldChar w:fldCharType="begin"/>
        </w:r>
        <w:r>
          <w:rPr>
            <w:noProof/>
            <w:webHidden/>
          </w:rPr>
          <w:instrText xml:space="preserve"> PAGEREF _Toc525737398 \h </w:instrText>
        </w:r>
        <w:r>
          <w:rPr>
            <w:noProof/>
            <w:webHidden/>
          </w:rPr>
        </w:r>
      </w:ins>
      <w:r>
        <w:rPr>
          <w:noProof/>
          <w:webHidden/>
        </w:rPr>
        <w:fldChar w:fldCharType="separate"/>
      </w:r>
      <w:ins w:id="330" w:author="Nasser Mustafa [2]" w:date="2018-09-26T14:59:00Z">
        <w:r>
          <w:rPr>
            <w:noProof/>
            <w:webHidden/>
          </w:rPr>
          <w:t>125</w:t>
        </w:r>
        <w:r>
          <w:rPr>
            <w:noProof/>
            <w:webHidden/>
          </w:rPr>
          <w:fldChar w:fldCharType="end"/>
        </w:r>
        <w:r w:rsidRPr="00D25FC4">
          <w:rPr>
            <w:rStyle w:val="Hyperlink"/>
            <w:noProof/>
          </w:rPr>
          <w:fldChar w:fldCharType="end"/>
        </w:r>
      </w:ins>
    </w:p>
    <w:p w14:paraId="32FAA465" w14:textId="4261E908" w:rsidR="00160797" w:rsidRDefault="00160797">
      <w:pPr>
        <w:pStyle w:val="TOC2"/>
        <w:tabs>
          <w:tab w:val="left" w:pos="960"/>
          <w:tab w:val="right" w:leader="dot" w:pos="9016"/>
        </w:tabs>
        <w:rPr>
          <w:ins w:id="331" w:author="Nasser Mustafa [2]" w:date="2018-09-26T14:59:00Z"/>
          <w:rFonts w:asciiTheme="minorHAnsi" w:eastAsiaTheme="minorEastAsia" w:hAnsiTheme="minorHAnsi" w:cstheme="minorBidi"/>
          <w:noProof/>
          <w:lang w:eastAsia="zh-CN"/>
        </w:rPr>
      </w:pPr>
      <w:ins w:id="332"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"_Toc525737399"</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11.8</w:t>
        </w:r>
        <w:r>
          <w:rPr>
            <w:rFonts w:asciiTheme="minorHAnsi" w:eastAsiaTheme="minorEastAsia" w:hAnsiTheme="minorHAnsi" w:cstheme="minorBidi"/>
            <w:noProof/>
            <w:lang w:eastAsia="zh-CN"/>
          </w:rPr>
          <w:tab/>
        </w:r>
        <w:r w:rsidRPr="00D25FC4">
          <w:rPr>
            <w:rStyle w:val="Hyperlink"/>
            <w:noProof/>
          </w:rPr>
          <w:t>Remaining Threats</w:t>
        </w:r>
        <w:r>
          <w:rPr>
            <w:noProof/>
            <w:webHidden/>
          </w:rPr>
          <w:tab/>
        </w:r>
        <w:r>
          <w:rPr>
            <w:noProof/>
            <w:webHidden/>
          </w:rPr>
          <w:fldChar w:fldCharType="begin"/>
        </w:r>
        <w:r>
          <w:rPr>
            <w:noProof/>
            <w:webHidden/>
          </w:rPr>
          <w:instrText xml:space="preserve"> PAGEREF _Toc525737399 \h </w:instrText>
        </w:r>
        <w:r>
          <w:rPr>
            <w:noProof/>
            <w:webHidden/>
          </w:rPr>
        </w:r>
      </w:ins>
      <w:r>
        <w:rPr>
          <w:noProof/>
          <w:webHidden/>
        </w:rPr>
        <w:fldChar w:fldCharType="separate"/>
      </w:r>
      <w:ins w:id="333" w:author="Nasser Mustafa [2]" w:date="2018-09-26T14:59:00Z">
        <w:r>
          <w:rPr>
            <w:noProof/>
            <w:webHidden/>
          </w:rPr>
          <w:t>126</w:t>
        </w:r>
        <w:r>
          <w:rPr>
            <w:noProof/>
            <w:webHidden/>
          </w:rPr>
          <w:fldChar w:fldCharType="end"/>
        </w:r>
        <w:r w:rsidRPr="00D25FC4">
          <w:rPr>
            <w:rStyle w:val="Hyperlink"/>
            <w:noProof/>
          </w:rPr>
          <w:fldChar w:fldCharType="end"/>
        </w:r>
      </w:ins>
    </w:p>
    <w:p w14:paraId="54818BE2" w14:textId="7B2E4C9B" w:rsidR="00160797" w:rsidRDefault="00160797">
      <w:pPr>
        <w:pStyle w:val="TOC3"/>
        <w:rPr>
          <w:ins w:id="334" w:author="Nasser Mustafa [2]" w:date="2018-09-26T14:59:00Z"/>
          <w:rFonts w:asciiTheme="minorHAnsi" w:eastAsiaTheme="minorEastAsia" w:hAnsiTheme="minorHAnsi" w:cstheme="minorBidi"/>
          <w:noProof/>
          <w:lang w:eastAsia="zh-CN"/>
        </w:rPr>
      </w:pPr>
      <w:ins w:id="335"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"_Toc525737400"</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11.8.1</w:t>
        </w:r>
        <w:r>
          <w:rPr>
            <w:rFonts w:asciiTheme="minorHAnsi" w:eastAsiaTheme="minorEastAsia" w:hAnsiTheme="minorHAnsi" w:cstheme="minorBidi"/>
            <w:noProof/>
            <w:lang w:eastAsia="zh-CN"/>
          </w:rPr>
          <w:tab/>
        </w:r>
        <w:r w:rsidRPr="00D25FC4">
          <w:rPr>
            <w:rStyle w:val="Hyperlink"/>
            <w:noProof/>
          </w:rPr>
          <w:t>Remaining Survey Threats</w:t>
        </w:r>
        <w:r>
          <w:rPr>
            <w:noProof/>
            <w:webHidden/>
          </w:rPr>
          <w:tab/>
        </w:r>
        <w:r>
          <w:rPr>
            <w:noProof/>
            <w:webHidden/>
          </w:rPr>
          <w:fldChar w:fldCharType="begin"/>
        </w:r>
        <w:r>
          <w:rPr>
            <w:noProof/>
            <w:webHidden/>
          </w:rPr>
          <w:instrText xml:space="preserve"> PAGEREF _Toc525737400 \h </w:instrText>
        </w:r>
        <w:r>
          <w:rPr>
            <w:noProof/>
            <w:webHidden/>
          </w:rPr>
        </w:r>
      </w:ins>
      <w:r>
        <w:rPr>
          <w:noProof/>
          <w:webHidden/>
        </w:rPr>
        <w:fldChar w:fldCharType="separate"/>
      </w:r>
      <w:ins w:id="336" w:author="Nasser Mustafa [2]" w:date="2018-09-26T14:59:00Z">
        <w:r>
          <w:rPr>
            <w:noProof/>
            <w:webHidden/>
          </w:rPr>
          <w:t>126</w:t>
        </w:r>
        <w:r>
          <w:rPr>
            <w:noProof/>
            <w:webHidden/>
          </w:rPr>
          <w:fldChar w:fldCharType="end"/>
        </w:r>
        <w:r w:rsidRPr="00D25FC4">
          <w:rPr>
            <w:rStyle w:val="Hyperlink"/>
            <w:noProof/>
          </w:rPr>
          <w:fldChar w:fldCharType="end"/>
        </w:r>
      </w:ins>
    </w:p>
    <w:p w14:paraId="08E04B1A" w14:textId="0DB9EC9E" w:rsidR="00160797" w:rsidRDefault="00160797">
      <w:pPr>
        <w:pStyle w:val="TOC3"/>
        <w:rPr>
          <w:ins w:id="337" w:author="Nasser Mustafa [2]" w:date="2018-09-26T14:59:00Z"/>
          <w:rFonts w:asciiTheme="minorHAnsi" w:eastAsiaTheme="minorEastAsia" w:hAnsiTheme="minorHAnsi" w:cstheme="minorBidi"/>
          <w:noProof/>
          <w:lang w:eastAsia="zh-CN"/>
        </w:rPr>
      </w:pPr>
      <w:ins w:id="338"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"_Toc525737401"</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highlight w:val="yellow"/>
          </w:rPr>
          <w:t>11.8.2</w:t>
        </w:r>
        <w:r>
          <w:rPr>
            <w:rFonts w:asciiTheme="minorHAnsi" w:eastAsiaTheme="minorEastAsia" w:hAnsiTheme="minorHAnsi" w:cstheme="minorBidi"/>
            <w:noProof/>
            <w:lang w:eastAsia="zh-CN"/>
          </w:rPr>
          <w:tab/>
        </w:r>
        <w:r w:rsidRPr="00D25FC4">
          <w:rPr>
            <w:rStyle w:val="Hyperlink"/>
            <w:noProof/>
            <w:highlight w:val="yellow"/>
          </w:rPr>
          <w:t>Remaining Modeling Threats</w:t>
        </w:r>
        <w:r>
          <w:rPr>
            <w:noProof/>
            <w:webHidden/>
          </w:rPr>
          <w:tab/>
        </w:r>
        <w:r>
          <w:rPr>
            <w:noProof/>
            <w:webHidden/>
          </w:rPr>
          <w:fldChar w:fldCharType="begin"/>
        </w:r>
        <w:r>
          <w:rPr>
            <w:noProof/>
            <w:webHidden/>
          </w:rPr>
          <w:instrText xml:space="preserve"> PAGEREF _Toc525737401 \h </w:instrText>
        </w:r>
        <w:r>
          <w:rPr>
            <w:noProof/>
            <w:webHidden/>
          </w:rPr>
        </w:r>
      </w:ins>
      <w:r>
        <w:rPr>
          <w:noProof/>
          <w:webHidden/>
        </w:rPr>
        <w:fldChar w:fldCharType="separate"/>
      </w:r>
      <w:ins w:id="339" w:author="Nasser Mustafa [2]" w:date="2018-09-26T14:59:00Z">
        <w:r>
          <w:rPr>
            <w:noProof/>
            <w:webHidden/>
          </w:rPr>
          <w:t>127</w:t>
        </w:r>
        <w:r>
          <w:rPr>
            <w:noProof/>
            <w:webHidden/>
          </w:rPr>
          <w:fldChar w:fldCharType="end"/>
        </w:r>
        <w:r w:rsidRPr="00D25FC4">
          <w:rPr>
            <w:rStyle w:val="Hyperlink"/>
            <w:noProof/>
          </w:rPr>
          <w:fldChar w:fldCharType="end"/>
        </w:r>
      </w:ins>
    </w:p>
    <w:p w14:paraId="1FADCA70" w14:textId="113232B5" w:rsidR="00160797" w:rsidRDefault="00160797">
      <w:pPr>
        <w:pStyle w:val="TOC3"/>
        <w:rPr>
          <w:ins w:id="340" w:author="Nasser Mustafa [2]" w:date="2018-09-26T14:59:00Z"/>
          <w:rFonts w:asciiTheme="minorHAnsi" w:eastAsiaTheme="minorEastAsia" w:hAnsiTheme="minorHAnsi" w:cstheme="minorBidi"/>
          <w:noProof/>
          <w:lang w:eastAsia="zh-CN"/>
        </w:rPr>
      </w:pPr>
      <w:ins w:id="341"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"_Toc525737402"</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highlight w:val="yellow"/>
          </w:rPr>
          <w:t>11.8.3</w:t>
        </w:r>
        <w:r>
          <w:rPr>
            <w:rFonts w:asciiTheme="minorHAnsi" w:eastAsiaTheme="minorEastAsia" w:hAnsiTheme="minorHAnsi" w:cstheme="minorBidi"/>
            <w:noProof/>
            <w:lang w:eastAsia="zh-CN"/>
          </w:rPr>
          <w:tab/>
        </w:r>
        <w:r w:rsidRPr="00D25FC4">
          <w:rPr>
            <w:rStyle w:val="Hyperlink"/>
            <w:noProof/>
            <w:highlight w:val="yellow"/>
          </w:rPr>
          <w:t>Remaining Taxonomy Threats</w:t>
        </w:r>
        <w:r>
          <w:rPr>
            <w:noProof/>
            <w:webHidden/>
          </w:rPr>
          <w:tab/>
        </w:r>
        <w:r>
          <w:rPr>
            <w:noProof/>
            <w:webHidden/>
          </w:rPr>
          <w:fldChar w:fldCharType="begin"/>
        </w:r>
        <w:r>
          <w:rPr>
            <w:noProof/>
            <w:webHidden/>
          </w:rPr>
          <w:instrText xml:space="preserve"> PAGEREF _Toc525737402 \h </w:instrText>
        </w:r>
        <w:r>
          <w:rPr>
            <w:noProof/>
            <w:webHidden/>
          </w:rPr>
        </w:r>
      </w:ins>
      <w:r>
        <w:rPr>
          <w:noProof/>
          <w:webHidden/>
        </w:rPr>
        <w:fldChar w:fldCharType="separate"/>
      </w:r>
      <w:ins w:id="342" w:author="Nasser Mustafa [2]" w:date="2018-09-26T14:59:00Z">
        <w:r>
          <w:rPr>
            <w:noProof/>
            <w:webHidden/>
          </w:rPr>
          <w:t>128</w:t>
        </w:r>
        <w:r>
          <w:rPr>
            <w:noProof/>
            <w:webHidden/>
          </w:rPr>
          <w:fldChar w:fldCharType="end"/>
        </w:r>
        <w:r w:rsidRPr="00D25FC4">
          <w:rPr>
            <w:rStyle w:val="Hyperlink"/>
            <w:noProof/>
          </w:rPr>
          <w:fldChar w:fldCharType="end"/>
        </w:r>
      </w:ins>
    </w:p>
    <w:p w14:paraId="693BE1AF" w14:textId="29A99542" w:rsidR="00160797" w:rsidRDefault="00160797">
      <w:pPr>
        <w:pStyle w:val="TOC2"/>
        <w:tabs>
          <w:tab w:val="left" w:pos="960"/>
          <w:tab w:val="right" w:leader="dot" w:pos="9016"/>
        </w:tabs>
        <w:rPr>
          <w:ins w:id="343" w:author="Nasser Mustafa [2]" w:date="2018-09-26T14:59:00Z"/>
          <w:rFonts w:asciiTheme="minorHAnsi" w:eastAsiaTheme="minorEastAsia" w:hAnsiTheme="minorHAnsi" w:cstheme="minorBidi"/>
          <w:noProof/>
          <w:lang w:eastAsia="zh-CN"/>
        </w:rPr>
      </w:pPr>
      <w:ins w:id="344"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"_Toc525737404"</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11.9</w:t>
        </w:r>
        <w:r>
          <w:rPr>
            <w:rFonts w:asciiTheme="minorHAnsi" w:eastAsiaTheme="minorEastAsia" w:hAnsiTheme="minorHAnsi" w:cstheme="minorBidi"/>
            <w:noProof/>
            <w:lang w:eastAsia="zh-CN"/>
          </w:rPr>
          <w:tab/>
        </w:r>
        <w:r w:rsidRPr="00D25FC4">
          <w:rPr>
            <w:rStyle w:val="Hyperlink"/>
            <w:noProof/>
          </w:rPr>
          <w:t>Summary</w:t>
        </w:r>
        <w:r>
          <w:rPr>
            <w:noProof/>
            <w:webHidden/>
          </w:rPr>
          <w:tab/>
        </w:r>
        <w:r>
          <w:rPr>
            <w:noProof/>
            <w:webHidden/>
          </w:rPr>
          <w:fldChar w:fldCharType="begin"/>
        </w:r>
        <w:r>
          <w:rPr>
            <w:noProof/>
            <w:webHidden/>
          </w:rPr>
          <w:instrText xml:space="preserve"> PAGEREF _Toc525737404 \h </w:instrText>
        </w:r>
        <w:r>
          <w:rPr>
            <w:noProof/>
            <w:webHidden/>
          </w:rPr>
        </w:r>
      </w:ins>
      <w:r>
        <w:rPr>
          <w:noProof/>
          <w:webHidden/>
        </w:rPr>
        <w:fldChar w:fldCharType="separate"/>
      </w:r>
      <w:ins w:id="345" w:author="Nasser Mustafa [2]" w:date="2018-09-26T14:59:00Z">
        <w:r>
          <w:rPr>
            <w:noProof/>
            <w:webHidden/>
          </w:rPr>
          <w:t>129</w:t>
        </w:r>
        <w:r>
          <w:rPr>
            <w:noProof/>
            <w:webHidden/>
          </w:rPr>
          <w:fldChar w:fldCharType="end"/>
        </w:r>
        <w:r w:rsidRPr="00D25FC4">
          <w:rPr>
            <w:rStyle w:val="Hyperlink"/>
            <w:noProof/>
          </w:rPr>
          <w:fldChar w:fldCharType="end"/>
        </w:r>
      </w:ins>
    </w:p>
    <w:p w14:paraId="394DDCDA" w14:textId="07FA9DDE" w:rsidR="00160797" w:rsidRDefault="00160797">
      <w:pPr>
        <w:pStyle w:val="TOC1"/>
        <w:tabs>
          <w:tab w:val="left" w:pos="480"/>
        </w:tabs>
        <w:rPr>
          <w:ins w:id="346" w:author="Nasser Mustafa [2]" w:date="2018-09-26T14:59:00Z"/>
          <w:rFonts w:asciiTheme="minorHAnsi" w:eastAsiaTheme="minorEastAsia" w:hAnsiTheme="minorHAnsi" w:cstheme="minorBidi"/>
          <w:b w:val="0"/>
          <w:noProof/>
          <w:sz w:val="22"/>
          <w:szCs w:val="22"/>
          <w:lang w:eastAsia="zh-CN"/>
        </w:rPr>
      </w:pPr>
      <w:ins w:id="347"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"_Toc525737405"</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12</w:t>
        </w:r>
        <w:r>
          <w:rPr>
            <w:rFonts w:asciiTheme="minorHAnsi" w:eastAsiaTheme="minorEastAsia" w:hAnsiTheme="minorHAnsi" w:cstheme="minorBidi"/>
            <w:b w:val="0"/>
            <w:noProof/>
            <w:sz w:val="22"/>
            <w:szCs w:val="22"/>
            <w:lang w:eastAsia="zh-CN"/>
          </w:rPr>
          <w:tab/>
        </w:r>
        <w:r w:rsidRPr="00D25FC4">
          <w:rPr>
            <w:rStyle w:val="Hyperlink"/>
            <w:noProof/>
          </w:rPr>
          <w:t>Conclusion and Future Work</w:t>
        </w:r>
        <w:r>
          <w:rPr>
            <w:noProof/>
            <w:webHidden/>
          </w:rPr>
          <w:tab/>
        </w:r>
        <w:r>
          <w:rPr>
            <w:noProof/>
            <w:webHidden/>
          </w:rPr>
          <w:fldChar w:fldCharType="begin"/>
        </w:r>
        <w:r>
          <w:rPr>
            <w:noProof/>
            <w:webHidden/>
          </w:rPr>
          <w:instrText xml:space="preserve"> PAGEREF _Toc525737405 \h </w:instrText>
        </w:r>
        <w:r>
          <w:rPr>
            <w:noProof/>
            <w:webHidden/>
          </w:rPr>
        </w:r>
      </w:ins>
      <w:r>
        <w:rPr>
          <w:noProof/>
          <w:webHidden/>
        </w:rPr>
        <w:fldChar w:fldCharType="separate"/>
      </w:r>
      <w:ins w:id="348" w:author="Nasser Mustafa [2]" w:date="2018-09-26T14:59:00Z">
        <w:r>
          <w:rPr>
            <w:noProof/>
            <w:webHidden/>
          </w:rPr>
          <w:t>130</w:t>
        </w:r>
        <w:r>
          <w:rPr>
            <w:noProof/>
            <w:webHidden/>
          </w:rPr>
          <w:fldChar w:fldCharType="end"/>
        </w:r>
        <w:r w:rsidRPr="00D25FC4">
          <w:rPr>
            <w:rStyle w:val="Hyperlink"/>
            <w:noProof/>
          </w:rPr>
          <w:fldChar w:fldCharType="end"/>
        </w:r>
      </w:ins>
    </w:p>
    <w:p w14:paraId="7B1E6EB5" w14:textId="704A621E" w:rsidR="00160797" w:rsidRDefault="00160797">
      <w:pPr>
        <w:pStyle w:val="TOC1"/>
        <w:tabs>
          <w:tab w:val="left" w:pos="480"/>
        </w:tabs>
        <w:rPr>
          <w:ins w:id="349" w:author="Nasser Mustafa [2]" w:date="2018-09-26T14:59:00Z"/>
          <w:rFonts w:asciiTheme="minorHAnsi" w:eastAsiaTheme="minorEastAsia" w:hAnsiTheme="minorHAnsi" w:cstheme="minorBidi"/>
          <w:b w:val="0"/>
          <w:noProof/>
          <w:sz w:val="22"/>
          <w:szCs w:val="22"/>
          <w:lang w:eastAsia="zh-CN"/>
        </w:rPr>
      </w:pPr>
      <w:ins w:id="350" w:author="Nasser Mustafa [2]" w:date="2018-09-26T14:59:00Z">
        <w:r w:rsidRPr="00D25FC4">
          <w:rPr>
            <w:rStyle w:val="Hyperlink"/>
            <w:noProof/>
          </w:rPr>
          <w:fldChar w:fldCharType="begin"/>
        </w:r>
        <w:r w:rsidRPr="00D25FC4">
          <w:rPr>
            <w:rStyle w:val="Hyperlink"/>
            <w:noProof/>
          </w:rPr>
          <w:instrText xml:space="preserve"> </w:instrText>
        </w:r>
        <w:r>
          <w:rPr>
            <w:noProof/>
          </w:rPr>
          <w:instrText>HYPERLINK \l "_Toc525737406"</w:instrText>
        </w:r>
        <w:r w:rsidRPr="00D25FC4">
          <w:rPr>
            <w:rStyle w:val="Hyperlink"/>
            <w:noProof/>
          </w:rPr>
          <w:instrText xml:space="preserve"> </w:instrText>
        </w:r>
        <w:r w:rsidRPr="00D25FC4">
          <w:rPr>
            <w:rStyle w:val="Hyperlink"/>
            <w:noProof/>
          </w:rPr>
        </w:r>
        <w:r w:rsidRPr="00D25FC4">
          <w:rPr>
            <w:rStyle w:val="Hyperlink"/>
            <w:noProof/>
          </w:rPr>
          <w:fldChar w:fldCharType="separate"/>
        </w:r>
        <w:r w:rsidRPr="00D25FC4">
          <w:rPr>
            <w:rStyle w:val="Hyperlink"/>
            <w:noProof/>
          </w:rPr>
          <w:t>13</w:t>
        </w:r>
        <w:r>
          <w:rPr>
            <w:rFonts w:asciiTheme="minorHAnsi" w:eastAsiaTheme="minorEastAsia" w:hAnsiTheme="minorHAnsi" w:cstheme="minorBidi"/>
            <w:b w:val="0"/>
            <w:noProof/>
            <w:sz w:val="22"/>
            <w:szCs w:val="22"/>
            <w:lang w:eastAsia="zh-CN"/>
          </w:rPr>
          <w:tab/>
        </w:r>
        <w:r w:rsidRPr="00D25FC4">
          <w:rPr>
            <w:rStyle w:val="Hyperlink"/>
            <w:noProof/>
          </w:rPr>
          <w:t>References</w:t>
        </w:r>
        <w:r>
          <w:rPr>
            <w:noProof/>
            <w:webHidden/>
          </w:rPr>
          <w:tab/>
        </w:r>
        <w:r>
          <w:rPr>
            <w:noProof/>
            <w:webHidden/>
          </w:rPr>
          <w:fldChar w:fldCharType="begin"/>
        </w:r>
        <w:r>
          <w:rPr>
            <w:noProof/>
            <w:webHidden/>
          </w:rPr>
          <w:instrText xml:space="preserve"> PAGEREF _Toc525737406 \h </w:instrText>
        </w:r>
        <w:r>
          <w:rPr>
            <w:noProof/>
            <w:webHidden/>
          </w:rPr>
        </w:r>
      </w:ins>
      <w:r>
        <w:rPr>
          <w:noProof/>
          <w:webHidden/>
        </w:rPr>
        <w:fldChar w:fldCharType="separate"/>
      </w:r>
      <w:ins w:id="351" w:author="Nasser Mustafa [2]" w:date="2018-09-26T14:59:00Z">
        <w:r>
          <w:rPr>
            <w:noProof/>
            <w:webHidden/>
          </w:rPr>
          <w:t>164</w:t>
        </w:r>
        <w:r>
          <w:rPr>
            <w:noProof/>
            <w:webHidden/>
          </w:rPr>
          <w:fldChar w:fldCharType="end"/>
        </w:r>
        <w:r w:rsidRPr="00D25FC4">
          <w:rPr>
            <w:rStyle w:val="Hyperlink"/>
            <w:noProof/>
          </w:rPr>
          <w:fldChar w:fldCharType="end"/>
        </w:r>
      </w:ins>
    </w:p>
    <w:p w14:paraId="7B369A44" w14:textId="6F0DB323" w:rsidR="00557B74" w:rsidDel="00740534" w:rsidRDefault="00557B74">
      <w:pPr>
        <w:pStyle w:val="TOC1"/>
        <w:rPr>
          <w:del w:id="352" w:author="Nasser Mustafa [2]" w:date="2018-09-19T14:47:00Z"/>
          <w:rFonts w:asciiTheme="minorHAnsi" w:eastAsiaTheme="minorEastAsia" w:hAnsiTheme="minorHAnsi" w:cstheme="minorBidi"/>
          <w:b w:val="0"/>
          <w:noProof/>
          <w:sz w:val="22"/>
          <w:szCs w:val="22"/>
          <w:lang w:eastAsia="zh-CN"/>
        </w:rPr>
      </w:pPr>
      <w:del w:id="353" w:author="Nasser Mustafa [2]" w:date="2018-09-19T14:47:00Z">
        <w:r w:rsidRPr="00740534" w:rsidDel="00740534">
          <w:rPr>
            <w:noProof/>
            <w:rPrChange w:id="354" w:author="Nasser Mustafa [2]" w:date="2018-09-19T14:47:00Z">
              <w:rPr>
                <w:rStyle w:val="Hyperlink"/>
                <w:noProof/>
              </w:rPr>
            </w:rPrChange>
          </w:rPr>
          <w:delText>Abstract</w:delText>
        </w:r>
        <w:r w:rsidDel="00740534">
          <w:rPr>
            <w:noProof/>
            <w:webHidden/>
          </w:rPr>
          <w:tab/>
          <w:delText>ii</w:delText>
        </w:r>
      </w:del>
    </w:p>
    <w:p w14:paraId="78C92DD8" w14:textId="29F326E9" w:rsidR="00557B74" w:rsidDel="00740534" w:rsidRDefault="00557B74">
      <w:pPr>
        <w:pStyle w:val="TOC1"/>
        <w:rPr>
          <w:del w:id="355" w:author="Nasser Mustafa [2]" w:date="2018-09-19T14:47:00Z"/>
          <w:rFonts w:asciiTheme="minorHAnsi" w:eastAsiaTheme="minorEastAsia" w:hAnsiTheme="minorHAnsi" w:cstheme="minorBidi"/>
          <w:b w:val="0"/>
          <w:noProof/>
          <w:sz w:val="22"/>
          <w:szCs w:val="22"/>
          <w:lang w:eastAsia="zh-CN"/>
        </w:rPr>
      </w:pPr>
      <w:del w:id="356" w:author="Nasser Mustafa [2]" w:date="2018-09-19T14:47:00Z">
        <w:r w:rsidRPr="00740534" w:rsidDel="00740534">
          <w:rPr>
            <w:noProof/>
            <w:rPrChange w:id="357" w:author="Nasser Mustafa [2]" w:date="2018-09-19T14:47:00Z">
              <w:rPr>
                <w:rStyle w:val="Hyperlink"/>
                <w:noProof/>
              </w:rPr>
            </w:rPrChange>
          </w:rPr>
          <w:delText>Table of Contents</w:delText>
        </w:r>
        <w:r w:rsidDel="00740534">
          <w:rPr>
            <w:noProof/>
            <w:webHidden/>
          </w:rPr>
          <w:tab/>
          <w:delText>iv</w:delText>
        </w:r>
      </w:del>
    </w:p>
    <w:p w14:paraId="58F09D25" w14:textId="2DF6870D" w:rsidR="00557B74" w:rsidDel="00740534" w:rsidRDefault="00557B74">
      <w:pPr>
        <w:pStyle w:val="TOC1"/>
        <w:rPr>
          <w:del w:id="358" w:author="Nasser Mustafa [2]" w:date="2018-09-19T14:47:00Z"/>
          <w:rFonts w:asciiTheme="minorHAnsi" w:eastAsiaTheme="minorEastAsia" w:hAnsiTheme="minorHAnsi" w:cstheme="minorBidi"/>
          <w:b w:val="0"/>
          <w:noProof/>
          <w:sz w:val="22"/>
          <w:szCs w:val="22"/>
          <w:lang w:eastAsia="zh-CN"/>
        </w:rPr>
      </w:pPr>
      <w:del w:id="359" w:author="Nasser Mustafa [2]" w:date="2018-09-19T14:47:00Z">
        <w:r w:rsidRPr="00740534" w:rsidDel="00740534">
          <w:rPr>
            <w:noProof/>
            <w:rPrChange w:id="360" w:author="Nasser Mustafa [2]" w:date="2018-09-19T14:47:00Z">
              <w:rPr>
                <w:rStyle w:val="Hyperlink"/>
                <w:noProof/>
              </w:rPr>
            </w:rPrChange>
          </w:rPr>
          <w:delText>List of Tables</w:delText>
        </w:r>
        <w:r w:rsidDel="00740534">
          <w:rPr>
            <w:noProof/>
            <w:webHidden/>
          </w:rPr>
          <w:tab/>
          <w:delText>vii</w:delText>
        </w:r>
      </w:del>
    </w:p>
    <w:p w14:paraId="21C98104" w14:textId="7BAB2A6E" w:rsidR="00557B74" w:rsidDel="00740534" w:rsidRDefault="00557B74">
      <w:pPr>
        <w:pStyle w:val="TOC1"/>
        <w:rPr>
          <w:del w:id="361" w:author="Nasser Mustafa [2]" w:date="2018-09-19T14:47:00Z"/>
          <w:rFonts w:asciiTheme="minorHAnsi" w:eastAsiaTheme="minorEastAsia" w:hAnsiTheme="minorHAnsi" w:cstheme="minorBidi"/>
          <w:b w:val="0"/>
          <w:noProof/>
          <w:sz w:val="22"/>
          <w:szCs w:val="22"/>
          <w:lang w:eastAsia="zh-CN"/>
        </w:rPr>
      </w:pPr>
      <w:del w:id="362" w:author="Nasser Mustafa [2]" w:date="2018-09-19T14:47:00Z">
        <w:r w:rsidRPr="00740534" w:rsidDel="00740534">
          <w:rPr>
            <w:noProof/>
            <w:rPrChange w:id="363" w:author="Nasser Mustafa [2]" w:date="2018-09-19T14:47:00Z">
              <w:rPr>
                <w:rStyle w:val="Hyperlink"/>
                <w:noProof/>
              </w:rPr>
            </w:rPrChange>
          </w:rPr>
          <w:delText>List of Figures</w:delText>
        </w:r>
        <w:r w:rsidDel="00740534">
          <w:rPr>
            <w:noProof/>
            <w:webHidden/>
          </w:rPr>
          <w:tab/>
          <w:delText>viii</w:delText>
        </w:r>
      </w:del>
    </w:p>
    <w:p w14:paraId="4A67317F" w14:textId="566AC00F" w:rsidR="00557B74" w:rsidDel="00740534" w:rsidRDefault="00557B74">
      <w:pPr>
        <w:pStyle w:val="TOC1"/>
        <w:tabs>
          <w:tab w:val="left" w:pos="480"/>
        </w:tabs>
        <w:rPr>
          <w:del w:id="364" w:author="Nasser Mustafa [2]" w:date="2018-09-19T14:47:00Z"/>
          <w:rFonts w:asciiTheme="minorHAnsi" w:eastAsiaTheme="minorEastAsia" w:hAnsiTheme="minorHAnsi" w:cstheme="minorBidi"/>
          <w:b w:val="0"/>
          <w:noProof/>
          <w:sz w:val="22"/>
          <w:szCs w:val="22"/>
          <w:lang w:eastAsia="zh-CN"/>
        </w:rPr>
      </w:pPr>
      <w:del w:id="365" w:author="Nasser Mustafa [2]" w:date="2018-09-19T14:47:00Z">
        <w:r w:rsidRPr="00740534" w:rsidDel="00740534">
          <w:rPr>
            <w:noProof/>
            <w:rPrChange w:id="366" w:author="Nasser Mustafa [2]" w:date="2018-09-19T14:47:00Z">
              <w:rPr>
                <w:rStyle w:val="Hyperlink"/>
                <w:noProof/>
              </w:rPr>
            </w:rPrChange>
          </w:rPr>
          <w:delText>1</w:delText>
        </w:r>
        <w:r w:rsidDel="00740534">
          <w:rPr>
            <w:rFonts w:asciiTheme="minorHAnsi" w:eastAsiaTheme="minorEastAsia" w:hAnsiTheme="minorHAnsi" w:cstheme="minorBidi"/>
            <w:b w:val="0"/>
            <w:noProof/>
            <w:sz w:val="22"/>
            <w:szCs w:val="22"/>
            <w:lang w:eastAsia="zh-CN"/>
          </w:rPr>
          <w:tab/>
        </w:r>
        <w:r w:rsidRPr="00740534" w:rsidDel="00740534">
          <w:rPr>
            <w:noProof/>
            <w:rPrChange w:id="367" w:author="Nasser Mustafa [2]" w:date="2018-09-19T14:47:00Z">
              <w:rPr>
                <w:rStyle w:val="Hyperlink"/>
                <w:noProof/>
              </w:rPr>
            </w:rPrChange>
          </w:rPr>
          <w:delText>Introduction</w:delText>
        </w:r>
        <w:r w:rsidDel="00740534">
          <w:rPr>
            <w:noProof/>
            <w:webHidden/>
          </w:rPr>
          <w:tab/>
          <w:delText>10</w:delText>
        </w:r>
      </w:del>
    </w:p>
    <w:p w14:paraId="73E2B411" w14:textId="6A7481BC" w:rsidR="00557B74" w:rsidDel="00740534" w:rsidRDefault="00557B74">
      <w:pPr>
        <w:pStyle w:val="TOC2"/>
        <w:tabs>
          <w:tab w:val="left" w:pos="960"/>
          <w:tab w:val="right" w:leader="dot" w:pos="9016"/>
        </w:tabs>
        <w:rPr>
          <w:del w:id="368" w:author="Nasser Mustafa [2]" w:date="2018-09-19T14:47:00Z"/>
          <w:rFonts w:asciiTheme="minorHAnsi" w:eastAsiaTheme="minorEastAsia" w:hAnsiTheme="minorHAnsi" w:cstheme="minorBidi"/>
          <w:noProof/>
          <w:lang w:eastAsia="zh-CN"/>
        </w:rPr>
      </w:pPr>
      <w:del w:id="369" w:author="Nasser Mustafa [2]" w:date="2018-09-19T14:47:00Z">
        <w:r w:rsidRPr="00740534" w:rsidDel="00740534">
          <w:rPr>
            <w:noProof/>
            <w:rPrChange w:id="370" w:author="Nasser Mustafa [2]" w:date="2018-09-19T14:47:00Z">
              <w:rPr>
                <w:rStyle w:val="Hyperlink"/>
                <w:noProof/>
              </w:rPr>
            </w:rPrChange>
          </w:rPr>
          <w:delText>1.1</w:delText>
        </w:r>
        <w:r w:rsidDel="00740534">
          <w:rPr>
            <w:rFonts w:asciiTheme="minorHAnsi" w:eastAsiaTheme="minorEastAsia" w:hAnsiTheme="minorHAnsi" w:cstheme="minorBidi"/>
            <w:noProof/>
            <w:lang w:eastAsia="zh-CN"/>
          </w:rPr>
          <w:tab/>
        </w:r>
        <w:r w:rsidRPr="00740534" w:rsidDel="00740534">
          <w:rPr>
            <w:noProof/>
            <w:rPrChange w:id="371" w:author="Nasser Mustafa [2]" w:date="2018-09-19T14:47:00Z">
              <w:rPr>
                <w:rStyle w:val="Hyperlink"/>
                <w:noProof/>
              </w:rPr>
            </w:rPrChange>
          </w:rPr>
          <w:delText>Thesis Problem: Tracing Heterogeneous Artifacts</w:delText>
        </w:r>
        <w:r w:rsidDel="00740534">
          <w:rPr>
            <w:noProof/>
            <w:webHidden/>
          </w:rPr>
          <w:tab/>
          <w:delText>11</w:delText>
        </w:r>
      </w:del>
    </w:p>
    <w:p w14:paraId="5B22F5B2" w14:textId="1EE8390D" w:rsidR="00557B74" w:rsidDel="00740534" w:rsidRDefault="00557B74">
      <w:pPr>
        <w:pStyle w:val="TOC2"/>
        <w:tabs>
          <w:tab w:val="left" w:pos="960"/>
          <w:tab w:val="right" w:leader="dot" w:pos="9016"/>
        </w:tabs>
        <w:rPr>
          <w:del w:id="372" w:author="Nasser Mustafa [2]" w:date="2018-09-19T14:47:00Z"/>
          <w:rFonts w:asciiTheme="minorHAnsi" w:eastAsiaTheme="minorEastAsia" w:hAnsiTheme="minorHAnsi" w:cstheme="minorBidi"/>
          <w:noProof/>
          <w:lang w:eastAsia="zh-CN"/>
        </w:rPr>
      </w:pPr>
      <w:del w:id="373" w:author="Nasser Mustafa [2]" w:date="2018-09-19T14:47:00Z">
        <w:r w:rsidRPr="00740534" w:rsidDel="00740534">
          <w:rPr>
            <w:noProof/>
            <w:rPrChange w:id="374" w:author="Nasser Mustafa [2]" w:date="2018-09-19T14:47:00Z">
              <w:rPr>
                <w:rStyle w:val="Hyperlink"/>
                <w:noProof/>
              </w:rPr>
            </w:rPrChange>
          </w:rPr>
          <w:delText>1.2</w:delText>
        </w:r>
        <w:r w:rsidDel="00740534">
          <w:rPr>
            <w:rFonts w:asciiTheme="minorHAnsi" w:eastAsiaTheme="minorEastAsia" w:hAnsiTheme="minorHAnsi" w:cstheme="minorBidi"/>
            <w:noProof/>
            <w:lang w:eastAsia="zh-CN"/>
          </w:rPr>
          <w:tab/>
        </w:r>
        <w:r w:rsidRPr="00740534" w:rsidDel="00740534">
          <w:rPr>
            <w:noProof/>
            <w:rPrChange w:id="375" w:author="Nasser Mustafa [2]" w:date="2018-09-19T14:47:00Z">
              <w:rPr>
                <w:rStyle w:val="Hyperlink"/>
                <w:noProof/>
              </w:rPr>
            </w:rPrChange>
          </w:rPr>
          <w:delText>Thesis Objective</w:delText>
        </w:r>
        <w:r w:rsidDel="00740534">
          <w:rPr>
            <w:noProof/>
            <w:webHidden/>
          </w:rPr>
          <w:tab/>
          <w:delText>14</w:delText>
        </w:r>
      </w:del>
    </w:p>
    <w:p w14:paraId="6738A1E0" w14:textId="3265F1B6" w:rsidR="00557B74" w:rsidDel="00740534" w:rsidRDefault="00557B74">
      <w:pPr>
        <w:pStyle w:val="TOC2"/>
        <w:tabs>
          <w:tab w:val="left" w:pos="960"/>
          <w:tab w:val="right" w:leader="dot" w:pos="9016"/>
        </w:tabs>
        <w:rPr>
          <w:del w:id="376" w:author="Nasser Mustafa [2]" w:date="2018-09-19T14:47:00Z"/>
          <w:rFonts w:asciiTheme="minorHAnsi" w:eastAsiaTheme="minorEastAsia" w:hAnsiTheme="minorHAnsi" w:cstheme="minorBidi"/>
          <w:noProof/>
          <w:lang w:eastAsia="zh-CN"/>
        </w:rPr>
      </w:pPr>
      <w:del w:id="377" w:author="Nasser Mustafa [2]" w:date="2018-09-19T14:47:00Z">
        <w:r w:rsidRPr="00740534" w:rsidDel="00740534">
          <w:rPr>
            <w:noProof/>
            <w:rPrChange w:id="378" w:author="Nasser Mustafa [2]" w:date="2018-09-19T14:47:00Z">
              <w:rPr>
                <w:rStyle w:val="Hyperlink"/>
                <w:noProof/>
              </w:rPr>
            </w:rPrChange>
          </w:rPr>
          <w:delText>1.3</w:delText>
        </w:r>
        <w:r w:rsidDel="00740534">
          <w:rPr>
            <w:rFonts w:asciiTheme="minorHAnsi" w:eastAsiaTheme="minorEastAsia" w:hAnsiTheme="minorHAnsi" w:cstheme="minorBidi"/>
            <w:noProof/>
            <w:lang w:eastAsia="zh-CN"/>
          </w:rPr>
          <w:tab/>
        </w:r>
        <w:r w:rsidRPr="00740534" w:rsidDel="00740534">
          <w:rPr>
            <w:noProof/>
            <w:rPrChange w:id="379" w:author="Nasser Mustafa [2]" w:date="2018-09-19T14:47:00Z">
              <w:rPr>
                <w:rStyle w:val="Hyperlink"/>
                <w:noProof/>
              </w:rPr>
            </w:rPrChange>
          </w:rPr>
          <w:delText>Thesis Contributions</w:delText>
        </w:r>
        <w:r w:rsidDel="00740534">
          <w:rPr>
            <w:noProof/>
            <w:webHidden/>
          </w:rPr>
          <w:tab/>
          <w:delText>15</w:delText>
        </w:r>
      </w:del>
    </w:p>
    <w:p w14:paraId="02A70404" w14:textId="7B3C8E9F" w:rsidR="00557B74" w:rsidDel="00740534" w:rsidRDefault="00557B74">
      <w:pPr>
        <w:pStyle w:val="TOC2"/>
        <w:tabs>
          <w:tab w:val="left" w:pos="960"/>
          <w:tab w:val="right" w:leader="dot" w:pos="9016"/>
        </w:tabs>
        <w:rPr>
          <w:del w:id="380" w:author="Nasser Mustafa [2]" w:date="2018-09-19T14:47:00Z"/>
          <w:rFonts w:asciiTheme="minorHAnsi" w:eastAsiaTheme="minorEastAsia" w:hAnsiTheme="minorHAnsi" w:cstheme="minorBidi"/>
          <w:noProof/>
          <w:lang w:eastAsia="zh-CN"/>
        </w:rPr>
      </w:pPr>
      <w:del w:id="381" w:author="Nasser Mustafa [2]" w:date="2018-09-19T14:47:00Z">
        <w:r w:rsidRPr="00740534" w:rsidDel="00740534">
          <w:rPr>
            <w:noProof/>
            <w:rPrChange w:id="382" w:author="Nasser Mustafa [2]" w:date="2018-09-19T14:47:00Z">
              <w:rPr>
                <w:rStyle w:val="Hyperlink"/>
                <w:noProof/>
              </w:rPr>
            </w:rPrChange>
          </w:rPr>
          <w:delText>1.4</w:delText>
        </w:r>
        <w:r w:rsidDel="00740534">
          <w:rPr>
            <w:rFonts w:asciiTheme="minorHAnsi" w:eastAsiaTheme="minorEastAsia" w:hAnsiTheme="minorHAnsi" w:cstheme="minorBidi"/>
            <w:noProof/>
            <w:lang w:eastAsia="zh-CN"/>
          </w:rPr>
          <w:tab/>
        </w:r>
        <w:r w:rsidRPr="00740534" w:rsidDel="00740534">
          <w:rPr>
            <w:noProof/>
            <w:rPrChange w:id="383" w:author="Nasser Mustafa [2]" w:date="2018-09-19T14:47:00Z">
              <w:rPr>
                <w:rStyle w:val="Hyperlink"/>
                <w:noProof/>
              </w:rPr>
            </w:rPrChange>
          </w:rPr>
          <w:delText>Research Methodology</w:delText>
        </w:r>
        <w:r w:rsidDel="00740534">
          <w:rPr>
            <w:noProof/>
            <w:webHidden/>
          </w:rPr>
          <w:tab/>
          <w:delText>16</w:delText>
        </w:r>
      </w:del>
    </w:p>
    <w:p w14:paraId="5C51C7AC" w14:textId="1708FA0D" w:rsidR="00557B74" w:rsidDel="00740534" w:rsidRDefault="00557B74">
      <w:pPr>
        <w:pStyle w:val="TOC2"/>
        <w:tabs>
          <w:tab w:val="left" w:pos="960"/>
          <w:tab w:val="right" w:leader="dot" w:pos="9016"/>
        </w:tabs>
        <w:rPr>
          <w:del w:id="384" w:author="Nasser Mustafa [2]" w:date="2018-09-19T14:47:00Z"/>
          <w:rFonts w:asciiTheme="minorHAnsi" w:eastAsiaTheme="minorEastAsia" w:hAnsiTheme="minorHAnsi" w:cstheme="minorBidi"/>
          <w:noProof/>
          <w:lang w:eastAsia="zh-CN"/>
        </w:rPr>
      </w:pPr>
      <w:del w:id="385" w:author="Nasser Mustafa [2]" w:date="2018-09-19T14:47:00Z">
        <w:r w:rsidRPr="00740534" w:rsidDel="00740534">
          <w:rPr>
            <w:noProof/>
            <w:rPrChange w:id="386" w:author="Nasser Mustafa [2]" w:date="2018-09-19T14:47:00Z">
              <w:rPr>
                <w:rStyle w:val="Hyperlink"/>
                <w:noProof/>
              </w:rPr>
            </w:rPrChange>
          </w:rPr>
          <w:delText>1.5</w:delText>
        </w:r>
        <w:r w:rsidDel="00740534">
          <w:rPr>
            <w:rFonts w:asciiTheme="minorHAnsi" w:eastAsiaTheme="minorEastAsia" w:hAnsiTheme="minorHAnsi" w:cstheme="minorBidi"/>
            <w:noProof/>
            <w:lang w:eastAsia="zh-CN"/>
          </w:rPr>
          <w:tab/>
        </w:r>
        <w:r w:rsidRPr="00740534" w:rsidDel="00740534">
          <w:rPr>
            <w:noProof/>
            <w:rPrChange w:id="387" w:author="Nasser Mustafa [2]" w:date="2018-09-19T14:47:00Z">
              <w:rPr>
                <w:rStyle w:val="Hyperlink"/>
                <w:noProof/>
              </w:rPr>
            </w:rPrChange>
          </w:rPr>
          <w:delText>Thesis Organization</w:delText>
        </w:r>
        <w:r w:rsidDel="00740534">
          <w:rPr>
            <w:noProof/>
            <w:webHidden/>
          </w:rPr>
          <w:tab/>
          <w:delText>18</w:delText>
        </w:r>
      </w:del>
    </w:p>
    <w:p w14:paraId="4865F07F" w14:textId="63B9B874" w:rsidR="00557B74" w:rsidDel="00740534" w:rsidRDefault="00557B74">
      <w:pPr>
        <w:pStyle w:val="TOC1"/>
        <w:tabs>
          <w:tab w:val="left" w:pos="480"/>
        </w:tabs>
        <w:rPr>
          <w:del w:id="388" w:author="Nasser Mustafa [2]" w:date="2018-09-19T14:47:00Z"/>
          <w:rFonts w:asciiTheme="minorHAnsi" w:eastAsiaTheme="minorEastAsia" w:hAnsiTheme="minorHAnsi" w:cstheme="minorBidi"/>
          <w:b w:val="0"/>
          <w:noProof/>
          <w:sz w:val="22"/>
          <w:szCs w:val="22"/>
          <w:lang w:eastAsia="zh-CN"/>
        </w:rPr>
      </w:pPr>
      <w:del w:id="389" w:author="Nasser Mustafa [2]" w:date="2018-09-19T14:47:00Z">
        <w:r w:rsidRPr="00740534" w:rsidDel="00740534">
          <w:rPr>
            <w:noProof/>
            <w:rPrChange w:id="390" w:author="Nasser Mustafa [2]" w:date="2018-09-19T14:47:00Z">
              <w:rPr>
                <w:rStyle w:val="Hyperlink"/>
                <w:noProof/>
                <w:lang w:val="en-CA"/>
              </w:rPr>
            </w:rPrChange>
          </w:rPr>
          <w:delText>2</w:delText>
        </w:r>
        <w:r w:rsidDel="00740534">
          <w:rPr>
            <w:rFonts w:asciiTheme="minorHAnsi" w:eastAsiaTheme="minorEastAsia" w:hAnsiTheme="minorHAnsi" w:cstheme="minorBidi"/>
            <w:b w:val="0"/>
            <w:noProof/>
            <w:sz w:val="22"/>
            <w:szCs w:val="22"/>
            <w:lang w:eastAsia="zh-CN"/>
          </w:rPr>
          <w:tab/>
        </w:r>
        <w:r w:rsidRPr="00740534" w:rsidDel="00740534">
          <w:rPr>
            <w:noProof/>
            <w:rPrChange w:id="391" w:author="Nasser Mustafa [2]" w:date="2018-09-19T14:47:00Z">
              <w:rPr>
                <w:rStyle w:val="Hyperlink"/>
                <w:noProof/>
              </w:rPr>
            </w:rPrChange>
          </w:rPr>
          <w:delText>Traceability</w:delText>
        </w:r>
        <w:r w:rsidRPr="00740534" w:rsidDel="00740534">
          <w:rPr>
            <w:noProof/>
            <w:rPrChange w:id="392" w:author="Nasser Mustafa [2]" w:date="2018-09-19T14:47:00Z">
              <w:rPr>
                <w:rStyle w:val="Hyperlink"/>
                <w:noProof/>
                <w:lang w:val="en-CA"/>
              </w:rPr>
            </w:rPrChange>
          </w:rPr>
          <w:delText xml:space="preserve"> Concepts</w:delText>
        </w:r>
        <w:r w:rsidDel="00740534">
          <w:rPr>
            <w:noProof/>
            <w:webHidden/>
          </w:rPr>
          <w:tab/>
          <w:delText>20</w:delText>
        </w:r>
      </w:del>
    </w:p>
    <w:p w14:paraId="09C80EE8" w14:textId="7375A62F" w:rsidR="00557B74" w:rsidDel="00740534" w:rsidRDefault="00557B74">
      <w:pPr>
        <w:pStyle w:val="TOC1"/>
        <w:tabs>
          <w:tab w:val="left" w:pos="480"/>
        </w:tabs>
        <w:rPr>
          <w:del w:id="393" w:author="Nasser Mustafa [2]" w:date="2018-09-19T14:47:00Z"/>
          <w:rFonts w:asciiTheme="minorHAnsi" w:eastAsiaTheme="minorEastAsia" w:hAnsiTheme="minorHAnsi" w:cstheme="minorBidi"/>
          <w:b w:val="0"/>
          <w:noProof/>
          <w:sz w:val="22"/>
          <w:szCs w:val="22"/>
          <w:lang w:eastAsia="zh-CN"/>
        </w:rPr>
      </w:pPr>
      <w:del w:id="394" w:author="Nasser Mustafa [2]" w:date="2018-09-19T14:47:00Z">
        <w:r w:rsidRPr="00740534" w:rsidDel="00740534">
          <w:rPr>
            <w:noProof/>
            <w:rPrChange w:id="395" w:author="Nasser Mustafa [2]" w:date="2018-09-19T14:47:00Z">
              <w:rPr>
                <w:rStyle w:val="Hyperlink"/>
                <w:noProof/>
              </w:rPr>
            </w:rPrChange>
          </w:rPr>
          <w:delText>3</w:delText>
        </w:r>
        <w:r w:rsidDel="00740534">
          <w:rPr>
            <w:rFonts w:asciiTheme="minorHAnsi" w:eastAsiaTheme="minorEastAsia" w:hAnsiTheme="minorHAnsi" w:cstheme="minorBidi"/>
            <w:b w:val="0"/>
            <w:noProof/>
            <w:sz w:val="22"/>
            <w:szCs w:val="22"/>
            <w:lang w:eastAsia="zh-CN"/>
          </w:rPr>
          <w:tab/>
        </w:r>
        <w:r w:rsidRPr="00740534" w:rsidDel="00740534">
          <w:rPr>
            <w:noProof/>
            <w:rPrChange w:id="396" w:author="Nasser Mustafa [2]" w:date="2018-09-19T14:47:00Z">
              <w:rPr>
                <w:rStyle w:val="Hyperlink"/>
                <w:noProof/>
              </w:rPr>
            </w:rPrChange>
          </w:rPr>
          <w:delText>Systematic Literature Review</w:delText>
        </w:r>
        <w:r w:rsidDel="00740534">
          <w:rPr>
            <w:noProof/>
            <w:webHidden/>
          </w:rPr>
          <w:tab/>
          <w:delText>25</w:delText>
        </w:r>
      </w:del>
    </w:p>
    <w:p w14:paraId="5AF09ACB" w14:textId="76CD30CE" w:rsidR="00557B74" w:rsidDel="00740534" w:rsidRDefault="00557B74">
      <w:pPr>
        <w:pStyle w:val="TOC2"/>
        <w:tabs>
          <w:tab w:val="left" w:pos="960"/>
          <w:tab w:val="right" w:leader="dot" w:pos="9016"/>
        </w:tabs>
        <w:rPr>
          <w:del w:id="397" w:author="Nasser Mustafa [2]" w:date="2018-09-19T14:47:00Z"/>
          <w:rFonts w:asciiTheme="minorHAnsi" w:eastAsiaTheme="minorEastAsia" w:hAnsiTheme="minorHAnsi" w:cstheme="minorBidi"/>
          <w:noProof/>
          <w:lang w:eastAsia="zh-CN"/>
        </w:rPr>
      </w:pPr>
      <w:del w:id="398" w:author="Nasser Mustafa [2]" w:date="2018-09-19T14:47:00Z">
        <w:r w:rsidRPr="00740534" w:rsidDel="00740534">
          <w:rPr>
            <w:noProof/>
            <w:rPrChange w:id="399" w:author="Nasser Mustafa [2]" w:date="2018-09-19T14:47:00Z">
              <w:rPr>
                <w:rStyle w:val="Hyperlink"/>
                <w:noProof/>
              </w:rPr>
            </w:rPrChange>
          </w:rPr>
          <w:delText>3.1</w:delText>
        </w:r>
        <w:r w:rsidDel="00740534">
          <w:rPr>
            <w:rFonts w:asciiTheme="minorHAnsi" w:eastAsiaTheme="minorEastAsia" w:hAnsiTheme="minorHAnsi" w:cstheme="minorBidi"/>
            <w:noProof/>
            <w:lang w:eastAsia="zh-CN"/>
          </w:rPr>
          <w:tab/>
        </w:r>
        <w:r w:rsidRPr="00740534" w:rsidDel="00740534">
          <w:rPr>
            <w:noProof/>
            <w:rPrChange w:id="400" w:author="Nasser Mustafa [2]" w:date="2018-09-19T14:47:00Z">
              <w:rPr>
                <w:rStyle w:val="Hyperlink"/>
                <w:noProof/>
              </w:rPr>
            </w:rPrChange>
          </w:rPr>
          <w:delText>Planning the Review</w:delText>
        </w:r>
        <w:r w:rsidDel="00740534">
          <w:rPr>
            <w:noProof/>
            <w:webHidden/>
          </w:rPr>
          <w:tab/>
          <w:delText>25</w:delText>
        </w:r>
      </w:del>
    </w:p>
    <w:p w14:paraId="5B6F46A5" w14:textId="325E5139" w:rsidR="00557B74" w:rsidDel="00740534" w:rsidRDefault="00557B74">
      <w:pPr>
        <w:pStyle w:val="TOC2"/>
        <w:tabs>
          <w:tab w:val="left" w:pos="960"/>
          <w:tab w:val="right" w:leader="dot" w:pos="9016"/>
        </w:tabs>
        <w:rPr>
          <w:del w:id="401" w:author="Nasser Mustafa [2]" w:date="2018-09-19T14:47:00Z"/>
          <w:rFonts w:asciiTheme="minorHAnsi" w:eastAsiaTheme="minorEastAsia" w:hAnsiTheme="minorHAnsi" w:cstheme="minorBidi"/>
          <w:noProof/>
          <w:lang w:eastAsia="zh-CN"/>
        </w:rPr>
      </w:pPr>
      <w:del w:id="402" w:author="Nasser Mustafa [2]" w:date="2018-09-19T14:47:00Z">
        <w:r w:rsidRPr="00740534" w:rsidDel="00740534">
          <w:rPr>
            <w:noProof/>
            <w:rPrChange w:id="403" w:author="Nasser Mustafa [2]" w:date="2018-09-19T14:47:00Z">
              <w:rPr>
                <w:rStyle w:val="Hyperlink"/>
                <w:noProof/>
              </w:rPr>
            </w:rPrChange>
          </w:rPr>
          <w:delText>3.2</w:delText>
        </w:r>
        <w:r w:rsidDel="00740534">
          <w:rPr>
            <w:rFonts w:asciiTheme="minorHAnsi" w:eastAsiaTheme="minorEastAsia" w:hAnsiTheme="minorHAnsi" w:cstheme="minorBidi"/>
            <w:noProof/>
            <w:lang w:eastAsia="zh-CN"/>
          </w:rPr>
          <w:tab/>
        </w:r>
        <w:r w:rsidRPr="00740534" w:rsidDel="00740534">
          <w:rPr>
            <w:noProof/>
            <w:rPrChange w:id="404" w:author="Nasser Mustafa [2]" w:date="2018-09-19T14:47:00Z">
              <w:rPr>
                <w:rStyle w:val="Hyperlink"/>
                <w:noProof/>
              </w:rPr>
            </w:rPrChange>
          </w:rPr>
          <w:delText>Inclusion and Exclusion</w:delText>
        </w:r>
        <w:r w:rsidDel="00740534">
          <w:rPr>
            <w:noProof/>
            <w:webHidden/>
          </w:rPr>
          <w:tab/>
          <w:delText>27</w:delText>
        </w:r>
      </w:del>
    </w:p>
    <w:p w14:paraId="56F60D2B" w14:textId="0158E5C8" w:rsidR="00557B74" w:rsidDel="00740534" w:rsidRDefault="00557B74">
      <w:pPr>
        <w:pStyle w:val="TOC2"/>
        <w:tabs>
          <w:tab w:val="left" w:pos="960"/>
          <w:tab w:val="right" w:leader="dot" w:pos="9016"/>
        </w:tabs>
        <w:rPr>
          <w:del w:id="405" w:author="Nasser Mustafa [2]" w:date="2018-09-19T14:47:00Z"/>
          <w:rFonts w:asciiTheme="minorHAnsi" w:eastAsiaTheme="minorEastAsia" w:hAnsiTheme="minorHAnsi" w:cstheme="minorBidi"/>
          <w:noProof/>
          <w:lang w:eastAsia="zh-CN"/>
        </w:rPr>
      </w:pPr>
      <w:del w:id="406" w:author="Nasser Mustafa [2]" w:date="2018-09-19T14:47:00Z">
        <w:r w:rsidRPr="00740534" w:rsidDel="00740534">
          <w:rPr>
            <w:noProof/>
            <w:rPrChange w:id="407" w:author="Nasser Mustafa [2]" w:date="2018-09-19T14:47:00Z">
              <w:rPr>
                <w:rStyle w:val="Hyperlink"/>
                <w:noProof/>
              </w:rPr>
            </w:rPrChange>
          </w:rPr>
          <w:delText>3.3</w:delText>
        </w:r>
        <w:r w:rsidDel="00740534">
          <w:rPr>
            <w:rFonts w:asciiTheme="minorHAnsi" w:eastAsiaTheme="minorEastAsia" w:hAnsiTheme="minorHAnsi" w:cstheme="minorBidi"/>
            <w:noProof/>
            <w:lang w:eastAsia="zh-CN"/>
          </w:rPr>
          <w:tab/>
        </w:r>
        <w:r w:rsidRPr="00740534" w:rsidDel="00740534">
          <w:rPr>
            <w:noProof/>
            <w:rPrChange w:id="408" w:author="Nasser Mustafa [2]" w:date="2018-09-19T14:47:00Z">
              <w:rPr>
                <w:rStyle w:val="Hyperlink"/>
                <w:noProof/>
              </w:rPr>
            </w:rPrChange>
          </w:rPr>
          <w:delText>Conducting the review</w:delText>
        </w:r>
        <w:r w:rsidDel="00740534">
          <w:rPr>
            <w:noProof/>
            <w:webHidden/>
          </w:rPr>
          <w:tab/>
          <w:delText>29</w:delText>
        </w:r>
      </w:del>
    </w:p>
    <w:p w14:paraId="386413AC" w14:textId="0265047F" w:rsidR="00557B74" w:rsidDel="00740534" w:rsidRDefault="00557B74">
      <w:pPr>
        <w:pStyle w:val="TOC2"/>
        <w:tabs>
          <w:tab w:val="left" w:pos="960"/>
          <w:tab w:val="right" w:leader="dot" w:pos="9016"/>
        </w:tabs>
        <w:rPr>
          <w:del w:id="409" w:author="Nasser Mustafa [2]" w:date="2018-09-19T14:47:00Z"/>
          <w:rFonts w:asciiTheme="minorHAnsi" w:eastAsiaTheme="minorEastAsia" w:hAnsiTheme="minorHAnsi" w:cstheme="minorBidi"/>
          <w:noProof/>
          <w:lang w:eastAsia="zh-CN"/>
        </w:rPr>
      </w:pPr>
      <w:del w:id="410" w:author="Nasser Mustafa [2]" w:date="2018-09-19T14:47:00Z">
        <w:r w:rsidRPr="00740534" w:rsidDel="00740534">
          <w:rPr>
            <w:noProof/>
            <w:rPrChange w:id="411" w:author="Nasser Mustafa [2]" w:date="2018-09-19T14:47:00Z">
              <w:rPr>
                <w:rStyle w:val="Hyperlink"/>
                <w:noProof/>
              </w:rPr>
            </w:rPrChange>
          </w:rPr>
          <w:delText>3.4</w:delText>
        </w:r>
        <w:r w:rsidDel="00740534">
          <w:rPr>
            <w:rFonts w:asciiTheme="minorHAnsi" w:eastAsiaTheme="minorEastAsia" w:hAnsiTheme="minorHAnsi" w:cstheme="minorBidi"/>
            <w:noProof/>
            <w:lang w:eastAsia="zh-CN"/>
          </w:rPr>
          <w:tab/>
        </w:r>
        <w:r w:rsidRPr="00740534" w:rsidDel="00740534">
          <w:rPr>
            <w:noProof/>
            <w:rPrChange w:id="412" w:author="Nasser Mustafa [2]" w:date="2018-09-19T14:47:00Z">
              <w:rPr>
                <w:rStyle w:val="Hyperlink"/>
                <w:noProof/>
              </w:rPr>
            </w:rPrChange>
          </w:rPr>
          <w:delText>Refining the Search Article</w:delText>
        </w:r>
        <w:r w:rsidDel="00740534">
          <w:rPr>
            <w:noProof/>
            <w:webHidden/>
          </w:rPr>
          <w:tab/>
          <w:delText>30</w:delText>
        </w:r>
      </w:del>
    </w:p>
    <w:p w14:paraId="72537A48" w14:textId="69EC9885" w:rsidR="00557B74" w:rsidDel="00740534" w:rsidRDefault="00557B74">
      <w:pPr>
        <w:pStyle w:val="TOC2"/>
        <w:tabs>
          <w:tab w:val="left" w:pos="960"/>
          <w:tab w:val="right" w:leader="dot" w:pos="9016"/>
        </w:tabs>
        <w:rPr>
          <w:del w:id="413" w:author="Nasser Mustafa [2]" w:date="2018-09-19T14:47:00Z"/>
          <w:rFonts w:asciiTheme="minorHAnsi" w:eastAsiaTheme="minorEastAsia" w:hAnsiTheme="minorHAnsi" w:cstheme="minorBidi"/>
          <w:noProof/>
          <w:lang w:eastAsia="zh-CN"/>
        </w:rPr>
      </w:pPr>
      <w:del w:id="414" w:author="Nasser Mustafa [2]" w:date="2018-09-19T14:47:00Z">
        <w:r w:rsidRPr="00740534" w:rsidDel="00740534">
          <w:rPr>
            <w:noProof/>
            <w:rPrChange w:id="415" w:author="Nasser Mustafa [2]" w:date="2018-09-19T14:47:00Z">
              <w:rPr>
                <w:rStyle w:val="Hyperlink"/>
                <w:noProof/>
              </w:rPr>
            </w:rPrChange>
          </w:rPr>
          <w:delText>3.5</w:delText>
        </w:r>
        <w:r w:rsidDel="00740534">
          <w:rPr>
            <w:rFonts w:asciiTheme="minorHAnsi" w:eastAsiaTheme="minorEastAsia" w:hAnsiTheme="minorHAnsi" w:cstheme="minorBidi"/>
            <w:noProof/>
            <w:lang w:eastAsia="zh-CN"/>
          </w:rPr>
          <w:tab/>
        </w:r>
        <w:r w:rsidRPr="00740534" w:rsidDel="00740534">
          <w:rPr>
            <w:noProof/>
            <w:rPrChange w:id="416" w:author="Nasser Mustafa [2]" w:date="2018-09-19T14:47:00Z">
              <w:rPr>
                <w:rStyle w:val="Hyperlink"/>
                <w:noProof/>
              </w:rPr>
            </w:rPrChange>
          </w:rPr>
          <w:delText>The Review Findings</w:delText>
        </w:r>
        <w:r w:rsidDel="00740534">
          <w:rPr>
            <w:noProof/>
            <w:webHidden/>
          </w:rPr>
          <w:tab/>
          <w:delText>31</w:delText>
        </w:r>
      </w:del>
    </w:p>
    <w:p w14:paraId="07872355" w14:textId="51E98860" w:rsidR="00557B74" w:rsidDel="00740534" w:rsidRDefault="00557B74">
      <w:pPr>
        <w:pStyle w:val="TOC3"/>
        <w:rPr>
          <w:del w:id="417" w:author="Nasser Mustafa [2]" w:date="2018-09-19T14:47:00Z"/>
          <w:rFonts w:asciiTheme="minorHAnsi" w:eastAsiaTheme="minorEastAsia" w:hAnsiTheme="minorHAnsi" w:cstheme="minorBidi"/>
          <w:noProof/>
          <w:lang w:eastAsia="zh-CN"/>
        </w:rPr>
      </w:pPr>
      <w:del w:id="418" w:author="Nasser Mustafa [2]" w:date="2018-09-19T14:47:00Z">
        <w:r w:rsidRPr="00740534" w:rsidDel="00740534">
          <w:rPr>
            <w:noProof/>
            <w:rPrChange w:id="419" w:author="Nasser Mustafa [2]" w:date="2018-09-19T14:47:00Z">
              <w:rPr>
                <w:rStyle w:val="Hyperlink"/>
                <w:noProof/>
              </w:rPr>
            </w:rPrChange>
          </w:rPr>
          <w:delText>3.5.1</w:delText>
        </w:r>
        <w:r w:rsidDel="00740534">
          <w:rPr>
            <w:rFonts w:asciiTheme="minorHAnsi" w:eastAsiaTheme="minorEastAsia" w:hAnsiTheme="minorHAnsi" w:cstheme="minorBidi"/>
            <w:noProof/>
            <w:lang w:eastAsia="zh-CN"/>
          </w:rPr>
          <w:tab/>
        </w:r>
        <w:r w:rsidRPr="00740534" w:rsidDel="00740534">
          <w:rPr>
            <w:noProof/>
            <w:rPrChange w:id="420" w:author="Nasser Mustafa [2]" w:date="2018-09-19T14:47:00Z">
              <w:rPr>
                <w:rStyle w:val="Hyperlink"/>
                <w:noProof/>
              </w:rPr>
            </w:rPrChange>
          </w:rPr>
          <w:delText>Traceability Concepts and definitions</w:delText>
        </w:r>
        <w:r w:rsidDel="00740534">
          <w:rPr>
            <w:noProof/>
            <w:webHidden/>
          </w:rPr>
          <w:tab/>
          <w:delText>31</w:delText>
        </w:r>
      </w:del>
    </w:p>
    <w:p w14:paraId="66631B10" w14:textId="612253E6" w:rsidR="00557B74" w:rsidDel="00740534" w:rsidRDefault="00557B74">
      <w:pPr>
        <w:pStyle w:val="TOC3"/>
        <w:rPr>
          <w:del w:id="421" w:author="Nasser Mustafa [2]" w:date="2018-09-19T14:47:00Z"/>
          <w:rFonts w:asciiTheme="minorHAnsi" w:eastAsiaTheme="minorEastAsia" w:hAnsiTheme="minorHAnsi" w:cstheme="minorBidi"/>
          <w:noProof/>
          <w:lang w:eastAsia="zh-CN"/>
        </w:rPr>
      </w:pPr>
      <w:del w:id="422" w:author="Nasser Mustafa [2]" w:date="2018-09-19T14:47:00Z">
        <w:r w:rsidRPr="00740534" w:rsidDel="00740534">
          <w:rPr>
            <w:noProof/>
            <w:rPrChange w:id="423" w:author="Nasser Mustafa [2]" w:date="2018-09-19T14:47:00Z">
              <w:rPr>
                <w:rStyle w:val="Hyperlink"/>
                <w:noProof/>
              </w:rPr>
            </w:rPrChange>
          </w:rPr>
          <w:delText>3.5.2</w:delText>
        </w:r>
        <w:r w:rsidDel="00740534">
          <w:rPr>
            <w:rFonts w:asciiTheme="minorHAnsi" w:eastAsiaTheme="minorEastAsia" w:hAnsiTheme="minorHAnsi" w:cstheme="minorBidi"/>
            <w:noProof/>
            <w:lang w:eastAsia="zh-CN"/>
          </w:rPr>
          <w:tab/>
        </w:r>
        <w:r w:rsidRPr="00740534" w:rsidDel="00740534">
          <w:rPr>
            <w:noProof/>
            <w:rPrChange w:id="424" w:author="Nasser Mustafa [2]" w:date="2018-09-19T14:47:00Z">
              <w:rPr>
                <w:rStyle w:val="Hyperlink"/>
                <w:noProof/>
              </w:rPr>
            </w:rPrChange>
          </w:rPr>
          <w:delText>Modeling Traceability</w:delText>
        </w:r>
        <w:r w:rsidDel="00740534">
          <w:rPr>
            <w:noProof/>
            <w:webHidden/>
          </w:rPr>
          <w:tab/>
          <w:delText>31</w:delText>
        </w:r>
      </w:del>
    </w:p>
    <w:p w14:paraId="031234F2" w14:textId="29FE2B23" w:rsidR="00557B74" w:rsidDel="00740534" w:rsidRDefault="00557B74">
      <w:pPr>
        <w:pStyle w:val="TOC3"/>
        <w:rPr>
          <w:del w:id="425" w:author="Nasser Mustafa [2]" w:date="2018-09-19T14:47:00Z"/>
          <w:rFonts w:asciiTheme="minorHAnsi" w:eastAsiaTheme="minorEastAsia" w:hAnsiTheme="minorHAnsi" w:cstheme="minorBidi"/>
          <w:noProof/>
          <w:lang w:eastAsia="zh-CN"/>
        </w:rPr>
      </w:pPr>
      <w:del w:id="426" w:author="Nasser Mustafa [2]" w:date="2018-09-19T14:47:00Z">
        <w:r w:rsidRPr="00740534" w:rsidDel="00740534">
          <w:rPr>
            <w:noProof/>
            <w:rPrChange w:id="427" w:author="Nasser Mustafa [2]" w:date="2018-09-19T14:47:00Z">
              <w:rPr>
                <w:rStyle w:val="Hyperlink"/>
                <w:noProof/>
              </w:rPr>
            </w:rPrChange>
          </w:rPr>
          <w:delText>3.5.3</w:delText>
        </w:r>
        <w:r w:rsidDel="00740534">
          <w:rPr>
            <w:rFonts w:asciiTheme="minorHAnsi" w:eastAsiaTheme="minorEastAsia" w:hAnsiTheme="minorHAnsi" w:cstheme="minorBidi"/>
            <w:noProof/>
            <w:lang w:eastAsia="zh-CN"/>
          </w:rPr>
          <w:tab/>
        </w:r>
        <w:r w:rsidRPr="00740534" w:rsidDel="00740534">
          <w:rPr>
            <w:noProof/>
            <w:rPrChange w:id="428" w:author="Nasser Mustafa [2]" w:date="2018-09-19T14:47:00Z">
              <w:rPr>
                <w:rStyle w:val="Hyperlink"/>
                <w:noProof/>
              </w:rPr>
            </w:rPrChange>
          </w:rPr>
          <w:delText>Traceability Reviews and Surveys</w:delText>
        </w:r>
        <w:r w:rsidDel="00740534">
          <w:rPr>
            <w:noProof/>
            <w:webHidden/>
          </w:rPr>
          <w:tab/>
          <w:delText>34</w:delText>
        </w:r>
      </w:del>
    </w:p>
    <w:p w14:paraId="6C85CC40" w14:textId="7FDCE6BB" w:rsidR="00557B74" w:rsidDel="00740534" w:rsidRDefault="00557B74">
      <w:pPr>
        <w:pStyle w:val="TOC2"/>
        <w:tabs>
          <w:tab w:val="left" w:pos="960"/>
          <w:tab w:val="right" w:leader="dot" w:pos="9016"/>
        </w:tabs>
        <w:rPr>
          <w:del w:id="429" w:author="Nasser Mustafa [2]" w:date="2018-09-19T14:47:00Z"/>
          <w:rFonts w:asciiTheme="minorHAnsi" w:eastAsiaTheme="minorEastAsia" w:hAnsiTheme="minorHAnsi" w:cstheme="minorBidi"/>
          <w:noProof/>
          <w:lang w:eastAsia="zh-CN"/>
        </w:rPr>
      </w:pPr>
      <w:del w:id="430" w:author="Nasser Mustafa [2]" w:date="2018-09-19T14:47:00Z">
        <w:r w:rsidRPr="00740534" w:rsidDel="00740534">
          <w:rPr>
            <w:noProof/>
            <w:rPrChange w:id="431" w:author="Nasser Mustafa [2]" w:date="2018-09-19T14:47:00Z">
              <w:rPr>
                <w:rStyle w:val="Hyperlink"/>
                <w:noProof/>
              </w:rPr>
            </w:rPrChange>
          </w:rPr>
          <w:delText>3.6</w:delText>
        </w:r>
        <w:r w:rsidDel="00740534">
          <w:rPr>
            <w:rFonts w:asciiTheme="minorHAnsi" w:eastAsiaTheme="minorEastAsia" w:hAnsiTheme="minorHAnsi" w:cstheme="minorBidi"/>
            <w:noProof/>
            <w:lang w:eastAsia="zh-CN"/>
          </w:rPr>
          <w:tab/>
        </w:r>
        <w:r w:rsidRPr="00740534" w:rsidDel="00740534">
          <w:rPr>
            <w:noProof/>
            <w:rPrChange w:id="432" w:author="Nasser Mustafa [2]" w:date="2018-09-19T14:47:00Z">
              <w:rPr>
                <w:rStyle w:val="Hyperlink"/>
                <w:noProof/>
              </w:rPr>
            </w:rPrChange>
          </w:rPr>
          <w:delText>Summary</w:delText>
        </w:r>
        <w:r w:rsidDel="00740534">
          <w:rPr>
            <w:noProof/>
            <w:webHidden/>
          </w:rPr>
          <w:tab/>
          <w:delText>36</w:delText>
        </w:r>
      </w:del>
    </w:p>
    <w:p w14:paraId="63F9B720" w14:textId="589EF497" w:rsidR="00557B74" w:rsidDel="00740534" w:rsidRDefault="00557B74">
      <w:pPr>
        <w:pStyle w:val="TOC1"/>
        <w:tabs>
          <w:tab w:val="left" w:pos="480"/>
        </w:tabs>
        <w:rPr>
          <w:del w:id="433" w:author="Nasser Mustafa [2]" w:date="2018-09-19T14:47:00Z"/>
          <w:rFonts w:asciiTheme="minorHAnsi" w:eastAsiaTheme="minorEastAsia" w:hAnsiTheme="minorHAnsi" w:cstheme="minorBidi"/>
          <w:b w:val="0"/>
          <w:noProof/>
          <w:sz w:val="22"/>
          <w:szCs w:val="22"/>
          <w:lang w:eastAsia="zh-CN"/>
        </w:rPr>
      </w:pPr>
      <w:del w:id="434" w:author="Nasser Mustafa [2]" w:date="2018-09-19T14:47:00Z">
        <w:r w:rsidRPr="00740534" w:rsidDel="00740534">
          <w:rPr>
            <w:noProof/>
            <w:rPrChange w:id="435" w:author="Nasser Mustafa [2]" w:date="2018-09-19T14:47:00Z">
              <w:rPr>
                <w:rStyle w:val="Hyperlink"/>
                <w:noProof/>
              </w:rPr>
            </w:rPrChange>
          </w:rPr>
          <w:delText>4</w:delText>
        </w:r>
        <w:r w:rsidDel="00740534">
          <w:rPr>
            <w:rFonts w:asciiTheme="minorHAnsi" w:eastAsiaTheme="minorEastAsia" w:hAnsiTheme="minorHAnsi" w:cstheme="minorBidi"/>
            <w:b w:val="0"/>
            <w:noProof/>
            <w:sz w:val="22"/>
            <w:szCs w:val="22"/>
            <w:lang w:eastAsia="zh-CN"/>
          </w:rPr>
          <w:tab/>
        </w:r>
        <w:r w:rsidRPr="00740534" w:rsidDel="00740534">
          <w:rPr>
            <w:noProof/>
            <w:rPrChange w:id="436" w:author="Nasser Mustafa [2]" w:date="2018-09-19T14:47:00Z">
              <w:rPr>
                <w:rStyle w:val="Hyperlink"/>
                <w:noProof/>
              </w:rPr>
            </w:rPrChange>
          </w:rPr>
          <w:delText>Trace Links Classification</w:delText>
        </w:r>
        <w:r w:rsidDel="00740534">
          <w:rPr>
            <w:noProof/>
            <w:webHidden/>
          </w:rPr>
          <w:tab/>
          <w:delText>37</w:delText>
        </w:r>
      </w:del>
    </w:p>
    <w:p w14:paraId="7DF32B8D" w14:textId="66411D56" w:rsidR="00557B74" w:rsidDel="00740534" w:rsidRDefault="00557B74">
      <w:pPr>
        <w:pStyle w:val="TOC2"/>
        <w:tabs>
          <w:tab w:val="left" w:pos="960"/>
          <w:tab w:val="right" w:leader="dot" w:pos="9016"/>
        </w:tabs>
        <w:rPr>
          <w:del w:id="437" w:author="Nasser Mustafa [2]" w:date="2018-09-19T14:47:00Z"/>
          <w:rFonts w:asciiTheme="minorHAnsi" w:eastAsiaTheme="minorEastAsia" w:hAnsiTheme="minorHAnsi" w:cstheme="minorBidi"/>
          <w:noProof/>
          <w:lang w:eastAsia="zh-CN"/>
        </w:rPr>
      </w:pPr>
      <w:del w:id="438" w:author="Nasser Mustafa [2]" w:date="2018-09-19T14:47:00Z">
        <w:r w:rsidRPr="00740534" w:rsidDel="00740534">
          <w:rPr>
            <w:noProof/>
            <w:rPrChange w:id="439" w:author="Nasser Mustafa [2]" w:date="2018-09-19T14:47:00Z">
              <w:rPr>
                <w:rStyle w:val="Hyperlink"/>
                <w:noProof/>
              </w:rPr>
            </w:rPrChange>
          </w:rPr>
          <w:delText>4.1</w:delText>
        </w:r>
        <w:r w:rsidDel="00740534">
          <w:rPr>
            <w:rFonts w:asciiTheme="minorHAnsi" w:eastAsiaTheme="minorEastAsia" w:hAnsiTheme="minorHAnsi" w:cstheme="minorBidi"/>
            <w:noProof/>
            <w:lang w:eastAsia="zh-CN"/>
          </w:rPr>
          <w:tab/>
        </w:r>
        <w:r w:rsidRPr="00740534" w:rsidDel="00740534">
          <w:rPr>
            <w:noProof/>
            <w:rPrChange w:id="440" w:author="Nasser Mustafa [2]" w:date="2018-09-19T14:47:00Z">
              <w:rPr>
                <w:rStyle w:val="Hyperlink"/>
                <w:noProof/>
              </w:rPr>
            </w:rPrChange>
          </w:rPr>
          <w:delText>Requirement Engineering Classifications</w:delText>
        </w:r>
        <w:r w:rsidDel="00740534">
          <w:rPr>
            <w:noProof/>
            <w:webHidden/>
          </w:rPr>
          <w:tab/>
          <w:delText>37</w:delText>
        </w:r>
      </w:del>
    </w:p>
    <w:p w14:paraId="74DAB3C2" w14:textId="38A274B5" w:rsidR="00557B74" w:rsidDel="00740534" w:rsidRDefault="00557B74">
      <w:pPr>
        <w:pStyle w:val="TOC2"/>
        <w:tabs>
          <w:tab w:val="left" w:pos="960"/>
          <w:tab w:val="right" w:leader="dot" w:pos="9016"/>
        </w:tabs>
        <w:rPr>
          <w:del w:id="441" w:author="Nasser Mustafa [2]" w:date="2018-09-19T14:47:00Z"/>
          <w:rFonts w:asciiTheme="minorHAnsi" w:eastAsiaTheme="minorEastAsia" w:hAnsiTheme="minorHAnsi" w:cstheme="minorBidi"/>
          <w:noProof/>
          <w:lang w:eastAsia="zh-CN"/>
        </w:rPr>
      </w:pPr>
      <w:del w:id="442" w:author="Nasser Mustafa [2]" w:date="2018-09-19T14:47:00Z">
        <w:r w:rsidRPr="00740534" w:rsidDel="00740534">
          <w:rPr>
            <w:noProof/>
            <w:rPrChange w:id="443" w:author="Nasser Mustafa [2]" w:date="2018-09-19T14:47:00Z">
              <w:rPr>
                <w:rStyle w:val="Hyperlink"/>
                <w:noProof/>
              </w:rPr>
            </w:rPrChange>
          </w:rPr>
          <w:delText>4.2</w:delText>
        </w:r>
        <w:r w:rsidDel="00740534">
          <w:rPr>
            <w:rFonts w:asciiTheme="minorHAnsi" w:eastAsiaTheme="minorEastAsia" w:hAnsiTheme="minorHAnsi" w:cstheme="minorBidi"/>
            <w:noProof/>
            <w:lang w:eastAsia="zh-CN"/>
          </w:rPr>
          <w:tab/>
        </w:r>
        <w:r w:rsidRPr="00740534" w:rsidDel="00740534">
          <w:rPr>
            <w:noProof/>
            <w:rPrChange w:id="444" w:author="Nasser Mustafa [2]" w:date="2018-09-19T14:47:00Z">
              <w:rPr>
                <w:rStyle w:val="Hyperlink"/>
                <w:noProof/>
              </w:rPr>
            </w:rPrChange>
          </w:rPr>
          <w:delText>Model Driven Engineering Classifications</w:delText>
        </w:r>
        <w:r w:rsidDel="00740534">
          <w:rPr>
            <w:noProof/>
            <w:webHidden/>
          </w:rPr>
          <w:tab/>
          <w:delText>41</w:delText>
        </w:r>
      </w:del>
    </w:p>
    <w:p w14:paraId="052F1D48" w14:textId="145A08FA" w:rsidR="00557B74" w:rsidDel="00740534" w:rsidRDefault="00557B74">
      <w:pPr>
        <w:pStyle w:val="TOC2"/>
        <w:tabs>
          <w:tab w:val="left" w:pos="960"/>
          <w:tab w:val="right" w:leader="dot" w:pos="9016"/>
        </w:tabs>
        <w:rPr>
          <w:del w:id="445" w:author="Nasser Mustafa [2]" w:date="2018-09-19T14:47:00Z"/>
          <w:rFonts w:asciiTheme="minorHAnsi" w:eastAsiaTheme="minorEastAsia" w:hAnsiTheme="minorHAnsi" w:cstheme="minorBidi"/>
          <w:noProof/>
          <w:lang w:eastAsia="zh-CN"/>
        </w:rPr>
      </w:pPr>
      <w:del w:id="446" w:author="Nasser Mustafa [2]" w:date="2018-09-19T14:47:00Z">
        <w:r w:rsidRPr="00740534" w:rsidDel="00740534">
          <w:rPr>
            <w:noProof/>
            <w:rPrChange w:id="447" w:author="Nasser Mustafa [2]" w:date="2018-09-19T14:47:00Z">
              <w:rPr>
                <w:rStyle w:val="Hyperlink"/>
                <w:noProof/>
              </w:rPr>
            </w:rPrChange>
          </w:rPr>
          <w:delText>4.3</w:delText>
        </w:r>
        <w:r w:rsidDel="00740534">
          <w:rPr>
            <w:rFonts w:asciiTheme="minorHAnsi" w:eastAsiaTheme="minorEastAsia" w:hAnsiTheme="minorHAnsi" w:cstheme="minorBidi"/>
            <w:noProof/>
            <w:lang w:eastAsia="zh-CN"/>
          </w:rPr>
          <w:tab/>
        </w:r>
        <w:r w:rsidRPr="00740534" w:rsidDel="00740534">
          <w:rPr>
            <w:noProof/>
            <w:rPrChange w:id="448" w:author="Nasser Mustafa [2]" w:date="2018-09-19T14:47:00Z">
              <w:rPr>
                <w:rStyle w:val="Hyperlink"/>
                <w:noProof/>
              </w:rPr>
            </w:rPrChange>
          </w:rPr>
          <w:delText>Systems Engineering Classifications</w:delText>
        </w:r>
        <w:r w:rsidDel="00740534">
          <w:rPr>
            <w:noProof/>
            <w:webHidden/>
          </w:rPr>
          <w:tab/>
          <w:delText>42</w:delText>
        </w:r>
      </w:del>
    </w:p>
    <w:p w14:paraId="7B82F3BF" w14:textId="7956938B" w:rsidR="00557B74" w:rsidDel="00740534" w:rsidRDefault="00557B74">
      <w:pPr>
        <w:pStyle w:val="TOC2"/>
        <w:tabs>
          <w:tab w:val="left" w:pos="960"/>
          <w:tab w:val="right" w:leader="dot" w:pos="9016"/>
        </w:tabs>
        <w:rPr>
          <w:del w:id="449" w:author="Nasser Mustafa [2]" w:date="2018-09-19T14:47:00Z"/>
          <w:rFonts w:asciiTheme="minorHAnsi" w:eastAsiaTheme="minorEastAsia" w:hAnsiTheme="minorHAnsi" w:cstheme="minorBidi"/>
          <w:noProof/>
          <w:lang w:eastAsia="zh-CN"/>
        </w:rPr>
      </w:pPr>
      <w:del w:id="450" w:author="Nasser Mustafa [2]" w:date="2018-09-19T14:47:00Z">
        <w:r w:rsidRPr="00740534" w:rsidDel="00740534">
          <w:rPr>
            <w:noProof/>
            <w:rPrChange w:id="451" w:author="Nasser Mustafa [2]" w:date="2018-09-19T14:47:00Z">
              <w:rPr>
                <w:rStyle w:val="Hyperlink"/>
                <w:noProof/>
              </w:rPr>
            </w:rPrChange>
          </w:rPr>
          <w:delText>4.4</w:delText>
        </w:r>
        <w:r w:rsidDel="00740534">
          <w:rPr>
            <w:rFonts w:asciiTheme="minorHAnsi" w:eastAsiaTheme="minorEastAsia" w:hAnsiTheme="minorHAnsi" w:cstheme="minorBidi"/>
            <w:noProof/>
            <w:lang w:eastAsia="zh-CN"/>
          </w:rPr>
          <w:tab/>
        </w:r>
        <w:r w:rsidRPr="00740534" w:rsidDel="00740534">
          <w:rPr>
            <w:noProof/>
            <w:rPrChange w:id="452" w:author="Nasser Mustafa [2]" w:date="2018-09-19T14:47:00Z">
              <w:rPr>
                <w:rStyle w:val="Hyperlink"/>
                <w:noProof/>
              </w:rPr>
            </w:rPrChange>
          </w:rPr>
          <w:delText>Summary</w:delText>
        </w:r>
        <w:r w:rsidDel="00740534">
          <w:rPr>
            <w:noProof/>
            <w:webHidden/>
          </w:rPr>
          <w:tab/>
          <w:delText>43</w:delText>
        </w:r>
      </w:del>
    </w:p>
    <w:p w14:paraId="69CDE71C" w14:textId="2732436C" w:rsidR="00557B74" w:rsidDel="00740534" w:rsidRDefault="00557B74">
      <w:pPr>
        <w:pStyle w:val="TOC1"/>
        <w:tabs>
          <w:tab w:val="left" w:pos="480"/>
        </w:tabs>
        <w:rPr>
          <w:del w:id="453" w:author="Nasser Mustafa [2]" w:date="2018-09-19T14:47:00Z"/>
          <w:rFonts w:asciiTheme="minorHAnsi" w:eastAsiaTheme="minorEastAsia" w:hAnsiTheme="minorHAnsi" w:cstheme="minorBidi"/>
          <w:b w:val="0"/>
          <w:noProof/>
          <w:sz w:val="22"/>
          <w:szCs w:val="22"/>
          <w:lang w:eastAsia="zh-CN"/>
        </w:rPr>
      </w:pPr>
      <w:del w:id="454" w:author="Nasser Mustafa [2]" w:date="2018-09-19T14:47:00Z">
        <w:r w:rsidRPr="00740534" w:rsidDel="00740534">
          <w:rPr>
            <w:noProof/>
            <w:rPrChange w:id="455" w:author="Nasser Mustafa [2]" w:date="2018-09-19T14:47:00Z">
              <w:rPr>
                <w:rStyle w:val="Hyperlink"/>
                <w:noProof/>
              </w:rPr>
            </w:rPrChange>
          </w:rPr>
          <w:delText>5</w:delText>
        </w:r>
        <w:r w:rsidDel="00740534">
          <w:rPr>
            <w:rFonts w:asciiTheme="minorHAnsi" w:eastAsiaTheme="minorEastAsia" w:hAnsiTheme="minorHAnsi" w:cstheme="minorBidi"/>
            <w:b w:val="0"/>
            <w:noProof/>
            <w:sz w:val="22"/>
            <w:szCs w:val="22"/>
            <w:lang w:eastAsia="zh-CN"/>
          </w:rPr>
          <w:tab/>
        </w:r>
        <w:r w:rsidRPr="00740534" w:rsidDel="00740534">
          <w:rPr>
            <w:noProof/>
            <w:rPrChange w:id="456" w:author="Nasser Mustafa [2]" w:date="2018-09-19T14:47:00Z">
              <w:rPr>
                <w:rStyle w:val="Hyperlink"/>
                <w:noProof/>
              </w:rPr>
            </w:rPrChange>
          </w:rPr>
          <w:delText>Traceability Modeling in the Literature</w:delText>
        </w:r>
        <w:r w:rsidDel="00740534">
          <w:rPr>
            <w:noProof/>
            <w:webHidden/>
          </w:rPr>
          <w:tab/>
          <w:delText>45</w:delText>
        </w:r>
      </w:del>
    </w:p>
    <w:p w14:paraId="1B281FC6" w14:textId="3A6DCB22" w:rsidR="00557B74" w:rsidDel="00740534" w:rsidRDefault="00557B74">
      <w:pPr>
        <w:pStyle w:val="TOC2"/>
        <w:tabs>
          <w:tab w:val="left" w:pos="960"/>
          <w:tab w:val="right" w:leader="dot" w:pos="9016"/>
        </w:tabs>
        <w:rPr>
          <w:del w:id="457" w:author="Nasser Mustafa [2]" w:date="2018-09-19T14:47:00Z"/>
          <w:rFonts w:asciiTheme="minorHAnsi" w:eastAsiaTheme="minorEastAsia" w:hAnsiTheme="minorHAnsi" w:cstheme="minorBidi"/>
          <w:noProof/>
          <w:lang w:eastAsia="zh-CN"/>
        </w:rPr>
      </w:pPr>
      <w:del w:id="458" w:author="Nasser Mustafa [2]" w:date="2018-09-19T14:47:00Z">
        <w:r w:rsidRPr="00740534" w:rsidDel="00740534">
          <w:rPr>
            <w:noProof/>
            <w:rPrChange w:id="459" w:author="Nasser Mustafa [2]" w:date="2018-09-19T14:47:00Z">
              <w:rPr>
                <w:rStyle w:val="Hyperlink"/>
                <w:noProof/>
              </w:rPr>
            </w:rPrChange>
          </w:rPr>
          <w:delText>5.1</w:delText>
        </w:r>
        <w:r w:rsidDel="00740534">
          <w:rPr>
            <w:rFonts w:asciiTheme="minorHAnsi" w:eastAsiaTheme="minorEastAsia" w:hAnsiTheme="minorHAnsi" w:cstheme="minorBidi"/>
            <w:noProof/>
            <w:lang w:eastAsia="zh-CN"/>
          </w:rPr>
          <w:tab/>
        </w:r>
        <w:r w:rsidRPr="00740534" w:rsidDel="00740534">
          <w:rPr>
            <w:noProof/>
            <w:rPrChange w:id="460" w:author="Nasser Mustafa [2]" w:date="2018-09-19T14:47:00Z">
              <w:rPr>
                <w:rStyle w:val="Hyperlink"/>
                <w:noProof/>
              </w:rPr>
            </w:rPrChange>
          </w:rPr>
          <w:delText>Domain Specific Traceability Modeling</w:delText>
        </w:r>
        <w:r w:rsidDel="00740534">
          <w:rPr>
            <w:noProof/>
            <w:webHidden/>
          </w:rPr>
          <w:tab/>
          <w:delText>45</w:delText>
        </w:r>
      </w:del>
    </w:p>
    <w:p w14:paraId="6D57B968" w14:textId="3449802A" w:rsidR="00557B74" w:rsidDel="00740534" w:rsidRDefault="00557B74">
      <w:pPr>
        <w:pStyle w:val="TOC2"/>
        <w:tabs>
          <w:tab w:val="left" w:pos="960"/>
          <w:tab w:val="right" w:leader="dot" w:pos="9016"/>
        </w:tabs>
        <w:rPr>
          <w:del w:id="461" w:author="Nasser Mustafa [2]" w:date="2018-09-19T14:47:00Z"/>
          <w:rFonts w:asciiTheme="minorHAnsi" w:eastAsiaTheme="minorEastAsia" w:hAnsiTheme="minorHAnsi" w:cstheme="minorBidi"/>
          <w:noProof/>
          <w:lang w:eastAsia="zh-CN"/>
        </w:rPr>
      </w:pPr>
      <w:del w:id="462" w:author="Nasser Mustafa [2]" w:date="2018-09-19T14:47:00Z">
        <w:r w:rsidRPr="00740534" w:rsidDel="00740534">
          <w:rPr>
            <w:noProof/>
            <w:rPrChange w:id="463" w:author="Nasser Mustafa [2]" w:date="2018-09-19T14:47:00Z">
              <w:rPr>
                <w:rStyle w:val="Hyperlink"/>
                <w:noProof/>
              </w:rPr>
            </w:rPrChange>
          </w:rPr>
          <w:delText>5.2</w:delText>
        </w:r>
        <w:r w:rsidDel="00740534">
          <w:rPr>
            <w:rFonts w:asciiTheme="minorHAnsi" w:eastAsiaTheme="minorEastAsia" w:hAnsiTheme="minorHAnsi" w:cstheme="minorBidi"/>
            <w:noProof/>
            <w:lang w:eastAsia="zh-CN"/>
          </w:rPr>
          <w:tab/>
        </w:r>
        <w:r w:rsidRPr="00740534" w:rsidDel="00740534">
          <w:rPr>
            <w:noProof/>
            <w:rPrChange w:id="464" w:author="Nasser Mustafa [2]" w:date="2018-09-19T14:47:00Z">
              <w:rPr>
                <w:rStyle w:val="Hyperlink"/>
                <w:noProof/>
              </w:rPr>
            </w:rPrChange>
          </w:rPr>
          <w:delText>Generic Traceability Modeling</w:delText>
        </w:r>
        <w:r w:rsidDel="00740534">
          <w:rPr>
            <w:noProof/>
            <w:webHidden/>
          </w:rPr>
          <w:tab/>
          <w:delText>50</w:delText>
        </w:r>
      </w:del>
    </w:p>
    <w:p w14:paraId="5970B9C0" w14:textId="3D718295" w:rsidR="00557B74" w:rsidDel="00740534" w:rsidRDefault="00557B74">
      <w:pPr>
        <w:pStyle w:val="TOC2"/>
        <w:tabs>
          <w:tab w:val="left" w:pos="960"/>
          <w:tab w:val="right" w:leader="dot" w:pos="9016"/>
        </w:tabs>
        <w:rPr>
          <w:del w:id="465" w:author="Nasser Mustafa [2]" w:date="2018-09-19T14:47:00Z"/>
          <w:rFonts w:asciiTheme="minorHAnsi" w:eastAsiaTheme="minorEastAsia" w:hAnsiTheme="minorHAnsi" w:cstheme="minorBidi"/>
          <w:noProof/>
          <w:lang w:eastAsia="zh-CN"/>
        </w:rPr>
      </w:pPr>
      <w:del w:id="466" w:author="Nasser Mustafa [2]" w:date="2018-09-19T14:47:00Z">
        <w:r w:rsidRPr="00740534" w:rsidDel="00740534">
          <w:rPr>
            <w:noProof/>
            <w:rPrChange w:id="467" w:author="Nasser Mustafa [2]" w:date="2018-09-19T14:47:00Z">
              <w:rPr>
                <w:rStyle w:val="Hyperlink"/>
                <w:noProof/>
              </w:rPr>
            </w:rPrChange>
          </w:rPr>
          <w:delText>5.3</w:delText>
        </w:r>
        <w:r w:rsidDel="00740534">
          <w:rPr>
            <w:rFonts w:asciiTheme="minorHAnsi" w:eastAsiaTheme="minorEastAsia" w:hAnsiTheme="minorHAnsi" w:cstheme="minorBidi"/>
            <w:noProof/>
            <w:lang w:eastAsia="zh-CN"/>
          </w:rPr>
          <w:tab/>
        </w:r>
        <w:r w:rsidRPr="00740534" w:rsidDel="00740534">
          <w:rPr>
            <w:noProof/>
            <w:rPrChange w:id="468" w:author="Nasser Mustafa [2]" w:date="2018-09-19T14:47:00Z">
              <w:rPr>
                <w:rStyle w:val="Hyperlink"/>
                <w:noProof/>
              </w:rPr>
            </w:rPrChange>
          </w:rPr>
          <w:delText>Analysis of Existing Research on Modeling Traceability</w:delText>
        </w:r>
        <w:r w:rsidDel="00740534">
          <w:rPr>
            <w:noProof/>
            <w:webHidden/>
          </w:rPr>
          <w:tab/>
          <w:delText>56</w:delText>
        </w:r>
      </w:del>
    </w:p>
    <w:p w14:paraId="5492D50A" w14:textId="5EF82B24" w:rsidR="00557B74" w:rsidDel="00740534" w:rsidRDefault="00557B74">
      <w:pPr>
        <w:pStyle w:val="TOC2"/>
        <w:tabs>
          <w:tab w:val="left" w:pos="960"/>
          <w:tab w:val="right" w:leader="dot" w:pos="9016"/>
        </w:tabs>
        <w:rPr>
          <w:del w:id="469" w:author="Nasser Mustafa [2]" w:date="2018-09-19T14:47:00Z"/>
          <w:rFonts w:asciiTheme="minorHAnsi" w:eastAsiaTheme="minorEastAsia" w:hAnsiTheme="minorHAnsi" w:cstheme="minorBidi"/>
          <w:noProof/>
          <w:lang w:eastAsia="zh-CN"/>
        </w:rPr>
      </w:pPr>
      <w:del w:id="470" w:author="Nasser Mustafa [2]" w:date="2018-09-19T14:47:00Z">
        <w:r w:rsidRPr="00740534" w:rsidDel="00740534">
          <w:rPr>
            <w:noProof/>
            <w:rPrChange w:id="471" w:author="Nasser Mustafa [2]" w:date="2018-09-19T14:47:00Z">
              <w:rPr>
                <w:rStyle w:val="Hyperlink"/>
                <w:noProof/>
              </w:rPr>
            </w:rPrChange>
          </w:rPr>
          <w:delText>5.4</w:delText>
        </w:r>
        <w:r w:rsidDel="00740534">
          <w:rPr>
            <w:rFonts w:asciiTheme="minorHAnsi" w:eastAsiaTheme="minorEastAsia" w:hAnsiTheme="minorHAnsi" w:cstheme="minorBidi"/>
            <w:noProof/>
            <w:lang w:eastAsia="zh-CN"/>
          </w:rPr>
          <w:tab/>
        </w:r>
        <w:r w:rsidRPr="00740534" w:rsidDel="00740534">
          <w:rPr>
            <w:noProof/>
            <w:rPrChange w:id="472" w:author="Nasser Mustafa [2]" w:date="2018-09-19T14:47:00Z">
              <w:rPr>
                <w:rStyle w:val="Hyperlink"/>
                <w:noProof/>
              </w:rPr>
            </w:rPrChange>
          </w:rPr>
          <w:delText>Summary</w:delText>
        </w:r>
        <w:r w:rsidDel="00740534">
          <w:rPr>
            <w:noProof/>
            <w:webHidden/>
          </w:rPr>
          <w:tab/>
          <w:delText>58</w:delText>
        </w:r>
      </w:del>
    </w:p>
    <w:p w14:paraId="2003B5C1" w14:textId="3CD13113" w:rsidR="00557B74" w:rsidDel="00740534" w:rsidRDefault="00557B74">
      <w:pPr>
        <w:pStyle w:val="TOC1"/>
        <w:tabs>
          <w:tab w:val="left" w:pos="480"/>
        </w:tabs>
        <w:rPr>
          <w:del w:id="473" w:author="Nasser Mustafa [2]" w:date="2018-09-19T14:47:00Z"/>
          <w:rFonts w:asciiTheme="minorHAnsi" w:eastAsiaTheme="minorEastAsia" w:hAnsiTheme="minorHAnsi" w:cstheme="minorBidi"/>
          <w:b w:val="0"/>
          <w:noProof/>
          <w:sz w:val="22"/>
          <w:szCs w:val="22"/>
          <w:lang w:eastAsia="zh-CN"/>
        </w:rPr>
      </w:pPr>
      <w:del w:id="474" w:author="Nasser Mustafa [2]" w:date="2018-09-19T14:47:00Z">
        <w:r w:rsidRPr="00740534" w:rsidDel="00740534">
          <w:rPr>
            <w:noProof/>
            <w:rPrChange w:id="475" w:author="Nasser Mustafa [2]" w:date="2018-09-19T14:47:00Z">
              <w:rPr>
                <w:rStyle w:val="Hyperlink"/>
                <w:noProof/>
              </w:rPr>
            </w:rPrChange>
          </w:rPr>
          <w:delText>6</w:delText>
        </w:r>
        <w:r w:rsidDel="00740534">
          <w:rPr>
            <w:rFonts w:asciiTheme="minorHAnsi" w:eastAsiaTheme="minorEastAsia" w:hAnsiTheme="minorHAnsi" w:cstheme="minorBidi"/>
            <w:b w:val="0"/>
            <w:noProof/>
            <w:sz w:val="22"/>
            <w:szCs w:val="22"/>
            <w:lang w:eastAsia="zh-CN"/>
          </w:rPr>
          <w:tab/>
        </w:r>
        <w:r w:rsidRPr="00740534" w:rsidDel="00740534">
          <w:rPr>
            <w:noProof/>
            <w:rPrChange w:id="476" w:author="Nasser Mustafa [2]" w:date="2018-09-19T14:47:00Z">
              <w:rPr>
                <w:rStyle w:val="Hyperlink"/>
                <w:noProof/>
              </w:rPr>
            </w:rPrChange>
          </w:rPr>
          <w:delText>Traceability Survey</w:delText>
        </w:r>
        <w:r w:rsidDel="00740534">
          <w:rPr>
            <w:noProof/>
            <w:webHidden/>
          </w:rPr>
          <w:tab/>
          <w:delText>59</w:delText>
        </w:r>
      </w:del>
    </w:p>
    <w:p w14:paraId="49606DC7" w14:textId="72057FF0" w:rsidR="00557B74" w:rsidDel="00740534" w:rsidRDefault="00557B74">
      <w:pPr>
        <w:pStyle w:val="TOC2"/>
        <w:tabs>
          <w:tab w:val="left" w:pos="960"/>
          <w:tab w:val="right" w:leader="dot" w:pos="9016"/>
        </w:tabs>
        <w:rPr>
          <w:del w:id="477" w:author="Nasser Mustafa [2]" w:date="2018-09-19T14:47:00Z"/>
          <w:rFonts w:asciiTheme="minorHAnsi" w:eastAsiaTheme="minorEastAsia" w:hAnsiTheme="minorHAnsi" w:cstheme="minorBidi"/>
          <w:noProof/>
          <w:lang w:eastAsia="zh-CN"/>
        </w:rPr>
      </w:pPr>
      <w:del w:id="478" w:author="Nasser Mustafa [2]" w:date="2018-09-19T14:47:00Z">
        <w:r w:rsidRPr="00740534" w:rsidDel="00740534">
          <w:rPr>
            <w:noProof/>
            <w:rPrChange w:id="479" w:author="Nasser Mustafa [2]" w:date="2018-09-19T14:47:00Z">
              <w:rPr>
                <w:rStyle w:val="Hyperlink"/>
                <w:noProof/>
              </w:rPr>
            </w:rPrChange>
          </w:rPr>
          <w:delText>6.1</w:delText>
        </w:r>
        <w:r w:rsidDel="00740534">
          <w:rPr>
            <w:rFonts w:asciiTheme="minorHAnsi" w:eastAsiaTheme="minorEastAsia" w:hAnsiTheme="minorHAnsi" w:cstheme="minorBidi"/>
            <w:noProof/>
            <w:lang w:eastAsia="zh-CN"/>
          </w:rPr>
          <w:tab/>
        </w:r>
        <w:r w:rsidRPr="00740534" w:rsidDel="00740534">
          <w:rPr>
            <w:noProof/>
            <w:rPrChange w:id="480" w:author="Nasser Mustafa [2]" w:date="2018-09-19T14:47:00Z">
              <w:rPr>
                <w:rStyle w:val="Hyperlink"/>
                <w:noProof/>
              </w:rPr>
            </w:rPrChange>
          </w:rPr>
          <w:delText>Survey Planning</w:delText>
        </w:r>
        <w:r w:rsidDel="00740534">
          <w:rPr>
            <w:noProof/>
            <w:webHidden/>
          </w:rPr>
          <w:tab/>
          <w:delText>59</w:delText>
        </w:r>
      </w:del>
    </w:p>
    <w:p w14:paraId="13603BC5" w14:textId="2E096EF6" w:rsidR="00557B74" w:rsidDel="00740534" w:rsidRDefault="00557B74">
      <w:pPr>
        <w:pStyle w:val="TOC2"/>
        <w:tabs>
          <w:tab w:val="left" w:pos="960"/>
          <w:tab w:val="right" w:leader="dot" w:pos="9016"/>
        </w:tabs>
        <w:rPr>
          <w:del w:id="481" w:author="Nasser Mustafa [2]" w:date="2018-09-19T14:47:00Z"/>
          <w:rFonts w:asciiTheme="minorHAnsi" w:eastAsiaTheme="minorEastAsia" w:hAnsiTheme="minorHAnsi" w:cstheme="minorBidi"/>
          <w:noProof/>
          <w:lang w:eastAsia="zh-CN"/>
        </w:rPr>
      </w:pPr>
      <w:del w:id="482" w:author="Nasser Mustafa [2]" w:date="2018-09-19T14:47:00Z">
        <w:r w:rsidRPr="00740534" w:rsidDel="00740534">
          <w:rPr>
            <w:noProof/>
            <w:rPrChange w:id="483" w:author="Nasser Mustafa [2]" w:date="2018-09-19T14:47:00Z">
              <w:rPr>
                <w:rStyle w:val="Hyperlink"/>
                <w:noProof/>
              </w:rPr>
            </w:rPrChange>
          </w:rPr>
          <w:delText>6.2</w:delText>
        </w:r>
        <w:r w:rsidDel="00740534">
          <w:rPr>
            <w:rFonts w:asciiTheme="minorHAnsi" w:eastAsiaTheme="minorEastAsia" w:hAnsiTheme="minorHAnsi" w:cstheme="minorBidi"/>
            <w:noProof/>
            <w:lang w:eastAsia="zh-CN"/>
          </w:rPr>
          <w:tab/>
        </w:r>
        <w:r w:rsidRPr="00740534" w:rsidDel="00740534">
          <w:rPr>
            <w:noProof/>
            <w:rPrChange w:id="484" w:author="Nasser Mustafa [2]" w:date="2018-09-19T14:47:00Z">
              <w:rPr>
                <w:rStyle w:val="Hyperlink"/>
                <w:noProof/>
              </w:rPr>
            </w:rPrChange>
          </w:rPr>
          <w:delText>Survey Objectives</w:delText>
        </w:r>
        <w:r w:rsidDel="00740534">
          <w:rPr>
            <w:noProof/>
            <w:webHidden/>
          </w:rPr>
          <w:tab/>
          <w:delText>60</w:delText>
        </w:r>
      </w:del>
    </w:p>
    <w:p w14:paraId="6DE1AB30" w14:textId="7EA6F041" w:rsidR="00557B74" w:rsidDel="00740534" w:rsidRDefault="00557B74">
      <w:pPr>
        <w:pStyle w:val="TOC2"/>
        <w:tabs>
          <w:tab w:val="left" w:pos="960"/>
          <w:tab w:val="right" w:leader="dot" w:pos="9016"/>
        </w:tabs>
        <w:rPr>
          <w:del w:id="485" w:author="Nasser Mustafa [2]" w:date="2018-09-19T14:47:00Z"/>
          <w:rFonts w:asciiTheme="minorHAnsi" w:eastAsiaTheme="minorEastAsia" w:hAnsiTheme="minorHAnsi" w:cstheme="minorBidi"/>
          <w:noProof/>
          <w:lang w:eastAsia="zh-CN"/>
        </w:rPr>
      </w:pPr>
      <w:del w:id="486" w:author="Nasser Mustafa [2]" w:date="2018-09-19T14:47:00Z">
        <w:r w:rsidRPr="00740534" w:rsidDel="00740534">
          <w:rPr>
            <w:noProof/>
            <w:rPrChange w:id="487" w:author="Nasser Mustafa [2]" w:date="2018-09-19T14:47:00Z">
              <w:rPr>
                <w:rStyle w:val="Hyperlink"/>
                <w:noProof/>
              </w:rPr>
            </w:rPrChange>
          </w:rPr>
          <w:delText>6.3</w:delText>
        </w:r>
        <w:r w:rsidDel="00740534">
          <w:rPr>
            <w:rFonts w:asciiTheme="minorHAnsi" w:eastAsiaTheme="minorEastAsia" w:hAnsiTheme="minorHAnsi" w:cstheme="minorBidi"/>
            <w:noProof/>
            <w:lang w:eastAsia="zh-CN"/>
          </w:rPr>
          <w:tab/>
        </w:r>
        <w:r w:rsidRPr="00740534" w:rsidDel="00740534">
          <w:rPr>
            <w:noProof/>
            <w:rPrChange w:id="488" w:author="Nasser Mustafa [2]" w:date="2018-09-19T14:47:00Z">
              <w:rPr>
                <w:rStyle w:val="Hyperlink"/>
                <w:noProof/>
              </w:rPr>
            </w:rPrChange>
          </w:rPr>
          <w:delText>Targeted Audience and Population</w:delText>
        </w:r>
        <w:r w:rsidDel="00740534">
          <w:rPr>
            <w:noProof/>
            <w:webHidden/>
          </w:rPr>
          <w:tab/>
          <w:delText>60</w:delText>
        </w:r>
      </w:del>
    </w:p>
    <w:p w14:paraId="05713A3D" w14:textId="65C0C668" w:rsidR="00557B74" w:rsidDel="00740534" w:rsidRDefault="00557B74">
      <w:pPr>
        <w:pStyle w:val="TOC2"/>
        <w:tabs>
          <w:tab w:val="left" w:pos="960"/>
          <w:tab w:val="right" w:leader="dot" w:pos="9016"/>
        </w:tabs>
        <w:rPr>
          <w:del w:id="489" w:author="Nasser Mustafa [2]" w:date="2018-09-19T14:47:00Z"/>
          <w:rFonts w:asciiTheme="minorHAnsi" w:eastAsiaTheme="minorEastAsia" w:hAnsiTheme="minorHAnsi" w:cstheme="minorBidi"/>
          <w:noProof/>
          <w:lang w:eastAsia="zh-CN"/>
        </w:rPr>
      </w:pPr>
      <w:del w:id="490" w:author="Nasser Mustafa [2]" w:date="2018-09-19T14:47:00Z">
        <w:r w:rsidRPr="00740534" w:rsidDel="00740534">
          <w:rPr>
            <w:noProof/>
            <w:rPrChange w:id="491" w:author="Nasser Mustafa [2]" w:date="2018-09-19T14:47:00Z">
              <w:rPr>
                <w:rStyle w:val="Hyperlink"/>
                <w:noProof/>
              </w:rPr>
            </w:rPrChange>
          </w:rPr>
          <w:delText>6.4</w:delText>
        </w:r>
        <w:r w:rsidDel="00740534">
          <w:rPr>
            <w:rFonts w:asciiTheme="minorHAnsi" w:eastAsiaTheme="minorEastAsia" w:hAnsiTheme="minorHAnsi" w:cstheme="minorBidi"/>
            <w:noProof/>
            <w:lang w:eastAsia="zh-CN"/>
          </w:rPr>
          <w:tab/>
        </w:r>
        <w:r w:rsidRPr="00740534" w:rsidDel="00740534">
          <w:rPr>
            <w:noProof/>
            <w:rPrChange w:id="492" w:author="Nasser Mustafa [2]" w:date="2018-09-19T14:47:00Z">
              <w:rPr>
                <w:rStyle w:val="Hyperlink"/>
                <w:noProof/>
              </w:rPr>
            </w:rPrChange>
          </w:rPr>
          <w:delText>Survey Questionnaire Design</w:delText>
        </w:r>
        <w:r w:rsidDel="00740534">
          <w:rPr>
            <w:noProof/>
            <w:webHidden/>
          </w:rPr>
          <w:tab/>
          <w:delText>61</w:delText>
        </w:r>
      </w:del>
    </w:p>
    <w:p w14:paraId="63D3FBEB" w14:textId="65052D32" w:rsidR="00557B74" w:rsidDel="00740534" w:rsidRDefault="00557B74">
      <w:pPr>
        <w:pStyle w:val="TOC3"/>
        <w:rPr>
          <w:del w:id="493" w:author="Nasser Mustafa [2]" w:date="2018-09-19T14:47:00Z"/>
          <w:rFonts w:asciiTheme="minorHAnsi" w:eastAsiaTheme="minorEastAsia" w:hAnsiTheme="minorHAnsi" w:cstheme="minorBidi"/>
          <w:noProof/>
          <w:lang w:eastAsia="zh-CN"/>
        </w:rPr>
      </w:pPr>
      <w:del w:id="494" w:author="Nasser Mustafa [2]" w:date="2018-09-19T14:47:00Z">
        <w:r w:rsidRPr="00740534" w:rsidDel="00740534">
          <w:rPr>
            <w:noProof/>
            <w:rPrChange w:id="495" w:author="Nasser Mustafa [2]" w:date="2018-09-19T14:47:00Z">
              <w:rPr>
                <w:rStyle w:val="Hyperlink"/>
                <w:noProof/>
              </w:rPr>
            </w:rPrChange>
          </w:rPr>
          <w:delText>6.4.1</w:delText>
        </w:r>
        <w:r w:rsidDel="00740534">
          <w:rPr>
            <w:rFonts w:asciiTheme="minorHAnsi" w:eastAsiaTheme="minorEastAsia" w:hAnsiTheme="minorHAnsi" w:cstheme="minorBidi"/>
            <w:noProof/>
            <w:lang w:eastAsia="zh-CN"/>
          </w:rPr>
          <w:tab/>
        </w:r>
        <w:r w:rsidRPr="00740534" w:rsidDel="00740534">
          <w:rPr>
            <w:noProof/>
            <w:rPrChange w:id="496" w:author="Nasser Mustafa [2]" w:date="2018-09-19T14:47:00Z">
              <w:rPr>
                <w:rStyle w:val="Hyperlink"/>
                <w:noProof/>
                <w:lang w:eastAsia="zh-CN"/>
              </w:rPr>
            </w:rPrChange>
          </w:rPr>
          <w:delText>Demographic Questions</w:delText>
        </w:r>
        <w:r w:rsidDel="00740534">
          <w:rPr>
            <w:noProof/>
            <w:webHidden/>
          </w:rPr>
          <w:tab/>
          <w:delText>62</w:delText>
        </w:r>
      </w:del>
    </w:p>
    <w:p w14:paraId="56744455" w14:textId="595A5B77" w:rsidR="00557B74" w:rsidDel="00740534" w:rsidRDefault="00557B74">
      <w:pPr>
        <w:pStyle w:val="TOC3"/>
        <w:rPr>
          <w:del w:id="497" w:author="Nasser Mustafa [2]" w:date="2018-09-19T14:47:00Z"/>
          <w:rFonts w:asciiTheme="minorHAnsi" w:eastAsiaTheme="minorEastAsia" w:hAnsiTheme="minorHAnsi" w:cstheme="minorBidi"/>
          <w:noProof/>
          <w:lang w:eastAsia="zh-CN"/>
        </w:rPr>
      </w:pPr>
      <w:del w:id="498" w:author="Nasser Mustafa [2]" w:date="2018-09-19T14:47:00Z">
        <w:r w:rsidRPr="00740534" w:rsidDel="00740534">
          <w:rPr>
            <w:noProof/>
            <w:rPrChange w:id="499" w:author="Nasser Mustafa [2]" w:date="2018-09-19T14:47:00Z">
              <w:rPr>
                <w:rStyle w:val="Hyperlink"/>
                <w:noProof/>
              </w:rPr>
            </w:rPrChange>
          </w:rPr>
          <w:delText>6.4.2</w:delText>
        </w:r>
        <w:r w:rsidDel="00740534">
          <w:rPr>
            <w:rFonts w:asciiTheme="minorHAnsi" w:eastAsiaTheme="minorEastAsia" w:hAnsiTheme="minorHAnsi" w:cstheme="minorBidi"/>
            <w:noProof/>
            <w:lang w:eastAsia="zh-CN"/>
          </w:rPr>
          <w:tab/>
        </w:r>
        <w:r w:rsidRPr="00740534" w:rsidDel="00740534">
          <w:rPr>
            <w:noProof/>
            <w:rPrChange w:id="500" w:author="Nasser Mustafa [2]" w:date="2018-09-19T14:47:00Z">
              <w:rPr>
                <w:rStyle w:val="Hyperlink"/>
                <w:noProof/>
                <w:lang w:eastAsia="zh-CN"/>
              </w:rPr>
            </w:rPrChange>
          </w:rPr>
          <w:delText>Traceability Questions</w:delText>
        </w:r>
        <w:r w:rsidDel="00740534">
          <w:rPr>
            <w:noProof/>
            <w:webHidden/>
          </w:rPr>
          <w:tab/>
          <w:delText>63</w:delText>
        </w:r>
      </w:del>
    </w:p>
    <w:p w14:paraId="456E422D" w14:textId="0078256D" w:rsidR="00557B74" w:rsidDel="00740534" w:rsidRDefault="00557B74">
      <w:pPr>
        <w:pStyle w:val="TOC2"/>
        <w:tabs>
          <w:tab w:val="left" w:pos="960"/>
          <w:tab w:val="right" w:leader="dot" w:pos="9016"/>
        </w:tabs>
        <w:rPr>
          <w:del w:id="501" w:author="Nasser Mustafa [2]" w:date="2018-09-19T14:47:00Z"/>
          <w:rFonts w:asciiTheme="minorHAnsi" w:eastAsiaTheme="minorEastAsia" w:hAnsiTheme="minorHAnsi" w:cstheme="minorBidi"/>
          <w:noProof/>
          <w:lang w:eastAsia="zh-CN"/>
        </w:rPr>
      </w:pPr>
      <w:del w:id="502" w:author="Nasser Mustafa [2]" w:date="2018-09-19T14:47:00Z">
        <w:r w:rsidRPr="00740534" w:rsidDel="00740534">
          <w:rPr>
            <w:noProof/>
            <w:rPrChange w:id="503" w:author="Nasser Mustafa [2]" w:date="2018-09-19T14:47:00Z">
              <w:rPr>
                <w:rStyle w:val="Hyperlink"/>
                <w:noProof/>
              </w:rPr>
            </w:rPrChange>
          </w:rPr>
          <w:delText>6.5</w:delText>
        </w:r>
        <w:r w:rsidDel="00740534">
          <w:rPr>
            <w:rFonts w:asciiTheme="minorHAnsi" w:eastAsiaTheme="minorEastAsia" w:hAnsiTheme="minorHAnsi" w:cstheme="minorBidi"/>
            <w:noProof/>
            <w:lang w:eastAsia="zh-CN"/>
          </w:rPr>
          <w:tab/>
        </w:r>
        <w:r w:rsidRPr="00740534" w:rsidDel="00740534">
          <w:rPr>
            <w:noProof/>
            <w:rPrChange w:id="504" w:author="Nasser Mustafa [2]" w:date="2018-09-19T14:47:00Z">
              <w:rPr>
                <w:rStyle w:val="Hyperlink"/>
                <w:noProof/>
              </w:rPr>
            </w:rPrChange>
          </w:rPr>
          <w:delText>Publishing the Survey</w:delText>
        </w:r>
        <w:r w:rsidDel="00740534">
          <w:rPr>
            <w:noProof/>
            <w:webHidden/>
          </w:rPr>
          <w:tab/>
          <w:delText>64</w:delText>
        </w:r>
      </w:del>
    </w:p>
    <w:p w14:paraId="31ED9543" w14:textId="67449E83" w:rsidR="00557B74" w:rsidDel="00740534" w:rsidRDefault="00557B74">
      <w:pPr>
        <w:pStyle w:val="TOC2"/>
        <w:tabs>
          <w:tab w:val="left" w:pos="960"/>
          <w:tab w:val="right" w:leader="dot" w:pos="9016"/>
        </w:tabs>
        <w:rPr>
          <w:del w:id="505" w:author="Nasser Mustafa [2]" w:date="2018-09-19T14:47:00Z"/>
          <w:rFonts w:asciiTheme="minorHAnsi" w:eastAsiaTheme="minorEastAsia" w:hAnsiTheme="minorHAnsi" w:cstheme="minorBidi"/>
          <w:noProof/>
          <w:lang w:eastAsia="zh-CN"/>
        </w:rPr>
      </w:pPr>
      <w:del w:id="506" w:author="Nasser Mustafa [2]" w:date="2018-09-19T14:47:00Z">
        <w:r w:rsidRPr="00740534" w:rsidDel="00740534">
          <w:rPr>
            <w:noProof/>
            <w:rPrChange w:id="507" w:author="Nasser Mustafa [2]" w:date="2018-09-19T14:47:00Z">
              <w:rPr>
                <w:rStyle w:val="Hyperlink"/>
                <w:noProof/>
              </w:rPr>
            </w:rPrChange>
          </w:rPr>
          <w:delText>6.6</w:delText>
        </w:r>
        <w:r w:rsidDel="00740534">
          <w:rPr>
            <w:rFonts w:asciiTheme="minorHAnsi" w:eastAsiaTheme="minorEastAsia" w:hAnsiTheme="minorHAnsi" w:cstheme="minorBidi"/>
            <w:noProof/>
            <w:lang w:eastAsia="zh-CN"/>
          </w:rPr>
          <w:tab/>
        </w:r>
        <w:r w:rsidRPr="00740534" w:rsidDel="00740534">
          <w:rPr>
            <w:noProof/>
            <w:rPrChange w:id="508" w:author="Nasser Mustafa [2]" w:date="2018-09-19T14:47:00Z">
              <w:rPr>
                <w:rStyle w:val="Hyperlink"/>
                <w:noProof/>
              </w:rPr>
            </w:rPrChange>
          </w:rPr>
          <w:delText>Survey Analysis</w:delText>
        </w:r>
        <w:r w:rsidDel="00740534">
          <w:rPr>
            <w:noProof/>
            <w:webHidden/>
          </w:rPr>
          <w:tab/>
          <w:delText>64</w:delText>
        </w:r>
      </w:del>
    </w:p>
    <w:p w14:paraId="0283E7D0" w14:textId="162A55CC" w:rsidR="00557B74" w:rsidDel="00740534" w:rsidRDefault="00557B74">
      <w:pPr>
        <w:pStyle w:val="TOC3"/>
        <w:rPr>
          <w:del w:id="509" w:author="Nasser Mustafa [2]" w:date="2018-09-19T14:47:00Z"/>
          <w:rFonts w:asciiTheme="minorHAnsi" w:eastAsiaTheme="minorEastAsia" w:hAnsiTheme="minorHAnsi" w:cstheme="minorBidi"/>
          <w:noProof/>
          <w:lang w:eastAsia="zh-CN"/>
        </w:rPr>
      </w:pPr>
      <w:del w:id="510" w:author="Nasser Mustafa [2]" w:date="2018-09-19T14:47:00Z">
        <w:r w:rsidRPr="00740534" w:rsidDel="00740534">
          <w:rPr>
            <w:noProof/>
            <w:rPrChange w:id="511" w:author="Nasser Mustafa [2]" w:date="2018-09-19T14:47:00Z">
              <w:rPr>
                <w:rStyle w:val="Hyperlink"/>
                <w:noProof/>
              </w:rPr>
            </w:rPrChange>
          </w:rPr>
          <w:delText>6.6.1</w:delText>
        </w:r>
        <w:r w:rsidDel="00740534">
          <w:rPr>
            <w:rFonts w:asciiTheme="minorHAnsi" w:eastAsiaTheme="minorEastAsia" w:hAnsiTheme="minorHAnsi" w:cstheme="minorBidi"/>
            <w:noProof/>
            <w:lang w:eastAsia="zh-CN"/>
          </w:rPr>
          <w:tab/>
        </w:r>
        <w:r w:rsidRPr="00740534" w:rsidDel="00740534">
          <w:rPr>
            <w:noProof/>
            <w:rPrChange w:id="512" w:author="Nasser Mustafa [2]" w:date="2018-09-19T14:47:00Z">
              <w:rPr>
                <w:rStyle w:val="Hyperlink"/>
                <w:noProof/>
              </w:rPr>
            </w:rPrChange>
          </w:rPr>
          <w:delText>Analysis of Demographic Feedback</w:delText>
        </w:r>
        <w:r w:rsidDel="00740534">
          <w:rPr>
            <w:noProof/>
            <w:webHidden/>
          </w:rPr>
          <w:tab/>
          <w:delText>65</w:delText>
        </w:r>
      </w:del>
    </w:p>
    <w:p w14:paraId="1960BA15" w14:textId="4DE95336" w:rsidR="00557B74" w:rsidDel="00740534" w:rsidRDefault="00557B74">
      <w:pPr>
        <w:pStyle w:val="TOC3"/>
        <w:rPr>
          <w:del w:id="513" w:author="Nasser Mustafa [2]" w:date="2018-09-19T14:47:00Z"/>
          <w:rFonts w:asciiTheme="minorHAnsi" w:eastAsiaTheme="minorEastAsia" w:hAnsiTheme="minorHAnsi" w:cstheme="minorBidi"/>
          <w:noProof/>
          <w:lang w:eastAsia="zh-CN"/>
        </w:rPr>
      </w:pPr>
      <w:del w:id="514" w:author="Nasser Mustafa [2]" w:date="2018-09-19T14:47:00Z">
        <w:r w:rsidRPr="00740534" w:rsidDel="00740534">
          <w:rPr>
            <w:noProof/>
            <w:rPrChange w:id="515" w:author="Nasser Mustafa [2]" w:date="2018-09-19T14:47:00Z">
              <w:rPr>
                <w:rStyle w:val="Hyperlink"/>
                <w:noProof/>
              </w:rPr>
            </w:rPrChange>
          </w:rPr>
          <w:delText>6.6.2</w:delText>
        </w:r>
        <w:r w:rsidDel="00740534">
          <w:rPr>
            <w:rFonts w:asciiTheme="minorHAnsi" w:eastAsiaTheme="minorEastAsia" w:hAnsiTheme="minorHAnsi" w:cstheme="minorBidi"/>
            <w:noProof/>
            <w:lang w:eastAsia="zh-CN"/>
          </w:rPr>
          <w:tab/>
        </w:r>
        <w:r w:rsidRPr="00740534" w:rsidDel="00740534">
          <w:rPr>
            <w:noProof/>
            <w:rPrChange w:id="516" w:author="Nasser Mustafa [2]" w:date="2018-09-19T14:47:00Z">
              <w:rPr>
                <w:rStyle w:val="Hyperlink"/>
                <w:noProof/>
              </w:rPr>
            </w:rPrChange>
          </w:rPr>
          <w:delText>Analysis of Artifacts and Trace Links Feedback</w:delText>
        </w:r>
        <w:r w:rsidDel="00740534">
          <w:rPr>
            <w:noProof/>
            <w:webHidden/>
          </w:rPr>
          <w:tab/>
          <w:delText>66</w:delText>
        </w:r>
      </w:del>
    </w:p>
    <w:p w14:paraId="2ECF6EDB" w14:textId="60EDC398" w:rsidR="00557B74" w:rsidDel="00740534" w:rsidRDefault="00557B74">
      <w:pPr>
        <w:pStyle w:val="TOC3"/>
        <w:rPr>
          <w:del w:id="517" w:author="Nasser Mustafa [2]" w:date="2018-09-19T14:47:00Z"/>
          <w:rFonts w:asciiTheme="minorHAnsi" w:eastAsiaTheme="minorEastAsia" w:hAnsiTheme="minorHAnsi" w:cstheme="minorBidi"/>
          <w:noProof/>
          <w:lang w:eastAsia="zh-CN"/>
        </w:rPr>
      </w:pPr>
      <w:del w:id="518" w:author="Nasser Mustafa [2]" w:date="2018-09-19T14:47:00Z">
        <w:r w:rsidRPr="00740534" w:rsidDel="00740534">
          <w:rPr>
            <w:noProof/>
            <w:rPrChange w:id="519" w:author="Nasser Mustafa [2]" w:date="2018-09-19T14:47:00Z">
              <w:rPr>
                <w:rStyle w:val="Hyperlink"/>
                <w:noProof/>
              </w:rPr>
            </w:rPrChange>
          </w:rPr>
          <w:delText>6.6.3</w:delText>
        </w:r>
        <w:r w:rsidDel="00740534">
          <w:rPr>
            <w:rFonts w:asciiTheme="minorHAnsi" w:eastAsiaTheme="minorEastAsia" w:hAnsiTheme="minorHAnsi" w:cstheme="minorBidi"/>
            <w:noProof/>
            <w:lang w:eastAsia="zh-CN"/>
          </w:rPr>
          <w:tab/>
        </w:r>
        <w:r w:rsidRPr="00740534" w:rsidDel="00740534">
          <w:rPr>
            <w:noProof/>
            <w:rPrChange w:id="520" w:author="Nasser Mustafa [2]" w:date="2018-09-19T14:47:00Z">
              <w:rPr>
                <w:rStyle w:val="Hyperlink"/>
                <w:noProof/>
              </w:rPr>
            </w:rPrChange>
          </w:rPr>
          <w:delText>Analysis of Traceability Tools Feedback</w:delText>
        </w:r>
        <w:r w:rsidDel="00740534">
          <w:rPr>
            <w:noProof/>
            <w:webHidden/>
          </w:rPr>
          <w:tab/>
          <w:delText>67</w:delText>
        </w:r>
      </w:del>
    </w:p>
    <w:p w14:paraId="66DC8D04" w14:textId="55A2C667" w:rsidR="00557B74" w:rsidDel="00740534" w:rsidRDefault="00557B74">
      <w:pPr>
        <w:pStyle w:val="TOC2"/>
        <w:tabs>
          <w:tab w:val="left" w:pos="960"/>
          <w:tab w:val="right" w:leader="dot" w:pos="9016"/>
        </w:tabs>
        <w:rPr>
          <w:del w:id="521" w:author="Nasser Mustafa [2]" w:date="2018-09-19T14:47:00Z"/>
          <w:rFonts w:asciiTheme="minorHAnsi" w:eastAsiaTheme="minorEastAsia" w:hAnsiTheme="minorHAnsi" w:cstheme="minorBidi"/>
          <w:noProof/>
          <w:lang w:eastAsia="zh-CN"/>
        </w:rPr>
      </w:pPr>
      <w:del w:id="522" w:author="Nasser Mustafa [2]" w:date="2018-09-19T14:47:00Z">
        <w:r w:rsidRPr="00740534" w:rsidDel="00740534">
          <w:rPr>
            <w:noProof/>
            <w:rPrChange w:id="523" w:author="Nasser Mustafa [2]" w:date="2018-09-19T14:47:00Z">
              <w:rPr>
                <w:rStyle w:val="Hyperlink"/>
                <w:noProof/>
              </w:rPr>
            </w:rPrChange>
          </w:rPr>
          <w:delText>6.7</w:delText>
        </w:r>
        <w:r w:rsidDel="00740534">
          <w:rPr>
            <w:rFonts w:asciiTheme="minorHAnsi" w:eastAsiaTheme="minorEastAsia" w:hAnsiTheme="minorHAnsi" w:cstheme="minorBidi"/>
            <w:noProof/>
            <w:lang w:eastAsia="zh-CN"/>
          </w:rPr>
          <w:tab/>
        </w:r>
        <w:r w:rsidRPr="00740534" w:rsidDel="00740534">
          <w:rPr>
            <w:noProof/>
            <w:rPrChange w:id="524" w:author="Nasser Mustafa [2]" w:date="2018-09-19T14:47:00Z">
              <w:rPr>
                <w:rStyle w:val="Hyperlink"/>
                <w:noProof/>
              </w:rPr>
            </w:rPrChange>
          </w:rPr>
          <w:delText>Conclusion</w:delText>
        </w:r>
        <w:r w:rsidDel="00740534">
          <w:rPr>
            <w:noProof/>
            <w:webHidden/>
          </w:rPr>
          <w:tab/>
          <w:delText>70</w:delText>
        </w:r>
      </w:del>
    </w:p>
    <w:p w14:paraId="361ABAE7" w14:textId="1FDFB73A" w:rsidR="00557B74" w:rsidDel="00740534" w:rsidRDefault="00557B74">
      <w:pPr>
        <w:pStyle w:val="TOC1"/>
        <w:tabs>
          <w:tab w:val="left" w:pos="480"/>
        </w:tabs>
        <w:rPr>
          <w:del w:id="525" w:author="Nasser Mustafa [2]" w:date="2018-09-19T14:47:00Z"/>
          <w:rFonts w:asciiTheme="minorHAnsi" w:eastAsiaTheme="minorEastAsia" w:hAnsiTheme="minorHAnsi" w:cstheme="minorBidi"/>
          <w:b w:val="0"/>
          <w:noProof/>
          <w:sz w:val="22"/>
          <w:szCs w:val="22"/>
          <w:lang w:eastAsia="zh-CN"/>
        </w:rPr>
      </w:pPr>
      <w:del w:id="526" w:author="Nasser Mustafa [2]" w:date="2018-09-19T14:47:00Z">
        <w:r w:rsidRPr="00740534" w:rsidDel="00740534">
          <w:rPr>
            <w:noProof/>
            <w:rPrChange w:id="527" w:author="Nasser Mustafa [2]" w:date="2018-09-19T14:47:00Z">
              <w:rPr>
                <w:rStyle w:val="Hyperlink"/>
                <w:noProof/>
              </w:rPr>
            </w:rPrChange>
          </w:rPr>
          <w:delText>7</w:delText>
        </w:r>
        <w:r w:rsidDel="00740534">
          <w:rPr>
            <w:rFonts w:asciiTheme="minorHAnsi" w:eastAsiaTheme="minorEastAsia" w:hAnsiTheme="minorHAnsi" w:cstheme="minorBidi"/>
            <w:b w:val="0"/>
            <w:noProof/>
            <w:sz w:val="22"/>
            <w:szCs w:val="22"/>
            <w:lang w:eastAsia="zh-CN"/>
          </w:rPr>
          <w:tab/>
        </w:r>
        <w:r w:rsidRPr="00740534" w:rsidDel="00740534">
          <w:rPr>
            <w:noProof/>
            <w:rPrChange w:id="528" w:author="Nasser Mustafa [2]" w:date="2018-09-19T14:47:00Z">
              <w:rPr>
                <w:rStyle w:val="Hyperlink"/>
                <w:noProof/>
              </w:rPr>
            </w:rPrChange>
          </w:rPr>
          <w:delText>Generic Traceability Model Design</w:delText>
        </w:r>
        <w:r w:rsidDel="00740534">
          <w:rPr>
            <w:noProof/>
            <w:webHidden/>
          </w:rPr>
          <w:tab/>
          <w:delText>72</w:delText>
        </w:r>
      </w:del>
    </w:p>
    <w:p w14:paraId="3A8111B3" w14:textId="76697022" w:rsidR="00557B74" w:rsidDel="00740534" w:rsidRDefault="00557B74">
      <w:pPr>
        <w:pStyle w:val="TOC2"/>
        <w:tabs>
          <w:tab w:val="left" w:pos="960"/>
          <w:tab w:val="right" w:leader="dot" w:pos="9016"/>
        </w:tabs>
        <w:rPr>
          <w:del w:id="529" w:author="Nasser Mustafa [2]" w:date="2018-09-19T14:47:00Z"/>
          <w:rFonts w:asciiTheme="minorHAnsi" w:eastAsiaTheme="minorEastAsia" w:hAnsiTheme="minorHAnsi" w:cstheme="minorBidi"/>
          <w:noProof/>
          <w:lang w:eastAsia="zh-CN"/>
        </w:rPr>
      </w:pPr>
      <w:del w:id="530" w:author="Nasser Mustafa [2]" w:date="2018-09-19T14:47:00Z">
        <w:r w:rsidRPr="00740534" w:rsidDel="00740534">
          <w:rPr>
            <w:noProof/>
            <w:rPrChange w:id="531" w:author="Nasser Mustafa [2]" w:date="2018-09-19T14:47:00Z">
              <w:rPr>
                <w:rStyle w:val="Hyperlink"/>
                <w:noProof/>
              </w:rPr>
            </w:rPrChange>
          </w:rPr>
          <w:delText>7.1</w:delText>
        </w:r>
        <w:r w:rsidDel="00740534">
          <w:rPr>
            <w:rFonts w:asciiTheme="minorHAnsi" w:eastAsiaTheme="minorEastAsia" w:hAnsiTheme="minorHAnsi" w:cstheme="minorBidi"/>
            <w:noProof/>
            <w:lang w:eastAsia="zh-CN"/>
          </w:rPr>
          <w:tab/>
        </w:r>
        <w:r w:rsidRPr="00740534" w:rsidDel="00740534">
          <w:rPr>
            <w:noProof/>
            <w:rPrChange w:id="532" w:author="Nasser Mustafa [2]" w:date="2018-09-19T14:47:00Z">
              <w:rPr>
                <w:rStyle w:val="Hyperlink"/>
                <w:noProof/>
              </w:rPr>
            </w:rPrChange>
          </w:rPr>
          <w:delText>Context</w:delText>
        </w:r>
        <w:r w:rsidDel="00740534">
          <w:rPr>
            <w:noProof/>
            <w:webHidden/>
          </w:rPr>
          <w:tab/>
          <w:delText>72</w:delText>
        </w:r>
      </w:del>
    </w:p>
    <w:p w14:paraId="0490DB72" w14:textId="6540AE88" w:rsidR="00557B74" w:rsidDel="00740534" w:rsidRDefault="00557B74">
      <w:pPr>
        <w:pStyle w:val="TOC2"/>
        <w:tabs>
          <w:tab w:val="left" w:pos="960"/>
          <w:tab w:val="right" w:leader="dot" w:pos="9016"/>
        </w:tabs>
        <w:rPr>
          <w:del w:id="533" w:author="Nasser Mustafa [2]" w:date="2018-09-19T14:47:00Z"/>
          <w:rFonts w:asciiTheme="minorHAnsi" w:eastAsiaTheme="minorEastAsia" w:hAnsiTheme="minorHAnsi" w:cstheme="minorBidi"/>
          <w:noProof/>
          <w:lang w:eastAsia="zh-CN"/>
        </w:rPr>
      </w:pPr>
      <w:del w:id="534" w:author="Nasser Mustafa [2]" w:date="2018-09-19T14:47:00Z">
        <w:r w:rsidRPr="00740534" w:rsidDel="00740534">
          <w:rPr>
            <w:noProof/>
            <w:rPrChange w:id="535" w:author="Nasser Mustafa [2]" w:date="2018-09-19T14:47:00Z">
              <w:rPr>
                <w:rStyle w:val="Hyperlink"/>
                <w:noProof/>
              </w:rPr>
            </w:rPrChange>
          </w:rPr>
          <w:delText>7.2</w:delText>
        </w:r>
        <w:r w:rsidDel="00740534">
          <w:rPr>
            <w:rFonts w:asciiTheme="minorHAnsi" w:eastAsiaTheme="minorEastAsia" w:hAnsiTheme="minorHAnsi" w:cstheme="minorBidi"/>
            <w:noProof/>
            <w:lang w:eastAsia="zh-CN"/>
          </w:rPr>
          <w:tab/>
        </w:r>
        <w:r w:rsidRPr="00740534" w:rsidDel="00740534">
          <w:rPr>
            <w:noProof/>
            <w:rPrChange w:id="536" w:author="Nasser Mustafa [2]" w:date="2018-09-19T14:47:00Z">
              <w:rPr>
                <w:rStyle w:val="Hyperlink"/>
                <w:noProof/>
              </w:rPr>
            </w:rPrChange>
          </w:rPr>
          <w:delText>The Requirements of a Generic Traceability Model</w:delText>
        </w:r>
        <w:r w:rsidDel="00740534">
          <w:rPr>
            <w:noProof/>
            <w:webHidden/>
          </w:rPr>
          <w:tab/>
          <w:delText>73</w:delText>
        </w:r>
      </w:del>
    </w:p>
    <w:p w14:paraId="443F489B" w14:textId="68FDA4AE" w:rsidR="00557B74" w:rsidDel="00740534" w:rsidRDefault="00557B74">
      <w:pPr>
        <w:pStyle w:val="TOC2"/>
        <w:tabs>
          <w:tab w:val="left" w:pos="960"/>
          <w:tab w:val="right" w:leader="dot" w:pos="9016"/>
        </w:tabs>
        <w:rPr>
          <w:del w:id="537" w:author="Nasser Mustafa [2]" w:date="2018-09-19T14:47:00Z"/>
          <w:rFonts w:asciiTheme="minorHAnsi" w:eastAsiaTheme="minorEastAsia" w:hAnsiTheme="minorHAnsi" w:cstheme="minorBidi"/>
          <w:noProof/>
          <w:lang w:eastAsia="zh-CN"/>
        </w:rPr>
      </w:pPr>
      <w:del w:id="538" w:author="Nasser Mustafa [2]" w:date="2018-09-19T14:47:00Z">
        <w:r w:rsidRPr="00740534" w:rsidDel="00740534">
          <w:rPr>
            <w:noProof/>
            <w:rPrChange w:id="539" w:author="Nasser Mustafa [2]" w:date="2018-09-19T14:47:00Z">
              <w:rPr>
                <w:rStyle w:val="Hyperlink"/>
                <w:noProof/>
              </w:rPr>
            </w:rPrChange>
          </w:rPr>
          <w:delText>7.3</w:delText>
        </w:r>
        <w:r w:rsidDel="00740534">
          <w:rPr>
            <w:rFonts w:asciiTheme="minorHAnsi" w:eastAsiaTheme="minorEastAsia" w:hAnsiTheme="minorHAnsi" w:cstheme="minorBidi"/>
            <w:noProof/>
            <w:lang w:eastAsia="zh-CN"/>
          </w:rPr>
          <w:tab/>
        </w:r>
        <w:r w:rsidRPr="00740534" w:rsidDel="00740534">
          <w:rPr>
            <w:noProof/>
            <w:rPrChange w:id="540" w:author="Nasser Mustafa [2]" w:date="2018-09-19T14:47:00Z">
              <w:rPr>
                <w:rStyle w:val="Hyperlink"/>
                <w:noProof/>
              </w:rPr>
            </w:rPrChange>
          </w:rPr>
          <w:delText>Traceability Model Design</w:delText>
        </w:r>
        <w:r w:rsidDel="00740534">
          <w:rPr>
            <w:noProof/>
            <w:webHidden/>
          </w:rPr>
          <w:tab/>
          <w:delText>75</w:delText>
        </w:r>
      </w:del>
    </w:p>
    <w:p w14:paraId="4AD131E2" w14:textId="6779BE00" w:rsidR="00557B74" w:rsidDel="00740534" w:rsidRDefault="00557B74">
      <w:pPr>
        <w:pStyle w:val="TOC2"/>
        <w:tabs>
          <w:tab w:val="left" w:pos="960"/>
          <w:tab w:val="right" w:leader="dot" w:pos="9016"/>
        </w:tabs>
        <w:rPr>
          <w:del w:id="541" w:author="Nasser Mustafa [2]" w:date="2018-09-19T14:47:00Z"/>
          <w:rFonts w:asciiTheme="minorHAnsi" w:eastAsiaTheme="minorEastAsia" w:hAnsiTheme="minorHAnsi" w:cstheme="minorBidi"/>
          <w:noProof/>
          <w:lang w:eastAsia="zh-CN"/>
        </w:rPr>
      </w:pPr>
      <w:del w:id="542" w:author="Nasser Mustafa [2]" w:date="2018-09-19T14:47:00Z">
        <w:r w:rsidRPr="00740534" w:rsidDel="00740534">
          <w:rPr>
            <w:noProof/>
            <w:rPrChange w:id="543" w:author="Nasser Mustafa [2]" w:date="2018-09-19T14:47:00Z">
              <w:rPr>
                <w:rStyle w:val="Hyperlink"/>
                <w:noProof/>
              </w:rPr>
            </w:rPrChange>
          </w:rPr>
          <w:delText>7.4</w:delText>
        </w:r>
        <w:r w:rsidDel="00740534">
          <w:rPr>
            <w:rFonts w:asciiTheme="minorHAnsi" w:eastAsiaTheme="minorEastAsia" w:hAnsiTheme="minorHAnsi" w:cstheme="minorBidi"/>
            <w:noProof/>
            <w:lang w:eastAsia="zh-CN"/>
          </w:rPr>
          <w:tab/>
        </w:r>
        <w:r w:rsidRPr="00740534" w:rsidDel="00740534">
          <w:rPr>
            <w:noProof/>
            <w:rPrChange w:id="544" w:author="Nasser Mustafa [2]" w:date="2018-09-19T14:47:00Z">
              <w:rPr>
                <w:rStyle w:val="Hyperlink"/>
                <w:noProof/>
              </w:rPr>
            </w:rPrChange>
          </w:rPr>
          <w:delText>Validation of Traceability Model by Construction</w:delText>
        </w:r>
        <w:r w:rsidDel="00740534">
          <w:rPr>
            <w:noProof/>
            <w:webHidden/>
          </w:rPr>
          <w:tab/>
          <w:delText>80</w:delText>
        </w:r>
      </w:del>
    </w:p>
    <w:p w14:paraId="56738131" w14:textId="3DA2F596" w:rsidR="00557B74" w:rsidDel="00740534" w:rsidRDefault="00557B74">
      <w:pPr>
        <w:pStyle w:val="TOC2"/>
        <w:tabs>
          <w:tab w:val="left" w:pos="960"/>
          <w:tab w:val="right" w:leader="dot" w:pos="9016"/>
        </w:tabs>
        <w:rPr>
          <w:del w:id="545" w:author="Nasser Mustafa [2]" w:date="2018-09-19T14:47:00Z"/>
          <w:rFonts w:asciiTheme="minorHAnsi" w:eastAsiaTheme="minorEastAsia" w:hAnsiTheme="minorHAnsi" w:cstheme="minorBidi"/>
          <w:noProof/>
          <w:lang w:eastAsia="zh-CN"/>
        </w:rPr>
      </w:pPr>
      <w:del w:id="546" w:author="Nasser Mustafa [2]" w:date="2018-09-19T14:47:00Z">
        <w:r w:rsidRPr="00740534" w:rsidDel="00740534">
          <w:rPr>
            <w:noProof/>
            <w:rPrChange w:id="547" w:author="Nasser Mustafa [2]" w:date="2018-09-19T14:47:00Z">
              <w:rPr>
                <w:rStyle w:val="Hyperlink"/>
                <w:noProof/>
              </w:rPr>
            </w:rPrChange>
          </w:rPr>
          <w:delText>7.5</w:delText>
        </w:r>
        <w:r w:rsidDel="00740534">
          <w:rPr>
            <w:rFonts w:asciiTheme="minorHAnsi" w:eastAsiaTheme="minorEastAsia" w:hAnsiTheme="minorHAnsi" w:cstheme="minorBidi"/>
            <w:noProof/>
            <w:lang w:eastAsia="zh-CN"/>
          </w:rPr>
          <w:tab/>
        </w:r>
        <w:r w:rsidRPr="00740534" w:rsidDel="00740534">
          <w:rPr>
            <w:noProof/>
            <w:rPrChange w:id="548" w:author="Nasser Mustafa [2]" w:date="2018-09-19T14:47:00Z">
              <w:rPr>
                <w:rStyle w:val="Hyperlink"/>
                <w:noProof/>
              </w:rPr>
            </w:rPrChange>
          </w:rPr>
          <w:delText>Tool Support and Integration</w:delText>
        </w:r>
        <w:r w:rsidDel="00740534">
          <w:rPr>
            <w:noProof/>
            <w:webHidden/>
          </w:rPr>
          <w:tab/>
          <w:delText>80</w:delText>
        </w:r>
      </w:del>
    </w:p>
    <w:p w14:paraId="283029B1" w14:textId="5FE9EC8B" w:rsidR="00557B74" w:rsidDel="00740534" w:rsidRDefault="00557B74">
      <w:pPr>
        <w:pStyle w:val="TOC1"/>
        <w:tabs>
          <w:tab w:val="left" w:pos="480"/>
        </w:tabs>
        <w:rPr>
          <w:del w:id="549" w:author="Nasser Mustafa [2]" w:date="2018-09-19T14:47:00Z"/>
          <w:rFonts w:asciiTheme="minorHAnsi" w:eastAsiaTheme="minorEastAsia" w:hAnsiTheme="minorHAnsi" w:cstheme="minorBidi"/>
          <w:b w:val="0"/>
          <w:noProof/>
          <w:sz w:val="22"/>
          <w:szCs w:val="22"/>
          <w:lang w:eastAsia="zh-CN"/>
        </w:rPr>
      </w:pPr>
      <w:del w:id="550" w:author="Nasser Mustafa [2]" w:date="2018-09-19T14:47:00Z">
        <w:r w:rsidRPr="00740534" w:rsidDel="00740534">
          <w:rPr>
            <w:noProof/>
            <w:rPrChange w:id="551" w:author="Nasser Mustafa [2]" w:date="2018-09-19T14:47:00Z">
              <w:rPr>
                <w:rStyle w:val="Hyperlink"/>
                <w:noProof/>
              </w:rPr>
            </w:rPrChange>
          </w:rPr>
          <w:delText>8</w:delText>
        </w:r>
        <w:r w:rsidDel="00740534">
          <w:rPr>
            <w:rFonts w:asciiTheme="minorHAnsi" w:eastAsiaTheme="minorEastAsia" w:hAnsiTheme="minorHAnsi" w:cstheme="minorBidi"/>
            <w:b w:val="0"/>
            <w:noProof/>
            <w:sz w:val="22"/>
            <w:szCs w:val="22"/>
            <w:lang w:eastAsia="zh-CN"/>
          </w:rPr>
          <w:tab/>
        </w:r>
        <w:r w:rsidRPr="00740534" w:rsidDel="00740534">
          <w:rPr>
            <w:noProof/>
            <w:rPrChange w:id="552" w:author="Nasser Mustafa [2]" w:date="2018-09-19T14:47:00Z">
              <w:rPr>
                <w:rStyle w:val="Hyperlink"/>
                <w:noProof/>
              </w:rPr>
            </w:rPrChange>
          </w:rPr>
          <w:delText>A New Encompassing Traceability Link Taxonomy</w:delText>
        </w:r>
        <w:r w:rsidDel="00740534">
          <w:rPr>
            <w:noProof/>
            <w:webHidden/>
          </w:rPr>
          <w:tab/>
          <w:delText>83</w:delText>
        </w:r>
      </w:del>
    </w:p>
    <w:p w14:paraId="5ABC2C90" w14:textId="4FB175F7" w:rsidR="00557B74" w:rsidDel="00740534" w:rsidRDefault="00557B74">
      <w:pPr>
        <w:pStyle w:val="TOC2"/>
        <w:tabs>
          <w:tab w:val="left" w:pos="960"/>
          <w:tab w:val="right" w:leader="dot" w:pos="9016"/>
        </w:tabs>
        <w:rPr>
          <w:del w:id="553" w:author="Nasser Mustafa [2]" w:date="2018-09-19T14:47:00Z"/>
          <w:rFonts w:asciiTheme="minorHAnsi" w:eastAsiaTheme="minorEastAsia" w:hAnsiTheme="minorHAnsi" w:cstheme="minorBidi"/>
          <w:noProof/>
          <w:lang w:eastAsia="zh-CN"/>
        </w:rPr>
      </w:pPr>
      <w:del w:id="554" w:author="Nasser Mustafa [2]" w:date="2018-09-19T14:47:00Z">
        <w:r w:rsidRPr="00740534" w:rsidDel="00740534">
          <w:rPr>
            <w:noProof/>
            <w:rPrChange w:id="555" w:author="Nasser Mustafa [2]" w:date="2018-09-19T14:47:00Z">
              <w:rPr>
                <w:rStyle w:val="Hyperlink"/>
                <w:noProof/>
              </w:rPr>
            </w:rPrChange>
          </w:rPr>
          <w:delText>8.1</w:delText>
        </w:r>
        <w:r w:rsidDel="00740534">
          <w:rPr>
            <w:rFonts w:asciiTheme="minorHAnsi" w:eastAsiaTheme="minorEastAsia" w:hAnsiTheme="minorHAnsi" w:cstheme="minorBidi"/>
            <w:noProof/>
            <w:lang w:eastAsia="zh-CN"/>
          </w:rPr>
          <w:tab/>
        </w:r>
        <w:r w:rsidRPr="00740534" w:rsidDel="00740534">
          <w:rPr>
            <w:noProof/>
            <w:rPrChange w:id="556" w:author="Nasser Mustafa [2]" w:date="2018-09-19T14:47:00Z">
              <w:rPr>
                <w:rStyle w:val="Hyperlink"/>
                <w:noProof/>
              </w:rPr>
            </w:rPrChange>
          </w:rPr>
          <w:delText>The Need for a Trace Link Taxonomy</w:delText>
        </w:r>
        <w:r w:rsidDel="00740534">
          <w:rPr>
            <w:noProof/>
            <w:webHidden/>
          </w:rPr>
          <w:tab/>
          <w:delText>83</w:delText>
        </w:r>
      </w:del>
    </w:p>
    <w:p w14:paraId="0006722C" w14:textId="2556FA2B" w:rsidR="00557B74" w:rsidDel="00740534" w:rsidRDefault="00557B74">
      <w:pPr>
        <w:pStyle w:val="TOC2"/>
        <w:tabs>
          <w:tab w:val="left" w:pos="960"/>
          <w:tab w:val="right" w:leader="dot" w:pos="9016"/>
        </w:tabs>
        <w:rPr>
          <w:del w:id="557" w:author="Nasser Mustafa [2]" w:date="2018-09-19T14:47:00Z"/>
          <w:rFonts w:asciiTheme="minorHAnsi" w:eastAsiaTheme="minorEastAsia" w:hAnsiTheme="minorHAnsi" w:cstheme="minorBidi"/>
          <w:noProof/>
          <w:lang w:eastAsia="zh-CN"/>
        </w:rPr>
      </w:pPr>
      <w:del w:id="558" w:author="Nasser Mustafa [2]" w:date="2018-09-19T14:47:00Z">
        <w:r w:rsidRPr="00740534" w:rsidDel="00740534">
          <w:rPr>
            <w:noProof/>
            <w:rPrChange w:id="559" w:author="Nasser Mustafa [2]" w:date="2018-09-19T14:47:00Z">
              <w:rPr>
                <w:rStyle w:val="Hyperlink"/>
                <w:noProof/>
              </w:rPr>
            </w:rPrChange>
          </w:rPr>
          <w:delText>8.2</w:delText>
        </w:r>
        <w:r w:rsidDel="00740534">
          <w:rPr>
            <w:rFonts w:asciiTheme="minorHAnsi" w:eastAsiaTheme="minorEastAsia" w:hAnsiTheme="minorHAnsi" w:cstheme="minorBidi"/>
            <w:noProof/>
            <w:lang w:eastAsia="zh-CN"/>
          </w:rPr>
          <w:tab/>
        </w:r>
        <w:r w:rsidRPr="00740534" w:rsidDel="00740534">
          <w:rPr>
            <w:noProof/>
            <w:rPrChange w:id="560" w:author="Nasser Mustafa [2]" w:date="2018-09-19T14:47:00Z">
              <w:rPr>
                <w:rStyle w:val="Hyperlink"/>
                <w:noProof/>
              </w:rPr>
            </w:rPrChange>
          </w:rPr>
          <w:delText>Simple, Motivating Example</w:delText>
        </w:r>
        <w:r w:rsidDel="00740534">
          <w:rPr>
            <w:noProof/>
            <w:webHidden/>
          </w:rPr>
          <w:tab/>
          <w:delText>85</w:delText>
        </w:r>
      </w:del>
    </w:p>
    <w:p w14:paraId="1256BE01" w14:textId="0F4B30CE" w:rsidR="00557B74" w:rsidDel="00740534" w:rsidRDefault="00557B74">
      <w:pPr>
        <w:pStyle w:val="TOC2"/>
        <w:tabs>
          <w:tab w:val="left" w:pos="960"/>
          <w:tab w:val="right" w:leader="dot" w:pos="9016"/>
        </w:tabs>
        <w:rPr>
          <w:del w:id="561" w:author="Nasser Mustafa [2]" w:date="2018-09-19T14:47:00Z"/>
          <w:rFonts w:asciiTheme="minorHAnsi" w:eastAsiaTheme="minorEastAsia" w:hAnsiTheme="minorHAnsi" w:cstheme="minorBidi"/>
          <w:noProof/>
          <w:lang w:eastAsia="zh-CN"/>
        </w:rPr>
      </w:pPr>
      <w:del w:id="562" w:author="Nasser Mustafa [2]" w:date="2018-09-19T14:47:00Z">
        <w:r w:rsidRPr="00740534" w:rsidDel="00740534">
          <w:rPr>
            <w:noProof/>
            <w:rPrChange w:id="563" w:author="Nasser Mustafa [2]" w:date="2018-09-19T14:47:00Z">
              <w:rPr>
                <w:rStyle w:val="Hyperlink"/>
                <w:noProof/>
              </w:rPr>
            </w:rPrChange>
          </w:rPr>
          <w:delText>8.3</w:delText>
        </w:r>
        <w:r w:rsidDel="00740534">
          <w:rPr>
            <w:rFonts w:asciiTheme="minorHAnsi" w:eastAsiaTheme="minorEastAsia" w:hAnsiTheme="minorHAnsi" w:cstheme="minorBidi"/>
            <w:noProof/>
            <w:lang w:eastAsia="zh-CN"/>
          </w:rPr>
          <w:tab/>
        </w:r>
        <w:r w:rsidRPr="00740534" w:rsidDel="00740534">
          <w:rPr>
            <w:noProof/>
            <w:rPrChange w:id="564" w:author="Nasser Mustafa [2]" w:date="2018-09-19T14:47:00Z">
              <w:rPr>
                <w:rStyle w:val="Hyperlink"/>
                <w:noProof/>
              </w:rPr>
            </w:rPrChange>
          </w:rPr>
          <w:delText>The Drawbacks of Existing Classifications</w:delText>
        </w:r>
        <w:r w:rsidDel="00740534">
          <w:rPr>
            <w:noProof/>
            <w:webHidden/>
          </w:rPr>
          <w:tab/>
          <w:delText>87</w:delText>
        </w:r>
      </w:del>
    </w:p>
    <w:p w14:paraId="24C3F2CD" w14:textId="6A40A5C0" w:rsidR="00557B74" w:rsidDel="00740534" w:rsidRDefault="00557B74">
      <w:pPr>
        <w:pStyle w:val="TOC2"/>
        <w:tabs>
          <w:tab w:val="left" w:pos="960"/>
          <w:tab w:val="right" w:leader="dot" w:pos="9016"/>
        </w:tabs>
        <w:rPr>
          <w:del w:id="565" w:author="Nasser Mustafa [2]" w:date="2018-09-19T14:47:00Z"/>
          <w:rFonts w:asciiTheme="minorHAnsi" w:eastAsiaTheme="minorEastAsia" w:hAnsiTheme="minorHAnsi" w:cstheme="minorBidi"/>
          <w:noProof/>
          <w:lang w:eastAsia="zh-CN"/>
        </w:rPr>
      </w:pPr>
      <w:del w:id="566" w:author="Nasser Mustafa [2]" w:date="2018-09-19T14:47:00Z">
        <w:r w:rsidRPr="00740534" w:rsidDel="00740534">
          <w:rPr>
            <w:noProof/>
            <w:rPrChange w:id="567" w:author="Nasser Mustafa [2]" w:date="2018-09-19T14:47:00Z">
              <w:rPr>
                <w:rStyle w:val="Hyperlink"/>
                <w:noProof/>
              </w:rPr>
            </w:rPrChange>
          </w:rPr>
          <w:delText>8.4</w:delText>
        </w:r>
        <w:r w:rsidDel="00740534">
          <w:rPr>
            <w:rFonts w:asciiTheme="minorHAnsi" w:eastAsiaTheme="minorEastAsia" w:hAnsiTheme="minorHAnsi" w:cstheme="minorBidi"/>
            <w:noProof/>
            <w:lang w:eastAsia="zh-CN"/>
          </w:rPr>
          <w:tab/>
        </w:r>
        <w:r w:rsidRPr="00740534" w:rsidDel="00740534">
          <w:rPr>
            <w:noProof/>
            <w:rPrChange w:id="568" w:author="Nasser Mustafa [2]" w:date="2018-09-19T14:47:00Z">
              <w:rPr>
                <w:rStyle w:val="Hyperlink"/>
                <w:noProof/>
              </w:rPr>
            </w:rPrChange>
          </w:rPr>
          <w:delText>The Taxonomy Requirements</w:delText>
        </w:r>
        <w:r w:rsidDel="00740534">
          <w:rPr>
            <w:noProof/>
            <w:webHidden/>
          </w:rPr>
          <w:tab/>
          <w:delText>88</w:delText>
        </w:r>
      </w:del>
    </w:p>
    <w:p w14:paraId="0C4659B8" w14:textId="1135D250" w:rsidR="00557B74" w:rsidDel="00740534" w:rsidRDefault="00557B74">
      <w:pPr>
        <w:pStyle w:val="TOC2"/>
        <w:tabs>
          <w:tab w:val="left" w:pos="960"/>
          <w:tab w:val="right" w:leader="dot" w:pos="9016"/>
        </w:tabs>
        <w:rPr>
          <w:del w:id="569" w:author="Nasser Mustafa [2]" w:date="2018-09-19T14:47:00Z"/>
          <w:rFonts w:asciiTheme="minorHAnsi" w:eastAsiaTheme="minorEastAsia" w:hAnsiTheme="minorHAnsi" w:cstheme="minorBidi"/>
          <w:noProof/>
          <w:lang w:eastAsia="zh-CN"/>
        </w:rPr>
      </w:pPr>
      <w:del w:id="570" w:author="Nasser Mustafa [2]" w:date="2018-09-19T14:47:00Z">
        <w:r w:rsidRPr="00740534" w:rsidDel="00740534">
          <w:rPr>
            <w:noProof/>
            <w:rPrChange w:id="571" w:author="Nasser Mustafa [2]" w:date="2018-09-19T14:47:00Z">
              <w:rPr>
                <w:rStyle w:val="Hyperlink"/>
                <w:noProof/>
              </w:rPr>
            </w:rPrChange>
          </w:rPr>
          <w:delText>8.5</w:delText>
        </w:r>
        <w:r w:rsidDel="00740534">
          <w:rPr>
            <w:rFonts w:asciiTheme="minorHAnsi" w:eastAsiaTheme="minorEastAsia" w:hAnsiTheme="minorHAnsi" w:cstheme="minorBidi"/>
            <w:noProof/>
            <w:lang w:eastAsia="zh-CN"/>
          </w:rPr>
          <w:tab/>
        </w:r>
        <w:r w:rsidRPr="00740534" w:rsidDel="00740534">
          <w:rPr>
            <w:noProof/>
            <w:rPrChange w:id="572" w:author="Nasser Mustafa [2]" w:date="2018-09-19T14:47:00Z">
              <w:rPr>
                <w:rStyle w:val="Hyperlink"/>
                <w:noProof/>
              </w:rPr>
            </w:rPrChange>
          </w:rPr>
          <w:delText>Employing the RDF in Building the Taxonomy</w:delText>
        </w:r>
        <w:r w:rsidDel="00740534">
          <w:rPr>
            <w:noProof/>
            <w:webHidden/>
          </w:rPr>
          <w:tab/>
          <w:delText>89</w:delText>
        </w:r>
      </w:del>
    </w:p>
    <w:p w14:paraId="01EC8E70" w14:textId="6BBB76DB" w:rsidR="00557B74" w:rsidDel="00740534" w:rsidRDefault="00557B74">
      <w:pPr>
        <w:pStyle w:val="TOC2"/>
        <w:tabs>
          <w:tab w:val="left" w:pos="960"/>
          <w:tab w:val="right" w:leader="dot" w:pos="9016"/>
        </w:tabs>
        <w:rPr>
          <w:del w:id="573" w:author="Nasser Mustafa [2]" w:date="2018-09-19T14:47:00Z"/>
          <w:rFonts w:asciiTheme="minorHAnsi" w:eastAsiaTheme="minorEastAsia" w:hAnsiTheme="minorHAnsi" w:cstheme="minorBidi"/>
          <w:noProof/>
          <w:lang w:eastAsia="zh-CN"/>
        </w:rPr>
      </w:pPr>
      <w:del w:id="574" w:author="Nasser Mustafa [2]" w:date="2018-09-19T14:47:00Z">
        <w:r w:rsidRPr="00740534" w:rsidDel="00740534">
          <w:rPr>
            <w:noProof/>
            <w:rPrChange w:id="575" w:author="Nasser Mustafa [2]" w:date="2018-09-19T14:47:00Z">
              <w:rPr>
                <w:rStyle w:val="Hyperlink"/>
                <w:noProof/>
              </w:rPr>
            </w:rPrChange>
          </w:rPr>
          <w:delText>8.6</w:delText>
        </w:r>
        <w:r w:rsidDel="00740534">
          <w:rPr>
            <w:rFonts w:asciiTheme="minorHAnsi" w:eastAsiaTheme="minorEastAsia" w:hAnsiTheme="minorHAnsi" w:cstheme="minorBidi"/>
            <w:noProof/>
            <w:lang w:eastAsia="zh-CN"/>
          </w:rPr>
          <w:tab/>
        </w:r>
        <w:r w:rsidRPr="00740534" w:rsidDel="00740534">
          <w:rPr>
            <w:noProof/>
            <w:rPrChange w:id="576" w:author="Nasser Mustafa [2]" w:date="2018-09-19T14:47:00Z">
              <w:rPr>
                <w:rStyle w:val="Hyperlink"/>
                <w:noProof/>
              </w:rPr>
            </w:rPrChange>
          </w:rPr>
          <w:delText>Taxonomy Design and implementation</w:delText>
        </w:r>
        <w:r w:rsidDel="00740534">
          <w:rPr>
            <w:noProof/>
            <w:webHidden/>
          </w:rPr>
          <w:tab/>
          <w:delText>92</w:delText>
        </w:r>
      </w:del>
    </w:p>
    <w:p w14:paraId="6B2100B4" w14:textId="653B8154" w:rsidR="00557B74" w:rsidDel="00740534" w:rsidRDefault="00557B74">
      <w:pPr>
        <w:pStyle w:val="TOC3"/>
        <w:rPr>
          <w:del w:id="577" w:author="Nasser Mustafa [2]" w:date="2018-09-19T14:47:00Z"/>
          <w:rFonts w:asciiTheme="minorHAnsi" w:eastAsiaTheme="minorEastAsia" w:hAnsiTheme="minorHAnsi" w:cstheme="minorBidi"/>
          <w:noProof/>
          <w:lang w:eastAsia="zh-CN"/>
        </w:rPr>
      </w:pPr>
      <w:del w:id="578" w:author="Nasser Mustafa [2]" w:date="2018-09-19T14:47:00Z">
        <w:r w:rsidRPr="00740534" w:rsidDel="00740534">
          <w:rPr>
            <w:noProof/>
            <w:rPrChange w:id="579" w:author="Nasser Mustafa [2]" w:date="2018-09-19T14:47:00Z">
              <w:rPr>
                <w:rStyle w:val="Hyperlink"/>
                <w:noProof/>
              </w:rPr>
            </w:rPrChange>
          </w:rPr>
          <w:delText>8.6.1</w:delText>
        </w:r>
        <w:r w:rsidDel="00740534">
          <w:rPr>
            <w:rFonts w:asciiTheme="minorHAnsi" w:eastAsiaTheme="minorEastAsia" w:hAnsiTheme="minorHAnsi" w:cstheme="minorBidi"/>
            <w:noProof/>
            <w:lang w:eastAsia="zh-CN"/>
          </w:rPr>
          <w:tab/>
        </w:r>
        <w:r w:rsidRPr="00740534" w:rsidDel="00740534">
          <w:rPr>
            <w:noProof/>
            <w:rPrChange w:id="580" w:author="Nasser Mustafa [2]" w:date="2018-09-19T14:47:00Z">
              <w:rPr>
                <w:rStyle w:val="Hyperlink"/>
                <w:noProof/>
              </w:rPr>
            </w:rPrChange>
          </w:rPr>
          <w:delText>Taxonomy Design</w:delText>
        </w:r>
        <w:r w:rsidDel="00740534">
          <w:rPr>
            <w:noProof/>
            <w:webHidden/>
          </w:rPr>
          <w:tab/>
          <w:delText>92</w:delText>
        </w:r>
      </w:del>
    </w:p>
    <w:p w14:paraId="6C24E510" w14:textId="40A76415" w:rsidR="00557B74" w:rsidDel="00740534" w:rsidRDefault="00557B74">
      <w:pPr>
        <w:pStyle w:val="TOC3"/>
        <w:rPr>
          <w:del w:id="581" w:author="Nasser Mustafa [2]" w:date="2018-09-19T14:47:00Z"/>
          <w:rFonts w:asciiTheme="minorHAnsi" w:eastAsiaTheme="minorEastAsia" w:hAnsiTheme="minorHAnsi" w:cstheme="minorBidi"/>
          <w:noProof/>
          <w:lang w:eastAsia="zh-CN"/>
        </w:rPr>
      </w:pPr>
      <w:del w:id="582" w:author="Nasser Mustafa [2]" w:date="2018-09-19T14:47:00Z">
        <w:r w:rsidRPr="00740534" w:rsidDel="00740534">
          <w:rPr>
            <w:noProof/>
            <w:rPrChange w:id="583" w:author="Nasser Mustafa [2]" w:date="2018-09-19T14:47:00Z">
              <w:rPr>
                <w:rStyle w:val="Hyperlink"/>
                <w:noProof/>
              </w:rPr>
            </w:rPrChange>
          </w:rPr>
          <w:delText>8.6.2</w:delText>
        </w:r>
        <w:r w:rsidDel="00740534">
          <w:rPr>
            <w:rFonts w:asciiTheme="minorHAnsi" w:eastAsiaTheme="minorEastAsia" w:hAnsiTheme="minorHAnsi" w:cstheme="minorBidi"/>
            <w:noProof/>
            <w:lang w:eastAsia="zh-CN"/>
          </w:rPr>
          <w:tab/>
        </w:r>
        <w:r w:rsidRPr="00740534" w:rsidDel="00740534">
          <w:rPr>
            <w:noProof/>
            <w:rPrChange w:id="584" w:author="Nasser Mustafa [2]" w:date="2018-09-19T14:47:00Z">
              <w:rPr>
                <w:rStyle w:val="Hyperlink"/>
                <w:noProof/>
              </w:rPr>
            </w:rPrChange>
          </w:rPr>
          <w:delText>Design Decisions</w:delText>
        </w:r>
        <w:r w:rsidDel="00740534">
          <w:rPr>
            <w:noProof/>
            <w:webHidden/>
          </w:rPr>
          <w:tab/>
          <w:delText>93</w:delText>
        </w:r>
      </w:del>
    </w:p>
    <w:p w14:paraId="5E748854" w14:textId="6919E4F8" w:rsidR="00557B74" w:rsidDel="00740534" w:rsidRDefault="00557B74">
      <w:pPr>
        <w:pStyle w:val="TOC3"/>
        <w:rPr>
          <w:del w:id="585" w:author="Nasser Mustafa [2]" w:date="2018-09-19T14:47:00Z"/>
          <w:rFonts w:asciiTheme="minorHAnsi" w:eastAsiaTheme="minorEastAsia" w:hAnsiTheme="minorHAnsi" w:cstheme="minorBidi"/>
          <w:noProof/>
          <w:lang w:eastAsia="zh-CN"/>
        </w:rPr>
      </w:pPr>
      <w:del w:id="586" w:author="Nasser Mustafa [2]" w:date="2018-09-19T14:47:00Z">
        <w:r w:rsidRPr="00740534" w:rsidDel="00740534">
          <w:rPr>
            <w:noProof/>
            <w:rPrChange w:id="587" w:author="Nasser Mustafa [2]" w:date="2018-09-19T14:47:00Z">
              <w:rPr>
                <w:rStyle w:val="Hyperlink"/>
                <w:noProof/>
              </w:rPr>
            </w:rPrChange>
          </w:rPr>
          <w:delText>8.6.3</w:delText>
        </w:r>
        <w:r w:rsidDel="00740534">
          <w:rPr>
            <w:rFonts w:asciiTheme="minorHAnsi" w:eastAsiaTheme="minorEastAsia" w:hAnsiTheme="minorHAnsi" w:cstheme="minorBidi"/>
            <w:noProof/>
            <w:lang w:eastAsia="zh-CN"/>
          </w:rPr>
          <w:tab/>
        </w:r>
        <w:r w:rsidRPr="00740534" w:rsidDel="00740534">
          <w:rPr>
            <w:noProof/>
            <w:rPrChange w:id="588" w:author="Nasser Mustafa [2]" w:date="2018-09-19T14:47:00Z">
              <w:rPr>
                <w:rStyle w:val="Hyperlink"/>
                <w:noProof/>
              </w:rPr>
            </w:rPrChange>
          </w:rPr>
          <w:delText>Taxonomy Implementation</w:delText>
        </w:r>
        <w:r w:rsidDel="00740534">
          <w:rPr>
            <w:noProof/>
            <w:webHidden/>
          </w:rPr>
          <w:tab/>
          <w:delText>95</w:delText>
        </w:r>
      </w:del>
    </w:p>
    <w:p w14:paraId="379EDF8C" w14:textId="1A679FD8" w:rsidR="00557B74" w:rsidDel="00740534" w:rsidRDefault="00557B74">
      <w:pPr>
        <w:pStyle w:val="TOC2"/>
        <w:tabs>
          <w:tab w:val="left" w:pos="960"/>
          <w:tab w:val="right" w:leader="dot" w:pos="9016"/>
        </w:tabs>
        <w:rPr>
          <w:del w:id="589" w:author="Nasser Mustafa [2]" w:date="2018-09-19T14:47:00Z"/>
          <w:rFonts w:asciiTheme="minorHAnsi" w:eastAsiaTheme="minorEastAsia" w:hAnsiTheme="minorHAnsi" w:cstheme="minorBidi"/>
          <w:noProof/>
          <w:lang w:eastAsia="zh-CN"/>
        </w:rPr>
      </w:pPr>
      <w:del w:id="590" w:author="Nasser Mustafa [2]" w:date="2018-09-19T14:47:00Z">
        <w:r w:rsidRPr="00740534" w:rsidDel="00740534">
          <w:rPr>
            <w:noProof/>
            <w:rPrChange w:id="591" w:author="Nasser Mustafa [2]" w:date="2018-09-19T14:47:00Z">
              <w:rPr>
                <w:rStyle w:val="Hyperlink"/>
                <w:noProof/>
              </w:rPr>
            </w:rPrChange>
          </w:rPr>
          <w:delText>8.7</w:delText>
        </w:r>
        <w:r w:rsidDel="00740534">
          <w:rPr>
            <w:rFonts w:asciiTheme="minorHAnsi" w:eastAsiaTheme="minorEastAsia" w:hAnsiTheme="minorHAnsi" w:cstheme="minorBidi"/>
            <w:noProof/>
            <w:lang w:eastAsia="zh-CN"/>
          </w:rPr>
          <w:tab/>
        </w:r>
        <w:r w:rsidRPr="00740534" w:rsidDel="00740534">
          <w:rPr>
            <w:noProof/>
            <w:rPrChange w:id="592" w:author="Nasser Mustafa [2]" w:date="2018-09-19T14:47:00Z">
              <w:rPr>
                <w:rStyle w:val="Hyperlink"/>
                <w:noProof/>
              </w:rPr>
            </w:rPrChange>
          </w:rPr>
          <w:delText>Taxonomy Validation</w:delText>
        </w:r>
        <w:r w:rsidDel="00740534">
          <w:rPr>
            <w:noProof/>
            <w:webHidden/>
          </w:rPr>
          <w:tab/>
          <w:delText>97</w:delText>
        </w:r>
      </w:del>
    </w:p>
    <w:p w14:paraId="64F2E050" w14:textId="712647E3" w:rsidR="00557B74" w:rsidDel="00740534" w:rsidRDefault="00557B74">
      <w:pPr>
        <w:pStyle w:val="TOC3"/>
        <w:rPr>
          <w:del w:id="593" w:author="Nasser Mustafa [2]" w:date="2018-09-19T14:47:00Z"/>
          <w:rFonts w:asciiTheme="minorHAnsi" w:eastAsiaTheme="minorEastAsia" w:hAnsiTheme="minorHAnsi" w:cstheme="minorBidi"/>
          <w:noProof/>
          <w:lang w:eastAsia="zh-CN"/>
        </w:rPr>
      </w:pPr>
      <w:del w:id="594" w:author="Nasser Mustafa [2]" w:date="2018-09-19T14:47:00Z">
        <w:r w:rsidRPr="00740534" w:rsidDel="00740534">
          <w:rPr>
            <w:noProof/>
            <w:rPrChange w:id="595" w:author="Nasser Mustafa [2]" w:date="2018-09-19T14:47:00Z">
              <w:rPr>
                <w:rStyle w:val="Hyperlink"/>
                <w:noProof/>
              </w:rPr>
            </w:rPrChange>
          </w:rPr>
          <w:delText>8.7.1</w:delText>
        </w:r>
        <w:r w:rsidDel="00740534">
          <w:rPr>
            <w:rFonts w:asciiTheme="minorHAnsi" w:eastAsiaTheme="minorEastAsia" w:hAnsiTheme="minorHAnsi" w:cstheme="minorBidi"/>
            <w:noProof/>
            <w:lang w:eastAsia="zh-CN"/>
          </w:rPr>
          <w:tab/>
        </w:r>
        <w:r w:rsidRPr="00740534" w:rsidDel="00740534">
          <w:rPr>
            <w:noProof/>
            <w:rPrChange w:id="596" w:author="Nasser Mustafa [2]" w:date="2018-09-19T14:47:00Z">
              <w:rPr>
                <w:rStyle w:val="Hyperlink"/>
                <w:noProof/>
              </w:rPr>
            </w:rPrChange>
          </w:rPr>
          <w:delText>Compliance Criteria</w:delText>
        </w:r>
        <w:r w:rsidDel="00740534">
          <w:rPr>
            <w:noProof/>
            <w:webHidden/>
          </w:rPr>
          <w:tab/>
          <w:delText>97</w:delText>
        </w:r>
      </w:del>
    </w:p>
    <w:p w14:paraId="549450D3" w14:textId="7FC1452E" w:rsidR="00557B74" w:rsidDel="00740534" w:rsidRDefault="00557B74">
      <w:pPr>
        <w:pStyle w:val="TOC2"/>
        <w:tabs>
          <w:tab w:val="left" w:pos="960"/>
          <w:tab w:val="right" w:leader="dot" w:pos="9016"/>
        </w:tabs>
        <w:rPr>
          <w:del w:id="597" w:author="Nasser Mustafa [2]" w:date="2018-09-19T14:47:00Z"/>
          <w:rFonts w:asciiTheme="minorHAnsi" w:eastAsiaTheme="minorEastAsia" w:hAnsiTheme="minorHAnsi" w:cstheme="minorBidi"/>
          <w:noProof/>
          <w:lang w:eastAsia="zh-CN"/>
        </w:rPr>
      </w:pPr>
      <w:del w:id="598" w:author="Nasser Mustafa [2]" w:date="2018-09-19T14:47:00Z">
        <w:r w:rsidRPr="00740534" w:rsidDel="00740534">
          <w:rPr>
            <w:noProof/>
            <w:rPrChange w:id="599" w:author="Nasser Mustafa [2]" w:date="2018-09-19T14:47:00Z">
              <w:rPr>
                <w:rStyle w:val="Hyperlink"/>
                <w:noProof/>
              </w:rPr>
            </w:rPrChange>
          </w:rPr>
          <w:delText>8.8</w:delText>
        </w:r>
        <w:r w:rsidDel="00740534">
          <w:rPr>
            <w:rFonts w:asciiTheme="minorHAnsi" w:eastAsiaTheme="minorEastAsia" w:hAnsiTheme="minorHAnsi" w:cstheme="minorBidi"/>
            <w:noProof/>
            <w:lang w:eastAsia="zh-CN"/>
          </w:rPr>
          <w:tab/>
        </w:r>
        <w:r w:rsidRPr="00740534" w:rsidDel="00740534">
          <w:rPr>
            <w:noProof/>
            <w:rPrChange w:id="600" w:author="Nasser Mustafa [2]" w:date="2018-09-19T14:47:00Z">
              <w:rPr>
                <w:rStyle w:val="Hyperlink"/>
                <w:noProof/>
              </w:rPr>
            </w:rPrChange>
          </w:rPr>
          <w:delText>Summary</w:delText>
        </w:r>
        <w:r w:rsidDel="00740534">
          <w:rPr>
            <w:noProof/>
            <w:webHidden/>
          </w:rPr>
          <w:tab/>
          <w:delText>101</w:delText>
        </w:r>
      </w:del>
    </w:p>
    <w:p w14:paraId="58EDA0D8" w14:textId="4E65BCA9" w:rsidR="00557B74" w:rsidDel="00740534" w:rsidRDefault="00557B74">
      <w:pPr>
        <w:pStyle w:val="TOC1"/>
        <w:tabs>
          <w:tab w:val="left" w:pos="480"/>
        </w:tabs>
        <w:rPr>
          <w:del w:id="601" w:author="Nasser Mustafa [2]" w:date="2018-09-19T14:47:00Z"/>
          <w:rFonts w:asciiTheme="minorHAnsi" w:eastAsiaTheme="minorEastAsia" w:hAnsiTheme="minorHAnsi" w:cstheme="minorBidi"/>
          <w:b w:val="0"/>
          <w:noProof/>
          <w:sz w:val="22"/>
          <w:szCs w:val="22"/>
          <w:lang w:eastAsia="zh-CN"/>
        </w:rPr>
      </w:pPr>
      <w:del w:id="602" w:author="Nasser Mustafa [2]" w:date="2018-09-19T14:47:00Z">
        <w:r w:rsidRPr="00740534" w:rsidDel="00740534">
          <w:rPr>
            <w:noProof/>
            <w:rPrChange w:id="603" w:author="Nasser Mustafa [2]" w:date="2018-09-19T14:47:00Z">
              <w:rPr>
                <w:rStyle w:val="Hyperlink"/>
                <w:noProof/>
              </w:rPr>
            </w:rPrChange>
          </w:rPr>
          <w:delText>9</w:delText>
        </w:r>
        <w:r w:rsidDel="00740534">
          <w:rPr>
            <w:rFonts w:asciiTheme="minorHAnsi" w:eastAsiaTheme="minorEastAsia" w:hAnsiTheme="minorHAnsi" w:cstheme="minorBidi"/>
            <w:b w:val="0"/>
            <w:noProof/>
            <w:sz w:val="22"/>
            <w:szCs w:val="22"/>
            <w:lang w:eastAsia="zh-CN"/>
          </w:rPr>
          <w:tab/>
        </w:r>
        <w:r w:rsidRPr="00740534" w:rsidDel="00740534">
          <w:rPr>
            <w:noProof/>
            <w:rPrChange w:id="604" w:author="Nasser Mustafa [2]" w:date="2018-09-19T14:47:00Z">
              <w:rPr>
                <w:rStyle w:val="Hyperlink"/>
                <w:noProof/>
              </w:rPr>
            </w:rPrChange>
          </w:rPr>
          <w:delText>Model Validation</w:delText>
        </w:r>
        <w:r w:rsidDel="00740534">
          <w:rPr>
            <w:noProof/>
            <w:webHidden/>
          </w:rPr>
          <w:tab/>
          <w:delText>103</w:delText>
        </w:r>
      </w:del>
    </w:p>
    <w:p w14:paraId="2F40516A" w14:textId="2CF4FAE3" w:rsidR="00557B74" w:rsidDel="00740534" w:rsidRDefault="00557B74">
      <w:pPr>
        <w:pStyle w:val="TOC2"/>
        <w:tabs>
          <w:tab w:val="left" w:pos="960"/>
          <w:tab w:val="right" w:leader="dot" w:pos="9016"/>
        </w:tabs>
        <w:rPr>
          <w:del w:id="605" w:author="Nasser Mustafa [2]" w:date="2018-09-19T14:47:00Z"/>
          <w:rFonts w:asciiTheme="minorHAnsi" w:eastAsiaTheme="minorEastAsia" w:hAnsiTheme="minorHAnsi" w:cstheme="minorBidi"/>
          <w:noProof/>
          <w:lang w:eastAsia="zh-CN"/>
        </w:rPr>
      </w:pPr>
      <w:del w:id="606" w:author="Nasser Mustafa [2]" w:date="2018-09-19T14:47:00Z">
        <w:r w:rsidRPr="00740534" w:rsidDel="00740534">
          <w:rPr>
            <w:noProof/>
            <w:rPrChange w:id="607" w:author="Nasser Mustafa [2]" w:date="2018-09-19T14:47:00Z">
              <w:rPr>
                <w:rStyle w:val="Hyperlink"/>
                <w:noProof/>
              </w:rPr>
            </w:rPrChange>
          </w:rPr>
          <w:delText>9.1</w:delText>
        </w:r>
        <w:r w:rsidDel="00740534">
          <w:rPr>
            <w:rFonts w:asciiTheme="minorHAnsi" w:eastAsiaTheme="minorEastAsia" w:hAnsiTheme="minorHAnsi" w:cstheme="minorBidi"/>
            <w:noProof/>
            <w:lang w:eastAsia="zh-CN"/>
          </w:rPr>
          <w:tab/>
        </w:r>
        <w:r w:rsidRPr="00740534" w:rsidDel="00740534">
          <w:rPr>
            <w:noProof/>
            <w:rPrChange w:id="608" w:author="Nasser Mustafa [2]" w:date="2018-09-19T14:47:00Z">
              <w:rPr>
                <w:rStyle w:val="Hyperlink"/>
                <w:noProof/>
              </w:rPr>
            </w:rPrChange>
          </w:rPr>
          <w:delText>Validation Criteria for Traceability Model</w:delText>
        </w:r>
        <w:r w:rsidDel="00740534">
          <w:rPr>
            <w:noProof/>
            <w:webHidden/>
          </w:rPr>
          <w:tab/>
          <w:delText>103</w:delText>
        </w:r>
      </w:del>
    </w:p>
    <w:p w14:paraId="51802C45" w14:textId="6F86DAB0" w:rsidR="00557B74" w:rsidDel="00740534" w:rsidRDefault="00557B74">
      <w:pPr>
        <w:pStyle w:val="TOC2"/>
        <w:tabs>
          <w:tab w:val="left" w:pos="960"/>
          <w:tab w:val="right" w:leader="dot" w:pos="9016"/>
        </w:tabs>
        <w:rPr>
          <w:del w:id="609" w:author="Nasser Mustafa [2]" w:date="2018-09-19T14:47:00Z"/>
          <w:rFonts w:asciiTheme="minorHAnsi" w:eastAsiaTheme="minorEastAsia" w:hAnsiTheme="minorHAnsi" w:cstheme="minorBidi"/>
          <w:noProof/>
          <w:lang w:eastAsia="zh-CN"/>
        </w:rPr>
      </w:pPr>
      <w:del w:id="610" w:author="Nasser Mustafa [2]" w:date="2018-09-19T14:47:00Z">
        <w:r w:rsidRPr="00740534" w:rsidDel="00740534">
          <w:rPr>
            <w:noProof/>
            <w:rPrChange w:id="611" w:author="Nasser Mustafa [2]" w:date="2018-09-19T14:47:00Z">
              <w:rPr>
                <w:rStyle w:val="Hyperlink"/>
                <w:noProof/>
              </w:rPr>
            </w:rPrChange>
          </w:rPr>
          <w:delText>9.2</w:delText>
        </w:r>
        <w:r w:rsidDel="00740534">
          <w:rPr>
            <w:rFonts w:asciiTheme="minorHAnsi" w:eastAsiaTheme="minorEastAsia" w:hAnsiTheme="minorHAnsi" w:cstheme="minorBidi"/>
            <w:noProof/>
            <w:lang w:eastAsia="zh-CN"/>
          </w:rPr>
          <w:tab/>
        </w:r>
        <w:r w:rsidRPr="00740534" w:rsidDel="00740534">
          <w:rPr>
            <w:noProof/>
            <w:rPrChange w:id="612" w:author="Nasser Mustafa [2]" w:date="2018-09-19T14:47:00Z">
              <w:rPr>
                <w:rStyle w:val="Hyperlink"/>
                <w:noProof/>
              </w:rPr>
            </w:rPrChange>
          </w:rPr>
          <w:delText>Validation of Existing Traceability Models</w:delText>
        </w:r>
        <w:r w:rsidDel="00740534">
          <w:rPr>
            <w:noProof/>
            <w:webHidden/>
          </w:rPr>
          <w:tab/>
          <w:delText>104</w:delText>
        </w:r>
      </w:del>
    </w:p>
    <w:p w14:paraId="3D2F27F6" w14:textId="3572AB47" w:rsidR="00557B74" w:rsidDel="00740534" w:rsidRDefault="00557B74">
      <w:pPr>
        <w:pStyle w:val="TOC2"/>
        <w:tabs>
          <w:tab w:val="left" w:pos="960"/>
          <w:tab w:val="right" w:leader="dot" w:pos="9016"/>
        </w:tabs>
        <w:rPr>
          <w:del w:id="613" w:author="Nasser Mustafa [2]" w:date="2018-09-19T14:47:00Z"/>
          <w:rFonts w:asciiTheme="minorHAnsi" w:eastAsiaTheme="minorEastAsia" w:hAnsiTheme="minorHAnsi" w:cstheme="minorBidi"/>
          <w:noProof/>
          <w:lang w:eastAsia="zh-CN"/>
        </w:rPr>
      </w:pPr>
      <w:del w:id="614" w:author="Nasser Mustafa [2]" w:date="2018-09-19T14:47:00Z">
        <w:r w:rsidRPr="00740534" w:rsidDel="00740534">
          <w:rPr>
            <w:noProof/>
            <w:rPrChange w:id="615" w:author="Nasser Mustafa [2]" w:date="2018-09-19T14:47:00Z">
              <w:rPr>
                <w:rStyle w:val="Hyperlink"/>
                <w:noProof/>
              </w:rPr>
            </w:rPrChange>
          </w:rPr>
          <w:delText>9.3</w:delText>
        </w:r>
        <w:r w:rsidDel="00740534">
          <w:rPr>
            <w:rFonts w:asciiTheme="minorHAnsi" w:eastAsiaTheme="minorEastAsia" w:hAnsiTheme="minorHAnsi" w:cstheme="minorBidi"/>
            <w:noProof/>
            <w:lang w:eastAsia="zh-CN"/>
          </w:rPr>
          <w:tab/>
        </w:r>
        <w:r w:rsidRPr="00740534" w:rsidDel="00740534">
          <w:rPr>
            <w:noProof/>
            <w:rPrChange w:id="616" w:author="Nasser Mustafa [2]" w:date="2018-09-19T14:47:00Z">
              <w:rPr>
                <w:rStyle w:val="Hyperlink"/>
                <w:noProof/>
              </w:rPr>
            </w:rPrChange>
          </w:rPr>
          <w:delText>Validation Results</w:delText>
        </w:r>
        <w:r w:rsidDel="00740534">
          <w:rPr>
            <w:noProof/>
            <w:webHidden/>
          </w:rPr>
          <w:tab/>
          <w:delText>106</w:delText>
        </w:r>
      </w:del>
    </w:p>
    <w:p w14:paraId="551CDA7D" w14:textId="5D93B165" w:rsidR="00557B74" w:rsidDel="00740534" w:rsidRDefault="00557B74">
      <w:pPr>
        <w:pStyle w:val="TOC1"/>
        <w:tabs>
          <w:tab w:val="left" w:pos="480"/>
        </w:tabs>
        <w:rPr>
          <w:del w:id="617" w:author="Nasser Mustafa [2]" w:date="2018-09-19T14:47:00Z"/>
          <w:rFonts w:asciiTheme="minorHAnsi" w:eastAsiaTheme="minorEastAsia" w:hAnsiTheme="minorHAnsi" w:cstheme="minorBidi"/>
          <w:b w:val="0"/>
          <w:noProof/>
          <w:sz w:val="22"/>
          <w:szCs w:val="22"/>
          <w:lang w:eastAsia="zh-CN"/>
        </w:rPr>
      </w:pPr>
      <w:del w:id="618" w:author="Nasser Mustafa [2]" w:date="2018-09-19T14:47:00Z">
        <w:r w:rsidRPr="00740534" w:rsidDel="00740534">
          <w:rPr>
            <w:noProof/>
            <w:rPrChange w:id="619" w:author="Nasser Mustafa [2]" w:date="2018-09-19T14:47:00Z">
              <w:rPr>
                <w:rStyle w:val="Hyperlink"/>
                <w:noProof/>
              </w:rPr>
            </w:rPrChange>
          </w:rPr>
          <w:delText>10</w:delText>
        </w:r>
        <w:r w:rsidDel="00740534">
          <w:rPr>
            <w:rFonts w:asciiTheme="minorHAnsi" w:eastAsiaTheme="minorEastAsia" w:hAnsiTheme="minorHAnsi" w:cstheme="minorBidi"/>
            <w:b w:val="0"/>
            <w:noProof/>
            <w:sz w:val="22"/>
            <w:szCs w:val="22"/>
            <w:lang w:eastAsia="zh-CN"/>
          </w:rPr>
          <w:tab/>
        </w:r>
        <w:r w:rsidRPr="00740534" w:rsidDel="00740534">
          <w:rPr>
            <w:noProof/>
            <w:rPrChange w:id="620" w:author="Nasser Mustafa [2]" w:date="2018-09-19T14:47:00Z">
              <w:rPr>
                <w:rStyle w:val="Hyperlink"/>
                <w:noProof/>
              </w:rPr>
            </w:rPrChange>
          </w:rPr>
          <w:delText>Validation by Example—An Avionics Case Study</w:delText>
        </w:r>
        <w:r w:rsidDel="00740534">
          <w:rPr>
            <w:noProof/>
            <w:webHidden/>
          </w:rPr>
          <w:tab/>
          <w:delText>108</w:delText>
        </w:r>
      </w:del>
    </w:p>
    <w:p w14:paraId="4EF6CA3F" w14:textId="67DC6EC0" w:rsidR="00557B74" w:rsidDel="00740534" w:rsidRDefault="00557B74">
      <w:pPr>
        <w:pStyle w:val="TOC2"/>
        <w:tabs>
          <w:tab w:val="left" w:pos="960"/>
          <w:tab w:val="right" w:leader="dot" w:pos="9016"/>
        </w:tabs>
        <w:rPr>
          <w:del w:id="621" w:author="Nasser Mustafa [2]" w:date="2018-09-19T14:47:00Z"/>
          <w:rFonts w:asciiTheme="minorHAnsi" w:eastAsiaTheme="minorEastAsia" w:hAnsiTheme="minorHAnsi" w:cstheme="minorBidi"/>
          <w:noProof/>
          <w:lang w:eastAsia="zh-CN"/>
        </w:rPr>
      </w:pPr>
      <w:del w:id="622" w:author="Nasser Mustafa [2]" w:date="2018-09-19T14:47:00Z">
        <w:r w:rsidRPr="00740534" w:rsidDel="00740534">
          <w:rPr>
            <w:noProof/>
            <w:rPrChange w:id="623" w:author="Nasser Mustafa [2]" w:date="2018-09-19T14:47:00Z">
              <w:rPr>
                <w:rStyle w:val="Hyperlink"/>
                <w:noProof/>
              </w:rPr>
            </w:rPrChange>
          </w:rPr>
          <w:delText>10.1</w:delText>
        </w:r>
        <w:r w:rsidDel="00740534">
          <w:rPr>
            <w:rFonts w:asciiTheme="minorHAnsi" w:eastAsiaTheme="minorEastAsia" w:hAnsiTheme="minorHAnsi" w:cstheme="minorBidi"/>
            <w:noProof/>
            <w:lang w:eastAsia="zh-CN"/>
          </w:rPr>
          <w:tab/>
        </w:r>
        <w:r w:rsidRPr="00740534" w:rsidDel="00740534">
          <w:rPr>
            <w:noProof/>
            <w:rPrChange w:id="624" w:author="Nasser Mustafa [2]" w:date="2018-09-19T14:47:00Z">
              <w:rPr>
                <w:rStyle w:val="Hyperlink"/>
                <w:noProof/>
              </w:rPr>
            </w:rPrChange>
          </w:rPr>
          <w:delText>Objectives</w:delText>
        </w:r>
        <w:r w:rsidDel="00740534">
          <w:rPr>
            <w:noProof/>
            <w:webHidden/>
          </w:rPr>
          <w:tab/>
          <w:delText>108</w:delText>
        </w:r>
      </w:del>
    </w:p>
    <w:p w14:paraId="6CB9AEBF" w14:textId="5B9B6609" w:rsidR="00557B74" w:rsidDel="00740534" w:rsidRDefault="00557B74">
      <w:pPr>
        <w:pStyle w:val="TOC2"/>
        <w:tabs>
          <w:tab w:val="left" w:pos="960"/>
          <w:tab w:val="right" w:leader="dot" w:pos="9016"/>
        </w:tabs>
        <w:rPr>
          <w:del w:id="625" w:author="Nasser Mustafa [2]" w:date="2018-09-19T14:47:00Z"/>
          <w:rFonts w:asciiTheme="minorHAnsi" w:eastAsiaTheme="minorEastAsia" w:hAnsiTheme="minorHAnsi" w:cstheme="minorBidi"/>
          <w:noProof/>
          <w:lang w:eastAsia="zh-CN"/>
        </w:rPr>
      </w:pPr>
      <w:del w:id="626" w:author="Nasser Mustafa [2]" w:date="2018-09-19T14:47:00Z">
        <w:r w:rsidRPr="00740534" w:rsidDel="00740534">
          <w:rPr>
            <w:noProof/>
            <w:rPrChange w:id="627" w:author="Nasser Mustafa [2]" w:date="2018-09-19T14:47:00Z">
              <w:rPr>
                <w:rStyle w:val="Hyperlink"/>
                <w:noProof/>
              </w:rPr>
            </w:rPrChange>
          </w:rPr>
          <w:delText>10.2</w:delText>
        </w:r>
        <w:r w:rsidDel="00740534">
          <w:rPr>
            <w:rFonts w:asciiTheme="minorHAnsi" w:eastAsiaTheme="minorEastAsia" w:hAnsiTheme="minorHAnsi" w:cstheme="minorBidi"/>
            <w:noProof/>
            <w:lang w:eastAsia="zh-CN"/>
          </w:rPr>
          <w:tab/>
        </w:r>
        <w:r w:rsidRPr="00740534" w:rsidDel="00740534">
          <w:rPr>
            <w:noProof/>
            <w:rPrChange w:id="628" w:author="Nasser Mustafa [2]" w:date="2018-09-19T14:47:00Z">
              <w:rPr>
                <w:rStyle w:val="Hyperlink"/>
                <w:noProof/>
              </w:rPr>
            </w:rPrChange>
          </w:rPr>
          <w:delText>Data Collection</w:delText>
        </w:r>
        <w:r w:rsidDel="00740534">
          <w:rPr>
            <w:noProof/>
            <w:webHidden/>
          </w:rPr>
          <w:tab/>
          <w:delText>108</w:delText>
        </w:r>
      </w:del>
    </w:p>
    <w:p w14:paraId="2A71C9C1" w14:textId="1C9FDD31" w:rsidR="00557B74" w:rsidDel="00740534" w:rsidRDefault="00557B74">
      <w:pPr>
        <w:pStyle w:val="TOC2"/>
        <w:tabs>
          <w:tab w:val="left" w:pos="960"/>
          <w:tab w:val="right" w:leader="dot" w:pos="9016"/>
        </w:tabs>
        <w:rPr>
          <w:del w:id="629" w:author="Nasser Mustafa [2]" w:date="2018-09-19T14:47:00Z"/>
          <w:rFonts w:asciiTheme="minorHAnsi" w:eastAsiaTheme="minorEastAsia" w:hAnsiTheme="minorHAnsi" w:cstheme="minorBidi"/>
          <w:noProof/>
          <w:lang w:eastAsia="zh-CN"/>
        </w:rPr>
      </w:pPr>
      <w:del w:id="630" w:author="Nasser Mustafa [2]" w:date="2018-09-19T14:47:00Z">
        <w:r w:rsidRPr="00740534" w:rsidDel="00740534">
          <w:rPr>
            <w:noProof/>
            <w:rPrChange w:id="631" w:author="Nasser Mustafa [2]" w:date="2018-09-19T14:47:00Z">
              <w:rPr>
                <w:rStyle w:val="Hyperlink"/>
                <w:noProof/>
              </w:rPr>
            </w:rPrChange>
          </w:rPr>
          <w:delText>10.3</w:delText>
        </w:r>
        <w:r w:rsidDel="00740534">
          <w:rPr>
            <w:rFonts w:asciiTheme="minorHAnsi" w:eastAsiaTheme="minorEastAsia" w:hAnsiTheme="minorHAnsi" w:cstheme="minorBidi"/>
            <w:noProof/>
            <w:lang w:eastAsia="zh-CN"/>
          </w:rPr>
          <w:tab/>
        </w:r>
        <w:r w:rsidRPr="00740534" w:rsidDel="00740534">
          <w:rPr>
            <w:noProof/>
            <w:rPrChange w:id="632" w:author="Nasser Mustafa [2]" w:date="2018-09-19T14:47:00Z">
              <w:rPr>
                <w:rStyle w:val="Hyperlink"/>
                <w:noProof/>
              </w:rPr>
            </w:rPrChange>
          </w:rPr>
          <w:delText>Case Study Description</w:delText>
        </w:r>
        <w:r w:rsidDel="00740534">
          <w:rPr>
            <w:noProof/>
            <w:webHidden/>
          </w:rPr>
          <w:tab/>
          <w:delText>109</w:delText>
        </w:r>
      </w:del>
    </w:p>
    <w:p w14:paraId="6A55A809" w14:textId="52A0FC05" w:rsidR="00557B74" w:rsidDel="00740534" w:rsidRDefault="00557B74">
      <w:pPr>
        <w:pStyle w:val="TOC2"/>
        <w:tabs>
          <w:tab w:val="left" w:pos="960"/>
          <w:tab w:val="right" w:leader="dot" w:pos="9016"/>
        </w:tabs>
        <w:rPr>
          <w:del w:id="633" w:author="Nasser Mustafa [2]" w:date="2018-09-19T14:47:00Z"/>
          <w:rFonts w:asciiTheme="minorHAnsi" w:eastAsiaTheme="minorEastAsia" w:hAnsiTheme="minorHAnsi" w:cstheme="minorBidi"/>
          <w:noProof/>
          <w:lang w:eastAsia="zh-CN"/>
        </w:rPr>
      </w:pPr>
      <w:del w:id="634" w:author="Nasser Mustafa [2]" w:date="2018-09-19T14:47:00Z">
        <w:r w:rsidRPr="00740534" w:rsidDel="00740534">
          <w:rPr>
            <w:noProof/>
            <w:rPrChange w:id="635" w:author="Nasser Mustafa [2]" w:date="2018-09-19T14:47:00Z">
              <w:rPr>
                <w:rStyle w:val="Hyperlink"/>
                <w:noProof/>
              </w:rPr>
            </w:rPrChange>
          </w:rPr>
          <w:delText>10.4</w:delText>
        </w:r>
        <w:r w:rsidDel="00740534">
          <w:rPr>
            <w:rFonts w:asciiTheme="minorHAnsi" w:eastAsiaTheme="minorEastAsia" w:hAnsiTheme="minorHAnsi" w:cstheme="minorBidi"/>
            <w:noProof/>
            <w:lang w:eastAsia="zh-CN"/>
          </w:rPr>
          <w:tab/>
        </w:r>
        <w:r w:rsidRPr="00740534" w:rsidDel="00740534">
          <w:rPr>
            <w:noProof/>
            <w:rPrChange w:id="636" w:author="Nasser Mustafa [2]" w:date="2018-09-19T14:47:00Z">
              <w:rPr>
                <w:rStyle w:val="Hyperlink"/>
                <w:noProof/>
              </w:rPr>
            </w:rPrChange>
          </w:rPr>
          <w:delText>Problem Identification</w:delText>
        </w:r>
        <w:r w:rsidDel="00740534">
          <w:rPr>
            <w:noProof/>
            <w:webHidden/>
          </w:rPr>
          <w:tab/>
          <w:delText>110</w:delText>
        </w:r>
      </w:del>
    </w:p>
    <w:p w14:paraId="731C4093" w14:textId="6AFC9010" w:rsidR="00557B74" w:rsidDel="00740534" w:rsidRDefault="00557B74">
      <w:pPr>
        <w:pStyle w:val="TOC2"/>
        <w:tabs>
          <w:tab w:val="left" w:pos="960"/>
          <w:tab w:val="right" w:leader="dot" w:pos="9016"/>
        </w:tabs>
        <w:rPr>
          <w:del w:id="637" w:author="Nasser Mustafa [2]" w:date="2018-09-19T14:47:00Z"/>
          <w:rFonts w:asciiTheme="minorHAnsi" w:eastAsiaTheme="minorEastAsia" w:hAnsiTheme="minorHAnsi" w:cstheme="minorBidi"/>
          <w:noProof/>
          <w:lang w:eastAsia="zh-CN"/>
        </w:rPr>
      </w:pPr>
      <w:del w:id="638" w:author="Nasser Mustafa [2]" w:date="2018-09-19T14:47:00Z">
        <w:r w:rsidRPr="00740534" w:rsidDel="00740534">
          <w:rPr>
            <w:noProof/>
            <w:rPrChange w:id="639" w:author="Nasser Mustafa [2]" w:date="2018-09-19T14:47:00Z">
              <w:rPr>
                <w:rStyle w:val="Hyperlink"/>
                <w:noProof/>
              </w:rPr>
            </w:rPrChange>
          </w:rPr>
          <w:delText>10.5</w:delText>
        </w:r>
        <w:r w:rsidDel="00740534">
          <w:rPr>
            <w:rFonts w:asciiTheme="minorHAnsi" w:eastAsiaTheme="minorEastAsia" w:hAnsiTheme="minorHAnsi" w:cstheme="minorBidi"/>
            <w:noProof/>
            <w:lang w:eastAsia="zh-CN"/>
          </w:rPr>
          <w:tab/>
        </w:r>
        <w:r w:rsidRPr="00740534" w:rsidDel="00740534">
          <w:rPr>
            <w:noProof/>
            <w:rPrChange w:id="640" w:author="Nasser Mustafa [2]" w:date="2018-09-19T14:47:00Z">
              <w:rPr>
                <w:rStyle w:val="Hyperlink"/>
                <w:noProof/>
              </w:rPr>
            </w:rPrChange>
          </w:rPr>
          <w:delText>Slat/Flap Requirements Specification</w:delText>
        </w:r>
        <w:r w:rsidDel="00740534">
          <w:rPr>
            <w:noProof/>
            <w:webHidden/>
          </w:rPr>
          <w:tab/>
          <w:delText>112</w:delText>
        </w:r>
      </w:del>
    </w:p>
    <w:p w14:paraId="1DE64968" w14:textId="7965E9CD" w:rsidR="00557B74" w:rsidDel="00740534" w:rsidRDefault="00557B74">
      <w:pPr>
        <w:pStyle w:val="TOC2"/>
        <w:tabs>
          <w:tab w:val="left" w:pos="960"/>
          <w:tab w:val="right" w:leader="dot" w:pos="9016"/>
        </w:tabs>
        <w:rPr>
          <w:del w:id="641" w:author="Nasser Mustafa [2]" w:date="2018-09-19T14:47:00Z"/>
          <w:rFonts w:asciiTheme="minorHAnsi" w:eastAsiaTheme="minorEastAsia" w:hAnsiTheme="minorHAnsi" w:cstheme="minorBidi"/>
          <w:noProof/>
          <w:lang w:eastAsia="zh-CN"/>
        </w:rPr>
      </w:pPr>
      <w:del w:id="642" w:author="Nasser Mustafa [2]" w:date="2018-09-19T14:47:00Z">
        <w:r w:rsidRPr="00740534" w:rsidDel="00740534">
          <w:rPr>
            <w:noProof/>
            <w:rPrChange w:id="643" w:author="Nasser Mustafa [2]" w:date="2018-09-19T14:47:00Z">
              <w:rPr>
                <w:rStyle w:val="Hyperlink"/>
                <w:noProof/>
              </w:rPr>
            </w:rPrChange>
          </w:rPr>
          <w:delText>10.6</w:delText>
        </w:r>
        <w:r w:rsidDel="00740534">
          <w:rPr>
            <w:rFonts w:asciiTheme="minorHAnsi" w:eastAsiaTheme="minorEastAsia" w:hAnsiTheme="minorHAnsi" w:cstheme="minorBidi"/>
            <w:noProof/>
            <w:lang w:eastAsia="zh-CN"/>
          </w:rPr>
          <w:tab/>
        </w:r>
        <w:r w:rsidRPr="00740534" w:rsidDel="00740534">
          <w:rPr>
            <w:noProof/>
            <w:rPrChange w:id="644" w:author="Nasser Mustafa [2]" w:date="2018-09-19T14:47:00Z">
              <w:rPr>
                <w:rStyle w:val="Hyperlink"/>
                <w:noProof/>
              </w:rPr>
            </w:rPrChange>
          </w:rPr>
          <w:delText>Artifacts Identification</w:delText>
        </w:r>
        <w:r w:rsidDel="00740534">
          <w:rPr>
            <w:noProof/>
            <w:webHidden/>
          </w:rPr>
          <w:tab/>
          <w:delText>114</w:delText>
        </w:r>
      </w:del>
    </w:p>
    <w:p w14:paraId="269AD3F4" w14:textId="1EC4621B" w:rsidR="00557B74" w:rsidDel="00740534" w:rsidRDefault="00557B74">
      <w:pPr>
        <w:pStyle w:val="TOC2"/>
        <w:tabs>
          <w:tab w:val="left" w:pos="960"/>
          <w:tab w:val="right" w:leader="dot" w:pos="9016"/>
        </w:tabs>
        <w:rPr>
          <w:del w:id="645" w:author="Nasser Mustafa [2]" w:date="2018-09-19T14:47:00Z"/>
          <w:rFonts w:asciiTheme="minorHAnsi" w:eastAsiaTheme="minorEastAsia" w:hAnsiTheme="minorHAnsi" w:cstheme="minorBidi"/>
          <w:noProof/>
          <w:lang w:eastAsia="zh-CN"/>
        </w:rPr>
      </w:pPr>
      <w:del w:id="646" w:author="Nasser Mustafa [2]" w:date="2018-09-19T14:47:00Z">
        <w:r w:rsidRPr="00740534" w:rsidDel="00740534">
          <w:rPr>
            <w:noProof/>
            <w:rPrChange w:id="647" w:author="Nasser Mustafa [2]" w:date="2018-09-19T14:47:00Z">
              <w:rPr>
                <w:rStyle w:val="Hyperlink"/>
                <w:noProof/>
              </w:rPr>
            </w:rPrChange>
          </w:rPr>
          <w:delText>10.7</w:delText>
        </w:r>
        <w:r w:rsidDel="00740534">
          <w:rPr>
            <w:rFonts w:asciiTheme="minorHAnsi" w:eastAsiaTheme="minorEastAsia" w:hAnsiTheme="minorHAnsi" w:cstheme="minorBidi"/>
            <w:noProof/>
            <w:lang w:eastAsia="zh-CN"/>
          </w:rPr>
          <w:tab/>
        </w:r>
        <w:r w:rsidRPr="00740534" w:rsidDel="00740534">
          <w:rPr>
            <w:noProof/>
            <w:rPrChange w:id="648" w:author="Nasser Mustafa [2]" w:date="2018-09-19T14:47:00Z">
              <w:rPr>
                <w:rStyle w:val="Hyperlink"/>
                <w:noProof/>
              </w:rPr>
            </w:rPrChange>
          </w:rPr>
          <w:delText>Identifying Trace Links</w:delText>
        </w:r>
        <w:r w:rsidDel="00740534">
          <w:rPr>
            <w:noProof/>
            <w:webHidden/>
          </w:rPr>
          <w:tab/>
          <w:delText>117</w:delText>
        </w:r>
      </w:del>
    </w:p>
    <w:p w14:paraId="1CC201D2" w14:textId="0C9630C4" w:rsidR="00557B74" w:rsidDel="00740534" w:rsidRDefault="00557B74">
      <w:pPr>
        <w:pStyle w:val="TOC2"/>
        <w:tabs>
          <w:tab w:val="left" w:pos="960"/>
          <w:tab w:val="right" w:leader="dot" w:pos="9016"/>
        </w:tabs>
        <w:rPr>
          <w:del w:id="649" w:author="Nasser Mustafa [2]" w:date="2018-09-19T14:47:00Z"/>
          <w:rFonts w:asciiTheme="minorHAnsi" w:eastAsiaTheme="minorEastAsia" w:hAnsiTheme="minorHAnsi" w:cstheme="minorBidi"/>
          <w:noProof/>
          <w:lang w:eastAsia="zh-CN"/>
        </w:rPr>
      </w:pPr>
      <w:del w:id="650" w:author="Nasser Mustafa [2]" w:date="2018-09-19T14:47:00Z">
        <w:r w:rsidRPr="00740534" w:rsidDel="00740534">
          <w:rPr>
            <w:noProof/>
            <w:rPrChange w:id="651" w:author="Nasser Mustafa [2]" w:date="2018-09-19T14:47:00Z">
              <w:rPr>
                <w:rStyle w:val="Hyperlink"/>
                <w:noProof/>
              </w:rPr>
            </w:rPrChange>
          </w:rPr>
          <w:delText>10.8</w:delText>
        </w:r>
        <w:r w:rsidDel="00740534">
          <w:rPr>
            <w:rFonts w:asciiTheme="minorHAnsi" w:eastAsiaTheme="minorEastAsia" w:hAnsiTheme="minorHAnsi" w:cstheme="minorBidi"/>
            <w:noProof/>
            <w:lang w:eastAsia="zh-CN"/>
          </w:rPr>
          <w:tab/>
        </w:r>
        <w:r w:rsidRPr="00740534" w:rsidDel="00740534">
          <w:rPr>
            <w:noProof/>
            <w:rPrChange w:id="652" w:author="Nasser Mustafa [2]" w:date="2018-09-19T14:47:00Z">
              <w:rPr>
                <w:rStyle w:val="Hyperlink"/>
                <w:noProof/>
              </w:rPr>
            </w:rPrChange>
          </w:rPr>
          <w:delText>Traceability Model Validation</w:delText>
        </w:r>
        <w:r w:rsidDel="00740534">
          <w:rPr>
            <w:noProof/>
            <w:webHidden/>
          </w:rPr>
          <w:tab/>
          <w:delText>119</w:delText>
        </w:r>
      </w:del>
    </w:p>
    <w:p w14:paraId="59CCA862" w14:textId="3A17D897" w:rsidR="00557B74" w:rsidDel="00740534" w:rsidRDefault="00557B74">
      <w:pPr>
        <w:pStyle w:val="TOC2"/>
        <w:tabs>
          <w:tab w:val="left" w:pos="960"/>
          <w:tab w:val="right" w:leader="dot" w:pos="9016"/>
        </w:tabs>
        <w:rPr>
          <w:del w:id="653" w:author="Nasser Mustafa [2]" w:date="2018-09-19T14:47:00Z"/>
          <w:rFonts w:asciiTheme="minorHAnsi" w:eastAsiaTheme="minorEastAsia" w:hAnsiTheme="minorHAnsi" w:cstheme="minorBidi"/>
          <w:noProof/>
          <w:lang w:eastAsia="zh-CN"/>
        </w:rPr>
      </w:pPr>
      <w:del w:id="654" w:author="Nasser Mustafa [2]" w:date="2018-09-19T14:47:00Z">
        <w:r w:rsidRPr="00740534" w:rsidDel="00740534">
          <w:rPr>
            <w:noProof/>
            <w:rPrChange w:id="655" w:author="Nasser Mustafa [2]" w:date="2018-09-19T14:47:00Z">
              <w:rPr>
                <w:rStyle w:val="Hyperlink"/>
                <w:noProof/>
              </w:rPr>
            </w:rPrChange>
          </w:rPr>
          <w:delText>10.9</w:delText>
        </w:r>
        <w:r w:rsidDel="00740534">
          <w:rPr>
            <w:rFonts w:asciiTheme="minorHAnsi" w:eastAsiaTheme="minorEastAsia" w:hAnsiTheme="minorHAnsi" w:cstheme="minorBidi"/>
            <w:noProof/>
            <w:lang w:eastAsia="zh-CN"/>
          </w:rPr>
          <w:tab/>
        </w:r>
        <w:r w:rsidRPr="00740534" w:rsidDel="00740534">
          <w:rPr>
            <w:noProof/>
            <w:rPrChange w:id="656" w:author="Nasser Mustafa [2]" w:date="2018-09-19T14:47:00Z">
              <w:rPr>
                <w:rStyle w:val="Hyperlink"/>
                <w:noProof/>
              </w:rPr>
            </w:rPrChange>
          </w:rPr>
          <w:delText>Conclusion</w:delText>
        </w:r>
        <w:r w:rsidDel="00740534">
          <w:rPr>
            <w:noProof/>
            <w:webHidden/>
          </w:rPr>
          <w:tab/>
          <w:delText>123</w:delText>
        </w:r>
      </w:del>
    </w:p>
    <w:p w14:paraId="1B64A24D" w14:textId="57037779" w:rsidR="00557B74" w:rsidDel="00740534" w:rsidRDefault="00557B74">
      <w:pPr>
        <w:pStyle w:val="TOC1"/>
        <w:tabs>
          <w:tab w:val="left" w:pos="480"/>
        </w:tabs>
        <w:rPr>
          <w:del w:id="657" w:author="Nasser Mustafa [2]" w:date="2018-09-19T14:47:00Z"/>
          <w:rFonts w:asciiTheme="minorHAnsi" w:eastAsiaTheme="minorEastAsia" w:hAnsiTheme="minorHAnsi" w:cstheme="minorBidi"/>
          <w:b w:val="0"/>
          <w:noProof/>
          <w:sz w:val="22"/>
          <w:szCs w:val="22"/>
          <w:lang w:eastAsia="zh-CN"/>
        </w:rPr>
      </w:pPr>
      <w:del w:id="658" w:author="Nasser Mustafa [2]" w:date="2018-09-19T14:47:00Z">
        <w:r w:rsidRPr="00740534" w:rsidDel="00740534">
          <w:rPr>
            <w:noProof/>
            <w:rPrChange w:id="659" w:author="Nasser Mustafa [2]" w:date="2018-09-19T14:47:00Z">
              <w:rPr>
                <w:rStyle w:val="Hyperlink"/>
                <w:noProof/>
              </w:rPr>
            </w:rPrChange>
          </w:rPr>
          <w:delText>11</w:delText>
        </w:r>
        <w:r w:rsidDel="00740534">
          <w:rPr>
            <w:rFonts w:asciiTheme="minorHAnsi" w:eastAsiaTheme="minorEastAsia" w:hAnsiTheme="minorHAnsi" w:cstheme="minorBidi"/>
            <w:b w:val="0"/>
            <w:noProof/>
            <w:sz w:val="22"/>
            <w:szCs w:val="22"/>
            <w:lang w:eastAsia="zh-CN"/>
          </w:rPr>
          <w:tab/>
        </w:r>
        <w:r w:rsidRPr="00740534" w:rsidDel="00740534">
          <w:rPr>
            <w:noProof/>
            <w:rPrChange w:id="660" w:author="Nasser Mustafa [2]" w:date="2018-09-19T14:47:00Z">
              <w:rPr>
                <w:rStyle w:val="Hyperlink"/>
                <w:noProof/>
              </w:rPr>
            </w:rPrChange>
          </w:rPr>
          <w:delText>Threats to Validity</w:delText>
        </w:r>
        <w:r w:rsidDel="00740534">
          <w:rPr>
            <w:noProof/>
            <w:webHidden/>
          </w:rPr>
          <w:tab/>
          <w:delText>125</w:delText>
        </w:r>
      </w:del>
    </w:p>
    <w:p w14:paraId="7EB3309F" w14:textId="62B08961" w:rsidR="00557B74" w:rsidDel="00740534" w:rsidRDefault="00557B74">
      <w:pPr>
        <w:pStyle w:val="TOC2"/>
        <w:tabs>
          <w:tab w:val="left" w:pos="960"/>
          <w:tab w:val="right" w:leader="dot" w:pos="9016"/>
        </w:tabs>
        <w:rPr>
          <w:del w:id="661" w:author="Nasser Mustafa [2]" w:date="2018-09-19T14:47:00Z"/>
          <w:rFonts w:asciiTheme="minorHAnsi" w:eastAsiaTheme="minorEastAsia" w:hAnsiTheme="minorHAnsi" w:cstheme="minorBidi"/>
          <w:noProof/>
          <w:lang w:eastAsia="zh-CN"/>
        </w:rPr>
      </w:pPr>
      <w:del w:id="662" w:author="Nasser Mustafa [2]" w:date="2018-09-19T14:47:00Z">
        <w:r w:rsidRPr="00740534" w:rsidDel="00740534">
          <w:rPr>
            <w:noProof/>
            <w:rPrChange w:id="663" w:author="Nasser Mustafa [2]" w:date="2018-09-19T14:47:00Z">
              <w:rPr>
                <w:rStyle w:val="Hyperlink"/>
                <w:rFonts w:eastAsiaTheme="majorEastAsia"/>
                <w:noProof/>
              </w:rPr>
            </w:rPrChange>
          </w:rPr>
          <w:delText>11.1</w:delText>
        </w:r>
        <w:r w:rsidDel="00740534">
          <w:rPr>
            <w:rFonts w:asciiTheme="minorHAnsi" w:eastAsiaTheme="minorEastAsia" w:hAnsiTheme="minorHAnsi" w:cstheme="minorBidi"/>
            <w:noProof/>
            <w:lang w:eastAsia="zh-CN"/>
          </w:rPr>
          <w:tab/>
        </w:r>
        <w:r w:rsidRPr="00740534" w:rsidDel="00740534">
          <w:rPr>
            <w:noProof/>
            <w:rPrChange w:id="664" w:author="Nasser Mustafa [2]" w:date="2018-09-19T14:47:00Z">
              <w:rPr>
                <w:rStyle w:val="Hyperlink"/>
                <w:noProof/>
              </w:rPr>
            </w:rPrChange>
          </w:rPr>
          <w:delText>Strategies</w:delText>
        </w:r>
        <w:r w:rsidRPr="00740534" w:rsidDel="00740534">
          <w:rPr>
            <w:noProof/>
            <w:rPrChange w:id="665" w:author="Nasser Mustafa [2]" w:date="2018-09-19T14:47:00Z">
              <w:rPr>
                <w:rStyle w:val="Hyperlink"/>
                <w:noProof/>
                <w:lang w:eastAsia="zh-CN"/>
              </w:rPr>
            </w:rPrChange>
          </w:rPr>
          <w:delText xml:space="preserve"> for Mitigating Validity Threats</w:delText>
        </w:r>
        <w:r w:rsidDel="00740534">
          <w:rPr>
            <w:noProof/>
            <w:webHidden/>
          </w:rPr>
          <w:tab/>
          <w:delText>125</w:delText>
        </w:r>
      </w:del>
    </w:p>
    <w:p w14:paraId="3B5D3CFF" w14:textId="54F89E64" w:rsidR="00557B74" w:rsidDel="00740534" w:rsidRDefault="00557B74">
      <w:pPr>
        <w:pStyle w:val="TOC2"/>
        <w:tabs>
          <w:tab w:val="left" w:pos="960"/>
          <w:tab w:val="right" w:leader="dot" w:pos="9016"/>
        </w:tabs>
        <w:rPr>
          <w:del w:id="666" w:author="Nasser Mustafa [2]" w:date="2018-09-19T14:47:00Z"/>
          <w:rFonts w:asciiTheme="minorHAnsi" w:eastAsiaTheme="minorEastAsia" w:hAnsiTheme="minorHAnsi" w:cstheme="minorBidi"/>
          <w:noProof/>
          <w:lang w:eastAsia="zh-CN"/>
        </w:rPr>
      </w:pPr>
      <w:del w:id="667" w:author="Nasser Mustafa [2]" w:date="2018-09-19T14:47:00Z">
        <w:r w:rsidRPr="00740534" w:rsidDel="00740534">
          <w:rPr>
            <w:noProof/>
            <w:rPrChange w:id="668" w:author="Nasser Mustafa [2]" w:date="2018-09-19T14:47:00Z">
              <w:rPr>
                <w:rStyle w:val="Hyperlink"/>
                <w:noProof/>
              </w:rPr>
            </w:rPrChange>
          </w:rPr>
          <w:delText>11.2</w:delText>
        </w:r>
        <w:r w:rsidDel="00740534">
          <w:rPr>
            <w:rFonts w:asciiTheme="minorHAnsi" w:eastAsiaTheme="minorEastAsia" w:hAnsiTheme="minorHAnsi" w:cstheme="minorBidi"/>
            <w:noProof/>
            <w:lang w:eastAsia="zh-CN"/>
          </w:rPr>
          <w:tab/>
        </w:r>
        <w:r w:rsidRPr="00740534" w:rsidDel="00740534">
          <w:rPr>
            <w:noProof/>
            <w:rPrChange w:id="669" w:author="Nasser Mustafa [2]" w:date="2018-09-19T14:47:00Z">
              <w:rPr>
                <w:rStyle w:val="Hyperlink"/>
                <w:noProof/>
              </w:rPr>
            </w:rPrChange>
          </w:rPr>
          <w:delText>Mitigating Threats to the Validity of the Systematic Literature Review</w:delText>
        </w:r>
        <w:r w:rsidDel="00740534">
          <w:rPr>
            <w:noProof/>
            <w:webHidden/>
          </w:rPr>
          <w:tab/>
          <w:delText>128</w:delText>
        </w:r>
      </w:del>
    </w:p>
    <w:p w14:paraId="02F9D895" w14:textId="3B5940B8" w:rsidR="00557B74" w:rsidDel="00740534" w:rsidRDefault="00557B74">
      <w:pPr>
        <w:pStyle w:val="TOC2"/>
        <w:tabs>
          <w:tab w:val="left" w:pos="960"/>
          <w:tab w:val="right" w:leader="dot" w:pos="9016"/>
        </w:tabs>
        <w:rPr>
          <w:del w:id="670" w:author="Nasser Mustafa [2]" w:date="2018-09-19T14:47:00Z"/>
          <w:rFonts w:asciiTheme="minorHAnsi" w:eastAsiaTheme="minorEastAsia" w:hAnsiTheme="minorHAnsi" w:cstheme="minorBidi"/>
          <w:noProof/>
          <w:lang w:eastAsia="zh-CN"/>
        </w:rPr>
      </w:pPr>
      <w:del w:id="671" w:author="Nasser Mustafa [2]" w:date="2018-09-19T14:47:00Z">
        <w:r w:rsidRPr="00740534" w:rsidDel="00740534">
          <w:rPr>
            <w:noProof/>
            <w:rPrChange w:id="672" w:author="Nasser Mustafa [2]" w:date="2018-09-19T14:47:00Z">
              <w:rPr>
                <w:rStyle w:val="Hyperlink"/>
                <w:noProof/>
              </w:rPr>
            </w:rPrChange>
          </w:rPr>
          <w:delText>11.3</w:delText>
        </w:r>
        <w:r w:rsidDel="00740534">
          <w:rPr>
            <w:rFonts w:asciiTheme="minorHAnsi" w:eastAsiaTheme="minorEastAsia" w:hAnsiTheme="minorHAnsi" w:cstheme="minorBidi"/>
            <w:noProof/>
            <w:lang w:eastAsia="zh-CN"/>
          </w:rPr>
          <w:tab/>
        </w:r>
        <w:r w:rsidRPr="00740534" w:rsidDel="00740534">
          <w:rPr>
            <w:noProof/>
            <w:rPrChange w:id="673" w:author="Nasser Mustafa [2]" w:date="2018-09-19T14:47:00Z">
              <w:rPr>
                <w:rStyle w:val="Hyperlink"/>
                <w:noProof/>
              </w:rPr>
            </w:rPrChange>
          </w:rPr>
          <w:delText>Mitigating the Threats to the Validity of the Survey</w:delText>
        </w:r>
        <w:r w:rsidDel="00740534">
          <w:rPr>
            <w:noProof/>
            <w:webHidden/>
          </w:rPr>
          <w:tab/>
          <w:delText>129</w:delText>
        </w:r>
      </w:del>
    </w:p>
    <w:p w14:paraId="45F68CB8" w14:textId="3A48D9D1" w:rsidR="00557B74" w:rsidDel="00740534" w:rsidRDefault="00557B74">
      <w:pPr>
        <w:pStyle w:val="TOC2"/>
        <w:tabs>
          <w:tab w:val="left" w:pos="960"/>
          <w:tab w:val="right" w:leader="dot" w:pos="9016"/>
        </w:tabs>
        <w:rPr>
          <w:del w:id="674" w:author="Nasser Mustafa [2]" w:date="2018-09-19T14:47:00Z"/>
          <w:rFonts w:asciiTheme="minorHAnsi" w:eastAsiaTheme="minorEastAsia" w:hAnsiTheme="minorHAnsi" w:cstheme="minorBidi"/>
          <w:noProof/>
          <w:lang w:eastAsia="zh-CN"/>
        </w:rPr>
      </w:pPr>
      <w:del w:id="675" w:author="Nasser Mustafa [2]" w:date="2018-09-19T14:47:00Z">
        <w:r w:rsidRPr="00740534" w:rsidDel="00740534">
          <w:rPr>
            <w:noProof/>
            <w:rPrChange w:id="676" w:author="Nasser Mustafa [2]" w:date="2018-09-19T14:47:00Z">
              <w:rPr>
                <w:rStyle w:val="Hyperlink"/>
                <w:noProof/>
              </w:rPr>
            </w:rPrChange>
          </w:rPr>
          <w:delText>11.4</w:delText>
        </w:r>
        <w:r w:rsidDel="00740534">
          <w:rPr>
            <w:rFonts w:asciiTheme="minorHAnsi" w:eastAsiaTheme="minorEastAsia" w:hAnsiTheme="minorHAnsi" w:cstheme="minorBidi"/>
            <w:noProof/>
            <w:lang w:eastAsia="zh-CN"/>
          </w:rPr>
          <w:tab/>
        </w:r>
        <w:r w:rsidRPr="00740534" w:rsidDel="00740534">
          <w:rPr>
            <w:noProof/>
            <w:rPrChange w:id="677" w:author="Nasser Mustafa [2]" w:date="2018-09-19T14:47:00Z">
              <w:rPr>
                <w:rStyle w:val="Hyperlink"/>
                <w:noProof/>
              </w:rPr>
            </w:rPrChange>
          </w:rPr>
          <w:delText>Mitigating the Threats to the Traceability Model Requirements</w:delText>
        </w:r>
        <w:r w:rsidDel="00740534">
          <w:rPr>
            <w:noProof/>
            <w:webHidden/>
          </w:rPr>
          <w:tab/>
          <w:delText>131</w:delText>
        </w:r>
      </w:del>
    </w:p>
    <w:p w14:paraId="1E81385A" w14:textId="0B0DDB88" w:rsidR="00557B74" w:rsidDel="00740534" w:rsidRDefault="00557B74">
      <w:pPr>
        <w:pStyle w:val="TOC2"/>
        <w:tabs>
          <w:tab w:val="left" w:pos="960"/>
          <w:tab w:val="right" w:leader="dot" w:pos="9016"/>
        </w:tabs>
        <w:rPr>
          <w:del w:id="678" w:author="Nasser Mustafa [2]" w:date="2018-09-19T14:47:00Z"/>
          <w:rFonts w:asciiTheme="minorHAnsi" w:eastAsiaTheme="minorEastAsia" w:hAnsiTheme="minorHAnsi" w:cstheme="minorBidi"/>
          <w:noProof/>
          <w:lang w:eastAsia="zh-CN"/>
        </w:rPr>
      </w:pPr>
      <w:del w:id="679" w:author="Nasser Mustafa [2]" w:date="2018-09-19T14:47:00Z">
        <w:r w:rsidRPr="00740534" w:rsidDel="00740534">
          <w:rPr>
            <w:noProof/>
            <w:rPrChange w:id="680" w:author="Nasser Mustafa [2]" w:date="2018-09-19T14:47:00Z">
              <w:rPr>
                <w:rStyle w:val="Hyperlink"/>
                <w:noProof/>
              </w:rPr>
            </w:rPrChange>
          </w:rPr>
          <w:delText>11.5</w:delText>
        </w:r>
        <w:r w:rsidDel="00740534">
          <w:rPr>
            <w:rFonts w:asciiTheme="minorHAnsi" w:eastAsiaTheme="minorEastAsia" w:hAnsiTheme="minorHAnsi" w:cstheme="minorBidi"/>
            <w:noProof/>
            <w:lang w:eastAsia="zh-CN"/>
          </w:rPr>
          <w:tab/>
        </w:r>
        <w:r w:rsidRPr="00740534" w:rsidDel="00740534">
          <w:rPr>
            <w:noProof/>
            <w:rPrChange w:id="681" w:author="Nasser Mustafa [2]" w:date="2018-09-19T14:47:00Z">
              <w:rPr>
                <w:rStyle w:val="Hyperlink"/>
                <w:noProof/>
              </w:rPr>
            </w:rPrChange>
          </w:rPr>
          <w:delText>Mitigating the Threats to the Traceability Model Design</w:delText>
        </w:r>
        <w:r w:rsidDel="00740534">
          <w:rPr>
            <w:noProof/>
            <w:webHidden/>
          </w:rPr>
          <w:tab/>
          <w:delText>132</w:delText>
        </w:r>
      </w:del>
    </w:p>
    <w:p w14:paraId="5E5BA671" w14:textId="095B27D3" w:rsidR="00557B74" w:rsidDel="00740534" w:rsidRDefault="00557B74">
      <w:pPr>
        <w:pStyle w:val="TOC3"/>
        <w:rPr>
          <w:del w:id="682" w:author="Nasser Mustafa [2]" w:date="2018-09-19T14:47:00Z"/>
          <w:rFonts w:asciiTheme="minorHAnsi" w:eastAsiaTheme="minorEastAsia" w:hAnsiTheme="minorHAnsi" w:cstheme="minorBidi"/>
          <w:noProof/>
          <w:lang w:eastAsia="zh-CN"/>
        </w:rPr>
      </w:pPr>
      <w:del w:id="683" w:author="Nasser Mustafa [2]" w:date="2018-09-19T14:47:00Z">
        <w:r w:rsidRPr="00740534" w:rsidDel="00740534">
          <w:rPr>
            <w:noProof/>
            <w:rPrChange w:id="684" w:author="Nasser Mustafa [2]" w:date="2018-09-19T14:47:00Z">
              <w:rPr>
                <w:rStyle w:val="Hyperlink"/>
                <w:noProof/>
              </w:rPr>
            </w:rPrChange>
          </w:rPr>
          <w:delText>11.5.1</w:delText>
        </w:r>
        <w:r w:rsidDel="00740534">
          <w:rPr>
            <w:rFonts w:asciiTheme="minorHAnsi" w:eastAsiaTheme="minorEastAsia" w:hAnsiTheme="minorHAnsi" w:cstheme="minorBidi"/>
            <w:noProof/>
            <w:lang w:eastAsia="zh-CN"/>
          </w:rPr>
          <w:tab/>
        </w:r>
        <w:r w:rsidRPr="00740534" w:rsidDel="00740534">
          <w:rPr>
            <w:noProof/>
            <w:rPrChange w:id="685" w:author="Nasser Mustafa [2]" w:date="2018-09-19T14:47:00Z">
              <w:rPr>
                <w:rStyle w:val="Hyperlink"/>
                <w:noProof/>
              </w:rPr>
            </w:rPrChange>
          </w:rPr>
          <w:delText>Internal threats to validity</w:delText>
        </w:r>
        <w:r w:rsidDel="00740534">
          <w:rPr>
            <w:noProof/>
            <w:webHidden/>
          </w:rPr>
          <w:tab/>
          <w:delText>132</w:delText>
        </w:r>
      </w:del>
    </w:p>
    <w:p w14:paraId="7D0D1D68" w14:textId="76994965" w:rsidR="00557B74" w:rsidDel="00740534" w:rsidRDefault="00557B74">
      <w:pPr>
        <w:pStyle w:val="TOC3"/>
        <w:rPr>
          <w:del w:id="686" w:author="Nasser Mustafa [2]" w:date="2018-09-19T14:47:00Z"/>
          <w:rFonts w:asciiTheme="minorHAnsi" w:eastAsiaTheme="minorEastAsia" w:hAnsiTheme="minorHAnsi" w:cstheme="minorBidi"/>
          <w:noProof/>
          <w:lang w:eastAsia="zh-CN"/>
        </w:rPr>
      </w:pPr>
      <w:del w:id="687" w:author="Nasser Mustafa [2]" w:date="2018-09-19T14:47:00Z">
        <w:r w:rsidRPr="00740534" w:rsidDel="00740534">
          <w:rPr>
            <w:noProof/>
            <w:rPrChange w:id="688" w:author="Nasser Mustafa [2]" w:date="2018-09-19T14:47:00Z">
              <w:rPr>
                <w:rStyle w:val="Hyperlink"/>
                <w:noProof/>
              </w:rPr>
            </w:rPrChange>
          </w:rPr>
          <w:delText>11.5.2</w:delText>
        </w:r>
        <w:r w:rsidDel="00740534">
          <w:rPr>
            <w:rFonts w:asciiTheme="minorHAnsi" w:eastAsiaTheme="minorEastAsia" w:hAnsiTheme="minorHAnsi" w:cstheme="minorBidi"/>
            <w:noProof/>
            <w:lang w:eastAsia="zh-CN"/>
          </w:rPr>
          <w:tab/>
        </w:r>
        <w:r w:rsidRPr="00740534" w:rsidDel="00740534">
          <w:rPr>
            <w:noProof/>
            <w:rPrChange w:id="689" w:author="Nasser Mustafa [2]" w:date="2018-09-19T14:47:00Z">
              <w:rPr>
                <w:rStyle w:val="Hyperlink"/>
                <w:noProof/>
              </w:rPr>
            </w:rPrChange>
          </w:rPr>
          <w:delText>External threats to validity</w:delText>
        </w:r>
        <w:r w:rsidDel="00740534">
          <w:rPr>
            <w:noProof/>
            <w:webHidden/>
          </w:rPr>
          <w:tab/>
          <w:delText>134</w:delText>
        </w:r>
      </w:del>
    </w:p>
    <w:p w14:paraId="7B2E0F3F" w14:textId="0062C938" w:rsidR="00557B74" w:rsidDel="00740534" w:rsidRDefault="00557B74">
      <w:pPr>
        <w:pStyle w:val="TOC2"/>
        <w:tabs>
          <w:tab w:val="left" w:pos="960"/>
          <w:tab w:val="right" w:leader="dot" w:pos="9016"/>
        </w:tabs>
        <w:rPr>
          <w:del w:id="690" w:author="Nasser Mustafa [2]" w:date="2018-09-19T14:47:00Z"/>
          <w:rFonts w:asciiTheme="minorHAnsi" w:eastAsiaTheme="minorEastAsia" w:hAnsiTheme="minorHAnsi" w:cstheme="minorBidi"/>
          <w:noProof/>
          <w:lang w:eastAsia="zh-CN"/>
        </w:rPr>
      </w:pPr>
      <w:del w:id="691" w:author="Nasser Mustafa [2]" w:date="2018-09-19T14:47:00Z">
        <w:r w:rsidRPr="00740534" w:rsidDel="00740534">
          <w:rPr>
            <w:noProof/>
            <w:rPrChange w:id="692" w:author="Nasser Mustafa [2]" w:date="2018-09-19T14:47:00Z">
              <w:rPr>
                <w:rStyle w:val="Hyperlink"/>
                <w:noProof/>
              </w:rPr>
            </w:rPrChange>
          </w:rPr>
          <w:delText>11.6</w:delText>
        </w:r>
        <w:r w:rsidDel="00740534">
          <w:rPr>
            <w:rFonts w:asciiTheme="minorHAnsi" w:eastAsiaTheme="minorEastAsia" w:hAnsiTheme="minorHAnsi" w:cstheme="minorBidi"/>
            <w:noProof/>
            <w:lang w:eastAsia="zh-CN"/>
          </w:rPr>
          <w:tab/>
        </w:r>
        <w:r w:rsidRPr="00740534" w:rsidDel="00740534">
          <w:rPr>
            <w:noProof/>
            <w:rPrChange w:id="693" w:author="Nasser Mustafa [2]" w:date="2018-09-19T14:47:00Z">
              <w:rPr>
                <w:rStyle w:val="Hyperlink"/>
                <w:noProof/>
              </w:rPr>
            </w:rPrChange>
          </w:rPr>
          <w:delText>Mitigating Threats to the Validity of the Trace Links Taxonomy</w:delText>
        </w:r>
        <w:r w:rsidDel="00740534">
          <w:rPr>
            <w:noProof/>
            <w:webHidden/>
          </w:rPr>
          <w:tab/>
          <w:delText>134</w:delText>
        </w:r>
      </w:del>
    </w:p>
    <w:p w14:paraId="310BD674" w14:textId="7C9BB5E6" w:rsidR="00557B74" w:rsidDel="00740534" w:rsidRDefault="00557B74">
      <w:pPr>
        <w:pStyle w:val="TOC2"/>
        <w:tabs>
          <w:tab w:val="left" w:pos="960"/>
          <w:tab w:val="right" w:leader="dot" w:pos="9016"/>
        </w:tabs>
        <w:rPr>
          <w:del w:id="694" w:author="Nasser Mustafa [2]" w:date="2018-09-19T14:47:00Z"/>
          <w:rFonts w:asciiTheme="minorHAnsi" w:eastAsiaTheme="minorEastAsia" w:hAnsiTheme="minorHAnsi" w:cstheme="minorBidi"/>
          <w:noProof/>
          <w:lang w:eastAsia="zh-CN"/>
        </w:rPr>
      </w:pPr>
      <w:del w:id="695" w:author="Nasser Mustafa [2]" w:date="2018-09-19T14:47:00Z">
        <w:r w:rsidRPr="00740534" w:rsidDel="00740534">
          <w:rPr>
            <w:noProof/>
            <w:rPrChange w:id="696" w:author="Nasser Mustafa [2]" w:date="2018-09-19T14:47:00Z">
              <w:rPr>
                <w:rStyle w:val="Hyperlink"/>
                <w:noProof/>
              </w:rPr>
            </w:rPrChange>
          </w:rPr>
          <w:delText>11.7</w:delText>
        </w:r>
        <w:r w:rsidDel="00740534">
          <w:rPr>
            <w:rFonts w:asciiTheme="minorHAnsi" w:eastAsiaTheme="minorEastAsia" w:hAnsiTheme="minorHAnsi" w:cstheme="minorBidi"/>
            <w:noProof/>
            <w:lang w:eastAsia="zh-CN"/>
          </w:rPr>
          <w:tab/>
        </w:r>
        <w:r w:rsidRPr="00740534" w:rsidDel="00740534">
          <w:rPr>
            <w:noProof/>
            <w:rPrChange w:id="697" w:author="Nasser Mustafa [2]" w:date="2018-09-19T14:47:00Z">
              <w:rPr>
                <w:rStyle w:val="Hyperlink"/>
                <w:noProof/>
              </w:rPr>
            </w:rPrChange>
          </w:rPr>
          <w:delText>Mitigating Threats to the Validity of the Case Study</w:delText>
        </w:r>
        <w:r w:rsidDel="00740534">
          <w:rPr>
            <w:noProof/>
            <w:webHidden/>
          </w:rPr>
          <w:tab/>
          <w:delText>134</w:delText>
        </w:r>
      </w:del>
    </w:p>
    <w:p w14:paraId="2E2EEFA4" w14:textId="434758DD" w:rsidR="00557B74" w:rsidDel="00740534" w:rsidRDefault="00557B74">
      <w:pPr>
        <w:pStyle w:val="TOC2"/>
        <w:tabs>
          <w:tab w:val="left" w:pos="960"/>
          <w:tab w:val="right" w:leader="dot" w:pos="9016"/>
        </w:tabs>
        <w:rPr>
          <w:del w:id="698" w:author="Nasser Mustafa [2]" w:date="2018-09-19T14:47:00Z"/>
          <w:rFonts w:asciiTheme="minorHAnsi" w:eastAsiaTheme="minorEastAsia" w:hAnsiTheme="minorHAnsi" w:cstheme="minorBidi"/>
          <w:noProof/>
          <w:lang w:eastAsia="zh-CN"/>
        </w:rPr>
      </w:pPr>
      <w:del w:id="699" w:author="Nasser Mustafa [2]" w:date="2018-09-19T14:47:00Z">
        <w:r w:rsidRPr="00740534" w:rsidDel="00740534">
          <w:rPr>
            <w:noProof/>
            <w:rPrChange w:id="700" w:author="Nasser Mustafa [2]" w:date="2018-09-19T14:47:00Z">
              <w:rPr>
                <w:rStyle w:val="Hyperlink"/>
                <w:noProof/>
              </w:rPr>
            </w:rPrChange>
          </w:rPr>
          <w:delText>11.8</w:delText>
        </w:r>
        <w:r w:rsidDel="00740534">
          <w:rPr>
            <w:rFonts w:asciiTheme="minorHAnsi" w:eastAsiaTheme="minorEastAsia" w:hAnsiTheme="minorHAnsi" w:cstheme="minorBidi"/>
            <w:noProof/>
            <w:lang w:eastAsia="zh-CN"/>
          </w:rPr>
          <w:tab/>
        </w:r>
        <w:r w:rsidRPr="00740534" w:rsidDel="00740534">
          <w:rPr>
            <w:noProof/>
            <w:rPrChange w:id="701" w:author="Nasser Mustafa [2]" w:date="2018-09-19T14:47:00Z">
              <w:rPr>
                <w:rStyle w:val="Hyperlink"/>
                <w:noProof/>
              </w:rPr>
            </w:rPrChange>
          </w:rPr>
          <w:delText>Modeling Limitations</w:delText>
        </w:r>
        <w:r w:rsidDel="00740534">
          <w:rPr>
            <w:noProof/>
            <w:webHidden/>
          </w:rPr>
          <w:tab/>
          <w:delText>135</w:delText>
        </w:r>
      </w:del>
    </w:p>
    <w:p w14:paraId="59AC35B3" w14:textId="315BF3A3" w:rsidR="00557B74" w:rsidDel="00740534" w:rsidRDefault="00557B74">
      <w:pPr>
        <w:pStyle w:val="TOC2"/>
        <w:tabs>
          <w:tab w:val="left" w:pos="960"/>
          <w:tab w:val="right" w:leader="dot" w:pos="9016"/>
        </w:tabs>
        <w:rPr>
          <w:del w:id="702" w:author="Nasser Mustafa [2]" w:date="2018-09-19T14:47:00Z"/>
          <w:rFonts w:asciiTheme="minorHAnsi" w:eastAsiaTheme="minorEastAsia" w:hAnsiTheme="minorHAnsi" w:cstheme="minorBidi"/>
          <w:noProof/>
          <w:lang w:eastAsia="zh-CN"/>
        </w:rPr>
      </w:pPr>
      <w:del w:id="703" w:author="Nasser Mustafa [2]" w:date="2018-09-19T14:47:00Z">
        <w:r w:rsidRPr="00740534" w:rsidDel="00740534">
          <w:rPr>
            <w:noProof/>
            <w:rPrChange w:id="704" w:author="Nasser Mustafa [2]" w:date="2018-09-19T14:47:00Z">
              <w:rPr>
                <w:rStyle w:val="Hyperlink"/>
                <w:noProof/>
              </w:rPr>
            </w:rPrChange>
          </w:rPr>
          <w:delText>11.9</w:delText>
        </w:r>
        <w:r w:rsidDel="00740534">
          <w:rPr>
            <w:rFonts w:asciiTheme="minorHAnsi" w:eastAsiaTheme="minorEastAsia" w:hAnsiTheme="minorHAnsi" w:cstheme="minorBidi"/>
            <w:noProof/>
            <w:lang w:eastAsia="zh-CN"/>
          </w:rPr>
          <w:tab/>
        </w:r>
        <w:r w:rsidRPr="00740534" w:rsidDel="00740534">
          <w:rPr>
            <w:noProof/>
            <w:rPrChange w:id="705" w:author="Nasser Mustafa [2]" w:date="2018-09-19T14:47:00Z">
              <w:rPr>
                <w:rStyle w:val="Hyperlink"/>
                <w:noProof/>
              </w:rPr>
            </w:rPrChange>
          </w:rPr>
          <w:delText>Summary</w:delText>
        </w:r>
        <w:r w:rsidDel="00740534">
          <w:rPr>
            <w:noProof/>
            <w:webHidden/>
          </w:rPr>
          <w:tab/>
          <w:delText>136</w:delText>
        </w:r>
      </w:del>
    </w:p>
    <w:p w14:paraId="3E950D09" w14:textId="6B6D6414" w:rsidR="00557B74" w:rsidDel="00740534" w:rsidRDefault="00557B74">
      <w:pPr>
        <w:pStyle w:val="TOC1"/>
        <w:tabs>
          <w:tab w:val="left" w:pos="480"/>
        </w:tabs>
        <w:rPr>
          <w:del w:id="706" w:author="Nasser Mustafa [2]" w:date="2018-09-19T14:47:00Z"/>
          <w:rFonts w:asciiTheme="minorHAnsi" w:eastAsiaTheme="minorEastAsia" w:hAnsiTheme="minorHAnsi" w:cstheme="minorBidi"/>
          <w:b w:val="0"/>
          <w:noProof/>
          <w:sz w:val="22"/>
          <w:szCs w:val="22"/>
          <w:lang w:eastAsia="zh-CN"/>
        </w:rPr>
      </w:pPr>
      <w:del w:id="707" w:author="Nasser Mustafa [2]" w:date="2018-09-19T14:47:00Z">
        <w:r w:rsidRPr="00740534" w:rsidDel="00740534">
          <w:rPr>
            <w:noProof/>
            <w:rPrChange w:id="708" w:author="Nasser Mustafa [2]" w:date="2018-09-19T14:47:00Z">
              <w:rPr>
                <w:rStyle w:val="Hyperlink"/>
                <w:noProof/>
              </w:rPr>
            </w:rPrChange>
          </w:rPr>
          <w:delText>12</w:delText>
        </w:r>
        <w:r w:rsidDel="00740534">
          <w:rPr>
            <w:rFonts w:asciiTheme="minorHAnsi" w:eastAsiaTheme="minorEastAsia" w:hAnsiTheme="minorHAnsi" w:cstheme="minorBidi"/>
            <w:b w:val="0"/>
            <w:noProof/>
            <w:sz w:val="22"/>
            <w:szCs w:val="22"/>
            <w:lang w:eastAsia="zh-CN"/>
          </w:rPr>
          <w:tab/>
        </w:r>
        <w:r w:rsidRPr="00740534" w:rsidDel="00740534">
          <w:rPr>
            <w:noProof/>
            <w:rPrChange w:id="709" w:author="Nasser Mustafa [2]" w:date="2018-09-19T14:47:00Z">
              <w:rPr>
                <w:rStyle w:val="Hyperlink"/>
                <w:noProof/>
              </w:rPr>
            </w:rPrChange>
          </w:rPr>
          <w:delText>Conclusion and Future Work</w:delText>
        </w:r>
        <w:r w:rsidDel="00740534">
          <w:rPr>
            <w:noProof/>
            <w:webHidden/>
          </w:rPr>
          <w:tab/>
          <w:delText>137</w:delText>
        </w:r>
      </w:del>
    </w:p>
    <w:p w14:paraId="6151603E" w14:textId="77777777" w:rsidR="004E6257" w:rsidRDefault="002F2FFB">
      <w:pPr>
        <w:tabs>
          <w:tab w:val="left" w:pos="900"/>
        </w:tabs>
        <w:spacing w:line="480" w:lineRule="auto"/>
        <w:jc w:val="center"/>
        <w:rPr>
          <w:ins w:id="710" w:author="Nasser Mustafa [2]" w:date="2018-09-26T14:49:00Z"/>
          <w:rFonts w:ascii="Times New Roman" w:hAnsi="Times New Roman"/>
        </w:rPr>
        <w:sectPr w:rsidR="004E6257" w:rsidSect="000136AE">
          <w:type w:val="continuous"/>
          <w:pgSz w:w="11906" w:h="16838" w:code="9"/>
          <w:pgMar w:top="1440" w:right="1440" w:bottom="1440" w:left="1440" w:header="720" w:footer="720" w:gutter="0"/>
          <w:pgNumType w:fmt="lowerRoman"/>
          <w:cols w:space="720"/>
          <w:docGrid w:linePitch="360"/>
        </w:sectPr>
      </w:pPr>
      <w:r>
        <w:rPr>
          <w:rFonts w:ascii="Times New Roman" w:hAnsi="Times New Roman"/>
        </w:rPr>
        <w:fldChar w:fldCharType="end"/>
      </w:r>
    </w:p>
    <w:p w14:paraId="6C67DC19" w14:textId="45A18AA9" w:rsidR="009A6C47" w:rsidRPr="00530965" w:rsidDel="00530965" w:rsidRDefault="009A6C47">
      <w:pPr>
        <w:tabs>
          <w:tab w:val="left" w:pos="900"/>
        </w:tabs>
        <w:spacing w:line="480" w:lineRule="auto"/>
        <w:jc w:val="center"/>
        <w:rPr>
          <w:del w:id="711" w:author="Nasser Mustafa [2]" w:date="2018-09-24T01:24:00Z"/>
          <w:rFonts w:ascii="Times New Roman" w:hAnsi="Times New Roman"/>
          <w:b/>
          <w:rPrChange w:id="712" w:author="Nasser Mustafa [2]" w:date="2018-09-24T01:24:00Z">
            <w:rPr>
              <w:del w:id="713" w:author="Nasser Mustafa [2]" w:date="2018-09-24T01:24:00Z"/>
              <w:rFonts w:ascii="Times New Roman" w:hAnsi="Times New Roman"/>
            </w:rPr>
          </w:rPrChange>
        </w:rPr>
        <w:pPrChange w:id="714" w:author="Nasser Mustafa [2]" w:date="2018-09-24T01:24:00Z">
          <w:pPr>
            <w:tabs>
              <w:tab w:val="left" w:pos="900"/>
            </w:tabs>
            <w:spacing w:line="480" w:lineRule="auto"/>
          </w:pPr>
        </w:pPrChange>
      </w:pPr>
    </w:p>
    <w:p w14:paraId="4AEC183D" w14:textId="18E212B6" w:rsidR="00B97147" w:rsidRPr="00530965" w:rsidRDefault="009A6C47">
      <w:pPr>
        <w:tabs>
          <w:tab w:val="left" w:pos="900"/>
        </w:tabs>
        <w:spacing w:line="480" w:lineRule="auto"/>
        <w:jc w:val="center"/>
        <w:rPr>
          <w:rFonts w:eastAsia="Times New Roman"/>
          <w:sz w:val="32"/>
          <w:lang w:eastAsia="de-DE"/>
          <w:rPrChange w:id="715" w:author="Nasser Mustafa [2]" w:date="2018-09-24T01:24:00Z">
            <w:rPr>
              <w:rFonts w:eastAsia="Times New Roman"/>
              <w:lang w:eastAsia="de-DE"/>
            </w:rPr>
          </w:rPrChange>
        </w:rPr>
        <w:pPrChange w:id="716" w:author="Nasser Mustafa [2]" w:date="2018-09-24T01:24:00Z">
          <w:pPr>
            <w:pStyle w:val="Heading1"/>
            <w:numPr>
              <w:numId w:val="0"/>
            </w:numPr>
            <w:ind w:left="0" w:firstLine="0"/>
          </w:pPr>
        </w:pPrChange>
      </w:pPr>
      <w:r w:rsidRPr="00530965">
        <w:rPr>
          <w:b/>
          <w:sz w:val="32"/>
          <w:rPrChange w:id="717" w:author="Nasser Mustafa [2]" w:date="2018-09-24T01:24:00Z">
            <w:rPr/>
          </w:rPrChange>
        </w:rPr>
        <w:t>List of Tables</w:t>
      </w:r>
    </w:p>
    <w:p w14:paraId="3C95BD5D" w14:textId="3C08C671" w:rsidR="00047800" w:rsidRDefault="00B97147">
      <w:pPr>
        <w:pStyle w:val="TableofFigures"/>
        <w:tabs>
          <w:tab w:val="right" w:leader="dot" w:pos="9016"/>
        </w:tabs>
        <w:rPr>
          <w:ins w:id="718" w:author="Nasser Mustafa [2]" w:date="2018-09-26T11:08:00Z"/>
          <w:rFonts w:asciiTheme="minorHAnsi" w:eastAsiaTheme="minorEastAsia" w:hAnsiTheme="minorHAnsi" w:cstheme="minorBidi"/>
          <w:noProof/>
          <w:sz w:val="22"/>
          <w:szCs w:val="22"/>
          <w:lang w:eastAsia="zh-CN"/>
        </w:rPr>
      </w:pPr>
      <w:r w:rsidRPr="00C67C7F">
        <w:fldChar w:fldCharType="begin"/>
      </w:r>
      <w:r w:rsidRPr="00C67C7F">
        <w:instrText xml:space="preserve"> TOC \h \z \c "Table" </w:instrText>
      </w:r>
      <w:r w:rsidRPr="00C67C7F">
        <w:fldChar w:fldCharType="separate"/>
      </w:r>
      <w:ins w:id="719" w:author="Nasser Mustafa [2]" w:date="2018-09-26T11:08:00Z">
        <w:r w:rsidR="00047800" w:rsidRPr="00B34D94">
          <w:rPr>
            <w:rStyle w:val="Hyperlink"/>
            <w:noProof/>
          </w:rPr>
          <w:fldChar w:fldCharType="begin"/>
        </w:r>
        <w:r w:rsidR="00047800" w:rsidRPr="00B34D94">
          <w:rPr>
            <w:rStyle w:val="Hyperlink"/>
            <w:noProof/>
          </w:rPr>
          <w:instrText xml:space="preserve"> </w:instrText>
        </w:r>
        <w:r w:rsidR="00047800">
          <w:rPr>
            <w:noProof/>
          </w:rPr>
          <w:instrText>HYPERLINK "D:\\PhD defense\\revised thesis-05092018 YLv2.docx" \l "_Toc525723620"</w:instrText>
        </w:r>
        <w:r w:rsidR="00047800" w:rsidRPr="00B34D94">
          <w:rPr>
            <w:rStyle w:val="Hyperlink"/>
            <w:noProof/>
          </w:rPr>
          <w:instrText xml:space="preserve"> </w:instrText>
        </w:r>
        <w:r w:rsidR="00047800" w:rsidRPr="00B34D94">
          <w:rPr>
            <w:rStyle w:val="Hyperlink"/>
            <w:noProof/>
          </w:rPr>
          <w:fldChar w:fldCharType="separate"/>
        </w:r>
        <w:r w:rsidR="00047800" w:rsidRPr="00B34D94">
          <w:rPr>
            <w:rStyle w:val="Hyperlink"/>
            <w:noProof/>
          </w:rPr>
          <w:t>Table 1: Extended definitions to horizontal and vertical trace links in Systems Engineering</w:t>
        </w:r>
        <w:r w:rsidR="00047800">
          <w:rPr>
            <w:noProof/>
            <w:webHidden/>
          </w:rPr>
          <w:tab/>
        </w:r>
        <w:r w:rsidR="00047800">
          <w:rPr>
            <w:noProof/>
            <w:webHidden/>
          </w:rPr>
          <w:fldChar w:fldCharType="begin"/>
        </w:r>
        <w:r w:rsidR="00047800">
          <w:rPr>
            <w:noProof/>
            <w:webHidden/>
          </w:rPr>
          <w:instrText xml:space="preserve"> PAGEREF _Toc525723620 \h </w:instrText>
        </w:r>
      </w:ins>
      <w:r w:rsidR="00047800">
        <w:rPr>
          <w:noProof/>
          <w:webHidden/>
        </w:rPr>
      </w:r>
      <w:r w:rsidR="00047800">
        <w:rPr>
          <w:noProof/>
          <w:webHidden/>
        </w:rPr>
        <w:fldChar w:fldCharType="separate"/>
      </w:r>
      <w:ins w:id="720" w:author="Nasser Mustafa [2]" w:date="2018-09-26T11:08:00Z">
        <w:r w:rsidR="00047800">
          <w:rPr>
            <w:noProof/>
            <w:webHidden/>
          </w:rPr>
          <w:t>14</w:t>
        </w:r>
        <w:r w:rsidR="00047800">
          <w:rPr>
            <w:noProof/>
            <w:webHidden/>
          </w:rPr>
          <w:fldChar w:fldCharType="end"/>
        </w:r>
        <w:r w:rsidR="00047800" w:rsidRPr="00B34D94">
          <w:rPr>
            <w:rStyle w:val="Hyperlink"/>
            <w:noProof/>
          </w:rPr>
          <w:fldChar w:fldCharType="end"/>
        </w:r>
      </w:ins>
    </w:p>
    <w:p w14:paraId="578E5A1F" w14:textId="10DA674D" w:rsidR="00047800" w:rsidRDefault="00047800">
      <w:pPr>
        <w:pStyle w:val="TableofFigures"/>
        <w:tabs>
          <w:tab w:val="right" w:leader="dot" w:pos="9016"/>
        </w:tabs>
        <w:rPr>
          <w:ins w:id="721" w:author="Nasser Mustafa [2]" w:date="2018-09-26T11:08:00Z"/>
          <w:rFonts w:asciiTheme="minorHAnsi" w:eastAsiaTheme="minorEastAsia" w:hAnsiTheme="minorHAnsi" w:cstheme="minorBidi"/>
          <w:noProof/>
          <w:sz w:val="22"/>
          <w:szCs w:val="22"/>
          <w:lang w:eastAsia="zh-CN"/>
        </w:rPr>
      </w:pPr>
      <w:ins w:id="722"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"_Toc525723621"</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2: Guidelines for a systematic literature review</w:t>
        </w:r>
        <w:r>
          <w:rPr>
            <w:noProof/>
            <w:webHidden/>
          </w:rPr>
          <w:tab/>
        </w:r>
        <w:r>
          <w:rPr>
            <w:noProof/>
            <w:webHidden/>
          </w:rPr>
          <w:fldChar w:fldCharType="begin"/>
        </w:r>
        <w:r>
          <w:rPr>
            <w:noProof/>
            <w:webHidden/>
          </w:rPr>
          <w:instrText xml:space="preserve"> PAGEREF _Toc525723621 \h </w:instrText>
        </w:r>
      </w:ins>
      <w:r>
        <w:rPr>
          <w:noProof/>
          <w:webHidden/>
        </w:rPr>
      </w:r>
      <w:r>
        <w:rPr>
          <w:noProof/>
          <w:webHidden/>
        </w:rPr>
        <w:fldChar w:fldCharType="separate"/>
      </w:r>
      <w:ins w:id="723" w:author="Nasser Mustafa [2]" w:date="2018-09-26T11:08:00Z">
        <w:r>
          <w:rPr>
            <w:noProof/>
            <w:webHidden/>
          </w:rPr>
          <w:t>17</w:t>
        </w:r>
        <w:r>
          <w:rPr>
            <w:noProof/>
            <w:webHidden/>
          </w:rPr>
          <w:fldChar w:fldCharType="end"/>
        </w:r>
        <w:r w:rsidRPr="00B34D94">
          <w:rPr>
            <w:rStyle w:val="Hyperlink"/>
            <w:noProof/>
          </w:rPr>
          <w:fldChar w:fldCharType="end"/>
        </w:r>
      </w:ins>
    </w:p>
    <w:p w14:paraId="0B244017" w14:textId="59861ECE" w:rsidR="00047800" w:rsidRDefault="00047800">
      <w:pPr>
        <w:pStyle w:val="TableofFigures"/>
        <w:tabs>
          <w:tab w:val="right" w:leader="dot" w:pos="9016"/>
        </w:tabs>
        <w:rPr>
          <w:ins w:id="724" w:author="Nasser Mustafa [2]" w:date="2018-09-26T11:08:00Z"/>
          <w:rFonts w:asciiTheme="minorHAnsi" w:eastAsiaTheme="minorEastAsia" w:hAnsiTheme="minorHAnsi" w:cstheme="minorBidi"/>
          <w:noProof/>
          <w:sz w:val="22"/>
          <w:szCs w:val="22"/>
          <w:lang w:eastAsia="zh-CN"/>
        </w:rPr>
      </w:pPr>
      <w:ins w:id="725"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"_Toc525723622"</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3: Number and percentage of traceability articles in major digital libraries</w:t>
        </w:r>
        <w:r>
          <w:rPr>
            <w:noProof/>
            <w:webHidden/>
          </w:rPr>
          <w:tab/>
        </w:r>
        <w:r>
          <w:rPr>
            <w:noProof/>
            <w:webHidden/>
          </w:rPr>
          <w:fldChar w:fldCharType="begin"/>
        </w:r>
        <w:r>
          <w:rPr>
            <w:noProof/>
            <w:webHidden/>
          </w:rPr>
          <w:instrText xml:space="preserve"> PAGEREF _Toc525723622 \h </w:instrText>
        </w:r>
      </w:ins>
      <w:r>
        <w:rPr>
          <w:noProof/>
          <w:webHidden/>
        </w:rPr>
      </w:r>
      <w:r>
        <w:rPr>
          <w:noProof/>
          <w:webHidden/>
        </w:rPr>
        <w:fldChar w:fldCharType="separate"/>
      </w:r>
      <w:ins w:id="726" w:author="Nasser Mustafa [2]" w:date="2018-09-26T11:08:00Z">
        <w:r>
          <w:rPr>
            <w:noProof/>
            <w:webHidden/>
          </w:rPr>
          <w:t>20</w:t>
        </w:r>
        <w:r>
          <w:rPr>
            <w:noProof/>
            <w:webHidden/>
          </w:rPr>
          <w:fldChar w:fldCharType="end"/>
        </w:r>
        <w:r w:rsidRPr="00B34D94">
          <w:rPr>
            <w:rStyle w:val="Hyperlink"/>
            <w:noProof/>
          </w:rPr>
          <w:fldChar w:fldCharType="end"/>
        </w:r>
      </w:ins>
    </w:p>
    <w:p w14:paraId="08BB6A41" w14:textId="7A1F498C" w:rsidR="00047800" w:rsidRDefault="00047800">
      <w:pPr>
        <w:pStyle w:val="TableofFigures"/>
        <w:tabs>
          <w:tab w:val="right" w:leader="dot" w:pos="9016"/>
        </w:tabs>
        <w:rPr>
          <w:ins w:id="727" w:author="Nasser Mustafa [2]" w:date="2018-09-26T11:08:00Z"/>
          <w:rFonts w:asciiTheme="minorHAnsi" w:eastAsiaTheme="minorEastAsia" w:hAnsiTheme="minorHAnsi" w:cstheme="minorBidi"/>
          <w:noProof/>
          <w:sz w:val="22"/>
          <w:szCs w:val="22"/>
          <w:lang w:eastAsia="zh-CN"/>
        </w:rPr>
      </w:pPr>
      <w:ins w:id="728"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"_Toc525723623"</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4: Number of retrieved traceability articles</w:t>
        </w:r>
        <w:r>
          <w:rPr>
            <w:noProof/>
            <w:webHidden/>
          </w:rPr>
          <w:tab/>
        </w:r>
        <w:r>
          <w:rPr>
            <w:noProof/>
            <w:webHidden/>
          </w:rPr>
          <w:fldChar w:fldCharType="begin"/>
        </w:r>
        <w:r>
          <w:rPr>
            <w:noProof/>
            <w:webHidden/>
          </w:rPr>
          <w:instrText xml:space="preserve"> PAGEREF _Toc525723623 \h </w:instrText>
        </w:r>
      </w:ins>
      <w:r>
        <w:rPr>
          <w:noProof/>
          <w:webHidden/>
        </w:rPr>
      </w:r>
      <w:r>
        <w:rPr>
          <w:noProof/>
          <w:webHidden/>
        </w:rPr>
        <w:fldChar w:fldCharType="separate"/>
      </w:r>
      <w:ins w:id="729" w:author="Nasser Mustafa [2]" w:date="2018-09-26T11:08:00Z">
        <w:r>
          <w:rPr>
            <w:noProof/>
            <w:webHidden/>
          </w:rPr>
          <w:t>20</w:t>
        </w:r>
        <w:r>
          <w:rPr>
            <w:noProof/>
            <w:webHidden/>
          </w:rPr>
          <w:fldChar w:fldCharType="end"/>
        </w:r>
        <w:r w:rsidRPr="00B34D94">
          <w:rPr>
            <w:rStyle w:val="Hyperlink"/>
            <w:noProof/>
          </w:rPr>
          <w:fldChar w:fldCharType="end"/>
        </w:r>
      </w:ins>
    </w:p>
    <w:p w14:paraId="18E8066C" w14:textId="31FDD918" w:rsidR="00047800" w:rsidRDefault="00047800">
      <w:pPr>
        <w:pStyle w:val="TableofFigures"/>
        <w:tabs>
          <w:tab w:val="right" w:leader="dot" w:pos="9016"/>
        </w:tabs>
        <w:rPr>
          <w:ins w:id="730" w:author="Nasser Mustafa [2]" w:date="2018-09-26T11:08:00Z"/>
          <w:rFonts w:asciiTheme="minorHAnsi" w:eastAsiaTheme="minorEastAsia" w:hAnsiTheme="minorHAnsi" w:cstheme="minorBidi"/>
          <w:noProof/>
          <w:sz w:val="22"/>
          <w:szCs w:val="22"/>
          <w:lang w:eastAsia="zh-CN"/>
        </w:rPr>
      </w:pPr>
      <w:ins w:id="731"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"_Toc525723624"</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5: Number of articles distributed by each traceability topic</w:t>
        </w:r>
        <w:r>
          <w:rPr>
            <w:noProof/>
            <w:webHidden/>
          </w:rPr>
          <w:tab/>
        </w:r>
        <w:r>
          <w:rPr>
            <w:noProof/>
            <w:webHidden/>
          </w:rPr>
          <w:fldChar w:fldCharType="begin"/>
        </w:r>
        <w:r>
          <w:rPr>
            <w:noProof/>
            <w:webHidden/>
          </w:rPr>
          <w:instrText xml:space="preserve"> PAGEREF _Toc525723624 \h </w:instrText>
        </w:r>
      </w:ins>
      <w:r>
        <w:rPr>
          <w:noProof/>
          <w:webHidden/>
        </w:rPr>
      </w:r>
      <w:r>
        <w:rPr>
          <w:noProof/>
          <w:webHidden/>
        </w:rPr>
        <w:fldChar w:fldCharType="separate"/>
      </w:r>
      <w:ins w:id="732" w:author="Nasser Mustafa [2]" w:date="2018-09-26T11:08:00Z">
        <w:r>
          <w:rPr>
            <w:noProof/>
            <w:webHidden/>
          </w:rPr>
          <w:t>21</w:t>
        </w:r>
        <w:r>
          <w:rPr>
            <w:noProof/>
            <w:webHidden/>
          </w:rPr>
          <w:fldChar w:fldCharType="end"/>
        </w:r>
        <w:r w:rsidRPr="00B34D94">
          <w:rPr>
            <w:rStyle w:val="Hyperlink"/>
            <w:noProof/>
          </w:rPr>
          <w:fldChar w:fldCharType="end"/>
        </w:r>
      </w:ins>
    </w:p>
    <w:p w14:paraId="184B29AA" w14:textId="350E6C1B" w:rsidR="00047800" w:rsidRDefault="00047800">
      <w:pPr>
        <w:pStyle w:val="TableofFigures"/>
        <w:tabs>
          <w:tab w:val="right" w:leader="dot" w:pos="9016"/>
        </w:tabs>
        <w:rPr>
          <w:ins w:id="733" w:author="Nasser Mustafa [2]" w:date="2018-09-26T11:08:00Z"/>
          <w:rFonts w:asciiTheme="minorHAnsi" w:eastAsiaTheme="minorEastAsia" w:hAnsiTheme="minorHAnsi" w:cstheme="minorBidi"/>
          <w:noProof/>
          <w:sz w:val="22"/>
          <w:szCs w:val="22"/>
          <w:lang w:eastAsia="zh-CN"/>
        </w:rPr>
      </w:pPr>
      <w:ins w:id="734"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"_Toc525723625"</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6: Classifications for RE trace links</w:t>
        </w:r>
        <w:r>
          <w:rPr>
            <w:noProof/>
            <w:webHidden/>
          </w:rPr>
          <w:tab/>
        </w:r>
        <w:r>
          <w:rPr>
            <w:noProof/>
            <w:webHidden/>
          </w:rPr>
          <w:fldChar w:fldCharType="begin"/>
        </w:r>
        <w:r>
          <w:rPr>
            <w:noProof/>
            <w:webHidden/>
          </w:rPr>
          <w:instrText xml:space="preserve"> PAGEREF _Toc525723625 \h </w:instrText>
        </w:r>
      </w:ins>
      <w:r>
        <w:rPr>
          <w:noProof/>
          <w:webHidden/>
        </w:rPr>
      </w:r>
      <w:r>
        <w:rPr>
          <w:noProof/>
          <w:webHidden/>
        </w:rPr>
        <w:fldChar w:fldCharType="separate"/>
      </w:r>
      <w:ins w:id="735" w:author="Nasser Mustafa [2]" w:date="2018-09-26T11:08:00Z">
        <w:r>
          <w:rPr>
            <w:noProof/>
            <w:webHidden/>
          </w:rPr>
          <w:t>29</w:t>
        </w:r>
        <w:r>
          <w:rPr>
            <w:noProof/>
            <w:webHidden/>
          </w:rPr>
          <w:fldChar w:fldCharType="end"/>
        </w:r>
        <w:r w:rsidRPr="00B34D94">
          <w:rPr>
            <w:rStyle w:val="Hyperlink"/>
            <w:noProof/>
          </w:rPr>
          <w:fldChar w:fldCharType="end"/>
        </w:r>
      </w:ins>
    </w:p>
    <w:p w14:paraId="168A1CBA" w14:textId="05780ADF" w:rsidR="00047800" w:rsidRDefault="00047800">
      <w:pPr>
        <w:pStyle w:val="TableofFigures"/>
        <w:tabs>
          <w:tab w:val="right" w:leader="dot" w:pos="9016"/>
        </w:tabs>
        <w:rPr>
          <w:ins w:id="736" w:author="Nasser Mustafa [2]" w:date="2018-09-26T11:08:00Z"/>
          <w:rFonts w:asciiTheme="minorHAnsi" w:eastAsiaTheme="minorEastAsia" w:hAnsiTheme="minorHAnsi" w:cstheme="minorBidi"/>
          <w:noProof/>
          <w:sz w:val="22"/>
          <w:szCs w:val="22"/>
          <w:lang w:eastAsia="zh-CN"/>
        </w:rPr>
      </w:pPr>
      <w:ins w:id="737"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"_Toc525723626"</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7: Product-related and Process-related classifications in Requirements Engineering</w:t>
        </w:r>
        <w:r>
          <w:rPr>
            <w:noProof/>
            <w:webHidden/>
          </w:rPr>
          <w:tab/>
        </w:r>
        <w:r>
          <w:rPr>
            <w:noProof/>
            <w:webHidden/>
          </w:rPr>
          <w:fldChar w:fldCharType="begin"/>
        </w:r>
        <w:r>
          <w:rPr>
            <w:noProof/>
            <w:webHidden/>
          </w:rPr>
          <w:instrText xml:space="preserve"> PAGEREF _Toc525723626 \h </w:instrText>
        </w:r>
      </w:ins>
      <w:r>
        <w:rPr>
          <w:noProof/>
          <w:webHidden/>
        </w:rPr>
      </w:r>
      <w:r>
        <w:rPr>
          <w:noProof/>
          <w:webHidden/>
        </w:rPr>
        <w:fldChar w:fldCharType="separate"/>
      </w:r>
      <w:ins w:id="738" w:author="Nasser Mustafa [2]" w:date="2018-09-26T11:08:00Z">
        <w:r>
          <w:rPr>
            <w:noProof/>
            <w:webHidden/>
          </w:rPr>
          <w:t>31</w:t>
        </w:r>
        <w:r>
          <w:rPr>
            <w:noProof/>
            <w:webHidden/>
          </w:rPr>
          <w:fldChar w:fldCharType="end"/>
        </w:r>
        <w:r w:rsidRPr="00B34D94">
          <w:rPr>
            <w:rStyle w:val="Hyperlink"/>
            <w:noProof/>
          </w:rPr>
          <w:fldChar w:fldCharType="end"/>
        </w:r>
      </w:ins>
    </w:p>
    <w:p w14:paraId="4B7CC75D" w14:textId="531E9B6D" w:rsidR="00047800" w:rsidRDefault="00047800">
      <w:pPr>
        <w:pStyle w:val="TableofFigures"/>
        <w:tabs>
          <w:tab w:val="right" w:leader="dot" w:pos="9016"/>
        </w:tabs>
        <w:rPr>
          <w:ins w:id="739" w:author="Nasser Mustafa [2]" w:date="2018-09-26T11:08:00Z"/>
          <w:rFonts w:asciiTheme="minorHAnsi" w:eastAsiaTheme="minorEastAsia" w:hAnsiTheme="minorHAnsi" w:cstheme="minorBidi"/>
          <w:noProof/>
          <w:sz w:val="22"/>
          <w:szCs w:val="22"/>
          <w:lang w:eastAsia="zh-CN"/>
        </w:rPr>
      </w:pPr>
      <w:ins w:id="740"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"_Toc525723627"</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8: Model Driven Engineering trace links classifications</w:t>
        </w:r>
        <w:r>
          <w:rPr>
            <w:noProof/>
            <w:webHidden/>
          </w:rPr>
          <w:tab/>
        </w:r>
        <w:r>
          <w:rPr>
            <w:noProof/>
            <w:webHidden/>
          </w:rPr>
          <w:fldChar w:fldCharType="begin"/>
        </w:r>
        <w:r>
          <w:rPr>
            <w:noProof/>
            <w:webHidden/>
          </w:rPr>
          <w:instrText xml:space="preserve"> PAGEREF _Toc525723627 \h </w:instrText>
        </w:r>
      </w:ins>
      <w:r>
        <w:rPr>
          <w:noProof/>
          <w:webHidden/>
        </w:rPr>
      </w:r>
      <w:r>
        <w:rPr>
          <w:noProof/>
          <w:webHidden/>
        </w:rPr>
        <w:fldChar w:fldCharType="separate"/>
      </w:r>
      <w:ins w:id="741" w:author="Nasser Mustafa [2]" w:date="2018-09-26T11:08:00Z">
        <w:r>
          <w:rPr>
            <w:noProof/>
            <w:webHidden/>
          </w:rPr>
          <w:t>33</w:t>
        </w:r>
        <w:r>
          <w:rPr>
            <w:noProof/>
            <w:webHidden/>
          </w:rPr>
          <w:fldChar w:fldCharType="end"/>
        </w:r>
        <w:r w:rsidRPr="00B34D94">
          <w:rPr>
            <w:rStyle w:val="Hyperlink"/>
            <w:noProof/>
          </w:rPr>
          <w:fldChar w:fldCharType="end"/>
        </w:r>
      </w:ins>
    </w:p>
    <w:p w14:paraId="0CF912AE" w14:textId="14409562" w:rsidR="00047800" w:rsidRDefault="00047800">
      <w:pPr>
        <w:pStyle w:val="TableofFigures"/>
        <w:tabs>
          <w:tab w:val="right" w:leader="dot" w:pos="9016"/>
        </w:tabs>
        <w:rPr>
          <w:ins w:id="742" w:author="Nasser Mustafa [2]" w:date="2018-09-26T11:08:00Z"/>
          <w:rFonts w:asciiTheme="minorHAnsi" w:eastAsiaTheme="minorEastAsia" w:hAnsiTheme="minorHAnsi" w:cstheme="minorBidi"/>
          <w:noProof/>
          <w:sz w:val="22"/>
          <w:szCs w:val="22"/>
          <w:lang w:eastAsia="zh-CN"/>
        </w:rPr>
      </w:pPr>
      <w:ins w:id="743"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"_Toc525723628"</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9: Trace links types in Systems Engineering</w:t>
        </w:r>
        <w:r>
          <w:rPr>
            <w:noProof/>
            <w:webHidden/>
          </w:rPr>
          <w:tab/>
        </w:r>
        <w:r>
          <w:rPr>
            <w:noProof/>
            <w:webHidden/>
          </w:rPr>
          <w:fldChar w:fldCharType="begin"/>
        </w:r>
        <w:r>
          <w:rPr>
            <w:noProof/>
            <w:webHidden/>
          </w:rPr>
          <w:instrText xml:space="preserve"> PAGEREF _Toc525723628 \h </w:instrText>
        </w:r>
      </w:ins>
      <w:r>
        <w:rPr>
          <w:noProof/>
          <w:webHidden/>
        </w:rPr>
      </w:r>
      <w:r>
        <w:rPr>
          <w:noProof/>
          <w:webHidden/>
        </w:rPr>
        <w:fldChar w:fldCharType="separate"/>
      </w:r>
      <w:ins w:id="744" w:author="Nasser Mustafa [2]" w:date="2018-09-26T11:08:00Z">
        <w:r>
          <w:rPr>
            <w:noProof/>
            <w:webHidden/>
          </w:rPr>
          <w:t>34</w:t>
        </w:r>
        <w:r>
          <w:rPr>
            <w:noProof/>
            <w:webHidden/>
          </w:rPr>
          <w:fldChar w:fldCharType="end"/>
        </w:r>
        <w:r w:rsidRPr="00B34D94">
          <w:rPr>
            <w:rStyle w:val="Hyperlink"/>
            <w:noProof/>
          </w:rPr>
          <w:fldChar w:fldCharType="end"/>
        </w:r>
      </w:ins>
    </w:p>
    <w:p w14:paraId="4A4E5329" w14:textId="42CC5827" w:rsidR="00047800" w:rsidRDefault="00047800">
      <w:pPr>
        <w:pStyle w:val="TableofFigures"/>
        <w:tabs>
          <w:tab w:val="right" w:leader="dot" w:pos="9016"/>
        </w:tabs>
        <w:rPr>
          <w:ins w:id="745" w:author="Nasser Mustafa [2]" w:date="2018-09-26T11:08:00Z"/>
          <w:rFonts w:asciiTheme="minorHAnsi" w:eastAsiaTheme="minorEastAsia" w:hAnsiTheme="minorHAnsi" w:cstheme="minorBidi"/>
          <w:noProof/>
          <w:sz w:val="22"/>
          <w:szCs w:val="22"/>
          <w:lang w:eastAsia="zh-CN"/>
        </w:rPr>
      </w:pPr>
      <w:ins w:id="746"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"_Toc525723629"</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10: Results of analyzing existing traceability models</w:t>
        </w:r>
        <w:r>
          <w:rPr>
            <w:noProof/>
            <w:webHidden/>
          </w:rPr>
          <w:tab/>
        </w:r>
        <w:r>
          <w:rPr>
            <w:noProof/>
            <w:webHidden/>
          </w:rPr>
          <w:fldChar w:fldCharType="begin"/>
        </w:r>
        <w:r>
          <w:rPr>
            <w:noProof/>
            <w:webHidden/>
          </w:rPr>
          <w:instrText xml:space="preserve"> PAGEREF _Toc525723629 \h </w:instrText>
        </w:r>
      </w:ins>
      <w:r>
        <w:rPr>
          <w:noProof/>
          <w:webHidden/>
        </w:rPr>
      </w:r>
      <w:r>
        <w:rPr>
          <w:noProof/>
          <w:webHidden/>
        </w:rPr>
        <w:fldChar w:fldCharType="separate"/>
      </w:r>
      <w:ins w:id="747" w:author="Nasser Mustafa [2]" w:date="2018-09-26T11:08:00Z">
        <w:r>
          <w:rPr>
            <w:noProof/>
            <w:webHidden/>
          </w:rPr>
          <w:t>48</w:t>
        </w:r>
        <w:r>
          <w:rPr>
            <w:noProof/>
            <w:webHidden/>
          </w:rPr>
          <w:fldChar w:fldCharType="end"/>
        </w:r>
        <w:r w:rsidRPr="00B34D94">
          <w:rPr>
            <w:rStyle w:val="Hyperlink"/>
            <w:noProof/>
          </w:rPr>
          <w:fldChar w:fldCharType="end"/>
        </w:r>
      </w:ins>
    </w:p>
    <w:p w14:paraId="39D91D58" w14:textId="486C89DE" w:rsidR="00047800" w:rsidRDefault="00047800">
      <w:pPr>
        <w:pStyle w:val="TableofFigures"/>
        <w:tabs>
          <w:tab w:val="right" w:leader="dot" w:pos="9016"/>
        </w:tabs>
        <w:rPr>
          <w:ins w:id="748" w:author="Nasser Mustafa [2]" w:date="2018-09-26T11:08:00Z"/>
          <w:rFonts w:asciiTheme="minorHAnsi" w:eastAsiaTheme="minorEastAsia" w:hAnsiTheme="minorHAnsi" w:cstheme="minorBidi"/>
          <w:noProof/>
          <w:sz w:val="22"/>
          <w:szCs w:val="22"/>
          <w:lang w:eastAsia="zh-CN"/>
        </w:rPr>
      </w:pPr>
      <w:ins w:id="749"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"_Toc525723630"</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11: Questions about artifacts and trace links</w:t>
        </w:r>
        <w:r>
          <w:rPr>
            <w:noProof/>
            <w:webHidden/>
          </w:rPr>
          <w:tab/>
        </w:r>
        <w:r>
          <w:rPr>
            <w:noProof/>
            <w:webHidden/>
          </w:rPr>
          <w:fldChar w:fldCharType="begin"/>
        </w:r>
        <w:r>
          <w:rPr>
            <w:noProof/>
            <w:webHidden/>
          </w:rPr>
          <w:instrText xml:space="preserve"> PAGEREF _Toc525723630 \h </w:instrText>
        </w:r>
      </w:ins>
      <w:r>
        <w:rPr>
          <w:noProof/>
          <w:webHidden/>
        </w:rPr>
      </w:r>
      <w:r>
        <w:rPr>
          <w:noProof/>
          <w:webHidden/>
        </w:rPr>
        <w:fldChar w:fldCharType="separate"/>
      </w:r>
      <w:ins w:id="750" w:author="Nasser Mustafa [2]" w:date="2018-09-26T11:08:00Z">
        <w:r>
          <w:rPr>
            <w:noProof/>
            <w:webHidden/>
          </w:rPr>
          <w:t>54</w:t>
        </w:r>
        <w:r>
          <w:rPr>
            <w:noProof/>
            <w:webHidden/>
          </w:rPr>
          <w:fldChar w:fldCharType="end"/>
        </w:r>
        <w:r w:rsidRPr="00B34D94">
          <w:rPr>
            <w:rStyle w:val="Hyperlink"/>
            <w:noProof/>
          </w:rPr>
          <w:fldChar w:fldCharType="end"/>
        </w:r>
      </w:ins>
    </w:p>
    <w:p w14:paraId="59477D74" w14:textId="5B120DF2" w:rsidR="00047800" w:rsidRDefault="00047800">
      <w:pPr>
        <w:pStyle w:val="TableofFigures"/>
        <w:tabs>
          <w:tab w:val="right" w:leader="dot" w:pos="9016"/>
        </w:tabs>
        <w:rPr>
          <w:ins w:id="751" w:author="Nasser Mustafa [2]" w:date="2018-09-26T11:08:00Z"/>
          <w:rFonts w:asciiTheme="minorHAnsi" w:eastAsiaTheme="minorEastAsia" w:hAnsiTheme="minorHAnsi" w:cstheme="minorBidi"/>
          <w:noProof/>
          <w:sz w:val="22"/>
          <w:szCs w:val="22"/>
          <w:lang w:eastAsia="zh-CN"/>
        </w:rPr>
      </w:pPr>
      <w:ins w:id="752"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"_Toc525723631"</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12: Questions about traceability tools</w:t>
        </w:r>
        <w:r>
          <w:rPr>
            <w:noProof/>
            <w:webHidden/>
          </w:rPr>
          <w:tab/>
        </w:r>
        <w:r>
          <w:rPr>
            <w:noProof/>
            <w:webHidden/>
          </w:rPr>
          <w:fldChar w:fldCharType="begin"/>
        </w:r>
        <w:r>
          <w:rPr>
            <w:noProof/>
            <w:webHidden/>
          </w:rPr>
          <w:instrText xml:space="preserve"> PAGEREF _Toc525723631 \h </w:instrText>
        </w:r>
      </w:ins>
      <w:r>
        <w:rPr>
          <w:noProof/>
          <w:webHidden/>
        </w:rPr>
      </w:r>
      <w:r>
        <w:rPr>
          <w:noProof/>
          <w:webHidden/>
        </w:rPr>
        <w:fldChar w:fldCharType="separate"/>
      </w:r>
      <w:ins w:id="753" w:author="Nasser Mustafa [2]" w:date="2018-09-26T11:08:00Z">
        <w:r>
          <w:rPr>
            <w:noProof/>
            <w:webHidden/>
          </w:rPr>
          <w:t>55</w:t>
        </w:r>
        <w:r>
          <w:rPr>
            <w:noProof/>
            <w:webHidden/>
          </w:rPr>
          <w:fldChar w:fldCharType="end"/>
        </w:r>
        <w:r w:rsidRPr="00B34D94">
          <w:rPr>
            <w:rStyle w:val="Hyperlink"/>
            <w:noProof/>
          </w:rPr>
          <w:fldChar w:fldCharType="end"/>
        </w:r>
      </w:ins>
    </w:p>
    <w:p w14:paraId="26A4A5BB" w14:textId="5C615677" w:rsidR="00047800" w:rsidRDefault="00047800">
      <w:pPr>
        <w:pStyle w:val="TableofFigures"/>
        <w:tabs>
          <w:tab w:val="right" w:leader="dot" w:pos="9016"/>
        </w:tabs>
        <w:rPr>
          <w:ins w:id="754" w:author="Nasser Mustafa [2]" w:date="2018-09-26T11:08:00Z"/>
          <w:rFonts w:asciiTheme="minorHAnsi" w:eastAsiaTheme="minorEastAsia" w:hAnsiTheme="minorHAnsi" w:cstheme="minorBidi"/>
          <w:noProof/>
          <w:sz w:val="22"/>
          <w:szCs w:val="22"/>
          <w:lang w:eastAsia="zh-CN"/>
        </w:rPr>
      </w:pPr>
      <w:ins w:id="755"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"_Toc525723632"</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13: Traceability Model design rationale</w:t>
        </w:r>
        <w:r>
          <w:rPr>
            <w:noProof/>
            <w:webHidden/>
          </w:rPr>
          <w:tab/>
        </w:r>
        <w:r>
          <w:rPr>
            <w:noProof/>
            <w:webHidden/>
          </w:rPr>
          <w:fldChar w:fldCharType="begin"/>
        </w:r>
        <w:r>
          <w:rPr>
            <w:noProof/>
            <w:webHidden/>
          </w:rPr>
          <w:instrText xml:space="preserve"> PAGEREF _Toc525723632 \h </w:instrText>
        </w:r>
      </w:ins>
      <w:r>
        <w:rPr>
          <w:noProof/>
          <w:webHidden/>
        </w:rPr>
      </w:r>
      <w:r>
        <w:rPr>
          <w:noProof/>
          <w:webHidden/>
        </w:rPr>
        <w:fldChar w:fldCharType="separate"/>
      </w:r>
      <w:ins w:id="756" w:author="Nasser Mustafa [2]" w:date="2018-09-26T11:08:00Z">
        <w:r>
          <w:rPr>
            <w:noProof/>
            <w:webHidden/>
          </w:rPr>
          <w:t>74</w:t>
        </w:r>
        <w:r>
          <w:rPr>
            <w:noProof/>
            <w:webHidden/>
          </w:rPr>
          <w:fldChar w:fldCharType="end"/>
        </w:r>
        <w:r w:rsidRPr="00B34D94">
          <w:rPr>
            <w:rStyle w:val="Hyperlink"/>
            <w:noProof/>
          </w:rPr>
          <w:fldChar w:fldCharType="end"/>
        </w:r>
      </w:ins>
    </w:p>
    <w:p w14:paraId="1576C191" w14:textId="0811DB93" w:rsidR="00047800" w:rsidRDefault="00047800">
      <w:pPr>
        <w:pStyle w:val="TableofFigures"/>
        <w:tabs>
          <w:tab w:val="right" w:leader="dot" w:pos="9016"/>
        </w:tabs>
        <w:rPr>
          <w:ins w:id="757" w:author="Nasser Mustafa [2]" w:date="2018-09-26T11:08:00Z"/>
          <w:rFonts w:asciiTheme="minorHAnsi" w:eastAsiaTheme="minorEastAsia" w:hAnsiTheme="minorHAnsi" w:cstheme="minorBidi"/>
          <w:noProof/>
          <w:sz w:val="22"/>
          <w:szCs w:val="22"/>
          <w:lang w:eastAsia="zh-CN"/>
        </w:rPr>
      </w:pPr>
      <w:ins w:id="758"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"_Toc525723633"</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14: Trace links classifications in Requirements Engineering, Model Driven Engineering, and Systems Engineering</w:t>
        </w:r>
        <w:r>
          <w:rPr>
            <w:noProof/>
            <w:webHidden/>
          </w:rPr>
          <w:tab/>
        </w:r>
        <w:r>
          <w:rPr>
            <w:noProof/>
            <w:webHidden/>
          </w:rPr>
          <w:fldChar w:fldCharType="begin"/>
        </w:r>
        <w:r>
          <w:rPr>
            <w:noProof/>
            <w:webHidden/>
          </w:rPr>
          <w:instrText xml:space="preserve"> PAGEREF _Toc525723633 \h </w:instrText>
        </w:r>
      </w:ins>
      <w:r>
        <w:rPr>
          <w:noProof/>
          <w:webHidden/>
        </w:rPr>
      </w:r>
      <w:r>
        <w:rPr>
          <w:noProof/>
          <w:webHidden/>
        </w:rPr>
        <w:fldChar w:fldCharType="separate"/>
      </w:r>
      <w:ins w:id="759" w:author="Nasser Mustafa [2]" w:date="2018-09-26T11:08:00Z">
        <w:r>
          <w:rPr>
            <w:noProof/>
            <w:webHidden/>
          </w:rPr>
          <w:t>80</w:t>
        </w:r>
        <w:r>
          <w:rPr>
            <w:noProof/>
            <w:webHidden/>
          </w:rPr>
          <w:fldChar w:fldCharType="end"/>
        </w:r>
        <w:r w:rsidRPr="00B34D94">
          <w:rPr>
            <w:rStyle w:val="Hyperlink"/>
            <w:noProof/>
          </w:rPr>
          <w:fldChar w:fldCharType="end"/>
        </w:r>
      </w:ins>
    </w:p>
    <w:p w14:paraId="07EC87DC" w14:textId="71362227" w:rsidR="00047800" w:rsidRDefault="00047800">
      <w:pPr>
        <w:pStyle w:val="TableofFigures"/>
        <w:tabs>
          <w:tab w:val="right" w:leader="dot" w:pos="9016"/>
        </w:tabs>
        <w:rPr>
          <w:ins w:id="760" w:author="Nasser Mustafa [2]" w:date="2018-09-26T11:08:00Z"/>
          <w:rFonts w:asciiTheme="minorHAnsi" w:eastAsiaTheme="minorEastAsia" w:hAnsiTheme="minorHAnsi" w:cstheme="minorBidi"/>
          <w:noProof/>
          <w:sz w:val="22"/>
          <w:szCs w:val="22"/>
          <w:lang w:eastAsia="zh-CN"/>
        </w:rPr>
      </w:pPr>
      <w:ins w:id="761"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"_Toc525723634"</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15: Trace links between instances of the i* an the UML-Class models</w:t>
        </w:r>
        <w:r>
          <w:rPr>
            <w:noProof/>
            <w:webHidden/>
          </w:rPr>
          <w:tab/>
        </w:r>
        <w:r>
          <w:rPr>
            <w:noProof/>
            <w:webHidden/>
          </w:rPr>
          <w:fldChar w:fldCharType="begin"/>
        </w:r>
        <w:r>
          <w:rPr>
            <w:noProof/>
            <w:webHidden/>
          </w:rPr>
          <w:instrText xml:space="preserve"> PAGEREF _Toc525723634 \h </w:instrText>
        </w:r>
      </w:ins>
      <w:r>
        <w:rPr>
          <w:noProof/>
          <w:webHidden/>
        </w:rPr>
      </w:r>
      <w:r>
        <w:rPr>
          <w:noProof/>
          <w:webHidden/>
        </w:rPr>
        <w:fldChar w:fldCharType="separate"/>
      </w:r>
      <w:ins w:id="762" w:author="Nasser Mustafa [2]" w:date="2018-09-26T11:08:00Z">
        <w:r>
          <w:rPr>
            <w:noProof/>
            <w:webHidden/>
          </w:rPr>
          <w:t>95</w:t>
        </w:r>
        <w:r>
          <w:rPr>
            <w:noProof/>
            <w:webHidden/>
          </w:rPr>
          <w:fldChar w:fldCharType="end"/>
        </w:r>
        <w:r w:rsidRPr="00B34D94">
          <w:rPr>
            <w:rStyle w:val="Hyperlink"/>
            <w:noProof/>
          </w:rPr>
          <w:fldChar w:fldCharType="end"/>
        </w:r>
      </w:ins>
    </w:p>
    <w:p w14:paraId="1824AE88" w14:textId="7D7F3AC4" w:rsidR="00047800" w:rsidRDefault="00047800">
      <w:pPr>
        <w:pStyle w:val="TableofFigures"/>
        <w:tabs>
          <w:tab w:val="right" w:leader="dot" w:pos="9016"/>
        </w:tabs>
        <w:rPr>
          <w:ins w:id="763" w:author="Nasser Mustafa [2]" w:date="2018-09-26T11:08:00Z"/>
          <w:rFonts w:asciiTheme="minorHAnsi" w:eastAsiaTheme="minorEastAsia" w:hAnsiTheme="minorHAnsi" w:cstheme="minorBidi"/>
          <w:noProof/>
          <w:sz w:val="22"/>
          <w:szCs w:val="22"/>
          <w:lang w:eastAsia="zh-CN"/>
        </w:rPr>
      </w:pPr>
      <w:ins w:id="764"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"_Toc525723635"</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16: Validation of existing traceability models</w:t>
        </w:r>
        <w:r>
          <w:rPr>
            <w:noProof/>
            <w:webHidden/>
          </w:rPr>
          <w:tab/>
        </w:r>
        <w:r>
          <w:rPr>
            <w:noProof/>
            <w:webHidden/>
          </w:rPr>
          <w:fldChar w:fldCharType="begin"/>
        </w:r>
        <w:r>
          <w:rPr>
            <w:noProof/>
            <w:webHidden/>
          </w:rPr>
          <w:instrText xml:space="preserve"> PAGEREF _Toc525723635 \h </w:instrText>
        </w:r>
      </w:ins>
      <w:r>
        <w:rPr>
          <w:noProof/>
          <w:webHidden/>
        </w:rPr>
      </w:r>
      <w:r>
        <w:rPr>
          <w:noProof/>
          <w:webHidden/>
        </w:rPr>
        <w:fldChar w:fldCharType="separate"/>
      </w:r>
      <w:ins w:id="765" w:author="Nasser Mustafa [2]" w:date="2018-09-26T11:08:00Z">
        <w:r>
          <w:rPr>
            <w:noProof/>
            <w:webHidden/>
          </w:rPr>
          <w:t>100</w:t>
        </w:r>
        <w:r>
          <w:rPr>
            <w:noProof/>
            <w:webHidden/>
          </w:rPr>
          <w:fldChar w:fldCharType="end"/>
        </w:r>
        <w:r w:rsidRPr="00B34D94">
          <w:rPr>
            <w:rStyle w:val="Hyperlink"/>
            <w:noProof/>
          </w:rPr>
          <w:fldChar w:fldCharType="end"/>
        </w:r>
      </w:ins>
    </w:p>
    <w:p w14:paraId="5248664E" w14:textId="3D8803D8" w:rsidR="00047800" w:rsidRDefault="00047800">
      <w:pPr>
        <w:pStyle w:val="TableofFigures"/>
        <w:tabs>
          <w:tab w:val="right" w:leader="dot" w:pos="9016"/>
        </w:tabs>
        <w:rPr>
          <w:ins w:id="766" w:author="Nasser Mustafa [2]" w:date="2018-09-26T11:08:00Z"/>
          <w:rFonts w:asciiTheme="minorHAnsi" w:eastAsiaTheme="minorEastAsia" w:hAnsiTheme="minorHAnsi" w:cstheme="minorBidi"/>
          <w:noProof/>
          <w:sz w:val="22"/>
          <w:szCs w:val="22"/>
          <w:lang w:eastAsia="zh-CN"/>
        </w:rPr>
      </w:pPr>
      <w:ins w:id="767"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"_Toc525723636"</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17: Aircraft lever positions</w:t>
        </w:r>
        <w:r>
          <w:rPr>
            <w:noProof/>
            <w:webHidden/>
          </w:rPr>
          <w:tab/>
        </w:r>
        <w:r>
          <w:rPr>
            <w:noProof/>
            <w:webHidden/>
          </w:rPr>
          <w:fldChar w:fldCharType="begin"/>
        </w:r>
        <w:r>
          <w:rPr>
            <w:noProof/>
            <w:webHidden/>
          </w:rPr>
          <w:instrText xml:space="preserve"> PAGEREF _Toc525723636 \h </w:instrText>
        </w:r>
      </w:ins>
      <w:r>
        <w:rPr>
          <w:noProof/>
          <w:webHidden/>
        </w:rPr>
      </w:r>
      <w:r>
        <w:rPr>
          <w:noProof/>
          <w:webHidden/>
        </w:rPr>
        <w:fldChar w:fldCharType="separate"/>
      </w:r>
      <w:ins w:id="768" w:author="Nasser Mustafa [2]" w:date="2018-09-26T11:08:00Z">
        <w:r>
          <w:rPr>
            <w:noProof/>
            <w:webHidden/>
          </w:rPr>
          <w:t>104</w:t>
        </w:r>
        <w:r>
          <w:rPr>
            <w:noProof/>
            <w:webHidden/>
          </w:rPr>
          <w:fldChar w:fldCharType="end"/>
        </w:r>
        <w:r w:rsidRPr="00B34D94">
          <w:rPr>
            <w:rStyle w:val="Hyperlink"/>
            <w:noProof/>
          </w:rPr>
          <w:fldChar w:fldCharType="end"/>
        </w:r>
      </w:ins>
    </w:p>
    <w:p w14:paraId="3E89A271" w14:textId="35C96C85" w:rsidR="00047800" w:rsidRDefault="00047800">
      <w:pPr>
        <w:pStyle w:val="TableofFigures"/>
        <w:tabs>
          <w:tab w:val="right" w:leader="dot" w:pos="9016"/>
        </w:tabs>
        <w:rPr>
          <w:ins w:id="769" w:author="Nasser Mustafa [2]" w:date="2018-09-26T11:08:00Z"/>
          <w:rFonts w:asciiTheme="minorHAnsi" w:eastAsiaTheme="minorEastAsia" w:hAnsiTheme="minorHAnsi" w:cstheme="minorBidi"/>
          <w:noProof/>
          <w:sz w:val="22"/>
          <w:szCs w:val="22"/>
          <w:lang w:eastAsia="zh-CN"/>
        </w:rPr>
      </w:pPr>
      <w:ins w:id="770"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"_Toc525723637"</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18. Identifying requirements and artifacts from the Slat/Flap case Study</w:t>
        </w:r>
        <w:r>
          <w:rPr>
            <w:noProof/>
            <w:webHidden/>
          </w:rPr>
          <w:tab/>
        </w:r>
        <w:r>
          <w:rPr>
            <w:noProof/>
            <w:webHidden/>
          </w:rPr>
          <w:fldChar w:fldCharType="begin"/>
        </w:r>
        <w:r>
          <w:rPr>
            <w:noProof/>
            <w:webHidden/>
          </w:rPr>
          <w:instrText xml:space="preserve"> PAGEREF _Toc525723637 \h </w:instrText>
        </w:r>
      </w:ins>
      <w:r>
        <w:rPr>
          <w:noProof/>
          <w:webHidden/>
        </w:rPr>
      </w:r>
      <w:r>
        <w:rPr>
          <w:noProof/>
          <w:webHidden/>
        </w:rPr>
        <w:fldChar w:fldCharType="separate"/>
      </w:r>
      <w:ins w:id="771" w:author="Nasser Mustafa [2]" w:date="2018-09-26T11:08:00Z">
        <w:r>
          <w:rPr>
            <w:noProof/>
            <w:webHidden/>
          </w:rPr>
          <w:t>111</w:t>
        </w:r>
        <w:r>
          <w:rPr>
            <w:noProof/>
            <w:webHidden/>
          </w:rPr>
          <w:fldChar w:fldCharType="end"/>
        </w:r>
        <w:r w:rsidRPr="00B34D94">
          <w:rPr>
            <w:rStyle w:val="Hyperlink"/>
            <w:noProof/>
          </w:rPr>
          <w:fldChar w:fldCharType="end"/>
        </w:r>
      </w:ins>
    </w:p>
    <w:p w14:paraId="4129964D" w14:textId="76F5B1B1" w:rsidR="00047800" w:rsidRDefault="00047800">
      <w:pPr>
        <w:pStyle w:val="TableofFigures"/>
        <w:tabs>
          <w:tab w:val="right" w:leader="dot" w:pos="9016"/>
        </w:tabs>
        <w:rPr>
          <w:ins w:id="772" w:author="Nasser Mustafa [2]" w:date="2018-09-26T11:08:00Z"/>
          <w:rFonts w:asciiTheme="minorHAnsi" w:eastAsiaTheme="minorEastAsia" w:hAnsiTheme="minorHAnsi" w:cstheme="minorBidi"/>
          <w:noProof/>
          <w:sz w:val="22"/>
          <w:szCs w:val="22"/>
          <w:lang w:eastAsia="zh-CN"/>
        </w:rPr>
      </w:pPr>
      <w:ins w:id="773"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"_Toc525723638"</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19: Test Cases for validating the traceability model</w:t>
        </w:r>
        <w:r>
          <w:rPr>
            <w:noProof/>
            <w:webHidden/>
          </w:rPr>
          <w:tab/>
        </w:r>
        <w:r>
          <w:rPr>
            <w:noProof/>
            <w:webHidden/>
          </w:rPr>
          <w:fldChar w:fldCharType="begin"/>
        </w:r>
        <w:r>
          <w:rPr>
            <w:noProof/>
            <w:webHidden/>
          </w:rPr>
          <w:instrText xml:space="preserve"> PAGEREF _Toc525723638 \h </w:instrText>
        </w:r>
      </w:ins>
      <w:r>
        <w:rPr>
          <w:noProof/>
          <w:webHidden/>
        </w:rPr>
      </w:r>
      <w:r>
        <w:rPr>
          <w:noProof/>
          <w:webHidden/>
        </w:rPr>
        <w:fldChar w:fldCharType="separate"/>
      </w:r>
      <w:ins w:id="774" w:author="Nasser Mustafa [2]" w:date="2018-09-26T11:08:00Z">
        <w:r>
          <w:rPr>
            <w:noProof/>
            <w:webHidden/>
          </w:rPr>
          <w:t>112</w:t>
        </w:r>
        <w:r>
          <w:rPr>
            <w:noProof/>
            <w:webHidden/>
          </w:rPr>
          <w:fldChar w:fldCharType="end"/>
        </w:r>
        <w:r w:rsidRPr="00B34D94">
          <w:rPr>
            <w:rStyle w:val="Hyperlink"/>
            <w:noProof/>
          </w:rPr>
          <w:fldChar w:fldCharType="end"/>
        </w:r>
      </w:ins>
    </w:p>
    <w:p w14:paraId="7377EC39" w14:textId="1A5B3CF4" w:rsidR="00047800" w:rsidRDefault="00047800">
      <w:pPr>
        <w:pStyle w:val="TableofFigures"/>
        <w:tabs>
          <w:tab w:val="right" w:leader="dot" w:pos="9016"/>
        </w:tabs>
        <w:rPr>
          <w:ins w:id="775" w:author="Nasser Mustafa [2]" w:date="2018-09-26T11:08:00Z"/>
          <w:rFonts w:asciiTheme="minorHAnsi" w:eastAsiaTheme="minorEastAsia" w:hAnsiTheme="minorHAnsi" w:cstheme="minorBidi"/>
          <w:noProof/>
          <w:sz w:val="22"/>
          <w:szCs w:val="22"/>
          <w:lang w:eastAsia="zh-CN"/>
        </w:rPr>
      </w:pPr>
      <w:ins w:id="776" w:author="Nasser Mustafa [2]" w:date="2018-09-26T11:08:00Z">
        <w:r w:rsidRPr="00B34D94">
          <w:rPr>
            <w:rStyle w:val="Hyperlink"/>
            <w:noProof/>
          </w:rPr>
          <w:fldChar w:fldCharType="begin"/>
        </w:r>
        <w:r w:rsidRPr="00B34D94">
          <w:rPr>
            <w:rStyle w:val="Hyperlink"/>
            <w:noProof/>
          </w:rPr>
          <w:instrText xml:space="preserve"> </w:instrText>
        </w:r>
        <w:r>
          <w:rPr>
            <w:noProof/>
          </w:rPr>
          <w:instrText>HYPERLINK "D:\\PhD defense\\revised thesis-05092018 YLv2.docx" \l "_Toc525723639"</w:instrText>
        </w:r>
        <w:r w:rsidRPr="00B34D94">
          <w:rPr>
            <w:rStyle w:val="Hyperlink"/>
            <w:noProof/>
          </w:rPr>
          <w:instrText xml:space="preserve"> </w:instrText>
        </w:r>
        <w:r w:rsidRPr="00B34D94">
          <w:rPr>
            <w:rStyle w:val="Hyperlink"/>
            <w:noProof/>
          </w:rPr>
          <w:fldChar w:fldCharType="separate"/>
        </w:r>
        <w:r w:rsidRPr="00B34D94">
          <w:rPr>
            <w:rStyle w:val="Hyperlink"/>
            <w:noProof/>
          </w:rPr>
          <w:t>Table 20: Identified threats to validity</w:t>
        </w:r>
        <w:r>
          <w:rPr>
            <w:noProof/>
            <w:webHidden/>
          </w:rPr>
          <w:tab/>
        </w:r>
        <w:r>
          <w:rPr>
            <w:noProof/>
            <w:webHidden/>
          </w:rPr>
          <w:fldChar w:fldCharType="begin"/>
        </w:r>
        <w:r>
          <w:rPr>
            <w:noProof/>
            <w:webHidden/>
          </w:rPr>
          <w:instrText xml:space="preserve"> PAGEREF _Toc525723639 \h </w:instrText>
        </w:r>
      </w:ins>
      <w:r>
        <w:rPr>
          <w:noProof/>
          <w:webHidden/>
        </w:rPr>
      </w:r>
      <w:r>
        <w:rPr>
          <w:noProof/>
          <w:webHidden/>
        </w:rPr>
        <w:fldChar w:fldCharType="separate"/>
      </w:r>
      <w:ins w:id="777" w:author="Nasser Mustafa [2]" w:date="2018-09-26T11:08:00Z">
        <w:r>
          <w:rPr>
            <w:noProof/>
            <w:webHidden/>
          </w:rPr>
          <w:t>120</w:t>
        </w:r>
        <w:r>
          <w:rPr>
            <w:noProof/>
            <w:webHidden/>
          </w:rPr>
          <w:fldChar w:fldCharType="end"/>
        </w:r>
        <w:r w:rsidRPr="00B34D94">
          <w:rPr>
            <w:rStyle w:val="Hyperlink"/>
            <w:noProof/>
          </w:rPr>
          <w:fldChar w:fldCharType="end"/>
        </w:r>
      </w:ins>
    </w:p>
    <w:p w14:paraId="3E24FAAE" w14:textId="3D7B41BD" w:rsidR="00C779F7" w:rsidDel="00740534" w:rsidRDefault="00C779F7">
      <w:pPr>
        <w:pStyle w:val="TableofFigures"/>
        <w:tabs>
          <w:tab w:val="right" w:leader="dot" w:pos="9016"/>
        </w:tabs>
        <w:rPr>
          <w:del w:id="778" w:author="Nasser Mustafa [2]" w:date="2018-09-19T14:46:00Z"/>
          <w:rFonts w:asciiTheme="minorHAnsi" w:eastAsiaTheme="minorEastAsia" w:hAnsiTheme="minorHAnsi" w:cstheme="minorBidi"/>
          <w:noProof/>
          <w:sz w:val="22"/>
          <w:szCs w:val="22"/>
          <w:lang w:eastAsia="zh-CN"/>
        </w:rPr>
      </w:pPr>
      <w:del w:id="779" w:author="Nasser Mustafa [2]" w:date="2018-09-19T14:46:00Z">
        <w:r w:rsidRPr="00740534" w:rsidDel="00740534">
          <w:rPr>
            <w:rPrChange w:id="780" w:author="Nasser Mustafa [2]" w:date="2018-09-19T14:46:00Z">
              <w:rPr>
                <w:rStyle w:val="Hyperlink"/>
                <w:noProof/>
              </w:rPr>
            </w:rPrChange>
          </w:rPr>
          <w:delText>Table 1: Extended definitions to horizontal and vertical trace links in Systems Engineering</w:delText>
        </w:r>
        <w:r w:rsidDel="00740534">
          <w:rPr>
            <w:noProof/>
            <w:webHidden/>
          </w:rPr>
          <w:tab/>
          <w:delText>22</w:delText>
        </w:r>
      </w:del>
    </w:p>
    <w:p w14:paraId="2BB1B623" w14:textId="36027E66" w:rsidR="00C779F7" w:rsidDel="00740534" w:rsidRDefault="00C779F7">
      <w:pPr>
        <w:pStyle w:val="TableofFigures"/>
        <w:tabs>
          <w:tab w:val="right" w:leader="dot" w:pos="9016"/>
        </w:tabs>
        <w:rPr>
          <w:del w:id="781" w:author="Nasser Mustafa [2]" w:date="2018-09-19T14:46:00Z"/>
          <w:rFonts w:asciiTheme="minorHAnsi" w:eastAsiaTheme="minorEastAsia" w:hAnsiTheme="minorHAnsi" w:cstheme="minorBidi"/>
          <w:noProof/>
          <w:sz w:val="22"/>
          <w:szCs w:val="22"/>
          <w:lang w:eastAsia="zh-CN"/>
        </w:rPr>
      </w:pPr>
      <w:del w:id="782" w:author="Nasser Mustafa [2]" w:date="2018-09-19T14:46:00Z">
        <w:r w:rsidRPr="00740534" w:rsidDel="00740534">
          <w:rPr>
            <w:rPrChange w:id="783" w:author="Nasser Mustafa [2]" w:date="2018-09-19T14:46:00Z">
              <w:rPr>
                <w:rStyle w:val="Hyperlink"/>
                <w:noProof/>
              </w:rPr>
            </w:rPrChange>
          </w:rPr>
          <w:delText>Table 2: Guidelines for a systematic literature review</w:delText>
        </w:r>
        <w:r w:rsidDel="00740534">
          <w:rPr>
            <w:noProof/>
            <w:webHidden/>
          </w:rPr>
          <w:tab/>
          <w:delText>26</w:delText>
        </w:r>
      </w:del>
    </w:p>
    <w:p w14:paraId="5BA516C8" w14:textId="40FBE524" w:rsidR="00C779F7" w:rsidDel="00740534" w:rsidRDefault="00C779F7">
      <w:pPr>
        <w:pStyle w:val="TableofFigures"/>
        <w:tabs>
          <w:tab w:val="right" w:leader="dot" w:pos="9016"/>
        </w:tabs>
        <w:rPr>
          <w:del w:id="784" w:author="Nasser Mustafa [2]" w:date="2018-09-19T14:46:00Z"/>
          <w:rFonts w:asciiTheme="minorHAnsi" w:eastAsiaTheme="minorEastAsia" w:hAnsiTheme="minorHAnsi" w:cstheme="minorBidi"/>
          <w:noProof/>
          <w:sz w:val="22"/>
          <w:szCs w:val="22"/>
          <w:lang w:eastAsia="zh-CN"/>
        </w:rPr>
      </w:pPr>
      <w:del w:id="785" w:author="Nasser Mustafa [2]" w:date="2018-09-19T14:46:00Z">
        <w:r w:rsidRPr="00740534" w:rsidDel="00740534">
          <w:rPr>
            <w:rPrChange w:id="786" w:author="Nasser Mustafa [2]" w:date="2018-09-19T14:46:00Z">
              <w:rPr>
                <w:rStyle w:val="Hyperlink"/>
                <w:noProof/>
              </w:rPr>
            </w:rPrChange>
          </w:rPr>
          <w:delText>Table 3: Number and percentage of traceability articles in major digital libraries</w:delText>
        </w:r>
        <w:r w:rsidDel="00740534">
          <w:rPr>
            <w:noProof/>
            <w:webHidden/>
          </w:rPr>
          <w:tab/>
          <w:delText>29</w:delText>
        </w:r>
      </w:del>
    </w:p>
    <w:p w14:paraId="6767EE17" w14:textId="5ED11457" w:rsidR="00C779F7" w:rsidDel="00740534" w:rsidRDefault="00C779F7">
      <w:pPr>
        <w:pStyle w:val="TableofFigures"/>
        <w:tabs>
          <w:tab w:val="right" w:leader="dot" w:pos="9016"/>
        </w:tabs>
        <w:rPr>
          <w:del w:id="787" w:author="Nasser Mustafa [2]" w:date="2018-09-19T14:46:00Z"/>
          <w:rFonts w:asciiTheme="minorHAnsi" w:eastAsiaTheme="minorEastAsia" w:hAnsiTheme="minorHAnsi" w:cstheme="minorBidi"/>
          <w:noProof/>
          <w:sz w:val="22"/>
          <w:szCs w:val="22"/>
          <w:lang w:eastAsia="zh-CN"/>
        </w:rPr>
      </w:pPr>
      <w:del w:id="788" w:author="Nasser Mustafa [2]" w:date="2018-09-19T14:46:00Z">
        <w:r w:rsidRPr="00740534" w:rsidDel="00740534">
          <w:rPr>
            <w:rPrChange w:id="789" w:author="Nasser Mustafa [2]" w:date="2018-09-19T14:46:00Z">
              <w:rPr>
                <w:rStyle w:val="Hyperlink"/>
                <w:noProof/>
              </w:rPr>
            </w:rPrChange>
          </w:rPr>
          <w:delText>Table 4: Number of retrieved traceability articles</w:delText>
        </w:r>
        <w:r w:rsidDel="00740534">
          <w:rPr>
            <w:noProof/>
            <w:webHidden/>
          </w:rPr>
          <w:tab/>
          <w:delText>29</w:delText>
        </w:r>
      </w:del>
    </w:p>
    <w:p w14:paraId="1925D6BA" w14:textId="3D487499" w:rsidR="00C779F7" w:rsidDel="00740534" w:rsidRDefault="00C779F7">
      <w:pPr>
        <w:pStyle w:val="TableofFigures"/>
        <w:tabs>
          <w:tab w:val="right" w:leader="dot" w:pos="9016"/>
        </w:tabs>
        <w:rPr>
          <w:del w:id="790" w:author="Nasser Mustafa [2]" w:date="2018-09-19T14:46:00Z"/>
          <w:rFonts w:asciiTheme="minorHAnsi" w:eastAsiaTheme="minorEastAsia" w:hAnsiTheme="minorHAnsi" w:cstheme="minorBidi"/>
          <w:noProof/>
          <w:sz w:val="22"/>
          <w:szCs w:val="22"/>
          <w:lang w:eastAsia="zh-CN"/>
        </w:rPr>
      </w:pPr>
      <w:del w:id="791" w:author="Nasser Mustafa [2]" w:date="2018-09-19T14:46:00Z">
        <w:r w:rsidRPr="00740534" w:rsidDel="00740534">
          <w:rPr>
            <w:rPrChange w:id="792" w:author="Nasser Mustafa [2]" w:date="2018-09-19T14:46:00Z">
              <w:rPr>
                <w:rStyle w:val="Hyperlink"/>
                <w:noProof/>
              </w:rPr>
            </w:rPrChange>
          </w:rPr>
          <w:delText>Table 5: Number of articles distributed by each traceability topic</w:delText>
        </w:r>
        <w:r w:rsidDel="00740534">
          <w:rPr>
            <w:noProof/>
            <w:webHidden/>
          </w:rPr>
          <w:tab/>
          <w:delText>30</w:delText>
        </w:r>
      </w:del>
    </w:p>
    <w:p w14:paraId="5BAB6666" w14:textId="3AF7B07D" w:rsidR="00C779F7" w:rsidDel="00740534" w:rsidRDefault="00C779F7">
      <w:pPr>
        <w:pStyle w:val="TableofFigures"/>
        <w:tabs>
          <w:tab w:val="right" w:leader="dot" w:pos="9016"/>
        </w:tabs>
        <w:rPr>
          <w:del w:id="793" w:author="Nasser Mustafa [2]" w:date="2018-09-19T14:46:00Z"/>
          <w:rFonts w:asciiTheme="minorHAnsi" w:eastAsiaTheme="minorEastAsia" w:hAnsiTheme="minorHAnsi" w:cstheme="minorBidi"/>
          <w:noProof/>
          <w:sz w:val="22"/>
          <w:szCs w:val="22"/>
          <w:lang w:eastAsia="zh-CN"/>
        </w:rPr>
      </w:pPr>
      <w:del w:id="794" w:author="Nasser Mustafa [2]" w:date="2018-09-19T14:46:00Z">
        <w:r w:rsidRPr="00740534" w:rsidDel="00740534">
          <w:rPr>
            <w:rPrChange w:id="795" w:author="Nasser Mustafa [2]" w:date="2018-09-19T14:46:00Z">
              <w:rPr>
                <w:rStyle w:val="Hyperlink"/>
                <w:noProof/>
              </w:rPr>
            </w:rPrChange>
          </w:rPr>
          <w:delText>Table 6: Classifications for RE trace links</w:delText>
        </w:r>
        <w:r w:rsidDel="00740534">
          <w:rPr>
            <w:noProof/>
            <w:webHidden/>
          </w:rPr>
          <w:tab/>
          <w:delText>38</w:delText>
        </w:r>
      </w:del>
    </w:p>
    <w:p w14:paraId="5984462C" w14:textId="481E412D" w:rsidR="00C779F7" w:rsidDel="00740534" w:rsidRDefault="00C779F7">
      <w:pPr>
        <w:pStyle w:val="TableofFigures"/>
        <w:tabs>
          <w:tab w:val="right" w:leader="dot" w:pos="9016"/>
        </w:tabs>
        <w:rPr>
          <w:del w:id="796" w:author="Nasser Mustafa [2]" w:date="2018-09-19T14:46:00Z"/>
          <w:rFonts w:asciiTheme="minorHAnsi" w:eastAsiaTheme="minorEastAsia" w:hAnsiTheme="minorHAnsi" w:cstheme="minorBidi"/>
          <w:noProof/>
          <w:sz w:val="22"/>
          <w:szCs w:val="22"/>
          <w:lang w:eastAsia="zh-CN"/>
        </w:rPr>
      </w:pPr>
      <w:del w:id="797" w:author="Nasser Mustafa [2]" w:date="2018-09-19T14:46:00Z">
        <w:r w:rsidRPr="00740534" w:rsidDel="00740534">
          <w:rPr>
            <w:rPrChange w:id="798" w:author="Nasser Mustafa [2]" w:date="2018-09-19T14:46:00Z">
              <w:rPr>
                <w:rStyle w:val="Hyperlink"/>
                <w:noProof/>
              </w:rPr>
            </w:rPrChange>
          </w:rPr>
          <w:delText>Table 7: Product-related and Process-related classifications in requirement engineering</w:delText>
        </w:r>
        <w:r w:rsidDel="00740534">
          <w:rPr>
            <w:noProof/>
            <w:webHidden/>
          </w:rPr>
          <w:tab/>
          <w:delText>40</w:delText>
        </w:r>
      </w:del>
    </w:p>
    <w:p w14:paraId="4284EE23" w14:textId="0863824B" w:rsidR="00C779F7" w:rsidDel="00740534" w:rsidRDefault="00C779F7">
      <w:pPr>
        <w:pStyle w:val="TableofFigures"/>
        <w:tabs>
          <w:tab w:val="right" w:leader="dot" w:pos="9016"/>
        </w:tabs>
        <w:rPr>
          <w:del w:id="799" w:author="Nasser Mustafa [2]" w:date="2018-09-19T14:46:00Z"/>
          <w:rFonts w:asciiTheme="minorHAnsi" w:eastAsiaTheme="minorEastAsia" w:hAnsiTheme="minorHAnsi" w:cstheme="minorBidi"/>
          <w:noProof/>
          <w:sz w:val="22"/>
          <w:szCs w:val="22"/>
          <w:lang w:eastAsia="zh-CN"/>
        </w:rPr>
      </w:pPr>
      <w:del w:id="800" w:author="Nasser Mustafa [2]" w:date="2018-09-19T14:46:00Z">
        <w:r w:rsidRPr="00740534" w:rsidDel="00740534">
          <w:rPr>
            <w:rPrChange w:id="801" w:author="Nasser Mustafa [2]" w:date="2018-09-19T14:46:00Z">
              <w:rPr>
                <w:rStyle w:val="Hyperlink"/>
                <w:noProof/>
              </w:rPr>
            </w:rPrChange>
          </w:rPr>
          <w:delText>Table 8: Model Driven Engineering trace links classifications</w:delText>
        </w:r>
        <w:r w:rsidDel="00740534">
          <w:rPr>
            <w:noProof/>
            <w:webHidden/>
          </w:rPr>
          <w:tab/>
          <w:delText>42</w:delText>
        </w:r>
      </w:del>
    </w:p>
    <w:p w14:paraId="00B07AA1" w14:textId="48B9298D" w:rsidR="00C779F7" w:rsidDel="00740534" w:rsidRDefault="00C779F7">
      <w:pPr>
        <w:pStyle w:val="TableofFigures"/>
        <w:tabs>
          <w:tab w:val="right" w:leader="dot" w:pos="9016"/>
        </w:tabs>
        <w:rPr>
          <w:del w:id="802" w:author="Nasser Mustafa [2]" w:date="2018-09-19T14:46:00Z"/>
          <w:rFonts w:asciiTheme="minorHAnsi" w:eastAsiaTheme="minorEastAsia" w:hAnsiTheme="minorHAnsi" w:cstheme="minorBidi"/>
          <w:noProof/>
          <w:sz w:val="22"/>
          <w:szCs w:val="22"/>
          <w:lang w:eastAsia="zh-CN"/>
        </w:rPr>
      </w:pPr>
      <w:del w:id="803" w:author="Nasser Mustafa [2]" w:date="2018-09-19T14:46:00Z">
        <w:r w:rsidRPr="00740534" w:rsidDel="00740534">
          <w:rPr>
            <w:rPrChange w:id="804" w:author="Nasser Mustafa [2]" w:date="2018-09-19T14:46:00Z">
              <w:rPr>
                <w:rStyle w:val="Hyperlink"/>
                <w:noProof/>
              </w:rPr>
            </w:rPrChange>
          </w:rPr>
          <w:delText>Table 9: Trace links types in Systems Engineering</w:delText>
        </w:r>
        <w:r w:rsidDel="00740534">
          <w:rPr>
            <w:noProof/>
            <w:webHidden/>
          </w:rPr>
          <w:tab/>
          <w:delText>43</w:delText>
        </w:r>
      </w:del>
    </w:p>
    <w:p w14:paraId="0D5D11A9" w14:textId="36CF088F" w:rsidR="00C779F7" w:rsidDel="00740534" w:rsidRDefault="00C779F7">
      <w:pPr>
        <w:pStyle w:val="TableofFigures"/>
        <w:tabs>
          <w:tab w:val="right" w:leader="dot" w:pos="9016"/>
        </w:tabs>
        <w:rPr>
          <w:del w:id="805" w:author="Nasser Mustafa [2]" w:date="2018-09-19T14:46:00Z"/>
          <w:rFonts w:asciiTheme="minorHAnsi" w:eastAsiaTheme="minorEastAsia" w:hAnsiTheme="minorHAnsi" w:cstheme="minorBidi"/>
          <w:noProof/>
          <w:sz w:val="22"/>
          <w:szCs w:val="22"/>
          <w:lang w:eastAsia="zh-CN"/>
        </w:rPr>
      </w:pPr>
      <w:del w:id="806" w:author="Nasser Mustafa [2]" w:date="2018-09-19T14:46:00Z">
        <w:r w:rsidRPr="00740534" w:rsidDel="00740534">
          <w:rPr>
            <w:rPrChange w:id="807" w:author="Nasser Mustafa [2]" w:date="2018-09-19T14:46:00Z">
              <w:rPr>
                <w:rStyle w:val="Hyperlink"/>
                <w:noProof/>
              </w:rPr>
            </w:rPrChange>
          </w:rPr>
          <w:delText>Table 10: Results of analyzing existing traceability models</w:delText>
        </w:r>
        <w:r w:rsidDel="00740534">
          <w:rPr>
            <w:noProof/>
            <w:webHidden/>
          </w:rPr>
          <w:tab/>
          <w:delText>57</w:delText>
        </w:r>
      </w:del>
    </w:p>
    <w:p w14:paraId="467B4973" w14:textId="411C41C2" w:rsidR="00C779F7" w:rsidDel="00740534" w:rsidRDefault="00C779F7">
      <w:pPr>
        <w:pStyle w:val="TableofFigures"/>
        <w:tabs>
          <w:tab w:val="right" w:leader="dot" w:pos="9016"/>
        </w:tabs>
        <w:rPr>
          <w:del w:id="808" w:author="Nasser Mustafa [2]" w:date="2018-09-19T14:46:00Z"/>
          <w:rFonts w:asciiTheme="minorHAnsi" w:eastAsiaTheme="minorEastAsia" w:hAnsiTheme="minorHAnsi" w:cstheme="minorBidi"/>
          <w:noProof/>
          <w:sz w:val="22"/>
          <w:szCs w:val="22"/>
          <w:lang w:eastAsia="zh-CN"/>
        </w:rPr>
      </w:pPr>
      <w:del w:id="809" w:author="Nasser Mustafa [2]" w:date="2018-09-19T14:46:00Z">
        <w:r w:rsidRPr="00740534" w:rsidDel="00740534">
          <w:rPr>
            <w:rPrChange w:id="810" w:author="Nasser Mustafa [2]" w:date="2018-09-19T14:46:00Z">
              <w:rPr>
                <w:rStyle w:val="Hyperlink"/>
                <w:noProof/>
              </w:rPr>
            </w:rPrChange>
          </w:rPr>
          <w:delText>Table 11: Questions about artifacts and trace links</w:delText>
        </w:r>
        <w:r w:rsidDel="00740534">
          <w:rPr>
            <w:noProof/>
            <w:webHidden/>
          </w:rPr>
          <w:tab/>
          <w:delText>63</w:delText>
        </w:r>
      </w:del>
    </w:p>
    <w:p w14:paraId="02BDA9F1" w14:textId="64D0A55B" w:rsidR="00C779F7" w:rsidDel="00740534" w:rsidRDefault="00C779F7">
      <w:pPr>
        <w:pStyle w:val="TableofFigures"/>
        <w:tabs>
          <w:tab w:val="right" w:leader="dot" w:pos="9016"/>
        </w:tabs>
        <w:rPr>
          <w:del w:id="811" w:author="Nasser Mustafa [2]" w:date="2018-09-19T14:46:00Z"/>
          <w:rFonts w:asciiTheme="minorHAnsi" w:eastAsiaTheme="minorEastAsia" w:hAnsiTheme="minorHAnsi" w:cstheme="minorBidi"/>
          <w:noProof/>
          <w:sz w:val="22"/>
          <w:szCs w:val="22"/>
          <w:lang w:eastAsia="zh-CN"/>
        </w:rPr>
      </w:pPr>
      <w:del w:id="812" w:author="Nasser Mustafa [2]" w:date="2018-09-19T14:46:00Z">
        <w:r w:rsidRPr="00740534" w:rsidDel="00740534">
          <w:rPr>
            <w:rPrChange w:id="813" w:author="Nasser Mustafa [2]" w:date="2018-09-19T14:46:00Z">
              <w:rPr>
                <w:rStyle w:val="Hyperlink"/>
                <w:noProof/>
              </w:rPr>
            </w:rPrChange>
          </w:rPr>
          <w:delText>Table 12: Questions about traceability tools</w:delText>
        </w:r>
        <w:r w:rsidDel="00740534">
          <w:rPr>
            <w:noProof/>
            <w:webHidden/>
          </w:rPr>
          <w:tab/>
          <w:delText>64</w:delText>
        </w:r>
      </w:del>
    </w:p>
    <w:p w14:paraId="412D4696" w14:textId="4F226E45" w:rsidR="00C779F7" w:rsidDel="00740534" w:rsidRDefault="00C779F7">
      <w:pPr>
        <w:pStyle w:val="TableofFigures"/>
        <w:tabs>
          <w:tab w:val="right" w:leader="dot" w:pos="9016"/>
        </w:tabs>
        <w:rPr>
          <w:del w:id="814" w:author="Nasser Mustafa [2]" w:date="2018-09-19T14:46:00Z"/>
          <w:rFonts w:asciiTheme="minorHAnsi" w:eastAsiaTheme="minorEastAsia" w:hAnsiTheme="minorHAnsi" w:cstheme="minorBidi"/>
          <w:noProof/>
          <w:sz w:val="22"/>
          <w:szCs w:val="22"/>
          <w:lang w:eastAsia="zh-CN"/>
        </w:rPr>
      </w:pPr>
      <w:del w:id="815" w:author="Nasser Mustafa [2]" w:date="2018-09-19T14:46:00Z">
        <w:r w:rsidRPr="00740534" w:rsidDel="00740534">
          <w:rPr>
            <w:rPrChange w:id="816" w:author="Nasser Mustafa [2]" w:date="2018-09-19T14:46:00Z">
              <w:rPr>
                <w:rStyle w:val="Hyperlink"/>
                <w:noProof/>
              </w:rPr>
            </w:rPrChange>
          </w:rPr>
          <w:delText>Table 13: Traceability Model design rationale</w:delText>
        </w:r>
        <w:r w:rsidDel="00740534">
          <w:rPr>
            <w:noProof/>
            <w:webHidden/>
          </w:rPr>
          <w:tab/>
          <w:delText>81</w:delText>
        </w:r>
      </w:del>
    </w:p>
    <w:p w14:paraId="00F9BFA4" w14:textId="3C0F3493" w:rsidR="00C779F7" w:rsidDel="00740534" w:rsidRDefault="00C779F7">
      <w:pPr>
        <w:pStyle w:val="TableofFigures"/>
        <w:tabs>
          <w:tab w:val="right" w:leader="dot" w:pos="9016"/>
        </w:tabs>
        <w:rPr>
          <w:del w:id="817" w:author="Nasser Mustafa [2]" w:date="2018-09-19T14:46:00Z"/>
          <w:rFonts w:asciiTheme="minorHAnsi" w:eastAsiaTheme="minorEastAsia" w:hAnsiTheme="minorHAnsi" w:cstheme="minorBidi"/>
          <w:noProof/>
          <w:sz w:val="22"/>
          <w:szCs w:val="22"/>
          <w:lang w:eastAsia="zh-CN"/>
        </w:rPr>
      </w:pPr>
      <w:del w:id="818" w:author="Nasser Mustafa [2]" w:date="2018-09-19T14:46:00Z">
        <w:r w:rsidRPr="00740534" w:rsidDel="00740534">
          <w:rPr>
            <w:rPrChange w:id="819" w:author="Nasser Mustafa [2]" w:date="2018-09-19T14:46:00Z">
              <w:rPr>
                <w:rStyle w:val="Hyperlink"/>
                <w:noProof/>
              </w:rPr>
            </w:rPrChange>
          </w:rPr>
          <w:delText>Table 14: Trace links classifications in Requirement Engineering, Model Driven Engineering, and Systems Engineering</w:delText>
        </w:r>
        <w:r w:rsidDel="00740534">
          <w:rPr>
            <w:noProof/>
            <w:webHidden/>
          </w:rPr>
          <w:tab/>
          <w:delText>87</w:delText>
        </w:r>
      </w:del>
    </w:p>
    <w:p w14:paraId="0839A437" w14:textId="2801521B" w:rsidR="00C779F7" w:rsidDel="00740534" w:rsidRDefault="00C779F7">
      <w:pPr>
        <w:pStyle w:val="TableofFigures"/>
        <w:tabs>
          <w:tab w:val="right" w:leader="dot" w:pos="9016"/>
        </w:tabs>
        <w:rPr>
          <w:del w:id="820" w:author="Nasser Mustafa [2]" w:date="2018-09-19T14:46:00Z"/>
          <w:rFonts w:asciiTheme="minorHAnsi" w:eastAsiaTheme="minorEastAsia" w:hAnsiTheme="minorHAnsi" w:cstheme="minorBidi"/>
          <w:noProof/>
          <w:sz w:val="22"/>
          <w:szCs w:val="22"/>
          <w:lang w:eastAsia="zh-CN"/>
        </w:rPr>
      </w:pPr>
      <w:del w:id="821" w:author="Nasser Mustafa [2]" w:date="2018-09-19T14:46:00Z">
        <w:r w:rsidRPr="00740534" w:rsidDel="00740534">
          <w:rPr>
            <w:rPrChange w:id="822" w:author="Nasser Mustafa [2]" w:date="2018-09-19T14:46:00Z">
              <w:rPr>
                <w:rStyle w:val="Hyperlink"/>
                <w:noProof/>
              </w:rPr>
            </w:rPrChange>
          </w:rPr>
          <w:delText>Table 15: Trace links between instances of the i* an the UML-Class models</w:delText>
        </w:r>
        <w:r w:rsidDel="00740534">
          <w:rPr>
            <w:noProof/>
            <w:webHidden/>
          </w:rPr>
          <w:tab/>
          <w:delText>101</w:delText>
        </w:r>
      </w:del>
    </w:p>
    <w:p w14:paraId="265D76D9" w14:textId="0C3A169F" w:rsidR="00C779F7" w:rsidDel="00740534" w:rsidRDefault="00C779F7">
      <w:pPr>
        <w:pStyle w:val="TableofFigures"/>
        <w:tabs>
          <w:tab w:val="right" w:leader="dot" w:pos="9016"/>
        </w:tabs>
        <w:rPr>
          <w:del w:id="823" w:author="Nasser Mustafa [2]" w:date="2018-09-19T14:46:00Z"/>
          <w:rFonts w:asciiTheme="minorHAnsi" w:eastAsiaTheme="minorEastAsia" w:hAnsiTheme="minorHAnsi" w:cstheme="minorBidi"/>
          <w:noProof/>
          <w:sz w:val="22"/>
          <w:szCs w:val="22"/>
          <w:lang w:eastAsia="zh-CN"/>
        </w:rPr>
      </w:pPr>
      <w:del w:id="824" w:author="Nasser Mustafa [2]" w:date="2018-09-19T14:46:00Z">
        <w:r w:rsidRPr="00740534" w:rsidDel="00740534">
          <w:rPr>
            <w:rPrChange w:id="825" w:author="Nasser Mustafa [2]" w:date="2018-09-19T14:46:00Z">
              <w:rPr>
                <w:rStyle w:val="Hyperlink"/>
                <w:noProof/>
              </w:rPr>
            </w:rPrChange>
          </w:rPr>
          <w:delText>Table 16: Validation of existing traceability models</w:delText>
        </w:r>
        <w:r w:rsidDel="00740534">
          <w:rPr>
            <w:noProof/>
            <w:webHidden/>
          </w:rPr>
          <w:tab/>
          <w:delText>106</w:delText>
        </w:r>
      </w:del>
    </w:p>
    <w:p w14:paraId="6AA52FE5" w14:textId="47FA7044" w:rsidR="00C779F7" w:rsidDel="00740534" w:rsidRDefault="00C779F7">
      <w:pPr>
        <w:pStyle w:val="TableofFigures"/>
        <w:tabs>
          <w:tab w:val="right" w:leader="dot" w:pos="9016"/>
        </w:tabs>
        <w:rPr>
          <w:del w:id="826" w:author="Nasser Mustafa [2]" w:date="2018-09-19T14:46:00Z"/>
          <w:rFonts w:asciiTheme="minorHAnsi" w:eastAsiaTheme="minorEastAsia" w:hAnsiTheme="minorHAnsi" w:cstheme="minorBidi"/>
          <w:noProof/>
          <w:sz w:val="22"/>
          <w:szCs w:val="22"/>
          <w:lang w:eastAsia="zh-CN"/>
        </w:rPr>
      </w:pPr>
      <w:del w:id="827" w:author="Nasser Mustafa [2]" w:date="2018-09-19T14:46:00Z">
        <w:r w:rsidRPr="00740534" w:rsidDel="00740534">
          <w:rPr>
            <w:rPrChange w:id="828" w:author="Nasser Mustafa [2]" w:date="2018-09-19T14:46:00Z">
              <w:rPr>
                <w:rStyle w:val="Hyperlink"/>
                <w:noProof/>
              </w:rPr>
            </w:rPrChange>
          </w:rPr>
          <w:delText>Table 17: Aircraft lever positions</w:delText>
        </w:r>
        <w:r w:rsidDel="00740534">
          <w:rPr>
            <w:noProof/>
            <w:webHidden/>
          </w:rPr>
          <w:tab/>
          <w:delText>110</w:delText>
        </w:r>
      </w:del>
    </w:p>
    <w:p w14:paraId="5E2B4A34" w14:textId="348EBDF5" w:rsidR="00C779F7" w:rsidDel="00740534" w:rsidRDefault="00C779F7">
      <w:pPr>
        <w:pStyle w:val="TableofFigures"/>
        <w:tabs>
          <w:tab w:val="right" w:leader="dot" w:pos="9016"/>
        </w:tabs>
        <w:rPr>
          <w:del w:id="829" w:author="Nasser Mustafa [2]" w:date="2018-09-19T14:46:00Z"/>
          <w:rFonts w:asciiTheme="minorHAnsi" w:eastAsiaTheme="minorEastAsia" w:hAnsiTheme="minorHAnsi" w:cstheme="minorBidi"/>
          <w:noProof/>
          <w:sz w:val="22"/>
          <w:szCs w:val="22"/>
          <w:lang w:eastAsia="zh-CN"/>
        </w:rPr>
      </w:pPr>
      <w:del w:id="830" w:author="Nasser Mustafa [2]" w:date="2018-09-19T14:46:00Z">
        <w:r w:rsidRPr="00740534" w:rsidDel="00740534">
          <w:rPr>
            <w:rPrChange w:id="831" w:author="Nasser Mustafa [2]" w:date="2018-09-19T14:46:00Z">
              <w:rPr>
                <w:rStyle w:val="Hyperlink"/>
                <w:noProof/>
              </w:rPr>
            </w:rPrChange>
          </w:rPr>
          <w:delText>Table 18. Identifying requirements and artifacts from the Slat/Flap case Study</w:delText>
        </w:r>
        <w:r w:rsidDel="00740534">
          <w:rPr>
            <w:noProof/>
            <w:webHidden/>
          </w:rPr>
          <w:tab/>
          <w:delText>117</w:delText>
        </w:r>
      </w:del>
    </w:p>
    <w:p w14:paraId="3DCAA587" w14:textId="0BA15BC9" w:rsidR="00C779F7" w:rsidDel="00740534" w:rsidRDefault="00C779F7">
      <w:pPr>
        <w:pStyle w:val="TableofFigures"/>
        <w:tabs>
          <w:tab w:val="right" w:leader="dot" w:pos="9016"/>
        </w:tabs>
        <w:rPr>
          <w:del w:id="832" w:author="Nasser Mustafa [2]" w:date="2018-09-19T14:46:00Z"/>
          <w:rFonts w:asciiTheme="minorHAnsi" w:eastAsiaTheme="minorEastAsia" w:hAnsiTheme="minorHAnsi" w:cstheme="minorBidi"/>
          <w:noProof/>
          <w:sz w:val="22"/>
          <w:szCs w:val="22"/>
          <w:lang w:eastAsia="zh-CN"/>
        </w:rPr>
      </w:pPr>
      <w:del w:id="833" w:author="Nasser Mustafa [2]" w:date="2018-09-19T14:46:00Z">
        <w:r w:rsidRPr="00740534" w:rsidDel="00740534">
          <w:rPr>
            <w:rPrChange w:id="834" w:author="Nasser Mustafa [2]" w:date="2018-09-19T14:46:00Z">
              <w:rPr>
                <w:rStyle w:val="Hyperlink"/>
                <w:noProof/>
              </w:rPr>
            </w:rPrChange>
          </w:rPr>
          <w:delText>Table 19: Test Cases for validating the traceability model</w:delText>
        </w:r>
        <w:r w:rsidDel="00740534">
          <w:rPr>
            <w:noProof/>
            <w:webHidden/>
          </w:rPr>
          <w:tab/>
          <w:delText>118</w:delText>
        </w:r>
      </w:del>
    </w:p>
    <w:p w14:paraId="223CF074" w14:textId="44076DF9" w:rsidR="00C779F7" w:rsidDel="00740534" w:rsidRDefault="00C779F7">
      <w:pPr>
        <w:pStyle w:val="TableofFigures"/>
        <w:tabs>
          <w:tab w:val="right" w:leader="dot" w:pos="9016"/>
        </w:tabs>
        <w:rPr>
          <w:del w:id="835" w:author="Nasser Mustafa [2]" w:date="2018-09-19T14:46:00Z"/>
          <w:rFonts w:asciiTheme="minorHAnsi" w:eastAsiaTheme="minorEastAsia" w:hAnsiTheme="minorHAnsi" w:cstheme="minorBidi"/>
          <w:noProof/>
          <w:sz w:val="22"/>
          <w:szCs w:val="22"/>
          <w:lang w:eastAsia="zh-CN"/>
        </w:rPr>
      </w:pPr>
      <w:del w:id="836" w:author="Nasser Mustafa [2]" w:date="2018-09-19T14:46:00Z">
        <w:r w:rsidRPr="00740534" w:rsidDel="00740534">
          <w:rPr>
            <w:rPrChange w:id="837" w:author="Nasser Mustafa [2]" w:date="2018-09-19T14:46:00Z">
              <w:rPr>
                <w:rStyle w:val="Hyperlink"/>
                <w:noProof/>
              </w:rPr>
            </w:rPrChange>
          </w:rPr>
          <w:delText>Table 20: Identified threats to validity</w:delText>
        </w:r>
        <w:r w:rsidDel="00740534">
          <w:rPr>
            <w:noProof/>
            <w:webHidden/>
          </w:rPr>
          <w:tab/>
          <w:delText>127</w:delText>
        </w:r>
      </w:del>
    </w:p>
    <w:p w14:paraId="368C627B" w14:textId="2038E2C6" w:rsidR="00B97147" w:rsidRPr="00C67C7F" w:rsidRDefault="00B97147" w:rsidP="00595655">
      <w:pPr>
        <w:pStyle w:val="TableofFigures"/>
        <w:tabs>
          <w:tab w:val="left" w:pos="493"/>
          <w:tab w:val="left" w:pos="900"/>
        </w:tabs>
        <w:spacing w:line="480" w:lineRule="auto"/>
        <w:jc w:val="both"/>
      </w:pPr>
      <w:r w:rsidRPr="00C67C7F">
        <w:fldChar w:fldCharType="end"/>
      </w:r>
      <w:r w:rsidRPr="00C67C7F">
        <w:t xml:space="preserve"> </w:t>
      </w:r>
    </w:p>
    <w:p w14:paraId="42AACCF2" w14:textId="7F1FC2DD" w:rsidR="00B97147" w:rsidRPr="00BC1D45" w:rsidRDefault="00B97147" w:rsidP="002D6A49">
      <w:pPr>
        <w:pStyle w:val="Heading1"/>
        <w:numPr>
          <w:ilvl w:val="0"/>
          <w:numId w:val="0"/>
        </w:numPr>
        <w:rPr>
          <w:sz w:val="32"/>
          <w:rPrChange w:id="838" w:author="Nasser Mustafa [2]" w:date="2018-09-21T21:08:00Z">
            <w:rPr/>
          </w:rPrChange>
        </w:rPr>
      </w:pPr>
      <w:bookmarkStart w:id="839" w:name="_Toc517828316"/>
      <w:bookmarkStart w:id="840" w:name="_Toc153357232"/>
      <w:bookmarkStart w:id="841" w:name="_Toc157169040"/>
      <w:bookmarkStart w:id="842" w:name="_Toc525737313"/>
      <w:r w:rsidRPr="00BC1D45">
        <w:rPr>
          <w:sz w:val="32"/>
          <w:rPrChange w:id="843" w:author="Nasser Mustafa [2]" w:date="2018-09-21T21:08:00Z">
            <w:rPr/>
          </w:rPrChange>
        </w:rPr>
        <w:t>List of Figures</w:t>
      </w:r>
      <w:bookmarkEnd w:id="839"/>
      <w:bookmarkEnd w:id="842"/>
    </w:p>
    <w:p w14:paraId="5F0F840D" w14:textId="275543BB" w:rsidR="00047800" w:rsidRDefault="00B97147">
      <w:pPr>
        <w:pStyle w:val="TableofFigures"/>
        <w:tabs>
          <w:tab w:val="right" w:leader="dot" w:pos="9016"/>
        </w:tabs>
        <w:rPr>
          <w:ins w:id="844" w:author="Nasser Mustafa [2]" w:date="2018-09-26T11:08:00Z"/>
          <w:rFonts w:asciiTheme="minorHAnsi" w:eastAsiaTheme="minorEastAsia" w:hAnsiTheme="minorHAnsi" w:cstheme="minorBidi"/>
          <w:noProof/>
          <w:sz w:val="22"/>
          <w:szCs w:val="22"/>
          <w:lang w:eastAsia="zh-CN"/>
        </w:rPr>
      </w:pPr>
      <w:r w:rsidRPr="00C67C7F">
        <w:rPr>
          <w:rFonts w:eastAsia="Calibri"/>
          <w:b/>
          <w:sz w:val="28"/>
          <w:szCs w:val="28"/>
        </w:rPr>
        <w:fldChar w:fldCharType="begin"/>
      </w:r>
      <w:r w:rsidRPr="00C67C7F">
        <w:rPr>
          <w:rFonts w:eastAsia="Calibri"/>
          <w:b/>
          <w:sz w:val="28"/>
          <w:szCs w:val="28"/>
        </w:rPr>
        <w:instrText xml:space="preserve"> TOC \h \z \c "Figure" </w:instrText>
      </w:r>
      <w:r w:rsidRPr="00C67C7F">
        <w:rPr>
          <w:rFonts w:eastAsia="Calibri"/>
          <w:b/>
          <w:sz w:val="28"/>
          <w:szCs w:val="28"/>
        </w:rPr>
        <w:fldChar w:fldCharType="separate"/>
      </w:r>
      <w:ins w:id="845" w:author="Nasser Mustafa [2]" w:date="2018-09-26T11:08:00Z">
        <w:r w:rsidR="00047800" w:rsidRPr="0059735C">
          <w:rPr>
            <w:rStyle w:val="Hyperlink"/>
            <w:noProof/>
          </w:rPr>
          <w:fldChar w:fldCharType="begin"/>
        </w:r>
        <w:r w:rsidR="00047800" w:rsidRPr="0059735C">
          <w:rPr>
            <w:rStyle w:val="Hyperlink"/>
            <w:noProof/>
          </w:rPr>
          <w:instrText xml:space="preserve"> </w:instrText>
        </w:r>
        <w:r w:rsidR="00047800">
          <w:rPr>
            <w:noProof/>
          </w:rPr>
          <w:instrText>HYPERLINK "D:\\PhD defense\\revised thesis-05092018 YLv2.docx" \l "_Toc525723640"</w:instrText>
        </w:r>
        <w:r w:rsidR="00047800" w:rsidRPr="0059735C">
          <w:rPr>
            <w:rStyle w:val="Hyperlink"/>
            <w:noProof/>
          </w:rPr>
          <w:instrText xml:space="preserve"> </w:instrText>
        </w:r>
        <w:r w:rsidR="00047800" w:rsidRPr="0059735C">
          <w:rPr>
            <w:rStyle w:val="Hyperlink"/>
            <w:noProof/>
          </w:rPr>
          <w:fldChar w:fldCharType="separate"/>
        </w:r>
        <w:r w:rsidR="00047800" w:rsidRPr="0059735C">
          <w:rPr>
            <w:rStyle w:val="Hyperlink"/>
            <w:noProof/>
          </w:rPr>
          <w:t>Figure 1: Cases of semantic coupling traceability relations, source [95]</w:t>
        </w:r>
        <w:r w:rsidR="00047800">
          <w:rPr>
            <w:noProof/>
            <w:webHidden/>
          </w:rPr>
          <w:tab/>
        </w:r>
        <w:r w:rsidR="00047800">
          <w:rPr>
            <w:noProof/>
            <w:webHidden/>
          </w:rPr>
          <w:fldChar w:fldCharType="begin"/>
        </w:r>
        <w:r w:rsidR="00047800">
          <w:rPr>
            <w:noProof/>
            <w:webHidden/>
          </w:rPr>
          <w:instrText xml:space="preserve"> PAGEREF _Toc525723640 \h </w:instrText>
        </w:r>
      </w:ins>
      <w:r w:rsidR="00047800">
        <w:rPr>
          <w:noProof/>
          <w:webHidden/>
        </w:rPr>
      </w:r>
      <w:r w:rsidR="00047800">
        <w:rPr>
          <w:noProof/>
          <w:webHidden/>
        </w:rPr>
        <w:fldChar w:fldCharType="separate"/>
      </w:r>
      <w:ins w:id="846" w:author="Nasser Mustafa [2]" w:date="2018-09-26T11:08:00Z">
        <w:r w:rsidR="00047800">
          <w:rPr>
            <w:noProof/>
            <w:webHidden/>
          </w:rPr>
          <w:t>15</w:t>
        </w:r>
        <w:r w:rsidR="00047800">
          <w:rPr>
            <w:noProof/>
            <w:webHidden/>
          </w:rPr>
          <w:fldChar w:fldCharType="end"/>
        </w:r>
        <w:r w:rsidR="00047800" w:rsidRPr="0059735C">
          <w:rPr>
            <w:rStyle w:val="Hyperlink"/>
            <w:noProof/>
          </w:rPr>
          <w:fldChar w:fldCharType="end"/>
        </w:r>
      </w:ins>
    </w:p>
    <w:p w14:paraId="7149D1CB" w14:textId="1998E4B3" w:rsidR="00047800" w:rsidRDefault="00047800">
      <w:pPr>
        <w:pStyle w:val="TableofFigures"/>
        <w:tabs>
          <w:tab w:val="right" w:leader="dot" w:pos="9016"/>
        </w:tabs>
        <w:rPr>
          <w:ins w:id="847" w:author="Nasser Mustafa [2]" w:date="2018-09-26T11:08:00Z"/>
          <w:rFonts w:asciiTheme="minorHAnsi" w:eastAsiaTheme="minorEastAsia" w:hAnsiTheme="minorHAnsi" w:cstheme="minorBidi"/>
          <w:noProof/>
          <w:sz w:val="22"/>
          <w:szCs w:val="22"/>
          <w:lang w:eastAsia="zh-CN"/>
        </w:rPr>
      </w:pPr>
      <w:ins w:id="848"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"_Toc525723641"</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 Traceability Metamodel for Data Warehouses, source [106]</w:t>
        </w:r>
        <w:r>
          <w:rPr>
            <w:noProof/>
            <w:webHidden/>
          </w:rPr>
          <w:tab/>
        </w:r>
        <w:r>
          <w:rPr>
            <w:noProof/>
            <w:webHidden/>
          </w:rPr>
          <w:fldChar w:fldCharType="begin"/>
        </w:r>
        <w:r>
          <w:rPr>
            <w:noProof/>
            <w:webHidden/>
          </w:rPr>
          <w:instrText xml:space="preserve"> PAGEREF _Toc525723641 \h </w:instrText>
        </w:r>
      </w:ins>
      <w:r>
        <w:rPr>
          <w:noProof/>
          <w:webHidden/>
        </w:rPr>
      </w:r>
      <w:r>
        <w:rPr>
          <w:noProof/>
          <w:webHidden/>
        </w:rPr>
        <w:fldChar w:fldCharType="separate"/>
      </w:r>
      <w:ins w:id="849" w:author="Nasser Mustafa [2]" w:date="2018-09-26T11:08:00Z">
        <w:r>
          <w:rPr>
            <w:noProof/>
            <w:webHidden/>
          </w:rPr>
          <w:t>38</w:t>
        </w:r>
        <w:r>
          <w:rPr>
            <w:noProof/>
            <w:webHidden/>
          </w:rPr>
          <w:fldChar w:fldCharType="end"/>
        </w:r>
        <w:r w:rsidRPr="0059735C">
          <w:rPr>
            <w:rStyle w:val="Hyperlink"/>
            <w:noProof/>
          </w:rPr>
          <w:fldChar w:fldCharType="end"/>
        </w:r>
      </w:ins>
    </w:p>
    <w:p w14:paraId="3802483D" w14:textId="23A3DDB4" w:rsidR="00047800" w:rsidRDefault="00047800">
      <w:pPr>
        <w:pStyle w:val="TableofFigures"/>
        <w:tabs>
          <w:tab w:val="right" w:leader="dot" w:pos="9016"/>
        </w:tabs>
        <w:rPr>
          <w:ins w:id="850" w:author="Nasser Mustafa [2]" w:date="2018-09-26T11:08:00Z"/>
          <w:rFonts w:asciiTheme="minorHAnsi" w:eastAsiaTheme="minorEastAsia" w:hAnsiTheme="minorHAnsi" w:cstheme="minorBidi"/>
          <w:noProof/>
          <w:sz w:val="22"/>
          <w:szCs w:val="22"/>
          <w:lang w:eastAsia="zh-CN"/>
        </w:rPr>
      </w:pPr>
      <w:ins w:id="851"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"_Toc525723642"</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3: Transformation chain traceability model, source  [79]</w:t>
        </w:r>
        <w:r>
          <w:rPr>
            <w:noProof/>
            <w:webHidden/>
          </w:rPr>
          <w:tab/>
        </w:r>
        <w:r>
          <w:rPr>
            <w:noProof/>
            <w:webHidden/>
          </w:rPr>
          <w:fldChar w:fldCharType="begin"/>
        </w:r>
        <w:r>
          <w:rPr>
            <w:noProof/>
            <w:webHidden/>
          </w:rPr>
          <w:instrText xml:space="preserve"> PAGEREF _Toc525723642 \h </w:instrText>
        </w:r>
      </w:ins>
      <w:r>
        <w:rPr>
          <w:noProof/>
          <w:webHidden/>
        </w:rPr>
      </w:r>
      <w:r>
        <w:rPr>
          <w:noProof/>
          <w:webHidden/>
        </w:rPr>
        <w:fldChar w:fldCharType="separate"/>
      </w:r>
      <w:ins w:id="852" w:author="Nasser Mustafa [2]" w:date="2018-09-26T11:08:00Z">
        <w:r>
          <w:rPr>
            <w:noProof/>
            <w:webHidden/>
          </w:rPr>
          <w:t>39</w:t>
        </w:r>
        <w:r>
          <w:rPr>
            <w:noProof/>
            <w:webHidden/>
          </w:rPr>
          <w:fldChar w:fldCharType="end"/>
        </w:r>
        <w:r w:rsidRPr="0059735C">
          <w:rPr>
            <w:rStyle w:val="Hyperlink"/>
            <w:noProof/>
          </w:rPr>
          <w:fldChar w:fldCharType="end"/>
        </w:r>
      </w:ins>
    </w:p>
    <w:p w14:paraId="4A9A30CA" w14:textId="5F400F0D" w:rsidR="00047800" w:rsidRDefault="00047800">
      <w:pPr>
        <w:pStyle w:val="TableofFigures"/>
        <w:tabs>
          <w:tab w:val="right" w:leader="dot" w:pos="9016"/>
        </w:tabs>
        <w:rPr>
          <w:ins w:id="853" w:author="Nasser Mustafa [2]" w:date="2018-09-26T11:08:00Z"/>
          <w:rFonts w:asciiTheme="minorHAnsi" w:eastAsiaTheme="minorEastAsia" w:hAnsiTheme="minorHAnsi" w:cstheme="minorBidi"/>
          <w:noProof/>
          <w:sz w:val="22"/>
          <w:szCs w:val="22"/>
          <w:lang w:eastAsia="zh-CN"/>
        </w:rPr>
      </w:pPr>
      <w:ins w:id="854"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"_Toc525723643"</w:instrText>
        </w:r>
        <w:r w:rsidRPr="0059735C">
          <w:rPr>
            <w:rStyle w:val="Hyperlink"/>
            <w:noProof/>
          </w:rPr>
          <w:instrText xml:space="preserve"> </w:instrText>
        </w:r>
        <w:r w:rsidRPr="0059735C">
          <w:rPr>
            <w:rStyle w:val="Hyperlink"/>
            <w:noProof/>
          </w:rPr>
          <w:fldChar w:fldCharType="separate"/>
        </w:r>
        <w:r w:rsidRPr="0059735C">
          <w:rPr>
            <w:rStyle w:val="Hyperlink"/>
            <w:noProof/>
          </w:rPr>
          <w:t xml:space="preserve">Figure 4: Traceability Example: </w:t>
        </w:r>
        <w:r w:rsidRPr="0059735C">
          <w:rPr>
            <w:rStyle w:val="Hyperlink"/>
            <w:i/>
            <w:noProof/>
          </w:rPr>
          <w:t>i</w:t>
        </w:r>
        <w:r w:rsidRPr="0059735C">
          <w:rPr>
            <w:rStyle w:val="Hyperlink"/>
            <w:noProof/>
          </w:rPr>
          <w:t>* (excerpt) model (left), UML (excerpt) class diagram (right), traceability links (grayed dashed lines), source [49]</w:t>
        </w:r>
        <w:r>
          <w:rPr>
            <w:noProof/>
            <w:webHidden/>
          </w:rPr>
          <w:tab/>
        </w:r>
        <w:r>
          <w:rPr>
            <w:noProof/>
            <w:webHidden/>
          </w:rPr>
          <w:fldChar w:fldCharType="begin"/>
        </w:r>
        <w:r>
          <w:rPr>
            <w:noProof/>
            <w:webHidden/>
          </w:rPr>
          <w:instrText xml:space="preserve"> PAGEREF _Toc525723643 \h </w:instrText>
        </w:r>
      </w:ins>
      <w:r>
        <w:rPr>
          <w:noProof/>
          <w:webHidden/>
        </w:rPr>
      </w:r>
      <w:r>
        <w:rPr>
          <w:noProof/>
          <w:webHidden/>
        </w:rPr>
        <w:fldChar w:fldCharType="separate"/>
      </w:r>
      <w:ins w:id="855" w:author="Nasser Mustafa [2]" w:date="2018-09-26T11:08:00Z">
        <w:r>
          <w:rPr>
            <w:noProof/>
            <w:webHidden/>
          </w:rPr>
          <w:t>40</w:t>
        </w:r>
        <w:r>
          <w:rPr>
            <w:noProof/>
            <w:webHidden/>
          </w:rPr>
          <w:fldChar w:fldCharType="end"/>
        </w:r>
        <w:r w:rsidRPr="0059735C">
          <w:rPr>
            <w:rStyle w:val="Hyperlink"/>
            <w:noProof/>
          </w:rPr>
          <w:fldChar w:fldCharType="end"/>
        </w:r>
      </w:ins>
    </w:p>
    <w:p w14:paraId="184E8D0D" w14:textId="30D0BD90" w:rsidR="00047800" w:rsidRDefault="00047800">
      <w:pPr>
        <w:pStyle w:val="TableofFigures"/>
        <w:tabs>
          <w:tab w:val="right" w:leader="dot" w:pos="9016"/>
        </w:tabs>
        <w:rPr>
          <w:ins w:id="856" w:author="Nasser Mustafa [2]" w:date="2018-09-26T11:08:00Z"/>
          <w:rFonts w:asciiTheme="minorHAnsi" w:eastAsiaTheme="minorEastAsia" w:hAnsiTheme="minorHAnsi" w:cstheme="minorBidi"/>
          <w:noProof/>
          <w:sz w:val="22"/>
          <w:szCs w:val="22"/>
          <w:lang w:eastAsia="zh-CN"/>
        </w:rPr>
      </w:pPr>
      <w:ins w:id="857"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"_Toc525723644"</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5: SPL traceability metamodel, source  [84]</w:t>
        </w:r>
        <w:r>
          <w:rPr>
            <w:noProof/>
            <w:webHidden/>
          </w:rPr>
          <w:tab/>
        </w:r>
        <w:r>
          <w:rPr>
            <w:noProof/>
            <w:webHidden/>
          </w:rPr>
          <w:fldChar w:fldCharType="begin"/>
        </w:r>
        <w:r>
          <w:rPr>
            <w:noProof/>
            <w:webHidden/>
          </w:rPr>
          <w:instrText xml:space="preserve"> PAGEREF _Toc525723644 \h </w:instrText>
        </w:r>
      </w:ins>
      <w:r>
        <w:rPr>
          <w:noProof/>
          <w:webHidden/>
        </w:rPr>
      </w:r>
      <w:r>
        <w:rPr>
          <w:noProof/>
          <w:webHidden/>
        </w:rPr>
        <w:fldChar w:fldCharType="separate"/>
      </w:r>
      <w:ins w:id="858" w:author="Nasser Mustafa [2]" w:date="2018-09-26T11:08:00Z">
        <w:r>
          <w:rPr>
            <w:noProof/>
            <w:webHidden/>
          </w:rPr>
          <w:t>42</w:t>
        </w:r>
        <w:r>
          <w:rPr>
            <w:noProof/>
            <w:webHidden/>
          </w:rPr>
          <w:fldChar w:fldCharType="end"/>
        </w:r>
        <w:r w:rsidRPr="0059735C">
          <w:rPr>
            <w:rStyle w:val="Hyperlink"/>
            <w:noProof/>
          </w:rPr>
          <w:fldChar w:fldCharType="end"/>
        </w:r>
      </w:ins>
    </w:p>
    <w:p w14:paraId="1885F322" w14:textId="2B9ABFB4" w:rsidR="00047800" w:rsidRDefault="00047800">
      <w:pPr>
        <w:pStyle w:val="TableofFigures"/>
        <w:tabs>
          <w:tab w:val="right" w:leader="dot" w:pos="9016"/>
        </w:tabs>
        <w:rPr>
          <w:ins w:id="859" w:author="Nasser Mustafa [2]" w:date="2018-09-26T11:08:00Z"/>
          <w:rFonts w:asciiTheme="minorHAnsi" w:eastAsiaTheme="minorEastAsia" w:hAnsiTheme="minorHAnsi" w:cstheme="minorBidi"/>
          <w:noProof/>
          <w:sz w:val="22"/>
          <w:szCs w:val="22"/>
          <w:lang w:eastAsia="zh-CN"/>
        </w:rPr>
      </w:pPr>
      <w:ins w:id="860"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"_Toc525723645"</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6: TIM traceability model for critical systems, source [49]</w:t>
        </w:r>
        <w:r>
          <w:rPr>
            <w:noProof/>
            <w:webHidden/>
          </w:rPr>
          <w:tab/>
        </w:r>
        <w:r>
          <w:rPr>
            <w:noProof/>
            <w:webHidden/>
          </w:rPr>
          <w:fldChar w:fldCharType="begin"/>
        </w:r>
        <w:r>
          <w:rPr>
            <w:noProof/>
            <w:webHidden/>
          </w:rPr>
          <w:instrText xml:space="preserve"> PAGEREF _Toc525723645 \h </w:instrText>
        </w:r>
      </w:ins>
      <w:r>
        <w:rPr>
          <w:noProof/>
          <w:webHidden/>
        </w:rPr>
      </w:r>
      <w:r>
        <w:rPr>
          <w:noProof/>
          <w:webHidden/>
        </w:rPr>
        <w:fldChar w:fldCharType="separate"/>
      </w:r>
      <w:ins w:id="861" w:author="Nasser Mustafa [2]" w:date="2018-09-26T11:08:00Z">
        <w:r>
          <w:rPr>
            <w:noProof/>
            <w:webHidden/>
          </w:rPr>
          <w:t>43</w:t>
        </w:r>
        <w:r>
          <w:rPr>
            <w:noProof/>
            <w:webHidden/>
          </w:rPr>
          <w:fldChar w:fldCharType="end"/>
        </w:r>
        <w:r w:rsidRPr="0059735C">
          <w:rPr>
            <w:rStyle w:val="Hyperlink"/>
            <w:noProof/>
          </w:rPr>
          <w:fldChar w:fldCharType="end"/>
        </w:r>
      </w:ins>
    </w:p>
    <w:p w14:paraId="65CD16CC" w14:textId="199406B1" w:rsidR="00047800" w:rsidRDefault="00047800">
      <w:pPr>
        <w:pStyle w:val="TableofFigures"/>
        <w:tabs>
          <w:tab w:val="right" w:leader="dot" w:pos="9016"/>
        </w:tabs>
        <w:rPr>
          <w:ins w:id="862" w:author="Nasser Mustafa [2]" w:date="2018-09-26T11:08:00Z"/>
          <w:rFonts w:asciiTheme="minorHAnsi" w:eastAsiaTheme="minorEastAsia" w:hAnsiTheme="minorHAnsi" w:cstheme="minorBidi"/>
          <w:noProof/>
          <w:sz w:val="22"/>
          <w:szCs w:val="22"/>
          <w:lang w:eastAsia="zh-CN"/>
        </w:rPr>
      </w:pPr>
      <w:ins w:id="863"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"_Toc525723646"</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7: TML Traceability model, source  [102]</w:t>
        </w:r>
        <w:r>
          <w:rPr>
            <w:noProof/>
            <w:webHidden/>
          </w:rPr>
          <w:tab/>
        </w:r>
        <w:r>
          <w:rPr>
            <w:noProof/>
            <w:webHidden/>
          </w:rPr>
          <w:fldChar w:fldCharType="begin"/>
        </w:r>
        <w:r>
          <w:rPr>
            <w:noProof/>
            <w:webHidden/>
          </w:rPr>
          <w:instrText xml:space="preserve"> PAGEREF _Toc525723646 \h </w:instrText>
        </w:r>
      </w:ins>
      <w:r>
        <w:rPr>
          <w:noProof/>
          <w:webHidden/>
        </w:rPr>
      </w:r>
      <w:r>
        <w:rPr>
          <w:noProof/>
          <w:webHidden/>
        </w:rPr>
        <w:fldChar w:fldCharType="separate"/>
      </w:r>
      <w:ins w:id="864" w:author="Nasser Mustafa [2]" w:date="2018-09-26T11:08:00Z">
        <w:r>
          <w:rPr>
            <w:noProof/>
            <w:webHidden/>
          </w:rPr>
          <w:t>44</w:t>
        </w:r>
        <w:r>
          <w:rPr>
            <w:noProof/>
            <w:webHidden/>
          </w:rPr>
          <w:fldChar w:fldCharType="end"/>
        </w:r>
        <w:r w:rsidRPr="0059735C">
          <w:rPr>
            <w:rStyle w:val="Hyperlink"/>
            <w:noProof/>
          </w:rPr>
          <w:fldChar w:fldCharType="end"/>
        </w:r>
      </w:ins>
    </w:p>
    <w:p w14:paraId="07F079D6" w14:textId="228604F9" w:rsidR="00047800" w:rsidRDefault="00047800">
      <w:pPr>
        <w:pStyle w:val="TableofFigures"/>
        <w:tabs>
          <w:tab w:val="right" w:leader="dot" w:pos="9016"/>
        </w:tabs>
        <w:rPr>
          <w:ins w:id="865" w:author="Nasser Mustafa [2]" w:date="2018-09-26T11:08:00Z"/>
          <w:rFonts w:asciiTheme="minorHAnsi" w:eastAsiaTheme="minorEastAsia" w:hAnsiTheme="minorHAnsi" w:cstheme="minorBidi"/>
          <w:noProof/>
          <w:sz w:val="22"/>
          <w:szCs w:val="22"/>
          <w:lang w:eastAsia="zh-CN"/>
        </w:rPr>
      </w:pPr>
      <w:ins w:id="866"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"_Toc525723647"</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8: Traceability model for component -package example, source  [90]</w:t>
        </w:r>
        <w:r>
          <w:rPr>
            <w:noProof/>
            <w:webHidden/>
          </w:rPr>
          <w:tab/>
        </w:r>
        <w:r>
          <w:rPr>
            <w:noProof/>
            <w:webHidden/>
          </w:rPr>
          <w:fldChar w:fldCharType="begin"/>
        </w:r>
        <w:r>
          <w:rPr>
            <w:noProof/>
            <w:webHidden/>
          </w:rPr>
          <w:instrText xml:space="preserve"> PAGEREF _Toc525723647 \h </w:instrText>
        </w:r>
      </w:ins>
      <w:r>
        <w:rPr>
          <w:noProof/>
          <w:webHidden/>
        </w:rPr>
      </w:r>
      <w:r>
        <w:rPr>
          <w:noProof/>
          <w:webHidden/>
        </w:rPr>
        <w:fldChar w:fldCharType="separate"/>
      </w:r>
      <w:ins w:id="867" w:author="Nasser Mustafa [2]" w:date="2018-09-26T11:08:00Z">
        <w:r>
          <w:rPr>
            <w:noProof/>
            <w:webHidden/>
          </w:rPr>
          <w:t>45</w:t>
        </w:r>
        <w:r>
          <w:rPr>
            <w:noProof/>
            <w:webHidden/>
          </w:rPr>
          <w:fldChar w:fldCharType="end"/>
        </w:r>
        <w:r w:rsidRPr="0059735C">
          <w:rPr>
            <w:rStyle w:val="Hyperlink"/>
            <w:noProof/>
          </w:rPr>
          <w:fldChar w:fldCharType="end"/>
        </w:r>
      </w:ins>
    </w:p>
    <w:p w14:paraId="2F7EC589" w14:textId="6542B80E" w:rsidR="00047800" w:rsidRDefault="00047800">
      <w:pPr>
        <w:pStyle w:val="TableofFigures"/>
        <w:tabs>
          <w:tab w:val="right" w:leader="dot" w:pos="9016"/>
        </w:tabs>
        <w:rPr>
          <w:ins w:id="868" w:author="Nasser Mustafa [2]" w:date="2018-09-26T11:08:00Z"/>
          <w:rFonts w:asciiTheme="minorHAnsi" w:eastAsiaTheme="minorEastAsia" w:hAnsiTheme="minorHAnsi" w:cstheme="minorBidi"/>
          <w:noProof/>
          <w:sz w:val="22"/>
          <w:szCs w:val="22"/>
          <w:lang w:eastAsia="zh-CN"/>
        </w:rPr>
      </w:pPr>
      <w:ins w:id="869"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"_Toc525723648"</w:instrText>
        </w:r>
        <w:r w:rsidRPr="0059735C">
          <w:rPr>
            <w:rStyle w:val="Hyperlink"/>
            <w:noProof/>
          </w:rPr>
          <w:instrText xml:space="preserve"> </w:instrText>
        </w:r>
        <w:r w:rsidRPr="0059735C">
          <w:rPr>
            <w:rStyle w:val="Hyperlink"/>
            <w:noProof/>
          </w:rPr>
          <w:fldChar w:fldCharType="separate"/>
        </w:r>
        <w:r w:rsidRPr="0059735C">
          <w:rPr>
            <w:rStyle w:val="Hyperlink"/>
            <w:noProof/>
            <w:highlight w:val="yellow"/>
          </w:rPr>
          <w:t>Figure 9: Traceability Questionnaire</w:t>
        </w:r>
        <w:r>
          <w:rPr>
            <w:noProof/>
            <w:webHidden/>
          </w:rPr>
          <w:tab/>
        </w:r>
        <w:r>
          <w:rPr>
            <w:noProof/>
            <w:webHidden/>
          </w:rPr>
          <w:fldChar w:fldCharType="begin"/>
        </w:r>
        <w:r>
          <w:rPr>
            <w:noProof/>
            <w:webHidden/>
          </w:rPr>
          <w:instrText xml:space="preserve"> PAGEREF _Toc525723648 \h </w:instrText>
        </w:r>
      </w:ins>
      <w:r>
        <w:rPr>
          <w:noProof/>
          <w:webHidden/>
        </w:rPr>
      </w:r>
      <w:r>
        <w:rPr>
          <w:noProof/>
          <w:webHidden/>
        </w:rPr>
        <w:fldChar w:fldCharType="separate"/>
      </w:r>
      <w:ins w:id="870" w:author="Nasser Mustafa [2]" w:date="2018-09-26T11:08:00Z">
        <w:r>
          <w:rPr>
            <w:noProof/>
            <w:webHidden/>
          </w:rPr>
          <w:t>52</w:t>
        </w:r>
        <w:r>
          <w:rPr>
            <w:noProof/>
            <w:webHidden/>
          </w:rPr>
          <w:fldChar w:fldCharType="end"/>
        </w:r>
        <w:r w:rsidRPr="0059735C">
          <w:rPr>
            <w:rStyle w:val="Hyperlink"/>
            <w:noProof/>
          </w:rPr>
          <w:fldChar w:fldCharType="end"/>
        </w:r>
      </w:ins>
    </w:p>
    <w:p w14:paraId="2D6CD47D" w14:textId="24BFFCEF" w:rsidR="00047800" w:rsidRDefault="00047800">
      <w:pPr>
        <w:pStyle w:val="TableofFigures"/>
        <w:tabs>
          <w:tab w:val="right" w:leader="dot" w:pos="9016"/>
        </w:tabs>
        <w:rPr>
          <w:ins w:id="871" w:author="Nasser Mustafa [2]" w:date="2018-09-26T11:08:00Z"/>
          <w:rFonts w:asciiTheme="minorHAnsi" w:eastAsiaTheme="minorEastAsia" w:hAnsiTheme="minorHAnsi" w:cstheme="minorBidi"/>
          <w:noProof/>
          <w:sz w:val="22"/>
          <w:szCs w:val="22"/>
          <w:lang w:eastAsia="zh-CN"/>
        </w:rPr>
      </w:pPr>
      <w:ins w:id="872"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"_Toc525723649"</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10: Feedback from demographic questions</w:t>
        </w:r>
        <w:r>
          <w:rPr>
            <w:noProof/>
            <w:webHidden/>
          </w:rPr>
          <w:tab/>
        </w:r>
        <w:r>
          <w:rPr>
            <w:noProof/>
            <w:webHidden/>
          </w:rPr>
          <w:fldChar w:fldCharType="begin"/>
        </w:r>
        <w:r>
          <w:rPr>
            <w:noProof/>
            <w:webHidden/>
          </w:rPr>
          <w:instrText xml:space="preserve"> PAGEREF _Toc525723649 \h </w:instrText>
        </w:r>
      </w:ins>
      <w:r>
        <w:rPr>
          <w:noProof/>
          <w:webHidden/>
        </w:rPr>
      </w:r>
      <w:r>
        <w:rPr>
          <w:noProof/>
          <w:webHidden/>
        </w:rPr>
        <w:fldChar w:fldCharType="separate"/>
      </w:r>
      <w:ins w:id="873" w:author="Nasser Mustafa [2]" w:date="2018-09-26T11:08:00Z">
        <w:r>
          <w:rPr>
            <w:noProof/>
            <w:webHidden/>
          </w:rPr>
          <w:t>56</w:t>
        </w:r>
        <w:r>
          <w:rPr>
            <w:noProof/>
            <w:webHidden/>
          </w:rPr>
          <w:fldChar w:fldCharType="end"/>
        </w:r>
        <w:r w:rsidRPr="0059735C">
          <w:rPr>
            <w:rStyle w:val="Hyperlink"/>
            <w:noProof/>
          </w:rPr>
          <w:fldChar w:fldCharType="end"/>
        </w:r>
      </w:ins>
    </w:p>
    <w:p w14:paraId="43209055" w14:textId="1D97C71D" w:rsidR="00047800" w:rsidRDefault="00047800">
      <w:pPr>
        <w:pStyle w:val="TableofFigures"/>
        <w:tabs>
          <w:tab w:val="right" w:leader="dot" w:pos="9016"/>
        </w:tabs>
        <w:rPr>
          <w:ins w:id="874" w:author="Nasser Mustafa [2]" w:date="2018-09-26T11:08:00Z"/>
          <w:rFonts w:asciiTheme="minorHAnsi" w:eastAsiaTheme="minorEastAsia" w:hAnsiTheme="minorHAnsi" w:cstheme="minorBidi"/>
          <w:noProof/>
          <w:sz w:val="22"/>
          <w:szCs w:val="22"/>
          <w:lang w:eastAsia="zh-CN"/>
        </w:rPr>
      </w:pPr>
      <w:ins w:id="875"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"_Toc525723650"</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11: Feedback of trace links and artifacts questions</w:t>
        </w:r>
        <w:r>
          <w:rPr>
            <w:noProof/>
            <w:webHidden/>
          </w:rPr>
          <w:tab/>
        </w:r>
        <w:r>
          <w:rPr>
            <w:noProof/>
            <w:webHidden/>
          </w:rPr>
          <w:fldChar w:fldCharType="begin"/>
        </w:r>
        <w:r>
          <w:rPr>
            <w:noProof/>
            <w:webHidden/>
          </w:rPr>
          <w:instrText xml:space="preserve"> PAGEREF _Toc525723650 \h </w:instrText>
        </w:r>
      </w:ins>
      <w:r>
        <w:rPr>
          <w:noProof/>
          <w:webHidden/>
        </w:rPr>
      </w:r>
      <w:r>
        <w:rPr>
          <w:noProof/>
          <w:webHidden/>
        </w:rPr>
        <w:fldChar w:fldCharType="separate"/>
      </w:r>
      <w:ins w:id="876" w:author="Nasser Mustafa [2]" w:date="2018-09-26T11:08:00Z">
        <w:r>
          <w:rPr>
            <w:noProof/>
            <w:webHidden/>
          </w:rPr>
          <w:t>57</w:t>
        </w:r>
        <w:r>
          <w:rPr>
            <w:noProof/>
            <w:webHidden/>
          </w:rPr>
          <w:fldChar w:fldCharType="end"/>
        </w:r>
        <w:r w:rsidRPr="0059735C">
          <w:rPr>
            <w:rStyle w:val="Hyperlink"/>
            <w:noProof/>
          </w:rPr>
          <w:fldChar w:fldCharType="end"/>
        </w:r>
      </w:ins>
    </w:p>
    <w:p w14:paraId="534DED50" w14:textId="23EFCDF6" w:rsidR="00047800" w:rsidRDefault="00047800">
      <w:pPr>
        <w:pStyle w:val="TableofFigures"/>
        <w:tabs>
          <w:tab w:val="right" w:leader="dot" w:pos="9016"/>
        </w:tabs>
        <w:rPr>
          <w:ins w:id="877" w:author="Nasser Mustafa [2]" w:date="2018-09-26T11:08:00Z"/>
          <w:rFonts w:asciiTheme="minorHAnsi" w:eastAsiaTheme="minorEastAsia" w:hAnsiTheme="minorHAnsi" w:cstheme="minorBidi"/>
          <w:noProof/>
          <w:sz w:val="22"/>
          <w:szCs w:val="22"/>
          <w:lang w:eastAsia="zh-CN"/>
        </w:rPr>
      </w:pPr>
      <w:ins w:id="878"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"_Toc525723651"</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12: Features of traceability tools</w:t>
        </w:r>
        <w:r>
          <w:rPr>
            <w:noProof/>
            <w:webHidden/>
          </w:rPr>
          <w:tab/>
        </w:r>
        <w:r>
          <w:rPr>
            <w:noProof/>
            <w:webHidden/>
          </w:rPr>
          <w:fldChar w:fldCharType="begin"/>
        </w:r>
        <w:r>
          <w:rPr>
            <w:noProof/>
            <w:webHidden/>
          </w:rPr>
          <w:instrText xml:space="preserve"> PAGEREF _Toc525723651 \h </w:instrText>
        </w:r>
      </w:ins>
      <w:r>
        <w:rPr>
          <w:noProof/>
          <w:webHidden/>
        </w:rPr>
      </w:r>
      <w:r>
        <w:rPr>
          <w:noProof/>
          <w:webHidden/>
        </w:rPr>
        <w:fldChar w:fldCharType="separate"/>
      </w:r>
      <w:ins w:id="879" w:author="Nasser Mustafa [2]" w:date="2018-09-26T11:08:00Z">
        <w:r>
          <w:rPr>
            <w:noProof/>
            <w:webHidden/>
          </w:rPr>
          <w:t>59</w:t>
        </w:r>
        <w:r>
          <w:rPr>
            <w:noProof/>
            <w:webHidden/>
          </w:rPr>
          <w:fldChar w:fldCharType="end"/>
        </w:r>
        <w:r w:rsidRPr="0059735C">
          <w:rPr>
            <w:rStyle w:val="Hyperlink"/>
            <w:noProof/>
          </w:rPr>
          <w:fldChar w:fldCharType="end"/>
        </w:r>
      </w:ins>
    </w:p>
    <w:p w14:paraId="6F95E722" w14:textId="4A74107E" w:rsidR="00047800" w:rsidRDefault="00047800">
      <w:pPr>
        <w:pStyle w:val="TableofFigures"/>
        <w:tabs>
          <w:tab w:val="right" w:leader="dot" w:pos="9016"/>
        </w:tabs>
        <w:rPr>
          <w:ins w:id="880" w:author="Nasser Mustafa [2]" w:date="2018-09-26T11:08:00Z"/>
          <w:rFonts w:asciiTheme="minorHAnsi" w:eastAsiaTheme="minorEastAsia" w:hAnsiTheme="minorHAnsi" w:cstheme="minorBidi"/>
          <w:noProof/>
          <w:sz w:val="22"/>
          <w:szCs w:val="22"/>
          <w:lang w:eastAsia="zh-CN"/>
        </w:rPr>
      </w:pPr>
      <w:ins w:id="881"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"_Toc525723652"</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13: Generic traceability model</w:t>
        </w:r>
        <w:r>
          <w:rPr>
            <w:noProof/>
            <w:webHidden/>
          </w:rPr>
          <w:tab/>
        </w:r>
        <w:r>
          <w:rPr>
            <w:noProof/>
            <w:webHidden/>
          </w:rPr>
          <w:fldChar w:fldCharType="begin"/>
        </w:r>
        <w:r>
          <w:rPr>
            <w:noProof/>
            <w:webHidden/>
          </w:rPr>
          <w:instrText xml:space="preserve"> PAGEREF _Toc525723652 \h </w:instrText>
        </w:r>
      </w:ins>
      <w:r>
        <w:rPr>
          <w:noProof/>
          <w:webHidden/>
        </w:rPr>
      </w:r>
      <w:r>
        <w:rPr>
          <w:noProof/>
          <w:webHidden/>
        </w:rPr>
        <w:fldChar w:fldCharType="separate"/>
      </w:r>
      <w:ins w:id="882" w:author="Nasser Mustafa [2]" w:date="2018-09-26T11:08:00Z">
        <w:r>
          <w:rPr>
            <w:noProof/>
            <w:webHidden/>
          </w:rPr>
          <w:t>68</w:t>
        </w:r>
        <w:r>
          <w:rPr>
            <w:noProof/>
            <w:webHidden/>
          </w:rPr>
          <w:fldChar w:fldCharType="end"/>
        </w:r>
        <w:r w:rsidRPr="0059735C">
          <w:rPr>
            <w:rStyle w:val="Hyperlink"/>
            <w:noProof/>
          </w:rPr>
          <w:fldChar w:fldCharType="end"/>
        </w:r>
      </w:ins>
    </w:p>
    <w:p w14:paraId="64D0F1B8" w14:textId="76CC1478" w:rsidR="00047800" w:rsidRDefault="00047800">
      <w:pPr>
        <w:pStyle w:val="TableofFigures"/>
        <w:tabs>
          <w:tab w:val="right" w:leader="dot" w:pos="9016"/>
        </w:tabs>
        <w:rPr>
          <w:ins w:id="883" w:author="Nasser Mustafa [2]" w:date="2018-09-26T11:08:00Z"/>
          <w:rFonts w:asciiTheme="minorHAnsi" w:eastAsiaTheme="minorEastAsia" w:hAnsiTheme="minorHAnsi" w:cstheme="minorBidi"/>
          <w:noProof/>
          <w:sz w:val="22"/>
          <w:szCs w:val="22"/>
          <w:lang w:eastAsia="zh-CN"/>
        </w:rPr>
      </w:pPr>
      <w:ins w:id="884"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"_Toc525723653"</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14: The relation between traceability model and MOF architectures</w:t>
        </w:r>
        <w:r>
          <w:rPr>
            <w:noProof/>
            <w:webHidden/>
          </w:rPr>
          <w:tab/>
        </w:r>
        <w:r>
          <w:rPr>
            <w:noProof/>
            <w:webHidden/>
          </w:rPr>
          <w:fldChar w:fldCharType="begin"/>
        </w:r>
        <w:r>
          <w:rPr>
            <w:noProof/>
            <w:webHidden/>
          </w:rPr>
          <w:instrText xml:space="preserve"> PAGEREF _Toc525723653 \h </w:instrText>
        </w:r>
      </w:ins>
      <w:r>
        <w:rPr>
          <w:noProof/>
          <w:webHidden/>
        </w:rPr>
      </w:r>
      <w:r>
        <w:rPr>
          <w:noProof/>
          <w:webHidden/>
        </w:rPr>
        <w:fldChar w:fldCharType="separate"/>
      </w:r>
      <w:ins w:id="885" w:author="Nasser Mustafa [2]" w:date="2018-09-26T11:08:00Z">
        <w:r>
          <w:rPr>
            <w:noProof/>
            <w:webHidden/>
          </w:rPr>
          <w:t>72</w:t>
        </w:r>
        <w:r>
          <w:rPr>
            <w:noProof/>
            <w:webHidden/>
          </w:rPr>
          <w:fldChar w:fldCharType="end"/>
        </w:r>
        <w:r w:rsidRPr="0059735C">
          <w:rPr>
            <w:rStyle w:val="Hyperlink"/>
            <w:noProof/>
          </w:rPr>
          <w:fldChar w:fldCharType="end"/>
        </w:r>
      </w:ins>
    </w:p>
    <w:p w14:paraId="3ED60F1D" w14:textId="6888DEA8" w:rsidR="00047800" w:rsidRDefault="00047800">
      <w:pPr>
        <w:pStyle w:val="TableofFigures"/>
        <w:tabs>
          <w:tab w:val="right" w:leader="dot" w:pos="9016"/>
        </w:tabs>
        <w:rPr>
          <w:ins w:id="886" w:author="Nasser Mustafa [2]" w:date="2018-09-26T11:08:00Z"/>
          <w:rFonts w:asciiTheme="minorHAnsi" w:eastAsiaTheme="minorEastAsia" w:hAnsiTheme="minorHAnsi" w:cstheme="minorBidi"/>
          <w:noProof/>
          <w:sz w:val="22"/>
          <w:szCs w:val="22"/>
          <w:lang w:eastAsia="zh-CN"/>
        </w:rPr>
      </w:pPr>
      <w:ins w:id="887"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"_Toc525723654"</w:instrText>
        </w:r>
        <w:r w:rsidRPr="0059735C">
          <w:rPr>
            <w:rStyle w:val="Hyperlink"/>
            <w:noProof/>
          </w:rPr>
          <w:instrText xml:space="preserve"> </w:instrText>
        </w:r>
        <w:r w:rsidRPr="0059735C">
          <w:rPr>
            <w:rStyle w:val="Hyperlink"/>
            <w:noProof/>
          </w:rPr>
          <w:fldChar w:fldCharType="separate"/>
        </w:r>
        <w:r w:rsidRPr="0059735C">
          <w:rPr>
            <w:rStyle w:val="Hyperlink"/>
            <w:noProof/>
          </w:rPr>
          <w:t xml:space="preserve">Figure 15: Proposed traceability framework, source  </w:t>
        </w:r>
        <w:r w:rsidRPr="0059735C">
          <w:rPr>
            <w:rStyle w:val="Hyperlink"/>
            <w:noProof/>
            <w:lang w:val="en-CA"/>
          </w:rPr>
          <w:t>[84]</w:t>
        </w:r>
        <w:r>
          <w:rPr>
            <w:noProof/>
            <w:webHidden/>
          </w:rPr>
          <w:tab/>
        </w:r>
        <w:r>
          <w:rPr>
            <w:noProof/>
            <w:webHidden/>
          </w:rPr>
          <w:fldChar w:fldCharType="begin"/>
        </w:r>
        <w:r>
          <w:rPr>
            <w:noProof/>
            <w:webHidden/>
          </w:rPr>
          <w:instrText xml:space="preserve"> PAGEREF _Toc525723654 \h </w:instrText>
        </w:r>
      </w:ins>
      <w:r>
        <w:rPr>
          <w:noProof/>
          <w:webHidden/>
        </w:rPr>
      </w:r>
      <w:r>
        <w:rPr>
          <w:noProof/>
          <w:webHidden/>
        </w:rPr>
        <w:fldChar w:fldCharType="separate"/>
      </w:r>
      <w:ins w:id="888" w:author="Nasser Mustafa [2]" w:date="2018-09-26T11:08:00Z">
        <w:r>
          <w:rPr>
            <w:noProof/>
            <w:webHidden/>
          </w:rPr>
          <w:t>75</w:t>
        </w:r>
        <w:r>
          <w:rPr>
            <w:noProof/>
            <w:webHidden/>
          </w:rPr>
          <w:fldChar w:fldCharType="end"/>
        </w:r>
        <w:r w:rsidRPr="0059735C">
          <w:rPr>
            <w:rStyle w:val="Hyperlink"/>
            <w:noProof/>
          </w:rPr>
          <w:fldChar w:fldCharType="end"/>
        </w:r>
      </w:ins>
    </w:p>
    <w:p w14:paraId="350E9B43" w14:textId="08E53EB1" w:rsidR="00047800" w:rsidRDefault="00047800">
      <w:pPr>
        <w:pStyle w:val="TableofFigures"/>
        <w:tabs>
          <w:tab w:val="right" w:leader="dot" w:pos="9016"/>
        </w:tabs>
        <w:rPr>
          <w:ins w:id="889" w:author="Nasser Mustafa [2]" w:date="2018-09-26T11:08:00Z"/>
          <w:rFonts w:asciiTheme="minorHAnsi" w:eastAsiaTheme="minorEastAsia" w:hAnsiTheme="minorHAnsi" w:cstheme="minorBidi"/>
          <w:noProof/>
          <w:sz w:val="22"/>
          <w:szCs w:val="22"/>
          <w:lang w:eastAsia="zh-CN"/>
        </w:rPr>
      </w:pPr>
      <w:ins w:id="890"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"_Toc525723655"</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16: RDF Code for describing trace links</w:t>
        </w:r>
        <w:r>
          <w:rPr>
            <w:noProof/>
            <w:webHidden/>
          </w:rPr>
          <w:tab/>
        </w:r>
        <w:r>
          <w:rPr>
            <w:noProof/>
            <w:webHidden/>
          </w:rPr>
          <w:fldChar w:fldCharType="begin"/>
        </w:r>
        <w:r>
          <w:rPr>
            <w:noProof/>
            <w:webHidden/>
          </w:rPr>
          <w:instrText xml:space="preserve"> PAGEREF _Toc525723655 \h </w:instrText>
        </w:r>
      </w:ins>
      <w:r>
        <w:rPr>
          <w:noProof/>
          <w:webHidden/>
        </w:rPr>
      </w:r>
      <w:r>
        <w:rPr>
          <w:noProof/>
          <w:webHidden/>
        </w:rPr>
        <w:fldChar w:fldCharType="separate"/>
      </w:r>
      <w:ins w:id="891" w:author="Nasser Mustafa [2]" w:date="2018-09-26T11:08:00Z">
        <w:r>
          <w:rPr>
            <w:noProof/>
            <w:webHidden/>
          </w:rPr>
          <w:t>82</w:t>
        </w:r>
        <w:r>
          <w:rPr>
            <w:noProof/>
            <w:webHidden/>
          </w:rPr>
          <w:fldChar w:fldCharType="end"/>
        </w:r>
        <w:r w:rsidRPr="0059735C">
          <w:rPr>
            <w:rStyle w:val="Hyperlink"/>
            <w:noProof/>
          </w:rPr>
          <w:fldChar w:fldCharType="end"/>
        </w:r>
      </w:ins>
    </w:p>
    <w:p w14:paraId="0C671702" w14:textId="36428C34" w:rsidR="00047800" w:rsidRDefault="00047800">
      <w:pPr>
        <w:pStyle w:val="TableofFigures"/>
        <w:tabs>
          <w:tab w:val="right" w:leader="dot" w:pos="9016"/>
        </w:tabs>
        <w:rPr>
          <w:ins w:id="892" w:author="Nasser Mustafa [2]" w:date="2018-09-26T11:08:00Z"/>
          <w:rFonts w:asciiTheme="minorHAnsi" w:eastAsiaTheme="minorEastAsia" w:hAnsiTheme="minorHAnsi" w:cstheme="minorBidi"/>
          <w:noProof/>
          <w:sz w:val="22"/>
          <w:szCs w:val="22"/>
          <w:lang w:eastAsia="zh-CN"/>
        </w:rPr>
      </w:pPr>
      <w:ins w:id="893"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"_Toc525723656"</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17: Trace links examples: leaf and type of</w:t>
        </w:r>
        <w:r>
          <w:rPr>
            <w:noProof/>
            <w:webHidden/>
          </w:rPr>
          <w:tab/>
        </w:r>
        <w:r>
          <w:rPr>
            <w:noProof/>
            <w:webHidden/>
          </w:rPr>
          <w:fldChar w:fldCharType="begin"/>
        </w:r>
        <w:r>
          <w:rPr>
            <w:noProof/>
            <w:webHidden/>
          </w:rPr>
          <w:instrText xml:space="preserve"> PAGEREF _Toc525723656 \h </w:instrText>
        </w:r>
      </w:ins>
      <w:r>
        <w:rPr>
          <w:noProof/>
          <w:webHidden/>
        </w:rPr>
      </w:r>
      <w:r>
        <w:rPr>
          <w:noProof/>
          <w:webHidden/>
        </w:rPr>
        <w:fldChar w:fldCharType="separate"/>
      </w:r>
      <w:ins w:id="894" w:author="Nasser Mustafa [2]" w:date="2018-09-26T11:08:00Z">
        <w:r>
          <w:rPr>
            <w:noProof/>
            <w:webHidden/>
          </w:rPr>
          <w:t>87</w:t>
        </w:r>
        <w:r>
          <w:rPr>
            <w:noProof/>
            <w:webHidden/>
          </w:rPr>
          <w:fldChar w:fldCharType="end"/>
        </w:r>
        <w:r w:rsidRPr="0059735C">
          <w:rPr>
            <w:rStyle w:val="Hyperlink"/>
            <w:noProof/>
          </w:rPr>
          <w:fldChar w:fldCharType="end"/>
        </w:r>
      </w:ins>
    </w:p>
    <w:p w14:paraId="69EA6E02" w14:textId="53A0ECFC" w:rsidR="00047800" w:rsidRDefault="00047800">
      <w:pPr>
        <w:pStyle w:val="TableofFigures"/>
        <w:tabs>
          <w:tab w:val="right" w:leader="dot" w:pos="9016"/>
        </w:tabs>
        <w:rPr>
          <w:ins w:id="895" w:author="Nasser Mustafa [2]" w:date="2018-09-26T11:08:00Z"/>
          <w:rFonts w:asciiTheme="minorHAnsi" w:eastAsiaTheme="minorEastAsia" w:hAnsiTheme="minorHAnsi" w:cstheme="minorBidi"/>
          <w:noProof/>
          <w:sz w:val="22"/>
          <w:szCs w:val="22"/>
          <w:lang w:eastAsia="zh-CN"/>
        </w:rPr>
      </w:pPr>
      <w:ins w:id="896"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"_Toc525723657"</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18: The dependency relation in the taxonomy</w:t>
        </w:r>
        <w:r>
          <w:rPr>
            <w:noProof/>
            <w:webHidden/>
          </w:rPr>
          <w:tab/>
        </w:r>
        <w:r>
          <w:rPr>
            <w:noProof/>
            <w:webHidden/>
          </w:rPr>
          <w:fldChar w:fldCharType="begin"/>
        </w:r>
        <w:r>
          <w:rPr>
            <w:noProof/>
            <w:webHidden/>
          </w:rPr>
          <w:instrText xml:space="preserve"> PAGEREF _Toc525723657 \h </w:instrText>
        </w:r>
      </w:ins>
      <w:r>
        <w:rPr>
          <w:noProof/>
          <w:webHidden/>
        </w:rPr>
      </w:r>
      <w:r>
        <w:rPr>
          <w:noProof/>
          <w:webHidden/>
        </w:rPr>
        <w:fldChar w:fldCharType="separate"/>
      </w:r>
      <w:ins w:id="897" w:author="Nasser Mustafa [2]" w:date="2018-09-26T11:08:00Z">
        <w:r>
          <w:rPr>
            <w:noProof/>
            <w:webHidden/>
          </w:rPr>
          <w:t>88</w:t>
        </w:r>
        <w:r>
          <w:rPr>
            <w:noProof/>
            <w:webHidden/>
          </w:rPr>
          <w:fldChar w:fldCharType="end"/>
        </w:r>
        <w:r w:rsidRPr="0059735C">
          <w:rPr>
            <w:rStyle w:val="Hyperlink"/>
            <w:noProof/>
          </w:rPr>
          <w:fldChar w:fldCharType="end"/>
        </w:r>
      </w:ins>
    </w:p>
    <w:p w14:paraId="618B2B1A" w14:textId="52834627" w:rsidR="00047800" w:rsidRDefault="00047800">
      <w:pPr>
        <w:pStyle w:val="TableofFigures"/>
        <w:tabs>
          <w:tab w:val="right" w:leader="dot" w:pos="9016"/>
        </w:tabs>
        <w:rPr>
          <w:ins w:id="898" w:author="Nasser Mustafa [2]" w:date="2018-09-26T11:08:00Z"/>
          <w:rFonts w:asciiTheme="minorHAnsi" w:eastAsiaTheme="minorEastAsia" w:hAnsiTheme="minorHAnsi" w:cstheme="minorBidi"/>
          <w:noProof/>
          <w:sz w:val="22"/>
          <w:szCs w:val="22"/>
          <w:lang w:eastAsia="zh-CN"/>
        </w:rPr>
      </w:pPr>
      <w:ins w:id="899"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"_Toc525723658"</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19: The trace links taxonomy (excerpt)</w:t>
        </w:r>
        <w:r>
          <w:rPr>
            <w:noProof/>
            <w:webHidden/>
          </w:rPr>
          <w:tab/>
        </w:r>
        <w:r>
          <w:rPr>
            <w:noProof/>
            <w:webHidden/>
          </w:rPr>
          <w:fldChar w:fldCharType="begin"/>
        </w:r>
        <w:r>
          <w:rPr>
            <w:noProof/>
            <w:webHidden/>
          </w:rPr>
          <w:instrText xml:space="preserve"> PAGEREF _Toc525723658 \h </w:instrText>
        </w:r>
      </w:ins>
      <w:r>
        <w:rPr>
          <w:noProof/>
          <w:webHidden/>
        </w:rPr>
      </w:r>
      <w:r>
        <w:rPr>
          <w:noProof/>
          <w:webHidden/>
        </w:rPr>
        <w:fldChar w:fldCharType="separate"/>
      </w:r>
      <w:ins w:id="900" w:author="Nasser Mustafa [2]" w:date="2018-09-26T11:08:00Z">
        <w:r>
          <w:rPr>
            <w:noProof/>
            <w:webHidden/>
          </w:rPr>
          <w:t>89</w:t>
        </w:r>
        <w:r>
          <w:rPr>
            <w:noProof/>
            <w:webHidden/>
          </w:rPr>
          <w:fldChar w:fldCharType="end"/>
        </w:r>
        <w:r w:rsidRPr="0059735C">
          <w:rPr>
            <w:rStyle w:val="Hyperlink"/>
            <w:noProof/>
          </w:rPr>
          <w:fldChar w:fldCharType="end"/>
        </w:r>
      </w:ins>
    </w:p>
    <w:p w14:paraId="33015F42" w14:textId="64F1F58A" w:rsidR="00047800" w:rsidRDefault="00047800">
      <w:pPr>
        <w:pStyle w:val="TableofFigures"/>
        <w:tabs>
          <w:tab w:val="right" w:leader="dot" w:pos="9016"/>
        </w:tabs>
        <w:rPr>
          <w:ins w:id="901" w:author="Nasser Mustafa [2]" w:date="2018-09-26T11:08:00Z"/>
          <w:rFonts w:asciiTheme="minorHAnsi" w:eastAsiaTheme="minorEastAsia" w:hAnsiTheme="minorHAnsi" w:cstheme="minorBidi"/>
          <w:noProof/>
          <w:sz w:val="22"/>
          <w:szCs w:val="22"/>
          <w:lang w:eastAsia="zh-CN"/>
        </w:rPr>
      </w:pPr>
      <w:ins w:id="902"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"_Toc525723659"</w:instrText>
        </w:r>
        <w:r w:rsidRPr="0059735C">
          <w:rPr>
            <w:rStyle w:val="Hyperlink"/>
            <w:noProof/>
          </w:rPr>
          <w:instrText xml:space="preserve"> </w:instrText>
        </w:r>
        <w:r w:rsidRPr="0059735C">
          <w:rPr>
            <w:rStyle w:val="Hyperlink"/>
            <w:noProof/>
          </w:rPr>
          <w:fldChar w:fldCharType="separate"/>
        </w:r>
        <w:r w:rsidRPr="0059735C">
          <w:rPr>
            <w:rStyle w:val="Hyperlink"/>
            <w:noProof/>
          </w:rPr>
          <w:t xml:space="preserve">Figure 20:   Traceability Example: </w:t>
        </w:r>
        <w:r w:rsidRPr="0059735C">
          <w:rPr>
            <w:rStyle w:val="Hyperlink"/>
            <w:i/>
            <w:noProof/>
          </w:rPr>
          <w:t>i</w:t>
        </w:r>
        <w:r w:rsidRPr="0059735C">
          <w:rPr>
            <w:rStyle w:val="Hyperlink"/>
            <w:noProof/>
          </w:rPr>
          <w:t>* (excerpt) model (left), UML (excerpt) class diagram (right), traceability links (grayed dashed lines [49]</w:t>
        </w:r>
        <w:r>
          <w:rPr>
            <w:noProof/>
            <w:webHidden/>
          </w:rPr>
          <w:tab/>
        </w:r>
        <w:r>
          <w:rPr>
            <w:noProof/>
            <w:webHidden/>
          </w:rPr>
          <w:fldChar w:fldCharType="begin"/>
        </w:r>
        <w:r>
          <w:rPr>
            <w:noProof/>
            <w:webHidden/>
          </w:rPr>
          <w:instrText xml:space="preserve"> PAGEREF _Toc525723659 \h </w:instrText>
        </w:r>
      </w:ins>
      <w:r>
        <w:rPr>
          <w:noProof/>
          <w:webHidden/>
        </w:rPr>
      </w:r>
      <w:r>
        <w:rPr>
          <w:noProof/>
          <w:webHidden/>
        </w:rPr>
        <w:fldChar w:fldCharType="separate"/>
      </w:r>
      <w:ins w:id="903" w:author="Nasser Mustafa [2]" w:date="2018-09-26T11:08:00Z">
        <w:r>
          <w:rPr>
            <w:noProof/>
            <w:webHidden/>
          </w:rPr>
          <w:t>93</w:t>
        </w:r>
        <w:r>
          <w:rPr>
            <w:noProof/>
            <w:webHidden/>
          </w:rPr>
          <w:fldChar w:fldCharType="end"/>
        </w:r>
        <w:r w:rsidRPr="0059735C">
          <w:rPr>
            <w:rStyle w:val="Hyperlink"/>
            <w:noProof/>
          </w:rPr>
          <w:fldChar w:fldCharType="end"/>
        </w:r>
      </w:ins>
    </w:p>
    <w:p w14:paraId="56B04682" w14:textId="38160871" w:rsidR="00047800" w:rsidRDefault="00047800">
      <w:pPr>
        <w:pStyle w:val="TableofFigures"/>
        <w:tabs>
          <w:tab w:val="right" w:leader="dot" w:pos="9016"/>
        </w:tabs>
        <w:rPr>
          <w:ins w:id="904" w:author="Nasser Mustafa [2]" w:date="2018-09-26T11:08:00Z"/>
          <w:rFonts w:asciiTheme="minorHAnsi" w:eastAsiaTheme="minorEastAsia" w:hAnsiTheme="minorHAnsi" w:cstheme="minorBidi"/>
          <w:noProof/>
          <w:sz w:val="22"/>
          <w:szCs w:val="22"/>
          <w:lang w:eastAsia="zh-CN"/>
        </w:rPr>
      </w:pPr>
      <w:ins w:id="905"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"_Toc525723660"</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21: Wing chord and relative air flow, source [146]</w:t>
        </w:r>
        <w:r>
          <w:rPr>
            <w:noProof/>
            <w:webHidden/>
          </w:rPr>
          <w:tab/>
        </w:r>
        <w:r>
          <w:rPr>
            <w:noProof/>
            <w:webHidden/>
          </w:rPr>
          <w:fldChar w:fldCharType="begin"/>
        </w:r>
        <w:r>
          <w:rPr>
            <w:noProof/>
            <w:webHidden/>
          </w:rPr>
          <w:instrText xml:space="preserve"> PAGEREF _Toc525723660 \h </w:instrText>
        </w:r>
      </w:ins>
      <w:r>
        <w:rPr>
          <w:noProof/>
          <w:webHidden/>
        </w:rPr>
      </w:r>
      <w:r>
        <w:rPr>
          <w:noProof/>
          <w:webHidden/>
        </w:rPr>
        <w:fldChar w:fldCharType="separate"/>
      </w:r>
      <w:ins w:id="906" w:author="Nasser Mustafa [2]" w:date="2018-09-26T11:08:00Z">
        <w:r>
          <w:rPr>
            <w:noProof/>
            <w:webHidden/>
          </w:rPr>
          <w:t>106</w:t>
        </w:r>
        <w:r>
          <w:rPr>
            <w:noProof/>
            <w:webHidden/>
          </w:rPr>
          <w:fldChar w:fldCharType="end"/>
        </w:r>
        <w:r w:rsidRPr="0059735C">
          <w:rPr>
            <w:rStyle w:val="Hyperlink"/>
            <w:noProof/>
          </w:rPr>
          <w:fldChar w:fldCharType="end"/>
        </w:r>
      </w:ins>
    </w:p>
    <w:p w14:paraId="438DD9C5" w14:textId="12D64300" w:rsidR="00047800" w:rsidRDefault="00047800">
      <w:pPr>
        <w:pStyle w:val="TableofFigures"/>
        <w:tabs>
          <w:tab w:val="right" w:leader="dot" w:pos="9016"/>
        </w:tabs>
        <w:rPr>
          <w:ins w:id="907" w:author="Nasser Mustafa [2]" w:date="2018-09-26T11:08:00Z"/>
          <w:rFonts w:asciiTheme="minorHAnsi" w:eastAsiaTheme="minorEastAsia" w:hAnsiTheme="minorHAnsi" w:cstheme="minorBidi"/>
          <w:noProof/>
          <w:sz w:val="22"/>
          <w:szCs w:val="22"/>
          <w:lang w:eastAsia="zh-CN"/>
        </w:rPr>
      </w:pPr>
      <w:ins w:id="908"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"_Toc525723661"</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22: State Machine Diagram</w:t>
        </w:r>
        <w:r>
          <w:rPr>
            <w:noProof/>
            <w:webHidden/>
          </w:rPr>
          <w:tab/>
        </w:r>
        <w:r>
          <w:rPr>
            <w:noProof/>
            <w:webHidden/>
          </w:rPr>
          <w:fldChar w:fldCharType="begin"/>
        </w:r>
        <w:r>
          <w:rPr>
            <w:noProof/>
            <w:webHidden/>
          </w:rPr>
          <w:instrText xml:space="preserve"> PAGEREF _Toc525723661 \h </w:instrText>
        </w:r>
      </w:ins>
      <w:r>
        <w:rPr>
          <w:noProof/>
          <w:webHidden/>
        </w:rPr>
      </w:r>
      <w:r>
        <w:rPr>
          <w:noProof/>
          <w:webHidden/>
        </w:rPr>
        <w:fldChar w:fldCharType="separate"/>
      </w:r>
      <w:ins w:id="909" w:author="Nasser Mustafa [2]" w:date="2018-09-26T11:08:00Z">
        <w:r>
          <w:rPr>
            <w:noProof/>
            <w:webHidden/>
          </w:rPr>
          <w:t>108</w:t>
        </w:r>
        <w:r>
          <w:rPr>
            <w:noProof/>
            <w:webHidden/>
          </w:rPr>
          <w:fldChar w:fldCharType="end"/>
        </w:r>
        <w:r w:rsidRPr="0059735C">
          <w:rPr>
            <w:rStyle w:val="Hyperlink"/>
            <w:noProof/>
          </w:rPr>
          <w:fldChar w:fldCharType="end"/>
        </w:r>
      </w:ins>
    </w:p>
    <w:p w14:paraId="33E82DAA" w14:textId="34067829" w:rsidR="00047800" w:rsidRDefault="00047800">
      <w:pPr>
        <w:pStyle w:val="TableofFigures"/>
        <w:tabs>
          <w:tab w:val="right" w:leader="dot" w:pos="9016"/>
        </w:tabs>
        <w:rPr>
          <w:ins w:id="910" w:author="Nasser Mustafa [2]" w:date="2018-09-26T11:08:00Z"/>
          <w:rFonts w:asciiTheme="minorHAnsi" w:eastAsiaTheme="minorEastAsia" w:hAnsiTheme="minorHAnsi" w:cstheme="minorBidi"/>
          <w:noProof/>
          <w:sz w:val="22"/>
          <w:szCs w:val="22"/>
          <w:lang w:eastAsia="zh-CN"/>
        </w:rPr>
      </w:pPr>
      <w:ins w:id="911"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"_Toc525723662"</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23: Activity diagram of SFCC and ADIRU</w:t>
        </w:r>
        <w:r>
          <w:rPr>
            <w:noProof/>
            <w:webHidden/>
          </w:rPr>
          <w:tab/>
        </w:r>
        <w:r>
          <w:rPr>
            <w:noProof/>
            <w:webHidden/>
          </w:rPr>
          <w:fldChar w:fldCharType="begin"/>
        </w:r>
        <w:r>
          <w:rPr>
            <w:noProof/>
            <w:webHidden/>
          </w:rPr>
          <w:instrText xml:space="preserve"> PAGEREF _Toc525723662 \h </w:instrText>
        </w:r>
      </w:ins>
      <w:r>
        <w:rPr>
          <w:noProof/>
          <w:webHidden/>
        </w:rPr>
      </w:r>
      <w:r>
        <w:rPr>
          <w:noProof/>
          <w:webHidden/>
        </w:rPr>
        <w:fldChar w:fldCharType="separate"/>
      </w:r>
      <w:ins w:id="912" w:author="Nasser Mustafa [2]" w:date="2018-09-26T11:08:00Z">
        <w:r>
          <w:rPr>
            <w:noProof/>
            <w:webHidden/>
          </w:rPr>
          <w:t>109</w:t>
        </w:r>
        <w:r>
          <w:rPr>
            <w:noProof/>
            <w:webHidden/>
          </w:rPr>
          <w:fldChar w:fldCharType="end"/>
        </w:r>
        <w:r w:rsidRPr="0059735C">
          <w:rPr>
            <w:rStyle w:val="Hyperlink"/>
            <w:noProof/>
          </w:rPr>
          <w:fldChar w:fldCharType="end"/>
        </w:r>
      </w:ins>
    </w:p>
    <w:p w14:paraId="6D2C9717" w14:textId="53DD5F9C" w:rsidR="00047800" w:rsidRDefault="00047800">
      <w:pPr>
        <w:pStyle w:val="TableofFigures"/>
        <w:tabs>
          <w:tab w:val="right" w:leader="dot" w:pos="9016"/>
        </w:tabs>
        <w:rPr>
          <w:ins w:id="913" w:author="Nasser Mustafa [2]" w:date="2018-09-26T11:08:00Z"/>
          <w:rFonts w:asciiTheme="minorHAnsi" w:eastAsiaTheme="minorEastAsia" w:hAnsiTheme="minorHAnsi" w:cstheme="minorBidi"/>
          <w:noProof/>
          <w:sz w:val="22"/>
          <w:szCs w:val="22"/>
          <w:lang w:eastAsia="zh-CN"/>
        </w:rPr>
      </w:pPr>
      <w:ins w:id="914"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"_Toc525723663"</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24: Component diagram for slat flap units</w:t>
        </w:r>
        <w:r>
          <w:rPr>
            <w:noProof/>
            <w:webHidden/>
          </w:rPr>
          <w:tab/>
        </w:r>
        <w:r>
          <w:rPr>
            <w:noProof/>
            <w:webHidden/>
          </w:rPr>
          <w:fldChar w:fldCharType="begin"/>
        </w:r>
        <w:r>
          <w:rPr>
            <w:noProof/>
            <w:webHidden/>
          </w:rPr>
          <w:instrText xml:space="preserve"> PAGEREF _Toc525723663 \h </w:instrText>
        </w:r>
      </w:ins>
      <w:r>
        <w:rPr>
          <w:noProof/>
          <w:webHidden/>
        </w:rPr>
      </w:r>
      <w:r>
        <w:rPr>
          <w:noProof/>
          <w:webHidden/>
        </w:rPr>
        <w:fldChar w:fldCharType="separate"/>
      </w:r>
      <w:ins w:id="915" w:author="Nasser Mustafa [2]" w:date="2018-09-26T11:08:00Z">
        <w:r>
          <w:rPr>
            <w:noProof/>
            <w:webHidden/>
          </w:rPr>
          <w:t>110</w:t>
        </w:r>
        <w:r>
          <w:rPr>
            <w:noProof/>
            <w:webHidden/>
          </w:rPr>
          <w:fldChar w:fldCharType="end"/>
        </w:r>
        <w:r w:rsidRPr="0059735C">
          <w:rPr>
            <w:rStyle w:val="Hyperlink"/>
            <w:noProof/>
          </w:rPr>
          <w:fldChar w:fldCharType="end"/>
        </w:r>
      </w:ins>
    </w:p>
    <w:p w14:paraId="62AD405E" w14:textId="525F887B" w:rsidR="00047800" w:rsidRDefault="00047800">
      <w:pPr>
        <w:pStyle w:val="TableofFigures"/>
        <w:tabs>
          <w:tab w:val="right" w:leader="dot" w:pos="9016"/>
        </w:tabs>
        <w:rPr>
          <w:ins w:id="916" w:author="Nasser Mustafa [2]" w:date="2018-09-26T11:08:00Z"/>
          <w:rFonts w:asciiTheme="minorHAnsi" w:eastAsiaTheme="minorEastAsia" w:hAnsiTheme="minorHAnsi" w:cstheme="minorBidi"/>
          <w:noProof/>
          <w:sz w:val="22"/>
          <w:szCs w:val="22"/>
          <w:lang w:eastAsia="zh-CN"/>
        </w:rPr>
      </w:pPr>
      <w:ins w:id="917"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"_Toc525723664"</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25: Signal Flow diagram</w:t>
        </w:r>
        <w:r>
          <w:rPr>
            <w:noProof/>
            <w:webHidden/>
          </w:rPr>
          <w:tab/>
        </w:r>
        <w:r>
          <w:rPr>
            <w:noProof/>
            <w:webHidden/>
          </w:rPr>
          <w:fldChar w:fldCharType="begin"/>
        </w:r>
        <w:r>
          <w:rPr>
            <w:noProof/>
            <w:webHidden/>
          </w:rPr>
          <w:instrText xml:space="preserve"> PAGEREF _Toc525723664 \h </w:instrText>
        </w:r>
      </w:ins>
      <w:r>
        <w:rPr>
          <w:noProof/>
          <w:webHidden/>
        </w:rPr>
      </w:r>
      <w:r>
        <w:rPr>
          <w:noProof/>
          <w:webHidden/>
        </w:rPr>
        <w:fldChar w:fldCharType="separate"/>
      </w:r>
      <w:ins w:id="918" w:author="Nasser Mustafa [2]" w:date="2018-09-26T11:08:00Z">
        <w:r>
          <w:rPr>
            <w:noProof/>
            <w:webHidden/>
          </w:rPr>
          <w:t>110</w:t>
        </w:r>
        <w:r>
          <w:rPr>
            <w:noProof/>
            <w:webHidden/>
          </w:rPr>
          <w:fldChar w:fldCharType="end"/>
        </w:r>
        <w:r w:rsidRPr="0059735C">
          <w:rPr>
            <w:rStyle w:val="Hyperlink"/>
            <w:noProof/>
          </w:rPr>
          <w:fldChar w:fldCharType="end"/>
        </w:r>
      </w:ins>
    </w:p>
    <w:p w14:paraId="2B8B4F75" w14:textId="15214324" w:rsidR="00047800" w:rsidRDefault="00047800">
      <w:pPr>
        <w:pStyle w:val="TableofFigures"/>
        <w:tabs>
          <w:tab w:val="right" w:leader="dot" w:pos="9016"/>
        </w:tabs>
        <w:rPr>
          <w:ins w:id="919" w:author="Nasser Mustafa [2]" w:date="2018-09-26T11:08:00Z"/>
          <w:rFonts w:asciiTheme="minorHAnsi" w:eastAsiaTheme="minorEastAsia" w:hAnsiTheme="minorHAnsi" w:cstheme="minorBidi"/>
          <w:noProof/>
          <w:sz w:val="22"/>
          <w:szCs w:val="22"/>
          <w:lang w:eastAsia="zh-CN"/>
        </w:rPr>
      </w:pPr>
      <w:ins w:id="920"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"_Toc525723665"</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26: Object traceability diagram for applying characterization to a trace link</w:t>
        </w:r>
        <w:r>
          <w:rPr>
            <w:noProof/>
            <w:webHidden/>
          </w:rPr>
          <w:tab/>
        </w:r>
        <w:r>
          <w:rPr>
            <w:noProof/>
            <w:webHidden/>
          </w:rPr>
          <w:fldChar w:fldCharType="begin"/>
        </w:r>
        <w:r>
          <w:rPr>
            <w:noProof/>
            <w:webHidden/>
          </w:rPr>
          <w:instrText xml:space="preserve"> PAGEREF _Toc525723665 \h </w:instrText>
        </w:r>
      </w:ins>
      <w:r>
        <w:rPr>
          <w:noProof/>
          <w:webHidden/>
        </w:rPr>
      </w:r>
      <w:r>
        <w:rPr>
          <w:noProof/>
          <w:webHidden/>
        </w:rPr>
        <w:fldChar w:fldCharType="separate"/>
      </w:r>
      <w:ins w:id="921" w:author="Nasser Mustafa [2]" w:date="2018-09-26T11:08:00Z">
        <w:r>
          <w:rPr>
            <w:noProof/>
            <w:webHidden/>
          </w:rPr>
          <w:t>113</w:t>
        </w:r>
        <w:r>
          <w:rPr>
            <w:noProof/>
            <w:webHidden/>
          </w:rPr>
          <w:fldChar w:fldCharType="end"/>
        </w:r>
        <w:r w:rsidRPr="0059735C">
          <w:rPr>
            <w:rStyle w:val="Hyperlink"/>
            <w:noProof/>
          </w:rPr>
          <w:fldChar w:fldCharType="end"/>
        </w:r>
      </w:ins>
    </w:p>
    <w:p w14:paraId="1A741845" w14:textId="29EB3F13" w:rsidR="00047800" w:rsidRDefault="00047800">
      <w:pPr>
        <w:pStyle w:val="TableofFigures"/>
        <w:tabs>
          <w:tab w:val="right" w:leader="dot" w:pos="9016"/>
        </w:tabs>
        <w:rPr>
          <w:ins w:id="922" w:author="Nasser Mustafa [2]" w:date="2018-09-26T11:08:00Z"/>
          <w:rFonts w:asciiTheme="minorHAnsi" w:eastAsiaTheme="minorEastAsia" w:hAnsiTheme="minorHAnsi" w:cstheme="minorBidi"/>
          <w:noProof/>
          <w:sz w:val="22"/>
          <w:szCs w:val="22"/>
          <w:lang w:eastAsia="zh-CN"/>
        </w:rPr>
      </w:pPr>
      <w:ins w:id="923"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"_Toc525723666"</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27: Object traceability diagram for tracing a source artifact to a target artifact</w:t>
        </w:r>
        <w:r>
          <w:rPr>
            <w:noProof/>
            <w:webHidden/>
          </w:rPr>
          <w:tab/>
        </w:r>
        <w:r>
          <w:rPr>
            <w:noProof/>
            <w:webHidden/>
          </w:rPr>
          <w:fldChar w:fldCharType="begin"/>
        </w:r>
        <w:r>
          <w:rPr>
            <w:noProof/>
            <w:webHidden/>
          </w:rPr>
          <w:instrText xml:space="preserve"> PAGEREF _Toc525723666 \h </w:instrText>
        </w:r>
      </w:ins>
      <w:r>
        <w:rPr>
          <w:noProof/>
          <w:webHidden/>
        </w:rPr>
      </w:r>
      <w:r>
        <w:rPr>
          <w:noProof/>
          <w:webHidden/>
        </w:rPr>
        <w:fldChar w:fldCharType="separate"/>
      </w:r>
      <w:ins w:id="924" w:author="Nasser Mustafa [2]" w:date="2018-09-26T11:08:00Z">
        <w:r>
          <w:rPr>
            <w:noProof/>
            <w:webHidden/>
          </w:rPr>
          <w:t>113</w:t>
        </w:r>
        <w:r>
          <w:rPr>
            <w:noProof/>
            <w:webHidden/>
          </w:rPr>
          <w:fldChar w:fldCharType="end"/>
        </w:r>
        <w:r w:rsidRPr="0059735C">
          <w:rPr>
            <w:rStyle w:val="Hyperlink"/>
            <w:noProof/>
          </w:rPr>
          <w:fldChar w:fldCharType="end"/>
        </w:r>
      </w:ins>
    </w:p>
    <w:p w14:paraId="72D3BD98" w14:textId="056D24B8" w:rsidR="00047800" w:rsidRDefault="00047800">
      <w:pPr>
        <w:pStyle w:val="TableofFigures"/>
        <w:tabs>
          <w:tab w:val="right" w:leader="dot" w:pos="9016"/>
        </w:tabs>
        <w:rPr>
          <w:ins w:id="925" w:author="Nasser Mustafa [2]" w:date="2018-09-26T11:08:00Z"/>
          <w:rFonts w:asciiTheme="minorHAnsi" w:eastAsiaTheme="minorEastAsia" w:hAnsiTheme="minorHAnsi" w:cstheme="minorBidi"/>
          <w:noProof/>
          <w:sz w:val="22"/>
          <w:szCs w:val="22"/>
          <w:lang w:eastAsia="zh-CN"/>
        </w:rPr>
      </w:pPr>
      <w:ins w:id="926"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"_Toc525723667"</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28: Object traceability model for tracing a source artifact to more than one target artifacts</w:t>
        </w:r>
        <w:r>
          <w:rPr>
            <w:noProof/>
            <w:webHidden/>
          </w:rPr>
          <w:tab/>
        </w:r>
        <w:r>
          <w:rPr>
            <w:noProof/>
            <w:webHidden/>
          </w:rPr>
          <w:fldChar w:fldCharType="begin"/>
        </w:r>
        <w:r>
          <w:rPr>
            <w:noProof/>
            <w:webHidden/>
          </w:rPr>
          <w:instrText xml:space="preserve"> PAGEREF _Toc525723667 \h </w:instrText>
        </w:r>
      </w:ins>
      <w:r>
        <w:rPr>
          <w:noProof/>
          <w:webHidden/>
        </w:rPr>
      </w:r>
      <w:r>
        <w:rPr>
          <w:noProof/>
          <w:webHidden/>
        </w:rPr>
        <w:fldChar w:fldCharType="separate"/>
      </w:r>
      <w:ins w:id="927" w:author="Nasser Mustafa [2]" w:date="2018-09-26T11:08:00Z">
        <w:r>
          <w:rPr>
            <w:noProof/>
            <w:webHidden/>
          </w:rPr>
          <w:t>114</w:t>
        </w:r>
        <w:r>
          <w:rPr>
            <w:noProof/>
            <w:webHidden/>
          </w:rPr>
          <w:fldChar w:fldCharType="end"/>
        </w:r>
        <w:r w:rsidRPr="0059735C">
          <w:rPr>
            <w:rStyle w:val="Hyperlink"/>
            <w:noProof/>
          </w:rPr>
          <w:fldChar w:fldCharType="end"/>
        </w:r>
      </w:ins>
    </w:p>
    <w:p w14:paraId="401D68B4" w14:textId="340BAD28" w:rsidR="00047800" w:rsidRDefault="00047800">
      <w:pPr>
        <w:pStyle w:val="TableofFigures"/>
        <w:tabs>
          <w:tab w:val="right" w:leader="dot" w:pos="9016"/>
        </w:tabs>
        <w:rPr>
          <w:ins w:id="928" w:author="Nasser Mustafa [2]" w:date="2018-09-26T11:08:00Z"/>
          <w:rFonts w:asciiTheme="minorHAnsi" w:eastAsiaTheme="minorEastAsia" w:hAnsiTheme="minorHAnsi" w:cstheme="minorBidi"/>
          <w:noProof/>
          <w:sz w:val="22"/>
          <w:szCs w:val="22"/>
          <w:lang w:eastAsia="zh-CN"/>
        </w:rPr>
      </w:pPr>
      <w:ins w:id="929"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"_Toc525723668"</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29: Object traceability diagram for artifacts characterization</w:t>
        </w:r>
        <w:r>
          <w:rPr>
            <w:noProof/>
            <w:webHidden/>
          </w:rPr>
          <w:tab/>
        </w:r>
        <w:r>
          <w:rPr>
            <w:noProof/>
            <w:webHidden/>
          </w:rPr>
          <w:fldChar w:fldCharType="begin"/>
        </w:r>
        <w:r>
          <w:rPr>
            <w:noProof/>
            <w:webHidden/>
          </w:rPr>
          <w:instrText xml:space="preserve"> PAGEREF _Toc525723668 \h </w:instrText>
        </w:r>
      </w:ins>
      <w:r>
        <w:rPr>
          <w:noProof/>
          <w:webHidden/>
        </w:rPr>
      </w:r>
      <w:r>
        <w:rPr>
          <w:noProof/>
          <w:webHidden/>
        </w:rPr>
        <w:fldChar w:fldCharType="separate"/>
      </w:r>
      <w:ins w:id="930" w:author="Nasser Mustafa [2]" w:date="2018-09-26T11:08:00Z">
        <w:r>
          <w:rPr>
            <w:noProof/>
            <w:webHidden/>
          </w:rPr>
          <w:t>115</w:t>
        </w:r>
        <w:r>
          <w:rPr>
            <w:noProof/>
            <w:webHidden/>
          </w:rPr>
          <w:fldChar w:fldCharType="end"/>
        </w:r>
        <w:r w:rsidRPr="0059735C">
          <w:rPr>
            <w:rStyle w:val="Hyperlink"/>
            <w:noProof/>
          </w:rPr>
          <w:fldChar w:fldCharType="end"/>
        </w:r>
      </w:ins>
    </w:p>
    <w:p w14:paraId="43469E3A" w14:textId="4F6D349E" w:rsidR="00047800" w:rsidRDefault="00047800">
      <w:pPr>
        <w:pStyle w:val="TableofFigures"/>
        <w:tabs>
          <w:tab w:val="right" w:leader="dot" w:pos="9016"/>
        </w:tabs>
        <w:rPr>
          <w:ins w:id="931" w:author="Nasser Mustafa [2]" w:date="2018-09-26T11:08:00Z"/>
          <w:rFonts w:asciiTheme="minorHAnsi" w:eastAsiaTheme="minorEastAsia" w:hAnsiTheme="minorHAnsi" w:cstheme="minorBidi"/>
          <w:noProof/>
          <w:sz w:val="22"/>
          <w:szCs w:val="22"/>
          <w:lang w:eastAsia="zh-CN"/>
        </w:rPr>
      </w:pPr>
      <w:ins w:id="932"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"_Toc525723669"</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30: Object traceability diagram for version control information</w:t>
        </w:r>
        <w:r>
          <w:rPr>
            <w:noProof/>
            <w:webHidden/>
          </w:rPr>
          <w:tab/>
        </w:r>
        <w:r>
          <w:rPr>
            <w:noProof/>
            <w:webHidden/>
          </w:rPr>
          <w:fldChar w:fldCharType="begin"/>
        </w:r>
        <w:r>
          <w:rPr>
            <w:noProof/>
            <w:webHidden/>
          </w:rPr>
          <w:instrText xml:space="preserve"> PAGEREF _Toc525723669 \h </w:instrText>
        </w:r>
      </w:ins>
      <w:r>
        <w:rPr>
          <w:noProof/>
          <w:webHidden/>
        </w:rPr>
      </w:r>
      <w:r>
        <w:rPr>
          <w:noProof/>
          <w:webHidden/>
        </w:rPr>
        <w:fldChar w:fldCharType="separate"/>
      </w:r>
      <w:ins w:id="933" w:author="Nasser Mustafa [2]" w:date="2018-09-26T11:08:00Z">
        <w:r>
          <w:rPr>
            <w:noProof/>
            <w:webHidden/>
          </w:rPr>
          <w:t>115</w:t>
        </w:r>
        <w:r>
          <w:rPr>
            <w:noProof/>
            <w:webHidden/>
          </w:rPr>
          <w:fldChar w:fldCharType="end"/>
        </w:r>
        <w:r w:rsidRPr="0059735C">
          <w:rPr>
            <w:rStyle w:val="Hyperlink"/>
            <w:noProof/>
          </w:rPr>
          <w:fldChar w:fldCharType="end"/>
        </w:r>
      </w:ins>
    </w:p>
    <w:p w14:paraId="0730F2F0" w14:textId="09403169" w:rsidR="00047800" w:rsidRDefault="00047800">
      <w:pPr>
        <w:pStyle w:val="TableofFigures"/>
        <w:tabs>
          <w:tab w:val="right" w:leader="dot" w:pos="9016"/>
        </w:tabs>
        <w:rPr>
          <w:ins w:id="934" w:author="Nasser Mustafa [2]" w:date="2018-09-26T11:08:00Z"/>
          <w:rFonts w:asciiTheme="minorHAnsi" w:eastAsiaTheme="minorEastAsia" w:hAnsiTheme="minorHAnsi" w:cstheme="minorBidi"/>
          <w:noProof/>
          <w:sz w:val="22"/>
          <w:szCs w:val="22"/>
          <w:lang w:eastAsia="zh-CN"/>
        </w:rPr>
      </w:pPr>
      <w:ins w:id="935"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"_Toc525723670"</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31: Object traceability diagram for bidirectional traceability between two artifacts</w:t>
        </w:r>
        <w:r>
          <w:rPr>
            <w:noProof/>
            <w:webHidden/>
          </w:rPr>
          <w:tab/>
        </w:r>
        <w:r>
          <w:rPr>
            <w:noProof/>
            <w:webHidden/>
          </w:rPr>
          <w:fldChar w:fldCharType="begin"/>
        </w:r>
        <w:r>
          <w:rPr>
            <w:noProof/>
            <w:webHidden/>
          </w:rPr>
          <w:instrText xml:space="preserve"> PAGEREF _Toc525723670 \h </w:instrText>
        </w:r>
      </w:ins>
      <w:r>
        <w:rPr>
          <w:noProof/>
          <w:webHidden/>
        </w:rPr>
      </w:r>
      <w:r>
        <w:rPr>
          <w:noProof/>
          <w:webHidden/>
        </w:rPr>
        <w:fldChar w:fldCharType="separate"/>
      </w:r>
      <w:ins w:id="936" w:author="Nasser Mustafa [2]" w:date="2018-09-26T11:08:00Z">
        <w:r>
          <w:rPr>
            <w:noProof/>
            <w:webHidden/>
          </w:rPr>
          <w:t>116</w:t>
        </w:r>
        <w:r>
          <w:rPr>
            <w:noProof/>
            <w:webHidden/>
          </w:rPr>
          <w:fldChar w:fldCharType="end"/>
        </w:r>
        <w:r w:rsidRPr="0059735C">
          <w:rPr>
            <w:rStyle w:val="Hyperlink"/>
            <w:noProof/>
          </w:rPr>
          <w:fldChar w:fldCharType="end"/>
        </w:r>
      </w:ins>
    </w:p>
    <w:p w14:paraId="7BE488D2" w14:textId="75AA0305" w:rsidR="00047800" w:rsidRDefault="00047800">
      <w:pPr>
        <w:pStyle w:val="TableofFigures"/>
        <w:tabs>
          <w:tab w:val="right" w:leader="dot" w:pos="9016"/>
        </w:tabs>
        <w:rPr>
          <w:ins w:id="937" w:author="Nasser Mustafa [2]" w:date="2018-09-26T11:08:00Z"/>
          <w:rFonts w:asciiTheme="minorHAnsi" w:eastAsiaTheme="minorEastAsia" w:hAnsiTheme="minorHAnsi" w:cstheme="minorBidi"/>
          <w:noProof/>
          <w:sz w:val="22"/>
          <w:szCs w:val="22"/>
          <w:lang w:eastAsia="zh-CN"/>
        </w:rPr>
      </w:pPr>
      <w:ins w:id="938"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"_Toc525723671"</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32: Traceability object diagram for applying a constraint on trace link</w:t>
        </w:r>
        <w:r>
          <w:rPr>
            <w:noProof/>
            <w:webHidden/>
          </w:rPr>
          <w:tab/>
        </w:r>
        <w:r>
          <w:rPr>
            <w:noProof/>
            <w:webHidden/>
          </w:rPr>
          <w:fldChar w:fldCharType="begin"/>
        </w:r>
        <w:r>
          <w:rPr>
            <w:noProof/>
            <w:webHidden/>
          </w:rPr>
          <w:instrText xml:space="preserve"> PAGEREF _Toc525723671 \h </w:instrText>
        </w:r>
      </w:ins>
      <w:r>
        <w:rPr>
          <w:noProof/>
          <w:webHidden/>
        </w:rPr>
      </w:r>
      <w:r>
        <w:rPr>
          <w:noProof/>
          <w:webHidden/>
        </w:rPr>
        <w:fldChar w:fldCharType="separate"/>
      </w:r>
      <w:ins w:id="939" w:author="Nasser Mustafa [2]" w:date="2018-09-26T11:08:00Z">
        <w:r>
          <w:rPr>
            <w:noProof/>
            <w:webHidden/>
          </w:rPr>
          <w:t>116</w:t>
        </w:r>
        <w:r>
          <w:rPr>
            <w:noProof/>
            <w:webHidden/>
          </w:rPr>
          <w:fldChar w:fldCharType="end"/>
        </w:r>
        <w:r w:rsidRPr="0059735C">
          <w:rPr>
            <w:rStyle w:val="Hyperlink"/>
            <w:noProof/>
          </w:rPr>
          <w:fldChar w:fldCharType="end"/>
        </w:r>
      </w:ins>
    </w:p>
    <w:p w14:paraId="0961E3DE" w14:textId="7B1EEF19" w:rsidR="00047800" w:rsidRDefault="00047800">
      <w:pPr>
        <w:pStyle w:val="TableofFigures"/>
        <w:tabs>
          <w:tab w:val="right" w:leader="dot" w:pos="9016"/>
        </w:tabs>
        <w:rPr>
          <w:ins w:id="940" w:author="Nasser Mustafa [2]" w:date="2018-09-26T11:08:00Z"/>
          <w:rFonts w:asciiTheme="minorHAnsi" w:eastAsiaTheme="minorEastAsia" w:hAnsiTheme="minorHAnsi" w:cstheme="minorBidi"/>
          <w:noProof/>
          <w:sz w:val="22"/>
          <w:szCs w:val="22"/>
          <w:lang w:eastAsia="zh-CN"/>
        </w:rPr>
      </w:pPr>
      <w:ins w:id="941" w:author="Nasser Mustafa [2]" w:date="2018-09-26T11:08:00Z">
        <w:r w:rsidRPr="0059735C">
          <w:rPr>
            <w:rStyle w:val="Hyperlink"/>
            <w:noProof/>
          </w:rPr>
          <w:fldChar w:fldCharType="begin"/>
        </w:r>
        <w:r w:rsidRPr="0059735C">
          <w:rPr>
            <w:rStyle w:val="Hyperlink"/>
            <w:noProof/>
          </w:rPr>
          <w:instrText xml:space="preserve"> </w:instrText>
        </w:r>
        <w:r>
          <w:rPr>
            <w:noProof/>
          </w:rPr>
          <w:instrText>HYPERLINK "D:\\PhD defense\\revised thesis-05092018 YLv2.docx" \l "_Toc525723672"</w:instrText>
        </w:r>
        <w:r w:rsidRPr="0059735C">
          <w:rPr>
            <w:rStyle w:val="Hyperlink"/>
            <w:noProof/>
          </w:rPr>
          <w:instrText xml:space="preserve"> </w:instrText>
        </w:r>
        <w:r w:rsidRPr="0059735C">
          <w:rPr>
            <w:rStyle w:val="Hyperlink"/>
            <w:noProof/>
          </w:rPr>
          <w:fldChar w:fldCharType="separate"/>
        </w:r>
        <w:r w:rsidRPr="0059735C">
          <w:rPr>
            <w:rStyle w:val="Hyperlink"/>
            <w:noProof/>
          </w:rPr>
          <w:t>Figure 33: Object traceability diagram for tracing artifacts from different domains</w:t>
        </w:r>
        <w:r>
          <w:rPr>
            <w:noProof/>
            <w:webHidden/>
          </w:rPr>
          <w:tab/>
        </w:r>
        <w:r>
          <w:rPr>
            <w:noProof/>
            <w:webHidden/>
          </w:rPr>
          <w:fldChar w:fldCharType="begin"/>
        </w:r>
        <w:r>
          <w:rPr>
            <w:noProof/>
            <w:webHidden/>
          </w:rPr>
          <w:instrText xml:space="preserve"> PAGEREF _Toc525723672 \h </w:instrText>
        </w:r>
      </w:ins>
      <w:r>
        <w:rPr>
          <w:noProof/>
          <w:webHidden/>
        </w:rPr>
      </w:r>
      <w:r>
        <w:rPr>
          <w:noProof/>
          <w:webHidden/>
        </w:rPr>
        <w:fldChar w:fldCharType="separate"/>
      </w:r>
      <w:ins w:id="942" w:author="Nasser Mustafa [2]" w:date="2018-09-26T11:08:00Z">
        <w:r>
          <w:rPr>
            <w:noProof/>
            <w:webHidden/>
          </w:rPr>
          <w:t>117</w:t>
        </w:r>
        <w:r>
          <w:rPr>
            <w:noProof/>
            <w:webHidden/>
          </w:rPr>
          <w:fldChar w:fldCharType="end"/>
        </w:r>
        <w:r w:rsidRPr="0059735C">
          <w:rPr>
            <w:rStyle w:val="Hyperlink"/>
            <w:noProof/>
          </w:rPr>
          <w:fldChar w:fldCharType="end"/>
        </w:r>
      </w:ins>
    </w:p>
    <w:p w14:paraId="3FD50C7E" w14:textId="6C539F34" w:rsidR="00C779F7" w:rsidDel="008F3FED" w:rsidRDefault="00C779F7">
      <w:pPr>
        <w:pStyle w:val="TableofFigures"/>
        <w:tabs>
          <w:tab w:val="right" w:leader="dot" w:pos="9016"/>
        </w:tabs>
        <w:rPr>
          <w:del w:id="943" w:author="Nasser Mustafa [2]" w:date="2018-09-19T08:41:00Z"/>
          <w:rFonts w:asciiTheme="minorHAnsi" w:eastAsiaTheme="minorEastAsia" w:hAnsiTheme="minorHAnsi" w:cstheme="minorBidi"/>
          <w:noProof/>
          <w:sz w:val="22"/>
          <w:szCs w:val="22"/>
          <w:lang w:eastAsia="zh-CN"/>
        </w:rPr>
      </w:pPr>
      <w:del w:id="944" w:author="Nasser Mustafa [2]" w:date="2018-09-19T08:41:00Z">
        <w:r w:rsidRPr="008F3FED" w:rsidDel="008F3FED">
          <w:rPr>
            <w:rPrChange w:id="945" w:author="Nasser Mustafa [2]" w:date="2018-09-19T08:41:00Z">
              <w:rPr>
                <w:rStyle w:val="Hyperlink"/>
                <w:noProof/>
              </w:rPr>
            </w:rPrChange>
          </w:rPr>
          <w:delText>Figure 1: Cases of semantic coupling traceability relations, source [24]</w:delText>
        </w:r>
        <w:r w:rsidDel="008F3FED">
          <w:rPr>
            <w:noProof/>
            <w:webHidden/>
          </w:rPr>
          <w:tab/>
          <w:delText>23</w:delText>
        </w:r>
      </w:del>
    </w:p>
    <w:p w14:paraId="6B4D0780" w14:textId="3388462B" w:rsidR="00C779F7" w:rsidDel="008F3FED" w:rsidRDefault="00C779F7">
      <w:pPr>
        <w:pStyle w:val="TableofFigures"/>
        <w:tabs>
          <w:tab w:val="right" w:leader="dot" w:pos="9016"/>
        </w:tabs>
        <w:rPr>
          <w:del w:id="946" w:author="Nasser Mustafa [2]" w:date="2018-09-19T08:41:00Z"/>
          <w:rFonts w:asciiTheme="minorHAnsi" w:eastAsiaTheme="minorEastAsia" w:hAnsiTheme="minorHAnsi" w:cstheme="minorBidi"/>
          <w:noProof/>
          <w:sz w:val="22"/>
          <w:szCs w:val="22"/>
          <w:lang w:eastAsia="zh-CN"/>
        </w:rPr>
      </w:pPr>
      <w:del w:id="947" w:author="Nasser Mustafa [2]" w:date="2018-09-19T08:41:00Z">
        <w:r w:rsidRPr="008F3FED" w:rsidDel="008F3FED">
          <w:rPr>
            <w:rPrChange w:id="948" w:author="Nasser Mustafa [2]" w:date="2018-09-19T08:41:00Z">
              <w:rPr>
                <w:rStyle w:val="Hyperlink"/>
                <w:noProof/>
              </w:rPr>
            </w:rPrChange>
          </w:rPr>
          <w:delText>Figure 2: Traceability Metamodel for Data Warehouses, source [8]</w:delText>
        </w:r>
        <w:r w:rsidDel="008F3FED">
          <w:rPr>
            <w:noProof/>
            <w:webHidden/>
          </w:rPr>
          <w:tab/>
          <w:delText>47</w:delText>
        </w:r>
      </w:del>
    </w:p>
    <w:p w14:paraId="0525AF84" w14:textId="08E1ABBC" w:rsidR="00C779F7" w:rsidDel="008F3FED" w:rsidRDefault="00C779F7">
      <w:pPr>
        <w:pStyle w:val="TableofFigures"/>
        <w:tabs>
          <w:tab w:val="right" w:leader="dot" w:pos="9016"/>
        </w:tabs>
        <w:rPr>
          <w:del w:id="949" w:author="Nasser Mustafa [2]" w:date="2018-09-19T08:41:00Z"/>
          <w:rFonts w:asciiTheme="minorHAnsi" w:eastAsiaTheme="minorEastAsia" w:hAnsiTheme="minorHAnsi" w:cstheme="minorBidi"/>
          <w:noProof/>
          <w:sz w:val="22"/>
          <w:szCs w:val="22"/>
          <w:lang w:eastAsia="zh-CN"/>
        </w:rPr>
      </w:pPr>
      <w:del w:id="950" w:author="Nasser Mustafa [2]" w:date="2018-09-19T08:41:00Z">
        <w:r w:rsidRPr="008F3FED" w:rsidDel="008F3FED">
          <w:rPr>
            <w:rPrChange w:id="951" w:author="Nasser Mustafa [2]" w:date="2018-09-19T08:41:00Z">
              <w:rPr>
                <w:rStyle w:val="Hyperlink"/>
                <w:noProof/>
              </w:rPr>
            </w:rPrChange>
          </w:rPr>
          <w:delText>Figure 3: Transformation chain traceability model, source   [4]</w:delText>
        </w:r>
        <w:r w:rsidDel="008F3FED">
          <w:rPr>
            <w:noProof/>
            <w:webHidden/>
          </w:rPr>
          <w:tab/>
          <w:delText>48</w:delText>
        </w:r>
      </w:del>
    </w:p>
    <w:p w14:paraId="11CB11BB" w14:textId="6003F14C" w:rsidR="00C779F7" w:rsidDel="008F3FED" w:rsidRDefault="00C779F7">
      <w:pPr>
        <w:pStyle w:val="TableofFigures"/>
        <w:tabs>
          <w:tab w:val="right" w:leader="dot" w:pos="9016"/>
        </w:tabs>
        <w:rPr>
          <w:del w:id="952" w:author="Nasser Mustafa [2]" w:date="2018-09-19T08:41:00Z"/>
          <w:rFonts w:asciiTheme="minorHAnsi" w:eastAsiaTheme="minorEastAsia" w:hAnsiTheme="minorHAnsi" w:cstheme="minorBidi"/>
          <w:noProof/>
          <w:sz w:val="22"/>
          <w:szCs w:val="22"/>
          <w:lang w:eastAsia="zh-CN"/>
        </w:rPr>
      </w:pPr>
      <w:del w:id="953" w:author="Nasser Mustafa [2]" w:date="2018-09-19T08:41:00Z">
        <w:r w:rsidRPr="008F3FED" w:rsidDel="008F3FED">
          <w:rPr>
            <w:rPrChange w:id="954" w:author="Nasser Mustafa [2]" w:date="2018-09-19T08:41:00Z">
              <w:rPr>
                <w:rStyle w:val="Hyperlink"/>
                <w:noProof/>
              </w:rPr>
            </w:rPrChange>
          </w:rPr>
          <w:delText xml:space="preserve">Figure 4:   Traceability Example: </w:delText>
        </w:r>
        <w:r w:rsidRPr="008F3FED" w:rsidDel="008F3FED">
          <w:rPr>
            <w:rPrChange w:id="955" w:author="Nasser Mustafa [2]" w:date="2018-09-19T08:41:00Z">
              <w:rPr>
                <w:rStyle w:val="Hyperlink"/>
                <w:i/>
                <w:noProof/>
              </w:rPr>
            </w:rPrChange>
          </w:rPr>
          <w:delText>i</w:delText>
        </w:r>
        <w:r w:rsidRPr="008F3FED" w:rsidDel="008F3FED">
          <w:rPr>
            <w:rPrChange w:id="956" w:author="Nasser Mustafa [2]" w:date="2018-09-19T08:41:00Z">
              <w:rPr>
                <w:rStyle w:val="Hyperlink"/>
                <w:noProof/>
              </w:rPr>
            </w:rPrChange>
          </w:rPr>
          <w:delText>* (excerpt) model (left), UML (excerpt) class diagram (right), traceability links (grayed dashed lines) [1]</w:delText>
        </w:r>
        <w:r w:rsidDel="008F3FED">
          <w:rPr>
            <w:noProof/>
            <w:webHidden/>
          </w:rPr>
          <w:tab/>
          <w:delText>49</w:delText>
        </w:r>
      </w:del>
    </w:p>
    <w:p w14:paraId="3673DDF1" w14:textId="5B81E1C6" w:rsidR="00C779F7" w:rsidDel="008F3FED" w:rsidRDefault="00C779F7">
      <w:pPr>
        <w:pStyle w:val="TableofFigures"/>
        <w:tabs>
          <w:tab w:val="right" w:leader="dot" w:pos="9016"/>
        </w:tabs>
        <w:rPr>
          <w:del w:id="957" w:author="Nasser Mustafa [2]" w:date="2018-09-19T08:41:00Z"/>
          <w:rFonts w:asciiTheme="minorHAnsi" w:eastAsiaTheme="minorEastAsia" w:hAnsiTheme="minorHAnsi" w:cstheme="minorBidi"/>
          <w:noProof/>
          <w:sz w:val="22"/>
          <w:szCs w:val="22"/>
          <w:lang w:eastAsia="zh-CN"/>
        </w:rPr>
      </w:pPr>
      <w:del w:id="958" w:author="Nasser Mustafa [2]" w:date="2018-09-19T08:41:00Z">
        <w:r w:rsidRPr="008F3FED" w:rsidDel="008F3FED">
          <w:rPr>
            <w:rPrChange w:id="959" w:author="Nasser Mustafa [2]" w:date="2018-09-19T08:41:00Z">
              <w:rPr>
                <w:rStyle w:val="Hyperlink"/>
                <w:noProof/>
              </w:rPr>
            </w:rPrChange>
          </w:rPr>
          <w:delText>Figure 5: SPL traceability metamodel, source[6]</w:delText>
        </w:r>
        <w:r w:rsidDel="008F3FED">
          <w:rPr>
            <w:noProof/>
            <w:webHidden/>
          </w:rPr>
          <w:tab/>
          <w:delText>51</w:delText>
        </w:r>
      </w:del>
    </w:p>
    <w:p w14:paraId="16164A6F" w14:textId="40E0A455" w:rsidR="00C779F7" w:rsidDel="008F3FED" w:rsidRDefault="00C779F7">
      <w:pPr>
        <w:pStyle w:val="TableofFigures"/>
        <w:tabs>
          <w:tab w:val="right" w:leader="dot" w:pos="9016"/>
        </w:tabs>
        <w:rPr>
          <w:del w:id="960" w:author="Nasser Mustafa [2]" w:date="2018-09-19T08:41:00Z"/>
          <w:rFonts w:asciiTheme="minorHAnsi" w:eastAsiaTheme="minorEastAsia" w:hAnsiTheme="minorHAnsi" w:cstheme="minorBidi"/>
          <w:noProof/>
          <w:sz w:val="22"/>
          <w:szCs w:val="22"/>
          <w:lang w:eastAsia="zh-CN"/>
        </w:rPr>
      </w:pPr>
      <w:del w:id="961" w:author="Nasser Mustafa [2]" w:date="2018-09-19T08:41:00Z">
        <w:r w:rsidRPr="008F3FED" w:rsidDel="008F3FED">
          <w:rPr>
            <w:rPrChange w:id="962" w:author="Nasser Mustafa [2]" w:date="2018-09-19T08:41:00Z">
              <w:rPr>
                <w:rStyle w:val="Hyperlink"/>
                <w:noProof/>
              </w:rPr>
            </w:rPrChange>
          </w:rPr>
          <w:delText>Figure 6: TIM traceability model for critical systems, source [1]</w:delText>
        </w:r>
        <w:r w:rsidDel="008F3FED">
          <w:rPr>
            <w:noProof/>
            <w:webHidden/>
          </w:rPr>
          <w:tab/>
          <w:delText>52</w:delText>
        </w:r>
      </w:del>
    </w:p>
    <w:p w14:paraId="70323CAB" w14:textId="47EBEDBF" w:rsidR="00C779F7" w:rsidDel="008F3FED" w:rsidRDefault="00C779F7">
      <w:pPr>
        <w:pStyle w:val="TableofFigures"/>
        <w:tabs>
          <w:tab w:val="right" w:leader="dot" w:pos="9016"/>
        </w:tabs>
        <w:rPr>
          <w:del w:id="963" w:author="Nasser Mustafa [2]" w:date="2018-09-19T08:41:00Z"/>
          <w:rFonts w:asciiTheme="minorHAnsi" w:eastAsiaTheme="minorEastAsia" w:hAnsiTheme="minorHAnsi" w:cstheme="minorBidi"/>
          <w:noProof/>
          <w:sz w:val="22"/>
          <w:szCs w:val="22"/>
          <w:lang w:eastAsia="zh-CN"/>
        </w:rPr>
      </w:pPr>
      <w:del w:id="964" w:author="Nasser Mustafa [2]" w:date="2018-09-19T08:41:00Z">
        <w:r w:rsidRPr="008F3FED" w:rsidDel="008F3FED">
          <w:rPr>
            <w:rPrChange w:id="965" w:author="Nasser Mustafa [2]" w:date="2018-09-19T08:41:00Z">
              <w:rPr>
                <w:rStyle w:val="Hyperlink"/>
                <w:noProof/>
              </w:rPr>
            </w:rPrChange>
          </w:rPr>
          <w:delText>Figure 7: TML Traceability model, source [3]</w:delText>
        </w:r>
        <w:r w:rsidDel="008F3FED">
          <w:rPr>
            <w:noProof/>
            <w:webHidden/>
          </w:rPr>
          <w:tab/>
          <w:delText>53</w:delText>
        </w:r>
      </w:del>
    </w:p>
    <w:p w14:paraId="524E5CBD" w14:textId="428783D2" w:rsidR="00C779F7" w:rsidDel="008F3FED" w:rsidRDefault="00C779F7">
      <w:pPr>
        <w:pStyle w:val="TableofFigures"/>
        <w:tabs>
          <w:tab w:val="right" w:leader="dot" w:pos="9016"/>
        </w:tabs>
        <w:rPr>
          <w:del w:id="966" w:author="Nasser Mustafa [2]" w:date="2018-09-19T08:41:00Z"/>
          <w:rFonts w:asciiTheme="minorHAnsi" w:eastAsiaTheme="minorEastAsia" w:hAnsiTheme="minorHAnsi" w:cstheme="minorBidi"/>
          <w:noProof/>
          <w:sz w:val="22"/>
          <w:szCs w:val="22"/>
          <w:lang w:eastAsia="zh-CN"/>
        </w:rPr>
      </w:pPr>
      <w:del w:id="967" w:author="Nasser Mustafa [2]" w:date="2018-09-19T08:41:00Z">
        <w:r w:rsidRPr="008F3FED" w:rsidDel="008F3FED">
          <w:rPr>
            <w:rPrChange w:id="968" w:author="Nasser Mustafa [2]" w:date="2018-09-19T08:41:00Z">
              <w:rPr>
                <w:rStyle w:val="Hyperlink"/>
                <w:noProof/>
              </w:rPr>
            </w:rPrChange>
          </w:rPr>
          <w:delText>Figure 8: Traceability model for component -package example, source [2]</w:delText>
        </w:r>
        <w:r w:rsidDel="008F3FED">
          <w:rPr>
            <w:noProof/>
            <w:webHidden/>
          </w:rPr>
          <w:tab/>
          <w:delText>54</w:delText>
        </w:r>
      </w:del>
    </w:p>
    <w:p w14:paraId="234898CD" w14:textId="7CF192D3" w:rsidR="00C779F7" w:rsidDel="008F3FED" w:rsidRDefault="00C779F7">
      <w:pPr>
        <w:pStyle w:val="TableofFigures"/>
        <w:tabs>
          <w:tab w:val="right" w:leader="dot" w:pos="9016"/>
        </w:tabs>
        <w:rPr>
          <w:del w:id="969" w:author="Nasser Mustafa [2]" w:date="2018-09-19T08:41:00Z"/>
          <w:rFonts w:asciiTheme="minorHAnsi" w:eastAsiaTheme="minorEastAsia" w:hAnsiTheme="minorHAnsi" w:cstheme="minorBidi"/>
          <w:noProof/>
          <w:sz w:val="22"/>
          <w:szCs w:val="22"/>
          <w:lang w:eastAsia="zh-CN"/>
        </w:rPr>
      </w:pPr>
      <w:del w:id="970" w:author="Nasser Mustafa [2]" w:date="2018-09-19T08:41:00Z">
        <w:r w:rsidRPr="008F3FED" w:rsidDel="008F3FED">
          <w:rPr>
            <w:rPrChange w:id="971" w:author="Nasser Mustafa [2]" w:date="2018-09-19T08:41:00Z">
              <w:rPr>
                <w:rStyle w:val="Hyperlink"/>
                <w:noProof/>
              </w:rPr>
            </w:rPrChange>
          </w:rPr>
          <w:delText>Figure 9: Traceability Questionnaire</w:delText>
        </w:r>
        <w:r w:rsidDel="008F3FED">
          <w:rPr>
            <w:noProof/>
            <w:webHidden/>
          </w:rPr>
          <w:tab/>
          <w:delText>61</w:delText>
        </w:r>
      </w:del>
    </w:p>
    <w:p w14:paraId="331AB7A8" w14:textId="1D77DE41" w:rsidR="00C779F7" w:rsidDel="008F3FED" w:rsidRDefault="00C779F7">
      <w:pPr>
        <w:pStyle w:val="TableofFigures"/>
        <w:tabs>
          <w:tab w:val="right" w:leader="dot" w:pos="9016"/>
        </w:tabs>
        <w:rPr>
          <w:del w:id="972" w:author="Nasser Mustafa [2]" w:date="2018-09-19T08:41:00Z"/>
          <w:rFonts w:asciiTheme="minorHAnsi" w:eastAsiaTheme="minorEastAsia" w:hAnsiTheme="minorHAnsi" w:cstheme="minorBidi"/>
          <w:noProof/>
          <w:sz w:val="22"/>
          <w:szCs w:val="22"/>
          <w:lang w:eastAsia="zh-CN"/>
        </w:rPr>
      </w:pPr>
      <w:del w:id="973" w:author="Nasser Mustafa [2]" w:date="2018-09-19T08:41:00Z">
        <w:r w:rsidRPr="008F3FED" w:rsidDel="008F3FED">
          <w:rPr>
            <w:rPrChange w:id="974" w:author="Nasser Mustafa [2]" w:date="2018-09-19T08:41:00Z">
              <w:rPr>
                <w:rStyle w:val="Hyperlink"/>
                <w:noProof/>
              </w:rPr>
            </w:rPrChange>
          </w:rPr>
          <w:delText>Figure 10: Feedback from demographic questions</w:delText>
        </w:r>
        <w:r w:rsidDel="008F3FED">
          <w:rPr>
            <w:noProof/>
            <w:webHidden/>
          </w:rPr>
          <w:tab/>
          <w:delText>65</w:delText>
        </w:r>
      </w:del>
    </w:p>
    <w:p w14:paraId="230470F0" w14:textId="0671B89C" w:rsidR="00C779F7" w:rsidDel="008F3FED" w:rsidRDefault="00C779F7">
      <w:pPr>
        <w:pStyle w:val="TableofFigures"/>
        <w:tabs>
          <w:tab w:val="right" w:leader="dot" w:pos="9016"/>
        </w:tabs>
        <w:rPr>
          <w:del w:id="975" w:author="Nasser Mustafa [2]" w:date="2018-09-19T08:41:00Z"/>
          <w:rFonts w:asciiTheme="minorHAnsi" w:eastAsiaTheme="minorEastAsia" w:hAnsiTheme="minorHAnsi" w:cstheme="minorBidi"/>
          <w:noProof/>
          <w:sz w:val="22"/>
          <w:szCs w:val="22"/>
          <w:lang w:eastAsia="zh-CN"/>
        </w:rPr>
      </w:pPr>
      <w:del w:id="976" w:author="Nasser Mustafa [2]" w:date="2018-09-19T08:41:00Z">
        <w:r w:rsidRPr="008F3FED" w:rsidDel="008F3FED">
          <w:rPr>
            <w:rPrChange w:id="977" w:author="Nasser Mustafa [2]" w:date="2018-09-19T08:41:00Z">
              <w:rPr>
                <w:rStyle w:val="Hyperlink"/>
                <w:noProof/>
              </w:rPr>
            </w:rPrChange>
          </w:rPr>
          <w:delText>Figure 11: Feedback of trace links and artifacts questions</w:delText>
        </w:r>
        <w:r w:rsidDel="008F3FED">
          <w:rPr>
            <w:noProof/>
            <w:webHidden/>
          </w:rPr>
          <w:tab/>
          <w:delText>66</w:delText>
        </w:r>
      </w:del>
    </w:p>
    <w:p w14:paraId="7C6D76E8" w14:textId="409E2A4D" w:rsidR="00C779F7" w:rsidDel="008F3FED" w:rsidRDefault="00C779F7">
      <w:pPr>
        <w:pStyle w:val="TableofFigures"/>
        <w:tabs>
          <w:tab w:val="right" w:leader="dot" w:pos="9016"/>
        </w:tabs>
        <w:rPr>
          <w:del w:id="978" w:author="Nasser Mustafa [2]" w:date="2018-09-19T08:41:00Z"/>
          <w:rFonts w:asciiTheme="minorHAnsi" w:eastAsiaTheme="minorEastAsia" w:hAnsiTheme="minorHAnsi" w:cstheme="minorBidi"/>
          <w:noProof/>
          <w:sz w:val="22"/>
          <w:szCs w:val="22"/>
          <w:lang w:eastAsia="zh-CN"/>
        </w:rPr>
      </w:pPr>
      <w:del w:id="979" w:author="Nasser Mustafa [2]" w:date="2018-09-19T08:41:00Z">
        <w:r w:rsidRPr="008F3FED" w:rsidDel="008F3FED">
          <w:rPr>
            <w:rPrChange w:id="980" w:author="Nasser Mustafa [2]" w:date="2018-09-19T08:41:00Z">
              <w:rPr>
                <w:rStyle w:val="Hyperlink"/>
                <w:noProof/>
              </w:rPr>
            </w:rPrChange>
          </w:rPr>
          <w:delText>Figure 12: Features of traceability tools</w:delText>
        </w:r>
        <w:r w:rsidDel="008F3FED">
          <w:rPr>
            <w:noProof/>
            <w:webHidden/>
          </w:rPr>
          <w:tab/>
          <w:delText>68</w:delText>
        </w:r>
      </w:del>
    </w:p>
    <w:p w14:paraId="0E77ACAD" w14:textId="6D224897" w:rsidR="00C779F7" w:rsidDel="008F3FED" w:rsidRDefault="00C779F7">
      <w:pPr>
        <w:pStyle w:val="TableofFigures"/>
        <w:tabs>
          <w:tab w:val="right" w:leader="dot" w:pos="9016"/>
        </w:tabs>
        <w:rPr>
          <w:del w:id="981" w:author="Nasser Mustafa [2]" w:date="2018-09-19T08:41:00Z"/>
          <w:rFonts w:asciiTheme="minorHAnsi" w:eastAsiaTheme="minorEastAsia" w:hAnsiTheme="minorHAnsi" w:cstheme="minorBidi"/>
          <w:noProof/>
          <w:sz w:val="22"/>
          <w:szCs w:val="22"/>
          <w:lang w:eastAsia="zh-CN"/>
        </w:rPr>
      </w:pPr>
      <w:del w:id="982" w:author="Nasser Mustafa [2]" w:date="2018-09-19T08:41:00Z">
        <w:r w:rsidRPr="008F3FED" w:rsidDel="008F3FED">
          <w:rPr>
            <w:rPrChange w:id="983" w:author="Nasser Mustafa [2]" w:date="2018-09-19T08:41:00Z">
              <w:rPr>
                <w:rStyle w:val="Hyperlink"/>
                <w:noProof/>
              </w:rPr>
            </w:rPrChange>
          </w:rPr>
          <w:delText>Figure 13: Generic traceability model</w:delText>
        </w:r>
        <w:r w:rsidDel="008F3FED">
          <w:rPr>
            <w:noProof/>
            <w:webHidden/>
          </w:rPr>
          <w:tab/>
          <w:delText>76</w:delText>
        </w:r>
      </w:del>
    </w:p>
    <w:p w14:paraId="20282F35" w14:textId="5DE36DA4" w:rsidR="00C779F7" w:rsidDel="008F3FED" w:rsidRDefault="00C779F7">
      <w:pPr>
        <w:pStyle w:val="TableofFigures"/>
        <w:tabs>
          <w:tab w:val="right" w:leader="dot" w:pos="9016"/>
        </w:tabs>
        <w:rPr>
          <w:del w:id="984" w:author="Nasser Mustafa [2]" w:date="2018-09-19T08:41:00Z"/>
          <w:rFonts w:asciiTheme="minorHAnsi" w:eastAsiaTheme="minorEastAsia" w:hAnsiTheme="minorHAnsi" w:cstheme="minorBidi"/>
          <w:noProof/>
          <w:sz w:val="22"/>
          <w:szCs w:val="22"/>
          <w:lang w:eastAsia="zh-CN"/>
        </w:rPr>
      </w:pPr>
      <w:del w:id="985" w:author="Nasser Mustafa [2]" w:date="2018-09-19T08:41:00Z">
        <w:r w:rsidRPr="008F3FED" w:rsidDel="008F3FED">
          <w:rPr>
            <w:rPrChange w:id="986" w:author="Nasser Mustafa [2]" w:date="2018-09-19T08:41:00Z">
              <w:rPr>
                <w:rStyle w:val="Hyperlink"/>
                <w:noProof/>
              </w:rPr>
            </w:rPrChange>
          </w:rPr>
          <w:delText>Figure 14: Proposed traceability framework, source [9]</w:delText>
        </w:r>
        <w:r w:rsidDel="008F3FED">
          <w:rPr>
            <w:noProof/>
            <w:webHidden/>
          </w:rPr>
          <w:tab/>
          <w:delText>82</w:delText>
        </w:r>
      </w:del>
    </w:p>
    <w:p w14:paraId="40A7CD3C" w14:textId="68E1D56C" w:rsidR="00C779F7" w:rsidDel="008F3FED" w:rsidRDefault="00C779F7">
      <w:pPr>
        <w:pStyle w:val="TableofFigures"/>
        <w:tabs>
          <w:tab w:val="right" w:leader="dot" w:pos="9016"/>
        </w:tabs>
        <w:rPr>
          <w:del w:id="987" w:author="Nasser Mustafa [2]" w:date="2018-09-19T08:41:00Z"/>
          <w:rFonts w:asciiTheme="minorHAnsi" w:eastAsiaTheme="minorEastAsia" w:hAnsiTheme="minorHAnsi" w:cstheme="minorBidi"/>
          <w:noProof/>
          <w:sz w:val="22"/>
          <w:szCs w:val="22"/>
          <w:lang w:eastAsia="zh-CN"/>
        </w:rPr>
      </w:pPr>
      <w:del w:id="988" w:author="Nasser Mustafa [2]" w:date="2018-09-19T08:41:00Z">
        <w:r w:rsidRPr="008F3FED" w:rsidDel="008F3FED">
          <w:rPr>
            <w:rPrChange w:id="989" w:author="Nasser Mustafa [2]" w:date="2018-09-19T08:41:00Z">
              <w:rPr>
                <w:rStyle w:val="Hyperlink"/>
                <w:noProof/>
              </w:rPr>
            </w:rPrChange>
          </w:rPr>
          <w:delText>Figure 15: RDF Code for describing trace links</w:delText>
        </w:r>
        <w:r w:rsidDel="008F3FED">
          <w:rPr>
            <w:noProof/>
            <w:webHidden/>
          </w:rPr>
          <w:tab/>
          <w:delText>89</w:delText>
        </w:r>
      </w:del>
    </w:p>
    <w:p w14:paraId="00794D7E" w14:textId="61753365" w:rsidR="00C779F7" w:rsidDel="008F3FED" w:rsidRDefault="00C779F7">
      <w:pPr>
        <w:pStyle w:val="TableofFigures"/>
        <w:tabs>
          <w:tab w:val="right" w:leader="dot" w:pos="9016"/>
        </w:tabs>
        <w:rPr>
          <w:del w:id="990" w:author="Nasser Mustafa [2]" w:date="2018-09-19T08:41:00Z"/>
          <w:rFonts w:asciiTheme="minorHAnsi" w:eastAsiaTheme="minorEastAsia" w:hAnsiTheme="minorHAnsi" w:cstheme="minorBidi"/>
          <w:noProof/>
          <w:sz w:val="22"/>
          <w:szCs w:val="22"/>
          <w:lang w:eastAsia="zh-CN"/>
        </w:rPr>
      </w:pPr>
      <w:del w:id="991" w:author="Nasser Mustafa [2]" w:date="2018-09-19T08:41:00Z">
        <w:r w:rsidRPr="008F3FED" w:rsidDel="008F3FED">
          <w:rPr>
            <w:rPrChange w:id="992" w:author="Nasser Mustafa [2]" w:date="2018-09-19T08:41:00Z">
              <w:rPr>
                <w:rStyle w:val="Hyperlink"/>
                <w:noProof/>
              </w:rPr>
            </w:rPrChange>
          </w:rPr>
          <w:delText>Figure 16: Trace links examples: leaf and type of</w:delText>
        </w:r>
        <w:r w:rsidDel="008F3FED">
          <w:rPr>
            <w:noProof/>
            <w:webHidden/>
          </w:rPr>
          <w:tab/>
          <w:delText>94</w:delText>
        </w:r>
      </w:del>
    </w:p>
    <w:p w14:paraId="489E9451" w14:textId="0FA81656" w:rsidR="00C779F7" w:rsidDel="008F3FED" w:rsidRDefault="00C779F7">
      <w:pPr>
        <w:pStyle w:val="TableofFigures"/>
        <w:tabs>
          <w:tab w:val="right" w:leader="dot" w:pos="9016"/>
        </w:tabs>
        <w:rPr>
          <w:del w:id="993" w:author="Nasser Mustafa [2]" w:date="2018-09-19T08:41:00Z"/>
          <w:rFonts w:asciiTheme="minorHAnsi" w:eastAsiaTheme="minorEastAsia" w:hAnsiTheme="minorHAnsi" w:cstheme="minorBidi"/>
          <w:noProof/>
          <w:sz w:val="22"/>
          <w:szCs w:val="22"/>
          <w:lang w:eastAsia="zh-CN"/>
        </w:rPr>
      </w:pPr>
      <w:del w:id="994" w:author="Nasser Mustafa [2]" w:date="2018-09-19T08:41:00Z">
        <w:r w:rsidRPr="008F3FED" w:rsidDel="008F3FED">
          <w:rPr>
            <w:rPrChange w:id="995" w:author="Nasser Mustafa [2]" w:date="2018-09-19T08:41:00Z">
              <w:rPr>
                <w:rStyle w:val="Hyperlink"/>
                <w:noProof/>
              </w:rPr>
            </w:rPrChange>
          </w:rPr>
          <w:delText>Figure 17: The dependency relation in the taxonomy</w:delText>
        </w:r>
        <w:r w:rsidDel="008F3FED">
          <w:rPr>
            <w:noProof/>
            <w:webHidden/>
          </w:rPr>
          <w:tab/>
          <w:delText>95</w:delText>
        </w:r>
      </w:del>
    </w:p>
    <w:p w14:paraId="06ACD474" w14:textId="7C4DBB91" w:rsidR="00C779F7" w:rsidDel="008F3FED" w:rsidRDefault="00C779F7">
      <w:pPr>
        <w:pStyle w:val="TableofFigures"/>
        <w:tabs>
          <w:tab w:val="right" w:leader="dot" w:pos="9016"/>
        </w:tabs>
        <w:rPr>
          <w:del w:id="996" w:author="Nasser Mustafa [2]" w:date="2018-09-19T08:41:00Z"/>
          <w:rFonts w:asciiTheme="minorHAnsi" w:eastAsiaTheme="minorEastAsia" w:hAnsiTheme="minorHAnsi" w:cstheme="minorBidi"/>
          <w:noProof/>
          <w:sz w:val="22"/>
          <w:szCs w:val="22"/>
          <w:lang w:eastAsia="zh-CN"/>
        </w:rPr>
      </w:pPr>
      <w:del w:id="997" w:author="Nasser Mustafa [2]" w:date="2018-09-19T08:41:00Z">
        <w:r w:rsidRPr="008F3FED" w:rsidDel="008F3FED">
          <w:rPr>
            <w:rPrChange w:id="998" w:author="Nasser Mustafa [2]" w:date="2018-09-19T08:41:00Z">
              <w:rPr>
                <w:rStyle w:val="Hyperlink"/>
                <w:noProof/>
              </w:rPr>
            </w:rPrChange>
          </w:rPr>
          <w:delText>Figure 18: The trace links taxonomy (excerpt)</w:delText>
        </w:r>
        <w:r w:rsidDel="008F3FED">
          <w:rPr>
            <w:noProof/>
            <w:webHidden/>
          </w:rPr>
          <w:tab/>
          <w:delText>96</w:delText>
        </w:r>
      </w:del>
    </w:p>
    <w:p w14:paraId="2F5F09BC" w14:textId="37E23F58" w:rsidR="00C779F7" w:rsidDel="008F3FED" w:rsidRDefault="00C779F7">
      <w:pPr>
        <w:pStyle w:val="TableofFigures"/>
        <w:tabs>
          <w:tab w:val="right" w:leader="dot" w:pos="9016"/>
        </w:tabs>
        <w:rPr>
          <w:del w:id="999" w:author="Nasser Mustafa [2]" w:date="2018-09-19T08:41:00Z"/>
          <w:rFonts w:asciiTheme="minorHAnsi" w:eastAsiaTheme="minorEastAsia" w:hAnsiTheme="minorHAnsi" w:cstheme="minorBidi"/>
          <w:noProof/>
          <w:sz w:val="22"/>
          <w:szCs w:val="22"/>
          <w:lang w:eastAsia="zh-CN"/>
        </w:rPr>
      </w:pPr>
      <w:del w:id="1000" w:author="Nasser Mustafa [2]" w:date="2018-09-19T08:41:00Z">
        <w:r w:rsidRPr="008F3FED" w:rsidDel="008F3FED">
          <w:rPr>
            <w:rPrChange w:id="1001" w:author="Nasser Mustafa [2]" w:date="2018-09-19T08:41:00Z">
              <w:rPr>
                <w:rStyle w:val="Hyperlink"/>
                <w:noProof/>
              </w:rPr>
            </w:rPrChange>
          </w:rPr>
          <w:delText xml:space="preserve">Figure 19:   Traceability Example: </w:delText>
        </w:r>
        <w:r w:rsidRPr="008F3FED" w:rsidDel="008F3FED">
          <w:rPr>
            <w:rPrChange w:id="1002" w:author="Nasser Mustafa [2]" w:date="2018-09-19T08:41:00Z">
              <w:rPr>
                <w:rStyle w:val="Hyperlink"/>
                <w:i/>
                <w:noProof/>
              </w:rPr>
            </w:rPrChange>
          </w:rPr>
          <w:delText>i</w:delText>
        </w:r>
        <w:r w:rsidRPr="008F3FED" w:rsidDel="008F3FED">
          <w:rPr>
            <w:rPrChange w:id="1003" w:author="Nasser Mustafa [2]" w:date="2018-09-19T08:41:00Z">
              <w:rPr>
                <w:rStyle w:val="Hyperlink"/>
                <w:noProof/>
              </w:rPr>
            </w:rPrChange>
          </w:rPr>
          <w:delText>* (excerpt) model (left), UML (excerpt) class diagram (right), traceability links (grayed dashed lines) [1]</w:delText>
        </w:r>
        <w:r w:rsidDel="008F3FED">
          <w:rPr>
            <w:noProof/>
            <w:webHidden/>
          </w:rPr>
          <w:tab/>
          <w:delText>99</w:delText>
        </w:r>
      </w:del>
    </w:p>
    <w:p w14:paraId="6C052F7C" w14:textId="7307DEA4" w:rsidR="00C779F7" w:rsidDel="008F3FED" w:rsidRDefault="00C779F7">
      <w:pPr>
        <w:pStyle w:val="TableofFigures"/>
        <w:tabs>
          <w:tab w:val="right" w:leader="dot" w:pos="9016"/>
        </w:tabs>
        <w:rPr>
          <w:del w:id="1004" w:author="Nasser Mustafa [2]" w:date="2018-09-19T08:41:00Z"/>
          <w:rFonts w:asciiTheme="minorHAnsi" w:eastAsiaTheme="minorEastAsia" w:hAnsiTheme="minorHAnsi" w:cstheme="minorBidi"/>
          <w:noProof/>
          <w:sz w:val="22"/>
          <w:szCs w:val="22"/>
          <w:lang w:eastAsia="zh-CN"/>
        </w:rPr>
      </w:pPr>
      <w:del w:id="1005" w:author="Nasser Mustafa [2]" w:date="2018-09-19T08:41:00Z">
        <w:r w:rsidRPr="008F3FED" w:rsidDel="008F3FED">
          <w:rPr>
            <w:rPrChange w:id="1006" w:author="Nasser Mustafa [2]" w:date="2018-09-19T08:41:00Z">
              <w:rPr>
                <w:rStyle w:val="Hyperlink"/>
                <w:noProof/>
              </w:rPr>
            </w:rPrChange>
          </w:rPr>
          <w:delText>Figure 20: Wing chord and relative air flow, source [5]</w:delText>
        </w:r>
        <w:r w:rsidDel="008F3FED">
          <w:rPr>
            <w:noProof/>
            <w:webHidden/>
          </w:rPr>
          <w:tab/>
          <w:delText>112</w:delText>
        </w:r>
      </w:del>
    </w:p>
    <w:p w14:paraId="1DFB9F1C" w14:textId="0E80F15E" w:rsidR="00C779F7" w:rsidDel="008F3FED" w:rsidRDefault="00C779F7">
      <w:pPr>
        <w:pStyle w:val="TableofFigures"/>
        <w:tabs>
          <w:tab w:val="right" w:leader="dot" w:pos="9016"/>
        </w:tabs>
        <w:rPr>
          <w:del w:id="1007" w:author="Nasser Mustafa [2]" w:date="2018-09-19T08:41:00Z"/>
          <w:rFonts w:asciiTheme="minorHAnsi" w:eastAsiaTheme="minorEastAsia" w:hAnsiTheme="minorHAnsi" w:cstheme="minorBidi"/>
          <w:noProof/>
          <w:sz w:val="22"/>
          <w:szCs w:val="22"/>
          <w:lang w:eastAsia="zh-CN"/>
        </w:rPr>
      </w:pPr>
      <w:del w:id="1008" w:author="Nasser Mustafa [2]" w:date="2018-09-19T08:41:00Z">
        <w:r w:rsidRPr="008F3FED" w:rsidDel="008F3FED">
          <w:rPr>
            <w:rPrChange w:id="1009" w:author="Nasser Mustafa [2]" w:date="2018-09-19T08:41:00Z">
              <w:rPr>
                <w:rStyle w:val="Hyperlink"/>
                <w:noProof/>
              </w:rPr>
            </w:rPrChange>
          </w:rPr>
          <w:delText>Figure 21: State Machine Diagram</w:delText>
        </w:r>
        <w:r w:rsidDel="008F3FED">
          <w:rPr>
            <w:noProof/>
            <w:webHidden/>
          </w:rPr>
          <w:tab/>
          <w:delText>114</w:delText>
        </w:r>
      </w:del>
    </w:p>
    <w:p w14:paraId="5913C0C6" w14:textId="7C069782" w:rsidR="00C779F7" w:rsidDel="008F3FED" w:rsidRDefault="00C779F7">
      <w:pPr>
        <w:pStyle w:val="TableofFigures"/>
        <w:tabs>
          <w:tab w:val="right" w:leader="dot" w:pos="9016"/>
        </w:tabs>
        <w:rPr>
          <w:del w:id="1010" w:author="Nasser Mustafa [2]" w:date="2018-09-19T08:41:00Z"/>
          <w:rFonts w:asciiTheme="minorHAnsi" w:eastAsiaTheme="minorEastAsia" w:hAnsiTheme="minorHAnsi" w:cstheme="minorBidi"/>
          <w:noProof/>
          <w:sz w:val="22"/>
          <w:szCs w:val="22"/>
          <w:lang w:eastAsia="zh-CN"/>
        </w:rPr>
      </w:pPr>
      <w:del w:id="1011" w:author="Nasser Mustafa [2]" w:date="2018-09-19T08:41:00Z">
        <w:r w:rsidRPr="008F3FED" w:rsidDel="008F3FED">
          <w:rPr>
            <w:rPrChange w:id="1012" w:author="Nasser Mustafa [2]" w:date="2018-09-19T08:41:00Z">
              <w:rPr>
                <w:rStyle w:val="Hyperlink"/>
                <w:noProof/>
              </w:rPr>
            </w:rPrChange>
          </w:rPr>
          <w:delText>Figure 22: Activity diagram of SFCC and ADIRU</w:delText>
        </w:r>
        <w:r w:rsidDel="008F3FED">
          <w:rPr>
            <w:noProof/>
            <w:webHidden/>
          </w:rPr>
          <w:tab/>
          <w:delText>115</w:delText>
        </w:r>
      </w:del>
    </w:p>
    <w:p w14:paraId="65D75055" w14:textId="6C4E6B9C" w:rsidR="00C779F7" w:rsidDel="008F3FED" w:rsidRDefault="00C779F7">
      <w:pPr>
        <w:pStyle w:val="TableofFigures"/>
        <w:tabs>
          <w:tab w:val="right" w:leader="dot" w:pos="9016"/>
        </w:tabs>
        <w:rPr>
          <w:del w:id="1013" w:author="Nasser Mustafa [2]" w:date="2018-09-19T08:41:00Z"/>
          <w:rFonts w:asciiTheme="minorHAnsi" w:eastAsiaTheme="minorEastAsia" w:hAnsiTheme="minorHAnsi" w:cstheme="minorBidi"/>
          <w:noProof/>
          <w:sz w:val="22"/>
          <w:szCs w:val="22"/>
          <w:lang w:eastAsia="zh-CN"/>
        </w:rPr>
      </w:pPr>
      <w:del w:id="1014" w:author="Nasser Mustafa [2]" w:date="2018-09-19T08:41:00Z">
        <w:r w:rsidRPr="008F3FED" w:rsidDel="008F3FED">
          <w:rPr>
            <w:rPrChange w:id="1015" w:author="Nasser Mustafa [2]" w:date="2018-09-19T08:41:00Z">
              <w:rPr>
                <w:rStyle w:val="Hyperlink"/>
                <w:noProof/>
              </w:rPr>
            </w:rPrChange>
          </w:rPr>
          <w:delText>Figure 23: Component diagram for slat flap units</w:delText>
        </w:r>
        <w:r w:rsidDel="008F3FED">
          <w:rPr>
            <w:noProof/>
            <w:webHidden/>
          </w:rPr>
          <w:tab/>
          <w:delText>116</w:delText>
        </w:r>
      </w:del>
    </w:p>
    <w:p w14:paraId="1031B602" w14:textId="0EA2CC0D" w:rsidR="00C779F7" w:rsidDel="008F3FED" w:rsidRDefault="00C779F7">
      <w:pPr>
        <w:pStyle w:val="TableofFigures"/>
        <w:tabs>
          <w:tab w:val="right" w:leader="dot" w:pos="9016"/>
        </w:tabs>
        <w:rPr>
          <w:del w:id="1016" w:author="Nasser Mustafa [2]" w:date="2018-09-19T08:41:00Z"/>
          <w:rFonts w:asciiTheme="minorHAnsi" w:eastAsiaTheme="minorEastAsia" w:hAnsiTheme="minorHAnsi" w:cstheme="minorBidi"/>
          <w:noProof/>
          <w:sz w:val="22"/>
          <w:szCs w:val="22"/>
          <w:lang w:eastAsia="zh-CN"/>
        </w:rPr>
      </w:pPr>
      <w:del w:id="1017" w:author="Nasser Mustafa [2]" w:date="2018-09-19T08:41:00Z">
        <w:r w:rsidRPr="008F3FED" w:rsidDel="008F3FED">
          <w:rPr>
            <w:rPrChange w:id="1018" w:author="Nasser Mustafa [2]" w:date="2018-09-19T08:41:00Z">
              <w:rPr>
                <w:rStyle w:val="Hyperlink"/>
                <w:noProof/>
              </w:rPr>
            </w:rPrChange>
          </w:rPr>
          <w:delText>Figure 24: Signal Flow diagram</w:delText>
        </w:r>
        <w:r w:rsidDel="008F3FED">
          <w:rPr>
            <w:noProof/>
            <w:webHidden/>
          </w:rPr>
          <w:tab/>
          <w:delText>116</w:delText>
        </w:r>
      </w:del>
    </w:p>
    <w:p w14:paraId="5E201822" w14:textId="55683DF7" w:rsidR="00C779F7" w:rsidDel="008F3FED" w:rsidRDefault="00C779F7">
      <w:pPr>
        <w:pStyle w:val="TableofFigures"/>
        <w:tabs>
          <w:tab w:val="right" w:leader="dot" w:pos="9016"/>
        </w:tabs>
        <w:rPr>
          <w:del w:id="1019" w:author="Nasser Mustafa [2]" w:date="2018-09-19T08:41:00Z"/>
          <w:rFonts w:asciiTheme="minorHAnsi" w:eastAsiaTheme="minorEastAsia" w:hAnsiTheme="minorHAnsi" w:cstheme="minorBidi"/>
          <w:noProof/>
          <w:sz w:val="22"/>
          <w:szCs w:val="22"/>
          <w:lang w:eastAsia="zh-CN"/>
        </w:rPr>
      </w:pPr>
      <w:del w:id="1020" w:author="Nasser Mustafa [2]" w:date="2018-09-19T08:41:00Z">
        <w:r w:rsidRPr="008F3FED" w:rsidDel="008F3FED">
          <w:rPr>
            <w:rPrChange w:id="1021" w:author="Nasser Mustafa [2]" w:date="2018-09-19T08:41:00Z">
              <w:rPr>
                <w:rStyle w:val="Hyperlink"/>
                <w:noProof/>
              </w:rPr>
            </w:rPrChange>
          </w:rPr>
          <w:delText>Figure 25: Object traceability diagram for applying characterization to a trace link</w:delText>
        </w:r>
        <w:r w:rsidDel="008F3FED">
          <w:rPr>
            <w:noProof/>
            <w:webHidden/>
          </w:rPr>
          <w:tab/>
          <w:delText>119</w:delText>
        </w:r>
      </w:del>
    </w:p>
    <w:p w14:paraId="104AAD0B" w14:textId="192DFF89" w:rsidR="00C779F7" w:rsidDel="008F3FED" w:rsidRDefault="00C779F7">
      <w:pPr>
        <w:pStyle w:val="TableofFigures"/>
        <w:tabs>
          <w:tab w:val="right" w:leader="dot" w:pos="9016"/>
        </w:tabs>
        <w:rPr>
          <w:del w:id="1022" w:author="Nasser Mustafa [2]" w:date="2018-09-19T08:41:00Z"/>
          <w:rFonts w:asciiTheme="minorHAnsi" w:eastAsiaTheme="minorEastAsia" w:hAnsiTheme="minorHAnsi" w:cstheme="minorBidi"/>
          <w:noProof/>
          <w:sz w:val="22"/>
          <w:szCs w:val="22"/>
          <w:lang w:eastAsia="zh-CN"/>
        </w:rPr>
      </w:pPr>
      <w:del w:id="1023" w:author="Nasser Mustafa [2]" w:date="2018-09-19T08:41:00Z">
        <w:r w:rsidRPr="008F3FED" w:rsidDel="008F3FED">
          <w:rPr>
            <w:rPrChange w:id="1024" w:author="Nasser Mustafa [2]" w:date="2018-09-19T08:41:00Z">
              <w:rPr>
                <w:rStyle w:val="Hyperlink"/>
                <w:noProof/>
              </w:rPr>
            </w:rPrChange>
          </w:rPr>
          <w:delText>Figure 26: Object traceability diagram for tracing a source artifact to a target artifact</w:delText>
        </w:r>
        <w:r w:rsidDel="008F3FED">
          <w:rPr>
            <w:noProof/>
            <w:webHidden/>
          </w:rPr>
          <w:tab/>
          <w:delText>119</w:delText>
        </w:r>
      </w:del>
    </w:p>
    <w:p w14:paraId="1BDD2690" w14:textId="2C4A16F7" w:rsidR="00C779F7" w:rsidDel="008F3FED" w:rsidRDefault="00C779F7">
      <w:pPr>
        <w:pStyle w:val="TableofFigures"/>
        <w:tabs>
          <w:tab w:val="right" w:leader="dot" w:pos="9016"/>
        </w:tabs>
        <w:rPr>
          <w:del w:id="1025" w:author="Nasser Mustafa [2]" w:date="2018-09-19T08:41:00Z"/>
          <w:rFonts w:asciiTheme="minorHAnsi" w:eastAsiaTheme="minorEastAsia" w:hAnsiTheme="minorHAnsi" w:cstheme="minorBidi"/>
          <w:noProof/>
          <w:sz w:val="22"/>
          <w:szCs w:val="22"/>
          <w:lang w:eastAsia="zh-CN"/>
        </w:rPr>
      </w:pPr>
      <w:del w:id="1026" w:author="Nasser Mustafa [2]" w:date="2018-09-19T08:41:00Z">
        <w:r w:rsidRPr="008F3FED" w:rsidDel="008F3FED">
          <w:rPr>
            <w:rPrChange w:id="1027" w:author="Nasser Mustafa [2]" w:date="2018-09-19T08:41:00Z">
              <w:rPr>
                <w:rStyle w:val="Hyperlink"/>
                <w:noProof/>
              </w:rPr>
            </w:rPrChange>
          </w:rPr>
          <w:delText>Figure 27: Object traceability model for tracing a source artifact to more than one target artifacts</w:delText>
        </w:r>
        <w:r w:rsidDel="008F3FED">
          <w:rPr>
            <w:noProof/>
            <w:webHidden/>
          </w:rPr>
          <w:tab/>
          <w:delText>120</w:delText>
        </w:r>
      </w:del>
    </w:p>
    <w:p w14:paraId="0E1D1232" w14:textId="5445B4D0" w:rsidR="00C779F7" w:rsidDel="008F3FED" w:rsidRDefault="00C779F7">
      <w:pPr>
        <w:pStyle w:val="TableofFigures"/>
        <w:tabs>
          <w:tab w:val="right" w:leader="dot" w:pos="9016"/>
        </w:tabs>
        <w:rPr>
          <w:del w:id="1028" w:author="Nasser Mustafa [2]" w:date="2018-09-19T08:41:00Z"/>
          <w:rFonts w:asciiTheme="minorHAnsi" w:eastAsiaTheme="minorEastAsia" w:hAnsiTheme="minorHAnsi" w:cstheme="minorBidi"/>
          <w:noProof/>
          <w:sz w:val="22"/>
          <w:szCs w:val="22"/>
          <w:lang w:eastAsia="zh-CN"/>
        </w:rPr>
      </w:pPr>
      <w:del w:id="1029" w:author="Nasser Mustafa [2]" w:date="2018-09-19T08:41:00Z">
        <w:r w:rsidRPr="008F3FED" w:rsidDel="008F3FED">
          <w:rPr>
            <w:rPrChange w:id="1030" w:author="Nasser Mustafa [2]" w:date="2018-09-19T08:41:00Z">
              <w:rPr>
                <w:rStyle w:val="Hyperlink"/>
                <w:noProof/>
              </w:rPr>
            </w:rPrChange>
          </w:rPr>
          <w:delText>Figure 28: Object traceability diagram for artifacts characterization</w:delText>
        </w:r>
        <w:r w:rsidDel="008F3FED">
          <w:rPr>
            <w:noProof/>
            <w:webHidden/>
          </w:rPr>
          <w:tab/>
          <w:delText>121</w:delText>
        </w:r>
      </w:del>
    </w:p>
    <w:p w14:paraId="0C4FBE44" w14:textId="5098669E" w:rsidR="00C779F7" w:rsidDel="008F3FED" w:rsidRDefault="00C779F7">
      <w:pPr>
        <w:pStyle w:val="TableofFigures"/>
        <w:tabs>
          <w:tab w:val="right" w:leader="dot" w:pos="9016"/>
        </w:tabs>
        <w:rPr>
          <w:del w:id="1031" w:author="Nasser Mustafa [2]" w:date="2018-09-19T08:41:00Z"/>
          <w:rFonts w:asciiTheme="minorHAnsi" w:eastAsiaTheme="minorEastAsia" w:hAnsiTheme="minorHAnsi" w:cstheme="minorBidi"/>
          <w:noProof/>
          <w:sz w:val="22"/>
          <w:szCs w:val="22"/>
          <w:lang w:eastAsia="zh-CN"/>
        </w:rPr>
      </w:pPr>
      <w:del w:id="1032" w:author="Nasser Mustafa [2]" w:date="2018-09-19T08:41:00Z">
        <w:r w:rsidRPr="008F3FED" w:rsidDel="008F3FED">
          <w:rPr>
            <w:rPrChange w:id="1033" w:author="Nasser Mustafa [2]" w:date="2018-09-19T08:41:00Z">
              <w:rPr>
                <w:rStyle w:val="Hyperlink"/>
                <w:noProof/>
              </w:rPr>
            </w:rPrChange>
          </w:rPr>
          <w:delText>Figure 29: Object traceability diagram for version control information</w:delText>
        </w:r>
        <w:r w:rsidDel="008F3FED">
          <w:rPr>
            <w:noProof/>
            <w:webHidden/>
          </w:rPr>
          <w:tab/>
          <w:delText>121</w:delText>
        </w:r>
      </w:del>
    </w:p>
    <w:p w14:paraId="6A42EFB9" w14:textId="0EE75F79" w:rsidR="00C779F7" w:rsidDel="008F3FED" w:rsidRDefault="00C779F7">
      <w:pPr>
        <w:pStyle w:val="TableofFigures"/>
        <w:tabs>
          <w:tab w:val="right" w:leader="dot" w:pos="9016"/>
        </w:tabs>
        <w:rPr>
          <w:del w:id="1034" w:author="Nasser Mustafa [2]" w:date="2018-09-19T08:41:00Z"/>
          <w:rFonts w:asciiTheme="minorHAnsi" w:eastAsiaTheme="minorEastAsia" w:hAnsiTheme="minorHAnsi" w:cstheme="minorBidi"/>
          <w:noProof/>
          <w:sz w:val="22"/>
          <w:szCs w:val="22"/>
          <w:lang w:eastAsia="zh-CN"/>
        </w:rPr>
      </w:pPr>
      <w:del w:id="1035" w:author="Nasser Mustafa [2]" w:date="2018-09-19T08:41:00Z">
        <w:r w:rsidRPr="008F3FED" w:rsidDel="008F3FED">
          <w:rPr>
            <w:rPrChange w:id="1036" w:author="Nasser Mustafa [2]" w:date="2018-09-19T08:41:00Z">
              <w:rPr>
                <w:rStyle w:val="Hyperlink"/>
                <w:noProof/>
              </w:rPr>
            </w:rPrChange>
          </w:rPr>
          <w:delText>Figure 30: Object traceability diagram for bidirectional traceability between two artifacts</w:delText>
        </w:r>
        <w:r w:rsidDel="008F3FED">
          <w:rPr>
            <w:noProof/>
            <w:webHidden/>
          </w:rPr>
          <w:tab/>
          <w:delText>122</w:delText>
        </w:r>
      </w:del>
    </w:p>
    <w:p w14:paraId="24F36ED1" w14:textId="3F2F0DF2" w:rsidR="00C779F7" w:rsidDel="008F3FED" w:rsidRDefault="00C779F7">
      <w:pPr>
        <w:pStyle w:val="TableofFigures"/>
        <w:tabs>
          <w:tab w:val="right" w:leader="dot" w:pos="9016"/>
        </w:tabs>
        <w:rPr>
          <w:del w:id="1037" w:author="Nasser Mustafa [2]" w:date="2018-09-19T08:41:00Z"/>
          <w:rFonts w:asciiTheme="minorHAnsi" w:eastAsiaTheme="minorEastAsia" w:hAnsiTheme="minorHAnsi" w:cstheme="minorBidi"/>
          <w:noProof/>
          <w:sz w:val="22"/>
          <w:szCs w:val="22"/>
          <w:lang w:eastAsia="zh-CN"/>
        </w:rPr>
      </w:pPr>
      <w:del w:id="1038" w:author="Nasser Mustafa [2]" w:date="2018-09-19T08:41:00Z">
        <w:r w:rsidRPr="008F3FED" w:rsidDel="008F3FED">
          <w:rPr>
            <w:rPrChange w:id="1039" w:author="Nasser Mustafa [2]" w:date="2018-09-19T08:41:00Z">
              <w:rPr>
                <w:rStyle w:val="Hyperlink"/>
                <w:noProof/>
              </w:rPr>
            </w:rPrChange>
          </w:rPr>
          <w:delText>Figure 31: Traceability object diagram for applying a constraint on trace link</w:delText>
        </w:r>
        <w:r w:rsidDel="008F3FED">
          <w:rPr>
            <w:noProof/>
            <w:webHidden/>
          </w:rPr>
          <w:tab/>
          <w:delText>122</w:delText>
        </w:r>
      </w:del>
    </w:p>
    <w:p w14:paraId="29EEFCE7" w14:textId="3DC589C5" w:rsidR="00C779F7" w:rsidDel="008F3FED" w:rsidRDefault="00C779F7">
      <w:pPr>
        <w:pStyle w:val="TableofFigures"/>
        <w:tabs>
          <w:tab w:val="right" w:leader="dot" w:pos="9016"/>
        </w:tabs>
        <w:rPr>
          <w:del w:id="1040" w:author="Nasser Mustafa [2]" w:date="2018-09-19T08:41:00Z"/>
          <w:rFonts w:asciiTheme="minorHAnsi" w:eastAsiaTheme="minorEastAsia" w:hAnsiTheme="minorHAnsi" w:cstheme="minorBidi"/>
          <w:noProof/>
          <w:sz w:val="22"/>
          <w:szCs w:val="22"/>
          <w:lang w:eastAsia="zh-CN"/>
        </w:rPr>
      </w:pPr>
      <w:del w:id="1041" w:author="Nasser Mustafa [2]" w:date="2018-09-19T08:41:00Z">
        <w:r w:rsidRPr="008F3FED" w:rsidDel="008F3FED">
          <w:rPr>
            <w:rPrChange w:id="1042" w:author="Nasser Mustafa [2]" w:date="2018-09-19T08:41:00Z">
              <w:rPr>
                <w:rStyle w:val="Hyperlink"/>
                <w:noProof/>
              </w:rPr>
            </w:rPrChange>
          </w:rPr>
          <w:delText>Figure 32: Object traceability diagram for tracing artifacts from different domains</w:delText>
        </w:r>
        <w:r w:rsidDel="008F3FED">
          <w:rPr>
            <w:noProof/>
            <w:webHidden/>
          </w:rPr>
          <w:tab/>
          <w:delText>123</w:delText>
        </w:r>
      </w:del>
    </w:p>
    <w:p w14:paraId="11D6D78C" w14:textId="4A473F23" w:rsidR="000136AE" w:rsidRDefault="00B97147" w:rsidP="002A5149">
      <w:pPr>
        <w:ind w:left="90"/>
        <w:sectPr w:rsidR="000136AE" w:rsidSect="004E6257">
          <w:pgSz w:w="11906" w:h="16838" w:code="9"/>
          <w:pgMar w:top="1440" w:right="1440" w:bottom="1440" w:left="1440" w:header="720" w:footer="720" w:gutter="0"/>
          <w:pgNumType w:fmt="lowerRoman"/>
          <w:cols w:space="720"/>
          <w:docGrid w:linePitch="360"/>
        </w:sectPr>
      </w:pPr>
      <w:r w:rsidRPr="00C67C7F">
        <w:fldChar w:fldCharType="end"/>
      </w:r>
      <w:r w:rsidRPr="00C67C7F">
        <w:br w:type="page"/>
      </w:r>
      <w:del w:id="1043" w:author="Nasser Mustafa [2]" w:date="2018-09-19T15:52:00Z">
        <w:r w:rsidR="007D6DF3" w:rsidDel="00604E3E">
          <w:br w:type="page"/>
        </w:r>
      </w:del>
    </w:p>
    <w:p w14:paraId="4ACD6F56" w14:textId="23DA84A6" w:rsidR="00B97147" w:rsidRPr="00C67C7F" w:rsidRDefault="003C6E9F" w:rsidP="00595655">
      <w:pPr>
        <w:pStyle w:val="Heading1"/>
        <w:tabs>
          <w:tab w:val="left" w:pos="900"/>
        </w:tabs>
        <w:spacing w:line="480" w:lineRule="auto"/>
        <w:rPr>
          <w:rFonts w:ascii="Times New Roman" w:hAnsi="Times New Roman"/>
        </w:rPr>
      </w:pPr>
      <w:bookmarkStart w:id="1044" w:name="_Toc153357234"/>
      <w:bookmarkStart w:id="1045" w:name="_Toc157169042"/>
      <w:bookmarkStart w:id="1046" w:name="_Toc476605872"/>
      <w:bookmarkStart w:id="1047" w:name="_Ref477638012"/>
      <w:bookmarkStart w:id="1048" w:name="_Ref477638138"/>
      <w:bookmarkStart w:id="1049" w:name="_Toc517828317"/>
      <w:bookmarkStart w:id="1050" w:name="_Toc525737314"/>
      <w:bookmarkEnd w:id="840"/>
      <w:bookmarkEnd w:id="841"/>
      <w:bookmarkEnd w:id="1044"/>
      <w:bookmarkEnd w:id="1045"/>
      <w:r>
        <w:rPr>
          <w:rFonts w:ascii="Times New Roman" w:hAnsi="Times New Roman"/>
        </w:rPr>
        <w:t>I</w:t>
      </w:r>
      <w:r w:rsidR="00B97147" w:rsidRPr="00C67C7F">
        <w:rPr>
          <w:rFonts w:ascii="Times New Roman" w:hAnsi="Times New Roman"/>
        </w:rPr>
        <w:t>ntroduction</w:t>
      </w:r>
      <w:bookmarkEnd w:id="1046"/>
      <w:bookmarkEnd w:id="1047"/>
      <w:bookmarkEnd w:id="1048"/>
      <w:bookmarkEnd w:id="1049"/>
      <w:bookmarkEnd w:id="1050"/>
    </w:p>
    <w:p w14:paraId="46350F55" w14:textId="34B3C4C5"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Traceability in its simplest form is the ability to describe and follow the life of software artifacts</w:t>
      </w:r>
      <w:r w:rsidR="00B30BCE">
        <w:rPr>
          <w:rFonts w:ascii="Times New Roman" w:hAnsi="Times New Roman"/>
        </w:rPr>
        <w:t xml:space="preserve"> </w:t>
      </w:r>
      <w:ins w:id="1051" w:author="Nasser Mustafa [2]" w:date="2018-09-16T15:04:00Z">
        <w:r w:rsidR="00B30BCE">
          <w:rPr>
            <w:rFonts w:ascii="Times New Roman" w:hAnsi="Times New Roman"/>
          </w:rPr>
          <w:fldChar w:fldCharType="begin" w:fldLock="1"/>
        </w:r>
      </w:ins>
      <w:r w:rsidR="00B050F0">
        <w:rPr>
          <w:rFonts w:ascii="Times New Roman" w:hAnsi="Times New Roman"/>
        </w:rPr>
        <w:instrText>ADDIN CSL_CITATION {"citationItems":[{"id":"ITEM-1","itemData":{"author":[{"dropping-particle":"","family":"Winkler","given":"Stefan","non-dropping-particle":"","parse-names":false,"suffix":""},{"dropping-particle":"","family":"Pilgrim","given":"Jens","non-dropping-particle":"","parse-names":false,"suffix":""}],"container-title":"Software and Systems Modeling","id":"ITEM-1","issue":"4 ","issued":{"date-parts":[["2010"]]},"page":"529-565","title":"A survey of traceability in requirements engineering and model-driven development","title-short":"SoSyM","type":"article-journal","volume":"9"},"uris":["http://www.mendeley.com/documents/?uuid=85bdb24f-9e92-4bac-baff-56dd4330c39c"]}],"mendeley":{"formattedCitation":"[1]","plainTextFormattedCitation":"[1]","previouslyFormattedCitation":"[1]"},"properties":{"noteIndex":0},"schema":"https://github.com/citation-style-language/schema/raw/master/csl-citation.json"}</w:instrText>
      </w:r>
      <w:r w:rsidR="00B30BCE">
        <w:rPr>
          <w:rFonts w:ascii="Times New Roman" w:hAnsi="Times New Roman"/>
        </w:rPr>
        <w:fldChar w:fldCharType="separate"/>
      </w:r>
      <w:r w:rsidR="00627C91" w:rsidRPr="00627C91">
        <w:rPr>
          <w:rFonts w:ascii="Times New Roman" w:hAnsi="Times New Roman"/>
          <w:noProof/>
        </w:rPr>
        <w:t>[1]</w:t>
      </w:r>
      <w:ins w:id="1052" w:author="Nasser Mustafa [2]" w:date="2018-09-16T15:04:00Z">
        <w:r w:rsidR="00B30BCE">
          <w:rPr>
            <w:rFonts w:ascii="Times New Roman" w:hAnsi="Times New Roman"/>
          </w:rPr>
          <w:fldChar w:fldCharType="end"/>
        </w:r>
      </w:ins>
      <w:r w:rsidRPr="00342D23">
        <w:rPr>
          <w:rFonts w:ascii="Times New Roman" w:hAnsi="Times New Roman"/>
        </w:rPr>
        <w:t>. The need for traceability started originally</w:t>
      </w:r>
      <w:r w:rsidR="008D1DF9" w:rsidRPr="00342D23">
        <w:rPr>
          <w:rFonts w:ascii="Times New Roman" w:hAnsi="Times New Roman"/>
        </w:rPr>
        <w:t xml:space="preserve"> in </w:t>
      </w:r>
      <w:del w:id="1053" w:author="Yvan Labiche" w:date="2018-09-07T21:33:00Z">
        <w:r w:rsidR="008D1DF9" w:rsidRPr="00342D23" w:rsidDel="004C0003">
          <w:rPr>
            <w:rFonts w:ascii="Times New Roman" w:hAnsi="Times New Roman"/>
          </w:rPr>
          <w:delText>Requirement Engineering</w:delText>
        </w:r>
      </w:del>
      <w:ins w:id="1054" w:author="Yvan Labiche" w:date="2018-09-07T21:33:00Z">
        <w:r w:rsidR="004C0003">
          <w:rPr>
            <w:rFonts w:ascii="Times New Roman" w:hAnsi="Times New Roman"/>
          </w:rPr>
          <w:t>Requirements Engineering</w:t>
        </w:r>
      </w:ins>
      <w:r w:rsidRPr="00342D23">
        <w:rPr>
          <w:rFonts w:ascii="Times New Roman" w:hAnsi="Times New Roman"/>
        </w:rPr>
        <w:t xml:space="preserve"> and later permeated Model Driven Engineering </w:t>
      </w:r>
      <w:r w:rsidR="008D1DF9" w:rsidRPr="00342D23">
        <w:rPr>
          <w:rFonts w:ascii="Times New Roman" w:hAnsi="Times New Roman"/>
        </w:rPr>
        <w:t xml:space="preserve">and Systems Engineering. </w:t>
      </w:r>
      <w:del w:id="1055" w:author="Yvan Labiche" w:date="2018-09-07T21:33:00Z">
        <w:r w:rsidR="008D1DF9" w:rsidRPr="00342D23" w:rsidDel="004C0003">
          <w:rPr>
            <w:rFonts w:ascii="Times New Roman" w:hAnsi="Times New Roman"/>
          </w:rPr>
          <w:delText>Requirement Engineering</w:delText>
        </w:r>
      </w:del>
      <w:ins w:id="1056" w:author="Yvan Labiche" w:date="2018-09-07T21:33:00Z">
        <w:r w:rsidR="004C0003">
          <w:rPr>
            <w:rFonts w:ascii="Times New Roman" w:hAnsi="Times New Roman"/>
          </w:rPr>
          <w:t>Requirements Engineering</w:t>
        </w:r>
      </w:ins>
      <w:r w:rsidRPr="00342D23">
        <w:rPr>
          <w:rFonts w:ascii="Times New Roman" w:hAnsi="Times New Roman"/>
        </w:rPr>
        <w:t xml:space="preserve"> refers to the application development phase where requirements are gathered and processed to produce requirement specifications</w:t>
      </w:r>
      <w:ins w:id="1057" w:author="Nasser Mustafa [2]" w:date="2018-09-16T15:11:00Z">
        <w:r w:rsidR="00B30BCE">
          <w:rPr>
            <w:rFonts w:ascii="Times New Roman" w:hAnsi="Times New Roman"/>
          </w:rPr>
          <w:t xml:space="preserve"> </w:t>
        </w:r>
      </w:ins>
      <w:del w:id="1058" w:author="Nasser Mustafa [2]" w:date="2018-09-16T15:05:00Z">
        <w:r w:rsidRPr="00342D23" w:rsidDel="00B30BCE">
          <w:rPr>
            <w:rFonts w:ascii="Times New Roman" w:hAnsi="Times New Roman"/>
          </w:rPr>
          <w:delText xml:space="preserve"> </w:delText>
        </w:r>
      </w:del>
      <w:ins w:id="1059" w:author="Nasser Mustafa [2]" w:date="2018-09-16T15:07:00Z">
        <w:r w:rsidR="00B30BCE">
          <w:rPr>
            <w:rFonts w:ascii="Times New Roman" w:hAnsi="Times New Roman"/>
          </w:rPr>
          <w:fldChar w:fldCharType="begin" w:fldLock="1"/>
        </w:r>
      </w:ins>
      <w:r w:rsidR="00B050F0">
        <w:rPr>
          <w:rFonts w:ascii="Times New Roman" w:hAnsi="Times New Roman"/>
        </w:rPr>
        <w:instrText>ADDIN CSL_CITATION {"citationItems":[{"id":"ITEM-1","itemData":{"author":[{"dropping-particle":"","family":"Almeida","given":"João Paulo A","non-dropping-particle":"","parse-names":false,"suffix":""},{"dropping-particle":"","family":"Iacob","given":"Maria-Eugenia","non-dropping-particle":"","parse-names":false,"suffix":""},{"dropping-particle":"van","family":"Eck","given":"Pascal","non-dropping-particle":"","parse-names":false,"suffix":""}],"container-title":"Information Systems Frontiers","id":"ITEM-1","issue":"4","issued":{"date-parts":[["2007"]]},"page":"327-342","title":"Requirements traceability in model-driven development: Applying model and transformation conformance","type":"article-journal","volume":"9"},"uris":["http://www.mendeley.com/documents/?uuid=c60933f7-366b-4184-a20d-035bb5508b5a"]}],"mendeley":{"formattedCitation":"[2]","plainTextFormattedCitation":"[2]","previouslyFormattedCitation":"[2]"},"properties":{"noteIndex":0},"schema":"https://github.com/citation-style-language/schema/raw/master/csl-citation.json"}</w:instrText>
      </w:r>
      <w:r w:rsidR="00B30BCE">
        <w:rPr>
          <w:rFonts w:ascii="Times New Roman" w:hAnsi="Times New Roman"/>
        </w:rPr>
        <w:fldChar w:fldCharType="separate"/>
      </w:r>
      <w:r w:rsidR="00627C91" w:rsidRPr="00627C91">
        <w:rPr>
          <w:rFonts w:ascii="Times New Roman" w:hAnsi="Times New Roman"/>
          <w:noProof/>
        </w:rPr>
        <w:t>[2]</w:t>
      </w:r>
      <w:ins w:id="1060" w:author="Nasser Mustafa [2]" w:date="2018-09-16T15:07:00Z">
        <w:r w:rsidR="00B30BCE">
          <w:rPr>
            <w:rFonts w:ascii="Times New Roman" w:hAnsi="Times New Roman"/>
          </w:rPr>
          <w:fldChar w:fldCharType="end"/>
        </w:r>
      </w:ins>
      <w:del w:id="1061" w:author="Nasser Mustafa [2]" w:date="2018-09-16T15:05:00Z">
        <w:r w:rsidRPr="00342D23" w:rsidDel="00B30BCE">
          <w:rPr>
            <w:rFonts w:ascii="Times New Roman" w:hAnsi="Times New Roman"/>
          </w:rPr>
          <w:fldChar w:fldCharType="begin"/>
        </w:r>
        <w:r w:rsidR="003C33CA" w:rsidDel="00B30BCE">
          <w:rPr>
            <w:rFonts w:ascii="Times New Roman" w:hAnsi="Times New Roman"/>
          </w:rPr>
          <w:delInstrText xml:space="preserve"> ADDIN EN.CITE &lt;EndNote&gt;&lt;Cite&gt;&lt;Author&gt;Almedia&lt;/Author&gt;&lt;Year&gt;2007&lt;/Year&gt;&lt;RecNum&gt;45&lt;/RecNum&gt;&lt;DisplayText&gt;[36]&lt;/DisplayText&gt;&lt;record&gt;&lt;rec-number&gt;45&lt;/rec-number&gt;&lt;foreign-keys&gt;&lt;key app="EN" db-id="0fvexaz05rtvw1esxaavpvrkv5f5s0ptttfs"&gt;45&lt;/key&gt;&lt;/foreign-keys&gt;&lt;ref-type name="Journal Article"&gt;17&lt;/ref-type&gt;&lt;contributors&gt;&lt;authors&gt;&lt;author&gt;Almedia, JP. &lt;/author&gt;&lt;author&gt;Iacob, M.Maria-Eugenia Iacob2&lt;/author&gt;&lt;author&gt;Eck, P.&lt;/author&gt;&lt;/authors&gt;&lt;/contributors&gt;&lt;titles&gt;&lt;title&gt;Requirements Traceability in Model-Driven Development: Applying Model and Transformation Conformance&lt;/title&gt;&lt;secondary-title&gt;Information Systems Frontiers &lt;/secondary-title&gt;&lt;short-title&gt;ISF&lt;/short-title&gt;&lt;/titles&gt;&lt;pages&gt;327-342&lt;/pages&gt;&lt;volume&gt;9&lt;/volume&gt;&lt;number&gt;4&lt;/number&gt;&lt;dates&gt;&lt;year&gt;2007&lt;/year&gt;&lt;/dates&gt;&lt;urls&gt;&lt;/urls&gt;&lt;/record&gt;&lt;/Cite&gt;&lt;/EndNote&gt;</w:delInstrText>
        </w:r>
        <w:r w:rsidRPr="00342D23" w:rsidDel="00B30BCE">
          <w:rPr>
            <w:rFonts w:ascii="Times New Roman" w:hAnsi="Times New Roman"/>
          </w:rPr>
          <w:fldChar w:fldCharType="separate"/>
        </w:r>
        <w:r w:rsidR="003C33CA" w:rsidDel="00B30BCE">
          <w:rPr>
            <w:rFonts w:ascii="Times New Roman" w:hAnsi="Times New Roman"/>
            <w:noProof/>
          </w:rPr>
          <w:delText>[</w:delText>
        </w:r>
        <w:r w:rsidR="00547E23" w:rsidDel="00B30BCE">
          <w:fldChar w:fldCharType="begin"/>
        </w:r>
        <w:r w:rsidR="00547E23" w:rsidDel="00B30BCE">
          <w:delInstrText xml:space="preserve"> HYPERLINK \l "_ENREF_36" \o "Almedia, 2007 #45" </w:delInstrText>
        </w:r>
        <w:r w:rsidR="00547E23" w:rsidDel="00B30BCE">
          <w:fldChar w:fldCharType="separate"/>
        </w:r>
        <w:r w:rsidR="006A58FF" w:rsidDel="00B30BCE">
          <w:rPr>
            <w:rFonts w:ascii="Times New Roman" w:hAnsi="Times New Roman"/>
            <w:noProof/>
          </w:rPr>
          <w:delText>36</w:delText>
        </w:r>
        <w:r w:rsidR="00547E23" w:rsidDel="00B30BCE">
          <w:rPr>
            <w:rFonts w:ascii="Times New Roman" w:hAnsi="Times New Roman"/>
            <w:noProof/>
          </w:rPr>
          <w:fldChar w:fldCharType="end"/>
        </w:r>
        <w:r w:rsidR="003C33CA" w:rsidDel="00B30BCE">
          <w:rPr>
            <w:rFonts w:ascii="Times New Roman" w:hAnsi="Times New Roman"/>
            <w:noProof/>
          </w:rPr>
          <w:delText>]</w:delText>
        </w:r>
        <w:r w:rsidRPr="00342D23" w:rsidDel="00B30BCE">
          <w:rPr>
            <w:rFonts w:ascii="Times New Roman" w:hAnsi="Times New Roman"/>
          </w:rPr>
          <w:fldChar w:fldCharType="end"/>
        </w:r>
      </w:del>
      <w:r w:rsidRPr="00342D23">
        <w:rPr>
          <w:rFonts w:ascii="Times New Roman" w:hAnsi="Times New Roman"/>
        </w:rPr>
        <w:t xml:space="preserve">. The term </w:t>
      </w:r>
      <w:r w:rsidR="00A64F3E" w:rsidRPr="00342D23">
        <w:rPr>
          <w:rFonts w:ascii="Times New Roman" w:hAnsi="Times New Roman"/>
        </w:rPr>
        <w:t>Model Driven Engineering</w:t>
      </w:r>
      <w:r w:rsidRPr="00342D23">
        <w:rPr>
          <w:rFonts w:ascii="Times New Roman" w:hAnsi="Times New Roman"/>
        </w:rPr>
        <w:t xml:space="preserve"> refers to a systematic software development approach in which abstract models of software systems are created and transformed </w:t>
      </w:r>
      <w:ins w:id="1062" w:author="Yvan Labiche" w:date="2018-09-07T17:02:00Z">
        <w:r w:rsidR="00DA59BA">
          <w:rPr>
            <w:rFonts w:ascii="Times New Roman" w:hAnsi="Times New Roman"/>
          </w:rPr>
          <w:t>in</w:t>
        </w:r>
      </w:ins>
      <w:r w:rsidRPr="00342D23">
        <w:rPr>
          <w:rFonts w:ascii="Times New Roman" w:hAnsi="Times New Roman"/>
        </w:rPr>
        <w:t>to concrete applications</w:t>
      </w:r>
      <w:ins w:id="1063" w:author="Nasser Mustafa [2]" w:date="2018-09-16T15:11:00Z">
        <w:r w:rsidR="00B30BCE">
          <w:rPr>
            <w:rFonts w:ascii="Times New Roman" w:hAnsi="Times New Roman"/>
          </w:rPr>
          <w:t xml:space="preserve"> </w:t>
        </w:r>
      </w:ins>
      <w:del w:id="1064" w:author="Nasser Mustafa [2]" w:date="2018-09-16T15:07:00Z">
        <w:r w:rsidRPr="00342D23" w:rsidDel="00B30BCE">
          <w:rPr>
            <w:rFonts w:ascii="Times New Roman" w:hAnsi="Times New Roman"/>
          </w:rPr>
          <w:delText xml:space="preserve"> </w:delText>
        </w:r>
      </w:del>
      <w:ins w:id="1065" w:author="Nasser Mustafa [2]" w:date="2018-09-16T15:09:00Z">
        <w:r w:rsidR="00B30BCE">
          <w:rPr>
            <w:rFonts w:ascii="Times New Roman" w:hAnsi="Times New Roman"/>
          </w:rPr>
          <w:fldChar w:fldCharType="begin" w:fldLock="1"/>
        </w:r>
      </w:ins>
      <w:r w:rsidR="00B050F0">
        <w:rPr>
          <w:rFonts w:ascii="Times New Roman" w:hAnsi="Times New Roman"/>
        </w:rPr>
        <w:instrText>ADDIN CSL_CITATION {"citationItems":[{"id":"ITEM-1","itemData":{"author":[{"dropping-particle":"","family":"France","given":"Robert","non-dropping-particle":"","parse-names":false,"suffix":""}],"container-title":"Future of Software Engineering","id":"ITEM-1","issued":{"date-parts":[["2007"]]},"page":"37-54","publisher-place":"Washington, DC, USA","title":"Model-driven Development of Complex Software: A Research Roadmap.","title-short":"FOSE","type":"paper-conference"},"uris":["http://www.mendeley.com/documents/?uuid=6d0610d6-a02e-4581-90b5-9a29f04fceef"]}],"mendeley":{"formattedCitation":"[3]","plainTextFormattedCitation":"[3]","previouslyFormattedCitation":"[3]"},"properties":{"noteIndex":0},"schema":"https://github.com/citation-style-language/schema/raw/master/csl-citation.json"}</w:instrText>
      </w:r>
      <w:r w:rsidR="00B30BCE">
        <w:rPr>
          <w:rFonts w:ascii="Times New Roman" w:hAnsi="Times New Roman"/>
        </w:rPr>
        <w:fldChar w:fldCharType="separate"/>
      </w:r>
      <w:r w:rsidR="00627C91" w:rsidRPr="00627C91">
        <w:rPr>
          <w:rFonts w:ascii="Times New Roman" w:hAnsi="Times New Roman"/>
          <w:noProof/>
        </w:rPr>
        <w:t>[3]</w:t>
      </w:r>
      <w:ins w:id="1066" w:author="Nasser Mustafa [2]" w:date="2018-09-16T15:09:00Z">
        <w:r w:rsidR="00B30BCE">
          <w:rPr>
            <w:rFonts w:ascii="Times New Roman" w:hAnsi="Times New Roman"/>
          </w:rPr>
          <w:fldChar w:fldCharType="end"/>
        </w:r>
      </w:ins>
      <w:ins w:id="1067" w:author="Nasser Mustafa [2]" w:date="2018-09-16T15:11:00Z">
        <w:r w:rsidR="00B30BCE">
          <w:rPr>
            <w:rFonts w:ascii="Times New Roman" w:hAnsi="Times New Roman"/>
          </w:rPr>
          <w:t xml:space="preserve"> </w:t>
        </w:r>
      </w:ins>
      <w:del w:id="1068" w:author="Nasser Mustafa [2]" w:date="2018-09-16T15:07:00Z">
        <w:r w:rsidRPr="00342D23" w:rsidDel="00B30BCE">
          <w:rPr>
            <w:rFonts w:ascii="Times New Roman" w:hAnsi="Times New Roman"/>
          </w:rPr>
          <w:fldChar w:fldCharType="begin"/>
        </w:r>
        <w:r w:rsidR="003C33CA" w:rsidDel="00B30BCE">
          <w:rPr>
            <w:rFonts w:ascii="Times New Roman" w:hAnsi="Times New Roman"/>
          </w:rPr>
          <w:delInstrText xml:space="preserve"> ADDIN EN.CITE &lt;EndNote&gt;&lt;Cite&gt;&lt;Author&gt;France&lt;/Author&gt;&lt;Year&gt;2007&lt;/Year&gt;&lt;RecNum&gt;46&lt;/RecNum&gt;&lt;DisplayText&gt;[37]&lt;/DisplayText&gt;&lt;record&gt;&lt;rec-number&gt;46&lt;/rec-number&gt;&lt;foreign-keys&gt;&lt;key app="EN" db-id="0fvexaz05rtvw1esxaavpvrkv5f5s0ptttfs"&gt;46&lt;/key&gt;&lt;/foreign-keys&gt;&lt;ref-type name="Conference Proceedings"&gt;10&lt;/ref-type&gt;&lt;contributors&gt;&lt;authors&gt;&lt;author&gt;France, R.&lt;/author&gt;&lt;author&gt;Rumpe, B. &lt;/author&gt;&lt;/authors&gt;&lt;/contributors&gt;&lt;titles&gt;&lt;title&gt;Model-driven Development of Complex Software: A Research Roadmap. &lt;/title&gt;&lt;secondary-title&gt;Future of Software Engineering&lt;/secondary-title&gt;&lt;short-title&gt;FOSE&lt;/short-title&gt;&lt;/titles&gt;&lt;pages&gt;37-54&lt;/pages&gt;&lt;dates&gt;&lt;year&gt;2007&lt;/year&gt;&lt;/dates&gt;&lt;pub-location&gt;Washington, DC, USA&lt;/pub-location&gt;&lt;urls&gt;&lt;/urls&gt;&lt;/record&gt;&lt;/Cite&gt;&lt;/EndNote&gt;</w:delInstrText>
        </w:r>
        <w:r w:rsidRPr="00342D23" w:rsidDel="00B30BCE">
          <w:rPr>
            <w:rFonts w:ascii="Times New Roman" w:hAnsi="Times New Roman"/>
          </w:rPr>
          <w:fldChar w:fldCharType="separate"/>
        </w:r>
        <w:r w:rsidR="003C33CA" w:rsidDel="00B30BCE">
          <w:rPr>
            <w:rFonts w:ascii="Times New Roman" w:hAnsi="Times New Roman"/>
            <w:noProof/>
          </w:rPr>
          <w:delText>[</w:delText>
        </w:r>
        <w:r w:rsidR="00547E23" w:rsidDel="00B30BCE">
          <w:fldChar w:fldCharType="begin"/>
        </w:r>
        <w:r w:rsidR="00547E23" w:rsidDel="00B30BCE">
          <w:delInstrText xml:space="preserve"> HYPERLINK \l "_ENREF_37" \o "France, 2007 #46" </w:delInstrText>
        </w:r>
        <w:r w:rsidR="00547E23" w:rsidDel="00B30BCE">
          <w:fldChar w:fldCharType="separate"/>
        </w:r>
        <w:r w:rsidR="006A58FF" w:rsidDel="00B30BCE">
          <w:rPr>
            <w:rFonts w:ascii="Times New Roman" w:hAnsi="Times New Roman"/>
            <w:noProof/>
          </w:rPr>
          <w:delText>37</w:delText>
        </w:r>
        <w:r w:rsidR="00547E23" w:rsidDel="00B30BCE">
          <w:rPr>
            <w:rFonts w:ascii="Times New Roman" w:hAnsi="Times New Roman"/>
            <w:noProof/>
          </w:rPr>
          <w:fldChar w:fldCharType="end"/>
        </w:r>
        <w:r w:rsidR="003C33CA" w:rsidDel="00B30BCE">
          <w:rPr>
            <w:rFonts w:ascii="Times New Roman" w:hAnsi="Times New Roman"/>
            <w:noProof/>
          </w:rPr>
          <w:delText>]</w:delText>
        </w:r>
        <w:r w:rsidRPr="00342D23" w:rsidDel="00B30BCE">
          <w:rPr>
            <w:rFonts w:ascii="Times New Roman" w:hAnsi="Times New Roman"/>
          </w:rPr>
          <w:fldChar w:fldCharType="end"/>
        </w:r>
      </w:del>
      <w:r w:rsidRPr="00342D23">
        <w:rPr>
          <w:rFonts w:ascii="Times New Roman" w:hAnsi="Times New Roman"/>
        </w:rPr>
        <w:t xml:space="preserve">. </w:t>
      </w:r>
      <w:r w:rsidR="008D1DF9" w:rsidRPr="00342D23">
        <w:rPr>
          <w:rFonts w:ascii="Times New Roman" w:hAnsi="Times New Roman"/>
        </w:rPr>
        <w:t>Systems Engineering</w:t>
      </w:r>
      <w:r w:rsidRPr="00342D23">
        <w:rPr>
          <w:rFonts w:ascii="Times New Roman" w:hAnsi="Times New Roman"/>
        </w:rPr>
        <w:t xml:space="preserve"> is an interdisciplinary approach and a means to enable the realization of systems composed of software and hardware components</w:t>
      </w:r>
      <w:del w:id="1069" w:author="Nasser Mustafa [2]" w:date="2018-09-16T15:12:00Z">
        <w:r w:rsidRPr="00342D23" w:rsidDel="00B30BCE">
          <w:rPr>
            <w:rFonts w:ascii="Times New Roman" w:hAnsi="Times New Roman"/>
          </w:rPr>
          <w:delText xml:space="preserve"> </w:delText>
        </w:r>
      </w:del>
      <w:ins w:id="1070" w:author="Nasser Mustafa [2]" w:date="2018-09-16T15:12:00Z">
        <w:r w:rsidR="00B30BCE">
          <w:rPr>
            <w:rFonts w:ascii="Times New Roman" w:hAnsi="Times New Roman"/>
          </w:rPr>
          <w:t xml:space="preserve"> </w:t>
        </w:r>
        <w:r w:rsidR="00B30BCE">
          <w:rPr>
            <w:rFonts w:ascii="Times New Roman" w:hAnsi="Times New Roman"/>
          </w:rPr>
          <w:fldChar w:fldCharType="begin" w:fldLock="1"/>
        </w:r>
      </w:ins>
      <w:r w:rsidR="00B050F0">
        <w:rPr>
          <w:rFonts w:ascii="Times New Roman" w:hAnsi="Times New Roman"/>
        </w:rPr>
        <w:instrText>ADDIN CSL_CITATION {"citationItems":[{"id":"ITEM-1","itemData":{"author":[{"dropping-particle":"","family":"Fraser","given":"J","non-dropping-particle":"","parse-names":false,"suffix":""},{"dropping-particle":"","family":"Gosavi","given":"A","non-dropping-particle":"","parse-names":false,"suffix":""}],"container-title":"American Society for Engineering Education ","id":"ITEM-1","issued":{"date-parts":[["2010"]]},"title":"What is systems engineering.","title-short":"ASEE","type":"article-journal"},"uris":["http://www.mendeley.com/documents/?uuid=b25d5438-6e94-4783-9268-51670d736162"]}],"mendeley":{"formattedCitation":"[4]","plainTextFormattedCitation":"[4]","previouslyFormattedCitation":"[4]"},"properties":{"noteIndex":0},"schema":"https://github.com/citation-style-language/schema/raw/master/csl-citation.json"}</w:instrText>
      </w:r>
      <w:r w:rsidR="00B30BCE">
        <w:rPr>
          <w:rFonts w:ascii="Times New Roman" w:hAnsi="Times New Roman"/>
        </w:rPr>
        <w:fldChar w:fldCharType="separate"/>
      </w:r>
      <w:r w:rsidR="00627C91" w:rsidRPr="00627C91">
        <w:rPr>
          <w:rFonts w:ascii="Times New Roman" w:hAnsi="Times New Roman"/>
          <w:noProof/>
        </w:rPr>
        <w:t>[4]</w:t>
      </w:r>
      <w:ins w:id="1071" w:author="Nasser Mustafa [2]" w:date="2018-09-16T15:12:00Z">
        <w:r w:rsidR="00B30BCE">
          <w:rPr>
            <w:rFonts w:ascii="Times New Roman" w:hAnsi="Times New Roman"/>
          </w:rPr>
          <w:fldChar w:fldCharType="end"/>
        </w:r>
      </w:ins>
      <w:del w:id="1072" w:author="Nasser Mustafa [2]" w:date="2018-09-16T15:12:00Z">
        <w:r w:rsidRPr="00342D23" w:rsidDel="00B30BCE">
          <w:rPr>
            <w:rFonts w:ascii="Times New Roman" w:hAnsi="Times New Roman"/>
          </w:rPr>
          <w:fldChar w:fldCharType="begin"/>
        </w:r>
        <w:r w:rsidR="003C33CA" w:rsidRPr="00A3659F" w:rsidDel="00B30BCE">
          <w:rPr>
            <w:rFonts w:ascii="Times New Roman" w:hAnsi="Times New Roman"/>
          </w:rPr>
          <w:delInstrText xml:space="preserve"> ADDIN EN.CITE &lt;EndNote&gt;&lt;Cite&gt;&lt;Author&gt;Fraser&lt;/Author&gt;&lt;Year&gt;2010&lt;/Year&gt;&lt;RecNum&gt;47&lt;/RecNum&gt;&lt;DisplayText&gt;[38]&lt;/DisplayText&gt;&lt;record&gt;&lt;rec-number&gt;47&lt;/rec-number&gt;&lt;foreign-keys&gt;&lt;key app="EN" db-id="0fvexaz05rtvw1esxaavpvrkv5f5s0ptttfs"&gt;47&lt;/key&gt;&lt;/foreign-keys&gt;&lt;ref-type name="Journal Article"&gt;17&lt;/ref-type&gt;&lt;contributors&gt;&lt;authors&gt;&lt;author&gt;Fraser, J.&lt;/author&gt;&lt;author&gt;Gosavi, A. &lt;/author&gt;&lt;/authors&gt;&lt;/contributors&gt;&lt;titles&gt;&lt;title&gt;What is systems engineering.&lt;/title&gt;&lt;secondary-title&gt;American Society for Engineering Education &lt;/secondary-title&gt;&lt;short-title&gt;ASEE&lt;/short-title&gt;&lt;/titles&gt;&lt;dates&gt;&lt;year&gt;2010&lt;/year&gt;&lt;/dates&gt;&lt;urls&gt;&lt;/urls&gt;&lt;/record&gt;&lt;/Cite&gt;&lt;/EndNote&gt;</w:delInstrText>
        </w:r>
        <w:r w:rsidRPr="00342D23" w:rsidDel="00B30BCE">
          <w:rPr>
            <w:rFonts w:ascii="Times New Roman" w:hAnsi="Times New Roman"/>
          </w:rPr>
          <w:fldChar w:fldCharType="separate"/>
        </w:r>
        <w:r w:rsidR="003C33CA" w:rsidRPr="00B30BCE" w:rsidDel="00B30BCE">
          <w:rPr>
            <w:rFonts w:ascii="Times New Roman" w:hAnsi="Times New Roman"/>
            <w:noProof/>
          </w:rPr>
          <w:delText>[</w:delText>
        </w:r>
        <w:r w:rsidR="00547E23" w:rsidRPr="00A3659F" w:rsidDel="00B30BCE">
          <w:fldChar w:fldCharType="begin"/>
        </w:r>
        <w:r w:rsidR="00547E23" w:rsidRPr="00A3659F" w:rsidDel="00B30BCE">
          <w:delInstrText xml:space="preserve"> HYPERLINK \l "_ENREF_38" \o "Fraser, 2010 #47" </w:delInstrText>
        </w:r>
        <w:r w:rsidR="00547E23" w:rsidRPr="00A3659F" w:rsidDel="00B30BCE">
          <w:fldChar w:fldCharType="separate"/>
        </w:r>
        <w:r w:rsidR="006A58FF" w:rsidRPr="00A3659F" w:rsidDel="00B30BCE">
          <w:rPr>
            <w:rFonts w:ascii="Times New Roman" w:hAnsi="Times New Roman"/>
            <w:noProof/>
          </w:rPr>
          <w:delText>38</w:delText>
        </w:r>
        <w:r w:rsidR="00547E23" w:rsidRPr="00A3659F" w:rsidDel="00B30BCE">
          <w:rPr>
            <w:rFonts w:ascii="Times New Roman" w:hAnsi="Times New Roman"/>
            <w:noProof/>
          </w:rPr>
          <w:fldChar w:fldCharType="end"/>
        </w:r>
        <w:r w:rsidR="003C33CA" w:rsidRPr="00B30BCE" w:rsidDel="00B30BCE">
          <w:rPr>
            <w:rFonts w:ascii="Times New Roman" w:hAnsi="Times New Roman"/>
            <w:noProof/>
          </w:rPr>
          <w:delText>]</w:delText>
        </w:r>
        <w:r w:rsidRPr="00342D23" w:rsidDel="00B30BCE">
          <w:rPr>
            <w:rFonts w:ascii="Times New Roman" w:hAnsi="Times New Roman"/>
          </w:rPr>
          <w:fldChar w:fldCharType="end"/>
        </w:r>
      </w:del>
      <w:r w:rsidRPr="00342D23">
        <w:rPr>
          <w:rFonts w:ascii="Times New Roman" w:hAnsi="Times New Roman"/>
        </w:rPr>
        <w:t xml:space="preserve">. </w:t>
      </w:r>
    </w:p>
    <w:p w14:paraId="7C9A0897" w14:textId="7C348770" w:rsidR="00B97147" w:rsidRPr="00342D23" w:rsidRDefault="0076564E" w:rsidP="001B582E">
      <w:pPr>
        <w:tabs>
          <w:tab w:val="left" w:pos="900"/>
        </w:tabs>
        <w:spacing w:line="480" w:lineRule="auto"/>
        <w:jc w:val="both"/>
        <w:rPr>
          <w:rFonts w:ascii="Times New Roman" w:hAnsi="Times New Roman"/>
        </w:rPr>
      </w:pPr>
      <w:del w:id="1073" w:author="Nasser Mustafa [2]" w:date="2018-09-24T01:26:00Z">
        <w:r w:rsidDel="00502682">
          <w:rPr>
            <w:rFonts w:ascii="Times New Roman" w:hAnsi="Times New Roman"/>
          </w:rPr>
          <w:delText>The</w:delText>
        </w:r>
        <w:r w:rsidR="00B97147" w:rsidRPr="00342D23" w:rsidDel="00502682">
          <w:rPr>
            <w:rFonts w:ascii="Times New Roman" w:hAnsi="Times New Roman"/>
          </w:rPr>
          <w:delText xml:space="preserve"> US Ministry of Defense required traceability to certify all defense contracts. </w:delText>
        </w:r>
      </w:del>
      <w:r w:rsidR="00B97147" w:rsidRPr="00342D23">
        <w:rPr>
          <w:rFonts w:ascii="Times New Roman" w:hAnsi="Times New Roman"/>
        </w:rPr>
        <w:t>Traceability gained more interest at the NATO S</w:t>
      </w:r>
      <w:ins w:id="1074" w:author="Yvan Labiche" w:date="2018-09-07T20:53:00Z">
        <w:r w:rsidR="00064D2C">
          <w:rPr>
            <w:rFonts w:ascii="Times New Roman" w:hAnsi="Times New Roman"/>
          </w:rPr>
          <w:t xml:space="preserve">oftware </w:t>
        </w:r>
      </w:ins>
      <w:del w:id="1075" w:author="Yvan Labiche" w:date="2018-09-07T20:53:00Z">
        <w:r w:rsidR="00B97147" w:rsidRPr="00342D23" w:rsidDel="00064D2C">
          <w:rPr>
            <w:rFonts w:ascii="Times New Roman" w:hAnsi="Times New Roman"/>
          </w:rPr>
          <w:delText>W</w:delText>
        </w:r>
      </w:del>
      <w:r w:rsidR="00B97147" w:rsidRPr="00342D23">
        <w:rPr>
          <w:rFonts w:ascii="Times New Roman" w:hAnsi="Times New Roman"/>
        </w:rPr>
        <w:t>E</w:t>
      </w:r>
      <w:ins w:id="1076" w:author="Yvan Labiche" w:date="2018-09-07T20:53:00Z">
        <w:r w:rsidR="00064D2C">
          <w:rPr>
            <w:rFonts w:ascii="Times New Roman" w:hAnsi="Times New Roman"/>
          </w:rPr>
          <w:t>ngineering</w:t>
        </w:r>
      </w:ins>
      <w:r w:rsidR="00B97147" w:rsidRPr="00342D23">
        <w:rPr>
          <w:rFonts w:ascii="Times New Roman" w:hAnsi="Times New Roman"/>
        </w:rPr>
        <w:t xml:space="preserve"> conference in 1968</w:t>
      </w:r>
      <w:del w:id="1077" w:author="Nasser Mustafa [2]" w:date="2018-09-16T15:13:00Z">
        <w:r w:rsidR="00B97147" w:rsidRPr="00342D23" w:rsidDel="00B124AA">
          <w:rPr>
            <w:rFonts w:ascii="Times New Roman" w:hAnsi="Times New Roman"/>
          </w:rPr>
          <w:delText xml:space="preserve"> </w:delText>
        </w:r>
      </w:del>
      <w:ins w:id="1078" w:author="Nasser Mustafa [2]" w:date="2018-09-16T15:13:00Z">
        <w:r w:rsidR="00B124AA">
          <w:rPr>
            <w:rFonts w:ascii="Times New Roman" w:hAnsi="Times New Roman"/>
          </w:rPr>
          <w:t xml:space="preserve"> </w:t>
        </w:r>
      </w:ins>
      <w:ins w:id="1079" w:author="Nasser Mustafa [2]" w:date="2018-09-24T16:10:00Z">
        <w:r w:rsidR="00CB3225">
          <w:rPr>
            <w:rFonts w:ascii="Times New Roman" w:hAnsi="Times New Roman"/>
          </w:rPr>
          <w:fldChar w:fldCharType="begin" w:fldLock="1"/>
        </w:r>
      </w:ins>
      <w:r w:rsidR="00B050F0">
        <w:rPr>
          <w:rFonts w:ascii="Times New Roman" w:hAnsi="Times New Roman"/>
        </w:rPr>
        <w:instrText>ADDIN CSL_CITATION {"citationItems":[{"id":"ITEM-1","itemData":{"DOI":"10.1109/RE.2012.6345841","ISBN":"9781467327855","ISSN":"1090-750X","abstract":"Traceability underlies many important software and systems engineering activities, such as change impact analysis and regression testing. Despite important research advances, as in the automated creation and maintenance of trace links, traceability implementation and use is still not pervasive in industry. A community of traceability researchers and practitioners has been collaborating to understand the hurdles to making traceability ubiquitous. Over a series of years, workshops have been held to elicit and enhance research challenges and related tasks to address these shortcomings. A continuing discussion of the community has resulted in the research roadmap of this paper. We present a brief view of the state of the art in traceability, the grand challenge for traceability and future directions for the field. © 2012 IEEE.","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unbacher","given":"Paul","non-dropping-particle":"","parse-names":false,"suffix":""},{"dropping-particle":"","family":"Antoniol","given":"Gjuliano","non-dropping-particle":"","parse-names":false,"suffix":""}],"container-title":"2012 20th IEEE International Requirements Engineering Conference, RE 2012 - Proceedings","id":"ITEM-1","issued":{"date-parts":[["2012"]]},"page":"71-80","publisher-place":"Chicago, IL, USA","title":"The quest for Ubiquity: A roadmap for software and systems traceability research","type":"paper-conference"},"uris":["http://www.mendeley.com/documents/?uuid=3e7704df-777c-4c9a-b018-9fb5def9dacf"]}],"mendeley":{"formattedCitation":"[5]","plainTextFormattedCitation":"[5]","previouslyFormattedCitation":"[5]"},"properties":{"noteIndex":0},"schema":"https://github.com/citation-style-language/schema/raw/master/csl-citation.json"}</w:instrText>
      </w:r>
      <w:r w:rsidR="00CB3225">
        <w:rPr>
          <w:rFonts w:ascii="Times New Roman" w:hAnsi="Times New Roman"/>
        </w:rPr>
        <w:fldChar w:fldCharType="separate"/>
      </w:r>
      <w:r w:rsidR="00627C91" w:rsidRPr="00627C91">
        <w:rPr>
          <w:rFonts w:ascii="Times New Roman" w:hAnsi="Times New Roman"/>
          <w:noProof/>
        </w:rPr>
        <w:t>[5]</w:t>
      </w:r>
      <w:ins w:id="1080" w:author="Nasser Mustafa [2]" w:date="2018-09-24T16:10:00Z">
        <w:r w:rsidR="00CB3225">
          <w:rPr>
            <w:rFonts w:ascii="Times New Roman" w:hAnsi="Times New Roman"/>
          </w:rPr>
          <w:fldChar w:fldCharType="end"/>
        </w:r>
      </w:ins>
      <w:del w:id="1081" w:author="Nasser Mustafa [2]" w:date="2018-09-16T15:13:00Z">
        <w:r w:rsidR="00B97147" w:rsidRPr="00342D23" w:rsidDel="00B124AA">
          <w:rPr>
            <w:rFonts w:ascii="Times New Roman" w:hAnsi="Times New Roman"/>
          </w:rPr>
          <w:fldChar w:fldCharType="begin"/>
        </w:r>
        <w:r w:rsidR="003C33CA" w:rsidRPr="00CB3225" w:rsidDel="00B124AA">
          <w:rPr>
            <w:rFonts w:ascii="Times New Roman" w:hAnsi="Times New Roman"/>
          </w:rPr>
          <w:delInstrText xml:space="preserve"> ADDIN EN.CITE &lt;EndNote&gt;&lt;Cite&gt;&lt;Author&gt;France&lt;/Author&gt;&lt;Year&gt;2007&lt;/Year&gt;&lt;RecNum&gt;46&lt;/RecNum&gt;&lt;DisplayText&gt;[37]&lt;/DisplayText&gt;&lt;record&gt;&lt;rec-number&gt;46&lt;/rec-number&gt;&lt;foreign-keys&gt;&lt;key app="EN" db-id="0fvexaz05rtvw1esxaavpvrkv5f5s0ptttfs"&gt;46&lt;/key&gt;&lt;/foreign-keys&gt;&lt;ref-type name="Conference Proceedings"&gt;10&lt;/ref-type&gt;&lt;contributors&gt;&lt;authors&gt;&lt;author&gt;France, R.&lt;/author&gt;&lt;author&gt;Rumpe, B. &lt;/author&gt;&lt;/authors&gt;&lt;/contributors&gt;&lt;titles&gt;&lt;title&gt;Model-driven Development of Complex Software: A Research Roadmap. &lt;/title&gt;&lt;secondary-title&gt;Future of Software Engineering&lt;/secondary-title&gt;&lt;short-title&gt;FOSE&lt;/short-title&gt;&lt;/titles&gt;&lt;pages&gt;37-54&lt;/pages&gt;&lt;dates&gt;&lt;year&gt;2007&lt;/year&gt;&lt;/dates&gt;&lt;pub-location&gt;Washington, DC, USA&lt;/pub-location&gt;&lt;urls&gt;&lt;/urls&gt;&lt;/record&gt;&lt;/Cite&gt;&lt;/EndNote&gt;</w:delInstrText>
        </w:r>
        <w:r w:rsidR="00B97147" w:rsidRPr="00342D23" w:rsidDel="00B124AA">
          <w:rPr>
            <w:rFonts w:ascii="Times New Roman" w:hAnsi="Times New Roman"/>
          </w:rPr>
          <w:fldChar w:fldCharType="separate"/>
        </w:r>
        <w:r w:rsidR="003C33CA" w:rsidRPr="00CB3225" w:rsidDel="00B124AA">
          <w:rPr>
            <w:rFonts w:ascii="Times New Roman" w:hAnsi="Times New Roman"/>
            <w:noProof/>
          </w:rPr>
          <w:delText>[</w:delText>
        </w:r>
        <w:r w:rsidR="00547E23" w:rsidRPr="007C4431" w:rsidDel="00B124AA">
          <w:fldChar w:fldCharType="begin"/>
        </w:r>
        <w:r w:rsidR="00547E23" w:rsidRPr="00CB3225" w:rsidDel="00B124AA">
          <w:delInstrText xml:space="preserve"> HYPERLINK \l "_ENREF_37" \o "France, 2007 #46" </w:delInstrText>
        </w:r>
        <w:r w:rsidR="00547E23" w:rsidRPr="007C4431" w:rsidDel="00B124AA">
          <w:rPr>
            <w:rPrChange w:id="1082" w:author="Nasser Mustafa [2]" w:date="2018-09-24T16:10:00Z">
              <w:rPr>
                <w:rFonts w:ascii="Times New Roman" w:hAnsi="Times New Roman"/>
                <w:noProof/>
              </w:rPr>
            </w:rPrChange>
          </w:rPr>
          <w:fldChar w:fldCharType="separate"/>
        </w:r>
        <w:r w:rsidR="006A58FF" w:rsidRPr="00CB3225" w:rsidDel="00B124AA">
          <w:rPr>
            <w:rFonts w:ascii="Times New Roman" w:hAnsi="Times New Roman"/>
            <w:noProof/>
          </w:rPr>
          <w:delText>37</w:delText>
        </w:r>
        <w:r w:rsidR="00547E23" w:rsidRPr="007C4431" w:rsidDel="00B124AA">
          <w:rPr>
            <w:rFonts w:ascii="Times New Roman" w:hAnsi="Times New Roman"/>
            <w:noProof/>
          </w:rPr>
          <w:fldChar w:fldCharType="end"/>
        </w:r>
        <w:r w:rsidR="003C33CA" w:rsidRPr="00CB3225" w:rsidDel="00B124AA">
          <w:rPr>
            <w:rFonts w:ascii="Times New Roman" w:hAnsi="Times New Roman"/>
            <w:noProof/>
          </w:rPr>
          <w:delText>]</w:delText>
        </w:r>
        <w:r w:rsidR="00B97147" w:rsidRPr="00342D23" w:rsidDel="00B124AA">
          <w:rPr>
            <w:rFonts w:ascii="Times New Roman" w:hAnsi="Times New Roman"/>
          </w:rPr>
          <w:fldChar w:fldCharType="end"/>
        </w:r>
      </w:del>
      <w:r w:rsidR="00B97147" w:rsidRPr="00342D23">
        <w:rPr>
          <w:rFonts w:ascii="Times New Roman" w:hAnsi="Times New Roman"/>
        </w:rPr>
        <w:t xml:space="preserve">. One of the conference papers emphasized the need for an effective methodology to ensure that any developed system </w:t>
      </w:r>
      <w:r w:rsidR="00FD7D95" w:rsidRPr="00342D23">
        <w:rPr>
          <w:rFonts w:ascii="Times New Roman" w:hAnsi="Times New Roman"/>
        </w:rPr>
        <w:t>adheres</w:t>
      </w:r>
      <w:r w:rsidR="00B97147" w:rsidRPr="00342D23">
        <w:rPr>
          <w:rFonts w:ascii="Times New Roman" w:hAnsi="Times New Roman"/>
        </w:rPr>
        <w:t xml:space="preserve"> to its requirements. As a result of applying an effective methodology, some projects were praised because they included traces from requirements to design. Later, in the </w:t>
      </w:r>
      <w:r w:rsidR="00B97147" w:rsidRPr="00342D23">
        <w:rPr>
          <w:rFonts w:ascii="Times New Roman" w:hAnsi="Times New Roman"/>
          <w:noProof/>
        </w:rPr>
        <w:t>1980s</w:t>
      </w:r>
      <w:r w:rsidR="00B97147" w:rsidRPr="00342D23">
        <w:rPr>
          <w:rFonts w:ascii="Times New Roman" w:hAnsi="Times New Roman"/>
        </w:rPr>
        <w:t xml:space="preserve"> and 1990s, traceability gained more attention in academia and industry. </w:t>
      </w:r>
      <w:del w:id="1083" w:author="Nasser Mustafa [2]" w:date="2018-09-24T16:11:00Z">
        <w:r w:rsidR="00B97147" w:rsidRPr="00342D23" w:rsidDel="00CB3225">
          <w:rPr>
            <w:rFonts w:ascii="Times New Roman" w:hAnsi="Times New Roman"/>
          </w:rPr>
          <w:delText xml:space="preserve">Many agencies and standards such as the US Federal Administration Aviation (FAA), the European Space Agency (ESA), the Nuclear and Rail industries, the Food and Drug Administration (FDA), and the Capability Maturity Model Integration (CMMI) </w:delText>
        </w:r>
      </w:del>
      <w:del w:id="1084" w:author="Nasser Mustafa [2]" w:date="2018-09-16T15:13:00Z">
        <w:r w:rsidR="00B97147" w:rsidRPr="00342D23" w:rsidDel="00B124AA">
          <w:rPr>
            <w:rFonts w:ascii="Times New Roman" w:hAnsi="Times New Roman"/>
          </w:rPr>
          <w:fldChar w:fldCharType="begin"/>
        </w:r>
        <w:r w:rsidR="003C33CA" w:rsidRPr="00A3659F" w:rsidDel="00B124AA">
          <w:rPr>
            <w:rFonts w:ascii="Times New Roman" w:hAnsi="Times New Roman"/>
          </w:rPr>
          <w:delInstrText xml:space="preserve"> ADDIN EN.CITE &lt;EndNote&gt;&lt;Cite&gt;&lt;Author&gt;CMMI&lt;/Author&gt;&lt;Year&gt;2014&lt;/Year&gt;&lt;RecNum&gt;82&lt;/RecNum&gt;&lt;DisplayText&gt;[39]&lt;/DisplayText&gt;&lt;record&gt;&lt;rec-number&gt;82&lt;/rec-number&gt;&lt;foreign-keys&gt;&lt;key app="EN" db-id="rxfad95wgs5d2dexxekxwt2katzr52wtwdxz" timestamp="0"&gt;82&lt;/key&gt;&lt;/foreign-keys&gt;&lt;ref-type name="Web Page"&gt;12&lt;/ref-type&gt;&lt;contributors&gt;&lt;authors&gt;&lt;author&gt;CMMI&lt;/author&gt;&lt;/authors&gt;&lt;/contributors&gt;&lt;titles&gt;&lt;title&gt;Capability Maturity Level Integration&lt;/title&gt;&lt;/titles&gt;&lt;volume&gt;2014&lt;/volume&gt;&lt;number&gt;7/7&lt;/number&gt;&lt;dates&gt;&lt;year&gt;2014&lt;/year&gt;&lt;/dates&gt;&lt;urls&gt;&lt;related-urls&gt;&lt;url&gt;http://www.sei.cmu.edu/cmmi/&lt;/url&gt;&lt;/related-urls&gt;&lt;/urls&gt;&lt;/record&gt;&lt;/Cite&gt;&lt;/EndNote&gt;</w:delInstrText>
        </w:r>
        <w:r w:rsidR="00B97147" w:rsidRPr="00342D23" w:rsidDel="00B124AA">
          <w:rPr>
            <w:rFonts w:ascii="Times New Roman" w:hAnsi="Times New Roman"/>
          </w:rPr>
          <w:fldChar w:fldCharType="separate"/>
        </w:r>
        <w:r w:rsidR="003C33CA" w:rsidRPr="00A3659F" w:rsidDel="00B124AA">
          <w:rPr>
            <w:rFonts w:ascii="Times New Roman" w:hAnsi="Times New Roman"/>
            <w:noProof/>
          </w:rPr>
          <w:delText>[</w:delText>
        </w:r>
        <w:r w:rsidR="00547E23" w:rsidRPr="00A3659F" w:rsidDel="00B124AA">
          <w:fldChar w:fldCharType="begin"/>
        </w:r>
        <w:r w:rsidR="00547E23" w:rsidRPr="00A3659F" w:rsidDel="00B124AA">
          <w:delInstrText xml:space="preserve"> HYPERLINK \l "_ENREF_39" \o "CMMI, 2014 #82" </w:delInstrText>
        </w:r>
        <w:r w:rsidR="00547E23" w:rsidRPr="00A3659F" w:rsidDel="00B124AA">
          <w:fldChar w:fldCharType="separate"/>
        </w:r>
        <w:r w:rsidR="006A58FF" w:rsidRPr="00A3659F" w:rsidDel="00B124AA">
          <w:rPr>
            <w:rFonts w:ascii="Times New Roman" w:hAnsi="Times New Roman"/>
            <w:noProof/>
          </w:rPr>
          <w:delText>39</w:delText>
        </w:r>
        <w:r w:rsidR="00547E23" w:rsidRPr="00A3659F" w:rsidDel="00B124AA">
          <w:rPr>
            <w:rFonts w:ascii="Times New Roman" w:hAnsi="Times New Roman"/>
            <w:noProof/>
          </w:rPr>
          <w:fldChar w:fldCharType="end"/>
        </w:r>
        <w:r w:rsidR="003C33CA" w:rsidRPr="00A3659F" w:rsidDel="00B124AA">
          <w:rPr>
            <w:rFonts w:ascii="Times New Roman" w:hAnsi="Times New Roman"/>
            <w:noProof/>
          </w:rPr>
          <w:delText>]</w:delText>
        </w:r>
        <w:r w:rsidR="00B97147" w:rsidRPr="00342D23" w:rsidDel="00B124AA">
          <w:rPr>
            <w:rFonts w:ascii="Times New Roman" w:hAnsi="Times New Roman"/>
          </w:rPr>
          <w:fldChar w:fldCharType="end"/>
        </w:r>
        <w:r w:rsidR="00B97147" w:rsidRPr="00342D23" w:rsidDel="00B124AA">
          <w:rPr>
            <w:rFonts w:ascii="Times New Roman" w:hAnsi="Times New Roman"/>
          </w:rPr>
          <w:delText xml:space="preserve"> </w:delText>
        </w:r>
      </w:del>
      <w:del w:id="1085" w:author="Nasser Mustafa [2]" w:date="2018-09-24T16:11:00Z">
        <w:r w:rsidR="00B97147" w:rsidRPr="00342D23" w:rsidDel="00CB3225">
          <w:rPr>
            <w:rFonts w:ascii="Times New Roman" w:hAnsi="Times New Roman"/>
          </w:rPr>
          <w:delText>are now mandating traceability practices as a quality assurance parameter to certify or qualify software systems</w:delText>
        </w:r>
      </w:del>
      <w:del w:id="1086" w:author="Nasser Mustafa [2]" w:date="2018-09-16T15:14:00Z">
        <w:r w:rsidR="00B97147" w:rsidRPr="00342D23" w:rsidDel="00B124AA">
          <w:rPr>
            <w:rFonts w:ascii="Times New Roman" w:hAnsi="Times New Roman"/>
          </w:rPr>
          <w:delText xml:space="preserve"> </w:delText>
        </w:r>
        <w:r w:rsidR="00B97147" w:rsidRPr="00342D23" w:rsidDel="00B124AA">
          <w:rPr>
            <w:rFonts w:ascii="Times New Roman" w:hAnsi="Times New Roman"/>
          </w:rPr>
          <w:fldChar w:fldCharType="begin"/>
        </w:r>
        <w:r w:rsidR="003C33CA" w:rsidRPr="00A3659F" w:rsidDel="00B124AA">
          <w:rPr>
            <w:rFonts w:ascii="Times New Roman" w:hAnsi="Times New Roman"/>
          </w:rPr>
          <w:delInstrText xml:space="preserve"> ADDIN EN.CITE &lt;EndNote&gt;&lt;Cite&gt;&lt;Author&gt;France&lt;/Author&gt;&lt;Year&gt;2007&lt;/Year&gt;&lt;RecNum&gt;46&lt;/RecNum&gt;&lt;DisplayText&gt;[37, 38]&lt;/DisplayText&gt;&lt;record&gt;&lt;rec-number&gt;46&lt;/rec-number&gt;&lt;foreign-keys&gt;&lt;key app="EN" db-id="0fvexaz05rtvw1esxaavpvrkv5f5s0ptttfs"&gt;46&lt;/key&gt;&lt;/foreign-keys&gt;&lt;ref-type name="Conference Proceedings"&gt;10&lt;/ref-type&gt;&lt;contributors&gt;&lt;authors&gt;&lt;author&gt;France, R.&lt;/author&gt;&lt;author&gt;Rumpe, B. &lt;/author&gt;&lt;/authors&gt;&lt;/contributors&gt;&lt;titles&gt;&lt;title&gt;Model-driven Development of Complex Software: A Research Roadmap. &lt;/title&gt;&lt;secondary-title&gt;Future of Software Engineering&lt;/secondary-title&gt;&lt;short-title&gt;FOSE&lt;/short-title&gt;&lt;/titles&gt;&lt;pages&gt;37-54&lt;/pages&gt;&lt;dates&gt;&lt;year&gt;2007&lt;/year&gt;&lt;/dates&gt;&lt;pub-location&gt;Washington, DC, USA&lt;/pub-location&gt;&lt;urls&gt;&lt;/urls&gt;&lt;/record&gt;&lt;/Cite&gt;&lt;Cite&gt;&lt;Author&gt;Fraser&lt;/Author&gt;&lt;Year&gt;2010&lt;/Year&gt;&lt;RecNum&gt;47&lt;/RecNum&gt;&lt;record&gt;&lt;rec-number&gt;47&lt;/rec-number&gt;&lt;foreign-keys&gt;&lt;key app="EN" db-id="0fvexaz05rtvw1esxaavpvrkv5f5s0ptttfs"&gt;47&lt;/key&gt;&lt;/foreign-keys&gt;&lt;ref-type name="Journal Article"&gt;17&lt;/ref-type&gt;&lt;contributors&gt;&lt;authors&gt;&lt;author&gt;Fraser, J.&lt;/author&gt;&lt;author&gt;Gosavi, A. &lt;/author&gt;&lt;/authors&gt;&lt;/contributors&gt;&lt;titles&gt;&lt;title&gt;What is systems engineering.&lt;/title&gt;&lt;secondary-title&gt;American Society for Engineering Education &lt;/secondary-title&gt;&lt;short-title&gt;ASEE&lt;/short-title&gt;&lt;/titles&gt;&lt;dates&gt;&lt;year&gt;2010&lt;/year&gt;&lt;/dates&gt;&lt;urls&gt;&lt;/urls&gt;&lt;/record&gt;&lt;/Cite&gt;&lt;/EndNote&gt;</w:delInstrText>
        </w:r>
        <w:r w:rsidR="00B97147" w:rsidRPr="00342D23" w:rsidDel="00B124AA">
          <w:rPr>
            <w:rFonts w:ascii="Times New Roman" w:hAnsi="Times New Roman"/>
          </w:rPr>
          <w:fldChar w:fldCharType="separate"/>
        </w:r>
        <w:r w:rsidR="003C33CA" w:rsidRPr="00A3659F" w:rsidDel="00B124AA">
          <w:rPr>
            <w:rFonts w:ascii="Times New Roman" w:hAnsi="Times New Roman"/>
            <w:noProof/>
          </w:rPr>
          <w:delText>[</w:delText>
        </w:r>
        <w:r w:rsidR="00547E23" w:rsidRPr="00A3659F" w:rsidDel="00B124AA">
          <w:fldChar w:fldCharType="begin"/>
        </w:r>
        <w:r w:rsidR="00547E23" w:rsidRPr="00A3659F" w:rsidDel="00B124AA">
          <w:delInstrText xml:space="preserve"> HYPERLINK \l "_ENREF_37" \o "France, 2007 #46" </w:delInstrText>
        </w:r>
        <w:r w:rsidR="00547E23" w:rsidRPr="00A3659F" w:rsidDel="00B124AA">
          <w:fldChar w:fldCharType="separate"/>
        </w:r>
        <w:r w:rsidR="006A58FF" w:rsidRPr="00A3659F" w:rsidDel="00B124AA">
          <w:rPr>
            <w:rFonts w:ascii="Times New Roman" w:hAnsi="Times New Roman"/>
            <w:noProof/>
          </w:rPr>
          <w:delText>37</w:delText>
        </w:r>
        <w:r w:rsidR="00547E23" w:rsidRPr="00A3659F" w:rsidDel="00B124AA">
          <w:rPr>
            <w:rFonts w:ascii="Times New Roman" w:hAnsi="Times New Roman"/>
            <w:noProof/>
          </w:rPr>
          <w:fldChar w:fldCharType="end"/>
        </w:r>
        <w:r w:rsidR="003C33CA" w:rsidRPr="00A3659F" w:rsidDel="00B124AA">
          <w:rPr>
            <w:rFonts w:ascii="Times New Roman" w:hAnsi="Times New Roman"/>
            <w:noProof/>
          </w:rPr>
          <w:delText xml:space="preserve">, </w:delText>
        </w:r>
        <w:r w:rsidR="00547E23" w:rsidRPr="00A3659F" w:rsidDel="00B124AA">
          <w:fldChar w:fldCharType="begin"/>
        </w:r>
        <w:r w:rsidR="00547E23" w:rsidRPr="00A3659F" w:rsidDel="00B124AA">
          <w:delInstrText xml:space="preserve"> HYPERLINK \l "_ENREF_38" \o "Fraser, 2010 #47" </w:delInstrText>
        </w:r>
        <w:r w:rsidR="00547E23" w:rsidRPr="00A3659F" w:rsidDel="00B124AA">
          <w:fldChar w:fldCharType="separate"/>
        </w:r>
        <w:r w:rsidR="006A58FF" w:rsidRPr="00A3659F" w:rsidDel="00B124AA">
          <w:rPr>
            <w:rFonts w:ascii="Times New Roman" w:hAnsi="Times New Roman"/>
            <w:noProof/>
          </w:rPr>
          <w:delText>38</w:delText>
        </w:r>
        <w:r w:rsidR="00547E23" w:rsidRPr="00A3659F" w:rsidDel="00B124AA">
          <w:rPr>
            <w:rFonts w:ascii="Times New Roman" w:hAnsi="Times New Roman"/>
            <w:noProof/>
          </w:rPr>
          <w:fldChar w:fldCharType="end"/>
        </w:r>
        <w:r w:rsidR="003C33CA" w:rsidRPr="00A3659F" w:rsidDel="00B124AA">
          <w:rPr>
            <w:rFonts w:ascii="Times New Roman" w:hAnsi="Times New Roman"/>
            <w:noProof/>
          </w:rPr>
          <w:delText>]</w:delText>
        </w:r>
        <w:r w:rsidR="00B97147" w:rsidRPr="00342D23" w:rsidDel="00B124AA">
          <w:rPr>
            <w:rFonts w:ascii="Times New Roman" w:hAnsi="Times New Roman"/>
          </w:rPr>
          <w:fldChar w:fldCharType="end"/>
        </w:r>
      </w:del>
      <w:del w:id="1087" w:author="Nasser Mustafa [2]" w:date="2018-09-16T15:15:00Z">
        <w:r w:rsidR="00B97147" w:rsidRPr="00342D23" w:rsidDel="00B124AA">
          <w:rPr>
            <w:rFonts w:ascii="Times New Roman" w:hAnsi="Times New Roman"/>
          </w:rPr>
          <w:delText>.</w:delText>
        </w:r>
      </w:del>
    </w:p>
    <w:p w14:paraId="3C488B75" w14:textId="37CC6061" w:rsidR="00B97147" w:rsidRPr="00342D23" w:rsidRDefault="00B97147" w:rsidP="001B582E">
      <w:pPr>
        <w:tabs>
          <w:tab w:val="left" w:pos="900"/>
        </w:tabs>
        <w:spacing w:line="480" w:lineRule="auto"/>
        <w:jc w:val="both"/>
        <w:rPr>
          <w:rFonts w:ascii="Times New Roman" w:hAnsi="Times New Roman"/>
          <w:lang w:val="en-CA"/>
        </w:rPr>
      </w:pPr>
      <w:r w:rsidRPr="00342D23">
        <w:rPr>
          <w:rFonts w:ascii="Times New Roman" w:hAnsi="Times New Roman"/>
        </w:rPr>
        <w:t>According to a comprehensive study conducted by Winkler and Pilgrim</w:t>
      </w:r>
      <w:del w:id="1088" w:author="Nasser Mustafa [2]" w:date="2018-09-16T15:16:00Z">
        <w:r w:rsidRPr="00342D23" w:rsidDel="00B124AA">
          <w:rPr>
            <w:rFonts w:ascii="Times New Roman" w:hAnsi="Times New Roman"/>
          </w:rPr>
          <w:delText xml:space="preserve"> </w:delText>
        </w:r>
      </w:del>
      <w:ins w:id="1089" w:author="Nasser Mustafa [2]" w:date="2018-09-16T15:16:00Z">
        <w:r w:rsidR="00B124AA">
          <w:rPr>
            <w:rFonts w:ascii="Times New Roman" w:hAnsi="Times New Roman"/>
          </w:rPr>
          <w:t xml:space="preserve"> </w:t>
        </w:r>
        <w:r w:rsidR="00B124AA">
          <w:rPr>
            <w:rFonts w:ascii="Times New Roman" w:hAnsi="Times New Roman"/>
          </w:rPr>
          <w:fldChar w:fldCharType="begin" w:fldLock="1"/>
        </w:r>
      </w:ins>
      <w:r w:rsidR="00B050F0">
        <w:rPr>
          <w:rFonts w:ascii="Times New Roman" w:hAnsi="Times New Roman"/>
        </w:rPr>
        <w:instrText>ADDIN CSL_CITATION {"citationItems":[{"id":"ITEM-1","itemData":{"author":[{"dropping-particle":"","family":"Winkler","given":"Stefan","non-dropping-particle":"","parse-names":false,"suffix":""},{"dropping-particle":"","family":"Pilgrim","given":"Jens","non-dropping-particle":"","parse-names":false,"suffix":""}],"container-title":"Software and Systems Modeling","id":"ITEM-1","issue":"4 ","issued":{"date-parts":[["2010"]]},"page":"529-565","title":"A survey of traceability in requirements engineering and model-driven development","title-short":"SoSyM","type":"article-journal","volume":"9"},"uris":["http://www.mendeley.com/documents/?uuid=85bdb24f-9e92-4bac-baff-56dd4330c39c"]}],"mendeley":{"formattedCitation":"[1]","plainTextFormattedCitation":"[1]","previouslyFormattedCitation":"[1]"},"properties":{"noteIndex":0},"schema":"https://github.com/citation-style-language/schema/raw/master/csl-citation.json"}</w:instrText>
      </w:r>
      <w:r w:rsidR="00B124AA">
        <w:rPr>
          <w:rFonts w:ascii="Times New Roman" w:hAnsi="Times New Roman"/>
        </w:rPr>
        <w:fldChar w:fldCharType="separate"/>
      </w:r>
      <w:r w:rsidR="00627C91" w:rsidRPr="00627C91">
        <w:rPr>
          <w:rFonts w:ascii="Times New Roman" w:hAnsi="Times New Roman"/>
          <w:noProof/>
        </w:rPr>
        <w:t>[1]</w:t>
      </w:r>
      <w:ins w:id="1090" w:author="Nasser Mustafa [2]" w:date="2018-09-16T15:16:00Z">
        <w:r w:rsidR="00B124AA">
          <w:rPr>
            <w:rFonts w:ascii="Times New Roman" w:hAnsi="Times New Roman"/>
          </w:rPr>
          <w:fldChar w:fldCharType="end"/>
        </w:r>
      </w:ins>
      <w:del w:id="1091" w:author="Nasser Mustafa [2]" w:date="2018-09-16T15:16:00Z">
        <w:r w:rsidRPr="00342D23" w:rsidDel="00B124AA">
          <w:rPr>
            <w:rFonts w:ascii="Times New Roman" w:hAnsi="Times New Roman"/>
          </w:rPr>
          <w:fldChar w:fldCharType="begin"/>
        </w:r>
        <w:r w:rsidR="003C33CA" w:rsidRPr="00A3659F" w:rsidDel="00B124AA">
          <w:rPr>
            <w:rFonts w:ascii="Times New Roman" w:hAnsi="Times New Roman"/>
          </w:rPr>
          <w:delInstrText xml:space="preserve"> ADDIN EN.CITE &lt;EndNote&gt;&lt;Cite&gt;&lt;Author&gt;Winkler&lt;/Author&gt;&lt;Year&gt;2010&lt;/Year&gt;&lt;RecNum&gt;23&lt;/RecNum&gt;&lt;DisplayText&gt;[35]&lt;/DisplayText&gt;&lt;record&gt;&lt;rec-number&gt;23&lt;/rec-number&gt;&lt;foreign-keys&gt;&lt;key app="EN" db-id="0fvexaz05rtvw1esxaavpvrkv5f5s0ptttfs"&gt;23&lt;/key&gt;&lt;/foreign-keys&gt;&lt;ref-type name="Journal Article"&gt;17&lt;/ref-type&gt;&lt;contributors&gt;&lt;authors&gt;&lt;author&gt;Winkler, S.&lt;/author&gt;&lt;author&gt;Pilgrim, J.&lt;/author&gt;&lt;/authors&gt;&lt;/contributors&gt;&lt;titles&gt;&lt;title&gt;A survey of traceability in requirements engineering and model-driven development&lt;/title&gt;&lt;secondary-title&gt;Software and Systems Modeling&lt;/secondary-title&gt;&lt;short-title&gt;SoSyM&lt;/short-title&gt;&lt;/titles&gt;&lt;pages&gt;529-565&lt;/pages&gt;&lt;volume&gt;9&lt;/volume&gt;&lt;number&gt;4 &lt;/number&gt;&lt;dates&gt;&lt;year&gt;2010&lt;/year&gt;&lt;/dates&gt;&lt;urls&gt;&lt;/urls&gt;&lt;/record&gt;&lt;/Cite&gt;&lt;/EndNote&gt;</w:delInstrText>
        </w:r>
        <w:r w:rsidRPr="00342D23" w:rsidDel="00B124AA">
          <w:rPr>
            <w:rFonts w:ascii="Times New Roman" w:hAnsi="Times New Roman"/>
          </w:rPr>
          <w:fldChar w:fldCharType="separate"/>
        </w:r>
        <w:r w:rsidR="003C33CA" w:rsidRPr="00A3659F" w:rsidDel="00B124AA">
          <w:rPr>
            <w:rFonts w:ascii="Times New Roman" w:hAnsi="Times New Roman"/>
            <w:noProof/>
          </w:rPr>
          <w:delText>[</w:delText>
        </w:r>
        <w:r w:rsidR="00547E23" w:rsidRPr="00A3659F" w:rsidDel="00B124AA">
          <w:fldChar w:fldCharType="begin"/>
        </w:r>
        <w:r w:rsidR="00547E23" w:rsidRPr="00A3659F" w:rsidDel="00B124AA">
          <w:delInstrText xml:space="preserve"> HYPERLINK \l "_ENREF_35" \o "Winkler, 2010 #23" </w:delInstrText>
        </w:r>
        <w:r w:rsidR="00547E23" w:rsidRPr="00A3659F" w:rsidDel="00B124AA">
          <w:fldChar w:fldCharType="separate"/>
        </w:r>
        <w:r w:rsidR="006A58FF" w:rsidRPr="00A3659F" w:rsidDel="00B124AA">
          <w:rPr>
            <w:rFonts w:ascii="Times New Roman" w:hAnsi="Times New Roman"/>
            <w:noProof/>
          </w:rPr>
          <w:delText>35</w:delText>
        </w:r>
        <w:r w:rsidR="00547E23" w:rsidRPr="00A3659F" w:rsidDel="00B124AA">
          <w:rPr>
            <w:rFonts w:ascii="Times New Roman" w:hAnsi="Times New Roman"/>
            <w:noProof/>
          </w:rPr>
          <w:fldChar w:fldCharType="end"/>
        </w:r>
        <w:r w:rsidR="003C33CA" w:rsidRPr="00A3659F" w:rsidDel="00B124AA">
          <w:rPr>
            <w:rFonts w:ascii="Times New Roman" w:hAnsi="Times New Roman"/>
            <w:noProof/>
          </w:rPr>
          <w:delText>]</w:delText>
        </w:r>
        <w:r w:rsidRPr="00342D23" w:rsidDel="00B124AA">
          <w:rPr>
            <w:rFonts w:ascii="Times New Roman" w:hAnsi="Times New Roman"/>
          </w:rPr>
          <w:fldChar w:fldCharType="end"/>
        </w:r>
      </w:del>
      <w:r w:rsidRPr="00342D23">
        <w:rPr>
          <w:rFonts w:ascii="Times New Roman" w:hAnsi="Times New Roman"/>
        </w:rPr>
        <w:t xml:space="preserve">, traceability can be used for many purposes. First, it can be used for development process assessment: the logs of events that occur during the development process are </w:t>
      </w:r>
      <w:r w:rsidRPr="00342D23">
        <w:rPr>
          <w:rFonts w:ascii="Times New Roman" w:hAnsi="Times New Roman"/>
          <w:lang w:val="en-CA"/>
        </w:rPr>
        <w:t xml:space="preserve">contained within traces, these traces can be used to revise and evaluate the development process. Second, traceability information can be used to </w:t>
      </w:r>
      <w:r w:rsidRPr="00342D23">
        <w:rPr>
          <w:rFonts w:ascii="Times New Roman" w:hAnsi="Times New Roman"/>
          <w:noProof/>
          <w:lang w:val="en-CA"/>
        </w:rPr>
        <w:t>discuss</w:t>
      </w:r>
      <w:r w:rsidRPr="00342D23">
        <w:rPr>
          <w:rFonts w:ascii="Times New Roman" w:hAnsi="Times New Roman"/>
          <w:lang w:val="en-CA"/>
        </w:rPr>
        <w:t xml:space="preserve"> different design alternatives; trace links allow tracking functional and non-functional requirements and evaluate alternatives with respect to those requirements. Third, traceability can help perform system validation; the trace links can be analyzed to discover whether all requirements have been fulfilled </w:t>
      </w:r>
      <w:del w:id="1092" w:author="Nasser Mustafa [2]" w:date="2018-09-16T15:17:00Z">
        <w:r w:rsidRPr="00342D23" w:rsidDel="00B124AA">
          <w:rPr>
            <w:rFonts w:ascii="Times New Roman" w:hAnsi="Times New Roman"/>
            <w:lang w:val="en-CA"/>
          </w:rPr>
          <w:fldChar w:fldCharType="begin"/>
        </w:r>
        <w:r w:rsidR="003C33CA" w:rsidRPr="00A3659F" w:rsidDel="00B124AA">
          <w:rPr>
            <w:rFonts w:ascii="Times New Roman" w:hAnsi="Times New Roman"/>
            <w:lang w:val="en-CA"/>
          </w:rPr>
          <w:delInstrText xml:space="preserve"> ADDIN EN.CITE &lt;EndNote&gt;&lt;Cite&gt;&lt;Author&gt;Pinheiro&lt;/Author&gt;&lt;Year&gt;2004&lt;/Year&gt;&lt;RecNum&gt;27&lt;/RecNum&gt;&lt;DisplayText&gt;[40, 41]&lt;/DisplayText&gt;&lt;record&gt;&lt;rec-number&gt;27&lt;/rec-number&gt;&lt;foreign-keys&gt;&lt;key app="EN" db-id="rxfad95wgs5d2dexxekxwt2katzr52wtwdxz" timestamp="0"&gt;27&lt;/key&gt;&lt;/foreign-keys&gt;&lt;ref-type name="Book Section"&gt;5&lt;/ref-type&gt;&lt;contributors&gt;&lt;authors&gt;&lt;author&gt;Francisco A. C.  Pinheiro &lt;/author&gt;&lt;/authors&gt;&lt;secondary-authors&gt;&lt;author&gt;Sampaio do Prado Leite, J. C.&lt;/author&gt;&lt;author&gt;Doorn, J. H.&lt;/author&gt;&lt;/secondary-authors&gt;&lt;/contributors&gt;&lt;titles&gt;&lt;title&gt;Requirements traceability&lt;/title&gt;&lt;secondary-title&gt;Perspectives on software requirements&lt;/secondary-title&gt;&lt;/titles&gt;&lt;pages&gt;91-113&lt;/pages&gt;&lt;volume&gt; &lt;/volume&gt;&lt;number&gt;753&lt;/number&gt;&lt;section&gt;5&lt;/section&gt;&lt;dates&gt;&lt;year&gt;2004&lt;/year&gt;&lt;/dates&gt;&lt;pub-location&gt;Berlin&lt;/pub-location&gt;&lt;publisher&gt;Springer &lt;/publisher&gt;&lt;urls&gt;&lt;/urls&gt;&lt;access-date&gt;July 2013&lt;/access-date&gt;&lt;/record&gt;&lt;/Cite&gt;&lt;Cite&gt;&lt;Author&gt;Brcina&lt;/Author&gt;&lt;Year&gt;2008&lt;/Year&gt;&lt;RecNum&gt;5&lt;/RecNum&gt;&lt;record&gt;&lt;rec-number&gt;5&lt;/rec-number&gt;&lt;foreign-keys&gt;&lt;key app="EN" db-id="t29s95vavtx0sketswr5z9py2tp5xxap5wsf"&gt;5&lt;/key&gt;&lt;/foreign-keys&gt;&lt;ref-type name="Conference Proceedings"&gt;10&lt;/ref-type&gt;&lt;contributors&gt;&lt;authors&gt;&lt;author&gt;Brcina, R.&lt;/author&gt;&lt;author&gt;Riebisch, M.&lt;/author&gt;&lt;/authors&gt;&lt;/contributors&gt;&lt;titles&gt;&lt;title&gt;Definig Traceability for decesion Support systems&lt;/title&gt;&lt;secondary-title&gt;&lt;style face="italic" font="default" size="100%"&gt;European Conference on Model Driven Architecture&lt;/style&gt;&lt;/secondary-title&gt;&lt;short-title&gt;ECMDA&lt;/short-title&gt;&lt;/titles&gt;&lt;dates&gt;&lt;year&gt;2008&lt;/year&gt;&lt;/dates&gt;&lt;pub-location&gt;Germany, Berlin&lt;/pub-location&gt;&lt;urls&gt;&lt;/urls&gt;&lt;/record&gt;&lt;/Cite&gt;&lt;/EndNote&gt;</w:delInstrText>
        </w:r>
        <w:r w:rsidRPr="00342D23" w:rsidDel="00B124AA">
          <w:rPr>
            <w:rFonts w:ascii="Times New Roman" w:hAnsi="Times New Roman"/>
            <w:lang w:val="en-CA"/>
          </w:rPr>
          <w:fldChar w:fldCharType="separate"/>
        </w:r>
        <w:r w:rsidR="003C33CA" w:rsidRPr="00A3659F" w:rsidDel="00B124AA">
          <w:rPr>
            <w:rFonts w:ascii="Times New Roman" w:hAnsi="Times New Roman"/>
            <w:noProof/>
            <w:lang w:val="en-CA"/>
          </w:rPr>
          <w:delText>[</w:delText>
        </w:r>
        <w:r w:rsidR="00547E23" w:rsidRPr="00A3659F" w:rsidDel="00B124AA">
          <w:fldChar w:fldCharType="begin"/>
        </w:r>
        <w:r w:rsidR="00547E23" w:rsidRPr="00A3659F" w:rsidDel="00B124AA">
          <w:delInstrText xml:space="preserve"> HYPERLINK \l "_ENREF_40" \o "Pinheiro, 2004 #27" </w:delInstrText>
        </w:r>
        <w:r w:rsidR="00547E23" w:rsidRPr="00A3659F" w:rsidDel="00B124AA">
          <w:fldChar w:fldCharType="separate"/>
        </w:r>
        <w:r w:rsidR="006A58FF" w:rsidRPr="00A3659F" w:rsidDel="00B124AA">
          <w:rPr>
            <w:rFonts w:ascii="Times New Roman" w:hAnsi="Times New Roman"/>
            <w:noProof/>
            <w:lang w:val="en-CA"/>
          </w:rPr>
          <w:delText>40</w:delText>
        </w:r>
        <w:r w:rsidR="00547E23" w:rsidRPr="00A3659F" w:rsidDel="00B124AA">
          <w:rPr>
            <w:rFonts w:ascii="Times New Roman" w:hAnsi="Times New Roman"/>
            <w:noProof/>
            <w:lang w:val="en-CA"/>
          </w:rPr>
          <w:fldChar w:fldCharType="end"/>
        </w:r>
        <w:r w:rsidR="003C33CA" w:rsidRPr="00A3659F" w:rsidDel="00B124AA">
          <w:rPr>
            <w:rFonts w:ascii="Times New Roman" w:hAnsi="Times New Roman"/>
            <w:noProof/>
            <w:lang w:val="en-CA"/>
          </w:rPr>
          <w:delText xml:space="preserve">, </w:delText>
        </w:r>
        <w:r w:rsidR="00547E23" w:rsidRPr="00A3659F" w:rsidDel="00B124AA">
          <w:fldChar w:fldCharType="begin"/>
        </w:r>
        <w:r w:rsidR="00547E23" w:rsidRPr="00A3659F" w:rsidDel="00B124AA">
          <w:delInstrText xml:space="preserve"> HYPERLINK \l "_ENREF_41" \o "Brcina, 2008 #5" </w:delInstrText>
        </w:r>
        <w:r w:rsidR="00547E23" w:rsidRPr="00A3659F" w:rsidDel="00B124AA">
          <w:fldChar w:fldCharType="separate"/>
        </w:r>
        <w:r w:rsidR="006A58FF" w:rsidRPr="00A3659F" w:rsidDel="00B124AA">
          <w:rPr>
            <w:rFonts w:ascii="Times New Roman" w:hAnsi="Times New Roman"/>
            <w:noProof/>
            <w:lang w:val="en-CA"/>
          </w:rPr>
          <w:delText>41</w:delText>
        </w:r>
        <w:r w:rsidR="00547E23" w:rsidRPr="00A3659F" w:rsidDel="00B124AA">
          <w:rPr>
            <w:rFonts w:ascii="Times New Roman" w:hAnsi="Times New Roman"/>
            <w:noProof/>
            <w:lang w:val="en-CA"/>
          </w:rPr>
          <w:fldChar w:fldCharType="end"/>
        </w:r>
        <w:r w:rsidR="003C33CA" w:rsidRPr="00A3659F" w:rsidDel="00B124AA">
          <w:rPr>
            <w:rFonts w:ascii="Times New Roman" w:hAnsi="Times New Roman"/>
            <w:noProof/>
            <w:lang w:val="en-CA"/>
          </w:rPr>
          <w:delText>]</w:delText>
        </w:r>
        <w:r w:rsidRPr="00342D23" w:rsidDel="00B124AA">
          <w:rPr>
            <w:rFonts w:ascii="Times New Roman" w:hAnsi="Times New Roman"/>
            <w:lang w:val="en-CA"/>
          </w:rPr>
          <w:fldChar w:fldCharType="end"/>
        </w:r>
      </w:del>
      <w:ins w:id="1093" w:author="Nasser Mustafa [2]" w:date="2018-09-16T15:34:00Z">
        <w:r w:rsidR="00960D95">
          <w:rPr>
            <w:rFonts w:ascii="Times New Roman" w:hAnsi="Times New Roman"/>
            <w:lang w:val="en-CA"/>
          </w:rPr>
          <w:fldChar w:fldCharType="begin" w:fldLock="1"/>
        </w:r>
      </w:ins>
      <w:r w:rsidR="00B050F0">
        <w:rPr>
          <w:rFonts w:ascii="Times New Roman" w:hAnsi="Times New Roman"/>
          <w:lang w:val="en-CA"/>
        </w:rPr>
        <w:instrText>ADDIN CSL_CITATION {"citationItems":[{"id":"ITEM-1","itemData":{"chapter-number":"5","container-title":"Perspectives on software requirements","editor":[{"dropping-particle":"","family":"Sampaio do Prado Leite","given":"J C","non-dropping-particle":"","parse-names":false,"suffix":""},{"dropping-particle":"","family":"Doorn","given":"J H","non-dropping-particle":"","parse-names":false,"suffix":""}],"id":"ITEM-1","issue":"753","issued":{"date-parts":[["2004"]]},"page":"91-113","publisher":"Springer ","publisher-place":"Berlin","title":"Requirements traceability","type":"chapter"},"uris":["http://www.mendeley.com/documents/?uuid=70a1d3a7-56cd-434b-8983-7d654af88782"]},{"id":"ITEM-2","itemData":{"author":[{"dropping-particle":"","family":"Brcina","given":"Robert","non-dropping-particle":"","parse-names":false,"suffix":""},{"dropping-particle":"","family":"Riebisch","given":"Matthias","non-dropping-particle":"","parse-names":false,"suffix":""}],"container-title":"European Conference on Model Driven Architecture","id":"ITEM-2","issued":{"date-parts":[["2008"]]},"page":"39-48","publisher-place":"Germany, Berlin","title":"Definig Traceability for decesion Support systems","type":"article-magazine"},"uris":["http://www.mendeley.com/documents/?uuid=3f4294d6-2a9e-4b2e-9ddb-9b0a67409748"]}],"mendeley":{"formattedCitation":"[6], [7]","plainTextFormattedCitation":"[6], [7]","previouslyFormattedCitation":"[6], [7]"},"properties":{"noteIndex":0},"schema":"https://github.com/citation-style-language/schema/raw/master/csl-citation.json"}</w:instrText>
      </w:r>
      <w:r w:rsidR="00960D95">
        <w:rPr>
          <w:rFonts w:ascii="Times New Roman" w:hAnsi="Times New Roman"/>
          <w:lang w:val="en-CA"/>
        </w:rPr>
        <w:fldChar w:fldCharType="separate"/>
      </w:r>
      <w:r w:rsidR="00627C91" w:rsidRPr="00627C91">
        <w:rPr>
          <w:rFonts w:ascii="Times New Roman" w:hAnsi="Times New Roman"/>
          <w:noProof/>
          <w:lang w:val="en-CA"/>
        </w:rPr>
        <w:t>[6], [7]</w:t>
      </w:r>
      <w:ins w:id="1094" w:author="Nasser Mustafa [2]" w:date="2018-09-16T15:34:00Z">
        <w:r w:rsidR="00960D95">
          <w:rPr>
            <w:rFonts w:ascii="Times New Roman" w:hAnsi="Times New Roman"/>
            <w:lang w:val="en-CA"/>
          </w:rPr>
          <w:fldChar w:fldCharType="end"/>
        </w:r>
      </w:ins>
      <w:r w:rsidRPr="00342D23">
        <w:rPr>
          <w:rFonts w:ascii="Times New Roman" w:hAnsi="Times New Roman"/>
          <w:lang w:val="en-CA"/>
        </w:rPr>
        <w:t>; Traceability information can be used by project managers to track requirements in order to find out which requirements are released and which requirements are not yet implemented</w:t>
      </w:r>
      <w:del w:id="1095" w:author="Nasser Mustafa [2]" w:date="2018-09-16T15:35:00Z">
        <w:r w:rsidRPr="00342D23" w:rsidDel="006172CC">
          <w:rPr>
            <w:rFonts w:ascii="Times New Roman" w:hAnsi="Times New Roman"/>
            <w:lang w:val="en-CA"/>
          </w:rPr>
          <w:delText xml:space="preserve"> </w:delText>
        </w:r>
        <w:r w:rsidRPr="00342D23" w:rsidDel="006172CC">
          <w:rPr>
            <w:rFonts w:ascii="Times New Roman" w:hAnsi="Times New Roman"/>
            <w:lang w:val="en-CA"/>
          </w:rPr>
          <w:fldChar w:fldCharType="begin"/>
        </w:r>
        <w:r w:rsidR="003C33CA" w:rsidRPr="00A3659F" w:rsidDel="006172CC">
          <w:rPr>
            <w:rFonts w:ascii="Times New Roman" w:hAnsi="Times New Roman"/>
            <w:lang w:val="en-CA"/>
          </w:rPr>
          <w:delInstrText xml:space="preserve"> ADDIN EN.CITE &lt;EndNote&gt;&lt;Cite&gt;&lt;Author&gt;Schwarz&lt;/Author&gt;&lt;Year&gt;2012&lt;/Year&gt;&lt;RecNum&gt;54&lt;/RecNum&gt;&lt;DisplayText&gt;[42]&lt;/DisplayText&gt;&lt;record&gt;&lt;rec-number&gt;54&lt;/rec-number&gt;&lt;foreign-keys&gt;&lt;key app="EN" db-id="0fvexaz05rtvw1esxaavpvrkv5f5s0ptttfs"&gt;54&lt;/key&gt;&lt;/foreign-keys&gt;&lt;ref-type name="Electronic Book"&gt;44&lt;/ref-type&gt;&lt;contributors&gt;&lt;authors&gt;&lt;author&gt;Schwarz, H.&lt;/author&gt;&lt;author&gt;Ebert, J.&lt;/author&gt;&lt;/authors&gt;&lt;/contributors&gt;&lt;titles&gt;&lt;title&gt;Universal traceability&lt;/title&gt;&lt;/titles&gt;&lt;dates&gt;&lt;year&gt;2012&lt;/year&gt;&lt;/dates&gt;&lt;publisher&gt;Logos Verlag Berlin GmbH.&lt;/publisher&gt;&lt;isbn&gt;978-3-8325-3114-0&lt;/isbn&gt;&lt;urls&gt;&lt;/urls&gt;&lt;/record&gt;&lt;/Cite&gt;&lt;/EndNote&gt;</w:delInstrText>
        </w:r>
        <w:r w:rsidRPr="00342D23" w:rsidDel="006172CC">
          <w:rPr>
            <w:rFonts w:ascii="Times New Roman" w:hAnsi="Times New Roman"/>
            <w:lang w:val="en-CA"/>
          </w:rPr>
          <w:fldChar w:fldCharType="separate"/>
        </w:r>
        <w:r w:rsidR="003C33CA" w:rsidRPr="00A3659F" w:rsidDel="006172CC">
          <w:rPr>
            <w:rFonts w:ascii="Times New Roman" w:hAnsi="Times New Roman"/>
            <w:noProof/>
            <w:lang w:val="en-CA"/>
          </w:rPr>
          <w:delText>[</w:delText>
        </w:r>
        <w:r w:rsidR="00547E23" w:rsidRPr="00A3659F" w:rsidDel="006172CC">
          <w:fldChar w:fldCharType="begin"/>
        </w:r>
        <w:r w:rsidR="00547E23" w:rsidRPr="00A3659F" w:rsidDel="006172CC">
          <w:delInstrText xml:space="preserve"> HYPERLINK \l "_ENREF_42" \o "Schwarz, 2012 #54" </w:delInstrText>
        </w:r>
        <w:r w:rsidR="00547E23" w:rsidRPr="00A3659F" w:rsidDel="006172CC">
          <w:fldChar w:fldCharType="separate"/>
        </w:r>
        <w:r w:rsidR="006A58FF" w:rsidRPr="00A3659F" w:rsidDel="006172CC">
          <w:rPr>
            <w:rFonts w:ascii="Times New Roman" w:hAnsi="Times New Roman"/>
            <w:noProof/>
            <w:lang w:val="en-CA"/>
          </w:rPr>
          <w:delText>42</w:delText>
        </w:r>
        <w:r w:rsidR="00547E23" w:rsidRPr="00A3659F" w:rsidDel="006172CC">
          <w:rPr>
            <w:rFonts w:ascii="Times New Roman" w:hAnsi="Times New Roman"/>
            <w:noProof/>
            <w:lang w:val="en-CA"/>
          </w:rPr>
          <w:fldChar w:fldCharType="end"/>
        </w:r>
        <w:r w:rsidR="003C33CA" w:rsidRPr="00A3659F" w:rsidDel="006172CC">
          <w:rPr>
            <w:rFonts w:ascii="Times New Roman" w:hAnsi="Times New Roman"/>
            <w:noProof/>
            <w:lang w:val="en-CA"/>
          </w:rPr>
          <w:delText>]</w:delText>
        </w:r>
        <w:r w:rsidRPr="00342D23" w:rsidDel="006172CC">
          <w:rPr>
            <w:rFonts w:ascii="Times New Roman" w:hAnsi="Times New Roman"/>
            <w:lang w:val="en-CA"/>
          </w:rPr>
          <w:fldChar w:fldCharType="end"/>
        </w:r>
      </w:del>
      <w:ins w:id="1096" w:author="Nasser Mustafa [2]" w:date="2018-09-16T15:35:00Z">
        <w:r w:rsidR="006172CC">
          <w:rPr>
            <w:rFonts w:ascii="Times New Roman" w:hAnsi="Times New Roman"/>
            <w:lang w:val="en-CA"/>
          </w:rPr>
          <w:t xml:space="preserve"> </w:t>
        </w:r>
        <w:r w:rsidR="006172CC">
          <w:rPr>
            <w:rFonts w:ascii="Times New Roman" w:hAnsi="Times New Roman"/>
            <w:lang w:val="en-CA"/>
          </w:rPr>
          <w:fldChar w:fldCharType="begin" w:fldLock="1"/>
        </w:r>
      </w:ins>
      <w:r w:rsidR="00B050F0">
        <w:rPr>
          <w:rFonts w:ascii="Times New Roman" w:hAnsi="Times New Roman"/>
          <w:lang w:val="en-CA"/>
        </w:rPr>
        <w:instrText>ADDIN CSL_CITATION {"citationItems":[{"id":"ITEM-1","itemData":{"ISBN":"978-3-8325-3114-0","author":[{"dropping-particle":"","family":"Hanes","given":"Schwarz","non-dropping-particle":"","parse-names":false,"suffix":""}],"editor":[{"dropping-particle":"","family":"Grimm","given":"Rudiger","non-dropping-particle":"","parse-names":false,"suffix":""},{"dropping-particle":"","family":"Ebert","given":"Jurgen","non-dropping-particle":"","parse-names":false,"suffix":""},{"dropping-particle":"","family":"Abmann","given":"Uwe","non-dropping-particle":"","parse-names":false,"suffix":""}],"id":"ITEM-1","issued":{"date-parts":[["2012"]]},"number-of-pages":"277","publisher":"Logos-Verlag","publisher-place":"Berlin","title":"Universal Traceability:  A Comprehensive, Generic, Technology-Independent, and Semantically Rich Approach","type":"book"},"uris":["http://www.mendeley.com/documents/?uuid=00c114db-9944-4554-97b9-3a00e8510ebc"]}],"mendeley":{"formattedCitation":"[8]","plainTextFormattedCitation":"[8]","previouslyFormattedCitation":"[8]"},"properties":{"noteIndex":0},"schema":"https://github.com/citation-style-language/schema/raw/master/csl-citation.json"}</w:instrText>
      </w:r>
      <w:r w:rsidR="006172CC">
        <w:rPr>
          <w:rFonts w:ascii="Times New Roman" w:hAnsi="Times New Roman"/>
          <w:lang w:val="en-CA"/>
        </w:rPr>
        <w:fldChar w:fldCharType="separate"/>
      </w:r>
      <w:r w:rsidR="00627C91" w:rsidRPr="00627C91">
        <w:rPr>
          <w:rFonts w:ascii="Times New Roman" w:hAnsi="Times New Roman"/>
          <w:noProof/>
          <w:lang w:val="en-CA"/>
        </w:rPr>
        <w:t>[8]</w:t>
      </w:r>
      <w:ins w:id="1097" w:author="Nasser Mustafa [2]" w:date="2018-09-16T15:35:00Z">
        <w:r w:rsidR="006172CC">
          <w:rPr>
            <w:rFonts w:ascii="Times New Roman" w:hAnsi="Times New Roman"/>
            <w:lang w:val="en-CA"/>
          </w:rPr>
          <w:fldChar w:fldCharType="end"/>
        </w:r>
      </w:ins>
      <w:r w:rsidRPr="00342D23">
        <w:rPr>
          <w:rFonts w:ascii="Times New Roman" w:hAnsi="Times New Roman"/>
          <w:lang w:val="en-CA"/>
        </w:rPr>
        <w:t>. Fourth, traceability information can be utilized in project management to perform impact analysis</w:t>
      </w:r>
      <w:del w:id="1098" w:author="Nasser Mustafa [2]" w:date="2018-09-16T15:34:00Z">
        <w:r w:rsidRPr="00342D23" w:rsidDel="006172CC">
          <w:rPr>
            <w:rFonts w:ascii="Times New Roman" w:hAnsi="Times New Roman"/>
            <w:lang w:val="en-CA"/>
          </w:rPr>
          <w:delText xml:space="preserve"> </w:delText>
        </w:r>
      </w:del>
      <w:ins w:id="1099" w:author="Nasser Mustafa [2]" w:date="2018-09-16T15:34:00Z">
        <w:r w:rsidR="006172CC">
          <w:rPr>
            <w:rFonts w:ascii="Times New Roman" w:hAnsi="Times New Roman"/>
            <w:lang w:val="en-CA"/>
          </w:rPr>
          <w:t xml:space="preserve"> </w:t>
        </w:r>
        <w:r w:rsidR="006172CC">
          <w:rPr>
            <w:rFonts w:ascii="Times New Roman" w:hAnsi="Times New Roman"/>
            <w:lang w:val="en-CA"/>
          </w:rPr>
          <w:fldChar w:fldCharType="begin" w:fldLock="1"/>
        </w:r>
      </w:ins>
      <w:r w:rsidR="00B050F0">
        <w:rPr>
          <w:rFonts w:ascii="Times New Roman" w:hAnsi="Times New Roman"/>
          <w:lang w:val="en-CA"/>
        </w:rPr>
        <w:instrText>ADDIN CSL_CITATION {"citationItems":[{"id":"ITEM-1","itemData":{"author":[{"dropping-particle":"","family":"Brcina","given":"Robert","non-dropping-particle":"","parse-names":false,"suffix":""},{"dropping-particle":"","family":"Riebisch","given":"Matthias","non-dropping-particle":"","parse-names":false,"suffix":""}],"container-title":"European Conference on Model Driven Architecture","id":"ITEM-1","issued":{"date-parts":[["2008"]]},"page":"39-48","publisher-place":"Germany, Berlin","title":"Definig Traceability for decesion Support systems","type":"article-magazine"},"uris":["http://www.mendeley.com/documents/?uuid=3f4294d6-2a9e-4b2e-9ddb-9b0a67409748"]}],"mendeley":{"formattedCitation":"[7]","plainTextFormattedCitation":"[7]","previouslyFormattedCitation":"[7]"},"properties":{"noteIndex":0},"schema":"https://github.com/citation-style-language/schema/raw/master/csl-citation.json"}</w:instrText>
      </w:r>
      <w:r w:rsidR="006172CC">
        <w:rPr>
          <w:rFonts w:ascii="Times New Roman" w:hAnsi="Times New Roman"/>
          <w:lang w:val="en-CA"/>
        </w:rPr>
        <w:fldChar w:fldCharType="separate"/>
      </w:r>
      <w:r w:rsidR="00627C91" w:rsidRPr="00627C91">
        <w:rPr>
          <w:rFonts w:ascii="Times New Roman" w:hAnsi="Times New Roman"/>
          <w:noProof/>
          <w:lang w:val="en-CA"/>
        </w:rPr>
        <w:t>[7]</w:t>
      </w:r>
      <w:ins w:id="1100" w:author="Nasser Mustafa [2]" w:date="2018-09-16T15:34:00Z">
        <w:r w:rsidR="006172CC">
          <w:rPr>
            <w:rFonts w:ascii="Times New Roman" w:hAnsi="Times New Roman"/>
            <w:lang w:val="en-CA"/>
          </w:rPr>
          <w:fldChar w:fldCharType="end"/>
        </w:r>
      </w:ins>
      <w:del w:id="1101" w:author="Nasser Mustafa [2]" w:date="2018-09-16T15:34:00Z">
        <w:r w:rsidRPr="00342D23" w:rsidDel="006172CC">
          <w:rPr>
            <w:rFonts w:ascii="Times New Roman" w:hAnsi="Times New Roman"/>
            <w:lang w:val="en-CA"/>
          </w:rPr>
          <w:fldChar w:fldCharType="begin"/>
        </w:r>
        <w:r w:rsidR="003C33CA" w:rsidRPr="00A3659F" w:rsidDel="006172CC">
          <w:rPr>
            <w:rFonts w:ascii="Times New Roman" w:hAnsi="Times New Roman"/>
            <w:lang w:val="en-CA"/>
          </w:rPr>
          <w:delInstrText xml:space="preserve"> ADDIN EN.CITE &lt;EndNote&gt;&lt;Cite&gt;&lt;Author&gt;Brcina&lt;/Author&gt;&lt;Year&gt;2008&lt;/Year&gt;&lt;RecNum&gt;43&lt;/RecNum&gt;&lt;DisplayText&gt;[41]&lt;/DisplayText&gt;&lt;record&gt;&lt;rec-number&gt;43&lt;/rec-number&gt;&lt;foreign-keys&gt;&lt;key app="EN" db-id="0fvexaz05rtvw1esxaavpvrkv5f5s0ptttfs"&gt;43&lt;/key&gt;&lt;/foreign-keys&gt;&lt;ref-type name="Conference Proceedings"&gt;10&lt;/ref-type&gt;&lt;contributors&gt;&lt;authors&gt;&lt;author&gt;Brcina, R.&lt;/author&gt;&lt;author&gt;Riebisch, M.&lt;/author&gt;&lt;/authors&gt;&lt;/contributors&gt;&lt;titles&gt;&lt;title&gt;Definig Traceability for decesion Support systems&lt;/title&gt;&lt;secondary-title&gt;&lt;style face="italic" font="default" size="100%"&gt;European Conference on Model Driven Architecture&lt;/style&gt;&lt;/secondary-title&gt;&lt;short-title&gt;ECMDA&lt;/short-title&gt;&lt;/titles&gt;&lt;dates&gt;&lt;year&gt;2008&lt;/year&gt;&lt;/dates&gt;&lt;pub-location&gt;Germany, Berlin&lt;/pub-location&gt;&lt;urls&gt;&lt;/urls&gt;&lt;/record&gt;&lt;/Cite&gt;&lt;/EndNote&gt;</w:delInstrText>
        </w:r>
        <w:r w:rsidRPr="00342D23" w:rsidDel="006172CC">
          <w:rPr>
            <w:rFonts w:ascii="Times New Roman" w:hAnsi="Times New Roman"/>
            <w:lang w:val="en-CA"/>
          </w:rPr>
          <w:fldChar w:fldCharType="separate"/>
        </w:r>
        <w:r w:rsidR="003C33CA" w:rsidRPr="00A3659F" w:rsidDel="006172CC">
          <w:rPr>
            <w:rFonts w:ascii="Times New Roman" w:hAnsi="Times New Roman"/>
            <w:noProof/>
            <w:lang w:val="en-CA"/>
          </w:rPr>
          <w:delText>[</w:delText>
        </w:r>
        <w:r w:rsidR="00547E23" w:rsidRPr="00A3659F" w:rsidDel="006172CC">
          <w:fldChar w:fldCharType="begin"/>
        </w:r>
        <w:r w:rsidR="00547E23" w:rsidRPr="00A3659F" w:rsidDel="006172CC">
          <w:delInstrText xml:space="preserve"> HYPERLINK \l "_ENREF_41" \o "Brcina, 2008 #5" </w:delInstrText>
        </w:r>
        <w:r w:rsidR="00547E23" w:rsidRPr="00A3659F" w:rsidDel="006172CC">
          <w:fldChar w:fldCharType="separate"/>
        </w:r>
        <w:r w:rsidR="006A58FF" w:rsidRPr="00A3659F" w:rsidDel="006172CC">
          <w:rPr>
            <w:rFonts w:ascii="Times New Roman" w:hAnsi="Times New Roman"/>
            <w:noProof/>
            <w:lang w:val="en-CA"/>
          </w:rPr>
          <w:delText>41</w:delText>
        </w:r>
        <w:r w:rsidR="00547E23" w:rsidRPr="00A3659F" w:rsidDel="006172CC">
          <w:rPr>
            <w:rFonts w:ascii="Times New Roman" w:hAnsi="Times New Roman"/>
            <w:noProof/>
            <w:lang w:val="en-CA"/>
          </w:rPr>
          <w:fldChar w:fldCharType="end"/>
        </w:r>
        <w:r w:rsidR="003C33CA" w:rsidRPr="00A3659F" w:rsidDel="006172CC">
          <w:rPr>
            <w:rFonts w:ascii="Times New Roman" w:hAnsi="Times New Roman"/>
            <w:noProof/>
            <w:lang w:val="en-CA"/>
          </w:rPr>
          <w:delText>]</w:delText>
        </w:r>
        <w:r w:rsidRPr="00342D23" w:rsidDel="006172CC">
          <w:rPr>
            <w:rFonts w:ascii="Times New Roman" w:hAnsi="Times New Roman"/>
            <w:lang w:val="en-CA"/>
          </w:rPr>
          <w:fldChar w:fldCharType="end"/>
        </w:r>
      </w:del>
      <w:r w:rsidRPr="00342D23">
        <w:rPr>
          <w:rFonts w:ascii="Times New Roman" w:hAnsi="Times New Roman"/>
          <w:lang w:val="en-CA"/>
        </w:rPr>
        <w:t xml:space="preserve">. The trace links can identify dependencies among entities during all phases of system development: for example, the traceability information can be used to assess the effect of changing a requirement on other requirements. Fifth, traceability provides accountability: it can be used to relate requirements or design components to the </w:t>
      </w:r>
      <w:r w:rsidRPr="00342D23">
        <w:rPr>
          <w:rFonts w:ascii="Times New Roman" w:hAnsi="Times New Roman"/>
          <w:noProof/>
          <w:lang w:val="en-CA"/>
        </w:rPr>
        <w:t>stakeholders</w:t>
      </w:r>
      <w:r w:rsidRPr="00342D23">
        <w:rPr>
          <w:rFonts w:ascii="Times New Roman" w:hAnsi="Times New Roman"/>
          <w:lang w:val="en-CA"/>
        </w:rPr>
        <w:t xml:space="preserve"> who originate them</w:t>
      </w:r>
      <w:del w:id="1102" w:author="Nasser Mustafa [2]" w:date="2018-09-16T15:35:00Z">
        <w:r w:rsidRPr="00342D23" w:rsidDel="006172CC">
          <w:rPr>
            <w:rFonts w:ascii="Times New Roman" w:hAnsi="Times New Roman"/>
            <w:lang w:val="en-CA"/>
          </w:rPr>
          <w:delText xml:space="preserve"> </w:delText>
        </w:r>
      </w:del>
      <w:ins w:id="1103" w:author="Nasser Mustafa [2]" w:date="2018-09-16T15:35:00Z">
        <w:r w:rsidR="006172CC">
          <w:rPr>
            <w:rFonts w:ascii="Times New Roman" w:hAnsi="Times New Roman"/>
            <w:lang w:val="en-CA"/>
          </w:rPr>
          <w:t xml:space="preserve"> </w:t>
        </w:r>
        <w:r w:rsidR="006172CC">
          <w:rPr>
            <w:rFonts w:ascii="Times New Roman" w:hAnsi="Times New Roman"/>
            <w:lang w:val="en-CA"/>
          </w:rPr>
          <w:fldChar w:fldCharType="begin" w:fldLock="1"/>
        </w:r>
      </w:ins>
      <w:r w:rsidR="00B050F0">
        <w:rPr>
          <w:rFonts w:ascii="Times New Roman" w:hAnsi="Times New Roman"/>
          <w:lang w:val="en-CA"/>
        </w:rPr>
        <w:instrText>ADDIN CSL_CITATION {"citationItems":[{"id":"ITEM-1","itemData":{"author":[{"dropping-particle":"","family":"Ramesh","given":"Balasubramaniam","non-dropping-particle":"","parse-names":false,"suffix":""},{"dropping-particle":"","family":"Edwards","given":"Mari","non-dropping-particle":"","parse-names":false,"suffix":""}],"container-title":"IEEE International Symposium on Requirements Engineering","id":"ITEM-1","issued":{"date-parts":[["1993"]]},"page":"256-259","title":"Issues in the Development of a Requirements Traceability Model","title-short":"IEEE","type":"paper-conference"},"uris":["http://www.mendeley.com/documents/?uuid=a9c8475e-7ae0-431f-ba23-635b6d8caa02"]}],"mendeley":{"formattedCitation":"[9]","plainTextFormattedCitation":"[9]","previouslyFormattedCitation":"[9]"},"properties":{"noteIndex":0},"schema":"https://github.com/citation-style-language/schema/raw/master/csl-citation.json"}</w:instrText>
      </w:r>
      <w:r w:rsidR="006172CC">
        <w:rPr>
          <w:rFonts w:ascii="Times New Roman" w:hAnsi="Times New Roman"/>
          <w:lang w:val="en-CA"/>
        </w:rPr>
        <w:fldChar w:fldCharType="separate"/>
      </w:r>
      <w:r w:rsidR="00627C91" w:rsidRPr="00627C91">
        <w:rPr>
          <w:rFonts w:ascii="Times New Roman" w:hAnsi="Times New Roman"/>
          <w:noProof/>
          <w:lang w:val="en-CA"/>
        </w:rPr>
        <w:t>[9]</w:t>
      </w:r>
      <w:ins w:id="1104" w:author="Nasser Mustafa [2]" w:date="2018-09-16T15:35:00Z">
        <w:r w:rsidR="006172CC">
          <w:rPr>
            <w:rFonts w:ascii="Times New Roman" w:hAnsi="Times New Roman"/>
            <w:lang w:val="en-CA"/>
          </w:rPr>
          <w:fldChar w:fldCharType="end"/>
        </w:r>
      </w:ins>
      <w:del w:id="1105" w:author="Nasser Mustafa [2]" w:date="2018-09-16T15:35:00Z">
        <w:r w:rsidRPr="00342D23" w:rsidDel="006172CC">
          <w:rPr>
            <w:rFonts w:ascii="Times New Roman" w:hAnsi="Times New Roman"/>
            <w:lang w:val="en-CA"/>
          </w:rPr>
          <w:fldChar w:fldCharType="begin"/>
        </w:r>
        <w:r w:rsidR="003C33CA" w:rsidRPr="00A3659F" w:rsidDel="006172CC">
          <w:rPr>
            <w:rFonts w:ascii="Times New Roman" w:hAnsi="Times New Roman"/>
            <w:lang w:val="en-CA"/>
          </w:rPr>
          <w:delInstrText xml:space="preserve"> ADDIN EN.CITE &lt;EndNote&gt;&lt;Cite&gt;&lt;Author&gt;Ramesh&lt;/Author&gt;&lt;Year&gt;1993&lt;/Year&gt;&lt;RecNum&gt;5&lt;/RecNum&gt;&lt;DisplayText&gt;[43]&lt;/DisplayText&gt;&lt;record&gt;&lt;rec-number&gt;5&lt;/rec-number&gt;&lt;foreign-keys&gt;&lt;key app="EN" db-id="rxfad95wgs5d2dexxekxwt2katzr52wtwdxz" timestamp="0"&gt;5&lt;/key&gt;&lt;/foreign-keys&gt;&lt;ref-type name="Conference Proceedings"&gt;10&lt;/ref-type&gt;&lt;contributors&gt;&lt;authors&gt;&lt;author&gt;Balasubramaniam Ramesh&lt;/author&gt;&lt;author&gt;Mari Edwards&lt;/author&gt;&lt;/authors&gt;&lt;/contributors&gt;&lt;titles&gt;&lt;title&gt;Issues in the Development of a Requirements Traceability Model&lt;/title&gt;&lt;secondary-title&gt;IEEE International Symposium on Requirements Engineering&lt;/secondary-title&gt;&lt;short-title&gt;IEEE&lt;/short-title&gt;&lt;/titles&gt;&lt;pages&gt;256-259&lt;/pages&gt;&lt;dates&gt;&lt;year&gt;1993&lt;/year&gt;&lt;/dates&gt;&lt;urls&gt;&lt;/urls&gt;&lt;/record&gt;&lt;/Cite&gt;&lt;/EndNote&gt;</w:delInstrText>
        </w:r>
        <w:r w:rsidRPr="00342D23" w:rsidDel="006172CC">
          <w:rPr>
            <w:rFonts w:ascii="Times New Roman" w:hAnsi="Times New Roman"/>
            <w:lang w:val="en-CA"/>
          </w:rPr>
          <w:fldChar w:fldCharType="separate"/>
        </w:r>
        <w:r w:rsidR="003C33CA" w:rsidRPr="00A3659F" w:rsidDel="006172CC">
          <w:rPr>
            <w:rFonts w:ascii="Times New Roman" w:hAnsi="Times New Roman"/>
            <w:noProof/>
            <w:lang w:val="en-CA"/>
          </w:rPr>
          <w:delText>[</w:delText>
        </w:r>
        <w:r w:rsidR="00547E23" w:rsidRPr="00A3659F" w:rsidDel="006172CC">
          <w:fldChar w:fldCharType="begin"/>
        </w:r>
        <w:r w:rsidR="00547E23" w:rsidRPr="00A3659F" w:rsidDel="006172CC">
          <w:delInstrText xml:space="preserve"> HYPERLINK \l "_ENREF_43" \o "Ramesh, 1993 #5" </w:delInstrText>
        </w:r>
        <w:r w:rsidR="00547E23" w:rsidRPr="00A3659F" w:rsidDel="006172CC">
          <w:fldChar w:fldCharType="separate"/>
        </w:r>
        <w:r w:rsidR="006A58FF" w:rsidRPr="00A3659F" w:rsidDel="006172CC">
          <w:rPr>
            <w:rFonts w:ascii="Times New Roman" w:hAnsi="Times New Roman"/>
            <w:noProof/>
            <w:lang w:val="en-CA"/>
          </w:rPr>
          <w:delText>43</w:delText>
        </w:r>
        <w:r w:rsidR="00547E23" w:rsidRPr="00A3659F" w:rsidDel="006172CC">
          <w:rPr>
            <w:rFonts w:ascii="Times New Roman" w:hAnsi="Times New Roman"/>
            <w:noProof/>
            <w:lang w:val="en-CA"/>
          </w:rPr>
          <w:fldChar w:fldCharType="end"/>
        </w:r>
        <w:r w:rsidR="003C33CA" w:rsidRPr="00A3659F" w:rsidDel="006172CC">
          <w:rPr>
            <w:rFonts w:ascii="Times New Roman" w:hAnsi="Times New Roman"/>
            <w:noProof/>
            <w:lang w:val="en-CA"/>
          </w:rPr>
          <w:delText>]</w:delText>
        </w:r>
        <w:r w:rsidRPr="00342D23" w:rsidDel="006172CC">
          <w:rPr>
            <w:rFonts w:ascii="Times New Roman" w:hAnsi="Times New Roman"/>
            <w:lang w:val="en-CA"/>
          </w:rPr>
          <w:fldChar w:fldCharType="end"/>
        </w:r>
      </w:del>
      <w:r w:rsidRPr="00342D23">
        <w:rPr>
          <w:rFonts w:ascii="Times New Roman" w:hAnsi="Times New Roman"/>
          <w:lang w:val="en-CA"/>
        </w:rPr>
        <w:t xml:space="preserve">. For instance, traceability can provide information about who originated a design element, when it was originated, and who </w:t>
      </w:r>
      <w:commentRangeStart w:id="1106"/>
      <w:r w:rsidRPr="00342D23">
        <w:rPr>
          <w:rFonts w:ascii="Times New Roman" w:hAnsi="Times New Roman"/>
          <w:lang w:val="en-CA"/>
        </w:rPr>
        <w:t xml:space="preserve">validated </w:t>
      </w:r>
      <w:commentRangeEnd w:id="1106"/>
      <w:r w:rsidR="005A4CDE">
        <w:rPr>
          <w:rStyle w:val="CommentReference"/>
          <w:rFonts w:ascii="Times New Roman" w:eastAsia="Calibri" w:hAnsi="Times New Roman"/>
        </w:rPr>
        <w:commentReference w:id="1106"/>
      </w:r>
      <w:r w:rsidRPr="00342D23">
        <w:rPr>
          <w:rFonts w:ascii="Times New Roman" w:hAnsi="Times New Roman"/>
          <w:lang w:val="en-CA"/>
        </w:rPr>
        <w:t>it.</w:t>
      </w:r>
      <w:bookmarkStart w:id="1107" w:name="_Ref513150233"/>
      <w:bookmarkStart w:id="1108" w:name="_Ref402194964"/>
      <w:bookmarkStart w:id="1109" w:name="_Ref463182775"/>
      <w:bookmarkStart w:id="1110" w:name="_Ref463182805"/>
      <w:bookmarkStart w:id="1111" w:name="_Ref463182850"/>
      <w:bookmarkStart w:id="1112" w:name="_Ref463184644"/>
    </w:p>
    <w:p w14:paraId="461AD20F" w14:textId="77777777" w:rsidR="00B97147" w:rsidRPr="00342D23" w:rsidRDefault="00B97147" w:rsidP="001B582E">
      <w:pPr>
        <w:pStyle w:val="Style6"/>
        <w:tabs>
          <w:tab w:val="left" w:pos="900"/>
        </w:tabs>
        <w:spacing w:line="480" w:lineRule="auto"/>
        <w:ind w:left="540" w:hanging="450"/>
        <w:jc w:val="both"/>
        <w:rPr>
          <w:rFonts w:ascii="Times New Roman" w:hAnsi="Times New Roman"/>
        </w:rPr>
      </w:pPr>
      <w:bookmarkStart w:id="1113" w:name="_Ref515132353"/>
      <w:bookmarkStart w:id="1114" w:name="_Ref515205475"/>
      <w:bookmarkStart w:id="1115" w:name="_Ref515205481"/>
      <w:bookmarkStart w:id="1116" w:name="_Ref515459973"/>
      <w:bookmarkStart w:id="1117" w:name="_Ref515459982"/>
      <w:bookmarkStart w:id="1118" w:name="_Toc517828318"/>
      <w:bookmarkStart w:id="1119" w:name="_Toc525737315"/>
      <w:bookmarkEnd w:id="1107"/>
      <w:r w:rsidRPr="00342D23">
        <w:rPr>
          <w:rFonts w:ascii="Times New Roman" w:hAnsi="Times New Roman"/>
        </w:rPr>
        <w:t>Thesis Problem</w:t>
      </w:r>
      <w:bookmarkEnd w:id="1108"/>
      <w:r w:rsidRPr="00342D23">
        <w:rPr>
          <w:rFonts w:ascii="Times New Roman" w:hAnsi="Times New Roman"/>
        </w:rPr>
        <w:t>: Tracing Heterogeneous Artifacts</w:t>
      </w:r>
      <w:bookmarkEnd w:id="1109"/>
      <w:bookmarkEnd w:id="1110"/>
      <w:bookmarkEnd w:id="1111"/>
      <w:bookmarkEnd w:id="1112"/>
      <w:bookmarkEnd w:id="1113"/>
      <w:bookmarkEnd w:id="1114"/>
      <w:bookmarkEnd w:id="1115"/>
      <w:bookmarkEnd w:id="1116"/>
      <w:bookmarkEnd w:id="1117"/>
      <w:bookmarkEnd w:id="1118"/>
      <w:bookmarkEnd w:id="1119"/>
    </w:p>
    <w:p w14:paraId="0DF95907" w14:textId="3B7F39A5"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 xml:space="preserve">In </w:t>
      </w:r>
      <w:r w:rsidR="008D1DF9" w:rsidRPr="00342D23">
        <w:rPr>
          <w:rFonts w:ascii="Times New Roman" w:hAnsi="Times New Roman"/>
        </w:rPr>
        <w:t>Systems Engineering</w:t>
      </w:r>
      <w:r w:rsidRPr="00342D23">
        <w:rPr>
          <w:rFonts w:ascii="Times New Roman" w:hAnsi="Times New Roman"/>
        </w:rPr>
        <w:t>, many systems encompass widely different domains of expertise. As an example, consider the engineering of a full flight simulator, which artificially re-creates an aircraft flight and the environment in which it flies and is used for pilot training. A full flight simulator typically includes software (e.g., simulating specific hardware components, simulating missions), visuals and audio (e.g., audio rendering of sound inside the flight deck, video rendering of typical airports), mechanical systems (e.g., to provide accurate force feedback to the pilot, to provide motion for the entire flight deck simulator), communication systems (e.g., air traffic). In this example, several heterogeneous models need to be related to one another during system engineering. These models are heterogeneous primarily because they tend to be specific to the many disciplines that are involved in the design of the system. For instance, one would have a simulation model for mission simulation that can be used to create specific scenarios for training purposes; one model would be a Simulink hydraulic actuation system; one model would be a simulation model of a hardware component; one (graphical) model would be used to represent takeoff and landing characteristics (e.g., visuals, air traffic data) of typical airport</w:t>
      </w:r>
      <w:r w:rsidR="00FD7D95" w:rsidRPr="00342D23">
        <w:rPr>
          <w:rFonts w:ascii="Times New Roman" w:hAnsi="Times New Roman"/>
        </w:rPr>
        <w:t>s</w:t>
      </w:r>
      <w:r w:rsidRPr="00342D23">
        <w:rPr>
          <w:rFonts w:ascii="Times New Roman" w:hAnsi="Times New Roman"/>
        </w:rPr>
        <w:t xml:space="preserve">; one model would record the requirements for the whole system and the requirements for its many (software and hardware) parts; one model would record data about verification and validation activities; one model would record faults and failures. </w:t>
      </w:r>
      <w:r w:rsidRPr="00ED409C">
        <w:rPr>
          <w:rFonts w:ascii="Times New Roman" w:hAnsi="Times New Roman"/>
          <w:highlight w:val="yellow"/>
          <w:rPrChange w:id="1120" w:author="Nasser Mustafa [2]" w:date="2018-09-26T10:32:00Z">
            <w:rPr>
              <w:rFonts w:ascii="Times New Roman" w:hAnsi="Times New Roman"/>
            </w:rPr>
          </w:rPrChange>
        </w:rPr>
        <w:t xml:space="preserve">These models are also heterogeneous because they are not typically specified using a common notation and semantic, i.e., a common metamodel. Indeed, some software elements can be specified with the Unified Modeling Language (UML) </w:t>
      </w:r>
      <w:ins w:id="1121" w:author="Nasser Mustafa [2]" w:date="2018-09-16T15:42:00Z">
        <w:r w:rsidR="007379FE" w:rsidRPr="00ED409C">
          <w:rPr>
            <w:rFonts w:ascii="Times New Roman" w:hAnsi="Times New Roman"/>
            <w:highlight w:val="yellow"/>
            <w:rPrChange w:id="1122" w:author="Nasser Mustafa [2]" w:date="2018-09-26T10:32:00Z">
              <w:rPr>
                <w:rFonts w:ascii="Times New Roman" w:hAnsi="Times New Roman"/>
              </w:rPr>
            </w:rPrChange>
          </w:rPr>
          <w:fldChar w:fldCharType="begin" w:fldLock="1"/>
        </w:r>
      </w:ins>
      <w:r w:rsidR="00B050F0" w:rsidRPr="00ED409C">
        <w:rPr>
          <w:rFonts w:ascii="Times New Roman" w:hAnsi="Times New Roman"/>
          <w:highlight w:val="yellow"/>
          <w:rPrChange w:id="1123" w:author="Nasser Mustafa [2]" w:date="2018-09-26T10:32:00Z">
            <w:rPr>
              <w:rFonts w:ascii="Times New Roman" w:hAnsi="Times New Roman"/>
            </w:rPr>
          </w:rPrChange>
        </w:rPr>
        <w:instrText>ADDIN CSL_CITATION {"citationItems":[{"id":"ITEM-1","itemData":{"URL":"http://www.uml.org/","author":[{"dropping-particle":"","family":"OMG","given":"Object Management Group","non-dropping-particle":"","parse-names":false,"suffix":""}],"id":"ITEM-1","issue":"10/7/2014","issued":{"date-parts":[["2014"]]},"title":"Unified Modeling Language","type":"webpage","volume":"2014"},"uris":["http://www.mendeley.com/documents/?uuid=77c19396-c38c-4e56-b225-c4f07ecb3640"]}],"mendeley":{"formattedCitation":"[10]","plainTextFormattedCitation":"[10]","previouslyFormattedCitation":"[10]"},"properties":{"noteIndex":0},"schema":"https://github.com/citation-style-language/schema/raw/master/csl-citation.json"}</w:instrText>
      </w:r>
      <w:r w:rsidR="007379FE" w:rsidRPr="00ED409C">
        <w:rPr>
          <w:rFonts w:ascii="Times New Roman" w:hAnsi="Times New Roman"/>
          <w:highlight w:val="yellow"/>
          <w:rPrChange w:id="1124" w:author="Nasser Mustafa [2]" w:date="2018-09-26T10:32:00Z">
            <w:rPr>
              <w:rFonts w:ascii="Times New Roman" w:hAnsi="Times New Roman"/>
            </w:rPr>
          </w:rPrChange>
        </w:rPr>
        <w:fldChar w:fldCharType="separate"/>
      </w:r>
      <w:r w:rsidR="00627C91" w:rsidRPr="00ED409C">
        <w:rPr>
          <w:rFonts w:ascii="Times New Roman" w:hAnsi="Times New Roman"/>
          <w:noProof/>
          <w:highlight w:val="yellow"/>
          <w:rPrChange w:id="1125" w:author="Nasser Mustafa [2]" w:date="2018-09-26T10:32:00Z">
            <w:rPr>
              <w:rFonts w:ascii="Times New Roman" w:hAnsi="Times New Roman"/>
              <w:noProof/>
            </w:rPr>
          </w:rPrChange>
        </w:rPr>
        <w:t>[10]</w:t>
      </w:r>
      <w:ins w:id="1126" w:author="Nasser Mustafa [2]" w:date="2018-09-16T15:42:00Z">
        <w:r w:rsidR="007379FE" w:rsidRPr="00ED409C">
          <w:rPr>
            <w:rFonts w:ascii="Times New Roman" w:hAnsi="Times New Roman"/>
            <w:highlight w:val="yellow"/>
            <w:rPrChange w:id="1127" w:author="Nasser Mustafa [2]" w:date="2018-09-26T10:32:00Z">
              <w:rPr>
                <w:rFonts w:ascii="Times New Roman" w:hAnsi="Times New Roman"/>
              </w:rPr>
            </w:rPrChange>
          </w:rPr>
          <w:fldChar w:fldCharType="end"/>
        </w:r>
      </w:ins>
      <w:del w:id="1128" w:author="Nasser Mustafa [2]" w:date="2018-09-16T15:40:00Z">
        <w:r w:rsidRPr="00ED409C" w:rsidDel="007379FE">
          <w:rPr>
            <w:rFonts w:ascii="Times New Roman" w:hAnsi="Times New Roman"/>
            <w:highlight w:val="yellow"/>
            <w:rPrChange w:id="1129" w:author="Nasser Mustafa [2]" w:date="2018-09-26T10:32:00Z">
              <w:rPr>
                <w:rFonts w:ascii="Times New Roman" w:hAnsi="Times New Roman"/>
              </w:rPr>
            </w:rPrChange>
          </w:rPr>
          <w:fldChar w:fldCharType="begin"/>
        </w:r>
        <w:r w:rsidR="003C33CA" w:rsidRPr="00ED409C" w:rsidDel="007379FE">
          <w:rPr>
            <w:rFonts w:ascii="Times New Roman" w:hAnsi="Times New Roman"/>
            <w:highlight w:val="yellow"/>
            <w:rPrChange w:id="1130" w:author="Nasser Mustafa [2]" w:date="2018-09-26T10:32:00Z">
              <w:rPr>
                <w:rFonts w:ascii="Times New Roman" w:hAnsi="Times New Roman"/>
              </w:rPr>
            </w:rPrChange>
          </w:rPr>
          <w:delInstrText xml:space="preserve"> ADDIN EN.CITE &lt;EndNote&gt;&lt;Cite&gt;&lt;Author&gt;Object Management Group&lt;/Author&gt;&lt;Year&gt;2015&lt;/Year&gt;&lt;RecNum&gt;69&lt;/RecNum&gt;&lt;DisplayText&gt;[44]&lt;/DisplayText&gt;&lt;record&gt;&lt;rec-number&gt;69&lt;/rec-number&gt;&lt;foreign-keys&gt;&lt;key app="EN" db-id="xr00rastqwzepdev05rprtatzed2t0fsttat"&gt;69&lt;/key&gt;&lt;/foreign-keys&gt;&lt;ref-type name="Web Page"&gt;12&lt;/ref-type&gt;&lt;contributors&gt;&lt;authors&gt;&lt;author&gt;Object Management Group,&lt;/author&gt;&lt;/authors&gt;&lt;/contributors&gt;&lt;titles&gt;&lt;title&gt;Unified Modeling Language (UML)&lt;/title&gt;&lt;/titles&gt;&lt;volume&gt;2015&lt;/volume&gt;&lt;number&gt;May 10&lt;/number&gt;&lt;dates&gt;&lt;year&gt;2015&lt;/year&gt;&lt;/dates&gt;&lt;urls&gt;&lt;related-urls&gt;&lt;url&gt;http://www.uml.org/&lt;/url&gt;&lt;/related-urls&gt;&lt;/urls&gt;&lt;custom1&gt;2015&lt;/custom1&gt;&lt;custom2&gt;May 10&lt;/custom2&gt;&lt;/record&gt;&lt;/Cite&gt;&lt;/EndNote&gt;</w:delInstrText>
        </w:r>
        <w:r w:rsidRPr="00ED409C" w:rsidDel="007379FE">
          <w:rPr>
            <w:rFonts w:ascii="Times New Roman" w:hAnsi="Times New Roman"/>
            <w:highlight w:val="yellow"/>
            <w:rPrChange w:id="1131" w:author="Nasser Mustafa [2]" w:date="2018-09-26T10:32:00Z">
              <w:rPr>
                <w:rFonts w:ascii="Times New Roman" w:hAnsi="Times New Roman"/>
              </w:rPr>
            </w:rPrChange>
          </w:rPr>
          <w:fldChar w:fldCharType="separate"/>
        </w:r>
        <w:r w:rsidR="003C33CA" w:rsidRPr="00ED409C" w:rsidDel="007379FE">
          <w:rPr>
            <w:rFonts w:ascii="Times New Roman" w:hAnsi="Times New Roman"/>
            <w:noProof/>
            <w:highlight w:val="yellow"/>
            <w:rPrChange w:id="1132" w:author="Nasser Mustafa [2]" w:date="2018-09-26T10:32:00Z">
              <w:rPr>
                <w:rFonts w:ascii="Times New Roman" w:hAnsi="Times New Roman"/>
                <w:noProof/>
              </w:rPr>
            </w:rPrChange>
          </w:rPr>
          <w:delText>[</w:delText>
        </w:r>
        <w:r w:rsidR="00547E23" w:rsidRPr="00ED409C" w:rsidDel="007379FE">
          <w:rPr>
            <w:highlight w:val="yellow"/>
            <w:rPrChange w:id="1133" w:author="Nasser Mustafa [2]" w:date="2018-09-26T10:32:00Z">
              <w:rPr/>
            </w:rPrChange>
          </w:rPr>
          <w:fldChar w:fldCharType="begin"/>
        </w:r>
        <w:r w:rsidR="00547E23" w:rsidRPr="00ED409C" w:rsidDel="007379FE">
          <w:rPr>
            <w:highlight w:val="yellow"/>
            <w:rPrChange w:id="1134" w:author="Nasser Mustafa [2]" w:date="2018-09-26T10:32:00Z">
              <w:rPr/>
            </w:rPrChange>
          </w:rPr>
          <w:delInstrText xml:space="preserve"> HYPERLINK \l "_ENREF_44" \o "Object Management Group, 2015 #69" </w:delInstrText>
        </w:r>
        <w:r w:rsidR="00547E23" w:rsidRPr="00ED409C" w:rsidDel="007379FE">
          <w:rPr>
            <w:highlight w:val="yellow"/>
            <w:rPrChange w:id="1135" w:author="Nasser Mustafa [2]" w:date="2018-09-26T10:32:00Z">
              <w:rPr>
                <w:rFonts w:ascii="Times New Roman" w:hAnsi="Times New Roman"/>
                <w:noProof/>
              </w:rPr>
            </w:rPrChange>
          </w:rPr>
          <w:fldChar w:fldCharType="separate"/>
        </w:r>
        <w:r w:rsidR="006A58FF" w:rsidRPr="00ED409C" w:rsidDel="007379FE">
          <w:rPr>
            <w:rFonts w:ascii="Times New Roman" w:hAnsi="Times New Roman"/>
            <w:noProof/>
            <w:highlight w:val="yellow"/>
            <w:rPrChange w:id="1136" w:author="Nasser Mustafa [2]" w:date="2018-09-26T10:32:00Z">
              <w:rPr>
                <w:rFonts w:ascii="Times New Roman" w:hAnsi="Times New Roman"/>
                <w:noProof/>
              </w:rPr>
            </w:rPrChange>
          </w:rPr>
          <w:delText>44</w:delText>
        </w:r>
        <w:r w:rsidR="00547E23" w:rsidRPr="00ED409C" w:rsidDel="007379FE">
          <w:rPr>
            <w:rFonts w:ascii="Times New Roman" w:hAnsi="Times New Roman"/>
            <w:noProof/>
            <w:highlight w:val="yellow"/>
            <w:rPrChange w:id="1137" w:author="Nasser Mustafa [2]" w:date="2018-09-26T10:32:00Z">
              <w:rPr>
                <w:rFonts w:ascii="Times New Roman" w:hAnsi="Times New Roman"/>
                <w:noProof/>
              </w:rPr>
            </w:rPrChange>
          </w:rPr>
          <w:fldChar w:fldCharType="end"/>
        </w:r>
        <w:r w:rsidR="003C33CA" w:rsidRPr="00ED409C" w:rsidDel="007379FE">
          <w:rPr>
            <w:rFonts w:ascii="Times New Roman" w:hAnsi="Times New Roman"/>
            <w:noProof/>
            <w:highlight w:val="yellow"/>
            <w:rPrChange w:id="1138" w:author="Nasser Mustafa [2]" w:date="2018-09-26T10:32:00Z">
              <w:rPr>
                <w:rFonts w:ascii="Times New Roman" w:hAnsi="Times New Roman"/>
                <w:noProof/>
              </w:rPr>
            </w:rPrChange>
          </w:rPr>
          <w:delText>]</w:delText>
        </w:r>
        <w:r w:rsidRPr="00ED409C" w:rsidDel="007379FE">
          <w:rPr>
            <w:rFonts w:ascii="Times New Roman" w:hAnsi="Times New Roman"/>
            <w:highlight w:val="yellow"/>
            <w:rPrChange w:id="1139" w:author="Nasser Mustafa [2]" w:date="2018-09-26T10:32:00Z">
              <w:rPr>
                <w:rFonts w:ascii="Times New Roman" w:hAnsi="Times New Roman"/>
              </w:rPr>
            </w:rPrChange>
          </w:rPr>
          <w:fldChar w:fldCharType="end"/>
        </w:r>
      </w:del>
      <w:ins w:id="1140" w:author="Nasser Mustafa [2]" w:date="2018-09-16T15:40:00Z">
        <w:r w:rsidR="007379FE" w:rsidRPr="00ED409C">
          <w:rPr>
            <w:rFonts w:ascii="Times New Roman" w:hAnsi="Times New Roman"/>
            <w:highlight w:val="yellow"/>
            <w:rPrChange w:id="1141" w:author="Nasser Mustafa [2]" w:date="2018-09-26T10:32:00Z">
              <w:rPr>
                <w:rFonts w:ascii="Times New Roman" w:hAnsi="Times New Roman"/>
              </w:rPr>
            </w:rPrChange>
          </w:rPr>
          <w:t xml:space="preserve"> </w:t>
        </w:r>
      </w:ins>
      <w:r w:rsidRPr="00ED409C">
        <w:rPr>
          <w:rFonts w:ascii="Times New Roman" w:hAnsi="Times New Roman"/>
          <w:highlight w:val="yellow"/>
          <w:rPrChange w:id="1142" w:author="Nasser Mustafa [2]" w:date="2018-09-26T10:32:00Z">
            <w:rPr>
              <w:rFonts w:ascii="Times New Roman" w:hAnsi="Times New Roman"/>
            </w:rPr>
          </w:rPrChange>
        </w:rPr>
        <w:t xml:space="preserve">, </w:t>
      </w:r>
      <w:commentRangeStart w:id="1143"/>
      <w:r w:rsidRPr="00ED409C">
        <w:rPr>
          <w:rFonts w:ascii="Times New Roman" w:hAnsi="Times New Roman"/>
          <w:highlight w:val="yellow"/>
          <w:rPrChange w:id="1144" w:author="Nasser Mustafa [2]" w:date="2018-09-26T10:32:00Z">
            <w:rPr>
              <w:rFonts w:ascii="Times New Roman" w:hAnsi="Times New Roman"/>
            </w:rPr>
          </w:rPrChange>
        </w:rPr>
        <w:t>some system</w:t>
      </w:r>
      <w:ins w:id="1145" w:author="Nasser Mustafa" w:date="2018-08-10T20:40:00Z">
        <w:r w:rsidR="00C57621" w:rsidRPr="00ED409C">
          <w:rPr>
            <w:rFonts w:ascii="Times New Roman" w:hAnsi="Times New Roman"/>
            <w:highlight w:val="yellow"/>
            <w:rPrChange w:id="1146" w:author="Nasser Mustafa [2]" w:date="2018-09-26T10:32:00Z">
              <w:rPr>
                <w:rFonts w:ascii="Times New Roman" w:hAnsi="Times New Roman"/>
              </w:rPr>
            </w:rPrChange>
          </w:rPr>
          <w:t>s</w:t>
        </w:r>
      </w:ins>
      <w:r w:rsidRPr="00ED409C">
        <w:rPr>
          <w:rFonts w:ascii="Times New Roman" w:hAnsi="Times New Roman"/>
          <w:highlight w:val="yellow"/>
          <w:rPrChange w:id="1147" w:author="Nasser Mustafa [2]" w:date="2018-09-26T10:32:00Z">
            <w:rPr>
              <w:rFonts w:ascii="Times New Roman" w:hAnsi="Times New Roman"/>
            </w:rPr>
          </w:rPrChange>
        </w:rPr>
        <w:t xml:space="preserve"> level</w:t>
      </w:r>
      <w:del w:id="1148" w:author="Nasser Mustafa" w:date="2018-08-10T20:40:00Z">
        <w:r w:rsidRPr="00ED409C" w:rsidDel="00C57621">
          <w:rPr>
            <w:rFonts w:ascii="Times New Roman" w:hAnsi="Times New Roman"/>
            <w:highlight w:val="yellow"/>
            <w:rPrChange w:id="1149" w:author="Nasser Mustafa [2]" w:date="2018-09-26T10:32:00Z">
              <w:rPr>
                <w:rFonts w:ascii="Times New Roman" w:hAnsi="Times New Roman"/>
              </w:rPr>
            </w:rPrChange>
          </w:rPr>
          <w:delText>s</w:delText>
        </w:r>
      </w:del>
      <w:r w:rsidRPr="00ED409C">
        <w:rPr>
          <w:rFonts w:ascii="Times New Roman" w:hAnsi="Times New Roman"/>
          <w:highlight w:val="yellow"/>
          <w:rPrChange w:id="1150" w:author="Nasser Mustafa [2]" w:date="2018-09-26T10:32:00Z">
            <w:rPr>
              <w:rFonts w:ascii="Times New Roman" w:hAnsi="Times New Roman"/>
            </w:rPr>
          </w:rPrChange>
        </w:rPr>
        <w:t xml:space="preserve"> </w:t>
      </w:r>
      <w:commentRangeEnd w:id="1143"/>
      <w:r w:rsidR="00CC1B86" w:rsidRPr="00ED409C">
        <w:rPr>
          <w:rStyle w:val="CommentReference"/>
          <w:rFonts w:ascii="Times New Roman" w:eastAsia="Calibri" w:hAnsi="Times New Roman"/>
          <w:highlight w:val="yellow"/>
          <w:rPrChange w:id="1151" w:author="Nasser Mustafa [2]" w:date="2018-09-26T10:32:00Z">
            <w:rPr>
              <w:rStyle w:val="CommentReference"/>
              <w:rFonts w:ascii="Times New Roman" w:eastAsia="Calibri" w:hAnsi="Times New Roman"/>
            </w:rPr>
          </w:rPrChange>
        </w:rPr>
        <w:commentReference w:id="1143"/>
      </w:r>
      <w:r w:rsidRPr="00ED409C">
        <w:rPr>
          <w:rFonts w:ascii="Times New Roman" w:hAnsi="Times New Roman"/>
          <w:highlight w:val="yellow"/>
          <w:rPrChange w:id="1152" w:author="Nasser Mustafa [2]" w:date="2018-09-26T10:32:00Z">
            <w:rPr>
              <w:rFonts w:ascii="Times New Roman" w:hAnsi="Times New Roman"/>
            </w:rPr>
          </w:rPrChange>
        </w:rPr>
        <w:t>characteristics can be modeled with the System Modeling Language (SysML)</w:t>
      </w:r>
      <w:del w:id="1153" w:author="Nasser Mustafa [2]" w:date="2018-09-16T15:42:00Z">
        <w:r w:rsidRPr="00ED409C" w:rsidDel="007379FE">
          <w:rPr>
            <w:rFonts w:ascii="Times New Roman" w:hAnsi="Times New Roman"/>
            <w:highlight w:val="yellow"/>
            <w:rPrChange w:id="1154" w:author="Nasser Mustafa [2]" w:date="2018-09-26T10:32:00Z">
              <w:rPr>
                <w:rFonts w:ascii="Times New Roman" w:hAnsi="Times New Roman"/>
              </w:rPr>
            </w:rPrChange>
          </w:rPr>
          <w:delText xml:space="preserve"> </w:delText>
        </w:r>
      </w:del>
      <w:ins w:id="1155" w:author="Nasser Mustafa [2]" w:date="2018-09-16T15:42:00Z">
        <w:r w:rsidR="007379FE" w:rsidRPr="00ED409C">
          <w:rPr>
            <w:rFonts w:ascii="Times New Roman" w:hAnsi="Times New Roman"/>
            <w:highlight w:val="yellow"/>
            <w:rPrChange w:id="1156" w:author="Nasser Mustafa [2]" w:date="2018-09-26T10:32:00Z">
              <w:rPr>
                <w:rFonts w:ascii="Times New Roman" w:hAnsi="Times New Roman"/>
              </w:rPr>
            </w:rPrChange>
          </w:rPr>
          <w:t xml:space="preserve"> </w:t>
        </w:r>
      </w:ins>
      <w:ins w:id="1157" w:author="Nasser Mustafa [2]" w:date="2018-09-16T15:45:00Z">
        <w:r w:rsidR="006F1145" w:rsidRPr="00ED409C">
          <w:rPr>
            <w:rFonts w:ascii="Times New Roman" w:hAnsi="Times New Roman"/>
            <w:highlight w:val="yellow"/>
            <w:rPrChange w:id="1158" w:author="Nasser Mustafa [2]" w:date="2018-09-26T10:32:00Z">
              <w:rPr>
                <w:rFonts w:ascii="Times New Roman" w:hAnsi="Times New Roman"/>
              </w:rPr>
            </w:rPrChange>
          </w:rPr>
          <w:fldChar w:fldCharType="begin" w:fldLock="1"/>
        </w:r>
      </w:ins>
      <w:r w:rsidR="00B050F0" w:rsidRPr="00ED409C">
        <w:rPr>
          <w:rFonts w:ascii="Times New Roman" w:hAnsi="Times New Roman"/>
          <w:highlight w:val="yellow"/>
          <w:rPrChange w:id="1159" w:author="Nasser Mustafa [2]" w:date="2018-09-26T10:32:00Z">
            <w:rPr>
              <w:rFonts w:ascii="Times New Roman" w:hAnsi="Times New Roman"/>
            </w:rPr>
          </w:rPrChange>
        </w:rPr>
        <w:instrText>ADDIN CSL_CITATION {"citationItems":[{"id":"ITEM-1","itemData":{"URL":"http://www.omgsysml.org/","author":[{"dropping-particle":"","family":"OMG","given":"Object Management Group","non-dropping-particle":"","parse-names":false,"suffix":""}],"id":"ITEM-1","issue":"10/6/2014","issued":{"date-parts":[["2014"]]},"title":"Systems Modeling Language","type":"webpage","volume":"2014"},"uris":["http://www.mendeley.com/documents/?uuid=0944fa30-abfc-4280-a3f8-5c0e3c503075"]}],"mendeley":{"formattedCitation":"[11]","plainTextFormattedCitation":"[11]","previouslyFormattedCitation":"[11]"},"properties":{"noteIndex":0},"schema":"https://github.com/citation-style-language/schema/raw/master/csl-citation.json"}</w:instrText>
      </w:r>
      <w:r w:rsidR="006F1145" w:rsidRPr="00ED409C">
        <w:rPr>
          <w:rFonts w:ascii="Times New Roman" w:hAnsi="Times New Roman"/>
          <w:highlight w:val="yellow"/>
          <w:rPrChange w:id="1160" w:author="Nasser Mustafa [2]" w:date="2018-09-26T10:32:00Z">
            <w:rPr>
              <w:rFonts w:ascii="Times New Roman" w:hAnsi="Times New Roman"/>
            </w:rPr>
          </w:rPrChange>
        </w:rPr>
        <w:fldChar w:fldCharType="separate"/>
      </w:r>
      <w:r w:rsidR="00627C91" w:rsidRPr="00ED409C">
        <w:rPr>
          <w:rFonts w:ascii="Times New Roman" w:hAnsi="Times New Roman"/>
          <w:noProof/>
          <w:highlight w:val="yellow"/>
          <w:rPrChange w:id="1161" w:author="Nasser Mustafa [2]" w:date="2018-09-26T10:32:00Z">
            <w:rPr>
              <w:rFonts w:ascii="Times New Roman" w:hAnsi="Times New Roman"/>
              <w:noProof/>
            </w:rPr>
          </w:rPrChange>
        </w:rPr>
        <w:t>[11]</w:t>
      </w:r>
      <w:ins w:id="1162" w:author="Nasser Mustafa [2]" w:date="2018-09-16T15:45:00Z">
        <w:r w:rsidR="006F1145" w:rsidRPr="00ED409C">
          <w:rPr>
            <w:rFonts w:ascii="Times New Roman" w:hAnsi="Times New Roman"/>
            <w:highlight w:val="yellow"/>
            <w:rPrChange w:id="1163" w:author="Nasser Mustafa [2]" w:date="2018-09-26T10:32:00Z">
              <w:rPr>
                <w:rFonts w:ascii="Times New Roman" w:hAnsi="Times New Roman"/>
              </w:rPr>
            </w:rPrChange>
          </w:rPr>
          <w:fldChar w:fldCharType="end"/>
        </w:r>
      </w:ins>
      <w:del w:id="1164" w:author="Nasser Mustafa [2]" w:date="2018-09-16T15:42:00Z">
        <w:r w:rsidRPr="00ED409C" w:rsidDel="007379FE">
          <w:rPr>
            <w:rFonts w:ascii="Times New Roman" w:hAnsi="Times New Roman"/>
            <w:highlight w:val="yellow"/>
            <w:rPrChange w:id="1165" w:author="Nasser Mustafa [2]" w:date="2018-09-26T10:32:00Z">
              <w:rPr>
                <w:rFonts w:ascii="Times New Roman" w:hAnsi="Times New Roman"/>
              </w:rPr>
            </w:rPrChange>
          </w:rPr>
          <w:fldChar w:fldCharType="begin"/>
        </w:r>
        <w:r w:rsidR="003C33CA" w:rsidRPr="00ED409C" w:rsidDel="007379FE">
          <w:rPr>
            <w:rFonts w:ascii="Times New Roman" w:hAnsi="Times New Roman"/>
            <w:highlight w:val="yellow"/>
            <w:rPrChange w:id="1166" w:author="Nasser Mustafa [2]" w:date="2018-09-26T10:32:00Z">
              <w:rPr>
                <w:rFonts w:ascii="Times New Roman" w:hAnsi="Times New Roman"/>
              </w:rPr>
            </w:rPrChange>
          </w:rPr>
          <w:delInstrText xml:space="preserve"> ADDIN EN.CITE &lt;EndNote&gt;&lt;Cite&gt;&lt;Author&gt;OMG&lt;/Author&gt;&lt;Year&gt;2014&lt;/Year&gt;&lt;RecNum&gt;56&lt;/RecNum&gt;&lt;DisplayText&gt;[45]&lt;/DisplayText&gt;&lt;record&gt;&lt;rec-number&gt;56&lt;/rec-number&gt;&lt;foreign-keys&gt;&lt;key app="EN" db-id="0fvexaz05rtvw1esxaavpvrkv5f5s0ptttfs"&gt;56&lt;/key&gt;&lt;/foreign-keys&gt;&lt;ref-type name="Web Page"&gt;12&lt;/ref-type&gt;&lt;contributors&gt;&lt;authors&gt;&lt;author&gt;OMG, Object Management Group&lt;/author&gt;&lt;/authors&gt;&lt;/contributors&gt;&lt;titles&gt;&lt;title&gt;OMG Systems Modeling Language&lt;/title&gt;&lt;/titles&gt;&lt;volume&gt;2014&lt;/volume&gt;&lt;number&gt;10/6/2014&lt;/number&gt;&lt;dates&gt;&lt;year&gt;2014&lt;/year&gt;&lt;/dates&gt;&lt;urls&gt;&lt;related-urls&gt;&lt;url&gt;http://www.omgsysml.org/&lt;/url&gt;&lt;/related-urls&gt;&lt;/urls&gt;&lt;/record&gt;&lt;/Cite&gt;&lt;/EndNote&gt;</w:delInstrText>
        </w:r>
        <w:r w:rsidRPr="00ED409C" w:rsidDel="007379FE">
          <w:rPr>
            <w:rFonts w:ascii="Times New Roman" w:hAnsi="Times New Roman"/>
            <w:highlight w:val="yellow"/>
            <w:rPrChange w:id="1167" w:author="Nasser Mustafa [2]" w:date="2018-09-26T10:32:00Z">
              <w:rPr>
                <w:rFonts w:ascii="Times New Roman" w:hAnsi="Times New Roman"/>
              </w:rPr>
            </w:rPrChange>
          </w:rPr>
          <w:fldChar w:fldCharType="separate"/>
        </w:r>
        <w:r w:rsidR="003C33CA" w:rsidRPr="00ED409C" w:rsidDel="007379FE">
          <w:rPr>
            <w:rFonts w:ascii="Times New Roman" w:hAnsi="Times New Roman"/>
            <w:noProof/>
            <w:highlight w:val="yellow"/>
            <w:rPrChange w:id="1168" w:author="Nasser Mustafa [2]" w:date="2018-09-26T10:32:00Z">
              <w:rPr>
                <w:rFonts w:ascii="Times New Roman" w:hAnsi="Times New Roman"/>
                <w:noProof/>
              </w:rPr>
            </w:rPrChange>
          </w:rPr>
          <w:delText>[</w:delText>
        </w:r>
        <w:r w:rsidR="00547E23" w:rsidRPr="00ED409C" w:rsidDel="007379FE">
          <w:rPr>
            <w:highlight w:val="yellow"/>
            <w:rPrChange w:id="1169" w:author="Nasser Mustafa [2]" w:date="2018-09-26T10:32:00Z">
              <w:rPr/>
            </w:rPrChange>
          </w:rPr>
          <w:fldChar w:fldCharType="begin"/>
        </w:r>
        <w:r w:rsidR="00547E23" w:rsidRPr="00ED409C" w:rsidDel="007379FE">
          <w:rPr>
            <w:highlight w:val="yellow"/>
            <w:rPrChange w:id="1170" w:author="Nasser Mustafa [2]" w:date="2018-09-26T10:32:00Z">
              <w:rPr/>
            </w:rPrChange>
          </w:rPr>
          <w:delInstrText xml:space="preserve"> HYPERLINK \l "_ENREF_45" \o "OMG, 2014 #56" </w:delInstrText>
        </w:r>
        <w:r w:rsidR="00547E23" w:rsidRPr="00ED409C" w:rsidDel="007379FE">
          <w:rPr>
            <w:highlight w:val="yellow"/>
            <w:rPrChange w:id="1171" w:author="Nasser Mustafa [2]" w:date="2018-09-26T10:32:00Z">
              <w:rPr>
                <w:rFonts w:ascii="Times New Roman" w:hAnsi="Times New Roman"/>
                <w:noProof/>
              </w:rPr>
            </w:rPrChange>
          </w:rPr>
          <w:fldChar w:fldCharType="separate"/>
        </w:r>
        <w:r w:rsidR="006A58FF" w:rsidRPr="00ED409C" w:rsidDel="007379FE">
          <w:rPr>
            <w:rFonts w:ascii="Times New Roman" w:hAnsi="Times New Roman"/>
            <w:noProof/>
            <w:highlight w:val="yellow"/>
            <w:rPrChange w:id="1172" w:author="Nasser Mustafa [2]" w:date="2018-09-26T10:32:00Z">
              <w:rPr>
                <w:rFonts w:ascii="Times New Roman" w:hAnsi="Times New Roman"/>
                <w:noProof/>
              </w:rPr>
            </w:rPrChange>
          </w:rPr>
          <w:delText>45</w:delText>
        </w:r>
        <w:r w:rsidR="00547E23" w:rsidRPr="00ED409C" w:rsidDel="007379FE">
          <w:rPr>
            <w:rFonts w:ascii="Times New Roman" w:hAnsi="Times New Roman"/>
            <w:noProof/>
            <w:highlight w:val="yellow"/>
            <w:rPrChange w:id="1173" w:author="Nasser Mustafa [2]" w:date="2018-09-26T10:32:00Z">
              <w:rPr>
                <w:rFonts w:ascii="Times New Roman" w:hAnsi="Times New Roman"/>
                <w:noProof/>
              </w:rPr>
            </w:rPrChange>
          </w:rPr>
          <w:fldChar w:fldCharType="end"/>
        </w:r>
        <w:r w:rsidR="003C33CA" w:rsidRPr="00ED409C" w:rsidDel="007379FE">
          <w:rPr>
            <w:rFonts w:ascii="Times New Roman" w:hAnsi="Times New Roman"/>
            <w:noProof/>
            <w:highlight w:val="yellow"/>
            <w:rPrChange w:id="1174" w:author="Nasser Mustafa [2]" w:date="2018-09-26T10:32:00Z">
              <w:rPr>
                <w:rFonts w:ascii="Times New Roman" w:hAnsi="Times New Roman"/>
                <w:noProof/>
              </w:rPr>
            </w:rPrChange>
          </w:rPr>
          <w:delText>]</w:delText>
        </w:r>
        <w:r w:rsidRPr="00ED409C" w:rsidDel="007379FE">
          <w:rPr>
            <w:rFonts w:ascii="Times New Roman" w:hAnsi="Times New Roman"/>
            <w:highlight w:val="yellow"/>
            <w:rPrChange w:id="1175" w:author="Nasser Mustafa [2]" w:date="2018-09-26T10:32:00Z">
              <w:rPr>
                <w:rFonts w:ascii="Times New Roman" w:hAnsi="Times New Roman"/>
              </w:rPr>
            </w:rPrChange>
          </w:rPr>
          <w:fldChar w:fldCharType="end"/>
        </w:r>
      </w:del>
      <w:r w:rsidRPr="00ED409C">
        <w:rPr>
          <w:rFonts w:ascii="Times New Roman" w:hAnsi="Times New Roman"/>
          <w:highlight w:val="yellow"/>
          <w:rPrChange w:id="1176" w:author="Nasser Mustafa [2]" w:date="2018-09-26T10:32:00Z">
            <w:rPr>
              <w:rFonts w:ascii="Times New Roman" w:hAnsi="Times New Roman"/>
            </w:rPr>
          </w:rPrChange>
        </w:rPr>
        <w:t xml:space="preserve">, some hardware elements can be modeled with Simulink models, and some information can even be provided in </w:t>
      </w:r>
      <w:r w:rsidRPr="00ED409C">
        <w:rPr>
          <w:rFonts w:ascii="Times New Roman" w:hAnsi="Times New Roman"/>
          <w:noProof/>
          <w:highlight w:val="yellow"/>
          <w:rPrChange w:id="1177" w:author="Nasser Mustafa [2]" w:date="2018-09-26T10:32:00Z">
            <w:rPr>
              <w:rFonts w:ascii="Times New Roman" w:hAnsi="Times New Roman"/>
              <w:noProof/>
            </w:rPr>
          </w:rPrChange>
        </w:rPr>
        <w:t>a plain</w:t>
      </w:r>
      <w:r w:rsidRPr="00ED409C">
        <w:rPr>
          <w:rFonts w:ascii="Times New Roman" w:hAnsi="Times New Roman"/>
          <w:highlight w:val="yellow"/>
          <w:rPrChange w:id="1178" w:author="Nasser Mustafa [2]" w:date="2018-09-26T10:32:00Z">
            <w:rPr>
              <w:rFonts w:ascii="Times New Roman" w:hAnsi="Times New Roman"/>
            </w:rPr>
          </w:rPrChange>
        </w:rPr>
        <w:t xml:space="preserve"> language (e.g., requirements). Note that in this context, we use the term model in the widest sense of the word, and the notion of </w:t>
      </w:r>
      <w:r w:rsidRPr="00ED409C">
        <w:rPr>
          <w:rFonts w:ascii="Times New Roman" w:hAnsi="Times New Roman"/>
          <w:noProof/>
          <w:highlight w:val="yellow"/>
          <w:rPrChange w:id="1179" w:author="Nasser Mustafa [2]" w:date="2018-09-26T10:32:00Z">
            <w:rPr>
              <w:rFonts w:ascii="Times New Roman" w:hAnsi="Times New Roman"/>
              <w:noProof/>
            </w:rPr>
          </w:rPrChange>
        </w:rPr>
        <w:t>model</w:t>
      </w:r>
      <w:r w:rsidRPr="00ED409C">
        <w:rPr>
          <w:rFonts w:ascii="Times New Roman" w:hAnsi="Times New Roman"/>
          <w:highlight w:val="yellow"/>
          <w:rPrChange w:id="1180" w:author="Nasser Mustafa [2]" w:date="2018-09-26T10:32:00Z">
            <w:rPr>
              <w:rFonts w:ascii="Times New Roman" w:hAnsi="Times New Roman"/>
            </w:rPr>
          </w:rPrChange>
        </w:rPr>
        <w:t xml:space="preserve"> includes (but is not restricted to) diagrams, plain language texts, equations, and source </w:t>
      </w:r>
      <w:commentRangeStart w:id="1181"/>
      <w:r w:rsidRPr="00ED409C">
        <w:rPr>
          <w:rFonts w:ascii="Times New Roman" w:hAnsi="Times New Roman"/>
          <w:highlight w:val="yellow"/>
          <w:rPrChange w:id="1182" w:author="Nasser Mustafa [2]" w:date="2018-09-26T10:32:00Z">
            <w:rPr>
              <w:rFonts w:ascii="Times New Roman" w:hAnsi="Times New Roman"/>
            </w:rPr>
          </w:rPrChange>
        </w:rPr>
        <w:t>code</w:t>
      </w:r>
      <w:commentRangeEnd w:id="1181"/>
      <w:r w:rsidR="00072C76" w:rsidRPr="00ED409C">
        <w:rPr>
          <w:rStyle w:val="CommentReference"/>
          <w:rFonts w:ascii="Times New Roman" w:eastAsia="Calibri" w:hAnsi="Times New Roman"/>
          <w:highlight w:val="yellow"/>
          <w:rPrChange w:id="1183" w:author="Nasser Mustafa [2]" w:date="2018-09-26T10:32:00Z">
            <w:rPr>
              <w:rStyle w:val="CommentReference"/>
              <w:rFonts w:ascii="Times New Roman" w:eastAsia="Calibri" w:hAnsi="Times New Roman"/>
            </w:rPr>
          </w:rPrChange>
        </w:rPr>
        <w:commentReference w:id="1181"/>
      </w:r>
      <w:r w:rsidRPr="00ED409C">
        <w:rPr>
          <w:rFonts w:ascii="Times New Roman" w:hAnsi="Times New Roman"/>
          <w:highlight w:val="yellow"/>
          <w:rPrChange w:id="1184" w:author="Nasser Mustafa [2]" w:date="2018-09-26T10:32:00Z">
            <w:rPr>
              <w:rFonts w:ascii="Times New Roman" w:hAnsi="Times New Roman"/>
            </w:rPr>
          </w:rPrChange>
        </w:rPr>
        <w:t>.</w:t>
      </w:r>
      <w:r w:rsidRPr="00342D23">
        <w:rPr>
          <w:rFonts w:ascii="Times New Roman" w:hAnsi="Times New Roman"/>
        </w:rPr>
        <w:t xml:space="preserve"> </w:t>
      </w:r>
    </w:p>
    <w:p w14:paraId="31D91146" w14:textId="38B8E5EC"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 xml:space="preserve">Therefore, industries such as the aviation are facing challenges in tracing multiple artifacts that constitute a complex solution such as a full flight simulator. These challenges arise from the heterogeneity of system artifacts, and the complexity of the system. Additionally, not all modeling techniques used in </w:t>
      </w:r>
      <w:r w:rsidR="008D1DF9" w:rsidRPr="00342D23">
        <w:rPr>
          <w:rFonts w:ascii="Times New Roman" w:hAnsi="Times New Roman"/>
        </w:rPr>
        <w:t>Systems Engineering</w:t>
      </w:r>
      <w:r w:rsidRPr="00342D23">
        <w:rPr>
          <w:rFonts w:ascii="Times New Roman" w:hAnsi="Times New Roman"/>
        </w:rPr>
        <w:t xml:space="preserve"> to describe different aspects of a system are typically instances of the OMG’s Meta-Object Facility (MOF), a standard for representing modeling languages</w:t>
      </w:r>
      <w:del w:id="1185" w:author="Nasser Mustafa [2]" w:date="2018-09-16T15:45:00Z">
        <w:r w:rsidRPr="00342D23" w:rsidDel="006F1145">
          <w:rPr>
            <w:rFonts w:ascii="Times New Roman" w:hAnsi="Times New Roman"/>
          </w:rPr>
          <w:delText xml:space="preserve"> </w:delText>
        </w:r>
      </w:del>
      <w:ins w:id="1186" w:author="Nasser Mustafa [2]" w:date="2018-09-16T15:45:00Z">
        <w:r w:rsidR="006F1145">
          <w:rPr>
            <w:rFonts w:ascii="Times New Roman" w:hAnsi="Times New Roman"/>
          </w:rPr>
          <w:t xml:space="preserve"> </w:t>
        </w:r>
      </w:ins>
      <w:ins w:id="1187" w:author="Nasser Mustafa [2]" w:date="2018-09-16T15:50:00Z">
        <w:r w:rsidR="006F1145">
          <w:rPr>
            <w:rFonts w:ascii="Times New Roman" w:hAnsi="Times New Roman"/>
          </w:rPr>
          <w:fldChar w:fldCharType="begin" w:fldLock="1"/>
        </w:r>
      </w:ins>
      <w:r w:rsidR="00B050F0">
        <w:rPr>
          <w:rFonts w:ascii="Times New Roman" w:hAnsi="Times New Roman"/>
        </w:rPr>
        <w:instrText>ADDIN CSL_CITATION {"citationItems":[{"id":"ITEM-1","itemData":{"author":[{"dropping-particle":"","family":"ISO","given":"","non-dropping-particle":"","parse-names":false,"suffix":""}],"id":"ITEM-1","issued":{"date-parts":[["2015"]]},"title":"Information technology -- Meta Object Facility (MOF)","type":"webpage"},"uris":["http://www.mendeley.com/documents/?uuid=f45bed57-4e8d-41d9-84a9-c0c213e1965f"]}],"mendeley":{"formattedCitation":"[12]","plainTextFormattedCitation":"[12]","previouslyFormattedCitation":"[12]"},"properties":{"noteIndex":0},"schema":"https://github.com/citation-style-language/schema/raw/master/csl-citation.json"}</w:instrText>
      </w:r>
      <w:r w:rsidR="006F1145">
        <w:rPr>
          <w:rFonts w:ascii="Times New Roman" w:hAnsi="Times New Roman"/>
        </w:rPr>
        <w:fldChar w:fldCharType="separate"/>
      </w:r>
      <w:r w:rsidR="00627C91" w:rsidRPr="00627C91">
        <w:rPr>
          <w:rFonts w:ascii="Times New Roman" w:hAnsi="Times New Roman"/>
          <w:noProof/>
        </w:rPr>
        <w:t>[12]</w:t>
      </w:r>
      <w:ins w:id="1188" w:author="Nasser Mustafa [2]" w:date="2018-09-16T15:50:00Z">
        <w:r w:rsidR="006F1145">
          <w:rPr>
            <w:rFonts w:ascii="Times New Roman" w:hAnsi="Times New Roman"/>
          </w:rPr>
          <w:fldChar w:fldCharType="end"/>
        </w:r>
      </w:ins>
      <w:del w:id="1189" w:author="Nasser Mustafa [2]" w:date="2018-09-16T15:45:00Z">
        <w:r w:rsidRPr="00342D23" w:rsidDel="006F1145">
          <w:rPr>
            <w:rFonts w:ascii="Times New Roman" w:hAnsi="Times New Roman"/>
          </w:rPr>
          <w:fldChar w:fldCharType="begin"/>
        </w:r>
        <w:r w:rsidR="003C33CA" w:rsidRPr="00A3659F" w:rsidDel="006F1145">
          <w:rPr>
            <w:rFonts w:ascii="Times New Roman" w:hAnsi="Times New Roman"/>
          </w:rPr>
          <w:delInstrText xml:space="preserve"> ADDIN EN.CITE &lt;EndNote&gt;&lt;Cite&gt;&lt;Author&gt;ISO&lt;/Author&gt;&lt;Year&gt;2015&lt;/Year&gt;&lt;RecNum&gt;70&lt;/RecNum&gt;&lt;DisplayText&gt;[46]&lt;/DisplayText&gt;&lt;record&gt;&lt;rec-number&gt;70&lt;/rec-number&gt;&lt;foreign-keys&gt;&lt;key app="EN" db-id="xr00rastqwzepdev05rprtatzed2t0fsttat"&gt;70&lt;/key&gt;&lt;/foreign-keys&gt;&lt;ref-type name="Web Page"&gt;12&lt;/ref-type&gt;&lt;contributors&gt;&lt;authors&gt;&lt;author&gt;ISO &lt;/author&gt;&lt;/authors&gt;&lt;/contributors&gt;&lt;titles&gt;&lt;title&gt;Information technology -- Meta Object Facility (MOF)&lt;/title&gt;&lt;/titles&gt;&lt;volume&gt;2015&lt;/volume&gt;&lt;number&gt;May 10&lt;/number&gt;&lt;dates&gt;&lt;year&gt;2015&lt;/year&gt;&lt;/dates&gt;&lt;urls&gt;&lt;related-urls&gt;&lt;url&gt;http://www.iso.org/iso/catalogue_detail.htm?csnumber=32621&lt;/url&gt;&lt;/related-urls&gt;&lt;/urls&gt;&lt;custom1&gt;2015&lt;/custom1&gt;&lt;custom2&gt;May 10&lt;/custom2&gt;&lt;/record&gt;&lt;/Cite&gt;&lt;/EndNote&gt;</w:delInstrText>
        </w:r>
        <w:r w:rsidRPr="00342D23" w:rsidDel="006F1145">
          <w:rPr>
            <w:rFonts w:ascii="Times New Roman" w:hAnsi="Times New Roman"/>
          </w:rPr>
          <w:fldChar w:fldCharType="separate"/>
        </w:r>
        <w:r w:rsidR="003C33CA" w:rsidRPr="00A3659F" w:rsidDel="006F1145">
          <w:rPr>
            <w:rFonts w:ascii="Times New Roman" w:hAnsi="Times New Roman"/>
            <w:noProof/>
          </w:rPr>
          <w:delText>[</w:delText>
        </w:r>
        <w:r w:rsidR="00547E23" w:rsidRPr="00A3659F" w:rsidDel="006F1145">
          <w:fldChar w:fldCharType="begin"/>
        </w:r>
        <w:r w:rsidR="00547E23" w:rsidRPr="00A3659F" w:rsidDel="006F1145">
          <w:delInstrText xml:space="preserve"> HYPERLINK \l "_ENREF_46" \o "ISO, 2015 #70" </w:delInstrText>
        </w:r>
        <w:r w:rsidR="00547E23" w:rsidRPr="00A3659F" w:rsidDel="006F1145">
          <w:fldChar w:fldCharType="separate"/>
        </w:r>
        <w:r w:rsidR="006A58FF" w:rsidRPr="00A3659F" w:rsidDel="006F1145">
          <w:rPr>
            <w:rFonts w:ascii="Times New Roman" w:hAnsi="Times New Roman"/>
            <w:noProof/>
          </w:rPr>
          <w:delText>46</w:delText>
        </w:r>
        <w:r w:rsidR="00547E23" w:rsidRPr="00A3659F" w:rsidDel="006F1145">
          <w:rPr>
            <w:rFonts w:ascii="Times New Roman" w:hAnsi="Times New Roman"/>
            <w:noProof/>
          </w:rPr>
          <w:fldChar w:fldCharType="end"/>
        </w:r>
        <w:r w:rsidR="003C33CA" w:rsidRPr="00A3659F" w:rsidDel="006F1145">
          <w:rPr>
            <w:rFonts w:ascii="Times New Roman" w:hAnsi="Times New Roman"/>
            <w:noProof/>
          </w:rPr>
          <w:delText>]</w:delText>
        </w:r>
        <w:r w:rsidRPr="00342D23" w:rsidDel="006F1145">
          <w:rPr>
            <w:rFonts w:ascii="Times New Roman" w:hAnsi="Times New Roman"/>
          </w:rPr>
          <w:fldChar w:fldCharType="end"/>
        </w:r>
      </w:del>
      <w:r w:rsidRPr="00342D23">
        <w:rPr>
          <w:rFonts w:ascii="Times New Roman" w:hAnsi="Times New Roman"/>
        </w:rPr>
        <w:t>. Finally, traceability management is a fluid activity in the sense that not all traceability requirements are necessarily known upfront when traceability links are first recorded. For instance, one may not know precisely from the outset the granularity of the artifacts that need to be traced to one another; one may discover down the road that artifacts from new models need to be traced. Therefore, traceability of heterogeneous artifacts implies different meanings that can be summarized as follows:</w:t>
      </w:r>
    </w:p>
    <w:p w14:paraId="6F7878F4" w14:textId="493D61BA" w:rsidR="00B97147" w:rsidRDefault="00B97147" w:rsidP="00F52829">
      <w:pPr>
        <w:pStyle w:val="ListParagraph"/>
        <w:numPr>
          <w:ilvl w:val="0"/>
          <w:numId w:val="52"/>
        </w:numPr>
        <w:tabs>
          <w:tab w:val="left" w:pos="900"/>
        </w:tabs>
        <w:spacing w:line="480" w:lineRule="auto"/>
        <w:jc w:val="both"/>
        <w:rPr>
          <w:ins w:id="1190" w:author="Nasser Mustafa [2]" w:date="2018-09-26T10:37:00Z"/>
          <w:rFonts w:ascii="Times New Roman" w:hAnsi="Times New Roman"/>
          <w:highlight w:val="yellow"/>
        </w:rPr>
      </w:pPr>
      <w:r w:rsidRPr="00ED409C">
        <w:rPr>
          <w:rFonts w:ascii="Times New Roman" w:hAnsi="Times New Roman"/>
          <w:highlight w:val="yellow"/>
          <w:rPrChange w:id="1191" w:author="Nasser Mustafa [2]" w:date="2018-09-26T10:36:00Z">
            <w:rPr>
              <w:rFonts w:ascii="Times New Roman" w:hAnsi="Times New Roman"/>
            </w:rPr>
          </w:rPrChange>
        </w:rPr>
        <w:t xml:space="preserve">The traceable artifacts are modeled by different modeling tools </w:t>
      </w:r>
      <w:r w:rsidR="001824FD" w:rsidRPr="00ED409C">
        <w:rPr>
          <w:rFonts w:ascii="Times New Roman" w:hAnsi="Times New Roman"/>
          <w:highlight w:val="yellow"/>
          <w:rPrChange w:id="1192" w:author="Nasser Mustafa [2]" w:date="2018-09-26T10:36:00Z">
            <w:rPr>
              <w:rFonts w:ascii="Times New Roman" w:hAnsi="Times New Roman"/>
            </w:rPr>
          </w:rPrChange>
        </w:rPr>
        <w:t>and can</w:t>
      </w:r>
      <w:r w:rsidRPr="00ED409C">
        <w:rPr>
          <w:rFonts w:ascii="Times New Roman" w:hAnsi="Times New Roman"/>
          <w:highlight w:val="yellow"/>
          <w:rPrChange w:id="1193" w:author="Nasser Mustafa [2]" w:date="2018-09-26T10:36:00Z">
            <w:rPr>
              <w:rFonts w:ascii="Times New Roman" w:hAnsi="Times New Roman"/>
            </w:rPr>
          </w:rPrChange>
        </w:rPr>
        <w:t xml:space="preserve"> have different </w:t>
      </w:r>
      <w:commentRangeStart w:id="1194"/>
      <w:r w:rsidRPr="00ED409C">
        <w:rPr>
          <w:rFonts w:ascii="Times New Roman" w:hAnsi="Times New Roman"/>
          <w:highlight w:val="yellow"/>
          <w:rPrChange w:id="1195" w:author="Nasser Mustafa [2]" w:date="2018-09-26T10:36:00Z">
            <w:rPr>
              <w:rFonts w:ascii="Times New Roman" w:hAnsi="Times New Roman"/>
            </w:rPr>
          </w:rPrChange>
        </w:rPr>
        <w:t>formats</w:t>
      </w:r>
      <w:commentRangeEnd w:id="1194"/>
      <w:r w:rsidR="00087DA7" w:rsidRPr="00ED409C">
        <w:rPr>
          <w:rStyle w:val="CommentReference"/>
          <w:rFonts w:ascii="Times New Roman" w:eastAsia="Calibri" w:hAnsi="Times New Roman"/>
          <w:highlight w:val="yellow"/>
          <w:rPrChange w:id="1196" w:author="Nasser Mustafa [2]" w:date="2018-09-26T10:36:00Z">
            <w:rPr>
              <w:rStyle w:val="CommentReference"/>
              <w:rFonts w:ascii="Times New Roman" w:eastAsia="Calibri" w:hAnsi="Times New Roman"/>
            </w:rPr>
          </w:rPrChange>
        </w:rPr>
        <w:commentReference w:id="1194"/>
      </w:r>
      <w:r w:rsidRPr="00ED409C">
        <w:rPr>
          <w:rFonts w:ascii="Times New Roman" w:hAnsi="Times New Roman"/>
          <w:highlight w:val="yellow"/>
          <w:rPrChange w:id="1197" w:author="Nasser Mustafa [2]" w:date="2018-09-26T10:36:00Z">
            <w:rPr>
              <w:rFonts w:ascii="Times New Roman" w:hAnsi="Times New Roman"/>
            </w:rPr>
          </w:rPrChange>
        </w:rPr>
        <w:t>.</w:t>
      </w:r>
      <w:r w:rsidR="001824FD" w:rsidRPr="00ED409C">
        <w:rPr>
          <w:rFonts w:ascii="Times New Roman" w:hAnsi="Times New Roman"/>
          <w:highlight w:val="yellow"/>
          <w:rPrChange w:id="1198" w:author="Nasser Mustafa [2]" w:date="2018-09-26T10:36:00Z">
            <w:rPr>
              <w:rFonts w:ascii="Times New Roman" w:hAnsi="Times New Roman"/>
            </w:rPr>
          </w:rPrChange>
        </w:rPr>
        <w:t xml:space="preserve"> For </w:t>
      </w:r>
      <w:commentRangeStart w:id="1199"/>
      <w:r w:rsidR="001824FD" w:rsidRPr="00ED409C">
        <w:rPr>
          <w:rFonts w:ascii="Times New Roman" w:hAnsi="Times New Roman"/>
          <w:highlight w:val="yellow"/>
          <w:rPrChange w:id="1200" w:author="Nasser Mustafa [2]" w:date="2018-09-26T10:36:00Z">
            <w:rPr>
              <w:rFonts w:ascii="Times New Roman" w:hAnsi="Times New Roman"/>
            </w:rPr>
          </w:rPrChange>
        </w:rPr>
        <w:t>instance</w:t>
      </w:r>
      <w:commentRangeEnd w:id="1199"/>
      <w:r w:rsidR="00087DA7" w:rsidRPr="00ED409C">
        <w:rPr>
          <w:rStyle w:val="CommentReference"/>
          <w:rFonts w:ascii="Times New Roman" w:eastAsia="Calibri" w:hAnsi="Times New Roman"/>
          <w:highlight w:val="yellow"/>
          <w:rPrChange w:id="1201" w:author="Nasser Mustafa [2]" w:date="2018-09-26T10:36:00Z">
            <w:rPr>
              <w:rStyle w:val="CommentReference"/>
              <w:rFonts w:ascii="Times New Roman" w:eastAsia="Calibri" w:hAnsi="Times New Roman"/>
            </w:rPr>
          </w:rPrChange>
        </w:rPr>
        <w:commentReference w:id="1199"/>
      </w:r>
      <w:r w:rsidR="001824FD" w:rsidRPr="00ED409C">
        <w:rPr>
          <w:rFonts w:ascii="Times New Roman" w:hAnsi="Times New Roman"/>
          <w:highlight w:val="yellow"/>
          <w:rPrChange w:id="1202" w:author="Nasser Mustafa [2]" w:date="2018-09-26T10:36:00Z">
            <w:rPr>
              <w:rFonts w:ascii="Times New Roman" w:hAnsi="Times New Roman"/>
            </w:rPr>
          </w:rPrChange>
        </w:rPr>
        <w:t xml:space="preserve">, in MDD during model transformation, the generated artifacts and trace links can have different types than the ones in </w:t>
      </w:r>
      <w:del w:id="1203" w:author="Yvan Labiche" w:date="2018-09-07T21:31:00Z">
        <w:r w:rsidR="001824FD" w:rsidRPr="00ED409C" w:rsidDel="004C0003">
          <w:rPr>
            <w:rFonts w:ascii="Times New Roman" w:hAnsi="Times New Roman"/>
            <w:highlight w:val="yellow"/>
            <w:rPrChange w:id="1204" w:author="Nasser Mustafa [2]" w:date="2018-09-26T10:36:00Z">
              <w:rPr>
                <w:rFonts w:ascii="Times New Roman" w:hAnsi="Times New Roman"/>
              </w:rPr>
            </w:rPrChange>
          </w:rPr>
          <w:delText>requirement engineering</w:delText>
        </w:r>
      </w:del>
      <w:ins w:id="1205" w:author="Yvan Labiche" w:date="2018-09-07T21:31:00Z">
        <w:r w:rsidR="004C0003" w:rsidRPr="00ED409C">
          <w:rPr>
            <w:rFonts w:ascii="Times New Roman" w:hAnsi="Times New Roman"/>
            <w:highlight w:val="yellow"/>
            <w:rPrChange w:id="1206" w:author="Nasser Mustafa [2]" w:date="2018-09-26T10:36:00Z">
              <w:rPr>
                <w:rFonts w:ascii="Times New Roman" w:hAnsi="Times New Roman"/>
              </w:rPr>
            </w:rPrChange>
          </w:rPr>
          <w:t>Requirements Engineering</w:t>
        </w:r>
      </w:ins>
      <w:r w:rsidR="001824FD" w:rsidRPr="00ED409C">
        <w:rPr>
          <w:rFonts w:ascii="Times New Roman" w:hAnsi="Times New Roman"/>
          <w:highlight w:val="yellow"/>
          <w:rPrChange w:id="1207" w:author="Nasser Mustafa [2]" w:date="2018-09-26T10:36:00Z">
            <w:rPr>
              <w:rFonts w:ascii="Times New Roman" w:hAnsi="Times New Roman"/>
            </w:rPr>
          </w:rPrChange>
        </w:rPr>
        <w:t>.</w:t>
      </w:r>
      <w:r w:rsidR="002F1527" w:rsidRPr="00ED409C">
        <w:rPr>
          <w:rFonts w:ascii="Times New Roman" w:hAnsi="Times New Roman"/>
          <w:highlight w:val="yellow"/>
          <w:rPrChange w:id="1208" w:author="Nasser Mustafa [2]" w:date="2018-09-26T10:36:00Z">
            <w:rPr>
              <w:rFonts w:ascii="Times New Roman" w:hAnsi="Times New Roman"/>
            </w:rPr>
          </w:rPrChange>
        </w:rPr>
        <w:t xml:space="preserve"> In this context, the traceable artifacts cannot be transformed into other formats</w:t>
      </w:r>
      <w:r w:rsidR="00712F9B" w:rsidRPr="00ED409C">
        <w:rPr>
          <w:rFonts w:ascii="Times New Roman" w:hAnsi="Times New Roman"/>
          <w:highlight w:val="yellow"/>
          <w:rPrChange w:id="1209" w:author="Nasser Mustafa [2]" w:date="2018-09-26T10:36:00Z">
            <w:rPr>
              <w:rFonts w:ascii="Times New Roman" w:hAnsi="Times New Roman"/>
            </w:rPr>
          </w:rPrChange>
        </w:rPr>
        <w:t xml:space="preserve">. For instance, a </w:t>
      </w:r>
      <w:r w:rsidR="005E4F88" w:rsidRPr="00ED409C">
        <w:rPr>
          <w:rFonts w:ascii="Times New Roman" w:hAnsi="Times New Roman"/>
          <w:highlight w:val="yellow"/>
          <w:rPrChange w:id="1210" w:author="Nasser Mustafa [2]" w:date="2018-09-26T10:36:00Z">
            <w:rPr>
              <w:rFonts w:ascii="Times New Roman" w:hAnsi="Times New Roman"/>
            </w:rPr>
          </w:rPrChange>
        </w:rPr>
        <w:t>class</w:t>
      </w:r>
      <w:r w:rsidR="00712F9B" w:rsidRPr="00ED409C">
        <w:rPr>
          <w:rFonts w:ascii="Times New Roman" w:hAnsi="Times New Roman"/>
          <w:highlight w:val="yellow"/>
          <w:rPrChange w:id="1211" w:author="Nasser Mustafa [2]" w:date="2018-09-26T10:36:00Z">
            <w:rPr>
              <w:rFonts w:ascii="Times New Roman" w:hAnsi="Times New Roman"/>
            </w:rPr>
          </w:rPrChange>
        </w:rPr>
        <w:t xml:space="preserve"> diagram modeled in Papyrus can be transformed </w:t>
      </w:r>
      <w:r w:rsidR="00C67FE4" w:rsidRPr="00ED409C">
        <w:rPr>
          <w:rFonts w:ascii="Times New Roman" w:hAnsi="Times New Roman"/>
          <w:highlight w:val="yellow"/>
          <w:rPrChange w:id="1212" w:author="Nasser Mustafa [2]" w:date="2018-09-26T10:36:00Z">
            <w:rPr>
              <w:rFonts w:ascii="Times New Roman" w:hAnsi="Times New Roman"/>
            </w:rPr>
          </w:rPrChange>
        </w:rPr>
        <w:t xml:space="preserve">into a Java or XML </w:t>
      </w:r>
      <w:r w:rsidR="005E4F88" w:rsidRPr="00ED409C">
        <w:rPr>
          <w:rFonts w:ascii="Times New Roman" w:hAnsi="Times New Roman"/>
          <w:highlight w:val="yellow"/>
          <w:rPrChange w:id="1213" w:author="Nasser Mustafa [2]" w:date="2018-09-26T10:36:00Z">
            <w:rPr>
              <w:rFonts w:ascii="Times New Roman" w:hAnsi="Times New Roman"/>
            </w:rPr>
          </w:rPrChange>
        </w:rPr>
        <w:t>code</w:t>
      </w:r>
      <w:del w:id="1214" w:author="Yvan Labiche" w:date="2018-09-07T17:22:00Z">
        <w:r w:rsidR="005E4F88" w:rsidRPr="00ED409C" w:rsidDel="00087DA7">
          <w:rPr>
            <w:rFonts w:ascii="Times New Roman" w:hAnsi="Times New Roman"/>
            <w:highlight w:val="yellow"/>
            <w:rPrChange w:id="1215" w:author="Nasser Mustafa [2]" w:date="2018-09-26T10:36:00Z">
              <w:rPr>
                <w:rFonts w:ascii="Times New Roman" w:hAnsi="Times New Roman"/>
              </w:rPr>
            </w:rPrChange>
          </w:rPr>
          <w:delText>,</w:delText>
        </w:r>
      </w:del>
      <w:ins w:id="1216" w:author="Yvan Labiche" w:date="2018-09-07T17:22:00Z">
        <w:r w:rsidR="00087DA7" w:rsidRPr="00ED409C">
          <w:rPr>
            <w:rFonts w:ascii="Times New Roman" w:hAnsi="Times New Roman"/>
            <w:highlight w:val="yellow"/>
            <w:rPrChange w:id="1217" w:author="Nasser Mustafa [2]" w:date="2018-09-26T10:36:00Z">
              <w:rPr>
                <w:rFonts w:ascii="Times New Roman" w:hAnsi="Times New Roman"/>
              </w:rPr>
            </w:rPrChange>
          </w:rPr>
          <w:t>;</w:t>
        </w:r>
      </w:ins>
      <w:r w:rsidR="005E4F88" w:rsidRPr="00ED409C">
        <w:rPr>
          <w:rFonts w:ascii="Times New Roman" w:hAnsi="Times New Roman"/>
          <w:highlight w:val="yellow"/>
          <w:rPrChange w:id="1218" w:author="Nasser Mustafa [2]" w:date="2018-09-26T10:36:00Z">
            <w:rPr>
              <w:rFonts w:ascii="Times New Roman" w:hAnsi="Times New Roman"/>
            </w:rPr>
          </w:rPrChange>
        </w:rPr>
        <w:t xml:space="preserve"> however, </w:t>
      </w:r>
      <w:r w:rsidR="00C67FE4" w:rsidRPr="00ED409C">
        <w:rPr>
          <w:rFonts w:ascii="Times New Roman" w:hAnsi="Times New Roman"/>
          <w:highlight w:val="yellow"/>
          <w:rPrChange w:id="1219" w:author="Nasser Mustafa [2]" w:date="2018-09-26T10:36:00Z">
            <w:rPr>
              <w:rFonts w:ascii="Times New Roman" w:hAnsi="Times New Roman"/>
            </w:rPr>
          </w:rPrChange>
        </w:rPr>
        <w:t xml:space="preserve">if we model the same diagram </w:t>
      </w:r>
      <w:del w:id="1220" w:author="Yvan Labiche" w:date="2018-09-07T17:17:00Z">
        <w:r w:rsidR="00C67FE4" w:rsidRPr="00ED409C" w:rsidDel="00D10930">
          <w:rPr>
            <w:rFonts w:ascii="Times New Roman" w:hAnsi="Times New Roman"/>
            <w:highlight w:val="yellow"/>
            <w:rPrChange w:id="1221" w:author="Nasser Mustafa [2]" w:date="2018-09-26T10:36:00Z">
              <w:rPr>
                <w:rFonts w:ascii="Times New Roman" w:hAnsi="Times New Roman"/>
              </w:rPr>
            </w:rPrChange>
          </w:rPr>
          <w:delText>in</w:delText>
        </w:r>
      </w:del>
      <w:ins w:id="1222" w:author="Yvan Labiche" w:date="2018-09-07T17:17:00Z">
        <w:r w:rsidR="00D10930" w:rsidRPr="00ED409C">
          <w:rPr>
            <w:rFonts w:ascii="Times New Roman" w:hAnsi="Times New Roman"/>
            <w:highlight w:val="yellow"/>
            <w:rPrChange w:id="1223" w:author="Nasser Mustafa [2]" w:date="2018-09-26T10:36:00Z">
              <w:rPr>
                <w:rFonts w:ascii="Times New Roman" w:hAnsi="Times New Roman"/>
              </w:rPr>
            </w:rPrChange>
          </w:rPr>
          <w:t>with the</w:t>
        </w:r>
      </w:ins>
      <w:r w:rsidR="00C67FE4" w:rsidRPr="00ED409C">
        <w:rPr>
          <w:rFonts w:ascii="Times New Roman" w:hAnsi="Times New Roman"/>
          <w:highlight w:val="yellow"/>
          <w:rPrChange w:id="1224" w:author="Nasser Mustafa [2]" w:date="2018-09-26T10:36:00Z">
            <w:rPr>
              <w:rFonts w:ascii="Times New Roman" w:hAnsi="Times New Roman"/>
            </w:rPr>
          </w:rPrChange>
        </w:rPr>
        <w:t xml:space="preserve"> </w:t>
      </w:r>
      <w:r w:rsidR="005E4F88" w:rsidRPr="00ED409C">
        <w:rPr>
          <w:rFonts w:ascii="Times New Roman" w:hAnsi="Times New Roman"/>
          <w:highlight w:val="yellow"/>
          <w:rPrChange w:id="1225" w:author="Nasser Mustafa [2]" w:date="2018-09-26T10:36:00Z">
            <w:rPr>
              <w:rFonts w:ascii="Times New Roman" w:hAnsi="Times New Roman"/>
            </w:rPr>
          </w:rPrChange>
        </w:rPr>
        <w:t>Microsoft Visio</w:t>
      </w:r>
      <w:r w:rsidR="00C67FE4" w:rsidRPr="00ED409C">
        <w:rPr>
          <w:rFonts w:ascii="Times New Roman" w:hAnsi="Times New Roman"/>
          <w:highlight w:val="yellow"/>
          <w:rPrChange w:id="1226" w:author="Nasser Mustafa [2]" w:date="2018-09-26T10:36:00Z">
            <w:rPr>
              <w:rFonts w:ascii="Times New Roman" w:hAnsi="Times New Roman"/>
            </w:rPr>
          </w:rPrChange>
        </w:rPr>
        <w:t xml:space="preserve"> tool, </w:t>
      </w:r>
      <w:commentRangeStart w:id="1227"/>
      <w:r w:rsidR="00C67FE4" w:rsidRPr="00ED409C">
        <w:rPr>
          <w:rFonts w:ascii="Times New Roman" w:hAnsi="Times New Roman"/>
          <w:highlight w:val="yellow"/>
          <w:rPrChange w:id="1228" w:author="Nasser Mustafa [2]" w:date="2018-09-26T10:36:00Z">
            <w:rPr>
              <w:rFonts w:ascii="Times New Roman" w:hAnsi="Times New Roman"/>
            </w:rPr>
          </w:rPrChange>
        </w:rPr>
        <w:t>it</w:t>
      </w:r>
      <w:commentRangeEnd w:id="1227"/>
      <w:r w:rsidR="00D10930" w:rsidRPr="00ED409C">
        <w:rPr>
          <w:rStyle w:val="CommentReference"/>
          <w:rFonts w:ascii="Times New Roman" w:eastAsia="Calibri" w:hAnsi="Times New Roman"/>
          <w:highlight w:val="yellow"/>
          <w:rPrChange w:id="1229" w:author="Nasser Mustafa [2]" w:date="2018-09-26T10:36:00Z">
            <w:rPr>
              <w:rStyle w:val="CommentReference"/>
              <w:rFonts w:ascii="Times New Roman" w:eastAsia="Calibri" w:hAnsi="Times New Roman"/>
            </w:rPr>
          </w:rPrChange>
        </w:rPr>
        <w:commentReference w:id="1227"/>
      </w:r>
      <w:r w:rsidR="00C67FE4" w:rsidRPr="00ED409C">
        <w:rPr>
          <w:rFonts w:ascii="Times New Roman" w:hAnsi="Times New Roman"/>
          <w:highlight w:val="yellow"/>
          <w:rPrChange w:id="1230" w:author="Nasser Mustafa [2]" w:date="2018-09-26T10:36:00Z">
            <w:rPr>
              <w:rFonts w:ascii="Times New Roman" w:hAnsi="Times New Roman"/>
            </w:rPr>
          </w:rPrChange>
        </w:rPr>
        <w:t xml:space="preserve"> will not have the same capability. Therefore, </w:t>
      </w:r>
      <w:r w:rsidR="00C56EF1" w:rsidRPr="00ED409C">
        <w:rPr>
          <w:rFonts w:ascii="Times New Roman" w:hAnsi="Times New Roman"/>
          <w:highlight w:val="yellow"/>
          <w:rPrChange w:id="1231" w:author="Nasser Mustafa [2]" w:date="2018-09-26T10:36:00Z">
            <w:rPr>
              <w:rFonts w:ascii="Times New Roman" w:hAnsi="Times New Roman"/>
            </w:rPr>
          </w:rPrChange>
        </w:rPr>
        <w:t>artifact</w:t>
      </w:r>
      <w:del w:id="1232" w:author="Yvan Labiche" w:date="2018-09-07T17:23:00Z">
        <w:r w:rsidR="00C56EF1" w:rsidRPr="00ED409C" w:rsidDel="00087DA7">
          <w:rPr>
            <w:rFonts w:ascii="Times New Roman" w:hAnsi="Times New Roman"/>
            <w:highlight w:val="yellow"/>
            <w:rPrChange w:id="1233" w:author="Nasser Mustafa [2]" w:date="2018-09-26T10:36:00Z">
              <w:rPr>
                <w:rFonts w:ascii="Times New Roman" w:hAnsi="Times New Roman"/>
              </w:rPr>
            </w:rPrChange>
          </w:rPr>
          <w:delText>s</w:delText>
        </w:r>
      </w:del>
      <w:r w:rsidR="00C56EF1" w:rsidRPr="00ED409C">
        <w:rPr>
          <w:rFonts w:ascii="Times New Roman" w:hAnsi="Times New Roman"/>
          <w:highlight w:val="yellow"/>
          <w:rPrChange w:id="1234" w:author="Nasser Mustafa [2]" w:date="2018-09-26T10:36:00Z">
            <w:rPr>
              <w:rFonts w:ascii="Times New Roman" w:hAnsi="Times New Roman"/>
            </w:rPr>
          </w:rPrChange>
        </w:rPr>
        <w:t xml:space="preserve"> heterogeneity</w:t>
      </w:r>
      <w:ins w:id="1235" w:author="Yvan Labiche" w:date="2018-09-07T17:23:00Z">
        <w:r w:rsidR="00087DA7" w:rsidRPr="00ED409C">
          <w:rPr>
            <w:rFonts w:ascii="Times New Roman" w:hAnsi="Times New Roman"/>
            <w:highlight w:val="yellow"/>
            <w:rPrChange w:id="1236" w:author="Nasser Mustafa [2]" w:date="2018-09-26T10:36:00Z">
              <w:rPr>
                <w:rFonts w:ascii="Times New Roman" w:hAnsi="Times New Roman"/>
              </w:rPr>
            </w:rPrChange>
          </w:rPr>
          <w:t xml:space="preserve"> is</w:t>
        </w:r>
      </w:ins>
      <w:r w:rsidR="00C56EF1" w:rsidRPr="00ED409C">
        <w:rPr>
          <w:rFonts w:ascii="Times New Roman" w:hAnsi="Times New Roman"/>
          <w:highlight w:val="yellow"/>
          <w:rPrChange w:id="1237" w:author="Nasser Mustafa [2]" w:date="2018-09-26T10:36:00Z">
            <w:rPr>
              <w:rFonts w:ascii="Times New Roman" w:hAnsi="Times New Roman"/>
            </w:rPr>
          </w:rPrChange>
        </w:rPr>
        <w:t xml:space="preserve"> not only tool dependent but </w:t>
      </w:r>
      <w:ins w:id="1238" w:author="Yvan Labiche" w:date="2018-09-07T17:23:00Z">
        <w:r w:rsidR="00087DA7" w:rsidRPr="00ED409C">
          <w:rPr>
            <w:rFonts w:ascii="Times New Roman" w:hAnsi="Times New Roman"/>
            <w:highlight w:val="yellow"/>
            <w:rPrChange w:id="1239" w:author="Nasser Mustafa [2]" w:date="2018-09-26T10:36:00Z">
              <w:rPr>
                <w:rFonts w:ascii="Times New Roman" w:hAnsi="Times New Roman"/>
              </w:rPr>
            </w:rPrChange>
          </w:rPr>
          <w:t xml:space="preserve">is </w:t>
        </w:r>
      </w:ins>
      <w:r w:rsidR="00C56EF1" w:rsidRPr="00ED409C">
        <w:rPr>
          <w:rFonts w:ascii="Times New Roman" w:hAnsi="Times New Roman"/>
          <w:highlight w:val="yellow"/>
          <w:rPrChange w:id="1240" w:author="Nasser Mustafa [2]" w:date="2018-09-26T10:36:00Z">
            <w:rPr>
              <w:rFonts w:ascii="Times New Roman" w:hAnsi="Times New Roman"/>
            </w:rPr>
          </w:rPrChange>
        </w:rPr>
        <w:t xml:space="preserve">also user </w:t>
      </w:r>
      <w:del w:id="1241" w:author="Yvan Labiche" w:date="2018-09-07T17:23:00Z">
        <w:r w:rsidR="00C56EF1" w:rsidRPr="00ED409C" w:rsidDel="00087DA7">
          <w:rPr>
            <w:rFonts w:ascii="Times New Roman" w:hAnsi="Times New Roman"/>
            <w:highlight w:val="yellow"/>
            <w:rPrChange w:id="1242" w:author="Nasser Mustafa [2]" w:date="2018-09-26T10:36:00Z">
              <w:rPr>
                <w:rFonts w:ascii="Times New Roman" w:hAnsi="Times New Roman"/>
              </w:rPr>
            </w:rPrChange>
          </w:rPr>
          <w:delText xml:space="preserve">choice </w:delText>
        </w:r>
      </w:del>
      <w:r w:rsidR="00C56EF1" w:rsidRPr="00ED409C">
        <w:rPr>
          <w:rFonts w:ascii="Times New Roman" w:hAnsi="Times New Roman"/>
          <w:highlight w:val="yellow"/>
          <w:rPrChange w:id="1243" w:author="Nasser Mustafa [2]" w:date="2018-09-26T10:36:00Z">
            <w:rPr>
              <w:rFonts w:ascii="Times New Roman" w:hAnsi="Times New Roman"/>
            </w:rPr>
          </w:rPrChange>
        </w:rPr>
        <w:t xml:space="preserve">dependent. </w:t>
      </w:r>
    </w:p>
    <w:p w14:paraId="52DAED91" w14:textId="64FDF4A2" w:rsidR="00ED409C" w:rsidRPr="00ED409C" w:rsidRDefault="00ED409C" w:rsidP="00F52829">
      <w:pPr>
        <w:pStyle w:val="ListParagraph"/>
        <w:numPr>
          <w:ilvl w:val="0"/>
          <w:numId w:val="52"/>
        </w:numPr>
        <w:tabs>
          <w:tab w:val="left" w:pos="900"/>
        </w:tabs>
        <w:spacing w:line="480" w:lineRule="auto"/>
        <w:jc w:val="both"/>
        <w:rPr>
          <w:rFonts w:ascii="Times New Roman" w:hAnsi="Times New Roman"/>
          <w:highlight w:val="yellow"/>
          <w:rPrChange w:id="1244" w:author="Nasser Mustafa [2]" w:date="2018-09-26T10:36:00Z">
            <w:rPr>
              <w:rFonts w:ascii="Times New Roman" w:hAnsi="Times New Roman"/>
            </w:rPr>
          </w:rPrChange>
        </w:rPr>
      </w:pPr>
      <w:ins w:id="1245" w:author="Nasser Mustafa [2]" w:date="2018-09-26T10:37:00Z">
        <w:r>
          <w:rPr>
            <w:rFonts w:ascii="Times New Roman" w:hAnsi="Times New Roman"/>
            <w:highlight w:val="yellow"/>
          </w:rPr>
          <w:t>The traceable artifacts are not using common notation.</w:t>
        </w:r>
      </w:ins>
      <w:ins w:id="1246" w:author="Nasser Mustafa [2]" w:date="2018-09-26T10:38:00Z">
        <w:r>
          <w:rPr>
            <w:rFonts w:ascii="Times New Roman" w:hAnsi="Times New Roman"/>
            <w:highlight w:val="yellow"/>
          </w:rPr>
          <w:t xml:space="preserve"> As a result artifacts of </w:t>
        </w:r>
      </w:ins>
      <w:ins w:id="1247" w:author="Nasser Mustafa [2]" w:date="2018-09-26T10:39:00Z">
        <w:r w:rsidR="001F2840">
          <w:rPr>
            <w:rFonts w:ascii="Times New Roman" w:hAnsi="Times New Roman"/>
            <w:highlight w:val="yellow"/>
          </w:rPr>
          <w:t>non-transformable</w:t>
        </w:r>
      </w:ins>
      <w:ins w:id="1248" w:author="Nasser Mustafa [2]" w:date="2018-09-26T10:38:00Z">
        <w:r>
          <w:rPr>
            <w:rFonts w:ascii="Times New Roman" w:hAnsi="Times New Roman"/>
            <w:highlight w:val="yellow"/>
          </w:rPr>
          <w:t xml:space="preserve"> forma</w:t>
        </w:r>
      </w:ins>
      <w:ins w:id="1249" w:author="Nasser Mustafa [2]" w:date="2018-09-26T10:39:00Z">
        <w:r w:rsidR="001F2840">
          <w:rPr>
            <w:rFonts w:ascii="Times New Roman" w:hAnsi="Times New Roman"/>
            <w:highlight w:val="yellow"/>
          </w:rPr>
          <w:t>s</w:t>
        </w:r>
      </w:ins>
      <w:ins w:id="1250" w:author="Nasser Mustafa [2]" w:date="2018-09-26T10:38:00Z">
        <w:r>
          <w:rPr>
            <w:rFonts w:ascii="Times New Roman" w:hAnsi="Times New Roman"/>
            <w:highlight w:val="yellow"/>
          </w:rPr>
          <w:t>t are produced.</w:t>
        </w:r>
      </w:ins>
      <w:ins w:id="1251" w:author="Nasser Mustafa [2]" w:date="2018-09-26T10:37:00Z">
        <w:r>
          <w:rPr>
            <w:rFonts w:ascii="Times New Roman" w:hAnsi="Times New Roman"/>
            <w:highlight w:val="yellow"/>
          </w:rPr>
          <w:t xml:space="preserve"> </w:t>
        </w:r>
      </w:ins>
    </w:p>
    <w:p w14:paraId="7BC51043" w14:textId="0AE07009" w:rsidR="00B97147" w:rsidRPr="00342D23" w:rsidRDefault="00B97147" w:rsidP="00A03164">
      <w:pPr>
        <w:pStyle w:val="ListParagraph"/>
        <w:numPr>
          <w:ilvl w:val="0"/>
          <w:numId w:val="52"/>
        </w:numPr>
        <w:tabs>
          <w:tab w:val="left" w:pos="900"/>
        </w:tabs>
        <w:spacing w:line="480" w:lineRule="auto"/>
        <w:jc w:val="both"/>
        <w:rPr>
          <w:rFonts w:ascii="Times New Roman" w:hAnsi="Times New Roman"/>
        </w:rPr>
      </w:pPr>
      <w:r w:rsidRPr="00342D23">
        <w:rPr>
          <w:rFonts w:ascii="Times New Roman" w:hAnsi="Times New Roman"/>
        </w:rPr>
        <w:t xml:space="preserve">The traceable artifacts can exist at different phases </w:t>
      </w:r>
      <w:r w:rsidR="001824FD" w:rsidRPr="00342D23">
        <w:rPr>
          <w:rFonts w:ascii="Times New Roman" w:hAnsi="Times New Roman"/>
        </w:rPr>
        <w:t xml:space="preserve">within the same model </w:t>
      </w:r>
      <w:r w:rsidRPr="00342D23">
        <w:rPr>
          <w:rFonts w:ascii="Times New Roman" w:hAnsi="Times New Roman"/>
        </w:rPr>
        <w:t>or</w:t>
      </w:r>
      <w:r w:rsidR="001824FD" w:rsidRPr="00342D23">
        <w:rPr>
          <w:rFonts w:ascii="Times New Roman" w:hAnsi="Times New Roman"/>
        </w:rPr>
        <w:t xml:space="preserve"> across</w:t>
      </w:r>
      <w:r w:rsidRPr="00342D23">
        <w:rPr>
          <w:rFonts w:ascii="Times New Roman" w:hAnsi="Times New Roman"/>
        </w:rPr>
        <w:t xml:space="preserve"> different models.</w:t>
      </w:r>
    </w:p>
    <w:p w14:paraId="3EE71506" w14:textId="2D04047B" w:rsidR="001824FD" w:rsidRPr="00342D23" w:rsidRDefault="001824FD" w:rsidP="00A03164">
      <w:pPr>
        <w:pStyle w:val="ListParagraph"/>
        <w:numPr>
          <w:ilvl w:val="0"/>
          <w:numId w:val="52"/>
        </w:numPr>
        <w:tabs>
          <w:tab w:val="left" w:pos="900"/>
        </w:tabs>
        <w:spacing w:line="480" w:lineRule="auto"/>
        <w:jc w:val="both"/>
        <w:rPr>
          <w:rFonts w:ascii="Times New Roman" w:hAnsi="Times New Roman"/>
        </w:rPr>
      </w:pPr>
      <w:r w:rsidRPr="00342D23">
        <w:rPr>
          <w:rFonts w:ascii="Times New Roman" w:hAnsi="Times New Roman"/>
        </w:rPr>
        <w:t>Although</w:t>
      </w:r>
      <w:r w:rsidR="00B97147" w:rsidRPr="00342D23">
        <w:rPr>
          <w:rFonts w:ascii="Times New Roman" w:hAnsi="Times New Roman"/>
        </w:rPr>
        <w:t xml:space="preserve"> traceable artifacts </w:t>
      </w:r>
      <w:r w:rsidRPr="00342D23">
        <w:rPr>
          <w:rFonts w:ascii="Times New Roman" w:hAnsi="Times New Roman"/>
        </w:rPr>
        <w:t xml:space="preserve">can </w:t>
      </w:r>
      <w:r w:rsidR="00B97147" w:rsidRPr="00342D23">
        <w:rPr>
          <w:rFonts w:ascii="Times New Roman" w:hAnsi="Times New Roman"/>
        </w:rPr>
        <w:t xml:space="preserve">exist in one model, there are situations </w:t>
      </w:r>
      <w:r w:rsidRPr="00342D23">
        <w:rPr>
          <w:rFonts w:ascii="Times New Roman" w:hAnsi="Times New Roman"/>
        </w:rPr>
        <w:t xml:space="preserve">in which </w:t>
      </w:r>
      <w:r w:rsidR="00B97147" w:rsidRPr="00342D23">
        <w:rPr>
          <w:rFonts w:ascii="Times New Roman" w:hAnsi="Times New Roman"/>
        </w:rPr>
        <w:t xml:space="preserve">trace artifacts </w:t>
      </w:r>
      <w:r w:rsidRPr="00342D23">
        <w:rPr>
          <w:rFonts w:ascii="Times New Roman" w:hAnsi="Times New Roman"/>
        </w:rPr>
        <w:t>are trace</w:t>
      </w:r>
      <w:r w:rsidR="00FD7D95" w:rsidRPr="00342D23">
        <w:rPr>
          <w:rFonts w:ascii="Times New Roman" w:hAnsi="Times New Roman"/>
        </w:rPr>
        <w:t>d</w:t>
      </w:r>
      <w:r w:rsidRPr="00342D23">
        <w:rPr>
          <w:rFonts w:ascii="Times New Roman" w:hAnsi="Times New Roman"/>
        </w:rPr>
        <w:t xml:space="preserve"> </w:t>
      </w:r>
      <w:r w:rsidR="00B97147" w:rsidRPr="00342D23">
        <w:rPr>
          <w:rFonts w:ascii="Times New Roman" w:hAnsi="Times New Roman"/>
        </w:rPr>
        <w:t>at different levels of granularity based on a user</w:t>
      </w:r>
      <w:r w:rsidR="00C57621">
        <w:rPr>
          <w:rFonts w:ascii="Times New Roman" w:hAnsi="Times New Roman"/>
        </w:rPr>
        <w:t>’s</w:t>
      </w:r>
      <w:r w:rsidR="00B97147" w:rsidRPr="00342D23">
        <w:rPr>
          <w:rFonts w:ascii="Times New Roman" w:hAnsi="Times New Roman"/>
        </w:rPr>
        <w:t xml:space="preserve"> need. This implies the need </w:t>
      </w:r>
      <w:ins w:id="1252" w:author="Yvan Labiche" w:date="2018-09-07T17:30:00Z">
        <w:r w:rsidR="000124B6">
          <w:rPr>
            <w:rFonts w:ascii="Times New Roman" w:hAnsi="Times New Roman"/>
          </w:rPr>
          <w:t xml:space="preserve">to accommodate various, and user-defined, </w:t>
        </w:r>
      </w:ins>
      <w:del w:id="1253" w:author="Yvan Labiche" w:date="2018-09-07T17:30:00Z">
        <w:r w:rsidR="00B97147" w:rsidRPr="00342D23" w:rsidDel="000124B6">
          <w:rPr>
            <w:rFonts w:ascii="Times New Roman" w:hAnsi="Times New Roman"/>
          </w:rPr>
          <w:delText xml:space="preserve">for </w:delText>
        </w:r>
      </w:del>
      <w:r w:rsidR="00B97147" w:rsidRPr="00342D23">
        <w:rPr>
          <w:rFonts w:ascii="Times New Roman" w:hAnsi="Times New Roman"/>
        </w:rPr>
        <w:t xml:space="preserve">artifacts characterization. </w:t>
      </w:r>
    </w:p>
    <w:p w14:paraId="79BC4A46" w14:textId="6955D813" w:rsidR="00B97147" w:rsidRPr="006F34E6" w:rsidRDefault="00B97147" w:rsidP="00A03164">
      <w:pPr>
        <w:pStyle w:val="ListParagraph"/>
        <w:numPr>
          <w:ilvl w:val="0"/>
          <w:numId w:val="52"/>
        </w:numPr>
        <w:tabs>
          <w:tab w:val="left" w:pos="900"/>
        </w:tabs>
        <w:spacing w:line="480" w:lineRule="auto"/>
        <w:jc w:val="both"/>
        <w:rPr>
          <w:rFonts w:ascii="Times New Roman" w:hAnsi="Times New Roman"/>
        </w:rPr>
      </w:pPr>
      <w:r w:rsidRPr="00342D23">
        <w:rPr>
          <w:rFonts w:ascii="Times New Roman" w:hAnsi="Times New Roman"/>
        </w:rPr>
        <w:t xml:space="preserve">As a </w:t>
      </w:r>
      <w:r w:rsidRPr="00EB481C">
        <w:rPr>
          <w:rFonts w:ascii="Times New Roman" w:hAnsi="Times New Roman"/>
        </w:rPr>
        <w:t>result of artifacts characterization, there should be various types of trace links to link these artifacts</w:t>
      </w:r>
      <w:r w:rsidR="001824FD" w:rsidRPr="00EB481C">
        <w:rPr>
          <w:rFonts w:ascii="Times New Roman" w:hAnsi="Times New Roman"/>
        </w:rPr>
        <w:t xml:space="preserve"> </w:t>
      </w:r>
      <w:commentRangeStart w:id="1254"/>
      <w:r w:rsidR="001824FD" w:rsidRPr="00EB481C">
        <w:rPr>
          <w:rFonts w:ascii="Times New Roman" w:hAnsi="Times New Roman"/>
        </w:rPr>
        <w:t>which</w:t>
      </w:r>
      <w:r w:rsidRPr="003A5CB4">
        <w:rPr>
          <w:rFonts w:ascii="Times New Roman" w:hAnsi="Times New Roman"/>
        </w:rPr>
        <w:t xml:space="preserve"> impl</w:t>
      </w:r>
      <w:ins w:id="1255" w:author="Nasser Mustafa" w:date="2018-08-10T20:45:00Z">
        <w:r w:rsidR="00C57621">
          <w:rPr>
            <w:rFonts w:ascii="Times New Roman" w:hAnsi="Times New Roman"/>
          </w:rPr>
          <w:t>y</w:t>
        </w:r>
      </w:ins>
      <w:del w:id="1256" w:author="Nasser Mustafa" w:date="2018-08-10T20:45:00Z">
        <w:r w:rsidRPr="00EB481C" w:rsidDel="00C57621">
          <w:rPr>
            <w:rFonts w:ascii="Times New Roman" w:hAnsi="Times New Roman"/>
          </w:rPr>
          <w:delText>ie</w:delText>
        </w:r>
        <w:r w:rsidRPr="003A5CB4" w:rsidDel="00C57621">
          <w:rPr>
            <w:rFonts w:ascii="Times New Roman" w:hAnsi="Times New Roman"/>
          </w:rPr>
          <w:delText>s</w:delText>
        </w:r>
      </w:del>
      <w:r w:rsidRPr="003A5CB4">
        <w:rPr>
          <w:rFonts w:ascii="Times New Roman" w:hAnsi="Times New Roman"/>
        </w:rPr>
        <w:t xml:space="preserve"> the </w:t>
      </w:r>
      <w:commentRangeEnd w:id="1254"/>
      <w:r w:rsidR="000124B6">
        <w:rPr>
          <w:rStyle w:val="CommentReference"/>
          <w:rFonts w:ascii="Times New Roman" w:eastAsia="Calibri" w:hAnsi="Times New Roman"/>
        </w:rPr>
        <w:commentReference w:id="1254"/>
      </w:r>
      <w:r w:rsidRPr="003A5CB4">
        <w:rPr>
          <w:rFonts w:ascii="Times New Roman" w:hAnsi="Times New Roman"/>
        </w:rPr>
        <w:t>need for</w:t>
      </w:r>
      <w:r w:rsidR="001824FD" w:rsidRPr="003A5CB4">
        <w:rPr>
          <w:rFonts w:ascii="Times New Roman" w:hAnsi="Times New Roman"/>
        </w:rPr>
        <w:t xml:space="preserve"> new trace links that can </w:t>
      </w:r>
      <w:r w:rsidR="00FD7D95" w:rsidRPr="003A5CB4">
        <w:rPr>
          <w:rFonts w:ascii="Times New Roman" w:hAnsi="Times New Roman"/>
        </w:rPr>
        <w:t>accommodate</w:t>
      </w:r>
      <w:r w:rsidR="001824FD" w:rsidRPr="006F34E6">
        <w:rPr>
          <w:rFonts w:ascii="Times New Roman" w:hAnsi="Times New Roman"/>
        </w:rPr>
        <w:t xml:space="preserve"> the </w:t>
      </w:r>
      <w:r w:rsidRPr="006F34E6">
        <w:rPr>
          <w:rFonts w:ascii="Times New Roman" w:hAnsi="Times New Roman"/>
        </w:rPr>
        <w:t>traceability of these artifacts.</w:t>
      </w:r>
    </w:p>
    <w:p w14:paraId="477A4F13" w14:textId="38F8CE65" w:rsidR="00B97147" w:rsidRPr="00342D23" w:rsidRDefault="00342D23" w:rsidP="00A03164">
      <w:pPr>
        <w:pStyle w:val="ListParagraph"/>
        <w:numPr>
          <w:ilvl w:val="0"/>
          <w:numId w:val="52"/>
        </w:numPr>
        <w:tabs>
          <w:tab w:val="left" w:pos="900"/>
        </w:tabs>
        <w:spacing w:line="480" w:lineRule="auto"/>
        <w:jc w:val="both"/>
        <w:rPr>
          <w:rFonts w:ascii="Times New Roman" w:hAnsi="Times New Roman"/>
        </w:rPr>
      </w:pPr>
      <w:r>
        <w:rPr>
          <w:rFonts w:ascii="Times New Roman" w:hAnsi="Times New Roman"/>
        </w:rPr>
        <w:t>A t</w:t>
      </w:r>
      <w:r w:rsidR="00FD7D95" w:rsidRPr="00342D23">
        <w:rPr>
          <w:rFonts w:ascii="Times New Roman" w:hAnsi="Times New Roman"/>
        </w:rPr>
        <w:t>race link</w:t>
      </w:r>
      <w:r w:rsidR="00B97147" w:rsidRPr="00342D23">
        <w:rPr>
          <w:rFonts w:ascii="Times New Roman" w:hAnsi="Times New Roman"/>
        </w:rPr>
        <w:t xml:space="preserve"> can have different interpretations by different stockholders, </w:t>
      </w:r>
      <w:r w:rsidR="00FD7D95" w:rsidRPr="00342D23">
        <w:rPr>
          <w:rFonts w:ascii="Times New Roman" w:hAnsi="Times New Roman"/>
        </w:rPr>
        <w:t>which</w:t>
      </w:r>
      <w:r w:rsidR="00B97147" w:rsidRPr="00342D23">
        <w:rPr>
          <w:rFonts w:ascii="Times New Roman" w:hAnsi="Times New Roman"/>
        </w:rPr>
        <w:t xml:space="preserve"> </w:t>
      </w:r>
      <w:commentRangeStart w:id="1257"/>
      <w:r w:rsidR="00B97147" w:rsidRPr="00342D23">
        <w:rPr>
          <w:rFonts w:ascii="Times New Roman" w:hAnsi="Times New Roman"/>
        </w:rPr>
        <w:t xml:space="preserve">implies </w:t>
      </w:r>
      <w:commentRangeEnd w:id="1257"/>
      <w:r w:rsidR="000124B6">
        <w:rPr>
          <w:rStyle w:val="CommentReference"/>
          <w:rFonts w:ascii="Times New Roman" w:eastAsia="Calibri" w:hAnsi="Times New Roman"/>
        </w:rPr>
        <w:commentReference w:id="1257"/>
      </w:r>
      <w:r w:rsidR="00C57621">
        <w:rPr>
          <w:rFonts w:ascii="Times New Roman" w:hAnsi="Times New Roman"/>
        </w:rPr>
        <w:t xml:space="preserve">the need for </w:t>
      </w:r>
      <w:r w:rsidR="00B97147" w:rsidRPr="00342D23">
        <w:rPr>
          <w:rFonts w:ascii="Times New Roman" w:hAnsi="Times New Roman"/>
        </w:rPr>
        <w:t>a precise semantic for every type.</w:t>
      </w:r>
    </w:p>
    <w:p w14:paraId="3A385841" w14:textId="4292B3A3"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We summarize</w:t>
      </w:r>
      <w:del w:id="1258" w:author="Yvan Labiche" w:date="2018-09-07T17:32:00Z">
        <w:r w:rsidRPr="00342D23" w:rsidDel="005F1DE1">
          <w:rPr>
            <w:rFonts w:ascii="Times New Roman" w:hAnsi="Times New Roman"/>
          </w:rPr>
          <w:delText>d</w:delText>
        </w:r>
      </w:del>
      <w:r w:rsidRPr="00342D23">
        <w:rPr>
          <w:rFonts w:ascii="Times New Roman" w:hAnsi="Times New Roman"/>
        </w:rPr>
        <w:t xml:space="preserve"> the thesis problem by listing several questions, </w:t>
      </w:r>
      <w:r w:rsidR="00FD7D95" w:rsidRPr="00342D23">
        <w:rPr>
          <w:rFonts w:ascii="Times New Roman" w:hAnsi="Times New Roman"/>
        </w:rPr>
        <w:t>which</w:t>
      </w:r>
      <w:r w:rsidRPr="00342D23">
        <w:rPr>
          <w:rFonts w:ascii="Times New Roman" w:hAnsi="Times New Roman"/>
        </w:rPr>
        <w:t xml:space="preserve"> are divided into two groups: (a) a group that investigates the previous research on traceability (questions 1-4</w:t>
      </w:r>
      <w:r w:rsidR="00FD7D95" w:rsidRPr="00342D23">
        <w:rPr>
          <w:rFonts w:ascii="Times New Roman" w:hAnsi="Times New Roman"/>
        </w:rPr>
        <w:t>), and (b) questions that build</w:t>
      </w:r>
      <w:r w:rsidRPr="00342D23">
        <w:rPr>
          <w:rFonts w:ascii="Times New Roman" w:hAnsi="Times New Roman"/>
        </w:rPr>
        <w:t xml:space="preserve"> upon our investigation and identifies our contribution</w:t>
      </w:r>
      <w:r w:rsidR="00FD7D95" w:rsidRPr="00342D23">
        <w:rPr>
          <w:rFonts w:ascii="Times New Roman" w:hAnsi="Times New Roman"/>
        </w:rPr>
        <w:t>s</w:t>
      </w:r>
      <w:r w:rsidRPr="00342D23">
        <w:rPr>
          <w:rFonts w:ascii="Times New Roman" w:hAnsi="Times New Roman"/>
        </w:rPr>
        <w:t xml:space="preserve"> (questions 5-7).</w:t>
      </w:r>
    </w:p>
    <w:p w14:paraId="1E9E92FA" w14:textId="0859451B" w:rsidR="00B97147" w:rsidRPr="00342D23" w:rsidRDefault="00B97147" w:rsidP="001B582E">
      <w:pPr>
        <w:pStyle w:val="Caption"/>
        <w:keepNext w:val="0"/>
        <w:tabs>
          <w:tab w:val="left" w:pos="900"/>
        </w:tabs>
        <w:spacing w:line="480" w:lineRule="auto"/>
        <w:jc w:val="both"/>
        <w:rPr>
          <w:rFonts w:ascii="Times New Roman" w:hAnsi="Times New Roman"/>
          <w:b w:val="0"/>
          <w:iCs/>
          <w:szCs w:val="24"/>
        </w:rPr>
      </w:pPr>
      <w:bookmarkStart w:id="1259" w:name="_Ref473151103"/>
      <w:r w:rsidRPr="00342D23">
        <w:rPr>
          <w:rFonts w:ascii="Times New Roman" w:hAnsi="Times New Roman"/>
          <w:bCs w:val="0"/>
          <w:iCs/>
          <w:szCs w:val="24"/>
        </w:rPr>
        <w:t xml:space="preserve">Question </w:t>
      </w:r>
      <w:r w:rsidRPr="00342D23">
        <w:rPr>
          <w:rFonts w:ascii="Times New Roman" w:hAnsi="Times New Roman"/>
          <w:bCs w:val="0"/>
          <w:iCs/>
          <w:szCs w:val="24"/>
        </w:rPr>
        <w:fldChar w:fldCharType="begin"/>
      </w:r>
      <w:r w:rsidRPr="00342D23">
        <w:rPr>
          <w:rFonts w:ascii="Times New Roman" w:hAnsi="Times New Roman"/>
          <w:bCs w:val="0"/>
          <w:iCs/>
          <w:szCs w:val="24"/>
        </w:rPr>
        <w:instrText xml:space="preserve"> SEQ Question \* ARABIC </w:instrText>
      </w:r>
      <w:r w:rsidRPr="00342D23">
        <w:rPr>
          <w:rFonts w:ascii="Times New Roman" w:hAnsi="Times New Roman"/>
          <w:bCs w:val="0"/>
          <w:iCs/>
          <w:szCs w:val="24"/>
        </w:rPr>
        <w:fldChar w:fldCharType="separate"/>
      </w:r>
      <w:r w:rsidR="00047800">
        <w:rPr>
          <w:rFonts w:ascii="Times New Roman" w:hAnsi="Times New Roman"/>
          <w:bCs w:val="0"/>
          <w:iCs/>
          <w:noProof/>
          <w:szCs w:val="24"/>
        </w:rPr>
        <w:t>1</w:t>
      </w:r>
      <w:r w:rsidRPr="00342D23">
        <w:rPr>
          <w:rFonts w:ascii="Times New Roman" w:hAnsi="Times New Roman"/>
          <w:bCs w:val="0"/>
          <w:iCs/>
          <w:szCs w:val="24"/>
        </w:rPr>
        <w:fldChar w:fldCharType="end"/>
      </w:r>
      <w:bookmarkEnd w:id="1259"/>
      <w:r w:rsidRPr="00342D23">
        <w:rPr>
          <w:rFonts w:ascii="Times New Roman" w:hAnsi="Times New Roman"/>
          <w:b w:val="0"/>
          <w:iCs/>
          <w:szCs w:val="24"/>
        </w:rPr>
        <w:t>: What are the available solutions (i.e., models and tools), in the literature, to model and capture traceability among artifacts?</w:t>
      </w:r>
    </w:p>
    <w:p w14:paraId="447940BC" w14:textId="5AA7D4FD" w:rsidR="00B97147" w:rsidRPr="00342D23" w:rsidRDefault="00B97147" w:rsidP="001B582E">
      <w:pPr>
        <w:pStyle w:val="Caption"/>
        <w:keepNext w:val="0"/>
        <w:tabs>
          <w:tab w:val="left" w:pos="900"/>
        </w:tabs>
        <w:spacing w:line="480" w:lineRule="auto"/>
        <w:jc w:val="both"/>
        <w:rPr>
          <w:rFonts w:ascii="Times New Roman" w:hAnsi="Times New Roman"/>
          <w:b w:val="0"/>
          <w:iCs/>
          <w:szCs w:val="24"/>
        </w:rPr>
      </w:pPr>
      <w:bookmarkStart w:id="1260" w:name="_Ref473151112"/>
      <w:r w:rsidRPr="00342D23">
        <w:rPr>
          <w:rFonts w:ascii="Times New Roman" w:hAnsi="Times New Roman"/>
          <w:bCs w:val="0"/>
          <w:iCs/>
          <w:szCs w:val="24"/>
        </w:rPr>
        <w:t xml:space="preserve">Question </w:t>
      </w:r>
      <w:r w:rsidRPr="00342D23">
        <w:rPr>
          <w:rFonts w:ascii="Times New Roman" w:hAnsi="Times New Roman"/>
          <w:bCs w:val="0"/>
          <w:iCs/>
          <w:szCs w:val="24"/>
        </w:rPr>
        <w:fldChar w:fldCharType="begin"/>
      </w:r>
      <w:r w:rsidRPr="00342D23">
        <w:rPr>
          <w:rFonts w:ascii="Times New Roman" w:hAnsi="Times New Roman"/>
          <w:bCs w:val="0"/>
          <w:iCs/>
          <w:szCs w:val="24"/>
        </w:rPr>
        <w:instrText xml:space="preserve"> SEQ Question \* ARABIC </w:instrText>
      </w:r>
      <w:r w:rsidRPr="00342D23">
        <w:rPr>
          <w:rFonts w:ascii="Times New Roman" w:hAnsi="Times New Roman"/>
          <w:bCs w:val="0"/>
          <w:iCs/>
          <w:szCs w:val="24"/>
        </w:rPr>
        <w:fldChar w:fldCharType="separate"/>
      </w:r>
      <w:r w:rsidR="00047800">
        <w:rPr>
          <w:rFonts w:ascii="Times New Roman" w:hAnsi="Times New Roman"/>
          <w:bCs w:val="0"/>
          <w:iCs/>
          <w:noProof/>
          <w:szCs w:val="24"/>
        </w:rPr>
        <w:t>2</w:t>
      </w:r>
      <w:r w:rsidRPr="00342D23">
        <w:rPr>
          <w:rFonts w:ascii="Times New Roman" w:hAnsi="Times New Roman"/>
          <w:bCs w:val="0"/>
          <w:iCs/>
          <w:szCs w:val="24"/>
        </w:rPr>
        <w:fldChar w:fldCharType="end"/>
      </w:r>
      <w:bookmarkEnd w:id="1260"/>
      <w:r w:rsidRPr="00342D23">
        <w:rPr>
          <w:rFonts w:ascii="Times New Roman" w:hAnsi="Times New Roman"/>
          <w:b w:val="0"/>
          <w:iCs/>
          <w:szCs w:val="24"/>
        </w:rPr>
        <w:t xml:space="preserve">: How generic (i.e., not domain specific) are these solutions, and to what extent can they handle heterogeneous artifacts? </w:t>
      </w:r>
    </w:p>
    <w:p w14:paraId="7AB543CF" w14:textId="4E87108B" w:rsidR="00B97147" w:rsidRPr="00342D23" w:rsidRDefault="00B97147" w:rsidP="001B582E">
      <w:pPr>
        <w:pStyle w:val="Caption"/>
        <w:keepNext w:val="0"/>
        <w:tabs>
          <w:tab w:val="left" w:pos="900"/>
        </w:tabs>
        <w:spacing w:line="480" w:lineRule="auto"/>
        <w:jc w:val="both"/>
        <w:rPr>
          <w:rFonts w:ascii="Times New Roman" w:hAnsi="Times New Roman"/>
          <w:b w:val="0"/>
          <w:iCs/>
          <w:szCs w:val="24"/>
        </w:rPr>
      </w:pPr>
      <w:bookmarkStart w:id="1261" w:name="_Ref473151127"/>
      <w:r w:rsidRPr="00342D23">
        <w:rPr>
          <w:rFonts w:ascii="Times New Roman" w:hAnsi="Times New Roman"/>
          <w:bCs w:val="0"/>
          <w:iCs/>
          <w:szCs w:val="24"/>
        </w:rPr>
        <w:t xml:space="preserve">Question </w:t>
      </w:r>
      <w:r w:rsidRPr="00342D23">
        <w:rPr>
          <w:rFonts w:ascii="Times New Roman" w:hAnsi="Times New Roman"/>
          <w:bCs w:val="0"/>
          <w:iCs/>
          <w:szCs w:val="24"/>
        </w:rPr>
        <w:fldChar w:fldCharType="begin"/>
      </w:r>
      <w:r w:rsidRPr="00342D23">
        <w:rPr>
          <w:rFonts w:ascii="Times New Roman" w:hAnsi="Times New Roman"/>
          <w:bCs w:val="0"/>
          <w:iCs/>
          <w:szCs w:val="24"/>
        </w:rPr>
        <w:instrText xml:space="preserve"> SEQ Question \* ARABIC </w:instrText>
      </w:r>
      <w:r w:rsidRPr="00342D23">
        <w:rPr>
          <w:rFonts w:ascii="Times New Roman" w:hAnsi="Times New Roman"/>
          <w:bCs w:val="0"/>
          <w:iCs/>
          <w:szCs w:val="24"/>
        </w:rPr>
        <w:fldChar w:fldCharType="separate"/>
      </w:r>
      <w:r w:rsidR="00047800">
        <w:rPr>
          <w:rFonts w:ascii="Times New Roman" w:hAnsi="Times New Roman"/>
          <w:bCs w:val="0"/>
          <w:iCs/>
          <w:noProof/>
          <w:szCs w:val="24"/>
        </w:rPr>
        <w:t>3</w:t>
      </w:r>
      <w:r w:rsidRPr="00342D23">
        <w:rPr>
          <w:rFonts w:ascii="Times New Roman" w:hAnsi="Times New Roman"/>
          <w:bCs w:val="0"/>
          <w:iCs/>
          <w:szCs w:val="24"/>
        </w:rPr>
        <w:fldChar w:fldCharType="end"/>
      </w:r>
      <w:bookmarkEnd w:id="1261"/>
      <w:r w:rsidRPr="00342D23">
        <w:rPr>
          <w:rFonts w:ascii="Times New Roman" w:hAnsi="Times New Roman"/>
          <w:iCs/>
          <w:szCs w:val="24"/>
        </w:rPr>
        <w:t>:</w:t>
      </w:r>
      <w:r w:rsidRPr="00342D23">
        <w:rPr>
          <w:rFonts w:ascii="Times New Roman" w:hAnsi="Times New Roman"/>
          <w:b w:val="0"/>
          <w:iCs/>
          <w:szCs w:val="24"/>
        </w:rPr>
        <w:t xml:space="preserve"> What are the drawbacks of the existing solutions, if any, that hinder capturing traceability information of heterogeneous artifacts?</w:t>
      </w:r>
    </w:p>
    <w:p w14:paraId="2B86A2D2" w14:textId="383818C6" w:rsidR="00B97147" w:rsidRPr="00342D23" w:rsidRDefault="00B97147" w:rsidP="001B582E">
      <w:pPr>
        <w:pStyle w:val="Caption"/>
        <w:keepNext w:val="0"/>
        <w:tabs>
          <w:tab w:val="left" w:pos="900"/>
        </w:tabs>
        <w:spacing w:line="480" w:lineRule="auto"/>
        <w:jc w:val="both"/>
        <w:rPr>
          <w:rFonts w:ascii="Times New Roman" w:hAnsi="Times New Roman"/>
          <w:b w:val="0"/>
          <w:iCs/>
          <w:szCs w:val="24"/>
        </w:rPr>
      </w:pPr>
      <w:r w:rsidRPr="00342D23">
        <w:rPr>
          <w:rFonts w:ascii="Times New Roman" w:hAnsi="Times New Roman"/>
          <w:bCs w:val="0"/>
          <w:iCs/>
          <w:szCs w:val="24"/>
        </w:rPr>
        <w:t xml:space="preserve">Question </w:t>
      </w:r>
      <w:r w:rsidRPr="00342D23">
        <w:rPr>
          <w:rFonts w:ascii="Times New Roman" w:hAnsi="Times New Roman"/>
          <w:bCs w:val="0"/>
          <w:iCs/>
          <w:szCs w:val="24"/>
        </w:rPr>
        <w:fldChar w:fldCharType="begin"/>
      </w:r>
      <w:r w:rsidRPr="00342D23">
        <w:rPr>
          <w:rFonts w:ascii="Times New Roman" w:hAnsi="Times New Roman"/>
          <w:bCs w:val="0"/>
          <w:iCs/>
          <w:szCs w:val="24"/>
        </w:rPr>
        <w:instrText xml:space="preserve"> SEQ Question \* ARABIC </w:instrText>
      </w:r>
      <w:r w:rsidRPr="00342D23">
        <w:rPr>
          <w:rFonts w:ascii="Times New Roman" w:hAnsi="Times New Roman"/>
          <w:bCs w:val="0"/>
          <w:iCs/>
          <w:szCs w:val="24"/>
        </w:rPr>
        <w:fldChar w:fldCharType="separate"/>
      </w:r>
      <w:r w:rsidR="00047800">
        <w:rPr>
          <w:rFonts w:ascii="Times New Roman" w:hAnsi="Times New Roman"/>
          <w:bCs w:val="0"/>
          <w:iCs/>
          <w:noProof/>
          <w:szCs w:val="24"/>
        </w:rPr>
        <w:t>4</w:t>
      </w:r>
      <w:r w:rsidRPr="00342D23">
        <w:rPr>
          <w:rFonts w:ascii="Times New Roman" w:hAnsi="Times New Roman"/>
          <w:bCs w:val="0"/>
          <w:iCs/>
          <w:szCs w:val="24"/>
        </w:rPr>
        <w:fldChar w:fldCharType="end"/>
      </w:r>
      <w:r w:rsidRPr="00342D23">
        <w:rPr>
          <w:rFonts w:ascii="Times New Roman" w:hAnsi="Times New Roman"/>
          <w:b w:val="0"/>
          <w:iCs/>
          <w:szCs w:val="24"/>
        </w:rPr>
        <w:t>: To what extent can these solutions help a user specify traceability information (e.g., the type of a trace link between any two given artifacts, the type of artifacts, and the constraints applied to trace links</w:t>
      </w:r>
      <w:r w:rsidR="00512346" w:rsidRPr="00342D23">
        <w:rPr>
          <w:rFonts w:ascii="Times New Roman" w:hAnsi="Times New Roman"/>
          <w:b w:val="0"/>
          <w:iCs/>
          <w:szCs w:val="24"/>
        </w:rPr>
        <w:t xml:space="preserve"> and artifacts) with precision?</w:t>
      </w:r>
    </w:p>
    <w:p w14:paraId="67211BDE" w14:textId="666EAE4F" w:rsidR="00B97147" w:rsidRPr="00342D23" w:rsidRDefault="00B97147" w:rsidP="001B582E">
      <w:pPr>
        <w:pStyle w:val="Caption"/>
        <w:keepNext w:val="0"/>
        <w:tabs>
          <w:tab w:val="left" w:pos="900"/>
        </w:tabs>
        <w:spacing w:line="480" w:lineRule="auto"/>
        <w:jc w:val="both"/>
        <w:rPr>
          <w:rFonts w:ascii="Times New Roman" w:hAnsi="Times New Roman"/>
          <w:b w:val="0"/>
        </w:rPr>
      </w:pPr>
      <w:r w:rsidRPr="00342D23">
        <w:rPr>
          <w:rFonts w:ascii="Times New Roman" w:hAnsi="Times New Roman"/>
          <w:bCs w:val="0"/>
          <w:iCs/>
          <w:noProof/>
          <w:szCs w:val="24"/>
        </w:rPr>
        <w:t>Question</w:t>
      </w:r>
      <w:r w:rsidRPr="00342D23">
        <w:rPr>
          <w:rFonts w:ascii="Times New Roman" w:hAnsi="Times New Roman"/>
        </w:rPr>
        <w:t xml:space="preserve"> </w:t>
      </w:r>
      <w:r w:rsidRPr="00342D23">
        <w:rPr>
          <w:rFonts w:ascii="Times New Roman" w:hAnsi="Times New Roman"/>
          <w:b w:val="0"/>
          <w:bCs w:val="0"/>
        </w:rPr>
        <w:fldChar w:fldCharType="begin"/>
      </w:r>
      <w:r w:rsidRPr="00342D23">
        <w:rPr>
          <w:rFonts w:ascii="Times New Roman" w:hAnsi="Times New Roman"/>
        </w:rPr>
        <w:instrText xml:space="preserve"> SEQ Question \* ARABIC </w:instrText>
      </w:r>
      <w:r w:rsidRPr="00342D23">
        <w:rPr>
          <w:rFonts w:ascii="Times New Roman" w:hAnsi="Times New Roman"/>
          <w:b w:val="0"/>
          <w:bCs w:val="0"/>
        </w:rPr>
        <w:fldChar w:fldCharType="separate"/>
      </w:r>
      <w:r w:rsidR="00047800">
        <w:rPr>
          <w:rFonts w:ascii="Times New Roman" w:hAnsi="Times New Roman"/>
          <w:noProof/>
        </w:rPr>
        <w:t>5</w:t>
      </w:r>
      <w:r w:rsidRPr="00342D23">
        <w:rPr>
          <w:rFonts w:ascii="Times New Roman" w:hAnsi="Times New Roman"/>
          <w:b w:val="0"/>
          <w:bCs w:val="0"/>
          <w:noProof/>
        </w:rPr>
        <w:fldChar w:fldCharType="end"/>
      </w:r>
      <w:r w:rsidRPr="00342D23">
        <w:rPr>
          <w:rFonts w:ascii="Times New Roman" w:hAnsi="Times New Roman"/>
        </w:rPr>
        <w:t xml:space="preserve">: </w:t>
      </w:r>
      <w:r w:rsidRPr="00342D23">
        <w:rPr>
          <w:rFonts w:ascii="Times New Roman" w:hAnsi="Times New Roman"/>
          <w:b w:val="0"/>
        </w:rPr>
        <w:t>Can we improve upon the current solutions in the specific, heterogeneous context discussed previously?</w:t>
      </w:r>
    </w:p>
    <w:p w14:paraId="7C36FBB8" w14:textId="01AC436A" w:rsidR="00B97147" w:rsidRPr="00342D23" w:rsidRDefault="00B97147" w:rsidP="001B582E">
      <w:pPr>
        <w:pStyle w:val="Caption"/>
        <w:tabs>
          <w:tab w:val="left" w:pos="900"/>
        </w:tabs>
        <w:spacing w:line="480" w:lineRule="auto"/>
        <w:jc w:val="both"/>
        <w:rPr>
          <w:rFonts w:ascii="Times New Roman" w:hAnsi="Times New Roman"/>
          <w:b w:val="0"/>
          <w:szCs w:val="24"/>
        </w:rPr>
      </w:pPr>
      <w:r w:rsidRPr="00342D23">
        <w:rPr>
          <w:rFonts w:ascii="Times New Roman" w:hAnsi="Times New Roman"/>
        </w:rPr>
        <w:t xml:space="preserve">Question </w:t>
      </w:r>
      <w:r w:rsidRPr="00342D23">
        <w:rPr>
          <w:rFonts w:ascii="Times New Roman" w:hAnsi="Times New Roman"/>
        </w:rPr>
        <w:fldChar w:fldCharType="begin"/>
      </w:r>
      <w:r w:rsidRPr="00342D23">
        <w:rPr>
          <w:rFonts w:ascii="Times New Roman" w:hAnsi="Times New Roman"/>
        </w:rPr>
        <w:instrText xml:space="preserve"> SEQ Question \* ARABIC </w:instrText>
      </w:r>
      <w:r w:rsidRPr="00342D23">
        <w:rPr>
          <w:rFonts w:ascii="Times New Roman" w:hAnsi="Times New Roman"/>
        </w:rPr>
        <w:fldChar w:fldCharType="separate"/>
      </w:r>
      <w:r w:rsidR="00047800">
        <w:rPr>
          <w:rFonts w:ascii="Times New Roman" w:hAnsi="Times New Roman"/>
          <w:noProof/>
        </w:rPr>
        <w:t>6</w:t>
      </w:r>
      <w:r w:rsidRPr="00342D23">
        <w:rPr>
          <w:rFonts w:ascii="Times New Roman" w:hAnsi="Times New Roman"/>
          <w:noProof/>
        </w:rPr>
        <w:fldChar w:fldCharType="end"/>
      </w:r>
      <w:r w:rsidRPr="00342D23">
        <w:rPr>
          <w:rFonts w:ascii="Times New Roman" w:hAnsi="Times New Roman"/>
        </w:rPr>
        <w:t xml:space="preserve">: </w:t>
      </w:r>
      <w:r w:rsidRPr="00342D23">
        <w:rPr>
          <w:rFonts w:ascii="Times New Roman" w:hAnsi="Times New Roman"/>
          <w:b w:val="0"/>
          <w:szCs w:val="24"/>
        </w:rPr>
        <w:t xml:space="preserve">Can our solution be integrated with other development tools? </w:t>
      </w:r>
    </w:p>
    <w:p w14:paraId="6463CD82" w14:textId="4D4A2642" w:rsidR="00B97147" w:rsidRPr="00342D23" w:rsidRDefault="00B97147" w:rsidP="001B582E">
      <w:pPr>
        <w:pStyle w:val="Caption"/>
        <w:keepNext w:val="0"/>
        <w:tabs>
          <w:tab w:val="left" w:pos="900"/>
        </w:tabs>
        <w:spacing w:line="480" w:lineRule="auto"/>
        <w:jc w:val="both"/>
        <w:rPr>
          <w:rFonts w:ascii="Times New Roman" w:hAnsi="Times New Roman"/>
          <w:b w:val="0"/>
          <w:bCs w:val="0"/>
        </w:rPr>
      </w:pPr>
      <w:r w:rsidRPr="00342D23">
        <w:rPr>
          <w:rFonts w:ascii="Times New Roman" w:hAnsi="Times New Roman"/>
        </w:rPr>
        <w:t xml:space="preserve">Question </w:t>
      </w:r>
      <w:r w:rsidRPr="00342D23">
        <w:rPr>
          <w:rFonts w:ascii="Times New Roman" w:hAnsi="Times New Roman"/>
        </w:rPr>
        <w:fldChar w:fldCharType="begin"/>
      </w:r>
      <w:r w:rsidRPr="00342D23">
        <w:rPr>
          <w:rFonts w:ascii="Times New Roman" w:hAnsi="Times New Roman"/>
        </w:rPr>
        <w:instrText xml:space="preserve"> SEQ Question \* ARABIC </w:instrText>
      </w:r>
      <w:r w:rsidRPr="00342D23">
        <w:rPr>
          <w:rFonts w:ascii="Times New Roman" w:hAnsi="Times New Roman"/>
        </w:rPr>
        <w:fldChar w:fldCharType="separate"/>
      </w:r>
      <w:r w:rsidR="00047800">
        <w:rPr>
          <w:rFonts w:ascii="Times New Roman" w:hAnsi="Times New Roman"/>
          <w:noProof/>
        </w:rPr>
        <w:t>7</w:t>
      </w:r>
      <w:r w:rsidRPr="00342D23">
        <w:rPr>
          <w:rFonts w:ascii="Times New Roman" w:hAnsi="Times New Roman"/>
          <w:noProof/>
        </w:rPr>
        <w:fldChar w:fldCharType="end"/>
      </w:r>
      <w:r w:rsidRPr="00342D23">
        <w:rPr>
          <w:rFonts w:ascii="Times New Roman" w:hAnsi="Times New Roman"/>
        </w:rPr>
        <w:t xml:space="preserve">: </w:t>
      </w:r>
      <w:r w:rsidRPr="00342D23">
        <w:rPr>
          <w:rFonts w:ascii="Times New Roman" w:hAnsi="Times New Roman"/>
          <w:b w:val="0"/>
          <w:bCs w:val="0"/>
        </w:rPr>
        <w:t>What is the scalability of our solution? Can it relate artifacts of complex systems?</w:t>
      </w:r>
    </w:p>
    <w:p w14:paraId="63CFE43E" w14:textId="77777777" w:rsidR="00B97147" w:rsidRPr="00342D23" w:rsidRDefault="00B97147" w:rsidP="001B582E">
      <w:pPr>
        <w:pStyle w:val="Style6"/>
        <w:tabs>
          <w:tab w:val="left" w:pos="900"/>
        </w:tabs>
        <w:spacing w:line="480" w:lineRule="auto"/>
        <w:ind w:left="540" w:hanging="450"/>
        <w:jc w:val="both"/>
        <w:rPr>
          <w:rFonts w:ascii="Times New Roman" w:hAnsi="Times New Roman"/>
        </w:rPr>
      </w:pPr>
      <w:bookmarkStart w:id="1262" w:name="_Ref420618533"/>
      <w:bookmarkStart w:id="1263" w:name="_Toc517828319"/>
      <w:bookmarkStart w:id="1264" w:name="_Toc525737316"/>
      <w:r w:rsidRPr="00342D23">
        <w:rPr>
          <w:rFonts w:ascii="Times New Roman" w:hAnsi="Times New Roman"/>
        </w:rPr>
        <w:t>Thesis Objective</w:t>
      </w:r>
      <w:bookmarkEnd w:id="1262"/>
      <w:bookmarkEnd w:id="1263"/>
      <w:bookmarkEnd w:id="1264"/>
    </w:p>
    <w:p w14:paraId="39740D91" w14:textId="32832705"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 xml:space="preserve">Our thesis objective is to build a traceability framework that encompasses a traceability model and trace links taxonomy which can accommodate the capturing of traceability information of heterogeneous artifacts. The traceability model must be oblivious of the heterogeneity of the </w:t>
      </w:r>
      <w:r w:rsidRPr="00342D23">
        <w:rPr>
          <w:rFonts w:ascii="Times New Roman" w:hAnsi="Times New Roman"/>
          <w:noProof/>
        </w:rPr>
        <w:t>model's</w:t>
      </w:r>
      <w:r w:rsidRPr="00342D23">
        <w:rPr>
          <w:rFonts w:ascii="Times New Roman" w:hAnsi="Times New Roman"/>
        </w:rPr>
        <w:t xml:space="preserve"> elements to be traced. It should not rely on the fact that artifacts are instances of </w:t>
      </w:r>
      <w:del w:id="1265" w:author="Yvan Labiche" w:date="2018-09-07T20:44:00Z">
        <w:r w:rsidRPr="00342D23" w:rsidDel="00F930C6">
          <w:rPr>
            <w:rFonts w:ascii="Times New Roman" w:hAnsi="Times New Roman"/>
          </w:rPr>
          <w:delText xml:space="preserve">any </w:delText>
        </w:r>
      </w:del>
      <w:ins w:id="1266" w:author="Yvan Labiche" w:date="2018-09-07T20:44:00Z">
        <w:r w:rsidR="00F930C6">
          <w:rPr>
            <w:rFonts w:ascii="Times New Roman" w:hAnsi="Times New Roman"/>
          </w:rPr>
          <w:t>a particular</w:t>
        </w:r>
        <w:r w:rsidR="00F930C6" w:rsidRPr="00342D23">
          <w:rPr>
            <w:rFonts w:ascii="Times New Roman" w:hAnsi="Times New Roman"/>
          </w:rPr>
          <w:t xml:space="preserve"> </w:t>
        </w:r>
      </w:ins>
      <w:r w:rsidRPr="00342D23">
        <w:rPr>
          <w:rFonts w:ascii="Times New Roman" w:hAnsi="Times New Roman"/>
        </w:rPr>
        <w:t xml:space="preserve">modeling language. In addition, it should accommodate other situations where new artifacts, possibly in new models, need to be traced. In other words, the devised traceability model should not change when new artifacts, coming from newly created modeling notations need to be traced. Similarly, it should accommodate the situation where different, possibly new, ways of characterizing trace data are required since, for example, characterizing trace data is likely to be domain, organization, or even project dependent. One can view these two last constraints as having to identify a traceability model that can be extensible (to accommodate new models, new artifacts, different, possibly new ways of characterizing them) without having to change the model itself or its instantiation (i.e., existing traceability links). On the other hand, the trace links taxonomy should consider the possible trace link types that exist between heterogeneous artifacts whether these </w:t>
      </w:r>
      <w:r w:rsidRPr="00342D23">
        <w:rPr>
          <w:rFonts w:ascii="Times New Roman" w:hAnsi="Times New Roman"/>
          <w:noProof/>
        </w:rPr>
        <w:t>artifacts</w:t>
      </w:r>
      <w:r w:rsidRPr="00342D23">
        <w:rPr>
          <w:rFonts w:ascii="Times New Roman" w:hAnsi="Times New Roman"/>
        </w:rPr>
        <w:t xml:space="preserve"> are coming from </w:t>
      </w:r>
      <w:del w:id="1267" w:author="Yvan Labiche" w:date="2018-09-07T21:31:00Z">
        <w:r w:rsidR="008D1DF9" w:rsidRPr="00342D23" w:rsidDel="004C0003">
          <w:rPr>
            <w:rFonts w:ascii="Times New Roman" w:hAnsi="Times New Roman"/>
          </w:rPr>
          <w:delText>Requirement Engineering</w:delText>
        </w:r>
      </w:del>
      <w:ins w:id="1268" w:author="Yvan Labiche" w:date="2018-09-07T21:31:00Z">
        <w:r w:rsidR="004C0003">
          <w:rPr>
            <w:rFonts w:ascii="Times New Roman" w:hAnsi="Times New Roman"/>
          </w:rPr>
          <w:t>Requirements Engineering</w:t>
        </w:r>
      </w:ins>
      <w:r w:rsidRPr="00342D23">
        <w:rPr>
          <w:rFonts w:ascii="Times New Roman" w:hAnsi="Times New Roman"/>
        </w:rPr>
        <w:t xml:space="preserve">, </w:t>
      </w:r>
      <w:r w:rsidR="00C57621">
        <w:rPr>
          <w:rFonts w:ascii="Times New Roman" w:hAnsi="Times New Roman"/>
          <w:noProof/>
        </w:rPr>
        <w:t>M</w:t>
      </w:r>
      <w:r w:rsidR="00C57621" w:rsidRPr="00342D23">
        <w:rPr>
          <w:rFonts w:ascii="Times New Roman" w:hAnsi="Times New Roman"/>
          <w:noProof/>
        </w:rPr>
        <w:t>odel</w:t>
      </w:r>
      <w:r w:rsidRPr="00342D23">
        <w:rPr>
          <w:rFonts w:ascii="Times New Roman" w:hAnsi="Times New Roman"/>
          <w:noProof/>
        </w:rPr>
        <w:t>-</w:t>
      </w:r>
      <w:r w:rsidR="00C57621">
        <w:rPr>
          <w:rFonts w:ascii="Times New Roman" w:hAnsi="Times New Roman"/>
          <w:noProof/>
        </w:rPr>
        <w:t>D</w:t>
      </w:r>
      <w:r w:rsidR="00C57621" w:rsidRPr="00342D23">
        <w:rPr>
          <w:rFonts w:ascii="Times New Roman" w:hAnsi="Times New Roman"/>
          <w:noProof/>
        </w:rPr>
        <w:t>riven</w:t>
      </w:r>
      <w:r w:rsidR="00C57621" w:rsidRPr="00342D23">
        <w:rPr>
          <w:rFonts w:ascii="Times New Roman" w:hAnsi="Times New Roman"/>
        </w:rPr>
        <w:t xml:space="preserve"> </w:t>
      </w:r>
      <w:r w:rsidR="00C57621">
        <w:rPr>
          <w:rFonts w:ascii="Times New Roman" w:hAnsi="Times New Roman"/>
        </w:rPr>
        <w:t>E</w:t>
      </w:r>
      <w:r w:rsidRPr="00342D23">
        <w:rPr>
          <w:rFonts w:ascii="Times New Roman" w:hAnsi="Times New Roman"/>
        </w:rPr>
        <w:t xml:space="preserve">ngineering, or </w:t>
      </w:r>
      <w:r w:rsidR="008D1DF9" w:rsidRPr="00342D23">
        <w:rPr>
          <w:rFonts w:ascii="Times New Roman" w:hAnsi="Times New Roman"/>
        </w:rPr>
        <w:t>Systems Engineering</w:t>
      </w:r>
      <w:r w:rsidRPr="00342D23">
        <w:rPr>
          <w:rFonts w:ascii="Times New Roman" w:hAnsi="Times New Roman"/>
        </w:rPr>
        <w:t>. The taxonomy shall combine all existing trace links types in a way to eliminate duplications of the current classifications. Moreover, it shall allow the users of the traceability model to identify the type of a trace link among given artifacts based on the usage, semantic, or functionality of the trace link.</w:t>
      </w:r>
    </w:p>
    <w:p w14:paraId="343954DC" w14:textId="77777777" w:rsidR="00B97147" w:rsidRPr="00342D23" w:rsidRDefault="00B97147" w:rsidP="001B582E">
      <w:pPr>
        <w:pStyle w:val="Style6"/>
        <w:tabs>
          <w:tab w:val="left" w:pos="900"/>
        </w:tabs>
        <w:spacing w:line="480" w:lineRule="auto"/>
        <w:ind w:left="540" w:hanging="450"/>
        <w:jc w:val="both"/>
        <w:rPr>
          <w:rFonts w:ascii="Times New Roman" w:hAnsi="Times New Roman"/>
        </w:rPr>
      </w:pPr>
      <w:bookmarkStart w:id="1269" w:name="_Toc517828320"/>
      <w:bookmarkStart w:id="1270" w:name="_Toc525737317"/>
      <w:r w:rsidRPr="00342D23">
        <w:rPr>
          <w:rFonts w:ascii="Times New Roman" w:hAnsi="Times New Roman"/>
        </w:rPr>
        <w:t>Thesis Contributions</w:t>
      </w:r>
      <w:bookmarkEnd w:id="1269"/>
      <w:bookmarkEnd w:id="1270"/>
    </w:p>
    <w:p w14:paraId="167945F4" w14:textId="1434ED66"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Our search for a solution in the literature to the problem specified earlier was not successful. The main reason is that each existing solution is tailored to a specific domain: e.g., some traceability modeling techniques can only trace artifacts from MOF-based models, some traceability modeling techniques can only trace during model transformation. As we conducted our</w:t>
      </w:r>
      <w:r w:rsidR="00EB481C">
        <w:rPr>
          <w:rFonts w:ascii="Times New Roman" w:hAnsi="Times New Roman"/>
        </w:rPr>
        <w:t xml:space="preserve"> </w:t>
      </w:r>
      <w:r w:rsidRPr="00342D23">
        <w:rPr>
          <w:rFonts w:ascii="Times New Roman" w:hAnsi="Times New Roman"/>
        </w:rPr>
        <w:t>search</w:t>
      </w:r>
      <w:r w:rsidR="00EB481C">
        <w:rPr>
          <w:rFonts w:ascii="Times New Roman" w:hAnsi="Times New Roman"/>
        </w:rPr>
        <w:t>,</w:t>
      </w:r>
      <w:r w:rsidRPr="00342D23">
        <w:rPr>
          <w:rFonts w:ascii="Times New Roman" w:hAnsi="Times New Roman"/>
        </w:rPr>
        <w:t xml:space="preserve"> we also noticed, putting aside the abovementioned issues, that each traceability modeling technique has its own advantages and drawbacks, that is, it is difficult to find a solution that offers the advantages of all the </w:t>
      </w:r>
      <w:r w:rsidRPr="00342D23">
        <w:rPr>
          <w:rFonts w:ascii="Times New Roman" w:hAnsi="Times New Roman"/>
          <w:noProof/>
        </w:rPr>
        <w:t>currently</w:t>
      </w:r>
      <w:r w:rsidRPr="00342D23">
        <w:rPr>
          <w:rFonts w:ascii="Times New Roman" w:hAnsi="Times New Roman"/>
        </w:rPr>
        <w:t xml:space="preserve"> existing solutions at once. This is especially true about the different, complementary ways we have found to characterize traceability information. Regarding traceability links, our literature search shows that there is no unified way of identifying a type of trace links among artifacts in models. </w:t>
      </w:r>
    </w:p>
    <w:p w14:paraId="457D66CD" w14:textId="54F6D893" w:rsidR="00B97147" w:rsidRPr="00342D23" w:rsidRDefault="00FD7D95" w:rsidP="001B582E">
      <w:pPr>
        <w:tabs>
          <w:tab w:val="left" w:pos="900"/>
        </w:tabs>
        <w:spacing w:line="480" w:lineRule="auto"/>
        <w:jc w:val="both"/>
        <w:rPr>
          <w:rFonts w:ascii="Times New Roman" w:hAnsi="Times New Roman"/>
        </w:rPr>
      </w:pPr>
      <w:r w:rsidRPr="00342D23">
        <w:rPr>
          <w:rFonts w:ascii="Times New Roman" w:hAnsi="Times New Roman"/>
        </w:rPr>
        <w:t>Based on these findings</w:t>
      </w:r>
      <w:r w:rsidR="00B97147" w:rsidRPr="00342D23">
        <w:rPr>
          <w:rFonts w:ascii="Times New Roman" w:hAnsi="Times New Roman"/>
        </w:rPr>
        <w:t>, our contribution in this thesis is divided into the following six facets:</w:t>
      </w:r>
    </w:p>
    <w:p w14:paraId="76DD930C" w14:textId="77777777" w:rsidR="00B97147" w:rsidRPr="00342D23" w:rsidRDefault="00B97147">
      <w:pPr>
        <w:pStyle w:val="ListParagraph"/>
        <w:keepNext w:val="0"/>
        <w:numPr>
          <w:ilvl w:val="0"/>
          <w:numId w:val="43"/>
        </w:numPr>
        <w:tabs>
          <w:tab w:val="left" w:pos="900"/>
        </w:tabs>
        <w:spacing w:line="480" w:lineRule="auto"/>
        <w:ind w:left="714" w:hanging="357"/>
        <w:jc w:val="both"/>
        <w:rPr>
          <w:rFonts w:ascii="Times New Roman" w:hAnsi="Times New Roman"/>
        </w:rPr>
        <w:pPrChange w:id="1271" w:author="Yvan Labiche" w:date="2018-09-07T20:49:00Z">
          <w:pPr>
            <w:pStyle w:val="ListParagraph"/>
            <w:numPr>
              <w:numId w:val="43"/>
            </w:numPr>
            <w:tabs>
              <w:tab w:val="left" w:pos="900"/>
            </w:tabs>
            <w:spacing w:line="480" w:lineRule="auto"/>
            <w:ind w:hanging="360"/>
            <w:jc w:val="both"/>
          </w:pPr>
        </w:pPrChange>
      </w:pPr>
      <w:r w:rsidRPr="00342D23">
        <w:rPr>
          <w:rFonts w:ascii="Times New Roman" w:hAnsi="Times New Roman"/>
        </w:rPr>
        <w:t xml:space="preserve">Conduct a systematic literature review in order to examine the current traceability models and identify their advantages and drawbacks, specifically reasons that prevent capturing traceability information of heterogeneous artifacts. </w:t>
      </w:r>
    </w:p>
    <w:p w14:paraId="2D5F25A0" w14:textId="4D8411A2" w:rsidR="00B97147" w:rsidRPr="00342D23" w:rsidRDefault="00B97147">
      <w:pPr>
        <w:pStyle w:val="ListParagraph"/>
        <w:keepNext w:val="0"/>
        <w:numPr>
          <w:ilvl w:val="0"/>
          <w:numId w:val="43"/>
        </w:numPr>
        <w:tabs>
          <w:tab w:val="left" w:pos="900"/>
        </w:tabs>
        <w:spacing w:line="480" w:lineRule="auto"/>
        <w:ind w:left="714" w:hanging="357"/>
        <w:jc w:val="both"/>
        <w:rPr>
          <w:rFonts w:ascii="Times New Roman" w:hAnsi="Times New Roman"/>
        </w:rPr>
        <w:pPrChange w:id="1272" w:author="Yvan Labiche" w:date="2018-09-07T20:49:00Z">
          <w:pPr>
            <w:pStyle w:val="ListParagraph"/>
            <w:numPr>
              <w:numId w:val="43"/>
            </w:numPr>
            <w:tabs>
              <w:tab w:val="left" w:pos="900"/>
            </w:tabs>
            <w:spacing w:line="480" w:lineRule="auto"/>
            <w:ind w:hanging="360"/>
            <w:jc w:val="both"/>
          </w:pPr>
        </w:pPrChange>
      </w:pPr>
      <w:r w:rsidRPr="00342D23">
        <w:rPr>
          <w:rFonts w:ascii="Times New Roman" w:hAnsi="Times New Roman"/>
        </w:rPr>
        <w:t xml:space="preserve">Conduct a traceability survey in order to get </w:t>
      </w:r>
      <w:r w:rsidR="00EB481C" w:rsidRPr="00342D23">
        <w:rPr>
          <w:rFonts w:ascii="Times New Roman" w:hAnsi="Times New Roman"/>
        </w:rPr>
        <w:t>feedback</w:t>
      </w:r>
      <w:r w:rsidR="00EB481C">
        <w:rPr>
          <w:rFonts w:ascii="Times New Roman" w:hAnsi="Times New Roman"/>
        </w:rPr>
        <w:t xml:space="preserve"> </w:t>
      </w:r>
      <w:r w:rsidRPr="00342D23">
        <w:rPr>
          <w:rFonts w:ascii="Times New Roman" w:hAnsi="Times New Roman"/>
        </w:rPr>
        <w:t>from professionals about traceability practices in industry.</w:t>
      </w:r>
    </w:p>
    <w:p w14:paraId="3633451D" w14:textId="5032A70B" w:rsidR="00B97147" w:rsidRPr="00342D23" w:rsidRDefault="00B97147">
      <w:pPr>
        <w:pStyle w:val="ListParagraph"/>
        <w:keepNext w:val="0"/>
        <w:numPr>
          <w:ilvl w:val="0"/>
          <w:numId w:val="43"/>
        </w:numPr>
        <w:tabs>
          <w:tab w:val="left" w:pos="900"/>
        </w:tabs>
        <w:spacing w:line="480" w:lineRule="auto"/>
        <w:ind w:left="714" w:hanging="357"/>
        <w:jc w:val="both"/>
        <w:rPr>
          <w:rFonts w:ascii="Times New Roman" w:hAnsi="Times New Roman"/>
        </w:rPr>
        <w:pPrChange w:id="1273" w:author="Yvan Labiche" w:date="2018-09-07T20:49:00Z">
          <w:pPr>
            <w:pStyle w:val="ListParagraph"/>
            <w:numPr>
              <w:numId w:val="43"/>
            </w:numPr>
            <w:tabs>
              <w:tab w:val="left" w:pos="900"/>
            </w:tabs>
            <w:spacing w:line="480" w:lineRule="auto"/>
            <w:ind w:hanging="360"/>
            <w:jc w:val="both"/>
          </w:pPr>
        </w:pPrChange>
      </w:pPr>
      <w:r w:rsidRPr="00342D23">
        <w:rPr>
          <w:rFonts w:ascii="Times New Roman" w:hAnsi="Times New Roman"/>
        </w:rPr>
        <w:t>Propose traceability requirements that are necessary to build a generic traceability model. We envision</w:t>
      </w:r>
      <w:r w:rsidR="00EB481C">
        <w:rPr>
          <w:rFonts w:ascii="Times New Roman" w:hAnsi="Times New Roman"/>
        </w:rPr>
        <w:t xml:space="preserve"> </w:t>
      </w:r>
      <w:r w:rsidRPr="00342D23">
        <w:rPr>
          <w:rFonts w:ascii="Times New Roman" w:hAnsi="Times New Roman"/>
        </w:rPr>
        <w:t xml:space="preserve">these requirements based on previous works on traceability modeling and their gaps, the feedback we get from the survey, our need for a traceability model that can capture traceability information among heterogeneous artifacts, and negotiate these requirements with our industrial partner software team at CAE (http://www.cae.com/) who is one of </w:t>
      </w:r>
      <w:del w:id="1274" w:author="Nasser Mustafa [2]" w:date="2018-09-17T14:44:00Z">
        <w:r w:rsidRPr="00342D23" w:rsidDel="007930F9">
          <w:rPr>
            <w:rFonts w:ascii="Times New Roman" w:hAnsi="Times New Roman"/>
          </w:rPr>
          <w:delText xml:space="preserve">the </w:delText>
        </w:r>
      </w:del>
      <w:ins w:id="1275" w:author="Nasser Mustafa [2]" w:date="2018-09-17T14:44:00Z">
        <w:r w:rsidR="007930F9">
          <w:rPr>
            <w:rFonts w:ascii="Times New Roman" w:hAnsi="Times New Roman"/>
          </w:rPr>
          <w:t>our</w:t>
        </w:r>
        <w:r w:rsidR="007930F9" w:rsidRPr="00342D23">
          <w:rPr>
            <w:rFonts w:ascii="Times New Roman" w:hAnsi="Times New Roman"/>
          </w:rPr>
          <w:t xml:space="preserve"> </w:t>
        </w:r>
      </w:ins>
      <w:r w:rsidRPr="00342D23">
        <w:rPr>
          <w:rFonts w:ascii="Times New Roman" w:hAnsi="Times New Roman"/>
        </w:rPr>
        <w:t>stakeholders in this work.</w:t>
      </w:r>
    </w:p>
    <w:p w14:paraId="67EF4924" w14:textId="77777777" w:rsidR="00B97147" w:rsidRPr="00342D23" w:rsidRDefault="00B97147">
      <w:pPr>
        <w:pStyle w:val="ListParagraph"/>
        <w:keepNext w:val="0"/>
        <w:numPr>
          <w:ilvl w:val="0"/>
          <w:numId w:val="43"/>
        </w:numPr>
        <w:tabs>
          <w:tab w:val="left" w:pos="900"/>
        </w:tabs>
        <w:spacing w:line="480" w:lineRule="auto"/>
        <w:ind w:left="714" w:hanging="357"/>
        <w:jc w:val="both"/>
        <w:rPr>
          <w:rFonts w:ascii="Times New Roman" w:hAnsi="Times New Roman"/>
        </w:rPr>
        <w:pPrChange w:id="1276" w:author="Yvan Labiche" w:date="2018-09-07T20:49:00Z">
          <w:pPr>
            <w:pStyle w:val="ListParagraph"/>
            <w:numPr>
              <w:numId w:val="43"/>
            </w:numPr>
            <w:tabs>
              <w:tab w:val="left" w:pos="900"/>
            </w:tabs>
            <w:spacing w:line="480" w:lineRule="auto"/>
            <w:ind w:hanging="360"/>
            <w:jc w:val="both"/>
          </w:pPr>
        </w:pPrChange>
      </w:pPr>
      <w:r w:rsidRPr="00342D23">
        <w:rPr>
          <w:rFonts w:ascii="Times New Roman" w:hAnsi="Times New Roman"/>
        </w:rPr>
        <w:t xml:space="preserve">Propose a generic traceability model that can capture traceability information among heterogeneous artifacts while satisfying the requirements we devised. </w:t>
      </w:r>
    </w:p>
    <w:p w14:paraId="61D5E196" w14:textId="77777777" w:rsidR="00B97147" w:rsidRPr="00342D23" w:rsidRDefault="00B97147">
      <w:pPr>
        <w:pStyle w:val="ListParagraph"/>
        <w:keepNext w:val="0"/>
        <w:numPr>
          <w:ilvl w:val="0"/>
          <w:numId w:val="43"/>
        </w:numPr>
        <w:tabs>
          <w:tab w:val="left" w:pos="900"/>
        </w:tabs>
        <w:spacing w:line="480" w:lineRule="auto"/>
        <w:ind w:left="714" w:hanging="357"/>
        <w:jc w:val="both"/>
        <w:rPr>
          <w:rFonts w:ascii="Times New Roman" w:hAnsi="Times New Roman"/>
        </w:rPr>
        <w:pPrChange w:id="1277" w:author="Yvan Labiche" w:date="2018-09-07T20:49:00Z">
          <w:pPr>
            <w:pStyle w:val="ListParagraph"/>
            <w:numPr>
              <w:numId w:val="43"/>
            </w:numPr>
            <w:tabs>
              <w:tab w:val="left" w:pos="900"/>
            </w:tabs>
            <w:spacing w:line="480" w:lineRule="auto"/>
            <w:ind w:hanging="360"/>
            <w:jc w:val="both"/>
          </w:pPr>
        </w:pPrChange>
      </w:pPr>
      <w:r w:rsidRPr="00342D23">
        <w:rPr>
          <w:rFonts w:ascii="Times New Roman" w:hAnsi="Times New Roman"/>
        </w:rPr>
        <w:t xml:space="preserve">Propose a trace links taxonomy with well-defined semantics which can be employed by the traceability model. </w:t>
      </w:r>
    </w:p>
    <w:p w14:paraId="6094588B" w14:textId="5996C747" w:rsidR="00AA056F" w:rsidRPr="00AA056F" w:rsidRDefault="00B97147">
      <w:pPr>
        <w:pStyle w:val="ListParagraph"/>
        <w:keepNext w:val="0"/>
        <w:numPr>
          <w:ilvl w:val="0"/>
          <w:numId w:val="43"/>
        </w:numPr>
        <w:tabs>
          <w:tab w:val="left" w:pos="900"/>
        </w:tabs>
        <w:spacing w:line="480" w:lineRule="auto"/>
        <w:ind w:left="714" w:hanging="357"/>
        <w:jc w:val="both"/>
        <w:rPr>
          <w:rFonts w:ascii="Times New Roman" w:hAnsi="Times New Roman"/>
          <w:rPrChange w:id="1278" w:author="Nasser Mustafa [2]" w:date="2018-09-24T18:39:00Z">
            <w:rPr/>
          </w:rPrChange>
        </w:rPr>
        <w:pPrChange w:id="1279" w:author="Nasser Mustafa [2]" w:date="2018-09-24T18:36:00Z">
          <w:pPr>
            <w:pStyle w:val="ListParagraph"/>
            <w:numPr>
              <w:numId w:val="43"/>
            </w:numPr>
            <w:tabs>
              <w:tab w:val="left" w:pos="900"/>
            </w:tabs>
            <w:spacing w:line="480" w:lineRule="auto"/>
            <w:ind w:hanging="360"/>
            <w:jc w:val="both"/>
          </w:pPr>
        </w:pPrChange>
      </w:pPr>
      <w:r w:rsidRPr="00342D23">
        <w:rPr>
          <w:rFonts w:ascii="Times New Roman" w:hAnsi="Times New Roman"/>
        </w:rPr>
        <w:t>Validate our traceability model and the taxonomy through different ways</w:t>
      </w:r>
      <w:r w:rsidR="00FD7D95" w:rsidRPr="00342D23">
        <w:rPr>
          <w:rFonts w:ascii="Times New Roman" w:hAnsi="Times New Roman"/>
        </w:rPr>
        <w:t>.</w:t>
      </w:r>
    </w:p>
    <w:p w14:paraId="5090AC16" w14:textId="77777777" w:rsidR="00B97147" w:rsidRPr="00342D23" w:rsidRDefault="00B97147" w:rsidP="001B582E">
      <w:pPr>
        <w:pStyle w:val="Style6"/>
        <w:tabs>
          <w:tab w:val="left" w:pos="900"/>
        </w:tabs>
        <w:spacing w:line="480" w:lineRule="auto"/>
        <w:ind w:left="540" w:hanging="450"/>
        <w:jc w:val="both"/>
        <w:rPr>
          <w:rFonts w:ascii="Times New Roman" w:hAnsi="Times New Roman"/>
        </w:rPr>
      </w:pPr>
      <w:bookmarkStart w:id="1280" w:name="_Toc517828321"/>
      <w:bookmarkStart w:id="1281" w:name="_Toc525737318"/>
      <w:r w:rsidRPr="00342D23">
        <w:rPr>
          <w:rFonts w:ascii="Times New Roman" w:hAnsi="Times New Roman"/>
        </w:rPr>
        <w:t>Research Methodology</w:t>
      </w:r>
      <w:bookmarkEnd w:id="1280"/>
      <w:bookmarkEnd w:id="1281"/>
      <w:r w:rsidRPr="00342D23">
        <w:rPr>
          <w:rFonts w:ascii="Times New Roman" w:hAnsi="Times New Roman"/>
        </w:rPr>
        <w:t xml:space="preserve"> </w:t>
      </w:r>
    </w:p>
    <w:p w14:paraId="5926B77C" w14:textId="1863F261"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We adopt certain steps that are based on the design and creation methodology in conducting our research</w:t>
      </w:r>
      <w:del w:id="1282" w:author="Nasser Mustafa [2]" w:date="2018-09-16T15:51:00Z">
        <w:r w:rsidR="006F34E6" w:rsidDel="006F1145">
          <w:rPr>
            <w:rFonts w:ascii="Times New Roman" w:hAnsi="Times New Roman"/>
          </w:rPr>
          <w:delText xml:space="preserve"> </w:delText>
        </w:r>
      </w:del>
      <w:ins w:id="1283" w:author="Nasser Mustafa [2]" w:date="2018-09-16T15:51:00Z">
        <w:r w:rsidR="006F1145">
          <w:rPr>
            <w:rFonts w:ascii="Times New Roman" w:hAnsi="Times New Roman"/>
          </w:rPr>
          <w:t xml:space="preserve"> </w:t>
        </w:r>
      </w:ins>
      <w:ins w:id="1284" w:author="Nasser Mustafa [2]" w:date="2018-09-16T15:52:00Z">
        <w:r w:rsidR="006F1145">
          <w:rPr>
            <w:rFonts w:ascii="Times New Roman" w:hAnsi="Times New Roman"/>
          </w:rPr>
          <w:fldChar w:fldCharType="begin" w:fldLock="1"/>
        </w:r>
      </w:ins>
      <w:r w:rsidR="00B050F0">
        <w:rPr>
          <w:rFonts w:ascii="Times New Roman" w:hAnsi="Times New Roman"/>
        </w:rPr>
        <w:instrText>ADDIN CSL_CITATION {"citationItems":[{"id":"ITEM-1","itemData":{"author":[{"dropping-particle":"","family":"Steve EasterbrookJanice","given":"","non-dropping-particle":"","parse-names":false,"suffix":""},{"dropping-particle":"","family":"Margaret-Anne Storey","given":"","non-dropping-particle":"","parse-names":false,"suffix":""},{"dropping-particle":"","family":"Daniela Damian","given":"","non-dropping-particle":"","parse-names":false,"suffix":""}],"container-title":"Guide to Advanced Empirical Software Engineering.","id":"ITEM-1","issued":{"date-parts":[["2008"]]},"publisher":"Springer","publisher-place":"London","title":"Selecting Empirical Methods for Software Engineering Research","type":"chapter"},"uris":["http://www.mendeley.com/documents/?uuid=410b2c4b-51e5-4139-956e-ae68cc852277"]}],"mendeley":{"formattedCitation":"[13]","plainTextFormattedCitation":"[13]","previouslyFormattedCitation":"[13]"},"properties":{"noteIndex":0},"schema":"https://github.com/citation-style-language/schema/raw/master/csl-citation.json"}</w:instrText>
      </w:r>
      <w:r w:rsidR="006F1145">
        <w:rPr>
          <w:rFonts w:ascii="Times New Roman" w:hAnsi="Times New Roman"/>
        </w:rPr>
        <w:fldChar w:fldCharType="separate"/>
      </w:r>
      <w:r w:rsidR="00627C91" w:rsidRPr="00627C91">
        <w:rPr>
          <w:rFonts w:ascii="Times New Roman" w:hAnsi="Times New Roman"/>
          <w:noProof/>
        </w:rPr>
        <w:t>[13]</w:t>
      </w:r>
      <w:ins w:id="1285" w:author="Nasser Mustafa [2]" w:date="2018-09-16T15:52:00Z">
        <w:r w:rsidR="006F1145">
          <w:rPr>
            <w:rFonts w:ascii="Times New Roman" w:hAnsi="Times New Roman"/>
          </w:rPr>
          <w:fldChar w:fldCharType="end"/>
        </w:r>
      </w:ins>
      <w:del w:id="1286" w:author="Nasser Mustafa [2]" w:date="2018-09-16T15:51:00Z">
        <w:r w:rsidR="006F34E6" w:rsidDel="006F1145">
          <w:rPr>
            <w:rFonts w:ascii="Times New Roman" w:hAnsi="Times New Roman"/>
          </w:rPr>
          <w:fldChar w:fldCharType="begin"/>
        </w:r>
        <w:r w:rsidR="003C33CA" w:rsidRPr="00A3659F" w:rsidDel="006F1145">
          <w:rPr>
            <w:rFonts w:ascii="Times New Roman" w:hAnsi="Times New Roman"/>
          </w:rPr>
          <w:delInstrText xml:space="preserve"> ADDIN EN.CITE &lt;EndNote&gt;&lt;Cite&gt;&lt;Author&gt;Steve EasterbrookJanice&lt;/Author&gt;&lt;Year&gt;2008&lt;/Year&gt;&lt;RecNum&gt;273&lt;/RecNum&gt;&lt;DisplayText&gt;[47]&lt;/DisplayText&gt;&lt;record&gt;&lt;rec-number&gt;273&lt;/rec-number&gt;&lt;foreign-keys&gt;&lt;key app="EN" db-id="rxfad95wgs5d2dexxekxwt2katzr52wtwdxz" timestamp="1533951658"&gt;273&lt;/key&gt;&lt;/foreign-keys&gt;&lt;ref-type name="Book Section"&gt;5&lt;/ref-type&gt;&lt;contributors&gt;&lt;authors&gt;&lt;author&gt;Steve EasterbrookJanice&lt;/author&gt;&lt;author&gt;Margaret-Anne Storey&lt;/author&gt;&lt;author&gt;Daniela Damian&lt;/author&gt;&lt;/authors&gt;&lt;/contributors&gt;&lt;titles&gt;&lt;title&gt;Selecting Empirical Methods for Software Engineering Research&lt;/title&gt;&lt;secondary-title&gt;Guide to Advanced Empirical Software Engineering. &lt;/secondary-title&gt;&lt;/titles&gt;&lt;dates&gt;&lt;year&gt;2008&lt;/year&gt;&lt;/dates&gt;&lt;pub-location&gt;London&lt;/pub-location&gt;&lt;publisher&gt;Springer &lt;/publisher&gt;&lt;urls&gt;&lt;/urls&gt;&lt;/record&gt;&lt;/Cite&gt;&lt;/EndNote&gt;</w:delInstrText>
        </w:r>
        <w:r w:rsidR="006F34E6" w:rsidDel="006F1145">
          <w:rPr>
            <w:rFonts w:ascii="Times New Roman" w:hAnsi="Times New Roman"/>
          </w:rPr>
          <w:fldChar w:fldCharType="separate"/>
        </w:r>
        <w:r w:rsidR="003C33CA" w:rsidRPr="00A3659F" w:rsidDel="006F1145">
          <w:rPr>
            <w:rFonts w:ascii="Times New Roman" w:hAnsi="Times New Roman"/>
            <w:noProof/>
          </w:rPr>
          <w:delText>[</w:delText>
        </w:r>
        <w:r w:rsidR="00547E23" w:rsidRPr="00A3659F" w:rsidDel="006F1145">
          <w:fldChar w:fldCharType="begin"/>
        </w:r>
        <w:r w:rsidR="00547E23" w:rsidRPr="00A3659F" w:rsidDel="006F1145">
          <w:delInstrText xml:space="preserve"> HYPERLINK \l "_ENREF_47" \o "Steve EasterbrookJanice, 2008 #273" </w:delInstrText>
        </w:r>
        <w:r w:rsidR="00547E23" w:rsidRPr="00A3659F" w:rsidDel="006F1145">
          <w:fldChar w:fldCharType="separate"/>
        </w:r>
        <w:r w:rsidR="006A58FF" w:rsidRPr="00A3659F" w:rsidDel="006F1145">
          <w:rPr>
            <w:rFonts w:ascii="Times New Roman" w:hAnsi="Times New Roman"/>
            <w:noProof/>
          </w:rPr>
          <w:delText>47</w:delText>
        </w:r>
        <w:r w:rsidR="00547E23" w:rsidRPr="00A3659F" w:rsidDel="006F1145">
          <w:rPr>
            <w:rFonts w:ascii="Times New Roman" w:hAnsi="Times New Roman"/>
            <w:noProof/>
          </w:rPr>
          <w:fldChar w:fldCharType="end"/>
        </w:r>
        <w:r w:rsidR="003C33CA" w:rsidRPr="00A3659F" w:rsidDel="006F1145">
          <w:rPr>
            <w:rFonts w:ascii="Times New Roman" w:hAnsi="Times New Roman"/>
            <w:noProof/>
          </w:rPr>
          <w:delText>]</w:delText>
        </w:r>
        <w:r w:rsidR="006F34E6" w:rsidDel="006F1145">
          <w:rPr>
            <w:rFonts w:ascii="Times New Roman" w:hAnsi="Times New Roman"/>
          </w:rPr>
          <w:fldChar w:fldCharType="end"/>
        </w:r>
      </w:del>
      <w:r w:rsidRPr="00342D23">
        <w:rPr>
          <w:rFonts w:ascii="Times New Roman" w:hAnsi="Times New Roman"/>
        </w:rPr>
        <w:t xml:space="preserve">. The systematic literature review in chapter </w:t>
      </w:r>
      <w:r w:rsidRPr="00342D23">
        <w:rPr>
          <w:rFonts w:ascii="Times New Roman" w:hAnsi="Times New Roman"/>
        </w:rPr>
        <w:fldChar w:fldCharType="begin"/>
      </w:r>
      <w:r w:rsidRPr="00342D23">
        <w:rPr>
          <w:rFonts w:ascii="Times New Roman" w:hAnsi="Times New Roman"/>
        </w:rPr>
        <w:instrText xml:space="preserve"> REF _Ref477638174 \r \h  \* MERGEFORMAT </w:instrText>
      </w:r>
      <w:r w:rsidRPr="00342D23">
        <w:rPr>
          <w:rFonts w:ascii="Times New Roman" w:hAnsi="Times New Roman"/>
        </w:rPr>
      </w:r>
      <w:r w:rsidRPr="00342D23">
        <w:rPr>
          <w:rFonts w:ascii="Times New Roman" w:hAnsi="Times New Roman"/>
        </w:rPr>
        <w:fldChar w:fldCharType="separate"/>
      </w:r>
      <w:r w:rsidR="00047800">
        <w:rPr>
          <w:rFonts w:ascii="Times New Roman" w:hAnsi="Times New Roman"/>
        </w:rPr>
        <w:t>3</w:t>
      </w:r>
      <w:r w:rsidRPr="00342D23">
        <w:rPr>
          <w:rFonts w:ascii="Times New Roman" w:hAnsi="Times New Roman"/>
        </w:rPr>
        <w:fldChar w:fldCharType="end"/>
      </w:r>
      <w:r w:rsidRPr="00342D23">
        <w:rPr>
          <w:rFonts w:ascii="Times New Roman" w:hAnsi="Times New Roman"/>
        </w:rPr>
        <w:t xml:space="preserve"> is the base for answering the research questions about the importance of capturing traceability among heterogeneous artifacts particularly, critical systems artifacts. </w:t>
      </w:r>
      <w:r w:rsidRPr="00342D23">
        <w:rPr>
          <w:rFonts w:ascii="Times New Roman" w:hAnsi="Times New Roman"/>
          <w:noProof/>
        </w:rPr>
        <w:t>Although</w:t>
      </w:r>
      <w:r w:rsidRPr="00342D23">
        <w:rPr>
          <w:rFonts w:ascii="Times New Roman" w:hAnsi="Times New Roman"/>
        </w:rPr>
        <w:t xml:space="preserve"> the literature review shows previous solutions with respect to traceability modeling, these solutions fall short to satisfy our research problem since most of them are domain-specific.</w:t>
      </w:r>
    </w:p>
    <w:p w14:paraId="3D59F4AD" w14:textId="671E10B9" w:rsidR="00B97147" w:rsidRPr="00342D23" w:rsidRDefault="00B97147" w:rsidP="001B582E">
      <w:pPr>
        <w:tabs>
          <w:tab w:val="left" w:pos="900"/>
        </w:tabs>
        <w:spacing w:line="480" w:lineRule="auto"/>
        <w:jc w:val="both"/>
        <w:rPr>
          <w:rFonts w:ascii="Times New Roman" w:hAnsi="Times New Roman"/>
        </w:rPr>
      </w:pPr>
      <w:r w:rsidRPr="00342D23">
        <w:rPr>
          <w:rFonts w:ascii="Times New Roman" w:hAnsi="Times New Roman"/>
        </w:rPr>
        <w:t>Based on the gaps that we found about the existing traceability models, we proposed a generic traceability</w:t>
      </w:r>
      <w:ins w:id="1287" w:author="Yvan Labiche" w:date="2018-09-07T20:50:00Z">
        <w:r w:rsidR="00064D2C">
          <w:rPr>
            <w:rFonts w:ascii="Times New Roman" w:hAnsi="Times New Roman"/>
          </w:rPr>
          <w:t xml:space="preserve"> </w:t>
        </w:r>
      </w:ins>
      <w:r w:rsidRPr="00342D23">
        <w:rPr>
          <w:rFonts w:ascii="Times New Roman" w:hAnsi="Times New Roman"/>
        </w:rPr>
        <w:t>model design that can complement the existing traceability solutions. Therefore, we adopt the following steps in our research methodology:</w:t>
      </w:r>
    </w:p>
    <w:p w14:paraId="3F0C6884" w14:textId="7DA205F1" w:rsidR="00B97147" w:rsidRPr="00342D23" w:rsidRDefault="00B97147" w:rsidP="00A03164">
      <w:pPr>
        <w:pStyle w:val="ListParagraph"/>
        <w:keepNext w:val="0"/>
        <w:numPr>
          <w:ilvl w:val="0"/>
          <w:numId w:val="21"/>
        </w:numPr>
        <w:tabs>
          <w:tab w:val="left" w:pos="900"/>
        </w:tabs>
        <w:spacing w:line="480" w:lineRule="auto"/>
        <w:ind w:left="1259" w:hanging="357"/>
        <w:jc w:val="both"/>
        <w:rPr>
          <w:rFonts w:ascii="Times New Roman" w:hAnsi="Times New Roman"/>
        </w:rPr>
      </w:pPr>
      <w:r w:rsidRPr="00342D23">
        <w:rPr>
          <w:rFonts w:ascii="Times New Roman" w:hAnsi="Times New Roman"/>
        </w:rPr>
        <w:t xml:space="preserve">Employ the systematic literature review in order to identify previous works on traceability modeling in </w:t>
      </w:r>
      <w:commentRangeStart w:id="1288"/>
      <w:r w:rsidRPr="00342D23">
        <w:rPr>
          <w:rFonts w:ascii="Times New Roman" w:hAnsi="Times New Roman"/>
        </w:rPr>
        <w:t>Software Engineering</w:t>
      </w:r>
      <w:del w:id="1289" w:author="Yvan Labiche" w:date="2018-09-07T20:53:00Z">
        <w:r w:rsidRPr="00342D23" w:rsidDel="00064D2C">
          <w:rPr>
            <w:rFonts w:ascii="Times New Roman" w:hAnsi="Times New Roman"/>
          </w:rPr>
          <w:delText xml:space="preserve"> (SWE)</w:delText>
        </w:r>
      </w:del>
      <w:r w:rsidRPr="00342D23">
        <w:rPr>
          <w:rFonts w:ascii="Times New Roman" w:hAnsi="Times New Roman"/>
        </w:rPr>
        <w:t xml:space="preserve"> and </w:t>
      </w:r>
      <w:commentRangeEnd w:id="1288"/>
      <w:r w:rsidR="00580A4C">
        <w:rPr>
          <w:rStyle w:val="CommentReference"/>
          <w:rFonts w:ascii="Times New Roman" w:eastAsia="Calibri" w:hAnsi="Times New Roman"/>
        </w:rPr>
        <w:commentReference w:id="1288"/>
      </w:r>
      <w:r w:rsidR="008D1DF9" w:rsidRPr="00342D23">
        <w:rPr>
          <w:rFonts w:ascii="Times New Roman" w:hAnsi="Times New Roman"/>
        </w:rPr>
        <w:t>Systems Engineering</w:t>
      </w:r>
      <w:r w:rsidRPr="00342D23">
        <w:rPr>
          <w:rFonts w:ascii="Times New Roman" w:hAnsi="Times New Roman"/>
        </w:rPr>
        <w:t xml:space="preserve">. We believe this step is important since it ensures the coverage of up-to-date research on traceability. The details of this step are explained further in chapter </w:t>
      </w:r>
      <w:r w:rsidRPr="00342D23">
        <w:rPr>
          <w:rFonts w:ascii="Times New Roman" w:hAnsi="Times New Roman"/>
        </w:rPr>
        <w:fldChar w:fldCharType="begin"/>
      </w:r>
      <w:r w:rsidRPr="00342D23">
        <w:rPr>
          <w:rFonts w:ascii="Times New Roman" w:hAnsi="Times New Roman"/>
        </w:rPr>
        <w:instrText xml:space="preserve"> REF _Ref477638174 \r \h  \* MERGEFORMAT </w:instrText>
      </w:r>
      <w:r w:rsidRPr="00342D23">
        <w:rPr>
          <w:rFonts w:ascii="Times New Roman" w:hAnsi="Times New Roman"/>
        </w:rPr>
      </w:r>
      <w:r w:rsidRPr="00342D23">
        <w:rPr>
          <w:rFonts w:ascii="Times New Roman" w:hAnsi="Times New Roman"/>
        </w:rPr>
        <w:fldChar w:fldCharType="separate"/>
      </w:r>
      <w:r w:rsidR="00047800">
        <w:rPr>
          <w:rFonts w:ascii="Times New Roman" w:hAnsi="Times New Roman"/>
        </w:rPr>
        <w:t>3</w:t>
      </w:r>
      <w:r w:rsidRPr="00342D23">
        <w:rPr>
          <w:rFonts w:ascii="Times New Roman" w:hAnsi="Times New Roman"/>
        </w:rPr>
        <w:fldChar w:fldCharType="end"/>
      </w:r>
      <w:r w:rsidRPr="00342D23">
        <w:rPr>
          <w:rFonts w:ascii="Times New Roman" w:hAnsi="Times New Roman"/>
        </w:rPr>
        <w:t>.</w:t>
      </w:r>
    </w:p>
    <w:p w14:paraId="5A12575C" w14:textId="77777777" w:rsidR="00B97147" w:rsidRPr="00342D23"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342D23">
        <w:rPr>
          <w:rFonts w:ascii="Times New Roman" w:hAnsi="Times New Roman"/>
        </w:rPr>
        <w:t xml:space="preserve">Examine the articles that focus on modeling traceability and summarize the features of the traceability models that they discuss. This step also involves debating each model in terms of the platform it </w:t>
      </w:r>
      <w:r w:rsidRPr="00342D23">
        <w:rPr>
          <w:rFonts w:ascii="Times New Roman" w:hAnsi="Times New Roman"/>
          <w:noProof/>
        </w:rPr>
        <w:t>supports</w:t>
      </w:r>
      <w:r w:rsidRPr="00342D23">
        <w:rPr>
          <w:rFonts w:ascii="Times New Roman" w:hAnsi="Times New Roman"/>
        </w:rPr>
        <w:t>, its extensibility, the type of artifacts and trace links it can capture, and</w:t>
      </w:r>
      <w:r w:rsidRPr="00342D23">
        <w:rPr>
          <w:rFonts w:ascii="Times New Roman" w:hAnsi="Times New Roman"/>
          <w:noProof/>
        </w:rPr>
        <w:t xml:space="preserve"> its</w:t>
      </w:r>
      <w:r w:rsidRPr="00342D23">
        <w:rPr>
          <w:rFonts w:ascii="Times New Roman" w:hAnsi="Times New Roman"/>
        </w:rPr>
        <w:t xml:space="preserve"> drawbacks in satisfying our research questions. The step is necessary in order to identify the capability of each model in capturing traceability information. </w:t>
      </w:r>
    </w:p>
    <w:p w14:paraId="0CAE423C" w14:textId="268F4A8E" w:rsidR="00B97147" w:rsidRPr="00342D23"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342D23">
        <w:rPr>
          <w:rFonts w:ascii="Times New Roman" w:hAnsi="Times New Roman"/>
          <w:noProof/>
        </w:rPr>
        <w:t>Aside</w:t>
      </w:r>
      <w:r w:rsidRPr="00342D23">
        <w:rPr>
          <w:rFonts w:ascii="Times New Roman" w:hAnsi="Times New Roman"/>
        </w:rPr>
        <w:t xml:space="preserve"> from traceability models, we examine articles that classify trace links in </w:t>
      </w:r>
      <w:del w:id="1290" w:author="Yvan Labiche" w:date="2018-09-07T20:55:00Z">
        <w:r w:rsidRPr="00342D23" w:rsidDel="00E078F1">
          <w:rPr>
            <w:rFonts w:ascii="Times New Roman" w:hAnsi="Times New Roman"/>
          </w:rPr>
          <w:delText>SWE</w:delText>
        </w:r>
      </w:del>
      <w:ins w:id="1291" w:author="Yvan Labiche" w:date="2018-09-07T20:55:00Z">
        <w:r w:rsidR="00E078F1">
          <w:rPr>
            <w:rFonts w:ascii="Times New Roman" w:hAnsi="Times New Roman"/>
          </w:rPr>
          <w:t>Software Engineering</w:t>
        </w:r>
      </w:ins>
      <w:r w:rsidRPr="00342D23">
        <w:rPr>
          <w:rFonts w:ascii="Times New Roman" w:hAnsi="Times New Roman"/>
        </w:rPr>
        <w:t xml:space="preserve"> and </w:t>
      </w:r>
      <w:r w:rsidR="008D1DF9" w:rsidRPr="00342D23">
        <w:rPr>
          <w:rFonts w:ascii="Times New Roman" w:hAnsi="Times New Roman"/>
        </w:rPr>
        <w:t>Systems Engineering</w:t>
      </w:r>
      <w:r w:rsidRPr="00342D23">
        <w:rPr>
          <w:rFonts w:ascii="Times New Roman" w:hAnsi="Times New Roman"/>
        </w:rPr>
        <w:t xml:space="preserve"> and summarize their classifications. The gathered information is utilized in building a trace links taxonomy that can be used during the instantiation of our traceability model. </w:t>
      </w:r>
    </w:p>
    <w:p w14:paraId="142FBB29" w14:textId="77777777" w:rsidR="00B97147" w:rsidRPr="00342D23"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342D23">
        <w:rPr>
          <w:rFonts w:ascii="Times New Roman" w:hAnsi="Times New Roman"/>
        </w:rPr>
        <w:t>Utilize the feedback from the survey to provide support for our finding from the literature review.</w:t>
      </w:r>
    </w:p>
    <w:p w14:paraId="062BD2B0" w14:textId="77777777" w:rsidR="00B97147" w:rsidRPr="00342D23"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342D23">
        <w:rPr>
          <w:rFonts w:ascii="Times New Roman" w:hAnsi="Times New Roman"/>
        </w:rPr>
        <w:t xml:space="preserve">Test the validity of existing traceability models </w:t>
      </w:r>
      <w:r w:rsidRPr="00342D23">
        <w:rPr>
          <w:rFonts w:ascii="Times New Roman" w:hAnsi="Times New Roman"/>
          <w:noProof/>
        </w:rPr>
        <w:t xml:space="preserve">using our </w:t>
      </w:r>
      <w:r w:rsidRPr="00342D23">
        <w:rPr>
          <w:rFonts w:ascii="Times New Roman" w:hAnsi="Times New Roman"/>
        </w:rPr>
        <w:t xml:space="preserve">validation criteria. The importance of this step is to identify the benefits and drawbacks of each existing traceability model. </w:t>
      </w:r>
    </w:p>
    <w:p w14:paraId="5A3E65A7" w14:textId="77777777" w:rsidR="00B97147" w:rsidRPr="00342D23"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342D23">
        <w:rPr>
          <w:rFonts w:ascii="Times New Roman" w:hAnsi="Times New Roman"/>
        </w:rPr>
        <w:t>Incorporate our findings from the literature review, the survey, and the requirements of our industrial partner to propose requirements for a generic traceability model.</w:t>
      </w:r>
    </w:p>
    <w:p w14:paraId="26CEAEF5" w14:textId="77777777" w:rsidR="00B97147" w:rsidRPr="00C67C7F"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C67C7F">
        <w:rPr>
          <w:rFonts w:ascii="Times New Roman" w:hAnsi="Times New Roman"/>
        </w:rPr>
        <w:t xml:space="preserve">Design a generic traceability model by incorporating some features from previous traceability models and adding new features that satisfy the proposed requirements. </w:t>
      </w:r>
    </w:p>
    <w:p w14:paraId="621AA712" w14:textId="77777777" w:rsidR="00B97147" w:rsidRPr="00C67C7F" w:rsidRDefault="00B97147" w:rsidP="00A03164">
      <w:pPr>
        <w:pStyle w:val="ListParagraph"/>
        <w:keepNext w:val="0"/>
        <w:numPr>
          <w:ilvl w:val="0"/>
          <w:numId w:val="21"/>
        </w:numPr>
        <w:tabs>
          <w:tab w:val="left" w:pos="900"/>
        </w:tabs>
        <w:spacing w:line="480" w:lineRule="auto"/>
        <w:jc w:val="both"/>
        <w:rPr>
          <w:rFonts w:ascii="Times New Roman" w:hAnsi="Times New Roman"/>
        </w:rPr>
      </w:pPr>
      <w:r w:rsidRPr="00C67C7F">
        <w:rPr>
          <w:rFonts w:ascii="Times New Roman" w:hAnsi="Times New Roman"/>
        </w:rPr>
        <w:t xml:space="preserve">Design a trace links taxonomy that provides semantics for trace links through a set of properties. The taxonomy is important during traceability model instantiation. </w:t>
      </w:r>
    </w:p>
    <w:p w14:paraId="338854FA" w14:textId="461CDA4B" w:rsidR="00B97147" w:rsidRPr="00C67C7F" w:rsidRDefault="00B97147" w:rsidP="00A03164">
      <w:pPr>
        <w:pStyle w:val="ListParagraph"/>
        <w:keepNext w:val="0"/>
        <w:numPr>
          <w:ilvl w:val="0"/>
          <w:numId w:val="21"/>
        </w:numPr>
        <w:tabs>
          <w:tab w:val="left" w:pos="900"/>
        </w:tabs>
        <w:spacing w:line="480" w:lineRule="auto"/>
        <w:ind w:left="1170" w:hanging="270"/>
        <w:jc w:val="both"/>
        <w:rPr>
          <w:rFonts w:ascii="Times New Roman" w:hAnsi="Times New Roman"/>
        </w:rPr>
      </w:pPr>
      <w:r w:rsidRPr="00C67C7F">
        <w:rPr>
          <w:rFonts w:ascii="Times New Roman" w:hAnsi="Times New Roman"/>
        </w:rPr>
        <w:t>Ensure the validity of our model by using two</w:t>
      </w:r>
      <w:r w:rsidR="006F34E6">
        <w:rPr>
          <w:rFonts w:ascii="Times New Roman" w:hAnsi="Times New Roman"/>
        </w:rPr>
        <w:t xml:space="preserve"> </w:t>
      </w:r>
      <w:r w:rsidRPr="00C67C7F">
        <w:rPr>
          <w:rFonts w:ascii="Times New Roman" w:hAnsi="Times New Roman"/>
        </w:rPr>
        <w:t>methods: a) validat</w:t>
      </w:r>
      <w:r w:rsidR="00DD2FA8">
        <w:rPr>
          <w:rFonts w:ascii="Times New Roman" w:hAnsi="Times New Roman"/>
        </w:rPr>
        <w:t xml:space="preserve">ion by construction, </w:t>
      </w:r>
      <w:r w:rsidR="00DD2FA8" w:rsidRPr="00C67C7F">
        <w:rPr>
          <w:rFonts w:ascii="Times New Roman" w:hAnsi="Times New Roman"/>
        </w:rPr>
        <w:t>b</w:t>
      </w:r>
      <w:r w:rsidRPr="00C67C7F">
        <w:rPr>
          <w:rFonts w:ascii="Times New Roman" w:hAnsi="Times New Roman"/>
        </w:rPr>
        <w:t xml:space="preserve">) </w:t>
      </w:r>
      <w:del w:id="1292" w:author="Nasser Mustafa [2]" w:date="2018-09-25T18:26:00Z">
        <w:r w:rsidR="00DD2FA8" w:rsidDel="002F3B00">
          <w:rPr>
            <w:rFonts w:ascii="Times New Roman" w:hAnsi="Times New Roman"/>
          </w:rPr>
          <w:delText>conducting</w:delText>
        </w:r>
      </w:del>
      <w:ins w:id="1293" w:author="Yvan Labiche" w:date="2018-09-07T20:58:00Z">
        <w:del w:id="1294" w:author="Nasser Mustafa [2]" w:date="2018-09-25T18:26:00Z">
          <w:r w:rsidR="0051606D" w:rsidDel="002F3B00">
            <w:rPr>
              <w:rFonts w:ascii="Times New Roman" w:hAnsi="Times New Roman"/>
            </w:rPr>
            <w:delText xml:space="preserve"> a</w:delText>
          </w:r>
        </w:del>
      </w:ins>
      <w:del w:id="1295" w:author="Nasser Mustafa [2]" w:date="2018-09-25T18:26:00Z">
        <w:r w:rsidR="00DD2FA8" w:rsidDel="002F3B00">
          <w:rPr>
            <w:rFonts w:ascii="Times New Roman" w:hAnsi="Times New Roman"/>
          </w:rPr>
          <w:delText xml:space="preserve"> survey, and c) </w:delText>
        </w:r>
      </w:del>
      <w:r w:rsidRPr="00C67C7F">
        <w:rPr>
          <w:rFonts w:ascii="Times New Roman" w:hAnsi="Times New Roman"/>
        </w:rPr>
        <w:t>validation using an industrial case study</w:t>
      </w:r>
      <w:r w:rsidR="00DD2FA8">
        <w:rPr>
          <w:rFonts w:ascii="Times New Roman" w:hAnsi="Times New Roman"/>
        </w:rPr>
        <w:t xml:space="preserve"> from </w:t>
      </w:r>
      <w:ins w:id="1296" w:author="Yvan Labiche" w:date="2018-09-07T20:58:00Z">
        <w:r w:rsidR="0051606D">
          <w:rPr>
            <w:rFonts w:ascii="Times New Roman" w:hAnsi="Times New Roman"/>
          </w:rPr>
          <w:t xml:space="preserve">the </w:t>
        </w:r>
      </w:ins>
      <w:r w:rsidR="00DD2FA8">
        <w:rPr>
          <w:rFonts w:ascii="Times New Roman" w:hAnsi="Times New Roman"/>
        </w:rPr>
        <w:t>aviation</w:t>
      </w:r>
      <w:ins w:id="1297" w:author="Yvan Labiche" w:date="2018-09-07T20:58:00Z">
        <w:r w:rsidR="0051606D">
          <w:rPr>
            <w:rFonts w:ascii="Times New Roman" w:hAnsi="Times New Roman"/>
          </w:rPr>
          <w:t xml:space="preserve"> domain</w:t>
        </w:r>
      </w:ins>
      <w:r w:rsidRPr="00C67C7F">
        <w:rPr>
          <w:rFonts w:ascii="Times New Roman" w:hAnsi="Times New Roman"/>
        </w:rPr>
        <w:t xml:space="preserve">. </w:t>
      </w:r>
      <w:r w:rsidRPr="00C67C7F">
        <w:rPr>
          <w:rFonts w:ascii="Times New Roman" w:hAnsi="Times New Roman"/>
          <w:noProof/>
        </w:rPr>
        <w:t>In the case of validation</w:t>
      </w:r>
      <w:r w:rsidRPr="00C67C7F">
        <w:rPr>
          <w:rFonts w:ascii="Times New Roman" w:hAnsi="Times New Roman"/>
        </w:rPr>
        <w:t xml:space="preserve"> by construction, we justify the need for creating each class, association and attribute in our traceability model. This validation method is unique in our model since we cannot have a case study that covers all types of artifacts, trace links, and associations. Therefore, we found validation by construction is effective in this situation. </w:t>
      </w:r>
      <w:r w:rsidR="00DD2FA8">
        <w:rPr>
          <w:rFonts w:ascii="Times New Roman" w:hAnsi="Times New Roman"/>
        </w:rPr>
        <w:t>The survey</w:t>
      </w:r>
      <w:r w:rsidR="006F34E6">
        <w:rPr>
          <w:rFonts w:ascii="Times New Roman" w:hAnsi="Times New Roman"/>
        </w:rPr>
        <w:t xml:space="preserve"> </w:t>
      </w:r>
      <w:r w:rsidR="00DD2FA8">
        <w:rPr>
          <w:rFonts w:ascii="Times New Roman" w:hAnsi="Times New Roman"/>
        </w:rPr>
        <w:t>provides us with feedback about traceability practices in industry which provide</w:t>
      </w:r>
      <w:ins w:id="1298" w:author="Yvan Labiche" w:date="2018-09-07T20:59:00Z">
        <w:r w:rsidR="0051606D">
          <w:rPr>
            <w:rFonts w:ascii="Times New Roman" w:hAnsi="Times New Roman"/>
          </w:rPr>
          <w:t>s</w:t>
        </w:r>
      </w:ins>
      <w:r w:rsidR="00DD2FA8">
        <w:rPr>
          <w:rFonts w:ascii="Times New Roman" w:hAnsi="Times New Roman"/>
        </w:rPr>
        <w:t xml:space="preserve"> another way for validation. Finally, t</w:t>
      </w:r>
      <w:r w:rsidRPr="00C67C7F">
        <w:rPr>
          <w:rFonts w:ascii="Times New Roman" w:hAnsi="Times New Roman"/>
        </w:rPr>
        <w:t xml:space="preserve">he industrial case study </w:t>
      </w:r>
      <w:r w:rsidR="00DD2FA8">
        <w:rPr>
          <w:rFonts w:ascii="Times New Roman" w:hAnsi="Times New Roman"/>
        </w:rPr>
        <w:t>represent</w:t>
      </w:r>
      <w:r w:rsidR="00B94294">
        <w:rPr>
          <w:rFonts w:ascii="Times New Roman" w:hAnsi="Times New Roman"/>
        </w:rPr>
        <w:t>s</w:t>
      </w:r>
      <w:r w:rsidR="00DD2FA8">
        <w:rPr>
          <w:rFonts w:ascii="Times New Roman" w:hAnsi="Times New Roman"/>
        </w:rPr>
        <w:t xml:space="preserve"> a real</w:t>
      </w:r>
      <w:ins w:id="1299" w:author="Yvan Labiche" w:date="2018-09-07T20:59:00Z">
        <w:r w:rsidR="0051606D">
          <w:rPr>
            <w:rFonts w:ascii="Times New Roman" w:hAnsi="Times New Roman"/>
          </w:rPr>
          <w:t>-</w:t>
        </w:r>
      </w:ins>
      <w:del w:id="1300" w:author="Yvan Labiche" w:date="2018-09-07T20:59:00Z">
        <w:r w:rsidR="00DD2FA8" w:rsidDel="0051606D">
          <w:rPr>
            <w:rFonts w:ascii="Times New Roman" w:hAnsi="Times New Roman"/>
          </w:rPr>
          <w:delText xml:space="preserve"> </w:delText>
        </w:r>
      </w:del>
      <w:r w:rsidR="00DD2FA8">
        <w:rPr>
          <w:rFonts w:ascii="Times New Roman" w:hAnsi="Times New Roman"/>
        </w:rPr>
        <w:t xml:space="preserve">world problem that we can employ to </w:t>
      </w:r>
      <w:r w:rsidR="00E07BA1">
        <w:rPr>
          <w:rFonts w:ascii="Times New Roman" w:hAnsi="Times New Roman"/>
        </w:rPr>
        <w:t>find</w:t>
      </w:r>
      <w:r w:rsidR="00E07BA1" w:rsidRPr="00C67C7F">
        <w:rPr>
          <w:rFonts w:ascii="Times New Roman" w:hAnsi="Times New Roman"/>
        </w:rPr>
        <w:t xml:space="preserve"> </w:t>
      </w:r>
      <w:r w:rsidR="00E07BA1">
        <w:rPr>
          <w:rFonts w:ascii="Times New Roman" w:hAnsi="Times New Roman"/>
        </w:rPr>
        <w:t xml:space="preserve">out </w:t>
      </w:r>
      <w:r w:rsidRPr="00C67C7F">
        <w:rPr>
          <w:rFonts w:ascii="Times New Roman" w:hAnsi="Times New Roman"/>
        </w:rPr>
        <w:t xml:space="preserve">whether our generic traceability model can satisfy all the requirements and hence solve the research problem. </w:t>
      </w:r>
    </w:p>
    <w:p w14:paraId="1030C2D4" w14:textId="77777777" w:rsidR="00B97147" w:rsidRPr="00C67C7F" w:rsidRDefault="00B97147" w:rsidP="001B582E">
      <w:pPr>
        <w:pStyle w:val="Style6"/>
        <w:tabs>
          <w:tab w:val="left" w:pos="900"/>
        </w:tabs>
        <w:spacing w:line="480" w:lineRule="auto"/>
        <w:ind w:left="540" w:hanging="450"/>
        <w:jc w:val="both"/>
      </w:pPr>
      <w:bookmarkStart w:id="1301" w:name="_Toc517828322"/>
      <w:bookmarkStart w:id="1302" w:name="_Toc525737319"/>
      <w:r w:rsidRPr="00C67C7F">
        <w:t>Thesis Organization</w:t>
      </w:r>
      <w:bookmarkEnd w:id="1301"/>
      <w:bookmarkEnd w:id="1302"/>
    </w:p>
    <w:p w14:paraId="39AF07D9" w14:textId="560076D0"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The remainder of the thesis is structured as follows</w:t>
      </w:r>
      <w:del w:id="1303" w:author="Yvan Labiche" w:date="2018-09-07T21:00:00Z">
        <w:r w:rsidRPr="00C67C7F" w:rsidDel="0051606D">
          <w:rPr>
            <w:rFonts w:ascii="Times New Roman" w:hAnsi="Times New Roman"/>
          </w:rPr>
          <w:delText xml:space="preserve">: </w:delText>
        </w:r>
      </w:del>
      <w:ins w:id="1304" w:author="Yvan Labiche" w:date="2018-09-07T21:00:00Z">
        <w:r w:rsidR="0051606D">
          <w:rPr>
            <w:rFonts w:ascii="Times New Roman" w:hAnsi="Times New Roman"/>
          </w:rPr>
          <w:t>.</w:t>
        </w:r>
        <w:r w:rsidR="0051606D" w:rsidRPr="00C67C7F">
          <w:rPr>
            <w:rFonts w:ascii="Times New Roman" w:hAnsi="Times New Roman"/>
          </w:rPr>
          <w:t xml:space="preserve"> </w:t>
        </w:r>
        <w:r w:rsidR="0051606D">
          <w:rPr>
            <w:rFonts w:ascii="Times New Roman" w:hAnsi="Times New Roman"/>
          </w:rPr>
          <w:t>C</w:t>
        </w:r>
      </w:ins>
      <w:del w:id="1305" w:author="Yvan Labiche" w:date="2018-09-07T21:00:00Z">
        <w:r w:rsidRPr="00C67C7F" w:rsidDel="0051606D">
          <w:rPr>
            <w:rFonts w:ascii="Times New Roman" w:hAnsi="Times New Roman"/>
          </w:rPr>
          <w:delText>c</w:delText>
        </w:r>
      </w:del>
      <w:r w:rsidRPr="00C67C7F">
        <w:rPr>
          <w:rFonts w:ascii="Times New Roman" w:hAnsi="Times New Roman"/>
        </w:rPr>
        <w:t xml:space="preserve">hapter </w:t>
      </w:r>
      <w:r w:rsidRPr="00C67C7F">
        <w:rPr>
          <w:rFonts w:ascii="Times New Roman" w:hAnsi="Times New Roman"/>
        </w:rPr>
        <w:fldChar w:fldCharType="begin"/>
      </w:r>
      <w:r w:rsidRPr="00C67C7F">
        <w:rPr>
          <w:rFonts w:ascii="Times New Roman" w:hAnsi="Times New Roman"/>
        </w:rPr>
        <w:instrText xml:space="preserve"> REF _Ref512961340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2</w:t>
      </w:r>
      <w:r w:rsidRPr="00C67C7F">
        <w:rPr>
          <w:rFonts w:ascii="Times New Roman" w:hAnsi="Times New Roman"/>
        </w:rPr>
        <w:fldChar w:fldCharType="end"/>
      </w:r>
      <w:r w:rsidRPr="00C67C7F">
        <w:rPr>
          <w:rFonts w:ascii="Times New Roman" w:hAnsi="Times New Roman"/>
        </w:rPr>
        <w:t xml:space="preserve"> explains some traceability concepts and definitions that </w:t>
      </w:r>
      <w:r w:rsidR="00E07BA1">
        <w:rPr>
          <w:rFonts w:ascii="Times New Roman" w:hAnsi="Times New Roman"/>
        </w:rPr>
        <w:t>pr</w:t>
      </w:r>
      <w:ins w:id="1306" w:author="Yvan Labiche" w:date="2018-09-07T20:59:00Z">
        <w:r w:rsidR="0051606D">
          <w:rPr>
            <w:rFonts w:ascii="Times New Roman" w:hAnsi="Times New Roman"/>
          </w:rPr>
          <w:t>o</w:t>
        </w:r>
      </w:ins>
      <w:del w:id="1307" w:author="Yvan Labiche" w:date="2018-09-07T20:59:00Z">
        <w:r w:rsidR="00E07BA1" w:rsidDel="0051606D">
          <w:rPr>
            <w:rFonts w:ascii="Times New Roman" w:hAnsi="Times New Roman"/>
          </w:rPr>
          <w:delText>i</w:delText>
        </w:r>
      </w:del>
      <w:r w:rsidR="00E07BA1">
        <w:rPr>
          <w:rFonts w:ascii="Times New Roman" w:hAnsi="Times New Roman"/>
        </w:rPr>
        <w:t>vide</w:t>
      </w:r>
      <w:del w:id="1308" w:author="Yvan Labiche" w:date="2018-09-07T20:59:00Z">
        <w:r w:rsidR="00E07BA1" w:rsidDel="0051606D">
          <w:rPr>
            <w:rFonts w:ascii="Times New Roman" w:hAnsi="Times New Roman"/>
          </w:rPr>
          <w:delText>s</w:delText>
        </w:r>
      </w:del>
      <w:r w:rsidRPr="00C67C7F">
        <w:rPr>
          <w:rFonts w:ascii="Times New Roman" w:hAnsi="Times New Roman"/>
        </w:rPr>
        <w:t xml:space="preserve"> </w:t>
      </w:r>
      <w:ins w:id="1309" w:author="Yvan Labiche" w:date="2018-09-07T20:59:00Z">
        <w:r w:rsidR="0051606D">
          <w:rPr>
            <w:rFonts w:ascii="Times New Roman" w:hAnsi="Times New Roman"/>
          </w:rPr>
          <w:t xml:space="preserve">an </w:t>
        </w:r>
      </w:ins>
      <w:r w:rsidRPr="00C67C7F">
        <w:rPr>
          <w:rFonts w:ascii="Times New Roman" w:hAnsi="Times New Roman"/>
        </w:rPr>
        <w:t xml:space="preserve">initial understanding of our research. </w:t>
      </w:r>
      <w:del w:id="1310" w:author="Yvan Labiche" w:date="2018-09-07T21:02:00Z">
        <w:r w:rsidRPr="00C67C7F" w:rsidDel="006100B4">
          <w:rPr>
            <w:rFonts w:ascii="Times New Roman" w:hAnsi="Times New Roman"/>
          </w:rPr>
          <w:delText xml:space="preserve">Chapter </w:delText>
        </w:r>
      </w:del>
      <w:del w:id="1311" w:author="Yvan Labiche" w:date="2018-09-07T21:01:00Z">
        <w:r w:rsidRPr="00C67C7F" w:rsidDel="006100B4">
          <w:rPr>
            <w:rFonts w:ascii="Times New Roman" w:hAnsi="Times New Roman"/>
          </w:rPr>
          <w:fldChar w:fldCharType="begin"/>
        </w:r>
        <w:r w:rsidRPr="00C67C7F" w:rsidDel="006100B4">
          <w:rPr>
            <w:rFonts w:ascii="Times New Roman" w:hAnsi="Times New Roman"/>
          </w:rPr>
          <w:delInstrText xml:space="preserve"> REF _Ref512962165 \r \h  \* MERGEFORMAT </w:delInstrText>
        </w:r>
        <w:r w:rsidRPr="00C67C7F" w:rsidDel="006100B4">
          <w:rPr>
            <w:rFonts w:ascii="Times New Roman" w:hAnsi="Times New Roman"/>
          </w:rPr>
        </w:r>
        <w:r w:rsidRPr="00C67C7F" w:rsidDel="006100B4">
          <w:rPr>
            <w:rFonts w:ascii="Times New Roman" w:hAnsi="Times New Roman"/>
          </w:rPr>
          <w:fldChar w:fldCharType="separate"/>
        </w:r>
        <w:r w:rsidR="0051606D" w:rsidDel="006100B4">
          <w:rPr>
            <w:rFonts w:ascii="Times New Roman" w:hAnsi="Times New Roman"/>
          </w:rPr>
          <w:delText>1</w:delText>
        </w:r>
        <w:r w:rsidRPr="00C67C7F" w:rsidDel="006100B4">
          <w:rPr>
            <w:rFonts w:ascii="Times New Roman" w:hAnsi="Times New Roman"/>
          </w:rPr>
          <w:fldChar w:fldCharType="end"/>
        </w:r>
      </w:del>
      <w:del w:id="1312" w:author="Yvan Labiche" w:date="2018-09-07T21:02:00Z">
        <w:r w:rsidRPr="00C67C7F" w:rsidDel="006100B4">
          <w:rPr>
            <w:rFonts w:ascii="Times New Roman" w:hAnsi="Times New Roman"/>
          </w:rPr>
          <w:delText xml:space="preserve"> discusses the threat to the validity of our research. The research involves several software engineering methods</w:delText>
        </w:r>
        <w:r w:rsidR="000D5FAE" w:rsidDel="006100B4">
          <w:rPr>
            <w:rFonts w:ascii="Times New Roman" w:hAnsi="Times New Roman"/>
          </w:rPr>
          <w:delText xml:space="preserve"> and several elements of our solution</w:delText>
        </w:r>
        <w:r w:rsidRPr="00C67C7F" w:rsidDel="006100B4">
          <w:rPr>
            <w:rFonts w:ascii="Times New Roman" w:hAnsi="Times New Roman"/>
          </w:rPr>
          <w:delText xml:space="preserve"> that we need to validate and show how we can m</w:delText>
        </w:r>
        <w:r w:rsidR="008E7E0A" w:rsidDel="006100B4">
          <w:rPr>
            <w:rFonts w:ascii="Times New Roman" w:hAnsi="Times New Roman"/>
          </w:rPr>
          <w:delText>itigate their validity threats</w:delText>
        </w:r>
        <w:r w:rsidR="000D5FAE" w:rsidDel="006100B4">
          <w:rPr>
            <w:rFonts w:ascii="Times New Roman" w:hAnsi="Times New Roman"/>
          </w:rPr>
          <w:delText>. Specifically, we need to validate</w:delText>
        </w:r>
        <w:r w:rsidR="008E7E0A" w:rsidDel="006100B4">
          <w:rPr>
            <w:rFonts w:ascii="Times New Roman" w:hAnsi="Times New Roman"/>
          </w:rPr>
          <w:delText xml:space="preserve"> </w:delText>
        </w:r>
        <w:r w:rsidR="00A23E99" w:rsidDel="006100B4">
          <w:rPr>
            <w:rFonts w:ascii="Times New Roman" w:hAnsi="Times New Roman"/>
          </w:rPr>
          <w:delText>a</w:delText>
        </w:r>
        <w:r w:rsidR="00A23E99" w:rsidRPr="00C67C7F" w:rsidDel="006100B4">
          <w:rPr>
            <w:rFonts w:ascii="Times New Roman" w:hAnsi="Times New Roman"/>
          </w:rPr>
          <w:delText xml:space="preserve"> </w:delText>
        </w:r>
        <w:r w:rsidR="008E7E0A" w:rsidRPr="00C67C7F" w:rsidDel="006100B4">
          <w:rPr>
            <w:rFonts w:ascii="Times New Roman" w:hAnsi="Times New Roman"/>
          </w:rPr>
          <w:delText xml:space="preserve">literature review, </w:delText>
        </w:r>
        <w:r w:rsidR="00A23E99" w:rsidDel="006100B4">
          <w:rPr>
            <w:rFonts w:ascii="Times New Roman" w:hAnsi="Times New Roman"/>
          </w:rPr>
          <w:delText xml:space="preserve">a </w:delText>
        </w:r>
        <w:r w:rsidR="008E7E0A" w:rsidRPr="00C67C7F" w:rsidDel="006100B4">
          <w:rPr>
            <w:rFonts w:ascii="Times New Roman" w:hAnsi="Times New Roman"/>
          </w:rPr>
          <w:delText xml:space="preserve">traceability survey, </w:delText>
        </w:r>
        <w:r w:rsidR="00A23E99" w:rsidDel="006100B4">
          <w:rPr>
            <w:rFonts w:ascii="Times New Roman" w:hAnsi="Times New Roman"/>
          </w:rPr>
          <w:delText xml:space="preserve">our </w:delText>
        </w:r>
        <w:r w:rsidR="008E7E0A" w:rsidRPr="00C67C7F" w:rsidDel="006100B4">
          <w:rPr>
            <w:rFonts w:ascii="Times New Roman" w:hAnsi="Times New Roman"/>
          </w:rPr>
          <w:delText xml:space="preserve">traceability requirements, </w:delText>
        </w:r>
        <w:r w:rsidR="00A23E99" w:rsidDel="006100B4">
          <w:rPr>
            <w:rFonts w:ascii="Times New Roman" w:hAnsi="Times New Roman"/>
          </w:rPr>
          <w:delText xml:space="preserve">our </w:delText>
        </w:r>
        <w:r w:rsidR="008E7E0A" w:rsidRPr="00C67C7F" w:rsidDel="006100B4">
          <w:rPr>
            <w:rFonts w:ascii="Times New Roman" w:hAnsi="Times New Roman"/>
          </w:rPr>
          <w:delText xml:space="preserve">traceability model, </w:delText>
        </w:r>
        <w:r w:rsidR="00A23E99" w:rsidDel="006100B4">
          <w:rPr>
            <w:rFonts w:ascii="Times New Roman" w:hAnsi="Times New Roman"/>
          </w:rPr>
          <w:delText xml:space="preserve">our </w:delText>
        </w:r>
        <w:r w:rsidR="008E7E0A" w:rsidRPr="00C67C7F" w:rsidDel="006100B4">
          <w:rPr>
            <w:rFonts w:ascii="Times New Roman" w:hAnsi="Times New Roman"/>
          </w:rPr>
          <w:delText xml:space="preserve">trace links taxonomy, and </w:delText>
        </w:r>
        <w:r w:rsidR="00A23E99" w:rsidDel="006100B4">
          <w:rPr>
            <w:rFonts w:ascii="Times New Roman" w:hAnsi="Times New Roman"/>
          </w:rPr>
          <w:delText>a</w:delText>
        </w:r>
        <w:r w:rsidR="00A23E99" w:rsidRPr="00C67C7F" w:rsidDel="006100B4">
          <w:rPr>
            <w:rFonts w:ascii="Times New Roman" w:hAnsi="Times New Roman"/>
          </w:rPr>
          <w:delText xml:space="preserve"> </w:delText>
        </w:r>
        <w:r w:rsidR="008E7E0A" w:rsidRPr="00C67C7F" w:rsidDel="006100B4">
          <w:rPr>
            <w:rFonts w:ascii="Times New Roman" w:hAnsi="Times New Roman"/>
          </w:rPr>
          <w:delText xml:space="preserve">case study. </w:delText>
        </w:r>
        <w:r w:rsidR="000D5FAE" w:rsidDel="006100B4">
          <w:rPr>
            <w:rFonts w:ascii="Times New Roman" w:hAnsi="Times New Roman"/>
          </w:rPr>
          <w:delText xml:space="preserve">Because there are several aspects of our work that need to be validated, </w:delText>
        </w:r>
        <w:r w:rsidRPr="00C67C7F" w:rsidDel="006100B4">
          <w:rPr>
            <w:rFonts w:ascii="Times New Roman" w:hAnsi="Times New Roman"/>
          </w:rPr>
          <w:delText>we present this chapter upfront</w:delText>
        </w:r>
        <w:r w:rsidR="000D5FAE" w:rsidDel="006100B4">
          <w:rPr>
            <w:rFonts w:ascii="Times New Roman" w:hAnsi="Times New Roman"/>
          </w:rPr>
          <w:delText xml:space="preserve">: </w:delText>
        </w:r>
        <w:r w:rsidR="000D5FAE" w:rsidRPr="00C67C7F" w:rsidDel="006100B4">
          <w:rPr>
            <w:rFonts w:ascii="Times New Roman" w:hAnsi="Times New Roman"/>
          </w:rPr>
          <w:delText xml:space="preserve">Chapter </w:delText>
        </w:r>
        <w:r w:rsidR="000D5FAE" w:rsidRPr="00C67C7F" w:rsidDel="006100B4">
          <w:rPr>
            <w:rFonts w:ascii="Times New Roman" w:hAnsi="Times New Roman"/>
          </w:rPr>
          <w:fldChar w:fldCharType="begin"/>
        </w:r>
        <w:r w:rsidR="000D5FAE" w:rsidRPr="00C67C7F" w:rsidDel="006100B4">
          <w:rPr>
            <w:rFonts w:ascii="Times New Roman" w:hAnsi="Times New Roman"/>
          </w:rPr>
          <w:delInstrText xml:space="preserve"> REF _Ref512962165 \r \h  \* MERGEFORMAT </w:delInstrText>
        </w:r>
        <w:r w:rsidR="000D5FAE" w:rsidRPr="00C67C7F" w:rsidDel="006100B4">
          <w:rPr>
            <w:rFonts w:ascii="Times New Roman" w:hAnsi="Times New Roman"/>
          </w:rPr>
        </w:r>
        <w:r w:rsidR="000D5FAE" w:rsidRPr="00C67C7F" w:rsidDel="006100B4">
          <w:rPr>
            <w:rFonts w:ascii="Times New Roman" w:hAnsi="Times New Roman"/>
          </w:rPr>
          <w:fldChar w:fldCharType="separate"/>
        </w:r>
        <w:r w:rsidR="0051606D" w:rsidDel="006100B4">
          <w:rPr>
            <w:rFonts w:ascii="Times New Roman" w:hAnsi="Times New Roman"/>
          </w:rPr>
          <w:delText>1</w:delText>
        </w:r>
        <w:r w:rsidR="000D5FAE" w:rsidRPr="00C67C7F" w:rsidDel="006100B4">
          <w:rPr>
            <w:rFonts w:ascii="Times New Roman" w:hAnsi="Times New Roman"/>
          </w:rPr>
          <w:fldChar w:fldCharType="end"/>
        </w:r>
        <w:r w:rsidR="008E7E0A" w:rsidDel="006100B4">
          <w:rPr>
            <w:rFonts w:ascii="Times New Roman" w:hAnsi="Times New Roman"/>
          </w:rPr>
          <w:delText>.</w:delText>
        </w:r>
        <w:r w:rsidRPr="00C67C7F" w:rsidDel="006100B4">
          <w:rPr>
            <w:rFonts w:ascii="Times New Roman" w:hAnsi="Times New Roman"/>
          </w:rPr>
          <w:delText xml:space="preserve"> </w:delText>
        </w:r>
      </w:del>
      <w:r w:rsidRPr="00C67C7F">
        <w:rPr>
          <w:rFonts w:ascii="Times New Roman" w:hAnsi="Times New Roman"/>
        </w:rPr>
        <w:t xml:space="preserve">Chapter </w:t>
      </w:r>
      <w:r w:rsidRPr="00C67C7F">
        <w:rPr>
          <w:rFonts w:ascii="Times New Roman" w:hAnsi="Times New Roman"/>
        </w:rPr>
        <w:fldChar w:fldCharType="begin"/>
      </w:r>
      <w:r w:rsidRPr="00C67C7F">
        <w:rPr>
          <w:rFonts w:ascii="Times New Roman" w:hAnsi="Times New Roman"/>
        </w:rPr>
        <w:instrText xml:space="preserve"> REF _Ref477638174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w:t>
      </w:r>
      <w:r w:rsidRPr="00C67C7F">
        <w:rPr>
          <w:rFonts w:ascii="Times New Roman" w:hAnsi="Times New Roman"/>
        </w:rPr>
        <w:fldChar w:fldCharType="end"/>
      </w:r>
      <w:r w:rsidRPr="00C67C7F">
        <w:rPr>
          <w:rFonts w:ascii="Times New Roman" w:hAnsi="Times New Roman"/>
        </w:rPr>
        <w:t xml:space="preserve"> provides a systematic literature review about traceability in </w:t>
      </w:r>
      <w:del w:id="1313" w:author="Yvan Labiche" w:date="2018-09-07T21:31:00Z">
        <w:r w:rsidR="008D1DF9" w:rsidDel="004C0003">
          <w:rPr>
            <w:rFonts w:ascii="Times New Roman" w:hAnsi="Times New Roman"/>
          </w:rPr>
          <w:delText>Requirement Engineering</w:delText>
        </w:r>
      </w:del>
      <w:ins w:id="1314" w:author="Yvan Labiche" w:date="2018-09-07T21:31: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xml:space="preserve">. It specifies the necessary steps </w:t>
      </w:r>
      <w:r w:rsidRPr="00C67C7F">
        <w:rPr>
          <w:rFonts w:ascii="Times New Roman" w:hAnsi="Times New Roman"/>
          <w:noProof/>
        </w:rPr>
        <w:t>for</w:t>
      </w:r>
      <w:r w:rsidRPr="00C67C7F">
        <w:rPr>
          <w:rFonts w:ascii="Times New Roman" w:hAnsi="Times New Roman"/>
        </w:rPr>
        <w:t xml:space="preserve"> planning and conducting the review, constructing the search string, and presenting the review findings. Chapter </w:t>
      </w:r>
      <w:r w:rsidRPr="00C67C7F">
        <w:rPr>
          <w:rFonts w:ascii="Times New Roman" w:hAnsi="Times New Roman"/>
        </w:rPr>
        <w:fldChar w:fldCharType="begin"/>
      </w:r>
      <w:r w:rsidRPr="00C67C7F">
        <w:rPr>
          <w:rFonts w:ascii="Times New Roman" w:hAnsi="Times New Roman"/>
        </w:rPr>
        <w:instrText xml:space="preserve"> REF _Ref512962818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4</w:t>
      </w:r>
      <w:r w:rsidRPr="00C67C7F">
        <w:rPr>
          <w:rFonts w:ascii="Times New Roman" w:hAnsi="Times New Roman"/>
        </w:rPr>
        <w:fldChar w:fldCharType="end"/>
      </w:r>
      <w:r w:rsidRPr="00C67C7F">
        <w:rPr>
          <w:rFonts w:ascii="Times New Roman" w:hAnsi="Times New Roman"/>
        </w:rPr>
        <w:t xml:space="preserve"> discusses the classifications of trace link</w:t>
      </w:r>
      <w:r w:rsidR="008E7E0A">
        <w:rPr>
          <w:rFonts w:ascii="Times New Roman" w:hAnsi="Times New Roman"/>
        </w:rPr>
        <w:t>s</w:t>
      </w:r>
      <w:r w:rsidRPr="00C67C7F">
        <w:rPr>
          <w:rFonts w:ascii="Times New Roman" w:hAnsi="Times New Roman"/>
        </w:rPr>
        <w:t xml:space="preserve"> in </w:t>
      </w:r>
      <w:del w:id="1315" w:author="Yvan Labiche" w:date="2018-09-07T21:31:00Z">
        <w:r w:rsidR="008D1DF9" w:rsidDel="004C0003">
          <w:rPr>
            <w:rFonts w:ascii="Times New Roman" w:hAnsi="Times New Roman"/>
          </w:rPr>
          <w:delText>Requirement Engineering</w:delText>
        </w:r>
      </w:del>
      <w:ins w:id="1316" w:author="Yvan Labiche" w:date="2018-09-07T21:31: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xml:space="preserve"> based on our finding</w:t>
      </w:r>
      <w:r w:rsidR="00E07BA1">
        <w:rPr>
          <w:rFonts w:ascii="Times New Roman" w:hAnsi="Times New Roman"/>
        </w:rPr>
        <w:t>s</w:t>
      </w:r>
      <w:r w:rsidRPr="00C67C7F">
        <w:rPr>
          <w:rFonts w:ascii="Times New Roman" w:hAnsi="Times New Roman"/>
        </w:rPr>
        <w:t xml:space="preserve"> from the literature review. Chapter </w:t>
      </w:r>
      <w:r w:rsidRPr="00C67C7F">
        <w:rPr>
          <w:rFonts w:ascii="Times New Roman" w:hAnsi="Times New Roman"/>
        </w:rPr>
        <w:fldChar w:fldCharType="begin"/>
      </w:r>
      <w:r w:rsidRPr="00C67C7F">
        <w:rPr>
          <w:rFonts w:ascii="Times New Roman" w:hAnsi="Times New Roman"/>
        </w:rPr>
        <w:instrText xml:space="preserve"> REF _Ref419114857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5</w:t>
      </w:r>
      <w:r w:rsidRPr="00C67C7F">
        <w:rPr>
          <w:rFonts w:ascii="Times New Roman" w:hAnsi="Times New Roman"/>
        </w:rPr>
        <w:fldChar w:fldCharType="end"/>
      </w:r>
      <w:r w:rsidRPr="00C67C7F">
        <w:rPr>
          <w:rFonts w:ascii="Times New Roman" w:hAnsi="Times New Roman"/>
        </w:rPr>
        <w:t xml:space="preserve"> complements chapter </w:t>
      </w:r>
      <w:r w:rsidRPr="00C67C7F">
        <w:rPr>
          <w:rFonts w:ascii="Times New Roman" w:hAnsi="Times New Roman"/>
        </w:rPr>
        <w:fldChar w:fldCharType="begin"/>
      </w:r>
      <w:r w:rsidRPr="00C67C7F">
        <w:rPr>
          <w:rFonts w:ascii="Times New Roman" w:hAnsi="Times New Roman"/>
        </w:rPr>
        <w:instrText xml:space="preserve"> REF _Ref477638547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4</w:t>
      </w:r>
      <w:r w:rsidRPr="00C67C7F">
        <w:rPr>
          <w:rFonts w:ascii="Times New Roman" w:hAnsi="Times New Roman"/>
        </w:rPr>
        <w:fldChar w:fldCharType="end"/>
      </w:r>
      <w:r w:rsidRPr="00C67C7F">
        <w:rPr>
          <w:rFonts w:ascii="Times New Roman" w:hAnsi="Times New Roman"/>
        </w:rPr>
        <w:t xml:space="preserve"> by investigating existing traceability (Meta) models. It provides a description of these (Meta) models, their usage, and their drawbacks. </w:t>
      </w:r>
      <w:r w:rsidR="0002463D">
        <w:rPr>
          <w:rFonts w:ascii="Times New Roman" w:hAnsi="Times New Roman"/>
        </w:rPr>
        <w:t xml:space="preserve">Chapter </w:t>
      </w:r>
      <w:r w:rsidR="0002463D">
        <w:rPr>
          <w:rFonts w:ascii="Times New Roman" w:hAnsi="Times New Roman"/>
        </w:rPr>
        <w:fldChar w:fldCharType="begin"/>
      </w:r>
      <w:r w:rsidR="0002463D">
        <w:rPr>
          <w:rFonts w:ascii="Times New Roman" w:hAnsi="Times New Roman"/>
        </w:rPr>
        <w:instrText xml:space="preserve"> REF _Ref513497858 \r \h </w:instrText>
      </w:r>
      <w:r w:rsidR="00595655">
        <w:rPr>
          <w:rFonts w:ascii="Times New Roman" w:hAnsi="Times New Roman"/>
        </w:rPr>
        <w:instrText xml:space="preserve"> \* MERGEFORMAT </w:instrText>
      </w:r>
      <w:r w:rsidR="0002463D">
        <w:rPr>
          <w:rFonts w:ascii="Times New Roman" w:hAnsi="Times New Roman"/>
        </w:rPr>
      </w:r>
      <w:r w:rsidR="0002463D">
        <w:rPr>
          <w:rFonts w:ascii="Times New Roman" w:hAnsi="Times New Roman"/>
        </w:rPr>
        <w:fldChar w:fldCharType="separate"/>
      </w:r>
      <w:r w:rsidR="00047800">
        <w:rPr>
          <w:rFonts w:ascii="Times New Roman" w:hAnsi="Times New Roman"/>
        </w:rPr>
        <w:t>6</w:t>
      </w:r>
      <w:r w:rsidR="0002463D">
        <w:rPr>
          <w:rFonts w:ascii="Times New Roman" w:hAnsi="Times New Roman"/>
        </w:rPr>
        <w:fldChar w:fldCharType="end"/>
      </w:r>
      <w:r w:rsidR="0002463D">
        <w:rPr>
          <w:rFonts w:ascii="Times New Roman" w:hAnsi="Times New Roman"/>
        </w:rPr>
        <w:t xml:space="preserve"> discusses our method </w:t>
      </w:r>
      <w:ins w:id="1317" w:author="Yvan Labiche" w:date="2018-09-07T21:03:00Z">
        <w:r w:rsidR="006100B4">
          <w:rPr>
            <w:rFonts w:ascii="Times New Roman" w:hAnsi="Times New Roman"/>
          </w:rPr>
          <w:t xml:space="preserve">for conducting a survey on </w:t>
        </w:r>
      </w:ins>
      <w:del w:id="1318" w:author="Yvan Labiche" w:date="2018-09-07T21:03:00Z">
        <w:r w:rsidR="0002463D" w:rsidDel="006100B4">
          <w:rPr>
            <w:rFonts w:ascii="Times New Roman" w:hAnsi="Times New Roman"/>
          </w:rPr>
          <w:delText xml:space="preserve">and results of the </w:delText>
        </w:r>
      </w:del>
      <w:r w:rsidR="0002463D">
        <w:rPr>
          <w:rFonts w:ascii="Times New Roman" w:hAnsi="Times New Roman"/>
        </w:rPr>
        <w:t xml:space="preserve">traceability </w:t>
      </w:r>
      <w:del w:id="1319" w:author="Yvan Labiche" w:date="2018-09-07T21:03:00Z">
        <w:r w:rsidR="0002463D" w:rsidDel="006100B4">
          <w:rPr>
            <w:rFonts w:ascii="Times New Roman" w:hAnsi="Times New Roman"/>
          </w:rPr>
          <w:delText>survey</w:delText>
        </w:r>
      </w:del>
      <w:ins w:id="1320" w:author="Yvan Labiche" w:date="2018-09-07T21:03:00Z">
        <w:r w:rsidR="006100B4">
          <w:rPr>
            <w:rFonts w:ascii="Times New Roman" w:hAnsi="Times New Roman"/>
          </w:rPr>
          <w:t>and the result we obtained</w:t>
        </w:r>
      </w:ins>
      <w:r w:rsidR="0002463D">
        <w:rPr>
          <w:rFonts w:ascii="Times New Roman" w:hAnsi="Times New Roman"/>
        </w:rPr>
        <w:t xml:space="preserve">. </w:t>
      </w:r>
      <w:r w:rsidRPr="00C67C7F">
        <w:rPr>
          <w:rFonts w:ascii="Times New Roman" w:hAnsi="Times New Roman"/>
        </w:rPr>
        <w:t xml:space="preserve">Chapter </w:t>
      </w:r>
      <w:r w:rsidRPr="00C67C7F">
        <w:rPr>
          <w:rFonts w:ascii="Times New Roman" w:hAnsi="Times New Roman"/>
        </w:rPr>
        <w:fldChar w:fldCharType="begin"/>
      </w:r>
      <w:r w:rsidRPr="00C67C7F">
        <w:rPr>
          <w:rFonts w:ascii="Times New Roman" w:hAnsi="Times New Roman"/>
        </w:rPr>
        <w:instrText xml:space="preserve"> REF _Ref477638620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7</w:t>
      </w:r>
      <w:r w:rsidRPr="00C67C7F">
        <w:rPr>
          <w:rFonts w:ascii="Times New Roman" w:hAnsi="Times New Roman"/>
        </w:rPr>
        <w:fldChar w:fldCharType="end"/>
      </w:r>
      <w:r w:rsidRPr="00C67C7F">
        <w:rPr>
          <w:rFonts w:ascii="Times New Roman" w:hAnsi="Times New Roman"/>
        </w:rPr>
        <w:t xml:space="preserve"> proposes a set of generic traceability model requirements, </w:t>
      </w:r>
      <w:ins w:id="1321" w:author="Yvan Labiche" w:date="2018-09-07T21:03:00Z">
        <w:r w:rsidR="006100B4">
          <w:rPr>
            <w:rFonts w:ascii="Times New Roman" w:hAnsi="Times New Roman"/>
          </w:rPr>
          <w:t xml:space="preserve">the </w:t>
        </w:r>
      </w:ins>
      <w:r w:rsidRPr="00C67C7F">
        <w:rPr>
          <w:rFonts w:ascii="Times New Roman" w:hAnsi="Times New Roman"/>
        </w:rPr>
        <w:t xml:space="preserve">design </w:t>
      </w:r>
      <w:ins w:id="1322" w:author="Yvan Labiche" w:date="2018-09-07T21:04:00Z">
        <w:r w:rsidR="006100B4">
          <w:rPr>
            <w:rFonts w:ascii="Times New Roman" w:hAnsi="Times New Roman"/>
          </w:rPr>
          <w:t xml:space="preserve">of </w:t>
        </w:r>
      </w:ins>
      <w:r w:rsidRPr="00C67C7F">
        <w:rPr>
          <w:rFonts w:ascii="Times New Roman" w:hAnsi="Times New Roman"/>
        </w:rPr>
        <w:t>a generic traceability model</w:t>
      </w:r>
      <w:ins w:id="1323" w:author="Yvan Labiche" w:date="2018-09-07T21:04:00Z">
        <w:r w:rsidR="006100B4">
          <w:rPr>
            <w:rFonts w:ascii="Times New Roman" w:hAnsi="Times New Roman"/>
          </w:rPr>
          <w:t xml:space="preserve">. We also </w:t>
        </w:r>
      </w:ins>
      <w:del w:id="1324" w:author="Yvan Labiche" w:date="2018-09-07T21:04:00Z">
        <w:r w:rsidRPr="00C67C7F" w:rsidDel="006100B4">
          <w:rPr>
            <w:rFonts w:ascii="Times New Roman" w:hAnsi="Times New Roman"/>
          </w:rPr>
          <w:delText xml:space="preserve">, and </w:delText>
        </w:r>
      </w:del>
      <w:r w:rsidRPr="00C67C7F">
        <w:rPr>
          <w:rFonts w:ascii="Times New Roman" w:hAnsi="Times New Roman"/>
        </w:rPr>
        <w:t>justify and validate our design</w:t>
      </w:r>
      <w:ins w:id="1325" w:author="Yvan Labiche" w:date="2018-09-07T21:04:00Z">
        <w:r w:rsidR="006100B4">
          <w:rPr>
            <w:rFonts w:ascii="Times New Roman" w:hAnsi="Times New Roman"/>
          </w:rPr>
          <w:t xml:space="preserve"> in th</w:t>
        </w:r>
      </w:ins>
      <w:ins w:id="1326" w:author="Nasser Mustafa [2]" w:date="2018-09-16T15:56:00Z">
        <w:r w:rsidR="00A72549">
          <w:rPr>
            <w:rFonts w:ascii="Times New Roman" w:hAnsi="Times New Roman"/>
          </w:rPr>
          <w:t>i</w:t>
        </w:r>
      </w:ins>
      <w:ins w:id="1327" w:author="Yvan Labiche" w:date="2018-09-07T21:04:00Z">
        <w:r w:rsidR="006100B4">
          <w:rPr>
            <w:rFonts w:ascii="Times New Roman" w:hAnsi="Times New Roman"/>
          </w:rPr>
          <w:t>s chapter</w:t>
        </w:r>
      </w:ins>
      <w:r w:rsidRPr="00C67C7F">
        <w:rPr>
          <w:rFonts w:ascii="Times New Roman" w:hAnsi="Times New Roman"/>
        </w:rPr>
        <w:t xml:space="preserve">. Chapter </w:t>
      </w:r>
      <w:r w:rsidRPr="00C67C7F">
        <w:rPr>
          <w:rFonts w:ascii="Times New Roman" w:hAnsi="Times New Roman"/>
        </w:rPr>
        <w:fldChar w:fldCharType="begin"/>
      </w:r>
      <w:r w:rsidRPr="00C67C7F">
        <w:rPr>
          <w:rFonts w:ascii="Times New Roman" w:hAnsi="Times New Roman"/>
        </w:rPr>
        <w:instrText xml:space="preserve"> REF _Ref477638684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8</w:t>
      </w:r>
      <w:r w:rsidRPr="00C67C7F">
        <w:rPr>
          <w:rFonts w:ascii="Times New Roman" w:hAnsi="Times New Roman"/>
        </w:rPr>
        <w:fldChar w:fldCharType="end"/>
      </w:r>
      <w:r w:rsidRPr="00C67C7F">
        <w:rPr>
          <w:rFonts w:ascii="Times New Roman" w:hAnsi="Times New Roman"/>
        </w:rPr>
        <w:t xml:space="preserve"> extends </w:t>
      </w:r>
      <w:r w:rsidR="00E07BA1">
        <w:rPr>
          <w:rFonts w:ascii="Times New Roman" w:hAnsi="Times New Roman"/>
        </w:rPr>
        <w:t>c</w:t>
      </w:r>
      <w:r w:rsidRPr="00C67C7F">
        <w:rPr>
          <w:rFonts w:ascii="Times New Roman" w:hAnsi="Times New Roman"/>
        </w:rPr>
        <w:t xml:space="preserve">hapter </w:t>
      </w:r>
      <w:r w:rsidRPr="00C67C7F">
        <w:rPr>
          <w:rFonts w:ascii="Times New Roman" w:hAnsi="Times New Roman"/>
        </w:rPr>
        <w:fldChar w:fldCharType="begin"/>
      </w:r>
      <w:r w:rsidRPr="00C67C7F">
        <w:rPr>
          <w:rFonts w:ascii="Times New Roman" w:hAnsi="Times New Roman"/>
        </w:rPr>
        <w:instrText xml:space="preserve"> REF _Ref477638766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4</w:t>
      </w:r>
      <w:r w:rsidRPr="00C67C7F">
        <w:rPr>
          <w:rFonts w:ascii="Times New Roman" w:hAnsi="Times New Roman"/>
        </w:rPr>
        <w:fldChar w:fldCharType="end"/>
      </w:r>
      <w:r w:rsidRPr="00C67C7F">
        <w:rPr>
          <w:rFonts w:ascii="Times New Roman" w:hAnsi="Times New Roman"/>
        </w:rPr>
        <w:t xml:space="preserve"> and</w:t>
      </w:r>
      <w:r w:rsidR="005830ED">
        <w:rPr>
          <w:rFonts w:ascii="Times New Roman" w:hAnsi="Times New Roman"/>
        </w:rPr>
        <w:t xml:space="preserve"> chapter</w:t>
      </w:r>
      <w:r w:rsidRPr="00C67C7F">
        <w:rPr>
          <w:rFonts w:ascii="Times New Roman" w:hAnsi="Times New Roman"/>
        </w:rPr>
        <w:t xml:space="preserve"> </w:t>
      </w:r>
      <w:r w:rsidRPr="00C67C7F">
        <w:rPr>
          <w:rFonts w:ascii="Times New Roman" w:hAnsi="Times New Roman"/>
        </w:rPr>
        <w:fldChar w:fldCharType="begin"/>
      </w:r>
      <w:r w:rsidRPr="00C67C7F">
        <w:rPr>
          <w:rFonts w:ascii="Times New Roman" w:hAnsi="Times New Roman"/>
        </w:rPr>
        <w:instrText xml:space="preserve"> REF _Ref477638716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7</w:t>
      </w:r>
      <w:r w:rsidRPr="00C67C7F">
        <w:rPr>
          <w:rFonts w:ascii="Times New Roman" w:hAnsi="Times New Roman"/>
        </w:rPr>
        <w:fldChar w:fldCharType="end"/>
      </w:r>
      <w:r w:rsidRPr="00C67C7F">
        <w:rPr>
          <w:rFonts w:ascii="Times New Roman" w:hAnsi="Times New Roman"/>
        </w:rPr>
        <w:t xml:space="preserve"> by constructing a trace links taxonomy that </w:t>
      </w:r>
      <w:r w:rsidRPr="00C67C7F">
        <w:rPr>
          <w:rFonts w:ascii="Times New Roman" w:hAnsi="Times New Roman"/>
          <w:noProof/>
        </w:rPr>
        <w:t>provides</w:t>
      </w:r>
      <w:r w:rsidRPr="00C67C7F">
        <w:rPr>
          <w:rFonts w:ascii="Times New Roman" w:hAnsi="Times New Roman"/>
        </w:rPr>
        <w:t xml:space="preserve"> semantics for trace links. The taxonomy can be used to reference any trace link type during the instantiation of the traceability model. Chapter </w:t>
      </w:r>
      <w:r w:rsidRPr="00C67C7F">
        <w:rPr>
          <w:rFonts w:ascii="Times New Roman" w:hAnsi="Times New Roman"/>
        </w:rPr>
        <w:fldChar w:fldCharType="begin"/>
      </w:r>
      <w:r w:rsidRPr="00C67C7F">
        <w:rPr>
          <w:rFonts w:ascii="Times New Roman" w:hAnsi="Times New Roman"/>
        </w:rPr>
        <w:instrText xml:space="preserve"> REF _Ref481508972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9</w:t>
      </w:r>
      <w:r w:rsidRPr="00C67C7F">
        <w:rPr>
          <w:rFonts w:ascii="Times New Roman" w:hAnsi="Times New Roman"/>
        </w:rPr>
        <w:fldChar w:fldCharType="end"/>
      </w:r>
      <w:r w:rsidRPr="00C67C7F">
        <w:rPr>
          <w:rFonts w:ascii="Times New Roman" w:hAnsi="Times New Roman"/>
        </w:rPr>
        <w:t xml:space="preserve"> </w:t>
      </w:r>
      <w:r w:rsidR="0002463D">
        <w:rPr>
          <w:rFonts w:ascii="Times New Roman" w:hAnsi="Times New Roman"/>
        </w:rPr>
        <w:t xml:space="preserve">discusses our design for a generic traceability model based </w:t>
      </w:r>
      <w:r w:rsidR="008E7E0A">
        <w:rPr>
          <w:rFonts w:ascii="Times New Roman" w:hAnsi="Times New Roman"/>
        </w:rPr>
        <w:t>on</w:t>
      </w:r>
      <w:r w:rsidR="0002463D">
        <w:rPr>
          <w:rFonts w:ascii="Times New Roman" w:hAnsi="Times New Roman"/>
        </w:rPr>
        <w:t xml:space="preserve"> our findings from the systematic literature review and the survey. Chapter </w:t>
      </w:r>
      <w:r w:rsidR="0002463D">
        <w:rPr>
          <w:rFonts w:ascii="Times New Roman" w:hAnsi="Times New Roman"/>
        </w:rPr>
        <w:fldChar w:fldCharType="begin"/>
      </w:r>
      <w:r w:rsidR="0002463D">
        <w:rPr>
          <w:rFonts w:ascii="Times New Roman" w:hAnsi="Times New Roman"/>
        </w:rPr>
        <w:instrText xml:space="preserve"> REF _Ref513498127 \r \h </w:instrText>
      </w:r>
      <w:r w:rsidR="00595655">
        <w:rPr>
          <w:rFonts w:ascii="Times New Roman" w:hAnsi="Times New Roman"/>
        </w:rPr>
        <w:instrText xml:space="preserve"> \* MERGEFORMAT </w:instrText>
      </w:r>
      <w:r w:rsidR="0002463D">
        <w:rPr>
          <w:rFonts w:ascii="Times New Roman" w:hAnsi="Times New Roman"/>
        </w:rPr>
      </w:r>
      <w:r w:rsidR="0002463D">
        <w:rPr>
          <w:rFonts w:ascii="Times New Roman" w:hAnsi="Times New Roman"/>
        </w:rPr>
        <w:fldChar w:fldCharType="separate"/>
      </w:r>
      <w:r w:rsidR="00047800">
        <w:rPr>
          <w:rFonts w:ascii="Times New Roman" w:hAnsi="Times New Roman"/>
        </w:rPr>
        <w:t>10</w:t>
      </w:r>
      <w:r w:rsidR="0002463D">
        <w:rPr>
          <w:rFonts w:ascii="Times New Roman" w:hAnsi="Times New Roman"/>
        </w:rPr>
        <w:fldChar w:fldCharType="end"/>
      </w:r>
      <w:r w:rsidR="0002463D">
        <w:rPr>
          <w:rFonts w:ascii="Times New Roman" w:hAnsi="Times New Roman"/>
        </w:rPr>
        <w:t xml:space="preserve"> provides a descri</w:t>
      </w:r>
      <w:r w:rsidR="008E7E0A">
        <w:rPr>
          <w:rFonts w:ascii="Times New Roman" w:hAnsi="Times New Roman"/>
        </w:rPr>
        <w:t xml:space="preserve">ption for an </w:t>
      </w:r>
      <w:r w:rsidR="0002463D">
        <w:rPr>
          <w:rFonts w:ascii="Times New Roman" w:hAnsi="Times New Roman"/>
        </w:rPr>
        <w:t>aviation case study</w:t>
      </w:r>
      <w:r w:rsidR="00431B3A">
        <w:rPr>
          <w:rFonts w:ascii="Times New Roman" w:hAnsi="Times New Roman"/>
        </w:rPr>
        <w:t xml:space="preserve"> and our validation for the traceability model. </w:t>
      </w:r>
      <w:ins w:id="1328" w:author="Yvan Labiche" w:date="2018-09-07T21:02:00Z">
        <w:r w:rsidR="006100B4" w:rsidRPr="00C67C7F">
          <w:rPr>
            <w:rFonts w:ascii="Times New Roman" w:hAnsi="Times New Roman"/>
          </w:rPr>
          <w:t xml:space="preserve">Chapter </w:t>
        </w:r>
        <w:r w:rsidR="006100B4">
          <w:rPr>
            <w:rFonts w:ascii="Times New Roman" w:hAnsi="Times New Roman"/>
          </w:rPr>
          <w:fldChar w:fldCharType="begin"/>
        </w:r>
        <w:r w:rsidR="006100B4">
          <w:rPr>
            <w:rFonts w:ascii="Times New Roman" w:hAnsi="Times New Roman"/>
          </w:rPr>
          <w:instrText xml:space="preserve"> REF _Ref524117407 \r \h </w:instrText>
        </w:r>
      </w:ins>
      <w:r w:rsidR="006100B4">
        <w:rPr>
          <w:rFonts w:ascii="Times New Roman" w:hAnsi="Times New Roman"/>
        </w:rPr>
      </w:r>
      <w:ins w:id="1329" w:author="Yvan Labiche" w:date="2018-09-07T21:02:00Z">
        <w:r w:rsidR="006100B4">
          <w:rPr>
            <w:rFonts w:ascii="Times New Roman" w:hAnsi="Times New Roman"/>
          </w:rPr>
          <w:fldChar w:fldCharType="separate"/>
        </w:r>
      </w:ins>
      <w:ins w:id="1330" w:author="Nasser Mustafa [2]" w:date="2018-09-26T11:08:00Z">
        <w:r w:rsidR="00047800">
          <w:rPr>
            <w:rFonts w:ascii="Times New Roman" w:hAnsi="Times New Roman"/>
          </w:rPr>
          <w:t>11</w:t>
        </w:r>
      </w:ins>
      <w:ins w:id="1331" w:author="Yvan Labiche" w:date="2018-09-07T21:02:00Z">
        <w:r w:rsidR="006100B4">
          <w:rPr>
            <w:rFonts w:ascii="Times New Roman" w:hAnsi="Times New Roman"/>
          </w:rPr>
          <w:fldChar w:fldCharType="end"/>
        </w:r>
        <w:r w:rsidR="006100B4" w:rsidRPr="00C67C7F">
          <w:rPr>
            <w:rFonts w:ascii="Times New Roman" w:hAnsi="Times New Roman"/>
          </w:rPr>
          <w:t xml:space="preserve"> discusses the threat to the validity of our research. The research involves several software engineering methods</w:t>
        </w:r>
        <w:r w:rsidR="006100B4">
          <w:rPr>
            <w:rFonts w:ascii="Times New Roman" w:hAnsi="Times New Roman"/>
          </w:rPr>
          <w:t xml:space="preserve"> and several elements of our solution</w:t>
        </w:r>
        <w:r w:rsidR="006100B4" w:rsidRPr="00C67C7F">
          <w:rPr>
            <w:rFonts w:ascii="Times New Roman" w:hAnsi="Times New Roman"/>
          </w:rPr>
          <w:t xml:space="preserve"> that we need to validate and </w:t>
        </w:r>
      </w:ins>
      <w:ins w:id="1332" w:author="Yvan Labiche" w:date="2018-09-07T21:05:00Z">
        <w:r w:rsidR="006100B4">
          <w:rPr>
            <w:rFonts w:ascii="Times New Roman" w:hAnsi="Times New Roman"/>
          </w:rPr>
          <w:t xml:space="preserve">we </w:t>
        </w:r>
        <w:del w:id="1333" w:author="Nasser Mustafa [2]" w:date="2018-09-25T18:28:00Z">
          <w:r w:rsidR="006100B4" w:rsidDel="002F3B00">
            <w:rPr>
              <w:rFonts w:ascii="Times New Roman" w:hAnsi="Times New Roman"/>
            </w:rPr>
            <w:delText xml:space="preserve">need </w:delText>
          </w:r>
        </w:del>
        <w:r w:rsidR="006100B4">
          <w:rPr>
            <w:rFonts w:ascii="Times New Roman" w:hAnsi="Times New Roman"/>
          </w:rPr>
          <w:t xml:space="preserve">to </w:t>
        </w:r>
      </w:ins>
      <w:ins w:id="1334" w:author="Yvan Labiche" w:date="2018-09-07T21:02:00Z">
        <w:r w:rsidR="006100B4" w:rsidRPr="00C67C7F">
          <w:rPr>
            <w:rFonts w:ascii="Times New Roman" w:hAnsi="Times New Roman"/>
          </w:rPr>
          <w:t>show how we can m</w:t>
        </w:r>
        <w:r w:rsidR="006100B4">
          <w:rPr>
            <w:rFonts w:ascii="Times New Roman" w:hAnsi="Times New Roman"/>
          </w:rPr>
          <w:t xml:space="preserve">itigate their validity threats. Specifically, we need to </w:t>
        </w:r>
        <w:del w:id="1335" w:author="Nasser Mustafa [2]" w:date="2018-09-25T18:28:00Z">
          <w:r w:rsidR="006100B4" w:rsidDel="002F3B00">
            <w:rPr>
              <w:rFonts w:ascii="Times New Roman" w:hAnsi="Times New Roman"/>
            </w:rPr>
            <w:delText>validate</w:delText>
          </w:r>
        </w:del>
      </w:ins>
      <w:ins w:id="1336" w:author="Nasser Mustafa [2]" w:date="2018-09-25T18:28:00Z">
        <w:r w:rsidR="002F3B00">
          <w:rPr>
            <w:rFonts w:ascii="Times New Roman" w:hAnsi="Times New Roman"/>
          </w:rPr>
          <w:t>mitigate threats to our</w:t>
        </w:r>
      </w:ins>
      <w:ins w:id="1337" w:author="Yvan Labiche" w:date="2018-09-07T21:02:00Z">
        <w:r w:rsidR="006100B4">
          <w:rPr>
            <w:rFonts w:ascii="Times New Roman" w:hAnsi="Times New Roman"/>
          </w:rPr>
          <w:t xml:space="preserve"> </w:t>
        </w:r>
        <w:del w:id="1338" w:author="Nasser Mustafa [2]" w:date="2018-09-25T18:29:00Z">
          <w:r w:rsidR="006100B4" w:rsidDel="002F3B00">
            <w:rPr>
              <w:rFonts w:ascii="Times New Roman" w:hAnsi="Times New Roman"/>
            </w:rPr>
            <w:delText>a</w:delText>
          </w:r>
          <w:r w:rsidR="006100B4" w:rsidRPr="00C67C7F" w:rsidDel="002F3B00">
            <w:rPr>
              <w:rFonts w:ascii="Times New Roman" w:hAnsi="Times New Roman"/>
            </w:rPr>
            <w:delText xml:space="preserve"> </w:delText>
          </w:r>
        </w:del>
        <w:r w:rsidR="006100B4" w:rsidRPr="00C67C7F">
          <w:rPr>
            <w:rFonts w:ascii="Times New Roman" w:hAnsi="Times New Roman"/>
          </w:rPr>
          <w:t xml:space="preserve">literature review, </w:t>
        </w:r>
        <w:r w:rsidR="006100B4">
          <w:rPr>
            <w:rFonts w:ascii="Times New Roman" w:hAnsi="Times New Roman"/>
          </w:rPr>
          <w:t xml:space="preserve">a </w:t>
        </w:r>
        <w:r w:rsidR="006100B4" w:rsidRPr="00C67C7F">
          <w:rPr>
            <w:rFonts w:ascii="Times New Roman" w:hAnsi="Times New Roman"/>
          </w:rPr>
          <w:t xml:space="preserve">traceability survey, </w:t>
        </w:r>
        <w:r w:rsidR="006100B4">
          <w:rPr>
            <w:rFonts w:ascii="Times New Roman" w:hAnsi="Times New Roman"/>
          </w:rPr>
          <w:t xml:space="preserve">our </w:t>
        </w:r>
        <w:r w:rsidR="006100B4" w:rsidRPr="00C67C7F">
          <w:rPr>
            <w:rFonts w:ascii="Times New Roman" w:hAnsi="Times New Roman"/>
          </w:rPr>
          <w:t xml:space="preserve">traceability requirements, </w:t>
        </w:r>
        <w:r w:rsidR="006100B4">
          <w:rPr>
            <w:rFonts w:ascii="Times New Roman" w:hAnsi="Times New Roman"/>
          </w:rPr>
          <w:t xml:space="preserve">our </w:t>
        </w:r>
        <w:r w:rsidR="006100B4" w:rsidRPr="00C67C7F">
          <w:rPr>
            <w:rFonts w:ascii="Times New Roman" w:hAnsi="Times New Roman"/>
          </w:rPr>
          <w:t xml:space="preserve">traceability model, </w:t>
        </w:r>
        <w:r w:rsidR="006100B4">
          <w:rPr>
            <w:rFonts w:ascii="Times New Roman" w:hAnsi="Times New Roman"/>
          </w:rPr>
          <w:t xml:space="preserve">our </w:t>
        </w:r>
        <w:r w:rsidR="006100B4" w:rsidRPr="00C67C7F">
          <w:rPr>
            <w:rFonts w:ascii="Times New Roman" w:hAnsi="Times New Roman"/>
          </w:rPr>
          <w:t xml:space="preserve">trace links taxonomy, and </w:t>
        </w:r>
        <w:r w:rsidR="006100B4">
          <w:rPr>
            <w:rFonts w:ascii="Times New Roman" w:hAnsi="Times New Roman"/>
          </w:rPr>
          <w:t>a</w:t>
        </w:r>
        <w:r w:rsidR="006100B4" w:rsidRPr="00C67C7F">
          <w:rPr>
            <w:rFonts w:ascii="Times New Roman" w:hAnsi="Times New Roman"/>
          </w:rPr>
          <w:t xml:space="preserve"> case study. </w:t>
        </w:r>
      </w:ins>
      <w:r w:rsidRPr="00C67C7F">
        <w:rPr>
          <w:rFonts w:ascii="Times New Roman" w:hAnsi="Times New Roman"/>
        </w:rPr>
        <w:t xml:space="preserve">Finally, chapter </w:t>
      </w:r>
      <w:r w:rsidR="00431B3A">
        <w:rPr>
          <w:rFonts w:ascii="Times New Roman" w:hAnsi="Times New Roman"/>
        </w:rPr>
        <w:fldChar w:fldCharType="begin"/>
      </w:r>
      <w:r w:rsidR="00431B3A">
        <w:rPr>
          <w:rFonts w:ascii="Times New Roman" w:hAnsi="Times New Roman"/>
        </w:rPr>
        <w:instrText xml:space="preserve"> REF _Ref403988982 \r \h </w:instrText>
      </w:r>
      <w:r w:rsidR="00595655">
        <w:rPr>
          <w:rFonts w:ascii="Times New Roman" w:hAnsi="Times New Roman"/>
        </w:rPr>
        <w:instrText xml:space="preserve"> \* MERGEFORMAT </w:instrText>
      </w:r>
      <w:r w:rsidR="00431B3A">
        <w:rPr>
          <w:rFonts w:ascii="Times New Roman" w:hAnsi="Times New Roman"/>
        </w:rPr>
      </w:r>
      <w:r w:rsidR="00431B3A">
        <w:rPr>
          <w:rFonts w:ascii="Times New Roman" w:hAnsi="Times New Roman"/>
        </w:rPr>
        <w:fldChar w:fldCharType="separate"/>
      </w:r>
      <w:r w:rsidR="00047800">
        <w:rPr>
          <w:rFonts w:ascii="Times New Roman" w:hAnsi="Times New Roman"/>
        </w:rPr>
        <w:t>12</w:t>
      </w:r>
      <w:r w:rsidR="00431B3A">
        <w:rPr>
          <w:rFonts w:ascii="Times New Roman" w:hAnsi="Times New Roman"/>
        </w:rPr>
        <w:fldChar w:fldCharType="end"/>
      </w:r>
      <w:r w:rsidRPr="00C67C7F">
        <w:rPr>
          <w:rFonts w:ascii="Times New Roman" w:hAnsi="Times New Roman"/>
        </w:rPr>
        <w:t xml:space="preserve"> summarizes our work and draws conclusions and suggestions for future work.</w:t>
      </w:r>
    </w:p>
    <w:p w14:paraId="0ACCD897" w14:textId="5F7E9611" w:rsidR="00B97147" w:rsidRDefault="00B97147" w:rsidP="009E56AC">
      <w:pPr>
        <w:pStyle w:val="Heading1"/>
        <w:tabs>
          <w:tab w:val="left" w:pos="900"/>
        </w:tabs>
        <w:spacing w:line="480" w:lineRule="auto"/>
        <w:rPr>
          <w:ins w:id="1339" w:author="Nasser Mustafa [2]" w:date="2018-09-24T02:17:00Z"/>
          <w:rFonts w:ascii="Times New Roman" w:hAnsi="Times New Roman"/>
          <w:lang w:val="en-CA"/>
        </w:rPr>
      </w:pPr>
      <w:bookmarkStart w:id="1340" w:name="_Ref512961340"/>
      <w:bookmarkStart w:id="1341" w:name="_Toc517828323"/>
      <w:bookmarkStart w:id="1342" w:name="_Toc525737320"/>
      <w:r w:rsidRPr="00C67C7F">
        <w:rPr>
          <w:rFonts w:ascii="Times New Roman" w:hAnsi="Times New Roman"/>
        </w:rPr>
        <w:t>Traceability</w:t>
      </w:r>
      <w:ins w:id="1343" w:author="Nasser Mustafa [2]" w:date="2018-09-24T03:55:00Z">
        <w:r w:rsidR="005F4FAF">
          <w:rPr>
            <w:rFonts w:ascii="Times New Roman" w:hAnsi="Times New Roman"/>
          </w:rPr>
          <w:t xml:space="preserve"> </w:t>
        </w:r>
      </w:ins>
      <w:ins w:id="1344" w:author="Nasser Mustafa [2]" w:date="2018-09-24T16:47:00Z">
        <w:r w:rsidR="00222B3F">
          <w:rPr>
            <w:rFonts w:ascii="Times New Roman" w:hAnsi="Times New Roman"/>
          </w:rPr>
          <w:t>Practices</w:t>
        </w:r>
        <w:bookmarkEnd w:id="1342"/>
        <w:r w:rsidR="00222B3F">
          <w:rPr>
            <w:rFonts w:ascii="Times New Roman" w:hAnsi="Times New Roman"/>
          </w:rPr>
          <w:t xml:space="preserve"> </w:t>
        </w:r>
      </w:ins>
      <w:del w:id="1345" w:author="Nasser Mustafa [2]" w:date="2018-09-24T03:56:00Z">
        <w:r w:rsidRPr="00C67C7F" w:rsidDel="005F4FAF">
          <w:rPr>
            <w:rFonts w:ascii="Times New Roman" w:hAnsi="Times New Roman"/>
            <w:lang w:val="en-CA"/>
          </w:rPr>
          <w:delText xml:space="preserve"> Concepts</w:delText>
        </w:r>
      </w:del>
      <w:bookmarkEnd w:id="1340"/>
      <w:bookmarkEnd w:id="1341"/>
    </w:p>
    <w:p w14:paraId="0A72D75A" w14:textId="62DA9A57" w:rsidR="000015C4" w:rsidRPr="00CB3225" w:rsidRDefault="000015C4">
      <w:pPr>
        <w:pStyle w:val="Style6"/>
        <w:tabs>
          <w:tab w:val="left" w:pos="900"/>
        </w:tabs>
        <w:spacing w:line="480" w:lineRule="auto"/>
        <w:ind w:left="540" w:hanging="540"/>
        <w:jc w:val="both"/>
        <w:rPr>
          <w:ins w:id="1346" w:author="Nasser Mustafa [2]" w:date="2018-09-24T02:17:00Z"/>
          <w:highlight w:val="yellow"/>
          <w:lang w:val="en-CA"/>
          <w:rPrChange w:id="1347" w:author="Nasser Mustafa [2]" w:date="2018-09-24T16:09:00Z">
            <w:rPr>
              <w:ins w:id="1348" w:author="Nasser Mustafa [2]" w:date="2018-09-24T02:17:00Z"/>
              <w:lang w:val="en-CA"/>
            </w:rPr>
          </w:rPrChange>
        </w:rPr>
        <w:pPrChange w:id="1349" w:author="Nasser Mustafa [2]" w:date="2018-09-24T04:00:00Z">
          <w:pPr>
            <w:pStyle w:val="Heading1"/>
            <w:tabs>
              <w:tab w:val="left" w:pos="900"/>
            </w:tabs>
            <w:spacing w:line="480" w:lineRule="auto"/>
          </w:pPr>
        </w:pPrChange>
      </w:pPr>
      <w:bookmarkStart w:id="1350" w:name="_Toc525737321"/>
      <w:ins w:id="1351" w:author="Nasser Mustafa [2]" w:date="2018-09-24T02:17:00Z">
        <w:r w:rsidRPr="00CB3225">
          <w:rPr>
            <w:highlight w:val="yellow"/>
            <w:rPrChange w:id="1352" w:author="Nasser Mustafa [2]" w:date="2018-09-24T16:09:00Z">
              <w:rPr>
                <w:lang w:val="en-CA"/>
              </w:rPr>
            </w:rPrChange>
          </w:rPr>
          <w:t>Background</w:t>
        </w:r>
        <w:bookmarkEnd w:id="1350"/>
      </w:ins>
    </w:p>
    <w:p w14:paraId="64B41181" w14:textId="34329D6C" w:rsidR="003166B7" w:rsidRPr="007C4431" w:rsidRDefault="005F4FAF" w:rsidP="001B582E">
      <w:pPr>
        <w:tabs>
          <w:tab w:val="left" w:pos="900"/>
        </w:tabs>
        <w:spacing w:line="480" w:lineRule="auto"/>
        <w:jc w:val="both"/>
        <w:rPr>
          <w:ins w:id="1353" w:author="Nasser Mustafa [2]" w:date="2018-09-24T18:11:00Z"/>
          <w:rFonts w:ascii="Times New Roman" w:hAnsi="Times New Roman"/>
          <w:highlight w:val="yellow"/>
          <w:rPrChange w:id="1354" w:author="Nasser Mustafa" w:date="2018-09-25T12:38:00Z">
            <w:rPr>
              <w:ins w:id="1355" w:author="Nasser Mustafa [2]" w:date="2018-09-24T18:11:00Z"/>
              <w:rFonts w:ascii="Times New Roman" w:hAnsi="Times New Roman"/>
            </w:rPr>
          </w:rPrChange>
        </w:rPr>
      </w:pPr>
      <w:ins w:id="1356" w:author="Nasser Mustafa [2]" w:date="2018-09-24T04:01:00Z">
        <w:r w:rsidRPr="00FC66E7">
          <w:rPr>
            <w:rFonts w:ascii="Times New Roman" w:hAnsi="Times New Roman"/>
            <w:highlight w:val="yellow"/>
            <w:lang w:val="en-CA"/>
            <w:rPrChange w:id="1357" w:author="Nasser Mustafa [2]" w:date="2018-09-24T18:31:00Z">
              <w:rPr>
                <w:rFonts w:ascii="Times New Roman" w:hAnsi="Times New Roman"/>
                <w:lang w:val="en-CA"/>
              </w:rPr>
            </w:rPrChange>
          </w:rPr>
          <w:t xml:space="preserve">Traceability has originated in </w:t>
        </w:r>
        <w:r w:rsidRPr="00FC66E7">
          <w:rPr>
            <w:rFonts w:ascii="Times New Roman" w:hAnsi="Times New Roman"/>
            <w:highlight w:val="yellow"/>
            <w:rPrChange w:id="1358" w:author="Nasser Mustafa [2]" w:date="2018-09-24T18:31:00Z">
              <w:rPr>
                <w:rFonts w:ascii="Times New Roman" w:hAnsi="Times New Roman"/>
              </w:rPr>
            </w:rPrChange>
          </w:rPr>
          <w:t xml:space="preserve">Requirements Engineering and permeated Model Driven Engineering and Systems Engineering. </w:t>
        </w:r>
      </w:ins>
      <w:ins w:id="1359" w:author="Nasser Mustafa [2]" w:date="2018-09-24T04:02:00Z">
        <w:r w:rsidR="00C44872" w:rsidRPr="00FC66E7">
          <w:rPr>
            <w:rFonts w:ascii="Times New Roman" w:hAnsi="Times New Roman"/>
            <w:highlight w:val="yellow"/>
            <w:rPrChange w:id="1360" w:author="Nasser Mustafa [2]" w:date="2018-09-24T18:31:00Z">
              <w:rPr>
                <w:rFonts w:ascii="Times New Roman" w:hAnsi="Times New Roman"/>
              </w:rPr>
            </w:rPrChange>
          </w:rPr>
          <w:t xml:space="preserve">Although we are concerned </w:t>
        </w:r>
      </w:ins>
      <w:ins w:id="1361" w:author="Nasser Mustafa [2]" w:date="2018-09-24T04:14:00Z">
        <w:r w:rsidR="009E38F5" w:rsidRPr="00FC66E7">
          <w:rPr>
            <w:rFonts w:ascii="Times New Roman" w:hAnsi="Times New Roman"/>
            <w:highlight w:val="yellow"/>
            <w:rPrChange w:id="1362" w:author="Nasser Mustafa [2]" w:date="2018-09-24T18:31:00Z">
              <w:rPr>
                <w:rFonts w:ascii="Times New Roman" w:hAnsi="Times New Roman"/>
              </w:rPr>
            </w:rPrChange>
          </w:rPr>
          <w:t>with</w:t>
        </w:r>
      </w:ins>
      <w:ins w:id="1363" w:author="Nasser Mustafa [2]" w:date="2018-09-24T04:02:00Z">
        <w:r w:rsidR="00C44872" w:rsidRPr="00FC66E7">
          <w:rPr>
            <w:rFonts w:ascii="Times New Roman" w:hAnsi="Times New Roman"/>
            <w:highlight w:val="yellow"/>
            <w:rPrChange w:id="1364" w:author="Nasser Mustafa [2]" w:date="2018-09-24T18:31:00Z">
              <w:rPr>
                <w:rFonts w:ascii="Times New Roman" w:hAnsi="Times New Roman"/>
              </w:rPr>
            </w:rPrChange>
          </w:rPr>
          <w:t xml:space="preserve"> traceability in general, we focus our research on traceability </w:t>
        </w:r>
      </w:ins>
      <w:ins w:id="1365" w:author="Nasser Mustafa [2]" w:date="2018-09-24T04:03:00Z">
        <w:r w:rsidR="00C44872" w:rsidRPr="00FC66E7">
          <w:rPr>
            <w:rFonts w:ascii="Times New Roman" w:hAnsi="Times New Roman"/>
            <w:highlight w:val="yellow"/>
            <w:rPrChange w:id="1366" w:author="Nasser Mustafa [2]" w:date="2018-09-24T18:31:00Z">
              <w:rPr>
                <w:rFonts w:ascii="Times New Roman" w:hAnsi="Times New Roman"/>
              </w:rPr>
            </w:rPrChange>
          </w:rPr>
          <w:t>in Systems Engineering</w:t>
        </w:r>
      </w:ins>
      <w:ins w:id="1367" w:author="Nasser Mustafa [2]" w:date="2018-09-24T04:05:00Z">
        <w:r w:rsidR="00C44872" w:rsidRPr="00FC66E7">
          <w:rPr>
            <w:rFonts w:ascii="Times New Roman" w:hAnsi="Times New Roman"/>
            <w:highlight w:val="yellow"/>
            <w:rPrChange w:id="1368" w:author="Nasser Mustafa [2]" w:date="2018-09-24T18:31:00Z">
              <w:rPr>
                <w:rFonts w:ascii="Times New Roman" w:hAnsi="Times New Roman"/>
              </w:rPr>
            </w:rPrChange>
          </w:rPr>
          <w:t>.</w:t>
        </w:r>
      </w:ins>
      <w:ins w:id="1369" w:author="Nasser Mustafa [2]" w:date="2018-09-24T04:00:00Z">
        <w:r w:rsidR="00C44872" w:rsidRPr="00FC66E7">
          <w:rPr>
            <w:rFonts w:ascii="Times New Roman" w:hAnsi="Times New Roman"/>
            <w:highlight w:val="yellow"/>
            <w:rPrChange w:id="1370" w:author="Nasser Mustafa [2]" w:date="2018-09-24T18:31:00Z">
              <w:rPr>
                <w:rFonts w:ascii="Times New Roman" w:hAnsi="Times New Roman"/>
              </w:rPr>
            </w:rPrChange>
          </w:rPr>
          <w:t xml:space="preserve"> </w:t>
        </w:r>
      </w:ins>
      <w:ins w:id="1371" w:author="Nasser Mustafa [2]" w:date="2018-09-24T04:04:00Z">
        <w:r w:rsidR="00C44872" w:rsidRPr="00FC66E7">
          <w:rPr>
            <w:rFonts w:ascii="Times New Roman" w:hAnsi="Times New Roman"/>
            <w:highlight w:val="yellow"/>
            <w:rPrChange w:id="1372" w:author="Nasser Mustafa [2]" w:date="2018-09-24T18:31:00Z">
              <w:rPr>
                <w:rFonts w:ascii="Times New Roman" w:hAnsi="Times New Roman"/>
              </w:rPr>
            </w:rPrChange>
          </w:rPr>
          <w:t>The significant of traceability i</w:t>
        </w:r>
      </w:ins>
      <w:ins w:id="1373" w:author="Nasser Mustafa [2]" w:date="2018-09-24T04:05:00Z">
        <w:r w:rsidR="00C44872" w:rsidRPr="00FC66E7">
          <w:rPr>
            <w:rFonts w:ascii="Times New Roman" w:hAnsi="Times New Roman"/>
            <w:highlight w:val="yellow"/>
            <w:rPrChange w:id="1374" w:author="Nasser Mustafa [2]" w:date="2018-09-24T18:31:00Z">
              <w:rPr>
                <w:rFonts w:ascii="Times New Roman" w:hAnsi="Times New Roman"/>
              </w:rPr>
            </w:rPrChange>
          </w:rPr>
          <w:t xml:space="preserve">n Systems Engineering </w:t>
        </w:r>
      </w:ins>
      <w:ins w:id="1375" w:author="Nasser Mustafa [2]" w:date="2018-09-24T04:08:00Z">
        <w:r w:rsidR="00C44872" w:rsidRPr="00FC66E7">
          <w:rPr>
            <w:rFonts w:ascii="Times New Roman" w:hAnsi="Times New Roman"/>
            <w:highlight w:val="yellow"/>
            <w:rPrChange w:id="1376" w:author="Nasser Mustafa [2]" w:date="2018-09-24T18:31:00Z">
              <w:rPr>
                <w:rFonts w:ascii="Times New Roman" w:hAnsi="Times New Roman"/>
              </w:rPr>
            </w:rPrChange>
          </w:rPr>
          <w:t>arise</w:t>
        </w:r>
      </w:ins>
      <w:ins w:id="1377" w:author="Nasser Mustafa [2]" w:date="2018-09-24T12:08:00Z">
        <w:r w:rsidR="00CE38E9" w:rsidRPr="00FC66E7">
          <w:rPr>
            <w:rFonts w:ascii="Times New Roman" w:hAnsi="Times New Roman"/>
            <w:highlight w:val="yellow"/>
            <w:rPrChange w:id="1378" w:author="Nasser Mustafa [2]" w:date="2018-09-24T18:31:00Z">
              <w:rPr>
                <w:rFonts w:ascii="Times New Roman" w:hAnsi="Times New Roman"/>
              </w:rPr>
            </w:rPrChange>
          </w:rPr>
          <w:t>s</w:t>
        </w:r>
      </w:ins>
      <w:ins w:id="1379" w:author="Nasser Mustafa [2]" w:date="2018-09-24T04:05:00Z">
        <w:r w:rsidR="00C44872" w:rsidRPr="00FC66E7">
          <w:rPr>
            <w:rFonts w:ascii="Times New Roman" w:hAnsi="Times New Roman"/>
            <w:highlight w:val="yellow"/>
            <w:rPrChange w:id="1380" w:author="Nasser Mustafa [2]" w:date="2018-09-24T18:31:00Z">
              <w:rPr>
                <w:rFonts w:ascii="Times New Roman" w:hAnsi="Times New Roman"/>
              </w:rPr>
            </w:rPrChange>
          </w:rPr>
          <w:t xml:space="preserve"> from </w:t>
        </w:r>
      </w:ins>
      <w:ins w:id="1381" w:author="Nasser Mustafa [2]" w:date="2018-09-24T04:07:00Z">
        <w:r w:rsidR="00C44872" w:rsidRPr="00FC66E7">
          <w:rPr>
            <w:rFonts w:ascii="Times New Roman" w:hAnsi="Times New Roman"/>
            <w:highlight w:val="yellow"/>
            <w:rPrChange w:id="1382" w:author="Nasser Mustafa [2]" w:date="2018-09-24T18:31:00Z">
              <w:rPr>
                <w:rFonts w:ascii="Times New Roman" w:hAnsi="Times New Roman"/>
              </w:rPr>
            </w:rPrChange>
          </w:rPr>
          <w:t xml:space="preserve">the </w:t>
        </w:r>
      </w:ins>
      <w:ins w:id="1383" w:author="Nasser Mustafa [2]" w:date="2018-09-24T04:09:00Z">
        <w:r w:rsidR="00C44872" w:rsidRPr="00FC66E7">
          <w:rPr>
            <w:rFonts w:ascii="Times New Roman" w:hAnsi="Times New Roman"/>
            <w:highlight w:val="yellow"/>
            <w:rPrChange w:id="1384" w:author="Nasser Mustafa [2]" w:date="2018-09-24T18:31:00Z">
              <w:rPr>
                <w:rFonts w:ascii="Times New Roman" w:hAnsi="Times New Roman"/>
              </w:rPr>
            </w:rPrChange>
          </w:rPr>
          <w:t xml:space="preserve">use of </w:t>
        </w:r>
      </w:ins>
      <w:ins w:id="1385" w:author="Nasser Mustafa [2]" w:date="2018-09-24T12:09:00Z">
        <w:r w:rsidR="00CE38E9" w:rsidRPr="00FC66E7">
          <w:rPr>
            <w:rFonts w:ascii="Times New Roman" w:hAnsi="Times New Roman"/>
            <w:highlight w:val="yellow"/>
            <w:rPrChange w:id="1386" w:author="Nasser Mustafa [2]" w:date="2018-09-24T18:31:00Z">
              <w:rPr>
                <w:rFonts w:ascii="Times New Roman" w:hAnsi="Times New Roman"/>
              </w:rPr>
            </w:rPrChange>
          </w:rPr>
          <w:t>software</w:t>
        </w:r>
      </w:ins>
      <w:ins w:id="1387" w:author="Nasser Mustafa [2]" w:date="2018-09-24T04:15:00Z">
        <w:r w:rsidR="009E38F5" w:rsidRPr="00FC66E7">
          <w:rPr>
            <w:rFonts w:ascii="Times New Roman" w:hAnsi="Times New Roman"/>
            <w:highlight w:val="yellow"/>
            <w:rPrChange w:id="1388" w:author="Nasser Mustafa [2]" w:date="2018-09-24T18:31:00Z">
              <w:rPr>
                <w:rFonts w:ascii="Times New Roman" w:hAnsi="Times New Roman"/>
              </w:rPr>
            </w:rPrChange>
          </w:rPr>
          <w:t xml:space="preserve"> </w:t>
        </w:r>
      </w:ins>
      <w:ins w:id="1389" w:author="Nasser Mustafa [2]" w:date="2018-09-24T12:07:00Z">
        <w:r w:rsidR="00CE38E9" w:rsidRPr="00FC66E7">
          <w:rPr>
            <w:rFonts w:ascii="Times New Roman" w:hAnsi="Times New Roman"/>
            <w:highlight w:val="yellow"/>
            <w:rPrChange w:id="1390" w:author="Nasser Mustafa [2]" w:date="2018-09-24T18:31:00Z">
              <w:rPr>
                <w:rFonts w:ascii="Times New Roman" w:hAnsi="Times New Roman"/>
              </w:rPr>
            </w:rPrChange>
          </w:rPr>
          <w:t>to control</w:t>
        </w:r>
      </w:ins>
      <w:ins w:id="1391" w:author="Nasser Mustafa [2]" w:date="2018-09-24T04:00:00Z">
        <w:r w:rsidRPr="00FC66E7">
          <w:rPr>
            <w:rFonts w:ascii="Times New Roman" w:hAnsi="Times New Roman"/>
            <w:highlight w:val="yellow"/>
            <w:rPrChange w:id="1392" w:author="Nasser Mustafa [2]" w:date="2018-09-24T18:31:00Z">
              <w:rPr>
                <w:rFonts w:ascii="Times New Roman" w:hAnsi="Times New Roman"/>
              </w:rPr>
            </w:rPrChange>
          </w:rPr>
          <w:t xml:space="preserve"> </w:t>
        </w:r>
      </w:ins>
      <w:ins w:id="1393" w:author="Nasser Mustafa [2]" w:date="2018-09-24T16:48:00Z">
        <w:r w:rsidR="006A1082" w:rsidRPr="00FC66E7">
          <w:rPr>
            <w:rFonts w:ascii="Times New Roman" w:hAnsi="Times New Roman"/>
            <w:highlight w:val="yellow"/>
          </w:rPr>
          <w:t xml:space="preserve">critical systems </w:t>
        </w:r>
      </w:ins>
      <w:ins w:id="1394" w:author="Nasser Mustafa [2]" w:date="2018-09-24T16:49:00Z">
        <w:r w:rsidR="006A1082" w:rsidRPr="00FC66E7">
          <w:rPr>
            <w:rFonts w:ascii="Times New Roman" w:hAnsi="Times New Roman"/>
            <w:highlight w:val="yellow"/>
          </w:rPr>
          <w:t xml:space="preserve">that are necessary in our life </w:t>
        </w:r>
      </w:ins>
      <w:ins w:id="1395" w:author="Nasser Mustafa [2]" w:date="2018-09-24T16:48:00Z">
        <w:r w:rsidR="006A1082" w:rsidRPr="00FC66E7">
          <w:rPr>
            <w:rFonts w:ascii="Times New Roman" w:hAnsi="Times New Roman"/>
            <w:highlight w:val="yellow"/>
          </w:rPr>
          <w:t xml:space="preserve">such as </w:t>
        </w:r>
      </w:ins>
      <w:ins w:id="1396" w:author="Nasser Mustafa [2]" w:date="2018-09-24T04:00:00Z">
        <w:r w:rsidRPr="00FC66E7">
          <w:rPr>
            <w:rFonts w:ascii="Times New Roman" w:hAnsi="Times New Roman"/>
            <w:highlight w:val="yellow"/>
            <w:rPrChange w:id="1397" w:author="Nasser Mustafa [2]" w:date="2018-09-24T18:31:00Z">
              <w:rPr>
                <w:rFonts w:ascii="Times New Roman" w:hAnsi="Times New Roman"/>
              </w:rPr>
            </w:rPrChange>
          </w:rPr>
          <w:t xml:space="preserve">trains, automobiles, </w:t>
        </w:r>
      </w:ins>
      <w:ins w:id="1398" w:author="Nasser Mustafa [2]" w:date="2018-09-24T04:15:00Z">
        <w:r w:rsidR="009E38F5" w:rsidRPr="00FC66E7">
          <w:rPr>
            <w:rFonts w:ascii="Times New Roman" w:hAnsi="Times New Roman"/>
            <w:highlight w:val="yellow"/>
            <w:rPrChange w:id="1399" w:author="Nasser Mustafa [2]" w:date="2018-09-24T18:31:00Z">
              <w:rPr>
                <w:rFonts w:ascii="Times New Roman" w:hAnsi="Times New Roman"/>
              </w:rPr>
            </w:rPrChange>
          </w:rPr>
          <w:t xml:space="preserve">and </w:t>
        </w:r>
      </w:ins>
      <w:ins w:id="1400" w:author="Nasser Mustafa [2]" w:date="2018-09-24T04:00:00Z">
        <w:r w:rsidRPr="00FC66E7">
          <w:rPr>
            <w:rFonts w:ascii="Times New Roman" w:hAnsi="Times New Roman"/>
            <w:highlight w:val="yellow"/>
            <w:rPrChange w:id="1401" w:author="Nasser Mustafa [2]" w:date="2018-09-24T18:31:00Z">
              <w:rPr>
                <w:rFonts w:ascii="Times New Roman" w:hAnsi="Times New Roman"/>
              </w:rPr>
            </w:rPrChange>
          </w:rPr>
          <w:t>airplanes</w:t>
        </w:r>
      </w:ins>
      <w:ins w:id="1402" w:author="Nasser Mustafa [2]" w:date="2018-09-24T04:16:00Z">
        <w:r w:rsidR="009E38F5" w:rsidRPr="00FC66E7">
          <w:rPr>
            <w:rFonts w:ascii="Times New Roman" w:hAnsi="Times New Roman"/>
            <w:highlight w:val="yellow"/>
            <w:rPrChange w:id="1403" w:author="Nasser Mustafa [2]" w:date="2018-09-24T18:31:00Z">
              <w:rPr>
                <w:rFonts w:ascii="Times New Roman" w:hAnsi="Times New Roman"/>
              </w:rPr>
            </w:rPrChange>
          </w:rPr>
          <w:t>.</w:t>
        </w:r>
      </w:ins>
      <w:ins w:id="1404" w:author="Nasser Mustafa [2]" w:date="2018-09-24T04:10:00Z">
        <w:r w:rsidR="00C44872" w:rsidRPr="00FC66E7">
          <w:rPr>
            <w:rFonts w:ascii="Times New Roman" w:hAnsi="Times New Roman"/>
            <w:highlight w:val="yellow"/>
            <w:rPrChange w:id="1405" w:author="Nasser Mustafa [2]" w:date="2018-09-24T18:31:00Z">
              <w:rPr>
                <w:rFonts w:ascii="Times New Roman" w:hAnsi="Times New Roman"/>
              </w:rPr>
            </w:rPrChange>
          </w:rPr>
          <w:t xml:space="preserve"> </w:t>
        </w:r>
      </w:ins>
      <w:ins w:id="1406" w:author="Nasser Mustafa [2]" w:date="2018-09-24T12:14:00Z">
        <w:r w:rsidR="00CE38E9" w:rsidRPr="00FC66E7">
          <w:rPr>
            <w:rFonts w:ascii="Times New Roman" w:hAnsi="Times New Roman"/>
            <w:highlight w:val="yellow"/>
            <w:rPrChange w:id="1407" w:author="Nasser Mustafa [2]" w:date="2018-09-24T18:31:00Z">
              <w:rPr>
                <w:rFonts w:ascii="Times New Roman" w:hAnsi="Times New Roman"/>
              </w:rPr>
            </w:rPrChange>
          </w:rPr>
          <w:t>In order to ensure proper functionality of these systems</w:t>
        </w:r>
      </w:ins>
      <w:ins w:id="1408" w:author="Nasser Mustafa [2]" w:date="2018-09-24T12:15:00Z">
        <w:r w:rsidR="00CE38E9" w:rsidRPr="00FC66E7">
          <w:rPr>
            <w:rFonts w:ascii="Times New Roman" w:hAnsi="Times New Roman"/>
            <w:highlight w:val="yellow"/>
            <w:rPrChange w:id="1409" w:author="Nasser Mustafa [2]" w:date="2018-09-24T18:31:00Z">
              <w:rPr>
                <w:rFonts w:ascii="Times New Roman" w:hAnsi="Times New Roman"/>
              </w:rPr>
            </w:rPrChange>
          </w:rPr>
          <w:t xml:space="preserve">, </w:t>
        </w:r>
      </w:ins>
      <w:ins w:id="1410" w:author="Nasser Mustafa [2]" w:date="2018-09-24T04:00:00Z">
        <w:r w:rsidRPr="00FC66E7">
          <w:rPr>
            <w:rFonts w:ascii="Times New Roman" w:hAnsi="Times New Roman"/>
            <w:highlight w:val="yellow"/>
            <w:rPrChange w:id="1411" w:author="Nasser Mustafa [2]" w:date="2018-09-24T18:31:00Z">
              <w:rPr>
                <w:rFonts w:ascii="Times New Roman" w:hAnsi="Times New Roman"/>
              </w:rPr>
            </w:rPrChange>
          </w:rPr>
          <w:t xml:space="preserve">rigorous measures </w:t>
        </w:r>
      </w:ins>
      <w:ins w:id="1412" w:author="Nasser Mustafa [2]" w:date="2018-09-24T04:19:00Z">
        <w:r w:rsidR="009E38F5" w:rsidRPr="00FC66E7">
          <w:rPr>
            <w:rFonts w:ascii="Times New Roman" w:hAnsi="Times New Roman"/>
            <w:highlight w:val="yellow"/>
            <w:rPrChange w:id="1413" w:author="Nasser Mustafa [2]" w:date="2018-09-24T18:31:00Z">
              <w:rPr>
                <w:rFonts w:ascii="Times New Roman" w:hAnsi="Times New Roman"/>
              </w:rPr>
            </w:rPrChange>
          </w:rPr>
          <w:t xml:space="preserve">must be applied </w:t>
        </w:r>
      </w:ins>
      <w:ins w:id="1414" w:author="Nasser Mustafa [2]" w:date="2018-09-24T16:50:00Z">
        <w:r w:rsidR="006A1082" w:rsidRPr="00FC66E7">
          <w:rPr>
            <w:rFonts w:ascii="Times New Roman" w:hAnsi="Times New Roman"/>
            <w:highlight w:val="yellow"/>
          </w:rPr>
          <w:t>to the software that control these systems.</w:t>
        </w:r>
      </w:ins>
      <w:ins w:id="1415" w:author="Nasser Mustafa [2]" w:date="2018-09-24T04:19:00Z">
        <w:r w:rsidR="006A1082" w:rsidRPr="00FC66E7">
          <w:rPr>
            <w:rFonts w:ascii="Times New Roman" w:hAnsi="Times New Roman"/>
            <w:highlight w:val="yellow"/>
          </w:rPr>
          <w:t xml:space="preserve"> </w:t>
        </w:r>
      </w:ins>
      <w:ins w:id="1416" w:author="Nasser Mustafa [2]" w:date="2018-09-24T16:51:00Z">
        <w:r w:rsidR="006A1082" w:rsidRPr="00FC66E7">
          <w:rPr>
            <w:rFonts w:ascii="Times New Roman" w:hAnsi="Times New Roman"/>
            <w:highlight w:val="yellow"/>
          </w:rPr>
          <w:t xml:space="preserve">Applying </w:t>
        </w:r>
      </w:ins>
      <w:ins w:id="1417" w:author="Nasser Mustafa [2]" w:date="2018-09-24T04:00:00Z">
        <w:r w:rsidR="006A1082" w:rsidRPr="00FC66E7">
          <w:rPr>
            <w:rFonts w:ascii="Times New Roman" w:hAnsi="Times New Roman"/>
            <w:highlight w:val="yellow"/>
          </w:rPr>
          <w:t>t</w:t>
        </w:r>
        <w:r w:rsidRPr="00FC66E7">
          <w:rPr>
            <w:rFonts w:ascii="Times New Roman" w:hAnsi="Times New Roman"/>
            <w:highlight w:val="yellow"/>
            <w:rPrChange w:id="1418" w:author="Nasser Mustafa [2]" w:date="2018-09-24T18:31:00Z">
              <w:rPr>
                <w:rFonts w:ascii="Times New Roman" w:hAnsi="Times New Roman"/>
              </w:rPr>
            </w:rPrChange>
          </w:rPr>
          <w:t xml:space="preserve">raceability is one of these measures </w:t>
        </w:r>
      </w:ins>
      <w:ins w:id="1419" w:author="Nasser Mustafa [2]" w:date="2018-09-24T04:20:00Z">
        <w:r w:rsidR="009E38F5" w:rsidRPr="00FC66E7">
          <w:rPr>
            <w:rFonts w:ascii="Times New Roman" w:hAnsi="Times New Roman"/>
            <w:highlight w:val="yellow"/>
            <w:rPrChange w:id="1420" w:author="Nasser Mustafa [2]" w:date="2018-09-24T18:31:00Z">
              <w:rPr>
                <w:rFonts w:ascii="Times New Roman" w:hAnsi="Times New Roman"/>
              </w:rPr>
            </w:rPrChange>
          </w:rPr>
          <w:t xml:space="preserve">that must be applied in order to certify and qualify </w:t>
        </w:r>
      </w:ins>
      <w:ins w:id="1421" w:author="Nasser Mustafa [2]" w:date="2018-09-24T12:16:00Z">
        <w:r w:rsidR="002156FA" w:rsidRPr="00FC66E7">
          <w:rPr>
            <w:rFonts w:ascii="Times New Roman" w:hAnsi="Times New Roman"/>
            <w:highlight w:val="yellow"/>
            <w:rPrChange w:id="1422" w:author="Nasser Mustafa [2]" w:date="2018-09-24T18:31:00Z">
              <w:rPr>
                <w:rFonts w:ascii="Times New Roman" w:hAnsi="Times New Roman"/>
              </w:rPr>
            </w:rPrChange>
          </w:rPr>
          <w:t>the systems softwar</w:t>
        </w:r>
      </w:ins>
      <w:ins w:id="1423" w:author="Nasser Mustafa [2]" w:date="2018-09-24T12:17:00Z">
        <w:r w:rsidR="002156FA" w:rsidRPr="00FC66E7">
          <w:rPr>
            <w:rFonts w:ascii="Times New Roman" w:hAnsi="Times New Roman"/>
            <w:highlight w:val="yellow"/>
            <w:rPrChange w:id="1424" w:author="Nasser Mustafa [2]" w:date="2018-09-24T18:31:00Z">
              <w:rPr>
                <w:rFonts w:ascii="Times New Roman" w:hAnsi="Times New Roman"/>
              </w:rPr>
            </w:rPrChange>
          </w:rPr>
          <w:t>e</w:t>
        </w:r>
      </w:ins>
      <w:ins w:id="1425" w:author="Nasser Mustafa [2]" w:date="2018-09-24T16:51:00Z">
        <w:r w:rsidR="006A1082" w:rsidRPr="00FC66E7">
          <w:rPr>
            <w:rFonts w:ascii="Times New Roman" w:hAnsi="Times New Roman"/>
            <w:highlight w:val="yellow"/>
          </w:rPr>
          <w:t xml:space="preserve">. </w:t>
        </w:r>
      </w:ins>
      <w:ins w:id="1426" w:author="Nasser Mustafa [2]" w:date="2018-09-24T16:11:00Z">
        <w:r w:rsidR="00CB3225" w:rsidRPr="00FC66E7">
          <w:rPr>
            <w:rFonts w:ascii="Times New Roman" w:hAnsi="Times New Roman"/>
            <w:highlight w:val="yellow"/>
            <w:rPrChange w:id="1427" w:author="Nasser Mustafa [2]" w:date="2018-09-24T18:31:00Z">
              <w:rPr>
                <w:rFonts w:ascii="Times New Roman" w:hAnsi="Times New Roman"/>
              </w:rPr>
            </w:rPrChange>
          </w:rPr>
          <w:t>Many agencies and standards such as the U</w:t>
        </w:r>
      </w:ins>
      <w:ins w:id="1428" w:author="Nasser Mustafa [2]" w:date="2018-09-24T16:54:00Z">
        <w:r w:rsidR="006A1082" w:rsidRPr="00FC66E7">
          <w:rPr>
            <w:rFonts w:ascii="Times New Roman" w:hAnsi="Times New Roman"/>
            <w:highlight w:val="yellow"/>
            <w:rPrChange w:id="1429" w:author="Nasser Mustafa [2]" w:date="2018-09-24T18:31:00Z">
              <w:rPr>
                <w:rFonts w:ascii="Times New Roman" w:hAnsi="Times New Roman"/>
              </w:rPr>
            </w:rPrChange>
          </w:rPr>
          <w:t>.</w:t>
        </w:r>
      </w:ins>
      <w:ins w:id="1430" w:author="Nasser Mustafa [2]" w:date="2018-09-24T16:11:00Z">
        <w:r w:rsidR="00CB3225" w:rsidRPr="00FC66E7">
          <w:rPr>
            <w:rFonts w:ascii="Times New Roman" w:hAnsi="Times New Roman"/>
            <w:highlight w:val="yellow"/>
            <w:rPrChange w:id="1431" w:author="Nasser Mustafa [2]" w:date="2018-09-24T18:31:00Z">
              <w:rPr>
                <w:rFonts w:ascii="Times New Roman" w:hAnsi="Times New Roman"/>
              </w:rPr>
            </w:rPrChange>
          </w:rPr>
          <w:t>S Federal Aviation</w:t>
        </w:r>
      </w:ins>
      <w:ins w:id="1432" w:author="Nasser Mustafa [2]" w:date="2018-09-24T16:55:00Z">
        <w:r w:rsidR="006A1082" w:rsidRPr="00FC66E7">
          <w:rPr>
            <w:rFonts w:ascii="Times New Roman" w:hAnsi="Times New Roman"/>
            <w:highlight w:val="yellow"/>
            <w:rPrChange w:id="1433" w:author="Nasser Mustafa [2]" w:date="2018-09-24T18:31:00Z">
              <w:rPr>
                <w:rFonts w:ascii="Times New Roman" w:hAnsi="Times New Roman"/>
              </w:rPr>
            </w:rPrChange>
          </w:rPr>
          <w:t xml:space="preserve"> Administration</w:t>
        </w:r>
      </w:ins>
      <w:ins w:id="1434" w:author="Nasser Mustafa [2]" w:date="2018-09-24T16:11:00Z">
        <w:r w:rsidR="00CB3225" w:rsidRPr="00FC66E7">
          <w:rPr>
            <w:rFonts w:ascii="Times New Roman" w:hAnsi="Times New Roman"/>
            <w:highlight w:val="yellow"/>
            <w:rPrChange w:id="1435" w:author="Nasser Mustafa [2]" w:date="2018-09-24T18:31:00Z">
              <w:rPr>
                <w:rFonts w:ascii="Times New Roman" w:hAnsi="Times New Roman"/>
              </w:rPr>
            </w:rPrChange>
          </w:rPr>
          <w:t xml:space="preserve"> (FAA), the European Space Agency (ESA), the Nuclear and Rail industries, the Food and Drug Administration (FDA), and the Capability Maturity Model Integration (CMMI) </w:t>
        </w:r>
        <w:r w:rsidR="00CB3225" w:rsidRPr="00FC66E7">
          <w:rPr>
            <w:rFonts w:ascii="Times New Roman" w:hAnsi="Times New Roman"/>
            <w:highlight w:val="yellow"/>
            <w:rPrChange w:id="1436" w:author="Nasser Mustafa [2]" w:date="2018-09-24T18:31:00Z">
              <w:rPr>
                <w:rFonts w:ascii="Times New Roman" w:hAnsi="Times New Roman"/>
              </w:rPr>
            </w:rPrChange>
          </w:rPr>
          <w:fldChar w:fldCharType="begin" w:fldLock="1"/>
        </w:r>
      </w:ins>
      <w:r w:rsidR="00B050F0">
        <w:rPr>
          <w:rFonts w:ascii="Times New Roman" w:hAnsi="Times New Roman"/>
          <w:highlight w:val="yellow"/>
        </w:rPr>
        <w:instrText>ADDIN CSL_CITATION {"citationItems":[{"id":"ITEM-1","itemData":{"URL":"http://www.sei.cmu.edu/cmmi/","author":[{"dropping-particle":"","family":"CMMI","given":"","non-dropping-particle":"","parse-names":false,"suffix":""}],"id":"ITEM-1","issue":"7/7","issued":{"date-parts":[["2014"]]},"title":"Capability Maturity Level Integration","type":"webpage","volume":"2014"},"uris":["http://www.mendeley.com/documents/?uuid=23aa2ede-7dc4-4dd9-9647-f0621973741f"]}],"mendeley":{"formattedCitation":"[14]","plainTextFormattedCitation":"[14]","previouslyFormattedCitation":"[14]"},"properties":{"noteIndex":0},"schema":"https://github.com/citation-style-language/schema/raw/master/csl-citation.json"}</w:instrText>
      </w:r>
      <w:ins w:id="1437" w:author="Nasser Mustafa [2]" w:date="2018-09-24T16:11:00Z">
        <w:r w:rsidR="00CB3225" w:rsidRPr="00FC66E7">
          <w:rPr>
            <w:rFonts w:ascii="Times New Roman" w:hAnsi="Times New Roman"/>
            <w:highlight w:val="yellow"/>
            <w:rPrChange w:id="1438" w:author="Nasser Mustafa [2]" w:date="2018-09-24T18:31:00Z">
              <w:rPr>
                <w:rFonts w:ascii="Times New Roman" w:hAnsi="Times New Roman"/>
              </w:rPr>
            </w:rPrChange>
          </w:rPr>
          <w:fldChar w:fldCharType="separate"/>
        </w:r>
      </w:ins>
      <w:r w:rsidR="00627C91" w:rsidRPr="00627C91">
        <w:rPr>
          <w:rFonts w:ascii="Times New Roman" w:hAnsi="Times New Roman"/>
          <w:noProof/>
          <w:highlight w:val="yellow"/>
        </w:rPr>
        <w:t>[14]</w:t>
      </w:r>
      <w:ins w:id="1439" w:author="Nasser Mustafa [2]" w:date="2018-09-24T16:11:00Z">
        <w:r w:rsidR="00CB3225" w:rsidRPr="00FC66E7">
          <w:rPr>
            <w:rFonts w:ascii="Times New Roman" w:hAnsi="Times New Roman"/>
            <w:highlight w:val="yellow"/>
            <w:rPrChange w:id="1440" w:author="Nasser Mustafa [2]" w:date="2018-09-24T18:31:00Z">
              <w:rPr>
                <w:rFonts w:ascii="Times New Roman" w:hAnsi="Times New Roman"/>
              </w:rPr>
            </w:rPrChange>
          </w:rPr>
          <w:fldChar w:fldCharType="end"/>
        </w:r>
        <w:r w:rsidR="00CB3225" w:rsidRPr="00FC66E7">
          <w:rPr>
            <w:rFonts w:ascii="Times New Roman" w:hAnsi="Times New Roman"/>
            <w:highlight w:val="yellow"/>
            <w:rPrChange w:id="1441" w:author="Nasser Mustafa [2]" w:date="2018-09-24T18:31:00Z">
              <w:rPr>
                <w:rFonts w:ascii="Times New Roman" w:hAnsi="Times New Roman"/>
              </w:rPr>
            </w:rPrChange>
          </w:rPr>
          <w:t xml:space="preserve"> </w:t>
        </w:r>
        <w:r w:rsidR="00CE7B19" w:rsidRPr="00FC66E7">
          <w:rPr>
            <w:rFonts w:ascii="Times New Roman" w:hAnsi="Times New Roman"/>
            <w:highlight w:val="yellow"/>
            <w:rPrChange w:id="1442" w:author="Nasser Mustafa [2]" w:date="2018-09-24T18:31:00Z">
              <w:rPr>
                <w:rFonts w:ascii="Times New Roman" w:hAnsi="Times New Roman"/>
              </w:rPr>
            </w:rPrChange>
          </w:rPr>
          <w:t xml:space="preserve"> require </w:t>
        </w:r>
        <w:r w:rsidR="00CB3225" w:rsidRPr="00FC66E7">
          <w:rPr>
            <w:rFonts w:ascii="Times New Roman" w:hAnsi="Times New Roman"/>
            <w:highlight w:val="yellow"/>
            <w:rPrChange w:id="1443" w:author="Nasser Mustafa [2]" w:date="2018-09-24T18:31:00Z">
              <w:rPr>
                <w:rFonts w:ascii="Times New Roman" w:hAnsi="Times New Roman"/>
              </w:rPr>
            </w:rPrChange>
          </w:rPr>
          <w:t xml:space="preserve">traceability practices as a quality assurance parameter to certify or qualify software systems </w:t>
        </w:r>
        <w:r w:rsidR="00CB3225" w:rsidRPr="00FC66E7">
          <w:rPr>
            <w:rFonts w:ascii="Times New Roman" w:hAnsi="Times New Roman"/>
            <w:highlight w:val="yellow"/>
            <w:rPrChange w:id="1444" w:author="Nasser Mustafa [2]" w:date="2018-09-24T18:31:00Z">
              <w:rPr>
                <w:rFonts w:ascii="Times New Roman" w:hAnsi="Times New Roman"/>
              </w:rPr>
            </w:rPrChange>
          </w:rPr>
          <w:fldChar w:fldCharType="begin" w:fldLock="1"/>
        </w:r>
      </w:ins>
      <w:r w:rsidR="00B050F0">
        <w:rPr>
          <w:rFonts w:ascii="Times New Roman" w:hAnsi="Times New Roman"/>
          <w:highlight w:val="yellow"/>
        </w:rPr>
        <w:instrText>ADDIN CSL_CITATION {"citationItems":[{"id":"ITEM-1","itemData":{"author":[{"dropping-particle":"","family":"France","given":"Robert","non-dropping-particle":"","parse-names":false,"suffix":""}],"container-title":"Future of Software Engineering","id":"ITEM-1","issued":{"date-parts":[["2007"]]},"page":"37-54","publisher-place":"Washington, DC, USA","title":"Model-driven Development of Complex Software: A Research Roadmap.","title-short":"FOSE","type":"paper-conference"},"uris":["http://www.mendeley.com/documents/?uuid=6d0610d6-a02e-4581-90b5-9a29f04fceef"]},{"id":"ITEM-2","itemData":{"author":[{"dropping-particle":"","family":"Fraser","given":"J","non-dropping-particle":"","parse-names":false,"suffix":""},{"dropping-particle":"","family":"Gosavi","given":"A","non-dropping-particle":"","parse-names":false,"suffix":""}],"container-title":"American Society for Engineering Education ","id":"ITEM-2","issued":{"date-parts":[["2010"]]},"title":"What is systems engineering.","title-short":"ASEE","type":"article-journal"},"uris":["http://www.mendeley.com/documents/?uuid=b25d5438-6e94-4783-9268-51670d736162"]},{"id":"ITEM-3","itemData":{"DOI":"https://doi.org/10.1007/978-1-4471-2239-5_16","author":[{"dropping-particle":"","family":"Gotel","given":"Orlena","non-dropping-particle":"","parse-names":false,"suffix":""},{"dropping-particle":"","family":"Cleland-Huang","given":"Jane","non-dropping-particle":"","parse-names":false,"suffix":""},{"dropping-particle":"","family":"Huffman","given":"Jane","non-dropping-particle":"","parse-names":false,"suffix":""},{"dropping-particle":"","family":"Dekhtyar","given":"Alex","non-dropping-particle":"","parse-names":false,"suffix":""},{"dropping-particle":"","family":"Antoniol","given":"Gjuliano","non-dropping-particle":"","parse-names":false,"suffix":""},{"dropping-particle":"","family":"Maletic","given":"Jonthan","non-dropping-particle":"","parse-names":false,"suffix":""}],"id":"ITEM-3","issued":{"date-parts":[["2011"]]},"number-of-pages":"343-409","publisher-place":"London, England, United Kingdom","title":"The Grand Challenges of Traceability (v1.0)","type":"report"},"uris":["http://www.mendeley.com/documents/?uuid=9ec3d2ac-7174-4b8a-a642-72dd7c1a1546"]}],"mendeley":{"formattedCitation":"[3], [4], [15]","plainTextFormattedCitation":"[3], [4], [15]","previouslyFormattedCitation":"[3], [4], [15]"},"properties":{"noteIndex":0},"schema":"https://github.com/citation-style-language/schema/raw/master/csl-citation.json"}</w:instrText>
      </w:r>
      <w:ins w:id="1445" w:author="Nasser Mustafa [2]" w:date="2018-09-24T16:11:00Z">
        <w:r w:rsidR="00CB3225" w:rsidRPr="00FC66E7">
          <w:rPr>
            <w:rFonts w:ascii="Times New Roman" w:hAnsi="Times New Roman"/>
            <w:highlight w:val="yellow"/>
            <w:rPrChange w:id="1446" w:author="Nasser Mustafa [2]" w:date="2018-09-24T18:31:00Z">
              <w:rPr>
                <w:rFonts w:ascii="Times New Roman" w:hAnsi="Times New Roman"/>
              </w:rPr>
            </w:rPrChange>
          </w:rPr>
          <w:fldChar w:fldCharType="separate"/>
        </w:r>
      </w:ins>
      <w:r w:rsidR="00627C91" w:rsidRPr="00627C91">
        <w:rPr>
          <w:rFonts w:ascii="Times New Roman" w:hAnsi="Times New Roman"/>
          <w:noProof/>
          <w:highlight w:val="yellow"/>
        </w:rPr>
        <w:t>[3], [4], [15]</w:t>
      </w:r>
      <w:ins w:id="1447" w:author="Nasser Mustafa [2]" w:date="2018-09-24T16:11:00Z">
        <w:r w:rsidR="00CB3225" w:rsidRPr="00FC66E7">
          <w:rPr>
            <w:rFonts w:ascii="Times New Roman" w:hAnsi="Times New Roman"/>
            <w:highlight w:val="yellow"/>
            <w:rPrChange w:id="1448" w:author="Nasser Mustafa [2]" w:date="2018-09-24T18:31:00Z">
              <w:rPr>
                <w:rFonts w:ascii="Times New Roman" w:hAnsi="Times New Roman"/>
              </w:rPr>
            </w:rPrChange>
          </w:rPr>
          <w:fldChar w:fldCharType="end"/>
        </w:r>
        <w:r w:rsidR="00CB3225" w:rsidRPr="00FC66E7">
          <w:rPr>
            <w:rFonts w:ascii="Times New Roman" w:hAnsi="Times New Roman"/>
            <w:highlight w:val="yellow"/>
            <w:rPrChange w:id="1449" w:author="Nasser Mustafa [2]" w:date="2018-09-24T18:31:00Z">
              <w:rPr>
                <w:rFonts w:ascii="Times New Roman" w:hAnsi="Times New Roman"/>
              </w:rPr>
            </w:rPrChange>
          </w:rPr>
          <w:t>.</w:t>
        </w:r>
      </w:ins>
      <w:ins w:id="1450" w:author="Nasser Mustafa [2]" w:date="2018-09-24T16:56:00Z">
        <w:r w:rsidR="006A1082" w:rsidRPr="00FC66E7">
          <w:rPr>
            <w:rFonts w:ascii="Times New Roman" w:hAnsi="Times New Roman"/>
            <w:highlight w:val="yellow"/>
            <w:rPrChange w:id="1451" w:author="Nasser Mustafa [2]" w:date="2018-09-24T18:31:00Z">
              <w:rPr>
                <w:rFonts w:ascii="Times New Roman" w:hAnsi="Times New Roman"/>
              </w:rPr>
            </w:rPrChange>
          </w:rPr>
          <w:t xml:space="preserve"> </w:t>
        </w:r>
      </w:ins>
      <w:ins w:id="1452" w:author="Nasser Mustafa [2]" w:date="2018-09-24T04:00:00Z">
        <w:r w:rsidRPr="00FC66E7">
          <w:rPr>
            <w:rFonts w:ascii="Times New Roman" w:hAnsi="Times New Roman"/>
            <w:highlight w:val="yellow"/>
            <w:rPrChange w:id="1453" w:author="Nasser Mustafa [2]" w:date="2018-09-24T18:31:00Z">
              <w:rPr>
                <w:rFonts w:ascii="Times New Roman" w:hAnsi="Times New Roman"/>
              </w:rPr>
            </w:rPrChange>
          </w:rPr>
          <w:t xml:space="preserve">For instance, the </w:t>
        </w:r>
      </w:ins>
      <w:ins w:id="1454" w:author="Nasser Mustafa [2]" w:date="2018-09-24T16:57:00Z">
        <w:r w:rsidR="006A1082" w:rsidRPr="00FC66E7">
          <w:rPr>
            <w:rFonts w:ascii="Times New Roman" w:hAnsi="Times New Roman"/>
            <w:highlight w:val="yellow"/>
          </w:rPr>
          <w:t xml:space="preserve">FAA </w:t>
        </w:r>
      </w:ins>
      <w:ins w:id="1455" w:author="Nasser Mustafa [2]" w:date="2018-09-24T04:00:00Z">
        <w:r w:rsidRPr="00FC66E7">
          <w:rPr>
            <w:rFonts w:ascii="Times New Roman" w:hAnsi="Times New Roman"/>
            <w:highlight w:val="yellow"/>
            <w:rPrChange w:id="1456" w:author="Nasser Mustafa [2]" w:date="2018-09-24T18:31:00Z">
              <w:rPr>
                <w:rFonts w:ascii="Times New Roman" w:hAnsi="Times New Roman"/>
              </w:rPr>
            </w:rPrChange>
          </w:rPr>
          <w:t>has established DO-178B as the accepted means of certifying all new aviat</w:t>
        </w:r>
        <w:r w:rsidR="002156FA" w:rsidRPr="00FC66E7">
          <w:rPr>
            <w:rFonts w:ascii="Times New Roman" w:hAnsi="Times New Roman"/>
            <w:highlight w:val="yellow"/>
            <w:rPrChange w:id="1457" w:author="Nasser Mustafa [2]" w:date="2018-09-24T18:31:00Z">
              <w:rPr>
                <w:rFonts w:ascii="Times New Roman" w:hAnsi="Times New Roman"/>
              </w:rPr>
            </w:rPrChange>
          </w:rPr>
          <w:t>ion software.</w:t>
        </w:r>
        <w:r w:rsidRPr="00FC66E7">
          <w:rPr>
            <w:rFonts w:ascii="Times New Roman" w:hAnsi="Times New Roman"/>
            <w:highlight w:val="yellow"/>
            <w:rPrChange w:id="1458" w:author="Nasser Mustafa [2]" w:date="2018-09-24T18:31:00Z">
              <w:rPr>
                <w:rFonts w:ascii="Times New Roman" w:hAnsi="Times New Roman"/>
              </w:rPr>
            </w:rPrChange>
          </w:rPr>
          <w:t xml:space="preserve"> </w:t>
        </w:r>
      </w:ins>
      <w:ins w:id="1459" w:author="Nasser Mustafa [2]" w:date="2018-09-24T12:18:00Z">
        <w:r w:rsidR="002156FA" w:rsidRPr="00FC66E7">
          <w:rPr>
            <w:rFonts w:ascii="Times New Roman" w:hAnsi="Times New Roman"/>
            <w:highlight w:val="yellow"/>
            <w:rPrChange w:id="1460" w:author="Nasser Mustafa [2]" w:date="2018-09-24T18:31:00Z">
              <w:rPr>
                <w:rFonts w:ascii="Times New Roman" w:hAnsi="Times New Roman"/>
              </w:rPr>
            </w:rPrChange>
          </w:rPr>
          <w:t>This</w:t>
        </w:r>
      </w:ins>
      <w:ins w:id="1461" w:author="Nasser Mustafa [2]" w:date="2018-09-24T04:00:00Z">
        <w:r w:rsidRPr="00FC66E7">
          <w:rPr>
            <w:rFonts w:ascii="Times New Roman" w:hAnsi="Times New Roman"/>
            <w:highlight w:val="yellow"/>
            <w:rPrChange w:id="1462" w:author="Nasser Mustafa [2]" w:date="2018-09-24T18:31:00Z">
              <w:rPr>
                <w:rFonts w:ascii="Times New Roman" w:hAnsi="Times New Roman"/>
              </w:rPr>
            </w:rPrChange>
          </w:rPr>
          <w:t xml:space="preserve"> standard specifies that at each </w:t>
        </w:r>
        <w:r w:rsidR="002156FA" w:rsidRPr="00FC66E7">
          <w:rPr>
            <w:rFonts w:ascii="Times New Roman" w:hAnsi="Times New Roman"/>
            <w:highlight w:val="yellow"/>
            <w:rPrChange w:id="1463" w:author="Nasser Mustafa [2]" w:date="2018-09-24T18:31:00Z">
              <w:rPr>
                <w:rFonts w:ascii="Times New Roman" w:hAnsi="Times New Roman"/>
              </w:rPr>
            </w:rPrChange>
          </w:rPr>
          <w:t xml:space="preserve">and every stage of </w:t>
        </w:r>
        <w:r w:rsidR="002156FA" w:rsidRPr="007C4431">
          <w:rPr>
            <w:rFonts w:ascii="Times New Roman" w:hAnsi="Times New Roman"/>
            <w:highlight w:val="yellow"/>
            <w:rPrChange w:id="1464" w:author="Nasser Mustafa" w:date="2018-09-25T12:38:00Z">
              <w:rPr>
                <w:rFonts w:ascii="Times New Roman" w:hAnsi="Times New Roman"/>
              </w:rPr>
            </w:rPrChange>
          </w:rPr>
          <w:t xml:space="preserve">development </w:t>
        </w:r>
        <w:r w:rsidRPr="007C4431">
          <w:rPr>
            <w:rFonts w:ascii="Times New Roman" w:hAnsi="Times New Roman"/>
            <w:highlight w:val="yellow"/>
            <w:rPrChange w:id="1465" w:author="Nasser Mustafa" w:date="2018-09-25T12:38:00Z">
              <w:rPr>
                <w:rFonts w:ascii="Times New Roman" w:hAnsi="Times New Roman"/>
              </w:rPr>
            </w:rPrChange>
          </w:rPr>
          <w:t>software developers must be able to demonstrate traceability of designs a</w:t>
        </w:r>
        <w:r w:rsidR="001826F7" w:rsidRPr="007C4431">
          <w:rPr>
            <w:rFonts w:ascii="Times New Roman" w:hAnsi="Times New Roman"/>
            <w:highlight w:val="yellow"/>
          </w:rPr>
          <w:t xml:space="preserve">gainst requirements </w:t>
        </w:r>
      </w:ins>
      <w:ins w:id="1466" w:author="Nasser Mustafa [2]" w:date="2018-09-24T16:58:00Z">
        <w:r w:rsidR="001826F7" w:rsidRPr="001F2840">
          <w:rPr>
            <w:rFonts w:ascii="Times New Roman" w:hAnsi="Times New Roman"/>
            <w:highlight w:val="yellow"/>
          </w:rPr>
          <w:fldChar w:fldCharType="begin" w:fldLock="1"/>
        </w:r>
      </w:ins>
      <w:r w:rsidR="00B050F0">
        <w:rPr>
          <w:rFonts w:ascii="Times New Roman" w:hAnsi="Times New Roman"/>
          <w:highlight w:val="yellow"/>
        </w:rPr>
        <w:instrText>ADDIN CSL_CITATION {"citationItems":[{"id":"ITEM-1","itemData":{"DOI":"https://doi.org/10.1007/978-1-4471-2239-5_16","author":[{"dropping-particle":"","family":"Gotel","given":"Orlena","non-dropping-particle":"","parse-names":false,"suffix":""},{"dropping-particle":"","family":"Cleland-Huang","given":"Jane","non-dropping-particle":"","parse-names":false,"suffix":""},{"dropping-particle":"","family":"Huffman","given":"Jane","non-dropping-particle":"","parse-names":false,"suffix":""},{"dropping-particle":"","family":"Dekhtyar","given":"Alex","non-dropping-particle":"","parse-names":false,"suffix":""},{"dropping-particle":"","family":"Antoniol","given":"Gjuliano","non-dropping-particle":"","parse-names":false,"suffix":""},{"dropping-particle":"","family":"Maletic","given":"Jonthan","non-dropping-particle":"","parse-names":false,"suffix":""}],"id":"ITEM-1","issued":{"date-parts":[["2011"]]},"number-of-pages":"343-409","publisher-place":"London, England, United Kingdom","title":"The Grand Challenges of Traceability (v1.0)","type":"report"},"uris":["http://www.mendeley.com/documents/?uuid=9ec3d2ac-7174-4b8a-a642-72dd7c1a1546"]}],"mendeley":{"formattedCitation":"[15]","plainTextFormattedCitation":"[15]","previouslyFormattedCitation":"[15]"},"properties":{"noteIndex":0},"schema":"https://github.com/citation-style-language/schema/raw/master/csl-citation.json"}</w:instrText>
      </w:r>
      <w:r w:rsidR="001826F7" w:rsidRPr="001F2840">
        <w:rPr>
          <w:rFonts w:ascii="Times New Roman" w:hAnsi="Times New Roman"/>
          <w:highlight w:val="yellow"/>
        </w:rPr>
        <w:fldChar w:fldCharType="separate"/>
      </w:r>
      <w:r w:rsidR="00627C91" w:rsidRPr="00627C91">
        <w:rPr>
          <w:rFonts w:ascii="Times New Roman" w:hAnsi="Times New Roman"/>
          <w:noProof/>
          <w:highlight w:val="yellow"/>
        </w:rPr>
        <w:t>[15]</w:t>
      </w:r>
      <w:ins w:id="1467" w:author="Nasser Mustafa [2]" w:date="2018-09-24T16:58:00Z">
        <w:r w:rsidR="001826F7" w:rsidRPr="001F2840">
          <w:rPr>
            <w:rFonts w:ascii="Times New Roman" w:hAnsi="Times New Roman"/>
            <w:highlight w:val="yellow"/>
          </w:rPr>
          <w:fldChar w:fldCharType="end"/>
        </w:r>
      </w:ins>
      <w:ins w:id="1468" w:author="Nasser Mustafa [2]" w:date="2018-09-24T17:42:00Z">
        <w:r w:rsidR="00AD12F9" w:rsidRPr="007C4431">
          <w:rPr>
            <w:rFonts w:ascii="Times New Roman" w:hAnsi="Times New Roman"/>
            <w:highlight w:val="yellow"/>
            <w:rPrChange w:id="1469" w:author="Nasser Mustafa" w:date="2018-09-25T12:38:00Z">
              <w:rPr>
                <w:rFonts w:ascii="Times New Roman" w:hAnsi="Times New Roman"/>
              </w:rPr>
            </w:rPrChange>
          </w:rPr>
          <w:t xml:space="preserve">. </w:t>
        </w:r>
      </w:ins>
    </w:p>
    <w:p w14:paraId="37BE89F5" w14:textId="5343D646" w:rsidR="00AD12F9" w:rsidRPr="007C4431" w:rsidDel="007C4431" w:rsidRDefault="00793B62">
      <w:pPr>
        <w:tabs>
          <w:tab w:val="left" w:pos="900"/>
        </w:tabs>
        <w:spacing w:line="480" w:lineRule="auto"/>
        <w:jc w:val="both"/>
        <w:rPr>
          <w:ins w:id="1470" w:author="Nasser Mustafa [2]" w:date="2018-09-24T17:47:00Z"/>
          <w:del w:id="1471" w:author="Nasser Mustafa" w:date="2018-09-25T12:40:00Z"/>
          <w:rFonts w:ascii="Times New Roman" w:hAnsi="Times New Roman"/>
          <w:highlight w:val="yellow"/>
        </w:rPr>
      </w:pPr>
      <w:ins w:id="1472" w:author="Nasser Mustafa [2]" w:date="2018-09-24T18:12:00Z">
        <w:r w:rsidRPr="007C4431">
          <w:rPr>
            <w:rFonts w:ascii="Times New Roman" w:hAnsi="Times New Roman"/>
            <w:highlight w:val="yellow"/>
            <w:rPrChange w:id="1473" w:author="Nasser Mustafa" w:date="2018-09-25T12:38:00Z">
              <w:rPr>
                <w:rFonts w:ascii="TimesNewRomanPSMT" w:hAnsi="TimesNewRomanPSMT" w:cs="TimesNewRomanPSMT"/>
                <w:sz w:val="20"/>
                <w:szCs w:val="20"/>
              </w:rPr>
            </w:rPrChange>
          </w:rPr>
          <w:t xml:space="preserve">Despite the agreement among practitioners (e.g., project managers, business analysts) and software process improvement models (e.g., CMMI) about the significant of traceability, </w:t>
        </w:r>
      </w:ins>
      <w:ins w:id="1474" w:author="Nasser Mustafa [2]" w:date="2018-09-24T04:00:00Z">
        <w:r w:rsidR="005F4FAF" w:rsidRPr="007C4431">
          <w:rPr>
            <w:rFonts w:ascii="Times New Roman" w:hAnsi="Times New Roman"/>
            <w:highlight w:val="yellow"/>
            <w:rPrChange w:id="1475" w:author="Nasser Mustafa" w:date="2018-09-25T12:38:00Z">
              <w:rPr>
                <w:rFonts w:ascii="Times New Roman" w:hAnsi="Times New Roman"/>
              </w:rPr>
            </w:rPrChange>
          </w:rPr>
          <w:t xml:space="preserve">there is a universal lack in its implementation </w:t>
        </w:r>
      </w:ins>
      <w:ins w:id="1476" w:author="Nasser Mustafa [2]" w:date="2018-09-24T17:42:00Z">
        <w:r w:rsidR="00AD12F9" w:rsidRPr="007C4431">
          <w:rPr>
            <w:rFonts w:ascii="Times New Roman" w:hAnsi="Times New Roman"/>
            <w:highlight w:val="yellow"/>
          </w:rPr>
          <w:t>amongst</w:t>
        </w:r>
      </w:ins>
      <w:ins w:id="1477" w:author="Nasser Mustafa [2]" w:date="2018-09-24T04:00:00Z">
        <w:r w:rsidR="005F4FAF" w:rsidRPr="007C4431">
          <w:rPr>
            <w:rFonts w:ascii="Times New Roman" w:hAnsi="Times New Roman"/>
            <w:highlight w:val="yellow"/>
            <w:rPrChange w:id="1478" w:author="Nasser Mustafa" w:date="2018-09-25T12:38:00Z">
              <w:rPr>
                <w:rFonts w:ascii="Times New Roman" w:hAnsi="Times New Roman"/>
              </w:rPr>
            </w:rPrChange>
          </w:rPr>
          <w:t xml:space="preserve"> gove</w:t>
        </w:r>
        <w:r w:rsidR="001826F7" w:rsidRPr="007C4431">
          <w:rPr>
            <w:rFonts w:ascii="Times New Roman" w:hAnsi="Times New Roman"/>
            <w:highlight w:val="yellow"/>
          </w:rPr>
          <w:t xml:space="preserve">rnment and industrial projects </w:t>
        </w:r>
      </w:ins>
      <w:ins w:id="1479" w:author="Nasser Mustafa [2]" w:date="2018-09-24T16:59:00Z">
        <w:r w:rsidR="001826F7" w:rsidRPr="001F2840">
          <w:rPr>
            <w:rFonts w:ascii="Times New Roman" w:hAnsi="Times New Roman"/>
            <w:highlight w:val="yellow"/>
          </w:rPr>
          <w:fldChar w:fldCharType="begin" w:fldLock="1"/>
        </w:r>
      </w:ins>
      <w:r w:rsidR="00B050F0">
        <w:rPr>
          <w:rFonts w:ascii="Times New Roman" w:hAnsi="Times New Roman"/>
          <w:highlight w:val="yellow"/>
        </w:rPr>
        <w:instrText>ADDIN CSL_CITATION {"citationItems":[{"id":"ITEM-1","itemData":{"DOI":"10.1109/RE.2012.6345841","ISBN":"9781467327855","ISSN":"1090-750X","abstract":"Traceability underlies many important software and systems engineering activities, such as change impact analysis and regression testing. Despite important research advances, as in the automated creation and maintenance of trace links, traceability implementation and use is still not pervasive in industry. A community of traceability researchers and practitioners has been collaborating to understand the hurdles to making traceability ubiquitous. Over a series of years, workshops have been held to elicit and enhance research challenges and related tasks to address these shortcomings. A continuing discussion of the community has resulted in the research roadmap of this paper. We present a brief view of the state of the art in traceability, the grand challenge for traceability and future directions for the field. © 2012 IEEE.","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unbacher","given":"Paul","non-dropping-particle":"","parse-names":false,"suffix":""},{"dropping-particle":"","family":"Antoniol","given":"Gjuliano","non-dropping-particle":"","parse-names":false,"suffix":""}],"container-title":"2012 20th IEEE International Requirements Engineering Conference, RE 2012 - Proceedings","id":"ITEM-1","issued":{"date-parts":[["2012"]]},"page":"71-80","publisher-place":"Chicago, IL, USA","title":"The quest for Ubiquity: A roadmap for software and systems traceability research","type":"paper-conference"},"uris":["http://www.mendeley.com/documents/?uuid=3e7704df-777c-4c9a-b018-9fb5def9dacf"]}],"mendeley":{"formattedCitation":"[5]","plainTextFormattedCitation":"[5]","previouslyFormattedCitation":"[5]"},"properties":{"noteIndex":0},"schema":"https://github.com/citation-style-language/schema/raw/master/csl-citation.json"}</w:instrText>
      </w:r>
      <w:r w:rsidR="001826F7" w:rsidRPr="001F2840">
        <w:rPr>
          <w:rFonts w:ascii="Times New Roman" w:hAnsi="Times New Roman"/>
          <w:highlight w:val="yellow"/>
        </w:rPr>
        <w:fldChar w:fldCharType="separate"/>
      </w:r>
      <w:r w:rsidR="00627C91" w:rsidRPr="00627C91">
        <w:rPr>
          <w:rFonts w:ascii="Times New Roman" w:hAnsi="Times New Roman"/>
          <w:noProof/>
          <w:highlight w:val="yellow"/>
        </w:rPr>
        <w:t>[5]</w:t>
      </w:r>
      <w:ins w:id="1480" w:author="Nasser Mustafa [2]" w:date="2018-09-24T16:59:00Z">
        <w:r w:rsidR="001826F7" w:rsidRPr="001F2840">
          <w:rPr>
            <w:rFonts w:ascii="Times New Roman" w:hAnsi="Times New Roman"/>
            <w:highlight w:val="yellow"/>
          </w:rPr>
          <w:fldChar w:fldCharType="end"/>
        </w:r>
        <w:r w:rsidR="001826F7" w:rsidRPr="007C4431">
          <w:rPr>
            <w:rFonts w:ascii="Times New Roman" w:hAnsi="Times New Roman"/>
            <w:highlight w:val="yellow"/>
          </w:rPr>
          <w:t xml:space="preserve">. </w:t>
        </w:r>
      </w:ins>
      <w:ins w:id="1481" w:author="Nasser Mustafa [2]" w:date="2018-09-24T04:00:00Z">
        <w:del w:id="1482" w:author="Nasser Mustafa" w:date="2018-09-25T12:40:00Z">
          <w:r w:rsidR="001826F7" w:rsidRPr="007C4431" w:rsidDel="007C4431">
            <w:rPr>
              <w:rFonts w:ascii="Times New Roman" w:hAnsi="Times New Roman"/>
              <w:highlight w:val="yellow"/>
            </w:rPr>
            <w:delText>T</w:delText>
          </w:r>
          <w:r w:rsidR="005F4FAF" w:rsidRPr="007C4431" w:rsidDel="007C4431">
            <w:rPr>
              <w:rFonts w:ascii="Times New Roman" w:hAnsi="Times New Roman"/>
              <w:highlight w:val="yellow"/>
              <w:rPrChange w:id="1483" w:author="Nasser Mustafa" w:date="2018-09-25T12:38:00Z">
                <w:rPr>
                  <w:rFonts w:ascii="Times New Roman" w:hAnsi="Times New Roman"/>
                </w:rPr>
              </w:rPrChange>
            </w:rPr>
            <w:delText>he Center of Excellence for Software Traceab</w:delText>
          </w:r>
          <w:r w:rsidR="001826F7" w:rsidRPr="007C4431" w:rsidDel="007C4431">
            <w:rPr>
              <w:rFonts w:ascii="Times New Roman" w:hAnsi="Times New Roman"/>
              <w:highlight w:val="yellow"/>
            </w:rPr>
            <w:delText xml:space="preserve">ility </w:delText>
          </w:r>
        </w:del>
      </w:ins>
      <w:ins w:id="1484" w:author="Nasser Mustafa [2]" w:date="2018-09-24T17:44:00Z">
        <w:del w:id="1485" w:author="Nasser Mustafa" w:date="2018-09-25T12:40:00Z">
          <w:r w:rsidR="00AD12F9" w:rsidRPr="007C4431" w:rsidDel="007C4431">
            <w:rPr>
              <w:rFonts w:ascii="Times New Roman" w:hAnsi="Times New Roman"/>
              <w:highlight w:val="yellow"/>
            </w:rPr>
            <w:delText>published</w:delText>
          </w:r>
        </w:del>
      </w:ins>
      <w:ins w:id="1486" w:author="Nasser Mustafa [2]" w:date="2018-09-24T17:43:00Z">
        <w:del w:id="1487" w:author="Nasser Mustafa" w:date="2018-09-25T12:40:00Z">
          <w:r w:rsidR="00AD12F9" w:rsidRPr="007C4431" w:rsidDel="007C4431">
            <w:rPr>
              <w:rFonts w:ascii="Times New Roman" w:hAnsi="Times New Roman"/>
              <w:highlight w:val="yellow"/>
            </w:rPr>
            <w:delText xml:space="preserve"> these</w:delText>
          </w:r>
        </w:del>
      </w:ins>
      <w:ins w:id="1488" w:author="Nasser Mustafa [2]" w:date="2018-09-24T17:05:00Z">
        <w:del w:id="1489" w:author="Nasser Mustafa" w:date="2018-09-25T12:40:00Z">
          <w:r w:rsidR="001826F7" w:rsidRPr="007C4431" w:rsidDel="007C4431">
            <w:rPr>
              <w:rFonts w:ascii="Times New Roman" w:hAnsi="Times New Roman"/>
              <w:highlight w:val="yellow"/>
            </w:rPr>
            <w:delText xml:space="preserve"> challenges </w:delText>
          </w:r>
        </w:del>
      </w:ins>
      <w:ins w:id="1490" w:author="Nasser Mustafa [2]" w:date="2018-09-24T17:43:00Z">
        <w:del w:id="1491" w:author="Nasser Mustafa" w:date="2018-09-25T12:40:00Z">
          <w:r w:rsidR="00AD12F9" w:rsidRPr="007C4431" w:rsidDel="007C4431">
            <w:rPr>
              <w:rFonts w:ascii="Times New Roman" w:hAnsi="Times New Roman"/>
              <w:highlight w:val="yellow"/>
            </w:rPr>
            <w:delText>in a</w:delText>
          </w:r>
        </w:del>
      </w:ins>
      <w:ins w:id="1492" w:author="Nasser Mustafa [2]" w:date="2018-09-24T17:44:00Z">
        <w:del w:id="1493" w:author="Nasser Mustafa" w:date="2018-09-25T12:40:00Z">
          <w:r w:rsidR="00AD12F9" w:rsidRPr="007C4431" w:rsidDel="007C4431">
            <w:rPr>
              <w:rFonts w:ascii="Times New Roman" w:hAnsi="Times New Roman"/>
              <w:highlight w:val="yellow"/>
            </w:rPr>
            <w:delText xml:space="preserve"> long technical report</w:delText>
          </w:r>
        </w:del>
      </w:ins>
      <w:ins w:id="1494" w:author="Nasser Mustafa [2]" w:date="2018-09-24T17:43:00Z">
        <w:del w:id="1495" w:author="Nasser Mustafa" w:date="2018-09-25T12:40:00Z">
          <w:r w:rsidR="00AD12F9" w:rsidRPr="007C4431" w:rsidDel="007C4431">
            <w:rPr>
              <w:rFonts w:ascii="Times New Roman" w:hAnsi="Times New Roman"/>
              <w:highlight w:val="yellow"/>
            </w:rPr>
            <w:delText xml:space="preserve"> </w:delText>
          </w:r>
        </w:del>
      </w:ins>
      <w:ins w:id="1496" w:author="Nasser Mustafa [2]" w:date="2018-09-24T17:06:00Z">
        <w:del w:id="1497" w:author="Nasser Mustafa" w:date="2018-09-25T12:40:00Z">
          <w:r w:rsidR="001826F7" w:rsidRPr="001F2840" w:rsidDel="007C4431">
            <w:rPr>
              <w:rFonts w:ascii="Times New Roman" w:hAnsi="Times New Roman"/>
              <w:highlight w:val="yellow"/>
            </w:rPr>
            <w:fldChar w:fldCharType="begin" w:fldLock="1"/>
          </w:r>
        </w:del>
      </w:ins>
      <w:del w:id="1498" w:author="Nasser Mustafa" w:date="2018-09-25T12:40:00Z">
        <w:r w:rsidR="001C46C6" w:rsidRPr="007C4431" w:rsidDel="007C4431">
          <w:rPr>
            <w:rFonts w:ascii="Times New Roman" w:hAnsi="Times New Roman"/>
            <w:highlight w:val="yellow"/>
          </w:rPr>
          <w:delInstrText>ADDIN CSL_CITATION {"citationItems":[{"id":"ITEM-1","itemData":{"DOI":"https://doi.org/10.1007/978-1-4471-2239-5_16","author":[{"dropping-particle":"","family":"Gotel","given":"Orlena","non-dropping-particle":"","parse-names":false,"suffix":""},{"dropping-particle":"","family":"Cleland-Huang","given":"Jane","non-dropping-particle":"","parse-names":false,"suffix":""},{"dropping-particle":"","family":"Huffman","given":"Jane","non-dropping-particle":"","parse-names":false,"suffix":""},{"dropping-particle":"","family":"Dekhtyar","given":"Alex","non-dropping-particle":"","parse-names":false,"suffix":""},{"dropping-particle":"","family":"Antoniol","given":"Gjuliano","non-dropping-particle":"","parse-names":false,"suffix":""},{"dropping-particle":"","family":"Maletic","given":"Jonthan","non-dropping-particle":"","parse-names":false,"suffix":""}],"id":"ITEM-1","issued":{"date-parts":[["2011"]]},"number-of-pages":"343-409","publisher-place":"London, England, United Kingdom","title":"The Grand Challenges of Traceability (v1.0)","type":"report"},"uris":["http://www.mendeley.com/documents/?uuid=9ec3d2ac-7174-4b8a-a642-72dd7c1a1546"]}],"mendeley":{"formattedCitation":"(Gotel et al. 2011)","plainTextFormattedCitation":"(Gotel et al. 2011)","previouslyFormattedCitation":"(Gotel et al. 2011)"},"properties":{"noteIndex":0},"schema":"https://github.com/citation-style-language/schema/raw/master/csl-citation.json"}</w:delInstrText>
        </w:r>
        <w:r w:rsidR="001826F7" w:rsidRPr="001F2840" w:rsidDel="007C4431">
          <w:rPr>
            <w:rFonts w:ascii="Times New Roman" w:hAnsi="Times New Roman"/>
            <w:highlight w:val="yellow"/>
          </w:rPr>
          <w:fldChar w:fldCharType="separate"/>
        </w:r>
        <w:r w:rsidR="001826F7" w:rsidRPr="007C4431" w:rsidDel="007C4431">
          <w:rPr>
            <w:rFonts w:ascii="Times New Roman" w:hAnsi="Times New Roman"/>
            <w:noProof/>
            <w:highlight w:val="yellow"/>
          </w:rPr>
          <w:delText>(Gotel et al. 2011)</w:delText>
        </w:r>
      </w:del>
      <w:ins w:id="1499" w:author="Nasser Mustafa [2]" w:date="2018-09-24T17:06:00Z">
        <w:del w:id="1500" w:author="Nasser Mustafa" w:date="2018-09-25T12:40:00Z">
          <w:r w:rsidR="001826F7" w:rsidRPr="001F2840" w:rsidDel="007C4431">
            <w:rPr>
              <w:rFonts w:ascii="Times New Roman" w:hAnsi="Times New Roman"/>
              <w:highlight w:val="yellow"/>
            </w:rPr>
            <w:fldChar w:fldCharType="end"/>
          </w:r>
          <w:r w:rsidR="001826F7" w:rsidRPr="007C4431" w:rsidDel="007C4431">
            <w:rPr>
              <w:rFonts w:ascii="Times New Roman" w:hAnsi="Times New Roman"/>
              <w:highlight w:val="yellow"/>
            </w:rPr>
            <w:delText xml:space="preserve">. </w:delText>
          </w:r>
        </w:del>
      </w:ins>
    </w:p>
    <w:p w14:paraId="1404A785" w14:textId="35110413" w:rsidR="00AD12F9" w:rsidRPr="00FC66E7" w:rsidDel="007C4431" w:rsidRDefault="00AD12F9">
      <w:pPr>
        <w:tabs>
          <w:tab w:val="left" w:pos="900"/>
        </w:tabs>
        <w:spacing w:line="480" w:lineRule="auto"/>
        <w:jc w:val="both"/>
        <w:rPr>
          <w:ins w:id="1501" w:author="Nasser Mustafa [2]" w:date="2018-09-24T17:47:00Z"/>
          <w:del w:id="1502" w:author="Nasser Mustafa" w:date="2018-09-25T12:40:00Z"/>
          <w:rFonts w:ascii="Times New Roman" w:hAnsi="Times New Roman"/>
          <w:highlight w:val="yellow"/>
        </w:rPr>
      </w:pPr>
    </w:p>
    <w:p w14:paraId="68D60FD0" w14:textId="77777777" w:rsidR="00AD12F9" w:rsidRPr="00FC66E7" w:rsidDel="007C4431" w:rsidRDefault="00AD12F9">
      <w:pPr>
        <w:tabs>
          <w:tab w:val="left" w:pos="900"/>
        </w:tabs>
        <w:spacing w:line="480" w:lineRule="auto"/>
        <w:jc w:val="both"/>
        <w:rPr>
          <w:ins w:id="1503" w:author="Nasser Mustafa [2]" w:date="2018-09-24T17:45:00Z"/>
          <w:del w:id="1504" w:author="Nasser Mustafa" w:date="2018-09-25T12:40:00Z"/>
          <w:rFonts w:ascii="Times New Roman" w:hAnsi="Times New Roman"/>
          <w:highlight w:val="yellow"/>
        </w:rPr>
      </w:pPr>
    </w:p>
    <w:p w14:paraId="13BC11DB" w14:textId="3B6572A4" w:rsidR="00793B62" w:rsidRDefault="00793B62">
      <w:pPr>
        <w:tabs>
          <w:tab w:val="left" w:pos="900"/>
        </w:tabs>
        <w:spacing w:line="480" w:lineRule="auto"/>
        <w:jc w:val="both"/>
        <w:rPr>
          <w:ins w:id="1505" w:author="Nasser Mustafa [2]" w:date="2018-09-24T18:39:00Z"/>
          <w:rFonts w:ascii="Times New Roman" w:hAnsi="Times New Roman"/>
          <w:bCs/>
        </w:rPr>
        <w:pPrChange w:id="1506" w:author="Nasser Mustafa" w:date="2018-09-25T12:40:00Z">
          <w:pPr>
            <w:autoSpaceDE w:val="0"/>
            <w:autoSpaceDN w:val="0"/>
            <w:adjustRightInd w:val="0"/>
          </w:pPr>
        </w:pPrChange>
      </w:pPr>
      <w:ins w:id="1507" w:author="Nasser Mustafa [2]" w:date="2018-09-24T18:14:00Z">
        <w:r w:rsidRPr="00FC66E7">
          <w:rPr>
            <w:rFonts w:ascii="Times New Roman" w:hAnsi="Times New Roman"/>
            <w:bCs/>
            <w:highlight w:val="yellow"/>
            <w:rPrChange w:id="1508" w:author="Nasser Mustafa [2]" w:date="2018-09-24T18:31:00Z">
              <w:rPr>
                <w:rFonts w:ascii="TimesNewRomanPS-BoldMT" w:hAnsi="TimesNewRomanPS-BoldMT" w:cs="TimesNewRomanPS-BoldMT"/>
                <w:b/>
                <w:bCs/>
                <w:sz w:val="18"/>
                <w:szCs w:val="18"/>
              </w:rPr>
            </w:rPrChange>
          </w:rPr>
          <w:t xml:space="preserve">A group of researchers from the traceability community collaborated with traceability practitioners addressed the traceability challenges in a paper that draws a roadmap for the future of traceability. </w:t>
        </w:r>
      </w:ins>
      <w:ins w:id="1509" w:author="Nasser Mustafa [2]" w:date="2018-09-24T18:20:00Z">
        <w:r w:rsidRPr="00FC66E7">
          <w:rPr>
            <w:rFonts w:ascii="Times New Roman" w:hAnsi="Times New Roman"/>
            <w:bCs/>
            <w:highlight w:val="yellow"/>
            <w:rPrChange w:id="1510" w:author="Nasser Mustafa [2]" w:date="2018-09-24T18:31:00Z">
              <w:rPr>
                <w:rFonts w:ascii="Times New Roman" w:hAnsi="Times New Roman"/>
                <w:bCs/>
              </w:rPr>
            </w:rPrChange>
          </w:rPr>
          <w:t>The m</w:t>
        </w:r>
      </w:ins>
      <w:ins w:id="1511" w:author="Nasser Mustafa [2]" w:date="2018-09-24T18:15:00Z">
        <w:r w:rsidRPr="00FC66E7">
          <w:rPr>
            <w:rFonts w:ascii="Times New Roman" w:hAnsi="Times New Roman"/>
            <w:bCs/>
            <w:highlight w:val="yellow"/>
            <w:rPrChange w:id="1512" w:author="Nasser Mustafa [2]" w:date="2018-09-24T18:31:00Z">
              <w:rPr>
                <w:rFonts w:ascii="TimesNewRomanPS-BoldMT" w:hAnsi="TimesNewRomanPS-BoldMT" w:cs="TimesNewRomanPS-BoldMT"/>
                <w:b/>
                <w:bCs/>
                <w:sz w:val="18"/>
                <w:szCs w:val="18"/>
              </w:rPr>
            </w:rPrChange>
          </w:rPr>
          <w:t xml:space="preserve">ain </w:t>
        </w:r>
      </w:ins>
      <w:ins w:id="1513" w:author="Nasser Mustafa [2]" w:date="2018-09-24T17:06:00Z">
        <w:r w:rsidR="001826F7" w:rsidRPr="00FC66E7">
          <w:rPr>
            <w:rFonts w:ascii="Times New Roman" w:hAnsi="Times New Roman"/>
            <w:highlight w:val="yellow"/>
          </w:rPr>
          <w:t xml:space="preserve">challenges </w:t>
        </w:r>
      </w:ins>
      <w:ins w:id="1514" w:author="Nasser Mustafa [2]" w:date="2018-09-24T18:15:00Z">
        <w:r w:rsidRPr="00FC66E7">
          <w:rPr>
            <w:rFonts w:ascii="Times New Roman" w:hAnsi="Times New Roman"/>
            <w:highlight w:val="yellow"/>
          </w:rPr>
          <w:t>include</w:t>
        </w:r>
      </w:ins>
      <w:ins w:id="1515" w:author="Nasser Mustafa [2]" w:date="2018-09-24T17:06:00Z">
        <w:r w:rsidR="001826F7" w:rsidRPr="00FC66E7">
          <w:rPr>
            <w:rFonts w:ascii="Times New Roman" w:hAnsi="Times New Roman"/>
            <w:highlight w:val="yellow"/>
          </w:rPr>
          <w:t xml:space="preserve"> </w:t>
        </w:r>
      </w:ins>
      <w:ins w:id="1516" w:author="Nasser Mustafa [2]" w:date="2018-09-24T04:00:00Z">
        <w:r w:rsidR="005F4FAF" w:rsidRPr="00FC66E7">
          <w:rPr>
            <w:rFonts w:ascii="Times New Roman" w:hAnsi="Times New Roman"/>
            <w:highlight w:val="yellow"/>
            <w:rPrChange w:id="1517" w:author="Nasser Mustafa [2]" w:date="2018-09-24T18:31:00Z">
              <w:rPr>
                <w:rFonts w:ascii="Times New Roman" w:hAnsi="Times New Roman"/>
              </w:rPr>
            </w:rPrChange>
          </w:rPr>
          <w:t xml:space="preserve">configuration, trust, scalability, portability, and valued and </w:t>
        </w:r>
      </w:ins>
      <w:ins w:id="1518" w:author="Nasser Mustafa [2]" w:date="2018-09-24T18:28:00Z">
        <w:r w:rsidR="00FC66E7" w:rsidRPr="00FC66E7">
          <w:rPr>
            <w:rFonts w:ascii="Times New Roman" w:hAnsi="Times New Roman"/>
            <w:highlight w:val="yellow"/>
          </w:rPr>
          <w:t>ubiquitous</w:t>
        </w:r>
      </w:ins>
      <w:ins w:id="1519" w:author="Nasser Mustafa [2]" w:date="2018-09-24T18:29:00Z">
        <w:r w:rsidR="00FC66E7" w:rsidRPr="00FC66E7">
          <w:rPr>
            <w:rFonts w:ascii="Times New Roman" w:hAnsi="Times New Roman"/>
            <w:highlight w:val="yellow"/>
          </w:rPr>
          <w:t>, see</w:t>
        </w:r>
      </w:ins>
      <w:ins w:id="1520" w:author="Nasser Mustafa [2]" w:date="2018-09-24T18:28:00Z">
        <w:r w:rsidR="00FC66E7" w:rsidRPr="00FC66E7">
          <w:rPr>
            <w:rFonts w:ascii="Times New Roman" w:hAnsi="Times New Roman"/>
            <w:highlight w:val="yellow"/>
          </w:rPr>
          <w:t xml:space="preserve"> G</w:t>
        </w:r>
      </w:ins>
      <w:ins w:id="1521" w:author="Nasser Mustafa [2]" w:date="2018-09-24T18:29:00Z">
        <w:r w:rsidR="00FC66E7" w:rsidRPr="00FC66E7">
          <w:rPr>
            <w:rFonts w:ascii="Times New Roman" w:hAnsi="Times New Roman"/>
            <w:highlight w:val="yellow"/>
          </w:rPr>
          <w:t>otel and colleagues for more insight</w:t>
        </w:r>
      </w:ins>
      <w:ins w:id="1522" w:author="Nasser Mustafa [2]" w:date="2018-09-24T18:28:00Z">
        <w:r w:rsidR="00FC66E7" w:rsidRPr="00FC66E7">
          <w:rPr>
            <w:rFonts w:ascii="Times New Roman" w:hAnsi="Times New Roman"/>
            <w:highlight w:val="yellow"/>
          </w:rPr>
          <w:t xml:space="preserve"> </w:t>
        </w:r>
      </w:ins>
      <w:ins w:id="1523" w:author="Nasser Mustafa [2]" w:date="2018-09-24T17:07:00Z">
        <w:r w:rsidR="001C46C6" w:rsidRPr="00ED409C">
          <w:rPr>
            <w:rFonts w:ascii="Times New Roman" w:hAnsi="Times New Roman"/>
            <w:highlight w:val="yellow"/>
          </w:rPr>
          <w:fldChar w:fldCharType="begin" w:fldLock="1"/>
        </w:r>
      </w:ins>
      <w:r w:rsidR="00B050F0">
        <w:rPr>
          <w:rFonts w:ascii="Times New Roman" w:hAnsi="Times New Roman"/>
          <w:highlight w:val="yellow"/>
        </w:rPr>
        <w:instrText>ADDIN CSL_CITATION {"citationItems":[{"id":"ITEM-1","itemData":{"DOI":"10.1109/RE.2012.6345841","ISBN":"9781467327855","ISSN":"1090-750X","abstract":"Traceability underlies many important software and systems engineering activities, such as change impact analysis and regression testing. Despite important research advances, as in the automated creation and maintenance of trace links, traceability implementation and use is still not pervasive in industry. A community of traceability researchers and practitioners has been collaborating to understand the hurdles to making traceability ubiquitous. Over a series of years, workshops have been held to elicit and enhance research challenges and related tasks to address these shortcomings. A continuing discussion of the community has resulted in the research roadmap of this paper. We present a brief view of the state of the art in traceability, the grand challenge for traceability and future directions for the field. © 2012 IEEE.","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unbacher","given":"Paul","non-dropping-particle":"","parse-names":false,"suffix":""},{"dropping-particle":"","family":"Antoniol","given":"Gjuliano","non-dropping-particle":"","parse-names":false,"suffix":""}],"container-title":"2012 20th IEEE International Requirements Engineering Conference, RE 2012 - Proceedings","id":"ITEM-1","issued":{"date-parts":[["2012"]]},"page":"71-80","publisher-place":"Chicago, IL, USA","title":"The quest for Ubiquity: A roadmap for software and systems traceability research","type":"paper-conference"},"uris":["http://www.mendeley.com/documents/?uuid=3e7704df-777c-4c9a-b018-9fb5def9dacf"]}],"mendeley":{"formattedCitation":"[5]","plainTextFormattedCitation":"[5]","previouslyFormattedCitation":"[5]"},"properties":{"noteIndex":0},"schema":"https://github.com/citation-style-language/schema/raw/master/csl-citation.json"}</w:instrText>
      </w:r>
      <w:r w:rsidR="001C46C6" w:rsidRPr="00ED409C">
        <w:rPr>
          <w:rFonts w:ascii="Times New Roman" w:hAnsi="Times New Roman"/>
          <w:highlight w:val="yellow"/>
        </w:rPr>
        <w:fldChar w:fldCharType="separate"/>
      </w:r>
      <w:r w:rsidR="00627C91" w:rsidRPr="00627C91">
        <w:rPr>
          <w:rFonts w:ascii="Times New Roman" w:hAnsi="Times New Roman"/>
          <w:noProof/>
          <w:highlight w:val="yellow"/>
        </w:rPr>
        <w:t>[5]</w:t>
      </w:r>
      <w:ins w:id="1524" w:author="Nasser Mustafa [2]" w:date="2018-09-24T17:07:00Z">
        <w:r w:rsidR="001C46C6" w:rsidRPr="00ED409C">
          <w:rPr>
            <w:rFonts w:ascii="Times New Roman" w:hAnsi="Times New Roman"/>
            <w:highlight w:val="yellow"/>
          </w:rPr>
          <w:fldChar w:fldCharType="end"/>
        </w:r>
      </w:ins>
      <w:ins w:id="1525" w:author="Nasser Mustafa [2]" w:date="2018-09-24T04:00:00Z">
        <w:r w:rsidR="005F4FAF" w:rsidRPr="00FC66E7">
          <w:rPr>
            <w:rFonts w:ascii="Times New Roman" w:hAnsi="Times New Roman"/>
            <w:highlight w:val="yellow"/>
            <w:rPrChange w:id="1526" w:author="Nasser Mustafa [2]" w:date="2018-09-24T18:31:00Z">
              <w:rPr>
                <w:rFonts w:ascii="Times New Roman" w:hAnsi="Times New Roman"/>
              </w:rPr>
            </w:rPrChange>
          </w:rPr>
          <w:t xml:space="preserve">. </w:t>
        </w:r>
      </w:ins>
      <w:ins w:id="1527" w:author="Nasser Mustafa [2]" w:date="2018-09-24T18:19:00Z">
        <w:r w:rsidRPr="00FC66E7">
          <w:rPr>
            <w:rFonts w:ascii="TimesNewRomanPS-BoldMT" w:hAnsi="TimesNewRomanPS-BoldMT" w:cs="TimesNewRomanPS-BoldMT"/>
            <w:b/>
            <w:bCs/>
            <w:sz w:val="18"/>
            <w:szCs w:val="18"/>
            <w:highlight w:val="yellow"/>
            <w:rPrChange w:id="1528" w:author="Nasser Mustafa [2]" w:date="2018-09-24T18:31:00Z">
              <w:rPr>
                <w:rFonts w:ascii="TimesNewRomanPS-BoldMT" w:hAnsi="TimesNewRomanPS-BoldMT" w:cs="TimesNewRomanPS-BoldMT"/>
                <w:b/>
                <w:bCs/>
                <w:sz w:val="18"/>
                <w:szCs w:val="18"/>
              </w:rPr>
            </w:rPrChange>
          </w:rPr>
          <w:t xml:space="preserve"> </w:t>
        </w:r>
      </w:ins>
      <w:ins w:id="1529" w:author="Nasser Mustafa [2]" w:date="2018-09-24T18:21:00Z">
        <w:r w:rsidRPr="00FC66E7">
          <w:rPr>
            <w:rFonts w:ascii="Times New Roman" w:hAnsi="Times New Roman"/>
            <w:bCs/>
            <w:highlight w:val="yellow"/>
            <w:rPrChange w:id="1530" w:author="Nasser Mustafa [2]" w:date="2018-09-24T18:31:00Z">
              <w:rPr>
                <w:rFonts w:ascii="TimesNewRomanPS-BoldMT" w:hAnsi="TimesNewRomanPS-BoldMT" w:cs="TimesNewRomanPS-BoldMT"/>
                <w:b/>
                <w:bCs/>
                <w:sz w:val="18"/>
                <w:szCs w:val="18"/>
              </w:rPr>
            </w:rPrChange>
          </w:rPr>
          <w:t>These challenges open the door wide for researches to tackle them and explore individual solution</w:t>
        </w:r>
      </w:ins>
      <w:ins w:id="1531" w:author="Nasser Mustafa [2]" w:date="2018-09-24T18:22:00Z">
        <w:r w:rsidRPr="00FC66E7">
          <w:rPr>
            <w:rFonts w:ascii="Times New Roman" w:hAnsi="Times New Roman"/>
            <w:bCs/>
            <w:highlight w:val="yellow"/>
            <w:rPrChange w:id="1532" w:author="Nasser Mustafa [2]" w:date="2018-09-24T18:31:00Z">
              <w:rPr>
                <w:rFonts w:ascii="TimesNewRomanPS-BoldMT" w:hAnsi="TimesNewRomanPS-BoldMT" w:cs="TimesNewRomanPS-BoldMT"/>
                <w:b/>
                <w:bCs/>
                <w:sz w:val="18"/>
                <w:szCs w:val="18"/>
              </w:rPr>
            </w:rPrChange>
          </w:rPr>
          <w:t>s for each challenge.</w:t>
        </w:r>
      </w:ins>
      <w:ins w:id="1533" w:author="Nasser Mustafa [2]" w:date="2018-09-24T18:23:00Z">
        <w:r w:rsidR="00FC66E7" w:rsidRPr="00FC66E7">
          <w:rPr>
            <w:rFonts w:ascii="Times New Roman" w:hAnsi="Times New Roman"/>
            <w:bCs/>
            <w:highlight w:val="yellow"/>
            <w:rPrChange w:id="1534" w:author="Nasser Mustafa [2]" w:date="2018-09-24T18:31:00Z">
              <w:rPr>
                <w:rFonts w:ascii="Times New Roman" w:hAnsi="Times New Roman"/>
                <w:bCs/>
              </w:rPr>
            </w:rPrChange>
          </w:rPr>
          <w:t xml:space="preserve"> </w:t>
        </w:r>
      </w:ins>
    </w:p>
    <w:p w14:paraId="2D60925F" w14:textId="09B621B7" w:rsidR="00AA056F" w:rsidRPr="00096D6D" w:rsidDel="007C4431" w:rsidRDefault="00AA056F" w:rsidP="00AA056F">
      <w:pPr>
        <w:autoSpaceDE w:val="0"/>
        <w:autoSpaceDN w:val="0"/>
        <w:adjustRightInd w:val="0"/>
        <w:spacing w:line="480" w:lineRule="auto"/>
        <w:jc w:val="both"/>
        <w:rPr>
          <w:ins w:id="1535" w:author="Nasser Mustafa [2]" w:date="2018-09-24T18:39:00Z"/>
          <w:del w:id="1536" w:author="Nasser Mustafa" w:date="2018-09-25T12:42:00Z"/>
          <w:rFonts w:ascii="Times New Roman" w:hAnsi="Times New Roman"/>
        </w:rPr>
      </w:pPr>
      <w:ins w:id="1537" w:author="Nasser Mustafa [2]" w:date="2018-09-24T18:39:00Z">
        <w:r w:rsidRPr="002C0649">
          <w:rPr>
            <w:rFonts w:ascii="Times New Roman" w:hAnsi="Times New Roman"/>
            <w:highlight w:val="yellow"/>
            <w:rPrChange w:id="1538" w:author="Nasser Mustafa [2]" w:date="2018-09-24T18:47:00Z">
              <w:rPr>
                <w:rFonts w:ascii="Times New Roman" w:hAnsi="Times New Roman"/>
              </w:rPr>
            </w:rPrChange>
          </w:rPr>
          <w:t xml:space="preserve">Our </w:t>
        </w:r>
      </w:ins>
      <w:ins w:id="1539" w:author="Nasser Mustafa [2]" w:date="2018-09-24T18:40:00Z">
        <w:r w:rsidRPr="002C0649">
          <w:rPr>
            <w:rFonts w:ascii="Times New Roman" w:hAnsi="Times New Roman"/>
            <w:highlight w:val="yellow"/>
            <w:rPrChange w:id="1540" w:author="Nasser Mustafa [2]" w:date="2018-09-24T18:47:00Z">
              <w:rPr>
                <w:rFonts w:ascii="Times New Roman" w:hAnsi="Times New Roman"/>
              </w:rPr>
            </w:rPrChange>
          </w:rPr>
          <w:t>research contribution</w:t>
        </w:r>
      </w:ins>
      <w:ins w:id="1541" w:author="Nasser Mustafa [2]" w:date="2018-09-24T18:39:00Z">
        <w:r w:rsidRPr="002C0649">
          <w:rPr>
            <w:rFonts w:ascii="Times New Roman" w:hAnsi="Times New Roman"/>
            <w:highlight w:val="yellow"/>
            <w:rPrChange w:id="1542" w:author="Nasser Mustafa [2]" w:date="2018-09-24T18:47:00Z">
              <w:rPr>
                <w:rFonts w:ascii="Times New Roman" w:hAnsi="Times New Roman"/>
              </w:rPr>
            </w:rPrChange>
          </w:rPr>
          <w:t xml:space="preserve"> exist</w:t>
        </w:r>
      </w:ins>
      <w:ins w:id="1543" w:author="Nasser Mustafa [2]" w:date="2018-09-24T18:40:00Z">
        <w:r w:rsidRPr="002C0649">
          <w:rPr>
            <w:rFonts w:ascii="Times New Roman" w:hAnsi="Times New Roman"/>
            <w:highlight w:val="yellow"/>
            <w:rPrChange w:id="1544" w:author="Nasser Mustafa [2]" w:date="2018-09-24T18:47:00Z">
              <w:rPr>
                <w:rFonts w:ascii="Times New Roman" w:hAnsi="Times New Roman"/>
              </w:rPr>
            </w:rPrChange>
          </w:rPr>
          <w:t>s</w:t>
        </w:r>
      </w:ins>
      <w:ins w:id="1545" w:author="Nasser Mustafa [2]" w:date="2018-09-24T18:39:00Z">
        <w:r w:rsidRPr="002C0649">
          <w:rPr>
            <w:rFonts w:ascii="Times New Roman" w:hAnsi="Times New Roman"/>
            <w:highlight w:val="yellow"/>
            <w:rPrChange w:id="1546" w:author="Nasser Mustafa [2]" w:date="2018-09-24T18:47:00Z">
              <w:rPr>
                <w:rFonts w:ascii="Times New Roman" w:hAnsi="Times New Roman"/>
              </w:rPr>
            </w:rPrChange>
          </w:rPr>
          <w:t xml:space="preserve"> within the context</w:t>
        </w:r>
        <w:del w:id="1547" w:author="Nasser Mustafa" w:date="2018-09-25T12:41:00Z">
          <w:r w:rsidRPr="002C0649" w:rsidDel="007C4431">
            <w:rPr>
              <w:rFonts w:ascii="Times New Roman" w:hAnsi="Times New Roman"/>
              <w:highlight w:val="yellow"/>
              <w:rPrChange w:id="1548" w:author="Nasser Mustafa [2]" w:date="2018-09-24T18:47:00Z">
                <w:rPr>
                  <w:rFonts w:ascii="Times New Roman" w:hAnsi="Times New Roman"/>
                </w:rPr>
              </w:rPrChange>
            </w:rPr>
            <w:delText>s</w:delText>
          </w:r>
        </w:del>
      </w:ins>
      <w:ins w:id="1549" w:author="Nasser Mustafa [2]" w:date="2018-09-24T18:40:00Z">
        <w:r w:rsidRPr="002C0649">
          <w:rPr>
            <w:rFonts w:ascii="Times New Roman" w:hAnsi="Times New Roman"/>
            <w:highlight w:val="yellow"/>
            <w:rPrChange w:id="1550" w:author="Nasser Mustafa [2]" w:date="2018-09-24T18:47:00Z">
              <w:rPr>
                <w:rFonts w:ascii="Times New Roman" w:hAnsi="Times New Roman"/>
              </w:rPr>
            </w:rPrChange>
          </w:rPr>
          <w:t xml:space="preserve"> of these challenges. </w:t>
        </w:r>
      </w:ins>
      <w:ins w:id="1551" w:author="Nasser Mustafa [2]" w:date="2018-09-24T18:39:00Z">
        <w:r w:rsidRPr="002C0649">
          <w:rPr>
            <w:rFonts w:ascii="Times New Roman" w:hAnsi="Times New Roman"/>
            <w:highlight w:val="yellow"/>
            <w:rPrChange w:id="1552" w:author="Nasser Mustafa [2]" w:date="2018-09-24T18:47:00Z">
              <w:rPr>
                <w:rFonts w:ascii="Times New Roman" w:hAnsi="Times New Roman"/>
              </w:rPr>
            </w:rPrChange>
          </w:rPr>
          <w:t xml:space="preserve">In </w:t>
        </w:r>
      </w:ins>
      <w:ins w:id="1553" w:author="Nasser Mustafa [2]" w:date="2018-09-24T18:43:00Z">
        <w:r w:rsidRPr="002C0649">
          <w:rPr>
            <w:rFonts w:ascii="Times New Roman" w:hAnsi="Times New Roman"/>
            <w:highlight w:val="yellow"/>
            <w:rPrChange w:id="1554" w:author="Nasser Mustafa [2]" w:date="2018-09-24T18:47:00Z">
              <w:rPr>
                <w:rFonts w:ascii="Times New Roman" w:hAnsi="Times New Roman"/>
              </w:rPr>
            </w:rPrChange>
          </w:rPr>
          <w:t xml:space="preserve">terms of trust we are </w:t>
        </w:r>
      </w:ins>
      <w:ins w:id="1555" w:author="Nasser Mustafa [2]" w:date="2018-09-24T18:39:00Z">
        <w:r w:rsidRPr="002C0649">
          <w:rPr>
            <w:rFonts w:ascii="Times New Roman" w:hAnsi="Times New Roman"/>
            <w:highlight w:val="yellow"/>
            <w:rPrChange w:id="1556" w:author="Nasser Mustafa [2]" w:date="2018-09-24T18:47:00Z">
              <w:rPr>
                <w:rFonts w:ascii="Times New Roman" w:hAnsi="Times New Roman"/>
              </w:rPr>
            </w:rPrChange>
          </w:rPr>
          <w:t xml:space="preserve">proposing a traceability model that can capture systems requirements at different levels of granularity and trace these requirement to the related design, code, and test cases. </w:t>
        </w:r>
      </w:ins>
      <w:ins w:id="1557" w:author="Nasser Mustafa [2]" w:date="2018-09-24T18:43:00Z">
        <w:r w:rsidR="002C0649" w:rsidRPr="002C0649">
          <w:rPr>
            <w:rFonts w:ascii="Times New Roman" w:hAnsi="Times New Roman"/>
            <w:highlight w:val="yellow"/>
            <w:rPrChange w:id="1558" w:author="Nasser Mustafa [2]" w:date="2018-09-24T18:47:00Z">
              <w:rPr>
                <w:rFonts w:ascii="Times New Roman" w:hAnsi="Times New Roman"/>
              </w:rPr>
            </w:rPrChange>
          </w:rPr>
          <w:t xml:space="preserve">With respect to </w:t>
        </w:r>
      </w:ins>
      <w:ins w:id="1559" w:author="Nasser Mustafa [2]" w:date="2018-09-24T18:44:00Z">
        <w:r w:rsidR="002C0649" w:rsidRPr="002C0649">
          <w:rPr>
            <w:rFonts w:ascii="Times New Roman" w:hAnsi="Times New Roman"/>
            <w:highlight w:val="yellow"/>
            <w:rPrChange w:id="1560" w:author="Nasser Mustafa [2]" w:date="2018-09-24T18:47:00Z">
              <w:rPr>
                <w:rFonts w:ascii="Times New Roman" w:hAnsi="Times New Roman"/>
              </w:rPr>
            </w:rPrChange>
          </w:rPr>
          <w:t xml:space="preserve">the </w:t>
        </w:r>
      </w:ins>
      <w:ins w:id="1561" w:author="Nasser Mustafa [2]" w:date="2018-09-24T18:43:00Z">
        <w:r w:rsidR="002C0649" w:rsidRPr="002C0649">
          <w:rPr>
            <w:rFonts w:ascii="Times New Roman" w:hAnsi="Times New Roman"/>
            <w:highlight w:val="yellow"/>
            <w:rPrChange w:id="1562" w:author="Nasser Mustafa [2]" w:date="2018-09-24T18:47:00Z">
              <w:rPr>
                <w:rFonts w:ascii="Times New Roman" w:hAnsi="Times New Roman"/>
              </w:rPr>
            </w:rPrChange>
          </w:rPr>
          <w:t>configuration</w:t>
        </w:r>
      </w:ins>
      <w:ins w:id="1563" w:author="Nasser Mustafa [2]" w:date="2018-09-24T18:45:00Z">
        <w:r w:rsidR="002C0649" w:rsidRPr="002C0649">
          <w:rPr>
            <w:rFonts w:ascii="Times New Roman" w:hAnsi="Times New Roman"/>
            <w:highlight w:val="yellow"/>
            <w:rPrChange w:id="1564" w:author="Nasser Mustafa [2]" w:date="2018-09-24T18:47:00Z">
              <w:rPr>
                <w:rFonts w:ascii="Times New Roman" w:hAnsi="Times New Roman"/>
              </w:rPr>
            </w:rPrChange>
          </w:rPr>
          <w:t xml:space="preserve"> and portability</w:t>
        </w:r>
      </w:ins>
      <w:ins w:id="1565" w:author="Nasser Mustafa [2]" w:date="2018-09-24T18:39:00Z">
        <w:r w:rsidRPr="002C0649">
          <w:rPr>
            <w:rFonts w:ascii="Times New Roman" w:hAnsi="Times New Roman"/>
            <w:highlight w:val="yellow"/>
            <w:rPrChange w:id="1566" w:author="Nasser Mustafa [2]" w:date="2018-09-24T18:47:00Z">
              <w:rPr>
                <w:rFonts w:ascii="Times New Roman" w:hAnsi="Times New Roman"/>
              </w:rPr>
            </w:rPrChange>
          </w:rPr>
          <w:t>, the proposed model shall</w:t>
        </w:r>
      </w:ins>
      <w:ins w:id="1567" w:author="Nasser Mustafa [2]" w:date="2018-09-24T18:44:00Z">
        <w:r w:rsidR="002C0649" w:rsidRPr="002C0649">
          <w:rPr>
            <w:rFonts w:ascii="Times New Roman" w:hAnsi="Times New Roman"/>
            <w:highlight w:val="yellow"/>
            <w:rPrChange w:id="1568" w:author="Nasser Mustafa [2]" w:date="2018-09-24T18:47:00Z">
              <w:rPr>
                <w:rFonts w:ascii="Times New Roman" w:hAnsi="Times New Roman"/>
              </w:rPr>
            </w:rPrChange>
          </w:rPr>
          <w:t xml:space="preserve"> not be dependent on any platform; it shall</w:t>
        </w:r>
      </w:ins>
      <w:ins w:id="1569" w:author="Nasser Mustafa [2]" w:date="2018-09-24T18:39:00Z">
        <w:r w:rsidRPr="002C0649">
          <w:rPr>
            <w:rFonts w:ascii="Times New Roman" w:hAnsi="Times New Roman"/>
            <w:highlight w:val="yellow"/>
            <w:rPrChange w:id="1570" w:author="Nasser Mustafa [2]" w:date="2018-09-24T18:47:00Z">
              <w:rPr>
                <w:rFonts w:ascii="Times New Roman" w:hAnsi="Times New Roman"/>
              </w:rPr>
            </w:rPrChange>
          </w:rPr>
          <w:t xml:space="preserve"> be configured with any operating system.</w:t>
        </w:r>
      </w:ins>
      <w:ins w:id="1571" w:author="Nasser Mustafa [2]" w:date="2018-09-24T18:46:00Z">
        <w:r w:rsidR="002C0649" w:rsidRPr="002C0649">
          <w:rPr>
            <w:rFonts w:ascii="Times New Roman" w:hAnsi="Times New Roman"/>
            <w:highlight w:val="yellow"/>
            <w:rPrChange w:id="1572" w:author="Nasser Mustafa [2]" w:date="2018-09-24T18:47:00Z">
              <w:rPr>
                <w:rFonts w:ascii="Times New Roman" w:hAnsi="Times New Roman"/>
              </w:rPr>
            </w:rPrChange>
          </w:rPr>
          <w:t xml:space="preserve"> </w:t>
        </w:r>
      </w:ins>
      <w:ins w:id="1573" w:author="Nasser Mustafa [2]" w:date="2018-09-24T18:45:00Z">
        <w:r w:rsidR="002C0649" w:rsidRPr="002C0649">
          <w:rPr>
            <w:rFonts w:ascii="Times New Roman" w:hAnsi="Times New Roman"/>
            <w:highlight w:val="yellow"/>
            <w:rPrChange w:id="1574" w:author="Nasser Mustafa [2]" w:date="2018-09-24T18:47:00Z">
              <w:rPr>
                <w:rFonts w:ascii="Times New Roman" w:hAnsi="Times New Roman"/>
              </w:rPr>
            </w:rPrChange>
          </w:rPr>
          <w:t>In addition</w:t>
        </w:r>
      </w:ins>
      <w:ins w:id="1575" w:author="Nasser Mustafa [2]" w:date="2018-09-24T18:39:00Z">
        <w:r w:rsidRPr="002C0649">
          <w:rPr>
            <w:rFonts w:ascii="Times New Roman" w:hAnsi="Times New Roman"/>
            <w:highlight w:val="yellow"/>
            <w:rPrChange w:id="1576" w:author="Nasser Mustafa [2]" w:date="2018-09-24T18:47:00Z">
              <w:rPr>
                <w:rFonts w:ascii="Times New Roman" w:hAnsi="Times New Roman"/>
              </w:rPr>
            </w:rPrChange>
          </w:rPr>
          <w:t xml:space="preserve">, the model shall be easily integrated with other software applications that facilitate traceability. Finally, </w:t>
        </w:r>
      </w:ins>
      <w:ins w:id="1577" w:author="Nasser Mustafa [2]" w:date="2018-09-24T18:46:00Z">
        <w:r w:rsidR="002C0649" w:rsidRPr="002C0649">
          <w:rPr>
            <w:rFonts w:ascii="Times New Roman" w:hAnsi="Times New Roman"/>
            <w:highlight w:val="yellow"/>
            <w:rPrChange w:id="1578" w:author="Nasser Mustafa [2]" w:date="2018-09-24T18:47:00Z">
              <w:rPr>
                <w:rFonts w:ascii="Times New Roman" w:hAnsi="Times New Roman"/>
              </w:rPr>
            </w:rPrChange>
          </w:rPr>
          <w:t xml:space="preserve">regarding extensibility, </w:t>
        </w:r>
      </w:ins>
      <w:ins w:id="1579" w:author="Nasser Mustafa [2]" w:date="2018-09-24T18:39:00Z">
        <w:r w:rsidRPr="002C0649">
          <w:rPr>
            <w:rFonts w:ascii="Times New Roman" w:hAnsi="Times New Roman"/>
            <w:highlight w:val="yellow"/>
            <w:rPrChange w:id="1580" w:author="Nasser Mustafa [2]" w:date="2018-09-24T18:47:00Z">
              <w:rPr>
                <w:rFonts w:ascii="Times New Roman" w:hAnsi="Times New Roman"/>
              </w:rPr>
            </w:rPrChange>
          </w:rPr>
          <w:t xml:space="preserve">the model shall be able to accommodate </w:t>
        </w:r>
      </w:ins>
      <w:ins w:id="1581" w:author="Nasser Mustafa [2]" w:date="2018-09-24T18:46:00Z">
        <w:r w:rsidR="002C0649" w:rsidRPr="002C0649">
          <w:rPr>
            <w:rFonts w:ascii="Times New Roman" w:hAnsi="Times New Roman"/>
            <w:highlight w:val="yellow"/>
            <w:rPrChange w:id="1582" w:author="Nasser Mustafa [2]" w:date="2018-09-24T18:47:00Z">
              <w:rPr>
                <w:rFonts w:ascii="Times New Roman" w:hAnsi="Times New Roman"/>
              </w:rPr>
            </w:rPrChange>
          </w:rPr>
          <w:t xml:space="preserve">future </w:t>
        </w:r>
      </w:ins>
      <w:ins w:id="1583" w:author="Nasser Mustafa [2]" w:date="2018-09-24T18:39:00Z">
        <w:r w:rsidR="002C0649" w:rsidRPr="002C0649">
          <w:rPr>
            <w:rFonts w:ascii="Times New Roman" w:hAnsi="Times New Roman"/>
            <w:highlight w:val="yellow"/>
            <w:rPrChange w:id="1584" w:author="Nasser Mustafa [2]" w:date="2018-09-24T18:47:00Z">
              <w:rPr>
                <w:rFonts w:ascii="Times New Roman" w:hAnsi="Times New Roman"/>
              </w:rPr>
            </w:rPrChange>
          </w:rPr>
          <w:t xml:space="preserve">traceability </w:t>
        </w:r>
        <w:r w:rsidRPr="002C0649">
          <w:rPr>
            <w:rFonts w:ascii="Times New Roman" w:hAnsi="Times New Roman"/>
            <w:highlight w:val="yellow"/>
            <w:rPrChange w:id="1585" w:author="Nasser Mustafa [2]" w:date="2018-09-24T18:47:00Z">
              <w:rPr>
                <w:rFonts w:ascii="Times New Roman" w:hAnsi="Times New Roman"/>
              </w:rPr>
            </w:rPrChange>
          </w:rPr>
          <w:t xml:space="preserve">needs without changing the design </w:t>
        </w:r>
      </w:ins>
      <w:ins w:id="1586" w:author="Nasser Mustafa [2]" w:date="2018-09-24T18:47:00Z">
        <w:r w:rsidR="002C0649" w:rsidRPr="002C0649">
          <w:rPr>
            <w:rFonts w:ascii="Times New Roman" w:hAnsi="Times New Roman"/>
            <w:highlight w:val="yellow"/>
            <w:rPrChange w:id="1587" w:author="Nasser Mustafa [2]" w:date="2018-09-24T18:47:00Z">
              <w:rPr>
                <w:rFonts w:ascii="Times New Roman" w:hAnsi="Times New Roman"/>
              </w:rPr>
            </w:rPrChange>
          </w:rPr>
          <w:t>of the traceability model</w:t>
        </w:r>
      </w:ins>
      <w:ins w:id="1588" w:author="Nasser Mustafa [2]" w:date="2018-09-24T18:39:00Z">
        <w:r w:rsidRPr="002C0649">
          <w:rPr>
            <w:rFonts w:ascii="Times New Roman" w:hAnsi="Times New Roman"/>
            <w:highlight w:val="yellow"/>
            <w:rPrChange w:id="1589" w:author="Nasser Mustafa [2]" w:date="2018-09-24T18:47:00Z">
              <w:rPr>
                <w:rFonts w:ascii="Times New Roman" w:hAnsi="Times New Roman"/>
              </w:rPr>
            </w:rPrChange>
          </w:rPr>
          <w:t>.</w:t>
        </w:r>
      </w:ins>
    </w:p>
    <w:p w14:paraId="0F12592F" w14:textId="77777777" w:rsidR="00AA056F" w:rsidRPr="00431D41" w:rsidRDefault="00AA056F">
      <w:pPr>
        <w:autoSpaceDE w:val="0"/>
        <w:autoSpaceDN w:val="0"/>
        <w:adjustRightInd w:val="0"/>
        <w:spacing w:line="480" w:lineRule="auto"/>
        <w:jc w:val="both"/>
        <w:rPr>
          <w:ins w:id="1590" w:author="Nasser Mustafa [2]" w:date="2018-09-24T18:17:00Z"/>
          <w:rFonts w:ascii="TimesNewRomanPSMT" w:hAnsi="TimesNewRomanPSMT" w:cs="TimesNewRomanPSMT"/>
          <w:sz w:val="20"/>
          <w:szCs w:val="20"/>
        </w:rPr>
        <w:pPrChange w:id="1591" w:author="Nasser Mustafa [2]" w:date="2018-09-24T18:22:00Z">
          <w:pPr>
            <w:autoSpaceDE w:val="0"/>
            <w:autoSpaceDN w:val="0"/>
            <w:adjustRightInd w:val="0"/>
          </w:pPr>
        </w:pPrChange>
      </w:pPr>
    </w:p>
    <w:p w14:paraId="775FED32" w14:textId="7D068DA5" w:rsidR="000015C4" w:rsidDel="00793B62" w:rsidRDefault="000015C4">
      <w:pPr>
        <w:autoSpaceDE w:val="0"/>
        <w:autoSpaceDN w:val="0"/>
        <w:adjustRightInd w:val="0"/>
        <w:rPr>
          <w:del w:id="1592" w:author="Nasser Mustafa [2]" w:date="2018-09-24T03:57:00Z"/>
          <w:rFonts w:ascii="Times New Roman" w:hAnsi="Times New Roman"/>
        </w:rPr>
        <w:pPrChange w:id="1593" w:author="Nasser Mustafa [2]" w:date="2018-09-24T18:15:00Z">
          <w:pPr>
            <w:tabs>
              <w:tab w:val="left" w:pos="900"/>
            </w:tabs>
            <w:spacing w:line="480" w:lineRule="auto"/>
            <w:jc w:val="both"/>
          </w:pPr>
        </w:pPrChange>
      </w:pPr>
    </w:p>
    <w:p w14:paraId="2B76951F" w14:textId="6EE7AABD" w:rsidR="000015C4" w:rsidRDefault="000015C4">
      <w:pPr>
        <w:autoSpaceDE w:val="0"/>
        <w:autoSpaceDN w:val="0"/>
        <w:adjustRightInd w:val="0"/>
        <w:rPr>
          <w:ins w:id="1594" w:author="Nasser Mustafa [2]" w:date="2018-09-24T02:17:00Z"/>
          <w:rFonts w:ascii="Times New Roman" w:hAnsi="Times New Roman"/>
          <w:lang w:val="en-CA"/>
        </w:rPr>
        <w:pPrChange w:id="1595" w:author="Nasser Mustafa [2]" w:date="2018-09-24T18:15:00Z">
          <w:pPr>
            <w:tabs>
              <w:tab w:val="left" w:pos="900"/>
            </w:tabs>
            <w:spacing w:line="480" w:lineRule="auto"/>
            <w:jc w:val="both"/>
          </w:pPr>
        </w:pPrChange>
      </w:pPr>
    </w:p>
    <w:p w14:paraId="6F9DDAA4" w14:textId="34468012" w:rsidR="00B97147" w:rsidRPr="00C67C7F" w:rsidRDefault="00B97147" w:rsidP="001B582E">
      <w:pPr>
        <w:tabs>
          <w:tab w:val="left" w:pos="900"/>
        </w:tabs>
        <w:spacing w:line="480" w:lineRule="auto"/>
        <w:jc w:val="both"/>
        <w:rPr>
          <w:rFonts w:ascii="Times New Roman" w:hAnsi="Times New Roman"/>
        </w:rPr>
      </w:pPr>
      <w:del w:id="1596" w:author="Nasser Mustafa [2]" w:date="2018-09-24T04:01:00Z">
        <w:r w:rsidRPr="00C67C7F" w:rsidDel="005F4FAF">
          <w:rPr>
            <w:rFonts w:ascii="Times New Roman" w:hAnsi="Times New Roman"/>
            <w:lang w:val="en-CA"/>
          </w:rPr>
          <w:delText xml:space="preserve">Traceability has originated in </w:delText>
        </w:r>
        <w:r w:rsidR="008D1DF9" w:rsidDel="005F4FAF">
          <w:rPr>
            <w:rFonts w:ascii="Times New Roman" w:hAnsi="Times New Roman"/>
          </w:rPr>
          <w:delText>Requirement Engineering</w:delText>
        </w:r>
      </w:del>
      <w:ins w:id="1597" w:author="Yvan Labiche" w:date="2018-09-07T21:31:00Z">
        <w:del w:id="1598" w:author="Nasser Mustafa [2]" w:date="2018-09-24T04:01:00Z">
          <w:r w:rsidR="004C0003" w:rsidDel="005F4FAF">
            <w:rPr>
              <w:rFonts w:ascii="Times New Roman" w:hAnsi="Times New Roman"/>
            </w:rPr>
            <w:delText>Requirements Engineering</w:delText>
          </w:r>
        </w:del>
      </w:ins>
      <w:del w:id="1599" w:author="Nasser Mustafa [2]" w:date="2018-09-24T04:01:00Z">
        <w:r w:rsidRPr="00C67C7F" w:rsidDel="005F4FAF">
          <w:rPr>
            <w:rFonts w:ascii="Times New Roman" w:hAnsi="Times New Roman"/>
          </w:rPr>
          <w:delText xml:space="preserve"> and permeated </w:delText>
        </w:r>
        <w:r w:rsidR="00A64F3E" w:rsidDel="005F4FAF">
          <w:rPr>
            <w:rFonts w:ascii="Times New Roman" w:hAnsi="Times New Roman"/>
          </w:rPr>
          <w:delText>Model Driven Engineering</w:delText>
        </w:r>
        <w:r w:rsidRPr="00C67C7F" w:rsidDel="005F4FAF">
          <w:rPr>
            <w:rFonts w:ascii="Times New Roman" w:hAnsi="Times New Roman"/>
          </w:rPr>
          <w:delText xml:space="preserve"> and </w:delText>
        </w:r>
        <w:r w:rsidR="008D1DF9" w:rsidDel="005F4FAF">
          <w:rPr>
            <w:rFonts w:ascii="Times New Roman" w:hAnsi="Times New Roman"/>
          </w:rPr>
          <w:delText>Systems Engineering</w:delText>
        </w:r>
        <w:r w:rsidRPr="00C67C7F" w:rsidDel="005F4FAF">
          <w:rPr>
            <w:rFonts w:ascii="Times New Roman" w:hAnsi="Times New Roman"/>
          </w:rPr>
          <w:delText xml:space="preserve">. </w:delText>
        </w:r>
      </w:del>
      <w:del w:id="1600" w:author="Nasser Mustafa [2]" w:date="2018-09-24T18:32:00Z">
        <w:r w:rsidRPr="00C67C7F" w:rsidDel="00FC66E7">
          <w:rPr>
            <w:rFonts w:ascii="Times New Roman" w:hAnsi="Times New Roman"/>
          </w:rPr>
          <w:delText>We</w:delText>
        </w:r>
        <w:r w:rsidRPr="00C67C7F" w:rsidDel="00FC66E7">
          <w:rPr>
            <w:rFonts w:ascii="Times New Roman" w:hAnsi="Times New Roman"/>
            <w:lang w:val="en-CA"/>
          </w:rPr>
          <w:delText xml:space="preserve"> provide in</w:delText>
        </w:r>
      </w:del>
      <w:ins w:id="1601" w:author="Nasser Mustafa [2]" w:date="2018-09-24T18:32:00Z">
        <w:r w:rsidR="00FC66E7">
          <w:rPr>
            <w:rFonts w:ascii="Times New Roman" w:hAnsi="Times New Roman"/>
            <w:lang w:val="en-CA"/>
          </w:rPr>
          <w:t>The rest</w:t>
        </w:r>
      </w:ins>
      <w:r w:rsidRPr="00C67C7F">
        <w:rPr>
          <w:rFonts w:ascii="Times New Roman" w:hAnsi="Times New Roman"/>
          <w:lang w:val="en-CA"/>
        </w:rPr>
        <w:t xml:space="preserve"> </w:t>
      </w:r>
      <w:del w:id="1602" w:author="Nasser Mustafa [2]" w:date="2018-09-24T18:33:00Z">
        <w:r w:rsidRPr="00C67C7F" w:rsidDel="00AA056F">
          <w:rPr>
            <w:rFonts w:ascii="Times New Roman" w:hAnsi="Times New Roman"/>
            <w:lang w:val="en-CA"/>
          </w:rPr>
          <w:delText xml:space="preserve">this </w:delText>
        </w:r>
      </w:del>
      <w:ins w:id="1603" w:author="Nasser Mustafa [2]" w:date="2018-09-24T18:33:00Z">
        <w:r w:rsidR="00AA056F">
          <w:rPr>
            <w:rFonts w:ascii="Times New Roman" w:hAnsi="Times New Roman"/>
            <w:lang w:val="en-CA"/>
          </w:rPr>
          <w:t>of the</w:t>
        </w:r>
        <w:r w:rsidR="00AA056F" w:rsidRPr="00C67C7F">
          <w:rPr>
            <w:rFonts w:ascii="Times New Roman" w:hAnsi="Times New Roman"/>
            <w:lang w:val="en-CA"/>
          </w:rPr>
          <w:t xml:space="preserve"> </w:t>
        </w:r>
      </w:ins>
      <w:r w:rsidRPr="00C67C7F">
        <w:rPr>
          <w:rFonts w:ascii="Times New Roman" w:hAnsi="Times New Roman"/>
          <w:lang w:val="en-CA"/>
        </w:rPr>
        <w:t xml:space="preserve">chapter </w:t>
      </w:r>
      <w:ins w:id="1604" w:author="Nasser Mustafa [2]" w:date="2018-09-24T18:32:00Z">
        <w:r w:rsidR="00FC66E7">
          <w:rPr>
            <w:rFonts w:ascii="Times New Roman" w:hAnsi="Times New Roman"/>
            <w:lang w:val="en-CA"/>
          </w:rPr>
          <w:t xml:space="preserve">provides </w:t>
        </w:r>
      </w:ins>
      <w:r w:rsidRPr="00C67C7F">
        <w:rPr>
          <w:rFonts w:ascii="Times New Roman" w:hAnsi="Times New Roman"/>
          <w:lang w:val="en-CA"/>
        </w:rPr>
        <w:t xml:space="preserve">a discussion about the definitions of traceability in </w:t>
      </w:r>
      <w:del w:id="1605" w:author="Yvan Labiche" w:date="2018-09-07T20:55:00Z">
        <w:r w:rsidRPr="00C67C7F" w:rsidDel="00E078F1">
          <w:rPr>
            <w:rFonts w:ascii="Times New Roman" w:hAnsi="Times New Roman"/>
            <w:lang w:val="en-CA"/>
          </w:rPr>
          <w:delText>SWE</w:delText>
        </w:r>
      </w:del>
      <w:ins w:id="1606" w:author="Yvan Labiche" w:date="2018-09-07T20:55:00Z">
        <w:r w:rsidR="00E078F1">
          <w:rPr>
            <w:rFonts w:ascii="Times New Roman" w:hAnsi="Times New Roman"/>
            <w:lang w:val="en-CA"/>
          </w:rPr>
          <w:t>Software Engineering</w:t>
        </w:r>
      </w:ins>
      <w:r w:rsidRPr="00C67C7F">
        <w:rPr>
          <w:rFonts w:ascii="Times New Roman" w:hAnsi="Times New Roman"/>
          <w:lang w:val="en-CA"/>
        </w:rPr>
        <w:t xml:space="preserve"> and </w:t>
      </w:r>
      <w:r w:rsidR="008D1DF9">
        <w:rPr>
          <w:rFonts w:ascii="Times New Roman" w:hAnsi="Times New Roman"/>
          <w:lang w:val="en-CA"/>
        </w:rPr>
        <w:t>Systems Engineering</w:t>
      </w:r>
      <w:r w:rsidRPr="00C67C7F">
        <w:rPr>
          <w:rFonts w:ascii="Times New Roman" w:hAnsi="Times New Roman"/>
          <w:lang w:val="en-CA"/>
        </w:rPr>
        <w:t>. In addition, we show the effort that has been done in terms of trace links classification.</w:t>
      </w:r>
    </w:p>
    <w:p w14:paraId="5B88BDCD" w14:textId="64A919AA" w:rsidR="00B97147" w:rsidRPr="00C67C7F" w:rsidRDefault="007C4431" w:rsidP="001B582E">
      <w:pPr>
        <w:pStyle w:val="BodyText"/>
        <w:tabs>
          <w:tab w:val="left" w:pos="900"/>
        </w:tabs>
        <w:spacing w:line="480" w:lineRule="auto"/>
        <w:ind w:firstLine="0"/>
        <w:jc w:val="both"/>
        <w:rPr>
          <w:sz w:val="24"/>
          <w:szCs w:val="24"/>
        </w:rPr>
      </w:pPr>
      <w:ins w:id="1607" w:author="Nasser Mustafa" w:date="2018-09-25T12:42:00Z">
        <w:r>
          <w:rPr>
            <w:sz w:val="24"/>
            <w:szCs w:val="24"/>
            <w:lang w:val="en-US"/>
          </w:rPr>
          <w:t>Traceability concepts</w:t>
        </w:r>
      </w:ins>
      <w:ins w:id="1608" w:author="Nasser Mustafa" w:date="2018-09-25T12:43:00Z">
        <w:r>
          <w:rPr>
            <w:sz w:val="24"/>
            <w:szCs w:val="24"/>
            <w:lang w:val="en-US"/>
          </w:rPr>
          <w:t xml:space="preserve"> </w:t>
        </w:r>
        <w:r>
          <w:rPr>
            <w:sz w:val="24"/>
            <w:szCs w:val="24"/>
            <w:lang w:val="en-US"/>
          </w:rPr>
          <w:tab/>
        </w:r>
      </w:ins>
      <w:r w:rsidR="00B97147" w:rsidRPr="00C67C7F">
        <w:rPr>
          <w:sz w:val="24"/>
          <w:szCs w:val="24"/>
        </w:rPr>
        <w:t>Traceability is defined by the IEEE</w:t>
      </w:r>
      <w:del w:id="1609" w:author="Nasser Mustafa [2]" w:date="2018-09-16T15:59:00Z">
        <w:r w:rsidR="00B97147" w:rsidRPr="00C67C7F" w:rsidDel="00A72549">
          <w:rPr>
            <w:sz w:val="24"/>
            <w:szCs w:val="24"/>
          </w:rPr>
          <w:delText xml:space="preserve"> </w:delText>
        </w:r>
      </w:del>
      <w:del w:id="1610" w:author="Nasser Mustafa [2]" w:date="2018-09-16T15:57:00Z">
        <w:r w:rsidR="00B97147" w:rsidRPr="00C67C7F" w:rsidDel="00A72549">
          <w:rPr>
            <w:sz w:val="24"/>
            <w:szCs w:val="24"/>
          </w:rPr>
          <w:fldChar w:fldCharType="begin"/>
        </w:r>
        <w:r w:rsidR="003C33CA" w:rsidRPr="00A3659F" w:rsidDel="00A72549">
          <w:rPr>
            <w:sz w:val="24"/>
            <w:szCs w:val="24"/>
          </w:rPr>
          <w:delInstrText xml:space="preserve"> ADDIN EN.CITE &lt;EndNote&gt;&lt;Cite&gt;&lt;Author&gt;IEEE&lt;/Author&gt;&lt;Year&gt;1990&lt;/Year&gt;&lt;RecNum&gt;78&lt;/RecNum&gt;&lt;DisplayText&gt;[48]&lt;/DisplayText&gt;&lt;record&gt;&lt;rec-number&gt;78&lt;/rec-number&gt;&lt;foreign-keys&gt;&lt;key app="EN" db-id="rxfad95wgs5d2dexxekxwt2katzr52wtwdxz" timestamp="0"&gt;78&lt;/key&gt;&lt;/foreign-keys&gt;&lt;ref-type name="Generic"&gt;13&lt;/ref-type&gt;&lt;contributors&gt;&lt;authors&gt;&lt;author&gt;IEEE&lt;/author&gt;&lt;/authors&gt;&lt;secondary-authors&gt;&lt;author&gt;IEEE standard board &lt;/author&gt;&lt;/secondary-authors&gt;&lt;/contributors&gt;&lt;titles&gt;&lt;title&gt;IEEE Standard Glossary of Software Engineering Terminology&lt;/title&gt;&lt;secondary-title&gt;IEEE Standard Glossary of Software Engineering Terminology&lt;/secondary-title&gt;&lt;/titles&gt;&lt;dates&gt;&lt;year&gt;1990&lt;/year&gt;&lt;/dates&gt;&lt;pub-location&gt;New York&lt;/pub-location&gt;&lt;urls&gt;&lt;/urls&gt;&lt;/record&gt;&lt;/Cite&gt;&lt;/EndNote&gt;</w:delInstrText>
        </w:r>
        <w:r w:rsidR="00B97147" w:rsidRPr="00C67C7F" w:rsidDel="00A72549">
          <w:rPr>
            <w:sz w:val="24"/>
            <w:szCs w:val="24"/>
          </w:rPr>
          <w:fldChar w:fldCharType="separate"/>
        </w:r>
        <w:r w:rsidR="003C33CA" w:rsidRPr="00A3659F" w:rsidDel="00A72549">
          <w:rPr>
            <w:noProof/>
            <w:sz w:val="24"/>
            <w:szCs w:val="24"/>
          </w:rPr>
          <w:delText>[</w:delText>
        </w:r>
        <w:r w:rsidR="00547E23" w:rsidRPr="00A3659F" w:rsidDel="00A72549">
          <w:fldChar w:fldCharType="begin"/>
        </w:r>
        <w:r w:rsidR="00547E23" w:rsidRPr="00A3659F" w:rsidDel="00A72549">
          <w:delInstrText xml:space="preserve"> HYPERLINK \l "_ENREF_48" \o "IEEE, 1990 #78" </w:delInstrText>
        </w:r>
        <w:r w:rsidR="00547E23" w:rsidRPr="00A3659F" w:rsidDel="00A72549">
          <w:fldChar w:fldCharType="separate"/>
        </w:r>
        <w:r w:rsidR="006A58FF" w:rsidRPr="00A3659F" w:rsidDel="00A72549">
          <w:rPr>
            <w:noProof/>
            <w:sz w:val="24"/>
            <w:szCs w:val="24"/>
          </w:rPr>
          <w:delText>48</w:delText>
        </w:r>
        <w:r w:rsidR="00547E23" w:rsidRPr="00A3659F" w:rsidDel="00A72549">
          <w:rPr>
            <w:noProof/>
            <w:sz w:val="24"/>
            <w:szCs w:val="24"/>
          </w:rPr>
          <w:fldChar w:fldCharType="end"/>
        </w:r>
        <w:r w:rsidR="003C33CA" w:rsidRPr="00A3659F" w:rsidDel="00A72549">
          <w:rPr>
            <w:noProof/>
            <w:sz w:val="24"/>
            <w:szCs w:val="24"/>
          </w:rPr>
          <w:delText>]</w:delText>
        </w:r>
        <w:r w:rsidR="00B97147" w:rsidRPr="00C67C7F" w:rsidDel="00A72549">
          <w:rPr>
            <w:sz w:val="24"/>
            <w:szCs w:val="24"/>
          </w:rPr>
          <w:fldChar w:fldCharType="end"/>
        </w:r>
      </w:del>
      <w:ins w:id="1611" w:author="Nasser Mustafa [2]" w:date="2018-09-16T15:57:00Z">
        <w:r w:rsidR="00A72549">
          <w:rPr>
            <w:sz w:val="24"/>
            <w:szCs w:val="24"/>
            <w:lang w:val="en-US"/>
          </w:rPr>
          <w:t xml:space="preserve"> </w:t>
        </w:r>
      </w:ins>
      <w:ins w:id="1612" w:author="Nasser Mustafa [2]" w:date="2018-09-16T15:59:00Z">
        <w:r w:rsidR="00A72549">
          <w:rPr>
            <w:sz w:val="24"/>
            <w:szCs w:val="24"/>
            <w:lang w:val="en-US"/>
          </w:rPr>
          <w:fldChar w:fldCharType="begin" w:fldLock="1"/>
        </w:r>
      </w:ins>
      <w:r w:rsidR="00B050F0">
        <w:rPr>
          <w:sz w:val="24"/>
          <w:szCs w:val="24"/>
          <w:lang w:val="en-US"/>
        </w:rPr>
        <w:instrText>ADDIN CSL_CITATION {"citationItems":[{"id":"ITEM-1","itemData":{"author":[{"dropping-particle":"","family":"IEEE","given":"","non-dropping-particle":"","parse-names":false,"suffix":""}],"container-title":"IEEE Standard Glossary of Software Engineering Terminology","id":"ITEM-1","issued":{"date-parts":[["1990"]]},"publisher-place":"New York","title":"IEEE Standard Glossary of Software Engineering Terminology","type":"article"},"uris":["http://www.mendeley.com/documents/?uuid=b35c575a-f2d3-443e-b488-30afc00fef1b"]}],"mendeley":{"formattedCitation":"[16]","plainTextFormattedCitation":"[16]","previouslyFormattedCitation":"[16]"},"properties":{"noteIndex":0},"schema":"https://github.com/citation-style-language/schema/raw/master/csl-citation.json"}</w:instrText>
      </w:r>
      <w:r w:rsidR="00A72549">
        <w:rPr>
          <w:sz w:val="24"/>
          <w:szCs w:val="24"/>
          <w:lang w:val="en-US"/>
        </w:rPr>
        <w:fldChar w:fldCharType="separate"/>
      </w:r>
      <w:r w:rsidR="00627C91" w:rsidRPr="00627C91">
        <w:rPr>
          <w:noProof/>
          <w:sz w:val="24"/>
          <w:szCs w:val="24"/>
          <w:lang w:val="en-US"/>
        </w:rPr>
        <w:t>[16]</w:t>
      </w:r>
      <w:ins w:id="1613" w:author="Nasser Mustafa [2]" w:date="2018-09-16T15:59:00Z">
        <w:r w:rsidR="00A72549">
          <w:rPr>
            <w:sz w:val="24"/>
            <w:szCs w:val="24"/>
            <w:lang w:val="en-US"/>
          </w:rPr>
          <w:fldChar w:fldCharType="end"/>
        </w:r>
      </w:ins>
      <w:r w:rsidR="00B97147" w:rsidRPr="00C67C7F">
        <w:rPr>
          <w:sz w:val="24"/>
          <w:szCs w:val="24"/>
        </w:rPr>
        <w:t xml:space="preserve"> as “the degree to which a relationship can be established between two or more products of the development process, especially products having a predecessor-successor or master-subordinate relationship to one another”. This definition applies to traceability in </w:t>
      </w:r>
      <w:del w:id="1614" w:author="Yvan Labiche" w:date="2018-09-07T21:31:00Z">
        <w:r w:rsidR="008D1DF9" w:rsidDel="004C0003">
          <w:rPr>
            <w:sz w:val="24"/>
            <w:szCs w:val="24"/>
          </w:rPr>
          <w:delText>Requirement Engineering</w:delText>
        </w:r>
      </w:del>
      <w:ins w:id="1615" w:author="Yvan Labiche" w:date="2018-09-07T21:31:00Z">
        <w:r w:rsidR="004C0003">
          <w:rPr>
            <w:sz w:val="24"/>
            <w:szCs w:val="24"/>
          </w:rPr>
          <w:t>Requirements Engineering</w:t>
        </w:r>
      </w:ins>
      <w:r w:rsidR="00B97147" w:rsidRPr="00C67C7F">
        <w:rPr>
          <w:sz w:val="24"/>
          <w:szCs w:val="24"/>
        </w:rPr>
        <w:t xml:space="preserve">, </w:t>
      </w:r>
      <w:r w:rsidR="00A64F3E">
        <w:rPr>
          <w:sz w:val="24"/>
          <w:szCs w:val="24"/>
        </w:rPr>
        <w:t>Model Driven Engineering</w:t>
      </w:r>
      <w:r w:rsidR="00B97147" w:rsidRPr="00C67C7F">
        <w:rPr>
          <w:sz w:val="24"/>
          <w:szCs w:val="24"/>
        </w:rPr>
        <w:t xml:space="preserve">, and </w:t>
      </w:r>
      <w:r w:rsidR="008D1DF9">
        <w:rPr>
          <w:sz w:val="24"/>
          <w:szCs w:val="24"/>
        </w:rPr>
        <w:t>Systems Engineering</w:t>
      </w:r>
      <w:r w:rsidR="00B97147" w:rsidRPr="00C67C7F">
        <w:rPr>
          <w:sz w:val="24"/>
          <w:szCs w:val="24"/>
        </w:rPr>
        <w:t xml:space="preserve"> as well. </w:t>
      </w:r>
    </w:p>
    <w:p w14:paraId="27E657DC" w14:textId="5DF19EB7"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The IEEE definition is extended to include other types and subtypes of relationships. Cleland-Huang and colleagues </w:t>
      </w:r>
      <w:ins w:id="1616" w:author="Nasser Mustafa [2]" w:date="2018-09-16T16:04:00Z">
        <w:r w:rsidR="00E70422">
          <w:rPr>
            <w:sz w:val="24"/>
            <w:szCs w:val="24"/>
          </w:rPr>
          <w:fldChar w:fldCharType="begin" w:fldLock="1"/>
        </w:r>
      </w:ins>
      <w:r w:rsidR="00B050F0">
        <w:rPr>
          <w:sz w:val="24"/>
          <w:szCs w:val="24"/>
        </w:rPr>
        <w:instrText>ADDIN CSL_CITATION {"citationItems":[{"id":"ITEM-1","itemData":{"author":[{"dropping-particle":"","family":"Cleland-Huang","given":"Jane","non-dropping-particle":"","parse-names":false,"suffix":""},{"dropping-particle":"","family":"Gotel","given":"Orlena","non-dropping-particle":"","parse-names":false,"suffix":""},{"dropping-particle":"","family":"Zisman","given":"Andrea","non-dropping-particle":"","parse-names":false,"suffix":""}],"editor":[{"dropping-particle":"","family":"Zisman.","given":"A","non-dropping-particle":"","parse-names":false,"suffix":""}],"id":"ITEM-1","issued":{"date-parts":[["2014"]]},"publisher":"Springer","title":"Software and Systems Traceability","type":"article"},"uris":["http://www.mendeley.com/documents/?uuid=5ad2efcd-1b8e-40f4-86e9-0aecdcac97c1"]}],"mendeley":{"formattedCitation":"[17]","plainTextFormattedCitation":"[17]","previouslyFormattedCitation":"[17]"},"properties":{"noteIndex":0},"schema":"https://github.com/citation-style-language/schema/raw/master/csl-citation.json"}</w:instrText>
      </w:r>
      <w:r w:rsidR="00E70422">
        <w:rPr>
          <w:sz w:val="24"/>
          <w:szCs w:val="24"/>
        </w:rPr>
        <w:fldChar w:fldCharType="separate"/>
      </w:r>
      <w:r w:rsidR="00627C91" w:rsidRPr="00627C91">
        <w:rPr>
          <w:noProof/>
          <w:sz w:val="24"/>
          <w:szCs w:val="24"/>
        </w:rPr>
        <w:t>[17]</w:t>
      </w:r>
      <w:ins w:id="1617" w:author="Nasser Mustafa [2]" w:date="2018-09-16T16:04:00Z">
        <w:r w:rsidR="00E70422">
          <w:rPr>
            <w:sz w:val="24"/>
            <w:szCs w:val="24"/>
          </w:rPr>
          <w:fldChar w:fldCharType="end"/>
        </w:r>
      </w:ins>
      <w:del w:id="1618" w:author="Nasser Mustafa [2]" w:date="2018-09-16T16:03:00Z">
        <w:r w:rsidRPr="00C67C7F" w:rsidDel="00E70422">
          <w:rPr>
            <w:sz w:val="24"/>
            <w:szCs w:val="24"/>
          </w:rPr>
          <w:fldChar w:fldCharType="begin"/>
        </w:r>
        <w:r w:rsidR="003C33CA" w:rsidRPr="00A3659F" w:rsidDel="00E70422">
          <w:rPr>
            <w:sz w:val="24"/>
            <w:szCs w:val="24"/>
          </w:rPr>
          <w:delInstrText xml:space="preserve"> ADDIN EN.CITE &lt;EndNote&gt;&lt;Cite&gt;&lt;Author&gt;Cleland-Huang&lt;/Author&gt;&lt;Year&gt;2014&lt;/Year&gt;&lt;RecNum&gt;72&lt;/RecNum&gt;&lt;DisplayText&gt;[49]&lt;/DisplayText&gt;&lt;record&gt;&lt;rec-number&gt;72&lt;/rec-number&gt;&lt;foreign-keys&gt;&lt;key app="EN" db-id="rxfad95wgs5d2dexxekxwt2katzr52wtwdxz" timestamp="0"&gt;72&lt;/key&gt;&lt;/foreign-keys&gt;&lt;ref-type name="Edited Book"&gt;28&lt;/ref-type&gt;&lt;contributors&gt;&lt;authors&gt;&lt;author&gt;Jane Cleland-Huang&lt;/author&gt;&lt;author&gt;Orlena Gotel&lt;/author&gt;&lt;author&gt;Andrea Zisman&lt;/author&gt;&lt;/authors&gt;&lt;secondary-authors&gt;&lt;author&gt;Zisman. A  &lt;/author&gt;&lt;/secondary-authors&gt;&lt;/contributors&gt;&lt;titles&gt;&lt;title&gt;Software and Systems Traceability&lt;/title&gt;&lt;/titles&gt;&lt;dates&gt;&lt;year&gt;2014&lt;/year&gt;&lt;/dates&gt;&lt;publisher&gt;Springer&lt;/publisher&gt;&lt;urls&gt;&lt;/urls&gt;&lt;/record&gt;&lt;/Cite&gt;&lt;/EndNote&gt;</w:delInstrText>
        </w:r>
        <w:r w:rsidRPr="00C67C7F" w:rsidDel="00E70422">
          <w:rPr>
            <w:sz w:val="24"/>
            <w:szCs w:val="24"/>
          </w:rPr>
          <w:fldChar w:fldCharType="separate"/>
        </w:r>
        <w:r w:rsidR="003C33CA" w:rsidRPr="00A3659F" w:rsidDel="00E70422">
          <w:rPr>
            <w:noProof/>
            <w:sz w:val="24"/>
            <w:szCs w:val="24"/>
          </w:rPr>
          <w:delText>[</w:delText>
        </w:r>
        <w:r w:rsidR="00547E23" w:rsidRPr="00A3659F" w:rsidDel="00E70422">
          <w:fldChar w:fldCharType="begin"/>
        </w:r>
        <w:r w:rsidR="00547E23" w:rsidRPr="00A3659F" w:rsidDel="00E70422">
          <w:delInstrText xml:space="preserve"> HYPERLINK \l "_ENREF_49" \o "Cleland-Huang, 2014 #10" </w:delInstrText>
        </w:r>
        <w:r w:rsidR="00547E23" w:rsidRPr="00A3659F" w:rsidDel="00E70422">
          <w:fldChar w:fldCharType="separate"/>
        </w:r>
        <w:r w:rsidR="006A58FF" w:rsidRPr="00A3659F" w:rsidDel="00E70422">
          <w:rPr>
            <w:noProof/>
            <w:sz w:val="24"/>
            <w:szCs w:val="24"/>
          </w:rPr>
          <w:delText>49</w:delText>
        </w:r>
        <w:r w:rsidR="00547E23" w:rsidRPr="00A3659F" w:rsidDel="00E70422">
          <w:rPr>
            <w:noProof/>
            <w:sz w:val="24"/>
            <w:szCs w:val="24"/>
          </w:rPr>
          <w:fldChar w:fldCharType="end"/>
        </w:r>
        <w:r w:rsidR="003C33CA" w:rsidRPr="00A3659F" w:rsidDel="00E70422">
          <w:rPr>
            <w:noProof/>
            <w:sz w:val="24"/>
            <w:szCs w:val="24"/>
          </w:rPr>
          <w:delText>]</w:delText>
        </w:r>
        <w:r w:rsidRPr="00C67C7F" w:rsidDel="00E70422">
          <w:rPr>
            <w:sz w:val="24"/>
            <w:szCs w:val="24"/>
          </w:rPr>
          <w:fldChar w:fldCharType="end"/>
        </w:r>
      </w:del>
      <w:r w:rsidRPr="00C67C7F">
        <w:rPr>
          <w:sz w:val="24"/>
          <w:szCs w:val="24"/>
        </w:rPr>
        <w:t xml:space="preserve"> describe trace link semantics and types. A trace link semantics refers to the purpose or meaning of the relationship between associated artifacts. A trace link type refers to </w:t>
      </w:r>
      <w:r w:rsidRPr="00C67C7F">
        <w:rPr>
          <w:noProof/>
          <w:sz w:val="24"/>
          <w:szCs w:val="24"/>
        </w:rPr>
        <w:t>the characterization</w:t>
      </w:r>
      <w:r w:rsidRPr="00C67C7F">
        <w:rPr>
          <w:sz w:val="24"/>
          <w:szCs w:val="24"/>
        </w:rPr>
        <w:t xml:space="preserve"> of all trace links that have </w:t>
      </w:r>
      <w:r w:rsidRPr="00C67C7F">
        <w:rPr>
          <w:noProof/>
          <w:sz w:val="24"/>
          <w:szCs w:val="24"/>
        </w:rPr>
        <w:t>a similar</w:t>
      </w:r>
      <w:r w:rsidRPr="00C67C7F">
        <w:rPr>
          <w:sz w:val="24"/>
          <w:szCs w:val="24"/>
        </w:rPr>
        <w:t xml:space="preserve"> structure (syntax) and/or purpose (semantics). The description of a trace link type encapsulates the definition of a trace link semantics since it is explained based on the link’s semantic role, and may include other properties such as the rationale for creating a trace link. For instance, all trace links that relate two artifacts where one artifact is derived from another have the trace link type “</w:t>
      </w:r>
      <w:r w:rsidRPr="00C67C7F">
        <w:rPr>
          <w:i/>
          <w:sz w:val="24"/>
          <w:szCs w:val="24"/>
        </w:rPr>
        <w:t>derived from</w:t>
      </w:r>
      <w:r w:rsidRPr="00C67C7F">
        <w:rPr>
          <w:sz w:val="24"/>
          <w:szCs w:val="24"/>
        </w:rPr>
        <w:t xml:space="preserve">”. </w:t>
      </w:r>
      <w:r w:rsidRPr="00C67C7F">
        <w:rPr>
          <w:i/>
          <w:sz w:val="24"/>
          <w:szCs w:val="24"/>
        </w:rPr>
        <w:t xml:space="preserve">Derived </w:t>
      </w:r>
      <w:r w:rsidRPr="00C67C7F">
        <w:rPr>
          <w:sz w:val="24"/>
          <w:szCs w:val="24"/>
        </w:rPr>
        <w:t xml:space="preserve">represents the meaning of the relation between such artifacts. Therefore, we might have similar or extended types of trace links among the </w:t>
      </w:r>
      <w:del w:id="1619" w:author="Yvan Labiche" w:date="2018-09-07T21:31:00Z">
        <w:r w:rsidR="008D1DF9" w:rsidDel="004C0003">
          <w:rPr>
            <w:sz w:val="24"/>
            <w:szCs w:val="24"/>
          </w:rPr>
          <w:delText>Requirement Engineering</w:delText>
        </w:r>
      </w:del>
      <w:ins w:id="1620" w:author="Yvan Labiche" w:date="2018-09-07T21:31:00Z">
        <w:r w:rsidR="004C0003">
          <w:rPr>
            <w:sz w:val="24"/>
            <w:szCs w:val="24"/>
          </w:rPr>
          <w:t>Requirements Engineering</w:t>
        </w:r>
      </w:ins>
      <w:r w:rsidRPr="00C67C7F">
        <w:rPr>
          <w:sz w:val="24"/>
          <w:szCs w:val="24"/>
        </w:rPr>
        <w:t xml:space="preserve">, </w:t>
      </w:r>
      <w:r w:rsidR="00A64F3E">
        <w:rPr>
          <w:sz w:val="24"/>
          <w:szCs w:val="24"/>
        </w:rPr>
        <w:t>Model Driven Engineering</w:t>
      </w:r>
      <w:r w:rsidRPr="00C67C7F">
        <w:rPr>
          <w:sz w:val="24"/>
          <w:szCs w:val="24"/>
        </w:rPr>
        <w:t xml:space="preserve">, and </w:t>
      </w:r>
      <w:r w:rsidR="008D1DF9">
        <w:rPr>
          <w:sz w:val="24"/>
          <w:szCs w:val="24"/>
        </w:rPr>
        <w:t>Systems Engineering</w:t>
      </w:r>
      <w:r w:rsidRPr="00C67C7F">
        <w:rPr>
          <w:sz w:val="24"/>
          <w:szCs w:val="24"/>
        </w:rPr>
        <w:t xml:space="preserve"> domains. Readers should note that we use a </w:t>
      </w:r>
      <w:r w:rsidRPr="00C67C7F">
        <w:rPr>
          <w:i/>
          <w:sz w:val="24"/>
          <w:szCs w:val="24"/>
        </w:rPr>
        <w:t>trace link</w:t>
      </w:r>
      <w:r w:rsidRPr="00C67C7F">
        <w:rPr>
          <w:sz w:val="24"/>
          <w:szCs w:val="24"/>
        </w:rPr>
        <w:t xml:space="preserve"> and </w:t>
      </w:r>
      <w:r w:rsidRPr="00C67C7F">
        <w:rPr>
          <w:i/>
          <w:sz w:val="24"/>
          <w:szCs w:val="24"/>
        </w:rPr>
        <w:t>relation</w:t>
      </w:r>
      <w:r w:rsidRPr="00C67C7F">
        <w:rPr>
          <w:sz w:val="24"/>
          <w:szCs w:val="24"/>
        </w:rPr>
        <w:t xml:space="preserve"> </w:t>
      </w:r>
      <w:r w:rsidRPr="00C67C7F">
        <w:rPr>
          <w:noProof/>
          <w:sz w:val="24"/>
          <w:szCs w:val="24"/>
        </w:rPr>
        <w:t>interchangeably,</w:t>
      </w:r>
      <w:r w:rsidRPr="00C67C7F">
        <w:rPr>
          <w:sz w:val="24"/>
          <w:szCs w:val="24"/>
        </w:rPr>
        <w:t xml:space="preserve"> however, there is a difference between both terms since the latter refers to all trace links created between two sets of trace artifact types</w:t>
      </w:r>
      <w:ins w:id="1621" w:author="Nasser Mustafa [2]" w:date="2018-09-16T16:06:00Z">
        <w:r w:rsidR="00E70422">
          <w:rPr>
            <w:sz w:val="24"/>
            <w:szCs w:val="24"/>
            <w:lang w:val="en-US"/>
          </w:rPr>
          <w:t xml:space="preserve"> </w:t>
        </w:r>
      </w:ins>
      <w:del w:id="1622" w:author="Nasser Mustafa [2]" w:date="2018-09-16T16:05:00Z">
        <w:r w:rsidRPr="00C67C7F" w:rsidDel="00E70422">
          <w:rPr>
            <w:sz w:val="24"/>
            <w:szCs w:val="24"/>
          </w:rPr>
          <w:delText xml:space="preserve"> </w:delText>
        </w:r>
      </w:del>
      <w:ins w:id="1623" w:author="Nasser Mustafa [2]" w:date="2018-09-16T16:06:00Z">
        <w:r w:rsidR="00E70422">
          <w:rPr>
            <w:sz w:val="24"/>
            <w:szCs w:val="24"/>
          </w:rPr>
          <w:fldChar w:fldCharType="begin" w:fldLock="1"/>
        </w:r>
      </w:ins>
      <w:r w:rsidR="00B050F0">
        <w:rPr>
          <w:sz w:val="24"/>
          <w:szCs w:val="24"/>
        </w:rPr>
        <w:instrText>ADDIN CSL_CITATION {"citationItems":[{"id":"ITEM-1","itemData":{"author":[{"dropping-particle":"","family":"Cleland-Huang","given":"Jane","non-dropping-particle":"","parse-names":false,"suffix":""},{"dropping-particle":"","family":"Gotel","given":"Orlena","non-dropping-particle":"","parse-names":false,"suffix":""},{"dropping-particle":"","family":"Zisman","given":"Andrea","non-dropping-particle":"","parse-names":false,"suffix":""}],"editor":[{"dropping-particle":"","family":"Zisman.","given":"A","non-dropping-particle":"","parse-names":false,"suffix":""}],"id":"ITEM-1","issued":{"date-parts":[["2014"]]},"publisher":"Springer","title":"Software and Systems Traceability","type":"article"},"uris":["http://www.mendeley.com/documents/?uuid=5ad2efcd-1b8e-40f4-86e9-0aecdcac97c1"]}],"mendeley":{"formattedCitation":"[17]","plainTextFormattedCitation":"[17]","previouslyFormattedCitation":"[17]"},"properties":{"noteIndex":0},"schema":"https://github.com/citation-style-language/schema/raw/master/csl-citation.json"}</w:instrText>
      </w:r>
      <w:r w:rsidR="00E70422">
        <w:rPr>
          <w:sz w:val="24"/>
          <w:szCs w:val="24"/>
        </w:rPr>
        <w:fldChar w:fldCharType="separate"/>
      </w:r>
      <w:r w:rsidR="00627C91" w:rsidRPr="00627C91">
        <w:rPr>
          <w:noProof/>
          <w:sz w:val="24"/>
          <w:szCs w:val="24"/>
        </w:rPr>
        <w:t>[17]</w:t>
      </w:r>
      <w:ins w:id="1624" w:author="Nasser Mustafa [2]" w:date="2018-09-16T16:06:00Z">
        <w:r w:rsidR="00E70422">
          <w:rPr>
            <w:sz w:val="24"/>
            <w:szCs w:val="24"/>
          </w:rPr>
          <w:fldChar w:fldCharType="end"/>
        </w:r>
      </w:ins>
      <w:del w:id="1625" w:author="Nasser Mustafa [2]" w:date="2018-09-16T16:05:00Z">
        <w:r w:rsidRPr="00C67C7F" w:rsidDel="00E70422">
          <w:rPr>
            <w:sz w:val="24"/>
            <w:szCs w:val="24"/>
          </w:rPr>
          <w:fldChar w:fldCharType="begin"/>
        </w:r>
        <w:r w:rsidR="003C33CA" w:rsidRPr="00A3659F" w:rsidDel="00E70422">
          <w:rPr>
            <w:sz w:val="24"/>
            <w:szCs w:val="24"/>
          </w:rPr>
          <w:delInstrText xml:space="preserve"> ADDIN EN.CITE &lt;EndNote&gt;&lt;Cite&gt;&lt;Author&gt;Cleland-Huang&lt;/Author&gt;&lt;Year&gt;2014&lt;/Year&gt;&lt;RecNum&gt;72&lt;/RecNum&gt;&lt;DisplayText&gt;[49]&lt;/DisplayText&gt;&lt;record&gt;&lt;rec-number&gt;72&lt;/rec-number&gt;&lt;foreign-keys&gt;&lt;key app="EN" db-id="rxfad95wgs5d2dexxekxwt2katzr52wtwdxz" timestamp="0"&gt;72&lt;/key&gt;&lt;/foreign-keys&gt;&lt;ref-type name="Edited Book"&gt;28&lt;/ref-type&gt;&lt;contributors&gt;&lt;authors&gt;&lt;author&gt;Jane Cleland-Huang&lt;/author&gt;&lt;author&gt;Orlena Gotel&lt;/author&gt;&lt;author&gt;Andrea Zisman&lt;/author&gt;&lt;/authors&gt;&lt;secondary-authors&gt;&lt;author&gt;Zisman. A  &lt;/author&gt;&lt;/secondary-authors&gt;&lt;/contributors&gt;&lt;titles&gt;&lt;title&gt;Software and Systems Traceability&lt;/title&gt;&lt;/titles&gt;&lt;dates&gt;&lt;year&gt;2014&lt;/year&gt;&lt;/dates&gt;&lt;publisher&gt;Springer&lt;/publisher&gt;&lt;urls&gt;&lt;/urls&gt;&lt;/record&gt;&lt;/Cite&gt;&lt;/EndNote&gt;</w:delInstrText>
        </w:r>
        <w:r w:rsidRPr="00C67C7F" w:rsidDel="00E70422">
          <w:rPr>
            <w:sz w:val="24"/>
            <w:szCs w:val="24"/>
          </w:rPr>
          <w:fldChar w:fldCharType="separate"/>
        </w:r>
        <w:r w:rsidR="003C33CA" w:rsidRPr="00A3659F" w:rsidDel="00E70422">
          <w:rPr>
            <w:noProof/>
            <w:sz w:val="24"/>
            <w:szCs w:val="24"/>
          </w:rPr>
          <w:delText>[</w:delText>
        </w:r>
        <w:r w:rsidR="00547E23" w:rsidRPr="00A3659F" w:rsidDel="00E70422">
          <w:fldChar w:fldCharType="begin"/>
        </w:r>
        <w:r w:rsidR="00547E23" w:rsidRPr="00A3659F" w:rsidDel="00E70422">
          <w:delInstrText xml:space="preserve"> HYPERLINK \l "_ENREF_49" \o "Cleland-Huang, 2014 #10" </w:delInstrText>
        </w:r>
        <w:r w:rsidR="00547E23" w:rsidRPr="00A3659F" w:rsidDel="00E70422">
          <w:fldChar w:fldCharType="separate"/>
        </w:r>
        <w:r w:rsidR="006A58FF" w:rsidRPr="00A3659F" w:rsidDel="00E70422">
          <w:rPr>
            <w:noProof/>
            <w:sz w:val="24"/>
            <w:szCs w:val="24"/>
          </w:rPr>
          <w:delText>49</w:delText>
        </w:r>
        <w:r w:rsidR="00547E23" w:rsidRPr="00A3659F" w:rsidDel="00E70422">
          <w:rPr>
            <w:noProof/>
            <w:sz w:val="24"/>
            <w:szCs w:val="24"/>
          </w:rPr>
          <w:fldChar w:fldCharType="end"/>
        </w:r>
        <w:r w:rsidR="003C33CA" w:rsidRPr="00A3659F" w:rsidDel="00E70422">
          <w:rPr>
            <w:noProof/>
            <w:sz w:val="24"/>
            <w:szCs w:val="24"/>
          </w:rPr>
          <w:delText>]</w:delText>
        </w:r>
        <w:r w:rsidRPr="00C67C7F" w:rsidDel="00E70422">
          <w:rPr>
            <w:sz w:val="24"/>
            <w:szCs w:val="24"/>
          </w:rPr>
          <w:fldChar w:fldCharType="end"/>
        </w:r>
      </w:del>
      <w:r w:rsidRPr="00C67C7F">
        <w:rPr>
          <w:sz w:val="24"/>
          <w:szCs w:val="24"/>
        </w:rPr>
        <w:t>.</w:t>
      </w:r>
    </w:p>
    <w:p w14:paraId="4AC56C76" w14:textId="039FBFD7" w:rsidR="00B97147" w:rsidRPr="00C67C7F" w:rsidRDefault="00B97147" w:rsidP="001B582E">
      <w:pPr>
        <w:tabs>
          <w:tab w:val="left" w:pos="900"/>
        </w:tabs>
        <w:spacing w:line="480" w:lineRule="auto"/>
        <w:jc w:val="both"/>
        <w:rPr>
          <w:rFonts w:ascii="Times New Roman" w:hAnsi="Times New Roman"/>
          <w:lang w:val="en-CA"/>
        </w:rPr>
      </w:pPr>
      <w:r w:rsidRPr="00C67C7F">
        <w:rPr>
          <w:rFonts w:ascii="Times New Roman" w:hAnsi="Times New Roman"/>
          <w:noProof/>
          <w:lang w:val="en-CA"/>
        </w:rPr>
        <w:t>Gotel</w:t>
      </w:r>
      <w:r w:rsidRPr="00C67C7F">
        <w:rPr>
          <w:rFonts w:ascii="Times New Roman" w:hAnsi="Times New Roman"/>
          <w:lang w:val="en-CA"/>
        </w:rPr>
        <w:t xml:space="preserve"> and colleagues </w:t>
      </w:r>
      <w:ins w:id="1626" w:author="Nasser Mustafa [2]" w:date="2018-09-16T16:07:00Z">
        <w:r w:rsidR="00B108F8">
          <w:rPr>
            <w:rFonts w:ascii="Times New Roman" w:hAnsi="Times New Roman"/>
            <w:lang w:val="en-CA"/>
          </w:rPr>
          <w:fldChar w:fldCharType="begin" w:fldLock="1"/>
        </w:r>
      </w:ins>
      <w:r w:rsidR="00B050F0">
        <w:rPr>
          <w:rFonts w:ascii="Times New Roman" w:hAnsi="Times New Roman"/>
          <w:lang w:val="en-CA"/>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mendeley":{"formattedCitation":"[18]","plainTextFormattedCitation":"[18]","previouslyFormattedCitation":"[18]"},"properties":{"noteIndex":0},"schema":"https://github.com/citation-style-language/schema/raw/master/csl-citation.json"}</w:instrText>
      </w:r>
      <w:r w:rsidR="00B108F8">
        <w:rPr>
          <w:rFonts w:ascii="Times New Roman" w:hAnsi="Times New Roman"/>
          <w:lang w:val="en-CA"/>
        </w:rPr>
        <w:fldChar w:fldCharType="separate"/>
      </w:r>
      <w:r w:rsidR="00627C91" w:rsidRPr="00627C91">
        <w:rPr>
          <w:rFonts w:ascii="Times New Roman" w:hAnsi="Times New Roman"/>
          <w:noProof/>
          <w:lang w:val="en-CA"/>
        </w:rPr>
        <w:t>[18]</w:t>
      </w:r>
      <w:ins w:id="1627" w:author="Nasser Mustafa [2]" w:date="2018-09-16T16:07:00Z">
        <w:r w:rsidR="00B108F8">
          <w:rPr>
            <w:rFonts w:ascii="Times New Roman" w:hAnsi="Times New Roman"/>
            <w:lang w:val="en-CA"/>
          </w:rPr>
          <w:fldChar w:fldCharType="end"/>
        </w:r>
      </w:ins>
      <w:del w:id="1628" w:author="Nasser Mustafa [2]" w:date="2018-09-16T16:06:00Z">
        <w:r w:rsidRPr="00C67C7F" w:rsidDel="00E70422">
          <w:rPr>
            <w:rFonts w:ascii="Times New Roman" w:hAnsi="Times New Roman"/>
            <w:lang w:val="en-CA"/>
          </w:rPr>
          <w:fldChar w:fldCharType="begin"/>
        </w:r>
        <w:r w:rsidR="00A300CB" w:rsidRPr="00A3659F" w:rsidDel="00E70422">
          <w:rPr>
            <w:rFonts w:ascii="Times New Roman" w:hAnsi="Times New Roman"/>
            <w:lang w:val="en-CA"/>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C67C7F" w:rsidDel="00E70422">
          <w:rPr>
            <w:rFonts w:ascii="Times New Roman" w:hAnsi="Times New Roman"/>
            <w:lang w:val="en-CA"/>
          </w:rPr>
          <w:fldChar w:fldCharType="separate"/>
        </w:r>
        <w:r w:rsidR="00A300CB" w:rsidRPr="00A3659F" w:rsidDel="00E70422">
          <w:rPr>
            <w:rFonts w:ascii="Times New Roman" w:hAnsi="Times New Roman"/>
            <w:noProof/>
            <w:lang w:val="en-CA"/>
          </w:rPr>
          <w:delText>[</w:delText>
        </w:r>
        <w:r w:rsidR="00547E23" w:rsidRPr="00A3659F" w:rsidDel="00E70422">
          <w:fldChar w:fldCharType="begin"/>
        </w:r>
        <w:r w:rsidR="00547E23" w:rsidRPr="00A3659F" w:rsidDel="00E70422">
          <w:delInstrText xml:space="preserve"> HYPERLINK \l "_ENREF_7" \o "Gotel, 1994 #26" </w:delInstrText>
        </w:r>
        <w:r w:rsidR="00547E23" w:rsidRPr="00A3659F" w:rsidDel="00E70422">
          <w:fldChar w:fldCharType="separate"/>
        </w:r>
        <w:r w:rsidR="006A58FF" w:rsidRPr="00A3659F" w:rsidDel="00E70422">
          <w:rPr>
            <w:rFonts w:ascii="Times New Roman" w:hAnsi="Times New Roman"/>
            <w:noProof/>
            <w:lang w:val="en-CA"/>
          </w:rPr>
          <w:delText>7</w:delText>
        </w:r>
        <w:r w:rsidR="00547E23" w:rsidRPr="00A3659F" w:rsidDel="00E70422">
          <w:rPr>
            <w:rFonts w:ascii="Times New Roman" w:hAnsi="Times New Roman"/>
            <w:noProof/>
            <w:lang w:val="en-CA"/>
          </w:rPr>
          <w:fldChar w:fldCharType="end"/>
        </w:r>
        <w:r w:rsidR="00A300CB" w:rsidRPr="00A3659F" w:rsidDel="00E70422">
          <w:rPr>
            <w:rFonts w:ascii="Times New Roman" w:hAnsi="Times New Roman"/>
            <w:noProof/>
            <w:lang w:val="en-CA"/>
          </w:rPr>
          <w:delText>]</w:delText>
        </w:r>
        <w:r w:rsidRPr="00C67C7F" w:rsidDel="00E70422">
          <w:rPr>
            <w:rFonts w:ascii="Times New Roman" w:hAnsi="Times New Roman"/>
            <w:lang w:val="en-CA"/>
          </w:rPr>
          <w:fldChar w:fldCharType="end"/>
        </w:r>
      </w:del>
      <w:r w:rsidRPr="00C67C7F">
        <w:rPr>
          <w:rFonts w:ascii="Times New Roman" w:hAnsi="Times New Roman"/>
          <w:lang w:val="en-CA"/>
        </w:rPr>
        <w:t xml:space="preserve"> define </w:t>
      </w:r>
      <w:r w:rsidR="00E07BA1">
        <w:rPr>
          <w:rFonts w:ascii="Times New Roman" w:hAnsi="Times New Roman"/>
          <w:lang w:val="en-CA"/>
        </w:rPr>
        <w:t>r</w:t>
      </w:r>
      <w:r w:rsidRPr="00C67C7F">
        <w:rPr>
          <w:rFonts w:ascii="Times New Roman" w:hAnsi="Times New Roman"/>
          <w:lang w:val="en-CA"/>
        </w:rPr>
        <w:t>equirement traceability as the ability to describe and follow the life of a requirement, in both forward and backward direction, to its subsequent deployment and use, and through periods of ongoing refinement and iteration in any of these phases.</w:t>
      </w:r>
      <w:r w:rsidRPr="00C67C7F">
        <w:rPr>
          <w:rFonts w:ascii="Times New Roman" w:hAnsi="Times New Roman"/>
          <w:iCs/>
          <w:lang w:val="en-CA"/>
        </w:rPr>
        <w:t xml:space="preserve"> </w:t>
      </w:r>
      <w:r w:rsidRPr="00C67C7F">
        <w:rPr>
          <w:rFonts w:ascii="Times New Roman" w:hAnsi="Times New Roman"/>
          <w:lang w:val="en-CA"/>
        </w:rPr>
        <w:t>They extended this definition to define other types of traceability such as pre-requirement specification (pre-RS), which refers to “</w:t>
      </w:r>
      <w:r w:rsidRPr="00C67C7F">
        <w:rPr>
          <w:rFonts w:ascii="Times New Roman" w:hAnsi="Times New Roman"/>
          <w:iCs/>
        </w:rPr>
        <w:t>the aspects of a requirement life prior to its inclusion in the requirement specification”</w:t>
      </w:r>
      <w:r w:rsidRPr="00C67C7F">
        <w:rPr>
          <w:rFonts w:ascii="Times New Roman" w:hAnsi="Times New Roman"/>
          <w:lang w:val="en-CA"/>
        </w:rPr>
        <w:t>, and post-requirement specification (post-RS), which refers to “</w:t>
      </w:r>
      <w:r w:rsidRPr="00C67C7F">
        <w:rPr>
          <w:rFonts w:ascii="Times New Roman" w:hAnsi="Times New Roman"/>
          <w:iCs/>
        </w:rPr>
        <w:t>the aspects of a requirement’s life that result from its inclusion in the requirement specification”. For example, tracing a requirement from a baseline (reference point that specifies a change in requirement</w:t>
      </w:r>
      <w:r w:rsidR="00155484">
        <w:rPr>
          <w:rFonts w:ascii="Times New Roman" w:hAnsi="Times New Roman"/>
          <w:iCs/>
        </w:rPr>
        <w:t xml:space="preserve"> </w:t>
      </w:r>
      <w:r w:rsidRPr="00C67C7F">
        <w:rPr>
          <w:rFonts w:ascii="Times New Roman" w:hAnsi="Times New Roman"/>
          <w:iCs/>
        </w:rPr>
        <w:t xml:space="preserve">or design during product development life cycle) back to a requirement specification is considered </w:t>
      </w:r>
      <w:r w:rsidRPr="00C67C7F">
        <w:rPr>
          <w:rFonts w:ascii="Times New Roman" w:hAnsi="Times New Roman"/>
          <w:lang w:val="en-CA"/>
        </w:rPr>
        <w:t xml:space="preserve">(pre-RS) traceability. </w:t>
      </w:r>
    </w:p>
    <w:p w14:paraId="12DEC708" w14:textId="10E120E4" w:rsidR="00B97147" w:rsidRPr="00C67C7F" w:rsidRDefault="00B97147" w:rsidP="001B582E">
      <w:pPr>
        <w:pStyle w:val="BodyText"/>
        <w:tabs>
          <w:tab w:val="left" w:pos="900"/>
        </w:tabs>
        <w:spacing w:line="480" w:lineRule="auto"/>
        <w:ind w:firstLine="0"/>
        <w:jc w:val="both"/>
        <w:rPr>
          <w:sz w:val="24"/>
          <w:szCs w:val="24"/>
        </w:rPr>
      </w:pPr>
      <w:r w:rsidRPr="00C67C7F">
        <w:rPr>
          <w:noProof/>
          <w:sz w:val="24"/>
          <w:szCs w:val="24"/>
          <w:lang w:val="en-US"/>
        </w:rPr>
        <w:t>Also, there are the notions of vertical and horizontal traceability</w:t>
      </w:r>
      <w:ins w:id="1629" w:author="Nasser Mustafa [2]" w:date="2018-09-16T16:08:00Z">
        <w:r w:rsidR="00B108F8">
          <w:rPr>
            <w:noProof/>
            <w:sz w:val="24"/>
            <w:szCs w:val="24"/>
            <w:lang w:val="en-US"/>
          </w:rPr>
          <w:t xml:space="preserve"> </w:t>
        </w:r>
        <w:r w:rsidR="00B108F8">
          <w:rPr>
            <w:noProof/>
            <w:sz w:val="24"/>
            <w:szCs w:val="24"/>
            <w:lang w:val="en-US"/>
          </w:rPr>
          <w:fldChar w:fldCharType="begin" w:fldLock="1"/>
        </w:r>
      </w:ins>
      <w:r w:rsidR="00B050F0">
        <w:rPr>
          <w:noProof/>
          <w:sz w:val="24"/>
          <w:szCs w:val="24"/>
          <w:lang w:val="en-US"/>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r w:rsidR="00B108F8">
        <w:rPr>
          <w:noProof/>
          <w:sz w:val="24"/>
          <w:szCs w:val="24"/>
          <w:lang w:val="en-US"/>
        </w:rPr>
        <w:fldChar w:fldCharType="separate"/>
      </w:r>
      <w:r w:rsidR="00627C91" w:rsidRPr="00627C91">
        <w:rPr>
          <w:noProof/>
          <w:sz w:val="24"/>
          <w:szCs w:val="24"/>
          <w:lang w:val="en-US"/>
        </w:rPr>
        <w:t>[19]</w:t>
      </w:r>
      <w:ins w:id="1630" w:author="Nasser Mustafa [2]" w:date="2018-09-16T16:08:00Z">
        <w:r w:rsidR="00B108F8">
          <w:rPr>
            <w:noProof/>
            <w:sz w:val="24"/>
            <w:szCs w:val="24"/>
            <w:lang w:val="en-US"/>
          </w:rPr>
          <w:fldChar w:fldCharType="end"/>
        </w:r>
      </w:ins>
      <w:ins w:id="1631" w:author="Nasser Mustafa [2]" w:date="2018-09-16T16:09:00Z">
        <w:r w:rsidR="00B108F8">
          <w:rPr>
            <w:noProof/>
            <w:sz w:val="24"/>
            <w:szCs w:val="24"/>
            <w:lang w:val="en-US"/>
          </w:rPr>
          <w:fldChar w:fldCharType="begin" w:fldLock="1"/>
        </w:r>
      </w:ins>
      <w:r w:rsidR="00B050F0">
        <w:rPr>
          <w:noProof/>
          <w:sz w:val="24"/>
          <w:szCs w:val="24"/>
          <w:lang w:val="en-US"/>
        </w:rPr>
        <w:instrText>ADDIN CSL_CITATION {"citationItems":[{"id":"ITEM-1","itemData":{"author":[{"dropping-particle":"","family":"Ramesh","given":"Balasubramaniam","non-dropping-particle":"","parse-names":false,"suffix":""},{"dropping-particle":"","family":"Edwards","given":"Mari","non-dropping-particle":"","parse-names":false,"suffix":""}],"container-title":"IEEE International Symposium on Requirements Engineering","id":"ITEM-1","issued":{"date-parts":[["1993"]]},"page":"256-259","title":"Issues in the Development of a Requirements Traceability Model","title-short":"IEEE","type":"paper-conference"},"uris":["http://www.mendeley.com/documents/?uuid=a9c8475e-7ae0-431f-ba23-635b6d8caa02"]}],"mendeley":{"formattedCitation":"[9]","plainTextFormattedCitation":"[9]","previouslyFormattedCitation":"[9]"},"properties":{"noteIndex":0},"schema":"https://github.com/citation-style-language/schema/raw/master/csl-citation.json"}</w:instrText>
      </w:r>
      <w:r w:rsidR="00B108F8">
        <w:rPr>
          <w:noProof/>
          <w:sz w:val="24"/>
          <w:szCs w:val="24"/>
          <w:lang w:val="en-US"/>
        </w:rPr>
        <w:fldChar w:fldCharType="separate"/>
      </w:r>
      <w:r w:rsidR="00627C91" w:rsidRPr="00627C91">
        <w:rPr>
          <w:noProof/>
          <w:sz w:val="24"/>
          <w:szCs w:val="24"/>
          <w:lang w:val="en-US"/>
        </w:rPr>
        <w:t>[9]</w:t>
      </w:r>
      <w:ins w:id="1632" w:author="Nasser Mustafa [2]" w:date="2018-09-16T16:09:00Z">
        <w:r w:rsidR="00B108F8">
          <w:rPr>
            <w:noProof/>
            <w:sz w:val="24"/>
            <w:szCs w:val="24"/>
            <w:lang w:val="en-US"/>
          </w:rPr>
          <w:fldChar w:fldCharType="end"/>
        </w:r>
        <w:r w:rsidR="00B108F8">
          <w:rPr>
            <w:noProof/>
            <w:sz w:val="24"/>
            <w:szCs w:val="24"/>
            <w:lang w:val="en-US"/>
          </w:rPr>
          <w:fldChar w:fldCharType="begin" w:fldLock="1"/>
        </w:r>
      </w:ins>
      <w:r w:rsidR="00B050F0">
        <w:rPr>
          <w:noProof/>
          <w:sz w:val="24"/>
          <w:szCs w:val="24"/>
          <w:lang w:val="en-US"/>
        </w:rPr>
        <w:instrText>ADDIN CSL_CITATION {"citationItems":[{"id":"ITEM-1","itemData":{"author":[{"dropping-particle":"","family":"Cleland-Huang","given":"Jane","non-dropping-particle":"","parse-names":false,"suffix":""},{"dropping-particle":"","family":"Gotel","given":"Orlena","non-dropping-particle":"","parse-names":false,"suffix":""},{"dropping-particle":"","family":"Zisman","given":"Andrea","non-dropping-particle":"","parse-names":false,"suffix":""}],"editor":[{"dropping-particle":"","family":"Zisman.","given":"A","non-dropping-particle":"","parse-names":false,"suffix":""}],"id":"ITEM-1","issued":{"date-parts":[["2014"]]},"publisher":"Springer","title":"Software and Systems Traceability","type":"article"},"uris":["http://www.mendeley.com/documents/?uuid=5ad2efcd-1b8e-40f4-86e9-0aecdcac97c1"]}],"mendeley":{"formattedCitation":"[17]","plainTextFormattedCitation":"[17]","previouslyFormattedCitation":"[17]"},"properties":{"noteIndex":0},"schema":"https://github.com/citation-style-language/schema/raw/master/csl-citation.json"}</w:instrText>
      </w:r>
      <w:r w:rsidR="00B108F8">
        <w:rPr>
          <w:noProof/>
          <w:sz w:val="24"/>
          <w:szCs w:val="24"/>
          <w:lang w:val="en-US"/>
        </w:rPr>
        <w:fldChar w:fldCharType="separate"/>
      </w:r>
      <w:r w:rsidR="00627C91" w:rsidRPr="00627C91">
        <w:rPr>
          <w:noProof/>
          <w:sz w:val="24"/>
          <w:szCs w:val="24"/>
          <w:lang w:val="en-US"/>
        </w:rPr>
        <w:t>[17]</w:t>
      </w:r>
      <w:ins w:id="1633" w:author="Nasser Mustafa [2]" w:date="2018-09-16T16:09:00Z">
        <w:r w:rsidR="00B108F8">
          <w:rPr>
            <w:noProof/>
            <w:sz w:val="24"/>
            <w:szCs w:val="24"/>
            <w:lang w:val="en-US"/>
          </w:rPr>
          <w:fldChar w:fldCharType="end"/>
        </w:r>
      </w:ins>
      <w:ins w:id="1634" w:author="Nasser Mustafa [2]" w:date="2018-09-16T16:10:00Z">
        <w:r w:rsidR="00B108F8">
          <w:rPr>
            <w:noProof/>
            <w:sz w:val="24"/>
            <w:szCs w:val="24"/>
            <w:lang w:val="en-US"/>
          </w:rPr>
          <w:fldChar w:fldCharType="begin" w:fldLock="1"/>
        </w:r>
      </w:ins>
      <w:r w:rsidR="00B050F0">
        <w:rPr>
          <w:noProof/>
          <w:sz w:val="24"/>
          <w:szCs w:val="24"/>
          <w:lang w:val="en-US"/>
        </w:rPr>
        <w:instrText>ADDIN CSL_CITATION {"citationItems":[{"id":"ITEM-1","itemData":{"author":[{"dropping-particle":"","family":"LindVall","given":"Mikael","non-dropping-particle":"","parse-names":false,"suffix":""},{"dropping-particle":"","family":"Sandahl","given":"kristian","non-dropping-particle":"","parse-names":false,"suffix":""}],"container-title":"Software Practice &amp; Experience","id":"ITEM-1","issue":"10","issued":{"date-parts":[["1996"]]},"page":"1161-1180","title":"Practical Implications of Traceability","type":"article-journal","volume":"26"},"uris":["http://www.mendeley.com/documents/?uuid=55a38027-193b-4bd9-b474-993efd421371"]}],"mendeley":{"formattedCitation":"[20]","plainTextFormattedCitation":"[20]","previouslyFormattedCitation":"[20]"},"properties":{"noteIndex":0},"schema":"https://github.com/citation-style-language/schema/raw/master/csl-citation.json"}</w:instrText>
      </w:r>
      <w:r w:rsidR="00B108F8">
        <w:rPr>
          <w:noProof/>
          <w:sz w:val="24"/>
          <w:szCs w:val="24"/>
          <w:lang w:val="en-US"/>
        </w:rPr>
        <w:fldChar w:fldCharType="separate"/>
      </w:r>
      <w:r w:rsidR="00627C91" w:rsidRPr="00627C91">
        <w:rPr>
          <w:noProof/>
          <w:sz w:val="24"/>
          <w:szCs w:val="24"/>
          <w:lang w:val="en-US"/>
        </w:rPr>
        <w:t>[20]</w:t>
      </w:r>
      <w:ins w:id="1635" w:author="Nasser Mustafa [2]" w:date="2018-09-16T16:10:00Z">
        <w:r w:rsidR="00B108F8">
          <w:rPr>
            <w:noProof/>
            <w:sz w:val="24"/>
            <w:szCs w:val="24"/>
            <w:lang w:val="en-US"/>
          </w:rPr>
          <w:fldChar w:fldCharType="end"/>
        </w:r>
      </w:ins>
      <w:del w:id="1636" w:author="Nasser Mustafa [2]" w:date="2018-09-16T16:10:00Z">
        <w:r w:rsidRPr="00C67C7F" w:rsidDel="00B108F8">
          <w:rPr>
            <w:noProof/>
            <w:sz w:val="24"/>
            <w:szCs w:val="24"/>
            <w:lang w:val="en-US"/>
          </w:rPr>
          <w:delText xml:space="preserve"> </w:delText>
        </w:r>
        <w:r w:rsidRPr="00C67C7F" w:rsidDel="00B108F8">
          <w:rPr>
            <w:noProof/>
            <w:sz w:val="24"/>
            <w:szCs w:val="24"/>
            <w:lang w:val="en-US"/>
          </w:rPr>
          <w:fldChar w:fldCharType="begin">
            <w:fldData xml:space="preserve">PEVuZE5vdGU+PENpdGU+PEF1dGhvcj5DbGVsYW5kLUh1YW5nPC9BdXRob3I+PFllYXI+MjAxNDwv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</w:fldData>
          </w:fldChar>
        </w:r>
        <w:r w:rsidR="003C33CA" w:rsidRPr="00A3659F" w:rsidDel="00B108F8">
          <w:rPr>
            <w:noProof/>
            <w:sz w:val="24"/>
            <w:szCs w:val="24"/>
            <w:lang w:val="en-US"/>
          </w:rPr>
          <w:delInstrText xml:space="preserve"> ADDIN EN.CITE </w:delInstrText>
        </w:r>
        <w:r w:rsidR="003C33CA" w:rsidRPr="00A3659F" w:rsidDel="00B108F8">
          <w:rPr>
            <w:noProof/>
            <w:sz w:val="24"/>
            <w:szCs w:val="24"/>
            <w:lang w:val="en-US"/>
          </w:rPr>
          <w:fldChar w:fldCharType="begin">
            <w:fldData xml:space="preserve">PEVuZE5vdGU+PENpdGU+PEF1dGhvcj5DbGVsYW5kLUh1YW5nPC9BdXRob3I+PFllYXI+MjAxNDwv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</w:fldData>
          </w:fldChar>
        </w:r>
        <w:r w:rsidR="003C33CA" w:rsidRPr="00A3659F" w:rsidDel="00B108F8">
          <w:rPr>
            <w:noProof/>
            <w:sz w:val="24"/>
            <w:szCs w:val="24"/>
            <w:lang w:val="en-US"/>
          </w:rPr>
          <w:delInstrText xml:space="preserve"> ADDIN EN.CITE.DATA </w:delInstrText>
        </w:r>
        <w:r w:rsidR="003C33CA" w:rsidRPr="00A3659F" w:rsidDel="00B108F8">
          <w:rPr>
            <w:noProof/>
            <w:sz w:val="24"/>
            <w:szCs w:val="24"/>
            <w:lang w:val="en-US"/>
          </w:rPr>
        </w:r>
        <w:r w:rsidR="003C33CA" w:rsidRPr="00A3659F" w:rsidDel="00B108F8">
          <w:rPr>
            <w:noProof/>
            <w:sz w:val="24"/>
            <w:szCs w:val="24"/>
            <w:lang w:val="en-US"/>
          </w:rPr>
          <w:fldChar w:fldCharType="end"/>
        </w:r>
        <w:r w:rsidRPr="00C67C7F" w:rsidDel="00B108F8">
          <w:rPr>
            <w:noProof/>
            <w:sz w:val="24"/>
            <w:szCs w:val="24"/>
            <w:lang w:val="en-US"/>
          </w:rPr>
        </w:r>
        <w:r w:rsidRPr="00C67C7F" w:rsidDel="00B108F8">
          <w:rPr>
            <w:noProof/>
            <w:sz w:val="24"/>
            <w:szCs w:val="24"/>
            <w:lang w:val="en-US"/>
          </w:rPr>
          <w:fldChar w:fldCharType="separate"/>
        </w:r>
        <w:r w:rsidR="003C33CA" w:rsidDel="00B108F8">
          <w:rPr>
            <w:noProof/>
            <w:sz w:val="24"/>
            <w:szCs w:val="24"/>
            <w:lang w:val="en-US"/>
          </w:rPr>
          <w:delText>[</w:delText>
        </w:r>
        <w:r w:rsidR="00547E23" w:rsidDel="00B108F8">
          <w:fldChar w:fldCharType="begin"/>
        </w:r>
        <w:r w:rsidR="00547E23" w:rsidDel="00B108F8">
          <w:delInstrText xml:space="preserve"> HYPERLINK \l "_ENREF_15" \o "Spanoudakis, 2005 #33" </w:delInstrText>
        </w:r>
        <w:r w:rsidR="00547E23" w:rsidDel="00B108F8">
          <w:fldChar w:fldCharType="separate"/>
        </w:r>
        <w:r w:rsidR="006A58FF" w:rsidDel="00B108F8">
          <w:rPr>
            <w:noProof/>
            <w:sz w:val="24"/>
            <w:szCs w:val="24"/>
            <w:lang w:val="en-US"/>
          </w:rPr>
          <w:delText>15</w:delText>
        </w:r>
        <w:r w:rsidR="00547E23" w:rsidDel="00B108F8">
          <w:rPr>
            <w:noProof/>
            <w:sz w:val="24"/>
            <w:szCs w:val="24"/>
            <w:lang w:val="en-US"/>
          </w:rPr>
          <w:fldChar w:fldCharType="end"/>
        </w:r>
        <w:r w:rsidR="003C33CA" w:rsidDel="00B108F8">
          <w:rPr>
            <w:noProof/>
            <w:sz w:val="24"/>
            <w:szCs w:val="24"/>
            <w:lang w:val="en-US"/>
          </w:rPr>
          <w:delText xml:space="preserve">, </w:delText>
        </w:r>
        <w:r w:rsidR="00547E23" w:rsidDel="00B108F8">
          <w:fldChar w:fldCharType="begin"/>
        </w:r>
        <w:r w:rsidR="00547E23" w:rsidDel="00B108F8">
          <w:delInstrText xml:space="preserve"> HYPERLINK \l "_ENREF_43" \o "Ramesh, 1993 #5" </w:delInstrText>
        </w:r>
        <w:r w:rsidR="00547E23" w:rsidDel="00B108F8">
          <w:fldChar w:fldCharType="separate"/>
        </w:r>
        <w:r w:rsidR="006A58FF" w:rsidDel="00B108F8">
          <w:rPr>
            <w:noProof/>
            <w:sz w:val="24"/>
            <w:szCs w:val="24"/>
            <w:lang w:val="en-US"/>
          </w:rPr>
          <w:delText>43</w:delText>
        </w:r>
        <w:r w:rsidR="00547E23" w:rsidDel="00B108F8">
          <w:rPr>
            <w:noProof/>
            <w:sz w:val="24"/>
            <w:szCs w:val="24"/>
            <w:lang w:val="en-US"/>
          </w:rPr>
          <w:fldChar w:fldCharType="end"/>
        </w:r>
        <w:r w:rsidR="003C33CA" w:rsidDel="00B108F8">
          <w:rPr>
            <w:noProof/>
            <w:sz w:val="24"/>
            <w:szCs w:val="24"/>
            <w:lang w:val="en-US"/>
          </w:rPr>
          <w:delText xml:space="preserve">, </w:delText>
        </w:r>
        <w:r w:rsidR="00547E23" w:rsidDel="00B108F8">
          <w:fldChar w:fldCharType="begin"/>
        </w:r>
        <w:r w:rsidR="00547E23" w:rsidDel="00B108F8">
          <w:delInstrText xml:space="preserve"> HYPERLINK \l "_ENREF_49" \o "Cleland-Huang, 2014 #10" </w:delInstrText>
        </w:r>
        <w:r w:rsidR="00547E23" w:rsidDel="00B108F8">
          <w:fldChar w:fldCharType="separate"/>
        </w:r>
        <w:r w:rsidR="006A58FF" w:rsidDel="00B108F8">
          <w:rPr>
            <w:noProof/>
            <w:sz w:val="24"/>
            <w:szCs w:val="24"/>
            <w:lang w:val="en-US"/>
          </w:rPr>
          <w:delText>49</w:delText>
        </w:r>
        <w:r w:rsidR="00547E23" w:rsidDel="00B108F8">
          <w:rPr>
            <w:noProof/>
            <w:sz w:val="24"/>
            <w:szCs w:val="24"/>
            <w:lang w:val="en-US"/>
          </w:rPr>
          <w:fldChar w:fldCharType="end"/>
        </w:r>
        <w:r w:rsidR="003C33CA" w:rsidDel="00B108F8">
          <w:rPr>
            <w:noProof/>
            <w:sz w:val="24"/>
            <w:szCs w:val="24"/>
            <w:lang w:val="en-US"/>
          </w:rPr>
          <w:delText xml:space="preserve">, </w:delText>
        </w:r>
        <w:r w:rsidR="00547E23" w:rsidDel="00B108F8">
          <w:fldChar w:fldCharType="begin"/>
        </w:r>
        <w:r w:rsidR="00547E23" w:rsidRPr="00A3659F" w:rsidDel="00B108F8">
          <w:delInstrText xml:space="preserve"> HYPERLINK \l "_ENREF_50" \o "LindVall, 1996 #71" </w:delInstrText>
        </w:r>
        <w:r w:rsidR="00547E23" w:rsidDel="00B108F8">
          <w:fldChar w:fldCharType="separate"/>
        </w:r>
        <w:r w:rsidR="006A58FF" w:rsidRPr="00A3659F" w:rsidDel="00B108F8">
          <w:rPr>
            <w:noProof/>
            <w:sz w:val="24"/>
            <w:szCs w:val="24"/>
            <w:lang w:val="en-US"/>
          </w:rPr>
          <w:delText>50</w:delText>
        </w:r>
        <w:r w:rsidR="00547E23" w:rsidDel="00B108F8">
          <w:rPr>
            <w:noProof/>
            <w:sz w:val="24"/>
            <w:szCs w:val="24"/>
            <w:lang w:val="en-US"/>
          </w:rPr>
          <w:fldChar w:fldCharType="end"/>
        </w:r>
        <w:r w:rsidR="003C33CA" w:rsidDel="00B108F8">
          <w:rPr>
            <w:noProof/>
            <w:sz w:val="24"/>
            <w:szCs w:val="24"/>
            <w:lang w:val="en-US"/>
          </w:rPr>
          <w:delText>]</w:delText>
        </w:r>
        <w:r w:rsidRPr="00C67C7F" w:rsidDel="00B108F8">
          <w:rPr>
            <w:noProof/>
            <w:sz w:val="24"/>
            <w:szCs w:val="24"/>
            <w:lang w:val="en-US"/>
          </w:rPr>
          <w:fldChar w:fldCharType="end"/>
        </w:r>
      </w:del>
      <w:r w:rsidRPr="00C67C7F">
        <w:rPr>
          <w:noProof/>
          <w:sz w:val="24"/>
          <w:szCs w:val="24"/>
          <w:lang w:val="en-US"/>
        </w:rPr>
        <w:t>. Horizontal traceability refers to tracing artifacts created in the same system lifecycle phase, or at the same level of abstraction. For instance, tracing two requirements based on the ‘derived from’ relationship is horizontal. Vertical traceability refers to tracing artifacts created in different phases or at different levels of abstraction,</w:t>
      </w:r>
      <w:r w:rsidRPr="00C67C7F">
        <w:rPr>
          <w:sz w:val="24"/>
          <w:szCs w:val="24"/>
        </w:rPr>
        <w:t xml:space="preserve"> such as tracing a requirement in the requirement specification phase to a test case in the testing phase.</w:t>
      </w:r>
    </w:p>
    <w:p w14:paraId="0786416C" w14:textId="1A249B85"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In </w:t>
      </w:r>
      <w:r w:rsidR="00A64F3E">
        <w:rPr>
          <w:rFonts w:ascii="Times New Roman" w:hAnsi="Times New Roman"/>
        </w:rPr>
        <w:t>Model Driven Engineering</w:t>
      </w:r>
      <w:r w:rsidRPr="00C67C7F">
        <w:rPr>
          <w:rFonts w:ascii="Times New Roman" w:hAnsi="Times New Roman"/>
        </w:rPr>
        <w:t xml:space="preserve">, the notion of traceability is typically restricted to </w:t>
      </w:r>
      <w:r w:rsidRPr="00C67C7F">
        <w:rPr>
          <w:rFonts w:ascii="Times New Roman" w:hAnsi="Times New Roman"/>
          <w:noProof/>
        </w:rPr>
        <w:t>model</w:t>
      </w:r>
      <w:r w:rsidRPr="00C67C7F">
        <w:rPr>
          <w:rFonts w:ascii="Times New Roman" w:hAnsi="Times New Roman"/>
        </w:rPr>
        <w:t xml:space="preserve"> transformations where abstract models for requirements are transformed into more concrete models or Platform-Specific models. Aizenbud-Reshef </w:t>
      </w:r>
      <w:ins w:id="1637" w:author="Nasser Mustafa [2]" w:date="2018-09-16T16:15:00Z">
        <w:r w:rsidR="00DB3FD3">
          <w:rPr>
            <w:rFonts w:ascii="Times New Roman" w:hAnsi="Times New Roman"/>
          </w:rPr>
          <w:fldChar w:fldCharType="begin" w:fldLock="1"/>
        </w:r>
      </w:ins>
      <w:r w:rsidR="00B050F0">
        <w:rPr>
          <w:rFonts w:ascii="Times New Roman" w:hAnsi="Times New Roman"/>
        </w:rPr>
        <w:instrText>ADDIN CSL_CITATION {"citationItems":[{"id":"ITEM-1","itemData":{"author":[{"dropping-particle":"","family":"Aizenbud-Reshef","given":"Neta","non-dropping-particle":"","parse-names":false,"suffix":""},{"dropping-particle":"","family":"Rubin","given":"Julia","non-dropping-particle":"","parse-names":false,"suffix":""},{"dropping-particle":"","family":"Shaham-Gafni","given":"Yael","non-dropping-particle":"","parse-names":false,"suffix":""}],"container-title":"IBM Systems Journal - Model-driven software development","id":"ITEM-1","issue":"3","issued":{"date-parts":[["2006"]]},"page":"515-526","title":"Model traceability","type":"article-journal","volume":"45"},"uris":["http://www.mendeley.com/documents/?uuid=f2635ccd-4074-4975-be96-fd252720ffd9"]}],"mendeley":{"formattedCitation":"[21]","plainTextFormattedCitation":"[21]","previouslyFormattedCitation":"[21]"},"properties":{"noteIndex":0},"schema":"https://github.com/citation-style-language/schema/raw/master/csl-citation.json"}</w:instrText>
      </w:r>
      <w:r w:rsidR="00DB3FD3">
        <w:rPr>
          <w:rFonts w:ascii="Times New Roman" w:hAnsi="Times New Roman"/>
        </w:rPr>
        <w:fldChar w:fldCharType="separate"/>
      </w:r>
      <w:r w:rsidR="00627C91" w:rsidRPr="00627C91">
        <w:rPr>
          <w:rFonts w:ascii="Times New Roman" w:hAnsi="Times New Roman"/>
          <w:noProof/>
        </w:rPr>
        <w:t>[21]</w:t>
      </w:r>
      <w:ins w:id="1638" w:author="Nasser Mustafa [2]" w:date="2018-09-16T16:15:00Z">
        <w:r w:rsidR="00DB3FD3">
          <w:rPr>
            <w:rFonts w:ascii="Times New Roman" w:hAnsi="Times New Roman"/>
          </w:rPr>
          <w:fldChar w:fldCharType="end"/>
        </w:r>
      </w:ins>
      <w:del w:id="1639" w:author="Nasser Mustafa [2]" w:date="2018-09-16T16:15:00Z">
        <w:r w:rsidRPr="00C67C7F" w:rsidDel="00DB3FD3">
          <w:rPr>
            <w:rFonts w:ascii="Times New Roman" w:hAnsi="Times New Roman"/>
          </w:rPr>
          <w:fldChar w:fldCharType="begin"/>
        </w:r>
        <w:r w:rsidR="003C33CA" w:rsidRPr="00A3659F" w:rsidDel="00DB3FD3">
          <w:rPr>
            <w:rFonts w:ascii="Times New Roman" w:hAnsi="Times New Roman"/>
          </w:rPr>
          <w:delInstrText xml:space="preserve"> ADDIN EN.CITE &lt;EndNote&gt;&lt;Cite&gt;&lt;Author&gt;Aizenbud-Reshef&lt;/Author&gt;&lt;Year&gt;2006&lt;/Year&gt;&lt;RecNum&gt;32&lt;/RecNum&gt;&lt;DisplayText&gt;[51]&lt;/DisplayText&gt;&lt;record&gt;&lt;rec-number&gt;32&lt;/rec-number&gt;&lt;foreign-keys&gt;&lt;key app="EN" db-id="0fvexaz05rtvw1esxaavpvrkv5f5s0ptttfs"&gt;32&lt;/key&gt;&lt;/foreign-keys&gt;&lt;ref-type name="Journal Article"&gt;17&lt;/ref-type&gt;&lt;contributors&gt;&lt;authors&gt;&lt;author&gt;Aizenbud-Reshef, N.&lt;/author&gt;&lt;author&gt;Nolan, B.T.&lt;/author&gt;&lt;author&gt;Rubin, J.&lt;/author&gt;&lt;author&gt;Shaham-Gafni, Y.&lt;/author&gt;&lt;/authors&gt;&lt;/contributors&gt;&lt;titles&gt;&lt;title&gt;Model traceability &lt;/title&gt;&lt;secondary-title&gt;IBM Systems Journal&lt;/secondary-title&gt;&lt;short-title&gt;IBM Syst. J.&lt;/short-title&gt;&lt;/titles&gt;&lt;pages&gt;515–526 &lt;/pages&gt;&lt;volume&gt;45&lt;/volume&gt;&lt;number&gt;3&lt;/number&gt;&lt;dates&gt;&lt;year&gt;2006&lt;/year&gt;&lt;/dates&gt;&lt;urls&gt;&lt;/urls&gt;&lt;/record&gt;&lt;/Cite&gt;&lt;/EndNote&gt;</w:delInstrText>
        </w:r>
        <w:r w:rsidRPr="00C67C7F" w:rsidDel="00DB3FD3">
          <w:rPr>
            <w:rFonts w:ascii="Times New Roman" w:hAnsi="Times New Roman"/>
          </w:rPr>
          <w:fldChar w:fldCharType="separate"/>
        </w:r>
        <w:r w:rsidR="003C33CA" w:rsidRPr="00A3659F" w:rsidDel="00DB3FD3">
          <w:rPr>
            <w:rFonts w:ascii="Times New Roman" w:hAnsi="Times New Roman"/>
            <w:noProof/>
          </w:rPr>
          <w:delText>[</w:delText>
        </w:r>
        <w:r w:rsidR="00547E23" w:rsidRPr="00A3659F" w:rsidDel="00DB3FD3">
          <w:fldChar w:fldCharType="begin"/>
        </w:r>
        <w:r w:rsidR="00547E23" w:rsidRPr="00A3659F" w:rsidDel="00DB3FD3">
          <w:delInstrText xml:space="preserve"> HYPERLINK \l "_ENREF_51" \o "Aizenbud-Reshef, 2006 #32" </w:delInstrText>
        </w:r>
        <w:r w:rsidR="00547E23" w:rsidRPr="00A3659F" w:rsidDel="00DB3FD3">
          <w:fldChar w:fldCharType="separate"/>
        </w:r>
        <w:r w:rsidR="006A58FF" w:rsidRPr="00A3659F" w:rsidDel="00DB3FD3">
          <w:rPr>
            <w:rFonts w:ascii="Times New Roman" w:hAnsi="Times New Roman"/>
            <w:noProof/>
          </w:rPr>
          <w:delText>51</w:delText>
        </w:r>
        <w:r w:rsidR="00547E23" w:rsidRPr="00A3659F" w:rsidDel="00DB3FD3">
          <w:rPr>
            <w:rFonts w:ascii="Times New Roman" w:hAnsi="Times New Roman"/>
            <w:noProof/>
          </w:rPr>
          <w:fldChar w:fldCharType="end"/>
        </w:r>
        <w:r w:rsidR="003C33CA" w:rsidRPr="00A3659F" w:rsidDel="00DB3FD3">
          <w:rPr>
            <w:rFonts w:ascii="Times New Roman" w:hAnsi="Times New Roman"/>
            <w:noProof/>
          </w:rPr>
          <w:delText>]</w:delText>
        </w:r>
        <w:r w:rsidRPr="00C67C7F" w:rsidDel="00DB3FD3">
          <w:rPr>
            <w:rFonts w:ascii="Times New Roman" w:hAnsi="Times New Roman"/>
          </w:rPr>
          <w:fldChar w:fldCharType="end"/>
        </w:r>
      </w:del>
      <w:r w:rsidRPr="00C67C7F">
        <w:rPr>
          <w:rFonts w:ascii="Times New Roman" w:hAnsi="Times New Roman"/>
        </w:rPr>
        <w:t xml:space="preserve"> extended </w:t>
      </w:r>
      <w:r w:rsidRPr="00C67C7F">
        <w:rPr>
          <w:rFonts w:ascii="Times New Roman" w:hAnsi="Times New Roman"/>
          <w:noProof/>
        </w:rPr>
        <w:t>Gotel</w:t>
      </w:r>
      <w:r w:rsidRPr="00C67C7F">
        <w:rPr>
          <w:rFonts w:ascii="Times New Roman" w:hAnsi="Times New Roman"/>
        </w:rPr>
        <w:t xml:space="preserve"> </w:t>
      </w:r>
      <w:r w:rsidR="00B223A0">
        <w:rPr>
          <w:rFonts w:ascii="Times New Roman" w:hAnsi="Times New Roman"/>
        </w:rPr>
        <w:t>definition</w:t>
      </w:r>
      <w:ins w:id="1640" w:author="Nasser Mustafa [2]" w:date="2018-09-16T16:15:00Z">
        <w:r w:rsidR="00DB3FD3">
          <w:rPr>
            <w:rFonts w:ascii="Times New Roman" w:hAnsi="Times New Roman"/>
          </w:rPr>
          <w:t xml:space="preserve"> </w:t>
        </w:r>
        <w:r w:rsidR="00DB3FD3">
          <w:rPr>
            <w:rFonts w:ascii="Times New Roman" w:hAnsi="Times New Roman"/>
          </w:rPr>
          <w:fldChar w:fldCharType="begin" w:fldLock="1"/>
        </w:r>
      </w:ins>
      <w:r w:rsidR="00B050F0">
        <w:rPr>
          <w:rFonts w:ascii="Times New Roman" w:hAnsi="Times New Roman"/>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mendeley":{"formattedCitation":"[18]","plainTextFormattedCitation":"[18]","previouslyFormattedCitation":"[18]"},"properties":{"noteIndex":0},"schema":"https://github.com/citation-style-language/schema/raw/master/csl-citation.json"}</w:instrText>
      </w:r>
      <w:r w:rsidR="00DB3FD3">
        <w:rPr>
          <w:rFonts w:ascii="Times New Roman" w:hAnsi="Times New Roman"/>
        </w:rPr>
        <w:fldChar w:fldCharType="separate"/>
      </w:r>
      <w:r w:rsidR="00627C91" w:rsidRPr="00627C91">
        <w:rPr>
          <w:rFonts w:ascii="Times New Roman" w:hAnsi="Times New Roman"/>
          <w:noProof/>
        </w:rPr>
        <w:t>[18]</w:t>
      </w:r>
      <w:ins w:id="1641" w:author="Nasser Mustafa [2]" w:date="2018-09-16T16:15:00Z">
        <w:r w:rsidR="00DB3FD3">
          <w:rPr>
            <w:rFonts w:ascii="Times New Roman" w:hAnsi="Times New Roman"/>
          </w:rPr>
          <w:fldChar w:fldCharType="end"/>
        </w:r>
      </w:ins>
      <w:del w:id="1642" w:author="Nasser Mustafa [2]" w:date="2018-09-16T16:15:00Z">
        <w:r w:rsidR="00B223A0" w:rsidDel="00DB3FD3">
          <w:rPr>
            <w:rFonts w:ascii="Times New Roman" w:hAnsi="Times New Roman"/>
          </w:rPr>
          <w:delText xml:space="preserve"> </w:delText>
        </w:r>
        <w:r w:rsidRPr="00C67C7F" w:rsidDel="00DB3FD3">
          <w:rPr>
            <w:rFonts w:ascii="Times New Roman" w:hAnsi="Times New Roman"/>
          </w:rPr>
          <w:fldChar w:fldCharType="begin"/>
        </w:r>
        <w:r w:rsidR="00A300CB" w:rsidRPr="00A3659F" w:rsidDel="00DB3FD3">
          <w:rPr>
            <w:rFonts w:ascii="Times New Roman" w:hAnsi="Times New Roman"/>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C67C7F" w:rsidDel="00DB3FD3">
          <w:rPr>
            <w:rFonts w:ascii="Times New Roman" w:hAnsi="Times New Roman"/>
          </w:rPr>
          <w:fldChar w:fldCharType="separate"/>
        </w:r>
        <w:r w:rsidR="00A300CB" w:rsidRPr="00A3659F" w:rsidDel="00DB3FD3">
          <w:rPr>
            <w:rFonts w:ascii="Times New Roman" w:hAnsi="Times New Roman"/>
            <w:noProof/>
          </w:rPr>
          <w:delText>[</w:delText>
        </w:r>
        <w:r w:rsidR="00547E23" w:rsidRPr="00A3659F" w:rsidDel="00DB3FD3">
          <w:fldChar w:fldCharType="begin"/>
        </w:r>
        <w:r w:rsidR="00547E23" w:rsidRPr="00A3659F" w:rsidDel="00DB3FD3">
          <w:delInstrText xml:space="preserve"> HYPERLINK \l "_ENREF_7" \o "Gotel, 1994 #26" </w:delInstrText>
        </w:r>
        <w:r w:rsidR="00547E23" w:rsidRPr="00A3659F" w:rsidDel="00DB3FD3">
          <w:fldChar w:fldCharType="separate"/>
        </w:r>
        <w:r w:rsidR="006A58FF" w:rsidRPr="00A3659F" w:rsidDel="00DB3FD3">
          <w:rPr>
            <w:rFonts w:ascii="Times New Roman" w:hAnsi="Times New Roman"/>
            <w:noProof/>
          </w:rPr>
          <w:delText>7</w:delText>
        </w:r>
        <w:r w:rsidR="00547E23" w:rsidRPr="00A3659F" w:rsidDel="00DB3FD3">
          <w:rPr>
            <w:rFonts w:ascii="Times New Roman" w:hAnsi="Times New Roman"/>
            <w:noProof/>
          </w:rPr>
          <w:fldChar w:fldCharType="end"/>
        </w:r>
        <w:r w:rsidR="00A300CB" w:rsidRPr="00A3659F" w:rsidDel="00DB3FD3">
          <w:rPr>
            <w:rFonts w:ascii="Times New Roman" w:hAnsi="Times New Roman"/>
            <w:noProof/>
          </w:rPr>
          <w:delText>]</w:delText>
        </w:r>
        <w:r w:rsidRPr="00C67C7F" w:rsidDel="00DB3FD3">
          <w:rPr>
            <w:rFonts w:ascii="Times New Roman" w:hAnsi="Times New Roman"/>
          </w:rPr>
          <w:fldChar w:fldCharType="end"/>
        </w:r>
      </w:del>
      <w:r w:rsidRPr="00C67C7F">
        <w:rPr>
          <w:rFonts w:ascii="Times New Roman" w:hAnsi="Times New Roman"/>
        </w:rPr>
        <w:t xml:space="preserve"> of </w:t>
      </w:r>
      <w:del w:id="1643" w:author="Yvan Labiche" w:date="2018-09-07T21:31:00Z">
        <w:r w:rsidR="008D1DF9" w:rsidDel="004C0003">
          <w:rPr>
            <w:rFonts w:ascii="Times New Roman" w:hAnsi="Times New Roman"/>
          </w:rPr>
          <w:delText>Requirement Engineering</w:delText>
        </w:r>
      </w:del>
      <w:ins w:id="1644" w:author="Yvan Labiche" w:date="2018-09-07T21:31:00Z">
        <w:r w:rsidR="004C0003">
          <w:rPr>
            <w:rFonts w:ascii="Times New Roman" w:hAnsi="Times New Roman"/>
          </w:rPr>
          <w:t>Requirements Engineering</w:t>
        </w:r>
      </w:ins>
      <w:r w:rsidRPr="00C67C7F">
        <w:rPr>
          <w:rFonts w:ascii="Times New Roman" w:hAnsi="Times New Roman"/>
        </w:rPr>
        <w:t xml:space="preserve"> traceability to </w:t>
      </w:r>
      <w:r w:rsidR="00A64F3E">
        <w:rPr>
          <w:rFonts w:ascii="Times New Roman" w:hAnsi="Times New Roman"/>
        </w:rPr>
        <w:t>Model Driven Engineering</w:t>
      </w:r>
      <w:r w:rsidRPr="00C67C7F">
        <w:rPr>
          <w:rFonts w:ascii="Times New Roman" w:hAnsi="Times New Roman"/>
        </w:rPr>
        <w:t xml:space="preserve"> traceability as “any relationship that exists between artifacts involved in the software engineering life cycle.” This definition encompasses the explicit links that are generated during model </w:t>
      </w:r>
      <w:r w:rsidRPr="00C67C7F">
        <w:rPr>
          <w:rFonts w:ascii="Times New Roman" w:hAnsi="Times New Roman"/>
          <w:noProof/>
        </w:rPr>
        <w:t>transformation</w:t>
      </w:r>
      <w:r w:rsidRPr="00C67C7F">
        <w:rPr>
          <w:rFonts w:ascii="Times New Roman" w:hAnsi="Times New Roman"/>
        </w:rPr>
        <w:t xml:space="preserve"> or the implicit links that can be manually specified and computed based on history or </w:t>
      </w:r>
      <w:r w:rsidRPr="00C67C7F">
        <w:rPr>
          <w:rFonts w:ascii="Times New Roman" w:hAnsi="Times New Roman"/>
          <w:noProof/>
        </w:rPr>
        <w:t>existing</w:t>
      </w:r>
      <w:r w:rsidRPr="00C67C7F">
        <w:rPr>
          <w:rFonts w:ascii="Times New Roman" w:hAnsi="Times New Roman"/>
        </w:rPr>
        <w:t xml:space="preserve"> information such as the information obtained from code dependency analysis</w:t>
      </w:r>
      <w:ins w:id="1645" w:author="Nasser Mustafa [2]" w:date="2018-09-16T16:16:00Z">
        <w:r w:rsidR="00DB3FD3">
          <w:rPr>
            <w:rFonts w:ascii="Times New Roman" w:hAnsi="Times New Roman"/>
          </w:rPr>
          <w:t xml:space="preserve"> </w:t>
        </w:r>
      </w:ins>
      <w:ins w:id="1646" w:author="Nasser Mustafa [2]" w:date="2018-09-16T16:17:00Z">
        <w:r w:rsidR="00DB3FD3">
          <w:rPr>
            <w:rFonts w:ascii="Times New Roman" w:hAnsi="Times New Roman"/>
          </w:rPr>
          <w:fldChar w:fldCharType="begin" w:fldLock="1"/>
        </w:r>
      </w:ins>
      <w:r w:rsidR="00B050F0">
        <w:rPr>
          <w:rFonts w:ascii="Times New Roman" w:hAnsi="Times New Roman"/>
        </w:rPr>
        <w:instrText>ADDIN CSL_CITATION {"citationItems":[{"id":"ITEM-1","itemData":{"author":[{"dropping-particle":"","family":"Letelier","given":"Patricio","non-dropping-particle":"","parse-names":false,"suffix":""},{"dropping-particle":"","family":"Anaya","given":"Victor","non-dropping-particle":"","parse-names":false,"suffix":""}],"container-title":"Information Systems Development Springer ","id":"ITEM-1","issued":{"date-parts":[["2005"]]},"page":"137-148","publisher-place":"USA","title":"Customizing Traceability in a Software Development Process","type":"paper-conference"},"uris":["http://www.mendeley.com/documents/?uuid=fa3b0887-3532-4f80-b7b8-ba045074836c"]}],"mendeley":{"formattedCitation":"[22]","plainTextFormattedCitation":"[22]","previouslyFormattedCitation":"[22]"},"properties":{"noteIndex":0},"schema":"https://github.com/citation-style-language/schema/raw/master/csl-citation.json"}</w:instrText>
      </w:r>
      <w:r w:rsidR="00DB3FD3">
        <w:rPr>
          <w:rFonts w:ascii="Times New Roman" w:hAnsi="Times New Roman"/>
        </w:rPr>
        <w:fldChar w:fldCharType="separate"/>
      </w:r>
      <w:r w:rsidR="00627C91" w:rsidRPr="00627C91">
        <w:rPr>
          <w:rFonts w:ascii="Times New Roman" w:hAnsi="Times New Roman"/>
          <w:noProof/>
        </w:rPr>
        <w:t>[22]</w:t>
      </w:r>
      <w:ins w:id="1647" w:author="Nasser Mustafa [2]" w:date="2018-09-16T16:17:00Z">
        <w:r w:rsidR="00DB3FD3">
          <w:rPr>
            <w:rFonts w:ascii="Times New Roman" w:hAnsi="Times New Roman"/>
          </w:rPr>
          <w:fldChar w:fldCharType="end"/>
        </w:r>
      </w:ins>
      <w:del w:id="1648" w:author="Nasser Mustafa [2]" w:date="2018-09-16T16:16:00Z">
        <w:r w:rsidRPr="00C67C7F" w:rsidDel="00DB3FD3">
          <w:rPr>
            <w:rFonts w:ascii="Times New Roman" w:hAnsi="Times New Roman"/>
          </w:rPr>
          <w:delText xml:space="preserve"> </w:delText>
        </w:r>
        <w:r w:rsidRPr="00C67C7F" w:rsidDel="00DB3FD3">
          <w:rPr>
            <w:rFonts w:ascii="Times New Roman" w:hAnsi="Times New Roman"/>
          </w:rPr>
          <w:fldChar w:fldCharType="begin"/>
        </w:r>
        <w:r w:rsidR="003C33CA" w:rsidRPr="00A3659F" w:rsidDel="00DB3FD3">
          <w:rPr>
            <w:rFonts w:ascii="Times New Roman" w:hAnsi="Times New Roman"/>
          </w:rPr>
          <w:delInstrText xml:space="preserve"> ADDIN EN.CITE &lt;EndNote&gt;&lt;Cite&gt;&lt;Author&gt;Letelier&lt;/Author&gt;&lt;Year&gt;2005&lt;/Year&gt;&lt;RecNum&gt;49&lt;/RecNum&gt;&lt;DisplayText&gt;[52]&lt;/DisplayText&gt;&lt;record&gt;&lt;rec-number&gt;49&lt;/rec-number&gt;&lt;foreign-keys&gt;&lt;key app="EN" db-id="0fvexaz05rtvw1esxaavpvrkv5f5s0ptttfs"&gt;49&lt;/key&gt;&lt;/foreign-keys&gt;&lt;ref-type name="Conference Proceedings"&gt;10&lt;/ref-type&gt;&lt;contributors&gt;&lt;authors&gt;&lt;author&gt;Letelier, P.&lt;/author&gt;&lt;author&gt;Navarro, E.&lt;/author&gt;&lt;author&gt;Anaya, V.  &lt;/author&gt;&lt;/authors&gt;&lt;/contributors&gt;&lt;titles&gt;&lt;title&gt;Customizing Traceability in a Software Development Process&lt;/title&gt;&lt;secondary-title&gt;Information Systems Development Springer &lt;/secondary-title&gt;&lt;short-title&gt;ISD&lt;/short-title&gt;&lt;/titles&gt;&lt;pages&gt;137-148&lt;/pages&gt;&lt;dates&gt;&lt;year&gt;2005&lt;/year&gt;&lt;/dates&gt;&lt;pub-location&gt;USA&lt;/pub-location&gt;&lt;urls&gt;&lt;/urls&gt;&lt;/record&gt;&lt;/Cite&gt;&lt;/EndNote&gt;</w:delInstrText>
        </w:r>
        <w:r w:rsidRPr="00C67C7F" w:rsidDel="00DB3FD3">
          <w:rPr>
            <w:rFonts w:ascii="Times New Roman" w:hAnsi="Times New Roman"/>
          </w:rPr>
          <w:fldChar w:fldCharType="separate"/>
        </w:r>
        <w:r w:rsidR="003C33CA" w:rsidRPr="00A3659F" w:rsidDel="00DB3FD3">
          <w:rPr>
            <w:rFonts w:ascii="Times New Roman" w:hAnsi="Times New Roman"/>
            <w:noProof/>
          </w:rPr>
          <w:delText>[</w:delText>
        </w:r>
        <w:r w:rsidR="00547E23" w:rsidRPr="00A3659F" w:rsidDel="00DB3FD3">
          <w:fldChar w:fldCharType="begin"/>
        </w:r>
        <w:r w:rsidR="00547E23" w:rsidRPr="00A3659F" w:rsidDel="00DB3FD3">
          <w:delInstrText xml:space="preserve"> HYPERLINK \l "_ENREF_52" \o "Letelier, 2005 #49" </w:delInstrText>
        </w:r>
        <w:r w:rsidR="00547E23" w:rsidRPr="00A3659F" w:rsidDel="00DB3FD3">
          <w:fldChar w:fldCharType="separate"/>
        </w:r>
        <w:r w:rsidR="006A58FF" w:rsidRPr="00A3659F" w:rsidDel="00DB3FD3">
          <w:rPr>
            <w:rFonts w:ascii="Times New Roman" w:hAnsi="Times New Roman"/>
            <w:noProof/>
          </w:rPr>
          <w:delText>52</w:delText>
        </w:r>
        <w:r w:rsidR="00547E23" w:rsidRPr="00A3659F" w:rsidDel="00DB3FD3">
          <w:rPr>
            <w:rFonts w:ascii="Times New Roman" w:hAnsi="Times New Roman"/>
            <w:noProof/>
          </w:rPr>
          <w:fldChar w:fldCharType="end"/>
        </w:r>
        <w:r w:rsidR="003C33CA" w:rsidRPr="00A3659F" w:rsidDel="00DB3FD3">
          <w:rPr>
            <w:rFonts w:ascii="Times New Roman" w:hAnsi="Times New Roman"/>
            <w:noProof/>
          </w:rPr>
          <w:delText>]</w:delText>
        </w:r>
        <w:r w:rsidRPr="00C67C7F" w:rsidDel="00DB3FD3">
          <w:rPr>
            <w:rFonts w:ascii="Times New Roman" w:hAnsi="Times New Roman"/>
          </w:rPr>
          <w:fldChar w:fldCharType="end"/>
        </w:r>
      </w:del>
      <w:r w:rsidRPr="00C67C7F">
        <w:rPr>
          <w:rFonts w:ascii="Times New Roman" w:hAnsi="Times New Roman"/>
        </w:rPr>
        <w:t xml:space="preserve">. </w:t>
      </w:r>
    </w:p>
    <w:p w14:paraId="44887299" w14:textId="0CAD84C8" w:rsidR="00B97147" w:rsidRPr="00C67C7F" w:rsidRDefault="00740534" w:rsidP="001B582E">
      <w:p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0" distB="0" distL="114300" distR="114300" simplePos="0" relativeHeight="251715584" behindDoc="1" locked="0" layoutInCell="1" allowOverlap="1" wp14:anchorId="1B37B808" wp14:editId="50927624">
                <wp:simplePos x="0" y="0"/>
                <wp:positionH relativeFrom="margin">
                  <wp:align>left</wp:align>
                </wp:positionH>
                <wp:positionV relativeFrom="margin">
                  <wp:align>top</wp:align>
                </wp:positionV>
                <wp:extent cx="5522595" cy="2282825"/>
                <wp:effectExtent l="0" t="0" r="1905" b="3175"/>
                <wp:wrapTopAndBottom/>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2595" cy="2282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0DA8D5" w14:textId="7C7522A8" w:rsidR="00D617FD" w:rsidRPr="00545F55" w:rsidRDefault="00D617FD" w:rsidP="001E2651">
                            <w:pPr>
                              <w:pStyle w:val="Caption"/>
                              <w:rPr>
                                <w:sz w:val="20"/>
                                <w:szCs w:val="20"/>
                              </w:rPr>
                            </w:pPr>
                            <w:bookmarkStart w:id="1649" w:name="_Ref512961544"/>
                            <w:bookmarkStart w:id="1650" w:name="_Toc525723620"/>
                            <w:r w:rsidRPr="00545F55">
                              <w:rPr>
                                <w:sz w:val="20"/>
                                <w:szCs w:val="20"/>
                              </w:rPr>
                              <w:t xml:space="preserve">Table </w:t>
                            </w:r>
                            <w:r w:rsidRPr="00545F55">
                              <w:rPr>
                                <w:sz w:val="20"/>
                                <w:szCs w:val="20"/>
                              </w:rPr>
                              <w:fldChar w:fldCharType="begin"/>
                            </w:r>
                            <w:r w:rsidRPr="00545F55">
                              <w:rPr>
                                <w:sz w:val="20"/>
                                <w:szCs w:val="20"/>
                              </w:rPr>
                              <w:instrText xml:space="preserve"> SEQ Table \* ARABIC </w:instrText>
                            </w:r>
                            <w:r w:rsidRPr="00545F55">
                              <w:rPr>
                                <w:sz w:val="20"/>
                                <w:szCs w:val="20"/>
                              </w:rPr>
                              <w:fldChar w:fldCharType="separate"/>
                            </w:r>
                            <w:r>
                              <w:rPr>
                                <w:noProof/>
                                <w:sz w:val="20"/>
                                <w:szCs w:val="20"/>
                              </w:rPr>
                              <w:t>1</w:t>
                            </w:r>
                            <w:r w:rsidRPr="00545F55">
                              <w:rPr>
                                <w:sz w:val="20"/>
                                <w:szCs w:val="20"/>
                              </w:rPr>
                              <w:fldChar w:fldCharType="end"/>
                            </w:r>
                            <w:bookmarkEnd w:id="1649"/>
                            <w:r w:rsidRPr="00545F55">
                              <w:rPr>
                                <w:sz w:val="20"/>
                                <w:szCs w:val="20"/>
                              </w:rPr>
                              <w:t>: Extended definitions to horizontal and vertical trace links in Systems Engineering</w:t>
                            </w:r>
                            <w:bookmarkEnd w:id="16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3144"/>
                              <w:gridCol w:w="3540"/>
                            </w:tblGrid>
                            <w:tr w:rsidR="00D617FD" w14:paraId="5521C655" w14:textId="77777777" w:rsidTr="0009457F">
                              <w:trPr>
                                <w:cantSplit/>
                                <w:trHeight w:val="572"/>
                                <w:jc w:val="center"/>
                              </w:trPr>
                              <w:tc>
                                <w:tcPr>
                                  <w:tcW w:w="1723" w:type="dxa"/>
                                </w:tcPr>
                                <w:p w14:paraId="6C12BBC2" w14:textId="77777777" w:rsidR="00D617FD" w:rsidRDefault="00D617FD" w:rsidP="0009457F">
                                  <w:pPr>
                                    <w:pStyle w:val="Table"/>
                                    <w:spacing w:before="0" w:after="0"/>
                                    <w:rPr>
                                      <w:rFonts w:eastAsia="SimSun"/>
                                      <w:b/>
                                      <w:bCs/>
                                      <w:sz w:val="32"/>
                                      <w:szCs w:val="32"/>
                                    </w:rPr>
                                  </w:pPr>
                                  <w:r w:rsidRPr="00EA0652">
                                    <w:rPr>
                                      <w:b/>
                                    </w:rPr>
                                    <w:t>Vertical/</w:t>
                                  </w:r>
                                </w:p>
                                <w:p w14:paraId="25B9ED27" w14:textId="77777777" w:rsidR="00D617FD" w:rsidRDefault="00D617FD" w:rsidP="0009457F">
                                  <w:pPr>
                                    <w:pStyle w:val="Table"/>
                                    <w:spacing w:before="0" w:after="0"/>
                                    <w:rPr>
                                      <w:rFonts w:eastAsia="SimSun"/>
                                      <w:b/>
                                      <w:bCs/>
                                      <w:sz w:val="32"/>
                                      <w:szCs w:val="32"/>
                                    </w:rPr>
                                  </w:pPr>
                                  <w:r w:rsidRPr="00EA0652">
                                    <w:rPr>
                                      <w:b/>
                                    </w:rPr>
                                    <w:t>Horizontal</w:t>
                                  </w:r>
                                </w:p>
                              </w:tc>
                              <w:tc>
                                <w:tcPr>
                                  <w:tcW w:w="3169" w:type="dxa"/>
                                </w:tcPr>
                                <w:p w14:paraId="68CBA564" w14:textId="77777777" w:rsidR="00D617FD" w:rsidRDefault="00D617FD" w:rsidP="0009457F">
                                  <w:pPr>
                                    <w:pStyle w:val="Table"/>
                                    <w:spacing w:before="0" w:after="0"/>
                                    <w:rPr>
                                      <w:rFonts w:eastAsia="SimSun"/>
                                      <w:b/>
                                      <w:bCs/>
                                      <w:sz w:val="32"/>
                                      <w:szCs w:val="32"/>
                                    </w:rPr>
                                  </w:pPr>
                                  <w:r w:rsidRPr="00EA0652">
                                    <w:rPr>
                                      <w:b/>
                                    </w:rPr>
                                    <w:t>Micro</w:t>
                                  </w:r>
                                </w:p>
                              </w:tc>
                              <w:tc>
                                <w:tcPr>
                                  <w:tcW w:w="3571" w:type="dxa"/>
                                </w:tcPr>
                                <w:p w14:paraId="6794DE51" w14:textId="77777777" w:rsidR="00D617FD" w:rsidRDefault="00D617FD" w:rsidP="0009457F">
                                  <w:pPr>
                                    <w:pStyle w:val="Table"/>
                                    <w:spacing w:before="0" w:after="0"/>
                                    <w:rPr>
                                      <w:rFonts w:eastAsia="SimSun"/>
                                      <w:b/>
                                      <w:bCs/>
                                      <w:sz w:val="32"/>
                                      <w:szCs w:val="32"/>
                                    </w:rPr>
                                  </w:pPr>
                                  <w:r w:rsidRPr="00EA0652">
                                    <w:rPr>
                                      <w:b/>
                                    </w:rPr>
                                    <w:t>Macro</w:t>
                                  </w:r>
                                </w:p>
                              </w:tc>
                            </w:tr>
                            <w:tr w:rsidR="00D617FD" w14:paraId="3204ADE8" w14:textId="77777777" w:rsidTr="0009457F">
                              <w:trPr>
                                <w:trHeight w:val="1059"/>
                                <w:jc w:val="center"/>
                              </w:trPr>
                              <w:tc>
                                <w:tcPr>
                                  <w:tcW w:w="1723" w:type="dxa"/>
                                </w:tcPr>
                                <w:p w14:paraId="0BC27CDB" w14:textId="77777777" w:rsidR="00D617FD" w:rsidRDefault="00D617FD" w:rsidP="0009457F">
                                  <w:pPr>
                                    <w:pStyle w:val="Table"/>
                                    <w:spacing w:before="0" w:after="0"/>
                                    <w:rPr>
                                      <w:b/>
                                      <w:bCs/>
                                    </w:rPr>
                                  </w:pPr>
                                  <w:r w:rsidRPr="005A6345">
                                    <w:t xml:space="preserve">Intra </w:t>
                                  </w:r>
                                </w:p>
                              </w:tc>
                              <w:tc>
                                <w:tcPr>
                                  <w:tcW w:w="3169" w:type="dxa"/>
                                </w:tcPr>
                                <w:p w14:paraId="3F3C8618" w14:textId="77777777" w:rsidR="00D617FD" w:rsidRDefault="00D617FD" w:rsidP="0009457F">
                                  <w:pPr>
                                    <w:pStyle w:val="Table"/>
                                    <w:spacing w:before="0" w:after="0"/>
                                    <w:rPr>
                                      <w:b/>
                                      <w:bCs/>
                                    </w:rPr>
                                  </w:pPr>
                                  <w:r w:rsidRPr="005A6345">
                                    <w:t xml:space="preserve">Within system description and within system levels of decomposition </w:t>
                                  </w:r>
                                </w:p>
                              </w:tc>
                              <w:tc>
                                <w:tcPr>
                                  <w:tcW w:w="3571" w:type="dxa"/>
                                </w:tcPr>
                                <w:p w14:paraId="0FF12AD4" w14:textId="77777777" w:rsidR="00D617FD" w:rsidRDefault="00D617FD" w:rsidP="0009457F">
                                  <w:pPr>
                                    <w:pStyle w:val="Table"/>
                                    <w:spacing w:before="0" w:after="0"/>
                                    <w:rPr>
                                      <w:b/>
                                      <w:bCs/>
                                    </w:rPr>
                                  </w:pPr>
                                  <w:r w:rsidRPr="005A6345">
                                    <w:t>Within system description and across system levels of decomposition</w:t>
                                  </w:r>
                                </w:p>
                              </w:tc>
                            </w:tr>
                            <w:tr w:rsidR="00D617FD" w14:paraId="626ECB71" w14:textId="77777777" w:rsidTr="0009457F">
                              <w:trPr>
                                <w:trHeight w:val="1140"/>
                                <w:jc w:val="center"/>
                              </w:trPr>
                              <w:tc>
                                <w:tcPr>
                                  <w:tcW w:w="1723" w:type="dxa"/>
                                </w:tcPr>
                                <w:p w14:paraId="78905B2B" w14:textId="77777777" w:rsidR="00D617FD" w:rsidRDefault="00D617FD" w:rsidP="0009457F">
                                  <w:pPr>
                                    <w:pStyle w:val="Table"/>
                                    <w:spacing w:before="0" w:after="0"/>
                                    <w:rPr>
                                      <w:b/>
                                      <w:bCs/>
                                    </w:rPr>
                                  </w:pPr>
                                  <w:r w:rsidRPr="005A6345">
                                    <w:t xml:space="preserve">Inter </w:t>
                                  </w:r>
                                </w:p>
                              </w:tc>
                              <w:tc>
                                <w:tcPr>
                                  <w:tcW w:w="3169" w:type="dxa"/>
                                </w:tcPr>
                                <w:p w14:paraId="5506822C" w14:textId="77777777" w:rsidR="00D617FD" w:rsidRDefault="00D617FD" w:rsidP="0009457F">
                                  <w:pPr>
                                    <w:pStyle w:val="Table"/>
                                    <w:spacing w:before="0" w:after="0"/>
                                    <w:rPr>
                                      <w:b/>
                                      <w:bCs/>
                                    </w:rPr>
                                  </w:pPr>
                                  <w:r w:rsidRPr="005A6345">
                                    <w:t>Across system description and within system levels of decomposition.</w:t>
                                  </w:r>
                                </w:p>
                              </w:tc>
                              <w:tc>
                                <w:tcPr>
                                  <w:tcW w:w="3571" w:type="dxa"/>
                                </w:tcPr>
                                <w:p w14:paraId="75BCAE11" w14:textId="77777777" w:rsidR="00D617FD" w:rsidRDefault="00D617FD" w:rsidP="0009457F">
                                  <w:pPr>
                                    <w:pStyle w:val="Table"/>
                                    <w:spacing w:before="0" w:after="0"/>
                                    <w:rPr>
                                      <w:b/>
                                      <w:bCs/>
                                    </w:rPr>
                                  </w:pPr>
                                  <w:r w:rsidRPr="005A6345">
                                    <w:t>Across system description and across system levels of decomposition.</w:t>
                                  </w:r>
                                </w:p>
                              </w:tc>
                            </w:tr>
                          </w:tbl>
                          <w:p w14:paraId="4F7FA543" w14:textId="77777777" w:rsidR="00D617FD" w:rsidRDefault="00D617FD" w:rsidP="001E265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7B808" id="_x0000_t202" coordsize="21600,21600" o:spt="202" path="m,l,21600r21600,l21600,xe">
                <v:stroke joinstyle="miter"/>
                <v:path gradientshapeok="t" o:connecttype="rect"/>
              </v:shapetype>
              <v:shape id="Text Box 4" o:spid="_x0000_s1026" type="#_x0000_t202" style="position:absolute;left:0;text-align:left;margin-left:0;margin-top:0;width:434.85pt;height:179.75pt;z-index:-25160089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" stroked="f">
                <v:textbox>
                  <w:txbxContent>
                    <w:p w14:paraId="090DA8D5" w14:textId="7C7522A8" w:rsidR="00D617FD" w:rsidRPr="00545F55" w:rsidRDefault="00D617FD" w:rsidP="001E2651">
                      <w:pPr>
                        <w:pStyle w:val="Caption"/>
                        <w:rPr>
                          <w:sz w:val="20"/>
                          <w:szCs w:val="20"/>
                        </w:rPr>
                      </w:pPr>
                      <w:bookmarkStart w:id="1651" w:name="_Ref512961544"/>
                      <w:bookmarkStart w:id="1652" w:name="_Toc525723620"/>
                      <w:r w:rsidRPr="00545F55">
                        <w:rPr>
                          <w:sz w:val="20"/>
                          <w:szCs w:val="20"/>
                        </w:rPr>
                        <w:t xml:space="preserve">Table </w:t>
                      </w:r>
                      <w:r w:rsidRPr="00545F55">
                        <w:rPr>
                          <w:sz w:val="20"/>
                          <w:szCs w:val="20"/>
                        </w:rPr>
                        <w:fldChar w:fldCharType="begin"/>
                      </w:r>
                      <w:r w:rsidRPr="00545F55">
                        <w:rPr>
                          <w:sz w:val="20"/>
                          <w:szCs w:val="20"/>
                        </w:rPr>
                        <w:instrText xml:space="preserve"> SEQ Table \* ARABIC </w:instrText>
                      </w:r>
                      <w:r w:rsidRPr="00545F55">
                        <w:rPr>
                          <w:sz w:val="20"/>
                          <w:szCs w:val="20"/>
                        </w:rPr>
                        <w:fldChar w:fldCharType="separate"/>
                      </w:r>
                      <w:r>
                        <w:rPr>
                          <w:noProof/>
                          <w:sz w:val="20"/>
                          <w:szCs w:val="20"/>
                        </w:rPr>
                        <w:t>1</w:t>
                      </w:r>
                      <w:r w:rsidRPr="00545F55">
                        <w:rPr>
                          <w:sz w:val="20"/>
                          <w:szCs w:val="20"/>
                        </w:rPr>
                        <w:fldChar w:fldCharType="end"/>
                      </w:r>
                      <w:bookmarkEnd w:id="1651"/>
                      <w:r w:rsidRPr="00545F55">
                        <w:rPr>
                          <w:sz w:val="20"/>
                          <w:szCs w:val="20"/>
                        </w:rPr>
                        <w:t>: Extended definitions to horizontal and vertical trace links in Systems Engineering</w:t>
                      </w:r>
                      <w:bookmarkEnd w:id="16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5"/>
                        <w:gridCol w:w="3144"/>
                        <w:gridCol w:w="3540"/>
                      </w:tblGrid>
                      <w:tr w:rsidR="00D617FD" w14:paraId="5521C655" w14:textId="77777777" w:rsidTr="0009457F">
                        <w:trPr>
                          <w:cantSplit/>
                          <w:trHeight w:val="572"/>
                          <w:jc w:val="center"/>
                        </w:trPr>
                        <w:tc>
                          <w:tcPr>
                            <w:tcW w:w="1723" w:type="dxa"/>
                          </w:tcPr>
                          <w:p w14:paraId="6C12BBC2" w14:textId="77777777" w:rsidR="00D617FD" w:rsidRDefault="00D617FD" w:rsidP="0009457F">
                            <w:pPr>
                              <w:pStyle w:val="Table"/>
                              <w:spacing w:before="0" w:after="0"/>
                              <w:rPr>
                                <w:rFonts w:eastAsia="SimSun"/>
                                <w:b/>
                                <w:bCs/>
                                <w:sz w:val="32"/>
                                <w:szCs w:val="32"/>
                              </w:rPr>
                            </w:pPr>
                            <w:r w:rsidRPr="00EA0652">
                              <w:rPr>
                                <w:b/>
                              </w:rPr>
                              <w:t>Vertical/</w:t>
                            </w:r>
                          </w:p>
                          <w:p w14:paraId="25B9ED27" w14:textId="77777777" w:rsidR="00D617FD" w:rsidRDefault="00D617FD" w:rsidP="0009457F">
                            <w:pPr>
                              <w:pStyle w:val="Table"/>
                              <w:spacing w:before="0" w:after="0"/>
                              <w:rPr>
                                <w:rFonts w:eastAsia="SimSun"/>
                                <w:b/>
                                <w:bCs/>
                                <w:sz w:val="32"/>
                                <w:szCs w:val="32"/>
                              </w:rPr>
                            </w:pPr>
                            <w:r w:rsidRPr="00EA0652">
                              <w:rPr>
                                <w:b/>
                              </w:rPr>
                              <w:t>Horizontal</w:t>
                            </w:r>
                          </w:p>
                        </w:tc>
                        <w:tc>
                          <w:tcPr>
                            <w:tcW w:w="3169" w:type="dxa"/>
                          </w:tcPr>
                          <w:p w14:paraId="68CBA564" w14:textId="77777777" w:rsidR="00D617FD" w:rsidRDefault="00D617FD" w:rsidP="0009457F">
                            <w:pPr>
                              <w:pStyle w:val="Table"/>
                              <w:spacing w:before="0" w:after="0"/>
                              <w:rPr>
                                <w:rFonts w:eastAsia="SimSun"/>
                                <w:b/>
                                <w:bCs/>
                                <w:sz w:val="32"/>
                                <w:szCs w:val="32"/>
                              </w:rPr>
                            </w:pPr>
                            <w:r w:rsidRPr="00EA0652">
                              <w:rPr>
                                <w:b/>
                              </w:rPr>
                              <w:t>Micro</w:t>
                            </w:r>
                          </w:p>
                        </w:tc>
                        <w:tc>
                          <w:tcPr>
                            <w:tcW w:w="3571" w:type="dxa"/>
                          </w:tcPr>
                          <w:p w14:paraId="6794DE51" w14:textId="77777777" w:rsidR="00D617FD" w:rsidRDefault="00D617FD" w:rsidP="0009457F">
                            <w:pPr>
                              <w:pStyle w:val="Table"/>
                              <w:spacing w:before="0" w:after="0"/>
                              <w:rPr>
                                <w:rFonts w:eastAsia="SimSun"/>
                                <w:b/>
                                <w:bCs/>
                                <w:sz w:val="32"/>
                                <w:szCs w:val="32"/>
                              </w:rPr>
                            </w:pPr>
                            <w:r w:rsidRPr="00EA0652">
                              <w:rPr>
                                <w:b/>
                              </w:rPr>
                              <w:t>Macro</w:t>
                            </w:r>
                          </w:p>
                        </w:tc>
                      </w:tr>
                      <w:tr w:rsidR="00D617FD" w14:paraId="3204ADE8" w14:textId="77777777" w:rsidTr="0009457F">
                        <w:trPr>
                          <w:trHeight w:val="1059"/>
                          <w:jc w:val="center"/>
                        </w:trPr>
                        <w:tc>
                          <w:tcPr>
                            <w:tcW w:w="1723" w:type="dxa"/>
                          </w:tcPr>
                          <w:p w14:paraId="0BC27CDB" w14:textId="77777777" w:rsidR="00D617FD" w:rsidRDefault="00D617FD" w:rsidP="0009457F">
                            <w:pPr>
                              <w:pStyle w:val="Table"/>
                              <w:spacing w:before="0" w:after="0"/>
                              <w:rPr>
                                <w:b/>
                                <w:bCs/>
                              </w:rPr>
                            </w:pPr>
                            <w:r w:rsidRPr="005A6345">
                              <w:t xml:space="preserve">Intra </w:t>
                            </w:r>
                          </w:p>
                        </w:tc>
                        <w:tc>
                          <w:tcPr>
                            <w:tcW w:w="3169" w:type="dxa"/>
                          </w:tcPr>
                          <w:p w14:paraId="3F3C8618" w14:textId="77777777" w:rsidR="00D617FD" w:rsidRDefault="00D617FD" w:rsidP="0009457F">
                            <w:pPr>
                              <w:pStyle w:val="Table"/>
                              <w:spacing w:before="0" w:after="0"/>
                              <w:rPr>
                                <w:b/>
                                <w:bCs/>
                              </w:rPr>
                            </w:pPr>
                            <w:r w:rsidRPr="005A6345">
                              <w:t xml:space="preserve">Within system description and within system levels of decomposition </w:t>
                            </w:r>
                          </w:p>
                        </w:tc>
                        <w:tc>
                          <w:tcPr>
                            <w:tcW w:w="3571" w:type="dxa"/>
                          </w:tcPr>
                          <w:p w14:paraId="0FF12AD4" w14:textId="77777777" w:rsidR="00D617FD" w:rsidRDefault="00D617FD" w:rsidP="0009457F">
                            <w:pPr>
                              <w:pStyle w:val="Table"/>
                              <w:spacing w:before="0" w:after="0"/>
                              <w:rPr>
                                <w:b/>
                                <w:bCs/>
                              </w:rPr>
                            </w:pPr>
                            <w:r w:rsidRPr="005A6345">
                              <w:t>Within system description and across system levels of decomposition</w:t>
                            </w:r>
                          </w:p>
                        </w:tc>
                      </w:tr>
                      <w:tr w:rsidR="00D617FD" w14:paraId="626ECB71" w14:textId="77777777" w:rsidTr="0009457F">
                        <w:trPr>
                          <w:trHeight w:val="1140"/>
                          <w:jc w:val="center"/>
                        </w:trPr>
                        <w:tc>
                          <w:tcPr>
                            <w:tcW w:w="1723" w:type="dxa"/>
                          </w:tcPr>
                          <w:p w14:paraId="78905B2B" w14:textId="77777777" w:rsidR="00D617FD" w:rsidRDefault="00D617FD" w:rsidP="0009457F">
                            <w:pPr>
                              <w:pStyle w:val="Table"/>
                              <w:spacing w:before="0" w:after="0"/>
                              <w:rPr>
                                <w:b/>
                                <w:bCs/>
                              </w:rPr>
                            </w:pPr>
                            <w:r w:rsidRPr="005A6345">
                              <w:t xml:space="preserve">Inter </w:t>
                            </w:r>
                          </w:p>
                        </w:tc>
                        <w:tc>
                          <w:tcPr>
                            <w:tcW w:w="3169" w:type="dxa"/>
                          </w:tcPr>
                          <w:p w14:paraId="5506822C" w14:textId="77777777" w:rsidR="00D617FD" w:rsidRDefault="00D617FD" w:rsidP="0009457F">
                            <w:pPr>
                              <w:pStyle w:val="Table"/>
                              <w:spacing w:before="0" w:after="0"/>
                              <w:rPr>
                                <w:b/>
                                <w:bCs/>
                              </w:rPr>
                            </w:pPr>
                            <w:r w:rsidRPr="005A6345">
                              <w:t>Across system description and within system levels of decomposition.</w:t>
                            </w:r>
                          </w:p>
                        </w:tc>
                        <w:tc>
                          <w:tcPr>
                            <w:tcW w:w="3571" w:type="dxa"/>
                          </w:tcPr>
                          <w:p w14:paraId="75BCAE11" w14:textId="77777777" w:rsidR="00D617FD" w:rsidRDefault="00D617FD" w:rsidP="0009457F">
                            <w:pPr>
                              <w:pStyle w:val="Table"/>
                              <w:spacing w:before="0" w:after="0"/>
                              <w:rPr>
                                <w:b/>
                                <w:bCs/>
                              </w:rPr>
                            </w:pPr>
                            <w:r w:rsidRPr="005A6345">
                              <w:t>Across system description and across system levels of decomposition.</w:t>
                            </w:r>
                          </w:p>
                        </w:tc>
                      </w:tr>
                    </w:tbl>
                    <w:p w14:paraId="4F7FA543" w14:textId="77777777" w:rsidR="00D617FD" w:rsidRDefault="00D617FD" w:rsidP="001E2651"/>
                  </w:txbxContent>
                </v:textbox>
                <w10:wrap type="topAndBottom" anchorx="margin" anchory="margin"/>
              </v:shape>
            </w:pict>
          </mc:Fallback>
        </mc:AlternateContent>
      </w:r>
      <w:r w:rsidR="00B97147" w:rsidRPr="00C67C7F">
        <w:rPr>
          <w:rFonts w:ascii="Times New Roman" w:hAnsi="Times New Roman"/>
          <w:lang w:val="en-CA"/>
        </w:rPr>
        <w:t xml:space="preserve">Pinheiro </w:t>
      </w:r>
      <w:ins w:id="1653" w:author="Nasser Mustafa [2]" w:date="2018-09-18T23:21:00Z">
        <w:r w:rsidR="009F1E48">
          <w:rPr>
            <w:rFonts w:ascii="Times New Roman" w:hAnsi="Times New Roman"/>
            <w:lang w:val="en-CA"/>
          </w:rPr>
          <w:fldChar w:fldCharType="begin" w:fldLock="1"/>
        </w:r>
      </w:ins>
      <w:r w:rsidR="00B050F0">
        <w:rPr>
          <w:rFonts w:ascii="Times New Roman" w:hAnsi="Times New Roman"/>
          <w:lang w:val="en-CA"/>
        </w:rPr>
        <w:instrText>ADDIN CSL_CITATION {"citationItems":[{"id":"ITEM-1","itemData":{"author":[{"dropping-particle":"","family":"Pinheiro","given":"F.A.C.","non-dropping-particle":"","parse-names":false,"suffix":""}],"editor":[{"dropping-particle":"","family":"J.C. Sampaio do Prado Leite and J.H. Doorn","given":"Editors.","non-dropping-particle":"","parse-names":false,"suffix":""}],"id":"ITEM-1","issued":{"date-parts":[["2004"]]},"publisher":"Springer","publisher-place":"Berlin, Germany","title":"Requirements traceability, in Perspectives on software requirements","type":"book"},"uris":["http://www.mendeley.com/documents/?uuid=cf3ab527-5f96-4221-be87-5d5b9dade961"]}],"mendeley":{"formattedCitation":"[23]","plainTextFormattedCitation":"[23]","previouslyFormattedCitation":"[23]"},"properties":{"noteIndex":0},"schema":"https://github.com/citation-style-language/schema/raw/master/csl-citation.json"}</w:instrText>
      </w:r>
      <w:r w:rsidR="009F1E48">
        <w:rPr>
          <w:rFonts w:ascii="Times New Roman" w:hAnsi="Times New Roman"/>
          <w:lang w:val="en-CA"/>
        </w:rPr>
        <w:fldChar w:fldCharType="separate"/>
      </w:r>
      <w:r w:rsidR="00627C91" w:rsidRPr="00627C91">
        <w:rPr>
          <w:rFonts w:ascii="Times New Roman" w:hAnsi="Times New Roman"/>
          <w:noProof/>
          <w:lang w:val="en-CA"/>
        </w:rPr>
        <w:t>[23]</w:t>
      </w:r>
      <w:ins w:id="1654" w:author="Nasser Mustafa [2]" w:date="2018-09-18T23:21:00Z">
        <w:r w:rsidR="009F1E48">
          <w:rPr>
            <w:rFonts w:ascii="Times New Roman" w:hAnsi="Times New Roman"/>
            <w:lang w:val="en-CA"/>
          </w:rPr>
          <w:fldChar w:fldCharType="end"/>
        </w:r>
      </w:ins>
      <w:del w:id="1655" w:author="Nasser Mustafa [2]" w:date="2018-09-18T23:21:00Z">
        <w:r w:rsidR="00B97147" w:rsidRPr="00C67C7F" w:rsidDel="009F1E48">
          <w:rPr>
            <w:rFonts w:ascii="Times New Roman" w:hAnsi="Times New Roman"/>
            <w:lang w:val="en-CA"/>
          </w:rPr>
          <w:fldChar w:fldCharType="begin"/>
        </w:r>
        <w:r w:rsidR="003C33CA" w:rsidRPr="009F1E48" w:rsidDel="009F1E48">
          <w:rPr>
            <w:rFonts w:ascii="Times New Roman" w:hAnsi="Times New Roman"/>
            <w:lang w:val="en-CA"/>
          </w:rPr>
          <w:delInstrText xml:space="preserve"> ADDIN EN.CITE &lt;EndNote&gt;&lt;Cite&gt;&lt;Author&gt;Pinheiro&lt;/Author&gt;&lt;Year&gt;2004&lt;/Year&gt;&lt;RecNum&gt;27&lt;/RecNum&gt;&lt;DisplayText&gt;[40]&lt;/DisplayText&gt;&lt;record&gt;&lt;rec-number&gt;27&lt;/rec-number&gt;&lt;foreign-keys&gt;&lt;key app="EN" db-id="rxfad95wgs5d2dexxekxwt2katzr52wtwdxz" timestamp="0"&gt;27&lt;/key&gt;&lt;/foreign-keys&gt;&lt;ref-type name="Book Section"&gt;5&lt;/ref-type&gt;&lt;contributors&gt;&lt;authors&gt;&lt;author&gt;Francisco A. C.  Pinheiro &lt;/author&gt;&lt;/authors&gt;&lt;secondary-authors&gt;&lt;author&gt;Sampaio do Prado Leite, J. C.&lt;/author&gt;&lt;author&gt;Doorn, J. H.&lt;/author&gt;&lt;/secondary-authors&gt;&lt;/contributors&gt;&lt;titles&gt;&lt;title&gt;Requirements traceability&lt;/title&gt;&lt;secondary-title&gt;Perspectives on software requirements&lt;/secondary-title&gt;&lt;/titles&gt;&lt;pages&gt;91-113&lt;/pages&gt;&lt;volume&gt; &lt;/volume&gt;&lt;number&gt;753&lt;/number&gt;&lt;section&gt;5&lt;/section&gt;&lt;dates&gt;&lt;year&gt;2004&lt;/year&gt;&lt;/dates&gt;&lt;pub-location&gt;Berlin&lt;/pub-location&gt;&lt;publisher&gt;Springer &lt;/publisher&gt;&lt;urls&gt;&lt;/urls&gt;&lt;access-date&gt;July 2013&lt;/access-date&gt;&lt;/record&gt;&lt;/Cite&gt;&lt;/EndNote&gt;</w:delInstrText>
        </w:r>
        <w:r w:rsidR="00B97147" w:rsidRPr="00C67C7F" w:rsidDel="009F1E48">
          <w:rPr>
            <w:rFonts w:ascii="Times New Roman" w:hAnsi="Times New Roman"/>
            <w:lang w:val="en-CA"/>
          </w:rPr>
          <w:fldChar w:fldCharType="separate"/>
        </w:r>
        <w:r w:rsidR="003C33CA" w:rsidRPr="009F1E48" w:rsidDel="009F1E48">
          <w:rPr>
            <w:rFonts w:ascii="Times New Roman" w:hAnsi="Times New Roman"/>
            <w:noProof/>
            <w:lang w:val="en-CA"/>
          </w:rPr>
          <w:delText>[</w:delText>
        </w:r>
        <w:r w:rsidR="00660900" w:rsidRPr="009F1E48" w:rsidDel="009F1E48">
          <w:fldChar w:fldCharType="begin"/>
        </w:r>
        <w:r w:rsidR="00660900" w:rsidRPr="009F1E48" w:rsidDel="009F1E48">
          <w:delInstrText xml:space="preserve"> HYPERLINK \l "_ENREF_40" \o "Pinheiro, 2004 #27" </w:delInstrText>
        </w:r>
        <w:r w:rsidR="00660900" w:rsidRPr="009F1E48" w:rsidDel="009F1E48">
          <w:fldChar w:fldCharType="separate"/>
        </w:r>
        <w:r w:rsidR="006A58FF" w:rsidRPr="009F1E48" w:rsidDel="009F1E48">
          <w:rPr>
            <w:rFonts w:ascii="Times New Roman" w:hAnsi="Times New Roman"/>
            <w:noProof/>
            <w:lang w:val="en-CA"/>
          </w:rPr>
          <w:delText>40</w:delText>
        </w:r>
        <w:r w:rsidR="00660900" w:rsidRPr="009F1E48" w:rsidDel="009F1E48">
          <w:rPr>
            <w:rFonts w:ascii="Times New Roman" w:hAnsi="Times New Roman"/>
            <w:noProof/>
            <w:lang w:val="en-CA"/>
          </w:rPr>
          <w:fldChar w:fldCharType="end"/>
        </w:r>
        <w:r w:rsidR="003C33CA" w:rsidRPr="009F1E48" w:rsidDel="009F1E48">
          <w:rPr>
            <w:rFonts w:ascii="Times New Roman" w:hAnsi="Times New Roman"/>
            <w:noProof/>
            <w:lang w:val="en-CA"/>
          </w:rPr>
          <w:delText>]</w:delText>
        </w:r>
        <w:r w:rsidR="00B97147" w:rsidRPr="00C67C7F" w:rsidDel="009F1E48">
          <w:rPr>
            <w:rFonts w:ascii="Times New Roman" w:hAnsi="Times New Roman"/>
            <w:lang w:val="en-CA"/>
          </w:rPr>
          <w:fldChar w:fldCharType="end"/>
        </w:r>
      </w:del>
      <w:r w:rsidR="00B97147" w:rsidRPr="00C67C7F">
        <w:rPr>
          <w:rFonts w:ascii="Times New Roman" w:hAnsi="Times New Roman"/>
          <w:lang w:val="en-CA"/>
        </w:rPr>
        <w:t xml:space="preserve"> enhanced the definition of </w:t>
      </w:r>
      <w:r w:rsidR="00B223A0">
        <w:rPr>
          <w:rFonts w:ascii="Times New Roman" w:hAnsi="Times New Roman"/>
          <w:lang w:val="en-CA"/>
        </w:rPr>
        <w:t>r</w:t>
      </w:r>
      <w:r w:rsidR="00B97147" w:rsidRPr="00C67C7F">
        <w:rPr>
          <w:rFonts w:ascii="Times New Roman" w:hAnsi="Times New Roman"/>
          <w:lang w:val="en-CA"/>
        </w:rPr>
        <w:t xml:space="preserve">equirement traceability by including the trace of </w:t>
      </w:r>
      <w:r w:rsidR="00B97147" w:rsidRPr="00C67C7F">
        <w:rPr>
          <w:rFonts w:ascii="Times New Roman" w:hAnsi="Times New Roman"/>
          <w:lang w:val="en-CA" w:eastAsia="en-CA"/>
        </w:rPr>
        <w:t>social aspects (e.g., people, policies, decisions) to technical aspects (e.g., specifications, diagrams, and code): requirement traceability is “the ability to define, capture, and follow the traces left by requirements on other elements of the software development environment and the traces left by those elements on requirements</w:t>
      </w:r>
      <w:r w:rsidR="00B97147" w:rsidRPr="00C67C7F">
        <w:rPr>
          <w:rFonts w:ascii="Times New Roman" w:hAnsi="Times New Roman"/>
        </w:rPr>
        <w:t xml:space="preserve">.” </w:t>
      </w:r>
    </w:p>
    <w:p w14:paraId="41A1316C" w14:textId="4253671A"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Ramesh and Edwards </w:t>
      </w:r>
      <w:ins w:id="1656" w:author="Nasser Mustafa [2]" w:date="2018-09-16T16:18:00Z">
        <w:r w:rsidR="00DB3FD3">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Edwards","given":"Mari","non-dropping-particle":"","parse-names":false,"suffix":""}],"container-title":"IEEE International Symposium on Requirements Engineering","id":"ITEM-1","issued":{"date-parts":[["1993"]]},"page":"256-259","title":"Issues in the Development of a Requirements Traceability Model","title-short":"IEEE","type":"paper-conference"},"uris":["http://www.mendeley.com/documents/?uuid=a9c8475e-7ae0-431f-ba23-635b6d8caa02"]}],"mendeley":{"formattedCitation":"[9]","plainTextFormattedCitation":"[9]","previouslyFormattedCitation":"[9]"},"properties":{"noteIndex":0},"schema":"https://github.com/citation-style-language/schema/raw/master/csl-citation.json"}</w:instrText>
      </w:r>
      <w:r w:rsidR="00DB3FD3">
        <w:rPr>
          <w:rFonts w:ascii="Times New Roman" w:hAnsi="Times New Roman"/>
        </w:rPr>
        <w:fldChar w:fldCharType="separate"/>
      </w:r>
      <w:r w:rsidR="00627C91" w:rsidRPr="00627C91">
        <w:rPr>
          <w:rFonts w:ascii="Times New Roman" w:hAnsi="Times New Roman"/>
          <w:noProof/>
        </w:rPr>
        <w:t>[9]</w:t>
      </w:r>
      <w:ins w:id="1657" w:author="Nasser Mustafa [2]" w:date="2018-09-16T16:18:00Z">
        <w:r w:rsidR="00DB3FD3">
          <w:rPr>
            <w:rFonts w:ascii="Times New Roman" w:hAnsi="Times New Roman"/>
          </w:rPr>
          <w:fldChar w:fldCharType="end"/>
        </w:r>
      </w:ins>
      <w:del w:id="1658" w:author="Nasser Mustafa [2]" w:date="2018-09-16T16:17:00Z">
        <w:r w:rsidRPr="00C67C7F" w:rsidDel="00DB3FD3">
          <w:rPr>
            <w:rFonts w:ascii="Times New Roman" w:hAnsi="Times New Roman"/>
          </w:rPr>
          <w:fldChar w:fldCharType="begin"/>
        </w:r>
        <w:r w:rsidR="003C33CA" w:rsidRPr="00A3659F" w:rsidDel="00DB3FD3">
          <w:rPr>
            <w:rFonts w:ascii="Times New Roman" w:hAnsi="Times New Roman"/>
          </w:rPr>
          <w:delInstrText xml:space="preserve"> ADDIN EN.CITE &lt;EndNote&gt;&lt;Cite&gt;&lt;Author&gt;Ramesh&lt;/Author&gt;&lt;Year&gt;1993&lt;/Year&gt;&lt;RecNum&gt;5&lt;/RecNum&gt;&lt;DisplayText&gt;[43]&lt;/DisplayText&gt;&lt;record&gt;&lt;rec-number&gt;5&lt;/rec-number&gt;&lt;foreign-keys&gt;&lt;key app="EN" db-id="rxfad95wgs5d2dexxekxwt2katzr52wtwdxz" timestamp="0"&gt;5&lt;/key&gt;&lt;/foreign-keys&gt;&lt;ref-type name="Conference Proceedings"&gt;10&lt;/ref-type&gt;&lt;contributors&gt;&lt;authors&gt;&lt;author&gt;Balasubramaniam Ramesh&lt;/author&gt;&lt;author&gt;Mari Edwards&lt;/author&gt;&lt;/authors&gt;&lt;/contributors&gt;&lt;titles&gt;&lt;title&gt;Issues in the Development of a Requirements Traceability Model&lt;/title&gt;&lt;secondary-title&gt;IEEE International Symposium on Requirements Engineering&lt;/secondary-title&gt;&lt;short-title&gt;IEEE&lt;/short-title&gt;&lt;/titles&gt;&lt;pages&gt;256-259&lt;/pages&gt;&lt;dates&gt;&lt;year&gt;1993&lt;/year&gt;&lt;/dates&gt;&lt;urls&gt;&lt;/urls&gt;&lt;/record&gt;&lt;/Cite&gt;&lt;/EndNote&gt;</w:delInstrText>
        </w:r>
        <w:r w:rsidRPr="00C67C7F" w:rsidDel="00DB3FD3">
          <w:rPr>
            <w:rFonts w:ascii="Times New Roman" w:hAnsi="Times New Roman"/>
          </w:rPr>
          <w:fldChar w:fldCharType="separate"/>
        </w:r>
        <w:r w:rsidR="003C33CA" w:rsidRPr="00A3659F" w:rsidDel="00DB3FD3">
          <w:rPr>
            <w:rFonts w:ascii="Times New Roman" w:hAnsi="Times New Roman"/>
            <w:noProof/>
          </w:rPr>
          <w:delText>[</w:delText>
        </w:r>
        <w:r w:rsidR="00547E23" w:rsidRPr="00A3659F" w:rsidDel="00DB3FD3">
          <w:fldChar w:fldCharType="begin"/>
        </w:r>
        <w:r w:rsidR="00547E23" w:rsidRPr="00A3659F" w:rsidDel="00DB3FD3">
          <w:delInstrText xml:space="preserve"> HYPERLINK \l "_ENREF_43" \o "Ramesh, 1993 #5" </w:delInstrText>
        </w:r>
        <w:r w:rsidR="00547E23" w:rsidRPr="00A3659F" w:rsidDel="00DB3FD3">
          <w:fldChar w:fldCharType="separate"/>
        </w:r>
        <w:r w:rsidR="006A58FF" w:rsidRPr="00A3659F" w:rsidDel="00DB3FD3">
          <w:rPr>
            <w:rFonts w:ascii="Times New Roman" w:hAnsi="Times New Roman"/>
            <w:noProof/>
          </w:rPr>
          <w:delText>43</w:delText>
        </w:r>
        <w:r w:rsidR="00547E23" w:rsidRPr="00A3659F" w:rsidDel="00DB3FD3">
          <w:rPr>
            <w:rFonts w:ascii="Times New Roman" w:hAnsi="Times New Roman"/>
            <w:noProof/>
          </w:rPr>
          <w:fldChar w:fldCharType="end"/>
        </w:r>
        <w:r w:rsidR="003C33CA" w:rsidRPr="00A3659F" w:rsidDel="00DB3FD3">
          <w:rPr>
            <w:rFonts w:ascii="Times New Roman" w:hAnsi="Times New Roman"/>
            <w:noProof/>
          </w:rPr>
          <w:delText>]</w:delText>
        </w:r>
        <w:r w:rsidRPr="00C67C7F" w:rsidDel="00DB3FD3">
          <w:rPr>
            <w:rFonts w:ascii="Times New Roman" w:hAnsi="Times New Roman"/>
          </w:rPr>
          <w:fldChar w:fldCharType="end"/>
        </w:r>
      </w:del>
      <w:r w:rsidRPr="00C67C7F">
        <w:rPr>
          <w:rFonts w:ascii="Times New Roman" w:hAnsi="Times New Roman"/>
        </w:rPr>
        <w:t xml:space="preserve"> indicate that forward traceability implies referencing each requirement to a design element, and backward traceability means tracing back a design </w:t>
      </w:r>
      <w:r w:rsidRPr="00C67C7F">
        <w:rPr>
          <w:rFonts w:ascii="Times New Roman" w:hAnsi="Times New Roman"/>
          <w:noProof/>
        </w:rPr>
        <w:t>element to</w:t>
      </w:r>
      <w:r w:rsidRPr="00C67C7F">
        <w:rPr>
          <w:rFonts w:ascii="Times New Roman" w:hAnsi="Times New Roman"/>
        </w:rPr>
        <w:t xml:space="preserve"> a requirement</w:t>
      </w:r>
      <w:ins w:id="1659" w:author="Yvan Labiche" w:date="2018-09-07T21:12:00Z">
        <w:r w:rsidR="003C78CE">
          <w:rPr>
            <w:rFonts w:ascii="Times New Roman" w:hAnsi="Times New Roman"/>
          </w:rPr>
          <w:t>,</w:t>
        </w:r>
      </w:ins>
      <w:r w:rsidR="00B223A0">
        <w:rPr>
          <w:rFonts w:ascii="Times New Roman" w:hAnsi="Times New Roman"/>
        </w:rPr>
        <w:t xml:space="preserve"> which implies </w:t>
      </w:r>
      <w:r w:rsidRPr="00C67C7F">
        <w:rPr>
          <w:rFonts w:ascii="Times New Roman" w:hAnsi="Times New Roman"/>
        </w:rPr>
        <w:t>bidirectional traceability</w:t>
      </w:r>
      <w:r w:rsidR="00B223A0">
        <w:rPr>
          <w:rFonts w:ascii="Times New Roman" w:hAnsi="Times New Roman"/>
        </w:rPr>
        <w:t xml:space="preserve">. </w:t>
      </w:r>
      <w:del w:id="1660" w:author="Yvan Labiche" w:date="2018-09-07T21:12:00Z">
        <w:r w:rsidR="00B223A0" w:rsidDel="003C78CE">
          <w:rPr>
            <w:rFonts w:ascii="Times New Roman" w:hAnsi="Times New Roman"/>
          </w:rPr>
          <w:delText>A b</w:delText>
        </w:r>
      </w:del>
      <w:ins w:id="1661" w:author="Yvan Labiche" w:date="2018-09-07T21:12:00Z">
        <w:r w:rsidR="003C78CE">
          <w:rPr>
            <w:rFonts w:ascii="Times New Roman" w:hAnsi="Times New Roman"/>
          </w:rPr>
          <w:t>B</w:t>
        </w:r>
      </w:ins>
      <w:r w:rsidR="00B223A0">
        <w:rPr>
          <w:rFonts w:ascii="Times New Roman" w:hAnsi="Times New Roman"/>
        </w:rPr>
        <w:t>idirectional traceability</w:t>
      </w:r>
      <w:r w:rsidRPr="00C67C7F">
        <w:rPr>
          <w:rFonts w:ascii="Times New Roman" w:hAnsi="Times New Roman"/>
        </w:rPr>
        <w:t xml:space="preserve"> is </w:t>
      </w:r>
      <w:r w:rsidR="00B223A0">
        <w:rPr>
          <w:rFonts w:ascii="Times New Roman" w:hAnsi="Times New Roman"/>
        </w:rPr>
        <w:t>important</w:t>
      </w:r>
      <w:r w:rsidR="00B223A0" w:rsidRPr="00C67C7F">
        <w:rPr>
          <w:rFonts w:ascii="Times New Roman" w:hAnsi="Times New Roman"/>
        </w:rPr>
        <w:t xml:space="preserve"> </w:t>
      </w:r>
      <w:r w:rsidRPr="00C67C7F">
        <w:rPr>
          <w:rFonts w:ascii="Times New Roman" w:hAnsi="Times New Roman"/>
        </w:rPr>
        <w:t xml:space="preserve">to ensure that all design elements functionalities can be traced to a source requirement, and all resource requirements are completely addressed. </w:t>
      </w:r>
    </w:p>
    <w:p w14:paraId="5FF1CDE8" w14:textId="29645F50" w:rsidR="00B97147" w:rsidRPr="00C67C7F" w:rsidRDefault="00B97147">
      <w:pPr>
        <w:pStyle w:val="Caption"/>
        <w:keepNext w:val="0"/>
        <w:tabs>
          <w:tab w:val="left" w:pos="900"/>
        </w:tabs>
        <w:spacing w:line="480" w:lineRule="auto"/>
        <w:jc w:val="both"/>
        <w:rPr>
          <w:rFonts w:ascii="Times New Roman" w:hAnsi="Times New Roman"/>
        </w:rPr>
        <w:pPrChange w:id="1662" w:author="Yvan Labiche" w:date="2018-09-07T21:13:00Z">
          <w:pPr>
            <w:pStyle w:val="Caption"/>
            <w:tabs>
              <w:tab w:val="left" w:pos="900"/>
            </w:tabs>
            <w:spacing w:line="480" w:lineRule="auto"/>
            <w:jc w:val="both"/>
          </w:pPr>
        </w:pPrChange>
      </w:pPr>
      <w:r w:rsidRPr="00C67C7F">
        <w:rPr>
          <w:rFonts w:ascii="Times New Roman" w:hAnsi="Times New Roman"/>
          <w:b w:val="0"/>
        </w:rPr>
        <w:t xml:space="preserve">Costa and colleagues </w:t>
      </w:r>
      <w:ins w:id="1663" w:author="Nasser Mustafa [2]" w:date="2018-09-16T16:18:00Z">
        <w:r w:rsidR="00DB3FD3">
          <w:rPr>
            <w:rFonts w:ascii="Times New Roman" w:hAnsi="Times New Roman"/>
            <w:b w:val="0"/>
          </w:rPr>
          <w:fldChar w:fldCharType="begin" w:fldLock="1"/>
        </w:r>
      </w:ins>
      <w:r w:rsidR="00B050F0">
        <w:rPr>
          <w:rFonts w:ascii="Times New Roman" w:hAnsi="Times New Roman"/>
          <w:b w:val="0"/>
        </w:rPr>
        <w:instrText>ADDIN CSL_CITATION {"citationItems":[{"id":"ITEM-1","itemData":{"author":[{"dropping-particle":"","family":"Costa","given":"M","non-dropping-particle":"","parse-names":false,"suffix":""},{"dropping-particle":"","family":"Silva","given":"A","non-dropping-particle":"Da","parse-names":false,"suffix":""}],"container-title":"European Conference on Model Driven Architecture - Traceability Workshop ","id":"ITEM-1","issued":{"date-parts":[["2007"]]},"page":"17–26","title":"RT-MDD framework—a practical approach","title-short":"ECMDA-TW","type":"paper-conference"},"uris":["http://www.mendeley.com/documents/?uuid=eea38043-719a-4751-8c7d-6a47d7446daf"]}],"mendeley":{"formattedCitation":"[24]","plainTextFormattedCitation":"[24]","previouslyFormattedCitation":"[24]"},"properties":{"noteIndex":0},"schema":"https://github.com/citation-style-language/schema/raw/master/csl-citation.json"}</w:instrText>
      </w:r>
      <w:r w:rsidR="00DB3FD3">
        <w:rPr>
          <w:rFonts w:ascii="Times New Roman" w:hAnsi="Times New Roman"/>
          <w:b w:val="0"/>
        </w:rPr>
        <w:fldChar w:fldCharType="separate"/>
      </w:r>
      <w:r w:rsidR="00627C91" w:rsidRPr="00627C91">
        <w:rPr>
          <w:rFonts w:ascii="Times New Roman" w:hAnsi="Times New Roman"/>
          <w:b w:val="0"/>
          <w:noProof/>
        </w:rPr>
        <w:t>[24]</w:t>
      </w:r>
      <w:ins w:id="1664" w:author="Nasser Mustafa [2]" w:date="2018-09-16T16:18:00Z">
        <w:r w:rsidR="00DB3FD3">
          <w:rPr>
            <w:rFonts w:ascii="Times New Roman" w:hAnsi="Times New Roman"/>
            <w:b w:val="0"/>
          </w:rPr>
          <w:fldChar w:fldCharType="end"/>
        </w:r>
      </w:ins>
      <w:del w:id="1665" w:author="Nasser Mustafa [2]" w:date="2018-09-16T16:18:00Z">
        <w:r w:rsidRPr="00C67C7F" w:rsidDel="00DB3FD3">
          <w:rPr>
            <w:rFonts w:ascii="Times New Roman" w:hAnsi="Times New Roman"/>
            <w:b w:val="0"/>
          </w:rPr>
          <w:fldChar w:fldCharType="begin"/>
        </w:r>
        <w:r w:rsidR="003C33CA" w:rsidRPr="00A3659F" w:rsidDel="00DB3FD3">
          <w:rPr>
            <w:rFonts w:ascii="Times New Roman" w:hAnsi="Times New Roman"/>
            <w:b w:val="0"/>
          </w:rPr>
          <w:delInstrText xml:space="preserve"> ADDIN EN.CITE &lt;EndNote&gt;&lt;Cite&gt;&lt;Author&gt;Costa&lt;/Author&gt;&lt;Year&gt;2007&lt;/Year&gt;&lt;RecNum&gt;171&lt;/RecNum&gt;&lt;DisplayText&gt;[53]&lt;/DisplayText&gt;&lt;record&gt;&lt;rec-number&gt;171&lt;/rec-number&gt;&lt;foreign-keys&gt;&lt;key app="EN" db-id="rxfad95wgs5d2dexxekxwt2katzr52wtwdxz" timestamp="0"&gt;171&lt;/key&gt;&lt;/foreign-keys&gt;&lt;ref-type name="Conference Proceedings"&gt;10&lt;/ref-type&gt;&lt;contributors&gt;&lt;authors&gt;&lt;author&gt;Costa, M.&lt;/author&gt;&lt;author&gt;Da Silva, A.&lt;/author&gt;&lt;/authors&gt;&lt;/contributors&gt;&lt;titles&gt;&lt;title&gt;RT-MDD framework—a practical approach&lt;/title&gt;&lt;secondary-title&gt;European Conference on Model Driven Architecture - Traceability Workshop &lt;/secondary-title&gt;&lt;short-title&gt;ECMDA-TW&lt;/short-title&gt;&lt;/titles&gt;&lt;pages&gt;17–26&lt;/pages&gt;&lt;volume&gt; &lt;/volume&gt;&lt;dates&gt;&lt;year&gt;2007&lt;/year&gt;&lt;/dates&gt;&lt;urls&gt;&lt;/urls&gt;&lt;/record&gt;&lt;/Cite&gt;&lt;/EndNote&gt;</w:delInstrText>
        </w:r>
        <w:r w:rsidRPr="00C67C7F" w:rsidDel="00DB3FD3">
          <w:rPr>
            <w:rFonts w:ascii="Times New Roman" w:hAnsi="Times New Roman"/>
            <w:b w:val="0"/>
          </w:rPr>
          <w:fldChar w:fldCharType="separate"/>
        </w:r>
        <w:r w:rsidR="003C33CA" w:rsidRPr="00A3659F" w:rsidDel="00DB3FD3">
          <w:rPr>
            <w:rFonts w:ascii="Times New Roman" w:hAnsi="Times New Roman"/>
            <w:b w:val="0"/>
            <w:noProof/>
          </w:rPr>
          <w:delText>[</w:delText>
        </w:r>
        <w:r w:rsidR="001C25F5" w:rsidRPr="00A3659F" w:rsidDel="00DB3FD3">
          <w:fldChar w:fldCharType="begin"/>
        </w:r>
        <w:r w:rsidR="001C25F5" w:rsidRPr="00A3659F" w:rsidDel="00DB3FD3">
          <w:delInstrText xml:space="preserve"> HYPERLINK \l "_ENREF_53" \o "Costa, 2007 #171" </w:delInstrText>
        </w:r>
        <w:r w:rsidR="001C25F5" w:rsidRPr="00A3659F" w:rsidDel="00DB3FD3">
          <w:fldChar w:fldCharType="separate"/>
        </w:r>
        <w:r w:rsidR="006A58FF" w:rsidRPr="00A3659F" w:rsidDel="00DB3FD3">
          <w:rPr>
            <w:rFonts w:ascii="Times New Roman" w:hAnsi="Times New Roman"/>
            <w:b w:val="0"/>
            <w:noProof/>
          </w:rPr>
          <w:delText>53</w:delText>
        </w:r>
        <w:r w:rsidR="001C25F5" w:rsidRPr="00A3659F" w:rsidDel="00DB3FD3">
          <w:rPr>
            <w:rFonts w:ascii="Times New Roman" w:hAnsi="Times New Roman"/>
            <w:b w:val="0"/>
            <w:noProof/>
          </w:rPr>
          <w:fldChar w:fldCharType="end"/>
        </w:r>
        <w:r w:rsidR="003C33CA" w:rsidRPr="00A3659F" w:rsidDel="00DB3FD3">
          <w:rPr>
            <w:rFonts w:ascii="Times New Roman" w:hAnsi="Times New Roman"/>
            <w:b w:val="0"/>
            <w:noProof/>
          </w:rPr>
          <w:delText>]</w:delText>
        </w:r>
        <w:r w:rsidRPr="00C67C7F" w:rsidDel="00DB3FD3">
          <w:rPr>
            <w:rFonts w:ascii="Times New Roman" w:hAnsi="Times New Roman"/>
            <w:b w:val="0"/>
          </w:rPr>
          <w:fldChar w:fldCharType="end"/>
        </w:r>
      </w:del>
      <w:r w:rsidRPr="00C67C7F">
        <w:rPr>
          <w:rFonts w:ascii="Times New Roman" w:hAnsi="Times New Roman"/>
          <w:b w:val="0"/>
        </w:rPr>
        <w:t xml:space="preserve"> identified two types of dependency relations between artifacts: </w:t>
      </w:r>
      <w:r w:rsidRPr="00C67C7F">
        <w:rPr>
          <w:rFonts w:ascii="Times New Roman" w:hAnsi="Times New Roman"/>
          <w:b w:val="0"/>
          <w:i/>
        </w:rPr>
        <w:t>conceptual level</w:t>
      </w:r>
      <w:r w:rsidRPr="00C67C7F">
        <w:rPr>
          <w:rFonts w:ascii="Times New Roman" w:hAnsi="Times New Roman"/>
          <w:b w:val="0"/>
        </w:rPr>
        <w:t xml:space="preserve"> and </w:t>
      </w:r>
      <w:r w:rsidRPr="00C67C7F">
        <w:rPr>
          <w:rFonts w:ascii="Times New Roman" w:hAnsi="Times New Roman"/>
          <w:b w:val="0"/>
          <w:i/>
        </w:rPr>
        <w:t>semantic coupling.</w:t>
      </w:r>
      <w:r w:rsidRPr="00C67C7F">
        <w:rPr>
          <w:rFonts w:ascii="Times New Roman" w:hAnsi="Times New Roman"/>
          <w:b w:val="0"/>
        </w:rPr>
        <w:t xml:space="preserve"> </w:t>
      </w:r>
      <w:r w:rsidRPr="00C67C7F">
        <w:rPr>
          <w:rFonts w:ascii="Times New Roman" w:hAnsi="Times New Roman"/>
          <w:b w:val="0"/>
          <w:i/>
        </w:rPr>
        <w:t>Conceptual traceability</w:t>
      </w:r>
      <w:r w:rsidRPr="00C67C7F">
        <w:rPr>
          <w:rFonts w:ascii="Times New Roman" w:hAnsi="Times New Roman"/>
          <w:b w:val="0"/>
        </w:rPr>
        <w:t xml:space="preserve"> refers to the relation between artifacts based on the level of abstraction and relation between models. </w:t>
      </w:r>
      <w:r w:rsidRPr="00C67C7F">
        <w:rPr>
          <w:rFonts w:ascii="Times New Roman" w:hAnsi="Times New Roman"/>
          <w:b w:val="0"/>
          <w:noProof/>
        </w:rPr>
        <w:t>Traceability based</w:t>
      </w:r>
      <w:r w:rsidRPr="00C67C7F">
        <w:rPr>
          <w:rFonts w:ascii="Times New Roman" w:hAnsi="Times New Roman"/>
          <w:b w:val="0"/>
        </w:rPr>
        <w:t xml:space="preserve"> on level produces the </w:t>
      </w:r>
      <w:r w:rsidRPr="00C67C7F">
        <w:rPr>
          <w:rFonts w:ascii="Times New Roman" w:hAnsi="Times New Roman"/>
          <w:b w:val="0"/>
          <w:i/>
        </w:rPr>
        <w:t xml:space="preserve">vertical </w:t>
      </w:r>
      <w:r w:rsidRPr="00C67C7F">
        <w:rPr>
          <w:rFonts w:ascii="Times New Roman" w:hAnsi="Times New Roman"/>
          <w:b w:val="0"/>
        </w:rPr>
        <w:t xml:space="preserve">and </w:t>
      </w:r>
      <w:r w:rsidRPr="00C67C7F">
        <w:rPr>
          <w:rFonts w:ascii="Times New Roman" w:hAnsi="Times New Roman"/>
          <w:b w:val="0"/>
          <w:i/>
        </w:rPr>
        <w:t>horizontal</w:t>
      </w:r>
      <w:r w:rsidRPr="00C67C7F">
        <w:rPr>
          <w:rFonts w:ascii="Times New Roman" w:hAnsi="Times New Roman"/>
          <w:b w:val="0"/>
        </w:rPr>
        <w:t xml:space="preserve"> traceability, while traceability based on relations between models produces the </w:t>
      </w:r>
      <w:r w:rsidRPr="00C67C7F">
        <w:rPr>
          <w:rFonts w:ascii="Times New Roman" w:hAnsi="Times New Roman"/>
          <w:b w:val="0"/>
          <w:i/>
        </w:rPr>
        <w:t>Intra traceability</w:t>
      </w:r>
      <w:r w:rsidRPr="00C67C7F">
        <w:rPr>
          <w:rFonts w:ascii="Times New Roman" w:hAnsi="Times New Roman"/>
          <w:b w:val="0"/>
        </w:rPr>
        <w:t xml:space="preserve"> (i.e., within the same model) and </w:t>
      </w:r>
      <w:r w:rsidRPr="00C67C7F">
        <w:rPr>
          <w:rFonts w:ascii="Times New Roman" w:hAnsi="Times New Roman"/>
          <w:b w:val="0"/>
          <w:i/>
        </w:rPr>
        <w:t>Inter traceability</w:t>
      </w:r>
      <w:r w:rsidRPr="00C67C7F">
        <w:rPr>
          <w:rFonts w:ascii="Times New Roman" w:hAnsi="Times New Roman"/>
          <w:b w:val="0"/>
        </w:rPr>
        <w:t xml:space="preserve"> (i.e., between different </w:t>
      </w:r>
      <w:r w:rsidRPr="00C67C7F">
        <w:rPr>
          <w:rFonts w:ascii="Times New Roman" w:hAnsi="Times New Roman"/>
          <w:b w:val="0"/>
          <w:szCs w:val="24"/>
        </w:rPr>
        <w:t xml:space="preserve">models), see </w:t>
      </w:r>
      <w:r w:rsidRPr="00C67C7F">
        <w:rPr>
          <w:rFonts w:ascii="Times New Roman" w:hAnsi="Times New Roman"/>
          <w:b w:val="0"/>
          <w:szCs w:val="24"/>
        </w:rPr>
        <w:fldChar w:fldCharType="begin"/>
      </w:r>
      <w:r w:rsidRPr="00C67C7F">
        <w:rPr>
          <w:rFonts w:ascii="Times New Roman" w:hAnsi="Times New Roman"/>
          <w:b w:val="0"/>
          <w:szCs w:val="24"/>
        </w:rPr>
        <w:instrText xml:space="preserve"> REF _Ref512961544 \h  \* MERGEFORMAT </w:instrText>
      </w:r>
      <w:r w:rsidRPr="00C67C7F">
        <w:rPr>
          <w:rFonts w:ascii="Times New Roman" w:hAnsi="Times New Roman"/>
          <w:b w:val="0"/>
          <w:szCs w:val="24"/>
        </w:rPr>
      </w:r>
      <w:r w:rsidRPr="00C67C7F">
        <w:rPr>
          <w:rFonts w:ascii="Times New Roman" w:hAnsi="Times New Roman"/>
          <w:b w:val="0"/>
          <w:szCs w:val="24"/>
        </w:rPr>
        <w:fldChar w:fldCharType="separate"/>
      </w:r>
      <w:ins w:id="1666" w:author="Nasser Mustafa [2]" w:date="2018-09-26T11:08:00Z">
        <w:r w:rsidR="00047800" w:rsidRPr="00047800">
          <w:rPr>
            <w:rFonts w:ascii="Times New Roman" w:hAnsi="Times New Roman"/>
            <w:b w:val="0"/>
            <w:szCs w:val="24"/>
            <w:rPrChange w:id="1667" w:author="Nasser Mustafa [2]" w:date="2018-09-26T11:08:00Z">
              <w:rPr>
                <w:sz w:val="20"/>
                <w:szCs w:val="20"/>
              </w:rPr>
            </w:rPrChange>
          </w:rPr>
          <w:t xml:space="preserve">Table </w:t>
        </w:r>
        <w:r w:rsidR="00047800" w:rsidRPr="00047800">
          <w:rPr>
            <w:rFonts w:ascii="Times New Roman" w:hAnsi="Times New Roman"/>
            <w:b w:val="0"/>
            <w:noProof/>
            <w:szCs w:val="24"/>
            <w:rPrChange w:id="1668" w:author="Nasser Mustafa [2]" w:date="2018-09-26T11:08:00Z">
              <w:rPr>
                <w:noProof/>
                <w:sz w:val="20"/>
                <w:szCs w:val="20"/>
              </w:rPr>
            </w:rPrChange>
          </w:rPr>
          <w:t>1</w:t>
        </w:r>
      </w:ins>
      <w:del w:id="1669" w:author="Nasser Mustafa [2]" w:date="2018-09-19T14:47:00Z">
        <w:r w:rsidR="00C779F7" w:rsidRPr="003C78CE" w:rsidDel="00740534">
          <w:rPr>
            <w:rFonts w:ascii="Times New Roman" w:hAnsi="Times New Roman"/>
            <w:b w:val="0"/>
            <w:szCs w:val="24"/>
          </w:rPr>
          <w:delText xml:space="preserve">Table </w:delText>
        </w:r>
        <w:r w:rsidR="00C779F7" w:rsidRPr="003C78CE" w:rsidDel="00740534">
          <w:rPr>
            <w:rFonts w:ascii="Times New Roman" w:hAnsi="Times New Roman"/>
            <w:b w:val="0"/>
            <w:noProof/>
            <w:szCs w:val="24"/>
          </w:rPr>
          <w:delText>1</w:delText>
        </w:r>
      </w:del>
      <w:r w:rsidRPr="00C67C7F">
        <w:rPr>
          <w:rFonts w:ascii="Times New Roman" w:hAnsi="Times New Roman"/>
          <w:b w:val="0"/>
          <w:szCs w:val="24"/>
        </w:rPr>
        <w:fldChar w:fldCharType="end"/>
      </w:r>
      <w:r w:rsidR="00B33DC7">
        <w:rPr>
          <w:rFonts w:ascii="Times New Roman" w:hAnsi="Times New Roman"/>
          <w:b w:val="0"/>
          <w:szCs w:val="24"/>
        </w:rPr>
        <w:t>.</w:t>
      </w:r>
    </w:p>
    <w:p w14:paraId="597C39CB" w14:textId="43F0224E" w:rsidR="001E2651" w:rsidRDefault="00B97147">
      <w:pPr>
        <w:pStyle w:val="Caption"/>
        <w:keepNext w:val="0"/>
        <w:tabs>
          <w:tab w:val="left" w:pos="900"/>
        </w:tabs>
        <w:spacing w:line="480" w:lineRule="auto"/>
        <w:jc w:val="both"/>
        <w:rPr>
          <w:rFonts w:ascii="Times New Roman" w:hAnsi="Times New Roman"/>
          <w:b w:val="0"/>
        </w:rPr>
        <w:pPrChange w:id="1670" w:author="Yvan Labiche" w:date="2018-09-07T21:13:00Z">
          <w:pPr>
            <w:pStyle w:val="Caption"/>
            <w:tabs>
              <w:tab w:val="left" w:pos="900"/>
            </w:tabs>
            <w:spacing w:line="480" w:lineRule="auto"/>
            <w:jc w:val="both"/>
          </w:pPr>
        </w:pPrChange>
      </w:pPr>
      <w:r w:rsidRPr="00C67C7F">
        <w:rPr>
          <w:rFonts w:ascii="Times New Roman" w:hAnsi="Times New Roman"/>
          <w:b w:val="0"/>
        </w:rPr>
        <w:t xml:space="preserve">On the other hand, </w:t>
      </w:r>
      <w:r w:rsidRPr="00C67C7F">
        <w:rPr>
          <w:rFonts w:ascii="Times New Roman" w:hAnsi="Times New Roman"/>
          <w:b w:val="0"/>
          <w:i/>
        </w:rPr>
        <w:t>semantic coupling</w:t>
      </w:r>
      <w:r w:rsidRPr="00C67C7F">
        <w:rPr>
          <w:rFonts w:ascii="Times New Roman" w:hAnsi="Times New Roman"/>
          <w:b w:val="0"/>
        </w:rPr>
        <w:t xml:space="preserve"> traceability refers to the relation between artifacts based on their level of coupling. It involves the </w:t>
      </w:r>
      <w:r w:rsidRPr="00C67C7F">
        <w:rPr>
          <w:rFonts w:ascii="Times New Roman" w:hAnsi="Times New Roman"/>
          <w:b w:val="0"/>
          <w:i/>
        </w:rPr>
        <w:t>equivalence relation</w:t>
      </w:r>
      <w:r w:rsidRPr="00C67C7F">
        <w:rPr>
          <w:rFonts w:ascii="Times New Roman" w:hAnsi="Times New Roman"/>
          <w:b w:val="0"/>
        </w:rPr>
        <w:t xml:space="preserve"> which is a relation between artifacts having the same representation. For instance, two classes with the same name having the same attributes even if they exist at different levels of abstraction or different models. </w:t>
      </w:r>
      <w:r w:rsidRPr="00C67C7F">
        <w:rPr>
          <w:rFonts w:ascii="Times New Roman" w:hAnsi="Times New Roman"/>
          <w:b w:val="0"/>
          <w:szCs w:val="24"/>
        </w:rPr>
        <w:t xml:space="preserve">As depicted by </w:t>
      </w:r>
      <w:r w:rsidRPr="00C67C7F">
        <w:rPr>
          <w:rFonts w:ascii="Times New Roman" w:hAnsi="Times New Roman"/>
          <w:b w:val="0"/>
        </w:rPr>
        <w:fldChar w:fldCharType="begin"/>
      </w:r>
      <w:r w:rsidRPr="00C67C7F">
        <w:rPr>
          <w:rFonts w:ascii="Times New Roman" w:hAnsi="Times New Roman"/>
          <w:b w:val="0"/>
          <w:szCs w:val="24"/>
        </w:rPr>
        <w:instrText xml:space="preserve"> REF _Ref483703629 \h  \* MERGEFORMAT </w:instrText>
      </w:r>
      <w:r w:rsidRPr="00C67C7F">
        <w:rPr>
          <w:rFonts w:ascii="Times New Roman" w:hAnsi="Times New Roman"/>
          <w:b w:val="0"/>
        </w:rPr>
      </w:r>
      <w:r w:rsidRPr="00C67C7F">
        <w:rPr>
          <w:rFonts w:ascii="Times New Roman" w:hAnsi="Times New Roman"/>
          <w:b w:val="0"/>
        </w:rPr>
        <w:fldChar w:fldCharType="separate"/>
      </w:r>
      <w:ins w:id="1671" w:author="Nasser Mustafa [2]" w:date="2018-09-26T11:08:00Z">
        <w:r w:rsidR="00047800" w:rsidRPr="00047800">
          <w:rPr>
            <w:rFonts w:ascii="Times New Roman" w:hAnsi="Times New Roman"/>
            <w:b w:val="0"/>
            <w:szCs w:val="24"/>
            <w:rPrChange w:id="1672" w:author="Nasser Mustafa [2]" w:date="2018-09-26T11:08:00Z">
              <w:rPr>
                <w:sz w:val="20"/>
                <w:szCs w:val="20"/>
              </w:rPr>
            </w:rPrChange>
          </w:rPr>
          <w:t xml:space="preserve">Figure </w:t>
        </w:r>
        <w:r w:rsidR="00047800" w:rsidRPr="00047800">
          <w:rPr>
            <w:rFonts w:ascii="Times New Roman" w:hAnsi="Times New Roman"/>
            <w:b w:val="0"/>
            <w:noProof/>
            <w:szCs w:val="24"/>
            <w:rPrChange w:id="1673" w:author="Nasser Mustafa [2]" w:date="2018-09-26T11:08:00Z">
              <w:rPr>
                <w:noProof/>
                <w:sz w:val="20"/>
                <w:szCs w:val="20"/>
              </w:rPr>
            </w:rPrChange>
          </w:rPr>
          <w:t>1</w:t>
        </w:r>
      </w:ins>
      <w:del w:id="1674" w:author="Nasser Mustafa [2]" w:date="2018-09-19T14:47:00Z">
        <w:r w:rsidR="00C779F7" w:rsidRPr="003C78CE" w:rsidDel="00740534">
          <w:rPr>
            <w:rFonts w:ascii="Times New Roman" w:hAnsi="Times New Roman"/>
            <w:b w:val="0"/>
            <w:szCs w:val="24"/>
          </w:rPr>
          <w:delText xml:space="preserve">Figure </w:delText>
        </w:r>
        <w:r w:rsidR="00C779F7" w:rsidRPr="003C78CE" w:rsidDel="00740534">
          <w:rPr>
            <w:rFonts w:ascii="Times New Roman" w:hAnsi="Times New Roman"/>
            <w:b w:val="0"/>
            <w:noProof/>
            <w:szCs w:val="24"/>
          </w:rPr>
          <w:delText>1</w:delText>
        </w:r>
      </w:del>
      <w:r w:rsidRPr="00C67C7F">
        <w:rPr>
          <w:rFonts w:ascii="Times New Roman" w:hAnsi="Times New Roman"/>
          <w:b w:val="0"/>
        </w:rPr>
        <w:fldChar w:fldCharType="end"/>
      </w:r>
      <w:r w:rsidRPr="00C67C7F">
        <w:rPr>
          <w:rFonts w:ascii="Times New Roman" w:hAnsi="Times New Roman"/>
          <w:b w:val="0"/>
          <w:szCs w:val="24"/>
        </w:rPr>
        <w:t>, the authors</w:t>
      </w:r>
      <w:r w:rsidRPr="00C67C7F">
        <w:rPr>
          <w:rFonts w:ascii="Times New Roman" w:hAnsi="Times New Roman"/>
          <w:b w:val="0"/>
        </w:rPr>
        <w:t xml:space="preserve"> identified three types of equivalence traceability relations: (a) equivalent traceability which relates artifacts that have the same name and same representation; (b) non-equivalent and non-coherent artifacts traceability which relates artifacts that have different names and the same representation; and (c) non-equivalent</w:t>
      </w:r>
      <w:r w:rsidRPr="00C67C7F">
        <w:rPr>
          <w:rFonts w:ascii="Times New Roman" w:hAnsi="Times New Roman"/>
        </w:rPr>
        <w:t xml:space="preserve"> </w:t>
      </w:r>
      <w:r w:rsidRPr="00C67C7F">
        <w:rPr>
          <w:rFonts w:ascii="Times New Roman" w:hAnsi="Times New Roman"/>
          <w:b w:val="0"/>
        </w:rPr>
        <w:t xml:space="preserve">and coherent artifacts traceability which relates artifacts that have different names but their annotation is the same. </w:t>
      </w:r>
    </w:p>
    <w:p w14:paraId="7B4A1D71" w14:textId="7AFADC1E" w:rsidR="0088643B" w:rsidRPr="003C78CE" w:rsidRDefault="001E2651" w:rsidP="003C78CE">
      <w:r w:rsidRPr="00C67C7F">
        <w:rPr>
          <w:rFonts w:ascii="Times New Roman" w:hAnsi="Times New Roman"/>
          <w:bCs/>
          <w:noProof/>
          <w:lang w:eastAsia="zh-CN"/>
        </w:rPr>
        <mc:AlternateContent>
          <mc:Choice Requires="wps">
            <w:drawing>
              <wp:anchor distT="0" distB="0" distL="114300" distR="114300" simplePos="0" relativeHeight="251717632" behindDoc="0" locked="0" layoutInCell="1" allowOverlap="1" wp14:anchorId="53F27DBA" wp14:editId="35D58C27">
                <wp:simplePos x="0" y="0"/>
                <wp:positionH relativeFrom="margin">
                  <wp:align>center</wp:align>
                </wp:positionH>
                <wp:positionV relativeFrom="margin">
                  <wp:align>top</wp:align>
                </wp:positionV>
                <wp:extent cx="5486400" cy="3466800"/>
                <wp:effectExtent l="0" t="0" r="0" b="0"/>
                <wp:wrapTopAndBottom/>
                <wp:docPr id="4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6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BBD5A" w14:textId="77777777" w:rsidR="00D617FD" w:rsidRDefault="00D617FD" w:rsidP="001E2651">
                            <w:pPr>
                              <w:keepNext/>
                            </w:pPr>
                            <w:r>
                              <w:rPr>
                                <w:noProof/>
                                <w:lang w:eastAsia="zh-CN"/>
                              </w:rPr>
                              <w:drawing>
                                <wp:inline distT="0" distB="0" distL="0" distR="0" wp14:anchorId="2C15B04E" wp14:editId="57196ABD">
                                  <wp:extent cx="5137891" cy="2953173"/>
                                  <wp:effectExtent l="19050" t="0" r="5609" b="0"/>
                                  <wp:docPr id="80" name="Picture 1" descr="D:\Traceability papers\Semantic coupling trace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ceability papers\Semantic coupling traceability.jpg"/>
                                          <pic:cNvPicPr>
                                            <a:picLocks noChangeAspect="1" noChangeArrowheads="1"/>
                                          </pic:cNvPicPr>
                                        </pic:nvPicPr>
                                        <pic:blipFill>
                                          <a:blip r:embed="rId13"/>
                                          <a:srcRect l="4592" t="7202" r="38016" b="33563"/>
                                          <a:stretch>
                                            <a:fillRect/>
                                          </a:stretch>
                                        </pic:blipFill>
                                        <pic:spPr bwMode="auto">
                                          <a:xfrm>
                                            <a:off x="0" y="0"/>
                                            <a:ext cx="5137891" cy="2953173"/>
                                          </a:xfrm>
                                          <a:prstGeom prst="rect">
                                            <a:avLst/>
                                          </a:prstGeom>
                                          <a:noFill/>
                                          <a:ln w="9525">
                                            <a:noFill/>
                                            <a:miter lim="800000"/>
                                            <a:headEnd/>
                                            <a:tailEnd/>
                                          </a:ln>
                                        </pic:spPr>
                                      </pic:pic>
                                    </a:graphicData>
                                  </a:graphic>
                                </wp:inline>
                              </w:drawing>
                            </w:r>
                          </w:p>
                          <w:p w14:paraId="492C16D6" w14:textId="0EE2D85D" w:rsidR="00D617FD" w:rsidRDefault="00D617FD" w:rsidP="001E2651">
                            <w:pPr>
                              <w:pStyle w:val="Caption"/>
                              <w:rPr>
                                <w:sz w:val="20"/>
                                <w:szCs w:val="20"/>
                              </w:rPr>
                            </w:pPr>
                            <w:bookmarkStart w:id="1675" w:name="_Ref483703629"/>
                            <w:bookmarkStart w:id="1676" w:name="_Toc525723640"/>
                            <w:r w:rsidRPr="00545F55">
                              <w:rPr>
                                <w:sz w:val="20"/>
                                <w:szCs w:val="20"/>
                              </w:rPr>
                              <w:t xml:space="preserve">Figure </w:t>
                            </w:r>
                            <w:r w:rsidRPr="00545F55">
                              <w:rPr>
                                <w:sz w:val="20"/>
                                <w:szCs w:val="20"/>
                              </w:rPr>
                              <w:fldChar w:fldCharType="begin"/>
                            </w:r>
                            <w:r w:rsidRPr="00545F55">
                              <w:rPr>
                                <w:sz w:val="20"/>
                                <w:szCs w:val="20"/>
                              </w:rPr>
                              <w:instrText xml:space="preserve"> SEQ Figure \* ARABIC </w:instrText>
                            </w:r>
                            <w:r w:rsidRPr="00545F55">
                              <w:rPr>
                                <w:sz w:val="20"/>
                                <w:szCs w:val="20"/>
                              </w:rPr>
                              <w:fldChar w:fldCharType="separate"/>
                            </w:r>
                            <w:r>
                              <w:rPr>
                                <w:noProof/>
                                <w:sz w:val="20"/>
                                <w:szCs w:val="20"/>
                              </w:rPr>
                              <w:t>1</w:t>
                            </w:r>
                            <w:r w:rsidRPr="00545F55">
                              <w:rPr>
                                <w:sz w:val="20"/>
                                <w:szCs w:val="20"/>
                              </w:rPr>
                              <w:fldChar w:fldCharType="end"/>
                            </w:r>
                            <w:bookmarkEnd w:id="1675"/>
                            <w:r w:rsidRPr="00545F55">
                              <w:rPr>
                                <w:sz w:val="20"/>
                                <w:szCs w:val="20"/>
                              </w:rPr>
                              <w:t xml:space="preserve">: Cases of semantic coupling traceability relations, source </w:t>
                            </w:r>
                            <w:ins w:id="1677" w:author="Nasser Mustafa [2]" w:date="2018-09-19T07:46:00Z">
                              <w:r>
                                <w:rPr>
                                  <w:rFonts w:ascii="Times New Roman" w:hAnsi="Times New Roman"/>
                                  <w:b w:val="0"/>
                                </w:rPr>
                                <w:fldChar w:fldCharType="begin" w:fldLock="1"/>
                              </w:r>
                            </w:ins>
                            <w:r>
                              <w:rPr>
                                <w:rFonts w:ascii="Times New Roman" w:hAnsi="Times New Roman"/>
                                <w:b w:val="0"/>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ins w:id="1678" w:author="Nasser Mustafa [2]" w:date="2018-09-19T07:46:00Z">
                              <w:r>
                                <w:rPr>
                                  <w:rFonts w:ascii="Times New Roman" w:hAnsi="Times New Roman"/>
                                  <w:b w:val="0"/>
                                </w:rPr>
                                <w:fldChar w:fldCharType="separate"/>
                              </w:r>
                            </w:ins>
                            <w:r w:rsidRPr="00B050F0">
                              <w:rPr>
                                <w:rFonts w:ascii="Times New Roman" w:hAnsi="Times New Roman"/>
                                <w:b w:val="0"/>
                                <w:noProof/>
                              </w:rPr>
                              <w:t>[95]</w:t>
                            </w:r>
                            <w:bookmarkEnd w:id="1676"/>
                            <w:ins w:id="1679" w:author="Nasser Mustafa [2]" w:date="2018-09-19T07:46:00Z">
                              <w:r>
                                <w:rPr>
                                  <w:rFonts w:ascii="Times New Roman" w:hAnsi="Times New Roman"/>
                                  <w:b w:val="0"/>
                                </w:rPr>
                                <w:fldChar w:fldCharType="end"/>
                              </w:r>
                              <w:r w:rsidRPr="00545F55" w:rsidDel="00F830E6">
                                <w:rPr>
                                  <w:sz w:val="20"/>
                                  <w:szCs w:val="20"/>
                                </w:rPr>
                                <w:t xml:space="preserve"> </w:t>
                              </w:r>
                            </w:ins>
                            <w:del w:id="1680" w:author="Nasser Mustafa [2]" w:date="2018-09-19T07:46:00Z">
                              <w:r w:rsidRPr="00545F55" w:rsidDel="00F830E6">
                                <w:rPr>
                                  <w:sz w:val="20"/>
                                  <w:szCs w:val="20"/>
                                </w:rPr>
                                <w:delText>[24]</w:delText>
                              </w:r>
                            </w:del>
                          </w:p>
                          <w:p w14:paraId="3B74F439" w14:textId="77777777" w:rsidR="00D617FD" w:rsidRPr="005D5C35" w:rsidRDefault="00D617FD" w:rsidP="001E2651"/>
                          <w:p w14:paraId="10C9F871" w14:textId="77777777" w:rsidR="00D617FD" w:rsidRDefault="00D617FD" w:rsidP="001E2651"/>
                          <w:p w14:paraId="2F4CB056" w14:textId="77777777" w:rsidR="00D617FD" w:rsidRDefault="00D617FD" w:rsidP="001E2651"/>
                        </w:txbxContent>
                      </wps:txbx>
                      <wps:bodyPr rot="0" vert="horz" wrap="square" lIns="9000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F27DBA" id="Text Box 135" o:spid="_x0000_s1027" type="#_x0000_t202" style="position:absolute;margin-left:0;margin-top:0;width:6in;height:273pt;z-index:25171763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WavQ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" filled="f" stroked="f">
                <v:textbox inset="2.5mm">
                  <w:txbxContent>
                    <w:p w14:paraId="5ECBBD5A" w14:textId="77777777" w:rsidR="00D617FD" w:rsidRDefault="00D617FD" w:rsidP="001E2651">
                      <w:pPr>
                        <w:keepNext/>
                      </w:pPr>
                      <w:r>
                        <w:rPr>
                          <w:noProof/>
                          <w:lang w:eastAsia="zh-CN"/>
                        </w:rPr>
                        <w:drawing>
                          <wp:inline distT="0" distB="0" distL="0" distR="0" wp14:anchorId="2C15B04E" wp14:editId="57196ABD">
                            <wp:extent cx="5137891" cy="2953173"/>
                            <wp:effectExtent l="19050" t="0" r="5609" b="0"/>
                            <wp:docPr id="80" name="Picture 1" descr="D:\Traceability papers\Semantic coupling trace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ceability papers\Semantic coupling traceability.jpg"/>
                                    <pic:cNvPicPr>
                                      <a:picLocks noChangeAspect="1" noChangeArrowheads="1"/>
                                    </pic:cNvPicPr>
                                  </pic:nvPicPr>
                                  <pic:blipFill>
                                    <a:blip r:embed="rId13"/>
                                    <a:srcRect l="4592" t="7202" r="38016" b="33563"/>
                                    <a:stretch>
                                      <a:fillRect/>
                                    </a:stretch>
                                  </pic:blipFill>
                                  <pic:spPr bwMode="auto">
                                    <a:xfrm>
                                      <a:off x="0" y="0"/>
                                      <a:ext cx="5137891" cy="2953173"/>
                                    </a:xfrm>
                                    <a:prstGeom prst="rect">
                                      <a:avLst/>
                                    </a:prstGeom>
                                    <a:noFill/>
                                    <a:ln w="9525">
                                      <a:noFill/>
                                      <a:miter lim="800000"/>
                                      <a:headEnd/>
                                      <a:tailEnd/>
                                    </a:ln>
                                  </pic:spPr>
                                </pic:pic>
                              </a:graphicData>
                            </a:graphic>
                          </wp:inline>
                        </w:drawing>
                      </w:r>
                    </w:p>
                    <w:p w14:paraId="492C16D6" w14:textId="0EE2D85D" w:rsidR="00D617FD" w:rsidRDefault="00D617FD" w:rsidP="001E2651">
                      <w:pPr>
                        <w:pStyle w:val="Caption"/>
                        <w:rPr>
                          <w:sz w:val="20"/>
                          <w:szCs w:val="20"/>
                        </w:rPr>
                      </w:pPr>
                      <w:bookmarkStart w:id="1681" w:name="_Ref483703629"/>
                      <w:bookmarkStart w:id="1682" w:name="_Toc525723640"/>
                      <w:r w:rsidRPr="00545F55">
                        <w:rPr>
                          <w:sz w:val="20"/>
                          <w:szCs w:val="20"/>
                        </w:rPr>
                        <w:t xml:space="preserve">Figure </w:t>
                      </w:r>
                      <w:r w:rsidRPr="00545F55">
                        <w:rPr>
                          <w:sz w:val="20"/>
                          <w:szCs w:val="20"/>
                        </w:rPr>
                        <w:fldChar w:fldCharType="begin"/>
                      </w:r>
                      <w:r w:rsidRPr="00545F55">
                        <w:rPr>
                          <w:sz w:val="20"/>
                          <w:szCs w:val="20"/>
                        </w:rPr>
                        <w:instrText xml:space="preserve"> SEQ Figure \* ARABIC </w:instrText>
                      </w:r>
                      <w:r w:rsidRPr="00545F55">
                        <w:rPr>
                          <w:sz w:val="20"/>
                          <w:szCs w:val="20"/>
                        </w:rPr>
                        <w:fldChar w:fldCharType="separate"/>
                      </w:r>
                      <w:r>
                        <w:rPr>
                          <w:noProof/>
                          <w:sz w:val="20"/>
                          <w:szCs w:val="20"/>
                        </w:rPr>
                        <w:t>1</w:t>
                      </w:r>
                      <w:r w:rsidRPr="00545F55">
                        <w:rPr>
                          <w:sz w:val="20"/>
                          <w:szCs w:val="20"/>
                        </w:rPr>
                        <w:fldChar w:fldCharType="end"/>
                      </w:r>
                      <w:bookmarkEnd w:id="1681"/>
                      <w:r w:rsidRPr="00545F55">
                        <w:rPr>
                          <w:sz w:val="20"/>
                          <w:szCs w:val="20"/>
                        </w:rPr>
                        <w:t xml:space="preserve">: Cases of semantic coupling traceability relations, source </w:t>
                      </w:r>
                      <w:ins w:id="1683" w:author="Nasser Mustafa [2]" w:date="2018-09-19T07:46:00Z">
                        <w:r>
                          <w:rPr>
                            <w:rFonts w:ascii="Times New Roman" w:hAnsi="Times New Roman"/>
                            <w:b w:val="0"/>
                          </w:rPr>
                          <w:fldChar w:fldCharType="begin" w:fldLock="1"/>
                        </w:r>
                      </w:ins>
                      <w:r>
                        <w:rPr>
                          <w:rFonts w:ascii="Times New Roman" w:hAnsi="Times New Roman"/>
                          <w:b w:val="0"/>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ins w:id="1684" w:author="Nasser Mustafa [2]" w:date="2018-09-19T07:46:00Z">
                        <w:r>
                          <w:rPr>
                            <w:rFonts w:ascii="Times New Roman" w:hAnsi="Times New Roman"/>
                            <w:b w:val="0"/>
                          </w:rPr>
                          <w:fldChar w:fldCharType="separate"/>
                        </w:r>
                      </w:ins>
                      <w:r w:rsidRPr="00B050F0">
                        <w:rPr>
                          <w:rFonts w:ascii="Times New Roman" w:hAnsi="Times New Roman"/>
                          <w:b w:val="0"/>
                          <w:noProof/>
                        </w:rPr>
                        <w:t>[95]</w:t>
                      </w:r>
                      <w:bookmarkEnd w:id="1682"/>
                      <w:ins w:id="1685" w:author="Nasser Mustafa [2]" w:date="2018-09-19T07:46:00Z">
                        <w:r>
                          <w:rPr>
                            <w:rFonts w:ascii="Times New Roman" w:hAnsi="Times New Roman"/>
                            <w:b w:val="0"/>
                          </w:rPr>
                          <w:fldChar w:fldCharType="end"/>
                        </w:r>
                        <w:r w:rsidRPr="00545F55" w:rsidDel="00F830E6">
                          <w:rPr>
                            <w:sz w:val="20"/>
                            <w:szCs w:val="20"/>
                          </w:rPr>
                          <w:t xml:space="preserve"> </w:t>
                        </w:r>
                      </w:ins>
                      <w:del w:id="1686" w:author="Nasser Mustafa [2]" w:date="2018-09-19T07:46:00Z">
                        <w:r w:rsidRPr="00545F55" w:rsidDel="00F830E6">
                          <w:rPr>
                            <w:sz w:val="20"/>
                            <w:szCs w:val="20"/>
                          </w:rPr>
                          <w:delText>[24]</w:delText>
                        </w:r>
                      </w:del>
                    </w:p>
                    <w:p w14:paraId="3B74F439" w14:textId="77777777" w:rsidR="00D617FD" w:rsidRPr="005D5C35" w:rsidRDefault="00D617FD" w:rsidP="001E2651"/>
                    <w:p w14:paraId="10C9F871" w14:textId="77777777" w:rsidR="00D617FD" w:rsidRDefault="00D617FD" w:rsidP="001E2651"/>
                    <w:p w14:paraId="2F4CB056" w14:textId="77777777" w:rsidR="00D617FD" w:rsidRDefault="00D617FD" w:rsidP="001E2651"/>
                  </w:txbxContent>
                </v:textbox>
                <w10:wrap type="topAndBottom" anchorx="margin" anchory="margin"/>
              </v:shape>
            </w:pict>
          </mc:Fallback>
        </mc:AlternateContent>
      </w:r>
      <w:del w:id="1687" w:author="Yvan Labiche" w:date="2018-09-07T21:13:00Z">
        <w:r w:rsidR="00B97147" w:rsidRPr="00C67C7F" w:rsidDel="003C78CE">
          <w:rPr>
            <w:rFonts w:ascii="Times New Roman" w:hAnsi="Times New Roman"/>
          </w:rPr>
          <w:br w:type="page"/>
        </w:r>
      </w:del>
    </w:p>
    <w:p w14:paraId="13800FF6" w14:textId="4429D582" w:rsidR="00B97147" w:rsidRDefault="00B97147">
      <w:pPr>
        <w:pStyle w:val="Heading1"/>
        <w:tabs>
          <w:tab w:val="left" w:pos="900"/>
        </w:tabs>
        <w:spacing w:line="480" w:lineRule="auto"/>
        <w:rPr>
          <w:rFonts w:ascii="Times New Roman" w:hAnsi="Times New Roman"/>
        </w:rPr>
      </w:pPr>
      <w:bookmarkStart w:id="1688" w:name="_Toc523873255"/>
      <w:bookmarkStart w:id="1689" w:name="_Toc523873490"/>
      <w:bookmarkStart w:id="1690" w:name="_Toc523873257"/>
      <w:bookmarkStart w:id="1691" w:name="_Toc523873492"/>
      <w:bookmarkStart w:id="1692" w:name="_Toc523873260"/>
      <w:bookmarkStart w:id="1693" w:name="_Toc523873495"/>
      <w:bookmarkStart w:id="1694" w:name="_Toc523873261"/>
      <w:bookmarkStart w:id="1695" w:name="_Toc523873496"/>
      <w:bookmarkStart w:id="1696" w:name="_Toc523873262"/>
      <w:bookmarkStart w:id="1697" w:name="_Toc523873497"/>
      <w:bookmarkStart w:id="1698" w:name="_Toc523873263"/>
      <w:bookmarkStart w:id="1699" w:name="_Toc523873498"/>
      <w:bookmarkStart w:id="1700" w:name="_Toc523873264"/>
      <w:bookmarkStart w:id="1701" w:name="_Toc523873499"/>
      <w:bookmarkStart w:id="1702" w:name="_Toc523873265"/>
      <w:bookmarkStart w:id="1703" w:name="_Toc523873500"/>
      <w:bookmarkStart w:id="1704" w:name="_Toc523873267"/>
      <w:bookmarkStart w:id="1705" w:name="_Toc523873502"/>
      <w:bookmarkStart w:id="1706" w:name="_Toc523873270"/>
      <w:bookmarkStart w:id="1707" w:name="_Toc523873505"/>
      <w:bookmarkStart w:id="1708" w:name="_Toc523873271"/>
      <w:bookmarkStart w:id="1709" w:name="_Toc523873506"/>
      <w:bookmarkStart w:id="1710" w:name="_Toc523873272"/>
      <w:bookmarkStart w:id="1711" w:name="_Toc523873507"/>
      <w:bookmarkStart w:id="1712" w:name="_Toc523873273"/>
      <w:bookmarkStart w:id="1713" w:name="_Toc523873508"/>
      <w:bookmarkStart w:id="1714" w:name="_Toc523873274"/>
      <w:bookmarkStart w:id="1715" w:name="_Toc523873509"/>
      <w:bookmarkStart w:id="1716" w:name="_Toc523873276"/>
      <w:bookmarkStart w:id="1717" w:name="_Toc523873511"/>
      <w:bookmarkStart w:id="1718" w:name="_Toc523873302"/>
      <w:bookmarkStart w:id="1719" w:name="_Toc523873537"/>
      <w:bookmarkStart w:id="1720" w:name="_Toc523873308"/>
      <w:bookmarkStart w:id="1721" w:name="_Toc523873543"/>
      <w:bookmarkStart w:id="1722" w:name="_Toc415052203"/>
      <w:bookmarkStart w:id="1723" w:name="_Toc415176758"/>
      <w:bookmarkStart w:id="1724" w:name="_Toc415052204"/>
      <w:bookmarkStart w:id="1725" w:name="_Toc415176759"/>
      <w:bookmarkStart w:id="1726" w:name="_Toc415052205"/>
      <w:bookmarkStart w:id="1727" w:name="_Toc415176760"/>
      <w:bookmarkStart w:id="1728" w:name="_Toc415052206"/>
      <w:bookmarkStart w:id="1729" w:name="_Toc415176761"/>
      <w:bookmarkStart w:id="1730" w:name="_Toc415052207"/>
      <w:bookmarkStart w:id="1731" w:name="_Toc415176762"/>
      <w:bookmarkStart w:id="1732" w:name="_Toc415052208"/>
      <w:bookmarkStart w:id="1733" w:name="_Toc415176763"/>
      <w:bookmarkStart w:id="1734" w:name="_Toc415052209"/>
      <w:bookmarkStart w:id="1735" w:name="_Toc415176764"/>
      <w:bookmarkStart w:id="1736" w:name="_Toc415052210"/>
      <w:bookmarkStart w:id="1737" w:name="_Toc415176765"/>
      <w:bookmarkStart w:id="1738" w:name="_Toc415052211"/>
      <w:bookmarkStart w:id="1739" w:name="_Toc415176766"/>
      <w:bookmarkStart w:id="1740" w:name="_Ref477638174"/>
      <w:bookmarkStart w:id="1741" w:name="_Toc517828336"/>
      <w:bookmarkStart w:id="1742" w:name="_Toc525737322"/>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r w:rsidRPr="00C67C7F">
        <w:rPr>
          <w:rFonts w:ascii="Times New Roman" w:hAnsi="Times New Roman"/>
          <w:szCs w:val="44"/>
        </w:rPr>
        <w:t>Systematic</w:t>
      </w:r>
      <w:r w:rsidRPr="00C67C7F">
        <w:rPr>
          <w:rFonts w:ascii="Times New Roman" w:hAnsi="Times New Roman"/>
        </w:rPr>
        <w:t xml:space="preserve"> </w:t>
      </w:r>
      <w:commentRangeStart w:id="1743"/>
      <w:r w:rsidRPr="009E56AC">
        <w:rPr>
          <w:rFonts w:ascii="Times New Roman" w:hAnsi="Times New Roman"/>
          <w:szCs w:val="44"/>
        </w:rPr>
        <w:t>Literature</w:t>
      </w:r>
      <w:r w:rsidRPr="00C67C7F">
        <w:rPr>
          <w:rFonts w:ascii="Times New Roman" w:hAnsi="Times New Roman"/>
        </w:rPr>
        <w:t xml:space="preserve"> </w:t>
      </w:r>
      <w:commentRangeEnd w:id="1743"/>
      <w:r w:rsidR="006F33C5">
        <w:rPr>
          <w:rStyle w:val="CommentReference"/>
          <w:rFonts w:ascii="Times New Roman" w:eastAsia="Calibri" w:hAnsi="Times New Roman"/>
          <w:b w:val="0"/>
          <w:bCs w:val="0"/>
        </w:rPr>
        <w:commentReference w:id="1743"/>
      </w:r>
      <w:r w:rsidRPr="00C67C7F">
        <w:rPr>
          <w:rFonts w:ascii="Times New Roman" w:hAnsi="Times New Roman"/>
        </w:rPr>
        <w:t>Review</w:t>
      </w:r>
      <w:bookmarkEnd w:id="1740"/>
      <w:bookmarkEnd w:id="1741"/>
      <w:bookmarkEnd w:id="1742"/>
    </w:p>
    <w:p w14:paraId="32F110BB" w14:textId="7E7FF7BB" w:rsidR="00B97147" w:rsidRPr="00C67C7F" w:rsidRDefault="00B97147" w:rsidP="001B582E">
      <w:pPr>
        <w:widowControl w:val="0"/>
        <w:tabs>
          <w:tab w:val="left" w:pos="900"/>
        </w:tabs>
        <w:spacing w:line="480" w:lineRule="auto"/>
        <w:jc w:val="both"/>
        <w:rPr>
          <w:rFonts w:ascii="Times New Roman" w:hAnsi="Times New Roman"/>
        </w:rPr>
      </w:pPr>
      <w:commentRangeStart w:id="1744"/>
      <w:commentRangeStart w:id="1745"/>
      <w:commentRangeStart w:id="1746"/>
      <w:r w:rsidRPr="00C67C7F">
        <w:rPr>
          <w:rFonts w:ascii="Times New Roman" w:hAnsi="Times New Roman"/>
        </w:rPr>
        <w:t>The</w:t>
      </w:r>
      <w:commentRangeEnd w:id="1744"/>
      <w:r w:rsidR="00660900">
        <w:rPr>
          <w:rStyle w:val="CommentReference"/>
          <w:rFonts w:ascii="Times New Roman" w:eastAsia="Calibri" w:hAnsi="Times New Roman"/>
        </w:rPr>
        <w:commentReference w:id="1744"/>
      </w:r>
      <w:r w:rsidRPr="00C67C7F">
        <w:rPr>
          <w:rFonts w:ascii="Times New Roman" w:hAnsi="Times New Roman"/>
        </w:rPr>
        <w:t xml:space="preserve"> need for research </w:t>
      </w:r>
      <w:commentRangeEnd w:id="1745"/>
      <w:r w:rsidR="00660900">
        <w:rPr>
          <w:rStyle w:val="CommentReference"/>
          <w:rFonts w:ascii="Times New Roman" w:eastAsia="Calibri" w:hAnsi="Times New Roman"/>
        </w:rPr>
        <w:commentReference w:id="1745"/>
      </w:r>
      <w:r w:rsidRPr="00C67C7F">
        <w:rPr>
          <w:rFonts w:ascii="Times New Roman" w:hAnsi="Times New Roman"/>
        </w:rPr>
        <w:t>on traceability has increased as a result of mandating traceability in many</w:t>
      </w:r>
      <w:r w:rsidR="0088643B">
        <w:rPr>
          <w:rFonts w:ascii="Times New Roman" w:hAnsi="Times New Roman"/>
        </w:rPr>
        <w:t xml:space="preserve"> </w:t>
      </w:r>
      <w:r w:rsidRPr="00C67C7F">
        <w:rPr>
          <w:rFonts w:ascii="Times New Roman" w:hAnsi="Times New Roman"/>
        </w:rPr>
        <w:t xml:space="preserve">software projects. The review covers the publications on traceability between the years 2000 </w:t>
      </w:r>
      <w:commentRangeEnd w:id="1746"/>
      <w:r w:rsidR="00A3659F">
        <w:rPr>
          <w:rStyle w:val="CommentReference"/>
          <w:rFonts w:ascii="Times New Roman" w:eastAsia="Calibri" w:hAnsi="Times New Roman"/>
        </w:rPr>
        <w:commentReference w:id="1746"/>
      </w:r>
      <w:r w:rsidRPr="00C67C7F">
        <w:rPr>
          <w:rFonts w:ascii="Times New Roman" w:hAnsi="Times New Roman"/>
        </w:rPr>
        <w:t xml:space="preserve">to 2016. </w:t>
      </w:r>
      <w:r w:rsidR="005C5366">
        <w:rPr>
          <w:rFonts w:ascii="Times New Roman" w:hAnsi="Times New Roman"/>
        </w:rPr>
        <w:t xml:space="preserve">This range of </w:t>
      </w:r>
      <w:r w:rsidRPr="00C67C7F">
        <w:rPr>
          <w:rFonts w:ascii="Times New Roman" w:hAnsi="Times New Roman"/>
        </w:rPr>
        <w:t xml:space="preserve">publications </w:t>
      </w:r>
      <w:del w:id="1747" w:author="Yvan Labiche" w:date="2018-09-07T21:15:00Z">
        <w:r w:rsidR="005C5366" w:rsidDel="009B2E51">
          <w:rPr>
            <w:rFonts w:ascii="Times New Roman" w:hAnsi="Times New Roman"/>
          </w:rPr>
          <w:delText xml:space="preserve">can </w:delText>
        </w:r>
      </w:del>
      <w:ins w:id="1748" w:author="Yvan Labiche" w:date="2018-09-07T21:15:00Z">
        <w:r w:rsidR="009B2E51">
          <w:rPr>
            <w:rFonts w:ascii="Times New Roman" w:hAnsi="Times New Roman"/>
          </w:rPr>
          <w:t xml:space="preserve">should </w:t>
        </w:r>
      </w:ins>
      <w:r w:rsidR="005C5366">
        <w:rPr>
          <w:rFonts w:ascii="Times New Roman" w:hAnsi="Times New Roman"/>
        </w:rPr>
        <w:t>help discover</w:t>
      </w:r>
      <w:r w:rsidRPr="00C67C7F">
        <w:rPr>
          <w:rFonts w:ascii="Times New Roman" w:hAnsi="Times New Roman"/>
        </w:rPr>
        <w:t xml:space="preserve"> most of the recent work on modeling traceability. In addition, there are several reviews and surveys published within these years that cover the traceability research prior to the </w:t>
      </w:r>
      <w:r w:rsidRPr="00C67C7F">
        <w:rPr>
          <w:rFonts w:ascii="Times New Roman" w:hAnsi="Times New Roman"/>
          <w:noProof/>
        </w:rPr>
        <w:t>year</w:t>
      </w:r>
      <w:r w:rsidRPr="00C67C7F">
        <w:rPr>
          <w:rFonts w:ascii="Times New Roman" w:hAnsi="Times New Roman"/>
        </w:rPr>
        <w:t xml:space="preserve"> 2000: e.g.,</w:t>
      </w:r>
      <w:ins w:id="1749" w:author="Nasser Mustafa [2]" w:date="2018-09-16T16:19:00Z">
        <w:r w:rsidR="00DB3FD3">
          <w:rPr>
            <w:rFonts w:ascii="Times New Roman" w:hAnsi="Times New Roman"/>
          </w:rPr>
          <w:t xml:space="preserve"> </w:t>
        </w:r>
        <w:r w:rsidR="00DB3FD3">
          <w:rPr>
            <w:rFonts w:ascii="Times New Roman" w:hAnsi="Times New Roman"/>
          </w:rPr>
          <w:fldChar w:fldCharType="begin" w:fldLock="1"/>
        </w:r>
      </w:ins>
      <w:r w:rsidR="00B050F0">
        <w:rPr>
          <w:rFonts w:ascii="Times New Roman" w:hAnsi="Times New Roman"/>
        </w:rPr>
        <w:instrText>ADDIN CSL_CITATION {"citationItems":[{"id":"ITEM-1","itemData":{"author":[{"dropping-particle":"","family":"Winkler","given":"Stefan","non-dropping-particle":"","parse-names":false,"suffix":""},{"dropping-particle":"","family":"Pilgrim","given":"Jens","non-dropping-particle":"","parse-names":false,"suffix":""}],"container-title":"Software and Systems Modeling","id":"ITEM-1","issue":"4 ","issued":{"date-parts":[["2010"]]},"page":"529-565","title":"A survey of traceability in requirements engineering and model-driven development","title-short":"SoSyM","type":"article-journal","volume":"9"},"uris":["http://www.mendeley.com/documents/?uuid=85bdb24f-9e92-4bac-baff-56dd4330c39c"]}],"mendeley":{"formattedCitation":"[1]","plainTextFormattedCitation":"[1]","previouslyFormattedCitation":"[1]"},"properties":{"noteIndex":0},"schema":"https://github.com/citation-style-language/schema/raw/master/csl-citation.json"}</w:instrText>
      </w:r>
      <w:r w:rsidR="00DB3FD3">
        <w:rPr>
          <w:rFonts w:ascii="Times New Roman" w:hAnsi="Times New Roman"/>
        </w:rPr>
        <w:fldChar w:fldCharType="separate"/>
      </w:r>
      <w:r w:rsidR="00627C91" w:rsidRPr="00627C91">
        <w:rPr>
          <w:rFonts w:ascii="Times New Roman" w:hAnsi="Times New Roman"/>
          <w:noProof/>
        </w:rPr>
        <w:t>[1]</w:t>
      </w:r>
      <w:ins w:id="1750" w:author="Nasser Mustafa [2]" w:date="2018-09-16T16:19:00Z">
        <w:r w:rsidR="00DB3FD3">
          <w:rPr>
            <w:rFonts w:ascii="Times New Roman" w:hAnsi="Times New Roman"/>
          </w:rPr>
          <w:fldChar w:fldCharType="end"/>
        </w:r>
      </w:ins>
      <w:ins w:id="1751" w:author="Nasser Mustafa [2]" w:date="2018-09-16T16:24:00Z">
        <w:r w:rsidR="00DB3FD3">
          <w:rPr>
            <w:rFonts w:ascii="Times New Roman" w:hAnsi="Times New Roman"/>
          </w:rPr>
          <w:fldChar w:fldCharType="begin" w:fldLock="1"/>
        </w:r>
      </w:ins>
      <w:r w:rsidR="00B050F0">
        <w:rPr>
          <w:rFonts w:ascii="Times New Roman" w:hAnsi="Times New Roman"/>
        </w:rPr>
        <w:instrText>ADDIN CSL_CITATION {"citationItems":[{"id":"ITEM-1","itemData":{"author":[{"dropping-particle":"","family":"Narayan","given":"Nitesh","non-dropping-particle":"","parse-names":false,"suffix":""},{"dropping-particle":"","family":"Bruegge","given":"Bernd","non-dropping-particle":"","parse-names":false,"suffix":""},{"dropping-particle":"","family":"Delater","given":"Alexander","non-dropping-particle":"","parse-names":false,"suffix":""},{"dropping-particle":"","family":"Barbar","given":"Paech","non-dropping-particle":"","parse-names":false,"suffix":""}],"container-title":"MARK’11","id":"ITEM-1","issued":{"date-parts":[["2011"]]},"page":"24-28","title":"Enhanced Traceability in Model-based CASE Tools using Ontologies and Information Retrieval","type":"paper-conference"},"uris":["http://www.mendeley.com/documents/?uuid=85a334ee-a631-43b8-8a46-e4124bf02a57"]},{"id":"ITEM-2","itemData":{"author":[{"dropping-particle":"","family":"Javed","given":"Muhammad Atif","non-dropping-particle":"","parse-names":false,"suffix":""},{"dropping-particle":"","family":"Zdun","given":"Uwe","non-dropping-particle":"","parse-names":false,"suffix":""}],"container-title":"18th International Conference on Evaluation and Assessment in Software Engineering","id":"ITEM-2","issued":{"date-parts":[["2014"]]},"page":"1-10","publisher":"ACM","publisher-place":"London, England, United Kingdom","title":"A Systematic Literature Review of Traceability Approaches Between Software Architecture and Source Code","type":"paper-conference"},"uris":["http://www.mendeley.com/documents/?uuid=ec715308-4386-4f0d-ab1e-0bf236d0946d"]},{"id":"ITEM-3","itemData":{"author":[{"dropping-particle":"","family":"Torkar","given":"Richard","non-dropping-particle":"","parse-names":false,"suffix":""},{"dropping-particle":"","family":"Gorschek","given":"Tony","non-dropping-particle":"","parse-names":false,"suffix":""},{"dropping-particle":"","family":"Raja","given":"Uzair","non-dropping-particle":"","parse-names":false,"suffix":""},{"dropping-particle":"","family":"Kamran","given":"Kashif","non-dropping-particle":"","parse-names":false,"suffix":""}],"container-title":"Int. Journal of Software Engineering and Knowledge Engineering","id":"ITEM-3","issue":"3","issued":{"date-parts":[["2012"]]},"page":"1-49","title":"Requirements traceability: systematic review and industry case study","title-short":"IJSEKE","type":"article-journal","volume":"22"},"uris":["http://www.mendeley.com/documents/?uuid=dcb33156-36c0-4d57-aefb-815e084e33ff"]},{"id":"ITEM-4","itemData":{"author":[{"dropping-particle":"","family":"Rempel","given":"Patrick","non-dropping-particle":"","parse-names":false,"suffix":""},{"dropping-particle":"","family":"Mäder","given":"Patrick","non-dropping-particle":"","parse-names":false,"suffix":""},{"dropping-particle":"","family":"Kuschke","given":"Tobias","non-dropping-particle":"","parse-names":false,"suffix":""},{"dropping-particle":"","family":"Philippow","given":"Ilka","non-dropping-particle":"","parse-names":false,"suffix":""}],"container-title":"Requirements Engineering: Foundation for Software Quality","id":"ITEM-4","issued":{"date-parts":[["2013"]]},"page":"125-140","title":"Requirements Traceability across Organizational Boundaries - A Survey and Taxonomy","type":"chapter","volume":"7830"},"uris":["http://www.mendeley.com/documents/?uuid=a6e232c6-7304-4a48-8f92-629943305521"]},{"id":"ITEM-5","itemData":{"author":[{"dropping-particle":"","family":"Bouillon","given":"Elke","non-dropping-particle":"","parse-names":false,"suffix":""},{"dropping-particle":"","family":"Mäder","given":"Patrick","non-dropping-particle":"","parse-names":false,"suffix":""},{"dropping-particle":"","family":"Philippow","given":"Ilka","non-dropping-particle":"","parse-names":false,"suffix":""}],"container-title":"19th international conference on Requirements Engineering: Foundation for Software Quality","id":"ITEM-5","issued":{"date-parts":[["2013"]]},"page":"158-173","publisher":"Springer-Verlag","publisher-place":"Essen, Germany","title":"A Survey on Usage Scenarios for Requirements Traceability in Practice","type":"paper-conference"},"uris":["http://www.mendeley.com/documents/?uuid=6c3c85f5-0b34-4d28-9dfc-f359aa4b8c67"]},{"id":"ITEM-6","itemData":{"author":[{"dropping-particle":"","family":"Loniewski","given":"Grzegorz","non-dropping-particle":"","parse-names":false,"suffix":""},{"dropping-particle":"","family":"Insfran","given":"Emilio","non-dropping-particle":"","parse-names":false,"suffix":""},{"dropping-particle":"","family":"Abrahão","given":"Silvia","non-dropping-particle":"","parse-names":false,"suffix":""}],"container-title":"Model Driven Engineering Languages and Systems-13th International Conference, MODELS ","id":"ITEM-6","issued":{"date-parts":[["2010"]]},"page":"213-227","publisher":"Springer","publisher-place":"Osllo, Norway","title":"A Systematic Review of the Use of Requirements Engineering Techniques in Model-Driven Development","type":"paper-conference","volume":"6359"},"uris":["http://www.mendeley.com/documents/?uuid=4c3b1e30-23cb-47e2-9caf-e927e9faacb6"]}],"mendeley":{"formattedCitation":"[25]–[30]","plainTextFormattedCitation":"[25]–[30]","previouslyFormattedCitation":"[25]–[30]"},"properties":{"noteIndex":0},"schema":"https://github.com/citation-style-language/schema/raw/master/csl-citation.json"}</w:instrText>
      </w:r>
      <w:r w:rsidR="00DB3FD3">
        <w:rPr>
          <w:rFonts w:ascii="Times New Roman" w:hAnsi="Times New Roman"/>
        </w:rPr>
        <w:fldChar w:fldCharType="separate"/>
      </w:r>
      <w:r w:rsidR="00627C91" w:rsidRPr="00627C91">
        <w:rPr>
          <w:rFonts w:ascii="Times New Roman" w:hAnsi="Times New Roman"/>
          <w:noProof/>
        </w:rPr>
        <w:t>[25]–[30]</w:t>
      </w:r>
      <w:ins w:id="1752" w:author="Nasser Mustafa [2]" w:date="2018-09-16T16:24:00Z">
        <w:r w:rsidR="00DB3FD3">
          <w:rPr>
            <w:rFonts w:ascii="Times New Roman" w:hAnsi="Times New Roman"/>
          </w:rPr>
          <w:fldChar w:fldCharType="end"/>
        </w:r>
      </w:ins>
      <w:del w:id="1753" w:author="Nasser Mustafa [2]" w:date="2018-09-16T16:24:00Z">
        <w:r w:rsidRPr="00C67C7F" w:rsidDel="00DB3FD3">
          <w:rPr>
            <w:rFonts w:ascii="Times New Roman" w:hAnsi="Times New Roman"/>
          </w:rPr>
          <w:delText xml:space="preserve"> </w:delText>
        </w:r>
        <w:r w:rsidRPr="00C67C7F" w:rsidDel="00DB3FD3">
          <w:rPr>
            <w:rFonts w:ascii="Times New Roman" w:hAnsi="Times New Roman"/>
          </w:rPr>
          <w:fldChar w:fldCharType="begin">
            <w:fldData xml:space="preserve">PEVuZE5vdGU+PENpdGU+PEF1dGhvcj5OYWlyPC9BdXRob3I+PFllYXI+MjAxMzwvWWVhcj48UmVj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</w:fldData>
          </w:fldChar>
        </w:r>
        <w:r w:rsidR="003C33CA" w:rsidRPr="00A3659F" w:rsidDel="00DB3FD3">
          <w:rPr>
            <w:rFonts w:ascii="Times New Roman" w:hAnsi="Times New Roman"/>
          </w:rPr>
          <w:delInstrText xml:space="preserve"> ADDIN EN.CITE </w:delInstrText>
        </w:r>
        <w:r w:rsidR="003C33CA" w:rsidRPr="00A3659F" w:rsidDel="00DB3FD3">
          <w:rPr>
            <w:rFonts w:ascii="Times New Roman" w:hAnsi="Times New Roman"/>
          </w:rPr>
          <w:fldChar w:fldCharType="begin">
            <w:fldData xml:space="preserve">PEVuZE5vdGU+PENpdGU+PEF1dGhvcj5OYWlyPC9BdXRob3I+PFllYXI+MjAxMzwvWWVhcj48UmVj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</w:fldData>
          </w:fldChar>
        </w:r>
        <w:r w:rsidR="003C33CA" w:rsidRPr="00A3659F" w:rsidDel="00DB3FD3">
          <w:rPr>
            <w:rFonts w:ascii="Times New Roman" w:hAnsi="Times New Roman"/>
          </w:rPr>
          <w:delInstrText xml:space="preserve"> ADDIN EN.CITE.DATA </w:delInstrText>
        </w:r>
        <w:r w:rsidR="003C33CA" w:rsidRPr="00A3659F" w:rsidDel="00DB3FD3">
          <w:rPr>
            <w:rFonts w:ascii="Times New Roman" w:hAnsi="Times New Roman"/>
          </w:rPr>
        </w:r>
        <w:r w:rsidR="003C33CA" w:rsidRPr="00A3659F" w:rsidDel="00DB3FD3">
          <w:rPr>
            <w:rFonts w:ascii="Times New Roman" w:hAnsi="Times New Roman"/>
          </w:rPr>
          <w:fldChar w:fldCharType="end"/>
        </w:r>
        <w:r w:rsidRPr="00C67C7F" w:rsidDel="00DB3FD3">
          <w:rPr>
            <w:rFonts w:ascii="Times New Roman" w:hAnsi="Times New Roman"/>
          </w:rPr>
        </w:r>
        <w:r w:rsidRPr="00C67C7F" w:rsidDel="00DB3FD3">
          <w:rPr>
            <w:rFonts w:ascii="Times New Roman" w:hAnsi="Times New Roman"/>
          </w:rPr>
          <w:fldChar w:fldCharType="separate"/>
        </w:r>
        <w:r w:rsidR="003C33CA" w:rsidRPr="00A3659F" w:rsidDel="00DB3FD3">
          <w:rPr>
            <w:rFonts w:ascii="Times New Roman" w:hAnsi="Times New Roman"/>
            <w:noProof/>
          </w:rPr>
          <w:delText>[</w:delText>
        </w:r>
        <w:r w:rsidR="00547E23" w:rsidRPr="00A3659F" w:rsidDel="00DB3FD3">
          <w:fldChar w:fldCharType="begin"/>
        </w:r>
        <w:r w:rsidR="00547E23" w:rsidRPr="00A3659F" w:rsidDel="00DB3FD3">
          <w:delInstrText xml:space="preserve"> HYPERLINK \l "_ENREF_35" \o "Winkler, 2010 #23" </w:delInstrText>
        </w:r>
        <w:r w:rsidR="00547E23" w:rsidRPr="00A3659F" w:rsidDel="00DB3FD3">
          <w:fldChar w:fldCharType="separate"/>
        </w:r>
        <w:r w:rsidR="006A58FF" w:rsidRPr="00A3659F" w:rsidDel="00DB3FD3">
          <w:rPr>
            <w:rFonts w:ascii="Times New Roman" w:hAnsi="Times New Roman"/>
            <w:noProof/>
          </w:rPr>
          <w:delText>35</w:delText>
        </w:r>
        <w:r w:rsidR="00547E23" w:rsidRPr="00A3659F" w:rsidDel="00DB3FD3">
          <w:rPr>
            <w:rFonts w:ascii="Times New Roman" w:hAnsi="Times New Roman"/>
            <w:noProof/>
          </w:rPr>
          <w:fldChar w:fldCharType="end"/>
        </w:r>
        <w:r w:rsidR="003C33CA" w:rsidRPr="00A3659F" w:rsidDel="00DB3FD3">
          <w:rPr>
            <w:rFonts w:ascii="Times New Roman" w:hAnsi="Times New Roman"/>
            <w:noProof/>
          </w:rPr>
          <w:delText xml:space="preserve">, </w:delText>
        </w:r>
        <w:r w:rsidR="00547E23" w:rsidRPr="00A3659F" w:rsidDel="00DB3FD3">
          <w:fldChar w:fldCharType="begin"/>
        </w:r>
        <w:r w:rsidR="00547E23" w:rsidRPr="00A3659F" w:rsidDel="00DB3FD3">
          <w:delInstrText xml:space="preserve"> HYPERLINK \l "_ENREF_57" \o "Nair, 2013 #143" </w:delInstrText>
        </w:r>
        <w:r w:rsidR="00547E23" w:rsidRPr="00A3659F" w:rsidDel="00DB3FD3">
          <w:fldChar w:fldCharType="separate"/>
        </w:r>
        <w:r w:rsidR="006A58FF" w:rsidRPr="00A3659F" w:rsidDel="00DB3FD3">
          <w:rPr>
            <w:rFonts w:ascii="Times New Roman" w:hAnsi="Times New Roman"/>
            <w:noProof/>
          </w:rPr>
          <w:delText>57-61</w:delText>
        </w:r>
        <w:r w:rsidR="00547E23" w:rsidRPr="00A3659F" w:rsidDel="00DB3FD3">
          <w:rPr>
            <w:rFonts w:ascii="Times New Roman" w:hAnsi="Times New Roman"/>
            <w:noProof/>
          </w:rPr>
          <w:fldChar w:fldCharType="end"/>
        </w:r>
        <w:r w:rsidR="003C33CA" w:rsidRPr="00A3659F" w:rsidDel="00DB3FD3">
          <w:rPr>
            <w:rFonts w:ascii="Times New Roman" w:hAnsi="Times New Roman"/>
            <w:noProof/>
          </w:rPr>
          <w:delText xml:space="preserve">, </w:delText>
        </w:r>
        <w:r w:rsidR="00547E23" w:rsidRPr="00A3659F" w:rsidDel="00DB3FD3">
          <w:fldChar w:fldCharType="begin"/>
        </w:r>
        <w:r w:rsidR="00547E23" w:rsidRPr="00A3659F" w:rsidDel="00DB3FD3">
          <w:delInstrText xml:space="preserve"> HYPERLINK \l "_ENREF_64" \o "Loniewski, 2010 #139" </w:delInstrText>
        </w:r>
        <w:r w:rsidR="00547E23" w:rsidRPr="00A3659F" w:rsidDel="00DB3FD3">
          <w:fldChar w:fldCharType="separate"/>
        </w:r>
        <w:r w:rsidR="006A58FF" w:rsidRPr="00A3659F" w:rsidDel="00DB3FD3">
          <w:rPr>
            <w:rFonts w:ascii="Times New Roman" w:hAnsi="Times New Roman"/>
            <w:noProof/>
          </w:rPr>
          <w:delText>64</w:delText>
        </w:r>
        <w:r w:rsidR="00547E23" w:rsidRPr="00A3659F" w:rsidDel="00DB3FD3">
          <w:rPr>
            <w:rFonts w:ascii="Times New Roman" w:hAnsi="Times New Roman"/>
            <w:noProof/>
          </w:rPr>
          <w:fldChar w:fldCharType="end"/>
        </w:r>
        <w:r w:rsidR="003C33CA" w:rsidRPr="00A3659F" w:rsidDel="00DB3FD3">
          <w:rPr>
            <w:rFonts w:ascii="Times New Roman" w:hAnsi="Times New Roman"/>
            <w:noProof/>
          </w:rPr>
          <w:delText>]</w:delText>
        </w:r>
        <w:r w:rsidRPr="00C67C7F" w:rsidDel="00DB3FD3">
          <w:rPr>
            <w:rFonts w:ascii="Times New Roman" w:hAnsi="Times New Roman"/>
          </w:rPr>
          <w:fldChar w:fldCharType="end"/>
        </w:r>
      </w:del>
      <w:r w:rsidRPr="00C67C7F">
        <w:rPr>
          <w:rFonts w:ascii="Times New Roman" w:hAnsi="Times New Roman"/>
        </w:rPr>
        <w:t xml:space="preserve">. The methodology that we used in this review is based on well-known guidelines in the field of </w:t>
      </w:r>
      <w:ins w:id="1754" w:author="Yvan Labiche" w:date="2018-09-07T21:15:00Z">
        <w:r w:rsidR="009B2E51">
          <w:rPr>
            <w:rFonts w:ascii="Times New Roman" w:hAnsi="Times New Roman"/>
          </w:rPr>
          <w:t>E</w:t>
        </w:r>
      </w:ins>
      <w:del w:id="1755" w:author="Yvan Labiche" w:date="2018-09-07T21:15:00Z">
        <w:r w:rsidRPr="00C67C7F" w:rsidDel="009B2E51">
          <w:rPr>
            <w:rFonts w:ascii="Times New Roman" w:hAnsi="Times New Roman"/>
          </w:rPr>
          <w:delText>e</w:delText>
        </w:r>
      </w:del>
      <w:r w:rsidRPr="00C67C7F">
        <w:rPr>
          <w:rFonts w:ascii="Times New Roman" w:hAnsi="Times New Roman"/>
        </w:rPr>
        <w:t xml:space="preserve">mpirical Software Engineering </w:t>
      </w:r>
      <w:del w:id="1756" w:author="Yvan Labiche" w:date="2018-09-07T20:55:00Z">
        <w:r w:rsidRPr="00C67C7F" w:rsidDel="00E078F1">
          <w:rPr>
            <w:rFonts w:ascii="Times New Roman" w:hAnsi="Times New Roman"/>
          </w:rPr>
          <w:delText xml:space="preserve">(SWE) </w:delText>
        </w:r>
      </w:del>
      <w:r w:rsidRPr="00C67C7F">
        <w:rPr>
          <w:rFonts w:ascii="Times New Roman" w:hAnsi="Times New Roman"/>
        </w:rPr>
        <w:t>research</w:t>
      </w:r>
      <w:r w:rsidRPr="00C67C7F" w:rsidDel="009D2437">
        <w:rPr>
          <w:rFonts w:ascii="Times New Roman" w:hAnsi="Times New Roman"/>
        </w:rPr>
        <w:t xml:space="preserve"> </w:t>
      </w:r>
      <w:r w:rsidRPr="00C67C7F">
        <w:rPr>
          <w:rFonts w:ascii="Times New Roman" w:hAnsi="Times New Roman"/>
        </w:rPr>
        <w:t xml:space="preserve">that </w:t>
      </w:r>
      <w:r w:rsidR="005C5366">
        <w:rPr>
          <w:rFonts w:ascii="Times New Roman" w:hAnsi="Times New Roman"/>
        </w:rPr>
        <w:t>w</w:t>
      </w:r>
      <w:ins w:id="1757" w:author="Yvan Labiche" w:date="2018-09-07T21:15:00Z">
        <w:r w:rsidR="009B2E51">
          <w:rPr>
            <w:rFonts w:ascii="Times New Roman" w:hAnsi="Times New Roman"/>
          </w:rPr>
          <w:t>ere</w:t>
        </w:r>
      </w:ins>
      <w:del w:id="1758" w:author="Yvan Labiche" w:date="2018-09-07T21:15:00Z">
        <w:r w:rsidR="005C5366" w:rsidDel="009B2E51">
          <w:rPr>
            <w:rFonts w:ascii="Times New Roman" w:hAnsi="Times New Roman"/>
          </w:rPr>
          <w:delText>as</w:delText>
        </w:r>
      </w:del>
      <w:r w:rsidR="005C5366" w:rsidRPr="00C67C7F">
        <w:rPr>
          <w:rFonts w:ascii="Times New Roman" w:hAnsi="Times New Roman"/>
        </w:rPr>
        <w:t xml:space="preserve"> </w:t>
      </w:r>
      <w:r w:rsidRPr="00C67C7F">
        <w:rPr>
          <w:rFonts w:ascii="Times New Roman" w:hAnsi="Times New Roman"/>
        </w:rPr>
        <w:t xml:space="preserve">proposed by Kitchenham and colleagues </w:t>
      </w:r>
      <w:ins w:id="1759" w:author="Nasser Mustafa [2]" w:date="2018-09-16T16:27:00Z">
        <w:r w:rsidR="0068737A">
          <w:rPr>
            <w:rFonts w:ascii="Times New Roman" w:hAnsi="Times New Roman"/>
          </w:rPr>
          <w:fldChar w:fldCharType="begin" w:fldLock="1"/>
        </w:r>
      </w:ins>
      <w:r w:rsidR="00B050F0">
        <w:rPr>
          <w:rFonts w:ascii="Times New Roman" w:hAnsi="Times New Roman"/>
        </w:rPr>
        <w:instrText>ADDIN CSL_CITATION {"citationItems":[{"id":"ITEM-1","itemData":{"author":[{"dropping-particle":"","family":"Brereton","given":"Pearl","non-dropping-particle":"","parse-names":false,"suffix":""},{"dropping-particle":"","family":"Kitchenham","given":"Barbara A","non-dropping-particle":"","parse-names":false,"suffix":""},{"dropping-particle":"","family":"Budgen","given":"David","non-dropping-particle":"","parse-names":false,"suffix":""},{"dropping-particle":"","family":"Turner","given":"Mark","non-dropping-particle":"","parse-names":false,"suffix":""},{"dropping-particle":"","family":"Khalil","given":"Mohammed","non-dropping-particle":"","parse-names":false,"suffix":""}],"container-title":"Journal of Systems and Software","id":"ITEM-1","issue":"4","issued":{"date-parts":[["2007"]]},"page":"571-583","title":"Lessons from applying the systematic literature review process within the software engineering domain","type":"article-journal","volume":"80"},"uris":["http://www.mendeley.com/documents/?uuid=b614b1f3-8919-4331-a512-4d1a1a395650"]},{"id":"ITEM-2","itemData":{"author":[{"dropping-particle":"","family":"Kitchenham","given":"Barbara","non-dropping-particle":"","parse-names":false,"suffix":""},{"dropping-particle":"","family":"Charters","given":"Stuart","non-dropping-particle":"","parse-names":false,"suffix":""}],"container-title":"EBSE Technical Report","id":"ITEM-2","issued":{"date-parts":[["2007"]]},"title":"Guidelines for performing systematic literature reviews in software engineering","title-short":"Tech Rep","type":"report"},"uris":["http://www.mendeley.com/documents/?uuid=602c06c7-ac7a-409d-9e23-a71bc7d12599"]}],"mendeley":{"formattedCitation":"[31], [32]","plainTextFormattedCitation":"[31], [32]","previouslyFormattedCitation":"[31], [32]"},"properties":{"noteIndex":0},"schema":"https://github.com/citation-style-language/schema/raw/master/csl-citation.json"}</w:instrText>
      </w:r>
      <w:r w:rsidR="0068737A">
        <w:rPr>
          <w:rFonts w:ascii="Times New Roman" w:hAnsi="Times New Roman"/>
        </w:rPr>
        <w:fldChar w:fldCharType="separate"/>
      </w:r>
      <w:r w:rsidR="00627C91" w:rsidRPr="00627C91">
        <w:rPr>
          <w:rFonts w:ascii="Times New Roman" w:hAnsi="Times New Roman"/>
          <w:noProof/>
        </w:rPr>
        <w:t>[31], [32]</w:t>
      </w:r>
      <w:ins w:id="1760" w:author="Nasser Mustafa [2]" w:date="2018-09-16T16:27:00Z">
        <w:r w:rsidR="0068737A">
          <w:rPr>
            <w:rFonts w:ascii="Times New Roman" w:hAnsi="Times New Roman"/>
          </w:rPr>
          <w:fldChar w:fldCharType="end"/>
        </w:r>
      </w:ins>
      <w:del w:id="1761" w:author="Nasser Mustafa [2]" w:date="2018-09-16T16:28:00Z">
        <w:r w:rsidRPr="00C67C7F" w:rsidDel="0068737A">
          <w:rPr>
            <w:rFonts w:ascii="Times New Roman" w:hAnsi="Times New Roman"/>
          </w:rPr>
          <w:fldChar w:fldCharType="begin"/>
        </w:r>
        <w:r w:rsidR="003C33CA" w:rsidRPr="00A3659F" w:rsidDel="0068737A">
          <w:rPr>
            <w:rFonts w:ascii="Times New Roman" w:hAnsi="Times New Roman"/>
          </w:rPr>
          <w:delInstrText xml:space="preserve"> ADDIN EN.CITE &lt;EndNote&gt;&lt;Cite&gt;&lt;Author&gt;Kitchenham&lt;/Author&gt;&lt;Year&gt;2007&lt;/Year&gt;&lt;RecNum&gt;163&lt;/RecNum&gt;&lt;DisplayText&gt;[63, 65]&lt;/DisplayText&gt;&lt;record&gt;&lt;rec-number&gt;163&lt;/rec-number&gt;&lt;foreign-keys&gt;&lt;key app="EN" db-id="rxfad95wgs5d2dexxekxwt2katzr52wtwdxz" timestamp="0"&gt;163&lt;/key&gt;&lt;/foreign-keys&gt;&lt;ref-type name="Report"&gt;27&lt;/ref-type&gt;&lt;contributors&gt;&lt;authors&gt;&lt;author&gt;Barbara Kitchenham&lt;/author&gt;&lt;author&gt;Stuart Charters&lt;/author&gt;&lt;/authors&gt;&lt;/contributors&gt;&lt;titles&gt;&lt;title&gt;Guidelines for performing systematic literature reviews in software engineering&lt;/title&gt;&lt;secondary-title&gt;EBSE Technical Report&lt;/secondary-title&gt;&lt;short-title&gt;Tech Rep&lt;/short-title&gt;&lt;/titles&gt;&lt;dates&gt;&lt;year&gt;2007&lt;/year&gt;&lt;/dates&gt;&lt;urls&gt;&lt;/urls&gt;&lt;/record&gt;&lt;/Cite&gt;&lt;Cite&gt;&lt;Author&gt;Brereton&lt;/Author&gt;&lt;Year&gt;2007&lt;/Year&gt;&lt;RecNum&gt;162&lt;/RecNum&gt;&lt;record&gt;&lt;rec-number&gt;162&lt;/rec-number&gt;&lt;foreign-keys&gt;&lt;key app="EN" db-id="rxfad95wgs5d2dexxekxwt2katzr52wtwdxz" timestamp="0"&gt;162&lt;/key&gt;&lt;/foreign-keys&gt;&lt;ref-type name="Journal Article"&gt;17&lt;/ref-type&gt;&lt;contributors&gt;&lt;authors&gt;&lt;author&gt;Pearl Brereton&lt;/author&gt;&lt;author&gt;Barbara A. Kitchenham&lt;/author&gt;&lt;author&gt;David Budgen&lt;/author&gt;&lt;author&gt;Mark Turner&lt;/author&gt;&lt;author&gt;Mohammed Khalil&lt;/author&gt;&lt;/authors&gt;&lt;/contributors&gt;&lt;titles&gt;&lt;title&gt;Lessons from applying the systematic literature review process within the software engineering domain&lt;/title&gt;&lt;secondary-title&gt;Journal of Systems and Software&lt;/secondary-title&gt;&lt;/titles&gt;&lt;pages&gt;571-583&lt;/pages&gt;&lt;volume&gt;80&lt;/volume&gt;&lt;number&gt;4&lt;/number&gt;&lt;dates&gt;&lt;year&gt;2007&lt;/year&gt;&lt;/dates&gt;&lt;urls&gt;&lt;/urls&gt;&lt;/record&gt;&lt;/Cite&gt;&lt;/EndNote&gt;</w:delInstrText>
        </w:r>
        <w:r w:rsidRPr="00C67C7F" w:rsidDel="0068737A">
          <w:rPr>
            <w:rFonts w:ascii="Times New Roman" w:hAnsi="Times New Roman"/>
          </w:rPr>
          <w:fldChar w:fldCharType="separate"/>
        </w:r>
        <w:r w:rsidR="003C33CA" w:rsidRPr="00A3659F" w:rsidDel="0068737A">
          <w:rPr>
            <w:rFonts w:ascii="Times New Roman" w:hAnsi="Times New Roman"/>
            <w:noProof/>
          </w:rPr>
          <w:delText>[</w:delText>
        </w:r>
        <w:r w:rsidR="00547E23" w:rsidRPr="00A3659F" w:rsidDel="0068737A">
          <w:fldChar w:fldCharType="begin"/>
        </w:r>
        <w:r w:rsidR="00547E23" w:rsidRPr="00A3659F" w:rsidDel="0068737A">
          <w:delInstrText xml:space="preserve"> HYPERLINK \l "_ENREF_63" \o "Brereton, 2007 #162" </w:delInstrText>
        </w:r>
        <w:r w:rsidR="00547E23" w:rsidRPr="00A3659F" w:rsidDel="0068737A">
          <w:fldChar w:fldCharType="separate"/>
        </w:r>
        <w:r w:rsidR="006A58FF" w:rsidRPr="00A3659F" w:rsidDel="0068737A">
          <w:rPr>
            <w:rFonts w:ascii="Times New Roman" w:hAnsi="Times New Roman"/>
            <w:noProof/>
          </w:rPr>
          <w:delText>63</w:delText>
        </w:r>
        <w:r w:rsidR="00547E23" w:rsidRPr="00A3659F" w:rsidDel="0068737A">
          <w:rPr>
            <w:rFonts w:ascii="Times New Roman" w:hAnsi="Times New Roman"/>
            <w:noProof/>
          </w:rPr>
          <w:fldChar w:fldCharType="end"/>
        </w:r>
        <w:r w:rsidR="003C33CA" w:rsidRPr="00A3659F" w:rsidDel="0068737A">
          <w:rPr>
            <w:rFonts w:ascii="Times New Roman" w:hAnsi="Times New Roman"/>
            <w:noProof/>
          </w:rPr>
          <w:delText xml:space="preserve">, </w:delText>
        </w:r>
        <w:r w:rsidR="00547E23" w:rsidRPr="00A3659F" w:rsidDel="0068737A">
          <w:fldChar w:fldCharType="begin"/>
        </w:r>
        <w:r w:rsidR="00547E23" w:rsidRPr="00A3659F" w:rsidDel="0068737A">
          <w:delInstrText xml:space="preserve"> HYPERLINK \l "_ENREF_65" \o "Kitchenham, 2007 #163" </w:delInstrText>
        </w:r>
        <w:r w:rsidR="00547E23" w:rsidRPr="00A3659F" w:rsidDel="0068737A">
          <w:fldChar w:fldCharType="separate"/>
        </w:r>
        <w:r w:rsidR="006A58FF" w:rsidRPr="00A3659F" w:rsidDel="0068737A">
          <w:rPr>
            <w:rFonts w:ascii="Times New Roman" w:hAnsi="Times New Roman"/>
            <w:noProof/>
          </w:rPr>
          <w:delText>65</w:delText>
        </w:r>
        <w:r w:rsidR="00547E23" w:rsidRPr="00A3659F" w:rsidDel="0068737A">
          <w:rPr>
            <w:rFonts w:ascii="Times New Roman" w:hAnsi="Times New Roman"/>
            <w:noProof/>
          </w:rPr>
          <w:fldChar w:fldCharType="end"/>
        </w:r>
        <w:r w:rsidR="003C33CA" w:rsidRPr="00A3659F" w:rsidDel="0068737A">
          <w:rPr>
            <w:rFonts w:ascii="Times New Roman" w:hAnsi="Times New Roman"/>
            <w:noProof/>
          </w:rPr>
          <w:delText>]</w:delText>
        </w:r>
        <w:r w:rsidRPr="00C67C7F" w:rsidDel="0068737A">
          <w:rPr>
            <w:rFonts w:ascii="Times New Roman" w:hAnsi="Times New Roman"/>
          </w:rPr>
          <w:fldChar w:fldCharType="end"/>
        </w:r>
      </w:del>
      <w:r w:rsidRPr="00C67C7F">
        <w:rPr>
          <w:rFonts w:ascii="Times New Roman" w:hAnsi="Times New Roman"/>
        </w:rPr>
        <w:t xml:space="preserve">. It covers three main parts (see </w:t>
      </w:r>
      <w:r w:rsidRPr="00C67C7F">
        <w:rPr>
          <w:rFonts w:ascii="Times New Roman" w:hAnsi="Times New Roman"/>
        </w:rPr>
        <w:fldChar w:fldCharType="begin"/>
      </w:r>
      <w:r w:rsidRPr="00C67C7F">
        <w:rPr>
          <w:rFonts w:ascii="Times New Roman" w:hAnsi="Times New Roman"/>
        </w:rPr>
        <w:instrText xml:space="preserve"> REF _Ref463206442 \h  \* MERGEFORMAT </w:instrText>
      </w:r>
      <w:r w:rsidRPr="00C67C7F">
        <w:rPr>
          <w:rFonts w:ascii="Times New Roman" w:hAnsi="Times New Roman"/>
        </w:rPr>
      </w:r>
      <w:r w:rsidRPr="00C67C7F">
        <w:rPr>
          <w:rFonts w:ascii="Times New Roman" w:hAnsi="Times New Roman"/>
        </w:rPr>
        <w:fldChar w:fldCharType="separate"/>
      </w:r>
      <w:ins w:id="1762" w:author="Nasser Mustafa [2]" w:date="2018-09-26T11:08:00Z">
        <w:r w:rsidR="00047800" w:rsidRPr="00047800">
          <w:rPr>
            <w:rFonts w:ascii="Times New Roman" w:hAnsi="Times New Roman"/>
            <w:rPrChange w:id="1763" w:author="Nasser Mustafa [2]" w:date="2018-09-26T11:08:00Z">
              <w:rPr>
                <w:sz w:val="20"/>
                <w:szCs w:val="20"/>
              </w:rPr>
            </w:rPrChange>
          </w:rPr>
          <w:t xml:space="preserve">Table </w:t>
        </w:r>
        <w:r w:rsidR="00047800" w:rsidRPr="00047800">
          <w:rPr>
            <w:rFonts w:ascii="Times New Roman" w:hAnsi="Times New Roman"/>
            <w:noProof/>
            <w:rPrChange w:id="1764" w:author="Nasser Mustafa [2]" w:date="2018-09-26T11:08:00Z">
              <w:rPr>
                <w:noProof/>
                <w:sz w:val="20"/>
                <w:szCs w:val="20"/>
              </w:rPr>
            </w:rPrChange>
          </w:rPr>
          <w:t>2</w:t>
        </w:r>
      </w:ins>
      <w:del w:id="1765" w:author="Nasser Mustafa [2]" w:date="2018-09-19T14:47:00Z">
        <w:r w:rsidR="00C779F7" w:rsidRPr="00DF7FA8" w:rsidDel="00740534">
          <w:rPr>
            <w:rFonts w:ascii="Times New Roman" w:hAnsi="Times New Roman"/>
          </w:rPr>
          <w:delText xml:space="preserve">Table </w:delText>
        </w:r>
        <w:r w:rsidR="00C779F7" w:rsidRPr="00DF7FA8" w:rsidDel="00740534">
          <w:rPr>
            <w:rFonts w:ascii="Times New Roman" w:hAnsi="Times New Roman"/>
            <w:noProof/>
          </w:rPr>
          <w:delText>2</w:delText>
        </w:r>
      </w:del>
      <w:r w:rsidRPr="00C67C7F">
        <w:rPr>
          <w:rFonts w:ascii="Times New Roman" w:hAnsi="Times New Roman"/>
        </w:rPr>
        <w:fldChar w:fldCharType="end"/>
      </w:r>
      <w:r w:rsidR="00770513">
        <w:rPr>
          <w:rFonts w:ascii="Times New Roman" w:hAnsi="Times New Roman"/>
        </w:rPr>
        <w:t xml:space="preserve">): </w:t>
      </w:r>
      <w:r w:rsidRPr="00C67C7F">
        <w:rPr>
          <w:rFonts w:ascii="Times New Roman" w:hAnsi="Times New Roman"/>
        </w:rPr>
        <w:t xml:space="preserve">planning the review which is described in section </w:t>
      </w:r>
      <w:r w:rsidRPr="00C67C7F">
        <w:rPr>
          <w:rFonts w:ascii="Times New Roman" w:hAnsi="Times New Roman"/>
        </w:rPr>
        <w:fldChar w:fldCharType="begin"/>
      </w:r>
      <w:r w:rsidRPr="00C67C7F">
        <w:rPr>
          <w:rFonts w:ascii="Times New Roman" w:hAnsi="Times New Roman"/>
        </w:rPr>
        <w:instrText xml:space="preserve"> REF _Ref463204556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3.1</w:t>
      </w:r>
      <w:r w:rsidRPr="00C67C7F">
        <w:rPr>
          <w:rFonts w:ascii="Times New Roman" w:hAnsi="Times New Roman"/>
        </w:rPr>
        <w:fldChar w:fldCharType="end"/>
      </w:r>
      <w:r w:rsidRPr="00C67C7F">
        <w:rPr>
          <w:rFonts w:ascii="Times New Roman" w:hAnsi="Times New Roman"/>
        </w:rPr>
        <w:t xml:space="preserve">, </w:t>
      </w:r>
      <w:ins w:id="1766" w:author="Yvan Labiche" w:date="2018-09-07T21:16:00Z">
        <w:r w:rsidR="009B2E51">
          <w:rPr>
            <w:rFonts w:ascii="Times New Roman" w:hAnsi="Times New Roman"/>
          </w:rPr>
          <w:t xml:space="preserve">discussing inclusion and exclusion criteria in section </w:t>
        </w:r>
      </w:ins>
      <w:ins w:id="1767" w:author="Yvan Labiche" w:date="2018-09-07T21:17:00Z">
        <w:r w:rsidR="009B2E51">
          <w:rPr>
            <w:rFonts w:ascii="Times New Roman" w:hAnsi="Times New Roman"/>
          </w:rPr>
          <w:fldChar w:fldCharType="begin"/>
        </w:r>
        <w:r w:rsidR="009B2E51">
          <w:rPr>
            <w:rFonts w:ascii="Times New Roman" w:hAnsi="Times New Roman"/>
          </w:rPr>
          <w:instrText xml:space="preserve"> REF _Ref515120970 \w \h </w:instrText>
        </w:r>
      </w:ins>
      <w:r w:rsidR="009B2E51">
        <w:rPr>
          <w:rFonts w:ascii="Times New Roman" w:hAnsi="Times New Roman"/>
        </w:rPr>
      </w:r>
      <w:r w:rsidR="009B2E51">
        <w:rPr>
          <w:rFonts w:ascii="Times New Roman" w:hAnsi="Times New Roman"/>
        </w:rPr>
        <w:fldChar w:fldCharType="separate"/>
      </w:r>
      <w:ins w:id="1768" w:author="Nasser Mustafa [2]" w:date="2018-09-26T11:08:00Z">
        <w:r w:rsidR="00047800">
          <w:rPr>
            <w:rFonts w:ascii="Times New Roman" w:hAnsi="Times New Roman"/>
          </w:rPr>
          <w:t>3.2</w:t>
        </w:r>
      </w:ins>
      <w:ins w:id="1769" w:author="Yvan Labiche" w:date="2018-09-07T21:17:00Z">
        <w:r w:rsidR="009B2E51">
          <w:rPr>
            <w:rFonts w:ascii="Times New Roman" w:hAnsi="Times New Roman"/>
          </w:rPr>
          <w:fldChar w:fldCharType="end"/>
        </w:r>
      </w:ins>
      <w:ins w:id="1770" w:author="Yvan Labiche" w:date="2018-09-07T21:16:00Z">
        <w:r w:rsidR="009B2E51">
          <w:rPr>
            <w:rFonts w:ascii="Times New Roman" w:hAnsi="Times New Roman"/>
          </w:rPr>
          <w:t xml:space="preserve">, </w:t>
        </w:r>
      </w:ins>
      <w:r w:rsidRPr="00C67C7F">
        <w:rPr>
          <w:rFonts w:ascii="Times New Roman" w:hAnsi="Times New Roman"/>
        </w:rPr>
        <w:t xml:space="preserve">conducting the review which is covered in section </w:t>
      </w:r>
      <w:r w:rsidRPr="00C67C7F">
        <w:rPr>
          <w:rFonts w:ascii="Times New Roman" w:hAnsi="Times New Roman"/>
        </w:rPr>
        <w:fldChar w:fldCharType="begin"/>
      </w:r>
      <w:r w:rsidRPr="00C67C7F">
        <w:rPr>
          <w:rFonts w:ascii="Times New Roman" w:hAnsi="Times New Roman"/>
        </w:rPr>
        <w:instrText xml:space="preserve"> REF _Ref477643645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3.3</w:t>
      </w:r>
      <w:r w:rsidRPr="00C67C7F">
        <w:rPr>
          <w:rFonts w:ascii="Times New Roman" w:hAnsi="Times New Roman"/>
        </w:rPr>
        <w:fldChar w:fldCharType="end"/>
      </w:r>
      <w:r w:rsidRPr="00C67C7F">
        <w:rPr>
          <w:rFonts w:ascii="Times New Roman" w:hAnsi="Times New Roman"/>
        </w:rPr>
        <w:t xml:space="preserve">, refining the search to fit our research questions as discussed in section </w:t>
      </w:r>
      <w:r w:rsidRPr="00C67C7F">
        <w:rPr>
          <w:rFonts w:ascii="Times New Roman" w:hAnsi="Times New Roman"/>
        </w:rPr>
        <w:fldChar w:fldCharType="begin"/>
      </w:r>
      <w:r w:rsidRPr="00C67C7F">
        <w:rPr>
          <w:rFonts w:ascii="Times New Roman" w:hAnsi="Times New Roman"/>
        </w:rPr>
        <w:instrText xml:space="preserve"> REF _Ref477643684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3.4</w:t>
      </w:r>
      <w:r w:rsidRPr="00C67C7F">
        <w:rPr>
          <w:rFonts w:ascii="Times New Roman" w:hAnsi="Times New Roman"/>
        </w:rPr>
        <w:fldChar w:fldCharType="end"/>
      </w:r>
      <w:r w:rsidRPr="00C67C7F">
        <w:rPr>
          <w:rFonts w:ascii="Times New Roman" w:hAnsi="Times New Roman"/>
        </w:rPr>
        <w:t xml:space="preserve">, and reporting on the review which is done in section </w:t>
      </w:r>
      <w:r w:rsidRPr="00C67C7F">
        <w:rPr>
          <w:rFonts w:ascii="Times New Roman" w:hAnsi="Times New Roman"/>
        </w:rPr>
        <w:fldChar w:fldCharType="begin"/>
      </w:r>
      <w:r w:rsidRPr="00C67C7F">
        <w:rPr>
          <w:rFonts w:ascii="Times New Roman" w:hAnsi="Times New Roman"/>
        </w:rPr>
        <w:instrText xml:space="preserve"> REF _Ref463207224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3.5</w:t>
      </w:r>
      <w:r w:rsidRPr="00C67C7F">
        <w:rPr>
          <w:rFonts w:ascii="Times New Roman" w:hAnsi="Times New Roman"/>
        </w:rPr>
        <w:fldChar w:fldCharType="end"/>
      </w:r>
      <w:r w:rsidR="00770513">
        <w:rPr>
          <w:rFonts w:ascii="Times New Roman" w:hAnsi="Times New Roman"/>
        </w:rPr>
        <w:t xml:space="preserve">. Section </w:t>
      </w:r>
      <w:r w:rsidR="00F32E43">
        <w:rPr>
          <w:rFonts w:ascii="Times New Roman" w:hAnsi="Times New Roman"/>
        </w:rPr>
        <w:fldChar w:fldCharType="begin"/>
      </w:r>
      <w:r w:rsidR="00F32E43">
        <w:rPr>
          <w:rFonts w:ascii="Times New Roman" w:hAnsi="Times New Roman"/>
        </w:rPr>
        <w:instrText xml:space="preserve"> REF _Ref521769533 \r \h </w:instrText>
      </w:r>
      <w:r w:rsidR="00F32E43">
        <w:rPr>
          <w:rFonts w:ascii="Times New Roman" w:hAnsi="Times New Roman"/>
        </w:rPr>
      </w:r>
      <w:r w:rsidR="00F32E43">
        <w:rPr>
          <w:rFonts w:ascii="Times New Roman" w:hAnsi="Times New Roman"/>
        </w:rPr>
        <w:fldChar w:fldCharType="separate"/>
      </w:r>
      <w:r w:rsidR="00047800">
        <w:rPr>
          <w:rFonts w:ascii="Times New Roman" w:hAnsi="Times New Roman"/>
        </w:rPr>
        <w:t>3.6</w:t>
      </w:r>
      <w:r w:rsidR="00F32E43">
        <w:rPr>
          <w:rFonts w:ascii="Times New Roman" w:hAnsi="Times New Roman"/>
        </w:rPr>
        <w:fldChar w:fldCharType="end"/>
      </w:r>
      <w:r w:rsidR="00F32E43">
        <w:rPr>
          <w:rFonts w:ascii="Times New Roman" w:hAnsi="Times New Roman"/>
        </w:rPr>
        <w:t xml:space="preserve"> summarizes</w:t>
      </w:r>
      <w:r w:rsidR="00770513">
        <w:rPr>
          <w:rFonts w:ascii="Times New Roman" w:hAnsi="Times New Roman"/>
        </w:rPr>
        <w:t xml:space="preserve"> the chapter.</w:t>
      </w:r>
    </w:p>
    <w:p w14:paraId="651BB0E5" w14:textId="77777777" w:rsidR="00B97147" w:rsidRPr="00C67C7F" w:rsidRDefault="00B97147" w:rsidP="001B582E">
      <w:pPr>
        <w:pStyle w:val="Style6"/>
        <w:tabs>
          <w:tab w:val="left" w:pos="900"/>
        </w:tabs>
        <w:spacing w:line="480" w:lineRule="auto"/>
        <w:ind w:left="540" w:hanging="450"/>
        <w:jc w:val="both"/>
      </w:pPr>
      <w:bookmarkStart w:id="1771" w:name="_Toc463207622"/>
      <w:bookmarkStart w:id="1772" w:name="_Toc476691592"/>
      <w:bookmarkStart w:id="1773" w:name="_Toc477464485"/>
      <w:bookmarkStart w:id="1774" w:name="_Toc477559476"/>
      <w:bookmarkStart w:id="1775" w:name="_Toc477560254"/>
      <w:bookmarkStart w:id="1776" w:name="_Toc477560593"/>
      <w:bookmarkStart w:id="1777" w:name="_Ref463204556"/>
      <w:bookmarkStart w:id="1778" w:name="_Toc517828337"/>
      <w:bookmarkStart w:id="1779" w:name="_Ref419114606"/>
      <w:bookmarkStart w:id="1780" w:name="_Toc525737323"/>
      <w:bookmarkEnd w:id="1771"/>
      <w:bookmarkEnd w:id="1772"/>
      <w:bookmarkEnd w:id="1773"/>
      <w:bookmarkEnd w:id="1774"/>
      <w:bookmarkEnd w:id="1775"/>
      <w:bookmarkEnd w:id="1776"/>
      <w:r w:rsidRPr="00C67C7F">
        <w:t>Planning the Review</w:t>
      </w:r>
      <w:bookmarkEnd w:id="1777"/>
      <w:bookmarkEnd w:id="1778"/>
      <w:bookmarkEnd w:id="1780"/>
    </w:p>
    <w:p w14:paraId="5C3705D5" w14:textId="7B0C9533" w:rsidR="00ED2D8E"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objective of conducting this review </w:t>
      </w:r>
      <w:del w:id="1781" w:author="Nasser Mustafa [2]" w:date="2018-09-17T14:46:00Z">
        <w:r w:rsidRPr="00C67C7F" w:rsidDel="007930F9">
          <w:rPr>
            <w:rFonts w:ascii="Times New Roman" w:hAnsi="Times New Roman"/>
          </w:rPr>
          <w:delText xml:space="preserve">is to stand </w:delText>
        </w:r>
        <w:r w:rsidRPr="00C67C7F" w:rsidDel="007930F9">
          <w:rPr>
            <w:rFonts w:ascii="Times New Roman" w:hAnsi="Times New Roman"/>
            <w:noProof/>
          </w:rPr>
          <w:delText>on</w:delText>
        </w:r>
        <w:r w:rsidRPr="00C67C7F" w:rsidDel="007930F9">
          <w:rPr>
            <w:rFonts w:ascii="Times New Roman" w:hAnsi="Times New Roman"/>
          </w:rPr>
          <w:delText xml:space="preserve"> the up-to-date</w:delText>
        </w:r>
      </w:del>
      <w:ins w:id="1782" w:author="Nasser Mustafa [2]" w:date="2018-09-17T14:46:00Z">
        <w:r w:rsidR="007930F9">
          <w:rPr>
            <w:rFonts w:ascii="Times New Roman" w:hAnsi="Times New Roman"/>
          </w:rPr>
          <w:t>is to understa</w:t>
        </w:r>
      </w:ins>
      <w:ins w:id="1783" w:author="Nasser Mustafa [2]" w:date="2018-09-17T14:47:00Z">
        <w:r w:rsidR="007930F9">
          <w:rPr>
            <w:rFonts w:ascii="Times New Roman" w:hAnsi="Times New Roman"/>
          </w:rPr>
          <w:t>nd</w:t>
        </w:r>
      </w:ins>
      <w:ins w:id="1784" w:author="Nasser Mustafa [2]" w:date="2018-09-17T14:52:00Z">
        <w:r w:rsidR="007C6D13">
          <w:rPr>
            <w:rFonts w:ascii="Times New Roman" w:hAnsi="Times New Roman"/>
          </w:rPr>
          <w:t xml:space="preserve"> re</w:t>
        </w:r>
      </w:ins>
      <w:ins w:id="1785" w:author="Nasser Mustafa [2]" w:date="2018-09-17T14:53:00Z">
        <w:r w:rsidR="007C6D13">
          <w:rPr>
            <w:rFonts w:ascii="Times New Roman" w:hAnsi="Times New Roman"/>
          </w:rPr>
          <w:t>cent</w:t>
        </w:r>
      </w:ins>
      <w:r w:rsidRPr="00C67C7F">
        <w:rPr>
          <w:rFonts w:ascii="Times New Roman" w:hAnsi="Times New Roman"/>
        </w:rPr>
        <w:t xml:space="preserve"> research</w:t>
      </w:r>
      <w:ins w:id="1786" w:author="Nasser Mustafa [2]" w:date="2018-09-17T14:53:00Z">
        <w:r w:rsidR="007C6D13">
          <w:rPr>
            <w:rFonts w:ascii="Times New Roman" w:hAnsi="Times New Roman"/>
          </w:rPr>
          <w:t xml:space="preserve"> trends</w:t>
        </w:r>
      </w:ins>
      <w:r w:rsidRPr="00C67C7F">
        <w:rPr>
          <w:rFonts w:ascii="Times New Roman" w:hAnsi="Times New Roman"/>
        </w:rPr>
        <w:t xml:space="preserve"> </w:t>
      </w:r>
      <w:del w:id="1787" w:author="Nasser Mustafa [2]" w:date="2018-09-26T10:41:00Z">
        <w:r w:rsidRPr="00C67C7F" w:rsidDel="001F2840">
          <w:rPr>
            <w:rFonts w:ascii="Times New Roman" w:hAnsi="Times New Roman"/>
          </w:rPr>
          <w:delText xml:space="preserve">on </w:delText>
        </w:r>
      </w:del>
      <w:ins w:id="1788" w:author="Nasser Mustafa [2]" w:date="2018-09-26T10:41:00Z">
        <w:r w:rsidR="001F2840">
          <w:rPr>
            <w:rFonts w:ascii="Times New Roman" w:hAnsi="Times New Roman"/>
          </w:rPr>
          <w:t>of</w:t>
        </w:r>
        <w:r w:rsidR="001F2840" w:rsidRPr="00C67C7F">
          <w:rPr>
            <w:rFonts w:ascii="Times New Roman" w:hAnsi="Times New Roman"/>
          </w:rPr>
          <w:t xml:space="preserve"> </w:t>
        </w:r>
      </w:ins>
      <w:del w:id="1789" w:author="Nasser Mustafa [2]" w:date="2018-09-17T14:53:00Z">
        <w:r w:rsidRPr="00C67C7F" w:rsidDel="007C6D13">
          <w:rPr>
            <w:rFonts w:ascii="Times New Roman" w:hAnsi="Times New Roman"/>
          </w:rPr>
          <w:delText xml:space="preserve">modeling </w:delText>
        </w:r>
      </w:del>
      <w:r w:rsidRPr="00C67C7F">
        <w:rPr>
          <w:rFonts w:ascii="Times New Roman" w:hAnsi="Times New Roman"/>
        </w:rPr>
        <w:t>traceability. Although the review covers the work on traceability in general, our concern is to study the traceability among artifacts coming from different domains of expertise (i.e., heterogeneous artifacts). This concern becomes vital due to many reasons: First, as the complexity of systems under development grows, the complexity of its models grows. As a result, managing the requirements becomes a burden on engineers who are involved in the system development process. Any change to a system’s requirement in one phase or model propagates to other models, which become unmanageable without applying traceability. Second, the lack of traceability in some systems such as safety critical systems can lead to catastrophic results as a result of not covering all test cases that ensure systems safety. For instance, the bodies that regulate aviation, train transportation, and power plant mandate traceability in their software</w:t>
      </w:r>
      <w:ins w:id="1790" w:author="Nasser Mustafa [2]" w:date="2018-09-26T11:17:00Z">
        <w:r w:rsidR="004A06AF">
          <w:rPr>
            <w:rFonts w:ascii="Times New Roman" w:hAnsi="Times New Roman"/>
          </w:rPr>
          <w:t xml:space="preserve"> </w:t>
        </w:r>
      </w:ins>
      <w:del w:id="1791" w:author="Nasser Mustafa [2]" w:date="2018-09-26T11:17:00Z">
        <w:r w:rsidRPr="00C67C7F" w:rsidDel="004A06AF">
          <w:rPr>
            <w:rFonts w:ascii="Times New Roman" w:hAnsi="Times New Roman"/>
          </w:rPr>
          <w:delText xml:space="preserve"> </w:delText>
        </w:r>
      </w:del>
      <w:r w:rsidR="004A06AF" w:rsidRPr="00C67C7F">
        <w:rPr>
          <w:rFonts w:ascii="Times New Roman" w:hAnsi="Times New Roman"/>
          <w:noProof/>
          <w:lang w:eastAsia="zh-CN"/>
        </w:rPr>
        <mc:AlternateContent>
          <mc:Choice Requires="wps">
            <w:drawing>
              <wp:anchor distT="45720" distB="45720" distL="114300" distR="114300" simplePos="0" relativeHeight="251669504" behindDoc="0" locked="0" layoutInCell="1" allowOverlap="1" wp14:anchorId="0AD3F8DC" wp14:editId="000C5F0E">
                <wp:simplePos x="0" y="0"/>
                <wp:positionH relativeFrom="margin">
                  <wp:posOffset>126460</wp:posOffset>
                </wp:positionH>
                <wp:positionV relativeFrom="margin">
                  <wp:posOffset>0</wp:posOffset>
                </wp:positionV>
                <wp:extent cx="5458460" cy="2084705"/>
                <wp:effectExtent l="0" t="0" r="27940" b="1079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8460" cy="2084705"/>
                        </a:xfrm>
                        <a:prstGeom prst="rect">
                          <a:avLst/>
                        </a:prstGeom>
                        <a:solidFill>
                          <a:srgbClr val="FFFFFF"/>
                        </a:solidFill>
                        <a:ln w="9525">
                          <a:solidFill>
                            <a:srgbClr val="FFFFFF"/>
                          </a:solidFill>
                          <a:miter lim="800000"/>
                          <a:headEnd/>
                          <a:tailEnd/>
                        </a:ln>
                      </wps:spPr>
                      <wps:txbx>
                        <w:txbxContent>
                          <w:p w14:paraId="4EFA3820" w14:textId="6FD505F9" w:rsidR="00D617FD" w:rsidRPr="00410C7B" w:rsidRDefault="00D617FD" w:rsidP="00B97147">
                            <w:pPr>
                              <w:pStyle w:val="Caption"/>
                              <w:rPr>
                                <w:sz w:val="20"/>
                                <w:szCs w:val="20"/>
                              </w:rPr>
                            </w:pPr>
                            <w:bookmarkStart w:id="1792" w:name="_Ref463206442"/>
                            <w:bookmarkStart w:id="1793" w:name="_Toc525723621"/>
                            <w:r w:rsidRPr="00410C7B">
                              <w:rPr>
                                <w:sz w:val="20"/>
                                <w:szCs w:val="20"/>
                              </w:rPr>
                              <w:t xml:space="preserve">Table </w:t>
                            </w:r>
                            <w:r w:rsidRPr="00410C7B">
                              <w:rPr>
                                <w:sz w:val="20"/>
                                <w:szCs w:val="20"/>
                              </w:rPr>
                              <w:fldChar w:fldCharType="begin"/>
                            </w:r>
                            <w:r w:rsidRPr="00410C7B">
                              <w:rPr>
                                <w:sz w:val="20"/>
                                <w:szCs w:val="20"/>
                              </w:rPr>
                              <w:instrText xml:space="preserve"> SEQ Table \* ARABIC </w:instrText>
                            </w:r>
                            <w:r w:rsidRPr="00410C7B">
                              <w:rPr>
                                <w:sz w:val="20"/>
                                <w:szCs w:val="20"/>
                              </w:rPr>
                              <w:fldChar w:fldCharType="separate"/>
                            </w:r>
                            <w:r>
                              <w:rPr>
                                <w:noProof/>
                                <w:sz w:val="20"/>
                                <w:szCs w:val="20"/>
                              </w:rPr>
                              <w:t>2</w:t>
                            </w:r>
                            <w:r w:rsidRPr="00410C7B">
                              <w:rPr>
                                <w:sz w:val="20"/>
                                <w:szCs w:val="20"/>
                              </w:rPr>
                              <w:fldChar w:fldCharType="end"/>
                            </w:r>
                            <w:bookmarkEnd w:id="1792"/>
                            <w:r w:rsidRPr="00410C7B">
                              <w:rPr>
                                <w:noProof/>
                                <w:sz w:val="20"/>
                                <w:szCs w:val="20"/>
                              </w:rPr>
                              <w:t>: Guidelines for a</w:t>
                            </w:r>
                            <w:r>
                              <w:rPr>
                                <w:noProof/>
                                <w:sz w:val="20"/>
                                <w:szCs w:val="20"/>
                              </w:rPr>
                              <w:t xml:space="preserve"> </w:t>
                            </w:r>
                            <w:r w:rsidRPr="00410C7B">
                              <w:rPr>
                                <w:noProof/>
                                <w:sz w:val="20"/>
                                <w:szCs w:val="20"/>
                              </w:rPr>
                              <w:t>systematic literature review</w:t>
                            </w:r>
                            <w:bookmarkEnd w:id="1793"/>
                          </w:p>
                          <w:tbl>
                            <w:tblPr>
                              <w:tblW w:w="82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1577"/>
                              <w:gridCol w:w="2182"/>
                              <w:gridCol w:w="2443"/>
                            </w:tblGrid>
                            <w:tr w:rsidR="00D617FD" w:rsidRPr="00D32D81" w14:paraId="0DEFE36D" w14:textId="77777777" w:rsidTr="00FF0D53">
                              <w:trPr>
                                <w:jc w:val="center"/>
                              </w:trPr>
                              <w:tc>
                                <w:tcPr>
                                  <w:tcW w:w="2097" w:type="dxa"/>
                                  <w:shd w:val="clear" w:color="auto" w:fill="auto"/>
                                </w:tcPr>
                                <w:p w14:paraId="7047FC43" w14:textId="77777777" w:rsidR="00D617FD" w:rsidRPr="00410C7B" w:rsidRDefault="00D617FD" w:rsidP="0009457F">
                                  <w:pPr>
                                    <w:rPr>
                                      <w:rFonts w:ascii="Times New Roman" w:eastAsia="Calibri" w:hAnsi="Times New Roman"/>
                                      <w:b/>
                                      <w:sz w:val="20"/>
                                      <w:szCs w:val="20"/>
                                    </w:rPr>
                                  </w:pPr>
                                  <w:r w:rsidRPr="00410C7B">
                                    <w:rPr>
                                      <w:rFonts w:ascii="Times New Roman" w:eastAsia="Calibri" w:hAnsi="Times New Roman"/>
                                      <w:b/>
                                      <w:sz w:val="20"/>
                                      <w:szCs w:val="20"/>
                                    </w:rPr>
                                    <w:t>Planning the review</w:t>
                                  </w:r>
                                </w:p>
                              </w:tc>
                              <w:tc>
                                <w:tcPr>
                                  <w:tcW w:w="1577" w:type="dxa"/>
                                </w:tcPr>
                                <w:p w14:paraId="3B6884D1" w14:textId="77777777" w:rsidR="00D617FD" w:rsidRPr="00410C7B" w:rsidRDefault="00D617FD" w:rsidP="0009457F">
                                  <w:pPr>
                                    <w:rPr>
                                      <w:rFonts w:ascii="Times New Roman" w:eastAsia="Calibri" w:hAnsi="Times New Roman"/>
                                      <w:b/>
                                      <w:sz w:val="20"/>
                                      <w:szCs w:val="20"/>
                                    </w:rPr>
                                  </w:pPr>
                                </w:p>
                              </w:tc>
                              <w:tc>
                                <w:tcPr>
                                  <w:tcW w:w="2182" w:type="dxa"/>
                                  <w:shd w:val="clear" w:color="auto" w:fill="auto"/>
                                </w:tcPr>
                                <w:p w14:paraId="14A591F9" w14:textId="3E3CBE97" w:rsidR="00D617FD" w:rsidRPr="00410C7B" w:rsidRDefault="00D617FD" w:rsidP="0009457F">
                                  <w:pPr>
                                    <w:rPr>
                                      <w:rFonts w:ascii="Times New Roman" w:eastAsia="Calibri" w:hAnsi="Times New Roman"/>
                                      <w:b/>
                                      <w:sz w:val="20"/>
                                      <w:szCs w:val="20"/>
                                    </w:rPr>
                                  </w:pPr>
                                  <w:r w:rsidRPr="00410C7B">
                                    <w:rPr>
                                      <w:rFonts w:ascii="Times New Roman" w:eastAsia="Calibri" w:hAnsi="Times New Roman"/>
                                      <w:b/>
                                      <w:sz w:val="20"/>
                                      <w:szCs w:val="20"/>
                                    </w:rPr>
                                    <w:t>Conducting the review</w:t>
                                  </w:r>
                                </w:p>
                              </w:tc>
                              <w:tc>
                                <w:tcPr>
                                  <w:tcW w:w="2443" w:type="dxa"/>
                                  <w:shd w:val="clear" w:color="auto" w:fill="auto"/>
                                </w:tcPr>
                                <w:p w14:paraId="2EDDCC35" w14:textId="77777777" w:rsidR="00D617FD" w:rsidRPr="00410C7B" w:rsidRDefault="00D617FD" w:rsidP="0009457F">
                                  <w:pPr>
                                    <w:rPr>
                                      <w:rFonts w:ascii="Times New Roman" w:eastAsia="Calibri" w:hAnsi="Times New Roman"/>
                                      <w:b/>
                                      <w:sz w:val="20"/>
                                      <w:szCs w:val="20"/>
                                    </w:rPr>
                                  </w:pPr>
                                  <w:r w:rsidRPr="00410C7B">
                                    <w:rPr>
                                      <w:rFonts w:ascii="Times New Roman" w:eastAsia="Calibri" w:hAnsi="Times New Roman"/>
                                      <w:b/>
                                      <w:sz w:val="20"/>
                                      <w:szCs w:val="20"/>
                                    </w:rPr>
                                    <w:t>Reporting the review</w:t>
                                  </w:r>
                                </w:p>
                              </w:tc>
                            </w:tr>
                            <w:tr w:rsidR="00D617FD" w:rsidRPr="00D32D81" w14:paraId="5D594718" w14:textId="77777777" w:rsidTr="00FF0D53">
                              <w:trPr>
                                <w:jc w:val="center"/>
                              </w:trPr>
                              <w:tc>
                                <w:tcPr>
                                  <w:tcW w:w="2097" w:type="dxa"/>
                                  <w:shd w:val="clear" w:color="auto" w:fill="auto"/>
                                </w:tcPr>
                                <w:p w14:paraId="46F47BBA"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Identification of the need for a review</w:t>
                                  </w:r>
                                </w:p>
                                <w:p w14:paraId="2C3B7214"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Specifying the research question(s) </w:t>
                                  </w:r>
                                </w:p>
                                <w:p w14:paraId="7F942521"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Developing a review protocol </w:t>
                                  </w:r>
                                </w:p>
                                <w:p w14:paraId="71616835"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Evaluating the review </w:t>
                                  </w:r>
                                </w:p>
                              </w:tc>
                              <w:tc>
                                <w:tcPr>
                                  <w:tcW w:w="1577" w:type="dxa"/>
                                </w:tcPr>
                                <w:p w14:paraId="51D3C29E" w14:textId="77777777" w:rsidR="00D617FD" w:rsidRPr="00410C7B" w:rsidRDefault="00D617FD" w:rsidP="00A03164">
                                  <w:pPr>
                                    <w:pStyle w:val="ListParagraph"/>
                                    <w:keepNext w:val="0"/>
                                    <w:numPr>
                                      <w:ilvl w:val="0"/>
                                      <w:numId w:val="13"/>
                                    </w:numPr>
                                    <w:rPr>
                                      <w:rFonts w:ascii="Times New Roman" w:hAnsi="Times New Roman"/>
                                      <w:sz w:val="20"/>
                                      <w:szCs w:val="20"/>
                                    </w:rPr>
                                  </w:pPr>
                                </w:p>
                              </w:tc>
                              <w:tc>
                                <w:tcPr>
                                  <w:tcW w:w="2182" w:type="dxa"/>
                                  <w:shd w:val="clear" w:color="auto" w:fill="auto"/>
                                </w:tcPr>
                                <w:p w14:paraId="40E7B7F5" w14:textId="33BC1739"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Identification of research </w:t>
                                  </w:r>
                                </w:p>
                                <w:p w14:paraId="148911D7"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Selection of primary studies </w:t>
                                  </w:r>
                                </w:p>
                                <w:p w14:paraId="697E24CB"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Study quality assessment </w:t>
                                  </w:r>
                                </w:p>
                                <w:p w14:paraId="275668B9"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Data extraction and monitoring </w:t>
                                  </w:r>
                                </w:p>
                                <w:p w14:paraId="38FC470A"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Data synthesis</w:t>
                                  </w:r>
                                </w:p>
                              </w:tc>
                              <w:tc>
                                <w:tcPr>
                                  <w:tcW w:w="2443" w:type="dxa"/>
                                  <w:shd w:val="clear" w:color="auto" w:fill="auto"/>
                                </w:tcPr>
                                <w:p w14:paraId="413E2F90"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Specifying dissemination mechanisms </w:t>
                                  </w:r>
                                </w:p>
                                <w:p w14:paraId="09B3747E"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Formatting the main report </w:t>
                                  </w:r>
                                </w:p>
                                <w:p w14:paraId="4488BCB2"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Evaluating the report </w:t>
                                  </w:r>
                                </w:p>
                                <w:p w14:paraId="4CBBD7F9" w14:textId="77777777" w:rsidR="00D617FD" w:rsidRPr="00410C7B" w:rsidRDefault="00D617FD" w:rsidP="0009457F">
                                  <w:pPr>
                                    <w:keepNext/>
                                    <w:spacing w:before="120"/>
                                    <w:rPr>
                                      <w:rFonts w:ascii="Times New Roman" w:eastAsia="Calibri" w:hAnsi="Times New Roman"/>
                                      <w:sz w:val="20"/>
                                      <w:szCs w:val="20"/>
                                    </w:rPr>
                                  </w:pPr>
                                </w:p>
                              </w:tc>
                            </w:tr>
                          </w:tbl>
                          <w:p w14:paraId="4509432D" w14:textId="77777777" w:rsidR="00D617FD" w:rsidRDefault="00D617FD" w:rsidP="00B9714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D3F8DC" id="Text Box 2" o:spid="_x0000_s1028" type="#_x0000_t202" style="position:absolute;left:0;text-align:left;margin-left:9.95pt;margin-top:0;width:429.8pt;height:164.1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" strokecolor="white">
                <v:textbox>
                  <w:txbxContent>
                    <w:p w14:paraId="4EFA3820" w14:textId="6FD505F9" w:rsidR="00D617FD" w:rsidRPr="00410C7B" w:rsidRDefault="00D617FD" w:rsidP="00B97147">
                      <w:pPr>
                        <w:pStyle w:val="Caption"/>
                        <w:rPr>
                          <w:sz w:val="20"/>
                          <w:szCs w:val="20"/>
                        </w:rPr>
                      </w:pPr>
                      <w:bookmarkStart w:id="1794" w:name="_Ref463206442"/>
                      <w:bookmarkStart w:id="1795" w:name="_Toc525723621"/>
                      <w:r w:rsidRPr="00410C7B">
                        <w:rPr>
                          <w:sz w:val="20"/>
                          <w:szCs w:val="20"/>
                        </w:rPr>
                        <w:t xml:space="preserve">Table </w:t>
                      </w:r>
                      <w:r w:rsidRPr="00410C7B">
                        <w:rPr>
                          <w:sz w:val="20"/>
                          <w:szCs w:val="20"/>
                        </w:rPr>
                        <w:fldChar w:fldCharType="begin"/>
                      </w:r>
                      <w:r w:rsidRPr="00410C7B">
                        <w:rPr>
                          <w:sz w:val="20"/>
                          <w:szCs w:val="20"/>
                        </w:rPr>
                        <w:instrText xml:space="preserve"> SEQ Table \* ARABIC </w:instrText>
                      </w:r>
                      <w:r w:rsidRPr="00410C7B">
                        <w:rPr>
                          <w:sz w:val="20"/>
                          <w:szCs w:val="20"/>
                        </w:rPr>
                        <w:fldChar w:fldCharType="separate"/>
                      </w:r>
                      <w:r>
                        <w:rPr>
                          <w:noProof/>
                          <w:sz w:val="20"/>
                          <w:szCs w:val="20"/>
                        </w:rPr>
                        <w:t>2</w:t>
                      </w:r>
                      <w:r w:rsidRPr="00410C7B">
                        <w:rPr>
                          <w:sz w:val="20"/>
                          <w:szCs w:val="20"/>
                        </w:rPr>
                        <w:fldChar w:fldCharType="end"/>
                      </w:r>
                      <w:bookmarkEnd w:id="1794"/>
                      <w:r w:rsidRPr="00410C7B">
                        <w:rPr>
                          <w:noProof/>
                          <w:sz w:val="20"/>
                          <w:szCs w:val="20"/>
                        </w:rPr>
                        <w:t>: Guidelines for a</w:t>
                      </w:r>
                      <w:r>
                        <w:rPr>
                          <w:noProof/>
                          <w:sz w:val="20"/>
                          <w:szCs w:val="20"/>
                        </w:rPr>
                        <w:t xml:space="preserve"> </w:t>
                      </w:r>
                      <w:r w:rsidRPr="00410C7B">
                        <w:rPr>
                          <w:noProof/>
                          <w:sz w:val="20"/>
                          <w:szCs w:val="20"/>
                        </w:rPr>
                        <w:t>systematic literature review</w:t>
                      </w:r>
                      <w:bookmarkEnd w:id="1795"/>
                    </w:p>
                    <w:tbl>
                      <w:tblPr>
                        <w:tblW w:w="82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7"/>
                        <w:gridCol w:w="1577"/>
                        <w:gridCol w:w="2182"/>
                        <w:gridCol w:w="2443"/>
                      </w:tblGrid>
                      <w:tr w:rsidR="00D617FD" w:rsidRPr="00D32D81" w14:paraId="0DEFE36D" w14:textId="77777777" w:rsidTr="00FF0D53">
                        <w:trPr>
                          <w:jc w:val="center"/>
                        </w:trPr>
                        <w:tc>
                          <w:tcPr>
                            <w:tcW w:w="2097" w:type="dxa"/>
                            <w:shd w:val="clear" w:color="auto" w:fill="auto"/>
                          </w:tcPr>
                          <w:p w14:paraId="7047FC43" w14:textId="77777777" w:rsidR="00D617FD" w:rsidRPr="00410C7B" w:rsidRDefault="00D617FD" w:rsidP="0009457F">
                            <w:pPr>
                              <w:rPr>
                                <w:rFonts w:ascii="Times New Roman" w:eastAsia="Calibri" w:hAnsi="Times New Roman"/>
                                <w:b/>
                                <w:sz w:val="20"/>
                                <w:szCs w:val="20"/>
                              </w:rPr>
                            </w:pPr>
                            <w:r w:rsidRPr="00410C7B">
                              <w:rPr>
                                <w:rFonts w:ascii="Times New Roman" w:eastAsia="Calibri" w:hAnsi="Times New Roman"/>
                                <w:b/>
                                <w:sz w:val="20"/>
                                <w:szCs w:val="20"/>
                              </w:rPr>
                              <w:t>Planning the review</w:t>
                            </w:r>
                          </w:p>
                        </w:tc>
                        <w:tc>
                          <w:tcPr>
                            <w:tcW w:w="1577" w:type="dxa"/>
                          </w:tcPr>
                          <w:p w14:paraId="3B6884D1" w14:textId="77777777" w:rsidR="00D617FD" w:rsidRPr="00410C7B" w:rsidRDefault="00D617FD" w:rsidP="0009457F">
                            <w:pPr>
                              <w:rPr>
                                <w:rFonts w:ascii="Times New Roman" w:eastAsia="Calibri" w:hAnsi="Times New Roman"/>
                                <w:b/>
                                <w:sz w:val="20"/>
                                <w:szCs w:val="20"/>
                              </w:rPr>
                            </w:pPr>
                          </w:p>
                        </w:tc>
                        <w:tc>
                          <w:tcPr>
                            <w:tcW w:w="2182" w:type="dxa"/>
                            <w:shd w:val="clear" w:color="auto" w:fill="auto"/>
                          </w:tcPr>
                          <w:p w14:paraId="14A591F9" w14:textId="3E3CBE97" w:rsidR="00D617FD" w:rsidRPr="00410C7B" w:rsidRDefault="00D617FD" w:rsidP="0009457F">
                            <w:pPr>
                              <w:rPr>
                                <w:rFonts w:ascii="Times New Roman" w:eastAsia="Calibri" w:hAnsi="Times New Roman"/>
                                <w:b/>
                                <w:sz w:val="20"/>
                                <w:szCs w:val="20"/>
                              </w:rPr>
                            </w:pPr>
                            <w:r w:rsidRPr="00410C7B">
                              <w:rPr>
                                <w:rFonts w:ascii="Times New Roman" w:eastAsia="Calibri" w:hAnsi="Times New Roman"/>
                                <w:b/>
                                <w:sz w:val="20"/>
                                <w:szCs w:val="20"/>
                              </w:rPr>
                              <w:t>Conducting the review</w:t>
                            </w:r>
                          </w:p>
                        </w:tc>
                        <w:tc>
                          <w:tcPr>
                            <w:tcW w:w="2443" w:type="dxa"/>
                            <w:shd w:val="clear" w:color="auto" w:fill="auto"/>
                          </w:tcPr>
                          <w:p w14:paraId="2EDDCC35" w14:textId="77777777" w:rsidR="00D617FD" w:rsidRPr="00410C7B" w:rsidRDefault="00D617FD" w:rsidP="0009457F">
                            <w:pPr>
                              <w:rPr>
                                <w:rFonts w:ascii="Times New Roman" w:eastAsia="Calibri" w:hAnsi="Times New Roman"/>
                                <w:b/>
                                <w:sz w:val="20"/>
                                <w:szCs w:val="20"/>
                              </w:rPr>
                            </w:pPr>
                            <w:r w:rsidRPr="00410C7B">
                              <w:rPr>
                                <w:rFonts w:ascii="Times New Roman" w:eastAsia="Calibri" w:hAnsi="Times New Roman"/>
                                <w:b/>
                                <w:sz w:val="20"/>
                                <w:szCs w:val="20"/>
                              </w:rPr>
                              <w:t>Reporting the review</w:t>
                            </w:r>
                          </w:p>
                        </w:tc>
                      </w:tr>
                      <w:tr w:rsidR="00D617FD" w:rsidRPr="00D32D81" w14:paraId="5D594718" w14:textId="77777777" w:rsidTr="00FF0D53">
                        <w:trPr>
                          <w:jc w:val="center"/>
                        </w:trPr>
                        <w:tc>
                          <w:tcPr>
                            <w:tcW w:w="2097" w:type="dxa"/>
                            <w:shd w:val="clear" w:color="auto" w:fill="auto"/>
                          </w:tcPr>
                          <w:p w14:paraId="46F47BBA"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Identification of the need for a review</w:t>
                            </w:r>
                          </w:p>
                          <w:p w14:paraId="2C3B7214"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Specifying the research question(s) </w:t>
                            </w:r>
                          </w:p>
                          <w:p w14:paraId="7F942521"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Developing a review protocol </w:t>
                            </w:r>
                          </w:p>
                          <w:p w14:paraId="71616835"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Evaluating the review </w:t>
                            </w:r>
                          </w:p>
                        </w:tc>
                        <w:tc>
                          <w:tcPr>
                            <w:tcW w:w="1577" w:type="dxa"/>
                          </w:tcPr>
                          <w:p w14:paraId="51D3C29E" w14:textId="77777777" w:rsidR="00D617FD" w:rsidRPr="00410C7B" w:rsidRDefault="00D617FD" w:rsidP="00A03164">
                            <w:pPr>
                              <w:pStyle w:val="ListParagraph"/>
                              <w:keepNext w:val="0"/>
                              <w:numPr>
                                <w:ilvl w:val="0"/>
                                <w:numId w:val="13"/>
                              </w:numPr>
                              <w:rPr>
                                <w:rFonts w:ascii="Times New Roman" w:hAnsi="Times New Roman"/>
                                <w:sz w:val="20"/>
                                <w:szCs w:val="20"/>
                              </w:rPr>
                            </w:pPr>
                          </w:p>
                        </w:tc>
                        <w:tc>
                          <w:tcPr>
                            <w:tcW w:w="2182" w:type="dxa"/>
                            <w:shd w:val="clear" w:color="auto" w:fill="auto"/>
                          </w:tcPr>
                          <w:p w14:paraId="40E7B7F5" w14:textId="33BC1739"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Identification of research </w:t>
                            </w:r>
                          </w:p>
                          <w:p w14:paraId="148911D7"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Selection of primary studies </w:t>
                            </w:r>
                          </w:p>
                          <w:p w14:paraId="697E24CB"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Study quality assessment </w:t>
                            </w:r>
                          </w:p>
                          <w:p w14:paraId="275668B9"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Data extraction and monitoring </w:t>
                            </w:r>
                          </w:p>
                          <w:p w14:paraId="38FC470A"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Data synthesis</w:t>
                            </w:r>
                          </w:p>
                        </w:tc>
                        <w:tc>
                          <w:tcPr>
                            <w:tcW w:w="2443" w:type="dxa"/>
                            <w:shd w:val="clear" w:color="auto" w:fill="auto"/>
                          </w:tcPr>
                          <w:p w14:paraId="413E2F90"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Specifying dissemination mechanisms </w:t>
                            </w:r>
                          </w:p>
                          <w:p w14:paraId="09B3747E"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Formatting the main report </w:t>
                            </w:r>
                          </w:p>
                          <w:p w14:paraId="4488BCB2" w14:textId="77777777" w:rsidR="00D617FD" w:rsidRPr="00410C7B" w:rsidRDefault="00D617FD" w:rsidP="00A03164">
                            <w:pPr>
                              <w:pStyle w:val="ListParagraph"/>
                              <w:keepNext w:val="0"/>
                              <w:numPr>
                                <w:ilvl w:val="0"/>
                                <w:numId w:val="13"/>
                              </w:numPr>
                              <w:rPr>
                                <w:rFonts w:ascii="Times New Roman" w:hAnsi="Times New Roman"/>
                                <w:sz w:val="20"/>
                                <w:szCs w:val="20"/>
                              </w:rPr>
                            </w:pPr>
                            <w:r w:rsidRPr="00410C7B">
                              <w:rPr>
                                <w:rFonts w:ascii="Times New Roman" w:hAnsi="Times New Roman"/>
                                <w:sz w:val="20"/>
                                <w:szCs w:val="20"/>
                              </w:rPr>
                              <w:t xml:space="preserve">Evaluating the report </w:t>
                            </w:r>
                          </w:p>
                          <w:p w14:paraId="4CBBD7F9" w14:textId="77777777" w:rsidR="00D617FD" w:rsidRPr="00410C7B" w:rsidRDefault="00D617FD" w:rsidP="0009457F">
                            <w:pPr>
                              <w:keepNext/>
                              <w:spacing w:before="120"/>
                              <w:rPr>
                                <w:rFonts w:ascii="Times New Roman" w:eastAsia="Calibri" w:hAnsi="Times New Roman"/>
                                <w:sz w:val="20"/>
                                <w:szCs w:val="20"/>
                              </w:rPr>
                            </w:pPr>
                          </w:p>
                        </w:tc>
                      </w:tr>
                    </w:tbl>
                    <w:p w14:paraId="4509432D" w14:textId="77777777" w:rsidR="00D617FD" w:rsidRDefault="00D617FD" w:rsidP="00B97147"/>
                  </w:txbxContent>
                </v:textbox>
                <w10:wrap type="topAndBottom" anchorx="margin" anchory="margin"/>
              </v:shape>
            </w:pict>
          </mc:Fallback>
        </mc:AlternateContent>
      </w:r>
      <w:r w:rsidRPr="00C67C7F">
        <w:rPr>
          <w:rFonts w:ascii="Times New Roman" w:hAnsi="Times New Roman"/>
        </w:rPr>
        <w:t xml:space="preserve">systems and require zero tolerance to unexpected behaviors. Third, this review allows us to understand existing research in modeling traceability and pinpoints their shortcomings, and allows us to propose a solution for our domain problem which is modeling traceability among heterogeneous artifacts. The method used in our search focuses on answering the </w:t>
      </w:r>
      <w:r w:rsidR="00770513">
        <w:rPr>
          <w:rFonts w:ascii="Times New Roman" w:hAnsi="Times New Roman"/>
        </w:rPr>
        <w:t xml:space="preserve">following </w:t>
      </w:r>
      <w:r w:rsidRPr="00C67C7F">
        <w:rPr>
          <w:rFonts w:ascii="Times New Roman" w:hAnsi="Times New Roman"/>
        </w:rPr>
        <w:t xml:space="preserve">research questions </w:t>
      </w:r>
      <w:r w:rsidR="00770513">
        <w:rPr>
          <w:rFonts w:ascii="Times New Roman" w:hAnsi="Times New Roman"/>
        </w:rPr>
        <w:t xml:space="preserve">that </w:t>
      </w:r>
      <w:r w:rsidR="00271C8D">
        <w:rPr>
          <w:rFonts w:ascii="Times New Roman" w:hAnsi="Times New Roman"/>
        </w:rPr>
        <w:t xml:space="preserve">we </w:t>
      </w:r>
      <w:r w:rsidRPr="00C67C7F">
        <w:rPr>
          <w:rFonts w:ascii="Times New Roman" w:hAnsi="Times New Roman"/>
        </w:rPr>
        <w:t xml:space="preserve">stated </w:t>
      </w:r>
      <w:r w:rsidR="00770513">
        <w:rPr>
          <w:rFonts w:ascii="Times New Roman" w:hAnsi="Times New Roman"/>
        </w:rPr>
        <w:t xml:space="preserve">already </w:t>
      </w:r>
      <w:r w:rsidRPr="00C67C7F">
        <w:rPr>
          <w:rFonts w:ascii="Times New Roman" w:hAnsi="Times New Roman"/>
        </w:rPr>
        <w:t>in section</w:t>
      </w:r>
      <w:r w:rsidR="00770513">
        <w:rPr>
          <w:rFonts w:ascii="Times New Roman" w:hAnsi="Times New Roman"/>
        </w:rPr>
        <w:t xml:space="preserve"> </w:t>
      </w:r>
      <w:r w:rsidR="00770513">
        <w:rPr>
          <w:rFonts w:ascii="Times New Roman" w:hAnsi="Times New Roman"/>
        </w:rPr>
        <w:fldChar w:fldCharType="begin"/>
      </w:r>
      <w:r w:rsidR="00770513">
        <w:rPr>
          <w:rFonts w:ascii="Times New Roman" w:hAnsi="Times New Roman"/>
        </w:rPr>
        <w:instrText xml:space="preserve"> REF _Ref515132353 \n \h </w:instrText>
      </w:r>
      <w:r w:rsidR="00595655">
        <w:rPr>
          <w:rFonts w:ascii="Times New Roman" w:hAnsi="Times New Roman"/>
        </w:rPr>
        <w:instrText xml:space="preserve"> \* MERGEFORMAT </w:instrText>
      </w:r>
      <w:r w:rsidR="00770513">
        <w:rPr>
          <w:rFonts w:ascii="Times New Roman" w:hAnsi="Times New Roman"/>
        </w:rPr>
      </w:r>
      <w:r w:rsidR="00770513">
        <w:rPr>
          <w:rFonts w:ascii="Times New Roman" w:hAnsi="Times New Roman"/>
        </w:rPr>
        <w:fldChar w:fldCharType="separate"/>
      </w:r>
      <w:r w:rsidR="00047800">
        <w:rPr>
          <w:rFonts w:ascii="Times New Roman" w:hAnsi="Times New Roman"/>
        </w:rPr>
        <w:t>1.1</w:t>
      </w:r>
      <w:r w:rsidR="00770513">
        <w:rPr>
          <w:rFonts w:ascii="Times New Roman" w:hAnsi="Times New Roman"/>
        </w:rPr>
        <w:fldChar w:fldCharType="end"/>
      </w:r>
      <w:r w:rsidR="00770513">
        <w:rPr>
          <w:rFonts w:ascii="Times New Roman" w:hAnsi="Times New Roman"/>
        </w:rPr>
        <w:t>:</w:t>
      </w:r>
    </w:p>
    <w:p w14:paraId="0FC90FAD" w14:textId="3A2EFA44" w:rsidR="00770513" w:rsidRPr="00C67C7F" w:rsidRDefault="00A55AAE" w:rsidP="001B582E">
      <w:pPr>
        <w:pStyle w:val="Caption"/>
        <w:keepNext w:val="0"/>
        <w:tabs>
          <w:tab w:val="left" w:pos="900"/>
        </w:tabs>
        <w:spacing w:line="480" w:lineRule="auto"/>
        <w:jc w:val="both"/>
        <w:rPr>
          <w:rFonts w:ascii="Times New Roman" w:hAnsi="Times New Roman"/>
          <w:b w:val="0"/>
          <w:iCs/>
          <w:szCs w:val="24"/>
        </w:rPr>
      </w:pPr>
      <w:r w:rsidRPr="00342D23">
        <w:rPr>
          <w:rFonts w:ascii="Times New Roman" w:hAnsi="Times New Roman"/>
          <w:bCs w:val="0"/>
          <w:iCs/>
          <w:szCs w:val="24"/>
        </w:rPr>
        <w:t xml:space="preserve">Question </w:t>
      </w:r>
      <w:r w:rsidR="00F32E43">
        <w:rPr>
          <w:rFonts w:ascii="Times New Roman" w:hAnsi="Times New Roman"/>
          <w:bCs w:val="0"/>
          <w:iCs/>
          <w:szCs w:val="24"/>
        </w:rPr>
        <w:t>1</w:t>
      </w:r>
      <w:r w:rsidR="00770513" w:rsidRPr="00C67C7F">
        <w:rPr>
          <w:rFonts w:ascii="Times New Roman" w:hAnsi="Times New Roman"/>
          <w:b w:val="0"/>
          <w:iCs/>
          <w:szCs w:val="24"/>
        </w:rPr>
        <w:t>: What are the available solutions (i.e., models and tools), in the literature, to model and capture traceability among artifacts?</w:t>
      </w:r>
    </w:p>
    <w:p w14:paraId="2F6B0BAF" w14:textId="2F8EE6F4" w:rsidR="00770513" w:rsidRPr="00C67C7F" w:rsidRDefault="00770513" w:rsidP="001B582E">
      <w:pPr>
        <w:pStyle w:val="Caption"/>
        <w:keepNext w:val="0"/>
        <w:tabs>
          <w:tab w:val="left" w:pos="900"/>
        </w:tabs>
        <w:spacing w:line="480" w:lineRule="auto"/>
        <w:jc w:val="both"/>
        <w:rPr>
          <w:rFonts w:ascii="Times New Roman" w:hAnsi="Times New Roman"/>
          <w:b w:val="0"/>
          <w:iCs/>
          <w:szCs w:val="24"/>
        </w:rPr>
      </w:pPr>
      <w:r w:rsidRPr="00C67C7F">
        <w:rPr>
          <w:rFonts w:ascii="Times New Roman" w:hAnsi="Times New Roman"/>
          <w:bCs w:val="0"/>
          <w:iCs/>
          <w:szCs w:val="24"/>
        </w:rPr>
        <w:t xml:space="preserve">Question </w:t>
      </w:r>
      <w:r w:rsidR="00A55AAE">
        <w:rPr>
          <w:rFonts w:ascii="Times New Roman" w:hAnsi="Times New Roman"/>
          <w:bCs w:val="0"/>
          <w:iCs/>
          <w:szCs w:val="24"/>
        </w:rPr>
        <w:t>2</w:t>
      </w:r>
      <w:r w:rsidRPr="00C67C7F">
        <w:rPr>
          <w:rFonts w:ascii="Times New Roman" w:hAnsi="Times New Roman"/>
          <w:b w:val="0"/>
          <w:iCs/>
          <w:szCs w:val="24"/>
        </w:rPr>
        <w:t xml:space="preserve">: How generic (i.e., not domain specific) are these solutions, and to what extent can they handle heterogeneous artifacts? </w:t>
      </w:r>
    </w:p>
    <w:p w14:paraId="38ABF604" w14:textId="43A6EEA8" w:rsidR="00770513" w:rsidRPr="00C67C7F" w:rsidRDefault="00770513" w:rsidP="001B582E">
      <w:pPr>
        <w:pStyle w:val="Caption"/>
        <w:keepNext w:val="0"/>
        <w:tabs>
          <w:tab w:val="left" w:pos="900"/>
        </w:tabs>
        <w:spacing w:line="480" w:lineRule="auto"/>
        <w:jc w:val="both"/>
        <w:rPr>
          <w:rFonts w:ascii="Times New Roman" w:hAnsi="Times New Roman"/>
          <w:b w:val="0"/>
          <w:iCs/>
          <w:szCs w:val="24"/>
        </w:rPr>
      </w:pPr>
      <w:r w:rsidRPr="00C67C7F">
        <w:rPr>
          <w:rFonts w:ascii="Times New Roman" w:hAnsi="Times New Roman"/>
          <w:bCs w:val="0"/>
          <w:iCs/>
          <w:szCs w:val="24"/>
        </w:rPr>
        <w:t xml:space="preserve">Question </w:t>
      </w:r>
      <w:r w:rsidR="00A55AAE">
        <w:rPr>
          <w:rFonts w:ascii="Times New Roman" w:hAnsi="Times New Roman"/>
          <w:bCs w:val="0"/>
          <w:iCs/>
          <w:szCs w:val="24"/>
        </w:rPr>
        <w:t>3</w:t>
      </w:r>
      <w:r w:rsidRPr="00C67C7F">
        <w:rPr>
          <w:rFonts w:ascii="Times New Roman" w:hAnsi="Times New Roman"/>
          <w:b w:val="0"/>
          <w:iCs/>
          <w:szCs w:val="24"/>
        </w:rPr>
        <w:t xml:space="preserve"> What are the drawbacks of the existing solutions, if any, that hinder capturing traceability information of heterogeneous artifacts?</w:t>
      </w:r>
    </w:p>
    <w:p w14:paraId="3809CF32" w14:textId="761E7A3F" w:rsidR="00770513" w:rsidRPr="00C67C7F" w:rsidRDefault="00770513" w:rsidP="001B582E">
      <w:pPr>
        <w:pStyle w:val="Caption"/>
        <w:keepNext w:val="0"/>
        <w:tabs>
          <w:tab w:val="left" w:pos="900"/>
        </w:tabs>
        <w:spacing w:line="480" w:lineRule="auto"/>
        <w:jc w:val="both"/>
        <w:rPr>
          <w:rFonts w:ascii="Times New Roman" w:hAnsi="Times New Roman"/>
          <w:b w:val="0"/>
          <w:iCs/>
          <w:szCs w:val="24"/>
        </w:rPr>
      </w:pPr>
      <w:r w:rsidRPr="00C67C7F">
        <w:rPr>
          <w:rFonts w:ascii="Times New Roman" w:hAnsi="Times New Roman"/>
          <w:bCs w:val="0"/>
          <w:iCs/>
          <w:szCs w:val="24"/>
        </w:rPr>
        <w:t xml:space="preserve">Question </w:t>
      </w:r>
      <w:r w:rsidR="00A55AAE">
        <w:rPr>
          <w:rFonts w:ascii="Times New Roman" w:hAnsi="Times New Roman"/>
          <w:bCs w:val="0"/>
          <w:iCs/>
          <w:szCs w:val="24"/>
        </w:rPr>
        <w:t>4</w:t>
      </w:r>
      <w:r w:rsidRPr="00C67C7F">
        <w:rPr>
          <w:rFonts w:ascii="Times New Roman" w:hAnsi="Times New Roman"/>
          <w:b w:val="0"/>
          <w:iCs/>
          <w:szCs w:val="24"/>
        </w:rPr>
        <w:t>: To what extent can these solutions help a user specify traceability information (e.g., the type of a trace link between any two given artifacts, the type of artifacts, and the constraints applied to trace links and artifacts) with precision?</w:t>
      </w:r>
    </w:p>
    <w:p w14:paraId="6B5E7F89" w14:textId="0A44AD37" w:rsidR="00770513" w:rsidRPr="00C67C7F" w:rsidRDefault="00770513" w:rsidP="001B582E">
      <w:pPr>
        <w:pStyle w:val="Caption"/>
        <w:keepNext w:val="0"/>
        <w:tabs>
          <w:tab w:val="left" w:pos="900"/>
        </w:tabs>
        <w:spacing w:line="480" w:lineRule="auto"/>
        <w:jc w:val="both"/>
        <w:rPr>
          <w:rFonts w:ascii="Times New Roman" w:hAnsi="Times New Roman"/>
          <w:b w:val="0"/>
        </w:rPr>
      </w:pPr>
      <w:r w:rsidRPr="00C67C7F">
        <w:rPr>
          <w:rFonts w:ascii="Times New Roman" w:hAnsi="Times New Roman"/>
          <w:bCs w:val="0"/>
          <w:iCs/>
          <w:noProof/>
          <w:szCs w:val="24"/>
        </w:rPr>
        <w:t>Question</w:t>
      </w:r>
      <w:r w:rsidRPr="00C67C7F">
        <w:rPr>
          <w:rFonts w:ascii="Times New Roman" w:hAnsi="Times New Roman"/>
        </w:rPr>
        <w:t xml:space="preserve"> </w:t>
      </w:r>
      <w:r w:rsidR="00A55AAE" w:rsidRPr="002D6A49">
        <w:rPr>
          <w:rFonts w:ascii="Times New Roman" w:hAnsi="Times New Roman"/>
          <w:bCs w:val="0"/>
        </w:rPr>
        <w:t>5</w:t>
      </w:r>
      <w:r w:rsidRPr="00C67C7F">
        <w:rPr>
          <w:rFonts w:ascii="Times New Roman" w:hAnsi="Times New Roman"/>
        </w:rPr>
        <w:t xml:space="preserve">: </w:t>
      </w:r>
      <w:r w:rsidRPr="00C67C7F">
        <w:rPr>
          <w:rFonts w:ascii="Times New Roman" w:hAnsi="Times New Roman"/>
          <w:b w:val="0"/>
        </w:rPr>
        <w:t>Can we improve upon the current solutions in the specific, heterogeneous context discussed previously?</w:t>
      </w:r>
    </w:p>
    <w:p w14:paraId="234FAAD3" w14:textId="07B5C0DF" w:rsidR="00770513" w:rsidRPr="00C67C7F" w:rsidRDefault="00770513" w:rsidP="001B582E">
      <w:pPr>
        <w:pStyle w:val="Caption"/>
        <w:tabs>
          <w:tab w:val="left" w:pos="900"/>
        </w:tabs>
        <w:spacing w:line="480" w:lineRule="auto"/>
        <w:jc w:val="both"/>
        <w:rPr>
          <w:rFonts w:ascii="Times New Roman" w:hAnsi="Times New Roman"/>
          <w:b w:val="0"/>
          <w:szCs w:val="24"/>
        </w:rPr>
      </w:pPr>
      <w:r w:rsidRPr="00C67C7F">
        <w:rPr>
          <w:rFonts w:ascii="Times New Roman" w:hAnsi="Times New Roman"/>
        </w:rPr>
        <w:t xml:space="preserve">Question </w:t>
      </w:r>
      <w:r w:rsidR="00A55AAE">
        <w:rPr>
          <w:rFonts w:ascii="Times New Roman" w:hAnsi="Times New Roman"/>
        </w:rPr>
        <w:t>6</w:t>
      </w:r>
      <w:r w:rsidRPr="00C67C7F">
        <w:rPr>
          <w:rFonts w:ascii="Times New Roman" w:hAnsi="Times New Roman"/>
        </w:rPr>
        <w:t xml:space="preserve">: </w:t>
      </w:r>
      <w:r w:rsidRPr="00C67C7F">
        <w:rPr>
          <w:rFonts w:ascii="Times New Roman" w:hAnsi="Times New Roman"/>
          <w:b w:val="0"/>
          <w:szCs w:val="24"/>
        </w:rPr>
        <w:t xml:space="preserve">Can our solution be integrated with other development tools? </w:t>
      </w:r>
    </w:p>
    <w:p w14:paraId="42592476" w14:textId="62B4CCBA" w:rsidR="00770513" w:rsidRPr="00C67C7F" w:rsidRDefault="00770513" w:rsidP="001B582E">
      <w:pPr>
        <w:pStyle w:val="Caption"/>
        <w:keepNext w:val="0"/>
        <w:tabs>
          <w:tab w:val="left" w:pos="900"/>
        </w:tabs>
        <w:spacing w:line="480" w:lineRule="auto"/>
        <w:jc w:val="both"/>
        <w:rPr>
          <w:rFonts w:ascii="Times New Roman" w:hAnsi="Times New Roman"/>
          <w:b w:val="0"/>
          <w:bCs w:val="0"/>
        </w:rPr>
      </w:pPr>
      <w:r w:rsidRPr="00C67C7F">
        <w:rPr>
          <w:rFonts w:ascii="Times New Roman" w:hAnsi="Times New Roman"/>
        </w:rPr>
        <w:t xml:space="preserve">Question </w:t>
      </w:r>
      <w:r w:rsidR="00A55AAE">
        <w:rPr>
          <w:rFonts w:ascii="Times New Roman" w:hAnsi="Times New Roman"/>
        </w:rPr>
        <w:t>7</w:t>
      </w:r>
      <w:r w:rsidRPr="00C67C7F">
        <w:rPr>
          <w:rFonts w:ascii="Times New Roman" w:hAnsi="Times New Roman"/>
        </w:rPr>
        <w:t xml:space="preserve">: </w:t>
      </w:r>
      <w:r w:rsidRPr="00C67C7F">
        <w:rPr>
          <w:rFonts w:ascii="Times New Roman" w:hAnsi="Times New Roman"/>
          <w:b w:val="0"/>
          <w:bCs w:val="0"/>
        </w:rPr>
        <w:t>What is the scalability of our solution? Can it relate artifacts of complex systems?</w:t>
      </w:r>
    </w:p>
    <w:p w14:paraId="725E2EA9" w14:textId="0CB1AE7F" w:rsidR="00B97147" w:rsidRPr="00C67C7F" w:rsidRDefault="00770513" w:rsidP="001B582E">
      <w:pPr>
        <w:tabs>
          <w:tab w:val="left" w:pos="900"/>
        </w:tabs>
        <w:spacing w:line="480" w:lineRule="auto"/>
        <w:jc w:val="both"/>
        <w:rPr>
          <w:rFonts w:ascii="Times New Roman" w:hAnsi="Times New Roman"/>
          <w:rtl/>
        </w:rPr>
      </w:pPr>
      <w:r>
        <w:rPr>
          <w:rFonts w:ascii="Times New Roman" w:hAnsi="Times New Roman"/>
        </w:rPr>
        <w:t>These questions</w:t>
      </w:r>
      <w:r w:rsidR="00B97147" w:rsidRPr="00C67C7F">
        <w:rPr>
          <w:rFonts w:ascii="Times New Roman" w:hAnsi="Times New Roman"/>
        </w:rPr>
        <w:t xml:space="preserve"> are devised based on our need for modeling traceability in heterogeneous systems in order to achieve system verification and validation. Based on the research questions, we first identified key terms: traceability, modeling, heterogeneous. Since we are interested in different fields, we also added </w:t>
      </w:r>
      <w:r w:rsidR="00A64F3E">
        <w:rPr>
          <w:rFonts w:ascii="Times New Roman" w:hAnsi="Times New Roman"/>
        </w:rPr>
        <w:t>Model Driven Engineering</w:t>
      </w:r>
      <w:r w:rsidR="00B97147" w:rsidRPr="00C67C7F">
        <w:rPr>
          <w:rFonts w:ascii="Times New Roman" w:hAnsi="Times New Roman"/>
        </w:rPr>
        <w:t xml:space="preserve">, </w:t>
      </w:r>
      <w:del w:id="1796" w:author="Yvan Labiche" w:date="2018-09-07T21:31:00Z">
        <w:r w:rsidR="008D1DF9" w:rsidDel="004C0003">
          <w:rPr>
            <w:rFonts w:ascii="Times New Roman" w:hAnsi="Times New Roman"/>
          </w:rPr>
          <w:delText>Requirement Engineering</w:delText>
        </w:r>
      </w:del>
      <w:ins w:id="1797" w:author="Yvan Labiche" w:date="2018-09-07T21:31:00Z">
        <w:r w:rsidR="004C0003">
          <w:rPr>
            <w:rFonts w:ascii="Times New Roman" w:hAnsi="Times New Roman"/>
          </w:rPr>
          <w:t>Requirements Engineering</w:t>
        </w:r>
      </w:ins>
      <w:r w:rsidR="00B97147" w:rsidRPr="00C67C7F">
        <w:rPr>
          <w:rFonts w:ascii="Times New Roman" w:hAnsi="Times New Roman"/>
        </w:rPr>
        <w:t xml:space="preserve">, and </w:t>
      </w:r>
      <w:r w:rsidR="008D1DF9">
        <w:rPr>
          <w:rFonts w:ascii="Times New Roman" w:hAnsi="Times New Roman"/>
        </w:rPr>
        <w:t>Systems Engineering</w:t>
      </w:r>
      <w:r w:rsidR="00B97147" w:rsidRPr="00C67C7F">
        <w:rPr>
          <w:rFonts w:ascii="Times New Roman" w:hAnsi="Times New Roman"/>
        </w:rPr>
        <w:t xml:space="preserve">. </w:t>
      </w:r>
      <w:r w:rsidR="00B97147" w:rsidRPr="00C67C7F">
        <w:rPr>
          <w:rFonts w:ascii="Times New Roman" w:hAnsi="Times New Roman"/>
          <w:noProof/>
        </w:rPr>
        <w:t>We, therefore,</w:t>
      </w:r>
      <w:r w:rsidR="00B97147" w:rsidRPr="00C67C7F">
        <w:rPr>
          <w:rFonts w:ascii="Times New Roman" w:hAnsi="Times New Roman"/>
        </w:rPr>
        <w:t xml:space="preserve"> specified the following search string in order to extract the related </w:t>
      </w:r>
      <w:commentRangeStart w:id="1798"/>
      <w:r w:rsidR="00B97147" w:rsidRPr="00C67C7F">
        <w:rPr>
          <w:rFonts w:ascii="Times New Roman" w:hAnsi="Times New Roman"/>
        </w:rPr>
        <w:t xml:space="preserve">publications: </w:t>
      </w:r>
    </w:p>
    <w:p w14:paraId="2230F1B2" w14:textId="4A7AC470"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i/>
        </w:rPr>
        <w:t>“</w:t>
      </w:r>
      <w:r w:rsidR="00353260">
        <w:rPr>
          <w:rFonts w:ascii="Times New Roman" w:hAnsi="Times New Roman"/>
          <w:i/>
        </w:rPr>
        <w:t>(</w:t>
      </w:r>
      <w:r w:rsidRPr="00C67C7F">
        <w:rPr>
          <w:rFonts w:ascii="Times New Roman" w:hAnsi="Times New Roman"/>
          <w:i/>
        </w:rPr>
        <w:t>Traceability</w:t>
      </w:r>
      <w:r w:rsidR="00353260">
        <w:rPr>
          <w:rFonts w:ascii="Times New Roman" w:hAnsi="Times New Roman"/>
          <w:i/>
        </w:rPr>
        <w:t xml:space="preserve"> Or Tracing)</w:t>
      </w:r>
      <w:r w:rsidRPr="00C67C7F">
        <w:rPr>
          <w:rFonts w:ascii="Times New Roman" w:hAnsi="Times New Roman"/>
          <w:i/>
        </w:rPr>
        <w:t xml:space="preserve"> AND (Heterogeneous OR Modeling OR </w:t>
      </w:r>
      <w:r w:rsidR="00353260">
        <w:rPr>
          <w:rFonts w:ascii="Times New Roman" w:hAnsi="Times New Roman"/>
          <w:i/>
        </w:rPr>
        <w:t xml:space="preserve">Modelling Or </w:t>
      </w:r>
      <w:r w:rsidRPr="00C67C7F">
        <w:rPr>
          <w:rFonts w:ascii="Times New Roman" w:hAnsi="Times New Roman"/>
          <w:i/>
        </w:rPr>
        <w:t>Models OR</w:t>
      </w:r>
      <w:r w:rsidR="00353260">
        <w:rPr>
          <w:rFonts w:ascii="Times New Roman" w:hAnsi="Times New Roman"/>
          <w:i/>
        </w:rPr>
        <w:t xml:space="preserve"> </w:t>
      </w:r>
      <w:r w:rsidRPr="00C67C7F">
        <w:rPr>
          <w:rFonts w:ascii="Times New Roman" w:hAnsi="Times New Roman"/>
          <w:i/>
        </w:rPr>
        <w:t>MDE OR Model Driven OR Trace Link OR Requirement</w:t>
      </w:r>
      <w:r w:rsidR="00D51CBC">
        <w:rPr>
          <w:rFonts w:ascii="Times New Roman" w:hAnsi="Times New Roman"/>
          <w:i/>
        </w:rPr>
        <w:t>*</w:t>
      </w:r>
      <w:r w:rsidRPr="00C67C7F">
        <w:rPr>
          <w:rFonts w:ascii="Times New Roman" w:hAnsi="Times New Roman"/>
          <w:i/>
        </w:rPr>
        <w:t xml:space="preserve"> Engineering OR </w:t>
      </w:r>
      <w:r w:rsidR="00A24A78">
        <w:rPr>
          <w:rFonts w:ascii="Times New Roman" w:hAnsi="Times New Roman"/>
          <w:i/>
        </w:rPr>
        <w:t xml:space="preserve">RE OR </w:t>
      </w:r>
      <w:r w:rsidRPr="00C67C7F">
        <w:rPr>
          <w:rFonts w:ascii="Times New Roman" w:hAnsi="Times New Roman"/>
          <w:i/>
        </w:rPr>
        <w:t>Systems Engineering</w:t>
      </w:r>
      <w:r w:rsidR="00A24A78">
        <w:rPr>
          <w:rFonts w:ascii="Times New Roman" w:hAnsi="Times New Roman"/>
          <w:i/>
        </w:rPr>
        <w:t xml:space="preserve"> OR SE </w:t>
      </w:r>
      <w:r w:rsidRPr="00C67C7F">
        <w:rPr>
          <w:rFonts w:ascii="Times New Roman" w:hAnsi="Times New Roman"/>
          <w:i/>
        </w:rPr>
        <w:t>OR Software Engineering)”.</w:t>
      </w:r>
      <w:r w:rsidRPr="00C67C7F">
        <w:rPr>
          <w:rFonts w:ascii="Times New Roman" w:hAnsi="Times New Roman"/>
        </w:rPr>
        <w:t xml:space="preserve"> We </w:t>
      </w:r>
      <w:commentRangeEnd w:id="1798"/>
      <w:r w:rsidR="006C6147">
        <w:rPr>
          <w:rStyle w:val="CommentReference"/>
          <w:rFonts w:ascii="Times New Roman" w:eastAsia="Calibri" w:hAnsi="Times New Roman"/>
        </w:rPr>
        <w:commentReference w:id="1798"/>
      </w:r>
      <w:r w:rsidRPr="00C67C7F">
        <w:rPr>
          <w:rFonts w:ascii="Times New Roman" w:hAnsi="Times New Roman"/>
        </w:rPr>
        <w:t xml:space="preserve">decided to conduct the review by searching the following five major electronic libraries that publish journal and conference papers in the field of software and </w:t>
      </w:r>
      <w:r w:rsidR="008D1DF9">
        <w:rPr>
          <w:rFonts w:ascii="Times New Roman" w:hAnsi="Times New Roman"/>
        </w:rPr>
        <w:t>Systems Engineering</w:t>
      </w:r>
      <w:r w:rsidRPr="00C67C7F">
        <w:rPr>
          <w:rFonts w:ascii="Times New Roman" w:hAnsi="Times New Roman"/>
        </w:rPr>
        <w:t xml:space="preserve">: </w:t>
      </w:r>
    </w:p>
    <w:p w14:paraId="4AB50D82" w14:textId="4BCBF018" w:rsidR="00B97147" w:rsidRPr="00C67C7F" w:rsidRDefault="00B97147" w:rsidP="00A03164">
      <w:pPr>
        <w:pStyle w:val="ListParagraph"/>
        <w:numPr>
          <w:ilvl w:val="0"/>
          <w:numId w:val="11"/>
        </w:numPr>
        <w:tabs>
          <w:tab w:val="left" w:pos="900"/>
        </w:tabs>
        <w:spacing w:line="480" w:lineRule="auto"/>
        <w:jc w:val="both"/>
        <w:rPr>
          <w:rFonts w:ascii="Times New Roman" w:hAnsi="Times New Roman"/>
        </w:rPr>
      </w:pPr>
      <w:r w:rsidRPr="00C67C7F">
        <w:rPr>
          <w:rFonts w:ascii="Times New Roman" w:hAnsi="Times New Roman"/>
        </w:rPr>
        <w:t>IEEE Xplore</w:t>
      </w:r>
      <w:del w:id="1799" w:author="Yvan Labiche" w:date="2018-09-07T21:19:00Z">
        <w:r w:rsidR="00F32E43" w:rsidDel="006C6147">
          <w:rPr>
            <w:rFonts w:ascii="Times New Roman" w:hAnsi="Times New Roman"/>
          </w:rPr>
          <w:delText>.</w:delText>
        </w:r>
      </w:del>
    </w:p>
    <w:p w14:paraId="1ED417E2" w14:textId="772FE1E9" w:rsidR="00B97147" w:rsidRPr="00C67C7F" w:rsidRDefault="00F32E43" w:rsidP="00A03164">
      <w:pPr>
        <w:pStyle w:val="ListParagraph"/>
        <w:numPr>
          <w:ilvl w:val="0"/>
          <w:numId w:val="11"/>
        </w:numPr>
        <w:tabs>
          <w:tab w:val="left" w:pos="900"/>
        </w:tabs>
        <w:spacing w:line="480" w:lineRule="auto"/>
        <w:jc w:val="both"/>
        <w:rPr>
          <w:rFonts w:ascii="Times New Roman" w:hAnsi="Times New Roman"/>
        </w:rPr>
      </w:pPr>
      <w:r>
        <w:rPr>
          <w:rFonts w:ascii="Times New Roman" w:hAnsi="Times New Roman"/>
        </w:rPr>
        <w:t>ACM Digital Library</w:t>
      </w:r>
      <w:ins w:id="1800" w:author="Yvan Labiche" w:date="2018-09-07T21:19:00Z">
        <w:r w:rsidR="006C6147">
          <w:rPr>
            <w:rFonts w:ascii="Times New Roman" w:hAnsi="Times New Roman"/>
          </w:rPr>
          <w:t>.</w:t>
        </w:r>
      </w:ins>
    </w:p>
    <w:p w14:paraId="49A502E8" w14:textId="5567763A" w:rsidR="00B97147" w:rsidRPr="00C67C7F" w:rsidRDefault="00B97147" w:rsidP="00A03164">
      <w:pPr>
        <w:pStyle w:val="ListParagraph"/>
        <w:numPr>
          <w:ilvl w:val="0"/>
          <w:numId w:val="11"/>
        </w:numPr>
        <w:tabs>
          <w:tab w:val="left" w:pos="900"/>
        </w:tabs>
        <w:spacing w:line="480" w:lineRule="auto"/>
        <w:jc w:val="both"/>
        <w:rPr>
          <w:rFonts w:ascii="Times New Roman" w:hAnsi="Times New Roman"/>
        </w:rPr>
      </w:pPr>
      <w:r w:rsidRPr="00C67C7F">
        <w:rPr>
          <w:rFonts w:ascii="Times New Roman" w:hAnsi="Times New Roman"/>
        </w:rPr>
        <w:t>Google Scholar</w:t>
      </w:r>
      <w:r w:rsidR="00F32E43">
        <w:rPr>
          <w:rFonts w:ascii="Times New Roman" w:hAnsi="Times New Roman"/>
        </w:rPr>
        <w:t>.</w:t>
      </w:r>
    </w:p>
    <w:p w14:paraId="5A6D54E6" w14:textId="68520D2A" w:rsidR="00B97147" w:rsidRPr="00C67C7F" w:rsidRDefault="00B97147" w:rsidP="00A03164">
      <w:pPr>
        <w:pStyle w:val="ListParagraph"/>
        <w:numPr>
          <w:ilvl w:val="0"/>
          <w:numId w:val="11"/>
        </w:numPr>
        <w:tabs>
          <w:tab w:val="left" w:pos="900"/>
        </w:tabs>
        <w:spacing w:line="480" w:lineRule="auto"/>
        <w:jc w:val="both"/>
        <w:rPr>
          <w:rFonts w:ascii="Times New Roman" w:hAnsi="Times New Roman"/>
        </w:rPr>
      </w:pPr>
      <w:r w:rsidRPr="00C67C7F">
        <w:rPr>
          <w:rFonts w:ascii="Times New Roman" w:hAnsi="Times New Roman"/>
        </w:rPr>
        <w:t>Science Direct</w:t>
      </w:r>
      <w:r w:rsidR="00F32E43">
        <w:rPr>
          <w:rFonts w:ascii="Times New Roman" w:hAnsi="Times New Roman"/>
        </w:rPr>
        <w:t>.</w:t>
      </w:r>
    </w:p>
    <w:p w14:paraId="2F5ED47F" w14:textId="77777777" w:rsidR="00B97147" w:rsidRPr="00C67C7F" w:rsidRDefault="00B97147" w:rsidP="00A03164">
      <w:pPr>
        <w:pStyle w:val="ListParagraph"/>
        <w:numPr>
          <w:ilvl w:val="0"/>
          <w:numId w:val="11"/>
        </w:numPr>
        <w:tabs>
          <w:tab w:val="left" w:pos="900"/>
        </w:tabs>
        <w:spacing w:line="480" w:lineRule="auto"/>
        <w:jc w:val="both"/>
        <w:rPr>
          <w:rFonts w:ascii="Times New Roman" w:hAnsi="Times New Roman"/>
        </w:rPr>
      </w:pPr>
      <w:r w:rsidRPr="00C67C7F">
        <w:rPr>
          <w:rFonts w:ascii="Times New Roman" w:hAnsi="Times New Roman"/>
        </w:rPr>
        <w:t xml:space="preserve">Springer Link. </w:t>
      </w:r>
    </w:p>
    <w:p w14:paraId="640AD6EA" w14:textId="55A5DA5B"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The search took place</w:t>
      </w:r>
      <w:r w:rsidR="0078486C">
        <w:rPr>
          <w:rFonts w:ascii="Times New Roman" w:hAnsi="Times New Roman"/>
        </w:rPr>
        <w:t xml:space="preserve"> based</w:t>
      </w:r>
      <w:r w:rsidRPr="00C67C7F">
        <w:rPr>
          <w:rFonts w:ascii="Times New Roman" w:hAnsi="Times New Roman"/>
        </w:rPr>
        <w:t xml:space="preserve"> </w:t>
      </w:r>
      <w:r w:rsidR="0078486C">
        <w:rPr>
          <w:rFonts w:ascii="Times New Roman" w:hAnsi="Times New Roman"/>
        </w:rPr>
        <w:t>on</w:t>
      </w:r>
      <w:r w:rsidRPr="00C67C7F">
        <w:rPr>
          <w:rFonts w:ascii="Times New Roman" w:hAnsi="Times New Roman"/>
        </w:rPr>
        <w:t xml:space="preserve"> titles, </w:t>
      </w:r>
      <w:r w:rsidRPr="00C67C7F">
        <w:rPr>
          <w:rFonts w:ascii="Times New Roman" w:hAnsi="Times New Roman"/>
          <w:noProof/>
        </w:rPr>
        <w:t>abstracts,</w:t>
      </w:r>
      <w:r w:rsidRPr="00C67C7F">
        <w:rPr>
          <w:rFonts w:ascii="Times New Roman" w:hAnsi="Times New Roman"/>
        </w:rPr>
        <w:t xml:space="preserve"> and keywords.</w:t>
      </w:r>
    </w:p>
    <w:p w14:paraId="0EE3B37D" w14:textId="5A9E5887" w:rsidR="00B97147" w:rsidRPr="002C6775" w:rsidRDefault="00B97147" w:rsidP="001B582E">
      <w:pPr>
        <w:pStyle w:val="Style6"/>
        <w:tabs>
          <w:tab w:val="left" w:pos="900"/>
        </w:tabs>
        <w:spacing w:line="480" w:lineRule="auto"/>
        <w:ind w:left="540" w:hanging="450"/>
        <w:jc w:val="both"/>
        <w:rPr>
          <w:rFonts w:ascii="Times New Roman" w:hAnsi="Times New Roman"/>
        </w:rPr>
      </w:pPr>
      <w:bookmarkStart w:id="1801" w:name="_Ref515120970"/>
      <w:bookmarkStart w:id="1802" w:name="_Toc517828338"/>
      <w:bookmarkStart w:id="1803" w:name="_Toc525737324"/>
      <w:r w:rsidRPr="002C6775">
        <w:rPr>
          <w:rFonts w:ascii="Times New Roman" w:hAnsi="Times New Roman"/>
        </w:rPr>
        <w:t>Inclusion and Exclusion</w:t>
      </w:r>
      <w:bookmarkEnd w:id="1801"/>
      <w:bookmarkEnd w:id="1802"/>
      <w:bookmarkEnd w:id="1803"/>
    </w:p>
    <w:p w14:paraId="50698C24" w14:textId="3931E159"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word traceability and its synonyms or terms in our search string can be used in contexts other than Software and </w:t>
      </w:r>
      <w:r w:rsidR="008D1DF9">
        <w:rPr>
          <w:rFonts w:ascii="Times New Roman" w:hAnsi="Times New Roman"/>
        </w:rPr>
        <w:t>Systems Engineering</w:t>
      </w:r>
      <w:r w:rsidRPr="00C67C7F">
        <w:rPr>
          <w:rFonts w:ascii="Times New Roman" w:hAnsi="Times New Roman"/>
        </w:rPr>
        <w:t xml:space="preserve">. For instance, it can be used in chemistry for tracing chemical compounds, and in agriculture for tracing agricultural products during shipments. Therefore, our systematic search returned, similarly to any other similar search, irrelevant documents. Systematic search </w:t>
      </w:r>
      <w:r w:rsidRPr="00C67C7F">
        <w:rPr>
          <w:rFonts w:ascii="Times New Roman" w:hAnsi="Times New Roman"/>
          <w:noProof/>
        </w:rPr>
        <w:t>protocols, therefore,</w:t>
      </w:r>
      <w:r w:rsidRPr="00C67C7F">
        <w:rPr>
          <w:rFonts w:ascii="Times New Roman" w:hAnsi="Times New Roman"/>
        </w:rPr>
        <w:t xml:space="preserve"> include a phase of inclusion and exclusion of documents</w:t>
      </w:r>
      <w:del w:id="1804" w:author="Nasser Mustafa [2]" w:date="2018-09-18T18:34:00Z">
        <w:r w:rsidRPr="00C67C7F" w:rsidDel="006B0B95">
          <w:rPr>
            <w:rFonts w:ascii="Times New Roman" w:hAnsi="Times New Roman"/>
          </w:rPr>
          <w:delText xml:space="preserve"> </w:delText>
        </w:r>
      </w:del>
      <w:ins w:id="1805" w:author="Nasser Mustafa [2]" w:date="2018-09-18T18:34:00Z">
        <w:r w:rsidR="006B0B95">
          <w:rPr>
            <w:rFonts w:ascii="Times New Roman" w:hAnsi="Times New Roman"/>
          </w:rPr>
          <w:t xml:space="preserve"> </w:t>
        </w:r>
      </w:ins>
      <w:ins w:id="1806" w:author="Nasser Mustafa [2]" w:date="2018-09-18T18:35:00Z">
        <w:r w:rsidR="006B0B95">
          <w:rPr>
            <w:rFonts w:ascii="Times New Roman" w:hAnsi="Times New Roman"/>
          </w:rPr>
          <w:fldChar w:fldCharType="begin" w:fldLock="1"/>
        </w:r>
      </w:ins>
      <w:r w:rsidR="00B050F0">
        <w:rPr>
          <w:rFonts w:ascii="Times New Roman" w:hAnsi="Times New Roman"/>
        </w:rPr>
        <w:instrText>ADDIN CSL_CITATION {"citationItems":[{"id":"ITEM-1","itemData":{"author":[{"dropping-particle":"","family":"Linaker","given":"Johan","non-dropping-particle":"","parse-names":false,"suffix":""},{"dropping-particle":"","family":"Sulaman","given":"Sardar Muhammad","non-dropping-particle":"","parse-names":false,"suffix":""},{"dropping-particle":"","family":"Host","given":"Martin","non-dropping-particle":"","parse-names":false,"suffix":""},{"dropping-particle":"de","family":"Mello","given":"Rafael Maiani","non-dropping-particle":"","parse-names":false,"suffix":""}],"id":"ITEM-1","issued":{"date-parts":[["2015"]]},"publisher":"Lund University","publisher-place":"Sweden","title":"Guidelines for Conducting Surveys in Software Engineering","type":"report"},"uris":["http://www.mendeley.com/documents/?uuid=539f85e1-9f25-497c-8b3d-5dc1d94698d9"]}],"mendeley":{"formattedCitation":"[33]","plainTextFormattedCitation":"[33]","previouslyFormattedCitation":"[33]"},"properties":{"noteIndex":0},"schema":"https://github.com/citation-style-language/schema/raw/master/csl-citation.json"}</w:instrText>
      </w:r>
      <w:r w:rsidR="006B0B95">
        <w:rPr>
          <w:rFonts w:ascii="Times New Roman" w:hAnsi="Times New Roman"/>
        </w:rPr>
        <w:fldChar w:fldCharType="separate"/>
      </w:r>
      <w:r w:rsidR="00627C91" w:rsidRPr="00627C91">
        <w:rPr>
          <w:rFonts w:ascii="Times New Roman" w:hAnsi="Times New Roman"/>
          <w:noProof/>
        </w:rPr>
        <w:t>[33]</w:t>
      </w:r>
      <w:ins w:id="1807" w:author="Nasser Mustafa [2]" w:date="2018-09-18T18:35:00Z">
        <w:r w:rsidR="006B0B95">
          <w:rPr>
            <w:rFonts w:ascii="Times New Roman" w:hAnsi="Times New Roman"/>
          </w:rPr>
          <w:fldChar w:fldCharType="end"/>
        </w:r>
      </w:ins>
      <w:del w:id="1808" w:author="Nasser Mustafa [2]" w:date="2018-09-18T18:34:00Z">
        <w:r w:rsidRPr="00C67C7F" w:rsidDel="006B0B95">
          <w:rPr>
            <w:rFonts w:ascii="Times New Roman" w:hAnsi="Times New Roman"/>
          </w:rPr>
          <w:fldChar w:fldCharType="begin"/>
        </w:r>
        <w:r w:rsidR="003C33CA" w:rsidRPr="006B0B95" w:rsidDel="006B0B95">
          <w:rPr>
            <w:rFonts w:ascii="Times New Roman" w:hAnsi="Times New Roman"/>
          </w:rPr>
          <w:delInstrText xml:space="preserve"> ADDIN EN.CITE &lt;EndNote&gt;&lt;Cite&gt;&lt;Author&gt;SWEG&lt;/Author&gt;&lt;Year&gt;2007&lt;/Year&gt;&lt;RecNum&gt;86&lt;/RecNum&gt;&lt;DisplayText&gt;[66]&lt;/DisplayText&gt;&lt;record&gt;&lt;rec-number&gt;86&lt;/rec-number&gt;&lt;foreign-keys&gt;&lt;key app="EN" db-id="ftrrterx0r2xdje0wxppa5s5099022s99dwe"&gt;86&lt;/key&gt;&lt;/foreign-keys&gt;&lt;ref-type name="Report"&gt;27&lt;/ref-type&gt;&lt;contributors&gt;&lt;authors&gt;&lt;author&gt;SWEG&lt;/author&gt;&lt;/authors&gt;&lt;/contributors&gt;&lt;titles&gt;&lt;title&gt;Guidelines for performing Systematic Literature Reviews in Software Engineering &lt;/title&gt;&lt;/titles&gt;&lt;volume&gt;2016&lt;/volume&gt;&lt;number&gt;June 29&lt;/number&gt;&lt;dates&gt;&lt;year&gt;2007&lt;/year&gt;&lt;/dates&gt;&lt;publisher&gt;Keele Unniversity&lt;/publisher&gt;&lt;urls&gt;&lt;related-urls&gt;&lt;url&gt;https://www.cs.auckland.ac.nz/~norsaremah/2007%20Guidelines%20for%20performing%20SLR%20in%20SE%20v2.3.pdf&lt;/url&gt;&lt;/related-urls&gt;&lt;/urls&gt;&lt;/record&gt;&lt;/Cite&gt;&lt;/EndNote&gt;</w:delInstrText>
        </w:r>
        <w:r w:rsidRPr="00C67C7F" w:rsidDel="006B0B95">
          <w:rPr>
            <w:rFonts w:ascii="Times New Roman" w:hAnsi="Times New Roman"/>
          </w:rPr>
          <w:fldChar w:fldCharType="separate"/>
        </w:r>
        <w:r w:rsidR="003C33CA" w:rsidRPr="006B0B95" w:rsidDel="006B0B95">
          <w:rPr>
            <w:rFonts w:ascii="Times New Roman" w:hAnsi="Times New Roman"/>
            <w:noProof/>
          </w:rPr>
          <w:delText>[</w:delText>
        </w:r>
        <w:r w:rsidR="00660900" w:rsidRPr="006B0B95" w:rsidDel="006B0B95">
          <w:fldChar w:fldCharType="begin"/>
        </w:r>
        <w:r w:rsidR="00660900" w:rsidRPr="006B0B95" w:rsidDel="006B0B95">
          <w:delInstrText xml:space="preserve"> HYPERLINK \l "_ENREF_66" \o "SWEG, 2007 #86" </w:delInstrText>
        </w:r>
        <w:r w:rsidR="00660900" w:rsidRPr="006B0B95" w:rsidDel="006B0B95">
          <w:fldChar w:fldCharType="separate"/>
        </w:r>
        <w:r w:rsidR="006A58FF" w:rsidRPr="006B0B95" w:rsidDel="006B0B95">
          <w:rPr>
            <w:rFonts w:ascii="Times New Roman" w:hAnsi="Times New Roman"/>
            <w:noProof/>
          </w:rPr>
          <w:delText>66</w:delText>
        </w:r>
        <w:r w:rsidR="00660900" w:rsidRPr="006B0B95" w:rsidDel="006B0B95">
          <w:rPr>
            <w:rFonts w:ascii="Times New Roman" w:hAnsi="Times New Roman"/>
            <w:noProof/>
          </w:rPr>
          <w:fldChar w:fldCharType="end"/>
        </w:r>
        <w:r w:rsidR="003C33CA" w:rsidRPr="006B0B95" w:rsidDel="006B0B95">
          <w:rPr>
            <w:rFonts w:ascii="Times New Roman" w:hAnsi="Times New Roman"/>
            <w:noProof/>
          </w:rPr>
          <w:delText>]</w:delText>
        </w:r>
        <w:r w:rsidRPr="00C67C7F" w:rsidDel="006B0B95">
          <w:rPr>
            <w:rFonts w:ascii="Times New Roman" w:hAnsi="Times New Roman"/>
          </w:rPr>
          <w:fldChar w:fldCharType="end"/>
        </w:r>
      </w:del>
      <w:r w:rsidRPr="00C67C7F">
        <w:rPr>
          <w:rFonts w:ascii="Times New Roman" w:hAnsi="Times New Roman"/>
        </w:rPr>
        <w:t>. In order to include or exclude certain publications, we used the options provided by the searched libraries to customize the search results. The searched libraries offer</w:t>
      </w:r>
      <w:r w:rsidRPr="00C67C7F">
        <w:rPr>
          <w:rFonts w:ascii="Times New Roman" w:hAnsi="Times New Roman"/>
          <w:noProof/>
        </w:rPr>
        <w:t xml:space="preserve"> some</w:t>
      </w:r>
      <w:r w:rsidRPr="00C67C7F">
        <w:rPr>
          <w:rFonts w:ascii="Times New Roman" w:hAnsi="Times New Roman"/>
        </w:rPr>
        <w:t xml:space="preserve"> customization options. For instance, </w:t>
      </w:r>
      <w:del w:id="1809" w:author="Nasser Mustafa [2]" w:date="2018-09-21T19:48:00Z">
        <w:r w:rsidRPr="00C67C7F" w:rsidDel="00E76ABC">
          <w:rPr>
            <w:rFonts w:ascii="Times New Roman" w:hAnsi="Times New Roman"/>
          </w:rPr>
          <w:delText xml:space="preserve">all </w:delText>
        </w:r>
      </w:del>
      <w:ins w:id="1810" w:author="Nasser Mustafa [2]" w:date="2018-09-21T19:48:00Z">
        <w:r w:rsidR="00E76ABC">
          <w:rPr>
            <w:rFonts w:ascii="Times New Roman" w:hAnsi="Times New Roman"/>
          </w:rPr>
          <w:t>some</w:t>
        </w:r>
        <w:r w:rsidR="00E76ABC" w:rsidRPr="00C67C7F">
          <w:rPr>
            <w:rFonts w:ascii="Times New Roman" w:hAnsi="Times New Roman"/>
          </w:rPr>
          <w:t xml:space="preserve"> </w:t>
        </w:r>
      </w:ins>
      <w:r w:rsidRPr="00C67C7F">
        <w:rPr>
          <w:rFonts w:ascii="Times New Roman" w:hAnsi="Times New Roman"/>
        </w:rPr>
        <w:t xml:space="preserve">libraries allow the user to specify basic options such as specifying a range for publications dates, or a publication search using the publication title or authors. On the other hand, some libraries such as IEEE Xplore and Springer provide more advanced options such as </w:t>
      </w:r>
      <w:r w:rsidRPr="00C67C7F">
        <w:rPr>
          <w:rFonts w:ascii="Times New Roman" w:hAnsi="Times New Roman"/>
          <w:noProof/>
        </w:rPr>
        <w:t>specifying the</w:t>
      </w:r>
      <w:r w:rsidRPr="00C67C7F">
        <w:rPr>
          <w:rFonts w:ascii="Times New Roman" w:hAnsi="Times New Roman"/>
        </w:rPr>
        <w:t xml:space="preserve"> type of article (e.g., journal, conference, book), or the field of study. Although the same expression is injected to all digital libraries, each library provides slightly different results. </w:t>
      </w:r>
      <w:ins w:id="1811" w:author="Nasser Mustafa [2]" w:date="2018-09-21T19:48:00Z">
        <w:r w:rsidR="00E76ABC" w:rsidRPr="00E76ABC">
          <w:rPr>
            <w:rFonts w:ascii="Times New Roman" w:hAnsi="Times New Roman"/>
            <w:highlight w:val="yellow"/>
            <w:rPrChange w:id="1812" w:author="Nasser Mustafa [2]" w:date="2018-09-21T19:52:00Z">
              <w:rPr>
                <w:rFonts w:ascii="Times New Roman" w:hAnsi="Times New Roman"/>
              </w:rPr>
            </w:rPrChange>
          </w:rPr>
          <w:t xml:space="preserve">For instance, Google </w:t>
        </w:r>
      </w:ins>
      <w:ins w:id="1813" w:author="Nasser Mustafa [2]" w:date="2018-09-21T19:49:00Z">
        <w:r w:rsidR="00E76ABC" w:rsidRPr="00E76ABC">
          <w:rPr>
            <w:rFonts w:ascii="Times New Roman" w:hAnsi="Times New Roman"/>
            <w:highlight w:val="yellow"/>
            <w:rPrChange w:id="1814" w:author="Nasser Mustafa [2]" w:date="2018-09-21T19:52:00Z">
              <w:rPr>
                <w:rFonts w:ascii="Times New Roman" w:hAnsi="Times New Roman"/>
              </w:rPr>
            </w:rPrChange>
          </w:rPr>
          <w:t xml:space="preserve">Scholar does not allow </w:t>
        </w:r>
      </w:ins>
      <w:ins w:id="1815" w:author="Nasser Mustafa [2]" w:date="2018-09-21T19:50:00Z">
        <w:r w:rsidR="00E76ABC" w:rsidRPr="00E76ABC">
          <w:rPr>
            <w:rFonts w:ascii="Times New Roman" w:hAnsi="Times New Roman"/>
            <w:highlight w:val="yellow"/>
            <w:rPrChange w:id="1816" w:author="Nasser Mustafa [2]" w:date="2018-09-21T19:52:00Z">
              <w:rPr>
                <w:rFonts w:ascii="Times New Roman" w:hAnsi="Times New Roman"/>
              </w:rPr>
            </w:rPrChange>
          </w:rPr>
          <w:t xml:space="preserve">complex queries or </w:t>
        </w:r>
      </w:ins>
      <w:ins w:id="1817" w:author="Nasser Mustafa [2]" w:date="2018-09-21T19:51:00Z">
        <w:r w:rsidR="00E76ABC" w:rsidRPr="00E76ABC">
          <w:rPr>
            <w:rFonts w:ascii="Times New Roman" w:hAnsi="Times New Roman"/>
            <w:highlight w:val="yellow"/>
            <w:rPrChange w:id="1818" w:author="Nasser Mustafa [2]" w:date="2018-09-21T19:52:00Z">
              <w:rPr>
                <w:rFonts w:ascii="Times New Roman" w:hAnsi="Times New Roman"/>
              </w:rPr>
            </w:rPrChange>
          </w:rPr>
          <w:t xml:space="preserve">abstract search. </w:t>
        </w:r>
      </w:ins>
      <w:r w:rsidRPr="00E76ABC">
        <w:rPr>
          <w:rFonts w:ascii="Times New Roman" w:hAnsi="Times New Roman"/>
          <w:highlight w:val="yellow"/>
          <w:rPrChange w:id="1819" w:author="Nasser Mustafa [2]" w:date="2018-09-21T19:52:00Z">
            <w:rPr>
              <w:rFonts w:ascii="Times New Roman" w:hAnsi="Times New Roman"/>
            </w:rPr>
          </w:rPrChange>
        </w:rPr>
        <w:t xml:space="preserve">Therefore, we </w:t>
      </w:r>
      <w:r w:rsidR="00DF0963" w:rsidRPr="00E76ABC">
        <w:rPr>
          <w:rFonts w:ascii="Times New Roman" w:hAnsi="Times New Roman"/>
          <w:highlight w:val="yellow"/>
          <w:rPrChange w:id="1820" w:author="Nasser Mustafa [2]" w:date="2018-09-21T19:52:00Z">
            <w:rPr>
              <w:rFonts w:ascii="Times New Roman" w:hAnsi="Times New Roman"/>
            </w:rPr>
          </w:rPrChange>
        </w:rPr>
        <w:t>followed some</w:t>
      </w:r>
      <w:r w:rsidRPr="00E76ABC">
        <w:rPr>
          <w:rFonts w:ascii="Times New Roman" w:hAnsi="Times New Roman"/>
          <w:highlight w:val="yellow"/>
          <w:rPrChange w:id="1821" w:author="Nasser Mustafa [2]" w:date="2018-09-21T19:52:00Z">
            <w:rPr>
              <w:rFonts w:ascii="Times New Roman" w:hAnsi="Times New Roman"/>
            </w:rPr>
          </w:rPrChange>
        </w:rPr>
        <w:t xml:space="preserve"> steps in order to exclude the unrelated articles</w:t>
      </w:r>
      <w:r w:rsidRPr="00C67C7F">
        <w:rPr>
          <w:rFonts w:ascii="Times New Roman" w:hAnsi="Times New Roman"/>
        </w:rPr>
        <w:t>. Our inclusion and exclusion procedure is based on the followings</w:t>
      </w:r>
      <w:r w:rsidR="00DF0963">
        <w:rPr>
          <w:rFonts w:ascii="Times New Roman" w:hAnsi="Times New Roman"/>
        </w:rPr>
        <w:t xml:space="preserve"> steps</w:t>
      </w:r>
      <w:r w:rsidRPr="00C67C7F">
        <w:rPr>
          <w:rFonts w:ascii="Times New Roman" w:hAnsi="Times New Roman"/>
        </w:rPr>
        <w:t>:</w:t>
      </w:r>
    </w:p>
    <w:p w14:paraId="4DF177CE" w14:textId="641D0F42" w:rsidR="00276B5C" w:rsidRPr="00C67C7F" w:rsidRDefault="00B97147" w:rsidP="00276B5C">
      <w:pPr>
        <w:pStyle w:val="BodyText"/>
        <w:numPr>
          <w:ilvl w:val="0"/>
          <w:numId w:val="14"/>
        </w:numPr>
        <w:tabs>
          <w:tab w:val="left" w:pos="900"/>
        </w:tabs>
        <w:spacing w:line="480" w:lineRule="auto"/>
        <w:jc w:val="both"/>
        <w:rPr>
          <w:sz w:val="24"/>
          <w:szCs w:val="24"/>
        </w:rPr>
      </w:pPr>
      <w:r w:rsidRPr="001B00BA">
        <w:rPr>
          <w:sz w:val="24"/>
          <w:szCs w:val="24"/>
          <w:lang w:val="en-US"/>
        </w:rPr>
        <w:t>Search the traceability article</w:t>
      </w:r>
      <w:r w:rsidRPr="001B00BA">
        <w:rPr>
          <w:sz w:val="24"/>
          <w:szCs w:val="24"/>
        </w:rPr>
        <w:t xml:space="preserve"> published </w:t>
      </w:r>
      <w:r w:rsidRPr="001B00BA">
        <w:rPr>
          <w:sz w:val="24"/>
          <w:szCs w:val="24"/>
          <w:lang w:val="en-US"/>
        </w:rPr>
        <w:t xml:space="preserve">in </w:t>
      </w:r>
      <w:r w:rsidR="00395EA4">
        <w:rPr>
          <w:sz w:val="24"/>
          <w:szCs w:val="24"/>
          <w:lang w:val="en-US"/>
        </w:rPr>
        <w:t>peer reviewed</w:t>
      </w:r>
      <w:r w:rsidR="00395EA4" w:rsidRPr="001B00BA">
        <w:rPr>
          <w:sz w:val="24"/>
          <w:szCs w:val="24"/>
          <w:lang w:val="en-US"/>
        </w:rPr>
        <w:t xml:space="preserve"> </w:t>
      </w:r>
      <w:r w:rsidRPr="001B00BA">
        <w:rPr>
          <w:sz w:val="24"/>
          <w:szCs w:val="24"/>
          <w:lang w:val="en-US"/>
        </w:rPr>
        <w:t xml:space="preserve">journals or conferences </w:t>
      </w:r>
      <w:r w:rsidRPr="001B00BA">
        <w:rPr>
          <w:sz w:val="24"/>
          <w:szCs w:val="24"/>
        </w:rPr>
        <w:t xml:space="preserve">between </w:t>
      </w:r>
      <w:r w:rsidRPr="005A7CFE">
        <w:rPr>
          <w:sz w:val="24"/>
          <w:szCs w:val="24"/>
          <w:lang w:val="en-US"/>
        </w:rPr>
        <w:t>the years 2000 to 2016.</w:t>
      </w:r>
      <w:r w:rsidR="00276B5C" w:rsidRPr="005A7CFE">
        <w:rPr>
          <w:sz w:val="24"/>
          <w:szCs w:val="24"/>
          <w:lang w:val="en-US"/>
        </w:rPr>
        <w:t xml:space="preserve"> </w:t>
      </w:r>
      <w:r w:rsidR="00276B5C" w:rsidRPr="00D328D5">
        <w:rPr>
          <w:sz w:val="24"/>
          <w:szCs w:val="24"/>
          <w:lang w:val="en-US"/>
        </w:rPr>
        <w:t xml:space="preserve"> </w:t>
      </w:r>
    </w:p>
    <w:p w14:paraId="27B88CA2" w14:textId="1D5B42DA" w:rsidR="00B97147" w:rsidRPr="00E76ABC" w:rsidRDefault="00B97147" w:rsidP="001B00BA">
      <w:pPr>
        <w:pStyle w:val="BodyText"/>
        <w:numPr>
          <w:ilvl w:val="0"/>
          <w:numId w:val="14"/>
        </w:numPr>
        <w:tabs>
          <w:tab w:val="left" w:pos="900"/>
        </w:tabs>
        <w:spacing w:line="480" w:lineRule="auto"/>
        <w:jc w:val="both"/>
        <w:rPr>
          <w:ins w:id="1822" w:author="Nasser Mustafa [2]" w:date="2018-09-21T19:52:00Z"/>
          <w:sz w:val="24"/>
          <w:szCs w:val="24"/>
          <w:rPrChange w:id="1823" w:author="Nasser Mustafa [2]" w:date="2018-09-21T19:52:00Z">
            <w:rPr>
              <w:ins w:id="1824" w:author="Nasser Mustafa [2]" w:date="2018-09-21T19:52:00Z"/>
              <w:sz w:val="24"/>
              <w:szCs w:val="24"/>
              <w:lang w:val="en-US"/>
            </w:rPr>
          </w:rPrChange>
        </w:rPr>
      </w:pPr>
      <w:r w:rsidRPr="001B00BA">
        <w:rPr>
          <w:sz w:val="24"/>
          <w:szCs w:val="24"/>
          <w:lang w:val="en-US"/>
        </w:rPr>
        <w:t>Find the relevance of the article to the proposed research question. This is done by reading the title, and abstract of the article.</w:t>
      </w:r>
    </w:p>
    <w:p w14:paraId="51206149" w14:textId="6B1565FE" w:rsidR="00E76ABC" w:rsidRPr="00E76ABC" w:rsidRDefault="00E76ABC" w:rsidP="001B00BA">
      <w:pPr>
        <w:pStyle w:val="BodyText"/>
        <w:numPr>
          <w:ilvl w:val="0"/>
          <w:numId w:val="14"/>
        </w:numPr>
        <w:tabs>
          <w:tab w:val="left" w:pos="900"/>
        </w:tabs>
        <w:spacing w:line="480" w:lineRule="auto"/>
        <w:jc w:val="both"/>
        <w:rPr>
          <w:sz w:val="24"/>
          <w:szCs w:val="24"/>
          <w:highlight w:val="yellow"/>
          <w:rPrChange w:id="1825" w:author="Nasser Mustafa [2]" w:date="2018-09-21T19:54:00Z">
            <w:rPr>
              <w:sz w:val="24"/>
              <w:szCs w:val="24"/>
            </w:rPr>
          </w:rPrChange>
        </w:rPr>
      </w:pPr>
      <w:ins w:id="1826" w:author="Nasser Mustafa [2]" w:date="2018-09-21T19:52:00Z">
        <w:r w:rsidRPr="00E76ABC">
          <w:rPr>
            <w:sz w:val="24"/>
            <w:szCs w:val="24"/>
            <w:highlight w:val="yellow"/>
            <w:lang w:val="en-US"/>
            <w:rPrChange w:id="1827" w:author="Nasser Mustafa [2]" w:date="2018-09-21T19:54:00Z">
              <w:rPr>
                <w:sz w:val="24"/>
                <w:szCs w:val="24"/>
                <w:lang w:val="en-US"/>
              </w:rPr>
            </w:rPrChange>
          </w:rPr>
          <w:t>In case of Google Scholar search we used simpler query that targets trace</w:t>
        </w:r>
      </w:ins>
      <w:ins w:id="1828" w:author="Nasser Mustafa [2]" w:date="2018-09-21T19:53:00Z">
        <w:r w:rsidRPr="00E76ABC">
          <w:rPr>
            <w:sz w:val="24"/>
            <w:szCs w:val="24"/>
            <w:highlight w:val="yellow"/>
            <w:lang w:val="en-US"/>
            <w:rPrChange w:id="1829" w:author="Nasser Mustafa [2]" w:date="2018-09-21T19:54:00Z">
              <w:rPr>
                <w:sz w:val="24"/>
                <w:szCs w:val="24"/>
                <w:lang w:val="en-US"/>
              </w:rPr>
            </w:rPrChange>
          </w:rPr>
          <w:t>ability articles</w:t>
        </w:r>
      </w:ins>
      <w:ins w:id="1830" w:author="Nasser Mustafa [2]" w:date="2018-09-21T19:54:00Z">
        <w:r w:rsidRPr="00E76ABC">
          <w:rPr>
            <w:sz w:val="24"/>
            <w:szCs w:val="24"/>
            <w:highlight w:val="yellow"/>
            <w:lang w:val="en-US"/>
            <w:rPrChange w:id="1831" w:author="Nasser Mustafa [2]" w:date="2018-09-21T19:54:00Z">
              <w:rPr>
                <w:sz w:val="24"/>
                <w:szCs w:val="24"/>
                <w:lang w:val="en-US"/>
              </w:rPr>
            </w:rPrChange>
          </w:rPr>
          <w:t>.</w:t>
        </w:r>
      </w:ins>
    </w:p>
    <w:p w14:paraId="6DF7ED67" w14:textId="2E27577B" w:rsidR="00B97147" w:rsidRPr="00F62C1C" w:rsidRDefault="00B97147" w:rsidP="00A03164">
      <w:pPr>
        <w:pStyle w:val="BodyText"/>
        <w:numPr>
          <w:ilvl w:val="0"/>
          <w:numId w:val="14"/>
        </w:numPr>
        <w:tabs>
          <w:tab w:val="left" w:pos="900"/>
        </w:tabs>
        <w:spacing w:line="480" w:lineRule="auto"/>
        <w:jc w:val="both"/>
        <w:rPr>
          <w:sz w:val="24"/>
          <w:szCs w:val="24"/>
        </w:rPr>
      </w:pPr>
      <w:r w:rsidRPr="00C67C7F">
        <w:rPr>
          <w:sz w:val="24"/>
          <w:szCs w:val="24"/>
          <w:lang w:val="en-US"/>
        </w:rPr>
        <w:t xml:space="preserve">Identify whether </w:t>
      </w:r>
      <w:r w:rsidRPr="00C67C7F">
        <w:rPr>
          <w:sz w:val="24"/>
          <w:szCs w:val="24"/>
        </w:rPr>
        <w:t xml:space="preserve">the </w:t>
      </w:r>
      <w:r w:rsidRPr="00C67C7F">
        <w:rPr>
          <w:sz w:val="24"/>
          <w:szCs w:val="24"/>
          <w:lang w:val="en-US"/>
        </w:rPr>
        <w:t xml:space="preserve">article discusses traceability in the context </w:t>
      </w:r>
      <w:r w:rsidR="00395EA4" w:rsidRPr="00C67C7F">
        <w:rPr>
          <w:sz w:val="24"/>
          <w:szCs w:val="24"/>
          <w:lang w:val="en-US"/>
        </w:rPr>
        <w:t xml:space="preserve">of </w:t>
      </w:r>
      <w:r w:rsidR="00395EA4">
        <w:rPr>
          <w:sz w:val="24"/>
          <w:szCs w:val="24"/>
          <w:lang w:val="en-US"/>
        </w:rPr>
        <w:t>Software Engineering</w:t>
      </w:r>
      <w:r w:rsidR="00395EA4" w:rsidRPr="00C67C7F">
        <w:rPr>
          <w:sz w:val="24"/>
          <w:szCs w:val="24"/>
          <w:lang w:val="en-US"/>
        </w:rPr>
        <w:t xml:space="preserve"> </w:t>
      </w:r>
      <w:r w:rsidRPr="00C67C7F">
        <w:rPr>
          <w:sz w:val="24"/>
          <w:szCs w:val="24"/>
          <w:lang w:val="en-US"/>
        </w:rPr>
        <w:t xml:space="preserve">and </w:t>
      </w:r>
      <w:r w:rsidR="008D1DF9">
        <w:rPr>
          <w:sz w:val="24"/>
          <w:szCs w:val="24"/>
          <w:lang w:val="en-US"/>
        </w:rPr>
        <w:t>Systems Engineering</w:t>
      </w:r>
      <w:r w:rsidRPr="00C67C7F">
        <w:rPr>
          <w:sz w:val="24"/>
          <w:szCs w:val="24"/>
          <w:lang w:val="en-US"/>
        </w:rPr>
        <w:t xml:space="preserve"> or other contexts such as chemistry or agriculture.</w:t>
      </w:r>
    </w:p>
    <w:p w14:paraId="3882BC98" w14:textId="2F236725" w:rsidR="00395EA4" w:rsidRPr="00C67C7F" w:rsidRDefault="00395EA4" w:rsidP="00A03164">
      <w:pPr>
        <w:pStyle w:val="BodyText"/>
        <w:numPr>
          <w:ilvl w:val="0"/>
          <w:numId w:val="14"/>
        </w:numPr>
        <w:tabs>
          <w:tab w:val="left" w:pos="900"/>
        </w:tabs>
        <w:spacing w:line="480" w:lineRule="auto"/>
        <w:jc w:val="both"/>
        <w:rPr>
          <w:sz w:val="24"/>
          <w:szCs w:val="24"/>
        </w:rPr>
      </w:pPr>
      <w:r>
        <w:rPr>
          <w:sz w:val="24"/>
          <w:szCs w:val="24"/>
          <w:lang w:val="en-US"/>
        </w:rPr>
        <w:t>Include the articles that are related to traceability in the context of Software Engineering</w:t>
      </w:r>
      <w:r w:rsidRPr="00C67C7F">
        <w:rPr>
          <w:sz w:val="24"/>
          <w:szCs w:val="24"/>
          <w:lang w:val="en-US"/>
        </w:rPr>
        <w:t xml:space="preserve"> </w:t>
      </w:r>
      <w:r>
        <w:rPr>
          <w:sz w:val="24"/>
          <w:szCs w:val="24"/>
          <w:lang w:val="en-US"/>
        </w:rPr>
        <w:t>and</w:t>
      </w:r>
      <w:r w:rsidRPr="00C67C7F">
        <w:rPr>
          <w:sz w:val="24"/>
          <w:szCs w:val="24"/>
          <w:lang w:val="en-US"/>
        </w:rPr>
        <w:t xml:space="preserve"> </w:t>
      </w:r>
      <w:r>
        <w:rPr>
          <w:sz w:val="24"/>
          <w:szCs w:val="24"/>
          <w:lang w:val="en-US"/>
        </w:rPr>
        <w:t>Systems Engineering and exclude other areas.</w:t>
      </w:r>
    </w:p>
    <w:p w14:paraId="5B5B7E5B" w14:textId="4D2DA4FC" w:rsidR="00B97147" w:rsidRPr="00C67C7F" w:rsidRDefault="00B97147" w:rsidP="00A03164">
      <w:pPr>
        <w:pStyle w:val="BodyText"/>
        <w:numPr>
          <w:ilvl w:val="0"/>
          <w:numId w:val="14"/>
        </w:numPr>
        <w:tabs>
          <w:tab w:val="left" w:pos="900"/>
        </w:tabs>
        <w:spacing w:line="480" w:lineRule="auto"/>
        <w:jc w:val="both"/>
        <w:rPr>
          <w:sz w:val="24"/>
          <w:szCs w:val="24"/>
        </w:rPr>
      </w:pPr>
      <w:r w:rsidRPr="00C67C7F">
        <w:rPr>
          <w:sz w:val="24"/>
          <w:szCs w:val="24"/>
          <w:lang w:val="en-US"/>
        </w:rPr>
        <w:t xml:space="preserve">Identify whether the article provides valuable information in terms of </w:t>
      </w:r>
      <w:commentRangeStart w:id="1832"/>
      <w:r w:rsidRPr="00C67C7F">
        <w:rPr>
          <w:sz w:val="24"/>
          <w:szCs w:val="24"/>
          <w:lang w:val="en-US"/>
        </w:rPr>
        <w:t>a modeling technique</w:t>
      </w:r>
      <w:del w:id="1833" w:author="Yvan Labiche" w:date="2018-09-07T21:21:00Z">
        <w:r w:rsidR="00395EA4" w:rsidDel="00F62C1C">
          <w:rPr>
            <w:sz w:val="24"/>
            <w:szCs w:val="24"/>
            <w:lang w:val="en-US"/>
          </w:rPr>
          <w:delText>s</w:delText>
        </w:r>
      </w:del>
      <w:r w:rsidRPr="00C67C7F">
        <w:rPr>
          <w:sz w:val="24"/>
          <w:szCs w:val="24"/>
          <w:lang w:val="en-US"/>
        </w:rPr>
        <w:t>, tr</w:t>
      </w:r>
      <w:commentRangeEnd w:id="1832"/>
      <w:r w:rsidR="00F62C1C">
        <w:rPr>
          <w:rStyle w:val="CommentReference"/>
          <w:rFonts w:eastAsia="Calibri"/>
          <w:spacing w:val="0"/>
          <w:lang w:val="en-US" w:eastAsia="en-US"/>
        </w:rPr>
        <w:commentReference w:id="1832"/>
      </w:r>
      <w:r w:rsidRPr="00C67C7F">
        <w:rPr>
          <w:sz w:val="24"/>
          <w:szCs w:val="24"/>
          <w:lang w:val="en-US"/>
        </w:rPr>
        <w:t>ace links, or a traceability tool.</w:t>
      </w:r>
    </w:p>
    <w:p w14:paraId="600B3F4D" w14:textId="0FFA08CF" w:rsidR="00B97147" w:rsidRPr="00C67C7F" w:rsidRDefault="00B97147" w:rsidP="00A03164">
      <w:pPr>
        <w:pStyle w:val="BodyText"/>
        <w:numPr>
          <w:ilvl w:val="0"/>
          <w:numId w:val="14"/>
        </w:numPr>
        <w:tabs>
          <w:tab w:val="left" w:pos="900"/>
        </w:tabs>
        <w:spacing w:line="480" w:lineRule="auto"/>
        <w:jc w:val="both"/>
        <w:rPr>
          <w:sz w:val="24"/>
          <w:szCs w:val="24"/>
        </w:rPr>
      </w:pPr>
      <w:r w:rsidRPr="00C67C7F">
        <w:rPr>
          <w:sz w:val="24"/>
          <w:szCs w:val="24"/>
          <w:lang w:val="en-US"/>
        </w:rPr>
        <w:t>Identify whether the article</w:t>
      </w:r>
      <w:r w:rsidR="00395EA4">
        <w:rPr>
          <w:sz w:val="24"/>
          <w:szCs w:val="24"/>
          <w:lang w:val="en-US"/>
        </w:rPr>
        <w:t>s</w:t>
      </w:r>
      <w:r w:rsidRPr="00C67C7F">
        <w:rPr>
          <w:sz w:val="24"/>
          <w:szCs w:val="24"/>
          <w:lang w:val="en-US"/>
        </w:rPr>
        <w:t xml:space="preserve"> </w:t>
      </w:r>
      <w:r w:rsidR="00395EA4">
        <w:rPr>
          <w:sz w:val="24"/>
          <w:szCs w:val="24"/>
          <w:lang w:val="en-US"/>
        </w:rPr>
        <w:t>help in supporting our solution.</w:t>
      </w:r>
    </w:p>
    <w:p w14:paraId="2A884970" w14:textId="77777777" w:rsidR="00B97147" w:rsidRPr="00C67C7F" w:rsidRDefault="00B97147" w:rsidP="001B582E">
      <w:pPr>
        <w:tabs>
          <w:tab w:val="left" w:pos="900"/>
        </w:tabs>
        <w:spacing w:line="480" w:lineRule="auto"/>
        <w:jc w:val="both"/>
        <w:rPr>
          <w:rFonts w:ascii="Times New Roman" w:hAnsi="Times New Roman"/>
          <w:lang w:val="en-CA"/>
        </w:rPr>
      </w:pPr>
      <w:r w:rsidRPr="00C67C7F">
        <w:rPr>
          <w:rFonts w:ascii="Times New Roman" w:hAnsi="Times New Roman"/>
        </w:rPr>
        <w:t>On the other hand, articles that did not conform to our inclusion criteria were excluded.</w:t>
      </w:r>
      <w:r w:rsidRPr="00C67C7F">
        <w:rPr>
          <w:rFonts w:ascii="Times New Roman" w:hAnsi="Times New Roman"/>
          <w:lang w:val="en-CA"/>
        </w:rPr>
        <w:t xml:space="preserve"> </w:t>
      </w:r>
      <w:bookmarkStart w:id="1834" w:name="_Ref463207189"/>
      <w:bookmarkStart w:id="1835" w:name="_Ref463184154"/>
    </w:p>
    <w:p w14:paraId="497606B5" w14:textId="30E52959" w:rsidR="00B97147" w:rsidRPr="00C67C7F" w:rsidRDefault="00B97147" w:rsidP="001B582E">
      <w:pPr>
        <w:pStyle w:val="Style6"/>
        <w:tabs>
          <w:tab w:val="left" w:pos="900"/>
        </w:tabs>
        <w:spacing w:line="480" w:lineRule="auto"/>
        <w:ind w:left="540" w:hanging="450"/>
        <w:jc w:val="both"/>
      </w:pPr>
      <w:bookmarkStart w:id="1836" w:name="_Ref477643645"/>
      <w:bookmarkStart w:id="1837" w:name="_Toc517828339"/>
      <w:bookmarkStart w:id="1838" w:name="_Toc525737325"/>
      <w:r w:rsidRPr="00C67C7F">
        <w:t>Conducting the review</w:t>
      </w:r>
      <w:bookmarkEnd w:id="1834"/>
      <w:bookmarkEnd w:id="1836"/>
      <w:bookmarkEnd w:id="1837"/>
      <w:bookmarkEnd w:id="1838"/>
    </w:p>
    <w:p w14:paraId="4FEC305C" w14:textId="75D47E45" w:rsidR="00B97147" w:rsidRPr="00C67C7F" w:rsidRDefault="00CB22AD" w:rsidP="001B582E">
      <w:p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721728" behindDoc="0" locked="0" layoutInCell="1" allowOverlap="1" wp14:anchorId="2C08178A" wp14:editId="195F0730">
                <wp:simplePos x="0" y="0"/>
                <wp:positionH relativeFrom="margin">
                  <wp:posOffset>381000</wp:posOffset>
                </wp:positionH>
                <wp:positionV relativeFrom="margin">
                  <wp:posOffset>1533525</wp:posOffset>
                </wp:positionV>
                <wp:extent cx="4965065" cy="1426210"/>
                <wp:effectExtent l="0" t="0" r="6985" b="254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065" cy="142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C205F3" w14:textId="62AFA704" w:rsidR="00D617FD" w:rsidRPr="005115B6" w:rsidRDefault="00D617FD" w:rsidP="004D5BB5">
                            <w:pPr>
                              <w:pStyle w:val="Caption"/>
                              <w:rPr>
                                <w:sz w:val="20"/>
                                <w:szCs w:val="20"/>
                              </w:rPr>
                            </w:pPr>
                            <w:bookmarkStart w:id="1839" w:name="_Ref463203421"/>
                            <w:bookmarkStart w:id="1840" w:name="_Ref463203134"/>
                            <w:bookmarkStart w:id="1841" w:name="_Toc525723622"/>
                            <w:r w:rsidRPr="00401DE4">
                              <w:rPr>
                                <w:sz w:val="20"/>
                                <w:szCs w:val="20"/>
                              </w:rPr>
                              <w:t xml:space="preserve">Table </w:t>
                            </w:r>
                            <w:r w:rsidRPr="00401DE4">
                              <w:rPr>
                                <w:sz w:val="20"/>
                                <w:szCs w:val="20"/>
                              </w:rPr>
                              <w:fldChar w:fldCharType="begin"/>
                            </w:r>
                            <w:r w:rsidRPr="00401DE4">
                              <w:rPr>
                                <w:sz w:val="20"/>
                                <w:szCs w:val="20"/>
                              </w:rPr>
                              <w:instrText xml:space="preserve"> SEQ Table \* ARABIC </w:instrText>
                            </w:r>
                            <w:r w:rsidRPr="00401DE4">
                              <w:rPr>
                                <w:sz w:val="20"/>
                                <w:szCs w:val="20"/>
                              </w:rPr>
                              <w:fldChar w:fldCharType="separate"/>
                            </w:r>
                            <w:r>
                              <w:rPr>
                                <w:noProof/>
                                <w:sz w:val="20"/>
                                <w:szCs w:val="20"/>
                              </w:rPr>
                              <w:t>3</w:t>
                            </w:r>
                            <w:r w:rsidRPr="00401DE4">
                              <w:rPr>
                                <w:sz w:val="20"/>
                                <w:szCs w:val="20"/>
                              </w:rPr>
                              <w:fldChar w:fldCharType="end"/>
                            </w:r>
                            <w:bookmarkEnd w:id="1839"/>
                            <w:r w:rsidRPr="005115B6">
                              <w:rPr>
                                <w:sz w:val="20"/>
                                <w:szCs w:val="20"/>
                              </w:rPr>
                              <w:t>: Number and percentage of traceability articles in major digital libraries</w:t>
                            </w:r>
                            <w:bookmarkEnd w:id="1840"/>
                            <w:bookmarkEnd w:id="18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2256"/>
                              <w:gridCol w:w="1469"/>
                            </w:tblGrid>
                            <w:tr w:rsidR="00D617FD" w14:paraId="2B5B201E" w14:textId="77777777" w:rsidTr="0009457F">
                              <w:trPr>
                                <w:jc w:val="center"/>
                              </w:trPr>
                              <w:tc>
                                <w:tcPr>
                                  <w:tcW w:w="2210" w:type="dxa"/>
                                  <w:shd w:val="clear" w:color="auto" w:fill="auto"/>
                                </w:tcPr>
                                <w:p w14:paraId="026B2E39" w14:textId="77777777" w:rsidR="00D617FD" w:rsidRPr="005115B6" w:rsidRDefault="00D617FD" w:rsidP="0009457F">
                                  <w:pPr>
                                    <w:rPr>
                                      <w:rFonts w:eastAsia="Calibri"/>
                                      <w:b/>
                                      <w:sz w:val="20"/>
                                      <w:szCs w:val="20"/>
                                    </w:rPr>
                                  </w:pPr>
                                  <w:r w:rsidRPr="005115B6">
                                    <w:rPr>
                                      <w:rFonts w:eastAsia="Calibri"/>
                                      <w:b/>
                                      <w:sz w:val="20"/>
                                      <w:szCs w:val="20"/>
                                    </w:rPr>
                                    <w:t>Library</w:t>
                                  </w:r>
                                </w:p>
                              </w:tc>
                              <w:tc>
                                <w:tcPr>
                                  <w:tcW w:w="2256" w:type="dxa"/>
                                  <w:shd w:val="clear" w:color="auto" w:fill="auto"/>
                                </w:tcPr>
                                <w:p w14:paraId="64D8E63F" w14:textId="77777777" w:rsidR="00D617FD" w:rsidRPr="005115B6" w:rsidRDefault="00D617FD" w:rsidP="0009457F">
                                  <w:pPr>
                                    <w:rPr>
                                      <w:rFonts w:eastAsia="Calibri"/>
                                      <w:b/>
                                      <w:sz w:val="20"/>
                                      <w:szCs w:val="20"/>
                                    </w:rPr>
                                  </w:pPr>
                                  <w:r w:rsidRPr="005115B6">
                                    <w:rPr>
                                      <w:rFonts w:eastAsia="Calibri"/>
                                      <w:b/>
                                      <w:sz w:val="20"/>
                                      <w:szCs w:val="20"/>
                                    </w:rPr>
                                    <w:t>Number of articles</w:t>
                                  </w:r>
                                </w:p>
                              </w:tc>
                              <w:tc>
                                <w:tcPr>
                                  <w:tcW w:w="1469" w:type="dxa"/>
                                </w:tcPr>
                                <w:p w14:paraId="7005D8CD" w14:textId="77777777" w:rsidR="00D617FD" w:rsidRPr="005115B6" w:rsidRDefault="00D617FD" w:rsidP="0009457F">
                                  <w:pPr>
                                    <w:rPr>
                                      <w:rFonts w:eastAsia="Calibri"/>
                                      <w:b/>
                                      <w:sz w:val="20"/>
                                      <w:szCs w:val="20"/>
                                    </w:rPr>
                                  </w:pPr>
                                  <w:r w:rsidRPr="005115B6">
                                    <w:rPr>
                                      <w:rFonts w:eastAsia="Calibri"/>
                                      <w:b/>
                                      <w:sz w:val="20"/>
                                      <w:szCs w:val="20"/>
                                    </w:rPr>
                                    <w:t>Percentage</w:t>
                                  </w:r>
                                  <w:r>
                                    <w:rPr>
                                      <w:rFonts w:eastAsia="Calibri"/>
                                      <w:b/>
                                      <w:sz w:val="20"/>
                                      <w:szCs w:val="20"/>
                                    </w:rPr>
                                    <w:t xml:space="preserve">                   </w:t>
                                  </w:r>
                                </w:p>
                              </w:tc>
                            </w:tr>
                            <w:tr w:rsidR="00D617FD" w14:paraId="283B5ACC" w14:textId="77777777" w:rsidTr="0009457F">
                              <w:trPr>
                                <w:jc w:val="center"/>
                              </w:trPr>
                              <w:tc>
                                <w:tcPr>
                                  <w:tcW w:w="2210" w:type="dxa"/>
                                  <w:shd w:val="clear" w:color="auto" w:fill="auto"/>
                                </w:tcPr>
                                <w:p w14:paraId="61EBEB40" w14:textId="77777777" w:rsidR="00D617FD" w:rsidRPr="005115B6" w:rsidRDefault="00D617FD" w:rsidP="0009457F">
                                  <w:pPr>
                                    <w:rPr>
                                      <w:rFonts w:eastAsia="Calibri"/>
                                      <w:sz w:val="20"/>
                                      <w:szCs w:val="20"/>
                                    </w:rPr>
                                  </w:pPr>
                                  <w:r w:rsidRPr="005115B6">
                                    <w:rPr>
                                      <w:rFonts w:eastAsia="Calibri"/>
                                      <w:sz w:val="20"/>
                                      <w:szCs w:val="20"/>
                                    </w:rPr>
                                    <w:t>ACM</w:t>
                                  </w:r>
                                </w:p>
                              </w:tc>
                              <w:tc>
                                <w:tcPr>
                                  <w:tcW w:w="2256" w:type="dxa"/>
                                  <w:shd w:val="clear" w:color="auto" w:fill="auto"/>
                                </w:tcPr>
                                <w:p w14:paraId="32ACD39D" w14:textId="77777777" w:rsidR="00D617FD" w:rsidRPr="005115B6" w:rsidRDefault="00D617FD" w:rsidP="0009457F">
                                  <w:pPr>
                                    <w:rPr>
                                      <w:rFonts w:eastAsia="Calibri"/>
                                      <w:sz w:val="20"/>
                                      <w:szCs w:val="20"/>
                                    </w:rPr>
                                  </w:pPr>
                                  <w:r w:rsidRPr="005115B6">
                                    <w:rPr>
                                      <w:rFonts w:eastAsia="Calibri"/>
                                      <w:sz w:val="20"/>
                                      <w:szCs w:val="20"/>
                                    </w:rPr>
                                    <w:t>187</w:t>
                                  </w:r>
                                </w:p>
                              </w:tc>
                              <w:tc>
                                <w:tcPr>
                                  <w:tcW w:w="1469" w:type="dxa"/>
                                </w:tcPr>
                                <w:p w14:paraId="2B3EEDF3" w14:textId="77777777" w:rsidR="00D617FD" w:rsidRPr="005115B6" w:rsidRDefault="00D617FD" w:rsidP="0009457F">
                                  <w:pPr>
                                    <w:rPr>
                                      <w:rFonts w:eastAsia="Calibri"/>
                                      <w:sz w:val="20"/>
                                      <w:szCs w:val="20"/>
                                    </w:rPr>
                                  </w:pPr>
                                  <w:r w:rsidRPr="005115B6">
                                    <w:rPr>
                                      <w:rFonts w:eastAsia="Calibri"/>
                                      <w:sz w:val="20"/>
                                      <w:szCs w:val="20"/>
                                    </w:rPr>
                                    <w:t>13%</w:t>
                                  </w:r>
                                </w:p>
                              </w:tc>
                            </w:tr>
                            <w:tr w:rsidR="00D617FD" w14:paraId="108851D4" w14:textId="77777777" w:rsidTr="0009457F">
                              <w:trPr>
                                <w:jc w:val="center"/>
                              </w:trPr>
                              <w:tc>
                                <w:tcPr>
                                  <w:tcW w:w="2210" w:type="dxa"/>
                                  <w:shd w:val="clear" w:color="auto" w:fill="auto"/>
                                </w:tcPr>
                                <w:p w14:paraId="0816FD95" w14:textId="77777777" w:rsidR="00D617FD" w:rsidRPr="005115B6" w:rsidRDefault="00D617FD" w:rsidP="0009457F">
                                  <w:pPr>
                                    <w:rPr>
                                      <w:rFonts w:eastAsia="Calibri"/>
                                      <w:sz w:val="20"/>
                                      <w:szCs w:val="20"/>
                                    </w:rPr>
                                  </w:pPr>
                                  <w:r w:rsidRPr="005115B6">
                                    <w:rPr>
                                      <w:rFonts w:eastAsia="Calibri"/>
                                      <w:sz w:val="20"/>
                                      <w:szCs w:val="20"/>
                                    </w:rPr>
                                    <w:t>IEEE</w:t>
                                  </w:r>
                                </w:p>
                              </w:tc>
                              <w:tc>
                                <w:tcPr>
                                  <w:tcW w:w="2256" w:type="dxa"/>
                                  <w:shd w:val="clear" w:color="auto" w:fill="auto"/>
                                </w:tcPr>
                                <w:p w14:paraId="750AFCD1" w14:textId="77777777" w:rsidR="00D617FD" w:rsidRPr="005115B6" w:rsidRDefault="00D617FD" w:rsidP="0009457F">
                                  <w:pPr>
                                    <w:rPr>
                                      <w:rFonts w:eastAsia="Calibri"/>
                                      <w:sz w:val="20"/>
                                      <w:szCs w:val="20"/>
                                    </w:rPr>
                                  </w:pPr>
                                  <w:r w:rsidRPr="005115B6">
                                    <w:rPr>
                                      <w:rFonts w:eastAsia="Calibri"/>
                                      <w:sz w:val="20"/>
                                      <w:szCs w:val="20"/>
                                    </w:rPr>
                                    <w:t>076</w:t>
                                  </w:r>
                                </w:p>
                              </w:tc>
                              <w:tc>
                                <w:tcPr>
                                  <w:tcW w:w="1469" w:type="dxa"/>
                                </w:tcPr>
                                <w:p w14:paraId="4191C6E7" w14:textId="77777777" w:rsidR="00D617FD" w:rsidRPr="005115B6" w:rsidRDefault="00D617FD" w:rsidP="0009457F">
                                  <w:pPr>
                                    <w:rPr>
                                      <w:rFonts w:eastAsia="Calibri"/>
                                      <w:sz w:val="20"/>
                                      <w:szCs w:val="20"/>
                                    </w:rPr>
                                  </w:pPr>
                                  <w:r w:rsidRPr="005115B6">
                                    <w:rPr>
                                      <w:rFonts w:eastAsia="Calibri"/>
                                      <w:sz w:val="20"/>
                                      <w:szCs w:val="20"/>
                                    </w:rPr>
                                    <w:t>5%</w:t>
                                  </w:r>
                                </w:p>
                              </w:tc>
                            </w:tr>
                            <w:tr w:rsidR="00D617FD" w14:paraId="66C0A7ED" w14:textId="77777777" w:rsidTr="0009457F">
                              <w:trPr>
                                <w:jc w:val="center"/>
                              </w:trPr>
                              <w:tc>
                                <w:tcPr>
                                  <w:tcW w:w="2210" w:type="dxa"/>
                                  <w:shd w:val="clear" w:color="auto" w:fill="auto"/>
                                </w:tcPr>
                                <w:p w14:paraId="58B7F78C" w14:textId="77777777" w:rsidR="00D617FD" w:rsidRPr="005115B6" w:rsidRDefault="00D617FD" w:rsidP="0009457F">
                                  <w:pPr>
                                    <w:rPr>
                                      <w:rFonts w:eastAsia="Calibri"/>
                                      <w:sz w:val="20"/>
                                      <w:szCs w:val="20"/>
                                    </w:rPr>
                                  </w:pPr>
                                  <w:r w:rsidRPr="005115B6">
                                    <w:rPr>
                                      <w:rFonts w:eastAsia="Calibri"/>
                                      <w:sz w:val="20"/>
                                      <w:szCs w:val="20"/>
                                    </w:rPr>
                                    <w:t>Science Direct</w:t>
                                  </w:r>
                                </w:p>
                              </w:tc>
                              <w:tc>
                                <w:tcPr>
                                  <w:tcW w:w="2256" w:type="dxa"/>
                                  <w:shd w:val="clear" w:color="auto" w:fill="auto"/>
                                </w:tcPr>
                                <w:p w14:paraId="24A0A548" w14:textId="77777777" w:rsidR="00D617FD" w:rsidRPr="005115B6" w:rsidRDefault="00D617FD" w:rsidP="0009457F">
                                  <w:pPr>
                                    <w:rPr>
                                      <w:rFonts w:eastAsia="Calibri"/>
                                      <w:sz w:val="20"/>
                                      <w:szCs w:val="20"/>
                                    </w:rPr>
                                  </w:pPr>
                                  <w:r w:rsidRPr="005115B6">
                                    <w:rPr>
                                      <w:rFonts w:eastAsia="Calibri"/>
                                      <w:sz w:val="20"/>
                                      <w:szCs w:val="20"/>
                                    </w:rPr>
                                    <w:t>383</w:t>
                                  </w:r>
                                </w:p>
                              </w:tc>
                              <w:tc>
                                <w:tcPr>
                                  <w:tcW w:w="1469" w:type="dxa"/>
                                </w:tcPr>
                                <w:p w14:paraId="41F17274" w14:textId="77777777" w:rsidR="00D617FD" w:rsidRPr="005115B6" w:rsidRDefault="00D617FD" w:rsidP="0009457F">
                                  <w:pPr>
                                    <w:rPr>
                                      <w:rFonts w:eastAsia="Calibri"/>
                                      <w:sz w:val="20"/>
                                      <w:szCs w:val="20"/>
                                    </w:rPr>
                                  </w:pPr>
                                  <w:r w:rsidRPr="005115B6">
                                    <w:rPr>
                                      <w:rFonts w:eastAsia="Calibri"/>
                                      <w:sz w:val="20"/>
                                      <w:szCs w:val="20"/>
                                    </w:rPr>
                                    <w:t>27%</w:t>
                                  </w:r>
                                </w:p>
                              </w:tc>
                            </w:tr>
                            <w:tr w:rsidR="00D617FD" w14:paraId="7799AD35" w14:textId="77777777" w:rsidTr="0009457F">
                              <w:trPr>
                                <w:jc w:val="center"/>
                              </w:trPr>
                              <w:tc>
                                <w:tcPr>
                                  <w:tcW w:w="2210" w:type="dxa"/>
                                  <w:shd w:val="clear" w:color="auto" w:fill="auto"/>
                                </w:tcPr>
                                <w:p w14:paraId="07F71C7F" w14:textId="77777777" w:rsidR="00D617FD" w:rsidRPr="005115B6" w:rsidRDefault="00D617FD" w:rsidP="0009457F">
                                  <w:pPr>
                                    <w:rPr>
                                      <w:rFonts w:eastAsia="Calibri"/>
                                      <w:sz w:val="20"/>
                                      <w:szCs w:val="20"/>
                                    </w:rPr>
                                  </w:pPr>
                                  <w:r w:rsidRPr="005115B6">
                                    <w:rPr>
                                      <w:rFonts w:eastAsia="Calibri"/>
                                      <w:sz w:val="20"/>
                                      <w:szCs w:val="20"/>
                                    </w:rPr>
                                    <w:t>Google Scholar</w:t>
                                  </w:r>
                                </w:p>
                              </w:tc>
                              <w:tc>
                                <w:tcPr>
                                  <w:tcW w:w="2256" w:type="dxa"/>
                                  <w:shd w:val="clear" w:color="auto" w:fill="auto"/>
                                </w:tcPr>
                                <w:p w14:paraId="2E0CEF1B" w14:textId="77777777" w:rsidR="00D617FD" w:rsidRPr="005115B6" w:rsidRDefault="00D617FD" w:rsidP="0009457F">
                                  <w:pPr>
                                    <w:rPr>
                                      <w:rFonts w:eastAsia="Calibri"/>
                                      <w:sz w:val="20"/>
                                      <w:szCs w:val="20"/>
                                    </w:rPr>
                                  </w:pPr>
                                  <w:r w:rsidRPr="005115B6">
                                    <w:rPr>
                                      <w:rFonts w:eastAsia="Calibri"/>
                                      <w:sz w:val="20"/>
                                      <w:szCs w:val="20"/>
                                    </w:rPr>
                                    <w:t>471</w:t>
                                  </w:r>
                                </w:p>
                              </w:tc>
                              <w:tc>
                                <w:tcPr>
                                  <w:tcW w:w="1469" w:type="dxa"/>
                                </w:tcPr>
                                <w:p w14:paraId="413DB6C6" w14:textId="77777777" w:rsidR="00D617FD" w:rsidRPr="005115B6" w:rsidRDefault="00D617FD" w:rsidP="0009457F">
                                  <w:pPr>
                                    <w:rPr>
                                      <w:rFonts w:eastAsia="Calibri"/>
                                      <w:sz w:val="20"/>
                                      <w:szCs w:val="20"/>
                                    </w:rPr>
                                  </w:pPr>
                                  <w:r w:rsidRPr="005115B6">
                                    <w:rPr>
                                      <w:rFonts w:eastAsia="Calibri"/>
                                      <w:sz w:val="20"/>
                                      <w:szCs w:val="20"/>
                                    </w:rPr>
                                    <w:t>33%</w:t>
                                  </w:r>
                                </w:p>
                              </w:tc>
                            </w:tr>
                            <w:tr w:rsidR="00D617FD" w14:paraId="2BF1462D" w14:textId="77777777" w:rsidTr="0009457F">
                              <w:trPr>
                                <w:jc w:val="center"/>
                              </w:trPr>
                              <w:tc>
                                <w:tcPr>
                                  <w:tcW w:w="2210" w:type="dxa"/>
                                  <w:shd w:val="clear" w:color="auto" w:fill="auto"/>
                                </w:tcPr>
                                <w:p w14:paraId="5D96BDF1" w14:textId="77777777" w:rsidR="00D617FD" w:rsidRPr="005115B6" w:rsidRDefault="00D617FD" w:rsidP="0009457F">
                                  <w:pPr>
                                    <w:rPr>
                                      <w:rFonts w:eastAsia="Calibri"/>
                                      <w:sz w:val="20"/>
                                      <w:szCs w:val="20"/>
                                    </w:rPr>
                                  </w:pPr>
                                  <w:r w:rsidRPr="005115B6">
                                    <w:rPr>
                                      <w:rFonts w:eastAsia="Calibri"/>
                                      <w:sz w:val="20"/>
                                      <w:szCs w:val="20"/>
                                    </w:rPr>
                                    <w:t>Springer</w:t>
                                  </w:r>
                                </w:p>
                              </w:tc>
                              <w:tc>
                                <w:tcPr>
                                  <w:tcW w:w="2256" w:type="dxa"/>
                                  <w:shd w:val="clear" w:color="auto" w:fill="auto"/>
                                </w:tcPr>
                                <w:p w14:paraId="7B01B1C5" w14:textId="77777777" w:rsidR="00D617FD" w:rsidRPr="005115B6" w:rsidRDefault="00D617FD" w:rsidP="0009457F">
                                  <w:pPr>
                                    <w:rPr>
                                      <w:rFonts w:eastAsia="Calibri"/>
                                      <w:sz w:val="20"/>
                                      <w:szCs w:val="20"/>
                                    </w:rPr>
                                  </w:pPr>
                                  <w:r w:rsidRPr="005115B6">
                                    <w:rPr>
                                      <w:rFonts w:eastAsia="Calibri"/>
                                      <w:sz w:val="20"/>
                                      <w:szCs w:val="20"/>
                                    </w:rPr>
                                    <w:t>304</w:t>
                                  </w:r>
                                </w:p>
                              </w:tc>
                              <w:tc>
                                <w:tcPr>
                                  <w:tcW w:w="1469" w:type="dxa"/>
                                </w:tcPr>
                                <w:p w14:paraId="0B0DD000" w14:textId="77777777" w:rsidR="00D617FD" w:rsidRPr="005115B6" w:rsidRDefault="00D617FD" w:rsidP="0009457F">
                                  <w:pPr>
                                    <w:rPr>
                                      <w:rFonts w:eastAsia="Calibri"/>
                                      <w:sz w:val="20"/>
                                      <w:szCs w:val="20"/>
                                      <w:lang w:val="en-CA"/>
                                    </w:rPr>
                                  </w:pPr>
                                  <w:r w:rsidRPr="005115B6">
                                    <w:rPr>
                                      <w:rFonts w:eastAsia="Calibri"/>
                                      <w:sz w:val="20"/>
                                      <w:szCs w:val="20"/>
                                    </w:rPr>
                                    <w:t>22</w:t>
                                  </w:r>
                                  <w:r w:rsidRPr="005115B6">
                                    <w:rPr>
                                      <w:rFonts w:eastAsia="Calibri"/>
                                      <w:sz w:val="20"/>
                                      <w:szCs w:val="20"/>
                                      <w:lang w:val="en-CA"/>
                                    </w:rPr>
                                    <w:t>%</w:t>
                                  </w:r>
                                </w:p>
                              </w:tc>
                            </w:tr>
                            <w:tr w:rsidR="00D617FD" w14:paraId="1D50C496" w14:textId="77777777" w:rsidTr="0009457F">
                              <w:trPr>
                                <w:jc w:val="center"/>
                              </w:trPr>
                              <w:tc>
                                <w:tcPr>
                                  <w:tcW w:w="2210" w:type="dxa"/>
                                  <w:shd w:val="clear" w:color="auto" w:fill="auto"/>
                                </w:tcPr>
                                <w:p w14:paraId="621DEC56" w14:textId="77777777" w:rsidR="00D617FD" w:rsidRPr="005115B6" w:rsidRDefault="00D617FD" w:rsidP="0009457F">
                                  <w:pPr>
                                    <w:rPr>
                                      <w:rFonts w:eastAsia="Calibri"/>
                                      <w:b/>
                                      <w:sz w:val="20"/>
                                      <w:szCs w:val="20"/>
                                    </w:rPr>
                                  </w:pPr>
                                  <w:r w:rsidRPr="005115B6">
                                    <w:rPr>
                                      <w:rFonts w:eastAsia="Calibri"/>
                                      <w:b/>
                                      <w:sz w:val="20"/>
                                      <w:szCs w:val="20"/>
                                    </w:rPr>
                                    <w:t>Publications Total</w:t>
                                  </w:r>
                                </w:p>
                              </w:tc>
                              <w:tc>
                                <w:tcPr>
                                  <w:tcW w:w="2256" w:type="dxa"/>
                                  <w:shd w:val="clear" w:color="auto" w:fill="auto"/>
                                </w:tcPr>
                                <w:p w14:paraId="31007DBA" w14:textId="77777777" w:rsidR="00D617FD" w:rsidRPr="005115B6" w:rsidRDefault="00D617FD" w:rsidP="0009457F">
                                  <w:pPr>
                                    <w:rPr>
                                      <w:rFonts w:eastAsia="Calibri"/>
                                      <w:b/>
                                      <w:sz w:val="20"/>
                                      <w:szCs w:val="20"/>
                                    </w:rPr>
                                  </w:pPr>
                                  <w:r w:rsidRPr="005115B6">
                                    <w:rPr>
                                      <w:rFonts w:eastAsia="Calibri"/>
                                      <w:b/>
                                      <w:sz w:val="20"/>
                                      <w:szCs w:val="20"/>
                                    </w:rPr>
                                    <w:t>1421</w:t>
                                  </w:r>
                                </w:p>
                              </w:tc>
                              <w:tc>
                                <w:tcPr>
                                  <w:tcW w:w="1469" w:type="dxa"/>
                                </w:tcPr>
                                <w:p w14:paraId="7AE42447" w14:textId="77777777" w:rsidR="00D617FD" w:rsidRPr="005115B6" w:rsidRDefault="00D617FD" w:rsidP="0009457F">
                                  <w:pPr>
                                    <w:rPr>
                                      <w:rFonts w:eastAsia="Calibri"/>
                                      <w:b/>
                                      <w:sz w:val="20"/>
                                      <w:szCs w:val="20"/>
                                    </w:rPr>
                                  </w:pPr>
                                  <w:r w:rsidRPr="005115B6">
                                    <w:rPr>
                                      <w:rFonts w:eastAsia="Calibri"/>
                                      <w:b/>
                                      <w:sz w:val="20"/>
                                      <w:szCs w:val="20"/>
                                    </w:rPr>
                                    <w:t>100%</w:t>
                                  </w:r>
                                </w:p>
                              </w:tc>
                            </w:tr>
                          </w:tbl>
                          <w:p w14:paraId="3E926DA8" w14:textId="77777777" w:rsidR="00D617FD" w:rsidRDefault="00D617FD" w:rsidP="004D5BB5"/>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08178A" id="_x0000_s1029" type="#_x0000_t202" style="position:absolute;left:0;text-align:left;margin-left:30pt;margin-top:120.75pt;width:390.95pt;height:112.3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ANpfwIAAAg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" stroked="f">
                <v:textbox inset="0,0,0,0">
                  <w:txbxContent>
                    <w:p w14:paraId="64C205F3" w14:textId="62AFA704" w:rsidR="00D617FD" w:rsidRPr="005115B6" w:rsidRDefault="00D617FD" w:rsidP="004D5BB5">
                      <w:pPr>
                        <w:pStyle w:val="Caption"/>
                        <w:rPr>
                          <w:sz w:val="20"/>
                          <w:szCs w:val="20"/>
                        </w:rPr>
                      </w:pPr>
                      <w:bookmarkStart w:id="1842" w:name="_Ref463203421"/>
                      <w:bookmarkStart w:id="1843" w:name="_Ref463203134"/>
                      <w:bookmarkStart w:id="1844" w:name="_Toc525723622"/>
                      <w:r w:rsidRPr="00401DE4">
                        <w:rPr>
                          <w:sz w:val="20"/>
                          <w:szCs w:val="20"/>
                        </w:rPr>
                        <w:t xml:space="preserve">Table </w:t>
                      </w:r>
                      <w:r w:rsidRPr="00401DE4">
                        <w:rPr>
                          <w:sz w:val="20"/>
                          <w:szCs w:val="20"/>
                        </w:rPr>
                        <w:fldChar w:fldCharType="begin"/>
                      </w:r>
                      <w:r w:rsidRPr="00401DE4">
                        <w:rPr>
                          <w:sz w:val="20"/>
                          <w:szCs w:val="20"/>
                        </w:rPr>
                        <w:instrText xml:space="preserve"> SEQ Table \* ARABIC </w:instrText>
                      </w:r>
                      <w:r w:rsidRPr="00401DE4">
                        <w:rPr>
                          <w:sz w:val="20"/>
                          <w:szCs w:val="20"/>
                        </w:rPr>
                        <w:fldChar w:fldCharType="separate"/>
                      </w:r>
                      <w:r>
                        <w:rPr>
                          <w:noProof/>
                          <w:sz w:val="20"/>
                          <w:szCs w:val="20"/>
                        </w:rPr>
                        <w:t>3</w:t>
                      </w:r>
                      <w:r w:rsidRPr="00401DE4">
                        <w:rPr>
                          <w:sz w:val="20"/>
                          <w:szCs w:val="20"/>
                        </w:rPr>
                        <w:fldChar w:fldCharType="end"/>
                      </w:r>
                      <w:bookmarkEnd w:id="1842"/>
                      <w:r w:rsidRPr="005115B6">
                        <w:rPr>
                          <w:sz w:val="20"/>
                          <w:szCs w:val="20"/>
                        </w:rPr>
                        <w:t>: Number and percentage of traceability articles in major digital libraries</w:t>
                      </w:r>
                      <w:bookmarkEnd w:id="1843"/>
                      <w:bookmarkEnd w:id="18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2256"/>
                        <w:gridCol w:w="1469"/>
                      </w:tblGrid>
                      <w:tr w:rsidR="00D617FD" w14:paraId="2B5B201E" w14:textId="77777777" w:rsidTr="0009457F">
                        <w:trPr>
                          <w:jc w:val="center"/>
                        </w:trPr>
                        <w:tc>
                          <w:tcPr>
                            <w:tcW w:w="2210" w:type="dxa"/>
                            <w:shd w:val="clear" w:color="auto" w:fill="auto"/>
                          </w:tcPr>
                          <w:p w14:paraId="026B2E39" w14:textId="77777777" w:rsidR="00D617FD" w:rsidRPr="005115B6" w:rsidRDefault="00D617FD" w:rsidP="0009457F">
                            <w:pPr>
                              <w:rPr>
                                <w:rFonts w:eastAsia="Calibri"/>
                                <w:b/>
                                <w:sz w:val="20"/>
                                <w:szCs w:val="20"/>
                              </w:rPr>
                            </w:pPr>
                            <w:r w:rsidRPr="005115B6">
                              <w:rPr>
                                <w:rFonts w:eastAsia="Calibri"/>
                                <w:b/>
                                <w:sz w:val="20"/>
                                <w:szCs w:val="20"/>
                              </w:rPr>
                              <w:t>Library</w:t>
                            </w:r>
                          </w:p>
                        </w:tc>
                        <w:tc>
                          <w:tcPr>
                            <w:tcW w:w="2256" w:type="dxa"/>
                            <w:shd w:val="clear" w:color="auto" w:fill="auto"/>
                          </w:tcPr>
                          <w:p w14:paraId="64D8E63F" w14:textId="77777777" w:rsidR="00D617FD" w:rsidRPr="005115B6" w:rsidRDefault="00D617FD" w:rsidP="0009457F">
                            <w:pPr>
                              <w:rPr>
                                <w:rFonts w:eastAsia="Calibri"/>
                                <w:b/>
                                <w:sz w:val="20"/>
                                <w:szCs w:val="20"/>
                              </w:rPr>
                            </w:pPr>
                            <w:r w:rsidRPr="005115B6">
                              <w:rPr>
                                <w:rFonts w:eastAsia="Calibri"/>
                                <w:b/>
                                <w:sz w:val="20"/>
                                <w:szCs w:val="20"/>
                              </w:rPr>
                              <w:t>Number of articles</w:t>
                            </w:r>
                          </w:p>
                        </w:tc>
                        <w:tc>
                          <w:tcPr>
                            <w:tcW w:w="1469" w:type="dxa"/>
                          </w:tcPr>
                          <w:p w14:paraId="7005D8CD" w14:textId="77777777" w:rsidR="00D617FD" w:rsidRPr="005115B6" w:rsidRDefault="00D617FD" w:rsidP="0009457F">
                            <w:pPr>
                              <w:rPr>
                                <w:rFonts w:eastAsia="Calibri"/>
                                <w:b/>
                                <w:sz w:val="20"/>
                                <w:szCs w:val="20"/>
                              </w:rPr>
                            </w:pPr>
                            <w:r w:rsidRPr="005115B6">
                              <w:rPr>
                                <w:rFonts w:eastAsia="Calibri"/>
                                <w:b/>
                                <w:sz w:val="20"/>
                                <w:szCs w:val="20"/>
                              </w:rPr>
                              <w:t>Percentage</w:t>
                            </w:r>
                            <w:r>
                              <w:rPr>
                                <w:rFonts w:eastAsia="Calibri"/>
                                <w:b/>
                                <w:sz w:val="20"/>
                                <w:szCs w:val="20"/>
                              </w:rPr>
                              <w:t xml:space="preserve">                   </w:t>
                            </w:r>
                          </w:p>
                        </w:tc>
                      </w:tr>
                      <w:tr w:rsidR="00D617FD" w14:paraId="283B5ACC" w14:textId="77777777" w:rsidTr="0009457F">
                        <w:trPr>
                          <w:jc w:val="center"/>
                        </w:trPr>
                        <w:tc>
                          <w:tcPr>
                            <w:tcW w:w="2210" w:type="dxa"/>
                            <w:shd w:val="clear" w:color="auto" w:fill="auto"/>
                          </w:tcPr>
                          <w:p w14:paraId="61EBEB40" w14:textId="77777777" w:rsidR="00D617FD" w:rsidRPr="005115B6" w:rsidRDefault="00D617FD" w:rsidP="0009457F">
                            <w:pPr>
                              <w:rPr>
                                <w:rFonts w:eastAsia="Calibri"/>
                                <w:sz w:val="20"/>
                                <w:szCs w:val="20"/>
                              </w:rPr>
                            </w:pPr>
                            <w:r w:rsidRPr="005115B6">
                              <w:rPr>
                                <w:rFonts w:eastAsia="Calibri"/>
                                <w:sz w:val="20"/>
                                <w:szCs w:val="20"/>
                              </w:rPr>
                              <w:t>ACM</w:t>
                            </w:r>
                          </w:p>
                        </w:tc>
                        <w:tc>
                          <w:tcPr>
                            <w:tcW w:w="2256" w:type="dxa"/>
                            <w:shd w:val="clear" w:color="auto" w:fill="auto"/>
                          </w:tcPr>
                          <w:p w14:paraId="32ACD39D" w14:textId="77777777" w:rsidR="00D617FD" w:rsidRPr="005115B6" w:rsidRDefault="00D617FD" w:rsidP="0009457F">
                            <w:pPr>
                              <w:rPr>
                                <w:rFonts w:eastAsia="Calibri"/>
                                <w:sz w:val="20"/>
                                <w:szCs w:val="20"/>
                              </w:rPr>
                            </w:pPr>
                            <w:r w:rsidRPr="005115B6">
                              <w:rPr>
                                <w:rFonts w:eastAsia="Calibri"/>
                                <w:sz w:val="20"/>
                                <w:szCs w:val="20"/>
                              </w:rPr>
                              <w:t>187</w:t>
                            </w:r>
                          </w:p>
                        </w:tc>
                        <w:tc>
                          <w:tcPr>
                            <w:tcW w:w="1469" w:type="dxa"/>
                          </w:tcPr>
                          <w:p w14:paraId="2B3EEDF3" w14:textId="77777777" w:rsidR="00D617FD" w:rsidRPr="005115B6" w:rsidRDefault="00D617FD" w:rsidP="0009457F">
                            <w:pPr>
                              <w:rPr>
                                <w:rFonts w:eastAsia="Calibri"/>
                                <w:sz w:val="20"/>
                                <w:szCs w:val="20"/>
                              </w:rPr>
                            </w:pPr>
                            <w:r w:rsidRPr="005115B6">
                              <w:rPr>
                                <w:rFonts w:eastAsia="Calibri"/>
                                <w:sz w:val="20"/>
                                <w:szCs w:val="20"/>
                              </w:rPr>
                              <w:t>13%</w:t>
                            </w:r>
                          </w:p>
                        </w:tc>
                      </w:tr>
                      <w:tr w:rsidR="00D617FD" w14:paraId="108851D4" w14:textId="77777777" w:rsidTr="0009457F">
                        <w:trPr>
                          <w:jc w:val="center"/>
                        </w:trPr>
                        <w:tc>
                          <w:tcPr>
                            <w:tcW w:w="2210" w:type="dxa"/>
                            <w:shd w:val="clear" w:color="auto" w:fill="auto"/>
                          </w:tcPr>
                          <w:p w14:paraId="0816FD95" w14:textId="77777777" w:rsidR="00D617FD" w:rsidRPr="005115B6" w:rsidRDefault="00D617FD" w:rsidP="0009457F">
                            <w:pPr>
                              <w:rPr>
                                <w:rFonts w:eastAsia="Calibri"/>
                                <w:sz w:val="20"/>
                                <w:szCs w:val="20"/>
                              </w:rPr>
                            </w:pPr>
                            <w:r w:rsidRPr="005115B6">
                              <w:rPr>
                                <w:rFonts w:eastAsia="Calibri"/>
                                <w:sz w:val="20"/>
                                <w:szCs w:val="20"/>
                              </w:rPr>
                              <w:t>IEEE</w:t>
                            </w:r>
                          </w:p>
                        </w:tc>
                        <w:tc>
                          <w:tcPr>
                            <w:tcW w:w="2256" w:type="dxa"/>
                            <w:shd w:val="clear" w:color="auto" w:fill="auto"/>
                          </w:tcPr>
                          <w:p w14:paraId="750AFCD1" w14:textId="77777777" w:rsidR="00D617FD" w:rsidRPr="005115B6" w:rsidRDefault="00D617FD" w:rsidP="0009457F">
                            <w:pPr>
                              <w:rPr>
                                <w:rFonts w:eastAsia="Calibri"/>
                                <w:sz w:val="20"/>
                                <w:szCs w:val="20"/>
                              </w:rPr>
                            </w:pPr>
                            <w:r w:rsidRPr="005115B6">
                              <w:rPr>
                                <w:rFonts w:eastAsia="Calibri"/>
                                <w:sz w:val="20"/>
                                <w:szCs w:val="20"/>
                              </w:rPr>
                              <w:t>076</w:t>
                            </w:r>
                          </w:p>
                        </w:tc>
                        <w:tc>
                          <w:tcPr>
                            <w:tcW w:w="1469" w:type="dxa"/>
                          </w:tcPr>
                          <w:p w14:paraId="4191C6E7" w14:textId="77777777" w:rsidR="00D617FD" w:rsidRPr="005115B6" w:rsidRDefault="00D617FD" w:rsidP="0009457F">
                            <w:pPr>
                              <w:rPr>
                                <w:rFonts w:eastAsia="Calibri"/>
                                <w:sz w:val="20"/>
                                <w:szCs w:val="20"/>
                              </w:rPr>
                            </w:pPr>
                            <w:r w:rsidRPr="005115B6">
                              <w:rPr>
                                <w:rFonts w:eastAsia="Calibri"/>
                                <w:sz w:val="20"/>
                                <w:szCs w:val="20"/>
                              </w:rPr>
                              <w:t>5%</w:t>
                            </w:r>
                          </w:p>
                        </w:tc>
                      </w:tr>
                      <w:tr w:rsidR="00D617FD" w14:paraId="66C0A7ED" w14:textId="77777777" w:rsidTr="0009457F">
                        <w:trPr>
                          <w:jc w:val="center"/>
                        </w:trPr>
                        <w:tc>
                          <w:tcPr>
                            <w:tcW w:w="2210" w:type="dxa"/>
                            <w:shd w:val="clear" w:color="auto" w:fill="auto"/>
                          </w:tcPr>
                          <w:p w14:paraId="58B7F78C" w14:textId="77777777" w:rsidR="00D617FD" w:rsidRPr="005115B6" w:rsidRDefault="00D617FD" w:rsidP="0009457F">
                            <w:pPr>
                              <w:rPr>
                                <w:rFonts w:eastAsia="Calibri"/>
                                <w:sz w:val="20"/>
                                <w:szCs w:val="20"/>
                              </w:rPr>
                            </w:pPr>
                            <w:r w:rsidRPr="005115B6">
                              <w:rPr>
                                <w:rFonts w:eastAsia="Calibri"/>
                                <w:sz w:val="20"/>
                                <w:szCs w:val="20"/>
                              </w:rPr>
                              <w:t>Science Direct</w:t>
                            </w:r>
                          </w:p>
                        </w:tc>
                        <w:tc>
                          <w:tcPr>
                            <w:tcW w:w="2256" w:type="dxa"/>
                            <w:shd w:val="clear" w:color="auto" w:fill="auto"/>
                          </w:tcPr>
                          <w:p w14:paraId="24A0A548" w14:textId="77777777" w:rsidR="00D617FD" w:rsidRPr="005115B6" w:rsidRDefault="00D617FD" w:rsidP="0009457F">
                            <w:pPr>
                              <w:rPr>
                                <w:rFonts w:eastAsia="Calibri"/>
                                <w:sz w:val="20"/>
                                <w:szCs w:val="20"/>
                              </w:rPr>
                            </w:pPr>
                            <w:r w:rsidRPr="005115B6">
                              <w:rPr>
                                <w:rFonts w:eastAsia="Calibri"/>
                                <w:sz w:val="20"/>
                                <w:szCs w:val="20"/>
                              </w:rPr>
                              <w:t>383</w:t>
                            </w:r>
                          </w:p>
                        </w:tc>
                        <w:tc>
                          <w:tcPr>
                            <w:tcW w:w="1469" w:type="dxa"/>
                          </w:tcPr>
                          <w:p w14:paraId="41F17274" w14:textId="77777777" w:rsidR="00D617FD" w:rsidRPr="005115B6" w:rsidRDefault="00D617FD" w:rsidP="0009457F">
                            <w:pPr>
                              <w:rPr>
                                <w:rFonts w:eastAsia="Calibri"/>
                                <w:sz w:val="20"/>
                                <w:szCs w:val="20"/>
                              </w:rPr>
                            </w:pPr>
                            <w:r w:rsidRPr="005115B6">
                              <w:rPr>
                                <w:rFonts w:eastAsia="Calibri"/>
                                <w:sz w:val="20"/>
                                <w:szCs w:val="20"/>
                              </w:rPr>
                              <w:t>27%</w:t>
                            </w:r>
                          </w:p>
                        </w:tc>
                      </w:tr>
                      <w:tr w:rsidR="00D617FD" w14:paraId="7799AD35" w14:textId="77777777" w:rsidTr="0009457F">
                        <w:trPr>
                          <w:jc w:val="center"/>
                        </w:trPr>
                        <w:tc>
                          <w:tcPr>
                            <w:tcW w:w="2210" w:type="dxa"/>
                            <w:shd w:val="clear" w:color="auto" w:fill="auto"/>
                          </w:tcPr>
                          <w:p w14:paraId="07F71C7F" w14:textId="77777777" w:rsidR="00D617FD" w:rsidRPr="005115B6" w:rsidRDefault="00D617FD" w:rsidP="0009457F">
                            <w:pPr>
                              <w:rPr>
                                <w:rFonts w:eastAsia="Calibri"/>
                                <w:sz w:val="20"/>
                                <w:szCs w:val="20"/>
                              </w:rPr>
                            </w:pPr>
                            <w:r w:rsidRPr="005115B6">
                              <w:rPr>
                                <w:rFonts w:eastAsia="Calibri"/>
                                <w:sz w:val="20"/>
                                <w:szCs w:val="20"/>
                              </w:rPr>
                              <w:t>Google Scholar</w:t>
                            </w:r>
                          </w:p>
                        </w:tc>
                        <w:tc>
                          <w:tcPr>
                            <w:tcW w:w="2256" w:type="dxa"/>
                            <w:shd w:val="clear" w:color="auto" w:fill="auto"/>
                          </w:tcPr>
                          <w:p w14:paraId="2E0CEF1B" w14:textId="77777777" w:rsidR="00D617FD" w:rsidRPr="005115B6" w:rsidRDefault="00D617FD" w:rsidP="0009457F">
                            <w:pPr>
                              <w:rPr>
                                <w:rFonts w:eastAsia="Calibri"/>
                                <w:sz w:val="20"/>
                                <w:szCs w:val="20"/>
                              </w:rPr>
                            </w:pPr>
                            <w:r w:rsidRPr="005115B6">
                              <w:rPr>
                                <w:rFonts w:eastAsia="Calibri"/>
                                <w:sz w:val="20"/>
                                <w:szCs w:val="20"/>
                              </w:rPr>
                              <w:t>471</w:t>
                            </w:r>
                          </w:p>
                        </w:tc>
                        <w:tc>
                          <w:tcPr>
                            <w:tcW w:w="1469" w:type="dxa"/>
                          </w:tcPr>
                          <w:p w14:paraId="413DB6C6" w14:textId="77777777" w:rsidR="00D617FD" w:rsidRPr="005115B6" w:rsidRDefault="00D617FD" w:rsidP="0009457F">
                            <w:pPr>
                              <w:rPr>
                                <w:rFonts w:eastAsia="Calibri"/>
                                <w:sz w:val="20"/>
                                <w:szCs w:val="20"/>
                              </w:rPr>
                            </w:pPr>
                            <w:r w:rsidRPr="005115B6">
                              <w:rPr>
                                <w:rFonts w:eastAsia="Calibri"/>
                                <w:sz w:val="20"/>
                                <w:szCs w:val="20"/>
                              </w:rPr>
                              <w:t>33%</w:t>
                            </w:r>
                          </w:p>
                        </w:tc>
                      </w:tr>
                      <w:tr w:rsidR="00D617FD" w14:paraId="2BF1462D" w14:textId="77777777" w:rsidTr="0009457F">
                        <w:trPr>
                          <w:jc w:val="center"/>
                        </w:trPr>
                        <w:tc>
                          <w:tcPr>
                            <w:tcW w:w="2210" w:type="dxa"/>
                            <w:shd w:val="clear" w:color="auto" w:fill="auto"/>
                          </w:tcPr>
                          <w:p w14:paraId="5D96BDF1" w14:textId="77777777" w:rsidR="00D617FD" w:rsidRPr="005115B6" w:rsidRDefault="00D617FD" w:rsidP="0009457F">
                            <w:pPr>
                              <w:rPr>
                                <w:rFonts w:eastAsia="Calibri"/>
                                <w:sz w:val="20"/>
                                <w:szCs w:val="20"/>
                              </w:rPr>
                            </w:pPr>
                            <w:r w:rsidRPr="005115B6">
                              <w:rPr>
                                <w:rFonts w:eastAsia="Calibri"/>
                                <w:sz w:val="20"/>
                                <w:szCs w:val="20"/>
                              </w:rPr>
                              <w:t>Springer</w:t>
                            </w:r>
                          </w:p>
                        </w:tc>
                        <w:tc>
                          <w:tcPr>
                            <w:tcW w:w="2256" w:type="dxa"/>
                            <w:shd w:val="clear" w:color="auto" w:fill="auto"/>
                          </w:tcPr>
                          <w:p w14:paraId="7B01B1C5" w14:textId="77777777" w:rsidR="00D617FD" w:rsidRPr="005115B6" w:rsidRDefault="00D617FD" w:rsidP="0009457F">
                            <w:pPr>
                              <w:rPr>
                                <w:rFonts w:eastAsia="Calibri"/>
                                <w:sz w:val="20"/>
                                <w:szCs w:val="20"/>
                              </w:rPr>
                            </w:pPr>
                            <w:r w:rsidRPr="005115B6">
                              <w:rPr>
                                <w:rFonts w:eastAsia="Calibri"/>
                                <w:sz w:val="20"/>
                                <w:szCs w:val="20"/>
                              </w:rPr>
                              <w:t>304</w:t>
                            </w:r>
                          </w:p>
                        </w:tc>
                        <w:tc>
                          <w:tcPr>
                            <w:tcW w:w="1469" w:type="dxa"/>
                          </w:tcPr>
                          <w:p w14:paraId="0B0DD000" w14:textId="77777777" w:rsidR="00D617FD" w:rsidRPr="005115B6" w:rsidRDefault="00D617FD" w:rsidP="0009457F">
                            <w:pPr>
                              <w:rPr>
                                <w:rFonts w:eastAsia="Calibri"/>
                                <w:sz w:val="20"/>
                                <w:szCs w:val="20"/>
                                <w:lang w:val="en-CA"/>
                              </w:rPr>
                            </w:pPr>
                            <w:r w:rsidRPr="005115B6">
                              <w:rPr>
                                <w:rFonts w:eastAsia="Calibri"/>
                                <w:sz w:val="20"/>
                                <w:szCs w:val="20"/>
                              </w:rPr>
                              <w:t>22</w:t>
                            </w:r>
                            <w:r w:rsidRPr="005115B6">
                              <w:rPr>
                                <w:rFonts w:eastAsia="Calibri"/>
                                <w:sz w:val="20"/>
                                <w:szCs w:val="20"/>
                                <w:lang w:val="en-CA"/>
                              </w:rPr>
                              <w:t>%</w:t>
                            </w:r>
                          </w:p>
                        </w:tc>
                      </w:tr>
                      <w:tr w:rsidR="00D617FD" w14:paraId="1D50C496" w14:textId="77777777" w:rsidTr="0009457F">
                        <w:trPr>
                          <w:jc w:val="center"/>
                        </w:trPr>
                        <w:tc>
                          <w:tcPr>
                            <w:tcW w:w="2210" w:type="dxa"/>
                            <w:shd w:val="clear" w:color="auto" w:fill="auto"/>
                          </w:tcPr>
                          <w:p w14:paraId="621DEC56" w14:textId="77777777" w:rsidR="00D617FD" w:rsidRPr="005115B6" w:rsidRDefault="00D617FD" w:rsidP="0009457F">
                            <w:pPr>
                              <w:rPr>
                                <w:rFonts w:eastAsia="Calibri"/>
                                <w:b/>
                                <w:sz w:val="20"/>
                                <w:szCs w:val="20"/>
                              </w:rPr>
                            </w:pPr>
                            <w:r w:rsidRPr="005115B6">
                              <w:rPr>
                                <w:rFonts w:eastAsia="Calibri"/>
                                <w:b/>
                                <w:sz w:val="20"/>
                                <w:szCs w:val="20"/>
                              </w:rPr>
                              <w:t>Publications Total</w:t>
                            </w:r>
                          </w:p>
                        </w:tc>
                        <w:tc>
                          <w:tcPr>
                            <w:tcW w:w="2256" w:type="dxa"/>
                            <w:shd w:val="clear" w:color="auto" w:fill="auto"/>
                          </w:tcPr>
                          <w:p w14:paraId="31007DBA" w14:textId="77777777" w:rsidR="00D617FD" w:rsidRPr="005115B6" w:rsidRDefault="00D617FD" w:rsidP="0009457F">
                            <w:pPr>
                              <w:rPr>
                                <w:rFonts w:eastAsia="Calibri"/>
                                <w:b/>
                                <w:sz w:val="20"/>
                                <w:szCs w:val="20"/>
                              </w:rPr>
                            </w:pPr>
                            <w:r w:rsidRPr="005115B6">
                              <w:rPr>
                                <w:rFonts w:eastAsia="Calibri"/>
                                <w:b/>
                                <w:sz w:val="20"/>
                                <w:szCs w:val="20"/>
                              </w:rPr>
                              <w:t>1421</w:t>
                            </w:r>
                          </w:p>
                        </w:tc>
                        <w:tc>
                          <w:tcPr>
                            <w:tcW w:w="1469" w:type="dxa"/>
                          </w:tcPr>
                          <w:p w14:paraId="7AE42447" w14:textId="77777777" w:rsidR="00D617FD" w:rsidRPr="005115B6" w:rsidRDefault="00D617FD" w:rsidP="0009457F">
                            <w:pPr>
                              <w:rPr>
                                <w:rFonts w:eastAsia="Calibri"/>
                                <w:b/>
                                <w:sz w:val="20"/>
                                <w:szCs w:val="20"/>
                              </w:rPr>
                            </w:pPr>
                            <w:r w:rsidRPr="005115B6">
                              <w:rPr>
                                <w:rFonts w:eastAsia="Calibri"/>
                                <w:b/>
                                <w:sz w:val="20"/>
                                <w:szCs w:val="20"/>
                              </w:rPr>
                              <w:t>100%</w:t>
                            </w:r>
                          </w:p>
                        </w:tc>
                      </w:tr>
                    </w:tbl>
                    <w:p w14:paraId="3E926DA8" w14:textId="77777777" w:rsidR="00D617FD" w:rsidRDefault="00D617FD" w:rsidP="004D5BB5"/>
                  </w:txbxContent>
                </v:textbox>
                <w10:wrap type="topAndBottom" anchorx="margin" anchory="margin"/>
              </v:shape>
            </w:pict>
          </mc:Fallback>
        </mc:AlternateContent>
      </w:r>
      <w:r w:rsidR="00B97147" w:rsidRPr="00C67C7F">
        <w:rPr>
          <w:rFonts w:ascii="Times New Roman" w:hAnsi="Times New Roman"/>
        </w:rPr>
        <w:t xml:space="preserve">We used the Zotero plugin for Firefox </w:t>
      </w:r>
      <w:ins w:id="1845" w:author="Nasser Mustafa [2]" w:date="2018-09-16T16:29:00Z">
        <w:r w:rsidR="0068737A">
          <w:rPr>
            <w:rFonts w:ascii="Times New Roman" w:hAnsi="Times New Roman"/>
          </w:rPr>
          <w:fldChar w:fldCharType="begin" w:fldLock="1"/>
        </w:r>
      </w:ins>
      <w:r w:rsidR="00B050F0">
        <w:rPr>
          <w:rFonts w:ascii="Times New Roman" w:hAnsi="Times New Roman"/>
        </w:rPr>
        <w:instrText>ADDIN CSL_CITATION {"citationItems":[{"id":"ITEM-1","itemData":{"URL":"https://www.zotero.org/","author":[{"dropping-particle":"","family":"Zotero","given":"","non-dropping-particle":"","parse-names":false,"suffix":""}],"id":"ITEM-1","issue":"July 30","issued":{"date-parts":[["2016"]]},"title":"Zotero for Firefox","type":"webpage","volume":"2016"},"uris":["http://www.mendeley.com/documents/?uuid=cad94ab0-a792-4bad-9c7d-60155e3ce5dc"]}],"mendeley":{"formattedCitation":"[34]","plainTextFormattedCitation":"[34]","previouslyFormattedCitation":"[34]"},"properties":{"noteIndex":0},"schema":"https://github.com/citation-style-language/schema/raw/master/csl-citation.json"}</w:instrText>
      </w:r>
      <w:r w:rsidR="0068737A">
        <w:rPr>
          <w:rFonts w:ascii="Times New Roman" w:hAnsi="Times New Roman"/>
        </w:rPr>
        <w:fldChar w:fldCharType="separate"/>
      </w:r>
      <w:r w:rsidR="00627C91" w:rsidRPr="00627C91">
        <w:rPr>
          <w:rFonts w:ascii="Times New Roman" w:hAnsi="Times New Roman"/>
          <w:noProof/>
        </w:rPr>
        <w:t>[34]</w:t>
      </w:r>
      <w:ins w:id="1846" w:author="Nasser Mustafa [2]" w:date="2018-09-16T16:29:00Z">
        <w:r w:rsidR="0068737A">
          <w:rPr>
            <w:rFonts w:ascii="Times New Roman" w:hAnsi="Times New Roman"/>
          </w:rPr>
          <w:fldChar w:fldCharType="end"/>
        </w:r>
      </w:ins>
      <w:del w:id="1847" w:author="Nasser Mustafa [2]" w:date="2018-09-16T16:29:00Z">
        <w:r w:rsidR="00B97147" w:rsidRPr="00C67C7F" w:rsidDel="0068737A">
          <w:rPr>
            <w:rFonts w:ascii="Times New Roman" w:hAnsi="Times New Roman"/>
          </w:rPr>
          <w:fldChar w:fldCharType="begin"/>
        </w:r>
        <w:r w:rsidR="003C33CA" w:rsidRPr="00A3659F" w:rsidDel="0068737A">
          <w:rPr>
            <w:rFonts w:ascii="Times New Roman" w:hAnsi="Times New Roman"/>
          </w:rPr>
          <w:delInstrText xml:space="preserve"> ADDIN EN.CITE &lt;EndNote&gt;&lt;Cite&gt;&lt;Author&gt;Zotero&lt;/Author&gt;&lt;Year&gt;2016&lt;/Year&gt;&lt;RecNum&gt;87&lt;/RecNum&gt;&lt;DisplayText&gt;[67]&lt;/DisplayText&gt;&lt;record&gt;&lt;rec-number&gt;87&lt;/rec-number&gt;&lt;foreign-keys&gt;&lt;key app="EN" db-id="rxfad95wgs5d2dexxekxwt2katzr52wtwdxz" timestamp="0"&gt;87&lt;/key&gt;&lt;/foreign-keys&gt;&lt;ref-type name="Web Page"&gt;12&lt;/ref-type&gt;&lt;contributors&gt;&lt;authors&gt;&lt;author&gt;Zotero  &lt;/author&gt;&lt;/authors&gt;&lt;/contributors&gt;&lt;titles&gt;&lt;title&gt;Zotero for Firefox&lt;/title&gt;&lt;/titles&gt;&lt;volume&gt;2016&lt;/volume&gt;&lt;number&gt;July 30&lt;/number&gt;&lt;dates&gt;&lt;year&gt;2016&lt;/year&gt;&lt;/dates&gt;&lt;urls&gt;&lt;related-urls&gt;&lt;url&gt;https://www.zotero.org/&lt;/url&gt;&lt;/related-urls&gt;&lt;/urls&gt;&lt;/record&gt;&lt;/Cite&gt;&lt;/EndNote&gt;</w:delInstrText>
        </w:r>
        <w:r w:rsidR="00B97147" w:rsidRPr="00C67C7F" w:rsidDel="0068737A">
          <w:rPr>
            <w:rFonts w:ascii="Times New Roman" w:hAnsi="Times New Roman"/>
          </w:rPr>
          <w:fldChar w:fldCharType="separate"/>
        </w:r>
        <w:r w:rsidR="003C33CA" w:rsidRPr="00A3659F" w:rsidDel="0068737A">
          <w:rPr>
            <w:rFonts w:ascii="Times New Roman" w:hAnsi="Times New Roman"/>
            <w:noProof/>
          </w:rPr>
          <w:delText>[</w:delText>
        </w:r>
        <w:r w:rsidR="00547E23" w:rsidRPr="00A3659F" w:rsidDel="0068737A">
          <w:fldChar w:fldCharType="begin"/>
        </w:r>
        <w:r w:rsidR="00547E23" w:rsidRPr="00A3659F" w:rsidDel="0068737A">
          <w:delInstrText xml:space="preserve"> HYPERLINK \l "_ENREF_67" \o "Zotero, 2016 #87" </w:delInstrText>
        </w:r>
        <w:r w:rsidR="00547E23" w:rsidRPr="00A3659F" w:rsidDel="0068737A">
          <w:fldChar w:fldCharType="separate"/>
        </w:r>
        <w:r w:rsidR="006A58FF" w:rsidRPr="00A3659F" w:rsidDel="0068737A">
          <w:rPr>
            <w:rFonts w:ascii="Times New Roman" w:hAnsi="Times New Roman"/>
            <w:noProof/>
          </w:rPr>
          <w:delText>67</w:delText>
        </w:r>
        <w:r w:rsidR="00547E23" w:rsidRPr="00A3659F" w:rsidDel="0068737A">
          <w:rPr>
            <w:rFonts w:ascii="Times New Roman" w:hAnsi="Times New Roman"/>
            <w:noProof/>
          </w:rPr>
          <w:fldChar w:fldCharType="end"/>
        </w:r>
        <w:r w:rsidR="003C33CA" w:rsidRPr="00A3659F" w:rsidDel="0068737A">
          <w:rPr>
            <w:rFonts w:ascii="Times New Roman" w:hAnsi="Times New Roman"/>
            <w:noProof/>
          </w:rPr>
          <w:delText>]</w:delText>
        </w:r>
        <w:r w:rsidR="00B97147" w:rsidRPr="00C67C7F" w:rsidDel="0068737A">
          <w:rPr>
            <w:rFonts w:ascii="Times New Roman" w:hAnsi="Times New Roman"/>
          </w:rPr>
          <w:fldChar w:fldCharType="end"/>
        </w:r>
      </w:del>
      <w:r w:rsidR="00B97147" w:rsidRPr="00C67C7F">
        <w:rPr>
          <w:rFonts w:ascii="Times New Roman" w:hAnsi="Times New Roman"/>
        </w:rPr>
        <w:t xml:space="preserve"> to store the information about each extracted article which includes the article’s title, author(s), year of publication, abstract, conference or journal name, among other things. The search results of each digital library were then exported into a separate Excel file. </w:t>
      </w:r>
    </w:p>
    <w:p w14:paraId="330814C3" w14:textId="3AC3946D" w:rsidR="00B97147" w:rsidRPr="00C67C7F" w:rsidRDefault="00FF6BA4" w:rsidP="001B582E">
      <w:pPr>
        <w:tabs>
          <w:tab w:val="left" w:pos="900"/>
        </w:tabs>
        <w:spacing w:line="480" w:lineRule="auto"/>
        <w:jc w:val="both"/>
        <w:rPr>
          <w:rFonts w:ascii="Times New Roman" w:hAnsi="Times New Roman"/>
        </w:rPr>
      </w:pPr>
      <w:r w:rsidRPr="00C67C7F">
        <w:rPr>
          <w:noProof/>
          <w:lang w:eastAsia="zh-CN"/>
        </w:rPr>
        <mc:AlternateContent>
          <mc:Choice Requires="wps">
            <w:drawing>
              <wp:anchor distT="45720" distB="45720" distL="114300" distR="114300" simplePos="0" relativeHeight="251725824" behindDoc="0" locked="0" layoutInCell="1" allowOverlap="1" wp14:anchorId="578CCF79" wp14:editId="33A035B7">
                <wp:simplePos x="0" y="0"/>
                <wp:positionH relativeFrom="margin">
                  <wp:align>center</wp:align>
                </wp:positionH>
                <wp:positionV relativeFrom="margin">
                  <wp:posOffset>5425440</wp:posOffset>
                </wp:positionV>
                <wp:extent cx="4617720" cy="1609344"/>
                <wp:effectExtent l="0" t="0" r="0" b="0"/>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1609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ADC9B" w14:textId="1C568431" w:rsidR="00D617FD" w:rsidRPr="000B164D" w:rsidRDefault="00D617FD" w:rsidP="004D5BB5">
                            <w:pPr>
                              <w:pStyle w:val="Caption"/>
                              <w:rPr>
                                <w:sz w:val="20"/>
                                <w:szCs w:val="20"/>
                              </w:rPr>
                            </w:pPr>
                            <w:bookmarkStart w:id="1848" w:name="_Ref463203900"/>
                            <w:bookmarkStart w:id="1849" w:name="_Toc525723623"/>
                            <w:r w:rsidRPr="000B164D">
                              <w:rPr>
                                <w:sz w:val="20"/>
                                <w:szCs w:val="20"/>
                              </w:rPr>
                              <w:t xml:space="preserve">Table </w:t>
                            </w:r>
                            <w:r w:rsidRPr="000B164D">
                              <w:rPr>
                                <w:sz w:val="20"/>
                                <w:szCs w:val="20"/>
                              </w:rPr>
                              <w:fldChar w:fldCharType="begin"/>
                            </w:r>
                            <w:r w:rsidRPr="000B164D">
                              <w:rPr>
                                <w:sz w:val="20"/>
                                <w:szCs w:val="20"/>
                              </w:rPr>
                              <w:instrText xml:space="preserve"> SEQ Table \* ARABIC </w:instrText>
                            </w:r>
                            <w:r w:rsidRPr="000B164D">
                              <w:rPr>
                                <w:sz w:val="20"/>
                                <w:szCs w:val="20"/>
                              </w:rPr>
                              <w:fldChar w:fldCharType="separate"/>
                            </w:r>
                            <w:r>
                              <w:rPr>
                                <w:noProof/>
                                <w:sz w:val="20"/>
                                <w:szCs w:val="20"/>
                              </w:rPr>
                              <w:t>4</w:t>
                            </w:r>
                            <w:r w:rsidRPr="000B164D">
                              <w:rPr>
                                <w:sz w:val="20"/>
                                <w:szCs w:val="20"/>
                              </w:rPr>
                              <w:fldChar w:fldCharType="end"/>
                            </w:r>
                            <w:bookmarkEnd w:id="1848"/>
                            <w:r w:rsidRPr="000B164D">
                              <w:rPr>
                                <w:noProof/>
                                <w:sz w:val="20"/>
                                <w:szCs w:val="20"/>
                              </w:rPr>
                              <w:t>: Number of</w:t>
                            </w:r>
                            <w:r>
                              <w:rPr>
                                <w:noProof/>
                                <w:sz w:val="20"/>
                                <w:szCs w:val="20"/>
                              </w:rPr>
                              <w:t xml:space="preserve"> </w:t>
                            </w:r>
                            <w:r w:rsidRPr="000B164D">
                              <w:rPr>
                                <w:noProof/>
                                <w:sz w:val="20"/>
                                <w:szCs w:val="20"/>
                              </w:rPr>
                              <w:t>retrieved traceability articles</w:t>
                            </w:r>
                            <w:bookmarkEnd w:id="1849"/>
                          </w:p>
                          <w:tbl>
                            <w:tblPr>
                              <w:tblW w:w="5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7"/>
                              <w:gridCol w:w="2835"/>
                            </w:tblGrid>
                            <w:tr w:rsidR="00D617FD" w:rsidRPr="008E5175" w14:paraId="5B9547F5" w14:textId="77777777" w:rsidTr="0009457F">
                              <w:trPr>
                                <w:trHeight w:val="249"/>
                                <w:jc w:val="center"/>
                              </w:trPr>
                              <w:tc>
                                <w:tcPr>
                                  <w:tcW w:w="3077" w:type="dxa"/>
                                  <w:shd w:val="clear" w:color="auto" w:fill="auto"/>
                                </w:tcPr>
                                <w:p w14:paraId="204DDBA9" w14:textId="77777777" w:rsidR="00D617FD" w:rsidRPr="000B164D" w:rsidRDefault="00D617FD" w:rsidP="0009457F">
                                  <w:pPr>
                                    <w:spacing w:before="60" w:after="60"/>
                                    <w:rPr>
                                      <w:rFonts w:eastAsia="Calibri"/>
                                      <w:b/>
                                      <w:sz w:val="20"/>
                                      <w:szCs w:val="20"/>
                                    </w:rPr>
                                  </w:pPr>
                                  <w:r w:rsidRPr="000B164D">
                                    <w:rPr>
                                      <w:rFonts w:eastAsia="Calibri"/>
                                      <w:b/>
                                      <w:sz w:val="20"/>
                                      <w:szCs w:val="20"/>
                                    </w:rPr>
                                    <w:t xml:space="preserve">Title </w:t>
                                  </w:r>
                                </w:p>
                              </w:tc>
                              <w:tc>
                                <w:tcPr>
                                  <w:tcW w:w="2835" w:type="dxa"/>
                                  <w:shd w:val="clear" w:color="auto" w:fill="auto"/>
                                </w:tcPr>
                                <w:p w14:paraId="65F0A275" w14:textId="77777777" w:rsidR="00D617FD" w:rsidRPr="000B164D" w:rsidRDefault="00D617FD" w:rsidP="0009457F">
                                  <w:pPr>
                                    <w:spacing w:before="60" w:after="60"/>
                                    <w:rPr>
                                      <w:rFonts w:eastAsia="Calibri"/>
                                      <w:b/>
                                      <w:sz w:val="20"/>
                                      <w:szCs w:val="20"/>
                                    </w:rPr>
                                  </w:pPr>
                                  <w:r w:rsidRPr="000B164D">
                                    <w:rPr>
                                      <w:rFonts w:eastAsia="Calibri"/>
                                      <w:b/>
                                      <w:sz w:val="20"/>
                                      <w:szCs w:val="20"/>
                                    </w:rPr>
                                    <w:t>Number of articles</w:t>
                                  </w:r>
                                </w:p>
                              </w:tc>
                            </w:tr>
                            <w:tr w:rsidR="00D617FD" w:rsidRPr="008E5175" w14:paraId="12F8B8C0" w14:textId="77777777" w:rsidTr="0009457F">
                              <w:trPr>
                                <w:trHeight w:val="249"/>
                                <w:jc w:val="center"/>
                              </w:trPr>
                              <w:tc>
                                <w:tcPr>
                                  <w:tcW w:w="3077" w:type="dxa"/>
                                  <w:shd w:val="clear" w:color="auto" w:fill="auto"/>
                                </w:tcPr>
                                <w:p w14:paraId="08F65999" w14:textId="77777777" w:rsidR="00D617FD" w:rsidRPr="000B164D" w:rsidRDefault="00D617FD" w:rsidP="0009457F">
                                  <w:pPr>
                                    <w:spacing w:before="60" w:after="60"/>
                                    <w:rPr>
                                      <w:rFonts w:eastAsia="Calibri"/>
                                      <w:sz w:val="20"/>
                                      <w:szCs w:val="20"/>
                                    </w:rPr>
                                  </w:pPr>
                                  <w:r w:rsidRPr="000B164D">
                                    <w:rPr>
                                      <w:rFonts w:eastAsia="Calibri"/>
                                      <w:sz w:val="20"/>
                                      <w:szCs w:val="20"/>
                                    </w:rPr>
                                    <w:t>Duplicate Articles</w:t>
                                  </w:r>
                                </w:p>
                              </w:tc>
                              <w:tc>
                                <w:tcPr>
                                  <w:tcW w:w="2835" w:type="dxa"/>
                                  <w:shd w:val="clear" w:color="auto" w:fill="auto"/>
                                </w:tcPr>
                                <w:p w14:paraId="6DD80305" w14:textId="64ED1261" w:rsidR="00D617FD" w:rsidRPr="000B164D" w:rsidRDefault="00D617FD" w:rsidP="0009457F">
                                  <w:pPr>
                                    <w:spacing w:before="60" w:after="60"/>
                                    <w:rPr>
                                      <w:rFonts w:eastAsia="Calibri"/>
                                      <w:sz w:val="20"/>
                                      <w:szCs w:val="20"/>
                                    </w:rPr>
                                  </w:pPr>
                                  <w:r w:rsidRPr="000B164D">
                                    <w:rPr>
                                      <w:rFonts w:eastAsia="Calibri"/>
                                      <w:sz w:val="20"/>
                                      <w:szCs w:val="20"/>
                                    </w:rPr>
                                    <w:t>35</w:t>
                                  </w:r>
                                  <w:ins w:id="1850" w:author="Nasser Mustafa [2]" w:date="2018-09-17T11:06:00Z">
                                    <w:r>
                                      <w:rPr>
                                        <w:rFonts w:eastAsia="Calibri"/>
                                        <w:sz w:val="20"/>
                                        <w:szCs w:val="20"/>
                                      </w:rPr>
                                      <w:t>7</w:t>
                                    </w:r>
                                  </w:ins>
                                  <w:del w:id="1851" w:author="Nasser Mustafa [2]" w:date="2018-09-17T10:01:00Z">
                                    <w:r w:rsidRPr="000B164D" w:rsidDel="00AF0924">
                                      <w:rPr>
                                        <w:rFonts w:eastAsia="Calibri"/>
                                        <w:sz w:val="20"/>
                                        <w:szCs w:val="20"/>
                                      </w:rPr>
                                      <w:delText>3</w:delText>
                                    </w:r>
                                  </w:del>
                                  <w:r w:rsidRPr="000B164D">
                                    <w:rPr>
                                      <w:rFonts w:eastAsia="Calibri"/>
                                      <w:sz w:val="20"/>
                                      <w:szCs w:val="20"/>
                                    </w:rPr>
                                    <w:t xml:space="preserve"> (25%)</w:t>
                                  </w:r>
                                </w:p>
                              </w:tc>
                            </w:tr>
                            <w:tr w:rsidR="00D617FD" w:rsidRPr="008E5175" w14:paraId="4BFC2ED2" w14:textId="77777777" w:rsidTr="0009457F">
                              <w:trPr>
                                <w:trHeight w:val="249"/>
                                <w:jc w:val="center"/>
                              </w:trPr>
                              <w:tc>
                                <w:tcPr>
                                  <w:tcW w:w="3077" w:type="dxa"/>
                                  <w:shd w:val="clear" w:color="auto" w:fill="auto"/>
                                </w:tcPr>
                                <w:p w14:paraId="6AD460CF" w14:textId="77777777" w:rsidR="00D617FD" w:rsidRPr="000B164D" w:rsidRDefault="00D617FD" w:rsidP="0009457F">
                                  <w:pPr>
                                    <w:spacing w:before="60" w:after="60"/>
                                    <w:rPr>
                                      <w:rFonts w:eastAsia="Calibri"/>
                                      <w:sz w:val="20"/>
                                      <w:szCs w:val="20"/>
                                    </w:rPr>
                                  </w:pPr>
                                  <w:r w:rsidRPr="000B164D">
                                    <w:rPr>
                                      <w:rFonts w:eastAsia="Calibri"/>
                                      <w:sz w:val="20"/>
                                      <w:szCs w:val="20"/>
                                    </w:rPr>
                                    <w:t>Closely related Articles</w:t>
                                  </w:r>
                                </w:p>
                              </w:tc>
                              <w:tc>
                                <w:tcPr>
                                  <w:tcW w:w="2835" w:type="dxa"/>
                                  <w:shd w:val="clear" w:color="auto" w:fill="auto"/>
                                </w:tcPr>
                                <w:p w14:paraId="7092D4D7" w14:textId="3FBD28FA" w:rsidR="00D617FD" w:rsidRPr="000B164D" w:rsidRDefault="00D617FD" w:rsidP="00AF0924">
                                  <w:pPr>
                                    <w:spacing w:before="60" w:after="60"/>
                                    <w:rPr>
                                      <w:rFonts w:eastAsia="Calibri"/>
                                      <w:sz w:val="20"/>
                                      <w:szCs w:val="20"/>
                                    </w:rPr>
                                  </w:pPr>
                                  <w:r w:rsidRPr="000B164D">
                                    <w:rPr>
                                      <w:rFonts w:eastAsia="Calibri"/>
                                      <w:sz w:val="20"/>
                                      <w:szCs w:val="20"/>
                                    </w:rPr>
                                    <w:t>3</w:t>
                                  </w:r>
                                  <w:ins w:id="1852" w:author="Nasser Mustafa [2]" w:date="2018-09-17T10:00:00Z">
                                    <w:r>
                                      <w:rPr>
                                        <w:rFonts w:eastAsia="Calibri"/>
                                        <w:sz w:val="20"/>
                                        <w:szCs w:val="20"/>
                                      </w:rPr>
                                      <w:t>2</w:t>
                                    </w:r>
                                  </w:ins>
                                  <w:ins w:id="1853" w:author="Nasser Mustafa [2]" w:date="2018-09-17T11:04:00Z">
                                    <w:r>
                                      <w:rPr>
                                        <w:rFonts w:eastAsia="Calibri"/>
                                        <w:sz w:val="20"/>
                                        <w:szCs w:val="20"/>
                                      </w:rPr>
                                      <w:t>6</w:t>
                                    </w:r>
                                  </w:ins>
                                  <w:del w:id="1854" w:author="Nasser Mustafa [2]" w:date="2018-09-17T08:28:00Z">
                                    <w:r w:rsidRPr="000B164D" w:rsidDel="00E178EE">
                                      <w:rPr>
                                        <w:rFonts w:eastAsia="Calibri"/>
                                        <w:sz w:val="20"/>
                                        <w:szCs w:val="20"/>
                                      </w:rPr>
                                      <w:delText>28</w:delText>
                                    </w:r>
                                  </w:del>
                                  <w:r w:rsidRPr="000B164D">
                                    <w:rPr>
                                      <w:rFonts w:eastAsia="Calibri"/>
                                      <w:sz w:val="20"/>
                                      <w:szCs w:val="20"/>
                                    </w:rPr>
                                    <w:t xml:space="preserve"> (23%)</w:t>
                                  </w:r>
                                </w:p>
                              </w:tc>
                            </w:tr>
                            <w:tr w:rsidR="00D617FD" w:rsidRPr="008E5175" w14:paraId="66F32689" w14:textId="77777777" w:rsidTr="0009457F">
                              <w:trPr>
                                <w:trHeight w:val="249"/>
                                <w:jc w:val="center"/>
                              </w:trPr>
                              <w:tc>
                                <w:tcPr>
                                  <w:tcW w:w="3077" w:type="dxa"/>
                                  <w:shd w:val="clear" w:color="auto" w:fill="auto"/>
                                </w:tcPr>
                                <w:p w14:paraId="249D0BBA" w14:textId="77777777" w:rsidR="00D617FD" w:rsidRPr="000B164D" w:rsidRDefault="00D617FD" w:rsidP="0009457F">
                                  <w:pPr>
                                    <w:spacing w:before="60" w:after="60"/>
                                    <w:rPr>
                                      <w:rFonts w:eastAsia="Calibri"/>
                                      <w:sz w:val="20"/>
                                      <w:szCs w:val="20"/>
                                    </w:rPr>
                                  </w:pPr>
                                  <w:r w:rsidRPr="000B164D">
                                    <w:rPr>
                                      <w:rFonts w:eastAsia="Calibri"/>
                                      <w:sz w:val="20"/>
                                      <w:szCs w:val="20"/>
                                    </w:rPr>
                                    <w:t>Unrelated Articles</w:t>
                                  </w:r>
                                </w:p>
                              </w:tc>
                              <w:tc>
                                <w:tcPr>
                                  <w:tcW w:w="2835" w:type="dxa"/>
                                  <w:shd w:val="clear" w:color="auto" w:fill="auto"/>
                                </w:tcPr>
                                <w:p w14:paraId="37D7A574" w14:textId="4186DC8B" w:rsidR="00D617FD" w:rsidRPr="000B164D" w:rsidRDefault="00D617FD" w:rsidP="0009457F">
                                  <w:pPr>
                                    <w:spacing w:before="60" w:after="60"/>
                                    <w:rPr>
                                      <w:rFonts w:eastAsia="Calibri"/>
                                      <w:sz w:val="20"/>
                                      <w:szCs w:val="20"/>
                                    </w:rPr>
                                  </w:pPr>
                                  <w:r w:rsidRPr="000B164D">
                                    <w:rPr>
                                      <w:rFonts w:eastAsia="Calibri"/>
                                      <w:sz w:val="20"/>
                                      <w:szCs w:val="20"/>
                                    </w:rPr>
                                    <w:t>7</w:t>
                                  </w:r>
                                  <w:ins w:id="1855" w:author="Nasser Mustafa [2]" w:date="2018-09-17T08:29:00Z">
                                    <w:r>
                                      <w:rPr>
                                        <w:rFonts w:eastAsia="Calibri"/>
                                        <w:sz w:val="20"/>
                                        <w:szCs w:val="20"/>
                                      </w:rPr>
                                      <w:t>3</w:t>
                                    </w:r>
                                  </w:ins>
                                  <w:del w:id="1856" w:author="Nasser Mustafa [2]" w:date="2018-09-17T08:29:00Z">
                                    <w:r w:rsidRPr="000B164D" w:rsidDel="00E178EE">
                                      <w:rPr>
                                        <w:rFonts w:eastAsia="Calibri"/>
                                        <w:sz w:val="20"/>
                                        <w:szCs w:val="20"/>
                                      </w:rPr>
                                      <w:delText>4</w:delText>
                                    </w:r>
                                  </w:del>
                                  <w:ins w:id="1857" w:author="Nasser Mustafa [2]" w:date="2018-09-17T08:29:00Z">
                                    <w:r>
                                      <w:rPr>
                                        <w:rFonts w:eastAsia="Calibri"/>
                                        <w:sz w:val="20"/>
                                        <w:szCs w:val="20"/>
                                      </w:rPr>
                                      <w:t>8</w:t>
                                    </w:r>
                                  </w:ins>
                                  <w:del w:id="1858" w:author="Nasser Mustafa [2]" w:date="2018-09-17T08:29:00Z">
                                    <w:r w:rsidRPr="000B164D" w:rsidDel="00E178EE">
                                      <w:rPr>
                                        <w:rFonts w:eastAsia="Calibri"/>
                                        <w:sz w:val="20"/>
                                        <w:szCs w:val="20"/>
                                      </w:rPr>
                                      <w:delText>0</w:delText>
                                    </w:r>
                                  </w:del>
                                  <w:r w:rsidRPr="000B164D">
                                    <w:rPr>
                                      <w:rFonts w:eastAsia="Calibri"/>
                                      <w:sz w:val="20"/>
                                      <w:szCs w:val="20"/>
                                    </w:rPr>
                                    <w:t xml:space="preserve"> (52%)</w:t>
                                  </w:r>
                                </w:p>
                              </w:tc>
                            </w:tr>
                            <w:tr w:rsidR="00D617FD" w:rsidRPr="008E5175" w14:paraId="0F4F4311" w14:textId="77777777" w:rsidTr="0009457F">
                              <w:trPr>
                                <w:trHeight w:val="118"/>
                                <w:jc w:val="center"/>
                              </w:trPr>
                              <w:tc>
                                <w:tcPr>
                                  <w:tcW w:w="3077" w:type="dxa"/>
                                  <w:shd w:val="clear" w:color="auto" w:fill="auto"/>
                                </w:tcPr>
                                <w:p w14:paraId="191A35FB" w14:textId="77777777" w:rsidR="00D617FD" w:rsidRPr="000B164D" w:rsidRDefault="00D617FD" w:rsidP="0009457F">
                                  <w:pPr>
                                    <w:spacing w:before="60" w:after="60"/>
                                    <w:rPr>
                                      <w:rFonts w:eastAsia="Calibri"/>
                                      <w:b/>
                                      <w:sz w:val="20"/>
                                      <w:szCs w:val="20"/>
                                    </w:rPr>
                                  </w:pPr>
                                  <w:r w:rsidRPr="000B164D">
                                    <w:rPr>
                                      <w:rFonts w:eastAsia="Calibri"/>
                                      <w:b/>
                                      <w:sz w:val="20"/>
                                      <w:szCs w:val="20"/>
                                    </w:rPr>
                                    <w:t>Total</w:t>
                                  </w:r>
                                </w:p>
                              </w:tc>
                              <w:tc>
                                <w:tcPr>
                                  <w:tcW w:w="2835" w:type="dxa"/>
                                  <w:shd w:val="clear" w:color="auto" w:fill="auto"/>
                                </w:tcPr>
                                <w:p w14:paraId="1D959A5A" w14:textId="77777777" w:rsidR="00D617FD" w:rsidRPr="000B164D" w:rsidRDefault="00D617FD" w:rsidP="0009457F">
                                  <w:pPr>
                                    <w:spacing w:before="60" w:after="60"/>
                                    <w:rPr>
                                      <w:rFonts w:eastAsia="Calibri"/>
                                      <w:b/>
                                      <w:sz w:val="20"/>
                                      <w:szCs w:val="20"/>
                                    </w:rPr>
                                  </w:pPr>
                                  <w:r w:rsidRPr="000B164D">
                                    <w:rPr>
                                      <w:rFonts w:eastAsia="Calibri"/>
                                      <w:b/>
                                      <w:sz w:val="20"/>
                                      <w:szCs w:val="20"/>
                                    </w:rPr>
                                    <w:t>1421 (100%)</w:t>
                                  </w:r>
                                </w:p>
                              </w:tc>
                            </w:tr>
                          </w:tbl>
                          <w:p w14:paraId="6ECCAAE1" w14:textId="77777777" w:rsidR="00D617FD" w:rsidRDefault="00D617FD" w:rsidP="004D5BB5">
                            <w: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8CCF79" id="Text Box 49" o:spid="_x0000_s1030" type="#_x0000_t202" style="position:absolute;left:0;text-align:left;margin-left:0;margin-top:427.2pt;width:363.6pt;height:126.7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" stroked="f">
                <v:textbox>
                  <w:txbxContent>
                    <w:p w14:paraId="0DDADC9B" w14:textId="1C568431" w:rsidR="00D617FD" w:rsidRPr="000B164D" w:rsidRDefault="00D617FD" w:rsidP="004D5BB5">
                      <w:pPr>
                        <w:pStyle w:val="Caption"/>
                        <w:rPr>
                          <w:sz w:val="20"/>
                          <w:szCs w:val="20"/>
                        </w:rPr>
                      </w:pPr>
                      <w:bookmarkStart w:id="1859" w:name="_Ref463203900"/>
                      <w:bookmarkStart w:id="1860" w:name="_Toc525723623"/>
                      <w:r w:rsidRPr="000B164D">
                        <w:rPr>
                          <w:sz w:val="20"/>
                          <w:szCs w:val="20"/>
                        </w:rPr>
                        <w:t xml:space="preserve">Table </w:t>
                      </w:r>
                      <w:r w:rsidRPr="000B164D">
                        <w:rPr>
                          <w:sz w:val="20"/>
                          <w:szCs w:val="20"/>
                        </w:rPr>
                        <w:fldChar w:fldCharType="begin"/>
                      </w:r>
                      <w:r w:rsidRPr="000B164D">
                        <w:rPr>
                          <w:sz w:val="20"/>
                          <w:szCs w:val="20"/>
                        </w:rPr>
                        <w:instrText xml:space="preserve"> SEQ Table \* ARABIC </w:instrText>
                      </w:r>
                      <w:r w:rsidRPr="000B164D">
                        <w:rPr>
                          <w:sz w:val="20"/>
                          <w:szCs w:val="20"/>
                        </w:rPr>
                        <w:fldChar w:fldCharType="separate"/>
                      </w:r>
                      <w:r>
                        <w:rPr>
                          <w:noProof/>
                          <w:sz w:val="20"/>
                          <w:szCs w:val="20"/>
                        </w:rPr>
                        <w:t>4</w:t>
                      </w:r>
                      <w:r w:rsidRPr="000B164D">
                        <w:rPr>
                          <w:sz w:val="20"/>
                          <w:szCs w:val="20"/>
                        </w:rPr>
                        <w:fldChar w:fldCharType="end"/>
                      </w:r>
                      <w:bookmarkEnd w:id="1859"/>
                      <w:r w:rsidRPr="000B164D">
                        <w:rPr>
                          <w:noProof/>
                          <w:sz w:val="20"/>
                          <w:szCs w:val="20"/>
                        </w:rPr>
                        <w:t>: Number of</w:t>
                      </w:r>
                      <w:r>
                        <w:rPr>
                          <w:noProof/>
                          <w:sz w:val="20"/>
                          <w:szCs w:val="20"/>
                        </w:rPr>
                        <w:t xml:space="preserve"> </w:t>
                      </w:r>
                      <w:r w:rsidRPr="000B164D">
                        <w:rPr>
                          <w:noProof/>
                          <w:sz w:val="20"/>
                          <w:szCs w:val="20"/>
                        </w:rPr>
                        <w:t>retrieved traceability articles</w:t>
                      </w:r>
                      <w:bookmarkEnd w:id="1860"/>
                    </w:p>
                    <w:tbl>
                      <w:tblPr>
                        <w:tblW w:w="5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7"/>
                        <w:gridCol w:w="2835"/>
                      </w:tblGrid>
                      <w:tr w:rsidR="00D617FD" w:rsidRPr="008E5175" w14:paraId="5B9547F5" w14:textId="77777777" w:rsidTr="0009457F">
                        <w:trPr>
                          <w:trHeight w:val="249"/>
                          <w:jc w:val="center"/>
                        </w:trPr>
                        <w:tc>
                          <w:tcPr>
                            <w:tcW w:w="3077" w:type="dxa"/>
                            <w:shd w:val="clear" w:color="auto" w:fill="auto"/>
                          </w:tcPr>
                          <w:p w14:paraId="204DDBA9" w14:textId="77777777" w:rsidR="00D617FD" w:rsidRPr="000B164D" w:rsidRDefault="00D617FD" w:rsidP="0009457F">
                            <w:pPr>
                              <w:spacing w:before="60" w:after="60"/>
                              <w:rPr>
                                <w:rFonts w:eastAsia="Calibri"/>
                                <w:b/>
                                <w:sz w:val="20"/>
                                <w:szCs w:val="20"/>
                              </w:rPr>
                            </w:pPr>
                            <w:r w:rsidRPr="000B164D">
                              <w:rPr>
                                <w:rFonts w:eastAsia="Calibri"/>
                                <w:b/>
                                <w:sz w:val="20"/>
                                <w:szCs w:val="20"/>
                              </w:rPr>
                              <w:t xml:space="preserve">Title </w:t>
                            </w:r>
                          </w:p>
                        </w:tc>
                        <w:tc>
                          <w:tcPr>
                            <w:tcW w:w="2835" w:type="dxa"/>
                            <w:shd w:val="clear" w:color="auto" w:fill="auto"/>
                          </w:tcPr>
                          <w:p w14:paraId="65F0A275" w14:textId="77777777" w:rsidR="00D617FD" w:rsidRPr="000B164D" w:rsidRDefault="00D617FD" w:rsidP="0009457F">
                            <w:pPr>
                              <w:spacing w:before="60" w:after="60"/>
                              <w:rPr>
                                <w:rFonts w:eastAsia="Calibri"/>
                                <w:b/>
                                <w:sz w:val="20"/>
                                <w:szCs w:val="20"/>
                              </w:rPr>
                            </w:pPr>
                            <w:r w:rsidRPr="000B164D">
                              <w:rPr>
                                <w:rFonts w:eastAsia="Calibri"/>
                                <w:b/>
                                <w:sz w:val="20"/>
                                <w:szCs w:val="20"/>
                              </w:rPr>
                              <w:t>Number of articles</w:t>
                            </w:r>
                          </w:p>
                        </w:tc>
                      </w:tr>
                      <w:tr w:rsidR="00D617FD" w:rsidRPr="008E5175" w14:paraId="12F8B8C0" w14:textId="77777777" w:rsidTr="0009457F">
                        <w:trPr>
                          <w:trHeight w:val="249"/>
                          <w:jc w:val="center"/>
                        </w:trPr>
                        <w:tc>
                          <w:tcPr>
                            <w:tcW w:w="3077" w:type="dxa"/>
                            <w:shd w:val="clear" w:color="auto" w:fill="auto"/>
                          </w:tcPr>
                          <w:p w14:paraId="08F65999" w14:textId="77777777" w:rsidR="00D617FD" w:rsidRPr="000B164D" w:rsidRDefault="00D617FD" w:rsidP="0009457F">
                            <w:pPr>
                              <w:spacing w:before="60" w:after="60"/>
                              <w:rPr>
                                <w:rFonts w:eastAsia="Calibri"/>
                                <w:sz w:val="20"/>
                                <w:szCs w:val="20"/>
                              </w:rPr>
                            </w:pPr>
                            <w:r w:rsidRPr="000B164D">
                              <w:rPr>
                                <w:rFonts w:eastAsia="Calibri"/>
                                <w:sz w:val="20"/>
                                <w:szCs w:val="20"/>
                              </w:rPr>
                              <w:t>Duplicate Articles</w:t>
                            </w:r>
                          </w:p>
                        </w:tc>
                        <w:tc>
                          <w:tcPr>
                            <w:tcW w:w="2835" w:type="dxa"/>
                            <w:shd w:val="clear" w:color="auto" w:fill="auto"/>
                          </w:tcPr>
                          <w:p w14:paraId="6DD80305" w14:textId="64ED1261" w:rsidR="00D617FD" w:rsidRPr="000B164D" w:rsidRDefault="00D617FD" w:rsidP="0009457F">
                            <w:pPr>
                              <w:spacing w:before="60" w:after="60"/>
                              <w:rPr>
                                <w:rFonts w:eastAsia="Calibri"/>
                                <w:sz w:val="20"/>
                                <w:szCs w:val="20"/>
                              </w:rPr>
                            </w:pPr>
                            <w:r w:rsidRPr="000B164D">
                              <w:rPr>
                                <w:rFonts w:eastAsia="Calibri"/>
                                <w:sz w:val="20"/>
                                <w:szCs w:val="20"/>
                              </w:rPr>
                              <w:t>35</w:t>
                            </w:r>
                            <w:ins w:id="1861" w:author="Nasser Mustafa [2]" w:date="2018-09-17T11:06:00Z">
                              <w:r>
                                <w:rPr>
                                  <w:rFonts w:eastAsia="Calibri"/>
                                  <w:sz w:val="20"/>
                                  <w:szCs w:val="20"/>
                                </w:rPr>
                                <w:t>7</w:t>
                              </w:r>
                            </w:ins>
                            <w:del w:id="1862" w:author="Nasser Mustafa [2]" w:date="2018-09-17T10:01:00Z">
                              <w:r w:rsidRPr="000B164D" w:rsidDel="00AF0924">
                                <w:rPr>
                                  <w:rFonts w:eastAsia="Calibri"/>
                                  <w:sz w:val="20"/>
                                  <w:szCs w:val="20"/>
                                </w:rPr>
                                <w:delText>3</w:delText>
                              </w:r>
                            </w:del>
                            <w:r w:rsidRPr="000B164D">
                              <w:rPr>
                                <w:rFonts w:eastAsia="Calibri"/>
                                <w:sz w:val="20"/>
                                <w:szCs w:val="20"/>
                              </w:rPr>
                              <w:t xml:space="preserve"> (25%)</w:t>
                            </w:r>
                          </w:p>
                        </w:tc>
                      </w:tr>
                      <w:tr w:rsidR="00D617FD" w:rsidRPr="008E5175" w14:paraId="4BFC2ED2" w14:textId="77777777" w:rsidTr="0009457F">
                        <w:trPr>
                          <w:trHeight w:val="249"/>
                          <w:jc w:val="center"/>
                        </w:trPr>
                        <w:tc>
                          <w:tcPr>
                            <w:tcW w:w="3077" w:type="dxa"/>
                            <w:shd w:val="clear" w:color="auto" w:fill="auto"/>
                          </w:tcPr>
                          <w:p w14:paraId="6AD460CF" w14:textId="77777777" w:rsidR="00D617FD" w:rsidRPr="000B164D" w:rsidRDefault="00D617FD" w:rsidP="0009457F">
                            <w:pPr>
                              <w:spacing w:before="60" w:after="60"/>
                              <w:rPr>
                                <w:rFonts w:eastAsia="Calibri"/>
                                <w:sz w:val="20"/>
                                <w:szCs w:val="20"/>
                              </w:rPr>
                            </w:pPr>
                            <w:r w:rsidRPr="000B164D">
                              <w:rPr>
                                <w:rFonts w:eastAsia="Calibri"/>
                                <w:sz w:val="20"/>
                                <w:szCs w:val="20"/>
                              </w:rPr>
                              <w:t>Closely related Articles</w:t>
                            </w:r>
                          </w:p>
                        </w:tc>
                        <w:tc>
                          <w:tcPr>
                            <w:tcW w:w="2835" w:type="dxa"/>
                            <w:shd w:val="clear" w:color="auto" w:fill="auto"/>
                          </w:tcPr>
                          <w:p w14:paraId="7092D4D7" w14:textId="3FBD28FA" w:rsidR="00D617FD" w:rsidRPr="000B164D" w:rsidRDefault="00D617FD" w:rsidP="00AF0924">
                            <w:pPr>
                              <w:spacing w:before="60" w:after="60"/>
                              <w:rPr>
                                <w:rFonts w:eastAsia="Calibri"/>
                                <w:sz w:val="20"/>
                                <w:szCs w:val="20"/>
                              </w:rPr>
                            </w:pPr>
                            <w:r w:rsidRPr="000B164D">
                              <w:rPr>
                                <w:rFonts w:eastAsia="Calibri"/>
                                <w:sz w:val="20"/>
                                <w:szCs w:val="20"/>
                              </w:rPr>
                              <w:t>3</w:t>
                            </w:r>
                            <w:ins w:id="1863" w:author="Nasser Mustafa [2]" w:date="2018-09-17T10:00:00Z">
                              <w:r>
                                <w:rPr>
                                  <w:rFonts w:eastAsia="Calibri"/>
                                  <w:sz w:val="20"/>
                                  <w:szCs w:val="20"/>
                                </w:rPr>
                                <w:t>2</w:t>
                              </w:r>
                            </w:ins>
                            <w:ins w:id="1864" w:author="Nasser Mustafa [2]" w:date="2018-09-17T11:04:00Z">
                              <w:r>
                                <w:rPr>
                                  <w:rFonts w:eastAsia="Calibri"/>
                                  <w:sz w:val="20"/>
                                  <w:szCs w:val="20"/>
                                </w:rPr>
                                <w:t>6</w:t>
                              </w:r>
                            </w:ins>
                            <w:del w:id="1865" w:author="Nasser Mustafa [2]" w:date="2018-09-17T08:28:00Z">
                              <w:r w:rsidRPr="000B164D" w:rsidDel="00E178EE">
                                <w:rPr>
                                  <w:rFonts w:eastAsia="Calibri"/>
                                  <w:sz w:val="20"/>
                                  <w:szCs w:val="20"/>
                                </w:rPr>
                                <w:delText>28</w:delText>
                              </w:r>
                            </w:del>
                            <w:r w:rsidRPr="000B164D">
                              <w:rPr>
                                <w:rFonts w:eastAsia="Calibri"/>
                                <w:sz w:val="20"/>
                                <w:szCs w:val="20"/>
                              </w:rPr>
                              <w:t xml:space="preserve"> (23%)</w:t>
                            </w:r>
                          </w:p>
                        </w:tc>
                      </w:tr>
                      <w:tr w:rsidR="00D617FD" w:rsidRPr="008E5175" w14:paraId="66F32689" w14:textId="77777777" w:rsidTr="0009457F">
                        <w:trPr>
                          <w:trHeight w:val="249"/>
                          <w:jc w:val="center"/>
                        </w:trPr>
                        <w:tc>
                          <w:tcPr>
                            <w:tcW w:w="3077" w:type="dxa"/>
                            <w:shd w:val="clear" w:color="auto" w:fill="auto"/>
                          </w:tcPr>
                          <w:p w14:paraId="249D0BBA" w14:textId="77777777" w:rsidR="00D617FD" w:rsidRPr="000B164D" w:rsidRDefault="00D617FD" w:rsidP="0009457F">
                            <w:pPr>
                              <w:spacing w:before="60" w:after="60"/>
                              <w:rPr>
                                <w:rFonts w:eastAsia="Calibri"/>
                                <w:sz w:val="20"/>
                                <w:szCs w:val="20"/>
                              </w:rPr>
                            </w:pPr>
                            <w:r w:rsidRPr="000B164D">
                              <w:rPr>
                                <w:rFonts w:eastAsia="Calibri"/>
                                <w:sz w:val="20"/>
                                <w:szCs w:val="20"/>
                              </w:rPr>
                              <w:t>Unrelated Articles</w:t>
                            </w:r>
                          </w:p>
                        </w:tc>
                        <w:tc>
                          <w:tcPr>
                            <w:tcW w:w="2835" w:type="dxa"/>
                            <w:shd w:val="clear" w:color="auto" w:fill="auto"/>
                          </w:tcPr>
                          <w:p w14:paraId="37D7A574" w14:textId="4186DC8B" w:rsidR="00D617FD" w:rsidRPr="000B164D" w:rsidRDefault="00D617FD" w:rsidP="0009457F">
                            <w:pPr>
                              <w:spacing w:before="60" w:after="60"/>
                              <w:rPr>
                                <w:rFonts w:eastAsia="Calibri"/>
                                <w:sz w:val="20"/>
                                <w:szCs w:val="20"/>
                              </w:rPr>
                            </w:pPr>
                            <w:r w:rsidRPr="000B164D">
                              <w:rPr>
                                <w:rFonts w:eastAsia="Calibri"/>
                                <w:sz w:val="20"/>
                                <w:szCs w:val="20"/>
                              </w:rPr>
                              <w:t>7</w:t>
                            </w:r>
                            <w:ins w:id="1866" w:author="Nasser Mustafa [2]" w:date="2018-09-17T08:29:00Z">
                              <w:r>
                                <w:rPr>
                                  <w:rFonts w:eastAsia="Calibri"/>
                                  <w:sz w:val="20"/>
                                  <w:szCs w:val="20"/>
                                </w:rPr>
                                <w:t>3</w:t>
                              </w:r>
                            </w:ins>
                            <w:del w:id="1867" w:author="Nasser Mustafa [2]" w:date="2018-09-17T08:29:00Z">
                              <w:r w:rsidRPr="000B164D" w:rsidDel="00E178EE">
                                <w:rPr>
                                  <w:rFonts w:eastAsia="Calibri"/>
                                  <w:sz w:val="20"/>
                                  <w:szCs w:val="20"/>
                                </w:rPr>
                                <w:delText>4</w:delText>
                              </w:r>
                            </w:del>
                            <w:ins w:id="1868" w:author="Nasser Mustafa [2]" w:date="2018-09-17T08:29:00Z">
                              <w:r>
                                <w:rPr>
                                  <w:rFonts w:eastAsia="Calibri"/>
                                  <w:sz w:val="20"/>
                                  <w:szCs w:val="20"/>
                                </w:rPr>
                                <w:t>8</w:t>
                              </w:r>
                            </w:ins>
                            <w:del w:id="1869" w:author="Nasser Mustafa [2]" w:date="2018-09-17T08:29:00Z">
                              <w:r w:rsidRPr="000B164D" w:rsidDel="00E178EE">
                                <w:rPr>
                                  <w:rFonts w:eastAsia="Calibri"/>
                                  <w:sz w:val="20"/>
                                  <w:szCs w:val="20"/>
                                </w:rPr>
                                <w:delText>0</w:delText>
                              </w:r>
                            </w:del>
                            <w:r w:rsidRPr="000B164D">
                              <w:rPr>
                                <w:rFonts w:eastAsia="Calibri"/>
                                <w:sz w:val="20"/>
                                <w:szCs w:val="20"/>
                              </w:rPr>
                              <w:t xml:space="preserve"> (52%)</w:t>
                            </w:r>
                          </w:p>
                        </w:tc>
                      </w:tr>
                      <w:tr w:rsidR="00D617FD" w:rsidRPr="008E5175" w14:paraId="0F4F4311" w14:textId="77777777" w:rsidTr="0009457F">
                        <w:trPr>
                          <w:trHeight w:val="118"/>
                          <w:jc w:val="center"/>
                        </w:trPr>
                        <w:tc>
                          <w:tcPr>
                            <w:tcW w:w="3077" w:type="dxa"/>
                            <w:shd w:val="clear" w:color="auto" w:fill="auto"/>
                          </w:tcPr>
                          <w:p w14:paraId="191A35FB" w14:textId="77777777" w:rsidR="00D617FD" w:rsidRPr="000B164D" w:rsidRDefault="00D617FD" w:rsidP="0009457F">
                            <w:pPr>
                              <w:spacing w:before="60" w:after="60"/>
                              <w:rPr>
                                <w:rFonts w:eastAsia="Calibri"/>
                                <w:b/>
                                <w:sz w:val="20"/>
                                <w:szCs w:val="20"/>
                              </w:rPr>
                            </w:pPr>
                            <w:r w:rsidRPr="000B164D">
                              <w:rPr>
                                <w:rFonts w:eastAsia="Calibri"/>
                                <w:b/>
                                <w:sz w:val="20"/>
                                <w:szCs w:val="20"/>
                              </w:rPr>
                              <w:t>Total</w:t>
                            </w:r>
                          </w:p>
                        </w:tc>
                        <w:tc>
                          <w:tcPr>
                            <w:tcW w:w="2835" w:type="dxa"/>
                            <w:shd w:val="clear" w:color="auto" w:fill="auto"/>
                          </w:tcPr>
                          <w:p w14:paraId="1D959A5A" w14:textId="77777777" w:rsidR="00D617FD" w:rsidRPr="000B164D" w:rsidRDefault="00D617FD" w:rsidP="0009457F">
                            <w:pPr>
                              <w:spacing w:before="60" w:after="60"/>
                              <w:rPr>
                                <w:rFonts w:eastAsia="Calibri"/>
                                <w:b/>
                                <w:sz w:val="20"/>
                                <w:szCs w:val="20"/>
                              </w:rPr>
                            </w:pPr>
                            <w:r w:rsidRPr="000B164D">
                              <w:rPr>
                                <w:rFonts w:eastAsia="Calibri"/>
                                <w:b/>
                                <w:sz w:val="20"/>
                                <w:szCs w:val="20"/>
                              </w:rPr>
                              <w:t>1421 (100%)</w:t>
                            </w:r>
                          </w:p>
                        </w:tc>
                      </w:tr>
                    </w:tbl>
                    <w:p w14:paraId="6ECCAAE1" w14:textId="77777777" w:rsidR="00D617FD" w:rsidRDefault="00D617FD" w:rsidP="004D5BB5">
                      <w:r>
                        <w:t xml:space="preserve"> </w:t>
                      </w:r>
                    </w:p>
                  </w:txbxContent>
                </v:textbox>
                <w10:wrap type="topAndBottom" anchorx="margin" anchory="margin"/>
              </v:shape>
            </w:pict>
          </mc:Fallback>
        </mc:AlternateContent>
      </w:r>
      <w:r w:rsidR="00B97147" w:rsidRPr="00C67C7F">
        <w:rPr>
          <w:rFonts w:ascii="Times New Roman" w:hAnsi="Times New Roman"/>
        </w:rPr>
        <w:fldChar w:fldCharType="begin"/>
      </w:r>
      <w:r w:rsidR="00B97147" w:rsidRPr="00C67C7F">
        <w:rPr>
          <w:rFonts w:ascii="Times New Roman" w:hAnsi="Times New Roman"/>
        </w:rPr>
        <w:instrText xml:space="preserve"> REF _Ref463203421 \h  \* MERGEFORMAT </w:instrText>
      </w:r>
      <w:r w:rsidR="00B97147" w:rsidRPr="00C67C7F">
        <w:rPr>
          <w:rFonts w:ascii="Times New Roman" w:hAnsi="Times New Roman"/>
        </w:rPr>
      </w:r>
      <w:r w:rsidR="00B97147" w:rsidRPr="00C67C7F">
        <w:rPr>
          <w:rFonts w:ascii="Times New Roman" w:hAnsi="Times New Roman"/>
        </w:rPr>
        <w:fldChar w:fldCharType="separate"/>
      </w:r>
      <w:ins w:id="1870" w:author="Nasser Mustafa [2]" w:date="2018-09-26T11:08:00Z">
        <w:r w:rsidR="00047800" w:rsidRPr="00047800">
          <w:rPr>
            <w:rFonts w:ascii="Times New Roman" w:hAnsi="Times New Roman"/>
            <w:rPrChange w:id="1871" w:author="Nasser Mustafa [2]" w:date="2018-09-26T11:08:00Z">
              <w:rPr>
                <w:sz w:val="20"/>
                <w:szCs w:val="20"/>
              </w:rPr>
            </w:rPrChange>
          </w:rPr>
          <w:t xml:space="preserve">Table </w:t>
        </w:r>
        <w:r w:rsidR="00047800" w:rsidRPr="00047800">
          <w:rPr>
            <w:rFonts w:ascii="Times New Roman" w:hAnsi="Times New Roman"/>
            <w:noProof/>
            <w:rPrChange w:id="1872" w:author="Nasser Mustafa [2]" w:date="2018-09-26T11:08:00Z">
              <w:rPr>
                <w:noProof/>
                <w:sz w:val="20"/>
                <w:szCs w:val="20"/>
              </w:rPr>
            </w:rPrChange>
          </w:rPr>
          <w:t>3</w:t>
        </w:r>
      </w:ins>
      <w:del w:id="1873" w:author="Nasser Mustafa [2]" w:date="2018-09-19T14:47:00Z">
        <w:r w:rsidR="00C779F7" w:rsidRPr="00F62C1C" w:rsidDel="00740534">
          <w:rPr>
            <w:rFonts w:ascii="Times New Roman" w:hAnsi="Times New Roman"/>
          </w:rPr>
          <w:delText xml:space="preserve">Table </w:delText>
        </w:r>
        <w:r w:rsidR="00C779F7" w:rsidRPr="00F62C1C" w:rsidDel="00740534">
          <w:rPr>
            <w:rFonts w:ascii="Times New Roman" w:hAnsi="Times New Roman"/>
            <w:noProof/>
          </w:rPr>
          <w:delText>3</w:delText>
        </w:r>
      </w:del>
      <w:r w:rsidR="00B97147" w:rsidRPr="00C67C7F">
        <w:rPr>
          <w:rFonts w:ascii="Times New Roman" w:hAnsi="Times New Roman"/>
        </w:rPr>
        <w:fldChar w:fldCharType="end"/>
      </w:r>
      <w:r w:rsidR="00B97147" w:rsidRPr="00C67C7F">
        <w:rPr>
          <w:rFonts w:ascii="Times New Roman" w:hAnsi="Times New Roman"/>
        </w:rPr>
        <w:t xml:space="preserve"> shows the number and percentage of the publications that we found in each corresponding library. We applied a sequence of filtering steps to get the required articles. First, we merged all search results into one Excel file, the total number of articles was 1421. Second, we used the built-in-Excel functionalities to sort and remove the duplicate articles among all libraries based on the article’s title. We found and removed </w:t>
      </w:r>
      <w:del w:id="1874" w:author="Nasser Mustafa [2]" w:date="2018-09-17T10:02:00Z">
        <w:r w:rsidR="00B97147" w:rsidRPr="00C67C7F" w:rsidDel="00AF0924">
          <w:rPr>
            <w:rFonts w:ascii="Times New Roman" w:hAnsi="Times New Roman"/>
          </w:rPr>
          <w:delText>353</w:delText>
        </w:r>
      </w:del>
      <w:ins w:id="1875" w:author="Nasser Mustafa [2]" w:date="2018-09-17T10:02:00Z">
        <w:r w:rsidR="00AF0924">
          <w:rPr>
            <w:rFonts w:ascii="Times New Roman" w:hAnsi="Times New Roman"/>
          </w:rPr>
          <w:t>35</w:t>
        </w:r>
      </w:ins>
      <w:ins w:id="1876" w:author="Nasser Mustafa [2]" w:date="2018-09-17T11:06:00Z">
        <w:r w:rsidR="004F1BC9">
          <w:rPr>
            <w:rFonts w:ascii="Times New Roman" w:hAnsi="Times New Roman"/>
          </w:rPr>
          <w:t>7</w:t>
        </w:r>
      </w:ins>
      <w:ins w:id="1877" w:author="Nasser Mustafa [2]" w:date="2018-09-17T11:07:00Z">
        <w:r w:rsidR="00837BC9">
          <w:rPr>
            <w:rFonts w:ascii="Times New Roman" w:hAnsi="Times New Roman"/>
          </w:rPr>
          <w:t xml:space="preserve"> </w:t>
        </w:r>
      </w:ins>
      <w:del w:id="1878" w:author="Nasser Mustafa [2]" w:date="2018-09-21T19:47:00Z">
        <w:r w:rsidR="00B97147" w:rsidRPr="00C67C7F" w:rsidDel="00ED4C3F">
          <w:rPr>
            <w:rFonts w:ascii="Times New Roman" w:hAnsi="Times New Roman"/>
          </w:rPr>
          <w:delText xml:space="preserve"> </w:delText>
        </w:r>
      </w:del>
      <w:r w:rsidR="00B97147" w:rsidRPr="00C67C7F">
        <w:rPr>
          <w:rFonts w:ascii="Times New Roman" w:hAnsi="Times New Roman"/>
        </w:rPr>
        <w:t xml:space="preserve">duplicates. </w:t>
      </w:r>
      <w:r w:rsidR="00B97147" w:rsidRPr="00C67C7F">
        <w:rPr>
          <w:rFonts w:ascii="Times New Roman" w:hAnsi="Times New Roman"/>
          <w:lang w:val="en-CA"/>
        </w:rPr>
        <w:t xml:space="preserve">Third, we read the title and abstract of the </w:t>
      </w:r>
      <w:r w:rsidR="00B97147" w:rsidRPr="00C67C7F">
        <w:rPr>
          <w:rFonts w:ascii="Times New Roman" w:hAnsi="Times New Roman"/>
        </w:rPr>
        <w:t>remaining 10</w:t>
      </w:r>
      <w:r w:rsidR="00B97147" w:rsidRPr="00C67C7F">
        <w:rPr>
          <w:rFonts w:ascii="Times New Roman" w:hAnsi="Times New Roman"/>
          <w:lang w:val="en-CA"/>
        </w:rPr>
        <w:t xml:space="preserve">68 papers to </w:t>
      </w:r>
      <w:r w:rsidR="00B97147" w:rsidRPr="00C67C7F">
        <w:rPr>
          <w:rFonts w:ascii="Times New Roman" w:hAnsi="Times New Roman"/>
        </w:rPr>
        <w:t xml:space="preserve">find the articles that discuss traceability in the context of </w:t>
      </w:r>
      <w:del w:id="1879" w:author="Yvan Labiche" w:date="2018-09-07T20:55:00Z">
        <w:r w:rsidR="00B97147" w:rsidRPr="00C67C7F" w:rsidDel="00E078F1">
          <w:rPr>
            <w:rFonts w:ascii="Times New Roman" w:hAnsi="Times New Roman"/>
          </w:rPr>
          <w:delText>SWE</w:delText>
        </w:r>
      </w:del>
      <w:ins w:id="1880" w:author="Yvan Labiche" w:date="2018-09-07T20:55:00Z">
        <w:r w:rsidR="00E078F1">
          <w:rPr>
            <w:rFonts w:ascii="Times New Roman" w:hAnsi="Times New Roman"/>
          </w:rPr>
          <w:t>Software Engineering</w:t>
        </w:r>
      </w:ins>
      <w:r w:rsidR="00B97147" w:rsidRPr="00C67C7F">
        <w:rPr>
          <w:rFonts w:ascii="Times New Roman" w:hAnsi="Times New Roman"/>
        </w:rPr>
        <w:t xml:space="preserve"> or </w:t>
      </w:r>
      <w:r w:rsidR="008D1DF9">
        <w:rPr>
          <w:rFonts w:ascii="Times New Roman" w:hAnsi="Times New Roman"/>
        </w:rPr>
        <w:t>Systems Engineering</w:t>
      </w:r>
      <w:r w:rsidR="00B97147" w:rsidRPr="00C67C7F">
        <w:rPr>
          <w:rFonts w:ascii="Times New Roman" w:hAnsi="Times New Roman"/>
        </w:rPr>
        <w:t xml:space="preserve">. Using our inclusion/exclusion criteria, we found </w:t>
      </w:r>
      <w:del w:id="1881" w:author="Nasser Mustafa [2]" w:date="2018-09-17T08:28:00Z">
        <w:r w:rsidR="00B97147" w:rsidRPr="00C67C7F" w:rsidDel="00E178EE">
          <w:rPr>
            <w:rFonts w:ascii="Times New Roman" w:hAnsi="Times New Roman"/>
          </w:rPr>
          <w:delText xml:space="preserve">328 </w:delText>
        </w:r>
      </w:del>
      <w:ins w:id="1882" w:author="Nasser Mustafa [2]" w:date="2018-09-17T10:03:00Z">
        <w:r w:rsidR="004F1BC9">
          <w:rPr>
            <w:rFonts w:ascii="Times New Roman" w:hAnsi="Times New Roman"/>
          </w:rPr>
          <w:t>32</w:t>
        </w:r>
      </w:ins>
      <w:ins w:id="1883" w:author="Nasser Mustafa [2]" w:date="2018-09-17T11:04:00Z">
        <w:r w:rsidR="004F1BC9">
          <w:rPr>
            <w:rFonts w:ascii="Times New Roman" w:hAnsi="Times New Roman"/>
          </w:rPr>
          <w:t>6</w:t>
        </w:r>
      </w:ins>
      <w:ins w:id="1884" w:author="Nasser Mustafa [2]" w:date="2018-09-17T08:28:00Z">
        <w:r w:rsidR="00E178EE" w:rsidRPr="00C67C7F">
          <w:rPr>
            <w:rFonts w:ascii="Times New Roman" w:hAnsi="Times New Roman"/>
          </w:rPr>
          <w:t xml:space="preserve"> </w:t>
        </w:r>
      </w:ins>
      <w:r w:rsidR="00B97147" w:rsidRPr="00C67C7F">
        <w:rPr>
          <w:rFonts w:ascii="Times New Roman" w:hAnsi="Times New Roman"/>
        </w:rPr>
        <w:t xml:space="preserve">articles were closely related </w:t>
      </w:r>
      <w:r w:rsidR="00B97147" w:rsidRPr="00C67C7F">
        <w:rPr>
          <w:rFonts w:ascii="Times New Roman" w:hAnsi="Times New Roman"/>
          <w:lang w:val="en-CA"/>
        </w:rPr>
        <w:t xml:space="preserve">to the </w:t>
      </w:r>
      <w:r w:rsidR="00B97147" w:rsidRPr="00C67C7F">
        <w:rPr>
          <w:rFonts w:ascii="Times New Roman" w:hAnsi="Times New Roman"/>
        </w:rPr>
        <w:t xml:space="preserve">scope of our study, we found out </w:t>
      </w:r>
      <w:del w:id="1885" w:author="Nasser Mustafa [2]" w:date="2018-09-17T08:29:00Z">
        <w:r w:rsidR="00B97147" w:rsidRPr="00C67C7F" w:rsidDel="00E178EE">
          <w:rPr>
            <w:rFonts w:ascii="Times New Roman" w:hAnsi="Times New Roman"/>
          </w:rPr>
          <w:delText xml:space="preserve">740 </w:delText>
        </w:r>
      </w:del>
      <w:ins w:id="1886" w:author="Nasser Mustafa [2]" w:date="2018-09-17T08:29:00Z">
        <w:r w:rsidR="00E178EE" w:rsidRPr="00C67C7F">
          <w:rPr>
            <w:rFonts w:ascii="Times New Roman" w:hAnsi="Times New Roman"/>
          </w:rPr>
          <w:t>7</w:t>
        </w:r>
        <w:r w:rsidR="00E178EE">
          <w:rPr>
            <w:rFonts w:ascii="Times New Roman" w:hAnsi="Times New Roman"/>
          </w:rPr>
          <w:t>38</w:t>
        </w:r>
        <w:r w:rsidR="00E178EE" w:rsidRPr="00C67C7F">
          <w:rPr>
            <w:rFonts w:ascii="Times New Roman" w:hAnsi="Times New Roman"/>
          </w:rPr>
          <w:t xml:space="preserve"> </w:t>
        </w:r>
      </w:ins>
      <w:r w:rsidR="00B97147" w:rsidRPr="00C67C7F">
        <w:rPr>
          <w:rFonts w:ascii="Times New Roman" w:hAnsi="Times New Roman"/>
        </w:rPr>
        <w:t xml:space="preserve">articles were discussing traceability in other disciplines such as chemistry and agriculture (see </w:t>
      </w:r>
      <w:r w:rsidR="00B97147" w:rsidRPr="00C67C7F">
        <w:rPr>
          <w:rFonts w:ascii="Times New Roman" w:hAnsi="Times New Roman"/>
        </w:rPr>
        <w:fldChar w:fldCharType="begin"/>
      </w:r>
      <w:r w:rsidR="00B97147" w:rsidRPr="00C67C7F">
        <w:rPr>
          <w:rFonts w:ascii="Times New Roman" w:hAnsi="Times New Roman"/>
        </w:rPr>
        <w:instrText xml:space="preserve"> REF _Ref463203900 \h  \* MERGEFORMAT </w:instrText>
      </w:r>
      <w:r w:rsidR="00B97147" w:rsidRPr="00C67C7F">
        <w:rPr>
          <w:rFonts w:ascii="Times New Roman" w:hAnsi="Times New Roman"/>
        </w:rPr>
      </w:r>
      <w:r w:rsidR="00B97147" w:rsidRPr="00C67C7F">
        <w:rPr>
          <w:rFonts w:ascii="Times New Roman" w:hAnsi="Times New Roman"/>
        </w:rPr>
        <w:fldChar w:fldCharType="separate"/>
      </w:r>
      <w:ins w:id="1887" w:author="Nasser Mustafa [2]" w:date="2018-09-26T11:08:00Z">
        <w:r w:rsidR="00047800" w:rsidRPr="00047800">
          <w:rPr>
            <w:rFonts w:ascii="Times New Roman" w:hAnsi="Times New Roman"/>
            <w:rPrChange w:id="1888" w:author="Nasser Mustafa [2]" w:date="2018-09-26T11:08:00Z">
              <w:rPr>
                <w:sz w:val="20"/>
                <w:szCs w:val="20"/>
              </w:rPr>
            </w:rPrChange>
          </w:rPr>
          <w:t xml:space="preserve">Table </w:t>
        </w:r>
        <w:r w:rsidR="00047800" w:rsidRPr="00047800">
          <w:rPr>
            <w:rFonts w:ascii="Times New Roman" w:hAnsi="Times New Roman"/>
            <w:noProof/>
            <w:rPrChange w:id="1889" w:author="Nasser Mustafa [2]" w:date="2018-09-26T11:08:00Z">
              <w:rPr>
                <w:noProof/>
                <w:sz w:val="20"/>
                <w:szCs w:val="20"/>
              </w:rPr>
            </w:rPrChange>
          </w:rPr>
          <w:t>4</w:t>
        </w:r>
      </w:ins>
      <w:del w:id="1890" w:author="Nasser Mustafa [2]" w:date="2018-09-19T14:47:00Z">
        <w:r w:rsidR="00C779F7" w:rsidRPr="00F62C1C" w:rsidDel="00740534">
          <w:rPr>
            <w:rFonts w:ascii="Times New Roman" w:hAnsi="Times New Roman"/>
          </w:rPr>
          <w:delText xml:space="preserve">Table </w:delText>
        </w:r>
        <w:r w:rsidR="00C779F7" w:rsidRPr="00F62C1C" w:rsidDel="00740534">
          <w:rPr>
            <w:rFonts w:ascii="Times New Roman" w:hAnsi="Times New Roman"/>
            <w:noProof/>
          </w:rPr>
          <w:delText>4</w:delText>
        </w:r>
      </w:del>
      <w:r w:rsidR="00B97147" w:rsidRPr="00C67C7F">
        <w:rPr>
          <w:rFonts w:ascii="Times New Roman" w:hAnsi="Times New Roman"/>
        </w:rPr>
        <w:fldChar w:fldCharType="end"/>
      </w:r>
      <w:r w:rsidR="00B97147" w:rsidRPr="00C67C7F">
        <w:rPr>
          <w:rFonts w:ascii="Times New Roman" w:hAnsi="Times New Roman"/>
        </w:rPr>
        <w:t xml:space="preserve">), these articles were excluded and not analyzed in the review. The remaining </w:t>
      </w:r>
      <w:del w:id="1891" w:author="Nasser Mustafa [2]" w:date="2018-09-17T10:03:00Z">
        <w:r w:rsidR="00B97147" w:rsidRPr="00C67C7F" w:rsidDel="00AF0924">
          <w:rPr>
            <w:rFonts w:ascii="Times New Roman" w:hAnsi="Times New Roman"/>
          </w:rPr>
          <w:delText>3</w:delText>
        </w:r>
      </w:del>
      <w:ins w:id="1892" w:author="Nasser Mustafa [2]" w:date="2018-09-17T10:03:00Z">
        <w:r w:rsidR="004F1BC9">
          <w:rPr>
            <w:rFonts w:ascii="Times New Roman" w:hAnsi="Times New Roman"/>
          </w:rPr>
          <w:t>32</w:t>
        </w:r>
      </w:ins>
      <w:ins w:id="1893" w:author="Nasser Mustafa [2]" w:date="2018-09-17T11:04:00Z">
        <w:r w:rsidR="004F1BC9">
          <w:rPr>
            <w:rFonts w:ascii="Times New Roman" w:hAnsi="Times New Roman"/>
          </w:rPr>
          <w:t>6</w:t>
        </w:r>
      </w:ins>
      <w:del w:id="1894" w:author="Nasser Mustafa [2]" w:date="2018-09-17T08:29:00Z">
        <w:r w:rsidR="00B97147" w:rsidRPr="00C67C7F" w:rsidDel="00E178EE">
          <w:rPr>
            <w:rFonts w:ascii="Times New Roman" w:hAnsi="Times New Roman"/>
          </w:rPr>
          <w:delText>28</w:delText>
        </w:r>
      </w:del>
      <w:r w:rsidR="00B97147" w:rsidRPr="00C67C7F">
        <w:rPr>
          <w:rFonts w:ascii="Times New Roman" w:hAnsi="Times New Roman"/>
        </w:rPr>
        <w:t xml:space="preserve"> articles were found to be closely related to our problem domain as shown in </w:t>
      </w:r>
      <w:r w:rsidR="00B97147" w:rsidRPr="00C67C7F">
        <w:rPr>
          <w:rFonts w:ascii="Times New Roman" w:hAnsi="Times New Roman"/>
        </w:rPr>
        <w:fldChar w:fldCharType="begin"/>
      </w:r>
      <w:r w:rsidR="00B97147" w:rsidRPr="00C67C7F">
        <w:rPr>
          <w:rFonts w:ascii="Times New Roman" w:hAnsi="Times New Roman"/>
        </w:rPr>
        <w:instrText xml:space="preserve"> REF _Ref477641545 \h  \* MERGEFORMAT </w:instrText>
      </w:r>
      <w:r w:rsidR="00B97147" w:rsidRPr="00C67C7F">
        <w:rPr>
          <w:rFonts w:ascii="Times New Roman" w:hAnsi="Times New Roman"/>
        </w:rPr>
      </w:r>
      <w:r w:rsidR="00B97147" w:rsidRPr="00C67C7F">
        <w:rPr>
          <w:rFonts w:ascii="Times New Roman" w:hAnsi="Times New Roman"/>
        </w:rPr>
        <w:fldChar w:fldCharType="separate"/>
      </w:r>
      <w:ins w:id="1895" w:author="Nasser Mustafa [2]" w:date="2018-09-26T11:08:00Z">
        <w:r w:rsidR="00047800" w:rsidRPr="00047800">
          <w:rPr>
            <w:rFonts w:ascii="Times New Roman" w:hAnsi="Times New Roman"/>
            <w:rPrChange w:id="1896"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1897" w:author="Nasser Mustafa [2]" w:date="2018-09-26T11:08:00Z">
              <w:rPr>
                <w:rFonts w:ascii="Times New Roman" w:hAnsi="Times New Roman"/>
                <w:noProof/>
                <w:sz w:val="20"/>
                <w:szCs w:val="20"/>
              </w:rPr>
            </w:rPrChange>
          </w:rPr>
          <w:t>5</w:t>
        </w:r>
      </w:ins>
      <w:del w:id="1898" w:author="Nasser Mustafa [2]" w:date="2018-09-19T14:47:00Z">
        <w:r w:rsidR="00C779F7" w:rsidRPr="00F62C1C" w:rsidDel="00740534">
          <w:rPr>
            <w:rFonts w:ascii="Times New Roman" w:hAnsi="Times New Roman"/>
          </w:rPr>
          <w:delText xml:space="preserve">Table </w:delText>
        </w:r>
        <w:r w:rsidR="00C779F7" w:rsidRPr="00F62C1C" w:rsidDel="00740534">
          <w:rPr>
            <w:rFonts w:ascii="Times New Roman" w:hAnsi="Times New Roman"/>
            <w:noProof/>
          </w:rPr>
          <w:delText>5</w:delText>
        </w:r>
      </w:del>
      <w:r w:rsidR="00B97147" w:rsidRPr="00C67C7F">
        <w:rPr>
          <w:rFonts w:ascii="Times New Roman" w:hAnsi="Times New Roman"/>
        </w:rPr>
        <w:fldChar w:fldCharType="end"/>
      </w:r>
      <w:r w:rsidR="00B97147" w:rsidRPr="00C67C7F">
        <w:rPr>
          <w:rFonts w:ascii="Times New Roman" w:hAnsi="Times New Roman"/>
        </w:rPr>
        <w:t xml:space="preserve">. </w:t>
      </w:r>
    </w:p>
    <w:p w14:paraId="5811406D" w14:textId="1BE134F6" w:rsidR="00B97147" w:rsidRPr="00C67C7F" w:rsidRDefault="00B97147" w:rsidP="001B582E">
      <w:pPr>
        <w:pStyle w:val="Style6"/>
        <w:tabs>
          <w:tab w:val="left" w:pos="900"/>
        </w:tabs>
        <w:spacing w:line="480" w:lineRule="auto"/>
        <w:ind w:left="540" w:hanging="450"/>
        <w:jc w:val="both"/>
      </w:pPr>
      <w:bookmarkStart w:id="1899" w:name="_Ref477643684"/>
      <w:bookmarkStart w:id="1900" w:name="_Toc517828340"/>
      <w:bookmarkStart w:id="1901" w:name="_Toc525737326"/>
      <w:r w:rsidRPr="00C67C7F">
        <w:t>Refining the Search Article</w:t>
      </w:r>
      <w:bookmarkEnd w:id="1899"/>
      <w:bookmarkEnd w:id="1900"/>
      <w:bookmarkEnd w:id="1901"/>
    </w:p>
    <w:p w14:paraId="28E1694B" w14:textId="0820F934"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w:t>
      </w:r>
      <w:del w:id="1902" w:author="Nasser Mustafa [2]" w:date="2018-09-17T08:30:00Z">
        <w:r w:rsidRPr="00C67C7F" w:rsidDel="00E178EE">
          <w:rPr>
            <w:rFonts w:ascii="Times New Roman" w:hAnsi="Times New Roman"/>
          </w:rPr>
          <w:delText>3</w:delText>
        </w:r>
        <w:r w:rsidR="003F28B0" w:rsidDel="00E178EE">
          <w:rPr>
            <w:rFonts w:ascii="Times New Roman" w:hAnsi="Times New Roman"/>
          </w:rPr>
          <w:delText>28</w:delText>
        </w:r>
        <w:r w:rsidRPr="00C67C7F" w:rsidDel="00E178EE">
          <w:rPr>
            <w:rFonts w:ascii="Times New Roman" w:hAnsi="Times New Roman"/>
          </w:rPr>
          <w:delText xml:space="preserve"> </w:delText>
        </w:r>
      </w:del>
      <w:ins w:id="1903" w:author="Nasser Mustafa [2]" w:date="2018-09-17T10:03:00Z">
        <w:r w:rsidR="004F1BC9">
          <w:rPr>
            <w:rFonts w:ascii="Times New Roman" w:hAnsi="Times New Roman"/>
          </w:rPr>
          <w:t>32</w:t>
        </w:r>
      </w:ins>
      <w:ins w:id="1904" w:author="Nasser Mustafa [2]" w:date="2018-09-17T11:04:00Z">
        <w:r w:rsidR="004F1BC9">
          <w:rPr>
            <w:rFonts w:ascii="Times New Roman" w:hAnsi="Times New Roman"/>
          </w:rPr>
          <w:t>6</w:t>
        </w:r>
      </w:ins>
      <w:ins w:id="1905" w:author="Nasser Mustafa [2]" w:date="2018-09-17T08:30:00Z">
        <w:r w:rsidR="00E178EE" w:rsidRPr="00C67C7F">
          <w:rPr>
            <w:rFonts w:ascii="Times New Roman" w:hAnsi="Times New Roman"/>
          </w:rPr>
          <w:t xml:space="preserve"> </w:t>
        </w:r>
      </w:ins>
      <w:r w:rsidRPr="00C67C7F">
        <w:rPr>
          <w:rFonts w:ascii="Times New Roman" w:hAnsi="Times New Roman"/>
        </w:rPr>
        <w:t xml:space="preserve">related articles were further refined into three areas of study in order to answer the research questions. </w:t>
      </w:r>
      <w:r w:rsidRPr="00C67C7F">
        <w:rPr>
          <w:rFonts w:ascii="Times New Roman" w:hAnsi="Times New Roman"/>
          <w:lang w:val="x-none"/>
        </w:rPr>
        <w:t xml:space="preserve">The </w:t>
      </w:r>
      <w:r w:rsidRPr="00C67C7F">
        <w:rPr>
          <w:rFonts w:ascii="Times New Roman" w:hAnsi="Times New Roman"/>
          <w:lang w:val="en-CA"/>
        </w:rPr>
        <w:t>articles were classified based on the following areas of interest</w:t>
      </w:r>
      <w:r w:rsidRPr="00C67C7F">
        <w:rPr>
          <w:rFonts w:ascii="Times New Roman" w:hAnsi="Times New Roman"/>
          <w:lang w:val="x-none"/>
        </w:rPr>
        <w:t>:</w:t>
      </w:r>
    </w:p>
    <w:p w14:paraId="6A9137F6" w14:textId="210B377E" w:rsidR="00B97147" w:rsidRPr="006B0B95" w:rsidRDefault="00B97147" w:rsidP="00A03164">
      <w:pPr>
        <w:pStyle w:val="ListParagraph"/>
        <w:keepNext w:val="0"/>
        <w:numPr>
          <w:ilvl w:val="0"/>
          <w:numId w:val="15"/>
        </w:numPr>
        <w:tabs>
          <w:tab w:val="left" w:pos="900"/>
        </w:tabs>
        <w:spacing w:line="480" w:lineRule="auto"/>
        <w:jc w:val="both"/>
        <w:rPr>
          <w:rFonts w:ascii="Times New Roman" w:hAnsi="Times New Roman"/>
          <w:color w:val="000000" w:themeColor="text1"/>
          <w:rPrChange w:id="1906" w:author="Nasser Mustafa [2]" w:date="2018-09-18T18:45:00Z">
            <w:rPr>
              <w:rFonts w:ascii="Times New Roman" w:hAnsi="Times New Roman"/>
            </w:rPr>
          </w:rPrChange>
        </w:rPr>
      </w:pPr>
      <w:r w:rsidRPr="00C67C7F">
        <w:rPr>
          <w:rFonts w:ascii="Times New Roman" w:hAnsi="Times New Roman"/>
        </w:rPr>
        <w:t xml:space="preserve">Articles that discuss general traceability concepts such as terminology, </w:t>
      </w:r>
      <w:r w:rsidRPr="00C67C7F">
        <w:rPr>
          <w:rFonts w:ascii="Times New Roman" w:hAnsi="Times New Roman"/>
          <w:noProof/>
        </w:rPr>
        <w:t>traceability,</w:t>
      </w:r>
      <w:r w:rsidRPr="00C67C7F">
        <w:rPr>
          <w:rFonts w:ascii="Times New Roman" w:hAnsi="Times New Roman"/>
        </w:rPr>
        <w:t xml:space="preserve"> and testing, traceability rules, traceability schema specification, and traceability usage, for </w:t>
      </w:r>
      <w:r w:rsidRPr="006B0B95">
        <w:rPr>
          <w:rFonts w:ascii="Times New Roman" w:hAnsi="Times New Roman"/>
          <w:noProof/>
          <w:color w:val="000000" w:themeColor="text1"/>
          <w:rPrChange w:id="1907" w:author="Nasser Mustafa [2]" w:date="2018-09-18T18:44:00Z">
            <w:rPr>
              <w:rFonts w:ascii="Times New Roman" w:hAnsi="Times New Roman"/>
              <w:noProof/>
              <w:color w:val="FF0000"/>
            </w:rPr>
          </w:rPrChange>
        </w:rPr>
        <w:t>instance,</w:t>
      </w:r>
      <w:ins w:id="1908" w:author="Nasser Mustafa [2]" w:date="2018-09-18T18:44:00Z">
        <w:r w:rsidR="006B0B95">
          <w:rPr>
            <w:rFonts w:ascii="Times New Roman" w:hAnsi="Times New Roman"/>
            <w:color w:val="FF0000"/>
          </w:rPr>
          <w:t xml:space="preserve"> </w:t>
        </w:r>
      </w:ins>
      <w:ins w:id="1909" w:author="Nasser Mustafa [2]" w:date="2018-09-18T18:40:00Z">
        <w:r w:rsidR="006B0B95" w:rsidRPr="006B0B95">
          <w:rPr>
            <w:rFonts w:ascii="Times New Roman" w:hAnsi="Times New Roman"/>
            <w:color w:val="000000" w:themeColor="text1"/>
            <w:rPrChange w:id="1910" w:author="Nasser Mustafa [2]" w:date="2018-09-18T18:45:00Z">
              <w:rPr>
                <w:rFonts w:ascii="Times New Roman" w:hAnsi="Times New Roman"/>
                <w:noProof/>
                <w:color w:val="FF0000"/>
              </w:rPr>
            </w:rPrChange>
          </w:rPr>
          <w:fldChar w:fldCharType="begin" w:fldLock="1"/>
        </w:r>
      </w:ins>
      <w:r w:rsidR="00B050F0">
        <w:rPr>
          <w:rFonts w:ascii="Times New Roman" w:hAnsi="Times New Roman"/>
          <w:color w:val="000000" w:themeColor="text1"/>
        </w:rPr>
        <w:instrText>ADDIN CSL_CITATION {"citationItems":[{"id":"ITEM-1","itemData":{"author":[{"dropping-particle":"","family":"Dick","given":"Jeremy","non-dropping-particle":"","parse-names":false,"suffix":""}],"container-title":"1st International Workshop on Traceability for Emerging forms of Software Engineering ","id":"ITEM-1","issued":{"date-parts":[["2002"]]},"title":"Rich Traceability ","title-short":"TEFSE ","type":"paper-conference"},"uris":["http://www.mendeley.com/documents/?uuid=5f1e458a-a0a1-4846-bf4e-3f04f291693c"]},{"id":"ITEM-2","itemData":{"author":[{"dropping-particle":"","family":"Cleland-Huang","given":"Jane","non-dropping-particle":"","parse-names":false,"suffix":""},{"dropping-particle":"","family":"Chang","given":"Carl K","non-dropping-particle":"","parse-names":false,"suffix":""}],"container-title":"IEEE TRANSACTIONS ON SOFTWARE ENGINEERING","id":"ITEM-2","issue":"9","issued":{"date-parts":[["2003"]]},"page":"796-810","title":"Event-based traceability for managing evolutionary change","type":"article-journal","volume":"29"},"uris":["http://www.mendeley.com/documents/?uuid=aa7d8cad-d5c9-45a9-9cca-dd5d7fe8c8be"]},{"id":"ITEM-3","itemData":{"author":[{"dropping-particle":"","family":"Espinoza","given":"Angelina","non-dropping-particle":"","parse-names":false,"suffix":""},{"dropping-particle":"","family":"Botterweck","given":"Goetz","non-dropping-particle":"","parse-names":false,"suffix":""},{"dropping-particle":"","family":"Garbajosa","given":"Juan","non-dropping-particle":"","parse-names":false,"suffix":""}],"container-title":"Symposium On Applied Computing ","id":"ITEM-3","issued":{"date-parts":[["2010"]]},"page":"2353-2359","publisher-place":"Sierre, Switzerland","title":"A Formal Approach to Reuse Successful Traceability Practices in SPL Projects","type":"article"},"uris":["http://www.mendeley.com/documents/?uuid=f654a136-5790-425c-a71c-8bb734ab5b54"]},{"id":"ITEM-4","itemData":{"author":[{"dropping-particle":"","family":"Bondé","given":"Lossan","non-dropping-particle":"","parse-names":false,"suffix":""},{"dropping-particle":"","family":"Boulet","given":"Pierre","non-dropping-particle":"","parse-names":false,"suffix":""},{"dropping-particle":"","family":"Dekeyser","given":"Jean-Luc","non-dropping-particle":"","parse-names":false,"suffix":""}],"container-title":"Building Sustainable Information Systems","editor":[{"dropping-particle":"","family":"Henry","given":"Lingar.","non-dropping-particle":"","parse-names":false,"suffix":""},{"dropping-particle":"","family":"Julie","given":"Fisher.","non-dropping-particle":"","parse-names":false,"suffix":""},{"dropping-particle":"","family":"Andrew","given":"Barnden.","non-dropping-particle":"","parse-names":false,"suffix":""},{"dropping-particle":"","family":"Chris","given":"Barry.","non-dropping-particle":"","parse-names":false,"suffix":""},{"dropping-particle":"","family":"Michael","given":"Lang.","non-dropping-particle":"","parse-names":false,"suffix":""},{"dropping-particle":"","family":"Christoph","given":"Schneider.","non-dropping-particle":"","parse-names":false,"suffix":""}],"id":"ITEM-4","issued":{"date-parts":[["2012"]]},"page":"263-276","publisher":"Springer","title":"Traceability and Interoperability at Different Levels of Abstraction in Model Transformations","type":"chapter"},"uris":["http://www.mendeley.com/documents/?uuid=1a04b647-ec46-4670-8dad-bf82a06f9a8c"]},{"id":"ITEM-5","itemData":{"author":[{"dropping-particle":"","family":"Aizenbud-Reshef","given":"Neta","non-dropping-particle":"","parse-names":false,"suffix":""},{"dropping-particle":"","family":"Rubin","given":"Julia","non-dropping-particle":"","parse-names":false,"suffix":""},{"dropping-particle":"","family":"Shaham-Gafni","given":"Yael","non-dropping-particle":"","parse-names":false,"suffix":""}],"container-title":"IBM Systems Journal - Model-driven software development","id":"ITEM-5","issue":"3","issued":{"date-parts":[["2006"]]},"page":"515-526","title":"Model traceability","type":"article-journal","volume":"45"},"uris":["http://www.mendeley.com/documents/?uuid=f2635ccd-4074-4975-be96-fd252720ffd9"]},{"id":"ITEM-6","itemData":{"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ünbacher","given":"Paul","non-dropping-particle":"","parse-names":false,"suffix":""},{"dropping-particle":"","family":"Dekhtyar","given":"Alex","non-dropping-particle":"","parse-names":false,"suffix":""},{"dropping-particle":"","family":"Antoniol","given":"Giuliano","non-dropping-particle":"","parse-names":false,"suffix":""},{"dropping-particle":"","family":"Maletic","given":"Jonathan I","non-dropping-particle":"","parse-names":false,"suffix":""},{"dropping-particle":"","family":"Mäder","given":"Patrick","non-dropping-particle":"","parse-names":false,"suffix":""}],"container-title":"Software and Systems Traceability","id":"ITEM-6","issued":{"date-parts":[["2012"]]},"title":"Traceability Fundamentals","type":"book"},"uris":["http://www.mendeley.com/documents/?uuid=d7564660-1f70-4342-bedb-489ce83da0ab"]},{"id":"ITEM-7","itemData":{"author":[{"dropping-particle":"","family":"Rempel","given":"Patrick","non-dropping-particle":"","parse-names":false,"suffix":""},{"dropping-particle":"","family":"Mader","given":"Patrick","non-dropping-particle":"","parse-names":false,"suffix":""},{"dropping-particle":"","family":"Kuschke","given":"Tobias","non-dropping-particle":"","parse-names":false,"suffix":""}],"container-title":"21st Intn’l Requirements Engineering Conference","id":"ITEM-7","issued":{"date-parts":[["2013"]]},"page":"195-204","publisher-place":"(Rio de Janeiro, Brasil","title":"An empirical study on project-specific traceability strategies","type":"paper-conference"},"uris":["http://www.mendeley.com/documents/?uuid=46a453f1-b70d-4567-af00-841a2a3f8d08"]},{"id":"ITEM-8","itemData":{"author":[{"dropping-particle":"","family":"Pohl.","given":"Klaus","non-dropping-particle":"","parse-names":false,"suffix":""}],"container-title":"Communications of the ACM","id":"ITEM-8","issued":{"date-parts":[["1998"]]},"page":"54-62","publisher":"ACM","publisher-place":"New York, NY, USA ","title":"Adapting traceability environments to project-specific needs","title-short":"CACM","type":"article-magazine","volume":"41"},"uris":["http://www.mendeley.com/documents/?uuid=38328768-8aef-462d-8c32-2431479620ff"]},{"id":"ITEM-9","itemData":{"author":[{"dropping-particle":"","family":"Noll","given":"Rodrigo","non-dropping-particle":"","parse-names":false,"suffix":""}],"container-title":"ACM symposium on Applied computing","id":"ITEM-9","issued":{"date-parts":[["2007"]]},"page":"1496-1497","publisher":"ACM","publisher-place":"Seoul, Korea","title":"Enhancing traceability using ontologies","type":"paper-conference"},"uris":["http://www.mendeley.com/documents/?uuid=6d136fd1-ebde-4bb5-938d-7427109df319"]},{"id":"ITEM-10","itemData":{"author":[{"dropping-particle":"","family":"Paige","given":"Richard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Modeling","id":"ITEM-10","issue":"4","issued":{"date-parts":[["2011"]]},"page":"469-487","title":"Rigorous identification and encoding of trace-links in model-driven engineering","title-short":"SoSyM","type":"article-journal","volume":"10"},"uris":["http://www.mendeley.com/documents/?uuid=22dcdb88-37a8-46ff-be61-12cfc67a2f60"]},{"id":"ITEM-11","itemData":{"author":[{"dropping-particle":"","family":"Paige","given":"Richard F","non-dropping-particle":"","parse-names":false,"suffix":""}],"container-title":"6th ECMFA Traceability Workshop","id":"ITEM-11","issued":{"date-parts":[["2010"]]},"page":"5","publisher-place":"Paris, France.","title":"Traceability in model-driven safety critical software engineering","type":"paper-conference"},"uris":["http://www.mendeley.com/documents/?uuid=22329e0c-6eb6-4a59-9cc6-9e98e459831c"]},{"id":"ITEM-12","itemData":{"author":[{"dropping-particle":"","family":"Ammar","given":"Mohamed Haykal","non-dropping-particle":"","parse-names":false,"suffix":""},{"dropping-particle":"","family":"Benaïssa","given":"Mounir","non-dropping-particle":"","parse-names":false,"suffix":""},{"dropping-particle":"","family":"Chabchoub","given":"Habib","non-dropping-particle":"","parse-names":false,"suffix":""}],"container-title":"4th International Conference on Advanced Logistics and Transport","id":"ITEM-12","issued":{"date-parts":[["2015"]]},"publisher":"IEEE","title":"Traceability management system: Literature review and proposal of a system integrating risk management for hazardous products transportation","title-short":"ICALT","type":"paper-conference"},"uris":["http://www.mendeley.com/documents/?uuid=2fa9922d-20fb-472d-9f08-cd4faf462b3b"]},{"id":"ITEM-13","itemData":{"author":[{"dropping-particle":"","family":"Limon","given":"Angelina","non-dropping-particle":"","parse-names":false,"suffix":""},{"dropping-particle":"","family":"Garbajosa","given":"Juan","non-dropping-particle":"","parse-names":false,"suffix":""}],"container-title":"European Conference on Model Driven Architecture - Traceability Workshop ","id":"ITEM-13","issued":{"date-parts":[["2005"]]},"page":"47–56","publisher-place":"Nürnberg, Germany","title":"The Need for a Unifying Traceability Scheme","title-short":"ECMDA-TW","type":"paper-conference"},"uris":["http://www.mendeley.com/documents/?uuid=2ad8c3fc-7772-45b7-adff-b610cdc4383a"]}],"mendeley":{"formattedCitation":"[21], [35]–[46]","plainTextFormattedCitation":"[21], [35]–[46]","previouslyFormattedCitation":"[21], [35], [44]–[46], [36]–[43]"},"properties":{"noteIndex":0},"schema":"https://github.com/citation-style-language/schema/raw/master/csl-citation.json"}</w:instrText>
      </w:r>
      <w:r w:rsidR="006B0B95" w:rsidRPr="006B0B95">
        <w:rPr>
          <w:rFonts w:ascii="Times New Roman" w:hAnsi="Times New Roman"/>
          <w:color w:val="000000" w:themeColor="text1"/>
          <w:rPrChange w:id="1911" w:author="Nasser Mustafa [2]" w:date="2018-09-18T18:45:00Z">
            <w:rPr>
              <w:rFonts w:ascii="Times New Roman" w:hAnsi="Times New Roman"/>
              <w:noProof/>
              <w:color w:val="FF0000"/>
            </w:rPr>
          </w:rPrChange>
        </w:rPr>
        <w:fldChar w:fldCharType="separate"/>
      </w:r>
      <w:r w:rsidR="00B050F0" w:rsidRPr="00B050F0">
        <w:rPr>
          <w:rFonts w:ascii="Times New Roman" w:hAnsi="Times New Roman"/>
          <w:noProof/>
          <w:color w:val="000000" w:themeColor="text1"/>
        </w:rPr>
        <w:t>[21], [35]–[46]</w:t>
      </w:r>
      <w:ins w:id="1912" w:author="Nasser Mustafa [2]" w:date="2018-09-18T18:40:00Z">
        <w:r w:rsidR="006B0B95" w:rsidRPr="006B0B95">
          <w:rPr>
            <w:rFonts w:ascii="Times New Roman" w:hAnsi="Times New Roman"/>
            <w:color w:val="000000" w:themeColor="text1"/>
            <w:rPrChange w:id="1913" w:author="Nasser Mustafa [2]" w:date="2018-09-18T18:45:00Z">
              <w:rPr>
                <w:rFonts w:ascii="Times New Roman" w:hAnsi="Times New Roman"/>
                <w:noProof/>
                <w:color w:val="FF0000"/>
              </w:rPr>
            </w:rPrChange>
          </w:rPr>
          <w:fldChar w:fldCharType="end"/>
        </w:r>
      </w:ins>
      <w:ins w:id="1914" w:author="Nasser Mustafa [2]" w:date="2018-09-18T18:44:00Z">
        <w:r w:rsidR="006B0B95" w:rsidRPr="006B0B95">
          <w:rPr>
            <w:rFonts w:ascii="Times New Roman" w:hAnsi="Times New Roman"/>
            <w:color w:val="000000" w:themeColor="text1"/>
            <w:rPrChange w:id="1915" w:author="Nasser Mustafa [2]" w:date="2018-09-18T18:45:00Z">
              <w:rPr>
                <w:rFonts w:ascii="Times New Roman" w:hAnsi="Times New Roman"/>
              </w:rPr>
            </w:rPrChange>
          </w:rPr>
          <w:t>.</w:t>
        </w:r>
      </w:ins>
      <w:del w:id="1916" w:author="Nasser Mustafa [2]" w:date="2018-09-18T18:44:00Z">
        <w:r w:rsidRPr="006B0B95" w:rsidDel="006B0B95">
          <w:rPr>
            <w:rFonts w:ascii="Times New Roman" w:hAnsi="Times New Roman"/>
            <w:color w:val="000000" w:themeColor="text1"/>
            <w:rPrChange w:id="1917" w:author="Nasser Mustafa [2]" w:date="2018-09-18T18:45:00Z">
              <w:rPr>
                <w:rFonts w:ascii="Times New Roman" w:hAnsi="Times New Roman"/>
                <w:color w:val="FF0000"/>
              </w:rPr>
            </w:rPrChange>
          </w:rPr>
          <w:delText xml:space="preserve"> </w:delText>
        </w:r>
        <w:r w:rsidR="006B0B95" w:rsidRPr="006B0B95" w:rsidDel="006B0B95">
          <w:rPr>
            <w:rFonts w:ascii="Times New Roman" w:hAnsi="Times New Roman"/>
            <w:noProof/>
            <w:color w:val="000000" w:themeColor="text1"/>
            <w:rPrChange w:id="1918" w:author="Nasser Mustafa [2]" w:date="2018-09-18T18:45:00Z">
              <w:rPr>
                <w:rFonts w:ascii="Times New Roman" w:hAnsi="Times New Roman"/>
                <w:noProof/>
              </w:rPr>
            </w:rPrChange>
          </w:rPr>
          <w:delText>,</w:delText>
        </w:r>
        <w:r w:rsidR="006B0B95" w:rsidRPr="006B0B95" w:rsidDel="006B0B95">
          <w:rPr>
            <w:rFonts w:ascii="Times New Roman" w:hAnsi="Times New Roman"/>
            <w:color w:val="000000" w:themeColor="text1"/>
            <w:rPrChange w:id="1919" w:author="Nasser Mustafa [2]" w:date="2018-09-18T18:45:00Z">
              <w:rPr>
                <w:rFonts w:ascii="Times New Roman" w:hAnsi="Times New Roman"/>
              </w:rPr>
            </w:rPrChange>
          </w:rPr>
          <w:delText xml:space="preserve"> </w:delText>
        </w:r>
        <w:r w:rsidR="006B0B95" w:rsidRPr="006B0B95" w:rsidDel="006B0B95">
          <w:rPr>
            <w:rFonts w:ascii="Times New Roman" w:hAnsi="Times New Roman"/>
            <w:color w:val="000000" w:themeColor="text1"/>
            <w:rPrChange w:id="1920" w:author="Nasser Mustafa [2]" w:date="2018-09-18T18:45:00Z">
              <w:rPr>
                <w:rFonts w:ascii="Times New Roman" w:hAnsi="Times New Roman"/>
              </w:rPr>
            </w:rPrChange>
          </w:rPr>
          <w:fldChar w:fldCharType="begin">
            <w:fldData xml:space="preserve">PEVuZE5vdGU+PENpdGU+PEF1dGhvcj5DbGVsYW5kLUh1YW5nPC9BdXRob3I+PFllYXI+MjAwMzwv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</w:fldData>
          </w:fldChar>
        </w:r>
        <w:r w:rsidR="006B0B95" w:rsidRPr="006B0B95" w:rsidDel="006B0B95">
          <w:rPr>
            <w:rFonts w:ascii="Times New Roman" w:hAnsi="Times New Roman"/>
            <w:color w:val="000000" w:themeColor="text1"/>
            <w:rPrChange w:id="1921" w:author="Nasser Mustafa [2]" w:date="2018-09-18T18:45:00Z">
              <w:rPr>
                <w:rFonts w:ascii="Times New Roman" w:hAnsi="Times New Roman"/>
              </w:rPr>
            </w:rPrChange>
          </w:rPr>
          <w:delInstrText xml:space="preserve"> ADDIN EN.CITE </w:delInstrText>
        </w:r>
        <w:r w:rsidR="006B0B95" w:rsidRPr="006B0B95" w:rsidDel="006B0B95">
          <w:rPr>
            <w:rFonts w:ascii="Times New Roman" w:hAnsi="Times New Roman"/>
            <w:color w:val="000000" w:themeColor="text1"/>
            <w:rPrChange w:id="1922" w:author="Nasser Mustafa [2]" w:date="2018-09-18T18:45:00Z">
              <w:rPr>
                <w:rFonts w:ascii="Times New Roman" w:hAnsi="Times New Roman"/>
              </w:rPr>
            </w:rPrChange>
          </w:rPr>
          <w:fldChar w:fldCharType="begin">
            <w:fldData xml:space="preserve">PEVuZE5vdGU+PENpdGU+PEF1dGhvcj5DbGVsYW5kLUh1YW5nPC9BdXRob3I+PFllYXI+MjAwMzwv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</w:fldData>
          </w:fldChar>
        </w:r>
        <w:r w:rsidR="006B0B95" w:rsidRPr="006B0B95" w:rsidDel="006B0B95">
          <w:rPr>
            <w:rFonts w:ascii="Times New Roman" w:hAnsi="Times New Roman"/>
            <w:color w:val="000000" w:themeColor="text1"/>
            <w:rPrChange w:id="1923" w:author="Nasser Mustafa [2]" w:date="2018-09-18T18:45:00Z">
              <w:rPr>
                <w:rFonts w:ascii="Times New Roman" w:hAnsi="Times New Roman"/>
              </w:rPr>
            </w:rPrChange>
          </w:rPr>
          <w:delInstrText xml:space="preserve"> ADDIN EN.CITE.DATA </w:delInstrText>
        </w:r>
        <w:r w:rsidR="006B0B95" w:rsidRPr="006B0B95" w:rsidDel="006B0B95">
          <w:rPr>
            <w:rFonts w:ascii="Times New Roman" w:hAnsi="Times New Roman"/>
            <w:color w:val="000000" w:themeColor="text1"/>
            <w:rPrChange w:id="1924" w:author="Nasser Mustafa [2]" w:date="2018-09-18T18:45:00Z">
              <w:rPr>
                <w:rFonts w:ascii="Times New Roman" w:hAnsi="Times New Roman"/>
                <w:color w:val="000000" w:themeColor="text1"/>
              </w:rPr>
            </w:rPrChange>
          </w:rPr>
        </w:r>
        <w:r w:rsidR="006B0B95" w:rsidRPr="006B0B95" w:rsidDel="006B0B95">
          <w:rPr>
            <w:rFonts w:ascii="Times New Roman" w:hAnsi="Times New Roman"/>
            <w:color w:val="000000" w:themeColor="text1"/>
            <w:rPrChange w:id="1925" w:author="Nasser Mustafa [2]" w:date="2018-09-18T18:45:00Z">
              <w:rPr>
                <w:rFonts w:ascii="Times New Roman" w:hAnsi="Times New Roman"/>
              </w:rPr>
            </w:rPrChange>
          </w:rPr>
          <w:fldChar w:fldCharType="end"/>
        </w:r>
        <w:r w:rsidR="006B0B95" w:rsidRPr="006B0B95" w:rsidDel="006B0B95">
          <w:rPr>
            <w:rFonts w:ascii="Times New Roman" w:hAnsi="Times New Roman"/>
            <w:color w:val="000000" w:themeColor="text1"/>
            <w:rPrChange w:id="1926" w:author="Nasser Mustafa [2]" w:date="2018-09-18T18:45:00Z">
              <w:rPr>
                <w:rFonts w:ascii="Times New Roman" w:hAnsi="Times New Roman"/>
                <w:color w:val="000000" w:themeColor="text1"/>
              </w:rPr>
            </w:rPrChange>
          </w:rPr>
        </w:r>
        <w:r w:rsidR="006B0B95" w:rsidRPr="006B0B95" w:rsidDel="006B0B95">
          <w:rPr>
            <w:rFonts w:ascii="Times New Roman" w:hAnsi="Times New Roman"/>
            <w:color w:val="000000" w:themeColor="text1"/>
            <w:rPrChange w:id="1927" w:author="Nasser Mustafa [2]" w:date="2018-09-18T18:45:00Z">
              <w:rPr>
                <w:rFonts w:ascii="Times New Roman" w:hAnsi="Times New Roman"/>
              </w:rPr>
            </w:rPrChange>
          </w:rPr>
          <w:fldChar w:fldCharType="separate"/>
        </w:r>
        <w:r w:rsidR="006B0B95" w:rsidRPr="006B0B95" w:rsidDel="006B0B95">
          <w:rPr>
            <w:rFonts w:ascii="Times New Roman" w:hAnsi="Times New Roman"/>
            <w:noProof/>
            <w:color w:val="000000" w:themeColor="text1"/>
            <w:rPrChange w:id="1928" w:author="Nasser Mustafa [2]" w:date="2018-09-18T18:45:00Z">
              <w:rPr>
                <w:rFonts w:ascii="Times New Roman" w:hAnsi="Times New Roman"/>
                <w:noProof/>
              </w:rPr>
            </w:rPrChange>
          </w:rPr>
          <w:delText>[</w:delText>
        </w:r>
        <w:r w:rsidR="006B0B95" w:rsidRPr="006B0B95" w:rsidDel="006B0B95">
          <w:rPr>
            <w:color w:val="000000" w:themeColor="text1"/>
            <w:rPrChange w:id="1929" w:author="Nasser Mustafa [2]" w:date="2018-09-18T18:45:00Z">
              <w:rPr/>
            </w:rPrChange>
          </w:rPr>
          <w:fldChar w:fldCharType="begin"/>
        </w:r>
        <w:r w:rsidR="006B0B95" w:rsidRPr="006B0B95" w:rsidDel="006B0B95">
          <w:rPr>
            <w:color w:val="000000" w:themeColor="text1"/>
            <w:rPrChange w:id="1930" w:author="Nasser Mustafa [2]" w:date="2018-09-18T18:45:00Z">
              <w:rPr/>
            </w:rPrChange>
          </w:rPr>
          <w:delInstrText xml:space="preserve"> HYPERLINK \l "_ENREF_33" \o "Dick, 2002 #136" </w:delInstrText>
        </w:r>
        <w:r w:rsidR="006B0B95" w:rsidRPr="006B0B95" w:rsidDel="006B0B95">
          <w:rPr>
            <w:color w:val="000000" w:themeColor="text1"/>
            <w:rPrChange w:id="1931" w:author="Nasser Mustafa [2]" w:date="2018-09-18T18:45:00Z">
              <w:rPr>
                <w:rFonts w:ascii="Times New Roman" w:hAnsi="Times New Roman"/>
                <w:noProof/>
              </w:rPr>
            </w:rPrChange>
          </w:rPr>
          <w:fldChar w:fldCharType="separate"/>
        </w:r>
        <w:r w:rsidR="006B0B95" w:rsidRPr="006B0B95" w:rsidDel="006B0B95">
          <w:rPr>
            <w:rFonts w:ascii="Times New Roman" w:hAnsi="Times New Roman"/>
            <w:noProof/>
            <w:color w:val="000000" w:themeColor="text1"/>
            <w:rPrChange w:id="1932" w:author="Nasser Mustafa [2]" w:date="2018-09-18T18:45:00Z">
              <w:rPr>
                <w:rFonts w:ascii="Times New Roman" w:hAnsi="Times New Roman"/>
                <w:noProof/>
              </w:rPr>
            </w:rPrChange>
          </w:rPr>
          <w:delText>33</w:delText>
        </w:r>
        <w:r w:rsidR="006B0B95" w:rsidRPr="006B0B95" w:rsidDel="006B0B95">
          <w:rPr>
            <w:rFonts w:ascii="Times New Roman" w:hAnsi="Times New Roman"/>
            <w:noProof/>
            <w:color w:val="000000" w:themeColor="text1"/>
            <w:rPrChange w:id="1933" w:author="Nasser Mustafa [2]" w:date="2018-09-18T18:45:00Z">
              <w:rPr>
                <w:rFonts w:ascii="Times New Roman" w:hAnsi="Times New Roman"/>
                <w:noProof/>
              </w:rPr>
            </w:rPrChange>
          </w:rPr>
          <w:fldChar w:fldCharType="end"/>
        </w:r>
        <w:r w:rsidR="006B0B95" w:rsidRPr="006B0B95" w:rsidDel="006B0B95">
          <w:rPr>
            <w:rFonts w:ascii="Times New Roman" w:hAnsi="Times New Roman"/>
            <w:noProof/>
            <w:color w:val="000000" w:themeColor="text1"/>
            <w:rPrChange w:id="1934" w:author="Nasser Mustafa [2]" w:date="2018-09-18T18:45:00Z">
              <w:rPr>
                <w:rFonts w:ascii="Times New Roman" w:hAnsi="Times New Roman"/>
                <w:noProof/>
              </w:rPr>
            </w:rPrChange>
          </w:rPr>
          <w:delText xml:space="preserve">, </w:delText>
        </w:r>
        <w:r w:rsidR="006B0B95" w:rsidRPr="006B0B95" w:rsidDel="006B0B95">
          <w:rPr>
            <w:color w:val="000000" w:themeColor="text1"/>
            <w:rPrChange w:id="1935" w:author="Nasser Mustafa [2]" w:date="2018-09-18T18:45:00Z">
              <w:rPr/>
            </w:rPrChange>
          </w:rPr>
          <w:fldChar w:fldCharType="begin"/>
        </w:r>
        <w:r w:rsidR="006B0B95" w:rsidRPr="006B0B95" w:rsidDel="006B0B95">
          <w:rPr>
            <w:color w:val="000000" w:themeColor="text1"/>
            <w:rPrChange w:id="1936" w:author="Nasser Mustafa [2]" w:date="2018-09-18T18:45:00Z">
              <w:rPr/>
            </w:rPrChange>
          </w:rPr>
          <w:delInstrText xml:space="preserve"> HYPERLINK \l "_ENREF_68" \o "Cleland-Huang, 2003 #118" </w:delInstrText>
        </w:r>
        <w:r w:rsidR="006B0B95" w:rsidRPr="006B0B95" w:rsidDel="006B0B95">
          <w:rPr>
            <w:color w:val="000000" w:themeColor="text1"/>
            <w:rPrChange w:id="1937" w:author="Nasser Mustafa [2]" w:date="2018-09-18T18:45:00Z">
              <w:rPr>
                <w:rFonts w:ascii="Times New Roman" w:hAnsi="Times New Roman"/>
                <w:noProof/>
              </w:rPr>
            </w:rPrChange>
          </w:rPr>
          <w:fldChar w:fldCharType="separate"/>
        </w:r>
        <w:r w:rsidR="006B0B95" w:rsidRPr="006B0B95" w:rsidDel="006B0B95">
          <w:rPr>
            <w:rFonts w:ascii="Times New Roman" w:hAnsi="Times New Roman"/>
            <w:noProof/>
            <w:color w:val="000000" w:themeColor="text1"/>
            <w:rPrChange w:id="1938" w:author="Nasser Mustafa [2]" w:date="2018-09-18T18:45:00Z">
              <w:rPr>
                <w:rFonts w:ascii="Times New Roman" w:hAnsi="Times New Roman"/>
                <w:noProof/>
              </w:rPr>
            </w:rPrChange>
          </w:rPr>
          <w:delText>68-79</w:delText>
        </w:r>
        <w:r w:rsidR="006B0B95" w:rsidRPr="006B0B95" w:rsidDel="006B0B95">
          <w:rPr>
            <w:rFonts w:ascii="Times New Roman" w:hAnsi="Times New Roman"/>
            <w:noProof/>
            <w:color w:val="000000" w:themeColor="text1"/>
            <w:rPrChange w:id="1939" w:author="Nasser Mustafa [2]" w:date="2018-09-18T18:45:00Z">
              <w:rPr>
                <w:rFonts w:ascii="Times New Roman" w:hAnsi="Times New Roman"/>
                <w:noProof/>
              </w:rPr>
            </w:rPrChange>
          </w:rPr>
          <w:fldChar w:fldCharType="end"/>
        </w:r>
        <w:r w:rsidR="006B0B95" w:rsidRPr="006B0B95" w:rsidDel="006B0B95">
          <w:rPr>
            <w:rFonts w:ascii="Times New Roman" w:hAnsi="Times New Roman"/>
            <w:noProof/>
            <w:color w:val="000000" w:themeColor="text1"/>
            <w:rPrChange w:id="1940" w:author="Nasser Mustafa [2]" w:date="2018-09-18T18:45:00Z">
              <w:rPr>
                <w:rFonts w:ascii="Times New Roman" w:hAnsi="Times New Roman"/>
                <w:noProof/>
              </w:rPr>
            </w:rPrChange>
          </w:rPr>
          <w:delText>]</w:delText>
        </w:r>
        <w:r w:rsidR="006B0B95" w:rsidRPr="006B0B95" w:rsidDel="006B0B95">
          <w:rPr>
            <w:rFonts w:ascii="Times New Roman" w:hAnsi="Times New Roman"/>
            <w:color w:val="000000" w:themeColor="text1"/>
            <w:rPrChange w:id="1941" w:author="Nasser Mustafa [2]" w:date="2018-09-18T18:45:00Z">
              <w:rPr>
                <w:rFonts w:ascii="Times New Roman" w:hAnsi="Times New Roman"/>
              </w:rPr>
            </w:rPrChange>
          </w:rPr>
          <w:fldChar w:fldCharType="end"/>
        </w:r>
        <w:r w:rsidR="006B0B95" w:rsidRPr="006B0B95" w:rsidDel="006B0B95">
          <w:rPr>
            <w:rFonts w:ascii="Times New Roman" w:hAnsi="Times New Roman"/>
            <w:color w:val="000000" w:themeColor="text1"/>
            <w:rPrChange w:id="1942" w:author="Nasser Mustafa [2]" w:date="2018-09-18T18:45:00Z">
              <w:rPr>
                <w:rFonts w:ascii="Times New Roman" w:hAnsi="Times New Roman"/>
              </w:rPr>
            </w:rPrChange>
          </w:rPr>
          <w:delText xml:space="preserve">. </w:delText>
        </w:r>
      </w:del>
      <w:del w:id="1943" w:author="Nasser Mustafa [2]" w:date="2018-09-16T16:52:00Z">
        <w:r w:rsidRPr="006B0B95" w:rsidDel="00146CF7">
          <w:rPr>
            <w:rFonts w:ascii="Times New Roman" w:hAnsi="Times New Roman"/>
            <w:color w:val="000000" w:themeColor="text1"/>
            <w:rPrChange w:id="1944" w:author="Nasser Mustafa [2]" w:date="2018-09-18T18:45:00Z">
              <w:rPr>
                <w:rFonts w:ascii="Times New Roman" w:hAnsi="Times New Roman"/>
              </w:rPr>
            </w:rPrChange>
          </w:rPr>
          <w:fldChar w:fldCharType="begin">
            <w:fldData xml:space="preserve">PEVuZE5vdGU+PENpdGU+PEF1dGhvcj5DbGVsYW5kLUh1YW5nPC9BdXRob3I+PFllYXI+MjAwMzwv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</w:fldData>
          </w:fldChar>
        </w:r>
        <w:r w:rsidR="003C33CA" w:rsidRPr="006B0B95" w:rsidDel="00146CF7">
          <w:rPr>
            <w:rFonts w:ascii="Times New Roman" w:hAnsi="Times New Roman"/>
            <w:color w:val="000000" w:themeColor="text1"/>
            <w:rPrChange w:id="1945" w:author="Nasser Mustafa [2]" w:date="2018-09-18T18:45:00Z">
              <w:rPr>
                <w:rFonts w:ascii="Times New Roman" w:hAnsi="Times New Roman"/>
              </w:rPr>
            </w:rPrChange>
          </w:rPr>
          <w:delInstrText xml:space="preserve"> ADDIN EN.CITE </w:delInstrText>
        </w:r>
        <w:r w:rsidR="003C33CA" w:rsidRPr="006B0B95" w:rsidDel="00146CF7">
          <w:rPr>
            <w:rFonts w:ascii="Times New Roman" w:hAnsi="Times New Roman"/>
            <w:color w:val="000000" w:themeColor="text1"/>
            <w:rPrChange w:id="1946" w:author="Nasser Mustafa [2]" w:date="2018-09-18T18:45:00Z">
              <w:rPr>
                <w:rFonts w:ascii="Times New Roman" w:hAnsi="Times New Roman"/>
              </w:rPr>
            </w:rPrChange>
          </w:rPr>
          <w:fldChar w:fldCharType="begin">
            <w:fldData xml:space="preserve">PEVuZE5vdGU+PENpdGU+PEF1dGhvcj5DbGVsYW5kLUh1YW5nPC9BdXRob3I+PFllYXI+MjAwMzwv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</w:fldData>
          </w:fldChar>
        </w:r>
        <w:r w:rsidR="003C33CA" w:rsidRPr="006B0B95" w:rsidDel="00146CF7">
          <w:rPr>
            <w:rFonts w:ascii="Times New Roman" w:hAnsi="Times New Roman"/>
            <w:color w:val="000000" w:themeColor="text1"/>
            <w:rPrChange w:id="1947" w:author="Nasser Mustafa [2]" w:date="2018-09-18T18:45:00Z">
              <w:rPr>
                <w:rFonts w:ascii="Times New Roman" w:hAnsi="Times New Roman"/>
              </w:rPr>
            </w:rPrChange>
          </w:rPr>
          <w:delInstrText xml:space="preserve"> ADDIN EN.CITE.DATA </w:delInstrText>
        </w:r>
        <w:r w:rsidR="003C33CA" w:rsidRPr="006B0B95" w:rsidDel="00146CF7">
          <w:rPr>
            <w:rFonts w:ascii="Times New Roman" w:hAnsi="Times New Roman"/>
            <w:color w:val="000000" w:themeColor="text1"/>
            <w:rPrChange w:id="1948" w:author="Nasser Mustafa [2]" w:date="2018-09-18T18:45:00Z">
              <w:rPr>
                <w:rFonts w:ascii="Times New Roman" w:hAnsi="Times New Roman"/>
                <w:color w:val="000000" w:themeColor="text1"/>
              </w:rPr>
            </w:rPrChange>
          </w:rPr>
        </w:r>
        <w:r w:rsidR="003C33CA" w:rsidRPr="006B0B95" w:rsidDel="00146CF7">
          <w:rPr>
            <w:rFonts w:ascii="Times New Roman" w:hAnsi="Times New Roman"/>
            <w:color w:val="000000" w:themeColor="text1"/>
            <w:rPrChange w:id="1949" w:author="Nasser Mustafa [2]" w:date="2018-09-18T18:45:00Z">
              <w:rPr>
                <w:rFonts w:ascii="Times New Roman" w:hAnsi="Times New Roman"/>
              </w:rPr>
            </w:rPrChange>
          </w:rPr>
          <w:fldChar w:fldCharType="end"/>
        </w:r>
        <w:r w:rsidRPr="006B0B95" w:rsidDel="00146CF7">
          <w:rPr>
            <w:rFonts w:ascii="Times New Roman" w:hAnsi="Times New Roman"/>
            <w:color w:val="000000" w:themeColor="text1"/>
            <w:rPrChange w:id="1950" w:author="Nasser Mustafa [2]" w:date="2018-09-18T18:45:00Z">
              <w:rPr>
                <w:rFonts w:ascii="Times New Roman" w:hAnsi="Times New Roman"/>
                <w:color w:val="000000" w:themeColor="text1"/>
              </w:rPr>
            </w:rPrChange>
          </w:rPr>
        </w:r>
        <w:r w:rsidRPr="006B0B95" w:rsidDel="00146CF7">
          <w:rPr>
            <w:rFonts w:ascii="Times New Roman" w:hAnsi="Times New Roman"/>
            <w:color w:val="000000" w:themeColor="text1"/>
            <w:rPrChange w:id="1951" w:author="Nasser Mustafa [2]" w:date="2018-09-18T18:45:00Z">
              <w:rPr>
                <w:rFonts w:ascii="Times New Roman" w:hAnsi="Times New Roman"/>
              </w:rPr>
            </w:rPrChange>
          </w:rPr>
          <w:fldChar w:fldCharType="separate"/>
        </w:r>
        <w:r w:rsidR="003C33CA" w:rsidRPr="006B0B95" w:rsidDel="00146CF7">
          <w:rPr>
            <w:rFonts w:ascii="Times New Roman" w:hAnsi="Times New Roman"/>
            <w:noProof/>
            <w:color w:val="000000" w:themeColor="text1"/>
            <w:rPrChange w:id="1952" w:author="Nasser Mustafa [2]" w:date="2018-09-18T18:45:00Z">
              <w:rPr>
                <w:rFonts w:ascii="Times New Roman" w:hAnsi="Times New Roman"/>
                <w:noProof/>
              </w:rPr>
            </w:rPrChange>
          </w:rPr>
          <w:delText>[</w:delText>
        </w:r>
        <w:r w:rsidR="00547E23" w:rsidRPr="006B0B95" w:rsidDel="00146CF7">
          <w:rPr>
            <w:color w:val="000000" w:themeColor="text1"/>
            <w:rPrChange w:id="1953" w:author="Nasser Mustafa [2]" w:date="2018-09-18T18:45:00Z">
              <w:rPr/>
            </w:rPrChange>
          </w:rPr>
          <w:fldChar w:fldCharType="begin"/>
        </w:r>
        <w:r w:rsidR="00547E23" w:rsidRPr="006B0B95" w:rsidDel="00146CF7">
          <w:rPr>
            <w:color w:val="000000" w:themeColor="text1"/>
            <w:rPrChange w:id="1954" w:author="Nasser Mustafa [2]" w:date="2018-09-18T18:45:00Z">
              <w:rPr/>
            </w:rPrChange>
          </w:rPr>
          <w:delInstrText xml:space="preserve"> HYPERLINK \l "_ENREF_33" \o "Dick, 2002 #136" </w:delInstrText>
        </w:r>
        <w:r w:rsidR="00547E23" w:rsidRPr="006B0B95" w:rsidDel="00146CF7">
          <w:rPr>
            <w:color w:val="000000" w:themeColor="text1"/>
            <w:rPrChange w:id="1955" w:author="Nasser Mustafa [2]" w:date="2018-09-18T18:45:00Z">
              <w:rPr>
                <w:rFonts w:ascii="Times New Roman" w:hAnsi="Times New Roman"/>
                <w:noProof/>
              </w:rPr>
            </w:rPrChange>
          </w:rPr>
          <w:fldChar w:fldCharType="separate"/>
        </w:r>
        <w:r w:rsidR="006A58FF" w:rsidRPr="006B0B95" w:rsidDel="00146CF7">
          <w:rPr>
            <w:rFonts w:ascii="Times New Roman" w:hAnsi="Times New Roman"/>
            <w:noProof/>
            <w:color w:val="000000" w:themeColor="text1"/>
            <w:rPrChange w:id="1956" w:author="Nasser Mustafa [2]" w:date="2018-09-18T18:45:00Z">
              <w:rPr>
                <w:rFonts w:ascii="Times New Roman" w:hAnsi="Times New Roman"/>
                <w:noProof/>
              </w:rPr>
            </w:rPrChange>
          </w:rPr>
          <w:delText>33</w:delText>
        </w:r>
        <w:r w:rsidR="00547E23" w:rsidRPr="006B0B95" w:rsidDel="00146CF7">
          <w:rPr>
            <w:rFonts w:ascii="Times New Roman" w:hAnsi="Times New Roman"/>
            <w:noProof/>
            <w:color w:val="000000" w:themeColor="text1"/>
            <w:rPrChange w:id="1957" w:author="Nasser Mustafa [2]" w:date="2018-09-18T18:45:00Z">
              <w:rPr>
                <w:rFonts w:ascii="Times New Roman" w:hAnsi="Times New Roman"/>
                <w:noProof/>
              </w:rPr>
            </w:rPrChange>
          </w:rPr>
          <w:fldChar w:fldCharType="end"/>
        </w:r>
        <w:r w:rsidR="003C33CA" w:rsidRPr="006B0B95" w:rsidDel="00146CF7">
          <w:rPr>
            <w:rFonts w:ascii="Times New Roman" w:hAnsi="Times New Roman"/>
            <w:noProof/>
            <w:color w:val="000000" w:themeColor="text1"/>
            <w:rPrChange w:id="1958" w:author="Nasser Mustafa [2]" w:date="2018-09-18T18:45:00Z">
              <w:rPr>
                <w:rFonts w:ascii="Times New Roman" w:hAnsi="Times New Roman"/>
                <w:noProof/>
              </w:rPr>
            </w:rPrChange>
          </w:rPr>
          <w:delText xml:space="preserve">, </w:delText>
        </w:r>
        <w:r w:rsidR="00547E23" w:rsidRPr="006B0B95" w:rsidDel="00146CF7">
          <w:rPr>
            <w:color w:val="000000" w:themeColor="text1"/>
            <w:rPrChange w:id="1959" w:author="Nasser Mustafa [2]" w:date="2018-09-18T18:45:00Z">
              <w:rPr/>
            </w:rPrChange>
          </w:rPr>
          <w:fldChar w:fldCharType="begin"/>
        </w:r>
        <w:r w:rsidR="00547E23" w:rsidRPr="006B0B95" w:rsidDel="00146CF7">
          <w:rPr>
            <w:color w:val="000000" w:themeColor="text1"/>
            <w:rPrChange w:id="1960" w:author="Nasser Mustafa [2]" w:date="2018-09-18T18:45:00Z">
              <w:rPr/>
            </w:rPrChange>
          </w:rPr>
          <w:delInstrText xml:space="preserve"> HYPERLINK \l "_ENREF_68" \o "Cleland-Huang, 2003 #118" </w:delInstrText>
        </w:r>
        <w:r w:rsidR="00547E23" w:rsidRPr="006B0B95" w:rsidDel="00146CF7">
          <w:rPr>
            <w:color w:val="000000" w:themeColor="text1"/>
            <w:rPrChange w:id="1961" w:author="Nasser Mustafa [2]" w:date="2018-09-18T18:45:00Z">
              <w:rPr>
                <w:rFonts w:ascii="Times New Roman" w:hAnsi="Times New Roman"/>
                <w:noProof/>
              </w:rPr>
            </w:rPrChange>
          </w:rPr>
          <w:fldChar w:fldCharType="separate"/>
        </w:r>
        <w:r w:rsidR="006A58FF" w:rsidRPr="006B0B95" w:rsidDel="00146CF7">
          <w:rPr>
            <w:rFonts w:ascii="Times New Roman" w:hAnsi="Times New Roman"/>
            <w:noProof/>
            <w:color w:val="000000" w:themeColor="text1"/>
            <w:rPrChange w:id="1962" w:author="Nasser Mustafa [2]" w:date="2018-09-18T18:45:00Z">
              <w:rPr>
                <w:rFonts w:ascii="Times New Roman" w:hAnsi="Times New Roman"/>
                <w:noProof/>
              </w:rPr>
            </w:rPrChange>
          </w:rPr>
          <w:delText>68-79</w:delText>
        </w:r>
        <w:r w:rsidR="00547E23" w:rsidRPr="006B0B95" w:rsidDel="00146CF7">
          <w:rPr>
            <w:rFonts w:ascii="Times New Roman" w:hAnsi="Times New Roman"/>
            <w:noProof/>
            <w:color w:val="000000" w:themeColor="text1"/>
            <w:rPrChange w:id="1963" w:author="Nasser Mustafa [2]" w:date="2018-09-18T18:45:00Z">
              <w:rPr>
                <w:rFonts w:ascii="Times New Roman" w:hAnsi="Times New Roman"/>
                <w:noProof/>
              </w:rPr>
            </w:rPrChange>
          </w:rPr>
          <w:fldChar w:fldCharType="end"/>
        </w:r>
        <w:r w:rsidR="003C33CA" w:rsidRPr="006B0B95" w:rsidDel="00146CF7">
          <w:rPr>
            <w:rFonts w:ascii="Times New Roman" w:hAnsi="Times New Roman"/>
            <w:noProof/>
            <w:color w:val="000000" w:themeColor="text1"/>
            <w:rPrChange w:id="1964" w:author="Nasser Mustafa [2]" w:date="2018-09-18T18:45:00Z">
              <w:rPr>
                <w:rFonts w:ascii="Times New Roman" w:hAnsi="Times New Roman"/>
                <w:noProof/>
              </w:rPr>
            </w:rPrChange>
          </w:rPr>
          <w:delText>]</w:delText>
        </w:r>
        <w:r w:rsidRPr="006B0B95" w:rsidDel="00146CF7">
          <w:rPr>
            <w:rFonts w:ascii="Times New Roman" w:hAnsi="Times New Roman"/>
            <w:color w:val="000000" w:themeColor="text1"/>
            <w:rPrChange w:id="1965" w:author="Nasser Mustafa [2]" w:date="2018-09-18T18:45:00Z">
              <w:rPr>
                <w:rFonts w:ascii="Times New Roman" w:hAnsi="Times New Roman"/>
              </w:rPr>
            </w:rPrChange>
          </w:rPr>
          <w:fldChar w:fldCharType="end"/>
        </w:r>
        <w:r w:rsidRPr="006B0B95" w:rsidDel="00146CF7">
          <w:rPr>
            <w:rFonts w:ascii="Times New Roman" w:hAnsi="Times New Roman"/>
            <w:color w:val="000000" w:themeColor="text1"/>
            <w:rPrChange w:id="1966" w:author="Nasser Mustafa [2]" w:date="2018-09-18T18:45:00Z">
              <w:rPr>
                <w:rFonts w:ascii="Times New Roman" w:hAnsi="Times New Roman"/>
              </w:rPr>
            </w:rPrChange>
          </w:rPr>
          <w:delText xml:space="preserve">. </w:delText>
        </w:r>
      </w:del>
    </w:p>
    <w:p w14:paraId="601CD0C6" w14:textId="13E0A950" w:rsidR="00B97147" w:rsidRPr="00350307" w:rsidRDefault="00B97147" w:rsidP="00A03164">
      <w:pPr>
        <w:pStyle w:val="ListParagraph"/>
        <w:keepNext w:val="0"/>
        <w:numPr>
          <w:ilvl w:val="0"/>
          <w:numId w:val="15"/>
        </w:numPr>
        <w:tabs>
          <w:tab w:val="left" w:pos="900"/>
        </w:tabs>
        <w:spacing w:line="480" w:lineRule="auto"/>
        <w:jc w:val="both"/>
        <w:rPr>
          <w:rFonts w:ascii="Times New Roman" w:hAnsi="Times New Roman"/>
          <w:color w:val="FF0000"/>
          <w:rPrChange w:id="1967" w:author="Nasser Mustafa [2]" w:date="2018-09-16T18:05:00Z">
            <w:rPr>
              <w:rFonts w:ascii="Times New Roman" w:hAnsi="Times New Roman"/>
            </w:rPr>
          </w:rPrChange>
        </w:rPr>
      </w:pPr>
      <w:r w:rsidRPr="00C67C7F">
        <w:rPr>
          <w:rFonts w:ascii="Times New Roman" w:hAnsi="Times New Roman"/>
        </w:rPr>
        <w:t>Articles that focus on traceability modeling</w:t>
      </w:r>
      <w:ins w:id="1968" w:author="Nasser Mustafa [2]" w:date="2018-09-16T16:30:00Z">
        <w:r w:rsidR="0068737A">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id":"ITEM-2","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Technology","id":"ITEM-2","issued":{"date-parts":[["2011"]]},"page":"177-188","title":"Towards Traceability Metamodel for Business Process Modeling Notation","title-short":"IFIP AICT","type":"article"},"uris":["http://www.mendeley.com/documents/?uuid=33234f5c-b725-4d36-9660-37678000fec4"]},{"id":"ITEM-3","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Engineering","id":"ITEM-3","issue":"3","issued":{"date-parts":[["2008"]]},"page":"189-193","title":"Towards a traceability model in a MARTE-based methodology for real-time embedded systems","type":"article-journal","volume":"4"},"uris":["http://www.mendeley.com/documents/?uuid=f089f3ba-58f9-4bb4-bd5b-d67b1de30d33"]},{"id":"ITEM-4","itemData":{"author":[{"dropping-particle":"","family":"Rempel","given":"Patrick","non-dropping-particle":"","parse-names":false,"suffix":""},{"dropping-particle":"","family":"Mäder","given":"Patrick","non-dropping-particle":"","parse-names":false,"suffix":""},{"dropping-particle":"","family":"Kuschke","given":"Tobias","non-dropping-particle":"","parse-names":false,"suffix":""},{"dropping-particle":"","family":"Philippow","given":"Ilka","non-dropping-particle":"","parse-names":false,"suffix":""}],"container-title":"Requirements Engineering: Foundation for Software Quality","id":"ITEM-4","issued":{"date-parts":[["2013"]]},"page":"125-140","title":"Requirements Traceability across Organizational Boundaries - A Survey and Taxonomy","type":"chapter","volume":"7830"},"uris":["http://www.mendeley.com/documents/?uuid=a6e232c6-7304-4a48-8f92-629943305521"]},{"id":"ITEM-5","itemData":{"author":[{"dropping-particle":"","family":"Taromirad,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(MODELS).","id":"ITEM-5","issued":{"date-parts":[["2013"]]},"publisher-place":"Florida","title":"Towards a Multi-Domain Model-Driven Traceability Approach","type":"paper-conference"},"uris":["http://www.mendeley.com/documents/?uuid=14257d2d-bc8f-4018-ac26-419e5bbd3d56"]},{"id":"ITEM-6","itemData":{"author":[{"dropping-particle":"","family":"Yu","given":"Eric s","non-dropping-particle":"","parse-names":false,"suffix":""}],"chapter-number":"7","container-title":"Conceptual Modeling: Foundations and Applications","editor":[{"dropping-particle":"","family":"Borgida  V. K.","given":"A T.\rChaudhri","non-dropping-particle":"","parse-names":false,"suffix":""},{"dropping-particle":"","family":"Giorgini","given":"P","non-dropping-particle":"","parse-names":false,"suffix":""},{"dropping-particle":"","family":"Yu","given":"E S","non-dropping-particle":"","parse-names":false,"suffix":""}],"id":"ITEM-6","issued":{"date-parts":[["2009"]]},"page":"99-121","publisher":"Springer","publisher-place":"Berlin","title":"Social modeling and I*","type":"chapter"},"uris":["http://www.mendeley.com/documents/?uuid=57570749-0f08-43ef-b203-b38a526cc907"]},{"id":"ITEM-7","itemData":{"author":[{"dropping-particle":"","family":"Cavalcanti","given":"Cerqueira","non-dropping-particle":"","parse-names":false,"suffix":""},{"dropping-particle":"","family":"Machado","given":"Ivan do Carmo","non-dropping-particle":"","parse-names":false,"suffix":""},{"dropping-particle":"","family":"Mota","given":"Paulo Anselmoda","non-dropping-particle":"","parse-names":false,"suffix":""},{"dropping-particle":"","family":"Neto","given":"Silveira","non-dropping-particle":"","parse-names":false,"suffix":""},{"dropping-particle":"","family":"Lobato","given":"Luanna Lopes","non-dropping-particle":"","parse-names":false,"suffix":""},{"dropping-particle":"de","family":"Almeida","given":"Eduardo Santana","non-dropping-particle":"","parse-names":false,"suffix":""},{"dropping-particle":"","family":"Meira","given":"Silvio Romero de Lemos","non-dropping-particle":"","parse-names":false,"suffix":""}],"container-title":"5th Workshop on Variability Modeling of Software-Intensive Systems","id":"ITEM-7","issued":{"date-parts":[["2011"]]},"page":"49-57","publisher-place":"Namur, Belgium","title":"Towards Metamodel Support for Variability and Traceability in Software Product Lines","type":"paper-conference"},"uris":["http://www.mendeley.com/documents/?uuid=b60e28e9-a393-4fbc-9944-7c38350c2da8"]}],"mendeley":{"formattedCitation":"[28], [46]–[51]","plainTextFormattedCitation":"[28], [46]–[51]","previouslyFormattedCitation":"[28], [43], [47]–[51]"},"properties":{"noteIndex":0},"schema":"https://github.com/citation-style-language/schema/raw/master/csl-citation.json"}</w:instrText>
      </w:r>
      <w:r w:rsidR="0068737A">
        <w:rPr>
          <w:rFonts w:ascii="Times New Roman" w:hAnsi="Times New Roman"/>
        </w:rPr>
        <w:fldChar w:fldCharType="separate"/>
      </w:r>
      <w:r w:rsidR="00B050F0" w:rsidRPr="00B050F0">
        <w:rPr>
          <w:rFonts w:ascii="Times New Roman" w:hAnsi="Times New Roman"/>
          <w:noProof/>
        </w:rPr>
        <w:t>[28], [46]–[51]</w:t>
      </w:r>
      <w:ins w:id="1969" w:author="Nasser Mustafa [2]" w:date="2018-09-16T16:30:00Z">
        <w:r w:rsidR="0068737A">
          <w:rPr>
            <w:rFonts w:ascii="Times New Roman" w:hAnsi="Times New Roman"/>
          </w:rPr>
          <w:fldChar w:fldCharType="end"/>
        </w:r>
      </w:ins>
      <w:r w:rsidRPr="00C67C7F">
        <w:rPr>
          <w:rFonts w:ascii="Times New Roman" w:hAnsi="Times New Roman"/>
        </w:rPr>
        <w:t xml:space="preserve"> </w:t>
      </w:r>
      <w:del w:id="1970" w:author="Nasser Mustafa [2]" w:date="2018-09-16T16:42:00Z">
        <w:r w:rsidRPr="00C67C7F" w:rsidDel="004550C2">
          <w:rPr>
            <w:rFonts w:ascii="Times New Roman" w:hAnsi="Times New Roman"/>
          </w:rPr>
          <w:fldChar w:fldCharType="begin">
            <w:fldData xml:space="preserve">PEVuZE5vdGU+PENpdGU+PEF1dGhvcj5EdWJvaXM8L0F1dGhvcj48WWVhcj4yMDEwPC9ZZWFyPjxS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</w:fldData>
          </w:fldChar>
        </w:r>
        <w:r w:rsidR="003C33CA" w:rsidRPr="00A3659F" w:rsidDel="004550C2">
          <w:rPr>
            <w:rFonts w:ascii="Times New Roman" w:hAnsi="Times New Roman"/>
          </w:rPr>
          <w:delInstrText xml:space="preserve"> ADDIN EN.CITE </w:delInstrText>
        </w:r>
        <w:r w:rsidR="003C33CA" w:rsidRPr="00A3659F" w:rsidDel="004550C2">
          <w:rPr>
            <w:rFonts w:ascii="Times New Roman" w:hAnsi="Times New Roman"/>
          </w:rPr>
          <w:fldChar w:fldCharType="begin">
            <w:fldData xml:space="preserve">PEVuZE5vdGU+PENpdGU+PEF1dGhvcj5EdWJvaXM8L0F1dGhvcj48WWVhcj4yMDEwPC9ZZWFyPjxS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</w:fldData>
          </w:fldChar>
        </w:r>
        <w:r w:rsidR="003C33CA" w:rsidRPr="00A3659F" w:rsidDel="004550C2">
          <w:rPr>
            <w:rFonts w:ascii="Times New Roman" w:hAnsi="Times New Roman"/>
          </w:rPr>
          <w:delInstrText xml:space="preserve"> ADDIN EN.CITE.DATA </w:delInstrText>
        </w:r>
        <w:r w:rsidR="003C33CA" w:rsidRPr="00A3659F" w:rsidDel="004550C2">
          <w:rPr>
            <w:rFonts w:ascii="Times New Roman" w:hAnsi="Times New Roman"/>
          </w:rPr>
        </w:r>
        <w:r w:rsidR="003C33CA" w:rsidRPr="00A3659F" w:rsidDel="004550C2">
          <w:rPr>
            <w:rFonts w:ascii="Times New Roman" w:hAnsi="Times New Roman"/>
          </w:rPr>
          <w:fldChar w:fldCharType="end"/>
        </w:r>
        <w:r w:rsidRPr="00C67C7F" w:rsidDel="004550C2">
          <w:rPr>
            <w:rFonts w:ascii="Times New Roman" w:hAnsi="Times New Roman"/>
          </w:rPr>
        </w:r>
        <w:r w:rsidRPr="00C67C7F" w:rsidDel="004550C2">
          <w:rPr>
            <w:rFonts w:ascii="Times New Roman" w:hAnsi="Times New Roman"/>
          </w:rPr>
          <w:fldChar w:fldCharType="separate"/>
        </w:r>
        <w:r w:rsidR="003C33CA" w:rsidDel="004550C2">
          <w:rPr>
            <w:rFonts w:ascii="Times New Roman" w:hAnsi="Times New Roman"/>
            <w:noProof/>
          </w:rPr>
          <w:delText>[</w:delText>
        </w:r>
        <w:r w:rsidR="00547E23" w:rsidDel="004550C2">
          <w:fldChar w:fldCharType="begin"/>
        </w:r>
        <w:r w:rsidR="00547E23" w:rsidDel="004550C2">
          <w:delInstrText xml:space="preserve"> HYPERLINK \l "_ENREF_23" \o "Paige, 2011 #127" </w:delInstrText>
        </w:r>
        <w:r w:rsidR="00547E23" w:rsidDel="004550C2">
          <w:fldChar w:fldCharType="separate"/>
        </w:r>
        <w:r w:rsidR="006A58FF" w:rsidDel="004550C2">
          <w:rPr>
            <w:rFonts w:ascii="Times New Roman" w:hAnsi="Times New Roman"/>
            <w:noProof/>
          </w:rPr>
          <w:delText>23</w:delText>
        </w:r>
        <w:r w:rsidR="00547E23" w:rsidDel="004550C2">
          <w:rPr>
            <w:rFonts w:ascii="Times New Roman" w:hAnsi="Times New Roman"/>
            <w:noProof/>
          </w:rPr>
          <w:fldChar w:fldCharType="end"/>
        </w:r>
        <w:r w:rsidR="003C33CA" w:rsidDel="004550C2">
          <w:rPr>
            <w:rFonts w:ascii="Times New Roman" w:hAnsi="Times New Roman"/>
            <w:noProof/>
          </w:rPr>
          <w:delText xml:space="preserve">, </w:delText>
        </w:r>
        <w:r w:rsidR="00547E23" w:rsidDel="004550C2">
          <w:fldChar w:fldCharType="begin"/>
        </w:r>
        <w:r w:rsidR="00547E23" w:rsidDel="004550C2">
          <w:delInstrText xml:space="preserve"> HYPERLINK \l "_ENREF_25" \o "Pavalkis, 2011 #132" </w:delInstrText>
        </w:r>
        <w:r w:rsidR="00547E23" w:rsidDel="004550C2">
          <w:fldChar w:fldCharType="separate"/>
        </w:r>
        <w:r w:rsidR="006A58FF" w:rsidDel="004550C2">
          <w:rPr>
            <w:rFonts w:ascii="Times New Roman" w:hAnsi="Times New Roman"/>
            <w:noProof/>
          </w:rPr>
          <w:delText>25</w:delText>
        </w:r>
        <w:r w:rsidR="00547E23" w:rsidDel="004550C2">
          <w:rPr>
            <w:rFonts w:ascii="Times New Roman" w:hAnsi="Times New Roman"/>
            <w:noProof/>
          </w:rPr>
          <w:fldChar w:fldCharType="end"/>
        </w:r>
        <w:r w:rsidR="003C33CA" w:rsidDel="004550C2">
          <w:rPr>
            <w:rFonts w:ascii="Times New Roman" w:hAnsi="Times New Roman"/>
            <w:noProof/>
          </w:rPr>
          <w:delText xml:space="preserve">, </w:delText>
        </w:r>
        <w:r w:rsidR="00547E23" w:rsidDel="004550C2">
          <w:fldChar w:fldCharType="begin"/>
        </w:r>
        <w:r w:rsidR="00547E23" w:rsidDel="004550C2">
          <w:delInstrText xml:space="preserve"> HYPERLINK \l "_ENREF_28" \o "Dubois, 2010 #93" </w:delInstrText>
        </w:r>
        <w:r w:rsidR="00547E23" w:rsidDel="004550C2">
          <w:fldChar w:fldCharType="separate"/>
        </w:r>
        <w:r w:rsidR="006A58FF" w:rsidDel="004550C2">
          <w:rPr>
            <w:rFonts w:ascii="Times New Roman" w:hAnsi="Times New Roman"/>
            <w:noProof/>
          </w:rPr>
          <w:delText>28</w:delText>
        </w:r>
        <w:r w:rsidR="00547E23" w:rsidDel="004550C2">
          <w:rPr>
            <w:rFonts w:ascii="Times New Roman" w:hAnsi="Times New Roman"/>
            <w:noProof/>
          </w:rPr>
          <w:fldChar w:fldCharType="end"/>
        </w:r>
        <w:r w:rsidR="003C33CA" w:rsidDel="004550C2">
          <w:rPr>
            <w:rFonts w:ascii="Times New Roman" w:hAnsi="Times New Roman"/>
            <w:noProof/>
          </w:rPr>
          <w:delText xml:space="preserve">, </w:delText>
        </w:r>
        <w:r w:rsidR="00547E23" w:rsidDel="004550C2">
          <w:fldChar w:fldCharType="begin"/>
        </w:r>
        <w:r w:rsidR="00547E23" w:rsidDel="004550C2">
          <w:delInstrText xml:space="preserve"> HYPERLINK \l "_ENREF_30" \o "Taromirad, 2013 #97" </w:delInstrText>
        </w:r>
        <w:r w:rsidR="00547E23" w:rsidDel="004550C2">
          <w:fldChar w:fldCharType="separate"/>
        </w:r>
        <w:r w:rsidR="006A58FF" w:rsidDel="004550C2">
          <w:rPr>
            <w:rFonts w:ascii="Times New Roman" w:hAnsi="Times New Roman"/>
            <w:noProof/>
          </w:rPr>
          <w:delText>30</w:delText>
        </w:r>
        <w:r w:rsidR="00547E23" w:rsidDel="004550C2">
          <w:rPr>
            <w:rFonts w:ascii="Times New Roman" w:hAnsi="Times New Roman"/>
            <w:noProof/>
          </w:rPr>
          <w:fldChar w:fldCharType="end"/>
        </w:r>
        <w:r w:rsidR="003C33CA" w:rsidDel="004550C2">
          <w:rPr>
            <w:rFonts w:ascii="Times New Roman" w:hAnsi="Times New Roman"/>
            <w:noProof/>
          </w:rPr>
          <w:delText xml:space="preserve">, </w:delText>
        </w:r>
        <w:r w:rsidR="00547E23" w:rsidDel="004550C2">
          <w:fldChar w:fldCharType="begin"/>
        </w:r>
        <w:r w:rsidR="00547E23" w:rsidDel="004550C2">
          <w:delInstrText xml:space="preserve"> HYPERLINK \l "_ENREF_79" \o "Mustafa, 2015 #153" </w:delInstrText>
        </w:r>
        <w:r w:rsidR="00547E23" w:rsidDel="004550C2">
          <w:fldChar w:fldCharType="separate"/>
        </w:r>
        <w:r w:rsidR="006A58FF" w:rsidDel="004550C2">
          <w:rPr>
            <w:rFonts w:ascii="Times New Roman" w:hAnsi="Times New Roman"/>
            <w:noProof/>
          </w:rPr>
          <w:delText>79-82</w:delText>
        </w:r>
        <w:r w:rsidR="00547E23" w:rsidDel="004550C2">
          <w:rPr>
            <w:rFonts w:ascii="Times New Roman" w:hAnsi="Times New Roman"/>
            <w:noProof/>
          </w:rPr>
          <w:fldChar w:fldCharType="end"/>
        </w:r>
        <w:r w:rsidR="003C33CA" w:rsidDel="004550C2">
          <w:rPr>
            <w:rFonts w:ascii="Times New Roman" w:hAnsi="Times New Roman"/>
            <w:noProof/>
          </w:rPr>
          <w:delText>]</w:delText>
        </w:r>
        <w:r w:rsidRPr="00C67C7F" w:rsidDel="004550C2">
          <w:rPr>
            <w:rFonts w:ascii="Times New Roman" w:hAnsi="Times New Roman"/>
          </w:rPr>
          <w:fldChar w:fldCharType="end"/>
        </w:r>
        <w:r w:rsidRPr="00C67C7F" w:rsidDel="004550C2">
          <w:rPr>
            <w:rFonts w:ascii="Times New Roman" w:hAnsi="Times New Roman"/>
          </w:rPr>
          <w:delText xml:space="preserve">, </w:delText>
        </w:r>
      </w:del>
      <w:r w:rsidRPr="00C67C7F">
        <w:rPr>
          <w:rFonts w:ascii="Times New Roman" w:hAnsi="Times New Roman"/>
        </w:rPr>
        <w:t>traceability tools</w:t>
      </w:r>
      <w:ins w:id="1971" w:author="Nasser Mustafa [2]" w:date="2018-09-16T16:43:00Z">
        <w:r w:rsidR="004550C2">
          <w:rPr>
            <w:rFonts w:ascii="Times New Roman" w:hAnsi="Times New Roman"/>
          </w:rPr>
          <w:t xml:space="preserve"> </w:t>
        </w:r>
        <w:r w:rsidR="004550C2">
          <w:rPr>
            <w:rFonts w:ascii="Times New Roman" w:hAnsi="Times New Roman"/>
          </w:rPr>
          <w:fldChar w:fldCharType="begin" w:fldLock="1"/>
        </w:r>
      </w:ins>
      <w:r w:rsidR="00B050F0">
        <w:rPr>
          <w:rFonts w:ascii="Times New Roman" w:hAnsi="Times New Roman"/>
        </w:rPr>
        <w:instrText>ADDIN CSL_CITATION {"citationItems":[{"id":"ITEM-1","itemData":{"author":[{"dropping-particle":"","family":"Yilmaz","given":"Levent","non-dropping-particle":"","parse-names":false,"suffix":""},{"dropping-particle":"","family":"Kent","given":"David","non-dropping-particle":"","parse-names":false,"suffix":""}],"container-title":"49th Annual Southeast Regional Conference","id":"ITEM-1","issued":{"date-parts":[["2011"]]},"page":"243-248","publisher":"ACM ","publisher-place":"Kennesaw, GA, USA","title":"ACART: An API Compliance and Analysis Report Tool for Discovering Reference Design Traceability","type":"paper-conference"},"uris":["http://www.mendeley.com/documents/?uuid=baaa9729-1c29-4416-b35a-e2a1916adba9"]},{"id":"ITEM-2","itemData":{"author":[{"dropping-particle":"","family":"Asuncion","given":"Hazeline U","non-dropping-particle":"","parse-names":false,"suffix":""},{"dropping-particle":"","family":"François","given":"Frédéric","non-dropping-particle":"","parse-names":false,"suffix":""}],"container-title":"European software engineering conference and the ACM SIGSOFT","id":"ITEM-2","issued":{"date-parts":[["2007"]]},"page":"115-124","publisher":"ACM","publisher-place":"Dubrovnik, Croatia","title":"An end-to-end industrial software traceability tool","type":"paper-conference"},"uris":["http://www.mendeley.com/documents/?uuid=d90e16c2-cd2a-4294-9fa7-3ba40267018c"]},{"id":"ITEM-3","itemData":{"author":[{"dropping-particle":"","family":"Narayan","given":"Nitesh","non-dropping-particle":"","parse-names":false,"suffix":""},{"dropping-particle":"","family":"Bruegge","given":"Bernd","non-dropping-particle":"","parse-names":false,"suffix":""},{"dropping-particle":"","family":"Delater","given":"Alexander","non-dropping-particle":"","parse-names":false,"suffix":""},{"dropping-particle":"","family":"Barbar","given":"Paech","non-dropping-particle":"","parse-names":false,"suffix":""}],"container-title":"MARK’11","id":"ITEM-3","issued":{"date-parts":[["2011"]]},"page":"24-28","title":"Enhanced Traceability in Model-based CASE Tools using Ontologies and Information Retrieval","type":"paper-conference"},"uris":["http://www.mendeley.com/documents/?uuid=85a334ee-a631-43b8-8a46-e4124bf02a57"]},{"id":"ITEM-4","itemData":{"author":[{"dropping-particle":"","family":"Shahid","given":"Muhammad","non-dropping-particle":"","parse-names":false,"suffix":""},{"dropping-particle":"","family":"Mahrin","given":"Mohd Naz’ri","non-dropping-particle":"","parse-names":false,"suffix":""}],"container-title":"International Journal of Computer, Electrical, Automation, Control and Information Engineering","id":"ITEM-4","issue":"6","issued":{"date-parts":[["2011"]]},"title":"An Evaluation of Requirements Management and Traceability Tools ","type":"article-journal","volume":"5"},"uris":["http://www.mendeley.com/documents/?uuid=5f93edeb-c1f7-40eb-a94c-58fcceec0450"]},{"id":"ITEM-5","itemData":{"author":[{"dropping-particle":"","family":"Gills","given":"Martins","non-dropping-particle":"","parse-names":false,"suffix":""},{"dropping-particle":"","family":"Bogdanovs","given":"Mihails","non-dropping-particle":"","parse-names":false,"suffix":""}],"chapter-number":"Databases ","id":"ITEM-5","issued":{"date-parts":[["2002"]]},"page":"175-186","publisher":"Kluwer Academic Publishers","title":"Extended Use of a Traceability Tool Within Software Development Project","type":"chapter"},"uris":["http://www.mendeley.com/documents/?uuid=129eb00a-6d84-4ae0-a2ae-9dc3763b6059"]},{"id":"ITEM-6","itemData":{"author":[{"dropping-particle":"","family":"Goknil","given":"Arda","non-dropping-particle":"","parse-names":false,"suffix":""},{"dropping-particle":"","family":"Kurtev","given":"Ivan","non-dropping-particle":"","parse-names":false,"suffix":""}],"container-title":"6th ECMFA Traceability Workshop","id":"ITEM-6","issued":{"date-parts":[["2010"]]},"page":"39-46","publisher":"ACM","publisher-place":"Paris, France","title":"Tool support for generation and validation of traces between requirements and architecture","type":"paper-conference"},"uris":["http://www.mendeley.com/documents/?uuid=35bb8ef8-abfc-4abf-9d49-a22936d3d3b9"]},{"id":"ITEM-7","itemData":{"author":[{"dropping-particle":"","family":"Yrjönen","given":"Anton","non-dropping-particle":"","parse-names":false,"suffix":""},{"dropping-particle":"","family":"Merilinna","given":"Janne","non-dropping-particle":"","parse-names":false,"suffix":""}],"container-title":"6th ECMFA Traceability Workshop","id":"ITEM-7","issued":{"date-parts":[["2010"]]},"page":"15-22","publisher":"ACM","publisher-place":"Paris, France","title":"Tooling for the Full Traceability of Non-functional Requirements Within Model-driven Development","type":"article"},"uris":["http://www.mendeley.com/documents/?uuid=7f3d2daa-7981-467f-ba26-c748b0f34c83"]}],"mendeley":{"formattedCitation":"[25], [52]–[57]","plainTextFormattedCitation":"[25], [52]–[57]","previouslyFormattedCitation":"[25], [52]–[57]"},"properties":{"noteIndex":0},"schema":"https://github.com/citation-style-language/schema/raw/master/csl-citation.json"}</w:instrText>
      </w:r>
      <w:r w:rsidR="004550C2">
        <w:rPr>
          <w:rFonts w:ascii="Times New Roman" w:hAnsi="Times New Roman"/>
        </w:rPr>
        <w:fldChar w:fldCharType="separate"/>
      </w:r>
      <w:r w:rsidR="00627C91" w:rsidRPr="00627C91">
        <w:rPr>
          <w:rFonts w:ascii="Times New Roman" w:hAnsi="Times New Roman"/>
          <w:noProof/>
        </w:rPr>
        <w:t>[25], [52]–[57]</w:t>
      </w:r>
      <w:ins w:id="1972" w:author="Nasser Mustafa [2]" w:date="2018-09-16T16:43:00Z">
        <w:r w:rsidR="004550C2">
          <w:rPr>
            <w:rFonts w:ascii="Times New Roman" w:hAnsi="Times New Roman"/>
          </w:rPr>
          <w:fldChar w:fldCharType="end"/>
        </w:r>
      </w:ins>
      <w:del w:id="1973" w:author="Nasser Mustafa [2]" w:date="2018-09-16T16:44:00Z">
        <w:r w:rsidRPr="00C67C7F" w:rsidDel="00146CF7">
          <w:rPr>
            <w:rFonts w:ascii="Times New Roman" w:hAnsi="Times New Roman"/>
          </w:rPr>
          <w:delText xml:space="preserve"> </w:delText>
        </w:r>
        <w:r w:rsidRPr="00C67C7F" w:rsidDel="00146CF7">
          <w:rPr>
            <w:rFonts w:ascii="Times New Roman" w:hAnsi="Times New Roman"/>
          </w:rPr>
          <w:fldChar w:fldCharType="begin">
            <w:fldData xml:space="preserve">PEVuZE5vdGU+PENpdGU+PEF1dGhvcj5ZaWxtYXo8L0F1dGhvcj48WWVhcj4yMDExPC9ZZWFyPjxS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</w:fldData>
          </w:fldChar>
        </w:r>
        <w:r w:rsidR="003C33CA" w:rsidRPr="00A3659F" w:rsidDel="00146CF7">
          <w:rPr>
            <w:rFonts w:ascii="Times New Roman" w:hAnsi="Times New Roman"/>
          </w:rPr>
          <w:delInstrText xml:space="preserve"> ADDIN EN.CITE </w:delInstrText>
        </w:r>
        <w:r w:rsidR="003C33CA" w:rsidRPr="00A3659F" w:rsidDel="00146CF7">
          <w:rPr>
            <w:rFonts w:ascii="Times New Roman" w:hAnsi="Times New Roman"/>
          </w:rPr>
          <w:fldChar w:fldCharType="begin">
            <w:fldData xml:space="preserve">PEVuZE5vdGU+PENpdGU+PEF1dGhvcj5ZaWxtYXo8L0F1dGhvcj48WWVhcj4yMDExPC9ZZWFyPjxS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</w:fldData>
          </w:fldChar>
        </w:r>
        <w:r w:rsidR="003C33CA" w:rsidRPr="00A3659F" w:rsidDel="00146CF7">
          <w:rPr>
            <w:rFonts w:ascii="Times New Roman" w:hAnsi="Times New Roman"/>
          </w:rPr>
          <w:delInstrText xml:space="preserve"> ADDIN EN.CITE.DATA </w:delInstrText>
        </w:r>
        <w:r w:rsidR="003C33CA" w:rsidRPr="00A3659F" w:rsidDel="00146CF7">
          <w:rPr>
            <w:rFonts w:ascii="Times New Roman" w:hAnsi="Times New Roman"/>
          </w:rPr>
        </w:r>
        <w:r w:rsidR="003C33CA" w:rsidRPr="00A3659F" w:rsidDel="00146CF7">
          <w:rPr>
            <w:rFonts w:ascii="Times New Roman" w:hAnsi="Times New Roman"/>
          </w:rPr>
          <w:fldChar w:fldCharType="end"/>
        </w:r>
        <w:r w:rsidRPr="00C67C7F" w:rsidDel="00146CF7">
          <w:rPr>
            <w:rFonts w:ascii="Times New Roman" w:hAnsi="Times New Roman"/>
          </w:rPr>
        </w:r>
        <w:r w:rsidRPr="00C67C7F" w:rsidDel="00146CF7">
          <w:rPr>
            <w:rFonts w:ascii="Times New Roman" w:hAnsi="Times New Roman"/>
          </w:rPr>
          <w:fldChar w:fldCharType="separate"/>
        </w:r>
        <w:r w:rsidR="003C33CA" w:rsidDel="00146CF7">
          <w:rPr>
            <w:rFonts w:ascii="Times New Roman" w:hAnsi="Times New Roman"/>
            <w:noProof/>
          </w:rPr>
          <w:delText>[</w:delText>
        </w:r>
        <w:r w:rsidR="00547E23" w:rsidDel="00146CF7">
          <w:fldChar w:fldCharType="begin"/>
        </w:r>
        <w:r w:rsidR="00547E23" w:rsidDel="00146CF7">
          <w:delInstrText xml:space="preserve"> HYPERLINK \l "_ENREF_83" \o "Yilmaz, 2011 #148" </w:delInstrText>
        </w:r>
        <w:r w:rsidR="00547E23" w:rsidDel="00146CF7">
          <w:fldChar w:fldCharType="separate"/>
        </w:r>
        <w:r w:rsidR="006A58FF" w:rsidDel="00146CF7">
          <w:rPr>
            <w:rFonts w:ascii="Times New Roman" w:hAnsi="Times New Roman"/>
            <w:noProof/>
          </w:rPr>
          <w:delText>83-89</w:delText>
        </w:r>
        <w:r w:rsidR="00547E23" w:rsidDel="00146CF7">
          <w:rPr>
            <w:rFonts w:ascii="Times New Roman" w:hAnsi="Times New Roman"/>
            <w:noProof/>
          </w:rPr>
          <w:fldChar w:fldCharType="end"/>
        </w:r>
        <w:r w:rsidR="003C33CA" w:rsidDel="00146CF7">
          <w:rPr>
            <w:rFonts w:ascii="Times New Roman" w:hAnsi="Times New Roman"/>
            <w:noProof/>
          </w:rPr>
          <w:delText>]</w:delText>
        </w:r>
        <w:r w:rsidRPr="00C67C7F" w:rsidDel="00146CF7">
          <w:rPr>
            <w:rFonts w:ascii="Times New Roman" w:hAnsi="Times New Roman"/>
          </w:rPr>
          <w:fldChar w:fldCharType="end"/>
        </w:r>
      </w:del>
      <w:r w:rsidRPr="00C67C7F">
        <w:rPr>
          <w:rFonts w:ascii="Times New Roman" w:hAnsi="Times New Roman"/>
        </w:rPr>
        <w:t xml:space="preserve">, </w:t>
      </w:r>
      <w:r w:rsidRPr="00685952">
        <w:rPr>
          <w:rFonts w:ascii="Times New Roman" w:hAnsi="Times New Roman"/>
          <w:color w:val="000000" w:themeColor="text1"/>
          <w:rPrChange w:id="1974" w:author="Nasser Mustafa [2]" w:date="2018-09-18T19:58:00Z">
            <w:rPr>
              <w:rFonts w:ascii="Times New Roman" w:hAnsi="Times New Roman"/>
            </w:rPr>
          </w:rPrChange>
        </w:rPr>
        <w:t>or trace links</w:t>
      </w:r>
      <w:ins w:id="1975" w:author="Nasser Mustafa [2]" w:date="2018-09-16T16:58:00Z">
        <w:r w:rsidR="002139E2" w:rsidRPr="00685952">
          <w:rPr>
            <w:rFonts w:ascii="Times New Roman" w:hAnsi="Times New Roman"/>
            <w:color w:val="000000" w:themeColor="text1"/>
            <w:rPrChange w:id="1976" w:author="Nasser Mustafa [2]" w:date="2018-09-18T19:58:00Z">
              <w:rPr>
                <w:rFonts w:ascii="Times New Roman" w:hAnsi="Times New Roman"/>
              </w:rPr>
            </w:rPrChange>
          </w:rPr>
          <w:t xml:space="preserve"> </w:t>
        </w:r>
      </w:ins>
      <w:ins w:id="1977" w:author="Nasser Mustafa [2]" w:date="2018-09-18T18:46:00Z">
        <w:r w:rsidR="00011A7B" w:rsidRPr="00685952">
          <w:rPr>
            <w:rFonts w:ascii="Times New Roman" w:hAnsi="Times New Roman"/>
            <w:color w:val="000000" w:themeColor="text1"/>
            <w:rPrChange w:id="1978" w:author="Nasser Mustafa [2]" w:date="2018-09-18T19:58:00Z">
              <w:rPr>
                <w:rFonts w:ascii="Times New Roman" w:hAnsi="Times New Roman"/>
                <w:color w:val="FF0000"/>
              </w:rPr>
            </w:rPrChange>
          </w:rPr>
          <w:fldChar w:fldCharType="begin" w:fldLock="1"/>
        </w:r>
      </w:ins>
      <w:r w:rsidR="00B050F0">
        <w:rPr>
          <w:rFonts w:ascii="Times New Roman" w:hAnsi="Times New Roman"/>
          <w:color w:val="000000" w:themeColor="text1"/>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engineering","title-short":"SoSyM","type":"article-journal","volume":"10"},"uris":["http://www.mendeley.com/documents/?uuid=22dcdb88-37a8-46ff-be61-12cfc67a2f60"]},{"id":"ITEM-2","itemData":{"author":[{"dropping-particle":"","family":"Javed","given":"Muhammad Atif","non-dropping-particle":"","parse-names":false,"suffix":""},{"dropping-particle":"","family":"Zdun","given":"Uwe","non-dropping-particle":"","parse-names":false,"suffix":""}],"container-title":"18th International Conference on Evaluation and Assessment in Software Engineering","id":"ITEM-2","issued":{"date-parts":[["2014"]]},"page":"1-10","publisher":"ACM","publisher-place":"London, England, United Kingdom","title":"A Systematic Literature Review of Traceability Approaches Between Software Architecture and Source Code","type":"paper-conference"},"uris":["http://www.mendeley.com/documents/?uuid=ec715308-4386-4f0d-ab1e-0bf236d0946d"]},{"id":"ITEM-3","itemData":{"DOI":"http://dx.doi.org/10.1109/APSEC.2011.12","author":[{"dropping-particle":"","family":"Sureka","given":"Ashish","non-dropping-particle":"","parse-names":false,"suffix":""},{"dropping-particle":"","family":"lal","given":"Sangeeta","non-dropping-particle":"","parse-names":false,"suffix":""},{"dropping-particle":"","family":"Agarwal","given":"Lucky","non-dropping-particle":"","parse-names":false,"suffix":""}],"container-title":"Asia-Pacific Software Engineering Conference","id":"ITEM-3","issued":{"date-parts":[["2011"]]},"page":"146-153","publisher":"IEEE Computer Society","title":"Applying fellegi-sunter (fs) model for traceability link recovery between bug databases and version archives","title-short":"APSEC ","type":"paper-conference"},"uris":["http://www.mendeley.com/documents/?uuid=0f4922ab-e410-48a9-b5ea-f07ce45d9ecf"]},{"id":"ITEM-4","itemData":{"author":[{"dropping-particle":"","family":"Xiaofan","given":"Chen","non-dropping-particle":"","parse-names":false,"suffix":""}],"id":"ITEM-4","issued":{"date-parts":[["2012"]]},"publisher":"The University of Auckland","title":"Automated documentation to code traceability link recovery and visualization","type":"report"},"uris":["http://www.mendeley.com/documents/?uuid=b07b8ec5-8652-4b49-ae05-912b6f6ffb0c"]},{"id":"ITEM-5","itemData":{"author":[{"dropping-particle":"","family":"Asuncion","given":"Hazeline U","non-dropping-particle":"","parse-names":false,"suffix":""},{"dropping-particle":"","family":"Taylor","given":"Richard N","non-dropping-particle":"","parse-names":false,"suffix":""}],"container-title":"Workshop on Traceability in Emerging Forms of Software Engineering","id":"ITEM-5","issued":{"date-parts":[["2009"]]},"page":"1-5","publisher":"IEEE Computer Society ","publisher-place":"Washington, DC, USA","title":"Capturing custom link semantics among heterogeneous artifacts and tools","type":"paper-conference"},"uris":["http://www.mendeley.com/documents/?uuid=ffe54b90-fded-420c-a11b-d6504f4e893c"]},{"id":"ITEM-6","itemData":{"DOI":"DOI=http://dx.doi.org/10.1109/TEFSE.2009.5069582","author":[{"dropping-particle":"","family":"Collin","given":"McMillan","non-dropping-particle":"","parse-names":false,"suffix":""},{"dropping-particle":"","family":"Denys","given":"Poshyvanyk","non-dropping-particle":"","parse-names":false,"suffix":""},{"dropping-particle":"","family":"Meghan","given":"Revelle","non-dropping-particle":"","parse-names":false,"suffix":""}],"container-title":"Workshop on Traceability in Emerging Forms of Software Engineering","id":"ITEM-6","issued":{"date-parts":[["2009"]]},"page":"41-48","publisher":"IEEE Computer Society","publisher-place":"Washington, DC, USA","title":"Combining Textual and Structural Analysis of Software Artifacts for Traceability Link Recovery","title-short":"TEFSE","type":"paper-conference"},"uris":["http://www.mendeley.com/documents/?uuid=1396dd71-2ef7-4b6b-9a07-5b8efb893180"]},{"id":"ITEM-7","itemData":{"author":[{"dropping-particle":"","family":"Strasunskasa","given":"Darijus","non-dropping-particle":"","parse-names":false,"suffix":""},{"dropping-particle":"","family":"Hakkarainenb","given":"Sari E","non-dropping-particle":"","parse-names":false,"suffix":""}],"container-title":"Information and Software Technology","id":"ITEM-7","issue":"11","issued":{"date-parts":[["2012"]]},"page":"1239-1249","title":"Domain model-driven software engineering: A method for discovery of dependency links","type":"article-journal","volume":"54"},"uris":["http://www.mendeley.com/documents/?uuid=98433e51-af75-4d97-a3b0-bd2a5aad7171"]},{"id":"ITEM-8","itemData":{"author":[{"dropping-particle":"","family":"Sardinha","given":"Alberto","non-dropping-particle":"","parse-names":false,"suffix":""},{"dropping-particle":"","family":"Niu.","given":"INan","non-dropping-particle":"","parse-names":false,"suffix":""},{"dropping-particle":"","family":"Yu.","given":"Yijun","non-dropping-particle":"","parse-names":false,"suffix":""},{"dropping-particle":"","family":"Awais","given":"Rashid.","non-dropping-particle":"","parse-names":false,"suffix":""}],"container-title":"27th Annual ACM Symposium on Applied Computing ","id":"ITEM-8","issued":{"date-parts":[["2012"]]},"page":"1035-1042","publisher-place":"Riva del Garda (Trento) Italy.","title":"EA-Tracer: Identifying Traceability Links between Code Aspects and Early Aspects","title-short":"SAC","type":"paper-conference"},"uris":["http://www.mendeley.com/documents/?uuid=fbba23bc-9e9c-4dcb-8153-a234db3919af"]},{"id":"ITEM-9","itemData":{"author":[{"dropping-particle":"","family":"Perry","given":"Dewayne E","non-dropping-particle":"","parse-names":false,"suffix":""}],"container-title":"6th joint meeting of the European software engineering conference and the ACM SIGSOFT symposium on The foundations of software engineering","id":"ITEM-9","issued":{"date-parts":[["2007"]]},"page":"95-104","publisher":"ACM","publisher-place":" Dubrovnik, Croatia","title":"Recovering and using use-case-diagram-to-source-code traceability links","type":"paper-conference"},"uris":["http://www.mendeley.com/documents/?uuid=eec33d73-526e-4fad-b3d6-1d1fe7811c9b"]},{"id":"ITEM-10","itemData":{"author":[{"dropping-particle":"","family":"Aversano","given":"Lerina","non-dropping-particle":"","parse-names":false,"suffix":""},{"dropping-particle":"","family":"Marulli","given":"Fiammetta","non-dropping-particle":"","parse-names":false,"suffix":""},{"dropping-particle":"","family":"Tortorella","given":"Maria","non-dropping-particle":"","parse-names":false,"suffix":""}],"container-title":"18th IEEE International conference on program comperhension  ","id":"ITEM-10","issued":{"date-parts":[["2010"]]},"title":"Recovering Traceability Links between Business Process and Software System Components\t \t","type":"motion_picture"},"uris":["http://www.mendeley.com/documents/?uuid=7e694b83-2487-4af6-a58d-40da3c7c207b"]},{"id":"ITEM-11","itemData":{"DOI":"http://dx.doi.org/10.1145/2491627.2491633","author":[{"dropping-particle":"","family":"Tsuchiya","given":"Ryosuke","non-dropping-particle":"","parse-names":false,"suffix":""},{"dropping-particle":"","family":"Kato","given":"Tadahisa","non-dropping-particle":"","parse-names":false,"suffix":""},{"dropping-particle":"","family":"Washizaki","given":"Hironori","non-dropping-particle":"","parse-names":false,"suffix":""},{"dropping-particle":"","family":"Kawakami","given":"Masumi","non-dropping-particle":"","parse-names":false,"suffix":""},{"dropping-particle":"","family":"Fukazawa","given":"Yoshiaki","non-dropping-particle":"","parse-names":false,"suffix":""},{"dropping-particle":"","family":"Yoshimura","given":"Kentaro","non-dropping-particle":"","parse-names":false,"suffix":""}],"container-title":"International Software Product Line Conference","id":"ITEM-11","issued":{"date-parts":[["2013"]]},"page":"121-130","publisher":"ACM","publisher-place":"Tokyo, Japan","title":"Recovering traceability links between requirements and source code in the same series of software products","type":"article"},"uris":["http://www.mendeley.com/documents/?uuid=f9e631b8-d110-413f-9c5d-7daaf14f23af"]},{"id":"ITEM-12","itemData":{"DOI":"10.1109/TEFSE.2013.6620148","author":[{"dropping-particle":"","family":"Ziftci","given":"Celal","non-dropping-particle":"","parse-names":false,"suffix":""},{"dropping-particle":"","family":"Krüger","given":"Ingolf","non-dropping-particle":"","parse-names":false,"suffix":""}],"container-title":"7th International Workshop on Traceability in Emerging Forms of Software Engineering (TEFSE)","id":"ITEM-12","issued":{"date-parts":[["2013"]]},"page":"12-18","publisher":"IEEEW","title":"Getting More from Requirements Traceability: Requirements Testing Progress","type":"paper-conference"},"uris":["http://www.mendeley.com/documents/?uuid=c7ab2069-8073-4822-8ff0-7e652f23e781"]},{"id":"ITEM-13","itemData":{"author":[{"dropping-particle":"","family":"Alhindawi","given":"Nouh","non-dropping-particle":"","parse-names":false,"suffix":""},{"dropping-particle":"","family":"Meqdadi","given":"Omar","non-dropping-particle":"","parse-names":false,"suffix":""},{"dropping-particle":"","family":"Maletic","given":"Jonathan I","non-dropping-particle":"","parse-names":false,"suffix":""},{"dropping-particle":"","family":"Bartman","given":"Brian","non-dropping-particle":"","parse-names":false,"suffix":""}],"container-title":"TEFSE@ICSE","id":"ITEM-13","issued":{"date-parts":[["2013"]]},"title":"A tracelab-based solution for identifying traceability links using LSI","type":"paper-conference"},"uris":["http://www.mendeley.com/documents/?uuid=3c8aa02e-0b2a-448b-a1dc-61449815c03e"]},{"id":"ITEM-14","itemData":{"author":[{"dropping-particle":"","family":"Maletic","given":"Jonathan I","non-dropping-particle":"","parse-names":false,"suffix":""},{"dropping-particle":"","family":"Collard","given":"Michael L","non-dropping-particle":"","parse-names":false,"suffix":""}],"container-title":"3rd international workshop on Traceability in emerging forms of software engineering","id":"ITEM-14","issued":{"date-parts":[["2005"]]},"page":"67-72","publisher-place":"Long Beach, California","title":"An XML based approach to support the evolution of model-to-model traceability links","type":"paper-conference"},"uris":["http://www.mendeley.com/documents/?uuid=27cc64aa-6382-4e0b-86cd-946905136c39"]},{"id":"ITEM-15","itemData":{"DOI":"http://doi.ieeecomputersociety.org/10.1109/TEFSE.2009.5069581","author":[{"dropping-particle":"","family":"Armbrust","given":"Ove","non-dropping-particle":"","parse-names":false,"suffix":""},{"dropping-particle":"","family":"Ocampo","given":"Alexi","non-dropping-particle":"","parse-names":false,"suffix":""},{"dropping-particle":"","family":"Münch","given":"Jürgen","non-dropping-particle":"","parse-names":false,"suffix":""},{"dropping-particle":"","family":"Katahira","given":"Masafumi","non-dropping-particle":"","parse-names":false,"suffix":""},{"dropping-particle":"","family":"Koishi","given":"Yumi","non-dropping-particle":"","parse-names":false,"suffix":""}],"container-title":" 7th International Workshop on Traceability in Emerging Forms of Software Engineering (TEFSE)","id":"ITEM-15","issued":{"date-parts":[["2013"]]},"page":"36-40","publisher-place":"Vancouver, BC, Canada","title":"Establishing and Maintaining Traceability Between Large Aerospace Process Standards ","type":"article"},"uris":["http://www.mendeley.com/documents/?uuid=8471bae2-76f5-4fb2-ad1c-3359c15aa1e4"]},{"id":"ITEM-16","itemData":{"author":[{"dropping-particle":"","family":"Trubiani","given":"Catia","non-dropping-particle":"","parse-names":false,"suffix":""},{"dropping-particle":"","family":"Ghabi","given":"Achraf","non-dropping-particle":"","parse-names":false,"suffix":""},{"dropping-particle":"","family":"Egyed","given":"Alexander","non-dropping-particle":"","parse-names":false,"suffix":""}],"container-title":"Software Architecture","id":"ITEM-16","issued":{"date-parts":[["2015"]]},"page":"305-321","publisher":"Springer","title":"Exploiting Traceability Uncertainty between Architectural Models and Code","type":"chapter","volume":"9278"},"uris":["http://www.mendeley.com/documents/?uuid=0c80f34b-15f6-466b-8a4c-30af77b6330a"]},{"id":"ITEM-17","itemData":{"author":[{"dropping-particle":"","family":"Oh","given":"Jeho","non-dropping-particle":"","parse-names":false,"suffix":""},{"dropping-particle":"","family":"Kang","given":"Sungwon","non-dropping-particle":"","parse-names":false,"suffix":""}],"container-title":"29th Annual ACM Symposium on Applied Computing","id":"ITEM-17","issued":{"date-parts":[["2014"]]},"page":"1035-1042","publisher-place":"Gyeongju, Republic of Korea","title":"A hierarchical model for traceability between requirements and architecture","type":"paper-conference"},"uris":["http://www.mendeley.com/documents/?uuid=b0f58747-8c77-4897-8b4b-6c741f8fb7d8"]},{"id":"ITEM-18","itemData":{"DOI":"10.1109/ICCSA.2007.59","author":[{"dropping-particle":"","family":"Satyananda","given":"Tonny Kurniadi","non-dropping-particle":"","parse-names":false,"suffix":""},{"dropping-particle":"","family":"Lee","given":"Danhyung","non-dropping-particle":"","parse-names":false,"suffix":""},{"dropping-particle":"","family":"Kang","given":"Sungwon","non-dropping-particle":"","parse-names":false,"suffix":""},{"dropping-particle":"","family":"Hashmi","given":"Sajid Ibrahim","non-dropping-particle":"","parse-names":false,"suffix":""}],"container-title":" International Conference Computational Science and its Applications ","id":"ITEM-18","issued":{"date-parts":[["2007"]]},"page":"380-386","publisher":"IEEE","title":"Identifying Traceability between Feature Model and Software Architecture in Software Product Line using Formal Concept Analysis","type":"article"},"uris":["http://www.mendeley.com/documents/?uuid=8d504b1b-65ca-4579-a6ca-7b9fd4b7afda"]},{"id":"ITEM-19","itemData":{"DOI":"10.4028/www.scientific.net/AMR.998-999.1085","author":[{"dropping-particle":"","family":"Jia","given":"Ni Yun","non-dropping-particle":"","parse-names":false,"suffix":""},{"dropping-particle":"","family":"Yang","given":"Guan Zhong","non-dropping-particle":"","parse-names":false,"suffix":""}],"container-title":"Advanced Materials Research","id":"ITEM-19","issued":{"date-parts":[["2014"]]},"page":"1085-1091","title":"A Method for Verifying Traceability between Feature Model and Software Architecture","type":"article-journal","volume":"998-999"},"uris":["http://www.mendeley.com/documents/?uuid=bf2c8c0e-7e86-449c-a248-80eb38de5882"]},{"id":"ITEM-20","itemData":{"author":[{"dropping-particle":"","family":"Linsbauer","given":"Lukas","non-dropping-particle":"","parse-names":false,"suffix":""},{"dropping-particle":"","family":"Lopez-Herrejon","given":"Roberto","non-dropping-particle":"","parse-names":false,"suffix":""},{"dropping-particle":"","family":"Egyed","given":"Alexander","non-dropping-particle":"","parse-names":false,"suffix":""}],"container-title":"17th International Software Product Line Conference","id":"ITEM-20","issued":{"date-parts":[["2013"]]},"page":"131-140","publisher":"ACM","publisher-place":"Tokyo, Japan","title":"Recovering traceability between features and code in product variants","type":"paper-conference"},"uris":["http://www.mendeley.com/documents/?uuid=86792f93-3897-4f46-9fe5-7e4362303c36"]},{"id":"ITEM-21","itemData":{"DOI":"10.1145/2382756.2382761","author":[{"dropping-particle":"","family":"Chanda","given":"Jayeeta","non-dropping-particle":"","parse-names":false,"suffix":""},{"dropping-particle":"","family":"Sengupta","given":"Sabnam","non-dropping-particle":"","parse-names":false,"suffix":""},{"dropping-particle":"","family":"Kanjilal","given":"Ananya","non-dropping-particle":"","parse-names":false,"suffix":""}],"container-title":"SIGSOFT Softw. Eng. Notes","id":"ITEM-21","issue":"6","issued":{"date-parts":[["2012"]]},"page":"1-5","title":"Traceability between service component and class: a model based approach","title-short":"SIGSOFT","type":"article-journal","volume":"37"},"uris":["http://www.mendeley.com/documents/?uuid=75361ee3-623c-45a8-b15d-65458fbe5b53"]}],"mendeley":{"formattedCitation":"[26], [46], [58]–[76]","plainTextFormattedCitation":"[26], [46], [58]–[76]","previouslyFormattedCitation":"[26], [43], [66]–[75], [58], [76], [59]–[65]"},"properties":{"noteIndex":0},"schema":"https://github.com/citation-style-language/schema/raw/master/csl-citation.json"}</w:instrText>
      </w:r>
      <w:r w:rsidR="00011A7B" w:rsidRPr="00685952">
        <w:rPr>
          <w:rFonts w:ascii="Times New Roman" w:hAnsi="Times New Roman"/>
          <w:color w:val="000000" w:themeColor="text1"/>
          <w:rPrChange w:id="1979" w:author="Nasser Mustafa [2]" w:date="2018-09-18T19:58:00Z">
            <w:rPr>
              <w:rFonts w:ascii="Times New Roman" w:hAnsi="Times New Roman"/>
              <w:color w:val="FF0000"/>
            </w:rPr>
          </w:rPrChange>
        </w:rPr>
        <w:fldChar w:fldCharType="separate"/>
      </w:r>
      <w:r w:rsidR="00B050F0" w:rsidRPr="00B050F0">
        <w:rPr>
          <w:rFonts w:ascii="Times New Roman" w:hAnsi="Times New Roman"/>
          <w:noProof/>
          <w:color w:val="000000" w:themeColor="text1"/>
        </w:rPr>
        <w:t>[26], [46], [58]–[76]</w:t>
      </w:r>
      <w:ins w:id="1980" w:author="Nasser Mustafa [2]" w:date="2018-09-18T18:46:00Z">
        <w:r w:rsidR="00011A7B" w:rsidRPr="00685952">
          <w:rPr>
            <w:rFonts w:ascii="Times New Roman" w:hAnsi="Times New Roman"/>
            <w:color w:val="000000" w:themeColor="text1"/>
            <w:rPrChange w:id="1981" w:author="Nasser Mustafa [2]" w:date="2018-09-18T19:58:00Z">
              <w:rPr>
                <w:rFonts w:ascii="Times New Roman" w:hAnsi="Times New Roman"/>
                <w:color w:val="FF0000"/>
              </w:rPr>
            </w:rPrChange>
          </w:rPr>
          <w:fldChar w:fldCharType="end"/>
        </w:r>
      </w:ins>
      <w:ins w:id="1982" w:author="Nasser Mustafa [2]" w:date="2018-09-18T19:58:00Z">
        <w:r w:rsidR="00685952" w:rsidRPr="00685952">
          <w:rPr>
            <w:rFonts w:ascii="Times New Roman" w:hAnsi="Times New Roman"/>
            <w:color w:val="000000" w:themeColor="text1"/>
            <w:rPrChange w:id="1983" w:author="Nasser Mustafa [2]" w:date="2018-09-18T19:58:00Z">
              <w:rPr>
                <w:rFonts w:ascii="Times New Roman" w:hAnsi="Times New Roman"/>
                <w:color w:val="FF0000"/>
              </w:rPr>
            </w:rPrChange>
          </w:rPr>
          <w:t>.</w:t>
        </w:r>
      </w:ins>
      <w:del w:id="1984" w:author="Nasser Mustafa [2]" w:date="2018-09-18T19:58:00Z">
        <w:r w:rsidR="006B0B95" w:rsidRPr="00C67C7F" w:rsidDel="00685952">
          <w:rPr>
            <w:rFonts w:ascii="Times New Roman" w:hAnsi="Times New Roman"/>
          </w:rPr>
          <w:fldChar w:fldCharType="begin">
            <w:fldData xml:space="preserve">PEVuZE5vdGU+PENpdGU+PEF1dGhvcj5TdXJla2E8L0F1dGhvcj48WWVhcj4yMDExPC9ZZWFyPjxS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=
</w:fldData>
          </w:fldChar>
        </w:r>
        <w:r w:rsidR="006B0B95" w:rsidRPr="00685952" w:rsidDel="00685952">
          <w:rPr>
            <w:rFonts w:ascii="Times New Roman" w:hAnsi="Times New Roman"/>
          </w:rPr>
          <w:delInstrText xml:space="preserve"> ADDIN EN.CITE </w:delInstrText>
        </w:r>
        <w:r w:rsidR="006B0B95" w:rsidRPr="00685952" w:rsidDel="00685952">
          <w:rPr>
            <w:rFonts w:ascii="Times New Roman" w:hAnsi="Times New Roman"/>
          </w:rPr>
          <w:fldChar w:fldCharType="begin">
            <w:fldData xml:space="preserve">PEVuZE5vdGU+PENpdGU+PEF1dGhvcj5TdXJla2E8L0F1dGhvcj48WWVhcj4yMDExPC9ZZWFyPjxS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=
</w:fldData>
          </w:fldChar>
        </w:r>
        <w:r w:rsidR="006B0B95" w:rsidRPr="00685952" w:rsidDel="00685952">
          <w:rPr>
            <w:rFonts w:ascii="Times New Roman" w:hAnsi="Times New Roman"/>
          </w:rPr>
          <w:delInstrText xml:space="preserve"> ADDIN EN.CITE.DATA </w:delInstrText>
        </w:r>
        <w:r w:rsidR="006B0B95" w:rsidRPr="00685952" w:rsidDel="00685952">
          <w:rPr>
            <w:rFonts w:ascii="Times New Roman" w:hAnsi="Times New Roman"/>
          </w:rPr>
        </w:r>
        <w:r w:rsidR="006B0B95" w:rsidRPr="00685952" w:rsidDel="00685952">
          <w:rPr>
            <w:rFonts w:ascii="Times New Roman" w:hAnsi="Times New Roman"/>
          </w:rPr>
          <w:fldChar w:fldCharType="end"/>
        </w:r>
        <w:r w:rsidR="006B0B95" w:rsidRPr="00C67C7F" w:rsidDel="00685952">
          <w:rPr>
            <w:rFonts w:ascii="Times New Roman" w:hAnsi="Times New Roman"/>
          </w:rPr>
        </w:r>
        <w:r w:rsidR="006B0B95" w:rsidRPr="00C67C7F" w:rsidDel="00685952">
          <w:rPr>
            <w:rFonts w:ascii="Times New Roman" w:hAnsi="Times New Roman"/>
          </w:rPr>
          <w:fldChar w:fldCharType="separate"/>
        </w:r>
        <w:r w:rsidR="006B0B95" w:rsidRPr="00685952" w:rsidDel="00685952">
          <w:rPr>
            <w:rFonts w:ascii="Times New Roman" w:hAnsi="Times New Roman"/>
            <w:noProof/>
          </w:rPr>
          <w:delText>[</w:delText>
        </w:r>
        <w:r w:rsidR="006B0B95" w:rsidRPr="00685952" w:rsidDel="00685952">
          <w:fldChar w:fldCharType="begin"/>
        </w:r>
        <w:r w:rsidR="006B0B95" w:rsidRPr="00685952" w:rsidDel="00685952">
          <w:delInstrText xml:space="preserve"> HYPERLINK \l "_ENREF_23" \o "Paige, 2011 #127" </w:delInstrText>
        </w:r>
        <w:r w:rsidR="006B0B95" w:rsidRPr="00685952" w:rsidDel="00685952">
          <w:fldChar w:fldCharType="separate"/>
        </w:r>
        <w:r w:rsidR="006B0B95" w:rsidRPr="00685952" w:rsidDel="00685952">
          <w:rPr>
            <w:rFonts w:ascii="Times New Roman" w:hAnsi="Times New Roman"/>
            <w:noProof/>
          </w:rPr>
          <w:delText>23</w:delText>
        </w:r>
        <w:r w:rsidR="006B0B95" w:rsidRPr="00685952" w:rsidDel="00685952">
          <w:rPr>
            <w:rFonts w:ascii="Times New Roman" w:hAnsi="Times New Roman"/>
            <w:noProof/>
          </w:rPr>
          <w:fldChar w:fldCharType="end"/>
        </w:r>
        <w:r w:rsidR="006B0B95" w:rsidRPr="00685952" w:rsidDel="00685952">
          <w:rPr>
            <w:rFonts w:ascii="Times New Roman" w:hAnsi="Times New Roman"/>
            <w:noProof/>
          </w:rPr>
          <w:delText xml:space="preserve">, </w:delText>
        </w:r>
        <w:r w:rsidR="006B0B95" w:rsidRPr="00685952" w:rsidDel="00685952">
          <w:fldChar w:fldCharType="begin"/>
        </w:r>
        <w:r w:rsidR="006B0B95" w:rsidRPr="00685952" w:rsidDel="00685952">
          <w:delInstrText xml:space="preserve"> HYPERLINK \l "_ENREF_58" \o "Javed, 2014 #141" </w:delInstrText>
        </w:r>
        <w:r w:rsidR="006B0B95" w:rsidRPr="00685952" w:rsidDel="00685952">
          <w:fldChar w:fldCharType="separate"/>
        </w:r>
        <w:r w:rsidR="006B0B95" w:rsidRPr="00685952" w:rsidDel="00685952">
          <w:rPr>
            <w:rFonts w:ascii="Times New Roman" w:hAnsi="Times New Roman"/>
            <w:noProof/>
          </w:rPr>
          <w:delText>58</w:delText>
        </w:r>
        <w:r w:rsidR="006B0B95" w:rsidRPr="00685952" w:rsidDel="00685952">
          <w:rPr>
            <w:rFonts w:ascii="Times New Roman" w:hAnsi="Times New Roman"/>
            <w:noProof/>
          </w:rPr>
          <w:fldChar w:fldCharType="end"/>
        </w:r>
        <w:r w:rsidR="006B0B95" w:rsidRPr="00685952" w:rsidDel="00685952">
          <w:rPr>
            <w:rFonts w:ascii="Times New Roman" w:hAnsi="Times New Roman"/>
            <w:noProof/>
          </w:rPr>
          <w:delText xml:space="preserve">, </w:delText>
        </w:r>
        <w:r w:rsidR="006B0B95" w:rsidRPr="00685952" w:rsidDel="00685952">
          <w:fldChar w:fldCharType="begin"/>
        </w:r>
        <w:r w:rsidR="006B0B95" w:rsidRPr="00685952" w:rsidDel="00685952">
          <w:delInstrText xml:space="preserve"> HYPERLINK \l "_ENREF_90" \o "Sureka, 2011 #213" </w:delInstrText>
        </w:r>
        <w:r w:rsidR="006B0B95" w:rsidRPr="00685952" w:rsidDel="00685952">
          <w:fldChar w:fldCharType="separate"/>
        </w:r>
        <w:r w:rsidR="006B0B95" w:rsidRPr="00685952" w:rsidDel="00685952">
          <w:rPr>
            <w:rFonts w:ascii="Times New Roman" w:hAnsi="Times New Roman"/>
            <w:noProof/>
          </w:rPr>
          <w:delText>90-108</w:delText>
        </w:r>
        <w:r w:rsidR="006B0B95" w:rsidRPr="00685952" w:rsidDel="00685952">
          <w:rPr>
            <w:rFonts w:ascii="Times New Roman" w:hAnsi="Times New Roman"/>
            <w:noProof/>
          </w:rPr>
          <w:fldChar w:fldCharType="end"/>
        </w:r>
        <w:r w:rsidR="006B0B95" w:rsidRPr="00685952" w:rsidDel="00685952">
          <w:rPr>
            <w:rFonts w:ascii="Times New Roman" w:hAnsi="Times New Roman"/>
            <w:noProof/>
          </w:rPr>
          <w:delText>]</w:delText>
        </w:r>
        <w:r w:rsidR="006B0B95" w:rsidRPr="00C67C7F" w:rsidDel="00685952">
          <w:rPr>
            <w:rFonts w:ascii="Times New Roman" w:hAnsi="Times New Roman"/>
          </w:rPr>
          <w:fldChar w:fldCharType="end"/>
        </w:r>
        <w:r w:rsidR="006B0B95" w:rsidRPr="00C67C7F" w:rsidDel="00685952">
          <w:rPr>
            <w:rFonts w:ascii="Times New Roman" w:hAnsi="Times New Roman"/>
          </w:rPr>
          <w:delText xml:space="preserve">. </w:delText>
        </w:r>
      </w:del>
      <w:del w:id="1985" w:author="Nasser Mustafa [2]" w:date="2018-09-16T17:08:00Z">
        <w:r w:rsidRPr="00350307" w:rsidDel="00C143EE">
          <w:rPr>
            <w:rFonts w:ascii="Times New Roman" w:hAnsi="Times New Roman"/>
            <w:color w:val="FF0000"/>
            <w:rPrChange w:id="1986" w:author="Nasser Mustafa [2]" w:date="2018-09-16T18:05:00Z">
              <w:rPr>
                <w:rFonts w:ascii="Times New Roman" w:hAnsi="Times New Roman"/>
              </w:rPr>
            </w:rPrChange>
          </w:rPr>
          <w:delText xml:space="preserve"> </w:delText>
        </w:r>
        <w:r w:rsidRPr="00350307" w:rsidDel="00C143EE">
          <w:rPr>
            <w:rFonts w:ascii="Times New Roman" w:hAnsi="Times New Roman"/>
            <w:color w:val="FF0000"/>
            <w:rPrChange w:id="1987" w:author="Nasser Mustafa [2]" w:date="2018-09-16T18:05:00Z">
              <w:rPr>
                <w:rFonts w:ascii="Times New Roman" w:hAnsi="Times New Roman"/>
              </w:rPr>
            </w:rPrChange>
          </w:rPr>
          <w:fldChar w:fldCharType="begin">
            <w:fldData xml:space="preserve">PEVuZE5vdGU+PENpdGU+PEF1dGhvcj5TdXJla2E8L0F1dGhvcj48WWVhcj4yMDExPC9ZZWFyPjxS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=
</w:fldData>
          </w:fldChar>
        </w:r>
        <w:r w:rsidR="003C33CA" w:rsidRPr="00350307" w:rsidDel="00C143EE">
          <w:rPr>
            <w:rFonts w:ascii="Times New Roman" w:hAnsi="Times New Roman"/>
            <w:color w:val="FF0000"/>
            <w:rPrChange w:id="1988" w:author="Nasser Mustafa [2]" w:date="2018-09-16T18:05:00Z">
              <w:rPr>
                <w:rFonts w:ascii="Times New Roman" w:hAnsi="Times New Roman"/>
              </w:rPr>
            </w:rPrChange>
          </w:rPr>
          <w:delInstrText xml:space="preserve"> ADDIN EN.CITE </w:delInstrText>
        </w:r>
        <w:r w:rsidR="003C33CA" w:rsidRPr="00350307" w:rsidDel="00C143EE">
          <w:rPr>
            <w:rFonts w:ascii="Times New Roman" w:hAnsi="Times New Roman"/>
            <w:color w:val="FF0000"/>
            <w:rPrChange w:id="1989" w:author="Nasser Mustafa [2]" w:date="2018-09-16T18:05:00Z">
              <w:rPr>
                <w:rFonts w:ascii="Times New Roman" w:hAnsi="Times New Roman"/>
              </w:rPr>
            </w:rPrChange>
          </w:rPr>
          <w:fldChar w:fldCharType="begin">
            <w:fldData xml:space="preserve">PEVuZE5vdGU+PENpdGU+PEF1dGhvcj5TdXJla2E8L0F1dGhvcj48WWVhcj4yMDExPC9ZZWFyPjxS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=
</w:fldData>
          </w:fldChar>
        </w:r>
        <w:r w:rsidR="003C33CA" w:rsidRPr="00350307" w:rsidDel="00C143EE">
          <w:rPr>
            <w:rFonts w:ascii="Times New Roman" w:hAnsi="Times New Roman"/>
            <w:color w:val="FF0000"/>
            <w:rPrChange w:id="1990" w:author="Nasser Mustafa [2]" w:date="2018-09-16T18:05:00Z">
              <w:rPr>
                <w:rFonts w:ascii="Times New Roman" w:hAnsi="Times New Roman"/>
              </w:rPr>
            </w:rPrChange>
          </w:rPr>
          <w:delInstrText xml:space="preserve"> ADDIN EN.CITE.DATA </w:delInstrText>
        </w:r>
        <w:r w:rsidR="003C33CA" w:rsidRPr="00350307" w:rsidDel="00C143EE">
          <w:rPr>
            <w:rFonts w:ascii="Times New Roman" w:hAnsi="Times New Roman"/>
            <w:color w:val="FF0000"/>
            <w:rPrChange w:id="1991" w:author="Nasser Mustafa [2]" w:date="2018-09-16T18:05:00Z">
              <w:rPr>
                <w:rFonts w:ascii="Times New Roman" w:hAnsi="Times New Roman"/>
                <w:color w:val="FF0000"/>
              </w:rPr>
            </w:rPrChange>
          </w:rPr>
        </w:r>
        <w:r w:rsidR="003C33CA" w:rsidRPr="00350307" w:rsidDel="00C143EE">
          <w:rPr>
            <w:rFonts w:ascii="Times New Roman" w:hAnsi="Times New Roman"/>
            <w:color w:val="FF0000"/>
            <w:rPrChange w:id="1992" w:author="Nasser Mustafa [2]" w:date="2018-09-16T18:05:00Z">
              <w:rPr>
                <w:rFonts w:ascii="Times New Roman" w:hAnsi="Times New Roman"/>
              </w:rPr>
            </w:rPrChange>
          </w:rPr>
          <w:fldChar w:fldCharType="end"/>
        </w:r>
        <w:r w:rsidRPr="00350307" w:rsidDel="00C143EE">
          <w:rPr>
            <w:rFonts w:ascii="Times New Roman" w:hAnsi="Times New Roman"/>
            <w:color w:val="FF0000"/>
            <w:rPrChange w:id="1993" w:author="Nasser Mustafa [2]" w:date="2018-09-16T18:05:00Z">
              <w:rPr>
                <w:rFonts w:ascii="Times New Roman" w:hAnsi="Times New Roman"/>
                <w:color w:val="FF0000"/>
              </w:rPr>
            </w:rPrChange>
          </w:rPr>
        </w:r>
        <w:r w:rsidRPr="00350307" w:rsidDel="00C143EE">
          <w:rPr>
            <w:rFonts w:ascii="Times New Roman" w:hAnsi="Times New Roman"/>
            <w:color w:val="FF0000"/>
            <w:rPrChange w:id="1994" w:author="Nasser Mustafa [2]" w:date="2018-09-16T18:05:00Z">
              <w:rPr>
                <w:rFonts w:ascii="Times New Roman" w:hAnsi="Times New Roman"/>
              </w:rPr>
            </w:rPrChange>
          </w:rPr>
          <w:fldChar w:fldCharType="separate"/>
        </w:r>
        <w:r w:rsidR="003C33CA" w:rsidRPr="00350307" w:rsidDel="00C143EE">
          <w:rPr>
            <w:rFonts w:ascii="Times New Roman" w:hAnsi="Times New Roman"/>
            <w:noProof/>
            <w:color w:val="FF0000"/>
            <w:rPrChange w:id="1995" w:author="Nasser Mustafa [2]" w:date="2018-09-16T18:05:00Z">
              <w:rPr>
                <w:rFonts w:ascii="Times New Roman" w:hAnsi="Times New Roman"/>
                <w:noProof/>
              </w:rPr>
            </w:rPrChange>
          </w:rPr>
          <w:delText>[</w:delText>
        </w:r>
        <w:r w:rsidR="00547E23" w:rsidRPr="00350307" w:rsidDel="00C143EE">
          <w:rPr>
            <w:color w:val="FF0000"/>
            <w:rPrChange w:id="1996" w:author="Nasser Mustafa [2]" w:date="2018-09-16T18:05:00Z">
              <w:rPr/>
            </w:rPrChange>
          </w:rPr>
          <w:fldChar w:fldCharType="begin"/>
        </w:r>
        <w:r w:rsidR="00547E23" w:rsidRPr="00350307" w:rsidDel="00C143EE">
          <w:rPr>
            <w:color w:val="FF0000"/>
            <w:rPrChange w:id="1997" w:author="Nasser Mustafa [2]" w:date="2018-09-16T18:05:00Z">
              <w:rPr/>
            </w:rPrChange>
          </w:rPr>
          <w:delInstrText xml:space="preserve"> HYPERLINK \l "_ENREF_23" \o "Paige, 2011 #127" </w:delInstrText>
        </w:r>
        <w:r w:rsidR="00547E23" w:rsidRPr="00350307" w:rsidDel="00C143EE">
          <w:rPr>
            <w:color w:val="FF0000"/>
            <w:rPrChange w:id="1998" w:author="Nasser Mustafa [2]" w:date="2018-09-16T18:05:00Z">
              <w:rPr>
                <w:rFonts w:ascii="Times New Roman" w:hAnsi="Times New Roman"/>
                <w:noProof/>
              </w:rPr>
            </w:rPrChange>
          </w:rPr>
          <w:fldChar w:fldCharType="separate"/>
        </w:r>
        <w:r w:rsidR="006A58FF" w:rsidRPr="00350307" w:rsidDel="00C143EE">
          <w:rPr>
            <w:rFonts w:ascii="Times New Roman" w:hAnsi="Times New Roman"/>
            <w:noProof/>
            <w:color w:val="FF0000"/>
            <w:rPrChange w:id="1999" w:author="Nasser Mustafa [2]" w:date="2018-09-16T18:05:00Z">
              <w:rPr>
                <w:rFonts w:ascii="Times New Roman" w:hAnsi="Times New Roman"/>
                <w:noProof/>
              </w:rPr>
            </w:rPrChange>
          </w:rPr>
          <w:delText>23</w:delText>
        </w:r>
        <w:r w:rsidR="00547E23" w:rsidRPr="00350307" w:rsidDel="00C143EE">
          <w:rPr>
            <w:rFonts w:ascii="Times New Roman" w:hAnsi="Times New Roman"/>
            <w:noProof/>
            <w:color w:val="FF0000"/>
            <w:rPrChange w:id="2000" w:author="Nasser Mustafa [2]" w:date="2018-09-16T18:05:00Z">
              <w:rPr>
                <w:rFonts w:ascii="Times New Roman" w:hAnsi="Times New Roman"/>
                <w:noProof/>
              </w:rPr>
            </w:rPrChange>
          </w:rPr>
          <w:fldChar w:fldCharType="end"/>
        </w:r>
        <w:r w:rsidR="003C33CA" w:rsidRPr="00350307" w:rsidDel="00C143EE">
          <w:rPr>
            <w:rFonts w:ascii="Times New Roman" w:hAnsi="Times New Roman"/>
            <w:noProof/>
            <w:color w:val="FF0000"/>
            <w:rPrChange w:id="2001" w:author="Nasser Mustafa [2]" w:date="2018-09-16T18:05:00Z">
              <w:rPr>
                <w:rFonts w:ascii="Times New Roman" w:hAnsi="Times New Roman"/>
                <w:noProof/>
              </w:rPr>
            </w:rPrChange>
          </w:rPr>
          <w:delText xml:space="preserve">, </w:delText>
        </w:r>
        <w:r w:rsidR="00547E23" w:rsidRPr="00350307" w:rsidDel="00C143EE">
          <w:rPr>
            <w:color w:val="FF0000"/>
            <w:rPrChange w:id="2002" w:author="Nasser Mustafa [2]" w:date="2018-09-16T18:05:00Z">
              <w:rPr/>
            </w:rPrChange>
          </w:rPr>
          <w:fldChar w:fldCharType="begin"/>
        </w:r>
        <w:r w:rsidR="00547E23" w:rsidRPr="00350307" w:rsidDel="00C143EE">
          <w:rPr>
            <w:color w:val="FF0000"/>
            <w:rPrChange w:id="2003" w:author="Nasser Mustafa [2]" w:date="2018-09-16T18:05:00Z">
              <w:rPr/>
            </w:rPrChange>
          </w:rPr>
          <w:delInstrText xml:space="preserve"> HYPERLINK \l "_ENREF_58" \o "Javed, 2014 #141" </w:delInstrText>
        </w:r>
        <w:r w:rsidR="00547E23" w:rsidRPr="00350307" w:rsidDel="00C143EE">
          <w:rPr>
            <w:color w:val="FF0000"/>
            <w:rPrChange w:id="2004" w:author="Nasser Mustafa [2]" w:date="2018-09-16T18:05:00Z">
              <w:rPr>
                <w:rFonts w:ascii="Times New Roman" w:hAnsi="Times New Roman"/>
                <w:noProof/>
              </w:rPr>
            </w:rPrChange>
          </w:rPr>
          <w:fldChar w:fldCharType="separate"/>
        </w:r>
        <w:r w:rsidR="006A58FF" w:rsidRPr="00350307" w:rsidDel="00C143EE">
          <w:rPr>
            <w:rFonts w:ascii="Times New Roman" w:hAnsi="Times New Roman"/>
            <w:noProof/>
            <w:color w:val="FF0000"/>
            <w:rPrChange w:id="2005" w:author="Nasser Mustafa [2]" w:date="2018-09-16T18:05:00Z">
              <w:rPr>
                <w:rFonts w:ascii="Times New Roman" w:hAnsi="Times New Roman"/>
                <w:noProof/>
              </w:rPr>
            </w:rPrChange>
          </w:rPr>
          <w:delText>58</w:delText>
        </w:r>
        <w:r w:rsidR="00547E23" w:rsidRPr="00350307" w:rsidDel="00C143EE">
          <w:rPr>
            <w:rFonts w:ascii="Times New Roman" w:hAnsi="Times New Roman"/>
            <w:noProof/>
            <w:color w:val="FF0000"/>
            <w:rPrChange w:id="2006" w:author="Nasser Mustafa [2]" w:date="2018-09-16T18:05:00Z">
              <w:rPr>
                <w:rFonts w:ascii="Times New Roman" w:hAnsi="Times New Roman"/>
                <w:noProof/>
              </w:rPr>
            </w:rPrChange>
          </w:rPr>
          <w:fldChar w:fldCharType="end"/>
        </w:r>
        <w:r w:rsidR="003C33CA" w:rsidRPr="00350307" w:rsidDel="00C143EE">
          <w:rPr>
            <w:rFonts w:ascii="Times New Roman" w:hAnsi="Times New Roman"/>
            <w:noProof/>
            <w:color w:val="FF0000"/>
            <w:rPrChange w:id="2007" w:author="Nasser Mustafa [2]" w:date="2018-09-16T18:05:00Z">
              <w:rPr>
                <w:rFonts w:ascii="Times New Roman" w:hAnsi="Times New Roman"/>
                <w:noProof/>
              </w:rPr>
            </w:rPrChange>
          </w:rPr>
          <w:delText xml:space="preserve">, </w:delText>
        </w:r>
        <w:r w:rsidR="00547E23" w:rsidRPr="00350307" w:rsidDel="00C143EE">
          <w:rPr>
            <w:color w:val="FF0000"/>
            <w:rPrChange w:id="2008" w:author="Nasser Mustafa [2]" w:date="2018-09-16T18:05:00Z">
              <w:rPr/>
            </w:rPrChange>
          </w:rPr>
          <w:fldChar w:fldCharType="begin"/>
        </w:r>
        <w:r w:rsidR="00547E23" w:rsidRPr="00350307" w:rsidDel="00C143EE">
          <w:rPr>
            <w:color w:val="FF0000"/>
            <w:rPrChange w:id="2009" w:author="Nasser Mustafa [2]" w:date="2018-09-16T18:05:00Z">
              <w:rPr/>
            </w:rPrChange>
          </w:rPr>
          <w:delInstrText xml:space="preserve"> HYPERLINK \l "_ENREF_90" \o "Sureka, 2011 #213" </w:delInstrText>
        </w:r>
        <w:r w:rsidR="00547E23" w:rsidRPr="00350307" w:rsidDel="00C143EE">
          <w:rPr>
            <w:color w:val="FF0000"/>
            <w:rPrChange w:id="2010" w:author="Nasser Mustafa [2]" w:date="2018-09-16T18:05:00Z">
              <w:rPr>
                <w:rFonts w:ascii="Times New Roman" w:hAnsi="Times New Roman"/>
                <w:noProof/>
              </w:rPr>
            </w:rPrChange>
          </w:rPr>
          <w:fldChar w:fldCharType="separate"/>
        </w:r>
        <w:r w:rsidR="006A58FF" w:rsidRPr="00350307" w:rsidDel="00C143EE">
          <w:rPr>
            <w:rFonts w:ascii="Times New Roman" w:hAnsi="Times New Roman"/>
            <w:noProof/>
            <w:color w:val="FF0000"/>
            <w:rPrChange w:id="2011" w:author="Nasser Mustafa [2]" w:date="2018-09-16T18:05:00Z">
              <w:rPr>
                <w:rFonts w:ascii="Times New Roman" w:hAnsi="Times New Roman"/>
                <w:noProof/>
              </w:rPr>
            </w:rPrChange>
          </w:rPr>
          <w:delText>90-108</w:delText>
        </w:r>
        <w:r w:rsidR="00547E23" w:rsidRPr="00350307" w:rsidDel="00C143EE">
          <w:rPr>
            <w:rFonts w:ascii="Times New Roman" w:hAnsi="Times New Roman"/>
            <w:noProof/>
            <w:color w:val="FF0000"/>
            <w:rPrChange w:id="2012" w:author="Nasser Mustafa [2]" w:date="2018-09-16T18:05:00Z">
              <w:rPr>
                <w:rFonts w:ascii="Times New Roman" w:hAnsi="Times New Roman"/>
                <w:noProof/>
              </w:rPr>
            </w:rPrChange>
          </w:rPr>
          <w:fldChar w:fldCharType="end"/>
        </w:r>
        <w:r w:rsidR="003C33CA" w:rsidRPr="00350307" w:rsidDel="00C143EE">
          <w:rPr>
            <w:rFonts w:ascii="Times New Roman" w:hAnsi="Times New Roman"/>
            <w:noProof/>
            <w:color w:val="FF0000"/>
            <w:rPrChange w:id="2013" w:author="Nasser Mustafa [2]" w:date="2018-09-16T18:05:00Z">
              <w:rPr>
                <w:rFonts w:ascii="Times New Roman" w:hAnsi="Times New Roman"/>
                <w:noProof/>
              </w:rPr>
            </w:rPrChange>
          </w:rPr>
          <w:delText>]</w:delText>
        </w:r>
        <w:r w:rsidRPr="00350307" w:rsidDel="00C143EE">
          <w:rPr>
            <w:rFonts w:ascii="Times New Roman" w:hAnsi="Times New Roman"/>
            <w:color w:val="FF0000"/>
            <w:rPrChange w:id="2014" w:author="Nasser Mustafa [2]" w:date="2018-09-16T18:05:00Z">
              <w:rPr>
                <w:rFonts w:ascii="Times New Roman" w:hAnsi="Times New Roman"/>
              </w:rPr>
            </w:rPrChange>
          </w:rPr>
          <w:fldChar w:fldCharType="end"/>
        </w:r>
        <w:r w:rsidRPr="00350307" w:rsidDel="00C143EE">
          <w:rPr>
            <w:rFonts w:ascii="Times New Roman" w:hAnsi="Times New Roman"/>
            <w:color w:val="FF0000"/>
            <w:rPrChange w:id="2015" w:author="Nasser Mustafa [2]" w:date="2018-09-16T18:05:00Z">
              <w:rPr>
                <w:rFonts w:ascii="Times New Roman" w:hAnsi="Times New Roman"/>
              </w:rPr>
            </w:rPrChange>
          </w:rPr>
          <w:delText>.</w:delText>
        </w:r>
      </w:del>
      <w:del w:id="2016" w:author="Nasser Mustafa [2]" w:date="2018-09-18T18:38:00Z">
        <w:r w:rsidRPr="00350307" w:rsidDel="006B0B95">
          <w:rPr>
            <w:rFonts w:ascii="Times New Roman" w:hAnsi="Times New Roman"/>
            <w:color w:val="FF0000"/>
            <w:rPrChange w:id="2017" w:author="Nasser Mustafa [2]" w:date="2018-09-16T18:05:00Z">
              <w:rPr>
                <w:rFonts w:ascii="Times New Roman" w:hAnsi="Times New Roman"/>
              </w:rPr>
            </w:rPrChange>
          </w:rPr>
          <w:delText xml:space="preserve"> </w:delText>
        </w:r>
      </w:del>
    </w:p>
    <w:p w14:paraId="4C823829" w14:textId="53B2A133" w:rsidR="00B97147" w:rsidRPr="00C67C7F" w:rsidRDefault="00B97147" w:rsidP="00A03164">
      <w:pPr>
        <w:pStyle w:val="ListParagraph"/>
        <w:keepNext w:val="0"/>
        <w:numPr>
          <w:ilvl w:val="0"/>
          <w:numId w:val="15"/>
        </w:numPr>
        <w:tabs>
          <w:tab w:val="left" w:pos="900"/>
        </w:tabs>
        <w:spacing w:line="480" w:lineRule="auto"/>
        <w:jc w:val="both"/>
        <w:rPr>
          <w:rFonts w:ascii="Times New Roman" w:hAnsi="Times New Roman"/>
        </w:rPr>
      </w:pPr>
      <w:r w:rsidRPr="00C67C7F">
        <w:rPr>
          <w:rFonts w:ascii="Times New Roman" w:hAnsi="Times New Roman"/>
        </w:rPr>
        <w:t>Articles that report on traceability surveys</w:t>
      </w:r>
      <w:ins w:id="2018" w:author="Nasser Mustafa [2]" w:date="2018-09-16T17:09:00Z">
        <w:r w:rsidR="00C143EE">
          <w:rPr>
            <w:rFonts w:ascii="Times New Roman" w:hAnsi="Times New Roman"/>
          </w:rPr>
          <w:t xml:space="preserve"> </w:t>
        </w:r>
      </w:ins>
      <w:ins w:id="2019" w:author="Nasser Mustafa [2]" w:date="2018-09-16T17:10:00Z">
        <w:r w:rsidR="00C143EE">
          <w:rPr>
            <w:rFonts w:ascii="Times New Roman" w:hAnsi="Times New Roman"/>
          </w:rPr>
          <w:fldChar w:fldCharType="begin" w:fldLock="1"/>
        </w:r>
      </w:ins>
      <w:r w:rsidR="00B050F0">
        <w:rPr>
          <w:rFonts w:ascii="Times New Roman" w:hAnsi="Times New Roman"/>
        </w:rPr>
        <w:instrText>ADDIN CSL_CITATION {"citationItems":[{"id":"ITEM-1","itemData":{"author":[{"dropping-particle":"","family":"Winkler","given":"Stefan","non-dropping-particle":"","parse-names":false,"suffix":""},{"dropping-particle":"","family":"Pilgrim","given":"Jens","non-dropping-particle":"","parse-names":false,"suffix":""}],"container-title":"Software and Systems Modeling","id":"ITEM-1","issue":"4 ","issued":{"date-parts":[["2010"]]},"page":"529-565","title":"A survey of traceability in requirements engineering and model-driven development","title-short":"SoSyM","type":"article-journal","volume":"9"},"uris":["http://www.mendeley.com/documents/?uuid=85bdb24f-9e92-4bac-baff-56dd4330c39c"]},{"id":"ITEM-2","itemData":{"author":[{"dropping-particle":"","family":"Rempel","given":"Patrick","non-dropping-particle":"","parse-names":false,"suffix":""},{"dropping-particle":"","family":"Mader","given":"Patrick","non-dropping-particle":"","parse-names":false,"suffix":""},{"dropping-particle":"","family":"Kuschke","given":"Tobias","non-dropping-particle":"","parse-names":false,"suffix":""}],"container-title":"21st Intn’l Requirements Engineering Conference","id":"ITEM-2","issued":{"date-parts":[["2013"]]},"page":"195-204","publisher-place":"(Rio de Janeiro, Brasil","title":"An empirical study on project-specific traceability strategies","type":"paper-conference"},"uris":["http://www.mendeley.com/documents/?uuid=46a453f1-b70d-4567-af00-841a2a3f8d08"]},{"id":"ITEM-3","itemData":{"author":[{"dropping-particle":"","family":"Bouillon","given":"Elke","non-dropping-particle":"","parse-names":false,"suffix":""},{"dropping-particle":"","family":"Mäder","given":"Patrick","non-dropping-particle":"","parse-names":false,"suffix":""},{"dropping-particle":"","family":"Philippow","given":"Ilka","non-dropping-particle":"","parse-names":false,"suffix":""}],"container-title":"19th international conference on Requirements Engineering: Foundation for Software Quality","id":"ITEM-3","issued":{"date-parts":[["2013"]]},"page":"158-173","publisher":"Springer-Verlag","publisher-place":"Essen, Germany","title":"A Survey on Usage Scenarios for Requirements Traceability in Practice","type":"paper-conference"},"uris":["http://www.mendeley.com/documents/?uuid=6c3c85f5-0b34-4d28-9dfc-f359aa4b8c67"]}],"mendeley":{"formattedCitation":"[1], [29], [43]","plainTextFormattedCitation":"[1], [29], [43]","previouslyFormattedCitation":"[1], [29], [40]"},"properties":{"noteIndex":0},"schema":"https://github.com/citation-style-language/schema/raw/master/csl-citation.json"}</w:instrText>
      </w:r>
      <w:r w:rsidR="00C143EE">
        <w:rPr>
          <w:rFonts w:ascii="Times New Roman" w:hAnsi="Times New Roman"/>
        </w:rPr>
        <w:fldChar w:fldCharType="separate"/>
      </w:r>
      <w:r w:rsidR="00B050F0" w:rsidRPr="00B050F0">
        <w:rPr>
          <w:rFonts w:ascii="Times New Roman" w:hAnsi="Times New Roman"/>
          <w:noProof/>
        </w:rPr>
        <w:t>[1], [29], [43]</w:t>
      </w:r>
      <w:ins w:id="2020" w:author="Nasser Mustafa [2]" w:date="2018-09-16T17:10:00Z">
        <w:r w:rsidR="00C143EE">
          <w:rPr>
            <w:rFonts w:ascii="Times New Roman" w:hAnsi="Times New Roman"/>
          </w:rPr>
          <w:fldChar w:fldCharType="end"/>
        </w:r>
      </w:ins>
      <w:del w:id="2021" w:author="Nasser Mustafa [2]" w:date="2018-09-16T17:10:00Z">
        <w:r w:rsidRPr="00C67C7F" w:rsidDel="00C143EE">
          <w:rPr>
            <w:rFonts w:ascii="Times New Roman" w:hAnsi="Times New Roman"/>
          </w:rPr>
          <w:delText xml:space="preserve"> </w:delText>
        </w:r>
        <w:r w:rsidRPr="00C67C7F" w:rsidDel="00C143EE">
          <w:rPr>
            <w:rFonts w:ascii="Times New Roman" w:hAnsi="Times New Roman"/>
          </w:rPr>
          <w:fldChar w:fldCharType="begin">
            <w:fldData xml:space="preserve">PEVuZE5vdGU+PENpdGU+PEF1dGhvcj5SZW1wZWw8L0F1dGhvcj48WWVhcj4yMDEzPC9ZZWFyPjxS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</w:fldData>
          </w:fldChar>
        </w:r>
        <w:r w:rsidR="003C33CA" w:rsidRPr="00A3659F" w:rsidDel="00C143EE">
          <w:rPr>
            <w:rFonts w:ascii="Times New Roman" w:hAnsi="Times New Roman"/>
          </w:rPr>
          <w:delInstrText xml:space="preserve"> ADDIN EN.CITE </w:delInstrText>
        </w:r>
        <w:r w:rsidR="003C33CA" w:rsidRPr="00A3659F" w:rsidDel="00C143EE">
          <w:rPr>
            <w:rFonts w:ascii="Times New Roman" w:hAnsi="Times New Roman"/>
          </w:rPr>
          <w:fldChar w:fldCharType="begin">
            <w:fldData xml:space="preserve">PEVuZE5vdGU+PENpdGU+PEF1dGhvcj5SZW1wZWw8L0F1dGhvcj48WWVhcj4yMDEzPC9ZZWFyPjxS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</w:fldData>
          </w:fldChar>
        </w:r>
        <w:r w:rsidR="003C33CA" w:rsidRPr="00A3659F" w:rsidDel="00C143EE">
          <w:rPr>
            <w:rFonts w:ascii="Times New Roman" w:hAnsi="Times New Roman"/>
          </w:rPr>
          <w:delInstrText xml:space="preserve"> ADDIN EN.CITE.DATA </w:delInstrText>
        </w:r>
        <w:r w:rsidR="003C33CA" w:rsidRPr="00A3659F" w:rsidDel="00C143EE">
          <w:rPr>
            <w:rFonts w:ascii="Times New Roman" w:hAnsi="Times New Roman"/>
          </w:rPr>
        </w:r>
        <w:r w:rsidR="003C33CA" w:rsidRPr="00A3659F" w:rsidDel="00C143EE">
          <w:rPr>
            <w:rFonts w:ascii="Times New Roman" w:hAnsi="Times New Roman"/>
          </w:rPr>
          <w:fldChar w:fldCharType="end"/>
        </w:r>
        <w:r w:rsidRPr="00C67C7F" w:rsidDel="00C143EE">
          <w:rPr>
            <w:rFonts w:ascii="Times New Roman" w:hAnsi="Times New Roman"/>
          </w:rPr>
        </w:r>
        <w:r w:rsidRPr="00C67C7F" w:rsidDel="00C143EE">
          <w:rPr>
            <w:rFonts w:ascii="Times New Roman" w:hAnsi="Times New Roman"/>
          </w:rPr>
          <w:fldChar w:fldCharType="separate"/>
        </w:r>
        <w:r w:rsidR="003C33CA" w:rsidRPr="00A3659F" w:rsidDel="00C143EE">
          <w:rPr>
            <w:rFonts w:ascii="Times New Roman" w:hAnsi="Times New Roman"/>
            <w:noProof/>
          </w:rPr>
          <w:delText>[</w:delText>
        </w:r>
        <w:r w:rsidR="00547E23" w:rsidRPr="00A3659F" w:rsidDel="00C143EE">
          <w:fldChar w:fldCharType="begin"/>
        </w:r>
        <w:r w:rsidR="00547E23" w:rsidRPr="00A3659F" w:rsidDel="00C143EE">
          <w:delInstrText xml:space="preserve"> HYPERLINK \l "_ENREF_35" \o "Winkler, 2010 #23" </w:delInstrText>
        </w:r>
        <w:r w:rsidR="00547E23" w:rsidRPr="00A3659F" w:rsidDel="00C143EE">
          <w:fldChar w:fldCharType="separate"/>
        </w:r>
        <w:r w:rsidR="006A58FF" w:rsidRPr="00A3659F" w:rsidDel="00C143EE">
          <w:rPr>
            <w:rFonts w:ascii="Times New Roman" w:hAnsi="Times New Roman"/>
            <w:noProof/>
          </w:rPr>
          <w:delText>35</w:delText>
        </w:r>
        <w:r w:rsidR="00547E23" w:rsidRPr="00A3659F" w:rsidDel="00C143EE">
          <w:rPr>
            <w:rFonts w:ascii="Times New Roman" w:hAnsi="Times New Roman"/>
            <w:noProof/>
          </w:rPr>
          <w:fldChar w:fldCharType="end"/>
        </w:r>
        <w:r w:rsidR="003C33CA" w:rsidRPr="00A3659F" w:rsidDel="00C143EE">
          <w:rPr>
            <w:rFonts w:ascii="Times New Roman" w:hAnsi="Times New Roman"/>
            <w:noProof/>
          </w:rPr>
          <w:delText xml:space="preserve">, </w:delText>
        </w:r>
        <w:r w:rsidR="00547E23" w:rsidRPr="00A3659F" w:rsidDel="00C143EE">
          <w:fldChar w:fldCharType="begin"/>
        </w:r>
        <w:r w:rsidR="00547E23" w:rsidRPr="00A3659F" w:rsidDel="00C143EE">
          <w:delInstrText xml:space="preserve"> HYPERLINK \l "_ENREF_60" \o "Rempel, 2013 #142" </w:delInstrText>
        </w:r>
        <w:r w:rsidR="00547E23" w:rsidRPr="00A3659F" w:rsidDel="00C143EE">
          <w:fldChar w:fldCharType="separate"/>
        </w:r>
        <w:r w:rsidR="006A58FF" w:rsidRPr="00A3659F" w:rsidDel="00C143EE">
          <w:rPr>
            <w:rFonts w:ascii="Times New Roman" w:hAnsi="Times New Roman"/>
            <w:noProof/>
          </w:rPr>
          <w:delText>60</w:delText>
        </w:r>
        <w:r w:rsidR="00547E23" w:rsidRPr="00A3659F" w:rsidDel="00C143EE">
          <w:rPr>
            <w:rFonts w:ascii="Times New Roman" w:hAnsi="Times New Roman"/>
            <w:noProof/>
          </w:rPr>
          <w:fldChar w:fldCharType="end"/>
        </w:r>
        <w:r w:rsidR="003C33CA" w:rsidRPr="00A3659F" w:rsidDel="00C143EE">
          <w:rPr>
            <w:rFonts w:ascii="Times New Roman" w:hAnsi="Times New Roman"/>
            <w:noProof/>
          </w:rPr>
          <w:delText xml:space="preserve">, </w:delText>
        </w:r>
        <w:r w:rsidR="00547E23" w:rsidRPr="00A3659F" w:rsidDel="00C143EE">
          <w:fldChar w:fldCharType="begin"/>
        </w:r>
        <w:r w:rsidR="00547E23" w:rsidRPr="00A3659F" w:rsidDel="00C143EE">
          <w:delInstrText xml:space="preserve"> HYPERLINK \l "_ENREF_61" \o "Bouillon, 2013 #138" </w:delInstrText>
        </w:r>
        <w:r w:rsidR="00547E23" w:rsidRPr="00A3659F" w:rsidDel="00C143EE">
          <w:fldChar w:fldCharType="separate"/>
        </w:r>
        <w:r w:rsidR="006A58FF" w:rsidRPr="00A3659F" w:rsidDel="00C143EE">
          <w:rPr>
            <w:rFonts w:ascii="Times New Roman" w:hAnsi="Times New Roman"/>
            <w:noProof/>
          </w:rPr>
          <w:delText>61</w:delText>
        </w:r>
        <w:r w:rsidR="00547E23" w:rsidRPr="00A3659F" w:rsidDel="00C143EE">
          <w:rPr>
            <w:rFonts w:ascii="Times New Roman" w:hAnsi="Times New Roman"/>
            <w:noProof/>
          </w:rPr>
          <w:fldChar w:fldCharType="end"/>
        </w:r>
        <w:r w:rsidR="003C33CA" w:rsidRPr="00A3659F" w:rsidDel="00C143EE">
          <w:rPr>
            <w:rFonts w:ascii="Times New Roman" w:hAnsi="Times New Roman"/>
            <w:noProof/>
          </w:rPr>
          <w:delText>]</w:delText>
        </w:r>
        <w:r w:rsidRPr="00C67C7F" w:rsidDel="00C143EE">
          <w:rPr>
            <w:rFonts w:ascii="Times New Roman" w:hAnsi="Times New Roman"/>
          </w:rPr>
          <w:fldChar w:fldCharType="end"/>
        </w:r>
      </w:del>
      <w:r w:rsidRPr="00C67C7F">
        <w:rPr>
          <w:rFonts w:ascii="Times New Roman" w:hAnsi="Times New Roman"/>
        </w:rPr>
        <w:t xml:space="preserve">, or traceability systematic </w:t>
      </w:r>
      <w:commentRangeStart w:id="2022"/>
      <w:r w:rsidRPr="00C67C7F">
        <w:rPr>
          <w:rFonts w:ascii="Times New Roman" w:hAnsi="Times New Roman"/>
        </w:rPr>
        <w:t xml:space="preserve">reviews in </w:t>
      </w:r>
      <w:r w:rsidR="008D1DF9">
        <w:rPr>
          <w:rFonts w:ascii="Times New Roman" w:hAnsi="Times New Roman"/>
        </w:rPr>
        <w:t>Requirement</w:t>
      </w:r>
      <w:r w:rsidR="003F28B0">
        <w:rPr>
          <w:rFonts w:ascii="Times New Roman" w:hAnsi="Times New Roman"/>
        </w:rPr>
        <w:t xml:space="preserve">s </w:t>
      </w:r>
      <w:r w:rsidR="008D1DF9">
        <w:rPr>
          <w:rFonts w:ascii="Times New Roman" w:hAnsi="Times New Roman"/>
        </w:rPr>
        <w:t>Engineering</w:t>
      </w:r>
      <w:commentRangeEnd w:id="2022"/>
      <w:r w:rsidR="004C0003">
        <w:rPr>
          <w:rStyle w:val="CommentReference"/>
          <w:rFonts w:ascii="Times New Roman" w:eastAsia="Calibri" w:hAnsi="Times New Roman"/>
        </w:rPr>
        <w:commentReference w:id="2022"/>
      </w:r>
      <w:r w:rsidRPr="00C67C7F">
        <w:rPr>
          <w:rFonts w:ascii="Times New Roman" w:hAnsi="Times New Roman"/>
        </w:rPr>
        <w:t xml:space="preserve">, </w:t>
      </w:r>
      <w:r w:rsidR="003F28B0">
        <w:rPr>
          <w:rFonts w:ascii="Times New Roman" w:hAnsi="Times New Roman"/>
          <w:noProof/>
        </w:rPr>
        <w:t>M</w:t>
      </w:r>
      <w:r w:rsidRPr="00C67C7F">
        <w:rPr>
          <w:rFonts w:ascii="Times New Roman" w:hAnsi="Times New Roman"/>
          <w:noProof/>
        </w:rPr>
        <w:t>odel</w:t>
      </w:r>
      <w:r w:rsidR="003F28B0">
        <w:rPr>
          <w:rFonts w:ascii="Times New Roman" w:hAnsi="Times New Roman"/>
          <w:noProof/>
        </w:rPr>
        <w:t xml:space="preserve"> D</w:t>
      </w:r>
      <w:r w:rsidRPr="00C67C7F">
        <w:rPr>
          <w:rFonts w:ascii="Times New Roman" w:hAnsi="Times New Roman"/>
          <w:noProof/>
        </w:rPr>
        <w:t>riven</w:t>
      </w:r>
      <w:r w:rsidRPr="00C67C7F">
        <w:rPr>
          <w:rFonts w:ascii="Times New Roman" w:hAnsi="Times New Roman"/>
        </w:rPr>
        <w:t xml:space="preserve"> </w:t>
      </w:r>
      <w:r w:rsidR="003F28B0">
        <w:rPr>
          <w:rFonts w:ascii="Times New Roman" w:hAnsi="Times New Roman"/>
        </w:rPr>
        <w:t>E</w:t>
      </w:r>
      <w:r w:rsidRPr="00C67C7F">
        <w:rPr>
          <w:rFonts w:ascii="Times New Roman" w:hAnsi="Times New Roman"/>
        </w:rPr>
        <w:t xml:space="preserve">ngineering, or </w:t>
      </w:r>
      <w:r w:rsidR="008D1DF9">
        <w:rPr>
          <w:rFonts w:ascii="Times New Roman" w:hAnsi="Times New Roman"/>
        </w:rPr>
        <w:t>Systems Engineering</w:t>
      </w:r>
      <w:ins w:id="2023" w:author="Nasser Mustafa [2]" w:date="2018-09-16T17:10:00Z">
        <w:r w:rsidR="00C143EE">
          <w:rPr>
            <w:rFonts w:ascii="Times New Roman" w:hAnsi="Times New Roman"/>
          </w:rPr>
          <w:t xml:space="preserve"> </w:t>
        </w:r>
      </w:ins>
      <w:ins w:id="2024" w:author="Nasser Mustafa [2]" w:date="2018-09-16T17:11:00Z">
        <w:r w:rsidR="00C143EE">
          <w:rPr>
            <w:rFonts w:ascii="Times New Roman" w:hAnsi="Times New Roman"/>
          </w:rPr>
          <w:fldChar w:fldCharType="begin" w:fldLock="1"/>
        </w:r>
      </w:ins>
      <w:r w:rsidR="00B050F0">
        <w:rPr>
          <w:rFonts w:ascii="Times New Roman" w:hAnsi="Times New Roman"/>
        </w:rPr>
        <w:instrText>ADDIN CSL_CITATION {"citationItems":[{"id":"ITEM-1","itemData":{"author":[{"dropping-particle":"","family":"Nair","given":"Sunil","non-dropping-particle":"","parse-names":false,"suffix":""},{"dropping-particle":"la","family":"Vara","given":"Jose Luis de","non-dropping-particle":"","parse-names":false,"suffix":""},{"dropping-particle":"","family":"Sen.","given":"Sagar","non-dropping-particle":"","parse-names":false,"suffix":""}],"container-title":"21st IEEE International Requirements Engineering Conference (RE)","id":"ITEM-1","issued":{"date-parts":[["2013"]]},"publisher":"IEEE","title":"A Review of Traceability Research at the Requirements Engineering ","type":"paper-conference"},"uris":["http://www.mendeley.com/documents/?uuid=c09ae82d-728f-4f66-9597-c49af45b4521"]},{"id":"ITEM-2","itemData":{"author":[{"dropping-particle":"","family":"Javed","given":"Muhammad Atif","non-dropping-particle":"","parse-names":false,"suffix":""},{"dropping-particle":"","family":"Zdun","given":"Uwe","non-dropping-particle":"","parse-names":false,"suffix":""}],"container-title":"18th International Conference on Evaluation and Assessment in Software Engineering","id":"ITEM-2","issued":{"date-parts":[["2014"]]},"page":"1-10","publisher":"ACM","publisher-place":"London, England, United Kingdom","title":"A Systematic Literature Review of Traceability Approaches Between Software Architecture and Source Code","type":"paper-conference"},"uris":["http://www.mendeley.com/documents/?uuid=ec715308-4386-4f0d-ab1e-0bf236d0946d"]},{"id":"ITEM-3","itemData":{"author":[{"dropping-particle":"","family":"Torkar","given":"Richard","non-dropping-particle":"","parse-names":false,"suffix":""},{"dropping-particle":"","family":"Gorschek","given":"Tony","non-dropping-particle":"","parse-names":false,"suffix":""},{"dropping-particle":"","family":"Raja","given":"Uzair","non-dropping-particle":"","parse-names":false,"suffix":""},{"dropping-particle":"","family":"Kamran","given":"Kashif","non-dropping-particle":"","parse-names":false,"suffix":""}],"container-title":"Int. Journal of Software Engineering and Knowledge Engineering","id":"ITEM-3","issue":"3","issued":{"date-parts":[["2012"]]},"page":"1-49","title":"Requirements traceability: systematic review and industry case study","title-short":"IJSEKE","type":"article-journal","volume":"22"},"uris":["http://www.mendeley.com/documents/?uuid=dcb33156-36c0-4d57-aefb-815e084e33ff"]},{"id":"ITEM-4","itemData":{"author":[{"dropping-particle":"","family":"Ammar","given":"Mohamed Haykal","non-dropping-particle":"","parse-names":false,"suffix":""},{"dropping-particle":"","family":"Benaïssa","given":"Mounir","non-dropping-particle":"","parse-names":false,"suffix":""},{"dropping-particle":"","family":"Chabchoub","given":"Habib","non-dropping-particle":"","parse-names":false,"suffix":""}],"container-title":"4th International Conference on Advanced Logistics and Transport","id":"ITEM-4","issued":{"date-parts":[["2015"]]},"publisher":"IEEE","title":"Traceability management system: Literature review and proposal of a system integrating risk management for hazardous products transportation","title-short":"ICALT","type":"paper-conference"},"uris":["http://www.mendeley.com/documents/?uuid=2fa9922d-20fb-472d-9f08-cd4faf462b3b"]},{"id":"ITEM-5","itemData":{"author":[{"dropping-particle":"","family":"Loniewski","given":"Grzegorz","non-dropping-particle":"","parse-names":false,"suffix":""},{"dropping-particle":"","family":"Insfran","given":"Emilio","non-dropping-particle":"","parse-names":false,"suffix":""},{"dropping-particle":"","family":"Abrahão","given":"Silvia","non-dropping-particle":"","parse-names":false,"suffix":""}],"container-title":"Model Driven Engineering Languages and Systems-13th International Conference, MODELS ","id":"ITEM-5","issued":{"date-parts":[["2010"]]},"page":"213-227","publisher":"Springer","publisher-place":"Osllo, Norway","title":"A Systematic Review of the Use of Requirements Engineering Techniques in Model-Driven Development","type":"paper-conference","volume":"6359"},"uris":["http://www.mendeley.com/documents/?uuid=4c3b1e30-23cb-47e2-9caf-e927e9faacb6"]}],"mendeley":{"formattedCitation":"[26], [27], [30], [37], [77]","plainTextFormattedCitation":"[26], [27], [30], [37], [77]","previouslyFormattedCitation":"[26], [27], [30], [45], [77]"},"properties":{"noteIndex":0},"schema":"https://github.com/citation-style-language/schema/raw/master/csl-citation.json"}</w:instrText>
      </w:r>
      <w:r w:rsidR="00C143EE">
        <w:rPr>
          <w:rFonts w:ascii="Times New Roman" w:hAnsi="Times New Roman"/>
        </w:rPr>
        <w:fldChar w:fldCharType="separate"/>
      </w:r>
      <w:r w:rsidR="00B050F0" w:rsidRPr="00B050F0">
        <w:rPr>
          <w:rFonts w:ascii="Times New Roman" w:hAnsi="Times New Roman"/>
          <w:noProof/>
        </w:rPr>
        <w:t>[26], [27], [30], [37], [77]</w:t>
      </w:r>
      <w:ins w:id="2025" w:author="Nasser Mustafa [2]" w:date="2018-09-16T17:11:00Z">
        <w:r w:rsidR="00C143EE">
          <w:rPr>
            <w:rFonts w:ascii="Times New Roman" w:hAnsi="Times New Roman"/>
          </w:rPr>
          <w:fldChar w:fldCharType="end"/>
        </w:r>
      </w:ins>
      <w:ins w:id="2026" w:author="Nasser Mustafa [2]" w:date="2018-09-16T17:12:00Z">
        <w:r w:rsidR="00C143EE">
          <w:rPr>
            <w:rFonts w:ascii="Times New Roman" w:hAnsi="Times New Roman"/>
          </w:rPr>
          <w:t>.</w:t>
        </w:r>
      </w:ins>
      <w:del w:id="2027" w:author="Nasser Mustafa [2]" w:date="2018-09-16T17:12:00Z">
        <w:r w:rsidRPr="00C67C7F" w:rsidDel="00C143EE">
          <w:rPr>
            <w:rFonts w:ascii="Times New Roman" w:hAnsi="Times New Roman"/>
          </w:rPr>
          <w:delText xml:space="preserve"> </w:delText>
        </w:r>
      </w:del>
      <w:ins w:id="2028" w:author="Nasser Mustafa [2]" w:date="2018-09-16T17:10:00Z">
        <w:r w:rsidR="00C143EE">
          <w:rPr>
            <w:rFonts w:ascii="Times New Roman" w:hAnsi="Times New Roman"/>
          </w:rPr>
          <w:t xml:space="preserve">    </w:t>
        </w:r>
      </w:ins>
      <w:del w:id="2029" w:author="Nasser Mustafa [2]" w:date="2018-09-16T17:12:00Z">
        <w:r w:rsidRPr="00C67C7F" w:rsidDel="00C143EE">
          <w:rPr>
            <w:rFonts w:ascii="Times New Roman" w:hAnsi="Times New Roman"/>
          </w:rPr>
          <w:fldChar w:fldCharType="begin">
            <w:fldData xml:space="preserve">PEVuZE5vdGU+PENpdGU+PEF1dGhvcj5Ub3JrYXI8L0F1dGhvcj48WWVhcj4yMDEyPC9ZZWFyPjxS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</w:fldData>
          </w:fldChar>
        </w:r>
        <w:r w:rsidR="003C33CA" w:rsidRPr="00A3659F" w:rsidDel="00C143EE">
          <w:rPr>
            <w:rFonts w:ascii="Times New Roman" w:hAnsi="Times New Roman"/>
          </w:rPr>
          <w:delInstrText xml:space="preserve"> ADDIN EN.CITE </w:delInstrText>
        </w:r>
        <w:r w:rsidR="003C33CA" w:rsidRPr="00A3659F" w:rsidDel="00C143EE">
          <w:rPr>
            <w:rFonts w:ascii="Times New Roman" w:hAnsi="Times New Roman"/>
          </w:rPr>
          <w:fldChar w:fldCharType="begin">
            <w:fldData xml:space="preserve">PEVuZE5vdGU+PENpdGU+PEF1dGhvcj5Ub3JrYXI8L0F1dGhvcj48WWVhcj4yMDEyPC9ZZWFyPjxS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</w:fldData>
          </w:fldChar>
        </w:r>
        <w:r w:rsidR="003C33CA" w:rsidRPr="00A3659F" w:rsidDel="00C143EE">
          <w:rPr>
            <w:rFonts w:ascii="Times New Roman" w:hAnsi="Times New Roman"/>
          </w:rPr>
          <w:delInstrText xml:space="preserve"> ADDIN EN.CITE.DATA </w:delInstrText>
        </w:r>
        <w:r w:rsidR="003C33CA" w:rsidRPr="00A3659F" w:rsidDel="00C143EE">
          <w:rPr>
            <w:rFonts w:ascii="Times New Roman" w:hAnsi="Times New Roman"/>
          </w:rPr>
        </w:r>
        <w:r w:rsidR="003C33CA" w:rsidRPr="00A3659F" w:rsidDel="00C143EE">
          <w:rPr>
            <w:rFonts w:ascii="Times New Roman" w:hAnsi="Times New Roman"/>
          </w:rPr>
          <w:fldChar w:fldCharType="end"/>
        </w:r>
        <w:r w:rsidRPr="00C67C7F" w:rsidDel="00C143EE">
          <w:rPr>
            <w:rFonts w:ascii="Times New Roman" w:hAnsi="Times New Roman"/>
          </w:rPr>
        </w:r>
        <w:r w:rsidRPr="00C67C7F" w:rsidDel="00C143EE">
          <w:rPr>
            <w:rFonts w:ascii="Times New Roman" w:hAnsi="Times New Roman"/>
          </w:rPr>
          <w:fldChar w:fldCharType="separate"/>
        </w:r>
        <w:r w:rsidR="003C33CA" w:rsidRPr="00A3659F" w:rsidDel="00C143EE">
          <w:rPr>
            <w:rFonts w:ascii="Times New Roman" w:hAnsi="Times New Roman"/>
            <w:noProof/>
          </w:rPr>
          <w:delText>[</w:delText>
        </w:r>
        <w:r w:rsidR="00547E23" w:rsidRPr="00A3659F" w:rsidDel="00C143EE">
          <w:fldChar w:fldCharType="begin"/>
        </w:r>
        <w:r w:rsidR="00547E23" w:rsidRPr="00A3659F" w:rsidDel="00C143EE">
          <w:delInstrText xml:space="preserve"> HYPERLINK \l "_ENREF_57" \o "Nair, 2013 #143" </w:delInstrText>
        </w:r>
        <w:r w:rsidR="00547E23" w:rsidRPr="00A3659F" w:rsidDel="00C143EE">
          <w:fldChar w:fldCharType="separate"/>
        </w:r>
        <w:r w:rsidR="006A58FF" w:rsidRPr="00A3659F" w:rsidDel="00C143EE">
          <w:rPr>
            <w:rFonts w:ascii="Times New Roman" w:hAnsi="Times New Roman"/>
            <w:noProof/>
          </w:rPr>
          <w:delText>57-59</w:delText>
        </w:r>
        <w:r w:rsidR="00547E23" w:rsidRPr="00A3659F" w:rsidDel="00C143EE">
          <w:rPr>
            <w:rFonts w:ascii="Times New Roman" w:hAnsi="Times New Roman"/>
            <w:noProof/>
          </w:rPr>
          <w:fldChar w:fldCharType="end"/>
        </w:r>
        <w:r w:rsidR="003C33CA" w:rsidRPr="00A3659F" w:rsidDel="00C143EE">
          <w:rPr>
            <w:rFonts w:ascii="Times New Roman" w:hAnsi="Times New Roman"/>
            <w:noProof/>
          </w:rPr>
          <w:delText xml:space="preserve">, </w:delText>
        </w:r>
        <w:r w:rsidR="00547E23" w:rsidRPr="00A3659F" w:rsidDel="00C143EE">
          <w:fldChar w:fldCharType="begin"/>
        </w:r>
        <w:r w:rsidR="00547E23" w:rsidRPr="00A3659F" w:rsidDel="00C143EE">
          <w:delInstrText xml:space="preserve"> HYPERLINK \l "_ENREF_62" \o "Ammar, 2015 #140" </w:delInstrText>
        </w:r>
        <w:r w:rsidR="00547E23" w:rsidRPr="00A3659F" w:rsidDel="00C143EE">
          <w:fldChar w:fldCharType="separate"/>
        </w:r>
        <w:r w:rsidR="006A58FF" w:rsidRPr="00A3659F" w:rsidDel="00C143EE">
          <w:rPr>
            <w:rFonts w:ascii="Times New Roman" w:hAnsi="Times New Roman"/>
            <w:noProof/>
          </w:rPr>
          <w:delText>62</w:delText>
        </w:r>
        <w:r w:rsidR="00547E23" w:rsidRPr="00A3659F" w:rsidDel="00C143EE">
          <w:rPr>
            <w:rFonts w:ascii="Times New Roman" w:hAnsi="Times New Roman"/>
            <w:noProof/>
          </w:rPr>
          <w:fldChar w:fldCharType="end"/>
        </w:r>
        <w:r w:rsidR="003C33CA" w:rsidRPr="00A3659F" w:rsidDel="00C143EE">
          <w:rPr>
            <w:rFonts w:ascii="Times New Roman" w:hAnsi="Times New Roman"/>
            <w:noProof/>
          </w:rPr>
          <w:delText xml:space="preserve">, </w:delText>
        </w:r>
        <w:r w:rsidR="00547E23" w:rsidRPr="00A3659F" w:rsidDel="00C143EE">
          <w:fldChar w:fldCharType="begin"/>
        </w:r>
        <w:r w:rsidR="00547E23" w:rsidRPr="00A3659F" w:rsidDel="00C143EE">
          <w:delInstrText xml:space="preserve"> HYPERLINK \l "_ENREF_64" \o "Loniewski, 2010 #139" </w:delInstrText>
        </w:r>
        <w:r w:rsidR="00547E23" w:rsidRPr="00A3659F" w:rsidDel="00C143EE">
          <w:fldChar w:fldCharType="separate"/>
        </w:r>
        <w:r w:rsidR="006A58FF" w:rsidRPr="00A3659F" w:rsidDel="00C143EE">
          <w:rPr>
            <w:rFonts w:ascii="Times New Roman" w:hAnsi="Times New Roman"/>
            <w:noProof/>
          </w:rPr>
          <w:delText>64</w:delText>
        </w:r>
        <w:r w:rsidR="00547E23" w:rsidRPr="00A3659F" w:rsidDel="00C143EE">
          <w:rPr>
            <w:rFonts w:ascii="Times New Roman" w:hAnsi="Times New Roman"/>
            <w:noProof/>
          </w:rPr>
          <w:fldChar w:fldCharType="end"/>
        </w:r>
        <w:r w:rsidR="003C33CA" w:rsidRPr="00A3659F" w:rsidDel="00C143EE">
          <w:rPr>
            <w:rFonts w:ascii="Times New Roman" w:hAnsi="Times New Roman"/>
            <w:noProof/>
          </w:rPr>
          <w:delText>]</w:delText>
        </w:r>
        <w:r w:rsidRPr="00C67C7F" w:rsidDel="00C143EE">
          <w:rPr>
            <w:rFonts w:ascii="Times New Roman" w:hAnsi="Times New Roman"/>
          </w:rPr>
          <w:fldChar w:fldCharType="end"/>
        </w:r>
        <w:r w:rsidRPr="00C67C7F" w:rsidDel="00C143EE">
          <w:rPr>
            <w:rFonts w:ascii="Times New Roman" w:hAnsi="Times New Roman"/>
          </w:rPr>
          <w:delText>.</w:delText>
        </w:r>
      </w:del>
    </w:p>
    <w:p w14:paraId="3AB15CE1" w14:textId="28C13D9E"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We </w:t>
      </w:r>
      <w:r w:rsidR="003F28B0">
        <w:rPr>
          <w:rFonts w:ascii="Times New Roman" w:hAnsi="Times New Roman"/>
        </w:rPr>
        <w:t>classified</w:t>
      </w:r>
      <w:r w:rsidRPr="00C67C7F">
        <w:rPr>
          <w:rFonts w:ascii="Times New Roman" w:hAnsi="Times New Roman"/>
        </w:rPr>
        <w:t xml:space="preserve"> the retrieved articles based on their relevance to the problem domain. This was achieved in two steps: the first step is to remove unrelated articles by scanning the title of each retrieved article and exclude out of context articles. For instance, we found articles discussing traceability, </w:t>
      </w:r>
      <w:r w:rsidRPr="00C67C7F">
        <w:rPr>
          <w:rFonts w:ascii="Times New Roman" w:hAnsi="Times New Roman"/>
          <w:noProof/>
        </w:rPr>
        <w:t>tracing</w:t>
      </w:r>
      <w:r w:rsidRPr="00C67C7F">
        <w:rPr>
          <w:rFonts w:ascii="Times New Roman" w:hAnsi="Times New Roman"/>
        </w:rPr>
        <w:t xml:space="preserve">, tracking, or monitoring agricultural products such as fruits, rice, meat and tobacco, aquatic products such as frozen shrimp and fish. Also, we excluded other articles that discuss traceability of chemical compounds in medicine, supply chains, and products </w:t>
      </w:r>
      <w:r w:rsidRPr="00C67C7F">
        <w:rPr>
          <w:rFonts w:ascii="Times New Roman" w:hAnsi="Times New Roman"/>
          <w:noProof/>
        </w:rPr>
        <w:t>recall</w:t>
      </w:r>
      <w:r w:rsidRPr="00C67C7F">
        <w:rPr>
          <w:rFonts w:ascii="Times New Roman" w:hAnsi="Times New Roman"/>
        </w:rPr>
        <w:t xml:space="preserve">. The second step was to group the remaining articles into three areas based on the research questions by reading the abstract of </w:t>
      </w:r>
      <w:r w:rsidR="004D5BB5" w:rsidRPr="00C67C7F">
        <w:rPr>
          <w:rFonts w:ascii="Times New Roman" w:hAnsi="Times New Roman"/>
          <w:noProof/>
          <w:sz w:val="20"/>
          <w:szCs w:val="20"/>
          <w:lang w:eastAsia="zh-CN"/>
        </w:rPr>
        <mc:AlternateContent>
          <mc:Choice Requires="wps">
            <w:drawing>
              <wp:anchor distT="45720" distB="45720" distL="114300" distR="114300" simplePos="0" relativeHeight="251723776" behindDoc="0" locked="1" layoutInCell="1" allowOverlap="1" wp14:anchorId="3C68DC17" wp14:editId="25B76FC4">
                <wp:simplePos x="0" y="0"/>
                <wp:positionH relativeFrom="margin">
                  <wp:posOffset>652780</wp:posOffset>
                </wp:positionH>
                <wp:positionV relativeFrom="margin">
                  <wp:posOffset>0</wp:posOffset>
                </wp:positionV>
                <wp:extent cx="4792345" cy="1403985"/>
                <wp:effectExtent l="0" t="0" r="0" b="5715"/>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2345" cy="14039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AC550" w14:textId="67403419" w:rsidR="00D617FD" w:rsidRPr="000B164D" w:rsidRDefault="00D617FD" w:rsidP="004D5BB5">
                            <w:pPr>
                              <w:pStyle w:val="Caption"/>
                              <w:rPr>
                                <w:rFonts w:ascii="Times New Roman" w:hAnsi="Times New Roman"/>
                                <w:sz w:val="20"/>
                                <w:szCs w:val="20"/>
                              </w:rPr>
                            </w:pPr>
                            <w:bookmarkStart w:id="2030" w:name="_Ref477641545"/>
                            <w:bookmarkStart w:id="2031" w:name="_Toc525723624"/>
                            <w:r w:rsidRPr="000B164D">
                              <w:rPr>
                                <w:rFonts w:ascii="Times New Roman" w:hAnsi="Times New Roman"/>
                                <w:sz w:val="20"/>
                                <w:szCs w:val="20"/>
                              </w:rPr>
                              <w:t xml:space="preserve">Table </w:t>
                            </w:r>
                            <w:r w:rsidRPr="000B164D">
                              <w:rPr>
                                <w:rFonts w:ascii="Times New Roman" w:hAnsi="Times New Roman"/>
                                <w:sz w:val="20"/>
                                <w:szCs w:val="20"/>
                              </w:rPr>
                              <w:fldChar w:fldCharType="begin"/>
                            </w:r>
                            <w:r w:rsidRPr="000B164D">
                              <w:rPr>
                                <w:rFonts w:ascii="Times New Roman" w:hAnsi="Times New Roman"/>
                                <w:sz w:val="20"/>
                                <w:szCs w:val="20"/>
                              </w:rPr>
                              <w:instrText xml:space="preserve"> SEQ Table \* ARABIC </w:instrText>
                            </w:r>
                            <w:r w:rsidRPr="000B164D">
                              <w:rPr>
                                <w:rFonts w:ascii="Times New Roman" w:hAnsi="Times New Roman"/>
                                <w:sz w:val="20"/>
                                <w:szCs w:val="20"/>
                              </w:rPr>
                              <w:fldChar w:fldCharType="separate"/>
                            </w:r>
                            <w:r>
                              <w:rPr>
                                <w:rFonts w:ascii="Times New Roman" w:hAnsi="Times New Roman"/>
                                <w:noProof/>
                                <w:sz w:val="20"/>
                                <w:szCs w:val="20"/>
                              </w:rPr>
                              <w:t>5</w:t>
                            </w:r>
                            <w:r w:rsidRPr="000B164D">
                              <w:rPr>
                                <w:rFonts w:ascii="Times New Roman" w:hAnsi="Times New Roman"/>
                                <w:sz w:val="20"/>
                                <w:szCs w:val="20"/>
                              </w:rPr>
                              <w:fldChar w:fldCharType="end"/>
                            </w:r>
                            <w:bookmarkEnd w:id="2030"/>
                            <w:r w:rsidRPr="000B164D">
                              <w:rPr>
                                <w:rFonts w:ascii="Times New Roman" w:hAnsi="Times New Roman"/>
                                <w:sz w:val="20"/>
                                <w:szCs w:val="20"/>
                              </w:rPr>
                              <w:t>: Number of articles distributed by each traceability topic</w:t>
                            </w:r>
                            <w:bookmarkEnd w:id="2031"/>
                          </w:p>
                          <w:tbl>
                            <w:tblPr>
                              <w:tblStyle w:val="TableGrid"/>
                              <w:tblW w:w="0" w:type="auto"/>
                              <w:jc w:val="center"/>
                              <w:tblLook w:val="04A0" w:firstRow="1" w:lastRow="0" w:firstColumn="1" w:lastColumn="0" w:noHBand="0" w:noVBand="1"/>
                            </w:tblPr>
                            <w:tblGrid>
                              <w:gridCol w:w="3681"/>
                              <w:gridCol w:w="1871"/>
                              <w:gridCol w:w="1247"/>
                            </w:tblGrid>
                            <w:tr w:rsidR="00D617FD" w:rsidRPr="007E42A4" w14:paraId="0343B48E" w14:textId="77777777" w:rsidTr="002D6A49">
                              <w:trPr>
                                <w:trHeight w:val="350"/>
                                <w:jc w:val="center"/>
                              </w:trPr>
                              <w:tc>
                                <w:tcPr>
                                  <w:tcW w:w="3681" w:type="dxa"/>
                                  <w:vAlign w:val="center"/>
                                </w:tcPr>
                                <w:p w14:paraId="13404DD4" w14:textId="77777777" w:rsidR="00D617FD" w:rsidRPr="000B164D" w:rsidRDefault="00D617FD" w:rsidP="002D6A49">
                                  <w:pPr>
                                    <w:pStyle w:val="BodyText"/>
                                    <w:spacing w:after="0" w:line="240" w:lineRule="auto"/>
                                    <w:ind w:firstLine="0"/>
                                    <w:jc w:val="left"/>
                                    <w:rPr>
                                      <w:b/>
                                      <w:bCs/>
                                      <w:lang w:val="en-US"/>
                                    </w:rPr>
                                  </w:pPr>
                                  <w:r w:rsidRPr="000B164D">
                                    <w:rPr>
                                      <w:b/>
                                      <w:bCs/>
                                      <w:lang w:val="en-US"/>
                                    </w:rPr>
                                    <w:t>Area of study</w:t>
                                  </w:r>
                                </w:p>
                              </w:tc>
                              <w:tc>
                                <w:tcPr>
                                  <w:tcW w:w="1871" w:type="dxa"/>
                                  <w:vAlign w:val="center"/>
                                </w:tcPr>
                                <w:p w14:paraId="24F68799" w14:textId="77777777" w:rsidR="00D617FD" w:rsidRPr="000B164D" w:rsidRDefault="00D617FD" w:rsidP="002D6A49">
                                  <w:pPr>
                                    <w:pStyle w:val="BodyText"/>
                                    <w:spacing w:after="0" w:line="240" w:lineRule="auto"/>
                                    <w:ind w:firstLine="0"/>
                                    <w:jc w:val="left"/>
                                    <w:rPr>
                                      <w:b/>
                                      <w:bCs/>
                                      <w:lang w:val="en-US"/>
                                    </w:rPr>
                                  </w:pPr>
                                  <w:r w:rsidRPr="000B164D">
                                    <w:rPr>
                                      <w:b/>
                                      <w:bCs/>
                                      <w:lang w:val="en-US"/>
                                    </w:rPr>
                                    <w:t>Number of articles</w:t>
                                  </w:r>
                                </w:p>
                              </w:tc>
                              <w:tc>
                                <w:tcPr>
                                  <w:tcW w:w="1247" w:type="dxa"/>
                                  <w:vAlign w:val="center"/>
                                </w:tcPr>
                                <w:p w14:paraId="20BCBA4C" w14:textId="77777777" w:rsidR="00D617FD" w:rsidRPr="000B164D" w:rsidRDefault="00D617FD" w:rsidP="002D6A49">
                                  <w:pPr>
                                    <w:pStyle w:val="BodyText"/>
                                    <w:spacing w:after="0" w:line="240" w:lineRule="auto"/>
                                    <w:ind w:firstLine="0"/>
                                    <w:jc w:val="left"/>
                                    <w:rPr>
                                      <w:b/>
                                      <w:bCs/>
                                      <w:lang w:val="en-US"/>
                                    </w:rPr>
                                  </w:pPr>
                                  <w:r w:rsidRPr="000B164D">
                                    <w:rPr>
                                      <w:b/>
                                      <w:bCs/>
                                      <w:lang w:val="en-US"/>
                                    </w:rPr>
                                    <w:t>Percentage</w:t>
                                  </w:r>
                                </w:p>
                              </w:tc>
                            </w:tr>
                            <w:tr w:rsidR="00D617FD" w:rsidRPr="007E42A4" w14:paraId="3AEC636A" w14:textId="77777777" w:rsidTr="002D6A49">
                              <w:trPr>
                                <w:trHeight w:val="270"/>
                                <w:jc w:val="center"/>
                              </w:trPr>
                              <w:tc>
                                <w:tcPr>
                                  <w:tcW w:w="3681" w:type="dxa"/>
                                  <w:vAlign w:val="center"/>
                                </w:tcPr>
                                <w:p w14:paraId="57724EE0" w14:textId="77777777" w:rsidR="00D617FD" w:rsidRPr="000B164D" w:rsidRDefault="00D617FD" w:rsidP="002D6A49">
                                  <w:pPr>
                                    <w:pStyle w:val="BodyText"/>
                                    <w:spacing w:after="0" w:line="240" w:lineRule="auto"/>
                                    <w:ind w:firstLine="0"/>
                                    <w:jc w:val="left"/>
                                    <w:rPr>
                                      <w:lang w:val="en-US"/>
                                    </w:rPr>
                                  </w:pPr>
                                  <w:r w:rsidRPr="000B164D">
                                    <w:rPr>
                                      <w:lang w:val="en-US"/>
                                    </w:rPr>
                                    <w:t>Traceability concepts and types</w:t>
                                  </w:r>
                                </w:p>
                              </w:tc>
                              <w:tc>
                                <w:tcPr>
                                  <w:tcW w:w="1871" w:type="dxa"/>
                                  <w:vAlign w:val="center"/>
                                </w:tcPr>
                                <w:p w14:paraId="5748D66C" w14:textId="77777777" w:rsidR="00D617FD" w:rsidRPr="000B164D" w:rsidRDefault="00D617FD" w:rsidP="002D6A49">
                                  <w:pPr>
                                    <w:pStyle w:val="BodyText"/>
                                    <w:spacing w:after="0" w:line="240" w:lineRule="auto"/>
                                    <w:ind w:firstLine="0"/>
                                    <w:jc w:val="left"/>
                                    <w:rPr>
                                      <w:lang w:val="en-US"/>
                                    </w:rPr>
                                  </w:pPr>
                                  <w:r w:rsidRPr="000B164D">
                                    <w:rPr>
                                      <w:lang w:val="en-US"/>
                                    </w:rPr>
                                    <w:t xml:space="preserve">196 </w:t>
                                  </w:r>
                                </w:p>
                              </w:tc>
                              <w:tc>
                                <w:tcPr>
                                  <w:tcW w:w="1247" w:type="dxa"/>
                                  <w:vAlign w:val="center"/>
                                </w:tcPr>
                                <w:p w14:paraId="2056BF0F" w14:textId="77777777" w:rsidR="00D617FD" w:rsidRPr="000B164D" w:rsidRDefault="00D617FD" w:rsidP="002D6A49">
                                  <w:pPr>
                                    <w:pStyle w:val="BodyText"/>
                                    <w:spacing w:after="0" w:line="240" w:lineRule="auto"/>
                                    <w:ind w:firstLine="0"/>
                                    <w:jc w:val="left"/>
                                    <w:rPr>
                                      <w:lang w:val="en-US"/>
                                    </w:rPr>
                                  </w:pPr>
                                  <w:r w:rsidRPr="000B164D">
                                    <w:rPr>
                                      <w:lang w:val="en-US"/>
                                    </w:rPr>
                                    <w:t>59.5%</w:t>
                                  </w:r>
                                </w:p>
                              </w:tc>
                            </w:tr>
                            <w:tr w:rsidR="00D617FD" w:rsidRPr="007E42A4" w14:paraId="67103E9A" w14:textId="77777777" w:rsidTr="002D6A49">
                              <w:trPr>
                                <w:trHeight w:val="274"/>
                                <w:jc w:val="center"/>
                              </w:trPr>
                              <w:tc>
                                <w:tcPr>
                                  <w:tcW w:w="3681" w:type="dxa"/>
                                  <w:vAlign w:val="center"/>
                                </w:tcPr>
                                <w:p w14:paraId="19AE9F7E" w14:textId="77777777" w:rsidR="00D617FD" w:rsidRPr="000B164D" w:rsidRDefault="00D617FD" w:rsidP="002D6A49">
                                  <w:pPr>
                                    <w:pStyle w:val="BodyText"/>
                                    <w:spacing w:after="0" w:line="240" w:lineRule="auto"/>
                                    <w:ind w:firstLine="0"/>
                                    <w:jc w:val="left"/>
                                    <w:rPr>
                                      <w:lang w:val="en-US"/>
                                    </w:rPr>
                                  </w:pPr>
                                  <w:r w:rsidRPr="000B164D">
                                    <w:rPr>
                                      <w:lang w:val="en-US"/>
                                    </w:rPr>
                                    <w:t>Modeling traceability and traceability tools</w:t>
                                  </w:r>
                                </w:p>
                              </w:tc>
                              <w:tc>
                                <w:tcPr>
                                  <w:tcW w:w="1871" w:type="dxa"/>
                                  <w:vAlign w:val="center"/>
                                </w:tcPr>
                                <w:p w14:paraId="5B297146" w14:textId="3F0858C5" w:rsidR="00D617FD" w:rsidRPr="000B164D" w:rsidRDefault="00D617FD" w:rsidP="002D6A49">
                                  <w:pPr>
                                    <w:pStyle w:val="BodyText"/>
                                    <w:spacing w:after="0" w:line="240" w:lineRule="auto"/>
                                    <w:ind w:firstLine="0"/>
                                    <w:jc w:val="left"/>
                                    <w:rPr>
                                      <w:lang w:val="en-US"/>
                                    </w:rPr>
                                  </w:pPr>
                                  <w:r w:rsidRPr="000B164D">
                                    <w:rPr>
                                      <w:lang w:val="en-US"/>
                                    </w:rPr>
                                    <w:t>12</w:t>
                                  </w:r>
                                  <w:ins w:id="2032" w:author="Nasser Mustafa [2]" w:date="2018-09-17T11:04:00Z">
                                    <w:r>
                                      <w:rPr>
                                        <w:lang w:val="en-US"/>
                                      </w:rPr>
                                      <w:t>2</w:t>
                                    </w:r>
                                  </w:ins>
                                  <w:del w:id="2033" w:author="Nasser Mustafa [2]" w:date="2018-09-17T10:06:00Z">
                                    <w:r w:rsidRPr="000B164D" w:rsidDel="00AF0924">
                                      <w:rPr>
                                        <w:lang w:val="en-US"/>
                                      </w:rPr>
                                      <w:delText xml:space="preserve">4 </w:delText>
                                    </w:r>
                                  </w:del>
                                </w:p>
                              </w:tc>
                              <w:tc>
                                <w:tcPr>
                                  <w:tcW w:w="1247" w:type="dxa"/>
                                  <w:vAlign w:val="center"/>
                                </w:tcPr>
                                <w:p w14:paraId="5FEB75BA" w14:textId="77777777" w:rsidR="00D617FD" w:rsidRPr="000B164D" w:rsidRDefault="00D617FD" w:rsidP="002D6A49">
                                  <w:pPr>
                                    <w:pStyle w:val="BodyText"/>
                                    <w:spacing w:after="0" w:line="240" w:lineRule="auto"/>
                                    <w:ind w:firstLine="0"/>
                                    <w:jc w:val="left"/>
                                    <w:rPr>
                                      <w:lang w:val="en-US"/>
                                    </w:rPr>
                                  </w:pPr>
                                  <w:r w:rsidRPr="000B164D">
                                    <w:rPr>
                                      <w:lang w:val="en-US"/>
                                    </w:rPr>
                                    <w:t>37.5%</w:t>
                                  </w:r>
                                </w:p>
                              </w:tc>
                            </w:tr>
                            <w:tr w:rsidR="00D617FD" w:rsidRPr="007E42A4" w14:paraId="18E63A08" w14:textId="77777777" w:rsidTr="002D6A49">
                              <w:trPr>
                                <w:trHeight w:val="278"/>
                                <w:jc w:val="center"/>
                              </w:trPr>
                              <w:tc>
                                <w:tcPr>
                                  <w:tcW w:w="3681" w:type="dxa"/>
                                  <w:vAlign w:val="center"/>
                                </w:tcPr>
                                <w:p w14:paraId="753E9892" w14:textId="77777777" w:rsidR="00D617FD" w:rsidRPr="000B164D" w:rsidRDefault="00D617FD" w:rsidP="002D6A49">
                                  <w:pPr>
                                    <w:pStyle w:val="BodyText"/>
                                    <w:spacing w:after="0" w:line="240" w:lineRule="auto"/>
                                    <w:ind w:firstLine="0"/>
                                    <w:jc w:val="left"/>
                                    <w:rPr>
                                      <w:lang w:val="en-US"/>
                                    </w:rPr>
                                  </w:pPr>
                                  <w:r w:rsidRPr="000B164D">
                                    <w:rPr>
                                      <w:lang w:val="en-US"/>
                                    </w:rPr>
                                    <w:t>Traceability reviews and surveys</w:t>
                                  </w:r>
                                </w:p>
                              </w:tc>
                              <w:tc>
                                <w:tcPr>
                                  <w:tcW w:w="1871" w:type="dxa"/>
                                  <w:vAlign w:val="center"/>
                                </w:tcPr>
                                <w:p w14:paraId="7D701830" w14:textId="77777777" w:rsidR="00D617FD" w:rsidRPr="000B164D" w:rsidRDefault="00D617FD" w:rsidP="002D6A49">
                                  <w:pPr>
                                    <w:pStyle w:val="BodyText"/>
                                    <w:spacing w:after="0" w:line="240" w:lineRule="auto"/>
                                    <w:ind w:firstLine="0"/>
                                    <w:jc w:val="left"/>
                                    <w:rPr>
                                      <w:lang w:val="en-US"/>
                                    </w:rPr>
                                  </w:pPr>
                                  <w:r w:rsidRPr="000B164D">
                                    <w:rPr>
                                      <w:lang w:val="en-US"/>
                                    </w:rPr>
                                    <w:t xml:space="preserve">8 </w:t>
                                  </w:r>
                                </w:p>
                              </w:tc>
                              <w:tc>
                                <w:tcPr>
                                  <w:tcW w:w="1247" w:type="dxa"/>
                                  <w:vAlign w:val="center"/>
                                </w:tcPr>
                                <w:p w14:paraId="505CF315" w14:textId="77777777" w:rsidR="00D617FD" w:rsidRPr="000B164D" w:rsidRDefault="00D617FD" w:rsidP="002D6A49">
                                  <w:pPr>
                                    <w:pStyle w:val="BodyText"/>
                                    <w:spacing w:after="0" w:line="240" w:lineRule="auto"/>
                                    <w:ind w:firstLine="0"/>
                                    <w:jc w:val="left"/>
                                    <w:rPr>
                                      <w:lang w:val="en-US"/>
                                    </w:rPr>
                                  </w:pPr>
                                  <w:r w:rsidRPr="000B164D">
                                    <w:rPr>
                                      <w:lang w:val="en-US"/>
                                    </w:rPr>
                                    <w:t>3%</w:t>
                                  </w:r>
                                </w:p>
                              </w:tc>
                            </w:tr>
                            <w:tr w:rsidR="00D617FD" w:rsidRPr="007E42A4" w14:paraId="1962776A" w14:textId="77777777" w:rsidTr="002D6A49">
                              <w:trPr>
                                <w:trHeight w:val="225"/>
                                <w:jc w:val="center"/>
                              </w:trPr>
                              <w:tc>
                                <w:tcPr>
                                  <w:tcW w:w="3681" w:type="dxa"/>
                                  <w:vAlign w:val="center"/>
                                </w:tcPr>
                                <w:p w14:paraId="534D10BC" w14:textId="77777777" w:rsidR="00D617FD" w:rsidRPr="000B164D" w:rsidRDefault="00D617FD" w:rsidP="002D6A49">
                                  <w:pPr>
                                    <w:pStyle w:val="BodyText"/>
                                    <w:spacing w:after="0" w:line="240" w:lineRule="auto"/>
                                    <w:ind w:firstLine="0"/>
                                    <w:jc w:val="left"/>
                                    <w:rPr>
                                      <w:b/>
                                      <w:bCs/>
                                      <w:lang w:val="en-US"/>
                                    </w:rPr>
                                  </w:pPr>
                                  <w:r w:rsidRPr="000B164D">
                                    <w:rPr>
                                      <w:b/>
                                      <w:bCs/>
                                      <w:lang w:val="en-US"/>
                                    </w:rPr>
                                    <w:t>Total</w:t>
                                  </w:r>
                                </w:p>
                              </w:tc>
                              <w:tc>
                                <w:tcPr>
                                  <w:tcW w:w="1871" w:type="dxa"/>
                                  <w:vAlign w:val="center"/>
                                </w:tcPr>
                                <w:p w14:paraId="4E87CF3E" w14:textId="638007D3" w:rsidR="00D617FD" w:rsidRPr="000B164D" w:rsidRDefault="00D617FD" w:rsidP="00AF0924">
                                  <w:pPr>
                                    <w:pStyle w:val="BodyText"/>
                                    <w:spacing w:after="0" w:line="240" w:lineRule="auto"/>
                                    <w:ind w:firstLine="0"/>
                                    <w:jc w:val="left"/>
                                    <w:rPr>
                                      <w:b/>
                                      <w:bCs/>
                                      <w:lang w:val="en-US"/>
                                    </w:rPr>
                                  </w:pPr>
                                  <w:del w:id="2034" w:author="Nasser Mustafa [2]" w:date="2018-09-17T10:06:00Z">
                                    <w:r w:rsidRPr="000B164D" w:rsidDel="00AF0924">
                                      <w:rPr>
                                        <w:b/>
                                        <w:bCs/>
                                        <w:lang w:val="en-US"/>
                                      </w:rPr>
                                      <w:delText xml:space="preserve">328 </w:delText>
                                    </w:r>
                                  </w:del>
                                  <w:ins w:id="2035" w:author="Nasser Mustafa [2]" w:date="2018-09-17T10:06:00Z">
                                    <w:r w:rsidRPr="000B164D">
                                      <w:rPr>
                                        <w:b/>
                                        <w:bCs/>
                                        <w:lang w:val="en-US"/>
                                      </w:rPr>
                                      <w:t>3</w:t>
                                    </w:r>
                                    <w:r>
                                      <w:rPr>
                                        <w:b/>
                                        <w:bCs/>
                                        <w:lang w:val="en-US"/>
                                      </w:rPr>
                                      <w:t>2</w:t>
                                    </w:r>
                                  </w:ins>
                                  <w:ins w:id="2036" w:author="Nasser Mustafa [2]" w:date="2018-09-17T11:04:00Z">
                                    <w:r>
                                      <w:rPr>
                                        <w:b/>
                                        <w:bCs/>
                                        <w:lang w:val="en-US"/>
                                      </w:rPr>
                                      <w:t>6</w:t>
                                    </w:r>
                                  </w:ins>
                                </w:p>
                              </w:tc>
                              <w:tc>
                                <w:tcPr>
                                  <w:tcW w:w="1247" w:type="dxa"/>
                                  <w:vAlign w:val="center"/>
                                </w:tcPr>
                                <w:p w14:paraId="4B265A49" w14:textId="77777777" w:rsidR="00D617FD" w:rsidRPr="000B164D" w:rsidRDefault="00D617FD" w:rsidP="002D6A49">
                                  <w:pPr>
                                    <w:pStyle w:val="BodyText"/>
                                    <w:spacing w:after="0" w:line="240" w:lineRule="auto"/>
                                    <w:ind w:firstLine="0"/>
                                    <w:jc w:val="left"/>
                                    <w:rPr>
                                      <w:b/>
                                      <w:bCs/>
                                      <w:lang w:val="en-US"/>
                                    </w:rPr>
                                  </w:pPr>
                                  <w:r w:rsidRPr="000B164D">
                                    <w:rPr>
                                      <w:b/>
                                      <w:bCs/>
                                      <w:lang w:val="en-US"/>
                                    </w:rPr>
                                    <w:t>100%</w:t>
                                  </w:r>
                                </w:p>
                              </w:tc>
                            </w:tr>
                          </w:tbl>
                          <w:p w14:paraId="718BEFA0" w14:textId="77777777" w:rsidR="00D617FD" w:rsidRPr="002436BC" w:rsidRDefault="00D617FD" w:rsidP="004D5BB5"/>
                        </w:txbxContent>
                      </wps:txbx>
                      <wps:bodyPr rot="0" vert="horz" wrap="square" lIns="91440" tIns="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68DC17" id="_x0000_s1031" type="#_x0000_t202" style="position:absolute;left:0;text-align:left;margin-left:51.4pt;margin-top:0;width:377.35pt;height:110.5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" stroked="f">
                <v:textbox inset=",0">
                  <w:txbxContent>
                    <w:p w14:paraId="170AC550" w14:textId="67403419" w:rsidR="00D617FD" w:rsidRPr="000B164D" w:rsidRDefault="00D617FD" w:rsidP="004D5BB5">
                      <w:pPr>
                        <w:pStyle w:val="Caption"/>
                        <w:rPr>
                          <w:rFonts w:ascii="Times New Roman" w:hAnsi="Times New Roman"/>
                          <w:sz w:val="20"/>
                          <w:szCs w:val="20"/>
                        </w:rPr>
                      </w:pPr>
                      <w:bookmarkStart w:id="2037" w:name="_Ref477641545"/>
                      <w:bookmarkStart w:id="2038" w:name="_Toc525723624"/>
                      <w:r w:rsidRPr="000B164D">
                        <w:rPr>
                          <w:rFonts w:ascii="Times New Roman" w:hAnsi="Times New Roman"/>
                          <w:sz w:val="20"/>
                          <w:szCs w:val="20"/>
                        </w:rPr>
                        <w:t xml:space="preserve">Table </w:t>
                      </w:r>
                      <w:r w:rsidRPr="000B164D">
                        <w:rPr>
                          <w:rFonts w:ascii="Times New Roman" w:hAnsi="Times New Roman"/>
                          <w:sz w:val="20"/>
                          <w:szCs w:val="20"/>
                        </w:rPr>
                        <w:fldChar w:fldCharType="begin"/>
                      </w:r>
                      <w:r w:rsidRPr="000B164D">
                        <w:rPr>
                          <w:rFonts w:ascii="Times New Roman" w:hAnsi="Times New Roman"/>
                          <w:sz w:val="20"/>
                          <w:szCs w:val="20"/>
                        </w:rPr>
                        <w:instrText xml:space="preserve"> SEQ Table \* ARABIC </w:instrText>
                      </w:r>
                      <w:r w:rsidRPr="000B164D">
                        <w:rPr>
                          <w:rFonts w:ascii="Times New Roman" w:hAnsi="Times New Roman"/>
                          <w:sz w:val="20"/>
                          <w:szCs w:val="20"/>
                        </w:rPr>
                        <w:fldChar w:fldCharType="separate"/>
                      </w:r>
                      <w:r>
                        <w:rPr>
                          <w:rFonts w:ascii="Times New Roman" w:hAnsi="Times New Roman"/>
                          <w:noProof/>
                          <w:sz w:val="20"/>
                          <w:szCs w:val="20"/>
                        </w:rPr>
                        <w:t>5</w:t>
                      </w:r>
                      <w:r w:rsidRPr="000B164D">
                        <w:rPr>
                          <w:rFonts w:ascii="Times New Roman" w:hAnsi="Times New Roman"/>
                          <w:sz w:val="20"/>
                          <w:szCs w:val="20"/>
                        </w:rPr>
                        <w:fldChar w:fldCharType="end"/>
                      </w:r>
                      <w:bookmarkEnd w:id="2037"/>
                      <w:r w:rsidRPr="000B164D">
                        <w:rPr>
                          <w:rFonts w:ascii="Times New Roman" w:hAnsi="Times New Roman"/>
                          <w:sz w:val="20"/>
                          <w:szCs w:val="20"/>
                        </w:rPr>
                        <w:t>: Number of articles distributed by each traceability topic</w:t>
                      </w:r>
                      <w:bookmarkEnd w:id="2038"/>
                    </w:p>
                    <w:tbl>
                      <w:tblPr>
                        <w:tblStyle w:val="TableGrid"/>
                        <w:tblW w:w="0" w:type="auto"/>
                        <w:jc w:val="center"/>
                        <w:tblLook w:val="04A0" w:firstRow="1" w:lastRow="0" w:firstColumn="1" w:lastColumn="0" w:noHBand="0" w:noVBand="1"/>
                      </w:tblPr>
                      <w:tblGrid>
                        <w:gridCol w:w="3681"/>
                        <w:gridCol w:w="1871"/>
                        <w:gridCol w:w="1247"/>
                      </w:tblGrid>
                      <w:tr w:rsidR="00D617FD" w:rsidRPr="007E42A4" w14:paraId="0343B48E" w14:textId="77777777" w:rsidTr="002D6A49">
                        <w:trPr>
                          <w:trHeight w:val="350"/>
                          <w:jc w:val="center"/>
                        </w:trPr>
                        <w:tc>
                          <w:tcPr>
                            <w:tcW w:w="3681" w:type="dxa"/>
                            <w:vAlign w:val="center"/>
                          </w:tcPr>
                          <w:p w14:paraId="13404DD4" w14:textId="77777777" w:rsidR="00D617FD" w:rsidRPr="000B164D" w:rsidRDefault="00D617FD" w:rsidP="002D6A49">
                            <w:pPr>
                              <w:pStyle w:val="BodyText"/>
                              <w:spacing w:after="0" w:line="240" w:lineRule="auto"/>
                              <w:ind w:firstLine="0"/>
                              <w:jc w:val="left"/>
                              <w:rPr>
                                <w:b/>
                                <w:bCs/>
                                <w:lang w:val="en-US"/>
                              </w:rPr>
                            </w:pPr>
                            <w:r w:rsidRPr="000B164D">
                              <w:rPr>
                                <w:b/>
                                <w:bCs/>
                                <w:lang w:val="en-US"/>
                              </w:rPr>
                              <w:t>Area of study</w:t>
                            </w:r>
                          </w:p>
                        </w:tc>
                        <w:tc>
                          <w:tcPr>
                            <w:tcW w:w="1871" w:type="dxa"/>
                            <w:vAlign w:val="center"/>
                          </w:tcPr>
                          <w:p w14:paraId="24F68799" w14:textId="77777777" w:rsidR="00D617FD" w:rsidRPr="000B164D" w:rsidRDefault="00D617FD" w:rsidP="002D6A49">
                            <w:pPr>
                              <w:pStyle w:val="BodyText"/>
                              <w:spacing w:after="0" w:line="240" w:lineRule="auto"/>
                              <w:ind w:firstLine="0"/>
                              <w:jc w:val="left"/>
                              <w:rPr>
                                <w:b/>
                                <w:bCs/>
                                <w:lang w:val="en-US"/>
                              </w:rPr>
                            </w:pPr>
                            <w:r w:rsidRPr="000B164D">
                              <w:rPr>
                                <w:b/>
                                <w:bCs/>
                                <w:lang w:val="en-US"/>
                              </w:rPr>
                              <w:t>Number of articles</w:t>
                            </w:r>
                          </w:p>
                        </w:tc>
                        <w:tc>
                          <w:tcPr>
                            <w:tcW w:w="1247" w:type="dxa"/>
                            <w:vAlign w:val="center"/>
                          </w:tcPr>
                          <w:p w14:paraId="20BCBA4C" w14:textId="77777777" w:rsidR="00D617FD" w:rsidRPr="000B164D" w:rsidRDefault="00D617FD" w:rsidP="002D6A49">
                            <w:pPr>
                              <w:pStyle w:val="BodyText"/>
                              <w:spacing w:after="0" w:line="240" w:lineRule="auto"/>
                              <w:ind w:firstLine="0"/>
                              <w:jc w:val="left"/>
                              <w:rPr>
                                <w:b/>
                                <w:bCs/>
                                <w:lang w:val="en-US"/>
                              </w:rPr>
                            </w:pPr>
                            <w:r w:rsidRPr="000B164D">
                              <w:rPr>
                                <w:b/>
                                <w:bCs/>
                                <w:lang w:val="en-US"/>
                              </w:rPr>
                              <w:t>Percentage</w:t>
                            </w:r>
                          </w:p>
                        </w:tc>
                      </w:tr>
                      <w:tr w:rsidR="00D617FD" w:rsidRPr="007E42A4" w14:paraId="3AEC636A" w14:textId="77777777" w:rsidTr="002D6A49">
                        <w:trPr>
                          <w:trHeight w:val="270"/>
                          <w:jc w:val="center"/>
                        </w:trPr>
                        <w:tc>
                          <w:tcPr>
                            <w:tcW w:w="3681" w:type="dxa"/>
                            <w:vAlign w:val="center"/>
                          </w:tcPr>
                          <w:p w14:paraId="57724EE0" w14:textId="77777777" w:rsidR="00D617FD" w:rsidRPr="000B164D" w:rsidRDefault="00D617FD" w:rsidP="002D6A49">
                            <w:pPr>
                              <w:pStyle w:val="BodyText"/>
                              <w:spacing w:after="0" w:line="240" w:lineRule="auto"/>
                              <w:ind w:firstLine="0"/>
                              <w:jc w:val="left"/>
                              <w:rPr>
                                <w:lang w:val="en-US"/>
                              </w:rPr>
                            </w:pPr>
                            <w:r w:rsidRPr="000B164D">
                              <w:rPr>
                                <w:lang w:val="en-US"/>
                              </w:rPr>
                              <w:t>Traceability concepts and types</w:t>
                            </w:r>
                          </w:p>
                        </w:tc>
                        <w:tc>
                          <w:tcPr>
                            <w:tcW w:w="1871" w:type="dxa"/>
                            <w:vAlign w:val="center"/>
                          </w:tcPr>
                          <w:p w14:paraId="5748D66C" w14:textId="77777777" w:rsidR="00D617FD" w:rsidRPr="000B164D" w:rsidRDefault="00D617FD" w:rsidP="002D6A49">
                            <w:pPr>
                              <w:pStyle w:val="BodyText"/>
                              <w:spacing w:after="0" w:line="240" w:lineRule="auto"/>
                              <w:ind w:firstLine="0"/>
                              <w:jc w:val="left"/>
                              <w:rPr>
                                <w:lang w:val="en-US"/>
                              </w:rPr>
                            </w:pPr>
                            <w:r w:rsidRPr="000B164D">
                              <w:rPr>
                                <w:lang w:val="en-US"/>
                              </w:rPr>
                              <w:t xml:space="preserve">196 </w:t>
                            </w:r>
                          </w:p>
                        </w:tc>
                        <w:tc>
                          <w:tcPr>
                            <w:tcW w:w="1247" w:type="dxa"/>
                            <w:vAlign w:val="center"/>
                          </w:tcPr>
                          <w:p w14:paraId="2056BF0F" w14:textId="77777777" w:rsidR="00D617FD" w:rsidRPr="000B164D" w:rsidRDefault="00D617FD" w:rsidP="002D6A49">
                            <w:pPr>
                              <w:pStyle w:val="BodyText"/>
                              <w:spacing w:after="0" w:line="240" w:lineRule="auto"/>
                              <w:ind w:firstLine="0"/>
                              <w:jc w:val="left"/>
                              <w:rPr>
                                <w:lang w:val="en-US"/>
                              </w:rPr>
                            </w:pPr>
                            <w:r w:rsidRPr="000B164D">
                              <w:rPr>
                                <w:lang w:val="en-US"/>
                              </w:rPr>
                              <w:t>59.5%</w:t>
                            </w:r>
                          </w:p>
                        </w:tc>
                      </w:tr>
                      <w:tr w:rsidR="00D617FD" w:rsidRPr="007E42A4" w14:paraId="67103E9A" w14:textId="77777777" w:rsidTr="002D6A49">
                        <w:trPr>
                          <w:trHeight w:val="274"/>
                          <w:jc w:val="center"/>
                        </w:trPr>
                        <w:tc>
                          <w:tcPr>
                            <w:tcW w:w="3681" w:type="dxa"/>
                            <w:vAlign w:val="center"/>
                          </w:tcPr>
                          <w:p w14:paraId="19AE9F7E" w14:textId="77777777" w:rsidR="00D617FD" w:rsidRPr="000B164D" w:rsidRDefault="00D617FD" w:rsidP="002D6A49">
                            <w:pPr>
                              <w:pStyle w:val="BodyText"/>
                              <w:spacing w:after="0" w:line="240" w:lineRule="auto"/>
                              <w:ind w:firstLine="0"/>
                              <w:jc w:val="left"/>
                              <w:rPr>
                                <w:lang w:val="en-US"/>
                              </w:rPr>
                            </w:pPr>
                            <w:r w:rsidRPr="000B164D">
                              <w:rPr>
                                <w:lang w:val="en-US"/>
                              </w:rPr>
                              <w:t>Modeling traceability and traceability tools</w:t>
                            </w:r>
                          </w:p>
                        </w:tc>
                        <w:tc>
                          <w:tcPr>
                            <w:tcW w:w="1871" w:type="dxa"/>
                            <w:vAlign w:val="center"/>
                          </w:tcPr>
                          <w:p w14:paraId="5B297146" w14:textId="3F0858C5" w:rsidR="00D617FD" w:rsidRPr="000B164D" w:rsidRDefault="00D617FD" w:rsidP="002D6A49">
                            <w:pPr>
                              <w:pStyle w:val="BodyText"/>
                              <w:spacing w:after="0" w:line="240" w:lineRule="auto"/>
                              <w:ind w:firstLine="0"/>
                              <w:jc w:val="left"/>
                              <w:rPr>
                                <w:lang w:val="en-US"/>
                              </w:rPr>
                            </w:pPr>
                            <w:r w:rsidRPr="000B164D">
                              <w:rPr>
                                <w:lang w:val="en-US"/>
                              </w:rPr>
                              <w:t>12</w:t>
                            </w:r>
                            <w:ins w:id="2039" w:author="Nasser Mustafa [2]" w:date="2018-09-17T11:04:00Z">
                              <w:r>
                                <w:rPr>
                                  <w:lang w:val="en-US"/>
                                </w:rPr>
                                <w:t>2</w:t>
                              </w:r>
                            </w:ins>
                            <w:del w:id="2040" w:author="Nasser Mustafa [2]" w:date="2018-09-17T10:06:00Z">
                              <w:r w:rsidRPr="000B164D" w:rsidDel="00AF0924">
                                <w:rPr>
                                  <w:lang w:val="en-US"/>
                                </w:rPr>
                                <w:delText xml:space="preserve">4 </w:delText>
                              </w:r>
                            </w:del>
                          </w:p>
                        </w:tc>
                        <w:tc>
                          <w:tcPr>
                            <w:tcW w:w="1247" w:type="dxa"/>
                            <w:vAlign w:val="center"/>
                          </w:tcPr>
                          <w:p w14:paraId="5FEB75BA" w14:textId="77777777" w:rsidR="00D617FD" w:rsidRPr="000B164D" w:rsidRDefault="00D617FD" w:rsidP="002D6A49">
                            <w:pPr>
                              <w:pStyle w:val="BodyText"/>
                              <w:spacing w:after="0" w:line="240" w:lineRule="auto"/>
                              <w:ind w:firstLine="0"/>
                              <w:jc w:val="left"/>
                              <w:rPr>
                                <w:lang w:val="en-US"/>
                              </w:rPr>
                            </w:pPr>
                            <w:r w:rsidRPr="000B164D">
                              <w:rPr>
                                <w:lang w:val="en-US"/>
                              </w:rPr>
                              <w:t>37.5%</w:t>
                            </w:r>
                          </w:p>
                        </w:tc>
                      </w:tr>
                      <w:tr w:rsidR="00D617FD" w:rsidRPr="007E42A4" w14:paraId="18E63A08" w14:textId="77777777" w:rsidTr="002D6A49">
                        <w:trPr>
                          <w:trHeight w:val="278"/>
                          <w:jc w:val="center"/>
                        </w:trPr>
                        <w:tc>
                          <w:tcPr>
                            <w:tcW w:w="3681" w:type="dxa"/>
                            <w:vAlign w:val="center"/>
                          </w:tcPr>
                          <w:p w14:paraId="753E9892" w14:textId="77777777" w:rsidR="00D617FD" w:rsidRPr="000B164D" w:rsidRDefault="00D617FD" w:rsidP="002D6A49">
                            <w:pPr>
                              <w:pStyle w:val="BodyText"/>
                              <w:spacing w:after="0" w:line="240" w:lineRule="auto"/>
                              <w:ind w:firstLine="0"/>
                              <w:jc w:val="left"/>
                              <w:rPr>
                                <w:lang w:val="en-US"/>
                              </w:rPr>
                            </w:pPr>
                            <w:r w:rsidRPr="000B164D">
                              <w:rPr>
                                <w:lang w:val="en-US"/>
                              </w:rPr>
                              <w:t>Traceability reviews and surveys</w:t>
                            </w:r>
                          </w:p>
                        </w:tc>
                        <w:tc>
                          <w:tcPr>
                            <w:tcW w:w="1871" w:type="dxa"/>
                            <w:vAlign w:val="center"/>
                          </w:tcPr>
                          <w:p w14:paraId="7D701830" w14:textId="77777777" w:rsidR="00D617FD" w:rsidRPr="000B164D" w:rsidRDefault="00D617FD" w:rsidP="002D6A49">
                            <w:pPr>
                              <w:pStyle w:val="BodyText"/>
                              <w:spacing w:after="0" w:line="240" w:lineRule="auto"/>
                              <w:ind w:firstLine="0"/>
                              <w:jc w:val="left"/>
                              <w:rPr>
                                <w:lang w:val="en-US"/>
                              </w:rPr>
                            </w:pPr>
                            <w:r w:rsidRPr="000B164D">
                              <w:rPr>
                                <w:lang w:val="en-US"/>
                              </w:rPr>
                              <w:t xml:space="preserve">8 </w:t>
                            </w:r>
                          </w:p>
                        </w:tc>
                        <w:tc>
                          <w:tcPr>
                            <w:tcW w:w="1247" w:type="dxa"/>
                            <w:vAlign w:val="center"/>
                          </w:tcPr>
                          <w:p w14:paraId="505CF315" w14:textId="77777777" w:rsidR="00D617FD" w:rsidRPr="000B164D" w:rsidRDefault="00D617FD" w:rsidP="002D6A49">
                            <w:pPr>
                              <w:pStyle w:val="BodyText"/>
                              <w:spacing w:after="0" w:line="240" w:lineRule="auto"/>
                              <w:ind w:firstLine="0"/>
                              <w:jc w:val="left"/>
                              <w:rPr>
                                <w:lang w:val="en-US"/>
                              </w:rPr>
                            </w:pPr>
                            <w:r w:rsidRPr="000B164D">
                              <w:rPr>
                                <w:lang w:val="en-US"/>
                              </w:rPr>
                              <w:t>3%</w:t>
                            </w:r>
                          </w:p>
                        </w:tc>
                      </w:tr>
                      <w:tr w:rsidR="00D617FD" w:rsidRPr="007E42A4" w14:paraId="1962776A" w14:textId="77777777" w:rsidTr="002D6A49">
                        <w:trPr>
                          <w:trHeight w:val="225"/>
                          <w:jc w:val="center"/>
                        </w:trPr>
                        <w:tc>
                          <w:tcPr>
                            <w:tcW w:w="3681" w:type="dxa"/>
                            <w:vAlign w:val="center"/>
                          </w:tcPr>
                          <w:p w14:paraId="534D10BC" w14:textId="77777777" w:rsidR="00D617FD" w:rsidRPr="000B164D" w:rsidRDefault="00D617FD" w:rsidP="002D6A49">
                            <w:pPr>
                              <w:pStyle w:val="BodyText"/>
                              <w:spacing w:after="0" w:line="240" w:lineRule="auto"/>
                              <w:ind w:firstLine="0"/>
                              <w:jc w:val="left"/>
                              <w:rPr>
                                <w:b/>
                                <w:bCs/>
                                <w:lang w:val="en-US"/>
                              </w:rPr>
                            </w:pPr>
                            <w:r w:rsidRPr="000B164D">
                              <w:rPr>
                                <w:b/>
                                <w:bCs/>
                                <w:lang w:val="en-US"/>
                              </w:rPr>
                              <w:t>Total</w:t>
                            </w:r>
                          </w:p>
                        </w:tc>
                        <w:tc>
                          <w:tcPr>
                            <w:tcW w:w="1871" w:type="dxa"/>
                            <w:vAlign w:val="center"/>
                          </w:tcPr>
                          <w:p w14:paraId="4E87CF3E" w14:textId="638007D3" w:rsidR="00D617FD" w:rsidRPr="000B164D" w:rsidRDefault="00D617FD" w:rsidP="00AF0924">
                            <w:pPr>
                              <w:pStyle w:val="BodyText"/>
                              <w:spacing w:after="0" w:line="240" w:lineRule="auto"/>
                              <w:ind w:firstLine="0"/>
                              <w:jc w:val="left"/>
                              <w:rPr>
                                <w:b/>
                                <w:bCs/>
                                <w:lang w:val="en-US"/>
                              </w:rPr>
                            </w:pPr>
                            <w:del w:id="2041" w:author="Nasser Mustafa [2]" w:date="2018-09-17T10:06:00Z">
                              <w:r w:rsidRPr="000B164D" w:rsidDel="00AF0924">
                                <w:rPr>
                                  <w:b/>
                                  <w:bCs/>
                                  <w:lang w:val="en-US"/>
                                </w:rPr>
                                <w:delText xml:space="preserve">328 </w:delText>
                              </w:r>
                            </w:del>
                            <w:ins w:id="2042" w:author="Nasser Mustafa [2]" w:date="2018-09-17T10:06:00Z">
                              <w:r w:rsidRPr="000B164D">
                                <w:rPr>
                                  <w:b/>
                                  <w:bCs/>
                                  <w:lang w:val="en-US"/>
                                </w:rPr>
                                <w:t>3</w:t>
                              </w:r>
                              <w:r>
                                <w:rPr>
                                  <w:b/>
                                  <w:bCs/>
                                  <w:lang w:val="en-US"/>
                                </w:rPr>
                                <w:t>2</w:t>
                              </w:r>
                            </w:ins>
                            <w:ins w:id="2043" w:author="Nasser Mustafa [2]" w:date="2018-09-17T11:04:00Z">
                              <w:r>
                                <w:rPr>
                                  <w:b/>
                                  <w:bCs/>
                                  <w:lang w:val="en-US"/>
                                </w:rPr>
                                <w:t>6</w:t>
                              </w:r>
                            </w:ins>
                          </w:p>
                        </w:tc>
                        <w:tc>
                          <w:tcPr>
                            <w:tcW w:w="1247" w:type="dxa"/>
                            <w:vAlign w:val="center"/>
                          </w:tcPr>
                          <w:p w14:paraId="4B265A49" w14:textId="77777777" w:rsidR="00D617FD" w:rsidRPr="000B164D" w:rsidRDefault="00D617FD" w:rsidP="002D6A49">
                            <w:pPr>
                              <w:pStyle w:val="BodyText"/>
                              <w:spacing w:after="0" w:line="240" w:lineRule="auto"/>
                              <w:ind w:firstLine="0"/>
                              <w:jc w:val="left"/>
                              <w:rPr>
                                <w:b/>
                                <w:bCs/>
                                <w:lang w:val="en-US"/>
                              </w:rPr>
                            </w:pPr>
                            <w:r w:rsidRPr="000B164D">
                              <w:rPr>
                                <w:b/>
                                <w:bCs/>
                                <w:lang w:val="en-US"/>
                              </w:rPr>
                              <w:t>100%</w:t>
                            </w:r>
                          </w:p>
                        </w:tc>
                      </w:tr>
                    </w:tbl>
                    <w:p w14:paraId="718BEFA0" w14:textId="77777777" w:rsidR="00D617FD" w:rsidRPr="002436BC" w:rsidRDefault="00D617FD" w:rsidP="004D5BB5"/>
                  </w:txbxContent>
                </v:textbox>
                <w10:wrap type="topAndBottom" anchorx="margin" anchory="margin"/>
                <w10:anchorlock/>
              </v:shape>
            </w:pict>
          </mc:Fallback>
        </mc:AlternateContent>
      </w:r>
      <w:r w:rsidRPr="00C67C7F">
        <w:rPr>
          <w:rFonts w:ascii="Times New Roman" w:hAnsi="Times New Roman"/>
        </w:rPr>
        <w:t>each article which gives us a clear picture about the amount of research directed to a certain area.</w:t>
      </w:r>
    </w:p>
    <w:p w14:paraId="4144F15D" w14:textId="77777777" w:rsidR="00B97147" w:rsidRPr="00C67C7F" w:rsidRDefault="00B97147" w:rsidP="001B582E">
      <w:pPr>
        <w:pStyle w:val="Style6"/>
        <w:tabs>
          <w:tab w:val="left" w:pos="900"/>
        </w:tabs>
        <w:spacing w:line="480" w:lineRule="auto"/>
        <w:ind w:left="540" w:hanging="450"/>
        <w:jc w:val="both"/>
      </w:pPr>
      <w:bookmarkStart w:id="2044" w:name="_Ref463207224"/>
      <w:bookmarkStart w:id="2045" w:name="_Toc517828341"/>
      <w:bookmarkStart w:id="2046" w:name="_Toc525737327"/>
      <w:r w:rsidRPr="00C67C7F">
        <w:t>The Review Findings</w:t>
      </w:r>
      <w:bookmarkEnd w:id="2044"/>
      <w:bookmarkEnd w:id="2045"/>
      <w:bookmarkEnd w:id="2046"/>
    </w:p>
    <w:p w14:paraId="0CEC5D85" w14:textId="118FD5F4"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refined areas that have been </w:t>
      </w:r>
      <w:r w:rsidRPr="004D5BB5">
        <w:rPr>
          <w:rFonts w:ascii="Times New Roman" w:hAnsi="Times New Roman"/>
        </w:rPr>
        <w:t xml:space="preserve">shown in </w:t>
      </w:r>
      <w:r w:rsidRPr="004D5BB5">
        <w:rPr>
          <w:rFonts w:ascii="Times New Roman" w:hAnsi="Times New Roman"/>
        </w:rPr>
        <w:fldChar w:fldCharType="begin"/>
      </w:r>
      <w:r w:rsidRPr="004D5BB5">
        <w:rPr>
          <w:rFonts w:ascii="Times New Roman" w:hAnsi="Times New Roman"/>
        </w:rPr>
        <w:instrText xml:space="preserve"> REF _Ref477641545 \h  \* MERGEFORMAT </w:instrText>
      </w:r>
      <w:r w:rsidRPr="004D5BB5">
        <w:rPr>
          <w:rFonts w:ascii="Times New Roman" w:hAnsi="Times New Roman"/>
        </w:rPr>
      </w:r>
      <w:r w:rsidRPr="004D5BB5">
        <w:rPr>
          <w:rFonts w:ascii="Times New Roman" w:hAnsi="Times New Roman"/>
        </w:rPr>
        <w:fldChar w:fldCharType="separate"/>
      </w:r>
      <w:ins w:id="2047" w:author="Nasser Mustafa [2]" w:date="2018-09-26T11:08:00Z">
        <w:r w:rsidR="00047800" w:rsidRPr="00047800">
          <w:rPr>
            <w:rFonts w:ascii="Times New Roman" w:hAnsi="Times New Roman"/>
            <w:rPrChange w:id="2048"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2049" w:author="Nasser Mustafa [2]" w:date="2018-09-26T11:08:00Z">
              <w:rPr>
                <w:rFonts w:ascii="Times New Roman" w:hAnsi="Times New Roman"/>
                <w:noProof/>
                <w:sz w:val="20"/>
                <w:szCs w:val="20"/>
              </w:rPr>
            </w:rPrChange>
          </w:rPr>
          <w:t>5</w:t>
        </w:r>
      </w:ins>
      <w:del w:id="2050" w:author="Nasser Mustafa [2]" w:date="2018-09-19T14:47:00Z">
        <w:r w:rsidR="00C779F7" w:rsidRPr="004C0003" w:rsidDel="00740534">
          <w:rPr>
            <w:rFonts w:ascii="Times New Roman" w:hAnsi="Times New Roman"/>
          </w:rPr>
          <w:delText xml:space="preserve">Table </w:delText>
        </w:r>
        <w:r w:rsidR="00C779F7" w:rsidRPr="004C0003" w:rsidDel="00740534">
          <w:rPr>
            <w:rFonts w:ascii="Times New Roman" w:hAnsi="Times New Roman"/>
            <w:noProof/>
          </w:rPr>
          <w:delText>5</w:delText>
        </w:r>
      </w:del>
      <w:r w:rsidRPr="004D5BB5">
        <w:rPr>
          <w:rFonts w:ascii="Times New Roman" w:hAnsi="Times New Roman"/>
        </w:rPr>
        <w:fldChar w:fldCharType="end"/>
      </w:r>
      <w:r w:rsidRPr="004D5BB5">
        <w:rPr>
          <w:rFonts w:ascii="Times New Roman" w:hAnsi="Times New Roman"/>
        </w:rPr>
        <w:t xml:space="preserve"> can</w:t>
      </w:r>
      <w:r w:rsidRPr="00C67C7F">
        <w:rPr>
          <w:rFonts w:ascii="Times New Roman" w:hAnsi="Times New Roman"/>
        </w:rPr>
        <w:t xml:space="preserve"> provide us with a clearer picture about the directions of research on traceability in general. Moreover, it allows us to suggest a research proposal related specifically to modeling traceability of heterogeneous artifacts. </w:t>
      </w:r>
    </w:p>
    <w:p w14:paraId="62CC7DE6" w14:textId="77777777" w:rsidR="00B97147" w:rsidRPr="00C67C7F" w:rsidRDefault="00B97147" w:rsidP="001B582E">
      <w:pPr>
        <w:pStyle w:val="Heading3"/>
        <w:tabs>
          <w:tab w:val="left" w:pos="900"/>
        </w:tabs>
        <w:spacing w:line="480" w:lineRule="auto"/>
        <w:jc w:val="both"/>
        <w:rPr>
          <w:rFonts w:ascii="Times New Roman" w:hAnsi="Times New Roman"/>
        </w:rPr>
      </w:pPr>
      <w:bookmarkStart w:id="2051" w:name="_Ref336876685"/>
      <w:bookmarkStart w:id="2052" w:name="_Toc517828342"/>
      <w:bookmarkStart w:id="2053" w:name="_Toc525737328"/>
      <w:r w:rsidRPr="00C67C7F">
        <w:rPr>
          <w:rFonts w:ascii="Times New Roman" w:hAnsi="Times New Roman"/>
        </w:rPr>
        <w:t>Traceability Concepts and definitions</w:t>
      </w:r>
      <w:bookmarkEnd w:id="2051"/>
      <w:bookmarkEnd w:id="2052"/>
      <w:bookmarkEnd w:id="2053"/>
    </w:p>
    <w:p w14:paraId="5A06BE70" w14:textId="014633BD" w:rsidR="00B97147" w:rsidRPr="00C67C7F" w:rsidRDefault="00B97147" w:rsidP="001B582E">
      <w:pPr>
        <w:pStyle w:val="BodyText"/>
        <w:tabs>
          <w:tab w:val="left" w:pos="900"/>
        </w:tabs>
        <w:spacing w:line="480" w:lineRule="auto"/>
        <w:ind w:firstLine="0"/>
        <w:jc w:val="both"/>
        <w:rPr>
          <w:sz w:val="24"/>
          <w:szCs w:val="24"/>
          <w:lang w:val="en-US"/>
        </w:rPr>
      </w:pPr>
      <w:r w:rsidRPr="00C67C7F">
        <w:rPr>
          <w:sz w:val="24"/>
          <w:szCs w:val="24"/>
        </w:rPr>
        <w:t xml:space="preserve">These papers </w:t>
      </w:r>
      <w:r w:rsidRPr="00C67C7F">
        <w:rPr>
          <w:sz w:val="24"/>
          <w:szCs w:val="24"/>
          <w:lang w:val="en-US"/>
        </w:rPr>
        <w:t xml:space="preserve">are cross-referenced by the reviews and surveys in section </w:t>
      </w:r>
      <w:r w:rsidRPr="00C67C7F">
        <w:rPr>
          <w:sz w:val="24"/>
          <w:szCs w:val="24"/>
          <w:lang w:val="en-US"/>
        </w:rPr>
        <w:fldChar w:fldCharType="begin"/>
      </w:r>
      <w:r w:rsidRPr="00C67C7F">
        <w:rPr>
          <w:sz w:val="24"/>
          <w:szCs w:val="24"/>
          <w:lang w:val="en-US"/>
        </w:rPr>
        <w:instrText xml:space="preserve"> REF _Ref336876690 \w \h  \* MERGEFORMAT </w:instrText>
      </w:r>
      <w:r w:rsidRPr="00C67C7F">
        <w:rPr>
          <w:sz w:val="24"/>
          <w:szCs w:val="24"/>
          <w:lang w:val="en-US"/>
        </w:rPr>
      </w:r>
      <w:r w:rsidRPr="00C67C7F">
        <w:rPr>
          <w:sz w:val="24"/>
          <w:szCs w:val="24"/>
          <w:lang w:val="en-US"/>
        </w:rPr>
        <w:fldChar w:fldCharType="separate"/>
      </w:r>
      <w:r w:rsidR="00047800">
        <w:rPr>
          <w:sz w:val="24"/>
          <w:szCs w:val="24"/>
          <w:lang w:val="en-US"/>
        </w:rPr>
        <w:t>3.5.3</w:t>
      </w:r>
      <w:r w:rsidRPr="00C67C7F">
        <w:rPr>
          <w:sz w:val="24"/>
          <w:szCs w:val="24"/>
          <w:lang w:val="en-US"/>
        </w:rPr>
        <w:fldChar w:fldCharType="end"/>
      </w:r>
      <w:r w:rsidRPr="00C67C7F">
        <w:rPr>
          <w:sz w:val="24"/>
          <w:szCs w:val="24"/>
          <w:lang w:val="en-US"/>
        </w:rPr>
        <w:t xml:space="preserve">. They </w:t>
      </w:r>
      <w:r w:rsidRPr="00C67C7F">
        <w:rPr>
          <w:sz w:val="24"/>
          <w:szCs w:val="24"/>
        </w:rPr>
        <w:t xml:space="preserve">provide </w:t>
      </w:r>
      <w:r w:rsidRPr="00C67C7F">
        <w:rPr>
          <w:sz w:val="24"/>
          <w:szCs w:val="24"/>
          <w:lang w:val="en-US"/>
        </w:rPr>
        <w:t xml:space="preserve">us with </w:t>
      </w:r>
      <w:r w:rsidRPr="00C67C7F">
        <w:rPr>
          <w:sz w:val="24"/>
          <w:szCs w:val="24"/>
        </w:rPr>
        <w:t xml:space="preserve">answers to </w:t>
      </w:r>
      <w:r w:rsidRPr="00C67C7F">
        <w:rPr>
          <w:sz w:val="24"/>
          <w:szCs w:val="24"/>
          <w:lang w:val="en-US"/>
        </w:rPr>
        <w:fldChar w:fldCharType="begin"/>
      </w:r>
      <w:r w:rsidRPr="00C67C7F">
        <w:rPr>
          <w:sz w:val="24"/>
          <w:szCs w:val="24"/>
          <w:lang w:val="en-US"/>
        </w:rPr>
        <w:instrText xml:space="preserve"> REF _Ref473151127 \h  \* MERGEFORMAT </w:instrText>
      </w:r>
      <w:r w:rsidRPr="00C67C7F">
        <w:rPr>
          <w:sz w:val="24"/>
          <w:szCs w:val="24"/>
          <w:lang w:val="en-US"/>
        </w:rPr>
      </w:r>
      <w:r w:rsidRPr="00C67C7F">
        <w:rPr>
          <w:sz w:val="24"/>
          <w:szCs w:val="24"/>
          <w:lang w:val="en-US"/>
        </w:rPr>
        <w:fldChar w:fldCharType="separate"/>
      </w:r>
      <w:ins w:id="2054" w:author="Nasser Mustafa [2]" w:date="2018-09-26T11:08:00Z">
        <w:r w:rsidR="00047800" w:rsidRPr="00047800">
          <w:rPr>
            <w:b/>
            <w:bCs/>
            <w:sz w:val="24"/>
            <w:szCs w:val="24"/>
            <w:rPrChange w:id="2055" w:author="Nasser Mustafa [2]" w:date="2018-09-26T11:08:00Z">
              <w:rPr>
                <w:bCs/>
                <w:iCs/>
                <w:szCs w:val="24"/>
              </w:rPr>
            </w:rPrChange>
          </w:rPr>
          <w:t xml:space="preserve">Question </w:t>
        </w:r>
        <w:r w:rsidR="00047800" w:rsidRPr="00047800">
          <w:rPr>
            <w:b/>
            <w:bCs/>
            <w:iCs/>
            <w:noProof/>
            <w:sz w:val="24"/>
            <w:szCs w:val="24"/>
            <w:rPrChange w:id="2056" w:author="Nasser Mustafa [2]" w:date="2018-09-26T11:08:00Z">
              <w:rPr>
                <w:bCs/>
                <w:iCs/>
                <w:noProof/>
                <w:szCs w:val="24"/>
              </w:rPr>
            </w:rPrChange>
          </w:rPr>
          <w:t>3</w:t>
        </w:r>
      </w:ins>
      <w:del w:id="2057" w:author="Nasser Mustafa [2]" w:date="2018-09-19T14:47:00Z">
        <w:r w:rsidR="00C779F7" w:rsidRPr="004C0003" w:rsidDel="00740534">
          <w:rPr>
            <w:b/>
            <w:bCs/>
            <w:sz w:val="24"/>
            <w:szCs w:val="24"/>
          </w:rPr>
          <w:delText xml:space="preserve">Question </w:delText>
        </w:r>
        <w:r w:rsidR="00C779F7" w:rsidRPr="004C0003" w:rsidDel="00740534">
          <w:rPr>
            <w:b/>
            <w:bCs/>
            <w:iCs/>
            <w:noProof/>
            <w:sz w:val="24"/>
            <w:szCs w:val="24"/>
          </w:rPr>
          <w:delText>3</w:delText>
        </w:r>
      </w:del>
      <w:r w:rsidRPr="00C67C7F">
        <w:rPr>
          <w:sz w:val="24"/>
          <w:szCs w:val="24"/>
          <w:lang w:val="en-US"/>
        </w:rPr>
        <w:fldChar w:fldCharType="end"/>
      </w:r>
      <w:r w:rsidRPr="00C67C7F">
        <w:rPr>
          <w:sz w:val="24"/>
          <w:szCs w:val="24"/>
          <w:lang w:val="en-US"/>
        </w:rPr>
        <w:t xml:space="preserve"> and</w:t>
      </w:r>
      <w:r w:rsidRPr="00C67C7F">
        <w:rPr>
          <w:b/>
          <w:bCs/>
          <w:i/>
          <w:iCs/>
          <w:sz w:val="24"/>
          <w:szCs w:val="24"/>
          <w:lang w:val="en-CA"/>
        </w:rPr>
        <w:t xml:space="preserve"> </w:t>
      </w:r>
      <w:r w:rsidRPr="00C67C7F">
        <w:rPr>
          <w:b/>
          <w:bCs/>
          <w:iCs/>
          <w:sz w:val="24"/>
          <w:szCs w:val="24"/>
        </w:rPr>
        <w:t xml:space="preserve">Question </w:t>
      </w:r>
      <w:r w:rsidRPr="00C67C7F">
        <w:rPr>
          <w:b/>
          <w:bCs/>
          <w:iCs/>
          <w:sz w:val="24"/>
          <w:szCs w:val="24"/>
          <w:lang w:val="en-CA"/>
        </w:rPr>
        <w:t>4</w:t>
      </w:r>
      <w:r w:rsidRPr="00C67C7F">
        <w:rPr>
          <w:bCs/>
          <w:iCs/>
          <w:sz w:val="24"/>
          <w:szCs w:val="24"/>
          <w:lang w:val="en-CA"/>
        </w:rPr>
        <w:t>.</w:t>
      </w:r>
      <w:r w:rsidRPr="00C67C7F">
        <w:rPr>
          <w:b/>
          <w:bCs/>
          <w:i/>
          <w:iCs/>
          <w:sz w:val="24"/>
          <w:szCs w:val="24"/>
          <w:lang w:val="en-CA"/>
        </w:rPr>
        <w:t xml:space="preserve"> </w:t>
      </w:r>
      <w:r w:rsidRPr="00C67C7F">
        <w:rPr>
          <w:bCs/>
          <w:iCs/>
          <w:sz w:val="24"/>
          <w:szCs w:val="24"/>
          <w:lang w:val="en-CA"/>
        </w:rPr>
        <w:t>T</w:t>
      </w:r>
      <w:r w:rsidRPr="00C67C7F">
        <w:rPr>
          <w:sz w:val="24"/>
          <w:szCs w:val="24"/>
          <w:lang w:val="en-US"/>
        </w:rPr>
        <w:t>he articles cover</w:t>
      </w:r>
      <w:r w:rsidRPr="00C67C7F">
        <w:rPr>
          <w:sz w:val="24"/>
          <w:szCs w:val="24"/>
        </w:rPr>
        <w:t xml:space="preserve"> general traceability concepts in the fields of </w:t>
      </w:r>
      <w:del w:id="2058" w:author="Yvan Labiche" w:date="2018-09-07T21:31:00Z">
        <w:r w:rsidR="008D1DF9" w:rsidDel="004C0003">
          <w:rPr>
            <w:sz w:val="24"/>
            <w:szCs w:val="24"/>
          </w:rPr>
          <w:delText>Requirement Engineering</w:delText>
        </w:r>
      </w:del>
      <w:ins w:id="2059" w:author="Yvan Labiche" w:date="2018-09-07T21:31:00Z">
        <w:r w:rsidR="004C0003">
          <w:rPr>
            <w:sz w:val="24"/>
            <w:szCs w:val="24"/>
          </w:rPr>
          <w:t>Requirements Engineering</w:t>
        </w:r>
      </w:ins>
      <w:r w:rsidRPr="00C67C7F">
        <w:rPr>
          <w:sz w:val="24"/>
          <w:szCs w:val="24"/>
        </w:rPr>
        <w:t xml:space="preserve">, </w:t>
      </w:r>
      <w:r w:rsidR="00A64F3E">
        <w:rPr>
          <w:sz w:val="24"/>
          <w:szCs w:val="24"/>
          <w:lang w:val="en-US"/>
        </w:rPr>
        <w:t>Model Driven Engineering</w:t>
      </w:r>
      <w:r w:rsidRPr="00C67C7F">
        <w:rPr>
          <w:sz w:val="24"/>
          <w:szCs w:val="24"/>
        </w:rPr>
        <w:t xml:space="preserve">, and </w:t>
      </w:r>
      <w:r w:rsidR="008D1DF9">
        <w:rPr>
          <w:sz w:val="24"/>
          <w:szCs w:val="24"/>
          <w:lang w:val="en-US"/>
        </w:rPr>
        <w:t>Systems Engineering</w:t>
      </w:r>
      <w:r w:rsidRPr="00C67C7F">
        <w:rPr>
          <w:sz w:val="24"/>
          <w:szCs w:val="24"/>
          <w:lang w:val="en-US"/>
        </w:rPr>
        <w:t>.</w:t>
      </w:r>
      <w:r w:rsidRPr="00C67C7F">
        <w:rPr>
          <w:sz w:val="24"/>
          <w:szCs w:val="24"/>
        </w:rPr>
        <w:t xml:space="preserve"> </w:t>
      </w:r>
      <w:r w:rsidRPr="00C67C7F">
        <w:rPr>
          <w:sz w:val="24"/>
          <w:szCs w:val="24"/>
          <w:lang w:val="en-US"/>
        </w:rPr>
        <w:t xml:space="preserve">We gained a </w:t>
      </w:r>
      <w:r w:rsidRPr="00C67C7F">
        <w:rPr>
          <w:noProof/>
          <w:sz w:val="24"/>
          <w:szCs w:val="24"/>
          <w:lang w:val="en-US"/>
        </w:rPr>
        <w:t>better</w:t>
      </w:r>
      <w:r w:rsidRPr="00C67C7F">
        <w:rPr>
          <w:sz w:val="24"/>
          <w:szCs w:val="24"/>
          <w:lang w:val="en-US"/>
        </w:rPr>
        <w:t xml:space="preserve"> understanding of the different types of trace links, how traceability information can be captured and represented, and the different modeling techniques. The following areas of traceability are covered</w:t>
      </w:r>
      <w:r w:rsidRPr="00C67C7F">
        <w:rPr>
          <w:rStyle w:val="CommentReference"/>
          <w:spacing w:val="0"/>
          <w:sz w:val="24"/>
          <w:szCs w:val="24"/>
          <w:lang w:val="en-US" w:eastAsia="en-US"/>
        </w:rPr>
        <w:t>:</w:t>
      </w:r>
    </w:p>
    <w:p w14:paraId="4FC4BF61"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terminology and definitions.</w:t>
      </w:r>
    </w:p>
    <w:p w14:paraId="49EECD45"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and testing.</w:t>
      </w:r>
    </w:p>
    <w:p w14:paraId="6945B285"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theory and practices.</w:t>
      </w:r>
    </w:p>
    <w:p w14:paraId="31DE8C15"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types.</w:t>
      </w:r>
    </w:p>
    <w:p w14:paraId="41B0CD75"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information representations.</w:t>
      </w:r>
    </w:p>
    <w:p w14:paraId="36C6D473"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modeling languages.</w:t>
      </w:r>
    </w:p>
    <w:p w14:paraId="04D11C8B"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maintenance.</w:t>
      </w:r>
    </w:p>
    <w:p w14:paraId="6540AF06"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links recovery.</w:t>
      </w:r>
    </w:p>
    <w:p w14:paraId="7D8771A9"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visualization.</w:t>
      </w:r>
    </w:p>
    <w:p w14:paraId="50206398" w14:textId="77777777" w:rsidR="00B97147" w:rsidRPr="00C67C7F" w:rsidRDefault="00B97147" w:rsidP="00A03164">
      <w:pPr>
        <w:pStyle w:val="ListParagraph"/>
        <w:keepNext w:val="0"/>
        <w:numPr>
          <w:ilvl w:val="0"/>
          <w:numId w:val="16"/>
        </w:numPr>
        <w:tabs>
          <w:tab w:val="left" w:pos="540"/>
          <w:tab w:val="left" w:pos="900"/>
        </w:tabs>
        <w:spacing w:line="480" w:lineRule="auto"/>
        <w:jc w:val="both"/>
        <w:rPr>
          <w:rFonts w:ascii="Times New Roman" w:hAnsi="Times New Roman"/>
        </w:rPr>
      </w:pPr>
      <w:r w:rsidRPr="00C67C7F">
        <w:rPr>
          <w:rFonts w:ascii="Times New Roman" w:hAnsi="Times New Roman"/>
        </w:rPr>
        <w:t>Traceability automation.</w:t>
      </w:r>
    </w:p>
    <w:p w14:paraId="05999A29" w14:textId="77777777" w:rsidR="00B97147" w:rsidRPr="00C67C7F" w:rsidRDefault="00B97147" w:rsidP="001B582E">
      <w:pPr>
        <w:pStyle w:val="Heading3"/>
        <w:tabs>
          <w:tab w:val="left" w:pos="900"/>
        </w:tabs>
        <w:spacing w:line="480" w:lineRule="auto"/>
        <w:jc w:val="both"/>
        <w:rPr>
          <w:rFonts w:ascii="Times New Roman" w:hAnsi="Times New Roman"/>
        </w:rPr>
      </w:pPr>
      <w:bookmarkStart w:id="2060" w:name="_Ref336876687"/>
      <w:bookmarkStart w:id="2061" w:name="_Toc517828343"/>
      <w:bookmarkStart w:id="2062" w:name="_Toc525737329"/>
      <w:r w:rsidRPr="00C67C7F">
        <w:rPr>
          <w:rFonts w:ascii="Times New Roman" w:hAnsi="Times New Roman"/>
        </w:rPr>
        <w:t>Modeling Traceability</w:t>
      </w:r>
      <w:bookmarkEnd w:id="2060"/>
      <w:bookmarkEnd w:id="2061"/>
      <w:bookmarkEnd w:id="2062"/>
    </w:p>
    <w:p w14:paraId="70BBC57F" w14:textId="26812E92" w:rsidR="00B97147" w:rsidRPr="00C67C7F" w:rsidRDefault="00B97147" w:rsidP="001B582E">
      <w:pPr>
        <w:pStyle w:val="BodyText"/>
        <w:tabs>
          <w:tab w:val="left" w:pos="900"/>
        </w:tabs>
        <w:spacing w:line="480" w:lineRule="auto"/>
        <w:ind w:firstLine="0"/>
        <w:jc w:val="both"/>
        <w:rPr>
          <w:sz w:val="24"/>
          <w:szCs w:val="24"/>
          <w:lang w:val="en-CA"/>
        </w:rPr>
      </w:pPr>
      <w:r w:rsidRPr="00C67C7F">
        <w:rPr>
          <w:sz w:val="24"/>
          <w:szCs w:val="24"/>
          <w:lang w:val="en-US"/>
        </w:rPr>
        <w:t xml:space="preserve">The reviewed papers on modeling traceability and traceability tools provide us with answers </w:t>
      </w:r>
      <w:r w:rsidRPr="00C67C7F">
        <w:rPr>
          <w:noProof/>
          <w:sz w:val="24"/>
          <w:szCs w:val="24"/>
          <w:lang w:val="en-US"/>
        </w:rPr>
        <w:t>to</w:t>
      </w:r>
      <w:r w:rsidRPr="00C67C7F">
        <w:rPr>
          <w:sz w:val="24"/>
          <w:szCs w:val="24"/>
          <w:lang w:val="en-US"/>
        </w:rPr>
        <w:t xml:space="preserve"> </w:t>
      </w:r>
      <w:r w:rsidRPr="00C67C7F">
        <w:rPr>
          <w:sz w:val="24"/>
          <w:szCs w:val="24"/>
          <w:lang w:val="en-US"/>
        </w:rPr>
        <w:fldChar w:fldCharType="begin"/>
      </w:r>
      <w:r w:rsidRPr="00C67C7F">
        <w:rPr>
          <w:sz w:val="24"/>
          <w:szCs w:val="24"/>
          <w:lang w:val="en-US"/>
        </w:rPr>
        <w:instrText xml:space="preserve"> REF _Ref473151103 \h  \* MERGEFORMAT </w:instrText>
      </w:r>
      <w:r w:rsidRPr="00C67C7F">
        <w:rPr>
          <w:sz w:val="24"/>
          <w:szCs w:val="24"/>
          <w:lang w:val="en-US"/>
        </w:rPr>
      </w:r>
      <w:r w:rsidRPr="00C67C7F">
        <w:rPr>
          <w:sz w:val="24"/>
          <w:szCs w:val="24"/>
          <w:lang w:val="en-US"/>
        </w:rPr>
        <w:fldChar w:fldCharType="separate"/>
      </w:r>
      <w:ins w:id="2063" w:author="Nasser Mustafa [2]" w:date="2018-09-26T11:08:00Z">
        <w:r w:rsidR="00047800" w:rsidRPr="00047800">
          <w:rPr>
            <w:b/>
            <w:bCs/>
            <w:sz w:val="24"/>
            <w:szCs w:val="24"/>
            <w:rPrChange w:id="2064" w:author="Nasser Mustafa [2]" w:date="2018-09-26T11:08:00Z">
              <w:rPr>
                <w:bCs/>
                <w:iCs/>
                <w:szCs w:val="24"/>
              </w:rPr>
            </w:rPrChange>
          </w:rPr>
          <w:t xml:space="preserve">Question </w:t>
        </w:r>
        <w:r w:rsidR="00047800" w:rsidRPr="00047800">
          <w:rPr>
            <w:b/>
            <w:bCs/>
            <w:iCs/>
            <w:noProof/>
            <w:sz w:val="24"/>
            <w:szCs w:val="24"/>
            <w:rPrChange w:id="2065" w:author="Nasser Mustafa [2]" w:date="2018-09-26T11:08:00Z">
              <w:rPr>
                <w:bCs/>
                <w:iCs/>
                <w:noProof/>
                <w:szCs w:val="24"/>
              </w:rPr>
            </w:rPrChange>
          </w:rPr>
          <w:t>1</w:t>
        </w:r>
      </w:ins>
      <w:del w:id="2066" w:author="Nasser Mustafa [2]" w:date="2018-09-19T14:47:00Z">
        <w:r w:rsidR="00C779F7" w:rsidRPr="004C0003" w:rsidDel="00740534">
          <w:rPr>
            <w:b/>
            <w:bCs/>
            <w:sz w:val="24"/>
            <w:szCs w:val="24"/>
          </w:rPr>
          <w:delText xml:space="preserve">Question </w:delText>
        </w:r>
        <w:r w:rsidR="00C779F7" w:rsidRPr="004C0003" w:rsidDel="00740534">
          <w:rPr>
            <w:b/>
            <w:bCs/>
            <w:iCs/>
            <w:noProof/>
            <w:sz w:val="24"/>
            <w:szCs w:val="24"/>
          </w:rPr>
          <w:delText>1</w:delText>
        </w:r>
      </w:del>
      <w:r w:rsidRPr="00C67C7F">
        <w:rPr>
          <w:sz w:val="24"/>
          <w:szCs w:val="24"/>
          <w:lang w:val="en-US"/>
        </w:rPr>
        <w:fldChar w:fldCharType="end"/>
      </w:r>
      <w:r w:rsidRPr="00C67C7F">
        <w:rPr>
          <w:sz w:val="24"/>
          <w:szCs w:val="24"/>
          <w:lang w:val="en-US"/>
        </w:rPr>
        <w:t xml:space="preserve">, </w:t>
      </w:r>
      <w:r w:rsidRPr="00C67C7F">
        <w:rPr>
          <w:b/>
          <w:iCs/>
          <w:noProof/>
          <w:spacing w:val="0"/>
          <w:sz w:val="24"/>
          <w:szCs w:val="24"/>
          <w:lang w:val="en-US" w:eastAsia="en-US"/>
        </w:rPr>
        <w:fldChar w:fldCharType="begin"/>
      </w:r>
      <w:r w:rsidRPr="00C67C7F">
        <w:rPr>
          <w:b/>
          <w:iCs/>
          <w:noProof/>
          <w:spacing w:val="0"/>
          <w:sz w:val="24"/>
          <w:szCs w:val="24"/>
          <w:lang w:val="en-US" w:eastAsia="en-US"/>
        </w:rPr>
        <w:instrText xml:space="preserve"> REF _Ref473151112 \h  \* MERGEFORMAT </w:instrText>
      </w:r>
      <w:r w:rsidRPr="00C67C7F">
        <w:rPr>
          <w:b/>
          <w:iCs/>
          <w:noProof/>
          <w:spacing w:val="0"/>
          <w:sz w:val="24"/>
          <w:szCs w:val="24"/>
          <w:lang w:val="en-US" w:eastAsia="en-US"/>
        </w:rPr>
      </w:r>
      <w:r w:rsidRPr="00C67C7F">
        <w:rPr>
          <w:b/>
          <w:iCs/>
          <w:noProof/>
          <w:spacing w:val="0"/>
          <w:sz w:val="24"/>
          <w:szCs w:val="24"/>
          <w:lang w:val="en-US" w:eastAsia="en-US"/>
        </w:rPr>
        <w:fldChar w:fldCharType="separate"/>
      </w:r>
      <w:ins w:id="2067" w:author="Nasser Mustafa [2]" w:date="2018-09-26T11:08:00Z">
        <w:r w:rsidR="00047800" w:rsidRPr="00047800">
          <w:rPr>
            <w:b/>
            <w:iCs/>
            <w:noProof/>
            <w:spacing w:val="0"/>
            <w:sz w:val="24"/>
            <w:szCs w:val="24"/>
            <w:lang w:val="en-US" w:eastAsia="en-US"/>
            <w:rPrChange w:id="2068" w:author="Nasser Mustafa [2]" w:date="2018-09-26T11:08:00Z">
              <w:rPr>
                <w:bCs/>
                <w:iCs/>
                <w:szCs w:val="24"/>
              </w:rPr>
            </w:rPrChange>
          </w:rPr>
          <w:t xml:space="preserve">Question </w:t>
        </w:r>
        <w:r w:rsidR="00047800" w:rsidRPr="00047800">
          <w:rPr>
            <w:b/>
            <w:iCs/>
            <w:noProof/>
            <w:spacing w:val="0"/>
            <w:sz w:val="24"/>
            <w:szCs w:val="24"/>
            <w:lang w:val="en-US" w:eastAsia="en-US"/>
            <w:rPrChange w:id="2069" w:author="Nasser Mustafa [2]" w:date="2018-09-26T11:08:00Z">
              <w:rPr>
                <w:bCs/>
                <w:iCs/>
                <w:noProof/>
                <w:szCs w:val="24"/>
              </w:rPr>
            </w:rPrChange>
          </w:rPr>
          <w:t>2</w:t>
        </w:r>
      </w:ins>
      <w:del w:id="2070" w:author="Nasser Mustafa [2]" w:date="2018-09-19T14:47:00Z">
        <w:r w:rsidR="00C779F7" w:rsidRPr="004C0003" w:rsidDel="00740534">
          <w:rPr>
            <w:b/>
            <w:iCs/>
            <w:noProof/>
            <w:spacing w:val="0"/>
            <w:sz w:val="24"/>
            <w:szCs w:val="24"/>
            <w:lang w:val="en-US" w:eastAsia="en-US"/>
          </w:rPr>
          <w:delText>Question 2</w:delText>
        </w:r>
      </w:del>
      <w:r w:rsidRPr="00C67C7F">
        <w:rPr>
          <w:b/>
          <w:iCs/>
          <w:noProof/>
          <w:spacing w:val="0"/>
          <w:sz w:val="24"/>
          <w:szCs w:val="24"/>
          <w:lang w:val="en-US" w:eastAsia="en-US"/>
        </w:rPr>
        <w:fldChar w:fldCharType="end"/>
      </w:r>
      <w:r w:rsidRPr="00C67C7F">
        <w:rPr>
          <w:b/>
          <w:iCs/>
          <w:noProof/>
          <w:spacing w:val="0"/>
          <w:sz w:val="24"/>
          <w:szCs w:val="24"/>
          <w:lang w:val="en-US" w:eastAsia="en-US"/>
        </w:rPr>
        <w:t>,</w:t>
      </w:r>
      <w:r w:rsidRPr="00C67C7F">
        <w:rPr>
          <w:iCs/>
          <w:noProof/>
          <w:spacing w:val="0"/>
          <w:sz w:val="24"/>
          <w:szCs w:val="24"/>
          <w:lang w:val="en-US" w:eastAsia="en-US"/>
        </w:rPr>
        <w:t xml:space="preserve"> and </w:t>
      </w:r>
      <w:r w:rsidRPr="00C67C7F">
        <w:rPr>
          <w:b/>
          <w:iCs/>
          <w:noProof/>
          <w:spacing w:val="0"/>
          <w:sz w:val="24"/>
          <w:szCs w:val="24"/>
          <w:lang w:val="en-US" w:eastAsia="en-US"/>
        </w:rPr>
        <w:fldChar w:fldCharType="begin"/>
      </w:r>
      <w:r w:rsidRPr="00C67C7F">
        <w:rPr>
          <w:b/>
          <w:iCs/>
          <w:noProof/>
          <w:spacing w:val="0"/>
          <w:sz w:val="24"/>
          <w:szCs w:val="24"/>
          <w:lang w:val="en-US" w:eastAsia="en-US"/>
        </w:rPr>
        <w:instrText xml:space="preserve"> REF _Ref473151127 \h  \* MERGEFORMAT </w:instrText>
      </w:r>
      <w:r w:rsidRPr="00C67C7F">
        <w:rPr>
          <w:b/>
          <w:iCs/>
          <w:noProof/>
          <w:spacing w:val="0"/>
          <w:sz w:val="24"/>
          <w:szCs w:val="24"/>
          <w:lang w:val="en-US" w:eastAsia="en-US"/>
        </w:rPr>
      </w:r>
      <w:r w:rsidRPr="00C67C7F">
        <w:rPr>
          <w:b/>
          <w:iCs/>
          <w:noProof/>
          <w:spacing w:val="0"/>
          <w:sz w:val="24"/>
          <w:szCs w:val="24"/>
          <w:lang w:val="en-US" w:eastAsia="en-US"/>
        </w:rPr>
        <w:fldChar w:fldCharType="separate"/>
      </w:r>
      <w:ins w:id="2071" w:author="Nasser Mustafa [2]" w:date="2018-09-26T11:08:00Z">
        <w:r w:rsidR="00047800" w:rsidRPr="00047800">
          <w:rPr>
            <w:b/>
            <w:iCs/>
            <w:noProof/>
            <w:spacing w:val="0"/>
            <w:sz w:val="24"/>
            <w:szCs w:val="24"/>
            <w:lang w:val="en-US" w:eastAsia="en-US"/>
            <w:rPrChange w:id="2072" w:author="Nasser Mustafa [2]" w:date="2018-09-26T11:08:00Z">
              <w:rPr>
                <w:bCs/>
                <w:iCs/>
                <w:szCs w:val="24"/>
              </w:rPr>
            </w:rPrChange>
          </w:rPr>
          <w:t xml:space="preserve">Question </w:t>
        </w:r>
        <w:r w:rsidR="00047800" w:rsidRPr="00047800">
          <w:rPr>
            <w:b/>
            <w:iCs/>
            <w:noProof/>
            <w:spacing w:val="0"/>
            <w:sz w:val="24"/>
            <w:szCs w:val="24"/>
            <w:lang w:val="en-US" w:eastAsia="en-US"/>
            <w:rPrChange w:id="2073" w:author="Nasser Mustafa [2]" w:date="2018-09-26T11:08:00Z">
              <w:rPr>
                <w:bCs/>
                <w:iCs/>
                <w:noProof/>
                <w:szCs w:val="24"/>
              </w:rPr>
            </w:rPrChange>
          </w:rPr>
          <w:t>3</w:t>
        </w:r>
      </w:ins>
      <w:del w:id="2074" w:author="Nasser Mustafa [2]" w:date="2018-09-19T14:47:00Z">
        <w:r w:rsidR="00C779F7" w:rsidRPr="004C0003" w:rsidDel="00740534">
          <w:rPr>
            <w:b/>
            <w:iCs/>
            <w:noProof/>
            <w:spacing w:val="0"/>
            <w:sz w:val="24"/>
            <w:szCs w:val="24"/>
            <w:lang w:val="en-US" w:eastAsia="en-US"/>
          </w:rPr>
          <w:delText>Question 3</w:delText>
        </w:r>
      </w:del>
      <w:r w:rsidRPr="00C67C7F">
        <w:rPr>
          <w:b/>
          <w:iCs/>
          <w:noProof/>
          <w:spacing w:val="0"/>
          <w:sz w:val="24"/>
          <w:szCs w:val="24"/>
          <w:lang w:val="en-US" w:eastAsia="en-US"/>
        </w:rPr>
        <w:fldChar w:fldCharType="end"/>
      </w:r>
      <w:r w:rsidRPr="00C67C7F">
        <w:rPr>
          <w:i/>
          <w:iCs/>
          <w:noProof/>
          <w:spacing w:val="0"/>
          <w:sz w:val="24"/>
          <w:szCs w:val="24"/>
          <w:lang w:val="en-US" w:eastAsia="en-US"/>
        </w:rPr>
        <w:t xml:space="preserve">. </w:t>
      </w:r>
      <w:r w:rsidRPr="00C67C7F">
        <w:rPr>
          <w:iCs/>
          <w:noProof/>
          <w:spacing w:val="0"/>
          <w:sz w:val="24"/>
          <w:szCs w:val="24"/>
          <w:lang w:val="en-US" w:eastAsia="en-US"/>
        </w:rPr>
        <w:t xml:space="preserve">Concerning </w:t>
      </w:r>
      <w:r w:rsidRPr="00C67C7F">
        <w:rPr>
          <w:b/>
          <w:iCs/>
          <w:noProof/>
          <w:spacing w:val="0"/>
          <w:sz w:val="24"/>
          <w:szCs w:val="24"/>
          <w:lang w:val="en-US" w:eastAsia="en-US"/>
        </w:rPr>
        <w:fldChar w:fldCharType="begin"/>
      </w:r>
      <w:r w:rsidRPr="00C67C7F">
        <w:rPr>
          <w:b/>
          <w:iCs/>
          <w:noProof/>
          <w:spacing w:val="0"/>
          <w:sz w:val="24"/>
          <w:szCs w:val="24"/>
          <w:lang w:val="en-US" w:eastAsia="en-US"/>
        </w:rPr>
        <w:instrText xml:space="preserve"> REF _Ref473151103 \h  \* MERGEFORMAT </w:instrText>
      </w:r>
      <w:r w:rsidRPr="00C67C7F">
        <w:rPr>
          <w:b/>
          <w:iCs/>
          <w:noProof/>
          <w:spacing w:val="0"/>
          <w:sz w:val="24"/>
          <w:szCs w:val="24"/>
          <w:lang w:val="en-US" w:eastAsia="en-US"/>
        </w:rPr>
      </w:r>
      <w:r w:rsidRPr="00C67C7F">
        <w:rPr>
          <w:b/>
          <w:iCs/>
          <w:noProof/>
          <w:spacing w:val="0"/>
          <w:sz w:val="24"/>
          <w:szCs w:val="24"/>
          <w:lang w:val="en-US" w:eastAsia="en-US"/>
        </w:rPr>
        <w:fldChar w:fldCharType="separate"/>
      </w:r>
      <w:ins w:id="2075" w:author="Nasser Mustafa [2]" w:date="2018-09-26T11:08:00Z">
        <w:r w:rsidR="00047800" w:rsidRPr="00047800">
          <w:rPr>
            <w:b/>
            <w:iCs/>
            <w:noProof/>
            <w:spacing w:val="0"/>
            <w:sz w:val="24"/>
            <w:szCs w:val="24"/>
            <w:lang w:val="en-US" w:eastAsia="en-US"/>
            <w:rPrChange w:id="2076" w:author="Nasser Mustafa [2]" w:date="2018-09-26T11:08:00Z">
              <w:rPr>
                <w:bCs/>
                <w:iCs/>
                <w:szCs w:val="24"/>
              </w:rPr>
            </w:rPrChange>
          </w:rPr>
          <w:t xml:space="preserve">Question </w:t>
        </w:r>
        <w:r w:rsidR="00047800" w:rsidRPr="00047800">
          <w:rPr>
            <w:b/>
            <w:iCs/>
            <w:noProof/>
            <w:spacing w:val="0"/>
            <w:sz w:val="24"/>
            <w:szCs w:val="24"/>
            <w:lang w:val="en-US" w:eastAsia="en-US"/>
            <w:rPrChange w:id="2077" w:author="Nasser Mustafa [2]" w:date="2018-09-26T11:08:00Z">
              <w:rPr>
                <w:bCs/>
                <w:iCs/>
                <w:noProof/>
                <w:szCs w:val="24"/>
              </w:rPr>
            </w:rPrChange>
          </w:rPr>
          <w:t>1</w:t>
        </w:r>
      </w:ins>
      <w:del w:id="2078" w:author="Nasser Mustafa [2]" w:date="2018-09-19T14:47:00Z">
        <w:r w:rsidR="00C779F7" w:rsidRPr="004C0003" w:rsidDel="00740534">
          <w:rPr>
            <w:b/>
            <w:iCs/>
            <w:noProof/>
            <w:spacing w:val="0"/>
            <w:sz w:val="24"/>
            <w:szCs w:val="24"/>
            <w:lang w:val="en-US" w:eastAsia="en-US"/>
          </w:rPr>
          <w:delText>Question 1</w:delText>
        </w:r>
      </w:del>
      <w:r w:rsidRPr="00C67C7F">
        <w:rPr>
          <w:b/>
          <w:iCs/>
          <w:noProof/>
          <w:spacing w:val="0"/>
          <w:sz w:val="24"/>
          <w:szCs w:val="24"/>
          <w:lang w:val="en-US" w:eastAsia="en-US"/>
        </w:rPr>
        <w:fldChar w:fldCharType="end"/>
      </w:r>
      <w:r w:rsidRPr="00C67C7F">
        <w:rPr>
          <w:i/>
          <w:iCs/>
          <w:noProof/>
          <w:spacing w:val="0"/>
          <w:sz w:val="24"/>
          <w:szCs w:val="24"/>
          <w:lang w:val="en-US" w:eastAsia="en-US"/>
        </w:rPr>
        <w:t xml:space="preserve">, </w:t>
      </w:r>
      <w:r w:rsidRPr="00C67C7F">
        <w:rPr>
          <w:iCs/>
          <w:noProof/>
          <w:spacing w:val="0"/>
          <w:sz w:val="24"/>
          <w:szCs w:val="24"/>
          <w:lang w:val="en-US" w:eastAsia="en-US"/>
        </w:rPr>
        <w:t>we found</w:t>
      </w:r>
      <w:r w:rsidRPr="00C67C7F">
        <w:rPr>
          <w:sz w:val="24"/>
          <w:szCs w:val="24"/>
        </w:rPr>
        <w:t xml:space="preserve"> that literature discusses </w:t>
      </w:r>
      <w:r w:rsidRPr="00C67C7F">
        <w:rPr>
          <w:sz w:val="24"/>
          <w:szCs w:val="24"/>
          <w:lang w:val="en-CA"/>
        </w:rPr>
        <w:t xml:space="preserve">modeling </w:t>
      </w:r>
      <w:r w:rsidRPr="00C67C7F">
        <w:rPr>
          <w:sz w:val="24"/>
          <w:szCs w:val="24"/>
        </w:rPr>
        <w:t xml:space="preserve">traceability </w:t>
      </w:r>
      <w:r w:rsidRPr="00C67C7F">
        <w:rPr>
          <w:sz w:val="24"/>
          <w:szCs w:val="24"/>
          <w:lang w:val="en-CA"/>
        </w:rPr>
        <w:t>within two contexts</w:t>
      </w:r>
      <w:r w:rsidRPr="00C67C7F">
        <w:rPr>
          <w:sz w:val="24"/>
          <w:szCs w:val="24"/>
        </w:rPr>
        <w:t xml:space="preserve">: generic traceability models and </w:t>
      </w:r>
      <w:r w:rsidRPr="00C67C7F">
        <w:rPr>
          <w:noProof/>
          <w:sz w:val="24"/>
          <w:szCs w:val="24"/>
        </w:rPr>
        <w:t>domain-specific</w:t>
      </w:r>
      <w:r w:rsidRPr="00C67C7F">
        <w:rPr>
          <w:sz w:val="24"/>
          <w:szCs w:val="24"/>
        </w:rPr>
        <w:t xml:space="preserve"> traceability models</w:t>
      </w:r>
      <w:r w:rsidRPr="00C67C7F">
        <w:rPr>
          <w:sz w:val="24"/>
          <w:szCs w:val="24"/>
          <w:lang w:val="en-CA"/>
        </w:rPr>
        <w:t xml:space="preserve">. </w:t>
      </w:r>
      <w:r w:rsidRPr="00C67C7F">
        <w:rPr>
          <w:sz w:val="24"/>
          <w:szCs w:val="24"/>
        </w:rPr>
        <w:t>A domain specific traceability model captures case specific traceability links with well-defined semantics</w:t>
      </w:r>
      <w:ins w:id="2079" w:author="Nasser Mustafa [2]" w:date="2018-09-16T17:13:00Z">
        <w:r w:rsidR="00A25907">
          <w:rPr>
            <w:sz w:val="24"/>
            <w:szCs w:val="24"/>
            <w:lang w:val="en-US"/>
          </w:rPr>
          <w:t xml:space="preserve"> </w:t>
        </w:r>
      </w:ins>
      <w:ins w:id="2080" w:author="Nasser Mustafa [2]" w:date="2018-09-16T17:14:00Z">
        <w:r w:rsidR="00A25907">
          <w:rPr>
            <w:sz w:val="24"/>
            <w:szCs w:val="24"/>
            <w:lang w:val="en-US"/>
          </w:rPr>
          <w:fldChar w:fldCharType="begin" w:fldLock="1"/>
        </w:r>
      </w:ins>
      <w:r w:rsidR="00B050F0">
        <w:rPr>
          <w:sz w:val="24"/>
          <w:szCs w:val="24"/>
          <w:lang w:val="en-US"/>
        </w:rPr>
        <w:instrText>ADDIN CSL_CITATION {"citationItems":[{"id":"ITEM-1","itemData":{"author":[{"dropping-particle":"","family":"Polack","given":"Fiona","non-dropping-particle":"","parse-names":false,"suffix":""}],"container-title":"International Conference on Software Testing, Verification, and Validation","id":"ITEM-1","issued":{"date-parts":[["2008"]]},"page":"356-364","title":"Detecting and Repairing Inconsistencies Across Heterogeneous Models","title-short":"ICST","type":"paper-conference"},"uris":["http://www.mendeley.com/documents/?uuid=77c6ef37-2e2d-4647-a474-afa9cc022847"]}],"mendeley":{"formattedCitation":"[78]","plainTextFormattedCitation":"[78]","previouslyFormattedCitation":"[78]"},"properties":{"noteIndex":0},"schema":"https://github.com/citation-style-language/schema/raw/master/csl-citation.json"}</w:instrText>
      </w:r>
      <w:r w:rsidR="00A25907">
        <w:rPr>
          <w:sz w:val="24"/>
          <w:szCs w:val="24"/>
          <w:lang w:val="en-US"/>
        </w:rPr>
        <w:fldChar w:fldCharType="separate"/>
      </w:r>
      <w:r w:rsidR="00627C91" w:rsidRPr="00627C91">
        <w:rPr>
          <w:noProof/>
          <w:sz w:val="24"/>
          <w:szCs w:val="24"/>
          <w:lang w:val="en-US"/>
        </w:rPr>
        <w:t>[78]</w:t>
      </w:r>
      <w:ins w:id="2081" w:author="Nasser Mustafa [2]" w:date="2018-09-16T17:14:00Z">
        <w:r w:rsidR="00A25907">
          <w:rPr>
            <w:sz w:val="24"/>
            <w:szCs w:val="24"/>
            <w:lang w:val="en-US"/>
          </w:rPr>
          <w:fldChar w:fldCharType="end"/>
        </w:r>
      </w:ins>
      <w:del w:id="2082" w:author="Nasser Mustafa [2]" w:date="2018-09-16T17:14:00Z">
        <w:r w:rsidRPr="00C67C7F" w:rsidDel="00A25907">
          <w:rPr>
            <w:sz w:val="24"/>
            <w:szCs w:val="24"/>
            <w:lang w:val="en-CA"/>
          </w:rPr>
          <w:delText xml:space="preserve"> </w:delText>
        </w:r>
        <w:r w:rsidRPr="00C67C7F" w:rsidDel="00A25907">
          <w:rPr>
            <w:sz w:val="24"/>
            <w:szCs w:val="24"/>
          </w:rPr>
          <w:fldChar w:fldCharType="begin"/>
        </w:r>
        <w:r w:rsidR="003C33CA" w:rsidRPr="00A3659F" w:rsidDel="00A25907">
          <w:rPr>
            <w:sz w:val="24"/>
            <w:szCs w:val="24"/>
          </w:rPr>
          <w:delInstrText xml:space="preserve"> ADDIN EN.CITE &lt;EndNote&gt;&lt;Cite&gt;&lt;Author&gt;Kolovos&lt;/Author&gt;&lt;Year&gt;2008&lt;/Year&gt;&lt;RecNum&gt;11&lt;/RecNum&gt;&lt;DisplayText&gt;[109]&lt;/DisplayText&gt;&lt;record&gt;&lt;rec-number&gt;11&lt;/rec-number&gt;&lt;foreign-keys&gt;&lt;key app="EN" db-id="rxfad95wgs5d2dexxekxwt2katzr52wtwdxz" timestamp="0"&gt;11&lt;/key&gt;&lt;/foreign-keys&gt;&lt;ref-type name="Conference Proceedings"&gt;10&lt;/ref-type&gt;&lt;contributors&gt;&lt;authors&gt;&lt;author&gt;Dimitrios Kolovos &lt;/author&gt;&lt;author&gt;Richard Paige  &lt;/author&gt;&lt;author&gt;Fiona Polack&lt;/author&gt;&lt;/authors&gt;&lt;/contributors&gt;&lt;titles&gt;&lt;title&gt;Detecting and Repairing Inconsistencies Across Heterogeneous Models&lt;/title&gt;&lt;secondary-title&gt;International Conference on Software Testing, Verification, and Validation&lt;/secondary-title&gt;&lt;short-title&gt;ICST&lt;/short-title&gt;&lt;/titles&gt;&lt;pages&gt;356-364 &lt;/pages&gt;&lt;dates&gt;&lt;year&gt;2008&lt;/year&gt;&lt;/dates&gt;&lt;urls&gt;&lt;/urls&gt;&lt;/record&gt;&lt;/Cite&gt;&lt;/EndNote&gt;</w:delInstrText>
        </w:r>
        <w:r w:rsidRPr="00C67C7F" w:rsidDel="00A25907">
          <w:rPr>
            <w:sz w:val="24"/>
            <w:szCs w:val="24"/>
          </w:rPr>
          <w:fldChar w:fldCharType="separate"/>
        </w:r>
        <w:r w:rsidR="003C33CA" w:rsidRPr="00A3659F" w:rsidDel="00A25907">
          <w:rPr>
            <w:noProof/>
            <w:sz w:val="24"/>
            <w:szCs w:val="24"/>
          </w:rPr>
          <w:delText>[</w:delText>
        </w:r>
        <w:r w:rsidR="00547E23" w:rsidRPr="00A3659F" w:rsidDel="00A25907">
          <w:fldChar w:fldCharType="begin"/>
        </w:r>
        <w:r w:rsidR="00547E23" w:rsidRPr="00A3659F" w:rsidDel="00A25907">
          <w:delInstrText xml:space="preserve"> HYPERLINK \l "_ENREF_109" \o "Kolovos, 2008 #11" </w:delInstrText>
        </w:r>
        <w:r w:rsidR="00547E23" w:rsidRPr="00A3659F" w:rsidDel="00A25907">
          <w:fldChar w:fldCharType="separate"/>
        </w:r>
        <w:r w:rsidR="006A58FF" w:rsidRPr="00A3659F" w:rsidDel="00A25907">
          <w:rPr>
            <w:noProof/>
            <w:sz w:val="24"/>
            <w:szCs w:val="24"/>
          </w:rPr>
          <w:delText>109</w:delText>
        </w:r>
        <w:r w:rsidR="00547E23" w:rsidRPr="00A3659F" w:rsidDel="00A25907">
          <w:rPr>
            <w:noProof/>
            <w:sz w:val="24"/>
            <w:szCs w:val="24"/>
          </w:rPr>
          <w:fldChar w:fldCharType="end"/>
        </w:r>
        <w:r w:rsidR="003C33CA" w:rsidRPr="00A3659F" w:rsidDel="00A25907">
          <w:rPr>
            <w:noProof/>
            <w:sz w:val="24"/>
            <w:szCs w:val="24"/>
          </w:rPr>
          <w:delText>]</w:delText>
        </w:r>
        <w:r w:rsidRPr="00C67C7F" w:rsidDel="00A25907">
          <w:rPr>
            <w:sz w:val="24"/>
            <w:szCs w:val="24"/>
          </w:rPr>
          <w:fldChar w:fldCharType="end"/>
        </w:r>
      </w:del>
      <w:r w:rsidRPr="00C67C7F">
        <w:rPr>
          <w:sz w:val="24"/>
          <w:szCs w:val="24"/>
        </w:rPr>
        <w:t xml:space="preserve">. On the other hand, a generic traceability </w:t>
      </w:r>
      <w:r w:rsidRPr="00C67C7F">
        <w:rPr>
          <w:sz w:val="24"/>
          <w:szCs w:val="24"/>
          <w:lang w:val="en-CA"/>
        </w:rPr>
        <w:t xml:space="preserve">model </w:t>
      </w:r>
      <w:r w:rsidRPr="00C67C7F">
        <w:rPr>
          <w:sz w:val="24"/>
          <w:szCs w:val="24"/>
        </w:rPr>
        <w:t>has the ability to capture the traceability relationships between any type</w:t>
      </w:r>
      <w:r w:rsidRPr="00C67C7F">
        <w:rPr>
          <w:sz w:val="24"/>
          <w:szCs w:val="24"/>
          <w:lang w:val="en-US"/>
        </w:rPr>
        <w:t xml:space="preserve"> of model artifacts</w:t>
      </w:r>
      <w:ins w:id="2083" w:author="Nasser Mustafa [2]" w:date="2018-09-16T17:14:00Z">
        <w:r w:rsidR="00A25907">
          <w:rPr>
            <w:sz w:val="24"/>
            <w:szCs w:val="24"/>
            <w:lang w:val="en-US"/>
          </w:rPr>
          <w:t xml:space="preserve"> </w:t>
        </w:r>
      </w:ins>
      <w:del w:id="2084" w:author="Nasser Mustafa [2]" w:date="2018-09-16T17:14:00Z">
        <w:r w:rsidRPr="00C67C7F" w:rsidDel="00A25907">
          <w:rPr>
            <w:sz w:val="24"/>
            <w:szCs w:val="24"/>
            <w:lang w:val="en-US"/>
          </w:rPr>
          <w:delText xml:space="preserve"> </w:delText>
        </w:r>
      </w:del>
      <w:ins w:id="2085" w:author="Nasser Mustafa [2]" w:date="2018-09-16T17:14:00Z">
        <w:r w:rsidR="00A25907">
          <w:rPr>
            <w:sz w:val="24"/>
            <w:szCs w:val="24"/>
            <w:lang w:val="en-US"/>
          </w:rPr>
          <w:fldChar w:fldCharType="begin" w:fldLock="1"/>
        </w:r>
      </w:ins>
      <w:r w:rsidR="00B050F0">
        <w:rPr>
          <w:sz w:val="24"/>
          <w:szCs w:val="24"/>
          <w:lang w:val="en-US"/>
        </w:rPr>
        <w:instrText>ADDIN CSL_CITATION {"citationItems":[{"id":"ITEM-1","itemData":{"author":[{"dropping-particle":"","family":"Polack","given":"Fiona","non-dropping-particle":"","parse-names":false,"suffix":""}],"container-title":"International Conference on Software Testing, Verification, and Validation","id":"ITEM-1","issued":{"date-parts":[["2008"]]},"page":"356-364","title":"Detecting and Repairing Inconsistencies Across Heterogeneous Models","title-short":"ICST","type":"paper-conference"},"uris":["http://www.mendeley.com/documents/?uuid=77c6ef37-2e2d-4647-a474-afa9cc022847"]}],"mendeley":{"formattedCitation":"[78]","plainTextFormattedCitation":"[78]","previouslyFormattedCitation":"[78]"},"properties":{"noteIndex":0},"schema":"https://github.com/citation-style-language/schema/raw/master/csl-citation.json"}</w:instrText>
      </w:r>
      <w:r w:rsidR="00A25907">
        <w:rPr>
          <w:sz w:val="24"/>
          <w:szCs w:val="24"/>
          <w:lang w:val="en-US"/>
        </w:rPr>
        <w:fldChar w:fldCharType="separate"/>
      </w:r>
      <w:r w:rsidR="00627C91" w:rsidRPr="00627C91">
        <w:rPr>
          <w:noProof/>
          <w:sz w:val="24"/>
          <w:szCs w:val="24"/>
          <w:lang w:val="en-US"/>
        </w:rPr>
        <w:t>[78]</w:t>
      </w:r>
      <w:ins w:id="2086" w:author="Nasser Mustafa [2]" w:date="2018-09-16T17:14:00Z">
        <w:r w:rsidR="00A25907">
          <w:rPr>
            <w:sz w:val="24"/>
            <w:szCs w:val="24"/>
            <w:lang w:val="en-US"/>
          </w:rPr>
          <w:fldChar w:fldCharType="end"/>
        </w:r>
      </w:ins>
      <w:del w:id="2087" w:author="Nasser Mustafa [2]" w:date="2018-09-16T17:14:00Z">
        <w:r w:rsidRPr="00C67C7F" w:rsidDel="00A25907">
          <w:rPr>
            <w:sz w:val="24"/>
            <w:szCs w:val="24"/>
          </w:rPr>
          <w:fldChar w:fldCharType="begin"/>
        </w:r>
        <w:r w:rsidR="003C33CA" w:rsidRPr="00A3659F" w:rsidDel="00A25907">
          <w:rPr>
            <w:sz w:val="24"/>
            <w:szCs w:val="24"/>
          </w:rPr>
          <w:delInstrText xml:space="preserve"> ADDIN EN.CITE &lt;EndNote&gt;&lt;Cite&gt;&lt;Author&gt;Kolovos&lt;/Author&gt;&lt;Year&gt;2008&lt;/Year&gt;&lt;RecNum&gt;11&lt;/RecNum&gt;&lt;DisplayText&gt;[109]&lt;/DisplayText&gt;&lt;record&gt;&lt;rec-number&gt;11&lt;/rec-number&gt;&lt;foreign-keys&gt;&lt;key app="EN" db-id="rxfad95wgs5d2dexxekxwt2katzr52wtwdxz" timestamp="0"&gt;11&lt;/key&gt;&lt;/foreign-keys&gt;&lt;ref-type name="Conference Proceedings"&gt;10&lt;/ref-type&gt;&lt;contributors&gt;&lt;authors&gt;&lt;author&gt;Dimitrios Kolovos &lt;/author&gt;&lt;author&gt;Richard Paige  &lt;/author&gt;&lt;author&gt;Fiona Polack&lt;/author&gt;&lt;/authors&gt;&lt;/contributors&gt;&lt;titles&gt;&lt;title&gt;Detecting and Repairing Inconsistencies Across Heterogeneous Models&lt;/title&gt;&lt;secondary-title&gt;International Conference on Software Testing, Verification, and Validation&lt;/secondary-title&gt;&lt;short-title&gt;ICST&lt;/short-title&gt;&lt;/titles&gt;&lt;pages&gt;356-364 &lt;/pages&gt;&lt;dates&gt;&lt;year&gt;2008&lt;/year&gt;&lt;/dates&gt;&lt;urls&gt;&lt;/urls&gt;&lt;/record&gt;&lt;/Cite&gt;&lt;/EndNote&gt;</w:delInstrText>
        </w:r>
        <w:r w:rsidRPr="00C67C7F" w:rsidDel="00A25907">
          <w:rPr>
            <w:sz w:val="24"/>
            <w:szCs w:val="24"/>
          </w:rPr>
          <w:fldChar w:fldCharType="separate"/>
        </w:r>
        <w:r w:rsidR="003C33CA" w:rsidRPr="00A3659F" w:rsidDel="00A25907">
          <w:rPr>
            <w:noProof/>
            <w:sz w:val="24"/>
            <w:szCs w:val="24"/>
          </w:rPr>
          <w:delText>[</w:delText>
        </w:r>
        <w:r w:rsidR="00547E23" w:rsidRPr="00A3659F" w:rsidDel="00A25907">
          <w:fldChar w:fldCharType="begin"/>
        </w:r>
        <w:r w:rsidR="00547E23" w:rsidRPr="00A3659F" w:rsidDel="00A25907">
          <w:delInstrText xml:space="preserve"> HYPERLINK \l "_ENREF_109" \o "Kolovos, 2008 #11" </w:delInstrText>
        </w:r>
        <w:r w:rsidR="00547E23" w:rsidRPr="00A3659F" w:rsidDel="00A25907">
          <w:fldChar w:fldCharType="separate"/>
        </w:r>
        <w:r w:rsidR="006A58FF" w:rsidRPr="00A3659F" w:rsidDel="00A25907">
          <w:rPr>
            <w:noProof/>
            <w:sz w:val="24"/>
            <w:szCs w:val="24"/>
          </w:rPr>
          <w:delText>109</w:delText>
        </w:r>
        <w:r w:rsidR="00547E23" w:rsidRPr="00A3659F" w:rsidDel="00A25907">
          <w:rPr>
            <w:noProof/>
            <w:sz w:val="24"/>
            <w:szCs w:val="24"/>
          </w:rPr>
          <w:fldChar w:fldCharType="end"/>
        </w:r>
        <w:r w:rsidR="003C33CA" w:rsidRPr="00A3659F" w:rsidDel="00A25907">
          <w:rPr>
            <w:noProof/>
            <w:sz w:val="24"/>
            <w:szCs w:val="24"/>
          </w:rPr>
          <w:delText>]</w:delText>
        </w:r>
        <w:r w:rsidRPr="00C67C7F" w:rsidDel="00A25907">
          <w:rPr>
            <w:sz w:val="24"/>
            <w:szCs w:val="24"/>
          </w:rPr>
          <w:fldChar w:fldCharType="end"/>
        </w:r>
      </w:del>
      <w:r w:rsidRPr="00C67C7F">
        <w:rPr>
          <w:sz w:val="24"/>
          <w:szCs w:val="24"/>
          <w:lang w:val="en-CA"/>
        </w:rPr>
        <w:t xml:space="preserve">. </w:t>
      </w:r>
    </w:p>
    <w:p w14:paraId="6E949896" w14:textId="7DDD2C49"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Regarding </w:t>
      </w:r>
      <w:r w:rsidRPr="00C67C7F">
        <w:rPr>
          <w:sz w:val="24"/>
          <w:szCs w:val="24"/>
          <w:lang w:val="en-US"/>
        </w:rPr>
        <w:fldChar w:fldCharType="begin"/>
      </w:r>
      <w:r w:rsidRPr="00C67C7F">
        <w:rPr>
          <w:sz w:val="24"/>
          <w:szCs w:val="24"/>
          <w:lang w:val="en-US"/>
        </w:rPr>
        <w:instrText xml:space="preserve"> REF _Ref473151112 \h  \* MERGEFORMAT </w:instrText>
      </w:r>
      <w:r w:rsidRPr="00C67C7F">
        <w:rPr>
          <w:sz w:val="24"/>
          <w:szCs w:val="24"/>
          <w:lang w:val="en-US"/>
        </w:rPr>
      </w:r>
      <w:r w:rsidRPr="00C67C7F">
        <w:rPr>
          <w:sz w:val="24"/>
          <w:szCs w:val="24"/>
          <w:lang w:val="en-US"/>
        </w:rPr>
        <w:fldChar w:fldCharType="separate"/>
      </w:r>
      <w:ins w:id="2088" w:author="Nasser Mustafa [2]" w:date="2018-09-26T11:08:00Z">
        <w:r w:rsidR="00047800" w:rsidRPr="00047800">
          <w:rPr>
            <w:b/>
            <w:bCs/>
            <w:sz w:val="24"/>
            <w:szCs w:val="24"/>
            <w:rPrChange w:id="2089" w:author="Nasser Mustafa [2]" w:date="2018-09-26T11:08:00Z">
              <w:rPr>
                <w:bCs/>
                <w:iCs/>
                <w:szCs w:val="24"/>
              </w:rPr>
            </w:rPrChange>
          </w:rPr>
          <w:t xml:space="preserve">Question </w:t>
        </w:r>
        <w:r w:rsidR="00047800" w:rsidRPr="00047800">
          <w:rPr>
            <w:b/>
            <w:bCs/>
            <w:iCs/>
            <w:noProof/>
            <w:sz w:val="24"/>
            <w:szCs w:val="24"/>
            <w:rPrChange w:id="2090" w:author="Nasser Mustafa [2]" w:date="2018-09-26T11:08:00Z">
              <w:rPr>
                <w:bCs/>
                <w:iCs/>
                <w:noProof/>
                <w:szCs w:val="24"/>
              </w:rPr>
            </w:rPrChange>
          </w:rPr>
          <w:t>2</w:t>
        </w:r>
      </w:ins>
      <w:del w:id="2091" w:author="Nasser Mustafa [2]" w:date="2018-09-19T14:47:00Z">
        <w:r w:rsidR="00C779F7" w:rsidRPr="004C0003" w:rsidDel="00740534">
          <w:rPr>
            <w:b/>
            <w:bCs/>
            <w:sz w:val="24"/>
            <w:szCs w:val="24"/>
          </w:rPr>
          <w:delText xml:space="preserve">Question </w:delText>
        </w:r>
        <w:r w:rsidR="00C779F7" w:rsidRPr="004C0003" w:rsidDel="00740534">
          <w:rPr>
            <w:b/>
            <w:bCs/>
            <w:iCs/>
            <w:noProof/>
            <w:sz w:val="24"/>
            <w:szCs w:val="24"/>
          </w:rPr>
          <w:delText>2</w:delText>
        </w:r>
      </w:del>
      <w:r w:rsidRPr="00C67C7F">
        <w:rPr>
          <w:sz w:val="24"/>
          <w:szCs w:val="24"/>
          <w:lang w:val="en-US"/>
        </w:rPr>
        <w:fldChar w:fldCharType="end"/>
      </w:r>
      <w:r w:rsidRPr="00C67C7F">
        <w:rPr>
          <w:sz w:val="24"/>
          <w:szCs w:val="24"/>
          <w:lang w:val="en-US"/>
        </w:rPr>
        <w:t xml:space="preserve"> and </w:t>
      </w:r>
      <w:r w:rsidRPr="00C67C7F">
        <w:rPr>
          <w:sz w:val="24"/>
          <w:szCs w:val="24"/>
          <w:lang w:val="en-US"/>
        </w:rPr>
        <w:fldChar w:fldCharType="begin"/>
      </w:r>
      <w:r w:rsidRPr="00C67C7F">
        <w:rPr>
          <w:sz w:val="24"/>
          <w:szCs w:val="24"/>
          <w:lang w:val="en-US"/>
        </w:rPr>
        <w:instrText xml:space="preserve"> REF _Ref473151127 \h  \* MERGEFORMAT </w:instrText>
      </w:r>
      <w:r w:rsidRPr="00C67C7F">
        <w:rPr>
          <w:sz w:val="24"/>
          <w:szCs w:val="24"/>
          <w:lang w:val="en-US"/>
        </w:rPr>
      </w:r>
      <w:r w:rsidRPr="00C67C7F">
        <w:rPr>
          <w:sz w:val="24"/>
          <w:szCs w:val="24"/>
          <w:lang w:val="en-US"/>
        </w:rPr>
        <w:fldChar w:fldCharType="separate"/>
      </w:r>
      <w:ins w:id="2092" w:author="Nasser Mustafa [2]" w:date="2018-09-26T11:08:00Z">
        <w:r w:rsidR="00047800" w:rsidRPr="00047800">
          <w:rPr>
            <w:b/>
            <w:bCs/>
            <w:sz w:val="24"/>
            <w:szCs w:val="24"/>
            <w:rPrChange w:id="2093" w:author="Nasser Mustafa [2]" w:date="2018-09-26T11:08:00Z">
              <w:rPr>
                <w:bCs/>
                <w:iCs/>
                <w:szCs w:val="24"/>
              </w:rPr>
            </w:rPrChange>
          </w:rPr>
          <w:t xml:space="preserve">Question </w:t>
        </w:r>
        <w:r w:rsidR="00047800" w:rsidRPr="00047800">
          <w:rPr>
            <w:b/>
            <w:bCs/>
            <w:iCs/>
            <w:noProof/>
            <w:sz w:val="24"/>
            <w:szCs w:val="24"/>
            <w:rPrChange w:id="2094" w:author="Nasser Mustafa [2]" w:date="2018-09-26T11:08:00Z">
              <w:rPr>
                <w:bCs/>
                <w:iCs/>
                <w:noProof/>
                <w:szCs w:val="24"/>
              </w:rPr>
            </w:rPrChange>
          </w:rPr>
          <w:t>3</w:t>
        </w:r>
      </w:ins>
      <w:del w:id="2095" w:author="Nasser Mustafa [2]" w:date="2018-09-19T14:47:00Z">
        <w:r w:rsidR="00C779F7" w:rsidRPr="004C0003" w:rsidDel="00740534">
          <w:rPr>
            <w:b/>
            <w:bCs/>
            <w:sz w:val="24"/>
            <w:szCs w:val="24"/>
          </w:rPr>
          <w:delText xml:space="preserve">Question </w:delText>
        </w:r>
        <w:r w:rsidR="00C779F7" w:rsidRPr="004C0003" w:rsidDel="00740534">
          <w:rPr>
            <w:b/>
            <w:bCs/>
            <w:iCs/>
            <w:noProof/>
            <w:sz w:val="24"/>
            <w:szCs w:val="24"/>
          </w:rPr>
          <w:delText>3</w:delText>
        </w:r>
      </w:del>
      <w:r w:rsidRPr="00C67C7F">
        <w:rPr>
          <w:sz w:val="24"/>
          <w:szCs w:val="24"/>
          <w:lang w:val="en-US"/>
        </w:rPr>
        <w:fldChar w:fldCharType="end"/>
      </w:r>
      <w:r w:rsidRPr="00C67C7F">
        <w:rPr>
          <w:sz w:val="24"/>
          <w:szCs w:val="24"/>
          <w:lang w:val="en-US"/>
        </w:rPr>
        <w:t>, the</w:t>
      </w:r>
      <w:r w:rsidRPr="00C67C7F">
        <w:rPr>
          <w:sz w:val="24"/>
          <w:szCs w:val="24"/>
        </w:rPr>
        <w:t xml:space="preserve"> review</w:t>
      </w:r>
      <w:r w:rsidRPr="00C67C7F">
        <w:rPr>
          <w:sz w:val="24"/>
          <w:szCs w:val="24"/>
          <w:lang w:val="en-US"/>
        </w:rPr>
        <w:t xml:space="preserve"> findings</w:t>
      </w:r>
      <w:r w:rsidRPr="00C67C7F">
        <w:rPr>
          <w:sz w:val="24"/>
          <w:szCs w:val="24"/>
        </w:rPr>
        <w:t xml:space="preserve"> show that the most common traceability models </w:t>
      </w:r>
      <w:r w:rsidRPr="00C67C7F">
        <w:rPr>
          <w:sz w:val="24"/>
          <w:szCs w:val="24"/>
          <w:lang w:val="en-US"/>
        </w:rPr>
        <w:t>are</w:t>
      </w:r>
      <w:r w:rsidRPr="00C67C7F">
        <w:rPr>
          <w:sz w:val="24"/>
          <w:szCs w:val="24"/>
        </w:rPr>
        <w:t xml:space="preserve"> domain specific</w:t>
      </w:r>
      <w:ins w:id="2096" w:author="Nasser Mustafa [2]" w:date="2018-09-16T17:57:00Z">
        <w:r w:rsidR="00EA6651">
          <w:rPr>
            <w:sz w:val="24"/>
            <w:szCs w:val="24"/>
            <w:lang w:val="en-US"/>
          </w:rPr>
          <w:t xml:space="preserve"> </w:t>
        </w:r>
      </w:ins>
      <w:ins w:id="2097" w:author="Nasser Mustafa [2]" w:date="2018-09-16T18:03:00Z">
        <w:r w:rsidR="00350307">
          <w:rPr>
            <w:sz w:val="24"/>
            <w:szCs w:val="24"/>
          </w:rPr>
          <w:fldChar w:fldCharType="begin" w:fldLock="1"/>
        </w:r>
      </w:ins>
      <w:r w:rsidR="00B050F0">
        <w:rPr>
          <w:sz w:val="24"/>
          <w:szCs w:val="24"/>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kermeta","title-short":"ECMDA-TW","type":"paper-conference"},"uris":["http://www.mendeley.com/documents/?uuid=74ddccd6-77a1-455a-9447-cc2604342aa7"]},{"id":"ITEM-2","itemData":{"author":[{"dropping-particle":"","family":"Filho","given":"Gilberto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Systems","id":"ITEM-2","issued":{"date-parts":[["2003"]]},"publisher-place":"Portland","title":"Traceability approach for i* and UML models","title-short":"SELMAS","type":"paper-conference"},"uris":["http://www.mendeley.com/documents/?uuid=8b418a08-8891-43f7-a591-228b9717420a"]},{"id":"ITEM-3","itemData":{"DOI":"http://dx.doi.org/10.1109/APSEC.2011.12","author":[{"dropping-particle":"","family":"Sureka","given":"Ashish","non-dropping-particle":"","parse-names":false,"suffix":""},{"dropping-particle":"","family":"lal","given":"Sangeeta","non-dropping-particle":"","parse-names":false,"suffix":""},{"dropping-particle":"","family":"Agarwal","given":"Lucky","non-dropping-particle":"","parse-names":false,"suffix":""}],"container-title":"Asia-Pacific Software Engineering Conference","id":"ITEM-3","issued":{"date-parts":[["2011"]]},"page":"146-153","publisher":"IEEE Computer Society","title":"Applying fellegi-sunter (fs) model for traceability link recovery between bug databases and version archives","title-short":"APSEC ","type":"paper-conference"},"uris":["http://www.mendeley.com/documents/?uuid=0f4922ab-e410-48a9-b5ea-f07ce45d9ecf"]},{"id":"ITEM-4","itemData":{"author":[{"dropping-particle":"","family":"Xiaofan","given":"Chen","non-dropping-particle":"","parse-names":false,"suffix":""}],"id":"ITEM-4","issued":{"date-parts":[["2012"]]},"publisher":"The University of Auckland","title":"Automated documentation to code traceability link recovery and visualization","type":"report"},"uris":["http://www.mendeley.com/documents/?uuid=b07b8ec5-8652-4b49-ae05-912b6f6ffb0c"]},{"id":"ITEM-5","itemData":{"author":[{"dropping-particle":"","family":"Sardinha","given":"Alberto","non-dropping-particle":"","parse-names":false,"suffix":""},{"dropping-particle":"","family":"Niu.","given":"INan","non-dropping-particle":"","parse-names":false,"suffix":""},{"dropping-particle":"","family":"Yu.","given":"Yijun","non-dropping-particle":"","parse-names":false,"suffix":""},{"dropping-particle":"","family":"Awais","given":"Rashid.","non-dropping-particle":"","parse-names":false,"suffix":""}],"container-title":"27th Annual ACM Symposium on Applied Computing ","id":"ITEM-5","issued":{"date-parts":[["2012"]]},"page":"1035-1042","publisher-place":"Riva del Garda (Trento) Italy.","title":"EA-Tracer: Identifying Traceability Links between Code Aspects and Early Aspects","title-short":"SAC","type":"paper-conference"},"uris":["http://www.mendeley.com/documents/?uuid=fbba23bc-9e9c-4dcb-8153-a234db3919af"]},{"id":"ITEM-6","itemData":{"author":[{"dropping-particle":"","family":"Perry","given":"Dewayne E","non-dropping-particle":"","parse-names":false,"suffix":""}],"container-title":"6th joint meeting of the European software engineering conference and the ACM SIGSOFT symposium on The foundations of software engineering","id":"ITEM-6","issued":{"date-parts":[["2007"]]},"page":"95-104","publisher":"ACM","publisher-place":" Dubrovnik, Croatia","title":"Recovering and using use-case-diagram-to-source-code traceability links","type":"paper-conference"},"uris":["http://www.mendeley.com/documents/?uuid=eec33d73-526e-4fad-b3d6-1d1fe7811c9b"]},{"id":"ITEM-7","itemData":{"author":[{"dropping-particle":"","family":"Aversano","given":"Lerina","non-dropping-particle":"","parse-names":false,"suffix":""},{"dropping-particle":"","family":"Marulli","given":"Fiammetta","non-dropping-particle":"","parse-names":false,"suffix":""},{"dropping-particle":"","family":"Tortorella","given":"Maria","non-dropping-particle":"","parse-names":false,"suffix":""}],"container-title":"18th IEEE International conference on program comperhension  ","id":"ITEM-7","issued":{"date-parts":[["2010"]]},"title":"Recovering Traceability Links between Business Process and Software System Components\t \t","type":"motion_picture"},"uris":["http://www.mendeley.com/documents/?uuid=7e694b83-2487-4af6-a58d-40da3c7c207b"]},{"id":"ITEM-8","itemData":{"DOI":"http://dx.doi.org/10.1145/2491627.2491633","author":[{"dropping-particle":"","family":"Tsuchiya","given":"Ryosuke","non-dropping-particle":"","parse-names":false,"suffix":""},{"dropping-particle":"","family":"Kato","given":"Tadahisa","non-dropping-particle":"","parse-names":false,"suffix":""},{"dropping-particle":"","family":"Washizaki","given":"Hironori","non-dropping-particle":"","parse-names":false,"suffix":""},{"dropping-particle":"","family":"Kawakami","given":"Masumi","non-dropping-particle":"","parse-names":false,"suffix":""},{"dropping-particle":"","family":"Fukazawa","given":"Yoshiaki","non-dropping-particle":"","parse-names":false,"suffix":""},{"dropping-particle":"","family":"Yoshimura","given":"Kentaro","non-dropping-particle":"","parse-names":false,"suffix":""}],"container-title":"International Software Product Line Conference","id":"ITEM-8","issued":{"date-parts":[["2013"]]},"page":"121-130","publisher":"ACM","publisher-place":"Tokyo, Japan","title":"Recovering traceability links between requirements and source code in the same series of software products","type":"article"},"uris":["http://www.mendeley.com/documents/?uuid=f9e631b8-d110-413f-9c5d-7daaf14f23af"]},{"id":"ITEM-9","itemData":{"author":[{"dropping-particle":"","family":"Trubiani","given":"Catia","non-dropping-particle":"","parse-names":false,"suffix":""},{"dropping-particle":"","family":"Ghabi","given":"Achraf","non-dropping-particle":"","parse-names":false,"suffix":""},{"dropping-particle":"","family":"Egyed","given":"Alexander","non-dropping-particle":"","parse-names":false,"suffix":""}],"container-title":"Software Architecture","id":"ITEM-9","issued":{"date-parts":[["2015"]]},"page":"305-321","publisher":"Springer","title":"Exploiting Traceability Uncertainty between Architectural Models and Code","type":"chapter","volume":"9278"},"uris":["http://www.mendeley.com/documents/?uuid=0c80f34b-15f6-466b-8a4c-30af77b6330a"]},{"id":"ITEM-10","itemData":{"author":[{"dropping-particle":"","family":"Oh","given":"Jeho","non-dropping-particle":"","parse-names":false,"suffix":""},{"dropping-particle":"","family":"Kang","given":"Sungwon","non-dropping-particle":"","parse-names":false,"suffix":""}],"container-title":"29th Annual ACM Symposium on Applied Computing","id":"ITEM-10","issued":{"date-parts":[["2014"]]},"page":"1035-1042","publisher-place":"Gyeongju, Republic of Korea","title":"A hierarchical model for traceability between requirements and architecture","type":"paper-conference"},"uris":["http://www.mendeley.com/documents/?uuid=b0f58747-8c77-4897-8b4b-6c741f8fb7d8"]},{"id":"ITEM-11","itemData":{"DOI":"10.1109/ICCSA.2007.59","author":[{"dropping-particle":"","family":"Satyananda","given":"Tonny Kurniadi","non-dropping-particle":"","parse-names":false,"suffix":""},{"dropping-particle":"","family":"Lee","given":"Danhyung","non-dropping-particle":"","parse-names":false,"suffix":""},{"dropping-particle":"","family":"Kang","given":"Sungwon","non-dropping-particle":"","parse-names":false,"suffix":""},{"dropping-particle":"","family":"Hashmi","given":"Sajid Ibrahim","non-dropping-particle":"","parse-names":false,"suffix":""}],"container-title":" International Conference Computational Science and its Applications ","id":"ITEM-11","issued":{"date-parts":[["2007"]]},"page":"380-386","publisher":"IEEE","title":"Identifying Traceability between Feature Model and Software Architecture in Software Product Line using Formal Concept Analysis","type":"article"},"uris":["http://www.mendeley.com/documents/?uuid=8d504b1b-65ca-4579-a6ca-7b9fd4b7afda"]},{"id":"ITEM-12","itemData":{"DOI":"10.4028/www.scientific.net/AMR.998-999.1085","author":[{"dropping-particle":"","family":"Jia","given":"Ni Yun","non-dropping-particle":"","parse-names":false,"suffix":""},{"dropping-particle":"","family":"Yang","given":"Guan Zhong","non-dropping-particle":"","parse-names":false,"suffix":""}],"container-title":"Advanced Materials Research","id":"ITEM-12","issued":{"date-parts":[["2014"]]},"page":"1085-1091","title":"A Method for Verifying Traceability between Feature Model and Software Architecture","type":"article-journal","volume":"998-999"},"uris":["http://www.mendeley.com/documents/?uuid=bf2c8c0e-7e86-449c-a248-80eb38de5882"]},{"id":"ITEM-13","itemData":{"author":[{"dropping-particle":"","family":"Linsbauer","given":"Lukas","non-dropping-particle":"","parse-names":false,"suffix":""},{"dropping-particle":"","family":"Lopez-Herrejon","given":"Roberto","non-dropping-particle":"","parse-names":false,"suffix":""},{"dropping-particle":"","family":"Egyed","given":"Alexander","non-dropping-particle":"","parse-names":false,"suffix":""}],"container-title":"17th International Software Product Line Conference","id":"ITEM-13","issued":{"date-parts":[["2013"]]},"page":"131-140","publisher":"ACM","publisher-place":"Tokyo, Japan","title":"Recovering traceability between features and code in product variants","type":"paper-conference"},"uris":["http://www.mendeley.com/documents/?uuid=86792f93-3897-4f46-9fe5-7e4362303c36"]},{"id":"ITEM-14","itemData":{"DOI":"10.1145/2382756.2382761","author":[{"dropping-particle":"","family":"Chanda","given":"Jayeeta","non-dropping-particle":"","parse-names":false,"suffix":""},{"dropping-particle":"","family":"Sengupta","given":"Sabnam","non-dropping-particle":"","parse-names":false,"suffix":""},{"dropping-particle":"","family":"Kanjilal","given":"Ananya","non-dropping-particle":"","parse-names":false,"suffix":""}],"container-title":"SIGSOFT Softw. Eng. Notes","id":"ITEM-14","issue":"6","issued":{"date-parts":[["2012"]]},"page":"1-5","title":"Traceability between service component and class: a model based approach","title-short":"SIGSOFT","type":"article-journal","volume":"37"},"uris":["http://www.mendeley.com/documents/?uuid=75361ee3-623c-45a8-b15d-65458fbe5b53"]},{"id":"ITEM-15","itemData":{"author":[{"dropping-particle":"","family":"Patrick Maeder","given":"P","non-dropping-particle":"","parse-names":false,"suffix":""},{"dropping-particle":"","family":"Philippow","given":"I","non-dropping-particle":"","parse-names":false,"suffix":""},{"dropping-particle":"","family":"Riebisch","given":"M","non-dropping-particle":"","parse-names":false,"suffix":""}],"container-title":"Quality of software architectures","id":"ITEM-15","issued":{"date-parts":[["2007"]]},"page":"53-71","publisher-place":"Berlin, Heidelberg ","title":"Customizing traceability links for the unified process","title-short":"QoSA","type":"paper-conference"},"uris":["http://www.mendeley.com/documents/?uuid=5cd95906-fec0-4732-96a4-db9a53acee6e"]}],"mendeley":{"formattedCitation":"[58], [63]–[70], [74]–[76], [79]–[81]","plainTextFormattedCitation":"[58], [63]–[70], [74]–[76], [79]–[81]","previouslyFormattedCitation":"[58], [59], [75], [76], [79]–[81], [63]–[66], [71]–[74]"},"properties":{"noteIndex":0},"schema":"https://github.com/citation-style-language/schema/raw/master/csl-citation.json"}</w:instrText>
      </w:r>
      <w:ins w:id="2098" w:author="Nasser Mustafa [2]" w:date="2018-09-16T18:03:00Z">
        <w:r w:rsidR="00350307">
          <w:rPr>
            <w:sz w:val="24"/>
            <w:szCs w:val="24"/>
          </w:rPr>
          <w:fldChar w:fldCharType="separate"/>
        </w:r>
      </w:ins>
      <w:r w:rsidR="00B050F0" w:rsidRPr="00B050F0">
        <w:rPr>
          <w:noProof/>
          <w:sz w:val="24"/>
          <w:szCs w:val="24"/>
        </w:rPr>
        <w:t>[58], [63]–[70], [74]–[76], [79]–[81]</w:t>
      </w:r>
      <w:ins w:id="2099" w:author="Nasser Mustafa [2]" w:date="2018-09-16T18:03:00Z">
        <w:r w:rsidR="00350307">
          <w:rPr>
            <w:sz w:val="24"/>
            <w:szCs w:val="24"/>
          </w:rPr>
          <w:fldChar w:fldCharType="end"/>
        </w:r>
      </w:ins>
      <w:ins w:id="2100" w:author="Nasser Mustafa [2]" w:date="2018-09-16T18:04:00Z">
        <w:r w:rsidR="00350307">
          <w:rPr>
            <w:sz w:val="24"/>
            <w:szCs w:val="24"/>
            <w:lang w:val="en-US"/>
          </w:rPr>
          <w:t>.</w:t>
        </w:r>
      </w:ins>
      <w:ins w:id="2101" w:author="Nasser Mustafa [2]" w:date="2018-09-16T17:47:00Z">
        <w:r w:rsidR="00F74141">
          <w:rPr>
            <w:sz w:val="24"/>
            <w:szCs w:val="24"/>
            <w:lang w:val="en-US"/>
          </w:rPr>
          <w:t xml:space="preserve"> </w:t>
        </w:r>
      </w:ins>
      <w:del w:id="2102" w:author="Nasser Mustafa [2]" w:date="2018-09-16T17:32:00Z">
        <w:r w:rsidRPr="00C67C7F" w:rsidDel="00BA2FB7">
          <w:rPr>
            <w:sz w:val="24"/>
            <w:szCs w:val="24"/>
          </w:rPr>
          <w:delText xml:space="preserve"> </w:delText>
        </w:r>
      </w:del>
      <w:del w:id="2103" w:author="Nasser Mustafa [2]" w:date="2018-09-16T17:35:00Z">
        <w:r w:rsidRPr="00C67C7F" w:rsidDel="00BA2FB7">
          <w:rPr>
            <w:sz w:val="24"/>
            <w:szCs w:val="24"/>
          </w:rPr>
          <w:fldChar w:fldCharType="begin">
            <w:fldData xml:space="preserve">PEVuZE5vdGU+PENpdGU+PEF1dGhvcj5BdmVyc2FubzwvQXV0aG9yPjxZZWFyPjIwMTA8L1llYXI+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==
</w:fldData>
          </w:fldChar>
        </w:r>
        <w:r w:rsidR="00A300CB" w:rsidRPr="00A3659F" w:rsidDel="00BA2FB7">
          <w:rPr>
            <w:sz w:val="24"/>
            <w:szCs w:val="24"/>
          </w:rPr>
          <w:delInstrText xml:space="preserve"> ADDIN EN.CITE </w:delInstrText>
        </w:r>
        <w:r w:rsidR="00A300CB" w:rsidRPr="00A3659F" w:rsidDel="00BA2FB7">
          <w:rPr>
            <w:sz w:val="24"/>
            <w:szCs w:val="24"/>
          </w:rPr>
          <w:fldChar w:fldCharType="begin">
            <w:fldData xml:space="preserve">PEVuZE5vdGU+PENpdGU+PEF1dGhvcj5BdmVyc2FubzwvQXV0aG9yPjxZZWFyPjIwMTA8L1llYXI+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==
</w:fldData>
          </w:fldChar>
        </w:r>
        <w:r w:rsidR="00A300CB" w:rsidRPr="00A3659F" w:rsidDel="00BA2FB7">
          <w:rPr>
            <w:sz w:val="24"/>
            <w:szCs w:val="24"/>
          </w:rPr>
          <w:delInstrText xml:space="preserve"> ADDIN EN.CITE.DATA </w:delInstrText>
        </w:r>
        <w:r w:rsidR="00A300CB" w:rsidRPr="00A3659F" w:rsidDel="00BA2FB7">
          <w:rPr>
            <w:sz w:val="24"/>
            <w:szCs w:val="24"/>
          </w:rPr>
        </w:r>
        <w:r w:rsidR="00A300CB" w:rsidRPr="00A3659F" w:rsidDel="00BA2FB7">
          <w:rPr>
            <w:sz w:val="24"/>
            <w:szCs w:val="24"/>
          </w:rPr>
          <w:fldChar w:fldCharType="end"/>
        </w:r>
        <w:r w:rsidRPr="00C67C7F" w:rsidDel="00BA2FB7">
          <w:rPr>
            <w:sz w:val="24"/>
            <w:szCs w:val="24"/>
          </w:rPr>
        </w:r>
        <w:r w:rsidRPr="00C67C7F" w:rsidDel="00BA2FB7">
          <w:rPr>
            <w:sz w:val="24"/>
            <w:szCs w:val="24"/>
          </w:rPr>
          <w:fldChar w:fldCharType="separate"/>
        </w:r>
        <w:r w:rsidR="00A300CB" w:rsidRPr="00A3659F" w:rsidDel="00BA2FB7">
          <w:rPr>
            <w:noProof/>
            <w:sz w:val="24"/>
            <w:szCs w:val="24"/>
          </w:rPr>
          <w:delText>[</w:delText>
        </w:r>
        <w:r w:rsidR="00547E23" w:rsidRPr="00A3659F" w:rsidDel="00BA2FB7">
          <w:fldChar w:fldCharType="begin"/>
        </w:r>
        <w:r w:rsidR="00547E23" w:rsidRPr="00A3659F" w:rsidDel="00BA2FB7">
          <w:delInstrText xml:space="preserve"> HYPERLINK \l "_ENREF_4" \o "Falleri, 2006 #130" </w:delInstrText>
        </w:r>
        <w:r w:rsidR="00547E23" w:rsidRPr="00A3659F" w:rsidDel="00BA2FB7">
          <w:fldChar w:fldCharType="separate"/>
        </w:r>
        <w:r w:rsidR="006A58FF" w:rsidRPr="00A3659F" w:rsidDel="00BA2FB7">
          <w:rPr>
            <w:noProof/>
            <w:sz w:val="24"/>
            <w:szCs w:val="24"/>
          </w:rPr>
          <w:delText>4</w:delText>
        </w:r>
        <w:r w:rsidR="00547E23" w:rsidRPr="00A3659F" w:rsidDel="00BA2FB7">
          <w:rPr>
            <w:noProof/>
            <w:sz w:val="24"/>
            <w:szCs w:val="24"/>
          </w:rPr>
          <w:fldChar w:fldCharType="end"/>
        </w:r>
        <w:r w:rsidR="00A300CB" w:rsidRPr="00A3659F" w:rsidDel="00BA2FB7">
          <w:rPr>
            <w:noProof/>
            <w:sz w:val="24"/>
            <w:szCs w:val="24"/>
          </w:rPr>
          <w:delText xml:space="preserve">, </w:delText>
        </w:r>
        <w:r w:rsidR="00547E23" w:rsidRPr="00A3659F" w:rsidDel="00BA2FB7">
          <w:fldChar w:fldCharType="begin"/>
        </w:r>
        <w:r w:rsidR="00547E23" w:rsidRPr="00A3659F" w:rsidDel="00BA2FB7">
          <w:delInstrText xml:space="preserve"> HYPERLINK \l "_ENREF_13" \o "Filho, 2003 #126" </w:delInstrText>
        </w:r>
        <w:r w:rsidR="00547E23" w:rsidRPr="00A3659F" w:rsidDel="00BA2FB7">
          <w:fldChar w:fldCharType="separate"/>
        </w:r>
        <w:r w:rsidR="006A58FF" w:rsidRPr="00A3659F" w:rsidDel="00BA2FB7">
          <w:rPr>
            <w:noProof/>
            <w:sz w:val="24"/>
            <w:szCs w:val="24"/>
          </w:rPr>
          <w:delText>13</w:delText>
        </w:r>
        <w:r w:rsidR="00547E23" w:rsidRPr="00A3659F" w:rsidDel="00BA2FB7">
          <w:rPr>
            <w:noProof/>
            <w:sz w:val="24"/>
            <w:szCs w:val="24"/>
          </w:rPr>
          <w:fldChar w:fldCharType="end"/>
        </w:r>
        <w:r w:rsidR="00A300CB" w:rsidRPr="00A3659F" w:rsidDel="00BA2FB7">
          <w:rPr>
            <w:noProof/>
            <w:sz w:val="24"/>
            <w:szCs w:val="24"/>
          </w:rPr>
          <w:delText xml:space="preserve">, </w:delText>
        </w:r>
        <w:r w:rsidR="00547E23" w:rsidRPr="00A3659F" w:rsidDel="00BA2FB7">
          <w:fldChar w:fldCharType="begin"/>
        </w:r>
        <w:r w:rsidR="00547E23" w:rsidRPr="00A3659F" w:rsidDel="00BA2FB7">
          <w:delInstrText xml:space="preserve"> HYPERLINK \l "_ENREF_90" \o "Sureka, 2011 #213" </w:delInstrText>
        </w:r>
        <w:r w:rsidR="00547E23" w:rsidRPr="00A3659F" w:rsidDel="00BA2FB7">
          <w:fldChar w:fldCharType="separate"/>
        </w:r>
        <w:r w:rsidR="006A58FF" w:rsidRPr="00A3659F" w:rsidDel="00BA2FB7">
          <w:rPr>
            <w:noProof/>
            <w:sz w:val="24"/>
            <w:szCs w:val="24"/>
          </w:rPr>
          <w:delText>90</w:delText>
        </w:r>
        <w:r w:rsidR="00547E23" w:rsidRPr="00A3659F" w:rsidDel="00BA2FB7">
          <w:rPr>
            <w:noProof/>
            <w:sz w:val="24"/>
            <w:szCs w:val="24"/>
          </w:rPr>
          <w:fldChar w:fldCharType="end"/>
        </w:r>
        <w:r w:rsidR="00A300CB" w:rsidRPr="00A3659F" w:rsidDel="00BA2FB7">
          <w:rPr>
            <w:noProof/>
            <w:sz w:val="24"/>
            <w:szCs w:val="24"/>
          </w:rPr>
          <w:delText xml:space="preserve">, </w:delText>
        </w:r>
        <w:r w:rsidR="00547E23" w:rsidRPr="00A3659F" w:rsidDel="00BA2FB7">
          <w:fldChar w:fldCharType="begin"/>
        </w:r>
        <w:r w:rsidR="00547E23" w:rsidRPr="00A3659F" w:rsidDel="00BA2FB7">
          <w:delInstrText xml:space="preserve"> HYPERLINK \l "_ENREF_91" \o "Xiaofan, 2012 #105" </w:delInstrText>
        </w:r>
        <w:r w:rsidR="00547E23" w:rsidRPr="00A3659F" w:rsidDel="00BA2FB7">
          <w:fldChar w:fldCharType="separate"/>
        </w:r>
        <w:r w:rsidR="006A58FF" w:rsidRPr="00A3659F" w:rsidDel="00BA2FB7">
          <w:rPr>
            <w:noProof/>
            <w:sz w:val="24"/>
            <w:szCs w:val="24"/>
          </w:rPr>
          <w:delText>91</w:delText>
        </w:r>
        <w:r w:rsidR="00547E23" w:rsidRPr="00A3659F" w:rsidDel="00BA2FB7">
          <w:rPr>
            <w:noProof/>
            <w:sz w:val="24"/>
            <w:szCs w:val="24"/>
          </w:rPr>
          <w:fldChar w:fldCharType="end"/>
        </w:r>
        <w:r w:rsidR="00A300CB" w:rsidRPr="00A3659F" w:rsidDel="00BA2FB7">
          <w:rPr>
            <w:noProof/>
            <w:sz w:val="24"/>
            <w:szCs w:val="24"/>
          </w:rPr>
          <w:delText xml:space="preserve">, </w:delText>
        </w:r>
        <w:r w:rsidR="00547E23" w:rsidRPr="00A3659F" w:rsidDel="00BA2FB7">
          <w:fldChar w:fldCharType="begin"/>
        </w:r>
        <w:r w:rsidR="00547E23" w:rsidRPr="00A3659F" w:rsidDel="00BA2FB7">
          <w:delInstrText xml:space="preserve"> HYPERLINK \l "_ENREF_95" \o "Sardinha, 2012 #103" </w:delInstrText>
        </w:r>
        <w:r w:rsidR="00547E23" w:rsidRPr="00A3659F" w:rsidDel="00BA2FB7">
          <w:fldChar w:fldCharType="separate"/>
        </w:r>
        <w:r w:rsidR="006A58FF" w:rsidRPr="00A3659F" w:rsidDel="00BA2FB7">
          <w:rPr>
            <w:noProof/>
            <w:sz w:val="24"/>
            <w:szCs w:val="24"/>
          </w:rPr>
          <w:delText>95-98</w:delText>
        </w:r>
        <w:r w:rsidR="00547E23" w:rsidRPr="00A3659F" w:rsidDel="00BA2FB7">
          <w:rPr>
            <w:noProof/>
            <w:sz w:val="24"/>
            <w:szCs w:val="24"/>
          </w:rPr>
          <w:fldChar w:fldCharType="end"/>
        </w:r>
        <w:r w:rsidR="00A300CB" w:rsidRPr="00A3659F" w:rsidDel="00BA2FB7">
          <w:rPr>
            <w:noProof/>
            <w:sz w:val="24"/>
            <w:szCs w:val="24"/>
          </w:rPr>
          <w:delText xml:space="preserve">, </w:delText>
        </w:r>
        <w:r w:rsidR="00547E23" w:rsidRPr="00A3659F" w:rsidDel="00BA2FB7">
          <w:fldChar w:fldCharType="begin"/>
        </w:r>
        <w:r w:rsidR="00547E23" w:rsidRPr="00A3659F" w:rsidDel="00BA2FB7">
          <w:delInstrText xml:space="preserve"> HYPERLINK \l "_ENREF_103" \o "Trubiani, 2015 #104" </w:delInstrText>
        </w:r>
        <w:r w:rsidR="00547E23" w:rsidRPr="00A3659F" w:rsidDel="00BA2FB7">
          <w:fldChar w:fldCharType="separate"/>
        </w:r>
        <w:r w:rsidR="006A58FF" w:rsidRPr="00A3659F" w:rsidDel="00BA2FB7">
          <w:rPr>
            <w:noProof/>
            <w:sz w:val="24"/>
            <w:szCs w:val="24"/>
          </w:rPr>
          <w:delText>103-108</w:delText>
        </w:r>
        <w:r w:rsidR="00547E23" w:rsidRPr="00A3659F" w:rsidDel="00BA2FB7">
          <w:rPr>
            <w:noProof/>
            <w:sz w:val="24"/>
            <w:szCs w:val="24"/>
          </w:rPr>
          <w:fldChar w:fldCharType="end"/>
        </w:r>
        <w:r w:rsidR="00A300CB" w:rsidRPr="00A3659F" w:rsidDel="00BA2FB7">
          <w:rPr>
            <w:noProof/>
            <w:sz w:val="24"/>
            <w:szCs w:val="24"/>
          </w:rPr>
          <w:delText xml:space="preserve">, </w:delText>
        </w:r>
        <w:r w:rsidR="00547E23" w:rsidRPr="00A3659F" w:rsidDel="00BA2FB7">
          <w:fldChar w:fldCharType="begin"/>
        </w:r>
        <w:r w:rsidR="00547E23" w:rsidRPr="00A3659F" w:rsidDel="00BA2FB7">
          <w:delInstrText xml:space="preserve"> HYPERLINK \l "_ENREF_110" \o "Patrick Maeder, 2007 #193" </w:delInstrText>
        </w:r>
        <w:r w:rsidR="00547E23" w:rsidRPr="00A3659F" w:rsidDel="00BA2FB7">
          <w:fldChar w:fldCharType="separate"/>
        </w:r>
        <w:r w:rsidR="006A58FF" w:rsidRPr="00A3659F" w:rsidDel="00BA2FB7">
          <w:rPr>
            <w:noProof/>
            <w:sz w:val="24"/>
            <w:szCs w:val="24"/>
          </w:rPr>
          <w:delText>110</w:delText>
        </w:r>
        <w:r w:rsidR="00547E23" w:rsidRPr="00A3659F" w:rsidDel="00BA2FB7">
          <w:rPr>
            <w:noProof/>
            <w:sz w:val="24"/>
            <w:szCs w:val="24"/>
          </w:rPr>
          <w:fldChar w:fldCharType="end"/>
        </w:r>
        <w:r w:rsidR="00A300CB" w:rsidRPr="00A3659F" w:rsidDel="00BA2FB7">
          <w:rPr>
            <w:noProof/>
            <w:sz w:val="24"/>
            <w:szCs w:val="24"/>
          </w:rPr>
          <w:delText>]</w:delText>
        </w:r>
        <w:r w:rsidRPr="00C67C7F" w:rsidDel="00BA2FB7">
          <w:rPr>
            <w:sz w:val="24"/>
            <w:szCs w:val="24"/>
          </w:rPr>
          <w:fldChar w:fldCharType="end"/>
        </w:r>
      </w:del>
      <w:del w:id="2104" w:author="Nasser Mustafa [2]" w:date="2018-09-16T17:38:00Z">
        <w:r w:rsidRPr="00C67C7F" w:rsidDel="00BA2FB7">
          <w:rPr>
            <w:sz w:val="24"/>
            <w:szCs w:val="24"/>
          </w:rPr>
          <w:delText xml:space="preserve">. </w:delText>
        </w:r>
      </w:del>
      <w:r w:rsidRPr="00C67C7F">
        <w:rPr>
          <w:sz w:val="24"/>
          <w:szCs w:val="24"/>
        </w:rPr>
        <w:t>For instance, Aversano and colleagues</w:t>
      </w:r>
      <w:del w:id="2105" w:author="Nasser Mustafa [2]" w:date="2018-09-16T17:45:00Z">
        <w:r w:rsidRPr="00C67C7F" w:rsidDel="00F74141">
          <w:rPr>
            <w:sz w:val="24"/>
            <w:szCs w:val="24"/>
          </w:rPr>
          <w:delText xml:space="preserve"> </w:delText>
        </w:r>
        <w:r w:rsidRPr="00C67C7F" w:rsidDel="00F74141">
          <w:rPr>
            <w:sz w:val="24"/>
            <w:szCs w:val="24"/>
          </w:rPr>
          <w:fldChar w:fldCharType="begin"/>
        </w:r>
        <w:r w:rsidR="003C33CA" w:rsidDel="00F74141">
          <w:rPr>
            <w:sz w:val="24"/>
            <w:szCs w:val="24"/>
          </w:rPr>
          <w:delInstrText xml:space="preserve"> ADDIN EN.CITE &lt;EndNote&gt;&lt;Cite&gt;&lt;Author&gt;Aversano&lt;/Author&gt;&lt;Year&gt;2010&lt;/Year&gt;&lt;RecNum&gt;96&lt;/RecNum&gt;&lt;DisplayText&gt;[97]&lt;/DisplayText&gt;&lt;record&gt;&lt;rec-number&gt;96&lt;/rec-number&gt;&lt;foreign-keys&gt;&lt;key app="EN" db-id="rxfad95wgs5d2dexxekxwt2katzr52wtwdxz" timestamp="0"&gt;96&lt;/key&gt;&lt;/foreign-keys&gt;&lt;ref-type name="Film or Broadcast"&gt;21&lt;/ref-type&gt;&lt;contributors&gt;&lt;authors&gt;&lt;author&gt;Lerina Aversano&lt;/author&gt;&lt;author&gt;Fiammetta Marulli&lt;/author&gt;&lt;author&gt;Maria Tortorella&lt;/author&gt;&lt;/authors&gt;&lt;/contributors&gt;&lt;titles&gt;&lt;title&gt;Recovering Traceability Links between Business Process and Software System Components&amp;#x9; &amp;#x9;&lt;/title&gt;&lt;secondary-title&gt;18th IEEE International conference on program comperhension  &lt;/secondary-title&gt;&lt;/titles&gt;&lt;dates&gt;&lt;year&gt;2010&lt;/year&gt;&lt;/dates&gt;&lt;urls&gt;&lt;/urls&gt;&lt;/record&gt;&lt;/Cite&gt;&lt;/EndNote&gt;</w:delInstrText>
        </w:r>
        <w:r w:rsidRPr="00C67C7F" w:rsidDel="00F74141">
          <w:rPr>
            <w:sz w:val="24"/>
            <w:szCs w:val="24"/>
          </w:rPr>
          <w:fldChar w:fldCharType="separate"/>
        </w:r>
        <w:r w:rsidR="003C33CA" w:rsidDel="00F74141">
          <w:rPr>
            <w:noProof/>
            <w:sz w:val="24"/>
            <w:szCs w:val="24"/>
          </w:rPr>
          <w:delText>[</w:delText>
        </w:r>
        <w:r w:rsidR="00547E23" w:rsidDel="00F74141">
          <w:fldChar w:fldCharType="begin"/>
        </w:r>
        <w:r w:rsidR="00547E23" w:rsidDel="00F74141">
          <w:delInstrText xml:space="preserve"> HYPERLINK \l "_ENREF_97" \o "Aversano, 2010 #96" </w:delInstrText>
        </w:r>
        <w:r w:rsidR="00547E23" w:rsidDel="00F74141">
          <w:fldChar w:fldCharType="separate"/>
        </w:r>
        <w:r w:rsidR="006A58FF" w:rsidDel="00F74141">
          <w:rPr>
            <w:noProof/>
            <w:sz w:val="24"/>
            <w:szCs w:val="24"/>
          </w:rPr>
          <w:delText>97</w:delText>
        </w:r>
        <w:r w:rsidR="00547E23" w:rsidDel="00F74141">
          <w:rPr>
            <w:noProof/>
            <w:sz w:val="24"/>
            <w:szCs w:val="24"/>
          </w:rPr>
          <w:fldChar w:fldCharType="end"/>
        </w:r>
        <w:r w:rsidR="003C33CA" w:rsidDel="00F74141">
          <w:rPr>
            <w:noProof/>
            <w:sz w:val="24"/>
            <w:szCs w:val="24"/>
          </w:rPr>
          <w:delText>]</w:delText>
        </w:r>
        <w:r w:rsidRPr="00C67C7F" w:rsidDel="00F74141">
          <w:rPr>
            <w:sz w:val="24"/>
            <w:szCs w:val="24"/>
          </w:rPr>
          <w:fldChar w:fldCharType="end"/>
        </w:r>
      </w:del>
      <w:ins w:id="2106" w:author="Nasser Mustafa [2]" w:date="2018-09-16T17:45:00Z">
        <w:r w:rsidR="00F74141">
          <w:rPr>
            <w:sz w:val="24"/>
            <w:szCs w:val="24"/>
            <w:lang w:val="en-US"/>
          </w:rPr>
          <w:t xml:space="preserve"> </w:t>
        </w:r>
        <w:r w:rsidR="00F74141">
          <w:rPr>
            <w:sz w:val="24"/>
            <w:szCs w:val="24"/>
            <w:lang w:val="en-US"/>
          </w:rPr>
          <w:fldChar w:fldCharType="begin" w:fldLock="1"/>
        </w:r>
      </w:ins>
      <w:r w:rsidR="00B050F0">
        <w:rPr>
          <w:sz w:val="24"/>
          <w:szCs w:val="24"/>
          <w:lang w:val="en-US"/>
        </w:rPr>
        <w:instrText>ADDIN CSL_CITATION {"citationItems":[{"id":"ITEM-1","itemData":{"author":[{"dropping-particle":"","family":"Aversano","given":"Lerina","non-dropping-particle":"","parse-names":false,"suffix":""},{"dropping-particle":"","family":"Marulli","given":"Fiammetta","non-dropping-particle":"","parse-names":false,"suffix":""},{"dropping-particle":"","family":"Tortorella","given":"Maria","non-dropping-particle":"","parse-names":false,"suffix":""}],"container-title":"18th IEEE International conference on program comperhension  ","id":"ITEM-1","issued":{"date-parts":[["2010"]]},"title":"Recovering Traceability Links between Business Process and Software System Components\t \t","type":"motion_picture"},"uris":["http://www.mendeley.com/documents/?uuid=7e694b83-2487-4af6-a58d-40da3c7c207b"]}],"mendeley":{"formattedCitation":"[76]","plainTextFormattedCitation":"[76]","previouslyFormattedCitation":"[65]"},"properties":{"noteIndex":0},"schema":"https://github.com/citation-style-language/schema/raw/master/csl-citation.json"}</w:instrText>
      </w:r>
      <w:r w:rsidR="00F74141">
        <w:rPr>
          <w:sz w:val="24"/>
          <w:szCs w:val="24"/>
          <w:lang w:val="en-US"/>
        </w:rPr>
        <w:fldChar w:fldCharType="separate"/>
      </w:r>
      <w:r w:rsidR="00B050F0" w:rsidRPr="00B050F0">
        <w:rPr>
          <w:noProof/>
          <w:sz w:val="24"/>
          <w:szCs w:val="24"/>
          <w:lang w:val="en-US"/>
        </w:rPr>
        <w:t>[76]</w:t>
      </w:r>
      <w:ins w:id="2107" w:author="Nasser Mustafa [2]" w:date="2018-09-16T17:45:00Z">
        <w:r w:rsidR="00F74141">
          <w:rPr>
            <w:sz w:val="24"/>
            <w:szCs w:val="24"/>
            <w:lang w:val="en-US"/>
          </w:rPr>
          <w:fldChar w:fldCharType="end"/>
        </w:r>
      </w:ins>
      <w:r w:rsidRPr="00C67C7F">
        <w:rPr>
          <w:sz w:val="24"/>
          <w:szCs w:val="24"/>
        </w:rPr>
        <w:t xml:space="preserve"> presented a domain specific model for capturing traceability links between a business process model which comprises a set of </w:t>
      </w:r>
      <w:r w:rsidRPr="00C67C7F">
        <w:rPr>
          <w:noProof/>
          <w:sz w:val="24"/>
          <w:szCs w:val="24"/>
        </w:rPr>
        <w:t>enterprise activities</w:t>
      </w:r>
      <w:r w:rsidRPr="00C67C7F">
        <w:rPr>
          <w:sz w:val="24"/>
          <w:szCs w:val="24"/>
        </w:rPr>
        <w:t xml:space="preserve"> and software components that control the business process model. Tsuchiya and colleagues </w:t>
      </w:r>
      <w:ins w:id="2108" w:author="Nasser Mustafa [2]" w:date="2018-09-16T18:08:00Z">
        <w:r w:rsidR="00350307">
          <w:rPr>
            <w:sz w:val="24"/>
            <w:szCs w:val="24"/>
          </w:rPr>
          <w:fldChar w:fldCharType="begin" w:fldLock="1"/>
        </w:r>
      </w:ins>
      <w:r w:rsidR="00B050F0">
        <w:rPr>
          <w:sz w:val="24"/>
          <w:szCs w:val="24"/>
        </w:rPr>
        <w:instrText>ADDIN CSL_CITATION {"citationItems":[{"id":"ITEM-1","itemData":{"DOI":"http://dx.doi.org/10.1145/2491627.2491633","author":[{"dropping-particle":"","family":"Tsuchiya","given":"Ryosuke","non-dropping-particle":"","parse-names":false,"suffix":""},{"dropping-particle":"","family":"Kato","given":"Tadahisa","non-dropping-particle":"","parse-names":false,"suffix":""},{"dropping-particle":"","family":"Washizaki","given":"Hironori","non-dropping-particle":"","parse-names":false,"suffix":""},{"dropping-particle":"","family":"Kawakami","given":"Masumi","non-dropping-particle":"","parse-names":false,"suffix":""},{"dropping-particle":"","family":"Fukazawa","given":"Yoshiaki","non-dropping-particle":"","parse-names":false,"suffix":""},{"dropping-particle":"","family":"Yoshimura","given":"Kentaro","non-dropping-particle":"","parse-names":false,"suffix":""}],"container-title":"International Software Product Line Conference","id":"ITEM-1","issued":{"date-parts":[["2013"]]},"page":"121-130","publisher":"ACM","publisher-place":"Tokyo, Japan","title":"Recovering traceability links between requirements and source code in the same series of software products","type":"article"},"uris":["http://www.mendeley.com/documents/?uuid=f9e631b8-d110-413f-9c5d-7daaf14f23af"]}],"mendeley":{"formattedCitation":"[58]","plainTextFormattedCitation":"[58]","previouslyFormattedCitation":"[66]"},"properties":{"noteIndex":0},"schema":"https://github.com/citation-style-language/schema/raw/master/csl-citation.json"}</w:instrText>
      </w:r>
      <w:r w:rsidR="00350307">
        <w:rPr>
          <w:sz w:val="24"/>
          <w:szCs w:val="24"/>
        </w:rPr>
        <w:fldChar w:fldCharType="separate"/>
      </w:r>
      <w:r w:rsidR="00B050F0" w:rsidRPr="00B050F0">
        <w:rPr>
          <w:noProof/>
          <w:sz w:val="24"/>
          <w:szCs w:val="24"/>
        </w:rPr>
        <w:t>[58]</w:t>
      </w:r>
      <w:ins w:id="2109" w:author="Nasser Mustafa [2]" w:date="2018-09-16T18:08:00Z">
        <w:r w:rsidR="00350307">
          <w:rPr>
            <w:sz w:val="24"/>
            <w:szCs w:val="24"/>
          </w:rPr>
          <w:fldChar w:fldCharType="end"/>
        </w:r>
      </w:ins>
      <w:del w:id="2110" w:author="Nasser Mustafa [2]" w:date="2018-09-16T18:08:00Z">
        <w:r w:rsidRPr="00C67C7F" w:rsidDel="00350307">
          <w:rPr>
            <w:sz w:val="24"/>
            <w:szCs w:val="24"/>
          </w:rPr>
          <w:fldChar w:fldCharType="begin"/>
        </w:r>
        <w:r w:rsidR="003C33CA" w:rsidDel="00350307">
          <w:rPr>
            <w:sz w:val="24"/>
            <w:szCs w:val="24"/>
          </w:rPr>
          <w:delInstrText xml:space="preserve"> ADDIN EN.CITE &lt;EndNote&gt;&lt;Cite&gt;&lt;Author&gt;Tsuchiya&lt;/Author&gt;&lt;Year&gt;2013&lt;/Year&gt;&lt;RecNum&gt;215&lt;/RecNum&gt;&lt;DisplayText&gt;[98]&lt;/DisplayText&gt;&lt;record&gt;&lt;rec-number&gt;215&lt;/rec-number&gt;&lt;foreign-keys&gt;&lt;key app="EN" db-id="rxfad95wgs5d2dexxekxwt2katzr52wtwdxz" timestamp="0"&gt;215&lt;/key&gt;&lt;/foreign-keys&gt;&lt;ref-type name="Conference Paper"&gt;47&lt;/ref-type&gt;&lt;contributors&gt;&lt;authors&gt;&lt;author&gt;Ryosuke Tsuchiya&lt;/author&gt;&lt;author&gt;Tadahisa Kato&lt;/author&gt;&lt;author&gt;Hironori Washizaki&lt;/author&gt;&lt;author&gt;Masumi Kawakami&lt;/author&gt;&lt;author&gt;Yoshiaki Fukazawa&lt;/author&gt;&lt;author&gt;Kentaro Yoshimura&lt;/author&gt;&lt;/authors&gt;&lt;/contributors&gt;&lt;titles&gt;&lt;title&gt;Recovering traceability links between requirements and source code in the same series of software products&lt;/title&gt;&lt;secondary-title&gt;International Software Product Line Conference&lt;/secondary-title&gt;&lt;/titles&gt;&lt;pages&gt;121-130&lt;/pages&gt;&lt;dates&gt;&lt;year&gt;2013&lt;/year&gt;&lt;/dates&gt;&lt;pub-location&gt;Tokyo, Japan&lt;/pub-location&gt;&lt;publisher&gt;ACM&lt;/publisher&gt;&lt;urls&gt;&lt;/urls&gt;&lt;electronic-resource-num&gt;http://dx.doi.org/10.1145/2491627.2491633&lt;/electronic-resource-num&gt;&lt;/record&gt;&lt;/Cite&gt;&lt;/EndNote&gt;</w:delInstrText>
        </w:r>
        <w:r w:rsidRPr="00C67C7F" w:rsidDel="00350307">
          <w:rPr>
            <w:sz w:val="24"/>
            <w:szCs w:val="24"/>
          </w:rPr>
          <w:fldChar w:fldCharType="separate"/>
        </w:r>
        <w:r w:rsidR="003C33CA" w:rsidDel="00350307">
          <w:rPr>
            <w:noProof/>
            <w:sz w:val="24"/>
            <w:szCs w:val="24"/>
          </w:rPr>
          <w:delText>[</w:delText>
        </w:r>
        <w:r w:rsidR="00547E23" w:rsidDel="00350307">
          <w:fldChar w:fldCharType="begin"/>
        </w:r>
        <w:r w:rsidR="00547E23" w:rsidDel="00350307">
          <w:delInstrText xml:space="preserve"> HYPERLINK \l "_ENREF_98" \o "Tsuchiya, 2013 #215" </w:delInstrText>
        </w:r>
        <w:r w:rsidR="00547E23" w:rsidDel="00350307">
          <w:fldChar w:fldCharType="separate"/>
        </w:r>
        <w:r w:rsidR="006A58FF" w:rsidDel="00350307">
          <w:rPr>
            <w:noProof/>
            <w:sz w:val="24"/>
            <w:szCs w:val="24"/>
          </w:rPr>
          <w:delText>98</w:delText>
        </w:r>
        <w:r w:rsidR="00547E23" w:rsidDel="00350307">
          <w:rPr>
            <w:noProof/>
            <w:sz w:val="24"/>
            <w:szCs w:val="24"/>
          </w:rPr>
          <w:fldChar w:fldCharType="end"/>
        </w:r>
        <w:r w:rsidR="003C33CA" w:rsidDel="00350307">
          <w:rPr>
            <w:noProof/>
            <w:sz w:val="24"/>
            <w:szCs w:val="24"/>
          </w:rPr>
          <w:delText>]</w:delText>
        </w:r>
        <w:r w:rsidRPr="00C67C7F" w:rsidDel="00350307">
          <w:rPr>
            <w:sz w:val="24"/>
            <w:szCs w:val="24"/>
          </w:rPr>
          <w:fldChar w:fldCharType="end"/>
        </w:r>
      </w:del>
      <w:r w:rsidRPr="00C67C7F">
        <w:rPr>
          <w:sz w:val="24"/>
          <w:szCs w:val="24"/>
        </w:rPr>
        <w:t xml:space="preserve"> proposed a traceability method to recover traceability links between requirements and the source code that represents these requirements in a software product. </w:t>
      </w:r>
      <w:r w:rsidRPr="00C67C7F">
        <w:rPr>
          <w:sz w:val="24"/>
          <w:szCs w:val="24"/>
          <w:lang w:eastAsia="en-CA"/>
        </w:rPr>
        <w:t xml:space="preserve">Jia </w:t>
      </w:r>
      <w:ins w:id="2111" w:author="Nasser Mustafa [2]" w:date="2018-09-16T18:08:00Z">
        <w:r w:rsidR="00350307">
          <w:rPr>
            <w:sz w:val="24"/>
            <w:szCs w:val="24"/>
            <w:lang w:eastAsia="en-CA"/>
          </w:rPr>
          <w:fldChar w:fldCharType="begin" w:fldLock="1"/>
        </w:r>
      </w:ins>
      <w:r w:rsidR="00B050F0">
        <w:rPr>
          <w:sz w:val="24"/>
          <w:szCs w:val="24"/>
          <w:lang w:eastAsia="en-CA"/>
        </w:rPr>
        <w:instrText>ADDIN CSL_CITATION {"citationItems":[{"id":"ITEM-1","itemData":{"DOI":"10.4028/www.scientific.net/AMR.998-999.1085","author":[{"dropping-particle":"","family":"Jia","given":"Ni Yun","non-dropping-particle":"","parse-names":false,"suffix":""},{"dropping-particle":"","family":"Yang","given":"Guan Zhong","non-dropping-particle":"","parse-names":false,"suffix":""}],"container-title":"Advanced Materials Research","id":"ITEM-1","issued":{"date-parts":[["2014"]]},"page":"1085-1091","title":"A Method for Verifying Traceability between Feature Model and Software Architecture","type":"article-journal","volume":"998-999"},"uris":["http://www.mendeley.com/documents/?uuid=bf2c8c0e-7e86-449c-a248-80eb38de5882"]}],"mendeley":{"formattedCitation":"[66]","plainTextFormattedCitation":"[66]","previouslyFormattedCitation":"[74]"},"properties":{"noteIndex":0},"schema":"https://github.com/citation-style-language/schema/raw/master/csl-citation.json"}</w:instrText>
      </w:r>
      <w:r w:rsidR="00350307">
        <w:rPr>
          <w:sz w:val="24"/>
          <w:szCs w:val="24"/>
          <w:lang w:eastAsia="en-CA"/>
        </w:rPr>
        <w:fldChar w:fldCharType="separate"/>
      </w:r>
      <w:r w:rsidR="00B050F0" w:rsidRPr="00B050F0">
        <w:rPr>
          <w:noProof/>
          <w:sz w:val="24"/>
          <w:szCs w:val="24"/>
          <w:lang w:eastAsia="en-CA"/>
        </w:rPr>
        <w:t>[66]</w:t>
      </w:r>
      <w:ins w:id="2112" w:author="Nasser Mustafa [2]" w:date="2018-09-16T18:08:00Z">
        <w:r w:rsidR="00350307">
          <w:rPr>
            <w:sz w:val="24"/>
            <w:szCs w:val="24"/>
            <w:lang w:eastAsia="en-CA"/>
          </w:rPr>
          <w:fldChar w:fldCharType="end"/>
        </w:r>
      </w:ins>
      <w:del w:id="2113" w:author="Nasser Mustafa [2]" w:date="2018-09-16T18:08:00Z">
        <w:r w:rsidRPr="00C67C7F" w:rsidDel="00350307">
          <w:rPr>
            <w:sz w:val="24"/>
            <w:szCs w:val="24"/>
            <w:lang w:eastAsia="en-CA"/>
          </w:rPr>
          <w:fldChar w:fldCharType="begin"/>
        </w:r>
        <w:r w:rsidR="003C33CA" w:rsidRPr="00A3659F" w:rsidDel="00350307">
          <w:rPr>
            <w:sz w:val="24"/>
            <w:szCs w:val="24"/>
            <w:lang w:eastAsia="en-CA"/>
          </w:rPr>
          <w:delInstrText xml:space="preserve"> ADDIN EN.CITE &lt;EndNote&gt;&lt;Cite&gt;&lt;Author&gt;Jia&lt;/Author&gt;&lt;Year&gt;2014&lt;/Year&gt;&lt;RecNum&gt;113&lt;/RecNum&gt;&lt;DisplayText&gt;[106]&lt;/DisplayText&gt;&lt;record&gt;&lt;rec-number&gt;113&lt;/rec-number&gt;&lt;foreign-keys&gt;&lt;key app="EN" db-id="rxfad95wgs5d2dexxekxwt2katzr52wtwdxz" timestamp="0"&gt;113&lt;/key&gt;&lt;/foreign-keys&gt;&lt;ref-type name="Journal Article"&gt;17&lt;/ref-type&gt;&lt;contributors&gt;&lt;authors&gt;&lt;author&gt;Ni Yun  Jia&lt;/author&gt;&lt;author&gt;Guan Zhong Yang&lt;/author&gt;&lt;/authors&gt;&lt;/contributors&gt;&lt;titles&gt;&lt;title&gt;A Method for Verifying Traceability between Feature Model and Software Architecture&lt;/title&gt;&lt;secondary-title&gt;Advanced Materials Research&lt;/secondary-title&gt;&lt;/titles&gt;&lt;pages&gt;1085-1091&lt;/pages&gt;&lt;volume&gt;998-999&lt;/volume&gt;&lt;dates&gt;&lt;year&gt;2014&lt;/year&gt;&lt;/dates&gt;&lt;urls&gt;&lt;/urls&gt;&lt;electronic-resource-num&gt;10.4028/www.scientific.net/AMR.998-999.1085&lt;/electronic-resource-num&gt;&lt;/record&gt;&lt;/Cite&gt;&lt;/EndNote&gt;</w:delInstrText>
        </w:r>
        <w:r w:rsidRPr="00C67C7F" w:rsidDel="00350307">
          <w:rPr>
            <w:sz w:val="24"/>
            <w:szCs w:val="24"/>
            <w:lang w:eastAsia="en-CA"/>
          </w:rPr>
          <w:fldChar w:fldCharType="separate"/>
        </w:r>
        <w:r w:rsidR="003C33CA" w:rsidRPr="00A3659F" w:rsidDel="00350307">
          <w:rPr>
            <w:noProof/>
            <w:sz w:val="24"/>
            <w:szCs w:val="24"/>
            <w:lang w:eastAsia="en-CA"/>
          </w:rPr>
          <w:delText>[</w:delText>
        </w:r>
        <w:r w:rsidR="00547E23" w:rsidRPr="00A3659F" w:rsidDel="00350307">
          <w:fldChar w:fldCharType="begin"/>
        </w:r>
        <w:r w:rsidR="00547E23" w:rsidRPr="00A3659F" w:rsidDel="00350307">
          <w:delInstrText xml:space="preserve"> HYPERLINK \l "_ENREF_106" \o "Jia, 2014 #113" </w:delInstrText>
        </w:r>
        <w:r w:rsidR="00547E23" w:rsidRPr="00A3659F" w:rsidDel="00350307">
          <w:fldChar w:fldCharType="separate"/>
        </w:r>
        <w:r w:rsidR="006A58FF" w:rsidRPr="00A3659F" w:rsidDel="00350307">
          <w:rPr>
            <w:noProof/>
            <w:sz w:val="24"/>
            <w:szCs w:val="24"/>
            <w:lang w:eastAsia="en-CA"/>
          </w:rPr>
          <w:delText>106</w:delText>
        </w:r>
        <w:r w:rsidR="00547E23" w:rsidRPr="00A3659F" w:rsidDel="00350307">
          <w:rPr>
            <w:noProof/>
            <w:sz w:val="24"/>
            <w:szCs w:val="24"/>
            <w:lang w:eastAsia="en-CA"/>
          </w:rPr>
          <w:fldChar w:fldCharType="end"/>
        </w:r>
        <w:r w:rsidR="003C33CA" w:rsidRPr="00A3659F" w:rsidDel="00350307">
          <w:rPr>
            <w:noProof/>
            <w:sz w:val="24"/>
            <w:szCs w:val="24"/>
            <w:lang w:eastAsia="en-CA"/>
          </w:rPr>
          <w:delText>]</w:delText>
        </w:r>
        <w:r w:rsidRPr="00C67C7F" w:rsidDel="00350307">
          <w:rPr>
            <w:sz w:val="24"/>
            <w:szCs w:val="24"/>
            <w:lang w:eastAsia="en-CA"/>
          </w:rPr>
          <w:fldChar w:fldCharType="end"/>
        </w:r>
        <w:r w:rsidRPr="00C67C7F" w:rsidDel="00350307">
          <w:rPr>
            <w:sz w:val="24"/>
            <w:szCs w:val="24"/>
            <w:lang w:eastAsia="en-CA"/>
          </w:rPr>
          <w:delText xml:space="preserve"> </w:delText>
        </w:r>
      </w:del>
      <w:r w:rsidRPr="00C67C7F">
        <w:rPr>
          <w:sz w:val="24"/>
          <w:szCs w:val="24"/>
          <w:lang w:eastAsia="en-CA"/>
        </w:rPr>
        <w:t xml:space="preserve">defined a method for verifying traceability between a feature model and a software architecture. </w:t>
      </w:r>
      <w:r w:rsidRPr="00C67C7F">
        <w:rPr>
          <w:noProof/>
          <w:sz w:val="24"/>
          <w:szCs w:val="24"/>
        </w:rPr>
        <w:t>Falleri</w:t>
      </w:r>
      <w:r w:rsidRPr="00C67C7F">
        <w:rPr>
          <w:sz w:val="24"/>
          <w:szCs w:val="24"/>
        </w:rPr>
        <w:t xml:space="preserve"> and colleagues </w:t>
      </w:r>
      <w:ins w:id="2114" w:author="Nasser Mustafa [2]" w:date="2018-09-16T18:09:00Z">
        <w:r w:rsidR="00350307">
          <w:rPr>
            <w:sz w:val="24"/>
            <w:szCs w:val="24"/>
          </w:rPr>
          <w:fldChar w:fldCharType="begin" w:fldLock="1"/>
        </w:r>
      </w:ins>
      <w:r w:rsidR="00B050F0">
        <w:rPr>
          <w:sz w:val="24"/>
          <w:szCs w:val="24"/>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r w:rsidR="00350307">
        <w:rPr>
          <w:sz w:val="24"/>
          <w:szCs w:val="24"/>
        </w:rPr>
        <w:fldChar w:fldCharType="separate"/>
      </w:r>
      <w:r w:rsidR="00627C91" w:rsidRPr="00627C91">
        <w:rPr>
          <w:noProof/>
          <w:sz w:val="24"/>
          <w:szCs w:val="24"/>
        </w:rPr>
        <w:t>[79]</w:t>
      </w:r>
      <w:ins w:id="2115" w:author="Nasser Mustafa [2]" w:date="2018-09-16T18:09:00Z">
        <w:r w:rsidR="00350307">
          <w:rPr>
            <w:sz w:val="24"/>
            <w:szCs w:val="24"/>
          </w:rPr>
          <w:fldChar w:fldCharType="end"/>
        </w:r>
      </w:ins>
      <w:del w:id="2116" w:author="Nasser Mustafa [2]" w:date="2018-09-16T18:08:00Z">
        <w:r w:rsidRPr="00C67C7F" w:rsidDel="00350307">
          <w:rPr>
            <w:sz w:val="24"/>
            <w:szCs w:val="24"/>
          </w:rPr>
          <w:fldChar w:fldCharType="begin"/>
        </w:r>
        <w:r w:rsidR="00A300CB" w:rsidRPr="00A3659F" w:rsidDel="00350307">
          <w:rPr>
            <w:sz w:val="24"/>
            <w:szCs w:val="24"/>
          </w:rPr>
          <w:delInstrText xml:space="preserve"> ADDIN EN.CITE &lt;EndNote&gt;&lt;Cite&gt;&lt;Author&gt;Falleri&lt;/Author&gt;&lt;Year&gt;2006&lt;/Year&gt;&lt;RecNum&gt;130&lt;/RecNum&gt;&lt;DisplayText&gt;[4]&lt;/DisplayText&gt;&lt;record&gt;&lt;rec-number&gt;130&lt;/rec-number&gt;&lt;foreign-keys&gt;&lt;key app="EN" db-id="rxfad95wgs5d2dexxekxwt2katzr52wtwdxz" timestamp="0"&gt;130&lt;/key&gt;&lt;/foreign-keys&gt;&lt;ref-type name="Conference Proceedings"&gt;10&lt;/ref-type&gt;&lt;contributors&gt;&lt;authors&gt;&lt;author&gt;Jean-R´emy Falleri&lt;/author&gt;&lt;author&gt;Marianne Huchard&lt;/author&gt;&lt;author&gt;Cl´ementine Nebut&lt;/author&gt;&lt;/authors&gt;&lt;/contributors&gt;&lt;titles&gt;&lt;title&gt;Towards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C67C7F" w:rsidDel="00350307">
          <w:rPr>
            <w:sz w:val="24"/>
            <w:szCs w:val="24"/>
          </w:rPr>
          <w:fldChar w:fldCharType="separate"/>
        </w:r>
        <w:r w:rsidR="00A300CB" w:rsidRPr="00A3659F" w:rsidDel="00350307">
          <w:rPr>
            <w:noProof/>
            <w:sz w:val="24"/>
            <w:szCs w:val="24"/>
          </w:rPr>
          <w:delText>[</w:delText>
        </w:r>
        <w:r w:rsidR="00547E23" w:rsidRPr="00A3659F" w:rsidDel="00350307">
          <w:fldChar w:fldCharType="begin"/>
        </w:r>
        <w:r w:rsidR="00547E23" w:rsidRPr="00A3659F" w:rsidDel="00350307">
          <w:delInstrText xml:space="preserve"> HYPERLINK \l "_ENREF_4" \o "Falleri, 2006 #130" </w:delInstrText>
        </w:r>
        <w:r w:rsidR="00547E23" w:rsidRPr="00A3659F" w:rsidDel="00350307">
          <w:fldChar w:fldCharType="separate"/>
        </w:r>
        <w:r w:rsidR="006A58FF" w:rsidRPr="00A3659F" w:rsidDel="00350307">
          <w:rPr>
            <w:noProof/>
            <w:sz w:val="24"/>
            <w:szCs w:val="24"/>
          </w:rPr>
          <w:delText>4</w:delText>
        </w:r>
        <w:r w:rsidR="00547E23" w:rsidRPr="00A3659F" w:rsidDel="00350307">
          <w:rPr>
            <w:noProof/>
            <w:sz w:val="24"/>
            <w:szCs w:val="24"/>
          </w:rPr>
          <w:fldChar w:fldCharType="end"/>
        </w:r>
        <w:r w:rsidR="00A300CB" w:rsidRPr="00A3659F" w:rsidDel="00350307">
          <w:rPr>
            <w:noProof/>
            <w:sz w:val="24"/>
            <w:szCs w:val="24"/>
          </w:rPr>
          <w:delText>]</w:delText>
        </w:r>
        <w:r w:rsidRPr="00C67C7F" w:rsidDel="00350307">
          <w:rPr>
            <w:sz w:val="24"/>
            <w:szCs w:val="24"/>
          </w:rPr>
          <w:fldChar w:fldCharType="end"/>
        </w:r>
      </w:del>
      <w:r w:rsidRPr="00C67C7F">
        <w:rPr>
          <w:sz w:val="24"/>
          <w:szCs w:val="24"/>
        </w:rPr>
        <w:t xml:space="preserve"> defined a traceability metamodel for recording traceability information during model transformation. </w:t>
      </w:r>
      <w:r w:rsidRPr="00C67C7F">
        <w:rPr>
          <w:sz w:val="24"/>
          <w:szCs w:val="24"/>
          <w:lang w:eastAsia="en-CA"/>
        </w:rPr>
        <w:t xml:space="preserve">These are only some examples that propose domain specific or problem specific traceability model. </w:t>
      </w:r>
      <w:r w:rsidRPr="00C67C7F">
        <w:rPr>
          <w:noProof/>
          <w:sz w:val="24"/>
          <w:szCs w:val="24"/>
          <w:lang w:eastAsia="en-CA"/>
        </w:rPr>
        <w:t>Although</w:t>
      </w:r>
      <w:r w:rsidRPr="00C67C7F">
        <w:rPr>
          <w:sz w:val="24"/>
          <w:szCs w:val="24"/>
          <w:lang w:eastAsia="en-CA"/>
        </w:rPr>
        <w:t xml:space="preserve"> these articles can provide us with useful information for modeling traceability among heterogeneous artifacts, they give only partial solutions, therefore, they cannot satisfy our goal.</w:t>
      </w:r>
    </w:p>
    <w:p w14:paraId="55AEB1A5" w14:textId="68A1C3AB" w:rsidR="00B97147" w:rsidRPr="00C67C7F" w:rsidRDefault="00B97147" w:rsidP="001B582E">
      <w:pPr>
        <w:pStyle w:val="BodyText"/>
        <w:tabs>
          <w:tab w:val="left" w:pos="900"/>
        </w:tabs>
        <w:spacing w:line="480" w:lineRule="auto"/>
        <w:ind w:firstLine="0"/>
        <w:jc w:val="both"/>
        <w:rPr>
          <w:sz w:val="24"/>
          <w:szCs w:val="24"/>
        </w:rPr>
      </w:pPr>
      <w:r w:rsidRPr="001F2840">
        <w:rPr>
          <w:sz w:val="24"/>
          <w:szCs w:val="24"/>
          <w:highlight w:val="yellow"/>
          <w:rPrChange w:id="2117" w:author="Nasser Mustafa [2]" w:date="2018-09-26T10:43:00Z">
            <w:rPr>
              <w:sz w:val="24"/>
              <w:szCs w:val="24"/>
            </w:rPr>
          </w:rPrChange>
        </w:rPr>
        <w:t xml:space="preserve">On the other hand, traceability among heterogeneous artifacts has been discussed in some papers </w:t>
      </w:r>
      <w:ins w:id="2118" w:author="Nasser Mustafa [2]" w:date="2018-09-17T10:11:00Z">
        <w:r w:rsidR="00D3040C" w:rsidRPr="001F2840">
          <w:rPr>
            <w:sz w:val="24"/>
            <w:szCs w:val="24"/>
            <w:highlight w:val="yellow"/>
            <w:rPrChange w:id="2119" w:author="Nasser Mustafa [2]" w:date="2018-09-26T10:43:00Z">
              <w:rPr>
                <w:sz w:val="24"/>
                <w:szCs w:val="24"/>
              </w:rPr>
            </w:rPrChange>
          </w:rPr>
          <w:fldChar w:fldCharType="begin" w:fldLock="1"/>
        </w:r>
      </w:ins>
      <w:r w:rsidR="00B050F0" w:rsidRPr="001F2840">
        <w:rPr>
          <w:sz w:val="24"/>
          <w:szCs w:val="24"/>
          <w:highlight w:val="yellow"/>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models","title-short":"SELMAS","type":"paper-conference"},"uris":["http://www.mendeley.com/documents/?uuid=8b418a08-8891-43f7-a591-228b9717420a"]},{"id":"ITEM-2","itemData":{"author":[{"dropping-particle":"","family":"Paige","given":"Richard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Modeling","id":"ITEM-2","issue":"4","issued":{"date-parts":[["2011"]]},"page":"469-487","title":"Rigorous identification and encoding of trace-links in model-driven engineering","title-short":"SoSyM","type":"article-journal","volume":"10"},"uris":["http://www.mendeley.com/documents/?uuid=22dcdb88-37a8-46ff-be61-12cfc67a2f60"]},{"id":"ITEM-3","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Engineering","id":"ITEM-3","issue":"3","issued":{"date-parts":[["2008"]]},"page":"189-193","title":"Towards a traceability model in a MARTE-based methodology for real-time embedded systems","type":"article-journal","volume":"4"},"uris":["http://www.mendeley.com/documents/?uuid=f089f3ba-58f9-4bb4-bd5b-d67b1de30d33"]},{"id":"ITEM-4","itemData":{"author":[{"dropping-particle":"","family":"Paige","given":"Richard F","non-dropping-particle":"","parse-names":false,"suffix":""}],"container-title":"6th ECMFA Traceability Workshop","id":"ITEM-4","issued":{"date-parts":[["2010"]]},"page":"5","publisher-place":"Paris, France.","title":"Traceability in model-driven safety critical software engineering","type":"paper-conference"},"uris":["http://www.mendeley.com/documents/?uuid=22329e0c-6eb6-4a59-9cc6-9e98e459831c"]},{"id":"ITEM-5","itemData":{"author":[{"dropping-particle":"","family":"Asuncion","given":"Hazeline U","non-dropping-particle":"","parse-names":false,"suffix":""},{"dropping-particle":"","family":"Taylor","given":"Richard N","non-dropping-particle":"","parse-names":false,"suffix":""}],"container-title":"Workshop on Traceability in Emerging Forms of Software Engineering","id":"ITEM-5","issued":{"date-parts":[["2009"]]},"page":"1-5","publisher":"IEEE Computer Society ","publisher-place":"Washington, DC, USA","title":"Capturing custom link semantics among heterogeneous artifacts and tools","type":"paper-conference"},"uris":["http://www.mendeley.com/documents/?uuid=ffe54b90-fded-420c-a11b-d6504f4e893c"]},{"id":"ITEM-6","itemData":{"author":[{"dropping-particle":"","family":"Polack","given":"Fiona","non-dropping-particle":"","parse-names":false,"suffix":""}],"container-title":"International Conference on Software Testing, Verification, and Validation","id":"ITEM-6","issued":{"date-parts":[["2008"]]},"page":"356-364","title":"Detecting and Repairing Inconsistencies Across Heterogeneous Models","title-short":"ICST","type":"paper-conference"},"uris":["http://www.mendeley.com/documents/?uuid=77c6ef37-2e2d-4647-a474-afa9cc022847"]},{"id":"ITEM-7","itemData":{"PMID":"201228606","author":[{"dropping-particle":"","family":"Mason","given":"Paul Andrew James","non-dropping-particle":"","parse-names":false,"suffix":""},{"dropping-particle":"","family":"Saeed","given":"Amer","non-dropping-particle":"","parse-names":false,"suffix":""}],"container-title":"Computer Science","id":"ITEM-7","issued":{"date-parts":[["2002"]]},"number-of-pages":"369","publisher":"University of Newcastle","title":"MATrA : Meta-modelling Approach to Traceability for Avionics","type":"thesis","volume":"PhD"},"uris":["http://www.mendeley.com/documents/?uuid=099db876-a093-445b-b9ca-3b8aabc18091"]},{"id":"ITEM-8","itemData":{"author":[{"dropping-particle":"","family":"Walderhaug","given":"S","non-dropping-particle":"","parse-names":false,"suffix":""},{"dropping-particle":"","family":"Johansen","given":"U","non-dropping-particle":"","parse-names":false,"suffix":""},{"dropping-particle":"","family":"Stav","given":"E","non-dropping-particle":"","parse-names":false,"suffix":""},{"dropping-particle":"","family":"Aagedal","given":"J","non-dropping-particle":"","parse-names":false,"suffix":""}],"container-title":"European Conference on Model Driven Architecture - Traceability Workshop (ECMDA-TW’06)","id":"ITEM-8","issued":{"date-parts":[["2006"]]},"publisher-place":"Bilbao, Spain","title":"Towards a generic solution for traceability in MDD","title-short":"ECMDA","type":"paper-conference"},"uris":["http://www.mendeley.com/documents/?uuid=0bc85376-6339-4cef-aa8c-c5e597133a5e"]}],"mendeley":{"formattedCitation":"[36], [46], [48], [71], [78], [80], [82], [83]","plainTextFormattedCitation":"[36], [46], [48], [71], [78], [80], [82], [83]","previouslyFormattedCitation":"[43], [44], [48], [60], [78], [80], [82], [83]"},"properties":{"noteIndex":0},"schema":"https://github.com/citation-style-language/schema/raw/master/csl-citation.json"}</w:instrText>
      </w:r>
      <w:r w:rsidR="00D3040C" w:rsidRPr="001F2840">
        <w:rPr>
          <w:sz w:val="24"/>
          <w:szCs w:val="24"/>
          <w:highlight w:val="yellow"/>
          <w:rPrChange w:id="2120" w:author="Nasser Mustafa [2]" w:date="2018-09-26T10:43:00Z">
            <w:rPr>
              <w:sz w:val="24"/>
              <w:szCs w:val="24"/>
            </w:rPr>
          </w:rPrChange>
        </w:rPr>
        <w:fldChar w:fldCharType="separate"/>
      </w:r>
      <w:r w:rsidR="00B050F0" w:rsidRPr="001F2840">
        <w:rPr>
          <w:noProof/>
          <w:sz w:val="24"/>
          <w:szCs w:val="24"/>
          <w:highlight w:val="yellow"/>
        </w:rPr>
        <w:t>[36], [46], [48], [71], [78], [80], [82], [83]</w:t>
      </w:r>
      <w:ins w:id="2121" w:author="Nasser Mustafa [2]" w:date="2018-09-17T10:11:00Z">
        <w:r w:rsidR="00D3040C" w:rsidRPr="001F2840">
          <w:rPr>
            <w:sz w:val="24"/>
            <w:szCs w:val="24"/>
            <w:highlight w:val="yellow"/>
            <w:rPrChange w:id="2122" w:author="Nasser Mustafa [2]" w:date="2018-09-26T10:43:00Z">
              <w:rPr>
                <w:sz w:val="24"/>
                <w:szCs w:val="24"/>
              </w:rPr>
            </w:rPrChange>
          </w:rPr>
          <w:fldChar w:fldCharType="end"/>
        </w:r>
      </w:ins>
      <w:del w:id="2123" w:author="Nasser Mustafa [2]" w:date="2018-09-17T10:15:00Z">
        <w:r w:rsidRPr="00C67C7F" w:rsidDel="00D3040C">
          <w:rPr>
            <w:sz w:val="24"/>
            <w:szCs w:val="24"/>
          </w:rPr>
          <w:fldChar w:fldCharType="begin">
            <w:fldData xml:space="preserve">PEVuZE5vdGU+PENpdGU+PEF1dGhvcj5Lb2xvdm9zPC9BdXRob3I+PFllYXI+MjAwODwvWWVhcj48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</w:fldData>
          </w:fldChar>
        </w:r>
        <w:r w:rsidR="003C33CA" w:rsidRPr="00D3040C" w:rsidDel="00D3040C">
          <w:rPr>
            <w:sz w:val="24"/>
            <w:szCs w:val="24"/>
          </w:rPr>
          <w:delInstrText xml:space="preserve"> ADDIN EN.CITE </w:delInstrText>
        </w:r>
        <w:r w:rsidR="003C33CA" w:rsidRPr="00D3040C" w:rsidDel="00D3040C">
          <w:rPr>
            <w:sz w:val="24"/>
            <w:szCs w:val="24"/>
          </w:rPr>
          <w:fldChar w:fldCharType="begin">
            <w:fldData xml:space="preserve">PEVuZE5vdGU+PENpdGU+PEF1dGhvcj5Lb2xvdm9zPC9BdXRob3I+PFllYXI+MjAwODwvWWVhcj48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</w:fldData>
          </w:fldChar>
        </w:r>
        <w:r w:rsidR="003C33CA" w:rsidRPr="00D3040C" w:rsidDel="00D3040C">
          <w:rPr>
            <w:sz w:val="24"/>
            <w:szCs w:val="24"/>
          </w:rPr>
          <w:delInstrText xml:space="preserve"> ADDIN EN.CITE.DATA </w:delInstrText>
        </w:r>
        <w:r w:rsidR="003C33CA" w:rsidRPr="00D3040C" w:rsidDel="00D3040C">
          <w:rPr>
            <w:sz w:val="24"/>
            <w:szCs w:val="24"/>
          </w:rPr>
        </w:r>
        <w:r w:rsidR="003C33CA" w:rsidRPr="00D3040C" w:rsidDel="00D3040C">
          <w:rPr>
            <w:sz w:val="24"/>
            <w:szCs w:val="24"/>
          </w:rPr>
          <w:fldChar w:fldCharType="end"/>
        </w:r>
        <w:r w:rsidRPr="00C67C7F" w:rsidDel="00D3040C">
          <w:rPr>
            <w:sz w:val="24"/>
            <w:szCs w:val="24"/>
          </w:rPr>
        </w:r>
        <w:r w:rsidRPr="00C67C7F" w:rsidDel="00D3040C">
          <w:rPr>
            <w:sz w:val="24"/>
            <w:szCs w:val="24"/>
          </w:rPr>
          <w:fldChar w:fldCharType="separate"/>
        </w:r>
        <w:r w:rsidR="003C33CA" w:rsidRPr="00D3040C" w:rsidDel="00D3040C">
          <w:rPr>
            <w:noProof/>
            <w:sz w:val="24"/>
            <w:szCs w:val="24"/>
          </w:rPr>
          <w:delText>[</w:delText>
        </w:r>
        <w:r w:rsidR="00660900" w:rsidRPr="00D3040C" w:rsidDel="00D3040C">
          <w:fldChar w:fldCharType="begin"/>
        </w:r>
        <w:r w:rsidR="00660900" w:rsidRPr="00D3040C" w:rsidDel="00D3040C">
          <w:delInstrText xml:space="preserve"> HYPERLINK \l "_ENREF_13" \o "Filho, 2003 #126" </w:delInstrText>
        </w:r>
        <w:r w:rsidR="00660900" w:rsidRPr="00D3040C" w:rsidDel="00D3040C">
          <w:fldChar w:fldCharType="separate"/>
        </w:r>
        <w:r w:rsidR="006A58FF" w:rsidRPr="00D3040C" w:rsidDel="00D3040C">
          <w:rPr>
            <w:noProof/>
            <w:sz w:val="24"/>
            <w:szCs w:val="24"/>
          </w:rPr>
          <w:delText>13</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"_ENREF_23" \o "Paige, 2011 #127" </w:delInstrText>
        </w:r>
        <w:r w:rsidR="00660900" w:rsidRPr="00D3040C" w:rsidDel="00D3040C">
          <w:fldChar w:fldCharType="separate"/>
        </w:r>
        <w:r w:rsidR="006A58FF" w:rsidRPr="00D3040C" w:rsidDel="00D3040C">
          <w:rPr>
            <w:noProof/>
            <w:sz w:val="24"/>
            <w:szCs w:val="24"/>
          </w:rPr>
          <w:delText>23</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"_ENREF_28" \o "Dubois, 2010 #93" </w:delInstrText>
        </w:r>
        <w:r w:rsidR="00660900" w:rsidRPr="00D3040C" w:rsidDel="00D3040C">
          <w:fldChar w:fldCharType="separate"/>
        </w:r>
        <w:r w:rsidR="006A58FF" w:rsidRPr="00D3040C" w:rsidDel="00D3040C">
          <w:rPr>
            <w:noProof/>
            <w:sz w:val="24"/>
            <w:szCs w:val="24"/>
          </w:rPr>
          <w:delText>28</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"_ENREF_76" \o "Paige, 2010 #124" </w:delInstrText>
        </w:r>
        <w:r w:rsidR="00660900" w:rsidRPr="00D3040C" w:rsidDel="00D3040C">
          <w:fldChar w:fldCharType="separate"/>
        </w:r>
        <w:r w:rsidR="006A58FF" w:rsidRPr="00D3040C" w:rsidDel="00D3040C">
          <w:rPr>
            <w:noProof/>
            <w:sz w:val="24"/>
            <w:szCs w:val="24"/>
          </w:rPr>
          <w:delText>76</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"_ENREF_92" \o "Asuncion, 2009 #107" </w:delInstrText>
        </w:r>
        <w:r w:rsidR="00660900" w:rsidRPr="00D3040C" w:rsidDel="00D3040C">
          <w:fldChar w:fldCharType="separate"/>
        </w:r>
        <w:r w:rsidR="006A58FF" w:rsidRPr="00D3040C" w:rsidDel="00D3040C">
          <w:rPr>
            <w:noProof/>
            <w:sz w:val="24"/>
            <w:szCs w:val="24"/>
          </w:rPr>
          <w:delText>92</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"_ENREF_109" \o "Kolovos, 2008 #11" </w:delInstrText>
        </w:r>
        <w:r w:rsidR="00660900" w:rsidRPr="00D3040C" w:rsidDel="00D3040C">
          <w:fldChar w:fldCharType="separate"/>
        </w:r>
        <w:r w:rsidR="006A58FF" w:rsidRPr="00D3040C" w:rsidDel="00D3040C">
          <w:rPr>
            <w:noProof/>
            <w:sz w:val="24"/>
            <w:szCs w:val="24"/>
          </w:rPr>
          <w:delText>109</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"_ENREF_111" \o "Mason, 2002 #222" </w:delInstrText>
        </w:r>
        <w:r w:rsidR="00660900" w:rsidRPr="00D3040C" w:rsidDel="00D3040C">
          <w:fldChar w:fldCharType="separate"/>
        </w:r>
        <w:r w:rsidR="006A58FF" w:rsidRPr="00D3040C" w:rsidDel="00D3040C">
          <w:rPr>
            <w:noProof/>
            <w:sz w:val="24"/>
            <w:szCs w:val="24"/>
          </w:rPr>
          <w:delText>111</w:delText>
        </w:r>
        <w:r w:rsidR="00660900" w:rsidRPr="00D3040C" w:rsidDel="00D3040C">
          <w:rPr>
            <w:noProof/>
            <w:sz w:val="24"/>
            <w:szCs w:val="24"/>
          </w:rPr>
          <w:fldChar w:fldCharType="end"/>
        </w:r>
        <w:r w:rsidR="003C33CA" w:rsidRPr="00D3040C" w:rsidDel="00D3040C">
          <w:rPr>
            <w:noProof/>
            <w:sz w:val="24"/>
            <w:szCs w:val="24"/>
          </w:rPr>
          <w:delText xml:space="preserve">, </w:delText>
        </w:r>
        <w:r w:rsidR="00660900" w:rsidRPr="00D3040C" w:rsidDel="00D3040C">
          <w:fldChar w:fldCharType="begin"/>
        </w:r>
        <w:r w:rsidR="00660900" w:rsidRPr="00D3040C" w:rsidDel="00D3040C">
          <w:delInstrText xml:space="preserve"> HYPERLINK \l "_ENREF_112" \o "Walderhaug, 2006 #201" </w:delInstrText>
        </w:r>
        <w:r w:rsidR="00660900" w:rsidRPr="00D3040C" w:rsidDel="00D3040C">
          <w:fldChar w:fldCharType="separate"/>
        </w:r>
        <w:r w:rsidR="006A58FF" w:rsidRPr="00D3040C" w:rsidDel="00D3040C">
          <w:rPr>
            <w:noProof/>
            <w:sz w:val="24"/>
            <w:szCs w:val="24"/>
          </w:rPr>
          <w:delText>112</w:delText>
        </w:r>
        <w:r w:rsidR="00660900" w:rsidRPr="00D3040C" w:rsidDel="00D3040C">
          <w:rPr>
            <w:noProof/>
            <w:sz w:val="24"/>
            <w:szCs w:val="24"/>
          </w:rPr>
          <w:fldChar w:fldCharType="end"/>
        </w:r>
        <w:r w:rsidR="003C33CA" w:rsidRPr="00D3040C" w:rsidDel="00D3040C">
          <w:rPr>
            <w:noProof/>
            <w:sz w:val="24"/>
            <w:szCs w:val="24"/>
          </w:rPr>
          <w:delText>]</w:delText>
        </w:r>
        <w:r w:rsidRPr="00C67C7F" w:rsidDel="00D3040C">
          <w:rPr>
            <w:sz w:val="24"/>
            <w:szCs w:val="24"/>
          </w:rPr>
          <w:fldChar w:fldCharType="end"/>
        </w:r>
      </w:del>
      <w:r w:rsidRPr="00C67C7F">
        <w:rPr>
          <w:sz w:val="24"/>
          <w:szCs w:val="24"/>
        </w:rPr>
        <w:t xml:space="preserve">. For instance, </w:t>
      </w:r>
      <w:del w:id="2124" w:author="Nasser Mustafa [2]" w:date="2018-09-16T18:10:00Z">
        <w:r w:rsidRPr="00C67C7F" w:rsidDel="00350307">
          <w:rPr>
            <w:sz w:val="24"/>
            <w:szCs w:val="24"/>
          </w:rPr>
          <w:delText xml:space="preserve">Dubois </w:delText>
        </w:r>
      </w:del>
      <w:ins w:id="2125" w:author="Nasser Mustafa [2]" w:date="2018-09-17T10:15:00Z">
        <w:r w:rsidR="00D3040C">
          <w:rPr>
            <w:sz w:val="24"/>
            <w:szCs w:val="24"/>
            <w:lang w:val="en-US"/>
          </w:rPr>
          <w:t>Dang</w:t>
        </w:r>
      </w:ins>
      <w:ins w:id="2126" w:author="Nasser Mustafa [2]" w:date="2018-09-16T18:10:00Z">
        <w:r w:rsidR="00350307" w:rsidRPr="00C67C7F">
          <w:rPr>
            <w:sz w:val="24"/>
            <w:szCs w:val="24"/>
          </w:rPr>
          <w:t xml:space="preserve"> </w:t>
        </w:r>
      </w:ins>
      <w:r w:rsidRPr="00C67C7F">
        <w:rPr>
          <w:sz w:val="24"/>
          <w:szCs w:val="24"/>
        </w:rPr>
        <w:t xml:space="preserve">and colleagues </w:t>
      </w:r>
      <w:ins w:id="2127" w:author="Nasser Mustafa [2]" w:date="2018-09-16T18:10:00Z">
        <w:r w:rsidR="00350307">
          <w:rPr>
            <w:sz w:val="24"/>
            <w:szCs w:val="24"/>
          </w:rPr>
          <w:fldChar w:fldCharType="begin" w:fldLock="1"/>
        </w:r>
      </w:ins>
      <w:r w:rsidR="00B050F0">
        <w:rPr>
          <w:sz w:val="24"/>
          <w:szCs w:val="24"/>
        </w:rPr>
        <w:instrText>ADDIN CSL_CITATION {"citationItems":[{"id":"ITEM-1","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Engineering","id":"ITEM-1","issue":"3","issued":{"date-parts":[["2008"]]},"page":"189-193","title":"Towards a traceability model in a MARTE-based methodology for real-time embedded systems","type":"article-journal","volume":"4"},"uris":["http://www.mendeley.com/documents/?uuid=f089f3ba-58f9-4bb4-bd5b-d67b1de30d33"]}],"mendeley":{"formattedCitation":"[48]","plainTextFormattedCitation":"[48]","previouslyFormattedCitation":"[48]"},"properties":{"noteIndex":0},"schema":"https://github.com/citation-style-language/schema/raw/master/csl-citation.json"}</w:instrText>
      </w:r>
      <w:r w:rsidR="00350307">
        <w:rPr>
          <w:sz w:val="24"/>
          <w:szCs w:val="24"/>
        </w:rPr>
        <w:fldChar w:fldCharType="separate"/>
      </w:r>
      <w:r w:rsidR="00627C91" w:rsidRPr="00627C91">
        <w:rPr>
          <w:noProof/>
          <w:sz w:val="24"/>
          <w:szCs w:val="24"/>
        </w:rPr>
        <w:t>[48]</w:t>
      </w:r>
      <w:ins w:id="2128" w:author="Nasser Mustafa [2]" w:date="2018-09-16T18:10:00Z">
        <w:r w:rsidR="00350307">
          <w:rPr>
            <w:sz w:val="24"/>
            <w:szCs w:val="24"/>
          </w:rPr>
          <w:fldChar w:fldCharType="end"/>
        </w:r>
      </w:ins>
      <w:ins w:id="2129" w:author="Nasser Mustafa [2]" w:date="2018-09-17T10:08:00Z">
        <w:r w:rsidR="00D3040C">
          <w:rPr>
            <w:sz w:val="24"/>
            <w:szCs w:val="24"/>
            <w:lang w:val="en-US"/>
          </w:rPr>
          <w:t xml:space="preserve"> </w:t>
        </w:r>
      </w:ins>
      <w:del w:id="2130" w:author="Nasser Mustafa [2]" w:date="2018-09-16T18:09:00Z">
        <w:r w:rsidRPr="00C67C7F" w:rsidDel="00350307">
          <w:rPr>
            <w:sz w:val="24"/>
            <w:szCs w:val="24"/>
          </w:rPr>
          <w:fldChar w:fldCharType="begin"/>
        </w:r>
        <w:r w:rsidR="003C33CA" w:rsidRPr="00A3659F" w:rsidDel="00350307">
          <w:rPr>
            <w:sz w:val="24"/>
            <w:szCs w:val="24"/>
          </w:rPr>
          <w:delInstrText xml:space="preserve"> ADDIN EN.CITE &lt;EndNote&gt;&lt;Cite&gt;&lt;Author&gt;Dubois&lt;/Author&gt;&lt;Year&gt;2010&lt;/Year&gt;&lt;RecNum&gt;93&lt;/RecNum&gt;&lt;DisplayText&gt;[28]&lt;/DisplayText&gt;&lt;record&gt;&lt;rec-number&gt;93&lt;/rec-number&gt;&lt;foreign-keys&gt;&lt;key app="EN" db-id="rxfad95wgs5d2dexxekxwt2katzr52wtwdxz" timestamp="0"&gt;93&lt;/key&gt;&lt;/foreign-keys&gt;&lt;ref-type name="Journal Article"&gt;17&lt;/ref-type&gt;&lt;contributors&gt;&lt;authors&gt;&lt;author&gt;Hubert Dubois &lt;/author&gt;&lt;author&gt;Marie-Agnès Peraldi-Frati&lt;/author&gt;&lt;author&gt;Fadoi Lakhal &lt;/author&gt;&lt;/authors&gt;&lt;/contributors&gt;&lt;titles&gt;&lt;title&gt;A model for requirements traceability in a heterogeneous model-based design process. Application to automotive embedded systems&lt;/title&gt;&lt;secondary-title&gt;Software and System Modeling&lt;/secondary-title&gt;&lt;/titles&gt;&lt;pages&gt;1-19&lt;/pages&gt;&lt;dates&gt;&lt;year&gt;2010&lt;/year&gt;&lt;/dates&gt;&lt;urls&gt;&lt;/urls&gt;&lt;/record&gt;&lt;/Cite&gt;&lt;/EndNote&gt;</w:delInstrText>
        </w:r>
        <w:r w:rsidRPr="00C67C7F" w:rsidDel="00350307">
          <w:rPr>
            <w:sz w:val="24"/>
            <w:szCs w:val="24"/>
          </w:rPr>
          <w:fldChar w:fldCharType="separate"/>
        </w:r>
        <w:r w:rsidR="003C33CA" w:rsidRPr="00A3659F" w:rsidDel="00350307">
          <w:rPr>
            <w:noProof/>
            <w:sz w:val="24"/>
            <w:szCs w:val="24"/>
          </w:rPr>
          <w:delText>[</w:delText>
        </w:r>
        <w:r w:rsidR="00547E23" w:rsidRPr="00A3659F" w:rsidDel="00350307">
          <w:fldChar w:fldCharType="begin"/>
        </w:r>
        <w:r w:rsidR="00547E23" w:rsidRPr="00A3659F" w:rsidDel="00350307">
          <w:delInstrText xml:space="preserve"> HYPERLINK \l "_ENREF_28" \o "Dubois, 2010 #93" </w:delInstrText>
        </w:r>
        <w:r w:rsidR="00547E23" w:rsidRPr="00A3659F" w:rsidDel="00350307">
          <w:fldChar w:fldCharType="separate"/>
        </w:r>
        <w:r w:rsidR="006A58FF" w:rsidRPr="00A3659F" w:rsidDel="00350307">
          <w:rPr>
            <w:noProof/>
            <w:sz w:val="24"/>
            <w:szCs w:val="24"/>
          </w:rPr>
          <w:delText>28</w:delText>
        </w:r>
        <w:r w:rsidR="00547E23" w:rsidRPr="00A3659F" w:rsidDel="00350307">
          <w:rPr>
            <w:noProof/>
            <w:sz w:val="24"/>
            <w:szCs w:val="24"/>
          </w:rPr>
          <w:fldChar w:fldCharType="end"/>
        </w:r>
        <w:r w:rsidR="003C33CA" w:rsidRPr="00A3659F" w:rsidDel="00350307">
          <w:rPr>
            <w:noProof/>
            <w:sz w:val="24"/>
            <w:szCs w:val="24"/>
          </w:rPr>
          <w:delText>]</w:delText>
        </w:r>
        <w:r w:rsidRPr="00C67C7F" w:rsidDel="00350307">
          <w:rPr>
            <w:sz w:val="24"/>
            <w:szCs w:val="24"/>
          </w:rPr>
          <w:fldChar w:fldCharType="end"/>
        </w:r>
      </w:del>
      <w:del w:id="2131" w:author="Nasser Mustafa [2]" w:date="2018-09-16T18:10:00Z">
        <w:r w:rsidRPr="00C67C7F" w:rsidDel="00350307">
          <w:rPr>
            <w:sz w:val="24"/>
            <w:szCs w:val="24"/>
          </w:rPr>
          <w:delText xml:space="preserve"> </w:delText>
        </w:r>
      </w:del>
      <w:r w:rsidRPr="00C67C7F">
        <w:rPr>
          <w:sz w:val="24"/>
          <w:szCs w:val="24"/>
        </w:rPr>
        <w:t>proposed a requirement traceability model for tracing heterogeneous artifacts in automotive systems. The proposed traceability model is composed of three interrelated models connected to each other. The first model is the requirements model which represents the initial system’s requirements. The second model is the solution model which satisfies the requirement model and is connected to it. The authors assume that the solution model is implemented using one of the standard languages: UML</w:t>
      </w:r>
      <w:del w:id="2132" w:author="Nasser Mustafa [2]" w:date="2018-09-16T18:11:00Z">
        <w:r w:rsidRPr="00C67C7F" w:rsidDel="00350307">
          <w:rPr>
            <w:sz w:val="24"/>
            <w:szCs w:val="24"/>
          </w:rPr>
          <w:delText xml:space="preserve"> </w:delText>
        </w:r>
        <w:r w:rsidRPr="00C67C7F" w:rsidDel="00350307">
          <w:rPr>
            <w:sz w:val="24"/>
            <w:szCs w:val="24"/>
          </w:rPr>
          <w:fldChar w:fldCharType="begin"/>
        </w:r>
        <w:r w:rsidR="003C33CA" w:rsidRPr="00A3659F" w:rsidDel="00350307">
          <w:rPr>
            <w:sz w:val="24"/>
            <w:szCs w:val="24"/>
          </w:rPr>
          <w:delInstrText xml:space="preserve"> ADDIN EN.CITE &lt;EndNote&gt;&lt;Cite&gt;&lt;Author&gt;OMG&lt;/Author&gt;&lt;Year&gt;2014&lt;/Year&gt;&lt;RecNum&gt;190&lt;/RecNum&gt;&lt;DisplayText&gt;[113]&lt;/DisplayText&gt;&lt;record&gt;&lt;rec-number&gt;190&lt;/rec-number&gt;&lt;foreign-keys&gt;&lt;key app="EN" db-id="rxfad95wgs5d2dexxekxwt2katzr52wtwdxz" timestamp="0"&gt;190&lt;/key&gt;&lt;/foreign-keys&gt;&lt;ref-type name="Web Page"&gt;12&lt;/ref-type&gt;&lt;contributors&gt;&lt;authors&gt;&lt;author&gt;OMG, Object Management Group&lt;/author&gt;&lt;/authors&gt;&lt;/contributors&gt;&lt;titles&gt;&lt;title&gt;Unified Modeling Language&lt;/title&gt;&lt;/titles&gt;&lt;volume&gt;2014&lt;/volume&gt;&lt;number&gt;10/7/2014&lt;/number&gt;&lt;dates&gt;&lt;year&gt;2014&lt;/year&gt;&lt;/dates&gt;&lt;urls&gt;&lt;related-urls&gt;&lt;url&gt;http://www.uml.org/&lt;/url&gt;&lt;/related-urls&gt;&lt;/urls&gt;&lt;/record&gt;&lt;/Cite&gt;&lt;/EndNote&gt;</w:delInstrText>
        </w:r>
        <w:r w:rsidRPr="00C67C7F" w:rsidDel="00350307">
          <w:rPr>
            <w:sz w:val="24"/>
            <w:szCs w:val="24"/>
          </w:rPr>
          <w:fldChar w:fldCharType="separate"/>
        </w:r>
        <w:r w:rsidR="003C33CA" w:rsidRPr="00A3659F" w:rsidDel="00350307">
          <w:rPr>
            <w:noProof/>
            <w:sz w:val="24"/>
            <w:szCs w:val="24"/>
          </w:rPr>
          <w:delText>[</w:delText>
        </w:r>
        <w:r w:rsidR="00547E23" w:rsidRPr="00A3659F" w:rsidDel="00350307">
          <w:fldChar w:fldCharType="begin"/>
        </w:r>
        <w:r w:rsidR="00547E23" w:rsidRPr="00A3659F" w:rsidDel="00350307">
          <w:delInstrText xml:space="preserve"> HYPERLINK \l "_ENREF_113" \o "OMG, 2014 #190" </w:delInstrText>
        </w:r>
        <w:r w:rsidR="00547E23" w:rsidRPr="00A3659F" w:rsidDel="00350307">
          <w:fldChar w:fldCharType="separate"/>
        </w:r>
        <w:r w:rsidR="006A58FF" w:rsidRPr="00A3659F" w:rsidDel="00350307">
          <w:rPr>
            <w:noProof/>
            <w:sz w:val="24"/>
            <w:szCs w:val="24"/>
          </w:rPr>
          <w:delText>113</w:delText>
        </w:r>
        <w:r w:rsidR="00547E23" w:rsidRPr="00A3659F" w:rsidDel="00350307">
          <w:rPr>
            <w:noProof/>
            <w:sz w:val="24"/>
            <w:szCs w:val="24"/>
          </w:rPr>
          <w:fldChar w:fldCharType="end"/>
        </w:r>
        <w:r w:rsidR="003C33CA" w:rsidRPr="00A3659F" w:rsidDel="00350307">
          <w:rPr>
            <w:noProof/>
            <w:sz w:val="24"/>
            <w:szCs w:val="24"/>
          </w:rPr>
          <w:delText>]</w:delText>
        </w:r>
        <w:r w:rsidRPr="00C67C7F" w:rsidDel="00350307">
          <w:rPr>
            <w:sz w:val="24"/>
            <w:szCs w:val="24"/>
          </w:rPr>
          <w:fldChar w:fldCharType="end"/>
        </w:r>
      </w:del>
      <w:r w:rsidRPr="00C67C7F">
        <w:rPr>
          <w:sz w:val="24"/>
          <w:szCs w:val="24"/>
        </w:rPr>
        <w:t xml:space="preserve">, SysML, or </w:t>
      </w:r>
      <w:r w:rsidRPr="00C67C7F">
        <w:rPr>
          <w:sz w:val="24"/>
          <w:szCs w:val="24"/>
          <w:shd w:val="clear" w:color="auto" w:fill="FFFFFF"/>
        </w:rPr>
        <w:t>Modeling and Analysis of Real-Time and Embedded systems</w:t>
      </w:r>
      <w:r w:rsidRPr="00C67C7F">
        <w:rPr>
          <w:sz w:val="24"/>
          <w:szCs w:val="24"/>
          <w:shd w:val="clear" w:color="auto" w:fill="FFFFFF"/>
          <w:lang w:val="en-CA"/>
        </w:rPr>
        <w:t xml:space="preserve"> </w:t>
      </w:r>
      <w:r w:rsidRPr="00C67C7F">
        <w:rPr>
          <w:sz w:val="24"/>
          <w:szCs w:val="24"/>
          <w:lang w:val="en-CA"/>
        </w:rPr>
        <w:t>(</w:t>
      </w:r>
      <w:r w:rsidRPr="00C67C7F">
        <w:rPr>
          <w:sz w:val="24"/>
          <w:szCs w:val="24"/>
        </w:rPr>
        <w:t>MARTE</w:t>
      </w:r>
      <w:r w:rsidRPr="00C67C7F">
        <w:rPr>
          <w:sz w:val="24"/>
          <w:szCs w:val="24"/>
          <w:lang w:val="en-CA"/>
        </w:rPr>
        <w:t>)</w:t>
      </w:r>
      <w:del w:id="2133" w:author="Nasser Mustafa [2]" w:date="2018-09-16T18:11:00Z">
        <w:r w:rsidRPr="00C67C7F" w:rsidDel="00350307">
          <w:rPr>
            <w:sz w:val="24"/>
            <w:szCs w:val="24"/>
            <w:lang w:val="en-CA"/>
          </w:rPr>
          <w:delText xml:space="preserve"> </w:delText>
        </w:r>
        <w:r w:rsidRPr="00C67C7F" w:rsidDel="00350307">
          <w:rPr>
            <w:sz w:val="24"/>
            <w:szCs w:val="24"/>
          </w:rPr>
          <w:fldChar w:fldCharType="begin"/>
        </w:r>
        <w:r w:rsidR="003C33CA" w:rsidRPr="00A3659F" w:rsidDel="00350307">
          <w:rPr>
            <w:sz w:val="24"/>
            <w:szCs w:val="24"/>
          </w:rPr>
          <w:delInstrText xml:space="preserve"> ADDIN EN.CITE &lt;EndNote&gt;&lt;Cite&gt;&lt;Author&gt;OMG&lt;/Author&gt;&lt;Year&gt;2017&lt;/Year&gt;&lt;RecNum&gt;218&lt;/RecNum&gt;&lt;DisplayText&gt;[114]&lt;/DisplayText&gt;&lt;record&gt;&lt;rec-number&gt;218&lt;/rec-number&gt;&lt;foreign-keys&gt;&lt;key app="EN" db-id="rxfad95wgs5d2dexxekxwt2katzr52wtwdxz" timestamp="0"&gt;218&lt;/key&gt;&lt;/foreign-keys&gt;&lt;ref-type name="Web Page"&gt;12&lt;/ref-type&gt;&lt;contributors&gt;&lt;authors&gt;&lt;author&gt;OMG, Object Management Group&lt;/author&gt;&lt;/authors&gt;&lt;/contributors&gt;&lt;titles&gt;&lt;title&gt;Modeling and Analysis for Real-time and Embedded Systems&lt;/title&gt;&lt;short-title&gt;OMG&lt;/short-title&gt;&lt;/titles&gt;&lt;volume&gt;2017&lt;/volume&gt;&lt;number&gt;Jan 17&lt;/number&gt;&lt;dates&gt;&lt;year&gt;2017&lt;/year&gt;&lt;/dates&gt;&lt;urls&gt;&lt;related-urls&gt;&lt;url&gt;http://www.omg.org/omgmarte/Events.htm&lt;/url&gt;&lt;/related-urls&gt;&lt;/urls&gt;&lt;/record&gt;&lt;/Cite&gt;&lt;/EndNote&gt;</w:delInstrText>
        </w:r>
        <w:r w:rsidRPr="00C67C7F" w:rsidDel="00350307">
          <w:rPr>
            <w:sz w:val="24"/>
            <w:szCs w:val="24"/>
          </w:rPr>
          <w:fldChar w:fldCharType="separate"/>
        </w:r>
        <w:r w:rsidR="003C33CA" w:rsidRPr="00A3659F" w:rsidDel="00350307">
          <w:rPr>
            <w:noProof/>
            <w:sz w:val="24"/>
            <w:szCs w:val="24"/>
          </w:rPr>
          <w:delText>[</w:delText>
        </w:r>
        <w:r w:rsidR="00547E23" w:rsidRPr="00A3659F" w:rsidDel="00350307">
          <w:fldChar w:fldCharType="begin"/>
        </w:r>
        <w:r w:rsidR="00547E23" w:rsidRPr="00A3659F" w:rsidDel="00350307">
          <w:delInstrText xml:space="preserve"> HYPERLINK \l "_ENREF_114" \o "OMG, 2017 #218" </w:delInstrText>
        </w:r>
        <w:r w:rsidR="00547E23" w:rsidRPr="00A3659F" w:rsidDel="00350307">
          <w:fldChar w:fldCharType="separate"/>
        </w:r>
        <w:r w:rsidR="006A58FF" w:rsidRPr="00A3659F" w:rsidDel="00350307">
          <w:rPr>
            <w:noProof/>
            <w:sz w:val="24"/>
            <w:szCs w:val="24"/>
          </w:rPr>
          <w:delText>114</w:delText>
        </w:r>
        <w:r w:rsidR="00547E23" w:rsidRPr="00A3659F" w:rsidDel="00350307">
          <w:rPr>
            <w:noProof/>
            <w:sz w:val="24"/>
            <w:szCs w:val="24"/>
          </w:rPr>
          <w:fldChar w:fldCharType="end"/>
        </w:r>
        <w:r w:rsidR="003C33CA" w:rsidRPr="00A3659F" w:rsidDel="00350307">
          <w:rPr>
            <w:noProof/>
            <w:sz w:val="24"/>
            <w:szCs w:val="24"/>
          </w:rPr>
          <w:delText>]</w:delText>
        </w:r>
        <w:r w:rsidRPr="00C67C7F" w:rsidDel="00350307">
          <w:rPr>
            <w:sz w:val="24"/>
            <w:szCs w:val="24"/>
          </w:rPr>
          <w:fldChar w:fldCharType="end"/>
        </w:r>
      </w:del>
      <w:r w:rsidRPr="00C67C7F">
        <w:rPr>
          <w:sz w:val="24"/>
          <w:szCs w:val="24"/>
        </w:rPr>
        <w:t xml:space="preserve">; which have </w:t>
      </w:r>
      <w:r w:rsidRPr="00C67C7F">
        <w:rPr>
          <w:noProof/>
          <w:sz w:val="24"/>
          <w:szCs w:val="24"/>
        </w:rPr>
        <w:t>a MOF-based</w:t>
      </w:r>
      <w:r w:rsidRPr="00C67C7F">
        <w:rPr>
          <w:sz w:val="24"/>
          <w:szCs w:val="24"/>
        </w:rPr>
        <w:t xml:space="preserve"> metamodel. The third model is the verification and validation model which is connected to the requirement and solution models; it integrates other models such as Simulink for testing purposes. </w:t>
      </w:r>
      <w:r w:rsidRPr="00C67C7F">
        <w:rPr>
          <w:sz w:val="24"/>
          <w:szCs w:val="24"/>
          <w:lang w:val="en-CA"/>
        </w:rPr>
        <w:t xml:space="preserve">Asuncion and colleagues </w:t>
      </w:r>
      <w:ins w:id="2134" w:author="Nasser Mustafa [2]" w:date="2018-09-16T18:12:00Z">
        <w:r w:rsidR="00350307">
          <w:rPr>
            <w:sz w:val="24"/>
            <w:szCs w:val="24"/>
            <w:lang w:val="en-CA"/>
          </w:rPr>
          <w:fldChar w:fldCharType="begin" w:fldLock="1"/>
        </w:r>
      </w:ins>
      <w:r w:rsidR="00B050F0">
        <w:rPr>
          <w:sz w:val="24"/>
          <w:szCs w:val="24"/>
          <w:lang w:val="en-CA"/>
        </w:rPr>
        <w:instrText>ADDIN CSL_CITATION {"citationItems":[{"id":"ITEM-1","itemData":{"author":[{"dropping-particle":"","family":"Asuncion","given":"Hazeline U","non-dropping-particle":"","parse-names":false,"suffix":""},{"dropping-particle":"","family":"Taylor","given":"Richard N","non-dropping-particle":"","parse-names":false,"suffix":""}],"container-title":"Workshop on Traceability in Emerging Forms of Software Engineering","id":"ITEM-1","issued":{"date-parts":[["2009"]]},"page":"1-5","publisher":"IEEE Computer Society ","publisher-place":"Washington, DC, USA","title":"Capturing custom link semantics among heterogeneous artifacts and tools","type":"paper-conference"},"uris":["http://www.mendeley.com/documents/?uuid=ffe54b90-fded-420c-a11b-d6504f4e893c"]}],"mendeley":{"formattedCitation":"[71]","plainTextFormattedCitation":"[71]","previouslyFormattedCitation":"[60]"},"properties":{"noteIndex":0},"schema":"https://github.com/citation-style-language/schema/raw/master/csl-citation.json"}</w:instrText>
      </w:r>
      <w:r w:rsidR="00350307">
        <w:rPr>
          <w:sz w:val="24"/>
          <w:szCs w:val="24"/>
          <w:lang w:val="en-CA"/>
        </w:rPr>
        <w:fldChar w:fldCharType="separate"/>
      </w:r>
      <w:r w:rsidR="00B050F0" w:rsidRPr="00B050F0">
        <w:rPr>
          <w:noProof/>
          <w:sz w:val="24"/>
          <w:szCs w:val="24"/>
          <w:lang w:val="en-CA"/>
        </w:rPr>
        <w:t>[71]</w:t>
      </w:r>
      <w:ins w:id="2135" w:author="Nasser Mustafa [2]" w:date="2018-09-16T18:12:00Z">
        <w:r w:rsidR="00350307">
          <w:rPr>
            <w:sz w:val="24"/>
            <w:szCs w:val="24"/>
            <w:lang w:val="en-CA"/>
          </w:rPr>
          <w:fldChar w:fldCharType="end"/>
        </w:r>
        <w:r w:rsidR="00350307">
          <w:rPr>
            <w:sz w:val="24"/>
            <w:szCs w:val="24"/>
            <w:lang w:val="en-CA"/>
          </w:rPr>
          <w:t xml:space="preserve"> </w:t>
        </w:r>
      </w:ins>
      <w:del w:id="2136" w:author="Nasser Mustafa [2]" w:date="2018-09-16T18:11:00Z">
        <w:r w:rsidRPr="00C67C7F" w:rsidDel="00350307">
          <w:rPr>
            <w:sz w:val="24"/>
            <w:szCs w:val="24"/>
            <w:lang w:val="en-CA"/>
          </w:rPr>
          <w:fldChar w:fldCharType="begin"/>
        </w:r>
        <w:r w:rsidR="003C33CA" w:rsidRPr="00A3659F" w:rsidDel="00350307">
          <w:rPr>
            <w:sz w:val="24"/>
            <w:szCs w:val="24"/>
            <w:lang w:val="en-CA"/>
          </w:rPr>
          <w:delInstrText xml:space="preserve"> ADDIN EN.CITE &lt;EndNote&gt;&lt;Cite&gt;&lt;Author&gt;Asuncion&lt;/Author&gt;&lt;Year&gt;2009&lt;/Year&gt;&lt;RecNum&gt;107&lt;/RecNum&gt;&lt;DisplayText&gt;[92]&lt;/DisplayText&gt;&lt;record&gt;&lt;rec-number&gt;107&lt;/rec-number&gt;&lt;foreign-keys&gt;&lt;key app="EN" db-id="rxfad95wgs5d2dexxekxwt2katzr52wtwdxz" timestamp="0"&gt;107&lt;/key&gt;&lt;/foreign-keys&gt;&lt;ref-type name="Conference Proceedings"&gt;10&lt;/ref-type&gt;&lt;contributors&gt;&lt;authors&gt;&lt;author&gt;Hazeline U  Asuncion&lt;/author&gt;&lt;author&gt;Richard N Taylor&lt;/author&gt;&lt;/authors&gt;&lt;/contributors&gt;&lt;titles&gt;&lt;title&gt;Capturing custom link semantics among heterogeneous artifacts and tools&lt;/title&gt;&lt;secondary-title&gt;Workshop on Traceability in Emerging Forms of Software Engineering&lt;/secondary-title&gt;&lt;/titles&gt;&lt;pages&gt;1-5&lt;/pages&gt;&lt;dates&gt;&lt;year&gt;2009&lt;/year&gt;&lt;/dates&gt;&lt;pub-location&gt;Washington, DC, USA&lt;/pub-location&gt;&lt;publisher&gt;IEEE Computer Society &lt;/publisher&gt;&lt;urls&gt;&lt;/urls&gt;&lt;/record&gt;&lt;/Cite&gt;&lt;/EndNote&gt;</w:delInstrText>
        </w:r>
        <w:r w:rsidRPr="00C67C7F" w:rsidDel="00350307">
          <w:rPr>
            <w:sz w:val="24"/>
            <w:szCs w:val="24"/>
            <w:lang w:val="en-CA"/>
          </w:rPr>
          <w:fldChar w:fldCharType="separate"/>
        </w:r>
        <w:r w:rsidR="003C33CA" w:rsidRPr="00A3659F" w:rsidDel="00350307">
          <w:rPr>
            <w:noProof/>
            <w:sz w:val="24"/>
            <w:szCs w:val="24"/>
            <w:lang w:val="en-CA"/>
          </w:rPr>
          <w:delText>[</w:delText>
        </w:r>
        <w:r w:rsidR="00547E23" w:rsidRPr="00A3659F" w:rsidDel="00350307">
          <w:fldChar w:fldCharType="begin"/>
        </w:r>
        <w:r w:rsidR="00547E23" w:rsidRPr="00A3659F" w:rsidDel="00350307">
          <w:delInstrText xml:space="preserve"> HYPERLINK \l "_ENREF_92" \o "Asuncion, 2009 #107" </w:delInstrText>
        </w:r>
        <w:r w:rsidR="00547E23" w:rsidRPr="00A3659F" w:rsidDel="00350307">
          <w:fldChar w:fldCharType="separate"/>
        </w:r>
        <w:r w:rsidR="006A58FF" w:rsidRPr="00A3659F" w:rsidDel="00350307">
          <w:rPr>
            <w:noProof/>
            <w:sz w:val="24"/>
            <w:szCs w:val="24"/>
            <w:lang w:val="en-CA"/>
          </w:rPr>
          <w:delText>92</w:delText>
        </w:r>
        <w:r w:rsidR="00547E23" w:rsidRPr="00A3659F" w:rsidDel="00350307">
          <w:rPr>
            <w:noProof/>
            <w:sz w:val="24"/>
            <w:szCs w:val="24"/>
            <w:lang w:val="en-CA"/>
          </w:rPr>
          <w:fldChar w:fldCharType="end"/>
        </w:r>
        <w:r w:rsidR="003C33CA" w:rsidRPr="00A3659F" w:rsidDel="00350307">
          <w:rPr>
            <w:noProof/>
            <w:sz w:val="24"/>
            <w:szCs w:val="24"/>
            <w:lang w:val="en-CA"/>
          </w:rPr>
          <w:delText>]</w:delText>
        </w:r>
        <w:r w:rsidRPr="00C67C7F" w:rsidDel="00350307">
          <w:rPr>
            <w:sz w:val="24"/>
            <w:szCs w:val="24"/>
            <w:lang w:val="en-CA"/>
          </w:rPr>
          <w:fldChar w:fldCharType="end"/>
        </w:r>
        <w:r w:rsidRPr="00C67C7F" w:rsidDel="00350307">
          <w:rPr>
            <w:sz w:val="24"/>
            <w:szCs w:val="24"/>
            <w:lang w:val="en-CA"/>
          </w:rPr>
          <w:delText xml:space="preserve"> </w:delText>
        </w:r>
      </w:del>
      <w:r w:rsidRPr="00C67C7F">
        <w:rPr>
          <w:sz w:val="24"/>
          <w:szCs w:val="24"/>
          <w:lang w:val="en-CA"/>
        </w:rPr>
        <w:t xml:space="preserve">proposed an automated technique for capturing trace link semantics among heterogeneous artifacts. The idea behind their technique </w:t>
      </w:r>
      <w:r w:rsidR="008D3567">
        <w:rPr>
          <w:sz w:val="24"/>
          <w:szCs w:val="24"/>
          <w:lang w:val="en-CA"/>
        </w:rPr>
        <w:t>for</w:t>
      </w:r>
      <w:r w:rsidRPr="00C67C7F">
        <w:rPr>
          <w:sz w:val="24"/>
          <w:szCs w:val="24"/>
          <w:lang w:val="en-CA"/>
        </w:rPr>
        <w:t xml:space="preserve"> capturing semantic trace links comes from e-Science in which data provenance are collected while data sets are being processed. This technique allows the capturing of </w:t>
      </w:r>
      <w:r w:rsidRPr="00C67C7F">
        <w:rPr>
          <w:sz w:val="24"/>
          <w:szCs w:val="24"/>
        </w:rPr>
        <w:t xml:space="preserve">trace links </w:t>
      </w:r>
      <w:r w:rsidRPr="00C67C7F">
        <w:rPr>
          <w:sz w:val="24"/>
          <w:szCs w:val="24"/>
          <w:lang w:val="en-CA"/>
        </w:rPr>
        <w:t xml:space="preserve">by </w:t>
      </w:r>
      <w:r w:rsidRPr="00C67C7F">
        <w:rPr>
          <w:sz w:val="24"/>
          <w:szCs w:val="24"/>
        </w:rPr>
        <w:t>analyzing user input events</w:t>
      </w:r>
      <w:r w:rsidRPr="00C67C7F">
        <w:rPr>
          <w:sz w:val="24"/>
          <w:szCs w:val="24"/>
          <w:lang w:val="en-CA"/>
        </w:rPr>
        <w:t xml:space="preserve"> such as keyboard inputs. The artifacts are assumed to be sequentially or concurrently generated or edited. Kolovos and colleagues </w:t>
      </w:r>
      <w:ins w:id="2137" w:author="Nasser Mustafa [2]" w:date="2018-09-16T18:13:00Z">
        <w:r w:rsidR="00350307">
          <w:rPr>
            <w:sz w:val="24"/>
            <w:szCs w:val="24"/>
            <w:lang w:val="en-CA"/>
          </w:rPr>
          <w:fldChar w:fldCharType="begin" w:fldLock="1"/>
        </w:r>
      </w:ins>
      <w:r w:rsidR="00B050F0">
        <w:rPr>
          <w:sz w:val="24"/>
          <w:szCs w:val="24"/>
          <w:lang w:val="en-CA"/>
        </w:rPr>
        <w:instrText>ADDIN CSL_CITATION {"citationItems":[{"id":"ITEM-1","itemData":{"author":[{"dropping-particle":"","family":"Polack","given":"Fiona","non-dropping-particle":"","parse-names":false,"suffix":""}],"container-title":"International Conference on Software Testing, Verification, and Validation","id":"ITEM-1","issued":{"date-parts":[["2008"]]},"page":"356-364","title":"Detecting and Repairing Inconsistencies Across Heterogeneous Models","title-short":"ICST","type":"paper-conference"},"uris":["http://www.mendeley.com/documents/?uuid=77c6ef37-2e2d-4647-a474-afa9cc022847"]}],"mendeley":{"formattedCitation":"[78]","plainTextFormattedCitation":"[78]","previouslyFormattedCitation":"[78]"},"properties":{"noteIndex":0},"schema":"https://github.com/citation-style-language/schema/raw/master/csl-citation.json"}</w:instrText>
      </w:r>
      <w:r w:rsidR="00350307">
        <w:rPr>
          <w:sz w:val="24"/>
          <w:szCs w:val="24"/>
          <w:lang w:val="en-CA"/>
        </w:rPr>
        <w:fldChar w:fldCharType="separate"/>
      </w:r>
      <w:r w:rsidR="00627C91" w:rsidRPr="00627C91">
        <w:rPr>
          <w:noProof/>
          <w:sz w:val="24"/>
          <w:szCs w:val="24"/>
          <w:lang w:val="en-CA"/>
        </w:rPr>
        <w:t>[78]</w:t>
      </w:r>
      <w:ins w:id="2138" w:author="Nasser Mustafa [2]" w:date="2018-09-16T18:13:00Z">
        <w:r w:rsidR="00350307">
          <w:rPr>
            <w:sz w:val="24"/>
            <w:szCs w:val="24"/>
            <w:lang w:val="en-CA"/>
          </w:rPr>
          <w:fldChar w:fldCharType="end"/>
        </w:r>
      </w:ins>
      <w:del w:id="2139" w:author="Nasser Mustafa [2]" w:date="2018-09-16T18:12:00Z">
        <w:r w:rsidRPr="00C67C7F" w:rsidDel="00350307">
          <w:rPr>
            <w:sz w:val="24"/>
            <w:szCs w:val="24"/>
            <w:lang w:val="en-CA"/>
          </w:rPr>
          <w:fldChar w:fldCharType="begin"/>
        </w:r>
        <w:r w:rsidR="003C33CA" w:rsidRPr="00A3659F" w:rsidDel="00350307">
          <w:rPr>
            <w:sz w:val="24"/>
            <w:szCs w:val="24"/>
            <w:lang w:val="en-CA"/>
          </w:rPr>
          <w:delInstrText xml:space="preserve"> ADDIN EN.CITE &lt;EndNote&gt;&lt;Cite&gt;&lt;Author&gt;Kolovos&lt;/Author&gt;&lt;Year&gt;2008&lt;/Year&gt;&lt;RecNum&gt;11&lt;/RecNum&gt;&lt;DisplayText&gt;[109]&lt;/DisplayText&gt;&lt;record&gt;&lt;rec-number&gt;11&lt;/rec-number&gt;&lt;foreign-keys&gt;&lt;key app="EN" db-id="rxfad95wgs5d2dexxekxwt2katzr52wtwdxz" timestamp="0"&gt;11&lt;/key&gt;&lt;/foreign-keys&gt;&lt;ref-type name="Conference Proceedings"&gt;10&lt;/ref-type&gt;&lt;contributors&gt;&lt;authors&gt;&lt;author&gt;Dimitrios Kolovos &lt;/author&gt;&lt;author&gt;Richard Paige  &lt;/author&gt;&lt;author&gt;Fiona Polack&lt;/author&gt;&lt;/authors&gt;&lt;/contributors&gt;&lt;titles&gt;&lt;title&gt;Detecting and Repairing Inconsistencies Across Heterogeneous Models&lt;/title&gt;&lt;secondary-title&gt;International Conference on Software Testing, Verification, and Validation&lt;/secondary-title&gt;&lt;short-title&gt;ICST&lt;/short-title&gt;&lt;/titles&gt;&lt;pages&gt;356-364 &lt;/pages&gt;&lt;dates&gt;&lt;year&gt;2008&lt;/year&gt;&lt;/dates&gt;&lt;urls&gt;&lt;/urls&gt;&lt;/record&gt;&lt;/Cite&gt;&lt;/EndNote&gt;</w:delInstrText>
        </w:r>
        <w:r w:rsidRPr="00C67C7F" w:rsidDel="00350307">
          <w:rPr>
            <w:sz w:val="24"/>
            <w:szCs w:val="24"/>
            <w:lang w:val="en-CA"/>
          </w:rPr>
          <w:fldChar w:fldCharType="separate"/>
        </w:r>
        <w:r w:rsidR="003C33CA" w:rsidRPr="00A3659F" w:rsidDel="00350307">
          <w:rPr>
            <w:noProof/>
            <w:sz w:val="24"/>
            <w:szCs w:val="24"/>
            <w:lang w:val="en-CA"/>
          </w:rPr>
          <w:delText>[</w:delText>
        </w:r>
        <w:r w:rsidR="00547E23" w:rsidRPr="00A3659F" w:rsidDel="00350307">
          <w:fldChar w:fldCharType="begin"/>
        </w:r>
        <w:r w:rsidR="00547E23" w:rsidRPr="00A3659F" w:rsidDel="00350307">
          <w:delInstrText xml:space="preserve"> HYPERLINK \l "_ENREF_109" \o "Kolovos, 2008 #11" </w:delInstrText>
        </w:r>
        <w:r w:rsidR="00547E23" w:rsidRPr="00A3659F" w:rsidDel="00350307">
          <w:fldChar w:fldCharType="separate"/>
        </w:r>
        <w:r w:rsidR="006A58FF" w:rsidRPr="00A3659F" w:rsidDel="00350307">
          <w:rPr>
            <w:noProof/>
            <w:sz w:val="24"/>
            <w:szCs w:val="24"/>
            <w:lang w:val="en-CA"/>
          </w:rPr>
          <w:delText>109</w:delText>
        </w:r>
        <w:r w:rsidR="00547E23" w:rsidRPr="00A3659F" w:rsidDel="00350307">
          <w:rPr>
            <w:noProof/>
            <w:sz w:val="24"/>
            <w:szCs w:val="24"/>
            <w:lang w:val="en-CA"/>
          </w:rPr>
          <w:fldChar w:fldCharType="end"/>
        </w:r>
        <w:r w:rsidR="003C33CA" w:rsidRPr="00A3659F" w:rsidDel="00350307">
          <w:rPr>
            <w:noProof/>
            <w:sz w:val="24"/>
            <w:szCs w:val="24"/>
            <w:lang w:val="en-CA"/>
          </w:rPr>
          <w:delText>]</w:delText>
        </w:r>
        <w:r w:rsidRPr="00C67C7F" w:rsidDel="00350307">
          <w:rPr>
            <w:sz w:val="24"/>
            <w:szCs w:val="24"/>
            <w:lang w:val="en-CA"/>
          </w:rPr>
          <w:fldChar w:fldCharType="end"/>
        </w:r>
      </w:del>
      <w:r w:rsidRPr="00C67C7F">
        <w:rPr>
          <w:sz w:val="24"/>
          <w:szCs w:val="24"/>
          <w:lang w:val="en-CA"/>
        </w:rPr>
        <w:t xml:space="preserve"> provide a technique for </w:t>
      </w:r>
      <w:r w:rsidRPr="00C67C7F">
        <w:rPr>
          <w:sz w:val="24"/>
          <w:szCs w:val="24"/>
        </w:rPr>
        <w:t xml:space="preserve">classification of </w:t>
      </w:r>
      <w:r w:rsidRPr="00C67C7F">
        <w:rPr>
          <w:sz w:val="24"/>
          <w:szCs w:val="24"/>
          <w:lang w:val="en-CA"/>
        </w:rPr>
        <w:t>the types of relationships that can exist among the heterogeneous models</w:t>
      </w:r>
      <w:r w:rsidRPr="00C67C7F">
        <w:rPr>
          <w:sz w:val="24"/>
          <w:szCs w:val="24"/>
        </w:rPr>
        <w:t xml:space="preserve"> </w:t>
      </w:r>
      <w:r w:rsidRPr="00C67C7F">
        <w:rPr>
          <w:sz w:val="24"/>
          <w:szCs w:val="24"/>
          <w:lang w:val="en-CA"/>
        </w:rPr>
        <w:t xml:space="preserve">that are involved in the </w:t>
      </w:r>
      <w:r w:rsidRPr="00C67C7F">
        <w:rPr>
          <w:sz w:val="24"/>
          <w:szCs w:val="24"/>
        </w:rPr>
        <w:t>software development process</w:t>
      </w:r>
      <w:r w:rsidRPr="00C67C7F">
        <w:rPr>
          <w:sz w:val="24"/>
          <w:szCs w:val="24"/>
          <w:lang w:val="en-CA"/>
        </w:rPr>
        <w:t>.</w:t>
      </w:r>
      <w:r w:rsidRPr="00C67C7F">
        <w:rPr>
          <w:sz w:val="24"/>
          <w:szCs w:val="24"/>
        </w:rPr>
        <w:t xml:space="preserve"> </w:t>
      </w:r>
      <w:r w:rsidRPr="00C67C7F">
        <w:rPr>
          <w:sz w:val="24"/>
          <w:szCs w:val="24"/>
          <w:lang w:val="en-CA"/>
        </w:rPr>
        <w:t xml:space="preserve">The main aim of their work is to detect the </w:t>
      </w:r>
      <w:r w:rsidRPr="00C67C7F">
        <w:rPr>
          <w:noProof/>
          <w:sz w:val="24"/>
          <w:szCs w:val="24"/>
          <w:lang w:val="en-CA"/>
        </w:rPr>
        <w:t>inconsistencies</w:t>
      </w:r>
      <w:r w:rsidRPr="00C67C7F">
        <w:rPr>
          <w:sz w:val="24"/>
          <w:szCs w:val="24"/>
          <w:lang w:val="en-CA"/>
        </w:rPr>
        <w:t xml:space="preserve"> in the relationship among these models. Their work is beneficial because of the type of relationships that </w:t>
      </w:r>
      <w:r w:rsidRPr="00C67C7F">
        <w:rPr>
          <w:noProof/>
          <w:sz w:val="24"/>
          <w:szCs w:val="24"/>
          <w:lang w:val="en-CA"/>
        </w:rPr>
        <w:t>exist</w:t>
      </w:r>
      <w:r w:rsidRPr="00C67C7F">
        <w:rPr>
          <w:sz w:val="24"/>
          <w:szCs w:val="24"/>
          <w:lang w:val="en-CA"/>
        </w:rPr>
        <w:t xml:space="preserve"> among heterogeneous artifacts, but it does not provide a modeling technique to capture traceability information among heterogeneous artifacts. </w:t>
      </w:r>
      <w:r w:rsidRPr="00C67C7F">
        <w:rPr>
          <w:sz w:val="24"/>
          <w:szCs w:val="24"/>
        </w:rPr>
        <w:t xml:space="preserve">Filho and colleagues </w:t>
      </w:r>
      <w:ins w:id="2140" w:author="Nasser Mustafa [2]" w:date="2018-09-16T18:13:00Z">
        <w:r w:rsidR="00C349D6">
          <w:rPr>
            <w:sz w:val="24"/>
            <w:szCs w:val="24"/>
          </w:rPr>
          <w:fldChar w:fldCharType="begin" w:fldLock="1"/>
        </w:r>
      </w:ins>
      <w:r w:rsidR="00B050F0">
        <w:rPr>
          <w:sz w:val="24"/>
          <w:szCs w:val="24"/>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r w:rsidR="00C349D6">
        <w:rPr>
          <w:sz w:val="24"/>
          <w:szCs w:val="24"/>
        </w:rPr>
        <w:fldChar w:fldCharType="separate"/>
      </w:r>
      <w:r w:rsidR="00627C91" w:rsidRPr="00627C91">
        <w:rPr>
          <w:noProof/>
          <w:sz w:val="24"/>
          <w:szCs w:val="24"/>
        </w:rPr>
        <w:t>[80]</w:t>
      </w:r>
      <w:ins w:id="2141" w:author="Nasser Mustafa [2]" w:date="2018-09-16T18:13:00Z">
        <w:r w:rsidR="00C349D6">
          <w:rPr>
            <w:sz w:val="24"/>
            <w:szCs w:val="24"/>
          </w:rPr>
          <w:fldChar w:fldCharType="end"/>
        </w:r>
      </w:ins>
      <w:del w:id="2142" w:author="Nasser Mustafa [2]" w:date="2018-09-16T18:13:00Z">
        <w:r w:rsidRPr="00C67C7F" w:rsidDel="00C349D6">
          <w:rPr>
            <w:sz w:val="24"/>
            <w:szCs w:val="24"/>
          </w:rPr>
          <w:fldChar w:fldCharType="begin"/>
        </w:r>
        <w:r w:rsidR="003C33CA" w:rsidRPr="00A3659F" w:rsidDel="00C349D6">
          <w:rPr>
            <w:sz w:val="24"/>
            <w:szCs w:val="24"/>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C67C7F" w:rsidDel="00C349D6">
          <w:rPr>
            <w:sz w:val="24"/>
            <w:szCs w:val="24"/>
          </w:rPr>
          <w:fldChar w:fldCharType="separate"/>
        </w:r>
        <w:r w:rsidR="003C33CA" w:rsidRPr="00A3659F" w:rsidDel="00C349D6">
          <w:rPr>
            <w:noProof/>
            <w:sz w:val="24"/>
            <w:szCs w:val="24"/>
          </w:rPr>
          <w:delText>[</w:delText>
        </w:r>
        <w:r w:rsidR="00547E23" w:rsidRPr="00A3659F" w:rsidDel="00C349D6">
          <w:fldChar w:fldCharType="begin"/>
        </w:r>
        <w:r w:rsidR="00547E23" w:rsidRPr="00A3659F" w:rsidDel="00C349D6">
          <w:delInstrText xml:space="preserve"> HYPERLINK \l "_ENREF_13" \o "Filho, 2003 #126" </w:delInstrText>
        </w:r>
        <w:r w:rsidR="00547E23" w:rsidRPr="00A3659F" w:rsidDel="00C349D6">
          <w:fldChar w:fldCharType="separate"/>
        </w:r>
        <w:r w:rsidR="006A58FF" w:rsidRPr="00A3659F" w:rsidDel="00C349D6">
          <w:rPr>
            <w:noProof/>
            <w:sz w:val="24"/>
            <w:szCs w:val="24"/>
          </w:rPr>
          <w:delText>13</w:delText>
        </w:r>
        <w:r w:rsidR="00547E23" w:rsidRPr="00A3659F" w:rsidDel="00C349D6">
          <w:rPr>
            <w:noProof/>
            <w:sz w:val="24"/>
            <w:szCs w:val="24"/>
          </w:rPr>
          <w:fldChar w:fldCharType="end"/>
        </w:r>
        <w:r w:rsidR="003C33CA" w:rsidRPr="00A3659F" w:rsidDel="00C349D6">
          <w:rPr>
            <w:noProof/>
            <w:sz w:val="24"/>
            <w:szCs w:val="24"/>
          </w:rPr>
          <w:delText>]</w:delText>
        </w:r>
        <w:r w:rsidRPr="00C67C7F" w:rsidDel="00C349D6">
          <w:rPr>
            <w:sz w:val="24"/>
            <w:szCs w:val="24"/>
          </w:rPr>
          <w:fldChar w:fldCharType="end"/>
        </w:r>
      </w:del>
      <w:r w:rsidRPr="00C67C7F">
        <w:rPr>
          <w:sz w:val="24"/>
          <w:szCs w:val="24"/>
        </w:rPr>
        <w:t xml:space="preserve"> propose a traceability model based on </w:t>
      </w:r>
      <w:r w:rsidRPr="00C67C7F">
        <w:rPr>
          <w:sz w:val="24"/>
          <w:szCs w:val="24"/>
          <w:shd w:val="clear" w:color="auto" w:fill="FFFFFF"/>
        </w:rPr>
        <w:t>eXtensible Markup Language</w:t>
      </w:r>
      <w:r w:rsidRPr="00C67C7F">
        <w:rPr>
          <w:shd w:val="clear" w:color="auto" w:fill="FFFFFF"/>
          <w:lang w:val="en-CA"/>
        </w:rPr>
        <w:t xml:space="preserve"> (</w:t>
      </w:r>
      <w:r w:rsidRPr="00C67C7F">
        <w:rPr>
          <w:sz w:val="24"/>
          <w:szCs w:val="24"/>
        </w:rPr>
        <w:t>XML</w:t>
      </w:r>
      <w:r w:rsidRPr="00C67C7F">
        <w:rPr>
          <w:sz w:val="24"/>
          <w:szCs w:val="24"/>
          <w:lang w:val="en-CA"/>
        </w:rPr>
        <w:t xml:space="preserve">) </w:t>
      </w:r>
      <w:r w:rsidRPr="00C67C7F">
        <w:rPr>
          <w:sz w:val="24"/>
          <w:szCs w:val="24"/>
        </w:rPr>
        <w:t xml:space="preserve">to generate traceability links between UML diagrams and </w:t>
      </w:r>
      <w:r w:rsidRPr="00C67C7F">
        <w:rPr>
          <w:i/>
          <w:noProof/>
          <w:sz w:val="24"/>
          <w:szCs w:val="24"/>
        </w:rPr>
        <w:t>i*</w:t>
      </w:r>
      <w:r w:rsidRPr="00C67C7F">
        <w:rPr>
          <w:sz w:val="24"/>
          <w:szCs w:val="24"/>
        </w:rPr>
        <w:t xml:space="preserve"> models.</w:t>
      </w:r>
      <w:r w:rsidRPr="00C67C7F">
        <w:rPr>
          <w:sz w:val="24"/>
          <w:szCs w:val="24"/>
          <w:lang w:val="en-CA"/>
        </w:rPr>
        <w:t xml:space="preserve"> </w:t>
      </w:r>
      <w:r w:rsidRPr="00C67C7F">
        <w:rPr>
          <w:sz w:val="24"/>
          <w:szCs w:val="24"/>
        </w:rPr>
        <w:t xml:space="preserve">The authors developed a tool to interpret the rules and check them against the two XML files, and if a certain rule is satisfied, it generates a traceability link for that rule. </w:t>
      </w:r>
    </w:p>
    <w:p w14:paraId="29E1EA39" w14:textId="671D9286"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lang w:val="en-CA"/>
        </w:rPr>
        <w:t xml:space="preserve">The advantages and drawbacks of the modeling traceability papers will be discussed in detail in chapter </w:t>
      </w:r>
      <w:r w:rsidRPr="00C67C7F">
        <w:rPr>
          <w:lang w:val="en-CA"/>
        </w:rPr>
        <w:fldChar w:fldCharType="begin"/>
      </w:r>
      <w:r w:rsidRPr="00C67C7F">
        <w:rPr>
          <w:sz w:val="24"/>
          <w:szCs w:val="24"/>
          <w:lang w:val="en-CA"/>
        </w:rPr>
        <w:instrText xml:space="preserve"> REF _Ref482404178 \r \h </w:instrText>
      </w:r>
      <w:r w:rsidRPr="00C67C7F">
        <w:rPr>
          <w:lang w:val="en-CA"/>
        </w:rPr>
        <w:instrText xml:space="preserve"> \* MERGEFORMAT </w:instrText>
      </w:r>
      <w:r w:rsidRPr="00C67C7F">
        <w:rPr>
          <w:lang w:val="en-CA"/>
        </w:rPr>
      </w:r>
      <w:r w:rsidRPr="00C67C7F">
        <w:rPr>
          <w:lang w:val="en-CA"/>
        </w:rPr>
        <w:fldChar w:fldCharType="separate"/>
      </w:r>
      <w:r w:rsidR="00047800">
        <w:rPr>
          <w:sz w:val="24"/>
          <w:szCs w:val="24"/>
          <w:lang w:val="en-CA"/>
        </w:rPr>
        <w:t>5</w:t>
      </w:r>
      <w:r w:rsidRPr="00C67C7F">
        <w:rPr>
          <w:lang w:val="en-CA"/>
        </w:rPr>
        <w:fldChar w:fldCharType="end"/>
      </w:r>
      <w:r w:rsidRPr="00C67C7F">
        <w:rPr>
          <w:lang w:val="en-CA"/>
        </w:rPr>
        <w:t>,</w:t>
      </w:r>
      <w:r w:rsidRPr="00C67C7F">
        <w:rPr>
          <w:sz w:val="24"/>
          <w:szCs w:val="24"/>
          <w:lang w:val="en-CA"/>
        </w:rPr>
        <w:t xml:space="preserve"> section </w:t>
      </w:r>
      <w:r w:rsidRPr="00C67C7F">
        <w:rPr>
          <w:lang w:val="en-CA"/>
        </w:rPr>
        <w:fldChar w:fldCharType="begin"/>
      </w:r>
      <w:r w:rsidRPr="00C67C7F">
        <w:rPr>
          <w:sz w:val="24"/>
          <w:szCs w:val="24"/>
          <w:lang w:val="en-CA"/>
        </w:rPr>
        <w:instrText xml:space="preserve"> REF _Ref420838696 \r \h </w:instrText>
      </w:r>
      <w:r w:rsidRPr="00C67C7F">
        <w:rPr>
          <w:lang w:val="en-CA"/>
        </w:rPr>
        <w:instrText xml:space="preserve"> \* MERGEFORMAT </w:instrText>
      </w:r>
      <w:r w:rsidRPr="00C67C7F">
        <w:rPr>
          <w:lang w:val="en-CA"/>
        </w:rPr>
      </w:r>
      <w:r w:rsidRPr="00C67C7F">
        <w:rPr>
          <w:lang w:val="en-CA"/>
        </w:rPr>
        <w:fldChar w:fldCharType="separate"/>
      </w:r>
      <w:r w:rsidR="00047800">
        <w:rPr>
          <w:sz w:val="24"/>
          <w:szCs w:val="24"/>
          <w:lang w:val="en-CA"/>
        </w:rPr>
        <w:t>5.1</w:t>
      </w:r>
      <w:r w:rsidRPr="00C67C7F">
        <w:rPr>
          <w:lang w:val="en-CA"/>
        </w:rPr>
        <w:fldChar w:fldCharType="end"/>
      </w:r>
      <w:r w:rsidRPr="00C67C7F">
        <w:rPr>
          <w:sz w:val="24"/>
          <w:szCs w:val="24"/>
          <w:lang w:val="en-CA"/>
        </w:rPr>
        <w:t xml:space="preserve"> and </w:t>
      </w:r>
      <w:r w:rsidRPr="00C67C7F">
        <w:rPr>
          <w:lang w:val="en-CA"/>
        </w:rPr>
        <w:fldChar w:fldCharType="begin"/>
      </w:r>
      <w:r w:rsidRPr="00C67C7F">
        <w:rPr>
          <w:sz w:val="24"/>
          <w:szCs w:val="24"/>
          <w:lang w:val="en-CA"/>
        </w:rPr>
        <w:instrText xml:space="preserve"> REF _Ref482394690 \r \h </w:instrText>
      </w:r>
      <w:r w:rsidRPr="00C67C7F">
        <w:rPr>
          <w:lang w:val="en-CA"/>
        </w:rPr>
        <w:instrText xml:space="preserve"> \* MERGEFORMAT </w:instrText>
      </w:r>
      <w:r w:rsidRPr="00C67C7F">
        <w:rPr>
          <w:lang w:val="en-CA"/>
        </w:rPr>
      </w:r>
      <w:r w:rsidRPr="00C67C7F">
        <w:rPr>
          <w:lang w:val="en-CA"/>
        </w:rPr>
        <w:fldChar w:fldCharType="separate"/>
      </w:r>
      <w:r w:rsidR="00047800">
        <w:rPr>
          <w:sz w:val="24"/>
          <w:szCs w:val="24"/>
          <w:lang w:val="en-CA"/>
        </w:rPr>
        <w:t>5.2</w:t>
      </w:r>
      <w:r w:rsidRPr="00C67C7F">
        <w:rPr>
          <w:lang w:val="en-CA"/>
        </w:rPr>
        <w:fldChar w:fldCharType="end"/>
      </w:r>
      <w:r w:rsidRPr="00C67C7F">
        <w:rPr>
          <w:sz w:val="24"/>
          <w:szCs w:val="24"/>
          <w:lang w:val="en-CA"/>
        </w:rPr>
        <w:t>. However, we</w:t>
      </w:r>
      <w:r w:rsidRPr="00C67C7F">
        <w:rPr>
          <w:sz w:val="24"/>
          <w:szCs w:val="24"/>
        </w:rPr>
        <w:t xml:space="preserve"> conclude</w:t>
      </w:r>
      <w:r w:rsidRPr="00C67C7F">
        <w:rPr>
          <w:sz w:val="24"/>
          <w:szCs w:val="24"/>
          <w:lang w:val="en-CA"/>
        </w:rPr>
        <w:t>d</w:t>
      </w:r>
      <w:r w:rsidRPr="00C67C7F">
        <w:rPr>
          <w:sz w:val="24"/>
          <w:szCs w:val="24"/>
        </w:rPr>
        <w:t xml:space="preserve"> that the number of articles that discuss modeling traceability among heterogeneous artifacts is very small compared to the number of papers that discuss domain specific traceability. Moreover, these papers fall short in providing a </w:t>
      </w:r>
      <w:r w:rsidRPr="00C67C7F">
        <w:rPr>
          <w:noProof/>
          <w:sz w:val="24"/>
          <w:szCs w:val="24"/>
        </w:rPr>
        <w:t>modeling</w:t>
      </w:r>
      <w:r w:rsidRPr="00C67C7F">
        <w:rPr>
          <w:sz w:val="24"/>
          <w:szCs w:val="24"/>
        </w:rPr>
        <w:t xml:space="preserve"> solution that satisfies our research goal. </w:t>
      </w:r>
    </w:p>
    <w:p w14:paraId="5AE35A08" w14:textId="58876C92" w:rsidR="00B97147" w:rsidRPr="00C67C7F" w:rsidRDefault="00B97147" w:rsidP="001B582E">
      <w:pPr>
        <w:pStyle w:val="BodyText"/>
        <w:tabs>
          <w:tab w:val="left" w:pos="900"/>
        </w:tabs>
        <w:spacing w:line="480" w:lineRule="auto"/>
        <w:ind w:firstLine="0"/>
        <w:jc w:val="both"/>
        <w:rPr>
          <w:sz w:val="24"/>
          <w:szCs w:val="24"/>
          <w:lang w:val="en-CA"/>
        </w:rPr>
      </w:pPr>
      <w:r w:rsidRPr="00C67C7F">
        <w:rPr>
          <w:sz w:val="24"/>
          <w:szCs w:val="24"/>
          <w:lang w:val="en-CA"/>
        </w:rPr>
        <w:t>Regarding trace links and their semantics, most</w:t>
      </w:r>
      <w:r w:rsidRPr="00C67C7F">
        <w:rPr>
          <w:sz w:val="24"/>
          <w:szCs w:val="24"/>
        </w:rPr>
        <w:t xml:space="preserve"> </w:t>
      </w:r>
      <w:r w:rsidRPr="00C67C7F">
        <w:rPr>
          <w:sz w:val="24"/>
          <w:szCs w:val="24"/>
          <w:lang w:val="en-CA"/>
        </w:rPr>
        <w:t>articles</w:t>
      </w:r>
      <w:r w:rsidRPr="00C67C7F">
        <w:rPr>
          <w:sz w:val="24"/>
          <w:szCs w:val="24"/>
        </w:rPr>
        <w:t xml:space="preserve"> </w:t>
      </w:r>
      <w:r w:rsidRPr="00C67C7F">
        <w:rPr>
          <w:sz w:val="24"/>
          <w:szCs w:val="24"/>
          <w:lang w:val="en-CA"/>
        </w:rPr>
        <w:t>provide methods for</w:t>
      </w:r>
      <w:r w:rsidRPr="00C67C7F">
        <w:rPr>
          <w:sz w:val="24"/>
          <w:szCs w:val="24"/>
        </w:rPr>
        <w:t xml:space="preserve"> </w:t>
      </w:r>
      <w:r w:rsidRPr="00C67C7F">
        <w:rPr>
          <w:sz w:val="24"/>
          <w:szCs w:val="24"/>
          <w:lang w:val="en-CA"/>
        </w:rPr>
        <w:t>identification</w:t>
      </w:r>
      <w:r w:rsidRPr="00C67C7F">
        <w:rPr>
          <w:sz w:val="24"/>
          <w:szCs w:val="24"/>
        </w:rPr>
        <w:t xml:space="preserve"> of </w:t>
      </w:r>
      <w:r w:rsidRPr="00C67C7F">
        <w:rPr>
          <w:sz w:val="24"/>
          <w:szCs w:val="24"/>
          <w:lang w:val="en-CA"/>
        </w:rPr>
        <w:t xml:space="preserve">a subset of </w:t>
      </w:r>
      <w:r w:rsidRPr="00C67C7F">
        <w:rPr>
          <w:sz w:val="24"/>
          <w:szCs w:val="24"/>
        </w:rPr>
        <w:t xml:space="preserve">trace links based on the problem under study: i.e., trace link semantics is problem specific. </w:t>
      </w:r>
      <w:r w:rsidRPr="00C67C7F">
        <w:rPr>
          <w:sz w:val="24"/>
          <w:szCs w:val="24"/>
          <w:lang w:val="en-CA"/>
        </w:rPr>
        <w:t xml:space="preserve">We noticed that </w:t>
      </w:r>
      <w:r w:rsidRPr="00C67C7F">
        <w:rPr>
          <w:sz w:val="24"/>
          <w:szCs w:val="24"/>
        </w:rPr>
        <w:t xml:space="preserve">these classifications </w:t>
      </w:r>
      <w:r w:rsidRPr="00C67C7F">
        <w:rPr>
          <w:sz w:val="24"/>
          <w:szCs w:val="24"/>
          <w:lang w:val="en-CA"/>
        </w:rPr>
        <w:t xml:space="preserve">do not </w:t>
      </w:r>
      <w:r w:rsidRPr="00C67C7F">
        <w:rPr>
          <w:sz w:val="24"/>
          <w:szCs w:val="24"/>
        </w:rPr>
        <w:t xml:space="preserve">follow standard terminologies </w:t>
      </w:r>
      <w:r w:rsidRPr="00C67C7F">
        <w:rPr>
          <w:sz w:val="24"/>
          <w:szCs w:val="24"/>
          <w:lang w:val="en-CA"/>
        </w:rPr>
        <w:t xml:space="preserve">in terms of trace links classifications, </w:t>
      </w:r>
      <w:r w:rsidRPr="00C67C7F">
        <w:rPr>
          <w:sz w:val="24"/>
          <w:szCs w:val="24"/>
        </w:rPr>
        <w:t xml:space="preserve">which </w:t>
      </w:r>
      <w:r w:rsidRPr="00C67C7F">
        <w:rPr>
          <w:sz w:val="24"/>
          <w:szCs w:val="24"/>
          <w:lang w:val="en-CA"/>
        </w:rPr>
        <w:t>leads to</w:t>
      </w:r>
      <w:r w:rsidRPr="00C67C7F">
        <w:rPr>
          <w:sz w:val="24"/>
          <w:szCs w:val="24"/>
        </w:rPr>
        <w:t xml:space="preserve"> different interpretations and duplications </w:t>
      </w:r>
      <w:r w:rsidRPr="00C67C7F">
        <w:rPr>
          <w:sz w:val="24"/>
          <w:szCs w:val="24"/>
          <w:lang w:val="en-CA"/>
        </w:rPr>
        <w:t>of links among</w:t>
      </w:r>
      <w:r w:rsidRPr="00C67C7F">
        <w:rPr>
          <w:sz w:val="24"/>
          <w:szCs w:val="24"/>
        </w:rPr>
        <w:t xml:space="preserve"> various solutions</w:t>
      </w:r>
      <w:r w:rsidRPr="00C67C7F">
        <w:rPr>
          <w:sz w:val="24"/>
          <w:szCs w:val="24"/>
          <w:lang w:val="en-CA"/>
        </w:rPr>
        <w:t>. The articles that discussed domain specific traceability such as</w:t>
      </w:r>
      <w:del w:id="2143" w:author="Nasser Mustafa [2]" w:date="2018-09-18T20:07:00Z">
        <w:r w:rsidRPr="00C67C7F" w:rsidDel="0045370A">
          <w:rPr>
            <w:sz w:val="24"/>
            <w:szCs w:val="24"/>
            <w:lang w:val="en-CA"/>
          </w:rPr>
          <w:delText xml:space="preserve"> </w:delText>
        </w:r>
        <w:r w:rsidRPr="00C67C7F" w:rsidDel="0045370A">
          <w:rPr>
            <w:sz w:val="24"/>
            <w:szCs w:val="24"/>
            <w:lang w:val="en-CA"/>
          </w:rPr>
          <w:fldChar w:fldCharType="begin">
            <w:fldData xml:space="preserve">PEVuZE5vdGU+PENpdGU+PEF1dGhvcj5BdmVyc2FubzwvQXV0aG9yPjxZZWFyPjIwMTA8L1llYXI+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</w:fldData>
          </w:fldChar>
        </w:r>
        <w:r w:rsidR="00A300CB" w:rsidRPr="0045370A" w:rsidDel="0045370A">
          <w:rPr>
            <w:sz w:val="24"/>
            <w:szCs w:val="24"/>
            <w:lang w:val="en-CA"/>
          </w:rPr>
          <w:delInstrText xml:space="preserve"> ADDIN EN.CITE </w:delInstrText>
        </w:r>
        <w:r w:rsidR="00A300CB" w:rsidRPr="0045370A" w:rsidDel="0045370A">
          <w:rPr>
            <w:sz w:val="24"/>
            <w:szCs w:val="24"/>
            <w:lang w:val="en-CA"/>
          </w:rPr>
          <w:fldChar w:fldCharType="begin">
            <w:fldData xml:space="preserve">PEVuZE5vdGU+PENpdGU+PEF1dGhvcj5BdmVyc2FubzwvQXV0aG9yPjxZZWFyPjIwMTA8L1llYXI+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</w:fldData>
          </w:fldChar>
        </w:r>
        <w:r w:rsidR="00A300CB" w:rsidRPr="0045370A" w:rsidDel="0045370A">
          <w:rPr>
            <w:sz w:val="24"/>
            <w:szCs w:val="24"/>
            <w:lang w:val="en-CA"/>
          </w:rPr>
          <w:delInstrText xml:space="preserve"> ADDIN EN.CITE.DATA </w:delInstrText>
        </w:r>
        <w:r w:rsidR="00A300CB" w:rsidRPr="0045370A" w:rsidDel="0045370A">
          <w:rPr>
            <w:sz w:val="24"/>
            <w:szCs w:val="24"/>
            <w:lang w:val="en-CA"/>
          </w:rPr>
        </w:r>
        <w:r w:rsidR="00A300CB" w:rsidRPr="0045370A" w:rsidDel="0045370A">
          <w:rPr>
            <w:sz w:val="24"/>
            <w:szCs w:val="24"/>
            <w:lang w:val="en-CA"/>
          </w:rPr>
          <w:fldChar w:fldCharType="end"/>
        </w:r>
        <w:r w:rsidRPr="00C67C7F" w:rsidDel="0045370A">
          <w:rPr>
            <w:sz w:val="24"/>
            <w:szCs w:val="24"/>
            <w:lang w:val="en-CA"/>
          </w:rPr>
        </w:r>
        <w:r w:rsidRPr="00C67C7F" w:rsidDel="0045370A">
          <w:rPr>
            <w:sz w:val="24"/>
            <w:szCs w:val="24"/>
            <w:lang w:val="en-CA"/>
          </w:rPr>
          <w:fldChar w:fldCharType="separate"/>
        </w:r>
        <w:r w:rsidR="00A300CB" w:rsidDel="0045370A">
          <w:rPr>
            <w:noProof/>
            <w:sz w:val="24"/>
            <w:szCs w:val="24"/>
            <w:lang w:val="en-CA"/>
          </w:rPr>
          <w:delText>[</w:delText>
        </w:r>
        <w:r w:rsidR="00660900" w:rsidDel="0045370A">
          <w:fldChar w:fldCharType="begin"/>
        </w:r>
        <w:r w:rsidR="00660900" w:rsidDel="0045370A">
          <w:delInstrText xml:space="preserve"> HYPERLINK \l "_ENREF_4" \o "Falleri, 2006 #130" </w:delInstrText>
        </w:r>
        <w:r w:rsidR="00660900" w:rsidDel="0045370A">
          <w:fldChar w:fldCharType="separate"/>
        </w:r>
        <w:r w:rsidR="006A58FF" w:rsidDel="0045370A">
          <w:rPr>
            <w:noProof/>
            <w:sz w:val="24"/>
            <w:szCs w:val="24"/>
            <w:lang w:val="en-CA"/>
          </w:rPr>
          <w:delText>4</w:delText>
        </w:r>
        <w:r w:rsidR="00660900" w:rsidDel="0045370A">
          <w:rPr>
            <w:noProof/>
            <w:sz w:val="24"/>
            <w:szCs w:val="24"/>
            <w:lang w:val="en-CA"/>
          </w:rPr>
          <w:fldChar w:fldCharType="end"/>
        </w:r>
        <w:r w:rsidR="00A300CB" w:rsidDel="0045370A">
          <w:rPr>
            <w:noProof/>
            <w:sz w:val="24"/>
            <w:szCs w:val="24"/>
            <w:lang w:val="en-CA"/>
          </w:rPr>
          <w:delText xml:space="preserve">, </w:delText>
        </w:r>
        <w:r w:rsidR="00660900" w:rsidDel="0045370A">
          <w:fldChar w:fldCharType="begin"/>
        </w:r>
        <w:r w:rsidR="00660900" w:rsidDel="0045370A">
          <w:delInstrText xml:space="preserve"> HYPERLINK \l "_ENREF_13" \o "Filho, 2003 #126" </w:delInstrText>
        </w:r>
        <w:r w:rsidR="00660900" w:rsidDel="0045370A">
          <w:fldChar w:fldCharType="separate"/>
        </w:r>
        <w:r w:rsidR="006A58FF" w:rsidDel="0045370A">
          <w:rPr>
            <w:noProof/>
            <w:sz w:val="24"/>
            <w:szCs w:val="24"/>
            <w:lang w:val="en-CA"/>
          </w:rPr>
          <w:delText>13</w:delText>
        </w:r>
        <w:r w:rsidR="00660900" w:rsidDel="0045370A">
          <w:rPr>
            <w:noProof/>
            <w:sz w:val="24"/>
            <w:szCs w:val="24"/>
            <w:lang w:val="en-CA"/>
          </w:rPr>
          <w:fldChar w:fldCharType="end"/>
        </w:r>
        <w:r w:rsidR="00A300CB" w:rsidDel="0045370A">
          <w:rPr>
            <w:noProof/>
            <w:sz w:val="24"/>
            <w:szCs w:val="24"/>
            <w:lang w:val="en-CA"/>
          </w:rPr>
          <w:delText xml:space="preserve">, </w:delText>
        </w:r>
        <w:r w:rsidR="00660900" w:rsidDel="0045370A">
          <w:fldChar w:fldCharType="begin"/>
        </w:r>
        <w:r w:rsidR="00660900" w:rsidRPr="0045370A" w:rsidDel="0045370A">
          <w:delInstrText xml:space="preserve"> HYPERLINK \l "_ENREF_90" \o "Sureka, 2011 #213" </w:delInstrText>
        </w:r>
        <w:r w:rsidR="00660900" w:rsidDel="0045370A">
          <w:fldChar w:fldCharType="separate"/>
        </w:r>
        <w:r w:rsidR="006A58FF" w:rsidRPr="0045370A" w:rsidDel="0045370A">
          <w:rPr>
            <w:noProof/>
            <w:sz w:val="24"/>
            <w:szCs w:val="24"/>
            <w:lang w:val="en-CA"/>
          </w:rPr>
          <w:delText>90</w:delText>
        </w:r>
        <w:r w:rsidR="00660900" w:rsidDel="0045370A">
          <w:rPr>
            <w:noProof/>
            <w:sz w:val="24"/>
            <w:szCs w:val="24"/>
            <w:lang w:val="en-CA"/>
          </w:rPr>
          <w:fldChar w:fldCharType="end"/>
        </w:r>
        <w:r w:rsidR="00A300CB" w:rsidDel="0045370A">
          <w:rPr>
            <w:noProof/>
            <w:sz w:val="24"/>
            <w:szCs w:val="24"/>
            <w:lang w:val="en-CA"/>
          </w:rPr>
          <w:delText xml:space="preserve">, </w:delText>
        </w:r>
        <w:r w:rsidR="00660900" w:rsidDel="0045370A">
          <w:fldChar w:fldCharType="begin"/>
        </w:r>
        <w:r w:rsidR="00660900" w:rsidDel="0045370A">
          <w:delInstrText xml:space="preserve"> HYPERLINK \l "_ENREF_91" \o "Xiaofan, 2012 #105" </w:delInstrText>
        </w:r>
        <w:r w:rsidR="00660900" w:rsidDel="0045370A">
          <w:fldChar w:fldCharType="separate"/>
        </w:r>
        <w:r w:rsidR="006A58FF" w:rsidDel="0045370A">
          <w:rPr>
            <w:noProof/>
            <w:sz w:val="24"/>
            <w:szCs w:val="24"/>
            <w:lang w:val="en-CA"/>
          </w:rPr>
          <w:delText>91</w:delText>
        </w:r>
        <w:r w:rsidR="00660900" w:rsidDel="0045370A">
          <w:rPr>
            <w:noProof/>
            <w:sz w:val="24"/>
            <w:szCs w:val="24"/>
            <w:lang w:val="en-CA"/>
          </w:rPr>
          <w:fldChar w:fldCharType="end"/>
        </w:r>
        <w:r w:rsidR="00A300CB" w:rsidDel="0045370A">
          <w:rPr>
            <w:noProof/>
            <w:sz w:val="24"/>
            <w:szCs w:val="24"/>
            <w:lang w:val="en-CA"/>
          </w:rPr>
          <w:delText xml:space="preserve">, </w:delText>
        </w:r>
        <w:r w:rsidR="00660900" w:rsidDel="0045370A">
          <w:fldChar w:fldCharType="begin"/>
        </w:r>
        <w:r w:rsidR="00660900" w:rsidDel="0045370A">
          <w:delInstrText xml:space="preserve"> HYPERLINK \l "_ENREF_95" \o "Sardinha, 2012 #103" </w:delInstrText>
        </w:r>
        <w:r w:rsidR="00660900" w:rsidDel="0045370A">
          <w:fldChar w:fldCharType="separate"/>
        </w:r>
        <w:r w:rsidR="006A58FF" w:rsidDel="0045370A">
          <w:rPr>
            <w:noProof/>
            <w:sz w:val="24"/>
            <w:szCs w:val="24"/>
            <w:lang w:val="en-CA"/>
          </w:rPr>
          <w:delText>95-98</w:delText>
        </w:r>
        <w:r w:rsidR="00660900" w:rsidDel="0045370A">
          <w:rPr>
            <w:noProof/>
            <w:sz w:val="24"/>
            <w:szCs w:val="24"/>
            <w:lang w:val="en-CA"/>
          </w:rPr>
          <w:fldChar w:fldCharType="end"/>
        </w:r>
        <w:r w:rsidR="00A300CB" w:rsidDel="0045370A">
          <w:rPr>
            <w:noProof/>
            <w:sz w:val="24"/>
            <w:szCs w:val="24"/>
            <w:lang w:val="en-CA"/>
          </w:rPr>
          <w:delText xml:space="preserve">, </w:delText>
        </w:r>
        <w:r w:rsidR="00660900" w:rsidDel="0045370A">
          <w:fldChar w:fldCharType="begin"/>
        </w:r>
        <w:r w:rsidR="00660900" w:rsidDel="0045370A">
          <w:delInstrText xml:space="preserve"> HYPERLINK \l "_ENREF_103" \o "Trubiani, 2015 #104" </w:delInstrText>
        </w:r>
        <w:r w:rsidR="00660900" w:rsidDel="0045370A">
          <w:fldChar w:fldCharType="separate"/>
        </w:r>
        <w:r w:rsidR="006A58FF" w:rsidDel="0045370A">
          <w:rPr>
            <w:noProof/>
            <w:sz w:val="24"/>
            <w:szCs w:val="24"/>
            <w:lang w:val="en-CA"/>
          </w:rPr>
          <w:delText>103-108</w:delText>
        </w:r>
        <w:r w:rsidR="00660900" w:rsidDel="0045370A">
          <w:rPr>
            <w:noProof/>
            <w:sz w:val="24"/>
            <w:szCs w:val="24"/>
            <w:lang w:val="en-CA"/>
          </w:rPr>
          <w:fldChar w:fldCharType="end"/>
        </w:r>
        <w:r w:rsidR="00A300CB" w:rsidDel="0045370A">
          <w:rPr>
            <w:noProof/>
            <w:sz w:val="24"/>
            <w:szCs w:val="24"/>
            <w:lang w:val="en-CA"/>
          </w:rPr>
          <w:delText xml:space="preserve">, </w:delText>
        </w:r>
        <w:r w:rsidR="00660900" w:rsidDel="0045370A">
          <w:fldChar w:fldCharType="begin"/>
        </w:r>
        <w:r w:rsidR="00660900" w:rsidDel="0045370A">
          <w:delInstrText xml:space="preserve"> HYPERLINK \l "_ENREF_110" \o "Patrick Maeder, 2007 #193" </w:delInstrText>
        </w:r>
        <w:r w:rsidR="00660900" w:rsidDel="0045370A">
          <w:fldChar w:fldCharType="separate"/>
        </w:r>
        <w:r w:rsidR="006A58FF" w:rsidDel="0045370A">
          <w:rPr>
            <w:noProof/>
            <w:sz w:val="24"/>
            <w:szCs w:val="24"/>
            <w:lang w:val="en-CA"/>
          </w:rPr>
          <w:delText>110</w:delText>
        </w:r>
        <w:r w:rsidR="00660900" w:rsidDel="0045370A">
          <w:rPr>
            <w:noProof/>
            <w:sz w:val="24"/>
            <w:szCs w:val="24"/>
            <w:lang w:val="en-CA"/>
          </w:rPr>
          <w:fldChar w:fldCharType="end"/>
        </w:r>
        <w:r w:rsidR="00A300CB" w:rsidDel="0045370A">
          <w:rPr>
            <w:noProof/>
            <w:sz w:val="24"/>
            <w:szCs w:val="24"/>
            <w:lang w:val="en-CA"/>
          </w:rPr>
          <w:delText>]</w:delText>
        </w:r>
        <w:r w:rsidRPr="00C67C7F" w:rsidDel="0045370A">
          <w:rPr>
            <w:sz w:val="24"/>
            <w:szCs w:val="24"/>
            <w:lang w:val="en-CA"/>
          </w:rPr>
          <w:fldChar w:fldCharType="end"/>
        </w:r>
      </w:del>
      <w:r w:rsidRPr="00C67C7F">
        <w:rPr>
          <w:sz w:val="24"/>
          <w:szCs w:val="24"/>
          <w:lang w:val="en-CA"/>
        </w:rPr>
        <w:t xml:space="preserve"> </w:t>
      </w:r>
      <w:ins w:id="2144" w:author="Nasser Mustafa [2]" w:date="2018-09-18T20:01:00Z">
        <w:r w:rsidR="00685952">
          <w:rPr>
            <w:sz w:val="24"/>
            <w:szCs w:val="24"/>
            <w:lang w:val="en-CA"/>
          </w:rPr>
          <w:fldChar w:fldCharType="begin" w:fldLock="1"/>
        </w:r>
      </w:ins>
      <w:r w:rsidR="00B050F0">
        <w:rPr>
          <w:sz w:val="24"/>
          <w:szCs w:val="24"/>
          <w:lang w:val="en-CA"/>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kermeta","title-short":"ECMDA-TW","type":"paper-conference"},"uris":["http://www.mendeley.com/documents/?uuid=74ddccd6-77a1-455a-9447-cc2604342aa7"]},{"id":"ITEM-2","itemData":{"author":[{"dropping-particle":"","family":"Filho","given":"Gilberto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Systems","id":"ITEM-2","issued":{"date-parts":[["2003"]]},"publisher-place":"Portland","title":"Traceability approach for i* and UML models","title-short":"SELMAS","type":"paper-conference"},"uris":["http://www.mendeley.com/documents/?uuid=8b418a08-8891-43f7-a591-228b9717420a"]},{"id":"ITEM-3","itemData":{"DOI":"http://dx.doi.org/10.1109/APSEC.2011.12","author":[{"dropping-particle":"","family":"Sureka","given":"Ashish","non-dropping-particle":"","parse-names":false,"suffix":""},{"dropping-particle":"","family":"lal","given":"Sangeeta","non-dropping-particle":"","parse-names":false,"suffix":""},{"dropping-particle":"","family":"Agarwal","given":"Lucky","non-dropping-particle":"","parse-names":false,"suffix":""}],"container-title":"Asia-Pacific Software Engineering Conference","id":"ITEM-3","issued":{"date-parts":[["2011"]]},"page":"146-153","publisher":"IEEE Computer Society","title":"Applying fellegi-sunter (fs) model for traceability link recovery between bug databases and version archives","title-short":"APSEC ","type":"paper-conference"},"uris":["http://www.mendeley.com/documents/?uuid=0f4922ab-e410-48a9-b5ea-f07ce45d9ecf"]},{"id":"ITEM-4","itemData":{"author":[{"dropping-particle":"","family":"Xiaofan","given":"Chen","non-dropping-particle":"","parse-names":false,"suffix":""}],"id":"ITEM-4","issued":{"date-parts":[["2012"]]},"publisher":"The University of Auckland","title":"Automated documentation to code traceability link recovery and visualization","type":"report"},"uris":["http://www.mendeley.com/documents/?uuid=b07b8ec5-8652-4b49-ae05-912b6f6ffb0c"]},{"id":"ITEM-5","itemData":{"DOI":"DOI=http://dx.doi.org/10.1109/TEFSE.2009.5069582","author":[{"dropping-particle":"","family":"Collin","given":"McMillan","non-dropping-particle":"","parse-names":false,"suffix":""},{"dropping-particle":"","family":"Denys","given":"Poshyvanyk","non-dropping-particle":"","parse-names":false,"suffix":""},{"dropping-particle":"","family":"Meghan","given":"Revelle","non-dropping-particle":"","parse-names":false,"suffix":""}],"container-title":"Workshop on Traceability in Emerging Forms of Software Engineering","id":"ITEM-5","issued":{"date-parts":[["2009"]]},"page":"41-48","publisher":"IEEE Computer Society","publisher-place":"Washington, DC, USA","title":"Combining Textual and Structural Analysis of Software Artifacts for Traceability Link Recovery","title-short":"TEFSE","type":"paper-conference"},"uris":["http://www.mendeley.com/documents/?uuid=1396dd71-2ef7-4b6b-9a07-5b8efb893180"]},{"id":"ITEM-6","itemData":{"author":[{"dropping-particle":"","family":"Sardinha","given":"Alberto","non-dropping-particle":"","parse-names":false,"suffix":""},{"dropping-particle":"","family":"Niu.","given":"INan","non-dropping-particle":"","parse-names":false,"suffix":""},{"dropping-particle":"","family":"Yu.","given":"Yijun","non-dropping-particle":"","parse-names":false,"suffix":""},{"dropping-particle":"","family":"Awais","given":"Rashid.","non-dropping-particle":"","parse-names":false,"suffix":""}],"container-title":"27th Annual ACM Symposium on Applied Computing ","id":"ITEM-6","issued":{"date-parts":[["2012"]]},"page":"1035-1042","publisher-place":"Riva del Garda (Trento) Italy.","title":"EA-Tracer: Identifying Traceability Links between Code Aspects and Early Aspects","title-short":"SAC","type":"paper-conference"},"uris":["http://www.mendeley.com/documents/?uuid=fbba23bc-9e9c-4dcb-8153-a234db3919af"]},{"id":"ITEM-7","itemData":{"author":[{"dropping-particle":"","family":"Perry","given":"Dewayne E","non-dropping-particle":"","parse-names":false,"suffix":""}],"container-title":"6th joint meeting of the European software engineering conference and the ACM SIGSOFT symposium on The foundations of software engineering","id":"ITEM-7","issued":{"date-parts":[["2007"]]},"page":"95-104","publisher":"ACM","publisher-place":" Dubrovnik, Croatia","title":"Recovering and using use-case-diagram-to-source-code traceability links","type":"paper-conference"},"uris":["http://www.mendeley.com/documents/?uuid=eec33d73-526e-4fad-b3d6-1d1fe7811c9b"]},{"id":"ITEM-8","itemData":{"author":[{"dropping-particle":"","family":"Aversano","given":"Lerina","non-dropping-particle":"","parse-names":false,"suffix":""},{"dropping-particle":"","family":"Marulli","given":"Fiammetta","non-dropping-particle":"","parse-names":false,"suffix":""},{"dropping-particle":"","family":"Tortorella","given":"Maria","non-dropping-particle":"","parse-names":false,"suffix":""}],"container-title":"18th IEEE International conference on program comperhension  ","id":"ITEM-8","issued":{"date-parts":[["2010"]]},"title":"Recovering Traceability Links between Business Process and Software System Components\t \t","type":"motion_picture"},"uris":["http://www.mendeley.com/documents/?uuid=7e694b83-2487-4af6-a58d-40da3c7c207b"]},{"id":"ITEM-9","itemData":{"DOI":"http://dx.doi.org/10.1145/2491627.2491633","author":[{"dropping-particle":"","family":"Tsuchiya","given":"Ryosuke","non-dropping-particle":"","parse-names":false,"suffix":""},{"dropping-particle":"","family":"Kato","given":"Tadahisa","non-dropping-particle":"","parse-names":false,"suffix":""},{"dropping-particle":"","family":"Washizaki","given":"Hironori","non-dropping-particle":"","parse-names":false,"suffix":""},{"dropping-particle":"","family":"Kawakami","given":"Masumi","non-dropping-particle":"","parse-names":false,"suffix":""},{"dropping-particle":"","family":"Fukazawa","given":"Yoshiaki","non-dropping-particle":"","parse-names":false,"suffix":""},{"dropping-particle":"","family":"Yoshimura","given":"Kentaro","non-dropping-particle":"","parse-names":false,"suffix":""}],"container-title":"International Software Product Line Conference","id":"ITEM-9","issued":{"date-parts":[["2013"]]},"page":"121-130","publisher":"ACM","publisher-place":"Tokyo, Japan","title":"Recovering traceability links between requirements and source code in the same series of software products","type":"article"},"uris":["http://www.mendeley.com/documents/?uuid=f9e631b8-d110-413f-9c5d-7daaf14f23af"]},{"id":"ITEM-10","itemData":{"author":[{"dropping-particle":"","family":"Trubiani","given":"Catia","non-dropping-particle":"","parse-names":false,"suffix":""},{"dropping-particle":"","family":"Ghabi","given":"Achraf","non-dropping-particle":"","parse-names":false,"suffix":""},{"dropping-particle":"","family":"Egyed","given":"Alexander","non-dropping-particle":"","parse-names":false,"suffix":""}],"container-title":"Software Architecture","id":"ITEM-10","issued":{"date-parts":[["2015"]]},"page":"305-321","publisher":"Springer","title":"Exploiting Traceability Uncertainty between Architectural Models and Code","type":"chapter","volume":"9278"},"uris":["http://www.mendeley.com/documents/?uuid=0c80f34b-15f6-466b-8a4c-30af77b6330a"]},{"id":"ITEM-11","itemData":{"author":[{"dropping-particle":"","family":"Oh","given":"Jeho","non-dropping-particle":"","parse-names":false,"suffix":""},{"dropping-particle":"","family":"Kang","given":"Sungwon","non-dropping-particle":"","parse-names":false,"suffix":""}],"container-title":"29th Annual ACM Symposium on Applied Computing","id":"ITEM-11","issued":{"date-parts":[["2014"]]},"page":"1035-1042","publisher-place":"Gyeongju, Republic of Korea","title":"A hierarchical model for traceability between requirements and architecture","type":"paper-conference"},"uris":["http://www.mendeley.com/documents/?uuid=b0f58747-8c77-4897-8b4b-6c741f8fb7d8"]},{"id":"ITEM-12","itemData":{"DOI":"10.1109/ICCSA.2007.59","author":[{"dropping-particle":"","family":"Satyananda","given":"Tonny Kurniadi","non-dropping-particle":"","parse-names":false,"suffix":""},{"dropping-particle":"","family":"Lee","given":"Danhyung","non-dropping-particle":"","parse-names":false,"suffix":""},{"dropping-particle":"","family":"Kang","given":"Sungwon","non-dropping-particle":"","parse-names":false,"suffix":""},{"dropping-particle":"","family":"Hashmi","given":"Sajid Ibrahim","non-dropping-particle":"","parse-names":false,"suffix":""}],"container-title":" International Conference Computational Science and its Applications ","id":"ITEM-12","issued":{"date-parts":[["2007"]]},"page":"380-386","publisher":"IEEE","title":"Identifying Traceability between Feature Model and Software Architecture in Software Product Line using Formal Concept Analysis","type":"article"},"uris":["http://www.mendeley.com/documents/?uuid=8d504b1b-65ca-4579-a6ca-7b9fd4b7afda"]},{"id":"ITEM-13","itemData":{"DOI":"10.4028/www.scientific.net/AMR.998-999.1085","author":[{"dropping-particle":"","family":"Jia","given":"Ni Yun","non-dropping-particle":"","parse-names":false,"suffix":""},{"dropping-particle":"","family":"Yang","given":"Guan Zhong","non-dropping-particle":"","parse-names":false,"suffix":""}],"container-title":"Advanced Materials Research","id":"ITEM-13","issued":{"date-parts":[["2014"]]},"page":"1085-1091","title":"A Method for Verifying Traceability between Feature Model and Software Architecture","type":"article-journal","volume":"998-999"},"uris":["http://www.mendeley.com/documents/?uuid=bf2c8c0e-7e86-449c-a248-80eb38de5882"]},{"id":"ITEM-14","itemData":{"author":[{"dropping-particle":"","family":"Linsbauer","given":"Lukas","non-dropping-particle":"","parse-names":false,"suffix":""},{"dropping-particle":"","family":"Lopez-Herrejon","given":"Roberto","non-dropping-particle":"","parse-names":false,"suffix":""},{"dropping-particle":"","family":"Egyed","given":"Alexander","non-dropping-particle":"","parse-names":false,"suffix":""}],"container-title":"17th International Software Product Line Conference","id":"ITEM-14","issued":{"date-parts":[["2013"]]},"page":"131-140","publisher":"ACM","publisher-place":"Tokyo, Japan","title":"Recovering traceability between features and code in product variants","type":"paper-conference"},"uris":["http://www.mendeley.com/documents/?uuid=86792f93-3897-4f46-9fe5-7e4362303c36"]},{"id":"ITEM-15","itemData":{"DOI":"10.1145/2382756.2382761","author":[{"dropping-particle":"","family":"Chanda","given":"Jayeeta","non-dropping-particle":"","parse-names":false,"suffix":""},{"dropping-particle":"","family":"Sengupta","given":"Sabnam","non-dropping-particle":"","parse-names":false,"suffix":""},{"dropping-particle":"","family":"Kanjilal","given":"Ananya","non-dropping-particle":"","parse-names":false,"suffix":""}],"container-title":"SIGSOFT Softw. Eng. Notes","id":"ITEM-15","issue":"6","issued":{"date-parts":[["2012"]]},"page":"1-5","title":"Traceability between service component and class: a model based approach","title-short":"SIGSOFT","type":"article-journal","volume":"37"},"uris":["http://www.mendeley.com/documents/?uuid=75361ee3-623c-45a8-b15d-65458fbe5b53"]},{"id":"ITEM-16","itemData":{"author":[{"dropping-particle":"","family":"Patrick Maeder","given":"P","non-dropping-particle":"","parse-names":false,"suffix":""},{"dropping-particle":"","family":"Philippow","given":"I","non-dropping-particle":"","parse-names":false,"suffix":""},{"dropping-particle":"","family":"Riebisch","given":"M","non-dropping-particle":"","parse-names":false,"suffix":""}],"container-title":"Quality of software architectures","id":"ITEM-16","issued":{"date-parts":[["2007"]]},"page":"53-71","publisher-place":"Berlin, Heidelberg ","title":"Customizing traceability links for the unified process","title-short":"QoSA","type":"paper-conference"},"uris":["http://www.mendeley.com/documents/?uuid=5cd95906-fec0-4732-96a4-db9a53acee6e"]}],"mendeley":{"formattedCitation":"[58], [63]–[70], [72], [74]–[76], [79]–[81]","plainTextFormattedCitation":"[58], [63]–[70], [72], [74]–[76], [79]–[81]","previouslyFormattedCitation":"[58], [59], [74]–[76], [79]–[81], [61], [63]–[66], [71]–[73]"},"properties":{"noteIndex":0},"schema":"https://github.com/citation-style-language/schema/raw/master/csl-citation.json"}</w:instrText>
      </w:r>
      <w:r w:rsidR="00685952">
        <w:rPr>
          <w:sz w:val="24"/>
          <w:szCs w:val="24"/>
          <w:lang w:val="en-CA"/>
        </w:rPr>
        <w:fldChar w:fldCharType="separate"/>
      </w:r>
      <w:r w:rsidR="00B050F0" w:rsidRPr="00B050F0">
        <w:rPr>
          <w:noProof/>
          <w:sz w:val="24"/>
          <w:szCs w:val="24"/>
          <w:lang w:val="en-CA"/>
        </w:rPr>
        <w:t>[58], [63]–[70], [72], [74]–[76], [79]–[81]</w:t>
      </w:r>
      <w:ins w:id="2145" w:author="Nasser Mustafa [2]" w:date="2018-09-18T20:01:00Z">
        <w:r w:rsidR="00685952">
          <w:rPr>
            <w:sz w:val="24"/>
            <w:szCs w:val="24"/>
            <w:lang w:val="en-CA"/>
          </w:rPr>
          <w:fldChar w:fldCharType="end"/>
        </w:r>
      </w:ins>
      <w:ins w:id="2146" w:author="Nasser Mustafa [2]" w:date="2018-09-18T20:07:00Z">
        <w:r w:rsidR="0045370A">
          <w:rPr>
            <w:sz w:val="24"/>
            <w:szCs w:val="24"/>
            <w:lang w:val="en-CA"/>
          </w:rPr>
          <w:t xml:space="preserve"> </w:t>
        </w:r>
      </w:ins>
      <w:r w:rsidRPr="00C67C7F">
        <w:rPr>
          <w:sz w:val="24"/>
          <w:szCs w:val="24"/>
          <w:lang w:val="en-CA"/>
        </w:rPr>
        <w:t xml:space="preserve">are only concerned with certain types of trace links that </w:t>
      </w:r>
      <w:r w:rsidRPr="00C67C7F">
        <w:rPr>
          <w:noProof/>
          <w:sz w:val="24"/>
          <w:szCs w:val="24"/>
          <w:lang w:val="en-CA"/>
        </w:rPr>
        <w:t>link</w:t>
      </w:r>
      <w:r w:rsidRPr="00C67C7F">
        <w:rPr>
          <w:sz w:val="24"/>
          <w:szCs w:val="24"/>
          <w:lang w:val="en-CA"/>
        </w:rPr>
        <w:t xml:space="preserve"> the artifacts under study. For </w:t>
      </w:r>
      <w:r w:rsidRPr="00C67C7F">
        <w:rPr>
          <w:noProof/>
          <w:sz w:val="24"/>
          <w:szCs w:val="24"/>
          <w:lang w:val="en-CA"/>
        </w:rPr>
        <w:t>instance,</w:t>
      </w:r>
      <w:r w:rsidRPr="00C67C7F">
        <w:rPr>
          <w:sz w:val="24"/>
          <w:szCs w:val="24"/>
          <w:lang w:val="en-CA"/>
        </w:rPr>
        <w:t xml:space="preserve"> Sardinha and colleagues </w:t>
      </w:r>
      <w:ins w:id="2147" w:author="Nasser Mustafa [2]" w:date="2018-09-16T18:14:00Z">
        <w:r w:rsidR="00C349D6">
          <w:rPr>
            <w:sz w:val="24"/>
            <w:szCs w:val="24"/>
            <w:lang w:val="en-CA"/>
          </w:rPr>
          <w:fldChar w:fldCharType="begin" w:fldLock="1"/>
        </w:r>
      </w:ins>
      <w:r w:rsidR="00B050F0">
        <w:rPr>
          <w:sz w:val="24"/>
          <w:szCs w:val="24"/>
          <w:lang w:val="en-CA"/>
        </w:rPr>
        <w:instrText>ADDIN CSL_CITATION {"citationItems":[{"id":"ITEM-1","itemData":{"author":[{"dropping-particle":"","family":"Sardinha","given":"Alberto","non-dropping-particle":"","parse-names":false,"suffix":""},{"dropping-particle":"","family":"Niu.","given":"INan","non-dropping-particle":"","parse-names":false,"suffix":""},{"dropping-particle":"","family":"Yu.","given":"Yijun","non-dropping-particle":"","parse-names":false,"suffix":""},{"dropping-particle":"","family":"Awais","given":"Rashid.","non-dropping-particle":"","parse-names":false,"suffix":""}],"container-title":"27th Annual ACM Symposium on Applied Computing ","id":"ITEM-1","issued":{"date-parts":[["2012"]]},"page":"1035-1042","publisher-place":"Riva del Garda (Trento) Italy.","title":"EA-Tracer: Identifying Traceability Links between Code Aspects and Early Aspects","title-short":"SAC","type":"paper-conference"},"uris":["http://www.mendeley.com/documents/?uuid=fbba23bc-9e9c-4dcb-8153-a234db3919af"]}],"mendeley":{"formattedCitation":"[74]","plainTextFormattedCitation":"[74]","previouslyFormattedCitation":"[63]"},"properties":{"noteIndex":0},"schema":"https://github.com/citation-style-language/schema/raw/master/csl-citation.json"}</w:instrText>
      </w:r>
      <w:r w:rsidR="00C349D6">
        <w:rPr>
          <w:sz w:val="24"/>
          <w:szCs w:val="24"/>
          <w:lang w:val="en-CA"/>
        </w:rPr>
        <w:fldChar w:fldCharType="separate"/>
      </w:r>
      <w:r w:rsidR="00B050F0" w:rsidRPr="00B050F0">
        <w:rPr>
          <w:noProof/>
          <w:sz w:val="24"/>
          <w:szCs w:val="24"/>
          <w:lang w:val="en-CA"/>
        </w:rPr>
        <w:t>[74]</w:t>
      </w:r>
      <w:ins w:id="2148" w:author="Nasser Mustafa [2]" w:date="2018-09-16T18:14:00Z">
        <w:r w:rsidR="00C349D6">
          <w:rPr>
            <w:sz w:val="24"/>
            <w:szCs w:val="24"/>
            <w:lang w:val="en-CA"/>
          </w:rPr>
          <w:fldChar w:fldCharType="end"/>
        </w:r>
      </w:ins>
      <w:del w:id="2149" w:author="Nasser Mustafa [2]" w:date="2018-09-16T18:14:00Z">
        <w:r w:rsidRPr="00C67C7F" w:rsidDel="00C349D6">
          <w:rPr>
            <w:sz w:val="24"/>
            <w:szCs w:val="24"/>
            <w:lang w:val="en-CA"/>
          </w:rPr>
          <w:fldChar w:fldCharType="begin"/>
        </w:r>
        <w:r w:rsidR="003C33CA" w:rsidRPr="00A3659F" w:rsidDel="00C349D6">
          <w:rPr>
            <w:sz w:val="24"/>
            <w:szCs w:val="24"/>
            <w:lang w:val="en-CA"/>
          </w:rPr>
          <w:delInstrText xml:space="preserve"> ADDIN EN.CITE &lt;EndNote&gt;&lt;Cite&gt;&lt;Author&gt;Sardinha&lt;/Author&gt;&lt;Year&gt;2012&lt;/Year&gt;&lt;RecNum&gt;103&lt;/RecNum&gt;&lt;DisplayText&gt;[95]&lt;/DisplayText&gt;&lt;record&gt;&lt;rec-number&gt;103&lt;/rec-number&gt;&lt;foreign-keys&gt;&lt;key app="EN" db-id="rxfad95wgs5d2dexxekxwt2katzr52wtwdxz" timestamp="0"&gt;103&lt;/key&gt;&lt;/foreign-keys&gt;&lt;ref-type name="Conference Proceedings"&gt;10&lt;/ref-type&gt;&lt;contributors&gt;&lt;authors&gt;&lt;author&gt;Alberto Sardinha&lt;/author&gt;&lt;author&gt;INan Niu.&lt;/author&gt;&lt;author&gt;Yijun Yu.&lt;/author&gt;&lt;author&gt;Awais, Rashid.&lt;/author&gt;&lt;/authors&gt;&lt;/contributors&gt;&lt;titles&gt;&lt;title&gt;EA-Tracer: Identifying Traceability Links between Code Aspects and Early Aspects&lt;/title&gt;&lt;secondary-title&gt;27th Annual ACM Symposium on Applied Computing &lt;/secondary-title&gt;&lt;short-title&gt;SAC&lt;/short-title&gt;&lt;/titles&gt;&lt;pages&gt;1035-1042&lt;/pages&gt;&lt;dates&gt;&lt;year&gt;2012&lt;/year&gt;&lt;/dates&gt;&lt;pub-location&gt;Riva del Garda (Trento) Italy.&lt;/pub-location&gt;&lt;urls&gt;&lt;/urls&gt;&lt;/record&gt;&lt;/Cite&gt;&lt;/EndNote&gt;</w:delInstrText>
        </w:r>
        <w:r w:rsidRPr="00C67C7F" w:rsidDel="00C349D6">
          <w:rPr>
            <w:sz w:val="24"/>
            <w:szCs w:val="24"/>
            <w:lang w:val="en-CA"/>
          </w:rPr>
          <w:fldChar w:fldCharType="separate"/>
        </w:r>
        <w:r w:rsidR="003C33CA" w:rsidRPr="00A3659F" w:rsidDel="00C349D6">
          <w:rPr>
            <w:noProof/>
            <w:sz w:val="24"/>
            <w:szCs w:val="24"/>
            <w:lang w:val="en-CA"/>
          </w:rPr>
          <w:delText>[</w:delText>
        </w:r>
        <w:r w:rsidR="00547E23" w:rsidRPr="00A3659F" w:rsidDel="00C349D6">
          <w:fldChar w:fldCharType="begin"/>
        </w:r>
        <w:r w:rsidR="00547E23" w:rsidRPr="00A3659F" w:rsidDel="00C349D6">
          <w:delInstrText xml:space="preserve"> HYPERLINK \l "_ENREF_95" \o "Sardinha, 2012 #103" </w:delInstrText>
        </w:r>
        <w:r w:rsidR="00547E23" w:rsidRPr="00A3659F" w:rsidDel="00C349D6">
          <w:fldChar w:fldCharType="separate"/>
        </w:r>
        <w:r w:rsidR="006A58FF" w:rsidRPr="00A3659F" w:rsidDel="00C349D6">
          <w:rPr>
            <w:noProof/>
            <w:sz w:val="24"/>
            <w:szCs w:val="24"/>
            <w:lang w:val="en-CA"/>
          </w:rPr>
          <w:delText>95</w:delText>
        </w:r>
        <w:r w:rsidR="00547E23" w:rsidRPr="00A3659F" w:rsidDel="00C349D6">
          <w:rPr>
            <w:noProof/>
            <w:sz w:val="24"/>
            <w:szCs w:val="24"/>
            <w:lang w:val="en-CA"/>
          </w:rPr>
          <w:fldChar w:fldCharType="end"/>
        </w:r>
        <w:r w:rsidR="003C33CA" w:rsidRPr="00A3659F" w:rsidDel="00C349D6">
          <w:rPr>
            <w:noProof/>
            <w:sz w:val="24"/>
            <w:szCs w:val="24"/>
            <w:lang w:val="en-CA"/>
          </w:rPr>
          <w:delText>]</w:delText>
        </w:r>
        <w:r w:rsidRPr="00C67C7F" w:rsidDel="00C349D6">
          <w:rPr>
            <w:sz w:val="24"/>
            <w:szCs w:val="24"/>
            <w:lang w:val="en-CA"/>
          </w:rPr>
          <w:fldChar w:fldCharType="end"/>
        </w:r>
      </w:del>
      <w:r w:rsidRPr="00C67C7F">
        <w:rPr>
          <w:sz w:val="24"/>
          <w:szCs w:val="24"/>
          <w:lang w:val="en-CA"/>
        </w:rPr>
        <w:t xml:space="preserve"> discussed identifying trace links between code aspect and early aspect. Xiaofan</w:t>
      </w:r>
      <w:del w:id="2150" w:author="Nasser Mustafa [2]" w:date="2018-09-16T18:14:00Z">
        <w:r w:rsidRPr="00C67C7F" w:rsidDel="00C349D6">
          <w:rPr>
            <w:sz w:val="24"/>
            <w:szCs w:val="24"/>
            <w:lang w:val="en-CA"/>
          </w:rPr>
          <w:delText xml:space="preserve"> </w:delText>
        </w:r>
      </w:del>
      <w:ins w:id="2151" w:author="Nasser Mustafa [2]" w:date="2018-09-16T18:14:00Z">
        <w:r w:rsidR="00C349D6">
          <w:rPr>
            <w:sz w:val="24"/>
            <w:szCs w:val="24"/>
            <w:lang w:val="en-CA"/>
          </w:rPr>
          <w:t xml:space="preserve"> </w:t>
        </w:r>
        <w:r w:rsidR="00C349D6">
          <w:rPr>
            <w:sz w:val="24"/>
            <w:szCs w:val="24"/>
            <w:lang w:val="en-CA"/>
          </w:rPr>
          <w:fldChar w:fldCharType="begin" w:fldLock="1"/>
        </w:r>
      </w:ins>
      <w:r w:rsidR="00B050F0">
        <w:rPr>
          <w:sz w:val="24"/>
          <w:szCs w:val="24"/>
          <w:lang w:val="en-CA"/>
        </w:rPr>
        <w:instrText>ADDIN CSL_CITATION {"citationItems":[{"id":"ITEM-1","itemData":{"author":[{"dropping-particle":"","family":"Xiaofan","given":"Chen","non-dropping-particle":"","parse-names":false,"suffix":""}],"id":"ITEM-1","issued":{"date-parts":[["2012"]]},"publisher":"The University of Auckland","title":"Automated documentation to code traceability link recovery and visualization","type":"report"},"uris":["http://www.mendeley.com/documents/?uuid=b07b8ec5-8652-4b49-ae05-912b6f6ffb0c"]}],"mendeley":{"formattedCitation":"[70]","plainTextFormattedCitation":"[70]","previouslyFormattedCitation":"[59]"},"properties":{"noteIndex":0},"schema":"https://github.com/citation-style-language/schema/raw/master/csl-citation.json"}</w:instrText>
      </w:r>
      <w:r w:rsidR="00C349D6">
        <w:rPr>
          <w:sz w:val="24"/>
          <w:szCs w:val="24"/>
          <w:lang w:val="en-CA"/>
        </w:rPr>
        <w:fldChar w:fldCharType="separate"/>
      </w:r>
      <w:r w:rsidR="00B050F0" w:rsidRPr="00B050F0">
        <w:rPr>
          <w:noProof/>
          <w:sz w:val="24"/>
          <w:szCs w:val="24"/>
          <w:lang w:val="en-CA"/>
        </w:rPr>
        <w:t>[70]</w:t>
      </w:r>
      <w:ins w:id="2152" w:author="Nasser Mustafa [2]" w:date="2018-09-16T18:14:00Z">
        <w:r w:rsidR="00C349D6">
          <w:rPr>
            <w:sz w:val="24"/>
            <w:szCs w:val="24"/>
            <w:lang w:val="en-CA"/>
          </w:rPr>
          <w:fldChar w:fldCharType="end"/>
        </w:r>
      </w:ins>
      <w:del w:id="2153" w:author="Nasser Mustafa [2]" w:date="2018-09-16T18:14:00Z">
        <w:r w:rsidRPr="00C67C7F" w:rsidDel="00C349D6">
          <w:rPr>
            <w:sz w:val="24"/>
            <w:szCs w:val="24"/>
            <w:lang w:val="en-CA"/>
          </w:rPr>
          <w:fldChar w:fldCharType="begin"/>
        </w:r>
        <w:r w:rsidR="003C33CA" w:rsidRPr="00A3659F" w:rsidDel="00C349D6">
          <w:rPr>
            <w:sz w:val="24"/>
            <w:szCs w:val="24"/>
            <w:lang w:val="en-CA"/>
          </w:rPr>
          <w:delInstrText xml:space="preserve"> ADDIN EN.CITE &lt;EndNote&gt;&lt;Cite&gt;&lt;Author&gt;Xiaofan&lt;/Author&gt;&lt;Year&gt;2012&lt;/Year&gt;&lt;RecNum&gt;105&lt;/RecNum&gt;&lt;DisplayText&gt;[91]&lt;/DisplayText&gt;&lt;record&gt;&lt;rec-number&gt;105&lt;/rec-number&gt;&lt;foreign-keys&gt;&lt;key app="EN" db-id="rxfad95wgs5d2dexxekxwt2katzr52wtwdxz" timestamp="0"&gt;105&lt;/key&gt;&lt;/foreign-keys&gt;&lt;ref-type name="Report"&gt;27&lt;/ref-type&gt;&lt;contributors&gt;&lt;authors&gt;&lt;author&gt;Chen  Xiaofan&lt;/author&gt;&lt;/authors&gt;&lt;/contributors&gt;&lt;titles&gt;&lt;title&gt;Automated documentation to code traceability link recovery and visualization&lt;/title&gt;&lt;/titles&gt;&lt;dates&gt;&lt;year&gt;2012&lt;/year&gt;&lt;/dates&gt;&lt;publisher&gt;The University of Auckland&lt;/publisher&gt;&lt;urls&gt;&lt;/urls&gt;&lt;/record&gt;&lt;/Cite&gt;&lt;/EndNote&gt;</w:delInstrText>
        </w:r>
        <w:r w:rsidRPr="00C67C7F" w:rsidDel="00C349D6">
          <w:rPr>
            <w:sz w:val="24"/>
            <w:szCs w:val="24"/>
            <w:lang w:val="en-CA"/>
          </w:rPr>
          <w:fldChar w:fldCharType="separate"/>
        </w:r>
        <w:r w:rsidR="003C33CA" w:rsidRPr="00A3659F" w:rsidDel="00C349D6">
          <w:rPr>
            <w:noProof/>
            <w:sz w:val="24"/>
            <w:szCs w:val="24"/>
            <w:lang w:val="en-CA"/>
          </w:rPr>
          <w:delText>[</w:delText>
        </w:r>
        <w:r w:rsidR="00547E23" w:rsidRPr="00A3659F" w:rsidDel="00C349D6">
          <w:fldChar w:fldCharType="begin"/>
        </w:r>
        <w:r w:rsidR="00547E23" w:rsidRPr="00A3659F" w:rsidDel="00C349D6">
          <w:delInstrText xml:space="preserve"> HYPERLINK \l "_ENREF_91" \o "Xiaofan, 2012 #105" </w:delInstrText>
        </w:r>
        <w:r w:rsidR="00547E23" w:rsidRPr="00A3659F" w:rsidDel="00C349D6">
          <w:fldChar w:fldCharType="separate"/>
        </w:r>
        <w:r w:rsidR="006A58FF" w:rsidRPr="00A3659F" w:rsidDel="00C349D6">
          <w:rPr>
            <w:noProof/>
            <w:sz w:val="24"/>
            <w:szCs w:val="24"/>
            <w:lang w:val="en-CA"/>
          </w:rPr>
          <w:delText>91</w:delText>
        </w:r>
        <w:r w:rsidR="00547E23" w:rsidRPr="00A3659F" w:rsidDel="00C349D6">
          <w:rPr>
            <w:noProof/>
            <w:sz w:val="24"/>
            <w:szCs w:val="24"/>
            <w:lang w:val="en-CA"/>
          </w:rPr>
          <w:fldChar w:fldCharType="end"/>
        </w:r>
        <w:r w:rsidR="003C33CA" w:rsidRPr="00A3659F" w:rsidDel="00C349D6">
          <w:rPr>
            <w:noProof/>
            <w:sz w:val="24"/>
            <w:szCs w:val="24"/>
            <w:lang w:val="en-CA"/>
          </w:rPr>
          <w:delText>]</w:delText>
        </w:r>
        <w:r w:rsidRPr="00C67C7F" w:rsidDel="00C349D6">
          <w:rPr>
            <w:sz w:val="24"/>
            <w:szCs w:val="24"/>
            <w:lang w:val="en-CA"/>
          </w:rPr>
          <w:fldChar w:fldCharType="end"/>
        </w:r>
      </w:del>
      <w:r w:rsidRPr="00C67C7F">
        <w:rPr>
          <w:sz w:val="24"/>
          <w:szCs w:val="24"/>
          <w:lang w:val="en-CA"/>
        </w:rPr>
        <w:t xml:space="preserve">, provided an automated mechanism for identifying trace links between documentation and code. Ziftci and colleagues </w:t>
      </w:r>
      <w:ins w:id="2154" w:author="Nasser Mustafa [2]" w:date="2018-09-16T18:14:00Z">
        <w:r w:rsidR="00C349D6">
          <w:rPr>
            <w:sz w:val="24"/>
            <w:szCs w:val="24"/>
            <w:lang w:val="en-CA"/>
          </w:rPr>
          <w:fldChar w:fldCharType="begin" w:fldLock="1"/>
        </w:r>
      </w:ins>
      <w:r w:rsidR="00B050F0">
        <w:rPr>
          <w:sz w:val="24"/>
          <w:szCs w:val="24"/>
          <w:lang w:val="en-CA"/>
        </w:rPr>
        <w:instrText>ADDIN CSL_CITATION {"citationItems":[{"id":"ITEM-1","itemData":{"DOI":"10.1109/TEFSE.2013.6620148","author":[{"dropping-particle":"","family":"Ziftci","given":"Celal","non-dropping-particle":"","parse-names":false,"suffix":""},{"dropping-particle":"","family":"Krüger","given":"Ingolf","non-dropping-particle":"","parse-names":false,"suffix":""}],"container-title":"7th International Workshop on Traceability in Emerging Forms of Software Engineering (TEFSE)","id":"ITEM-1","issued":{"date-parts":[["2013"]]},"page":"12-18","publisher":"IEEEW","title":"Getting More from Requirements Traceability: Requirements Testing Progress","type":"paper-conference"},"uris":["http://www.mendeley.com/documents/?uuid=c7ab2069-8073-4822-8ff0-7e652f23e781"]}],"mendeley":{"formattedCitation":"[59]","plainTextFormattedCitation":"[59]","previouslyFormattedCitation":"[67]"},"properties":{"noteIndex":0},"schema":"https://github.com/citation-style-language/schema/raw/master/csl-citation.json"}</w:instrText>
      </w:r>
      <w:r w:rsidR="00C349D6">
        <w:rPr>
          <w:sz w:val="24"/>
          <w:szCs w:val="24"/>
          <w:lang w:val="en-CA"/>
        </w:rPr>
        <w:fldChar w:fldCharType="separate"/>
      </w:r>
      <w:r w:rsidR="00B050F0" w:rsidRPr="00B050F0">
        <w:rPr>
          <w:noProof/>
          <w:sz w:val="24"/>
          <w:szCs w:val="24"/>
          <w:lang w:val="en-CA"/>
        </w:rPr>
        <w:t>[59]</w:t>
      </w:r>
      <w:ins w:id="2155" w:author="Nasser Mustafa [2]" w:date="2018-09-16T18:14:00Z">
        <w:r w:rsidR="00C349D6">
          <w:rPr>
            <w:sz w:val="24"/>
            <w:szCs w:val="24"/>
            <w:lang w:val="en-CA"/>
          </w:rPr>
          <w:fldChar w:fldCharType="end"/>
        </w:r>
      </w:ins>
      <w:del w:id="2156" w:author="Nasser Mustafa [2]" w:date="2018-09-16T18:14:00Z">
        <w:r w:rsidRPr="00C67C7F" w:rsidDel="00C349D6">
          <w:rPr>
            <w:sz w:val="24"/>
            <w:szCs w:val="24"/>
            <w:lang w:val="en-CA"/>
          </w:rPr>
          <w:fldChar w:fldCharType="begin"/>
        </w:r>
        <w:r w:rsidR="003C33CA" w:rsidRPr="00A3659F" w:rsidDel="00C349D6">
          <w:rPr>
            <w:sz w:val="24"/>
            <w:szCs w:val="24"/>
            <w:lang w:val="en-CA"/>
          </w:rPr>
          <w:delInstrText xml:space="preserve"> ADDIN EN.CITE &lt;EndNote&gt;&lt;Cite&gt;&lt;Author&gt;Ziftci&lt;/Author&gt;&lt;Year&gt;2013&lt;/Year&gt;&lt;RecNum&gt;161&lt;/RecNum&gt;&lt;DisplayText&gt;[99]&lt;/DisplayText&gt;&lt;record&gt;&lt;rec-number&gt;161&lt;/rec-number&gt;&lt;foreign-keys&gt;&lt;key app="EN" db-id="rxfad95wgs5d2dexxekxwt2katzr52wtwdxz" timestamp="0"&gt;161&lt;/key&gt;&lt;/foreign-keys&gt;&lt;ref-type name="Conference Proceedings"&gt;10&lt;/ref-type&gt;&lt;contributors&gt;&lt;authors&gt;&lt;author&gt;Celal Ziftci &lt;/author&gt;&lt;author&gt;Ingolf Krüger&lt;/author&gt;&lt;/authors&gt;&lt;/contributors&gt;&lt;titles&gt;&lt;title&gt;Test Intents: Enhancing the Semantics of Requirements Traceability Links in Test Cases &lt;/title&gt;&lt;secondary-title&gt;28th Annual ACM Symposium on Applied Computing&lt;/secondary-title&gt;&lt;/titles&gt;&lt;pages&gt;1272-1277&lt;/pages&gt;&lt;dates&gt;&lt;year&gt;2013&lt;/year&gt;&lt;/dates&gt;&lt;pub-location&gt;New York, NY, USA&lt;/pub-location&gt;&lt;publisher&gt;ACM&lt;/publisher&gt;&lt;urls&gt;&lt;/urls&gt;&lt;/record&gt;&lt;/Cite&gt;&lt;/EndNote&gt;</w:delInstrText>
        </w:r>
        <w:r w:rsidRPr="00C67C7F" w:rsidDel="00C349D6">
          <w:rPr>
            <w:sz w:val="24"/>
            <w:szCs w:val="24"/>
            <w:lang w:val="en-CA"/>
          </w:rPr>
          <w:fldChar w:fldCharType="separate"/>
        </w:r>
        <w:r w:rsidR="003C33CA" w:rsidRPr="00A3659F" w:rsidDel="00C349D6">
          <w:rPr>
            <w:noProof/>
            <w:sz w:val="24"/>
            <w:szCs w:val="24"/>
            <w:lang w:val="en-CA"/>
          </w:rPr>
          <w:delText>[</w:delText>
        </w:r>
        <w:r w:rsidR="00547E23" w:rsidRPr="00A3659F" w:rsidDel="00C349D6">
          <w:fldChar w:fldCharType="begin"/>
        </w:r>
        <w:r w:rsidR="00547E23" w:rsidRPr="00A3659F" w:rsidDel="00C349D6">
          <w:delInstrText xml:space="preserve"> HYPERLINK \l "_ENREF_99" \o "Ziftci, 2013 #161" </w:delInstrText>
        </w:r>
        <w:r w:rsidR="00547E23" w:rsidRPr="00A3659F" w:rsidDel="00C349D6">
          <w:fldChar w:fldCharType="separate"/>
        </w:r>
        <w:r w:rsidR="006A58FF" w:rsidRPr="00A3659F" w:rsidDel="00C349D6">
          <w:rPr>
            <w:noProof/>
            <w:sz w:val="24"/>
            <w:szCs w:val="24"/>
            <w:lang w:val="en-CA"/>
          </w:rPr>
          <w:delText>99</w:delText>
        </w:r>
        <w:r w:rsidR="00547E23" w:rsidRPr="00A3659F" w:rsidDel="00C349D6">
          <w:rPr>
            <w:noProof/>
            <w:sz w:val="24"/>
            <w:szCs w:val="24"/>
            <w:lang w:val="en-CA"/>
          </w:rPr>
          <w:fldChar w:fldCharType="end"/>
        </w:r>
        <w:r w:rsidR="003C33CA" w:rsidRPr="00A3659F" w:rsidDel="00C349D6">
          <w:rPr>
            <w:noProof/>
            <w:sz w:val="24"/>
            <w:szCs w:val="24"/>
            <w:lang w:val="en-CA"/>
          </w:rPr>
          <w:delText>]</w:delText>
        </w:r>
        <w:r w:rsidRPr="00C67C7F" w:rsidDel="00C349D6">
          <w:rPr>
            <w:sz w:val="24"/>
            <w:szCs w:val="24"/>
            <w:lang w:val="en-CA"/>
          </w:rPr>
          <w:fldChar w:fldCharType="end"/>
        </w:r>
      </w:del>
      <w:r w:rsidRPr="00C67C7F">
        <w:rPr>
          <w:sz w:val="24"/>
          <w:szCs w:val="24"/>
          <w:lang w:val="en-CA"/>
        </w:rPr>
        <w:t xml:space="preserve"> suggested a method for enhancing the semantic of traceability links </w:t>
      </w:r>
      <w:r w:rsidR="008D3567">
        <w:rPr>
          <w:sz w:val="24"/>
          <w:szCs w:val="24"/>
          <w:lang w:val="en-CA"/>
        </w:rPr>
        <w:t>involving the</w:t>
      </w:r>
      <w:r w:rsidRPr="00C67C7F">
        <w:rPr>
          <w:sz w:val="24"/>
          <w:szCs w:val="24"/>
          <w:lang w:val="en-CA"/>
        </w:rPr>
        <w:t xml:space="preserve"> </w:t>
      </w:r>
      <w:r w:rsidR="006946DA">
        <w:rPr>
          <w:sz w:val="24"/>
          <w:szCs w:val="24"/>
          <w:lang w:val="en-CA"/>
        </w:rPr>
        <w:t xml:space="preserve">validation </w:t>
      </w:r>
      <w:r w:rsidR="008D3567">
        <w:rPr>
          <w:sz w:val="24"/>
          <w:szCs w:val="24"/>
          <w:lang w:val="en-CA"/>
        </w:rPr>
        <w:t xml:space="preserve">of test </w:t>
      </w:r>
      <w:r w:rsidR="006946DA">
        <w:rPr>
          <w:sz w:val="24"/>
          <w:szCs w:val="24"/>
          <w:lang w:val="en-CA"/>
        </w:rPr>
        <w:t>case</w:t>
      </w:r>
      <w:r w:rsidRPr="00C67C7F">
        <w:rPr>
          <w:sz w:val="24"/>
          <w:szCs w:val="24"/>
          <w:lang w:val="en-CA"/>
        </w:rPr>
        <w:t>s</w:t>
      </w:r>
      <w:r w:rsidR="008D3567">
        <w:rPr>
          <w:sz w:val="24"/>
          <w:szCs w:val="24"/>
          <w:lang w:val="en-CA"/>
        </w:rPr>
        <w:t xml:space="preserve"> and other artifacts</w:t>
      </w:r>
      <w:r w:rsidRPr="00C67C7F">
        <w:rPr>
          <w:sz w:val="24"/>
          <w:szCs w:val="24"/>
          <w:lang w:val="en-CA"/>
        </w:rPr>
        <w:t xml:space="preserve">. Strasunskasa and colleagues </w:t>
      </w:r>
      <w:ins w:id="2157" w:author="Nasser Mustafa [2]" w:date="2018-09-16T18:15:00Z">
        <w:r w:rsidR="00C349D6">
          <w:rPr>
            <w:sz w:val="24"/>
            <w:szCs w:val="24"/>
            <w:lang w:val="en-CA"/>
          </w:rPr>
          <w:fldChar w:fldCharType="begin" w:fldLock="1"/>
        </w:r>
      </w:ins>
      <w:r w:rsidR="00B050F0">
        <w:rPr>
          <w:sz w:val="24"/>
          <w:szCs w:val="24"/>
          <w:lang w:val="en-CA"/>
        </w:rPr>
        <w:instrText>ADDIN CSL_CITATION {"citationItems":[{"id":"ITEM-1","itemData":{"author":[{"dropping-particle":"","family":"Strasunskasa","given":"Darijus","non-dropping-particle":"","parse-names":false,"suffix":""},{"dropping-particle":"","family":"Hakkarainenb","given":"Sari E","non-dropping-particle":"","parse-names":false,"suffix":""}],"container-title":"Information and Software Technology","id":"ITEM-1","issue":"11","issued":{"date-parts":[["2012"]]},"page":"1239-1249","title":"Domain model-driven software engineering: A method for discovery of dependency links","type":"article-journal","volume":"54"},"uris":["http://www.mendeley.com/documents/?uuid=98433e51-af75-4d97-a3b0-bd2a5aad7171"]}],"mendeley":{"formattedCitation":"[73]","plainTextFormattedCitation":"[73]","previouslyFormattedCitation":"[62]"},"properties":{"noteIndex":0},"schema":"https://github.com/citation-style-language/schema/raw/master/csl-citation.json"}</w:instrText>
      </w:r>
      <w:r w:rsidR="00C349D6">
        <w:rPr>
          <w:sz w:val="24"/>
          <w:szCs w:val="24"/>
          <w:lang w:val="en-CA"/>
        </w:rPr>
        <w:fldChar w:fldCharType="separate"/>
      </w:r>
      <w:r w:rsidR="00B050F0" w:rsidRPr="00B050F0">
        <w:rPr>
          <w:noProof/>
          <w:sz w:val="24"/>
          <w:szCs w:val="24"/>
          <w:lang w:val="en-CA"/>
        </w:rPr>
        <w:t>[73]</w:t>
      </w:r>
      <w:ins w:id="2158" w:author="Nasser Mustafa [2]" w:date="2018-09-16T18:15:00Z">
        <w:r w:rsidR="00C349D6">
          <w:rPr>
            <w:sz w:val="24"/>
            <w:szCs w:val="24"/>
            <w:lang w:val="en-CA"/>
          </w:rPr>
          <w:fldChar w:fldCharType="end"/>
        </w:r>
      </w:ins>
      <w:del w:id="2159" w:author="Nasser Mustafa [2]" w:date="2018-09-16T18:15:00Z">
        <w:r w:rsidRPr="00C67C7F" w:rsidDel="00C349D6">
          <w:rPr>
            <w:sz w:val="24"/>
            <w:szCs w:val="24"/>
            <w:lang w:val="en-CA"/>
          </w:rPr>
          <w:fldChar w:fldCharType="begin"/>
        </w:r>
        <w:r w:rsidR="003C33CA" w:rsidRPr="00A3659F" w:rsidDel="00C349D6">
          <w:rPr>
            <w:sz w:val="24"/>
            <w:szCs w:val="24"/>
            <w:lang w:val="en-CA"/>
          </w:rPr>
          <w:delInstrText xml:space="preserve"> ADDIN EN.CITE &lt;EndNote&gt;&lt;Cite&gt;&lt;Author&gt;Strasunskasa&lt;/Author&gt;&lt;Year&gt;2012&lt;/Year&gt;&lt;RecNum&gt;106&lt;/RecNum&gt;&lt;DisplayText&gt;[94]&lt;/DisplayText&gt;&lt;record&gt;&lt;rec-number&gt;106&lt;/rec-number&gt;&lt;foreign-keys&gt;&lt;key app="EN" db-id="rxfad95wgs5d2dexxekxwt2katzr52wtwdxz" timestamp="0"&gt;106&lt;/key&gt;&lt;/foreign-keys&gt;&lt;ref-type name="Journal Article"&gt;17&lt;/ref-type&gt;&lt;contributors&gt;&lt;authors&gt;&lt;author&gt;Darijus  Strasunskasa&lt;/author&gt;&lt;author&gt;Sari E  Hakkarainenb&lt;/author&gt;&lt;/authors&gt;&lt;/contributors&gt;&lt;titles&gt;&lt;title&gt;Domain model-driven software engineering: A method for discovery of dependency links&lt;/title&gt;&lt;secondary-title&gt;Information and Software Technology&lt;/secondary-title&gt;&lt;/titles&gt;&lt;pages&gt;1239-1249&lt;/pages&gt;&lt;volume&gt;54&lt;/volume&gt;&lt;number&gt;11&lt;/number&gt;&lt;dates&gt;&lt;year&gt;2012&lt;/year&gt;&lt;/dates&gt;&lt;urls&gt;&lt;/urls&gt;&lt;/record&gt;&lt;/Cite&gt;&lt;/EndNote&gt;</w:delInstrText>
        </w:r>
        <w:r w:rsidRPr="00C67C7F" w:rsidDel="00C349D6">
          <w:rPr>
            <w:sz w:val="24"/>
            <w:szCs w:val="24"/>
            <w:lang w:val="en-CA"/>
          </w:rPr>
          <w:fldChar w:fldCharType="separate"/>
        </w:r>
        <w:r w:rsidR="003C33CA" w:rsidRPr="00A3659F" w:rsidDel="00C349D6">
          <w:rPr>
            <w:noProof/>
            <w:sz w:val="24"/>
            <w:szCs w:val="24"/>
            <w:lang w:val="en-CA"/>
          </w:rPr>
          <w:delText>[</w:delText>
        </w:r>
        <w:r w:rsidR="00547E23" w:rsidRPr="00A3659F" w:rsidDel="00C349D6">
          <w:fldChar w:fldCharType="begin"/>
        </w:r>
        <w:r w:rsidR="00547E23" w:rsidRPr="00A3659F" w:rsidDel="00C349D6">
          <w:delInstrText xml:space="preserve"> HYPERLINK \l "_ENREF_94" \o "Strasunskasa, 2012 #106" </w:delInstrText>
        </w:r>
        <w:r w:rsidR="00547E23" w:rsidRPr="00A3659F" w:rsidDel="00C349D6">
          <w:fldChar w:fldCharType="separate"/>
        </w:r>
        <w:r w:rsidR="006A58FF" w:rsidRPr="00A3659F" w:rsidDel="00C349D6">
          <w:rPr>
            <w:noProof/>
            <w:sz w:val="24"/>
            <w:szCs w:val="24"/>
            <w:lang w:val="en-CA"/>
          </w:rPr>
          <w:delText>94</w:delText>
        </w:r>
        <w:r w:rsidR="00547E23" w:rsidRPr="00A3659F" w:rsidDel="00C349D6">
          <w:rPr>
            <w:noProof/>
            <w:sz w:val="24"/>
            <w:szCs w:val="24"/>
            <w:lang w:val="en-CA"/>
          </w:rPr>
          <w:fldChar w:fldCharType="end"/>
        </w:r>
        <w:r w:rsidR="003C33CA" w:rsidRPr="00A3659F" w:rsidDel="00C349D6">
          <w:rPr>
            <w:noProof/>
            <w:sz w:val="24"/>
            <w:szCs w:val="24"/>
            <w:lang w:val="en-CA"/>
          </w:rPr>
          <w:delText>]</w:delText>
        </w:r>
        <w:r w:rsidRPr="00C67C7F" w:rsidDel="00C349D6">
          <w:rPr>
            <w:sz w:val="24"/>
            <w:szCs w:val="24"/>
            <w:lang w:val="en-CA"/>
          </w:rPr>
          <w:fldChar w:fldCharType="end"/>
        </w:r>
      </w:del>
      <w:r w:rsidRPr="00C67C7F">
        <w:rPr>
          <w:sz w:val="24"/>
          <w:szCs w:val="24"/>
          <w:lang w:val="en-CA"/>
        </w:rPr>
        <w:t xml:space="preserve"> provided a method for discovering only dependency links in </w:t>
      </w:r>
      <w:r w:rsidR="00A64F3E">
        <w:rPr>
          <w:sz w:val="24"/>
          <w:szCs w:val="24"/>
          <w:lang w:val="en-CA"/>
        </w:rPr>
        <w:t>Model Driven Engineering</w:t>
      </w:r>
      <w:r w:rsidRPr="00C67C7F">
        <w:rPr>
          <w:sz w:val="24"/>
          <w:szCs w:val="24"/>
          <w:lang w:val="en-CA"/>
        </w:rPr>
        <w:t xml:space="preserve">. Concerning the methods that provide an </w:t>
      </w:r>
      <w:r w:rsidRPr="00C67C7F">
        <w:rPr>
          <w:noProof/>
          <w:sz w:val="24"/>
          <w:szCs w:val="24"/>
          <w:lang w:val="en-CA"/>
        </w:rPr>
        <w:t>in-depth</w:t>
      </w:r>
      <w:r w:rsidRPr="00C67C7F">
        <w:rPr>
          <w:sz w:val="24"/>
          <w:szCs w:val="24"/>
          <w:lang w:val="en-CA"/>
        </w:rPr>
        <w:t xml:space="preserve"> classification for trace link, Paige and colleagues </w:t>
      </w:r>
      <w:ins w:id="2160" w:author="Nasser Mustafa [2]" w:date="2018-09-16T18:15:00Z">
        <w:r w:rsidR="00C349D6">
          <w:rPr>
            <w:sz w:val="24"/>
            <w:szCs w:val="24"/>
            <w:lang w:val="en-CA"/>
          </w:rPr>
          <w:fldChar w:fldCharType="begin" w:fldLock="1"/>
        </w:r>
      </w:ins>
      <w:r w:rsidR="00B050F0">
        <w:rPr>
          <w:sz w:val="24"/>
          <w:szCs w:val="24"/>
          <w:lang w:val="en-CA"/>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r w:rsidR="00C349D6">
        <w:rPr>
          <w:sz w:val="24"/>
          <w:szCs w:val="24"/>
          <w:lang w:val="en-CA"/>
        </w:rPr>
        <w:fldChar w:fldCharType="separate"/>
      </w:r>
      <w:r w:rsidR="00B050F0" w:rsidRPr="00B050F0">
        <w:rPr>
          <w:noProof/>
          <w:sz w:val="24"/>
          <w:szCs w:val="24"/>
          <w:lang w:val="en-CA"/>
        </w:rPr>
        <w:t>[46]</w:t>
      </w:r>
      <w:ins w:id="2161" w:author="Nasser Mustafa [2]" w:date="2018-09-16T18:15:00Z">
        <w:r w:rsidR="00C349D6">
          <w:rPr>
            <w:sz w:val="24"/>
            <w:szCs w:val="24"/>
            <w:lang w:val="en-CA"/>
          </w:rPr>
          <w:fldChar w:fldCharType="end"/>
        </w:r>
      </w:ins>
      <w:del w:id="2162" w:author="Nasser Mustafa [2]" w:date="2018-09-16T18:15:00Z">
        <w:r w:rsidRPr="00C67C7F" w:rsidDel="00C349D6">
          <w:rPr>
            <w:sz w:val="24"/>
            <w:szCs w:val="24"/>
            <w:lang w:val="en-CA"/>
          </w:rPr>
          <w:fldChar w:fldCharType="begin"/>
        </w:r>
        <w:r w:rsidR="003C33CA" w:rsidRPr="00A3659F" w:rsidDel="00C349D6">
          <w:rPr>
            <w:sz w:val="24"/>
            <w:szCs w:val="24"/>
            <w:lang w:val="en-CA"/>
          </w:rPr>
          <w:delInstrText xml:space="preserve"> ADDIN EN.CITE &lt;EndNote&gt;&lt;Cite&gt;&lt;Author&gt;Paige&lt;/Author&gt;&lt;Year&gt;2011&lt;/Year&gt;&lt;RecNum&gt;127&lt;/RecNum&gt;&lt;DisplayText&gt;[23]&lt;/DisplayText&gt;&lt;record&gt;&lt;rec-number&gt;127&lt;/rec-number&gt;&lt;foreign-keys&gt;&lt;key app="EN" db-id="rxfad95wgs5d2dexxekxwt2katzr52wtwdxz" timestamp="0"&gt;127&lt;/key&gt;&lt;/foreign-keys&gt;&lt;ref-type name="Journal Article"&gt;17&lt;/ref-type&gt;&lt;contributors&gt;&lt;authors&gt;&lt;author&gt;Richard F  Paige&lt;/author&gt;&lt;author&gt; Nikolaos Drivalos&lt;/author&gt;&lt;author&gt; Dimitrios S Kolovos&lt;/author&gt;&lt;author&gt; Kiran J Fernandes&lt;/author&gt;&lt;author&gt; Christopher Power&lt;/author&gt;&lt;author&gt; Goran K Olsen &lt;/author&gt;&lt;author&gt;Steffen Zschaler&lt;/author&gt;&lt;/authors&gt;&lt;/contributors&gt;&lt;titles&gt;&lt;title&gt;Rigorous identification and encoding of trace-links in model-driven engineering&lt;/title&gt;&lt;secondary-title&gt;Software &amp;amp; Systems Modeling&lt;/secondary-title&gt;&lt;short-title&gt;SoSyM&lt;/short-title&gt;&lt;/titles&gt;&lt;pages&gt;469-487&lt;/pages&gt;&lt;volume&gt;10&lt;/volume&gt;&lt;number&gt;4&lt;/number&gt;&lt;dates&gt;&lt;year&gt;2011&lt;/year&gt;&lt;/dates&gt;&lt;urls&gt;&lt;/urls&gt;&lt;/record&gt;&lt;/Cite&gt;&lt;/EndNote&gt;</w:delInstrText>
        </w:r>
        <w:r w:rsidRPr="00C67C7F" w:rsidDel="00C349D6">
          <w:rPr>
            <w:sz w:val="24"/>
            <w:szCs w:val="24"/>
            <w:lang w:val="en-CA"/>
          </w:rPr>
          <w:fldChar w:fldCharType="separate"/>
        </w:r>
        <w:r w:rsidR="003C33CA" w:rsidRPr="00A3659F" w:rsidDel="00C349D6">
          <w:rPr>
            <w:noProof/>
            <w:sz w:val="24"/>
            <w:szCs w:val="24"/>
            <w:lang w:val="en-CA"/>
          </w:rPr>
          <w:delText>[</w:delText>
        </w:r>
        <w:r w:rsidR="00547E23" w:rsidRPr="00A3659F" w:rsidDel="00C349D6">
          <w:fldChar w:fldCharType="begin"/>
        </w:r>
        <w:r w:rsidR="00547E23" w:rsidRPr="00A3659F" w:rsidDel="00C349D6">
          <w:delInstrText xml:space="preserve"> HYPERLINK \l "_ENREF_23" \o "Paige, 2011 #127" </w:delInstrText>
        </w:r>
        <w:r w:rsidR="00547E23" w:rsidRPr="00A3659F" w:rsidDel="00C349D6">
          <w:fldChar w:fldCharType="separate"/>
        </w:r>
        <w:r w:rsidR="006A58FF" w:rsidRPr="00A3659F" w:rsidDel="00C349D6">
          <w:rPr>
            <w:noProof/>
            <w:sz w:val="24"/>
            <w:szCs w:val="24"/>
            <w:lang w:val="en-CA"/>
          </w:rPr>
          <w:delText>23</w:delText>
        </w:r>
        <w:r w:rsidR="00547E23" w:rsidRPr="00A3659F" w:rsidDel="00C349D6">
          <w:rPr>
            <w:noProof/>
            <w:sz w:val="24"/>
            <w:szCs w:val="24"/>
            <w:lang w:val="en-CA"/>
          </w:rPr>
          <w:fldChar w:fldCharType="end"/>
        </w:r>
        <w:r w:rsidR="003C33CA" w:rsidRPr="00A3659F" w:rsidDel="00C349D6">
          <w:rPr>
            <w:noProof/>
            <w:sz w:val="24"/>
            <w:szCs w:val="24"/>
            <w:lang w:val="en-CA"/>
          </w:rPr>
          <w:delText>]</w:delText>
        </w:r>
        <w:r w:rsidRPr="00C67C7F" w:rsidDel="00C349D6">
          <w:rPr>
            <w:sz w:val="24"/>
            <w:szCs w:val="24"/>
            <w:lang w:val="en-CA"/>
          </w:rPr>
          <w:fldChar w:fldCharType="end"/>
        </w:r>
      </w:del>
      <w:r w:rsidRPr="00C67C7F">
        <w:rPr>
          <w:sz w:val="24"/>
          <w:szCs w:val="24"/>
          <w:lang w:val="en-CA"/>
        </w:rPr>
        <w:t xml:space="preserve"> suggested a rigorous method for identifying trace links in </w:t>
      </w:r>
      <w:r w:rsidR="00A64F3E">
        <w:rPr>
          <w:sz w:val="24"/>
          <w:szCs w:val="24"/>
          <w:lang w:val="en-CA"/>
        </w:rPr>
        <w:t>Model Driven Engineering</w:t>
      </w:r>
      <w:r w:rsidRPr="00C67C7F">
        <w:rPr>
          <w:sz w:val="24"/>
          <w:szCs w:val="24"/>
          <w:lang w:val="en-CA"/>
        </w:rPr>
        <w:t xml:space="preserve"> but </w:t>
      </w:r>
      <w:r w:rsidR="008D3567">
        <w:rPr>
          <w:sz w:val="24"/>
          <w:szCs w:val="24"/>
          <w:lang w:val="en-CA"/>
        </w:rPr>
        <w:t>their</w:t>
      </w:r>
      <w:r w:rsidRPr="00C67C7F">
        <w:rPr>
          <w:sz w:val="24"/>
          <w:szCs w:val="24"/>
          <w:lang w:val="en-CA"/>
        </w:rPr>
        <w:t xml:space="preserve"> article does not cover the </w:t>
      </w:r>
      <w:del w:id="2163" w:author="Yvan Labiche" w:date="2018-09-07T21:31:00Z">
        <w:r w:rsidR="008D1DF9" w:rsidDel="004C0003">
          <w:rPr>
            <w:sz w:val="24"/>
            <w:szCs w:val="24"/>
            <w:lang w:val="en-CA"/>
          </w:rPr>
          <w:delText>Requirement Engineering</w:delText>
        </w:r>
      </w:del>
      <w:ins w:id="2164" w:author="Yvan Labiche" w:date="2018-09-07T21:31:00Z">
        <w:r w:rsidR="004C0003">
          <w:rPr>
            <w:sz w:val="24"/>
            <w:szCs w:val="24"/>
            <w:lang w:val="en-CA"/>
          </w:rPr>
          <w:t>Requirements Engineering</w:t>
        </w:r>
      </w:ins>
      <w:r w:rsidRPr="00C67C7F">
        <w:rPr>
          <w:sz w:val="24"/>
          <w:szCs w:val="24"/>
          <w:lang w:val="en-CA"/>
        </w:rPr>
        <w:t xml:space="preserve"> and </w:t>
      </w:r>
      <w:r w:rsidR="008D1DF9">
        <w:rPr>
          <w:sz w:val="24"/>
          <w:szCs w:val="24"/>
          <w:lang w:val="en-CA"/>
        </w:rPr>
        <w:t>Systems Engineering</w:t>
      </w:r>
      <w:r w:rsidRPr="00C67C7F">
        <w:rPr>
          <w:sz w:val="24"/>
          <w:szCs w:val="24"/>
          <w:lang w:val="en-CA"/>
        </w:rPr>
        <w:t xml:space="preserve"> domains.</w:t>
      </w:r>
    </w:p>
    <w:p w14:paraId="5F01D021" w14:textId="2E0E75E2"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The articles that are concerned with traceability tools conform to the articles that discuss domain specific modeling and domain specific trace links. </w:t>
      </w:r>
      <w:r w:rsidRPr="00C67C7F">
        <w:rPr>
          <w:sz w:val="24"/>
          <w:szCs w:val="24"/>
          <w:lang w:val="en-US"/>
        </w:rPr>
        <w:t xml:space="preserve">For instance, Goknil and colleagues </w:t>
      </w:r>
      <w:ins w:id="2165" w:author="Nasser Mustafa [2]" w:date="2018-09-16T18:16:00Z">
        <w:r w:rsidR="00C349D6">
          <w:rPr>
            <w:sz w:val="24"/>
            <w:szCs w:val="24"/>
            <w:lang w:val="en-US"/>
          </w:rPr>
          <w:fldChar w:fldCharType="begin" w:fldLock="1"/>
        </w:r>
      </w:ins>
      <w:r w:rsidR="00B050F0">
        <w:rPr>
          <w:sz w:val="24"/>
          <w:szCs w:val="24"/>
          <w:lang w:val="en-US"/>
        </w:rPr>
        <w:instrText>ADDIN CSL_CITATION {"citationItems":[{"id":"ITEM-1","itemData":{"author":[{"dropping-particle":"","family":"Goknil","given":"Arda","non-dropping-particle":"","parse-names":false,"suffix":""},{"dropping-particle":"","family":"Kurtev","given":"Ivan","non-dropping-particle":"","parse-names":false,"suffix":""}],"container-title":"6th ECMFA Traceability Workshop","id":"ITEM-1","issued":{"date-parts":[["2010"]]},"page":"39-46","publisher":"ACM","publisher-place":"Paris, France","title":"Tool support for generation and validation of traces between requirements and architecture","type":"paper-conference"},"uris":["http://www.mendeley.com/documents/?uuid=35bb8ef8-abfc-4abf-9d49-a22936d3d3b9"]}],"mendeley":{"formattedCitation":"[56]","plainTextFormattedCitation":"[56]","previouslyFormattedCitation":"[56]"},"properties":{"noteIndex":0},"schema":"https://github.com/citation-style-language/schema/raw/master/csl-citation.json"}</w:instrText>
      </w:r>
      <w:r w:rsidR="00C349D6">
        <w:rPr>
          <w:sz w:val="24"/>
          <w:szCs w:val="24"/>
          <w:lang w:val="en-US"/>
        </w:rPr>
        <w:fldChar w:fldCharType="separate"/>
      </w:r>
      <w:r w:rsidR="00627C91" w:rsidRPr="00627C91">
        <w:rPr>
          <w:noProof/>
          <w:sz w:val="24"/>
          <w:szCs w:val="24"/>
          <w:lang w:val="en-US"/>
        </w:rPr>
        <w:t>[56]</w:t>
      </w:r>
      <w:ins w:id="2166" w:author="Nasser Mustafa [2]" w:date="2018-09-16T18:16:00Z">
        <w:r w:rsidR="00C349D6">
          <w:rPr>
            <w:sz w:val="24"/>
            <w:szCs w:val="24"/>
            <w:lang w:val="en-US"/>
          </w:rPr>
          <w:fldChar w:fldCharType="end"/>
        </w:r>
      </w:ins>
      <w:ins w:id="2167" w:author="Nasser Mustafa [2]" w:date="2018-09-25T18:30:00Z">
        <w:r w:rsidR="00AB29B8">
          <w:rPr>
            <w:sz w:val="24"/>
            <w:szCs w:val="24"/>
            <w:lang w:val="en-US"/>
          </w:rPr>
          <w:t xml:space="preserve"> </w:t>
        </w:r>
      </w:ins>
      <w:del w:id="2168" w:author="Nasser Mustafa [2]" w:date="2018-09-16T18:15:00Z">
        <w:r w:rsidRPr="00C67C7F" w:rsidDel="00C349D6">
          <w:rPr>
            <w:sz w:val="24"/>
            <w:szCs w:val="24"/>
            <w:lang w:val="en-US"/>
          </w:rPr>
          <w:fldChar w:fldCharType="begin"/>
        </w:r>
        <w:r w:rsidR="003C33CA" w:rsidRPr="00A3659F" w:rsidDel="00C349D6">
          <w:rPr>
            <w:sz w:val="24"/>
            <w:szCs w:val="24"/>
            <w:lang w:val="en-US"/>
          </w:rPr>
          <w:delInstrText xml:space="preserve"> ADDIN EN.CITE &lt;EndNote&gt;&lt;Cite&gt;&lt;Author&gt;Goknil&lt;/Author&gt;&lt;Year&gt;2010&lt;/Year&gt;&lt;RecNum&gt;146&lt;/RecNum&gt;&lt;DisplayText&gt;[88]&lt;/DisplayText&gt;&lt;record&gt;&lt;rec-number&gt;146&lt;/rec-number&gt;&lt;foreign-keys&gt;&lt;key app="EN" db-id="rxfad95wgs5d2dexxekxwt2katzr52wtwdxz" timestamp="0"&gt;146&lt;/key&gt;&lt;/foreign-keys&gt;&lt;ref-type name="Conference Proceedings"&gt;10&lt;/ref-type&gt;&lt;contributors&gt;&lt;authors&gt;&lt;author&gt;Arda Goknil&lt;/author&gt;&lt;author&gt;Ivan  Kurtev&lt;/author&gt;&lt;author&gt;Klaas  van den Berg &lt;/author&gt;&lt;/authors&gt;&lt;/contributors&gt;&lt;titles&gt;&lt;title&gt;Tool support for generation and validation of traces between requirements and architecture&lt;/title&gt;&lt;secondary-title&gt;6th ECMFA Traceability Workshop&lt;/secondary-title&gt;&lt;/titles&gt;&lt;pages&gt;39-46&lt;/pages&gt;&lt;dates&gt;&lt;year&gt;2010&lt;/year&gt;&lt;/dates&gt;&lt;pub-location&gt;Paris, France&lt;/pub-location&gt;&lt;publisher&gt;ACM&lt;/publisher&gt;&lt;urls&gt;&lt;/urls&gt;&lt;/record&gt;&lt;/Cite&gt;&lt;/EndNote&gt;</w:delInstrText>
        </w:r>
        <w:r w:rsidRPr="00C67C7F" w:rsidDel="00C349D6">
          <w:rPr>
            <w:sz w:val="24"/>
            <w:szCs w:val="24"/>
            <w:lang w:val="en-US"/>
          </w:rPr>
          <w:fldChar w:fldCharType="separate"/>
        </w:r>
        <w:r w:rsidR="003C33CA" w:rsidRPr="00A3659F" w:rsidDel="00C349D6">
          <w:rPr>
            <w:noProof/>
            <w:sz w:val="24"/>
            <w:szCs w:val="24"/>
            <w:lang w:val="en-US"/>
          </w:rPr>
          <w:delText>[</w:delText>
        </w:r>
        <w:r w:rsidR="00547E23" w:rsidRPr="00A3659F" w:rsidDel="00C349D6">
          <w:fldChar w:fldCharType="begin"/>
        </w:r>
        <w:r w:rsidR="00547E23" w:rsidRPr="00A3659F" w:rsidDel="00C349D6">
          <w:delInstrText xml:space="preserve"> HYPERLINK \l "_ENREF_88" \o "Goknil, 2010 #146" </w:delInstrText>
        </w:r>
        <w:r w:rsidR="00547E23" w:rsidRPr="00A3659F" w:rsidDel="00C349D6">
          <w:fldChar w:fldCharType="separate"/>
        </w:r>
        <w:r w:rsidR="006A58FF" w:rsidRPr="00A3659F" w:rsidDel="00C349D6">
          <w:rPr>
            <w:noProof/>
            <w:sz w:val="24"/>
            <w:szCs w:val="24"/>
            <w:lang w:val="en-US"/>
          </w:rPr>
          <w:delText>88</w:delText>
        </w:r>
        <w:r w:rsidR="00547E23" w:rsidRPr="00A3659F" w:rsidDel="00C349D6">
          <w:rPr>
            <w:noProof/>
            <w:sz w:val="24"/>
            <w:szCs w:val="24"/>
            <w:lang w:val="en-US"/>
          </w:rPr>
          <w:fldChar w:fldCharType="end"/>
        </w:r>
        <w:r w:rsidR="003C33CA" w:rsidRPr="00A3659F" w:rsidDel="00C349D6">
          <w:rPr>
            <w:noProof/>
            <w:sz w:val="24"/>
            <w:szCs w:val="24"/>
            <w:lang w:val="en-US"/>
          </w:rPr>
          <w:delText>]</w:delText>
        </w:r>
        <w:r w:rsidRPr="00C67C7F" w:rsidDel="00C349D6">
          <w:rPr>
            <w:sz w:val="24"/>
            <w:szCs w:val="24"/>
            <w:lang w:val="en-US"/>
          </w:rPr>
          <w:fldChar w:fldCharType="end"/>
        </w:r>
        <w:r w:rsidRPr="00C67C7F" w:rsidDel="00C349D6">
          <w:rPr>
            <w:sz w:val="24"/>
            <w:szCs w:val="24"/>
            <w:lang w:val="en-US"/>
          </w:rPr>
          <w:delText xml:space="preserve"> </w:delText>
        </w:r>
      </w:del>
      <w:r w:rsidRPr="00C67C7F">
        <w:rPr>
          <w:sz w:val="24"/>
          <w:szCs w:val="24"/>
          <w:lang w:val="en-US"/>
        </w:rPr>
        <w:t xml:space="preserve">described a traceability tool for generation and validation of trace links between requirements and architecture. Yrjonen and colleagues </w:t>
      </w:r>
      <w:ins w:id="2169" w:author="Nasser Mustafa [2]" w:date="2018-09-16T18:16:00Z">
        <w:r w:rsidR="00C349D6">
          <w:rPr>
            <w:sz w:val="24"/>
            <w:szCs w:val="24"/>
            <w:lang w:val="en-US"/>
          </w:rPr>
          <w:fldChar w:fldCharType="begin" w:fldLock="1"/>
        </w:r>
      </w:ins>
      <w:r w:rsidR="00B050F0">
        <w:rPr>
          <w:sz w:val="24"/>
          <w:szCs w:val="24"/>
          <w:lang w:val="en-US"/>
        </w:rPr>
        <w:instrText>ADDIN CSL_CITATION {"citationItems":[{"id":"ITEM-1","itemData":{"author":[{"dropping-particle":"","family":"Yrjönen","given":"Anton","non-dropping-particle":"","parse-names":false,"suffix":""},{"dropping-particle":"","family":"Merilinna","given":"Janne","non-dropping-particle":"","parse-names":false,"suffix":""}],"container-title":"6th ECMFA Traceability Workshop","id":"ITEM-1","issued":{"date-parts":[["2010"]]},"page":"15-22","publisher":"ACM","publisher-place":"Paris, France","title":"Tooling for the Full Traceability of Non-functional Requirements Within Model-driven Development","type":"article"},"uris":["http://www.mendeley.com/documents/?uuid=7f3d2daa-7981-467f-ba26-c748b0f34c83"]}],"mendeley":{"formattedCitation":"[57]","plainTextFormattedCitation":"[57]","previouslyFormattedCitation":"[57]"},"properties":{"noteIndex":0},"schema":"https://github.com/citation-style-language/schema/raw/master/csl-citation.json"}</w:instrText>
      </w:r>
      <w:r w:rsidR="00C349D6">
        <w:rPr>
          <w:sz w:val="24"/>
          <w:szCs w:val="24"/>
          <w:lang w:val="en-US"/>
        </w:rPr>
        <w:fldChar w:fldCharType="separate"/>
      </w:r>
      <w:r w:rsidR="00627C91" w:rsidRPr="00627C91">
        <w:rPr>
          <w:noProof/>
          <w:sz w:val="24"/>
          <w:szCs w:val="24"/>
          <w:lang w:val="en-US"/>
        </w:rPr>
        <w:t>[57]</w:t>
      </w:r>
      <w:ins w:id="2170" w:author="Nasser Mustafa [2]" w:date="2018-09-16T18:16:00Z">
        <w:r w:rsidR="00C349D6">
          <w:rPr>
            <w:sz w:val="24"/>
            <w:szCs w:val="24"/>
            <w:lang w:val="en-US"/>
          </w:rPr>
          <w:fldChar w:fldCharType="end"/>
        </w:r>
      </w:ins>
      <w:del w:id="2171" w:author="Nasser Mustafa [2]" w:date="2018-09-16T18:16:00Z">
        <w:r w:rsidRPr="00C67C7F" w:rsidDel="00C349D6">
          <w:rPr>
            <w:sz w:val="24"/>
            <w:szCs w:val="24"/>
            <w:lang w:val="en-US"/>
          </w:rPr>
          <w:fldChar w:fldCharType="begin"/>
        </w:r>
        <w:r w:rsidR="003C33CA" w:rsidRPr="00A3659F" w:rsidDel="00C349D6">
          <w:rPr>
            <w:sz w:val="24"/>
            <w:szCs w:val="24"/>
            <w:lang w:val="en-US"/>
          </w:rPr>
          <w:delInstrText xml:space="preserve"> ADDIN EN.CITE &lt;EndNote&gt;&lt;Cite&gt;&lt;Author&gt;Yrjönen&lt;/Author&gt;&lt;Year&gt;2010&lt;/Year&gt;&lt;RecNum&gt;145&lt;/RecNum&gt;&lt;DisplayText&gt;[89]&lt;/DisplayText&gt;&lt;record&gt;&lt;rec-number&gt;145&lt;/rec-number&gt;&lt;foreign-keys&gt;&lt;key app="EN" db-id="rxfad95wgs5d2dexxekxwt2katzr52wtwdxz" timestamp="0"&gt;145&lt;/key&gt;&lt;/foreign-keys&gt;&lt;ref-type name="Conference Paper"&gt;47&lt;/ref-type&gt;&lt;contributors&gt;&lt;authors&gt;&lt;author&gt;Anton  Yrjönen&lt;/author&gt;&lt;author&gt;Janne  Merilinna&lt;/author&gt;&lt;/authors&gt;&lt;/contributors&gt;&lt;titles&gt;&lt;title&gt;Tooling for the Full Traceability of Non-functional Requirements Within Model-driven Development&lt;/title&gt;&lt;secondary-title&gt;6th ECMFA Traceability Workshop&lt;/secondary-title&gt;&lt;/titles&gt;&lt;pages&gt;15-22&lt;/pages&gt;&lt;dates&gt;&lt;year&gt;2010&lt;/year&gt;&lt;/dates&gt;&lt;pub-location&gt;Paris, France&lt;/pub-location&gt;&lt;publisher&gt;ACM&lt;/publisher&gt;&lt;urls&gt;&lt;/urls&gt;&lt;/record&gt;&lt;/Cite&gt;&lt;/EndNote&gt;</w:delInstrText>
        </w:r>
        <w:r w:rsidRPr="00C67C7F" w:rsidDel="00C349D6">
          <w:rPr>
            <w:sz w:val="24"/>
            <w:szCs w:val="24"/>
            <w:lang w:val="en-US"/>
          </w:rPr>
          <w:fldChar w:fldCharType="separate"/>
        </w:r>
        <w:r w:rsidR="003C33CA" w:rsidRPr="00A3659F" w:rsidDel="00C349D6">
          <w:rPr>
            <w:noProof/>
            <w:sz w:val="24"/>
            <w:szCs w:val="24"/>
            <w:lang w:val="en-US"/>
          </w:rPr>
          <w:delText>[</w:delText>
        </w:r>
        <w:r w:rsidR="00547E23" w:rsidRPr="00A3659F" w:rsidDel="00C349D6">
          <w:fldChar w:fldCharType="begin"/>
        </w:r>
        <w:r w:rsidR="00547E23" w:rsidRPr="00A3659F" w:rsidDel="00C349D6">
          <w:delInstrText xml:space="preserve"> HYPERLINK \l "_ENREF_89" \o "Yrjönen, 2010 #145" </w:delInstrText>
        </w:r>
        <w:r w:rsidR="00547E23" w:rsidRPr="00A3659F" w:rsidDel="00C349D6">
          <w:fldChar w:fldCharType="separate"/>
        </w:r>
        <w:r w:rsidR="006A58FF" w:rsidRPr="00A3659F" w:rsidDel="00C349D6">
          <w:rPr>
            <w:noProof/>
            <w:sz w:val="24"/>
            <w:szCs w:val="24"/>
            <w:lang w:val="en-US"/>
          </w:rPr>
          <w:delText>89</w:delText>
        </w:r>
        <w:r w:rsidR="00547E23" w:rsidRPr="00A3659F" w:rsidDel="00C349D6">
          <w:rPr>
            <w:noProof/>
            <w:sz w:val="24"/>
            <w:szCs w:val="24"/>
            <w:lang w:val="en-US"/>
          </w:rPr>
          <w:fldChar w:fldCharType="end"/>
        </w:r>
        <w:r w:rsidR="003C33CA" w:rsidRPr="00A3659F" w:rsidDel="00C349D6">
          <w:rPr>
            <w:noProof/>
            <w:sz w:val="24"/>
            <w:szCs w:val="24"/>
            <w:lang w:val="en-US"/>
          </w:rPr>
          <w:delText>]</w:delText>
        </w:r>
        <w:r w:rsidRPr="00C67C7F" w:rsidDel="00C349D6">
          <w:rPr>
            <w:sz w:val="24"/>
            <w:szCs w:val="24"/>
            <w:lang w:val="en-US"/>
          </w:rPr>
          <w:fldChar w:fldCharType="end"/>
        </w:r>
      </w:del>
      <w:r w:rsidRPr="00C67C7F">
        <w:rPr>
          <w:sz w:val="24"/>
          <w:szCs w:val="24"/>
          <w:lang w:val="en-US"/>
        </w:rPr>
        <w:t xml:space="preserve"> suggested a traceability tool between non-functional requirements in </w:t>
      </w:r>
      <w:r w:rsidR="00A64F3E">
        <w:rPr>
          <w:sz w:val="24"/>
          <w:szCs w:val="24"/>
          <w:lang w:val="en-US"/>
        </w:rPr>
        <w:t>Model Driven Engineering</w:t>
      </w:r>
      <w:r w:rsidRPr="00C67C7F">
        <w:rPr>
          <w:sz w:val="24"/>
          <w:szCs w:val="24"/>
          <w:lang w:val="en-US"/>
        </w:rPr>
        <w:t xml:space="preserve">. We believe that these tools </w:t>
      </w:r>
      <w:r w:rsidRPr="00C67C7F">
        <w:rPr>
          <w:sz w:val="24"/>
          <w:szCs w:val="24"/>
        </w:rPr>
        <w:t xml:space="preserve">are produced as a result of </w:t>
      </w:r>
      <w:r w:rsidRPr="00C67C7F">
        <w:rPr>
          <w:sz w:val="24"/>
          <w:szCs w:val="24"/>
          <w:lang w:val="en-US"/>
        </w:rPr>
        <w:t>the abovementioned domain specific</w:t>
      </w:r>
      <w:r w:rsidRPr="00C67C7F">
        <w:rPr>
          <w:sz w:val="24"/>
          <w:szCs w:val="24"/>
        </w:rPr>
        <w:t xml:space="preserve"> modeling</w:t>
      </w:r>
      <w:r w:rsidRPr="00C67C7F">
        <w:rPr>
          <w:sz w:val="24"/>
          <w:szCs w:val="24"/>
          <w:lang w:val="en-US"/>
        </w:rPr>
        <w:t xml:space="preserve"> techniques. </w:t>
      </w:r>
      <w:r w:rsidRPr="00C67C7F">
        <w:rPr>
          <w:sz w:val="24"/>
          <w:szCs w:val="24"/>
        </w:rPr>
        <w:t xml:space="preserve">Other articles </w:t>
      </w:r>
      <w:ins w:id="2172" w:author="Nasser Mustafa [2]" w:date="2018-09-16T18:17:00Z">
        <w:r w:rsidR="00C349D6">
          <w:rPr>
            <w:sz w:val="24"/>
            <w:szCs w:val="24"/>
          </w:rPr>
          <w:fldChar w:fldCharType="begin" w:fldLock="1"/>
        </w:r>
      </w:ins>
      <w:r w:rsidR="00B050F0">
        <w:rPr>
          <w:sz w:val="24"/>
          <w:szCs w:val="24"/>
        </w:rPr>
        <w:instrText>ADDIN CSL_CITATION {"citationItems":[{"id":"ITEM-1","itemData":{"author":[{"dropping-particle":"","family":"Yilmaz","given":"Levent","non-dropping-particle":"","parse-names":false,"suffix":""},{"dropping-particle":"","family":"Kent","given":"David","non-dropping-particle":"","parse-names":false,"suffix":""}],"container-title":"49th Annual Southeast Regional Conference","id":"ITEM-1","issued":{"date-parts":[["2011"]]},"page":"243-248","publisher":"ACM ","publisher-place":"Kennesaw, GA, USA","title":"ACART: An API Compliance and Analysis Report Tool for Discovering Reference Design Traceability","type":"paper-conference"},"uris":["http://www.mendeley.com/documents/?uuid=baaa9729-1c29-4416-b35a-e2a1916adba9"]},{"id":"ITEM-2","itemData":{"author":[{"dropping-particle":"","family":"Shahid","given":"Muhammad","non-dropping-particle":"","parse-names":false,"suffix":""},{"dropping-particle":"","family":"Mahrin","given":"Mohd Naz’ri","non-dropping-particle":"","parse-names":false,"suffix":""}],"container-title":"International Journal of Computer, Electrical, Automation, Control and Information Engineering","id":"ITEM-2","issue":"6","issued":{"date-parts":[["2011"]]},"title":"An Evaluation of Requirements Management and Traceability Tools ","type":"article-journal","volume":"5"},"uris":["http://www.mendeley.com/documents/?uuid=5f93edeb-c1f7-40eb-a94c-58fcceec0450"]},{"id":"ITEM-3","itemData":{"author":[{"dropping-particle":"","family":"Yrjönen","given":"Anton","non-dropping-particle":"","parse-names":false,"suffix":""},{"dropping-particle":"","family":"Merilinna","given":"Janne","non-dropping-particle":"","parse-names":false,"suffix":""}],"container-title":"6th ECMFA Traceability Workshop","id":"ITEM-3","issued":{"date-parts":[["2010"]]},"page":"15-22","publisher":"ACM","publisher-place":"Paris, France","title":"Tooling for the Full Traceability of Non-functional Requirements Within Model-driven Development","type":"article"},"uris":["http://www.mendeley.com/documents/?uuid=7f3d2daa-7981-467f-ba26-c748b0f34c83"]}],"mendeley":{"formattedCitation":"[52], [54], [57]","plainTextFormattedCitation":"[52], [54], [57]","previouslyFormattedCitation":"[52], [54], [57]"},"properties":{"noteIndex":0},"schema":"https://github.com/citation-style-language/schema/raw/master/csl-citation.json"}</w:instrText>
      </w:r>
      <w:r w:rsidR="00C349D6">
        <w:rPr>
          <w:sz w:val="24"/>
          <w:szCs w:val="24"/>
        </w:rPr>
        <w:fldChar w:fldCharType="separate"/>
      </w:r>
      <w:r w:rsidR="00627C91" w:rsidRPr="00627C91">
        <w:rPr>
          <w:noProof/>
          <w:sz w:val="24"/>
          <w:szCs w:val="24"/>
        </w:rPr>
        <w:t>[52], [54], [57]</w:t>
      </w:r>
      <w:ins w:id="2173" w:author="Nasser Mustafa [2]" w:date="2018-09-16T18:17:00Z">
        <w:r w:rsidR="00C349D6">
          <w:rPr>
            <w:sz w:val="24"/>
            <w:szCs w:val="24"/>
          </w:rPr>
          <w:fldChar w:fldCharType="end"/>
        </w:r>
        <w:r w:rsidR="00C349D6">
          <w:rPr>
            <w:sz w:val="24"/>
            <w:szCs w:val="24"/>
            <w:lang w:val="en-US"/>
          </w:rPr>
          <w:t xml:space="preserve"> </w:t>
        </w:r>
      </w:ins>
      <w:del w:id="2174" w:author="Nasser Mustafa [2]" w:date="2018-09-16T18:17:00Z">
        <w:r w:rsidRPr="00C67C7F" w:rsidDel="00C349D6">
          <w:rPr>
            <w:sz w:val="24"/>
            <w:szCs w:val="24"/>
          </w:rPr>
          <w:fldChar w:fldCharType="begin">
            <w:fldData xml:space="preserve">PEVuZE5vdGU+PENpdGU+PEF1dGhvcj5TaGFoaWQ8L0F1dGhvcj48WWVhcj4yMDExPC9ZZWFyPjxS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</w:fldData>
          </w:fldChar>
        </w:r>
        <w:r w:rsidR="003C33CA" w:rsidRPr="00A3659F" w:rsidDel="00C349D6">
          <w:rPr>
            <w:sz w:val="24"/>
            <w:szCs w:val="24"/>
          </w:rPr>
          <w:delInstrText xml:space="preserve"> ADDIN EN.CITE </w:delInstrText>
        </w:r>
        <w:r w:rsidR="003C33CA" w:rsidRPr="00A3659F" w:rsidDel="00C349D6">
          <w:rPr>
            <w:sz w:val="24"/>
            <w:szCs w:val="24"/>
          </w:rPr>
          <w:fldChar w:fldCharType="begin">
            <w:fldData xml:space="preserve">PEVuZE5vdGU+PENpdGU+PEF1dGhvcj5TaGFoaWQ8L0F1dGhvcj48WWVhcj4yMDExPC9ZZWFyPjxS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</w:fldData>
          </w:fldChar>
        </w:r>
        <w:r w:rsidR="003C33CA" w:rsidRPr="00A3659F" w:rsidDel="00C349D6">
          <w:rPr>
            <w:sz w:val="24"/>
            <w:szCs w:val="24"/>
          </w:rPr>
          <w:delInstrText xml:space="preserve"> ADDIN EN.CITE.DATA </w:delInstrText>
        </w:r>
        <w:r w:rsidR="003C33CA" w:rsidRPr="00A3659F" w:rsidDel="00C349D6">
          <w:rPr>
            <w:sz w:val="24"/>
            <w:szCs w:val="24"/>
          </w:rPr>
        </w:r>
        <w:r w:rsidR="003C33CA" w:rsidRPr="00A3659F" w:rsidDel="00C349D6">
          <w:rPr>
            <w:sz w:val="24"/>
            <w:szCs w:val="24"/>
          </w:rPr>
          <w:fldChar w:fldCharType="end"/>
        </w:r>
        <w:r w:rsidRPr="00C67C7F" w:rsidDel="00C349D6">
          <w:rPr>
            <w:sz w:val="24"/>
            <w:szCs w:val="24"/>
          </w:rPr>
        </w:r>
        <w:r w:rsidRPr="00C67C7F" w:rsidDel="00C349D6">
          <w:rPr>
            <w:sz w:val="24"/>
            <w:szCs w:val="24"/>
          </w:rPr>
          <w:fldChar w:fldCharType="separate"/>
        </w:r>
        <w:r w:rsidR="003C33CA" w:rsidRPr="00A3659F" w:rsidDel="00C349D6">
          <w:rPr>
            <w:noProof/>
            <w:sz w:val="24"/>
            <w:szCs w:val="24"/>
          </w:rPr>
          <w:delText>[</w:delText>
        </w:r>
        <w:r w:rsidR="00547E23" w:rsidRPr="00A3659F" w:rsidDel="00C349D6">
          <w:fldChar w:fldCharType="begin"/>
        </w:r>
        <w:r w:rsidR="00547E23" w:rsidRPr="00A3659F" w:rsidDel="00C349D6">
          <w:delInstrText xml:space="preserve"> HYPERLINK \l "_ENREF_83" \o "Yilmaz, 2011 #148" </w:delInstrText>
        </w:r>
        <w:r w:rsidR="00547E23" w:rsidRPr="00A3659F" w:rsidDel="00C349D6">
          <w:fldChar w:fldCharType="separate"/>
        </w:r>
        <w:r w:rsidR="006A58FF" w:rsidRPr="00A3659F" w:rsidDel="00C349D6">
          <w:rPr>
            <w:noProof/>
            <w:sz w:val="24"/>
            <w:szCs w:val="24"/>
          </w:rPr>
          <w:delText>83</w:delText>
        </w:r>
        <w:r w:rsidR="00547E23" w:rsidRPr="00A3659F" w:rsidDel="00C349D6">
          <w:rPr>
            <w:noProof/>
            <w:sz w:val="24"/>
            <w:szCs w:val="24"/>
          </w:rPr>
          <w:fldChar w:fldCharType="end"/>
        </w:r>
        <w:r w:rsidR="003C33CA" w:rsidRPr="00A3659F" w:rsidDel="00C349D6">
          <w:rPr>
            <w:noProof/>
            <w:sz w:val="24"/>
            <w:szCs w:val="24"/>
          </w:rPr>
          <w:delText xml:space="preserve">, </w:delText>
        </w:r>
        <w:r w:rsidR="00547E23" w:rsidRPr="00A3659F" w:rsidDel="00C349D6">
          <w:fldChar w:fldCharType="begin"/>
        </w:r>
        <w:r w:rsidR="00547E23" w:rsidRPr="00A3659F" w:rsidDel="00C349D6">
          <w:delInstrText xml:space="preserve"> HYPERLINK \l "_ENREF_86" \o "Shahid, 2011 #150" </w:delInstrText>
        </w:r>
        <w:r w:rsidR="00547E23" w:rsidRPr="00A3659F" w:rsidDel="00C349D6">
          <w:fldChar w:fldCharType="separate"/>
        </w:r>
        <w:r w:rsidR="006A58FF" w:rsidRPr="00A3659F" w:rsidDel="00C349D6">
          <w:rPr>
            <w:noProof/>
            <w:sz w:val="24"/>
            <w:szCs w:val="24"/>
          </w:rPr>
          <w:delText>86</w:delText>
        </w:r>
        <w:r w:rsidR="00547E23" w:rsidRPr="00A3659F" w:rsidDel="00C349D6">
          <w:rPr>
            <w:noProof/>
            <w:sz w:val="24"/>
            <w:szCs w:val="24"/>
          </w:rPr>
          <w:fldChar w:fldCharType="end"/>
        </w:r>
        <w:r w:rsidR="003C33CA" w:rsidRPr="00A3659F" w:rsidDel="00C349D6">
          <w:rPr>
            <w:noProof/>
            <w:sz w:val="24"/>
            <w:szCs w:val="24"/>
          </w:rPr>
          <w:delText xml:space="preserve">, </w:delText>
        </w:r>
        <w:r w:rsidR="00547E23" w:rsidRPr="00A3659F" w:rsidDel="00C349D6">
          <w:fldChar w:fldCharType="begin"/>
        </w:r>
        <w:r w:rsidR="00547E23" w:rsidRPr="00A3659F" w:rsidDel="00C349D6">
          <w:delInstrText xml:space="preserve"> HYPERLINK \l "_ENREF_89" \o "Yrjönen, 2010 #145" </w:delInstrText>
        </w:r>
        <w:r w:rsidR="00547E23" w:rsidRPr="00A3659F" w:rsidDel="00C349D6">
          <w:fldChar w:fldCharType="separate"/>
        </w:r>
        <w:r w:rsidR="006A58FF" w:rsidRPr="00A3659F" w:rsidDel="00C349D6">
          <w:rPr>
            <w:noProof/>
            <w:sz w:val="24"/>
            <w:szCs w:val="24"/>
          </w:rPr>
          <w:delText>89</w:delText>
        </w:r>
        <w:r w:rsidR="00547E23" w:rsidRPr="00A3659F" w:rsidDel="00C349D6">
          <w:rPr>
            <w:noProof/>
            <w:sz w:val="24"/>
            <w:szCs w:val="24"/>
          </w:rPr>
          <w:fldChar w:fldCharType="end"/>
        </w:r>
        <w:r w:rsidR="003C33CA" w:rsidRPr="00A3659F" w:rsidDel="00C349D6">
          <w:rPr>
            <w:noProof/>
            <w:sz w:val="24"/>
            <w:szCs w:val="24"/>
          </w:rPr>
          <w:delText>]</w:delText>
        </w:r>
        <w:r w:rsidRPr="00C67C7F" w:rsidDel="00C349D6">
          <w:rPr>
            <w:sz w:val="24"/>
            <w:szCs w:val="24"/>
          </w:rPr>
          <w:fldChar w:fldCharType="end"/>
        </w:r>
      </w:del>
      <w:ins w:id="2175" w:author="Nasser Mustafa [2]" w:date="2018-09-16T18:17:00Z">
        <w:r w:rsidR="00C349D6">
          <w:rPr>
            <w:sz w:val="24"/>
            <w:szCs w:val="24"/>
            <w:lang w:val="en-US"/>
          </w:rPr>
          <w:t xml:space="preserve"> </w:t>
        </w:r>
      </w:ins>
      <w:del w:id="2176" w:author="Nasser Mustafa [2]" w:date="2018-09-16T18:17:00Z">
        <w:r w:rsidRPr="00C67C7F" w:rsidDel="00C349D6">
          <w:rPr>
            <w:sz w:val="24"/>
            <w:szCs w:val="24"/>
          </w:rPr>
          <w:delText xml:space="preserve"> </w:delText>
        </w:r>
      </w:del>
      <w:r w:rsidRPr="00C67C7F">
        <w:rPr>
          <w:sz w:val="24"/>
          <w:szCs w:val="24"/>
        </w:rPr>
        <w:t xml:space="preserve">provided </w:t>
      </w:r>
      <w:del w:id="2177" w:author="Nasser Mustafa [2]" w:date="2018-09-16T18:17:00Z">
        <w:r w:rsidRPr="00C67C7F" w:rsidDel="00C349D6">
          <w:rPr>
            <w:sz w:val="24"/>
            <w:szCs w:val="24"/>
          </w:rPr>
          <w:delText>evaluation</w:delText>
        </w:r>
        <w:r w:rsidRPr="00C67C7F" w:rsidDel="00C349D6">
          <w:rPr>
            <w:sz w:val="24"/>
            <w:szCs w:val="24"/>
            <w:lang w:val="en-CA"/>
          </w:rPr>
          <w:delText>s</w:delText>
        </w:r>
      </w:del>
      <w:ins w:id="2178" w:author="Nasser Mustafa [2]" w:date="2018-09-16T18:17:00Z">
        <w:r w:rsidR="00C349D6">
          <w:rPr>
            <w:sz w:val="24"/>
            <w:szCs w:val="24"/>
            <w:lang w:val="en-US"/>
          </w:rPr>
          <w:t>evaluations</w:t>
        </w:r>
      </w:ins>
      <w:r w:rsidRPr="00C67C7F">
        <w:rPr>
          <w:sz w:val="24"/>
          <w:szCs w:val="24"/>
        </w:rPr>
        <w:t xml:space="preserve"> or suggestions about traceability tools in general. </w:t>
      </w:r>
    </w:p>
    <w:p w14:paraId="639A590E" w14:textId="77777777" w:rsidR="00B97147" w:rsidRPr="00C67C7F" w:rsidRDefault="00B97147" w:rsidP="001B582E">
      <w:pPr>
        <w:pStyle w:val="Heading3"/>
        <w:tabs>
          <w:tab w:val="left" w:pos="900"/>
        </w:tabs>
        <w:spacing w:line="480" w:lineRule="auto"/>
        <w:jc w:val="both"/>
        <w:rPr>
          <w:rFonts w:ascii="Times New Roman" w:hAnsi="Times New Roman"/>
        </w:rPr>
      </w:pPr>
      <w:bookmarkStart w:id="2179" w:name="_Ref336876690"/>
      <w:bookmarkStart w:id="2180" w:name="_Toc517828344"/>
      <w:bookmarkStart w:id="2181" w:name="_Toc525737330"/>
      <w:r w:rsidRPr="00C67C7F">
        <w:rPr>
          <w:rFonts w:ascii="Times New Roman" w:hAnsi="Times New Roman"/>
        </w:rPr>
        <w:t>Traceability Reviews and Surveys</w:t>
      </w:r>
      <w:bookmarkEnd w:id="2179"/>
      <w:bookmarkEnd w:id="2180"/>
      <w:bookmarkEnd w:id="2181"/>
      <w:r w:rsidRPr="00C67C7F">
        <w:rPr>
          <w:rFonts w:ascii="Times New Roman" w:hAnsi="Times New Roman"/>
        </w:rPr>
        <w:t xml:space="preserve"> </w:t>
      </w:r>
    </w:p>
    <w:p w14:paraId="33574A79" w14:textId="1FA8E7B2"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The </w:t>
      </w:r>
      <w:r w:rsidRPr="00C67C7F">
        <w:rPr>
          <w:sz w:val="24"/>
          <w:szCs w:val="24"/>
          <w:lang w:val="en-US"/>
        </w:rPr>
        <w:t xml:space="preserve">traceability </w:t>
      </w:r>
      <w:r w:rsidRPr="00C67C7F">
        <w:rPr>
          <w:sz w:val="24"/>
          <w:szCs w:val="24"/>
        </w:rPr>
        <w:t>review</w:t>
      </w:r>
      <w:r w:rsidRPr="00C67C7F">
        <w:rPr>
          <w:sz w:val="24"/>
          <w:szCs w:val="24"/>
          <w:lang w:val="en-US"/>
        </w:rPr>
        <w:t>s</w:t>
      </w:r>
      <w:r w:rsidRPr="00C67C7F">
        <w:rPr>
          <w:sz w:val="24"/>
          <w:szCs w:val="24"/>
        </w:rPr>
        <w:t xml:space="preserve"> and survey</w:t>
      </w:r>
      <w:r w:rsidRPr="00C67C7F">
        <w:rPr>
          <w:sz w:val="24"/>
          <w:szCs w:val="24"/>
          <w:lang w:val="en-US"/>
        </w:rPr>
        <w:t>s</w:t>
      </w:r>
      <w:r w:rsidRPr="00C67C7F">
        <w:rPr>
          <w:sz w:val="24"/>
          <w:szCs w:val="24"/>
        </w:rPr>
        <w:t xml:space="preserve"> </w:t>
      </w:r>
      <w:r w:rsidRPr="00C67C7F">
        <w:rPr>
          <w:sz w:val="24"/>
          <w:szCs w:val="24"/>
          <w:lang w:val="en-US"/>
        </w:rPr>
        <w:t>that</w:t>
      </w:r>
      <w:r w:rsidRPr="00C67C7F">
        <w:rPr>
          <w:sz w:val="24"/>
          <w:szCs w:val="24"/>
        </w:rPr>
        <w:t xml:space="preserve"> we </w:t>
      </w:r>
      <w:r w:rsidRPr="00C67C7F">
        <w:rPr>
          <w:sz w:val="24"/>
          <w:szCs w:val="24"/>
          <w:lang w:val="en-US"/>
        </w:rPr>
        <w:t xml:space="preserve">reviewed provide us with an answer to </w:t>
      </w:r>
      <w:r w:rsidRPr="00C67C7F">
        <w:rPr>
          <w:sz w:val="24"/>
          <w:szCs w:val="24"/>
          <w:lang w:val="en-US"/>
        </w:rPr>
        <w:fldChar w:fldCharType="begin"/>
      </w:r>
      <w:r w:rsidRPr="00C67C7F">
        <w:rPr>
          <w:sz w:val="24"/>
          <w:szCs w:val="24"/>
          <w:lang w:val="en-US"/>
        </w:rPr>
        <w:instrText xml:space="preserve"> REF _Ref473151127 \h  \* MERGEFORMAT </w:instrText>
      </w:r>
      <w:r w:rsidRPr="00C67C7F">
        <w:rPr>
          <w:sz w:val="24"/>
          <w:szCs w:val="24"/>
          <w:lang w:val="en-US"/>
        </w:rPr>
      </w:r>
      <w:r w:rsidRPr="00C67C7F">
        <w:rPr>
          <w:sz w:val="24"/>
          <w:szCs w:val="24"/>
          <w:lang w:val="en-US"/>
        </w:rPr>
        <w:fldChar w:fldCharType="separate"/>
      </w:r>
      <w:ins w:id="2182" w:author="Nasser Mustafa [2]" w:date="2018-09-26T11:08:00Z">
        <w:r w:rsidR="00047800" w:rsidRPr="00047800">
          <w:rPr>
            <w:b/>
            <w:bCs/>
            <w:sz w:val="24"/>
            <w:szCs w:val="24"/>
            <w:rPrChange w:id="2183" w:author="Nasser Mustafa [2]" w:date="2018-09-26T11:08:00Z">
              <w:rPr>
                <w:bCs/>
                <w:iCs/>
                <w:szCs w:val="24"/>
              </w:rPr>
            </w:rPrChange>
          </w:rPr>
          <w:t xml:space="preserve">Question </w:t>
        </w:r>
        <w:r w:rsidR="00047800" w:rsidRPr="00047800">
          <w:rPr>
            <w:b/>
            <w:bCs/>
            <w:iCs/>
            <w:noProof/>
            <w:sz w:val="24"/>
            <w:szCs w:val="24"/>
            <w:rPrChange w:id="2184" w:author="Nasser Mustafa [2]" w:date="2018-09-26T11:08:00Z">
              <w:rPr>
                <w:bCs/>
                <w:iCs/>
                <w:noProof/>
                <w:szCs w:val="24"/>
              </w:rPr>
            </w:rPrChange>
          </w:rPr>
          <w:t>3</w:t>
        </w:r>
      </w:ins>
      <w:del w:id="2185" w:author="Nasser Mustafa [2]" w:date="2018-09-19T14:47:00Z">
        <w:r w:rsidR="00C779F7" w:rsidRPr="00C57568" w:rsidDel="00740534">
          <w:rPr>
            <w:b/>
            <w:bCs/>
            <w:sz w:val="24"/>
            <w:szCs w:val="24"/>
          </w:rPr>
          <w:delText xml:space="preserve">Question </w:delText>
        </w:r>
        <w:r w:rsidR="00C779F7" w:rsidRPr="00C57568" w:rsidDel="00740534">
          <w:rPr>
            <w:b/>
            <w:bCs/>
            <w:iCs/>
            <w:noProof/>
            <w:sz w:val="24"/>
            <w:szCs w:val="24"/>
          </w:rPr>
          <w:delText>3</w:delText>
        </w:r>
      </w:del>
      <w:r w:rsidRPr="00C67C7F">
        <w:rPr>
          <w:sz w:val="24"/>
          <w:szCs w:val="24"/>
          <w:lang w:val="en-US"/>
        </w:rPr>
        <w:fldChar w:fldCharType="end"/>
      </w:r>
      <w:r w:rsidRPr="00C67C7F">
        <w:rPr>
          <w:sz w:val="24"/>
          <w:szCs w:val="24"/>
          <w:lang w:val="en-US"/>
        </w:rPr>
        <w:t xml:space="preserve">; they </w:t>
      </w:r>
      <w:r w:rsidRPr="00C67C7F">
        <w:rPr>
          <w:sz w:val="24"/>
          <w:szCs w:val="24"/>
        </w:rPr>
        <w:t>provide comprehensive information about the work done on traceability, which can be summarized as follows:</w:t>
      </w:r>
    </w:p>
    <w:p w14:paraId="36D0DC60" w14:textId="2C1874FC" w:rsidR="00B97147" w:rsidRPr="00C67C7F" w:rsidRDefault="00B97147" w:rsidP="00A03164">
      <w:pPr>
        <w:pStyle w:val="ListParagraph"/>
        <w:keepNext w:val="0"/>
        <w:numPr>
          <w:ilvl w:val="0"/>
          <w:numId w:val="12"/>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Analyze the current state of the</w:t>
      </w:r>
      <w:r w:rsidR="00FC3619">
        <w:rPr>
          <w:rFonts w:ascii="Times New Roman" w:hAnsi="Times New Roman"/>
        </w:rPr>
        <w:t xml:space="preserve"> art in traceability management in </w:t>
      </w:r>
      <w:del w:id="2186" w:author="Yvan Labiche" w:date="2018-09-07T21:31:00Z">
        <w:r w:rsidR="008D1DF9" w:rsidDel="004C0003">
          <w:rPr>
            <w:rFonts w:ascii="Times New Roman" w:hAnsi="Times New Roman"/>
          </w:rPr>
          <w:delText>Requirement Engineering</w:delText>
        </w:r>
      </w:del>
      <w:ins w:id="2187" w:author="Yvan Labiche" w:date="2018-09-07T21:31:00Z">
        <w:r w:rsidR="004C0003">
          <w:rPr>
            <w:rFonts w:ascii="Times New Roman" w:hAnsi="Times New Roman"/>
          </w:rPr>
          <w:t>Requirements Engineering</w:t>
        </w:r>
      </w:ins>
      <w:r w:rsidRPr="00C67C7F">
        <w:rPr>
          <w:rFonts w:ascii="Times New Roman" w:hAnsi="Times New Roman"/>
        </w:rPr>
        <w:t xml:space="preserve"> and Model-Driven Engineering.</w:t>
      </w:r>
    </w:p>
    <w:p w14:paraId="05A30F3E" w14:textId="2FD24A90" w:rsidR="00B97147" w:rsidRPr="00C67C7F" w:rsidRDefault="00B97147" w:rsidP="00A03164">
      <w:pPr>
        <w:pStyle w:val="ListParagraph"/>
        <w:keepNext w:val="0"/>
        <w:numPr>
          <w:ilvl w:val="0"/>
          <w:numId w:val="12"/>
        </w:numPr>
        <w:tabs>
          <w:tab w:val="left" w:pos="810"/>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Present common definitions, challenges, and techniques for traceability in </w:t>
      </w:r>
      <w:del w:id="2188" w:author="Yvan Labiche" w:date="2018-09-07T20:55:00Z">
        <w:r w:rsidRPr="00C67C7F" w:rsidDel="00E078F1">
          <w:rPr>
            <w:rFonts w:ascii="Times New Roman" w:hAnsi="Times New Roman"/>
          </w:rPr>
          <w:delText>SWE</w:delText>
        </w:r>
      </w:del>
      <w:ins w:id="2189" w:author="Yvan Labiche" w:date="2018-09-07T20:55:00Z">
        <w:r w:rsidR="00E078F1">
          <w:rPr>
            <w:rFonts w:ascii="Times New Roman" w:hAnsi="Times New Roman"/>
          </w:rPr>
          <w:t>Software Engineering</w:t>
        </w:r>
      </w:ins>
      <w:r w:rsidRPr="00C67C7F">
        <w:rPr>
          <w:rFonts w:ascii="Times New Roman" w:hAnsi="Times New Roman"/>
        </w:rPr>
        <w:t>.</w:t>
      </w:r>
    </w:p>
    <w:p w14:paraId="5B8C721F" w14:textId="77777777" w:rsidR="00B97147" w:rsidRPr="00C67C7F" w:rsidRDefault="00B97147" w:rsidP="00A03164">
      <w:pPr>
        <w:pStyle w:val="ListParagraph"/>
        <w:keepNext w:val="0"/>
        <w:numPr>
          <w:ilvl w:val="0"/>
          <w:numId w:val="12"/>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Show validation of industrial practices on traceability through series of interviews. </w:t>
      </w:r>
    </w:p>
    <w:p w14:paraId="3602FCBC" w14:textId="77777777" w:rsidR="00B97147" w:rsidRPr="00C67C7F" w:rsidRDefault="00B97147" w:rsidP="00A03164">
      <w:pPr>
        <w:pStyle w:val="ListParagraph"/>
        <w:keepNext w:val="0"/>
        <w:numPr>
          <w:ilvl w:val="0"/>
          <w:numId w:val="12"/>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Provide insights on traceability practices among practitioners.</w:t>
      </w:r>
    </w:p>
    <w:p w14:paraId="2BA67A3C" w14:textId="77777777" w:rsidR="00B97147" w:rsidRPr="00C67C7F" w:rsidRDefault="00B97147" w:rsidP="00A03164">
      <w:pPr>
        <w:pStyle w:val="ListParagraph"/>
        <w:keepNext w:val="0"/>
        <w:numPr>
          <w:ilvl w:val="0"/>
          <w:numId w:val="12"/>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Highlight the approaches for maintaining, automating, and managing traceability information.</w:t>
      </w:r>
    </w:p>
    <w:p w14:paraId="2CAC23A5" w14:textId="77777777" w:rsidR="00B97147" w:rsidRPr="00C67C7F" w:rsidRDefault="00B97147" w:rsidP="00A03164">
      <w:pPr>
        <w:pStyle w:val="ListParagraph"/>
        <w:keepNext w:val="0"/>
        <w:numPr>
          <w:ilvl w:val="0"/>
          <w:numId w:val="12"/>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Track requirements at different phases of the product development life cycle.</w:t>
      </w:r>
    </w:p>
    <w:p w14:paraId="62E02E3B" w14:textId="2984E851" w:rsidR="00B97147" w:rsidRPr="00C67C7F" w:rsidRDefault="00B97147" w:rsidP="001B582E">
      <w:pPr>
        <w:tabs>
          <w:tab w:val="left" w:pos="900"/>
        </w:tabs>
        <w:spacing w:line="480" w:lineRule="auto"/>
        <w:jc w:val="both"/>
        <w:rPr>
          <w:rFonts w:ascii="Times New Roman" w:hAnsi="Times New Roman"/>
          <w:lang w:val="en-CA"/>
        </w:rPr>
      </w:pPr>
      <w:r w:rsidRPr="00C67C7F">
        <w:rPr>
          <w:rFonts w:ascii="Times New Roman" w:hAnsi="Times New Roman"/>
        </w:rPr>
        <w:t xml:space="preserve">We can conclude from the results </w:t>
      </w:r>
      <w:r w:rsidRPr="00FC3619">
        <w:rPr>
          <w:rFonts w:ascii="Times New Roman" w:hAnsi="Times New Roman"/>
        </w:rPr>
        <w:t xml:space="preserve">shown in </w:t>
      </w:r>
      <w:r w:rsidRPr="00FC3619">
        <w:rPr>
          <w:rFonts w:ascii="Times New Roman" w:hAnsi="Times New Roman"/>
        </w:rPr>
        <w:fldChar w:fldCharType="begin"/>
      </w:r>
      <w:r w:rsidRPr="00FC3619">
        <w:rPr>
          <w:rFonts w:ascii="Times New Roman" w:hAnsi="Times New Roman"/>
        </w:rPr>
        <w:instrText xml:space="preserve"> REF _Ref477641545 \h  \* MERGEFORMAT </w:instrText>
      </w:r>
      <w:r w:rsidRPr="00FC3619">
        <w:rPr>
          <w:rFonts w:ascii="Times New Roman" w:hAnsi="Times New Roman"/>
        </w:rPr>
      </w:r>
      <w:r w:rsidRPr="00FC3619">
        <w:rPr>
          <w:rFonts w:ascii="Times New Roman" w:hAnsi="Times New Roman"/>
        </w:rPr>
        <w:fldChar w:fldCharType="separate"/>
      </w:r>
      <w:ins w:id="2190" w:author="Nasser Mustafa [2]" w:date="2018-09-26T11:08:00Z">
        <w:r w:rsidR="00047800" w:rsidRPr="00047800">
          <w:rPr>
            <w:rFonts w:ascii="Times New Roman" w:hAnsi="Times New Roman"/>
            <w:rPrChange w:id="2191"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2192" w:author="Nasser Mustafa [2]" w:date="2018-09-26T11:08:00Z">
              <w:rPr>
                <w:rFonts w:ascii="Times New Roman" w:hAnsi="Times New Roman"/>
                <w:noProof/>
                <w:sz w:val="20"/>
                <w:szCs w:val="20"/>
              </w:rPr>
            </w:rPrChange>
          </w:rPr>
          <w:t>5</w:t>
        </w:r>
      </w:ins>
      <w:del w:id="2193" w:author="Nasser Mustafa [2]" w:date="2018-09-19T14:47:00Z">
        <w:r w:rsidR="00C779F7" w:rsidRPr="00C57568" w:rsidDel="00740534">
          <w:rPr>
            <w:rFonts w:ascii="Times New Roman" w:hAnsi="Times New Roman"/>
          </w:rPr>
          <w:delText xml:space="preserve">Table </w:delText>
        </w:r>
        <w:r w:rsidR="00C779F7" w:rsidRPr="00C57568" w:rsidDel="00740534">
          <w:rPr>
            <w:rFonts w:ascii="Times New Roman" w:hAnsi="Times New Roman"/>
            <w:noProof/>
          </w:rPr>
          <w:delText>5</w:delText>
        </w:r>
      </w:del>
      <w:r w:rsidRPr="00FC3619">
        <w:rPr>
          <w:rFonts w:ascii="Times New Roman" w:hAnsi="Times New Roman"/>
        </w:rPr>
        <w:fldChar w:fldCharType="end"/>
      </w:r>
      <w:r w:rsidRPr="00FC3619">
        <w:rPr>
          <w:rFonts w:ascii="Times New Roman" w:hAnsi="Times New Roman"/>
        </w:rPr>
        <w:t xml:space="preserve"> </w:t>
      </w:r>
      <w:r w:rsidRPr="00C67C7F">
        <w:rPr>
          <w:rFonts w:ascii="Times New Roman" w:hAnsi="Times New Roman"/>
          <w:lang w:val="en-CA"/>
        </w:rPr>
        <w:t>that the majority of the reviewed research papers are focusing on general traceability terms and concepts (</w:t>
      </w:r>
      <w:r w:rsidRPr="00C67C7F">
        <w:rPr>
          <w:rFonts w:ascii="Times New Roman" w:hAnsi="Times New Roman"/>
        </w:rPr>
        <w:t>59%</w:t>
      </w:r>
      <w:r w:rsidRPr="00C67C7F">
        <w:rPr>
          <w:rFonts w:ascii="Times New Roman" w:hAnsi="Times New Roman"/>
          <w:lang w:val="en-CA"/>
        </w:rPr>
        <w:t xml:space="preserve">), while the next larger group of papers includes papers that focus on modeling traceability and traceability link only (37.5%). We found only </w:t>
      </w:r>
      <w:del w:id="2194" w:author="Nasser Mustafa [2]" w:date="2018-09-17T11:08:00Z">
        <w:r w:rsidRPr="00C67C7F" w:rsidDel="00837BC9">
          <w:rPr>
            <w:rFonts w:ascii="Times New Roman" w:hAnsi="Times New Roman"/>
            <w:lang w:val="en-CA"/>
          </w:rPr>
          <w:delText xml:space="preserve">four </w:delText>
        </w:r>
      </w:del>
      <w:ins w:id="2195" w:author="Nasser Mustafa [2]" w:date="2018-09-17T11:08:00Z">
        <w:r w:rsidR="00837BC9">
          <w:rPr>
            <w:rFonts w:ascii="Times New Roman" w:hAnsi="Times New Roman"/>
            <w:lang w:val="en-CA"/>
          </w:rPr>
          <w:t>three</w:t>
        </w:r>
        <w:r w:rsidR="00837BC9" w:rsidRPr="00C67C7F">
          <w:rPr>
            <w:rFonts w:ascii="Times New Roman" w:hAnsi="Times New Roman"/>
            <w:lang w:val="en-CA"/>
          </w:rPr>
          <w:t xml:space="preserve"> </w:t>
        </w:r>
      </w:ins>
      <w:r w:rsidRPr="00C67C7F">
        <w:rPr>
          <w:rFonts w:ascii="Times New Roman" w:hAnsi="Times New Roman"/>
          <w:lang w:val="en-CA"/>
        </w:rPr>
        <w:t xml:space="preserve">articles that discuss </w:t>
      </w:r>
      <w:r w:rsidRPr="0073503C">
        <w:rPr>
          <w:rFonts w:ascii="Times New Roman" w:hAnsi="Times New Roman"/>
          <w:highlight w:val="yellow"/>
          <w:lang w:val="en-CA"/>
          <w:rPrChange w:id="2196" w:author="Nasser Mustafa [2]" w:date="2018-09-21T20:04:00Z">
            <w:rPr>
              <w:rFonts w:ascii="Times New Roman" w:hAnsi="Times New Roman"/>
              <w:lang w:val="en-CA"/>
            </w:rPr>
          </w:rPrChange>
        </w:rPr>
        <w:t>modeling</w:t>
      </w:r>
      <w:r w:rsidR="005A7CFE" w:rsidRPr="0073503C">
        <w:rPr>
          <w:rFonts w:ascii="Times New Roman" w:hAnsi="Times New Roman"/>
          <w:highlight w:val="yellow"/>
          <w:lang w:val="en-CA"/>
          <w:rPrChange w:id="2197" w:author="Nasser Mustafa [2]" w:date="2018-09-21T20:04:00Z">
            <w:rPr>
              <w:rFonts w:ascii="Times New Roman" w:hAnsi="Times New Roman"/>
              <w:lang w:val="en-CA"/>
            </w:rPr>
          </w:rPrChange>
        </w:rPr>
        <w:t xml:space="preserve"> traceability of</w:t>
      </w:r>
      <w:r w:rsidRPr="0073503C">
        <w:rPr>
          <w:rFonts w:ascii="Times New Roman" w:hAnsi="Times New Roman"/>
          <w:highlight w:val="yellow"/>
          <w:lang w:val="en-CA"/>
          <w:rPrChange w:id="2198" w:author="Nasser Mustafa [2]" w:date="2018-09-21T20:04:00Z">
            <w:rPr>
              <w:rFonts w:ascii="Times New Roman" w:hAnsi="Times New Roman"/>
              <w:lang w:val="en-CA"/>
            </w:rPr>
          </w:rPrChange>
        </w:rPr>
        <w:t xml:space="preserve"> heterogeneous </w:t>
      </w:r>
      <w:commentRangeStart w:id="2199"/>
      <w:r w:rsidRPr="0073503C">
        <w:rPr>
          <w:rFonts w:ascii="Times New Roman" w:hAnsi="Times New Roman"/>
          <w:highlight w:val="yellow"/>
          <w:lang w:val="en-CA"/>
          <w:rPrChange w:id="2200" w:author="Nasser Mustafa [2]" w:date="2018-09-21T20:04:00Z">
            <w:rPr>
              <w:rFonts w:ascii="Times New Roman" w:hAnsi="Times New Roman"/>
              <w:lang w:val="en-CA"/>
            </w:rPr>
          </w:rPrChange>
        </w:rPr>
        <w:t>artifact</w:t>
      </w:r>
      <w:r w:rsidR="005A7CFE" w:rsidRPr="0073503C">
        <w:rPr>
          <w:rFonts w:ascii="Times New Roman" w:hAnsi="Times New Roman"/>
          <w:highlight w:val="yellow"/>
          <w:lang w:val="en-CA"/>
          <w:rPrChange w:id="2201" w:author="Nasser Mustafa [2]" w:date="2018-09-21T20:04:00Z">
            <w:rPr>
              <w:rFonts w:ascii="Times New Roman" w:hAnsi="Times New Roman"/>
              <w:lang w:val="en-CA"/>
            </w:rPr>
          </w:rPrChange>
        </w:rPr>
        <w:t>s</w:t>
      </w:r>
      <w:commentRangeEnd w:id="2199"/>
      <w:r w:rsidR="00837BC9" w:rsidRPr="0073503C">
        <w:rPr>
          <w:rStyle w:val="CommentReference"/>
          <w:rFonts w:ascii="Times New Roman" w:eastAsia="Calibri" w:hAnsi="Times New Roman"/>
          <w:highlight w:val="yellow"/>
          <w:rPrChange w:id="2202" w:author="Nasser Mustafa [2]" w:date="2018-09-21T20:04:00Z">
            <w:rPr>
              <w:rStyle w:val="CommentReference"/>
              <w:rFonts w:ascii="Times New Roman" w:eastAsia="Calibri" w:hAnsi="Times New Roman"/>
            </w:rPr>
          </w:rPrChange>
        </w:rPr>
        <w:commentReference w:id="2199"/>
      </w:r>
      <w:ins w:id="2203" w:author="Nasser Mustafa [2]" w:date="2018-09-16T18:21:00Z">
        <w:r w:rsidR="00C349D6" w:rsidRPr="0073503C">
          <w:rPr>
            <w:rFonts w:ascii="Times New Roman" w:hAnsi="Times New Roman"/>
            <w:highlight w:val="yellow"/>
            <w:lang w:val="en-CA"/>
            <w:rPrChange w:id="2204" w:author="Nasser Mustafa [2]" w:date="2018-09-21T20:04:00Z">
              <w:rPr>
                <w:rFonts w:ascii="Times New Roman" w:hAnsi="Times New Roman"/>
                <w:lang w:val="en-CA"/>
              </w:rPr>
            </w:rPrChange>
          </w:rPr>
          <w:t xml:space="preserve"> </w:t>
        </w:r>
      </w:ins>
      <w:commentRangeStart w:id="2205"/>
      <w:commentRangeStart w:id="2206"/>
      <w:commentRangeStart w:id="2207"/>
      <w:ins w:id="2208" w:author="Nasser Mustafa [2]" w:date="2018-09-16T18:22:00Z">
        <w:r w:rsidR="00C349D6" w:rsidRPr="0073503C">
          <w:rPr>
            <w:rFonts w:ascii="Times New Roman" w:hAnsi="Times New Roman"/>
            <w:highlight w:val="yellow"/>
            <w:lang w:val="en-CA"/>
            <w:rPrChange w:id="2209" w:author="Nasser Mustafa [2]" w:date="2018-09-21T20:04:00Z">
              <w:rPr>
                <w:rFonts w:ascii="Times New Roman" w:hAnsi="Times New Roman"/>
                <w:lang w:val="en-CA"/>
              </w:rPr>
            </w:rPrChange>
          </w:rPr>
          <w:fldChar w:fldCharType="begin" w:fldLock="1"/>
        </w:r>
      </w:ins>
      <w:r w:rsidR="00B050F0">
        <w:rPr>
          <w:rFonts w:ascii="Times New Roman" w:hAnsi="Times New Roman"/>
          <w:highlight w:val="yellow"/>
          <w:lang w:val="en-CA"/>
        </w:rPr>
        <w:instrText>ADDIN CSL_CITATION {"citationItems":[{"id":"ITEM-1","itemData":{"author":[{"dropping-particle":"","family":"Polack","given":"Fiona","non-dropping-particle":"","parse-names":false,"suffix":""}],"container-title":"International Conference on Software Testing, Verification, and Validation","id":"ITEM-1","issued":{"date-parts":[["2008"]]},"page":"356-364","title":"Detecting and Repairing Inconsistencies Across Heterogeneous Models","title-short":"ICST","type":"paper-conference"},"uris":["http://www.mendeley.com/documents/?uuid=77c6ef37-2e2d-4647-a474-afa9cc022847"]},{"id":"ITEM-2","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Engineering","id":"ITEM-2","issue":"3","issued":{"date-parts":[["2008"]]},"page":"189-193","title":"Towards a traceability model in a MARTE-based methodology for real-time embedded systems","type":"article-journal","volume":"4"},"uris":["http://www.mendeley.com/documents/?uuid=f089f3ba-58f9-4bb4-bd5b-d67b1de30d33"]},{"id":"ITEM-3","itemData":{"author":[{"dropping-particle":"","family":"Anquetil","given":"N.","non-dropping-particle":"","parse-names":false,"suffix":""}],"container-title":"Software. Syst. Model","id":"ITEM-3","issue":"4","issued":{"date-parts":[["2010"]]},"page":"427-451","title":"A model-driven traceability framework for software product lines.","type":"article-journal","volume":"9"},"uris":["http://www.mendeley.com/documents/?uuid=a05f4a32-2810-4de4-96b1-e1d956aa669c"]}],"mendeley":{"formattedCitation":"[48], [78], [84]","plainTextFormattedCitation":"[48], [78], [84]","previouslyFormattedCitation":"[48], [78], [84]"},"properties":{"noteIndex":0},"schema":"https://github.com/citation-style-language/schema/raw/master/csl-citation.json"}</w:instrText>
      </w:r>
      <w:r w:rsidR="00C349D6" w:rsidRPr="0073503C">
        <w:rPr>
          <w:rFonts w:ascii="Times New Roman" w:hAnsi="Times New Roman"/>
          <w:highlight w:val="yellow"/>
          <w:lang w:val="en-CA"/>
          <w:rPrChange w:id="2210" w:author="Nasser Mustafa [2]" w:date="2018-09-21T20:04:00Z">
            <w:rPr>
              <w:rFonts w:ascii="Times New Roman" w:hAnsi="Times New Roman"/>
              <w:lang w:val="en-CA"/>
            </w:rPr>
          </w:rPrChange>
        </w:rPr>
        <w:fldChar w:fldCharType="separate"/>
      </w:r>
      <w:r w:rsidR="00627C91" w:rsidRPr="00627C91">
        <w:rPr>
          <w:rFonts w:ascii="Times New Roman" w:hAnsi="Times New Roman"/>
          <w:noProof/>
          <w:highlight w:val="yellow"/>
          <w:lang w:val="en-CA"/>
        </w:rPr>
        <w:t>[48], [78], [84]</w:t>
      </w:r>
      <w:ins w:id="2211" w:author="Nasser Mustafa [2]" w:date="2018-09-16T18:22:00Z">
        <w:r w:rsidR="00C349D6" w:rsidRPr="0073503C">
          <w:rPr>
            <w:rFonts w:ascii="Times New Roman" w:hAnsi="Times New Roman"/>
            <w:highlight w:val="yellow"/>
            <w:lang w:val="en-CA"/>
            <w:rPrChange w:id="2212" w:author="Nasser Mustafa [2]" w:date="2018-09-21T20:04:00Z">
              <w:rPr>
                <w:rFonts w:ascii="Times New Roman" w:hAnsi="Times New Roman"/>
                <w:lang w:val="en-CA"/>
              </w:rPr>
            </w:rPrChange>
          </w:rPr>
          <w:fldChar w:fldCharType="end"/>
        </w:r>
      </w:ins>
      <w:commentRangeEnd w:id="2205"/>
      <w:commentRangeEnd w:id="2206"/>
      <w:commentRangeEnd w:id="2207"/>
      <w:ins w:id="2213" w:author="Nasser Mustafa [2]" w:date="2018-09-17T11:10:00Z">
        <w:r w:rsidR="00837BC9" w:rsidRPr="0073503C">
          <w:rPr>
            <w:rStyle w:val="CommentReference"/>
            <w:rFonts w:ascii="Times New Roman" w:eastAsia="Calibri" w:hAnsi="Times New Roman"/>
            <w:highlight w:val="yellow"/>
            <w:rPrChange w:id="2214" w:author="Nasser Mustafa [2]" w:date="2018-09-21T20:04:00Z">
              <w:rPr>
                <w:rStyle w:val="CommentReference"/>
                <w:rFonts w:ascii="Times New Roman" w:eastAsia="Calibri" w:hAnsi="Times New Roman"/>
              </w:rPr>
            </w:rPrChange>
          </w:rPr>
          <w:commentReference w:id="2205"/>
        </w:r>
      </w:ins>
      <w:ins w:id="2215" w:author="Nasser Mustafa [2]" w:date="2018-09-17T11:09:00Z">
        <w:r w:rsidR="00837BC9" w:rsidRPr="0073503C">
          <w:rPr>
            <w:rStyle w:val="CommentReference"/>
            <w:rFonts w:ascii="Times New Roman" w:eastAsia="Calibri" w:hAnsi="Times New Roman"/>
            <w:highlight w:val="yellow"/>
            <w:rPrChange w:id="2216" w:author="Nasser Mustafa [2]" w:date="2018-09-21T20:04:00Z">
              <w:rPr>
                <w:rStyle w:val="CommentReference"/>
                <w:rFonts w:ascii="Times New Roman" w:eastAsia="Calibri" w:hAnsi="Times New Roman"/>
              </w:rPr>
            </w:rPrChange>
          </w:rPr>
          <w:commentReference w:id="2206"/>
        </w:r>
      </w:ins>
      <w:ins w:id="2217" w:author="Nasser Mustafa [2]" w:date="2018-09-17T11:08:00Z">
        <w:r w:rsidR="00837BC9" w:rsidRPr="0073503C">
          <w:rPr>
            <w:rStyle w:val="CommentReference"/>
            <w:rFonts w:ascii="Times New Roman" w:eastAsia="Calibri" w:hAnsi="Times New Roman"/>
            <w:highlight w:val="yellow"/>
            <w:rPrChange w:id="2218" w:author="Nasser Mustafa [2]" w:date="2018-09-21T20:04:00Z">
              <w:rPr>
                <w:rStyle w:val="CommentReference"/>
                <w:rFonts w:ascii="Times New Roman" w:eastAsia="Calibri" w:hAnsi="Times New Roman"/>
              </w:rPr>
            </w:rPrChange>
          </w:rPr>
          <w:commentReference w:id="2207"/>
        </w:r>
      </w:ins>
      <w:del w:id="2219" w:author="Nasser Mustafa [2]" w:date="2018-09-16T18:22:00Z">
        <w:r w:rsidR="005A7CFE" w:rsidRPr="0073503C" w:rsidDel="00C349D6">
          <w:rPr>
            <w:rFonts w:ascii="Times New Roman" w:hAnsi="Times New Roman"/>
            <w:highlight w:val="yellow"/>
            <w:lang w:val="en-CA"/>
            <w:rPrChange w:id="2220" w:author="Nasser Mustafa [2]" w:date="2018-09-21T20:04:00Z">
              <w:rPr>
                <w:rFonts w:ascii="Times New Roman" w:hAnsi="Times New Roman"/>
                <w:lang w:val="en-CA"/>
              </w:rPr>
            </w:rPrChange>
          </w:rPr>
          <w:delText xml:space="preserve"> </w:delText>
        </w:r>
        <w:r w:rsidR="001B00BA" w:rsidRPr="0073503C" w:rsidDel="00C349D6">
          <w:rPr>
            <w:rFonts w:ascii="Times New Roman" w:hAnsi="Times New Roman"/>
            <w:highlight w:val="yellow"/>
            <w:lang w:val="en-CA"/>
            <w:rPrChange w:id="2221" w:author="Nasser Mustafa [2]" w:date="2018-09-21T20:04:00Z">
              <w:rPr>
                <w:rFonts w:ascii="Times New Roman" w:hAnsi="Times New Roman"/>
                <w:lang w:val="en-CA"/>
              </w:rPr>
            </w:rPrChange>
          </w:rPr>
          <w:fldChar w:fldCharType="begin">
            <w:fldData xml:space="preserve">PEVuZE5vdGU+PENpdGU+PEF1dGhvcj5Lb2xvdm9zPC9BdXRob3I+PFllYXI+MjAwODwvWWVhcj48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</w:fldData>
          </w:fldChar>
        </w:r>
        <w:r w:rsidR="00A300CB" w:rsidRPr="0073503C" w:rsidDel="00C349D6">
          <w:rPr>
            <w:rFonts w:ascii="Times New Roman" w:hAnsi="Times New Roman"/>
            <w:highlight w:val="yellow"/>
            <w:lang w:val="en-CA"/>
            <w:rPrChange w:id="2222" w:author="Nasser Mustafa [2]" w:date="2018-09-21T20:04:00Z">
              <w:rPr>
                <w:rFonts w:ascii="Times New Roman" w:hAnsi="Times New Roman"/>
                <w:lang w:val="en-CA"/>
              </w:rPr>
            </w:rPrChange>
          </w:rPr>
          <w:delInstrText xml:space="preserve"> ADDIN EN.CITE </w:delInstrText>
        </w:r>
        <w:r w:rsidR="00A300CB" w:rsidRPr="0073503C" w:rsidDel="00C349D6">
          <w:rPr>
            <w:rFonts w:ascii="Times New Roman" w:hAnsi="Times New Roman"/>
            <w:highlight w:val="yellow"/>
            <w:lang w:val="en-CA"/>
            <w:rPrChange w:id="2223" w:author="Nasser Mustafa [2]" w:date="2018-09-21T20:04:00Z">
              <w:rPr>
                <w:rFonts w:ascii="Times New Roman" w:hAnsi="Times New Roman"/>
                <w:lang w:val="en-CA"/>
              </w:rPr>
            </w:rPrChange>
          </w:rPr>
          <w:fldChar w:fldCharType="begin">
            <w:fldData xml:space="preserve">PEVuZE5vdGU+PENpdGU+PEF1dGhvcj5Lb2xvdm9zPC9BdXRob3I+PFllYXI+MjAwODwvWWVhcj48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</w:fldData>
          </w:fldChar>
        </w:r>
        <w:r w:rsidR="00A300CB" w:rsidRPr="0073503C" w:rsidDel="00C349D6">
          <w:rPr>
            <w:rFonts w:ascii="Times New Roman" w:hAnsi="Times New Roman"/>
            <w:highlight w:val="yellow"/>
            <w:lang w:val="en-CA"/>
            <w:rPrChange w:id="2224" w:author="Nasser Mustafa [2]" w:date="2018-09-21T20:04:00Z">
              <w:rPr>
                <w:rFonts w:ascii="Times New Roman" w:hAnsi="Times New Roman"/>
                <w:lang w:val="en-CA"/>
              </w:rPr>
            </w:rPrChange>
          </w:rPr>
          <w:delInstrText xml:space="preserve"> ADDIN EN.CITE.DATA </w:delInstrText>
        </w:r>
        <w:r w:rsidR="00A300CB" w:rsidRPr="0073503C" w:rsidDel="00C349D6">
          <w:rPr>
            <w:rFonts w:ascii="Times New Roman" w:hAnsi="Times New Roman"/>
            <w:highlight w:val="yellow"/>
            <w:lang w:val="en-CA"/>
            <w:rPrChange w:id="2225" w:author="Nasser Mustafa [2]" w:date="2018-09-21T20:04:00Z">
              <w:rPr>
                <w:rFonts w:ascii="Times New Roman" w:hAnsi="Times New Roman"/>
                <w:highlight w:val="yellow"/>
                <w:lang w:val="en-CA"/>
              </w:rPr>
            </w:rPrChange>
          </w:rPr>
        </w:r>
        <w:r w:rsidR="00A300CB" w:rsidRPr="0073503C" w:rsidDel="00C349D6">
          <w:rPr>
            <w:rFonts w:ascii="Times New Roman" w:hAnsi="Times New Roman"/>
            <w:highlight w:val="yellow"/>
            <w:lang w:val="en-CA"/>
            <w:rPrChange w:id="2226" w:author="Nasser Mustafa [2]" w:date="2018-09-21T20:04:00Z">
              <w:rPr>
                <w:rFonts w:ascii="Times New Roman" w:hAnsi="Times New Roman"/>
                <w:lang w:val="en-CA"/>
              </w:rPr>
            </w:rPrChange>
          </w:rPr>
          <w:fldChar w:fldCharType="end"/>
        </w:r>
        <w:r w:rsidR="001B00BA" w:rsidRPr="0073503C" w:rsidDel="00C349D6">
          <w:rPr>
            <w:rFonts w:ascii="Times New Roman" w:hAnsi="Times New Roman"/>
            <w:highlight w:val="yellow"/>
            <w:lang w:val="en-CA"/>
            <w:rPrChange w:id="2227" w:author="Nasser Mustafa [2]" w:date="2018-09-21T20:04:00Z">
              <w:rPr>
                <w:rFonts w:ascii="Times New Roman" w:hAnsi="Times New Roman"/>
                <w:highlight w:val="yellow"/>
                <w:lang w:val="en-CA"/>
              </w:rPr>
            </w:rPrChange>
          </w:rPr>
        </w:r>
        <w:r w:rsidR="001B00BA" w:rsidRPr="0073503C" w:rsidDel="00C349D6">
          <w:rPr>
            <w:rFonts w:ascii="Times New Roman" w:hAnsi="Times New Roman"/>
            <w:highlight w:val="yellow"/>
            <w:lang w:val="en-CA"/>
            <w:rPrChange w:id="2228" w:author="Nasser Mustafa [2]" w:date="2018-09-21T20:04:00Z">
              <w:rPr>
                <w:rFonts w:ascii="Times New Roman" w:hAnsi="Times New Roman"/>
                <w:lang w:val="en-CA"/>
              </w:rPr>
            </w:rPrChange>
          </w:rPr>
          <w:fldChar w:fldCharType="separate"/>
        </w:r>
        <w:r w:rsidR="00A300CB" w:rsidRPr="0073503C" w:rsidDel="00C349D6">
          <w:rPr>
            <w:rFonts w:ascii="Times New Roman" w:hAnsi="Times New Roman"/>
            <w:noProof/>
            <w:highlight w:val="yellow"/>
            <w:lang w:val="en-CA"/>
            <w:rPrChange w:id="2229" w:author="Nasser Mustafa [2]" w:date="2018-09-21T20:04:00Z">
              <w:rPr>
                <w:rFonts w:ascii="Times New Roman" w:hAnsi="Times New Roman"/>
                <w:noProof/>
                <w:lang w:val="en-CA"/>
              </w:rPr>
            </w:rPrChange>
          </w:rPr>
          <w:delText>[</w:delText>
        </w:r>
        <w:r w:rsidR="00547E23" w:rsidRPr="0073503C" w:rsidDel="00C349D6">
          <w:rPr>
            <w:highlight w:val="yellow"/>
            <w:rPrChange w:id="2230" w:author="Nasser Mustafa [2]" w:date="2018-09-21T20:04:00Z">
              <w:rPr/>
            </w:rPrChange>
          </w:rPr>
          <w:fldChar w:fldCharType="begin"/>
        </w:r>
        <w:r w:rsidR="00547E23" w:rsidRPr="0073503C" w:rsidDel="00C349D6">
          <w:rPr>
            <w:highlight w:val="yellow"/>
            <w:rPrChange w:id="2231" w:author="Nasser Mustafa [2]" w:date="2018-09-21T20:04:00Z">
              <w:rPr/>
            </w:rPrChange>
          </w:rPr>
          <w:delInstrText xml:space="preserve"> HYPERLINK \l "_ENREF_6" \o "Anquetil, 2010 #129" </w:delInstrText>
        </w:r>
        <w:r w:rsidR="00547E23" w:rsidRPr="0073503C" w:rsidDel="00C349D6">
          <w:rPr>
            <w:highlight w:val="yellow"/>
            <w:rPrChange w:id="2232" w:author="Nasser Mustafa [2]" w:date="2018-09-21T20:04:00Z">
              <w:rPr>
                <w:rFonts w:ascii="Times New Roman" w:hAnsi="Times New Roman"/>
                <w:noProof/>
                <w:lang w:val="en-CA"/>
              </w:rPr>
            </w:rPrChange>
          </w:rPr>
          <w:fldChar w:fldCharType="separate"/>
        </w:r>
        <w:r w:rsidR="006A58FF" w:rsidRPr="0073503C" w:rsidDel="00C349D6">
          <w:rPr>
            <w:rFonts w:ascii="Times New Roman" w:hAnsi="Times New Roman"/>
            <w:noProof/>
            <w:highlight w:val="yellow"/>
            <w:lang w:val="en-CA"/>
            <w:rPrChange w:id="2233" w:author="Nasser Mustafa [2]" w:date="2018-09-21T20:04:00Z">
              <w:rPr>
                <w:rFonts w:ascii="Times New Roman" w:hAnsi="Times New Roman"/>
                <w:noProof/>
                <w:lang w:val="en-CA"/>
              </w:rPr>
            </w:rPrChange>
          </w:rPr>
          <w:delText>6</w:delText>
        </w:r>
        <w:r w:rsidR="00547E23" w:rsidRPr="0073503C" w:rsidDel="00C349D6">
          <w:rPr>
            <w:rFonts w:ascii="Times New Roman" w:hAnsi="Times New Roman"/>
            <w:noProof/>
            <w:highlight w:val="yellow"/>
            <w:lang w:val="en-CA"/>
            <w:rPrChange w:id="2234" w:author="Nasser Mustafa [2]" w:date="2018-09-21T20:04:00Z">
              <w:rPr>
                <w:rFonts w:ascii="Times New Roman" w:hAnsi="Times New Roman"/>
                <w:noProof/>
                <w:lang w:val="en-CA"/>
              </w:rPr>
            </w:rPrChange>
          </w:rPr>
          <w:fldChar w:fldCharType="end"/>
        </w:r>
        <w:r w:rsidR="00A300CB" w:rsidRPr="0073503C" w:rsidDel="00C349D6">
          <w:rPr>
            <w:rFonts w:ascii="Times New Roman" w:hAnsi="Times New Roman"/>
            <w:noProof/>
            <w:highlight w:val="yellow"/>
            <w:lang w:val="en-CA"/>
            <w:rPrChange w:id="2235" w:author="Nasser Mustafa [2]" w:date="2018-09-21T20:04:00Z">
              <w:rPr>
                <w:rFonts w:ascii="Times New Roman" w:hAnsi="Times New Roman"/>
                <w:noProof/>
                <w:lang w:val="en-CA"/>
              </w:rPr>
            </w:rPrChange>
          </w:rPr>
          <w:delText xml:space="preserve">, </w:delText>
        </w:r>
        <w:r w:rsidR="00547E23" w:rsidRPr="0073503C" w:rsidDel="00C349D6">
          <w:rPr>
            <w:highlight w:val="yellow"/>
            <w:rPrChange w:id="2236" w:author="Nasser Mustafa [2]" w:date="2018-09-21T20:04:00Z">
              <w:rPr/>
            </w:rPrChange>
          </w:rPr>
          <w:fldChar w:fldCharType="begin"/>
        </w:r>
        <w:r w:rsidR="00547E23" w:rsidRPr="0073503C" w:rsidDel="00C349D6">
          <w:rPr>
            <w:highlight w:val="yellow"/>
            <w:rPrChange w:id="2237" w:author="Nasser Mustafa [2]" w:date="2018-09-21T20:04:00Z">
              <w:rPr/>
            </w:rPrChange>
          </w:rPr>
          <w:delInstrText xml:space="preserve"> HYPERLINK \l "_ENREF_28" \o "Dubois, 2010 #93" </w:delInstrText>
        </w:r>
        <w:r w:rsidR="00547E23" w:rsidRPr="0073503C" w:rsidDel="00C349D6">
          <w:rPr>
            <w:highlight w:val="yellow"/>
            <w:rPrChange w:id="2238" w:author="Nasser Mustafa [2]" w:date="2018-09-21T20:04:00Z">
              <w:rPr>
                <w:rFonts w:ascii="Times New Roman" w:hAnsi="Times New Roman"/>
                <w:noProof/>
                <w:lang w:val="en-CA"/>
              </w:rPr>
            </w:rPrChange>
          </w:rPr>
          <w:fldChar w:fldCharType="separate"/>
        </w:r>
        <w:r w:rsidR="006A58FF" w:rsidRPr="0073503C" w:rsidDel="00C349D6">
          <w:rPr>
            <w:rFonts w:ascii="Times New Roman" w:hAnsi="Times New Roman"/>
            <w:noProof/>
            <w:highlight w:val="yellow"/>
            <w:lang w:val="en-CA"/>
            <w:rPrChange w:id="2239" w:author="Nasser Mustafa [2]" w:date="2018-09-21T20:04:00Z">
              <w:rPr>
                <w:rFonts w:ascii="Times New Roman" w:hAnsi="Times New Roman"/>
                <w:noProof/>
                <w:lang w:val="en-CA"/>
              </w:rPr>
            </w:rPrChange>
          </w:rPr>
          <w:delText>28</w:delText>
        </w:r>
        <w:r w:rsidR="00547E23" w:rsidRPr="0073503C" w:rsidDel="00C349D6">
          <w:rPr>
            <w:rFonts w:ascii="Times New Roman" w:hAnsi="Times New Roman"/>
            <w:noProof/>
            <w:highlight w:val="yellow"/>
            <w:lang w:val="en-CA"/>
            <w:rPrChange w:id="2240" w:author="Nasser Mustafa [2]" w:date="2018-09-21T20:04:00Z">
              <w:rPr>
                <w:rFonts w:ascii="Times New Roman" w:hAnsi="Times New Roman"/>
                <w:noProof/>
                <w:lang w:val="en-CA"/>
              </w:rPr>
            </w:rPrChange>
          </w:rPr>
          <w:fldChar w:fldCharType="end"/>
        </w:r>
        <w:r w:rsidR="00A300CB" w:rsidRPr="0073503C" w:rsidDel="00C349D6">
          <w:rPr>
            <w:rFonts w:ascii="Times New Roman" w:hAnsi="Times New Roman"/>
            <w:noProof/>
            <w:highlight w:val="yellow"/>
            <w:lang w:val="en-CA"/>
            <w:rPrChange w:id="2241" w:author="Nasser Mustafa [2]" w:date="2018-09-21T20:04:00Z">
              <w:rPr>
                <w:rFonts w:ascii="Times New Roman" w:hAnsi="Times New Roman"/>
                <w:noProof/>
                <w:lang w:val="en-CA"/>
              </w:rPr>
            </w:rPrChange>
          </w:rPr>
          <w:delText xml:space="preserve">, </w:delText>
        </w:r>
        <w:r w:rsidR="00547E23" w:rsidRPr="0073503C" w:rsidDel="00C349D6">
          <w:rPr>
            <w:highlight w:val="yellow"/>
            <w:rPrChange w:id="2242" w:author="Nasser Mustafa [2]" w:date="2018-09-21T20:04:00Z">
              <w:rPr/>
            </w:rPrChange>
          </w:rPr>
          <w:fldChar w:fldCharType="begin"/>
        </w:r>
        <w:r w:rsidR="00547E23" w:rsidRPr="0073503C" w:rsidDel="00C349D6">
          <w:rPr>
            <w:highlight w:val="yellow"/>
            <w:rPrChange w:id="2243" w:author="Nasser Mustafa [2]" w:date="2018-09-21T20:04:00Z">
              <w:rPr/>
            </w:rPrChange>
          </w:rPr>
          <w:delInstrText xml:space="preserve"> HYPERLINK \l "_ENREF_109" \o "Kolovos, 2008 #11" </w:delInstrText>
        </w:r>
        <w:r w:rsidR="00547E23" w:rsidRPr="0073503C" w:rsidDel="00C349D6">
          <w:rPr>
            <w:highlight w:val="yellow"/>
            <w:rPrChange w:id="2244" w:author="Nasser Mustafa [2]" w:date="2018-09-21T20:04:00Z">
              <w:rPr>
                <w:rFonts w:ascii="Times New Roman" w:hAnsi="Times New Roman"/>
                <w:noProof/>
                <w:lang w:val="en-CA"/>
              </w:rPr>
            </w:rPrChange>
          </w:rPr>
          <w:fldChar w:fldCharType="separate"/>
        </w:r>
        <w:r w:rsidR="006A58FF" w:rsidRPr="0073503C" w:rsidDel="00C349D6">
          <w:rPr>
            <w:rFonts w:ascii="Times New Roman" w:hAnsi="Times New Roman"/>
            <w:noProof/>
            <w:highlight w:val="yellow"/>
            <w:lang w:val="en-CA"/>
            <w:rPrChange w:id="2245" w:author="Nasser Mustafa [2]" w:date="2018-09-21T20:04:00Z">
              <w:rPr>
                <w:rFonts w:ascii="Times New Roman" w:hAnsi="Times New Roman"/>
                <w:noProof/>
                <w:lang w:val="en-CA"/>
              </w:rPr>
            </w:rPrChange>
          </w:rPr>
          <w:delText>109</w:delText>
        </w:r>
        <w:r w:rsidR="00547E23" w:rsidRPr="0073503C" w:rsidDel="00C349D6">
          <w:rPr>
            <w:rFonts w:ascii="Times New Roman" w:hAnsi="Times New Roman"/>
            <w:noProof/>
            <w:highlight w:val="yellow"/>
            <w:lang w:val="en-CA"/>
            <w:rPrChange w:id="2246" w:author="Nasser Mustafa [2]" w:date="2018-09-21T20:04:00Z">
              <w:rPr>
                <w:rFonts w:ascii="Times New Roman" w:hAnsi="Times New Roman"/>
                <w:noProof/>
                <w:lang w:val="en-CA"/>
              </w:rPr>
            </w:rPrChange>
          </w:rPr>
          <w:fldChar w:fldCharType="end"/>
        </w:r>
        <w:r w:rsidR="00A300CB" w:rsidRPr="0073503C" w:rsidDel="00C349D6">
          <w:rPr>
            <w:rFonts w:ascii="Times New Roman" w:hAnsi="Times New Roman"/>
            <w:noProof/>
            <w:highlight w:val="yellow"/>
            <w:lang w:val="en-CA"/>
            <w:rPrChange w:id="2247" w:author="Nasser Mustafa [2]" w:date="2018-09-21T20:04:00Z">
              <w:rPr>
                <w:rFonts w:ascii="Times New Roman" w:hAnsi="Times New Roman"/>
                <w:noProof/>
                <w:lang w:val="en-CA"/>
              </w:rPr>
            </w:rPrChange>
          </w:rPr>
          <w:delText>]</w:delText>
        </w:r>
        <w:r w:rsidR="001B00BA" w:rsidRPr="0073503C" w:rsidDel="00C349D6">
          <w:rPr>
            <w:rFonts w:ascii="Times New Roman" w:hAnsi="Times New Roman"/>
            <w:highlight w:val="yellow"/>
            <w:lang w:val="en-CA"/>
            <w:rPrChange w:id="2248" w:author="Nasser Mustafa [2]" w:date="2018-09-21T20:04:00Z">
              <w:rPr>
                <w:rFonts w:ascii="Times New Roman" w:hAnsi="Times New Roman"/>
                <w:lang w:val="en-CA"/>
              </w:rPr>
            </w:rPrChange>
          </w:rPr>
          <w:fldChar w:fldCharType="end"/>
        </w:r>
      </w:del>
      <w:r w:rsidRPr="0073503C">
        <w:rPr>
          <w:rFonts w:ascii="Times New Roman" w:hAnsi="Times New Roman"/>
          <w:highlight w:val="yellow"/>
          <w:lang w:val="en-CA"/>
          <w:rPrChange w:id="2249" w:author="Nasser Mustafa [2]" w:date="2018-09-21T20:04:00Z">
            <w:rPr>
              <w:rFonts w:ascii="Times New Roman" w:hAnsi="Times New Roman"/>
              <w:lang w:val="en-CA"/>
            </w:rPr>
          </w:rPrChange>
        </w:rPr>
        <w:t>.</w:t>
      </w:r>
      <w:r w:rsidRPr="00C67C7F">
        <w:rPr>
          <w:rFonts w:ascii="Times New Roman" w:hAnsi="Times New Roman"/>
          <w:lang w:val="en-CA"/>
        </w:rPr>
        <w:t xml:space="preserve"> Although discussing traceability concepts is vital for modeling traceability, our main concern is modeling</w:t>
      </w:r>
      <w:r w:rsidRPr="00C67C7F">
        <w:rPr>
          <w:rFonts w:ascii="Times New Roman" w:hAnsi="Times New Roman"/>
        </w:rPr>
        <w:t xml:space="preserve"> traceability for heterogeneous systems, and providing semantics for traceability links in the context of modeling traceability for heterogeneous systems. </w:t>
      </w:r>
    </w:p>
    <w:p w14:paraId="4D5A7D9A" w14:textId="77777777" w:rsidR="00B97147" w:rsidRPr="00C67C7F" w:rsidRDefault="00B97147" w:rsidP="001B582E">
      <w:pPr>
        <w:pStyle w:val="BodyText"/>
        <w:tabs>
          <w:tab w:val="left" w:pos="900"/>
        </w:tabs>
        <w:spacing w:line="480" w:lineRule="auto"/>
        <w:ind w:firstLine="0"/>
        <w:jc w:val="both"/>
        <w:rPr>
          <w:sz w:val="24"/>
          <w:szCs w:val="24"/>
          <w:lang w:val="en-CA"/>
        </w:rPr>
      </w:pPr>
      <w:r w:rsidRPr="00C67C7F">
        <w:rPr>
          <w:sz w:val="24"/>
          <w:szCs w:val="24"/>
          <w:lang w:val="en-CA"/>
        </w:rPr>
        <w:t xml:space="preserve">The </w:t>
      </w:r>
      <w:r w:rsidRPr="00C67C7F">
        <w:rPr>
          <w:sz w:val="24"/>
          <w:szCs w:val="24"/>
        </w:rPr>
        <w:t xml:space="preserve">research effort on modeling traceability among heterogeneous </w:t>
      </w:r>
      <w:r w:rsidRPr="00C67C7F">
        <w:rPr>
          <w:noProof/>
          <w:sz w:val="24"/>
          <w:szCs w:val="24"/>
        </w:rPr>
        <w:t>artifacts</w:t>
      </w:r>
      <w:r w:rsidRPr="00C67C7F">
        <w:rPr>
          <w:sz w:val="24"/>
          <w:szCs w:val="24"/>
        </w:rPr>
        <w:t xml:space="preserve"> </w:t>
      </w:r>
      <w:r w:rsidRPr="00C67C7F">
        <w:rPr>
          <w:sz w:val="24"/>
          <w:szCs w:val="24"/>
          <w:lang w:val="en-CA"/>
        </w:rPr>
        <w:t xml:space="preserve">and characterizations of trace links </w:t>
      </w:r>
      <w:r w:rsidRPr="00C67C7F">
        <w:rPr>
          <w:sz w:val="24"/>
          <w:szCs w:val="24"/>
        </w:rPr>
        <w:t xml:space="preserve">is minimal. </w:t>
      </w:r>
      <w:r w:rsidRPr="00C67C7F">
        <w:rPr>
          <w:sz w:val="24"/>
          <w:szCs w:val="24"/>
          <w:lang w:val="en-CA"/>
        </w:rPr>
        <w:t>The complexity of systems nowadays requires designing a traceability model that</w:t>
      </w:r>
      <w:r w:rsidRPr="00C67C7F">
        <w:rPr>
          <w:sz w:val="24"/>
          <w:szCs w:val="24"/>
        </w:rPr>
        <w:t xml:space="preserve"> must be oblivious of the heterogeneity of the </w:t>
      </w:r>
      <w:r w:rsidRPr="00C67C7F">
        <w:rPr>
          <w:noProof/>
          <w:sz w:val="24"/>
          <w:szCs w:val="24"/>
        </w:rPr>
        <w:t>model's</w:t>
      </w:r>
      <w:r w:rsidRPr="00C67C7F">
        <w:rPr>
          <w:sz w:val="24"/>
          <w:szCs w:val="24"/>
        </w:rPr>
        <w:t xml:space="preserve"> elements to be traced. </w:t>
      </w:r>
    </w:p>
    <w:p w14:paraId="23915391" w14:textId="35342C36"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lang w:val="en-CA"/>
        </w:rPr>
        <w:t xml:space="preserve">Also, we found there </w:t>
      </w:r>
      <w:r w:rsidRPr="00C67C7F">
        <w:rPr>
          <w:sz w:val="24"/>
          <w:szCs w:val="24"/>
        </w:rPr>
        <w:t xml:space="preserve">is a need to define a </w:t>
      </w:r>
      <w:r w:rsidRPr="00C67C7F">
        <w:rPr>
          <w:sz w:val="24"/>
          <w:szCs w:val="24"/>
          <w:lang w:val="en-CA"/>
        </w:rPr>
        <w:t>trace links taxonomy</w:t>
      </w:r>
      <w:r w:rsidRPr="00C67C7F">
        <w:rPr>
          <w:sz w:val="24"/>
          <w:szCs w:val="24"/>
        </w:rPr>
        <w:t xml:space="preserve">, </w:t>
      </w:r>
      <w:r w:rsidRPr="00C67C7F">
        <w:rPr>
          <w:sz w:val="24"/>
          <w:szCs w:val="24"/>
          <w:lang w:val="en-CA"/>
        </w:rPr>
        <w:t>which can</w:t>
      </w:r>
      <w:r w:rsidRPr="00C67C7F">
        <w:rPr>
          <w:sz w:val="24"/>
          <w:szCs w:val="24"/>
        </w:rPr>
        <w:t xml:space="preserve"> provide semantics </w:t>
      </w:r>
      <w:r w:rsidRPr="00C67C7F">
        <w:rPr>
          <w:sz w:val="24"/>
          <w:szCs w:val="24"/>
          <w:lang w:val="en-CA"/>
        </w:rPr>
        <w:t xml:space="preserve">to </w:t>
      </w:r>
      <w:r w:rsidRPr="00C67C7F">
        <w:rPr>
          <w:sz w:val="24"/>
          <w:szCs w:val="24"/>
        </w:rPr>
        <w:t xml:space="preserve">accommodate different situations and different possibilities or even new ways of characterizing trace links. For instance, characterizing trace data is likely to be domain, organization, or even project dependent. A solution should also provide semantics for any link that </w:t>
      </w:r>
      <w:r w:rsidRPr="00C67C7F">
        <w:rPr>
          <w:noProof/>
          <w:sz w:val="24"/>
          <w:szCs w:val="24"/>
        </w:rPr>
        <w:t>exists</w:t>
      </w:r>
      <w:r w:rsidRPr="00C67C7F">
        <w:rPr>
          <w:sz w:val="24"/>
          <w:szCs w:val="24"/>
        </w:rPr>
        <w:t xml:space="preserve"> between heterogeneous artifacts whether these </w:t>
      </w:r>
      <w:r w:rsidRPr="00C67C7F">
        <w:rPr>
          <w:noProof/>
          <w:sz w:val="24"/>
          <w:szCs w:val="24"/>
        </w:rPr>
        <w:t>artifacts</w:t>
      </w:r>
      <w:r w:rsidRPr="00C67C7F">
        <w:rPr>
          <w:sz w:val="24"/>
          <w:szCs w:val="24"/>
        </w:rPr>
        <w:t xml:space="preserve"> </w:t>
      </w:r>
      <w:r w:rsidRPr="00C67C7F">
        <w:rPr>
          <w:noProof/>
          <w:sz w:val="24"/>
          <w:szCs w:val="24"/>
        </w:rPr>
        <w:t>are</w:t>
      </w:r>
      <w:r w:rsidRPr="00C67C7F">
        <w:rPr>
          <w:sz w:val="24"/>
          <w:szCs w:val="24"/>
        </w:rPr>
        <w:t xml:space="preserve"> coming from the </w:t>
      </w:r>
      <w:del w:id="2250" w:author="Yvan Labiche" w:date="2018-09-07T21:31:00Z">
        <w:r w:rsidR="008D1DF9" w:rsidDel="004C0003">
          <w:rPr>
            <w:sz w:val="24"/>
            <w:szCs w:val="24"/>
          </w:rPr>
          <w:delText>Requirement Engineering</w:delText>
        </w:r>
      </w:del>
      <w:ins w:id="2251" w:author="Yvan Labiche" w:date="2018-09-07T21:31:00Z">
        <w:r w:rsidR="004C0003">
          <w:rPr>
            <w:sz w:val="24"/>
            <w:szCs w:val="24"/>
          </w:rPr>
          <w:t>Requirements Engineering</w:t>
        </w:r>
      </w:ins>
      <w:r w:rsidRPr="00C67C7F">
        <w:rPr>
          <w:sz w:val="24"/>
          <w:szCs w:val="24"/>
        </w:rPr>
        <w:t xml:space="preserve">, </w:t>
      </w:r>
      <w:r w:rsidR="00A64F3E">
        <w:rPr>
          <w:sz w:val="24"/>
          <w:szCs w:val="24"/>
        </w:rPr>
        <w:t>Model Driven Engineering</w:t>
      </w:r>
      <w:r w:rsidRPr="00C67C7F">
        <w:rPr>
          <w:sz w:val="24"/>
          <w:szCs w:val="24"/>
        </w:rPr>
        <w:t xml:space="preserve">, or </w:t>
      </w:r>
      <w:r w:rsidR="008D1DF9">
        <w:rPr>
          <w:sz w:val="24"/>
          <w:szCs w:val="24"/>
        </w:rPr>
        <w:t>Systems Engineering</w:t>
      </w:r>
      <w:r w:rsidR="00FC3619">
        <w:rPr>
          <w:sz w:val="24"/>
          <w:szCs w:val="24"/>
          <w:lang w:val="en-US"/>
        </w:rPr>
        <w:t xml:space="preserve"> domains</w:t>
      </w:r>
      <w:r w:rsidRPr="00C67C7F">
        <w:rPr>
          <w:sz w:val="24"/>
          <w:szCs w:val="24"/>
        </w:rPr>
        <w:t>.</w:t>
      </w:r>
      <w:r w:rsidRPr="00C67C7F">
        <w:rPr>
          <w:sz w:val="24"/>
          <w:szCs w:val="24"/>
          <w:lang w:val="en-CA"/>
        </w:rPr>
        <w:t xml:space="preserve"> A traceability modeling </w:t>
      </w:r>
      <w:r w:rsidRPr="00C67C7F">
        <w:rPr>
          <w:sz w:val="24"/>
          <w:szCs w:val="24"/>
        </w:rPr>
        <w:t xml:space="preserve">solution should </w:t>
      </w:r>
      <w:r w:rsidR="00FC3619">
        <w:rPr>
          <w:sz w:val="24"/>
          <w:szCs w:val="24"/>
        </w:rPr>
        <w:t>combine all existing trace link</w:t>
      </w:r>
      <w:r w:rsidRPr="00C67C7F">
        <w:rPr>
          <w:sz w:val="24"/>
          <w:szCs w:val="24"/>
        </w:rPr>
        <w:t xml:space="preserve"> types in a way to eliminate </w:t>
      </w:r>
      <w:r w:rsidRPr="00C67C7F">
        <w:rPr>
          <w:rFonts w:eastAsia="MS Mincho"/>
          <w:noProof/>
          <w:sz w:val="24"/>
          <w:szCs w:val="24"/>
        </w:rPr>
        <w:t>duplications</w:t>
      </w:r>
      <w:r w:rsidRPr="00C67C7F">
        <w:rPr>
          <w:sz w:val="24"/>
          <w:szCs w:val="24"/>
        </w:rPr>
        <w:t xml:space="preserve"> of the current classifications. Some consolidation of existing trace link semantics modeling solutions is warranted.</w:t>
      </w:r>
      <w:r w:rsidRPr="00C67C7F">
        <w:rPr>
          <w:sz w:val="24"/>
          <w:szCs w:val="24"/>
          <w:lang w:val="en-CA"/>
        </w:rPr>
        <w:t xml:space="preserve"> </w:t>
      </w:r>
      <w:r w:rsidRPr="00C67C7F">
        <w:rPr>
          <w:sz w:val="24"/>
          <w:szCs w:val="24"/>
        </w:rPr>
        <w:t>We will elaborate on these findings in the subsequent chapters.</w:t>
      </w:r>
    </w:p>
    <w:p w14:paraId="193F9441" w14:textId="77777777" w:rsidR="00B97147" w:rsidRPr="00C67C7F" w:rsidRDefault="00B97147" w:rsidP="001B582E">
      <w:pPr>
        <w:pStyle w:val="Style6"/>
        <w:tabs>
          <w:tab w:val="left" w:pos="900"/>
        </w:tabs>
        <w:spacing w:line="480" w:lineRule="auto"/>
        <w:ind w:left="540" w:hanging="450"/>
        <w:jc w:val="both"/>
      </w:pPr>
      <w:bookmarkStart w:id="2252" w:name="_Toc517828345"/>
      <w:bookmarkStart w:id="2253" w:name="_Ref521769533"/>
      <w:bookmarkStart w:id="2254" w:name="_Toc525737331"/>
      <w:r w:rsidRPr="00C67C7F">
        <w:t>Summary</w:t>
      </w:r>
      <w:bookmarkEnd w:id="2252"/>
      <w:bookmarkEnd w:id="2253"/>
      <w:bookmarkEnd w:id="2254"/>
      <w:r w:rsidRPr="00C67C7F">
        <w:t xml:space="preserve"> </w:t>
      </w:r>
    </w:p>
    <w:p w14:paraId="37274C65" w14:textId="153F3E80"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In this chapter, we reviewed the research on traceability between the years 2000-2016 in order to answer the proposed questions regarding traceability in </w:t>
      </w:r>
      <w:del w:id="2255" w:author="Yvan Labiche" w:date="2018-09-07T20:55:00Z">
        <w:r w:rsidRPr="00C67C7F" w:rsidDel="00E078F1">
          <w:rPr>
            <w:rFonts w:ascii="Times New Roman" w:hAnsi="Times New Roman"/>
          </w:rPr>
          <w:delText>SWE</w:delText>
        </w:r>
      </w:del>
      <w:ins w:id="2256" w:author="Yvan Labiche" w:date="2018-09-07T20:55:00Z">
        <w:r w:rsidR="00E078F1">
          <w:rPr>
            <w:rFonts w:ascii="Times New Roman" w:hAnsi="Times New Roman"/>
          </w:rPr>
          <w:t>Software Engineering</w:t>
        </w:r>
      </w:ins>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Our search aims to identify the articles that discuss traceability concepts, types, modeling techniques, and tools. In terms of modeling traceability, the review investigated the articles that discuss generic and domain specific trac</w:t>
      </w:r>
      <w:r w:rsidR="00FC3619">
        <w:rPr>
          <w:rFonts w:ascii="Times New Roman" w:hAnsi="Times New Roman"/>
        </w:rPr>
        <w:t xml:space="preserve">eability modeling. We found </w:t>
      </w:r>
      <w:r w:rsidRPr="00C67C7F">
        <w:rPr>
          <w:rFonts w:ascii="Times New Roman" w:hAnsi="Times New Roman"/>
        </w:rPr>
        <w:t xml:space="preserve">that domain specific traceability modeling is preferred in situations in which traceability is needed between certain types of artifacts. For instance, tracing requirements to their corresponding use cases. On the other hand, generic traceability modeling is required in tracing heterogeneous artifacts of complex systems. Our review shows that the existing generic modeling techniques have some drawbacks, for instance, some modeling techniques lacks extensibility (i.e., limited to certain types of artifacts or trace links), others do not propose a traceability model (e.g., discuss only the need for a generic traceability model or propose some modeling requirements). </w:t>
      </w:r>
    </w:p>
    <w:p w14:paraId="79AA7CCE" w14:textId="4D51BA1E" w:rsidR="00B97147" w:rsidRPr="00C67C7F" w:rsidDel="00A5558E" w:rsidRDefault="00B97147" w:rsidP="001B582E">
      <w:pPr>
        <w:tabs>
          <w:tab w:val="left" w:pos="900"/>
        </w:tabs>
        <w:spacing w:line="480" w:lineRule="auto"/>
        <w:jc w:val="both"/>
        <w:rPr>
          <w:del w:id="2257" w:author="Yvan Labiche" w:date="2018-09-07T21:37:00Z"/>
          <w:rFonts w:ascii="Times New Roman" w:hAnsi="Times New Roman"/>
        </w:rPr>
      </w:pPr>
      <w:r w:rsidRPr="00C67C7F">
        <w:rPr>
          <w:rFonts w:ascii="Times New Roman" w:hAnsi="Times New Roman"/>
        </w:rPr>
        <w:t>Regarding the traceability tools, we found most of the proposed tools accommodate traceability</w:t>
      </w:r>
      <w:r w:rsidR="00FC3619">
        <w:rPr>
          <w:rFonts w:ascii="Times New Roman" w:hAnsi="Times New Roman"/>
        </w:rPr>
        <w:t xml:space="preserve"> for domain specific artifacts </w:t>
      </w:r>
      <w:r w:rsidRPr="00C67C7F">
        <w:rPr>
          <w:rFonts w:ascii="Times New Roman" w:hAnsi="Times New Roman"/>
        </w:rPr>
        <w:t>(i.e., their usage is limited to certain types of artifacts). We believe these tools are byproducts of the articles that discuss domain specific traceability. Finally, with respect to the surveys and reviews</w:t>
      </w:r>
      <w:r w:rsidR="00FC3619">
        <w:rPr>
          <w:rFonts w:ascii="Times New Roman" w:hAnsi="Times New Roman"/>
        </w:rPr>
        <w:t>, these articles help</w:t>
      </w:r>
      <w:del w:id="2258" w:author="Yvan Labiche" w:date="2018-09-07T21:37:00Z">
        <w:r w:rsidR="00FC3619" w:rsidDel="00A5558E">
          <w:rPr>
            <w:rFonts w:ascii="Times New Roman" w:hAnsi="Times New Roman"/>
          </w:rPr>
          <w:delText>e</w:delText>
        </w:r>
      </w:del>
      <w:r w:rsidR="00FC3619">
        <w:rPr>
          <w:rFonts w:ascii="Times New Roman" w:hAnsi="Times New Roman"/>
        </w:rPr>
        <w:t xml:space="preserve"> </w:t>
      </w:r>
      <w:r w:rsidR="00592A05">
        <w:rPr>
          <w:rFonts w:ascii="Times New Roman" w:hAnsi="Times New Roman"/>
        </w:rPr>
        <w:t xml:space="preserve">the reader </w:t>
      </w:r>
      <w:r w:rsidR="00FC3619">
        <w:rPr>
          <w:rFonts w:ascii="Times New Roman" w:hAnsi="Times New Roman"/>
        </w:rPr>
        <w:t xml:space="preserve">gain a </w:t>
      </w:r>
      <w:r w:rsidRPr="00C67C7F">
        <w:rPr>
          <w:rFonts w:ascii="Times New Roman" w:hAnsi="Times New Roman"/>
          <w:noProof/>
        </w:rPr>
        <w:t>better</w:t>
      </w:r>
      <w:r w:rsidRPr="00C67C7F">
        <w:rPr>
          <w:rFonts w:ascii="Times New Roman" w:hAnsi="Times New Roman"/>
        </w:rPr>
        <w:t xml:space="preserve"> understanding of traceability concepts, definitions, and classifications. </w:t>
      </w:r>
    </w:p>
    <w:p w14:paraId="1C82DAEE" w14:textId="77777777" w:rsidR="00B97147" w:rsidRPr="00C67C7F" w:rsidRDefault="00B97147" w:rsidP="001B582E">
      <w:pPr>
        <w:tabs>
          <w:tab w:val="left" w:pos="900"/>
        </w:tabs>
        <w:spacing w:line="480" w:lineRule="auto"/>
        <w:jc w:val="both"/>
        <w:rPr>
          <w:rFonts w:ascii="Times New Roman" w:eastAsia="SimSun" w:hAnsi="Times New Roman"/>
          <w:spacing w:val="-1"/>
          <w:sz w:val="20"/>
          <w:szCs w:val="20"/>
          <w:lang w:val="x-none" w:eastAsia="x-none"/>
        </w:rPr>
      </w:pPr>
    </w:p>
    <w:p w14:paraId="6315AC1C" w14:textId="77777777" w:rsidR="00B97147" w:rsidRPr="00C67C7F" w:rsidRDefault="00B97147" w:rsidP="009E56AC">
      <w:pPr>
        <w:pStyle w:val="Heading1"/>
        <w:tabs>
          <w:tab w:val="left" w:pos="900"/>
        </w:tabs>
        <w:spacing w:line="480" w:lineRule="auto"/>
        <w:rPr>
          <w:rFonts w:ascii="Times New Roman" w:hAnsi="Times New Roman"/>
        </w:rPr>
      </w:pPr>
      <w:bookmarkStart w:id="2259" w:name="_Ref477638335"/>
      <w:bookmarkStart w:id="2260" w:name="_Ref477638547"/>
      <w:bookmarkStart w:id="2261" w:name="_Ref477638766"/>
      <w:bookmarkStart w:id="2262" w:name="_Ref512962818"/>
      <w:bookmarkStart w:id="2263" w:name="_Toc517828346"/>
      <w:bookmarkStart w:id="2264" w:name="_Toc525737332"/>
      <w:r w:rsidRPr="00C67C7F">
        <w:rPr>
          <w:rFonts w:ascii="Times New Roman" w:hAnsi="Times New Roman"/>
        </w:rPr>
        <w:t xml:space="preserve">Trace Links </w:t>
      </w:r>
      <w:bookmarkEnd w:id="2259"/>
      <w:bookmarkEnd w:id="2260"/>
      <w:bookmarkEnd w:id="2261"/>
      <w:r w:rsidRPr="00C67C7F">
        <w:rPr>
          <w:rFonts w:ascii="Times New Roman" w:hAnsi="Times New Roman"/>
          <w:szCs w:val="44"/>
        </w:rPr>
        <w:t>Classification</w:t>
      </w:r>
      <w:bookmarkEnd w:id="2262"/>
      <w:bookmarkEnd w:id="2263"/>
      <w:bookmarkEnd w:id="2264"/>
    </w:p>
    <w:p w14:paraId="18824734" w14:textId="397DB849" w:rsidR="00B97147" w:rsidRPr="00C67C7F" w:rsidRDefault="00B97147" w:rsidP="001B582E">
      <w:pPr>
        <w:pStyle w:val="BodyText"/>
        <w:tabs>
          <w:tab w:val="left" w:pos="900"/>
        </w:tabs>
        <w:spacing w:line="480" w:lineRule="auto"/>
        <w:ind w:firstLine="0"/>
        <w:jc w:val="both"/>
        <w:rPr>
          <w:sz w:val="24"/>
          <w:szCs w:val="24"/>
        </w:rPr>
      </w:pPr>
      <w:bookmarkStart w:id="2265" w:name="_Toc512950645"/>
      <w:bookmarkStart w:id="2266" w:name="_Toc512950647"/>
      <w:bookmarkStart w:id="2267" w:name="_Toc512950648"/>
      <w:bookmarkStart w:id="2268" w:name="_Toc512950649"/>
      <w:bookmarkStart w:id="2269" w:name="_Toc512950651"/>
      <w:bookmarkStart w:id="2270" w:name="_Toc512950652"/>
      <w:bookmarkStart w:id="2271" w:name="_Toc512950653"/>
      <w:bookmarkStart w:id="2272" w:name="_Toc477559484"/>
      <w:bookmarkStart w:id="2273" w:name="_Toc477560262"/>
      <w:bookmarkStart w:id="2274" w:name="_Toc477560600"/>
      <w:bookmarkStart w:id="2275" w:name="_Toc477567202"/>
      <w:bookmarkStart w:id="2276" w:name="_Toc477567584"/>
      <w:bookmarkStart w:id="2277" w:name="_Toc477567659"/>
      <w:bookmarkStart w:id="2278" w:name="_Toc477567876"/>
      <w:bookmarkStart w:id="2279" w:name="_Toc477567940"/>
      <w:bookmarkStart w:id="2280" w:name="_Toc477568125"/>
      <w:bookmarkStart w:id="2281" w:name="_Toc477568238"/>
      <w:bookmarkStart w:id="2282" w:name="_Toc477568292"/>
      <w:bookmarkStart w:id="2283" w:name="_Toc477568336"/>
      <w:bookmarkStart w:id="2284" w:name="_Toc477568386"/>
      <w:bookmarkStart w:id="2285" w:name="_Toc477568454"/>
      <w:bookmarkStart w:id="2286" w:name="_Toc477568730"/>
      <w:bookmarkStart w:id="2287" w:name="_Toc477570392"/>
      <w:bookmarkStart w:id="2288" w:name="_Toc477570441"/>
      <w:bookmarkStart w:id="2289" w:name="_Toc477570708"/>
      <w:bookmarkStart w:id="2290" w:name="_Toc477570914"/>
      <w:bookmarkStart w:id="2291" w:name="_Toc477639745"/>
      <w:bookmarkStart w:id="2292" w:name="_Toc477639819"/>
      <w:bookmarkStart w:id="2293" w:name="_Toc477792648"/>
      <w:bookmarkStart w:id="2294" w:name="_Toc477816039"/>
      <w:bookmarkStart w:id="2295" w:name="_Toc477901758"/>
      <w:bookmarkStart w:id="2296" w:name="_Toc477999699"/>
      <w:bookmarkStart w:id="2297" w:name="_Toc477999955"/>
      <w:bookmarkStart w:id="2298" w:name="_Toc478071866"/>
      <w:bookmarkStart w:id="2299" w:name="_Toc478074927"/>
      <w:bookmarkStart w:id="2300" w:name="_Toc478074998"/>
      <w:bookmarkStart w:id="2301" w:name="_Toc512950654"/>
      <w:bookmarkStart w:id="2302" w:name="_Toc477559485"/>
      <w:bookmarkStart w:id="2303" w:name="_Toc477560263"/>
      <w:bookmarkStart w:id="2304" w:name="_Toc477560601"/>
      <w:bookmarkStart w:id="2305" w:name="_Toc512950655"/>
      <w:bookmarkEnd w:id="1779"/>
      <w:bookmarkEnd w:id="1835"/>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r w:rsidRPr="00C67C7F">
        <w:rPr>
          <w:sz w:val="24"/>
          <w:szCs w:val="24"/>
        </w:rPr>
        <w:t xml:space="preserve">In general, relations between artifacts are classified based on the development phase or the abstraction level (i.e., horizontal and vertical). However, other classifications are introduced to fit the </w:t>
      </w:r>
      <w:del w:id="2306" w:author="Yvan Labiche" w:date="2018-09-07T21:31:00Z">
        <w:r w:rsidR="008D1DF9" w:rsidDel="004C0003">
          <w:rPr>
            <w:sz w:val="24"/>
            <w:szCs w:val="24"/>
          </w:rPr>
          <w:delText>Requirement Engineering</w:delText>
        </w:r>
      </w:del>
      <w:ins w:id="2307" w:author="Yvan Labiche" w:date="2018-09-07T21:31:00Z">
        <w:r w:rsidR="004C0003">
          <w:rPr>
            <w:sz w:val="24"/>
            <w:szCs w:val="24"/>
          </w:rPr>
          <w:t>Requirements Engineering</w:t>
        </w:r>
      </w:ins>
      <w:r w:rsidRPr="00C67C7F">
        <w:rPr>
          <w:sz w:val="24"/>
          <w:szCs w:val="24"/>
        </w:rPr>
        <w:t xml:space="preserve">, </w:t>
      </w:r>
      <w:r w:rsidR="00A64F3E">
        <w:rPr>
          <w:sz w:val="24"/>
          <w:szCs w:val="24"/>
        </w:rPr>
        <w:t>Model Driven Engineering</w:t>
      </w:r>
      <w:r w:rsidRPr="00C67C7F">
        <w:rPr>
          <w:sz w:val="24"/>
          <w:szCs w:val="24"/>
        </w:rPr>
        <w:t xml:space="preserve">, and </w:t>
      </w:r>
      <w:r w:rsidR="008D1DF9">
        <w:rPr>
          <w:sz w:val="24"/>
          <w:szCs w:val="24"/>
        </w:rPr>
        <w:t>Systems Engineering</w:t>
      </w:r>
      <w:r w:rsidRPr="00C67C7F">
        <w:rPr>
          <w:sz w:val="24"/>
          <w:szCs w:val="24"/>
        </w:rPr>
        <w:t xml:space="preserve"> needs. The trace links classifications which we found are either problem oriented, i.e., tailored to special cases and are not applicable within a general context</w:t>
      </w:r>
      <w:r w:rsidRPr="00C67C7F" w:rsidDel="00FD7EE6">
        <w:rPr>
          <w:sz w:val="24"/>
          <w:szCs w:val="24"/>
        </w:rPr>
        <w:t xml:space="preserve"> </w:t>
      </w:r>
      <w:r w:rsidRPr="00C67C7F">
        <w:rPr>
          <w:sz w:val="24"/>
          <w:szCs w:val="24"/>
        </w:rPr>
        <w:t>(e.g., between requirement</w:t>
      </w:r>
      <w:r w:rsidR="00A80316">
        <w:rPr>
          <w:sz w:val="24"/>
          <w:szCs w:val="24"/>
          <w:lang w:val="en-US"/>
        </w:rPr>
        <w:t>s</w:t>
      </w:r>
      <w:r w:rsidRPr="00C67C7F">
        <w:rPr>
          <w:sz w:val="24"/>
          <w:szCs w:val="24"/>
        </w:rPr>
        <w:t xml:space="preserve"> and source code), or target one domain only (e.g., </w:t>
      </w:r>
      <w:del w:id="2308" w:author="Yvan Labiche" w:date="2018-09-07T21:31:00Z">
        <w:r w:rsidR="008D1DF9" w:rsidDel="004C0003">
          <w:rPr>
            <w:sz w:val="24"/>
            <w:szCs w:val="24"/>
          </w:rPr>
          <w:delText>Requirement Engineering</w:delText>
        </w:r>
      </w:del>
      <w:ins w:id="2309" w:author="Yvan Labiche" w:date="2018-09-07T21:31:00Z">
        <w:r w:rsidR="004C0003">
          <w:rPr>
            <w:sz w:val="24"/>
            <w:szCs w:val="24"/>
          </w:rPr>
          <w:t>Requirements Engineering</w:t>
        </w:r>
      </w:ins>
      <w:r w:rsidRPr="00C67C7F">
        <w:rPr>
          <w:sz w:val="24"/>
          <w:szCs w:val="24"/>
        </w:rPr>
        <w:t xml:space="preserve"> or </w:t>
      </w:r>
      <w:r w:rsidR="00A64F3E">
        <w:rPr>
          <w:sz w:val="24"/>
          <w:szCs w:val="24"/>
        </w:rPr>
        <w:t>Model Driven Engineering</w:t>
      </w:r>
      <w:r w:rsidRPr="00C67C7F">
        <w:rPr>
          <w:sz w:val="24"/>
          <w:szCs w:val="24"/>
        </w:rPr>
        <w:t xml:space="preserve">). This </w:t>
      </w:r>
      <w:r w:rsidR="00FC3619">
        <w:rPr>
          <w:sz w:val="24"/>
          <w:szCs w:val="24"/>
          <w:lang w:val="en-US"/>
        </w:rPr>
        <w:t>chapter</w:t>
      </w:r>
      <w:r w:rsidRPr="00C67C7F">
        <w:rPr>
          <w:sz w:val="24"/>
          <w:szCs w:val="24"/>
        </w:rPr>
        <w:t xml:space="preserve"> summarizes our effort in collecting and organizing these classifications in order to build a trace links taxonomy.</w:t>
      </w:r>
    </w:p>
    <w:p w14:paraId="58F25787" w14:textId="38ACE50F" w:rsidR="00B97147" w:rsidRPr="00C67C7F" w:rsidRDefault="008D1DF9" w:rsidP="001B582E">
      <w:pPr>
        <w:pStyle w:val="Style6"/>
        <w:tabs>
          <w:tab w:val="left" w:pos="900"/>
        </w:tabs>
        <w:spacing w:line="480" w:lineRule="auto"/>
        <w:ind w:left="540" w:hanging="450"/>
        <w:jc w:val="both"/>
      </w:pPr>
      <w:bookmarkStart w:id="2310" w:name="_Toc517828347"/>
      <w:del w:id="2311" w:author="Yvan Labiche" w:date="2018-09-07T21:31:00Z">
        <w:r w:rsidDel="004C0003">
          <w:delText>Requirement Engineering</w:delText>
        </w:r>
      </w:del>
      <w:bookmarkStart w:id="2312" w:name="_Toc525737333"/>
      <w:ins w:id="2313" w:author="Yvan Labiche" w:date="2018-09-07T21:31:00Z">
        <w:r w:rsidR="004C0003">
          <w:t>Requirements Engineering</w:t>
        </w:r>
      </w:ins>
      <w:r w:rsidR="00B97147" w:rsidRPr="00C67C7F">
        <w:t xml:space="preserve"> Classifications</w:t>
      </w:r>
      <w:bookmarkEnd w:id="2310"/>
      <w:bookmarkEnd w:id="2312"/>
    </w:p>
    <w:p w14:paraId="6414B460" w14:textId="04A26202" w:rsidR="00B97147" w:rsidRPr="00C67C7F" w:rsidRDefault="00B97147" w:rsidP="001B582E">
      <w:pPr>
        <w:pStyle w:val="BodyText"/>
        <w:tabs>
          <w:tab w:val="left" w:pos="900"/>
        </w:tabs>
        <w:spacing w:line="480" w:lineRule="auto"/>
        <w:ind w:firstLine="0"/>
        <w:jc w:val="both"/>
        <w:rPr>
          <w:noProof/>
          <w:sz w:val="24"/>
          <w:szCs w:val="24"/>
          <w:lang w:val="en-US"/>
        </w:rPr>
      </w:pPr>
      <w:r w:rsidRPr="00C67C7F">
        <w:rPr>
          <w:noProof/>
          <w:sz w:val="24"/>
          <w:szCs w:val="24"/>
          <w:lang w:val="en-US"/>
        </w:rPr>
        <w:t xml:space="preserve">In </w:t>
      </w:r>
      <w:del w:id="2314" w:author="Yvan Labiche" w:date="2018-09-07T21:31:00Z">
        <w:r w:rsidR="008D1DF9" w:rsidDel="004C0003">
          <w:rPr>
            <w:noProof/>
            <w:sz w:val="24"/>
            <w:szCs w:val="24"/>
            <w:lang w:val="en-US"/>
          </w:rPr>
          <w:delText>Requirement Engineering</w:delText>
        </w:r>
      </w:del>
      <w:ins w:id="2315" w:author="Yvan Labiche" w:date="2018-09-07T21:31:00Z">
        <w:r w:rsidR="004C0003">
          <w:rPr>
            <w:noProof/>
            <w:sz w:val="24"/>
            <w:szCs w:val="24"/>
            <w:lang w:val="en-US"/>
          </w:rPr>
          <w:t>Requirements Engineering</w:t>
        </w:r>
      </w:ins>
      <w:r w:rsidRPr="00C67C7F">
        <w:rPr>
          <w:noProof/>
          <w:sz w:val="24"/>
          <w:szCs w:val="24"/>
          <w:lang w:val="en-US"/>
        </w:rPr>
        <w:t>, relationship</w:t>
      </w:r>
      <w:r w:rsidR="00A80316">
        <w:rPr>
          <w:noProof/>
          <w:sz w:val="24"/>
          <w:szCs w:val="24"/>
          <w:lang w:val="en-US"/>
        </w:rPr>
        <w:t>s</w:t>
      </w:r>
      <w:r w:rsidRPr="00C67C7F">
        <w:rPr>
          <w:noProof/>
          <w:sz w:val="24"/>
          <w:szCs w:val="24"/>
          <w:lang w:val="en-US"/>
        </w:rPr>
        <w:t xml:space="preserve"> between artifacts are discussed extensively</w:t>
      </w:r>
      <w:ins w:id="2316" w:author="Nasser Mustafa [2]" w:date="2018-09-18T20:08:00Z">
        <w:r w:rsidR="0045370A">
          <w:rPr>
            <w:noProof/>
            <w:sz w:val="24"/>
            <w:szCs w:val="24"/>
            <w:lang w:val="en-US"/>
          </w:rPr>
          <w:t xml:space="preserve"> </w:t>
        </w:r>
      </w:ins>
      <w:ins w:id="2317" w:author="Nasser Mustafa [2]" w:date="2018-09-18T20:09:00Z">
        <w:r w:rsidR="0045370A">
          <w:rPr>
            <w:noProof/>
            <w:sz w:val="24"/>
            <w:szCs w:val="24"/>
            <w:lang w:val="en-US"/>
          </w:rPr>
          <w:fldChar w:fldCharType="begin" w:fldLock="1"/>
        </w:r>
      </w:ins>
      <w:r w:rsidR="00B050F0">
        <w:rPr>
          <w:noProof/>
          <w:sz w:val="24"/>
          <w:szCs w:val="24"/>
          <w:lang w:val="en-US"/>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id":"ITEM-2","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","id":"ITEM-2","issued":{"date-parts":[["2008"]]},"page":"49-58","publisher-place":"Berlin, Germany","title":"Building Model-Driven Engineering Traceability Classifications","title-short":"ECMDA-TW","type":"paper-conference"},"uris":["http://www.mendeley.com/documents/?uuid=692e3dbe-d432-4876-b669-72a4a9fbbb57"]},{"id":"ITEM-3","itemData":{"author":[{"dropping-particle":"","family":"Gotel","given":"Orlena","non-dropping-particle":"","parse-names":false,"suffix":""},{"dropping-particle":"","family":"Finkelstein","given":"Anthony","non-dropping-particle":"","parse-names":false,"suffix":""}],"container-title":"1st International Conference on Requirements Engineering","id":"ITEM-3","issued":{"date-parts":[["1994"]]},"page":"94–101","publisher-place":"Utrecht, The Netherlands","title":"An Analysis of the Requirements Traceability Problem","title-short":"RE","type":"paper-conference"},"uris":["http://www.mendeley.com/documents/?uuid=312a12be-fb65-453e-a6a4-6a5c3fc0e459"]},{"id":"ITEM-4","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Software","id":"ITEM-4","issue":"2","issued":{"date-parts":[["2004"]]},"page":"105-127","title":"Rule-Based Generation of Requirements Traceability Relations","type":"article-journal","volume":"72"},"uris":["http://www.mendeley.com/documents/?uuid=5c88e2e2-ef48-4111-9351-b37b01431bb9"]},{"id":"ITEM-5","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K","non-dropping-particle":"","parse-names":false,"suffix":""}],"id":"ITEM-5","issued":{"date-parts":[["2005"]]},"page":"395-428","title":"Software Traceability: A road map","type":"chapter","volume":"3"},"uris":["http://www.mendeley.com/documents/?uuid=ded4b03b-6f90-4a2c-bfde-735d3dc92114"]},{"id":"ITEM-6","itemData":{"DOI":"10.1109/HICSS.2002.994021","author":[{"dropping-particle":"","family":"Xu","given":"Peng","non-dropping-particle":"","parse-names":false,"suffix":""}],"container-title":"35th Annual Hawaii International Conference on System Sciences","id":"ITEM-6","issued":{"date-parts":[["2002"]]},"publisher":"IEEE","publisher-place":"Hawaii","title":"Supporting Workflow Management Systems with traceability","title-short":"HICSS ","type":"paper-conference","volume":"3"},"uris":["http://www.mendeley.com/documents/?uuid=4220d8fb-984b-4544-bab5-fb5414bf2f98"]},{"id":"ITEM-7","itemData":{"author":[{"dropping-particle":"","family":"Alexander","given":"Ian","non-dropping-particle":"","parse-names":false,"suffix":""}],"container-title":"2nd International Workshop on Traceability in Emerging Forms of Software Engineering ","id":"ITEM-7","issued":{"date-parts":[["2003"]]},"publisher-place":"Canada","title":"Semi Automatic Tracing of Requirement Versions to Use Cases – Experience and Challenges","type":"paper-conference"},"uris":["http://www.mendeley.com/documents/?uuid=7b1b56cf-c7fa-421a-8354-a435194766fb"]},{"id":"ITEM-8","itemData":{"author":[{"dropping-particle":"","family":"Riebisch","given":"Matthias","non-dropping-particle":"","parse-names":false,"suffix":""},{"dropping-particle":"","family":"Philippow","given":"Ilka","non-dropping-particle":"","parse-names":false,"suffix":""}],"container-title":"Workshop on Engineering Complex Object-Oriented Systems for Evolution","id":"ITEM-8","issued":{"date-parts":[["2001"]]},"publisher-place":"Florida","title":"Evolution of Product Lines Using Traceability","type":"paper-conference"},"uris":["http://www.mendeley.com/documents/?uuid=b937c812-76d4-4268-bf23-741d78ebe133"]},{"id":"ITEM-9","itemData":{"author":[{"dropping-particle":"","family":"Maletic","given":"Jonathan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","id":"ITEM-9","issued":{"date-parts":[["2003"]]},"publisher-place":"Canada","title":"Using a Hypertext Model for Traceability Link Conformance Analysis ","title-short":"TEFSE","type":"paper-conference"},"uris":["http://www.mendeley.com/documents/?uuid=a6030011-b41d-40d4-ad7a-1f8b4d9d6f1f"]},{"id":"ITEM-10","itemData":{"DOI":"10.1109/52.506462","author":[{"dropping-particle":"","family":"Goguen","given":"Joseph A","non-dropping-particle":"","parse-names":false,"suffix":""}],"container-title":" IEEE Software ","id":"ITEM-10","issue":"2","issued":{"date-parts":[["1996"]]},"page":"52-64","title":"An Object-Oriented Tool for Tracing Requirements","type":"article-journal","volume":"13"},"uris":["http://www.mendeley.com/documents/?uuid=8a29b945-4aef-4e8c-9010-82314bafd38d"]},{"id":"ITEM-11","itemData":{"DOI":"10.1109/ISRE.1995.512550","author":[{"dropping-particle":"","family":"Gotel","given":"Orlena","non-dropping-particle":"","parse-names":false,"suffix":""},{"dropping-particle":"","family":"Finkelstein","given":"Anthony","non-dropping-particle":"","parse-names":false,"suffix":""}],"container-title":"2nd International Symposium on Requirements Engineering.","id":"ITEM-11","issued":{"date-parts":[["1995"]]},"page":"100-107","publisher":"IEEE","title":"Contribution Structures","type":"paper-conference"},"uris":["http://www.mendeley.com/documents/?uuid=202a8969-52d9-4ca6-a97a-a1f4a0121e6d"]},{"id":"ITEM-12","itemData":{"DOI":"10.1007/BF01232471","author":[{"dropping-particle":"","family":"Constantopoulos P  Mylopoulos Y, Vassiliou Y, \"","given":"Jarke M","non-dropping-particle":"","parse-names":false,"suffix":""}],"container-title":"The International Journal on Very Large Data Bases","id":"ITEM-12","issue":"1","issued":{"date-parts":[["1993"]]},"page":"1-43","title":"The Software Information Base: A Server for Reuse","title-short":"VLDB","type":"article-journal","volume":"4"},"uris":["http://www.mendeley.com/documents/?uuid=215c6da5-1df2-4e12-b014-cc9183390af7"]},{"id":"ITEM-13","itemData":{"DOI":"10.1109/RE.2012.6345841","ISBN":"9781467327855","ISSN":"1090-750X","abstract":"Traceability underlies many important software and systems engineering activities, such as change impact analysis and regression testing. Despite important research advances, as in the automated creation and maintenance of trace links, traceability implementation and use is still not pervasive in industry. A community of traceability researchers and practitioners has been collaborating to understand the hurdles to making traceability ubiquitous. Over a series of years, workshops have been held to elicit and enhance research challenges and related tasks to address these shortcomings. A continuing discussion of the community has resulted in the research roadmap of this paper. We present a brief view of the state of the art in traceability, the grand challenge for traceability and future directions for the field. © 2012 IEEE.","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unbacher","given":"Paul","non-dropping-particle":"","parse-names":false,"suffix":""},{"dropping-particle":"","family":"Antoniol","given":"Gjuliano","non-dropping-particle":"","parse-names":false,"suffix":""}],"container-title":"2012 20th IEEE International Requirements Engineering Conference, RE 2012 - Proceedings","id":"ITEM-13","issued":{"date-parts":[["2012"]]},"page":"71-80","publisher-place":"Chicago, IL, USA","title":"The quest for Ubiquity: A roadmap for software and systems traceability research","type":"paper-conference"},"uris":["http://www.mendeley.com/documents/?uuid=3e7704df-777c-4c9a-b018-9fb5def9dacf"]},{"id":"ITEM-14","itemData":{"author":[{"dropping-particle":"","family":"Mohan","given":"Kannan","non-dropping-particle":"","parse-names":false,"suffix":""},{"dropping-particle":"","family":"Ramesh","given":"Balasubramaniam","non-dropping-particle":"","parse-names":false,"suffix":""}],"container-title":"35th Annual Hawaii International Conference on System Sciences ","id":"ITEM-14","issued":{"date-parts":[["2002"]]},"page":"76","publisher":"IEEE","publisher-place":"Hawaii","title":"Managing Variability with Traceability in Product and Service Families","title-short":"HICSS","type":"paper-conference","volume":"3"},"uris":["http://www.mendeley.com/documents/?uuid=83d97ca9-e757-45e0-aab4-66de8501313b"]},{"id":"ITEM-15","itemData":{"author":[{"dropping-particle":"","family":"Kozlenkov","given":"Alexander","non-dropping-particle":"","parse-names":false,"suffix":""},{"dropping-particle":"","family":"Zisman","given":"Andrea","non-dropping-particle":"","parse-names":false,"suffix":""}],"container-title":"IEEE Joint International Conference on Requirements Engineering","id":"ITEM-15","issued":{"date-parts":[["2002"]]},"publisher":"IEEE","title":"Are their Design Specifications Consistent with our Requirements?","type":"paper-conference"},"uris":["http://www.mendeley.com/documents/?uuid=be51dc39-895d-44a7-9454-6c29e288dd68"]}],"mendeley":{"formattedCitation":"[5], [18], [19], [85]–[96]","plainTextFormattedCitation":"[5], [18], [19], [85]–[96]","previouslyFormattedCitation":"[5], [18], [92]–[96], [19], [85]–[91]"},"properties":{"noteIndex":0},"schema":"https://github.com/citation-style-language/schema/raw/master/csl-citation.json"}</w:instrText>
      </w:r>
      <w:r w:rsidR="0045370A">
        <w:rPr>
          <w:noProof/>
          <w:sz w:val="24"/>
          <w:szCs w:val="24"/>
          <w:lang w:val="en-US"/>
        </w:rPr>
        <w:fldChar w:fldCharType="separate"/>
      </w:r>
      <w:r w:rsidR="00B050F0" w:rsidRPr="00B050F0">
        <w:rPr>
          <w:noProof/>
          <w:sz w:val="24"/>
          <w:szCs w:val="24"/>
          <w:lang w:val="en-US"/>
        </w:rPr>
        <w:t>[5], [18], [19], [85]–[96]</w:t>
      </w:r>
      <w:ins w:id="2318" w:author="Nasser Mustafa [2]" w:date="2018-09-18T20:09:00Z">
        <w:r w:rsidR="0045370A">
          <w:rPr>
            <w:noProof/>
            <w:sz w:val="24"/>
            <w:szCs w:val="24"/>
            <w:lang w:val="en-US"/>
          </w:rPr>
          <w:fldChar w:fldCharType="end"/>
        </w:r>
      </w:ins>
      <w:del w:id="2319" w:author="Nasser Mustafa [2]" w:date="2018-09-18T20:47:00Z">
        <w:r w:rsidRPr="00C67C7F" w:rsidDel="00C335AA">
          <w:rPr>
            <w:noProof/>
            <w:sz w:val="24"/>
            <w:szCs w:val="24"/>
            <w:lang w:val="en-US"/>
          </w:rPr>
          <w:delText xml:space="preserve"> </w:delText>
        </w:r>
        <w:r w:rsidRPr="00C67C7F" w:rsidDel="00C335AA">
          <w:rPr>
            <w:noProof/>
            <w:sz w:val="24"/>
            <w:szCs w:val="24"/>
            <w:lang w:val="en-US"/>
          </w:rPr>
          <w:fldChar w:fldCharType="begin">
            <w:fldData xml:space="preserve">PEVuZE5vdGU+PENpdGU+PEF1dGhvcj5QYWlnZTwvQXV0aG9yPjxZZWFyPjIwMDg8L1llYXI+PFJl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</w:fldData>
          </w:fldChar>
        </w:r>
        <w:r w:rsidR="00A300CB" w:rsidRPr="00C335AA" w:rsidDel="00C335AA">
          <w:rPr>
            <w:noProof/>
            <w:sz w:val="24"/>
            <w:szCs w:val="24"/>
            <w:lang w:val="en-US"/>
          </w:rPr>
          <w:delInstrText xml:space="preserve"> ADDIN EN.CITE </w:delInstrText>
        </w:r>
        <w:r w:rsidR="00A300CB" w:rsidRPr="00C335AA" w:rsidDel="00C335AA">
          <w:rPr>
            <w:noProof/>
            <w:sz w:val="24"/>
            <w:szCs w:val="24"/>
            <w:lang w:val="en-US"/>
          </w:rPr>
          <w:fldChar w:fldCharType="begin">
            <w:fldData xml:space="preserve">PEVuZE5vdGU+PENpdGU+PEF1dGhvcj5QYWlnZTwvQXV0aG9yPjxZZWFyPjIwMDg8L1llYXI+PFJl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</w:fldData>
          </w:fldChar>
        </w:r>
        <w:r w:rsidR="00A300CB" w:rsidRPr="00C335AA" w:rsidDel="00C335AA">
          <w:rPr>
            <w:noProof/>
            <w:sz w:val="24"/>
            <w:szCs w:val="24"/>
            <w:lang w:val="en-US"/>
          </w:rPr>
          <w:delInstrText xml:space="preserve"> ADDIN EN.CITE.DATA </w:delInstrText>
        </w:r>
        <w:r w:rsidR="00A300CB" w:rsidRPr="00C335AA" w:rsidDel="00C335AA">
          <w:rPr>
            <w:noProof/>
            <w:sz w:val="24"/>
            <w:szCs w:val="24"/>
            <w:lang w:val="en-US"/>
          </w:rPr>
        </w:r>
        <w:r w:rsidR="00A300CB" w:rsidRPr="00C335AA" w:rsidDel="00C335AA">
          <w:rPr>
            <w:noProof/>
            <w:sz w:val="24"/>
            <w:szCs w:val="24"/>
            <w:lang w:val="en-US"/>
          </w:rPr>
          <w:fldChar w:fldCharType="end"/>
        </w:r>
        <w:r w:rsidRPr="00C67C7F" w:rsidDel="00C335AA">
          <w:rPr>
            <w:noProof/>
            <w:sz w:val="24"/>
            <w:szCs w:val="24"/>
            <w:lang w:val="en-US"/>
          </w:rPr>
        </w:r>
        <w:r w:rsidRPr="00C67C7F" w:rsidDel="00C335AA">
          <w:rPr>
            <w:noProof/>
            <w:sz w:val="24"/>
            <w:szCs w:val="24"/>
            <w:lang w:val="en-US"/>
          </w:rPr>
          <w:fldChar w:fldCharType="separate"/>
        </w:r>
        <w:r w:rsidR="00A300CB" w:rsidDel="00C335AA">
          <w:rPr>
            <w:noProof/>
            <w:sz w:val="24"/>
            <w:szCs w:val="24"/>
            <w:lang w:val="en-US"/>
          </w:rPr>
          <w:delText>[</w:delText>
        </w:r>
        <w:r w:rsidR="00660900" w:rsidDel="00C335AA">
          <w:fldChar w:fldCharType="begin"/>
        </w:r>
        <w:r w:rsidR="00660900" w:rsidDel="00C335AA">
          <w:delInstrText xml:space="preserve"> HYPERLINK \l "_ENREF_2" \o "Ramesh, 2011 #90" </w:delInstrText>
        </w:r>
        <w:r w:rsidR="00660900" w:rsidDel="00C335AA">
          <w:fldChar w:fldCharType="separate"/>
        </w:r>
        <w:r w:rsidR="006A58FF" w:rsidDel="00C335AA">
          <w:rPr>
            <w:noProof/>
            <w:sz w:val="24"/>
            <w:szCs w:val="24"/>
            <w:lang w:val="en-US"/>
          </w:rPr>
          <w:delText>2</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"_ENREF_7" \o "Gotel, 1994 #26" </w:delInstrText>
        </w:r>
        <w:r w:rsidR="00660900" w:rsidDel="00C335AA">
          <w:fldChar w:fldCharType="separate"/>
        </w:r>
        <w:r w:rsidR="006A58FF" w:rsidDel="00C335AA">
          <w:rPr>
            <w:noProof/>
            <w:sz w:val="24"/>
            <w:szCs w:val="24"/>
            <w:lang w:val="en-US"/>
          </w:rPr>
          <w:delText>7</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"_ENREF_10" \o "Paige, 2008 #192" </w:delInstrText>
        </w:r>
        <w:r w:rsidR="00660900" w:rsidDel="00C335AA">
          <w:fldChar w:fldCharType="separate"/>
        </w:r>
        <w:r w:rsidR="006A58FF" w:rsidDel="00C335AA">
          <w:rPr>
            <w:noProof/>
            <w:sz w:val="24"/>
            <w:szCs w:val="24"/>
            <w:lang w:val="en-US"/>
          </w:rPr>
          <w:delText>10</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"_ENREF_15" \o "Spanoudakis, 2005 #33" </w:delInstrText>
        </w:r>
        <w:r w:rsidR="00660900" w:rsidDel="00C335AA">
          <w:fldChar w:fldCharType="separate"/>
        </w:r>
        <w:r w:rsidR="006A58FF" w:rsidDel="00C335AA">
          <w:rPr>
            <w:noProof/>
            <w:sz w:val="24"/>
            <w:szCs w:val="24"/>
            <w:lang w:val="en-US"/>
          </w:rPr>
          <w:delText>15</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"_ENREF_16" \o "Spanoudakis, 2004 #235" </w:delInstrText>
        </w:r>
        <w:r w:rsidR="00660900" w:rsidDel="00C335AA">
          <w:fldChar w:fldCharType="separate"/>
        </w:r>
        <w:r w:rsidR="006A58FF" w:rsidDel="00C335AA">
          <w:rPr>
            <w:noProof/>
            <w:sz w:val="24"/>
            <w:szCs w:val="24"/>
            <w:lang w:val="en-US"/>
          </w:rPr>
          <w:delText>16</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"_ENREF_19" \o "Xu, 2002 #232" </w:delInstrText>
        </w:r>
        <w:r w:rsidR="00660900" w:rsidDel="00C335AA">
          <w:fldChar w:fldCharType="separate"/>
        </w:r>
        <w:r w:rsidR="006A58FF" w:rsidDel="00C335AA">
          <w:rPr>
            <w:noProof/>
            <w:sz w:val="24"/>
            <w:szCs w:val="24"/>
            <w:lang w:val="en-US"/>
          </w:rPr>
          <w:delText>19</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"_ENREF_20" \o "Pohl, 1996 #239" </w:delInstrText>
        </w:r>
        <w:r w:rsidR="00660900" w:rsidDel="00C335AA">
          <w:fldChar w:fldCharType="separate"/>
        </w:r>
        <w:r w:rsidR="006A58FF" w:rsidDel="00C335AA">
          <w:rPr>
            <w:noProof/>
            <w:sz w:val="24"/>
            <w:szCs w:val="24"/>
            <w:lang w:val="en-US"/>
          </w:rPr>
          <w:delText>20</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"_ENREF_22" \o "Alexander, 2003 #240" </w:delInstrText>
        </w:r>
        <w:r w:rsidR="00660900" w:rsidDel="00C335AA">
          <w:fldChar w:fldCharType="separate"/>
        </w:r>
        <w:r w:rsidR="006A58FF" w:rsidDel="00C335AA">
          <w:rPr>
            <w:noProof/>
            <w:sz w:val="24"/>
            <w:szCs w:val="24"/>
            <w:lang w:val="en-US"/>
          </w:rPr>
          <w:delText>22</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"_ENREF_24" \o "Riebisch, 2001 #242" </w:delInstrText>
        </w:r>
        <w:r w:rsidR="00660900" w:rsidDel="00C335AA">
          <w:fldChar w:fldCharType="separate"/>
        </w:r>
        <w:r w:rsidR="006A58FF" w:rsidDel="00C335AA">
          <w:rPr>
            <w:noProof/>
            <w:sz w:val="24"/>
            <w:szCs w:val="24"/>
            <w:lang w:val="en-US"/>
          </w:rPr>
          <w:delText>24</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"_ENREF_26" \o "Maletic, 2003 #236" </w:delInstrText>
        </w:r>
        <w:r w:rsidR="00660900" w:rsidDel="00C335AA">
          <w:fldChar w:fldCharType="separate"/>
        </w:r>
        <w:r w:rsidR="006A58FF" w:rsidDel="00C335AA">
          <w:rPr>
            <w:noProof/>
            <w:sz w:val="24"/>
            <w:szCs w:val="24"/>
            <w:lang w:val="en-US"/>
          </w:rPr>
          <w:delText>26</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"_ENREF_27" \o "Pinheiro, 1996 #243" </w:delInstrText>
        </w:r>
        <w:r w:rsidR="00660900" w:rsidDel="00C335AA">
          <w:fldChar w:fldCharType="separate"/>
        </w:r>
        <w:r w:rsidR="006A58FF" w:rsidDel="00C335AA">
          <w:rPr>
            <w:noProof/>
            <w:sz w:val="24"/>
            <w:szCs w:val="24"/>
            <w:lang w:val="en-US"/>
          </w:rPr>
          <w:delText>27</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"_ENREF_29" \o "Gotel, 1995 #237" </w:delInstrText>
        </w:r>
        <w:r w:rsidR="00660900" w:rsidDel="00C335AA">
          <w:fldChar w:fldCharType="separate"/>
        </w:r>
        <w:r w:rsidR="006A58FF" w:rsidDel="00C335AA">
          <w:rPr>
            <w:noProof/>
            <w:sz w:val="24"/>
            <w:szCs w:val="24"/>
            <w:lang w:val="en-US"/>
          </w:rPr>
          <w:delText>29</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"_ENREF_31" \o "Constantopoulos P, 1993 #238" </w:delInstrText>
        </w:r>
        <w:r w:rsidR="00660900" w:rsidDel="00C335AA">
          <w:fldChar w:fldCharType="separate"/>
        </w:r>
        <w:r w:rsidR="006A58FF" w:rsidDel="00C335AA">
          <w:rPr>
            <w:noProof/>
            <w:sz w:val="24"/>
            <w:szCs w:val="24"/>
            <w:lang w:val="en-US"/>
          </w:rPr>
          <w:delText>31</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"_ENREF_49" \o "Cleland-Huang, 2014 #10" </w:delInstrText>
        </w:r>
        <w:r w:rsidR="00660900" w:rsidDel="00C335AA">
          <w:fldChar w:fldCharType="separate"/>
        </w:r>
        <w:r w:rsidR="006A58FF" w:rsidDel="00C335AA">
          <w:rPr>
            <w:noProof/>
            <w:sz w:val="24"/>
            <w:szCs w:val="24"/>
            <w:lang w:val="en-US"/>
          </w:rPr>
          <w:delText>49</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"_ENREF_72" \o "Gotel, 2012 #121" </w:delInstrText>
        </w:r>
        <w:r w:rsidR="00660900" w:rsidDel="00C335AA">
          <w:fldChar w:fldCharType="separate"/>
        </w:r>
        <w:r w:rsidR="006A58FF" w:rsidDel="00C335AA">
          <w:rPr>
            <w:noProof/>
            <w:sz w:val="24"/>
            <w:szCs w:val="24"/>
            <w:lang w:val="en-US"/>
          </w:rPr>
          <w:delText>72</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"_ENREF_115" \o "Mohan, 2002 #233" </w:delInstrText>
        </w:r>
        <w:r w:rsidR="00660900" w:rsidDel="00C335AA">
          <w:fldChar w:fldCharType="separate"/>
        </w:r>
        <w:r w:rsidR="006A58FF" w:rsidDel="00C335AA">
          <w:rPr>
            <w:noProof/>
            <w:sz w:val="24"/>
            <w:szCs w:val="24"/>
            <w:lang w:val="en-US"/>
          </w:rPr>
          <w:delText>115</w:delText>
        </w:r>
        <w:r w:rsidR="00660900" w:rsidDel="00C335AA">
          <w:rPr>
            <w:noProof/>
            <w:sz w:val="24"/>
            <w:szCs w:val="24"/>
            <w:lang w:val="en-US"/>
          </w:rPr>
          <w:fldChar w:fldCharType="end"/>
        </w:r>
        <w:r w:rsidR="00A300CB" w:rsidDel="00C335AA">
          <w:rPr>
            <w:noProof/>
            <w:sz w:val="24"/>
            <w:szCs w:val="24"/>
            <w:lang w:val="en-US"/>
          </w:rPr>
          <w:delText xml:space="preserve">, </w:delText>
        </w:r>
        <w:r w:rsidR="00660900" w:rsidDel="00C335AA">
          <w:fldChar w:fldCharType="begin"/>
        </w:r>
        <w:r w:rsidR="00660900" w:rsidDel="00C335AA">
          <w:delInstrText xml:space="preserve"> HYPERLINK \l "_ENREF_116" \o "Kozlenkov,  2002 #246" </w:delInstrText>
        </w:r>
        <w:r w:rsidR="00660900" w:rsidDel="00C335AA">
          <w:fldChar w:fldCharType="separate"/>
        </w:r>
        <w:r w:rsidR="006A58FF" w:rsidDel="00C335AA">
          <w:rPr>
            <w:noProof/>
            <w:sz w:val="24"/>
            <w:szCs w:val="24"/>
            <w:lang w:val="en-US"/>
          </w:rPr>
          <w:delText>116</w:delText>
        </w:r>
        <w:r w:rsidR="00660900" w:rsidDel="00C335AA">
          <w:rPr>
            <w:noProof/>
            <w:sz w:val="24"/>
            <w:szCs w:val="24"/>
            <w:lang w:val="en-US"/>
          </w:rPr>
          <w:fldChar w:fldCharType="end"/>
        </w:r>
        <w:r w:rsidR="00A300CB" w:rsidDel="00C335AA">
          <w:rPr>
            <w:noProof/>
            <w:sz w:val="24"/>
            <w:szCs w:val="24"/>
            <w:lang w:val="en-US"/>
          </w:rPr>
          <w:delText>]</w:delText>
        </w:r>
        <w:r w:rsidRPr="00C67C7F" w:rsidDel="00C335AA">
          <w:rPr>
            <w:noProof/>
            <w:sz w:val="24"/>
            <w:szCs w:val="24"/>
            <w:lang w:val="en-US"/>
          </w:rPr>
          <w:fldChar w:fldCharType="end"/>
        </w:r>
      </w:del>
      <w:r w:rsidRPr="00C67C7F">
        <w:rPr>
          <w:noProof/>
          <w:sz w:val="24"/>
          <w:szCs w:val="24"/>
          <w:lang w:val="en-US"/>
        </w:rPr>
        <w:t xml:space="preserve">; among these papers, we found two papers that discuss trace links classifications </w:t>
      </w:r>
      <w:ins w:id="2320" w:author="Nasser Mustafa [2]" w:date="2018-09-16T18:24:00Z">
        <w:r w:rsidR="004548BD">
          <w:rPr>
            <w:noProof/>
            <w:sz w:val="24"/>
            <w:szCs w:val="24"/>
            <w:lang w:val="en-US"/>
          </w:rPr>
          <w:fldChar w:fldCharType="begin" w:fldLock="1"/>
        </w:r>
      </w:ins>
      <w:r w:rsidR="00B050F0">
        <w:rPr>
          <w:noProof/>
          <w:sz w:val="24"/>
          <w:szCs w:val="24"/>
          <w:lang w:val="en-US"/>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id":"ITEM-2","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K","non-dropping-particle":"","parse-names":false,"suffix":""}],"id":"ITEM-2","issued":{"date-parts":[["2005"]]},"page":"395-428","title":"Software Traceability: A road map","type":"chapter","volume":"3"},"uris":["http://www.mendeley.com/documents/?uuid=ded4b03b-6f90-4a2c-bfde-735d3dc92114"]}],"mendeley":{"formattedCitation":"[19], [90]","plainTextFormattedCitation":"[19], [90]","previouslyFormattedCitation":"[19], [85]"},"properties":{"noteIndex":0},"schema":"https://github.com/citation-style-language/schema/raw/master/csl-citation.json"}</w:instrText>
      </w:r>
      <w:r w:rsidR="004548BD">
        <w:rPr>
          <w:noProof/>
          <w:sz w:val="24"/>
          <w:szCs w:val="24"/>
          <w:lang w:val="en-US"/>
        </w:rPr>
        <w:fldChar w:fldCharType="separate"/>
      </w:r>
      <w:r w:rsidR="00B050F0" w:rsidRPr="00B050F0">
        <w:rPr>
          <w:noProof/>
          <w:sz w:val="24"/>
          <w:szCs w:val="24"/>
          <w:lang w:val="en-US"/>
        </w:rPr>
        <w:t>[19], [90]</w:t>
      </w:r>
      <w:ins w:id="2321" w:author="Nasser Mustafa [2]" w:date="2018-09-16T18:24:00Z">
        <w:r w:rsidR="004548BD">
          <w:rPr>
            <w:noProof/>
            <w:sz w:val="24"/>
            <w:szCs w:val="24"/>
            <w:lang w:val="en-US"/>
          </w:rPr>
          <w:fldChar w:fldCharType="end"/>
        </w:r>
      </w:ins>
      <w:del w:id="2322" w:author="Nasser Mustafa [2]" w:date="2018-09-16T18:24:00Z">
        <w:r w:rsidRPr="00C67C7F" w:rsidDel="004548BD">
          <w:rPr>
            <w:noProof/>
            <w:sz w:val="24"/>
            <w:szCs w:val="24"/>
            <w:lang w:val="en-US"/>
          </w:rPr>
          <w:fldChar w:fldCharType="begin"/>
        </w:r>
        <w:r w:rsidR="003C33CA" w:rsidRPr="00A3659F" w:rsidDel="004548BD">
          <w:rPr>
            <w:noProof/>
            <w:sz w:val="24"/>
            <w:szCs w:val="24"/>
            <w:lang w:val="en-US"/>
          </w:rPr>
          <w:delInstrText xml:space="preserve"> ADDIN EN.CITE &lt;EndNote&gt;&lt;Cite&gt;&lt;Author&gt;Ramesh&lt;/Author&gt;&lt;Year&gt;2011&lt;/Year&gt;&lt;RecNum&gt;90&lt;/RecNum&gt;&lt;DisplayText&gt;[2, 15]&lt;/DisplayText&gt;&lt;record&gt;&lt;rec-number&gt;90&lt;/rec-number&gt;&lt;foreign-keys&gt;&lt;key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Cite&gt;&lt;Author&gt;Spanoudakis&lt;/Author&gt;&lt;Year&gt;2005&lt;/Year&gt;&lt;RecNum&gt;33&lt;/RecNum&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4548BD">
          <w:rPr>
            <w:noProof/>
            <w:sz w:val="24"/>
            <w:szCs w:val="24"/>
            <w:lang w:val="en-US"/>
          </w:rPr>
          <w:fldChar w:fldCharType="separate"/>
        </w:r>
        <w:r w:rsidR="003C33CA" w:rsidRPr="00A3659F" w:rsidDel="004548BD">
          <w:rPr>
            <w:noProof/>
            <w:sz w:val="24"/>
            <w:szCs w:val="24"/>
            <w:lang w:val="en-US"/>
          </w:rPr>
          <w:delText>[</w:delText>
        </w:r>
        <w:r w:rsidR="00547E23" w:rsidRPr="00A3659F" w:rsidDel="004548BD">
          <w:fldChar w:fldCharType="begin"/>
        </w:r>
        <w:r w:rsidR="00547E23" w:rsidRPr="00A3659F" w:rsidDel="004548BD">
          <w:delInstrText xml:space="preserve"> HYPERLINK \l "_ENREF_2" \o "Ramesh, 2011 #90" </w:delInstrText>
        </w:r>
        <w:r w:rsidR="00547E23" w:rsidRPr="00A3659F" w:rsidDel="004548BD">
          <w:fldChar w:fldCharType="separate"/>
        </w:r>
        <w:r w:rsidR="006A58FF" w:rsidRPr="00A3659F" w:rsidDel="004548BD">
          <w:rPr>
            <w:noProof/>
            <w:sz w:val="24"/>
            <w:szCs w:val="24"/>
            <w:lang w:val="en-US"/>
          </w:rPr>
          <w:delText>2</w:delText>
        </w:r>
        <w:r w:rsidR="00547E23" w:rsidRPr="00A3659F" w:rsidDel="004548BD">
          <w:rPr>
            <w:noProof/>
            <w:sz w:val="24"/>
            <w:szCs w:val="24"/>
            <w:lang w:val="en-US"/>
          </w:rPr>
          <w:fldChar w:fldCharType="end"/>
        </w:r>
        <w:r w:rsidR="003C33CA" w:rsidRPr="00A3659F" w:rsidDel="004548BD">
          <w:rPr>
            <w:noProof/>
            <w:sz w:val="24"/>
            <w:szCs w:val="24"/>
            <w:lang w:val="en-US"/>
          </w:rPr>
          <w:delText xml:space="preserve">, </w:delText>
        </w:r>
        <w:r w:rsidR="00547E23" w:rsidRPr="00A3659F" w:rsidDel="004548BD">
          <w:fldChar w:fldCharType="begin"/>
        </w:r>
        <w:r w:rsidR="00547E23" w:rsidRPr="00A3659F" w:rsidDel="004548BD">
          <w:delInstrText xml:space="preserve"> HYPERLINK \l "_ENREF_15" \o "Spanoudakis, 2005 #33" </w:delInstrText>
        </w:r>
        <w:r w:rsidR="00547E23" w:rsidRPr="00A3659F" w:rsidDel="004548BD">
          <w:fldChar w:fldCharType="separate"/>
        </w:r>
        <w:r w:rsidR="006A58FF" w:rsidRPr="00A3659F" w:rsidDel="004548BD">
          <w:rPr>
            <w:noProof/>
            <w:sz w:val="24"/>
            <w:szCs w:val="24"/>
            <w:lang w:val="en-US"/>
          </w:rPr>
          <w:delText>15</w:delText>
        </w:r>
        <w:r w:rsidR="00547E23" w:rsidRPr="00A3659F" w:rsidDel="004548BD">
          <w:rPr>
            <w:noProof/>
            <w:sz w:val="24"/>
            <w:szCs w:val="24"/>
            <w:lang w:val="en-US"/>
          </w:rPr>
          <w:fldChar w:fldCharType="end"/>
        </w:r>
        <w:r w:rsidR="003C33CA" w:rsidRPr="00A3659F" w:rsidDel="004548BD">
          <w:rPr>
            <w:noProof/>
            <w:sz w:val="24"/>
            <w:szCs w:val="24"/>
            <w:lang w:val="en-US"/>
          </w:rPr>
          <w:delText>]</w:delText>
        </w:r>
        <w:r w:rsidRPr="00C67C7F" w:rsidDel="004548BD">
          <w:rPr>
            <w:noProof/>
            <w:sz w:val="24"/>
            <w:szCs w:val="24"/>
            <w:lang w:val="en-US"/>
          </w:rPr>
          <w:fldChar w:fldCharType="end"/>
        </w:r>
      </w:del>
      <w:r w:rsidRPr="00C67C7F">
        <w:rPr>
          <w:noProof/>
          <w:sz w:val="24"/>
          <w:szCs w:val="24"/>
          <w:lang w:val="en-US"/>
        </w:rPr>
        <w:t xml:space="preserve">. Spanoudakis and Zisman </w:t>
      </w:r>
      <w:ins w:id="2323" w:author="Nasser Mustafa [2]" w:date="2018-09-16T18:24:00Z">
        <w:r w:rsidR="004548BD">
          <w:rPr>
            <w:noProof/>
            <w:sz w:val="24"/>
            <w:szCs w:val="24"/>
            <w:lang w:val="en-US"/>
          </w:rPr>
          <w:fldChar w:fldCharType="begin" w:fldLock="1"/>
        </w:r>
      </w:ins>
      <w:r w:rsidR="00B050F0">
        <w:rPr>
          <w:noProof/>
          <w:sz w:val="24"/>
          <w:szCs w:val="24"/>
          <w:lang w:val="en-US"/>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r w:rsidR="004548BD">
        <w:rPr>
          <w:noProof/>
          <w:sz w:val="24"/>
          <w:szCs w:val="24"/>
          <w:lang w:val="en-US"/>
        </w:rPr>
        <w:fldChar w:fldCharType="separate"/>
      </w:r>
      <w:r w:rsidR="00627C91" w:rsidRPr="00627C91">
        <w:rPr>
          <w:noProof/>
          <w:sz w:val="24"/>
          <w:szCs w:val="24"/>
          <w:lang w:val="en-US"/>
        </w:rPr>
        <w:t>[19]</w:t>
      </w:r>
      <w:ins w:id="2324" w:author="Nasser Mustafa [2]" w:date="2018-09-16T18:24:00Z">
        <w:r w:rsidR="004548BD">
          <w:rPr>
            <w:noProof/>
            <w:sz w:val="24"/>
            <w:szCs w:val="24"/>
            <w:lang w:val="en-US"/>
          </w:rPr>
          <w:fldChar w:fldCharType="end"/>
        </w:r>
      </w:ins>
      <w:del w:id="2325" w:author="Nasser Mustafa [2]" w:date="2018-09-16T18:24:00Z">
        <w:r w:rsidRPr="00C67C7F" w:rsidDel="004548BD">
          <w:rPr>
            <w:noProof/>
            <w:sz w:val="24"/>
            <w:szCs w:val="24"/>
            <w:lang w:val="en-US"/>
          </w:rPr>
          <w:fldChar w:fldCharType="begin"/>
        </w:r>
        <w:r w:rsidR="003C33CA" w:rsidRPr="00A3659F" w:rsidDel="004548BD">
          <w:rPr>
            <w:noProof/>
            <w:sz w:val="24"/>
            <w:szCs w:val="24"/>
            <w:lang w:val="en-US"/>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4548BD">
          <w:rPr>
            <w:noProof/>
            <w:sz w:val="24"/>
            <w:szCs w:val="24"/>
            <w:lang w:val="en-US"/>
          </w:rPr>
          <w:fldChar w:fldCharType="separate"/>
        </w:r>
        <w:r w:rsidR="003C33CA" w:rsidRPr="00A3659F" w:rsidDel="004548BD">
          <w:rPr>
            <w:noProof/>
            <w:sz w:val="24"/>
            <w:szCs w:val="24"/>
            <w:lang w:val="en-US"/>
          </w:rPr>
          <w:delText>[</w:delText>
        </w:r>
        <w:r w:rsidR="00547E23" w:rsidRPr="00A3659F" w:rsidDel="004548BD">
          <w:fldChar w:fldCharType="begin"/>
        </w:r>
        <w:r w:rsidR="00547E23" w:rsidRPr="00A3659F" w:rsidDel="004548BD">
          <w:delInstrText xml:space="preserve"> HYPERLINK \l "_ENREF_15" \o "Spanoudakis, 2005 #33" </w:delInstrText>
        </w:r>
        <w:r w:rsidR="00547E23" w:rsidRPr="00A3659F" w:rsidDel="004548BD">
          <w:fldChar w:fldCharType="separate"/>
        </w:r>
        <w:r w:rsidR="006A58FF" w:rsidRPr="00A3659F" w:rsidDel="004548BD">
          <w:rPr>
            <w:noProof/>
            <w:sz w:val="24"/>
            <w:szCs w:val="24"/>
            <w:lang w:val="en-US"/>
          </w:rPr>
          <w:delText>15</w:delText>
        </w:r>
        <w:r w:rsidR="00547E23" w:rsidRPr="00A3659F" w:rsidDel="004548BD">
          <w:rPr>
            <w:noProof/>
            <w:sz w:val="24"/>
            <w:szCs w:val="24"/>
            <w:lang w:val="en-US"/>
          </w:rPr>
          <w:fldChar w:fldCharType="end"/>
        </w:r>
        <w:r w:rsidR="003C33CA" w:rsidRPr="00A3659F" w:rsidDel="004548BD">
          <w:rPr>
            <w:noProof/>
            <w:sz w:val="24"/>
            <w:szCs w:val="24"/>
            <w:lang w:val="en-US"/>
          </w:rPr>
          <w:delText>]</w:delText>
        </w:r>
        <w:r w:rsidRPr="00C67C7F" w:rsidDel="004548BD">
          <w:rPr>
            <w:noProof/>
            <w:sz w:val="24"/>
            <w:szCs w:val="24"/>
            <w:lang w:val="en-US"/>
          </w:rPr>
          <w:fldChar w:fldCharType="end"/>
        </w:r>
      </w:del>
      <w:r w:rsidRPr="00C67C7F">
        <w:rPr>
          <w:noProof/>
          <w:sz w:val="24"/>
          <w:szCs w:val="24"/>
          <w:lang w:val="en-US"/>
        </w:rPr>
        <w:t xml:space="preserve"> classified requirement traceability links into eight categories which include various link types based on their support to certain software activities such as analysis, validation, or supporting</w:t>
      </w:r>
      <w:r w:rsidR="00FC3619">
        <w:rPr>
          <w:noProof/>
          <w:sz w:val="24"/>
          <w:szCs w:val="24"/>
          <w:lang w:val="en-US"/>
        </w:rPr>
        <w:t xml:space="preserve"> stakeholders decisions. A summa</w:t>
      </w:r>
      <w:r w:rsidRPr="00C67C7F">
        <w:rPr>
          <w:noProof/>
          <w:sz w:val="24"/>
          <w:szCs w:val="24"/>
          <w:lang w:val="en-US"/>
        </w:rPr>
        <w:t xml:space="preserve">ry of these links is shown in </w:t>
      </w:r>
      <w:r w:rsidRPr="00C67C7F">
        <w:rPr>
          <w:noProof/>
          <w:sz w:val="24"/>
          <w:szCs w:val="24"/>
          <w:lang w:val="en-US"/>
        </w:rPr>
        <w:fldChar w:fldCharType="begin"/>
      </w:r>
      <w:r w:rsidRPr="00C67C7F">
        <w:rPr>
          <w:noProof/>
          <w:sz w:val="24"/>
          <w:szCs w:val="24"/>
          <w:lang w:val="en-US"/>
        </w:rPr>
        <w:instrText xml:space="preserve"> REF _Ref513377061 \h  \* MERGEFORMAT </w:instrText>
      </w:r>
      <w:r w:rsidRPr="00C67C7F">
        <w:rPr>
          <w:noProof/>
          <w:sz w:val="24"/>
          <w:szCs w:val="24"/>
          <w:lang w:val="en-US"/>
        </w:rPr>
      </w:r>
      <w:r w:rsidRPr="00C67C7F">
        <w:rPr>
          <w:noProof/>
          <w:sz w:val="24"/>
          <w:szCs w:val="24"/>
          <w:lang w:val="en-US"/>
        </w:rPr>
        <w:fldChar w:fldCharType="separate"/>
      </w:r>
      <w:ins w:id="2326" w:author="Nasser Mustafa [2]" w:date="2018-09-26T11:08:00Z">
        <w:r w:rsidR="00047800" w:rsidRPr="00047800">
          <w:rPr>
            <w:sz w:val="24"/>
            <w:szCs w:val="24"/>
            <w:rPrChange w:id="2327" w:author="Nasser Mustafa [2]" w:date="2018-09-26T11:08:00Z">
              <w:rPr/>
            </w:rPrChange>
          </w:rPr>
          <w:t xml:space="preserve">Table </w:t>
        </w:r>
        <w:r w:rsidR="00047800" w:rsidRPr="00047800">
          <w:rPr>
            <w:noProof/>
            <w:sz w:val="24"/>
            <w:szCs w:val="24"/>
            <w:rPrChange w:id="2328" w:author="Nasser Mustafa [2]" w:date="2018-09-26T11:08:00Z">
              <w:rPr>
                <w:noProof/>
              </w:rPr>
            </w:rPrChange>
          </w:rPr>
          <w:t>6</w:t>
        </w:r>
      </w:ins>
      <w:del w:id="2329" w:author="Nasser Mustafa [2]" w:date="2018-09-19T14:47:00Z">
        <w:r w:rsidR="00C779F7" w:rsidRPr="00904022" w:rsidDel="00740534">
          <w:rPr>
            <w:sz w:val="24"/>
            <w:szCs w:val="24"/>
          </w:rPr>
          <w:delText xml:space="preserve">Table </w:delText>
        </w:r>
        <w:r w:rsidR="00C779F7" w:rsidRPr="00904022" w:rsidDel="00740534">
          <w:rPr>
            <w:noProof/>
            <w:sz w:val="24"/>
            <w:szCs w:val="24"/>
          </w:rPr>
          <w:delText>6</w:delText>
        </w:r>
      </w:del>
      <w:r w:rsidRPr="00C67C7F">
        <w:rPr>
          <w:noProof/>
          <w:sz w:val="24"/>
          <w:szCs w:val="24"/>
          <w:lang w:val="en-US"/>
        </w:rPr>
        <w:fldChar w:fldCharType="end"/>
      </w:r>
      <w:r w:rsidRPr="00C67C7F">
        <w:rPr>
          <w:noProof/>
          <w:sz w:val="24"/>
          <w:szCs w:val="24"/>
          <w:lang w:val="en-US"/>
        </w:rPr>
        <w:t xml:space="preserve"> which includes the following types:</w:t>
      </w:r>
    </w:p>
    <w:p w14:paraId="0958BB04" w14:textId="3C9184AE"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The dependency relations relate artifacts in which the existence of one artifact relies on the existence of the other. This type can be used to relate requirements to each other, or requirements and design elements (artifacts). Dependency relations are one of the most widely used in </w:t>
      </w:r>
      <w:del w:id="2330" w:author="Yvan Labiche" w:date="2018-09-07T21:31:00Z">
        <w:r w:rsidR="008D1DF9" w:rsidDel="004C0003">
          <w:rPr>
            <w:rFonts w:ascii="Times New Roman" w:hAnsi="Times New Roman"/>
          </w:rPr>
          <w:delText>Requirement Engineering</w:delText>
        </w:r>
      </w:del>
      <w:ins w:id="2331" w:author="Yvan Labiche" w:date="2018-09-07T21:31:00Z">
        <w:r w:rsidR="004C0003">
          <w:rPr>
            <w:rFonts w:ascii="Times New Roman" w:hAnsi="Times New Roman"/>
          </w:rPr>
          <w:t>Requirements Engineering</w:t>
        </w:r>
      </w:ins>
      <w:r w:rsidRPr="00C67C7F">
        <w:rPr>
          <w:rFonts w:ascii="Times New Roman" w:hAnsi="Times New Roman"/>
        </w:rPr>
        <w:t xml:space="preserve"> and have different uses and forms</w:t>
      </w:r>
      <w:del w:id="2332" w:author="Nasser Mustafa [2]" w:date="2018-09-16T18:24:00Z">
        <w:r w:rsidRPr="00C67C7F" w:rsidDel="004548BD">
          <w:rPr>
            <w:rFonts w:ascii="Times New Roman" w:hAnsi="Times New Roman"/>
          </w:rPr>
          <w:delText xml:space="preserve"> </w:delText>
        </w:r>
      </w:del>
      <w:ins w:id="2333" w:author="Nasser Mustafa [2]" w:date="2018-09-16T18:24:00Z">
        <w:r w:rsidR="004548BD">
          <w:rPr>
            <w:rFonts w:ascii="Times New Roman" w:hAnsi="Times New Roman"/>
          </w:rPr>
          <w:t xml:space="preserve"> </w:t>
        </w:r>
      </w:ins>
      <w:ins w:id="2334" w:author="Nasser Mustafa [2]" w:date="2018-09-16T18:25:00Z">
        <w:r w:rsidR="004548BD">
          <w:rPr>
            <w:rFonts w:ascii="Times New Roman" w:hAnsi="Times New Roman"/>
          </w:rPr>
          <w:fldChar w:fldCharType="begin" w:fldLock="1"/>
        </w:r>
      </w:ins>
      <w:r w:rsidR="00B050F0">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r w:rsidR="004548BD">
        <w:rPr>
          <w:rFonts w:ascii="Times New Roman" w:hAnsi="Times New Roman"/>
        </w:rPr>
        <w:fldChar w:fldCharType="separate"/>
      </w:r>
      <w:r w:rsidR="00627C91" w:rsidRPr="00627C91">
        <w:rPr>
          <w:rFonts w:ascii="Times New Roman" w:hAnsi="Times New Roman"/>
          <w:noProof/>
        </w:rPr>
        <w:t>[19]</w:t>
      </w:r>
      <w:ins w:id="2335" w:author="Nasser Mustafa [2]" w:date="2018-09-16T18:25:00Z">
        <w:r w:rsidR="004548BD">
          <w:rPr>
            <w:rFonts w:ascii="Times New Roman" w:hAnsi="Times New Roman"/>
          </w:rPr>
          <w:fldChar w:fldCharType="end"/>
        </w:r>
      </w:ins>
      <w:del w:id="2336" w:author="Nasser Mustafa [2]" w:date="2018-09-16T18:24:00Z">
        <w:r w:rsidRPr="00C67C7F" w:rsidDel="004548BD">
          <w:rPr>
            <w:rFonts w:ascii="Times New Roman" w:hAnsi="Times New Roman"/>
          </w:rPr>
          <w:fldChar w:fldCharType="begin"/>
        </w:r>
        <w:r w:rsidR="003C33CA" w:rsidRPr="00A3659F" w:rsidDel="004548BD">
          <w:rPr>
            <w:rFonts w:ascii="Times New Roman" w:hAnsi="Times New Roman"/>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4548BD">
          <w:rPr>
            <w:rFonts w:ascii="Times New Roman" w:hAnsi="Times New Roman"/>
          </w:rPr>
          <w:fldChar w:fldCharType="separate"/>
        </w:r>
        <w:r w:rsidR="003C33CA" w:rsidRPr="00A3659F" w:rsidDel="004548BD">
          <w:rPr>
            <w:rFonts w:ascii="Times New Roman" w:hAnsi="Times New Roman"/>
            <w:noProof/>
          </w:rPr>
          <w:delText>[</w:delText>
        </w:r>
        <w:r w:rsidR="00547E23" w:rsidRPr="00A3659F" w:rsidDel="004548BD">
          <w:fldChar w:fldCharType="begin"/>
        </w:r>
        <w:r w:rsidR="00547E23" w:rsidRPr="00A3659F" w:rsidDel="004548BD">
          <w:delInstrText xml:space="preserve"> HYPERLINK \l "_ENREF_15" \o "Spanoudakis, 2005 #33" </w:delInstrText>
        </w:r>
        <w:r w:rsidR="00547E23" w:rsidRPr="00A3659F" w:rsidDel="004548BD">
          <w:fldChar w:fldCharType="separate"/>
        </w:r>
        <w:r w:rsidR="006A58FF" w:rsidRPr="00A3659F" w:rsidDel="004548BD">
          <w:rPr>
            <w:rFonts w:ascii="Times New Roman" w:hAnsi="Times New Roman"/>
            <w:noProof/>
          </w:rPr>
          <w:delText>15</w:delText>
        </w:r>
        <w:r w:rsidR="00547E23" w:rsidRPr="00A3659F" w:rsidDel="004548BD">
          <w:rPr>
            <w:rFonts w:ascii="Times New Roman" w:hAnsi="Times New Roman"/>
            <w:noProof/>
          </w:rPr>
          <w:fldChar w:fldCharType="end"/>
        </w:r>
        <w:r w:rsidR="003C33CA" w:rsidRPr="00A3659F" w:rsidDel="004548BD">
          <w:rPr>
            <w:rFonts w:ascii="Times New Roman" w:hAnsi="Times New Roman"/>
            <w:noProof/>
          </w:rPr>
          <w:delText>]</w:delText>
        </w:r>
        <w:r w:rsidRPr="00C67C7F" w:rsidDel="004548BD">
          <w:rPr>
            <w:rFonts w:ascii="Times New Roman" w:hAnsi="Times New Roman"/>
          </w:rPr>
          <w:fldChar w:fldCharType="end"/>
        </w:r>
      </w:del>
      <w:r w:rsidRPr="00C67C7F">
        <w:rPr>
          <w:rFonts w:ascii="Times New Roman" w:hAnsi="Times New Roman"/>
        </w:rPr>
        <w:t xml:space="preserve">. For instance, Xu and Ramesh </w:t>
      </w:r>
      <w:ins w:id="2337" w:author="Nasser Mustafa [2]" w:date="2018-09-16T18:27:00Z">
        <w:r w:rsidR="004548BD">
          <w:rPr>
            <w:rFonts w:ascii="Times New Roman" w:hAnsi="Times New Roman"/>
          </w:rPr>
          <w:fldChar w:fldCharType="begin" w:fldLock="1"/>
        </w:r>
      </w:ins>
      <w:r w:rsidR="00B050F0">
        <w:rPr>
          <w:rFonts w:ascii="Times New Roman" w:hAnsi="Times New Roman"/>
        </w:rPr>
        <w:instrText>ADDIN CSL_CITATION {"citationItems":[{"id":"ITEM-1","itemData":{"DOI":"10.1109/HICSS.2002.994021","author":[{"dropping-particle":"","family":"Xu","given":"Peng","non-dropping-particle":"","parse-names":false,"suffix":""}],"container-title":"35th Annual Hawaii International Conference on System Sciences","id":"ITEM-1","issued":{"date-parts":[["2002"]]},"publisher":"IEEE","publisher-place":"Hawaii","title":"Supporting Workflow Management Systems with traceability","title-short":"HICSS ","type":"paper-conference","volume":"3"},"uris":["http://www.mendeley.com/documents/?uuid=4220d8fb-984b-4544-bab5-fb5414bf2f98"]}],"mendeley":{"formattedCitation":"[93]","plainTextFormattedCitation":"[93]","previouslyFormattedCitation":"[88]"},"properties":{"noteIndex":0},"schema":"https://github.com/citation-style-language/schema/raw/master/csl-citation.json"}</w:instrText>
      </w:r>
      <w:r w:rsidR="004548BD">
        <w:rPr>
          <w:rFonts w:ascii="Times New Roman" w:hAnsi="Times New Roman"/>
        </w:rPr>
        <w:fldChar w:fldCharType="separate"/>
      </w:r>
      <w:r w:rsidR="00B050F0" w:rsidRPr="00B050F0">
        <w:rPr>
          <w:rFonts w:ascii="Times New Roman" w:hAnsi="Times New Roman"/>
          <w:noProof/>
        </w:rPr>
        <w:t>[93]</w:t>
      </w:r>
      <w:ins w:id="2338" w:author="Nasser Mustafa [2]" w:date="2018-09-16T18:27:00Z">
        <w:r w:rsidR="004548BD">
          <w:rPr>
            <w:rFonts w:ascii="Times New Roman" w:hAnsi="Times New Roman"/>
          </w:rPr>
          <w:fldChar w:fldCharType="end"/>
        </w:r>
      </w:ins>
      <w:del w:id="2339" w:author="Nasser Mustafa [2]" w:date="2018-09-16T18:25:00Z">
        <w:r w:rsidRPr="00C67C7F" w:rsidDel="004548BD">
          <w:rPr>
            <w:rFonts w:ascii="Times New Roman" w:hAnsi="Times New Roman"/>
          </w:rPr>
          <w:fldChar w:fldCharType="begin"/>
        </w:r>
        <w:r w:rsidR="003C33CA" w:rsidRPr="00A3659F" w:rsidDel="004548BD">
          <w:rPr>
            <w:rFonts w:ascii="Times New Roman" w:hAnsi="Times New Roman"/>
          </w:rPr>
          <w:delInstrText xml:space="preserve"> ADDIN EN.CITE &lt;EndNote&gt;&lt;Cite&gt;&lt;Author&gt;Xu&lt;/Author&gt;&lt;Year&gt;2002&lt;/Year&gt;&lt;RecNum&gt;232&lt;/RecNum&gt;&lt;DisplayText&gt;[19]&lt;/DisplayText&gt;&lt;record&gt;&lt;rec-number&gt;232&lt;/rec-number&gt;&lt;foreign-keys&gt;&lt;key app="EN" db-id="rxfad95wgs5d2dexxekxwt2katzr52wtwdxz" timestamp="0"&gt;232&lt;/key&gt;&lt;/foreign-keys&gt;&lt;ref-type name="Conference Proceedings"&gt;10&lt;/ref-type&gt;&lt;contributors&gt;&lt;authors&gt;&lt;author&gt;Peng Xu&lt;/author&gt;&lt;author&gt;Balasubramaniam Ramesh &lt;/author&gt;&lt;/authors&gt;&lt;/contributors&gt;&lt;titles&gt;&lt;title&gt;Supporting Workflow Management Systems with traceability&lt;/title&gt;&lt;secondary-title&gt;35th Annual Hawaii International Conference on System Sciences&lt;/secondary-title&gt;&lt;short-title&gt;HICSS &lt;/short-title&gt;&lt;/titles&gt;&lt;volume&gt;3&lt;/volume&gt;&lt;dates&gt;&lt;year&gt;2002&lt;/year&gt;&lt;/dates&gt;&lt;pub-location&gt;Hawaii&lt;/pub-location&gt;&lt;publisher&gt;IEEE&lt;/publisher&gt;&lt;urls&gt;&lt;/urls&gt;&lt;electronic-resource-num&gt;10.1109/HICSS.2002.994021&lt;/electronic-resource-num&gt;&lt;/record&gt;&lt;/Cite&gt;&lt;/EndNote&gt;</w:delInstrText>
        </w:r>
        <w:r w:rsidRPr="00C67C7F" w:rsidDel="004548BD">
          <w:rPr>
            <w:rFonts w:ascii="Times New Roman" w:hAnsi="Times New Roman"/>
          </w:rPr>
          <w:fldChar w:fldCharType="separate"/>
        </w:r>
        <w:r w:rsidR="003C33CA" w:rsidRPr="00A3659F" w:rsidDel="004548BD">
          <w:rPr>
            <w:rFonts w:ascii="Times New Roman" w:hAnsi="Times New Roman"/>
            <w:noProof/>
          </w:rPr>
          <w:delText>[</w:delText>
        </w:r>
        <w:r w:rsidR="00547E23" w:rsidRPr="00A3659F" w:rsidDel="004548BD">
          <w:fldChar w:fldCharType="begin"/>
        </w:r>
        <w:r w:rsidR="00547E23" w:rsidRPr="00A3659F" w:rsidDel="004548BD">
          <w:delInstrText xml:space="preserve"> HYPERLINK \l "_ENREF_19" \o "Xu, 2002 #232" </w:delInstrText>
        </w:r>
        <w:r w:rsidR="00547E23" w:rsidRPr="00A3659F" w:rsidDel="004548BD">
          <w:fldChar w:fldCharType="separate"/>
        </w:r>
        <w:r w:rsidR="006A58FF" w:rsidRPr="00A3659F" w:rsidDel="004548BD">
          <w:rPr>
            <w:rFonts w:ascii="Times New Roman" w:hAnsi="Times New Roman"/>
            <w:noProof/>
          </w:rPr>
          <w:delText>19</w:delText>
        </w:r>
        <w:r w:rsidR="00547E23" w:rsidRPr="00A3659F" w:rsidDel="004548BD">
          <w:rPr>
            <w:rFonts w:ascii="Times New Roman" w:hAnsi="Times New Roman"/>
            <w:noProof/>
          </w:rPr>
          <w:fldChar w:fldCharType="end"/>
        </w:r>
        <w:r w:rsidR="003C33CA" w:rsidRPr="00A3659F" w:rsidDel="004548BD">
          <w:rPr>
            <w:rFonts w:ascii="Times New Roman" w:hAnsi="Times New Roman"/>
            <w:noProof/>
          </w:rPr>
          <w:delText>]</w:delText>
        </w:r>
        <w:r w:rsidRPr="00C67C7F" w:rsidDel="004548BD">
          <w:rPr>
            <w:rFonts w:ascii="Times New Roman" w:hAnsi="Times New Roman"/>
          </w:rPr>
          <w:fldChar w:fldCharType="end"/>
        </w:r>
      </w:del>
      <w:r w:rsidRPr="00C67C7F">
        <w:rPr>
          <w:rFonts w:ascii="Times New Roman" w:hAnsi="Times New Roman"/>
        </w:rPr>
        <w:t xml:space="preserve"> use dependency relations in workflow management systems between business process objects, decision objects, and workflow system objects. Dependency relations are used in product and </w:t>
      </w:r>
      <w:ins w:id="2340" w:author="Nasser Mustafa [2]" w:date="2018-09-16T18:32:00Z">
        <w:r w:rsidR="003C780D">
          <w:rPr>
            <w:rFonts w:ascii="Times New Roman" w:hAnsi="Times New Roman"/>
          </w:rPr>
          <w:t xml:space="preserve"> </w:t>
        </w:r>
      </w:ins>
      <w:r w:rsidRPr="00C67C7F">
        <w:rPr>
          <w:rFonts w:ascii="Times New Roman" w:hAnsi="Times New Roman"/>
        </w:rPr>
        <w:t xml:space="preserve">service families </w:t>
      </w:r>
      <w:ins w:id="2341" w:author="Nasser Mustafa [2]" w:date="2018-09-18T20:48:00Z">
        <w:r w:rsidR="00C335AA">
          <w:rPr>
            <w:rFonts w:ascii="Times New Roman" w:hAnsi="Times New Roman"/>
          </w:rPr>
          <w:fldChar w:fldCharType="begin" w:fldLock="1"/>
        </w:r>
      </w:ins>
      <w:r w:rsidR="00B050F0">
        <w:rPr>
          <w:rFonts w:ascii="Times New Roman" w:hAnsi="Times New Roman"/>
        </w:rPr>
        <w:instrText>ADDIN CSL_CITATION {"citationItems":[{"id":"ITEM-1","itemData":{"author":[{"dropping-particle":"","family":"Mohan","given":"Kannan","non-dropping-particle":"","parse-names":false,"suffix":""},{"dropping-particle":"","family":"Ramesh","given":"Balasubramaniam","non-dropping-particle":"","parse-names":false,"suffix":""}],"container-title":"35th Annual Hawaii International Conference on System Sciences ","id":"ITEM-1","issued":{"date-parts":[["2002"]]},"page":"76","publisher":"IEEE","publisher-place":"Hawaii","title":"Managing Variability with Traceability in Product and Service Families","title-short":"HICSS","type":"paper-conference","volume":"3"},"uris":["http://www.mendeley.com/documents/?uuid=83d97ca9-e757-45e0-aab4-66de8501313b"]}],"mendeley":{"formattedCitation":"[88]","plainTextFormattedCitation":"[88]","previouslyFormattedCitation":"[95]"},"properties":{"noteIndex":0},"schema":"https://github.com/citation-style-language/schema/raw/master/csl-citation.json"}</w:instrText>
      </w:r>
      <w:r w:rsidR="00C335AA">
        <w:rPr>
          <w:rFonts w:ascii="Times New Roman" w:hAnsi="Times New Roman"/>
        </w:rPr>
        <w:fldChar w:fldCharType="separate"/>
      </w:r>
      <w:r w:rsidR="00B050F0" w:rsidRPr="00B050F0">
        <w:rPr>
          <w:rFonts w:ascii="Times New Roman" w:hAnsi="Times New Roman"/>
          <w:noProof/>
        </w:rPr>
        <w:t>[88]</w:t>
      </w:r>
      <w:ins w:id="2342" w:author="Nasser Mustafa [2]" w:date="2018-09-18T20:48:00Z">
        <w:r w:rsidR="00C335AA">
          <w:rPr>
            <w:rFonts w:ascii="Times New Roman" w:hAnsi="Times New Roman"/>
          </w:rPr>
          <w:fldChar w:fldCharType="end"/>
        </w:r>
      </w:ins>
      <w:del w:id="2343" w:author="Nasser Mustafa [2]" w:date="2018-09-18T20:48:00Z">
        <w:r w:rsidRPr="00C67C7F" w:rsidDel="00C335AA">
          <w:rPr>
            <w:rFonts w:ascii="Times New Roman" w:hAnsi="Times New Roman"/>
          </w:rPr>
          <w:fldChar w:fldCharType="begin"/>
        </w:r>
        <w:r w:rsidR="003C33CA" w:rsidDel="00C335AA">
          <w:rPr>
            <w:rFonts w:ascii="Times New Roman" w:hAnsi="Times New Roman"/>
          </w:rPr>
          <w:delInstrText xml:space="preserve"> ADDIN EN.CITE &lt;EndNote&gt;&lt;Cite&gt;&lt;Author&gt;Mohan&lt;/Author&gt;&lt;Year&gt;2002&lt;/Year&gt;&lt;RecNum&gt;233&lt;/RecNum&gt;&lt;DisplayText&gt;[115]&lt;/DisplayText&gt;&lt;record&gt;&lt;rec-number&gt;233&lt;/rec-number&gt;&lt;foreign-keys&gt;&lt;key app="EN" db-id="rxfad95wgs5d2dexxekxwt2katzr52wtwdxz" timestamp="0"&gt;233&lt;/key&gt;&lt;/foreign-keys&gt;&lt;ref-type name="Conference Proceedings"&gt;10&lt;/ref-type&gt;&lt;contributors&gt;&lt;authors&gt;&lt;author&gt;Kannan Mohan&lt;/author&gt;&lt;author&gt;Balasubramaniam Ramesh&lt;/author&gt;&lt;/authors&gt;&lt;/contributors&gt;&lt;titles&gt;&lt;title&gt;Managing Variability with Traceability in Product and Service Families&lt;/title&gt;&lt;secondary-title&gt;35th Annual Hawaii International Conference on System Sciences &lt;/secondary-title&gt;&lt;short-title&gt;HICSS&lt;/short-title&gt;&lt;/titles&gt;&lt;pages&gt;76&lt;/pages&gt;&lt;volume&gt;3&lt;/volume&gt;&lt;dates&gt;&lt;year&gt;2002&lt;/year&gt;&lt;/dates&gt;&lt;pub-location&gt;Hawaii&lt;/pub-location&gt;&lt;publisher&gt;IEEE&lt;/publisher&gt;&lt;urls&gt;&lt;/urls&gt;&lt;/record&gt;&lt;/Cite&gt;&lt;/EndNote&gt;</w:delInstrText>
        </w:r>
        <w:r w:rsidRPr="00C67C7F" w:rsidDel="00C335AA">
          <w:rPr>
            <w:rFonts w:ascii="Times New Roman" w:hAnsi="Times New Roman"/>
          </w:rPr>
          <w:fldChar w:fldCharType="separate"/>
        </w:r>
        <w:r w:rsidR="003C33CA" w:rsidDel="00C335AA">
          <w:rPr>
            <w:rFonts w:ascii="Times New Roman" w:hAnsi="Times New Roman"/>
            <w:noProof/>
          </w:rPr>
          <w:delText>[</w:delText>
        </w:r>
        <w:r w:rsidR="00660900" w:rsidDel="00C335AA">
          <w:fldChar w:fldCharType="begin"/>
        </w:r>
        <w:r w:rsidR="00660900" w:rsidDel="00C335AA">
          <w:delInstrText xml:space="preserve"> HYPERLINK \l "_ENREF_115" \o "Mohan, 2002 #233" </w:delInstrText>
        </w:r>
        <w:r w:rsidR="00660900" w:rsidDel="00C335AA">
          <w:fldChar w:fldCharType="separate"/>
        </w:r>
        <w:r w:rsidR="006A58FF" w:rsidDel="00C335AA">
          <w:rPr>
            <w:rFonts w:ascii="Times New Roman" w:hAnsi="Times New Roman"/>
            <w:noProof/>
          </w:rPr>
          <w:delText>115</w:delText>
        </w:r>
        <w:r w:rsidR="00660900" w:rsidDel="00C335AA">
          <w:rPr>
            <w:rFonts w:ascii="Times New Roman" w:hAnsi="Times New Roman"/>
            <w:noProof/>
          </w:rPr>
          <w:fldChar w:fldCharType="end"/>
        </w:r>
        <w:r w:rsidR="003C33CA" w:rsidDel="00C335AA">
          <w:rPr>
            <w:rFonts w:ascii="Times New Roman" w:hAnsi="Times New Roman"/>
            <w:noProof/>
          </w:rPr>
          <w:delText>]</w:delText>
        </w:r>
        <w:r w:rsidRPr="00C67C7F" w:rsidDel="00C335AA">
          <w:rPr>
            <w:rFonts w:ascii="Times New Roman" w:hAnsi="Times New Roman"/>
          </w:rPr>
          <w:fldChar w:fldCharType="end"/>
        </w:r>
        <w:r w:rsidRPr="00C67C7F" w:rsidDel="00C335AA">
          <w:rPr>
            <w:rFonts w:ascii="Times New Roman" w:hAnsi="Times New Roman"/>
          </w:rPr>
          <w:delText xml:space="preserve"> </w:delText>
        </w:r>
      </w:del>
      <w:r w:rsidRPr="00C67C7F">
        <w:rPr>
          <w:rFonts w:ascii="Times New Roman" w:hAnsi="Times New Roman"/>
        </w:rPr>
        <w:t>to support the management of variability, i.e., ensuring that the changed artifacts reflect the intended system functional</w:t>
      </w:r>
      <w:r w:rsidR="0018306E">
        <w:rPr>
          <w:rFonts w:ascii="Times New Roman" w:hAnsi="Times New Roman"/>
        </w:rPr>
        <w:t xml:space="preserve">ity. </w:t>
      </w:r>
      <w:r w:rsidRPr="00C67C7F">
        <w:rPr>
          <w:rFonts w:ascii="Times New Roman" w:hAnsi="Times New Roman"/>
        </w:rPr>
        <w:t>Knethen and colleagues</w:t>
      </w:r>
      <w:ins w:id="2344" w:author="Nasser Mustafa [2]" w:date="2018-09-16T18:46:00Z">
        <w:r w:rsidR="00BF5B33">
          <w:rPr>
            <w:rFonts w:ascii="Times New Roman" w:hAnsi="Times New Roman"/>
          </w:rPr>
          <w:t xml:space="preserve"> </w:t>
        </w:r>
        <w:r w:rsidR="00BF5B33">
          <w:rPr>
            <w:rFonts w:ascii="Times New Roman" w:hAnsi="Times New Roman"/>
          </w:rPr>
          <w:fldChar w:fldCharType="begin" w:fldLock="1"/>
        </w:r>
      </w:ins>
      <w:r w:rsidR="00B050F0">
        <w:rPr>
          <w:rFonts w:ascii="Times New Roman" w:hAnsi="Times New Roman"/>
        </w:rPr>
        <w:instrText>ADDIN CSL_CITATION {"citationItems":[{"id":"ITEM-1","itemData":{"author":[{"dropping-particle":"von","family":"Knethen","given":"Antje","non-dropping-particle":"","parse-names":false,"suffix":""}],"container-title":"1st International Workshop on Traceability in Emerging Forms of Software Engineering .","id":"ITEM-1","issued":{"date-parts":[["2002"]]},"publisher-place":"Edinburgh","title":"Automatic Change Support Based on a Trace Model","title-short":"(TEFSE’02),","type":"paper-conference"},"uris":["http://www.mendeley.com/documents/?uuid=1e617afc-c3b9-471c-a37f-834365bf0cd4"]}],"mendeley":{"formattedCitation":"[97]","plainTextFormattedCitation":"[97]","previouslyFormattedCitation":"[97]"},"properties":{"noteIndex":0},"schema":"https://github.com/citation-style-language/schema/raw/master/csl-citation.json"}</w:instrText>
      </w:r>
      <w:r w:rsidR="00BF5B33">
        <w:rPr>
          <w:rFonts w:ascii="Times New Roman" w:hAnsi="Times New Roman"/>
        </w:rPr>
        <w:fldChar w:fldCharType="separate"/>
      </w:r>
      <w:r w:rsidR="00627C91" w:rsidRPr="00627C91">
        <w:rPr>
          <w:rFonts w:ascii="Times New Roman" w:hAnsi="Times New Roman"/>
          <w:noProof/>
        </w:rPr>
        <w:t>[97]</w:t>
      </w:r>
      <w:ins w:id="2345" w:author="Nasser Mustafa [2]" w:date="2018-09-16T18:46:00Z">
        <w:r w:rsidR="00BF5B33">
          <w:rPr>
            <w:rFonts w:ascii="Times New Roman" w:hAnsi="Times New Roman"/>
          </w:rPr>
          <w:fldChar w:fldCharType="end"/>
        </w:r>
      </w:ins>
      <w:del w:id="2346" w:author="Nasser Mustafa [2]" w:date="2018-09-16T18:46:00Z">
        <w:r w:rsidRPr="00C67C7F" w:rsidDel="00BF5B33">
          <w:rPr>
            <w:rFonts w:ascii="Times New Roman" w:hAnsi="Times New Roman"/>
          </w:rPr>
          <w:delText xml:space="preserve"> </w:delText>
        </w:r>
        <w:r w:rsidRPr="00C67C7F" w:rsidDel="00BF5B33">
          <w:rPr>
            <w:rFonts w:ascii="Times New Roman" w:hAnsi="Times New Roman"/>
          </w:rPr>
          <w:fldChar w:fldCharType="begin"/>
        </w:r>
        <w:r w:rsidR="003C33CA" w:rsidRPr="00A3659F" w:rsidDel="00BF5B33">
          <w:rPr>
            <w:rFonts w:ascii="Times New Roman" w:hAnsi="Times New Roman"/>
          </w:rPr>
          <w:delInstrText xml:space="preserve"> ADDIN EN.CITE &lt;EndNote&gt;&lt;Cite&gt;&lt;Author&gt;Knethen&lt;/Author&gt;&lt;Year&gt;2002&lt;/Year&gt;&lt;RecNum&gt;234&lt;/RecNum&gt;&lt;DisplayText&gt;[34]&lt;/DisplayText&gt;&lt;record&gt;&lt;rec-number&gt;234&lt;/rec-number&gt;&lt;foreign-keys&gt;&lt;key app="EN" db-id="rxfad95wgs5d2dexxekxwt2katzr52wtwdxz" timestamp="0"&gt;234&lt;/key&gt;&lt;/foreign-keys&gt;&lt;ref-type name="Conference Proceedings"&gt;10&lt;/ref-type&gt;&lt;contributors&gt;&lt;authors&gt;&lt;author&gt;Antje von Knethen&lt;/author&gt;&lt;/authors&gt;&lt;/contributors&gt;&lt;titles&gt;&lt;title&gt;Automatic Change Support Based on a Trace Model&lt;/title&gt;&lt;secondary-title&gt;1st International Workshop on Traceability in Emerging Forms of Software Engineering .&lt;/secondary-title&gt;&lt;short-title&gt;(TEFSE’02),&lt;/short-title&gt;&lt;/titles&gt;&lt;dates&gt;&lt;year&gt;2002&lt;/year&gt;&lt;/dates&gt;&lt;pub-location&gt;Edinburgh&lt;/pub-location&gt;&lt;urls&gt;&lt;/urls&gt;&lt;/record&gt;&lt;/Cite&gt;&lt;/EndNote&gt;</w:delInstrText>
        </w:r>
        <w:r w:rsidRPr="00C67C7F" w:rsidDel="00BF5B33">
          <w:rPr>
            <w:rFonts w:ascii="Times New Roman" w:hAnsi="Times New Roman"/>
          </w:rPr>
          <w:fldChar w:fldCharType="separate"/>
        </w:r>
        <w:r w:rsidR="003C33CA" w:rsidRPr="00A3659F" w:rsidDel="00BF5B33">
          <w:rPr>
            <w:rFonts w:ascii="Times New Roman" w:hAnsi="Times New Roman"/>
            <w:noProof/>
          </w:rPr>
          <w:delText>[</w:delText>
        </w:r>
        <w:r w:rsidR="00547E23" w:rsidRPr="00A3659F" w:rsidDel="00BF5B33">
          <w:fldChar w:fldCharType="begin"/>
        </w:r>
        <w:r w:rsidR="00547E23" w:rsidRPr="00A3659F" w:rsidDel="00BF5B33">
          <w:delInstrText xml:space="preserve"> HYPERLINK \l "_ENREF_34" \o "Knethen, 2002 #234" </w:delInstrText>
        </w:r>
        <w:r w:rsidR="00547E23" w:rsidRPr="00A3659F" w:rsidDel="00BF5B33">
          <w:fldChar w:fldCharType="separate"/>
        </w:r>
        <w:r w:rsidR="006A58FF" w:rsidRPr="00A3659F" w:rsidDel="00BF5B33">
          <w:rPr>
            <w:rFonts w:ascii="Times New Roman" w:hAnsi="Times New Roman"/>
            <w:noProof/>
          </w:rPr>
          <w:delText>34</w:delText>
        </w:r>
        <w:r w:rsidR="00547E23" w:rsidRPr="00A3659F" w:rsidDel="00BF5B33">
          <w:rPr>
            <w:rFonts w:ascii="Times New Roman" w:hAnsi="Times New Roman"/>
            <w:noProof/>
          </w:rPr>
          <w:fldChar w:fldCharType="end"/>
        </w:r>
        <w:r w:rsidR="003C33CA" w:rsidRPr="00A3659F" w:rsidDel="00BF5B33">
          <w:rPr>
            <w:rFonts w:ascii="Times New Roman" w:hAnsi="Times New Roman"/>
            <w:noProof/>
          </w:rPr>
          <w:delText>]</w:delText>
        </w:r>
        <w:r w:rsidRPr="00C67C7F" w:rsidDel="00BF5B33">
          <w:rPr>
            <w:rFonts w:ascii="Times New Roman" w:hAnsi="Times New Roman"/>
          </w:rPr>
          <w:fldChar w:fldCharType="end"/>
        </w:r>
      </w:del>
      <w:ins w:id="2347" w:author="Nasser Mustafa [2]" w:date="2018-09-16T18:46:00Z">
        <w:r w:rsidR="00BF5B33">
          <w:rPr>
            <w:rFonts w:ascii="Times New Roman" w:hAnsi="Times New Roman"/>
          </w:rPr>
          <w:t xml:space="preserve"> </w:t>
        </w:r>
      </w:ins>
      <w:del w:id="2348" w:author="Nasser Mustafa [2]" w:date="2018-09-16T18:45:00Z">
        <w:r w:rsidRPr="00C67C7F" w:rsidDel="00BF5B33">
          <w:rPr>
            <w:rFonts w:ascii="Times New Roman" w:hAnsi="Times New Roman"/>
          </w:rPr>
          <w:delText xml:space="preserve"> </w:delText>
        </w:r>
      </w:del>
      <w:r w:rsidRPr="00C67C7F">
        <w:rPr>
          <w:rFonts w:ascii="Times New Roman" w:hAnsi="Times New Roman"/>
        </w:rPr>
        <w:t xml:space="preserve">suggested their use between documentation entities such as requirements and use </w:t>
      </w:r>
      <w:r w:rsidRPr="00C67C7F">
        <w:rPr>
          <w:rFonts w:ascii="Times New Roman" w:hAnsi="Times New Roman"/>
          <w:noProof/>
        </w:rPr>
        <w:t>cases</w:t>
      </w:r>
      <w:r w:rsidRPr="00C67C7F">
        <w:rPr>
          <w:rFonts w:ascii="Times New Roman" w:hAnsi="Times New Roman"/>
        </w:rPr>
        <w:t xml:space="preserve"> and logical </w:t>
      </w:r>
      <w:r w:rsidRPr="00C67C7F">
        <w:rPr>
          <w:rFonts w:eastAsia="Calibri"/>
          <w:b/>
          <w:noProof/>
          <w:sz w:val="18"/>
          <w:szCs w:val="18"/>
          <w:lang w:eastAsia="zh-CN"/>
        </w:rPr>
        <mc:AlternateContent>
          <mc:Choice Requires="wps">
            <w:drawing>
              <wp:anchor distT="0" distB="0" distL="114300" distR="114300" simplePos="0" relativeHeight="251689984" behindDoc="0" locked="1" layoutInCell="1" allowOverlap="1" wp14:anchorId="0382F422" wp14:editId="69B92169">
                <wp:simplePos x="0" y="0"/>
                <wp:positionH relativeFrom="margin">
                  <wp:posOffset>149225</wp:posOffset>
                </wp:positionH>
                <wp:positionV relativeFrom="margin">
                  <wp:align>top</wp:align>
                </wp:positionV>
                <wp:extent cx="5342890" cy="4338955"/>
                <wp:effectExtent l="0" t="0" r="0" b="4445"/>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2890" cy="4338955"/>
                        </a:xfrm>
                        <a:prstGeom prst="rect">
                          <a:avLst/>
                        </a:prstGeom>
                        <a:solidFill>
                          <a:srgbClr val="FFFFFF"/>
                        </a:solidFill>
                        <a:ln w="9525">
                          <a:noFill/>
                          <a:miter lim="800000"/>
                          <a:headEnd/>
                          <a:tailEnd/>
                        </a:ln>
                      </wps:spPr>
                      <wps:txbx>
                        <w:txbxContent>
                          <w:p w14:paraId="445B3C12" w14:textId="77777777" w:rsidR="00D617FD" w:rsidRPr="00EB38F2" w:rsidRDefault="00D617FD" w:rsidP="00B97147">
                            <w:pPr>
                              <w:pStyle w:val="tablecaption"/>
                              <w:rPr>
                                <w:b/>
                                <w:sz w:val="20"/>
                              </w:rPr>
                            </w:pPr>
                          </w:p>
                          <w:p w14:paraId="7B1C4545" w14:textId="5515A077" w:rsidR="00D617FD" w:rsidRPr="00EB38F2" w:rsidRDefault="00D617FD" w:rsidP="00B97147">
                            <w:pPr>
                              <w:pStyle w:val="Caption"/>
                              <w:rPr>
                                <w:sz w:val="20"/>
                                <w:szCs w:val="20"/>
                              </w:rPr>
                            </w:pPr>
                            <w:bookmarkStart w:id="2349" w:name="_Ref513377061"/>
                            <w:bookmarkStart w:id="2350" w:name="_Toc525723625"/>
                            <w:r w:rsidRPr="00EB38F2">
                              <w:rPr>
                                <w:sz w:val="20"/>
                                <w:szCs w:val="20"/>
                              </w:rPr>
                              <w:t xml:space="preserve">Table </w:t>
                            </w:r>
                            <w:r w:rsidRPr="00EB38F2">
                              <w:rPr>
                                <w:sz w:val="20"/>
                                <w:szCs w:val="20"/>
                              </w:rPr>
                              <w:fldChar w:fldCharType="begin"/>
                            </w:r>
                            <w:r w:rsidRPr="00EB38F2">
                              <w:rPr>
                                <w:sz w:val="20"/>
                                <w:szCs w:val="20"/>
                              </w:rPr>
                              <w:instrText xml:space="preserve"> SEQ Table \* ARABIC </w:instrText>
                            </w:r>
                            <w:r w:rsidRPr="00EB38F2">
                              <w:rPr>
                                <w:sz w:val="20"/>
                                <w:szCs w:val="20"/>
                              </w:rPr>
                              <w:fldChar w:fldCharType="separate"/>
                            </w:r>
                            <w:r>
                              <w:rPr>
                                <w:noProof/>
                                <w:sz w:val="20"/>
                                <w:szCs w:val="20"/>
                              </w:rPr>
                              <w:t>6</w:t>
                            </w:r>
                            <w:r w:rsidRPr="00EB38F2">
                              <w:rPr>
                                <w:sz w:val="20"/>
                                <w:szCs w:val="20"/>
                              </w:rPr>
                              <w:fldChar w:fldCharType="end"/>
                            </w:r>
                            <w:bookmarkEnd w:id="2349"/>
                            <w:r w:rsidRPr="00EB38F2">
                              <w:rPr>
                                <w:sz w:val="20"/>
                                <w:szCs w:val="20"/>
                              </w:rPr>
                              <w:t>:</w:t>
                            </w:r>
                            <w:bookmarkStart w:id="2351" w:name="_Ref513369446"/>
                            <w:r w:rsidRPr="00EB38F2">
                              <w:rPr>
                                <w:sz w:val="20"/>
                                <w:szCs w:val="20"/>
                              </w:rPr>
                              <w:t xml:space="preserve"> </w:t>
                            </w:r>
                            <w:bookmarkEnd w:id="2351"/>
                            <w:r w:rsidRPr="00EB38F2">
                              <w:rPr>
                                <w:sz w:val="20"/>
                                <w:szCs w:val="20"/>
                              </w:rPr>
                              <w:t>Classifications for RE trace links</w:t>
                            </w:r>
                            <w:bookmarkEnd w:id="2350"/>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9"/>
                              <w:gridCol w:w="1673"/>
                              <w:gridCol w:w="1100"/>
                              <w:gridCol w:w="1234"/>
                              <w:gridCol w:w="1001"/>
                              <w:gridCol w:w="1345"/>
                              <w:tblGridChange w:id="2352">
                                <w:tblGrid>
                                  <w:gridCol w:w="1609"/>
                                  <w:gridCol w:w="428"/>
                                  <w:gridCol w:w="1245"/>
                                  <w:gridCol w:w="428"/>
                                  <w:gridCol w:w="672"/>
                                  <w:gridCol w:w="428"/>
                                  <w:gridCol w:w="806"/>
                                  <w:gridCol w:w="428"/>
                                  <w:gridCol w:w="573"/>
                                  <w:gridCol w:w="428"/>
                                  <w:gridCol w:w="917"/>
                                  <w:gridCol w:w="428"/>
                                </w:tblGrid>
                              </w:tblGridChange>
                            </w:tblGrid>
                            <w:tr w:rsidR="00D617FD" w:rsidRPr="00EB38F2" w14:paraId="1E316227" w14:textId="77777777" w:rsidTr="000843BD">
                              <w:trPr>
                                <w:cantSplit/>
                                <w:trHeight w:val="188"/>
                                <w:jc w:val="center"/>
                              </w:trPr>
                              <w:tc>
                                <w:tcPr>
                                  <w:tcW w:w="0" w:type="auto"/>
                                  <w:shd w:val="clear" w:color="auto" w:fill="auto"/>
                                  <w:tcMar>
                                    <w:top w:w="7" w:type="dxa"/>
                                  </w:tcMar>
                                </w:tcPr>
                                <w:p w14:paraId="7705959C" w14:textId="77777777" w:rsidR="00D617FD" w:rsidRPr="00EB38F2" w:rsidRDefault="00D617FD" w:rsidP="000843BD">
                                  <w:pPr>
                                    <w:suppressOverlap/>
                                    <w:rPr>
                                      <w:rFonts w:ascii="Times New Roman" w:eastAsia="Calibri" w:hAnsi="Times New Roman"/>
                                      <w:sz w:val="20"/>
                                      <w:szCs w:val="20"/>
                                    </w:rPr>
                                  </w:pPr>
                                </w:p>
                              </w:tc>
                              <w:tc>
                                <w:tcPr>
                                  <w:tcW w:w="1673" w:type="dxa"/>
                                  <w:shd w:val="clear" w:color="auto" w:fill="auto"/>
                                  <w:tcMar>
                                    <w:top w:w="7" w:type="dxa"/>
                                  </w:tcMar>
                                </w:tcPr>
                                <w:p w14:paraId="2C4973DD" w14:textId="77777777" w:rsidR="00D617FD"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Dependency</w:t>
                                  </w:r>
                                </w:p>
                                <w:p w14:paraId="18EEB83C" w14:textId="77777777" w:rsidR="00D617FD" w:rsidRPr="00EB38F2"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100" w:type="dxa"/>
                                  <w:shd w:val="clear" w:color="auto" w:fill="auto"/>
                                  <w:tcMar>
                                    <w:top w:w="7" w:type="dxa"/>
                                  </w:tcMar>
                                </w:tcPr>
                                <w:p w14:paraId="191E8C33" w14:textId="77777777" w:rsidR="00D617FD" w:rsidRDefault="00D617FD" w:rsidP="00FF0D53">
                                  <w:pPr>
                                    <w:suppressOverlap/>
                                    <w:jc w:val="center"/>
                                    <w:rPr>
                                      <w:rFonts w:ascii="Times New Roman" w:eastAsia="Calibri" w:hAnsi="Times New Roman"/>
                                      <w:sz w:val="20"/>
                                      <w:szCs w:val="20"/>
                                    </w:rPr>
                                  </w:pPr>
                                  <w:r>
                                    <w:rPr>
                                      <w:rFonts w:ascii="Times New Roman" w:eastAsia="Calibri" w:hAnsi="Times New Roman"/>
                                      <w:sz w:val="20"/>
                                      <w:szCs w:val="20"/>
                                    </w:rPr>
                                    <w:t>Evolution</w:t>
                                  </w:r>
                                </w:p>
                                <w:p w14:paraId="43F52F0F" w14:textId="77777777" w:rsidR="00D617FD" w:rsidRPr="00EB38F2" w:rsidRDefault="00D617FD" w:rsidP="00FF0D53">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234" w:type="dxa"/>
                                  <w:shd w:val="clear" w:color="auto" w:fill="auto"/>
                                  <w:tcMar>
                                    <w:top w:w="7" w:type="dxa"/>
                                  </w:tcMar>
                                </w:tcPr>
                                <w:p w14:paraId="301B2492" w14:textId="77777777" w:rsidR="00D617FD"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Generalization</w:t>
                                  </w:r>
                                </w:p>
                                <w:p w14:paraId="1C56D1E1" w14:textId="77777777" w:rsidR="00D617FD" w:rsidRPr="00EB38F2"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001" w:type="dxa"/>
                                  <w:shd w:val="clear" w:color="auto" w:fill="auto"/>
                                  <w:tcMar>
                                    <w:top w:w="7" w:type="dxa"/>
                                  </w:tcMar>
                                </w:tcPr>
                                <w:p w14:paraId="49BE5A3D" w14:textId="77777777" w:rsidR="00D617FD" w:rsidRDefault="00D617FD" w:rsidP="000843BD">
                                  <w:pPr>
                                    <w:suppressOverlap/>
                                    <w:rPr>
                                      <w:rFonts w:ascii="Times New Roman" w:eastAsia="Calibri" w:hAnsi="Times New Roman"/>
                                      <w:sz w:val="20"/>
                                      <w:szCs w:val="20"/>
                                    </w:rPr>
                                  </w:pPr>
                                  <w:r>
                                    <w:rPr>
                                      <w:rFonts w:ascii="Times New Roman" w:eastAsia="Calibri" w:hAnsi="Times New Roman"/>
                                      <w:sz w:val="20"/>
                                      <w:szCs w:val="20"/>
                                    </w:rPr>
                                    <w:t>Satisfaction</w:t>
                                  </w:r>
                                </w:p>
                                <w:p w14:paraId="2698A42A" w14:textId="77777777" w:rsidR="00D617FD" w:rsidRPr="00EB38F2" w:rsidRDefault="00D617FD" w:rsidP="00FF0D53">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345" w:type="dxa"/>
                                  <w:shd w:val="clear" w:color="auto" w:fill="auto"/>
                                </w:tcPr>
                                <w:p w14:paraId="48DE961B" w14:textId="77777777" w:rsidR="00D617FD" w:rsidRPr="00EB38F2" w:rsidRDefault="00D617FD" w:rsidP="000843BD">
                                  <w:pPr>
                                    <w:suppressOverlap/>
                                    <w:rPr>
                                      <w:rFonts w:ascii="Times New Roman" w:eastAsia="Calibri" w:hAnsi="Times New Roman"/>
                                      <w:sz w:val="20"/>
                                      <w:szCs w:val="20"/>
                                    </w:rPr>
                                  </w:pPr>
                                  <w:r>
                                    <w:rPr>
                                      <w:rFonts w:ascii="Times New Roman" w:eastAsia="Calibri" w:hAnsi="Times New Roman"/>
                                      <w:sz w:val="20"/>
                                      <w:szCs w:val="20"/>
                                    </w:rPr>
                                    <w:t>Other types</w:t>
                                  </w:r>
                                </w:p>
                              </w:tc>
                            </w:tr>
                            <w:tr w:rsidR="00D617FD" w:rsidRPr="00EB38F2" w14:paraId="1D89D14E" w14:textId="77777777" w:rsidTr="000843BD">
                              <w:trPr>
                                <w:cantSplit/>
                                <w:trHeight w:val="188"/>
                                <w:jc w:val="center"/>
                              </w:trPr>
                              <w:tc>
                                <w:tcPr>
                                  <w:tcW w:w="0" w:type="auto"/>
                                  <w:shd w:val="clear" w:color="auto" w:fill="auto"/>
                                  <w:tcMar>
                                    <w:top w:w="7" w:type="dxa"/>
                                  </w:tcMar>
                                </w:tcPr>
                                <w:p w14:paraId="678F2B90" w14:textId="5E7D69A6" w:rsidR="00D617FD" w:rsidRPr="00EB38F2" w:rsidRDefault="00D617FD" w:rsidP="006A58FF">
                                  <w:pPr>
                                    <w:suppressOverlap/>
                                    <w:rPr>
                                      <w:rFonts w:ascii="Times New Roman" w:eastAsia="Calibri" w:hAnsi="Times New Roman"/>
                                      <w:sz w:val="20"/>
                                      <w:szCs w:val="20"/>
                                    </w:rPr>
                                  </w:pPr>
                                  <w:ins w:id="2353" w:author="Nasser Mustafa [2]" w:date="2018-09-16T18:28:00Z">
                                    <w:r>
                                      <w:rPr>
                                        <w:rFonts w:ascii="Times New Roman" w:hAnsi="Times New Roman"/>
                                      </w:rPr>
                                      <w:fldChar w:fldCharType="begin" w:fldLock="1"/>
                                    </w:r>
                                  </w:ins>
                                  <w:r>
                                    <w:rPr>
                                      <w:rFonts w:ascii="Times New Roman" w:hAnsi="Times New Roman"/>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mendeley":{"formattedCitation":"[18]","plainTextFormattedCitation":"[18]","previouslyFormattedCitation":"[18]"},"properties":{"noteIndex":0},"schema":"https://github.com/citation-style-language/schema/raw/master/csl-citation.json"}</w:instrText>
                                  </w:r>
                                  <w:ins w:id="2354" w:author="Nasser Mustafa [2]" w:date="2018-09-16T18:28:00Z">
                                    <w:r>
                                      <w:rPr>
                                        <w:rFonts w:ascii="Times New Roman" w:hAnsi="Times New Roman"/>
                                      </w:rPr>
                                      <w:fldChar w:fldCharType="separate"/>
                                    </w:r>
                                  </w:ins>
                                  <w:r w:rsidRPr="00627C91">
                                    <w:rPr>
                                      <w:rFonts w:ascii="Times New Roman" w:hAnsi="Times New Roman"/>
                                      <w:noProof/>
                                    </w:rPr>
                                    <w:t>[18]</w:t>
                                  </w:r>
                                  <w:ins w:id="2355" w:author="Nasser Mustafa [2]" w:date="2018-09-16T18:28:00Z">
                                    <w:r>
                                      <w:rPr>
                                        <w:rFonts w:ascii="Times New Roman" w:hAnsi="Times New Roman"/>
                                      </w:rPr>
                                      <w:fldChar w:fldCharType="end"/>
                                    </w:r>
                                  </w:ins>
                                  <w:del w:id="2356" w:author="Nasser Mustafa [2]" w:date="2018-09-16T18:27:00Z">
                                    <w:r w:rsidRPr="00EB38F2" w:rsidDel="004548BD">
                                      <w:rPr>
                                        <w:rFonts w:ascii="Times New Roman" w:eastAsia="Calibri" w:hAnsi="Times New Roman"/>
                                        <w:sz w:val="20"/>
                                        <w:szCs w:val="20"/>
                                      </w:rPr>
                                      <w:fldChar w:fldCharType="begin"/>
                                    </w:r>
                                    <w:r w:rsidDel="004548BD">
                                      <w:rPr>
                                        <w:rFonts w:ascii="Times New Roman" w:eastAsia="Calibri" w:hAnsi="Times New Roman"/>
                                        <w:sz w:val="20"/>
                                        <w:szCs w:val="20"/>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EB38F2" w:rsidDel="004548BD">
                                      <w:rPr>
                                        <w:rFonts w:ascii="Times New Roman" w:eastAsia="Calibri" w:hAnsi="Times New Roman"/>
                                        <w:sz w:val="20"/>
                                        <w:szCs w:val="20"/>
                                      </w:rPr>
                                      <w:fldChar w:fldCharType="separate"/>
                                    </w:r>
                                    <w:r w:rsidDel="004548BD">
                                      <w:rPr>
                                        <w:rFonts w:ascii="Times New Roman" w:eastAsia="Calibri" w:hAnsi="Times New Roman"/>
                                        <w:noProof/>
                                        <w:sz w:val="20"/>
                                        <w:szCs w:val="20"/>
                                      </w:rPr>
                                      <w:delText>[</w:delText>
                                    </w:r>
                                    <w:r w:rsidDel="004548BD">
                                      <w:fldChar w:fldCharType="begin"/>
                                    </w:r>
                                    <w:r w:rsidDel="004548BD">
                                      <w:delInstrText xml:space="preserve"> HYPERLINK \l "_ENREF_7" \o "Gotel, 1994 #26" </w:delInstrText>
                                    </w:r>
                                    <w:r w:rsidDel="004548BD">
                                      <w:fldChar w:fldCharType="separate"/>
                                    </w:r>
                                    <w:r w:rsidDel="004548BD">
                                      <w:rPr>
                                        <w:rFonts w:ascii="Times New Roman" w:eastAsia="Calibri" w:hAnsi="Times New Roman"/>
                                        <w:noProof/>
                                        <w:sz w:val="20"/>
                                        <w:szCs w:val="20"/>
                                      </w:rPr>
                                      <w:delText>7</w:delText>
                                    </w:r>
                                    <w:r w:rsidDel="004548BD">
                                      <w:rPr>
                                        <w:rFonts w:ascii="Times New Roman" w:eastAsia="Calibri" w:hAnsi="Times New Roman"/>
                                        <w:noProof/>
                                        <w:sz w:val="20"/>
                                        <w:szCs w:val="20"/>
                                      </w:rPr>
                                      <w:fldChar w:fldCharType="end"/>
                                    </w:r>
                                    <w:r w:rsidDel="004548BD">
                                      <w:rPr>
                                        <w:rFonts w:ascii="Times New Roman" w:eastAsia="Calibri" w:hAnsi="Times New Roman"/>
                                        <w:noProof/>
                                        <w:sz w:val="20"/>
                                        <w:szCs w:val="20"/>
                                      </w:rPr>
                                      <w:delText>]</w:delText>
                                    </w:r>
                                    <w:r w:rsidRPr="00EB38F2" w:rsidDel="004548BD">
                                      <w:rPr>
                                        <w:rFonts w:ascii="Times New Roman" w:eastAsia="Calibri" w:hAnsi="Times New Roman"/>
                                        <w:sz w:val="20"/>
                                        <w:szCs w:val="20"/>
                                      </w:rPr>
                                      <w:fldChar w:fldCharType="end"/>
                                    </w:r>
                                  </w:del>
                                </w:p>
                              </w:tc>
                              <w:tc>
                                <w:tcPr>
                                  <w:tcW w:w="1673" w:type="dxa"/>
                                  <w:shd w:val="clear" w:color="auto" w:fill="auto"/>
                                  <w:tcMar>
                                    <w:top w:w="7" w:type="dxa"/>
                                  </w:tcMar>
                                </w:tcPr>
                                <w:p w14:paraId="7A871265" w14:textId="77777777" w:rsidR="00D617FD" w:rsidRPr="00EB38F2" w:rsidRDefault="00D617FD" w:rsidP="000843BD">
                                  <w:pPr>
                                    <w:suppressOverlap/>
                                    <w:jc w:val="center"/>
                                    <w:rPr>
                                      <w:rFonts w:ascii="Times New Roman" w:eastAsia="Calibri" w:hAnsi="Times New Roman"/>
                                      <w:sz w:val="20"/>
                                      <w:szCs w:val="20"/>
                                    </w:rPr>
                                  </w:pPr>
                                </w:p>
                              </w:tc>
                              <w:tc>
                                <w:tcPr>
                                  <w:tcW w:w="1100" w:type="dxa"/>
                                  <w:shd w:val="clear" w:color="auto" w:fill="auto"/>
                                  <w:tcMar>
                                    <w:top w:w="7" w:type="dxa"/>
                                  </w:tcMar>
                                </w:tcPr>
                                <w:p w14:paraId="2AD999CA"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78ED9FD7"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4F19E38E"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2F3BA085" w14:textId="77777777" w:rsidR="00D617FD" w:rsidRPr="00EB38F2" w:rsidRDefault="00D617FD" w:rsidP="000843BD">
                                  <w:pPr>
                                    <w:suppressOverlap/>
                                    <w:rPr>
                                      <w:rFonts w:ascii="Times New Roman" w:eastAsia="Calibri" w:hAnsi="Times New Roman"/>
                                      <w:sz w:val="20"/>
                                      <w:szCs w:val="20"/>
                                    </w:rPr>
                                  </w:pPr>
                                  <w:ins w:id="2357" w:author="Nasser Mustafa" w:date="2018-08-20T17:44:00Z">
                                    <w:r>
                                      <w:rPr>
                                        <w:rFonts w:ascii="Times New Roman" w:eastAsia="Calibri" w:hAnsi="Times New Roman"/>
                                        <w:sz w:val="20"/>
                                        <w:szCs w:val="20"/>
                                      </w:rPr>
                                      <w:t>Contribution</w:t>
                                    </w:r>
                                  </w:ins>
                                </w:p>
                              </w:tc>
                            </w:tr>
                            <w:tr w:rsidR="00D617FD" w:rsidRPr="00EB38F2" w14:paraId="54CA453C" w14:textId="77777777" w:rsidTr="000843BD">
                              <w:trPr>
                                <w:cantSplit/>
                                <w:trHeight w:val="121"/>
                                <w:jc w:val="center"/>
                              </w:trPr>
                              <w:tc>
                                <w:tcPr>
                                  <w:tcW w:w="0" w:type="auto"/>
                                  <w:shd w:val="clear" w:color="auto" w:fill="auto"/>
                                  <w:tcMar>
                                    <w:top w:w="7" w:type="dxa"/>
                                  </w:tcMar>
                                </w:tcPr>
                                <w:p w14:paraId="4B2F5FA6" w14:textId="2C9E3363" w:rsidR="00D617FD" w:rsidRPr="00EB38F2" w:rsidRDefault="00D617FD" w:rsidP="006A58FF">
                                  <w:pPr>
                                    <w:suppressOverlap/>
                                    <w:jc w:val="center"/>
                                    <w:rPr>
                                      <w:rFonts w:ascii="Times New Roman" w:eastAsia="Calibri" w:hAnsi="Times New Roman"/>
                                      <w:sz w:val="20"/>
                                      <w:szCs w:val="20"/>
                                    </w:rPr>
                                  </w:pPr>
                                  <w:ins w:id="2358" w:author="Nasser Mustafa [2]" w:date="2018-09-16T18:32:00Z">
                                    <w:r>
                                      <w:rPr>
                                        <w:rFonts w:ascii="Times New Roman" w:hAnsi="Times New Roman"/>
                                      </w:rPr>
                                      <w:fldChar w:fldCharType="begin" w:fldLock="1"/>
                                    </w:r>
                                  </w:ins>
                                  <w:r>
                                    <w:rPr>
                                      <w:rFonts w:ascii="Times New Roman" w:hAnsi="Times New Roman"/>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id":"ITEM-2","itemData":{"author":[{"dropping-particle":"","family":"Anquetil","given":"N.","non-dropping-particle":"","parse-names":false,"suffix":""}],"container-title":"Software. Syst. Model","id":"ITEM-2","issue":"4","issued":{"date-parts":[["2010"]]},"page":"427-451","title":"A model-driven traceability framework for software product lines.","type":"article-journal","volume":"9"},"uris":["http://www.mendeley.com/documents/?uuid=a05f4a32-2810-4de4-96b1-e1d956aa669c"]}],"mendeley":{"formattedCitation":"[18], [84]","plainTextFormattedCitation":"[18], [84]","previouslyFormattedCitation":"[18], [84]"},"properties":{"noteIndex":0},"schema":"https://github.com/citation-style-language/schema/raw/master/csl-citation.json"}</w:instrText>
                                  </w:r>
                                  <w:ins w:id="2359" w:author="Nasser Mustafa [2]" w:date="2018-09-16T18:32:00Z">
                                    <w:r>
                                      <w:rPr>
                                        <w:rFonts w:ascii="Times New Roman" w:hAnsi="Times New Roman"/>
                                      </w:rPr>
                                      <w:fldChar w:fldCharType="separate"/>
                                    </w:r>
                                  </w:ins>
                                  <w:r w:rsidRPr="00627C91">
                                    <w:rPr>
                                      <w:rFonts w:ascii="Times New Roman" w:hAnsi="Times New Roman"/>
                                      <w:noProof/>
                                    </w:rPr>
                                    <w:t>[18], [84]</w:t>
                                  </w:r>
                                  <w:ins w:id="2360" w:author="Nasser Mustafa [2]" w:date="2018-09-16T18:32:00Z">
                                    <w:r>
                                      <w:rPr>
                                        <w:rFonts w:ascii="Times New Roman" w:hAnsi="Times New Roman"/>
                                      </w:rPr>
                                      <w:fldChar w:fldCharType="end"/>
                                    </w:r>
                                  </w:ins>
                                  <w:del w:id="2361" w:author="Nasser Mustafa [2]" w:date="2018-09-16T18:32:00Z">
                                    <w:r w:rsidRPr="00EB38F2" w:rsidDel="003C780D">
                                      <w:rPr>
                                        <w:rFonts w:ascii="Times New Roman" w:eastAsia="Calibri" w:hAnsi="Times New Roman"/>
                                        <w:sz w:val="20"/>
                                        <w:szCs w:val="20"/>
                                      </w:rPr>
                                      <w:fldChar w:fldCharType="begin"/>
                                    </w:r>
                                    <w:r w:rsidDel="003C780D">
                                      <w:rPr>
                                        <w:rFonts w:ascii="Times New Roman" w:eastAsia="Calibri" w:hAnsi="Times New Roman"/>
                                        <w:sz w:val="20"/>
                                        <w:szCs w:val="20"/>
                                      </w:rPr>
                                      <w:delInstrText xml:space="preserve"> ADDIN EN.CITE &lt;EndNote&gt;&lt;Cite&gt;&lt;Author&gt;Spanoudakis&lt;/Author&gt;&lt;Year&gt;2004&lt;/Year&gt;&lt;RecNum&gt;235&lt;/RecNum&gt;&lt;DisplayText&gt;[16, 17]&lt;/DisplayText&gt;&lt;record&gt;&lt;rec-number&gt;235&lt;/rec-number&gt;&lt;foreign-keys&gt;&lt;key app="EN" db-id="rxfad95wgs5d2dexxekxwt2katzr52wtwdxz" timestamp="0"&gt;235&lt;/key&gt;&lt;/foreign-keys&gt;&lt;ref-type name="Journal Article"&gt;17&lt;/ref-type&gt;&lt;contributors&gt;&lt;authors&gt;&lt;author&gt;George Spanoudakis&lt;/author&gt;&lt;author&gt;Andrea Zismana&lt;/author&gt;&lt;author&gt;Elena Pérez-Miñanab&lt;/author&gt;&lt;author&gt;Paul Krausec &lt;/author&gt;&lt;/authors&gt;&lt;/contributors&gt;&lt;titles&gt;&lt;title&gt;Rule-Based Generation of Requirements Traceability Relations &lt;/title&gt;&lt;secondary-title&gt;Systems and Software&lt;/secondary-title&gt;&lt;/titles&gt;&lt;pages&gt;105-127&lt;/pages&gt;&lt;volume&gt;72&lt;/volume&gt;&lt;number&gt;2&lt;/number&gt;&lt;dates&gt;&lt;year&gt;2004&lt;/year&gt;&lt;/dates&gt;&lt;urls&gt;&lt;/urls&gt;&lt;/record&gt;&lt;/Cite&gt;&lt;Cite&gt;&lt;Author&gt;Anquetil&lt;/Author&gt;&lt;Year&gt;2010&lt;/Year&gt;&lt;RecNum&gt;50&lt;/RecNum&gt;&lt;record&gt;&lt;rec-number&gt;50&lt;/rec-number&gt;&lt;foreign-keys&gt;&lt;key app="EN" db-id="0fvexaz05rtvw1esxaavpvrkv5f5s0ptttfs"&gt;50&lt;/key&gt;&lt;/foreign-keys&gt;&lt;ref-type name="Journal Article"&gt;17&lt;/ref-type&gt;&lt;contributors&gt;&lt;authors&gt;&lt;author&gt;Anquetil, N.&lt;/author&gt;&lt;author&gt;Kulesza, U.&lt;/author&gt;&lt;author&gt;Moreira, A. &lt;/author&gt;&lt;author&gt;Sousa, A. &lt;/author&gt;&lt;author&gt;Royer, J.  &lt;/author&gt;&lt;author&gt;Rummler, A. &lt;/author&gt;&lt;/authors&gt;&lt;/contributors&gt;&lt;titles&gt;&lt;title&gt;A model-driven traceability framework for software product lines&lt;/title&gt;&lt;secondary-title&gt;Softw. Syst. Model.&lt;/secondary-title&gt;&lt;short-title&gt;SSM&lt;/short-title&gt;&lt;/titles&gt;&lt;pages&gt;427-451&lt;/pages&gt;&lt;volume&gt;9&lt;/volume&gt;&lt;number&gt;4&lt;/number&gt;&lt;dates&gt;&lt;year&gt;2010&lt;/year&gt;&lt;/dates&gt;&lt;urls&gt;&lt;/urls&gt;&lt;/record&gt;&lt;/Cite&gt;&lt;/EndNote&gt;</w:delInstrText>
                                    </w:r>
                                    <w:r w:rsidRPr="00EB38F2" w:rsidDel="003C780D">
                                      <w:rPr>
                                        <w:rFonts w:ascii="Times New Roman" w:eastAsia="Calibri" w:hAnsi="Times New Roman"/>
                                        <w:sz w:val="20"/>
                                        <w:szCs w:val="20"/>
                                      </w:rPr>
                                      <w:fldChar w:fldCharType="separate"/>
                                    </w:r>
                                    <w:r w:rsidDel="003C780D">
                                      <w:rPr>
                                        <w:rFonts w:ascii="Times New Roman" w:eastAsia="Calibri" w:hAnsi="Times New Roman"/>
                                        <w:noProof/>
                                        <w:sz w:val="20"/>
                                        <w:szCs w:val="20"/>
                                      </w:rPr>
                                      <w:delText>[</w:delText>
                                    </w:r>
                                    <w:r w:rsidDel="003C780D">
                                      <w:fldChar w:fldCharType="begin"/>
                                    </w:r>
                                    <w:r w:rsidDel="003C780D">
                                      <w:delInstrText xml:space="preserve"> HYPERLINK \l "_ENREF_16" \o "Spanoudakis, 2004 #235" </w:delInstrText>
                                    </w:r>
                                    <w:r w:rsidDel="003C780D">
                                      <w:fldChar w:fldCharType="separate"/>
                                    </w:r>
                                    <w:r w:rsidDel="003C780D">
                                      <w:rPr>
                                        <w:rFonts w:ascii="Times New Roman" w:eastAsia="Calibri" w:hAnsi="Times New Roman"/>
                                        <w:noProof/>
                                        <w:sz w:val="20"/>
                                        <w:szCs w:val="20"/>
                                      </w:rPr>
                                      <w:delText>16</w:delText>
                                    </w:r>
                                    <w:r w:rsidDel="003C780D">
                                      <w:rPr>
                                        <w:rFonts w:ascii="Times New Roman" w:eastAsia="Calibri" w:hAnsi="Times New Roman"/>
                                        <w:noProof/>
                                        <w:sz w:val="20"/>
                                        <w:szCs w:val="20"/>
                                      </w:rPr>
                                      <w:fldChar w:fldCharType="end"/>
                                    </w:r>
                                    <w:r w:rsidDel="003C780D">
                                      <w:rPr>
                                        <w:rFonts w:ascii="Times New Roman" w:eastAsia="Calibri" w:hAnsi="Times New Roman"/>
                                        <w:noProof/>
                                        <w:sz w:val="20"/>
                                        <w:szCs w:val="20"/>
                                      </w:rPr>
                                      <w:delText xml:space="preserve">, </w:delText>
                                    </w:r>
                                    <w:r w:rsidDel="003C780D">
                                      <w:fldChar w:fldCharType="begin"/>
                                    </w:r>
                                    <w:r w:rsidDel="003C780D">
                                      <w:delInstrText xml:space="preserve"> HYPERLINK \l "_ENREF_17" \o "Anquetil, 2010 #50" </w:delInstrText>
                                    </w:r>
                                    <w:r w:rsidDel="003C780D">
                                      <w:fldChar w:fldCharType="separate"/>
                                    </w:r>
                                    <w:r w:rsidDel="003C780D">
                                      <w:rPr>
                                        <w:rFonts w:ascii="Times New Roman" w:eastAsia="Calibri" w:hAnsi="Times New Roman"/>
                                        <w:noProof/>
                                        <w:sz w:val="20"/>
                                        <w:szCs w:val="20"/>
                                      </w:rPr>
                                      <w:delText>17</w:delText>
                                    </w:r>
                                    <w:r w:rsidDel="003C780D">
                                      <w:rPr>
                                        <w:rFonts w:ascii="Times New Roman" w:eastAsia="Calibri" w:hAnsi="Times New Roman"/>
                                        <w:noProof/>
                                        <w:sz w:val="20"/>
                                        <w:szCs w:val="20"/>
                                      </w:rPr>
                                      <w:fldChar w:fldCharType="end"/>
                                    </w:r>
                                    <w:r w:rsidDel="003C780D">
                                      <w:rPr>
                                        <w:rFonts w:ascii="Times New Roman" w:eastAsia="Calibri" w:hAnsi="Times New Roman"/>
                                        <w:noProof/>
                                        <w:sz w:val="20"/>
                                        <w:szCs w:val="20"/>
                                      </w:rPr>
                                      <w:delText>]</w:delText>
                                    </w:r>
                                    <w:r w:rsidRPr="00EB38F2" w:rsidDel="003C780D">
                                      <w:rPr>
                                        <w:rFonts w:ascii="Times New Roman" w:eastAsia="Calibri" w:hAnsi="Times New Roman"/>
                                        <w:sz w:val="20"/>
                                        <w:szCs w:val="20"/>
                                      </w:rPr>
                                      <w:fldChar w:fldCharType="end"/>
                                    </w:r>
                                  </w:del>
                                </w:p>
                              </w:tc>
                              <w:tc>
                                <w:tcPr>
                                  <w:tcW w:w="1673" w:type="dxa"/>
                                  <w:shd w:val="clear" w:color="auto" w:fill="auto"/>
                                  <w:tcMar>
                                    <w:top w:w="7" w:type="dxa"/>
                                  </w:tcMar>
                                </w:tcPr>
                                <w:p w14:paraId="737533A0"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Requires-feature-in</w:t>
                                  </w:r>
                                </w:p>
                              </w:tc>
                              <w:tc>
                                <w:tcPr>
                                  <w:tcW w:w="1100" w:type="dxa"/>
                                  <w:shd w:val="clear" w:color="auto" w:fill="auto"/>
                                  <w:tcMar>
                                    <w:top w:w="7" w:type="dxa"/>
                                  </w:tcMar>
                                </w:tcPr>
                                <w:p w14:paraId="724A7689"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2DB257E3"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DE26B85"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62438ECD" w14:textId="77777777" w:rsidR="00D617FD" w:rsidRPr="00EB38F2" w:rsidRDefault="00D617FD" w:rsidP="000843BD">
                                  <w:pPr>
                                    <w:suppressOverlap/>
                                    <w:rPr>
                                      <w:rFonts w:ascii="Times New Roman" w:eastAsia="Calibri" w:hAnsi="Times New Roman"/>
                                      <w:sz w:val="20"/>
                                      <w:szCs w:val="20"/>
                                    </w:rPr>
                                  </w:pPr>
                                  <w:ins w:id="2362" w:author="Nasser Mustafa" w:date="2018-08-20T17:42:00Z">
                                    <w:r>
                                      <w:rPr>
                                        <w:rFonts w:ascii="Times New Roman" w:eastAsia="Calibri" w:hAnsi="Times New Roman"/>
                                        <w:sz w:val="20"/>
                                        <w:szCs w:val="20"/>
                                      </w:rPr>
                                      <w:t>Overlap</w:t>
                                    </w:r>
                                  </w:ins>
                                  <w:del w:id="2363" w:author="Nasser Mustafa" w:date="2018-08-20T17:41:00Z">
                                    <w:r w:rsidRPr="00EB38F2" w:rsidDel="0019481C">
                                      <w:rPr>
                                        <w:rFonts w:ascii="Times New Roman" w:eastAsia="Calibri" w:hAnsi="Times New Roman"/>
                                        <w:sz w:val="20"/>
                                        <w:szCs w:val="20"/>
                                      </w:rPr>
                                      <w:delText>Overlap</w:delText>
                                    </w:r>
                                  </w:del>
                                </w:p>
                              </w:tc>
                            </w:tr>
                            <w:tr w:rsidR="00D617FD" w:rsidRPr="00EB38F2" w14:paraId="5D39BFA7" w14:textId="77777777" w:rsidTr="000843BD">
                              <w:trPr>
                                <w:cantSplit/>
                                <w:trHeight w:val="79"/>
                                <w:jc w:val="center"/>
                              </w:trPr>
                              <w:tc>
                                <w:tcPr>
                                  <w:tcW w:w="0" w:type="auto"/>
                                  <w:shd w:val="clear" w:color="auto" w:fill="auto"/>
                                  <w:tcMar>
                                    <w:top w:w="7" w:type="dxa"/>
                                  </w:tcMar>
                                </w:tcPr>
                                <w:p w14:paraId="6ECEE4D0" w14:textId="6032C95E" w:rsidR="00D617FD" w:rsidRPr="00EB38F2" w:rsidRDefault="00D617FD" w:rsidP="006A58FF">
                                  <w:pPr>
                                    <w:suppressOverlap/>
                                    <w:jc w:val="center"/>
                                    <w:rPr>
                                      <w:rFonts w:ascii="Times New Roman" w:eastAsia="Calibri" w:hAnsi="Times New Roman"/>
                                      <w:sz w:val="20"/>
                                      <w:szCs w:val="20"/>
                                    </w:rPr>
                                  </w:pPr>
                                  <w:ins w:id="2364" w:author="Nasser Mustafa [2]" w:date="2018-09-16T18:33:00Z">
                                    <w:r>
                                      <w:rPr>
                                        <w:rFonts w:ascii="Times New Roman" w:hAnsi="Times New Roman"/>
                                      </w:rPr>
                                      <w:fldChar w:fldCharType="begin" w:fldLock="1"/>
                                    </w:r>
                                  </w:ins>
                                  <w:r>
                                    <w:rPr>
                                      <w:rFonts w:ascii="Times New Roman" w:hAnsi="Times New Roman"/>
                                    </w:rPr>
                                    <w:instrText>ADDIN CSL_CITATION {"citationItems":[{"id":"ITEM-1","itemData":{"DOI":"10.1109/HICSS.2002.994021","author":[{"dropping-particle":"","family":"Xu","given":"Peng","non-dropping-particle":"","parse-names":false,"suffix":""}],"container-title":"35th Annual Hawaii International Conference on System Sciences","id":"ITEM-1","issued":{"date-parts":[["2002"]]},"publisher":"IEEE","publisher-place":"Hawaii","title":"Supporting Workflow Management Systems with traceability","title-short":"HICSS ","type":"paper-conference","volume":"3"},"uris":["http://www.mendeley.com/documents/?uuid=4220d8fb-984b-4544-bab5-fb5414bf2f98"]}],"mendeley":{"formattedCitation":"[93]","plainTextFormattedCitation":"[93]","previouslyFormattedCitation":"[88]"},"properties":{"noteIndex":0},"schema":"https://github.com/citation-style-language/schema/raw/master/csl-citation.json"}</w:instrText>
                                  </w:r>
                                  <w:ins w:id="2365" w:author="Nasser Mustafa [2]" w:date="2018-09-16T18:33:00Z">
                                    <w:r>
                                      <w:rPr>
                                        <w:rFonts w:ascii="Times New Roman" w:hAnsi="Times New Roman"/>
                                      </w:rPr>
                                      <w:fldChar w:fldCharType="separate"/>
                                    </w:r>
                                  </w:ins>
                                  <w:r w:rsidRPr="00B050F0">
                                    <w:rPr>
                                      <w:rFonts w:ascii="Times New Roman" w:hAnsi="Times New Roman"/>
                                      <w:noProof/>
                                    </w:rPr>
                                    <w:t>[93]</w:t>
                                  </w:r>
                                  <w:ins w:id="2366" w:author="Nasser Mustafa [2]" w:date="2018-09-16T18:33:00Z">
                                    <w:r>
                                      <w:rPr>
                                        <w:rFonts w:ascii="Times New Roman" w:hAnsi="Times New Roman"/>
                                      </w:rPr>
                                      <w:fldChar w:fldCharType="end"/>
                                    </w:r>
                                  </w:ins>
                                  <w:del w:id="2367" w:author="Nasser Mustafa [2]" w:date="2018-09-16T18:32:00Z">
                                    <w:r w:rsidRPr="00EB38F2" w:rsidDel="003C780D">
                                      <w:rPr>
                                        <w:rFonts w:ascii="Times New Roman" w:eastAsia="Calibri" w:hAnsi="Times New Roman"/>
                                        <w:sz w:val="20"/>
                                        <w:szCs w:val="20"/>
                                      </w:rPr>
                                      <w:fldChar w:fldCharType="begin"/>
                                    </w:r>
                                    <w:r w:rsidDel="003C780D">
                                      <w:rPr>
                                        <w:rFonts w:ascii="Times New Roman" w:eastAsia="Calibri" w:hAnsi="Times New Roman"/>
                                        <w:sz w:val="20"/>
                                        <w:szCs w:val="20"/>
                                      </w:rPr>
                                      <w:delInstrText xml:space="preserve"> ADDIN EN.CITE &lt;EndNote&gt;&lt;Cite&gt;&lt;Author&gt;Xu&lt;/Author&gt;&lt;Year&gt;2002&lt;/Year&gt;&lt;RecNum&gt;232&lt;/RecNum&gt;&lt;DisplayText&gt;[19]&lt;/DisplayText&gt;&lt;record&gt;&lt;rec-number&gt;232&lt;/rec-number&gt;&lt;foreign-keys&gt;&lt;key app="EN" db-id="rxfad95wgs5d2dexxekxwt2katzr52wtwdxz" timestamp="0"&gt;232&lt;/key&gt;&lt;/foreign-keys&gt;&lt;ref-type name="Conference Proceedings"&gt;10&lt;/ref-type&gt;&lt;contributors&gt;&lt;authors&gt;&lt;author&gt;Peng Xu&lt;/author&gt;&lt;author&gt;Balasubramaniam Ramesh &lt;/author&gt;&lt;/authors&gt;&lt;/contributors&gt;&lt;titles&gt;&lt;title&gt;Supporting Workflow Management Systems with traceability&lt;/title&gt;&lt;secondary-title&gt;35th Annual Hawaii International Conference on System Sciences&lt;/secondary-title&gt;&lt;short-title&gt;HICSS &lt;/short-title&gt;&lt;/titles&gt;&lt;volume&gt;3&lt;/volume&gt;&lt;dates&gt;&lt;year&gt;2002&lt;/year&gt;&lt;/dates&gt;&lt;pub-location&gt;Hawaii&lt;/pub-location&gt;&lt;publisher&gt;IEEE&lt;/publisher&gt;&lt;urls&gt;&lt;/urls&gt;&lt;electronic-resource-num&gt;10.1109/HICSS.2002.994021&lt;/electronic-resource-num&gt;&lt;/record&gt;&lt;/Cite&gt;&lt;/EndNote&gt;</w:delInstrText>
                                    </w:r>
                                    <w:r w:rsidRPr="00EB38F2" w:rsidDel="003C780D">
                                      <w:rPr>
                                        <w:rFonts w:ascii="Times New Roman" w:eastAsia="Calibri" w:hAnsi="Times New Roman"/>
                                        <w:sz w:val="20"/>
                                        <w:szCs w:val="20"/>
                                      </w:rPr>
                                      <w:fldChar w:fldCharType="separate"/>
                                    </w:r>
                                    <w:r w:rsidDel="003C780D">
                                      <w:rPr>
                                        <w:rFonts w:ascii="Times New Roman" w:eastAsia="Calibri" w:hAnsi="Times New Roman"/>
                                        <w:noProof/>
                                        <w:sz w:val="20"/>
                                        <w:szCs w:val="20"/>
                                      </w:rPr>
                                      <w:delText>[</w:delText>
                                    </w:r>
                                    <w:r w:rsidDel="003C780D">
                                      <w:fldChar w:fldCharType="begin"/>
                                    </w:r>
                                    <w:r w:rsidDel="003C780D">
                                      <w:delInstrText xml:space="preserve"> HYPERLINK \l "_ENREF_19" \o "Xu, 2002 #232" </w:delInstrText>
                                    </w:r>
                                    <w:r w:rsidDel="003C780D">
                                      <w:fldChar w:fldCharType="separate"/>
                                    </w:r>
                                    <w:r w:rsidDel="003C780D">
                                      <w:rPr>
                                        <w:rFonts w:ascii="Times New Roman" w:eastAsia="Calibri" w:hAnsi="Times New Roman"/>
                                        <w:noProof/>
                                        <w:sz w:val="20"/>
                                        <w:szCs w:val="20"/>
                                      </w:rPr>
                                      <w:delText>19</w:delText>
                                    </w:r>
                                    <w:r w:rsidDel="003C780D">
                                      <w:rPr>
                                        <w:rFonts w:ascii="Times New Roman" w:eastAsia="Calibri" w:hAnsi="Times New Roman"/>
                                        <w:noProof/>
                                        <w:sz w:val="20"/>
                                        <w:szCs w:val="20"/>
                                      </w:rPr>
                                      <w:fldChar w:fldCharType="end"/>
                                    </w:r>
                                    <w:r w:rsidDel="003C780D">
                                      <w:rPr>
                                        <w:rFonts w:ascii="Times New Roman" w:eastAsia="Calibri" w:hAnsi="Times New Roman"/>
                                        <w:noProof/>
                                        <w:sz w:val="20"/>
                                        <w:szCs w:val="20"/>
                                      </w:rPr>
                                      <w:delText>]</w:delText>
                                    </w:r>
                                    <w:r w:rsidRPr="00EB38F2" w:rsidDel="003C780D">
                                      <w:rPr>
                                        <w:rFonts w:ascii="Times New Roman" w:eastAsia="Calibri" w:hAnsi="Times New Roman"/>
                                        <w:sz w:val="20"/>
                                        <w:szCs w:val="20"/>
                                      </w:rPr>
                                      <w:fldChar w:fldCharType="end"/>
                                    </w:r>
                                  </w:del>
                                </w:p>
                              </w:tc>
                              <w:tc>
                                <w:tcPr>
                                  <w:tcW w:w="1673" w:type="dxa"/>
                                  <w:shd w:val="clear" w:color="auto" w:fill="auto"/>
                                  <w:tcMar>
                                    <w:top w:w="7" w:type="dxa"/>
                                  </w:tcMar>
                                </w:tcPr>
                                <w:p w14:paraId="122CED7C"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Dependency</w:t>
                                  </w:r>
                                </w:p>
                              </w:tc>
                              <w:tc>
                                <w:tcPr>
                                  <w:tcW w:w="1100" w:type="dxa"/>
                                  <w:shd w:val="clear" w:color="auto" w:fill="auto"/>
                                  <w:tcMar>
                                    <w:top w:w="7" w:type="dxa"/>
                                  </w:tcMar>
                                </w:tcPr>
                                <w:p w14:paraId="609F7381"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601F0450"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0F552D9"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7E7803E1"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Rationale</w:t>
                                  </w:r>
                                </w:p>
                              </w:tc>
                            </w:tr>
                            <w:tr w:rsidR="00D617FD" w:rsidRPr="00EB38F2" w14:paraId="0434341D" w14:textId="77777777" w:rsidTr="000843BD">
                              <w:trPr>
                                <w:cantSplit/>
                                <w:trHeight w:val="130"/>
                                <w:jc w:val="center"/>
                              </w:trPr>
                              <w:tc>
                                <w:tcPr>
                                  <w:tcW w:w="0" w:type="auto"/>
                                  <w:shd w:val="clear" w:color="auto" w:fill="auto"/>
                                  <w:tcMar>
                                    <w:top w:w="7" w:type="dxa"/>
                                  </w:tcMar>
                                </w:tcPr>
                                <w:p w14:paraId="0B7A5FAF" w14:textId="478592EC" w:rsidR="00D617FD" w:rsidRPr="00EB38F2" w:rsidRDefault="00D617FD" w:rsidP="006A58FF">
                                  <w:pPr>
                                    <w:suppressOverlap/>
                                    <w:jc w:val="center"/>
                                    <w:rPr>
                                      <w:rFonts w:ascii="Times New Roman" w:eastAsia="Calibri" w:hAnsi="Times New Roman"/>
                                      <w:sz w:val="20"/>
                                      <w:szCs w:val="20"/>
                                    </w:rPr>
                                  </w:pPr>
                                  <w:ins w:id="2368" w:author="Nasser Mustafa [2]" w:date="2018-09-16T18:34:00Z">
                                    <w:r>
                                      <w:rPr>
                                        <w:rFonts w:ascii="Times New Roman" w:hAnsi="Times New Roman"/>
                                      </w:rPr>
                                      <w:fldChar w:fldCharType="begin" w:fldLock="1"/>
                                    </w:r>
                                  </w:ins>
                                  <w:r>
                                    <w:rPr>
                                      <w:rFonts w:ascii="Times New Roman" w:hAnsi="Times New Roman"/>
                                    </w:rPr>
                                    <w:instrText>ADDIN CSL_CITATION {"citationItems":[{"id":"ITEM-1","itemData":{"DOI":"10.1109/ICRE.1996.491432","author":[{"dropping-particle":"","family":"Pohl.","given":"Klaus","non-dropping-particle":"","parse-names":false,"suffix":""}],"container-title":"2nd IEEE International. Conference on Requirements Engineering","id":"ITEM-1","issued":{"date-parts":[["1996"]]},"page":"76","publisher":"IEEE Computer Society","title":"PRO-ART: Enabling Requirements Pre-Traceability","title-short":"ICRE","type":"paper-conference"},"uris":["http://www.mendeley.com/documents/?uuid=5317174b-64be-4065-a955-5c7c6c56382c"]}],"mendeley":{"formattedCitation":"[98]","plainTextFormattedCitation":"[98]","previouslyFormattedCitation":"[98]"},"properties":{"noteIndex":0},"schema":"https://github.com/citation-style-language/schema/raw/master/csl-citation.json"}</w:instrText>
                                  </w:r>
                                  <w:ins w:id="2369" w:author="Nasser Mustafa [2]" w:date="2018-09-16T18:34:00Z">
                                    <w:r>
                                      <w:rPr>
                                        <w:rFonts w:ascii="Times New Roman" w:hAnsi="Times New Roman"/>
                                      </w:rPr>
                                      <w:fldChar w:fldCharType="separate"/>
                                    </w:r>
                                  </w:ins>
                                  <w:r w:rsidRPr="00627C91">
                                    <w:rPr>
                                      <w:rFonts w:ascii="Times New Roman" w:hAnsi="Times New Roman"/>
                                      <w:noProof/>
                                    </w:rPr>
                                    <w:t>[98]</w:t>
                                  </w:r>
                                  <w:ins w:id="2370" w:author="Nasser Mustafa [2]" w:date="2018-09-16T18:34:00Z">
                                    <w:r>
                                      <w:rPr>
                                        <w:rFonts w:ascii="Times New Roman" w:hAnsi="Times New Roman"/>
                                      </w:rPr>
                                      <w:fldChar w:fldCharType="end"/>
                                    </w:r>
                                  </w:ins>
                                  <w:del w:id="2371" w:author="Nasser Mustafa [2]" w:date="2018-09-16T18:34: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&lt;EndNote&gt;&lt;Cite&gt;&lt;Author&gt;Pohl&lt;/Author&gt;&lt;Year&gt;1996&lt;/Year&gt;&lt;RecNum&gt;239&lt;/RecNum&gt;&lt;DisplayText&gt;[20]&lt;/DisplayText&gt;&lt;record&gt;&lt;rec-number&gt;239&lt;/rec-number&gt;&lt;foreign-keys&gt;&lt;key app="EN" db-id="rxfad95wgs5d2dexxekxwt2katzr52wtwdxz" timestamp="0"&gt;239&lt;/key&gt;&lt;/foreign-keys&gt;&lt;ref-type name="Conference Proceedings"&gt;10&lt;/ref-type&gt;&lt;contributors&gt;&lt;authors&gt;&lt;author&gt;Klaus Pohl &lt;/author&gt;&lt;/authors&gt;&lt;/contributors&gt;&lt;titles&gt;&lt;title&gt;PRO-ART: Enabling Requirements Pre-Traceability&lt;/title&gt;&lt;secondary-title&gt;2nd IEEE International. Conference on Requirements Engineering &lt;/secondary-title&gt;&lt;short-title&gt;ICRE &lt;/short-title&gt;&lt;/titles&gt;&lt;pages&gt;76&lt;/pages&gt;&lt;dates&gt;&lt;year&gt;1996&lt;/year&gt;&lt;/dates&gt;&lt;publisher&gt;IEEE Computer Society&lt;/publisher&gt;&lt;urls&gt;&lt;/urls&gt;&lt;electronic-resource-num&gt;10.1109/ICRE.1996.491432&lt;/electronic-resource-num&gt;&lt;/record&gt;&lt;/Cite&gt;&lt;/EndNote&gt;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"_ENREF_20" \o "Pohl, 1996 #239" </w:delInstrText>
                                    </w:r>
                                    <w:r w:rsidDel="00CE6E7F">
                                      <w:fldChar w:fldCharType="separate"/>
                                    </w:r>
                                    <w:r w:rsidDel="00CE6E7F">
                                      <w:rPr>
                                        <w:rFonts w:ascii="Times New Roman" w:eastAsia="Calibri" w:hAnsi="Times New Roman"/>
                                        <w:noProof/>
                                        <w:sz w:val="20"/>
                                        <w:szCs w:val="20"/>
                                      </w:rPr>
                                      <w:delText>20</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70B57345" w14:textId="77777777" w:rsidR="00D617FD" w:rsidRPr="00FF0D53" w:rsidRDefault="00D617FD" w:rsidP="000843BD">
                                  <w:pPr>
                                    <w:tabs>
                                      <w:tab w:val="left" w:pos="302"/>
                                    </w:tabs>
                                    <w:suppressOverlap/>
                                    <w:rPr>
                                      <w:rFonts w:ascii="Times New Roman" w:eastAsia="Calibri" w:hAnsi="Times New Roman"/>
                                      <w:sz w:val="20"/>
                                      <w:szCs w:val="20"/>
                                    </w:rPr>
                                  </w:pPr>
                                  <w:del w:id="2372" w:author="Nasser Mustafa" w:date="2018-08-20T17:35:00Z">
                                    <w:r w:rsidRPr="00FF0D53" w:rsidDel="00465E8F">
                                      <w:rPr>
                                        <w:rFonts w:ascii="Times New Roman" w:eastAsia="Calibri" w:hAnsi="Times New Roman"/>
                                        <w:iCs/>
                                        <w:sz w:val="20"/>
                                        <w:szCs w:val="20"/>
                                      </w:rPr>
                                      <w:delText>X</w:delText>
                                    </w:r>
                                  </w:del>
                                  <w:ins w:id="2373" w:author="Nasser Mustafa" w:date="2018-08-20T17:35:00Z">
                                    <w:r w:rsidRPr="00FF0D53">
                                      <w:rPr>
                                        <w:rFonts w:ascii="Times New Roman" w:eastAsia="Calibri" w:hAnsi="Times New Roman"/>
                                        <w:iCs/>
                                        <w:sz w:val="20"/>
                                        <w:szCs w:val="20"/>
                                      </w:rPr>
                                      <w:t>Dependency</w:t>
                                    </w:r>
                                  </w:ins>
                                </w:p>
                              </w:tc>
                              <w:tc>
                                <w:tcPr>
                                  <w:tcW w:w="1100" w:type="dxa"/>
                                  <w:shd w:val="clear" w:color="auto" w:fill="auto"/>
                                  <w:tcMar>
                                    <w:top w:w="7" w:type="dxa"/>
                                  </w:tcMar>
                                </w:tcPr>
                                <w:p w14:paraId="7C140ED5"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2889E975"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4DCDEC85"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6FF77AF0" w14:textId="77777777" w:rsidR="00D617FD" w:rsidRPr="00EB38F2" w:rsidRDefault="00D617FD" w:rsidP="000843BD">
                                  <w:pPr>
                                    <w:suppressOverlap/>
                                    <w:rPr>
                                      <w:rFonts w:ascii="Times New Roman" w:eastAsia="Calibri" w:hAnsi="Times New Roman"/>
                                      <w:sz w:val="20"/>
                                      <w:szCs w:val="20"/>
                                    </w:rPr>
                                  </w:pPr>
                                </w:p>
                              </w:tc>
                            </w:tr>
                            <w:tr w:rsidR="00D617FD" w:rsidRPr="00EB38F2" w14:paraId="4093D879" w14:textId="77777777" w:rsidTr="000843BD">
                              <w:trPr>
                                <w:cantSplit/>
                                <w:trHeight w:val="43"/>
                                <w:jc w:val="center"/>
                              </w:trPr>
                              <w:tc>
                                <w:tcPr>
                                  <w:tcW w:w="0" w:type="auto"/>
                                  <w:shd w:val="clear" w:color="auto" w:fill="auto"/>
                                  <w:tcMar>
                                    <w:top w:w="7" w:type="dxa"/>
                                  </w:tcMar>
                                </w:tcPr>
                                <w:p w14:paraId="61BFF7CD" w14:textId="5F78F184" w:rsidR="00D617FD" w:rsidRPr="00EB38F2" w:rsidRDefault="00D617FD" w:rsidP="006A58FF">
                                  <w:pPr>
                                    <w:suppressOverlap/>
                                    <w:jc w:val="center"/>
                                    <w:rPr>
                                      <w:rFonts w:ascii="Times New Roman" w:eastAsia="Calibri" w:hAnsi="Times New Roman"/>
                                      <w:sz w:val="20"/>
                                      <w:szCs w:val="20"/>
                                    </w:rPr>
                                  </w:pPr>
                                  <w:ins w:id="2374" w:author="Nasser Mustafa [2]" w:date="2018-09-16T18:35:00Z">
                                    <w:r>
                                      <w:rPr>
                                        <w:rFonts w:ascii="Times New Roman" w:hAnsi="Times New Roman"/>
                                      </w:rPr>
                                      <w:fldChar w:fldCharType="begin" w:fldLock="1"/>
                                    </w:r>
                                  </w:ins>
                                  <w:r>
                                    <w:rPr>
                                      <w:rFonts w:ascii="Times New Roman" w:hAnsi="Times New Roman"/>
                                    </w:rPr>
                                    <w:instrText>ADDIN CSL_CITATION {"citationItems":[{"id":"ITEM-1","itemData":{"author":[{"dropping-particle":"","family":"Alexander","given":"Ian","non-dropping-particle":"","parse-names":false,"suffix":""}],"container-title":"2nd International Workshop on Traceability in Emerging Forms of Software Engineering ","id":"ITEM-1","issued":{"date-parts":[["2003"]]},"publisher-place":"Canada","title":"Semi Automatic Tracing of Requirement Versions to Use Cases – Experience and Challenges","type":"paper-conference"},"uris":["http://www.mendeley.com/documents/?uuid=7b1b56cf-c7fa-421a-8354-a435194766fb"]}],"mendeley":{"formattedCitation":"[94]","plainTextFormattedCitation":"[94]","previouslyFormattedCitation":"[89]"},"properties":{"noteIndex":0},"schema":"https://github.com/citation-style-language/schema/raw/master/csl-citation.json"}</w:instrText>
                                  </w:r>
                                  <w:ins w:id="2375" w:author="Nasser Mustafa [2]" w:date="2018-09-16T18:35:00Z">
                                    <w:r>
                                      <w:rPr>
                                        <w:rFonts w:ascii="Times New Roman" w:hAnsi="Times New Roman"/>
                                      </w:rPr>
                                      <w:fldChar w:fldCharType="separate"/>
                                    </w:r>
                                  </w:ins>
                                  <w:r w:rsidRPr="00B050F0">
                                    <w:rPr>
                                      <w:rFonts w:ascii="Times New Roman" w:hAnsi="Times New Roman"/>
                                      <w:noProof/>
                                    </w:rPr>
                                    <w:t>[94]</w:t>
                                  </w:r>
                                  <w:ins w:id="2376" w:author="Nasser Mustafa [2]" w:date="2018-09-16T18:35:00Z">
                                    <w:r>
                                      <w:rPr>
                                        <w:rFonts w:ascii="Times New Roman" w:hAnsi="Times New Roman"/>
                                      </w:rPr>
                                      <w:fldChar w:fldCharType="end"/>
                                    </w:r>
                                  </w:ins>
                                  <w:del w:id="2377" w:author="Nasser Mustafa [2]" w:date="2018-09-16T18:35: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&lt;EndNote&gt;&lt;Cite&gt;&lt;Author&gt;Alexander&lt;/Author&gt;&lt;Year&gt;2003&lt;/Year&gt;&lt;RecNum&gt;240&lt;/RecNum&gt;&lt;DisplayText&gt;[22]&lt;/DisplayText&gt;&lt;record&gt;&lt;rec-number&gt;240&lt;/rec-number&gt;&lt;foreign-keys&gt;&lt;key app="EN" db-id="rxfad95wgs5d2dexxekxwt2katzr52wtwdxz" timestamp="0"&gt;240&lt;/key&gt;&lt;/foreign-keys&gt;&lt;ref-type name="Conference Proceedings"&gt;10&lt;/ref-type&gt;&lt;contributors&gt;&lt;authors&gt;&lt;author&gt;Ian Alexander&lt;/author&gt;&lt;/authors&gt;&lt;/contributors&gt;&lt;titles&gt;&lt;title&gt;Semi Automatic Tracing of Requirement Versions to Use Cases – Experience and Challenges&lt;/title&gt;&lt;secondary-title&gt;2nd International Workshop on Traceability in Emerging Forms of Software Engineering &lt;/secondary-title&gt;&lt;/titles&gt;&lt;dates&gt;&lt;year&gt;2003&lt;/year&gt;&lt;/dates&gt;&lt;pub-location&gt;Canada&lt;/pub-location&gt;&lt;urls&gt;&lt;/urls&gt;&lt;/record&gt;&lt;/Cite&gt;&lt;/EndNote&gt;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"_ENREF_22" \o "Alexander, 2003 #240" </w:delInstrText>
                                    </w:r>
                                    <w:r w:rsidDel="00CE6E7F">
                                      <w:fldChar w:fldCharType="separate"/>
                                    </w:r>
                                    <w:r w:rsidDel="00CE6E7F">
                                      <w:rPr>
                                        <w:rFonts w:ascii="Times New Roman" w:eastAsia="Calibri" w:hAnsi="Times New Roman"/>
                                        <w:noProof/>
                                        <w:sz w:val="20"/>
                                        <w:szCs w:val="20"/>
                                      </w:rPr>
                                      <w:delText>22</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1C926750" w14:textId="77777777" w:rsidR="00D617FD" w:rsidRPr="00FF0D53" w:rsidRDefault="00D617FD" w:rsidP="000843BD">
                                  <w:pPr>
                                    <w:tabs>
                                      <w:tab w:val="left" w:pos="302"/>
                                    </w:tabs>
                                    <w:suppressOverlap/>
                                    <w:rPr>
                                      <w:rFonts w:ascii="Times New Roman" w:eastAsia="Calibri" w:hAnsi="Times New Roman"/>
                                      <w:sz w:val="20"/>
                                      <w:szCs w:val="20"/>
                                    </w:rPr>
                                  </w:pPr>
                                  <w:ins w:id="2378" w:author="Nasser Mustafa" w:date="2018-08-20T17:36:00Z">
                                    <w:r w:rsidRPr="00FF0D53">
                                      <w:rPr>
                                        <w:rFonts w:ascii="Times New Roman" w:eastAsia="Calibri" w:hAnsi="Times New Roman"/>
                                        <w:iCs/>
                                        <w:sz w:val="20"/>
                                        <w:szCs w:val="20"/>
                                      </w:rPr>
                                      <w:t>Dependency</w:t>
                                    </w:r>
                                  </w:ins>
                                  <w:del w:id="2379" w:author="Nasser Mustafa" w:date="2018-08-20T17:36:00Z">
                                    <w:r w:rsidRPr="00FF0D53" w:rsidDel="00465E8F">
                                      <w:rPr>
                                        <w:rFonts w:ascii="Times New Roman" w:eastAsia="Calibri" w:hAnsi="Times New Roman"/>
                                        <w:iCs/>
                                        <w:sz w:val="20"/>
                                        <w:szCs w:val="20"/>
                                      </w:rPr>
                                      <w:delText>X</w:delText>
                                    </w:r>
                                  </w:del>
                                </w:p>
                              </w:tc>
                              <w:tc>
                                <w:tcPr>
                                  <w:tcW w:w="1100" w:type="dxa"/>
                                  <w:shd w:val="clear" w:color="auto" w:fill="auto"/>
                                  <w:tcMar>
                                    <w:top w:w="7" w:type="dxa"/>
                                  </w:tcMar>
                                </w:tcPr>
                                <w:p w14:paraId="37923ADC"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7FE8D8BE"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2CFF486"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1EE48A21" w14:textId="77777777" w:rsidR="00D617FD" w:rsidRPr="00EB38F2" w:rsidRDefault="00D617FD" w:rsidP="000843BD">
                                  <w:pPr>
                                    <w:suppressOverlap/>
                                    <w:rPr>
                                      <w:rFonts w:ascii="Times New Roman" w:eastAsia="Calibri" w:hAnsi="Times New Roman"/>
                                      <w:sz w:val="20"/>
                                      <w:szCs w:val="20"/>
                                    </w:rPr>
                                  </w:pPr>
                                </w:p>
                              </w:tc>
                            </w:tr>
                            <w:tr w:rsidR="00D617FD" w:rsidRPr="00EB38F2" w14:paraId="7CCE3C5A" w14:textId="77777777" w:rsidTr="000843BD">
                              <w:trPr>
                                <w:cantSplit/>
                                <w:trHeight w:val="43"/>
                                <w:jc w:val="center"/>
                              </w:trPr>
                              <w:tc>
                                <w:tcPr>
                                  <w:tcW w:w="0" w:type="auto"/>
                                  <w:shd w:val="clear" w:color="auto" w:fill="auto"/>
                                  <w:tcMar>
                                    <w:top w:w="7" w:type="dxa"/>
                                  </w:tcMar>
                                </w:tcPr>
                                <w:p w14:paraId="02E4748D" w14:textId="2631E4ED" w:rsidR="00D617FD" w:rsidRPr="00EB38F2" w:rsidRDefault="00D617FD" w:rsidP="006A58FF">
                                  <w:pPr>
                                    <w:suppressOverlap/>
                                    <w:jc w:val="center"/>
                                    <w:rPr>
                                      <w:rFonts w:ascii="Times New Roman" w:eastAsia="Calibri" w:hAnsi="Times New Roman"/>
                                      <w:sz w:val="20"/>
                                      <w:szCs w:val="20"/>
                                    </w:rPr>
                                  </w:pPr>
                                  <w:ins w:id="2380" w:author="Nasser Mustafa [2]" w:date="2018-09-16T18:36:00Z">
                                    <w:r>
                                      <w:rPr>
                                        <w:rFonts w:ascii="Times New Roman" w:hAnsi="Times New Roman"/>
                                      </w:rPr>
                                      <w:fldChar w:fldCharType="begin" w:fldLock="1"/>
                                    </w:r>
                                  </w:ins>
                                  <w:r>
                                    <w:rPr>
                                      <w:rFonts w:ascii="Times New Roman" w:hAnsi="Times New Roman"/>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ins w:id="2381" w:author="Nasser Mustafa [2]" w:date="2018-09-16T18:36:00Z">
                                    <w:r>
                                      <w:rPr>
                                        <w:rFonts w:ascii="Times New Roman" w:hAnsi="Times New Roman"/>
                                      </w:rPr>
                                      <w:fldChar w:fldCharType="separate"/>
                                    </w:r>
                                  </w:ins>
                                  <w:r w:rsidRPr="00B050F0">
                                    <w:rPr>
                                      <w:rFonts w:ascii="Times New Roman" w:hAnsi="Times New Roman"/>
                                      <w:noProof/>
                                    </w:rPr>
                                    <w:t>[95]</w:t>
                                  </w:r>
                                  <w:ins w:id="2382" w:author="Nasser Mustafa [2]" w:date="2018-09-16T18:36:00Z">
                                    <w:r>
                                      <w:rPr>
                                        <w:rFonts w:ascii="Times New Roman" w:hAnsi="Times New Roman"/>
                                      </w:rPr>
                                      <w:fldChar w:fldCharType="end"/>
                                    </w:r>
                                  </w:ins>
                                  <w:del w:id="2383" w:author="Nasser Mustafa [2]" w:date="2018-09-16T18:36: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&lt;EndNote&gt;&lt;Cite&gt;&lt;Author&gt;Riebisch&lt;/Author&gt;&lt;Year&gt;2001&lt;/Year&gt;&lt;RecNum&gt;242&lt;/RecNum&gt;&lt;DisplayText&gt;[24]&lt;/DisplayText&gt;&lt;record&gt;&lt;rec-number&gt;242&lt;/rec-number&gt;&lt;foreign-keys&gt;&lt;key app="EN" db-id="rxfad95wgs5d2dexxekxwt2katzr52wtwdxz" timestamp="0"&gt;242&lt;/key&gt;&lt;/foreign-keys&gt;&lt;ref-type name="Conference Proceedings"&gt;10&lt;/ref-type&gt;&lt;contributors&gt;&lt;authors&gt;&lt;author&gt;Matthias Riebisch&lt;/author&gt;&lt;author&gt;Ilka Philippow&lt;/author&gt;&lt;/authors&gt;&lt;/contributors&gt;&lt;titles&gt;&lt;title&gt;Evolution of Product Lines Using Traceability&lt;/title&gt;&lt;secondary-title&gt;Workshop on Engineering Complex Object-Oriented Systems for Evolution&lt;/secondary-title&gt;&lt;/titles&gt;&lt;dates&gt;&lt;year&gt;2001&lt;/year&gt;&lt;/dates&gt;&lt;pub-location&gt;Florida&lt;/pub-location&gt;&lt;urls&gt;&lt;/urls&gt;&lt;/record&gt;&lt;/Cite&gt;&lt;/EndNote&gt;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"_ENREF_24" \o "Riebisch, 2001 #242" </w:delInstrText>
                                    </w:r>
                                    <w:r w:rsidDel="00CE6E7F">
                                      <w:fldChar w:fldCharType="separate"/>
                                    </w:r>
                                    <w:r w:rsidDel="00CE6E7F">
                                      <w:rPr>
                                        <w:rFonts w:ascii="Times New Roman" w:eastAsia="Calibri" w:hAnsi="Times New Roman"/>
                                        <w:noProof/>
                                        <w:sz w:val="20"/>
                                        <w:szCs w:val="20"/>
                                      </w:rPr>
                                      <w:delText>24</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1157E97E" w14:textId="77777777" w:rsidR="00D617FD" w:rsidRPr="00FF0D53" w:rsidRDefault="00D617FD" w:rsidP="000843BD">
                                  <w:pPr>
                                    <w:tabs>
                                      <w:tab w:val="left" w:pos="302"/>
                                    </w:tabs>
                                    <w:suppressOverlap/>
                                    <w:rPr>
                                      <w:rFonts w:ascii="Times New Roman" w:eastAsia="Calibri" w:hAnsi="Times New Roman"/>
                                      <w:sz w:val="20"/>
                                      <w:szCs w:val="20"/>
                                    </w:rPr>
                                  </w:pPr>
                                  <w:ins w:id="2384" w:author="Nasser Mustafa" w:date="2018-08-20T17:36:00Z">
                                    <w:r w:rsidRPr="00FF0D53">
                                      <w:rPr>
                                        <w:rFonts w:ascii="Times New Roman" w:eastAsia="Calibri" w:hAnsi="Times New Roman"/>
                                        <w:iCs/>
                                        <w:sz w:val="20"/>
                                        <w:szCs w:val="20"/>
                                      </w:rPr>
                                      <w:t>Dependency</w:t>
                                    </w:r>
                                  </w:ins>
                                  <w:del w:id="2385" w:author="Nasser Mustafa" w:date="2018-08-20T17:36:00Z">
                                    <w:r w:rsidRPr="00FF0D53" w:rsidDel="00465E8F">
                                      <w:rPr>
                                        <w:rFonts w:ascii="Times New Roman" w:eastAsia="Calibri" w:hAnsi="Times New Roman"/>
                                        <w:iCs/>
                                        <w:sz w:val="20"/>
                                        <w:szCs w:val="20"/>
                                      </w:rPr>
                                      <w:delText>X</w:delText>
                                    </w:r>
                                  </w:del>
                                </w:p>
                              </w:tc>
                              <w:tc>
                                <w:tcPr>
                                  <w:tcW w:w="1100" w:type="dxa"/>
                                  <w:shd w:val="clear" w:color="auto" w:fill="auto"/>
                                  <w:tcMar>
                                    <w:top w:w="7" w:type="dxa"/>
                                  </w:tcMar>
                                </w:tcPr>
                                <w:p w14:paraId="74A536F4"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013A179F"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CA8CE4F"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62FF723B" w14:textId="77777777" w:rsidR="00D617FD" w:rsidRPr="00EB38F2" w:rsidRDefault="00D617FD" w:rsidP="000843BD">
                                  <w:pPr>
                                    <w:suppressOverlap/>
                                    <w:rPr>
                                      <w:rFonts w:ascii="Times New Roman" w:eastAsia="Calibri" w:hAnsi="Times New Roman"/>
                                      <w:sz w:val="20"/>
                                      <w:szCs w:val="20"/>
                                    </w:rPr>
                                  </w:pPr>
                                </w:p>
                              </w:tc>
                            </w:tr>
                            <w:tr w:rsidR="00D617FD" w:rsidRPr="00EB38F2" w14:paraId="0C22A3AB" w14:textId="77777777" w:rsidTr="000843BD">
                              <w:trPr>
                                <w:cantSplit/>
                                <w:trHeight w:val="217"/>
                                <w:jc w:val="center"/>
                              </w:trPr>
                              <w:tc>
                                <w:tcPr>
                                  <w:tcW w:w="0" w:type="auto"/>
                                  <w:shd w:val="clear" w:color="auto" w:fill="auto"/>
                                  <w:tcMar>
                                    <w:top w:w="7" w:type="dxa"/>
                                  </w:tcMar>
                                </w:tcPr>
                                <w:p w14:paraId="0EEE350C" w14:textId="098A5590" w:rsidR="00D617FD" w:rsidRPr="00EB38F2" w:rsidRDefault="00D617FD" w:rsidP="006A58FF">
                                  <w:pPr>
                                    <w:suppressOverlap/>
                                    <w:jc w:val="center"/>
                                    <w:rPr>
                                      <w:rFonts w:ascii="Times New Roman" w:eastAsia="Calibri" w:hAnsi="Times New Roman"/>
                                      <w:sz w:val="20"/>
                                      <w:szCs w:val="20"/>
                                    </w:rPr>
                                  </w:pPr>
                                  <w:ins w:id="2386" w:author="Nasser Mustafa [2]" w:date="2018-09-16T18:37:00Z">
                                    <w:r>
                                      <w:rPr>
                                        <w:rFonts w:ascii="Times New Roman" w:hAnsi="Times New Roman"/>
                                      </w:rPr>
                                      <w:fldChar w:fldCharType="begin" w:fldLock="1"/>
                                    </w:r>
                                  </w:ins>
                                  <w:r>
                                    <w:rPr>
                                      <w:rFonts w:ascii="Times New Roman" w:hAnsi="Times New Roman"/>
                                    </w:rPr>
                                    <w:instrText>ADDIN CSL_CITATION {"citationItems":[{"id":"ITEM-1","itemData":{"author":[{"dropping-particle":"","family":"Maletic","given":"Jonathan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","id":"ITEM-1","issued":{"date-parts":[["2003"]]},"publisher-place":"Canada","title":"Using a Hypertext Model for Traceability Link Conformance Analysis ","title-short":"TEFSE","type":"paper-conference"},"uris":["http://www.mendeley.com/documents/?uuid=a6030011-b41d-40d4-ad7a-1f8b4d9d6f1f"]}],"mendeley":{"formattedCitation":"[96]","plainTextFormattedCitation":"[96]","previouslyFormattedCitation":"[91]"},"properties":{"noteIndex":0},"schema":"https://github.com/citation-style-language/schema/raw/master/csl-citation.json"}</w:instrText>
                                  </w:r>
                                  <w:ins w:id="2387" w:author="Nasser Mustafa [2]" w:date="2018-09-16T18:37:00Z">
                                    <w:r>
                                      <w:rPr>
                                        <w:rFonts w:ascii="Times New Roman" w:hAnsi="Times New Roman"/>
                                      </w:rPr>
                                      <w:fldChar w:fldCharType="separate"/>
                                    </w:r>
                                  </w:ins>
                                  <w:r w:rsidRPr="00B050F0">
                                    <w:rPr>
                                      <w:rFonts w:ascii="Times New Roman" w:hAnsi="Times New Roman"/>
                                      <w:noProof/>
                                    </w:rPr>
                                    <w:t>[96]</w:t>
                                  </w:r>
                                  <w:ins w:id="2388" w:author="Nasser Mustafa [2]" w:date="2018-09-16T18:37:00Z">
                                    <w:r>
                                      <w:rPr>
                                        <w:rFonts w:ascii="Times New Roman" w:hAnsi="Times New Roman"/>
                                      </w:rPr>
                                      <w:fldChar w:fldCharType="end"/>
                                    </w:r>
                                  </w:ins>
                                  <w:del w:id="2389" w:author="Nasser Mustafa [2]" w:date="2018-09-16T18:37: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&lt;EndNote&gt;&lt;Cite&gt;&lt;Author&gt;Maletic&lt;/Author&gt;&lt;Year&gt;2003&lt;/Year&gt;&lt;RecNum&gt;236&lt;/RecNum&gt;&lt;DisplayText&gt;[26]&lt;/DisplayText&gt;&lt;record&gt;&lt;rec-number&gt;236&lt;/rec-number&gt;&lt;foreign-keys&gt;&lt;key app="EN" db-id="rxfad95wgs5d2dexxekxwt2katzr52wtwdxz" timestamp="0"&gt;236&lt;/key&gt;&lt;/foreign-keys&gt;&lt;ref-type name="Conference Proceedings"&gt;10&lt;/ref-type&gt;&lt;contributors&gt;&lt;authors&gt;&lt;author&gt;Jonathan I Maletic&lt;/author&gt;&lt;author&gt;Ethan V. Munson&lt;/author&gt;&lt;author&gt;Andrian Marcus&lt;/author&gt;&lt;author&gt;Tien N Nguyen&lt;/author&gt;&lt;/authors&gt;&lt;/contributors&gt;&lt;titles&gt;&lt;title&gt;Using a Hypertext Model for Traceability Link Conformance Analysis &lt;/title&gt;&lt;secondary-title&gt;2nd International Workshop on Traceability for Emerging Forms of Software Engineering &lt;/secondary-title&gt;&lt;short-title&gt;TEFSE&lt;/short-title&gt;&lt;/titles&gt;&lt;dates&gt;&lt;year&gt;2003&lt;/year&gt;&lt;/dates&gt;&lt;pub-location&gt;Canada&lt;/pub-location&gt;&lt;urls&gt;&lt;/urls&gt;&lt;/record&gt;&lt;/Cite&gt;&lt;/EndNote&gt;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"_ENREF_26" \o "Maletic, 2003 #236" </w:delInstrText>
                                    </w:r>
                                    <w:r w:rsidDel="00CE6E7F">
                                      <w:fldChar w:fldCharType="separate"/>
                                    </w:r>
                                    <w:r w:rsidDel="00CE6E7F">
                                      <w:rPr>
                                        <w:rFonts w:ascii="Times New Roman" w:eastAsia="Calibri" w:hAnsi="Times New Roman"/>
                                        <w:noProof/>
                                        <w:sz w:val="20"/>
                                        <w:szCs w:val="20"/>
                                      </w:rPr>
                                      <w:delText>26</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6375B3A5"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Causal-dependency conformance</w:t>
                                  </w:r>
                                </w:p>
                              </w:tc>
                              <w:tc>
                                <w:tcPr>
                                  <w:tcW w:w="1100" w:type="dxa"/>
                                  <w:shd w:val="clear" w:color="auto" w:fill="auto"/>
                                  <w:tcMar>
                                    <w:top w:w="7" w:type="dxa"/>
                                  </w:tcMar>
                                </w:tcPr>
                                <w:p w14:paraId="3579BA2D"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Non-causal conformance</w:t>
                                  </w:r>
                                </w:p>
                              </w:tc>
                              <w:tc>
                                <w:tcPr>
                                  <w:tcW w:w="1234" w:type="dxa"/>
                                  <w:shd w:val="clear" w:color="auto" w:fill="auto"/>
                                  <w:tcMar>
                                    <w:top w:w="7" w:type="dxa"/>
                                  </w:tcMar>
                                  <w:textDirection w:val="tbRl"/>
                                </w:tcPr>
                                <w:p w14:paraId="19E82625"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7A0C0C17"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3B38C677" w14:textId="77777777" w:rsidR="00D617FD" w:rsidRPr="00EB38F2" w:rsidRDefault="00D617FD" w:rsidP="000843BD">
                                  <w:pPr>
                                    <w:suppressOverlap/>
                                    <w:rPr>
                                      <w:rFonts w:ascii="Times New Roman" w:eastAsia="Calibri" w:hAnsi="Times New Roman"/>
                                      <w:sz w:val="20"/>
                                      <w:szCs w:val="20"/>
                                    </w:rPr>
                                  </w:pPr>
                                </w:p>
                              </w:tc>
                            </w:tr>
                            <w:tr w:rsidR="00D617FD" w:rsidRPr="00EB38F2" w14:paraId="3FA30F1E" w14:textId="77777777" w:rsidTr="000843BD">
                              <w:trPr>
                                <w:cantSplit/>
                                <w:trHeight w:val="167"/>
                                <w:jc w:val="center"/>
                              </w:trPr>
                              <w:tc>
                                <w:tcPr>
                                  <w:tcW w:w="0" w:type="auto"/>
                                  <w:vMerge w:val="restart"/>
                                  <w:shd w:val="clear" w:color="auto" w:fill="auto"/>
                                  <w:tcMar>
                                    <w:top w:w="7" w:type="dxa"/>
                                  </w:tcMar>
                                </w:tcPr>
                                <w:p w14:paraId="27ED81D5" w14:textId="7CB1246A" w:rsidR="00D617FD" w:rsidRPr="00EB38F2" w:rsidRDefault="00D617FD" w:rsidP="006A58FF">
                                  <w:pPr>
                                    <w:suppressOverlap/>
                                    <w:jc w:val="center"/>
                                    <w:rPr>
                                      <w:rFonts w:ascii="Times New Roman" w:eastAsia="Calibri" w:hAnsi="Times New Roman"/>
                                      <w:sz w:val="20"/>
                                      <w:szCs w:val="20"/>
                                    </w:rPr>
                                  </w:pPr>
                                  <w:ins w:id="2390" w:author="Nasser Mustafa [2]" w:date="2018-09-16T18:37:00Z">
                                    <w:r>
                                      <w:rPr>
                                        <w:rFonts w:ascii="Times New Roman" w:hAnsi="Times New Roman"/>
                                      </w:rPr>
                                      <w:fldChar w:fldCharType="begin" w:fldLock="1"/>
                                    </w:r>
                                  </w:ins>
                                  <w:r>
                                    <w:rPr>
                                      <w:rFonts w:ascii="Times New Roman" w:hAnsi="Times New Roman"/>
                                    </w:rPr>
                                    <w:instrText>ADDIN CSL_CITATION {"citationItems":[{"id":"ITEM-1","itemData":{"DOI":"10.1109/52.506462","author":[{"dropping-particle":"","family":"Goguen","given":"Joseph A","non-dropping-particle":"","parse-names":false,"suffix":""}],"container-title":" IEEE Software ","id":"ITEM-1","issue":"2","issued":{"date-parts":[["1996"]]},"page":"52-64","title":"An Object-Oriented Tool for Tracing Requirements","type":"article-journal","volume":"13"},"uris":["http://www.mendeley.com/documents/?uuid=8a29b945-4aef-4e8c-9010-82314bafd38d"]}],"mendeley":{"formattedCitation":"[85]","plainTextFormattedCitation":"[85]","previouslyFormattedCitation":"[92]"},"properties":{"noteIndex":0},"schema":"https://github.com/citation-style-language/schema/raw/master/csl-citation.json"}</w:instrText>
                                  </w:r>
                                  <w:ins w:id="2391" w:author="Nasser Mustafa [2]" w:date="2018-09-16T18:37:00Z">
                                    <w:r>
                                      <w:rPr>
                                        <w:rFonts w:ascii="Times New Roman" w:hAnsi="Times New Roman"/>
                                      </w:rPr>
                                      <w:fldChar w:fldCharType="separate"/>
                                    </w:r>
                                  </w:ins>
                                  <w:r w:rsidRPr="00B050F0">
                                    <w:rPr>
                                      <w:rFonts w:ascii="Times New Roman" w:hAnsi="Times New Roman"/>
                                      <w:noProof/>
                                    </w:rPr>
                                    <w:t>[85]</w:t>
                                  </w:r>
                                  <w:ins w:id="2392" w:author="Nasser Mustafa [2]" w:date="2018-09-16T18:37:00Z">
                                    <w:r>
                                      <w:rPr>
                                        <w:rFonts w:ascii="Times New Roman" w:hAnsi="Times New Roman"/>
                                      </w:rPr>
                                      <w:fldChar w:fldCharType="end"/>
                                    </w:r>
                                  </w:ins>
                                  <w:del w:id="2393" w:author="Nasser Mustafa [2]" w:date="2018-09-16T18:37: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"_ENREF_27" \o "Pinheiro, 1996 #243" </w:delInstrText>
                                    </w:r>
                                    <w:r w:rsidDel="00CE6E7F">
                                      <w:fldChar w:fldCharType="separate"/>
                                    </w:r>
                                    <w:r w:rsidDel="00CE6E7F">
                                      <w:rPr>
                                        <w:rFonts w:ascii="Times New Roman" w:eastAsia="Calibri" w:hAnsi="Times New Roman"/>
                                        <w:noProof/>
                                        <w:sz w:val="20"/>
                                        <w:szCs w:val="20"/>
                                      </w:rPr>
                                      <w:delText>27</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vMerge w:val="restart"/>
                                  <w:shd w:val="clear" w:color="auto" w:fill="auto"/>
                                  <w:tcMar>
                                    <w:top w:w="7" w:type="dxa"/>
                                  </w:tcMar>
                                </w:tcPr>
                                <w:p w14:paraId="5D9A9062"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val="restart"/>
                                  <w:shd w:val="clear" w:color="auto" w:fill="auto"/>
                                  <w:tcMar>
                                    <w:top w:w="7" w:type="dxa"/>
                                  </w:tcMar>
                                </w:tcPr>
                                <w:p w14:paraId="0DA1EECC" w14:textId="77777777" w:rsidR="00D617FD" w:rsidRPr="00EB38F2" w:rsidRDefault="00D617FD" w:rsidP="000843BD">
                                  <w:pPr>
                                    <w:suppressOverlap/>
                                    <w:rPr>
                                      <w:rFonts w:ascii="Times New Roman" w:eastAsia="Calibri" w:hAnsi="Times New Roman"/>
                                      <w:sz w:val="20"/>
                                      <w:szCs w:val="20"/>
                                    </w:rPr>
                                  </w:pPr>
                                </w:p>
                              </w:tc>
                              <w:tc>
                                <w:tcPr>
                                  <w:tcW w:w="1234" w:type="dxa"/>
                                  <w:vMerge w:val="restart"/>
                                  <w:shd w:val="clear" w:color="auto" w:fill="auto"/>
                                  <w:tcMar>
                                    <w:top w:w="7" w:type="dxa"/>
                                  </w:tcMar>
                                  <w:textDirection w:val="tbRl"/>
                                </w:tcPr>
                                <w:p w14:paraId="1852D0DE"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3C239670"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Satisfy</w:t>
                                  </w:r>
                                </w:p>
                              </w:tc>
                              <w:tc>
                                <w:tcPr>
                                  <w:tcW w:w="1345" w:type="dxa"/>
                                  <w:vMerge w:val="restart"/>
                                  <w:shd w:val="clear" w:color="auto" w:fill="auto"/>
                                  <w:textDirection w:val="tbRl"/>
                                </w:tcPr>
                                <w:p w14:paraId="3C4F0C99" w14:textId="77777777" w:rsidR="00D617FD" w:rsidRPr="00EB38F2" w:rsidRDefault="00D617FD" w:rsidP="000843BD">
                                  <w:pPr>
                                    <w:suppressOverlap/>
                                    <w:rPr>
                                      <w:rFonts w:ascii="Times New Roman" w:eastAsia="Calibri" w:hAnsi="Times New Roman"/>
                                      <w:sz w:val="20"/>
                                      <w:szCs w:val="20"/>
                                    </w:rPr>
                                  </w:pPr>
                                </w:p>
                              </w:tc>
                            </w:tr>
                            <w:tr w:rsidR="00D617FD" w:rsidRPr="00EB38F2" w14:paraId="32CED7D7" w14:textId="77777777" w:rsidTr="00CE6E7F">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Change w:id="2394" w:author="Nasser Mustafa [2]" w:date="2018-09-16T18:39: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blPrExChange>
                              </w:tblPrEx>
                              <w:trPr>
                                <w:cantSplit/>
                                <w:trHeight w:val="474"/>
                                <w:jc w:val="center"/>
                                <w:trPrChange w:id="2395" w:author="Nasser Mustafa [2]" w:date="2018-09-16T18:39:00Z">
                                  <w:trPr>
                                    <w:cantSplit/>
                                    <w:trHeight w:val="383"/>
                                    <w:jc w:val="center"/>
                                  </w:trPr>
                                </w:trPrChange>
                              </w:trPr>
                              <w:tc>
                                <w:tcPr>
                                  <w:tcW w:w="0" w:type="auto"/>
                                  <w:vMerge/>
                                  <w:shd w:val="clear" w:color="auto" w:fill="auto"/>
                                  <w:tcMar>
                                    <w:top w:w="7" w:type="dxa"/>
                                  </w:tcMar>
                                  <w:tcPrChange w:id="2396" w:author="Nasser Mustafa [2]" w:date="2018-09-16T18:39:00Z">
                                    <w:tcPr>
                                      <w:tcW w:w="0" w:type="auto"/>
                                      <w:gridSpan w:val="2"/>
                                      <w:vMerge/>
                                      <w:shd w:val="clear" w:color="auto" w:fill="auto"/>
                                      <w:tcMar>
                                        <w:top w:w="7" w:type="dxa"/>
                                      </w:tcMar>
                                    </w:tcPr>
                                  </w:tcPrChange>
                                </w:tcPr>
                                <w:p w14:paraId="6D87BAF3" w14:textId="77777777" w:rsidR="00D617FD" w:rsidRPr="00EB38F2" w:rsidRDefault="00D617FD" w:rsidP="000843BD">
                                  <w:pPr>
                                    <w:suppressOverlap/>
                                    <w:jc w:val="center"/>
                                    <w:rPr>
                                      <w:rFonts w:ascii="Times New Roman" w:eastAsia="Calibri" w:hAnsi="Times New Roman"/>
                                      <w:sz w:val="20"/>
                                      <w:szCs w:val="20"/>
                                    </w:rPr>
                                  </w:pPr>
                                </w:p>
                              </w:tc>
                              <w:tc>
                                <w:tcPr>
                                  <w:tcW w:w="1673" w:type="dxa"/>
                                  <w:vMerge/>
                                  <w:shd w:val="clear" w:color="auto" w:fill="auto"/>
                                  <w:tcMar>
                                    <w:top w:w="7" w:type="dxa"/>
                                  </w:tcMar>
                                  <w:tcPrChange w:id="2397" w:author="Nasser Mustafa [2]" w:date="2018-09-16T18:39:00Z">
                                    <w:tcPr>
                                      <w:tcW w:w="1673" w:type="dxa"/>
                                      <w:gridSpan w:val="2"/>
                                      <w:vMerge/>
                                      <w:shd w:val="clear" w:color="auto" w:fill="auto"/>
                                      <w:tcMar>
                                        <w:top w:w="7" w:type="dxa"/>
                                      </w:tcMar>
                                    </w:tcPr>
                                  </w:tcPrChange>
                                </w:tcPr>
                                <w:p w14:paraId="0B1C004E"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shd w:val="clear" w:color="auto" w:fill="auto"/>
                                  <w:tcMar>
                                    <w:top w:w="7" w:type="dxa"/>
                                  </w:tcMar>
                                  <w:tcPrChange w:id="2398" w:author="Nasser Mustafa [2]" w:date="2018-09-16T18:39:00Z">
                                    <w:tcPr>
                                      <w:tcW w:w="1100" w:type="dxa"/>
                                      <w:gridSpan w:val="2"/>
                                      <w:vMerge/>
                                      <w:shd w:val="clear" w:color="auto" w:fill="auto"/>
                                      <w:tcMar>
                                        <w:top w:w="7" w:type="dxa"/>
                                      </w:tcMar>
                                    </w:tcPr>
                                  </w:tcPrChange>
                                </w:tcPr>
                                <w:p w14:paraId="4C4465E9" w14:textId="77777777" w:rsidR="00D617FD" w:rsidRPr="00EB38F2" w:rsidRDefault="00D617FD" w:rsidP="000843BD">
                                  <w:pPr>
                                    <w:suppressOverlap/>
                                    <w:rPr>
                                      <w:rFonts w:ascii="Times New Roman" w:eastAsia="Calibri" w:hAnsi="Times New Roman"/>
                                      <w:sz w:val="20"/>
                                      <w:szCs w:val="20"/>
                                    </w:rPr>
                                  </w:pPr>
                                </w:p>
                              </w:tc>
                              <w:tc>
                                <w:tcPr>
                                  <w:tcW w:w="1234" w:type="dxa"/>
                                  <w:vMerge/>
                                  <w:shd w:val="clear" w:color="auto" w:fill="auto"/>
                                  <w:tcMar>
                                    <w:top w:w="7" w:type="dxa"/>
                                  </w:tcMar>
                                  <w:textDirection w:val="tbRl"/>
                                  <w:tcPrChange w:id="2399" w:author="Nasser Mustafa [2]" w:date="2018-09-16T18:39:00Z">
                                    <w:tcPr>
                                      <w:tcW w:w="1234" w:type="dxa"/>
                                      <w:gridSpan w:val="2"/>
                                      <w:vMerge/>
                                      <w:shd w:val="clear" w:color="auto" w:fill="auto"/>
                                      <w:tcMar>
                                        <w:top w:w="7" w:type="dxa"/>
                                      </w:tcMar>
                                      <w:textDirection w:val="tbRl"/>
                                    </w:tcPr>
                                  </w:tcPrChange>
                                </w:tcPr>
                                <w:p w14:paraId="7706709C"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Change w:id="2400" w:author="Nasser Mustafa [2]" w:date="2018-09-16T18:39:00Z">
                                    <w:tcPr>
                                      <w:tcW w:w="1001" w:type="dxa"/>
                                      <w:gridSpan w:val="2"/>
                                      <w:shd w:val="clear" w:color="auto" w:fill="auto"/>
                                      <w:tcMar>
                                        <w:top w:w="7" w:type="dxa"/>
                                      </w:tcMar>
                                    </w:tcPr>
                                  </w:tcPrChange>
                                </w:tcPr>
                                <w:p w14:paraId="4D1B1020"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Derive</w:t>
                                  </w:r>
                                </w:p>
                                <w:p w14:paraId="2246746B"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Refine</w:t>
                                  </w:r>
                                </w:p>
                              </w:tc>
                              <w:tc>
                                <w:tcPr>
                                  <w:tcW w:w="1345" w:type="dxa"/>
                                  <w:vMerge/>
                                  <w:shd w:val="clear" w:color="auto" w:fill="auto"/>
                                  <w:textDirection w:val="tbRl"/>
                                  <w:tcPrChange w:id="2401" w:author="Nasser Mustafa [2]" w:date="2018-09-16T18:39:00Z">
                                    <w:tcPr>
                                      <w:tcW w:w="1345" w:type="dxa"/>
                                      <w:gridSpan w:val="2"/>
                                      <w:vMerge/>
                                      <w:shd w:val="clear" w:color="auto" w:fill="auto"/>
                                      <w:textDirection w:val="tbRl"/>
                                    </w:tcPr>
                                  </w:tcPrChange>
                                </w:tcPr>
                                <w:p w14:paraId="03ECE9B8" w14:textId="77777777" w:rsidR="00D617FD" w:rsidRPr="00EB38F2" w:rsidRDefault="00D617FD" w:rsidP="000843BD">
                                  <w:pPr>
                                    <w:suppressOverlap/>
                                    <w:rPr>
                                      <w:rFonts w:ascii="Times New Roman" w:eastAsia="Calibri" w:hAnsi="Times New Roman"/>
                                      <w:sz w:val="20"/>
                                      <w:szCs w:val="20"/>
                                    </w:rPr>
                                  </w:pPr>
                                </w:p>
                              </w:tc>
                            </w:tr>
                            <w:tr w:rsidR="00D617FD" w:rsidRPr="00EB38F2" w14:paraId="5CE29304" w14:textId="77777777" w:rsidTr="000843BD">
                              <w:trPr>
                                <w:cantSplit/>
                                <w:trHeight w:val="133"/>
                                <w:jc w:val="center"/>
                              </w:trPr>
                              <w:tc>
                                <w:tcPr>
                                  <w:tcW w:w="0" w:type="auto"/>
                                  <w:shd w:val="clear" w:color="auto" w:fill="auto"/>
                                  <w:tcMar>
                                    <w:top w:w="7" w:type="dxa"/>
                                  </w:tcMar>
                                </w:tcPr>
                                <w:p w14:paraId="443B1C16" w14:textId="76109A6D" w:rsidR="00D617FD" w:rsidRPr="00EB38F2" w:rsidRDefault="00D617FD" w:rsidP="006A58FF">
                                  <w:pPr>
                                    <w:suppressOverlap/>
                                    <w:jc w:val="center"/>
                                    <w:rPr>
                                      <w:rFonts w:ascii="Times New Roman" w:eastAsia="Calibri" w:hAnsi="Times New Roman"/>
                                      <w:sz w:val="20"/>
                                      <w:szCs w:val="20"/>
                                    </w:rPr>
                                  </w:pPr>
                                  <w:ins w:id="2402" w:author="Nasser Mustafa [2]" w:date="2018-09-16T18:39:00Z">
                                    <w:r>
                                      <w:rPr>
                                        <w:rFonts w:ascii="Times New Roman" w:hAnsi="Times New Roman"/>
                                      </w:rPr>
                                      <w:fldChar w:fldCharType="begin" w:fldLock="1"/>
                                    </w:r>
                                  </w:ins>
                                  <w:r>
                                    <w:rPr>
                                      <w:rFonts w:ascii="Times New Roman" w:hAnsi="Times New Roman"/>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ins w:id="2403" w:author="Nasser Mustafa [2]" w:date="2018-09-16T18:39:00Z">
                                    <w:r>
                                      <w:rPr>
                                        <w:rFonts w:ascii="Times New Roman" w:hAnsi="Times New Roman"/>
                                      </w:rPr>
                                      <w:fldChar w:fldCharType="separate"/>
                                    </w:r>
                                  </w:ins>
                                  <w:r w:rsidRPr="00B050F0">
                                    <w:rPr>
                                      <w:rFonts w:ascii="Times New Roman" w:hAnsi="Times New Roman"/>
                                      <w:noProof/>
                                    </w:rPr>
                                    <w:t>[86]</w:t>
                                  </w:r>
                                  <w:ins w:id="2404" w:author="Nasser Mustafa [2]" w:date="2018-09-16T18:39:00Z">
                                    <w:r>
                                      <w:rPr>
                                        <w:rFonts w:ascii="Times New Roman" w:hAnsi="Times New Roman"/>
                                      </w:rPr>
                                      <w:fldChar w:fldCharType="end"/>
                                    </w:r>
                                  </w:ins>
                                  <w:del w:id="2405" w:author="Nasser Mustafa [2]" w:date="2018-09-16T18:39: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"_ENREF_29" \o "Gotel, 1995 #237" </w:delInstrText>
                                    </w:r>
                                    <w:r w:rsidDel="00CE6E7F">
                                      <w:fldChar w:fldCharType="separate"/>
                                    </w:r>
                                    <w:r w:rsidDel="00CE6E7F">
                                      <w:rPr>
                                        <w:rFonts w:ascii="Times New Roman" w:eastAsia="Calibri" w:hAnsi="Times New Roman"/>
                                        <w:noProof/>
                                        <w:sz w:val="20"/>
                                        <w:szCs w:val="20"/>
                                      </w:rPr>
                                      <w:delText>29</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2AB14EB0"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 xml:space="preserve">Developmental </w:t>
                                  </w:r>
                                </w:p>
                              </w:tc>
                              <w:tc>
                                <w:tcPr>
                                  <w:tcW w:w="1100" w:type="dxa"/>
                                  <w:shd w:val="clear" w:color="auto" w:fill="auto"/>
                                  <w:tcMar>
                                    <w:top w:w="7" w:type="dxa"/>
                                  </w:tcMar>
                                </w:tcPr>
                                <w:p w14:paraId="6F246F7B"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Temporal</w:t>
                                  </w:r>
                                </w:p>
                              </w:tc>
                              <w:tc>
                                <w:tcPr>
                                  <w:tcW w:w="1234" w:type="dxa"/>
                                  <w:shd w:val="clear" w:color="auto" w:fill="auto"/>
                                  <w:tcMar>
                                    <w:top w:w="7" w:type="dxa"/>
                                  </w:tcMar>
                                </w:tcPr>
                                <w:p w14:paraId="63D5AEB4" w14:textId="77777777" w:rsidR="00D617FD" w:rsidRPr="00EB38F2" w:rsidRDefault="00D617FD" w:rsidP="000843BD">
                                  <w:pPr>
                                    <w:suppressOverlap/>
                                    <w:jc w:val="center"/>
                                    <w:rPr>
                                      <w:rFonts w:ascii="Times New Roman" w:eastAsia="Calibri" w:hAnsi="Times New Roman"/>
                                      <w:sz w:val="20"/>
                                      <w:szCs w:val="20"/>
                                    </w:rPr>
                                  </w:pPr>
                                  <w:r w:rsidRPr="00EB38F2">
                                    <w:rPr>
                                      <w:rFonts w:ascii="Times New Roman" w:eastAsia="Calibri" w:hAnsi="Times New Roman"/>
                                      <w:sz w:val="20"/>
                                      <w:szCs w:val="20"/>
                                    </w:rPr>
                                    <w:t>Containment</w:t>
                                  </w:r>
                                </w:p>
                              </w:tc>
                              <w:tc>
                                <w:tcPr>
                                  <w:tcW w:w="1001" w:type="dxa"/>
                                  <w:shd w:val="clear" w:color="auto" w:fill="auto"/>
                                  <w:tcMar>
                                    <w:top w:w="7" w:type="dxa"/>
                                  </w:tcMar>
                                </w:tcPr>
                                <w:p w14:paraId="179C1452"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59C45AF7"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Adopt</w:t>
                                  </w:r>
                                </w:p>
                              </w:tc>
                            </w:tr>
                            <w:tr w:rsidR="00D617FD" w:rsidRPr="00EB38F2" w14:paraId="6DD2BFFE" w14:textId="77777777" w:rsidTr="000843BD">
                              <w:trPr>
                                <w:cantSplit/>
                                <w:trHeight w:val="176"/>
                                <w:jc w:val="center"/>
                              </w:trPr>
                              <w:tc>
                                <w:tcPr>
                                  <w:tcW w:w="0" w:type="auto"/>
                                  <w:shd w:val="clear" w:color="auto" w:fill="auto"/>
                                  <w:tcMar>
                                    <w:top w:w="7" w:type="dxa"/>
                                  </w:tcMar>
                                </w:tcPr>
                                <w:p w14:paraId="7B2EDFC2" w14:textId="5C131029" w:rsidR="00D617FD" w:rsidRPr="00EB38F2" w:rsidRDefault="00D617FD" w:rsidP="006A58FF">
                                  <w:pPr>
                                    <w:suppressOverlap/>
                                    <w:jc w:val="center"/>
                                    <w:rPr>
                                      <w:rFonts w:ascii="Times New Roman" w:eastAsia="Calibri" w:hAnsi="Times New Roman"/>
                                      <w:sz w:val="20"/>
                                      <w:szCs w:val="20"/>
                                    </w:rPr>
                                  </w:pPr>
                                  <w:ins w:id="2406" w:author="Nasser Mustafa [2]" w:date="2018-09-16T18:40:00Z">
                                    <w:r>
                                      <w:rPr>
                                        <w:rFonts w:ascii="Times New Roman" w:hAnsi="Times New Roman"/>
                                      </w:rPr>
                                      <w:fldChar w:fldCharType="begin" w:fldLock="1"/>
                                    </w:r>
                                  </w:ins>
                                  <w:r>
                                    <w:rPr>
                                      <w:rFonts w:ascii="Times New Roman" w:hAnsi="Times New Roman"/>
                                    </w:rPr>
                                    <w:instrText>ADDIN CSL_CITATION {"citationItems":[{"id":"ITEM-1","itemData":{"DOI":"10.1007/BF01232471","author":[{"dropping-particle":"","family":"Constantopoulos P  Mylopoulos Y, Vassiliou Y, \"","given":"Jarke M","non-dropping-particle":"","parse-names":false,"suffix":""}],"container-title":"The International Journal on Very Large Data Bases","id":"ITEM-1","issue":"1","issued":{"date-parts":[["1993"]]},"page":"1-43","title":"The Software Information Base: A Server for Reuse","title-short":"VLDB","type":"article-journal","volume":"4"},"uris":["http://www.mendeley.com/documents/?uuid=215c6da5-1df2-4e12-b014-cc9183390af7"]}],"mendeley":{"formattedCitation":"[87]","plainTextFormattedCitation":"[87]","previouslyFormattedCitation":"[94]"},"properties":{"noteIndex":0},"schema":"https://github.com/citation-style-language/schema/raw/master/csl-citation.json"}</w:instrText>
                                  </w:r>
                                  <w:ins w:id="2407" w:author="Nasser Mustafa [2]" w:date="2018-09-16T18:40:00Z">
                                    <w:r>
                                      <w:rPr>
                                        <w:rFonts w:ascii="Times New Roman" w:hAnsi="Times New Roman"/>
                                      </w:rPr>
                                      <w:fldChar w:fldCharType="separate"/>
                                    </w:r>
                                  </w:ins>
                                  <w:r w:rsidRPr="00B050F0">
                                    <w:rPr>
                                      <w:rFonts w:ascii="Times New Roman" w:hAnsi="Times New Roman"/>
                                      <w:noProof/>
                                    </w:rPr>
                                    <w:t>[87]</w:t>
                                  </w:r>
                                  <w:ins w:id="2408" w:author="Nasser Mustafa [2]" w:date="2018-09-16T18:40:00Z">
                                    <w:r>
                                      <w:rPr>
                                        <w:rFonts w:ascii="Times New Roman" w:hAnsi="Times New Roman"/>
                                      </w:rPr>
                                      <w:fldChar w:fldCharType="end"/>
                                    </w:r>
                                  </w:ins>
                                  <w:del w:id="2409" w:author="Nasser Mustafa [2]" w:date="2018-09-16T18:40: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&lt;EndNote&gt;&lt;Cite&gt;&lt;Author&gt;Constantopoulos P&lt;/Author&gt;&lt;Year&gt;1993&lt;/Year&gt;&lt;RecNum&gt;238&lt;/RecNum&gt;&lt;DisplayText&gt;[31]&lt;/DisplayText&gt;&lt;record&gt;&lt;rec-number&gt;238&lt;/rec-number&gt;&lt;foreign-keys&gt;&lt;key app="EN" db-id="rxfad95wgs5d2dexxekxwt2katzr52wtwdxz" timestamp="0"&gt;238&lt;/key&gt;&lt;/foreign-keys&gt;&lt;ref-type name="Journal Article"&gt;17&lt;/ref-type&gt;&lt;contributors&gt;&lt;authors&gt;&lt;author&gt;Constantopoulos P, Jarke M, Mylopoulos Y, Vassiliou Y, &amp;quot;&lt;/author&gt;&lt;/authors&gt;&lt;/contributors&gt;&lt;titles&gt;&lt;title&gt;The Software Information Base: A Server for Reuse&lt;/title&gt;&lt;secondary-title&gt;The International Journal on Very Large Data Bases&lt;/secondary-title&gt;&lt;short-title&gt;VLDB&lt;/short-title&gt;&lt;/titles&gt;&lt;pages&gt;1-43&lt;/pages&gt;&lt;volume&gt;4&lt;/volume&gt;&lt;number&gt;1&lt;/number&gt;&lt;dates&gt;&lt;year&gt;1993&lt;/year&gt;&lt;/dates&gt;&lt;urls&gt;&lt;/urls&gt;&lt;electronic-resource-num&gt;10.1007/BF01232471&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"_ENREF_31" \o "Constantopoulos P, 1993 #238" </w:delInstrText>
                                    </w:r>
                                    <w:r w:rsidDel="00CE6E7F">
                                      <w:fldChar w:fldCharType="separate"/>
                                    </w:r>
                                    <w:r w:rsidDel="00CE6E7F">
                                      <w:rPr>
                                        <w:rFonts w:ascii="Times New Roman" w:eastAsia="Calibri" w:hAnsi="Times New Roman"/>
                                        <w:noProof/>
                                        <w:sz w:val="20"/>
                                        <w:szCs w:val="20"/>
                                      </w:rPr>
                                      <w:delText>31</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504B177A"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Correspondence</w:t>
                                  </w:r>
                                </w:p>
                              </w:tc>
                              <w:tc>
                                <w:tcPr>
                                  <w:tcW w:w="1100" w:type="dxa"/>
                                  <w:shd w:val="clear" w:color="auto" w:fill="auto"/>
                                  <w:tcMar>
                                    <w:top w:w="7" w:type="dxa"/>
                                  </w:tcMar>
                                </w:tcPr>
                                <w:p w14:paraId="6BD082DA"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3938D5BD"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546C86E8"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6280448D" w14:textId="77777777" w:rsidR="00D617FD" w:rsidRPr="00EB38F2" w:rsidRDefault="00D617FD" w:rsidP="000843BD">
                                  <w:pPr>
                                    <w:suppressOverlap/>
                                    <w:rPr>
                                      <w:rFonts w:ascii="Times New Roman" w:eastAsia="Calibri" w:hAnsi="Times New Roman"/>
                                      <w:sz w:val="20"/>
                                      <w:szCs w:val="20"/>
                                    </w:rPr>
                                  </w:pPr>
                                </w:p>
                              </w:tc>
                            </w:tr>
                            <w:tr w:rsidR="00D617FD" w:rsidRPr="00EB38F2" w14:paraId="3C152257" w14:textId="77777777" w:rsidTr="000843BD">
                              <w:trPr>
                                <w:cantSplit/>
                                <w:trHeight w:val="43"/>
                                <w:jc w:val="center"/>
                              </w:trPr>
                              <w:tc>
                                <w:tcPr>
                                  <w:tcW w:w="0" w:type="auto"/>
                                  <w:shd w:val="clear" w:color="auto" w:fill="auto"/>
                                  <w:tcMar>
                                    <w:top w:w="7" w:type="dxa"/>
                                  </w:tcMar>
                                </w:tcPr>
                                <w:p w14:paraId="491C6D42" w14:textId="1CC233D5" w:rsidR="00D617FD" w:rsidRPr="00EB38F2" w:rsidRDefault="00D617FD" w:rsidP="006A58FF">
                                  <w:pPr>
                                    <w:suppressOverlap/>
                                    <w:jc w:val="center"/>
                                    <w:rPr>
                                      <w:rFonts w:ascii="Times New Roman" w:eastAsia="Calibri" w:hAnsi="Times New Roman"/>
                                      <w:sz w:val="20"/>
                                      <w:szCs w:val="20"/>
                                    </w:rPr>
                                  </w:pPr>
                                  <w:ins w:id="2410" w:author="Nasser Mustafa [2]" w:date="2018-09-16T18:41:00Z">
                                    <w:r>
                                      <w:rPr>
                                        <w:rFonts w:ascii="Times New Roman" w:hAnsi="Times New Roman"/>
                                      </w:rPr>
                                      <w:fldChar w:fldCharType="begin" w:fldLock="1"/>
                                    </w:r>
                                  </w:ins>
                                  <w:r>
                                    <w:rPr>
                                      <w:rFonts w:ascii="Times New Roman" w:hAnsi="Times New Roman"/>
                                    </w:rPr>
                                    <w:instrText>ADDIN CSL_CITATION {"citationItems":[{"id":"ITEM-1","itemData":{"author":[{"dropping-particle":"","family":"Letelier","given":"Patricio","non-dropping-particle":"","parse-names":false,"suffix":""}],"container-title":"1st Intl. Workshop on Traceability in Emerging Forms of Softw. Eng","id":"ITEM-1","issued":{"date-parts":[["2002"]]},"page":"32-41","title":"A Framework for Requirements Traceability in UML-based Projects","type":"paper-conference"},"uris":["http://www.mendeley.com/documents/?uuid=b96caa67-ffde-438a-97be-d57a1802a229"]}],"mendeley":{"formattedCitation":"[99]","plainTextFormattedCitation":"[99]","previouslyFormattedCitation":"[99]"},"properties":{"noteIndex":0},"schema":"https://github.com/citation-style-language/schema/raw/master/csl-citation.json"}</w:instrText>
                                  </w:r>
                                  <w:ins w:id="2411" w:author="Nasser Mustafa [2]" w:date="2018-09-16T18:41:00Z">
                                    <w:r>
                                      <w:rPr>
                                        <w:rFonts w:ascii="Times New Roman" w:hAnsi="Times New Roman"/>
                                      </w:rPr>
                                      <w:fldChar w:fldCharType="separate"/>
                                    </w:r>
                                  </w:ins>
                                  <w:r w:rsidRPr="00627C91">
                                    <w:rPr>
                                      <w:rFonts w:ascii="Times New Roman" w:hAnsi="Times New Roman"/>
                                      <w:noProof/>
                                    </w:rPr>
                                    <w:t>[99]</w:t>
                                  </w:r>
                                  <w:ins w:id="2412" w:author="Nasser Mustafa [2]" w:date="2018-09-16T18:41:00Z">
                                    <w:r>
                                      <w:rPr>
                                        <w:rFonts w:ascii="Times New Roman" w:hAnsi="Times New Roman"/>
                                      </w:rPr>
                                      <w:fldChar w:fldCharType="end"/>
                                    </w:r>
                                  </w:ins>
                                  <w:del w:id="2413" w:author="Nasser Mustafa [2]" w:date="2018-09-16T18:41: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&lt;EndNote&gt;&lt;Cite&gt;&lt;Author&gt;Letelier&lt;/Author&gt;&lt;Year&gt;2002&lt;/Year&gt;&lt;RecNum&gt;227&lt;/RecNum&gt;&lt;DisplayText&gt;[32]&lt;/DisplayText&gt;&lt;record&gt;&lt;rec-number&gt;227&lt;/rec-number&gt;&lt;foreign-keys&gt;&lt;key app="EN" db-id="rxfad95wgs5d2dexxekxwt2katzr52wtwdxz" timestamp="0"&gt;227&lt;/key&gt;&lt;/foreign-keys&gt;&lt;ref-type name="Conference Proceedings"&gt;10&lt;/ref-type&gt;&lt;contributors&gt;&lt;authors&gt;&lt;author&gt;Patricio Letelier&lt;/author&gt;&lt;/authors&gt;&lt;/contributors&gt;&lt;titles&gt;&lt;title&gt;A Framework for Requirements Traceability in UML-based Projects&lt;/title&gt;&lt;secondary-title&gt;1st Intl. Workshop on Traceability in Emerging Forms of Softw. Eng&lt;/secondary-title&gt;&lt;/titles&gt;&lt;pages&gt;32-41&lt;/pages&gt;&lt;dates&gt;&lt;year&gt;2002&lt;/year&gt;&lt;/dates&gt;&lt;urls&gt;&lt;/urls&gt;&lt;/record&gt;&lt;/Cite&gt;&lt;/EndNote&gt;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"_ENREF_32" \o "Letelier, 2002 #227" </w:delInstrText>
                                    </w:r>
                                    <w:r w:rsidDel="00CE6E7F">
                                      <w:fldChar w:fldCharType="separate"/>
                                    </w:r>
                                    <w:r w:rsidDel="00CE6E7F">
                                      <w:rPr>
                                        <w:rFonts w:ascii="Times New Roman" w:eastAsia="Calibri" w:hAnsi="Times New Roman"/>
                                        <w:noProof/>
                                        <w:sz w:val="20"/>
                                        <w:szCs w:val="20"/>
                                      </w:rPr>
                                      <w:delText>32</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62984BB9"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shd w:val="clear" w:color="auto" w:fill="auto"/>
                                  <w:tcMar>
                                    <w:top w:w="7" w:type="dxa"/>
                                  </w:tcMar>
                                </w:tcPr>
                                <w:p w14:paraId="079DF4BE"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51C2CC27"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391ED7AC"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6F44C3B6" w14:textId="77777777" w:rsidR="00D617FD" w:rsidRPr="00FF0D53" w:rsidRDefault="00D617FD" w:rsidP="000843BD">
                                  <w:pPr>
                                    <w:suppressOverlap/>
                                    <w:rPr>
                                      <w:rFonts w:ascii="Times New Roman" w:eastAsia="Calibri" w:hAnsi="Times New Roman"/>
                                      <w:sz w:val="20"/>
                                      <w:szCs w:val="20"/>
                                    </w:rPr>
                                  </w:pPr>
                                  <w:del w:id="2414" w:author="Nasser Mustafa" w:date="2018-08-20T17:40:00Z">
                                    <w:r w:rsidRPr="00FF0D53" w:rsidDel="0019481C">
                                      <w:rPr>
                                        <w:rFonts w:ascii="Times New Roman" w:eastAsia="Calibri" w:hAnsi="Times New Roman"/>
                                        <w:sz w:val="20"/>
                                        <w:szCs w:val="20"/>
                                      </w:rPr>
                                      <w:delText>X</w:delText>
                                    </w:r>
                                  </w:del>
                                  <w:ins w:id="2415" w:author="Nasser Mustafa" w:date="2018-08-20T17:40:00Z">
                                    <w:r w:rsidRPr="00FF0D53">
                                      <w:rPr>
                                        <w:rFonts w:ascii="Times New Roman" w:eastAsia="Calibri" w:hAnsi="Times New Roman"/>
                                        <w:sz w:val="20"/>
                                        <w:szCs w:val="20"/>
                                      </w:rPr>
                                      <w:t>Rationale</w:t>
                                    </w:r>
                                  </w:ins>
                                </w:p>
                              </w:tc>
                            </w:tr>
                            <w:tr w:rsidR="00D617FD" w:rsidRPr="00EB38F2" w14:paraId="3547F57E" w14:textId="77777777" w:rsidTr="000843BD">
                              <w:trPr>
                                <w:cantSplit/>
                                <w:trHeight w:val="113"/>
                                <w:jc w:val="center"/>
                              </w:trPr>
                              <w:tc>
                                <w:tcPr>
                                  <w:tcW w:w="0" w:type="auto"/>
                                  <w:vMerge w:val="restart"/>
                                  <w:shd w:val="clear" w:color="auto" w:fill="auto"/>
                                  <w:tcMar>
                                    <w:top w:w="7" w:type="dxa"/>
                                  </w:tcMar>
                                </w:tcPr>
                                <w:p w14:paraId="11D33BF3" w14:textId="016F7A35" w:rsidR="00D617FD" w:rsidRPr="00EB38F2" w:rsidRDefault="00D617FD" w:rsidP="006A58FF">
                                  <w:pPr>
                                    <w:suppressOverlap/>
                                    <w:jc w:val="center"/>
                                    <w:rPr>
                                      <w:rFonts w:ascii="Times New Roman" w:eastAsia="Calibri" w:hAnsi="Times New Roman"/>
                                      <w:sz w:val="20"/>
                                      <w:szCs w:val="20"/>
                                    </w:rPr>
                                  </w:pPr>
                                  <w:ins w:id="2416" w:author="Nasser Mustafa [2]" w:date="2018-09-16T18:42:00Z">
                                    <w:r>
                                      <w:rPr>
                                        <w:rFonts w:ascii="Times New Roman" w:hAnsi="Times New Roman"/>
                                      </w:rPr>
                                      <w:fldChar w:fldCharType="begin" w:fldLock="1"/>
                                    </w:r>
                                  </w:ins>
                                  <w:r>
                                    <w:rPr>
                                      <w:rFonts w:ascii="Times New Roman" w:hAnsi="Times New Roman"/>
                                    </w:rPr>
                                    <w:instrText>ADDIN CSL_CITATION {"citationItems":[{"id":"ITEM-1","itemData":{"author":[{"dropping-particle":"","family":"Dick","given":"Jeremy","non-dropping-particle":"","parse-names":false,"suffix":""}],"container-title":"1st International Workshop on Traceability for Emerging forms of Software Engineering ","id":"ITEM-1","issued":{"date-parts":[["2002"]]},"title":"Rich Traceability ","title-short":"TEFSE ","type":"paper-conference"},"uris":["http://www.mendeley.com/documents/?uuid=5f1e458a-a0a1-4846-bf4e-3f04f291693c"]}],"mendeley":{"formattedCitation":"[35]","plainTextFormattedCitation":"[35]","previouslyFormattedCitation":"[35]"},"properties":{"noteIndex":0},"schema":"https://github.com/citation-style-language/schema/raw/master/csl-citation.json"}</w:instrText>
                                  </w:r>
                                  <w:ins w:id="2417" w:author="Nasser Mustafa [2]" w:date="2018-09-16T18:42:00Z">
                                    <w:r>
                                      <w:rPr>
                                        <w:rFonts w:ascii="Times New Roman" w:hAnsi="Times New Roman"/>
                                      </w:rPr>
                                      <w:fldChar w:fldCharType="separate"/>
                                    </w:r>
                                  </w:ins>
                                  <w:r w:rsidRPr="00627C91">
                                    <w:rPr>
                                      <w:rFonts w:ascii="Times New Roman" w:hAnsi="Times New Roman"/>
                                      <w:noProof/>
                                    </w:rPr>
                                    <w:t>[35]</w:t>
                                  </w:r>
                                  <w:ins w:id="2418" w:author="Nasser Mustafa [2]" w:date="2018-09-16T18:42:00Z">
                                    <w:r>
                                      <w:rPr>
                                        <w:rFonts w:ascii="Times New Roman" w:hAnsi="Times New Roman"/>
                                      </w:rPr>
                                      <w:fldChar w:fldCharType="end"/>
                                    </w:r>
                                  </w:ins>
                                  <w:del w:id="2419" w:author="Nasser Mustafa [2]" w:date="2018-09-16T18:42:00Z">
                                    <w:r w:rsidRPr="00EB38F2" w:rsidDel="00CE6E7F">
                                      <w:rPr>
                                        <w:rFonts w:ascii="Times New Roman" w:eastAsia="Calibri" w:hAnsi="Times New Roman"/>
                                        <w:color w:val="000000"/>
                                        <w:sz w:val="20"/>
                                        <w:szCs w:val="20"/>
                                      </w:rPr>
                                      <w:fldChar w:fldCharType="begin"/>
                                    </w:r>
                                    <w:r w:rsidDel="00CE6E7F">
                                      <w:rPr>
                                        <w:rFonts w:ascii="Times New Roman" w:eastAsia="Calibri" w:hAnsi="Times New Roman"/>
                                        <w:color w:val="000000"/>
                                        <w:sz w:val="20"/>
                                        <w:szCs w:val="20"/>
                                      </w:rPr>
                                      <w:delInstrText xml:space="preserve"> ADDIN EN.CITE &lt;EndNote&gt;&lt;Cite&gt;&lt;Author&gt;Dick&lt;/Author&gt;&lt;Year&gt;2002&lt;/Year&gt;&lt;RecNum&gt;136&lt;/RecNum&gt;&lt;DisplayText&gt;[33]&lt;/DisplayText&gt;&lt;record&gt;&lt;rec-number&gt;136&lt;/rec-number&gt;&lt;foreign-keys&gt;&lt;key app="EN" db-id="rxfad95wgs5d2dexxekxwt2katzr52wtwdxz" timestamp="0"&gt;136&lt;/key&gt;&lt;/foreign-keys&gt;&lt;ref-type name="Conference Proceedings"&gt;10&lt;/ref-type&gt;&lt;contributors&gt;&lt;authors&gt;&lt;author&gt;Jeremy Dick&lt;/author&gt;&lt;/authors&gt;&lt;/contributors&gt;&lt;titles&gt;&lt;title&gt;Rich Traceability &lt;/title&gt;&lt;secondary-title&gt;1st International Workshop on Traceability for Emerging forms of Software Engineering &lt;/secondary-title&gt;&lt;short-title&gt;TEFSE &lt;/short-title&gt;&lt;/titles&gt;&lt;dates&gt;&lt;year&gt;2002&lt;/year&gt;&lt;/dates&gt;&lt;urls&gt;&lt;/urls&gt;&lt;/record&gt;&lt;/Cite&gt;&lt;/EndNote&gt;</w:delInstrText>
                                    </w:r>
                                    <w:r w:rsidRPr="00EB38F2" w:rsidDel="00CE6E7F">
                                      <w:rPr>
                                        <w:rFonts w:ascii="Times New Roman" w:eastAsia="Calibri" w:hAnsi="Times New Roman"/>
                                        <w:color w:val="000000"/>
                                        <w:sz w:val="20"/>
                                        <w:szCs w:val="20"/>
                                      </w:rPr>
                                      <w:fldChar w:fldCharType="separate"/>
                                    </w:r>
                                    <w:r w:rsidDel="00CE6E7F">
                                      <w:rPr>
                                        <w:rFonts w:ascii="Times New Roman" w:eastAsia="Calibri" w:hAnsi="Times New Roman"/>
                                        <w:noProof/>
                                        <w:color w:val="000000"/>
                                        <w:sz w:val="20"/>
                                        <w:szCs w:val="20"/>
                                      </w:rPr>
                                      <w:delText>[</w:delText>
                                    </w:r>
                                    <w:r w:rsidDel="00CE6E7F">
                                      <w:fldChar w:fldCharType="begin"/>
                                    </w:r>
                                    <w:r w:rsidDel="00CE6E7F">
                                      <w:delInstrText xml:space="preserve"> HYPERLINK \l "_ENREF_33" \o "Dick, 2002 #136" </w:delInstrText>
                                    </w:r>
                                    <w:r w:rsidDel="00CE6E7F">
                                      <w:fldChar w:fldCharType="separate"/>
                                    </w:r>
                                    <w:r w:rsidDel="00CE6E7F">
                                      <w:rPr>
                                        <w:rFonts w:ascii="Times New Roman" w:eastAsia="Calibri" w:hAnsi="Times New Roman"/>
                                        <w:noProof/>
                                        <w:color w:val="000000"/>
                                        <w:sz w:val="20"/>
                                        <w:szCs w:val="20"/>
                                      </w:rPr>
                                      <w:delText>33</w:delText>
                                    </w:r>
                                    <w:r w:rsidDel="00CE6E7F">
                                      <w:rPr>
                                        <w:rFonts w:ascii="Times New Roman" w:eastAsia="Calibri" w:hAnsi="Times New Roman"/>
                                        <w:noProof/>
                                        <w:color w:val="000000"/>
                                        <w:sz w:val="20"/>
                                        <w:szCs w:val="20"/>
                                      </w:rPr>
                                      <w:fldChar w:fldCharType="end"/>
                                    </w:r>
                                    <w:r w:rsidDel="00CE6E7F">
                                      <w:rPr>
                                        <w:rFonts w:ascii="Times New Roman" w:eastAsia="Calibri" w:hAnsi="Times New Roman"/>
                                        <w:noProof/>
                                        <w:color w:val="000000"/>
                                        <w:sz w:val="20"/>
                                        <w:szCs w:val="20"/>
                                      </w:rPr>
                                      <w:delText>]</w:delText>
                                    </w:r>
                                    <w:r w:rsidRPr="00EB38F2" w:rsidDel="00CE6E7F">
                                      <w:rPr>
                                        <w:rFonts w:ascii="Times New Roman" w:eastAsia="Calibri" w:hAnsi="Times New Roman"/>
                                        <w:color w:val="000000"/>
                                        <w:sz w:val="20"/>
                                        <w:szCs w:val="20"/>
                                      </w:rPr>
                                      <w:fldChar w:fldCharType="end"/>
                                    </w:r>
                                  </w:del>
                                </w:p>
                              </w:tc>
                              <w:tc>
                                <w:tcPr>
                                  <w:tcW w:w="1673" w:type="dxa"/>
                                  <w:vMerge w:val="restart"/>
                                  <w:shd w:val="clear" w:color="auto" w:fill="auto"/>
                                  <w:tcMar>
                                    <w:top w:w="7" w:type="dxa"/>
                                  </w:tcMar>
                                </w:tcPr>
                                <w:p w14:paraId="6FAF92AB"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val="restart"/>
                                  <w:shd w:val="clear" w:color="auto" w:fill="auto"/>
                                  <w:tcMar>
                                    <w:top w:w="7" w:type="dxa"/>
                                  </w:tcMar>
                                </w:tcPr>
                                <w:p w14:paraId="3D9AAF92" w14:textId="77777777" w:rsidR="00D617FD" w:rsidRPr="00EB38F2" w:rsidRDefault="00D617FD" w:rsidP="000843BD">
                                  <w:pPr>
                                    <w:suppressOverlap/>
                                    <w:rPr>
                                      <w:rFonts w:ascii="Times New Roman" w:eastAsia="Calibri" w:hAnsi="Times New Roman"/>
                                      <w:sz w:val="20"/>
                                      <w:szCs w:val="20"/>
                                    </w:rPr>
                                  </w:pPr>
                                </w:p>
                              </w:tc>
                              <w:tc>
                                <w:tcPr>
                                  <w:tcW w:w="1234" w:type="dxa"/>
                                  <w:vMerge w:val="restart"/>
                                  <w:shd w:val="clear" w:color="auto" w:fill="auto"/>
                                  <w:tcMar>
                                    <w:top w:w="7" w:type="dxa"/>
                                  </w:tcMar>
                                </w:tcPr>
                                <w:p w14:paraId="724E3AD8"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3E346342"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color w:val="000000"/>
                                      <w:sz w:val="20"/>
                                      <w:szCs w:val="20"/>
                                    </w:rPr>
                                    <w:t xml:space="preserve">Satisfy </w:t>
                                  </w:r>
                                </w:p>
                              </w:tc>
                              <w:tc>
                                <w:tcPr>
                                  <w:tcW w:w="1345" w:type="dxa"/>
                                  <w:vMerge w:val="restart"/>
                                  <w:shd w:val="clear" w:color="auto" w:fill="auto"/>
                                </w:tcPr>
                                <w:p w14:paraId="7AD0BF4D" w14:textId="77777777" w:rsidR="00D617FD" w:rsidRPr="00EB38F2" w:rsidRDefault="00D617FD" w:rsidP="000843BD">
                                  <w:pPr>
                                    <w:suppressOverlap/>
                                    <w:rPr>
                                      <w:rFonts w:ascii="Times New Roman" w:eastAsia="Calibri" w:hAnsi="Times New Roman"/>
                                      <w:b/>
                                      <w:sz w:val="20"/>
                                      <w:szCs w:val="20"/>
                                    </w:rPr>
                                  </w:pPr>
                                </w:p>
                              </w:tc>
                            </w:tr>
                            <w:tr w:rsidR="00D617FD" w:rsidRPr="00EB38F2" w14:paraId="26A47498" w14:textId="77777777" w:rsidTr="000843BD">
                              <w:trPr>
                                <w:cantSplit/>
                                <w:trHeight w:val="314"/>
                                <w:jc w:val="center"/>
                              </w:trPr>
                              <w:tc>
                                <w:tcPr>
                                  <w:tcW w:w="0" w:type="auto"/>
                                  <w:vMerge/>
                                  <w:shd w:val="clear" w:color="auto" w:fill="auto"/>
                                  <w:tcMar>
                                    <w:top w:w="7" w:type="dxa"/>
                                  </w:tcMar>
                                </w:tcPr>
                                <w:p w14:paraId="24A1BAD1" w14:textId="77777777" w:rsidR="00D617FD" w:rsidRPr="00EB38F2" w:rsidRDefault="00D617FD" w:rsidP="000843BD">
                                  <w:pPr>
                                    <w:suppressOverlap/>
                                    <w:jc w:val="center"/>
                                    <w:rPr>
                                      <w:rFonts w:ascii="Times New Roman" w:eastAsia="Calibri" w:hAnsi="Times New Roman"/>
                                      <w:color w:val="000000"/>
                                      <w:sz w:val="20"/>
                                      <w:szCs w:val="20"/>
                                    </w:rPr>
                                  </w:pPr>
                                </w:p>
                              </w:tc>
                              <w:tc>
                                <w:tcPr>
                                  <w:tcW w:w="1673" w:type="dxa"/>
                                  <w:vMerge/>
                                  <w:shd w:val="clear" w:color="auto" w:fill="auto"/>
                                  <w:tcMar>
                                    <w:top w:w="7" w:type="dxa"/>
                                  </w:tcMar>
                                </w:tcPr>
                                <w:p w14:paraId="6B88A7CF"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shd w:val="clear" w:color="auto" w:fill="auto"/>
                                  <w:tcMar>
                                    <w:top w:w="7" w:type="dxa"/>
                                  </w:tcMar>
                                </w:tcPr>
                                <w:p w14:paraId="749A9FC4" w14:textId="77777777" w:rsidR="00D617FD" w:rsidRPr="00EB38F2" w:rsidRDefault="00D617FD" w:rsidP="000843BD">
                                  <w:pPr>
                                    <w:suppressOverlap/>
                                    <w:rPr>
                                      <w:rFonts w:ascii="Times New Roman" w:eastAsia="Calibri" w:hAnsi="Times New Roman"/>
                                      <w:sz w:val="20"/>
                                      <w:szCs w:val="20"/>
                                    </w:rPr>
                                  </w:pPr>
                                </w:p>
                              </w:tc>
                              <w:tc>
                                <w:tcPr>
                                  <w:tcW w:w="1234" w:type="dxa"/>
                                  <w:vMerge/>
                                  <w:shd w:val="clear" w:color="auto" w:fill="auto"/>
                                  <w:tcMar>
                                    <w:top w:w="7" w:type="dxa"/>
                                  </w:tcMar>
                                </w:tcPr>
                                <w:p w14:paraId="6AF00DDF"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165124F7" w14:textId="77777777" w:rsidR="00D617FD" w:rsidRPr="00EB38F2" w:rsidRDefault="00D617FD" w:rsidP="000843BD">
                                  <w:pPr>
                                    <w:suppressOverlap/>
                                    <w:rPr>
                                      <w:rFonts w:ascii="Times New Roman" w:eastAsia="Calibri" w:hAnsi="Times New Roman"/>
                                      <w:color w:val="000000"/>
                                      <w:sz w:val="20"/>
                                      <w:szCs w:val="20"/>
                                    </w:rPr>
                                  </w:pPr>
                                  <w:r w:rsidRPr="00EB38F2">
                                    <w:rPr>
                                      <w:rFonts w:ascii="Times New Roman" w:eastAsia="Calibri" w:hAnsi="Times New Roman"/>
                                      <w:color w:val="000000"/>
                                      <w:sz w:val="20"/>
                                      <w:szCs w:val="20"/>
                                    </w:rPr>
                                    <w:t>Establish</w:t>
                                  </w:r>
                                </w:p>
                                <w:p w14:paraId="4203E26F" w14:textId="77777777" w:rsidR="00D617FD" w:rsidRPr="00EB38F2" w:rsidRDefault="00D617FD" w:rsidP="000843BD">
                                  <w:pPr>
                                    <w:suppressOverlap/>
                                    <w:rPr>
                                      <w:rFonts w:ascii="Times New Roman" w:eastAsia="Calibri" w:hAnsi="Times New Roman"/>
                                      <w:color w:val="000000"/>
                                      <w:sz w:val="20"/>
                                      <w:szCs w:val="20"/>
                                    </w:rPr>
                                  </w:pPr>
                                  <w:r w:rsidRPr="00EB38F2">
                                    <w:rPr>
                                      <w:rFonts w:ascii="Times New Roman" w:eastAsia="Calibri" w:hAnsi="Times New Roman"/>
                                      <w:color w:val="000000"/>
                                      <w:sz w:val="20"/>
                                      <w:szCs w:val="20"/>
                                    </w:rPr>
                                    <w:t>Contribute</w:t>
                                  </w:r>
                                </w:p>
                              </w:tc>
                              <w:tc>
                                <w:tcPr>
                                  <w:tcW w:w="1345" w:type="dxa"/>
                                  <w:vMerge/>
                                  <w:shd w:val="clear" w:color="auto" w:fill="auto"/>
                                </w:tcPr>
                                <w:p w14:paraId="2A1299D6" w14:textId="77777777" w:rsidR="00D617FD" w:rsidRPr="00EB38F2" w:rsidRDefault="00D617FD" w:rsidP="000843BD">
                                  <w:pPr>
                                    <w:suppressOverlap/>
                                    <w:rPr>
                                      <w:rFonts w:ascii="Times New Roman" w:eastAsia="Calibri" w:hAnsi="Times New Roman"/>
                                      <w:b/>
                                      <w:sz w:val="20"/>
                                      <w:szCs w:val="20"/>
                                    </w:rPr>
                                  </w:pPr>
                                </w:p>
                              </w:tc>
                            </w:tr>
                            <w:tr w:rsidR="00D617FD" w:rsidRPr="00EB38F2" w14:paraId="0A42BD5F" w14:textId="77777777" w:rsidTr="000843BD">
                              <w:trPr>
                                <w:cantSplit/>
                                <w:trHeight w:val="65"/>
                                <w:jc w:val="center"/>
                              </w:trPr>
                              <w:tc>
                                <w:tcPr>
                                  <w:tcW w:w="0" w:type="auto"/>
                                  <w:shd w:val="clear" w:color="auto" w:fill="auto"/>
                                  <w:tcMar>
                                    <w:top w:w="7" w:type="dxa"/>
                                  </w:tcMar>
                                </w:tcPr>
                                <w:p w14:paraId="0E19BA7F" w14:textId="344F73E1" w:rsidR="00D617FD" w:rsidRPr="00EB38F2" w:rsidRDefault="00D617FD" w:rsidP="006A58FF">
                                  <w:pPr>
                                    <w:suppressOverlap/>
                                    <w:jc w:val="center"/>
                                    <w:rPr>
                                      <w:rFonts w:ascii="Times New Roman" w:eastAsia="Calibri" w:hAnsi="Times New Roman"/>
                                      <w:color w:val="000000"/>
                                      <w:sz w:val="20"/>
                                      <w:szCs w:val="20"/>
                                    </w:rPr>
                                  </w:pPr>
                                  <w:ins w:id="2420" w:author="Nasser Mustafa [2]" w:date="2018-09-16T18:43:00Z">
                                    <w:r>
                                      <w:rPr>
                                        <w:rFonts w:ascii="Times New Roman" w:hAnsi="Times New Roman"/>
                                      </w:rPr>
                                      <w:fldChar w:fldCharType="begin" w:fldLock="1"/>
                                    </w:r>
                                  </w:ins>
                                  <w:r>
                                    <w:rPr>
                                      <w:rFonts w:ascii="Times New Roman" w:hAnsi="Times New Roman"/>
                                    </w:rPr>
                                    <w:instrText>ADDIN CSL_CITATION {"citationItems":[{"id":"ITEM-1","itemData":{"author":[{"dropping-particle":"von","family":"Knethen","given":"Antje","non-dropping-particle":"","parse-names":false,"suffix":""}],"container-title":"1st International Workshop on Traceability in Emerging Forms of Software Engineering .","id":"ITEM-1","issued":{"date-parts":[["2002"]]},"publisher-place":"Edinburgh","title":"Automatic Change Support Based on a Trace Model","title-short":"(TEFSE’02),","type":"paper-conference"},"uris":["http://www.mendeley.com/documents/?uuid=1e617afc-c3b9-471c-a37f-834365bf0cd4"]}],"mendeley":{"formattedCitation":"[97]","plainTextFormattedCitation":"[97]","previouslyFormattedCitation":"[97]"},"properties":{"noteIndex":0},"schema":"https://github.com/citation-style-language/schema/raw/master/csl-citation.json"}</w:instrText>
                                  </w:r>
                                  <w:ins w:id="2421" w:author="Nasser Mustafa [2]" w:date="2018-09-16T18:43:00Z">
                                    <w:r>
                                      <w:rPr>
                                        <w:rFonts w:ascii="Times New Roman" w:hAnsi="Times New Roman"/>
                                      </w:rPr>
                                      <w:fldChar w:fldCharType="separate"/>
                                    </w:r>
                                  </w:ins>
                                  <w:r w:rsidRPr="00627C91">
                                    <w:rPr>
                                      <w:rFonts w:ascii="Times New Roman" w:hAnsi="Times New Roman"/>
                                      <w:noProof/>
                                    </w:rPr>
                                    <w:t>[97]</w:t>
                                  </w:r>
                                  <w:ins w:id="2422" w:author="Nasser Mustafa [2]" w:date="2018-09-16T18:43:00Z">
                                    <w:r>
                                      <w:rPr>
                                        <w:rFonts w:ascii="Times New Roman" w:hAnsi="Times New Roman"/>
                                      </w:rPr>
                                      <w:fldChar w:fldCharType="end"/>
                                    </w:r>
                                  </w:ins>
                                  <w:del w:id="2423" w:author="Nasser Mustafa [2]" w:date="2018-09-16T18:43:00Z">
                                    <w:r w:rsidRPr="00EB38F2" w:rsidDel="00CE6E7F">
                                      <w:rPr>
                                        <w:rFonts w:ascii="Times New Roman" w:eastAsia="Calibri" w:hAnsi="Times New Roman"/>
                                        <w:color w:val="000000"/>
                                        <w:sz w:val="20"/>
                                        <w:szCs w:val="20"/>
                                      </w:rPr>
                                      <w:fldChar w:fldCharType="begin"/>
                                    </w:r>
                                    <w:r w:rsidDel="00CE6E7F">
                                      <w:rPr>
                                        <w:rFonts w:ascii="Times New Roman" w:eastAsia="Calibri" w:hAnsi="Times New Roman"/>
                                        <w:color w:val="000000"/>
                                        <w:sz w:val="20"/>
                                        <w:szCs w:val="20"/>
                                      </w:rPr>
                                      <w:delInstrText xml:space="preserve"> ADDIN EN.CITE &lt;EndNote&gt;&lt;Cite&gt;&lt;Author&gt;Knethen&lt;/Author&gt;&lt;Year&gt;2002&lt;/Year&gt;&lt;RecNum&gt;234&lt;/RecNum&gt;&lt;DisplayText&gt;[34]&lt;/DisplayText&gt;&lt;record&gt;&lt;rec-number&gt;234&lt;/rec-number&gt;&lt;foreign-keys&gt;&lt;key app="EN" db-id="rxfad95wgs5d2dexxekxwt2katzr52wtwdxz" timestamp="0"&gt;234&lt;/key&gt;&lt;/foreign-keys&gt;&lt;ref-type name="Conference Proceedings"&gt;10&lt;/ref-type&gt;&lt;contributors&gt;&lt;authors&gt;&lt;author&gt;Antje von Knethen&lt;/author&gt;&lt;/authors&gt;&lt;/contributors&gt;&lt;titles&gt;&lt;title&gt;Automatic Change Support Based on a Trace Model&lt;/title&gt;&lt;secondary-title&gt;1st International Workshop on Traceability in Emerging Forms of Software Engineering .&lt;/secondary-title&gt;&lt;short-title&gt;(TEFSE’02),&lt;/short-title&gt;&lt;/titles&gt;&lt;dates&gt;&lt;year&gt;2002&lt;/year&gt;&lt;/dates&gt;&lt;pub-location&gt;Edinburgh&lt;/pub-location&gt;&lt;urls&gt;&lt;/urls&gt;&lt;/record&gt;&lt;/Cite&gt;&lt;/EndNote&gt;</w:delInstrText>
                                    </w:r>
                                    <w:r w:rsidRPr="00EB38F2" w:rsidDel="00CE6E7F">
                                      <w:rPr>
                                        <w:rFonts w:ascii="Times New Roman" w:eastAsia="Calibri" w:hAnsi="Times New Roman"/>
                                        <w:color w:val="000000"/>
                                        <w:sz w:val="20"/>
                                        <w:szCs w:val="20"/>
                                      </w:rPr>
                                      <w:fldChar w:fldCharType="separate"/>
                                    </w:r>
                                    <w:r w:rsidDel="00CE6E7F">
                                      <w:rPr>
                                        <w:rFonts w:ascii="Times New Roman" w:eastAsia="Calibri" w:hAnsi="Times New Roman"/>
                                        <w:noProof/>
                                        <w:color w:val="000000"/>
                                        <w:sz w:val="20"/>
                                        <w:szCs w:val="20"/>
                                      </w:rPr>
                                      <w:delText>[</w:delText>
                                    </w:r>
                                    <w:r w:rsidDel="00CE6E7F">
                                      <w:fldChar w:fldCharType="begin"/>
                                    </w:r>
                                    <w:r w:rsidDel="00CE6E7F">
                                      <w:delInstrText xml:space="preserve"> HYPERLINK \l "_ENREF_34" \o "Knethen, 2002 #234" </w:delInstrText>
                                    </w:r>
                                    <w:r w:rsidDel="00CE6E7F">
                                      <w:fldChar w:fldCharType="separate"/>
                                    </w:r>
                                    <w:r w:rsidDel="00CE6E7F">
                                      <w:rPr>
                                        <w:rFonts w:ascii="Times New Roman" w:eastAsia="Calibri" w:hAnsi="Times New Roman"/>
                                        <w:noProof/>
                                        <w:color w:val="000000"/>
                                        <w:sz w:val="20"/>
                                        <w:szCs w:val="20"/>
                                      </w:rPr>
                                      <w:delText>34</w:delText>
                                    </w:r>
                                    <w:r w:rsidDel="00CE6E7F">
                                      <w:rPr>
                                        <w:rFonts w:ascii="Times New Roman" w:eastAsia="Calibri" w:hAnsi="Times New Roman"/>
                                        <w:noProof/>
                                        <w:color w:val="000000"/>
                                        <w:sz w:val="20"/>
                                        <w:szCs w:val="20"/>
                                      </w:rPr>
                                      <w:fldChar w:fldCharType="end"/>
                                    </w:r>
                                    <w:r w:rsidDel="00CE6E7F">
                                      <w:rPr>
                                        <w:rFonts w:ascii="Times New Roman" w:eastAsia="Calibri" w:hAnsi="Times New Roman"/>
                                        <w:noProof/>
                                        <w:color w:val="000000"/>
                                        <w:sz w:val="20"/>
                                        <w:szCs w:val="20"/>
                                      </w:rPr>
                                      <w:delText>]</w:delText>
                                    </w:r>
                                    <w:r w:rsidRPr="00EB38F2" w:rsidDel="00CE6E7F">
                                      <w:rPr>
                                        <w:rFonts w:ascii="Times New Roman" w:eastAsia="Calibri" w:hAnsi="Times New Roman"/>
                                        <w:color w:val="000000"/>
                                        <w:sz w:val="20"/>
                                        <w:szCs w:val="20"/>
                                      </w:rPr>
                                      <w:fldChar w:fldCharType="end"/>
                                    </w:r>
                                  </w:del>
                                </w:p>
                              </w:tc>
                              <w:tc>
                                <w:tcPr>
                                  <w:tcW w:w="1673" w:type="dxa"/>
                                  <w:shd w:val="clear" w:color="auto" w:fill="auto"/>
                                  <w:tcMar>
                                    <w:top w:w="7" w:type="dxa"/>
                                  </w:tcMar>
                                </w:tcPr>
                                <w:p w14:paraId="0C14545C"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shd w:val="clear" w:color="auto" w:fill="auto"/>
                                  <w:tcMar>
                                    <w:top w:w="7" w:type="dxa"/>
                                  </w:tcMar>
                                </w:tcPr>
                                <w:p w14:paraId="02F50612"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0CF6A04E"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6C7099EA" w14:textId="77777777" w:rsidR="00D617FD" w:rsidRPr="00EB38F2" w:rsidRDefault="00D617FD" w:rsidP="000843BD">
                                  <w:pPr>
                                    <w:suppressOverlap/>
                                    <w:rPr>
                                      <w:rFonts w:ascii="Times New Roman" w:eastAsia="Calibri" w:hAnsi="Times New Roman"/>
                                      <w:color w:val="000000"/>
                                      <w:sz w:val="20"/>
                                      <w:szCs w:val="20"/>
                                    </w:rPr>
                                  </w:pPr>
                                </w:p>
                              </w:tc>
                              <w:tc>
                                <w:tcPr>
                                  <w:tcW w:w="1345" w:type="dxa"/>
                                  <w:shd w:val="clear" w:color="auto" w:fill="auto"/>
                                </w:tcPr>
                                <w:p w14:paraId="36CDA514" w14:textId="77777777" w:rsidR="00D617FD" w:rsidRPr="00EB38F2" w:rsidRDefault="00D617FD" w:rsidP="000843BD">
                                  <w:pPr>
                                    <w:suppressOverlap/>
                                    <w:rPr>
                                      <w:rFonts w:ascii="Times New Roman" w:eastAsia="Calibri" w:hAnsi="Times New Roman"/>
                                      <w:b/>
                                      <w:sz w:val="20"/>
                                      <w:szCs w:val="20"/>
                                    </w:rPr>
                                  </w:pPr>
                                  <w:ins w:id="2424" w:author="Nasser Mustafa" w:date="2018-08-20T17:44:00Z">
                                    <w:r>
                                      <w:rPr>
                                        <w:rFonts w:ascii="Times New Roman" w:eastAsia="Calibri" w:hAnsi="Times New Roman"/>
                                        <w:b/>
                                        <w:sz w:val="20"/>
                                        <w:szCs w:val="20"/>
                                      </w:rPr>
                                      <w:t>Inconsistency</w:t>
                                    </w:r>
                                  </w:ins>
                                </w:p>
                              </w:tc>
                            </w:tr>
                            <w:tr w:rsidR="00D617FD" w:rsidRPr="00EB38F2" w14:paraId="55E041B1" w14:textId="77777777" w:rsidTr="000843BD">
                              <w:trPr>
                                <w:cantSplit/>
                                <w:trHeight w:val="91"/>
                                <w:jc w:val="center"/>
                              </w:trPr>
                              <w:tc>
                                <w:tcPr>
                                  <w:tcW w:w="0" w:type="auto"/>
                                  <w:shd w:val="clear" w:color="auto" w:fill="auto"/>
                                  <w:tcMar>
                                    <w:top w:w="7" w:type="dxa"/>
                                  </w:tcMar>
                                </w:tcPr>
                                <w:p w14:paraId="3D679577" w14:textId="58754F2D" w:rsidR="00D617FD" w:rsidRPr="00EB38F2" w:rsidRDefault="00D617FD" w:rsidP="006A58FF">
                                  <w:pPr>
                                    <w:suppressOverlap/>
                                    <w:jc w:val="center"/>
                                    <w:rPr>
                                      <w:rFonts w:ascii="Times New Roman" w:eastAsia="Calibri" w:hAnsi="Times New Roman"/>
                                      <w:color w:val="000000"/>
                                      <w:sz w:val="20"/>
                                      <w:szCs w:val="20"/>
                                    </w:rPr>
                                  </w:pPr>
                                  <w:ins w:id="2425" w:author="Nasser Mustafa [2]" w:date="2018-09-16T18:44:00Z">
                                    <w:r>
                                      <w:rPr>
                                        <w:rFonts w:ascii="Times New Roman" w:hAnsi="Times New Roman"/>
                                      </w:rPr>
                                      <w:fldChar w:fldCharType="begin" w:fldLock="1"/>
                                    </w:r>
                                  </w:ins>
                                  <w:r>
                                    <w:rPr>
                                      <w:rFonts w:ascii="Times New Roman" w:hAnsi="Times New Roman"/>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2426" w:author="Nasser Mustafa [2]" w:date="2018-09-16T18:44:00Z">
                                    <w:r>
                                      <w:rPr>
                                        <w:rFonts w:ascii="Times New Roman" w:hAnsi="Times New Roman"/>
                                      </w:rPr>
                                      <w:fldChar w:fldCharType="separate"/>
                                    </w:r>
                                  </w:ins>
                                  <w:r w:rsidRPr="00627C91">
                                    <w:rPr>
                                      <w:rFonts w:ascii="Times New Roman" w:hAnsi="Times New Roman"/>
                                      <w:noProof/>
                                    </w:rPr>
                                    <w:t>[80]</w:t>
                                  </w:r>
                                  <w:ins w:id="2427" w:author="Nasser Mustafa [2]" w:date="2018-09-16T18:44:00Z">
                                    <w:r>
                                      <w:rPr>
                                        <w:rFonts w:ascii="Times New Roman" w:hAnsi="Times New Roman"/>
                                      </w:rPr>
                                      <w:fldChar w:fldCharType="end"/>
                                    </w:r>
                                  </w:ins>
                                  <w:del w:id="2428" w:author="Nasser Mustafa [2]" w:date="2018-09-16T18:44:00Z">
                                    <w:r w:rsidRPr="00EB38F2" w:rsidDel="007E2CCF">
                                      <w:rPr>
                                        <w:rFonts w:ascii="Times New Roman" w:eastAsia="Calibri" w:hAnsi="Times New Roman"/>
                                        <w:color w:val="000000"/>
                                        <w:sz w:val="20"/>
                                        <w:szCs w:val="20"/>
                                      </w:rPr>
                                      <w:fldChar w:fldCharType="begin"/>
                                    </w:r>
                                    <w:r w:rsidDel="007E2CCF">
                                      <w:rPr>
                                        <w:rFonts w:ascii="Times New Roman" w:eastAsia="Calibri" w:hAnsi="Times New Roman"/>
                                        <w:color w:val="000000"/>
                                        <w:sz w:val="20"/>
                                        <w:szCs w:val="20"/>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EB38F2" w:rsidDel="007E2CCF">
                                      <w:rPr>
                                        <w:rFonts w:ascii="Times New Roman" w:eastAsia="Calibri" w:hAnsi="Times New Roman"/>
                                        <w:color w:val="000000"/>
                                        <w:sz w:val="20"/>
                                        <w:szCs w:val="20"/>
                                      </w:rPr>
                                      <w:fldChar w:fldCharType="separate"/>
                                    </w:r>
                                    <w:r w:rsidDel="007E2CCF">
                                      <w:rPr>
                                        <w:rFonts w:ascii="Times New Roman" w:eastAsia="Calibri" w:hAnsi="Times New Roman"/>
                                        <w:noProof/>
                                        <w:color w:val="000000"/>
                                        <w:sz w:val="20"/>
                                        <w:szCs w:val="20"/>
                                      </w:rPr>
                                      <w:delText>[</w:delText>
                                    </w:r>
                                    <w:r w:rsidDel="007E2CCF">
                                      <w:fldChar w:fldCharType="begin"/>
                                    </w:r>
                                    <w:r w:rsidDel="007E2CCF">
                                      <w:delInstrText xml:space="preserve"> HYPERLINK \l "_ENREF_13" \o "Filho, 2003 #126" </w:delInstrText>
                                    </w:r>
                                    <w:r w:rsidDel="007E2CCF">
                                      <w:fldChar w:fldCharType="separate"/>
                                    </w:r>
                                    <w:r w:rsidDel="007E2CCF">
                                      <w:rPr>
                                        <w:rFonts w:ascii="Times New Roman" w:eastAsia="Calibri" w:hAnsi="Times New Roman"/>
                                        <w:noProof/>
                                        <w:color w:val="000000"/>
                                        <w:sz w:val="20"/>
                                        <w:szCs w:val="20"/>
                                      </w:rPr>
                                      <w:delText>13</w:delText>
                                    </w:r>
                                    <w:r w:rsidDel="007E2CCF">
                                      <w:rPr>
                                        <w:rFonts w:ascii="Times New Roman" w:eastAsia="Calibri" w:hAnsi="Times New Roman"/>
                                        <w:noProof/>
                                        <w:color w:val="000000"/>
                                        <w:sz w:val="20"/>
                                        <w:szCs w:val="20"/>
                                      </w:rPr>
                                      <w:fldChar w:fldCharType="end"/>
                                    </w:r>
                                    <w:r w:rsidDel="007E2CCF">
                                      <w:rPr>
                                        <w:rFonts w:ascii="Times New Roman" w:eastAsia="Calibri" w:hAnsi="Times New Roman"/>
                                        <w:noProof/>
                                        <w:color w:val="000000"/>
                                        <w:sz w:val="20"/>
                                        <w:szCs w:val="20"/>
                                      </w:rPr>
                                      <w:delText>]</w:delText>
                                    </w:r>
                                    <w:r w:rsidRPr="00EB38F2" w:rsidDel="007E2CCF">
                                      <w:rPr>
                                        <w:rFonts w:ascii="Times New Roman" w:eastAsia="Calibri" w:hAnsi="Times New Roman"/>
                                        <w:color w:val="000000"/>
                                        <w:sz w:val="20"/>
                                        <w:szCs w:val="20"/>
                                      </w:rPr>
                                      <w:fldChar w:fldCharType="end"/>
                                    </w:r>
                                  </w:del>
                                </w:p>
                              </w:tc>
                              <w:tc>
                                <w:tcPr>
                                  <w:tcW w:w="1673" w:type="dxa"/>
                                  <w:shd w:val="clear" w:color="auto" w:fill="auto"/>
                                  <w:tcMar>
                                    <w:top w:w="7" w:type="dxa"/>
                                  </w:tcMar>
                                </w:tcPr>
                                <w:p w14:paraId="49DDD9A9"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shd w:val="clear" w:color="auto" w:fill="auto"/>
                                  <w:tcMar>
                                    <w:top w:w="7" w:type="dxa"/>
                                  </w:tcMar>
                                </w:tcPr>
                                <w:p w14:paraId="5EF403A8"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523D2703"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0F0E75E9" w14:textId="77777777" w:rsidR="00D617FD" w:rsidRPr="00EB38F2" w:rsidRDefault="00D617FD" w:rsidP="000843BD">
                                  <w:pPr>
                                    <w:suppressOverlap/>
                                    <w:rPr>
                                      <w:rFonts w:ascii="Times New Roman" w:eastAsia="Calibri" w:hAnsi="Times New Roman"/>
                                      <w:color w:val="000000"/>
                                      <w:sz w:val="20"/>
                                      <w:szCs w:val="20"/>
                                    </w:rPr>
                                  </w:pPr>
                                </w:p>
                              </w:tc>
                              <w:tc>
                                <w:tcPr>
                                  <w:tcW w:w="1345" w:type="dxa"/>
                                  <w:shd w:val="clear" w:color="auto" w:fill="auto"/>
                                </w:tcPr>
                                <w:p w14:paraId="38CE1AA0" w14:textId="77777777" w:rsidR="00D617FD" w:rsidRPr="00FF0D53" w:rsidRDefault="00D617FD" w:rsidP="000843BD">
                                  <w:pPr>
                                    <w:suppressOverlap/>
                                    <w:rPr>
                                      <w:rFonts w:ascii="Times New Roman" w:eastAsia="Calibri" w:hAnsi="Times New Roman"/>
                                      <w:sz w:val="20"/>
                                      <w:szCs w:val="20"/>
                                    </w:rPr>
                                  </w:pPr>
                                  <w:del w:id="2429" w:author="Nasser Mustafa" w:date="2018-08-20T17:43:00Z">
                                    <w:r w:rsidRPr="00FF0D53" w:rsidDel="0019481C">
                                      <w:rPr>
                                        <w:rFonts w:ascii="Times New Roman" w:eastAsia="Calibri" w:hAnsi="Times New Roman"/>
                                        <w:sz w:val="20"/>
                                        <w:szCs w:val="20"/>
                                      </w:rPr>
                                      <w:delText>X</w:delText>
                                    </w:r>
                                  </w:del>
                                  <w:ins w:id="2430" w:author="Nasser Mustafa" w:date="2018-08-20T17:43:00Z">
                                    <w:r w:rsidRPr="00FF0D53">
                                      <w:rPr>
                                        <w:rFonts w:ascii="Times New Roman" w:eastAsia="Calibri" w:hAnsi="Times New Roman"/>
                                        <w:sz w:val="20"/>
                                        <w:szCs w:val="20"/>
                                      </w:rPr>
                                      <w:t>Adopt</w:t>
                                    </w:r>
                                  </w:ins>
                                </w:p>
                              </w:tc>
                            </w:tr>
                          </w:tbl>
                          <w:p w14:paraId="7DCF64BA" w14:textId="77777777" w:rsidR="00D617FD" w:rsidRPr="00EB38F2" w:rsidRDefault="00D617FD" w:rsidP="00B97147">
                            <w:pPr>
                              <w:rPr>
                                <w:rFonts w:ascii="Times New Roman" w:hAnsi="Times New Roman"/>
                                <w:sz w:val="20"/>
                                <w:szCs w:val="20"/>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2F422" id="_x0000_s1032" type="#_x0000_t202" style="position:absolute;left:0;text-align:left;margin-left:11.75pt;margin-top:0;width:420.7pt;height:341.65pt;z-index:251689984;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" stroked="f">
                <v:textbox inset="0,0,0,0">
                  <w:txbxContent>
                    <w:p w14:paraId="445B3C12" w14:textId="77777777" w:rsidR="00D617FD" w:rsidRPr="00EB38F2" w:rsidRDefault="00D617FD" w:rsidP="00B97147">
                      <w:pPr>
                        <w:pStyle w:val="tablecaption"/>
                        <w:rPr>
                          <w:b/>
                          <w:sz w:val="20"/>
                        </w:rPr>
                      </w:pPr>
                    </w:p>
                    <w:p w14:paraId="7B1C4545" w14:textId="5515A077" w:rsidR="00D617FD" w:rsidRPr="00EB38F2" w:rsidRDefault="00D617FD" w:rsidP="00B97147">
                      <w:pPr>
                        <w:pStyle w:val="Caption"/>
                        <w:rPr>
                          <w:sz w:val="20"/>
                          <w:szCs w:val="20"/>
                        </w:rPr>
                      </w:pPr>
                      <w:bookmarkStart w:id="2431" w:name="_Ref513377061"/>
                      <w:bookmarkStart w:id="2432" w:name="_Toc525723625"/>
                      <w:r w:rsidRPr="00EB38F2">
                        <w:rPr>
                          <w:sz w:val="20"/>
                          <w:szCs w:val="20"/>
                        </w:rPr>
                        <w:t xml:space="preserve">Table </w:t>
                      </w:r>
                      <w:r w:rsidRPr="00EB38F2">
                        <w:rPr>
                          <w:sz w:val="20"/>
                          <w:szCs w:val="20"/>
                        </w:rPr>
                        <w:fldChar w:fldCharType="begin"/>
                      </w:r>
                      <w:r w:rsidRPr="00EB38F2">
                        <w:rPr>
                          <w:sz w:val="20"/>
                          <w:szCs w:val="20"/>
                        </w:rPr>
                        <w:instrText xml:space="preserve"> SEQ Table \* ARABIC </w:instrText>
                      </w:r>
                      <w:r w:rsidRPr="00EB38F2">
                        <w:rPr>
                          <w:sz w:val="20"/>
                          <w:szCs w:val="20"/>
                        </w:rPr>
                        <w:fldChar w:fldCharType="separate"/>
                      </w:r>
                      <w:r>
                        <w:rPr>
                          <w:noProof/>
                          <w:sz w:val="20"/>
                          <w:szCs w:val="20"/>
                        </w:rPr>
                        <w:t>6</w:t>
                      </w:r>
                      <w:r w:rsidRPr="00EB38F2">
                        <w:rPr>
                          <w:sz w:val="20"/>
                          <w:szCs w:val="20"/>
                        </w:rPr>
                        <w:fldChar w:fldCharType="end"/>
                      </w:r>
                      <w:bookmarkEnd w:id="2431"/>
                      <w:r w:rsidRPr="00EB38F2">
                        <w:rPr>
                          <w:sz w:val="20"/>
                          <w:szCs w:val="20"/>
                        </w:rPr>
                        <w:t>:</w:t>
                      </w:r>
                      <w:bookmarkStart w:id="2433" w:name="_Ref513369446"/>
                      <w:r w:rsidRPr="00EB38F2">
                        <w:rPr>
                          <w:sz w:val="20"/>
                          <w:szCs w:val="20"/>
                        </w:rPr>
                        <w:t xml:space="preserve"> </w:t>
                      </w:r>
                      <w:bookmarkEnd w:id="2433"/>
                      <w:r w:rsidRPr="00EB38F2">
                        <w:rPr>
                          <w:sz w:val="20"/>
                          <w:szCs w:val="20"/>
                        </w:rPr>
                        <w:t>Classifications for RE trace links</w:t>
                      </w:r>
                      <w:bookmarkEnd w:id="2432"/>
                    </w:p>
                    <w:tbl>
                      <w:tblPr>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09"/>
                        <w:gridCol w:w="1673"/>
                        <w:gridCol w:w="1100"/>
                        <w:gridCol w:w="1234"/>
                        <w:gridCol w:w="1001"/>
                        <w:gridCol w:w="1345"/>
                        <w:tblGridChange w:id="2434">
                          <w:tblGrid>
                            <w:gridCol w:w="1609"/>
                            <w:gridCol w:w="428"/>
                            <w:gridCol w:w="1245"/>
                            <w:gridCol w:w="428"/>
                            <w:gridCol w:w="672"/>
                            <w:gridCol w:w="428"/>
                            <w:gridCol w:w="806"/>
                            <w:gridCol w:w="428"/>
                            <w:gridCol w:w="573"/>
                            <w:gridCol w:w="428"/>
                            <w:gridCol w:w="917"/>
                            <w:gridCol w:w="428"/>
                          </w:tblGrid>
                        </w:tblGridChange>
                      </w:tblGrid>
                      <w:tr w:rsidR="00D617FD" w:rsidRPr="00EB38F2" w14:paraId="1E316227" w14:textId="77777777" w:rsidTr="000843BD">
                        <w:trPr>
                          <w:cantSplit/>
                          <w:trHeight w:val="188"/>
                          <w:jc w:val="center"/>
                        </w:trPr>
                        <w:tc>
                          <w:tcPr>
                            <w:tcW w:w="0" w:type="auto"/>
                            <w:shd w:val="clear" w:color="auto" w:fill="auto"/>
                            <w:tcMar>
                              <w:top w:w="7" w:type="dxa"/>
                            </w:tcMar>
                          </w:tcPr>
                          <w:p w14:paraId="7705959C" w14:textId="77777777" w:rsidR="00D617FD" w:rsidRPr="00EB38F2" w:rsidRDefault="00D617FD" w:rsidP="000843BD">
                            <w:pPr>
                              <w:suppressOverlap/>
                              <w:rPr>
                                <w:rFonts w:ascii="Times New Roman" w:eastAsia="Calibri" w:hAnsi="Times New Roman"/>
                                <w:sz w:val="20"/>
                                <w:szCs w:val="20"/>
                              </w:rPr>
                            </w:pPr>
                          </w:p>
                        </w:tc>
                        <w:tc>
                          <w:tcPr>
                            <w:tcW w:w="1673" w:type="dxa"/>
                            <w:shd w:val="clear" w:color="auto" w:fill="auto"/>
                            <w:tcMar>
                              <w:top w:w="7" w:type="dxa"/>
                            </w:tcMar>
                          </w:tcPr>
                          <w:p w14:paraId="2C4973DD" w14:textId="77777777" w:rsidR="00D617FD"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Dependency</w:t>
                            </w:r>
                          </w:p>
                          <w:p w14:paraId="18EEB83C" w14:textId="77777777" w:rsidR="00D617FD" w:rsidRPr="00EB38F2"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100" w:type="dxa"/>
                            <w:shd w:val="clear" w:color="auto" w:fill="auto"/>
                            <w:tcMar>
                              <w:top w:w="7" w:type="dxa"/>
                            </w:tcMar>
                          </w:tcPr>
                          <w:p w14:paraId="191E8C33" w14:textId="77777777" w:rsidR="00D617FD" w:rsidRDefault="00D617FD" w:rsidP="00FF0D53">
                            <w:pPr>
                              <w:suppressOverlap/>
                              <w:jc w:val="center"/>
                              <w:rPr>
                                <w:rFonts w:ascii="Times New Roman" w:eastAsia="Calibri" w:hAnsi="Times New Roman"/>
                                <w:sz w:val="20"/>
                                <w:szCs w:val="20"/>
                              </w:rPr>
                            </w:pPr>
                            <w:r>
                              <w:rPr>
                                <w:rFonts w:ascii="Times New Roman" w:eastAsia="Calibri" w:hAnsi="Times New Roman"/>
                                <w:sz w:val="20"/>
                                <w:szCs w:val="20"/>
                              </w:rPr>
                              <w:t>Evolution</w:t>
                            </w:r>
                          </w:p>
                          <w:p w14:paraId="43F52F0F" w14:textId="77777777" w:rsidR="00D617FD" w:rsidRPr="00EB38F2" w:rsidRDefault="00D617FD" w:rsidP="00FF0D53">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234" w:type="dxa"/>
                            <w:shd w:val="clear" w:color="auto" w:fill="auto"/>
                            <w:tcMar>
                              <w:top w:w="7" w:type="dxa"/>
                            </w:tcMar>
                          </w:tcPr>
                          <w:p w14:paraId="301B2492" w14:textId="77777777" w:rsidR="00D617FD"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Generalization</w:t>
                            </w:r>
                          </w:p>
                          <w:p w14:paraId="1C56D1E1" w14:textId="77777777" w:rsidR="00D617FD" w:rsidRPr="00EB38F2" w:rsidRDefault="00D617FD" w:rsidP="000843BD">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001" w:type="dxa"/>
                            <w:shd w:val="clear" w:color="auto" w:fill="auto"/>
                            <w:tcMar>
                              <w:top w:w="7" w:type="dxa"/>
                            </w:tcMar>
                          </w:tcPr>
                          <w:p w14:paraId="49BE5A3D" w14:textId="77777777" w:rsidR="00D617FD" w:rsidRDefault="00D617FD" w:rsidP="000843BD">
                            <w:pPr>
                              <w:suppressOverlap/>
                              <w:rPr>
                                <w:rFonts w:ascii="Times New Roman" w:eastAsia="Calibri" w:hAnsi="Times New Roman"/>
                                <w:sz w:val="20"/>
                                <w:szCs w:val="20"/>
                              </w:rPr>
                            </w:pPr>
                            <w:r>
                              <w:rPr>
                                <w:rFonts w:ascii="Times New Roman" w:eastAsia="Calibri" w:hAnsi="Times New Roman"/>
                                <w:sz w:val="20"/>
                                <w:szCs w:val="20"/>
                              </w:rPr>
                              <w:t>Satisfaction</w:t>
                            </w:r>
                          </w:p>
                          <w:p w14:paraId="2698A42A" w14:textId="77777777" w:rsidR="00D617FD" w:rsidRPr="00EB38F2" w:rsidRDefault="00D617FD" w:rsidP="00FF0D53">
                            <w:pPr>
                              <w:suppressOverlap/>
                              <w:jc w:val="center"/>
                              <w:rPr>
                                <w:rFonts w:ascii="Times New Roman" w:eastAsia="Calibri" w:hAnsi="Times New Roman"/>
                                <w:sz w:val="20"/>
                                <w:szCs w:val="20"/>
                              </w:rPr>
                            </w:pPr>
                            <w:r>
                              <w:rPr>
                                <w:rFonts w:ascii="Times New Roman" w:eastAsia="Calibri" w:hAnsi="Times New Roman"/>
                                <w:sz w:val="20"/>
                                <w:szCs w:val="20"/>
                              </w:rPr>
                              <w:t>types</w:t>
                            </w:r>
                          </w:p>
                        </w:tc>
                        <w:tc>
                          <w:tcPr>
                            <w:tcW w:w="1345" w:type="dxa"/>
                            <w:shd w:val="clear" w:color="auto" w:fill="auto"/>
                          </w:tcPr>
                          <w:p w14:paraId="48DE961B" w14:textId="77777777" w:rsidR="00D617FD" w:rsidRPr="00EB38F2" w:rsidRDefault="00D617FD" w:rsidP="000843BD">
                            <w:pPr>
                              <w:suppressOverlap/>
                              <w:rPr>
                                <w:rFonts w:ascii="Times New Roman" w:eastAsia="Calibri" w:hAnsi="Times New Roman"/>
                                <w:sz w:val="20"/>
                                <w:szCs w:val="20"/>
                              </w:rPr>
                            </w:pPr>
                            <w:r>
                              <w:rPr>
                                <w:rFonts w:ascii="Times New Roman" w:eastAsia="Calibri" w:hAnsi="Times New Roman"/>
                                <w:sz w:val="20"/>
                                <w:szCs w:val="20"/>
                              </w:rPr>
                              <w:t>Other types</w:t>
                            </w:r>
                          </w:p>
                        </w:tc>
                      </w:tr>
                      <w:tr w:rsidR="00D617FD" w:rsidRPr="00EB38F2" w14:paraId="1D89D14E" w14:textId="77777777" w:rsidTr="000843BD">
                        <w:trPr>
                          <w:cantSplit/>
                          <w:trHeight w:val="188"/>
                          <w:jc w:val="center"/>
                        </w:trPr>
                        <w:tc>
                          <w:tcPr>
                            <w:tcW w:w="0" w:type="auto"/>
                            <w:shd w:val="clear" w:color="auto" w:fill="auto"/>
                            <w:tcMar>
                              <w:top w:w="7" w:type="dxa"/>
                            </w:tcMar>
                          </w:tcPr>
                          <w:p w14:paraId="678F2B90" w14:textId="5E7D69A6" w:rsidR="00D617FD" w:rsidRPr="00EB38F2" w:rsidRDefault="00D617FD" w:rsidP="006A58FF">
                            <w:pPr>
                              <w:suppressOverlap/>
                              <w:rPr>
                                <w:rFonts w:ascii="Times New Roman" w:eastAsia="Calibri" w:hAnsi="Times New Roman"/>
                                <w:sz w:val="20"/>
                                <w:szCs w:val="20"/>
                              </w:rPr>
                            </w:pPr>
                            <w:ins w:id="2435" w:author="Nasser Mustafa [2]" w:date="2018-09-16T18:28:00Z">
                              <w:r>
                                <w:rPr>
                                  <w:rFonts w:ascii="Times New Roman" w:hAnsi="Times New Roman"/>
                                </w:rPr>
                                <w:fldChar w:fldCharType="begin" w:fldLock="1"/>
                              </w:r>
                            </w:ins>
                            <w:r>
                              <w:rPr>
                                <w:rFonts w:ascii="Times New Roman" w:hAnsi="Times New Roman"/>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mendeley":{"formattedCitation":"[18]","plainTextFormattedCitation":"[18]","previouslyFormattedCitation":"[18]"},"properties":{"noteIndex":0},"schema":"https://github.com/citation-style-language/schema/raw/master/csl-citation.json"}</w:instrText>
                            </w:r>
                            <w:ins w:id="2436" w:author="Nasser Mustafa [2]" w:date="2018-09-16T18:28:00Z">
                              <w:r>
                                <w:rPr>
                                  <w:rFonts w:ascii="Times New Roman" w:hAnsi="Times New Roman"/>
                                </w:rPr>
                                <w:fldChar w:fldCharType="separate"/>
                              </w:r>
                            </w:ins>
                            <w:r w:rsidRPr="00627C91">
                              <w:rPr>
                                <w:rFonts w:ascii="Times New Roman" w:hAnsi="Times New Roman"/>
                                <w:noProof/>
                              </w:rPr>
                              <w:t>[18]</w:t>
                            </w:r>
                            <w:ins w:id="2437" w:author="Nasser Mustafa [2]" w:date="2018-09-16T18:28:00Z">
                              <w:r>
                                <w:rPr>
                                  <w:rFonts w:ascii="Times New Roman" w:hAnsi="Times New Roman"/>
                                </w:rPr>
                                <w:fldChar w:fldCharType="end"/>
                              </w:r>
                            </w:ins>
                            <w:del w:id="2438" w:author="Nasser Mustafa [2]" w:date="2018-09-16T18:27:00Z">
                              <w:r w:rsidRPr="00EB38F2" w:rsidDel="004548BD">
                                <w:rPr>
                                  <w:rFonts w:ascii="Times New Roman" w:eastAsia="Calibri" w:hAnsi="Times New Roman"/>
                                  <w:sz w:val="20"/>
                                  <w:szCs w:val="20"/>
                                </w:rPr>
                                <w:fldChar w:fldCharType="begin"/>
                              </w:r>
                              <w:r w:rsidDel="004548BD">
                                <w:rPr>
                                  <w:rFonts w:ascii="Times New Roman" w:eastAsia="Calibri" w:hAnsi="Times New Roman"/>
                                  <w:sz w:val="20"/>
                                  <w:szCs w:val="20"/>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EB38F2" w:rsidDel="004548BD">
                                <w:rPr>
                                  <w:rFonts w:ascii="Times New Roman" w:eastAsia="Calibri" w:hAnsi="Times New Roman"/>
                                  <w:sz w:val="20"/>
                                  <w:szCs w:val="20"/>
                                </w:rPr>
                                <w:fldChar w:fldCharType="separate"/>
                              </w:r>
                              <w:r w:rsidDel="004548BD">
                                <w:rPr>
                                  <w:rFonts w:ascii="Times New Roman" w:eastAsia="Calibri" w:hAnsi="Times New Roman"/>
                                  <w:noProof/>
                                  <w:sz w:val="20"/>
                                  <w:szCs w:val="20"/>
                                </w:rPr>
                                <w:delText>[</w:delText>
                              </w:r>
                              <w:r w:rsidDel="004548BD">
                                <w:fldChar w:fldCharType="begin"/>
                              </w:r>
                              <w:r w:rsidDel="004548BD">
                                <w:delInstrText xml:space="preserve"> HYPERLINK \l "_ENREF_7" \o "Gotel, 1994 #26" </w:delInstrText>
                              </w:r>
                              <w:r w:rsidDel="004548BD">
                                <w:fldChar w:fldCharType="separate"/>
                              </w:r>
                              <w:r w:rsidDel="004548BD">
                                <w:rPr>
                                  <w:rFonts w:ascii="Times New Roman" w:eastAsia="Calibri" w:hAnsi="Times New Roman"/>
                                  <w:noProof/>
                                  <w:sz w:val="20"/>
                                  <w:szCs w:val="20"/>
                                </w:rPr>
                                <w:delText>7</w:delText>
                              </w:r>
                              <w:r w:rsidDel="004548BD">
                                <w:rPr>
                                  <w:rFonts w:ascii="Times New Roman" w:eastAsia="Calibri" w:hAnsi="Times New Roman"/>
                                  <w:noProof/>
                                  <w:sz w:val="20"/>
                                  <w:szCs w:val="20"/>
                                </w:rPr>
                                <w:fldChar w:fldCharType="end"/>
                              </w:r>
                              <w:r w:rsidDel="004548BD">
                                <w:rPr>
                                  <w:rFonts w:ascii="Times New Roman" w:eastAsia="Calibri" w:hAnsi="Times New Roman"/>
                                  <w:noProof/>
                                  <w:sz w:val="20"/>
                                  <w:szCs w:val="20"/>
                                </w:rPr>
                                <w:delText>]</w:delText>
                              </w:r>
                              <w:r w:rsidRPr="00EB38F2" w:rsidDel="004548BD">
                                <w:rPr>
                                  <w:rFonts w:ascii="Times New Roman" w:eastAsia="Calibri" w:hAnsi="Times New Roman"/>
                                  <w:sz w:val="20"/>
                                  <w:szCs w:val="20"/>
                                </w:rPr>
                                <w:fldChar w:fldCharType="end"/>
                              </w:r>
                            </w:del>
                          </w:p>
                        </w:tc>
                        <w:tc>
                          <w:tcPr>
                            <w:tcW w:w="1673" w:type="dxa"/>
                            <w:shd w:val="clear" w:color="auto" w:fill="auto"/>
                            <w:tcMar>
                              <w:top w:w="7" w:type="dxa"/>
                            </w:tcMar>
                          </w:tcPr>
                          <w:p w14:paraId="7A871265" w14:textId="77777777" w:rsidR="00D617FD" w:rsidRPr="00EB38F2" w:rsidRDefault="00D617FD" w:rsidP="000843BD">
                            <w:pPr>
                              <w:suppressOverlap/>
                              <w:jc w:val="center"/>
                              <w:rPr>
                                <w:rFonts w:ascii="Times New Roman" w:eastAsia="Calibri" w:hAnsi="Times New Roman"/>
                                <w:sz w:val="20"/>
                                <w:szCs w:val="20"/>
                              </w:rPr>
                            </w:pPr>
                          </w:p>
                        </w:tc>
                        <w:tc>
                          <w:tcPr>
                            <w:tcW w:w="1100" w:type="dxa"/>
                            <w:shd w:val="clear" w:color="auto" w:fill="auto"/>
                            <w:tcMar>
                              <w:top w:w="7" w:type="dxa"/>
                            </w:tcMar>
                          </w:tcPr>
                          <w:p w14:paraId="2AD999CA"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78ED9FD7"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4F19E38E"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2F3BA085" w14:textId="77777777" w:rsidR="00D617FD" w:rsidRPr="00EB38F2" w:rsidRDefault="00D617FD" w:rsidP="000843BD">
                            <w:pPr>
                              <w:suppressOverlap/>
                              <w:rPr>
                                <w:rFonts w:ascii="Times New Roman" w:eastAsia="Calibri" w:hAnsi="Times New Roman"/>
                                <w:sz w:val="20"/>
                                <w:szCs w:val="20"/>
                              </w:rPr>
                            </w:pPr>
                            <w:ins w:id="2439" w:author="Nasser Mustafa" w:date="2018-08-20T17:44:00Z">
                              <w:r>
                                <w:rPr>
                                  <w:rFonts w:ascii="Times New Roman" w:eastAsia="Calibri" w:hAnsi="Times New Roman"/>
                                  <w:sz w:val="20"/>
                                  <w:szCs w:val="20"/>
                                </w:rPr>
                                <w:t>Contribution</w:t>
                              </w:r>
                            </w:ins>
                          </w:p>
                        </w:tc>
                      </w:tr>
                      <w:tr w:rsidR="00D617FD" w:rsidRPr="00EB38F2" w14:paraId="54CA453C" w14:textId="77777777" w:rsidTr="000843BD">
                        <w:trPr>
                          <w:cantSplit/>
                          <w:trHeight w:val="121"/>
                          <w:jc w:val="center"/>
                        </w:trPr>
                        <w:tc>
                          <w:tcPr>
                            <w:tcW w:w="0" w:type="auto"/>
                            <w:shd w:val="clear" w:color="auto" w:fill="auto"/>
                            <w:tcMar>
                              <w:top w:w="7" w:type="dxa"/>
                            </w:tcMar>
                          </w:tcPr>
                          <w:p w14:paraId="4B2F5FA6" w14:textId="2C9E3363" w:rsidR="00D617FD" w:rsidRPr="00EB38F2" w:rsidRDefault="00D617FD" w:rsidP="006A58FF">
                            <w:pPr>
                              <w:suppressOverlap/>
                              <w:jc w:val="center"/>
                              <w:rPr>
                                <w:rFonts w:ascii="Times New Roman" w:eastAsia="Calibri" w:hAnsi="Times New Roman"/>
                                <w:sz w:val="20"/>
                                <w:szCs w:val="20"/>
                              </w:rPr>
                            </w:pPr>
                            <w:ins w:id="2440" w:author="Nasser Mustafa [2]" w:date="2018-09-16T18:32:00Z">
                              <w:r>
                                <w:rPr>
                                  <w:rFonts w:ascii="Times New Roman" w:hAnsi="Times New Roman"/>
                                </w:rPr>
                                <w:fldChar w:fldCharType="begin" w:fldLock="1"/>
                              </w:r>
                            </w:ins>
                            <w:r>
                              <w:rPr>
                                <w:rFonts w:ascii="Times New Roman" w:hAnsi="Times New Roman"/>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id":"ITEM-2","itemData":{"author":[{"dropping-particle":"","family":"Anquetil","given":"N.","non-dropping-particle":"","parse-names":false,"suffix":""}],"container-title":"Software. Syst. Model","id":"ITEM-2","issue":"4","issued":{"date-parts":[["2010"]]},"page":"427-451","title":"A model-driven traceability framework for software product lines.","type":"article-journal","volume":"9"},"uris":["http://www.mendeley.com/documents/?uuid=a05f4a32-2810-4de4-96b1-e1d956aa669c"]}],"mendeley":{"formattedCitation":"[18], [84]","plainTextFormattedCitation":"[18], [84]","previouslyFormattedCitation":"[18], [84]"},"properties":{"noteIndex":0},"schema":"https://github.com/citation-style-language/schema/raw/master/csl-citation.json"}</w:instrText>
                            </w:r>
                            <w:ins w:id="2441" w:author="Nasser Mustafa [2]" w:date="2018-09-16T18:32:00Z">
                              <w:r>
                                <w:rPr>
                                  <w:rFonts w:ascii="Times New Roman" w:hAnsi="Times New Roman"/>
                                </w:rPr>
                                <w:fldChar w:fldCharType="separate"/>
                              </w:r>
                            </w:ins>
                            <w:r w:rsidRPr="00627C91">
                              <w:rPr>
                                <w:rFonts w:ascii="Times New Roman" w:hAnsi="Times New Roman"/>
                                <w:noProof/>
                              </w:rPr>
                              <w:t>[18], [84]</w:t>
                            </w:r>
                            <w:ins w:id="2442" w:author="Nasser Mustafa [2]" w:date="2018-09-16T18:32:00Z">
                              <w:r>
                                <w:rPr>
                                  <w:rFonts w:ascii="Times New Roman" w:hAnsi="Times New Roman"/>
                                </w:rPr>
                                <w:fldChar w:fldCharType="end"/>
                              </w:r>
                            </w:ins>
                            <w:del w:id="2443" w:author="Nasser Mustafa [2]" w:date="2018-09-16T18:32:00Z">
                              <w:r w:rsidRPr="00EB38F2" w:rsidDel="003C780D">
                                <w:rPr>
                                  <w:rFonts w:ascii="Times New Roman" w:eastAsia="Calibri" w:hAnsi="Times New Roman"/>
                                  <w:sz w:val="20"/>
                                  <w:szCs w:val="20"/>
                                </w:rPr>
                                <w:fldChar w:fldCharType="begin"/>
                              </w:r>
                              <w:r w:rsidDel="003C780D">
                                <w:rPr>
                                  <w:rFonts w:ascii="Times New Roman" w:eastAsia="Calibri" w:hAnsi="Times New Roman"/>
                                  <w:sz w:val="20"/>
                                  <w:szCs w:val="20"/>
                                </w:rPr>
                                <w:delInstrText xml:space="preserve"> ADDIN EN.CITE &lt;EndNote&gt;&lt;Cite&gt;&lt;Author&gt;Spanoudakis&lt;/Author&gt;&lt;Year&gt;2004&lt;/Year&gt;&lt;RecNum&gt;235&lt;/RecNum&gt;&lt;DisplayText&gt;[16, 17]&lt;/DisplayText&gt;&lt;record&gt;&lt;rec-number&gt;235&lt;/rec-number&gt;&lt;foreign-keys&gt;&lt;key app="EN" db-id="rxfad95wgs5d2dexxekxwt2katzr52wtwdxz" timestamp="0"&gt;235&lt;/key&gt;&lt;/foreign-keys&gt;&lt;ref-type name="Journal Article"&gt;17&lt;/ref-type&gt;&lt;contributors&gt;&lt;authors&gt;&lt;author&gt;George Spanoudakis&lt;/author&gt;&lt;author&gt;Andrea Zismana&lt;/author&gt;&lt;author&gt;Elena Pérez-Miñanab&lt;/author&gt;&lt;author&gt;Paul Krausec &lt;/author&gt;&lt;/authors&gt;&lt;/contributors&gt;&lt;titles&gt;&lt;title&gt;Rule-Based Generation of Requirements Traceability Relations &lt;/title&gt;&lt;secondary-title&gt;Systems and Software&lt;/secondary-title&gt;&lt;/titles&gt;&lt;pages&gt;105-127&lt;/pages&gt;&lt;volume&gt;72&lt;/volume&gt;&lt;number&gt;2&lt;/number&gt;&lt;dates&gt;&lt;year&gt;2004&lt;/year&gt;&lt;/dates&gt;&lt;urls&gt;&lt;/urls&gt;&lt;/record&gt;&lt;/Cite&gt;&lt;Cite&gt;&lt;Author&gt;Anquetil&lt;/Author&gt;&lt;Year&gt;2010&lt;/Year&gt;&lt;RecNum&gt;50&lt;/RecNum&gt;&lt;record&gt;&lt;rec-number&gt;50&lt;/rec-number&gt;&lt;foreign-keys&gt;&lt;key app="EN" db-id="0fvexaz05rtvw1esxaavpvrkv5f5s0ptttfs"&gt;50&lt;/key&gt;&lt;/foreign-keys&gt;&lt;ref-type name="Journal Article"&gt;17&lt;/ref-type&gt;&lt;contributors&gt;&lt;authors&gt;&lt;author&gt;Anquetil, N.&lt;/author&gt;&lt;author&gt;Kulesza, U.&lt;/author&gt;&lt;author&gt;Moreira, A. &lt;/author&gt;&lt;author&gt;Sousa, A. &lt;/author&gt;&lt;author&gt;Royer, J.  &lt;/author&gt;&lt;author&gt;Rummler, A. &lt;/author&gt;&lt;/authors&gt;&lt;/contributors&gt;&lt;titles&gt;&lt;title&gt;A model-driven traceability framework for software product lines&lt;/title&gt;&lt;secondary-title&gt;Softw. Syst. Model.&lt;/secondary-title&gt;&lt;short-title&gt;SSM&lt;/short-title&gt;&lt;/titles&gt;&lt;pages&gt;427-451&lt;/pages&gt;&lt;volume&gt;9&lt;/volume&gt;&lt;number&gt;4&lt;/number&gt;&lt;dates&gt;&lt;year&gt;2010&lt;/year&gt;&lt;/dates&gt;&lt;urls&gt;&lt;/urls&gt;&lt;/record&gt;&lt;/Cite&gt;&lt;/EndNote&gt;</w:delInstrText>
                              </w:r>
                              <w:r w:rsidRPr="00EB38F2" w:rsidDel="003C780D">
                                <w:rPr>
                                  <w:rFonts w:ascii="Times New Roman" w:eastAsia="Calibri" w:hAnsi="Times New Roman"/>
                                  <w:sz w:val="20"/>
                                  <w:szCs w:val="20"/>
                                </w:rPr>
                                <w:fldChar w:fldCharType="separate"/>
                              </w:r>
                              <w:r w:rsidDel="003C780D">
                                <w:rPr>
                                  <w:rFonts w:ascii="Times New Roman" w:eastAsia="Calibri" w:hAnsi="Times New Roman"/>
                                  <w:noProof/>
                                  <w:sz w:val="20"/>
                                  <w:szCs w:val="20"/>
                                </w:rPr>
                                <w:delText>[</w:delText>
                              </w:r>
                              <w:r w:rsidDel="003C780D">
                                <w:fldChar w:fldCharType="begin"/>
                              </w:r>
                              <w:r w:rsidDel="003C780D">
                                <w:delInstrText xml:space="preserve"> HYPERLINK \l "_ENREF_16" \o "Spanoudakis, 2004 #235" </w:delInstrText>
                              </w:r>
                              <w:r w:rsidDel="003C780D">
                                <w:fldChar w:fldCharType="separate"/>
                              </w:r>
                              <w:r w:rsidDel="003C780D">
                                <w:rPr>
                                  <w:rFonts w:ascii="Times New Roman" w:eastAsia="Calibri" w:hAnsi="Times New Roman"/>
                                  <w:noProof/>
                                  <w:sz w:val="20"/>
                                  <w:szCs w:val="20"/>
                                </w:rPr>
                                <w:delText>16</w:delText>
                              </w:r>
                              <w:r w:rsidDel="003C780D">
                                <w:rPr>
                                  <w:rFonts w:ascii="Times New Roman" w:eastAsia="Calibri" w:hAnsi="Times New Roman"/>
                                  <w:noProof/>
                                  <w:sz w:val="20"/>
                                  <w:szCs w:val="20"/>
                                </w:rPr>
                                <w:fldChar w:fldCharType="end"/>
                              </w:r>
                              <w:r w:rsidDel="003C780D">
                                <w:rPr>
                                  <w:rFonts w:ascii="Times New Roman" w:eastAsia="Calibri" w:hAnsi="Times New Roman"/>
                                  <w:noProof/>
                                  <w:sz w:val="20"/>
                                  <w:szCs w:val="20"/>
                                </w:rPr>
                                <w:delText xml:space="preserve">, </w:delText>
                              </w:r>
                              <w:r w:rsidDel="003C780D">
                                <w:fldChar w:fldCharType="begin"/>
                              </w:r>
                              <w:r w:rsidDel="003C780D">
                                <w:delInstrText xml:space="preserve"> HYPERLINK \l "_ENREF_17" \o "Anquetil, 2010 #50" </w:delInstrText>
                              </w:r>
                              <w:r w:rsidDel="003C780D">
                                <w:fldChar w:fldCharType="separate"/>
                              </w:r>
                              <w:r w:rsidDel="003C780D">
                                <w:rPr>
                                  <w:rFonts w:ascii="Times New Roman" w:eastAsia="Calibri" w:hAnsi="Times New Roman"/>
                                  <w:noProof/>
                                  <w:sz w:val="20"/>
                                  <w:szCs w:val="20"/>
                                </w:rPr>
                                <w:delText>17</w:delText>
                              </w:r>
                              <w:r w:rsidDel="003C780D">
                                <w:rPr>
                                  <w:rFonts w:ascii="Times New Roman" w:eastAsia="Calibri" w:hAnsi="Times New Roman"/>
                                  <w:noProof/>
                                  <w:sz w:val="20"/>
                                  <w:szCs w:val="20"/>
                                </w:rPr>
                                <w:fldChar w:fldCharType="end"/>
                              </w:r>
                              <w:r w:rsidDel="003C780D">
                                <w:rPr>
                                  <w:rFonts w:ascii="Times New Roman" w:eastAsia="Calibri" w:hAnsi="Times New Roman"/>
                                  <w:noProof/>
                                  <w:sz w:val="20"/>
                                  <w:szCs w:val="20"/>
                                </w:rPr>
                                <w:delText>]</w:delText>
                              </w:r>
                              <w:r w:rsidRPr="00EB38F2" w:rsidDel="003C780D">
                                <w:rPr>
                                  <w:rFonts w:ascii="Times New Roman" w:eastAsia="Calibri" w:hAnsi="Times New Roman"/>
                                  <w:sz w:val="20"/>
                                  <w:szCs w:val="20"/>
                                </w:rPr>
                                <w:fldChar w:fldCharType="end"/>
                              </w:r>
                            </w:del>
                          </w:p>
                        </w:tc>
                        <w:tc>
                          <w:tcPr>
                            <w:tcW w:w="1673" w:type="dxa"/>
                            <w:shd w:val="clear" w:color="auto" w:fill="auto"/>
                            <w:tcMar>
                              <w:top w:w="7" w:type="dxa"/>
                            </w:tcMar>
                          </w:tcPr>
                          <w:p w14:paraId="737533A0"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Requires-feature-in</w:t>
                            </w:r>
                          </w:p>
                        </w:tc>
                        <w:tc>
                          <w:tcPr>
                            <w:tcW w:w="1100" w:type="dxa"/>
                            <w:shd w:val="clear" w:color="auto" w:fill="auto"/>
                            <w:tcMar>
                              <w:top w:w="7" w:type="dxa"/>
                            </w:tcMar>
                          </w:tcPr>
                          <w:p w14:paraId="724A7689"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2DB257E3"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DE26B85"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62438ECD" w14:textId="77777777" w:rsidR="00D617FD" w:rsidRPr="00EB38F2" w:rsidRDefault="00D617FD" w:rsidP="000843BD">
                            <w:pPr>
                              <w:suppressOverlap/>
                              <w:rPr>
                                <w:rFonts w:ascii="Times New Roman" w:eastAsia="Calibri" w:hAnsi="Times New Roman"/>
                                <w:sz w:val="20"/>
                                <w:szCs w:val="20"/>
                              </w:rPr>
                            </w:pPr>
                            <w:ins w:id="2444" w:author="Nasser Mustafa" w:date="2018-08-20T17:42:00Z">
                              <w:r>
                                <w:rPr>
                                  <w:rFonts w:ascii="Times New Roman" w:eastAsia="Calibri" w:hAnsi="Times New Roman"/>
                                  <w:sz w:val="20"/>
                                  <w:szCs w:val="20"/>
                                </w:rPr>
                                <w:t>Overlap</w:t>
                              </w:r>
                            </w:ins>
                            <w:del w:id="2445" w:author="Nasser Mustafa" w:date="2018-08-20T17:41:00Z">
                              <w:r w:rsidRPr="00EB38F2" w:rsidDel="0019481C">
                                <w:rPr>
                                  <w:rFonts w:ascii="Times New Roman" w:eastAsia="Calibri" w:hAnsi="Times New Roman"/>
                                  <w:sz w:val="20"/>
                                  <w:szCs w:val="20"/>
                                </w:rPr>
                                <w:delText>Overlap</w:delText>
                              </w:r>
                            </w:del>
                          </w:p>
                        </w:tc>
                      </w:tr>
                      <w:tr w:rsidR="00D617FD" w:rsidRPr="00EB38F2" w14:paraId="5D39BFA7" w14:textId="77777777" w:rsidTr="000843BD">
                        <w:trPr>
                          <w:cantSplit/>
                          <w:trHeight w:val="79"/>
                          <w:jc w:val="center"/>
                        </w:trPr>
                        <w:tc>
                          <w:tcPr>
                            <w:tcW w:w="0" w:type="auto"/>
                            <w:shd w:val="clear" w:color="auto" w:fill="auto"/>
                            <w:tcMar>
                              <w:top w:w="7" w:type="dxa"/>
                            </w:tcMar>
                          </w:tcPr>
                          <w:p w14:paraId="6ECEE4D0" w14:textId="6032C95E" w:rsidR="00D617FD" w:rsidRPr="00EB38F2" w:rsidRDefault="00D617FD" w:rsidP="006A58FF">
                            <w:pPr>
                              <w:suppressOverlap/>
                              <w:jc w:val="center"/>
                              <w:rPr>
                                <w:rFonts w:ascii="Times New Roman" w:eastAsia="Calibri" w:hAnsi="Times New Roman"/>
                                <w:sz w:val="20"/>
                                <w:szCs w:val="20"/>
                              </w:rPr>
                            </w:pPr>
                            <w:ins w:id="2446" w:author="Nasser Mustafa [2]" w:date="2018-09-16T18:33:00Z">
                              <w:r>
                                <w:rPr>
                                  <w:rFonts w:ascii="Times New Roman" w:hAnsi="Times New Roman"/>
                                </w:rPr>
                                <w:fldChar w:fldCharType="begin" w:fldLock="1"/>
                              </w:r>
                            </w:ins>
                            <w:r>
                              <w:rPr>
                                <w:rFonts w:ascii="Times New Roman" w:hAnsi="Times New Roman"/>
                              </w:rPr>
                              <w:instrText>ADDIN CSL_CITATION {"citationItems":[{"id":"ITEM-1","itemData":{"DOI":"10.1109/HICSS.2002.994021","author":[{"dropping-particle":"","family":"Xu","given":"Peng","non-dropping-particle":"","parse-names":false,"suffix":""}],"container-title":"35th Annual Hawaii International Conference on System Sciences","id":"ITEM-1","issued":{"date-parts":[["2002"]]},"publisher":"IEEE","publisher-place":"Hawaii","title":"Supporting Workflow Management Systems with traceability","title-short":"HICSS ","type":"paper-conference","volume":"3"},"uris":["http://www.mendeley.com/documents/?uuid=4220d8fb-984b-4544-bab5-fb5414bf2f98"]}],"mendeley":{"formattedCitation":"[93]","plainTextFormattedCitation":"[93]","previouslyFormattedCitation":"[88]"},"properties":{"noteIndex":0},"schema":"https://github.com/citation-style-language/schema/raw/master/csl-citation.json"}</w:instrText>
                            </w:r>
                            <w:ins w:id="2447" w:author="Nasser Mustafa [2]" w:date="2018-09-16T18:33:00Z">
                              <w:r>
                                <w:rPr>
                                  <w:rFonts w:ascii="Times New Roman" w:hAnsi="Times New Roman"/>
                                </w:rPr>
                                <w:fldChar w:fldCharType="separate"/>
                              </w:r>
                            </w:ins>
                            <w:r w:rsidRPr="00B050F0">
                              <w:rPr>
                                <w:rFonts w:ascii="Times New Roman" w:hAnsi="Times New Roman"/>
                                <w:noProof/>
                              </w:rPr>
                              <w:t>[93]</w:t>
                            </w:r>
                            <w:ins w:id="2448" w:author="Nasser Mustafa [2]" w:date="2018-09-16T18:33:00Z">
                              <w:r>
                                <w:rPr>
                                  <w:rFonts w:ascii="Times New Roman" w:hAnsi="Times New Roman"/>
                                </w:rPr>
                                <w:fldChar w:fldCharType="end"/>
                              </w:r>
                            </w:ins>
                            <w:del w:id="2449" w:author="Nasser Mustafa [2]" w:date="2018-09-16T18:32:00Z">
                              <w:r w:rsidRPr="00EB38F2" w:rsidDel="003C780D">
                                <w:rPr>
                                  <w:rFonts w:ascii="Times New Roman" w:eastAsia="Calibri" w:hAnsi="Times New Roman"/>
                                  <w:sz w:val="20"/>
                                  <w:szCs w:val="20"/>
                                </w:rPr>
                                <w:fldChar w:fldCharType="begin"/>
                              </w:r>
                              <w:r w:rsidDel="003C780D">
                                <w:rPr>
                                  <w:rFonts w:ascii="Times New Roman" w:eastAsia="Calibri" w:hAnsi="Times New Roman"/>
                                  <w:sz w:val="20"/>
                                  <w:szCs w:val="20"/>
                                </w:rPr>
                                <w:delInstrText xml:space="preserve"> ADDIN EN.CITE &lt;EndNote&gt;&lt;Cite&gt;&lt;Author&gt;Xu&lt;/Author&gt;&lt;Year&gt;2002&lt;/Year&gt;&lt;RecNum&gt;232&lt;/RecNum&gt;&lt;DisplayText&gt;[19]&lt;/DisplayText&gt;&lt;record&gt;&lt;rec-number&gt;232&lt;/rec-number&gt;&lt;foreign-keys&gt;&lt;key app="EN" db-id="rxfad95wgs5d2dexxekxwt2katzr52wtwdxz" timestamp="0"&gt;232&lt;/key&gt;&lt;/foreign-keys&gt;&lt;ref-type name="Conference Proceedings"&gt;10&lt;/ref-type&gt;&lt;contributors&gt;&lt;authors&gt;&lt;author&gt;Peng Xu&lt;/author&gt;&lt;author&gt;Balasubramaniam Ramesh &lt;/author&gt;&lt;/authors&gt;&lt;/contributors&gt;&lt;titles&gt;&lt;title&gt;Supporting Workflow Management Systems with traceability&lt;/title&gt;&lt;secondary-title&gt;35th Annual Hawaii International Conference on System Sciences&lt;/secondary-title&gt;&lt;short-title&gt;HICSS &lt;/short-title&gt;&lt;/titles&gt;&lt;volume&gt;3&lt;/volume&gt;&lt;dates&gt;&lt;year&gt;2002&lt;/year&gt;&lt;/dates&gt;&lt;pub-location&gt;Hawaii&lt;/pub-location&gt;&lt;publisher&gt;IEEE&lt;/publisher&gt;&lt;urls&gt;&lt;/urls&gt;&lt;electronic-resource-num&gt;10.1109/HICSS.2002.994021&lt;/electronic-resource-num&gt;&lt;/record&gt;&lt;/Cite&gt;&lt;/EndNote&gt;</w:delInstrText>
                              </w:r>
                              <w:r w:rsidRPr="00EB38F2" w:rsidDel="003C780D">
                                <w:rPr>
                                  <w:rFonts w:ascii="Times New Roman" w:eastAsia="Calibri" w:hAnsi="Times New Roman"/>
                                  <w:sz w:val="20"/>
                                  <w:szCs w:val="20"/>
                                </w:rPr>
                                <w:fldChar w:fldCharType="separate"/>
                              </w:r>
                              <w:r w:rsidDel="003C780D">
                                <w:rPr>
                                  <w:rFonts w:ascii="Times New Roman" w:eastAsia="Calibri" w:hAnsi="Times New Roman"/>
                                  <w:noProof/>
                                  <w:sz w:val="20"/>
                                  <w:szCs w:val="20"/>
                                </w:rPr>
                                <w:delText>[</w:delText>
                              </w:r>
                              <w:r w:rsidDel="003C780D">
                                <w:fldChar w:fldCharType="begin"/>
                              </w:r>
                              <w:r w:rsidDel="003C780D">
                                <w:delInstrText xml:space="preserve"> HYPERLINK \l "_ENREF_19" \o "Xu, 2002 #232" </w:delInstrText>
                              </w:r>
                              <w:r w:rsidDel="003C780D">
                                <w:fldChar w:fldCharType="separate"/>
                              </w:r>
                              <w:r w:rsidDel="003C780D">
                                <w:rPr>
                                  <w:rFonts w:ascii="Times New Roman" w:eastAsia="Calibri" w:hAnsi="Times New Roman"/>
                                  <w:noProof/>
                                  <w:sz w:val="20"/>
                                  <w:szCs w:val="20"/>
                                </w:rPr>
                                <w:delText>19</w:delText>
                              </w:r>
                              <w:r w:rsidDel="003C780D">
                                <w:rPr>
                                  <w:rFonts w:ascii="Times New Roman" w:eastAsia="Calibri" w:hAnsi="Times New Roman"/>
                                  <w:noProof/>
                                  <w:sz w:val="20"/>
                                  <w:szCs w:val="20"/>
                                </w:rPr>
                                <w:fldChar w:fldCharType="end"/>
                              </w:r>
                              <w:r w:rsidDel="003C780D">
                                <w:rPr>
                                  <w:rFonts w:ascii="Times New Roman" w:eastAsia="Calibri" w:hAnsi="Times New Roman"/>
                                  <w:noProof/>
                                  <w:sz w:val="20"/>
                                  <w:szCs w:val="20"/>
                                </w:rPr>
                                <w:delText>]</w:delText>
                              </w:r>
                              <w:r w:rsidRPr="00EB38F2" w:rsidDel="003C780D">
                                <w:rPr>
                                  <w:rFonts w:ascii="Times New Roman" w:eastAsia="Calibri" w:hAnsi="Times New Roman"/>
                                  <w:sz w:val="20"/>
                                  <w:szCs w:val="20"/>
                                </w:rPr>
                                <w:fldChar w:fldCharType="end"/>
                              </w:r>
                            </w:del>
                          </w:p>
                        </w:tc>
                        <w:tc>
                          <w:tcPr>
                            <w:tcW w:w="1673" w:type="dxa"/>
                            <w:shd w:val="clear" w:color="auto" w:fill="auto"/>
                            <w:tcMar>
                              <w:top w:w="7" w:type="dxa"/>
                            </w:tcMar>
                          </w:tcPr>
                          <w:p w14:paraId="122CED7C"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Dependency</w:t>
                            </w:r>
                          </w:p>
                        </w:tc>
                        <w:tc>
                          <w:tcPr>
                            <w:tcW w:w="1100" w:type="dxa"/>
                            <w:shd w:val="clear" w:color="auto" w:fill="auto"/>
                            <w:tcMar>
                              <w:top w:w="7" w:type="dxa"/>
                            </w:tcMar>
                          </w:tcPr>
                          <w:p w14:paraId="609F7381"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601F0450"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0F552D9"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7E7803E1"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Rationale</w:t>
                            </w:r>
                          </w:p>
                        </w:tc>
                      </w:tr>
                      <w:tr w:rsidR="00D617FD" w:rsidRPr="00EB38F2" w14:paraId="0434341D" w14:textId="77777777" w:rsidTr="000843BD">
                        <w:trPr>
                          <w:cantSplit/>
                          <w:trHeight w:val="130"/>
                          <w:jc w:val="center"/>
                        </w:trPr>
                        <w:tc>
                          <w:tcPr>
                            <w:tcW w:w="0" w:type="auto"/>
                            <w:shd w:val="clear" w:color="auto" w:fill="auto"/>
                            <w:tcMar>
                              <w:top w:w="7" w:type="dxa"/>
                            </w:tcMar>
                          </w:tcPr>
                          <w:p w14:paraId="0B7A5FAF" w14:textId="478592EC" w:rsidR="00D617FD" w:rsidRPr="00EB38F2" w:rsidRDefault="00D617FD" w:rsidP="006A58FF">
                            <w:pPr>
                              <w:suppressOverlap/>
                              <w:jc w:val="center"/>
                              <w:rPr>
                                <w:rFonts w:ascii="Times New Roman" w:eastAsia="Calibri" w:hAnsi="Times New Roman"/>
                                <w:sz w:val="20"/>
                                <w:szCs w:val="20"/>
                              </w:rPr>
                            </w:pPr>
                            <w:ins w:id="2450" w:author="Nasser Mustafa [2]" w:date="2018-09-16T18:34:00Z">
                              <w:r>
                                <w:rPr>
                                  <w:rFonts w:ascii="Times New Roman" w:hAnsi="Times New Roman"/>
                                </w:rPr>
                                <w:fldChar w:fldCharType="begin" w:fldLock="1"/>
                              </w:r>
                            </w:ins>
                            <w:r>
                              <w:rPr>
                                <w:rFonts w:ascii="Times New Roman" w:hAnsi="Times New Roman"/>
                              </w:rPr>
                              <w:instrText>ADDIN CSL_CITATION {"citationItems":[{"id":"ITEM-1","itemData":{"DOI":"10.1109/ICRE.1996.491432","author":[{"dropping-particle":"","family":"Pohl.","given":"Klaus","non-dropping-particle":"","parse-names":false,"suffix":""}],"container-title":"2nd IEEE International. Conference on Requirements Engineering","id":"ITEM-1","issued":{"date-parts":[["1996"]]},"page":"76","publisher":"IEEE Computer Society","title":"PRO-ART: Enabling Requirements Pre-Traceability","title-short":"ICRE","type":"paper-conference"},"uris":["http://www.mendeley.com/documents/?uuid=5317174b-64be-4065-a955-5c7c6c56382c"]}],"mendeley":{"formattedCitation":"[98]","plainTextFormattedCitation":"[98]","previouslyFormattedCitation":"[98]"},"properties":{"noteIndex":0},"schema":"https://github.com/citation-style-language/schema/raw/master/csl-citation.json"}</w:instrText>
                            </w:r>
                            <w:ins w:id="2451" w:author="Nasser Mustafa [2]" w:date="2018-09-16T18:34:00Z">
                              <w:r>
                                <w:rPr>
                                  <w:rFonts w:ascii="Times New Roman" w:hAnsi="Times New Roman"/>
                                </w:rPr>
                                <w:fldChar w:fldCharType="separate"/>
                              </w:r>
                            </w:ins>
                            <w:r w:rsidRPr="00627C91">
                              <w:rPr>
                                <w:rFonts w:ascii="Times New Roman" w:hAnsi="Times New Roman"/>
                                <w:noProof/>
                              </w:rPr>
                              <w:t>[98]</w:t>
                            </w:r>
                            <w:ins w:id="2452" w:author="Nasser Mustafa [2]" w:date="2018-09-16T18:34:00Z">
                              <w:r>
                                <w:rPr>
                                  <w:rFonts w:ascii="Times New Roman" w:hAnsi="Times New Roman"/>
                                </w:rPr>
                                <w:fldChar w:fldCharType="end"/>
                              </w:r>
                            </w:ins>
                            <w:del w:id="2453" w:author="Nasser Mustafa [2]" w:date="2018-09-16T18:34: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&lt;EndNote&gt;&lt;Cite&gt;&lt;Author&gt;Pohl&lt;/Author&gt;&lt;Year&gt;1996&lt;/Year&gt;&lt;RecNum&gt;239&lt;/RecNum&gt;&lt;DisplayText&gt;[20]&lt;/DisplayText&gt;&lt;record&gt;&lt;rec-number&gt;239&lt;/rec-number&gt;&lt;foreign-keys&gt;&lt;key app="EN" db-id="rxfad95wgs5d2dexxekxwt2katzr52wtwdxz" timestamp="0"&gt;239&lt;/key&gt;&lt;/foreign-keys&gt;&lt;ref-type name="Conference Proceedings"&gt;10&lt;/ref-type&gt;&lt;contributors&gt;&lt;authors&gt;&lt;author&gt;Klaus Pohl &lt;/author&gt;&lt;/authors&gt;&lt;/contributors&gt;&lt;titles&gt;&lt;title&gt;PRO-ART: Enabling Requirements Pre-Traceability&lt;/title&gt;&lt;secondary-title&gt;2nd IEEE International. Conference on Requirements Engineering &lt;/secondary-title&gt;&lt;short-title&gt;ICRE &lt;/short-title&gt;&lt;/titles&gt;&lt;pages&gt;76&lt;/pages&gt;&lt;dates&gt;&lt;year&gt;1996&lt;/year&gt;&lt;/dates&gt;&lt;publisher&gt;IEEE Computer Society&lt;/publisher&gt;&lt;urls&gt;&lt;/urls&gt;&lt;electronic-resource-num&gt;10.1109/ICRE.1996.491432&lt;/electronic-resource-num&gt;&lt;/record&gt;&lt;/Cite&gt;&lt;/EndNote&gt;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"_ENREF_20" \o "Pohl, 1996 #239" </w:delInstrText>
                              </w:r>
                              <w:r w:rsidDel="00CE6E7F">
                                <w:fldChar w:fldCharType="separate"/>
                              </w:r>
                              <w:r w:rsidDel="00CE6E7F">
                                <w:rPr>
                                  <w:rFonts w:ascii="Times New Roman" w:eastAsia="Calibri" w:hAnsi="Times New Roman"/>
                                  <w:noProof/>
                                  <w:sz w:val="20"/>
                                  <w:szCs w:val="20"/>
                                </w:rPr>
                                <w:delText>20</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70B57345" w14:textId="77777777" w:rsidR="00D617FD" w:rsidRPr="00FF0D53" w:rsidRDefault="00D617FD" w:rsidP="000843BD">
                            <w:pPr>
                              <w:tabs>
                                <w:tab w:val="left" w:pos="302"/>
                              </w:tabs>
                              <w:suppressOverlap/>
                              <w:rPr>
                                <w:rFonts w:ascii="Times New Roman" w:eastAsia="Calibri" w:hAnsi="Times New Roman"/>
                                <w:sz w:val="20"/>
                                <w:szCs w:val="20"/>
                              </w:rPr>
                            </w:pPr>
                            <w:del w:id="2454" w:author="Nasser Mustafa" w:date="2018-08-20T17:35:00Z">
                              <w:r w:rsidRPr="00FF0D53" w:rsidDel="00465E8F">
                                <w:rPr>
                                  <w:rFonts w:ascii="Times New Roman" w:eastAsia="Calibri" w:hAnsi="Times New Roman"/>
                                  <w:iCs/>
                                  <w:sz w:val="20"/>
                                  <w:szCs w:val="20"/>
                                </w:rPr>
                                <w:delText>X</w:delText>
                              </w:r>
                            </w:del>
                            <w:ins w:id="2455" w:author="Nasser Mustafa" w:date="2018-08-20T17:35:00Z">
                              <w:r w:rsidRPr="00FF0D53">
                                <w:rPr>
                                  <w:rFonts w:ascii="Times New Roman" w:eastAsia="Calibri" w:hAnsi="Times New Roman"/>
                                  <w:iCs/>
                                  <w:sz w:val="20"/>
                                  <w:szCs w:val="20"/>
                                </w:rPr>
                                <w:t>Dependency</w:t>
                              </w:r>
                            </w:ins>
                          </w:p>
                        </w:tc>
                        <w:tc>
                          <w:tcPr>
                            <w:tcW w:w="1100" w:type="dxa"/>
                            <w:shd w:val="clear" w:color="auto" w:fill="auto"/>
                            <w:tcMar>
                              <w:top w:w="7" w:type="dxa"/>
                            </w:tcMar>
                          </w:tcPr>
                          <w:p w14:paraId="7C140ED5"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2889E975"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4DCDEC85"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6FF77AF0" w14:textId="77777777" w:rsidR="00D617FD" w:rsidRPr="00EB38F2" w:rsidRDefault="00D617FD" w:rsidP="000843BD">
                            <w:pPr>
                              <w:suppressOverlap/>
                              <w:rPr>
                                <w:rFonts w:ascii="Times New Roman" w:eastAsia="Calibri" w:hAnsi="Times New Roman"/>
                                <w:sz w:val="20"/>
                                <w:szCs w:val="20"/>
                              </w:rPr>
                            </w:pPr>
                          </w:p>
                        </w:tc>
                      </w:tr>
                      <w:tr w:rsidR="00D617FD" w:rsidRPr="00EB38F2" w14:paraId="4093D879" w14:textId="77777777" w:rsidTr="000843BD">
                        <w:trPr>
                          <w:cantSplit/>
                          <w:trHeight w:val="43"/>
                          <w:jc w:val="center"/>
                        </w:trPr>
                        <w:tc>
                          <w:tcPr>
                            <w:tcW w:w="0" w:type="auto"/>
                            <w:shd w:val="clear" w:color="auto" w:fill="auto"/>
                            <w:tcMar>
                              <w:top w:w="7" w:type="dxa"/>
                            </w:tcMar>
                          </w:tcPr>
                          <w:p w14:paraId="61BFF7CD" w14:textId="5F78F184" w:rsidR="00D617FD" w:rsidRPr="00EB38F2" w:rsidRDefault="00D617FD" w:rsidP="006A58FF">
                            <w:pPr>
                              <w:suppressOverlap/>
                              <w:jc w:val="center"/>
                              <w:rPr>
                                <w:rFonts w:ascii="Times New Roman" w:eastAsia="Calibri" w:hAnsi="Times New Roman"/>
                                <w:sz w:val="20"/>
                                <w:szCs w:val="20"/>
                              </w:rPr>
                            </w:pPr>
                            <w:ins w:id="2456" w:author="Nasser Mustafa [2]" w:date="2018-09-16T18:35:00Z">
                              <w:r>
                                <w:rPr>
                                  <w:rFonts w:ascii="Times New Roman" w:hAnsi="Times New Roman"/>
                                </w:rPr>
                                <w:fldChar w:fldCharType="begin" w:fldLock="1"/>
                              </w:r>
                            </w:ins>
                            <w:r>
                              <w:rPr>
                                <w:rFonts w:ascii="Times New Roman" w:hAnsi="Times New Roman"/>
                              </w:rPr>
                              <w:instrText>ADDIN CSL_CITATION {"citationItems":[{"id":"ITEM-1","itemData":{"author":[{"dropping-particle":"","family":"Alexander","given":"Ian","non-dropping-particle":"","parse-names":false,"suffix":""}],"container-title":"2nd International Workshop on Traceability in Emerging Forms of Software Engineering ","id":"ITEM-1","issued":{"date-parts":[["2003"]]},"publisher-place":"Canada","title":"Semi Automatic Tracing of Requirement Versions to Use Cases – Experience and Challenges","type":"paper-conference"},"uris":["http://www.mendeley.com/documents/?uuid=7b1b56cf-c7fa-421a-8354-a435194766fb"]}],"mendeley":{"formattedCitation":"[94]","plainTextFormattedCitation":"[94]","previouslyFormattedCitation":"[89]"},"properties":{"noteIndex":0},"schema":"https://github.com/citation-style-language/schema/raw/master/csl-citation.json"}</w:instrText>
                            </w:r>
                            <w:ins w:id="2457" w:author="Nasser Mustafa [2]" w:date="2018-09-16T18:35:00Z">
                              <w:r>
                                <w:rPr>
                                  <w:rFonts w:ascii="Times New Roman" w:hAnsi="Times New Roman"/>
                                </w:rPr>
                                <w:fldChar w:fldCharType="separate"/>
                              </w:r>
                            </w:ins>
                            <w:r w:rsidRPr="00B050F0">
                              <w:rPr>
                                <w:rFonts w:ascii="Times New Roman" w:hAnsi="Times New Roman"/>
                                <w:noProof/>
                              </w:rPr>
                              <w:t>[94]</w:t>
                            </w:r>
                            <w:ins w:id="2458" w:author="Nasser Mustafa [2]" w:date="2018-09-16T18:35:00Z">
                              <w:r>
                                <w:rPr>
                                  <w:rFonts w:ascii="Times New Roman" w:hAnsi="Times New Roman"/>
                                </w:rPr>
                                <w:fldChar w:fldCharType="end"/>
                              </w:r>
                            </w:ins>
                            <w:del w:id="2459" w:author="Nasser Mustafa [2]" w:date="2018-09-16T18:35: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&lt;EndNote&gt;&lt;Cite&gt;&lt;Author&gt;Alexander&lt;/Author&gt;&lt;Year&gt;2003&lt;/Year&gt;&lt;RecNum&gt;240&lt;/RecNum&gt;&lt;DisplayText&gt;[22]&lt;/DisplayText&gt;&lt;record&gt;&lt;rec-number&gt;240&lt;/rec-number&gt;&lt;foreign-keys&gt;&lt;key app="EN" db-id="rxfad95wgs5d2dexxekxwt2katzr52wtwdxz" timestamp="0"&gt;240&lt;/key&gt;&lt;/foreign-keys&gt;&lt;ref-type name="Conference Proceedings"&gt;10&lt;/ref-type&gt;&lt;contributors&gt;&lt;authors&gt;&lt;author&gt;Ian Alexander&lt;/author&gt;&lt;/authors&gt;&lt;/contributors&gt;&lt;titles&gt;&lt;title&gt;Semi Automatic Tracing of Requirement Versions to Use Cases – Experience and Challenges&lt;/title&gt;&lt;secondary-title&gt;2nd International Workshop on Traceability in Emerging Forms of Software Engineering &lt;/secondary-title&gt;&lt;/titles&gt;&lt;dates&gt;&lt;year&gt;2003&lt;/year&gt;&lt;/dates&gt;&lt;pub-location&gt;Canada&lt;/pub-location&gt;&lt;urls&gt;&lt;/urls&gt;&lt;/record&gt;&lt;/Cite&gt;&lt;/EndNote&gt;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"_ENREF_22" \o "Alexander, 2003 #240" </w:delInstrText>
                              </w:r>
                              <w:r w:rsidDel="00CE6E7F">
                                <w:fldChar w:fldCharType="separate"/>
                              </w:r>
                              <w:r w:rsidDel="00CE6E7F">
                                <w:rPr>
                                  <w:rFonts w:ascii="Times New Roman" w:eastAsia="Calibri" w:hAnsi="Times New Roman"/>
                                  <w:noProof/>
                                  <w:sz w:val="20"/>
                                  <w:szCs w:val="20"/>
                                </w:rPr>
                                <w:delText>22</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1C926750" w14:textId="77777777" w:rsidR="00D617FD" w:rsidRPr="00FF0D53" w:rsidRDefault="00D617FD" w:rsidP="000843BD">
                            <w:pPr>
                              <w:tabs>
                                <w:tab w:val="left" w:pos="302"/>
                              </w:tabs>
                              <w:suppressOverlap/>
                              <w:rPr>
                                <w:rFonts w:ascii="Times New Roman" w:eastAsia="Calibri" w:hAnsi="Times New Roman"/>
                                <w:sz w:val="20"/>
                                <w:szCs w:val="20"/>
                              </w:rPr>
                            </w:pPr>
                            <w:ins w:id="2460" w:author="Nasser Mustafa" w:date="2018-08-20T17:36:00Z">
                              <w:r w:rsidRPr="00FF0D53">
                                <w:rPr>
                                  <w:rFonts w:ascii="Times New Roman" w:eastAsia="Calibri" w:hAnsi="Times New Roman"/>
                                  <w:iCs/>
                                  <w:sz w:val="20"/>
                                  <w:szCs w:val="20"/>
                                </w:rPr>
                                <w:t>Dependency</w:t>
                              </w:r>
                            </w:ins>
                            <w:del w:id="2461" w:author="Nasser Mustafa" w:date="2018-08-20T17:36:00Z">
                              <w:r w:rsidRPr="00FF0D53" w:rsidDel="00465E8F">
                                <w:rPr>
                                  <w:rFonts w:ascii="Times New Roman" w:eastAsia="Calibri" w:hAnsi="Times New Roman"/>
                                  <w:iCs/>
                                  <w:sz w:val="20"/>
                                  <w:szCs w:val="20"/>
                                </w:rPr>
                                <w:delText>X</w:delText>
                              </w:r>
                            </w:del>
                          </w:p>
                        </w:tc>
                        <w:tc>
                          <w:tcPr>
                            <w:tcW w:w="1100" w:type="dxa"/>
                            <w:shd w:val="clear" w:color="auto" w:fill="auto"/>
                            <w:tcMar>
                              <w:top w:w="7" w:type="dxa"/>
                            </w:tcMar>
                          </w:tcPr>
                          <w:p w14:paraId="37923ADC"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7FE8D8BE"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2CFF486"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1EE48A21" w14:textId="77777777" w:rsidR="00D617FD" w:rsidRPr="00EB38F2" w:rsidRDefault="00D617FD" w:rsidP="000843BD">
                            <w:pPr>
                              <w:suppressOverlap/>
                              <w:rPr>
                                <w:rFonts w:ascii="Times New Roman" w:eastAsia="Calibri" w:hAnsi="Times New Roman"/>
                                <w:sz w:val="20"/>
                                <w:szCs w:val="20"/>
                              </w:rPr>
                            </w:pPr>
                          </w:p>
                        </w:tc>
                      </w:tr>
                      <w:tr w:rsidR="00D617FD" w:rsidRPr="00EB38F2" w14:paraId="7CCE3C5A" w14:textId="77777777" w:rsidTr="000843BD">
                        <w:trPr>
                          <w:cantSplit/>
                          <w:trHeight w:val="43"/>
                          <w:jc w:val="center"/>
                        </w:trPr>
                        <w:tc>
                          <w:tcPr>
                            <w:tcW w:w="0" w:type="auto"/>
                            <w:shd w:val="clear" w:color="auto" w:fill="auto"/>
                            <w:tcMar>
                              <w:top w:w="7" w:type="dxa"/>
                            </w:tcMar>
                          </w:tcPr>
                          <w:p w14:paraId="02E4748D" w14:textId="2631E4ED" w:rsidR="00D617FD" w:rsidRPr="00EB38F2" w:rsidRDefault="00D617FD" w:rsidP="006A58FF">
                            <w:pPr>
                              <w:suppressOverlap/>
                              <w:jc w:val="center"/>
                              <w:rPr>
                                <w:rFonts w:ascii="Times New Roman" w:eastAsia="Calibri" w:hAnsi="Times New Roman"/>
                                <w:sz w:val="20"/>
                                <w:szCs w:val="20"/>
                              </w:rPr>
                            </w:pPr>
                            <w:ins w:id="2462" w:author="Nasser Mustafa [2]" w:date="2018-09-16T18:36:00Z">
                              <w:r>
                                <w:rPr>
                                  <w:rFonts w:ascii="Times New Roman" w:hAnsi="Times New Roman"/>
                                </w:rPr>
                                <w:fldChar w:fldCharType="begin" w:fldLock="1"/>
                              </w:r>
                            </w:ins>
                            <w:r>
                              <w:rPr>
                                <w:rFonts w:ascii="Times New Roman" w:hAnsi="Times New Roman"/>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ins w:id="2463" w:author="Nasser Mustafa [2]" w:date="2018-09-16T18:36:00Z">
                              <w:r>
                                <w:rPr>
                                  <w:rFonts w:ascii="Times New Roman" w:hAnsi="Times New Roman"/>
                                </w:rPr>
                                <w:fldChar w:fldCharType="separate"/>
                              </w:r>
                            </w:ins>
                            <w:r w:rsidRPr="00B050F0">
                              <w:rPr>
                                <w:rFonts w:ascii="Times New Roman" w:hAnsi="Times New Roman"/>
                                <w:noProof/>
                              </w:rPr>
                              <w:t>[95]</w:t>
                            </w:r>
                            <w:ins w:id="2464" w:author="Nasser Mustafa [2]" w:date="2018-09-16T18:36:00Z">
                              <w:r>
                                <w:rPr>
                                  <w:rFonts w:ascii="Times New Roman" w:hAnsi="Times New Roman"/>
                                </w:rPr>
                                <w:fldChar w:fldCharType="end"/>
                              </w:r>
                            </w:ins>
                            <w:del w:id="2465" w:author="Nasser Mustafa [2]" w:date="2018-09-16T18:36: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&lt;EndNote&gt;&lt;Cite&gt;&lt;Author&gt;Riebisch&lt;/Author&gt;&lt;Year&gt;2001&lt;/Year&gt;&lt;RecNum&gt;242&lt;/RecNum&gt;&lt;DisplayText&gt;[24]&lt;/DisplayText&gt;&lt;record&gt;&lt;rec-number&gt;242&lt;/rec-number&gt;&lt;foreign-keys&gt;&lt;key app="EN" db-id="rxfad95wgs5d2dexxekxwt2katzr52wtwdxz" timestamp="0"&gt;242&lt;/key&gt;&lt;/foreign-keys&gt;&lt;ref-type name="Conference Proceedings"&gt;10&lt;/ref-type&gt;&lt;contributors&gt;&lt;authors&gt;&lt;author&gt;Matthias Riebisch&lt;/author&gt;&lt;author&gt;Ilka Philippow&lt;/author&gt;&lt;/authors&gt;&lt;/contributors&gt;&lt;titles&gt;&lt;title&gt;Evolution of Product Lines Using Traceability&lt;/title&gt;&lt;secondary-title&gt;Workshop on Engineering Complex Object-Oriented Systems for Evolution&lt;/secondary-title&gt;&lt;/titles&gt;&lt;dates&gt;&lt;year&gt;2001&lt;/year&gt;&lt;/dates&gt;&lt;pub-location&gt;Florida&lt;/pub-location&gt;&lt;urls&gt;&lt;/urls&gt;&lt;/record&gt;&lt;/Cite&gt;&lt;/EndNote&gt;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"_ENREF_24" \o "Riebisch, 2001 #242" </w:delInstrText>
                              </w:r>
                              <w:r w:rsidDel="00CE6E7F">
                                <w:fldChar w:fldCharType="separate"/>
                              </w:r>
                              <w:r w:rsidDel="00CE6E7F">
                                <w:rPr>
                                  <w:rFonts w:ascii="Times New Roman" w:eastAsia="Calibri" w:hAnsi="Times New Roman"/>
                                  <w:noProof/>
                                  <w:sz w:val="20"/>
                                  <w:szCs w:val="20"/>
                                </w:rPr>
                                <w:delText>24</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1157E97E" w14:textId="77777777" w:rsidR="00D617FD" w:rsidRPr="00FF0D53" w:rsidRDefault="00D617FD" w:rsidP="000843BD">
                            <w:pPr>
                              <w:tabs>
                                <w:tab w:val="left" w:pos="302"/>
                              </w:tabs>
                              <w:suppressOverlap/>
                              <w:rPr>
                                <w:rFonts w:ascii="Times New Roman" w:eastAsia="Calibri" w:hAnsi="Times New Roman"/>
                                <w:sz w:val="20"/>
                                <w:szCs w:val="20"/>
                              </w:rPr>
                            </w:pPr>
                            <w:ins w:id="2466" w:author="Nasser Mustafa" w:date="2018-08-20T17:36:00Z">
                              <w:r w:rsidRPr="00FF0D53">
                                <w:rPr>
                                  <w:rFonts w:ascii="Times New Roman" w:eastAsia="Calibri" w:hAnsi="Times New Roman"/>
                                  <w:iCs/>
                                  <w:sz w:val="20"/>
                                  <w:szCs w:val="20"/>
                                </w:rPr>
                                <w:t>Dependency</w:t>
                              </w:r>
                            </w:ins>
                            <w:del w:id="2467" w:author="Nasser Mustafa" w:date="2018-08-20T17:36:00Z">
                              <w:r w:rsidRPr="00FF0D53" w:rsidDel="00465E8F">
                                <w:rPr>
                                  <w:rFonts w:ascii="Times New Roman" w:eastAsia="Calibri" w:hAnsi="Times New Roman"/>
                                  <w:iCs/>
                                  <w:sz w:val="20"/>
                                  <w:szCs w:val="20"/>
                                </w:rPr>
                                <w:delText>X</w:delText>
                              </w:r>
                            </w:del>
                          </w:p>
                        </w:tc>
                        <w:tc>
                          <w:tcPr>
                            <w:tcW w:w="1100" w:type="dxa"/>
                            <w:shd w:val="clear" w:color="auto" w:fill="auto"/>
                            <w:tcMar>
                              <w:top w:w="7" w:type="dxa"/>
                            </w:tcMar>
                          </w:tcPr>
                          <w:p w14:paraId="74A536F4"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013A179F"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2CA8CE4F"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62FF723B" w14:textId="77777777" w:rsidR="00D617FD" w:rsidRPr="00EB38F2" w:rsidRDefault="00D617FD" w:rsidP="000843BD">
                            <w:pPr>
                              <w:suppressOverlap/>
                              <w:rPr>
                                <w:rFonts w:ascii="Times New Roman" w:eastAsia="Calibri" w:hAnsi="Times New Roman"/>
                                <w:sz w:val="20"/>
                                <w:szCs w:val="20"/>
                              </w:rPr>
                            </w:pPr>
                          </w:p>
                        </w:tc>
                      </w:tr>
                      <w:tr w:rsidR="00D617FD" w:rsidRPr="00EB38F2" w14:paraId="0C22A3AB" w14:textId="77777777" w:rsidTr="000843BD">
                        <w:trPr>
                          <w:cantSplit/>
                          <w:trHeight w:val="217"/>
                          <w:jc w:val="center"/>
                        </w:trPr>
                        <w:tc>
                          <w:tcPr>
                            <w:tcW w:w="0" w:type="auto"/>
                            <w:shd w:val="clear" w:color="auto" w:fill="auto"/>
                            <w:tcMar>
                              <w:top w:w="7" w:type="dxa"/>
                            </w:tcMar>
                          </w:tcPr>
                          <w:p w14:paraId="0EEE350C" w14:textId="098A5590" w:rsidR="00D617FD" w:rsidRPr="00EB38F2" w:rsidRDefault="00D617FD" w:rsidP="006A58FF">
                            <w:pPr>
                              <w:suppressOverlap/>
                              <w:jc w:val="center"/>
                              <w:rPr>
                                <w:rFonts w:ascii="Times New Roman" w:eastAsia="Calibri" w:hAnsi="Times New Roman"/>
                                <w:sz w:val="20"/>
                                <w:szCs w:val="20"/>
                              </w:rPr>
                            </w:pPr>
                            <w:ins w:id="2468" w:author="Nasser Mustafa [2]" w:date="2018-09-16T18:37:00Z">
                              <w:r>
                                <w:rPr>
                                  <w:rFonts w:ascii="Times New Roman" w:hAnsi="Times New Roman"/>
                                </w:rPr>
                                <w:fldChar w:fldCharType="begin" w:fldLock="1"/>
                              </w:r>
                            </w:ins>
                            <w:r>
                              <w:rPr>
                                <w:rFonts w:ascii="Times New Roman" w:hAnsi="Times New Roman"/>
                              </w:rPr>
                              <w:instrText>ADDIN CSL_CITATION {"citationItems":[{"id":"ITEM-1","itemData":{"author":[{"dropping-particle":"","family":"Maletic","given":"Jonathan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","id":"ITEM-1","issued":{"date-parts":[["2003"]]},"publisher-place":"Canada","title":"Using a Hypertext Model for Traceability Link Conformance Analysis ","title-short":"TEFSE","type":"paper-conference"},"uris":["http://www.mendeley.com/documents/?uuid=a6030011-b41d-40d4-ad7a-1f8b4d9d6f1f"]}],"mendeley":{"formattedCitation":"[96]","plainTextFormattedCitation":"[96]","previouslyFormattedCitation":"[91]"},"properties":{"noteIndex":0},"schema":"https://github.com/citation-style-language/schema/raw/master/csl-citation.json"}</w:instrText>
                            </w:r>
                            <w:ins w:id="2469" w:author="Nasser Mustafa [2]" w:date="2018-09-16T18:37:00Z">
                              <w:r>
                                <w:rPr>
                                  <w:rFonts w:ascii="Times New Roman" w:hAnsi="Times New Roman"/>
                                </w:rPr>
                                <w:fldChar w:fldCharType="separate"/>
                              </w:r>
                            </w:ins>
                            <w:r w:rsidRPr="00B050F0">
                              <w:rPr>
                                <w:rFonts w:ascii="Times New Roman" w:hAnsi="Times New Roman"/>
                                <w:noProof/>
                              </w:rPr>
                              <w:t>[96]</w:t>
                            </w:r>
                            <w:ins w:id="2470" w:author="Nasser Mustafa [2]" w:date="2018-09-16T18:37:00Z">
                              <w:r>
                                <w:rPr>
                                  <w:rFonts w:ascii="Times New Roman" w:hAnsi="Times New Roman"/>
                                </w:rPr>
                                <w:fldChar w:fldCharType="end"/>
                              </w:r>
                            </w:ins>
                            <w:del w:id="2471" w:author="Nasser Mustafa [2]" w:date="2018-09-16T18:37: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&lt;EndNote&gt;&lt;Cite&gt;&lt;Author&gt;Maletic&lt;/Author&gt;&lt;Year&gt;2003&lt;/Year&gt;&lt;RecNum&gt;236&lt;/RecNum&gt;&lt;DisplayText&gt;[26]&lt;/DisplayText&gt;&lt;record&gt;&lt;rec-number&gt;236&lt;/rec-number&gt;&lt;foreign-keys&gt;&lt;key app="EN" db-id="rxfad95wgs5d2dexxekxwt2katzr52wtwdxz" timestamp="0"&gt;236&lt;/key&gt;&lt;/foreign-keys&gt;&lt;ref-type name="Conference Proceedings"&gt;10&lt;/ref-type&gt;&lt;contributors&gt;&lt;authors&gt;&lt;author&gt;Jonathan I Maletic&lt;/author&gt;&lt;author&gt;Ethan V. Munson&lt;/author&gt;&lt;author&gt;Andrian Marcus&lt;/author&gt;&lt;author&gt;Tien N Nguyen&lt;/author&gt;&lt;/authors&gt;&lt;/contributors&gt;&lt;titles&gt;&lt;title&gt;Using a Hypertext Model for Traceability Link Conformance Analysis &lt;/title&gt;&lt;secondary-title&gt;2nd International Workshop on Traceability for Emerging Forms of Software Engineering &lt;/secondary-title&gt;&lt;short-title&gt;TEFSE&lt;/short-title&gt;&lt;/titles&gt;&lt;dates&gt;&lt;year&gt;2003&lt;/year&gt;&lt;/dates&gt;&lt;pub-location&gt;Canada&lt;/pub-location&gt;&lt;urls&gt;&lt;/urls&gt;&lt;/record&gt;&lt;/Cite&gt;&lt;/EndNote&gt;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"_ENREF_26" \o "Maletic, 2003 #236" </w:delInstrText>
                              </w:r>
                              <w:r w:rsidDel="00CE6E7F">
                                <w:fldChar w:fldCharType="separate"/>
                              </w:r>
                              <w:r w:rsidDel="00CE6E7F">
                                <w:rPr>
                                  <w:rFonts w:ascii="Times New Roman" w:eastAsia="Calibri" w:hAnsi="Times New Roman"/>
                                  <w:noProof/>
                                  <w:sz w:val="20"/>
                                  <w:szCs w:val="20"/>
                                </w:rPr>
                                <w:delText>26</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6375B3A5"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Causal-dependency conformance</w:t>
                            </w:r>
                          </w:p>
                        </w:tc>
                        <w:tc>
                          <w:tcPr>
                            <w:tcW w:w="1100" w:type="dxa"/>
                            <w:shd w:val="clear" w:color="auto" w:fill="auto"/>
                            <w:tcMar>
                              <w:top w:w="7" w:type="dxa"/>
                            </w:tcMar>
                          </w:tcPr>
                          <w:p w14:paraId="3579BA2D"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Non-causal conformance</w:t>
                            </w:r>
                          </w:p>
                        </w:tc>
                        <w:tc>
                          <w:tcPr>
                            <w:tcW w:w="1234" w:type="dxa"/>
                            <w:shd w:val="clear" w:color="auto" w:fill="auto"/>
                            <w:tcMar>
                              <w:top w:w="7" w:type="dxa"/>
                            </w:tcMar>
                            <w:textDirection w:val="tbRl"/>
                          </w:tcPr>
                          <w:p w14:paraId="19E82625"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7A0C0C17"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3B38C677" w14:textId="77777777" w:rsidR="00D617FD" w:rsidRPr="00EB38F2" w:rsidRDefault="00D617FD" w:rsidP="000843BD">
                            <w:pPr>
                              <w:suppressOverlap/>
                              <w:rPr>
                                <w:rFonts w:ascii="Times New Roman" w:eastAsia="Calibri" w:hAnsi="Times New Roman"/>
                                <w:sz w:val="20"/>
                                <w:szCs w:val="20"/>
                              </w:rPr>
                            </w:pPr>
                          </w:p>
                        </w:tc>
                      </w:tr>
                      <w:tr w:rsidR="00D617FD" w:rsidRPr="00EB38F2" w14:paraId="3FA30F1E" w14:textId="77777777" w:rsidTr="000843BD">
                        <w:trPr>
                          <w:cantSplit/>
                          <w:trHeight w:val="167"/>
                          <w:jc w:val="center"/>
                        </w:trPr>
                        <w:tc>
                          <w:tcPr>
                            <w:tcW w:w="0" w:type="auto"/>
                            <w:vMerge w:val="restart"/>
                            <w:shd w:val="clear" w:color="auto" w:fill="auto"/>
                            <w:tcMar>
                              <w:top w:w="7" w:type="dxa"/>
                            </w:tcMar>
                          </w:tcPr>
                          <w:p w14:paraId="27ED81D5" w14:textId="7CB1246A" w:rsidR="00D617FD" w:rsidRPr="00EB38F2" w:rsidRDefault="00D617FD" w:rsidP="006A58FF">
                            <w:pPr>
                              <w:suppressOverlap/>
                              <w:jc w:val="center"/>
                              <w:rPr>
                                <w:rFonts w:ascii="Times New Roman" w:eastAsia="Calibri" w:hAnsi="Times New Roman"/>
                                <w:sz w:val="20"/>
                                <w:szCs w:val="20"/>
                              </w:rPr>
                            </w:pPr>
                            <w:ins w:id="2472" w:author="Nasser Mustafa [2]" w:date="2018-09-16T18:37:00Z">
                              <w:r>
                                <w:rPr>
                                  <w:rFonts w:ascii="Times New Roman" w:hAnsi="Times New Roman"/>
                                </w:rPr>
                                <w:fldChar w:fldCharType="begin" w:fldLock="1"/>
                              </w:r>
                            </w:ins>
                            <w:r>
                              <w:rPr>
                                <w:rFonts w:ascii="Times New Roman" w:hAnsi="Times New Roman"/>
                              </w:rPr>
                              <w:instrText>ADDIN CSL_CITATION {"citationItems":[{"id":"ITEM-1","itemData":{"DOI":"10.1109/52.506462","author":[{"dropping-particle":"","family":"Goguen","given":"Joseph A","non-dropping-particle":"","parse-names":false,"suffix":""}],"container-title":" IEEE Software ","id":"ITEM-1","issue":"2","issued":{"date-parts":[["1996"]]},"page":"52-64","title":"An Object-Oriented Tool for Tracing Requirements","type":"article-journal","volume":"13"},"uris":["http://www.mendeley.com/documents/?uuid=8a29b945-4aef-4e8c-9010-82314bafd38d"]}],"mendeley":{"formattedCitation":"[85]","plainTextFormattedCitation":"[85]","previouslyFormattedCitation":"[92]"},"properties":{"noteIndex":0},"schema":"https://github.com/citation-style-language/schema/raw/master/csl-citation.json"}</w:instrText>
                            </w:r>
                            <w:ins w:id="2473" w:author="Nasser Mustafa [2]" w:date="2018-09-16T18:37:00Z">
                              <w:r>
                                <w:rPr>
                                  <w:rFonts w:ascii="Times New Roman" w:hAnsi="Times New Roman"/>
                                </w:rPr>
                                <w:fldChar w:fldCharType="separate"/>
                              </w:r>
                            </w:ins>
                            <w:r w:rsidRPr="00B050F0">
                              <w:rPr>
                                <w:rFonts w:ascii="Times New Roman" w:hAnsi="Times New Roman"/>
                                <w:noProof/>
                              </w:rPr>
                              <w:t>[85]</w:t>
                            </w:r>
                            <w:ins w:id="2474" w:author="Nasser Mustafa [2]" w:date="2018-09-16T18:37:00Z">
                              <w:r>
                                <w:rPr>
                                  <w:rFonts w:ascii="Times New Roman" w:hAnsi="Times New Roman"/>
                                </w:rPr>
                                <w:fldChar w:fldCharType="end"/>
                              </w:r>
                            </w:ins>
                            <w:del w:id="2475" w:author="Nasser Mustafa [2]" w:date="2018-09-16T18:37: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"_ENREF_27" \o "Pinheiro, 1996 #243" </w:delInstrText>
                              </w:r>
                              <w:r w:rsidDel="00CE6E7F">
                                <w:fldChar w:fldCharType="separate"/>
                              </w:r>
                              <w:r w:rsidDel="00CE6E7F">
                                <w:rPr>
                                  <w:rFonts w:ascii="Times New Roman" w:eastAsia="Calibri" w:hAnsi="Times New Roman"/>
                                  <w:noProof/>
                                  <w:sz w:val="20"/>
                                  <w:szCs w:val="20"/>
                                </w:rPr>
                                <w:delText>27</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vMerge w:val="restart"/>
                            <w:shd w:val="clear" w:color="auto" w:fill="auto"/>
                            <w:tcMar>
                              <w:top w:w="7" w:type="dxa"/>
                            </w:tcMar>
                          </w:tcPr>
                          <w:p w14:paraId="5D9A9062"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val="restart"/>
                            <w:shd w:val="clear" w:color="auto" w:fill="auto"/>
                            <w:tcMar>
                              <w:top w:w="7" w:type="dxa"/>
                            </w:tcMar>
                          </w:tcPr>
                          <w:p w14:paraId="0DA1EECC" w14:textId="77777777" w:rsidR="00D617FD" w:rsidRPr="00EB38F2" w:rsidRDefault="00D617FD" w:rsidP="000843BD">
                            <w:pPr>
                              <w:suppressOverlap/>
                              <w:rPr>
                                <w:rFonts w:ascii="Times New Roman" w:eastAsia="Calibri" w:hAnsi="Times New Roman"/>
                                <w:sz w:val="20"/>
                                <w:szCs w:val="20"/>
                              </w:rPr>
                            </w:pPr>
                          </w:p>
                        </w:tc>
                        <w:tc>
                          <w:tcPr>
                            <w:tcW w:w="1234" w:type="dxa"/>
                            <w:vMerge w:val="restart"/>
                            <w:shd w:val="clear" w:color="auto" w:fill="auto"/>
                            <w:tcMar>
                              <w:top w:w="7" w:type="dxa"/>
                            </w:tcMar>
                            <w:textDirection w:val="tbRl"/>
                          </w:tcPr>
                          <w:p w14:paraId="1852D0DE"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3C239670"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Satisfy</w:t>
                            </w:r>
                          </w:p>
                        </w:tc>
                        <w:tc>
                          <w:tcPr>
                            <w:tcW w:w="1345" w:type="dxa"/>
                            <w:vMerge w:val="restart"/>
                            <w:shd w:val="clear" w:color="auto" w:fill="auto"/>
                            <w:textDirection w:val="tbRl"/>
                          </w:tcPr>
                          <w:p w14:paraId="3C4F0C99" w14:textId="77777777" w:rsidR="00D617FD" w:rsidRPr="00EB38F2" w:rsidRDefault="00D617FD" w:rsidP="000843BD">
                            <w:pPr>
                              <w:suppressOverlap/>
                              <w:rPr>
                                <w:rFonts w:ascii="Times New Roman" w:eastAsia="Calibri" w:hAnsi="Times New Roman"/>
                                <w:sz w:val="20"/>
                                <w:szCs w:val="20"/>
                              </w:rPr>
                            </w:pPr>
                          </w:p>
                        </w:tc>
                      </w:tr>
                      <w:tr w:rsidR="00D617FD" w:rsidRPr="00EB38F2" w14:paraId="32CED7D7" w14:textId="77777777" w:rsidTr="00CE6E7F">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Change w:id="2476" w:author="Nasser Mustafa [2]" w:date="2018-09-16T18:39:00Z">
                            <w:tblPrEx>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blPrExChange>
                        </w:tblPrEx>
                        <w:trPr>
                          <w:cantSplit/>
                          <w:trHeight w:val="474"/>
                          <w:jc w:val="center"/>
                          <w:trPrChange w:id="2477" w:author="Nasser Mustafa [2]" w:date="2018-09-16T18:39:00Z">
                            <w:trPr>
                              <w:cantSplit/>
                              <w:trHeight w:val="383"/>
                              <w:jc w:val="center"/>
                            </w:trPr>
                          </w:trPrChange>
                        </w:trPr>
                        <w:tc>
                          <w:tcPr>
                            <w:tcW w:w="0" w:type="auto"/>
                            <w:vMerge/>
                            <w:shd w:val="clear" w:color="auto" w:fill="auto"/>
                            <w:tcMar>
                              <w:top w:w="7" w:type="dxa"/>
                            </w:tcMar>
                            <w:tcPrChange w:id="2478" w:author="Nasser Mustafa [2]" w:date="2018-09-16T18:39:00Z">
                              <w:tcPr>
                                <w:tcW w:w="0" w:type="auto"/>
                                <w:gridSpan w:val="2"/>
                                <w:vMerge/>
                                <w:shd w:val="clear" w:color="auto" w:fill="auto"/>
                                <w:tcMar>
                                  <w:top w:w="7" w:type="dxa"/>
                                </w:tcMar>
                              </w:tcPr>
                            </w:tcPrChange>
                          </w:tcPr>
                          <w:p w14:paraId="6D87BAF3" w14:textId="77777777" w:rsidR="00D617FD" w:rsidRPr="00EB38F2" w:rsidRDefault="00D617FD" w:rsidP="000843BD">
                            <w:pPr>
                              <w:suppressOverlap/>
                              <w:jc w:val="center"/>
                              <w:rPr>
                                <w:rFonts w:ascii="Times New Roman" w:eastAsia="Calibri" w:hAnsi="Times New Roman"/>
                                <w:sz w:val="20"/>
                                <w:szCs w:val="20"/>
                              </w:rPr>
                            </w:pPr>
                          </w:p>
                        </w:tc>
                        <w:tc>
                          <w:tcPr>
                            <w:tcW w:w="1673" w:type="dxa"/>
                            <w:vMerge/>
                            <w:shd w:val="clear" w:color="auto" w:fill="auto"/>
                            <w:tcMar>
                              <w:top w:w="7" w:type="dxa"/>
                            </w:tcMar>
                            <w:tcPrChange w:id="2479" w:author="Nasser Mustafa [2]" w:date="2018-09-16T18:39:00Z">
                              <w:tcPr>
                                <w:tcW w:w="1673" w:type="dxa"/>
                                <w:gridSpan w:val="2"/>
                                <w:vMerge/>
                                <w:shd w:val="clear" w:color="auto" w:fill="auto"/>
                                <w:tcMar>
                                  <w:top w:w="7" w:type="dxa"/>
                                </w:tcMar>
                              </w:tcPr>
                            </w:tcPrChange>
                          </w:tcPr>
                          <w:p w14:paraId="0B1C004E"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shd w:val="clear" w:color="auto" w:fill="auto"/>
                            <w:tcMar>
                              <w:top w:w="7" w:type="dxa"/>
                            </w:tcMar>
                            <w:tcPrChange w:id="2480" w:author="Nasser Mustafa [2]" w:date="2018-09-16T18:39:00Z">
                              <w:tcPr>
                                <w:tcW w:w="1100" w:type="dxa"/>
                                <w:gridSpan w:val="2"/>
                                <w:vMerge/>
                                <w:shd w:val="clear" w:color="auto" w:fill="auto"/>
                                <w:tcMar>
                                  <w:top w:w="7" w:type="dxa"/>
                                </w:tcMar>
                              </w:tcPr>
                            </w:tcPrChange>
                          </w:tcPr>
                          <w:p w14:paraId="4C4465E9" w14:textId="77777777" w:rsidR="00D617FD" w:rsidRPr="00EB38F2" w:rsidRDefault="00D617FD" w:rsidP="000843BD">
                            <w:pPr>
                              <w:suppressOverlap/>
                              <w:rPr>
                                <w:rFonts w:ascii="Times New Roman" w:eastAsia="Calibri" w:hAnsi="Times New Roman"/>
                                <w:sz w:val="20"/>
                                <w:szCs w:val="20"/>
                              </w:rPr>
                            </w:pPr>
                          </w:p>
                        </w:tc>
                        <w:tc>
                          <w:tcPr>
                            <w:tcW w:w="1234" w:type="dxa"/>
                            <w:vMerge/>
                            <w:shd w:val="clear" w:color="auto" w:fill="auto"/>
                            <w:tcMar>
                              <w:top w:w="7" w:type="dxa"/>
                            </w:tcMar>
                            <w:textDirection w:val="tbRl"/>
                            <w:tcPrChange w:id="2481" w:author="Nasser Mustafa [2]" w:date="2018-09-16T18:39:00Z">
                              <w:tcPr>
                                <w:tcW w:w="1234" w:type="dxa"/>
                                <w:gridSpan w:val="2"/>
                                <w:vMerge/>
                                <w:shd w:val="clear" w:color="auto" w:fill="auto"/>
                                <w:tcMar>
                                  <w:top w:w="7" w:type="dxa"/>
                                </w:tcMar>
                                <w:textDirection w:val="tbRl"/>
                              </w:tcPr>
                            </w:tcPrChange>
                          </w:tcPr>
                          <w:p w14:paraId="7706709C"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Change w:id="2482" w:author="Nasser Mustafa [2]" w:date="2018-09-16T18:39:00Z">
                              <w:tcPr>
                                <w:tcW w:w="1001" w:type="dxa"/>
                                <w:gridSpan w:val="2"/>
                                <w:shd w:val="clear" w:color="auto" w:fill="auto"/>
                                <w:tcMar>
                                  <w:top w:w="7" w:type="dxa"/>
                                </w:tcMar>
                              </w:tcPr>
                            </w:tcPrChange>
                          </w:tcPr>
                          <w:p w14:paraId="4D1B1020"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Derive</w:t>
                            </w:r>
                          </w:p>
                          <w:p w14:paraId="2246746B"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Refine</w:t>
                            </w:r>
                          </w:p>
                        </w:tc>
                        <w:tc>
                          <w:tcPr>
                            <w:tcW w:w="1345" w:type="dxa"/>
                            <w:vMerge/>
                            <w:shd w:val="clear" w:color="auto" w:fill="auto"/>
                            <w:textDirection w:val="tbRl"/>
                            <w:tcPrChange w:id="2483" w:author="Nasser Mustafa [2]" w:date="2018-09-16T18:39:00Z">
                              <w:tcPr>
                                <w:tcW w:w="1345" w:type="dxa"/>
                                <w:gridSpan w:val="2"/>
                                <w:vMerge/>
                                <w:shd w:val="clear" w:color="auto" w:fill="auto"/>
                                <w:textDirection w:val="tbRl"/>
                              </w:tcPr>
                            </w:tcPrChange>
                          </w:tcPr>
                          <w:p w14:paraId="03ECE9B8" w14:textId="77777777" w:rsidR="00D617FD" w:rsidRPr="00EB38F2" w:rsidRDefault="00D617FD" w:rsidP="000843BD">
                            <w:pPr>
                              <w:suppressOverlap/>
                              <w:rPr>
                                <w:rFonts w:ascii="Times New Roman" w:eastAsia="Calibri" w:hAnsi="Times New Roman"/>
                                <w:sz w:val="20"/>
                                <w:szCs w:val="20"/>
                              </w:rPr>
                            </w:pPr>
                          </w:p>
                        </w:tc>
                      </w:tr>
                      <w:tr w:rsidR="00D617FD" w:rsidRPr="00EB38F2" w14:paraId="5CE29304" w14:textId="77777777" w:rsidTr="000843BD">
                        <w:trPr>
                          <w:cantSplit/>
                          <w:trHeight w:val="133"/>
                          <w:jc w:val="center"/>
                        </w:trPr>
                        <w:tc>
                          <w:tcPr>
                            <w:tcW w:w="0" w:type="auto"/>
                            <w:shd w:val="clear" w:color="auto" w:fill="auto"/>
                            <w:tcMar>
                              <w:top w:w="7" w:type="dxa"/>
                            </w:tcMar>
                          </w:tcPr>
                          <w:p w14:paraId="443B1C16" w14:textId="76109A6D" w:rsidR="00D617FD" w:rsidRPr="00EB38F2" w:rsidRDefault="00D617FD" w:rsidP="006A58FF">
                            <w:pPr>
                              <w:suppressOverlap/>
                              <w:jc w:val="center"/>
                              <w:rPr>
                                <w:rFonts w:ascii="Times New Roman" w:eastAsia="Calibri" w:hAnsi="Times New Roman"/>
                                <w:sz w:val="20"/>
                                <w:szCs w:val="20"/>
                              </w:rPr>
                            </w:pPr>
                            <w:ins w:id="2484" w:author="Nasser Mustafa [2]" w:date="2018-09-16T18:39:00Z">
                              <w:r>
                                <w:rPr>
                                  <w:rFonts w:ascii="Times New Roman" w:hAnsi="Times New Roman"/>
                                </w:rPr>
                                <w:fldChar w:fldCharType="begin" w:fldLock="1"/>
                              </w:r>
                            </w:ins>
                            <w:r>
                              <w:rPr>
                                <w:rFonts w:ascii="Times New Roman" w:hAnsi="Times New Roman"/>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ins w:id="2485" w:author="Nasser Mustafa [2]" w:date="2018-09-16T18:39:00Z">
                              <w:r>
                                <w:rPr>
                                  <w:rFonts w:ascii="Times New Roman" w:hAnsi="Times New Roman"/>
                                </w:rPr>
                                <w:fldChar w:fldCharType="separate"/>
                              </w:r>
                            </w:ins>
                            <w:r w:rsidRPr="00B050F0">
                              <w:rPr>
                                <w:rFonts w:ascii="Times New Roman" w:hAnsi="Times New Roman"/>
                                <w:noProof/>
                              </w:rPr>
                              <w:t>[86]</w:t>
                            </w:r>
                            <w:ins w:id="2486" w:author="Nasser Mustafa [2]" w:date="2018-09-16T18:39:00Z">
                              <w:r>
                                <w:rPr>
                                  <w:rFonts w:ascii="Times New Roman" w:hAnsi="Times New Roman"/>
                                </w:rPr>
                                <w:fldChar w:fldCharType="end"/>
                              </w:r>
                            </w:ins>
                            <w:del w:id="2487" w:author="Nasser Mustafa [2]" w:date="2018-09-16T18:39: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"_ENREF_29" \o "Gotel, 1995 #237" </w:delInstrText>
                              </w:r>
                              <w:r w:rsidDel="00CE6E7F">
                                <w:fldChar w:fldCharType="separate"/>
                              </w:r>
                              <w:r w:rsidDel="00CE6E7F">
                                <w:rPr>
                                  <w:rFonts w:ascii="Times New Roman" w:eastAsia="Calibri" w:hAnsi="Times New Roman"/>
                                  <w:noProof/>
                                  <w:sz w:val="20"/>
                                  <w:szCs w:val="20"/>
                                </w:rPr>
                                <w:delText>29</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2AB14EB0"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 xml:space="preserve">Developmental </w:t>
                            </w:r>
                          </w:p>
                        </w:tc>
                        <w:tc>
                          <w:tcPr>
                            <w:tcW w:w="1100" w:type="dxa"/>
                            <w:shd w:val="clear" w:color="auto" w:fill="auto"/>
                            <w:tcMar>
                              <w:top w:w="7" w:type="dxa"/>
                            </w:tcMar>
                          </w:tcPr>
                          <w:p w14:paraId="6F246F7B"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Temporal</w:t>
                            </w:r>
                          </w:p>
                        </w:tc>
                        <w:tc>
                          <w:tcPr>
                            <w:tcW w:w="1234" w:type="dxa"/>
                            <w:shd w:val="clear" w:color="auto" w:fill="auto"/>
                            <w:tcMar>
                              <w:top w:w="7" w:type="dxa"/>
                            </w:tcMar>
                          </w:tcPr>
                          <w:p w14:paraId="63D5AEB4" w14:textId="77777777" w:rsidR="00D617FD" w:rsidRPr="00EB38F2" w:rsidRDefault="00D617FD" w:rsidP="000843BD">
                            <w:pPr>
                              <w:suppressOverlap/>
                              <w:jc w:val="center"/>
                              <w:rPr>
                                <w:rFonts w:ascii="Times New Roman" w:eastAsia="Calibri" w:hAnsi="Times New Roman"/>
                                <w:sz w:val="20"/>
                                <w:szCs w:val="20"/>
                              </w:rPr>
                            </w:pPr>
                            <w:r w:rsidRPr="00EB38F2">
                              <w:rPr>
                                <w:rFonts w:ascii="Times New Roman" w:eastAsia="Calibri" w:hAnsi="Times New Roman"/>
                                <w:sz w:val="20"/>
                                <w:szCs w:val="20"/>
                              </w:rPr>
                              <w:t>Containment</w:t>
                            </w:r>
                          </w:p>
                        </w:tc>
                        <w:tc>
                          <w:tcPr>
                            <w:tcW w:w="1001" w:type="dxa"/>
                            <w:shd w:val="clear" w:color="auto" w:fill="auto"/>
                            <w:tcMar>
                              <w:top w:w="7" w:type="dxa"/>
                            </w:tcMar>
                          </w:tcPr>
                          <w:p w14:paraId="179C1452"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59C45AF7"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sz w:val="20"/>
                                <w:szCs w:val="20"/>
                              </w:rPr>
                              <w:t>Adopt</w:t>
                            </w:r>
                          </w:p>
                        </w:tc>
                      </w:tr>
                      <w:tr w:rsidR="00D617FD" w:rsidRPr="00EB38F2" w14:paraId="6DD2BFFE" w14:textId="77777777" w:rsidTr="000843BD">
                        <w:trPr>
                          <w:cantSplit/>
                          <w:trHeight w:val="176"/>
                          <w:jc w:val="center"/>
                        </w:trPr>
                        <w:tc>
                          <w:tcPr>
                            <w:tcW w:w="0" w:type="auto"/>
                            <w:shd w:val="clear" w:color="auto" w:fill="auto"/>
                            <w:tcMar>
                              <w:top w:w="7" w:type="dxa"/>
                            </w:tcMar>
                          </w:tcPr>
                          <w:p w14:paraId="7B2EDFC2" w14:textId="5C131029" w:rsidR="00D617FD" w:rsidRPr="00EB38F2" w:rsidRDefault="00D617FD" w:rsidP="006A58FF">
                            <w:pPr>
                              <w:suppressOverlap/>
                              <w:jc w:val="center"/>
                              <w:rPr>
                                <w:rFonts w:ascii="Times New Roman" w:eastAsia="Calibri" w:hAnsi="Times New Roman"/>
                                <w:sz w:val="20"/>
                                <w:szCs w:val="20"/>
                              </w:rPr>
                            </w:pPr>
                            <w:ins w:id="2488" w:author="Nasser Mustafa [2]" w:date="2018-09-16T18:40:00Z">
                              <w:r>
                                <w:rPr>
                                  <w:rFonts w:ascii="Times New Roman" w:hAnsi="Times New Roman"/>
                                </w:rPr>
                                <w:fldChar w:fldCharType="begin" w:fldLock="1"/>
                              </w:r>
                            </w:ins>
                            <w:r>
                              <w:rPr>
                                <w:rFonts w:ascii="Times New Roman" w:hAnsi="Times New Roman"/>
                              </w:rPr>
                              <w:instrText>ADDIN CSL_CITATION {"citationItems":[{"id":"ITEM-1","itemData":{"DOI":"10.1007/BF01232471","author":[{"dropping-particle":"","family":"Constantopoulos P  Mylopoulos Y, Vassiliou Y, \"","given":"Jarke M","non-dropping-particle":"","parse-names":false,"suffix":""}],"container-title":"The International Journal on Very Large Data Bases","id":"ITEM-1","issue":"1","issued":{"date-parts":[["1993"]]},"page":"1-43","title":"The Software Information Base: A Server for Reuse","title-short":"VLDB","type":"article-journal","volume":"4"},"uris":["http://www.mendeley.com/documents/?uuid=215c6da5-1df2-4e12-b014-cc9183390af7"]}],"mendeley":{"formattedCitation":"[87]","plainTextFormattedCitation":"[87]","previouslyFormattedCitation":"[94]"},"properties":{"noteIndex":0},"schema":"https://github.com/citation-style-language/schema/raw/master/csl-citation.json"}</w:instrText>
                            </w:r>
                            <w:ins w:id="2489" w:author="Nasser Mustafa [2]" w:date="2018-09-16T18:40:00Z">
                              <w:r>
                                <w:rPr>
                                  <w:rFonts w:ascii="Times New Roman" w:hAnsi="Times New Roman"/>
                                </w:rPr>
                                <w:fldChar w:fldCharType="separate"/>
                              </w:r>
                            </w:ins>
                            <w:r w:rsidRPr="00B050F0">
                              <w:rPr>
                                <w:rFonts w:ascii="Times New Roman" w:hAnsi="Times New Roman"/>
                                <w:noProof/>
                              </w:rPr>
                              <w:t>[87]</w:t>
                            </w:r>
                            <w:ins w:id="2490" w:author="Nasser Mustafa [2]" w:date="2018-09-16T18:40:00Z">
                              <w:r>
                                <w:rPr>
                                  <w:rFonts w:ascii="Times New Roman" w:hAnsi="Times New Roman"/>
                                </w:rPr>
                                <w:fldChar w:fldCharType="end"/>
                              </w:r>
                            </w:ins>
                            <w:del w:id="2491" w:author="Nasser Mustafa [2]" w:date="2018-09-16T18:40: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&lt;EndNote&gt;&lt;Cite&gt;&lt;Author&gt;Constantopoulos P&lt;/Author&gt;&lt;Year&gt;1993&lt;/Year&gt;&lt;RecNum&gt;238&lt;/RecNum&gt;&lt;DisplayText&gt;[31]&lt;/DisplayText&gt;&lt;record&gt;&lt;rec-number&gt;238&lt;/rec-number&gt;&lt;foreign-keys&gt;&lt;key app="EN" db-id="rxfad95wgs5d2dexxekxwt2katzr52wtwdxz" timestamp="0"&gt;238&lt;/key&gt;&lt;/foreign-keys&gt;&lt;ref-type name="Journal Article"&gt;17&lt;/ref-type&gt;&lt;contributors&gt;&lt;authors&gt;&lt;author&gt;Constantopoulos P, Jarke M, Mylopoulos Y, Vassiliou Y, &amp;quot;&lt;/author&gt;&lt;/authors&gt;&lt;/contributors&gt;&lt;titles&gt;&lt;title&gt;The Software Information Base: A Server for Reuse&lt;/title&gt;&lt;secondary-title&gt;The International Journal on Very Large Data Bases&lt;/secondary-title&gt;&lt;short-title&gt;VLDB&lt;/short-title&gt;&lt;/titles&gt;&lt;pages&gt;1-43&lt;/pages&gt;&lt;volume&gt;4&lt;/volume&gt;&lt;number&gt;1&lt;/number&gt;&lt;dates&gt;&lt;year&gt;1993&lt;/year&gt;&lt;/dates&gt;&lt;urls&gt;&lt;/urls&gt;&lt;electronic-resource-num&gt;10.1007/BF01232471&lt;/electronic-resource-num&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"_ENREF_31" \o "Constantopoulos P, 1993 #238" </w:delInstrText>
                              </w:r>
                              <w:r w:rsidDel="00CE6E7F">
                                <w:fldChar w:fldCharType="separate"/>
                              </w:r>
                              <w:r w:rsidDel="00CE6E7F">
                                <w:rPr>
                                  <w:rFonts w:ascii="Times New Roman" w:eastAsia="Calibri" w:hAnsi="Times New Roman"/>
                                  <w:noProof/>
                                  <w:sz w:val="20"/>
                                  <w:szCs w:val="20"/>
                                </w:rPr>
                                <w:delText>31</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504B177A" w14:textId="77777777" w:rsidR="00D617FD" w:rsidRPr="00EB38F2" w:rsidRDefault="00D617FD" w:rsidP="000843BD">
                            <w:pPr>
                              <w:tabs>
                                <w:tab w:val="left" w:pos="302"/>
                              </w:tabs>
                              <w:suppressOverlap/>
                              <w:rPr>
                                <w:rFonts w:ascii="Times New Roman" w:eastAsia="Calibri" w:hAnsi="Times New Roman"/>
                                <w:sz w:val="20"/>
                                <w:szCs w:val="20"/>
                              </w:rPr>
                            </w:pPr>
                            <w:r w:rsidRPr="00EB38F2">
                              <w:rPr>
                                <w:rFonts w:ascii="Times New Roman" w:eastAsia="Calibri" w:hAnsi="Times New Roman"/>
                                <w:iCs/>
                                <w:sz w:val="20"/>
                                <w:szCs w:val="20"/>
                              </w:rPr>
                              <w:t>Correspondence</w:t>
                            </w:r>
                          </w:p>
                        </w:tc>
                        <w:tc>
                          <w:tcPr>
                            <w:tcW w:w="1100" w:type="dxa"/>
                            <w:shd w:val="clear" w:color="auto" w:fill="auto"/>
                            <w:tcMar>
                              <w:top w:w="7" w:type="dxa"/>
                            </w:tcMar>
                          </w:tcPr>
                          <w:p w14:paraId="6BD082DA"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3938D5BD"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546C86E8"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extDirection w:val="tbRl"/>
                          </w:tcPr>
                          <w:p w14:paraId="6280448D" w14:textId="77777777" w:rsidR="00D617FD" w:rsidRPr="00EB38F2" w:rsidRDefault="00D617FD" w:rsidP="000843BD">
                            <w:pPr>
                              <w:suppressOverlap/>
                              <w:rPr>
                                <w:rFonts w:ascii="Times New Roman" w:eastAsia="Calibri" w:hAnsi="Times New Roman"/>
                                <w:sz w:val="20"/>
                                <w:szCs w:val="20"/>
                              </w:rPr>
                            </w:pPr>
                          </w:p>
                        </w:tc>
                      </w:tr>
                      <w:tr w:rsidR="00D617FD" w:rsidRPr="00EB38F2" w14:paraId="3C152257" w14:textId="77777777" w:rsidTr="000843BD">
                        <w:trPr>
                          <w:cantSplit/>
                          <w:trHeight w:val="43"/>
                          <w:jc w:val="center"/>
                        </w:trPr>
                        <w:tc>
                          <w:tcPr>
                            <w:tcW w:w="0" w:type="auto"/>
                            <w:shd w:val="clear" w:color="auto" w:fill="auto"/>
                            <w:tcMar>
                              <w:top w:w="7" w:type="dxa"/>
                            </w:tcMar>
                          </w:tcPr>
                          <w:p w14:paraId="491C6D42" w14:textId="1CC233D5" w:rsidR="00D617FD" w:rsidRPr="00EB38F2" w:rsidRDefault="00D617FD" w:rsidP="006A58FF">
                            <w:pPr>
                              <w:suppressOverlap/>
                              <w:jc w:val="center"/>
                              <w:rPr>
                                <w:rFonts w:ascii="Times New Roman" w:eastAsia="Calibri" w:hAnsi="Times New Roman"/>
                                <w:sz w:val="20"/>
                                <w:szCs w:val="20"/>
                              </w:rPr>
                            </w:pPr>
                            <w:ins w:id="2492" w:author="Nasser Mustafa [2]" w:date="2018-09-16T18:41:00Z">
                              <w:r>
                                <w:rPr>
                                  <w:rFonts w:ascii="Times New Roman" w:hAnsi="Times New Roman"/>
                                </w:rPr>
                                <w:fldChar w:fldCharType="begin" w:fldLock="1"/>
                              </w:r>
                            </w:ins>
                            <w:r>
                              <w:rPr>
                                <w:rFonts w:ascii="Times New Roman" w:hAnsi="Times New Roman"/>
                              </w:rPr>
                              <w:instrText>ADDIN CSL_CITATION {"citationItems":[{"id":"ITEM-1","itemData":{"author":[{"dropping-particle":"","family":"Letelier","given":"Patricio","non-dropping-particle":"","parse-names":false,"suffix":""}],"container-title":"1st Intl. Workshop on Traceability in Emerging Forms of Softw. Eng","id":"ITEM-1","issued":{"date-parts":[["2002"]]},"page":"32-41","title":"A Framework for Requirements Traceability in UML-based Projects","type":"paper-conference"},"uris":["http://www.mendeley.com/documents/?uuid=b96caa67-ffde-438a-97be-d57a1802a229"]}],"mendeley":{"formattedCitation":"[99]","plainTextFormattedCitation":"[99]","previouslyFormattedCitation":"[99]"},"properties":{"noteIndex":0},"schema":"https://github.com/citation-style-language/schema/raw/master/csl-citation.json"}</w:instrText>
                            </w:r>
                            <w:ins w:id="2493" w:author="Nasser Mustafa [2]" w:date="2018-09-16T18:41:00Z">
                              <w:r>
                                <w:rPr>
                                  <w:rFonts w:ascii="Times New Roman" w:hAnsi="Times New Roman"/>
                                </w:rPr>
                                <w:fldChar w:fldCharType="separate"/>
                              </w:r>
                            </w:ins>
                            <w:r w:rsidRPr="00627C91">
                              <w:rPr>
                                <w:rFonts w:ascii="Times New Roman" w:hAnsi="Times New Roman"/>
                                <w:noProof/>
                              </w:rPr>
                              <w:t>[99]</w:t>
                            </w:r>
                            <w:ins w:id="2494" w:author="Nasser Mustafa [2]" w:date="2018-09-16T18:41:00Z">
                              <w:r>
                                <w:rPr>
                                  <w:rFonts w:ascii="Times New Roman" w:hAnsi="Times New Roman"/>
                                </w:rPr>
                                <w:fldChar w:fldCharType="end"/>
                              </w:r>
                            </w:ins>
                            <w:del w:id="2495" w:author="Nasser Mustafa [2]" w:date="2018-09-16T18:41:00Z">
                              <w:r w:rsidRPr="00EB38F2" w:rsidDel="00CE6E7F">
                                <w:rPr>
                                  <w:rFonts w:ascii="Times New Roman" w:eastAsia="Calibri" w:hAnsi="Times New Roman"/>
                                  <w:sz w:val="20"/>
                                  <w:szCs w:val="20"/>
                                </w:rPr>
                                <w:fldChar w:fldCharType="begin"/>
                              </w:r>
                              <w:r w:rsidDel="00CE6E7F">
                                <w:rPr>
                                  <w:rFonts w:ascii="Times New Roman" w:eastAsia="Calibri" w:hAnsi="Times New Roman"/>
                                  <w:sz w:val="20"/>
                                  <w:szCs w:val="20"/>
                                </w:rPr>
                                <w:delInstrText xml:space="preserve"> ADDIN EN.CITE &lt;EndNote&gt;&lt;Cite&gt;&lt;Author&gt;Letelier&lt;/Author&gt;&lt;Year&gt;2002&lt;/Year&gt;&lt;RecNum&gt;227&lt;/RecNum&gt;&lt;DisplayText&gt;[32]&lt;/DisplayText&gt;&lt;record&gt;&lt;rec-number&gt;227&lt;/rec-number&gt;&lt;foreign-keys&gt;&lt;key app="EN" db-id="rxfad95wgs5d2dexxekxwt2katzr52wtwdxz" timestamp="0"&gt;227&lt;/key&gt;&lt;/foreign-keys&gt;&lt;ref-type name="Conference Proceedings"&gt;10&lt;/ref-type&gt;&lt;contributors&gt;&lt;authors&gt;&lt;author&gt;Patricio Letelier&lt;/author&gt;&lt;/authors&gt;&lt;/contributors&gt;&lt;titles&gt;&lt;title&gt;A Framework for Requirements Traceability in UML-based Projects&lt;/title&gt;&lt;secondary-title&gt;1st Intl. Workshop on Traceability in Emerging Forms of Softw. Eng&lt;/secondary-title&gt;&lt;/titles&gt;&lt;pages&gt;32-41&lt;/pages&gt;&lt;dates&gt;&lt;year&gt;2002&lt;/year&gt;&lt;/dates&gt;&lt;urls&gt;&lt;/urls&gt;&lt;/record&gt;&lt;/Cite&gt;&lt;/EndNote&gt;</w:delInstrText>
                              </w:r>
                              <w:r w:rsidRPr="00EB38F2" w:rsidDel="00CE6E7F">
                                <w:rPr>
                                  <w:rFonts w:ascii="Times New Roman" w:eastAsia="Calibri" w:hAnsi="Times New Roman"/>
                                  <w:sz w:val="20"/>
                                  <w:szCs w:val="20"/>
                                </w:rPr>
                                <w:fldChar w:fldCharType="separate"/>
                              </w:r>
                              <w:r w:rsidDel="00CE6E7F">
                                <w:rPr>
                                  <w:rFonts w:ascii="Times New Roman" w:eastAsia="Calibri" w:hAnsi="Times New Roman"/>
                                  <w:noProof/>
                                  <w:sz w:val="20"/>
                                  <w:szCs w:val="20"/>
                                </w:rPr>
                                <w:delText>[</w:delText>
                              </w:r>
                              <w:r w:rsidDel="00CE6E7F">
                                <w:fldChar w:fldCharType="begin"/>
                              </w:r>
                              <w:r w:rsidDel="00CE6E7F">
                                <w:delInstrText xml:space="preserve"> HYPERLINK \l "_ENREF_32" \o "Letelier, 2002 #227" </w:delInstrText>
                              </w:r>
                              <w:r w:rsidDel="00CE6E7F">
                                <w:fldChar w:fldCharType="separate"/>
                              </w:r>
                              <w:r w:rsidDel="00CE6E7F">
                                <w:rPr>
                                  <w:rFonts w:ascii="Times New Roman" w:eastAsia="Calibri" w:hAnsi="Times New Roman"/>
                                  <w:noProof/>
                                  <w:sz w:val="20"/>
                                  <w:szCs w:val="20"/>
                                </w:rPr>
                                <w:delText>32</w:delText>
                              </w:r>
                              <w:r w:rsidDel="00CE6E7F">
                                <w:rPr>
                                  <w:rFonts w:ascii="Times New Roman" w:eastAsia="Calibri" w:hAnsi="Times New Roman"/>
                                  <w:noProof/>
                                  <w:sz w:val="20"/>
                                  <w:szCs w:val="20"/>
                                </w:rPr>
                                <w:fldChar w:fldCharType="end"/>
                              </w:r>
                              <w:r w:rsidDel="00CE6E7F">
                                <w:rPr>
                                  <w:rFonts w:ascii="Times New Roman" w:eastAsia="Calibri" w:hAnsi="Times New Roman"/>
                                  <w:noProof/>
                                  <w:sz w:val="20"/>
                                  <w:szCs w:val="20"/>
                                </w:rPr>
                                <w:delText>]</w:delText>
                              </w:r>
                              <w:r w:rsidRPr="00EB38F2" w:rsidDel="00CE6E7F">
                                <w:rPr>
                                  <w:rFonts w:ascii="Times New Roman" w:eastAsia="Calibri" w:hAnsi="Times New Roman"/>
                                  <w:sz w:val="20"/>
                                  <w:szCs w:val="20"/>
                                </w:rPr>
                                <w:fldChar w:fldCharType="end"/>
                              </w:r>
                            </w:del>
                          </w:p>
                        </w:tc>
                        <w:tc>
                          <w:tcPr>
                            <w:tcW w:w="1673" w:type="dxa"/>
                            <w:shd w:val="clear" w:color="auto" w:fill="auto"/>
                            <w:tcMar>
                              <w:top w:w="7" w:type="dxa"/>
                            </w:tcMar>
                          </w:tcPr>
                          <w:p w14:paraId="62984BB9"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shd w:val="clear" w:color="auto" w:fill="auto"/>
                            <w:tcMar>
                              <w:top w:w="7" w:type="dxa"/>
                            </w:tcMar>
                          </w:tcPr>
                          <w:p w14:paraId="079DF4BE"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51C2CC27"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391ED7AC" w14:textId="77777777" w:rsidR="00D617FD" w:rsidRPr="00EB38F2" w:rsidRDefault="00D617FD" w:rsidP="000843BD">
                            <w:pPr>
                              <w:suppressOverlap/>
                              <w:rPr>
                                <w:rFonts w:ascii="Times New Roman" w:eastAsia="Calibri" w:hAnsi="Times New Roman"/>
                                <w:sz w:val="20"/>
                                <w:szCs w:val="20"/>
                              </w:rPr>
                            </w:pPr>
                          </w:p>
                        </w:tc>
                        <w:tc>
                          <w:tcPr>
                            <w:tcW w:w="1345" w:type="dxa"/>
                            <w:shd w:val="clear" w:color="auto" w:fill="auto"/>
                          </w:tcPr>
                          <w:p w14:paraId="6F44C3B6" w14:textId="77777777" w:rsidR="00D617FD" w:rsidRPr="00FF0D53" w:rsidRDefault="00D617FD" w:rsidP="000843BD">
                            <w:pPr>
                              <w:suppressOverlap/>
                              <w:rPr>
                                <w:rFonts w:ascii="Times New Roman" w:eastAsia="Calibri" w:hAnsi="Times New Roman"/>
                                <w:sz w:val="20"/>
                                <w:szCs w:val="20"/>
                              </w:rPr>
                            </w:pPr>
                            <w:del w:id="2496" w:author="Nasser Mustafa" w:date="2018-08-20T17:40:00Z">
                              <w:r w:rsidRPr="00FF0D53" w:rsidDel="0019481C">
                                <w:rPr>
                                  <w:rFonts w:ascii="Times New Roman" w:eastAsia="Calibri" w:hAnsi="Times New Roman"/>
                                  <w:sz w:val="20"/>
                                  <w:szCs w:val="20"/>
                                </w:rPr>
                                <w:delText>X</w:delText>
                              </w:r>
                            </w:del>
                            <w:ins w:id="2497" w:author="Nasser Mustafa" w:date="2018-08-20T17:40:00Z">
                              <w:r w:rsidRPr="00FF0D53">
                                <w:rPr>
                                  <w:rFonts w:ascii="Times New Roman" w:eastAsia="Calibri" w:hAnsi="Times New Roman"/>
                                  <w:sz w:val="20"/>
                                  <w:szCs w:val="20"/>
                                </w:rPr>
                                <w:t>Rationale</w:t>
                              </w:r>
                            </w:ins>
                          </w:p>
                        </w:tc>
                      </w:tr>
                      <w:tr w:rsidR="00D617FD" w:rsidRPr="00EB38F2" w14:paraId="3547F57E" w14:textId="77777777" w:rsidTr="000843BD">
                        <w:trPr>
                          <w:cantSplit/>
                          <w:trHeight w:val="113"/>
                          <w:jc w:val="center"/>
                        </w:trPr>
                        <w:tc>
                          <w:tcPr>
                            <w:tcW w:w="0" w:type="auto"/>
                            <w:vMerge w:val="restart"/>
                            <w:shd w:val="clear" w:color="auto" w:fill="auto"/>
                            <w:tcMar>
                              <w:top w:w="7" w:type="dxa"/>
                            </w:tcMar>
                          </w:tcPr>
                          <w:p w14:paraId="11D33BF3" w14:textId="016F7A35" w:rsidR="00D617FD" w:rsidRPr="00EB38F2" w:rsidRDefault="00D617FD" w:rsidP="006A58FF">
                            <w:pPr>
                              <w:suppressOverlap/>
                              <w:jc w:val="center"/>
                              <w:rPr>
                                <w:rFonts w:ascii="Times New Roman" w:eastAsia="Calibri" w:hAnsi="Times New Roman"/>
                                <w:sz w:val="20"/>
                                <w:szCs w:val="20"/>
                              </w:rPr>
                            </w:pPr>
                            <w:ins w:id="2498" w:author="Nasser Mustafa [2]" w:date="2018-09-16T18:42:00Z">
                              <w:r>
                                <w:rPr>
                                  <w:rFonts w:ascii="Times New Roman" w:hAnsi="Times New Roman"/>
                                </w:rPr>
                                <w:fldChar w:fldCharType="begin" w:fldLock="1"/>
                              </w:r>
                            </w:ins>
                            <w:r>
                              <w:rPr>
                                <w:rFonts w:ascii="Times New Roman" w:hAnsi="Times New Roman"/>
                              </w:rPr>
                              <w:instrText>ADDIN CSL_CITATION {"citationItems":[{"id":"ITEM-1","itemData":{"author":[{"dropping-particle":"","family":"Dick","given":"Jeremy","non-dropping-particle":"","parse-names":false,"suffix":""}],"container-title":"1st International Workshop on Traceability for Emerging forms of Software Engineering ","id":"ITEM-1","issued":{"date-parts":[["2002"]]},"title":"Rich Traceability ","title-short":"TEFSE ","type":"paper-conference"},"uris":["http://www.mendeley.com/documents/?uuid=5f1e458a-a0a1-4846-bf4e-3f04f291693c"]}],"mendeley":{"formattedCitation":"[35]","plainTextFormattedCitation":"[35]","previouslyFormattedCitation":"[35]"},"properties":{"noteIndex":0},"schema":"https://github.com/citation-style-language/schema/raw/master/csl-citation.json"}</w:instrText>
                            </w:r>
                            <w:ins w:id="2499" w:author="Nasser Mustafa [2]" w:date="2018-09-16T18:42:00Z">
                              <w:r>
                                <w:rPr>
                                  <w:rFonts w:ascii="Times New Roman" w:hAnsi="Times New Roman"/>
                                </w:rPr>
                                <w:fldChar w:fldCharType="separate"/>
                              </w:r>
                            </w:ins>
                            <w:r w:rsidRPr="00627C91">
                              <w:rPr>
                                <w:rFonts w:ascii="Times New Roman" w:hAnsi="Times New Roman"/>
                                <w:noProof/>
                              </w:rPr>
                              <w:t>[35]</w:t>
                            </w:r>
                            <w:ins w:id="2500" w:author="Nasser Mustafa [2]" w:date="2018-09-16T18:42:00Z">
                              <w:r>
                                <w:rPr>
                                  <w:rFonts w:ascii="Times New Roman" w:hAnsi="Times New Roman"/>
                                </w:rPr>
                                <w:fldChar w:fldCharType="end"/>
                              </w:r>
                            </w:ins>
                            <w:del w:id="2501" w:author="Nasser Mustafa [2]" w:date="2018-09-16T18:42:00Z">
                              <w:r w:rsidRPr="00EB38F2" w:rsidDel="00CE6E7F">
                                <w:rPr>
                                  <w:rFonts w:ascii="Times New Roman" w:eastAsia="Calibri" w:hAnsi="Times New Roman"/>
                                  <w:color w:val="000000"/>
                                  <w:sz w:val="20"/>
                                  <w:szCs w:val="20"/>
                                </w:rPr>
                                <w:fldChar w:fldCharType="begin"/>
                              </w:r>
                              <w:r w:rsidDel="00CE6E7F">
                                <w:rPr>
                                  <w:rFonts w:ascii="Times New Roman" w:eastAsia="Calibri" w:hAnsi="Times New Roman"/>
                                  <w:color w:val="000000"/>
                                  <w:sz w:val="20"/>
                                  <w:szCs w:val="20"/>
                                </w:rPr>
                                <w:delInstrText xml:space="preserve"> ADDIN EN.CITE &lt;EndNote&gt;&lt;Cite&gt;&lt;Author&gt;Dick&lt;/Author&gt;&lt;Year&gt;2002&lt;/Year&gt;&lt;RecNum&gt;136&lt;/RecNum&gt;&lt;DisplayText&gt;[33]&lt;/DisplayText&gt;&lt;record&gt;&lt;rec-number&gt;136&lt;/rec-number&gt;&lt;foreign-keys&gt;&lt;key app="EN" db-id="rxfad95wgs5d2dexxekxwt2katzr52wtwdxz" timestamp="0"&gt;136&lt;/key&gt;&lt;/foreign-keys&gt;&lt;ref-type name="Conference Proceedings"&gt;10&lt;/ref-type&gt;&lt;contributors&gt;&lt;authors&gt;&lt;author&gt;Jeremy Dick&lt;/author&gt;&lt;/authors&gt;&lt;/contributors&gt;&lt;titles&gt;&lt;title&gt;Rich Traceability &lt;/title&gt;&lt;secondary-title&gt;1st International Workshop on Traceability for Emerging forms of Software Engineering &lt;/secondary-title&gt;&lt;short-title&gt;TEFSE &lt;/short-title&gt;&lt;/titles&gt;&lt;dates&gt;&lt;year&gt;2002&lt;/year&gt;&lt;/dates&gt;&lt;urls&gt;&lt;/urls&gt;&lt;/record&gt;&lt;/Cite&gt;&lt;/EndNote&gt;</w:delInstrText>
                              </w:r>
                              <w:r w:rsidRPr="00EB38F2" w:rsidDel="00CE6E7F">
                                <w:rPr>
                                  <w:rFonts w:ascii="Times New Roman" w:eastAsia="Calibri" w:hAnsi="Times New Roman"/>
                                  <w:color w:val="000000"/>
                                  <w:sz w:val="20"/>
                                  <w:szCs w:val="20"/>
                                </w:rPr>
                                <w:fldChar w:fldCharType="separate"/>
                              </w:r>
                              <w:r w:rsidDel="00CE6E7F">
                                <w:rPr>
                                  <w:rFonts w:ascii="Times New Roman" w:eastAsia="Calibri" w:hAnsi="Times New Roman"/>
                                  <w:noProof/>
                                  <w:color w:val="000000"/>
                                  <w:sz w:val="20"/>
                                  <w:szCs w:val="20"/>
                                </w:rPr>
                                <w:delText>[</w:delText>
                              </w:r>
                              <w:r w:rsidDel="00CE6E7F">
                                <w:fldChar w:fldCharType="begin"/>
                              </w:r>
                              <w:r w:rsidDel="00CE6E7F">
                                <w:delInstrText xml:space="preserve"> HYPERLINK \l "_ENREF_33" \o "Dick, 2002 #136" </w:delInstrText>
                              </w:r>
                              <w:r w:rsidDel="00CE6E7F">
                                <w:fldChar w:fldCharType="separate"/>
                              </w:r>
                              <w:r w:rsidDel="00CE6E7F">
                                <w:rPr>
                                  <w:rFonts w:ascii="Times New Roman" w:eastAsia="Calibri" w:hAnsi="Times New Roman"/>
                                  <w:noProof/>
                                  <w:color w:val="000000"/>
                                  <w:sz w:val="20"/>
                                  <w:szCs w:val="20"/>
                                </w:rPr>
                                <w:delText>33</w:delText>
                              </w:r>
                              <w:r w:rsidDel="00CE6E7F">
                                <w:rPr>
                                  <w:rFonts w:ascii="Times New Roman" w:eastAsia="Calibri" w:hAnsi="Times New Roman"/>
                                  <w:noProof/>
                                  <w:color w:val="000000"/>
                                  <w:sz w:val="20"/>
                                  <w:szCs w:val="20"/>
                                </w:rPr>
                                <w:fldChar w:fldCharType="end"/>
                              </w:r>
                              <w:r w:rsidDel="00CE6E7F">
                                <w:rPr>
                                  <w:rFonts w:ascii="Times New Roman" w:eastAsia="Calibri" w:hAnsi="Times New Roman"/>
                                  <w:noProof/>
                                  <w:color w:val="000000"/>
                                  <w:sz w:val="20"/>
                                  <w:szCs w:val="20"/>
                                </w:rPr>
                                <w:delText>]</w:delText>
                              </w:r>
                              <w:r w:rsidRPr="00EB38F2" w:rsidDel="00CE6E7F">
                                <w:rPr>
                                  <w:rFonts w:ascii="Times New Roman" w:eastAsia="Calibri" w:hAnsi="Times New Roman"/>
                                  <w:color w:val="000000"/>
                                  <w:sz w:val="20"/>
                                  <w:szCs w:val="20"/>
                                </w:rPr>
                                <w:fldChar w:fldCharType="end"/>
                              </w:r>
                            </w:del>
                          </w:p>
                        </w:tc>
                        <w:tc>
                          <w:tcPr>
                            <w:tcW w:w="1673" w:type="dxa"/>
                            <w:vMerge w:val="restart"/>
                            <w:shd w:val="clear" w:color="auto" w:fill="auto"/>
                            <w:tcMar>
                              <w:top w:w="7" w:type="dxa"/>
                            </w:tcMar>
                          </w:tcPr>
                          <w:p w14:paraId="6FAF92AB"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val="restart"/>
                            <w:shd w:val="clear" w:color="auto" w:fill="auto"/>
                            <w:tcMar>
                              <w:top w:w="7" w:type="dxa"/>
                            </w:tcMar>
                          </w:tcPr>
                          <w:p w14:paraId="3D9AAF92" w14:textId="77777777" w:rsidR="00D617FD" w:rsidRPr="00EB38F2" w:rsidRDefault="00D617FD" w:rsidP="000843BD">
                            <w:pPr>
                              <w:suppressOverlap/>
                              <w:rPr>
                                <w:rFonts w:ascii="Times New Roman" w:eastAsia="Calibri" w:hAnsi="Times New Roman"/>
                                <w:sz w:val="20"/>
                                <w:szCs w:val="20"/>
                              </w:rPr>
                            </w:pPr>
                          </w:p>
                        </w:tc>
                        <w:tc>
                          <w:tcPr>
                            <w:tcW w:w="1234" w:type="dxa"/>
                            <w:vMerge w:val="restart"/>
                            <w:shd w:val="clear" w:color="auto" w:fill="auto"/>
                            <w:tcMar>
                              <w:top w:w="7" w:type="dxa"/>
                            </w:tcMar>
                          </w:tcPr>
                          <w:p w14:paraId="724E3AD8"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3E346342" w14:textId="77777777" w:rsidR="00D617FD" w:rsidRPr="00EB38F2" w:rsidRDefault="00D617FD" w:rsidP="000843BD">
                            <w:pPr>
                              <w:suppressOverlap/>
                              <w:rPr>
                                <w:rFonts w:ascii="Times New Roman" w:eastAsia="Calibri" w:hAnsi="Times New Roman"/>
                                <w:sz w:val="20"/>
                                <w:szCs w:val="20"/>
                              </w:rPr>
                            </w:pPr>
                            <w:r w:rsidRPr="00EB38F2">
                              <w:rPr>
                                <w:rFonts w:ascii="Times New Roman" w:eastAsia="Calibri" w:hAnsi="Times New Roman"/>
                                <w:color w:val="000000"/>
                                <w:sz w:val="20"/>
                                <w:szCs w:val="20"/>
                              </w:rPr>
                              <w:t xml:space="preserve">Satisfy </w:t>
                            </w:r>
                          </w:p>
                        </w:tc>
                        <w:tc>
                          <w:tcPr>
                            <w:tcW w:w="1345" w:type="dxa"/>
                            <w:vMerge w:val="restart"/>
                            <w:shd w:val="clear" w:color="auto" w:fill="auto"/>
                          </w:tcPr>
                          <w:p w14:paraId="7AD0BF4D" w14:textId="77777777" w:rsidR="00D617FD" w:rsidRPr="00EB38F2" w:rsidRDefault="00D617FD" w:rsidP="000843BD">
                            <w:pPr>
                              <w:suppressOverlap/>
                              <w:rPr>
                                <w:rFonts w:ascii="Times New Roman" w:eastAsia="Calibri" w:hAnsi="Times New Roman"/>
                                <w:b/>
                                <w:sz w:val="20"/>
                                <w:szCs w:val="20"/>
                              </w:rPr>
                            </w:pPr>
                          </w:p>
                        </w:tc>
                      </w:tr>
                      <w:tr w:rsidR="00D617FD" w:rsidRPr="00EB38F2" w14:paraId="26A47498" w14:textId="77777777" w:rsidTr="000843BD">
                        <w:trPr>
                          <w:cantSplit/>
                          <w:trHeight w:val="314"/>
                          <w:jc w:val="center"/>
                        </w:trPr>
                        <w:tc>
                          <w:tcPr>
                            <w:tcW w:w="0" w:type="auto"/>
                            <w:vMerge/>
                            <w:shd w:val="clear" w:color="auto" w:fill="auto"/>
                            <w:tcMar>
                              <w:top w:w="7" w:type="dxa"/>
                            </w:tcMar>
                          </w:tcPr>
                          <w:p w14:paraId="24A1BAD1" w14:textId="77777777" w:rsidR="00D617FD" w:rsidRPr="00EB38F2" w:rsidRDefault="00D617FD" w:rsidP="000843BD">
                            <w:pPr>
                              <w:suppressOverlap/>
                              <w:jc w:val="center"/>
                              <w:rPr>
                                <w:rFonts w:ascii="Times New Roman" w:eastAsia="Calibri" w:hAnsi="Times New Roman"/>
                                <w:color w:val="000000"/>
                                <w:sz w:val="20"/>
                                <w:szCs w:val="20"/>
                              </w:rPr>
                            </w:pPr>
                          </w:p>
                        </w:tc>
                        <w:tc>
                          <w:tcPr>
                            <w:tcW w:w="1673" w:type="dxa"/>
                            <w:vMerge/>
                            <w:shd w:val="clear" w:color="auto" w:fill="auto"/>
                            <w:tcMar>
                              <w:top w:w="7" w:type="dxa"/>
                            </w:tcMar>
                          </w:tcPr>
                          <w:p w14:paraId="6B88A7CF"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vMerge/>
                            <w:shd w:val="clear" w:color="auto" w:fill="auto"/>
                            <w:tcMar>
                              <w:top w:w="7" w:type="dxa"/>
                            </w:tcMar>
                          </w:tcPr>
                          <w:p w14:paraId="749A9FC4" w14:textId="77777777" w:rsidR="00D617FD" w:rsidRPr="00EB38F2" w:rsidRDefault="00D617FD" w:rsidP="000843BD">
                            <w:pPr>
                              <w:suppressOverlap/>
                              <w:rPr>
                                <w:rFonts w:ascii="Times New Roman" w:eastAsia="Calibri" w:hAnsi="Times New Roman"/>
                                <w:sz w:val="20"/>
                                <w:szCs w:val="20"/>
                              </w:rPr>
                            </w:pPr>
                          </w:p>
                        </w:tc>
                        <w:tc>
                          <w:tcPr>
                            <w:tcW w:w="1234" w:type="dxa"/>
                            <w:vMerge/>
                            <w:shd w:val="clear" w:color="auto" w:fill="auto"/>
                            <w:tcMar>
                              <w:top w:w="7" w:type="dxa"/>
                            </w:tcMar>
                          </w:tcPr>
                          <w:p w14:paraId="6AF00DDF"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165124F7" w14:textId="77777777" w:rsidR="00D617FD" w:rsidRPr="00EB38F2" w:rsidRDefault="00D617FD" w:rsidP="000843BD">
                            <w:pPr>
                              <w:suppressOverlap/>
                              <w:rPr>
                                <w:rFonts w:ascii="Times New Roman" w:eastAsia="Calibri" w:hAnsi="Times New Roman"/>
                                <w:color w:val="000000"/>
                                <w:sz w:val="20"/>
                                <w:szCs w:val="20"/>
                              </w:rPr>
                            </w:pPr>
                            <w:r w:rsidRPr="00EB38F2">
                              <w:rPr>
                                <w:rFonts w:ascii="Times New Roman" w:eastAsia="Calibri" w:hAnsi="Times New Roman"/>
                                <w:color w:val="000000"/>
                                <w:sz w:val="20"/>
                                <w:szCs w:val="20"/>
                              </w:rPr>
                              <w:t>Establish</w:t>
                            </w:r>
                          </w:p>
                          <w:p w14:paraId="4203E26F" w14:textId="77777777" w:rsidR="00D617FD" w:rsidRPr="00EB38F2" w:rsidRDefault="00D617FD" w:rsidP="000843BD">
                            <w:pPr>
                              <w:suppressOverlap/>
                              <w:rPr>
                                <w:rFonts w:ascii="Times New Roman" w:eastAsia="Calibri" w:hAnsi="Times New Roman"/>
                                <w:color w:val="000000"/>
                                <w:sz w:val="20"/>
                                <w:szCs w:val="20"/>
                              </w:rPr>
                            </w:pPr>
                            <w:r w:rsidRPr="00EB38F2">
                              <w:rPr>
                                <w:rFonts w:ascii="Times New Roman" w:eastAsia="Calibri" w:hAnsi="Times New Roman"/>
                                <w:color w:val="000000"/>
                                <w:sz w:val="20"/>
                                <w:szCs w:val="20"/>
                              </w:rPr>
                              <w:t>Contribute</w:t>
                            </w:r>
                          </w:p>
                        </w:tc>
                        <w:tc>
                          <w:tcPr>
                            <w:tcW w:w="1345" w:type="dxa"/>
                            <w:vMerge/>
                            <w:shd w:val="clear" w:color="auto" w:fill="auto"/>
                          </w:tcPr>
                          <w:p w14:paraId="2A1299D6" w14:textId="77777777" w:rsidR="00D617FD" w:rsidRPr="00EB38F2" w:rsidRDefault="00D617FD" w:rsidP="000843BD">
                            <w:pPr>
                              <w:suppressOverlap/>
                              <w:rPr>
                                <w:rFonts w:ascii="Times New Roman" w:eastAsia="Calibri" w:hAnsi="Times New Roman"/>
                                <w:b/>
                                <w:sz w:val="20"/>
                                <w:szCs w:val="20"/>
                              </w:rPr>
                            </w:pPr>
                          </w:p>
                        </w:tc>
                      </w:tr>
                      <w:tr w:rsidR="00D617FD" w:rsidRPr="00EB38F2" w14:paraId="0A42BD5F" w14:textId="77777777" w:rsidTr="000843BD">
                        <w:trPr>
                          <w:cantSplit/>
                          <w:trHeight w:val="65"/>
                          <w:jc w:val="center"/>
                        </w:trPr>
                        <w:tc>
                          <w:tcPr>
                            <w:tcW w:w="0" w:type="auto"/>
                            <w:shd w:val="clear" w:color="auto" w:fill="auto"/>
                            <w:tcMar>
                              <w:top w:w="7" w:type="dxa"/>
                            </w:tcMar>
                          </w:tcPr>
                          <w:p w14:paraId="0E19BA7F" w14:textId="344F73E1" w:rsidR="00D617FD" w:rsidRPr="00EB38F2" w:rsidRDefault="00D617FD" w:rsidP="006A58FF">
                            <w:pPr>
                              <w:suppressOverlap/>
                              <w:jc w:val="center"/>
                              <w:rPr>
                                <w:rFonts w:ascii="Times New Roman" w:eastAsia="Calibri" w:hAnsi="Times New Roman"/>
                                <w:color w:val="000000"/>
                                <w:sz w:val="20"/>
                                <w:szCs w:val="20"/>
                              </w:rPr>
                            </w:pPr>
                            <w:ins w:id="2502" w:author="Nasser Mustafa [2]" w:date="2018-09-16T18:43:00Z">
                              <w:r>
                                <w:rPr>
                                  <w:rFonts w:ascii="Times New Roman" w:hAnsi="Times New Roman"/>
                                </w:rPr>
                                <w:fldChar w:fldCharType="begin" w:fldLock="1"/>
                              </w:r>
                            </w:ins>
                            <w:r>
                              <w:rPr>
                                <w:rFonts w:ascii="Times New Roman" w:hAnsi="Times New Roman"/>
                              </w:rPr>
                              <w:instrText>ADDIN CSL_CITATION {"citationItems":[{"id":"ITEM-1","itemData":{"author":[{"dropping-particle":"von","family":"Knethen","given":"Antje","non-dropping-particle":"","parse-names":false,"suffix":""}],"container-title":"1st International Workshop on Traceability in Emerging Forms of Software Engineering .","id":"ITEM-1","issued":{"date-parts":[["2002"]]},"publisher-place":"Edinburgh","title":"Automatic Change Support Based on a Trace Model","title-short":"(TEFSE’02),","type":"paper-conference"},"uris":["http://www.mendeley.com/documents/?uuid=1e617afc-c3b9-471c-a37f-834365bf0cd4"]}],"mendeley":{"formattedCitation":"[97]","plainTextFormattedCitation":"[97]","previouslyFormattedCitation":"[97]"},"properties":{"noteIndex":0},"schema":"https://github.com/citation-style-language/schema/raw/master/csl-citation.json"}</w:instrText>
                            </w:r>
                            <w:ins w:id="2503" w:author="Nasser Mustafa [2]" w:date="2018-09-16T18:43:00Z">
                              <w:r>
                                <w:rPr>
                                  <w:rFonts w:ascii="Times New Roman" w:hAnsi="Times New Roman"/>
                                </w:rPr>
                                <w:fldChar w:fldCharType="separate"/>
                              </w:r>
                            </w:ins>
                            <w:r w:rsidRPr="00627C91">
                              <w:rPr>
                                <w:rFonts w:ascii="Times New Roman" w:hAnsi="Times New Roman"/>
                                <w:noProof/>
                              </w:rPr>
                              <w:t>[97]</w:t>
                            </w:r>
                            <w:ins w:id="2504" w:author="Nasser Mustafa [2]" w:date="2018-09-16T18:43:00Z">
                              <w:r>
                                <w:rPr>
                                  <w:rFonts w:ascii="Times New Roman" w:hAnsi="Times New Roman"/>
                                </w:rPr>
                                <w:fldChar w:fldCharType="end"/>
                              </w:r>
                            </w:ins>
                            <w:del w:id="2505" w:author="Nasser Mustafa [2]" w:date="2018-09-16T18:43:00Z">
                              <w:r w:rsidRPr="00EB38F2" w:rsidDel="00CE6E7F">
                                <w:rPr>
                                  <w:rFonts w:ascii="Times New Roman" w:eastAsia="Calibri" w:hAnsi="Times New Roman"/>
                                  <w:color w:val="000000"/>
                                  <w:sz w:val="20"/>
                                  <w:szCs w:val="20"/>
                                </w:rPr>
                                <w:fldChar w:fldCharType="begin"/>
                              </w:r>
                              <w:r w:rsidDel="00CE6E7F">
                                <w:rPr>
                                  <w:rFonts w:ascii="Times New Roman" w:eastAsia="Calibri" w:hAnsi="Times New Roman"/>
                                  <w:color w:val="000000"/>
                                  <w:sz w:val="20"/>
                                  <w:szCs w:val="20"/>
                                </w:rPr>
                                <w:delInstrText xml:space="preserve"> ADDIN EN.CITE &lt;EndNote&gt;&lt;Cite&gt;&lt;Author&gt;Knethen&lt;/Author&gt;&lt;Year&gt;2002&lt;/Year&gt;&lt;RecNum&gt;234&lt;/RecNum&gt;&lt;DisplayText&gt;[34]&lt;/DisplayText&gt;&lt;record&gt;&lt;rec-number&gt;234&lt;/rec-number&gt;&lt;foreign-keys&gt;&lt;key app="EN" db-id="rxfad95wgs5d2dexxekxwt2katzr52wtwdxz" timestamp="0"&gt;234&lt;/key&gt;&lt;/foreign-keys&gt;&lt;ref-type name="Conference Proceedings"&gt;10&lt;/ref-type&gt;&lt;contributors&gt;&lt;authors&gt;&lt;author&gt;Antje von Knethen&lt;/author&gt;&lt;/authors&gt;&lt;/contributors&gt;&lt;titles&gt;&lt;title&gt;Automatic Change Support Based on a Trace Model&lt;/title&gt;&lt;secondary-title&gt;1st International Workshop on Traceability in Emerging Forms of Software Engineering .&lt;/secondary-title&gt;&lt;short-title&gt;(TEFSE’02),&lt;/short-title&gt;&lt;/titles&gt;&lt;dates&gt;&lt;year&gt;2002&lt;/year&gt;&lt;/dates&gt;&lt;pub-location&gt;Edinburgh&lt;/pub-location&gt;&lt;urls&gt;&lt;/urls&gt;&lt;/record&gt;&lt;/Cite&gt;&lt;/EndNote&gt;</w:delInstrText>
                              </w:r>
                              <w:r w:rsidRPr="00EB38F2" w:rsidDel="00CE6E7F">
                                <w:rPr>
                                  <w:rFonts w:ascii="Times New Roman" w:eastAsia="Calibri" w:hAnsi="Times New Roman"/>
                                  <w:color w:val="000000"/>
                                  <w:sz w:val="20"/>
                                  <w:szCs w:val="20"/>
                                </w:rPr>
                                <w:fldChar w:fldCharType="separate"/>
                              </w:r>
                              <w:r w:rsidDel="00CE6E7F">
                                <w:rPr>
                                  <w:rFonts w:ascii="Times New Roman" w:eastAsia="Calibri" w:hAnsi="Times New Roman"/>
                                  <w:noProof/>
                                  <w:color w:val="000000"/>
                                  <w:sz w:val="20"/>
                                  <w:szCs w:val="20"/>
                                </w:rPr>
                                <w:delText>[</w:delText>
                              </w:r>
                              <w:r w:rsidDel="00CE6E7F">
                                <w:fldChar w:fldCharType="begin"/>
                              </w:r>
                              <w:r w:rsidDel="00CE6E7F">
                                <w:delInstrText xml:space="preserve"> HYPERLINK \l "_ENREF_34" \o "Knethen, 2002 #234" </w:delInstrText>
                              </w:r>
                              <w:r w:rsidDel="00CE6E7F">
                                <w:fldChar w:fldCharType="separate"/>
                              </w:r>
                              <w:r w:rsidDel="00CE6E7F">
                                <w:rPr>
                                  <w:rFonts w:ascii="Times New Roman" w:eastAsia="Calibri" w:hAnsi="Times New Roman"/>
                                  <w:noProof/>
                                  <w:color w:val="000000"/>
                                  <w:sz w:val="20"/>
                                  <w:szCs w:val="20"/>
                                </w:rPr>
                                <w:delText>34</w:delText>
                              </w:r>
                              <w:r w:rsidDel="00CE6E7F">
                                <w:rPr>
                                  <w:rFonts w:ascii="Times New Roman" w:eastAsia="Calibri" w:hAnsi="Times New Roman"/>
                                  <w:noProof/>
                                  <w:color w:val="000000"/>
                                  <w:sz w:val="20"/>
                                  <w:szCs w:val="20"/>
                                </w:rPr>
                                <w:fldChar w:fldCharType="end"/>
                              </w:r>
                              <w:r w:rsidDel="00CE6E7F">
                                <w:rPr>
                                  <w:rFonts w:ascii="Times New Roman" w:eastAsia="Calibri" w:hAnsi="Times New Roman"/>
                                  <w:noProof/>
                                  <w:color w:val="000000"/>
                                  <w:sz w:val="20"/>
                                  <w:szCs w:val="20"/>
                                </w:rPr>
                                <w:delText>]</w:delText>
                              </w:r>
                              <w:r w:rsidRPr="00EB38F2" w:rsidDel="00CE6E7F">
                                <w:rPr>
                                  <w:rFonts w:ascii="Times New Roman" w:eastAsia="Calibri" w:hAnsi="Times New Roman"/>
                                  <w:color w:val="000000"/>
                                  <w:sz w:val="20"/>
                                  <w:szCs w:val="20"/>
                                </w:rPr>
                                <w:fldChar w:fldCharType="end"/>
                              </w:r>
                            </w:del>
                          </w:p>
                        </w:tc>
                        <w:tc>
                          <w:tcPr>
                            <w:tcW w:w="1673" w:type="dxa"/>
                            <w:shd w:val="clear" w:color="auto" w:fill="auto"/>
                            <w:tcMar>
                              <w:top w:w="7" w:type="dxa"/>
                            </w:tcMar>
                          </w:tcPr>
                          <w:p w14:paraId="0C14545C"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shd w:val="clear" w:color="auto" w:fill="auto"/>
                            <w:tcMar>
                              <w:top w:w="7" w:type="dxa"/>
                            </w:tcMar>
                          </w:tcPr>
                          <w:p w14:paraId="02F50612"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0CF6A04E"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6C7099EA" w14:textId="77777777" w:rsidR="00D617FD" w:rsidRPr="00EB38F2" w:rsidRDefault="00D617FD" w:rsidP="000843BD">
                            <w:pPr>
                              <w:suppressOverlap/>
                              <w:rPr>
                                <w:rFonts w:ascii="Times New Roman" w:eastAsia="Calibri" w:hAnsi="Times New Roman"/>
                                <w:color w:val="000000"/>
                                <w:sz w:val="20"/>
                                <w:szCs w:val="20"/>
                              </w:rPr>
                            </w:pPr>
                          </w:p>
                        </w:tc>
                        <w:tc>
                          <w:tcPr>
                            <w:tcW w:w="1345" w:type="dxa"/>
                            <w:shd w:val="clear" w:color="auto" w:fill="auto"/>
                          </w:tcPr>
                          <w:p w14:paraId="36CDA514" w14:textId="77777777" w:rsidR="00D617FD" w:rsidRPr="00EB38F2" w:rsidRDefault="00D617FD" w:rsidP="000843BD">
                            <w:pPr>
                              <w:suppressOverlap/>
                              <w:rPr>
                                <w:rFonts w:ascii="Times New Roman" w:eastAsia="Calibri" w:hAnsi="Times New Roman"/>
                                <w:b/>
                                <w:sz w:val="20"/>
                                <w:szCs w:val="20"/>
                              </w:rPr>
                            </w:pPr>
                            <w:ins w:id="2506" w:author="Nasser Mustafa" w:date="2018-08-20T17:44:00Z">
                              <w:r>
                                <w:rPr>
                                  <w:rFonts w:ascii="Times New Roman" w:eastAsia="Calibri" w:hAnsi="Times New Roman"/>
                                  <w:b/>
                                  <w:sz w:val="20"/>
                                  <w:szCs w:val="20"/>
                                </w:rPr>
                                <w:t>Inconsistency</w:t>
                              </w:r>
                            </w:ins>
                          </w:p>
                        </w:tc>
                      </w:tr>
                      <w:tr w:rsidR="00D617FD" w:rsidRPr="00EB38F2" w14:paraId="55E041B1" w14:textId="77777777" w:rsidTr="000843BD">
                        <w:trPr>
                          <w:cantSplit/>
                          <w:trHeight w:val="91"/>
                          <w:jc w:val="center"/>
                        </w:trPr>
                        <w:tc>
                          <w:tcPr>
                            <w:tcW w:w="0" w:type="auto"/>
                            <w:shd w:val="clear" w:color="auto" w:fill="auto"/>
                            <w:tcMar>
                              <w:top w:w="7" w:type="dxa"/>
                            </w:tcMar>
                          </w:tcPr>
                          <w:p w14:paraId="3D679577" w14:textId="58754F2D" w:rsidR="00D617FD" w:rsidRPr="00EB38F2" w:rsidRDefault="00D617FD" w:rsidP="006A58FF">
                            <w:pPr>
                              <w:suppressOverlap/>
                              <w:jc w:val="center"/>
                              <w:rPr>
                                <w:rFonts w:ascii="Times New Roman" w:eastAsia="Calibri" w:hAnsi="Times New Roman"/>
                                <w:color w:val="000000"/>
                                <w:sz w:val="20"/>
                                <w:szCs w:val="20"/>
                              </w:rPr>
                            </w:pPr>
                            <w:ins w:id="2507" w:author="Nasser Mustafa [2]" w:date="2018-09-16T18:44:00Z">
                              <w:r>
                                <w:rPr>
                                  <w:rFonts w:ascii="Times New Roman" w:hAnsi="Times New Roman"/>
                                </w:rPr>
                                <w:fldChar w:fldCharType="begin" w:fldLock="1"/>
                              </w:r>
                            </w:ins>
                            <w:r>
                              <w:rPr>
                                <w:rFonts w:ascii="Times New Roman" w:hAnsi="Times New Roman"/>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2508" w:author="Nasser Mustafa [2]" w:date="2018-09-16T18:44:00Z">
                              <w:r>
                                <w:rPr>
                                  <w:rFonts w:ascii="Times New Roman" w:hAnsi="Times New Roman"/>
                                </w:rPr>
                                <w:fldChar w:fldCharType="separate"/>
                              </w:r>
                            </w:ins>
                            <w:r w:rsidRPr="00627C91">
                              <w:rPr>
                                <w:rFonts w:ascii="Times New Roman" w:hAnsi="Times New Roman"/>
                                <w:noProof/>
                              </w:rPr>
                              <w:t>[80]</w:t>
                            </w:r>
                            <w:ins w:id="2509" w:author="Nasser Mustafa [2]" w:date="2018-09-16T18:44:00Z">
                              <w:r>
                                <w:rPr>
                                  <w:rFonts w:ascii="Times New Roman" w:hAnsi="Times New Roman"/>
                                </w:rPr>
                                <w:fldChar w:fldCharType="end"/>
                              </w:r>
                            </w:ins>
                            <w:del w:id="2510" w:author="Nasser Mustafa [2]" w:date="2018-09-16T18:44:00Z">
                              <w:r w:rsidRPr="00EB38F2" w:rsidDel="007E2CCF">
                                <w:rPr>
                                  <w:rFonts w:ascii="Times New Roman" w:eastAsia="Calibri" w:hAnsi="Times New Roman"/>
                                  <w:color w:val="000000"/>
                                  <w:sz w:val="20"/>
                                  <w:szCs w:val="20"/>
                                </w:rPr>
                                <w:fldChar w:fldCharType="begin"/>
                              </w:r>
                              <w:r w:rsidDel="007E2CCF">
                                <w:rPr>
                                  <w:rFonts w:ascii="Times New Roman" w:eastAsia="Calibri" w:hAnsi="Times New Roman"/>
                                  <w:color w:val="000000"/>
                                  <w:sz w:val="20"/>
                                  <w:szCs w:val="20"/>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EB38F2" w:rsidDel="007E2CCF">
                                <w:rPr>
                                  <w:rFonts w:ascii="Times New Roman" w:eastAsia="Calibri" w:hAnsi="Times New Roman"/>
                                  <w:color w:val="000000"/>
                                  <w:sz w:val="20"/>
                                  <w:szCs w:val="20"/>
                                </w:rPr>
                                <w:fldChar w:fldCharType="separate"/>
                              </w:r>
                              <w:r w:rsidDel="007E2CCF">
                                <w:rPr>
                                  <w:rFonts w:ascii="Times New Roman" w:eastAsia="Calibri" w:hAnsi="Times New Roman"/>
                                  <w:noProof/>
                                  <w:color w:val="000000"/>
                                  <w:sz w:val="20"/>
                                  <w:szCs w:val="20"/>
                                </w:rPr>
                                <w:delText>[</w:delText>
                              </w:r>
                              <w:r w:rsidDel="007E2CCF">
                                <w:fldChar w:fldCharType="begin"/>
                              </w:r>
                              <w:r w:rsidDel="007E2CCF">
                                <w:delInstrText xml:space="preserve"> HYPERLINK \l "_ENREF_13" \o "Filho, 2003 #126" </w:delInstrText>
                              </w:r>
                              <w:r w:rsidDel="007E2CCF">
                                <w:fldChar w:fldCharType="separate"/>
                              </w:r>
                              <w:r w:rsidDel="007E2CCF">
                                <w:rPr>
                                  <w:rFonts w:ascii="Times New Roman" w:eastAsia="Calibri" w:hAnsi="Times New Roman"/>
                                  <w:noProof/>
                                  <w:color w:val="000000"/>
                                  <w:sz w:val="20"/>
                                  <w:szCs w:val="20"/>
                                </w:rPr>
                                <w:delText>13</w:delText>
                              </w:r>
                              <w:r w:rsidDel="007E2CCF">
                                <w:rPr>
                                  <w:rFonts w:ascii="Times New Roman" w:eastAsia="Calibri" w:hAnsi="Times New Roman"/>
                                  <w:noProof/>
                                  <w:color w:val="000000"/>
                                  <w:sz w:val="20"/>
                                  <w:szCs w:val="20"/>
                                </w:rPr>
                                <w:fldChar w:fldCharType="end"/>
                              </w:r>
                              <w:r w:rsidDel="007E2CCF">
                                <w:rPr>
                                  <w:rFonts w:ascii="Times New Roman" w:eastAsia="Calibri" w:hAnsi="Times New Roman"/>
                                  <w:noProof/>
                                  <w:color w:val="000000"/>
                                  <w:sz w:val="20"/>
                                  <w:szCs w:val="20"/>
                                </w:rPr>
                                <w:delText>]</w:delText>
                              </w:r>
                              <w:r w:rsidRPr="00EB38F2" w:rsidDel="007E2CCF">
                                <w:rPr>
                                  <w:rFonts w:ascii="Times New Roman" w:eastAsia="Calibri" w:hAnsi="Times New Roman"/>
                                  <w:color w:val="000000"/>
                                  <w:sz w:val="20"/>
                                  <w:szCs w:val="20"/>
                                </w:rPr>
                                <w:fldChar w:fldCharType="end"/>
                              </w:r>
                            </w:del>
                          </w:p>
                        </w:tc>
                        <w:tc>
                          <w:tcPr>
                            <w:tcW w:w="1673" w:type="dxa"/>
                            <w:shd w:val="clear" w:color="auto" w:fill="auto"/>
                            <w:tcMar>
                              <w:top w:w="7" w:type="dxa"/>
                            </w:tcMar>
                          </w:tcPr>
                          <w:p w14:paraId="49DDD9A9" w14:textId="77777777" w:rsidR="00D617FD" w:rsidRPr="00EB38F2" w:rsidRDefault="00D617FD" w:rsidP="000843BD">
                            <w:pPr>
                              <w:tabs>
                                <w:tab w:val="left" w:pos="302"/>
                              </w:tabs>
                              <w:suppressOverlap/>
                              <w:rPr>
                                <w:rFonts w:ascii="Times New Roman" w:eastAsia="Calibri" w:hAnsi="Times New Roman"/>
                                <w:sz w:val="20"/>
                                <w:szCs w:val="20"/>
                              </w:rPr>
                            </w:pPr>
                          </w:p>
                        </w:tc>
                        <w:tc>
                          <w:tcPr>
                            <w:tcW w:w="1100" w:type="dxa"/>
                            <w:shd w:val="clear" w:color="auto" w:fill="auto"/>
                            <w:tcMar>
                              <w:top w:w="7" w:type="dxa"/>
                            </w:tcMar>
                          </w:tcPr>
                          <w:p w14:paraId="5EF403A8" w14:textId="77777777" w:rsidR="00D617FD" w:rsidRPr="00EB38F2" w:rsidRDefault="00D617FD" w:rsidP="000843BD">
                            <w:pPr>
                              <w:suppressOverlap/>
                              <w:rPr>
                                <w:rFonts w:ascii="Times New Roman" w:eastAsia="Calibri" w:hAnsi="Times New Roman"/>
                                <w:sz w:val="20"/>
                                <w:szCs w:val="20"/>
                              </w:rPr>
                            </w:pPr>
                          </w:p>
                        </w:tc>
                        <w:tc>
                          <w:tcPr>
                            <w:tcW w:w="1234" w:type="dxa"/>
                            <w:shd w:val="clear" w:color="auto" w:fill="auto"/>
                            <w:tcMar>
                              <w:top w:w="7" w:type="dxa"/>
                            </w:tcMar>
                          </w:tcPr>
                          <w:p w14:paraId="523D2703" w14:textId="77777777" w:rsidR="00D617FD" w:rsidRPr="00EB38F2" w:rsidRDefault="00D617FD" w:rsidP="000843BD">
                            <w:pPr>
                              <w:suppressOverlap/>
                              <w:jc w:val="center"/>
                              <w:rPr>
                                <w:rFonts w:ascii="Times New Roman" w:eastAsia="Calibri" w:hAnsi="Times New Roman"/>
                                <w:sz w:val="20"/>
                                <w:szCs w:val="20"/>
                              </w:rPr>
                            </w:pPr>
                          </w:p>
                        </w:tc>
                        <w:tc>
                          <w:tcPr>
                            <w:tcW w:w="1001" w:type="dxa"/>
                            <w:shd w:val="clear" w:color="auto" w:fill="auto"/>
                            <w:tcMar>
                              <w:top w:w="7" w:type="dxa"/>
                            </w:tcMar>
                          </w:tcPr>
                          <w:p w14:paraId="0F0E75E9" w14:textId="77777777" w:rsidR="00D617FD" w:rsidRPr="00EB38F2" w:rsidRDefault="00D617FD" w:rsidP="000843BD">
                            <w:pPr>
                              <w:suppressOverlap/>
                              <w:rPr>
                                <w:rFonts w:ascii="Times New Roman" w:eastAsia="Calibri" w:hAnsi="Times New Roman"/>
                                <w:color w:val="000000"/>
                                <w:sz w:val="20"/>
                                <w:szCs w:val="20"/>
                              </w:rPr>
                            </w:pPr>
                          </w:p>
                        </w:tc>
                        <w:tc>
                          <w:tcPr>
                            <w:tcW w:w="1345" w:type="dxa"/>
                            <w:shd w:val="clear" w:color="auto" w:fill="auto"/>
                          </w:tcPr>
                          <w:p w14:paraId="38CE1AA0" w14:textId="77777777" w:rsidR="00D617FD" w:rsidRPr="00FF0D53" w:rsidRDefault="00D617FD" w:rsidP="000843BD">
                            <w:pPr>
                              <w:suppressOverlap/>
                              <w:rPr>
                                <w:rFonts w:ascii="Times New Roman" w:eastAsia="Calibri" w:hAnsi="Times New Roman"/>
                                <w:sz w:val="20"/>
                                <w:szCs w:val="20"/>
                              </w:rPr>
                            </w:pPr>
                            <w:del w:id="2511" w:author="Nasser Mustafa" w:date="2018-08-20T17:43:00Z">
                              <w:r w:rsidRPr="00FF0D53" w:rsidDel="0019481C">
                                <w:rPr>
                                  <w:rFonts w:ascii="Times New Roman" w:eastAsia="Calibri" w:hAnsi="Times New Roman"/>
                                  <w:sz w:val="20"/>
                                  <w:szCs w:val="20"/>
                                </w:rPr>
                                <w:delText>X</w:delText>
                              </w:r>
                            </w:del>
                            <w:ins w:id="2512" w:author="Nasser Mustafa" w:date="2018-08-20T17:43:00Z">
                              <w:r w:rsidRPr="00FF0D53">
                                <w:rPr>
                                  <w:rFonts w:ascii="Times New Roman" w:eastAsia="Calibri" w:hAnsi="Times New Roman"/>
                                  <w:sz w:val="20"/>
                                  <w:szCs w:val="20"/>
                                </w:rPr>
                                <w:t>Adopt</w:t>
                              </w:r>
                            </w:ins>
                          </w:p>
                        </w:tc>
                      </w:tr>
                    </w:tbl>
                    <w:p w14:paraId="7DCF64BA" w14:textId="77777777" w:rsidR="00D617FD" w:rsidRPr="00EB38F2" w:rsidRDefault="00D617FD" w:rsidP="00B97147">
                      <w:pPr>
                        <w:rPr>
                          <w:rFonts w:ascii="Times New Roman" w:hAnsi="Times New Roman"/>
                          <w:sz w:val="20"/>
                          <w:szCs w:val="20"/>
                        </w:rPr>
                      </w:pPr>
                    </w:p>
                  </w:txbxContent>
                </v:textbox>
                <w10:wrap type="topAndBottom" anchorx="margin" anchory="margin"/>
                <w10:anchorlock/>
              </v:shape>
            </w:pict>
          </mc:Fallback>
        </mc:AlternateContent>
      </w:r>
      <w:r w:rsidRPr="00C67C7F">
        <w:rPr>
          <w:rFonts w:ascii="Times New Roman" w:hAnsi="Times New Roman"/>
        </w:rPr>
        <w:t xml:space="preserve">entities such as functions for </w:t>
      </w:r>
      <w:r w:rsidRPr="00C67C7F">
        <w:rPr>
          <w:rFonts w:ascii="Times New Roman" w:hAnsi="Times New Roman"/>
          <w:noProof/>
        </w:rPr>
        <w:t>fine grained</w:t>
      </w:r>
      <w:r w:rsidRPr="00C67C7F">
        <w:rPr>
          <w:rFonts w:ascii="Times New Roman" w:hAnsi="Times New Roman"/>
        </w:rPr>
        <w:t xml:space="preserve"> impact analysis. Pohl and Alexander </w:t>
      </w:r>
      <w:ins w:id="2513" w:author="Nasser Mustafa [2]" w:date="2018-09-16T18:47:00Z">
        <w:r w:rsidR="00BF5B33">
          <w:rPr>
            <w:rFonts w:ascii="Times New Roman" w:hAnsi="Times New Roman"/>
          </w:rPr>
          <w:fldChar w:fldCharType="begin" w:fldLock="1"/>
        </w:r>
      </w:ins>
      <w:r w:rsidR="00B050F0">
        <w:rPr>
          <w:rFonts w:ascii="Times New Roman" w:hAnsi="Times New Roman"/>
        </w:rPr>
        <w:instrText>ADDIN CSL_CITATION {"citationItems":[{"id":"ITEM-1","itemData":{"DOI":"10.1109/ICRE.1996.491432","author":[{"dropping-particle":"","family":"Pohl.","given":"Klaus","non-dropping-particle":"","parse-names":false,"suffix":""}],"container-title":"2nd IEEE International. Conference on Requirements Engineering","id":"ITEM-1","issued":{"date-parts":[["1996"]]},"page":"76","publisher":"IEEE Computer Society","title":"PRO-ART: Enabling Requirements Pre-Traceability","title-short":"ICRE","type":"paper-conference"},"uris":["http://www.mendeley.com/documents/?uuid=5317174b-64be-4065-a955-5c7c6c56382c"]},{"id":"ITEM-2","itemData":{"author":[{"dropping-particle":"","family":"Alexander","given":"Ian","non-dropping-particle":"","parse-names":false,"suffix":""}],"container-title":"2nd International Workshop on Traceability in Emerging Forms of Software Engineering ","id":"ITEM-2","issued":{"date-parts":[["2003"]]},"publisher-place":"Canada","title":"Semi Automatic Tracing of Requirement Versions to Use Cases – Experience and Challenges","type":"paper-conference"},"uris":["http://www.mendeley.com/documents/?uuid=7b1b56cf-c7fa-421a-8354-a435194766fb"]}],"mendeley":{"formattedCitation":"[94], [98]","plainTextFormattedCitation":"[94], [98]","previouslyFormattedCitation":"[89], [98]"},"properties":{"noteIndex":0},"schema":"https://github.com/citation-style-language/schema/raw/master/csl-citation.json"}</w:instrText>
      </w:r>
      <w:r w:rsidR="00BF5B33">
        <w:rPr>
          <w:rFonts w:ascii="Times New Roman" w:hAnsi="Times New Roman"/>
        </w:rPr>
        <w:fldChar w:fldCharType="separate"/>
      </w:r>
      <w:r w:rsidR="00B050F0" w:rsidRPr="00B050F0">
        <w:rPr>
          <w:rFonts w:ascii="Times New Roman" w:hAnsi="Times New Roman"/>
          <w:noProof/>
        </w:rPr>
        <w:t>[94], [98]</w:t>
      </w:r>
      <w:ins w:id="2514" w:author="Nasser Mustafa [2]" w:date="2018-09-16T18:47:00Z">
        <w:r w:rsidR="00BF5B33">
          <w:rPr>
            <w:rFonts w:ascii="Times New Roman" w:hAnsi="Times New Roman"/>
          </w:rPr>
          <w:fldChar w:fldCharType="end"/>
        </w:r>
      </w:ins>
      <w:del w:id="2515" w:author="Nasser Mustafa [2]" w:date="2018-09-16T18:47:00Z">
        <w:r w:rsidRPr="00C67C7F" w:rsidDel="00BF5B33">
          <w:rPr>
            <w:rFonts w:ascii="Times New Roman" w:hAnsi="Times New Roman"/>
          </w:rPr>
          <w:fldChar w:fldCharType="begin"/>
        </w:r>
        <w:r w:rsidR="003C33CA" w:rsidDel="00BF5B33">
          <w:rPr>
            <w:rFonts w:ascii="Times New Roman" w:hAnsi="Times New Roman"/>
          </w:rPr>
          <w:delInstrText xml:space="preserve"> ADDIN EN.CITE &lt;EndNote&gt;&lt;Cite&gt;&lt;Author&gt;Pohl&lt;/Author&gt;&lt;Year&gt;1996&lt;/Year&gt;&lt;RecNum&gt;239&lt;/RecNum&gt;&lt;DisplayText&gt;[20, 22]&lt;/DisplayText&gt;&lt;record&gt;&lt;rec-number&gt;239&lt;/rec-number&gt;&lt;foreign-keys&gt;&lt;key app="EN" db-id="rxfad95wgs5d2dexxekxwt2katzr52wtwdxz" timestamp="0"&gt;239&lt;/key&gt;&lt;/foreign-keys&gt;&lt;ref-type name="Conference Proceedings"&gt;10&lt;/ref-type&gt;&lt;contributors&gt;&lt;authors&gt;&lt;author&gt;Klaus Pohl &lt;/author&gt;&lt;/authors&gt;&lt;/contributors&gt;&lt;titles&gt;&lt;title&gt;PRO-ART: Enabling Requirements Pre-Traceability&lt;/title&gt;&lt;secondary-title&gt;2nd IEEE International. Conference on Requirements Engineering &lt;/secondary-title&gt;&lt;short-title&gt;ICRE &lt;/short-title&gt;&lt;/titles&gt;&lt;pages&gt;76&lt;/pages&gt;&lt;dates&gt;&lt;year&gt;1996&lt;/year&gt;&lt;/dates&gt;&lt;publisher&gt;IEEE Computer Society&lt;/publisher&gt;&lt;urls&gt;&lt;/urls&gt;&lt;electronic-resource-num&gt;10.1109/ICRE.1996.491432&lt;/electronic-resource-num&gt;&lt;/record&gt;&lt;/Cite&gt;&lt;Cite&gt;&lt;Author&gt;Alexander&lt;/Author&gt;&lt;Year&gt;2003&lt;/Year&gt;&lt;RecNum&gt;240&lt;/RecNum&gt;&lt;record&gt;&lt;rec-number&gt;240&lt;/rec-number&gt;&lt;foreign-keys&gt;&lt;key app="EN" db-id="rxfad95wgs5d2dexxekxwt2katzr52wtwdxz" timestamp="0"&gt;240&lt;/key&gt;&lt;/foreign-keys&gt;&lt;ref-type name="Conference Proceedings"&gt;10&lt;/ref-type&gt;&lt;contributors&gt;&lt;authors&gt;&lt;author&gt;Ian Alexander&lt;/author&gt;&lt;/authors&gt;&lt;/contributors&gt;&lt;titles&gt;&lt;title&gt;Semi Automatic Tracing of Requirement Versions to Use Cases – Experience and Challenges&lt;/title&gt;&lt;secondary-title&gt;2nd International Workshop on Traceability in Emerging Forms of Software Engineering &lt;/secondary-title&gt;&lt;/titles&gt;&lt;dates&gt;&lt;year&gt;2003&lt;/year&gt;&lt;/dates&gt;&lt;pub-location&gt;Canada&lt;/pub-location&gt;&lt;urls&gt;&lt;/urls&gt;&lt;/record&gt;&lt;/Cite&gt;&lt;/EndNote&gt;</w:delInstrText>
        </w:r>
        <w:r w:rsidRPr="00C67C7F" w:rsidDel="00BF5B33">
          <w:rPr>
            <w:rFonts w:ascii="Times New Roman" w:hAnsi="Times New Roman"/>
          </w:rPr>
          <w:fldChar w:fldCharType="separate"/>
        </w:r>
        <w:r w:rsidR="003C33CA" w:rsidDel="00BF5B33">
          <w:rPr>
            <w:rFonts w:ascii="Times New Roman" w:hAnsi="Times New Roman"/>
            <w:noProof/>
          </w:rPr>
          <w:delText>[</w:delText>
        </w:r>
        <w:r w:rsidR="00547E23" w:rsidDel="00BF5B33">
          <w:fldChar w:fldCharType="begin"/>
        </w:r>
        <w:r w:rsidR="00547E23" w:rsidDel="00BF5B33">
          <w:delInstrText xml:space="preserve"> HYPERLINK \l "_ENREF_20" \o "Pohl, 1996 #239" </w:delInstrText>
        </w:r>
        <w:r w:rsidR="00547E23" w:rsidDel="00BF5B33">
          <w:fldChar w:fldCharType="separate"/>
        </w:r>
        <w:r w:rsidR="006A58FF" w:rsidDel="00BF5B33">
          <w:rPr>
            <w:rFonts w:ascii="Times New Roman" w:hAnsi="Times New Roman"/>
            <w:noProof/>
          </w:rPr>
          <w:delText>20</w:delText>
        </w:r>
        <w:r w:rsidR="00547E23" w:rsidDel="00BF5B33">
          <w:rPr>
            <w:rFonts w:ascii="Times New Roman" w:hAnsi="Times New Roman"/>
            <w:noProof/>
          </w:rPr>
          <w:fldChar w:fldCharType="end"/>
        </w:r>
        <w:r w:rsidR="003C33CA" w:rsidDel="00BF5B33">
          <w:rPr>
            <w:rFonts w:ascii="Times New Roman" w:hAnsi="Times New Roman"/>
            <w:noProof/>
          </w:rPr>
          <w:delText xml:space="preserve">, </w:delText>
        </w:r>
        <w:r w:rsidR="00547E23" w:rsidDel="00BF5B33">
          <w:fldChar w:fldCharType="begin"/>
        </w:r>
        <w:r w:rsidR="00547E23" w:rsidDel="00BF5B33">
          <w:delInstrText xml:space="preserve"> HYPERLINK \l "_ENREF_22" \o "Alexander, 2003 #240" </w:delInstrText>
        </w:r>
        <w:r w:rsidR="00547E23" w:rsidDel="00BF5B33">
          <w:fldChar w:fldCharType="separate"/>
        </w:r>
        <w:r w:rsidR="006A58FF" w:rsidDel="00BF5B33">
          <w:rPr>
            <w:rFonts w:ascii="Times New Roman" w:hAnsi="Times New Roman"/>
            <w:noProof/>
          </w:rPr>
          <w:delText>22</w:delText>
        </w:r>
        <w:r w:rsidR="00547E23" w:rsidDel="00BF5B33">
          <w:rPr>
            <w:rFonts w:ascii="Times New Roman" w:hAnsi="Times New Roman"/>
            <w:noProof/>
          </w:rPr>
          <w:fldChar w:fldCharType="end"/>
        </w:r>
        <w:r w:rsidR="003C33CA" w:rsidDel="00BF5B33">
          <w:rPr>
            <w:rFonts w:ascii="Times New Roman" w:hAnsi="Times New Roman"/>
            <w:noProof/>
          </w:rPr>
          <w:delText>]</w:delText>
        </w:r>
        <w:r w:rsidRPr="00C67C7F" w:rsidDel="00BF5B33">
          <w:rPr>
            <w:rFonts w:ascii="Times New Roman" w:hAnsi="Times New Roman"/>
          </w:rPr>
          <w:fldChar w:fldCharType="end"/>
        </w:r>
      </w:del>
      <w:r w:rsidRPr="00C67C7F">
        <w:rPr>
          <w:rFonts w:ascii="Times New Roman" w:hAnsi="Times New Roman"/>
        </w:rPr>
        <w:t xml:space="preserve"> use them to link requirement scenarios and code, and Riebisch and Philippow</w:t>
      </w:r>
      <w:ins w:id="2516" w:author="Nasser Mustafa [2]" w:date="2018-09-16T18:48:00Z">
        <w:r w:rsidR="00BF5B33">
          <w:rPr>
            <w:rFonts w:ascii="Times New Roman" w:hAnsi="Times New Roman"/>
          </w:rPr>
          <w:fldChar w:fldCharType="begin" w:fldLock="1"/>
        </w:r>
      </w:ins>
      <w:r w:rsidR="00B050F0">
        <w:rPr>
          <w:rFonts w:ascii="Times New Roman" w:hAnsi="Times New Roman"/>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r w:rsidR="00BF5B33">
        <w:rPr>
          <w:rFonts w:ascii="Times New Roman" w:hAnsi="Times New Roman"/>
        </w:rPr>
        <w:fldChar w:fldCharType="separate"/>
      </w:r>
      <w:r w:rsidR="00B050F0" w:rsidRPr="00B050F0">
        <w:rPr>
          <w:rFonts w:ascii="Times New Roman" w:hAnsi="Times New Roman"/>
          <w:noProof/>
        </w:rPr>
        <w:t>[95]</w:t>
      </w:r>
      <w:ins w:id="2517" w:author="Nasser Mustafa [2]" w:date="2018-09-16T18:48:00Z">
        <w:r w:rsidR="00BF5B33">
          <w:rPr>
            <w:rFonts w:ascii="Times New Roman" w:hAnsi="Times New Roman"/>
          </w:rPr>
          <w:fldChar w:fldCharType="end"/>
        </w:r>
      </w:ins>
      <w:del w:id="2518" w:author="Nasser Mustafa [2]" w:date="2018-09-16T18:48:00Z">
        <w:r w:rsidRPr="00C67C7F" w:rsidDel="00BF5B33">
          <w:rPr>
            <w:rFonts w:ascii="Times New Roman" w:hAnsi="Times New Roman"/>
          </w:rPr>
          <w:delText xml:space="preserve"> </w:delText>
        </w:r>
        <w:r w:rsidRPr="00C67C7F" w:rsidDel="00BF5B33">
          <w:rPr>
            <w:rFonts w:ascii="Times New Roman" w:hAnsi="Times New Roman"/>
          </w:rPr>
          <w:fldChar w:fldCharType="begin"/>
        </w:r>
        <w:r w:rsidR="003C33CA" w:rsidRPr="00A3659F" w:rsidDel="00BF5B33">
          <w:rPr>
            <w:rFonts w:ascii="Times New Roman" w:hAnsi="Times New Roman"/>
          </w:rPr>
          <w:delInstrText xml:space="preserve"> ADDIN EN.CITE &lt;EndNote&gt;&lt;Cite&gt;&lt;Author&gt;Riebisch&lt;/Author&gt;&lt;Year&gt;2001&lt;/Year&gt;&lt;RecNum&gt;242&lt;/RecNum&gt;&lt;DisplayText&gt;[24]&lt;/DisplayText&gt;&lt;record&gt;&lt;rec-number&gt;242&lt;/rec-number&gt;&lt;foreign-keys&gt;&lt;key app="EN" db-id="rxfad95wgs5d2dexxekxwt2katzr52wtwdxz" timestamp="0"&gt;242&lt;/key&gt;&lt;/foreign-keys&gt;&lt;ref-type name="Conference Proceedings"&gt;10&lt;/ref-type&gt;&lt;contributors&gt;&lt;authors&gt;&lt;author&gt;Matthias Riebisch&lt;/author&gt;&lt;author&gt;Ilka Philippow&lt;/author&gt;&lt;/authors&gt;&lt;/contributors&gt;&lt;titles&gt;&lt;title&gt;Evolution of Product Lines Using Traceability&lt;/title&gt;&lt;secondary-title&gt;Workshop on Engineering Complex Object-Oriented Systems for Evolution&lt;/secondary-title&gt;&lt;/titles&gt;&lt;dates&gt;&lt;year&gt;2001&lt;/year&gt;&lt;/dates&gt;&lt;pub-location&gt;Florida&lt;/pub-location&gt;&lt;urls&gt;&lt;/urls&gt;&lt;/record&gt;&lt;/Cite&gt;&lt;/EndNote&gt;</w:delInstrText>
        </w:r>
        <w:r w:rsidRPr="00C67C7F" w:rsidDel="00BF5B33">
          <w:rPr>
            <w:rFonts w:ascii="Times New Roman" w:hAnsi="Times New Roman"/>
          </w:rPr>
          <w:fldChar w:fldCharType="separate"/>
        </w:r>
        <w:r w:rsidR="003C33CA" w:rsidRPr="00A3659F" w:rsidDel="00BF5B33">
          <w:rPr>
            <w:rFonts w:ascii="Times New Roman" w:hAnsi="Times New Roman"/>
            <w:noProof/>
          </w:rPr>
          <w:delText>[</w:delText>
        </w:r>
        <w:r w:rsidR="00547E23" w:rsidRPr="00A3659F" w:rsidDel="00BF5B33">
          <w:fldChar w:fldCharType="begin"/>
        </w:r>
        <w:r w:rsidR="00547E23" w:rsidRPr="00A3659F" w:rsidDel="00BF5B33">
          <w:delInstrText xml:space="preserve"> HYPERLINK \l "_ENREF_24" \o "Riebisch, 2001 #242" </w:delInstrText>
        </w:r>
        <w:r w:rsidR="00547E23" w:rsidRPr="00A3659F" w:rsidDel="00BF5B33">
          <w:fldChar w:fldCharType="separate"/>
        </w:r>
        <w:r w:rsidR="006A58FF" w:rsidRPr="00A3659F" w:rsidDel="00BF5B33">
          <w:rPr>
            <w:rFonts w:ascii="Times New Roman" w:hAnsi="Times New Roman"/>
            <w:noProof/>
          </w:rPr>
          <w:delText>24</w:delText>
        </w:r>
        <w:r w:rsidR="00547E23" w:rsidRPr="00A3659F" w:rsidDel="00BF5B33">
          <w:rPr>
            <w:rFonts w:ascii="Times New Roman" w:hAnsi="Times New Roman"/>
            <w:noProof/>
          </w:rPr>
          <w:fldChar w:fldCharType="end"/>
        </w:r>
        <w:r w:rsidR="003C33CA" w:rsidRPr="00A3659F" w:rsidDel="00BF5B33">
          <w:rPr>
            <w:rFonts w:ascii="Times New Roman" w:hAnsi="Times New Roman"/>
            <w:noProof/>
          </w:rPr>
          <w:delText>]</w:delText>
        </w:r>
        <w:r w:rsidRPr="00C67C7F" w:rsidDel="00BF5B33">
          <w:rPr>
            <w:rFonts w:ascii="Times New Roman" w:hAnsi="Times New Roman"/>
          </w:rPr>
          <w:fldChar w:fldCharType="end"/>
        </w:r>
      </w:del>
      <w:ins w:id="2519" w:author="Nasser Mustafa [2]" w:date="2018-09-16T18:48:00Z">
        <w:r w:rsidR="00BF5B33">
          <w:rPr>
            <w:rFonts w:ascii="Times New Roman" w:hAnsi="Times New Roman"/>
          </w:rPr>
          <w:t xml:space="preserve"> </w:t>
        </w:r>
      </w:ins>
      <w:del w:id="2520" w:author="Nasser Mustafa [2]" w:date="2018-09-16T18:48:00Z">
        <w:r w:rsidRPr="00C67C7F" w:rsidDel="00BF5B33">
          <w:rPr>
            <w:rFonts w:ascii="Times New Roman" w:hAnsi="Times New Roman"/>
          </w:rPr>
          <w:delText xml:space="preserve"> </w:delText>
        </w:r>
      </w:del>
      <w:r w:rsidRPr="00C67C7F">
        <w:rPr>
          <w:rFonts w:ascii="Times New Roman" w:hAnsi="Times New Roman"/>
        </w:rPr>
        <w:t>use them to support the design and implementation of product lines. Other forms of dependency links are suggested in the literature. For instance, Spanoudakis and colleagues</w:t>
      </w:r>
      <w:ins w:id="2521" w:author="Nasser Mustafa [2]" w:date="2018-09-16T18:49:00Z">
        <w:r w:rsidR="00BF5B33">
          <w:rPr>
            <w:rFonts w:ascii="Times New Roman" w:hAnsi="Times New Roman"/>
          </w:rPr>
          <w:fldChar w:fldCharType="begin" w:fldLock="1"/>
        </w:r>
      </w:ins>
      <w:r w:rsidR="00B050F0">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r w:rsidR="00BF5B33">
        <w:rPr>
          <w:rFonts w:ascii="Times New Roman" w:hAnsi="Times New Roman"/>
        </w:rPr>
        <w:fldChar w:fldCharType="separate"/>
      </w:r>
      <w:r w:rsidR="00B050F0" w:rsidRPr="00B050F0">
        <w:rPr>
          <w:rFonts w:ascii="Times New Roman" w:hAnsi="Times New Roman"/>
          <w:noProof/>
        </w:rPr>
        <w:t>[92]</w:t>
      </w:r>
      <w:ins w:id="2522" w:author="Nasser Mustafa [2]" w:date="2018-09-16T18:49:00Z">
        <w:r w:rsidR="00BF5B33">
          <w:rPr>
            <w:rFonts w:ascii="Times New Roman" w:hAnsi="Times New Roman"/>
          </w:rPr>
          <w:fldChar w:fldCharType="end"/>
        </w:r>
      </w:ins>
      <w:r w:rsidRPr="00C67C7F">
        <w:rPr>
          <w:rFonts w:ascii="Times New Roman" w:hAnsi="Times New Roman"/>
        </w:rPr>
        <w:t xml:space="preserve"> </w:t>
      </w:r>
      <w:del w:id="2523" w:author="Nasser Mustafa [2]" w:date="2018-09-16T18:49:00Z">
        <w:r w:rsidRPr="00C67C7F" w:rsidDel="00BF5B33">
          <w:rPr>
            <w:rFonts w:ascii="Times New Roman" w:hAnsi="Times New Roman"/>
          </w:rPr>
          <w:fldChar w:fldCharType="begin"/>
        </w:r>
        <w:r w:rsidR="003C33CA" w:rsidRPr="00A3659F" w:rsidDel="00BF5B33">
          <w:rPr>
            <w:rFonts w:ascii="Times New Roman" w:hAnsi="Times New Roman"/>
          </w:rPr>
          <w:delInstrText xml:space="preserve"> ADDIN EN.CITE &lt;EndNote&gt;&lt;Cite&gt;&lt;Author&gt;Spanoudakis&lt;/Author&gt;&lt;Year&gt;2004&lt;/Year&gt;&lt;RecNum&gt;235&lt;/RecNum&gt;&lt;DisplayText&gt;[16]&lt;/DisplayText&gt;&lt;record&gt;&lt;rec-number&gt;235&lt;/rec-number&gt;&lt;foreign-keys&gt;&lt;key app="EN" db-id="rxfad95wgs5d2dexxekxwt2katzr52wtwdxz" timestamp="0"&gt;235&lt;/key&gt;&lt;/foreign-keys&gt;&lt;ref-type name="Journal Article"&gt;17&lt;/ref-type&gt;&lt;contributors&gt;&lt;authors&gt;&lt;author&gt;George Spanoudakis&lt;/author&gt;&lt;author&gt;Andrea Zismana&lt;/author&gt;&lt;author&gt;Elena Pérez-Miñanab&lt;/author&gt;&lt;author&gt;Paul Krausec &lt;/author&gt;&lt;/authors&gt;&lt;/contributors&gt;&lt;titles&gt;&lt;title&gt;Rule-Based Generation of Requirements Traceability Relations &lt;/title&gt;&lt;secondary-title&gt;Systems and Software&lt;/secondary-title&gt;&lt;/titles&gt;&lt;pages&gt;105-127&lt;/pages&gt;&lt;volume&gt;72&lt;/volume&gt;&lt;number&gt;2&lt;/number&gt;&lt;dates&gt;&lt;year&gt;2004&lt;/year&gt;&lt;/dates&gt;&lt;urls&gt;&lt;/urls&gt;&lt;/record&gt;&lt;/Cite&gt;&lt;/EndNote&gt;</w:delInstrText>
        </w:r>
        <w:r w:rsidRPr="00C67C7F" w:rsidDel="00BF5B33">
          <w:rPr>
            <w:rFonts w:ascii="Times New Roman" w:hAnsi="Times New Roman"/>
          </w:rPr>
          <w:fldChar w:fldCharType="separate"/>
        </w:r>
        <w:r w:rsidR="003C33CA" w:rsidRPr="00A3659F" w:rsidDel="00BF5B33">
          <w:rPr>
            <w:rFonts w:ascii="Times New Roman" w:hAnsi="Times New Roman"/>
            <w:noProof/>
          </w:rPr>
          <w:delText>[</w:delText>
        </w:r>
        <w:r w:rsidR="00547E23" w:rsidRPr="00A3659F" w:rsidDel="00BF5B33">
          <w:fldChar w:fldCharType="begin"/>
        </w:r>
        <w:r w:rsidR="00547E23" w:rsidRPr="00A3659F" w:rsidDel="00BF5B33">
          <w:delInstrText xml:space="preserve"> HYPERLINK \l "_ENREF_16" \o "Spanoudakis, 2004 #235" </w:delInstrText>
        </w:r>
        <w:r w:rsidR="00547E23" w:rsidRPr="00A3659F" w:rsidDel="00BF5B33">
          <w:fldChar w:fldCharType="separate"/>
        </w:r>
        <w:r w:rsidR="006A58FF" w:rsidRPr="00A3659F" w:rsidDel="00BF5B33">
          <w:rPr>
            <w:rFonts w:ascii="Times New Roman" w:hAnsi="Times New Roman"/>
            <w:noProof/>
          </w:rPr>
          <w:delText>16</w:delText>
        </w:r>
        <w:r w:rsidR="00547E23" w:rsidRPr="00A3659F" w:rsidDel="00BF5B33">
          <w:rPr>
            <w:rFonts w:ascii="Times New Roman" w:hAnsi="Times New Roman"/>
            <w:noProof/>
          </w:rPr>
          <w:fldChar w:fldCharType="end"/>
        </w:r>
        <w:r w:rsidR="003C33CA" w:rsidRPr="00A3659F" w:rsidDel="00BF5B33">
          <w:rPr>
            <w:rFonts w:ascii="Times New Roman" w:hAnsi="Times New Roman"/>
            <w:noProof/>
          </w:rPr>
          <w:delText>]</w:delText>
        </w:r>
        <w:r w:rsidRPr="00C67C7F" w:rsidDel="00BF5B33">
          <w:rPr>
            <w:rFonts w:ascii="Times New Roman" w:hAnsi="Times New Roman"/>
          </w:rPr>
          <w:fldChar w:fldCharType="end"/>
        </w:r>
        <w:r w:rsidRPr="00C67C7F" w:rsidDel="00BF5B33">
          <w:rPr>
            <w:rFonts w:ascii="Times New Roman" w:hAnsi="Times New Roman"/>
          </w:rPr>
          <w:delText xml:space="preserve"> </w:delText>
        </w:r>
      </w:del>
      <w:r w:rsidRPr="00C67C7F">
        <w:rPr>
          <w:rFonts w:ascii="Times New Roman" w:hAnsi="Times New Roman"/>
        </w:rPr>
        <w:t>refer to them as requires-feature-in relations, as they link parts of use case specifications to customer requirements specifications. Also, they are called causal conformance by Maletic et al.</w:t>
      </w:r>
      <w:ins w:id="2524" w:author="Nasser Mustafa [2]" w:date="2018-09-16T18:49:00Z">
        <w:r w:rsidR="00BF5B33">
          <w:rPr>
            <w:rFonts w:ascii="Times New Roman" w:hAnsi="Times New Roman"/>
          </w:rPr>
          <w:t xml:space="preserve"> </w:t>
        </w:r>
      </w:ins>
      <w:ins w:id="2525" w:author="Nasser Mustafa [2]" w:date="2018-09-16T18:50:00Z">
        <w:r w:rsidR="00BF5B33">
          <w:rPr>
            <w:rFonts w:ascii="Times New Roman" w:hAnsi="Times New Roman"/>
          </w:rPr>
          <w:fldChar w:fldCharType="begin" w:fldLock="1"/>
        </w:r>
      </w:ins>
      <w:r w:rsidR="00B050F0">
        <w:rPr>
          <w:rFonts w:ascii="Times New Roman" w:hAnsi="Times New Roman"/>
        </w:rPr>
        <w:instrText>ADDIN CSL_CITATION {"citationItems":[{"id":"ITEM-1","itemData":{"author":[{"dropping-particle":"","family":"Maletic","given":"Jonathan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","id":"ITEM-1","issued":{"date-parts":[["2003"]]},"publisher-place":"Canada","title":"Using a Hypertext Model for Traceability Link Conformance Analysis ","title-short":"TEFSE","type":"paper-conference"},"uris":["http://www.mendeley.com/documents/?uuid=a6030011-b41d-40d4-ad7a-1f8b4d9d6f1f"]}],"mendeley":{"formattedCitation":"[96]","plainTextFormattedCitation":"[96]","previouslyFormattedCitation":"[91]"},"properties":{"noteIndex":0},"schema":"https://github.com/citation-style-language/schema/raw/master/csl-citation.json"}</w:instrText>
      </w:r>
      <w:r w:rsidR="00BF5B33">
        <w:rPr>
          <w:rFonts w:ascii="Times New Roman" w:hAnsi="Times New Roman"/>
        </w:rPr>
        <w:fldChar w:fldCharType="separate"/>
      </w:r>
      <w:r w:rsidR="00B050F0" w:rsidRPr="00B050F0">
        <w:rPr>
          <w:rFonts w:ascii="Times New Roman" w:hAnsi="Times New Roman"/>
          <w:noProof/>
        </w:rPr>
        <w:t>[96]</w:t>
      </w:r>
      <w:ins w:id="2526" w:author="Nasser Mustafa [2]" w:date="2018-09-16T18:50:00Z">
        <w:r w:rsidR="00BF5B33">
          <w:rPr>
            <w:rFonts w:ascii="Times New Roman" w:hAnsi="Times New Roman"/>
          </w:rPr>
          <w:fldChar w:fldCharType="end"/>
        </w:r>
      </w:ins>
      <w:del w:id="2527" w:author="Nasser Mustafa [2]" w:date="2018-09-16T18:50:00Z">
        <w:r w:rsidRPr="00C67C7F" w:rsidDel="00BF5B33">
          <w:rPr>
            <w:rFonts w:ascii="Times New Roman" w:hAnsi="Times New Roman"/>
          </w:rPr>
          <w:delText xml:space="preserve"> </w:delText>
        </w:r>
        <w:r w:rsidRPr="00C67C7F" w:rsidDel="00BF5B33">
          <w:rPr>
            <w:rFonts w:ascii="Times New Roman" w:hAnsi="Times New Roman"/>
          </w:rPr>
          <w:fldChar w:fldCharType="begin"/>
        </w:r>
        <w:r w:rsidR="003C33CA" w:rsidRPr="00A3659F" w:rsidDel="00BF5B33">
          <w:rPr>
            <w:rFonts w:ascii="Times New Roman" w:hAnsi="Times New Roman"/>
          </w:rPr>
          <w:delInstrText xml:space="preserve"> ADDIN EN.CITE &lt;EndNote&gt;&lt;Cite&gt;&lt;Author&gt;Maletic&lt;/Author&gt;&lt;Year&gt;2003&lt;/Year&gt;&lt;RecNum&gt;236&lt;/RecNum&gt;&lt;DisplayText&gt;[26]&lt;/DisplayText&gt;&lt;record&gt;&lt;rec-number&gt;236&lt;/rec-number&gt;&lt;foreign-keys&gt;&lt;key app="EN" db-id="rxfad95wgs5d2dexxekxwt2katzr52wtwdxz" timestamp="0"&gt;236&lt;/key&gt;&lt;/foreign-keys&gt;&lt;ref-type name="Conference Proceedings"&gt;10&lt;/ref-type&gt;&lt;contributors&gt;&lt;authors&gt;&lt;author&gt;Jonathan I Maletic&lt;/author&gt;&lt;author&gt;Ethan V. Munson&lt;/author&gt;&lt;author&gt;Andrian Marcus&lt;/author&gt;&lt;author&gt;Tien N Nguyen&lt;/author&gt;&lt;/authors&gt;&lt;/contributors&gt;&lt;titles&gt;&lt;title&gt;Using a Hypertext Model for Traceability Link Conformance Analysis &lt;/title&gt;&lt;secondary-title&gt;2nd International Workshop on Traceability for Emerging Forms of Software Engineering &lt;/secondary-title&gt;&lt;short-title&gt;TEFSE&lt;/short-title&gt;&lt;/titles&gt;&lt;dates&gt;&lt;year&gt;2003&lt;/year&gt;&lt;/dates&gt;&lt;pub-location&gt;Canada&lt;/pub-location&gt;&lt;urls&gt;&lt;/urls&gt;&lt;/record&gt;&lt;/Cite&gt;&lt;/EndNote&gt;</w:delInstrText>
        </w:r>
        <w:r w:rsidRPr="00C67C7F" w:rsidDel="00BF5B33">
          <w:rPr>
            <w:rFonts w:ascii="Times New Roman" w:hAnsi="Times New Roman"/>
          </w:rPr>
          <w:fldChar w:fldCharType="separate"/>
        </w:r>
        <w:r w:rsidR="003C33CA" w:rsidRPr="00A3659F" w:rsidDel="00BF5B33">
          <w:rPr>
            <w:rFonts w:ascii="Times New Roman" w:hAnsi="Times New Roman"/>
            <w:noProof/>
          </w:rPr>
          <w:delText>[</w:delText>
        </w:r>
        <w:r w:rsidR="00547E23" w:rsidRPr="00A3659F" w:rsidDel="00BF5B33">
          <w:fldChar w:fldCharType="begin"/>
        </w:r>
        <w:r w:rsidR="00547E23" w:rsidRPr="00A3659F" w:rsidDel="00BF5B33">
          <w:delInstrText xml:space="preserve"> HYPERLINK \l "_ENREF_26" \o "Maletic, 2003 #236" </w:delInstrText>
        </w:r>
        <w:r w:rsidR="00547E23" w:rsidRPr="00A3659F" w:rsidDel="00BF5B33">
          <w:fldChar w:fldCharType="separate"/>
        </w:r>
        <w:r w:rsidR="006A58FF" w:rsidRPr="00A3659F" w:rsidDel="00BF5B33">
          <w:rPr>
            <w:rFonts w:ascii="Times New Roman" w:hAnsi="Times New Roman"/>
            <w:noProof/>
          </w:rPr>
          <w:delText>26</w:delText>
        </w:r>
        <w:r w:rsidR="00547E23" w:rsidRPr="00A3659F" w:rsidDel="00BF5B33">
          <w:rPr>
            <w:rFonts w:ascii="Times New Roman" w:hAnsi="Times New Roman"/>
            <w:noProof/>
          </w:rPr>
          <w:fldChar w:fldCharType="end"/>
        </w:r>
        <w:r w:rsidR="003C33CA" w:rsidRPr="00A3659F" w:rsidDel="00BF5B33">
          <w:rPr>
            <w:rFonts w:ascii="Times New Roman" w:hAnsi="Times New Roman"/>
            <w:noProof/>
          </w:rPr>
          <w:delText>]</w:delText>
        </w:r>
        <w:r w:rsidRPr="00C67C7F" w:rsidDel="00BF5B33">
          <w:rPr>
            <w:rFonts w:ascii="Times New Roman" w:hAnsi="Times New Roman"/>
          </w:rPr>
          <w:fldChar w:fldCharType="end"/>
        </w:r>
      </w:del>
      <w:ins w:id="2528" w:author="Nasser Mustafa [2]" w:date="2018-09-16T18:50:00Z">
        <w:r w:rsidR="00BF5B33">
          <w:rPr>
            <w:rFonts w:ascii="Times New Roman" w:hAnsi="Times New Roman"/>
          </w:rPr>
          <w:t xml:space="preserve"> </w:t>
        </w:r>
      </w:ins>
      <w:r w:rsidRPr="00C67C7F">
        <w:rPr>
          <w:rFonts w:ascii="Times New Roman" w:hAnsi="Times New Roman"/>
        </w:rPr>
        <w:t>, who use them to link documents that represent an implied ordering (e.g., bug reports cannot be produced before implementation report). Gotel and colleagues</w:t>
      </w:r>
      <w:ins w:id="2529" w:author="Nasser Mustafa [2]" w:date="2018-09-16T18:50:00Z">
        <w:r w:rsidR="00BF5B33">
          <w:rPr>
            <w:rFonts w:ascii="Times New Roman" w:hAnsi="Times New Roman"/>
          </w:rPr>
          <w:fldChar w:fldCharType="begin" w:fldLock="1"/>
        </w:r>
      </w:ins>
      <w:r w:rsidR="00B050F0">
        <w:rPr>
          <w:rFonts w:ascii="Times New Roman" w:hAnsi="Times New Roman"/>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r w:rsidR="00BF5B33">
        <w:rPr>
          <w:rFonts w:ascii="Times New Roman" w:hAnsi="Times New Roman"/>
        </w:rPr>
        <w:fldChar w:fldCharType="separate"/>
      </w:r>
      <w:r w:rsidR="00B050F0" w:rsidRPr="00B050F0">
        <w:rPr>
          <w:rFonts w:ascii="Times New Roman" w:hAnsi="Times New Roman"/>
          <w:noProof/>
        </w:rPr>
        <w:t>[86]</w:t>
      </w:r>
      <w:ins w:id="2530" w:author="Nasser Mustafa [2]" w:date="2018-09-16T18:50:00Z">
        <w:r w:rsidR="00BF5B33">
          <w:rPr>
            <w:rFonts w:ascii="Times New Roman" w:hAnsi="Times New Roman"/>
          </w:rPr>
          <w:fldChar w:fldCharType="end"/>
        </w:r>
      </w:ins>
      <w:r w:rsidRPr="00C67C7F">
        <w:rPr>
          <w:rFonts w:ascii="Times New Roman" w:hAnsi="Times New Roman"/>
        </w:rPr>
        <w:t xml:space="preserve"> </w:t>
      </w:r>
      <w:del w:id="2531" w:author="Nasser Mustafa [2]" w:date="2018-09-16T18:50:00Z">
        <w:r w:rsidRPr="00C67C7F" w:rsidDel="00BF5B33">
          <w:rPr>
            <w:rFonts w:ascii="Times New Roman" w:hAnsi="Times New Roman"/>
          </w:rPr>
          <w:fldChar w:fldCharType="begin"/>
        </w:r>
        <w:r w:rsidR="003C33CA" w:rsidRPr="00A3659F" w:rsidDel="00BF5B33">
          <w:rPr>
            <w:rFonts w:ascii="Times New Roman" w:hAnsi="Times New Roman"/>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C67C7F" w:rsidDel="00BF5B33">
          <w:rPr>
            <w:rFonts w:ascii="Times New Roman" w:hAnsi="Times New Roman"/>
          </w:rPr>
          <w:fldChar w:fldCharType="separate"/>
        </w:r>
        <w:r w:rsidR="003C33CA" w:rsidRPr="00A3659F" w:rsidDel="00BF5B33">
          <w:rPr>
            <w:rFonts w:ascii="Times New Roman" w:hAnsi="Times New Roman"/>
            <w:noProof/>
          </w:rPr>
          <w:delText>[</w:delText>
        </w:r>
        <w:r w:rsidR="00547E23" w:rsidRPr="00A3659F" w:rsidDel="00BF5B33">
          <w:fldChar w:fldCharType="begin"/>
        </w:r>
        <w:r w:rsidR="00547E23" w:rsidRPr="00A3659F" w:rsidDel="00BF5B33">
          <w:delInstrText xml:space="preserve"> HYPERLINK \l "_ENREF_29" \o "Gotel, 1995 #237" </w:delInstrText>
        </w:r>
        <w:r w:rsidR="00547E23" w:rsidRPr="00A3659F" w:rsidDel="00BF5B33">
          <w:fldChar w:fldCharType="separate"/>
        </w:r>
        <w:r w:rsidR="006A58FF" w:rsidRPr="00A3659F" w:rsidDel="00BF5B33">
          <w:rPr>
            <w:rFonts w:ascii="Times New Roman" w:hAnsi="Times New Roman"/>
            <w:noProof/>
          </w:rPr>
          <w:delText>29</w:delText>
        </w:r>
        <w:r w:rsidR="00547E23" w:rsidRPr="00A3659F" w:rsidDel="00BF5B33">
          <w:rPr>
            <w:rFonts w:ascii="Times New Roman" w:hAnsi="Times New Roman"/>
            <w:noProof/>
          </w:rPr>
          <w:fldChar w:fldCharType="end"/>
        </w:r>
        <w:r w:rsidR="003C33CA" w:rsidRPr="00A3659F" w:rsidDel="00BF5B33">
          <w:rPr>
            <w:rFonts w:ascii="Times New Roman" w:hAnsi="Times New Roman"/>
            <w:noProof/>
          </w:rPr>
          <w:delText>]</w:delText>
        </w:r>
        <w:r w:rsidRPr="00C67C7F" w:rsidDel="00BF5B33">
          <w:rPr>
            <w:rFonts w:ascii="Times New Roman" w:hAnsi="Times New Roman"/>
          </w:rPr>
          <w:fldChar w:fldCharType="end"/>
        </w:r>
        <w:r w:rsidRPr="00C67C7F" w:rsidDel="00BF5B33">
          <w:rPr>
            <w:rFonts w:ascii="Times New Roman" w:hAnsi="Times New Roman"/>
          </w:rPr>
          <w:delText xml:space="preserve"> </w:delText>
        </w:r>
      </w:del>
      <w:r w:rsidRPr="00C67C7F">
        <w:rPr>
          <w:rFonts w:ascii="Times New Roman" w:hAnsi="Times New Roman"/>
        </w:rPr>
        <w:t xml:space="preserve">referred to them as developmental relations which are used to trace requirements to other </w:t>
      </w:r>
      <w:r w:rsidRPr="00C67C7F">
        <w:rPr>
          <w:rFonts w:ascii="Times New Roman" w:hAnsi="Times New Roman"/>
          <w:noProof/>
        </w:rPr>
        <w:t>artifacts</w:t>
      </w:r>
      <w:r w:rsidRPr="00C67C7F">
        <w:rPr>
          <w:rFonts w:ascii="Times New Roman" w:hAnsi="Times New Roman"/>
        </w:rPr>
        <w:t xml:space="preserve"> in another phase of the development lifecycle. Finally, they are referred </w:t>
      </w:r>
      <w:r w:rsidRPr="00C67C7F">
        <w:rPr>
          <w:rFonts w:ascii="Times New Roman" w:hAnsi="Times New Roman"/>
          <w:noProof/>
        </w:rPr>
        <w:t>by</w:t>
      </w:r>
      <w:r w:rsidRPr="00C67C7F">
        <w:rPr>
          <w:rFonts w:ascii="Times New Roman" w:hAnsi="Times New Roman"/>
        </w:rPr>
        <w:t xml:space="preserve"> Constantopoulos et al. </w:t>
      </w:r>
      <w:ins w:id="2532" w:author="Nasser Mustafa [2]" w:date="2018-09-16T20:13:00Z">
        <w:r w:rsidR="00D31850">
          <w:rPr>
            <w:rFonts w:ascii="Times New Roman" w:hAnsi="Times New Roman"/>
          </w:rPr>
          <w:fldChar w:fldCharType="begin" w:fldLock="1"/>
        </w:r>
      </w:ins>
      <w:r w:rsidR="00B050F0">
        <w:rPr>
          <w:rFonts w:ascii="Times New Roman" w:hAnsi="Times New Roman"/>
        </w:rPr>
        <w:instrText>ADDIN CSL_CITATION {"citationItems":[{"id":"ITEM-1","itemData":{"DOI":"10.1007/BF01232471","author":[{"dropping-particle":"","family":"Constantopoulos P  Mylopoulos Y, Vassiliou Y, \"","given":"Jarke M","non-dropping-particle":"","parse-names":false,"suffix":""}],"container-title":"The International Journal on Very Large Data Bases","id":"ITEM-1","issue":"1","issued":{"date-parts":[["1993"]]},"page":"1-43","title":"The Software Information Base: A Server for Reuse","title-short":"VLDB","type":"article-journal","volume":"4"},"uris":["http://www.mendeley.com/documents/?uuid=215c6da5-1df2-4e12-b014-cc9183390af7"]}],"mendeley":{"formattedCitation":"[87]","plainTextFormattedCitation":"[87]","previouslyFormattedCitation":"[94]"},"properties":{"noteIndex":0},"schema":"https://github.com/citation-style-language/schema/raw/master/csl-citation.json"}</w:instrText>
      </w:r>
      <w:r w:rsidR="00D31850">
        <w:rPr>
          <w:rFonts w:ascii="Times New Roman" w:hAnsi="Times New Roman"/>
        </w:rPr>
        <w:fldChar w:fldCharType="separate"/>
      </w:r>
      <w:r w:rsidR="00B050F0" w:rsidRPr="00B050F0">
        <w:rPr>
          <w:rFonts w:ascii="Times New Roman" w:hAnsi="Times New Roman"/>
          <w:noProof/>
        </w:rPr>
        <w:t>[87]</w:t>
      </w:r>
      <w:ins w:id="2533" w:author="Nasser Mustafa [2]" w:date="2018-09-16T20:13:00Z">
        <w:r w:rsidR="00D31850">
          <w:rPr>
            <w:rFonts w:ascii="Times New Roman" w:hAnsi="Times New Roman"/>
          </w:rPr>
          <w:fldChar w:fldCharType="end"/>
        </w:r>
        <w:r w:rsidR="00D31850">
          <w:rPr>
            <w:rFonts w:ascii="Times New Roman" w:hAnsi="Times New Roman"/>
          </w:rPr>
          <w:t xml:space="preserve"> </w:t>
        </w:r>
      </w:ins>
      <w:del w:id="2534" w:author="Nasser Mustafa [2]" w:date="2018-09-16T20:12:00Z">
        <w:r w:rsidRPr="00C67C7F" w:rsidDel="00D31850">
          <w:rPr>
            <w:rFonts w:ascii="Times New Roman" w:hAnsi="Times New Roman"/>
          </w:rPr>
          <w:fldChar w:fldCharType="begin"/>
        </w:r>
        <w:r w:rsidR="003C33CA" w:rsidRPr="00A3659F" w:rsidDel="00D31850">
          <w:rPr>
            <w:rFonts w:ascii="Times New Roman" w:hAnsi="Times New Roman"/>
          </w:rPr>
          <w:delInstrText xml:space="preserve"> ADDIN EN.CITE &lt;EndNote&gt;&lt;Cite&gt;&lt;Author&gt;Constantopoulos P&lt;/Author&gt;&lt;Year&gt;1993&lt;/Year&gt;&lt;RecNum&gt;238&lt;/RecNum&gt;&lt;DisplayText&gt;[31]&lt;/DisplayText&gt;&lt;record&gt;&lt;rec-number&gt;238&lt;/rec-number&gt;&lt;foreign-keys&gt;&lt;key app="EN" db-id="rxfad95wgs5d2dexxekxwt2katzr52wtwdxz" timestamp="0"&gt;238&lt;/key&gt;&lt;/foreign-keys&gt;&lt;ref-type name="Journal Article"&gt;17&lt;/ref-type&gt;&lt;contributors&gt;&lt;authors&gt;&lt;author&gt;Constantopoulos P, Jarke M, Mylopoulos Y, Vassiliou Y, &amp;quot;&lt;/author&gt;&lt;/authors&gt;&lt;/contributors&gt;&lt;titles&gt;&lt;title&gt;The Software Information Base: A Server for Reuse&lt;/title&gt;&lt;secondary-title&gt;The International Journal on Very Large Data Bases&lt;/secondary-title&gt;&lt;short-title&gt;VLDB&lt;/short-title&gt;&lt;/titles&gt;&lt;pages&gt;1-43&lt;/pages&gt;&lt;volume&gt;4&lt;/volume&gt;&lt;number&gt;1&lt;/number&gt;&lt;dates&gt;&lt;year&gt;1993&lt;/year&gt;&lt;/dates&gt;&lt;urls&gt;&lt;/urls&gt;&lt;electronic-resource-num&gt;10.1007/BF01232471&lt;/electronic-resource-num&gt;&lt;/record&gt;&lt;/Cite&gt;&lt;/EndNote&gt;</w:delInstrText>
        </w:r>
        <w:r w:rsidRPr="00C67C7F" w:rsidDel="00D31850">
          <w:rPr>
            <w:rFonts w:ascii="Times New Roman" w:hAnsi="Times New Roman"/>
          </w:rPr>
          <w:fldChar w:fldCharType="separate"/>
        </w:r>
        <w:r w:rsidR="003C33CA" w:rsidRPr="00A3659F" w:rsidDel="00D31850">
          <w:rPr>
            <w:rFonts w:ascii="Times New Roman" w:hAnsi="Times New Roman"/>
            <w:noProof/>
          </w:rPr>
          <w:delText>[</w:delText>
        </w:r>
        <w:r w:rsidR="00547E23" w:rsidRPr="00A3659F" w:rsidDel="00D31850">
          <w:fldChar w:fldCharType="begin"/>
        </w:r>
        <w:r w:rsidR="00547E23" w:rsidRPr="00A3659F" w:rsidDel="00D31850">
          <w:delInstrText xml:space="preserve"> HYPERLINK \l "_ENREF_31" \o "Constantopoulos P, 1993 #238" </w:delInstrText>
        </w:r>
        <w:r w:rsidR="00547E23" w:rsidRPr="00A3659F" w:rsidDel="00D31850">
          <w:fldChar w:fldCharType="separate"/>
        </w:r>
        <w:r w:rsidR="006A58FF" w:rsidRPr="00A3659F" w:rsidDel="00D31850">
          <w:rPr>
            <w:rFonts w:ascii="Times New Roman" w:hAnsi="Times New Roman"/>
            <w:noProof/>
          </w:rPr>
          <w:delText>31</w:delText>
        </w:r>
        <w:r w:rsidR="00547E23" w:rsidRPr="00A3659F" w:rsidDel="00D31850">
          <w:rPr>
            <w:rFonts w:ascii="Times New Roman" w:hAnsi="Times New Roman"/>
            <w:noProof/>
          </w:rPr>
          <w:fldChar w:fldCharType="end"/>
        </w:r>
        <w:r w:rsidR="003C33CA" w:rsidRPr="00A3659F" w:rsidDel="00D31850">
          <w:rPr>
            <w:rFonts w:ascii="Times New Roman" w:hAnsi="Times New Roman"/>
            <w:noProof/>
          </w:rPr>
          <w:delText>]</w:delText>
        </w:r>
        <w:r w:rsidRPr="00C67C7F" w:rsidDel="00D31850">
          <w:rPr>
            <w:rFonts w:ascii="Times New Roman" w:hAnsi="Times New Roman"/>
          </w:rPr>
          <w:fldChar w:fldCharType="end"/>
        </w:r>
        <w:r w:rsidRPr="00C67C7F" w:rsidDel="00D31850">
          <w:rPr>
            <w:rFonts w:ascii="Times New Roman" w:hAnsi="Times New Roman"/>
          </w:rPr>
          <w:delText xml:space="preserve"> </w:delText>
        </w:r>
      </w:del>
      <w:r w:rsidRPr="00C67C7F">
        <w:rPr>
          <w:rFonts w:ascii="Times New Roman" w:hAnsi="Times New Roman"/>
        </w:rPr>
        <w:t xml:space="preserve">as correspondence relations which link requirements, design, and code </w:t>
      </w:r>
      <w:r w:rsidRPr="00C67C7F">
        <w:rPr>
          <w:rFonts w:ascii="Times New Roman" w:hAnsi="Times New Roman"/>
          <w:noProof/>
        </w:rPr>
        <w:t>artifacts</w:t>
      </w:r>
      <w:r w:rsidRPr="00C67C7F">
        <w:rPr>
          <w:rFonts w:ascii="Times New Roman" w:hAnsi="Times New Roman"/>
        </w:rPr>
        <w:t xml:space="preserve">. </w:t>
      </w:r>
    </w:p>
    <w:p w14:paraId="2C0B50C3" w14:textId="011C03F6"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The evolutionary relations link requirements in which one requirement replaces another. This category contains the replace, </w:t>
      </w:r>
      <w:r w:rsidRPr="00C67C7F">
        <w:rPr>
          <w:rFonts w:ascii="Times New Roman" w:hAnsi="Times New Roman"/>
          <w:noProof/>
        </w:rPr>
        <w:t>based-on</w:t>
      </w:r>
      <w:r w:rsidRPr="00C67C7F">
        <w:rPr>
          <w:rFonts w:ascii="Times New Roman" w:hAnsi="Times New Roman"/>
        </w:rPr>
        <w:t xml:space="preserve">, formalize, and elaborate trace links. Pinheiro </w:t>
      </w:r>
      <w:del w:id="2535" w:author="Nasser Mustafa [2]" w:date="2018-09-16T20:13:00Z">
        <w:r w:rsidRPr="00C67C7F" w:rsidDel="00D31850">
          <w:rPr>
            <w:rFonts w:ascii="Times New Roman" w:hAnsi="Times New Roman"/>
          </w:rPr>
          <w:fldChar w:fldCharType="begin"/>
        </w:r>
        <w:r w:rsidR="003C33CA" w:rsidRPr="00A3659F" w:rsidDel="00D31850">
          <w:rPr>
            <w:rFonts w:ascii="Times New Roman" w:hAnsi="Times New Roman"/>
          </w:rPr>
          <w:del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delInstrText>
        </w:r>
        <w:r w:rsidRPr="00C67C7F" w:rsidDel="00D31850">
          <w:rPr>
            <w:rFonts w:ascii="Times New Roman" w:hAnsi="Times New Roman"/>
          </w:rPr>
          <w:fldChar w:fldCharType="separate"/>
        </w:r>
        <w:r w:rsidR="003C33CA" w:rsidRPr="00A3659F" w:rsidDel="00D31850">
          <w:rPr>
            <w:rFonts w:ascii="Times New Roman" w:hAnsi="Times New Roman"/>
            <w:noProof/>
          </w:rPr>
          <w:delText>[</w:delText>
        </w:r>
        <w:r w:rsidR="00547E23" w:rsidRPr="00A3659F" w:rsidDel="00D31850">
          <w:fldChar w:fldCharType="begin"/>
        </w:r>
        <w:r w:rsidR="00547E23" w:rsidRPr="00A3659F" w:rsidDel="00D31850">
          <w:delInstrText xml:space="preserve"> HYPERLINK \l "_ENREF_27" \o "Pinheiro, 1996 #243" </w:delInstrText>
        </w:r>
        <w:r w:rsidR="00547E23" w:rsidRPr="00A3659F" w:rsidDel="00D31850">
          <w:fldChar w:fldCharType="separate"/>
        </w:r>
        <w:r w:rsidR="006A58FF" w:rsidRPr="00A3659F" w:rsidDel="00D31850">
          <w:rPr>
            <w:rFonts w:ascii="Times New Roman" w:hAnsi="Times New Roman"/>
            <w:noProof/>
          </w:rPr>
          <w:delText>27</w:delText>
        </w:r>
        <w:r w:rsidR="00547E23" w:rsidRPr="00A3659F" w:rsidDel="00D31850">
          <w:rPr>
            <w:rFonts w:ascii="Times New Roman" w:hAnsi="Times New Roman"/>
            <w:noProof/>
          </w:rPr>
          <w:fldChar w:fldCharType="end"/>
        </w:r>
        <w:r w:rsidR="003C33CA" w:rsidRPr="00A3659F" w:rsidDel="00D31850">
          <w:rPr>
            <w:rFonts w:ascii="Times New Roman" w:hAnsi="Times New Roman"/>
            <w:noProof/>
          </w:rPr>
          <w:delText>]</w:delText>
        </w:r>
        <w:r w:rsidRPr="00C67C7F" w:rsidDel="00D31850">
          <w:rPr>
            <w:rFonts w:ascii="Times New Roman" w:hAnsi="Times New Roman"/>
          </w:rPr>
          <w:fldChar w:fldCharType="end"/>
        </w:r>
      </w:del>
      <w:r w:rsidRPr="00C67C7F">
        <w:rPr>
          <w:rFonts w:ascii="Times New Roman" w:hAnsi="Times New Roman"/>
        </w:rPr>
        <w:t xml:space="preserve"> showed the use of </w:t>
      </w:r>
      <w:r w:rsidRPr="00C67C7F">
        <w:rPr>
          <w:rFonts w:ascii="Times New Roman" w:hAnsi="Times New Roman"/>
          <w:noProof/>
        </w:rPr>
        <w:t>replace</w:t>
      </w:r>
      <w:r w:rsidRPr="00C67C7F">
        <w:rPr>
          <w:rFonts w:ascii="Times New Roman" w:hAnsi="Times New Roman"/>
        </w:rPr>
        <w:t xml:space="preserve"> and abandon trace links during requirements</w:t>
      </w:r>
      <w:ins w:id="2536" w:author="Nasser Mustafa [2]" w:date="2018-09-16T20:28:00Z">
        <w:r w:rsidR="00FE6861">
          <w:rPr>
            <w:rFonts w:ascii="Times New Roman" w:hAnsi="Times New Roman"/>
          </w:rPr>
          <w:t xml:space="preserve"> </w:t>
        </w:r>
      </w:ins>
      <w:del w:id="2537" w:author="Nasser Mustafa [2]" w:date="2018-09-16T20:28:00Z">
        <w:r w:rsidRPr="00C67C7F" w:rsidDel="00FE6861">
          <w:rPr>
            <w:rFonts w:ascii="Times New Roman" w:hAnsi="Times New Roman"/>
          </w:rPr>
          <w:delText xml:space="preserve"> </w:delText>
        </w:r>
      </w:del>
      <w:r w:rsidRPr="00C67C7F">
        <w:rPr>
          <w:rFonts w:ascii="Times New Roman" w:hAnsi="Times New Roman"/>
        </w:rPr>
        <w:t xml:space="preserve">evolution. A requirement is replaced by another if a mistake is discovered, and the original requirement will be abandoned. Gotel </w:t>
      </w:r>
      <w:ins w:id="2538" w:author="Nasser Mustafa [2]" w:date="2018-09-16T20:30:00Z">
        <w:r w:rsidR="00FE6861">
          <w:rPr>
            <w:rFonts w:ascii="Times New Roman" w:hAnsi="Times New Roman"/>
          </w:rPr>
          <w:fldChar w:fldCharType="begin" w:fldLock="1"/>
        </w:r>
      </w:ins>
      <w:r w:rsidR="00B050F0">
        <w:rPr>
          <w:rFonts w:ascii="Times New Roman" w:hAnsi="Times New Roman"/>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r w:rsidR="00FE6861">
        <w:rPr>
          <w:rFonts w:ascii="Times New Roman" w:hAnsi="Times New Roman"/>
        </w:rPr>
        <w:fldChar w:fldCharType="separate"/>
      </w:r>
      <w:r w:rsidR="00B050F0" w:rsidRPr="00B050F0">
        <w:rPr>
          <w:rFonts w:ascii="Times New Roman" w:hAnsi="Times New Roman"/>
          <w:noProof/>
        </w:rPr>
        <w:t>[86]</w:t>
      </w:r>
      <w:ins w:id="2539" w:author="Nasser Mustafa [2]" w:date="2018-09-16T20:30:00Z">
        <w:r w:rsidR="00FE6861">
          <w:rPr>
            <w:rFonts w:ascii="Times New Roman" w:hAnsi="Times New Roman"/>
          </w:rPr>
          <w:fldChar w:fldCharType="end"/>
        </w:r>
      </w:ins>
      <w:del w:id="2540" w:author="Nasser Mustafa [2]" w:date="2018-09-16T20:28:00Z">
        <w:r w:rsidRPr="00C67C7F" w:rsidDel="00FE6861">
          <w:rPr>
            <w:rFonts w:ascii="Times New Roman" w:hAnsi="Times New Roman"/>
          </w:rPr>
          <w:fldChar w:fldCharType="begin"/>
        </w:r>
        <w:r w:rsidR="003C33CA" w:rsidRPr="00A3659F" w:rsidDel="00FE6861">
          <w:rPr>
            <w:rFonts w:ascii="Times New Roman" w:hAnsi="Times New Roman"/>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C67C7F" w:rsidDel="00FE6861">
          <w:rPr>
            <w:rFonts w:ascii="Times New Roman" w:hAnsi="Times New Roman"/>
          </w:rPr>
          <w:fldChar w:fldCharType="separate"/>
        </w:r>
        <w:r w:rsidR="003C33CA" w:rsidRPr="00A3659F" w:rsidDel="00FE6861">
          <w:rPr>
            <w:rFonts w:ascii="Times New Roman" w:hAnsi="Times New Roman"/>
            <w:noProof/>
          </w:rPr>
          <w:delText>[</w:delText>
        </w:r>
        <w:r w:rsidR="00547E23" w:rsidRPr="00A3659F" w:rsidDel="00FE6861">
          <w:fldChar w:fldCharType="begin"/>
        </w:r>
        <w:r w:rsidR="00547E23" w:rsidRPr="00A3659F" w:rsidDel="00FE6861">
          <w:delInstrText xml:space="preserve"> HYPERLINK \l "_ENREF_29" \o "Gotel, 1995 #237" </w:delInstrText>
        </w:r>
        <w:r w:rsidR="00547E23" w:rsidRPr="00A3659F" w:rsidDel="00FE6861">
          <w:fldChar w:fldCharType="separate"/>
        </w:r>
        <w:r w:rsidR="006A58FF" w:rsidRPr="00A3659F" w:rsidDel="00FE6861">
          <w:rPr>
            <w:rFonts w:ascii="Times New Roman" w:hAnsi="Times New Roman"/>
            <w:noProof/>
          </w:rPr>
          <w:delText>29</w:delText>
        </w:r>
        <w:r w:rsidR="00547E23" w:rsidRPr="00A3659F" w:rsidDel="00FE6861">
          <w:rPr>
            <w:rFonts w:ascii="Times New Roman" w:hAnsi="Times New Roman"/>
            <w:noProof/>
          </w:rPr>
          <w:fldChar w:fldCharType="end"/>
        </w:r>
        <w:r w:rsidR="003C33CA" w:rsidRPr="00A3659F" w:rsidDel="00FE6861">
          <w:rPr>
            <w:rFonts w:ascii="Times New Roman" w:hAnsi="Times New Roman"/>
            <w:noProof/>
          </w:rPr>
          <w:delText>]</w:delText>
        </w:r>
        <w:r w:rsidRPr="00C67C7F" w:rsidDel="00FE6861">
          <w:rPr>
            <w:rFonts w:ascii="Times New Roman" w:hAnsi="Times New Roman"/>
          </w:rPr>
          <w:fldChar w:fldCharType="end"/>
        </w:r>
      </w:del>
      <w:r w:rsidRPr="00C67C7F">
        <w:rPr>
          <w:rFonts w:ascii="Times New Roman" w:hAnsi="Times New Roman"/>
        </w:rPr>
        <w:t xml:space="preserve"> called the evolution relations temporal relations which refer to linking requirements in term of their historical order. Maleic and colleagues</w:t>
      </w:r>
      <w:ins w:id="2541" w:author="Nasser Mustafa [2]" w:date="2018-09-16T20:31:00Z">
        <w:r w:rsidR="00FE6861">
          <w:rPr>
            <w:rFonts w:ascii="Times New Roman" w:hAnsi="Times New Roman"/>
          </w:rPr>
          <w:t xml:space="preserve"> </w:t>
        </w:r>
        <w:r w:rsidR="00FE6861">
          <w:rPr>
            <w:rFonts w:ascii="Times New Roman" w:hAnsi="Times New Roman"/>
          </w:rPr>
          <w:fldChar w:fldCharType="begin" w:fldLock="1"/>
        </w:r>
      </w:ins>
      <w:r w:rsidR="00B050F0">
        <w:rPr>
          <w:rFonts w:ascii="Times New Roman" w:hAnsi="Times New Roman"/>
        </w:rPr>
        <w:instrText>ADDIN CSL_CITATION {"citationItems":[{"id":"ITEM-1","itemData":{"author":[{"dropping-particle":"","family":"Maletic","given":"Jonathan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","id":"ITEM-1","issued":{"date-parts":[["2003"]]},"publisher-place":"Canada","title":"Using a Hypertext Model for Traceability Link Conformance Analysis ","title-short":"TEFSE","type":"paper-conference"},"uris":["http://www.mendeley.com/documents/?uuid=a6030011-b41d-40d4-ad7a-1f8b4d9d6f1f"]}],"mendeley":{"formattedCitation":"[96]","plainTextFormattedCitation":"[96]","previouslyFormattedCitation":"[91]"},"properties":{"noteIndex":0},"schema":"https://github.com/citation-style-language/schema/raw/master/csl-citation.json"}</w:instrText>
      </w:r>
      <w:r w:rsidR="00FE6861">
        <w:rPr>
          <w:rFonts w:ascii="Times New Roman" w:hAnsi="Times New Roman"/>
        </w:rPr>
        <w:fldChar w:fldCharType="separate"/>
      </w:r>
      <w:r w:rsidR="00B050F0" w:rsidRPr="00B050F0">
        <w:rPr>
          <w:rFonts w:ascii="Times New Roman" w:hAnsi="Times New Roman"/>
          <w:noProof/>
        </w:rPr>
        <w:t>[96]</w:t>
      </w:r>
      <w:ins w:id="2542" w:author="Nasser Mustafa [2]" w:date="2018-09-16T20:31:00Z">
        <w:r w:rsidR="00FE6861">
          <w:rPr>
            <w:rFonts w:ascii="Times New Roman" w:hAnsi="Times New Roman"/>
          </w:rPr>
          <w:fldChar w:fldCharType="end"/>
        </w:r>
      </w:ins>
      <w:del w:id="2543" w:author="Nasser Mustafa [2]" w:date="2018-09-16T20:31:00Z">
        <w:r w:rsidRPr="00C67C7F" w:rsidDel="00FE6861">
          <w:rPr>
            <w:rFonts w:ascii="Times New Roman" w:hAnsi="Times New Roman"/>
          </w:rPr>
          <w:delText xml:space="preserve"> </w:delText>
        </w:r>
        <w:r w:rsidRPr="00C67C7F" w:rsidDel="00FE6861">
          <w:rPr>
            <w:rFonts w:ascii="Times New Roman" w:hAnsi="Times New Roman"/>
          </w:rPr>
          <w:fldChar w:fldCharType="begin"/>
        </w:r>
        <w:r w:rsidR="003C33CA" w:rsidRPr="00A3659F" w:rsidDel="00FE6861">
          <w:rPr>
            <w:rFonts w:ascii="Times New Roman" w:hAnsi="Times New Roman"/>
          </w:rPr>
          <w:delInstrText xml:space="preserve"> ADDIN EN.CITE &lt;EndNote&gt;&lt;Cite&gt;&lt;Author&gt;Maletic&lt;/Author&gt;&lt;Year&gt;2003&lt;/Year&gt;&lt;RecNum&gt;236&lt;/RecNum&gt;&lt;DisplayText&gt;[26]&lt;/DisplayText&gt;&lt;record&gt;&lt;rec-number&gt;236&lt;/rec-number&gt;&lt;foreign-keys&gt;&lt;key app="EN" db-id="rxfad95wgs5d2dexxekxwt2katzr52wtwdxz" timestamp="0"&gt;236&lt;/key&gt;&lt;/foreign-keys&gt;&lt;ref-type name="Conference Proceedings"&gt;10&lt;/ref-type&gt;&lt;contributors&gt;&lt;authors&gt;&lt;author&gt;Jonathan I Maletic&lt;/author&gt;&lt;author&gt;Ethan V. Munson&lt;/author&gt;&lt;author&gt;Andrian Marcus&lt;/author&gt;&lt;author&gt;Tien N Nguyen&lt;/author&gt;&lt;/authors&gt;&lt;/contributors&gt;&lt;titles&gt;&lt;title&gt;Using a Hypertext Model for Traceability Link Conformance Analysis &lt;/title&gt;&lt;secondary-title&gt;2nd International Workshop on Traceability for Emerging Forms of Software Engineering &lt;/secondary-title&gt;&lt;short-title&gt;TEFSE&lt;/short-title&gt;&lt;/titles&gt;&lt;dates&gt;&lt;year&gt;2003&lt;/year&gt;&lt;/dates&gt;&lt;pub-location&gt;Canada&lt;/pub-location&gt;&lt;urls&gt;&lt;/urls&gt;&lt;/record&gt;&lt;/Cite&gt;&lt;/EndNote&gt;</w:delInstrText>
        </w:r>
        <w:r w:rsidRPr="00C67C7F" w:rsidDel="00FE6861">
          <w:rPr>
            <w:rFonts w:ascii="Times New Roman" w:hAnsi="Times New Roman"/>
          </w:rPr>
          <w:fldChar w:fldCharType="separate"/>
        </w:r>
        <w:r w:rsidR="003C33CA" w:rsidRPr="00A3659F" w:rsidDel="00FE6861">
          <w:rPr>
            <w:rFonts w:ascii="Times New Roman" w:hAnsi="Times New Roman"/>
            <w:noProof/>
          </w:rPr>
          <w:delText>[</w:delText>
        </w:r>
        <w:r w:rsidR="00547E23" w:rsidRPr="00A3659F" w:rsidDel="00FE6861">
          <w:fldChar w:fldCharType="begin"/>
        </w:r>
        <w:r w:rsidR="00547E23" w:rsidRPr="00A3659F" w:rsidDel="00FE6861">
          <w:delInstrText xml:space="preserve"> HYPERLINK \l "_ENREF_26" \o "Maletic, 2003 #236" </w:delInstrText>
        </w:r>
        <w:r w:rsidR="00547E23" w:rsidRPr="00A3659F" w:rsidDel="00FE6861">
          <w:fldChar w:fldCharType="separate"/>
        </w:r>
        <w:r w:rsidR="006A58FF" w:rsidRPr="00A3659F" w:rsidDel="00FE6861">
          <w:rPr>
            <w:rFonts w:ascii="Times New Roman" w:hAnsi="Times New Roman"/>
            <w:noProof/>
          </w:rPr>
          <w:delText>26</w:delText>
        </w:r>
        <w:r w:rsidR="00547E23" w:rsidRPr="00A3659F" w:rsidDel="00FE6861">
          <w:rPr>
            <w:rFonts w:ascii="Times New Roman" w:hAnsi="Times New Roman"/>
            <w:noProof/>
          </w:rPr>
          <w:fldChar w:fldCharType="end"/>
        </w:r>
        <w:r w:rsidR="003C33CA" w:rsidRPr="00A3659F" w:rsidDel="00FE6861">
          <w:rPr>
            <w:rFonts w:ascii="Times New Roman" w:hAnsi="Times New Roman"/>
            <w:noProof/>
          </w:rPr>
          <w:delText>]</w:delText>
        </w:r>
        <w:r w:rsidRPr="00C67C7F" w:rsidDel="00FE6861">
          <w:rPr>
            <w:rFonts w:ascii="Times New Roman" w:hAnsi="Times New Roman"/>
          </w:rPr>
          <w:fldChar w:fldCharType="end"/>
        </w:r>
      </w:del>
      <w:r w:rsidRPr="00C67C7F">
        <w:rPr>
          <w:rFonts w:ascii="Times New Roman" w:hAnsi="Times New Roman"/>
        </w:rPr>
        <w:t xml:space="preserve"> called the evolution relations as non-causal conformance relations to link documents which conform to each other.</w:t>
      </w:r>
    </w:p>
    <w:p w14:paraId="4926072E" w14:textId="59749580"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The generalization/refinement relations show how complex system components can be divided into other artifacts, or how one artifact can be refined by another. In Ramesh and </w:t>
      </w:r>
      <w:r w:rsidRPr="00C67C7F">
        <w:rPr>
          <w:rFonts w:ascii="Times New Roman" w:hAnsi="Times New Roman"/>
          <w:noProof/>
        </w:rPr>
        <w:t>Jarke’s</w:t>
      </w:r>
      <w:r w:rsidRPr="00C67C7F">
        <w:rPr>
          <w:rFonts w:ascii="Times New Roman" w:hAnsi="Times New Roman"/>
        </w:rPr>
        <w:t xml:space="preserve"> classification</w:t>
      </w:r>
      <w:del w:id="2544" w:author="Nasser Mustafa [2]" w:date="2018-09-16T20:32:00Z">
        <w:r w:rsidRPr="00C67C7F" w:rsidDel="001A6A37">
          <w:rPr>
            <w:rFonts w:ascii="Times New Roman" w:hAnsi="Times New Roman"/>
          </w:rPr>
          <w:delText xml:space="preserve"> </w:delText>
        </w:r>
      </w:del>
      <w:ins w:id="2545" w:author="Nasser Mustafa [2]" w:date="2018-09-16T20:32:00Z">
        <w:r w:rsidR="001A6A37">
          <w:rPr>
            <w:rFonts w:ascii="Times New Roman" w:hAnsi="Times New Roman"/>
          </w:rPr>
          <w:t xml:space="preserve"> </w:t>
        </w:r>
        <w:r w:rsidR="001A6A37">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[90]</w:t>
      </w:r>
      <w:ins w:id="2546" w:author="Nasser Mustafa [2]" w:date="2018-09-16T20:32:00Z">
        <w:r w:rsidR="001A6A37">
          <w:rPr>
            <w:rFonts w:ascii="Times New Roman" w:hAnsi="Times New Roman"/>
          </w:rPr>
          <w:fldChar w:fldCharType="end"/>
        </w:r>
      </w:ins>
      <w:del w:id="2547" w:author="Nasser Mustafa [2]" w:date="2018-09-16T20:32: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"_ENREF_2" \o "Ramesh, 2011 #90" </w:delInstrText>
        </w:r>
        <w:r w:rsidR="00547E23" w:rsidRPr="00A3659F" w:rsidDel="001A6A37">
          <w:fldChar w:fldCharType="separate"/>
        </w:r>
        <w:r w:rsidR="006A58FF" w:rsidRPr="00A3659F" w:rsidDel="001A6A37">
          <w:rPr>
            <w:rFonts w:ascii="Times New Roman" w:hAnsi="Times New Roman"/>
            <w:noProof/>
          </w:rPr>
          <w:delText>2</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xml:space="preserve">, generalization/refinement is considered a dependency abstraction link. Gotel </w:t>
      </w:r>
      <w:ins w:id="2548" w:author="Nasser Mustafa [2]" w:date="2018-09-16T20:36:00Z">
        <w:r w:rsidR="001A6A37">
          <w:rPr>
            <w:rFonts w:ascii="Times New Roman" w:hAnsi="Times New Roman"/>
          </w:rPr>
          <w:fldChar w:fldCharType="begin" w:fldLock="1"/>
        </w:r>
      </w:ins>
      <w:r w:rsidR="00B050F0">
        <w:rPr>
          <w:rFonts w:ascii="Times New Roman" w:hAnsi="Times New Roman"/>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[86]</w:t>
      </w:r>
      <w:ins w:id="2549" w:author="Nasser Mustafa [2]" w:date="2018-09-16T20:36:00Z">
        <w:r w:rsidR="001A6A37">
          <w:rPr>
            <w:rFonts w:ascii="Times New Roman" w:hAnsi="Times New Roman"/>
          </w:rPr>
          <w:fldChar w:fldCharType="end"/>
        </w:r>
      </w:ins>
      <w:del w:id="2550" w:author="Nasser Mustafa [2]" w:date="2018-09-16T20:35: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"_ENREF_29" \o "Gotel, 1995 #237" </w:delInstrText>
        </w:r>
        <w:r w:rsidR="00547E23" w:rsidRPr="00A3659F" w:rsidDel="001A6A37">
          <w:fldChar w:fldCharType="separate"/>
        </w:r>
        <w:r w:rsidR="006A58FF" w:rsidRPr="00A3659F" w:rsidDel="001A6A37">
          <w:rPr>
            <w:rFonts w:ascii="Times New Roman" w:hAnsi="Times New Roman"/>
            <w:noProof/>
          </w:rPr>
          <w:delText>29</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xml:space="preserve"> refers to them as containment relations since they are used to link composite artifacts and their components.</w:t>
      </w:r>
    </w:p>
    <w:p w14:paraId="52EE4E58" w14:textId="74C08755"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noProof/>
        </w:rPr>
      </w:pPr>
      <w:r w:rsidRPr="00C67C7F">
        <w:rPr>
          <w:rFonts w:ascii="Times New Roman" w:hAnsi="Times New Roman"/>
        </w:rPr>
        <w:t>The satisfiability relations link artifacts that are constrained by each other, e.g., a requirement that complies with the conditions of another requirement. This type is classified as a product-related trace link to relate requirements to design artifacts</w:t>
      </w:r>
      <w:ins w:id="2551" w:author="Nasser Mustafa [2]" w:date="2018-09-16T20:36:00Z">
        <w:r w:rsidR="001A6A37">
          <w:rPr>
            <w:rFonts w:ascii="Times New Roman" w:hAnsi="Times New Roman"/>
          </w:rPr>
          <w:t xml:space="preserve"> </w:t>
        </w:r>
      </w:ins>
      <w:ins w:id="2552" w:author="Nasser Mustafa [2]" w:date="2018-09-16T20:37:00Z">
        <w:r w:rsidR="001A6A37">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[90]</w:t>
      </w:r>
      <w:ins w:id="2553" w:author="Nasser Mustafa [2]" w:date="2018-09-16T20:37:00Z">
        <w:r w:rsidR="001A6A37">
          <w:rPr>
            <w:rFonts w:ascii="Times New Roman" w:hAnsi="Times New Roman"/>
          </w:rPr>
          <w:fldChar w:fldCharType="end"/>
        </w:r>
      </w:ins>
      <w:del w:id="2554" w:author="Nasser Mustafa [2]" w:date="2018-09-16T20:36:00Z">
        <w:r w:rsidRPr="00C67C7F" w:rsidDel="001A6A37">
          <w:rPr>
            <w:rFonts w:ascii="Times New Roman" w:hAnsi="Times New Roman"/>
          </w:rPr>
          <w:delText xml:space="preserve"> </w:delText>
        </w:r>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"_ENREF_2" \o "Ramesh, 2011 #90" </w:delInstrText>
        </w:r>
        <w:r w:rsidR="00547E23" w:rsidRPr="00A3659F" w:rsidDel="001A6A37">
          <w:fldChar w:fldCharType="separate"/>
        </w:r>
        <w:r w:rsidR="006A58FF" w:rsidRPr="00A3659F" w:rsidDel="001A6A37">
          <w:rPr>
            <w:rFonts w:ascii="Times New Roman" w:hAnsi="Times New Roman"/>
            <w:noProof/>
          </w:rPr>
          <w:delText>2</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Satisfiability has sub-types such as the establish (cardinality 1-1 between two artifacts) and contribute (cardinality 1-m between artifacts) relations</w:t>
      </w:r>
      <w:del w:id="2555" w:author="Nasser Mustafa [2]" w:date="2018-09-16T20:37:00Z">
        <w:r w:rsidRPr="00C67C7F" w:rsidDel="001A6A37">
          <w:rPr>
            <w:rFonts w:ascii="Times New Roman" w:hAnsi="Times New Roman"/>
          </w:rPr>
          <w:delText xml:space="preserve"> </w:delText>
        </w:r>
      </w:del>
      <w:ins w:id="2556" w:author="Nasser Mustafa [2]" w:date="2018-09-16T20:37:00Z">
        <w:r w:rsidR="001A6A37">
          <w:rPr>
            <w:rFonts w:ascii="Times New Roman" w:hAnsi="Times New Roman"/>
          </w:rPr>
          <w:t xml:space="preserve"> </w:t>
        </w:r>
        <w:r w:rsidR="001A6A37">
          <w:rPr>
            <w:rFonts w:ascii="Times New Roman" w:hAnsi="Times New Roman"/>
          </w:rPr>
          <w:fldChar w:fldCharType="begin" w:fldLock="1"/>
        </w:r>
      </w:ins>
      <w:r w:rsidR="00B050F0">
        <w:rPr>
          <w:rFonts w:ascii="Times New Roman" w:hAnsi="Times New Roman"/>
        </w:rPr>
        <w:instrText>ADDIN CSL_CITATION {"citationItems":[{"id":"ITEM-1","itemData":{"author":[{"dropping-particle":"","family":"Dick","given":"Jeremy","non-dropping-particle":"","parse-names":false,"suffix":""}],"container-title":"1st International Workshop on Traceability for Emerging forms of Software Engineering ","id":"ITEM-1","issued":{"date-parts":[["2002"]]},"title":"Rich Traceability ","title-short":"TEFSE ","type":"paper-conference"},"uris":["http://www.mendeley.com/documents/?uuid=5f1e458a-a0a1-4846-bf4e-3f04f291693c"]}],"mendeley":{"formattedCitation":"[35]","plainTextFormattedCitation":"[35]","previouslyFormattedCitation":"[35]"},"properties":{"noteIndex":0},"schema":"https://github.com/citation-style-language/schema/raw/master/csl-citation.json"}</w:instrText>
      </w:r>
      <w:r w:rsidR="001A6A37">
        <w:rPr>
          <w:rFonts w:ascii="Times New Roman" w:hAnsi="Times New Roman"/>
        </w:rPr>
        <w:fldChar w:fldCharType="separate"/>
      </w:r>
      <w:r w:rsidR="00627C91" w:rsidRPr="00627C91">
        <w:rPr>
          <w:rFonts w:ascii="Times New Roman" w:hAnsi="Times New Roman"/>
          <w:noProof/>
        </w:rPr>
        <w:t>[35]</w:t>
      </w:r>
      <w:ins w:id="2557" w:author="Nasser Mustafa [2]" w:date="2018-09-16T20:37:00Z">
        <w:r w:rsidR="001A6A37">
          <w:rPr>
            <w:rFonts w:ascii="Times New Roman" w:hAnsi="Times New Roman"/>
          </w:rPr>
          <w:fldChar w:fldCharType="end"/>
        </w:r>
      </w:ins>
      <w:del w:id="2558" w:author="Nasser Mustafa [2]" w:date="2018-09-16T20:37: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&lt;EndNote&gt;&lt;Cite&gt;&lt;Author&gt;Dick&lt;/Author&gt;&lt;Year&gt;2002&lt;/Year&gt;&lt;RecNum&gt;136&lt;/RecNum&gt;&lt;DisplayText&gt;[33]&lt;/DisplayText&gt;&lt;record&gt;&lt;rec-number&gt;136&lt;/rec-number&gt;&lt;foreign-keys&gt;&lt;key app="EN" db-id="rxfad95wgs5d2dexxekxwt2katzr52wtwdxz" timestamp="0"&gt;136&lt;/key&gt;&lt;/foreign-keys&gt;&lt;ref-type name="Conference Proceedings"&gt;10&lt;/ref-type&gt;&lt;contributors&gt;&lt;authors&gt;&lt;author&gt;Jeremy Dick&lt;/author&gt;&lt;/authors&gt;&lt;/contributors&gt;&lt;titles&gt;&lt;title&gt;Rich Traceability &lt;/title&gt;&lt;secondary-title&gt;1st International Workshop on Traceability for Emerging forms of Software Engineering &lt;/secondary-title&gt;&lt;short-title&gt;TEFSE &lt;/short-title&gt;&lt;/titles&gt;&lt;dates&gt;&lt;year&gt;2002&lt;/year&gt;&lt;/dates&gt;&lt;urls&gt;&lt;/urls&gt;&lt;/record&gt;&lt;/Cite&gt;&lt;/EndNote&gt;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"_ENREF_33" \o "Dick, 2002 #136" </w:delInstrText>
        </w:r>
        <w:r w:rsidR="00547E23" w:rsidRPr="00A3659F" w:rsidDel="001A6A37">
          <w:fldChar w:fldCharType="separate"/>
        </w:r>
        <w:r w:rsidR="006A58FF" w:rsidRPr="00A3659F" w:rsidDel="001A6A37">
          <w:rPr>
            <w:rFonts w:ascii="Times New Roman" w:hAnsi="Times New Roman"/>
            <w:noProof/>
          </w:rPr>
          <w:delText>33</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xml:space="preserve">. Pinheiro </w:t>
      </w:r>
      <w:ins w:id="2559" w:author="Nasser Mustafa [2]" w:date="2018-09-16T20:39:00Z">
        <w:r w:rsidR="001A6A37">
          <w:rPr>
            <w:rFonts w:ascii="Times New Roman" w:hAnsi="Times New Roman"/>
          </w:rPr>
          <w:fldChar w:fldCharType="begin" w:fldLock="1"/>
        </w:r>
      </w:ins>
      <w:r w:rsidR="00B050F0">
        <w:rPr>
          <w:rFonts w:ascii="Times New Roman" w:hAnsi="Times New Roman"/>
        </w:rPr>
        <w:instrText>ADDIN CSL_CITATION {"citationItems":[{"id":"ITEM-1","itemData":{"DOI":"10.1109/52.506462","author":[{"dropping-particle":"","family":"Goguen","given":"Joseph A","non-dropping-particle":"","parse-names":false,"suffix":""}],"container-title":" IEEE Software ","id":"ITEM-1","issue":"2","issued":{"date-parts":[["1996"]]},"page":"52-64","title":"An Object-Oriented Tool for Tracing Requirements","type":"article-journal","volume":"13"},"uris":["http://www.mendeley.com/documents/?uuid=8a29b945-4aef-4e8c-9010-82314bafd38d"]}],"mendeley":{"formattedCitation":"[85]","plainTextFormattedCitation":"[85]","previouslyFormattedCitation":"[92]"},"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[85]</w:t>
      </w:r>
      <w:ins w:id="2560" w:author="Nasser Mustafa [2]" w:date="2018-09-16T20:39:00Z">
        <w:r w:rsidR="001A6A37">
          <w:rPr>
            <w:rFonts w:ascii="Times New Roman" w:hAnsi="Times New Roman"/>
          </w:rPr>
          <w:fldChar w:fldCharType="end"/>
        </w:r>
      </w:ins>
      <w:del w:id="2561" w:author="Nasser Mustafa [2]" w:date="2018-09-16T20:37: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"_ENREF_27" \o "Pinheiro, 1996 #243" </w:delInstrText>
        </w:r>
        <w:r w:rsidR="00547E23" w:rsidRPr="00A3659F" w:rsidDel="001A6A37">
          <w:fldChar w:fldCharType="separate"/>
        </w:r>
        <w:r w:rsidR="006A58FF" w:rsidRPr="00A3659F" w:rsidDel="001A6A37">
          <w:rPr>
            <w:rFonts w:ascii="Times New Roman" w:hAnsi="Times New Roman"/>
            <w:noProof/>
          </w:rPr>
          <w:delText>27</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xml:space="preserve"> defined satisfiability based on derivation, e.g., if a requirement is satisfied then its derivation is satisfied, and refinement, i.e., if a requirement refines another requirement, then satisfying the first requirement, implies satisfying the second. Spanoudakis et al. </w:t>
      </w:r>
      <w:ins w:id="2562" w:author="Nasser Mustafa [2]" w:date="2018-09-16T20:39:00Z">
        <w:r w:rsidR="001A6A37">
          <w:rPr>
            <w:rFonts w:ascii="Times New Roman" w:hAnsi="Times New Roman"/>
          </w:rPr>
          <w:fldChar w:fldCharType="begin" w:fldLock="1"/>
        </w:r>
      </w:ins>
      <w:r w:rsidR="00B050F0">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[92]</w:t>
      </w:r>
      <w:ins w:id="2563" w:author="Nasser Mustafa [2]" w:date="2018-09-16T20:39:00Z">
        <w:r w:rsidR="001A6A37">
          <w:rPr>
            <w:rFonts w:ascii="Times New Roman" w:hAnsi="Times New Roman"/>
          </w:rPr>
          <w:fldChar w:fldCharType="end"/>
        </w:r>
      </w:ins>
      <w:ins w:id="2564" w:author="Nasser Mustafa [2]" w:date="2018-09-16T20:40:00Z">
        <w:r w:rsidR="001A6A37">
          <w:rPr>
            <w:rFonts w:ascii="Times New Roman" w:hAnsi="Times New Roman"/>
          </w:rPr>
          <w:t xml:space="preserve"> </w:t>
        </w:r>
      </w:ins>
      <w:del w:id="2565" w:author="Nasser Mustafa [2]" w:date="2018-09-16T20:39: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&lt;EndNote&gt;&lt;Cite&gt;&lt;Author&gt;Spanoudakis&lt;/Author&gt;&lt;Year&gt;2004&lt;/Year&gt;&lt;RecNum&gt;235&lt;/RecNum&gt;&lt;DisplayText&gt;[16]&lt;/DisplayText&gt;&lt;record&gt;&lt;rec-number&gt;235&lt;/rec-number&gt;&lt;foreign-keys&gt;&lt;key app="EN" db-id="rxfad95wgs5d2dexxekxwt2katzr52wtwdxz" timestamp="0"&gt;235&lt;/key&gt;&lt;/foreign-keys&gt;&lt;ref-type name="Journal Article"&gt;17&lt;/ref-type&gt;&lt;contributors&gt;&lt;authors&gt;&lt;author&gt;George Spanoudakis&lt;/author&gt;&lt;author&gt;Andrea Zismana&lt;/author&gt;&lt;author&gt;Elena Pérez-Miñanab&lt;/author&gt;&lt;author&gt;Paul Krausec &lt;/author&gt;&lt;/authors&gt;&lt;/contributors&gt;&lt;titles&gt;&lt;title&gt;Rule-Based Generation of Requirements Traceability Relations &lt;/title&gt;&lt;secondary-title&gt;Systems and Software&lt;/secondary-title&gt;&lt;/titles&gt;&lt;pages&gt;105-127&lt;/pages&gt;&lt;volume&gt;72&lt;/volume&gt;&lt;number&gt;2&lt;/number&gt;&lt;dates&gt;&lt;year&gt;2004&lt;/year&gt;&lt;/dates&gt;&lt;urls&gt;&lt;/urls&gt;&lt;/record&gt;&lt;/Cite&gt;&lt;/EndNote&gt;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"_ENREF_16" \o "Spanoudakis, 2004 #235" </w:delInstrText>
        </w:r>
        <w:r w:rsidR="00547E23" w:rsidRPr="00A3659F" w:rsidDel="001A6A37">
          <w:fldChar w:fldCharType="separate"/>
        </w:r>
        <w:r w:rsidR="006A58FF" w:rsidRPr="00A3659F" w:rsidDel="001A6A37">
          <w:rPr>
            <w:rFonts w:ascii="Times New Roman" w:hAnsi="Times New Roman"/>
            <w:noProof/>
          </w:rPr>
          <w:delText>16</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r w:rsidRPr="00C67C7F" w:rsidDel="001A6A37">
          <w:rPr>
            <w:rFonts w:ascii="Times New Roman" w:hAnsi="Times New Roman"/>
          </w:rPr>
          <w:delText xml:space="preserve"> </w:delText>
        </w:r>
      </w:del>
      <w:r w:rsidRPr="00C67C7F">
        <w:rPr>
          <w:rFonts w:ascii="Times New Roman" w:hAnsi="Times New Roman"/>
        </w:rPr>
        <w:t xml:space="preserve">use the overlap relations in an analysis model to relate use cases and classes. Gotel and Finkelstein </w:t>
      </w:r>
      <w:ins w:id="2566" w:author="Nasser Mustafa [2]" w:date="2018-09-16T20:40:00Z">
        <w:r w:rsidR="001A6A37">
          <w:rPr>
            <w:rFonts w:ascii="Times New Roman" w:hAnsi="Times New Roman"/>
          </w:rPr>
          <w:fldChar w:fldCharType="begin" w:fldLock="1"/>
        </w:r>
      </w:ins>
      <w:r w:rsidR="00B050F0">
        <w:rPr>
          <w:rFonts w:ascii="Times New Roman" w:hAnsi="Times New Roman"/>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[86]</w:t>
      </w:r>
      <w:ins w:id="2567" w:author="Nasser Mustafa [2]" w:date="2018-09-16T20:40:00Z">
        <w:r w:rsidR="001A6A37">
          <w:rPr>
            <w:rFonts w:ascii="Times New Roman" w:hAnsi="Times New Roman"/>
          </w:rPr>
          <w:fldChar w:fldCharType="end"/>
        </w:r>
      </w:ins>
      <w:del w:id="2568" w:author="Nasser Mustafa [2]" w:date="2018-09-16T20:40: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"_ENREF_29" \o "Gotel, 1995 #237" </w:delInstrText>
        </w:r>
        <w:r w:rsidR="00547E23" w:rsidRPr="00A3659F" w:rsidDel="001A6A37">
          <w:fldChar w:fldCharType="separate"/>
        </w:r>
        <w:r w:rsidR="006A58FF" w:rsidRPr="00A3659F" w:rsidDel="001A6A37">
          <w:rPr>
            <w:rFonts w:ascii="Times New Roman" w:hAnsi="Times New Roman"/>
            <w:noProof/>
          </w:rPr>
          <w:delText>29</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r w:rsidRPr="00C67C7F" w:rsidDel="001A6A37">
          <w:rPr>
            <w:rFonts w:ascii="Times New Roman" w:hAnsi="Times New Roman"/>
          </w:rPr>
          <w:delText xml:space="preserve"> </w:delText>
        </w:r>
      </w:del>
      <w:r w:rsidRPr="00C67C7F">
        <w:rPr>
          <w:rFonts w:ascii="Times New Roman" w:hAnsi="Times New Roman"/>
        </w:rPr>
        <w:t xml:space="preserve">called them adopts relations; they are used between artifacts in which a target artifact embeds information of the source artifact. </w:t>
      </w:r>
    </w:p>
    <w:p w14:paraId="1B406F9F" w14:textId="298FD991"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The conflict relations link two artifacts that have a conflict, such as two requirements that are conflicting with each other</w:t>
      </w:r>
      <w:del w:id="2569" w:author="Nasser Mustafa [2]" w:date="2018-09-16T20:40:00Z">
        <w:r w:rsidRPr="00C67C7F" w:rsidDel="001A6A37">
          <w:rPr>
            <w:rFonts w:ascii="Times New Roman" w:hAnsi="Times New Roman"/>
          </w:rPr>
          <w:delText xml:space="preserve"> </w:delText>
        </w:r>
      </w:del>
      <w:ins w:id="2570" w:author="Nasser Mustafa [2]" w:date="2018-09-16T20:40:00Z">
        <w:r w:rsidR="001A6A37">
          <w:rPr>
            <w:rFonts w:ascii="Times New Roman" w:hAnsi="Times New Roman"/>
          </w:rPr>
          <w:t xml:space="preserve"> </w:t>
        </w:r>
      </w:ins>
      <w:ins w:id="2571" w:author="Nasser Mustafa [2]" w:date="2018-09-16T20:41:00Z">
        <w:r w:rsidR="001A6A37">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[90]</w:t>
      </w:r>
      <w:ins w:id="2572" w:author="Nasser Mustafa [2]" w:date="2018-09-16T20:41:00Z">
        <w:r w:rsidR="001A6A37">
          <w:rPr>
            <w:rFonts w:ascii="Times New Roman" w:hAnsi="Times New Roman"/>
          </w:rPr>
          <w:fldChar w:fldCharType="end"/>
        </w:r>
      </w:ins>
      <w:del w:id="2573" w:author="Nasser Mustafa [2]" w:date="2018-09-16T20:40: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"_ENREF_2" \o "Ramesh, 2011 #90" </w:delInstrText>
        </w:r>
        <w:r w:rsidR="00547E23" w:rsidRPr="00A3659F" w:rsidDel="001A6A37">
          <w:fldChar w:fldCharType="separate"/>
        </w:r>
        <w:r w:rsidR="006A58FF" w:rsidRPr="00A3659F" w:rsidDel="001A6A37">
          <w:rPr>
            <w:rFonts w:ascii="Times New Roman" w:hAnsi="Times New Roman"/>
            <w:noProof/>
          </w:rPr>
          <w:delText>2</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xml:space="preserve">. Special types of conflict relations such as </w:t>
      </w:r>
      <w:r w:rsidRPr="00C67C7F">
        <w:rPr>
          <w:rFonts w:ascii="Times New Roman" w:hAnsi="Times New Roman"/>
          <w:noProof/>
        </w:rPr>
        <w:t>based-on</w:t>
      </w:r>
      <w:r w:rsidRPr="00C67C7F">
        <w:rPr>
          <w:rFonts w:ascii="Times New Roman" w:hAnsi="Times New Roman"/>
        </w:rPr>
        <w:t xml:space="preserve">, affect, resolve, and generate are used to provide conflicts resolution between conflicting artifacts. Kozlenkov and Zisman </w:t>
      </w:r>
      <w:ins w:id="2574" w:author="Nasser Mustafa [2]" w:date="2018-09-16T20:41:00Z">
        <w:r w:rsidR="001A6A37">
          <w:rPr>
            <w:rFonts w:ascii="Times New Roman" w:hAnsi="Times New Roman"/>
          </w:rPr>
          <w:fldChar w:fldCharType="begin" w:fldLock="1"/>
        </w:r>
      </w:ins>
      <w:r w:rsidR="00B050F0">
        <w:rPr>
          <w:rFonts w:ascii="Times New Roman" w:hAnsi="Times New Roman"/>
        </w:rPr>
        <w:instrText>ADDIN CSL_CITATION {"citationItems":[{"id":"ITEM-1","itemData":{"author":[{"dropping-particle":"","family":"Kozlenkov","given":"Alexander","non-dropping-particle":"","parse-names":false,"suffix":""},{"dropping-particle":"","family":"Zisman","given":"Andrea","non-dropping-particle":"","parse-names":false,"suffix":""}],"container-title":"IEEE Joint International Conference on Requirements Engineering","id":"ITEM-1","issued":{"date-parts":[["2002"]]},"publisher":"IEEE","title":"Are their Design Specifications Consistent with our Requirements?","type":"paper-conference"},"uris":["http://www.mendeley.com/documents/?uuid=be51dc39-895d-44a7-9454-6c29e288dd68"]}],"mendeley":{"formattedCitation":"[89]","plainTextFormattedCitation":"[89]","previouslyFormattedCitation":"[96]"},"properties":{"noteIndex":0},"schema":"https://github.com/citation-style-language/schema/raw/master/csl-citation.json"}</w:instrText>
      </w:r>
      <w:r w:rsidR="001A6A37">
        <w:rPr>
          <w:rFonts w:ascii="Times New Roman" w:hAnsi="Times New Roman"/>
        </w:rPr>
        <w:fldChar w:fldCharType="separate"/>
      </w:r>
      <w:r w:rsidR="00B050F0" w:rsidRPr="00B050F0">
        <w:rPr>
          <w:rFonts w:ascii="Times New Roman" w:hAnsi="Times New Roman"/>
          <w:noProof/>
        </w:rPr>
        <w:t>[89]</w:t>
      </w:r>
      <w:ins w:id="2575" w:author="Nasser Mustafa [2]" w:date="2018-09-16T20:41:00Z">
        <w:r w:rsidR="001A6A37">
          <w:rPr>
            <w:rFonts w:ascii="Times New Roman" w:hAnsi="Times New Roman"/>
          </w:rPr>
          <w:fldChar w:fldCharType="end"/>
        </w:r>
      </w:ins>
      <w:del w:id="2576" w:author="Nasser Mustafa [2]" w:date="2018-09-16T20:41:00Z">
        <w:r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&lt;EndNote&gt;&lt;Cite&gt;&lt;Author&gt;Kozlenkov&lt;/Author&gt;&lt;Year&gt; 2002&lt;/Year&gt;&lt;RecNum&gt;246&lt;/RecNum&gt;&lt;DisplayText&gt;[116]&lt;/DisplayText&gt;&lt;record&gt;&lt;rec-number&gt;246&lt;/rec-number&gt;&lt;foreign-keys&gt;&lt;key app="EN" db-id="rxfad95wgs5d2dexxekxwt2katzr52wtwdxz" timestamp="0"&gt;246&lt;/key&gt;&lt;/foreign-keys&gt;&lt;ref-type name="Conference Proceedings"&gt;10&lt;/ref-type&gt;&lt;contributors&gt;&lt;authors&gt;&lt;author&gt;Alexander Kozlenkov&lt;/author&gt;&lt;author&gt;Andrea Zisman&lt;/author&gt;&lt;/authors&gt;&lt;/contributors&gt;&lt;titles&gt;&lt;title&gt;Are their Design Specifications Consistent with our Requirements?&lt;/title&gt;&lt;secondary-title&gt;IEEE Joint International Conference on Requirements Engineering&lt;/secondary-title&gt;&lt;/titles&gt;&lt;dates&gt;&lt;year&gt; 2002&lt;/year&gt;&lt;/dates&gt;&lt;publisher&gt;IEEE&lt;/publisher&gt;&lt;urls&gt;&lt;/urls&gt;&lt;/record&gt;&lt;/Cite&gt;&lt;/EndNote&gt;</w:delInstrText>
        </w:r>
        <w:r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"_ENREF_116" \o "Kozlenkov,  2002 #246" </w:delInstrText>
        </w:r>
        <w:r w:rsidR="00547E23" w:rsidRPr="00A3659F" w:rsidDel="001A6A37">
          <w:fldChar w:fldCharType="separate"/>
        </w:r>
        <w:r w:rsidR="006A58FF" w:rsidRPr="00A3659F" w:rsidDel="001A6A37">
          <w:rPr>
            <w:rFonts w:ascii="Times New Roman" w:hAnsi="Times New Roman"/>
            <w:noProof/>
          </w:rPr>
          <w:delText>116</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Pr="00C67C7F" w:rsidDel="001A6A37">
          <w:rPr>
            <w:rFonts w:ascii="Times New Roman" w:hAnsi="Times New Roman"/>
          </w:rPr>
          <w:fldChar w:fldCharType="end"/>
        </w:r>
      </w:del>
      <w:r w:rsidRPr="00C67C7F">
        <w:rPr>
          <w:rFonts w:ascii="Times New Roman" w:hAnsi="Times New Roman"/>
        </w:rPr>
        <w:t xml:space="preserve"> referred to conflict relations as inconsistency relations. </w:t>
      </w:r>
    </w:p>
    <w:p w14:paraId="1206DE96" w14:textId="7953406E" w:rsidR="00B97147" w:rsidRPr="00C67C7F" w:rsidRDefault="006733F0" w:rsidP="00A03164">
      <w:pPr>
        <w:numPr>
          <w:ilvl w:val="0"/>
          <w:numId w:val="22"/>
        </w:numPr>
        <w:tabs>
          <w:tab w:val="clear" w:pos="1004"/>
          <w:tab w:val="left" w:pos="900"/>
        </w:tabs>
        <w:spacing w:line="480" w:lineRule="auto"/>
        <w:ind w:left="500"/>
        <w:jc w:val="both"/>
        <w:rPr>
          <w:rFonts w:ascii="Times New Roman" w:hAnsi="Times New Roman"/>
        </w:rPr>
      </w:pPr>
      <w:r w:rsidRPr="00C67C7F">
        <w:rPr>
          <w:noProof/>
          <w:lang w:eastAsia="zh-CN"/>
        </w:rPr>
        <mc:AlternateContent>
          <mc:Choice Requires="wps">
            <w:drawing>
              <wp:anchor distT="0" distB="0" distL="114300" distR="114300" simplePos="0" relativeHeight="251803648" behindDoc="0" locked="0" layoutInCell="0" allowOverlap="0" wp14:anchorId="0C8FA9E3" wp14:editId="0C4844C7">
                <wp:simplePos x="0" y="0"/>
                <wp:positionH relativeFrom="margin">
                  <wp:align>left</wp:align>
                </wp:positionH>
                <wp:positionV relativeFrom="margin">
                  <wp:posOffset>3378835</wp:posOffset>
                </wp:positionV>
                <wp:extent cx="5931535" cy="1637665"/>
                <wp:effectExtent l="0" t="0" r="0" b="63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637665"/>
                        </a:xfrm>
                        <a:prstGeom prst="rect">
                          <a:avLst/>
                        </a:prstGeom>
                        <a:solidFill>
                          <a:srgbClr val="FFFFFF"/>
                        </a:solidFill>
                        <a:ln w="9525">
                          <a:noFill/>
                          <a:miter lim="800000"/>
                          <a:headEnd/>
                          <a:tailEnd/>
                        </a:ln>
                      </wps:spPr>
                      <wps:txbx>
                        <w:txbxContent>
                          <w:p w14:paraId="69710014" w14:textId="4B077026" w:rsidR="00D617FD" w:rsidRPr="00C332AE" w:rsidRDefault="00D617FD" w:rsidP="006733F0">
                            <w:pPr>
                              <w:pStyle w:val="Caption"/>
                              <w:ind w:left="-90" w:right="-8"/>
                              <w:rPr>
                                <w:sz w:val="20"/>
                                <w:szCs w:val="20"/>
                              </w:rPr>
                            </w:pPr>
                            <w:bookmarkStart w:id="2577" w:name="_Ref513377397"/>
                            <w:bookmarkStart w:id="2578" w:name="_Toc525723626"/>
                            <w:r w:rsidRPr="00EB38F2">
                              <w:rPr>
                                <w:sz w:val="20"/>
                                <w:szCs w:val="20"/>
                              </w:rPr>
                              <w:t xml:space="preserve">Table </w:t>
                            </w:r>
                            <w:r w:rsidRPr="00EB38F2">
                              <w:rPr>
                                <w:sz w:val="20"/>
                                <w:szCs w:val="20"/>
                              </w:rPr>
                              <w:fldChar w:fldCharType="begin"/>
                            </w:r>
                            <w:r w:rsidRPr="00EB38F2">
                              <w:rPr>
                                <w:sz w:val="20"/>
                                <w:szCs w:val="20"/>
                              </w:rPr>
                              <w:instrText xml:space="preserve"> SEQ Table \* ARABIC </w:instrText>
                            </w:r>
                            <w:r w:rsidRPr="00EB38F2">
                              <w:rPr>
                                <w:sz w:val="20"/>
                                <w:szCs w:val="20"/>
                              </w:rPr>
                              <w:fldChar w:fldCharType="separate"/>
                            </w:r>
                            <w:r>
                              <w:rPr>
                                <w:noProof/>
                                <w:sz w:val="20"/>
                                <w:szCs w:val="20"/>
                              </w:rPr>
                              <w:t>7</w:t>
                            </w:r>
                            <w:r w:rsidRPr="00EB38F2">
                              <w:rPr>
                                <w:sz w:val="20"/>
                                <w:szCs w:val="20"/>
                              </w:rPr>
                              <w:fldChar w:fldCharType="end"/>
                            </w:r>
                            <w:bookmarkEnd w:id="2577"/>
                            <w:r w:rsidRPr="00EB38F2">
                              <w:rPr>
                                <w:sz w:val="20"/>
                                <w:szCs w:val="20"/>
                              </w:rPr>
                              <w:t xml:space="preserve">: </w:t>
                            </w:r>
                            <w:r>
                              <w:rPr>
                                <w:sz w:val="20"/>
                                <w:szCs w:val="20"/>
                              </w:rPr>
                              <w:t>Product-related and Process-related</w:t>
                            </w:r>
                            <w:r w:rsidRPr="00EB38F2">
                              <w:rPr>
                                <w:sz w:val="20"/>
                                <w:szCs w:val="20"/>
                              </w:rPr>
                              <w:t xml:space="preserve"> classifications in </w:t>
                            </w:r>
                            <w:del w:id="2579" w:author="Yvan Labiche" w:date="2018-09-07T21:32:00Z">
                              <w:r w:rsidDel="004C0003">
                                <w:rPr>
                                  <w:sz w:val="20"/>
                                  <w:szCs w:val="20"/>
                                </w:rPr>
                                <w:delText>requirement engineering</w:delText>
                              </w:r>
                            </w:del>
                            <w:ins w:id="2580" w:author="Yvan Labiche" w:date="2018-09-07T21:32:00Z">
                              <w:r>
                                <w:rPr>
                                  <w:sz w:val="20"/>
                                  <w:szCs w:val="20"/>
                                </w:rPr>
                                <w:t>Requirements Engineering</w:t>
                              </w:r>
                            </w:ins>
                            <w:bookmarkEnd w:id="2578"/>
                          </w:p>
                          <w:tbl>
                            <w:tblPr>
                              <w:tblW w:w="9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40"/>
                              <w:gridCol w:w="1251"/>
                              <w:gridCol w:w="851"/>
                              <w:gridCol w:w="1701"/>
                              <w:gridCol w:w="1701"/>
                              <w:gridCol w:w="477"/>
                              <w:gridCol w:w="515"/>
                              <w:gridCol w:w="228"/>
                              <w:gridCol w:w="1189"/>
                              <w:gridCol w:w="284"/>
                              <w:gridCol w:w="369"/>
                            </w:tblGrid>
                            <w:tr w:rsidR="00D617FD" w:rsidRPr="00DD7C0C" w14:paraId="34CEBD9B" w14:textId="77777777" w:rsidTr="006733F0">
                              <w:trPr>
                                <w:trHeight w:val="143"/>
                                <w:jc w:val="center"/>
                              </w:trPr>
                              <w:tc>
                                <w:tcPr>
                                  <w:tcW w:w="540" w:type="dxa"/>
                                  <w:shd w:val="clear" w:color="auto" w:fill="auto"/>
                                </w:tcPr>
                                <w:p w14:paraId="2F1CF8F3" w14:textId="77777777" w:rsidR="00D617FD" w:rsidRPr="00DD7C0C" w:rsidRDefault="00D617FD" w:rsidP="006733F0">
                                  <w:pPr>
                                    <w:widowControl w:val="0"/>
                                    <w:rPr>
                                      <w:rFonts w:eastAsia="Calibri"/>
                                      <w:b/>
                                      <w:color w:val="0070C0"/>
                                      <w:sz w:val="16"/>
                                      <w:szCs w:val="16"/>
                                    </w:rPr>
                                  </w:pPr>
                                  <w:r w:rsidRPr="00DD7C0C">
                                    <w:rPr>
                                      <w:rFonts w:eastAsia="Calibri"/>
                                      <w:b/>
                                      <w:color w:val="0070C0"/>
                                      <w:sz w:val="16"/>
                                      <w:szCs w:val="16"/>
                                    </w:rPr>
                                    <w:t>Ref.</w:t>
                                  </w:r>
                                </w:p>
                              </w:tc>
                              <w:tc>
                                <w:tcPr>
                                  <w:tcW w:w="8566" w:type="dxa"/>
                                  <w:gridSpan w:val="10"/>
                                  <w:shd w:val="clear" w:color="auto" w:fill="auto"/>
                                </w:tcPr>
                                <w:p w14:paraId="05875B85" w14:textId="2CA7DC9F" w:rsidR="00D617FD" w:rsidRPr="00DD7C0C" w:rsidRDefault="00D617FD" w:rsidP="006733F0">
                                  <w:pPr>
                                    <w:widowControl w:val="0"/>
                                    <w:jc w:val="center"/>
                                    <w:rPr>
                                      <w:rFonts w:eastAsia="Calibri"/>
                                      <w:sz w:val="16"/>
                                      <w:szCs w:val="16"/>
                                    </w:rPr>
                                  </w:pPr>
                                  <w:del w:id="2581" w:author="Yvan Labiche" w:date="2018-09-07T21:32:00Z">
                                    <w:r w:rsidRPr="00DD7C0C" w:rsidDel="004C0003">
                                      <w:rPr>
                                        <w:rFonts w:eastAsia="Calibri"/>
                                        <w:b/>
                                        <w:color w:val="0070C0"/>
                                        <w:sz w:val="16"/>
                                        <w:szCs w:val="16"/>
                                      </w:rPr>
                                      <w:delText>Requirement Engineering</w:delText>
                                    </w:r>
                                  </w:del>
                                  <w:ins w:id="2582" w:author="Yvan Labiche" w:date="2018-09-07T21:32:00Z">
                                    <w:r>
                                      <w:rPr>
                                        <w:rFonts w:eastAsia="Calibri"/>
                                        <w:b/>
                                        <w:color w:val="0070C0"/>
                                        <w:sz w:val="16"/>
                                        <w:szCs w:val="16"/>
                                      </w:rPr>
                                      <w:t>Requirements Engineering</w:t>
                                    </w:r>
                                  </w:ins>
                                  <w:r w:rsidRPr="00DD7C0C">
                                    <w:rPr>
                                      <w:rFonts w:eastAsia="Calibri"/>
                                      <w:b/>
                                      <w:color w:val="0070C0"/>
                                      <w:sz w:val="16"/>
                                      <w:szCs w:val="16"/>
                                    </w:rPr>
                                    <w:t xml:space="preserve"> Classifications</w:t>
                                  </w:r>
                                </w:p>
                              </w:tc>
                            </w:tr>
                            <w:tr w:rsidR="00D617FD" w:rsidRPr="00DD7C0C" w14:paraId="5A842D9A" w14:textId="77777777" w:rsidTr="006733F0">
                              <w:trPr>
                                <w:trHeight w:val="195"/>
                                <w:jc w:val="center"/>
                              </w:trPr>
                              <w:tc>
                                <w:tcPr>
                                  <w:tcW w:w="540" w:type="dxa"/>
                                  <w:vMerge w:val="restart"/>
                                  <w:shd w:val="clear" w:color="auto" w:fill="auto"/>
                                  <w:tcMar>
                                    <w:top w:w="7" w:type="dxa"/>
                                  </w:tcMar>
                                </w:tcPr>
                                <w:p w14:paraId="7A4CB74D" w14:textId="0CFEA14B" w:rsidR="00D617FD" w:rsidRPr="00DD7C0C" w:rsidRDefault="00D617FD" w:rsidP="006A58FF">
                                  <w:pPr>
                                    <w:widowControl w:val="0"/>
                                    <w:rPr>
                                      <w:rFonts w:eastAsia="Calibri"/>
                                      <w:color w:val="000000"/>
                                      <w:sz w:val="16"/>
                                      <w:szCs w:val="16"/>
                                    </w:rPr>
                                  </w:pPr>
                                  <w:ins w:id="2583" w:author="Nasser Mustafa [2]" w:date="2018-09-16T20:43:00Z">
                                    <w:r>
                                      <w:rPr>
                                        <w:rFonts w:ascii="Times New Roman" w:hAnsi="Times New Roman"/>
                                      </w:rPr>
                                      <w:fldChar w:fldCharType="begin" w:fldLock="1"/>
                                    </w:r>
                                  </w:ins>
                                  <w:r>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ins w:id="2584" w:author="Nasser Mustafa [2]" w:date="2018-09-16T20:43:00Z">
                                    <w:r>
                                      <w:rPr>
                                        <w:rFonts w:ascii="Times New Roman" w:hAnsi="Times New Roman"/>
                                      </w:rPr>
                                      <w:fldChar w:fldCharType="separate"/>
                                    </w:r>
                                  </w:ins>
                                  <w:r w:rsidRPr="00B050F0">
                                    <w:rPr>
                                      <w:rFonts w:ascii="Times New Roman" w:hAnsi="Times New Roman"/>
                                      <w:noProof/>
                                    </w:rPr>
                                    <w:t>[90]</w:t>
                                  </w:r>
                                  <w:ins w:id="2585" w:author="Nasser Mustafa [2]" w:date="2018-09-16T20:43:00Z">
                                    <w:r>
                                      <w:rPr>
                                        <w:rFonts w:ascii="Times New Roman" w:hAnsi="Times New Roman"/>
                                      </w:rPr>
                                      <w:fldChar w:fldCharType="end"/>
                                    </w:r>
                                  </w:ins>
                                  <w:del w:id="2586" w:author="Nasser Mustafa [2]" w:date="2018-09-16T20:42:00Z">
                                    <w:r w:rsidRPr="00DD7C0C" w:rsidDel="00636EFB">
                                      <w:rPr>
                                        <w:rFonts w:eastAsia="Calibri"/>
                                        <w:color w:val="000000"/>
                                        <w:sz w:val="16"/>
                                        <w:szCs w:val="16"/>
                                      </w:rPr>
                                      <w:fldChar w:fldCharType="begin"/>
                                    </w:r>
                                    <w:r w:rsidDel="00636EFB">
                                      <w:rPr>
                                        <w:rFonts w:eastAsia="Calibri"/>
                                        <w:color w:val="000000"/>
                                        <w:sz w:val="16"/>
                                        <w:szCs w:val="16"/>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DD7C0C" w:rsidDel="00636EFB">
                                      <w:rPr>
                                        <w:rFonts w:eastAsia="Calibri"/>
                                        <w:color w:val="000000"/>
                                        <w:sz w:val="16"/>
                                        <w:szCs w:val="16"/>
                                      </w:rPr>
                                      <w:fldChar w:fldCharType="separate"/>
                                    </w:r>
                                    <w:r w:rsidDel="00636EFB">
                                      <w:rPr>
                                        <w:rFonts w:eastAsia="Calibri"/>
                                        <w:noProof/>
                                        <w:color w:val="000000"/>
                                        <w:sz w:val="16"/>
                                        <w:szCs w:val="16"/>
                                      </w:rPr>
                                      <w:delText>[</w:delText>
                                    </w:r>
                                    <w:r w:rsidDel="00636EFB">
                                      <w:fldChar w:fldCharType="begin"/>
                                    </w:r>
                                    <w:r w:rsidDel="00636EFB">
                                      <w:delInstrText xml:space="preserve"> HYPERLINK \l "_ENREF_2" \o "Ramesh, 2011 #90" </w:delInstrText>
                                    </w:r>
                                    <w:r w:rsidDel="00636EFB">
                                      <w:fldChar w:fldCharType="separate"/>
                                    </w:r>
                                    <w:r w:rsidDel="00636EFB">
                                      <w:rPr>
                                        <w:rFonts w:eastAsia="Calibri"/>
                                        <w:noProof/>
                                        <w:color w:val="000000"/>
                                        <w:sz w:val="16"/>
                                        <w:szCs w:val="16"/>
                                      </w:rPr>
                                      <w:delText>2</w:delText>
                                    </w:r>
                                    <w:r w:rsidDel="00636EFB">
                                      <w:rPr>
                                        <w:rFonts w:eastAsia="Calibri"/>
                                        <w:noProof/>
                                        <w:color w:val="000000"/>
                                        <w:sz w:val="16"/>
                                        <w:szCs w:val="16"/>
                                      </w:rPr>
                                      <w:fldChar w:fldCharType="end"/>
                                    </w:r>
                                    <w:r w:rsidDel="00636EFB">
                                      <w:rPr>
                                        <w:rFonts w:eastAsia="Calibri"/>
                                        <w:noProof/>
                                        <w:color w:val="000000"/>
                                        <w:sz w:val="16"/>
                                        <w:szCs w:val="16"/>
                                      </w:rPr>
                                      <w:delText>]</w:delText>
                                    </w:r>
                                    <w:r w:rsidRPr="00DD7C0C" w:rsidDel="00636EFB">
                                      <w:rPr>
                                        <w:rFonts w:eastAsia="Calibri"/>
                                        <w:color w:val="000000"/>
                                        <w:sz w:val="16"/>
                                        <w:szCs w:val="16"/>
                                      </w:rPr>
                                      <w:fldChar w:fldCharType="end"/>
                                    </w:r>
                                  </w:del>
                                </w:p>
                              </w:tc>
                              <w:tc>
                                <w:tcPr>
                                  <w:tcW w:w="3803" w:type="dxa"/>
                                  <w:gridSpan w:val="3"/>
                                  <w:shd w:val="clear" w:color="auto" w:fill="auto"/>
                                  <w:tcMar>
                                    <w:top w:w="7" w:type="dxa"/>
                                  </w:tcMar>
                                </w:tcPr>
                                <w:p w14:paraId="6C20F690" w14:textId="77777777" w:rsidR="00D617FD" w:rsidRPr="00DD7C0C" w:rsidRDefault="00D617FD" w:rsidP="006733F0">
                                  <w:pPr>
                                    <w:widowControl w:val="0"/>
                                    <w:rPr>
                                      <w:rFonts w:eastAsia="Calibri"/>
                                      <w:sz w:val="16"/>
                                      <w:szCs w:val="16"/>
                                    </w:rPr>
                                  </w:pPr>
                                  <w:r w:rsidRPr="00DD7C0C">
                                    <w:rPr>
                                      <w:rFonts w:eastAsia="Calibri"/>
                                      <w:sz w:val="16"/>
                                      <w:szCs w:val="16"/>
                                    </w:rPr>
                                    <w:t>Product- related</w:t>
                                  </w:r>
                                </w:p>
                              </w:tc>
                              <w:tc>
                                <w:tcPr>
                                  <w:tcW w:w="4763" w:type="dxa"/>
                                  <w:gridSpan w:val="7"/>
                                  <w:shd w:val="clear" w:color="auto" w:fill="auto"/>
                                  <w:tcMar>
                                    <w:top w:w="7" w:type="dxa"/>
                                  </w:tcMar>
                                </w:tcPr>
                                <w:p w14:paraId="479FDA3D" w14:textId="77777777" w:rsidR="00D617FD" w:rsidRPr="00DD7C0C" w:rsidRDefault="00D617FD" w:rsidP="006733F0">
                                  <w:pPr>
                                    <w:widowControl w:val="0"/>
                                    <w:rPr>
                                      <w:rFonts w:eastAsia="Calibri"/>
                                      <w:sz w:val="16"/>
                                      <w:szCs w:val="16"/>
                                    </w:rPr>
                                  </w:pPr>
                                  <w:r w:rsidRPr="00DD7C0C">
                                    <w:rPr>
                                      <w:rFonts w:eastAsia="Calibri"/>
                                      <w:sz w:val="16"/>
                                      <w:szCs w:val="16"/>
                                    </w:rPr>
                                    <w:t>Process –related</w:t>
                                  </w:r>
                                </w:p>
                              </w:tc>
                            </w:tr>
                            <w:tr w:rsidR="00D617FD" w:rsidRPr="00DD7C0C" w14:paraId="7723B34D" w14:textId="77777777" w:rsidTr="006733F0">
                              <w:trPr>
                                <w:cantSplit/>
                                <w:trHeight w:val="113"/>
                                <w:jc w:val="center"/>
                              </w:trPr>
                              <w:tc>
                                <w:tcPr>
                                  <w:tcW w:w="540" w:type="dxa"/>
                                  <w:vMerge/>
                                  <w:shd w:val="clear" w:color="auto" w:fill="auto"/>
                                  <w:tcMar>
                                    <w:top w:w="7" w:type="dxa"/>
                                  </w:tcMar>
                                </w:tcPr>
                                <w:p w14:paraId="1BD645D0" w14:textId="77777777" w:rsidR="00D617FD" w:rsidRPr="00DD7C0C" w:rsidRDefault="00D617FD" w:rsidP="006733F0">
                                  <w:pPr>
                                    <w:widowControl w:val="0"/>
                                    <w:rPr>
                                      <w:rFonts w:eastAsia="Calibri"/>
                                      <w:color w:val="000000"/>
                                      <w:sz w:val="16"/>
                                      <w:szCs w:val="16"/>
                                    </w:rPr>
                                  </w:pPr>
                                </w:p>
                              </w:tc>
                              <w:tc>
                                <w:tcPr>
                                  <w:tcW w:w="1251" w:type="dxa"/>
                                  <w:shd w:val="clear" w:color="auto" w:fill="auto"/>
                                  <w:tcMar>
                                    <w:top w:w="7" w:type="dxa"/>
                                  </w:tcMar>
                                </w:tcPr>
                                <w:p w14:paraId="06410060" w14:textId="77777777" w:rsidR="00D617FD" w:rsidRPr="00DD7C0C" w:rsidRDefault="00D617FD" w:rsidP="006733F0">
                                  <w:pPr>
                                    <w:widowControl w:val="0"/>
                                    <w:rPr>
                                      <w:rFonts w:eastAsia="Calibri"/>
                                      <w:sz w:val="16"/>
                                      <w:szCs w:val="16"/>
                                    </w:rPr>
                                  </w:pPr>
                                  <w:r w:rsidRPr="00DD7C0C">
                                    <w:rPr>
                                      <w:rFonts w:eastAsia="Calibri"/>
                                      <w:sz w:val="16"/>
                                      <w:szCs w:val="16"/>
                                    </w:rPr>
                                    <w:t>Evolution</w:t>
                                  </w:r>
                                </w:p>
                              </w:tc>
                              <w:tc>
                                <w:tcPr>
                                  <w:tcW w:w="851" w:type="dxa"/>
                                  <w:shd w:val="clear" w:color="auto" w:fill="auto"/>
                                  <w:tcMar>
                                    <w:top w:w="7" w:type="dxa"/>
                                  </w:tcMar>
                                </w:tcPr>
                                <w:p w14:paraId="06B8251E" w14:textId="77777777" w:rsidR="00D617FD" w:rsidRPr="00DD7C0C" w:rsidRDefault="00D617FD" w:rsidP="006733F0">
                                  <w:pPr>
                                    <w:widowControl w:val="0"/>
                                    <w:rPr>
                                      <w:rFonts w:eastAsia="Calibri"/>
                                      <w:sz w:val="16"/>
                                      <w:szCs w:val="16"/>
                                    </w:rPr>
                                  </w:pPr>
                                  <w:r w:rsidRPr="00DD7C0C">
                                    <w:rPr>
                                      <w:rFonts w:eastAsia="Calibri"/>
                                      <w:sz w:val="16"/>
                                      <w:szCs w:val="16"/>
                                    </w:rPr>
                                    <w:t>Rationale</w:t>
                                  </w:r>
                                </w:p>
                              </w:tc>
                              <w:tc>
                                <w:tcPr>
                                  <w:tcW w:w="1701" w:type="dxa"/>
                                  <w:shd w:val="clear" w:color="auto" w:fill="auto"/>
                                  <w:tcMar>
                                    <w:top w:w="7" w:type="dxa"/>
                                  </w:tcMar>
                                </w:tcPr>
                                <w:p w14:paraId="617492E3" w14:textId="77777777" w:rsidR="00D617FD" w:rsidRPr="00DD7C0C" w:rsidRDefault="00D617FD" w:rsidP="006733F0">
                                  <w:pPr>
                                    <w:widowControl w:val="0"/>
                                    <w:rPr>
                                      <w:rFonts w:eastAsia="Calibri"/>
                                      <w:sz w:val="16"/>
                                      <w:szCs w:val="16"/>
                                    </w:rPr>
                                  </w:pPr>
                                  <w:r w:rsidRPr="00DD7C0C">
                                    <w:rPr>
                                      <w:rFonts w:eastAsia="Calibri"/>
                                      <w:sz w:val="16"/>
                                      <w:szCs w:val="16"/>
                                    </w:rPr>
                                    <w:t>Dependency</w:t>
                                  </w:r>
                                </w:p>
                              </w:tc>
                              <w:tc>
                                <w:tcPr>
                                  <w:tcW w:w="4763" w:type="dxa"/>
                                  <w:gridSpan w:val="7"/>
                                  <w:shd w:val="clear" w:color="auto" w:fill="auto"/>
                                  <w:tcMar>
                                    <w:top w:w="7" w:type="dxa"/>
                                  </w:tcMar>
                                </w:tcPr>
                                <w:p w14:paraId="503407FF" w14:textId="77777777" w:rsidR="00D617FD" w:rsidRPr="00DD7C0C" w:rsidRDefault="00D617FD" w:rsidP="006733F0">
                                  <w:pPr>
                                    <w:widowControl w:val="0"/>
                                    <w:rPr>
                                      <w:rFonts w:eastAsia="Calibri"/>
                                      <w:sz w:val="16"/>
                                      <w:szCs w:val="16"/>
                                    </w:rPr>
                                  </w:pPr>
                                  <w:r w:rsidRPr="00DD7C0C">
                                    <w:rPr>
                                      <w:rFonts w:eastAsia="Calibri"/>
                                      <w:sz w:val="16"/>
                                      <w:szCs w:val="16"/>
                                    </w:rPr>
                                    <w:t>Satisfaction</w:t>
                                  </w:r>
                                </w:p>
                              </w:tc>
                            </w:tr>
                            <w:tr w:rsidR="00D617FD" w:rsidRPr="00DD7C0C" w14:paraId="1ECBE826" w14:textId="77777777" w:rsidTr="006733F0">
                              <w:trPr>
                                <w:cantSplit/>
                                <w:trHeight w:val="388"/>
                                <w:jc w:val="center"/>
                              </w:trPr>
                              <w:tc>
                                <w:tcPr>
                                  <w:tcW w:w="540" w:type="dxa"/>
                                  <w:vMerge/>
                                  <w:tcBorders>
                                    <w:bottom w:val="single" w:sz="4" w:space="0" w:color="auto"/>
                                  </w:tcBorders>
                                  <w:shd w:val="clear" w:color="auto" w:fill="auto"/>
                                  <w:tcMar>
                                    <w:top w:w="7" w:type="dxa"/>
                                  </w:tcMar>
                                </w:tcPr>
                                <w:p w14:paraId="2FA27FDE" w14:textId="77777777" w:rsidR="00D617FD" w:rsidRPr="00DD7C0C" w:rsidRDefault="00D617FD" w:rsidP="006733F0">
                                  <w:pPr>
                                    <w:widowControl w:val="0"/>
                                    <w:rPr>
                                      <w:rFonts w:eastAsia="Calibri"/>
                                      <w:color w:val="000000"/>
                                      <w:sz w:val="16"/>
                                      <w:szCs w:val="16"/>
                                    </w:rPr>
                                  </w:pPr>
                                </w:p>
                              </w:tc>
                              <w:tc>
                                <w:tcPr>
                                  <w:tcW w:w="1251" w:type="dxa"/>
                                  <w:tcBorders>
                                    <w:bottom w:val="single" w:sz="4" w:space="0" w:color="auto"/>
                                  </w:tcBorders>
                                  <w:shd w:val="clear" w:color="auto" w:fill="auto"/>
                                  <w:tcMar>
                                    <w:top w:w="7" w:type="dxa"/>
                                  </w:tcMar>
                                </w:tcPr>
                                <w:p w14:paraId="08103AE6" w14:textId="77777777" w:rsidR="00D617FD" w:rsidRPr="00DD7C0C" w:rsidRDefault="00D617FD" w:rsidP="006733F0">
                                  <w:pPr>
                                    <w:widowControl w:val="0"/>
                                    <w:rPr>
                                      <w:rFonts w:eastAsia="Calibri"/>
                                      <w:sz w:val="16"/>
                                      <w:szCs w:val="16"/>
                                    </w:rPr>
                                  </w:pPr>
                                  <w:r>
                                    <w:rPr>
                                      <w:rFonts w:eastAsia="Calibri"/>
                                      <w:sz w:val="16"/>
                                      <w:szCs w:val="16"/>
                                    </w:rPr>
                                    <w:t xml:space="preserve">Derive, Elaborate,   </w:t>
                                  </w:r>
                                  <w:r w:rsidRPr="00DD7C0C">
                                    <w:rPr>
                                      <w:rFonts w:eastAsia="Calibri"/>
                                      <w:sz w:val="16"/>
                                      <w:szCs w:val="16"/>
                                    </w:rPr>
                                    <w:t>Depend-on</w:t>
                                  </w:r>
                                </w:p>
                              </w:tc>
                              <w:tc>
                                <w:tcPr>
                                  <w:tcW w:w="851" w:type="dxa"/>
                                  <w:tcBorders>
                                    <w:bottom w:val="single" w:sz="4" w:space="0" w:color="auto"/>
                                  </w:tcBorders>
                                  <w:shd w:val="clear" w:color="auto" w:fill="auto"/>
                                  <w:tcMar>
                                    <w:top w:w="7" w:type="dxa"/>
                                  </w:tcMar>
                                </w:tcPr>
                                <w:p w14:paraId="71B03576" w14:textId="77777777" w:rsidR="00D617FD" w:rsidRPr="00DD7C0C" w:rsidRDefault="00D617FD" w:rsidP="006733F0">
                                  <w:pPr>
                                    <w:widowControl w:val="0"/>
                                    <w:rPr>
                                      <w:rFonts w:eastAsia="Calibri"/>
                                      <w:sz w:val="16"/>
                                      <w:szCs w:val="16"/>
                                    </w:rPr>
                                  </w:pPr>
                                  <w:r w:rsidRPr="00DD7C0C">
                                    <w:rPr>
                                      <w:rFonts w:eastAsia="Calibri"/>
                                      <w:sz w:val="16"/>
                                      <w:szCs w:val="16"/>
                                    </w:rPr>
                                    <w:t>Select,</w:t>
                                  </w:r>
                                  <w:r>
                                    <w:rPr>
                                      <w:rFonts w:eastAsia="Calibri"/>
                                      <w:sz w:val="16"/>
                                      <w:szCs w:val="16"/>
                                    </w:rPr>
                                    <w:t xml:space="preserve">   </w:t>
                                  </w:r>
                                  <w:r w:rsidRPr="00DD7C0C">
                                    <w:rPr>
                                      <w:rFonts w:eastAsia="Calibri"/>
                                      <w:sz w:val="16"/>
                                      <w:szCs w:val="16"/>
                                    </w:rPr>
                                    <w:t xml:space="preserve"> Affect</w:t>
                                  </w:r>
                                </w:p>
                              </w:tc>
                              <w:tc>
                                <w:tcPr>
                                  <w:tcW w:w="1701" w:type="dxa"/>
                                  <w:tcBorders>
                                    <w:bottom w:val="single" w:sz="4" w:space="0" w:color="auto"/>
                                  </w:tcBorders>
                                  <w:shd w:val="clear" w:color="auto" w:fill="auto"/>
                                  <w:tcMar>
                                    <w:top w:w="7" w:type="dxa"/>
                                  </w:tcMar>
                                </w:tcPr>
                                <w:p w14:paraId="0FFFDAA5" w14:textId="77777777" w:rsidR="00D617FD" w:rsidRPr="00DD7C0C" w:rsidRDefault="00D617FD" w:rsidP="006733F0">
                                  <w:pPr>
                                    <w:widowControl w:val="0"/>
                                    <w:rPr>
                                      <w:rFonts w:eastAsia="Calibri"/>
                                      <w:sz w:val="16"/>
                                      <w:szCs w:val="16"/>
                                    </w:rPr>
                                  </w:pPr>
                                  <w:r w:rsidRPr="00DD7C0C">
                                    <w:rPr>
                                      <w:rFonts w:eastAsia="Calibri"/>
                                      <w:sz w:val="16"/>
                                      <w:szCs w:val="16"/>
                                    </w:rPr>
                                    <w:t>Is-a,</w:t>
                                  </w:r>
                                  <w:r>
                                    <w:rPr>
                                      <w:rFonts w:eastAsia="Calibri"/>
                                      <w:sz w:val="16"/>
                                      <w:szCs w:val="16"/>
                                    </w:rPr>
                                    <w:t xml:space="preserve">   </w:t>
                                  </w:r>
                                  <w:r w:rsidRPr="00DD7C0C">
                                    <w:rPr>
                                      <w:rFonts w:eastAsia="Calibri"/>
                                      <w:sz w:val="16"/>
                                      <w:szCs w:val="16"/>
                                    </w:rPr>
                                    <w:t xml:space="preserve"> Part-of,</w:t>
                                  </w:r>
                                  <w:r>
                                    <w:rPr>
                                      <w:rFonts w:eastAsia="Calibri"/>
                                      <w:sz w:val="16"/>
                                      <w:szCs w:val="16"/>
                                    </w:rPr>
                                    <w:t xml:space="preserve">   </w:t>
                                  </w:r>
                                  <w:r w:rsidRPr="00DD7C0C">
                                    <w:rPr>
                                      <w:rFonts w:eastAsia="Calibri"/>
                                      <w:sz w:val="16"/>
                                      <w:szCs w:val="16"/>
                                    </w:rPr>
                                    <w:t xml:space="preserve"> Contain,</w:t>
                                  </w:r>
                                  <w:r>
                                    <w:rPr>
                                      <w:rFonts w:eastAsia="Calibri"/>
                                      <w:sz w:val="16"/>
                                      <w:szCs w:val="16"/>
                                    </w:rPr>
                                    <w:t xml:space="preserve">   </w:t>
                                  </w:r>
                                  <w:r w:rsidRPr="00DD7C0C">
                                    <w:rPr>
                                      <w:rFonts w:eastAsia="Calibri"/>
                                      <w:sz w:val="16"/>
                                      <w:szCs w:val="16"/>
                                    </w:rPr>
                                    <w:t xml:space="preserve"> Used-by,</w:t>
                                  </w:r>
                                  <w:r>
                                    <w:rPr>
                                      <w:rFonts w:eastAsia="Calibri"/>
                                      <w:sz w:val="16"/>
                                      <w:szCs w:val="16"/>
                                    </w:rPr>
                                    <w:t xml:space="preserve">   </w:t>
                                  </w:r>
                                  <w:r w:rsidRPr="00DD7C0C">
                                    <w:rPr>
                                      <w:rFonts w:eastAsia="Calibri"/>
                                      <w:sz w:val="16"/>
                                      <w:szCs w:val="16"/>
                                    </w:rPr>
                                    <w:t xml:space="preserve"> Performed-by</w:t>
                                  </w:r>
                                </w:p>
                              </w:tc>
                              <w:tc>
                                <w:tcPr>
                                  <w:tcW w:w="4763" w:type="dxa"/>
                                  <w:gridSpan w:val="7"/>
                                  <w:tcBorders>
                                    <w:bottom w:val="single" w:sz="4" w:space="0" w:color="auto"/>
                                  </w:tcBorders>
                                  <w:shd w:val="clear" w:color="auto" w:fill="auto"/>
                                  <w:tcMar>
                                    <w:top w:w="7" w:type="dxa"/>
                                  </w:tcMar>
                                </w:tcPr>
                                <w:p w14:paraId="65739945" w14:textId="77777777" w:rsidR="00D617FD" w:rsidRPr="00DD7C0C" w:rsidRDefault="00D617FD" w:rsidP="006733F0">
                                  <w:pPr>
                                    <w:widowControl w:val="0"/>
                                    <w:rPr>
                                      <w:rFonts w:eastAsia="Calibri"/>
                                      <w:sz w:val="16"/>
                                      <w:szCs w:val="16"/>
                                    </w:rPr>
                                  </w:pPr>
                                  <w:r w:rsidRPr="00DD7C0C">
                                    <w:rPr>
                                      <w:rFonts w:eastAsia="Calibri"/>
                                      <w:sz w:val="16"/>
                                      <w:szCs w:val="16"/>
                                    </w:rPr>
                                    <w:t>Define,</w:t>
                                  </w:r>
                                  <w:r>
                                    <w:rPr>
                                      <w:rFonts w:eastAsia="Calibri"/>
                                      <w:sz w:val="16"/>
                                      <w:szCs w:val="16"/>
                                    </w:rPr>
                                    <w:t xml:space="preserve">   </w:t>
                                  </w:r>
                                  <w:r w:rsidRPr="00DD7C0C">
                                    <w:rPr>
                                      <w:rFonts w:eastAsia="Calibri"/>
                                      <w:sz w:val="16"/>
                                      <w:szCs w:val="16"/>
                                    </w:rPr>
                                    <w:t xml:space="preserve"> Allocate-to,</w:t>
                                  </w:r>
                                  <w:r>
                                    <w:rPr>
                                      <w:rFonts w:eastAsia="Calibri"/>
                                      <w:sz w:val="16"/>
                                      <w:szCs w:val="16"/>
                                    </w:rPr>
                                    <w:t xml:space="preserve">   </w:t>
                                  </w:r>
                                  <w:r w:rsidRPr="00DD7C0C">
                                    <w:rPr>
                                      <w:rFonts w:eastAsia="Calibri"/>
                                      <w:sz w:val="16"/>
                                      <w:szCs w:val="16"/>
                                    </w:rPr>
                                    <w:t xml:space="preserve"> Depend-on,</w:t>
                                  </w:r>
                                  <w:r>
                                    <w:rPr>
                                      <w:rFonts w:eastAsia="Calibri"/>
                                      <w:sz w:val="16"/>
                                      <w:szCs w:val="16"/>
                                    </w:rPr>
                                    <w:t xml:space="preserve">   </w:t>
                                  </w:r>
                                  <w:r w:rsidRPr="00DD7C0C">
                                    <w:rPr>
                                      <w:rFonts w:eastAsia="Calibri"/>
                                      <w:sz w:val="16"/>
                                      <w:szCs w:val="16"/>
                                    </w:rPr>
                                    <w:t xml:space="preserve"> Created-by,</w:t>
                                  </w:r>
                                  <w:r>
                                    <w:rPr>
                                      <w:rFonts w:eastAsia="Calibri"/>
                                      <w:sz w:val="16"/>
                                      <w:szCs w:val="16"/>
                                    </w:rPr>
                                    <w:t xml:space="preserve">   </w:t>
                                  </w:r>
                                  <w:r w:rsidRPr="00DD7C0C">
                                    <w:rPr>
                                      <w:rFonts w:eastAsia="Calibri"/>
                                      <w:sz w:val="16"/>
                                      <w:szCs w:val="16"/>
                                    </w:rPr>
                                    <w:t xml:space="preserve"> Verify,</w:t>
                                  </w:r>
                                  <w:r>
                                    <w:rPr>
                                      <w:rFonts w:eastAsia="Calibri"/>
                                      <w:sz w:val="16"/>
                                      <w:szCs w:val="16"/>
                                    </w:rPr>
                                    <w:t xml:space="preserve">   </w:t>
                                  </w:r>
                                  <w:r w:rsidRPr="00DD7C0C">
                                    <w:rPr>
                                      <w:rFonts w:eastAsia="Calibri"/>
                                      <w:sz w:val="16"/>
                                      <w:szCs w:val="16"/>
                                    </w:rPr>
                                    <w:t xml:space="preserve"> Generate</w:t>
                                  </w:r>
                                </w:p>
                              </w:tc>
                            </w:tr>
                            <w:tr w:rsidR="00D617FD" w:rsidRPr="00DD7C0C" w14:paraId="52D05F5C" w14:textId="77777777" w:rsidTr="006733F0">
                              <w:trPr>
                                <w:cantSplit/>
                                <w:trHeight w:val="232"/>
                                <w:jc w:val="center"/>
                              </w:trPr>
                              <w:tc>
                                <w:tcPr>
                                  <w:tcW w:w="540" w:type="dxa"/>
                                  <w:vMerge w:val="restart"/>
                                  <w:tcBorders>
                                    <w:bottom w:val="single" w:sz="4" w:space="0" w:color="auto"/>
                                  </w:tcBorders>
                                  <w:shd w:val="clear" w:color="auto" w:fill="auto"/>
                                  <w:tcMar>
                                    <w:top w:w="7" w:type="dxa"/>
                                  </w:tcMar>
                                </w:tcPr>
                                <w:p w14:paraId="0F95CBDB" w14:textId="48938834" w:rsidR="00D617FD" w:rsidRPr="00DD7C0C" w:rsidRDefault="00D617FD" w:rsidP="006A58FF">
                                  <w:pPr>
                                    <w:widowControl w:val="0"/>
                                    <w:rPr>
                                      <w:rFonts w:eastAsia="Calibri"/>
                                      <w:color w:val="000000"/>
                                      <w:sz w:val="16"/>
                                      <w:szCs w:val="16"/>
                                    </w:rPr>
                                  </w:pPr>
                                  <w:ins w:id="2587" w:author="Nasser Mustafa [2]" w:date="2018-09-16T20:43:00Z">
                                    <w:r>
                                      <w:rPr>
                                        <w:rFonts w:ascii="Times New Roman" w:hAnsi="Times New Roman"/>
                                      </w:rPr>
                                      <w:fldChar w:fldCharType="begin" w:fldLock="1"/>
                                    </w:r>
                                  </w:ins>
                                  <w:r>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ins w:id="2588" w:author="Nasser Mustafa [2]" w:date="2018-09-16T20:43:00Z">
                                    <w:r>
                                      <w:rPr>
                                        <w:rFonts w:ascii="Times New Roman" w:hAnsi="Times New Roman"/>
                                      </w:rPr>
                                      <w:fldChar w:fldCharType="separate"/>
                                    </w:r>
                                  </w:ins>
                                  <w:r w:rsidRPr="00B050F0">
                                    <w:rPr>
                                      <w:rFonts w:ascii="Times New Roman" w:hAnsi="Times New Roman"/>
                                      <w:noProof/>
                                    </w:rPr>
                                    <w:t>[92]</w:t>
                                  </w:r>
                                  <w:ins w:id="2589" w:author="Nasser Mustafa [2]" w:date="2018-09-16T20:43:00Z">
                                    <w:r>
                                      <w:rPr>
                                        <w:rFonts w:ascii="Times New Roman" w:hAnsi="Times New Roman"/>
                                      </w:rPr>
                                      <w:fldChar w:fldCharType="end"/>
                                    </w:r>
                                  </w:ins>
                                  <w:del w:id="2590" w:author="Nasser Mustafa [2]" w:date="2018-09-16T20:43:00Z">
                                    <w:r w:rsidRPr="00DD7C0C" w:rsidDel="00636EFB">
                                      <w:rPr>
                                        <w:rFonts w:eastAsia="Calibri"/>
                                        <w:color w:val="000000"/>
                                        <w:sz w:val="16"/>
                                        <w:szCs w:val="16"/>
                                      </w:rPr>
                                      <w:fldChar w:fldCharType="begin"/>
                                    </w:r>
                                    <w:r w:rsidDel="00636EFB">
                                      <w:rPr>
                                        <w:rFonts w:eastAsia="Calibri"/>
                                        <w:color w:val="000000"/>
                                        <w:sz w:val="16"/>
                                        <w:szCs w:val="16"/>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DD7C0C" w:rsidDel="00636EFB">
                                      <w:rPr>
                                        <w:rFonts w:eastAsia="Calibri"/>
                                        <w:color w:val="000000"/>
                                        <w:sz w:val="16"/>
                                        <w:szCs w:val="16"/>
                                      </w:rPr>
                                      <w:fldChar w:fldCharType="separate"/>
                                    </w:r>
                                    <w:r w:rsidDel="00636EFB">
                                      <w:rPr>
                                        <w:rFonts w:eastAsia="Calibri"/>
                                        <w:noProof/>
                                        <w:color w:val="000000"/>
                                        <w:sz w:val="16"/>
                                        <w:szCs w:val="16"/>
                                      </w:rPr>
                                      <w:delText>[</w:delText>
                                    </w:r>
                                    <w:r w:rsidDel="00636EFB">
                                      <w:fldChar w:fldCharType="begin"/>
                                    </w:r>
                                    <w:r w:rsidDel="00636EFB">
                                      <w:delInstrText xml:space="preserve"> HYPERLINK \l "_ENREF_15" \o "Spanoudakis, 2005 #33" </w:delInstrText>
                                    </w:r>
                                    <w:r w:rsidDel="00636EFB">
                                      <w:fldChar w:fldCharType="separate"/>
                                    </w:r>
                                    <w:r w:rsidDel="00636EFB">
                                      <w:rPr>
                                        <w:rFonts w:eastAsia="Calibri"/>
                                        <w:noProof/>
                                        <w:color w:val="000000"/>
                                        <w:sz w:val="16"/>
                                        <w:szCs w:val="16"/>
                                      </w:rPr>
                                      <w:delText>15</w:delText>
                                    </w:r>
                                    <w:r w:rsidDel="00636EFB">
                                      <w:rPr>
                                        <w:rFonts w:eastAsia="Calibri"/>
                                        <w:noProof/>
                                        <w:color w:val="000000"/>
                                        <w:sz w:val="16"/>
                                        <w:szCs w:val="16"/>
                                      </w:rPr>
                                      <w:fldChar w:fldCharType="end"/>
                                    </w:r>
                                    <w:r w:rsidDel="00636EFB">
                                      <w:rPr>
                                        <w:rFonts w:eastAsia="Calibri"/>
                                        <w:noProof/>
                                        <w:color w:val="000000"/>
                                        <w:sz w:val="16"/>
                                        <w:szCs w:val="16"/>
                                      </w:rPr>
                                      <w:delText>]</w:delText>
                                    </w:r>
                                    <w:r w:rsidRPr="00DD7C0C" w:rsidDel="00636EFB">
                                      <w:rPr>
                                        <w:rFonts w:eastAsia="Calibri"/>
                                        <w:color w:val="000000"/>
                                        <w:sz w:val="16"/>
                                        <w:szCs w:val="16"/>
                                      </w:rPr>
                                      <w:fldChar w:fldCharType="end"/>
                                    </w:r>
                                    <w:r w:rsidRPr="00DD7C0C" w:rsidDel="00636EFB">
                                      <w:rPr>
                                        <w:rFonts w:eastAsia="Calibri"/>
                                        <w:color w:val="000000"/>
                                        <w:sz w:val="16"/>
                                        <w:szCs w:val="16"/>
                                      </w:rPr>
                                      <w:delText xml:space="preserve"> </w:delText>
                                    </w:r>
                                  </w:del>
                                </w:p>
                              </w:tc>
                              <w:tc>
                                <w:tcPr>
                                  <w:tcW w:w="2102" w:type="dxa"/>
                                  <w:gridSpan w:val="2"/>
                                  <w:vMerge w:val="restart"/>
                                  <w:shd w:val="clear" w:color="auto" w:fill="auto"/>
                                  <w:tcMar>
                                    <w:top w:w="7" w:type="dxa"/>
                                  </w:tcMar>
                                </w:tcPr>
                                <w:p w14:paraId="00BA4011" w14:textId="77777777" w:rsidR="00D617FD" w:rsidRPr="00DD7C0C" w:rsidRDefault="00D617FD" w:rsidP="006733F0">
                                  <w:pPr>
                                    <w:widowControl w:val="0"/>
                                    <w:rPr>
                                      <w:rFonts w:eastAsia="Calibri"/>
                                      <w:sz w:val="16"/>
                                      <w:szCs w:val="16"/>
                                    </w:rPr>
                                  </w:pPr>
                                </w:p>
                              </w:tc>
                              <w:tc>
                                <w:tcPr>
                                  <w:tcW w:w="1701" w:type="dxa"/>
                                  <w:vMerge w:val="restart"/>
                                  <w:shd w:val="clear" w:color="auto" w:fill="auto"/>
                                  <w:tcMar>
                                    <w:top w:w="7" w:type="dxa"/>
                                  </w:tcMar>
                                </w:tcPr>
                                <w:p w14:paraId="043885CD" w14:textId="77777777" w:rsidR="00D617FD" w:rsidRPr="00DD7C0C" w:rsidRDefault="00D617FD" w:rsidP="006733F0">
                                  <w:pPr>
                                    <w:widowControl w:val="0"/>
                                    <w:rPr>
                                      <w:rFonts w:eastAsia="Calibri"/>
                                      <w:sz w:val="16"/>
                                      <w:szCs w:val="16"/>
                                    </w:rPr>
                                  </w:pPr>
                                  <w:r w:rsidRPr="00DD7C0C">
                                    <w:rPr>
                                      <w:rFonts w:eastAsia="Calibri"/>
                                      <w:sz w:val="16"/>
                                      <w:szCs w:val="16"/>
                                    </w:rPr>
                                    <w:t>Dependency</w:t>
                                  </w:r>
                                </w:p>
                              </w:tc>
                              <w:tc>
                                <w:tcPr>
                                  <w:tcW w:w="1701" w:type="dxa"/>
                                  <w:tcBorders>
                                    <w:bottom w:val="single" w:sz="4" w:space="0" w:color="auto"/>
                                  </w:tcBorders>
                                  <w:shd w:val="clear" w:color="auto" w:fill="auto"/>
                                  <w:tcMar>
                                    <w:top w:w="7" w:type="dxa"/>
                                  </w:tcMar>
                                </w:tcPr>
                                <w:p w14:paraId="0771B0BD" w14:textId="77777777" w:rsidR="00D617FD" w:rsidRPr="00DD7C0C" w:rsidRDefault="00D617FD" w:rsidP="006733F0">
                                  <w:pPr>
                                    <w:widowControl w:val="0"/>
                                    <w:rPr>
                                      <w:rFonts w:eastAsia="Calibri"/>
                                      <w:sz w:val="16"/>
                                      <w:szCs w:val="16"/>
                                    </w:rPr>
                                  </w:pPr>
                                  <w:r w:rsidRPr="00DD7C0C">
                                    <w:rPr>
                                      <w:rFonts w:eastAsia="Calibri"/>
                                      <w:sz w:val="16"/>
                                      <w:szCs w:val="16"/>
                                    </w:rPr>
                                    <w:t xml:space="preserve">Evolution </w:t>
                                  </w:r>
                                </w:p>
                              </w:tc>
                              <w:tc>
                                <w:tcPr>
                                  <w:tcW w:w="477" w:type="dxa"/>
                                  <w:vMerge w:val="restart"/>
                                  <w:tcBorders>
                                    <w:bottom w:val="single" w:sz="4" w:space="0" w:color="auto"/>
                                  </w:tcBorders>
                                  <w:shd w:val="clear" w:color="auto" w:fill="auto"/>
                                  <w:tcMar>
                                    <w:top w:w="7" w:type="dxa"/>
                                  </w:tcMar>
                                  <w:textDirection w:val="tbRl"/>
                                </w:tcPr>
                                <w:p w14:paraId="2F960887" w14:textId="77777777" w:rsidR="00D617FD" w:rsidRPr="00DD7C0C" w:rsidRDefault="00D617FD" w:rsidP="006733F0">
                                  <w:pPr>
                                    <w:widowControl w:val="0"/>
                                    <w:rPr>
                                      <w:rFonts w:eastAsia="Calibri"/>
                                      <w:sz w:val="16"/>
                                      <w:szCs w:val="16"/>
                                    </w:rPr>
                                  </w:pPr>
                                  <w:r w:rsidRPr="00DD7C0C">
                                    <w:rPr>
                                      <w:rFonts w:eastAsia="Calibri"/>
                                      <w:sz w:val="16"/>
                                      <w:szCs w:val="16"/>
                                    </w:rPr>
                                    <w:t>Generalize/ Refine</w:t>
                                  </w:r>
                                </w:p>
                              </w:tc>
                              <w:tc>
                                <w:tcPr>
                                  <w:tcW w:w="515" w:type="dxa"/>
                                  <w:vMerge w:val="restart"/>
                                  <w:tcBorders>
                                    <w:bottom w:val="single" w:sz="4" w:space="0" w:color="auto"/>
                                  </w:tcBorders>
                                  <w:shd w:val="clear" w:color="auto" w:fill="auto"/>
                                  <w:tcMar>
                                    <w:top w:w="7" w:type="dxa"/>
                                  </w:tcMar>
                                  <w:textDirection w:val="tbRl"/>
                                </w:tcPr>
                                <w:p w14:paraId="29D1F0A7" w14:textId="77777777" w:rsidR="00D617FD" w:rsidRPr="00DD7C0C" w:rsidRDefault="00D617FD" w:rsidP="006733F0">
                                  <w:pPr>
                                    <w:widowControl w:val="0"/>
                                    <w:rPr>
                                      <w:rFonts w:eastAsia="Calibri"/>
                                      <w:sz w:val="16"/>
                                      <w:szCs w:val="16"/>
                                    </w:rPr>
                                  </w:pPr>
                                  <w:r w:rsidRPr="00DD7C0C">
                                    <w:rPr>
                                      <w:rFonts w:eastAsia="Calibri"/>
                                      <w:sz w:val="16"/>
                                      <w:szCs w:val="16"/>
                                    </w:rPr>
                                    <w:t>Satisfaction</w:t>
                                  </w:r>
                                </w:p>
                              </w:tc>
                              <w:tc>
                                <w:tcPr>
                                  <w:tcW w:w="228" w:type="dxa"/>
                                  <w:vMerge w:val="restart"/>
                                  <w:tcBorders>
                                    <w:bottom w:val="single" w:sz="4" w:space="0" w:color="auto"/>
                                  </w:tcBorders>
                                  <w:shd w:val="clear" w:color="auto" w:fill="auto"/>
                                  <w:tcMar>
                                    <w:top w:w="7" w:type="dxa"/>
                                  </w:tcMar>
                                  <w:textDirection w:val="tbRl"/>
                                </w:tcPr>
                                <w:p w14:paraId="7609F8E7" w14:textId="77777777" w:rsidR="00D617FD" w:rsidRPr="00DD7C0C" w:rsidRDefault="00D617FD" w:rsidP="006733F0">
                                  <w:pPr>
                                    <w:widowControl w:val="0"/>
                                    <w:rPr>
                                      <w:rFonts w:eastAsia="Calibri"/>
                                      <w:sz w:val="16"/>
                                      <w:szCs w:val="16"/>
                                    </w:rPr>
                                  </w:pPr>
                                  <w:r w:rsidRPr="00DD7C0C">
                                    <w:rPr>
                                      <w:rFonts w:eastAsia="Calibri"/>
                                      <w:sz w:val="16"/>
                                      <w:szCs w:val="16"/>
                                    </w:rPr>
                                    <w:t>Overlap</w:t>
                                  </w:r>
                                </w:p>
                              </w:tc>
                              <w:tc>
                                <w:tcPr>
                                  <w:tcW w:w="1189" w:type="dxa"/>
                                  <w:tcBorders>
                                    <w:bottom w:val="single" w:sz="4" w:space="0" w:color="auto"/>
                                  </w:tcBorders>
                                  <w:shd w:val="clear" w:color="auto" w:fill="auto"/>
                                  <w:tcMar>
                                    <w:top w:w="7" w:type="dxa"/>
                                  </w:tcMar>
                                </w:tcPr>
                                <w:p w14:paraId="779EA5A2" w14:textId="77777777" w:rsidR="00D617FD" w:rsidRPr="00DD7C0C" w:rsidRDefault="00D617FD" w:rsidP="006733F0">
                                  <w:pPr>
                                    <w:widowControl w:val="0"/>
                                    <w:rPr>
                                      <w:rFonts w:eastAsia="Calibri"/>
                                      <w:sz w:val="16"/>
                                      <w:szCs w:val="16"/>
                                    </w:rPr>
                                  </w:pPr>
                                  <w:r w:rsidRPr="00DD7C0C">
                                    <w:rPr>
                                      <w:rFonts w:eastAsia="Calibri"/>
                                      <w:sz w:val="16"/>
                                      <w:szCs w:val="16"/>
                                    </w:rPr>
                                    <w:t>Conflict</w:t>
                                  </w:r>
                                </w:p>
                              </w:tc>
                              <w:tc>
                                <w:tcPr>
                                  <w:tcW w:w="284" w:type="dxa"/>
                                  <w:vMerge w:val="restart"/>
                                  <w:tcBorders>
                                    <w:bottom w:val="single" w:sz="4" w:space="0" w:color="auto"/>
                                  </w:tcBorders>
                                  <w:shd w:val="clear" w:color="auto" w:fill="auto"/>
                                  <w:textDirection w:val="tbRl"/>
                                </w:tcPr>
                                <w:p w14:paraId="1C453176" w14:textId="77777777" w:rsidR="00D617FD" w:rsidRPr="00DD7C0C" w:rsidRDefault="00D617FD" w:rsidP="006733F0">
                                  <w:pPr>
                                    <w:widowControl w:val="0"/>
                                    <w:rPr>
                                      <w:rFonts w:eastAsia="Calibri"/>
                                      <w:sz w:val="16"/>
                                      <w:szCs w:val="16"/>
                                    </w:rPr>
                                  </w:pPr>
                                  <w:r w:rsidRPr="00DD7C0C">
                                    <w:rPr>
                                      <w:rFonts w:eastAsia="Calibri"/>
                                      <w:sz w:val="16"/>
                                      <w:szCs w:val="16"/>
                                    </w:rPr>
                                    <w:t>Rationale</w:t>
                                  </w:r>
                                </w:p>
                              </w:tc>
                              <w:tc>
                                <w:tcPr>
                                  <w:tcW w:w="369" w:type="dxa"/>
                                  <w:vMerge w:val="restart"/>
                                  <w:tcBorders>
                                    <w:bottom w:val="single" w:sz="4" w:space="0" w:color="auto"/>
                                  </w:tcBorders>
                                  <w:shd w:val="clear" w:color="auto" w:fill="auto"/>
                                  <w:textDirection w:val="tbRl"/>
                                </w:tcPr>
                                <w:p w14:paraId="25874E37" w14:textId="77777777" w:rsidR="00D617FD" w:rsidRPr="00DD7C0C" w:rsidRDefault="00D617FD" w:rsidP="006733F0">
                                  <w:pPr>
                                    <w:widowControl w:val="0"/>
                                    <w:rPr>
                                      <w:rFonts w:eastAsia="Calibri"/>
                                      <w:sz w:val="16"/>
                                      <w:szCs w:val="16"/>
                                    </w:rPr>
                                  </w:pPr>
                                  <w:r w:rsidRPr="00DD7C0C">
                                    <w:rPr>
                                      <w:rFonts w:eastAsia="Calibri"/>
                                      <w:sz w:val="16"/>
                                      <w:szCs w:val="16"/>
                                    </w:rPr>
                                    <w:t>Contribution</w:t>
                                  </w:r>
                                </w:p>
                              </w:tc>
                            </w:tr>
                            <w:tr w:rsidR="00D617FD" w:rsidRPr="00DD7C0C" w14:paraId="3CE4B4BF" w14:textId="77777777" w:rsidTr="006733F0">
                              <w:trPr>
                                <w:trHeight w:val="439"/>
                                <w:jc w:val="center"/>
                              </w:trPr>
                              <w:tc>
                                <w:tcPr>
                                  <w:tcW w:w="540" w:type="dxa"/>
                                  <w:vMerge/>
                                  <w:tcBorders>
                                    <w:bottom w:val="single" w:sz="4" w:space="0" w:color="auto"/>
                                  </w:tcBorders>
                                  <w:shd w:val="clear" w:color="auto" w:fill="auto"/>
                                  <w:tcMar>
                                    <w:top w:w="7" w:type="dxa"/>
                                  </w:tcMar>
                                </w:tcPr>
                                <w:p w14:paraId="1EE71BEC" w14:textId="77777777" w:rsidR="00D617FD" w:rsidRPr="00DD7C0C" w:rsidRDefault="00D617FD" w:rsidP="006733F0">
                                  <w:pPr>
                                    <w:widowControl w:val="0"/>
                                    <w:rPr>
                                      <w:rFonts w:eastAsia="Calibri"/>
                                      <w:sz w:val="16"/>
                                      <w:szCs w:val="16"/>
                                    </w:rPr>
                                  </w:pPr>
                                </w:p>
                              </w:tc>
                              <w:tc>
                                <w:tcPr>
                                  <w:tcW w:w="2102" w:type="dxa"/>
                                  <w:gridSpan w:val="2"/>
                                  <w:vMerge/>
                                  <w:tcBorders>
                                    <w:bottom w:val="single" w:sz="4" w:space="0" w:color="auto"/>
                                  </w:tcBorders>
                                  <w:shd w:val="clear" w:color="auto" w:fill="auto"/>
                                  <w:tcMar>
                                    <w:top w:w="7" w:type="dxa"/>
                                  </w:tcMar>
                                </w:tcPr>
                                <w:p w14:paraId="2326FBDC" w14:textId="77777777" w:rsidR="00D617FD" w:rsidRPr="00DD7C0C" w:rsidRDefault="00D617FD" w:rsidP="006733F0">
                                  <w:pPr>
                                    <w:widowControl w:val="0"/>
                                    <w:rPr>
                                      <w:rFonts w:eastAsia="Calibri"/>
                                      <w:sz w:val="16"/>
                                      <w:szCs w:val="16"/>
                                    </w:rPr>
                                  </w:pPr>
                                </w:p>
                              </w:tc>
                              <w:tc>
                                <w:tcPr>
                                  <w:tcW w:w="1701" w:type="dxa"/>
                                  <w:vMerge/>
                                  <w:tcBorders>
                                    <w:bottom w:val="single" w:sz="4" w:space="0" w:color="auto"/>
                                  </w:tcBorders>
                                  <w:shd w:val="clear" w:color="auto" w:fill="auto"/>
                                  <w:tcMar>
                                    <w:top w:w="7" w:type="dxa"/>
                                  </w:tcMar>
                                  <w:textDirection w:val="tbRl"/>
                                </w:tcPr>
                                <w:p w14:paraId="2998F992" w14:textId="77777777" w:rsidR="00D617FD" w:rsidRPr="00DD7C0C" w:rsidRDefault="00D617FD" w:rsidP="006733F0">
                                  <w:pPr>
                                    <w:widowControl w:val="0"/>
                                    <w:rPr>
                                      <w:rFonts w:eastAsia="Calibri"/>
                                      <w:sz w:val="16"/>
                                      <w:szCs w:val="16"/>
                                    </w:rPr>
                                  </w:pPr>
                                </w:p>
                              </w:tc>
                              <w:tc>
                                <w:tcPr>
                                  <w:tcW w:w="1701" w:type="dxa"/>
                                  <w:tcBorders>
                                    <w:bottom w:val="single" w:sz="4" w:space="0" w:color="auto"/>
                                  </w:tcBorders>
                                  <w:shd w:val="clear" w:color="auto" w:fill="auto"/>
                                  <w:tcMar>
                                    <w:top w:w="7" w:type="dxa"/>
                                  </w:tcMar>
                                </w:tcPr>
                                <w:p w14:paraId="6CAB16ED" w14:textId="77777777" w:rsidR="00D617FD" w:rsidRPr="00DD7C0C" w:rsidRDefault="00D617FD" w:rsidP="006733F0">
                                  <w:pPr>
                                    <w:widowControl w:val="0"/>
                                    <w:rPr>
                                      <w:rFonts w:eastAsia="Calibri"/>
                                      <w:sz w:val="16"/>
                                      <w:szCs w:val="16"/>
                                    </w:rPr>
                                  </w:pPr>
                                  <w:r w:rsidRPr="00DD7C0C">
                                    <w:rPr>
                                      <w:rFonts w:eastAsia="Calibri"/>
                                      <w:sz w:val="16"/>
                                      <w:szCs w:val="16"/>
                                    </w:rPr>
                                    <w:t>Replace,</w:t>
                                  </w:r>
                                  <w:r>
                                    <w:rPr>
                                      <w:rFonts w:eastAsia="Calibri"/>
                                      <w:sz w:val="16"/>
                                      <w:szCs w:val="16"/>
                                    </w:rPr>
                                    <w:t xml:space="preserve">   </w:t>
                                  </w:r>
                                  <w:r w:rsidRPr="00DD7C0C">
                                    <w:rPr>
                                      <w:rFonts w:eastAsia="Calibri"/>
                                      <w:sz w:val="16"/>
                                      <w:szCs w:val="16"/>
                                    </w:rPr>
                                    <w:t xml:space="preserve"> Based-on,</w:t>
                                  </w:r>
                                  <w:r>
                                    <w:rPr>
                                      <w:rFonts w:eastAsia="Calibri"/>
                                      <w:sz w:val="16"/>
                                      <w:szCs w:val="16"/>
                                    </w:rPr>
                                    <w:t xml:space="preserve">   </w:t>
                                  </w:r>
                                  <w:r w:rsidRPr="00DD7C0C">
                                    <w:rPr>
                                      <w:rFonts w:eastAsia="Calibri"/>
                                      <w:sz w:val="16"/>
                                      <w:szCs w:val="16"/>
                                    </w:rPr>
                                    <w:t xml:space="preserve"> Formalize,</w:t>
                                  </w:r>
                                  <w:r>
                                    <w:rPr>
                                      <w:rFonts w:eastAsia="Calibri"/>
                                      <w:sz w:val="16"/>
                                      <w:szCs w:val="16"/>
                                    </w:rPr>
                                    <w:t xml:space="preserve">   </w:t>
                                  </w:r>
                                  <w:r w:rsidRPr="00DD7C0C">
                                    <w:rPr>
                                      <w:rFonts w:eastAsia="Calibri"/>
                                      <w:sz w:val="16"/>
                                      <w:szCs w:val="16"/>
                                    </w:rPr>
                                    <w:t xml:space="preserve"> Elaborate</w:t>
                                  </w:r>
                                </w:p>
                              </w:tc>
                              <w:tc>
                                <w:tcPr>
                                  <w:tcW w:w="477" w:type="dxa"/>
                                  <w:vMerge/>
                                  <w:tcBorders>
                                    <w:bottom w:val="single" w:sz="4" w:space="0" w:color="auto"/>
                                  </w:tcBorders>
                                  <w:shd w:val="clear" w:color="auto" w:fill="auto"/>
                                  <w:tcMar>
                                    <w:top w:w="7" w:type="dxa"/>
                                  </w:tcMar>
                                </w:tcPr>
                                <w:p w14:paraId="7A9B6779" w14:textId="77777777" w:rsidR="00D617FD" w:rsidRPr="00DD7C0C" w:rsidRDefault="00D617FD" w:rsidP="006733F0">
                                  <w:pPr>
                                    <w:widowControl w:val="0"/>
                                    <w:rPr>
                                      <w:rFonts w:eastAsia="Calibri"/>
                                      <w:sz w:val="16"/>
                                      <w:szCs w:val="16"/>
                                    </w:rPr>
                                  </w:pPr>
                                </w:p>
                              </w:tc>
                              <w:tc>
                                <w:tcPr>
                                  <w:tcW w:w="515" w:type="dxa"/>
                                  <w:vMerge/>
                                  <w:tcBorders>
                                    <w:bottom w:val="single" w:sz="4" w:space="0" w:color="auto"/>
                                  </w:tcBorders>
                                  <w:shd w:val="clear" w:color="auto" w:fill="auto"/>
                                  <w:tcMar>
                                    <w:top w:w="7" w:type="dxa"/>
                                  </w:tcMar>
                                </w:tcPr>
                                <w:p w14:paraId="36DD8405" w14:textId="77777777" w:rsidR="00D617FD" w:rsidRPr="00DD7C0C" w:rsidRDefault="00D617FD" w:rsidP="006733F0">
                                  <w:pPr>
                                    <w:widowControl w:val="0"/>
                                    <w:rPr>
                                      <w:rFonts w:eastAsia="Calibri"/>
                                      <w:sz w:val="16"/>
                                      <w:szCs w:val="16"/>
                                    </w:rPr>
                                  </w:pPr>
                                </w:p>
                              </w:tc>
                              <w:tc>
                                <w:tcPr>
                                  <w:tcW w:w="228" w:type="dxa"/>
                                  <w:vMerge/>
                                  <w:tcBorders>
                                    <w:bottom w:val="single" w:sz="4" w:space="0" w:color="auto"/>
                                  </w:tcBorders>
                                  <w:shd w:val="clear" w:color="auto" w:fill="auto"/>
                                  <w:tcMar>
                                    <w:top w:w="7" w:type="dxa"/>
                                  </w:tcMar>
                                </w:tcPr>
                                <w:p w14:paraId="6B1E7F6B" w14:textId="77777777" w:rsidR="00D617FD" w:rsidRPr="00DD7C0C" w:rsidRDefault="00D617FD" w:rsidP="006733F0">
                                  <w:pPr>
                                    <w:widowControl w:val="0"/>
                                    <w:rPr>
                                      <w:rFonts w:eastAsia="Calibri"/>
                                      <w:sz w:val="16"/>
                                      <w:szCs w:val="16"/>
                                    </w:rPr>
                                  </w:pPr>
                                </w:p>
                              </w:tc>
                              <w:tc>
                                <w:tcPr>
                                  <w:tcW w:w="1189" w:type="dxa"/>
                                  <w:tcBorders>
                                    <w:bottom w:val="single" w:sz="4" w:space="0" w:color="auto"/>
                                  </w:tcBorders>
                                  <w:shd w:val="clear" w:color="auto" w:fill="auto"/>
                                  <w:tcMar>
                                    <w:top w:w="7" w:type="dxa"/>
                                  </w:tcMar>
                                </w:tcPr>
                                <w:p w14:paraId="0C0B1047" w14:textId="77777777" w:rsidR="00D617FD" w:rsidRPr="00DD7C0C" w:rsidRDefault="00D617FD" w:rsidP="006733F0">
                                  <w:pPr>
                                    <w:widowControl w:val="0"/>
                                    <w:rPr>
                                      <w:rFonts w:eastAsia="Calibri"/>
                                      <w:sz w:val="16"/>
                                      <w:szCs w:val="16"/>
                                    </w:rPr>
                                  </w:pPr>
                                  <w:r w:rsidRPr="00DD7C0C">
                                    <w:rPr>
                                      <w:rFonts w:eastAsia="Calibri"/>
                                      <w:sz w:val="16"/>
                                      <w:szCs w:val="16"/>
                                    </w:rPr>
                                    <w:t>Based-on,</w:t>
                                  </w:r>
                                  <w:r>
                                    <w:rPr>
                                      <w:rFonts w:eastAsia="Calibri"/>
                                      <w:sz w:val="16"/>
                                      <w:szCs w:val="16"/>
                                    </w:rPr>
                                    <w:t xml:space="preserve">   </w:t>
                                  </w:r>
                                  <w:r w:rsidRPr="00DD7C0C">
                                    <w:rPr>
                                      <w:rFonts w:eastAsia="Calibri"/>
                                      <w:sz w:val="16"/>
                                      <w:szCs w:val="16"/>
                                    </w:rPr>
                                    <w:t xml:space="preserve"> Affect,</w:t>
                                  </w:r>
                                  <w:r>
                                    <w:rPr>
                                      <w:rFonts w:eastAsia="Calibri"/>
                                      <w:sz w:val="16"/>
                                      <w:szCs w:val="16"/>
                                    </w:rPr>
                                    <w:t xml:space="preserve">   </w:t>
                                  </w:r>
                                  <w:r w:rsidRPr="00DD7C0C">
                                    <w:rPr>
                                      <w:rFonts w:eastAsia="Calibri"/>
                                      <w:sz w:val="16"/>
                                      <w:szCs w:val="16"/>
                                    </w:rPr>
                                    <w:t xml:space="preserve"> Resolve,</w:t>
                                  </w:r>
                                  <w:r>
                                    <w:rPr>
                                      <w:rFonts w:eastAsia="Calibri"/>
                                      <w:sz w:val="16"/>
                                      <w:szCs w:val="16"/>
                                    </w:rPr>
                                    <w:t xml:space="preserve">   </w:t>
                                  </w:r>
                                  <w:r w:rsidRPr="00DD7C0C">
                                    <w:rPr>
                                      <w:rFonts w:eastAsia="Calibri"/>
                                      <w:sz w:val="16"/>
                                      <w:szCs w:val="16"/>
                                    </w:rPr>
                                    <w:t xml:space="preserve"> Generate</w:t>
                                  </w:r>
                                </w:p>
                              </w:tc>
                              <w:tc>
                                <w:tcPr>
                                  <w:tcW w:w="284" w:type="dxa"/>
                                  <w:vMerge/>
                                  <w:tcBorders>
                                    <w:bottom w:val="single" w:sz="4" w:space="0" w:color="auto"/>
                                  </w:tcBorders>
                                  <w:shd w:val="clear" w:color="auto" w:fill="auto"/>
                                  <w:textDirection w:val="tbRl"/>
                                </w:tcPr>
                                <w:p w14:paraId="1F7C368E" w14:textId="77777777" w:rsidR="00D617FD" w:rsidRPr="00DD7C0C" w:rsidRDefault="00D617FD" w:rsidP="006733F0">
                                  <w:pPr>
                                    <w:widowControl w:val="0"/>
                                    <w:rPr>
                                      <w:rFonts w:eastAsia="Calibri"/>
                                      <w:sz w:val="16"/>
                                      <w:szCs w:val="16"/>
                                    </w:rPr>
                                  </w:pPr>
                                </w:p>
                              </w:tc>
                              <w:tc>
                                <w:tcPr>
                                  <w:tcW w:w="369" w:type="dxa"/>
                                  <w:vMerge/>
                                  <w:tcBorders>
                                    <w:bottom w:val="single" w:sz="4" w:space="0" w:color="auto"/>
                                  </w:tcBorders>
                                  <w:shd w:val="clear" w:color="auto" w:fill="auto"/>
                                  <w:textDirection w:val="tbRl"/>
                                </w:tcPr>
                                <w:p w14:paraId="7B45B95A" w14:textId="77777777" w:rsidR="00D617FD" w:rsidRPr="00DD7C0C" w:rsidRDefault="00D617FD" w:rsidP="006733F0">
                                  <w:pPr>
                                    <w:widowControl w:val="0"/>
                                    <w:rPr>
                                      <w:rFonts w:eastAsia="Calibri"/>
                                      <w:sz w:val="16"/>
                                      <w:szCs w:val="16"/>
                                    </w:rPr>
                                  </w:pPr>
                                </w:p>
                              </w:tc>
                            </w:tr>
                          </w:tbl>
                          <w:p w14:paraId="7CFFD34E" w14:textId="77777777" w:rsidR="00D617FD" w:rsidRPr="000C33A6" w:rsidRDefault="00D617FD" w:rsidP="006733F0">
                            <w:pPr>
                              <w:ind w:left="-90" w:right="-8"/>
                              <w:rPr>
                                <w:sz w:val="16"/>
                                <w:szCs w:val="16"/>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FA9E3" id="_x0000_s1033" type="#_x0000_t202" style="position:absolute;left:0;text-align:left;margin-left:0;margin-top:266.05pt;width:467.05pt;height:128.9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" o:allowincell="f" o:allowoverlap="f" stroked="f">
                <v:textbox inset="0,0,0,0">
                  <w:txbxContent>
                    <w:p w14:paraId="69710014" w14:textId="4B077026" w:rsidR="00D617FD" w:rsidRPr="00C332AE" w:rsidRDefault="00D617FD" w:rsidP="006733F0">
                      <w:pPr>
                        <w:pStyle w:val="Caption"/>
                        <w:ind w:left="-90" w:right="-8"/>
                        <w:rPr>
                          <w:sz w:val="20"/>
                          <w:szCs w:val="20"/>
                        </w:rPr>
                      </w:pPr>
                      <w:bookmarkStart w:id="2591" w:name="_Ref513377397"/>
                      <w:bookmarkStart w:id="2592" w:name="_Toc525723626"/>
                      <w:r w:rsidRPr="00EB38F2">
                        <w:rPr>
                          <w:sz w:val="20"/>
                          <w:szCs w:val="20"/>
                        </w:rPr>
                        <w:t xml:space="preserve">Table </w:t>
                      </w:r>
                      <w:r w:rsidRPr="00EB38F2">
                        <w:rPr>
                          <w:sz w:val="20"/>
                          <w:szCs w:val="20"/>
                        </w:rPr>
                        <w:fldChar w:fldCharType="begin"/>
                      </w:r>
                      <w:r w:rsidRPr="00EB38F2">
                        <w:rPr>
                          <w:sz w:val="20"/>
                          <w:szCs w:val="20"/>
                        </w:rPr>
                        <w:instrText xml:space="preserve"> SEQ Table \* ARABIC </w:instrText>
                      </w:r>
                      <w:r w:rsidRPr="00EB38F2">
                        <w:rPr>
                          <w:sz w:val="20"/>
                          <w:szCs w:val="20"/>
                        </w:rPr>
                        <w:fldChar w:fldCharType="separate"/>
                      </w:r>
                      <w:r>
                        <w:rPr>
                          <w:noProof/>
                          <w:sz w:val="20"/>
                          <w:szCs w:val="20"/>
                        </w:rPr>
                        <w:t>7</w:t>
                      </w:r>
                      <w:r w:rsidRPr="00EB38F2">
                        <w:rPr>
                          <w:sz w:val="20"/>
                          <w:szCs w:val="20"/>
                        </w:rPr>
                        <w:fldChar w:fldCharType="end"/>
                      </w:r>
                      <w:bookmarkEnd w:id="2591"/>
                      <w:r w:rsidRPr="00EB38F2">
                        <w:rPr>
                          <w:sz w:val="20"/>
                          <w:szCs w:val="20"/>
                        </w:rPr>
                        <w:t xml:space="preserve">: </w:t>
                      </w:r>
                      <w:r>
                        <w:rPr>
                          <w:sz w:val="20"/>
                          <w:szCs w:val="20"/>
                        </w:rPr>
                        <w:t>Product-related and Process-related</w:t>
                      </w:r>
                      <w:r w:rsidRPr="00EB38F2">
                        <w:rPr>
                          <w:sz w:val="20"/>
                          <w:szCs w:val="20"/>
                        </w:rPr>
                        <w:t xml:space="preserve"> classifications in </w:t>
                      </w:r>
                      <w:del w:id="2593" w:author="Yvan Labiche" w:date="2018-09-07T21:32:00Z">
                        <w:r w:rsidDel="004C0003">
                          <w:rPr>
                            <w:sz w:val="20"/>
                            <w:szCs w:val="20"/>
                          </w:rPr>
                          <w:delText>requirement engineering</w:delText>
                        </w:r>
                      </w:del>
                      <w:ins w:id="2594" w:author="Yvan Labiche" w:date="2018-09-07T21:32:00Z">
                        <w:r>
                          <w:rPr>
                            <w:sz w:val="20"/>
                            <w:szCs w:val="20"/>
                          </w:rPr>
                          <w:t>Requirements Engineering</w:t>
                        </w:r>
                      </w:ins>
                      <w:bookmarkEnd w:id="2592"/>
                    </w:p>
                    <w:tbl>
                      <w:tblPr>
                        <w:tblW w:w="9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40"/>
                        <w:gridCol w:w="1251"/>
                        <w:gridCol w:w="851"/>
                        <w:gridCol w:w="1701"/>
                        <w:gridCol w:w="1701"/>
                        <w:gridCol w:w="477"/>
                        <w:gridCol w:w="515"/>
                        <w:gridCol w:w="228"/>
                        <w:gridCol w:w="1189"/>
                        <w:gridCol w:w="284"/>
                        <w:gridCol w:w="369"/>
                      </w:tblGrid>
                      <w:tr w:rsidR="00D617FD" w:rsidRPr="00DD7C0C" w14:paraId="34CEBD9B" w14:textId="77777777" w:rsidTr="006733F0">
                        <w:trPr>
                          <w:trHeight w:val="143"/>
                          <w:jc w:val="center"/>
                        </w:trPr>
                        <w:tc>
                          <w:tcPr>
                            <w:tcW w:w="540" w:type="dxa"/>
                            <w:shd w:val="clear" w:color="auto" w:fill="auto"/>
                          </w:tcPr>
                          <w:p w14:paraId="2F1CF8F3" w14:textId="77777777" w:rsidR="00D617FD" w:rsidRPr="00DD7C0C" w:rsidRDefault="00D617FD" w:rsidP="006733F0">
                            <w:pPr>
                              <w:widowControl w:val="0"/>
                              <w:rPr>
                                <w:rFonts w:eastAsia="Calibri"/>
                                <w:b/>
                                <w:color w:val="0070C0"/>
                                <w:sz w:val="16"/>
                                <w:szCs w:val="16"/>
                              </w:rPr>
                            </w:pPr>
                            <w:r w:rsidRPr="00DD7C0C">
                              <w:rPr>
                                <w:rFonts w:eastAsia="Calibri"/>
                                <w:b/>
                                <w:color w:val="0070C0"/>
                                <w:sz w:val="16"/>
                                <w:szCs w:val="16"/>
                              </w:rPr>
                              <w:t>Ref.</w:t>
                            </w:r>
                          </w:p>
                        </w:tc>
                        <w:tc>
                          <w:tcPr>
                            <w:tcW w:w="8566" w:type="dxa"/>
                            <w:gridSpan w:val="10"/>
                            <w:shd w:val="clear" w:color="auto" w:fill="auto"/>
                          </w:tcPr>
                          <w:p w14:paraId="05875B85" w14:textId="2CA7DC9F" w:rsidR="00D617FD" w:rsidRPr="00DD7C0C" w:rsidRDefault="00D617FD" w:rsidP="006733F0">
                            <w:pPr>
                              <w:widowControl w:val="0"/>
                              <w:jc w:val="center"/>
                              <w:rPr>
                                <w:rFonts w:eastAsia="Calibri"/>
                                <w:sz w:val="16"/>
                                <w:szCs w:val="16"/>
                              </w:rPr>
                            </w:pPr>
                            <w:del w:id="2595" w:author="Yvan Labiche" w:date="2018-09-07T21:32:00Z">
                              <w:r w:rsidRPr="00DD7C0C" w:rsidDel="004C0003">
                                <w:rPr>
                                  <w:rFonts w:eastAsia="Calibri"/>
                                  <w:b/>
                                  <w:color w:val="0070C0"/>
                                  <w:sz w:val="16"/>
                                  <w:szCs w:val="16"/>
                                </w:rPr>
                                <w:delText>Requirement Engineering</w:delText>
                              </w:r>
                            </w:del>
                            <w:ins w:id="2596" w:author="Yvan Labiche" w:date="2018-09-07T21:32:00Z">
                              <w:r>
                                <w:rPr>
                                  <w:rFonts w:eastAsia="Calibri"/>
                                  <w:b/>
                                  <w:color w:val="0070C0"/>
                                  <w:sz w:val="16"/>
                                  <w:szCs w:val="16"/>
                                </w:rPr>
                                <w:t>Requirements Engineering</w:t>
                              </w:r>
                            </w:ins>
                            <w:r w:rsidRPr="00DD7C0C">
                              <w:rPr>
                                <w:rFonts w:eastAsia="Calibri"/>
                                <w:b/>
                                <w:color w:val="0070C0"/>
                                <w:sz w:val="16"/>
                                <w:szCs w:val="16"/>
                              </w:rPr>
                              <w:t xml:space="preserve"> Classifications</w:t>
                            </w:r>
                          </w:p>
                        </w:tc>
                      </w:tr>
                      <w:tr w:rsidR="00D617FD" w:rsidRPr="00DD7C0C" w14:paraId="5A842D9A" w14:textId="77777777" w:rsidTr="006733F0">
                        <w:trPr>
                          <w:trHeight w:val="195"/>
                          <w:jc w:val="center"/>
                        </w:trPr>
                        <w:tc>
                          <w:tcPr>
                            <w:tcW w:w="540" w:type="dxa"/>
                            <w:vMerge w:val="restart"/>
                            <w:shd w:val="clear" w:color="auto" w:fill="auto"/>
                            <w:tcMar>
                              <w:top w:w="7" w:type="dxa"/>
                            </w:tcMar>
                          </w:tcPr>
                          <w:p w14:paraId="7A4CB74D" w14:textId="0CFEA14B" w:rsidR="00D617FD" w:rsidRPr="00DD7C0C" w:rsidRDefault="00D617FD" w:rsidP="006A58FF">
                            <w:pPr>
                              <w:widowControl w:val="0"/>
                              <w:rPr>
                                <w:rFonts w:eastAsia="Calibri"/>
                                <w:color w:val="000000"/>
                                <w:sz w:val="16"/>
                                <w:szCs w:val="16"/>
                              </w:rPr>
                            </w:pPr>
                            <w:ins w:id="2597" w:author="Nasser Mustafa [2]" w:date="2018-09-16T20:43:00Z">
                              <w:r>
                                <w:rPr>
                                  <w:rFonts w:ascii="Times New Roman" w:hAnsi="Times New Roman"/>
                                </w:rPr>
                                <w:fldChar w:fldCharType="begin" w:fldLock="1"/>
                              </w:r>
                            </w:ins>
                            <w:r>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ins w:id="2598" w:author="Nasser Mustafa [2]" w:date="2018-09-16T20:43:00Z">
                              <w:r>
                                <w:rPr>
                                  <w:rFonts w:ascii="Times New Roman" w:hAnsi="Times New Roman"/>
                                </w:rPr>
                                <w:fldChar w:fldCharType="separate"/>
                              </w:r>
                            </w:ins>
                            <w:r w:rsidRPr="00B050F0">
                              <w:rPr>
                                <w:rFonts w:ascii="Times New Roman" w:hAnsi="Times New Roman"/>
                                <w:noProof/>
                              </w:rPr>
                              <w:t>[90]</w:t>
                            </w:r>
                            <w:ins w:id="2599" w:author="Nasser Mustafa [2]" w:date="2018-09-16T20:43:00Z">
                              <w:r>
                                <w:rPr>
                                  <w:rFonts w:ascii="Times New Roman" w:hAnsi="Times New Roman"/>
                                </w:rPr>
                                <w:fldChar w:fldCharType="end"/>
                              </w:r>
                            </w:ins>
                            <w:del w:id="2600" w:author="Nasser Mustafa [2]" w:date="2018-09-16T20:42:00Z">
                              <w:r w:rsidRPr="00DD7C0C" w:rsidDel="00636EFB">
                                <w:rPr>
                                  <w:rFonts w:eastAsia="Calibri"/>
                                  <w:color w:val="000000"/>
                                  <w:sz w:val="16"/>
                                  <w:szCs w:val="16"/>
                                </w:rPr>
                                <w:fldChar w:fldCharType="begin"/>
                              </w:r>
                              <w:r w:rsidDel="00636EFB">
                                <w:rPr>
                                  <w:rFonts w:eastAsia="Calibri"/>
                                  <w:color w:val="000000"/>
                                  <w:sz w:val="16"/>
                                  <w:szCs w:val="16"/>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DD7C0C" w:rsidDel="00636EFB">
                                <w:rPr>
                                  <w:rFonts w:eastAsia="Calibri"/>
                                  <w:color w:val="000000"/>
                                  <w:sz w:val="16"/>
                                  <w:szCs w:val="16"/>
                                </w:rPr>
                                <w:fldChar w:fldCharType="separate"/>
                              </w:r>
                              <w:r w:rsidDel="00636EFB">
                                <w:rPr>
                                  <w:rFonts w:eastAsia="Calibri"/>
                                  <w:noProof/>
                                  <w:color w:val="000000"/>
                                  <w:sz w:val="16"/>
                                  <w:szCs w:val="16"/>
                                </w:rPr>
                                <w:delText>[</w:delText>
                              </w:r>
                              <w:r w:rsidDel="00636EFB">
                                <w:fldChar w:fldCharType="begin"/>
                              </w:r>
                              <w:r w:rsidDel="00636EFB">
                                <w:delInstrText xml:space="preserve"> HYPERLINK \l "_ENREF_2" \o "Ramesh, 2011 #90" </w:delInstrText>
                              </w:r>
                              <w:r w:rsidDel="00636EFB">
                                <w:fldChar w:fldCharType="separate"/>
                              </w:r>
                              <w:r w:rsidDel="00636EFB">
                                <w:rPr>
                                  <w:rFonts w:eastAsia="Calibri"/>
                                  <w:noProof/>
                                  <w:color w:val="000000"/>
                                  <w:sz w:val="16"/>
                                  <w:szCs w:val="16"/>
                                </w:rPr>
                                <w:delText>2</w:delText>
                              </w:r>
                              <w:r w:rsidDel="00636EFB">
                                <w:rPr>
                                  <w:rFonts w:eastAsia="Calibri"/>
                                  <w:noProof/>
                                  <w:color w:val="000000"/>
                                  <w:sz w:val="16"/>
                                  <w:szCs w:val="16"/>
                                </w:rPr>
                                <w:fldChar w:fldCharType="end"/>
                              </w:r>
                              <w:r w:rsidDel="00636EFB">
                                <w:rPr>
                                  <w:rFonts w:eastAsia="Calibri"/>
                                  <w:noProof/>
                                  <w:color w:val="000000"/>
                                  <w:sz w:val="16"/>
                                  <w:szCs w:val="16"/>
                                </w:rPr>
                                <w:delText>]</w:delText>
                              </w:r>
                              <w:r w:rsidRPr="00DD7C0C" w:rsidDel="00636EFB">
                                <w:rPr>
                                  <w:rFonts w:eastAsia="Calibri"/>
                                  <w:color w:val="000000"/>
                                  <w:sz w:val="16"/>
                                  <w:szCs w:val="16"/>
                                </w:rPr>
                                <w:fldChar w:fldCharType="end"/>
                              </w:r>
                            </w:del>
                          </w:p>
                        </w:tc>
                        <w:tc>
                          <w:tcPr>
                            <w:tcW w:w="3803" w:type="dxa"/>
                            <w:gridSpan w:val="3"/>
                            <w:shd w:val="clear" w:color="auto" w:fill="auto"/>
                            <w:tcMar>
                              <w:top w:w="7" w:type="dxa"/>
                            </w:tcMar>
                          </w:tcPr>
                          <w:p w14:paraId="6C20F690" w14:textId="77777777" w:rsidR="00D617FD" w:rsidRPr="00DD7C0C" w:rsidRDefault="00D617FD" w:rsidP="006733F0">
                            <w:pPr>
                              <w:widowControl w:val="0"/>
                              <w:rPr>
                                <w:rFonts w:eastAsia="Calibri"/>
                                <w:sz w:val="16"/>
                                <w:szCs w:val="16"/>
                              </w:rPr>
                            </w:pPr>
                            <w:r w:rsidRPr="00DD7C0C">
                              <w:rPr>
                                <w:rFonts w:eastAsia="Calibri"/>
                                <w:sz w:val="16"/>
                                <w:szCs w:val="16"/>
                              </w:rPr>
                              <w:t>Product- related</w:t>
                            </w:r>
                          </w:p>
                        </w:tc>
                        <w:tc>
                          <w:tcPr>
                            <w:tcW w:w="4763" w:type="dxa"/>
                            <w:gridSpan w:val="7"/>
                            <w:shd w:val="clear" w:color="auto" w:fill="auto"/>
                            <w:tcMar>
                              <w:top w:w="7" w:type="dxa"/>
                            </w:tcMar>
                          </w:tcPr>
                          <w:p w14:paraId="479FDA3D" w14:textId="77777777" w:rsidR="00D617FD" w:rsidRPr="00DD7C0C" w:rsidRDefault="00D617FD" w:rsidP="006733F0">
                            <w:pPr>
                              <w:widowControl w:val="0"/>
                              <w:rPr>
                                <w:rFonts w:eastAsia="Calibri"/>
                                <w:sz w:val="16"/>
                                <w:szCs w:val="16"/>
                              </w:rPr>
                            </w:pPr>
                            <w:r w:rsidRPr="00DD7C0C">
                              <w:rPr>
                                <w:rFonts w:eastAsia="Calibri"/>
                                <w:sz w:val="16"/>
                                <w:szCs w:val="16"/>
                              </w:rPr>
                              <w:t>Process –related</w:t>
                            </w:r>
                          </w:p>
                        </w:tc>
                      </w:tr>
                      <w:tr w:rsidR="00D617FD" w:rsidRPr="00DD7C0C" w14:paraId="7723B34D" w14:textId="77777777" w:rsidTr="006733F0">
                        <w:trPr>
                          <w:cantSplit/>
                          <w:trHeight w:val="113"/>
                          <w:jc w:val="center"/>
                        </w:trPr>
                        <w:tc>
                          <w:tcPr>
                            <w:tcW w:w="540" w:type="dxa"/>
                            <w:vMerge/>
                            <w:shd w:val="clear" w:color="auto" w:fill="auto"/>
                            <w:tcMar>
                              <w:top w:w="7" w:type="dxa"/>
                            </w:tcMar>
                          </w:tcPr>
                          <w:p w14:paraId="1BD645D0" w14:textId="77777777" w:rsidR="00D617FD" w:rsidRPr="00DD7C0C" w:rsidRDefault="00D617FD" w:rsidP="006733F0">
                            <w:pPr>
                              <w:widowControl w:val="0"/>
                              <w:rPr>
                                <w:rFonts w:eastAsia="Calibri"/>
                                <w:color w:val="000000"/>
                                <w:sz w:val="16"/>
                                <w:szCs w:val="16"/>
                              </w:rPr>
                            </w:pPr>
                          </w:p>
                        </w:tc>
                        <w:tc>
                          <w:tcPr>
                            <w:tcW w:w="1251" w:type="dxa"/>
                            <w:shd w:val="clear" w:color="auto" w:fill="auto"/>
                            <w:tcMar>
                              <w:top w:w="7" w:type="dxa"/>
                            </w:tcMar>
                          </w:tcPr>
                          <w:p w14:paraId="06410060" w14:textId="77777777" w:rsidR="00D617FD" w:rsidRPr="00DD7C0C" w:rsidRDefault="00D617FD" w:rsidP="006733F0">
                            <w:pPr>
                              <w:widowControl w:val="0"/>
                              <w:rPr>
                                <w:rFonts w:eastAsia="Calibri"/>
                                <w:sz w:val="16"/>
                                <w:szCs w:val="16"/>
                              </w:rPr>
                            </w:pPr>
                            <w:r w:rsidRPr="00DD7C0C">
                              <w:rPr>
                                <w:rFonts w:eastAsia="Calibri"/>
                                <w:sz w:val="16"/>
                                <w:szCs w:val="16"/>
                              </w:rPr>
                              <w:t>Evolution</w:t>
                            </w:r>
                          </w:p>
                        </w:tc>
                        <w:tc>
                          <w:tcPr>
                            <w:tcW w:w="851" w:type="dxa"/>
                            <w:shd w:val="clear" w:color="auto" w:fill="auto"/>
                            <w:tcMar>
                              <w:top w:w="7" w:type="dxa"/>
                            </w:tcMar>
                          </w:tcPr>
                          <w:p w14:paraId="06B8251E" w14:textId="77777777" w:rsidR="00D617FD" w:rsidRPr="00DD7C0C" w:rsidRDefault="00D617FD" w:rsidP="006733F0">
                            <w:pPr>
                              <w:widowControl w:val="0"/>
                              <w:rPr>
                                <w:rFonts w:eastAsia="Calibri"/>
                                <w:sz w:val="16"/>
                                <w:szCs w:val="16"/>
                              </w:rPr>
                            </w:pPr>
                            <w:r w:rsidRPr="00DD7C0C">
                              <w:rPr>
                                <w:rFonts w:eastAsia="Calibri"/>
                                <w:sz w:val="16"/>
                                <w:szCs w:val="16"/>
                              </w:rPr>
                              <w:t>Rationale</w:t>
                            </w:r>
                          </w:p>
                        </w:tc>
                        <w:tc>
                          <w:tcPr>
                            <w:tcW w:w="1701" w:type="dxa"/>
                            <w:shd w:val="clear" w:color="auto" w:fill="auto"/>
                            <w:tcMar>
                              <w:top w:w="7" w:type="dxa"/>
                            </w:tcMar>
                          </w:tcPr>
                          <w:p w14:paraId="617492E3" w14:textId="77777777" w:rsidR="00D617FD" w:rsidRPr="00DD7C0C" w:rsidRDefault="00D617FD" w:rsidP="006733F0">
                            <w:pPr>
                              <w:widowControl w:val="0"/>
                              <w:rPr>
                                <w:rFonts w:eastAsia="Calibri"/>
                                <w:sz w:val="16"/>
                                <w:szCs w:val="16"/>
                              </w:rPr>
                            </w:pPr>
                            <w:r w:rsidRPr="00DD7C0C">
                              <w:rPr>
                                <w:rFonts w:eastAsia="Calibri"/>
                                <w:sz w:val="16"/>
                                <w:szCs w:val="16"/>
                              </w:rPr>
                              <w:t>Dependency</w:t>
                            </w:r>
                          </w:p>
                        </w:tc>
                        <w:tc>
                          <w:tcPr>
                            <w:tcW w:w="4763" w:type="dxa"/>
                            <w:gridSpan w:val="7"/>
                            <w:shd w:val="clear" w:color="auto" w:fill="auto"/>
                            <w:tcMar>
                              <w:top w:w="7" w:type="dxa"/>
                            </w:tcMar>
                          </w:tcPr>
                          <w:p w14:paraId="503407FF" w14:textId="77777777" w:rsidR="00D617FD" w:rsidRPr="00DD7C0C" w:rsidRDefault="00D617FD" w:rsidP="006733F0">
                            <w:pPr>
                              <w:widowControl w:val="0"/>
                              <w:rPr>
                                <w:rFonts w:eastAsia="Calibri"/>
                                <w:sz w:val="16"/>
                                <w:szCs w:val="16"/>
                              </w:rPr>
                            </w:pPr>
                            <w:r w:rsidRPr="00DD7C0C">
                              <w:rPr>
                                <w:rFonts w:eastAsia="Calibri"/>
                                <w:sz w:val="16"/>
                                <w:szCs w:val="16"/>
                              </w:rPr>
                              <w:t>Satisfaction</w:t>
                            </w:r>
                          </w:p>
                        </w:tc>
                      </w:tr>
                      <w:tr w:rsidR="00D617FD" w:rsidRPr="00DD7C0C" w14:paraId="1ECBE826" w14:textId="77777777" w:rsidTr="006733F0">
                        <w:trPr>
                          <w:cantSplit/>
                          <w:trHeight w:val="388"/>
                          <w:jc w:val="center"/>
                        </w:trPr>
                        <w:tc>
                          <w:tcPr>
                            <w:tcW w:w="540" w:type="dxa"/>
                            <w:vMerge/>
                            <w:tcBorders>
                              <w:bottom w:val="single" w:sz="4" w:space="0" w:color="auto"/>
                            </w:tcBorders>
                            <w:shd w:val="clear" w:color="auto" w:fill="auto"/>
                            <w:tcMar>
                              <w:top w:w="7" w:type="dxa"/>
                            </w:tcMar>
                          </w:tcPr>
                          <w:p w14:paraId="2FA27FDE" w14:textId="77777777" w:rsidR="00D617FD" w:rsidRPr="00DD7C0C" w:rsidRDefault="00D617FD" w:rsidP="006733F0">
                            <w:pPr>
                              <w:widowControl w:val="0"/>
                              <w:rPr>
                                <w:rFonts w:eastAsia="Calibri"/>
                                <w:color w:val="000000"/>
                                <w:sz w:val="16"/>
                                <w:szCs w:val="16"/>
                              </w:rPr>
                            </w:pPr>
                          </w:p>
                        </w:tc>
                        <w:tc>
                          <w:tcPr>
                            <w:tcW w:w="1251" w:type="dxa"/>
                            <w:tcBorders>
                              <w:bottom w:val="single" w:sz="4" w:space="0" w:color="auto"/>
                            </w:tcBorders>
                            <w:shd w:val="clear" w:color="auto" w:fill="auto"/>
                            <w:tcMar>
                              <w:top w:w="7" w:type="dxa"/>
                            </w:tcMar>
                          </w:tcPr>
                          <w:p w14:paraId="08103AE6" w14:textId="77777777" w:rsidR="00D617FD" w:rsidRPr="00DD7C0C" w:rsidRDefault="00D617FD" w:rsidP="006733F0">
                            <w:pPr>
                              <w:widowControl w:val="0"/>
                              <w:rPr>
                                <w:rFonts w:eastAsia="Calibri"/>
                                <w:sz w:val="16"/>
                                <w:szCs w:val="16"/>
                              </w:rPr>
                            </w:pPr>
                            <w:r>
                              <w:rPr>
                                <w:rFonts w:eastAsia="Calibri"/>
                                <w:sz w:val="16"/>
                                <w:szCs w:val="16"/>
                              </w:rPr>
                              <w:t xml:space="preserve">Derive, Elaborate,   </w:t>
                            </w:r>
                            <w:r w:rsidRPr="00DD7C0C">
                              <w:rPr>
                                <w:rFonts w:eastAsia="Calibri"/>
                                <w:sz w:val="16"/>
                                <w:szCs w:val="16"/>
                              </w:rPr>
                              <w:t>Depend-on</w:t>
                            </w:r>
                          </w:p>
                        </w:tc>
                        <w:tc>
                          <w:tcPr>
                            <w:tcW w:w="851" w:type="dxa"/>
                            <w:tcBorders>
                              <w:bottom w:val="single" w:sz="4" w:space="0" w:color="auto"/>
                            </w:tcBorders>
                            <w:shd w:val="clear" w:color="auto" w:fill="auto"/>
                            <w:tcMar>
                              <w:top w:w="7" w:type="dxa"/>
                            </w:tcMar>
                          </w:tcPr>
                          <w:p w14:paraId="71B03576" w14:textId="77777777" w:rsidR="00D617FD" w:rsidRPr="00DD7C0C" w:rsidRDefault="00D617FD" w:rsidP="006733F0">
                            <w:pPr>
                              <w:widowControl w:val="0"/>
                              <w:rPr>
                                <w:rFonts w:eastAsia="Calibri"/>
                                <w:sz w:val="16"/>
                                <w:szCs w:val="16"/>
                              </w:rPr>
                            </w:pPr>
                            <w:r w:rsidRPr="00DD7C0C">
                              <w:rPr>
                                <w:rFonts w:eastAsia="Calibri"/>
                                <w:sz w:val="16"/>
                                <w:szCs w:val="16"/>
                              </w:rPr>
                              <w:t>Select,</w:t>
                            </w:r>
                            <w:r>
                              <w:rPr>
                                <w:rFonts w:eastAsia="Calibri"/>
                                <w:sz w:val="16"/>
                                <w:szCs w:val="16"/>
                              </w:rPr>
                              <w:t xml:space="preserve">   </w:t>
                            </w:r>
                            <w:r w:rsidRPr="00DD7C0C">
                              <w:rPr>
                                <w:rFonts w:eastAsia="Calibri"/>
                                <w:sz w:val="16"/>
                                <w:szCs w:val="16"/>
                              </w:rPr>
                              <w:t xml:space="preserve"> Affect</w:t>
                            </w:r>
                          </w:p>
                        </w:tc>
                        <w:tc>
                          <w:tcPr>
                            <w:tcW w:w="1701" w:type="dxa"/>
                            <w:tcBorders>
                              <w:bottom w:val="single" w:sz="4" w:space="0" w:color="auto"/>
                            </w:tcBorders>
                            <w:shd w:val="clear" w:color="auto" w:fill="auto"/>
                            <w:tcMar>
                              <w:top w:w="7" w:type="dxa"/>
                            </w:tcMar>
                          </w:tcPr>
                          <w:p w14:paraId="0FFFDAA5" w14:textId="77777777" w:rsidR="00D617FD" w:rsidRPr="00DD7C0C" w:rsidRDefault="00D617FD" w:rsidP="006733F0">
                            <w:pPr>
                              <w:widowControl w:val="0"/>
                              <w:rPr>
                                <w:rFonts w:eastAsia="Calibri"/>
                                <w:sz w:val="16"/>
                                <w:szCs w:val="16"/>
                              </w:rPr>
                            </w:pPr>
                            <w:r w:rsidRPr="00DD7C0C">
                              <w:rPr>
                                <w:rFonts w:eastAsia="Calibri"/>
                                <w:sz w:val="16"/>
                                <w:szCs w:val="16"/>
                              </w:rPr>
                              <w:t>Is-a,</w:t>
                            </w:r>
                            <w:r>
                              <w:rPr>
                                <w:rFonts w:eastAsia="Calibri"/>
                                <w:sz w:val="16"/>
                                <w:szCs w:val="16"/>
                              </w:rPr>
                              <w:t xml:space="preserve">   </w:t>
                            </w:r>
                            <w:r w:rsidRPr="00DD7C0C">
                              <w:rPr>
                                <w:rFonts w:eastAsia="Calibri"/>
                                <w:sz w:val="16"/>
                                <w:szCs w:val="16"/>
                              </w:rPr>
                              <w:t xml:space="preserve"> Part-of,</w:t>
                            </w:r>
                            <w:r>
                              <w:rPr>
                                <w:rFonts w:eastAsia="Calibri"/>
                                <w:sz w:val="16"/>
                                <w:szCs w:val="16"/>
                              </w:rPr>
                              <w:t xml:space="preserve">   </w:t>
                            </w:r>
                            <w:r w:rsidRPr="00DD7C0C">
                              <w:rPr>
                                <w:rFonts w:eastAsia="Calibri"/>
                                <w:sz w:val="16"/>
                                <w:szCs w:val="16"/>
                              </w:rPr>
                              <w:t xml:space="preserve"> Contain,</w:t>
                            </w:r>
                            <w:r>
                              <w:rPr>
                                <w:rFonts w:eastAsia="Calibri"/>
                                <w:sz w:val="16"/>
                                <w:szCs w:val="16"/>
                              </w:rPr>
                              <w:t xml:space="preserve">   </w:t>
                            </w:r>
                            <w:r w:rsidRPr="00DD7C0C">
                              <w:rPr>
                                <w:rFonts w:eastAsia="Calibri"/>
                                <w:sz w:val="16"/>
                                <w:szCs w:val="16"/>
                              </w:rPr>
                              <w:t xml:space="preserve"> Used-by,</w:t>
                            </w:r>
                            <w:r>
                              <w:rPr>
                                <w:rFonts w:eastAsia="Calibri"/>
                                <w:sz w:val="16"/>
                                <w:szCs w:val="16"/>
                              </w:rPr>
                              <w:t xml:space="preserve">   </w:t>
                            </w:r>
                            <w:r w:rsidRPr="00DD7C0C">
                              <w:rPr>
                                <w:rFonts w:eastAsia="Calibri"/>
                                <w:sz w:val="16"/>
                                <w:szCs w:val="16"/>
                              </w:rPr>
                              <w:t xml:space="preserve"> Performed-by</w:t>
                            </w:r>
                          </w:p>
                        </w:tc>
                        <w:tc>
                          <w:tcPr>
                            <w:tcW w:w="4763" w:type="dxa"/>
                            <w:gridSpan w:val="7"/>
                            <w:tcBorders>
                              <w:bottom w:val="single" w:sz="4" w:space="0" w:color="auto"/>
                            </w:tcBorders>
                            <w:shd w:val="clear" w:color="auto" w:fill="auto"/>
                            <w:tcMar>
                              <w:top w:w="7" w:type="dxa"/>
                            </w:tcMar>
                          </w:tcPr>
                          <w:p w14:paraId="65739945" w14:textId="77777777" w:rsidR="00D617FD" w:rsidRPr="00DD7C0C" w:rsidRDefault="00D617FD" w:rsidP="006733F0">
                            <w:pPr>
                              <w:widowControl w:val="0"/>
                              <w:rPr>
                                <w:rFonts w:eastAsia="Calibri"/>
                                <w:sz w:val="16"/>
                                <w:szCs w:val="16"/>
                              </w:rPr>
                            </w:pPr>
                            <w:r w:rsidRPr="00DD7C0C">
                              <w:rPr>
                                <w:rFonts w:eastAsia="Calibri"/>
                                <w:sz w:val="16"/>
                                <w:szCs w:val="16"/>
                              </w:rPr>
                              <w:t>Define,</w:t>
                            </w:r>
                            <w:r>
                              <w:rPr>
                                <w:rFonts w:eastAsia="Calibri"/>
                                <w:sz w:val="16"/>
                                <w:szCs w:val="16"/>
                              </w:rPr>
                              <w:t xml:space="preserve">   </w:t>
                            </w:r>
                            <w:r w:rsidRPr="00DD7C0C">
                              <w:rPr>
                                <w:rFonts w:eastAsia="Calibri"/>
                                <w:sz w:val="16"/>
                                <w:szCs w:val="16"/>
                              </w:rPr>
                              <w:t xml:space="preserve"> Allocate-to,</w:t>
                            </w:r>
                            <w:r>
                              <w:rPr>
                                <w:rFonts w:eastAsia="Calibri"/>
                                <w:sz w:val="16"/>
                                <w:szCs w:val="16"/>
                              </w:rPr>
                              <w:t xml:space="preserve">   </w:t>
                            </w:r>
                            <w:r w:rsidRPr="00DD7C0C">
                              <w:rPr>
                                <w:rFonts w:eastAsia="Calibri"/>
                                <w:sz w:val="16"/>
                                <w:szCs w:val="16"/>
                              </w:rPr>
                              <w:t xml:space="preserve"> Depend-on,</w:t>
                            </w:r>
                            <w:r>
                              <w:rPr>
                                <w:rFonts w:eastAsia="Calibri"/>
                                <w:sz w:val="16"/>
                                <w:szCs w:val="16"/>
                              </w:rPr>
                              <w:t xml:space="preserve">   </w:t>
                            </w:r>
                            <w:r w:rsidRPr="00DD7C0C">
                              <w:rPr>
                                <w:rFonts w:eastAsia="Calibri"/>
                                <w:sz w:val="16"/>
                                <w:szCs w:val="16"/>
                              </w:rPr>
                              <w:t xml:space="preserve"> Created-by,</w:t>
                            </w:r>
                            <w:r>
                              <w:rPr>
                                <w:rFonts w:eastAsia="Calibri"/>
                                <w:sz w:val="16"/>
                                <w:szCs w:val="16"/>
                              </w:rPr>
                              <w:t xml:space="preserve">   </w:t>
                            </w:r>
                            <w:r w:rsidRPr="00DD7C0C">
                              <w:rPr>
                                <w:rFonts w:eastAsia="Calibri"/>
                                <w:sz w:val="16"/>
                                <w:szCs w:val="16"/>
                              </w:rPr>
                              <w:t xml:space="preserve"> Verify,</w:t>
                            </w:r>
                            <w:r>
                              <w:rPr>
                                <w:rFonts w:eastAsia="Calibri"/>
                                <w:sz w:val="16"/>
                                <w:szCs w:val="16"/>
                              </w:rPr>
                              <w:t xml:space="preserve">   </w:t>
                            </w:r>
                            <w:r w:rsidRPr="00DD7C0C">
                              <w:rPr>
                                <w:rFonts w:eastAsia="Calibri"/>
                                <w:sz w:val="16"/>
                                <w:szCs w:val="16"/>
                              </w:rPr>
                              <w:t xml:space="preserve"> Generate</w:t>
                            </w:r>
                          </w:p>
                        </w:tc>
                      </w:tr>
                      <w:tr w:rsidR="00D617FD" w:rsidRPr="00DD7C0C" w14:paraId="52D05F5C" w14:textId="77777777" w:rsidTr="006733F0">
                        <w:trPr>
                          <w:cantSplit/>
                          <w:trHeight w:val="232"/>
                          <w:jc w:val="center"/>
                        </w:trPr>
                        <w:tc>
                          <w:tcPr>
                            <w:tcW w:w="540" w:type="dxa"/>
                            <w:vMerge w:val="restart"/>
                            <w:tcBorders>
                              <w:bottom w:val="single" w:sz="4" w:space="0" w:color="auto"/>
                            </w:tcBorders>
                            <w:shd w:val="clear" w:color="auto" w:fill="auto"/>
                            <w:tcMar>
                              <w:top w:w="7" w:type="dxa"/>
                            </w:tcMar>
                          </w:tcPr>
                          <w:p w14:paraId="0F95CBDB" w14:textId="48938834" w:rsidR="00D617FD" w:rsidRPr="00DD7C0C" w:rsidRDefault="00D617FD" w:rsidP="006A58FF">
                            <w:pPr>
                              <w:widowControl w:val="0"/>
                              <w:rPr>
                                <w:rFonts w:eastAsia="Calibri"/>
                                <w:color w:val="000000"/>
                                <w:sz w:val="16"/>
                                <w:szCs w:val="16"/>
                              </w:rPr>
                            </w:pPr>
                            <w:ins w:id="2601" w:author="Nasser Mustafa [2]" w:date="2018-09-16T20:43:00Z">
                              <w:r>
                                <w:rPr>
                                  <w:rFonts w:ascii="Times New Roman" w:hAnsi="Times New Roman"/>
                                </w:rPr>
                                <w:fldChar w:fldCharType="begin" w:fldLock="1"/>
                              </w:r>
                            </w:ins>
                            <w:r>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ins w:id="2602" w:author="Nasser Mustafa [2]" w:date="2018-09-16T20:43:00Z">
                              <w:r>
                                <w:rPr>
                                  <w:rFonts w:ascii="Times New Roman" w:hAnsi="Times New Roman"/>
                                </w:rPr>
                                <w:fldChar w:fldCharType="separate"/>
                              </w:r>
                            </w:ins>
                            <w:r w:rsidRPr="00B050F0">
                              <w:rPr>
                                <w:rFonts w:ascii="Times New Roman" w:hAnsi="Times New Roman"/>
                                <w:noProof/>
                              </w:rPr>
                              <w:t>[92]</w:t>
                            </w:r>
                            <w:ins w:id="2603" w:author="Nasser Mustafa [2]" w:date="2018-09-16T20:43:00Z">
                              <w:r>
                                <w:rPr>
                                  <w:rFonts w:ascii="Times New Roman" w:hAnsi="Times New Roman"/>
                                </w:rPr>
                                <w:fldChar w:fldCharType="end"/>
                              </w:r>
                            </w:ins>
                            <w:del w:id="2604" w:author="Nasser Mustafa [2]" w:date="2018-09-16T20:43:00Z">
                              <w:r w:rsidRPr="00DD7C0C" w:rsidDel="00636EFB">
                                <w:rPr>
                                  <w:rFonts w:eastAsia="Calibri"/>
                                  <w:color w:val="000000"/>
                                  <w:sz w:val="16"/>
                                  <w:szCs w:val="16"/>
                                </w:rPr>
                                <w:fldChar w:fldCharType="begin"/>
                              </w:r>
                              <w:r w:rsidDel="00636EFB">
                                <w:rPr>
                                  <w:rFonts w:eastAsia="Calibri"/>
                                  <w:color w:val="000000"/>
                                  <w:sz w:val="16"/>
                                  <w:szCs w:val="16"/>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DD7C0C" w:rsidDel="00636EFB">
                                <w:rPr>
                                  <w:rFonts w:eastAsia="Calibri"/>
                                  <w:color w:val="000000"/>
                                  <w:sz w:val="16"/>
                                  <w:szCs w:val="16"/>
                                </w:rPr>
                                <w:fldChar w:fldCharType="separate"/>
                              </w:r>
                              <w:r w:rsidDel="00636EFB">
                                <w:rPr>
                                  <w:rFonts w:eastAsia="Calibri"/>
                                  <w:noProof/>
                                  <w:color w:val="000000"/>
                                  <w:sz w:val="16"/>
                                  <w:szCs w:val="16"/>
                                </w:rPr>
                                <w:delText>[</w:delText>
                              </w:r>
                              <w:r w:rsidDel="00636EFB">
                                <w:fldChar w:fldCharType="begin"/>
                              </w:r>
                              <w:r w:rsidDel="00636EFB">
                                <w:delInstrText xml:space="preserve"> HYPERLINK \l "_ENREF_15" \o "Spanoudakis, 2005 #33" </w:delInstrText>
                              </w:r>
                              <w:r w:rsidDel="00636EFB">
                                <w:fldChar w:fldCharType="separate"/>
                              </w:r>
                              <w:r w:rsidDel="00636EFB">
                                <w:rPr>
                                  <w:rFonts w:eastAsia="Calibri"/>
                                  <w:noProof/>
                                  <w:color w:val="000000"/>
                                  <w:sz w:val="16"/>
                                  <w:szCs w:val="16"/>
                                </w:rPr>
                                <w:delText>15</w:delText>
                              </w:r>
                              <w:r w:rsidDel="00636EFB">
                                <w:rPr>
                                  <w:rFonts w:eastAsia="Calibri"/>
                                  <w:noProof/>
                                  <w:color w:val="000000"/>
                                  <w:sz w:val="16"/>
                                  <w:szCs w:val="16"/>
                                </w:rPr>
                                <w:fldChar w:fldCharType="end"/>
                              </w:r>
                              <w:r w:rsidDel="00636EFB">
                                <w:rPr>
                                  <w:rFonts w:eastAsia="Calibri"/>
                                  <w:noProof/>
                                  <w:color w:val="000000"/>
                                  <w:sz w:val="16"/>
                                  <w:szCs w:val="16"/>
                                </w:rPr>
                                <w:delText>]</w:delText>
                              </w:r>
                              <w:r w:rsidRPr="00DD7C0C" w:rsidDel="00636EFB">
                                <w:rPr>
                                  <w:rFonts w:eastAsia="Calibri"/>
                                  <w:color w:val="000000"/>
                                  <w:sz w:val="16"/>
                                  <w:szCs w:val="16"/>
                                </w:rPr>
                                <w:fldChar w:fldCharType="end"/>
                              </w:r>
                              <w:r w:rsidRPr="00DD7C0C" w:rsidDel="00636EFB">
                                <w:rPr>
                                  <w:rFonts w:eastAsia="Calibri"/>
                                  <w:color w:val="000000"/>
                                  <w:sz w:val="16"/>
                                  <w:szCs w:val="16"/>
                                </w:rPr>
                                <w:delText xml:space="preserve"> </w:delText>
                              </w:r>
                            </w:del>
                          </w:p>
                        </w:tc>
                        <w:tc>
                          <w:tcPr>
                            <w:tcW w:w="2102" w:type="dxa"/>
                            <w:gridSpan w:val="2"/>
                            <w:vMerge w:val="restart"/>
                            <w:shd w:val="clear" w:color="auto" w:fill="auto"/>
                            <w:tcMar>
                              <w:top w:w="7" w:type="dxa"/>
                            </w:tcMar>
                          </w:tcPr>
                          <w:p w14:paraId="00BA4011" w14:textId="77777777" w:rsidR="00D617FD" w:rsidRPr="00DD7C0C" w:rsidRDefault="00D617FD" w:rsidP="006733F0">
                            <w:pPr>
                              <w:widowControl w:val="0"/>
                              <w:rPr>
                                <w:rFonts w:eastAsia="Calibri"/>
                                <w:sz w:val="16"/>
                                <w:szCs w:val="16"/>
                              </w:rPr>
                            </w:pPr>
                          </w:p>
                        </w:tc>
                        <w:tc>
                          <w:tcPr>
                            <w:tcW w:w="1701" w:type="dxa"/>
                            <w:vMerge w:val="restart"/>
                            <w:shd w:val="clear" w:color="auto" w:fill="auto"/>
                            <w:tcMar>
                              <w:top w:w="7" w:type="dxa"/>
                            </w:tcMar>
                          </w:tcPr>
                          <w:p w14:paraId="043885CD" w14:textId="77777777" w:rsidR="00D617FD" w:rsidRPr="00DD7C0C" w:rsidRDefault="00D617FD" w:rsidP="006733F0">
                            <w:pPr>
                              <w:widowControl w:val="0"/>
                              <w:rPr>
                                <w:rFonts w:eastAsia="Calibri"/>
                                <w:sz w:val="16"/>
                                <w:szCs w:val="16"/>
                              </w:rPr>
                            </w:pPr>
                            <w:r w:rsidRPr="00DD7C0C">
                              <w:rPr>
                                <w:rFonts w:eastAsia="Calibri"/>
                                <w:sz w:val="16"/>
                                <w:szCs w:val="16"/>
                              </w:rPr>
                              <w:t>Dependency</w:t>
                            </w:r>
                          </w:p>
                        </w:tc>
                        <w:tc>
                          <w:tcPr>
                            <w:tcW w:w="1701" w:type="dxa"/>
                            <w:tcBorders>
                              <w:bottom w:val="single" w:sz="4" w:space="0" w:color="auto"/>
                            </w:tcBorders>
                            <w:shd w:val="clear" w:color="auto" w:fill="auto"/>
                            <w:tcMar>
                              <w:top w:w="7" w:type="dxa"/>
                            </w:tcMar>
                          </w:tcPr>
                          <w:p w14:paraId="0771B0BD" w14:textId="77777777" w:rsidR="00D617FD" w:rsidRPr="00DD7C0C" w:rsidRDefault="00D617FD" w:rsidP="006733F0">
                            <w:pPr>
                              <w:widowControl w:val="0"/>
                              <w:rPr>
                                <w:rFonts w:eastAsia="Calibri"/>
                                <w:sz w:val="16"/>
                                <w:szCs w:val="16"/>
                              </w:rPr>
                            </w:pPr>
                            <w:r w:rsidRPr="00DD7C0C">
                              <w:rPr>
                                <w:rFonts w:eastAsia="Calibri"/>
                                <w:sz w:val="16"/>
                                <w:szCs w:val="16"/>
                              </w:rPr>
                              <w:t xml:space="preserve">Evolution </w:t>
                            </w:r>
                          </w:p>
                        </w:tc>
                        <w:tc>
                          <w:tcPr>
                            <w:tcW w:w="477" w:type="dxa"/>
                            <w:vMerge w:val="restart"/>
                            <w:tcBorders>
                              <w:bottom w:val="single" w:sz="4" w:space="0" w:color="auto"/>
                            </w:tcBorders>
                            <w:shd w:val="clear" w:color="auto" w:fill="auto"/>
                            <w:tcMar>
                              <w:top w:w="7" w:type="dxa"/>
                            </w:tcMar>
                            <w:textDirection w:val="tbRl"/>
                          </w:tcPr>
                          <w:p w14:paraId="2F960887" w14:textId="77777777" w:rsidR="00D617FD" w:rsidRPr="00DD7C0C" w:rsidRDefault="00D617FD" w:rsidP="006733F0">
                            <w:pPr>
                              <w:widowControl w:val="0"/>
                              <w:rPr>
                                <w:rFonts w:eastAsia="Calibri"/>
                                <w:sz w:val="16"/>
                                <w:szCs w:val="16"/>
                              </w:rPr>
                            </w:pPr>
                            <w:r w:rsidRPr="00DD7C0C">
                              <w:rPr>
                                <w:rFonts w:eastAsia="Calibri"/>
                                <w:sz w:val="16"/>
                                <w:szCs w:val="16"/>
                              </w:rPr>
                              <w:t>Generalize/ Refine</w:t>
                            </w:r>
                          </w:p>
                        </w:tc>
                        <w:tc>
                          <w:tcPr>
                            <w:tcW w:w="515" w:type="dxa"/>
                            <w:vMerge w:val="restart"/>
                            <w:tcBorders>
                              <w:bottom w:val="single" w:sz="4" w:space="0" w:color="auto"/>
                            </w:tcBorders>
                            <w:shd w:val="clear" w:color="auto" w:fill="auto"/>
                            <w:tcMar>
                              <w:top w:w="7" w:type="dxa"/>
                            </w:tcMar>
                            <w:textDirection w:val="tbRl"/>
                          </w:tcPr>
                          <w:p w14:paraId="29D1F0A7" w14:textId="77777777" w:rsidR="00D617FD" w:rsidRPr="00DD7C0C" w:rsidRDefault="00D617FD" w:rsidP="006733F0">
                            <w:pPr>
                              <w:widowControl w:val="0"/>
                              <w:rPr>
                                <w:rFonts w:eastAsia="Calibri"/>
                                <w:sz w:val="16"/>
                                <w:szCs w:val="16"/>
                              </w:rPr>
                            </w:pPr>
                            <w:r w:rsidRPr="00DD7C0C">
                              <w:rPr>
                                <w:rFonts w:eastAsia="Calibri"/>
                                <w:sz w:val="16"/>
                                <w:szCs w:val="16"/>
                              </w:rPr>
                              <w:t>Satisfaction</w:t>
                            </w:r>
                          </w:p>
                        </w:tc>
                        <w:tc>
                          <w:tcPr>
                            <w:tcW w:w="228" w:type="dxa"/>
                            <w:vMerge w:val="restart"/>
                            <w:tcBorders>
                              <w:bottom w:val="single" w:sz="4" w:space="0" w:color="auto"/>
                            </w:tcBorders>
                            <w:shd w:val="clear" w:color="auto" w:fill="auto"/>
                            <w:tcMar>
                              <w:top w:w="7" w:type="dxa"/>
                            </w:tcMar>
                            <w:textDirection w:val="tbRl"/>
                          </w:tcPr>
                          <w:p w14:paraId="7609F8E7" w14:textId="77777777" w:rsidR="00D617FD" w:rsidRPr="00DD7C0C" w:rsidRDefault="00D617FD" w:rsidP="006733F0">
                            <w:pPr>
                              <w:widowControl w:val="0"/>
                              <w:rPr>
                                <w:rFonts w:eastAsia="Calibri"/>
                                <w:sz w:val="16"/>
                                <w:szCs w:val="16"/>
                              </w:rPr>
                            </w:pPr>
                            <w:r w:rsidRPr="00DD7C0C">
                              <w:rPr>
                                <w:rFonts w:eastAsia="Calibri"/>
                                <w:sz w:val="16"/>
                                <w:szCs w:val="16"/>
                              </w:rPr>
                              <w:t>Overlap</w:t>
                            </w:r>
                          </w:p>
                        </w:tc>
                        <w:tc>
                          <w:tcPr>
                            <w:tcW w:w="1189" w:type="dxa"/>
                            <w:tcBorders>
                              <w:bottom w:val="single" w:sz="4" w:space="0" w:color="auto"/>
                            </w:tcBorders>
                            <w:shd w:val="clear" w:color="auto" w:fill="auto"/>
                            <w:tcMar>
                              <w:top w:w="7" w:type="dxa"/>
                            </w:tcMar>
                          </w:tcPr>
                          <w:p w14:paraId="779EA5A2" w14:textId="77777777" w:rsidR="00D617FD" w:rsidRPr="00DD7C0C" w:rsidRDefault="00D617FD" w:rsidP="006733F0">
                            <w:pPr>
                              <w:widowControl w:val="0"/>
                              <w:rPr>
                                <w:rFonts w:eastAsia="Calibri"/>
                                <w:sz w:val="16"/>
                                <w:szCs w:val="16"/>
                              </w:rPr>
                            </w:pPr>
                            <w:r w:rsidRPr="00DD7C0C">
                              <w:rPr>
                                <w:rFonts w:eastAsia="Calibri"/>
                                <w:sz w:val="16"/>
                                <w:szCs w:val="16"/>
                              </w:rPr>
                              <w:t>Conflict</w:t>
                            </w:r>
                          </w:p>
                        </w:tc>
                        <w:tc>
                          <w:tcPr>
                            <w:tcW w:w="284" w:type="dxa"/>
                            <w:vMerge w:val="restart"/>
                            <w:tcBorders>
                              <w:bottom w:val="single" w:sz="4" w:space="0" w:color="auto"/>
                            </w:tcBorders>
                            <w:shd w:val="clear" w:color="auto" w:fill="auto"/>
                            <w:textDirection w:val="tbRl"/>
                          </w:tcPr>
                          <w:p w14:paraId="1C453176" w14:textId="77777777" w:rsidR="00D617FD" w:rsidRPr="00DD7C0C" w:rsidRDefault="00D617FD" w:rsidP="006733F0">
                            <w:pPr>
                              <w:widowControl w:val="0"/>
                              <w:rPr>
                                <w:rFonts w:eastAsia="Calibri"/>
                                <w:sz w:val="16"/>
                                <w:szCs w:val="16"/>
                              </w:rPr>
                            </w:pPr>
                            <w:r w:rsidRPr="00DD7C0C">
                              <w:rPr>
                                <w:rFonts w:eastAsia="Calibri"/>
                                <w:sz w:val="16"/>
                                <w:szCs w:val="16"/>
                              </w:rPr>
                              <w:t>Rationale</w:t>
                            </w:r>
                          </w:p>
                        </w:tc>
                        <w:tc>
                          <w:tcPr>
                            <w:tcW w:w="369" w:type="dxa"/>
                            <w:vMerge w:val="restart"/>
                            <w:tcBorders>
                              <w:bottom w:val="single" w:sz="4" w:space="0" w:color="auto"/>
                            </w:tcBorders>
                            <w:shd w:val="clear" w:color="auto" w:fill="auto"/>
                            <w:textDirection w:val="tbRl"/>
                          </w:tcPr>
                          <w:p w14:paraId="25874E37" w14:textId="77777777" w:rsidR="00D617FD" w:rsidRPr="00DD7C0C" w:rsidRDefault="00D617FD" w:rsidP="006733F0">
                            <w:pPr>
                              <w:widowControl w:val="0"/>
                              <w:rPr>
                                <w:rFonts w:eastAsia="Calibri"/>
                                <w:sz w:val="16"/>
                                <w:szCs w:val="16"/>
                              </w:rPr>
                            </w:pPr>
                            <w:r w:rsidRPr="00DD7C0C">
                              <w:rPr>
                                <w:rFonts w:eastAsia="Calibri"/>
                                <w:sz w:val="16"/>
                                <w:szCs w:val="16"/>
                              </w:rPr>
                              <w:t>Contribution</w:t>
                            </w:r>
                          </w:p>
                        </w:tc>
                      </w:tr>
                      <w:tr w:rsidR="00D617FD" w:rsidRPr="00DD7C0C" w14:paraId="3CE4B4BF" w14:textId="77777777" w:rsidTr="006733F0">
                        <w:trPr>
                          <w:trHeight w:val="439"/>
                          <w:jc w:val="center"/>
                        </w:trPr>
                        <w:tc>
                          <w:tcPr>
                            <w:tcW w:w="540" w:type="dxa"/>
                            <w:vMerge/>
                            <w:tcBorders>
                              <w:bottom w:val="single" w:sz="4" w:space="0" w:color="auto"/>
                            </w:tcBorders>
                            <w:shd w:val="clear" w:color="auto" w:fill="auto"/>
                            <w:tcMar>
                              <w:top w:w="7" w:type="dxa"/>
                            </w:tcMar>
                          </w:tcPr>
                          <w:p w14:paraId="1EE71BEC" w14:textId="77777777" w:rsidR="00D617FD" w:rsidRPr="00DD7C0C" w:rsidRDefault="00D617FD" w:rsidP="006733F0">
                            <w:pPr>
                              <w:widowControl w:val="0"/>
                              <w:rPr>
                                <w:rFonts w:eastAsia="Calibri"/>
                                <w:sz w:val="16"/>
                                <w:szCs w:val="16"/>
                              </w:rPr>
                            </w:pPr>
                          </w:p>
                        </w:tc>
                        <w:tc>
                          <w:tcPr>
                            <w:tcW w:w="2102" w:type="dxa"/>
                            <w:gridSpan w:val="2"/>
                            <w:vMerge/>
                            <w:tcBorders>
                              <w:bottom w:val="single" w:sz="4" w:space="0" w:color="auto"/>
                            </w:tcBorders>
                            <w:shd w:val="clear" w:color="auto" w:fill="auto"/>
                            <w:tcMar>
                              <w:top w:w="7" w:type="dxa"/>
                            </w:tcMar>
                          </w:tcPr>
                          <w:p w14:paraId="2326FBDC" w14:textId="77777777" w:rsidR="00D617FD" w:rsidRPr="00DD7C0C" w:rsidRDefault="00D617FD" w:rsidP="006733F0">
                            <w:pPr>
                              <w:widowControl w:val="0"/>
                              <w:rPr>
                                <w:rFonts w:eastAsia="Calibri"/>
                                <w:sz w:val="16"/>
                                <w:szCs w:val="16"/>
                              </w:rPr>
                            </w:pPr>
                          </w:p>
                        </w:tc>
                        <w:tc>
                          <w:tcPr>
                            <w:tcW w:w="1701" w:type="dxa"/>
                            <w:vMerge/>
                            <w:tcBorders>
                              <w:bottom w:val="single" w:sz="4" w:space="0" w:color="auto"/>
                            </w:tcBorders>
                            <w:shd w:val="clear" w:color="auto" w:fill="auto"/>
                            <w:tcMar>
                              <w:top w:w="7" w:type="dxa"/>
                            </w:tcMar>
                            <w:textDirection w:val="tbRl"/>
                          </w:tcPr>
                          <w:p w14:paraId="2998F992" w14:textId="77777777" w:rsidR="00D617FD" w:rsidRPr="00DD7C0C" w:rsidRDefault="00D617FD" w:rsidP="006733F0">
                            <w:pPr>
                              <w:widowControl w:val="0"/>
                              <w:rPr>
                                <w:rFonts w:eastAsia="Calibri"/>
                                <w:sz w:val="16"/>
                                <w:szCs w:val="16"/>
                              </w:rPr>
                            </w:pPr>
                          </w:p>
                        </w:tc>
                        <w:tc>
                          <w:tcPr>
                            <w:tcW w:w="1701" w:type="dxa"/>
                            <w:tcBorders>
                              <w:bottom w:val="single" w:sz="4" w:space="0" w:color="auto"/>
                            </w:tcBorders>
                            <w:shd w:val="clear" w:color="auto" w:fill="auto"/>
                            <w:tcMar>
                              <w:top w:w="7" w:type="dxa"/>
                            </w:tcMar>
                          </w:tcPr>
                          <w:p w14:paraId="6CAB16ED" w14:textId="77777777" w:rsidR="00D617FD" w:rsidRPr="00DD7C0C" w:rsidRDefault="00D617FD" w:rsidP="006733F0">
                            <w:pPr>
                              <w:widowControl w:val="0"/>
                              <w:rPr>
                                <w:rFonts w:eastAsia="Calibri"/>
                                <w:sz w:val="16"/>
                                <w:szCs w:val="16"/>
                              </w:rPr>
                            </w:pPr>
                            <w:r w:rsidRPr="00DD7C0C">
                              <w:rPr>
                                <w:rFonts w:eastAsia="Calibri"/>
                                <w:sz w:val="16"/>
                                <w:szCs w:val="16"/>
                              </w:rPr>
                              <w:t>Replace,</w:t>
                            </w:r>
                            <w:r>
                              <w:rPr>
                                <w:rFonts w:eastAsia="Calibri"/>
                                <w:sz w:val="16"/>
                                <w:szCs w:val="16"/>
                              </w:rPr>
                              <w:t xml:space="preserve">   </w:t>
                            </w:r>
                            <w:r w:rsidRPr="00DD7C0C">
                              <w:rPr>
                                <w:rFonts w:eastAsia="Calibri"/>
                                <w:sz w:val="16"/>
                                <w:szCs w:val="16"/>
                              </w:rPr>
                              <w:t xml:space="preserve"> Based-on,</w:t>
                            </w:r>
                            <w:r>
                              <w:rPr>
                                <w:rFonts w:eastAsia="Calibri"/>
                                <w:sz w:val="16"/>
                                <w:szCs w:val="16"/>
                              </w:rPr>
                              <w:t xml:space="preserve">   </w:t>
                            </w:r>
                            <w:r w:rsidRPr="00DD7C0C">
                              <w:rPr>
                                <w:rFonts w:eastAsia="Calibri"/>
                                <w:sz w:val="16"/>
                                <w:szCs w:val="16"/>
                              </w:rPr>
                              <w:t xml:space="preserve"> Formalize,</w:t>
                            </w:r>
                            <w:r>
                              <w:rPr>
                                <w:rFonts w:eastAsia="Calibri"/>
                                <w:sz w:val="16"/>
                                <w:szCs w:val="16"/>
                              </w:rPr>
                              <w:t xml:space="preserve">   </w:t>
                            </w:r>
                            <w:r w:rsidRPr="00DD7C0C">
                              <w:rPr>
                                <w:rFonts w:eastAsia="Calibri"/>
                                <w:sz w:val="16"/>
                                <w:szCs w:val="16"/>
                              </w:rPr>
                              <w:t xml:space="preserve"> Elaborate</w:t>
                            </w:r>
                          </w:p>
                        </w:tc>
                        <w:tc>
                          <w:tcPr>
                            <w:tcW w:w="477" w:type="dxa"/>
                            <w:vMerge/>
                            <w:tcBorders>
                              <w:bottom w:val="single" w:sz="4" w:space="0" w:color="auto"/>
                            </w:tcBorders>
                            <w:shd w:val="clear" w:color="auto" w:fill="auto"/>
                            <w:tcMar>
                              <w:top w:w="7" w:type="dxa"/>
                            </w:tcMar>
                          </w:tcPr>
                          <w:p w14:paraId="7A9B6779" w14:textId="77777777" w:rsidR="00D617FD" w:rsidRPr="00DD7C0C" w:rsidRDefault="00D617FD" w:rsidP="006733F0">
                            <w:pPr>
                              <w:widowControl w:val="0"/>
                              <w:rPr>
                                <w:rFonts w:eastAsia="Calibri"/>
                                <w:sz w:val="16"/>
                                <w:szCs w:val="16"/>
                              </w:rPr>
                            </w:pPr>
                          </w:p>
                        </w:tc>
                        <w:tc>
                          <w:tcPr>
                            <w:tcW w:w="515" w:type="dxa"/>
                            <w:vMerge/>
                            <w:tcBorders>
                              <w:bottom w:val="single" w:sz="4" w:space="0" w:color="auto"/>
                            </w:tcBorders>
                            <w:shd w:val="clear" w:color="auto" w:fill="auto"/>
                            <w:tcMar>
                              <w:top w:w="7" w:type="dxa"/>
                            </w:tcMar>
                          </w:tcPr>
                          <w:p w14:paraId="36DD8405" w14:textId="77777777" w:rsidR="00D617FD" w:rsidRPr="00DD7C0C" w:rsidRDefault="00D617FD" w:rsidP="006733F0">
                            <w:pPr>
                              <w:widowControl w:val="0"/>
                              <w:rPr>
                                <w:rFonts w:eastAsia="Calibri"/>
                                <w:sz w:val="16"/>
                                <w:szCs w:val="16"/>
                              </w:rPr>
                            </w:pPr>
                          </w:p>
                        </w:tc>
                        <w:tc>
                          <w:tcPr>
                            <w:tcW w:w="228" w:type="dxa"/>
                            <w:vMerge/>
                            <w:tcBorders>
                              <w:bottom w:val="single" w:sz="4" w:space="0" w:color="auto"/>
                            </w:tcBorders>
                            <w:shd w:val="clear" w:color="auto" w:fill="auto"/>
                            <w:tcMar>
                              <w:top w:w="7" w:type="dxa"/>
                            </w:tcMar>
                          </w:tcPr>
                          <w:p w14:paraId="6B1E7F6B" w14:textId="77777777" w:rsidR="00D617FD" w:rsidRPr="00DD7C0C" w:rsidRDefault="00D617FD" w:rsidP="006733F0">
                            <w:pPr>
                              <w:widowControl w:val="0"/>
                              <w:rPr>
                                <w:rFonts w:eastAsia="Calibri"/>
                                <w:sz w:val="16"/>
                                <w:szCs w:val="16"/>
                              </w:rPr>
                            </w:pPr>
                          </w:p>
                        </w:tc>
                        <w:tc>
                          <w:tcPr>
                            <w:tcW w:w="1189" w:type="dxa"/>
                            <w:tcBorders>
                              <w:bottom w:val="single" w:sz="4" w:space="0" w:color="auto"/>
                            </w:tcBorders>
                            <w:shd w:val="clear" w:color="auto" w:fill="auto"/>
                            <w:tcMar>
                              <w:top w:w="7" w:type="dxa"/>
                            </w:tcMar>
                          </w:tcPr>
                          <w:p w14:paraId="0C0B1047" w14:textId="77777777" w:rsidR="00D617FD" w:rsidRPr="00DD7C0C" w:rsidRDefault="00D617FD" w:rsidP="006733F0">
                            <w:pPr>
                              <w:widowControl w:val="0"/>
                              <w:rPr>
                                <w:rFonts w:eastAsia="Calibri"/>
                                <w:sz w:val="16"/>
                                <w:szCs w:val="16"/>
                              </w:rPr>
                            </w:pPr>
                            <w:r w:rsidRPr="00DD7C0C">
                              <w:rPr>
                                <w:rFonts w:eastAsia="Calibri"/>
                                <w:sz w:val="16"/>
                                <w:szCs w:val="16"/>
                              </w:rPr>
                              <w:t>Based-on,</w:t>
                            </w:r>
                            <w:r>
                              <w:rPr>
                                <w:rFonts w:eastAsia="Calibri"/>
                                <w:sz w:val="16"/>
                                <w:szCs w:val="16"/>
                              </w:rPr>
                              <w:t xml:space="preserve">   </w:t>
                            </w:r>
                            <w:r w:rsidRPr="00DD7C0C">
                              <w:rPr>
                                <w:rFonts w:eastAsia="Calibri"/>
                                <w:sz w:val="16"/>
                                <w:szCs w:val="16"/>
                              </w:rPr>
                              <w:t xml:space="preserve"> Affect,</w:t>
                            </w:r>
                            <w:r>
                              <w:rPr>
                                <w:rFonts w:eastAsia="Calibri"/>
                                <w:sz w:val="16"/>
                                <w:szCs w:val="16"/>
                              </w:rPr>
                              <w:t xml:space="preserve">   </w:t>
                            </w:r>
                            <w:r w:rsidRPr="00DD7C0C">
                              <w:rPr>
                                <w:rFonts w:eastAsia="Calibri"/>
                                <w:sz w:val="16"/>
                                <w:szCs w:val="16"/>
                              </w:rPr>
                              <w:t xml:space="preserve"> Resolve,</w:t>
                            </w:r>
                            <w:r>
                              <w:rPr>
                                <w:rFonts w:eastAsia="Calibri"/>
                                <w:sz w:val="16"/>
                                <w:szCs w:val="16"/>
                              </w:rPr>
                              <w:t xml:space="preserve">   </w:t>
                            </w:r>
                            <w:r w:rsidRPr="00DD7C0C">
                              <w:rPr>
                                <w:rFonts w:eastAsia="Calibri"/>
                                <w:sz w:val="16"/>
                                <w:szCs w:val="16"/>
                              </w:rPr>
                              <w:t xml:space="preserve"> Generate</w:t>
                            </w:r>
                          </w:p>
                        </w:tc>
                        <w:tc>
                          <w:tcPr>
                            <w:tcW w:w="284" w:type="dxa"/>
                            <w:vMerge/>
                            <w:tcBorders>
                              <w:bottom w:val="single" w:sz="4" w:space="0" w:color="auto"/>
                            </w:tcBorders>
                            <w:shd w:val="clear" w:color="auto" w:fill="auto"/>
                            <w:textDirection w:val="tbRl"/>
                          </w:tcPr>
                          <w:p w14:paraId="1F7C368E" w14:textId="77777777" w:rsidR="00D617FD" w:rsidRPr="00DD7C0C" w:rsidRDefault="00D617FD" w:rsidP="006733F0">
                            <w:pPr>
                              <w:widowControl w:val="0"/>
                              <w:rPr>
                                <w:rFonts w:eastAsia="Calibri"/>
                                <w:sz w:val="16"/>
                                <w:szCs w:val="16"/>
                              </w:rPr>
                            </w:pPr>
                          </w:p>
                        </w:tc>
                        <w:tc>
                          <w:tcPr>
                            <w:tcW w:w="369" w:type="dxa"/>
                            <w:vMerge/>
                            <w:tcBorders>
                              <w:bottom w:val="single" w:sz="4" w:space="0" w:color="auto"/>
                            </w:tcBorders>
                            <w:shd w:val="clear" w:color="auto" w:fill="auto"/>
                            <w:textDirection w:val="tbRl"/>
                          </w:tcPr>
                          <w:p w14:paraId="7B45B95A" w14:textId="77777777" w:rsidR="00D617FD" w:rsidRPr="00DD7C0C" w:rsidRDefault="00D617FD" w:rsidP="006733F0">
                            <w:pPr>
                              <w:widowControl w:val="0"/>
                              <w:rPr>
                                <w:rFonts w:eastAsia="Calibri"/>
                                <w:sz w:val="16"/>
                                <w:szCs w:val="16"/>
                              </w:rPr>
                            </w:pPr>
                          </w:p>
                        </w:tc>
                      </w:tr>
                    </w:tbl>
                    <w:p w14:paraId="7CFFD34E" w14:textId="77777777" w:rsidR="00D617FD" w:rsidRPr="000C33A6" w:rsidRDefault="00D617FD" w:rsidP="006733F0">
                      <w:pPr>
                        <w:ind w:left="-90" w:right="-8"/>
                        <w:rPr>
                          <w:sz w:val="16"/>
                          <w:szCs w:val="16"/>
                        </w:rPr>
                      </w:pPr>
                    </w:p>
                  </w:txbxContent>
                </v:textbox>
                <w10:wrap type="topAndBottom" anchorx="margin" anchory="margin"/>
              </v:shape>
            </w:pict>
          </mc:Fallback>
        </mc:AlternateContent>
      </w:r>
      <w:r w:rsidR="00B97147" w:rsidRPr="00C67C7F">
        <w:rPr>
          <w:rFonts w:ascii="Times New Roman" w:hAnsi="Times New Roman"/>
        </w:rPr>
        <w:t xml:space="preserve">The </w:t>
      </w:r>
      <w:commentRangeStart w:id="2605"/>
      <w:r w:rsidR="00B97147" w:rsidRPr="00C67C7F">
        <w:rPr>
          <w:rFonts w:ascii="Times New Roman" w:hAnsi="Times New Roman"/>
        </w:rPr>
        <w:t xml:space="preserve">rationalization </w:t>
      </w:r>
      <w:commentRangeEnd w:id="2605"/>
      <w:r w:rsidR="00904022">
        <w:rPr>
          <w:rStyle w:val="CommentReference"/>
          <w:rFonts w:ascii="Times New Roman" w:eastAsia="Calibri" w:hAnsi="Times New Roman"/>
        </w:rPr>
        <w:commentReference w:id="2605"/>
      </w:r>
      <w:r w:rsidR="00B97147" w:rsidRPr="00C67C7F">
        <w:rPr>
          <w:rFonts w:ascii="Times New Roman" w:hAnsi="Times New Roman"/>
        </w:rPr>
        <w:t xml:space="preserve">relations link two artifacts in which one of them captures the rationale behind the creation or evolution of the other. Letelier </w:t>
      </w:r>
      <w:ins w:id="2606" w:author="Nasser Mustafa [2]" w:date="2018-09-16T20:42:00Z">
        <w:r w:rsidR="00636EFB">
          <w:rPr>
            <w:rFonts w:ascii="Times New Roman" w:hAnsi="Times New Roman"/>
          </w:rPr>
          <w:fldChar w:fldCharType="begin" w:fldLock="1"/>
        </w:r>
      </w:ins>
      <w:r w:rsidR="00B050F0">
        <w:rPr>
          <w:rFonts w:ascii="Times New Roman" w:hAnsi="Times New Roman"/>
        </w:rPr>
        <w:instrText>ADDIN CSL_CITATION {"citationItems":[{"id":"ITEM-1","itemData":{"author":[{"dropping-particle":"","family":"Letelier","given":"Patricio","non-dropping-particle":"","parse-names":false,"suffix":""}],"container-title":"1st Intl. Workshop on Traceability in Emerging Forms of Softw. Eng","id":"ITEM-1","issued":{"date-parts":[["2002"]]},"page":"32-41","title":"A Framework for Requirements Traceability in UML-based Projects","type":"paper-conference"},"uris":["http://www.mendeley.com/documents/?uuid=b96caa67-ffde-438a-97be-d57a1802a229"]}],"mendeley":{"formattedCitation":"[99]","plainTextFormattedCitation":"[99]","previouslyFormattedCitation":"[99]"},"properties":{"noteIndex":0},"schema":"https://github.com/citation-style-language/schema/raw/master/csl-citation.json"}</w:instrText>
      </w:r>
      <w:r w:rsidR="00636EFB">
        <w:rPr>
          <w:rFonts w:ascii="Times New Roman" w:hAnsi="Times New Roman"/>
        </w:rPr>
        <w:fldChar w:fldCharType="separate"/>
      </w:r>
      <w:r w:rsidR="00627C91" w:rsidRPr="00627C91">
        <w:rPr>
          <w:rFonts w:ascii="Times New Roman" w:hAnsi="Times New Roman"/>
          <w:noProof/>
        </w:rPr>
        <w:t>[99]</w:t>
      </w:r>
      <w:ins w:id="2607" w:author="Nasser Mustafa [2]" w:date="2018-09-16T20:42:00Z">
        <w:r w:rsidR="00636EFB">
          <w:rPr>
            <w:rFonts w:ascii="Times New Roman" w:hAnsi="Times New Roman"/>
          </w:rPr>
          <w:fldChar w:fldCharType="end"/>
        </w:r>
        <w:r w:rsidR="00636EFB">
          <w:rPr>
            <w:rFonts w:ascii="Times New Roman" w:hAnsi="Times New Roman"/>
          </w:rPr>
          <w:t xml:space="preserve"> </w:t>
        </w:r>
      </w:ins>
      <w:del w:id="2608" w:author="Nasser Mustafa [2]" w:date="2018-09-16T20:41:00Z">
        <w:r w:rsidR="00B97147" w:rsidRPr="00C67C7F" w:rsidDel="001A6A37">
          <w:rPr>
            <w:rFonts w:ascii="Times New Roman" w:hAnsi="Times New Roman"/>
          </w:rPr>
          <w:fldChar w:fldCharType="begin"/>
        </w:r>
        <w:r w:rsidR="003C33CA" w:rsidRPr="00A3659F" w:rsidDel="001A6A37">
          <w:rPr>
            <w:rFonts w:ascii="Times New Roman" w:hAnsi="Times New Roman"/>
          </w:rPr>
          <w:delInstrText xml:space="preserve"> ADDIN EN.CITE &lt;EndNote&gt;&lt;Cite&gt;&lt;Author&gt;Letelier&lt;/Author&gt;&lt;Year&gt;2002&lt;/Year&gt;&lt;RecNum&gt;227&lt;/RecNum&gt;&lt;DisplayText&gt;[32]&lt;/DisplayText&gt;&lt;record&gt;&lt;rec-number&gt;227&lt;/rec-number&gt;&lt;foreign-keys&gt;&lt;key app="EN" db-id="rxfad95wgs5d2dexxekxwt2katzr52wtwdxz" timestamp="0"&gt;227&lt;/key&gt;&lt;/foreign-keys&gt;&lt;ref-type name="Conference Proceedings"&gt;10&lt;/ref-type&gt;&lt;contributors&gt;&lt;authors&gt;&lt;author&gt;Patricio Letelier&lt;/author&gt;&lt;/authors&gt;&lt;/contributors&gt;&lt;titles&gt;&lt;title&gt;A Framework for Requirements Traceability in UML-based Projects&lt;/title&gt;&lt;secondary-title&gt;1st Intl. Workshop on Traceability in Emerging Forms of Softw. Eng&lt;/secondary-title&gt;&lt;/titles&gt;&lt;pages&gt;32-41&lt;/pages&gt;&lt;dates&gt;&lt;year&gt;2002&lt;/year&gt;&lt;/dates&gt;&lt;urls&gt;&lt;/urls&gt;&lt;/record&gt;&lt;/Cite&gt;&lt;/EndNote&gt;</w:delInstrText>
        </w:r>
        <w:r w:rsidR="00B97147" w:rsidRPr="00C67C7F" w:rsidDel="001A6A37">
          <w:rPr>
            <w:rFonts w:ascii="Times New Roman" w:hAnsi="Times New Roman"/>
          </w:rPr>
          <w:fldChar w:fldCharType="separate"/>
        </w:r>
        <w:r w:rsidR="003C33CA" w:rsidRPr="00A3659F" w:rsidDel="001A6A37">
          <w:rPr>
            <w:rFonts w:ascii="Times New Roman" w:hAnsi="Times New Roman"/>
            <w:noProof/>
          </w:rPr>
          <w:delText>[</w:delText>
        </w:r>
        <w:r w:rsidR="00547E23" w:rsidRPr="00A3659F" w:rsidDel="001A6A37">
          <w:fldChar w:fldCharType="begin"/>
        </w:r>
        <w:r w:rsidR="00547E23" w:rsidRPr="00A3659F" w:rsidDel="001A6A37">
          <w:delInstrText xml:space="preserve"> HYPERLINK \l "_ENREF_32" \o "Letelier, 2002 #227" </w:delInstrText>
        </w:r>
        <w:r w:rsidR="00547E23" w:rsidRPr="00A3659F" w:rsidDel="001A6A37">
          <w:fldChar w:fldCharType="separate"/>
        </w:r>
        <w:r w:rsidR="006A58FF" w:rsidRPr="00A3659F" w:rsidDel="001A6A37">
          <w:rPr>
            <w:rFonts w:ascii="Times New Roman" w:hAnsi="Times New Roman"/>
            <w:noProof/>
          </w:rPr>
          <w:delText>32</w:delText>
        </w:r>
        <w:r w:rsidR="00547E23" w:rsidRPr="00A3659F" w:rsidDel="001A6A37">
          <w:rPr>
            <w:rFonts w:ascii="Times New Roman" w:hAnsi="Times New Roman"/>
            <w:noProof/>
          </w:rPr>
          <w:fldChar w:fldCharType="end"/>
        </w:r>
        <w:r w:rsidR="003C33CA" w:rsidRPr="00A3659F" w:rsidDel="001A6A37">
          <w:rPr>
            <w:rFonts w:ascii="Times New Roman" w:hAnsi="Times New Roman"/>
            <w:noProof/>
          </w:rPr>
          <w:delText>]</w:delText>
        </w:r>
        <w:r w:rsidR="00B97147" w:rsidRPr="00C67C7F" w:rsidDel="001A6A37">
          <w:rPr>
            <w:rFonts w:ascii="Times New Roman" w:hAnsi="Times New Roman"/>
          </w:rPr>
          <w:fldChar w:fldCharType="end"/>
        </w:r>
        <w:r w:rsidR="00B97147" w:rsidRPr="00C67C7F" w:rsidDel="001A6A37">
          <w:rPr>
            <w:rFonts w:ascii="Times New Roman" w:hAnsi="Times New Roman"/>
          </w:rPr>
          <w:delText xml:space="preserve"> </w:delText>
        </w:r>
      </w:del>
      <w:r w:rsidR="00B97147" w:rsidRPr="00C67C7F">
        <w:rPr>
          <w:rFonts w:ascii="Times New Roman" w:hAnsi="Times New Roman"/>
        </w:rPr>
        <w:t>used this type to relate rationale specification artifacts (e.g., decisions, assumptions) to software specifications at different levels of granularity (e.g., document or part of a document, diagram, or a model). Rationalization relations are used also to relate design rationales to design artifacts</w:t>
      </w:r>
      <w:ins w:id="2609" w:author="Nasser Mustafa [2]" w:date="2018-09-16T20:44:00Z">
        <w:r w:rsidR="00636EFB">
          <w:rPr>
            <w:rFonts w:ascii="Times New Roman" w:hAnsi="Times New Roman"/>
          </w:rPr>
          <w:t xml:space="preserve"> </w:t>
        </w:r>
        <w:r w:rsidR="00636EFB">
          <w:rPr>
            <w:rFonts w:ascii="Times New Roman" w:hAnsi="Times New Roman"/>
          </w:rPr>
          <w:fldChar w:fldCharType="begin" w:fldLock="1"/>
        </w:r>
      </w:ins>
      <w:r w:rsidR="00B050F0">
        <w:rPr>
          <w:rFonts w:ascii="Times New Roman" w:hAnsi="Times New Roman"/>
        </w:rPr>
        <w:instrText>ADDIN CSL_CITATION {"citationItems":[{"id":"ITEM-1","itemData":{"DOI":"10.1109/HICSS.2002.994021","author":[{"dropping-particle":"","family":"Xu","given":"Peng","non-dropping-particle":"","parse-names":false,"suffix":""}],"container-title":"35th Annual Hawaii International Conference on System Sciences","id":"ITEM-1","issued":{"date-parts":[["2002"]]},"publisher":"IEEE","publisher-place":"Hawaii","title":"Supporting Workflow Management Systems with traceability","title-short":"HICSS ","type":"paper-conference","volume":"3"},"uris":["http://www.mendeley.com/documents/?uuid=4220d8fb-984b-4544-bab5-fb5414bf2f98"]}],"mendeley":{"formattedCitation":"[93]","plainTextFormattedCitation":"[93]","previouslyFormattedCitation":"[88]"},"properties":{"noteIndex":0},"schema":"https://github.com/citation-style-language/schema/raw/master/csl-citation.json"}</w:instrText>
      </w:r>
      <w:r w:rsidR="00636EFB">
        <w:rPr>
          <w:rFonts w:ascii="Times New Roman" w:hAnsi="Times New Roman"/>
        </w:rPr>
        <w:fldChar w:fldCharType="separate"/>
      </w:r>
      <w:r w:rsidR="00B050F0" w:rsidRPr="00B050F0">
        <w:rPr>
          <w:rFonts w:ascii="Times New Roman" w:hAnsi="Times New Roman"/>
          <w:noProof/>
        </w:rPr>
        <w:t>[93]</w:t>
      </w:r>
      <w:ins w:id="2610" w:author="Nasser Mustafa [2]" w:date="2018-09-16T20:44:00Z">
        <w:r w:rsidR="00636EFB">
          <w:rPr>
            <w:rFonts w:ascii="Times New Roman" w:hAnsi="Times New Roman"/>
          </w:rPr>
          <w:fldChar w:fldCharType="end"/>
        </w:r>
      </w:ins>
      <w:del w:id="2611" w:author="Nasser Mustafa [2]" w:date="2018-09-16T20:44:00Z">
        <w:r w:rsidR="00B97147" w:rsidRPr="00C67C7F" w:rsidDel="00636EFB">
          <w:rPr>
            <w:rFonts w:ascii="Times New Roman" w:hAnsi="Times New Roman"/>
          </w:rPr>
          <w:delText xml:space="preserve"> </w:delText>
        </w:r>
        <w:r w:rsidR="00B97147" w:rsidRPr="00C67C7F" w:rsidDel="00636EFB">
          <w:rPr>
            <w:rFonts w:ascii="Times New Roman" w:hAnsi="Times New Roman"/>
          </w:rPr>
          <w:fldChar w:fldCharType="begin"/>
        </w:r>
        <w:r w:rsidR="003C33CA" w:rsidRPr="00A3659F" w:rsidDel="00636EFB">
          <w:rPr>
            <w:rFonts w:ascii="Times New Roman" w:hAnsi="Times New Roman"/>
          </w:rPr>
          <w:delInstrText xml:space="preserve"> ADDIN EN.CITE &lt;EndNote&gt;&lt;Cite&gt;&lt;Author&gt;Xu&lt;/Author&gt;&lt;Year&gt;2002&lt;/Year&gt;&lt;RecNum&gt;232&lt;/RecNum&gt;&lt;DisplayText&gt;[19]&lt;/DisplayText&gt;&lt;record&gt;&lt;rec-number&gt;232&lt;/rec-number&gt;&lt;foreign-keys&gt;&lt;key app="EN" db-id="rxfad95wgs5d2dexxekxwt2katzr52wtwdxz" timestamp="0"&gt;232&lt;/key&gt;&lt;/foreign-keys&gt;&lt;ref-type name="Conference Proceedings"&gt;10&lt;/ref-type&gt;&lt;contributors&gt;&lt;authors&gt;&lt;author&gt;Peng Xu&lt;/author&gt;&lt;author&gt;Balasubramaniam Ramesh &lt;/author&gt;&lt;/authors&gt;&lt;/contributors&gt;&lt;titles&gt;&lt;title&gt;Supporting Workflow Management Systems with traceability&lt;/title&gt;&lt;secondary-title&gt;35th Annual Hawaii International Conference on System Sciences&lt;/secondary-title&gt;&lt;short-title&gt;HICSS &lt;/short-title&gt;&lt;/titles&gt;&lt;volume&gt;3&lt;/volume&gt;&lt;dates&gt;&lt;year&gt;2002&lt;/year&gt;&lt;/dates&gt;&lt;pub-location&gt;Hawaii&lt;/pub-location&gt;&lt;publisher&gt;IEEE&lt;/publisher&gt;&lt;urls&gt;&lt;/urls&gt;&lt;electronic-resource-num&gt;10.1109/HICSS.2002.994021&lt;/electronic-resource-num&gt;&lt;/record&gt;&lt;/Cite&gt;&lt;/EndNote&gt;</w:delInstrText>
        </w:r>
        <w:r w:rsidR="00B97147" w:rsidRPr="00C67C7F" w:rsidDel="00636EFB">
          <w:rPr>
            <w:rFonts w:ascii="Times New Roman" w:hAnsi="Times New Roman"/>
          </w:rPr>
          <w:fldChar w:fldCharType="separate"/>
        </w:r>
        <w:r w:rsidR="003C33CA" w:rsidRPr="00A3659F" w:rsidDel="00636EFB">
          <w:rPr>
            <w:rFonts w:ascii="Times New Roman" w:hAnsi="Times New Roman"/>
            <w:noProof/>
          </w:rPr>
          <w:delText>[</w:delText>
        </w:r>
        <w:r w:rsidR="00547E23" w:rsidRPr="00A3659F" w:rsidDel="00636EFB">
          <w:fldChar w:fldCharType="begin"/>
        </w:r>
        <w:r w:rsidR="00547E23" w:rsidRPr="00A3659F" w:rsidDel="00636EFB">
          <w:delInstrText xml:space="preserve"> HYPERLINK \l "_ENREF_19" \o "Xu, 2002 #232" </w:delInstrText>
        </w:r>
        <w:r w:rsidR="00547E23" w:rsidRPr="00A3659F" w:rsidDel="00636EFB">
          <w:fldChar w:fldCharType="separate"/>
        </w:r>
        <w:r w:rsidR="006A58FF" w:rsidRPr="00A3659F" w:rsidDel="00636EFB">
          <w:rPr>
            <w:rFonts w:ascii="Times New Roman" w:hAnsi="Times New Roman"/>
            <w:noProof/>
          </w:rPr>
          <w:delText>19</w:delText>
        </w:r>
        <w:r w:rsidR="00547E23" w:rsidRPr="00A3659F" w:rsidDel="00636EFB">
          <w:rPr>
            <w:rFonts w:ascii="Times New Roman" w:hAnsi="Times New Roman"/>
            <w:noProof/>
          </w:rPr>
          <w:fldChar w:fldCharType="end"/>
        </w:r>
        <w:r w:rsidR="003C33CA" w:rsidRPr="00A3659F" w:rsidDel="00636EFB">
          <w:rPr>
            <w:rFonts w:ascii="Times New Roman" w:hAnsi="Times New Roman"/>
            <w:noProof/>
          </w:rPr>
          <w:delText>]</w:delText>
        </w:r>
        <w:r w:rsidR="00B97147" w:rsidRPr="00C67C7F" w:rsidDel="00636EFB">
          <w:rPr>
            <w:rFonts w:ascii="Times New Roman" w:hAnsi="Times New Roman"/>
          </w:rPr>
          <w:fldChar w:fldCharType="end"/>
        </w:r>
      </w:del>
      <w:r w:rsidR="00B97147" w:rsidRPr="00C67C7F">
        <w:rPr>
          <w:rFonts w:ascii="Times New Roman" w:hAnsi="Times New Roman"/>
        </w:rPr>
        <w:t>.</w:t>
      </w:r>
    </w:p>
    <w:p w14:paraId="2C95E055" w14:textId="4B1D525C" w:rsidR="00B97147" w:rsidRPr="00C67C7F" w:rsidRDefault="00B97147">
      <w:pPr>
        <w:numPr>
          <w:ilvl w:val="0"/>
          <w:numId w:val="22"/>
        </w:numPr>
        <w:tabs>
          <w:tab w:val="clear" w:pos="1004"/>
          <w:tab w:val="left" w:pos="450"/>
        </w:tabs>
        <w:spacing w:line="480" w:lineRule="auto"/>
        <w:ind w:left="499" w:hanging="357"/>
        <w:jc w:val="both"/>
        <w:rPr>
          <w:rFonts w:ascii="Times New Roman" w:hAnsi="Times New Roman"/>
        </w:rPr>
        <w:pPrChange w:id="2612" w:author="Yvan Labiche" w:date="2018-09-07T21:41:00Z">
          <w:pPr>
            <w:numPr>
              <w:numId w:val="22"/>
            </w:numPr>
            <w:tabs>
              <w:tab w:val="left" w:pos="450"/>
              <w:tab w:val="num" w:pos="1004"/>
            </w:tabs>
            <w:spacing w:line="480" w:lineRule="auto"/>
            <w:ind w:left="180" w:hanging="50"/>
            <w:jc w:val="both"/>
          </w:pPr>
        </w:pPrChange>
      </w:pPr>
      <w:r w:rsidRPr="00C67C7F">
        <w:rPr>
          <w:rFonts w:ascii="Times New Roman" w:hAnsi="Times New Roman"/>
        </w:rPr>
        <w:t xml:space="preserve">The </w:t>
      </w:r>
      <w:r w:rsidR="00A80316">
        <w:rPr>
          <w:rFonts w:ascii="Times New Roman" w:hAnsi="Times New Roman"/>
        </w:rPr>
        <w:t>c</w:t>
      </w:r>
      <w:r w:rsidRPr="00C67C7F">
        <w:rPr>
          <w:rFonts w:ascii="Times New Roman" w:hAnsi="Times New Roman"/>
        </w:rPr>
        <w:t>ontribution relations relate requirements and their stakeholders</w:t>
      </w:r>
      <w:ins w:id="2613" w:author="Nasser Mustafa [2]" w:date="2018-09-16T20:44:00Z">
        <w:r w:rsidR="00636EFB">
          <w:rPr>
            <w:rFonts w:ascii="Times New Roman" w:hAnsi="Times New Roman"/>
          </w:rPr>
          <w:t xml:space="preserve"> </w:t>
        </w:r>
      </w:ins>
      <w:ins w:id="2614" w:author="Nasser Mustafa [2]" w:date="2018-09-16T20:47:00Z">
        <w:r w:rsidR="00636EFB">
          <w:rPr>
            <w:rFonts w:ascii="Times New Roman" w:hAnsi="Times New Roman"/>
          </w:rPr>
          <w:fldChar w:fldCharType="begin" w:fldLock="1"/>
        </w:r>
      </w:ins>
      <w:r w:rsidR="00B050F0">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ins w:id="2615" w:author="Nasser Mustafa [2]" w:date="2018-09-16T20:47:00Z">
        <w:r w:rsidR="00636EFB">
          <w:rPr>
            <w:rFonts w:ascii="Times New Roman" w:hAnsi="Times New Roman"/>
          </w:rPr>
          <w:fldChar w:fldCharType="separate"/>
        </w:r>
      </w:ins>
      <w:r w:rsidR="00B050F0" w:rsidRPr="00B050F0">
        <w:rPr>
          <w:rFonts w:ascii="Times New Roman" w:hAnsi="Times New Roman"/>
          <w:noProof/>
        </w:rPr>
        <w:t>[92]</w:t>
      </w:r>
      <w:ins w:id="2616" w:author="Nasser Mustafa [2]" w:date="2018-09-16T20:47:00Z">
        <w:r w:rsidR="00636EFB">
          <w:rPr>
            <w:rFonts w:ascii="Times New Roman" w:hAnsi="Times New Roman"/>
          </w:rPr>
          <w:fldChar w:fldCharType="end"/>
        </w:r>
      </w:ins>
      <w:del w:id="2617" w:author="Nasser Mustafa [2]" w:date="2018-09-16T20:45:00Z">
        <w:r w:rsidRPr="00C67C7F" w:rsidDel="00636EFB">
          <w:rPr>
            <w:rFonts w:ascii="Times New Roman" w:hAnsi="Times New Roman"/>
          </w:rPr>
          <w:delText xml:space="preserve"> </w:delText>
        </w:r>
        <w:r w:rsidRPr="00C67C7F" w:rsidDel="00636EFB">
          <w:rPr>
            <w:rFonts w:ascii="Times New Roman" w:hAnsi="Times New Roman"/>
          </w:rPr>
          <w:fldChar w:fldCharType="begin"/>
        </w:r>
        <w:r w:rsidR="00A300CB" w:rsidRPr="00A3659F" w:rsidDel="00636EFB">
          <w:rPr>
            <w:rFonts w:ascii="Times New Roman" w:hAnsi="Times New Roman"/>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C67C7F" w:rsidDel="00636EFB">
          <w:rPr>
            <w:rFonts w:ascii="Times New Roman" w:hAnsi="Times New Roman"/>
          </w:rPr>
          <w:fldChar w:fldCharType="separate"/>
        </w:r>
        <w:r w:rsidR="00A300CB" w:rsidRPr="00A3659F" w:rsidDel="00636EFB">
          <w:rPr>
            <w:rFonts w:ascii="Times New Roman" w:hAnsi="Times New Roman"/>
            <w:noProof/>
          </w:rPr>
          <w:delText>[</w:delText>
        </w:r>
        <w:r w:rsidR="00904022" w:rsidRPr="00A3659F" w:rsidDel="00636EFB">
          <w:rPr>
            <w:rFonts w:ascii="Times New Roman" w:hAnsi="Times New Roman"/>
            <w:noProof/>
          </w:rPr>
          <w:fldChar w:fldCharType="begin"/>
        </w:r>
        <w:r w:rsidR="00904022" w:rsidRPr="00A3659F" w:rsidDel="00636EFB">
          <w:rPr>
            <w:rFonts w:ascii="Times New Roman" w:hAnsi="Times New Roman"/>
            <w:noProof/>
          </w:rPr>
          <w:delInstrText xml:space="preserve"> HYPERLINK \l "_ENREF_7" \o "Gotel, 1994 #26" </w:delInstrText>
        </w:r>
        <w:r w:rsidR="00904022" w:rsidRPr="00A3659F" w:rsidDel="00636EFB">
          <w:rPr>
            <w:rFonts w:ascii="Times New Roman" w:hAnsi="Times New Roman"/>
            <w:noProof/>
          </w:rPr>
          <w:fldChar w:fldCharType="separate"/>
        </w:r>
        <w:r w:rsidR="006A58FF" w:rsidRPr="00A3659F" w:rsidDel="00636EFB">
          <w:rPr>
            <w:rFonts w:ascii="Times New Roman" w:hAnsi="Times New Roman"/>
            <w:noProof/>
          </w:rPr>
          <w:delText>7</w:delText>
        </w:r>
        <w:r w:rsidR="00904022" w:rsidRPr="00A3659F" w:rsidDel="00636EFB">
          <w:rPr>
            <w:rFonts w:ascii="Times New Roman" w:hAnsi="Times New Roman"/>
            <w:noProof/>
          </w:rPr>
          <w:fldChar w:fldCharType="end"/>
        </w:r>
        <w:r w:rsidR="00A300CB" w:rsidRPr="00A3659F" w:rsidDel="00636EFB">
          <w:rPr>
            <w:rFonts w:ascii="Times New Roman" w:hAnsi="Times New Roman"/>
            <w:noProof/>
          </w:rPr>
          <w:delText>]</w:delText>
        </w:r>
        <w:r w:rsidRPr="00C67C7F" w:rsidDel="00636EFB">
          <w:rPr>
            <w:rFonts w:ascii="Times New Roman" w:hAnsi="Times New Roman"/>
          </w:rPr>
          <w:fldChar w:fldCharType="end"/>
        </w:r>
      </w:del>
      <w:r w:rsidRPr="00C67C7F">
        <w:rPr>
          <w:rFonts w:ascii="Times New Roman" w:hAnsi="Times New Roman"/>
        </w:rPr>
        <w:t>, for instance</w:t>
      </w:r>
      <w:r w:rsidR="006733F0">
        <w:rPr>
          <w:rFonts w:ascii="Times New Roman" w:hAnsi="Times New Roman"/>
        </w:rPr>
        <w:t>,</w:t>
      </w:r>
      <w:r w:rsidRPr="00C67C7F">
        <w:rPr>
          <w:rFonts w:ascii="Times New Roman" w:hAnsi="Times New Roman"/>
        </w:rPr>
        <w:t xml:space="preserve"> </w:t>
      </w:r>
      <w:del w:id="2618" w:author="Yvan Labiche" w:date="2018-09-07T21:40:00Z">
        <w:r w:rsidR="006733F0" w:rsidDel="00DB3D1E">
          <w:rPr>
            <w:rFonts w:ascii="Times New Roman" w:hAnsi="Times New Roman"/>
          </w:rPr>
          <w:delText xml:space="preserve"> </w:delText>
        </w:r>
      </w:del>
      <w:r w:rsidRPr="00C67C7F">
        <w:rPr>
          <w:rFonts w:ascii="Times New Roman" w:hAnsi="Times New Roman"/>
        </w:rPr>
        <w:t>link</w:t>
      </w:r>
      <w:r w:rsidR="006733F0">
        <w:rPr>
          <w:rFonts w:ascii="Times New Roman" w:hAnsi="Times New Roman"/>
        </w:rPr>
        <w:t>ing</w:t>
      </w:r>
      <w:r w:rsidRPr="00C67C7F">
        <w:rPr>
          <w:rFonts w:ascii="Times New Roman" w:hAnsi="Times New Roman"/>
        </w:rPr>
        <w:t xml:space="preserve"> requirements to the stakeholders who contributed them.</w:t>
      </w:r>
    </w:p>
    <w:p w14:paraId="0CCBED6E" w14:textId="121C5D3B" w:rsidR="00B97147" w:rsidRPr="00C67C7F" w:rsidRDefault="00B97147" w:rsidP="001B582E">
      <w:pPr>
        <w:pStyle w:val="BodyText"/>
        <w:tabs>
          <w:tab w:val="left" w:pos="900"/>
        </w:tabs>
        <w:spacing w:line="480" w:lineRule="auto"/>
        <w:ind w:firstLine="0"/>
        <w:jc w:val="both"/>
        <w:rPr>
          <w:noProof/>
          <w:sz w:val="24"/>
          <w:szCs w:val="24"/>
          <w:lang w:val="en-US"/>
        </w:rPr>
      </w:pPr>
      <w:r w:rsidRPr="00A3659F">
        <w:rPr>
          <w:noProof/>
          <w:sz w:val="24"/>
          <w:szCs w:val="24"/>
          <w:lang w:val="en-US"/>
        </w:rPr>
        <w:t xml:space="preserve">Another classification for trace links in </w:t>
      </w:r>
      <w:del w:id="2619" w:author="Yvan Labiche" w:date="2018-09-07T21:31:00Z">
        <w:r w:rsidR="008D1DF9" w:rsidRPr="00A3659F" w:rsidDel="004C0003">
          <w:rPr>
            <w:noProof/>
            <w:sz w:val="24"/>
            <w:szCs w:val="24"/>
            <w:lang w:val="en-US"/>
          </w:rPr>
          <w:delText>Requirement Engineering</w:delText>
        </w:r>
      </w:del>
      <w:ins w:id="2620" w:author="Yvan Labiche" w:date="2018-09-07T21:31:00Z">
        <w:r w:rsidR="004C0003" w:rsidRPr="00A3659F">
          <w:rPr>
            <w:noProof/>
            <w:sz w:val="24"/>
            <w:szCs w:val="24"/>
            <w:lang w:val="en-US"/>
          </w:rPr>
          <w:t>Requirements Engineering</w:t>
        </w:r>
      </w:ins>
      <w:r w:rsidRPr="00A3659F">
        <w:rPr>
          <w:noProof/>
          <w:sz w:val="24"/>
          <w:szCs w:val="24"/>
          <w:lang w:val="en-US"/>
        </w:rPr>
        <w:t xml:space="preserve"> is introduced by Ramesh and Jarke</w:t>
      </w:r>
      <w:del w:id="2621" w:author="Nasser Mustafa [2]" w:date="2018-09-16T20:45:00Z">
        <w:r w:rsidRPr="00A3659F" w:rsidDel="00636EFB">
          <w:rPr>
            <w:noProof/>
            <w:sz w:val="24"/>
            <w:szCs w:val="24"/>
            <w:lang w:val="en-US"/>
          </w:rPr>
          <w:delText xml:space="preserve"> </w:delText>
        </w:r>
      </w:del>
      <w:ins w:id="2622" w:author="Nasser Mustafa [2]" w:date="2018-09-16T20:45:00Z">
        <w:r w:rsidR="00636EFB">
          <w:rPr>
            <w:noProof/>
            <w:sz w:val="24"/>
            <w:szCs w:val="24"/>
            <w:lang w:val="en-US"/>
          </w:rPr>
          <w:t xml:space="preserve"> </w:t>
        </w:r>
      </w:ins>
      <w:ins w:id="2623" w:author="Nasser Mustafa [2]" w:date="2018-09-16T20:46:00Z">
        <w:r w:rsidR="00636EFB">
          <w:rPr>
            <w:noProof/>
            <w:sz w:val="24"/>
            <w:szCs w:val="24"/>
            <w:lang w:val="en-US"/>
          </w:rPr>
          <w:fldChar w:fldCharType="begin" w:fldLock="1"/>
        </w:r>
      </w:ins>
      <w:r w:rsidR="00B050F0">
        <w:rPr>
          <w:noProof/>
          <w:sz w:val="24"/>
          <w:szCs w:val="24"/>
          <w:lang w:val="en-US"/>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636EFB">
        <w:rPr>
          <w:noProof/>
          <w:sz w:val="24"/>
          <w:szCs w:val="24"/>
          <w:lang w:val="en-US"/>
        </w:rPr>
        <w:fldChar w:fldCharType="separate"/>
      </w:r>
      <w:r w:rsidR="00B050F0" w:rsidRPr="00B050F0">
        <w:rPr>
          <w:noProof/>
          <w:sz w:val="24"/>
          <w:szCs w:val="24"/>
          <w:lang w:val="en-US"/>
        </w:rPr>
        <w:t>[90]</w:t>
      </w:r>
      <w:ins w:id="2624" w:author="Nasser Mustafa [2]" w:date="2018-09-16T20:46:00Z">
        <w:r w:rsidR="00636EFB">
          <w:rPr>
            <w:noProof/>
            <w:sz w:val="24"/>
            <w:szCs w:val="24"/>
            <w:lang w:val="en-US"/>
          </w:rPr>
          <w:fldChar w:fldCharType="end"/>
        </w:r>
      </w:ins>
      <w:del w:id="2625" w:author="Nasser Mustafa [2]" w:date="2018-09-16T20:45:00Z">
        <w:r w:rsidRPr="00636EFB" w:rsidDel="00636EFB">
          <w:rPr>
            <w:noProof/>
            <w:sz w:val="24"/>
            <w:szCs w:val="24"/>
            <w:rPrChange w:id="2626" w:author="Nasser Mustafa [2]" w:date="2018-09-16T20:45:00Z">
              <w:rPr>
                <w:noProof/>
              </w:rPr>
            </w:rPrChange>
          </w:rPr>
          <w:fldChar w:fldCharType="begin"/>
        </w:r>
        <w:r w:rsidR="003C33CA" w:rsidRPr="00636EFB" w:rsidDel="00636EFB">
          <w:rPr>
            <w:noProof/>
            <w:sz w:val="24"/>
            <w:szCs w:val="24"/>
            <w:rPrChange w:id="2627" w:author="Nasser Mustafa [2]" w:date="2018-09-16T20:45:00Z">
              <w:rPr>
                <w:noProof/>
              </w:rPr>
            </w:rPrChange>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636EFB" w:rsidDel="00636EFB">
          <w:rPr>
            <w:noProof/>
            <w:sz w:val="24"/>
            <w:szCs w:val="24"/>
            <w:rPrChange w:id="2628" w:author="Nasser Mustafa [2]" w:date="2018-09-16T20:45:00Z">
              <w:rPr>
                <w:noProof/>
              </w:rPr>
            </w:rPrChange>
          </w:rPr>
          <w:fldChar w:fldCharType="separate"/>
        </w:r>
        <w:r w:rsidR="003C33CA" w:rsidRPr="00636EFB" w:rsidDel="00636EFB">
          <w:rPr>
            <w:noProof/>
            <w:sz w:val="24"/>
            <w:szCs w:val="24"/>
            <w:rPrChange w:id="2629" w:author="Nasser Mustafa [2]" w:date="2018-09-16T20:45:00Z">
              <w:rPr>
                <w:noProof/>
              </w:rPr>
            </w:rPrChange>
          </w:rPr>
          <w:delText>[</w:delText>
        </w:r>
        <w:r w:rsidR="00547E23" w:rsidRPr="00636EFB" w:rsidDel="00636EFB">
          <w:rPr>
            <w:sz w:val="24"/>
            <w:szCs w:val="24"/>
            <w:rPrChange w:id="2630" w:author="Nasser Mustafa [2]" w:date="2018-09-16T20:45:00Z">
              <w:rPr/>
            </w:rPrChange>
          </w:rPr>
          <w:fldChar w:fldCharType="begin"/>
        </w:r>
        <w:r w:rsidR="00547E23" w:rsidRPr="00636EFB" w:rsidDel="00636EFB">
          <w:rPr>
            <w:sz w:val="24"/>
            <w:szCs w:val="24"/>
            <w:rPrChange w:id="2631" w:author="Nasser Mustafa [2]" w:date="2018-09-16T20:45:00Z">
              <w:rPr/>
            </w:rPrChange>
          </w:rPr>
          <w:delInstrText xml:space="preserve"> HYPERLINK \l "_ENREF_2" \o "Ramesh, 2011 #90" </w:delInstrText>
        </w:r>
        <w:r w:rsidR="00547E23" w:rsidRPr="00636EFB" w:rsidDel="00636EFB">
          <w:rPr>
            <w:sz w:val="24"/>
            <w:szCs w:val="24"/>
            <w:rPrChange w:id="2632" w:author="Nasser Mustafa [2]" w:date="2018-09-16T20:45:00Z">
              <w:rPr>
                <w:noProof/>
              </w:rPr>
            </w:rPrChange>
          </w:rPr>
          <w:fldChar w:fldCharType="separate"/>
        </w:r>
        <w:r w:rsidR="006A58FF" w:rsidRPr="00636EFB" w:rsidDel="00636EFB">
          <w:rPr>
            <w:noProof/>
            <w:sz w:val="24"/>
            <w:szCs w:val="24"/>
            <w:rPrChange w:id="2633" w:author="Nasser Mustafa [2]" w:date="2018-09-16T20:45:00Z">
              <w:rPr>
                <w:noProof/>
              </w:rPr>
            </w:rPrChange>
          </w:rPr>
          <w:delText>2</w:delText>
        </w:r>
        <w:r w:rsidR="00547E23" w:rsidRPr="00636EFB" w:rsidDel="00636EFB">
          <w:rPr>
            <w:noProof/>
            <w:sz w:val="24"/>
            <w:szCs w:val="24"/>
            <w:rPrChange w:id="2634" w:author="Nasser Mustafa [2]" w:date="2018-09-16T20:45:00Z">
              <w:rPr>
                <w:noProof/>
              </w:rPr>
            </w:rPrChange>
          </w:rPr>
          <w:fldChar w:fldCharType="end"/>
        </w:r>
        <w:r w:rsidR="003C33CA" w:rsidRPr="00636EFB" w:rsidDel="00636EFB">
          <w:rPr>
            <w:noProof/>
            <w:sz w:val="24"/>
            <w:szCs w:val="24"/>
            <w:rPrChange w:id="2635" w:author="Nasser Mustafa [2]" w:date="2018-09-16T20:45:00Z">
              <w:rPr>
                <w:noProof/>
              </w:rPr>
            </w:rPrChange>
          </w:rPr>
          <w:delText>]</w:delText>
        </w:r>
        <w:r w:rsidRPr="00636EFB" w:rsidDel="00636EFB">
          <w:rPr>
            <w:noProof/>
            <w:sz w:val="24"/>
            <w:szCs w:val="24"/>
            <w:rPrChange w:id="2636" w:author="Nasser Mustafa [2]" w:date="2018-09-16T20:45:00Z">
              <w:rPr>
                <w:noProof/>
              </w:rPr>
            </w:rPrChange>
          </w:rPr>
          <w:fldChar w:fldCharType="end"/>
        </w:r>
      </w:del>
      <w:r w:rsidRPr="00A3659F">
        <w:rPr>
          <w:noProof/>
          <w:sz w:val="24"/>
          <w:szCs w:val="24"/>
          <w:lang w:val="en-US"/>
        </w:rPr>
        <w:t xml:space="preserve">, see </w:t>
      </w:r>
      <w:r w:rsidRPr="00636EFB">
        <w:rPr>
          <w:noProof/>
          <w:sz w:val="24"/>
          <w:szCs w:val="24"/>
          <w:rPrChange w:id="2637" w:author="Nasser Mustafa [2]" w:date="2018-09-16T20:45:00Z">
            <w:rPr>
              <w:noProof/>
            </w:rPr>
          </w:rPrChange>
        </w:rPr>
        <w:fldChar w:fldCharType="begin"/>
      </w:r>
      <w:r w:rsidRPr="00A3659F">
        <w:rPr>
          <w:noProof/>
          <w:sz w:val="24"/>
          <w:szCs w:val="24"/>
          <w:lang w:val="en-US"/>
        </w:rPr>
        <w:instrText xml:space="preserve"> REF _Ref513377397 \h  \* MERGEFORMAT </w:instrText>
      </w:r>
      <w:r w:rsidRPr="00636EFB">
        <w:rPr>
          <w:noProof/>
          <w:sz w:val="24"/>
          <w:szCs w:val="24"/>
          <w:rPrChange w:id="2638" w:author="Nasser Mustafa [2]" w:date="2018-09-16T20:45:00Z">
            <w:rPr>
              <w:noProof/>
              <w:sz w:val="24"/>
              <w:szCs w:val="24"/>
            </w:rPr>
          </w:rPrChange>
        </w:rPr>
      </w:r>
      <w:r w:rsidRPr="00636EFB">
        <w:rPr>
          <w:noProof/>
          <w:sz w:val="24"/>
          <w:szCs w:val="24"/>
          <w:rPrChange w:id="2639" w:author="Nasser Mustafa [2]" w:date="2018-09-16T20:45:00Z">
            <w:rPr>
              <w:noProof/>
            </w:rPr>
          </w:rPrChange>
        </w:rPr>
        <w:fldChar w:fldCharType="separate"/>
      </w:r>
      <w:ins w:id="2640" w:author="Nasser Mustafa [2]" w:date="2018-09-26T11:08:00Z">
        <w:r w:rsidR="00047800" w:rsidRPr="00047800">
          <w:rPr>
            <w:sz w:val="24"/>
            <w:szCs w:val="24"/>
            <w:rPrChange w:id="2641" w:author="Nasser Mustafa [2]" w:date="2018-09-26T11:08:00Z">
              <w:rPr/>
            </w:rPrChange>
          </w:rPr>
          <w:t xml:space="preserve">Table </w:t>
        </w:r>
        <w:r w:rsidR="00047800" w:rsidRPr="00047800">
          <w:rPr>
            <w:noProof/>
            <w:sz w:val="24"/>
            <w:szCs w:val="24"/>
            <w:rPrChange w:id="2642" w:author="Nasser Mustafa [2]" w:date="2018-09-26T11:08:00Z">
              <w:rPr>
                <w:noProof/>
              </w:rPr>
            </w:rPrChange>
          </w:rPr>
          <w:t>7</w:t>
        </w:r>
      </w:ins>
      <w:del w:id="2643" w:author="Nasser Mustafa [2]" w:date="2018-09-19T14:47:00Z">
        <w:r w:rsidR="00C779F7" w:rsidRPr="00A3659F" w:rsidDel="00740534">
          <w:rPr>
            <w:sz w:val="24"/>
            <w:szCs w:val="24"/>
          </w:rPr>
          <w:delText xml:space="preserve">Table </w:delText>
        </w:r>
        <w:r w:rsidR="00C779F7" w:rsidRPr="00A3659F" w:rsidDel="00740534">
          <w:rPr>
            <w:noProof/>
            <w:sz w:val="24"/>
            <w:szCs w:val="24"/>
          </w:rPr>
          <w:delText>7</w:delText>
        </w:r>
      </w:del>
      <w:r w:rsidRPr="00636EFB">
        <w:rPr>
          <w:noProof/>
          <w:sz w:val="24"/>
          <w:szCs w:val="24"/>
          <w:rPrChange w:id="2644" w:author="Nasser Mustafa [2]" w:date="2018-09-16T20:45:00Z">
            <w:rPr>
              <w:noProof/>
            </w:rPr>
          </w:rPrChange>
        </w:rPr>
        <w:fldChar w:fldCharType="end"/>
      </w:r>
      <w:r w:rsidRPr="00A3659F">
        <w:rPr>
          <w:noProof/>
          <w:sz w:val="24"/>
          <w:szCs w:val="24"/>
          <w:lang w:val="en-US"/>
        </w:rPr>
        <w:t>. The authors</w:t>
      </w:r>
      <w:r w:rsidR="00686F93" w:rsidRPr="00A3659F">
        <w:rPr>
          <w:noProof/>
          <w:sz w:val="24"/>
          <w:szCs w:val="24"/>
          <w:lang w:val="en-US"/>
        </w:rPr>
        <w:t>’</w:t>
      </w:r>
      <w:r w:rsidRPr="00A3659F">
        <w:rPr>
          <w:noProof/>
          <w:sz w:val="24"/>
          <w:szCs w:val="24"/>
          <w:lang w:val="en-US"/>
        </w:rPr>
        <w:t xml:space="preserve"> classification is based on a study about the use of trace links by different organizations that involve high-end and low-end users with respect to their traceability practices. They classified traceability links into two main categories: process-related and product-related links. The process-related links can be discovered by observing the history of operations performed in a process. The product-related links describe the relationships between artifacts independent of their creation.</w:t>
      </w:r>
      <w:r w:rsidRPr="00C67C7F">
        <w:rPr>
          <w:noProof/>
          <w:sz w:val="24"/>
          <w:szCs w:val="24"/>
          <w:lang w:val="en-US"/>
        </w:rPr>
        <w:t xml:space="preserve"> Furthermore, the authors identified sub-categories of these two main categories. The process-related category is divided further into evolution links and rationale links, which we described earlier. On the other hand, the product-related links are decomposed into two main types: satisfaction links and dependency links, which we also described earlier. The authors deduced other types of relations from the abovementioned categories based on the use of low-end and high-end users. For instance, with respect to low-end users, the original or derived requirements can be allocated-to system components that interface-with external systems. Also, requirements can be developed-for compliance-verification-procedures (e.g., test, simulation, and prototype). Compliance-verification-procedures generate change proposal or used-by resources. With respect to high-end users, traceable artifacts (e.g., requirements, components, designs) are based-on a rationale (i.e., decisions that depends on assumptions, or selecting or evaluating alternatives). Also, decisions may affect requirements, and arguments oppose or support alternatives. </w:t>
      </w:r>
    </w:p>
    <w:p w14:paraId="0660528E" w14:textId="6601C251" w:rsidR="00B97147" w:rsidRPr="00C67C7F" w:rsidRDefault="00A64F3E" w:rsidP="001B582E">
      <w:pPr>
        <w:pStyle w:val="Style6"/>
        <w:tabs>
          <w:tab w:val="left" w:pos="900"/>
        </w:tabs>
        <w:spacing w:line="480" w:lineRule="auto"/>
        <w:ind w:left="540" w:hanging="450"/>
        <w:jc w:val="both"/>
      </w:pPr>
      <w:bookmarkStart w:id="2645" w:name="_Toc517828348"/>
      <w:bookmarkStart w:id="2646" w:name="_Toc525737334"/>
      <w:r>
        <w:t>Model Driven Engineering</w:t>
      </w:r>
      <w:r w:rsidR="00B97147" w:rsidRPr="00C67C7F">
        <w:t xml:space="preserve"> Classifications</w:t>
      </w:r>
      <w:bookmarkEnd w:id="2645"/>
      <w:bookmarkEnd w:id="2646"/>
    </w:p>
    <w:p w14:paraId="384BD0E7" w14:textId="219FD921" w:rsidR="00B97147" w:rsidRPr="00C67C7F" w:rsidRDefault="00B97147" w:rsidP="001B582E">
      <w:pPr>
        <w:pStyle w:val="BodyText"/>
        <w:tabs>
          <w:tab w:val="left" w:pos="900"/>
        </w:tabs>
        <w:spacing w:line="480" w:lineRule="auto"/>
        <w:ind w:firstLine="0"/>
        <w:jc w:val="both"/>
        <w:rPr>
          <w:noProof/>
          <w:sz w:val="24"/>
          <w:szCs w:val="24"/>
          <w:lang w:val="en-US"/>
        </w:rPr>
      </w:pPr>
      <w:r w:rsidRPr="00C67C7F">
        <w:rPr>
          <w:noProof/>
          <w:sz w:val="24"/>
          <w:szCs w:val="24"/>
          <w:lang w:val="en-US"/>
        </w:rPr>
        <w:t xml:space="preserve">In </w:t>
      </w:r>
      <w:r w:rsidR="00A64F3E">
        <w:rPr>
          <w:noProof/>
          <w:sz w:val="24"/>
          <w:szCs w:val="24"/>
          <w:lang w:val="en-US"/>
        </w:rPr>
        <w:t>Model Driven Engineering</w:t>
      </w:r>
      <w:r w:rsidRPr="00C67C7F">
        <w:rPr>
          <w:noProof/>
          <w:sz w:val="24"/>
          <w:szCs w:val="24"/>
          <w:lang w:val="en-US"/>
        </w:rPr>
        <w:t xml:space="preserve"> trace links are generated explicitly by adding additional code into the transformation, or implicitly through the transformation tool</w:t>
      </w:r>
      <w:ins w:id="2647" w:author="Nasser Mustafa [2]" w:date="2018-09-16T20:47:00Z">
        <w:r w:rsidR="00636EFB">
          <w:rPr>
            <w:noProof/>
            <w:sz w:val="24"/>
            <w:szCs w:val="24"/>
            <w:lang w:val="en-US"/>
          </w:rPr>
          <w:t xml:space="preserve"> </w:t>
        </w:r>
      </w:ins>
      <w:ins w:id="2648" w:author="Nasser Mustafa [2]" w:date="2018-09-16T20:48:00Z">
        <w:r w:rsidR="00636EFB">
          <w:rPr>
            <w:noProof/>
            <w:sz w:val="24"/>
            <w:szCs w:val="24"/>
            <w:lang w:val="en-US"/>
          </w:rPr>
          <w:fldChar w:fldCharType="begin" w:fldLock="1"/>
        </w:r>
      </w:ins>
      <w:r w:rsidR="00B050F0">
        <w:rPr>
          <w:noProof/>
          <w:sz w:val="24"/>
          <w:szCs w:val="24"/>
          <w:lang w:val="en-US"/>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r w:rsidR="00636EFB">
        <w:rPr>
          <w:noProof/>
          <w:sz w:val="24"/>
          <w:szCs w:val="24"/>
          <w:lang w:val="en-US"/>
        </w:rPr>
        <w:fldChar w:fldCharType="separate"/>
      </w:r>
      <w:r w:rsidR="00B050F0" w:rsidRPr="00B050F0">
        <w:rPr>
          <w:noProof/>
          <w:sz w:val="24"/>
          <w:szCs w:val="24"/>
          <w:lang w:val="en-US"/>
        </w:rPr>
        <w:t>[91]</w:t>
      </w:r>
      <w:ins w:id="2649" w:author="Nasser Mustafa [2]" w:date="2018-09-16T20:48:00Z">
        <w:r w:rsidR="00636EFB">
          <w:rPr>
            <w:noProof/>
            <w:sz w:val="24"/>
            <w:szCs w:val="24"/>
            <w:lang w:val="en-US"/>
          </w:rPr>
          <w:fldChar w:fldCharType="end"/>
        </w:r>
      </w:ins>
      <w:del w:id="2650" w:author="Nasser Mustafa [2]" w:date="2018-09-16T20:48:00Z">
        <w:r w:rsidRPr="00C67C7F" w:rsidDel="00636EFB">
          <w:rPr>
            <w:noProof/>
            <w:sz w:val="24"/>
            <w:szCs w:val="24"/>
            <w:lang w:val="en-US"/>
          </w:rPr>
          <w:delText xml:space="preserve"> </w:delText>
        </w:r>
        <w:r w:rsidRPr="00C67C7F" w:rsidDel="00636EFB">
          <w:rPr>
            <w:noProof/>
            <w:sz w:val="24"/>
            <w:szCs w:val="24"/>
            <w:lang w:val="en-US"/>
          </w:rPr>
          <w:fldChar w:fldCharType="begin"/>
        </w:r>
        <w:r w:rsidR="003C33CA" w:rsidRPr="00A3659F" w:rsidDel="00636EFB">
          <w:rPr>
            <w:noProof/>
            <w:sz w:val="24"/>
            <w:szCs w:val="24"/>
            <w:lang w:val="en-US"/>
          </w:rPr>
          <w:delInstrText xml:space="preserve"> ADDIN EN.CITE &lt;EndNote&gt;&lt;Cite&gt;&lt;Author&gt;Olsen&lt;/Author&gt;&lt;Year&gt;2007&lt;/Year&gt;&lt;RecNum&gt;247&lt;/RecNum&gt;&lt;DisplayText&gt;[117]&lt;/DisplayText&gt;&lt;record&gt;&lt;rec-number&gt;247&lt;/rec-number&gt;&lt;foreign-keys&gt;&lt;key app="EN" db-id="rxfad95wgs5d2dexxekxwt2katzr52wtwdxz" timestamp="0"&gt;247&lt;/key&gt;&lt;/foreign-keys&gt;&lt;ref-type name="Conference Proceedings"&gt;10&lt;/ref-type&gt;&lt;contributors&gt;&lt;authors&gt;&lt;author&gt;Gøran K. Olsen&lt;/author&gt;&lt;author&gt;Jon Oldevik&lt;/author&gt;&lt;/authors&gt;&lt;/contributors&gt;&lt;titles&gt;&lt;title&gt;Scenarios of Traceability in Model to Text Transformations&lt;/title&gt;&lt;secondary-title&gt;3rd European conference on Model driven architecture-foundations and applications&lt;/secondary-title&gt;&lt;/titles&gt;&lt;pages&gt;144-156&lt;/pages&gt;&lt;dates&gt;&lt;year&gt;2007&lt;/year&gt;&lt;/dates&gt;&lt;pub-location&gt;Haifa-Israel&lt;/pub-location&gt;&lt;publisher&gt;Springer-Verlag&lt;/publisher&gt;&lt;urls&gt;&lt;/urls&gt;&lt;/record&gt;&lt;/Cite&gt;&lt;/EndNote&gt;</w:delInstrText>
        </w:r>
        <w:r w:rsidRPr="00C67C7F" w:rsidDel="00636EFB">
          <w:rPr>
            <w:noProof/>
            <w:sz w:val="24"/>
            <w:szCs w:val="24"/>
            <w:lang w:val="en-US"/>
          </w:rPr>
          <w:fldChar w:fldCharType="separate"/>
        </w:r>
        <w:r w:rsidR="003C33CA" w:rsidRPr="00A3659F" w:rsidDel="00636EFB">
          <w:rPr>
            <w:noProof/>
            <w:sz w:val="24"/>
            <w:szCs w:val="24"/>
            <w:lang w:val="en-US"/>
          </w:rPr>
          <w:delText>[</w:delText>
        </w:r>
        <w:r w:rsidR="00547E23" w:rsidRPr="00A3659F" w:rsidDel="00636EFB">
          <w:fldChar w:fldCharType="begin"/>
        </w:r>
        <w:r w:rsidR="00547E23" w:rsidRPr="00A3659F" w:rsidDel="00636EFB">
          <w:delInstrText xml:space="preserve"> HYPERLINK \l "_ENREF_117" \o "Olsen, 2007 #247" </w:delInstrText>
        </w:r>
        <w:r w:rsidR="00547E23" w:rsidRPr="00A3659F" w:rsidDel="00636EFB">
          <w:fldChar w:fldCharType="separate"/>
        </w:r>
        <w:r w:rsidR="006A58FF" w:rsidRPr="00A3659F" w:rsidDel="00636EFB">
          <w:rPr>
            <w:noProof/>
            <w:sz w:val="24"/>
            <w:szCs w:val="24"/>
            <w:lang w:val="en-US"/>
          </w:rPr>
          <w:delText>117</w:delText>
        </w:r>
        <w:r w:rsidR="00547E23" w:rsidRPr="00A3659F" w:rsidDel="00636EFB">
          <w:rPr>
            <w:noProof/>
            <w:sz w:val="24"/>
            <w:szCs w:val="24"/>
            <w:lang w:val="en-US"/>
          </w:rPr>
          <w:fldChar w:fldCharType="end"/>
        </w:r>
        <w:r w:rsidR="003C33CA" w:rsidRPr="00A3659F" w:rsidDel="00636EFB">
          <w:rPr>
            <w:noProof/>
            <w:sz w:val="24"/>
            <w:szCs w:val="24"/>
            <w:lang w:val="en-US"/>
          </w:rPr>
          <w:delText>]</w:delText>
        </w:r>
        <w:r w:rsidRPr="00C67C7F" w:rsidDel="00636EFB">
          <w:rPr>
            <w:noProof/>
            <w:sz w:val="24"/>
            <w:szCs w:val="24"/>
            <w:lang w:val="en-US"/>
          </w:rPr>
          <w:fldChar w:fldCharType="end"/>
        </w:r>
      </w:del>
      <w:r w:rsidRPr="00C67C7F">
        <w:rPr>
          <w:noProof/>
          <w:sz w:val="24"/>
          <w:szCs w:val="24"/>
          <w:lang w:val="en-US"/>
        </w:rPr>
        <w:t xml:space="preserve">. Paige and colleagues </w:t>
      </w:r>
      <w:ins w:id="2651" w:author="Nasser Mustafa [2]" w:date="2018-09-16T20:48:00Z">
        <w:r w:rsidR="00636EFB">
          <w:rPr>
            <w:noProof/>
            <w:sz w:val="24"/>
            <w:szCs w:val="24"/>
            <w:lang w:val="en-US"/>
          </w:rPr>
          <w:fldChar w:fldCharType="begin" w:fldLock="1"/>
        </w:r>
      </w:ins>
      <w:r w:rsidR="00B050F0">
        <w:rPr>
          <w:noProof/>
          <w:sz w:val="24"/>
          <w:szCs w:val="24"/>
          <w:lang w:val="en-US"/>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r w:rsidR="00636EFB">
        <w:rPr>
          <w:noProof/>
          <w:sz w:val="24"/>
          <w:szCs w:val="24"/>
          <w:lang w:val="en-US"/>
        </w:rPr>
        <w:fldChar w:fldCharType="separate"/>
      </w:r>
      <w:r w:rsidR="00B050F0" w:rsidRPr="00B050F0">
        <w:rPr>
          <w:noProof/>
          <w:sz w:val="24"/>
          <w:szCs w:val="24"/>
          <w:lang w:val="en-US"/>
        </w:rPr>
        <w:t>[91]</w:t>
      </w:r>
      <w:ins w:id="2652" w:author="Nasser Mustafa [2]" w:date="2018-09-16T20:48:00Z">
        <w:r w:rsidR="00636EFB">
          <w:rPr>
            <w:noProof/>
            <w:sz w:val="24"/>
            <w:szCs w:val="24"/>
            <w:lang w:val="en-US"/>
          </w:rPr>
          <w:fldChar w:fldCharType="end"/>
        </w:r>
      </w:ins>
      <w:del w:id="2653" w:author="Nasser Mustafa [2]" w:date="2018-09-16T20:49:00Z">
        <w:r w:rsidRPr="00C67C7F" w:rsidDel="00636EFB">
          <w:rPr>
            <w:noProof/>
            <w:sz w:val="24"/>
            <w:szCs w:val="24"/>
            <w:lang w:val="en-US"/>
          </w:rPr>
          <w:fldChar w:fldCharType="begin"/>
        </w:r>
        <w:r w:rsidR="00A300CB" w:rsidRPr="00A3659F" w:rsidDel="00636EFB">
          <w:rPr>
            <w:noProof/>
            <w:sz w:val="24"/>
            <w:szCs w:val="24"/>
            <w:lang w:val="en-US"/>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C67C7F" w:rsidDel="00636EFB">
          <w:rPr>
            <w:noProof/>
            <w:sz w:val="24"/>
            <w:szCs w:val="24"/>
            <w:lang w:val="en-US"/>
          </w:rPr>
          <w:fldChar w:fldCharType="separate"/>
        </w:r>
        <w:r w:rsidR="00A300CB" w:rsidRPr="00A3659F" w:rsidDel="00636EFB">
          <w:rPr>
            <w:noProof/>
            <w:sz w:val="24"/>
            <w:szCs w:val="24"/>
            <w:lang w:val="en-US"/>
          </w:rPr>
          <w:delText>[</w:delText>
        </w:r>
        <w:r w:rsidR="00547E23" w:rsidRPr="00A3659F" w:rsidDel="00636EFB">
          <w:fldChar w:fldCharType="begin"/>
        </w:r>
        <w:r w:rsidR="00547E23" w:rsidRPr="00A3659F" w:rsidDel="00636EFB">
          <w:delInstrText xml:space="preserve"> HYPERLINK \l "_ENREF_10" \o "Paige, 2008 #192" </w:delInstrText>
        </w:r>
        <w:r w:rsidR="00547E23" w:rsidRPr="00A3659F" w:rsidDel="00636EFB">
          <w:fldChar w:fldCharType="separate"/>
        </w:r>
        <w:r w:rsidR="006A58FF" w:rsidRPr="00A3659F" w:rsidDel="00636EFB">
          <w:rPr>
            <w:noProof/>
            <w:sz w:val="24"/>
            <w:szCs w:val="24"/>
            <w:lang w:val="en-US"/>
          </w:rPr>
          <w:delText>10</w:delText>
        </w:r>
        <w:r w:rsidR="00547E23" w:rsidRPr="00A3659F" w:rsidDel="00636EFB">
          <w:rPr>
            <w:noProof/>
            <w:sz w:val="24"/>
            <w:szCs w:val="24"/>
            <w:lang w:val="en-US"/>
          </w:rPr>
          <w:fldChar w:fldCharType="end"/>
        </w:r>
        <w:r w:rsidR="00A300CB" w:rsidRPr="00A3659F" w:rsidDel="00636EFB">
          <w:rPr>
            <w:noProof/>
            <w:sz w:val="24"/>
            <w:szCs w:val="24"/>
            <w:lang w:val="en-US"/>
          </w:rPr>
          <w:delText>]</w:delText>
        </w:r>
        <w:r w:rsidRPr="00C67C7F" w:rsidDel="00636EFB">
          <w:rPr>
            <w:noProof/>
            <w:sz w:val="24"/>
            <w:szCs w:val="24"/>
            <w:lang w:val="en-US"/>
          </w:rPr>
          <w:fldChar w:fldCharType="end"/>
        </w:r>
      </w:del>
      <w:r w:rsidRPr="00C67C7F">
        <w:rPr>
          <w:noProof/>
          <w:sz w:val="24"/>
          <w:szCs w:val="24"/>
          <w:lang w:val="en-US"/>
        </w:rPr>
        <w:t xml:space="preserve"> classified </w:t>
      </w:r>
      <w:r w:rsidR="00A64F3E">
        <w:rPr>
          <w:noProof/>
          <w:sz w:val="24"/>
          <w:szCs w:val="24"/>
          <w:lang w:val="en-US"/>
        </w:rPr>
        <w:t>Model Driven Engineering</w:t>
      </w:r>
      <w:r w:rsidRPr="00C67C7F">
        <w:rPr>
          <w:noProof/>
          <w:sz w:val="24"/>
          <w:szCs w:val="24"/>
          <w:lang w:val="en-US"/>
        </w:rPr>
        <w:t xml:space="preserve"> trace links into implicit and explicit trace links. The implicit trace links are classified based on query, transformation, composition (merging), update, deletion and creation, model-to-text, and sequences operations. The explicit trace links are classified as model-to-model links which relate </w:t>
      </w:r>
      <w:r w:rsidR="00A64F3E">
        <w:rPr>
          <w:noProof/>
          <w:sz w:val="24"/>
          <w:szCs w:val="24"/>
          <w:lang w:val="en-US"/>
        </w:rPr>
        <w:t>Model Driven Engineering</w:t>
      </w:r>
      <w:r w:rsidRPr="00C67C7F">
        <w:rPr>
          <w:noProof/>
          <w:sz w:val="24"/>
          <w:szCs w:val="24"/>
          <w:lang w:val="en-US"/>
        </w:rPr>
        <w:t xml:space="preserve"> artifacts with each other, and model-to-artifact which relate </w:t>
      </w:r>
      <w:r w:rsidR="00A64F3E">
        <w:rPr>
          <w:noProof/>
          <w:sz w:val="24"/>
          <w:szCs w:val="24"/>
          <w:lang w:val="en-US"/>
        </w:rPr>
        <w:t>Model Driven Engineering</w:t>
      </w:r>
      <w:r w:rsidRPr="00C67C7F">
        <w:rPr>
          <w:noProof/>
          <w:sz w:val="24"/>
          <w:szCs w:val="24"/>
          <w:lang w:val="en-US"/>
        </w:rPr>
        <w:t xml:space="preserve"> artifacts with non-</w:t>
      </w:r>
      <w:r w:rsidR="00A64F3E">
        <w:rPr>
          <w:noProof/>
          <w:sz w:val="24"/>
          <w:szCs w:val="24"/>
          <w:lang w:val="en-US"/>
        </w:rPr>
        <w:t>Model Driven Engineering</w:t>
      </w:r>
      <w:r w:rsidRPr="00C67C7F">
        <w:rPr>
          <w:noProof/>
          <w:sz w:val="24"/>
          <w:szCs w:val="24"/>
          <w:lang w:val="en-US"/>
        </w:rPr>
        <w:t xml:space="preserve"> artifacts such as linking a UML model to its requirement(s). The model-to-model links are further classified into static and dynamic links. A static link represents a relationship that stays the same over time between model elements such as consistent-with (e.g., two models remain consistent with each other), and dependency in which the structure and meaning of one model depend on</w:t>
      </w:r>
      <w:r w:rsidRPr="00C67C7F">
        <w:rPr>
          <w:sz w:val="24"/>
          <w:szCs w:val="24"/>
        </w:rPr>
        <w:t xml:space="preserve"> </w:t>
      </w:r>
      <w:r w:rsidRPr="00C67C7F">
        <w:rPr>
          <w:noProof/>
          <w:sz w:val="24"/>
          <w:szCs w:val="24"/>
          <w:lang w:val="en-US"/>
        </w:rPr>
        <w:t>another model. This type is further classified into the following trace links: is-a (sub-typing), has-a (e.g., references), part-of, import, export, usage, and refinement. A dynamic link represents a relationship that might evolve over time.</w:t>
      </w:r>
    </w:p>
    <w:p w14:paraId="4F99F40D" w14:textId="4D84A7EE" w:rsidR="00B97147" w:rsidRPr="00C67C7F" w:rsidRDefault="009E2695" w:rsidP="001B582E">
      <w:pPr>
        <w:pStyle w:val="BodyText"/>
        <w:tabs>
          <w:tab w:val="left" w:pos="900"/>
        </w:tabs>
        <w:spacing w:line="480" w:lineRule="auto"/>
        <w:ind w:firstLine="0"/>
        <w:jc w:val="both"/>
        <w:rPr>
          <w:noProof/>
          <w:sz w:val="24"/>
          <w:szCs w:val="24"/>
          <w:lang w:val="en-US"/>
        </w:rPr>
      </w:pPr>
      <w:r w:rsidRPr="00C67C7F">
        <w:rPr>
          <w:noProof/>
          <w:lang w:val="en-US" w:eastAsia="zh-CN"/>
        </w:rPr>
        <mc:AlternateContent>
          <mc:Choice Requires="wps">
            <w:drawing>
              <wp:anchor distT="0" distB="0" distL="114300" distR="114300" simplePos="0" relativeHeight="251692032" behindDoc="0" locked="0" layoutInCell="1" allowOverlap="1" wp14:anchorId="565EEBF5" wp14:editId="6DAC32D6">
                <wp:simplePos x="0" y="0"/>
                <wp:positionH relativeFrom="margin">
                  <wp:align>center</wp:align>
                </wp:positionH>
                <wp:positionV relativeFrom="margin">
                  <wp:align>top</wp:align>
                </wp:positionV>
                <wp:extent cx="4389120" cy="1764792"/>
                <wp:effectExtent l="0" t="0" r="0" b="698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1764792"/>
                        </a:xfrm>
                        <a:prstGeom prst="rect">
                          <a:avLst/>
                        </a:prstGeom>
                        <a:solidFill>
                          <a:srgbClr val="FFFFFF"/>
                        </a:solidFill>
                        <a:ln w="9525">
                          <a:noFill/>
                          <a:miter lim="800000"/>
                          <a:headEnd/>
                          <a:tailEnd/>
                        </a:ln>
                      </wps:spPr>
                      <wps:txbx>
                        <w:txbxContent>
                          <w:p w14:paraId="00EBB4DE" w14:textId="313270FF" w:rsidR="00D617FD" w:rsidRPr="009E2695" w:rsidRDefault="00D617FD" w:rsidP="00B97147">
                            <w:pPr>
                              <w:pStyle w:val="Caption"/>
                              <w:rPr>
                                <w:sz w:val="20"/>
                                <w:szCs w:val="20"/>
                              </w:rPr>
                            </w:pPr>
                            <w:bookmarkStart w:id="2654" w:name="_Ref515191239"/>
                            <w:bookmarkStart w:id="2655" w:name="_Toc525723627"/>
                            <w:r w:rsidRPr="009E2695">
                              <w:rPr>
                                <w:sz w:val="20"/>
                                <w:szCs w:val="20"/>
                              </w:rPr>
                              <w:t xml:space="preserve">Table </w:t>
                            </w:r>
                            <w:r w:rsidRPr="009E2695">
                              <w:rPr>
                                <w:sz w:val="20"/>
                                <w:szCs w:val="20"/>
                              </w:rPr>
                              <w:fldChar w:fldCharType="begin"/>
                            </w:r>
                            <w:r w:rsidRPr="009E2695">
                              <w:rPr>
                                <w:sz w:val="20"/>
                                <w:szCs w:val="20"/>
                              </w:rPr>
                              <w:instrText xml:space="preserve"> SEQ Table \* ARABIC </w:instrText>
                            </w:r>
                            <w:r w:rsidRPr="009E2695">
                              <w:rPr>
                                <w:sz w:val="20"/>
                                <w:szCs w:val="20"/>
                              </w:rPr>
                              <w:fldChar w:fldCharType="separate"/>
                            </w:r>
                            <w:r>
                              <w:rPr>
                                <w:noProof/>
                                <w:sz w:val="20"/>
                                <w:szCs w:val="20"/>
                              </w:rPr>
                              <w:t>8</w:t>
                            </w:r>
                            <w:r w:rsidRPr="009E2695">
                              <w:rPr>
                                <w:noProof/>
                                <w:sz w:val="20"/>
                                <w:szCs w:val="20"/>
                              </w:rPr>
                              <w:fldChar w:fldCharType="end"/>
                            </w:r>
                            <w:bookmarkEnd w:id="2654"/>
                            <w:r w:rsidRPr="009E2695">
                              <w:rPr>
                                <w:sz w:val="20"/>
                                <w:szCs w:val="20"/>
                              </w:rPr>
                              <w:t>: Model Driven Engineering trace links classifications</w:t>
                            </w:r>
                            <w:bookmarkEnd w:id="26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90"/>
                              <w:gridCol w:w="690"/>
                              <w:gridCol w:w="1048"/>
                              <w:gridCol w:w="1742"/>
                              <w:gridCol w:w="1025"/>
                              <w:gridCol w:w="1593"/>
                            </w:tblGrid>
                            <w:tr w:rsidR="00D617FD" w:rsidRPr="008752B1" w14:paraId="0D454A04" w14:textId="77777777" w:rsidTr="0009457F">
                              <w:trPr>
                                <w:trHeight w:val="243"/>
                                <w:jc w:val="center"/>
                              </w:trPr>
                              <w:tc>
                                <w:tcPr>
                                  <w:tcW w:w="0" w:type="auto"/>
                                  <w:shd w:val="clear" w:color="auto" w:fill="auto"/>
                                  <w:tcMar>
                                    <w:top w:w="7" w:type="dxa"/>
                                  </w:tcMar>
                                </w:tcPr>
                                <w:p w14:paraId="6D8666C3" w14:textId="77777777" w:rsidR="00D617FD" w:rsidRPr="008752B1" w:rsidRDefault="00D617FD" w:rsidP="0009457F">
                                  <w:pPr>
                                    <w:rPr>
                                      <w:rFonts w:ascii="Times New Roman" w:eastAsia="Calibri" w:hAnsi="Times New Roman"/>
                                      <w:b/>
                                      <w:color w:val="0070C0"/>
                                      <w:sz w:val="20"/>
                                      <w:szCs w:val="20"/>
                                    </w:rPr>
                                  </w:pPr>
                                </w:p>
                              </w:tc>
                              <w:tc>
                                <w:tcPr>
                                  <w:tcW w:w="0" w:type="auto"/>
                                  <w:gridSpan w:val="5"/>
                                  <w:shd w:val="clear" w:color="auto" w:fill="auto"/>
                                </w:tcPr>
                                <w:p w14:paraId="582136EF" w14:textId="77777777" w:rsidR="00D617FD" w:rsidRPr="008752B1" w:rsidRDefault="00D617FD" w:rsidP="0009457F">
                                  <w:pPr>
                                    <w:rPr>
                                      <w:rFonts w:ascii="Times New Roman" w:eastAsia="Calibri" w:hAnsi="Times New Roman"/>
                                      <w:b/>
                                      <w:color w:val="0070C0"/>
                                      <w:sz w:val="20"/>
                                      <w:szCs w:val="20"/>
                                    </w:rPr>
                                  </w:pPr>
                                  <w:r w:rsidRPr="008752B1">
                                    <w:rPr>
                                      <w:rFonts w:ascii="Times New Roman" w:eastAsia="Calibri" w:hAnsi="Times New Roman"/>
                                      <w:b/>
                                      <w:sz w:val="20"/>
                                      <w:szCs w:val="20"/>
                                    </w:rPr>
                                    <w:t>Trace Link Type</w:t>
                                  </w:r>
                                </w:p>
                              </w:tc>
                            </w:tr>
                            <w:tr w:rsidR="00D617FD" w:rsidRPr="008752B1" w14:paraId="27B02C21" w14:textId="77777777" w:rsidTr="0009457F">
                              <w:trPr>
                                <w:trHeight w:val="186"/>
                                <w:jc w:val="center"/>
                              </w:trPr>
                              <w:tc>
                                <w:tcPr>
                                  <w:tcW w:w="0" w:type="auto"/>
                                  <w:vMerge w:val="restart"/>
                                  <w:shd w:val="clear" w:color="auto" w:fill="auto"/>
                                  <w:tcMar>
                                    <w:top w:w="7" w:type="dxa"/>
                                  </w:tcMar>
                                </w:tcPr>
                                <w:p w14:paraId="3635311A" w14:textId="416F0FB2" w:rsidR="00D617FD" w:rsidRPr="008752B1" w:rsidRDefault="00D617FD" w:rsidP="00A3659F">
                                  <w:pPr>
                                    <w:rPr>
                                      <w:rFonts w:ascii="Times New Roman" w:eastAsia="Calibri" w:hAnsi="Times New Roman"/>
                                      <w:color w:val="000000"/>
                                      <w:sz w:val="20"/>
                                      <w:szCs w:val="20"/>
                                    </w:rPr>
                                  </w:pPr>
                                  <w:ins w:id="2656" w:author="Nasser Mustafa [2]" w:date="2018-09-16T22:21:00Z">
                                    <w:r>
                                      <w:rPr>
                                        <w:noProof/>
                                      </w:rPr>
                                      <w:fldChar w:fldCharType="begin" w:fldLock="1"/>
                                    </w:r>
                                  </w:ins>
                                  <w:r>
                                    <w:rPr>
                                      <w:noProof/>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ins w:id="2657" w:author="Nasser Mustafa [2]" w:date="2018-09-16T22:21:00Z">
                                    <w:r>
                                      <w:rPr>
                                        <w:noProof/>
                                      </w:rPr>
                                      <w:fldChar w:fldCharType="separate"/>
                                    </w:r>
                                  </w:ins>
                                  <w:r w:rsidRPr="00B050F0">
                                    <w:rPr>
                                      <w:noProof/>
                                    </w:rPr>
                                    <w:t>[91]</w:t>
                                  </w:r>
                                  <w:ins w:id="2658" w:author="Nasser Mustafa [2]" w:date="2018-09-16T22:21:00Z">
                                    <w:r>
                                      <w:rPr>
                                        <w:noProof/>
                                      </w:rPr>
                                      <w:fldChar w:fldCharType="end"/>
                                    </w:r>
                                  </w:ins>
                                  <w:del w:id="2659" w:author="Nasser Mustafa [2]" w:date="2018-09-16T22:20:00Z">
                                    <w:r w:rsidRPr="008752B1" w:rsidDel="00F54C64">
                                      <w:rPr>
                                        <w:rFonts w:ascii="Times New Roman" w:eastAsia="Calibri" w:hAnsi="Times New Roman"/>
                                        <w:color w:val="000000"/>
                                        <w:sz w:val="20"/>
                                        <w:szCs w:val="20"/>
                                      </w:rPr>
                                      <w:fldChar w:fldCharType="begin"/>
                                    </w:r>
                                    <w:r w:rsidDel="00F54C64">
                                      <w:rPr>
                                        <w:rFonts w:ascii="Times New Roman" w:eastAsia="Calibri" w:hAnsi="Times New Roman"/>
                                        <w:color w:val="000000"/>
                                        <w:sz w:val="20"/>
                                        <w:szCs w:val="20"/>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8752B1" w:rsidDel="00F54C64">
                                      <w:rPr>
                                        <w:rFonts w:ascii="Times New Roman" w:eastAsia="Calibri" w:hAnsi="Times New Roman"/>
                                        <w:color w:val="000000"/>
                                        <w:sz w:val="20"/>
                                        <w:szCs w:val="20"/>
                                      </w:rPr>
                                      <w:fldChar w:fldCharType="separate"/>
                                    </w:r>
                                    <w:r w:rsidDel="00F54C64">
                                      <w:rPr>
                                        <w:rFonts w:ascii="Times New Roman" w:eastAsia="Calibri" w:hAnsi="Times New Roman"/>
                                        <w:noProof/>
                                        <w:color w:val="000000"/>
                                        <w:sz w:val="20"/>
                                        <w:szCs w:val="20"/>
                                      </w:rPr>
                                      <w:delText>[</w:delText>
                                    </w:r>
                                    <w:r w:rsidDel="00F54C64">
                                      <w:fldChar w:fldCharType="begin"/>
                                    </w:r>
                                    <w:r w:rsidDel="00F54C64">
                                      <w:delInstrText xml:space="preserve"> HYPERLINK \l "_ENREF_10" \o "Paige, 2008 #192" </w:delInstrText>
                                    </w:r>
                                    <w:r w:rsidDel="00F54C64">
                                      <w:fldChar w:fldCharType="separate"/>
                                    </w:r>
                                    <w:r w:rsidDel="00F54C64">
                                      <w:rPr>
                                        <w:rFonts w:ascii="Times New Roman" w:eastAsia="Calibri" w:hAnsi="Times New Roman"/>
                                        <w:noProof/>
                                        <w:color w:val="000000"/>
                                        <w:sz w:val="20"/>
                                        <w:szCs w:val="20"/>
                                      </w:rPr>
                                      <w:delText>10</w:delText>
                                    </w:r>
                                    <w:r w:rsidDel="00F54C64">
                                      <w:rPr>
                                        <w:rFonts w:ascii="Times New Roman" w:eastAsia="Calibri" w:hAnsi="Times New Roman"/>
                                        <w:noProof/>
                                        <w:color w:val="000000"/>
                                        <w:sz w:val="20"/>
                                        <w:szCs w:val="20"/>
                                      </w:rPr>
                                      <w:fldChar w:fldCharType="end"/>
                                    </w:r>
                                    <w:r w:rsidDel="00F54C64">
                                      <w:rPr>
                                        <w:rFonts w:ascii="Times New Roman" w:eastAsia="Calibri" w:hAnsi="Times New Roman"/>
                                        <w:noProof/>
                                        <w:color w:val="000000"/>
                                        <w:sz w:val="20"/>
                                        <w:szCs w:val="20"/>
                                      </w:rPr>
                                      <w:delText>]</w:delText>
                                    </w:r>
                                    <w:r w:rsidRPr="008752B1" w:rsidDel="00F54C64">
                                      <w:rPr>
                                        <w:rFonts w:ascii="Times New Roman" w:eastAsia="Calibri" w:hAnsi="Times New Roman"/>
                                        <w:color w:val="000000"/>
                                        <w:sz w:val="20"/>
                                        <w:szCs w:val="20"/>
                                      </w:rPr>
                                      <w:fldChar w:fldCharType="end"/>
                                    </w:r>
                                  </w:del>
                                </w:p>
                              </w:tc>
                              <w:tc>
                                <w:tcPr>
                                  <w:tcW w:w="0" w:type="auto"/>
                                  <w:shd w:val="clear" w:color="auto" w:fill="auto"/>
                                  <w:tcMar>
                                    <w:top w:w="7" w:type="dxa"/>
                                  </w:tcMar>
                                </w:tcPr>
                                <w:p w14:paraId="31A98E62"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Implicit</w:t>
                                  </w:r>
                                </w:p>
                              </w:tc>
                              <w:tc>
                                <w:tcPr>
                                  <w:tcW w:w="0" w:type="auto"/>
                                  <w:gridSpan w:val="4"/>
                                  <w:shd w:val="clear" w:color="auto" w:fill="auto"/>
                                  <w:tcMar>
                                    <w:top w:w="7" w:type="dxa"/>
                                  </w:tcMar>
                                </w:tcPr>
                                <w:p w14:paraId="50C81A92"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Explicit</w:t>
                                  </w:r>
                                </w:p>
                              </w:tc>
                            </w:tr>
                            <w:tr w:rsidR="00D617FD" w:rsidRPr="008752B1" w14:paraId="4A5A203E" w14:textId="77777777" w:rsidTr="0009457F">
                              <w:trPr>
                                <w:trHeight w:val="194"/>
                                <w:jc w:val="center"/>
                              </w:trPr>
                              <w:tc>
                                <w:tcPr>
                                  <w:tcW w:w="0" w:type="auto"/>
                                  <w:vMerge/>
                                  <w:shd w:val="clear" w:color="auto" w:fill="auto"/>
                                  <w:tcMar>
                                    <w:top w:w="7" w:type="dxa"/>
                                  </w:tcMar>
                                </w:tcPr>
                                <w:p w14:paraId="2C99C6B4" w14:textId="77777777" w:rsidR="00D617FD" w:rsidRPr="008752B1" w:rsidRDefault="00D617FD" w:rsidP="0009457F">
                                  <w:pPr>
                                    <w:rPr>
                                      <w:rFonts w:ascii="Times New Roman" w:eastAsia="Calibri" w:hAnsi="Times New Roman"/>
                                      <w:color w:val="000000"/>
                                      <w:sz w:val="20"/>
                                      <w:szCs w:val="20"/>
                                    </w:rPr>
                                  </w:pPr>
                                </w:p>
                              </w:tc>
                              <w:tc>
                                <w:tcPr>
                                  <w:tcW w:w="0" w:type="auto"/>
                                  <w:vMerge w:val="restart"/>
                                  <w:shd w:val="clear" w:color="auto" w:fill="auto"/>
                                  <w:tcMar>
                                    <w:top w:w="7" w:type="dxa"/>
                                  </w:tcMar>
                                </w:tcPr>
                                <w:p w14:paraId="2268C3A1" w14:textId="77777777" w:rsidR="00D617FD" w:rsidRPr="008752B1" w:rsidRDefault="00D617FD" w:rsidP="0009457F">
                                  <w:pPr>
                                    <w:rPr>
                                      <w:rFonts w:ascii="Times New Roman" w:eastAsia="Calibri" w:hAnsi="Times New Roman"/>
                                      <w:color w:val="000000"/>
                                      <w:sz w:val="20"/>
                                      <w:szCs w:val="20"/>
                                    </w:rPr>
                                  </w:pPr>
                                </w:p>
                              </w:tc>
                              <w:tc>
                                <w:tcPr>
                                  <w:tcW w:w="0" w:type="auto"/>
                                  <w:gridSpan w:val="3"/>
                                  <w:shd w:val="clear" w:color="auto" w:fill="auto"/>
                                  <w:tcMar>
                                    <w:top w:w="7" w:type="dxa"/>
                                  </w:tcMar>
                                </w:tcPr>
                                <w:p w14:paraId="2825C1F8"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Model-to-model</w:t>
                                  </w:r>
                                </w:p>
                              </w:tc>
                              <w:tc>
                                <w:tcPr>
                                  <w:tcW w:w="0" w:type="auto"/>
                                  <w:shd w:val="clear" w:color="auto" w:fill="auto"/>
                                  <w:tcMar>
                                    <w:top w:w="7" w:type="dxa"/>
                                  </w:tcMar>
                                </w:tcPr>
                                <w:p w14:paraId="4B8F0FB3"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Model-to-artifact</w:t>
                                  </w:r>
                                </w:p>
                              </w:tc>
                            </w:tr>
                            <w:tr w:rsidR="00D617FD" w:rsidRPr="008752B1" w14:paraId="0CE0A5EC" w14:textId="77777777" w:rsidTr="0009457F">
                              <w:trPr>
                                <w:trHeight w:val="183"/>
                                <w:jc w:val="center"/>
                              </w:trPr>
                              <w:tc>
                                <w:tcPr>
                                  <w:tcW w:w="0" w:type="auto"/>
                                  <w:vMerge/>
                                  <w:shd w:val="clear" w:color="auto" w:fill="auto"/>
                                  <w:tcMar>
                                    <w:top w:w="7" w:type="dxa"/>
                                  </w:tcMar>
                                </w:tcPr>
                                <w:p w14:paraId="7E93B8AC"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Mar>
                                    <w:top w:w="7" w:type="dxa"/>
                                  </w:tcMar>
                                </w:tcPr>
                                <w:p w14:paraId="042089A3" w14:textId="77777777" w:rsidR="00D617FD" w:rsidRPr="008752B1" w:rsidRDefault="00D617FD" w:rsidP="0009457F">
                                  <w:pPr>
                                    <w:rPr>
                                      <w:rFonts w:ascii="Times New Roman" w:eastAsia="Calibri" w:hAnsi="Times New Roman"/>
                                      <w:color w:val="000000"/>
                                      <w:sz w:val="20"/>
                                      <w:szCs w:val="20"/>
                                    </w:rPr>
                                  </w:pPr>
                                </w:p>
                              </w:tc>
                              <w:tc>
                                <w:tcPr>
                                  <w:tcW w:w="0" w:type="auto"/>
                                  <w:gridSpan w:val="2"/>
                                  <w:tcBorders>
                                    <w:bottom w:val="single" w:sz="4" w:space="0" w:color="auto"/>
                                  </w:tcBorders>
                                  <w:shd w:val="clear" w:color="auto" w:fill="auto"/>
                                  <w:tcMar>
                                    <w:top w:w="7" w:type="dxa"/>
                                  </w:tcMar>
                                </w:tcPr>
                                <w:p w14:paraId="6F4CDC19"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Static</w:t>
                                  </w:r>
                                </w:p>
                              </w:tc>
                              <w:tc>
                                <w:tcPr>
                                  <w:tcW w:w="0" w:type="auto"/>
                                  <w:tcBorders>
                                    <w:bottom w:val="single" w:sz="4" w:space="0" w:color="auto"/>
                                  </w:tcBorders>
                                  <w:shd w:val="clear" w:color="auto" w:fill="auto"/>
                                  <w:tcMar>
                                    <w:top w:w="7" w:type="dxa"/>
                                  </w:tcMar>
                                </w:tcPr>
                                <w:p w14:paraId="72A49986"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Dynamic</w:t>
                                  </w:r>
                                </w:p>
                              </w:tc>
                              <w:tc>
                                <w:tcPr>
                                  <w:tcW w:w="0" w:type="auto"/>
                                  <w:vMerge w:val="restart"/>
                                  <w:shd w:val="clear" w:color="auto" w:fill="auto"/>
                                  <w:tcMar>
                                    <w:top w:w="7" w:type="dxa"/>
                                  </w:tcMar>
                                </w:tcPr>
                                <w:p w14:paraId="2FA29FFE"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 xml:space="preserve"> Satisfy, Allocated-to, Explain, Perform, Support</w:t>
                                  </w:r>
                                </w:p>
                              </w:tc>
                            </w:tr>
                            <w:tr w:rsidR="00D617FD" w:rsidRPr="008752B1" w14:paraId="39B2C4EE" w14:textId="77777777" w:rsidTr="0009457F">
                              <w:trPr>
                                <w:trHeight w:val="219"/>
                                <w:jc w:val="center"/>
                              </w:trPr>
                              <w:tc>
                                <w:tcPr>
                                  <w:tcW w:w="0" w:type="auto"/>
                                  <w:vMerge/>
                                  <w:shd w:val="clear" w:color="auto" w:fill="auto"/>
                                </w:tcPr>
                                <w:p w14:paraId="214A0FA0"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Pr>
                                <w:p w14:paraId="31462C24" w14:textId="77777777" w:rsidR="00D617FD" w:rsidRPr="008752B1" w:rsidRDefault="00D617FD" w:rsidP="0009457F">
                                  <w:pPr>
                                    <w:rPr>
                                      <w:rFonts w:ascii="Times New Roman" w:eastAsia="Calibri" w:hAnsi="Times New Roman"/>
                                      <w:color w:val="000000"/>
                                      <w:sz w:val="20"/>
                                      <w:szCs w:val="20"/>
                                    </w:rPr>
                                  </w:pPr>
                                </w:p>
                              </w:tc>
                              <w:tc>
                                <w:tcPr>
                                  <w:tcW w:w="0" w:type="auto"/>
                                  <w:tcBorders>
                                    <w:bottom w:val="single" w:sz="4" w:space="0" w:color="auto"/>
                                  </w:tcBorders>
                                  <w:shd w:val="clear" w:color="auto" w:fill="auto"/>
                                </w:tcPr>
                                <w:p w14:paraId="6C1831B3"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Consistent-with</w:t>
                                  </w:r>
                                </w:p>
                              </w:tc>
                              <w:tc>
                                <w:tcPr>
                                  <w:tcW w:w="0" w:type="auto"/>
                                  <w:tcBorders>
                                    <w:bottom w:val="single" w:sz="4" w:space="0" w:color="auto"/>
                                  </w:tcBorders>
                                  <w:shd w:val="clear" w:color="auto" w:fill="auto"/>
                                </w:tcPr>
                                <w:p w14:paraId="77378AF2"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Dependency</w:t>
                                  </w:r>
                                </w:p>
                              </w:tc>
                              <w:tc>
                                <w:tcPr>
                                  <w:tcW w:w="0" w:type="auto"/>
                                  <w:vMerge w:val="restart"/>
                                  <w:shd w:val="clear" w:color="auto" w:fill="auto"/>
                                </w:tcPr>
                                <w:p w14:paraId="28DA6DE9"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Call, Notify, Generate</w:t>
                                  </w:r>
                                </w:p>
                              </w:tc>
                              <w:tc>
                                <w:tcPr>
                                  <w:tcW w:w="0" w:type="auto"/>
                                  <w:vMerge/>
                                  <w:shd w:val="clear" w:color="auto" w:fill="auto"/>
                                </w:tcPr>
                                <w:p w14:paraId="5EB75132" w14:textId="77777777" w:rsidR="00D617FD" w:rsidRPr="008752B1" w:rsidRDefault="00D617FD" w:rsidP="0009457F">
                                  <w:pPr>
                                    <w:rPr>
                                      <w:rFonts w:ascii="Times New Roman" w:eastAsia="Calibri" w:hAnsi="Times New Roman"/>
                                      <w:color w:val="000000"/>
                                      <w:sz w:val="20"/>
                                      <w:szCs w:val="20"/>
                                    </w:rPr>
                                  </w:pPr>
                                </w:p>
                              </w:tc>
                            </w:tr>
                            <w:tr w:rsidR="00D617FD" w:rsidRPr="008752B1" w14:paraId="1ED5F891" w14:textId="77777777" w:rsidTr="0009457F">
                              <w:trPr>
                                <w:cantSplit/>
                                <w:trHeight w:val="387"/>
                                <w:jc w:val="center"/>
                              </w:trPr>
                              <w:tc>
                                <w:tcPr>
                                  <w:tcW w:w="0" w:type="auto"/>
                                  <w:vMerge/>
                                  <w:shd w:val="clear" w:color="auto" w:fill="auto"/>
                                </w:tcPr>
                                <w:p w14:paraId="1A39A92B"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Pr>
                                <w:p w14:paraId="311B8DC5" w14:textId="77777777" w:rsidR="00D617FD" w:rsidRPr="008752B1" w:rsidRDefault="00D617FD" w:rsidP="0009457F">
                                  <w:pPr>
                                    <w:rPr>
                                      <w:rFonts w:ascii="Times New Roman" w:eastAsia="Calibri" w:hAnsi="Times New Roman"/>
                                      <w:color w:val="000000"/>
                                      <w:sz w:val="20"/>
                                      <w:szCs w:val="20"/>
                                    </w:rPr>
                                  </w:pPr>
                                </w:p>
                              </w:tc>
                              <w:tc>
                                <w:tcPr>
                                  <w:tcW w:w="0" w:type="auto"/>
                                  <w:shd w:val="clear" w:color="auto" w:fill="auto"/>
                                  <w:textDirection w:val="tbRl"/>
                                </w:tcPr>
                                <w:p w14:paraId="091A8C6C" w14:textId="77777777" w:rsidR="00D617FD" w:rsidRPr="008752B1" w:rsidRDefault="00D617FD" w:rsidP="0009457F">
                                  <w:pPr>
                                    <w:rPr>
                                      <w:rFonts w:ascii="Times New Roman" w:eastAsia="Calibri" w:hAnsi="Times New Roman"/>
                                      <w:color w:val="000000"/>
                                      <w:sz w:val="20"/>
                                      <w:szCs w:val="20"/>
                                    </w:rPr>
                                  </w:pPr>
                                </w:p>
                              </w:tc>
                              <w:tc>
                                <w:tcPr>
                                  <w:tcW w:w="0" w:type="auto"/>
                                  <w:shd w:val="clear" w:color="auto" w:fill="auto"/>
                                </w:tcPr>
                                <w:p w14:paraId="5A89B425"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Export, Usage, Is-a,  has-a, Part-of, Import, Refine</w:t>
                                  </w:r>
                                </w:p>
                              </w:tc>
                              <w:tc>
                                <w:tcPr>
                                  <w:tcW w:w="0" w:type="auto"/>
                                  <w:vMerge/>
                                  <w:shd w:val="clear" w:color="auto" w:fill="auto"/>
                                </w:tcPr>
                                <w:p w14:paraId="6FD0D005"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Pr>
                                <w:p w14:paraId="38C95531" w14:textId="77777777" w:rsidR="00D617FD" w:rsidRPr="008752B1" w:rsidRDefault="00D617FD" w:rsidP="0009457F">
                                  <w:pPr>
                                    <w:rPr>
                                      <w:rFonts w:ascii="Times New Roman" w:eastAsia="Calibri" w:hAnsi="Times New Roman"/>
                                      <w:color w:val="000000"/>
                                      <w:sz w:val="20"/>
                                      <w:szCs w:val="20"/>
                                    </w:rPr>
                                  </w:pPr>
                                </w:p>
                              </w:tc>
                            </w:tr>
                          </w:tbl>
                          <w:p w14:paraId="11AD9C42" w14:textId="77777777" w:rsidR="00D617FD" w:rsidRPr="000236FB" w:rsidRDefault="00D617FD" w:rsidP="00B97147">
                            <w:pPr>
                              <w:rPr>
                                <w:sz w:val="18"/>
                                <w:szCs w:val="18"/>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EEBF5" id="_x0000_s1034" type="#_x0000_t202" style="position:absolute;left:0;text-align:left;margin-left:0;margin-top:0;width:345.6pt;height:138.95pt;z-index:25169203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" stroked="f">
                <v:textbox inset="0,0,0,0">
                  <w:txbxContent>
                    <w:p w14:paraId="00EBB4DE" w14:textId="313270FF" w:rsidR="00D617FD" w:rsidRPr="009E2695" w:rsidRDefault="00D617FD" w:rsidP="00B97147">
                      <w:pPr>
                        <w:pStyle w:val="Caption"/>
                        <w:rPr>
                          <w:sz w:val="20"/>
                          <w:szCs w:val="20"/>
                        </w:rPr>
                      </w:pPr>
                      <w:bookmarkStart w:id="2660" w:name="_Ref515191239"/>
                      <w:bookmarkStart w:id="2661" w:name="_Toc525723627"/>
                      <w:r w:rsidRPr="009E2695">
                        <w:rPr>
                          <w:sz w:val="20"/>
                          <w:szCs w:val="20"/>
                        </w:rPr>
                        <w:t xml:space="preserve">Table </w:t>
                      </w:r>
                      <w:r w:rsidRPr="009E2695">
                        <w:rPr>
                          <w:sz w:val="20"/>
                          <w:szCs w:val="20"/>
                        </w:rPr>
                        <w:fldChar w:fldCharType="begin"/>
                      </w:r>
                      <w:r w:rsidRPr="009E2695">
                        <w:rPr>
                          <w:sz w:val="20"/>
                          <w:szCs w:val="20"/>
                        </w:rPr>
                        <w:instrText xml:space="preserve"> SEQ Table \* ARABIC </w:instrText>
                      </w:r>
                      <w:r w:rsidRPr="009E2695">
                        <w:rPr>
                          <w:sz w:val="20"/>
                          <w:szCs w:val="20"/>
                        </w:rPr>
                        <w:fldChar w:fldCharType="separate"/>
                      </w:r>
                      <w:r>
                        <w:rPr>
                          <w:noProof/>
                          <w:sz w:val="20"/>
                          <w:szCs w:val="20"/>
                        </w:rPr>
                        <w:t>8</w:t>
                      </w:r>
                      <w:r w:rsidRPr="009E2695">
                        <w:rPr>
                          <w:noProof/>
                          <w:sz w:val="20"/>
                          <w:szCs w:val="20"/>
                        </w:rPr>
                        <w:fldChar w:fldCharType="end"/>
                      </w:r>
                      <w:bookmarkEnd w:id="2660"/>
                      <w:r w:rsidRPr="009E2695">
                        <w:rPr>
                          <w:sz w:val="20"/>
                          <w:szCs w:val="20"/>
                        </w:rPr>
                        <w:t>: Model Driven Engineering trace links classifications</w:t>
                      </w:r>
                      <w:bookmarkEnd w:id="26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90"/>
                        <w:gridCol w:w="690"/>
                        <w:gridCol w:w="1048"/>
                        <w:gridCol w:w="1742"/>
                        <w:gridCol w:w="1025"/>
                        <w:gridCol w:w="1593"/>
                      </w:tblGrid>
                      <w:tr w:rsidR="00D617FD" w:rsidRPr="008752B1" w14:paraId="0D454A04" w14:textId="77777777" w:rsidTr="0009457F">
                        <w:trPr>
                          <w:trHeight w:val="243"/>
                          <w:jc w:val="center"/>
                        </w:trPr>
                        <w:tc>
                          <w:tcPr>
                            <w:tcW w:w="0" w:type="auto"/>
                            <w:shd w:val="clear" w:color="auto" w:fill="auto"/>
                            <w:tcMar>
                              <w:top w:w="7" w:type="dxa"/>
                            </w:tcMar>
                          </w:tcPr>
                          <w:p w14:paraId="6D8666C3" w14:textId="77777777" w:rsidR="00D617FD" w:rsidRPr="008752B1" w:rsidRDefault="00D617FD" w:rsidP="0009457F">
                            <w:pPr>
                              <w:rPr>
                                <w:rFonts w:ascii="Times New Roman" w:eastAsia="Calibri" w:hAnsi="Times New Roman"/>
                                <w:b/>
                                <w:color w:val="0070C0"/>
                                <w:sz w:val="20"/>
                                <w:szCs w:val="20"/>
                              </w:rPr>
                            </w:pPr>
                          </w:p>
                        </w:tc>
                        <w:tc>
                          <w:tcPr>
                            <w:tcW w:w="0" w:type="auto"/>
                            <w:gridSpan w:val="5"/>
                            <w:shd w:val="clear" w:color="auto" w:fill="auto"/>
                          </w:tcPr>
                          <w:p w14:paraId="582136EF" w14:textId="77777777" w:rsidR="00D617FD" w:rsidRPr="008752B1" w:rsidRDefault="00D617FD" w:rsidP="0009457F">
                            <w:pPr>
                              <w:rPr>
                                <w:rFonts w:ascii="Times New Roman" w:eastAsia="Calibri" w:hAnsi="Times New Roman"/>
                                <w:b/>
                                <w:color w:val="0070C0"/>
                                <w:sz w:val="20"/>
                                <w:szCs w:val="20"/>
                              </w:rPr>
                            </w:pPr>
                            <w:r w:rsidRPr="008752B1">
                              <w:rPr>
                                <w:rFonts w:ascii="Times New Roman" w:eastAsia="Calibri" w:hAnsi="Times New Roman"/>
                                <w:b/>
                                <w:sz w:val="20"/>
                                <w:szCs w:val="20"/>
                              </w:rPr>
                              <w:t>Trace Link Type</w:t>
                            </w:r>
                          </w:p>
                        </w:tc>
                      </w:tr>
                      <w:tr w:rsidR="00D617FD" w:rsidRPr="008752B1" w14:paraId="27B02C21" w14:textId="77777777" w:rsidTr="0009457F">
                        <w:trPr>
                          <w:trHeight w:val="186"/>
                          <w:jc w:val="center"/>
                        </w:trPr>
                        <w:tc>
                          <w:tcPr>
                            <w:tcW w:w="0" w:type="auto"/>
                            <w:vMerge w:val="restart"/>
                            <w:shd w:val="clear" w:color="auto" w:fill="auto"/>
                            <w:tcMar>
                              <w:top w:w="7" w:type="dxa"/>
                            </w:tcMar>
                          </w:tcPr>
                          <w:p w14:paraId="3635311A" w14:textId="416F0FB2" w:rsidR="00D617FD" w:rsidRPr="008752B1" w:rsidRDefault="00D617FD" w:rsidP="00A3659F">
                            <w:pPr>
                              <w:rPr>
                                <w:rFonts w:ascii="Times New Roman" w:eastAsia="Calibri" w:hAnsi="Times New Roman"/>
                                <w:color w:val="000000"/>
                                <w:sz w:val="20"/>
                                <w:szCs w:val="20"/>
                              </w:rPr>
                            </w:pPr>
                            <w:ins w:id="2662" w:author="Nasser Mustafa [2]" w:date="2018-09-16T22:21:00Z">
                              <w:r>
                                <w:rPr>
                                  <w:noProof/>
                                </w:rPr>
                                <w:fldChar w:fldCharType="begin" w:fldLock="1"/>
                              </w:r>
                            </w:ins>
                            <w:r>
                              <w:rPr>
                                <w:noProof/>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ins w:id="2663" w:author="Nasser Mustafa [2]" w:date="2018-09-16T22:21:00Z">
                              <w:r>
                                <w:rPr>
                                  <w:noProof/>
                                </w:rPr>
                                <w:fldChar w:fldCharType="separate"/>
                              </w:r>
                            </w:ins>
                            <w:r w:rsidRPr="00B050F0">
                              <w:rPr>
                                <w:noProof/>
                              </w:rPr>
                              <w:t>[91]</w:t>
                            </w:r>
                            <w:ins w:id="2664" w:author="Nasser Mustafa [2]" w:date="2018-09-16T22:21:00Z">
                              <w:r>
                                <w:rPr>
                                  <w:noProof/>
                                </w:rPr>
                                <w:fldChar w:fldCharType="end"/>
                              </w:r>
                            </w:ins>
                            <w:del w:id="2665" w:author="Nasser Mustafa [2]" w:date="2018-09-16T22:20:00Z">
                              <w:r w:rsidRPr="008752B1" w:rsidDel="00F54C64">
                                <w:rPr>
                                  <w:rFonts w:ascii="Times New Roman" w:eastAsia="Calibri" w:hAnsi="Times New Roman"/>
                                  <w:color w:val="000000"/>
                                  <w:sz w:val="20"/>
                                  <w:szCs w:val="20"/>
                                </w:rPr>
                                <w:fldChar w:fldCharType="begin"/>
                              </w:r>
                              <w:r w:rsidDel="00F54C64">
                                <w:rPr>
                                  <w:rFonts w:ascii="Times New Roman" w:eastAsia="Calibri" w:hAnsi="Times New Roman"/>
                                  <w:color w:val="000000"/>
                                  <w:sz w:val="20"/>
                                  <w:szCs w:val="20"/>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8752B1" w:rsidDel="00F54C64">
                                <w:rPr>
                                  <w:rFonts w:ascii="Times New Roman" w:eastAsia="Calibri" w:hAnsi="Times New Roman"/>
                                  <w:color w:val="000000"/>
                                  <w:sz w:val="20"/>
                                  <w:szCs w:val="20"/>
                                </w:rPr>
                                <w:fldChar w:fldCharType="separate"/>
                              </w:r>
                              <w:r w:rsidDel="00F54C64">
                                <w:rPr>
                                  <w:rFonts w:ascii="Times New Roman" w:eastAsia="Calibri" w:hAnsi="Times New Roman"/>
                                  <w:noProof/>
                                  <w:color w:val="000000"/>
                                  <w:sz w:val="20"/>
                                  <w:szCs w:val="20"/>
                                </w:rPr>
                                <w:delText>[</w:delText>
                              </w:r>
                              <w:r w:rsidDel="00F54C64">
                                <w:fldChar w:fldCharType="begin"/>
                              </w:r>
                              <w:r w:rsidDel="00F54C64">
                                <w:delInstrText xml:space="preserve"> HYPERLINK \l "_ENREF_10" \o "Paige, 2008 #192" </w:delInstrText>
                              </w:r>
                              <w:r w:rsidDel="00F54C64">
                                <w:fldChar w:fldCharType="separate"/>
                              </w:r>
                              <w:r w:rsidDel="00F54C64">
                                <w:rPr>
                                  <w:rFonts w:ascii="Times New Roman" w:eastAsia="Calibri" w:hAnsi="Times New Roman"/>
                                  <w:noProof/>
                                  <w:color w:val="000000"/>
                                  <w:sz w:val="20"/>
                                  <w:szCs w:val="20"/>
                                </w:rPr>
                                <w:delText>10</w:delText>
                              </w:r>
                              <w:r w:rsidDel="00F54C64">
                                <w:rPr>
                                  <w:rFonts w:ascii="Times New Roman" w:eastAsia="Calibri" w:hAnsi="Times New Roman"/>
                                  <w:noProof/>
                                  <w:color w:val="000000"/>
                                  <w:sz w:val="20"/>
                                  <w:szCs w:val="20"/>
                                </w:rPr>
                                <w:fldChar w:fldCharType="end"/>
                              </w:r>
                              <w:r w:rsidDel="00F54C64">
                                <w:rPr>
                                  <w:rFonts w:ascii="Times New Roman" w:eastAsia="Calibri" w:hAnsi="Times New Roman"/>
                                  <w:noProof/>
                                  <w:color w:val="000000"/>
                                  <w:sz w:val="20"/>
                                  <w:szCs w:val="20"/>
                                </w:rPr>
                                <w:delText>]</w:delText>
                              </w:r>
                              <w:r w:rsidRPr="008752B1" w:rsidDel="00F54C64">
                                <w:rPr>
                                  <w:rFonts w:ascii="Times New Roman" w:eastAsia="Calibri" w:hAnsi="Times New Roman"/>
                                  <w:color w:val="000000"/>
                                  <w:sz w:val="20"/>
                                  <w:szCs w:val="20"/>
                                </w:rPr>
                                <w:fldChar w:fldCharType="end"/>
                              </w:r>
                            </w:del>
                          </w:p>
                        </w:tc>
                        <w:tc>
                          <w:tcPr>
                            <w:tcW w:w="0" w:type="auto"/>
                            <w:shd w:val="clear" w:color="auto" w:fill="auto"/>
                            <w:tcMar>
                              <w:top w:w="7" w:type="dxa"/>
                            </w:tcMar>
                          </w:tcPr>
                          <w:p w14:paraId="31A98E62"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Implicit</w:t>
                            </w:r>
                          </w:p>
                        </w:tc>
                        <w:tc>
                          <w:tcPr>
                            <w:tcW w:w="0" w:type="auto"/>
                            <w:gridSpan w:val="4"/>
                            <w:shd w:val="clear" w:color="auto" w:fill="auto"/>
                            <w:tcMar>
                              <w:top w:w="7" w:type="dxa"/>
                            </w:tcMar>
                          </w:tcPr>
                          <w:p w14:paraId="50C81A92"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Explicit</w:t>
                            </w:r>
                          </w:p>
                        </w:tc>
                      </w:tr>
                      <w:tr w:rsidR="00D617FD" w:rsidRPr="008752B1" w14:paraId="4A5A203E" w14:textId="77777777" w:rsidTr="0009457F">
                        <w:trPr>
                          <w:trHeight w:val="194"/>
                          <w:jc w:val="center"/>
                        </w:trPr>
                        <w:tc>
                          <w:tcPr>
                            <w:tcW w:w="0" w:type="auto"/>
                            <w:vMerge/>
                            <w:shd w:val="clear" w:color="auto" w:fill="auto"/>
                            <w:tcMar>
                              <w:top w:w="7" w:type="dxa"/>
                            </w:tcMar>
                          </w:tcPr>
                          <w:p w14:paraId="2C99C6B4" w14:textId="77777777" w:rsidR="00D617FD" w:rsidRPr="008752B1" w:rsidRDefault="00D617FD" w:rsidP="0009457F">
                            <w:pPr>
                              <w:rPr>
                                <w:rFonts w:ascii="Times New Roman" w:eastAsia="Calibri" w:hAnsi="Times New Roman"/>
                                <w:color w:val="000000"/>
                                <w:sz w:val="20"/>
                                <w:szCs w:val="20"/>
                              </w:rPr>
                            </w:pPr>
                          </w:p>
                        </w:tc>
                        <w:tc>
                          <w:tcPr>
                            <w:tcW w:w="0" w:type="auto"/>
                            <w:vMerge w:val="restart"/>
                            <w:shd w:val="clear" w:color="auto" w:fill="auto"/>
                            <w:tcMar>
                              <w:top w:w="7" w:type="dxa"/>
                            </w:tcMar>
                          </w:tcPr>
                          <w:p w14:paraId="2268C3A1" w14:textId="77777777" w:rsidR="00D617FD" w:rsidRPr="008752B1" w:rsidRDefault="00D617FD" w:rsidP="0009457F">
                            <w:pPr>
                              <w:rPr>
                                <w:rFonts w:ascii="Times New Roman" w:eastAsia="Calibri" w:hAnsi="Times New Roman"/>
                                <w:color w:val="000000"/>
                                <w:sz w:val="20"/>
                                <w:szCs w:val="20"/>
                              </w:rPr>
                            </w:pPr>
                          </w:p>
                        </w:tc>
                        <w:tc>
                          <w:tcPr>
                            <w:tcW w:w="0" w:type="auto"/>
                            <w:gridSpan w:val="3"/>
                            <w:shd w:val="clear" w:color="auto" w:fill="auto"/>
                            <w:tcMar>
                              <w:top w:w="7" w:type="dxa"/>
                            </w:tcMar>
                          </w:tcPr>
                          <w:p w14:paraId="2825C1F8"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Model-to-model</w:t>
                            </w:r>
                          </w:p>
                        </w:tc>
                        <w:tc>
                          <w:tcPr>
                            <w:tcW w:w="0" w:type="auto"/>
                            <w:shd w:val="clear" w:color="auto" w:fill="auto"/>
                            <w:tcMar>
                              <w:top w:w="7" w:type="dxa"/>
                            </w:tcMar>
                          </w:tcPr>
                          <w:p w14:paraId="4B8F0FB3"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Model-to-artifact</w:t>
                            </w:r>
                          </w:p>
                        </w:tc>
                      </w:tr>
                      <w:tr w:rsidR="00D617FD" w:rsidRPr="008752B1" w14:paraId="0CE0A5EC" w14:textId="77777777" w:rsidTr="0009457F">
                        <w:trPr>
                          <w:trHeight w:val="183"/>
                          <w:jc w:val="center"/>
                        </w:trPr>
                        <w:tc>
                          <w:tcPr>
                            <w:tcW w:w="0" w:type="auto"/>
                            <w:vMerge/>
                            <w:shd w:val="clear" w:color="auto" w:fill="auto"/>
                            <w:tcMar>
                              <w:top w:w="7" w:type="dxa"/>
                            </w:tcMar>
                          </w:tcPr>
                          <w:p w14:paraId="7E93B8AC"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Mar>
                              <w:top w:w="7" w:type="dxa"/>
                            </w:tcMar>
                          </w:tcPr>
                          <w:p w14:paraId="042089A3" w14:textId="77777777" w:rsidR="00D617FD" w:rsidRPr="008752B1" w:rsidRDefault="00D617FD" w:rsidP="0009457F">
                            <w:pPr>
                              <w:rPr>
                                <w:rFonts w:ascii="Times New Roman" w:eastAsia="Calibri" w:hAnsi="Times New Roman"/>
                                <w:color w:val="000000"/>
                                <w:sz w:val="20"/>
                                <w:szCs w:val="20"/>
                              </w:rPr>
                            </w:pPr>
                          </w:p>
                        </w:tc>
                        <w:tc>
                          <w:tcPr>
                            <w:tcW w:w="0" w:type="auto"/>
                            <w:gridSpan w:val="2"/>
                            <w:tcBorders>
                              <w:bottom w:val="single" w:sz="4" w:space="0" w:color="auto"/>
                            </w:tcBorders>
                            <w:shd w:val="clear" w:color="auto" w:fill="auto"/>
                            <w:tcMar>
                              <w:top w:w="7" w:type="dxa"/>
                            </w:tcMar>
                          </w:tcPr>
                          <w:p w14:paraId="6F4CDC19"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Static</w:t>
                            </w:r>
                          </w:p>
                        </w:tc>
                        <w:tc>
                          <w:tcPr>
                            <w:tcW w:w="0" w:type="auto"/>
                            <w:tcBorders>
                              <w:bottom w:val="single" w:sz="4" w:space="0" w:color="auto"/>
                            </w:tcBorders>
                            <w:shd w:val="clear" w:color="auto" w:fill="auto"/>
                            <w:tcMar>
                              <w:top w:w="7" w:type="dxa"/>
                            </w:tcMar>
                          </w:tcPr>
                          <w:p w14:paraId="72A49986"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Dynamic</w:t>
                            </w:r>
                          </w:p>
                        </w:tc>
                        <w:tc>
                          <w:tcPr>
                            <w:tcW w:w="0" w:type="auto"/>
                            <w:vMerge w:val="restart"/>
                            <w:shd w:val="clear" w:color="auto" w:fill="auto"/>
                            <w:tcMar>
                              <w:top w:w="7" w:type="dxa"/>
                            </w:tcMar>
                          </w:tcPr>
                          <w:p w14:paraId="2FA29FFE"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 xml:space="preserve"> Satisfy, Allocated-to, Explain, Perform, Support</w:t>
                            </w:r>
                          </w:p>
                        </w:tc>
                      </w:tr>
                      <w:tr w:rsidR="00D617FD" w:rsidRPr="008752B1" w14:paraId="39B2C4EE" w14:textId="77777777" w:rsidTr="0009457F">
                        <w:trPr>
                          <w:trHeight w:val="219"/>
                          <w:jc w:val="center"/>
                        </w:trPr>
                        <w:tc>
                          <w:tcPr>
                            <w:tcW w:w="0" w:type="auto"/>
                            <w:vMerge/>
                            <w:shd w:val="clear" w:color="auto" w:fill="auto"/>
                          </w:tcPr>
                          <w:p w14:paraId="214A0FA0"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Pr>
                          <w:p w14:paraId="31462C24" w14:textId="77777777" w:rsidR="00D617FD" w:rsidRPr="008752B1" w:rsidRDefault="00D617FD" w:rsidP="0009457F">
                            <w:pPr>
                              <w:rPr>
                                <w:rFonts w:ascii="Times New Roman" w:eastAsia="Calibri" w:hAnsi="Times New Roman"/>
                                <w:color w:val="000000"/>
                                <w:sz w:val="20"/>
                                <w:szCs w:val="20"/>
                              </w:rPr>
                            </w:pPr>
                          </w:p>
                        </w:tc>
                        <w:tc>
                          <w:tcPr>
                            <w:tcW w:w="0" w:type="auto"/>
                            <w:tcBorders>
                              <w:bottom w:val="single" w:sz="4" w:space="0" w:color="auto"/>
                            </w:tcBorders>
                            <w:shd w:val="clear" w:color="auto" w:fill="auto"/>
                          </w:tcPr>
                          <w:p w14:paraId="6C1831B3"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Consistent-with</w:t>
                            </w:r>
                          </w:p>
                        </w:tc>
                        <w:tc>
                          <w:tcPr>
                            <w:tcW w:w="0" w:type="auto"/>
                            <w:tcBorders>
                              <w:bottom w:val="single" w:sz="4" w:space="0" w:color="auto"/>
                            </w:tcBorders>
                            <w:shd w:val="clear" w:color="auto" w:fill="auto"/>
                          </w:tcPr>
                          <w:p w14:paraId="77378AF2"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Dependency</w:t>
                            </w:r>
                          </w:p>
                        </w:tc>
                        <w:tc>
                          <w:tcPr>
                            <w:tcW w:w="0" w:type="auto"/>
                            <w:vMerge w:val="restart"/>
                            <w:shd w:val="clear" w:color="auto" w:fill="auto"/>
                          </w:tcPr>
                          <w:p w14:paraId="28DA6DE9"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Call, Notify, Generate</w:t>
                            </w:r>
                          </w:p>
                        </w:tc>
                        <w:tc>
                          <w:tcPr>
                            <w:tcW w:w="0" w:type="auto"/>
                            <w:vMerge/>
                            <w:shd w:val="clear" w:color="auto" w:fill="auto"/>
                          </w:tcPr>
                          <w:p w14:paraId="5EB75132" w14:textId="77777777" w:rsidR="00D617FD" w:rsidRPr="008752B1" w:rsidRDefault="00D617FD" w:rsidP="0009457F">
                            <w:pPr>
                              <w:rPr>
                                <w:rFonts w:ascii="Times New Roman" w:eastAsia="Calibri" w:hAnsi="Times New Roman"/>
                                <w:color w:val="000000"/>
                                <w:sz w:val="20"/>
                                <w:szCs w:val="20"/>
                              </w:rPr>
                            </w:pPr>
                          </w:p>
                        </w:tc>
                      </w:tr>
                      <w:tr w:rsidR="00D617FD" w:rsidRPr="008752B1" w14:paraId="1ED5F891" w14:textId="77777777" w:rsidTr="0009457F">
                        <w:trPr>
                          <w:cantSplit/>
                          <w:trHeight w:val="387"/>
                          <w:jc w:val="center"/>
                        </w:trPr>
                        <w:tc>
                          <w:tcPr>
                            <w:tcW w:w="0" w:type="auto"/>
                            <w:vMerge/>
                            <w:shd w:val="clear" w:color="auto" w:fill="auto"/>
                          </w:tcPr>
                          <w:p w14:paraId="1A39A92B"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Pr>
                          <w:p w14:paraId="311B8DC5" w14:textId="77777777" w:rsidR="00D617FD" w:rsidRPr="008752B1" w:rsidRDefault="00D617FD" w:rsidP="0009457F">
                            <w:pPr>
                              <w:rPr>
                                <w:rFonts w:ascii="Times New Roman" w:eastAsia="Calibri" w:hAnsi="Times New Roman"/>
                                <w:color w:val="000000"/>
                                <w:sz w:val="20"/>
                                <w:szCs w:val="20"/>
                              </w:rPr>
                            </w:pPr>
                          </w:p>
                        </w:tc>
                        <w:tc>
                          <w:tcPr>
                            <w:tcW w:w="0" w:type="auto"/>
                            <w:shd w:val="clear" w:color="auto" w:fill="auto"/>
                            <w:textDirection w:val="tbRl"/>
                          </w:tcPr>
                          <w:p w14:paraId="091A8C6C" w14:textId="77777777" w:rsidR="00D617FD" w:rsidRPr="008752B1" w:rsidRDefault="00D617FD" w:rsidP="0009457F">
                            <w:pPr>
                              <w:rPr>
                                <w:rFonts w:ascii="Times New Roman" w:eastAsia="Calibri" w:hAnsi="Times New Roman"/>
                                <w:color w:val="000000"/>
                                <w:sz w:val="20"/>
                                <w:szCs w:val="20"/>
                              </w:rPr>
                            </w:pPr>
                          </w:p>
                        </w:tc>
                        <w:tc>
                          <w:tcPr>
                            <w:tcW w:w="0" w:type="auto"/>
                            <w:shd w:val="clear" w:color="auto" w:fill="auto"/>
                          </w:tcPr>
                          <w:p w14:paraId="5A89B425" w14:textId="77777777" w:rsidR="00D617FD" w:rsidRPr="008752B1" w:rsidRDefault="00D617FD" w:rsidP="0009457F">
                            <w:pPr>
                              <w:rPr>
                                <w:rFonts w:ascii="Times New Roman" w:eastAsia="Calibri" w:hAnsi="Times New Roman"/>
                                <w:color w:val="000000"/>
                                <w:sz w:val="20"/>
                                <w:szCs w:val="20"/>
                              </w:rPr>
                            </w:pPr>
                            <w:r w:rsidRPr="008752B1">
                              <w:rPr>
                                <w:rFonts w:ascii="Times New Roman" w:eastAsia="Calibri" w:hAnsi="Times New Roman"/>
                                <w:color w:val="000000"/>
                                <w:sz w:val="20"/>
                                <w:szCs w:val="20"/>
                              </w:rPr>
                              <w:t>Export, Usage, Is-a,  has-a, Part-of, Import, Refine</w:t>
                            </w:r>
                          </w:p>
                        </w:tc>
                        <w:tc>
                          <w:tcPr>
                            <w:tcW w:w="0" w:type="auto"/>
                            <w:vMerge/>
                            <w:shd w:val="clear" w:color="auto" w:fill="auto"/>
                          </w:tcPr>
                          <w:p w14:paraId="6FD0D005" w14:textId="77777777" w:rsidR="00D617FD" w:rsidRPr="008752B1" w:rsidRDefault="00D617FD" w:rsidP="0009457F">
                            <w:pPr>
                              <w:rPr>
                                <w:rFonts w:ascii="Times New Roman" w:eastAsia="Calibri" w:hAnsi="Times New Roman"/>
                                <w:color w:val="000000"/>
                                <w:sz w:val="20"/>
                                <w:szCs w:val="20"/>
                              </w:rPr>
                            </w:pPr>
                          </w:p>
                        </w:tc>
                        <w:tc>
                          <w:tcPr>
                            <w:tcW w:w="0" w:type="auto"/>
                            <w:vMerge/>
                            <w:shd w:val="clear" w:color="auto" w:fill="auto"/>
                          </w:tcPr>
                          <w:p w14:paraId="38C95531" w14:textId="77777777" w:rsidR="00D617FD" w:rsidRPr="008752B1" w:rsidRDefault="00D617FD" w:rsidP="0009457F">
                            <w:pPr>
                              <w:rPr>
                                <w:rFonts w:ascii="Times New Roman" w:eastAsia="Calibri" w:hAnsi="Times New Roman"/>
                                <w:color w:val="000000"/>
                                <w:sz w:val="20"/>
                                <w:szCs w:val="20"/>
                              </w:rPr>
                            </w:pPr>
                          </w:p>
                        </w:tc>
                      </w:tr>
                    </w:tbl>
                    <w:p w14:paraId="11AD9C42" w14:textId="77777777" w:rsidR="00D617FD" w:rsidRPr="000236FB" w:rsidRDefault="00D617FD" w:rsidP="00B97147">
                      <w:pPr>
                        <w:rPr>
                          <w:sz w:val="18"/>
                          <w:szCs w:val="18"/>
                        </w:rPr>
                      </w:pPr>
                    </w:p>
                  </w:txbxContent>
                </v:textbox>
                <w10:wrap type="topAndBottom" anchorx="margin" anchory="margin"/>
              </v:shape>
            </w:pict>
          </mc:Fallback>
        </mc:AlternateContent>
      </w:r>
      <w:r w:rsidR="00B97147" w:rsidRPr="00C67C7F">
        <w:rPr>
          <w:noProof/>
          <w:sz w:val="24"/>
          <w:szCs w:val="24"/>
          <w:lang w:val="en-US"/>
        </w:rPr>
        <w:t xml:space="preserve">This category has several types of links such as calls (e.g., a model calls the behaviors provided by another), notifies (e.g., changed artifacts that need intervention), and generates (e.g., links two models where one model produces the other). </w:t>
      </w:r>
    </w:p>
    <w:p w14:paraId="60347129" w14:textId="2A697BF1" w:rsidR="00B97147" w:rsidRPr="00C67C7F" w:rsidRDefault="00B97147" w:rsidP="001B582E">
      <w:pPr>
        <w:pStyle w:val="BodyText"/>
        <w:tabs>
          <w:tab w:val="left" w:pos="900"/>
        </w:tabs>
        <w:spacing w:line="480" w:lineRule="auto"/>
        <w:ind w:firstLine="0"/>
        <w:jc w:val="both"/>
        <w:rPr>
          <w:noProof/>
          <w:sz w:val="24"/>
          <w:szCs w:val="24"/>
          <w:lang w:val="en-US"/>
        </w:rPr>
      </w:pPr>
      <w:r w:rsidRPr="00C67C7F">
        <w:rPr>
          <w:noProof/>
          <w:sz w:val="24"/>
          <w:szCs w:val="24"/>
          <w:lang w:val="en-US"/>
        </w:rPr>
        <w:t>The model-to-artifact category contains the satisfies trace link which indicate</w:t>
      </w:r>
      <w:r w:rsidR="009E2695">
        <w:rPr>
          <w:noProof/>
          <w:sz w:val="24"/>
          <w:szCs w:val="24"/>
          <w:lang w:val="en-US"/>
        </w:rPr>
        <w:t>s</w:t>
      </w:r>
      <w:r w:rsidRPr="00C67C7F">
        <w:rPr>
          <w:noProof/>
          <w:sz w:val="24"/>
          <w:szCs w:val="24"/>
          <w:lang w:val="en-US"/>
        </w:rPr>
        <w:t xml:space="preserve"> that an artifact such as a requirement is satisfied by a model, allocated-to which relates information in a non-model artifact to a model that represents that information, performs which relates a task to a model that carries the task, explains and supports trace links which are used when a model is explained </w:t>
      </w:r>
      <w:r w:rsidR="009E2695">
        <w:rPr>
          <w:noProof/>
          <w:sz w:val="24"/>
          <w:szCs w:val="24"/>
          <w:lang w:val="en-US"/>
        </w:rPr>
        <w:t>by a non-model artifact. A summa</w:t>
      </w:r>
      <w:r w:rsidRPr="00C67C7F">
        <w:rPr>
          <w:noProof/>
          <w:sz w:val="24"/>
          <w:szCs w:val="24"/>
          <w:lang w:val="en-US"/>
        </w:rPr>
        <w:t>ry of these ty</w:t>
      </w:r>
      <w:r w:rsidRPr="009E2695">
        <w:rPr>
          <w:noProof/>
          <w:sz w:val="24"/>
          <w:szCs w:val="24"/>
          <w:lang w:val="en-US"/>
        </w:rPr>
        <w:t>pes is provided in</w:t>
      </w:r>
      <w:r w:rsidR="009E2695" w:rsidRPr="009E2695">
        <w:rPr>
          <w:noProof/>
          <w:sz w:val="24"/>
          <w:szCs w:val="24"/>
          <w:lang w:val="en-US"/>
        </w:rPr>
        <w:t xml:space="preserve"> </w:t>
      </w:r>
      <w:r w:rsidR="009E2695" w:rsidRPr="009E2695">
        <w:rPr>
          <w:noProof/>
          <w:sz w:val="24"/>
          <w:szCs w:val="24"/>
          <w:lang w:val="en-US"/>
        </w:rPr>
        <w:fldChar w:fldCharType="begin"/>
      </w:r>
      <w:r w:rsidR="009E2695" w:rsidRPr="009E2695">
        <w:rPr>
          <w:noProof/>
          <w:sz w:val="24"/>
          <w:szCs w:val="24"/>
          <w:lang w:val="en-US"/>
        </w:rPr>
        <w:instrText xml:space="preserve"> REF _Ref515191239 \h </w:instrText>
      </w:r>
      <w:r w:rsidR="009E2695">
        <w:rPr>
          <w:noProof/>
          <w:sz w:val="24"/>
          <w:szCs w:val="24"/>
          <w:lang w:val="en-US"/>
        </w:rPr>
        <w:instrText xml:space="preserve"> \* MERGEFORMAT </w:instrText>
      </w:r>
      <w:r w:rsidR="009E2695" w:rsidRPr="009E2695">
        <w:rPr>
          <w:noProof/>
          <w:sz w:val="24"/>
          <w:szCs w:val="24"/>
          <w:lang w:val="en-US"/>
        </w:rPr>
      </w:r>
      <w:r w:rsidR="009E2695" w:rsidRPr="009E2695">
        <w:rPr>
          <w:noProof/>
          <w:sz w:val="24"/>
          <w:szCs w:val="24"/>
          <w:lang w:val="en-US"/>
        </w:rPr>
        <w:fldChar w:fldCharType="separate"/>
      </w:r>
      <w:ins w:id="2666" w:author="Nasser Mustafa [2]" w:date="2018-09-26T11:08:00Z">
        <w:r w:rsidR="00047800" w:rsidRPr="00047800">
          <w:rPr>
            <w:sz w:val="24"/>
            <w:szCs w:val="24"/>
            <w:rPrChange w:id="2667" w:author="Nasser Mustafa [2]" w:date="2018-09-26T11:08:00Z">
              <w:rPr/>
            </w:rPrChange>
          </w:rPr>
          <w:t xml:space="preserve">Table </w:t>
        </w:r>
        <w:r w:rsidR="00047800" w:rsidRPr="00047800">
          <w:rPr>
            <w:noProof/>
            <w:sz w:val="24"/>
            <w:szCs w:val="24"/>
            <w:rPrChange w:id="2668" w:author="Nasser Mustafa [2]" w:date="2018-09-26T11:08:00Z">
              <w:rPr>
                <w:noProof/>
              </w:rPr>
            </w:rPrChange>
          </w:rPr>
          <w:t>8</w:t>
        </w:r>
      </w:ins>
      <w:del w:id="2669" w:author="Nasser Mustafa [2]" w:date="2018-09-19T14:47:00Z">
        <w:r w:rsidR="00C779F7" w:rsidRPr="007E1AA9" w:rsidDel="00740534">
          <w:rPr>
            <w:sz w:val="24"/>
            <w:szCs w:val="24"/>
          </w:rPr>
          <w:delText xml:space="preserve">Table </w:delText>
        </w:r>
        <w:r w:rsidR="00C779F7" w:rsidRPr="007E1AA9" w:rsidDel="00740534">
          <w:rPr>
            <w:noProof/>
            <w:sz w:val="24"/>
            <w:szCs w:val="24"/>
          </w:rPr>
          <w:delText>8</w:delText>
        </w:r>
      </w:del>
      <w:r w:rsidR="009E2695" w:rsidRPr="009E2695">
        <w:rPr>
          <w:noProof/>
          <w:sz w:val="24"/>
          <w:szCs w:val="24"/>
          <w:lang w:val="en-US"/>
        </w:rPr>
        <w:fldChar w:fldCharType="end"/>
      </w:r>
      <w:r w:rsidRPr="009E2695">
        <w:rPr>
          <w:noProof/>
          <w:sz w:val="24"/>
          <w:szCs w:val="24"/>
          <w:lang w:val="en-US"/>
        </w:rPr>
        <w:t>.</w:t>
      </w:r>
    </w:p>
    <w:p w14:paraId="56E614F3" w14:textId="175CA398" w:rsidR="00B97147" w:rsidRPr="00C67C7F" w:rsidRDefault="008D1DF9" w:rsidP="001B582E">
      <w:pPr>
        <w:pStyle w:val="Style6"/>
        <w:tabs>
          <w:tab w:val="left" w:pos="900"/>
        </w:tabs>
        <w:spacing w:line="480" w:lineRule="auto"/>
        <w:ind w:left="540" w:hanging="450"/>
        <w:jc w:val="both"/>
      </w:pPr>
      <w:bookmarkStart w:id="2670" w:name="_Toc517828349"/>
      <w:bookmarkStart w:id="2671" w:name="_Toc525737335"/>
      <w:r>
        <w:t>Systems Engineering</w:t>
      </w:r>
      <w:r w:rsidR="00B97147" w:rsidRPr="00C67C7F">
        <w:t xml:space="preserve"> Classifications</w:t>
      </w:r>
      <w:bookmarkEnd w:id="2670"/>
      <w:bookmarkEnd w:id="2671"/>
    </w:p>
    <w:p w14:paraId="53BE8D10" w14:textId="43C6CC4A" w:rsidR="00B97147" w:rsidRPr="00C67C7F" w:rsidRDefault="00B97147" w:rsidP="001B582E">
      <w:pPr>
        <w:pStyle w:val="BodyText"/>
        <w:tabs>
          <w:tab w:val="left" w:pos="900"/>
        </w:tabs>
        <w:spacing w:line="480" w:lineRule="auto"/>
        <w:ind w:firstLine="0"/>
        <w:jc w:val="both"/>
        <w:rPr>
          <w:noProof/>
          <w:sz w:val="24"/>
          <w:szCs w:val="24"/>
          <w:lang w:val="en-US"/>
        </w:rPr>
      </w:pPr>
      <w:r w:rsidRPr="00C67C7F">
        <w:rPr>
          <w:noProof/>
          <w:sz w:val="24"/>
          <w:szCs w:val="24"/>
          <w:lang w:val="en-US"/>
        </w:rPr>
        <w:t xml:space="preserve">In </w:t>
      </w:r>
      <w:r w:rsidR="008D1DF9">
        <w:rPr>
          <w:noProof/>
          <w:sz w:val="24"/>
          <w:szCs w:val="24"/>
          <w:lang w:val="en-US"/>
        </w:rPr>
        <w:t>Systems Engineering</w:t>
      </w:r>
      <w:r w:rsidRPr="00C67C7F">
        <w:rPr>
          <w:noProof/>
          <w:sz w:val="24"/>
          <w:szCs w:val="24"/>
          <w:lang w:val="en-US"/>
        </w:rPr>
        <w:t xml:space="preserve">, Mason et al. </w:t>
      </w:r>
      <w:ins w:id="2672" w:author="Nasser Mustafa [2]" w:date="2018-09-16T22:21:00Z">
        <w:r w:rsidR="00F54C64">
          <w:rPr>
            <w:noProof/>
            <w:sz w:val="24"/>
            <w:szCs w:val="24"/>
            <w:lang w:val="en-US"/>
          </w:rPr>
          <w:fldChar w:fldCharType="begin" w:fldLock="1"/>
        </w:r>
      </w:ins>
      <w:r w:rsidR="00B050F0">
        <w:rPr>
          <w:noProof/>
          <w:sz w:val="24"/>
          <w:szCs w:val="24"/>
          <w:lang w:val="en-US"/>
        </w:rPr>
        <w:instrText>ADDIN CSL_CITATION {"citationItems":[{"id":"ITEM-1","itemData":{"DOI":"http://doi.ieeecomputersociety.org/10.1109/ECBS.2003.1194804","author":[{"dropping-particle":"","family":"Mason","given":"Paul","non-dropping-particle":"","parse-names":false,"suffix":""},{"dropping-particle":"","family":"Saeed","given":"Amer","non-dropping-particle":"","parse-names":false,"suffix":""},{"dropping-particle":"","family":"Arkley","given":"Paul","non-dropping-particle":"","parse-names":false,"suffix":""},{"dropping-particle":"","family":"Riddle","given":"Steve","non-dropping-particle":"","parse-names":false,"suffix":""}],"container-title":"10th IEEE International Conference on Engineering of Computer-Based Systems ","id":"ITEM-1","issued":{"date-parts":[["2003"]]},"page":"233-246","publisher":"IEEE","publisher-place":"Huntsville, AL, USA","title":"Meta-Modelling Approach to Traceability for Avionics: A Framework for Managing the Engineering of Computer Based Aerospace Systems.","title-short":"ECBS","type":"paper-conference"},"uris":["http://www.mendeley.com/documents/?uuid=89e29b2f-45af-4f40-8abc-acfd41472872"]}],"mendeley":{"formattedCitation":"[100]","plainTextFormattedCitation":"[100]","previouslyFormattedCitation":"[100]"},"properties":{"noteIndex":0},"schema":"https://github.com/citation-style-language/schema/raw/master/csl-citation.json"}</w:instrText>
      </w:r>
      <w:r w:rsidR="00F54C64">
        <w:rPr>
          <w:noProof/>
          <w:sz w:val="24"/>
          <w:szCs w:val="24"/>
          <w:lang w:val="en-US"/>
        </w:rPr>
        <w:fldChar w:fldCharType="separate"/>
      </w:r>
      <w:r w:rsidR="00627C91" w:rsidRPr="00627C91">
        <w:rPr>
          <w:noProof/>
          <w:sz w:val="24"/>
          <w:szCs w:val="24"/>
          <w:lang w:val="en-US"/>
        </w:rPr>
        <w:t>[100]</w:t>
      </w:r>
      <w:ins w:id="2673" w:author="Nasser Mustafa [2]" w:date="2018-09-16T22:21:00Z">
        <w:r w:rsidR="00F54C64">
          <w:rPr>
            <w:noProof/>
            <w:sz w:val="24"/>
            <w:szCs w:val="24"/>
            <w:lang w:val="en-US"/>
          </w:rPr>
          <w:fldChar w:fldCharType="end"/>
        </w:r>
      </w:ins>
      <w:del w:id="2674" w:author="Nasser Mustafa [2]" w:date="2018-09-16T22:22:00Z">
        <w:r w:rsidRPr="00C67C7F" w:rsidDel="00F54C64">
          <w:rPr>
            <w:noProof/>
            <w:sz w:val="24"/>
            <w:szCs w:val="24"/>
            <w:lang w:val="en-US"/>
          </w:rPr>
          <w:fldChar w:fldCharType="begin"/>
        </w:r>
        <w:r w:rsidR="003C33CA" w:rsidRPr="00A3659F" w:rsidDel="00F54C64">
          <w:rPr>
            <w:noProof/>
            <w:sz w:val="24"/>
            <w:szCs w:val="24"/>
            <w:lang w:val="en-US"/>
          </w:rPr>
          <w:delInstrText xml:space="preserve"> ADDIN EN.CITE &lt;EndNote&gt;&lt;Cite&gt;&lt;Author&gt;Mason&lt;/Author&gt;&lt;Year&gt;2003&lt;/Year&gt;&lt;RecNum&gt;79&lt;/RecNum&gt;&lt;DisplayText&gt;[12]&lt;/DisplayText&gt;&lt;record&gt;&lt;rec-number&gt;79&lt;/rec-number&gt;&lt;foreign-keys&gt;&lt;key app="EN" db-id="rxfad95wgs5d2dexxekxwt2katzr52wtwdxz" timestamp="0"&gt;79&lt;/key&gt;&lt;/foreign-keys&gt;&lt;ref-type name="Conference Proceedings"&gt;10&lt;/ref-type&gt;&lt;contributors&gt;&lt;authors&gt;&lt;author&gt;Paul Mason&lt;/author&gt;&lt;author&gt;Amer Saeed&lt;/author&gt;&lt;author&gt;Paul Arkley&lt;/author&gt;&lt;author&gt;Steve Riddle&lt;/author&gt;&lt;/authors&gt;&lt;/contributors&gt;&lt;titles&gt;&lt;title&gt;Meta-Modelling Approach to Traceability for Avionics: A Framework for Managing the Engineering of Computer Based Aerospace Systems.&lt;/title&gt;&lt;secondary-title&gt;10th IEEE International Conference on Engineering of Computer-Based Systems &lt;/secondary-title&gt;&lt;short-title&gt;ECBS&lt;/short-title&gt;&lt;/titles&gt;&lt;pages&gt;233-246&lt;/pages&gt;&lt;dates&gt;&lt;year&gt;2003&lt;/year&gt;&lt;/dates&gt;&lt;pub-location&gt;Huntsville, AL, USA&lt;/pub-location&gt;&lt;publisher&gt;IEEE&lt;/publisher&gt;&lt;urls&gt;&lt;/urls&gt;&lt;electronic-resource-num&gt; http://doi.ieeecomputersociety.org/10.1109/ECBS.2003.1194804&lt;/electronic-resource-num&gt;&lt;/record&gt;&lt;/Cite&gt;&lt;/EndNote&gt;</w:delInstrText>
        </w:r>
        <w:r w:rsidRPr="00C67C7F" w:rsidDel="00F54C64">
          <w:rPr>
            <w:noProof/>
            <w:sz w:val="24"/>
            <w:szCs w:val="24"/>
            <w:lang w:val="en-US"/>
          </w:rPr>
          <w:fldChar w:fldCharType="separate"/>
        </w:r>
        <w:r w:rsidR="003C33CA" w:rsidRPr="00A3659F" w:rsidDel="00F54C64">
          <w:rPr>
            <w:noProof/>
            <w:sz w:val="24"/>
            <w:szCs w:val="24"/>
            <w:lang w:val="en-US"/>
          </w:rPr>
          <w:delText>[</w:delText>
        </w:r>
        <w:r w:rsidR="00547E23" w:rsidRPr="00A3659F" w:rsidDel="00F54C64">
          <w:fldChar w:fldCharType="begin"/>
        </w:r>
        <w:r w:rsidR="00547E23" w:rsidRPr="00A3659F" w:rsidDel="00F54C64">
          <w:delInstrText xml:space="preserve"> HYPERLINK \l "_ENREF_12" \o "Mason, 2003 #79" </w:delInstrText>
        </w:r>
        <w:r w:rsidR="00547E23" w:rsidRPr="00A3659F" w:rsidDel="00F54C64">
          <w:fldChar w:fldCharType="separate"/>
        </w:r>
        <w:r w:rsidR="006A58FF" w:rsidRPr="00A3659F" w:rsidDel="00F54C64">
          <w:rPr>
            <w:noProof/>
            <w:sz w:val="24"/>
            <w:szCs w:val="24"/>
            <w:lang w:val="en-US"/>
          </w:rPr>
          <w:delText>12</w:delText>
        </w:r>
        <w:r w:rsidR="00547E23" w:rsidRPr="00A3659F" w:rsidDel="00F54C64">
          <w:rPr>
            <w:noProof/>
            <w:sz w:val="24"/>
            <w:szCs w:val="24"/>
            <w:lang w:val="en-US"/>
          </w:rPr>
          <w:fldChar w:fldCharType="end"/>
        </w:r>
        <w:r w:rsidR="003C33CA" w:rsidRPr="00A3659F" w:rsidDel="00F54C64">
          <w:rPr>
            <w:noProof/>
            <w:sz w:val="24"/>
            <w:szCs w:val="24"/>
            <w:lang w:val="en-US"/>
          </w:rPr>
          <w:delText>]</w:delText>
        </w:r>
        <w:r w:rsidRPr="00C67C7F" w:rsidDel="00F54C64">
          <w:rPr>
            <w:noProof/>
            <w:sz w:val="24"/>
            <w:szCs w:val="24"/>
            <w:lang w:val="en-US"/>
          </w:rPr>
          <w:fldChar w:fldCharType="end"/>
        </w:r>
      </w:del>
      <w:r w:rsidRPr="00C67C7F">
        <w:rPr>
          <w:noProof/>
          <w:sz w:val="24"/>
          <w:szCs w:val="24"/>
          <w:lang w:val="en-US"/>
        </w:rPr>
        <w:t xml:space="preserve"> introduced a traceability taxonomy that includes the directional and temporal traceability. They extended the definitions of vertical and horizontal traceability by introducing the terms </w:t>
      </w:r>
      <w:r w:rsidRPr="006C4910">
        <w:rPr>
          <w:i/>
          <w:noProof/>
          <w:sz w:val="24"/>
          <w:szCs w:val="24"/>
          <w:lang w:val="en-US"/>
        </w:rPr>
        <w:t>micro, macro, inter, and intra</w:t>
      </w:r>
      <w:r w:rsidRPr="00C67C7F">
        <w:rPr>
          <w:noProof/>
          <w:sz w:val="24"/>
          <w:szCs w:val="24"/>
          <w:lang w:val="en-US"/>
        </w:rPr>
        <w:t xml:space="preserve">. </w:t>
      </w:r>
      <w:r w:rsidRPr="006C4910">
        <w:rPr>
          <w:i/>
          <w:noProof/>
          <w:sz w:val="24"/>
          <w:szCs w:val="24"/>
          <w:lang w:val="en-US"/>
        </w:rPr>
        <w:t>Micro</w:t>
      </w:r>
      <w:r w:rsidRPr="00C67C7F">
        <w:rPr>
          <w:noProof/>
          <w:sz w:val="24"/>
          <w:szCs w:val="24"/>
          <w:lang w:val="en-US"/>
        </w:rPr>
        <w:t xml:space="preserve"> and </w:t>
      </w:r>
      <w:r w:rsidRPr="006C4910">
        <w:rPr>
          <w:i/>
          <w:noProof/>
          <w:sz w:val="24"/>
          <w:szCs w:val="24"/>
          <w:lang w:val="en-US"/>
        </w:rPr>
        <w:t>macro</w:t>
      </w:r>
      <w:r w:rsidRPr="00C67C7F">
        <w:rPr>
          <w:noProof/>
          <w:sz w:val="24"/>
          <w:szCs w:val="24"/>
          <w:lang w:val="en-US"/>
        </w:rPr>
        <w:t xml:space="preserve"> differentiate traceability within and across d</w:t>
      </w:r>
      <w:r w:rsidR="006C4910">
        <w:rPr>
          <w:noProof/>
          <w:sz w:val="24"/>
          <w:szCs w:val="24"/>
          <w:lang w:val="en-US"/>
        </w:rPr>
        <w:t xml:space="preserve">ecomposition levels. </w:t>
      </w:r>
      <w:r w:rsidR="006C4910" w:rsidRPr="006C4910">
        <w:rPr>
          <w:i/>
          <w:noProof/>
          <w:sz w:val="24"/>
          <w:szCs w:val="24"/>
          <w:lang w:val="en-US"/>
        </w:rPr>
        <w:t>intra</w:t>
      </w:r>
      <w:r w:rsidR="006C4910">
        <w:rPr>
          <w:noProof/>
          <w:sz w:val="24"/>
          <w:szCs w:val="24"/>
          <w:lang w:val="en-US"/>
        </w:rPr>
        <w:t xml:space="preserve"> and </w:t>
      </w:r>
      <w:r w:rsidR="006C4910" w:rsidRPr="006C4910">
        <w:rPr>
          <w:i/>
          <w:noProof/>
          <w:sz w:val="24"/>
          <w:szCs w:val="24"/>
          <w:lang w:val="en-US"/>
        </w:rPr>
        <w:t>i</w:t>
      </w:r>
      <w:r w:rsidRPr="006C4910">
        <w:rPr>
          <w:i/>
          <w:noProof/>
          <w:sz w:val="24"/>
          <w:szCs w:val="24"/>
          <w:lang w:val="en-US"/>
        </w:rPr>
        <w:t>nter</w:t>
      </w:r>
      <w:r w:rsidRPr="00C67C7F">
        <w:rPr>
          <w:noProof/>
          <w:sz w:val="24"/>
          <w:szCs w:val="24"/>
          <w:lang w:val="en-US"/>
        </w:rPr>
        <w:t xml:space="preserve"> differentiate traceability within and across system descriptions (i.e., interactions between systems). For instance, the inter-micro-horizontal traceability refers to the ability to describe and navigate relationships across system descriptions, within a decomposition level, between development or assessment artifacts of the same type. Tempo</w:t>
      </w:r>
      <w:r w:rsidR="009E2695">
        <w:rPr>
          <w:noProof/>
          <w:sz w:val="24"/>
          <w:szCs w:val="24"/>
          <w:lang w:val="en-US"/>
        </w:rPr>
        <w:t xml:space="preserve">ral traceability represents </w:t>
      </w:r>
      <w:r w:rsidRPr="00C67C7F">
        <w:rPr>
          <w:noProof/>
          <w:sz w:val="24"/>
          <w:szCs w:val="24"/>
          <w:lang w:val="en-US"/>
        </w:rPr>
        <w:t xml:space="preserve">links between synchronized artifacts, for instance, </w:t>
      </w:r>
      <w:r w:rsidR="009E2695">
        <w:rPr>
          <w:noProof/>
          <w:sz w:val="24"/>
          <w:szCs w:val="24"/>
          <w:lang w:val="en-US"/>
        </w:rPr>
        <w:t>a link between</w:t>
      </w:r>
      <w:r w:rsidRPr="00C67C7F">
        <w:rPr>
          <w:noProof/>
          <w:sz w:val="24"/>
          <w:szCs w:val="24"/>
          <w:lang w:val="en-US"/>
        </w:rPr>
        <w:t xml:space="preserve"> an artifact and its subsequent revised </w:t>
      </w:r>
      <w:r w:rsidR="009E2695">
        <w:rPr>
          <w:noProof/>
          <w:sz w:val="24"/>
          <w:szCs w:val="24"/>
          <w:lang w:val="en-US"/>
        </w:rPr>
        <w:t>artifact</w:t>
      </w:r>
      <w:r w:rsidRPr="00C67C7F">
        <w:rPr>
          <w:noProof/>
          <w:sz w:val="24"/>
          <w:szCs w:val="24"/>
          <w:lang w:val="en-US"/>
        </w:rPr>
        <w:t xml:space="preserve"> </w:t>
      </w:r>
      <w:r w:rsidR="009E2695">
        <w:rPr>
          <w:noProof/>
          <w:sz w:val="24"/>
          <w:szCs w:val="24"/>
          <w:lang w:val="en-US"/>
        </w:rPr>
        <w:t>which is</w:t>
      </w:r>
      <w:r w:rsidRPr="00C67C7F">
        <w:rPr>
          <w:noProof/>
          <w:sz w:val="24"/>
          <w:szCs w:val="24"/>
          <w:lang w:val="en-US"/>
        </w:rPr>
        <w:t xml:space="preserve"> </w:t>
      </w:r>
      <w:r w:rsidR="00783AA7">
        <w:rPr>
          <w:noProof/>
          <w:sz w:val="24"/>
          <w:szCs w:val="24"/>
          <w:lang w:val="en-US"/>
        </w:rPr>
        <w:t xml:space="preserve">produced </w:t>
      </w:r>
      <w:r w:rsidRPr="00C67C7F">
        <w:rPr>
          <w:noProof/>
          <w:sz w:val="24"/>
          <w:szCs w:val="24"/>
          <w:lang w:val="en-US"/>
        </w:rPr>
        <w:t xml:space="preserve">based on an event. </w:t>
      </w:r>
    </w:p>
    <w:p w14:paraId="50367009" w14:textId="3C7A5CC4" w:rsidR="00B97147" w:rsidRPr="00C67C7F" w:rsidRDefault="00C332AE" w:rsidP="001B582E">
      <w:pPr>
        <w:pStyle w:val="BodyText"/>
        <w:tabs>
          <w:tab w:val="left" w:pos="900"/>
        </w:tabs>
        <w:spacing w:line="480" w:lineRule="auto"/>
        <w:ind w:firstLine="0"/>
        <w:jc w:val="both"/>
        <w:rPr>
          <w:noProof/>
          <w:sz w:val="24"/>
          <w:szCs w:val="24"/>
          <w:lang w:val="en-US"/>
        </w:rPr>
      </w:pPr>
      <w:r w:rsidRPr="00C67C7F">
        <w:rPr>
          <w:rFonts w:eastAsia="MS Mincho"/>
          <w:noProof/>
          <w:sz w:val="16"/>
          <w:szCs w:val="16"/>
          <w:lang w:val="en-US" w:eastAsia="zh-CN"/>
        </w:rPr>
        <mc:AlternateContent>
          <mc:Choice Requires="wps">
            <w:drawing>
              <wp:anchor distT="45720" distB="45720" distL="114300" distR="114300" simplePos="0" relativeHeight="251691008" behindDoc="0" locked="0" layoutInCell="1" allowOverlap="1" wp14:anchorId="110CD4B7" wp14:editId="2A056E90">
                <wp:simplePos x="0" y="0"/>
                <wp:positionH relativeFrom="margin">
                  <wp:align>center</wp:align>
                </wp:positionH>
                <wp:positionV relativeFrom="margin">
                  <wp:align>top</wp:align>
                </wp:positionV>
                <wp:extent cx="5458968" cy="2066544"/>
                <wp:effectExtent l="0" t="0" r="889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8968" cy="2066544"/>
                        </a:xfrm>
                        <a:prstGeom prst="rect">
                          <a:avLst/>
                        </a:prstGeom>
                        <a:solidFill>
                          <a:srgbClr val="FFFFFF"/>
                        </a:solidFill>
                        <a:ln w="9525">
                          <a:noFill/>
                          <a:miter lim="800000"/>
                          <a:headEnd/>
                          <a:tailEnd/>
                        </a:ln>
                      </wps:spPr>
                      <wps:txbx>
                        <w:txbxContent>
                          <w:p w14:paraId="405AB23E" w14:textId="681F2577" w:rsidR="00D617FD" w:rsidRPr="009E2695" w:rsidRDefault="00D617FD" w:rsidP="00B97147">
                            <w:pPr>
                              <w:pStyle w:val="Caption"/>
                              <w:rPr>
                                <w:rFonts w:ascii="Times New Roman" w:hAnsi="Times New Roman"/>
                                <w:sz w:val="20"/>
                                <w:szCs w:val="20"/>
                              </w:rPr>
                            </w:pPr>
                            <w:bookmarkStart w:id="2675" w:name="_Ref513476841"/>
                            <w:bookmarkStart w:id="2676" w:name="_Toc525723628"/>
                            <w:r w:rsidRPr="009E2695">
                              <w:rPr>
                                <w:rFonts w:ascii="Times New Roman" w:hAnsi="Times New Roman"/>
                                <w:sz w:val="20"/>
                                <w:szCs w:val="20"/>
                              </w:rPr>
                              <w:t xml:space="preserve">Table </w:t>
                            </w:r>
                            <w:r w:rsidRPr="009E2695">
                              <w:rPr>
                                <w:rFonts w:ascii="Times New Roman" w:hAnsi="Times New Roman"/>
                                <w:sz w:val="20"/>
                                <w:szCs w:val="20"/>
                              </w:rPr>
                              <w:fldChar w:fldCharType="begin"/>
                            </w:r>
                            <w:r w:rsidRPr="009E2695">
                              <w:rPr>
                                <w:rFonts w:ascii="Times New Roman" w:hAnsi="Times New Roman"/>
                                <w:sz w:val="20"/>
                                <w:szCs w:val="20"/>
                              </w:rPr>
                              <w:instrText xml:space="preserve"> SEQ Table \* ARABIC </w:instrText>
                            </w:r>
                            <w:r w:rsidRPr="009E2695">
                              <w:rPr>
                                <w:rFonts w:ascii="Times New Roman" w:hAnsi="Times New Roman"/>
                                <w:sz w:val="20"/>
                                <w:szCs w:val="20"/>
                              </w:rPr>
                              <w:fldChar w:fldCharType="separate"/>
                            </w:r>
                            <w:r>
                              <w:rPr>
                                <w:rFonts w:ascii="Times New Roman" w:hAnsi="Times New Roman"/>
                                <w:noProof/>
                                <w:sz w:val="20"/>
                                <w:szCs w:val="20"/>
                              </w:rPr>
                              <w:t>9</w:t>
                            </w:r>
                            <w:r w:rsidRPr="009E2695">
                              <w:rPr>
                                <w:rFonts w:ascii="Times New Roman" w:hAnsi="Times New Roman"/>
                                <w:sz w:val="20"/>
                                <w:szCs w:val="20"/>
                              </w:rPr>
                              <w:fldChar w:fldCharType="end"/>
                            </w:r>
                            <w:bookmarkEnd w:id="2675"/>
                            <w:r w:rsidRPr="009E2695">
                              <w:rPr>
                                <w:rFonts w:ascii="Times New Roman" w:hAnsi="Times New Roman"/>
                                <w:sz w:val="20"/>
                                <w:szCs w:val="20"/>
                              </w:rPr>
                              <w:t>: Trace links types in Systems Engineering</w:t>
                            </w:r>
                            <w:bookmarkEnd w:id="26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90"/>
                              <w:gridCol w:w="1097"/>
                              <w:gridCol w:w="1205"/>
                              <w:gridCol w:w="2097"/>
                              <w:gridCol w:w="1451"/>
                              <w:gridCol w:w="894"/>
                              <w:gridCol w:w="1038"/>
                            </w:tblGrid>
                            <w:tr w:rsidR="00D617FD" w:rsidRPr="008752B1" w14:paraId="2CDEE4A9" w14:textId="77777777" w:rsidTr="0009457F">
                              <w:trPr>
                                <w:trHeight w:val="352"/>
                                <w:jc w:val="center"/>
                              </w:trPr>
                              <w:tc>
                                <w:tcPr>
                                  <w:tcW w:w="0" w:type="auto"/>
                                  <w:shd w:val="clear" w:color="auto" w:fill="auto"/>
                                </w:tcPr>
                                <w:p w14:paraId="7274BE2D" w14:textId="77777777" w:rsidR="00D617FD" w:rsidRPr="008752B1" w:rsidRDefault="00D617FD" w:rsidP="0009457F">
                                  <w:pPr>
                                    <w:widowControl w:val="0"/>
                                    <w:jc w:val="center"/>
                                    <w:rPr>
                                      <w:rFonts w:eastAsia="Calibri"/>
                                      <w:b/>
                                      <w:color w:val="000000"/>
                                      <w:sz w:val="20"/>
                                      <w:szCs w:val="20"/>
                                    </w:rPr>
                                  </w:pPr>
                                </w:p>
                              </w:tc>
                              <w:tc>
                                <w:tcPr>
                                  <w:tcW w:w="0" w:type="auto"/>
                                  <w:gridSpan w:val="6"/>
                                  <w:shd w:val="clear" w:color="auto" w:fill="auto"/>
                                </w:tcPr>
                                <w:p w14:paraId="03B0B365" w14:textId="77777777" w:rsidR="00D617FD" w:rsidRPr="008752B1" w:rsidRDefault="00D617FD" w:rsidP="0009457F">
                                  <w:pPr>
                                    <w:widowControl w:val="0"/>
                                    <w:jc w:val="center"/>
                                    <w:rPr>
                                      <w:rFonts w:eastAsia="Calibri"/>
                                      <w:b/>
                                      <w:color w:val="000000"/>
                                      <w:sz w:val="20"/>
                                      <w:szCs w:val="20"/>
                                    </w:rPr>
                                  </w:pPr>
                                  <w:r w:rsidRPr="008752B1">
                                    <w:rPr>
                                      <w:rFonts w:eastAsia="Calibri"/>
                                      <w:b/>
                                      <w:color w:val="000000"/>
                                      <w:sz w:val="20"/>
                                      <w:szCs w:val="20"/>
                                    </w:rPr>
                                    <w:t>Trace Link Type</w:t>
                                  </w:r>
                                </w:p>
                              </w:tc>
                            </w:tr>
                            <w:tr w:rsidR="00D617FD" w:rsidRPr="008752B1" w14:paraId="46FA2C93" w14:textId="77777777" w:rsidTr="0009457F">
                              <w:trPr>
                                <w:trHeight w:val="352"/>
                                <w:jc w:val="center"/>
                              </w:trPr>
                              <w:tc>
                                <w:tcPr>
                                  <w:tcW w:w="0" w:type="auto"/>
                                  <w:vMerge w:val="restart"/>
                                  <w:shd w:val="clear" w:color="auto" w:fill="auto"/>
                                </w:tcPr>
                                <w:p w14:paraId="7DF6FF5B" w14:textId="22B8A7F7" w:rsidR="00D617FD" w:rsidRPr="008752B1" w:rsidRDefault="00D617FD" w:rsidP="006A58FF">
                                  <w:pPr>
                                    <w:widowControl w:val="0"/>
                                    <w:rPr>
                                      <w:rFonts w:eastAsia="Calibri"/>
                                      <w:color w:val="000000"/>
                                      <w:sz w:val="20"/>
                                      <w:szCs w:val="20"/>
                                    </w:rPr>
                                  </w:pPr>
                                  <w:ins w:id="2677" w:author="Nasser Mustafa [2]" w:date="2018-09-16T22:22:00Z">
                                    <w:r>
                                      <w:rPr>
                                        <w:noProof/>
                                      </w:rPr>
                                      <w:fldChar w:fldCharType="begin" w:fldLock="1"/>
                                    </w:r>
                                  </w:ins>
                                  <w:r>
                                    <w:rPr>
                                      <w:noProof/>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ins w:id="2678" w:author="Nasser Mustafa [2]" w:date="2018-09-16T22:22:00Z">
                                    <w:r>
                                      <w:rPr>
                                        <w:noProof/>
                                      </w:rPr>
                                      <w:fldChar w:fldCharType="separate"/>
                                    </w:r>
                                  </w:ins>
                                  <w:r w:rsidRPr="00B050F0">
                                    <w:rPr>
                                      <w:noProof/>
                                    </w:rPr>
                                    <w:t>[91]</w:t>
                                  </w:r>
                                  <w:ins w:id="2679" w:author="Nasser Mustafa [2]" w:date="2018-09-16T22:22:00Z">
                                    <w:r>
                                      <w:rPr>
                                        <w:noProof/>
                                      </w:rPr>
                                      <w:fldChar w:fldCharType="end"/>
                                    </w:r>
                                  </w:ins>
                                  <w:del w:id="2680" w:author="Nasser Mustafa [2]" w:date="2018-09-16T22:22:00Z">
                                    <w:r w:rsidRPr="008752B1" w:rsidDel="00F54C64">
                                      <w:rPr>
                                        <w:rFonts w:eastAsia="MS Mincho"/>
                                        <w:color w:val="000000"/>
                                        <w:spacing w:val="-1"/>
                                        <w:sz w:val="20"/>
                                        <w:szCs w:val="20"/>
                                      </w:rPr>
                                      <w:fldChar w:fldCharType="begin"/>
                                    </w:r>
                                    <w:r w:rsidDel="00F54C64">
                                      <w:rPr>
                                        <w:rFonts w:eastAsia="MS Mincho"/>
                                        <w:color w:val="000000"/>
                                        <w:spacing w:val="-1"/>
                                        <w:sz w:val="20"/>
                                        <w:szCs w:val="20"/>
                                      </w:rPr>
                                      <w:delInstrText xml:space="preserve"> ADDIN EN.CITE &lt;EndNote&gt;&lt;Cite&gt;&lt;Author&gt;Mason&lt;/Author&gt;&lt;Year&gt;2003&lt;/Year&gt;&lt;RecNum&gt;79&lt;/RecNum&gt;&lt;DisplayText&gt;[12]&lt;/DisplayText&gt;&lt;record&gt;&lt;rec-number&gt;79&lt;/rec-number&gt;&lt;foreign-keys&gt;&lt;key app="EN" db-id="rxfad95wgs5d2dexxekxwt2katzr52wtwdxz" timestamp="0"&gt;79&lt;/key&gt;&lt;/foreign-keys&gt;&lt;ref-type name="Conference Proceedings"&gt;10&lt;/ref-type&gt;&lt;contributors&gt;&lt;authors&gt;&lt;author&gt;Paul Mason&lt;/author&gt;&lt;author&gt;Amer Saeed&lt;/author&gt;&lt;author&gt;Paul Arkley&lt;/author&gt;&lt;author&gt;Steve Riddle&lt;/author&gt;&lt;/authors&gt;&lt;/contributors&gt;&lt;titles&gt;&lt;title&gt;Meta-Modelling Approach to Traceability for Avionics: A Framework for Managing the Engineering of Computer Based Aerospace Systems.&lt;/title&gt;&lt;secondary-title&gt;10th IEEE International Conference on Engineering of Computer-Based Systems &lt;/secondary-title&gt;&lt;short-title&gt;ECBS&lt;/short-title&gt;&lt;/titles&gt;&lt;pages&gt;233-246&lt;/pages&gt;&lt;dates&gt;&lt;year&gt;2003&lt;/year&gt;&lt;/dates&gt;&lt;pub-location&gt;Huntsville, AL, USA&lt;/pub-location&gt;&lt;publisher&gt;IEEE&lt;/publisher&gt;&lt;urls&gt;&lt;/urls&gt;&lt;electronic-resource-num&gt; http://doi.ieeecomputersociety.org/10.1109/ECBS.2003.1194804&lt;/electronic-resource-num&gt;&lt;/record&gt;&lt;/Cite&gt;&lt;/EndNote&gt;</w:delInstrText>
                                    </w:r>
                                    <w:r w:rsidRPr="008752B1" w:rsidDel="00F54C64">
                                      <w:rPr>
                                        <w:rFonts w:eastAsia="MS Mincho"/>
                                        <w:color w:val="000000"/>
                                        <w:spacing w:val="-1"/>
                                        <w:sz w:val="20"/>
                                        <w:szCs w:val="20"/>
                                      </w:rPr>
                                      <w:fldChar w:fldCharType="separate"/>
                                    </w:r>
                                    <w:r w:rsidDel="00F54C64">
                                      <w:rPr>
                                        <w:rFonts w:eastAsia="MS Mincho"/>
                                        <w:noProof/>
                                        <w:color w:val="000000"/>
                                        <w:spacing w:val="-1"/>
                                        <w:sz w:val="20"/>
                                        <w:szCs w:val="20"/>
                                      </w:rPr>
                                      <w:delText>[</w:delText>
                                    </w:r>
                                    <w:r w:rsidDel="00F54C64">
                                      <w:fldChar w:fldCharType="begin"/>
                                    </w:r>
                                    <w:r w:rsidDel="00F54C64">
                                      <w:delInstrText xml:space="preserve"> HYPERLINK \l "_ENREF_12" \o "Mason, 2003 #79" </w:delInstrText>
                                    </w:r>
                                    <w:r w:rsidDel="00F54C64">
                                      <w:fldChar w:fldCharType="separate"/>
                                    </w:r>
                                    <w:r w:rsidDel="00F54C64">
                                      <w:rPr>
                                        <w:rFonts w:eastAsia="MS Mincho"/>
                                        <w:noProof/>
                                        <w:color w:val="000000"/>
                                        <w:spacing w:val="-1"/>
                                        <w:sz w:val="20"/>
                                        <w:szCs w:val="20"/>
                                      </w:rPr>
                                      <w:delText>12</w:delText>
                                    </w:r>
                                    <w:r w:rsidDel="00F54C64">
                                      <w:rPr>
                                        <w:rFonts w:eastAsia="MS Mincho"/>
                                        <w:noProof/>
                                        <w:color w:val="000000"/>
                                        <w:spacing w:val="-1"/>
                                        <w:sz w:val="20"/>
                                        <w:szCs w:val="20"/>
                                      </w:rPr>
                                      <w:fldChar w:fldCharType="end"/>
                                    </w:r>
                                    <w:r w:rsidDel="00F54C64">
                                      <w:rPr>
                                        <w:rFonts w:eastAsia="MS Mincho"/>
                                        <w:noProof/>
                                        <w:color w:val="000000"/>
                                        <w:spacing w:val="-1"/>
                                        <w:sz w:val="20"/>
                                        <w:szCs w:val="20"/>
                                      </w:rPr>
                                      <w:delText>]</w:delText>
                                    </w:r>
                                    <w:r w:rsidRPr="008752B1" w:rsidDel="00F54C64">
                                      <w:rPr>
                                        <w:rFonts w:eastAsia="MS Mincho"/>
                                        <w:color w:val="000000"/>
                                        <w:spacing w:val="-1"/>
                                        <w:sz w:val="20"/>
                                        <w:szCs w:val="20"/>
                                      </w:rPr>
                                      <w:fldChar w:fldCharType="end"/>
                                    </w:r>
                                  </w:del>
                                </w:p>
                              </w:tc>
                              <w:tc>
                                <w:tcPr>
                                  <w:tcW w:w="1324" w:type="dxa"/>
                                  <w:vMerge w:val="restart"/>
                                  <w:shd w:val="clear" w:color="auto" w:fill="auto"/>
                                </w:tcPr>
                                <w:p w14:paraId="07AF4FB5"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Temporal</w:t>
                                  </w:r>
                                </w:p>
                              </w:tc>
                              <w:tc>
                                <w:tcPr>
                                  <w:tcW w:w="8716" w:type="dxa"/>
                                  <w:gridSpan w:val="5"/>
                                  <w:shd w:val="clear" w:color="auto" w:fill="auto"/>
                                </w:tcPr>
                                <w:p w14:paraId="6B9179CA"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Directional</w:t>
                                  </w:r>
                                </w:p>
                              </w:tc>
                            </w:tr>
                            <w:tr w:rsidR="00D617FD" w:rsidRPr="008752B1" w14:paraId="5B4B7A5E" w14:textId="77777777" w:rsidTr="0009457F">
                              <w:trPr>
                                <w:trHeight w:val="172"/>
                                <w:jc w:val="center"/>
                              </w:trPr>
                              <w:tc>
                                <w:tcPr>
                                  <w:tcW w:w="0" w:type="auto"/>
                                  <w:vMerge/>
                                  <w:shd w:val="clear" w:color="auto" w:fill="auto"/>
                                </w:tcPr>
                                <w:p w14:paraId="068CD65A" w14:textId="77777777" w:rsidR="00D617FD" w:rsidRPr="008752B1" w:rsidRDefault="00D617FD" w:rsidP="0009457F">
                                  <w:pPr>
                                    <w:widowControl w:val="0"/>
                                    <w:rPr>
                                      <w:rFonts w:eastAsia="MS Mincho"/>
                                      <w:color w:val="000000"/>
                                      <w:spacing w:val="-1"/>
                                      <w:sz w:val="20"/>
                                      <w:szCs w:val="20"/>
                                    </w:rPr>
                                  </w:pPr>
                                </w:p>
                              </w:tc>
                              <w:tc>
                                <w:tcPr>
                                  <w:tcW w:w="1324" w:type="dxa"/>
                                  <w:vMerge/>
                                  <w:shd w:val="clear" w:color="auto" w:fill="auto"/>
                                </w:tcPr>
                                <w:p w14:paraId="6407F117" w14:textId="77777777" w:rsidR="00D617FD" w:rsidRPr="008752B1" w:rsidRDefault="00D617FD" w:rsidP="0009457F">
                                  <w:pPr>
                                    <w:widowControl w:val="0"/>
                                    <w:rPr>
                                      <w:rFonts w:eastAsia="Calibri"/>
                                      <w:color w:val="000000"/>
                                      <w:sz w:val="20"/>
                                      <w:szCs w:val="20"/>
                                    </w:rPr>
                                  </w:pPr>
                                </w:p>
                              </w:tc>
                              <w:tc>
                                <w:tcPr>
                                  <w:tcW w:w="6084" w:type="dxa"/>
                                  <w:gridSpan w:val="3"/>
                                  <w:shd w:val="clear" w:color="auto" w:fill="auto"/>
                                </w:tcPr>
                                <w:p w14:paraId="1FB8FA9D"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Vertical</w:t>
                                  </w:r>
                                </w:p>
                              </w:tc>
                              <w:tc>
                                <w:tcPr>
                                  <w:tcW w:w="2632" w:type="dxa"/>
                                  <w:gridSpan w:val="2"/>
                                  <w:shd w:val="clear" w:color="auto" w:fill="auto"/>
                                </w:tcPr>
                                <w:p w14:paraId="16732B29"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Horizontal</w:t>
                                  </w:r>
                                </w:p>
                              </w:tc>
                            </w:tr>
                            <w:tr w:rsidR="00D617FD" w:rsidRPr="008752B1" w14:paraId="488B257E" w14:textId="77777777" w:rsidTr="0009457F">
                              <w:trPr>
                                <w:trHeight w:val="119"/>
                                <w:jc w:val="center"/>
                              </w:trPr>
                              <w:tc>
                                <w:tcPr>
                                  <w:tcW w:w="0" w:type="auto"/>
                                  <w:vMerge/>
                                  <w:shd w:val="clear" w:color="auto" w:fill="auto"/>
                                </w:tcPr>
                                <w:p w14:paraId="79A24402" w14:textId="77777777" w:rsidR="00D617FD" w:rsidRPr="008752B1" w:rsidRDefault="00D617FD" w:rsidP="0009457F">
                                  <w:pPr>
                                    <w:widowControl w:val="0"/>
                                    <w:rPr>
                                      <w:rFonts w:eastAsia="MS Mincho"/>
                                      <w:color w:val="000000"/>
                                      <w:spacing w:val="-1"/>
                                      <w:sz w:val="20"/>
                                      <w:szCs w:val="20"/>
                                    </w:rPr>
                                  </w:pPr>
                                </w:p>
                              </w:tc>
                              <w:tc>
                                <w:tcPr>
                                  <w:tcW w:w="1324" w:type="dxa"/>
                                  <w:vMerge/>
                                  <w:shd w:val="clear" w:color="auto" w:fill="auto"/>
                                </w:tcPr>
                                <w:p w14:paraId="6117F517" w14:textId="77777777" w:rsidR="00D617FD" w:rsidRPr="008752B1" w:rsidRDefault="00D617FD" w:rsidP="0009457F">
                                  <w:pPr>
                                    <w:widowControl w:val="0"/>
                                    <w:rPr>
                                      <w:rFonts w:eastAsia="Calibri"/>
                                      <w:color w:val="000000"/>
                                      <w:sz w:val="20"/>
                                      <w:szCs w:val="20"/>
                                    </w:rPr>
                                  </w:pPr>
                                </w:p>
                              </w:tc>
                              <w:tc>
                                <w:tcPr>
                                  <w:tcW w:w="4296" w:type="dxa"/>
                                  <w:gridSpan w:val="2"/>
                                  <w:shd w:val="clear" w:color="auto" w:fill="auto"/>
                                </w:tcPr>
                                <w:p w14:paraId="6F2250A3"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Micro</w:t>
                                  </w:r>
                                </w:p>
                              </w:tc>
                              <w:tc>
                                <w:tcPr>
                                  <w:tcW w:w="1788" w:type="dxa"/>
                                  <w:shd w:val="clear" w:color="auto" w:fill="auto"/>
                                </w:tcPr>
                                <w:p w14:paraId="127C82E4"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Macro</w:t>
                                  </w:r>
                                </w:p>
                              </w:tc>
                              <w:tc>
                                <w:tcPr>
                                  <w:tcW w:w="1196" w:type="dxa"/>
                                  <w:shd w:val="clear" w:color="auto" w:fill="auto"/>
                                </w:tcPr>
                                <w:p w14:paraId="4DB61A1A"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Micro</w:t>
                                  </w:r>
                                </w:p>
                              </w:tc>
                              <w:tc>
                                <w:tcPr>
                                  <w:tcW w:w="1436" w:type="dxa"/>
                                  <w:shd w:val="clear" w:color="auto" w:fill="auto"/>
                                </w:tcPr>
                                <w:p w14:paraId="5E1436E7"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Macro</w:t>
                                  </w:r>
                                </w:p>
                              </w:tc>
                            </w:tr>
                            <w:tr w:rsidR="00D617FD" w:rsidRPr="008752B1" w14:paraId="45844E94" w14:textId="77777777" w:rsidTr="0009457F">
                              <w:trPr>
                                <w:cantSplit/>
                                <w:trHeight w:val="456"/>
                                <w:jc w:val="center"/>
                              </w:trPr>
                              <w:tc>
                                <w:tcPr>
                                  <w:tcW w:w="0" w:type="auto"/>
                                  <w:vMerge/>
                                  <w:shd w:val="clear" w:color="auto" w:fill="auto"/>
                                </w:tcPr>
                                <w:p w14:paraId="1D2A29FE" w14:textId="77777777" w:rsidR="00D617FD" w:rsidRPr="008752B1" w:rsidRDefault="00D617FD" w:rsidP="0009457F">
                                  <w:pPr>
                                    <w:widowControl w:val="0"/>
                                    <w:rPr>
                                      <w:rFonts w:eastAsia="MS Mincho"/>
                                      <w:color w:val="000000"/>
                                      <w:spacing w:val="-1"/>
                                      <w:sz w:val="20"/>
                                      <w:szCs w:val="20"/>
                                    </w:rPr>
                                  </w:pPr>
                                </w:p>
                              </w:tc>
                              <w:tc>
                                <w:tcPr>
                                  <w:tcW w:w="1324" w:type="dxa"/>
                                  <w:vMerge/>
                                  <w:shd w:val="clear" w:color="auto" w:fill="auto"/>
                                </w:tcPr>
                                <w:p w14:paraId="7599B93B" w14:textId="77777777" w:rsidR="00D617FD" w:rsidRPr="008752B1" w:rsidRDefault="00D617FD" w:rsidP="0009457F">
                                  <w:pPr>
                                    <w:widowControl w:val="0"/>
                                    <w:rPr>
                                      <w:rFonts w:eastAsia="Calibri"/>
                                      <w:color w:val="000000"/>
                                      <w:sz w:val="20"/>
                                      <w:szCs w:val="20"/>
                                    </w:rPr>
                                  </w:pPr>
                                </w:p>
                              </w:tc>
                              <w:tc>
                                <w:tcPr>
                                  <w:tcW w:w="4296" w:type="dxa"/>
                                  <w:gridSpan w:val="2"/>
                                  <w:shd w:val="clear" w:color="auto" w:fill="auto"/>
                                  <w:tcMar>
                                    <w:top w:w="14" w:type="dxa"/>
                                    <w:left w:w="14" w:type="dxa"/>
                                    <w:right w:w="14" w:type="dxa"/>
                                  </w:tcMar>
                                  <w:vAlign w:val="center"/>
                                </w:tcPr>
                                <w:p w14:paraId="256402F9"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c>
                                <w:tcPr>
                                  <w:tcW w:w="1788" w:type="dxa"/>
                                  <w:shd w:val="clear" w:color="auto" w:fill="auto"/>
                                  <w:tcMar>
                                    <w:top w:w="14" w:type="dxa"/>
                                    <w:left w:w="14" w:type="dxa"/>
                                    <w:right w:w="14" w:type="dxa"/>
                                  </w:tcMar>
                                  <w:vAlign w:val="center"/>
                                </w:tcPr>
                                <w:p w14:paraId="08D2CBB9"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c>
                                <w:tcPr>
                                  <w:tcW w:w="1196" w:type="dxa"/>
                                  <w:shd w:val="clear" w:color="auto" w:fill="auto"/>
                                  <w:tcMar>
                                    <w:top w:w="14" w:type="dxa"/>
                                    <w:left w:w="14" w:type="dxa"/>
                                    <w:right w:w="14" w:type="dxa"/>
                                  </w:tcMar>
                                  <w:vAlign w:val="center"/>
                                </w:tcPr>
                                <w:p w14:paraId="19DE33B4"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c>
                                <w:tcPr>
                                  <w:tcW w:w="1436" w:type="dxa"/>
                                  <w:shd w:val="clear" w:color="auto" w:fill="auto"/>
                                  <w:tcMar>
                                    <w:top w:w="14" w:type="dxa"/>
                                    <w:left w:w="14" w:type="dxa"/>
                                    <w:right w:w="14" w:type="dxa"/>
                                  </w:tcMar>
                                  <w:vAlign w:val="center"/>
                                </w:tcPr>
                                <w:p w14:paraId="7C723C68"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r>
                            <w:tr w:rsidR="00D617FD" w:rsidRPr="008752B1" w14:paraId="5E6EB6BB" w14:textId="77777777" w:rsidTr="0009457F">
                              <w:trPr>
                                <w:cantSplit/>
                                <w:trHeight w:val="456"/>
                                <w:jc w:val="center"/>
                              </w:trPr>
                              <w:tc>
                                <w:tcPr>
                                  <w:tcW w:w="0" w:type="auto"/>
                                  <w:shd w:val="clear" w:color="auto" w:fill="auto"/>
                                </w:tcPr>
                                <w:p w14:paraId="7FC753B6" w14:textId="68A0B17E" w:rsidR="00D617FD" w:rsidRPr="008752B1" w:rsidRDefault="00D617FD" w:rsidP="006A58FF">
                                  <w:pPr>
                                    <w:widowControl w:val="0"/>
                                    <w:rPr>
                                      <w:rFonts w:eastAsia="MS Mincho"/>
                                      <w:color w:val="000000"/>
                                      <w:spacing w:val="-1"/>
                                      <w:sz w:val="20"/>
                                      <w:szCs w:val="20"/>
                                    </w:rPr>
                                  </w:pPr>
                                  <w:ins w:id="2681" w:author="Nasser Mustafa [2]" w:date="2018-09-16T22:23:00Z">
                                    <w:r>
                                      <w:rPr>
                                        <w:noProof/>
                                      </w:rPr>
                                      <w:fldChar w:fldCharType="begin" w:fldLock="1"/>
                                    </w:r>
                                  </w:ins>
                                  <w:r>
                                    <w:rPr>
                                      <w:noProof/>
                                    </w:rPr>
                                    <w:instrText>ADDIN CSL_CITATION {"citationItems":[{"id":"ITEM-1","itemData":{"URL":"http://www.omgsysml.org/","author":[{"dropping-particle":"","family":"OMG","given":"Object Management Group","non-dropping-particle":"","parse-names":false,"suffix":""}],"id":"ITEM-1","issue":"10/6/2014","issued":{"date-parts":[["2014"]]},"title":"Systems Modeling Language","type":"webpage","volume":"2014"},"uris":["http://www.mendeley.com/documents/?uuid=0944fa30-abfc-4280-a3f8-5c0e3c503075"]}],"mendeley":{"formattedCitation":"[11]","plainTextFormattedCitation":"[11]","previouslyFormattedCitation":"[11]"},"properties":{"noteIndex":0},"schema":"https://github.com/citation-style-language/schema/raw/master/csl-citation.json"}</w:instrText>
                                  </w:r>
                                  <w:ins w:id="2682" w:author="Nasser Mustafa [2]" w:date="2018-09-16T22:23:00Z">
                                    <w:r>
                                      <w:rPr>
                                        <w:noProof/>
                                      </w:rPr>
                                      <w:fldChar w:fldCharType="separate"/>
                                    </w:r>
                                  </w:ins>
                                  <w:r w:rsidRPr="00627C91">
                                    <w:rPr>
                                      <w:noProof/>
                                    </w:rPr>
                                    <w:t>[11]</w:t>
                                  </w:r>
                                  <w:ins w:id="2683" w:author="Nasser Mustafa [2]" w:date="2018-09-16T22:23:00Z">
                                    <w:r>
                                      <w:rPr>
                                        <w:noProof/>
                                      </w:rPr>
                                      <w:fldChar w:fldCharType="end"/>
                                    </w:r>
                                  </w:ins>
                                  <w:del w:id="2684" w:author="Nasser Mustafa [2]" w:date="2018-09-16T22:23:00Z">
                                    <w:r w:rsidRPr="00121A0E" w:rsidDel="00F54C64">
                                      <w:rPr>
                                        <w:noProof/>
                                        <w:sz w:val="20"/>
                                        <w:szCs w:val="20"/>
                                      </w:rPr>
                                      <w:fldChar w:fldCharType="begin"/>
                                    </w:r>
                                    <w:r w:rsidDel="00F54C64">
                                      <w:rPr>
                                        <w:noProof/>
                                        <w:sz w:val="20"/>
                                        <w:szCs w:val="20"/>
                                      </w:rPr>
                                      <w:delInstrText xml:space="preserve"> ADDIN EN.CITE &lt;EndNote&gt;&lt;Cite&gt;&lt;Author&gt;OMG&lt;/Author&gt;&lt;Year&gt;2014&lt;/Year&gt;&lt;RecNum&gt;189&lt;/RecNum&gt;&lt;DisplayText&gt;[14]&lt;/DisplayText&gt;&lt;record&gt;&lt;rec-number&gt;189&lt;/rec-number&gt;&lt;foreign-keys&gt;&lt;key app="EN" db-id="rxfad95wgs5d2dexxekxwt2katzr52wtwdxz" timestamp="0"&gt;189&lt;/key&gt;&lt;/foreign-keys&gt;&lt;ref-type name="Web Page"&gt;12&lt;/ref-type&gt;&lt;contributors&gt;&lt;authors&gt;&lt;author&gt;OMG, Object Management Group&lt;/author&gt;&lt;/authors&gt;&lt;/contributors&gt;&lt;titles&gt;&lt;title&gt;Systems Modeling Language&lt;/title&gt;&lt;/titles&gt;&lt;volume&gt;2014&lt;/volume&gt;&lt;number&gt;10/6/2014&lt;/number&gt;&lt;dates&gt;&lt;year&gt;2014&lt;/year&gt;&lt;/dates&gt;&lt;urls&gt;&lt;related-urls&gt;&lt;url&gt;http://www.omgsysml.org/&lt;/url&gt;&lt;/related-urls&gt;&lt;/urls&gt;&lt;/record&gt;&lt;/Cite&gt;&lt;/EndNote&gt;</w:delInstrText>
                                    </w:r>
                                    <w:r w:rsidRPr="00121A0E" w:rsidDel="00F54C64">
                                      <w:rPr>
                                        <w:noProof/>
                                        <w:sz w:val="20"/>
                                        <w:szCs w:val="20"/>
                                      </w:rPr>
                                      <w:fldChar w:fldCharType="separate"/>
                                    </w:r>
                                    <w:r w:rsidDel="00F54C64">
                                      <w:rPr>
                                        <w:noProof/>
                                        <w:sz w:val="20"/>
                                        <w:szCs w:val="20"/>
                                      </w:rPr>
                                      <w:delText>[</w:delText>
                                    </w:r>
                                    <w:r w:rsidDel="00F54C64">
                                      <w:fldChar w:fldCharType="begin"/>
                                    </w:r>
                                    <w:r w:rsidDel="00F54C64">
                                      <w:delInstrText xml:space="preserve"> HYPERLINK \l "_ENREF_14" \o "OMG, 2014 #189" </w:delInstrText>
                                    </w:r>
                                    <w:r w:rsidDel="00F54C64">
                                      <w:fldChar w:fldCharType="separate"/>
                                    </w:r>
                                    <w:r w:rsidDel="00F54C64">
                                      <w:rPr>
                                        <w:noProof/>
                                        <w:sz w:val="20"/>
                                        <w:szCs w:val="20"/>
                                      </w:rPr>
                                      <w:delText>14</w:delText>
                                    </w:r>
                                    <w:r w:rsidDel="00F54C64">
                                      <w:rPr>
                                        <w:noProof/>
                                        <w:sz w:val="20"/>
                                        <w:szCs w:val="20"/>
                                      </w:rPr>
                                      <w:fldChar w:fldCharType="end"/>
                                    </w:r>
                                    <w:r w:rsidDel="00F54C64">
                                      <w:rPr>
                                        <w:noProof/>
                                        <w:sz w:val="20"/>
                                        <w:szCs w:val="20"/>
                                      </w:rPr>
                                      <w:delText>]</w:delText>
                                    </w:r>
                                    <w:r w:rsidRPr="00121A0E" w:rsidDel="00F54C64">
                                      <w:rPr>
                                        <w:noProof/>
                                        <w:sz w:val="20"/>
                                        <w:szCs w:val="20"/>
                                      </w:rPr>
                                      <w:fldChar w:fldCharType="end"/>
                                    </w:r>
                                  </w:del>
                                </w:p>
                              </w:tc>
                              <w:tc>
                                <w:tcPr>
                                  <w:tcW w:w="1324" w:type="dxa"/>
                                  <w:shd w:val="clear" w:color="auto" w:fill="auto"/>
                                </w:tcPr>
                                <w:p w14:paraId="1CE3660E" w14:textId="6EBA95C1" w:rsidR="00D617FD" w:rsidRPr="008752B1" w:rsidRDefault="00D617FD" w:rsidP="0009457F">
                                  <w:pPr>
                                    <w:widowControl w:val="0"/>
                                    <w:rPr>
                                      <w:rFonts w:eastAsia="Calibri"/>
                                      <w:color w:val="000000"/>
                                      <w:sz w:val="20"/>
                                      <w:szCs w:val="20"/>
                                    </w:rPr>
                                  </w:pPr>
                                  <w:r>
                                    <w:rPr>
                                      <w:rFonts w:eastAsia="Calibri"/>
                                      <w:color w:val="000000"/>
                                      <w:sz w:val="20"/>
                                      <w:szCs w:val="20"/>
                                    </w:rPr>
                                    <w:t>SysML</w:t>
                                  </w:r>
                                </w:p>
                              </w:tc>
                              <w:tc>
                                <w:tcPr>
                                  <w:tcW w:w="1329" w:type="dxa"/>
                                  <w:shd w:val="clear" w:color="auto" w:fill="auto"/>
                                  <w:tcMar>
                                    <w:top w:w="14" w:type="dxa"/>
                                    <w:left w:w="14" w:type="dxa"/>
                                    <w:right w:w="14" w:type="dxa"/>
                                  </w:tcMar>
                                  <w:vAlign w:val="center"/>
                                </w:tcPr>
                                <w:p w14:paraId="5ACEE127" w14:textId="77777777" w:rsidR="00D617FD" w:rsidRPr="008752B1" w:rsidRDefault="00D617FD" w:rsidP="0009457F">
                                  <w:pPr>
                                    <w:widowControl w:val="0"/>
                                    <w:rPr>
                                      <w:rFonts w:eastAsia="Calibri"/>
                                      <w:color w:val="000000"/>
                                      <w:sz w:val="20"/>
                                      <w:szCs w:val="20"/>
                                    </w:rPr>
                                  </w:pPr>
                                  <w:r>
                                    <w:rPr>
                                      <w:rFonts w:eastAsia="Calibri"/>
                                      <w:color w:val="000000"/>
                                      <w:sz w:val="20"/>
                                      <w:szCs w:val="20"/>
                                    </w:rPr>
                                    <w:t>Requirement -Requirement</w:t>
                                  </w:r>
                                </w:p>
                              </w:tc>
                              <w:tc>
                                <w:tcPr>
                                  <w:tcW w:w="0" w:type="auto"/>
                                  <w:shd w:val="clear" w:color="auto" w:fill="auto"/>
                                  <w:vAlign w:val="center"/>
                                </w:tcPr>
                                <w:p w14:paraId="4DA08C9A" w14:textId="77777777" w:rsidR="00D617FD" w:rsidRPr="008752B1" w:rsidRDefault="00D617FD" w:rsidP="0009457F">
                                  <w:pPr>
                                    <w:widowControl w:val="0"/>
                                    <w:rPr>
                                      <w:rFonts w:eastAsia="Calibri"/>
                                      <w:color w:val="000000"/>
                                      <w:sz w:val="20"/>
                                      <w:szCs w:val="20"/>
                                    </w:rPr>
                                  </w:pPr>
                                  <w:r>
                                    <w:rPr>
                                      <w:rFonts w:eastAsia="Calibri"/>
                                      <w:color w:val="000000"/>
                                      <w:sz w:val="20"/>
                                      <w:szCs w:val="20"/>
                                    </w:rPr>
                                    <w:t>Req. Model Element- Requirement</w:t>
                                  </w:r>
                                </w:p>
                              </w:tc>
                              <w:tc>
                                <w:tcPr>
                                  <w:tcW w:w="1788" w:type="dxa"/>
                                  <w:shd w:val="clear" w:color="auto" w:fill="auto"/>
                                  <w:tcMar>
                                    <w:top w:w="14" w:type="dxa"/>
                                    <w:left w:w="14" w:type="dxa"/>
                                    <w:right w:w="14" w:type="dxa"/>
                                  </w:tcMar>
                                  <w:vAlign w:val="center"/>
                                </w:tcPr>
                                <w:p w14:paraId="233EDE51" w14:textId="77777777" w:rsidR="00D617FD" w:rsidRPr="008752B1" w:rsidRDefault="00D617FD" w:rsidP="0009457F">
                                  <w:pPr>
                                    <w:widowControl w:val="0"/>
                                    <w:rPr>
                                      <w:rFonts w:eastAsia="Calibri"/>
                                      <w:color w:val="000000"/>
                                      <w:sz w:val="20"/>
                                      <w:szCs w:val="20"/>
                                    </w:rPr>
                                  </w:pPr>
                                  <w:r>
                                    <w:rPr>
                                      <w:rFonts w:eastAsia="Calibri"/>
                                      <w:color w:val="000000"/>
                                      <w:sz w:val="20"/>
                                      <w:szCs w:val="20"/>
                                    </w:rPr>
                                    <w:t>Design Element - Requirement</w:t>
                                  </w:r>
                                </w:p>
                              </w:tc>
                              <w:tc>
                                <w:tcPr>
                                  <w:tcW w:w="2632" w:type="dxa"/>
                                  <w:gridSpan w:val="2"/>
                                  <w:shd w:val="clear" w:color="auto" w:fill="auto"/>
                                  <w:tcMar>
                                    <w:top w:w="14" w:type="dxa"/>
                                    <w:left w:w="14" w:type="dxa"/>
                                    <w:right w:w="14" w:type="dxa"/>
                                  </w:tcMar>
                                  <w:vAlign w:val="center"/>
                                </w:tcPr>
                                <w:p w14:paraId="3DE39242" w14:textId="77777777" w:rsidR="00D617FD" w:rsidRPr="008752B1" w:rsidRDefault="00D617FD" w:rsidP="0009457F">
                                  <w:pPr>
                                    <w:widowControl w:val="0"/>
                                    <w:rPr>
                                      <w:rFonts w:eastAsia="Calibri"/>
                                      <w:color w:val="000000"/>
                                      <w:sz w:val="20"/>
                                      <w:szCs w:val="20"/>
                                    </w:rPr>
                                  </w:pPr>
                                  <w:r>
                                    <w:rPr>
                                      <w:rFonts w:eastAsia="Calibri"/>
                                      <w:color w:val="000000"/>
                                      <w:sz w:val="20"/>
                                      <w:szCs w:val="20"/>
                                    </w:rPr>
                                    <w:t>Test Element-Requirement</w:t>
                                  </w:r>
                                </w:p>
                              </w:tc>
                            </w:tr>
                            <w:tr w:rsidR="00D617FD" w:rsidRPr="008752B1" w14:paraId="503A0E15" w14:textId="77777777" w:rsidTr="0009457F">
                              <w:trPr>
                                <w:cantSplit/>
                                <w:trHeight w:val="456"/>
                                <w:jc w:val="center"/>
                              </w:trPr>
                              <w:tc>
                                <w:tcPr>
                                  <w:tcW w:w="0" w:type="auto"/>
                                  <w:shd w:val="clear" w:color="auto" w:fill="auto"/>
                                </w:tcPr>
                                <w:p w14:paraId="58650C15" w14:textId="77777777" w:rsidR="00D617FD" w:rsidRPr="008752B1" w:rsidRDefault="00D617FD" w:rsidP="0009457F">
                                  <w:pPr>
                                    <w:widowControl w:val="0"/>
                                    <w:rPr>
                                      <w:rFonts w:eastAsia="MS Mincho"/>
                                      <w:color w:val="000000"/>
                                      <w:spacing w:val="-1"/>
                                      <w:sz w:val="20"/>
                                      <w:szCs w:val="20"/>
                                    </w:rPr>
                                  </w:pPr>
                                </w:p>
                              </w:tc>
                              <w:tc>
                                <w:tcPr>
                                  <w:tcW w:w="1324" w:type="dxa"/>
                                  <w:shd w:val="clear" w:color="auto" w:fill="auto"/>
                                </w:tcPr>
                                <w:p w14:paraId="378D6DE7" w14:textId="77777777" w:rsidR="00D617FD" w:rsidRDefault="00D617FD" w:rsidP="0009457F">
                                  <w:pPr>
                                    <w:widowControl w:val="0"/>
                                    <w:rPr>
                                      <w:rFonts w:eastAsia="Calibri"/>
                                      <w:color w:val="000000"/>
                                      <w:sz w:val="20"/>
                                      <w:szCs w:val="20"/>
                                    </w:rPr>
                                  </w:pPr>
                                </w:p>
                              </w:tc>
                              <w:tc>
                                <w:tcPr>
                                  <w:tcW w:w="1329" w:type="dxa"/>
                                  <w:shd w:val="clear" w:color="auto" w:fill="auto"/>
                                  <w:tcMar>
                                    <w:top w:w="14" w:type="dxa"/>
                                    <w:left w:w="14" w:type="dxa"/>
                                    <w:right w:w="14" w:type="dxa"/>
                                  </w:tcMar>
                                  <w:vAlign w:val="center"/>
                                </w:tcPr>
                                <w:p w14:paraId="47BDFC74" w14:textId="77777777" w:rsidR="00D617FD" w:rsidRDefault="00D617FD" w:rsidP="0009457F">
                                  <w:pPr>
                                    <w:widowControl w:val="0"/>
                                    <w:rPr>
                                      <w:rFonts w:eastAsia="Calibri"/>
                                      <w:color w:val="000000"/>
                                      <w:sz w:val="20"/>
                                      <w:szCs w:val="20"/>
                                    </w:rPr>
                                  </w:pPr>
                                  <w:r>
                                    <w:rPr>
                                      <w:rFonts w:eastAsia="Calibri"/>
                                      <w:color w:val="000000"/>
                                      <w:sz w:val="20"/>
                                      <w:szCs w:val="20"/>
                                    </w:rPr>
                                    <w:t>Derive</w:t>
                                  </w:r>
                                </w:p>
                              </w:tc>
                              <w:tc>
                                <w:tcPr>
                                  <w:tcW w:w="0" w:type="auto"/>
                                  <w:shd w:val="clear" w:color="auto" w:fill="auto"/>
                                  <w:vAlign w:val="center"/>
                                </w:tcPr>
                                <w:p w14:paraId="5E8AB732" w14:textId="77777777" w:rsidR="00D617FD" w:rsidRDefault="00D617FD" w:rsidP="0009457F">
                                  <w:pPr>
                                    <w:widowControl w:val="0"/>
                                    <w:rPr>
                                      <w:rFonts w:eastAsia="Calibri"/>
                                      <w:color w:val="000000"/>
                                      <w:sz w:val="20"/>
                                      <w:szCs w:val="20"/>
                                    </w:rPr>
                                  </w:pPr>
                                  <w:r>
                                    <w:rPr>
                                      <w:rFonts w:eastAsia="Calibri"/>
                                      <w:color w:val="000000"/>
                                      <w:sz w:val="20"/>
                                      <w:szCs w:val="20"/>
                                    </w:rPr>
                                    <w:t>Refine</w:t>
                                  </w:r>
                                </w:p>
                              </w:tc>
                              <w:tc>
                                <w:tcPr>
                                  <w:tcW w:w="1788" w:type="dxa"/>
                                  <w:shd w:val="clear" w:color="auto" w:fill="auto"/>
                                  <w:tcMar>
                                    <w:top w:w="14" w:type="dxa"/>
                                    <w:left w:w="14" w:type="dxa"/>
                                    <w:right w:w="14" w:type="dxa"/>
                                  </w:tcMar>
                                  <w:vAlign w:val="center"/>
                                </w:tcPr>
                                <w:p w14:paraId="0AA2D6D4" w14:textId="77777777" w:rsidR="00D617FD" w:rsidRDefault="00D617FD" w:rsidP="0009457F">
                                  <w:pPr>
                                    <w:widowControl w:val="0"/>
                                    <w:rPr>
                                      <w:rFonts w:eastAsia="Calibri"/>
                                      <w:color w:val="000000"/>
                                      <w:sz w:val="20"/>
                                      <w:szCs w:val="20"/>
                                    </w:rPr>
                                  </w:pPr>
                                  <w:r>
                                    <w:rPr>
                                      <w:rFonts w:eastAsia="Calibri"/>
                                      <w:color w:val="000000"/>
                                      <w:sz w:val="20"/>
                                      <w:szCs w:val="20"/>
                                    </w:rPr>
                                    <w:t>Satisfy</w:t>
                                  </w:r>
                                </w:p>
                              </w:tc>
                              <w:tc>
                                <w:tcPr>
                                  <w:tcW w:w="2632" w:type="dxa"/>
                                  <w:gridSpan w:val="2"/>
                                  <w:shd w:val="clear" w:color="auto" w:fill="auto"/>
                                  <w:tcMar>
                                    <w:top w:w="14" w:type="dxa"/>
                                    <w:left w:w="14" w:type="dxa"/>
                                    <w:right w:w="14" w:type="dxa"/>
                                  </w:tcMar>
                                  <w:vAlign w:val="center"/>
                                </w:tcPr>
                                <w:p w14:paraId="24183871" w14:textId="77777777" w:rsidR="00D617FD" w:rsidRDefault="00D617FD" w:rsidP="0009457F">
                                  <w:pPr>
                                    <w:widowControl w:val="0"/>
                                    <w:rPr>
                                      <w:rFonts w:eastAsia="Calibri"/>
                                      <w:color w:val="000000"/>
                                      <w:sz w:val="20"/>
                                      <w:szCs w:val="20"/>
                                    </w:rPr>
                                  </w:pPr>
                                  <w:r>
                                    <w:rPr>
                                      <w:rFonts w:eastAsia="Calibri"/>
                                      <w:color w:val="000000"/>
                                      <w:sz w:val="20"/>
                                      <w:szCs w:val="20"/>
                                    </w:rPr>
                                    <w:t>Verify</w:t>
                                  </w:r>
                                </w:p>
                              </w:tc>
                            </w:tr>
                          </w:tbl>
                          <w:p w14:paraId="5E3B1CF6" w14:textId="77777777" w:rsidR="00D617FD" w:rsidRDefault="00D617FD" w:rsidP="00B97147"/>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CD4B7" id="Text Box 11" o:spid="_x0000_s1035" type="#_x0000_t202" style="position:absolute;left:0;text-align:left;margin-left:0;margin-top:0;width:429.85pt;height:162.7pt;z-index:25169100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" stroked="f">
                <v:textbox inset="0,0,0,0">
                  <w:txbxContent>
                    <w:p w14:paraId="405AB23E" w14:textId="681F2577" w:rsidR="00D617FD" w:rsidRPr="009E2695" w:rsidRDefault="00D617FD" w:rsidP="00B97147">
                      <w:pPr>
                        <w:pStyle w:val="Caption"/>
                        <w:rPr>
                          <w:rFonts w:ascii="Times New Roman" w:hAnsi="Times New Roman"/>
                          <w:sz w:val="20"/>
                          <w:szCs w:val="20"/>
                        </w:rPr>
                      </w:pPr>
                      <w:bookmarkStart w:id="2685" w:name="_Ref513476841"/>
                      <w:bookmarkStart w:id="2686" w:name="_Toc525723628"/>
                      <w:r w:rsidRPr="009E2695">
                        <w:rPr>
                          <w:rFonts w:ascii="Times New Roman" w:hAnsi="Times New Roman"/>
                          <w:sz w:val="20"/>
                          <w:szCs w:val="20"/>
                        </w:rPr>
                        <w:t xml:space="preserve">Table </w:t>
                      </w:r>
                      <w:r w:rsidRPr="009E2695">
                        <w:rPr>
                          <w:rFonts w:ascii="Times New Roman" w:hAnsi="Times New Roman"/>
                          <w:sz w:val="20"/>
                          <w:szCs w:val="20"/>
                        </w:rPr>
                        <w:fldChar w:fldCharType="begin"/>
                      </w:r>
                      <w:r w:rsidRPr="009E2695">
                        <w:rPr>
                          <w:rFonts w:ascii="Times New Roman" w:hAnsi="Times New Roman"/>
                          <w:sz w:val="20"/>
                          <w:szCs w:val="20"/>
                        </w:rPr>
                        <w:instrText xml:space="preserve"> SEQ Table \* ARABIC </w:instrText>
                      </w:r>
                      <w:r w:rsidRPr="009E2695">
                        <w:rPr>
                          <w:rFonts w:ascii="Times New Roman" w:hAnsi="Times New Roman"/>
                          <w:sz w:val="20"/>
                          <w:szCs w:val="20"/>
                        </w:rPr>
                        <w:fldChar w:fldCharType="separate"/>
                      </w:r>
                      <w:r>
                        <w:rPr>
                          <w:rFonts w:ascii="Times New Roman" w:hAnsi="Times New Roman"/>
                          <w:noProof/>
                          <w:sz w:val="20"/>
                          <w:szCs w:val="20"/>
                        </w:rPr>
                        <w:t>9</w:t>
                      </w:r>
                      <w:r w:rsidRPr="009E2695">
                        <w:rPr>
                          <w:rFonts w:ascii="Times New Roman" w:hAnsi="Times New Roman"/>
                          <w:sz w:val="20"/>
                          <w:szCs w:val="20"/>
                        </w:rPr>
                        <w:fldChar w:fldCharType="end"/>
                      </w:r>
                      <w:bookmarkEnd w:id="2685"/>
                      <w:r w:rsidRPr="009E2695">
                        <w:rPr>
                          <w:rFonts w:ascii="Times New Roman" w:hAnsi="Times New Roman"/>
                          <w:sz w:val="20"/>
                          <w:szCs w:val="20"/>
                        </w:rPr>
                        <w:t>: Trace links types in Systems Engineering</w:t>
                      </w:r>
                      <w:bookmarkEnd w:id="26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90"/>
                        <w:gridCol w:w="1097"/>
                        <w:gridCol w:w="1205"/>
                        <w:gridCol w:w="2097"/>
                        <w:gridCol w:w="1451"/>
                        <w:gridCol w:w="894"/>
                        <w:gridCol w:w="1038"/>
                      </w:tblGrid>
                      <w:tr w:rsidR="00D617FD" w:rsidRPr="008752B1" w14:paraId="2CDEE4A9" w14:textId="77777777" w:rsidTr="0009457F">
                        <w:trPr>
                          <w:trHeight w:val="352"/>
                          <w:jc w:val="center"/>
                        </w:trPr>
                        <w:tc>
                          <w:tcPr>
                            <w:tcW w:w="0" w:type="auto"/>
                            <w:shd w:val="clear" w:color="auto" w:fill="auto"/>
                          </w:tcPr>
                          <w:p w14:paraId="7274BE2D" w14:textId="77777777" w:rsidR="00D617FD" w:rsidRPr="008752B1" w:rsidRDefault="00D617FD" w:rsidP="0009457F">
                            <w:pPr>
                              <w:widowControl w:val="0"/>
                              <w:jc w:val="center"/>
                              <w:rPr>
                                <w:rFonts w:eastAsia="Calibri"/>
                                <w:b/>
                                <w:color w:val="000000"/>
                                <w:sz w:val="20"/>
                                <w:szCs w:val="20"/>
                              </w:rPr>
                            </w:pPr>
                          </w:p>
                        </w:tc>
                        <w:tc>
                          <w:tcPr>
                            <w:tcW w:w="0" w:type="auto"/>
                            <w:gridSpan w:val="6"/>
                            <w:shd w:val="clear" w:color="auto" w:fill="auto"/>
                          </w:tcPr>
                          <w:p w14:paraId="03B0B365" w14:textId="77777777" w:rsidR="00D617FD" w:rsidRPr="008752B1" w:rsidRDefault="00D617FD" w:rsidP="0009457F">
                            <w:pPr>
                              <w:widowControl w:val="0"/>
                              <w:jc w:val="center"/>
                              <w:rPr>
                                <w:rFonts w:eastAsia="Calibri"/>
                                <w:b/>
                                <w:color w:val="000000"/>
                                <w:sz w:val="20"/>
                                <w:szCs w:val="20"/>
                              </w:rPr>
                            </w:pPr>
                            <w:r w:rsidRPr="008752B1">
                              <w:rPr>
                                <w:rFonts w:eastAsia="Calibri"/>
                                <w:b/>
                                <w:color w:val="000000"/>
                                <w:sz w:val="20"/>
                                <w:szCs w:val="20"/>
                              </w:rPr>
                              <w:t>Trace Link Type</w:t>
                            </w:r>
                          </w:p>
                        </w:tc>
                      </w:tr>
                      <w:tr w:rsidR="00D617FD" w:rsidRPr="008752B1" w14:paraId="46FA2C93" w14:textId="77777777" w:rsidTr="0009457F">
                        <w:trPr>
                          <w:trHeight w:val="352"/>
                          <w:jc w:val="center"/>
                        </w:trPr>
                        <w:tc>
                          <w:tcPr>
                            <w:tcW w:w="0" w:type="auto"/>
                            <w:vMerge w:val="restart"/>
                            <w:shd w:val="clear" w:color="auto" w:fill="auto"/>
                          </w:tcPr>
                          <w:p w14:paraId="7DF6FF5B" w14:textId="22B8A7F7" w:rsidR="00D617FD" w:rsidRPr="008752B1" w:rsidRDefault="00D617FD" w:rsidP="006A58FF">
                            <w:pPr>
                              <w:widowControl w:val="0"/>
                              <w:rPr>
                                <w:rFonts w:eastAsia="Calibri"/>
                                <w:color w:val="000000"/>
                                <w:sz w:val="20"/>
                                <w:szCs w:val="20"/>
                              </w:rPr>
                            </w:pPr>
                            <w:ins w:id="2687" w:author="Nasser Mustafa [2]" w:date="2018-09-16T22:22:00Z">
                              <w:r>
                                <w:rPr>
                                  <w:noProof/>
                                </w:rPr>
                                <w:fldChar w:fldCharType="begin" w:fldLock="1"/>
                              </w:r>
                            </w:ins>
                            <w:r>
                              <w:rPr>
                                <w:noProof/>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ins w:id="2688" w:author="Nasser Mustafa [2]" w:date="2018-09-16T22:22:00Z">
                              <w:r>
                                <w:rPr>
                                  <w:noProof/>
                                </w:rPr>
                                <w:fldChar w:fldCharType="separate"/>
                              </w:r>
                            </w:ins>
                            <w:r w:rsidRPr="00B050F0">
                              <w:rPr>
                                <w:noProof/>
                              </w:rPr>
                              <w:t>[91]</w:t>
                            </w:r>
                            <w:ins w:id="2689" w:author="Nasser Mustafa [2]" w:date="2018-09-16T22:22:00Z">
                              <w:r>
                                <w:rPr>
                                  <w:noProof/>
                                </w:rPr>
                                <w:fldChar w:fldCharType="end"/>
                              </w:r>
                            </w:ins>
                            <w:del w:id="2690" w:author="Nasser Mustafa [2]" w:date="2018-09-16T22:22:00Z">
                              <w:r w:rsidRPr="008752B1" w:rsidDel="00F54C64">
                                <w:rPr>
                                  <w:rFonts w:eastAsia="MS Mincho"/>
                                  <w:color w:val="000000"/>
                                  <w:spacing w:val="-1"/>
                                  <w:sz w:val="20"/>
                                  <w:szCs w:val="20"/>
                                </w:rPr>
                                <w:fldChar w:fldCharType="begin"/>
                              </w:r>
                              <w:r w:rsidDel="00F54C64">
                                <w:rPr>
                                  <w:rFonts w:eastAsia="MS Mincho"/>
                                  <w:color w:val="000000"/>
                                  <w:spacing w:val="-1"/>
                                  <w:sz w:val="20"/>
                                  <w:szCs w:val="20"/>
                                </w:rPr>
                                <w:delInstrText xml:space="preserve"> ADDIN EN.CITE &lt;EndNote&gt;&lt;Cite&gt;&lt;Author&gt;Mason&lt;/Author&gt;&lt;Year&gt;2003&lt;/Year&gt;&lt;RecNum&gt;79&lt;/RecNum&gt;&lt;DisplayText&gt;[12]&lt;/DisplayText&gt;&lt;record&gt;&lt;rec-number&gt;79&lt;/rec-number&gt;&lt;foreign-keys&gt;&lt;key app="EN" db-id="rxfad95wgs5d2dexxekxwt2katzr52wtwdxz" timestamp="0"&gt;79&lt;/key&gt;&lt;/foreign-keys&gt;&lt;ref-type name="Conference Proceedings"&gt;10&lt;/ref-type&gt;&lt;contributors&gt;&lt;authors&gt;&lt;author&gt;Paul Mason&lt;/author&gt;&lt;author&gt;Amer Saeed&lt;/author&gt;&lt;author&gt;Paul Arkley&lt;/author&gt;&lt;author&gt;Steve Riddle&lt;/author&gt;&lt;/authors&gt;&lt;/contributors&gt;&lt;titles&gt;&lt;title&gt;Meta-Modelling Approach to Traceability for Avionics: A Framework for Managing the Engineering of Computer Based Aerospace Systems.&lt;/title&gt;&lt;secondary-title&gt;10th IEEE International Conference on Engineering of Computer-Based Systems &lt;/secondary-title&gt;&lt;short-title&gt;ECBS&lt;/short-title&gt;&lt;/titles&gt;&lt;pages&gt;233-246&lt;/pages&gt;&lt;dates&gt;&lt;year&gt;2003&lt;/year&gt;&lt;/dates&gt;&lt;pub-location&gt;Huntsville, AL, USA&lt;/pub-location&gt;&lt;publisher&gt;IEEE&lt;/publisher&gt;&lt;urls&gt;&lt;/urls&gt;&lt;electronic-resource-num&gt; http://doi.ieeecomputersociety.org/10.1109/ECBS.2003.1194804&lt;/electronic-resource-num&gt;&lt;/record&gt;&lt;/Cite&gt;&lt;/EndNote&gt;</w:delInstrText>
                              </w:r>
                              <w:r w:rsidRPr="008752B1" w:rsidDel="00F54C64">
                                <w:rPr>
                                  <w:rFonts w:eastAsia="MS Mincho"/>
                                  <w:color w:val="000000"/>
                                  <w:spacing w:val="-1"/>
                                  <w:sz w:val="20"/>
                                  <w:szCs w:val="20"/>
                                </w:rPr>
                                <w:fldChar w:fldCharType="separate"/>
                              </w:r>
                              <w:r w:rsidDel="00F54C64">
                                <w:rPr>
                                  <w:rFonts w:eastAsia="MS Mincho"/>
                                  <w:noProof/>
                                  <w:color w:val="000000"/>
                                  <w:spacing w:val="-1"/>
                                  <w:sz w:val="20"/>
                                  <w:szCs w:val="20"/>
                                </w:rPr>
                                <w:delText>[</w:delText>
                              </w:r>
                              <w:r w:rsidDel="00F54C64">
                                <w:fldChar w:fldCharType="begin"/>
                              </w:r>
                              <w:r w:rsidDel="00F54C64">
                                <w:delInstrText xml:space="preserve"> HYPERLINK \l "_ENREF_12" \o "Mason, 2003 #79" </w:delInstrText>
                              </w:r>
                              <w:r w:rsidDel="00F54C64">
                                <w:fldChar w:fldCharType="separate"/>
                              </w:r>
                              <w:r w:rsidDel="00F54C64">
                                <w:rPr>
                                  <w:rFonts w:eastAsia="MS Mincho"/>
                                  <w:noProof/>
                                  <w:color w:val="000000"/>
                                  <w:spacing w:val="-1"/>
                                  <w:sz w:val="20"/>
                                  <w:szCs w:val="20"/>
                                </w:rPr>
                                <w:delText>12</w:delText>
                              </w:r>
                              <w:r w:rsidDel="00F54C64">
                                <w:rPr>
                                  <w:rFonts w:eastAsia="MS Mincho"/>
                                  <w:noProof/>
                                  <w:color w:val="000000"/>
                                  <w:spacing w:val="-1"/>
                                  <w:sz w:val="20"/>
                                  <w:szCs w:val="20"/>
                                </w:rPr>
                                <w:fldChar w:fldCharType="end"/>
                              </w:r>
                              <w:r w:rsidDel="00F54C64">
                                <w:rPr>
                                  <w:rFonts w:eastAsia="MS Mincho"/>
                                  <w:noProof/>
                                  <w:color w:val="000000"/>
                                  <w:spacing w:val="-1"/>
                                  <w:sz w:val="20"/>
                                  <w:szCs w:val="20"/>
                                </w:rPr>
                                <w:delText>]</w:delText>
                              </w:r>
                              <w:r w:rsidRPr="008752B1" w:rsidDel="00F54C64">
                                <w:rPr>
                                  <w:rFonts w:eastAsia="MS Mincho"/>
                                  <w:color w:val="000000"/>
                                  <w:spacing w:val="-1"/>
                                  <w:sz w:val="20"/>
                                  <w:szCs w:val="20"/>
                                </w:rPr>
                                <w:fldChar w:fldCharType="end"/>
                              </w:r>
                            </w:del>
                          </w:p>
                        </w:tc>
                        <w:tc>
                          <w:tcPr>
                            <w:tcW w:w="1324" w:type="dxa"/>
                            <w:vMerge w:val="restart"/>
                            <w:shd w:val="clear" w:color="auto" w:fill="auto"/>
                          </w:tcPr>
                          <w:p w14:paraId="07AF4FB5"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Temporal</w:t>
                            </w:r>
                          </w:p>
                        </w:tc>
                        <w:tc>
                          <w:tcPr>
                            <w:tcW w:w="8716" w:type="dxa"/>
                            <w:gridSpan w:val="5"/>
                            <w:shd w:val="clear" w:color="auto" w:fill="auto"/>
                          </w:tcPr>
                          <w:p w14:paraId="6B9179CA"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Directional</w:t>
                            </w:r>
                          </w:p>
                        </w:tc>
                      </w:tr>
                      <w:tr w:rsidR="00D617FD" w:rsidRPr="008752B1" w14:paraId="5B4B7A5E" w14:textId="77777777" w:rsidTr="0009457F">
                        <w:trPr>
                          <w:trHeight w:val="172"/>
                          <w:jc w:val="center"/>
                        </w:trPr>
                        <w:tc>
                          <w:tcPr>
                            <w:tcW w:w="0" w:type="auto"/>
                            <w:vMerge/>
                            <w:shd w:val="clear" w:color="auto" w:fill="auto"/>
                          </w:tcPr>
                          <w:p w14:paraId="068CD65A" w14:textId="77777777" w:rsidR="00D617FD" w:rsidRPr="008752B1" w:rsidRDefault="00D617FD" w:rsidP="0009457F">
                            <w:pPr>
                              <w:widowControl w:val="0"/>
                              <w:rPr>
                                <w:rFonts w:eastAsia="MS Mincho"/>
                                <w:color w:val="000000"/>
                                <w:spacing w:val="-1"/>
                                <w:sz w:val="20"/>
                                <w:szCs w:val="20"/>
                              </w:rPr>
                            </w:pPr>
                          </w:p>
                        </w:tc>
                        <w:tc>
                          <w:tcPr>
                            <w:tcW w:w="1324" w:type="dxa"/>
                            <w:vMerge/>
                            <w:shd w:val="clear" w:color="auto" w:fill="auto"/>
                          </w:tcPr>
                          <w:p w14:paraId="6407F117" w14:textId="77777777" w:rsidR="00D617FD" w:rsidRPr="008752B1" w:rsidRDefault="00D617FD" w:rsidP="0009457F">
                            <w:pPr>
                              <w:widowControl w:val="0"/>
                              <w:rPr>
                                <w:rFonts w:eastAsia="Calibri"/>
                                <w:color w:val="000000"/>
                                <w:sz w:val="20"/>
                                <w:szCs w:val="20"/>
                              </w:rPr>
                            </w:pPr>
                          </w:p>
                        </w:tc>
                        <w:tc>
                          <w:tcPr>
                            <w:tcW w:w="6084" w:type="dxa"/>
                            <w:gridSpan w:val="3"/>
                            <w:shd w:val="clear" w:color="auto" w:fill="auto"/>
                          </w:tcPr>
                          <w:p w14:paraId="1FB8FA9D"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Vertical</w:t>
                            </w:r>
                          </w:p>
                        </w:tc>
                        <w:tc>
                          <w:tcPr>
                            <w:tcW w:w="2632" w:type="dxa"/>
                            <w:gridSpan w:val="2"/>
                            <w:shd w:val="clear" w:color="auto" w:fill="auto"/>
                          </w:tcPr>
                          <w:p w14:paraId="16732B29"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Horizontal</w:t>
                            </w:r>
                          </w:p>
                        </w:tc>
                      </w:tr>
                      <w:tr w:rsidR="00D617FD" w:rsidRPr="008752B1" w14:paraId="488B257E" w14:textId="77777777" w:rsidTr="0009457F">
                        <w:trPr>
                          <w:trHeight w:val="119"/>
                          <w:jc w:val="center"/>
                        </w:trPr>
                        <w:tc>
                          <w:tcPr>
                            <w:tcW w:w="0" w:type="auto"/>
                            <w:vMerge/>
                            <w:shd w:val="clear" w:color="auto" w:fill="auto"/>
                          </w:tcPr>
                          <w:p w14:paraId="79A24402" w14:textId="77777777" w:rsidR="00D617FD" w:rsidRPr="008752B1" w:rsidRDefault="00D617FD" w:rsidP="0009457F">
                            <w:pPr>
                              <w:widowControl w:val="0"/>
                              <w:rPr>
                                <w:rFonts w:eastAsia="MS Mincho"/>
                                <w:color w:val="000000"/>
                                <w:spacing w:val="-1"/>
                                <w:sz w:val="20"/>
                                <w:szCs w:val="20"/>
                              </w:rPr>
                            </w:pPr>
                          </w:p>
                        </w:tc>
                        <w:tc>
                          <w:tcPr>
                            <w:tcW w:w="1324" w:type="dxa"/>
                            <w:vMerge/>
                            <w:shd w:val="clear" w:color="auto" w:fill="auto"/>
                          </w:tcPr>
                          <w:p w14:paraId="6117F517" w14:textId="77777777" w:rsidR="00D617FD" w:rsidRPr="008752B1" w:rsidRDefault="00D617FD" w:rsidP="0009457F">
                            <w:pPr>
                              <w:widowControl w:val="0"/>
                              <w:rPr>
                                <w:rFonts w:eastAsia="Calibri"/>
                                <w:color w:val="000000"/>
                                <w:sz w:val="20"/>
                                <w:szCs w:val="20"/>
                              </w:rPr>
                            </w:pPr>
                          </w:p>
                        </w:tc>
                        <w:tc>
                          <w:tcPr>
                            <w:tcW w:w="4296" w:type="dxa"/>
                            <w:gridSpan w:val="2"/>
                            <w:shd w:val="clear" w:color="auto" w:fill="auto"/>
                          </w:tcPr>
                          <w:p w14:paraId="6F2250A3"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Micro</w:t>
                            </w:r>
                          </w:p>
                        </w:tc>
                        <w:tc>
                          <w:tcPr>
                            <w:tcW w:w="1788" w:type="dxa"/>
                            <w:shd w:val="clear" w:color="auto" w:fill="auto"/>
                          </w:tcPr>
                          <w:p w14:paraId="127C82E4"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Macro</w:t>
                            </w:r>
                          </w:p>
                        </w:tc>
                        <w:tc>
                          <w:tcPr>
                            <w:tcW w:w="1196" w:type="dxa"/>
                            <w:shd w:val="clear" w:color="auto" w:fill="auto"/>
                          </w:tcPr>
                          <w:p w14:paraId="4DB61A1A"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Micro</w:t>
                            </w:r>
                          </w:p>
                        </w:tc>
                        <w:tc>
                          <w:tcPr>
                            <w:tcW w:w="1436" w:type="dxa"/>
                            <w:shd w:val="clear" w:color="auto" w:fill="auto"/>
                          </w:tcPr>
                          <w:p w14:paraId="5E1436E7"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Macro</w:t>
                            </w:r>
                          </w:p>
                        </w:tc>
                      </w:tr>
                      <w:tr w:rsidR="00D617FD" w:rsidRPr="008752B1" w14:paraId="45844E94" w14:textId="77777777" w:rsidTr="0009457F">
                        <w:trPr>
                          <w:cantSplit/>
                          <w:trHeight w:val="456"/>
                          <w:jc w:val="center"/>
                        </w:trPr>
                        <w:tc>
                          <w:tcPr>
                            <w:tcW w:w="0" w:type="auto"/>
                            <w:vMerge/>
                            <w:shd w:val="clear" w:color="auto" w:fill="auto"/>
                          </w:tcPr>
                          <w:p w14:paraId="1D2A29FE" w14:textId="77777777" w:rsidR="00D617FD" w:rsidRPr="008752B1" w:rsidRDefault="00D617FD" w:rsidP="0009457F">
                            <w:pPr>
                              <w:widowControl w:val="0"/>
                              <w:rPr>
                                <w:rFonts w:eastAsia="MS Mincho"/>
                                <w:color w:val="000000"/>
                                <w:spacing w:val="-1"/>
                                <w:sz w:val="20"/>
                                <w:szCs w:val="20"/>
                              </w:rPr>
                            </w:pPr>
                          </w:p>
                        </w:tc>
                        <w:tc>
                          <w:tcPr>
                            <w:tcW w:w="1324" w:type="dxa"/>
                            <w:vMerge/>
                            <w:shd w:val="clear" w:color="auto" w:fill="auto"/>
                          </w:tcPr>
                          <w:p w14:paraId="7599B93B" w14:textId="77777777" w:rsidR="00D617FD" w:rsidRPr="008752B1" w:rsidRDefault="00D617FD" w:rsidP="0009457F">
                            <w:pPr>
                              <w:widowControl w:val="0"/>
                              <w:rPr>
                                <w:rFonts w:eastAsia="Calibri"/>
                                <w:color w:val="000000"/>
                                <w:sz w:val="20"/>
                                <w:szCs w:val="20"/>
                              </w:rPr>
                            </w:pPr>
                          </w:p>
                        </w:tc>
                        <w:tc>
                          <w:tcPr>
                            <w:tcW w:w="4296" w:type="dxa"/>
                            <w:gridSpan w:val="2"/>
                            <w:shd w:val="clear" w:color="auto" w:fill="auto"/>
                            <w:tcMar>
                              <w:top w:w="14" w:type="dxa"/>
                              <w:left w:w="14" w:type="dxa"/>
                              <w:right w:w="14" w:type="dxa"/>
                            </w:tcMar>
                            <w:vAlign w:val="center"/>
                          </w:tcPr>
                          <w:p w14:paraId="256402F9"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c>
                          <w:tcPr>
                            <w:tcW w:w="1788" w:type="dxa"/>
                            <w:shd w:val="clear" w:color="auto" w:fill="auto"/>
                            <w:tcMar>
                              <w:top w:w="14" w:type="dxa"/>
                              <w:left w:w="14" w:type="dxa"/>
                              <w:right w:w="14" w:type="dxa"/>
                            </w:tcMar>
                            <w:vAlign w:val="center"/>
                          </w:tcPr>
                          <w:p w14:paraId="08D2CBB9"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c>
                          <w:tcPr>
                            <w:tcW w:w="1196" w:type="dxa"/>
                            <w:shd w:val="clear" w:color="auto" w:fill="auto"/>
                            <w:tcMar>
                              <w:top w:w="14" w:type="dxa"/>
                              <w:left w:w="14" w:type="dxa"/>
                              <w:right w:w="14" w:type="dxa"/>
                            </w:tcMar>
                            <w:vAlign w:val="center"/>
                          </w:tcPr>
                          <w:p w14:paraId="19DE33B4"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c>
                          <w:tcPr>
                            <w:tcW w:w="1436" w:type="dxa"/>
                            <w:shd w:val="clear" w:color="auto" w:fill="auto"/>
                            <w:tcMar>
                              <w:top w:w="14" w:type="dxa"/>
                              <w:left w:w="14" w:type="dxa"/>
                              <w:right w:w="14" w:type="dxa"/>
                            </w:tcMar>
                            <w:vAlign w:val="center"/>
                          </w:tcPr>
                          <w:p w14:paraId="7C723C68" w14:textId="77777777" w:rsidR="00D617FD" w:rsidRPr="008752B1" w:rsidRDefault="00D617FD" w:rsidP="0009457F">
                            <w:pPr>
                              <w:widowControl w:val="0"/>
                              <w:rPr>
                                <w:rFonts w:eastAsia="Calibri"/>
                                <w:color w:val="000000"/>
                                <w:sz w:val="20"/>
                                <w:szCs w:val="20"/>
                              </w:rPr>
                            </w:pPr>
                            <w:r w:rsidRPr="008752B1">
                              <w:rPr>
                                <w:rFonts w:eastAsia="Calibri"/>
                                <w:color w:val="000000"/>
                                <w:sz w:val="20"/>
                                <w:szCs w:val="20"/>
                              </w:rPr>
                              <w:t>Inter / Intra</w:t>
                            </w:r>
                          </w:p>
                        </w:tc>
                      </w:tr>
                      <w:tr w:rsidR="00D617FD" w:rsidRPr="008752B1" w14:paraId="5E6EB6BB" w14:textId="77777777" w:rsidTr="0009457F">
                        <w:trPr>
                          <w:cantSplit/>
                          <w:trHeight w:val="456"/>
                          <w:jc w:val="center"/>
                        </w:trPr>
                        <w:tc>
                          <w:tcPr>
                            <w:tcW w:w="0" w:type="auto"/>
                            <w:shd w:val="clear" w:color="auto" w:fill="auto"/>
                          </w:tcPr>
                          <w:p w14:paraId="7FC753B6" w14:textId="68A0B17E" w:rsidR="00D617FD" w:rsidRPr="008752B1" w:rsidRDefault="00D617FD" w:rsidP="006A58FF">
                            <w:pPr>
                              <w:widowControl w:val="0"/>
                              <w:rPr>
                                <w:rFonts w:eastAsia="MS Mincho"/>
                                <w:color w:val="000000"/>
                                <w:spacing w:val="-1"/>
                                <w:sz w:val="20"/>
                                <w:szCs w:val="20"/>
                              </w:rPr>
                            </w:pPr>
                            <w:ins w:id="2691" w:author="Nasser Mustafa [2]" w:date="2018-09-16T22:23:00Z">
                              <w:r>
                                <w:rPr>
                                  <w:noProof/>
                                </w:rPr>
                                <w:fldChar w:fldCharType="begin" w:fldLock="1"/>
                              </w:r>
                            </w:ins>
                            <w:r>
                              <w:rPr>
                                <w:noProof/>
                              </w:rPr>
                              <w:instrText>ADDIN CSL_CITATION {"citationItems":[{"id":"ITEM-1","itemData":{"URL":"http://www.omgsysml.org/","author":[{"dropping-particle":"","family":"OMG","given":"Object Management Group","non-dropping-particle":"","parse-names":false,"suffix":""}],"id":"ITEM-1","issue":"10/6/2014","issued":{"date-parts":[["2014"]]},"title":"Systems Modeling Language","type":"webpage","volume":"2014"},"uris":["http://www.mendeley.com/documents/?uuid=0944fa30-abfc-4280-a3f8-5c0e3c503075"]}],"mendeley":{"formattedCitation":"[11]","plainTextFormattedCitation":"[11]","previouslyFormattedCitation":"[11]"},"properties":{"noteIndex":0},"schema":"https://github.com/citation-style-language/schema/raw/master/csl-citation.json"}</w:instrText>
                            </w:r>
                            <w:ins w:id="2692" w:author="Nasser Mustafa [2]" w:date="2018-09-16T22:23:00Z">
                              <w:r>
                                <w:rPr>
                                  <w:noProof/>
                                </w:rPr>
                                <w:fldChar w:fldCharType="separate"/>
                              </w:r>
                            </w:ins>
                            <w:r w:rsidRPr="00627C91">
                              <w:rPr>
                                <w:noProof/>
                              </w:rPr>
                              <w:t>[11]</w:t>
                            </w:r>
                            <w:ins w:id="2693" w:author="Nasser Mustafa [2]" w:date="2018-09-16T22:23:00Z">
                              <w:r>
                                <w:rPr>
                                  <w:noProof/>
                                </w:rPr>
                                <w:fldChar w:fldCharType="end"/>
                              </w:r>
                            </w:ins>
                            <w:del w:id="2694" w:author="Nasser Mustafa [2]" w:date="2018-09-16T22:23:00Z">
                              <w:r w:rsidRPr="00121A0E" w:rsidDel="00F54C64">
                                <w:rPr>
                                  <w:noProof/>
                                  <w:sz w:val="20"/>
                                  <w:szCs w:val="20"/>
                                </w:rPr>
                                <w:fldChar w:fldCharType="begin"/>
                              </w:r>
                              <w:r w:rsidDel="00F54C64">
                                <w:rPr>
                                  <w:noProof/>
                                  <w:sz w:val="20"/>
                                  <w:szCs w:val="20"/>
                                </w:rPr>
                                <w:delInstrText xml:space="preserve"> ADDIN EN.CITE &lt;EndNote&gt;&lt;Cite&gt;&lt;Author&gt;OMG&lt;/Author&gt;&lt;Year&gt;2014&lt;/Year&gt;&lt;RecNum&gt;189&lt;/RecNum&gt;&lt;DisplayText&gt;[14]&lt;/DisplayText&gt;&lt;record&gt;&lt;rec-number&gt;189&lt;/rec-number&gt;&lt;foreign-keys&gt;&lt;key app="EN" db-id="rxfad95wgs5d2dexxekxwt2katzr52wtwdxz" timestamp="0"&gt;189&lt;/key&gt;&lt;/foreign-keys&gt;&lt;ref-type name="Web Page"&gt;12&lt;/ref-type&gt;&lt;contributors&gt;&lt;authors&gt;&lt;author&gt;OMG, Object Management Group&lt;/author&gt;&lt;/authors&gt;&lt;/contributors&gt;&lt;titles&gt;&lt;title&gt;Systems Modeling Language&lt;/title&gt;&lt;/titles&gt;&lt;volume&gt;2014&lt;/volume&gt;&lt;number&gt;10/6/2014&lt;/number&gt;&lt;dates&gt;&lt;year&gt;2014&lt;/year&gt;&lt;/dates&gt;&lt;urls&gt;&lt;related-urls&gt;&lt;url&gt;http://www.omgsysml.org/&lt;/url&gt;&lt;/related-urls&gt;&lt;/urls&gt;&lt;/record&gt;&lt;/Cite&gt;&lt;/EndNote&gt;</w:delInstrText>
                              </w:r>
                              <w:r w:rsidRPr="00121A0E" w:rsidDel="00F54C64">
                                <w:rPr>
                                  <w:noProof/>
                                  <w:sz w:val="20"/>
                                  <w:szCs w:val="20"/>
                                </w:rPr>
                                <w:fldChar w:fldCharType="separate"/>
                              </w:r>
                              <w:r w:rsidDel="00F54C64">
                                <w:rPr>
                                  <w:noProof/>
                                  <w:sz w:val="20"/>
                                  <w:szCs w:val="20"/>
                                </w:rPr>
                                <w:delText>[</w:delText>
                              </w:r>
                              <w:r w:rsidDel="00F54C64">
                                <w:fldChar w:fldCharType="begin"/>
                              </w:r>
                              <w:r w:rsidDel="00F54C64">
                                <w:delInstrText xml:space="preserve"> HYPERLINK \l "_ENREF_14" \o "OMG, 2014 #189" </w:delInstrText>
                              </w:r>
                              <w:r w:rsidDel="00F54C64">
                                <w:fldChar w:fldCharType="separate"/>
                              </w:r>
                              <w:r w:rsidDel="00F54C64">
                                <w:rPr>
                                  <w:noProof/>
                                  <w:sz w:val="20"/>
                                  <w:szCs w:val="20"/>
                                </w:rPr>
                                <w:delText>14</w:delText>
                              </w:r>
                              <w:r w:rsidDel="00F54C64">
                                <w:rPr>
                                  <w:noProof/>
                                  <w:sz w:val="20"/>
                                  <w:szCs w:val="20"/>
                                </w:rPr>
                                <w:fldChar w:fldCharType="end"/>
                              </w:r>
                              <w:r w:rsidDel="00F54C64">
                                <w:rPr>
                                  <w:noProof/>
                                  <w:sz w:val="20"/>
                                  <w:szCs w:val="20"/>
                                </w:rPr>
                                <w:delText>]</w:delText>
                              </w:r>
                              <w:r w:rsidRPr="00121A0E" w:rsidDel="00F54C64">
                                <w:rPr>
                                  <w:noProof/>
                                  <w:sz w:val="20"/>
                                  <w:szCs w:val="20"/>
                                </w:rPr>
                                <w:fldChar w:fldCharType="end"/>
                              </w:r>
                            </w:del>
                          </w:p>
                        </w:tc>
                        <w:tc>
                          <w:tcPr>
                            <w:tcW w:w="1324" w:type="dxa"/>
                            <w:shd w:val="clear" w:color="auto" w:fill="auto"/>
                          </w:tcPr>
                          <w:p w14:paraId="1CE3660E" w14:textId="6EBA95C1" w:rsidR="00D617FD" w:rsidRPr="008752B1" w:rsidRDefault="00D617FD" w:rsidP="0009457F">
                            <w:pPr>
                              <w:widowControl w:val="0"/>
                              <w:rPr>
                                <w:rFonts w:eastAsia="Calibri"/>
                                <w:color w:val="000000"/>
                                <w:sz w:val="20"/>
                                <w:szCs w:val="20"/>
                              </w:rPr>
                            </w:pPr>
                            <w:r>
                              <w:rPr>
                                <w:rFonts w:eastAsia="Calibri"/>
                                <w:color w:val="000000"/>
                                <w:sz w:val="20"/>
                                <w:szCs w:val="20"/>
                              </w:rPr>
                              <w:t>SysML</w:t>
                            </w:r>
                          </w:p>
                        </w:tc>
                        <w:tc>
                          <w:tcPr>
                            <w:tcW w:w="1329" w:type="dxa"/>
                            <w:shd w:val="clear" w:color="auto" w:fill="auto"/>
                            <w:tcMar>
                              <w:top w:w="14" w:type="dxa"/>
                              <w:left w:w="14" w:type="dxa"/>
                              <w:right w:w="14" w:type="dxa"/>
                            </w:tcMar>
                            <w:vAlign w:val="center"/>
                          </w:tcPr>
                          <w:p w14:paraId="5ACEE127" w14:textId="77777777" w:rsidR="00D617FD" w:rsidRPr="008752B1" w:rsidRDefault="00D617FD" w:rsidP="0009457F">
                            <w:pPr>
                              <w:widowControl w:val="0"/>
                              <w:rPr>
                                <w:rFonts w:eastAsia="Calibri"/>
                                <w:color w:val="000000"/>
                                <w:sz w:val="20"/>
                                <w:szCs w:val="20"/>
                              </w:rPr>
                            </w:pPr>
                            <w:r>
                              <w:rPr>
                                <w:rFonts w:eastAsia="Calibri"/>
                                <w:color w:val="000000"/>
                                <w:sz w:val="20"/>
                                <w:szCs w:val="20"/>
                              </w:rPr>
                              <w:t>Requirement -Requirement</w:t>
                            </w:r>
                          </w:p>
                        </w:tc>
                        <w:tc>
                          <w:tcPr>
                            <w:tcW w:w="0" w:type="auto"/>
                            <w:shd w:val="clear" w:color="auto" w:fill="auto"/>
                            <w:vAlign w:val="center"/>
                          </w:tcPr>
                          <w:p w14:paraId="4DA08C9A" w14:textId="77777777" w:rsidR="00D617FD" w:rsidRPr="008752B1" w:rsidRDefault="00D617FD" w:rsidP="0009457F">
                            <w:pPr>
                              <w:widowControl w:val="0"/>
                              <w:rPr>
                                <w:rFonts w:eastAsia="Calibri"/>
                                <w:color w:val="000000"/>
                                <w:sz w:val="20"/>
                                <w:szCs w:val="20"/>
                              </w:rPr>
                            </w:pPr>
                            <w:r>
                              <w:rPr>
                                <w:rFonts w:eastAsia="Calibri"/>
                                <w:color w:val="000000"/>
                                <w:sz w:val="20"/>
                                <w:szCs w:val="20"/>
                              </w:rPr>
                              <w:t>Req. Model Element- Requirement</w:t>
                            </w:r>
                          </w:p>
                        </w:tc>
                        <w:tc>
                          <w:tcPr>
                            <w:tcW w:w="1788" w:type="dxa"/>
                            <w:shd w:val="clear" w:color="auto" w:fill="auto"/>
                            <w:tcMar>
                              <w:top w:w="14" w:type="dxa"/>
                              <w:left w:w="14" w:type="dxa"/>
                              <w:right w:w="14" w:type="dxa"/>
                            </w:tcMar>
                            <w:vAlign w:val="center"/>
                          </w:tcPr>
                          <w:p w14:paraId="233EDE51" w14:textId="77777777" w:rsidR="00D617FD" w:rsidRPr="008752B1" w:rsidRDefault="00D617FD" w:rsidP="0009457F">
                            <w:pPr>
                              <w:widowControl w:val="0"/>
                              <w:rPr>
                                <w:rFonts w:eastAsia="Calibri"/>
                                <w:color w:val="000000"/>
                                <w:sz w:val="20"/>
                                <w:szCs w:val="20"/>
                              </w:rPr>
                            </w:pPr>
                            <w:r>
                              <w:rPr>
                                <w:rFonts w:eastAsia="Calibri"/>
                                <w:color w:val="000000"/>
                                <w:sz w:val="20"/>
                                <w:szCs w:val="20"/>
                              </w:rPr>
                              <w:t>Design Element - Requirement</w:t>
                            </w:r>
                          </w:p>
                        </w:tc>
                        <w:tc>
                          <w:tcPr>
                            <w:tcW w:w="2632" w:type="dxa"/>
                            <w:gridSpan w:val="2"/>
                            <w:shd w:val="clear" w:color="auto" w:fill="auto"/>
                            <w:tcMar>
                              <w:top w:w="14" w:type="dxa"/>
                              <w:left w:w="14" w:type="dxa"/>
                              <w:right w:w="14" w:type="dxa"/>
                            </w:tcMar>
                            <w:vAlign w:val="center"/>
                          </w:tcPr>
                          <w:p w14:paraId="3DE39242" w14:textId="77777777" w:rsidR="00D617FD" w:rsidRPr="008752B1" w:rsidRDefault="00D617FD" w:rsidP="0009457F">
                            <w:pPr>
                              <w:widowControl w:val="0"/>
                              <w:rPr>
                                <w:rFonts w:eastAsia="Calibri"/>
                                <w:color w:val="000000"/>
                                <w:sz w:val="20"/>
                                <w:szCs w:val="20"/>
                              </w:rPr>
                            </w:pPr>
                            <w:r>
                              <w:rPr>
                                <w:rFonts w:eastAsia="Calibri"/>
                                <w:color w:val="000000"/>
                                <w:sz w:val="20"/>
                                <w:szCs w:val="20"/>
                              </w:rPr>
                              <w:t>Test Element-Requirement</w:t>
                            </w:r>
                          </w:p>
                        </w:tc>
                      </w:tr>
                      <w:tr w:rsidR="00D617FD" w:rsidRPr="008752B1" w14:paraId="503A0E15" w14:textId="77777777" w:rsidTr="0009457F">
                        <w:trPr>
                          <w:cantSplit/>
                          <w:trHeight w:val="456"/>
                          <w:jc w:val="center"/>
                        </w:trPr>
                        <w:tc>
                          <w:tcPr>
                            <w:tcW w:w="0" w:type="auto"/>
                            <w:shd w:val="clear" w:color="auto" w:fill="auto"/>
                          </w:tcPr>
                          <w:p w14:paraId="58650C15" w14:textId="77777777" w:rsidR="00D617FD" w:rsidRPr="008752B1" w:rsidRDefault="00D617FD" w:rsidP="0009457F">
                            <w:pPr>
                              <w:widowControl w:val="0"/>
                              <w:rPr>
                                <w:rFonts w:eastAsia="MS Mincho"/>
                                <w:color w:val="000000"/>
                                <w:spacing w:val="-1"/>
                                <w:sz w:val="20"/>
                                <w:szCs w:val="20"/>
                              </w:rPr>
                            </w:pPr>
                          </w:p>
                        </w:tc>
                        <w:tc>
                          <w:tcPr>
                            <w:tcW w:w="1324" w:type="dxa"/>
                            <w:shd w:val="clear" w:color="auto" w:fill="auto"/>
                          </w:tcPr>
                          <w:p w14:paraId="378D6DE7" w14:textId="77777777" w:rsidR="00D617FD" w:rsidRDefault="00D617FD" w:rsidP="0009457F">
                            <w:pPr>
                              <w:widowControl w:val="0"/>
                              <w:rPr>
                                <w:rFonts w:eastAsia="Calibri"/>
                                <w:color w:val="000000"/>
                                <w:sz w:val="20"/>
                                <w:szCs w:val="20"/>
                              </w:rPr>
                            </w:pPr>
                          </w:p>
                        </w:tc>
                        <w:tc>
                          <w:tcPr>
                            <w:tcW w:w="1329" w:type="dxa"/>
                            <w:shd w:val="clear" w:color="auto" w:fill="auto"/>
                            <w:tcMar>
                              <w:top w:w="14" w:type="dxa"/>
                              <w:left w:w="14" w:type="dxa"/>
                              <w:right w:w="14" w:type="dxa"/>
                            </w:tcMar>
                            <w:vAlign w:val="center"/>
                          </w:tcPr>
                          <w:p w14:paraId="47BDFC74" w14:textId="77777777" w:rsidR="00D617FD" w:rsidRDefault="00D617FD" w:rsidP="0009457F">
                            <w:pPr>
                              <w:widowControl w:val="0"/>
                              <w:rPr>
                                <w:rFonts w:eastAsia="Calibri"/>
                                <w:color w:val="000000"/>
                                <w:sz w:val="20"/>
                                <w:szCs w:val="20"/>
                              </w:rPr>
                            </w:pPr>
                            <w:r>
                              <w:rPr>
                                <w:rFonts w:eastAsia="Calibri"/>
                                <w:color w:val="000000"/>
                                <w:sz w:val="20"/>
                                <w:szCs w:val="20"/>
                              </w:rPr>
                              <w:t>Derive</w:t>
                            </w:r>
                          </w:p>
                        </w:tc>
                        <w:tc>
                          <w:tcPr>
                            <w:tcW w:w="0" w:type="auto"/>
                            <w:shd w:val="clear" w:color="auto" w:fill="auto"/>
                            <w:vAlign w:val="center"/>
                          </w:tcPr>
                          <w:p w14:paraId="5E8AB732" w14:textId="77777777" w:rsidR="00D617FD" w:rsidRDefault="00D617FD" w:rsidP="0009457F">
                            <w:pPr>
                              <w:widowControl w:val="0"/>
                              <w:rPr>
                                <w:rFonts w:eastAsia="Calibri"/>
                                <w:color w:val="000000"/>
                                <w:sz w:val="20"/>
                                <w:szCs w:val="20"/>
                              </w:rPr>
                            </w:pPr>
                            <w:r>
                              <w:rPr>
                                <w:rFonts w:eastAsia="Calibri"/>
                                <w:color w:val="000000"/>
                                <w:sz w:val="20"/>
                                <w:szCs w:val="20"/>
                              </w:rPr>
                              <w:t>Refine</w:t>
                            </w:r>
                          </w:p>
                        </w:tc>
                        <w:tc>
                          <w:tcPr>
                            <w:tcW w:w="1788" w:type="dxa"/>
                            <w:shd w:val="clear" w:color="auto" w:fill="auto"/>
                            <w:tcMar>
                              <w:top w:w="14" w:type="dxa"/>
                              <w:left w:w="14" w:type="dxa"/>
                              <w:right w:w="14" w:type="dxa"/>
                            </w:tcMar>
                            <w:vAlign w:val="center"/>
                          </w:tcPr>
                          <w:p w14:paraId="0AA2D6D4" w14:textId="77777777" w:rsidR="00D617FD" w:rsidRDefault="00D617FD" w:rsidP="0009457F">
                            <w:pPr>
                              <w:widowControl w:val="0"/>
                              <w:rPr>
                                <w:rFonts w:eastAsia="Calibri"/>
                                <w:color w:val="000000"/>
                                <w:sz w:val="20"/>
                                <w:szCs w:val="20"/>
                              </w:rPr>
                            </w:pPr>
                            <w:r>
                              <w:rPr>
                                <w:rFonts w:eastAsia="Calibri"/>
                                <w:color w:val="000000"/>
                                <w:sz w:val="20"/>
                                <w:szCs w:val="20"/>
                              </w:rPr>
                              <w:t>Satisfy</w:t>
                            </w:r>
                          </w:p>
                        </w:tc>
                        <w:tc>
                          <w:tcPr>
                            <w:tcW w:w="2632" w:type="dxa"/>
                            <w:gridSpan w:val="2"/>
                            <w:shd w:val="clear" w:color="auto" w:fill="auto"/>
                            <w:tcMar>
                              <w:top w:w="14" w:type="dxa"/>
                              <w:left w:w="14" w:type="dxa"/>
                              <w:right w:w="14" w:type="dxa"/>
                            </w:tcMar>
                            <w:vAlign w:val="center"/>
                          </w:tcPr>
                          <w:p w14:paraId="24183871" w14:textId="77777777" w:rsidR="00D617FD" w:rsidRDefault="00D617FD" w:rsidP="0009457F">
                            <w:pPr>
                              <w:widowControl w:val="0"/>
                              <w:rPr>
                                <w:rFonts w:eastAsia="Calibri"/>
                                <w:color w:val="000000"/>
                                <w:sz w:val="20"/>
                                <w:szCs w:val="20"/>
                              </w:rPr>
                            </w:pPr>
                            <w:r>
                              <w:rPr>
                                <w:rFonts w:eastAsia="Calibri"/>
                                <w:color w:val="000000"/>
                                <w:sz w:val="20"/>
                                <w:szCs w:val="20"/>
                              </w:rPr>
                              <w:t>Verify</w:t>
                            </w:r>
                          </w:p>
                        </w:tc>
                      </w:tr>
                    </w:tbl>
                    <w:p w14:paraId="5E3B1CF6" w14:textId="77777777" w:rsidR="00D617FD" w:rsidRDefault="00D617FD" w:rsidP="00B97147"/>
                  </w:txbxContent>
                </v:textbox>
                <w10:wrap type="topAndBottom" anchorx="margin" anchory="margin"/>
              </v:shape>
            </w:pict>
          </mc:Fallback>
        </mc:AlternateContent>
      </w:r>
      <w:r w:rsidR="00B97147" w:rsidRPr="00C67C7F">
        <w:rPr>
          <w:noProof/>
          <w:sz w:val="24"/>
          <w:szCs w:val="24"/>
          <w:lang w:val="en-US"/>
        </w:rPr>
        <w:t xml:space="preserve">In addition, Systems Engineering employs the SysML trace links since it is used for modeling </w:t>
      </w:r>
      <w:r w:rsidR="008D1DF9">
        <w:rPr>
          <w:noProof/>
          <w:sz w:val="24"/>
          <w:szCs w:val="24"/>
          <w:lang w:val="en-US"/>
        </w:rPr>
        <w:t>Systems Engineering</w:t>
      </w:r>
      <w:r w:rsidR="00B97147" w:rsidRPr="00C67C7F">
        <w:rPr>
          <w:noProof/>
          <w:sz w:val="24"/>
          <w:szCs w:val="24"/>
          <w:lang w:val="en-US"/>
        </w:rPr>
        <w:t xml:space="preserve"> </w:t>
      </w:r>
      <w:r w:rsidR="00B97147" w:rsidRPr="00C67C7F">
        <w:rPr>
          <w:sz w:val="24"/>
          <w:szCs w:val="24"/>
        </w:rPr>
        <w:t>complex systems</w:t>
      </w:r>
      <w:r w:rsidR="00B97147" w:rsidRPr="00C67C7F">
        <w:rPr>
          <w:sz w:val="24"/>
          <w:szCs w:val="24"/>
          <w:lang w:val="en-US"/>
        </w:rPr>
        <w:t>.</w:t>
      </w:r>
      <w:r w:rsidR="00B97147" w:rsidRPr="00C67C7F">
        <w:rPr>
          <w:noProof/>
          <w:sz w:val="24"/>
          <w:szCs w:val="24"/>
          <w:lang w:val="en-US"/>
        </w:rPr>
        <w:t xml:space="preserve"> </w:t>
      </w:r>
      <w:r w:rsidR="00B97147" w:rsidRPr="00C67C7F">
        <w:rPr>
          <w:noProof/>
          <w:sz w:val="24"/>
          <w:szCs w:val="24"/>
        </w:rPr>
        <w:t xml:space="preserve">The classification of trace links between model elements follows the same </w:t>
      </w:r>
      <w:del w:id="2695" w:author="Yvan Labiche" w:date="2018-09-07T21:31:00Z">
        <w:r w:rsidR="008D1DF9" w:rsidDel="004C0003">
          <w:rPr>
            <w:noProof/>
            <w:sz w:val="24"/>
            <w:szCs w:val="24"/>
          </w:rPr>
          <w:delText>Requirement Engineering</w:delText>
        </w:r>
      </w:del>
      <w:ins w:id="2696" w:author="Yvan Labiche" w:date="2018-09-07T21:31:00Z">
        <w:r w:rsidR="004C0003">
          <w:rPr>
            <w:noProof/>
            <w:sz w:val="24"/>
            <w:szCs w:val="24"/>
          </w:rPr>
          <w:t>Requirements Engineering</w:t>
        </w:r>
      </w:ins>
      <w:r w:rsidR="00B97147" w:rsidRPr="00C67C7F">
        <w:rPr>
          <w:noProof/>
          <w:sz w:val="24"/>
          <w:szCs w:val="24"/>
        </w:rPr>
        <w:t xml:space="preserve"> pattern. </w:t>
      </w:r>
      <w:r w:rsidR="009E2695">
        <w:rPr>
          <w:sz w:val="24"/>
          <w:szCs w:val="24"/>
        </w:rPr>
        <w:t>Requirements in SysM</w:t>
      </w:r>
      <w:ins w:id="2697" w:author="Nasser Mustafa [2]" w:date="2018-09-16T22:24:00Z">
        <w:r w:rsidR="00F54C64">
          <w:rPr>
            <w:sz w:val="24"/>
            <w:szCs w:val="24"/>
            <w:lang w:val="en-US"/>
          </w:rPr>
          <w:t>L</w:t>
        </w:r>
      </w:ins>
      <w:r w:rsidR="00B97147" w:rsidRPr="009E2695">
        <w:rPr>
          <w:noProof/>
          <w:sz w:val="24"/>
          <w:szCs w:val="24"/>
        </w:rPr>
        <w:t xml:space="preserve"> </w:t>
      </w:r>
      <w:ins w:id="2698" w:author="Nasser Mustafa [2]" w:date="2018-09-16T22:24:00Z">
        <w:r w:rsidR="00F54C64">
          <w:rPr>
            <w:noProof/>
            <w:sz w:val="24"/>
            <w:szCs w:val="24"/>
            <w:lang w:val="en-US"/>
          </w:rPr>
          <w:fldChar w:fldCharType="begin" w:fldLock="1"/>
        </w:r>
      </w:ins>
      <w:r w:rsidR="00B050F0">
        <w:rPr>
          <w:noProof/>
          <w:sz w:val="24"/>
          <w:szCs w:val="24"/>
          <w:lang w:val="en-US"/>
        </w:rPr>
        <w:instrText>ADDIN CSL_CITATION {"citationItems":[{"id":"ITEM-1","itemData":{"URL":"http://www.omgsysml.org/","author":[{"dropping-particle":"","family":"OMG","given":"Object Management Group","non-dropping-particle":"","parse-names":false,"suffix":""}],"id":"ITEM-1","issue":"10/6/2014","issued":{"date-parts":[["2014"]]},"title":"Systems Modeling Language","type":"webpage","volume":"2014"},"uris":["http://www.mendeley.com/documents/?uuid=0944fa30-abfc-4280-a3f8-5c0e3c503075"]}],"mendeley":{"formattedCitation":"[11]","plainTextFormattedCitation":"[11]","previouslyFormattedCitation":"[11]"},"properties":{"noteIndex":0},"schema":"https://github.com/citation-style-language/schema/raw/master/csl-citation.json"}</w:instrText>
      </w:r>
      <w:ins w:id="2699" w:author="Nasser Mustafa [2]" w:date="2018-09-16T22:24:00Z">
        <w:r w:rsidR="00F54C64">
          <w:rPr>
            <w:noProof/>
            <w:sz w:val="24"/>
            <w:szCs w:val="24"/>
            <w:lang w:val="en-US"/>
          </w:rPr>
          <w:fldChar w:fldCharType="separate"/>
        </w:r>
      </w:ins>
      <w:r w:rsidR="00627C91" w:rsidRPr="00627C91">
        <w:rPr>
          <w:noProof/>
          <w:sz w:val="24"/>
          <w:szCs w:val="24"/>
          <w:lang w:val="en-US"/>
        </w:rPr>
        <w:t>[11]</w:t>
      </w:r>
      <w:ins w:id="2700" w:author="Nasser Mustafa [2]" w:date="2018-09-16T22:24:00Z">
        <w:r w:rsidR="00F54C64">
          <w:rPr>
            <w:noProof/>
            <w:sz w:val="24"/>
            <w:szCs w:val="24"/>
            <w:lang w:val="en-US"/>
          </w:rPr>
          <w:fldChar w:fldCharType="end"/>
        </w:r>
      </w:ins>
      <w:del w:id="2701" w:author="Nasser Mustafa [2]" w:date="2018-09-16T22:24:00Z">
        <w:r w:rsidR="00B97147" w:rsidRPr="009E2695" w:rsidDel="00F54C64">
          <w:rPr>
            <w:noProof/>
            <w:sz w:val="24"/>
            <w:szCs w:val="24"/>
          </w:rPr>
          <w:fldChar w:fldCharType="begin"/>
        </w:r>
        <w:r w:rsidR="003C33CA" w:rsidRPr="00A3659F" w:rsidDel="00F54C64">
          <w:rPr>
            <w:noProof/>
            <w:sz w:val="24"/>
            <w:szCs w:val="24"/>
          </w:rPr>
          <w:delInstrText xml:space="preserve"> ADDIN EN.CITE &lt;EndNote&gt;&lt;Cite&gt;&lt;Author&gt;OMG&lt;/Author&gt;&lt;Year&gt;2014&lt;/Year&gt;&lt;RecNum&gt;189&lt;/RecNum&gt;&lt;DisplayText&gt;[14]&lt;/DisplayText&gt;&lt;record&gt;&lt;rec-number&gt;189&lt;/rec-number&gt;&lt;foreign-keys&gt;&lt;key app="EN" db-id="rxfad95wgs5d2dexxekxwt2katzr52wtwdxz" timestamp="0"&gt;189&lt;/key&gt;&lt;/foreign-keys&gt;&lt;ref-type name="Web Page"&gt;12&lt;/ref-type&gt;&lt;contributors&gt;&lt;authors&gt;&lt;author&gt;OMG, Object Management Group&lt;/author&gt;&lt;/authors&gt;&lt;/contributors&gt;&lt;titles&gt;&lt;title&gt;Systems Modeling Language&lt;/title&gt;&lt;/titles&gt;&lt;volume&gt;2014&lt;/volume&gt;&lt;number&gt;10/6/2014&lt;/number&gt;&lt;dates&gt;&lt;year&gt;2014&lt;/year&gt;&lt;/dates&gt;&lt;urls&gt;&lt;related-urls&gt;&lt;url&gt;http://www.omgsysml.org/&lt;/url&gt;&lt;/related-urls&gt;&lt;/urls&gt;&lt;/record&gt;&lt;/Cite&gt;&lt;/EndNote&gt;</w:delInstrText>
        </w:r>
        <w:r w:rsidR="00B97147" w:rsidRPr="009E2695" w:rsidDel="00F54C64">
          <w:rPr>
            <w:noProof/>
            <w:sz w:val="24"/>
            <w:szCs w:val="24"/>
          </w:rPr>
          <w:fldChar w:fldCharType="separate"/>
        </w:r>
        <w:r w:rsidR="003C33CA" w:rsidRPr="00A3659F" w:rsidDel="00F54C64">
          <w:rPr>
            <w:noProof/>
            <w:sz w:val="24"/>
            <w:szCs w:val="24"/>
          </w:rPr>
          <w:delText>[</w:delText>
        </w:r>
        <w:r w:rsidR="00547E23" w:rsidRPr="00A3659F" w:rsidDel="00F54C64">
          <w:fldChar w:fldCharType="begin"/>
        </w:r>
        <w:r w:rsidR="00547E23" w:rsidRPr="00A3659F" w:rsidDel="00F54C64">
          <w:delInstrText xml:space="preserve"> HYPERLINK \l "_ENREF_14" \o "OMG, 2014 #189" </w:delInstrText>
        </w:r>
        <w:r w:rsidR="00547E23" w:rsidRPr="00A3659F" w:rsidDel="00F54C64">
          <w:fldChar w:fldCharType="separate"/>
        </w:r>
        <w:r w:rsidR="006A58FF" w:rsidRPr="00A3659F" w:rsidDel="00F54C64">
          <w:rPr>
            <w:noProof/>
            <w:sz w:val="24"/>
            <w:szCs w:val="24"/>
          </w:rPr>
          <w:delText>14</w:delText>
        </w:r>
        <w:r w:rsidR="00547E23" w:rsidRPr="00A3659F" w:rsidDel="00F54C64">
          <w:rPr>
            <w:noProof/>
            <w:sz w:val="24"/>
            <w:szCs w:val="24"/>
          </w:rPr>
          <w:fldChar w:fldCharType="end"/>
        </w:r>
        <w:r w:rsidR="003C33CA" w:rsidRPr="00A3659F" w:rsidDel="00F54C64">
          <w:rPr>
            <w:noProof/>
            <w:sz w:val="24"/>
            <w:szCs w:val="24"/>
          </w:rPr>
          <w:delText>]</w:delText>
        </w:r>
        <w:r w:rsidR="00B97147" w:rsidRPr="009E2695" w:rsidDel="00F54C64">
          <w:rPr>
            <w:noProof/>
            <w:sz w:val="24"/>
            <w:szCs w:val="24"/>
          </w:rPr>
          <w:fldChar w:fldCharType="end"/>
        </w:r>
      </w:del>
      <w:r w:rsidR="009E2695">
        <w:rPr>
          <w:noProof/>
          <w:sz w:val="24"/>
          <w:szCs w:val="24"/>
        </w:rPr>
        <w:t xml:space="preserve"> </w:t>
      </w:r>
      <w:r w:rsidR="00B97147" w:rsidRPr="009E2695">
        <w:rPr>
          <w:sz w:val="24"/>
          <w:szCs w:val="24"/>
        </w:rPr>
        <w:t>are</w:t>
      </w:r>
      <w:r w:rsidR="00B97147" w:rsidRPr="00C67C7F">
        <w:rPr>
          <w:sz w:val="24"/>
          <w:szCs w:val="24"/>
        </w:rPr>
        <w:t xml:space="preserve"> classified into different categories using a Stereotype. For instance, requirements can be stereotyped to represent operational, functional, performance, design constraints, reliability, and maintainability requirements. T</w:t>
      </w:r>
      <w:r w:rsidR="00B97147" w:rsidRPr="00C67C7F">
        <w:rPr>
          <w:noProof/>
          <w:sz w:val="24"/>
          <w:szCs w:val="24"/>
        </w:rPr>
        <w:t xml:space="preserve">he SysML </w:t>
      </w:r>
      <w:r w:rsidR="00B97147" w:rsidRPr="00C67C7F">
        <w:rPr>
          <w:sz w:val="24"/>
          <w:szCs w:val="24"/>
        </w:rPr>
        <w:t xml:space="preserve">requirement diagram models these requirements in hierarchies. Therefore, the semantic of a trace links in SysML depends on the type of the relationship between two requirements, or between a requirement and a design element or a test case for example. There are four main types of trace links in SysML: </w:t>
      </w:r>
      <w:r w:rsidR="00A80316">
        <w:rPr>
          <w:sz w:val="24"/>
          <w:szCs w:val="24"/>
          <w:lang w:val="en-US"/>
        </w:rPr>
        <w:t>a</w:t>
      </w:r>
      <w:r w:rsidR="00A80316" w:rsidRPr="00C67C7F">
        <w:rPr>
          <w:sz w:val="24"/>
          <w:szCs w:val="24"/>
        </w:rPr>
        <w:t xml:space="preserve"> </w:t>
      </w:r>
      <w:r w:rsidR="00B97147" w:rsidRPr="00C67C7F">
        <w:rPr>
          <w:sz w:val="24"/>
          <w:szCs w:val="24"/>
        </w:rPr>
        <w:t xml:space="preserve">derived trace link links a requirement to its derived one; </w:t>
      </w:r>
      <w:r w:rsidR="00A80316">
        <w:rPr>
          <w:sz w:val="24"/>
          <w:szCs w:val="24"/>
          <w:lang w:val="en-US"/>
        </w:rPr>
        <w:t>a</w:t>
      </w:r>
      <w:r w:rsidR="00A80316" w:rsidRPr="00C67C7F">
        <w:rPr>
          <w:sz w:val="24"/>
          <w:szCs w:val="24"/>
        </w:rPr>
        <w:t xml:space="preserve"> </w:t>
      </w:r>
      <w:r w:rsidR="00B97147" w:rsidRPr="00C67C7F">
        <w:rPr>
          <w:sz w:val="24"/>
          <w:szCs w:val="24"/>
        </w:rPr>
        <w:t xml:space="preserve">satisfy trace link relates a requirement to a design element that satisfies it such as a </w:t>
      </w:r>
      <w:r w:rsidR="00A80316">
        <w:rPr>
          <w:sz w:val="24"/>
          <w:szCs w:val="24"/>
          <w:lang w:val="en-US"/>
        </w:rPr>
        <w:t>u</w:t>
      </w:r>
      <w:r w:rsidR="00A80316" w:rsidRPr="00C67C7F">
        <w:rPr>
          <w:sz w:val="24"/>
          <w:szCs w:val="24"/>
        </w:rPr>
        <w:t xml:space="preserve">se </w:t>
      </w:r>
      <w:r w:rsidR="00B97147" w:rsidRPr="00C67C7F">
        <w:rPr>
          <w:sz w:val="24"/>
          <w:szCs w:val="24"/>
        </w:rPr>
        <w:t xml:space="preserve">case; </w:t>
      </w:r>
      <w:r w:rsidR="00A80316">
        <w:rPr>
          <w:sz w:val="24"/>
          <w:szCs w:val="24"/>
          <w:lang w:val="en-US"/>
        </w:rPr>
        <w:t>a</w:t>
      </w:r>
      <w:r w:rsidR="00A80316" w:rsidRPr="00C67C7F">
        <w:rPr>
          <w:sz w:val="24"/>
          <w:szCs w:val="24"/>
        </w:rPr>
        <w:t xml:space="preserve"> </w:t>
      </w:r>
      <w:r w:rsidR="00B97147" w:rsidRPr="00C67C7F">
        <w:rPr>
          <w:sz w:val="24"/>
          <w:szCs w:val="24"/>
        </w:rPr>
        <w:t>verify trace link links a requirement to a test case that verifies it;</w:t>
      </w:r>
      <w:r w:rsidR="00B97147" w:rsidRPr="00C67C7F">
        <w:rPr>
          <w:noProof/>
          <w:sz w:val="24"/>
          <w:szCs w:val="24"/>
        </w:rPr>
        <w:t xml:space="preserve"> </w:t>
      </w:r>
      <w:r w:rsidR="00A80316">
        <w:rPr>
          <w:noProof/>
          <w:sz w:val="24"/>
          <w:szCs w:val="24"/>
          <w:lang w:val="en-US"/>
        </w:rPr>
        <w:t>a</w:t>
      </w:r>
      <w:r w:rsidR="00A80316" w:rsidRPr="00C67C7F">
        <w:rPr>
          <w:noProof/>
          <w:sz w:val="24"/>
          <w:szCs w:val="24"/>
        </w:rPr>
        <w:t xml:space="preserve"> </w:t>
      </w:r>
      <w:r w:rsidR="00B97147" w:rsidRPr="00C67C7F">
        <w:rPr>
          <w:noProof/>
          <w:sz w:val="24"/>
          <w:szCs w:val="24"/>
        </w:rPr>
        <w:t xml:space="preserve">refine trace link links a requirement to a design element that refines it. It is important to differentiate between the usage or the semantic of derive and refine trace links. A derive trace link is used to link two requirements while a </w:t>
      </w:r>
      <w:r w:rsidR="002A7542">
        <w:rPr>
          <w:noProof/>
          <w:sz w:val="24"/>
          <w:szCs w:val="24"/>
        </w:rPr>
        <w:t>refine trace link links a requi</w:t>
      </w:r>
      <w:r w:rsidR="00B97147" w:rsidRPr="00C67C7F">
        <w:rPr>
          <w:noProof/>
          <w:sz w:val="24"/>
          <w:szCs w:val="24"/>
        </w:rPr>
        <w:t>rement to a design element that refines it or vice versa such as a text requirement with an activity diagram</w:t>
      </w:r>
      <w:del w:id="2702" w:author="Nasser Mustafa [2]" w:date="2018-09-16T22:25:00Z">
        <w:r w:rsidR="00B97147" w:rsidRPr="00C67C7F" w:rsidDel="00F54C64">
          <w:rPr>
            <w:noProof/>
            <w:sz w:val="24"/>
            <w:szCs w:val="24"/>
          </w:rPr>
          <w:delText xml:space="preserve"> </w:delText>
        </w:r>
      </w:del>
      <w:ins w:id="2703" w:author="Nasser Mustafa [2]" w:date="2018-09-16T22:25:00Z">
        <w:r w:rsidR="00F54C64">
          <w:rPr>
            <w:noProof/>
            <w:sz w:val="24"/>
            <w:szCs w:val="24"/>
            <w:lang w:val="en-US"/>
          </w:rPr>
          <w:t xml:space="preserve"> </w:t>
        </w:r>
        <w:r w:rsidR="00F54C64">
          <w:rPr>
            <w:noProof/>
            <w:sz w:val="24"/>
            <w:szCs w:val="24"/>
            <w:lang w:val="en-US"/>
          </w:rPr>
          <w:fldChar w:fldCharType="begin" w:fldLock="1"/>
        </w:r>
      </w:ins>
      <w:r w:rsidR="00B050F0">
        <w:rPr>
          <w:noProof/>
          <w:sz w:val="24"/>
          <w:szCs w:val="24"/>
          <w:lang w:val="en-US"/>
        </w:rPr>
        <w:instrText>ADDIN CSL_CITATION {"citationItems":[{"id":"ITEM-1","itemData":{"author":[{"dropping-particle":"","family":"Roques","given":"Pascal","non-dropping-particle":"","parse-names":false,"suffix":""}],"container-title":"Requirement Engineering MAgazine","id":"ITEM-1","issue":"2015-02","issued":{"date-parts":[["2015"]]},"publisher":"IREB","publisher-place":"Online","title":"Modeling Requirements with SysML","type":"article-magazine"},"uris":["http://www.mendeley.com/documents/?uuid=9cba8a7f-621c-415b-a50e-d85029b0096b"]}],"mendeley":{"formattedCitation":"[101]","plainTextFormattedCitation":"[101]","previouslyFormattedCitation":"[101]"},"properties":{"noteIndex":0},"schema":"https://github.com/citation-style-language/schema/raw/master/csl-citation.json"}</w:instrText>
      </w:r>
      <w:r w:rsidR="00F54C64">
        <w:rPr>
          <w:noProof/>
          <w:sz w:val="24"/>
          <w:szCs w:val="24"/>
          <w:lang w:val="en-US"/>
        </w:rPr>
        <w:fldChar w:fldCharType="separate"/>
      </w:r>
      <w:r w:rsidR="00627C91" w:rsidRPr="00627C91">
        <w:rPr>
          <w:noProof/>
          <w:sz w:val="24"/>
          <w:szCs w:val="24"/>
          <w:lang w:val="en-US"/>
        </w:rPr>
        <w:t>[101]</w:t>
      </w:r>
      <w:ins w:id="2704" w:author="Nasser Mustafa [2]" w:date="2018-09-16T22:25:00Z">
        <w:r w:rsidR="00F54C64">
          <w:rPr>
            <w:noProof/>
            <w:sz w:val="24"/>
            <w:szCs w:val="24"/>
            <w:lang w:val="en-US"/>
          </w:rPr>
          <w:fldChar w:fldCharType="end"/>
        </w:r>
      </w:ins>
      <w:del w:id="2705" w:author="Nasser Mustafa [2]" w:date="2018-09-16T22:25:00Z">
        <w:r w:rsidR="00B97147" w:rsidRPr="00C67C7F" w:rsidDel="00F54C64">
          <w:rPr>
            <w:noProof/>
            <w:sz w:val="24"/>
            <w:szCs w:val="24"/>
          </w:rPr>
          <w:fldChar w:fldCharType="begin"/>
        </w:r>
        <w:r w:rsidR="003C33CA" w:rsidRPr="00A3659F" w:rsidDel="00F54C64">
          <w:rPr>
            <w:noProof/>
            <w:sz w:val="24"/>
            <w:szCs w:val="24"/>
          </w:rPr>
          <w:delInstrText xml:space="preserve"> ADDIN EN.CITE &lt;EndNote&gt;&lt;Cite&gt;&lt;Author&gt;Roques&lt;/Author&gt;&lt;Year&gt;2015&lt;/Year&gt;&lt;RecNum&gt;252&lt;/RecNum&gt;&lt;DisplayText&gt;[118]&lt;/DisplayText&gt;&lt;record&gt;&lt;rec-number&gt;252&lt;/rec-number&gt;&lt;foreign-keys&gt;&lt;key app="EN" db-id="rxfad95wgs5d2dexxekxwt2katzr52wtwdxz" timestamp="1510027021"&gt;252&lt;/key&gt;&lt;/foreign-keys&gt;&lt;ref-type name="Magazine Article"&gt;19&lt;/ref-type&gt;&lt;contributors&gt;&lt;authors&gt;&lt;author&gt;Pascal Roques&amp;#x9;&lt;/author&gt;&lt;/authors&gt;&lt;/contributors&gt;&lt;titles&gt;&lt;title&gt;Modeling Requirements with SysML&lt;/title&gt;&lt;secondary-title&gt;Requirement Engineering MAgazine&lt;/secondary-title&gt;&lt;/titles&gt;&lt;number&gt;2015-02&lt;/number&gt;&lt;dates&gt;&lt;year&gt;2015&lt;/year&gt;&lt;/dates&gt;&lt;pub-location&gt;Online&lt;/pub-location&gt;&lt;publisher&gt;IREB&lt;/publisher&gt;&lt;urls&gt;&lt;/urls&gt;&lt;/record&gt;&lt;/Cite&gt;&lt;/EndNote&gt;</w:delInstrText>
        </w:r>
        <w:r w:rsidR="00B97147" w:rsidRPr="00C67C7F" w:rsidDel="00F54C64">
          <w:rPr>
            <w:noProof/>
            <w:sz w:val="24"/>
            <w:szCs w:val="24"/>
          </w:rPr>
          <w:fldChar w:fldCharType="separate"/>
        </w:r>
        <w:r w:rsidR="003C33CA" w:rsidRPr="00A3659F" w:rsidDel="00F54C64">
          <w:rPr>
            <w:noProof/>
            <w:sz w:val="24"/>
            <w:szCs w:val="24"/>
          </w:rPr>
          <w:delText>[</w:delText>
        </w:r>
        <w:r w:rsidR="00547E23" w:rsidRPr="00A3659F" w:rsidDel="00F54C64">
          <w:fldChar w:fldCharType="begin"/>
        </w:r>
        <w:r w:rsidR="00547E23" w:rsidRPr="00A3659F" w:rsidDel="00F54C64">
          <w:delInstrText xml:space="preserve"> HYPERLINK \l "_ENREF_118" \o "Roques, 2015 #252" </w:delInstrText>
        </w:r>
        <w:r w:rsidR="00547E23" w:rsidRPr="00A3659F" w:rsidDel="00F54C64">
          <w:fldChar w:fldCharType="separate"/>
        </w:r>
        <w:r w:rsidR="006A58FF" w:rsidRPr="00A3659F" w:rsidDel="00F54C64">
          <w:rPr>
            <w:noProof/>
            <w:sz w:val="24"/>
            <w:szCs w:val="24"/>
          </w:rPr>
          <w:delText>118</w:delText>
        </w:r>
        <w:r w:rsidR="00547E23" w:rsidRPr="00A3659F" w:rsidDel="00F54C64">
          <w:rPr>
            <w:noProof/>
            <w:sz w:val="24"/>
            <w:szCs w:val="24"/>
          </w:rPr>
          <w:fldChar w:fldCharType="end"/>
        </w:r>
        <w:r w:rsidR="003C33CA" w:rsidRPr="00A3659F" w:rsidDel="00F54C64">
          <w:rPr>
            <w:noProof/>
            <w:sz w:val="24"/>
            <w:szCs w:val="24"/>
          </w:rPr>
          <w:delText>]</w:delText>
        </w:r>
        <w:r w:rsidR="00B97147" w:rsidRPr="00C67C7F" w:rsidDel="00F54C64">
          <w:rPr>
            <w:noProof/>
            <w:sz w:val="24"/>
            <w:szCs w:val="24"/>
          </w:rPr>
          <w:fldChar w:fldCharType="end"/>
        </w:r>
      </w:del>
      <w:r w:rsidR="00B97147" w:rsidRPr="00C67C7F">
        <w:rPr>
          <w:noProof/>
          <w:sz w:val="24"/>
          <w:szCs w:val="24"/>
          <w:lang w:val="en-US"/>
        </w:rPr>
        <w:t xml:space="preserve">, </w:t>
      </w:r>
      <w:r w:rsidR="00B97147" w:rsidRPr="00C67C7F">
        <w:rPr>
          <w:noProof/>
          <w:sz w:val="24"/>
          <w:szCs w:val="24"/>
          <w:lang w:val="en-US"/>
        </w:rPr>
        <w:fldChar w:fldCharType="begin"/>
      </w:r>
      <w:r w:rsidR="00B97147" w:rsidRPr="00C67C7F">
        <w:rPr>
          <w:noProof/>
          <w:sz w:val="24"/>
          <w:szCs w:val="24"/>
          <w:lang w:val="en-US"/>
        </w:rPr>
        <w:instrText xml:space="preserve"> REF _Ref513476841 \h  \* MERGEFORMAT </w:instrText>
      </w:r>
      <w:r w:rsidR="00B97147" w:rsidRPr="00C67C7F">
        <w:rPr>
          <w:noProof/>
          <w:sz w:val="24"/>
          <w:szCs w:val="24"/>
          <w:lang w:val="en-US"/>
        </w:rPr>
      </w:r>
      <w:r w:rsidR="00B97147" w:rsidRPr="00C67C7F">
        <w:rPr>
          <w:noProof/>
          <w:sz w:val="24"/>
          <w:szCs w:val="24"/>
          <w:lang w:val="en-US"/>
        </w:rPr>
        <w:fldChar w:fldCharType="separate"/>
      </w:r>
      <w:ins w:id="2706" w:author="Nasser Mustafa [2]" w:date="2018-09-26T11:08:00Z">
        <w:r w:rsidR="00047800" w:rsidRPr="00047800">
          <w:rPr>
            <w:sz w:val="24"/>
            <w:szCs w:val="24"/>
            <w:rPrChange w:id="2707" w:author="Nasser Mustafa [2]" w:date="2018-09-26T11:08:00Z">
              <w:rPr/>
            </w:rPrChange>
          </w:rPr>
          <w:t xml:space="preserve">Table </w:t>
        </w:r>
        <w:r w:rsidR="00047800" w:rsidRPr="00047800">
          <w:rPr>
            <w:noProof/>
            <w:sz w:val="24"/>
            <w:szCs w:val="24"/>
            <w:rPrChange w:id="2708" w:author="Nasser Mustafa [2]" w:date="2018-09-26T11:08:00Z">
              <w:rPr>
                <w:noProof/>
              </w:rPr>
            </w:rPrChange>
          </w:rPr>
          <w:t>9</w:t>
        </w:r>
      </w:ins>
      <w:del w:id="2709" w:author="Nasser Mustafa [2]" w:date="2018-09-19T14:47:00Z">
        <w:r w:rsidR="00C779F7" w:rsidRPr="00705825" w:rsidDel="00740534">
          <w:rPr>
            <w:sz w:val="24"/>
            <w:szCs w:val="24"/>
          </w:rPr>
          <w:delText xml:space="preserve">Table </w:delText>
        </w:r>
        <w:r w:rsidR="00C779F7" w:rsidRPr="00705825" w:rsidDel="00740534">
          <w:rPr>
            <w:noProof/>
            <w:sz w:val="24"/>
            <w:szCs w:val="24"/>
          </w:rPr>
          <w:delText>9</w:delText>
        </w:r>
      </w:del>
      <w:r w:rsidR="00B97147" w:rsidRPr="00C67C7F">
        <w:rPr>
          <w:noProof/>
          <w:sz w:val="24"/>
          <w:szCs w:val="24"/>
          <w:lang w:val="en-US"/>
        </w:rPr>
        <w:fldChar w:fldCharType="end"/>
      </w:r>
      <w:r w:rsidR="002A7542">
        <w:rPr>
          <w:noProof/>
          <w:sz w:val="24"/>
          <w:szCs w:val="24"/>
          <w:lang w:val="en-US"/>
        </w:rPr>
        <w:t xml:space="preserve"> </w:t>
      </w:r>
      <w:r w:rsidR="00FD6322">
        <w:rPr>
          <w:noProof/>
          <w:sz w:val="24"/>
          <w:szCs w:val="24"/>
          <w:lang w:val="en-US"/>
        </w:rPr>
        <w:t>summarizes</w:t>
      </w:r>
      <w:r w:rsidR="00B97147" w:rsidRPr="00C67C7F">
        <w:rPr>
          <w:noProof/>
          <w:sz w:val="24"/>
          <w:szCs w:val="24"/>
          <w:lang w:val="en-US"/>
        </w:rPr>
        <w:t xml:space="preserve"> the trace links types in Systems Engineering.</w:t>
      </w:r>
    </w:p>
    <w:p w14:paraId="5374DF36" w14:textId="77777777" w:rsidR="00B97147" w:rsidRPr="00C67C7F" w:rsidRDefault="00B97147" w:rsidP="001B582E">
      <w:pPr>
        <w:pStyle w:val="Style6"/>
        <w:tabs>
          <w:tab w:val="left" w:pos="900"/>
        </w:tabs>
        <w:spacing w:line="480" w:lineRule="auto"/>
        <w:ind w:left="540" w:hanging="450"/>
        <w:jc w:val="both"/>
      </w:pPr>
      <w:bookmarkStart w:id="2710" w:name="_Toc481444635"/>
      <w:bookmarkStart w:id="2711" w:name="_Toc481444636"/>
      <w:bookmarkStart w:id="2712" w:name="_Toc481444637"/>
      <w:bookmarkStart w:id="2713" w:name="_Toc481444638"/>
      <w:bookmarkStart w:id="2714" w:name="_Toc481444639"/>
      <w:bookmarkStart w:id="2715" w:name="_Toc481444640"/>
      <w:bookmarkStart w:id="2716" w:name="_Toc517828350"/>
      <w:bookmarkStart w:id="2717" w:name="_Toc525737336"/>
      <w:bookmarkEnd w:id="2710"/>
      <w:bookmarkEnd w:id="2711"/>
      <w:bookmarkEnd w:id="2712"/>
      <w:bookmarkEnd w:id="2713"/>
      <w:bookmarkEnd w:id="2714"/>
      <w:bookmarkEnd w:id="2715"/>
      <w:r w:rsidRPr="00C67C7F">
        <w:t>Summary</w:t>
      </w:r>
      <w:bookmarkEnd w:id="2716"/>
      <w:bookmarkEnd w:id="2717"/>
      <w:r w:rsidRPr="00C67C7F">
        <w:t xml:space="preserve"> </w:t>
      </w:r>
    </w:p>
    <w:p w14:paraId="45A40192" w14:textId="304471ED"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We have seen various definitions for traceability in </w:t>
      </w:r>
      <w:del w:id="2718" w:author="Yvan Labiche" w:date="2018-09-07T21:31:00Z">
        <w:r w:rsidR="008D1DF9" w:rsidDel="004C0003">
          <w:rPr>
            <w:rFonts w:ascii="Times New Roman" w:hAnsi="Times New Roman"/>
          </w:rPr>
          <w:delText>Requirement Engineering</w:delText>
        </w:r>
      </w:del>
      <w:ins w:id="2719" w:author="Yvan Labiche" w:date="2018-09-07T21:31: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These definitions are based on the type of the traceable artifacts involved. For instance</w:t>
      </w:r>
      <w:r w:rsidR="00686F93">
        <w:rPr>
          <w:rFonts w:ascii="Times New Roman" w:hAnsi="Times New Roman"/>
        </w:rPr>
        <w:t>,</w:t>
      </w:r>
      <w:r w:rsidRPr="00C67C7F">
        <w:rPr>
          <w:rFonts w:ascii="Times New Roman" w:hAnsi="Times New Roman"/>
        </w:rPr>
        <w:t xml:space="preserve"> in </w:t>
      </w:r>
      <w:r w:rsidR="00A64F3E">
        <w:rPr>
          <w:rFonts w:ascii="Times New Roman" w:hAnsi="Times New Roman"/>
        </w:rPr>
        <w:t>Model Driven Engineering</w:t>
      </w:r>
      <w:r w:rsidRPr="00C67C7F">
        <w:rPr>
          <w:rFonts w:ascii="Times New Roman" w:hAnsi="Times New Roman"/>
        </w:rPr>
        <w:t xml:space="preserve"> model transformation, </w:t>
      </w:r>
      <w:r w:rsidR="0048557A">
        <w:rPr>
          <w:rFonts w:ascii="Times New Roman" w:hAnsi="Times New Roman"/>
        </w:rPr>
        <w:t>some</w:t>
      </w:r>
      <w:r w:rsidRPr="00C67C7F">
        <w:rPr>
          <w:rFonts w:ascii="Times New Roman" w:hAnsi="Times New Roman"/>
        </w:rPr>
        <w:t xml:space="preserve"> artifacts are models which conform to the same metamodel, therefore, the definition of traceability is customized to fit this context. Accordingly, there are variations in the types of trace links that relate these artifacts which results in various classifications for trace links in </w:t>
      </w:r>
      <w:del w:id="2720" w:author="Yvan Labiche" w:date="2018-09-07T21:31:00Z">
        <w:r w:rsidR="008D1DF9" w:rsidDel="004C0003">
          <w:rPr>
            <w:rFonts w:ascii="Times New Roman" w:hAnsi="Times New Roman"/>
          </w:rPr>
          <w:delText>Requirement Engineering</w:delText>
        </w:r>
      </w:del>
      <w:ins w:id="2721" w:author="Yvan Labiche" w:date="2018-09-07T21:31: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xml:space="preserve"> domains. Although there are similarities and duplications in trace link semantics among these domains, we could not find a specific research that combines all trace links in one taxonomy. We will discuss in chapter </w:t>
      </w:r>
      <w:r w:rsidRPr="00C67C7F">
        <w:rPr>
          <w:rFonts w:ascii="Times New Roman" w:hAnsi="Times New Roman"/>
        </w:rPr>
        <w:fldChar w:fldCharType="begin"/>
      </w:r>
      <w:r w:rsidRPr="00C67C7F">
        <w:rPr>
          <w:rFonts w:ascii="Times New Roman" w:hAnsi="Times New Roman"/>
        </w:rPr>
        <w:instrText xml:space="preserve"> REF _Ref477638684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8</w:t>
      </w:r>
      <w:r w:rsidRPr="00C67C7F">
        <w:rPr>
          <w:rFonts w:ascii="Times New Roman" w:hAnsi="Times New Roman"/>
        </w:rPr>
        <w:fldChar w:fldCharType="end"/>
      </w:r>
      <w:r w:rsidRPr="00C67C7F">
        <w:rPr>
          <w:rFonts w:ascii="Times New Roman" w:hAnsi="Times New Roman"/>
        </w:rPr>
        <w:t xml:space="preserve"> how these links can be combined into</w:t>
      </w:r>
      <w:r w:rsidRPr="00C67C7F">
        <w:rPr>
          <w:rFonts w:ascii="Times New Roman" w:hAnsi="Times New Roman"/>
          <w:noProof/>
        </w:rPr>
        <w:t xml:space="preserve"> one</w:t>
      </w:r>
      <w:r w:rsidRPr="00C67C7F">
        <w:rPr>
          <w:rFonts w:ascii="Times New Roman" w:hAnsi="Times New Roman"/>
        </w:rPr>
        <w:t xml:space="preserve"> taxonomy that provides a well-defined semantics for each trace link. </w:t>
      </w:r>
    </w:p>
    <w:p w14:paraId="3FDD078B" w14:textId="77777777" w:rsidR="00B97147" w:rsidRPr="00C67C7F" w:rsidRDefault="00B97147" w:rsidP="009E56AC">
      <w:pPr>
        <w:pStyle w:val="Heading1"/>
        <w:tabs>
          <w:tab w:val="left" w:pos="900"/>
        </w:tabs>
        <w:spacing w:line="480" w:lineRule="auto"/>
        <w:rPr>
          <w:rFonts w:ascii="Times New Roman" w:hAnsi="Times New Roman"/>
        </w:rPr>
      </w:pPr>
      <w:bookmarkStart w:id="2722" w:name="_Ref256946333"/>
      <w:bookmarkStart w:id="2723" w:name="_Ref419114857"/>
      <w:bookmarkStart w:id="2724" w:name="_Ref482404178"/>
      <w:bookmarkStart w:id="2725" w:name="_Ref482763316"/>
      <w:bookmarkStart w:id="2726" w:name="_Toc517828351"/>
      <w:bookmarkStart w:id="2727" w:name="_Ref421236510"/>
      <w:bookmarkStart w:id="2728" w:name="_Toc525737337"/>
      <w:r w:rsidRPr="00C67C7F">
        <w:rPr>
          <w:rFonts w:ascii="Times New Roman" w:hAnsi="Times New Roman"/>
        </w:rPr>
        <w:t>Traceability Modeling</w:t>
      </w:r>
      <w:bookmarkEnd w:id="2722"/>
      <w:bookmarkEnd w:id="2723"/>
      <w:r w:rsidRPr="00C67C7F">
        <w:rPr>
          <w:rFonts w:ascii="Times New Roman" w:hAnsi="Times New Roman"/>
        </w:rPr>
        <w:t xml:space="preserve"> in the Literature</w:t>
      </w:r>
      <w:bookmarkEnd w:id="2724"/>
      <w:bookmarkEnd w:id="2725"/>
      <w:bookmarkEnd w:id="2726"/>
      <w:bookmarkEnd w:id="2728"/>
    </w:p>
    <w:bookmarkEnd w:id="2727"/>
    <w:p w14:paraId="1D77409B" w14:textId="73807B2B"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work in this chapter is split into three sections: section </w:t>
      </w:r>
      <w:r w:rsidRPr="00C67C7F">
        <w:rPr>
          <w:rFonts w:ascii="Times New Roman" w:hAnsi="Times New Roman"/>
        </w:rPr>
        <w:fldChar w:fldCharType="begin"/>
      </w:r>
      <w:r w:rsidRPr="00C67C7F">
        <w:rPr>
          <w:rFonts w:ascii="Times New Roman" w:hAnsi="Times New Roman"/>
        </w:rPr>
        <w:instrText xml:space="preserve"> REF _Ref420838696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5.1</w:t>
      </w:r>
      <w:r w:rsidRPr="00C67C7F">
        <w:rPr>
          <w:rFonts w:ascii="Times New Roman" w:hAnsi="Times New Roman"/>
        </w:rPr>
        <w:fldChar w:fldCharType="end"/>
      </w:r>
      <w:r w:rsidRPr="00C67C7F">
        <w:rPr>
          <w:rFonts w:ascii="Times New Roman" w:hAnsi="Times New Roman"/>
        </w:rPr>
        <w:t xml:space="preserve"> discusses domain specific traceability models, and section </w:t>
      </w:r>
      <w:r w:rsidRPr="00C67C7F">
        <w:rPr>
          <w:rFonts w:ascii="Times New Roman" w:hAnsi="Times New Roman"/>
        </w:rPr>
        <w:fldChar w:fldCharType="begin"/>
      </w:r>
      <w:r w:rsidRPr="00C67C7F">
        <w:rPr>
          <w:rFonts w:ascii="Times New Roman" w:hAnsi="Times New Roman"/>
        </w:rPr>
        <w:instrText xml:space="preserve"> REF _Ref482394690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5.2</w:t>
      </w:r>
      <w:r w:rsidRPr="00C67C7F">
        <w:rPr>
          <w:rFonts w:ascii="Times New Roman" w:hAnsi="Times New Roman"/>
        </w:rPr>
        <w:fldChar w:fldCharType="end"/>
      </w:r>
      <w:r w:rsidRPr="00C67C7F">
        <w:rPr>
          <w:rFonts w:ascii="Times New Roman" w:hAnsi="Times New Roman"/>
        </w:rPr>
        <w:t xml:space="preserve"> discusses generic traceability models, all from the literature. The reference modeling solutions that we discuss here were found during our systematic literature search (chapter </w:t>
      </w:r>
      <w:r w:rsidRPr="00C67C7F">
        <w:rPr>
          <w:rFonts w:ascii="Times New Roman" w:hAnsi="Times New Roman"/>
        </w:rPr>
        <w:fldChar w:fldCharType="begin"/>
      </w:r>
      <w:r w:rsidRPr="00C67C7F">
        <w:rPr>
          <w:rFonts w:ascii="Times New Roman" w:hAnsi="Times New Roman"/>
        </w:rPr>
        <w:instrText xml:space="preserve"> REF _Ref477638174 \w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w:t>
      </w:r>
      <w:r w:rsidRPr="00C67C7F">
        <w:rPr>
          <w:rFonts w:ascii="Times New Roman" w:hAnsi="Times New Roman"/>
        </w:rPr>
        <w:fldChar w:fldCharType="end"/>
      </w:r>
      <w:r w:rsidRPr="00C67C7F">
        <w:rPr>
          <w:rFonts w:ascii="Times New Roman" w:hAnsi="Times New Roman"/>
        </w:rPr>
        <w:t xml:space="preserve">). Section </w:t>
      </w:r>
      <w:r w:rsidRPr="00C67C7F">
        <w:rPr>
          <w:rFonts w:ascii="Times New Roman" w:hAnsi="Times New Roman"/>
        </w:rPr>
        <w:fldChar w:fldCharType="begin"/>
      </w:r>
      <w:r w:rsidRPr="00C67C7F">
        <w:rPr>
          <w:rFonts w:ascii="Times New Roman" w:hAnsi="Times New Roman"/>
        </w:rPr>
        <w:instrText xml:space="preserve"> REF _Ref420915014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5.3</w:t>
      </w:r>
      <w:r w:rsidRPr="00C67C7F">
        <w:rPr>
          <w:rFonts w:ascii="Times New Roman" w:hAnsi="Times New Roman"/>
        </w:rPr>
        <w:fldChar w:fldCharType="end"/>
      </w:r>
      <w:r w:rsidRPr="00C67C7F">
        <w:rPr>
          <w:rFonts w:ascii="Times New Roman" w:hAnsi="Times New Roman"/>
        </w:rPr>
        <w:t xml:space="preserve"> provides our analysis </w:t>
      </w:r>
      <w:r w:rsidRPr="00C67C7F">
        <w:rPr>
          <w:rFonts w:ascii="Times New Roman" w:hAnsi="Times New Roman"/>
          <w:noProof/>
        </w:rPr>
        <w:t>of</w:t>
      </w:r>
      <w:r w:rsidRPr="00C67C7F">
        <w:rPr>
          <w:rFonts w:ascii="Times New Roman" w:hAnsi="Times New Roman"/>
        </w:rPr>
        <w:t xml:space="preserve"> the features of both types. </w:t>
      </w:r>
    </w:p>
    <w:p w14:paraId="02F63D60" w14:textId="77777777" w:rsidR="00B97147" w:rsidRPr="00C67C7F" w:rsidRDefault="00B97147" w:rsidP="001B582E">
      <w:pPr>
        <w:pStyle w:val="Style6"/>
        <w:tabs>
          <w:tab w:val="left" w:pos="900"/>
        </w:tabs>
        <w:spacing w:line="480" w:lineRule="auto"/>
        <w:ind w:left="540" w:hanging="450"/>
        <w:jc w:val="both"/>
      </w:pPr>
      <w:bookmarkStart w:id="2729" w:name="_Ref420838696"/>
      <w:bookmarkStart w:id="2730" w:name="_Toc517828352"/>
      <w:bookmarkStart w:id="2731" w:name="_Toc525737338"/>
      <w:r w:rsidRPr="00C67C7F">
        <w:t>Domain Specific Traceability Modeling</w:t>
      </w:r>
      <w:bookmarkEnd w:id="2729"/>
      <w:bookmarkEnd w:id="2730"/>
      <w:bookmarkEnd w:id="2731"/>
    </w:p>
    <w:p w14:paraId="3B9D2ECB" w14:textId="55BD05BF"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Domain specific </w:t>
      </w:r>
      <w:r w:rsidRPr="00C67C7F">
        <w:rPr>
          <w:rFonts w:ascii="Times New Roman" w:hAnsi="Times New Roman"/>
          <w:noProof/>
        </w:rPr>
        <w:t>traceability model</w:t>
      </w:r>
      <w:r w:rsidRPr="00C67C7F">
        <w:rPr>
          <w:rFonts w:ascii="Times New Roman" w:hAnsi="Times New Roman"/>
        </w:rPr>
        <w:t xml:space="preserve"> captures case specific traceability links with well-defined semantics</w:t>
      </w:r>
      <w:del w:id="2732" w:author="Nasser Mustafa [2]" w:date="2018-09-16T22:28:00Z">
        <w:r w:rsidRPr="00C67C7F" w:rsidDel="00F54C64">
          <w:rPr>
            <w:rFonts w:ascii="Times New Roman" w:hAnsi="Times New Roman"/>
          </w:rPr>
          <w:delText xml:space="preserve"> </w:delText>
        </w:r>
      </w:del>
      <w:ins w:id="2733" w:author="Nasser Mustafa [2]" w:date="2018-09-16T22:28:00Z">
        <w:r w:rsidR="00F54C64">
          <w:rPr>
            <w:rFonts w:ascii="Times New Roman" w:hAnsi="Times New Roman"/>
          </w:rPr>
          <w:t xml:space="preserve"> </w:t>
        </w:r>
        <w:r w:rsidR="00F54C64">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r w:rsidR="00F54C64">
        <w:rPr>
          <w:rFonts w:ascii="Times New Roman" w:hAnsi="Times New Roman"/>
        </w:rPr>
        <w:fldChar w:fldCharType="separate"/>
      </w:r>
      <w:r w:rsidR="00627C91" w:rsidRPr="00627C91">
        <w:rPr>
          <w:rFonts w:ascii="Times New Roman" w:hAnsi="Times New Roman"/>
          <w:noProof/>
        </w:rPr>
        <w:t>[102]</w:t>
      </w:r>
      <w:ins w:id="2734" w:author="Nasser Mustafa [2]" w:date="2018-09-16T22:28:00Z">
        <w:r w:rsidR="00F54C64">
          <w:rPr>
            <w:rFonts w:ascii="Times New Roman" w:hAnsi="Times New Roman"/>
          </w:rPr>
          <w:fldChar w:fldCharType="end"/>
        </w:r>
      </w:ins>
      <w:del w:id="2735" w:author="Nasser Mustafa [2]" w:date="2018-09-16T22:28:00Z">
        <w:r w:rsidRPr="00C67C7F" w:rsidDel="00F54C64">
          <w:rPr>
            <w:rFonts w:ascii="Times New Roman" w:hAnsi="Times New Roman"/>
          </w:rPr>
          <w:fldChar w:fldCharType="begin"/>
        </w:r>
        <w:r w:rsidR="00A300CB" w:rsidRPr="00A3659F" w:rsidDel="00F54C64">
          <w:rPr>
            <w:rFonts w:ascii="Times New Roman" w:hAnsi="Times New Roman"/>
          </w:rPr>
          <w:delInstrText xml:space="preserve"> ADDIN EN.CITE &lt;EndNote&gt;&lt;Cite&gt;&lt;Author&gt;Drivalos&lt;/Author&gt;&lt;Year&gt;2008&lt;/Year&gt;&lt;RecNum&gt;106&lt;/RecNum&gt;&lt;DisplayText&gt;[3]&lt;/DisplayText&gt;&lt;record&gt;&lt;rec-number&gt;106&lt;/rec-number&gt;&lt;foreign-keys&gt;&lt;key app="EN" db-id="0fvexaz05rtvw1esxaavpvrkv5f5s0ptttfs"&gt;106&lt;/key&gt;&lt;/foreign-keys&gt;&lt;ref-type name="Conference Proceedings"&gt;10&lt;/ref-type&gt;&lt;contributors&gt;&lt;authors&gt;&lt;author&gt;Drivalos, N. &lt;/author&gt;&lt;author&gt;Kolovos, D. S. &lt;/author&gt;&lt;author&gt;Paige, R. F. &lt;/author&gt;&lt;author&gt;Fernandes, K. J.&lt;/author&gt;&lt;/authors&gt;&lt;/contributors&gt;&lt;titles&gt;&lt;title&gt;Engineering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C67C7F" w:rsidDel="00F54C64">
          <w:rPr>
            <w:rFonts w:ascii="Times New Roman" w:hAnsi="Times New Roman"/>
          </w:rPr>
          <w:fldChar w:fldCharType="separate"/>
        </w:r>
        <w:r w:rsidR="00A300CB" w:rsidRPr="00A3659F" w:rsidDel="00F54C64">
          <w:rPr>
            <w:rFonts w:ascii="Times New Roman" w:hAnsi="Times New Roman"/>
            <w:noProof/>
          </w:rPr>
          <w:delText>[</w:delText>
        </w:r>
        <w:r w:rsidR="00547E23" w:rsidRPr="00A3659F" w:rsidDel="00F54C64">
          <w:fldChar w:fldCharType="begin"/>
        </w:r>
        <w:r w:rsidR="00547E23" w:rsidRPr="00A3659F" w:rsidDel="00F54C64">
          <w:delInstrText xml:space="preserve"> HYPERLINK \l "_ENREF_3" \o "Drivalos, 2008 #106" </w:delInstrText>
        </w:r>
        <w:r w:rsidR="00547E23" w:rsidRPr="00A3659F" w:rsidDel="00F54C64">
          <w:fldChar w:fldCharType="separate"/>
        </w:r>
        <w:r w:rsidR="006A58FF" w:rsidRPr="00A3659F" w:rsidDel="00F54C64">
          <w:rPr>
            <w:rFonts w:ascii="Times New Roman" w:hAnsi="Times New Roman"/>
            <w:noProof/>
          </w:rPr>
          <w:delText>3</w:delText>
        </w:r>
        <w:r w:rsidR="00547E23" w:rsidRPr="00A3659F" w:rsidDel="00F54C64">
          <w:rPr>
            <w:rFonts w:ascii="Times New Roman" w:hAnsi="Times New Roman"/>
            <w:noProof/>
          </w:rPr>
          <w:fldChar w:fldCharType="end"/>
        </w:r>
        <w:r w:rsidR="00A300CB" w:rsidRPr="00A3659F" w:rsidDel="00F54C64">
          <w:rPr>
            <w:rFonts w:ascii="Times New Roman" w:hAnsi="Times New Roman"/>
            <w:noProof/>
          </w:rPr>
          <w:delText>]</w:delText>
        </w:r>
        <w:r w:rsidRPr="00C67C7F" w:rsidDel="00F54C64">
          <w:rPr>
            <w:rFonts w:ascii="Times New Roman" w:hAnsi="Times New Roman"/>
          </w:rPr>
          <w:fldChar w:fldCharType="end"/>
        </w:r>
      </w:del>
      <w:r w:rsidRPr="00C67C7F">
        <w:rPr>
          <w:rFonts w:ascii="Times New Roman" w:hAnsi="Times New Roman"/>
        </w:rPr>
        <w:t xml:space="preserve">. This section discusses the efforts in domain specific </w:t>
      </w:r>
      <w:r w:rsidRPr="00C67C7F">
        <w:rPr>
          <w:rFonts w:ascii="Times New Roman" w:hAnsi="Times New Roman"/>
          <w:noProof/>
        </w:rPr>
        <w:t xml:space="preserve">traceability </w:t>
      </w:r>
      <w:r w:rsidRPr="00C67C7F">
        <w:rPr>
          <w:rFonts w:ascii="Times New Roman" w:hAnsi="Times New Roman"/>
        </w:rPr>
        <w:t>(Meta)modeling. Pavalkis and colleagues</w:t>
      </w:r>
      <w:ins w:id="2736" w:author="Nasser Mustafa [2]" w:date="2018-09-16T22:26:00Z">
        <w:r w:rsidR="00F54C64">
          <w:rPr>
            <w:rFonts w:ascii="Times New Roman" w:hAnsi="Times New Roman"/>
          </w:rPr>
          <w:t xml:space="preserve"> </w:t>
        </w:r>
      </w:ins>
      <w:ins w:id="2737" w:author="Nasser Mustafa [2]" w:date="2018-09-16T22:28:00Z">
        <w:r w:rsidR="00F54C64">
          <w:rPr>
            <w:rFonts w:ascii="Times New Roman" w:hAnsi="Times New Roman"/>
          </w:rPr>
          <w:fldChar w:fldCharType="begin" w:fldLock="1"/>
        </w:r>
      </w:ins>
      <w:r w:rsidR="00B050F0">
        <w:rPr>
          <w:rFonts w:ascii="Times New Roman" w:hAnsi="Times New Roman"/>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mendeley":{"formattedCitation":"[47]","plainTextFormattedCitation":"[47]","previouslyFormattedCitation":"[47]"},"properties":{"noteIndex":0},"schema":"https://github.com/citation-style-language/schema/raw/master/csl-citation.json"}</w:instrText>
      </w:r>
      <w:r w:rsidR="00F54C64">
        <w:rPr>
          <w:rFonts w:ascii="Times New Roman" w:hAnsi="Times New Roman"/>
        </w:rPr>
        <w:fldChar w:fldCharType="separate"/>
      </w:r>
      <w:r w:rsidR="00627C91" w:rsidRPr="00627C91">
        <w:rPr>
          <w:rFonts w:ascii="Times New Roman" w:hAnsi="Times New Roman"/>
          <w:noProof/>
        </w:rPr>
        <w:t>[47]</w:t>
      </w:r>
      <w:ins w:id="2738" w:author="Nasser Mustafa [2]" w:date="2018-09-16T22:28:00Z">
        <w:r w:rsidR="00F54C64">
          <w:rPr>
            <w:rFonts w:ascii="Times New Roman" w:hAnsi="Times New Roman"/>
          </w:rPr>
          <w:fldChar w:fldCharType="end"/>
        </w:r>
      </w:ins>
      <w:del w:id="2739" w:author="Nasser Mustafa [2]" w:date="2018-09-16T22:26:00Z">
        <w:r w:rsidRPr="00C67C7F" w:rsidDel="00F54C64">
          <w:rPr>
            <w:rFonts w:ascii="Times New Roman" w:hAnsi="Times New Roman"/>
          </w:rPr>
          <w:delText xml:space="preserve"> </w:delText>
        </w:r>
        <w:r w:rsidRPr="00C67C7F" w:rsidDel="00F54C64">
          <w:rPr>
            <w:rFonts w:ascii="Times New Roman" w:hAnsi="Times New Roman"/>
          </w:rPr>
          <w:fldChar w:fldCharType="begin"/>
        </w:r>
        <w:r w:rsidR="003C33CA" w:rsidRPr="00A3659F" w:rsidDel="00F54C64">
          <w:rPr>
            <w:rFonts w:ascii="Times New Roman" w:hAnsi="Times New Roman"/>
          </w:rPr>
          <w:delInstrText xml:space="preserve"> ADDIN EN.CITE &lt;EndNote&gt;&lt;Cite&gt;&lt;Author&gt;Pavalkis&lt;/Author&gt;&lt;Year&gt;2011.&lt;/Year&gt;&lt;RecNum&gt;3&lt;/RecNum&gt;&lt;DisplayText&gt;[18]&lt;/DisplayText&gt;&lt;record&gt;&lt;rec-number&gt;3&lt;/rec-number&gt;&lt;foreign-keys&gt;&lt;key app="EN" db-id="0fvexaz05rtvw1esxaavpvrkv5f5s0ptttfs"&gt;3&lt;/key&gt;&lt;/foreign-keys&gt;&lt;ref-type name="Journal Article"&gt;17&lt;/ref-type&gt;&lt;contributors&gt;&lt;authors&gt;&lt;author&gt;Pavalkis, S. &lt;/author&gt;&lt;author&gt;Nemuraite,  L.&lt;/author&gt;&lt;author&gt;&lt;style face="normal" font="default" size="100%"&gt;Milevi&lt;/style&gt;&lt;style face="normal" font="default" charset="238" size="100%"&gt;čienė&lt;/style&gt;&lt;style face="normal" font="default" size="100%"&gt;, E.&lt;/style&gt;&lt;/author&gt;&lt;/authors&gt;&lt;/contributors&gt;&lt;titles&gt;&lt;title&gt;&lt;style face="normal" font="default" charset="238" size="100%"&gt;Towards Traceability Metamodel for Business Process Modeling Notation&lt;/style&gt;&lt;/title&gt;&lt;secondary-title&gt;&lt;style face="normal" font="default" size="100%"&gt;IFIP &lt;/style&gt;&lt;style face="normal" font="default" charset="238" size="100%"&gt;Advances in Information and Communication Technology&lt;/style&gt;&lt;/secondary-title&gt;&lt;short-title&gt;IFIP AICT&lt;/short-title&gt;&lt;/titles&gt;&lt;pages&gt;&lt;style face="normal" font="default" charset="238" size="100%"&gt;177-188&lt;/style&gt;&lt;/pages&gt;&lt;dates&gt;&lt;year&gt;&lt;style face="normal" font="default" charset="238" size="100%"&gt;2011&lt;/style&gt;&lt;/year&gt;&lt;/dates&gt;&lt;urls&gt;&lt;/urls&gt;&lt;/record&gt;&lt;/Cite&gt;&lt;/EndNote&gt;</w:delInstrText>
        </w:r>
        <w:r w:rsidRPr="00C67C7F" w:rsidDel="00F54C64">
          <w:rPr>
            <w:rFonts w:ascii="Times New Roman" w:hAnsi="Times New Roman"/>
          </w:rPr>
          <w:fldChar w:fldCharType="separate"/>
        </w:r>
        <w:r w:rsidR="003C33CA" w:rsidRPr="00A3659F" w:rsidDel="00F54C64">
          <w:rPr>
            <w:rFonts w:ascii="Times New Roman" w:hAnsi="Times New Roman"/>
            <w:noProof/>
          </w:rPr>
          <w:delText>[</w:delText>
        </w:r>
        <w:r w:rsidR="00547E23" w:rsidRPr="00A3659F" w:rsidDel="00F54C64">
          <w:fldChar w:fldCharType="begin"/>
        </w:r>
        <w:r w:rsidR="00547E23" w:rsidRPr="00A3659F" w:rsidDel="00F54C64">
          <w:delInstrText xml:space="preserve"> HYPERLINK \l "_ENREF_18" \o "Pavalkis, 2011 #3" </w:delInstrText>
        </w:r>
        <w:r w:rsidR="00547E23" w:rsidRPr="00A3659F" w:rsidDel="00F54C64">
          <w:fldChar w:fldCharType="separate"/>
        </w:r>
        <w:r w:rsidR="006A58FF" w:rsidRPr="00A3659F" w:rsidDel="00F54C64">
          <w:rPr>
            <w:rFonts w:ascii="Times New Roman" w:hAnsi="Times New Roman"/>
            <w:noProof/>
          </w:rPr>
          <w:delText>18</w:delText>
        </w:r>
        <w:r w:rsidR="00547E23" w:rsidRPr="00A3659F" w:rsidDel="00F54C64">
          <w:rPr>
            <w:rFonts w:ascii="Times New Roman" w:hAnsi="Times New Roman"/>
            <w:noProof/>
          </w:rPr>
          <w:fldChar w:fldCharType="end"/>
        </w:r>
        <w:r w:rsidR="003C33CA" w:rsidRPr="00A3659F" w:rsidDel="00F54C64">
          <w:rPr>
            <w:rFonts w:ascii="Times New Roman" w:hAnsi="Times New Roman"/>
            <w:noProof/>
          </w:rPr>
          <w:delText>]</w:delText>
        </w:r>
        <w:r w:rsidRPr="00C67C7F" w:rsidDel="00F54C64">
          <w:rPr>
            <w:rFonts w:ascii="Times New Roman" w:hAnsi="Times New Roman"/>
          </w:rPr>
          <w:fldChar w:fldCharType="end"/>
        </w:r>
      </w:del>
      <w:r w:rsidRPr="00C67C7F">
        <w:rPr>
          <w:rFonts w:ascii="Times New Roman" w:hAnsi="Times New Roman"/>
        </w:rPr>
        <w:t xml:space="preserve"> defined a traceability metamodel for linking artifacts in an instance of the Business Process Model Notation (BPMN)</w:t>
      </w:r>
      <w:del w:id="2740" w:author="Nasser Mustafa [2]" w:date="2018-09-16T22:29:00Z">
        <w:r w:rsidRPr="00C67C7F" w:rsidDel="00F54C64">
          <w:rPr>
            <w:rFonts w:ascii="Times New Roman" w:hAnsi="Times New Roman"/>
          </w:rPr>
          <w:delText xml:space="preserve"> </w:delText>
        </w:r>
      </w:del>
      <w:ins w:id="2741" w:author="Nasser Mustafa [2]" w:date="2018-09-16T22:29:00Z">
        <w:r w:rsidR="00F54C64">
          <w:rPr>
            <w:rFonts w:ascii="Times New Roman" w:hAnsi="Times New Roman"/>
          </w:rPr>
          <w:t xml:space="preserve"> </w:t>
        </w:r>
        <w:r w:rsidR="00F54C64">
          <w:rPr>
            <w:rFonts w:ascii="Times New Roman" w:hAnsi="Times New Roman"/>
          </w:rPr>
          <w:fldChar w:fldCharType="begin" w:fldLock="1"/>
        </w:r>
      </w:ins>
      <w:r w:rsidR="00B050F0">
        <w:rPr>
          <w:rFonts w:ascii="Times New Roman" w:hAnsi="Times New Roman"/>
        </w:rPr>
        <w:instrText>ADDIN CSL_CITATION {"citationItems":[{"id":"ITEM-1","itemData":{"author":[{"dropping-particle":"","family":"OMG","given":"Object Management Group","non-dropping-particle":"","parse-names":false,"suffix":""}],"id":"ITEM-1","issue":"March 10","issued":{"date-parts":[["2014"]]},"title":"Business process Model Notation","type":"report","volume":"2014"},"uris":["http://www.mendeley.com/documents/?uuid=d7700640-7551-4243-b551-72164da3d1a5"]}],"mendeley":{"formattedCitation":"[103]","plainTextFormattedCitation":"[103]","previouslyFormattedCitation":"[103]"},"properties":{"noteIndex":0},"schema":"https://github.com/citation-style-language/schema/raw/master/csl-citation.json"}</w:instrText>
      </w:r>
      <w:r w:rsidR="00F54C64">
        <w:rPr>
          <w:rFonts w:ascii="Times New Roman" w:hAnsi="Times New Roman"/>
        </w:rPr>
        <w:fldChar w:fldCharType="separate"/>
      </w:r>
      <w:r w:rsidR="00627C91" w:rsidRPr="00627C91">
        <w:rPr>
          <w:rFonts w:ascii="Times New Roman" w:hAnsi="Times New Roman"/>
          <w:noProof/>
        </w:rPr>
        <w:t>[103]</w:t>
      </w:r>
      <w:ins w:id="2742" w:author="Nasser Mustafa [2]" w:date="2018-09-16T22:29:00Z">
        <w:r w:rsidR="00F54C64">
          <w:rPr>
            <w:rFonts w:ascii="Times New Roman" w:hAnsi="Times New Roman"/>
          </w:rPr>
          <w:fldChar w:fldCharType="end"/>
        </w:r>
      </w:ins>
      <w:del w:id="2743" w:author="Nasser Mustafa [2]" w:date="2018-09-16T22:29:00Z">
        <w:r w:rsidRPr="00C67C7F" w:rsidDel="00F54C64">
          <w:rPr>
            <w:rFonts w:ascii="Times New Roman" w:hAnsi="Times New Roman"/>
          </w:rPr>
          <w:fldChar w:fldCharType="begin"/>
        </w:r>
        <w:r w:rsidR="00A300CB" w:rsidRPr="00A3659F" w:rsidDel="00F54C64">
          <w:rPr>
            <w:rFonts w:ascii="Times New Roman" w:hAnsi="Times New Roman"/>
          </w:rPr>
          <w:delInstrText xml:space="preserve"> ADDIN EN.CITE &lt;EndNote&gt;&lt;Cite&gt;&lt;Author&gt;OMG&lt;/Author&gt;&lt;Year&gt;2014&lt;/Year&gt;&lt;RecNum&gt;205&lt;/RecNum&gt;&lt;DisplayText&gt;[119]&lt;/DisplayText&gt;&lt;record&gt;&lt;rec-number&gt;205&lt;/rec-number&gt;&lt;foreign-keys&gt;&lt;key app="EN" db-id="rxfad95wgs5d2dexxekxwt2katzr52wtwdxz" timestamp="0"&gt;205&lt;/key&gt;&lt;/foreign-keys&gt;&lt;ref-type name="Report"&gt;27&lt;/ref-type&gt;&lt;contributors&gt;&lt;authors&gt;&lt;author&gt;Object Management Group OMG&lt;/author&gt;&lt;/authors&gt;&lt;/contributors&gt;&lt;titles&gt;&lt;title&gt;Business process Model Notation&lt;/title&gt;&lt;/titles&gt;&lt;volume&gt;2014&lt;/volume&gt;&lt;number&gt;March 10&lt;/number&gt;&lt;dates&gt;&lt;year&gt;2014&lt;/year&gt;&lt;/dates&gt;&lt;urls&gt;&lt;related-urls&gt;&lt;url&gt;http://www.omg.org/bpmn/Documents/BPMN_1-1_Specification.pdf&lt;/url&gt;&lt;/related-urls&gt;&lt;/urls&gt;&lt;/record&gt;&lt;/Cite&gt;&lt;/EndNote&gt;</w:delInstrText>
        </w:r>
        <w:r w:rsidRPr="00C67C7F" w:rsidDel="00F54C64">
          <w:rPr>
            <w:rFonts w:ascii="Times New Roman" w:hAnsi="Times New Roman"/>
          </w:rPr>
          <w:fldChar w:fldCharType="separate"/>
        </w:r>
        <w:r w:rsidR="003C33CA" w:rsidRPr="00A3659F" w:rsidDel="00F54C64">
          <w:rPr>
            <w:rFonts w:ascii="Times New Roman" w:hAnsi="Times New Roman"/>
            <w:noProof/>
          </w:rPr>
          <w:delText>[</w:delText>
        </w:r>
        <w:r w:rsidR="00547E23" w:rsidRPr="00A3659F" w:rsidDel="00F54C64">
          <w:fldChar w:fldCharType="begin"/>
        </w:r>
        <w:r w:rsidR="00547E23" w:rsidRPr="00A3659F" w:rsidDel="00F54C64">
          <w:delInstrText xml:space="preserve"> HYPERLINK \l "_ENREF_119" \o "OMG, 2014 #205" </w:delInstrText>
        </w:r>
        <w:r w:rsidR="00547E23" w:rsidRPr="00A3659F" w:rsidDel="00F54C64">
          <w:fldChar w:fldCharType="separate"/>
        </w:r>
        <w:r w:rsidR="006A58FF" w:rsidRPr="00A3659F" w:rsidDel="00F54C64">
          <w:rPr>
            <w:rFonts w:ascii="Times New Roman" w:hAnsi="Times New Roman"/>
            <w:noProof/>
          </w:rPr>
          <w:delText>119</w:delText>
        </w:r>
        <w:r w:rsidR="00547E23" w:rsidRPr="00A3659F" w:rsidDel="00F54C64">
          <w:rPr>
            <w:rFonts w:ascii="Times New Roman" w:hAnsi="Times New Roman"/>
            <w:noProof/>
          </w:rPr>
          <w:fldChar w:fldCharType="end"/>
        </w:r>
        <w:r w:rsidR="003C33CA" w:rsidRPr="00A3659F" w:rsidDel="00F54C64">
          <w:rPr>
            <w:rFonts w:ascii="Times New Roman" w:hAnsi="Times New Roman"/>
            <w:noProof/>
          </w:rPr>
          <w:delText>]</w:delText>
        </w:r>
        <w:r w:rsidRPr="00C67C7F" w:rsidDel="00F54C64">
          <w:rPr>
            <w:rFonts w:ascii="Times New Roman" w:hAnsi="Times New Roman"/>
          </w:rPr>
          <w:fldChar w:fldCharType="end"/>
        </w:r>
      </w:del>
      <w:r w:rsidRPr="00C67C7F">
        <w:rPr>
          <w:rFonts w:ascii="Times New Roman" w:hAnsi="Times New Roman"/>
        </w:rPr>
        <w:t xml:space="preserve">. To define traceability links, the authors relied on one UML extension mechanism, namely derived properties: a derived property extends the UML metaclass </w:t>
      </w:r>
      <w:r w:rsidRPr="00C67C7F">
        <w:rPr>
          <w:rFonts w:ascii="Times New Roman" w:hAnsi="Times New Roman"/>
          <w:i/>
        </w:rPr>
        <w:t>Property</w:t>
      </w:r>
      <w:r w:rsidRPr="00C67C7F">
        <w:rPr>
          <w:rFonts w:ascii="Times New Roman" w:hAnsi="Times New Roman"/>
        </w:rPr>
        <w:t xml:space="preserve"> and can be specified with an OCL</w:t>
      </w:r>
      <w:del w:id="2744" w:author="Nasser Mustafa [2]" w:date="2018-09-16T22:32:00Z">
        <w:r w:rsidRPr="00C67C7F" w:rsidDel="00190519">
          <w:rPr>
            <w:rFonts w:ascii="Times New Roman" w:hAnsi="Times New Roman"/>
            <w:i/>
          </w:rPr>
          <w:delText xml:space="preserve"> </w:delText>
        </w:r>
      </w:del>
      <w:ins w:id="2745" w:author="Nasser Mustafa [2]" w:date="2018-09-16T22:32:00Z">
        <w:r w:rsidR="00190519">
          <w:rPr>
            <w:rFonts w:ascii="Times New Roman" w:hAnsi="Times New Roman"/>
            <w:i/>
          </w:rPr>
          <w:t xml:space="preserve"> </w:t>
        </w:r>
        <w:r w:rsidR="00190519">
          <w:rPr>
            <w:rFonts w:ascii="Times New Roman" w:hAnsi="Times New Roman"/>
            <w:i/>
          </w:rPr>
          <w:fldChar w:fldCharType="begin" w:fldLock="1"/>
        </w:r>
      </w:ins>
      <w:r w:rsidR="00B050F0">
        <w:rPr>
          <w:rFonts w:ascii="Times New Roman" w:hAnsi="Times New Roman"/>
          <w:i/>
        </w:rPr>
        <w:instrText>ADDIN CSL_CITATION {"citationItems":[{"id":"ITEM-1","itemData":{"author":[{"dropping-particle":"","family":"Group","given":"Object Managment","non-dropping-particle":"","parse-names":false,"suffix":""}],"id":"ITEM-1","issue":"March 10","issued":{"date-parts":[["2014"]]},"title":"Object Constraint Language (OCL)","type":"report","volume":"2014"},"uris":["http://www.mendeley.com/documents/?uuid=e1ae13fa-f195-42b7-850e-36ab05e4557f"]}],"mendeley":{"formattedCitation":"[104]","plainTextFormattedCitation":"[104]","previouslyFormattedCitation":"[104]"},"properties":{"noteIndex":0},"schema":"https://github.com/citation-style-language/schema/raw/master/csl-citation.json"}</w:instrText>
      </w:r>
      <w:r w:rsidR="00190519">
        <w:rPr>
          <w:rFonts w:ascii="Times New Roman" w:hAnsi="Times New Roman"/>
          <w:i/>
        </w:rPr>
        <w:fldChar w:fldCharType="separate"/>
      </w:r>
      <w:r w:rsidR="00627C91" w:rsidRPr="00627C91">
        <w:rPr>
          <w:rFonts w:ascii="Times New Roman" w:hAnsi="Times New Roman"/>
          <w:noProof/>
        </w:rPr>
        <w:t>[104]</w:t>
      </w:r>
      <w:ins w:id="2746" w:author="Nasser Mustafa [2]" w:date="2018-09-16T22:32:00Z">
        <w:r w:rsidR="00190519">
          <w:rPr>
            <w:rFonts w:ascii="Times New Roman" w:hAnsi="Times New Roman"/>
            <w:i/>
          </w:rPr>
          <w:fldChar w:fldCharType="end"/>
        </w:r>
      </w:ins>
      <w:r w:rsidRPr="00C67C7F">
        <w:rPr>
          <w:rFonts w:ascii="Times New Roman" w:hAnsi="Times New Roman"/>
        </w:rPr>
        <w:fldChar w:fldCharType="begin"/>
      </w:r>
      <w:r w:rsidR="003C33CA">
        <w:rPr>
          <w:rFonts w:ascii="Times New Roman" w:hAnsi="Times New Roman"/>
        </w:rPr>
        <w:instrText xml:space="preserve"> ADDIN EN.CITE &lt;EndNote&gt;&lt;Cite&gt;&lt;Author&gt;OMG&lt;/Author&gt;&lt;Year&gt;2014&lt;/Year&gt;&lt;RecNum&gt;7&lt;/RecNum&gt;&lt;DisplayText&gt;[45]&lt;/DisplayText&gt;&lt;record&gt;&lt;rec-number&gt;7&lt;/rec-number&gt;&lt;foreign-keys&gt;&lt;key app="EN" db-id="t29s95vavtx0sketswr5z9py2tp5xxap5wsf"&gt;7&lt;/key&gt;&lt;/foreign-keys&gt;&lt;ref-type name="Web Page"&gt;12&lt;/ref-type&gt;&lt;contributors&gt;&lt;authors&gt;&lt;author&gt;OMG, Object Management Group&lt;/author&gt;&lt;/authors&gt;&lt;/contributors&gt;&lt;titles&gt;&lt;title&gt;OMG Systems Modeling Language&lt;/title&gt;&lt;/titles&gt;&lt;volume&gt;2014&lt;/volume&gt;&lt;number&gt;10/6/2014&lt;/number&gt;&lt;dates&gt;&lt;year&gt;2014&lt;/year&gt;&lt;/dates&gt;&lt;urls&gt;&lt;related-urls&gt;&lt;url&gt;http://www.omgsysml.org/&lt;/url&gt;&lt;/related-urls&gt;&lt;/urls&gt;&lt;/record&gt;&lt;/Cite&gt;&lt;/EndNote&gt;</w:instrText>
      </w:r>
      <w:r w:rsidRPr="00C67C7F">
        <w:rPr>
          <w:rFonts w:ascii="Times New Roman" w:hAnsi="Times New Roman"/>
        </w:rPr>
        <w:fldChar w:fldCharType="separate"/>
      </w:r>
      <w:del w:id="2747" w:author="Nasser Mustafa [2]" w:date="2018-09-16T22:31:00Z">
        <w:r w:rsidR="003C33CA" w:rsidDel="00190519">
          <w:rPr>
            <w:rFonts w:ascii="Times New Roman" w:hAnsi="Times New Roman"/>
            <w:noProof/>
          </w:rPr>
          <w:delText>[</w:delText>
        </w:r>
        <w:r w:rsidR="00547E23" w:rsidDel="00190519">
          <w:fldChar w:fldCharType="begin"/>
        </w:r>
        <w:r w:rsidR="00547E23" w:rsidRPr="00A3659F" w:rsidDel="00190519">
          <w:delInstrText xml:space="preserve"> HYPERLINK \l "_ENREF_45" \o "OMG, 2014 #56" </w:delInstrText>
        </w:r>
        <w:r w:rsidR="00547E23" w:rsidDel="00190519">
          <w:fldChar w:fldCharType="separate"/>
        </w:r>
      </w:del>
      <w:ins w:id="2748" w:author="Nasser Mustafa [2]" w:date="2018-09-26T11:08:00Z">
        <w:r w:rsidR="00047800">
          <w:rPr>
            <w:b/>
            <w:bCs/>
          </w:rPr>
          <w:t>Error! Hyperlink reference not valid.</w:t>
        </w:r>
      </w:ins>
      <w:del w:id="2749" w:author="Nasser Mustafa [2]" w:date="2018-09-16T22:31:00Z">
        <w:r w:rsidR="006A58FF" w:rsidRPr="00A3659F" w:rsidDel="00190519">
          <w:rPr>
            <w:rFonts w:ascii="Times New Roman" w:hAnsi="Times New Roman"/>
            <w:noProof/>
          </w:rPr>
          <w:delText>45</w:delText>
        </w:r>
        <w:r w:rsidR="00547E23" w:rsidDel="00190519">
          <w:rPr>
            <w:rFonts w:ascii="Times New Roman" w:hAnsi="Times New Roman"/>
            <w:noProof/>
          </w:rPr>
          <w:fldChar w:fldCharType="end"/>
        </w:r>
        <w:r w:rsidR="003C33CA" w:rsidDel="00190519">
          <w:rPr>
            <w:rFonts w:ascii="Times New Roman" w:hAnsi="Times New Roman"/>
            <w:noProof/>
          </w:rPr>
          <w:delText>]</w:delText>
        </w:r>
      </w:del>
      <w:r w:rsidRPr="00C67C7F">
        <w:rPr>
          <w:rFonts w:ascii="Times New Roman" w:hAnsi="Times New Roman"/>
        </w:rPr>
        <w:fldChar w:fldCharType="end"/>
      </w:r>
      <w:r w:rsidRPr="00C67C7F">
        <w:rPr>
          <w:rFonts w:ascii="Times New Roman" w:hAnsi="Times New Roman"/>
        </w:rPr>
        <w:t xml:space="preserve"> expression for instance. They defined traceability link rules between specific BPMN model elements (i.e., </w:t>
      </w:r>
      <w:r w:rsidRPr="00C67C7F">
        <w:rPr>
          <w:rFonts w:ascii="Times New Roman" w:hAnsi="Times New Roman"/>
          <w:i/>
        </w:rPr>
        <w:t>resources</w:t>
      </w:r>
      <w:r w:rsidRPr="00C67C7F">
        <w:rPr>
          <w:rFonts w:ascii="Times New Roman" w:hAnsi="Times New Roman"/>
        </w:rPr>
        <w:t xml:space="preserve"> and their </w:t>
      </w:r>
      <w:r w:rsidRPr="00C67C7F">
        <w:rPr>
          <w:rFonts w:ascii="Times New Roman" w:hAnsi="Times New Roman"/>
          <w:i/>
        </w:rPr>
        <w:t>process</w:t>
      </w:r>
      <w:r w:rsidRPr="00C67C7F">
        <w:rPr>
          <w:rFonts w:ascii="Times New Roman" w:hAnsi="Times New Roman"/>
        </w:rPr>
        <w:t xml:space="preserve">), between </w:t>
      </w:r>
      <w:r w:rsidRPr="00C67C7F">
        <w:rPr>
          <w:rFonts w:ascii="Times New Roman" w:hAnsi="Times New Roman"/>
          <w:i/>
        </w:rPr>
        <w:t>participants</w:t>
      </w:r>
      <w:r w:rsidRPr="00C67C7F">
        <w:rPr>
          <w:rFonts w:ascii="Times New Roman" w:hAnsi="Times New Roman"/>
        </w:rPr>
        <w:t xml:space="preserve"> involved in </w:t>
      </w:r>
      <w:r w:rsidRPr="00C67C7F">
        <w:rPr>
          <w:rFonts w:ascii="Times New Roman" w:hAnsi="Times New Roman"/>
          <w:i/>
        </w:rPr>
        <w:t>messages</w:t>
      </w:r>
      <w:r w:rsidRPr="00C67C7F">
        <w:rPr>
          <w:rFonts w:ascii="Times New Roman" w:hAnsi="Times New Roman"/>
        </w:rPr>
        <w:t xml:space="preserve"> (i.e., message sender and receiver). In order to provide tool support for their BPMN traceability technique, the authors relied on the MagicDraw Domain Specific Language engine</w:t>
      </w:r>
      <w:del w:id="2750" w:author="Nasser Mustafa [2]" w:date="2018-09-16T22:32:00Z">
        <w:r w:rsidRPr="00C67C7F" w:rsidDel="00190519">
          <w:rPr>
            <w:rFonts w:ascii="Times New Roman" w:hAnsi="Times New Roman"/>
          </w:rPr>
          <w:delText xml:space="preserve"> </w:delText>
        </w:r>
      </w:del>
      <w:ins w:id="2751" w:author="Nasser Mustafa [2]" w:date="2018-09-16T22:32:00Z">
        <w:r w:rsidR="00190519">
          <w:rPr>
            <w:rFonts w:ascii="Times New Roman" w:hAnsi="Times New Roman"/>
          </w:rPr>
          <w:t xml:space="preserve"> </w:t>
        </w:r>
        <w:r w:rsidR="00190519">
          <w:rPr>
            <w:rFonts w:ascii="Times New Roman" w:hAnsi="Times New Roman"/>
          </w:rPr>
          <w:fldChar w:fldCharType="begin" w:fldLock="1"/>
        </w:r>
      </w:ins>
      <w:r w:rsidR="00B050F0">
        <w:rPr>
          <w:rFonts w:ascii="Times New Roman" w:hAnsi="Times New Roman"/>
        </w:rPr>
        <w:instrText>ADDIN CSL_CITATION {"citationItems":[{"id":"ITEM-1","itemData":{"author":[{"dropping-particle":"","family":"No Magic Inc.","given":"","non-dropping-particle":"","parse-names":false,"suffix":""}],"id":"ITEM-1","issued":{"date-parts":[["2014"]]},"title":"MagicDraw  UML Profiling&amp;DSL User Guide","type":"report"},"uris":["http://www.mendeley.com/documents/?uuid=cab9f0b0-0e01-43db-83f4-56443443a6bd"]}],"mendeley":{"formattedCitation":"[105]","plainTextFormattedCitation":"[105]","previouslyFormattedCitation":"[105]"},"properties":{"noteIndex":0},"schema":"https://github.com/citation-style-language/schema/raw/master/csl-citation.json"}</w:instrText>
      </w:r>
      <w:r w:rsidR="00190519">
        <w:rPr>
          <w:rFonts w:ascii="Times New Roman" w:hAnsi="Times New Roman"/>
        </w:rPr>
        <w:fldChar w:fldCharType="separate"/>
      </w:r>
      <w:r w:rsidR="00627C91" w:rsidRPr="00627C91">
        <w:rPr>
          <w:rFonts w:ascii="Times New Roman" w:hAnsi="Times New Roman"/>
          <w:noProof/>
        </w:rPr>
        <w:t>[105]</w:t>
      </w:r>
      <w:ins w:id="2752" w:author="Nasser Mustafa [2]" w:date="2018-09-16T22:32:00Z">
        <w:r w:rsidR="00190519">
          <w:rPr>
            <w:rFonts w:ascii="Times New Roman" w:hAnsi="Times New Roman"/>
          </w:rPr>
          <w:fldChar w:fldCharType="end"/>
        </w:r>
      </w:ins>
      <w:del w:id="2753" w:author="Nasser Mustafa [2]" w:date="2018-09-16T22:32:00Z">
        <w:r w:rsidRPr="00C67C7F" w:rsidDel="00190519">
          <w:rPr>
            <w:rFonts w:ascii="Times New Roman" w:hAnsi="Times New Roman"/>
          </w:rPr>
          <w:fldChar w:fldCharType="begin"/>
        </w:r>
        <w:r w:rsidR="003C33CA" w:rsidRPr="00A3659F" w:rsidDel="00190519">
          <w:rPr>
            <w:rFonts w:ascii="Times New Roman" w:hAnsi="Times New Roman"/>
          </w:rPr>
          <w:delInstrText xml:space="preserve"> ADDIN EN.CITE &lt;EndNote&gt;&lt;Cite&gt;&lt;Author&gt;No Magic Inc.&lt;/Author&gt;&lt;Year&gt;2014&lt;/Year&gt;&lt;RecNum&gt;188&lt;/RecNum&gt;&lt;DisplayText&gt;[120]&lt;/DisplayText&gt;&lt;record&gt;&lt;rec-number&gt;188&lt;/rec-number&gt;&lt;foreign-keys&gt;&lt;key app="EN" db-id="rxfad95wgs5d2dexxekxwt2katzr52wtwdxz" timestamp="0"&gt;188&lt;/key&gt;&lt;/foreign-keys&gt;&lt;ref-type name="Report"&gt;27&lt;/ref-type&gt;&lt;contributors&gt;&lt;authors&gt;&lt;author&gt;No Magic Inc.,&lt;/author&gt;&lt;/authors&gt;&lt;/contributors&gt;&lt;titles&gt;&lt;title&gt;MagicDraw  UML Profiling&amp;amp;DSL User Guide&lt;/title&gt;&lt;/titles&gt;&lt;dates&gt;&lt;year&gt;2014&lt;/year&gt;&lt;/dates&gt;&lt;urls&gt;&lt;/urls&gt;&lt;/record&gt;&lt;/Cite&gt;&lt;/EndNote&gt;</w:delInstrText>
        </w:r>
        <w:r w:rsidRPr="00C67C7F" w:rsidDel="00190519">
          <w:rPr>
            <w:rFonts w:ascii="Times New Roman" w:hAnsi="Times New Roman"/>
          </w:rPr>
          <w:fldChar w:fldCharType="separate"/>
        </w:r>
        <w:r w:rsidR="003C33CA" w:rsidRPr="00A3659F" w:rsidDel="00190519">
          <w:rPr>
            <w:rFonts w:ascii="Times New Roman" w:hAnsi="Times New Roman"/>
            <w:noProof/>
          </w:rPr>
          <w:delText>[</w:delText>
        </w:r>
        <w:r w:rsidR="00547E23" w:rsidRPr="00A3659F" w:rsidDel="00190519">
          <w:fldChar w:fldCharType="begin"/>
        </w:r>
        <w:r w:rsidR="00547E23" w:rsidRPr="00A3659F" w:rsidDel="00190519">
          <w:delInstrText xml:space="preserve"> HYPERLINK \l "_ENREF_120" \o "No Magic Inc., 2014 #188" </w:delInstrText>
        </w:r>
        <w:r w:rsidR="00547E23" w:rsidRPr="00A3659F" w:rsidDel="00190519">
          <w:fldChar w:fldCharType="separate"/>
        </w:r>
        <w:r w:rsidR="006A58FF" w:rsidRPr="00A3659F" w:rsidDel="00190519">
          <w:rPr>
            <w:rFonts w:ascii="Times New Roman" w:hAnsi="Times New Roman"/>
            <w:noProof/>
          </w:rPr>
          <w:delText>120</w:delText>
        </w:r>
        <w:r w:rsidR="00547E23" w:rsidRPr="00A3659F" w:rsidDel="00190519">
          <w:rPr>
            <w:rFonts w:ascii="Times New Roman" w:hAnsi="Times New Roman"/>
            <w:noProof/>
          </w:rPr>
          <w:fldChar w:fldCharType="end"/>
        </w:r>
        <w:r w:rsidR="003C33CA" w:rsidRPr="00A3659F" w:rsidDel="00190519">
          <w:rPr>
            <w:rFonts w:ascii="Times New Roman" w:hAnsi="Times New Roman"/>
            <w:noProof/>
          </w:rPr>
          <w:delText>]</w:delText>
        </w:r>
        <w:r w:rsidRPr="00C67C7F" w:rsidDel="00190519">
          <w:rPr>
            <w:rFonts w:ascii="Times New Roman" w:hAnsi="Times New Roman"/>
          </w:rPr>
          <w:fldChar w:fldCharType="end"/>
        </w:r>
      </w:del>
      <w:r w:rsidRPr="00C67C7F">
        <w:rPr>
          <w:rFonts w:ascii="Times New Roman" w:hAnsi="Times New Roman"/>
        </w:rPr>
        <w:t xml:space="preserve">. The authors argued the proposed approach is extensible and customizable since new rules, possibly involving BPMN elements that were not originally considered by the authors, can be defined using derived properties. However, the approach is not extensible or customizable enough to completely solve traceability among heterogeneous artifacts from different domains. It is specific to BPMN. Also, derived properties may not be enough to cover each single traceability model needs. For instance, this model cannot accommodate vertical traceability (i.e., linking artifacts from </w:t>
      </w:r>
      <w:r w:rsidR="0048557A">
        <w:rPr>
          <w:rFonts w:ascii="Times New Roman" w:hAnsi="Times New Roman"/>
        </w:rPr>
        <w:t xml:space="preserve">a </w:t>
      </w:r>
      <w:r w:rsidRPr="00C67C7F">
        <w:rPr>
          <w:rFonts w:ascii="Times New Roman" w:hAnsi="Times New Roman"/>
        </w:rPr>
        <w:t xml:space="preserve">BPMN model to other models types), it only </w:t>
      </w:r>
      <w:r w:rsidRPr="00C67C7F">
        <w:rPr>
          <w:rFonts w:ascii="Times New Roman" w:hAnsi="Times New Roman"/>
          <w:noProof/>
        </w:rPr>
        <w:t>accommodates</w:t>
      </w:r>
      <w:r w:rsidRPr="00C67C7F">
        <w:rPr>
          <w:rFonts w:ascii="Times New Roman" w:hAnsi="Times New Roman"/>
        </w:rPr>
        <w:t xml:space="preserve"> horizontal traceability links that link only elements within </w:t>
      </w:r>
      <w:r w:rsidR="0048557A">
        <w:rPr>
          <w:rFonts w:ascii="Times New Roman" w:hAnsi="Times New Roman"/>
        </w:rPr>
        <w:t xml:space="preserve">a </w:t>
      </w:r>
      <w:r w:rsidRPr="00C67C7F">
        <w:rPr>
          <w:rFonts w:ascii="Times New Roman" w:hAnsi="Times New Roman"/>
        </w:rPr>
        <w:t xml:space="preserve">BPMN model. </w:t>
      </w:r>
    </w:p>
    <w:p w14:paraId="1818EDF4" w14:textId="6D883469" w:rsidR="00B97147" w:rsidRPr="00C67C7F" w:rsidRDefault="00B97147" w:rsidP="00F11B73">
      <w:pPr>
        <w:tabs>
          <w:tab w:val="left" w:pos="900"/>
        </w:tabs>
        <w:spacing w:line="480" w:lineRule="auto"/>
        <w:jc w:val="both"/>
        <w:rPr>
          <w:rFonts w:ascii="Times New Roman" w:hAnsi="Times New Roman"/>
        </w:rPr>
      </w:pPr>
      <w:r w:rsidRPr="00C67C7F">
        <w:rPr>
          <w:rFonts w:ascii="Times New Roman" w:hAnsi="Times New Roman"/>
        </w:rPr>
        <w:t xml:space="preserve">For validation purposes, the authors defined a couple of traceability links that one would need when using the BPMN notation, </w:t>
      </w:r>
      <w:ins w:id="2754" w:author="Nasser Mustafa [2]" w:date="2018-09-25T18:31:00Z">
        <w:r w:rsidR="00AB29B8">
          <w:rPr>
            <w:rFonts w:ascii="Times New Roman" w:hAnsi="Times New Roman"/>
          </w:rPr>
          <w:t xml:space="preserve">they </w:t>
        </w:r>
      </w:ins>
      <w:r w:rsidRPr="00C67C7F">
        <w:rPr>
          <w:rFonts w:ascii="Times New Roman" w:hAnsi="Times New Roman"/>
        </w:rPr>
        <w:t xml:space="preserve">showed how </w:t>
      </w:r>
      <w:del w:id="2755" w:author="Nasser Mustafa [2]" w:date="2018-09-25T18:31:00Z">
        <w:r w:rsidRPr="00C67C7F" w:rsidDel="00AB29B8">
          <w:rPr>
            <w:rFonts w:ascii="Times New Roman" w:hAnsi="Times New Roman"/>
          </w:rPr>
          <w:delText xml:space="preserve">they </w:delText>
        </w:r>
      </w:del>
      <w:ins w:id="2756" w:author="Nasser Mustafa [2]" w:date="2018-09-25T18:31:00Z">
        <w:r w:rsidR="00AB29B8" w:rsidRPr="00C67C7F">
          <w:rPr>
            <w:rFonts w:ascii="Times New Roman" w:hAnsi="Times New Roman"/>
          </w:rPr>
          <w:t>the</w:t>
        </w:r>
        <w:r w:rsidR="00AB29B8">
          <w:rPr>
            <w:rFonts w:ascii="Times New Roman" w:hAnsi="Times New Roman"/>
          </w:rPr>
          <w:t xml:space="preserve"> links</w:t>
        </w:r>
        <w:r w:rsidR="00AB29B8" w:rsidRPr="00C67C7F">
          <w:rPr>
            <w:rFonts w:ascii="Times New Roman" w:hAnsi="Times New Roman"/>
          </w:rPr>
          <w:t xml:space="preserve"> </w:t>
        </w:r>
      </w:ins>
      <w:r w:rsidRPr="00C67C7F">
        <w:rPr>
          <w:rFonts w:ascii="Times New Roman" w:hAnsi="Times New Roman"/>
        </w:rPr>
        <w:t xml:space="preserve">would be defined using their solution, and how they would be modeled with MagicDraw. The </w:t>
      </w:r>
      <w:r w:rsidRPr="00C67C7F">
        <w:rPr>
          <w:rFonts w:ascii="Times New Roman" w:hAnsi="Times New Roman"/>
          <w:noProof/>
        </w:rPr>
        <w:t>authors, however,</w:t>
      </w:r>
      <w:r w:rsidRPr="00C67C7F">
        <w:rPr>
          <w:rFonts w:ascii="Times New Roman" w:hAnsi="Times New Roman"/>
        </w:rPr>
        <w:t xml:space="preserve"> do not show that their solution would help for any kind of traceability link one would need outside of a BPMN context. </w:t>
      </w:r>
    </w:p>
    <w:p w14:paraId="0F6D69B5" w14:textId="267981D9"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Mate and colleagues </w:t>
      </w:r>
      <w:ins w:id="2757" w:author="Nasser Mustafa [2]" w:date="2018-09-18T22:14:00Z">
        <w:r w:rsidR="00096401">
          <w:rPr>
            <w:rFonts w:ascii="Times New Roman" w:hAnsi="Times New Roman"/>
          </w:rPr>
          <w:fldChar w:fldCharType="begin" w:fldLock="1"/>
        </w:r>
      </w:ins>
      <w:r w:rsidR="00B050F0">
        <w:rPr>
          <w:rFonts w:ascii="Times New Roman" w:hAnsi="Times New Roman"/>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r w:rsidR="00096401">
        <w:rPr>
          <w:rFonts w:ascii="Times New Roman" w:hAnsi="Times New Roman"/>
        </w:rPr>
        <w:fldChar w:fldCharType="separate"/>
      </w:r>
      <w:r w:rsidR="00627C91" w:rsidRPr="00627C91">
        <w:rPr>
          <w:rFonts w:ascii="Times New Roman" w:hAnsi="Times New Roman"/>
          <w:noProof/>
        </w:rPr>
        <w:t>[106]</w:t>
      </w:r>
      <w:ins w:id="2758" w:author="Nasser Mustafa [2]" w:date="2018-09-18T22:14:00Z">
        <w:r w:rsidR="00096401">
          <w:rPr>
            <w:rFonts w:ascii="Times New Roman" w:hAnsi="Times New Roman"/>
          </w:rPr>
          <w:fldChar w:fldCharType="end"/>
        </w:r>
      </w:ins>
      <w:del w:id="2759" w:author="Nasser Mustafa [2]" w:date="2018-09-18T22:13:00Z">
        <w:r w:rsidRPr="00C67C7F" w:rsidDel="00096401">
          <w:rPr>
            <w:rFonts w:ascii="Times New Roman" w:hAnsi="Times New Roman"/>
          </w:rPr>
          <w:fldChar w:fldCharType="begin"/>
        </w:r>
        <w:r w:rsidR="003C33CA" w:rsidRPr="00096401" w:rsidDel="00096401">
          <w:rPr>
            <w:rFonts w:ascii="Times New Roman" w:hAnsi="Times New Roman"/>
          </w:rPr>
          <w:delInstrText xml:space="preserve"> ADDIN EN.CITE &lt;EndNote&gt;&lt;Cite&gt;&lt;Author&gt;Mate´&lt;/Author&gt;&lt;Year&gt;2011&lt;/Year&gt;&lt;RecNum&gt;187&lt;/RecNum&gt;&lt;DisplayText&gt;[8]&lt;/DisplayText&gt;&lt;record&gt;&lt;rec-number&gt;187&lt;/rec-number&gt;&lt;foreign-keys&gt;&lt;key app="EN" db-id="rxfad95wgs5d2dexxekxwt2katzr52wtwdxz" timestamp="0"&gt;187&lt;/key&gt;&lt;/foreign-keys&gt;&lt;ref-type name="Conference Proceedings"&gt;10&lt;/ref-type&gt;&lt;contributors&gt;&lt;authors&gt;&lt;author&gt;Mate´, A.&lt;/author&gt;&lt;author&gt;Trujillo, J.&lt;/author&gt;&lt;/authors&gt;&lt;/contributors&gt;&lt;titles&gt;&lt;title&gt;A trace metamodel proposal based on the model driven architecture framework for the traceability of user requirements in data warehouses&lt;/title&gt;&lt;secondary-title&gt;International conference on Advanced information systems engineering&lt;/secondary-title&gt;&lt;short-title&gt;CAiSE&lt;/short-title&gt;&lt;/titles&gt;&lt;pages&gt;123-137&lt;/pages&gt;&lt;dates&gt;&lt;year&gt;2011&lt;/year&gt;&lt;/dates&gt;&lt;pub-location&gt;Berlin&lt;/pub-location&gt;&lt;urls&gt;&lt;/urls&gt;&lt;/record&gt;&lt;/Cite&gt;&lt;/EndNote&gt;</w:delInstrText>
        </w:r>
        <w:r w:rsidRPr="00C67C7F" w:rsidDel="00096401">
          <w:rPr>
            <w:rFonts w:ascii="Times New Roman" w:hAnsi="Times New Roman"/>
          </w:rPr>
          <w:fldChar w:fldCharType="separate"/>
        </w:r>
        <w:r w:rsidR="003C33CA" w:rsidRPr="00096401" w:rsidDel="00096401">
          <w:rPr>
            <w:rFonts w:ascii="Times New Roman" w:hAnsi="Times New Roman"/>
            <w:noProof/>
          </w:rPr>
          <w:delText>[</w:delText>
        </w:r>
        <w:r w:rsidR="00660900" w:rsidRPr="00096401" w:rsidDel="00096401">
          <w:fldChar w:fldCharType="begin"/>
        </w:r>
        <w:r w:rsidR="00660900" w:rsidRPr="00096401" w:rsidDel="00096401">
          <w:delInstrText xml:space="preserve"> HYPERLINK \l "_ENREF_8" \o "Mate´, 2011 #187" </w:delInstrText>
        </w:r>
        <w:r w:rsidR="00660900" w:rsidRPr="00096401" w:rsidDel="00096401">
          <w:fldChar w:fldCharType="separate"/>
        </w:r>
        <w:r w:rsidR="006A58FF" w:rsidRPr="00096401" w:rsidDel="00096401">
          <w:rPr>
            <w:rFonts w:ascii="Times New Roman" w:hAnsi="Times New Roman"/>
            <w:noProof/>
          </w:rPr>
          <w:delText>8</w:delText>
        </w:r>
        <w:r w:rsidR="00660900" w:rsidRPr="00096401" w:rsidDel="00096401">
          <w:rPr>
            <w:rFonts w:ascii="Times New Roman" w:hAnsi="Times New Roman"/>
            <w:noProof/>
          </w:rPr>
          <w:fldChar w:fldCharType="end"/>
        </w:r>
        <w:r w:rsidR="003C33CA" w:rsidRPr="00096401" w:rsidDel="00096401">
          <w:rPr>
            <w:rFonts w:ascii="Times New Roman" w:hAnsi="Times New Roman"/>
            <w:noProof/>
          </w:rPr>
          <w:delText>]</w:delText>
        </w:r>
        <w:r w:rsidRPr="00C67C7F" w:rsidDel="00096401">
          <w:rPr>
            <w:rFonts w:ascii="Times New Roman" w:hAnsi="Times New Roman"/>
          </w:rPr>
          <w:fldChar w:fldCharType="end"/>
        </w:r>
      </w:del>
      <w:r w:rsidRPr="00C67C7F">
        <w:rPr>
          <w:rFonts w:ascii="Times New Roman" w:hAnsi="Times New Roman"/>
        </w:rPr>
        <w:t xml:space="preserve"> proposed a traceability model based on the </w:t>
      </w:r>
      <w:r w:rsidRPr="00C67C7F">
        <w:rPr>
          <w:rFonts w:ascii="Times New Roman" w:hAnsi="Times New Roman"/>
          <w:noProof/>
        </w:rPr>
        <w:t>model-driven</w:t>
      </w:r>
      <w:r w:rsidRPr="00C67C7F">
        <w:rPr>
          <w:rFonts w:ascii="Times New Roman" w:hAnsi="Times New Roman"/>
        </w:rPr>
        <w:t xml:space="preserve"> architecture for </w:t>
      </w:r>
      <w:r w:rsidRPr="00C67C7F">
        <w:rPr>
          <w:rFonts w:ascii="Times New Roman" w:hAnsi="Times New Roman"/>
          <w:noProof/>
        </w:rPr>
        <w:t>tracing</w:t>
      </w:r>
      <w:r w:rsidRPr="00C67C7F">
        <w:rPr>
          <w:rFonts w:ascii="Times New Roman" w:hAnsi="Times New Roman"/>
        </w:rPr>
        <w:t xml:space="preserve"> user requirements and data</w:t>
      </w:r>
      <w:r w:rsidR="0048557A">
        <w:rPr>
          <w:rFonts w:ascii="Times New Roman" w:hAnsi="Times New Roman"/>
        </w:rPr>
        <w:t xml:space="preserve"> sources in Data Warehouses.</w:t>
      </w:r>
      <w:r w:rsidRPr="00C67C7F">
        <w:rPr>
          <w:rFonts w:ascii="Times New Roman" w:hAnsi="Times New Roman"/>
        </w:rPr>
        <w:t xml:space="preserve"> The development of </w:t>
      </w:r>
      <w:r w:rsidR="0048557A">
        <w:rPr>
          <w:rFonts w:ascii="Times New Roman" w:hAnsi="Times New Roman"/>
        </w:rPr>
        <w:t>a data warehouse</w:t>
      </w:r>
      <w:r w:rsidRPr="00C67C7F">
        <w:rPr>
          <w:rFonts w:ascii="Times New Roman" w:hAnsi="Times New Roman"/>
        </w:rPr>
        <w:t xml:space="preserve"> follows three approaches: First, </w:t>
      </w:r>
      <w:r w:rsidR="0048557A">
        <w:rPr>
          <w:rFonts w:ascii="Times New Roman" w:hAnsi="Times New Roman"/>
        </w:rPr>
        <w:t xml:space="preserve">a </w:t>
      </w:r>
      <w:r w:rsidRPr="00C67C7F">
        <w:rPr>
          <w:rFonts w:ascii="Times New Roman" w:hAnsi="Times New Roman"/>
        </w:rPr>
        <w:t xml:space="preserve">bottom-up approach </w:t>
      </w:r>
      <w:r w:rsidR="006602D0">
        <w:rPr>
          <w:rFonts w:ascii="Times New Roman" w:hAnsi="Times New Roman"/>
        </w:rPr>
        <w:t xml:space="preserve">is used </w:t>
      </w:r>
      <w:r w:rsidRPr="00C67C7F">
        <w:rPr>
          <w:rFonts w:ascii="Times New Roman" w:hAnsi="Times New Roman"/>
        </w:rPr>
        <w:t xml:space="preserve">in which every element used for the implementation of the </w:t>
      </w:r>
      <w:r w:rsidR="0048557A">
        <w:rPr>
          <w:rFonts w:ascii="Times New Roman" w:hAnsi="Times New Roman"/>
        </w:rPr>
        <w:t xml:space="preserve">data warehouse </w:t>
      </w:r>
      <w:r w:rsidRPr="00C67C7F">
        <w:rPr>
          <w:rFonts w:ascii="Times New Roman" w:hAnsi="Times New Roman"/>
        </w:rPr>
        <w:t>comes from a single source only (i.e.</w:t>
      </w:r>
      <w:r w:rsidR="002C72B3">
        <w:rPr>
          <w:rFonts w:ascii="Times New Roman" w:hAnsi="Times New Roman"/>
        </w:rPr>
        <w:t>, requirements or data sources).</w:t>
      </w:r>
      <w:r w:rsidRPr="00C67C7F">
        <w:rPr>
          <w:rFonts w:ascii="Times New Roman" w:hAnsi="Times New Roman"/>
        </w:rPr>
        <w:t xml:space="preserve"> Second, a </w:t>
      </w:r>
      <w:r w:rsidRPr="00C67C7F">
        <w:rPr>
          <w:rFonts w:ascii="Times New Roman" w:hAnsi="Times New Roman"/>
          <w:noProof/>
        </w:rPr>
        <w:t>top-down</w:t>
      </w:r>
      <w:r w:rsidRPr="00C67C7F">
        <w:rPr>
          <w:rFonts w:ascii="Times New Roman" w:hAnsi="Times New Roman"/>
        </w:rPr>
        <w:t xml:space="preserve"> approach</w:t>
      </w:r>
      <w:r w:rsidR="006602D0">
        <w:rPr>
          <w:rFonts w:ascii="Times New Roman" w:hAnsi="Times New Roman"/>
        </w:rPr>
        <w:t>,</w:t>
      </w:r>
      <w:r w:rsidRPr="00C67C7F">
        <w:rPr>
          <w:rFonts w:ascii="Times New Roman" w:hAnsi="Times New Roman"/>
        </w:rPr>
        <w:t xml:space="preserve"> which is the opposite of bottom-up, focuses on the user requirements </w:t>
      </w:r>
      <w:r w:rsidR="002C72B3">
        <w:rPr>
          <w:rFonts w:ascii="Times New Roman" w:hAnsi="Times New Roman"/>
        </w:rPr>
        <w:t>while ignoring the data sources.</w:t>
      </w:r>
      <w:r w:rsidRPr="00C67C7F">
        <w:rPr>
          <w:rFonts w:ascii="Times New Roman" w:hAnsi="Times New Roman"/>
        </w:rPr>
        <w:t xml:space="preserve"> Third, </w:t>
      </w:r>
      <w:r w:rsidR="002C72B3">
        <w:rPr>
          <w:rFonts w:ascii="Times New Roman" w:hAnsi="Times New Roman"/>
        </w:rPr>
        <w:t>a</w:t>
      </w:r>
      <w:r w:rsidRPr="00C67C7F">
        <w:rPr>
          <w:rFonts w:ascii="Times New Roman" w:hAnsi="Times New Roman"/>
        </w:rPr>
        <w:t xml:space="preserve"> Hybrid approach merges the previous two approaches and requires information </w:t>
      </w:r>
      <w:r w:rsidRPr="00C67C7F">
        <w:rPr>
          <w:rFonts w:ascii="Times New Roman" w:hAnsi="Times New Roman"/>
          <w:noProof/>
        </w:rPr>
        <w:t>on</w:t>
      </w:r>
      <w:r w:rsidRPr="00C67C7F">
        <w:rPr>
          <w:rFonts w:ascii="Times New Roman" w:hAnsi="Times New Roman"/>
        </w:rPr>
        <w:t xml:space="preserve"> user requirements and data sources. Therefore, there is a need to trace which parts of the </w:t>
      </w:r>
      <w:r w:rsidR="0048557A">
        <w:rPr>
          <w:rFonts w:ascii="Times New Roman" w:hAnsi="Times New Roman"/>
        </w:rPr>
        <w:t>data warehouse</w:t>
      </w:r>
      <w:r w:rsidRPr="00C67C7F">
        <w:rPr>
          <w:rFonts w:ascii="Times New Roman" w:hAnsi="Times New Roman"/>
        </w:rPr>
        <w:t xml:space="preserve"> relate requirements to data sources. </w:t>
      </w:r>
    </w:p>
    <w:p w14:paraId="737D03D7" w14:textId="787AD8C4"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w:t>
      </w:r>
      <w:r w:rsidR="0048557A">
        <w:rPr>
          <w:rFonts w:ascii="Times New Roman" w:hAnsi="Times New Roman"/>
        </w:rPr>
        <w:t xml:space="preserve">data warehouse </w:t>
      </w:r>
      <w:r w:rsidRPr="00C67C7F">
        <w:rPr>
          <w:rFonts w:ascii="Times New Roman" w:hAnsi="Times New Roman"/>
        </w:rPr>
        <w:t xml:space="preserve">traceability metamodel in </w:t>
      </w:r>
      <w:r w:rsidRPr="00C67C7F">
        <w:rPr>
          <w:rFonts w:ascii="Times New Roman" w:hAnsi="Times New Roman"/>
        </w:rPr>
        <w:fldChar w:fldCharType="begin"/>
      </w:r>
      <w:r w:rsidRPr="00C67C7F">
        <w:rPr>
          <w:rFonts w:ascii="Times New Roman" w:hAnsi="Times New Roman"/>
        </w:rPr>
        <w:instrText xml:space="preserve"> REF _Ref482983788 \h  \* MERGEFORMAT </w:instrText>
      </w:r>
      <w:r w:rsidRPr="00C67C7F">
        <w:rPr>
          <w:rFonts w:ascii="Times New Roman" w:hAnsi="Times New Roman"/>
        </w:rPr>
      </w:r>
      <w:r w:rsidRPr="00C67C7F">
        <w:rPr>
          <w:rFonts w:ascii="Times New Roman" w:hAnsi="Times New Roman"/>
        </w:rPr>
        <w:fldChar w:fldCharType="separate"/>
      </w:r>
      <w:ins w:id="2760" w:author="Nasser Mustafa [2]" w:date="2018-09-26T11:08:00Z">
        <w:r w:rsidR="00047800" w:rsidRPr="00047800">
          <w:rPr>
            <w:rFonts w:ascii="Times New Roman" w:hAnsi="Times New Roman"/>
            <w:rPrChange w:id="2761" w:author="Nasser Mustafa [2]" w:date="2018-09-26T11:08:00Z">
              <w:rPr>
                <w:sz w:val="20"/>
                <w:szCs w:val="20"/>
              </w:rPr>
            </w:rPrChange>
          </w:rPr>
          <w:t xml:space="preserve">Figure </w:t>
        </w:r>
        <w:r w:rsidR="00047800" w:rsidRPr="00047800">
          <w:rPr>
            <w:rFonts w:ascii="Times New Roman" w:hAnsi="Times New Roman"/>
            <w:noProof/>
            <w:rPrChange w:id="2762" w:author="Nasser Mustafa [2]" w:date="2018-09-26T11:08:00Z">
              <w:rPr>
                <w:noProof/>
                <w:sz w:val="20"/>
                <w:szCs w:val="20"/>
              </w:rPr>
            </w:rPrChange>
          </w:rPr>
          <w:t>2</w:t>
        </w:r>
      </w:ins>
      <w:del w:id="2763" w:author="Nasser Mustafa [2]" w:date="2018-09-19T14:47:00Z">
        <w:r w:rsidR="00C779F7" w:rsidRPr="00705825" w:rsidDel="00740534">
          <w:rPr>
            <w:rFonts w:ascii="Times New Roman" w:hAnsi="Times New Roman"/>
          </w:rPr>
          <w:delText xml:space="preserve">Figure </w:delText>
        </w:r>
        <w:r w:rsidR="00C779F7" w:rsidRPr="00705825" w:rsidDel="00740534">
          <w:rPr>
            <w:rFonts w:ascii="Times New Roman" w:hAnsi="Times New Roman"/>
            <w:noProof/>
          </w:rPr>
          <w:delText>2</w:delText>
        </w:r>
      </w:del>
      <w:r w:rsidRPr="00C67C7F">
        <w:rPr>
          <w:rFonts w:ascii="Times New Roman" w:hAnsi="Times New Roman"/>
        </w:rPr>
        <w:fldChar w:fldCharType="end"/>
      </w:r>
      <w:r w:rsidRPr="00C67C7F">
        <w:rPr>
          <w:rFonts w:ascii="Times New Roman" w:hAnsi="Times New Roman"/>
        </w:rPr>
        <w:t xml:space="preserve"> shows a </w:t>
      </w:r>
      <w:r w:rsidRPr="00C67C7F">
        <w:rPr>
          <w:rFonts w:ascii="Times New Roman" w:hAnsi="Times New Roman"/>
          <w:i/>
        </w:rPr>
        <w:t>TraceModel</w:t>
      </w:r>
      <w:r w:rsidRPr="00C67C7F">
        <w:rPr>
          <w:rFonts w:ascii="Times New Roman" w:hAnsi="Times New Roman"/>
        </w:rPr>
        <w:t xml:space="preserve"> class that has zero or more woven models represented by the </w:t>
      </w:r>
      <w:r w:rsidRPr="00C67C7F">
        <w:rPr>
          <w:rFonts w:ascii="Times New Roman" w:hAnsi="Times New Roman"/>
          <w:i/>
        </w:rPr>
        <w:t>TraceModelRef</w:t>
      </w:r>
      <w:r w:rsidRPr="00C67C7F">
        <w:rPr>
          <w:rFonts w:ascii="Times New Roman" w:hAnsi="Times New Roman"/>
        </w:rPr>
        <w:t xml:space="preserve"> class. Each </w:t>
      </w:r>
      <w:r w:rsidRPr="00C67C7F">
        <w:rPr>
          <w:rFonts w:ascii="Times New Roman" w:hAnsi="Times New Roman"/>
          <w:i/>
        </w:rPr>
        <w:t>TraceModelRef</w:t>
      </w:r>
      <w:r w:rsidRPr="00C67C7F">
        <w:rPr>
          <w:rFonts w:ascii="Times New Roman" w:hAnsi="Times New Roman"/>
        </w:rPr>
        <w:t xml:space="preserve"> has zero or more references (the </w:t>
      </w:r>
      <w:r w:rsidRPr="00C67C7F">
        <w:rPr>
          <w:rFonts w:ascii="Times New Roman" w:hAnsi="Times New Roman"/>
          <w:i/>
        </w:rPr>
        <w:t>ElementRef</w:t>
      </w:r>
      <w:r w:rsidRPr="00C67C7F">
        <w:rPr>
          <w:rFonts w:ascii="Times New Roman" w:hAnsi="Times New Roman"/>
        </w:rPr>
        <w:t xml:space="preserve"> class) that identify the elements linked by the traces. Class </w:t>
      </w:r>
      <w:r w:rsidRPr="00C67C7F">
        <w:rPr>
          <w:rFonts w:ascii="Times New Roman" w:hAnsi="Times New Roman"/>
          <w:i/>
        </w:rPr>
        <w:t>TraceLinks</w:t>
      </w:r>
      <w:r w:rsidRPr="00C67C7F">
        <w:rPr>
          <w:rFonts w:ascii="Times New Roman" w:hAnsi="Times New Roman"/>
        </w:rPr>
        <w:t xml:space="preserve"> defines the relationships between the elements in the woven models. The </w:t>
      </w:r>
      <w:r w:rsidRPr="00C67C7F">
        <w:rPr>
          <w:rFonts w:ascii="Times New Roman" w:hAnsi="Times New Roman"/>
          <w:i/>
        </w:rPr>
        <w:t>TraceLinkEnd</w:t>
      </w:r>
      <w:r w:rsidRPr="00C67C7F">
        <w:rPr>
          <w:rFonts w:ascii="Times New Roman" w:hAnsi="Times New Roman"/>
        </w:rPr>
        <w:t xml:space="preserve"> class represents the source and target artifacts for a trace link. The </w:t>
      </w:r>
      <w:r w:rsidRPr="00C67C7F">
        <w:rPr>
          <w:rFonts w:ascii="Times New Roman" w:hAnsi="Times New Roman"/>
          <w:i/>
        </w:rPr>
        <w:t>TraceLink</w:t>
      </w:r>
      <w:r w:rsidRPr="00C67C7F">
        <w:rPr>
          <w:rFonts w:ascii="Times New Roman" w:hAnsi="Times New Roman"/>
        </w:rPr>
        <w:t xml:space="preserve"> class is a gen</w:t>
      </w:r>
      <w:r w:rsidR="002C72B3">
        <w:rPr>
          <w:rFonts w:ascii="Times New Roman" w:hAnsi="Times New Roman"/>
        </w:rPr>
        <w:t>eralization for many trace link</w:t>
      </w:r>
      <w:r w:rsidRPr="00C67C7F">
        <w:rPr>
          <w:rFonts w:ascii="Times New Roman" w:hAnsi="Times New Roman"/>
        </w:rPr>
        <w:t xml:space="preserve"> types such as evolution, dependency, overlap, conflict, satisfiability, and rationalization links, which the authors defined. </w:t>
      </w:r>
    </w:p>
    <w:p w14:paraId="1E094D10" w14:textId="664E072F"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This metamodel is domain specific since it concerns only with certain types of links that target data warehouse applications. It cannot accommodate traceability between artifacts that require different trace link types such as notify or call links. The metamodel has no sense of direction </w:t>
      </w:r>
      <w:ins w:id="2764" w:author="Nasser Mustafa [2]" w:date="2018-09-16T22:34:00Z">
        <w:r w:rsidR="00190519">
          <w:rPr>
            <w:rFonts w:ascii="Times New Roman" w:hAnsi="Times New Roman"/>
          </w:rPr>
          <w:t xml:space="preserve"> </w:t>
        </w:r>
      </w:ins>
      <w:r w:rsidRPr="00C67C7F">
        <w:rPr>
          <w:rFonts w:ascii="Times New Roman" w:hAnsi="Times New Roman"/>
        </w:rPr>
        <w:t xml:space="preserve">on the trace links between source and target artifacts </w:t>
      </w:r>
      <w:r w:rsidRPr="00C67C7F">
        <w:rPr>
          <w:rFonts w:ascii="Times New Roman" w:hAnsi="Times New Roman"/>
          <w:noProof/>
          <w:lang w:eastAsia="zh-CN"/>
        </w:rPr>
        <mc:AlternateContent>
          <mc:Choice Requires="wps">
            <w:drawing>
              <wp:anchor distT="0" distB="0" distL="114300" distR="114300" simplePos="0" relativeHeight="251682816" behindDoc="0" locked="1" layoutInCell="1" allowOverlap="0" wp14:anchorId="7656CFC4" wp14:editId="6063D01B">
                <wp:simplePos x="0" y="0"/>
                <wp:positionH relativeFrom="margin">
                  <wp:posOffset>254000</wp:posOffset>
                </wp:positionH>
                <wp:positionV relativeFrom="margin">
                  <wp:align>top</wp:align>
                </wp:positionV>
                <wp:extent cx="5220970" cy="4173855"/>
                <wp:effectExtent l="0" t="0" r="0" b="0"/>
                <wp:wrapTopAndBottom/>
                <wp:docPr id="7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970" cy="41738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B5D28" w14:textId="77777777" w:rsidR="00D617FD" w:rsidRDefault="00D617FD" w:rsidP="00B97147">
                            <w:r>
                              <w:rPr>
                                <w:noProof/>
                                <w:lang w:eastAsia="zh-CN"/>
                              </w:rPr>
                              <w:drawing>
                                <wp:inline distT="0" distB="0" distL="0" distR="0" wp14:anchorId="0919CE09" wp14:editId="3E01D6AF">
                                  <wp:extent cx="5120301" cy="3828834"/>
                                  <wp:effectExtent l="0" t="0" r="4445" b="635"/>
                                  <wp:docPr id="81" name="Picture 10" descr="D:\Traceability papers\Instantiation examples\Data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ceability papers\Instantiation examples\DataWarehouse.jpg"/>
                                          <pic:cNvPicPr>
                                            <a:picLocks noChangeAspect="1" noChangeArrowheads="1"/>
                                          </pic:cNvPicPr>
                                        </pic:nvPicPr>
                                        <pic:blipFill>
                                          <a:blip r:embed="rId14"/>
                                          <a:srcRect/>
                                          <a:stretch>
                                            <a:fillRect/>
                                          </a:stretch>
                                        </pic:blipFill>
                                        <pic:spPr bwMode="auto">
                                          <a:xfrm>
                                            <a:off x="0" y="0"/>
                                            <a:ext cx="5126340" cy="3833349"/>
                                          </a:xfrm>
                                          <a:prstGeom prst="rect">
                                            <a:avLst/>
                                          </a:prstGeom>
                                          <a:noFill/>
                                          <a:ln w="9525">
                                            <a:noFill/>
                                            <a:miter lim="800000"/>
                                            <a:headEnd/>
                                            <a:tailEnd/>
                                          </a:ln>
                                        </pic:spPr>
                                      </pic:pic>
                                    </a:graphicData>
                                  </a:graphic>
                                </wp:inline>
                              </w:drawing>
                            </w:r>
                          </w:p>
                          <w:p w14:paraId="71D1BB38" w14:textId="37BC5A4E" w:rsidR="00D617FD" w:rsidRPr="00545F55" w:rsidRDefault="00D617FD" w:rsidP="00B97147">
                            <w:pPr>
                              <w:pStyle w:val="Caption"/>
                              <w:rPr>
                                <w:sz w:val="20"/>
                                <w:szCs w:val="20"/>
                              </w:rPr>
                            </w:pPr>
                            <w:bookmarkStart w:id="2765" w:name="_Ref482983788"/>
                            <w:bookmarkStart w:id="2766" w:name="_Toc525723641"/>
                            <w:r w:rsidRPr="00545F55">
                              <w:rPr>
                                <w:sz w:val="20"/>
                                <w:szCs w:val="20"/>
                              </w:rPr>
                              <w:t xml:space="preserve">Figure </w:t>
                            </w:r>
                            <w:r w:rsidRPr="00545F55">
                              <w:rPr>
                                <w:sz w:val="20"/>
                                <w:szCs w:val="20"/>
                              </w:rPr>
                              <w:fldChar w:fldCharType="begin"/>
                            </w:r>
                            <w:r w:rsidRPr="00545F55">
                              <w:rPr>
                                <w:sz w:val="20"/>
                                <w:szCs w:val="20"/>
                              </w:rPr>
                              <w:instrText xml:space="preserve"> SEQ Figure \* ARABIC </w:instrText>
                            </w:r>
                            <w:r w:rsidRPr="00545F55">
                              <w:rPr>
                                <w:sz w:val="20"/>
                                <w:szCs w:val="20"/>
                              </w:rPr>
                              <w:fldChar w:fldCharType="separate"/>
                            </w:r>
                            <w:r>
                              <w:rPr>
                                <w:noProof/>
                                <w:sz w:val="20"/>
                                <w:szCs w:val="20"/>
                              </w:rPr>
                              <w:t>2</w:t>
                            </w:r>
                            <w:r w:rsidRPr="00545F55">
                              <w:rPr>
                                <w:sz w:val="20"/>
                                <w:szCs w:val="20"/>
                              </w:rPr>
                              <w:fldChar w:fldCharType="end"/>
                            </w:r>
                            <w:bookmarkEnd w:id="2765"/>
                            <w:r w:rsidRPr="00545F55">
                              <w:rPr>
                                <w:sz w:val="20"/>
                                <w:szCs w:val="20"/>
                              </w:rPr>
                              <w:t xml:space="preserve">: Traceability Metamodel for Data Warehouses, source </w:t>
                            </w:r>
                            <w:ins w:id="2767" w:author="Nasser Mustafa [2]" w:date="2018-09-16T22:34:00Z">
                              <w:r>
                                <w:rPr>
                                  <w:rFonts w:ascii="Times New Roman" w:hAnsi="Times New Roman"/>
                                </w:rPr>
                                <w:fldChar w:fldCharType="begin" w:fldLock="1"/>
                              </w:r>
                            </w:ins>
                            <w:r>
                              <w:rPr>
                                <w:rFonts w:ascii="Times New Roman" w:hAnsi="Times New Roman"/>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ins w:id="2768" w:author="Nasser Mustafa [2]" w:date="2018-09-16T22:34:00Z">
                              <w:r>
                                <w:rPr>
                                  <w:rFonts w:ascii="Times New Roman" w:hAnsi="Times New Roman"/>
                                </w:rPr>
                                <w:fldChar w:fldCharType="separate"/>
                              </w:r>
                            </w:ins>
                            <w:r w:rsidRPr="00627C91">
                              <w:rPr>
                                <w:rFonts w:ascii="Times New Roman" w:hAnsi="Times New Roman"/>
                                <w:b w:val="0"/>
                                <w:noProof/>
                              </w:rPr>
                              <w:t>[106]</w:t>
                            </w:r>
                            <w:bookmarkEnd w:id="2766"/>
                            <w:ins w:id="2769" w:author="Nasser Mustafa [2]" w:date="2018-09-16T22:34:00Z">
                              <w:r>
                                <w:rPr>
                                  <w:rFonts w:ascii="Times New Roman" w:hAnsi="Times New Roman"/>
                                </w:rPr>
                                <w:fldChar w:fldCharType="end"/>
                              </w:r>
                            </w:ins>
                            <w:del w:id="2770" w:author="Nasser Mustafa [2]" w:date="2018-09-16T22:33:00Z">
                              <w:r w:rsidRPr="00545F55" w:rsidDel="00190519">
                                <w:rPr>
                                  <w:b w:val="0"/>
                                  <w:bCs w:val="0"/>
                                  <w:sz w:val="20"/>
                                  <w:szCs w:val="20"/>
                                </w:rPr>
                                <w:fldChar w:fldCharType="begin"/>
                              </w:r>
                              <w:r w:rsidDel="00190519">
                                <w:rPr>
                                  <w:b w:val="0"/>
                                  <w:bCs w:val="0"/>
                                  <w:sz w:val="20"/>
                                  <w:szCs w:val="20"/>
                                </w:rPr>
                                <w:delInstrText xml:space="preserve"> ADDIN EN.CITE &lt;EndNote&gt;&lt;Cite&gt;&lt;Author&gt;Mate´&lt;/Author&gt;&lt;Year&gt;2011&lt;/Year&gt;&lt;RecNum&gt;187&lt;/RecNum&gt;&lt;DisplayText&gt;[8]&lt;/DisplayText&gt;&lt;record&gt;&lt;rec-number&gt;187&lt;/rec-number&gt;&lt;foreign-keys&gt;&lt;key app="EN" db-id="rxfad95wgs5d2dexxekxwt2katzr52wtwdxz" timestamp="0"&gt;187&lt;/key&gt;&lt;/foreign-keys&gt;&lt;ref-type name="Conference Proceedings"&gt;10&lt;/ref-type&gt;&lt;contributors&gt;&lt;authors&gt;&lt;author&gt;Mate´, A.&lt;/author&gt;&lt;author&gt;Trujillo, J.&lt;/author&gt;&lt;/authors&gt;&lt;/contributors&gt;&lt;titles&gt;&lt;title&gt;A trace metamodel proposal based on the model driven architecture framework for the traceability of user requirements in data warehouses&lt;/title&gt;&lt;secondary-title&gt;International conference on Advanced information systems engineering&lt;/secondary-title&gt;&lt;short-title&gt;CAiSE&lt;/short-title&gt;&lt;/titles&gt;&lt;pages&gt;123-137&lt;/pages&gt;&lt;dates&gt;&lt;year&gt;2011&lt;/year&gt;&lt;/dates&gt;&lt;pub-location&gt;Berlin&lt;/pub-location&gt;&lt;urls&gt;&lt;/urls&gt;&lt;/record&gt;&lt;/Cite&gt;&lt;/EndNote&gt;</w:delInstrText>
                              </w:r>
                              <w:r w:rsidRPr="00545F55" w:rsidDel="00190519">
                                <w:rPr>
                                  <w:b w:val="0"/>
                                  <w:bCs w:val="0"/>
                                  <w:sz w:val="20"/>
                                  <w:szCs w:val="20"/>
                                </w:rPr>
                                <w:fldChar w:fldCharType="separate"/>
                              </w:r>
                              <w:r w:rsidDel="00190519">
                                <w:rPr>
                                  <w:b w:val="0"/>
                                  <w:bCs w:val="0"/>
                                  <w:noProof/>
                                  <w:sz w:val="20"/>
                                  <w:szCs w:val="20"/>
                                </w:rPr>
                                <w:delText>[</w:delText>
                              </w:r>
                              <w:r w:rsidDel="00190519">
                                <w:fldChar w:fldCharType="begin"/>
                              </w:r>
                              <w:r w:rsidDel="00190519">
                                <w:delInstrText xml:space="preserve"> HYPERLINK \l "_ENREF_8" \o "Mate´, 2011 #187" </w:delInstrText>
                              </w:r>
                              <w:r w:rsidDel="00190519">
                                <w:fldChar w:fldCharType="separate"/>
                              </w:r>
                              <w:r w:rsidDel="00190519">
                                <w:rPr>
                                  <w:b w:val="0"/>
                                  <w:bCs w:val="0"/>
                                  <w:noProof/>
                                  <w:sz w:val="20"/>
                                  <w:szCs w:val="20"/>
                                </w:rPr>
                                <w:delText>8</w:delText>
                              </w:r>
                              <w:r w:rsidDel="00190519">
                                <w:rPr>
                                  <w:b w:val="0"/>
                                  <w:bCs w:val="0"/>
                                  <w:noProof/>
                                  <w:sz w:val="20"/>
                                  <w:szCs w:val="20"/>
                                </w:rPr>
                                <w:fldChar w:fldCharType="end"/>
                              </w:r>
                              <w:r w:rsidDel="00190519">
                                <w:rPr>
                                  <w:b w:val="0"/>
                                  <w:bCs w:val="0"/>
                                  <w:noProof/>
                                  <w:sz w:val="20"/>
                                  <w:szCs w:val="20"/>
                                </w:rPr>
                                <w:delText>]</w:delText>
                              </w:r>
                              <w:r w:rsidRPr="00545F55" w:rsidDel="00190519">
                                <w:rPr>
                                  <w:b w:val="0"/>
                                  <w:bCs w:val="0"/>
                                  <w:sz w:val="20"/>
                                  <w:szCs w:val="20"/>
                                </w:rPr>
                                <w:fldChar w:fldCharType="end"/>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6CFC4" id="Text Box 47" o:spid="_x0000_s1036" type="#_x0000_t202" style="position:absolute;left:0;text-align:left;margin-left:20pt;margin-top:0;width:411.1pt;height:328.65pt;z-index:25168281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" o:allowoverlap="f" stroked="f">
                <v:textbox inset="0,0,0,0">
                  <w:txbxContent>
                    <w:p w14:paraId="611B5D28" w14:textId="77777777" w:rsidR="00D617FD" w:rsidRDefault="00D617FD" w:rsidP="00B97147">
                      <w:r>
                        <w:rPr>
                          <w:noProof/>
                          <w:lang w:eastAsia="zh-CN"/>
                        </w:rPr>
                        <w:drawing>
                          <wp:inline distT="0" distB="0" distL="0" distR="0" wp14:anchorId="0919CE09" wp14:editId="3E01D6AF">
                            <wp:extent cx="5120301" cy="3828834"/>
                            <wp:effectExtent l="0" t="0" r="4445" b="635"/>
                            <wp:docPr id="81" name="Picture 10" descr="D:\Traceability papers\Instantiation examples\DataWar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aceability papers\Instantiation examples\DataWarehouse.jpg"/>
                                    <pic:cNvPicPr>
                                      <a:picLocks noChangeAspect="1" noChangeArrowheads="1"/>
                                    </pic:cNvPicPr>
                                  </pic:nvPicPr>
                                  <pic:blipFill>
                                    <a:blip r:embed="rId14"/>
                                    <a:srcRect/>
                                    <a:stretch>
                                      <a:fillRect/>
                                    </a:stretch>
                                  </pic:blipFill>
                                  <pic:spPr bwMode="auto">
                                    <a:xfrm>
                                      <a:off x="0" y="0"/>
                                      <a:ext cx="5126340" cy="3833349"/>
                                    </a:xfrm>
                                    <a:prstGeom prst="rect">
                                      <a:avLst/>
                                    </a:prstGeom>
                                    <a:noFill/>
                                    <a:ln w="9525">
                                      <a:noFill/>
                                      <a:miter lim="800000"/>
                                      <a:headEnd/>
                                      <a:tailEnd/>
                                    </a:ln>
                                  </pic:spPr>
                                </pic:pic>
                              </a:graphicData>
                            </a:graphic>
                          </wp:inline>
                        </w:drawing>
                      </w:r>
                    </w:p>
                    <w:p w14:paraId="71D1BB38" w14:textId="37BC5A4E" w:rsidR="00D617FD" w:rsidRPr="00545F55" w:rsidRDefault="00D617FD" w:rsidP="00B97147">
                      <w:pPr>
                        <w:pStyle w:val="Caption"/>
                        <w:rPr>
                          <w:sz w:val="20"/>
                          <w:szCs w:val="20"/>
                        </w:rPr>
                      </w:pPr>
                      <w:bookmarkStart w:id="2771" w:name="_Ref482983788"/>
                      <w:bookmarkStart w:id="2772" w:name="_Toc525723641"/>
                      <w:r w:rsidRPr="00545F55">
                        <w:rPr>
                          <w:sz w:val="20"/>
                          <w:szCs w:val="20"/>
                        </w:rPr>
                        <w:t xml:space="preserve">Figure </w:t>
                      </w:r>
                      <w:r w:rsidRPr="00545F55">
                        <w:rPr>
                          <w:sz w:val="20"/>
                          <w:szCs w:val="20"/>
                        </w:rPr>
                        <w:fldChar w:fldCharType="begin"/>
                      </w:r>
                      <w:r w:rsidRPr="00545F55">
                        <w:rPr>
                          <w:sz w:val="20"/>
                          <w:szCs w:val="20"/>
                        </w:rPr>
                        <w:instrText xml:space="preserve"> SEQ Figure \* ARABIC </w:instrText>
                      </w:r>
                      <w:r w:rsidRPr="00545F55">
                        <w:rPr>
                          <w:sz w:val="20"/>
                          <w:szCs w:val="20"/>
                        </w:rPr>
                        <w:fldChar w:fldCharType="separate"/>
                      </w:r>
                      <w:r>
                        <w:rPr>
                          <w:noProof/>
                          <w:sz w:val="20"/>
                          <w:szCs w:val="20"/>
                        </w:rPr>
                        <w:t>2</w:t>
                      </w:r>
                      <w:r w:rsidRPr="00545F55">
                        <w:rPr>
                          <w:sz w:val="20"/>
                          <w:szCs w:val="20"/>
                        </w:rPr>
                        <w:fldChar w:fldCharType="end"/>
                      </w:r>
                      <w:bookmarkEnd w:id="2771"/>
                      <w:r w:rsidRPr="00545F55">
                        <w:rPr>
                          <w:sz w:val="20"/>
                          <w:szCs w:val="20"/>
                        </w:rPr>
                        <w:t xml:space="preserve">: Traceability Metamodel for Data Warehouses, source </w:t>
                      </w:r>
                      <w:ins w:id="2773" w:author="Nasser Mustafa [2]" w:date="2018-09-16T22:34:00Z">
                        <w:r>
                          <w:rPr>
                            <w:rFonts w:ascii="Times New Roman" w:hAnsi="Times New Roman"/>
                          </w:rPr>
                          <w:fldChar w:fldCharType="begin" w:fldLock="1"/>
                        </w:r>
                      </w:ins>
                      <w:r>
                        <w:rPr>
                          <w:rFonts w:ascii="Times New Roman" w:hAnsi="Times New Roman"/>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ins w:id="2774" w:author="Nasser Mustafa [2]" w:date="2018-09-16T22:34:00Z">
                        <w:r>
                          <w:rPr>
                            <w:rFonts w:ascii="Times New Roman" w:hAnsi="Times New Roman"/>
                          </w:rPr>
                          <w:fldChar w:fldCharType="separate"/>
                        </w:r>
                      </w:ins>
                      <w:r w:rsidRPr="00627C91">
                        <w:rPr>
                          <w:rFonts w:ascii="Times New Roman" w:hAnsi="Times New Roman"/>
                          <w:b w:val="0"/>
                          <w:noProof/>
                        </w:rPr>
                        <w:t>[106]</w:t>
                      </w:r>
                      <w:bookmarkEnd w:id="2772"/>
                      <w:ins w:id="2775" w:author="Nasser Mustafa [2]" w:date="2018-09-16T22:34:00Z">
                        <w:r>
                          <w:rPr>
                            <w:rFonts w:ascii="Times New Roman" w:hAnsi="Times New Roman"/>
                          </w:rPr>
                          <w:fldChar w:fldCharType="end"/>
                        </w:r>
                      </w:ins>
                      <w:del w:id="2776" w:author="Nasser Mustafa [2]" w:date="2018-09-16T22:33:00Z">
                        <w:r w:rsidRPr="00545F55" w:rsidDel="00190519">
                          <w:rPr>
                            <w:b w:val="0"/>
                            <w:bCs w:val="0"/>
                            <w:sz w:val="20"/>
                            <w:szCs w:val="20"/>
                          </w:rPr>
                          <w:fldChar w:fldCharType="begin"/>
                        </w:r>
                        <w:r w:rsidDel="00190519">
                          <w:rPr>
                            <w:b w:val="0"/>
                            <w:bCs w:val="0"/>
                            <w:sz w:val="20"/>
                            <w:szCs w:val="20"/>
                          </w:rPr>
                          <w:delInstrText xml:space="preserve"> ADDIN EN.CITE &lt;EndNote&gt;&lt;Cite&gt;&lt;Author&gt;Mate´&lt;/Author&gt;&lt;Year&gt;2011&lt;/Year&gt;&lt;RecNum&gt;187&lt;/RecNum&gt;&lt;DisplayText&gt;[8]&lt;/DisplayText&gt;&lt;record&gt;&lt;rec-number&gt;187&lt;/rec-number&gt;&lt;foreign-keys&gt;&lt;key app="EN" db-id="rxfad95wgs5d2dexxekxwt2katzr52wtwdxz" timestamp="0"&gt;187&lt;/key&gt;&lt;/foreign-keys&gt;&lt;ref-type name="Conference Proceedings"&gt;10&lt;/ref-type&gt;&lt;contributors&gt;&lt;authors&gt;&lt;author&gt;Mate´, A.&lt;/author&gt;&lt;author&gt;Trujillo, J.&lt;/author&gt;&lt;/authors&gt;&lt;/contributors&gt;&lt;titles&gt;&lt;title&gt;A trace metamodel proposal based on the model driven architecture framework for the traceability of user requirements in data warehouses&lt;/title&gt;&lt;secondary-title&gt;International conference on Advanced information systems engineering&lt;/secondary-title&gt;&lt;short-title&gt;CAiSE&lt;/short-title&gt;&lt;/titles&gt;&lt;pages&gt;123-137&lt;/pages&gt;&lt;dates&gt;&lt;year&gt;2011&lt;/year&gt;&lt;/dates&gt;&lt;pub-location&gt;Berlin&lt;/pub-location&gt;&lt;urls&gt;&lt;/urls&gt;&lt;/record&gt;&lt;/Cite&gt;&lt;/EndNote&gt;</w:delInstrText>
                        </w:r>
                        <w:r w:rsidRPr="00545F55" w:rsidDel="00190519">
                          <w:rPr>
                            <w:b w:val="0"/>
                            <w:bCs w:val="0"/>
                            <w:sz w:val="20"/>
                            <w:szCs w:val="20"/>
                          </w:rPr>
                          <w:fldChar w:fldCharType="separate"/>
                        </w:r>
                        <w:r w:rsidDel="00190519">
                          <w:rPr>
                            <w:b w:val="0"/>
                            <w:bCs w:val="0"/>
                            <w:noProof/>
                            <w:sz w:val="20"/>
                            <w:szCs w:val="20"/>
                          </w:rPr>
                          <w:delText>[</w:delText>
                        </w:r>
                        <w:r w:rsidDel="00190519">
                          <w:fldChar w:fldCharType="begin"/>
                        </w:r>
                        <w:r w:rsidDel="00190519">
                          <w:delInstrText xml:space="preserve"> HYPERLINK \l "_ENREF_8" \o "Mate´, 2011 #187" </w:delInstrText>
                        </w:r>
                        <w:r w:rsidDel="00190519">
                          <w:fldChar w:fldCharType="separate"/>
                        </w:r>
                        <w:r w:rsidDel="00190519">
                          <w:rPr>
                            <w:b w:val="0"/>
                            <w:bCs w:val="0"/>
                            <w:noProof/>
                            <w:sz w:val="20"/>
                            <w:szCs w:val="20"/>
                          </w:rPr>
                          <w:delText>8</w:delText>
                        </w:r>
                        <w:r w:rsidDel="00190519">
                          <w:rPr>
                            <w:b w:val="0"/>
                            <w:bCs w:val="0"/>
                            <w:noProof/>
                            <w:sz w:val="20"/>
                            <w:szCs w:val="20"/>
                          </w:rPr>
                          <w:fldChar w:fldCharType="end"/>
                        </w:r>
                        <w:r w:rsidDel="00190519">
                          <w:rPr>
                            <w:b w:val="0"/>
                            <w:bCs w:val="0"/>
                            <w:noProof/>
                            <w:sz w:val="20"/>
                            <w:szCs w:val="20"/>
                          </w:rPr>
                          <w:delText>]</w:delText>
                        </w:r>
                        <w:r w:rsidRPr="00545F55" w:rsidDel="00190519">
                          <w:rPr>
                            <w:b w:val="0"/>
                            <w:bCs w:val="0"/>
                            <w:sz w:val="20"/>
                            <w:szCs w:val="20"/>
                          </w:rPr>
                          <w:fldChar w:fldCharType="end"/>
                        </w:r>
                      </w:del>
                    </w:p>
                  </w:txbxContent>
                </v:textbox>
                <w10:wrap type="topAndBottom" anchorx="margin" anchory="margin"/>
                <w10:anchorlock/>
              </v:shape>
            </w:pict>
          </mc:Fallback>
        </mc:AlternateContent>
      </w:r>
      <w:ins w:id="2777" w:author="Yvan Labiche" w:date="2018-09-07T21:45:00Z">
        <w:r w:rsidR="00E965C1">
          <w:rPr>
            <w:rFonts w:ascii="Times New Roman" w:hAnsi="Times New Roman"/>
          </w:rPr>
          <w:t xml:space="preserve">as </w:t>
        </w:r>
      </w:ins>
      <w:del w:id="2778" w:author="Yvan Labiche" w:date="2018-09-07T21:45:00Z">
        <w:r w:rsidRPr="00C67C7F" w:rsidDel="00E965C1">
          <w:rPr>
            <w:rFonts w:ascii="Times New Roman" w:hAnsi="Times New Roman"/>
          </w:rPr>
          <w:delText xml:space="preserve"> (i.e., </w:delText>
        </w:r>
      </w:del>
      <w:r w:rsidRPr="00C67C7F">
        <w:rPr>
          <w:rFonts w:ascii="Times New Roman" w:hAnsi="Times New Roman"/>
        </w:rPr>
        <w:t xml:space="preserve">it does not </w:t>
      </w:r>
      <w:r w:rsidR="004D536A">
        <w:rPr>
          <w:rFonts w:ascii="Times New Roman" w:hAnsi="Times New Roman"/>
        </w:rPr>
        <w:t xml:space="preserve">specify which artifact is the source and which </w:t>
      </w:r>
      <w:r w:rsidRPr="00C67C7F">
        <w:rPr>
          <w:rFonts w:ascii="Times New Roman" w:hAnsi="Times New Roman"/>
        </w:rPr>
        <w:t>artifact</w:t>
      </w:r>
      <w:r w:rsidR="004D536A">
        <w:rPr>
          <w:rFonts w:ascii="Times New Roman" w:hAnsi="Times New Roman"/>
        </w:rPr>
        <w:t xml:space="preserve"> is the target</w:t>
      </w:r>
      <w:del w:id="2779" w:author="Yvan Labiche" w:date="2018-09-07T21:45:00Z">
        <w:r w:rsidRPr="00C67C7F" w:rsidDel="00E965C1">
          <w:rPr>
            <w:rFonts w:ascii="Times New Roman" w:hAnsi="Times New Roman"/>
          </w:rPr>
          <w:delText>)</w:delText>
        </w:r>
      </w:del>
      <w:r w:rsidRPr="00C67C7F">
        <w:rPr>
          <w:rFonts w:ascii="Times New Roman" w:hAnsi="Times New Roman"/>
        </w:rPr>
        <w:t>, and it does not impose any constraints on the type of artifacts that can be linked.</w:t>
      </w:r>
    </w:p>
    <w:p w14:paraId="65DE1F53" w14:textId="62C58EA2"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noProof/>
        </w:rPr>
        <w:t>Falleri</w:t>
      </w:r>
      <w:r w:rsidRPr="00C67C7F">
        <w:rPr>
          <w:rFonts w:ascii="Times New Roman" w:hAnsi="Times New Roman"/>
        </w:rPr>
        <w:t xml:space="preserve"> and colleagues </w:t>
      </w:r>
      <w:ins w:id="2780" w:author="Nasser Mustafa [2]" w:date="2018-09-16T22:34:00Z">
        <w:r w:rsidR="00190519">
          <w:rPr>
            <w:rFonts w:ascii="Times New Roman" w:hAnsi="Times New Roman"/>
          </w:rPr>
          <w:fldChar w:fldCharType="begin" w:fldLock="1"/>
        </w:r>
      </w:ins>
      <w:r w:rsidR="00B050F0">
        <w:rPr>
          <w:rFonts w:ascii="Times New Roman" w:hAnsi="Times New Roman"/>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r w:rsidR="00190519">
        <w:rPr>
          <w:rFonts w:ascii="Times New Roman" w:hAnsi="Times New Roman"/>
        </w:rPr>
        <w:fldChar w:fldCharType="separate"/>
      </w:r>
      <w:r w:rsidR="00627C91" w:rsidRPr="00627C91">
        <w:rPr>
          <w:rFonts w:ascii="Times New Roman" w:hAnsi="Times New Roman"/>
          <w:noProof/>
        </w:rPr>
        <w:t>[79]</w:t>
      </w:r>
      <w:ins w:id="2781" w:author="Nasser Mustafa [2]" w:date="2018-09-16T22:34:00Z">
        <w:r w:rsidR="00190519">
          <w:rPr>
            <w:rFonts w:ascii="Times New Roman" w:hAnsi="Times New Roman"/>
          </w:rPr>
          <w:fldChar w:fldCharType="end"/>
        </w:r>
      </w:ins>
      <w:del w:id="2782" w:author="Nasser Mustafa [2]" w:date="2018-09-16T22:34:00Z">
        <w:r w:rsidRPr="00C67C7F" w:rsidDel="00190519">
          <w:rPr>
            <w:rFonts w:ascii="Times New Roman" w:hAnsi="Times New Roman"/>
          </w:rPr>
          <w:fldChar w:fldCharType="begin"/>
        </w:r>
        <w:r w:rsidR="00A300CB" w:rsidRPr="00A3659F" w:rsidDel="00190519">
          <w:rPr>
            <w:rFonts w:ascii="Times New Roman" w:hAnsi="Times New Roman"/>
          </w:rPr>
          <w:delInstrText xml:space="preserve"> ADDIN EN.CITE &lt;EndNote&gt;&lt;Cite&gt;&lt;Author&gt;Falleri&lt;/Author&gt;&lt;Year&gt;2006&lt;/Year&gt;&lt;RecNum&gt;130&lt;/RecNum&gt;&lt;DisplayText&gt;[4]&lt;/DisplayText&gt;&lt;record&gt;&lt;rec-number&gt;130&lt;/rec-number&gt;&lt;foreign-keys&gt;&lt;key app="EN" db-id="rxfad95wgs5d2dexxekxwt2katzr52wtwdxz" timestamp="0"&gt;130&lt;/key&gt;&lt;/foreign-keys&gt;&lt;ref-type name="Conference Proceedings"&gt;10&lt;/ref-type&gt;&lt;contributors&gt;&lt;authors&gt;&lt;author&gt;Jean-R´emy Falleri&lt;/author&gt;&lt;author&gt;Marianne Huchard&lt;/author&gt;&lt;author&gt;Cl´ementine Nebut&lt;/author&gt;&lt;/authors&gt;&lt;/contributors&gt;&lt;titles&gt;&lt;title&gt;Towards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C67C7F" w:rsidDel="00190519">
          <w:rPr>
            <w:rFonts w:ascii="Times New Roman" w:hAnsi="Times New Roman"/>
          </w:rPr>
          <w:fldChar w:fldCharType="separate"/>
        </w:r>
        <w:r w:rsidR="00A300CB" w:rsidRPr="00A3659F" w:rsidDel="00190519">
          <w:rPr>
            <w:rFonts w:ascii="Times New Roman" w:hAnsi="Times New Roman"/>
            <w:noProof/>
          </w:rPr>
          <w:delText>[</w:delText>
        </w:r>
        <w:r w:rsidR="00547E23" w:rsidRPr="00A3659F" w:rsidDel="00190519">
          <w:fldChar w:fldCharType="begin"/>
        </w:r>
        <w:r w:rsidR="00547E23" w:rsidRPr="00A3659F" w:rsidDel="00190519">
          <w:delInstrText xml:space="preserve"> HYPERLINK \l "_ENREF_4" \o "Falleri, 2006 #130" </w:delInstrText>
        </w:r>
        <w:r w:rsidR="00547E23" w:rsidRPr="00A3659F" w:rsidDel="00190519">
          <w:fldChar w:fldCharType="separate"/>
        </w:r>
        <w:r w:rsidR="006A58FF" w:rsidRPr="00A3659F" w:rsidDel="00190519">
          <w:rPr>
            <w:rFonts w:ascii="Times New Roman" w:hAnsi="Times New Roman"/>
            <w:noProof/>
          </w:rPr>
          <w:delText>4</w:delText>
        </w:r>
        <w:r w:rsidR="00547E23" w:rsidRPr="00A3659F" w:rsidDel="00190519">
          <w:rPr>
            <w:rFonts w:ascii="Times New Roman" w:hAnsi="Times New Roman"/>
            <w:noProof/>
          </w:rPr>
          <w:fldChar w:fldCharType="end"/>
        </w:r>
        <w:r w:rsidR="00A300CB" w:rsidRPr="00A3659F" w:rsidDel="00190519">
          <w:rPr>
            <w:rFonts w:ascii="Times New Roman" w:hAnsi="Times New Roman"/>
            <w:noProof/>
          </w:rPr>
          <w:delText>]</w:delText>
        </w:r>
        <w:r w:rsidRPr="00C67C7F" w:rsidDel="00190519">
          <w:rPr>
            <w:rFonts w:ascii="Times New Roman" w:hAnsi="Times New Roman"/>
          </w:rPr>
          <w:fldChar w:fldCharType="end"/>
        </w:r>
      </w:del>
      <w:r w:rsidRPr="00C67C7F">
        <w:rPr>
          <w:rFonts w:ascii="Times New Roman" w:hAnsi="Times New Roman"/>
        </w:rPr>
        <w:t xml:space="preserve"> defined a traceability metamodel for recording traceability information during model refactoring, where a model conforming to a certain metamodel is transformed, possibly through several refactoring/transformation steps, into an improved, refactored model that conforms to the same metamodel, see </w:t>
      </w:r>
      <w:r w:rsidRPr="00C67C7F">
        <w:rPr>
          <w:rFonts w:ascii="Times New Roman" w:hAnsi="Times New Roman"/>
        </w:rPr>
        <w:fldChar w:fldCharType="begin"/>
      </w:r>
      <w:r w:rsidRPr="00C67C7F">
        <w:rPr>
          <w:rFonts w:ascii="Times New Roman" w:hAnsi="Times New Roman"/>
        </w:rPr>
        <w:instrText xml:space="preserve"> REF _Ref482983838 \h  \* MERGEFORMAT </w:instrText>
      </w:r>
      <w:r w:rsidRPr="00C67C7F">
        <w:rPr>
          <w:rFonts w:ascii="Times New Roman" w:hAnsi="Times New Roman"/>
        </w:rPr>
      </w:r>
      <w:r w:rsidRPr="00C67C7F">
        <w:rPr>
          <w:rFonts w:ascii="Times New Roman" w:hAnsi="Times New Roman"/>
        </w:rPr>
        <w:fldChar w:fldCharType="separate"/>
      </w:r>
      <w:ins w:id="2783" w:author="Nasser Mustafa [2]" w:date="2018-09-26T11:08:00Z">
        <w:r w:rsidR="00047800" w:rsidRPr="00047800">
          <w:rPr>
            <w:rFonts w:ascii="Times New Roman" w:hAnsi="Times New Roman"/>
            <w:rPrChange w:id="2784" w:author="Nasser Mustafa [2]" w:date="2018-09-26T11:08:00Z">
              <w:rPr>
                <w:sz w:val="20"/>
                <w:szCs w:val="20"/>
              </w:rPr>
            </w:rPrChange>
          </w:rPr>
          <w:t xml:space="preserve">Figure </w:t>
        </w:r>
        <w:r w:rsidR="00047800" w:rsidRPr="00047800">
          <w:rPr>
            <w:rFonts w:ascii="Times New Roman" w:hAnsi="Times New Roman"/>
            <w:noProof/>
            <w:rPrChange w:id="2785" w:author="Nasser Mustafa [2]" w:date="2018-09-26T11:08:00Z">
              <w:rPr>
                <w:noProof/>
                <w:sz w:val="20"/>
                <w:szCs w:val="20"/>
              </w:rPr>
            </w:rPrChange>
          </w:rPr>
          <w:t>3</w:t>
        </w:r>
      </w:ins>
      <w:del w:id="2786" w:author="Nasser Mustafa [2]" w:date="2018-09-19T14:47:00Z">
        <w:r w:rsidR="00C779F7" w:rsidRPr="00E965C1" w:rsidDel="00740534">
          <w:rPr>
            <w:rFonts w:ascii="Times New Roman" w:hAnsi="Times New Roman"/>
          </w:rPr>
          <w:delText xml:space="preserve">Figure </w:delText>
        </w:r>
        <w:r w:rsidR="00C779F7" w:rsidRPr="00E965C1" w:rsidDel="00740534">
          <w:rPr>
            <w:rFonts w:ascii="Times New Roman" w:hAnsi="Times New Roman"/>
            <w:noProof/>
          </w:rPr>
          <w:delText>3</w:delText>
        </w:r>
      </w:del>
      <w:r w:rsidRPr="00C67C7F">
        <w:rPr>
          <w:rFonts w:ascii="Times New Roman" w:hAnsi="Times New Roman"/>
        </w:rPr>
        <w:fldChar w:fldCharType="end"/>
      </w:r>
      <w:r w:rsidRPr="00C67C7F">
        <w:rPr>
          <w:rFonts w:ascii="Times New Roman" w:hAnsi="Times New Roman"/>
          <w:bCs/>
        </w:rPr>
        <w:t>.</w:t>
      </w:r>
      <w:r w:rsidRPr="00C67C7F">
        <w:rPr>
          <w:rFonts w:ascii="Times New Roman" w:hAnsi="Times New Roman"/>
        </w:rPr>
        <w:t xml:space="preserve"> They employed Kermeta</w:t>
      </w:r>
      <w:del w:id="2787" w:author="Nasser Mustafa [2]" w:date="2018-09-16T22:35:00Z">
        <w:r w:rsidRPr="00C67C7F" w:rsidDel="00190519">
          <w:rPr>
            <w:rFonts w:ascii="Times New Roman" w:hAnsi="Times New Roman"/>
          </w:rPr>
          <w:delText xml:space="preserve"> </w:delText>
        </w:r>
      </w:del>
      <w:ins w:id="2788" w:author="Nasser Mustafa [2]" w:date="2018-09-16T22:35:00Z">
        <w:r w:rsidR="00190519">
          <w:rPr>
            <w:rFonts w:ascii="Times New Roman" w:hAnsi="Times New Roman"/>
          </w:rPr>
          <w:t xml:space="preserve"> </w:t>
        </w:r>
        <w:r w:rsidR="00190519">
          <w:rPr>
            <w:rFonts w:ascii="Times New Roman" w:hAnsi="Times New Roman"/>
          </w:rPr>
          <w:fldChar w:fldCharType="begin" w:fldLock="1"/>
        </w:r>
      </w:ins>
      <w:r w:rsidR="00B050F0">
        <w:rPr>
          <w:rFonts w:ascii="Times New Roman" w:hAnsi="Times New Roman"/>
        </w:rPr>
        <w:instrText>ADDIN CSL_CITATION {"citationItems":[{"id":"ITEM-1","itemData":{"author":[{"dropping-particle":"","family":"Drey","given":"Z","non-dropping-particle":"","parse-names":false,"suffix":""},{"dropping-particle":"","family":"Faucher","given":"C","non-dropping-particle":"","parse-names":false,"suffix":""},{"dropping-particle":"","family":"Fleurey","given":"F","non-dropping-particle":"","parse-names":false,"suffix":""},{"dropping-particle":"","family":"Mahé","given":"V","non-dropping-particle":"","parse-names":false,"suffix":""},{"dropping-particle":"","family":"Vojtisek","given":"D","non-dropping-particle":"","parse-names":false,"suffix":""}],"id":"ITEM-1","issued":{"date-parts":[["2014"]]},"title":"Kermeta language reference manual","type":"report"},"uris":["http://www.mendeley.com/documents/?uuid=0f1fb661-0012-4125-a1db-759b35a103ef"]}],"mendeley":{"formattedCitation":"[107]","plainTextFormattedCitation":"[107]","previouslyFormattedCitation":"[107]"},"properties":{"noteIndex":0},"schema":"https://github.com/citation-style-language/schema/raw/master/csl-citation.json"}</w:instrText>
      </w:r>
      <w:r w:rsidR="00190519">
        <w:rPr>
          <w:rFonts w:ascii="Times New Roman" w:hAnsi="Times New Roman"/>
        </w:rPr>
        <w:fldChar w:fldCharType="separate"/>
      </w:r>
      <w:r w:rsidR="00627C91" w:rsidRPr="00627C91">
        <w:rPr>
          <w:rFonts w:ascii="Times New Roman" w:hAnsi="Times New Roman"/>
          <w:noProof/>
        </w:rPr>
        <w:t>[107]</w:t>
      </w:r>
      <w:ins w:id="2789" w:author="Nasser Mustafa [2]" w:date="2018-09-16T22:35:00Z">
        <w:r w:rsidR="00190519">
          <w:rPr>
            <w:rFonts w:ascii="Times New Roman" w:hAnsi="Times New Roman"/>
          </w:rPr>
          <w:fldChar w:fldCharType="end"/>
        </w:r>
      </w:ins>
      <w:del w:id="2790" w:author="Nasser Mustafa [2]" w:date="2018-09-16T22:35:00Z">
        <w:r w:rsidRPr="00C67C7F" w:rsidDel="00190519">
          <w:rPr>
            <w:rFonts w:ascii="Times New Roman" w:hAnsi="Times New Roman"/>
          </w:rPr>
          <w:fldChar w:fldCharType="begin"/>
        </w:r>
        <w:r w:rsidR="003C33CA" w:rsidRPr="00A3659F" w:rsidDel="00190519">
          <w:rPr>
            <w:rFonts w:ascii="Times New Roman" w:hAnsi="Times New Roman"/>
          </w:rPr>
          <w:delInstrText xml:space="preserve"> ADDIN EN.CITE &lt;EndNote&gt;&lt;Cite&gt;&lt;Author&gt;Drey&lt;/Author&gt;&lt;Year&gt;2014&lt;/Year&gt;&lt;RecNum&gt;35&lt;/RecNum&gt;&lt;DisplayText&gt;[121]&lt;/DisplayText&gt;&lt;record&gt;&lt;rec-number&gt;35&lt;/rec-number&gt;&lt;foreign-keys&gt;&lt;key app="EN" db-id="v005wdrwtaatfred2d6xdwpba50xzxa0f5f0"&gt;35&lt;/key&gt;&lt;/foreign-keys&gt;&lt;ref-type name="Report"&gt;27&lt;/ref-type&gt;&lt;contributors&gt;&lt;authors&gt;&lt;author&gt;Drey, Z &lt;/author&gt;&lt;author&gt;Faucher, C&lt;/author&gt;&lt;author&gt;Fleurey, F.&lt;/author&gt;&lt;author&gt;Mahé, V.&lt;/author&gt;&lt;author&gt;Vojtisek, D.&lt;/author&gt;&lt;/authors&gt;&lt;/contributors&gt;&lt;titles&gt;&lt;title&gt;Kermeta language reference manual&lt;/title&gt;&lt;/titles&gt;&lt;dates&gt;&lt;year&gt;2014&lt;/year&gt;&lt;/dates&gt;&lt;urls&gt;&lt;/urls&gt;&lt;/record&gt;&lt;/Cite&gt;&lt;/EndNote&gt;</w:delInstrText>
        </w:r>
        <w:r w:rsidRPr="00C67C7F" w:rsidDel="00190519">
          <w:rPr>
            <w:rFonts w:ascii="Times New Roman" w:hAnsi="Times New Roman"/>
          </w:rPr>
          <w:fldChar w:fldCharType="separate"/>
        </w:r>
        <w:r w:rsidR="003C33CA" w:rsidRPr="00A3659F" w:rsidDel="00190519">
          <w:rPr>
            <w:rFonts w:ascii="Times New Roman" w:hAnsi="Times New Roman"/>
            <w:noProof/>
          </w:rPr>
          <w:delText>[</w:delText>
        </w:r>
        <w:r w:rsidR="00547E23" w:rsidRPr="00A3659F" w:rsidDel="00190519">
          <w:fldChar w:fldCharType="begin"/>
        </w:r>
        <w:r w:rsidR="00547E23" w:rsidRPr="00A3659F" w:rsidDel="00190519">
          <w:delInstrText xml:space="preserve"> HYPERLINK \l "_ENREF_121" \o "Drey, 2014 #35" </w:delInstrText>
        </w:r>
        <w:r w:rsidR="00547E23" w:rsidRPr="00A3659F" w:rsidDel="00190519">
          <w:fldChar w:fldCharType="separate"/>
        </w:r>
        <w:r w:rsidR="006A58FF" w:rsidRPr="00A3659F" w:rsidDel="00190519">
          <w:rPr>
            <w:rFonts w:ascii="Times New Roman" w:hAnsi="Times New Roman"/>
            <w:noProof/>
          </w:rPr>
          <w:delText>121</w:delText>
        </w:r>
        <w:r w:rsidR="00547E23" w:rsidRPr="00A3659F" w:rsidDel="00190519">
          <w:rPr>
            <w:rFonts w:ascii="Times New Roman" w:hAnsi="Times New Roman"/>
            <w:noProof/>
          </w:rPr>
          <w:fldChar w:fldCharType="end"/>
        </w:r>
        <w:r w:rsidR="003C33CA" w:rsidRPr="00A3659F" w:rsidDel="00190519">
          <w:rPr>
            <w:rFonts w:ascii="Times New Roman" w:hAnsi="Times New Roman"/>
            <w:noProof/>
          </w:rPr>
          <w:delText>]</w:delText>
        </w:r>
        <w:r w:rsidRPr="00C67C7F" w:rsidDel="00190519">
          <w:rPr>
            <w:rFonts w:ascii="Times New Roman" w:hAnsi="Times New Roman"/>
          </w:rPr>
          <w:fldChar w:fldCharType="end"/>
        </w:r>
      </w:del>
      <w:r w:rsidRPr="00C67C7F">
        <w:rPr>
          <w:rFonts w:ascii="Times New Roman" w:hAnsi="Times New Roman"/>
        </w:rPr>
        <w:t xml:space="preserve">, a tool to capture the traceability information between the </w:t>
      </w:r>
      <w:r w:rsidRPr="00C67C7F">
        <w:rPr>
          <w:rFonts w:ascii="Times New Roman" w:hAnsi="Times New Roman"/>
          <w:noProof/>
        </w:rPr>
        <w:t>source</w:t>
      </w:r>
      <w:r w:rsidRPr="00C67C7F">
        <w:rPr>
          <w:rFonts w:ascii="Times New Roman" w:hAnsi="Times New Roman"/>
        </w:rPr>
        <w:t xml:space="preserve"> and target models during a model transformation. In the context of a model transformation involving several transformation steps, the authors model a trace as a sequence of steps that make up the transformation. Each step </w:t>
      </w:r>
      <w:r w:rsidRPr="00C67C7F">
        <w:rPr>
          <w:rFonts w:ascii="Times New Roman" w:hAnsi="Times New Roman"/>
          <w:b/>
          <w:bCs/>
          <w:noProof/>
          <w:sz w:val="22"/>
          <w:szCs w:val="18"/>
          <w:lang w:eastAsia="zh-CN"/>
        </w:rPr>
        <mc:AlternateContent>
          <mc:Choice Requires="wps">
            <w:drawing>
              <wp:anchor distT="0" distB="0" distL="114300" distR="114300" simplePos="0" relativeHeight="251683840" behindDoc="1" locked="1" layoutInCell="1" allowOverlap="1" wp14:anchorId="344BE054" wp14:editId="5DE9B72D">
                <wp:simplePos x="0" y="0"/>
                <wp:positionH relativeFrom="margin">
                  <wp:align>center</wp:align>
                </wp:positionH>
                <wp:positionV relativeFrom="margin">
                  <wp:posOffset>0</wp:posOffset>
                </wp:positionV>
                <wp:extent cx="4846320" cy="2679192"/>
                <wp:effectExtent l="0" t="0" r="0" b="6985"/>
                <wp:wrapTopAndBottom/>
                <wp:docPr id="40"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2679192"/>
                        </a:xfrm>
                        <a:prstGeom prst="rect">
                          <a:avLst/>
                        </a:prstGeom>
                        <a:solidFill>
                          <a:srgbClr val="FFFFFF"/>
                        </a:solidFill>
                        <a:ln w="9525">
                          <a:noFill/>
                          <a:miter lim="800000"/>
                          <a:headEnd/>
                          <a:tailEnd/>
                        </a:ln>
                      </wps:spPr>
                      <wps:txbx>
                        <w:txbxContent>
                          <w:p w14:paraId="555517D1" w14:textId="77777777" w:rsidR="00D617FD" w:rsidRDefault="00D617FD" w:rsidP="00B97147">
                            <w:pPr>
                              <w:keepNext/>
                            </w:pPr>
                            <w:r w:rsidRPr="00EA0652">
                              <w:rPr>
                                <w:rFonts w:ascii="Times New Roman" w:hAnsi="Times New Roman"/>
                                <w:noProof/>
                                <w:lang w:eastAsia="zh-CN"/>
                              </w:rPr>
                              <w:drawing>
                                <wp:inline distT="0" distB="0" distL="0" distR="0" wp14:anchorId="6795BFE1" wp14:editId="76EEFF70">
                                  <wp:extent cx="4579454" cy="2165693"/>
                                  <wp:effectExtent l="19050" t="0" r="0" b="0"/>
                                  <wp:docPr id="83" name="Picture 83" descr="D:\Traceability papers\PhD Proposal\Transformation 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ceability papers\PhD Proposal\Transformation chain.jpg"/>
                                          <pic:cNvPicPr>
                                            <a:picLocks noChangeAspect="1" noChangeArrowheads="1"/>
                                          </pic:cNvPicPr>
                                        </pic:nvPicPr>
                                        <pic:blipFill>
                                          <a:blip r:embed="rId15"/>
                                          <a:srcRect l="11684" t="30274" r="47399" b="43800"/>
                                          <a:stretch>
                                            <a:fillRect/>
                                          </a:stretch>
                                        </pic:blipFill>
                                        <pic:spPr bwMode="auto">
                                          <a:xfrm>
                                            <a:off x="0" y="0"/>
                                            <a:ext cx="4586397" cy="2168977"/>
                                          </a:xfrm>
                                          <a:prstGeom prst="rect">
                                            <a:avLst/>
                                          </a:prstGeom>
                                          <a:noFill/>
                                          <a:ln w="9525">
                                            <a:noFill/>
                                            <a:miter lim="800000"/>
                                            <a:headEnd/>
                                            <a:tailEnd/>
                                          </a:ln>
                                        </pic:spPr>
                                      </pic:pic>
                                    </a:graphicData>
                                  </a:graphic>
                                </wp:inline>
                              </w:drawing>
                            </w:r>
                          </w:p>
                          <w:p w14:paraId="3C7F9048" w14:textId="54440C71" w:rsidR="00D617FD" w:rsidRPr="00545F55" w:rsidRDefault="00D617FD" w:rsidP="00B97147">
                            <w:pPr>
                              <w:pStyle w:val="Caption"/>
                              <w:rPr>
                                <w:sz w:val="20"/>
                                <w:szCs w:val="20"/>
                              </w:rPr>
                            </w:pPr>
                            <w:bookmarkStart w:id="2791" w:name="_Ref482983838"/>
                            <w:bookmarkStart w:id="2792" w:name="_Toc525723642"/>
                            <w:r w:rsidRPr="00545F55">
                              <w:rPr>
                                <w:sz w:val="20"/>
                                <w:szCs w:val="20"/>
                              </w:rPr>
                              <w:t xml:space="preserve">Figure </w:t>
                            </w:r>
                            <w:r w:rsidRPr="00545F55">
                              <w:rPr>
                                <w:sz w:val="20"/>
                                <w:szCs w:val="20"/>
                              </w:rPr>
                              <w:fldChar w:fldCharType="begin"/>
                            </w:r>
                            <w:r w:rsidRPr="00545F55">
                              <w:rPr>
                                <w:sz w:val="20"/>
                                <w:szCs w:val="20"/>
                              </w:rPr>
                              <w:instrText xml:space="preserve"> SEQ Figure \* ARABIC </w:instrText>
                            </w:r>
                            <w:r w:rsidRPr="00545F55">
                              <w:rPr>
                                <w:sz w:val="20"/>
                                <w:szCs w:val="20"/>
                              </w:rPr>
                              <w:fldChar w:fldCharType="separate"/>
                            </w:r>
                            <w:r>
                              <w:rPr>
                                <w:noProof/>
                                <w:sz w:val="20"/>
                                <w:szCs w:val="20"/>
                              </w:rPr>
                              <w:t>3</w:t>
                            </w:r>
                            <w:r w:rsidRPr="00545F55">
                              <w:rPr>
                                <w:sz w:val="20"/>
                                <w:szCs w:val="20"/>
                              </w:rPr>
                              <w:fldChar w:fldCharType="end"/>
                            </w:r>
                            <w:bookmarkEnd w:id="2791"/>
                            <w:r w:rsidRPr="00545F55">
                              <w:rPr>
                                <w:sz w:val="20"/>
                                <w:szCs w:val="20"/>
                              </w:rPr>
                              <w:t xml:space="preserve">: Transformation chain traceability model, </w:t>
                            </w:r>
                            <w:r w:rsidRPr="00AF7690">
                              <w:rPr>
                                <w:sz w:val="20"/>
                                <w:szCs w:val="20"/>
                              </w:rPr>
                              <w:t>source</w:t>
                            </w:r>
                            <w:r>
                              <w:rPr>
                                <w:sz w:val="20"/>
                                <w:szCs w:val="20"/>
                              </w:rPr>
                              <w:t xml:space="preserve">  </w:t>
                            </w:r>
                            <w:del w:id="2793" w:author="Nasser Mustafa [2]" w:date="2018-09-16T22:37:00Z">
                              <w:r w:rsidDel="00190519">
                                <w:rPr>
                                  <w:sz w:val="20"/>
                                  <w:szCs w:val="20"/>
                                </w:rPr>
                                <w:delText xml:space="preserve"> </w:delText>
                              </w:r>
                            </w:del>
                            <w:ins w:id="2794" w:author="Nasser Mustafa [2]" w:date="2018-09-16T22:37:00Z">
                              <w:r>
                                <w:rPr>
                                  <w:rFonts w:ascii="Times New Roman" w:hAnsi="Times New Roman"/>
                                </w:rPr>
                                <w:fldChar w:fldCharType="begin" w:fldLock="1"/>
                              </w:r>
                            </w:ins>
                            <w:r>
                              <w:rPr>
                                <w:rFonts w:ascii="Times New Roman" w:hAnsi="Times New Roman"/>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ins w:id="2795" w:author="Nasser Mustafa [2]" w:date="2018-09-16T22:37:00Z">
                              <w:r>
                                <w:rPr>
                                  <w:rFonts w:ascii="Times New Roman" w:hAnsi="Times New Roman"/>
                                </w:rPr>
                                <w:fldChar w:fldCharType="separate"/>
                              </w:r>
                            </w:ins>
                            <w:r w:rsidRPr="00627C91">
                              <w:rPr>
                                <w:rFonts w:ascii="Times New Roman" w:hAnsi="Times New Roman"/>
                                <w:b w:val="0"/>
                                <w:noProof/>
                              </w:rPr>
                              <w:t>[79]</w:t>
                            </w:r>
                            <w:bookmarkEnd w:id="2792"/>
                            <w:ins w:id="2796" w:author="Nasser Mustafa [2]" w:date="2018-09-16T22:37:00Z">
                              <w:r>
                                <w:rPr>
                                  <w:rFonts w:ascii="Times New Roman" w:hAnsi="Times New Roman"/>
                                </w:rPr>
                                <w:fldChar w:fldCharType="end"/>
                              </w:r>
                            </w:ins>
                            <w:del w:id="2797" w:author="Nasser Mustafa [2]" w:date="2018-09-16T22:35:00Z">
                              <w:r w:rsidDel="00190519">
                                <w:rPr>
                                  <w:rFonts w:ascii="Times New Roman" w:hAnsi="Times New Roman"/>
                                  <w:sz w:val="20"/>
                                  <w:szCs w:val="20"/>
                                </w:rPr>
                                <w:fldChar w:fldCharType="begin"/>
                              </w:r>
                              <w:r w:rsidDel="00190519">
                                <w:rPr>
                                  <w:rFonts w:ascii="Times New Roman" w:hAnsi="Times New Roman"/>
                                  <w:sz w:val="20"/>
                                  <w:szCs w:val="20"/>
                                </w:rPr>
                                <w:delInstrText xml:space="preserve"> ADDIN EN.CITE &lt;EndNote&gt;&lt;Cite&gt;&lt;Author&gt;Falleri&lt;/Author&gt;&lt;Year&gt;2006&lt;/Year&gt;&lt;RecNum&gt;130&lt;/RecNum&gt;&lt;DisplayText&gt;[4]&lt;/DisplayText&gt;&lt;record&gt;&lt;rec-number&gt;130&lt;/rec-number&gt;&lt;foreign-keys&gt;&lt;key app="EN" db-id="rxfad95wgs5d2dexxekxwt2katzr52wtwdxz" timestamp="0"&gt;130&lt;/key&gt;&lt;/foreign-keys&gt;&lt;ref-type name="Conference Proceedings"&gt;10&lt;/ref-type&gt;&lt;contributors&gt;&lt;authors&gt;&lt;author&gt;Jean-R´emy Falleri&lt;/author&gt;&lt;author&gt;Marianne Huchard&lt;/author&gt;&lt;author&gt;Cl´ementine Nebut&lt;/author&gt;&lt;/authors&gt;&lt;/contributors&gt;&lt;titles&gt;&lt;title&gt;Towards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Del="00190519">
                                <w:rPr>
                                  <w:rFonts w:ascii="Times New Roman" w:hAnsi="Times New Roman"/>
                                  <w:sz w:val="20"/>
                                  <w:szCs w:val="20"/>
                                </w:rPr>
                                <w:fldChar w:fldCharType="separate"/>
                              </w:r>
                              <w:r w:rsidDel="00190519">
                                <w:rPr>
                                  <w:rFonts w:ascii="Times New Roman" w:hAnsi="Times New Roman"/>
                                  <w:noProof/>
                                  <w:sz w:val="20"/>
                                  <w:szCs w:val="20"/>
                                </w:rPr>
                                <w:delText>[</w:delText>
                              </w:r>
                              <w:r w:rsidDel="00190519">
                                <w:fldChar w:fldCharType="begin"/>
                              </w:r>
                              <w:r w:rsidDel="00190519">
                                <w:delInstrText xml:space="preserve"> HYPERLINK \l "_ENREF_4" \o "Falleri, 2006 #130" </w:delInstrText>
                              </w:r>
                              <w:r w:rsidDel="00190519">
                                <w:fldChar w:fldCharType="separate"/>
                              </w:r>
                              <w:r w:rsidDel="00190519">
                                <w:rPr>
                                  <w:rFonts w:ascii="Times New Roman" w:hAnsi="Times New Roman"/>
                                  <w:noProof/>
                                  <w:sz w:val="20"/>
                                  <w:szCs w:val="20"/>
                                </w:rPr>
                                <w:delText>4</w:delText>
                              </w:r>
                              <w:r w:rsidDel="00190519">
                                <w:rPr>
                                  <w:rFonts w:ascii="Times New Roman" w:hAnsi="Times New Roman"/>
                                  <w:noProof/>
                                  <w:sz w:val="20"/>
                                  <w:szCs w:val="20"/>
                                </w:rPr>
                                <w:fldChar w:fldCharType="end"/>
                              </w:r>
                              <w:r w:rsidDel="00190519">
                                <w:rPr>
                                  <w:rFonts w:ascii="Times New Roman" w:hAnsi="Times New Roman"/>
                                  <w:noProof/>
                                  <w:sz w:val="20"/>
                                  <w:szCs w:val="20"/>
                                </w:rPr>
                                <w:delText>]</w:delText>
                              </w:r>
                              <w:r w:rsidDel="00190519">
                                <w:rPr>
                                  <w:rFonts w:ascii="Times New Roman" w:hAnsi="Times New Roman"/>
                                  <w:sz w:val="20"/>
                                  <w:szCs w:val="20"/>
                                </w:rPr>
                                <w:fldChar w:fldCharType="end"/>
                              </w:r>
                              <w:r w:rsidRPr="00965898" w:rsidDel="00190519">
                                <w:rPr>
                                  <w:rFonts w:ascii="Times New Roman" w:hAnsi="Times New Roman"/>
                                </w:rPr>
                                <w:delText xml:space="preserve"> </w:delText>
                              </w:r>
                            </w:del>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4BE054" id="Text Box 82" o:spid="_x0000_s1037" type="#_x0000_t202" style="position:absolute;left:0;text-align:left;margin-left:0;margin-top:0;width:381.6pt;height:210.95pt;z-index:-2516326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" stroked="f">
                <v:textbox>
                  <w:txbxContent>
                    <w:p w14:paraId="555517D1" w14:textId="77777777" w:rsidR="00D617FD" w:rsidRDefault="00D617FD" w:rsidP="00B97147">
                      <w:pPr>
                        <w:keepNext/>
                      </w:pPr>
                      <w:r w:rsidRPr="00EA0652">
                        <w:rPr>
                          <w:rFonts w:ascii="Times New Roman" w:hAnsi="Times New Roman"/>
                          <w:noProof/>
                          <w:lang w:eastAsia="zh-CN"/>
                        </w:rPr>
                        <w:drawing>
                          <wp:inline distT="0" distB="0" distL="0" distR="0" wp14:anchorId="6795BFE1" wp14:editId="76EEFF70">
                            <wp:extent cx="4579454" cy="2165693"/>
                            <wp:effectExtent l="19050" t="0" r="0" b="0"/>
                            <wp:docPr id="83" name="Picture 83" descr="D:\Traceability papers\PhD Proposal\Transformation 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ceability papers\PhD Proposal\Transformation chain.jpg"/>
                                    <pic:cNvPicPr>
                                      <a:picLocks noChangeAspect="1" noChangeArrowheads="1"/>
                                    </pic:cNvPicPr>
                                  </pic:nvPicPr>
                                  <pic:blipFill>
                                    <a:blip r:embed="rId15"/>
                                    <a:srcRect l="11684" t="30274" r="47399" b="43800"/>
                                    <a:stretch>
                                      <a:fillRect/>
                                    </a:stretch>
                                  </pic:blipFill>
                                  <pic:spPr bwMode="auto">
                                    <a:xfrm>
                                      <a:off x="0" y="0"/>
                                      <a:ext cx="4586397" cy="2168977"/>
                                    </a:xfrm>
                                    <a:prstGeom prst="rect">
                                      <a:avLst/>
                                    </a:prstGeom>
                                    <a:noFill/>
                                    <a:ln w="9525">
                                      <a:noFill/>
                                      <a:miter lim="800000"/>
                                      <a:headEnd/>
                                      <a:tailEnd/>
                                    </a:ln>
                                  </pic:spPr>
                                </pic:pic>
                              </a:graphicData>
                            </a:graphic>
                          </wp:inline>
                        </w:drawing>
                      </w:r>
                    </w:p>
                    <w:p w14:paraId="3C7F9048" w14:textId="54440C71" w:rsidR="00D617FD" w:rsidRPr="00545F55" w:rsidRDefault="00D617FD" w:rsidP="00B97147">
                      <w:pPr>
                        <w:pStyle w:val="Caption"/>
                        <w:rPr>
                          <w:sz w:val="20"/>
                          <w:szCs w:val="20"/>
                        </w:rPr>
                      </w:pPr>
                      <w:bookmarkStart w:id="2798" w:name="_Ref482983838"/>
                      <w:bookmarkStart w:id="2799" w:name="_Toc525723642"/>
                      <w:r w:rsidRPr="00545F55">
                        <w:rPr>
                          <w:sz w:val="20"/>
                          <w:szCs w:val="20"/>
                        </w:rPr>
                        <w:t xml:space="preserve">Figure </w:t>
                      </w:r>
                      <w:r w:rsidRPr="00545F55">
                        <w:rPr>
                          <w:sz w:val="20"/>
                          <w:szCs w:val="20"/>
                        </w:rPr>
                        <w:fldChar w:fldCharType="begin"/>
                      </w:r>
                      <w:r w:rsidRPr="00545F55">
                        <w:rPr>
                          <w:sz w:val="20"/>
                          <w:szCs w:val="20"/>
                        </w:rPr>
                        <w:instrText xml:space="preserve"> SEQ Figure \* ARABIC </w:instrText>
                      </w:r>
                      <w:r w:rsidRPr="00545F55">
                        <w:rPr>
                          <w:sz w:val="20"/>
                          <w:szCs w:val="20"/>
                        </w:rPr>
                        <w:fldChar w:fldCharType="separate"/>
                      </w:r>
                      <w:r>
                        <w:rPr>
                          <w:noProof/>
                          <w:sz w:val="20"/>
                          <w:szCs w:val="20"/>
                        </w:rPr>
                        <w:t>3</w:t>
                      </w:r>
                      <w:r w:rsidRPr="00545F55">
                        <w:rPr>
                          <w:sz w:val="20"/>
                          <w:szCs w:val="20"/>
                        </w:rPr>
                        <w:fldChar w:fldCharType="end"/>
                      </w:r>
                      <w:bookmarkEnd w:id="2798"/>
                      <w:r w:rsidRPr="00545F55">
                        <w:rPr>
                          <w:sz w:val="20"/>
                          <w:szCs w:val="20"/>
                        </w:rPr>
                        <w:t xml:space="preserve">: Transformation chain traceability model, </w:t>
                      </w:r>
                      <w:r w:rsidRPr="00AF7690">
                        <w:rPr>
                          <w:sz w:val="20"/>
                          <w:szCs w:val="20"/>
                        </w:rPr>
                        <w:t>source</w:t>
                      </w:r>
                      <w:r>
                        <w:rPr>
                          <w:sz w:val="20"/>
                          <w:szCs w:val="20"/>
                        </w:rPr>
                        <w:t xml:space="preserve">  </w:t>
                      </w:r>
                      <w:del w:id="2800" w:author="Nasser Mustafa [2]" w:date="2018-09-16T22:37:00Z">
                        <w:r w:rsidDel="00190519">
                          <w:rPr>
                            <w:sz w:val="20"/>
                            <w:szCs w:val="20"/>
                          </w:rPr>
                          <w:delText xml:space="preserve"> </w:delText>
                        </w:r>
                      </w:del>
                      <w:ins w:id="2801" w:author="Nasser Mustafa [2]" w:date="2018-09-16T22:37:00Z">
                        <w:r>
                          <w:rPr>
                            <w:rFonts w:ascii="Times New Roman" w:hAnsi="Times New Roman"/>
                          </w:rPr>
                          <w:fldChar w:fldCharType="begin" w:fldLock="1"/>
                        </w:r>
                      </w:ins>
                      <w:r>
                        <w:rPr>
                          <w:rFonts w:ascii="Times New Roman" w:hAnsi="Times New Roman"/>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ins w:id="2802" w:author="Nasser Mustafa [2]" w:date="2018-09-16T22:37:00Z">
                        <w:r>
                          <w:rPr>
                            <w:rFonts w:ascii="Times New Roman" w:hAnsi="Times New Roman"/>
                          </w:rPr>
                          <w:fldChar w:fldCharType="separate"/>
                        </w:r>
                      </w:ins>
                      <w:r w:rsidRPr="00627C91">
                        <w:rPr>
                          <w:rFonts w:ascii="Times New Roman" w:hAnsi="Times New Roman"/>
                          <w:b w:val="0"/>
                          <w:noProof/>
                        </w:rPr>
                        <w:t>[79]</w:t>
                      </w:r>
                      <w:bookmarkEnd w:id="2799"/>
                      <w:ins w:id="2803" w:author="Nasser Mustafa [2]" w:date="2018-09-16T22:37:00Z">
                        <w:r>
                          <w:rPr>
                            <w:rFonts w:ascii="Times New Roman" w:hAnsi="Times New Roman"/>
                          </w:rPr>
                          <w:fldChar w:fldCharType="end"/>
                        </w:r>
                      </w:ins>
                      <w:del w:id="2804" w:author="Nasser Mustafa [2]" w:date="2018-09-16T22:35:00Z">
                        <w:r w:rsidDel="00190519">
                          <w:rPr>
                            <w:rFonts w:ascii="Times New Roman" w:hAnsi="Times New Roman"/>
                            <w:sz w:val="20"/>
                            <w:szCs w:val="20"/>
                          </w:rPr>
                          <w:fldChar w:fldCharType="begin"/>
                        </w:r>
                        <w:r w:rsidDel="00190519">
                          <w:rPr>
                            <w:rFonts w:ascii="Times New Roman" w:hAnsi="Times New Roman"/>
                            <w:sz w:val="20"/>
                            <w:szCs w:val="20"/>
                          </w:rPr>
                          <w:delInstrText xml:space="preserve"> ADDIN EN.CITE &lt;EndNote&gt;&lt;Cite&gt;&lt;Author&gt;Falleri&lt;/Author&gt;&lt;Year&gt;2006&lt;/Year&gt;&lt;RecNum&gt;130&lt;/RecNum&gt;&lt;DisplayText&gt;[4]&lt;/DisplayText&gt;&lt;record&gt;&lt;rec-number&gt;130&lt;/rec-number&gt;&lt;foreign-keys&gt;&lt;key app="EN" db-id="rxfad95wgs5d2dexxekxwt2katzr52wtwdxz" timestamp="0"&gt;130&lt;/key&gt;&lt;/foreign-keys&gt;&lt;ref-type name="Conference Proceedings"&gt;10&lt;/ref-type&gt;&lt;contributors&gt;&lt;authors&gt;&lt;author&gt;Jean-R´emy Falleri&lt;/author&gt;&lt;author&gt;Marianne Huchard&lt;/author&gt;&lt;author&gt;Cl´ementine Nebut&lt;/author&gt;&lt;/authors&gt;&lt;/contributors&gt;&lt;titles&gt;&lt;title&gt;Towards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Del="00190519">
                          <w:rPr>
                            <w:rFonts w:ascii="Times New Roman" w:hAnsi="Times New Roman"/>
                            <w:sz w:val="20"/>
                            <w:szCs w:val="20"/>
                          </w:rPr>
                          <w:fldChar w:fldCharType="separate"/>
                        </w:r>
                        <w:r w:rsidDel="00190519">
                          <w:rPr>
                            <w:rFonts w:ascii="Times New Roman" w:hAnsi="Times New Roman"/>
                            <w:noProof/>
                            <w:sz w:val="20"/>
                            <w:szCs w:val="20"/>
                          </w:rPr>
                          <w:delText>[</w:delText>
                        </w:r>
                        <w:r w:rsidDel="00190519">
                          <w:fldChar w:fldCharType="begin"/>
                        </w:r>
                        <w:r w:rsidDel="00190519">
                          <w:delInstrText xml:space="preserve"> HYPERLINK \l "_ENREF_4" \o "Falleri, 2006 #130" </w:delInstrText>
                        </w:r>
                        <w:r w:rsidDel="00190519">
                          <w:fldChar w:fldCharType="separate"/>
                        </w:r>
                        <w:r w:rsidDel="00190519">
                          <w:rPr>
                            <w:rFonts w:ascii="Times New Roman" w:hAnsi="Times New Roman"/>
                            <w:noProof/>
                            <w:sz w:val="20"/>
                            <w:szCs w:val="20"/>
                          </w:rPr>
                          <w:delText>4</w:delText>
                        </w:r>
                        <w:r w:rsidDel="00190519">
                          <w:rPr>
                            <w:rFonts w:ascii="Times New Roman" w:hAnsi="Times New Roman"/>
                            <w:noProof/>
                            <w:sz w:val="20"/>
                            <w:szCs w:val="20"/>
                          </w:rPr>
                          <w:fldChar w:fldCharType="end"/>
                        </w:r>
                        <w:r w:rsidDel="00190519">
                          <w:rPr>
                            <w:rFonts w:ascii="Times New Roman" w:hAnsi="Times New Roman"/>
                            <w:noProof/>
                            <w:sz w:val="20"/>
                            <w:szCs w:val="20"/>
                          </w:rPr>
                          <w:delText>]</w:delText>
                        </w:r>
                        <w:r w:rsidDel="00190519">
                          <w:rPr>
                            <w:rFonts w:ascii="Times New Roman" w:hAnsi="Times New Roman"/>
                            <w:sz w:val="20"/>
                            <w:szCs w:val="20"/>
                          </w:rPr>
                          <w:fldChar w:fldCharType="end"/>
                        </w:r>
                        <w:r w:rsidRPr="00965898" w:rsidDel="00190519">
                          <w:rPr>
                            <w:rFonts w:ascii="Times New Roman" w:hAnsi="Times New Roman"/>
                          </w:rPr>
                          <w:delText xml:space="preserve"> </w:delText>
                        </w:r>
                      </w:del>
                    </w:p>
                  </w:txbxContent>
                </v:textbox>
                <w10:wrap type="topAndBottom" anchorx="margin" anchory="margin"/>
                <w10:anchorlock/>
              </v:shape>
            </w:pict>
          </mc:Fallback>
        </mc:AlternateContent>
      </w:r>
      <w:r w:rsidRPr="00C67C7F">
        <w:rPr>
          <w:rFonts w:ascii="Times New Roman" w:hAnsi="Times New Roman"/>
        </w:rPr>
        <w:t>contains a series of traceability links between one source model element and one target model element. This metamodel is good for capturing traceability links during model transformation; especially it can capture a sequence or a chain of links between source and target artifacts. However, it is domain specific and can only do that. Also, it requires that the source and target artifacts conform to the same metamodel.</w:t>
      </w:r>
      <w:r w:rsidRPr="00C67C7F">
        <w:rPr>
          <w:rFonts w:ascii="Times New Roman" w:hAnsi="Times New Roman"/>
          <w:noProof/>
        </w:rPr>
        <w:t xml:space="preserve"> </w:t>
      </w:r>
    </w:p>
    <w:p w14:paraId="15649C0E" w14:textId="7C1026EE"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In addition, the traceability metamodel does not provide any semantics or constraints on the type of the trace links. The validation of the metamodel was performed by first writing a simple transformation code in Kermeta that maps each UML class into a database </w:t>
      </w:r>
      <w:r w:rsidRPr="00C67C7F">
        <w:rPr>
          <w:rFonts w:ascii="Times New Roman" w:hAnsi="Times New Roman"/>
          <w:i/>
          <w:iCs/>
        </w:rPr>
        <w:t>table</w:t>
      </w:r>
      <w:r w:rsidRPr="00C67C7F">
        <w:rPr>
          <w:rFonts w:ascii="Times New Roman" w:hAnsi="Times New Roman"/>
        </w:rPr>
        <w:t xml:space="preserve">, and each class attribute into a database </w:t>
      </w:r>
      <w:r w:rsidRPr="00C67C7F">
        <w:rPr>
          <w:rFonts w:ascii="Times New Roman" w:hAnsi="Times New Roman"/>
          <w:i/>
          <w:iCs/>
        </w:rPr>
        <w:t>column</w:t>
      </w:r>
      <w:r w:rsidRPr="00C67C7F">
        <w:rPr>
          <w:rFonts w:ascii="Times New Roman" w:hAnsi="Times New Roman"/>
        </w:rPr>
        <w:t xml:space="preserve">. The result of the mapping is then used to generate a directed graph that shows the trace links between the artifacts of the two models using </w:t>
      </w:r>
      <w:r w:rsidRPr="00C67C7F">
        <w:rPr>
          <w:rFonts w:ascii="Times New Roman" w:hAnsi="Times New Roman"/>
          <w:i/>
          <w:iCs/>
          <w:noProof/>
        </w:rPr>
        <w:t>graphviz</w:t>
      </w:r>
      <w:del w:id="2805" w:author="Nasser Mustafa [2]" w:date="2018-09-16T22:37:00Z">
        <w:r w:rsidRPr="00C67C7F" w:rsidDel="00190519">
          <w:rPr>
            <w:rFonts w:ascii="Times New Roman" w:hAnsi="Times New Roman"/>
            <w:i/>
            <w:iCs/>
            <w:noProof/>
          </w:rPr>
          <w:delText xml:space="preserve"> </w:delText>
        </w:r>
      </w:del>
      <w:ins w:id="2806" w:author="Nasser Mustafa [2]" w:date="2018-09-16T22:37:00Z">
        <w:r w:rsidR="00190519">
          <w:rPr>
            <w:rFonts w:ascii="Times New Roman" w:hAnsi="Times New Roman"/>
            <w:i/>
            <w:iCs/>
            <w:noProof/>
          </w:rPr>
          <w:t xml:space="preserve"> </w:t>
        </w:r>
      </w:ins>
      <w:ins w:id="2807" w:author="Nasser Mustafa [2]" w:date="2018-09-16T22:38:00Z">
        <w:r w:rsidR="00190519">
          <w:rPr>
            <w:rFonts w:ascii="Times New Roman" w:hAnsi="Times New Roman"/>
            <w:i/>
            <w:iCs/>
            <w:noProof/>
          </w:rPr>
          <w:fldChar w:fldCharType="begin" w:fldLock="1"/>
        </w:r>
      </w:ins>
      <w:r w:rsidR="00B050F0">
        <w:rPr>
          <w:rFonts w:ascii="Times New Roman" w:hAnsi="Times New Roman"/>
          <w:i/>
          <w:iCs/>
          <w:noProof/>
        </w:rPr>
        <w:instrText>ADDIN CSL_CITATION {"citationItems":[{"id":"ITEM-1","itemData":{"URL":"http://www.graphviz.org/","author":[{"dropping-particle":"","family":"Graphviz","given":"","non-dropping-particle":"","parse-names":false,"suffix":""}],"id":"ITEM-1","issue":"Feb","issued":{"date-parts":[["2017"]]},"title":"Graph Vsulization Software","type":"webpage","volume":"2017"},"uris":["http://www.mendeley.com/documents/?uuid=72b74967-5221-4db4-947a-ad5f0b39262c"]}],"mendeley":{"formattedCitation":"[108]","plainTextFormattedCitation":"[108]","previouslyFormattedCitation":"[108]"},"properties":{"noteIndex":0},"schema":"https://github.com/citation-style-language/schema/raw/master/csl-citation.json"}</w:instrText>
      </w:r>
      <w:r w:rsidR="00190519">
        <w:rPr>
          <w:rFonts w:ascii="Times New Roman" w:hAnsi="Times New Roman"/>
          <w:i/>
          <w:iCs/>
          <w:noProof/>
        </w:rPr>
        <w:fldChar w:fldCharType="separate"/>
      </w:r>
      <w:r w:rsidR="00627C91" w:rsidRPr="00627C91">
        <w:rPr>
          <w:rFonts w:ascii="Times New Roman" w:hAnsi="Times New Roman"/>
          <w:iCs/>
          <w:noProof/>
        </w:rPr>
        <w:t>[108]</w:t>
      </w:r>
      <w:ins w:id="2808" w:author="Nasser Mustafa [2]" w:date="2018-09-16T22:38:00Z">
        <w:r w:rsidR="00190519">
          <w:rPr>
            <w:rFonts w:ascii="Times New Roman" w:hAnsi="Times New Roman"/>
            <w:i/>
            <w:iCs/>
            <w:noProof/>
          </w:rPr>
          <w:fldChar w:fldCharType="end"/>
        </w:r>
      </w:ins>
      <w:del w:id="2809" w:author="Nasser Mustafa [2]" w:date="2018-09-16T22:37:00Z">
        <w:r w:rsidRPr="00C67C7F" w:rsidDel="00190519">
          <w:rPr>
            <w:rFonts w:ascii="Times New Roman" w:hAnsi="Times New Roman"/>
            <w:iCs/>
            <w:noProof/>
          </w:rPr>
          <w:fldChar w:fldCharType="begin"/>
        </w:r>
        <w:r w:rsidR="003C33CA" w:rsidRPr="00A3659F" w:rsidDel="00190519">
          <w:rPr>
            <w:rFonts w:ascii="Times New Roman" w:hAnsi="Times New Roman"/>
            <w:iCs/>
            <w:noProof/>
          </w:rPr>
          <w:delInstrText xml:space="preserve"> ADDIN EN.CITE &lt;EndNote&gt;&lt;Cite&gt;&lt;Author&gt;Graphviz&lt;/Author&gt;&lt;Year&gt;2017&lt;/Year&gt;&lt;RecNum&gt;226&lt;/RecNum&gt;&lt;DisplayText&gt;[122]&lt;/DisplayText&gt;&lt;record&gt;&lt;rec-number&gt;226&lt;/rec-number&gt;&lt;foreign-keys&gt;&lt;key app="EN" db-id="rxfad95wgs5d2dexxekxwt2katzr52wtwdxz" timestamp="0"&gt;226&lt;/key&gt;&lt;/foreign-keys&gt;&lt;ref-type name="Web Page"&gt;12&lt;/ref-type&gt;&lt;contributors&gt;&lt;authors&gt;&lt;author&gt;Graphviz&lt;/author&gt;&lt;/authors&gt;&lt;/contributors&gt;&lt;titles&gt;&lt;title&gt;Graph Vsulization Software&lt;/title&gt;&lt;/titles&gt;&lt;volume&gt;2017&lt;/volume&gt;&lt;number&gt;Feb&lt;/number&gt;&lt;dates&gt;&lt;year&gt;2017&lt;/year&gt;&lt;/dates&gt;&lt;urls&gt;&lt;related-urls&gt;&lt;url&gt;http://www.graphviz.org/&lt;/url&gt;&lt;/related-urls&gt;&lt;/urls&gt;&lt;custom1&gt;2017&lt;/custom1&gt;&lt;custom2&gt;Feb&lt;/custom2&gt;&lt;/record&gt;&lt;/Cite&gt;&lt;/EndNote&gt;</w:delInstrText>
        </w:r>
        <w:r w:rsidRPr="00C67C7F" w:rsidDel="00190519">
          <w:rPr>
            <w:rFonts w:ascii="Times New Roman" w:hAnsi="Times New Roman"/>
            <w:iCs/>
            <w:noProof/>
          </w:rPr>
          <w:fldChar w:fldCharType="separate"/>
        </w:r>
        <w:r w:rsidR="003C33CA" w:rsidRPr="00A3659F" w:rsidDel="00190519">
          <w:rPr>
            <w:rFonts w:ascii="Times New Roman" w:hAnsi="Times New Roman"/>
            <w:iCs/>
            <w:noProof/>
          </w:rPr>
          <w:delText>[</w:delText>
        </w:r>
        <w:r w:rsidR="00547E23" w:rsidRPr="00A3659F" w:rsidDel="00190519">
          <w:fldChar w:fldCharType="begin"/>
        </w:r>
        <w:r w:rsidR="00547E23" w:rsidRPr="00A3659F" w:rsidDel="00190519">
          <w:delInstrText xml:space="preserve"> HYPERLINK \l "_ENREF_122" \o "Graphviz, 2017 #226" </w:delInstrText>
        </w:r>
        <w:r w:rsidR="00547E23" w:rsidRPr="00A3659F" w:rsidDel="00190519">
          <w:fldChar w:fldCharType="separate"/>
        </w:r>
        <w:r w:rsidR="006A58FF" w:rsidRPr="00A3659F" w:rsidDel="00190519">
          <w:rPr>
            <w:rFonts w:ascii="Times New Roman" w:hAnsi="Times New Roman"/>
            <w:iCs/>
            <w:noProof/>
          </w:rPr>
          <w:delText>122</w:delText>
        </w:r>
        <w:r w:rsidR="00547E23" w:rsidRPr="00A3659F" w:rsidDel="00190519">
          <w:rPr>
            <w:rFonts w:ascii="Times New Roman" w:hAnsi="Times New Roman"/>
            <w:iCs/>
            <w:noProof/>
          </w:rPr>
          <w:fldChar w:fldCharType="end"/>
        </w:r>
        <w:r w:rsidR="003C33CA" w:rsidRPr="00A3659F" w:rsidDel="00190519">
          <w:rPr>
            <w:rFonts w:ascii="Times New Roman" w:hAnsi="Times New Roman"/>
            <w:iCs/>
            <w:noProof/>
          </w:rPr>
          <w:delText>]</w:delText>
        </w:r>
        <w:r w:rsidRPr="00C67C7F" w:rsidDel="00190519">
          <w:rPr>
            <w:rFonts w:ascii="Times New Roman" w:hAnsi="Times New Roman"/>
            <w:iCs/>
            <w:noProof/>
          </w:rPr>
          <w:fldChar w:fldCharType="end"/>
        </w:r>
      </w:del>
      <w:r w:rsidRPr="00C67C7F">
        <w:rPr>
          <w:rFonts w:ascii="Times New Roman" w:hAnsi="Times New Roman"/>
        </w:rPr>
        <w:t xml:space="preserve">, an open source graph visualization software. </w:t>
      </w:r>
    </w:p>
    <w:p w14:paraId="4FC383F3" w14:textId="252E7F22"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Filho and colleagues </w:t>
      </w:r>
      <w:ins w:id="2810" w:author="Nasser Mustafa [2]" w:date="2018-09-16T22:39:00Z">
        <w:r w:rsidR="00190519">
          <w:rPr>
            <w:rFonts w:ascii="Times New Roman" w:hAnsi="Times New Roman"/>
          </w:rPr>
          <w:fldChar w:fldCharType="begin" w:fldLock="1"/>
        </w:r>
      </w:ins>
      <w:r w:rsidR="00B050F0">
        <w:rPr>
          <w:rFonts w:ascii="Times New Roman" w:hAnsi="Times New Roman"/>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r w:rsidR="00190519">
        <w:rPr>
          <w:rFonts w:ascii="Times New Roman" w:hAnsi="Times New Roman"/>
        </w:rPr>
        <w:fldChar w:fldCharType="separate"/>
      </w:r>
      <w:r w:rsidR="00627C91" w:rsidRPr="00627C91">
        <w:rPr>
          <w:rFonts w:ascii="Times New Roman" w:hAnsi="Times New Roman"/>
          <w:noProof/>
        </w:rPr>
        <w:t>[80]</w:t>
      </w:r>
      <w:ins w:id="2811" w:author="Nasser Mustafa [2]" w:date="2018-09-16T22:39:00Z">
        <w:r w:rsidR="00190519">
          <w:rPr>
            <w:rFonts w:ascii="Times New Roman" w:hAnsi="Times New Roman"/>
          </w:rPr>
          <w:fldChar w:fldCharType="end"/>
        </w:r>
        <w:r w:rsidR="00190519">
          <w:rPr>
            <w:rFonts w:ascii="Times New Roman" w:hAnsi="Times New Roman"/>
          </w:rPr>
          <w:t xml:space="preserve"> </w:t>
        </w:r>
      </w:ins>
      <w:del w:id="2812" w:author="Nasser Mustafa [2]" w:date="2018-09-16T22:38:00Z">
        <w:r w:rsidRPr="00C67C7F" w:rsidDel="00190519">
          <w:rPr>
            <w:rFonts w:ascii="Times New Roman" w:hAnsi="Times New Roman"/>
          </w:rPr>
          <w:fldChar w:fldCharType="begin"/>
        </w:r>
        <w:r w:rsidR="003C33CA" w:rsidRPr="00A3659F" w:rsidDel="00190519">
          <w:rPr>
            <w:rFonts w:ascii="Times New Roman" w:hAnsi="Times New Roman"/>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C67C7F" w:rsidDel="00190519">
          <w:rPr>
            <w:rFonts w:ascii="Times New Roman" w:hAnsi="Times New Roman"/>
          </w:rPr>
          <w:fldChar w:fldCharType="separate"/>
        </w:r>
        <w:r w:rsidR="003C33CA" w:rsidRPr="00A3659F" w:rsidDel="00190519">
          <w:rPr>
            <w:rFonts w:ascii="Times New Roman" w:hAnsi="Times New Roman"/>
            <w:noProof/>
          </w:rPr>
          <w:delText>[</w:delText>
        </w:r>
        <w:r w:rsidR="00547E23" w:rsidRPr="00A3659F" w:rsidDel="00190519">
          <w:fldChar w:fldCharType="begin"/>
        </w:r>
        <w:r w:rsidR="00547E23" w:rsidRPr="00A3659F" w:rsidDel="00190519">
          <w:delInstrText xml:space="preserve"> HYPERLINK \l "_ENREF_13" \o "Filho, 2003 #126" </w:delInstrText>
        </w:r>
        <w:r w:rsidR="00547E23" w:rsidRPr="00A3659F" w:rsidDel="00190519">
          <w:fldChar w:fldCharType="separate"/>
        </w:r>
        <w:r w:rsidR="006A58FF" w:rsidRPr="00A3659F" w:rsidDel="00190519">
          <w:rPr>
            <w:rFonts w:ascii="Times New Roman" w:hAnsi="Times New Roman"/>
            <w:noProof/>
          </w:rPr>
          <w:delText>13</w:delText>
        </w:r>
        <w:r w:rsidR="00547E23" w:rsidRPr="00A3659F" w:rsidDel="00190519">
          <w:rPr>
            <w:rFonts w:ascii="Times New Roman" w:hAnsi="Times New Roman"/>
            <w:noProof/>
          </w:rPr>
          <w:fldChar w:fldCharType="end"/>
        </w:r>
        <w:r w:rsidR="003C33CA" w:rsidRPr="00A3659F" w:rsidDel="00190519">
          <w:rPr>
            <w:rFonts w:ascii="Times New Roman" w:hAnsi="Times New Roman"/>
            <w:noProof/>
          </w:rPr>
          <w:delText>]</w:delText>
        </w:r>
        <w:r w:rsidRPr="00C67C7F" w:rsidDel="00190519">
          <w:rPr>
            <w:rFonts w:ascii="Times New Roman" w:hAnsi="Times New Roman"/>
          </w:rPr>
          <w:fldChar w:fldCharType="end"/>
        </w:r>
        <w:r w:rsidRPr="00C67C7F" w:rsidDel="00190519">
          <w:rPr>
            <w:rFonts w:ascii="Times New Roman" w:hAnsi="Times New Roman"/>
          </w:rPr>
          <w:delText xml:space="preserve"> </w:delText>
        </w:r>
      </w:del>
      <w:r w:rsidRPr="00C67C7F">
        <w:rPr>
          <w:rFonts w:ascii="Times New Roman" w:hAnsi="Times New Roman"/>
        </w:rPr>
        <w:t xml:space="preserve">propose a light-weight XML-based approach to generate bidirectional traceability relations between UML and </w:t>
      </w:r>
      <w:r w:rsidRPr="00C67C7F">
        <w:rPr>
          <w:rFonts w:ascii="Times New Roman" w:hAnsi="Times New Roman"/>
          <w:i/>
          <w:noProof/>
        </w:rPr>
        <w:t>i*</w:t>
      </w:r>
      <w:r w:rsidRPr="00C67C7F">
        <w:rPr>
          <w:rFonts w:ascii="Times New Roman" w:hAnsi="Times New Roman"/>
        </w:rPr>
        <w:t xml:space="preserve"> models. The authors identified a set of traceability relations between organizational models expressed in the </w:t>
      </w:r>
      <w:r w:rsidRPr="00C67C7F">
        <w:rPr>
          <w:rFonts w:ascii="Times New Roman" w:hAnsi="Times New Roman"/>
          <w:i/>
        </w:rPr>
        <w:t>i*</w:t>
      </w:r>
      <w:r w:rsidRPr="00C67C7F">
        <w:rPr>
          <w:rFonts w:ascii="Times New Roman" w:hAnsi="Times New Roman"/>
        </w:rPr>
        <w:t xml:space="preserve"> language and use-cases, and class diagram elements expressed in the </w:t>
      </w:r>
      <w:r w:rsidRPr="00521A49">
        <w:rPr>
          <w:rFonts w:ascii="Times New Roman" w:hAnsi="Times New Roman"/>
        </w:rPr>
        <w:t>UML</w:t>
      </w:r>
      <w:r w:rsidR="00A03164" w:rsidRPr="00521A49">
        <w:rPr>
          <w:rFonts w:ascii="Times New Roman" w:hAnsi="Times New Roman"/>
        </w:rPr>
        <w:t xml:space="preserve">, see </w:t>
      </w:r>
      <w:r w:rsidR="00E840AC" w:rsidRPr="00521A49">
        <w:rPr>
          <w:rFonts w:ascii="Times New Roman" w:hAnsi="Times New Roman"/>
        </w:rPr>
        <w:fldChar w:fldCharType="begin"/>
      </w:r>
      <w:r w:rsidR="00E840AC" w:rsidRPr="00521A49">
        <w:rPr>
          <w:rFonts w:ascii="Times New Roman" w:hAnsi="Times New Roman"/>
        </w:rPr>
        <w:instrText xml:space="preserve"> REF _Ref515809774 \h </w:instrText>
      </w:r>
      <w:r w:rsidR="00521A49" w:rsidRPr="00521A49">
        <w:rPr>
          <w:rFonts w:ascii="Times New Roman" w:hAnsi="Times New Roman"/>
        </w:rPr>
        <w:instrText xml:space="preserve"> \* MERGEFORMAT </w:instrText>
      </w:r>
      <w:r w:rsidR="00E840AC" w:rsidRPr="00521A49">
        <w:rPr>
          <w:rFonts w:ascii="Times New Roman" w:hAnsi="Times New Roman"/>
        </w:rPr>
      </w:r>
      <w:r w:rsidR="00E840AC" w:rsidRPr="00521A49">
        <w:rPr>
          <w:rFonts w:ascii="Times New Roman" w:hAnsi="Times New Roman"/>
        </w:rPr>
        <w:fldChar w:fldCharType="separate"/>
      </w:r>
      <w:ins w:id="2813" w:author="Nasser Mustafa [2]" w:date="2018-09-26T11:08:00Z">
        <w:r w:rsidR="00047800" w:rsidRPr="00047800">
          <w:rPr>
            <w:rFonts w:ascii="Times New Roman" w:hAnsi="Times New Roman"/>
            <w:rPrChange w:id="2814" w:author="Nasser Mustafa [2]" w:date="2018-09-26T11:08:00Z">
              <w:rPr>
                <w:sz w:val="20"/>
                <w:szCs w:val="20"/>
              </w:rPr>
            </w:rPrChange>
          </w:rPr>
          <w:t xml:space="preserve">Figure </w:t>
        </w:r>
        <w:r w:rsidR="00047800" w:rsidRPr="00047800">
          <w:rPr>
            <w:rFonts w:ascii="Times New Roman" w:hAnsi="Times New Roman"/>
            <w:noProof/>
            <w:rPrChange w:id="2815" w:author="Nasser Mustafa [2]" w:date="2018-09-26T11:08:00Z">
              <w:rPr>
                <w:noProof/>
                <w:sz w:val="20"/>
                <w:szCs w:val="20"/>
              </w:rPr>
            </w:rPrChange>
          </w:rPr>
          <w:t>4</w:t>
        </w:r>
      </w:ins>
      <w:del w:id="2816" w:author="Nasser Mustafa [2]" w:date="2018-09-19T14:47:00Z">
        <w:r w:rsidR="00C779F7" w:rsidRPr="00E965C1" w:rsidDel="00740534">
          <w:rPr>
            <w:rFonts w:ascii="Times New Roman" w:hAnsi="Times New Roman"/>
          </w:rPr>
          <w:delText xml:space="preserve">Figure </w:delText>
        </w:r>
        <w:r w:rsidR="00C779F7" w:rsidRPr="00E965C1" w:rsidDel="00740534">
          <w:rPr>
            <w:rFonts w:ascii="Times New Roman" w:hAnsi="Times New Roman"/>
            <w:noProof/>
          </w:rPr>
          <w:delText>4</w:delText>
        </w:r>
      </w:del>
      <w:r w:rsidR="00E840AC" w:rsidRPr="00521A49">
        <w:rPr>
          <w:rFonts w:ascii="Times New Roman" w:hAnsi="Times New Roman"/>
        </w:rPr>
        <w:fldChar w:fldCharType="end"/>
      </w:r>
      <w:r w:rsidRPr="00521A49">
        <w:rPr>
          <w:rFonts w:ascii="Times New Roman" w:hAnsi="Times New Roman"/>
        </w:rPr>
        <w:t>. For example</w:t>
      </w:r>
      <w:r w:rsidRPr="00C67C7F">
        <w:rPr>
          <w:rFonts w:ascii="Times New Roman" w:hAnsi="Times New Roman"/>
        </w:rPr>
        <w:t xml:space="preserve">, actors in </w:t>
      </w:r>
      <w:r w:rsidRPr="00C67C7F">
        <w:rPr>
          <w:rFonts w:ascii="Times New Roman" w:hAnsi="Times New Roman"/>
          <w:i/>
        </w:rPr>
        <w:t>i*</w:t>
      </w:r>
      <w:r w:rsidRPr="00C67C7F">
        <w:rPr>
          <w:rFonts w:ascii="Times New Roman" w:hAnsi="Times New Roman"/>
        </w:rPr>
        <w:t xml:space="preserve"> can be linked to actors in the use-case diagram. The approach is based on converting the </w:t>
      </w:r>
      <w:r w:rsidRPr="00C67C7F">
        <w:rPr>
          <w:rFonts w:ascii="Times New Roman" w:hAnsi="Times New Roman"/>
          <w:i/>
        </w:rPr>
        <w:t>i*</w:t>
      </w:r>
      <w:r w:rsidRPr="00C67C7F">
        <w:rPr>
          <w:rFonts w:ascii="Times New Roman" w:hAnsi="Times New Roman"/>
        </w:rPr>
        <w:t xml:space="preserve"> and UML m</w:t>
      </w:r>
      <w:del w:id="2817" w:author="Nasser Mustafa [2]" w:date="2018-09-16T22:38:00Z">
        <w:r w:rsidRPr="00C67C7F" w:rsidDel="00190519">
          <w:rPr>
            <w:rFonts w:ascii="Times New Roman" w:hAnsi="Times New Roman"/>
          </w:rPr>
          <w:delText>o</w:delText>
        </w:r>
      </w:del>
      <w:r w:rsidRPr="00C67C7F">
        <w:rPr>
          <w:rFonts w:ascii="Times New Roman" w:hAnsi="Times New Roman"/>
        </w:rPr>
        <w:t>dels into XML</w:t>
      </w:r>
      <w:ins w:id="2818" w:author="Nasser Mustafa [2]" w:date="2018-09-18T22:15:00Z">
        <w:r w:rsidR="00096401">
          <w:rPr>
            <w:rFonts w:ascii="Times New Roman" w:hAnsi="Times New Roman"/>
          </w:rPr>
          <w:fldChar w:fldCharType="begin" w:fldLock="1"/>
        </w:r>
      </w:ins>
      <w:r w:rsidR="00B050F0">
        <w:rPr>
          <w:rFonts w:ascii="Times New Roman" w:hAnsi="Times New Roman"/>
        </w:rPr>
        <w:instrText>ADDIN CSL_CITATION {"citationItems":[{"id":"ITEM-1","itemData":{"URL":"https://www.w3.org/TR/REC-xml/","author":[{"dropping-particle":"","family":"W3C","given":"","non-dropping-particle":"","parse-names":false,"suffix":""}],"id":"ITEM-1","issue":"March 27","issued":{"date-parts":[["2017"]]},"title":"Extensible Markup Language (XML) 1.0 (Fifth Edition)","type":"webpage","volume":"2017"},"uris":["http://www.mendeley.com/documents/?uuid=3a64a62f-1f48-4f5b-9354-94409043db72"]}],"mendeley":{"formattedCitation":"[109]","plainTextFormattedCitation":"[109]","previouslyFormattedCitation":"[109]"},"properties":{"noteIndex":0},"schema":"https://github.com/citation-style-language/schema/raw/master/csl-citation.json"}</w:instrText>
      </w:r>
      <w:r w:rsidR="00096401">
        <w:rPr>
          <w:rFonts w:ascii="Times New Roman" w:hAnsi="Times New Roman"/>
        </w:rPr>
        <w:fldChar w:fldCharType="separate"/>
      </w:r>
      <w:r w:rsidR="00627C91" w:rsidRPr="00627C91">
        <w:rPr>
          <w:rFonts w:ascii="Times New Roman" w:hAnsi="Times New Roman"/>
          <w:noProof/>
        </w:rPr>
        <w:t>[109]</w:t>
      </w:r>
      <w:ins w:id="2819" w:author="Nasser Mustafa [2]" w:date="2018-09-18T22:15:00Z">
        <w:r w:rsidR="00096401">
          <w:rPr>
            <w:rFonts w:ascii="Times New Roman" w:hAnsi="Times New Roman"/>
          </w:rPr>
          <w:fldChar w:fldCharType="end"/>
        </w:r>
      </w:ins>
      <w:r w:rsidRPr="00C67C7F">
        <w:rPr>
          <w:rFonts w:ascii="Times New Roman" w:hAnsi="Times New Roman"/>
        </w:rPr>
        <w:t xml:space="preserve"> </w:t>
      </w:r>
      <w:del w:id="2820" w:author="Nasser Mustafa [2]" w:date="2018-09-18T22:14:00Z">
        <w:r w:rsidRPr="00C67C7F" w:rsidDel="00096401">
          <w:rPr>
            <w:rFonts w:ascii="Times New Roman" w:hAnsi="Times New Roman"/>
          </w:rPr>
          <w:fldChar w:fldCharType="begin"/>
        </w:r>
        <w:r w:rsidR="003C33CA" w:rsidRPr="00096401" w:rsidDel="00096401">
          <w:rPr>
            <w:rFonts w:ascii="Times New Roman" w:hAnsi="Times New Roman"/>
          </w:rPr>
          <w:delInstrText xml:space="preserve"> ADDIN EN.CITE &lt;EndNote&gt;&lt;Cite&gt;&lt;Author&gt;W3C&lt;/Author&gt;&lt;Year&gt;2015&lt;/Year&gt;&lt;RecNum&gt;130&lt;/RecNum&gt;&lt;DisplayText&gt;[123]&lt;/DisplayText&gt;&lt;record&gt;&lt;rec-number&gt;130&lt;/rec-number&gt;&lt;foreign-keys&gt;&lt;key app="EN" db-id="0fvexaz05rtvw1esxaavpvrkv5f5s0ptttfs"&gt;130&lt;/key&gt;&lt;/foreign-keys&gt;&lt;ref-type name="Web Page"&gt;12&lt;/ref-type&gt;&lt;contributors&gt;&lt;authors&gt;&lt;author&gt;W3C&lt;/author&gt;&lt;/authors&gt;&lt;/contributors&gt;&lt;titles&gt;&lt;title&gt;Extensible Markup Language (XML) 1.0 (Fifth Edition)&lt;/title&gt;&lt;/titles&gt;&lt;volume&gt;2015&lt;/volume&gt;&lt;number&gt;June 1&lt;/number&gt;&lt;dates&gt;&lt;year&gt;2015&lt;/year&gt;&lt;/dates&gt;&lt;urls&gt;&lt;related-urls&gt;&lt;url&gt;http://www.w3.org/TR/REC-xml/&lt;/url&gt;&lt;/related-urls&gt;&lt;/urls&gt;&lt;custom1&gt;2015&lt;/custom1&gt;&lt;custom2&gt;June 1&lt;/custom2&gt;&lt;/record&gt;&lt;/Cite&gt;&lt;/EndNote&gt;</w:delInstrText>
        </w:r>
        <w:r w:rsidRPr="00C67C7F" w:rsidDel="00096401">
          <w:rPr>
            <w:rFonts w:ascii="Times New Roman" w:hAnsi="Times New Roman"/>
          </w:rPr>
          <w:fldChar w:fldCharType="separate"/>
        </w:r>
        <w:r w:rsidR="003C33CA" w:rsidRPr="00096401" w:rsidDel="00096401">
          <w:rPr>
            <w:rFonts w:ascii="Times New Roman" w:hAnsi="Times New Roman"/>
            <w:noProof/>
          </w:rPr>
          <w:delText>[</w:delText>
        </w:r>
        <w:r w:rsidR="00660900" w:rsidRPr="00096401" w:rsidDel="00096401">
          <w:fldChar w:fldCharType="begin"/>
        </w:r>
        <w:r w:rsidR="00660900" w:rsidRPr="00096401" w:rsidDel="00096401">
          <w:delInstrText xml:space="preserve"> HYPERLINK \l "_ENREF_123" \o "W3C, 2015 #130" </w:delInstrText>
        </w:r>
        <w:r w:rsidR="00660900" w:rsidRPr="00096401" w:rsidDel="00096401">
          <w:fldChar w:fldCharType="separate"/>
        </w:r>
        <w:r w:rsidR="006A58FF" w:rsidRPr="00096401" w:rsidDel="00096401">
          <w:rPr>
            <w:rFonts w:ascii="Times New Roman" w:hAnsi="Times New Roman"/>
            <w:noProof/>
          </w:rPr>
          <w:delText>123</w:delText>
        </w:r>
        <w:r w:rsidR="00660900" w:rsidRPr="00096401" w:rsidDel="00096401">
          <w:rPr>
            <w:rFonts w:ascii="Times New Roman" w:hAnsi="Times New Roman"/>
            <w:noProof/>
          </w:rPr>
          <w:fldChar w:fldCharType="end"/>
        </w:r>
        <w:r w:rsidR="003C33CA" w:rsidRPr="00096401" w:rsidDel="00096401">
          <w:rPr>
            <w:rFonts w:ascii="Times New Roman" w:hAnsi="Times New Roman"/>
            <w:noProof/>
          </w:rPr>
          <w:delText>]</w:delText>
        </w:r>
        <w:r w:rsidRPr="00C67C7F" w:rsidDel="00096401">
          <w:rPr>
            <w:rFonts w:ascii="Times New Roman" w:hAnsi="Times New Roman"/>
          </w:rPr>
          <w:fldChar w:fldCharType="end"/>
        </w:r>
      </w:del>
      <w:r w:rsidRPr="00C67C7F">
        <w:rPr>
          <w:rFonts w:ascii="Times New Roman" w:hAnsi="Times New Roman"/>
        </w:rPr>
        <w:t xml:space="preserve"> files (i.e. </w:t>
      </w:r>
      <w:r w:rsidRPr="00C67C7F">
        <w:rPr>
          <w:rFonts w:ascii="Times New Roman" w:hAnsi="Times New Roman"/>
          <w:i/>
        </w:rPr>
        <w:t>i*</w:t>
      </w:r>
      <w:r w:rsidRPr="00C67C7F">
        <w:rPr>
          <w:rFonts w:ascii="Times New Roman" w:hAnsi="Times New Roman"/>
        </w:rPr>
        <w:t>.XML</w:t>
      </w:r>
      <w:r w:rsidR="002C72B3">
        <w:rPr>
          <w:rFonts w:ascii="Times New Roman" w:hAnsi="Times New Roman"/>
        </w:rPr>
        <w:t>,</w:t>
      </w:r>
      <w:r w:rsidRPr="00C67C7F">
        <w:rPr>
          <w:rFonts w:ascii="Times New Roman" w:hAnsi="Times New Roman"/>
        </w:rPr>
        <w:t xml:space="preserve"> UML.XML) and writing traceability rules in XML. The authors developed a tool to interpret the rules and check them against the </w:t>
      </w:r>
      <w:r w:rsidR="00A03164" w:rsidRPr="00C67C7F">
        <w:rPr>
          <w:rFonts w:ascii="Times New Roman" w:hAnsi="Times New Roman"/>
          <w:noProof/>
          <w:lang w:eastAsia="zh-CN"/>
        </w:rPr>
        <mc:AlternateContent>
          <mc:Choice Requires="wps">
            <w:drawing>
              <wp:anchor distT="45720" distB="45720" distL="114300" distR="114300" simplePos="0" relativeHeight="251734016" behindDoc="0" locked="0" layoutInCell="1" allowOverlap="1" wp14:anchorId="389F193E" wp14:editId="4A983FA8">
                <wp:simplePos x="0" y="0"/>
                <wp:positionH relativeFrom="margin">
                  <wp:posOffset>0</wp:posOffset>
                </wp:positionH>
                <wp:positionV relativeFrom="margin">
                  <wp:posOffset>399415</wp:posOffset>
                </wp:positionV>
                <wp:extent cx="5641848" cy="2852928"/>
                <wp:effectExtent l="0" t="0" r="0" b="508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1848" cy="2852928"/>
                        </a:xfrm>
                        <a:prstGeom prst="rect">
                          <a:avLst/>
                        </a:prstGeom>
                        <a:solidFill>
                          <a:srgbClr val="FFFFFF"/>
                        </a:solidFill>
                        <a:ln w="9525">
                          <a:noFill/>
                          <a:miter lim="800000"/>
                          <a:headEnd/>
                          <a:tailEnd/>
                        </a:ln>
                      </wps:spPr>
                      <wps:txbx>
                        <w:txbxContent>
                          <w:p w14:paraId="7432F177" w14:textId="77777777" w:rsidR="00D617FD" w:rsidRDefault="00D617FD" w:rsidP="00A03164">
                            <w:pPr>
                              <w:keepNext/>
                            </w:pPr>
                            <w:r>
                              <w:rPr>
                                <w:noProof/>
                                <w:lang w:eastAsia="zh-CN"/>
                              </w:rPr>
                              <w:drawing>
                                <wp:inline distT="0" distB="0" distL="0" distR="0" wp14:anchorId="0686FCE2" wp14:editId="03A011D1">
                                  <wp:extent cx="5409367" cy="2250996"/>
                                  <wp:effectExtent l="0" t="0" r="1270" b="0"/>
                                  <wp:docPr id="84" name="Picture 5" descr="D:\Traceability papers\Instantiation examples\dispatcher cab example.jpg"/>
                                  <wp:cNvGraphicFramePr/>
                                  <a:graphic xmlns:a="http://schemas.openxmlformats.org/drawingml/2006/main">
                                    <a:graphicData uri="http://schemas.openxmlformats.org/drawingml/2006/picture">
                                      <pic:pic xmlns:pic="http://schemas.openxmlformats.org/drawingml/2006/picture">
                                        <pic:nvPicPr>
                                          <pic:cNvPr id="28" name="Picture 5" descr="D:\Traceability papers\Instantiation examples\dispatcher cab example.jpg"/>
                                          <pic:cNvPicPr/>
                                        </pic:nvPicPr>
                                        <pic:blipFill>
                                          <a:blip r:embed="rId16" cstate="print"/>
                                          <a:srcRect/>
                                          <a:stretch>
                                            <a:fillRect/>
                                          </a:stretch>
                                        </pic:blipFill>
                                        <pic:spPr bwMode="auto">
                                          <a:xfrm>
                                            <a:off x="0" y="0"/>
                                            <a:ext cx="5472248" cy="2277162"/>
                                          </a:xfrm>
                                          <a:prstGeom prst="rect">
                                            <a:avLst/>
                                          </a:prstGeom>
                                          <a:noFill/>
                                          <a:ln w="9525">
                                            <a:noFill/>
                                            <a:miter lim="800000"/>
                                            <a:headEnd/>
                                            <a:tailEnd/>
                                          </a:ln>
                                        </pic:spPr>
                                      </pic:pic>
                                    </a:graphicData>
                                  </a:graphic>
                                </wp:inline>
                              </w:drawing>
                            </w:r>
                          </w:p>
                          <w:p w14:paraId="61665F6F" w14:textId="0118DA91" w:rsidR="00D617FD" w:rsidRPr="00A3659F" w:rsidRDefault="00D617FD" w:rsidP="00A03164">
                            <w:pPr>
                              <w:pStyle w:val="Caption"/>
                              <w:rPr>
                                <w:sz w:val="20"/>
                                <w:szCs w:val="20"/>
                              </w:rPr>
                            </w:pPr>
                            <w:bookmarkStart w:id="2821" w:name="_Ref515809774"/>
                            <w:bookmarkStart w:id="2822" w:name="_Toc525723643"/>
                            <w:r w:rsidRPr="00A3659F">
                              <w:rPr>
                                <w:sz w:val="20"/>
                                <w:szCs w:val="20"/>
                              </w:rPr>
                              <w:t xml:space="preserve">Figure </w:t>
                            </w:r>
                            <w:r w:rsidRPr="00A3659F">
                              <w:rPr>
                                <w:sz w:val="20"/>
                                <w:szCs w:val="20"/>
                              </w:rPr>
                              <w:fldChar w:fldCharType="begin"/>
                            </w:r>
                            <w:r w:rsidRPr="00A3659F">
                              <w:rPr>
                                <w:sz w:val="20"/>
                                <w:szCs w:val="20"/>
                              </w:rPr>
                              <w:instrText xml:space="preserve"> SEQ Figure \* ARABIC </w:instrText>
                            </w:r>
                            <w:r w:rsidRPr="00A3659F">
                              <w:rPr>
                                <w:sz w:val="20"/>
                                <w:szCs w:val="20"/>
                              </w:rPr>
                              <w:fldChar w:fldCharType="separate"/>
                            </w:r>
                            <w:r>
                              <w:rPr>
                                <w:noProof/>
                                <w:sz w:val="20"/>
                                <w:szCs w:val="20"/>
                              </w:rPr>
                              <w:t>4</w:t>
                            </w:r>
                            <w:r w:rsidRPr="00A3659F">
                              <w:rPr>
                                <w:noProof/>
                                <w:sz w:val="20"/>
                                <w:szCs w:val="20"/>
                              </w:rPr>
                              <w:fldChar w:fldCharType="end"/>
                            </w:r>
                            <w:bookmarkEnd w:id="2821"/>
                            <w:r w:rsidRPr="00A3659F">
                              <w:rPr>
                                <w:sz w:val="20"/>
                                <w:szCs w:val="20"/>
                              </w:rPr>
                              <w:t>:</w:t>
                            </w:r>
                            <w:ins w:id="2823" w:author="Nasser Mustafa [2]" w:date="2018-09-21T20:37:00Z">
                              <w:r>
                                <w:rPr>
                                  <w:sz w:val="20"/>
                                  <w:szCs w:val="20"/>
                                </w:rPr>
                                <w:t xml:space="preserve"> </w:t>
                              </w:r>
                            </w:ins>
                            <w:del w:id="2824" w:author="Nasser Mustafa [2]" w:date="2018-09-21T20:37:00Z">
                              <w:r w:rsidRPr="00A3659F" w:rsidDel="0092259C">
                                <w:rPr>
                                  <w:sz w:val="20"/>
                                  <w:szCs w:val="20"/>
                                </w:rPr>
                                <w:delText xml:space="preserve">   </w:delText>
                              </w:r>
                            </w:del>
                            <w:r w:rsidRPr="00A3659F">
                              <w:rPr>
                                <w:sz w:val="20"/>
                                <w:szCs w:val="20"/>
                              </w:rPr>
                              <w:t xml:space="preserve">Traceability Example: </w:t>
                            </w:r>
                            <w:r w:rsidRPr="00A3659F">
                              <w:rPr>
                                <w:i/>
                                <w:sz w:val="20"/>
                                <w:szCs w:val="20"/>
                              </w:rPr>
                              <w:t>i</w:t>
                            </w:r>
                            <w:r w:rsidRPr="00A3659F">
                              <w:rPr>
                                <w:sz w:val="20"/>
                                <w:szCs w:val="20"/>
                              </w:rPr>
                              <w:t>* (excerpt) model (left), UML (excerpt) class diagram (right), traceability links (grayed dashed lines)</w:t>
                            </w:r>
                            <w:ins w:id="2825" w:author="Nasser Mustafa [2]" w:date="2018-09-16T22:41:00Z">
                              <w:r w:rsidRPr="00A3659F">
                                <w:rPr>
                                  <w:sz w:val="20"/>
                                  <w:szCs w:val="20"/>
                                </w:rPr>
                                <w:t xml:space="preserve">, </w:t>
                              </w:r>
                              <w:r w:rsidRPr="00A57097">
                                <w:rPr>
                                  <w:rFonts w:ascii="Times New Roman" w:hAnsi="Times New Roman"/>
                                  <w:sz w:val="20"/>
                                  <w:szCs w:val="20"/>
                                  <w:rPrChange w:id="2826" w:author="Nasser Mustafa [2]" w:date="2018-09-16T22:41:00Z">
                                    <w:rPr>
                                      <w:sz w:val="20"/>
                                      <w:szCs w:val="20"/>
                                    </w:rPr>
                                  </w:rPrChange>
                                </w:rPr>
                                <w:t>source</w:t>
                              </w:r>
                            </w:ins>
                            <w:ins w:id="2827" w:author="Nasser Mustafa [2]" w:date="2018-09-16T22:40:00Z">
                              <w:r w:rsidRPr="00A57097">
                                <w:rPr>
                                  <w:rFonts w:ascii="Times New Roman" w:hAnsi="Times New Roman"/>
                                  <w:sz w:val="20"/>
                                  <w:szCs w:val="20"/>
                                  <w:rPrChange w:id="2828" w:author="Nasser Mustafa [2]" w:date="2018-09-16T22:41:00Z">
                                    <w:rPr>
                                      <w:sz w:val="20"/>
                                      <w:szCs w:val="20"/>
                                    </w:rPr>
                                  </w:rPrChange>
                                </w:rPr>
                                <w:t xml:space="preserve"> </w:t>
                              </w:r>
                              <w:r w:rsidRPr="00A57097">
                                <w:rPr>
                                  <w:rFonts w:ascii="Times New Roman" w:hAnsi="Times New Roman"/>
                                  <w:sz w:val="20"/>
                                  <w:szCs w:val="20"/>
                                  <w:rPrChange w:id="2829" w:author="Nasser Mustafa [2]" w:date="2018-09-16T22:41: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2830" w:author="Nasser Mustafa [2]" w:date="2018-09-16T22:40:00Z">
                              <w:r w:rsidRPr="00A57097">
                                <w:rPr>
                                  <w:rFonts w:ascii="Times New Roman" w:hAnsi="Times New Roman"/>
                                  <w:sz w:val="20"/>
                                  <w:szCs w:val="20"/>
                                  <w:rPrChange w:id="2831" w:author="Nasser Mustafa [2]" w:date="2018-09-16T22:41:00Z">
                                    <w:rPr>
                                      <w:rFonts w:ascii="Times New Roman" w:hAnsi="Times New Roman"/>
                                    </w:rPr>
                                  </w:rPrChange>
                                </w:rPr>
                                <w:fldChar w:fldCharType="separate"/>
                              </w:r>
                            </w:ins>
                            <w:r w:rsidRPr="00627C91">
                              <w:rPr>
                                <w:rFonts w:ascii="Times New Roman" w:hAnsi="Times New Roman"/>
                                <w:b w:val="0"/>
                                <w:noProof/>
                                <w:sz w:val="20"/>
                                <w:szCs w:val="20"/>
                              </w:rPr>
                              <w:t>[49]</w:t>
                            </w:r>
                            <w:bookmarkEnd w:id="2822"/>
                            <w:ins w:id="2832" w:author="Nasser Mustafa [2]" w:date="2018-09-16T22:40:00Z">
                              <w:r w:rsidRPr="00A57097">
                                <w:rPr>
                                  <w:rFonts w:ascii="Times New Roman" w:hAnsi="Times New Roman"/>
                                  <w:sz w:val="20"/>
                                  <w:szCs w:val="20"/>
                                  <w:rPrChange w:id="2833" w:author="Nasser Mustafa [2]" w:date="2018-09-16T22:41:00Z">
                                    <w:rPr>
                                      <w:rFonts w:ascii="Times New Roman" w:hAnsi="Times New Roman"/>
                                    </w:rPr>
                                  </w:rPrChange>
                                </w:rPr>
                                <w:fldChar w:fldCharType="end"/>
                              </w:r>
                            </w:ins>
                            <w:r w:rsidRPr="00A3659F">
                              <w:rPr>
                                <w:sz w:val="20"/>
                                <w:szCs w:val="20"/>
                              </w:rPr>
                              <w:t xml:space="preserve"> </w:t>
                            </w:r>
                            <w:del w:id="2834" w:author="Nasser Mustafa [2]" w:date="2018-09-16T22:39:00Z">
                              <w:r w:rsidRPr="00A3659F" w:rsidDel="00190519">
                                <w:rPr>
                                  <w:sz w:val="20"/>
                                  <w:szCs w:val="20"/>
                                </w:rPr>
                                <w:delText>[1]</w:delText>
                              </w:r>
                            </w:del>
                            <w:ins w:id="2835" w:author="Nasser Mustafa [2]" w:date="2018-09-16T22:39:00Z">
                              <w:r w:rsidRPr="00A3659F">
                                <w:rPr>
                                  <w:sz w:val="20"/>
                                  <w:szCs w:val="20"/>
                                </w:rPr>
                                <w:t xml:space="preserve"> </w:t>
                              </w:r>
                            </w:ins>
                          </w:p>
                          <w:p w14:paraId="2F68133F" w14:textId="77777777" w:rsidR="00D617FD" w:rsidRPr="001A443F" w:rsidRDefault="00D617FD" w:rsidP="00A03164">
                            <w:pPr>
                              <w:pStyle w:val="Caption"/>
                              <w:rPr>
                                <w:noProof/>
                                <w:color w:val="131413"/>
                                <w:szCs w:val="24"/>
                              </w:rPr>
                            </w:pPr>
                          </w:p>
                          <w:p w14:paraId="46B71D45" w14:textId="77777777" w:rsidR="00D617FD" w:rsidRDefault="00D617FD" w:rsidP="00A03164">
                            <w:pPr>
                              <w:pStyle w:val="Caption"/>
                              <w:jc w:val="both"/>
                            </w:pPr>
                          </w:p>
                          <w:p w14:paraId="79EAC18B" w14:textId="77777777" w:rsidR="00D617FD" w:rsidRDefault="00D617FD" w:rsidP="00A031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F193E" id="_x0000_s1038" type="#_x0000_t202" style="position:absolute;left:0;text-align:left;margin-left:0;margin-top:31.45pt;width:444.25pt;height:224.6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" stroked="f">
                <v:textbox>
                  <w:txbxContent>
                    <w:p w14:paraId="7432F177" w14:textId="77777777" w:rsidR="00D617FD" w:rsidRDefault="00D617FD" w:rsidP="00A03164">
                      <w:pPr>
                        <w:keepNext/>
                      </w:pPr>
                      <w:r>
                        <w:rPr>
                          <w:noProof/>
                          <w:lang w:eastAsia="zh-CN"/>
                        </w:rPr>
                        <w:drawing>
                          <wp:inline distT="0" distB="0" distL="0" distR="0" wp14:anchorId="0686FCE2" wp14:editId="03A011D1">
                            <wp:extent cx="5409367" cy="2250996"/>
                            <wp:effectExtent l="0" t="0" r="1270" b="0"/>
                            <wp:docPr id="84" name="Picture 5" descr="D:\Traceability papers\Instantiation examples\dispatcher cab example.jpg"/>
                            <wp:cNvGraphicFramePr/>
                            <a:graphic xmlns:a="http://schemas.openxmlformats.org/drawingml/2006/main">
                              <a:graphicData uri="http://schemas.openxmlformats.org/drawingml/2006/picture">
                                <pic:pic xmlns:pic="http://schemas.openxmlformats.org/drawingml/2006/picture">
                                  <pic:nvPicPr>
                                    <pic:cNvPr id="28" name="Picture 5" descr="D:\Traceability papers\Instantiation examples\dispatcher cab example.jpg"/>
                                    <pic:cNvPicPr/>
                                  </pic:nvPicPr>
                                  <pic:blipFill>
                                    <a:blip r:embed="rId16" cstate="print"/>
                                    <a:srcRect/>
                                    <a:stretch>
                                      <a:fillRect/>
                                    </a:stretch>
                                  </pic:blipFill>
                                  <pic:spPr bwMode="auto">
                                    <a:xfrm>
                                      <a:off x="0" y="0"/>
                                      <a:ext cx="5472248" cy="2277162"/>
                                    </a:xfrm>
                                    <a:prstGeom prst="rect">
                                      <a:avLst/>
                                    </a:prstGeom>
                                    <a:noFill/>
                                    <a:ln w="9525">
                                      <a:noFill/>
                                      <a:miter lim="800000"/>
                                      <a:headEnd/>
                                      <a:tailEnd/>
                                    </a:ln>
                                  </pic:spPr>
                                </pic:pic>
                              </a:graphicData>
                            </a:graphic>
                          </wp:inline>
                        </w:drawing>
                      </w:r>
                    </w:p>
                    <w:p w14:paraId="61665F6F" w14:textId="0118DA91" w:rsidR="00D617FD" w:rsidRPr="00A3659F" w:rsidRDefault="00D617FD" w:rsidP="00A03164">
                      <w:pPr>
                        <w:pStyle w:val="Caption"/>
                        <w:rPr>
                          <w:sz w:val="20"/>
                          <w:szCs w:val="20"/>
                        </w:rPr>
                      </w:pPr>
                      <w:bookmarkStart w:id="2836" w:name="_Ref515809774"/>
                      <w:bookmarkStart w:id="2837" w:name="_Toc525723643"/>
                      <w:r w:rsidRPr="00A3659F">
                        <w:rPr>
                          <w:sz w:val="20"/>
                          <w:szCs w:val="20"/>
                        </w:rPr>
                        <w:t xml:space="preserve">Figure </w:t>
                      </w:r>
                      <w:r w:rsidRPr="00A3659F">
                        <w:rPr>
                          <w:sz w:val="20"/>
                          <w:szCs w:val="20"/>
                        </w:rPr>
                        <w:fldChar w:fldCharType="begin"/>
                      </w:r>
                      <w:r w:rsidRPr="00A3659F">
                        <w:rPr>
                          <w:sz w:val="20"/>
                          <w:szCs w:val="20"/>
                        </w:rPr>
                        <w:instrText xml:space="preserve"> SEQ Figure \* ARABIC </w:instrText>
                      </w:r>
                      <w:r w:rsidRPr="00A3659F">
                        <w:rPr>
                          <w:sz w:val="20"/>
                          <w:szCs w:val="20"/>
                        </w:rPr>
                        <w:fldChar w:fldCharType="separate"/>
                      </w:r>
                      <w:r>
                        <w:rPr>
                          <w:noProof/>
                          <w:sz w:val="20"/>
                          <w:szCs w:val="20"/>
                        </w:rPr>
                        <w:t>4</w:t>
                      </w:r>
                      <w:r w:rsidRPr="00A3659F">
                        <w:rPr>
                          <w:noProof/>
                          <w:sz w:val="20"/>
                          <w:szCs w:val="20"/>
                        </w:rPr>
                        <w:fldChar w:fldCharType="end"/>
                      </w:r>
                      <w:bookmarkEnd w:id="2836"/>
                      <w:r w:rsidRPr="00A3659F">
                        <w:rPr>
                          <w:sz w:val="20"/>
                          <w:szCs w:val="20"/>
                        </w:rPr>
                        <w:t>:</w:t>
                      </w:r>
                      <w:ins w:id="2838" w:author="Nasser Mustafa [2]" w:date="2018-09-21T20:37:00Z">
                        <w:r>
                          <w:rPr>
                            <w:sz w:val="20"/>
                            <w:szCs w:val="20"/>
                          </w:rPr>
                          <w:t xml:space="preserve"> </w:t>
                        </w:r>
                      </w:ins>
                      <w:del w:id="2839" w:author="Nasser Mustafa [2]" w:date="2018-09-21T20:37:00Z">
                        <w:r w:rsidRPr="00A3659F" w:rsidDel="0092259C">
                          <w:rPr>
                            <w:sz w:val="20"/>
                            <w:szCs w:val="20"/>
                          </w:rPr>
                          <w:delText xml:space="preserve">   </w:delText>
                        </w:r>
                      </w:del>
                      <w:r w:rsidRPr="00A3659F">
                        <w:rPr>
                          <w:sz w:val="20"/>
                          <w:szCs w:val="20"/>
                        </w:rPr>
                        <w:t xml:space="preserve">Traceability Example: </w:t>
                      </w:r>
                      <w:r w:rsidRPr="00A3659F">
                        <w:rPr>
                          <w:i/>
                          <w:sz w:val="20"/>
                          <w:szCs w:val="20"/>
                        </w:rPr>
                        <w:t>i</w:t>
                      </w:r>
                      <w:r w:rsidRPr="00A3659F">
                        <w:rPr>
                          <w:sz w:val="20"/>
                          <w:szCs w:val="20"/>
                        </w:rPr>
                        <w:t>* (excerpt) model (left), UML (excerpt) class diagram (right), traceability links (grayed dashed lines)</w:t>
                      </w:r>
                      <w:ins w:id="2840" w:author="Nasser Mustafa [2]" w:date="2018-09-16T22:41:00Z">
                        <w:r w:rsidRPr="00A3659F">
                          <w:rPr>
                            <w:sz w:val="20"/>
                            <w:szCs w:val="20"/>
                          </w:rPr>
                          <w:t xml:space="preserve">, </w:t>
                        </w:r>
                        <w:r w:rsidRPr="00A57097">
                          <w:rPr>
                            <w:rFonts w:ascii="Times New Roman" w:hAnsi="Times New Roman"/>
                            <w:sz w:val="20"/>
                            <w:szCs w:val="20"/>
                            <w:rPrChange w:id="2841" w:author="Nasser Mustafa [2]" w:date="2018-09-16T22:41:00Z">
                              <w:rPr>
                                <w:sz w:val="20"/>
                                <w:szCs w:val="20"/>
                              </w:rPr>
                            </w:rPrChange>
                          </w:rPr>
                          <w:t>source</w:t>
                        </w:r>
                      </w:ins>
                      <w:ins w:id="2842" w:author="Nasser Mustafa [2]" w:date="2018-09-16T22:40:00Z">
                        <w:r w:rsidRPr="00A57097">
                          <w:rPr>
                            <w:rFonts w:ascii="Times New Roman" w:hAnsi="Times New Roman"/>
                            <w:sz w:val="20"/>
                            <w:szCs w:val="20"/>
                            <w:rPrChange w:id="2843" w:author="Nasser Mustafa [2]" w:date="2018-09-16T22:41:00Z">
                              <w:rPr>
                                <w:sz w:val="20"/>
                                <w:szCs w:val="20"/>
                              </w:rPr>
                            </w:rPrChange>
                          </w:rPr>
                          <w:t xml:space="preserve"> </w:t>
                        </w:r>
                        <w:r w:rsidRPr="00A57097">
                          <w:rPr>
                            <w:rFonts w:ascii="Times New Roman" w:hAnsi="Times New Roman"/>
                            <w:sz w:val="20"/>
                            <w:szCs w:val="20"/>
                            <w:rPrChange w:id="2844" w:author="Nasser Mustafa [2]" w:date="2018-09-16T22:41: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2845" w:author="Nasser Mustafa [2]" w:date="2018-09-16T22:40:00Z">
                        <w:r w:rsidRPr="00A57097">
                          <w:rPr>
                            <w:rFonts w:ascii="Times New Roman" w:hAnsi="Times New Roman"/>
                            <w:sz w:val="20"/>
                            <w:szCs w:val="20"/>
                            <w:rPrChange w:id="2846" w:author="Nasser Mustafa [2]" w:date="2018-09-16T22:41:00Z">
                              <w:rPr>
                                <w:rFonts w:ascii="Times New Roman" w:hAnsi="Times New Roman"/>
                              </w:rPr>
                            </w:rPrChange>
                          </w:rPr>
                          <w:fldChar w:fldCharType="separate"/>
                        </w:r>
                      </w:ins>
                      <w:r w:rsidRPr="00627C91">
                        <w:rPr>
                          <w:rFonts w:ascii="Times New Roman" w:hAnsi="Times New Roman"/>
                          <w:b w:val="0"/>
                          <w:noProof/>
                          <w:sz w:val="20"/>
                          <w:szCs w:val="20"/>
                        </w:rPr>
                        <w:t>[49]</w:t>
                      </w:r>
                      <w:bookmarkEnd w:id="2837"/>
                      <w:ins w:id="2847" w:author="Nasser Mustafa [2]" w:date="2018-09-16T22:40:00Z">
                        <w:r w:rsidRPr="00A57097">
                          <w:rPr>
                            <w:rFonts w:ascii="Times New Roman" w:hAnsi="Times New Roman"/>
                            <w:sz w:val="20"/>
                            <w:szCs w:val="20"/>
                            <w:rPrChange w:id="2848" w:author="Nasser Mustafa [2]" w:date="2018-09-16T22:41:00Z">
                              <w:rPr>
                                <w:rFonts w:ascii="Times New Roman" w:hAnsi="Times New Roman"/>
                              </w:rPr>
                            </w:rPrChange>
                          </w:rPr>
                          <w:fldChar w:fldCharType="end"/>
                        </w:r>
                      </w:ins>
                      <w:r w:rsidRPr="00A3659F">
                        <w:rPr>
                          <w:sz w:val="20"/>
                          <w:szCs w:val="20"/>
                        </w:rPr>
                        <w:t xml:space="preserve"> </w:t>
                      </w:r>
                      <w:del w:id="2849" w:author="Nasser Mustafa [2]" w:date="2018-09-16T22:39:00Z">
                        <w:r w:rsidRPr="00A3659F" w:rsidDel="00190519">
                          <w:rPr>
                            <w:sz w:val="20"/>
                            <w:szCs w:val="20"/>
                          </w:rPr>
                          <w:delText>[1]</w:delText>
                        </w:r>
                      </w:del>
                      <w:ins w:id="2850" w:author="Nasser Mustafa [2]" w:date="2018-09-16T22:39:00Z">
                        <w:r w:rsidRPr="00A3659F">
                          <w:rPr>
                            <w:sz w:val="20"/>
                            <w:szCs w:val="20"/>
                          </w:rPr>
                          <w:t xml:space="preserve"> </w:t>
                        </w:r>
                      </w:ins>
                    </w:p>
                    <w:p w14:paraId="2F68133F" w14:textId="77777777" w:rsidR="00D617FD" w:rsidRPr="001A443F" w:rsidRDefault="00D617FD" w:rsidP="00A03164">
                      <w:pPr>
                        <w:pStyle w:val="Caption"/>
                        <w:rPr>
                          <w:noProof/>
                          <w:color w:val="131413"/>
                          <w:szCs w:val="24"/>
                        </w:rPr>
                      </w:pPr>
                    </w:p>
                    <w:p w14:paraId="46B71D45" w14:textId="77777777" w:rsidR="00D617FD" w:rsidRDefault="00D617FD" w:rsidP="00A03164">
                      <w:pPr>
                        <w:pStyle w:val="Caption"/>
                        <w:jc w:val="both"/>
                      </w:pPr>
                    </w:p>
                    <w:p w14:paraId="79EAC18B" w14:textId="77777777" w:rsidR="00D617FD" w:rsidRDefault="00D617FD" w:rsidP="00A03164"/>
                  </w:txbxContent>
                </v:textbox>
                <w10:wrap type="topAndBottom" anchorx="margin" anchory="margin"/>
              </v:shape>
            </w:pict>
          </mc:Fallback>
        </mc:AlternateContent>
      </w:r>
      <w:r w:rsidRPr="00C67C7F">
        <w:rPr>
          <w:rFonts w:ascii="Times New Roman" w:hAnsi="Times New Roman"/>
        </w:rPr>
        <w:t xml:space="preserve">two XML files, and if a certain rule is satisfied, it generates a traceability link for that rule. Although Filho and colleagues provide an approach to generate traceability links between two heterogeneous models (i.e., </w:t>
      </w:r>
      <w:r w:rsidRPr="00C67C7F">
        <w:rPr>
          <w:rFonts w:ascii="Times New Roman" w:hAnsi="Times New Roman"/>
          <w:i/>
        </w:rPr>
        <w:t>i*</w:t>
      </w:r>
      <w:r w:rsidRPr="00C67C7F">
        <w:rPr>
          <w:rFonts w:ascii="Times New Roman" w:hAnsi="Times New Roman"/>
        </w:rPr>
        <w:t xml:space="preserve"> and UML), their approach is tailored only to these two types and cannot be extended to include other models types.</w:t>
      </w:r>
    </w:p>
    <w:p w14:paraId="1AA9EA54" w14:textId="18D72AFF"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Paige and colleagues </w:t>
      </w:r>
      <w:ins w:id="2851" w:author="Nasser Mustafa [2]" w:date="2018-09-16T22:42:00Z">
        <w:r w:rsidR="00A57097">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r w:rsidR="00A57097">
        <w:rPr>
          <w:rFonts w:ascii="Times New Roman" w:hAnsi="Times New Roman"/>
        </w:rPr>
        <w:fldChar w:fldCharType="separate"/>
      </w:r>
      <w:r w:rsidR="00B050F0" w:rsidRPr="00B050F0">
        <w:rPr>
          <w:rFonts w:ascii="Times New Roman" w:hAnsi="Times New Roman"/>
          <w:noProof/>
        </w:rPr>
        <w:t>[46]</w:t>
      </w:r>
      <w:ins w:id="2852" w:author="Nasser Mustafa [2]" w:date="2018-09-16T22:42:00Z">
        <w:r w:rsidR="00A57097">
          <w:rPr>
            <w:rFonts w:ascii="Times New Roman" w:hAnsi="Times New Roman"/>
          </w:rPr>
          <w:fldChar w:fldCharType="end"/>
        </w:r>
      </w:ins>
      <w:del w:id="2853" w:author="Nasser Mustafa [2]" w:date="2018-09-16T22:41:00Z">
        <w:r w:rsidRPr="00C67C7F" w:rsidDel="00A57097">
          <w:rPr>
            <w:rFonts w:ascii="Times New Roman" w:hAnsi="Times New Roman"/>
          </w:rPr>
          <w:fldChar w:fldCharType="begin"/>
        </w:r>
        <w:r w:rsidR="003C33CA" w:rsidRPr="00A3659F" w:rsidDel="00A57097">
          <w:rPr>
            <w:rFonts w:ascii="Times New Roman" w:hAnsi="Times New Roman"/>
          </w:rPr>
          <w:delInstrText xml:space="preserve"> ADDIN EN.CITE &lt;EndNote&gt;&lt;Cite&gt;&lt;Author&gt;Paige&lt;/Author&gt;&lt;Year&gt;2011&lt;/Year&gt;&lt;RecNum&gt;20&lt;/RecNum&gt;&lt;DisplayText&gt;[11]&lt;/DisplayText&gt;&lt;record&gt;&lt;rec-number&gt;20&lt;/rec-number&gt;&lt;foreign-keys&gt;&lt;key app="EN" db-id="0fvexaz05rtvw1esxaavpvrkv5f5s0ptttfs"&gt;20&lt;/key&gt;&lt;/foreign-keys&gt;&lt;ref-type name="Journal Article"&gt;17&lt;/ref-type&gt;&lt;contributors&gt;&lt;authors&gt;&lt;author&gt;Paige, F.&lt;/author&gt;&lt;author&gt;Drivalos, N.&lt;/author&gt;&lt;author&gt;Kolovos, D. S.&lt;/author&gt;&lt;author&gt;Fernandes, K. J.&lt;/author&gt;&lt;author&gt;Power, C. &lt;/author&gt;&lt;author&gt;Olsen, G. K.&lt;/author&gt;&lt;author&gt;Zschaler, S.&lt;/author&gt;&lt;/authors&gt;&lt;/contributors&gt;&lt;titles&gt;&lt;title&gt;Rigorous identification and encoding of trace-links in model-driven engineering&lt;/title&gt;&lt;secondary-title&gt;Software &amp;amp; Systems Modeling&lt;/secondary-title&gt;&lt;/titles&gt;&lt;pages&gt;469-487&lt;/pages&gt;&lt;volume&gt;10&lt;/volume&gt;&lt;number&gt;4&lt;/number&gt;&lt;dates&gt;&lt;year&gt;2011&lt;/year&gt;&lt;/dates&gt;&lt;urls&gt;&lt;/urls&gt;&lt;/record&gt;&lt;/Cite&gt;&lt;/EndNote&gt;</w:delInstrText>
        </w:r>
        <w:r w:rsidRPr="00C67C7F" w:rsidDel="00A57097">
          <w:rPr>
            <w:rFonts w:ascii="Times New Roman" w:hAnsi="Times New Roman"/>
          </w:rPr>
          <w:fldChar w:fldCharType="separate"/>
        </w:r>
        <w:r w:rsidR="003C33CA" w:rsidRPr="00A3659F" w:rsidDel="00A57097">
          <w:rPr>
            <w:rFonts w:ascii="Times New Roman" w:hAnsi="Times New Roman"/>
            <w:noProof/>
          </w:rPr>
          <w:delText>[</w:delText>
        </w:r>
        <w:r w:rsidR="00547E23" w:rsidRPr="00A3659F" w:rsidDel="00A57097">
          <w:fldChar w:fldCharType="begin"/>
        </w:r>
        <w:r w:rsidR="00547E23" w:rsidRPr="00A3659F" w:rsidDel="00A57097">
          <w:delInstrText xml:space="preserve"> HYPERLINK \l "_ENREF_11" \o "Paige, 2011 #20" </w:delInstrText>
        </w:r>
        <w:r w:rsidR="00547E23" w:rsidRPr="00A3659F" w:rsidDel="00A57097">
          <w:fldChar w:fldCharType="separate"/>
        </w:r>
        <w:r w:rsidR="006A58FF" w:rsidRPr="00A3659F" w:rsidDel="00A57097">
          <w:rPr>
            <w:rFonts w:ascii="Times New Roman" w:hAnsi="Times New Roman"/>
            <w:noProof/>
          </w:rPr>
          <w:delText>11</w:delText>
        </w:r>
        <w:r w:rsidR="00547E23" w:rsidRPr="00A3659F" w:rsidDel="00A57097">
          <w:rPr>
            <w:rFonts w:ascii="Times New Roman" w:hAnsi="Times New Roman"/>
            <w:noProof/>
          </w:rPr>
          <w:fldChar w:fldCharType="end"/>
        </w:r>
        <w:r w:rsidR="003C33CA" w:rsidRPr="00A3659F" w:rsidDel="00A57097">
          <w:rPr>
            <w:rFonts w:ascii="Times New Roman" w:hAnsi="Times New Roman"/>
            <w:noProof/>
          </w:rPr>
          <w:delText>]</w:delText>
        </w:r>
        <w:r w:rsidRPr="00C67C7F" w:rsidDel="00A57097">
          <w:rPr>
            <w:rFonts w:ascii="Times New Roman" w:hAnsi="Times New Roman"/>
          </w:rPr>
          <w:fldChar w:fldCharType="end"/>
        </w:r>
      </w:del>
      <w:r w:rsidRPr="00C67C7F">
        <w:rPr>
          <w:rFonts w:ascii="Times New Roman" w:hAnsi="Times New Roman"/>
        </w:rPr>
        <w:t xml:space="preserve"> described an approach for </w:t>
      </w:r>
      <w:r w:rsidRPr="00C67C7F">
        <w:rPr>
          <w:rFonts w:ascii="Times New Roman" w:hAnsi="Times New Roman"/>
          <w:noProof/>
        </w:rPr>
        <w:t>defining</w:t>
      </w:r>
      <w:r w:rsidRPr="00C67C7F">
        <w:rPr>
          <w:rFonts w:ascii="Times New Roman" w:hAnsi="Times New Roman"/>
        </w:rPr>
        <w:t xml:space="preserve"> semantically rich trace links between models, where the models themselves may be constructed using diverse modeling languages. Trace links are semantically rich because their types conform to a case-specific traceability metamodel, and the case-specific metamodel should be accompanied by a set of case-specific correctness constraints, which express validity requirements that cannot be captured by the metamodel itself. The reason for having a case-specific traceability metamodel is to prevent from generating illegitimate links. Otherwise, as the authors argue, a general purpose trace metamodel can connect any number of elements of any type in any model. The authors used a method called Traceability Elicitation and Analysis Process to elicit and analyze the trac</w:t>
      </w:r>
      <w:r w:rsidR="00F47AEA">
        <w:rPr>
          <w:rFonts w:ascii="Times New Roman" w:hAnsi="Times New Roman"/>
        </w:rPr>
        <w:t>eability relationships within a</w:t>
      </w:r>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process. The elicitation process involved studying the domain and available scenarios to help identify trace links. The analysis involved understanding the trace links’ semantics and their relationships to other </w:t>
      </w:r>
      <w:r w:rsidR="002C72B3">
        <w:rPr>
          <w:rFonts w:ascii="Times New Roman" w:hAnsi="Times New Roman"/>
        </w:rPr>
        <w:t xml:space="preserve">trace links. </w:t>
      </w:r>
      <w:r w:rsidR="001A3A5D">
        <w:rPr>
          <w:rFonts w:ascii="Times New Roman" w:hAnsi="Times New Roman"/>
        </w:rPr>
        <w:t xml:space="preserve">The research of </w:t>
      </w:r>
      <w:r w:rsidR="002C72B3">
        <w:rPr>
          <w:rFonts w:ascii="Times New Roman" w:hAnsi="Times New Roman"/>
        </w:rPr>
        <w:t>Paige and colleagues</w:t>
      </w:r>
      <w:r w:rsidR="001A3A5D">
        <w:rPr>
          <w:rFonts w:ascii="Times New Roman" w:hAnsi="Times New Roman"/>
        </w:rPr>
        <w:t xml:space="preserve"> </w:t>
      </w:r>
      <w:r w:rsidRPr="00C67C7F">
        <w:rPr>
          <w:rFonts w:ascii="Times New Roman" w:hAnsi="Times New Roman"/>
        </w:rPr>
        <w:t xml:space="preserve">resulted in a taxonomy of trace link types (see </w:t>
      </w:r>
      <w:ins w:id="2854" w:author="Nasser Mustafa [2]" w:date="2018-09-16T22:43:00Z">
        <w:r w:rsidR="00A57097">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r w:rsidR="00A57097">
        <w:rPr>
          <w:rFonts w:ascii="Times New Roman" w:hAnsi="Times New Roman"/>
        </w:rPr>
        <w:fldChar w:fldCharType="separate"/>
      </w:r>
      <w:r w:rsidR="00B050F0" w:rsidRPr="00B050F0">
        <w:rPr>
          <w:rFonts w:ascii="Times New Roman" w:hAnsi="Times New Roman"/>
          <w:noProof/>
        </w:rPr>
        <w:t>[46]</w:t>
      </w:r>
      <w:ins w:id="2855" w:author="Nasser Mustafa [2]" w:date="2018-09-16T22:43:00Z">
        <w:r w:rsidR="00A57097">
          <w:rPr>
            <w:rFonts w:ascii="Times New Roman" w:hAnsi="Times New Roman"/>
          </w:rPr>
          <w:fldChar w:fldCharType="end"/>
        </w:r>
        <w:r w:rsidR="00A57097">
          <w:rPr>
            <w:rFonts w:ascii="Times New Roman" w:hAnsi="Times New Roman"/>
          </w:rPr>
          <w:t xml:space="preserve"> </w:t>
        </w:r>
      </w:ins>
      <w:del w:id="2856" w:author="Nasser Mustafa [2]" w:date="2018-09-16T22:42:00Z">
        <w:r w:rsidRPr="00C67C7F" w:rsidDel="00A57097">
          <w:rPr>
            <w:rFonts w:ascii="Times New Roman" w:hAnsi="Times New Roman"/>
          </w:rPr>
          <w:fldChar w:fldCharType="begin"/>
        </w:r>
        <w:r w:rsidR="003C33CA" w:rsidRPr="00A3659F" w:rsidDel="00A57097">
          <w:rPr>
            <w:rFonts w:ascii="Times New Roman" w:hAnsi="Times New Roman"/>
          </w:rPr>
          <w:delInstrText xml:space="preserve"> ADDIN EN.CITE &lt;EndNote&gt;&lt;Cite&gt;&lt;Author&gt;Paige&lt;/Author&gt;&lt;Year&gt;2011&lt;/Year&gt;&lt;RecNum&gt;20&lt;/RecNum&gt;&lt;DisplayText&gt;[11]&lt;/DisplayText&gt;&lt;record&gt;&lt;rec-number&gt;20&lt;/rec-number&gt;&lt;foreign-keys&gt;&lt;key app="EN" db-id="0fvexaz05rtvw1esxaavpvrkv5f5s0ptttfs"&gt;20&lt;/key&gt;&lt;/foreign-keys&gt;&lt;ref-type name="Journal Article"&gt;17&lt;/ref-type&gt;&lt;contributors&gt;&lt;authors&gt;&lt;author&gt;Paige, F.&lt;/author&gt;&lt;author&gt;Drivalos, N.&lt;/author&gt;&lt;author&gt;Kolovos, D. S.&lt;/author&gt;&lt;author&gt;Fernandes, K. J.&lt;/author&gt;&lt;author&gt;Power, C. &lt;/author&gt;&lt;author&gt;Olsen, G. K.&lt;/author&gt;&lt;author&gt;Zschaler, S.&lt;/author&gt;&lt;/authors&gt;&lt;/contributors&gt;&lt;titles&gt;&lt;title&gt;Rigorous identification and encoding of trace-links in model-driven engineering&lt;/title&gt;&lt;secondary-title&gt;Software &amp;amp; Systems Modeling&lt;/secondary-title&gt;&lt;/titles&gt;&lt;pages&gt;469-487&lt;/pages&gt;&lt;volume&gt;10&lt;/volume&gt;&lt;number&gt;4&lt;/number&gt;&lt;dates&gt;&lt;year&gt;2011&lt;/year&gt;&lt;/dates&gt;&lt;urls&gt;&lt;/urls&gt;&lt;/record&gt;&lt;/Cite&gt;&lt;/EndNote&gt;</w:delInstrText>
        </w:r>
        <w:r w:rsidRPr="00C67C7F" w:rsidDel="00A57097">
          <w:rPr>
            <w:rFonts w:ascii="Times New Roman" w:hAnsi="Times New Roman"/>
          </w:rPr>
          <w:fldChar w:fldCharType="separate"/>
        </w:r>
        <w:r w:rsidR="003C33CA" w:rsidRPr="00A3659F" w:rsidDel="00A57097">
          <w:rPr>
            <w:rFonts w:ascii="Times New Roman" w:hAnsi="Times New Roman"/>
            <w:noProof/>
          </w:rPr>
          <w:delText>[</w:delText>
        </w:r>
        <w:r w:rsidR="00547E23" w:rsidRPr="00A3659F" w:rsidDel="00A57097">
          <w:fldChar w:fldCharType="begin"/>
        </w:r>
        <w:r w:rsidR="00547E23" w:rsidRPr="00A3659F" w:rsidDel="00A57097">
          <w:delInstrText xml:space="preserve"> HYPERLINK \l "_ENREF_11" \o "Paige, 2011 #20" </w:delInstrText>
        </w:r>
        <w:r w:rsidR="00547E23" w:rsidRPr="00A3659F" w:rsidDel="00A57097">
          <w:fldChar w:fldCharType="separate"/>
        </w:r>
        <w:r w:rsidR="006A58FF" w:rsidRPr="00A3659F" w:rsidDel="00A57097">
          <w:rPr>
            <w:rFonts w:ascii="Times New Roman" w:hAnsi="Times New Roman"/>
            <w:noProof/>
          </w:rPr>
          <w:delText>11</w:delText>
        </w:r>
        <w:r w:rsidR="00547E23" w:rsidRPr="00A3659F" w:rsidDel="00A57097">
          <w:rPr>
            <w:rFonts w:ascii="Times New Roman" w:hAnsi="Times New Roman"/>
            <w:noProof/>
          </w:rPr>
          <w:fldChar w:fldCharType="end"/>
        </w:r>
        <w:r w:rsidR="003C33CA" w:rsidRPr="00A3659F" w:rsidDel="00A57097">
          <w:rPr>
            <w:rFonts w:ascii="Times New Roman" w:hAnsi="Times New Roman"/>
            <w:noProof/>
          </w:rPr>
          <w:delText>]</w:delText>
        </w:r>
        <w:r w:rsidRPr="00C67C7F" w:rsidDel="00A57097">
          <w:rPr>
            <w:rFonts w:ascii="Times New Roman" w:hAnsi="Times New Roman"/>
          </w:rPr>
          <w:fldChar w:fldCharType="end"/>
        </w:r>
        <w:r w:rsidRPr="00C67C7F" w:rsidDel="00A57097">
          <w:rPr>
            <w:rFonts w:ascii="Times New Roman" w:hAnsi="Times New Roman"/>
          </w:rPr>
          <w:delText xml:space="preserve"> </w:delText>
        </w:r>
      </w:del>
      <w:r w:rsidRPr="00C67C7F">
        <w:rPr>
          <w:rFonts w:ascii="Times New Roman" w:hAnsi="Times New Roman"/>
        </w:rPr>
        <w:t xml:space="preserve">for details). For validation purposes, Paige and colleagues used a method for identifying trace links in the </w:t>
      </w:r>
      <w:del w:id="2857" w:author="Yvan Labiche" w:date="2018-09-07T21:31:00Z">
        <w:r w:rsidR="008D1DF9" w:rsidDel="004C0003">
          <w:rPr>
            <w:rFonts w:ascii="Times New Roman" w:hAnsi="Times New Roman"/>
          </w:rPr>
          <w:delText>Requirement Engineering</w:delText>
        </w:r>
      </w:del>
      <w:ins w:id="2858" w:author="Yvan Labiche" w:date="2018-09-07T21:31:00Z">
        <w:r w:rsidR="004C0003">
          <w:rPr>
            <w:rFonts w:ascii="Times New Roman" w:hAnsi="Times New Roman"/>
          </w:rPr>
          <w:t>Requirements Engineering</w:t>
        </w:r>
      </w:ins>
      <w:r w:rsidRPr="00C67C7F">
        <w:rPr>
          <w:rFonts w:ascii="Times New Roman" w:hAnsi="Times New Roman"/>
        </w:rPr>
        <w:t xml:space="preserve"> phase, which they split into early activities, modeling with </w:t>
      </w:r>
      <w:r w:rsidRPr="00C67C7F">
        <w:rPr>
          <w:rFonts w:ascii="Times New Roman" w:hAnsi="Times New Roman"/>
          <w:i/>
          <w:lang w:eastAsia="de-DE"/>
        </w:rPr>
        <w:t>i*</w:t>
      </w:r>
      <w:ins w:id="2859" w:author="Nasser Mustafa [2]" w:date="2018-09-16T22:43:00Z">
        <w:r w:rsidR="00A57097">
          <w:rPr>
            <w:rFonts w:ascii="Times New Roman" w:hAnsi="Times New Roman"/>
            <w:i/>
            <w:lang w:eastAsia="de-DE"/>
          </w:rPr>
          <w:t xml:space="preserve"> </w:t>
        </w:r>
        <w:r w:rsidR="00A57097">
          <w:rPr>
            <w:rFonts w:ascii="Times New Roman" w:hAnsi="Times New Roman"/>
            <w:i/>
            <w:lang w:eastAsia="de-DE"/>
          </w:rPr>
          <w:fldChar w:fldCharType="begin" w:fldLock="1"/>
        </w:r>
      </w:ins>
      <w:r w:rsidR="00B050F0">
        <w:rPr>
          <w:rFonts w:ascii="Times New Roman" w:hAnsi="Times New Roman"/>
          <w:i/>
          <w:lang w:eastAsia="de-DE"/>
        </w:rPr>
        <w:instrText>ADDIN CSL_CITATION {"citationItems":[{"id":"ITEM-1","itemData":{"author":[{"dropping-particle":"","family":"Yu","given":"Eric s","non-dropping-particle":"","parse-names":false,"suffix":""}],"chapter-number":"7","container-title":"Conceptual Modeling: Foundations and Applications","editor":[{"dropping-particle":"","family":"Borgida  V. K.","given":"A T.\rChaudhri","non-dropping-particle":"","parse-names":false,"suffix":""},{"dropping-particle":"","family":"Giorgini","given":"P","non-dropping-particle":"","parse-names":false,"suffix":""},{"dropping-particle":"","family":"Yu","given":"E S","non-dropping-particle":"","parse-names":false,"suffix":""}],"id":"ITEM-1","issued":{"date-parts":[["2009"]]},"page":"99-121","publisher":"Springer","publisher-place":"Berlin","title":"Social modeling and I*","type":"chapter"},"uris":["http://www.mendeley.com/documents/?uuid=57570749-0f08-43ef-b203-b38a526cc907"]}],"mendeley":{"formattedCitation":"[50]","plainTextFormattedCitation":"[50]","previouslyFormattedCitation":"[50]"},"properties":{"noteIndex":0},"schema":"https://github.com/citation-style-language/schema/raw/master/csl-citation.json"}</w:instrText>
      </w:r>
      <w:r w:rsidR="00A57097">
        <w:rPr>
          <w:rFonts w:ascii="Times New Roman" w:hAnsi="Times New Roman"/>
          <w:i/>
          <w:lang w:eastAsia="de-DE"/>
        </w:rPr>
        <w:fldChar w:fldCharType="separate"/>
      </w:r>
      <w:r w:rsidR="00627C91" w:rsidRPr="00627C91">
        <w:rPr>
          <w:rFonts w:ascii="Times New Roman" w:hAnsi="Times New Roman"/>
          <w:noProof/>
          <w:lang w:eastAsia="de-DE"/>
        </w:rPr>
        <w:t>[50]</w:t>
      </w:r>
      <w:ins w:id="2860" w:author="Nasser Mustafa [2]" w:date="2018-09-16T22:43:00Z">
        <w:r w:rsidR="00A57097">
          <w:rPr>
            <w:rFonts w:ascii="Times New Roman" w:hAnsi="Times New Roman"/>
            <w:i/>
            <w:lang w:eastAsia="de-DE"/>
          </w:rPr>
          <w:fldChar w:fldCharType="end"/>
        </w:r>
      </w:ins>
      <w:del w:id="2861" w:author="Nasser Mustafa [2]" w:date="2018-09-16T22:43:00Z">
        <w:r w:rsidRPr="00C67C7F" w:rsidDel="00A57097">
          <w:rPr>
            <w:rFonts w:ascii="Times New Roman" w:hAnsi="Times New Roman"/>
            <w:i/>
            <w:lang w:eastAsia="de-DE"/>
          </w:rPr>
          <w:delText xml:space="preserve"> </w:delText>
        </w:r>
        <w:r w:rsidRPr="00C67C7F" w:rsidDel="00A57097">
          <w:rPr>
            <w:rFonts w:ascii="Times New Roman" w:hAnsi="Times New Roman"/>
          </w:rPr>
          <w:fldChar w:fldCharType="begin"/>
        </w:r>
        <w:r w:rsidR="003C33CA" w:rsidRPr="00A3659F" w:rsidDel="00A57097">
          <w:rPr>
            <w:rFonts w:ascii="Times New Roman" w:hAnsi="Times New Roman"/>
          </w:rPr>
          <w:delInstrText xml:space="preserve"> ADDIN EN.CITE &lt;EndNote&gt;&lt;Cite&gt;&lt;Author&gt;Yu&lt;/Author&gt;&lt;Year&gt;2009&lt;/Year&gt;&lt;RecNum&gt;28&lt;/RecNum&gt;&lt;DisplayText&gt;[124]&lt;/DisplayText&gt;&lt;record&gt;&lt;rec-number&gt;28&lt;/rec-number&gt;&lt;foreign-keys&gt;&lt;key app="EN" db-id="0fvexaz05rtvw1esxaavpvrkv5f5s0ptttfs"&gt;28&lt;/key&gt;&lt;/foreign-keys&gt;&lt;ref-type name="Book Section"&gt;5&lt;/ref-type&gt;&lt;contributors&gt;&lt;authors&gt;&lt;author&gt;Yu, E.&lt;/author&gt;&lt;/authors&gt;&lt;secondary-authors&gt;&lt;author&gt;Borgida, A. T.&amp;#xD;Chaudhri, V. K.&amp;#xD;Giorgini, P.&lt;/author&gt;&lt;author&gt;Yu, E. S.&lt;/author&gt;&lt;/secondary-authors&gt;&lt;/contributors&gt;&lt;titles&gt;&lt;title&gt;Social modeling and I*&lt;/title&gt;&lt;secondary-title&gt;Conceptual Modeling: Foundations and Applications&lt;/secondary-title&gt;&lt;/titles&gt;&lt;pages&gt;99-121&lt;/pages&gt;&lt;dates&gt;&lt;year&gt;2009&lt;/year&gt;&lt;/dates&gt;&lt;publisher&gt;Springer&lt;/publisher&gt;&lt;urls&gt;&lt;/urls&gt;&lt;/record&gt;&lt;/Cite&gt;&lt;/EndNote&gt;</w:delInstrText>
        </w:r>
        <w:r w:rsidRPr="00C67C7F" w:rsidDel="00A57097">
          <w:rPr>
            <w:rFonts w:ascii="Times New Roman" w:hAnsi="Times New Roman"/>
          </w:rPr>
          <w:fldChar w:fldCharType="separate"/>
        </w:r>
        <w:r w:rsidR="003C33CA" w:rsidRPr="00A3659F" w:rsidDel="00A57097">
          <w:rPr>
            <w:rFonts w:ascii="Times New Roman" w:hAnsi="Times New Roman"/>
            <w:noProof/>
          </w:rPr>
          <w:delText>[</w:delText>
        </w:r>
        <w:r w:rsidR="00547E23" w:rsidRPr="00A3659F" w:rsidDel="00A57097">
          <w:fldChar w:fldCharType="begin"/>
        </w:r>
        <w:r w:rsidR="00547E23" w:rsidRPr="00A3659F" w:rsidDel="00A57097">
          <w:delInstrText xml:space="preserve"> HYPERLINK \l "_ENREF_124" \o "Yu, 2009 #28" </w:delInstrText>
        </w:r>
        <w:r w:rsidR="00547E23" w:rsidRPr="00A3659F" w:rsidDel="00A57097">
          <w:fldChar w:fldCharType="separate"/>
        </w:r>
        <w:r w:rsidR="006A58FF" w:rsidRPr="00A3659F" w:rsidDel="00A57097">
          <w:rPr>
            <w:rFonts w:ascii="Times New Roman" w:hAnsi="Times New Roman"/>
            <w:noProof/>
          </w:rPr>
          <w:delText>124</w:delText>
        </w:r>
        <w:r w:rsidR="00547E23" w:rsidRPr="00A3659F" w:rsidDel="00A57097">
          <w:rPr>
            <w:rFonts w:ascii="Times New Roman" w:hAnsi="Times New Roman"/>
            <w:noProof/>
          </w:rPr>
          <w:fldChar w:fldCharType="end"/>
        </w:r>
        <w:r w:rsidR="003C33CA" w:rsidRPr="00A3659F" w:rsidDel="00A57097">
          <w:rPr>
            <w:rFonts w:ascii="Times New Roman" w:hAnsi="Times New Roman"/>
            <w:noProof/>
          </w:rPr>
          <w:delText>]</w:delText>
        </w:r>
        <w:r w:rsidRPr="00C67C7F" w:rsidDel="00A57097">
          <w:rPr>
            <w:rFonts w:ascii="Times New Roman" w:hAnsi="Times New Roman"/>
          </w:rPr>
          <w:fldChar w:fldCharType="end"/>
        </w:r>
      </w:del>
      <w:r w:rsidRPr="00C67C7F">
        <w:rPr>
          <w:rFonts w:ascii="Times New Roman" w:hAnsi="Times New Roman"/>
        </w:rPr>
        <w:t xml:space="preserve">, and later activities, modeling with the UML (specifically the </w:t>
      </w:r>
      <w:r w:rsidRPr="00C67C7F">
        <w:rPr>
          <w:rFonts w:ascii="Times New Roman" w:hAnsi="Times New Roman"/>
          <w:i/>
          <w:lang w:eastAsia="de-DE"/>
        </w:rPr>
        <w:t>Class</w:t>
      </w:r>
      <w:r w:rsidRPr="00C67C7F">
        <w:rPr>
          <w:rFonts w:ascii="Times New Roman" w:hAnsi="Times New Roman"/>
        </w:rPr>
        <w:t xml:space="preserve"> diagram).</w:t>
      </w:r>
    </w:p>
    <w:p w14:paraId="038F6552" w14:textId="33DDEB9E" w:rsidR="00B97147" w:rsidRPr="00C67C7F" w:rsidRDefault="00B97147" w:rsidP="001B582E">
      <w:pPr>
        <w:tabs>
          <w:tab w:val="left" w:pos="900"/>
        </w:tabs>
        <w:spacing w:line="480" w:lineRule="auto"/>
        <w:jc w:val="both"/>
        <w:rPr>
          <w:rFonts w:ascii="Times New Roman" w:hAnsi="Times New Roman"/>
        </w:rPr>
      </w:pPr>
      <w:bookmarkStart w:id="2862" w:name="_Ref420838757"/>
      <w:bookmarkStart w:id="2863" w:name="_Ref256946371"/>
      <w:bookmarkStart w:id="2864" w:name="_Ref417947598"/>
      <w:r w:rsidRPr="00C67C7F">
        <w:rPr>
          <w:rFonts w:ascii="Times New Roman" w:hAnsi="Times New Roman"/>
        </w:rPr>
        <w:t xml:space="preserve">Their approach has some drawbacks, whereby the types of traceability links from </w:t>
      </w:r>
      <w:r w:rsidRPr="00C67C7F">
        <w:rPr>
          <w:rFonts w:ascii="Times New Roman" w:hAnsi="Times New Roman"/>
          <w:i/>
          <w:lang w:eastAsia="de-DE"/>
        </w:rPr>
        <w:t>i*</w:t>
      </w:r>
      <w:r w:rsidRPr="00C67C7F">
        <w:rPr>
          <w:rFonts w:ascii="Times New Roman" w:hAnsi="Times New Roman"/>
        </w:rPr>
        <w:t xml:space="preserve"> artifacts and the UML </w:t>
      </w:r>
      <w:r w:rsidRPr="00C67C7F">
        <w:rPr>
          <w:rFonts w:ascii="Times New Roman" w:hAnsi="Times New Roman"/>
          <w:i/>
        </w:rPr>
        <w:t>Class</w:t>
      </w:r>
      <w:r w:rsidRPr="00C67C7F">
        <w:rPr>
          <w:rFonts w:ascii="Times New Roman" w:hAnsi="Times New Roman"/>
        </w:rPr>
        <w:t xml:space="preserve"> diagram artifacts need to be in the metamodel itself, making the metamodel difficult to evolve to accommodate new artifacts, or new types of models (recall our requirements). Particularly, if ten different types of traceability links need to be accounted for, which can be considered a small number given that for instance a link between an </w:t>
      </w:r>
      <w:r w:rsidRPr="00C67C7F">
        <w:rPr>
          <w:rFonts w:ascii="Times New Roman" w:hAnsi="Times New Roman"/>
          <w:i/>
          <w:lang w:eastAsia="de-DE"/>
        </w:rPr>
        <w:t>i*</w:t>
      </w:r>
      <w:r w:rsidRPr="00C67C7F">
        <w:rPr>
          <w:rFonts w:ascii="Times New Roman" w:hAnsi="Times New Roman"/>
        </w:rPr>
        <w:t xml:space="preserve"> </w:t>
      </w:r>
      <w:r w:rsidRPr="00C67C7F">
        <w:rPr>
          <w:rFonts w:ascii="Times New Roman" w:hAnsi="Times New Roman"/>
          <w:i/>
          <w:lang w:eastAsia="de-DE"/>
        </w:rPr>
        <w:t>actor</w:t>
      </w:r>
      <w:r w:rsidRPr="00C67C7F">
        <w:rPr>
          <w:rFonts w:ascii="Times New Roman" w:hAnsi="Times New Roman"/>
        </w:rPr>
        <w:t xml:space="preserve"> and a </w:t>
      </w:r>
      <w:r w:rsidRPr="00E965C1">
        <w:rPr>
          <w:rFonts w:ascii="Times New Roman" w:hAnsi="Times New Roman"/>
          <w:i/>
        </w:rPr>
        <w:t>U</w:t>
      </w:r>
      <w:r w:rsidRPr="00C67C7F">
        <w:rPr>
          <w:rFonts w:ascii="Times New Roman" w:hAnsi="Times New Roman"/>
          <w:i/>
          <w:lang w:eastAsia="de-DE"/>
        </w:rPr>
        <w:t xml:space="preserve">ML Class </w:t>
      </w:r>
      <w:r w:rsidRPr="00C67C7F">
        <w:rPr>
          <w:rFonts w:ascii="Times New Roman" w:hAnsi="Times New Roman"/>
        </w:rPr>
        <w:t xml:space="preserve">is considered as one type (one metaclass), then the metamodel contains ten different traceability link metaclasses; if traceability links must be classified according to orthogonal classifications, which is very likely according to other authors, then the number of traceability link metaclasses equals the cross product of the sizes of the classifications. Moreover, the model cannot accommodate traceability in case of </w:t>
      </w:r>
      <w:r w:rsidR="002C72B3">
        <w:rPr>
          <w:rFonts w:ascii="Times New Roman" w:hAnsi="Times New Roman"/>
        </w:rPr>
        <w:t xml:space="preserve">a </w:t>
      </w:r>
      <w:r w:rsidRPr="00C67C7F">
        <w:rPr>
          <w:rFonts w:ascii="Times New Roman" w:hAnsi="Times New Roman"/>
        </w:rPr>
        <w:t>model-to-model transformation.</w:t>
      </w:r>
    </w:p>
    <w:p w14:paraId="2F2EB53C" w14:textId="77777777" w:rsidR="00B97147" w:rsidRPr="00C67C7F" w:rsidRDefault="00B97147" w:rsidP="001B582E">
      <w:pPr>
        <w:pStyle w:val="Style6"/>
        <w:tabs>
          <w:tab w:val="left" w:pos="900"/>
        </w:tabs>
        <w:spacing w:line="480" w:lineRule="auto"/>
        <w:ind w:left="540" w:hanging="450"/>
        <w:jc w:val="both"/>
      </w:pPr>
      <w:bookmarkStart w:id="2865" w:name="_Ref482394690"/>
      <w:bookmarkStart w:id="2866" w:name="_Toc517828353"/>
      <w:bookmarkStart w:id="2867" w:name="_Toc525737339"/>
      <w:r w:rsidRPr="00C67C7F">
        <w:t>Generic Traceability Modeling</w:t>
      </w:r>
      <w:bookmarkEnd w:id="2862"/>
      <w:bookmarkEnd w:id="2865"/>
      <w:bookmarkEnd w:id="2866"/>
      <w:bookmarkEnd w:id="2867"/>
    </w:p>
    <w:p w14:paraId="2DEB8C59" w14:textId="1D81C2B2"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A generic traceability (Meta)model has the ability </w:t>
      </w:r>
      <w:r w:rsidRPr="00C67C7F">
        <w:rPr>
          <w:rFonts w:ascii="Times New Roman" w:hAnsi="Times New Roman"/>
          <w:noProof/>
        </w:rPr>
        <w:t>to capture</w:t>
      </w:r>
      <w:r w:rsidRPr="00C67C7F">
        <w:rPr>
          <w:rFonts w:ascii="Times New Roman" w:hAnsi="Times New Roman"/>
        </w:rPr>
        <w:t xml:space="preserve"> the traceability relationships between any types of model elements </w:t>
      </w:r>
      <w:del w:id="2868" w:author="Nasser Mustafa [2]" w:date="2018-09-16T22:44:00Z">
        <w:r w:rsidRPr="00C67C7F" w:rsidDel="00A57097">
          <w:rPr>
            <w:rFonts w:ascii="Times New Roman" w:hAnsi="Times New Roman"/>
          </w:rPr>
          <w:fldChar w:fldCharType="begin"/>
        </w:r>
        <w:r w:rsidR="00A300CB" w:rsidRPr="00A3659F" w:rsidDel="00A57097">
          <w:rPr>
            <w:rFonts w:ascii="Times New Roman" w:hAnsi="Times New Roman"/>
          </w:rPr>
          <w:delInstrText xml:space="preserve"> ADDIN EN.CITE &lt;EndNote&gt;&lt;Cite&gt;&lt;Author&gt;Drivalos&lt;/Author&gt;&lt;Year&gt;2008&lt;/Year&gt;&lt;RecNum&gt;106&lt;/RecNum&gt;&lt;DisplayText&gt;[3]&lt;/DisplayText&gt;&lt;record&gt;&lt;rec-number&gt;106&lt;/rec-number&gt;&lt;foreign-keys&gt;&lt;key app="EN" db-id="0fvexaz05rtvw1esxaavpvrkv5f5s0ptttfs"&gt;106&lt;/key&gt;&lt;/foreign-keys&gt;&lt;ref-type name="Conference Proceedings"&gt;10&lt;/ref-type&gt;&lt;contributors&gt;&lt;authors&gt;&lt;author&gt;Drivalos, N. &lt;/author&gt;&lt;author&gt;Kolovos, D. S. &lt;/author&gt;&lt;author&gt;Paige, R. F. &lt;/author&gt;&lt;author&gt;Fernandes, K. J.&lt;/author&gt;&lt;/authors&gt;&lt;/contributors&gt;&lt;titles&gt;&lt;title&gt;Engineering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C67C7F" w:rsidDel="00A57097">
          <w:rPr>
            <w:rFonts w:ascii="Times New Roman" w:hAnsi="Times New Roman"/>
          </w:rPr>
          <w:fldChar w:fldCharType="separate"/>
        </w:r>
        <w:r w:rsidR="00A300CB" w:rsidRPr="00A3659F" w:rsidDel="00A57097">
          <w:rPr>
            <w:rFonts w:ascii="Times New Roman" w:hAnsi="Times New Roman"/>
            <w:noProof/>
          </w:rPr>
          <w:delText>[</w:delText>
        </w:r>
        <w:r w:rsidR="00547E23" w:rsidRPr="00A3659F" w:rsidDel="00A57097">
          <w:fldChar w:fldCharType="begin"/>
        </w:r>
        <w:r w:rsidR="00547E23" w:rsidRPr="00A3659F" w:rsidDel="00A57097">
          <w:delInstrText xml:space="preserve"> HYPERLINK \l "_ENREF_3" \o "Drivalos, 2008 #106" </w:delInstrText>
        </w:r>
        <w:r w:rsidR="00547E23" w:rsidRPr="00A3659F" w:rsidDel="00A57097">
          <w:fldChar w:fldCharType="separate"/>
        </w:r>
        <w:r w:rsidR="006A58FF" w:rsidRPr="00A3659F" w:rsidDel="00A57097">
          <w:rPr>
            <w:rFonts w:ascii="Times New Roman" w:hAnsi="Times New Roman"/>
            <w:noProof/>
          </w:rPr>
          <w:delText>3</w:delText>
        </w:r>
        <w:r w:rsidR="00547E23" w:rsidRPr="00A3659F" w:rsidDel="00A57097">
          <w:rPr>
            <w:rFonts w:ascii="Times New Roman" w:hAnsi="Times New Roman"/>
            <w:noProof/>
          </w:rPr>
          <w:fldChar w:fldCharType="end"/>
        </w:r>
        <w:r w:rsidR="00A300CB" w:rsidRPr="00A3659F" w:rsidDel="00A57097">
          <w:rPr>
            <w:rFonts w:ascii="Times New Roman" w:hAnsi="Times New Roman"/>
            <w:noProof/>
          </w:rPr>
          <w:delText>]</w:delText>
        </w:r>
        <w:r w:rsidRPr="00C67C7F" w:rsidDel="00A57097">
          <w:rPr>
            <w:rFonts w:ascii="Times New Roman" w:hAnsi="Times New Roman"/>
          </w:rPr>
          <w:fldChar w:fldCharType="end"/>
        </w:r>
      </w:del>
      <w:ins w:id="2869" w:author="Nasser Mustafa [2]" w:date="2018-09-16T22:44:00Z">
        <w:r w:rsidR="00A57097">
          <w:rPr>
            <w:rFonts w:ascii="Times New Roman" w:hAnsi="Times New Roman"/>
          </w:rPr>
          <w:t xml:space="preserve"> </w:t>
        </w:r>
        <w:r w:rsidR="00A57097">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r w:rsidR="00A57097">
        <w:rPr>
          <w:rFonts w:ascii="Times New Roman" w:hAnsi="Times New Roman"/>
        </w:rPr>
        <w:fldChar w:fldCharType="separate"/>
      </w:r>
      <w:r w:rsidR="00627C91" w:rsidRPr="00627C91">
        <w:rPr>
          <w:rFonts w:ascii="Times New Roman" w:hAnsi="Times New Roman"/>
          <w:noProof/>
        </w:rPr>
        <w:t>[102]</w:t>
      </w:r>
      <w:ins w:id="2870" w:author="Nasser Mustafa [2]" w:date="2018-09-16T22:44:00Z">
        <w:r w:rsidR="00A57097">
          <w:rPr>
            <w:rFonts w:ascii="Times New Roman" w:hAnsi="Times New Roman"/>
          </w:rPr>
          <w:fldChar w:fldCharType="end"/>
        </w:r>
      </w:ins>
      <w:r w:rsidRPr="00C67C7F">
        <w:rPr>
          <w:rFonts w:ascii="Times New Roman" w:hAnsi="Times New Roman"/>
        </w:rPr>
        <w:t>.</w:t>
      </w:r>
    </w:p>
    <w:p w14:paraId="40740C19" w14:textId="0267A2FB"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Anquetil and colleagues</w:t>
      </w:r>
      <w:ins w:id="2871" w:author="Nasser Mustafa [2]" w:date="2018-09-16T22:44:00Z">
        <w:r w:rsidR="00A57097">
          <w:rPr>
            <w:rFonts w:ascii="Times New Roman" w:hAnsi="Times New Roman"/>
          </w:rPr>
          <w:t xml:space="preserve"> </w:t>
        </w:r>
      </w:ins>
      <w:ins w:id="2872" w:author="Nasser Mustafa [2]" w:date="2018-09-16T22:45:00Z">
        <w:r w:rsidR="00A57097">
          <w:rPr>
            <w:rFonts w:ascii="Times New Roman" w:hAnsi="Times New Roman"/>
          </w:rPr>
          <w:fldChar w:fldCharType="begin" w:fldLock="1"/>
        </w:r>
      </w:ins>
      <w:r w:rsidR="00B050F0">
        <w:rPr>
          <w:rFonts w:ascii="Times New Roman" w:hAnsi="Times New Roman"/>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r w:rsidR="00A57097">
        <w:rPr>
          <w:rFonts w:ascii="Times New Roman" w:hAnsi="Times New Roman"/>
        </w:rPr>
        <w:fldChar w:fldCharType="separate"/>
      </w:r>
      <w:r w:rsidR="00627C91" w:rsidRPr="00627C91">
        <w:rPr>
          <w:rFonts w:ascii="Times New Roman" w:hAnsi="Times New Roman"/>
          <w:noProof/>
        </w:rPr>
        <w:t>[84]</w:t>
      </w:r>
      <w:ins w:id="2873" w:author="Nasser Mustafa [2]" w:date="2018-09-16T22:45:00Z">
        <w:r w:rsidR="00A57097">
          <w:rPr>
            <w:rFonts w:ascii="Times New Roman" w:hAnsi="Times New Roman"/>
          </w:rPr>
          <w:fldChar w:fldCharType="end"/>
        </w:r>
      </w:ins>
      <w:del w:id="2874" w:author="Nasser Mustafa [2]" w:date="2018-09-16T22:44:00Z">
        <w:r w:rsidRPr="00C67C7F" w:rsidDel="00A57097">
          <w:rPr>
            <w:rFonts w:ascii="Times New Roman" w:hAnsi="Times New Roman"/>
          </w:rPr>
          <w:delText xml:space="preserve"> </w:delText>
        </w:r>
        <w:r w:rsidRPr="00C67C7F" w:rsidDel="00A57097">
          <w:rPr>
            <w:rFonts w:ascii="Times New Roman" w:hAnsi="Times New Roman"/>
          </w:rPr>
          <w:fldChar w:fldCharType="begin"/>
        </w:r>
        <w:r w:rsidR="00A300CB" w:rsidRPr="00A3659F" w:rsidDel="00A57097">
          <w:rPr>
            <w:rFonts w:ascii="Times New Roman" w:hAnsi="Times New Roman"/>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RPr="00C67C7F" w:rsidDel="00A57097">
          <w:rPr>
            <w:rFonts w:ascii="Times New Roman" w:hAnsi="Times New Roman"/>
          </w:rPr>
          <w:fldChar w:fldCharType="separate"/>
        </w:r>
        <w:r w:rsidR="00A300CB" w:rsidRPr="00A3659F" w:rsidDel="00A57097">
          <w:rPr>
            <w:rFonts w:ascii="Times New Roman" w:hAnsi="Times New Roman"/>
            <w:noProof/>
          </w:rPr>
          <w:delText>[</w:delText>
        </w:r>
        <w:r w:rsidR="00547E23" w:rsidRPr="00A3659F" w:rsidDel="00A57097">
          <w:fldChar w:fldCharType="begin"/>
        </w:r>
        <w:r w:rsidR="00547E23" w:rsidRPr="00A3659F" w:rsidDel="00A57097">
          <w:delInstrText xml:space="preserve"> HYPERLINK \l "_ENREF_6" \o "Anquetil, 2010 #129" </w:delInstrText>
        </w:r>
        <w:r w:rsidR="00547E23" w:rsidRPr="00A3659F" w:rsidDel="00A57097">
          <w:fldChar w:fldCharType="separate"/>
        </w:r>
        <w:r w:rsidR="006A58FF" w:rsidRPr="00A3659F" w:rsidDel="00A57097">
          <w:rPr>
            <w:rFonts w:ascii="Times New Roman" w:hAnsi="Times New Roman"/>
            <w:noProof/>
          </w:rPr>
          <w:delText>6</w:delText>
        </w:r>
        <w:r w:rsidR="00547E23" w:rsidRPr="00A3659F" w:rsidDel="00A57097">
          <w:rPr>
            <w:rFonts w:ascii="Times New Roman" w:hAnsi="Times New Roman"/>
            <w:noProof/>
          </w:rPr>
          <w:fldChar w:fldCharType="end"/>
        </w:r>
        <w:r w:rsidR="00A300CB" w:rsidRPr="00A3659F" w:rsidDel="00A57097">
          <w:rPr>
            <w:rFonts w:ascii="Times New Roman" w:hAnsi="Times New Roman"/>
            <w:noProof/>
          </w:rPr>
          <w:delText>]</w:delText>
        </w:r>
        <w:r w:rsidRPr="00C67C7F" w:rsidDel="00A57097">
          <w:rPr>
            <w:rFonts w:ascii="Times New Roman" w:hAnsi="Times New Roman"/>
          </w:rPr>
          <w:fldChar w:fldCharType="end"/>
        </w:r>
      </w:del>
      <w:r w:rsidRPr="00C67C7F">
        <w:rPr>
          <w:rFonts w:ascii="Times New Roman" w:hAnsi="Times New Roman"/>
        </w:rPr>
        <w:t xml:space="preserve"> introduced a traceability reference metamodel that supports general traceability for aspect-oriented and model-driven Software Product Line (SPL). It is used to create an infrastructure for the development of software systems that share some commonalities. The SPL metamodel in </w:t>
      </w:r>
      <w:r w:rsidRPr="00C67C7F">
        <w:rPr>
          <w:rFonts w:ascii="Times New Roman" w:hAnsi="Times New Roman"/>
        </w:rPr>
        <w:fldChar w:fldCharType="begin"/>
      </w:r>
      <w:r w:rsidRPr="00C67C7F">
        <w:rPr>
          <w:rFonts w:ascii="Times New Roman" w:hAnsi="Times New Roman"/>
        </w:rPr>
        <w:instrText xml:space="preserve"> REF _Ref482983930 \h  \* MERGEFORMAT </w:instrText>
      </w:r>
      <w:r w:rsidRPr="00C67C7F">
        <w:rPr>
          <w:rFonts w:ascii="Times New Roman" w:hAnsi="Times New Roman"/>
        </w:rPr>
      </w:r>
      <w:r w:rsidRPr="00C67C7F">
        <w:rPr>
          <w:rFonts w:ascii="Times New Roman" w:hAnsi="Times New Roman"/>
        </w:rPr>
        <w:fldChar w:fldCharType="separate"/>
      </w:r>
      <w:ins w:id="2875" w:author="Nasser Mustafa [2]" w:date="2018-09-26T11:08:00Z">
        <w:r w:rsidR="00047800" w:rsidRPr="00047800">
          <w:rPr>
            <w:rFonts w:ascii="Times New Roman" w:hAnsi="Times New Roman"/>
            <w:rPrChange w:id="2876" w:author="Nasser Mustafa [2]" w:date="2018-09-26T11:08:00Z">
              <w:rPr>
                <w:sz w:val="20"/>
                <w:szCs w:val="20"/>
              </w:rPr>
            </w:rPrChange>
          </w:rPr>
          <w:t xml:space="preserve">Figure </w:t>
        </w:r>
        <w:r w:rsidR="00047800" w:rsidRPr="00047800">
          <w:rPr>
            <w:rFonts w:ascii="Times New Roman" w:hAnsi="Times New Roman"/>
            <w:noProof/>
            <w:rPrChange w:id="2877" w:author="Nasser Mustafa [2]" w:date="2018-09-26T11:08:00Z">
              <w:rPr>
                <w:noProof/>
                <w:sz w:val="20"/>
                <w:szCs w:val="20"/>
              </w:rPr>
            </w:rPrChange>
          </w:rPr>
          <w:t>5</w:t>
        </w:r>
      </w:ins>
      <w:del w:id="2878" w:author="Nasser Mustafa [2]" w:date="2018-09-19T14:47:00Z">
        <w:r w:rsidR="00C779F7" w:rsidRPr="00E965C1" w:rsidDel="00740534">
          <w:rPr>
            <w:rFonts w:ascii="Times New Roman" w:hAnsi="Times New Roman"/>
          </w:rPr>
          <w:delText xml:space="preserve">Figure </w:delText>
        </w:r>
        <w:r w:rsidR="00C779F7" w:rsidRPr="00E965C1" w:rsidDel="00740534">
          <w:rPr>
            <w:rFonts w:ascii="Times New Roman" w:hAnsi="Times New Roman"/>
            <w:noProof/>
          </w:rPr>
          <w:delText>5</w:delText>
        </w:r>
      </w:del>
      <w:r w:rsidRPr="00C67C7F">
        <w:rPr>
          <w:rFonts w:ascii="Times New Roman" w:hAnsi="Times New Roman"/>
        </w:rPr>
        <w:fldChar w:fldCharType="end"/>
      </w:r>
      <w:r w:rsidRPr="00C67C7F">
        <w:rPr>
          <w:rFonts w:ascii="Times New Roman" w:hAnsi="Times New Roman"/>
        </w:rPr>
        <w:t xml:space="preserve"> can be used to follow artifacts in </w:t>
      </w:r>
      <w:r w:rsidRPr="00C67C7F">
        <w:rPr>
          <w:rFonts w:ascii="Times New Roman" w:hAnsi="Times New Roman"/>
          <w:noProof/>
        </w:rPr>
        <w:t>forward</w:t>
      </w:r>
      <w:r w:rsidRPr="00C67C7F">
        <w:rPr>
          <w:rFonts w:ascii="Times New Roman" w:hAnsi="Times New Roman"/>
        </w:rPr>
        <w:t xml:space="preserve"> and backward directions through any single development step (i.e., horizontal traceability) and between development steps (i.e., vertical traceability); it shares the common traceability aspects among SPL projects. The metamodel is composed of a </w:t>
      </w:r>
      <w:r w:rsidRPr="00C67C7F">
        <w:rPr>
          <w:rFonts w:ascii="Times New Roman" w:hAnsi="Times New Roman"/>
          <w:i/>
        </w:rPr>
        <w:t>TraceModel</w:t>
      </w:r>
      <w:r w:rsidRPr="00C67C7F">
        <w:rPr>
          <w:rFonts w:ascii="Times New Roman" w:hAnsi="Times New Roman"/>
        </w:rPr>
        <w:t xml:space="preserve"> that stores </w:t>
      </w:r>
      <w:r w:rsidRPr="00C67C7F">
        <w:rPr>
          <w:rFonts w:ascii="Times New Roman" w:hAnsi="Times New Roman"/>
          <w:i/>
        </w:rPr>
        <w:t xml:space="preserve">TraceableArtifacts </w:t>
      </w:r>
      <w:r w:rsidRPr="00C67C7F">
        <w:rPr>
          <w:rFonts w:ascii="Times New Roman" w:hAnsi="Times New Roman"/>
        </w:rPr>
        <w:t xml:space="preserve">and </w:t>
      </w:r>
      <w:r w:rsidRPr="00C67C7F">
        <w:rPr>
          <w:rFonts w:ascii="Times New Roman" w:hAnsi="Times New Roman"/>
          <w:i/>
        </w:rPr>
        <w:t>TraceLinks</w:t>
      </w:r>
      <w:r w:rsidRPr="00C67C7F">
        <w:rPr>
          <w:rFonts w:ascii="Times New Roman" w:hAnsi="Times New Roman"/>
        </w:rPr>
        <w:t xml:space="preserve">. The </w:t>
      </w:r>
      <w:r w:rsidRPr="00C67C7F">
        <w:rPr>
          <w:rFonts w:ascii="Times New Roman" w:hAnsi="Times New Roman"/>
          <w:i/>
        </w:rPr>
        <w:t xml:space="preserve">TraceableArtifacts </w:t>
      </w:r>
      <w:r w:rsidRPr="00C67C7F">
        <w:rPr>
          <w:rFonts w:ascii="Times New Roman" w:hAnsi="Times New Roman"/>
        </w:rPr>
        <w:t xml:space="preserve">metaclass represents </w:t>
      </w:r>
      <w:r w:rsidRPr="00C67C7F">
        <w:rPr>
          <w:rFonts w:ascii="Times New Roman" w:hAnsi="Times New Roman"/>
          <w:noProof/>
        </w:rPr>
        <w:t>source</w:t>
      </w:r>
      <w:r w:rsidRPr="00C67C7F">
        <w:rPr>
          <w:rFonts w:ascii="Times New Roman" w:hAnsi="Times New Roman"/>
        </w:rPr>
        <w:t xml:space="preserve"> or target artifacts. A </w:t>
      </w:r>
      <w:r w:rsidRPr="00C67C7F">
        <w:rPr>
          <w:rFonts w:ascii="Times New Roman" w:hAnsi="Times New Roman"/>
          <w:i/>
        </w:rPr>
        <w:t>TraceableArtifact</w:t>
      </w:r>
      <w:r w:rsidRPr="00C67C7F" w:rsidDel="00A07F16">
        <w:rPr>
          <w:rFonts w:ascii="Times New Roman" w:hAnsi="Times New Roman"/>
        </w:rPr>
        <w:t xml:space="preserve"> </w:t>
      </w:r>
      <w:r w:rsidRPr="00C67C7F">
        <w:rPr>
          <w:rFonts w:ascii="Times New Roman" w:hAnsi="Times New Roman"/>
        </w:rPr>
        <w:t xml:space="preserve">has a Universal Resource Identifier (URI) that describes the actual place of the artifact and a unique identifier (id) to the traceable artifact inside this location (e.g., a requirement inside a document). The </w:t>
      </w:r>
      <w:r w:rsidRPr="00C67C7F">
        <w:rPr>
          <w:rFonts w:ascii="Times New Roman" w:hAnsi="Times New Roman"/>
          <w:i/>
        </w:rPr>
        <w:t>TraceLink</w:t>
      </w:r>
      <w:r w:rsidRPr="00C67C7F">
        <w:rPr>
          <w:rFonts w:ascii="Times New Roman" w:hAnsi="Times New Roman"/>
        </w:rPr>
        <w:t xml:space="preserve"> metaclass represents an explicit relationship between a set of source artifacts and a set of target artifacts. The semantics of each </w:t>
      </w:r>
      <w:r w:rsidRPr="00C67C7F">
        <w:rPr>
          <w:rFonts w:ascii="Times New Roman" w:hAnsi="Times New Roman"/>
          <w:i/>
        </w:rPr>
        <w:t>TraceableArtifact</w:t>
      </w:r>
      <w:r w:rsidRPr="00C67C7F">
        <w:rPr>
          <w:rFonts w:ascii="Times New Roman" w:hAnsi="Times New Roman"/>
        </w:rPr>
        <w:t xml:space="preserve"> and each </w:t>
      </w:r>
      <w:r w:rsidRPr="00C67C7F">
        <w:rPr>
          <w:rFonts w:ascii="Times New Roman" w:hAnsi="Times New Roman"/>
          <w:i/>
        </w:rPr>
        <w:t>TraceLink</w:t>
      </w:r>
      <w:r w:rsidRPr="00C67C7F">
        <w:rPr>
          <w:rFonts w:ascii="Times New Roman" w:hAnsi="Times New Roman"/>
        </w:rPr>
        <w:t xml:space="preserve"> are expressed via a </w:t>
      </w:r>
      <w:r w:rsidRPr="00C67C7F">
        <w:rPr>
          <w:rFonts w:ascii="Times New Roman" w:hAnsi="Times New Roman"/>
          <w:i/>
        </w:rPr>
        <w:t>TraceableArtifactType</w:t>
      </w:r>
      <w:r w:rsidRPr="00C67C7F">
        <w:rPr>
          <w:rFonts w:ascii="Times New Roman" w:hAnsi="Times New Roman"/>
        </w:rPr>
        <w:t xml:space="preserve"> and a </w:t>
      </w:r>
      <w:r w:rsidRPr="00C67C7F">
        <w:rPr>
          <w:rFonts w:ascii="Times New Roman" w:hAnsi="Times New Roman"/>
          <w:i/>
        </w:rPr>
        <w:t xml:space="preserve">TraceLinkType </w:t>
      </w:r>
      <w:r w:rsidRPr="00C67C7F">
        <w:rPr>
          <w:rFonts w:ascii="Times New Roman" w:hAnsi="Times New Roman"/>
          <w:iCs/>
        </w:rPr>
        <w:t>respectively</w:t>
      </w:r>
      <w:r w:rsidRPr="00C67C7F">
        <w:rPr>
          <w:rFonts w:ascii="Times New Roman" w:hAnsi="Times New Roman"/>
        </w:rPr>
        <w:t xml:space="preserve">. The </w:t>
      </w:r>
      <w:r w:rsidRPr="00C67C7F">
        <w:rPr>
          <w:rFonts w:ascii="Times New Roman" w:hAnsi="Times New Roman"/>
          <w:i/>
        </w:rPr>
        <w:t>Scope</w:t>
      </w:r>
      <w:r w:rsidRPr="00C67C7F">
        <w:rPr>
          <w:rFonts w:ascii="Times New Roman" w:hAnsi="Times New Roman"/>
        </w:rPr>
        <w:t xml:space="preserve"> and </w:t>
      </w:r>
      <w:r w:rsidRPr="00C67C7F">
        <w:rPr>
          <w:rFonts w:ascii="Times New Roman" w:hAnsi="Times New Roman"/>
          <w:i/>
        </w:rPr>
        <w:t>ScopeArea</w:t>
      </w:r>
      <w:r w:rsidRPr="00C67C7F">
        <w:rPr>
          <w:rFonts w:ascii="Times New Roman" w:hAnsi="Times New Roman"/>
        </w:rPr>
        <w:t xml:space="preserve"> metaclasses are used to prevent illegal links between certain artifacts. The </w:t>
      </w:r>
      <w:r w:rsidRPr="00C67C7F">
        <w:rPr>
          <w:rFonts w:ascii="Times New Roman" w:hAnsi="Times New Roman"/>
          <w:i/>
        </w:rPr>
        <w:t>Scope</w:t>
      </w:r>
      <w:r w:rsidRPr="00C67C7F">
        <w:rPr>
          <w:rFonts w:ascii="Times New Roman" w:hAnsi="Times New Roman"/>
        </w:rPr>
        <w:t xml:space="preserve"> may contain many Scope areas, each defining which type(s) of </w:t>
      </w:r>
      <w:r w:rsidRPr="00C67C7F">
        <w:rPr>
          <w:rFonts w:ascii="Times New Roman" w:hAnsi="Times New Roman"/>
          <w:noProof/>
        </w:rPr>
        <w:t>source</w:t>
      </w:r>
      <w:r w:rsidRPr="00C67C7F">
        <w:rPr>
          <w:rFonts w:ascii="Times New Roman" w:hAnsi="Times New Roman"/>
        </w:rPr>
        <w:t xml:space="preserve"> and target artifacts are allowed to be linked together. The </w:t>
      </w:r>
      <w:r w:rsidRPr="00C67C7F">
        <w:rPr>
          <w:rFonts w:ascii="Times New Roman" w:hAnsi="Times New Roman"/>
          <w:i/>
        </w:rPr>
        <w:t xml:space="preserve">TraceContext </w:t>
      </w:r>
      <w:r w:rsidRPr="00C67C7F">
        <w:rPr>
          <w:rFonts w:ascii="Times New Roman" w:hAnsi="Times New Roman"/>
        </w:rPr>
        <w:t xml:space="preserve">metaclass contains the justification behind the use of a </w:t>
      </w:r>
      <w:r w:rsidRPr="00C67C7F">
        <w:rPr>
          <w:rFonts w:ascii="Times New Roman" w:hAnsi="Times New Roman"/>
          <w:i/>
        </w:rPr>
        <w:t>TraceLink</w:t>
      </w:r>
      <w:r w:rsidRPr="00C67C7F">
        <w:rPr>
          <w:rFonts w:ascii="Times New Roman" w:hAnsi="Times New Roman"/>
        </w:rPr>
        <w:t xml:space="preserve"> or </w:t>
      </w:r>
      <w:r w:rsidRPr="00C67C7F">
        <w:rPr>
          <w:rFonts w:ascii="Times New Roman" w:hAnsi="Times New Roman"/>
          <w:i/>
        </w:rPr>
        <w:t>TraceableArtifact.</w:t>
      </w:r>
    </w:p>
    <w:p w14:paraId="3F00E5C9" w14:textId="524D8BFA"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0" distB="0" distL="114300" distR="114300" simplePos="0" relativeHeight="251680768" behindDoc="0" locked="1" layoutInCell="1" allowOverlap="1" wp14:anchorId="6A25302F" wp14:editId="2FB65810">
                <wp:simplePos x="0" y="0"/>
                <wp:positionH relativeFrom="margin">
                  <wp:align>center</wp:align>
                </wp:positionH>
                <wp:positionV relativeFrom="margin">
                  <wp:align>bottom</wp:align>
                </wp:positionV>
                <wp:extent cx="5340096" cy="4334256"/>
                <wp:effectExtent l="0" t="0" r="0" b="9525"/>
                <wp:wrapTopAndBottom/>
                <wp:docPr id="39"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096" cy="433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9E98E2" w14:textId="77777777" w:rsidR="00D617FD" w:rsidRDefault="00D617FD" w:rsidP="00B97147">
                            <w:pPr>
                              <w:keepNext/>
                            </w:pPr>
                            <w:r>
                              <w:rPr>
                                <w:noProof/>
                                <w:lang w:eastAsia="zh-CN"/>
                              </w:rPr>
                              <w:drawing>
                                <wp:inline distT="0" distB="0" distL="0" distR="0" wp14:anchorId="49CA70AF" wp14:editId="7651D34C">
                                  <wp:extent cx="5032848" cy="3657600"/>
                                  <wp:effectExtent l="19050" t="0" r="0" b="0"/>
                                  <wp:docPr id="85" name="Picture 85" descr="D:\Traceability papers\Instantiation examples\SPL Traceability Meta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ceability papers\Instantiation examples\SPL Traceability Metamodel.jpg"/>
                                          <pic:cNvPicPr>
                                            <a:picLocks noChangeAspect="1" noChangeArrowheads="1"/>
                                          </pic:cNvPicPr>
                                        </pic:nvPicPr>
                                        <pic:blipFill>
                                          <a:blip r:embed="rId17"/>
                                          <a:srcRect/>
                                          <a:stretch>
                                            <a:fillRect/>
                                          </a:stretch>
                                        </pic:blipFill>
                                        <pic:spPr bwMode="auto">
                                          <a:xfrm>
                                            <a:off x="0" y="0"/>
                                            <a:ext cx="5031771" cy="3656817"/>
                                          </a:xfrm>
                                          <a:prstGeom prst="rect">
                                            <a:avLst/>
                                          </a:prstGeom>
                                          <a:noFill/>
                                          <a:ln w="9525">
                                            <a:noFill/>
                                            <a:miter lim="800000"/>
                                            <a:headEnd/>
                                            <a:tailEnd/>
                                          </a:ln>
                                        </pic:spPr>
                                      </pic:pic>
                                    </a:graphicData>
                                  </a:graphic>
                                </wp:inline>
                              </w:drawing>
                            </w:r>
                          </w:p>
                          <w:p w14:paraId="0C5BC72F" w14:textId="601D1709" w:rsidR="00D617FD" w:rsidRPr="00821D40" w:rsidRDefault="00D617FD" w:rsidP="00B97147">
                            <w:pPr>
                              <w:pStyle w:val="Caption"/>
                              <w:rPr>
                                <w:sz w:val="20"/>
                                <w:szCs w:val="20"/>
                              </w:rPr>
                            </w:pPr>
                            <w:bookmarkStart w:id="2879" w:name="_Ref482983930"/>
                            <w:bookmarkStart w:id="2880" w:name="_Toc525723644"/>
                            <w:r w:rsidRPr="00821D40">
                              <w:rPr>
                                <w:sz w:val="20"/>
                                <w:szCs w:val="20"/>
                              </w:rPr>
                              <w:t xml:space="preserve">Figure </w:t>
                            </w:r>
                            <w:r w:rsidRPr="00821D40">
                              <w:rPr>
                                <w:sz w:val="20"/>
                                <w:szCs w:val="20"/>
                              </w:rPr>
                              <w:fldChar w:fldCharType="begin"/>
                            </w:r>
                            <w:r w:rsidRPr="00821D40">
                              <w:rPr>
                                <w:sz w:val="20"/>
                                <w:szCs w:val="20"/>
                              </w:rPr>
                              <w:instrText xml:space="preserve"> SEQ Figure \* ARABIC </w:instrText>
                            </w:r>
                            <w:r w:rsidRPr="00821D40">
                              <w:rPr>
                                <w:sz w:val="20"/>
                                <w:szCs w:val="20"/>
                              </w:rPr>
                              <w:fldChar w:fldCharType="separate"/>
                            </w:r>
                            <w:r>
                              <w:rPr>
                                <w:noProof/>
                                <w:sz w:val="20"/>
                                <w:szCs w:val="20"/>
                              </w:rPr>
                              <w:t>5</w:t>
                            </w:r>
                            <w:r w:rsidRPr="00821D40">
                              <w:rPr>
                                <w:sz w:val="20"/>
                                <w:szCs w:val="20"/>
                              </w:rPr>
                              <w:fldChar w:fldCharType="end"/>
                            </w:r>
                            <w:bookmarkEnd w:id="2879"/>
                            <w:r w:rsidRPr="00821D40">
                              <w:rPr>
                                <w:sz w:val="20"/>
                                <w:szCs w:val="20"/>
                              </w:rPr>
                              <w:t>: SPL traceability metamodel, source</w:t>
                            </w:r>
                            <w:del w:id="2881" w:author="Nasser Mustafa [2]" w:date="2018-09-16T22:45:00Z">
                              <w:r w:rsidDel="00A57097">
                                <w:rPr>
                                  <w:sz w:val="20"/>
                                  <w:szCs w:val="20"/>
                                </w:rPr>
                                <w:fldChar w:fldCharType="begin"/>
                              </w:r>
                              <w:r w:rsidDel="00A57097">
                                <w:rPr>
                                  <w:sz w:val="20"/>
                                  <w:szCs w:val="20"/>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Del="00A57097">
                                <w:rPr>
                                  <w:sz w:val="20"/>
                                  <w:szCs w:val="20"/>
                                </w:rPr>
                                <w:fldChar w:fldCharType="separate"/>
                              </w:r>
                              <w:r w:rsidDel="00A57097">
                                <w:rPr>
                                  <w:noProof/>
                                  <w:sz w:val="20"/>
                                  <w:szCs w:val="20"/>
                                </w:rPr>
                                <w:delText>[</w:delText>
                              </w:r>
                              <w:r w:rsidDel="00A57097">
                                <w:fldChar w:fldCharType="begin"/>
                              </w:r>
                              <w:r w:rsidDel="00A57097">
                                <w:delInstrText xml:space="preserve"> HYPERLINK \l "_ENREF_6" \o "Anquetil, 2010 #129" </w:delInstrText>
                              </w:r>
                              <w:r w:rsidDel="00A57097">
                                <w:fldChar w:fldCharType="separate"/>
                              </w:r>
                              <w:r w:rsidDel="00A57097">
                                <w:rPr>
                                  <w:noProof/>
                                  <w:sz w:val="20"/>
                                  <w:szCs w:val="20"/>
                                </w:rPr>
                                <w:delText>6</w:delText>
                              </w:r>
                              <w:r w:rsidDel="00A57097">
                                <w:rPr>
                                  <w:noProof/>
                                  <w:sz w:val="20"/>
                                  <w:szCs w:val="20"/>
                                </w:rPr>
                                <w:fldChar w:fldCharType="end"/>
                              </w:r>
                              <w:r w:rsidDel="00A57097">
                                <w:rPr>
                                  <w:noProof/>
                                  <w:sz w:val="20"/>
                                  <w:szCs w:val="20"/>
                                </w:rPr>
                                <w:delText>]</w:delText>
                              </w:r>
                              <w:r w:rsidDel="00A57097">
                                <w:rPr>
                                  <w:sz w:val="20"/>
                                  <w:szCs w:val="20"/>
                                </w:rPr>
                                <w:fldChar w:fldCharType="end"/>
                              </w:r>
                            </w:del>
                            <w:ins w:id="2882" w:author="Nasser Mustafa [2]" w:date="2018-09-16T22:45:00Z">
                              <w:r>
                                <w:rPr>
                                  <w:sz w:val="20"/>
                                  <w:szCs w:val="20"/>
                                </w:rPr>
                                <w:t xml:space="preserve"> </w:t>
                              </w:r>
                            </w:ins>
                            <w:r>
                              <w:rPr>
                                <w:sz w:val="20"/>
                                <w:szCs w:val="20"/>
                              </w:rPr>
                              <w:t xml:space="preserve"> </w:t>
                            </w:r>
                            <w:ins w:id="2883" w:author="Nasser Mustafa [2]" w:date="2018-09-16T22:46:00Z">
                              <w:r w:rsidRPr="00A57097">
                                <w:rPr>
                                  <w:rFonts w:ascii="Times New Roman" w:hAnsi="Times New Roman"/>
                                  <w:sz w:val="20"/>
                                  <w:szCs w:val="20"/>
                                  <w:rPrChange w:id="2884" w:author="Nasser Mustafa [2]" w:date="2018-09-16T22:46: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2885" w:author="Nasser Mustafa [2]" w:date="2018-09-16T22:46:00Z">
                              <w:r w:rsidRPr="00A57097">
                                <w:rPr>
                                  <w:rFonts w:ascii="Times New Roman" w:hAnsi="Times New Roman"/>
                                  <w:sz w:val="20"/>
                                  <w:szCs w:val="20"/>
                                  <w:rPrChange w:id="2886" w:author="Nasser Mustafa [2]" w:date="2018-09-16T22:46:00Z">
                                    <w:rPr>
                                      <w:rFonts w:ascii="Times New Roman" w:hAnsi="Times New Roman"/>
                                    </w:rPr>
                                  </w:rPrChange>
                                </w:rPr>
                                <w:fldChar w:fldCharType="separate"/>
                              </w:r>
                            </w:ins>
                            <w:r w:rsidRPr="00627C91">
                              <w:rPr>
                                <w:rFonts w:ascii="Times New Roman" w:hAnsi="Times New Roman"/>
                                <w:b w:val="0"/>
                                <w:noProof/>
                                <w:sz w:val="20"/>
                                <w:szCs w:val="20"/>
                              </w:rPr>
                              <w:t>[84]</w:t>
                            </w:r>
                            <w:bookmarkEnd w:id="2880"/>
                            <w:ins w:id="2887" w:author="Nasser Mustafa [2]" w:date="2018-09-16T22:46:00Z">
                              <w:r w:rsidRPr="00A57097">
                                <w:rPr>
                                  <w:rFonts w:ascii="Times New Roman" w:hAnsi="Times New Roman"/>
                                  <w:sz w:val="20"/>
                                  <w:szCs w:val="20"/>
                                  <w:rPrChange w:id="2888" w:author="Nasser Mustafa [2]" w:date="2018-09-16T22:46:00Z">
                                    <w:rPr>
                                      <w:rFonts w:ascii="Times New Roman" w:hAnsi="Times New Roman"/>
                                    </w:rPr>
                                  </w:rPrChange>
                                </w:rPr>
                                <w:fldChar w:fldCharType="end"/>
                              </w:r>
                            </w:ins>
                          </w:p>
                          <w:p w14:paraId="37F50894" w14:textId="77777777" w:rsidR="00D617FD" w:rsidRDefault="00D617FD" w:rsidP="00B97147">
                            <w:pPr>
                              <w:keepNext/>
                            </w:pPr>
                          </w:p>
                          <w:p w14:paraId="4E56D993" w14:textId="77777777" w:rsidR="00D617FD" w:rsidRPr="007235EB" w:rsidRDefault="00D617FD" w:rsidP="00B9714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5302F" id="Text Box 71" o:spid="_x0000_s1039" type="#_x0000_t202" style="position:absolute;left:0;text-align:left;margin-left:0;margin-top:0;width:420.5pt;height:341.3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" stroked="f">
                <v:textbox inset="0,0,0,0">
                  <w:txbxContent>
                    <w:p w14:paraId="119E98E2" w14:textId="77777777" w:rsidR="00D617FD" w:rsidRDefault="00D617FD" w:rsidP="00B97147">
                      <w:pPr>
                        <w:keepNext/>
                      </w:pPr>
                      <w:r>
                        <w:rPr>
                          <w:noProof/>
                          <w:lang w:eastAsia="zh-CN"/>
                        </w:rPr>
                        <w:drawing>
                          <wp:inline distT="0" distB="0" distL="0" distR="0" wp14:anchorId="49CA70AF" wp14:editId="7651D34C">
                            <wp:extent cx="5032848" cy="3657600"/>
                            <wp:effectExtent l="19050" t="0" r="0" b="0"/>
                            <wp:docPr id="85" name="Picture 85" descr="D:\Traceability papers\Instantiation examples\SPL Traceability Meta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aceability papers\Instantiation examples\SPL Traceability Metamodel.jpg"/>
                                    <pic:cNvPicPr>
                                      <a:picLocks noChangeAspect="1" noChangeArrowheads="1"/>
                                    </pic:cNvPicPr>
                                  </pic:nvPicPr>
                                  <pic:blipFill>
                                    <a:blip r:embed="rId17"/>
                                    <a:srcRect/>
                                    <a:stretch>
                                      <a:fillRect/>
                                    </a:stretch>
                                  </pic:blipFill>
                                  <pic:spPr bwMode="auto">
                                    <a:xfrm>
                                      <a:off x="0" y="0"/>
                                      <a:ext cx="5031771" cy="3656817"/>
                                    </a:xfrm>
                                    <a:prstGeom prst="rect">
                                      <a:avLst/>
                                    </a:prstGeom>
                                    <a:noFill/>
                                    <a:ln w="9525">
                                      <a:noFill/>
                                      <a:miter lim="800000"/>
                                      <a:headEnd/>
                                      <a:tailEnd/>
                                    </a:ln>
                                  </pic:spPr>
                                </pic:pic>
                              </a:graphicData>
                            </a:graphic>
                          </wp:inline>
                        </w:drawing>
                      </w:r>
                    </w:p>
                    <w:p w14:paraId="0C5BC72F" w14:textId="601D1709" w:rsidR="00D617FD" w:rsidRPr="00821D40" w:rsidRDefault="00D617FD" w:rsidP="00B97147">
                      <w:pPr>
                        <w:pStyle w:val="Caption"/>
                        <w:rPr>
                          <w:sz w:val="20"/>
                          <w:szCs w:val="20"/>
                        </w:rPr>
                      </w:pPr>
                      <w:bookmarkStart w:id="2889" w:name="_Ref482983930"/>
                      <w:bookmarkStart w:id="2890" w:name="_Toc525723644"/>
                      <w:r w:rsidRPr="00821D40">
                        <w:rPr>
                          <w:sz w:val="20"/>
                          <w:szCs w:val="20"/>
                        </w:rPr>
                        <w:t xml:space="preserve">Figure </w:t>
                      </w:r>
                      <w:r w:rsidRPr="00821D40">
                        <w:rPr>
                          <w:sz w:val="20"/>
                          <w:szCs w:val="20"/>
                        </w:rPr>
                        <w:fldChar w:fldCharType="begin"/>
                      </w:r>
                      <w:r w:rsidRPr="00821D40">
                        <w:rPr>
                          <w:sz w:val="20"/>
                          <w:szCs w:val="20"/>
                        </w:rPr>
                        <w:instrText xml:space="preserve"> SEQ Figure \* ARABIC </w:instrText>
                      </w:r>
                      <w:r w:rsidRPr="00821D40">
                        <w:rPr>
                          <w:sz w:val="20"/>
                          <w:szCs w:val="20"/>
                        </w:rPr>
                        <w:fldChar w:fldCharType="separate"/>
                      </w:r>
                      <w:r>
                        <w:rPr>
                          <w:noProof/>
                          <w:sz w:val="20"/>
                          <w:szCs w:val="20"/>
                        </w:rPr>
                        <w:t>5</w:t>
                      </w:r>
                      <w:r w:rsidRPr="00821D40">
                        <w:rPr>
                          <w:sz w:val="20"/>
                          <w:szCs w:val="20"/>
                        </w:rPr>
                        <w:fldChar w:fldCharType="end"/>
                      </w:r>
                      <w:bookmarkEnd w:id="2889"/>
                      <w:r w:rsidRPr="00821D40">
                        <w:rPr>
                          <w:sz w:val="20"/>
                          <w:szCs w:val="20"/>
                        </w:rPr>
                        <w:t>: SPL traceability metamodel, source</w:t>
                      </w:r>
                      <w:del w:id="2891" w:author="Nasser Mustafa [2]" w:date="2018-09-16T22:45:00Z">
                        <w:r w:rsidDel="00A57097">
                          <w:rPr>
                            <w:sz w:val="20"/>
                            <w:szCs w:val="20"/>
                          </w:rPr>
                          <w:fldChar w:fldCharType="begin"/>
                        </w:r>
                        <w:r w:rsidDel="00A57097">
                          <w:rPr>
                            <w:sz w:val="20"/>
                            <w:szCs w:val="20"/>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Del="00A57097">
                          <w:rPr>
                            <w:sz w:val="20"/>
                            <w:szCs w:val="20"/>
                          </w:rPr>
                          <w:fldChar w:fldCharType="separate"/>
                        </w:r>
                        <w:r w:rsidDel="00A57097">
                          <w:rPr>
                            <w:noProof/>
                            <w:sz w:val="20"/>
                            <w:szCs w:val="20"/>
                          </w:rPr>
                          <w:delText>[</w:delText>
                        </w:r>
                        <w:r w:rsidDel="00A57097">
                          <w:fldChar w:fldCharType="begin"/>
                        </w:r>
                        <w:r w:rsidDel="00A57097">
                          <w:delInstrText xml:space="preserve"> HYPERLINK \l "_ENREF_6" \o "Anquetil, 2010 #129" </w:delInstrText>
                        </w:r>
                        <w:r w:rsidDel="00A57097">
                          <w:fldChar w:fldCharType="separate"/>
                        </w:r>
                        <w:r w:rsidDel="00A57097">
                          <w:rPr>
                            <w:noProof/>
                            <w:sz w:val="20"/>
                            <w:szCs w:val="20"/>
                          </w:rPr>
                          <w:delText>6</w:delText>
                        </w:r>
                        <w:r w:rsidDel="00A57097">
                          <w:rPr>
                            <w:noProof/>
                            <w:sz w:val="20"/>
                            <w:szCs w:val="20"/>
                          </w:rPr>
                          <w:fldChar w:fldCharType="end"/>
                        </w:r>
                        <w:r w:rsidDel="00A57097">
                          <w:rPr>
                            <w:noProof/>
                            <w:sz w:val="20"/>
                            <w:szCs w:val="20"/>
                          </w:rPr>
                          <w:delText>]</w:delText>
                        </w:r>
                        <w:r w:rsidDel="00A57097">
                          <w:rPr>
                            <w:sz w:val="20"/>
                            <w:szCs w:val="20"/>
                          </w:rPr>
                          <w:fldChar w:fldCharType="end"/>
                        </w:r>
                      </w:del>
                      <w:ins w:id="2892" w:author="Nasser Mustafa [2]" w:date="2018-09-16T22:45:00Z">
                        <w:r>
                          <w:rPr>
                            <w:sz w:val="20"/>
                            <w:szCs w:val="20"/>
                          </w:rPr>
                          <w:t xml:space="preserve"> </w:t>
                        </w:r>
                      </w:ins>
                      <w:r>
                        <w:rPr>
                          <w:sz w:val="20"/>
                          <w:szCs w:val="20"/>
                        </w:rPr>
                        <w:t xml:space="preserve"> </w:t>
                      </w:r>
                      <w:ins w:id="2893" w:author="Nasser Mustafa [2]" w:date="2018-09-16T22:46:00Z">
                        <w:r w:rsidRPr="00A57097">
                          <w:rPr>
                            <w:rFonts w:ascii="Times New Roman" w:hAnsi="Times New Roman"/>
                            <w:sz w:val="20"/>
                            <w:szCs w:val="20"/>
                            <w:rPrChange w:id="2894" w:author="Nasser Mustafa [2]" w:date="2018-09-16T22:46: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2895" w:author="Nasser Mustafa [2]" w:date="2018-09-16T22:46:00Z">
                        <w:r w:rsidRPr="00A57097">
                          <w:rPr>
                            <w:rFonts w:ascii="Times New Roman" w:hAnsi="Times New Roman"/>
                            <w:sz w:val="20"/>
                            <w:szCs w:val="20"/>
                            <w:rPrChange w:id="2896" w:author="Nasser Mustafa [2]" w:date="2018-09-16T22:46:00Z">
                              <w:rPr>
                                <w:rFonts w:ascii="Times New Roman" w:hAnsi="Times New Roman"/>
                              </w:rPr>
                            </w:rPrChange>
                          </w:rPr>
                          <w:fldChar w:fldCharType="separate"/>
                        </w:r>
                      </w:ins>
                      <w:r w:rsidRPr="00627C91">
                        <w:rPr>
                          <w:rFonts w:ascii="Times New Roman" w:hAnsi="Times New Roman"/>
                          <w:b w:val="0"/>
                          <w:noProof/>
                          <w:sz w:val="20"/>
                          <w:szCs w:val="20"/>
                        </w:rPr>
                        <w:t>[84]</w:t>
                      </w:r>
                      <w:bookmarkEnd w:id="2890"/>
                      <w:ins w:id="2897" w:author="Nasser Mustafa [2]" w:date="2018-09-16T22:46:00Z">
                        <w:r w:rsidRPr="00A57097">
                          <w:rPr>
                            <w:rFonts w:ascii="Times New Roman" w:hAnsi="Times New Roman"/>
                            <w:sz w:val="20"/>
                            <w:szCs w:val="20"/>
                            <w:rPrChange w:id="2898" w:author="Nasser Mustafa [2]" w:date="2018-09-16T22:46:00Z">
                              <w:rPr>
                                <w:rFonts w:ascii="Times New Roman" w:hAnsi="Times New Roman"/>
                              </w:rPr>
                            </w:rPrChange>
                          </w:rPr>
                          <w:fldChar w:fldCharType="end"/>
                        </w:r>
                      </w:ins>
                    </w:p>
                    <w:p w14:paraId="37F50894" w14:textId="77777777" w:rsidR="00D617FD" w:rsidRDefault="00D617FD" w:rsidP="00B97147">
                      <w:pPr>
                        <w:keepNext/>
                      </w:pPr>
                    </w:p>
                    <w:p w14:paraId="4E56D993" w14:textId="77777777" w:rsidR="00D617FD" w:rsidRPr="007235EB" w:rsidRDefault="00D617FD" w:rsidP="00B97147"/>
                  </w:txbxContent>
                </v:textbox>
                <w10:wrap type="topAndBottom" anchorx="margin" anchory="margin"/>
                <w10:anchorlock/>
              </v:shape>
            </w:pict>
          </mc:Fallback>
        </mc:AlternateContent>
      </w:r>
      <w:r w:rsidRPr="00C67C7F">
        <w:rPr>
          <w:rFonts w:ascii="Times New Roman" w:hAnsi="Times New Roman"/>
        </w:rPr>
        <w:t xml:space="preserve">The authors claim that this metamodel is generic and extensible for any specific link types. However, the model has some drawbacks: (a) it does not consider traceability between model transformation artifacts, and (b) it does not accommodate a more rigorous link type classification in which they assume a trace link can belong only to one type, whereas, in </w:t>
      </w:r>
      <w:del w:id="2899" w:author="Nasser Mustafa" w:date="2018-08-20T22:09:00Z">
        <w:r w:rsidRPr="00C67C7F" w:rsidDel="001A3A5D">
          <w:rPr>
            <w:rFonts w:ascii="Times New Roman" w:hAnsi="Times New Roman"/>
          </w:rPr>
          <w:delText xml:space="preserve">many </w:delText>
        </w:r>
      </w:del>
      <w:ins w:id="2900" w:author="Nasser Mustafa" w:date="2018-08-20T22:09:00Z">
        <w:r w:rsidR="001A3A5D">
          <w:rPr>
            <w:rFonts w:ascii="Times New Roman" w:hAnsi="Times New Roman"/>
          </w:rPr>
          <w:t>some</w:t>
        </w:r>
        <w:r w:rsidR="001A3A5D" w:rsidRPr="00C67C7F">
          <w:rPr>
            <w:rFonts w:ascii="Times New Roman" w:hAnsi="Times New Roman"/>
          </w:rPr>
          <w:t xml:space="preserve"> </w:t>
        </w:r>
      </w:ins>
      <w:r w:rsidRPr="00C67C7F">
        <w:rPr>
          <w:rFonts w:ascii="Times New Roman" w:hAnsi="Times New Roman"/>
          <w:noProof/>
        </w:rPr>
        <w:t>cases,</w:t>
      </w:r>
      <w:r w:rsidRPr="00C67C7F">
        <w:rPr>
          <w:rFonts w:ascii="Times New Roman" w:hAnsi="Times New Roman"/>
        </w:rPr>
        <w:t xml:space="preserve"> a </w:t>
      </w:r>
      <w:commentRangeStart w:id="2901"/>
      <w:commentRangeStart w:id="2902"/>
      <w:r w:rsidRPr="00C67C7F">
        <w:rPr>
          <w:rFonts w:ascii="Times New Roman" w:hAnsi="Times New Roman"/>
        </w:rPr>
        <w:t xml:space="preserve">trace link can have </w:t>
      </w:r>
      <w:commentRangeEnd w:id="2901"/>
      <w:r w:rsidR="001A3A5D">
        <w:rPr>
          <w:rStyle w:val="CommentReference"/>
          <w:rFonts w:ascii="Times New Roman" w:eastAsia="Calibri" w:hAnsi="Times New Roman"/>
        </w:rPr>
        <w:commentReference w:id="2901"/>
      </w:r>
      <w:commentRangeEnd w:id="2902"/>
      <w:r w:rsidR="00857DAD">
        <w:rPr>
          <w:rStyle w:val="CommentReference"/>
          <w:rFonts w:ascii="Times New Roman" w:eastAsia="Calibri" w:hAnsi="Times New Roman"/>
        </w:rPr>
        <w:commentReference w:id="2902"/>
      </w:r>
      <w:r w:rsidRPr="00C67C7F">
        <w:rPr>
          <w:rFonts w:ascii="Times New Roman" w:hAnsi="Times New Roman"/>
        </w:rPr>
        <w:t xml:space="preserve">more than one type (i.e., multiple </w:t>
      </w:r>
      <w:r w:rsidRPr="00C67C7F">
        <w:rPr>
          <w:rFonts w:ascii="Times New Roman" w:hAnsi="Times New Roman"/>
          <w:noProof/>
        </w:rPr>
        <w:t>inheritance</w:t>
      </w:r>
      <w:r w:rsidRPr="00C67C7F">
        <w:rPr>
          <w:rFonts w:ascii="Times New Roman" w:hAnsi="Times New Roman"/>
        </w:rPr>
        <w:t>).</w:t>
      </w:r>
    </w:p>
    <w:p w14:paraId="207C2D88" w14:textId="4CCC6A16"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Taromirad and colleagues </w:t>
      </w:r>
      <w:ins w:id="2903" w:author="Nasser Mustafa [2]" w:date="2018-09-16T22:47:00Z">
        <w:r w:rsidR="00A57097">
          <w:rPr>
            <w:rFonts w:ascii="Times New Roman" w:hAnsi="Times New Roman"/>
          </w:rPr>
          <w:fldChar w:fldCharType="begin" w:fldLock="1"/>
        </w:r>
      </w:ins>
      <w:r w:rsidR="00B050F0">
        <w:rPr>
          <w:rFonts w:ascii="Times New Roman" w:hAnsi="Times New Roman"/>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r w:rsidR="00A57097">
        <w:rPr>
          <w:rFonts w:ascii="Times New Roman" w:hAnsi="Times New Roman"/>
        </w:rPr>
        <w:fldChar w:fldCharType="separate"/>
      </w:r>
      <w:r w:rsidR="00627C91" w:rsidRPr="00627C91">
        <w:rPr>
          <w:rFonts w:ascii="Times New Roman" w:hAnsi="Times New Roman"/>
          <w:noProof/>
        </w:rPr>
        <w:t>[49]</w:t>
      </w:r>
      <w:ins w:id="2904" w:author="Nasser Mustafa [2]" w:date="2018-09-16T22:47:00Z">
        <w:r w:rsidR="00A57097">
          <w:rPr>
            <w:rFonts w:ascii="Times New Roman" w:hAnsi="Times New Roman"/>
          </w:rPr>
          <w:fldChar w:fldCharType="end"/>
        </w:r>
      </w:ins>
      <w:del w:id="2905" w:author="Nasser Mustafa [2]" w:date="2018-09-16T22:46:00Z">
        <w:r w:rsidRPr="00C67C7F" w:rsidDel="00A57097">
          <w:rPr>
            <w:rFonts w:ascii="Times New Roman" w:hAnsi="Times New Roman"/>
          </w:rPr>
          <w:fldChar w:fldCharType="begin"/>
        </w:r>
        <w:r w:rsidR="003C33CA" w:rsidRPr="00A3659F" w:rsidDel="00A57097">
          <w:rPr>
            <w:rFonts w:ascii="Times New Roman" w:hAnsi="Times New Roman"/>
          </w:rPr>
          <w:delInstrText xml:space="preserve"> ADDIN EN.CITE &lt;EndNote&gt;&lt;Cite&gt;&lt;Author&gt;Taromirad&lt;/Author&gt;&lt;Year&gt;2013&lt;/Year&gt;&lt;RecNum&gt;97&lt;/RecNum&gt;&lt;DisplayText&gt;[30]&lt;/DisplayText&gt;&lt;record&gt;&lt;rec-number&gt;97&lt;/rec-number&gt;&lt;foreign-keys&gt;&lt;key app="EN" db-id="tvxa5fdete252teftz0psaw2r0wedat5fte5"&gt;97&lt;/key&gt;&lt;/foreign-keys&gt;&lt;ref-type name="Conference Proceedings"&gt;10&lt;/ref-type&gt;&lt;contributors&gt;&lt;authors&gt;&lt;author&gt;Masoumeh Taromirad&lt;/author&gt;&lt;author&gt;Nicholas Matragkas&amp;#x9; &lt;/author&gt;&lt;author&gt;Richard F  Paige&lt;/author&gt;&lt;/authors&gt;&lt;/contributors&gt;&lt;titles&gt;&lt;title&gt;Towards a Multi-Domain Model-Driven Traceability Approach.&lt;/title&gt;&lt;secondary-title&gt;7th International Workshop on Multi-Paradigm Modeling co-located with 2013 ACM/IEEE 16th International Conference on Model Driven Engineering Languages and Systems (MODELS)&lt;/secondary-title&gt;&lt;/titles&gt;&lt;pages&gt;27-36&lt;/pages&gt;&lt;dates&gt;&lt;year&gt;2013&lt;/year&gt;&lt;/dates&gt;&lt;pub-location&gt;Florida, USA&lt;/pub-location&gt;&lt;urls&gt;&lt;/urls&gt;&lt;/record&gt;&lt;/Cite&gt;&lt;/EndNote&gt;</w:delInstrText>
        </w:r>
        <w:r w:rsidRPr="00C67C7F" w:rsidDel="00A57097">
          <w:rPr>
            <w:rFonts w:ascii="Times New Roman" w:hAnsi="Times New Roman"/>
          </w:rPr>
          <w:fldChar w:fldCharType="separate"/>
        </w:r>
        <w:r w:rsidR="003C33CA" w:rsidRPr="00A3659F" w:rsidDel="00A57097">
          <w:rPr>
            <w:rFonts w:ascii="Times New Roman" w:hAnsi="Times New Roman"/>
            <w:noProof/>
          </w:rPr>
          <w:delText>[</w:delText>
        </w:r>
        <w:r w:rsidR="00547E23" w:rsidRPr="00A3659F" w:rsidDel="00A57097">
          <w:fldChar w:fldCharType="begin"/>
        </w:r>
        <w:r w:rsidR="00547E23" w:rsidRPr="00A3659F" w:rsidDel="00A57097">
          <w:delInstrText xml:space="preserve"> HYPERLINK \l "_ENREF_30" \o "Taromirad, 2013 #97" </w:delInstrText>
        </w:r>
        <w:r w:rsidR="00547E23" w:rsidRPr="00A3659F" w:rsidDel="00A57097">
          <w:fldChar w:fldCharType="separate"/>
        </w:r>
        <w:r w:rsidR="006A58FF" w:rsidRPr="00A3659F" w:rsidDel="00A57097">
          <w:rPr>
            <w:rFonts w:ascii="Times New Roman" w:hAnsi="Times New Roman"/>
            <w:noProof/>
          </w:rPr>
          <w:delText>30</w:delText>
        </w:r>
        <w:r w:rsidR="00547E23" w:rsidRPr="00A3659F" w:rsidDel="00A57097">
          <w:rPr>
            <w:rFonts w:ascii="Times New Roman" w:hAnsi="Times New Roman"/>
            <w:noProof/>
          </w:rPr>
          <w:fldChar w:fldCharType="end"/>
        </w:r>
        <w:r w:rsidR="003C33CA" w:rsidRPr="00A3659F" w:rsidDel="00A57097">
          <w:rPr>
            <w:rFonts w:ascii="Times New Roman" w:hAnsi="Times New Roman"/>
            <w:noProof/>
          </w:rPr>
          <w:delText>]</w:delText>
        </w:r>
        <w:r w:rsidRPr="00C67C7F" w:rsidDel="00A57097">
          <w:rPr>
            <w:rFonts w:ascii="Times New Roman" w:hAnsi="Times New Roman"/>
          </w:rPr>
          <w:fldChar w:fldCharType="end"/>
        </w:r>
      </w:del>
      <w:r w:rsidRPr="00C67C7F">
        <w:rPr>
          <w:rFonts w:ascii="Times New Roman" w:hAnsi="Times New Roman"/>
        </w:rPr>
        <w:t xml:space="preserve"> proposed a traceability model for capturing relationships between heterogeneous artifacts in safety critical systems. Their approach focused on creating a Traceability Information Model</w:t>
      </w:r>
      <w:r w:rsidRPr="00C67C7F">
        <w:rPr>
          <w:rFonts w:ascii="Times New Roman" w:hAnsi="Times New Roman"/>
          <w:rtl/>
        </w:rPr>
        <w:t xml:space="preserve"> </w:t>
      </w:r>
      <w:r w:rsidRPr="00C67C7F">
        <w:rPr>
          <w:rFonts w:ascii="Times New Roman" w:hAnsi="Times New Roman"/>
        </w:rPr>
        <w:t xml:space="preserve">(TIM) to </w:t>
      </w:r>
      <w:r w:rsidRPr="00C67C7F">
        <w:rPr>
          <w:rFonts w:ascii="Times New Roman" w:hAnsi="Times New Roman"/>
          <w:noProof/>
        </w:rPr>
        <w:t>manage</w:t>
      </w:r>
      <w:r w:rsidRPr="00C67C7F">
        <w:rPr>
          <w:rFonts w:ascii="Times New Roman" w:hAnsi="Times New Roman"/>
        </w:rPr>
        <w:t xml:space="preserve"> traceability information for software projects of multiple domains. It provides the necessary steps to obtain traceability information from different sources and to record it in the TIM model. The model shows how to trace artifacts produced during software development to system engineering artifacts. The TIM model in </w:t>
      </w:r>
      <w:r w:rsidRPr="00C67C7F">
        <w:rPr>
          <w:rFonts w:ascii="Times New Roman" w:hAnsi="Times New Roman"/>
        </w:rPr>
        <w:fldChar w:fldCharType="begin"/>
      </w:r>
      <w:r w:rsidRPr="00C67C7F">
        <w:rPr>
          <w:rFonts w:ascii="Times New Roman" w:hAnsi="Times New Roman"/>
        </w:rPr>
        <w:instrText xml:space="preserve"> REF _Ref482984021 \h  \* MERGEFORMAT </w:instrText>
      </w:r>
      <w:r w:rsidRPr="00C67C7F">
        <w:rPr>
          <w:rFonts w:ascii="Times New Roman" w:hAnsi="Times New Roman"/>
        </w:rPr>
      </w:r>
      <w:r w:rsidRPr="00C67C7F">
        <w:rPr>
          <w:rFonts w:ascii="Times New Roman" w:hAnsi="Times New Roman"/>
        </w:rPr>
        <w:fldChar w:fldCharType="separate"/>
      </w:r>
      <w:ins w:id="2906" w:author="Nasser Mustafa [2]" w:date="2018-09-26T11:08:00Z">
        <w:r w:rsidR="00047800" w:rsidRPr="00047800">
          <w:rPr>
            <w:rFonts w:ascii="Times New Roman" w:hAnsi="Times New Roman"/>
            <w:rPrChange w:id="2907" w:author="Nasser Mustafa [2]" w:date="2018-09-26T11:08:00Z">
              <w:rPr>
                <w:sz w:val="20"/>
                <w:szCs w:val="20"/>
              </w:rPr>
            </w:rPrChange>
          </w:rPr>
          <w:t xml:space="preserve">Figure </w:t>
        </w:r>
        <w:r w:rsidR="00047800" w:rsidRPr="00047800">
          <w:rPr>
            <w:rFonts w:ascii="Times New Roman" w:hAnsi="Times New Roman"/>
            <w:noProof/>
            <w:rPrChange w:id="2908" w:author="Nasser Mustafa [2]" w:date="2018-09-26T11:08:00Z">
              <w:rPr>
                <w:noProof/>
                <w:sz w:val="20"/>
                <w:szCs w:val="20"/>
              </w:rPr>
            </w:rPrChange>
          </w:rPr>
          <w:t>6</w:t>
        </w:r>
      </w:ins>
      <w:del w:id="2909" w:author="Nasser Mustafa [2]" w:date="2018-09-19T14:47:00Z">
        <w:r w:rsidR="00C779F7" w:rsidRPr="00857DAD" w:rsidDel="00740534">
          <w:rPr>
            <w:rFonts w:ascii="Times New Roman" w:hAnsi="Times New Roman"/>
          </w:rPr>
          <w:delText xml:space="preserve">Figure </w:delText>
        </w:r>
        <w:r w:rsidR="00C779F7" w:rsidRPr="00857DAD" w:rsidDel="00740534">
          <w:rPr>
            <w:rFonts w:ascii="Times New Roman" w:hAnsi="Times New Roman"/>
            <w:noProof/>
          </w:rPr>
          <w:delText>6</w:delText>
        </w:r>
      </w:del>
      <w:r w:rsidRPr="00C67C7F">
        <w:rPr>
          <w:rFonts w:ascii="Times New Roman" w:hAnsi="Times New Roman"/>
        </w:rPr>
        <w:fldChar w:fldCharType="end"/>
      </w:r>
      <w:r w:rsidRPr="00C67C7F">
        <w:rPr>
          <w:rFonts w:ascii="Times New Roman" w:hAnsi="Times New Roman"/>
        </w:rPr>
        <w:t xml:space="preserve"> shows that </w:t>
      </w:r>
      <w:r w:rsidRPr="00C67C7F">
        <w:rPr>
          <w:rFonts w:ascii="Times New Roman" w:hAnsi="Times New Roman"/>
          <w:noProof/>
        </w:rPr>
        <w:t>software requirements</w:t>
      </w:r>
      <w:r w:rsidRPr="00C67C7F">
        <w:rPr>
          <w:rFonts w:ascii="Times New Roman" w:hAnsi="Times New Roman"/>
        </w:rPr>
        <w:t xml:space="preserve"> can be traced to (derived from) a system requirement which can be traced to a preliminary hazard artifa</w:t>
      </w:r>
      <w:r w:rsidR="00CA56F5">
        <w:rPr>
          <w:rFonts w:ascii="Times New Roman" w:hAnsi="Times New Roman"/>
        </w:rPr>
        <w:t xml:space="preserve">ct. The TIM model is built on </w:t>
      </w:r>
      <w:r w:rsidRPr="00C67C7F">
        <w:rPr>
          <w:rFonts w:ascii="Times New Roman" w:hAnsi="Times New Roman"/>
        </w:rPr>
        <w:t xml:space="preserve">top of the other models that contain the artifacts to be traced. The authors proposed four steps for collecting and capturing the traceability information by the TIM model: </w:t>
      </w:r>
      <w:r w:rsidR="00A57097" w:rsidRPr="00C67C7F">
        <w:rPr>
          <w:rFonts w:ascii="Times New Roman" w:hAnsi="Times New Roman"/>
          <w:noProof/>
          <w:lang w:eastAsia="zh-CN"/>
        </w:rPr>
        <mc:AlternateContent>
          <mc:Choice Requires="wps">
            <w:drawing>
              <wp:anchor distT="0" distB="0" distL="114300" distR="114300" simplePos="0" relativeHeight="251661312" behindDoc="1" locked="0" layoutInCell="1" allowOverlap="1" wp14:anchorId="015D2141" wp14:editId="050A34EC">
                <wp:simplePos x="0" y="0"/>
                <wp:positionH relativeFrom="margin">
                  <wp:posOffset>436880</wp:posOffset>
                </wp:positionH>
                <wp:positionV relativeFrom="margin">
                  <wp:posOffset>-154305</wp:posOffset>
                </wp:positionV>
                <wp:extent cx="4968240" cy="4717415"/>
                <wp:effectExtent l="0" t="0" r="3810" b="6985"/>
                <wp:wrapTopAndBottom/>
                <wp:docPr id="38"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8240" cy="4717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C380B8" w14:textId="77777777" w:rsidR="00D617FD" w:rsidRDefault="00D617FD" w:rsidP="00B97147">
                            <w:pPr>
                              <w:keepNext/>
                            </w:pPr>
                            <w:r>
                              <w:rPr>
                                <w:noProof/>
                                <w:lang w:eastAsia="zh-CN"/>
                              </w:rPr>
                              <w:drawing>
                                <wp:inline distT="0" distB="0" distL="0" distR="0" wp14:anchorId="3C23EFC3" wp14:editId="49B1EE12">
                                  <wp:extent cx="4787394" cy="4143983"/>
                                  <wp:effectExtent l="0" t="0" r="0" b="9525"/>
                                  <wp:docPr id="87" name="Picture 25" descr="D:\Traceability papers\Instantiation examples\TIM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raceability papers\Instantiation examples\TIM MODEL.jpg"/>
                                          <pic:cNvPicPr>
                                            <a:picLocks noChangeAspect="1" noChangeArrowheads="1"/>
                                          </pic:cNvPicPr>
                                        </pic:nvPicPr>
                                        <pic:blipFill>
                                          <a:blip r:embed="rId18"/>
                                          <a:srcRect/>
                                          <a:stretch>
                                            <a:fillRect/>
                                          </a:stretch>
                                        </pic:blipFill>
                                        <pic:spPr bwMode="auto">
                                          <a:xfrm>
                                            <a:off x="0" y="0"/>
                                            <a:ext cx="4789709" cy="4145987"/>
                                          </a:xfrm>
                                          <a:prstGeom prst="rect">
                                            <a:avLst/>
                                          </a:prstGeom>
                                          <a:noFill/>
                                          <a:ln w="9525">
                                            <a:noFill/>
                                            <a:miter lim="800000"/>
                                            <a:headEnd/>
                                            <a:tailEnd/>
                                          </a:ln>
                                        </pic:spPr>
                                      </pic:pic>
                                    </a:graphicData>
                                  </a:graphic>
                                </wp:inline>
                              </w:drawing>
                            </w:r>
                          </w:p>
                          <w:p w14:paraId="402DE617" w14:textId="26B0E4A3" w:rsidR="00D617FD" w:rsidRPr="00A57097" w:rsidRDefault="00D617FD" w:rsidP="00B97147">
                            <w:pPr>
                              <w:pStyle w:val="Caption"/>
                              <w:rPr>
                                <w:rFonts w:ascii="Times New Roman" w:hAnsi="Times New Roman"/>
                                <w:sz w:val="20"/>
                                <w:szCs w:val="20"/>
                                <w:rPrChange w:id="2910" w:author="Nasser Mustafa [2]" w:date="2018-09-16T22:48:00Z">
                                  <w:rPr>
                                    <w:sz w:val="20"/>
                                    <w:szCs w:val="20"/>
                                  </w:rPr>
                                </w:rPrChange>
                              </w:rPr>
                            </w:pPr>
                            <w:bookmarkStart w:id="2911" w:name="_Ref482984021"/>
                            <w:bookmarkStart w:id="2912" w:name="_Toc525723645"/>
                            <w:r w:rsidRPr="00821D40">
                              <w:rPr>
                                <w:sz w:val="20"/>
                                <w:szCs w:val="20"/>
                              </w:rPr>
                              <w:t xml:space="preserve">Figure </w:t>
                            </w:r>
                            <w:r w:rsidRPr="00821D40">
                              <w:rPr>
                                <w:sz w:val="20"/>
                                <w:szCs w:val="20"/>
                              </w:rPr>
                              <w:fldChar w:fldCharType="begin"/>
                            </w:r>
                            <w:r w:rsidRPr="00821D40">
                              <w:rPr>
                                <w:sz w:val="20"/>
                                <w:szCs w:val="20"/>
                              </w:rPr>
                              <w:instrText xml:space="preserve"> SEQ Figure \* ARABIC </w:instrText>
                            </w:r>
                            <w:r w:rsidRPr="00821D40">
                              <w:rPr>
                                <w:sz w:val="20"/>
                                <w:szCs w:val="20"/>
                              </w:rPr>
                              <w:fldChar w:fldCharType="separate"/>
                            </w:r>
                            <w:r>
                              <w:rPr>
                                <w:noProof/>
                                <w:sz w:val="20"/>
                                <w:szCs w:val="20"/>
                              </w:rPr>
                              <w:t>6</w:t>
                            </w:r>
                            <w:r w:rsidRPr="00821D40">
                              <w:rPr>
                                <w:sz w:val="20"/>
                                <w:szCs w:val="20"/>
                              </w:rPr>
                              <w:fldChar w:fldCharType="end"/>
                            </w:r>
                            <w:bookmarkEnd w:id="2911"/>
                            <w:r w:rsidRPr="00821D40">
                              <w:rPr>
                                <w:sz w:val="20"/>
                                <w:szCs w:val="20"/>
                              </w:rPr>
                              <w:t xml:space="preserve">: TIM traceability model for critical systems, source </w:t>
                            </w:r>
                            <w:ins w:id="2913" w:author="Nasser Mustafa [2]" w:date="2018-09-16T22:48:00Z">
                              <w:r w:rsidRPr="00A57097">
                                <w:rPr>
                                  <w:rFonts w:ascii="Times New Roman" w:hAnsi="Times New Roman"/>
                                  <w:sz w:val="20"/>
                                  <w:szCs w:val="20"/>
                                  <w:rPrChange w:id="2914" w:author="Nasser Mustafa [2]" w:date="2018-09-16T22:48: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2915" w:author="Nasser Mustafa [2]" w:date="2018-09-16T22:48:00Z">
                              <w:r w:rsidRPr="00A57097">
                                <w:rPr>
                                  <w:rFonts w:ascii="Times New Roman" w:hAnsi="Times New Roman"/>
                                  <w:sz w:val="20"/>
                                  <w:szCs w:val="20"/>
                                  <w:rPrChange w:id="2916" w:author="Nasser Mustafa [2]" w:date="2018-09-16T22:48:00Z">
                                    <w:rPr>
                                      <w:rFonts w:ascii="Times New Roman" w:hAnsi="Times New Roman"/>
                                    </w:rPr>
                                  </w:rPrChange>
                                </w:rPr>
                                <w:fldChar w:fldCharType="separate"/>
                              </w:r>
                            </w:ins>
                            <w:r w:rsidRPr="00627C91">
                              <w:rPr>
                                <w:rFonts w:ascii="Times New Roman" w:hAnsi="Times New Roman"/>
                                <w:b w:val="0"/>
                                <w:noProof/>
                                <w:sz w:val="20"/>
                                <w:szCs w:val="20"/>
                              </w:rPr>
                              <w:t>[49]</w:t>
                            </w:r>
                            <w:bookmarkEnd w:id="2912"/>
                            <w:ins w:id="2917" w:author="Nasser Mustafa [2]" w:date="2018-09-16T22:48:00Z">
                              <w:r w:rsidRPr="00A57097">
                                <w:rPr>
                                  <w:rFonts w:ascii="Times New Roman" w:hAnsi="Times New Roman"/>
                                  <w:sz w:val="20"/>
                                  <w:szCs w:val="20"/>
                                  <w:rPrChange w:id="2918" w:author="Nasser Mustafa [2]" w:date="2018-09-16T22:48:00Z">
                                    <w:rPr>
                                      <w:rFonts w:ascii="Times New Roman" w:hAnsi="Times New Roman"/>
                                    </w:rPr>
                                  </w:rPrChange>
                                </w:rPr>
                                <w:fldChar w:fldCharType="end"/>
                              </w:r>
                            </w:ins>
                            <w:del w:id="2919" w:author="Nasser Mustafa [2]" w:date="2018-09-16T22:47:00Z">
                              <w:r w:rsidRPr="00A57097" w:rsidDel="00A57097">
                                <w:rPr>
                                  <w:rFonts w:ascii="Times New Roman" w:hAnsi="Times New Roman"/>
                                  <w:sz w:val="20"/>
                                  <w:szCs w:val="20"/>
                                  <w:rPrChange w:id="2920" w:author="Nasser Mustafa [2]" w:date="2018-09-16T22:48:00Z">
                                    <w:rPr>
                                      <w:sz w:val="20"/>
                                      <w:szCs w:val="20"/>
                                    </w:rPr>
                                  </w:rPrChange>
                                </w:rPr>
                                <w:fldChar w:fldCharType="begin"/>
                              </w:r>
                              <w:r w:rsidRPr="00A57097" w:rsidDel="00A57097">
                                <w:rPr>
                                  <w:rFonts w:ascii="Times New Roman" w:hAnsi="Times New Roman"/>
                                  <w:sz w:val="20"/>
                                  <w:szCs w:val="20"/>
                                  <w:rPrChange w:id="2921" w:author="Nasser Mustafa [2]" w:date="2018-09-16T22:48:00Z">
                                    <w:rPr>
                                      <w:sz w:val="20"/>
                                      <w:szCs w:val="20"/>
                                    </w:rPr>
                                  </w:rPrChange>
                                </w:rPr>
                                <w:delInstrText xml:space="preserve"> ADDIN EN.CITE &lt;EndNote&gt;&lt;Cite&gt;&lt;Author&gt;Taromirad&lt;/Author&gt;&lt;Year&gt;2013.&lt;/Year&gt;&lt;RecNum&gt;128&lt;/RecNum&gt;&lt;DisplayText&gt;[1]&lt;/DisplayText&gt;&lt;record&gt;&lt;rec-number&gt;128&lt;/rec-number&gt;&lt;foreign-keys&gt;&lt;key app="EN" db-id="0fvexaz05rtvw1esxaavpvrkv5f5s0ptttfs"&gt;128&lt;/key&gt;&lt;/foreign-keys&gt;&lt;ref-type name="Conference Proceedings"&gt;10&lt;/ref-type&gt;&lt;contributors&gt;&lt;authors&gt;&lt;author&gt;Taromirad, M.&lt;/author&gt;&lt;author&gt;Matragkas, N.&lt;/author&gt;&lt;author&gt;Paige, F.&lt;/author&gt;&lt;/authors&gt;&lt;/contributors&gt;&lt;titles&gt;&lt;title&gt;Towards aMulti-Domain Model-Driven Traceability Approach&amp;#xD;. &lt;/title&gt;&lt;secondary-title&gt;Proceedings of the 7th Workshop on Multi-Paradigm Modeling &lt;/secondary-title&gt;&lt;/titles&gt;&lt;pages&gt;27-36&lt;/pages&gt;&lt;dates&gt;&lt;year&gt; 2013. &lt;/year&gt;&lt;/dates&gt;&lt;urls&gt;&lt;/urls&gt;&lt;/record&gt;&lt;/Cite&gt;&lt;/EndNote&gt;</w:delInstrText>
                              </w:r>
                              <w:r w:rsidRPr="00A57097" w:rsidDel="00A57097">
                                <w:rPr>
                                  <w:rFonts w:ascii="Times New Roman" w:hAnsi="Times New Roman"/>
                                  <w:sz w:val="20"/>
                                  <w:szCs w:val="20"/>
                                  <w:rPrChange w:id="2922" w:author="Nasser Mustafa [2]" w:date="2018-09-16T22:48:00Z">
                                    <w:rPr>
                                      <w:sz w:val="20"/>
                                      <w:szCs w:val="20"/>
                                    </w:rPr>
                                  </w:rPrChange>
                                </w:rPr>
                                <w:fldChar w:fldCharType="separate"/>
                              </w:r>
                              <w:r w:rsidRPr="00A57097" w:rsidDel="00A57097">
                                <w:rPr>
                                  <w:rFonts w:ascii="Times New Roman" w:hAnsi="Times New Roman"/>
                                  <w:noProof/>
                                  <w:sz w:val="20"/>
                                  <w:szCs w:val="20"/>
                                  <w:rPrChange w:id="2923" w:author="Nasser Mustafa [2]" w:date="2018-09-16T22:48:00Z">
                                    <w:rPr>
                                      <w:noProof/>
                                      <w:sz w:val="20"/>
                                      <w:szCs w:val="20"/>
                                    </w:rPr>
                                  </w:rPrChange>
                                </w:rPr>
                                <w:delText>[</w:delText>
                              </w:r>
                              <w:r w:rsidRPr="00A57097" w:rsidDel="00A57097">
                                <w:rPr>
                                  <w:rFonts w:ascii="Times New Roman" w:hAnsi="Times New Roman"/>
                                  <w:sz w:val="20"/>
                                  <w:szCs w:val="20"/>
                                  <w:rPrChange w:id="2924" w:author="Nasser Mustafa [2]" w:date="2018-09-16T22:48:00Z">
                                    <w:rPr/>
                                  </w:rPrChange>
                                </w:rPr>
                                <w:fldChar w:fldCharType="begin"/>
                              </w:r>
                              <w:r w:rsidRPr="00A57097" w:rsidDel="00A57097">
                                <w:rPr>
                                  <w:rFonts w:ascii="Times New Roman" w:hAnsi="Times New Roman"/>
                                  <w:sz w:val="20"/>
                                  <w:szCs w:val="20"/>
                                  <w:rPrChange w:id="2925" w:author="Nasser Mustafa [2]" w:date="2018-09-16T22:48:00Z">
                                    <w:rPr/>
                                  </w:rPrChange>
                                </w:rPr>
                                <w:delInstrText xml:space="preserve"> HYPERLINK \l "_ENREF_1" \o "Taromirad,  2013.  #128" </w:delInstrText>
                              </w:r>
                              <w:r w:rsidRPr="00A57097" w:rsidDel="00A57097">
                                <w:rPr>
                                  <w:rFonts w:ascii="Times New Roman" w:hAnsi="Times New Roman"/>
                                  <w:sz w:val="20"/>
                                  <w:szCs w:val="20"/>
                                  <w:rPrChange w:id="2926" w:author="Nasser Mustafa [2]" w:date="2018-09-16T22:48:00Z">
                                    <w:rPr>
                                      <w:noProof/>
                                      <w:sz w:val="20"/>
                                      <w:szCs w:val="20"/>
                                    </w:rPr>
                                  </w:rPrChange>
                                </w:rPr>
                                <w:fldChar w:fldCharType="separate"/>
                              </w:r>
                              <w:r w:rsidRPr="00A57097" w:rsidDel="00A57097">
                                <w:rPr>
                                  <w:rFonts w:ascii="Times New Roman" w:hAnsi="Times New Roman"/>
                                  <w:noProof/>
                                  <w:sz w:val="20"/>
                                  <w:szCs w:val="20"/>
                                  <w:rPrChange w:id="2927" w:author="Nasser Mustafa [2]" w:date="2018-09-16T22:48:00Z">
                                    <w:rPr>
                                      <w:noProof/>
                                      <w:sz w:val="20"/>
                                      <w:szCs w:val="20"/>
                                    </w:rPr>
                                  </w:rPrChange>
                                </w:rPr>
                                <w:delText>1</w:delText>
                              </w:r>
                              <w:r w:rsidRPr="00A57097" w:rsidDel="00A57097">
                                <w:rPr>
                                  <w:rFonts w:ascii="Times New Roman" w:hAnsi="Times New Roman"/>
                                  <w:noProof/>
                                  <w:sz w:val="20"/>
                                  <w:szCs w:val="20"/>
                                  <w:rPrChange w:id="2928" w:author="Nasser Mustafa [2]" w:date="2018-09-16T22:48:00Z">
                                    <w:rPr>
                                      <w:noProof/>
                                      <w:sz w:val="20"/>
                                      <w:szCs w:val="20"/>
                                    </w:rPr>
                                  </w:rPrChange>
                                </w:rPr>
                                <w:fldChar w:fldCharType="end"/>
                              </w:r>
                              <w:r w:rsidRPr="00A57097" w:rsidDel="00A57097">
                                <w:rPr>
                                  <w:rFonts w:ascii="Times New Roman" w:hAnsi="Times New Roman"/>
                                  <w:noProof/>
                                  <w:sz w:val="20"/>
                                  <w:szCs w:val="20"/>
                                  <w:rPrChange w:id="2929" w:author="Nasser Mustafa [2]" w:date="2018-09-16T22:48:00Z">
                                    <w:rPr>
                                      <w:noProof/>
                                      <w:sz w:val="20"/>
                                      <w:szCs w:val="20"/>
                                    </w:rPr>
                                  </w:rPrChange>
                                </w:rPr>
                                <w:delText>]</w:delText>
                              </w:r>
                              <w:r w:rsidRPr="00A57097" w:rsidDel="00A57097">
                                <w:rPr>
                                  <w:rFonts w:ascii="Times New Roman" w:hAnsi="Times New Roman"/>
                                  <w:sz w:val="20"/>
                                  <w:szCs w:val="20"/>
                                  <w:rPrChange w:id="2930" w:author="Nasser Mustafa [2]" w:date="2018-09-16T22:48:00Z">
                                    <w:rPr>
                                      <w:sz w:val="20"/>
                                      <w:szCs w:val="20"/>
                                    </w:rPr>
                                  </w:rPrChange>
                                </w:rPr>
                                <w:fldChar w:fldCharType="end"/>
                              </w:r>
                            </w:del>
                          </w:p>
                          <w:p w14:paraId="3BE0D2A1" w14:textId="77777777" w:rsidR="00D617FD" w:rsidRPr="00821D40" w:rsidRDefault="00D617FD" w:rsidP="00B97147">
                            <w:pPr>
                              <w:rPr>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5D2141" id="_x0000_s1040" type="#_x0000_t202" style="position:absolute;left:0;text-align:left;margin-left:34.4pt;margin-top:-12.15pt;width:391.2pt;height:371.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" stroked="f">
                <v:textbox>
                  <w:txbxContent>
                    <w:p w14:paraId="2DC380B8" w14:textId="77777777" w:rsidR="00D617FD" w:rsidRDefault="00D617FD" w:rsidP="00B97147">
                      <w:pPr>
                        <w:keepNext/>
                      </w:pPr>
                      <w:r>
                        <w:rPr>
                          <w:noProof/>
                          <w:lang w:eastAsia="zh-CN"/>
                        </w:rPr>
                        <w:drawing>
                          <wp:inline distT="0" distB="0" distL="0" distR="0" wp14:anchorId="3C23EFC3" wp14:editId="49B1EE12">
                            <wp:extent cx="4787394" cy="4143983"/>
                            <wp:effectExtent l="0" t="0" r="0" b="9525"/>
                            <wp:docPr id="87" name="Picture 25" descr="D:\Traceability papers\Instantiation examples\TIM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raceability papers\Instantiation examples\TIM MODEL.jpg"/>
                                    <pic:cNvPicPr>
                                      <a:picLocks noChangeAspect="1" noChangeArrowheads="1"/>
                                    </pic:cNvPicPr>
                                  </pic:nvPicPr>
                                  <pic:blipFill>
                                    <a:blip r:embed="rId18"/>
                                    <a:srcRect/>
                                    <a:stretch>
                                      <a:fillRect/>
                                    </a:stretch>
                                  </pic:blipFill>
                                  <pic:spPr bwMode="auto">
                                    <a:xfrm>
                                      <a:off x="0" y="0"/>
                                      <a:ext cx="4789709" cy="4145987"/>
                                    </a:xfrm>
                                    <a:prstGeom prst="rect">
                                      <a:avLst/>
                                    </a:prstGeom>
                                    <a:noFill/>
                                    <a:ln w="9525">
                                      <a:noFill/>
                                      <a:miter lim="800000"/>
                                      <a:headEnd/>
                                      <a:tailEnd/>
                                    </a:ln>
                                  </pic:spPr>
                                </pic:pic>
                              </a:graphicData>
                            </a:graphic>
                          </wp:inline>
                        </w:drawing>
                      </w:r>
                    </w:p>
                    <w:p w14:paraId="402DE617" w14:textId="26B0E4A3" w:rsidR="00D617FD" w:rsidRPr="00A57097" w:rsidRDefault="00D617FD" w:rsidP="00B97147">
                      <w:pPr>
                        <w:pStyle w:val="Caption"/>
                        <w:rPr>
                          <w:rFonts w:ascii="Times New Roman" w:hAnsi="Times New Roman"/>
                          <w:sz w:val="20"/>
                          <w:szCs w:val="20"/>
                          <w:rPrChange w:id="2931" w:author="Nasser Mustafa [2]" w:date="2018-09-16T22:48:00Z">
                            <w:rPr>
                              <w:sz w:val="20"/>
                              <w:szCs w:val="20"/>
                            </w:rPr>
                          </w:rPrChange>
                        </w:rPr>
                      </w:pPr>
                      <w:bookmarkStart w:id="2932" w:name="_Ref482984021"/>
                      <w:bookmarkStart w:id="2933" w:name="_Toc525723645"/>
                      <w:r w:rsidRPr="00821D40">
                        <w:rPr>
                          <w:sz w:val="20"/>
                          <w:szCs w:val="20"/>
                        </w:rPr>
                        <w:t xml:space="preserve">Figure </w:t>
                      </w:r>
                      <w:r w:rsidRPr="00821D40">
                        <w:rPr>
                          <w:sz w:val="20"/>
                          <w:szCs w:val="20"/>
                        </w:rPr>
                        <w:fldChar w:fldCharType="begin"/>
                      </w:r>
                      <w:r w:rsidRPr="00821D40">
                        <w:rPr>
                          <w:sz w:val="20"/>
                          <w:szCs w:val="20"/>
                        </w:rPr>
                        <w:instrText xml:space="preserve"> SEQ Figure \* ARABIC </w:instrText>
                      </w:r>
                      <w:r w:rsidRPr="00821D40">
                        <w:rPr>
                          <w:sz w:val="20"/>
                          <w:szCs w:val="20"/>
                        </w:rPr>
                        <w:fldChar w:fldCharType="separate"/>
                      </w:r>
                      <w:r>
                        <w:rPr>
                          <w:noProof/>
                          <w:sz w:val="20"/>
                          <w:szCs w:val="20"/>
                        </w:rPr>
                        <w:t>6</w:t>
                      </w:r>
                      <w:r w:rsidRPr="00821D40">
                        <w:rPr>
                          <w:sz w:val="20"/>
                          <w:szCs w:val="20"/>
                        </w:rPr>
                        <w:fldChar w:fldCharType="end"/>
                      </w:r>
                      <w:bookmarkEnd w:id="2932"/>
                      <w:r w:rsidRPr="00821D40">
                        <w:rPr>
                          <w:sz w:val="20"/>
                          <w:szCs w:val="20"/>
                        </w:rPr>
                        <w:t xml:space="preserve">: TIM traceability model for critical systems, source </w:t>
                      </w:r>
                      <w:ins w:id="2934" w:author="Nasser Mustafa [2]" w:date="2018-09-16T22:48:00Z">
                        <w:r w:rsidRPr="00A57097">
                          <w:rPr>
                            <w:rFonts w:ascii="Times New Roman" w:hAnsi="Times New Roman"/>
                            <w:sz w:val="20"/>
                            <w:szCs w:val="20"/>
                            <w:rPrChange w:id="2935" w:author="Nasser Mustafa [2]" w:date="2018-09-16T22:48: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2936" w:author="Nasser Mustafa [2]" w:date="2018-09-16T22:48:00Z">
                        <w:r w:rsidRPr="00A57097">
                          <w:rPr>
                            <w:rFonts w:ascii="Times New Roman" w:hAnsi="Times New Roman"/>
                            <w:sz w:val="20"/>
                            <w:szCs w:val="20"/>
                            <w:rPrChange w:id="2937" w:author="Nasser Mustafa [2]" w:date="2018-09-16T22:48:00Z">
                              <w:rPr>
                                <w:rFonts w:ascii="Times New Roman" w:hAnsi="Times New Roman"/>
                              </w:rPr>
                            </w:rPrChange>
                          </w:rPr>
                          <w:fldChar w:fldCharType="separate"/>
                        </w:r>
                      </w:ins>
                      <w:r w:rsidRPr="00627C91">
                        <w:rPr>
                          <w:rFonts w:ascii="Times New Roman" w:hAnsi="Times New Roman"/>
                          <w:b w:val="0"/>
                          <w:noProof/>
                          <w:sz w:val="20"/>
                          <w:szCs w:val="20"/>
                        </w:rPr>
                        <w:t>[49]</w:t>
                      </w:r>
                      <w:bookmarkEnd w:id="2933"/>
                      <w:ins w:id="2938" w:author="Nasser Mustafa [2]" w:date="2018-09-16T22:48:00Z">
                        <w:r w:rsidRPr="00A57097">
                          <w:rPr>
                            <w:rFonts w:ascii="Times New Roman" w:hAnsi="Times New Roman"/>
                            <w:sz w:val="20"/>
                            <w:szCs w:val="20"/>
                            <w:rPrChange w:id="2939" w:author="Nasser Mustafa [2]" w:date="2018-09-16T22:48:00Z">
                              <w:rPr>
                                <w:rFonts w:ascii="Times New Roman" w:hAnsi="Times New Roman"/>
                              </w:rPr>
                            </w:rPrChange>
                          </w:rPr>
                          <w:fldChar w:fldCharType="end"/>
                        </w:r>
                      </w:ins>
                      <w:del w:id="2940" w:author="Nasser Mustafa [2]" w:date="2018-09-16T22:47:00Z">
                        <w:r w:rsidRPr="00A57097" w:rsidDel="00A57097">
                          <w:rPr>
                            <w:rFonts w:ascii="Times New Roman" w:hAnsi="Times New Roman"/>
                            <w:sz w:val="20"/>
                            <w:szCs w:val="20"/>
                            <w:rPrChange w:id="2941" w:author="Nasser Mustafa [2]" w:date="2018-09-16T22:48:00Z">
                              <w:rPr>
                                <w:sz w:val="20"/>
                                <w:szCs w:val="20"/>
                              </w:rPr>
                            </w:rPrChange>
                          </w:rPr>
                          <w:fldChar w:fldCharType="begin"/>
                        </w:r>
                        <w:r w:rsidRPr="00A57097" w:rsidDel="00A57097">
                          <w:rPr>
                            <w:rFonts w:ascii="Times New Roman" w:hAnsi="Times New Roman"/>
                            <w:sz w:val="20"/>
                            <w:szCs w:val="20"/>
                            <w:rPrChange w:id="2942" w:author="Nasser Mustafa [2]" w:date="2018-09-16T22:48:00Z">
                              <w:rPr>
                                <w:sz w:val="20"/>
                                <w:szCs w:val="20"/>
                              </w:rPr>
                            </w:rPrChange>
                          </w:rPr>
                          <w:delInstrText xml:space="preserve"> ADDIN EN.CITE &lt;EndNote&gt;&lt;Cite&gt;&lt;Author&gt;Taromirad&lt;/Author&gt;&lt;Year&gt;2013.&lt;/Year&gt;&lt;RecNum&gt;128&lt;/RecNum&gt;&lt;DisplayText&gt;[1]&lt;/DisplayText&gt;&lt;record&gt;&lt;rec-number&gt;128&lt;/rec-number&gt;&lt;foreign-keys&gt;&lt;key app="EN" db-id="0fvexaz05rtvw1esxaavpvrkv5f5s0ptttfs"&gt;128&lt;/key&gt;&lt;/foreign-keys&gt;&lt;ref-type name="Conference Proceedings"&gt;10&lt;/ref-type&gt;&lt;contributors&gt;&lt;authors&gt;&lt;author&gt;Taromirad, M.&lt;/author&gt;&lt;author&gt;Matragkas, N.&lt;/author&gt;&lt;author&gt;Paige, F.&lt;/author&gt;&lt;/authors&gt;&lt;/contributors&gt;&lt;titles&gt;&lt;title&gt;Towards aMulti-Domain Model-Driven Traceability Approach&amp;#xD;. &lt;/title&gt;&lt;secondary-title&gt;Proceedings of the 7th Workshop on Multi-Paradigm Modeling &lt;/secondary-title&gt;&lt;/titles&gt;&lt;pages&gt;27-36&lt;/pages&gt;&lt;dates&gt;&lt;year&gt; 2013. &lt;/year&gt;&lt;/dates&gt;&lt;urls&gt;&lt;/urls&gt;&lt;/record&gt;&lt;/Cite&gt;&lt;/EndNote&gt;</w:delInstrText>
                        </w:r>
                        <w:r w:rsidRPr="00A57097" w:rsidDel="00A57097">
                          <w:rPr>
                            <w:rFonts w:ascii="Times New Roman" w:hAnsi="Times New Roman"/>
                            <w:sz w:val="20"/>
                            <w:szCs w:val="20"/>
                            <w:rPrChange w:id="2943" w:author="Nasser Mustafa [2]" w:date="2018-09-16T22:48:00Z">
                              <w:rPr>
                                <w:sz w:val="20"/>
                                <w:szCs w:val="20"/>
                              </w:rPr>
                            </w:rPrChange>
                          </w:rPr>
                          <w:fldChar w:fldCharType="separate"/>
                        </w:r>
                        <w:r w:rsidRPr="00A57097" w:rsidDel="00A57097">
                          <w:rPr>
                            <w:rFonts w:ascii="Times New Roman" w:hAnsi="Times New Roman"/>
                            <w:noProof/>
                            <w:sz w:val="20"/>
                            <w:szCs w:val="20"/>
                            <w:rPrChange w:id="2944" w:author="Nasser Mustafa [2]" w:date="2018-09-16T22:48:00Z">
                              <w:rPr>
                                <w:noProof/>
                                <w:sz w:val="20"/>
                                <w:szCs w:val="20"/>
                              </w:rPr>
                            </w:rPrChange>
                          </w:rPr>
                          <w:delText>[</w:delText>
                        </w:r>
                        <w:r w:rsidRPr="00A57097" w:rsidDel="00A57097">
                          <w:rPr>
                            <w:rFonts w:ascii="Times New Roman" w:hAnsi="Times New Roman"/>
                            <w:sz w:val="20"/>
                            <w:szCs w:val="20"/>
                            <w:rPrChange w:id="2945" w:author="Nasser Mustafa [2]" w:date="2018-09-16T22:48:00Z">
                              <w:rPr/>
                            </w:rPrChange>
                          </w:rPr>
                          <w:fldChar w:fldCharType="begin"/>
                        </w:r>
                        <w:r w:rsidRPr="00A57097" w:rsidDel="00A57097">
                          <w:rPr>
                            <w:rFonts w:ascii="Times New Roman" w:hAnsi="Times New Roman"/>
                            <w:sz w:val="20"/>
                            <w:szCs w:val="20"/>
                            <w:rPrChange w:id="2946" w:author="Nasser Mustafa [2]" w:date="2018-09-16T22:48:00Z">
                              <w:rPr/>
                            </w:rPrChange>
                          </w:rPr>
                          <w:delInstrText xml:space="preserve"> HYPERLINK \l "_ENREF_1" \o "Taromirad,  2013.  #128" </w:delInstrText>
                        </w:r>
                        <w:r w:rsidRPr="00A57097" w:rsidDel="00A57097">
                          <w:rPr>
                            <w:rFonts w:ascii="Times New Roman" w:hAnsi="Times New Roman"/>
                            <w:sz w:val="20"/>
                            <w:szCs w:val="20"/>
                            <w:rPrChange w:id="2947" w:author="Nasser Mustafa [2]" w:date="2018-09-16T22:48:00Z">
                              <w:rPr>
                                <w:noProof/>
                                <w:sz w:val="20"/>
                                <w:szCs w:val="20"/>
                              </w:rPr>
                            </w:rPrChange>
                          </w:rPr>
                          <w:fldChar w:fldCharType="separate"/>
                        </w:r>
                        <w:r w:rsidRPr="00A57097" w:rsidDel="00A57097">
                          <w:rPr>
                            <w:rFonts w:ascii="Times New Roman" w:hAnsi="Times New Roman"/>
                            <w:noProof/>
                            <w:sz w:val="20"/>
                            <w:szCs w:val="20"/>
                            <w:rPrChange w:id="2948" w:author="Nasser Mustafa [2]" w:date="2018-09-16T22:48:00Z">
                              <w:rPr>
                                <w:noProof/>
                                <w:sz w:val="20"/>
                                <w:szCs w:val="20"/>
                              </w:rPr>
                            </w:rPrChange>
                          </w:rPr>
                          <w:delText>1</w:delText>
                        </w:r>
                        <w:r w:rsidRPr="00A57097" w:rsidDel="00A57097">
                          <w:rPr>
                            <w:rFonts w:ascii="Times New Roman" w:hAnsi="Times New Roman"/>
                            <w:noProof/>
                            <w:sz w:val="20"/>
                            <w:szCs w:val="20"/>
                            <w:rPrChange w:id="2949" w:author="Nasser Mustafa [2]" w:date="2018-09-16T22:48:00Z">
                              <w:rPr>
                                <w:noProof/>
                                <w:sz w:val="20"/>
                                <w:szCs w:val="20"/>
                              </w:rPr>
                            </w:rPrChange>
                          </w:rPr>
                          <w:fldChar w:fldCharType="end"/>
                        </w:r>
                        <w:r w:rsidRPr="00A57097" w:rsidDel="00A57097">
                          <w:rPr>
                            <w:rFonts w:ascii="Times New Roman" w:hAnsi="Times New Roman"/>
                            <w:noProof/>
                            <w:sz w:val="20"/>
                            <w:szCs w:val="20"/>
                            <w:rPrChange w:id="2950" w:author="Nasser Mustafa [2]" w:date="2018-09-16T22:48:00Z">
                              <w:rPr>
                                <w:noProof/>
                                <w:sz w:val="20"/>
                                <w:szCs w:val="20"/>
                              </w:rPr>
                            </w:rPrChange>
                          </w:rPr>
                          <w:delText>]</w:delText>
                        </w:r>
                        <w:r w:rsidRPr="00A57097" w:rsidDel="00A57097">
                          <w:rPr>
                            <w:rFonts w:ascii="Times New Roman" w:hAnsi="Times New Roman"/>
                            <w:sz w:val="20"/>
                            <w:szCs w:val="20"/>
                            <w:rPrChange w:id="2951" w:author="Nasser Mustafa [2]" w:date="2018-09-16T22:48:00Z">
                              <w:rPr>
                                <w:sz w:val="20"/>
                                <w:szCs w:val="20"/>
                              </w:rPr>
                            </w:rPrChange>
                          </w:rPr>
                          <w:fldChar w:fldCharType="end"/>
                        </w:r>
                      </w:del>
                    </w:p>
                    <w:p w14:paraId="3BE0D2A1" w14:textId="77777777" w:rsidR="00D617FD" w:rsidRPr="00821D40" w:rsidRDefault="00D617FD" w:rsidP="00B97147">
                      <w:pPr>
                        <w:rPr>
                          <w:sz w:val="20"/>
                          <w:szCs w:val="20"/>
                        </w:rPr>
                      </w:pPr>
                    </w:p>
                  </w:txbxContent>
                </v:textbox>
                <w10:wrap type="topAndBottom" anchorx="margin" anchory="margin"/>
              </v:shape>
            </w:pict>
          </mc:Fallback>
        </mc:AlternateContent>
      </w:r>
      <w:r w:rsidRPr="00C67C7F">
        <w:rPr>
          <w:rFonts w:ascii="Times New Roman" w:hAnsi="Times New Roman"/>
        </w:rPr>
        <w:t xml:space="preserve">First, for each domain, identify the types of artifacts that need to be traced based on the TIM model (i.e., software, hardware artifacts). Second, for each domain, complete the inter-domain missing traceability information such as trace links types, artifacts, validation rules or constraints. Third, define and complete the trace link types and the constraints between the multiple domains. Fourth, define the mapping between the multiple domains and the TIM model by specifying how each artifact, trace link, or a constraint relates to TIM model classes. Fifth, once the mapping is complete generate the traceability information of the TIM model. </w:t>
      </w:r>
    </w:p>
    <w:p w14:paraId="56EB8841" w14:textId="4214451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This model is beneficial for the design of a generic traceability model since it provides a map for identifying the types of traceability information to be collected and recorded. However, the model did not specify for example how source and target artifacts can be linked (e.g., specify cardinality or direction), how to classify a trace link or </w:t>
      </w:r>
      <w:r w:rsidRPr="00C67C7F">
        <w:rPr>
          <w:rFonts w:ascii="Times New Roman" w:hAnsi="Times New Roman"/>
          <w:noProof/>
        </w:rPr>
        <w:t>an artifact</w:t>
      </w:r>
      <w:r w:rsidRPr="00C67C7F">
        <w:rPr>
          <w:rFonts w:ascii="Times New Roman" w:hAnsi="Times New Roman"/>
        </w:rPr>
        <w:t xml:space="preserve">, or how to add a constraint to a trace element. </w:t>
      </w:r>
    </w:p>
    <w:p w14:paraId="24D71B41" w14:textId="104ABBC0"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0" distB="0" distL="114300" distR="114300" simplePos="0" relativeHeight="251660288" behindDoc="1" locked="1" layoutInCell="1" allowOverlap="1" wp14:anchorId="3676DCB0" wp14:editId="100FF7E0">
                <wp:simplePos x="0" y="0"/>
                <wp:positionH relativeFrom="margin">
                  <wp:align>center</wp:align>
                </wp:positionH>
                <wp:positionV relativeFrom="margin">
                  <wp:align>bottom</wp:align>
                </wp:positionV>
                <wp:extent cx="5486400" cy="4114800"/>
                <wp:effectExtent l="0" t="0" r="0" b="0"/>
                <wp:wrapTopAndBottom/>
                <wp:docPr id="37"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D012D" w14:textId="77777777" w:rsidR="00D617FD" w:rsidRDefault="00D617FD" w:rsidP="00B97147">
                            <w:pPr>
                              <w:keepNext/>
                            </w:pPr>
                            <w:r>
                              <w:rPr>
                                <w:noProof/>
                                <w:lang w:eastAsia="zh-CN"/>
                              </w:rPr>
                              <w:drawing>
                                <wp:inline distT="0" distB="0" distL="0" distR="0" wp14:anchorId="4A070766" wp14:editId="0AB3AC40">
                                  <wp:extent cx="5140276" cy="3601329"/>
                                  <wp:effectExtent l="19050" t="0" r="3224" b="0"/>
                                  <wp:docPr id="88" name="Picture 24" descr="D:\Traceability papers\Instantiation examples\TML model-vi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raceability papers\Instantiation examples\TML model-visio.jpg"/>
                                          <pic:cNvPicPr>
                                            <a:picLocks noChangeAspect="1" noChangeArrowheads="1"/>
                                          </pic:cNvPicPr>
                                        </pic:nvPicPr>
                                        <pic:blipFill>
                                          <a:blip r:embed="rId19"/>
                                          <a:srcRect b="13514"/>
                                          <a:stretch>
                                            <a:fillRect/>
                                          </a:stretch>
                                        </pic:blipFill>
                                        <pic:spPr bwMode="auto">
                                          <a:xfrm>
                                            <a:off x="0" y="0"/>
                                            <a:ext cx="5140276" cy="3601329"/>
                                          </a:xfrm>
                                          <a:prstGeom prst="rect">
                                            <a:avLst/>
                                          </a:prstGeom>
                                          <a:noFill/>
                                          <a:ln w="9525">
                                            <a:noFill/>
                                            <a:miter lim="800000"/>
                                            <a:headEnd/>
                                            <a:tailEnd/>
                                          </a:ln>
                                        </pic:spPr>
                                      </pic:pic>
                                    </a:graphicData>
                                  </a:graphic>
                                </wp:inline>
                              </w:drawing>
                            </w:r>
                          </w:p>
                          <w:p w14:paraId="0E22EA1A" w14:textId="7CD58B6C" w:rsidR="00D617FD" w:rsidRPr="00C97240" w:rsidRDefault="00D617FD" w:rsidP="00B97147">
                            <w:pPr>
                              <w:pStyle w:val="Caption"/>
                              <w:rPr>
                                <w:sz w:val="20"/>
                                <w:szCs w:val="20"/>
                              </w:rPr>
                            </w:pPr>
                            <w:bookmarkStart w:id="2952" w:name="_Ref482984074"/>
                            <w:bookmarkStart w:id="2953" w:name="_Toc525723646"/>
                            <w:r w:rsidRPr="00C97240">
                              <w:rPr>
                                <w:sz w:val="20"/>
                                <w:szCs w:val="20"/>
                              </w:rPr>
                              <w:t xml:space="preserve">Figure </w:t>
                            </w:r>
                            <w:r w:rsidRPr="00C97240">
                              <w:rPr>
                                <w:sz w:val="20"/>
                                <w:szCs w:val="20"/>
                              </w:rPr>
                              <w:fldChar w:fldCharType="begin"/>
                            </w:r>
                            <w:r w:rsidRPr="00C97240">
                              <w:rPr>
                                <w:sz w:val="20"/>
                                <w:szCs w:val="20"/>
                              </w:rPr>
                              <w:instrText xml:space="preserve"> SEQ Figure \* ARABIC </w:instrText>
                            </w:r>
                            <w:r w:rsidRPr="00C97240">
                              <w:rPr>
                                <w:sz w:val="20"/>
                                <w:szCs w:val="20"/>
                              </w:rPr>
                              <w:fldChar w:fldCharType="separate"/>
                            </w:r>
                            <w:r>
                              <w:rPr>
                                <w:noProof/>
                                <w:sz w:val="20"/>
                                <w:szCs w:val="20"/>
                              </w:rPr>
                              <w:t>7</w:t>
                            </w:r>
                            <w:r w:rsidRPr="00C97240">
                              <w:rPr>
                                <w:sz w:val="20"/>
                                <w:szCs w:val="20"/>
                              </w:rPr>
                              <w:fldChar w:fldCharType="end"/>
                            </w:r>
                            <w:bookmarkEnd w:id="2952"/>
                            <w:r w:rsidRPr="00C97240">
                              <w:rPr>
                                <w:sz w:val="20"/>
                                <w:szCs w:val="20"/>
                              </w:rPr>
                              <w:t xml:space="preserve">: TML Traceability model, source </w:t>
                            </w:r>
                            <w:del w:id="2954" w:author="Nasser Mustafa [2]" w:date="2018-09-16T23:08:00Z">
                              <w:r w:rsidRPr="00F936F7" w:rsidDel="00F936F7">
                                <w:rPr>
                                  <w:rFonts w:ascii="Times New Roman" w:hAnsi="Times New Roman"/>
                                  <w:szCs w:val="24"/>
                                  <w:rPrChange w:id="2955" w:author="Nasser Mustafa [2]" w:date="2018-09-16T23:09:00Z">
                                    <w:rPr>
                                      <w:sz w:val="20"/>
                                      <w:szCs w:val="20"/>
                                    </w:rPr>
                                  </w:rPrChange>
                                </w:rPr>
                                <w:fldChar w:fldCharType="begin"/>
                              </w:r>
                              <w:r w:rsidRPr="00F936F7" w:rsidDel="00F936F7">
                                <w:rPr>
                                  <w:rFonts w:ascii="Times New Roman" w:hAnsi="Times New Roman"/>
                                  <w:szCs w:val="24"/>
                                  <w:rPrChange w:id="2956" w:author="Nasser Mustafa [2]" w:date="2018-09-16T23:09:00Z">
                                    <w:rPr>
                                      <w:sz w:val="20"/>
                                      <w:szCs w:val="20"/>
                                    </w:rPr>
                                  </w:rPrChange>
                                </w:rPr>
                                <w:delInstrText xml:space="preserve"> ADDIN EN.CITE &lt;EndNote&gt;&lt;Cite&gt;&lt;Author&gt;Drivalos&lt;/Author&gt;&lt;Year&gt;2008&lt;/Year&gt;&lt;RecNum&gt;106&lt;/RecNum&gt;&lt;DisplayText&gt;[3]&lt;/DisplayText&gt;&lt;record&gt;&lt;rec-number&gt;106&lt;/rec-number&gt;&lt;foreign-keys&gt;&lt;key app="EN" db-id="0fvexaz05rtvw1esxaavpvrkv5f5s0ptttfs"&gt;106&lt;/key&gt;&lt;/foreign-keys&gt;&lt;ref-type name="Conference Proceedings"&gt;10&lt;/ref-type&gt;&lt;contributors&gt;&lt;authors&gt;&lt;author&gt;Drivalos, N. &lt;/author&gt;&lt;author&gt;Kolovos, D. S. &lt;/author&gt;&lt;author&gt;Paige, R. F. &lt;/author&gt;&lt;author&gt;Fernandes, K. J.&lt;/author&gt;&lt;/authors&gt;&lt;/contributors&gt;&lt;titles&gt;&lt;title&gt;Engineering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F936F7" w:rsidDel="00F936F7">
                                <w:rPr>
                                  <w:rFonts w:ascii="Times New Roman" w:hAnsi="Times New Roman"/>
                                  <w:szCs w:val="24"/>
                                  <w:rPrChange w:id="2957" w:author="Nasser Mustafa [2]" w:date="2018-09-16T23:09:00Z">
                                    <w:rPr>
                                      <w:sz w:val="20"/>
                                      <w:szCs w:val="20"/>
                                    </w:rPr>
                                  </w:rPrChange>
                                </w:rPr>
                                <w:fldChar w:fldCharType="separate"/>
                              </w:r>
                              <w:r w:rsidRPr="00F936F7" w:rsidDel="00F936F7">
                                <w:rPr>
                                  <w:rFonts w:ascii="Times New Roman" w:hAnsi="Times New Roman"/>
                                  <w:noProof/>
                                  <w:szCs w:val="24"/>
                                  <w:rPrChange w:id="2958" w:author="Nasser Mustafa [2]" w:date="2018-09-16T23:09:00Z">
                                    <w:rPr>
                                      <w:noProof/>
                                      <w:sz w:val="20"/>
                                      <w:szCs w:val="20"/>
                                    </w:rPr>
                                  </w:rPrChange>
                                </w:rPr>
                                <w:delText>[</w:delText>
                              </w:r>
                              <w:r w:rsidRPr="00F936F7" w:rsidDel="00F936F7">
                                <w:rPr>
                                  <w:rFonts w:ascii="Times New Roman" w:hAnsi="Times New Roman"/>
                                  <w:szCs w:val="24"/>
                                  <w:rPrChange w:id="2959" w:author="Nasser Mustafa [2]" w:date="2018-09-16T23:09:00Z">
                                    <w:rPr/>
                                  </w:rPrChange>
                                </w:rPr>
                                <w:fldChar w:fldCharType="begin"/>
                              </w:r>
                              <w:r w:rsidRPr="00F936F7" w:rsidDel="00F936F7">
                                <w:rPr>
                                  <w:rFonts w:ascii="Times New Roman" w:hAnsi="Times New Roman"/>
                                  <w:szCs w:val="24"/>
                                  <w:rPrChange w:id="2960" w:author="Nasser Mustafa [2]" w:date="2018-09-16T23:09:00Z">
                                    <w:rPr/>
                                  </w:rPrChange>
                                </w:rPr>
                                <w:delInstrText xml:space="preserve"> HYPERLINK \l "_ENREF_3" \o "Drivalos, 2008 #106" </w:delInstrText>
                              </w:r>
                              <w:r w:rsidRPr="00F936F7" w:rsidDel="00F936F7">
                                <w:rPr>
                                  <w:rFonts w:ascii="Times New Roman" w:hAnsi="Times New Roman"/>
                                  <w:szCs w:val="24"/>
                                  <w:rPrChange w:id="2961" w:author="Nasser Mustafa [2]" w:date="2018-09-16T23:09:00Z">
                                    <w:rPr>
                                      <w:noProof/>
                                      <w:sz w:val="20"/>
                                      <w:szCs w:val="20"/>
                                    </w:rPr>
                                  </w:rPrChange>
                                </w:rPr>
                                <w:fldChar w:fldCharType="separate"/>
                              </w:r>
                              <w:r w:rsidRPr="00F936F7" w:rsidDel="00F936F7">
                                <w:rPr>
                                  <w:rFonts w:ascii="Times New Roman" w:hAnsi="Times New Roman"/>
                                  <w:noProof/>
                                  <w:szCs w:val="24"/>
                                  <w:rPrChange w:id="2962" w:author="Nasser Mustafa [2]" w:date="2018-09-16T23:09:00Z">
                                    <w:rPr>
                                      <w:noProof/>
                                      <w:sz w:val="20"/>
                                      <w:szCs w:val="20"/>
                                    </w:rPr>
                                  </w:rPrChange>
                                </w:rPr>
                                <w:delText>3</w:delText>
                              </w:r>
                              <w:r w:rsidRPr="00F936F7" w:rsidDel="00F936F7">
                                <w:rPr>
                                  <w:rFonts w:ascii="Times New Roman" w:hAnsi="Times New Roman"/>
                                  <w:noProof/>
                                  <w:szCs w:val="24"/>
                                  <w:rPrChange w:id="2963" w:author="Nasser Mustafa [2]" w:date="2018-09-16T23:09:00Z">
                                    <w:rPr>
                                      <w:noProof/>
                                      <w:sz w:val="20"/>
                                      <w:szCs w:val="20"/>
                                    </w:rPr>
                                  </w:rPrChange>
                                </w:rPr>
                                <w:fldChar w:fldCharType="end"/>
                              </w:r>
                              <w:r w:rsidRPr="00F936F7" w:rsidDel="00F936F7">
                                <w:rPr>
                                  <w:rFonts w:ascii="Times New Roman" w:hAnsi="Times New Roman"/>
                                  <w:noProof/>
                                  <w:szCs w:val="24"/>
                                  <w:rPrChange w:id="2964" w:author="Nasser Mustafa [2]" w:date="2018-09-16T23:09:00Z">
                                    <w:rPr>
                                      <w:noProof/>
                                      <w:sz w:val="20"/>
                                      <w:szCs w:val="20"/>
                                    </w:rPr>
                                  </w:rPrChange>
                                </w:rPr>
                                <w:delText>]</w:delText>
                              </w:r>
                              <w:r w:rsidRPr="00F936F7" w:rsidDel="00F936F7">
                                <w:rPr>
                                  <w:rFonts w:ascii="Times New Roman" w:hAnsi="Times New Roman"/>
                                  <w:szCs w:val="24"/>
                                  <w:rPrChange w:id="2965" w:author="Nasser Mustafa [2]" w:date="2018-09-16T23:09:00Z">
                                    <w:rPr>
                                      <w:sz w:val="20"/>
                                      <w:szCs w:val="20"/>
                                    </w:rPr>
                                  </w:rPrChange>
                                </w:rPr>
                                <w:fldChar w:fldCharType="end"/>
                              </w:r>
                            </w:del>
                            <w:ins w:id="2966" w:author="Nasser Mustafa [2]" w:date="2018-09-16T23:08:00Z">
                              <w:r w:rsidRPr="00F936F7">
                                <w:rPr>
                                  <w:rFonts w:ascii="Times New Roman" w:hAnsi="Times New Roman"/>
                                  <w:szCs w:val="24"/>
                                  <w:rPrChange w:id="2967" w:author="Nasser Mustafa [2]" w:date="2018-09-16T23:09:00Z">
                                    <w:rPr>
                                      <w:sz w:val="20"/>
                                      <w:szCs w:val="20"/>
                                    </w:rPr>
                                  </w:rPrChange>
                                </w:rPr>
                                <w:t xml:space="preserve"> </w:t>
                              </w:r>
                            </w:ins>
                            <w:ins w:id="2968" w:author="Nasser Mustafa [2]" w:date="2018-09-16T23:09:00Z">
                              <w:r w:rsidRPr="00A3659F">
                                <w:rPr>
                                  <w:rFonts w:ascii="Times New Roman" w:hAnsi="Times New Roman"/>
                                  <w:szCs w:val="24"/>
                                </w:rPr>
                                <w:fldChar w:fldCharType="begin" w:fldLock="1"/>
                              </w:r>
                            </w:ins>
                            <w:r>
                              <w:rPr>
                                <w:rFonts w:ascii="Times New Roman" w:hAnsi="Times New Roman"/>
                                <w:szCs w:val="24"/>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ins w:id="2969" w:author="Nasser Mustafa [2]" w:date="2018-09-16T23:09:00Z">
                              <w:r w:rsidRPr="00A3659F">
                                <w:rPr>
                                  <w:rFonts w:ascii="Times New Roman" w:hAnsi="Times New Roman"/>
                                  <w:szCs w:val="24"/>
                                </w:rPr>
                                <w:fldChar w:fldCharType="separate"/>
                              </w:r>
                            </w:ins>
                            <w:r w:rsidRPr="00627C91">
                              <w:rPr>
                                <w:rFonts w:ascii="Times New Roman" w:hAnsi="Times New Roman"/>
                                <w:b w:val="0"/>
                                <w:noProof/>
                                <w:szCs w:val="24"/>
                              </w:rPr>
                              <w:t>[102]</w:t>
                            </w:r>
                            <w:bookmarkEnd w:id="2953"/>
                            <w:ins w:id="2970" w:author="Nasser Mustafa [2]" w:date="2018-09-16T23:09:00Z">
                              <w:r w:rsidRPr="00A3659F">
                                <w:rPr>
                                  <w:rFonts w:ascii="Times New Roman" w:hAnsi="Times New Roman"/>
                                  <w:szCs w:val="24"/>
                                </w:rPr>
                                <w:fldChar w:fldCharType="end"/>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76DCB0" id="Text Box 81" o:spid="_x0000_s1041" type="#_x0000_t202" style="position:absolute;left:0;text-align:left;margin-left:0;margin-top:0;width:6in;height:324pt;z-index:-25165619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" stroked="f">
                <v:textbox>
                  <w:txbxContent>
                    <w:p w14:paraId="1DFD012D" w14:textId="77777777" w:rsidR="00D617FD" w:rsidRDefault="00D617FD" w:rsidP="00B97147">
                      <w:pPr>
                        <w:keepNext/>
                      </w:pPr>
                      <w:r>
                        <w:rPr>
                          <w:noProof/>
                          <w:lang w:eastAsia="zh-CN"/>
                        </w:rPr>
                        <w:drawing>
                          <wp:inline distT="0" distB="0" distL="0" distR="0" wp14:anchorId="4A070766" wp14:editId="0AB3AC40">
                            <wp:extent cx="5140276" cy="3601329"/>
                            <wp:effectExtent l="19050" t="0" r="3224" b="0"/>
                            <wp:docPr id="88" name="Picture 24" descr="D:\Traceability papers\Instantiation examples\TML model-vi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raceability papers\Instantiation examples\TML model-visio.jpg"/>
                                    <pic:cNvPicPr>
                                      <a:picLocks noChangeAspect="1" noChangeArrowheads="1"/>
                                    </pic:cNvPicPr>
                                  </pic:nvPicPr>
                                  <pic:blipFill>
                                    <a:blip r:embed="rId19"/>
                                    <a:srcRect b="13514"/>
                                    <a:stretch>
                                      <a:fillRect/>
                                    </a:stretch>
                                  </pic:blipFill>
                                  <pic:spPr bwMode="auto">
                                    <a:xfrm>
                                      <a:off x="0" y="0"/>
                                      <a:ext cx="5140276" cy="3601329"/>
                                    </a:xfrm>
                                    <a:prstGeom prst="rect">
                                      <a:avLst/>
                                    </a:prstGeom>
                                    <a:noFill/>
                                    <a:ln w="9525">
                                      <a:noFill/>
                                      <a:miter lim="800000"/>
                                      <a:headEnd/>
                                      <a:tailEnd/>
                                    </a:ln>
                                  </pic:spPr>
                                </pic:pic>
                              </a:graphicData>
                            </a:graphic>
                          </wp:inline>
                        </w:drawing>
                      </w:r>
                    </w:p>
                    <w:p w14:paraId="0E22EA1A" w14:textId="7CD58B6C" w:rsidR="00D617FD" w:rsidRPr="00C97240" w:rsidRDefault="00D617FD" w:rsidP="00B97147">
                      <w:pPr>
                        <w:pStyle w:val="Caption"/>
                        <w:rPr>
                          <w:sz w:val="20"/>
                          <w:szCs w:val="20"/>
                        </w:rPr>
                      </w:pPr>
                      <w:bookmarkStart w:id="2971" w:name="_Ref482984074"/>
                      <w:bookmarkStart w:id="2972" w:name="_Toc525723646"/>
                      <w:r w:rsidRPr="00C97240">
                        <w:rPr>
                          <w:sz w:val="20"/>
                          <w:szCs w:val="20"/>
                        </w:rPr>
                        <w:t xml:space="preserve">Figure </w:t>
                      </w:r>
                      <w:r w:rsidRPr="00C97240">
                        <w:rPr>
                          <w:sz w:val="20"/>
                          <w:szCs w:val="20"/>
                        </w:rPr>
                        <w:fldChar w:fldCharType="begin"/>
                      </w:r>
                      <w:r w:rsidRPr="00C97240">
                        <w:rPr>
                          <w:sz w:val="20"/>
                          <w:szCs w:val="20"/>
                        </w:rPr>
                        <w:instrText xml:space="preserve"> SEQ Figure \* ARABIC </w:instrText>
                      </w:r>
                      <w:r w:rsidRPr="00C97240">
                        <w:rPr>
                          <w:sz w:val="20"/>
                          <w:szCs w:val="20"/>
                        </w:rPr>
                        <w:fldChar w:fldCharType="separate"/>
                      </w:r>
                      <w:r>
                        <w:rPr>
                          <w:noProof/>
                          <w:sz w:val="20"/>
                          <w:szCs w:val="20"/>
                        </w:rPr>
                        <w:t>7</w:t>
                      </w:r>
                      <w:r w:rsidRPr="00C97240">
                        <w:rPr>
                          <w:sz w:val="20"/>
                          <w:szCs w:val="20"/>
                        </w:rPr>
                        <w:fldChar w:fldCharType="end"/>
                      </w:r>
                      <w:bookmarkEnd w:id="2971"/>
                      <w:r w:rsidRPr="00C97240">
                        <w:rPr>
                          <w:sz w:val="20"/>
                          <w:szCs w:val="20"/>
                        </w:rPr>
                        <w:t xml:space="preserve">: TML Traceability model, source </w:t>
                      </w:r>
                      <w:del w:id="2973" w:author="Nasser Mustafa [2]" w:date="2018-09-16T23:08:00Z">
                        <w:r w:rsidRPr="00F936F7" w:rsidDel="00F936F7">
                          <w:rPr>
                            <w:rFonts w:ascii="Times New Roman" w:hAnsi="Times New Roman"/>
                            <w:szCs w:val="24"/>
                            <w:rPrChange w:id="2974" w:author="Nasser Mustafa [2]" w:date="2018-09-16T23:09:00Z">
                              <w:rPr>
                                <w:sz w:val="20"/>
                                <w:szCs w:val="20"/>
                              </w:rPr>
                            </w:rPrChange>
                          </w:rPr>
                          <w:fldChar w:fldCharType="begin"/>
                        </w:r>
                        <w:r w:rsidRPr="00F936F7" w:rsidDel="00F936F7">
                          <w:rPr>
                            <w:rFonts w:ascii="Times New Roman" w:hAnsi="Times New Roman"/>
                            <w:szCs w:val="24"/>
                            <w:rPrChange w:id="2975" w:author="Nasser Mustafa [2]" w:date="2018-09-16T23:09:00Z">
                              <w:rPr>
                                <w:sz w:val="20"/>
                                <w:szCs w:val="20"/>
                              </w:rPr>
                            </w:rPrChange>
                          </w:rPr>
                          <w:delInstrText xml:space="preserve"> ADDIN EN.CITE &lt;EndNote&gt;&lt;Cite&gt;&lt;Author&gt;Drivalos&lt;/Author&gt;&lt;Year&gt;2008&lt;/Year&gt;&lt;RecNum&gt;106&lt;/RecNum&gt;&lt;DisplayText&gt;[3]&lt;/DisplayText&gt;&lt;record&gt;&lt;rec-number&gt;106&lt;/rec-number&gt;&lt;foreign-keys&gt;&lt;key app="EN" db-id="0fvexaz05rtvw1esxaavpvrkv5f5s0ptttfs"&gt;106&lt;/key&gt;&lt;/foreign-keys&gt;&lt;ref-type name="Conference Proceedings"&gt;10&lt;/ref-type&gt;&lt;contributors&gt;&lt;authors&gt;&lt;author&gt;Drivalos, N. &lt;/author&gt;&lt;author&gt;Kolovos, D. S. &lt;/author&gt;&lt;author&gt;Paige, R. F. &lt;/author&gt;&lt;author&gt;Fernandes, K. J.&lt;/author&gt;&lt;/authors&gt;&lt;/contributors&gt;&lt;titles&gt;&lt;title&gt;Engineering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F936F7" w:rsidDel="00F936F7">
                          <w:rPr>
                            <w:rFonts w:ascii="Times New Roman" w:hAnsi="Times New Roman"/>
                            <w:szCs w:val="24"/>
                            <w:rPrChange w:id="2976" w:author="Nasser Mustafa [2]" w:date="2018-09-16T23:09:00Z">
                              <w:rPr>
                                <w:sz w:val="20"/>
                                <w:szCs w:val="20"/>
                              </w:rPr>
                            </w:rPrChange>
                          </w:rPr>
                          <w:fldChar w:fldCharType="separate"/>
                        </w:r>
                        <w:r w:rsidRPr="00F936F7" w:rsidDel="00F936F7">
                          <w:rPr>
                            <w:rFonts w:ascii="Times New Roman" w:hAnsi="Times New Roman"/>
                            <w:noProof/>
                            <w:szCs w:val="24"/>
                            <w:rPrChange w:id="2977" w:author="Nasser Mustafa [2]" w:date="2018-09-16T23:09:00Z">
                              <w:rPr>
                                <w:noProof/>
                                <w:sz w:val="20"/>
                                <w:szCs w:val="20"/>
                              </w:rPr>
                            </w:rPrChange>
                          </w:rPr>
                          <w:delText>[</w:delText>
                        </w:r>
                        <w:r w:rsidRPr="00F936F7" w:rsidDel="00F936F7">
                          <w:rPr>
                            <w:rFonts w:ascii="Times New Roman" w:hAnsi="Times New Roman"/>
                            <w:szCs w:val="24"/>
                            <w:rPrChange w:id="2978" w:author="Nasser Mustafa [2]" w:date="2018-09-16T23:09:00Z">
                              <w:rPr/>
                            </w:rPrChange>
                          </w:rPr>
                          <w:fldChar w:fldCharType="begin"/>
                        </w:r>
                        <w:r w:rsidRPr="00F936F7" w:rsidDel="00F936F7">
                          <w:rPr>
                            <w:rFonts w:ascii="Times New Roman" w:hAnsi="Times New Roman"/>
                            <w:szCs w:val="24"/>
                            <w:rPrChange w:id="2979" w:author="Nasser Mustafa [2]" w:date="2018-09-16T23:09:00Z">
                              <w:rPr/>
                            </w:rPrChange>
                          </w:rPr>
                          <w:delInstrText xml:space="preserve"> HYPERLINK \l "_ENREF_3" \o "Drivalos, 2008 #106" </w:delInstrText>
                        </w:r>
                        <w:r w:rsidRPr="00F936F7" w:rsidDel="00F936F7">
                          <w:rPr>
                            <w:rFonts w:ascii="Times New Roman" w:hAnsi="Times New Roman"/>
                            <w:szCs w:val="24"/>
                            <w:rPrChange w:id="2980" w:author="Nasser Mustafa [2]" w:date="2018-09-16T23:09:00Z">
                              <w:rPr>
                                <w:noProof/>
                                <w:sz w:val="20"/>
                                <w:szCs w:val="20"/>
                              </w:rPr>
                            </w:rPrChange>
                          </w:rPr>
                          <w:fldChar w:fldCharType="separate"/>
                        </w:r>
                        <w:r w:rsidRPr="00F936F7" w:rsidDel="00F936F7">
                          <w:rPr>
                            <w:rFonts w:ascii="Times New Roman" w:hAnsi="Times New Roman"/>
                            <w:noProof/>
                            <w:szCs w:val="24"/>
                            <w:rPrChange w:id="2981" w:author="Nasser Mustafa [2]" w:date="2018-09-16T23:09:00Z">
                              <w:rPr>
                                <w:noProof/>
                                <w:sz w:val="20"/>
                                <w:szCs w:val="20"/>
                              </w:rPr>
                            </w:rPrChange>
                          </w:rPr>
                          <w:delText>3</w:delText>
                        </w:r>
                        <w:r w:rsidRPr="00F936F7" w:rsidDel="00F936F7">
                          <w:rPr>
                            <w:rFonts w:ascii="Times New Roman" w:hAnsi="Times New Roman"/>
                            <w:noProof/>
                            <w:szCs w:val="24"/>
                            <w:rPrChange w:id="2982" w:author="Nasser Mustafa [2]" w:date="2018-09-16T23:09:00Z">
                              <w:rPr>
                                <w:noProof/>
                                <w:sz w:val="20"/>
                                <w:szCs w:val="20"/>
                              </w:rPr>
                            </w:rPrChange>
                          </w:rPr>
                          <w:fldChar w:fldCharType="end"/>
                        </w:r>
                        <w:r w:rsidRPr="00F936F7" w:rsidDel="00F936F7">
                          <w:rPr>
                            <w:rFonts w:ascii="Times New Roman" w:hAnsi="Times New Roman"/>
                            <w:noProof/>
                            <w:szCs w:val="24"/>
                            <w:rPrChange w:id="2983" w:author="Nasser Mustafa [2]" w:date="2018-09-16T23:09:00Z">
                              <w:rPr>
                                <w:noProof/>
                                <w:sz w:val="20"/>
                                <w:szCs w:val="20"/>
                              </w:rPr>
                            </w:rPrChange>
                          </w:rPr>
                          <w:delText>]</w:delText>
                        </w:r>
                        <w:r w:rsidRPr="00F936F7" w:rsidDel="00F936F7">
                          <w:rPr>
                            <w:rFonts w:ascii="Times New Roman" w:hAnsi="Times New Roman"/>
                            <w:szCs w:val="24"/>
                            <w:rPrChange w:id="2984" w:author="Nasser Mustafa [2]" w:date="2018-09-16T23:09:00Z">
                              <w:rPr>
                                <w:sz w:val="20"/>
                                <w:szCs w:val="20"/>
                              </w:rPr>
                            </w:rPrChange>
                          </w:rPr>
                          <w:fldChar w:fldCharType="end"/>
                        </w:r>
                      </w:del>
                      <w:ins w:id="2985" w:author="Nasser Mustafa [2]" w:date="2018-09-16T23:08:00Z">
                        <w:r w:rsidRPr="00F936F7">
                          <w:rPr>
                            <w:rFonts w:ascii="Times New Roman" w:hAnsi="Times New Roman"/>
                            <w:szCs w:val="24"/>
                            <w:rPrChange w:id="2986" w:author="Nasser Mustafa [2]" w:date="2018-09-16T23:09:00Z">
                              <w:rPr>
                                <w:sz w:val="20"/>
                                <w:szCs w:val="20"/>
                              </w:rPr>
                            </w:rPrChange>
                          </w:rPr>
                          <w:t xml:space="preserve"> </w:t>
                        </w:r>
                      </w:ins>
                      <w:ins w:id="2987" w:author="Nasser Mustafa [2]" w:date="2018-09-16T23:09:00Z">
                        <w:r w:rsidRPr="00A3659F">
                          <w:rPr>
                            <w:rFonts w:ascii="Times New Roman" w:hAnsi="Times New Roman"/>
                            <w:szCs w:val="24"/>
                          </w:rPr>
                          <w:fldChar w:fldCharType="begin" w:fldLock="1"/>
                        </w:r>
                      </w:ins>
                      <w:r>
                        <w:rPr>
                          <w:rFonts w:ascii="Times New Roman" w:hAnsi="Times New Roman"/>
                          <w:szCs w:val="24"/>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ins w:id="2988" w:author="Nasser Mustafa [2]" w:date="2018-09-16T23:09:00Z">
                        <w:r w:rsidRPr="00A3659F">
                          <w:rPr>
                            <w:rFonts w:ascii="Times New Roman" w:hAnsi="Times New Roman"/>
                            <w:szCs w:val="24"/>
                          </w:rPr>
                          <w:fldChar w:fldCharType="separate"/>
                        </w:r>
                      </w:ins>
                      <w:r w:rsidRPr="00627C91">
                        <w:rPr>
                          <w:rFonts w:ascii="Times New Roman" w:hAnsi="Times New Roman"/>
                          <w:b w:val="0"/>
                          <w:noProof/>
                          <w:szCs w:val="24"/>
                        </w:rPr>
                        <w:t>[102]</w:t>
                      </w:r>
                      <w:bookmarkEnd w:id="2972"/>
                      <w:ins w:id="2989" w:author="Nasser Mustafa [2]" w:date="2018-09-16T23:09:00Z">
                        <w:r w:rsidRPr="00A3659F">
                          <w:rPr>
                            <w:rFonts w:ascii="Times New Roman" w:hAnsi="Times New Roman"/>
                            <w:szCs w:val="24"/>
                          </w:rPr>
                          <w:fldChar w:fldCharType="end"/>
                        </w:r>
                      </w:ins>
                    </w:p>
                  </w:txbxContent>
                </v:textbox>
                <w10:wrap type="topAndBottom" anchorx="margin" anchory="margin"/>
                <w10:anchorlock/>
              </v:shape>
            </w:pict>
          </mc:Fallback>
        </mc:AlternateContent>
      </w:r>
      <w:r w:rsidRPr="00C67C7F">
        <w:rPr>
          <w:rFonts w:ascii="Times New Roman" w:hAnsi="Times New Roman"/>
          <w:noProof/>
        </w:rPr>
        <w:t>Drivalos</w:t>
      </w:r>
      <w:r w:rsidRPr="00C67C7F">
        <w:rPr>
          <w:rFonts w:ascii="Times New Roman" w:hAnsi="Times New Roman"/>
        </w:rPr>
        <w:t xml:space="preserve"> and colleagues </w:t>
      </w:r>
      <w:ins w:id="2990" w:author="Nasser Mustafa [2]" w:date="2018-09-16T23:07: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[102]</w:t>
      </w:r>
      <w:ins w:id="2991" w:author="Nasser Mustafa [2]" w:date="2018-09-16T23:07:00Z">
        <w:r w:rsidR="00F936F7">
          <w:rPr>
            <w:rFonts w:ascii="Times New Roman" w:hAnsi="Times New Roman"/>
          </w:rPr>
          <w:fldChar w:fldCharType="end"/>
        </w:r>
      </w:ins>
      <w:del w:id="2992" w:author="Nasser Mustafa [2]" w:date="2018-09-16T23:07:00Z">
        <w:r w:rsidRPr="00C67C7F" w:rsidDel="00F936F7">
          <w:rPr>
            <w:rFonts w:ascii="Times New Roman" w:hAnsi="Times New Roman"/>
          </w:rPr>
          <w:fldChar w:fldCharType="begin"/>
        </w:r>
        <w:r w:rsidR="00A300CB" w:rsidRPr="00A3659F" w:rsidDel="00F936F7">
          <w:rPr>
            <w:rFonts w:ascii="Times New Roman" w:hAnsi="Times New Roman"/>
          </w:rPr>
          <w:delInstrText xml:space="preserve"> ADDIN EN.CITE &lt;EndNote&gt;&lt;Cite&gt;&lt;Author&gt;Drivalos&lt;/Author&gt;&lt;Year&gt;2008&lt;/Year&gt;&lt;RecNum&gt;2&lt;/RecNum&gt;&lt;DisplayText&gt;[3]&lt;/DisplayText&gt;&lt;record&gt;&lt;rec-number&gt;2&lt;/rec-number&gt;&lt;foreign-keys&gt;&lt;key app="EN" db-id="rxfad95wgs5d2dexxekxwt2katzr52wtwdxz" timestamp="0"&gt;2&lt;/key&gt;&lt;/foreign-keys&gt;&lt;ref-type name="Conference Proceedings"&gt;10&lt;/ref-type&gt;&lt;contributors&gt;&lt;authors&gt;&lt;author&gt;Nikolaos  Drivalos&lt;/author&gt;&lt;author&gt;Dimitrios S  Kolovos&lt;/author&gt;&lt;author&gt; Richard F  Paige&lt;/author&gt;&lt;author&gt; Kiran J  Fernandes&lt;/author&gt;&lt;/authors&gt;&lt;/contributors&gt;&lt;titles&gt;&lt;title&gt;Engineering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C67C7F" w:rsidDel="00F936F7">
          <w:rPr>
            <w:rFonts w:ascii="Times New Roman" w:hAnsi="Times New Roman"/>
          </w:rPr>
          <w:fldChar w:fldCharType="separate"/>
        </w:r>
        <w:r w:rsidR="00A300CB" w:rsidRPr="00A3659F" w:rsidDel="00F936F7">
          <w:rPr>
            <w:rFonts w:ascii="Times New Roman" w:hAnsi="Times New Roman"/>
            <w:noProof/>
          </w:rPr>
          <w:delText>[</w:delText>
        </w:r>
        <w:r w:rsidR="00547E23" w:rsidRPr="00A3659F" w:rsidDel="00F936F7">
          <w:fldChar w:fldCharType="begin"/>
        </w:r>
        <w:r w:rsidR="00547E23" w:rsidRPr="00A3659F" w:rsidDel="00F936F7">
          <w:delInstrText xml:space="preserve"> HYPERLINK \l "_ENREF_3" \o "Drivalos, 2008 #106" </w:delInstrText>
        </w:r>
        <w:r w:rsidR="00547E23" w:rsidRPr="00A3659F" w:rsidDel="00F936F7">
          <w:fldChar w:fldCharType="separate"/>
        </w:r>
        <w:r w:rsidR="006A58FF" w:rsidRPr="00A3659F" w:rsidDel="00F936F7">
          <w:rPr>
            <w:rFonts w:ascii="Times New Roman" w:hAnsi="Times New Roman"/>
            <w:noProof/>
          </w:rPr>
          <w:delText>3</w:delText>
        </w:r>
        <w:r w:rsidR="00547E23" w:rsidRPr="00A3659F" w:rsidDel="00F936F7">
          <w:rPr>
            <w:rFonts w:ascii="Times New Roman" w:hAnsi="Times New Roman"/>
            <w:noProof/>
          </w:rPr>
          <w:fldChar w:fldCharType="end"/>
        </w:r>
        <w:r w:rsidR="00A300CB" w:rsidRPr="00A3659F" w:rsidDel="00F936F7">
          <w:rPr>
            <w:rFonts w:ascii="Times New Roman" w:hAnsi="Times New Roman"/>
            <w:noProof/>
          </w:rPr>
          <w:delText>]</w:delText>
        </w:r>
        <w:r w:rsidRPr="00C67C7F" w:rsidDel="00F936F7">
          <w:rPr>
            <w:rFonts w:ascii="Times New Roman" w:hAnsi="Times New Roman"/>
          </w:rPr>
          <w:fldChar w:fldCharType="end"/>
        </w:r>
      </w:del>
      <w:r w:rsidRPr="00C67C7F">
        <w:rPr>
          <w:rFonts w:ascii="Times New Roman" w:hAnsi="Times New Roman"/>
        </w:rPr>
        <w:t xml:space="preserve"> presented the Traceability Metamodeling Language (TML) for defining the syntax and semantics of traceability metamodels, see </w:t>
      </w:r>
      <w:r w:rsidRPr="00C67C7F">
        <w:rPr>
          <w:rFonts w:ascii="Times New Roman" w:hAnsi="Times New Roman"/>
        </w:rPr>
        <w:fldChar w:fldCharType="begin"/>
      </w:r>
      <w:r w:rsidRPr="00C67C7F">
        <w:rPr>
          <w:rFonts w:ascii="Times New Roman" w:hAnsi="Times New Roman"/>
        </w:rPr>
        <w:instrText xml:space="preserve"> REF _Ref482984074 \h  \* MERGEFORMAT </w:instrText>
      </w:r>
      <w:r w:rsidRPr="00C67C7F">
        <w:rPr>
          <w:rFonts w:ascii="Times New Roman" w:hAnsi="Times New Roman"/>
        </w:rPr>
      </w:r>
      <w:r w:rsidRPr="00C67C7F">
        <w:rPr>
          <w:rFonts w:ascii="Times New Roman" w:hAnsi="Times New Roman"/>
        </w:rPr>
        <w:fldChar w:fldCharType="separate"/>
      </w:r>
      <w:ins w:id="2993" w:author="Nasser Mustafa [2]" w:date="2018-09-26T11:08:00Z">
        <w:r w:rsidR="00047800" w:rsidRPr="00047800">
          <w:rPr>
            <w:rFonts w:ascii="Times New Roman" w:hAnsi="Times New Roman"/>
            <w:rPrChange w:id="2994" w:author="Nasser Mustafa [2]" w:date="2018-09-26T11:08:00Z">
              <w:rPr>
                <w:sz w:val="20"/>
                <w:szCs w:val="20"/>
              </w:rPr>
            </w:rPrChange>
          </w:rPr>
          <w:t xml:space="preserve">Figure </w:t>
        </w:r>
        <w:r w:rsidR="00047800" w:rsidRPr="00047800">
          <w:rPr>
            <w:rFonts w:ascii="Times New Roman" w:hAnsi="Times New Roman"/>
            <w:noProof/>
            <w:rPrChange w:id="2995" w:author="Nasser Mustafa [2]" w:date="2018-09-26T11:08:00Z">
              <w:rPr>
                <w:noProof/>
                <w:sz w:val="20"/>
                <w:szCs w:val="20"/>
              </w:rPr>
            </w:rPrChange>
          </w:rPr>
          <w:t>7</w:t>
        </w:r>
      </w:ins>
      <w:del w:id="2996" w:author="Nasser Mustafa [2]" w:date="2018-09-19T14:47:00Z">
        <w:r w:rsidR="00C779F7" w:rsidRPr="00857DAD" w:rsidDel="00740534">
          <w:rPr>
            <w:rFonts w:ascii="Times New Roman" w:hAnsi="Times New Roman"/>
          </w:rPr>
          <w:delText xml:space="preserve">Figure </w:delText>
        </w:r>
        <w:r w:rsidR="00C779F7" w:rsidRPr="00857DAD" w:rsidDel="00740534">
          <w:rPr>
            <w:rFonts w:ascii="Times New Roman" w:hAnsi="Times New Roman"/>
            <w:noProof/>
          </w:rPr>
          <w:delText>7</w:delText>
        </w:r>
      </w:del>
      <w:r w:rsidRPr="00C67C7F">
        <w:rPr>
          <w:rFonts w:ascii="Times New Roman" w:hAnsi="Times New Roman"/>
        </w:rPr>
        <w:fldChar w:fldCharType="end"/>
      </w:r>
      <w:r w:rsidRPr="00C67C7F">
        <w:rPr>
          <w:rFonts w:ascii="Times New Roman" w:hAnsi="Times New Roman"/>
        </w:rPr>
        <w:t xml:space="preserve">. In TML, traceability modeling involves the </w:t>
      </w:r>
      <w:r w:rsidRPr="00C67C7F">
        <w:rPr>
          <w:rFonts w:ascii="Times New Roman" w:hAnsi="Times New Roman"/>
          <w:i/>
        </w:rPr>
        <w:t>Trace</w:t>
      </w:r>
      <w:r w:rsidRPr="00C67C7F">
        <w:rPr>
          <w:rFonts w:ascii="Times New Roman" w:hAnsi="Times New Roman"/>
        </w:rPr>
        <w:t xml:space="preserve"> metaclass that acts as the root of a TML model and holds all its </w:t>
      </w:r>
      <w:r w:rsidRPr="00C67C7F">
        <w:rPr>
          <w:rFonts w:ascii="Times New Roman" w:hAnsi="Times New Roman"/>
          <w:i/>
        </w:rPr>
        <w:t>TraceLink</w:t>
      </w:r>
      <w:r w:rsidRPr="00C67C7F">
        <w:rPr>
          <w:rFonts w:ascii="Times New Roman" w:hAnsi="Times New Roman"/>
        </w:rPr>
        <w:t xml:space="preserve"> instances. The </w:t>
      </w:r>
      <w:r w:rsidRPr="00C67C7F">
        <w:rPr>
          <w:rFonts w:ascii="Times New Roman" w:hAnsi="Times New Roman"/>
          <w:i/>
        </w:rPr>
        <w:t>Context</w:t>
      </w:r>
      <w:r w:rsidRPr="00C67C7F">
        <w:rPr>
          <w:rFonts w:ascii="Times New Roman" w:hAnsi="Times New Roman"/>
        </w:rPr>
        <w:t xml:space="preserve"> metaclass captures custom information about a </w:t>
      </w:r>
      <w:r w:rsidRPr="00C67C7F">
        <w:rPr>
          <w:rFonts w:ascii="Times New Roman" w:hAnsi="Times New Roman"/>
          <w:i/>
        </w:rPr>
        <w:t>TraceLink</w:t>
      </w:r>
      <w:r w:rsidRPr="00C67C7F">
        <w:rPr>
          <w:rFonts w:ascii="Times New Roman" w:hAnsi="Times New Roman"/>
        </w:rPr>
        <w:t xml:space="preserve"> or a </w:t>
      </w:r>
      <w:r w:rsidRPr="00C67C7F">
        <w:rPr>
          <w:rFonts w:ascii="Times New Roman" w:hAnsi="Times New Roman"/>
          <w:i/>
        </w:rPr>
        <w:t>Trace</w:t>
      </w:r>
      <w:r w:rsidRPr="00C67C7F">
        <w:rPr>
          <w:rFonts w:ascii="Times New Roman" w:hAnsi="Times New Roman"/>
        </w:rPr>
        <w:t xml:space="preserve">. The </w:t>
      </w:r>
      <w:r w:rsidRPr="00C67C7F">
        <w:rPr>
          <w:rFonts w:ascii="Times New Roman" w:hAnsi="Times New Roman"/>
          <w:i/>
        </w:rPr>
        <w:t>TraceLinkEnd</w:t>
      </w:r>
      <w:r w:rsidRPr="00C67C7F">
        <w:rPr>
          <w:rFonts w:ascii="Times New Roman" w:hAnsi="Times New Roman"/>
        </w:rPr>
        <w:t xml:space="preserve"> represents the source and target artifacts, necessarily from an </w:t>
      </w:r>
      <w:r w:rsidRPr="00C67C7F">
        <w:rPr>
          <w:rFonts w:ascii="Times New Roman" w:hAnsi="Times New Roman"/>
          <w:noProof/>
        </w:rPr>
        <w:t>Ecore</w:t>
      </w:r>
      <w:r w:rsidRPr="00C67C7F">
        <w:rPr>
          <w:rFonts w:ascii="Times New Roman" w:hAnsi="Times New Roman"/>
        </w:rPr>
        <w:t xml:space="preserve">-based model, which can be linked in a </w:t>
      </w:r>
      <w:r w:rsidRPr="00C67C7F">
        <w:rPr>
          <w:rFonts w:ascii="Times New Roman" w:hAnsi="Times New Roman"/>
          <w:i/>
        </w:rPr>
        <w:t>TraceLink</w:t>
      </w:r>
      <w:r w:rsidRPr="00C67C7F">
        <w:rPr>
          <w:rFonts w:ascii="Times New Roman" w:hAnsi="Times New Roman"/>
        </w:rPr>
        <w:t xml:space="preserve">. The </w:t>
      </w:r>
      <w:r w:rsidRPr="00C67C7F">
        <w:rPr>
          <w:rFonts w:ascii="Times New Roman" w:hAnsi="Times New Roman"/>
          <w:i/>
        </w:rPr>
        <w:t>TraceLink</w:t>
      </w:r>
      <w:r w:rsidRPr="00C67C7F">
        <w:rPr>
          <w:rFonts w:ascii="Times New Roman" w:hAnsi="Times New Roman"/>
        </w:rPr>
        <w:t xml:space="preserve"> metaclass represents a traceability link between a minimum of two </w:t>
      </w:r>
      <w:r w:rsidRPr="006E7E74">
        <w:rPr>
          <w:rFonts w:ascii="Times New Roman" w:hAnsi="Times New Roman"/>
          <w:i/>
        </w:rPr>
        <w:t>Tr</w:t>
      </w:r>
      <w:r w:rsidRPr="00C67C7F">
        <w:rPr>
          <w:rFonts w:ascii="Times New Roman" w:hAnsi="Times New Roman"/>
          <w:i/>
        </w:rPr>
        <w:t>aceLinkEnd</w:t>
      </w:r>
      <w:r w:rsidRPr="00C67C7F">
        <w:rPr>
          <w:rFonts w:ascii="Times New Roman" w:hAnsi="Times New Roman"/>
        </w:rPr>
        <w:t>. In addition, constraints can be expressed in the Epsilon Validation Language (EVL)</w:t>
      </w:r>
      <w:del w:id="2997" w:author="Nasser Mustafa [2]" w:date="2018-09-16T23:07:00Z">
        <w:r w:rsidRPr="00C67C7F" w:rsidDel="00F936F7">
          <w:rPr>
            <w:rFonts w:ascii="Times New Roman" w:hAnsi="Times New Roman"/>
          </w:rPr>
          <w:delText xml:space="preserve"> </w:delText>
        </w:r>
      </w:del>
      <w:ins w:id="2998" w:author="Nasser Mustafa [2]" w:date="2018-09-16T23:07:00Z">
        <w:r w:rsidR="00F936F7">
          <w:rPr>
            <w:rFonts w:ascii="Times New Roman" w:hAnsi="Times New Roman"/>
          </w:rPr>
          <w:t xml:space="preserve"> </w:t>
        </w:r>
      </w:ins>
      <w:ins w:id="2999" w:author="Nasser Mustafa [2]" w:date="2018-09-16T23:08: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{"citationItems":[{"id":"ITEM-1","itemData":{"author":[{"dropping-particle":"","family":"Kolovos","given":"D S","non-dropping-particle":"","parse-names":false,"suffix":""},{"dropping-particle":"","family":"Rose","given":"L","non-dropping-particle":"","parse-names":false,"suffix":""},{"dropping-particle":"","family":"Garcia-Dominguez","given":"A","non-dropping-particle":"","parse-names":false,"suffix":""},{"dropping-particle":"","family":"Paige","given":"R","non-dropping-particle":"","parse-names":false,"suffix":""}],"container-title":"The Epsilon Book","id":"ITEM-1","issued":{"date-parts":[["2014"]]},"page":"57-76","title":"The Epsilon Validation Language","type":"chapter"},"uris":["http://www.mendeley.com/documents/?uuid=b2e99286-b0c2-4824-80b4-fcd2908a1bac"]}],"mendeley":{"formattedCitation":"[110]","plainTextFormattedCitation":"[110]","previouslyFormattedCitation":"[110]"},"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[110]</w:t>
      </w:r>
      <w:ins w:id="3000" w:author="Nasser Mustafa [2]" w:date="2018-09-16T23:08:00Z">
        <w:r w:rsidR="00F936F7">
          <w:rPr>
            <w:rFonts w:ascii="Times New Roman" w:hAnsi="Times New Roman"/>
          </w:rPr>
          <w:fldChar w:fldCharType="end"/>
        </w:r>
      </w:ins>
      <w:del w:id="3001" w:author="Nasser Mustafa [2]" w:date="2018-09-16T23:07:00Z">
        <w:r w:rsidRPr="00C67C7F" w:rsidDel="00F936F7">
          <w:rPr>
            <w:rFonts w:ascii="Times New Roman" w:hAnsi="Times New Roman"/>
          </w:rPr>
          <w:fldChar w:fldCharType="begin"/>
        </w:r>
        <w:r w:rsidR="003C33CA" w:rsidRPr="00A3659F" w:rsidDel="00F936F7">
          <w:rPr>
            <w:rFonts w:ascii="Times New Roman" w:hAnsi="Times New Roman"/>
          </w:rPr>
          <w:delInstrText xml:space="preserve"> ADDIN EN.CITE &lt;EndNote&gt;&lt;Cite&gt;&lt;Author&gt;Kolovos&lt;/Author&gt;&lt;Year&gt;2014&lt;/Year&gt;&lt;RecNum&gt;182&lt;/RecNum&gt;&lt;DisplayText&gt;[125]&lt;/DisplayText&gt;&lt;record&gt;&lt;rec-number&gt;182&lt;/rec-number&gt;&lt;foreign-keys&gt;&lt;key app="EN" db-id="rxfad95wgs5d2dexxekxwt2katzr52wtwdxz" timestamp="0"&gt;182&lt;/key&gt;&lt;/foreign-keys&gt;&lt;ref-type name="Book Section"&gt;5&lt;/ref-type&gt;&lt;contributors&gt;&lt;authors&gt;&lt;author&gt;Kolovos, D. S.&lt;/author&gt;&lt;author&gt;Rose, L.&lt;/author&gt;&lt;author&gt;Garcia-Dominguez, A.&lt;/author&gt;&lt;author&gt;Paige, R.&lt;/author&gt;&lt;/authors&gt;&lt;/contributors&gt;&lt;titles&gt;&lt;title&gt;The Epsilon Validation Language&lt;/title&gt;&lt;secondary-title&gt;The Epsilon Book&lt;/secondary-title&gt;&lt;/titles&gt;&lt;pages&gt;57-76&lt;/pages&gt;&lt;dates&gt;&lt;year&gt;2014&lt;/year&gt;&lt;/dates&gt;&lt;urls&gt;&lt;related-urls&gt;&lt;url&gt;http://www.eclipse.org/epsilon/doc/evl/&lt;/url&gt;&lt;/related-urls&gt;&lt;/urls&gt;&lt;/record&gt;&lt;/Cite&gt;&lt;/EndNote&gt;</w:delInstrText>
        </w:r>
        <w:r w:rsidRPr="00C67C7F" w:rsidDel="00F936F7">
          <w:rPr>
            <w:rFonts w:ascii="Times New Roman" w:hAnsi="Times New Roman"/>
          </w:rPr>
          <w:fldChar w:fldCharType="separate"/>
        </w:r>
        <w:r w:rsidR="003C33CA" w:rsidRPr="00A3659F" w:rsidDel="00F936F7">
          <w:rPr>
            <w:rFonts w:ascii="Times New Roman" w:hAnsi="Times New Roman"/>
            <w:noProof/>
          </w:rPr>
          <w:delText>[</w:delText>
        </w:r>
        <w:r w:rsidR="00547E23" w:rsidRPr="00A3659F" w:rsidDel="00F936F7">
          <w:fldChar w:fldCharType="begin"/>
        </w:r>
        <w:r w:rsidR="00547E23" w:rsidRPr="00A3659F" w:rsidDel="00F936F7">
          <w:delInstrText xml:space="preserve"> HYPERLINK \l "_ENREF_125" \o "Kolovos, 2014 #182" </w:delInstrText>
        </w:r>
        <w:r w:rsidR="00547E23" w:rsidRPr="00A3659F" w:rsidDel="00F936F7">
          <w:fldChar w:fldCharType="separate"/>
        </w:r>
        <w:r w:rsidR="006A58FF" w:rsidRPr="00A3659F" w:rsidDel="00F936F7">
          <w:rPr>
            <w:rFonts w:ascii="Times New Roman" w:hAnsi="Times New Roman"/>
            <w:noProof/>
          </w:rPr>
          <w:delText>125</w:delText>
        </w:r>
        <w:r w:rsidR="00547E23" w:rsidRPr="00A3659F" w:rsidDel="00F936F7">
          <w:rPr>
            <w:rFonts w:ascii="Times New Roman" w:hAnsi="Times New Roman"/>
            <w:noProof/>
          </w:rPr>
          <w:fldChar w:fldCharType="end"/>
        </w:r>
        <w:r w:rsidR="003C33CA" w:rsidRPr="00A3659F" w:rsidDel="00F936F7">
          <w:rPr>
            <w:rFonts w:ascii="Times New Roman" w:hAnsi="Times New Roman"/>
            <w:noProof/>
          </w:rPr>
          <w:delText>]</w:delText>
        </w:r>
        <w:r w:rsidRPr="00C67C7F" w:rsidDel="00F936F7">
          <w:rPr>
            <w:rFonts w:ascii="Times New Roman" w:hAnsi="Times New Roman"/>
          </w:rPr>
          <w:fldChar w:fldCharType="end"/>
        </w:r>
      </w:del>
      <w:r w:rsidRPr="00C67C7F">
        <w:rPr>
          <w:rFonts w:ascii="Times New Roman" w:hAnsi="Times New Roman"/>
        </w:rPr>
        <w:t>, an extension of the Object Constraint Language</w:t>
      </w:r>
      <w:r w:rsidR="006E7E74">
        <w:rPr>
          <w:rFonts w:ascii="Times New Roman" w:hAnsi="Times New Roman"/>
        </w:rPr>
        <w:t xml:space="preserve"> </w:t>
      </w:r>
      <w:r w:rsidRPr="00C67C7F">
        <w:rPr>
          <w:rFonts w:ascii="Times New Roman" w:hAnsi="Times New Roman"/>
        </w:rPr>
        <w:t>(OCL)</w:t>
      </w:r>
      <w:ins w:id="3002" w:author="Nasser Mustafa [2]" w:date="2018-09-16T23:08:00Z">
        <w:r w:rsidR="00F936F7">
          <w:rPr>
            <w:rFonts w:ascii="Times New Roman" w:hAnsi="Times New Roman"/>
          </w:rPr>
          <w:t xml:space="preserve"> </w:t>
        </w:r>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{"citationItems":[{"id":"ITEM-1","itemData":{"author":[{"dropping-particle":"","family":"Group","given":"Object Managment","non-dropping-particle":"","parse-names":false,"suffix":""}],"id":"ITEM-1","issue":"March 10","issued":{"date-parts":[["2014"]]},"title":"Object Constraint Language (OCL)","type":"report","volume":"2014"},"uris":["http://www.mendeley.com/documents/?uuid=e1ae13fa-f195-42b7-850e-36ab05e4557f"]}],"mendeley":{"formattedCitation":"[104]","plainTextFormattedCitation":"[104]","previouslyFormattedCitation":"[104]"},"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[104]</w:t>
      </w:r>
      <w:ins w:id="3003" w:author="Nasser Mustafa [2]" w:date="2018-09-16T23:08:00Z">
        <w:r w:rsidR="00F936F7">
          <w:rPr>
            <w:rFonts w:ascii="Times New Roman" w:hAnsi="Times New Roman"/>
          </w:rPr>
          <w:fldChar w:fldCharType="end"/>
        </w:r>
      </w:ins>
      <w:del w:id="3004" w:author="Nasser Mustafa [2]" w:date="2018-09-16T23:08:00Z">
        <w:r w:rsidRPr="00C67C7F" w:rsidDel="00F936F7">
          <w:rPr>
            <w:rFonts w:ascii="Times New Roman" w:hAnsi="Times New Roman"/>
          </w:rPr>
          <w:delText xml:space="preserve"> </w:delText>
        </w:r>
        <w:r w:rsidRPr="00C67C7F" w:rsidDel="00F936F7">
          <w:rPr>
            <w:rFonts w:ascii="Times New Roman" w:hAnsi="Times New Roman"/>
          </w:rPr>
          <w:fldChar w:fldCharType="begin"/>
        </w:r>
        <w:r w:rsidR="003C33CA" w:rsidRPr="00A3659F" w:rsidDel="00F936F7">
          <w:rPr>
            <w:rFonts w:ascii="Times New Roman" w:hAnsi="Times New Roman"/>
          </w:rPr>
          <w:delInstrText xml:space="preserve"> ADDIN EN.CITE &lt;EndNote&gt;&lt;Cite&gt;&lt;Author&gt;OMG&lt;/Author&gt;&lt;Year&gt;2014&lt;/Year&gt;&lt;RecNum&gt;7&lt;/RecNum&gt;&lt;DisplayText&gt;[45]&lt;/DisplayText&gt;&lt;record&gt;&lt;rec-number&gt;7&lt;/rec-number&gt;&lt;foreign-keys&gt;&lt;key app="EN" db-id="t29s95vavtx0sketswr5z9py2tp5xxap5wsf"&gt;7&lt;/key&gt;&lt;/foreign-keys&gt;&lt;ref-type name="Web Page"&gt;12&lt;/ref-type&gt;&lt;contributors&gt;&lt;authors&gt;&lt;author&gt;OMG, Object Management Group&lt;/author&gt;&lt;/authors&gt;&lt;/contributors&gt;&lt;titles&gt;&lt;title&gt;OMG Systems Modeling Language&lt;/title&gt;&lt;/titles&gt;&lt;volume&gt;2014&lt;/volume&gt;&lt;number&gt;10/6/2014&lt;/number&gt;&lt;dates&gt;&lt;year&gt;2014&lt;/year&gt;&lt;/dates&gt;&lt;urls&gt;&lt;related-urls&gt;&lt;url&gt;http://www.omgsysml.org/&lt;/url&gt;&lt;/related-urls&gt;&lt;/urls&gt;&lt;/record&gt;&lt;/Cite&gt;&lt;/EndNote&gt;</w:delInstrText>
        </w:r>
        <w:r w:rsidRPr="00C67C7F" w:rsidDel="00F936F7">
          <w:rPr>
            <w:rFonts w:ascii="Times New Roman" w:hAnsi="Times New Roman"/>
          </w:rPr>
          <w:fldChar w:fldCharType="separate"/>
        </w:r>
        <w:r w:rsidR="003C33CA" w:rsidRPr="00A3659F" w:rsidDel="00F936F7">
          <w:rPr>
            <w:rFonts w:ascii="Times New Roman" w:hAnsi="Times New Roman"/>
            <w:noProof/>
          </w:rPr>
          <w:delText>[</w:delText>
        </w:r>
        <w:r w:rsidR="00547E23" w:rsidRPr="00A3659F" w:rsidDel="00F936F7">
          <w:fldChar w:fldCharType="begin"/>
        </w:r>
        <w:r w:rsidR="00547E23" w:rsidRPr="00A3659F" w:rsidDel="00F936F7">
          <w:delInstrText xml:space="preserve"> HYPERLINK \l "_ENREF_45" \o "OMG, 2014 #56" </w:delInstrText>
        </w:r>
        <w:r w:rsidR="00547E23" w:rsidRPr="00A3659F" w:rsidDel="00F936F7">
          <w:fldChar w:fldCharType="separate"/>
        </w:r>
        <w:r w:rsidR="006A58FF" w:rsidRPr="00A3659F" w:rsidDel="00F936F7">
          <w:rPr>
            <w:rFonts w:ascii="Times New Roman" w:hAnsi="Times New Roman"/>
            <w:noProof/>
          </w:rPr>
          <w:delText>45</w:delText>
        </w:r>
        <w:r w:rsidR="00547E23" w:rsidRPr="00A3659F" w:rsidDel="00F936F7">
          <w:rPr>
            <w:rFonts w:ascii="Times New Roman" w:hAnsi="Times New Roman"/>
            <w:noProof/>
          </w:rPr>
          <w:fldChar w:fldCharType="end"/>
        </w:r>
        <w:r w:rsidR="003C33CA" w:rsidRPr="00A3659F" w:rsidDel="00F936F7">
          <w:rPr>
            <w:rFonts w:ascii="Times New Roman" w:hAnsi="Times New Roman"/>
            <w:noProof/>
          </w:rPr>
          <w:delText>]</w:delText>
        </w:r>
        <w:r w:rsidRPr="00C67C7F" w:rsidDel="00F936F7">
          <w:rPr>
            <w:rFonts w:ascii="Times New Roman" w:hAnsi="Times New Roman"/>
          </w:rPr>
          <w:fldChar w:fldCharType="end"/>
        </w:r>
      </w:del>
      <w:r w:rsidRPr="00C67C7F">
        <w:rPr>
          <w:rFonts w:ascii="Times New Roman" w:hAnsi="Times New Roman"/>
        </w:rPr>
        <w:t>.</w:t>
      </w:r>
    </w:p>
    <w:p w14:paraId="6B3D46D5" w14:textId="33330178" w:rsidR="00B97147" w:rsidRPr="00C67C7F" w:rsidRDefault="00B97147" w:rsidP="00047800">
      <w:p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0" distB="0" distL="114300" distR="114300" simplePos="0" relativeHeight="251659264" behindDoc="0" locked="1" layoutInCell="1" allowOverlap="1" wp14:anchorId="73120FCA" wp14:editId="7F8E3623">
                <wp:simplePos x="0" y="0"/>
                <wp:positionH relativeFrom="margin">
                  <wp:align>center</wp:align>
                </wp:positionH>
                <wp:positionV relativeFrom="margin">
                  <wp:align>bottom</wp:align>
                </wp:positionV>
                <wp:extent cx="5486400" cy="4974336"/>
                <wp:effectExtent l="0" t="0" r="0" b="0"/>
                <wp:wrapTopAndBottom/>
                <wp:docPr id="3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9743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6647BE" w14:textId="77777777" w:rsidR="00D617FD" w:rsidRDefault="00D617FD" w:rsidP="00B97147">
                            <w:pPr>
                              <w:keepNext/>
                              <w:jc w:val="center"/>
                            </w:pPr>
                            <w:r>
                              <w:rPr>
                                <w:noProof/>
                                <w:lang w:eastAsia="zh-CN"/>
                              </w:rPr>
                              <w:drawing>
                                <wp:inline distT="0" distB="0" distL="0" distR="0" wp14:anchorId="29E3BEB6" wp14:editId="21180D15">
                                  <wp:extent cx="4680320" cy="4467558"/>
                                  <wp:effectExtent l="19050" t="0" r="5980" b="0"/>
                                  <wp:docPr id="91" name="Picture 9" descr="D:\Traceability papers\Instantiation examples\component class trace meta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ceability papers\Instantiation examples\component class trace metamodel.jpg"/>
                                          <pic:cNvPicPr>
                                            <a:picLocks noChangeAspect="1" noChangeArrowheads="1"/>
                                          </pic:cNvPicPr>
                                        </pic:nvPicPr>
                                        <pic:blipFill>
                                          <a:blip r:embed="rId20"/>
                                          <a:srcRect/>
                                          <a:stretch>
                                            <a:fillRect/>
                                          </a:stretch>
                                        </pic:blipFill>
                                        <pic:spPr bwMode="auto">
                                          <a:xfrm>
                                            <a:off x="0" y="0"/>
                                            <a:ext cx="4680320" cy="4467558"/>
                                          </a:xfrm>
                                          <a:prstGeom prst="rect">
                                            <a:avLst/>
                                          </a:prstGeom>
                                          <a:noFill/>
                                          <a:ln w="9525">
                                            <a:noFill/>
                                            <a:miter lim="800000"/>
                                            <a:headEnd/>
                                            <a:tailEnd/>
                                          </a:ln>
                                        </pic:spPr>
                                      </pic:pic>
                                    </a:graphicData>
                                  </a:graphic>
                                </wp:inline>
                              </w:drawing>
                            </w:r>
                          </w:p>
                          <w:p w14:paraId="5ADB279A" w14:textId="322DB632" w:rsidR="00D617FD" w:rsidRPr="00117C76" w:rsidRDefault="00D617FD" w:rsidP="00B97147">
                            <w:pPr>
                              <w:pStyle w:val="Caption"/>
                              <w:rPr>
                                <w:sz w:val="20"/>
                                <w:szCs w:val="20"/>
                              </w:rPr>
                            </w:pPr>
                            <w:bookmarkStart w:id="3005" w:name="_Ref482984133"/>
                            <w:bookmarkStart w:id="3006" w:name="_Toc525723647"/>
                            <w:r w:rsidRPr="00117C76">
                              <w:rPr>
                                <w:sz w:val="20"/>
                                <w:szCs w:val="20"/>
                              </w:rPr>
                              <w:t xml:space="preserve">Figure </w:t>
                            </w:r>
                            <w:r w:rsidRPr="00117C76">
                              <w:rPr>
                                <w:sz w:val="20"/>
                                <w:szCs w:val="20"/>
                              </w:rPr>
                              <w:fldChar w:fldCharType="begin"/>
                            </w:r>
                            <w:r w:rsidRPr="00117C76">
                              <w:rPr>
                                <w:sz w:val="20"/>
                                <w:szCs w:val="20"/>
                              </w:rPr>
                              <w:instrText xml:space="preserve"> SEQ Figure \* ARABIC </w:instrText>
                            </w:r>
                            <w:r w:rsidRPr="00117C76">
                              <w:rPr>
                                <w:sz w:val="20"/>
                                <w:szCs w:val="20"/>
                              </w:rPr>
                              <w:fldChar w:fldCharType="separate"/>
                            </w:r>
                            <w:r>
                              <w:rPr>
                                <w:noProof/>
                                <w:sz w:val="20"/>
                                <w:szCs w:val="20"/>
                              </w:rPr>
                              <w:t>8</w:t>
                            </w:r>
                            <w:r w:rsidRPr="00117C76">
                              <w:rPr>
                                <w:noProof/>
                                <w:sz w:val="20"/>
                                <w:szCs w:val="20"/>
                              </w:rPr>
                              <w:fldChar w:fldCharType="end"/>
                            </w:r>
                            <w:bookmarkEnd w:id="3005"/>
                            <w:r w:rsidRPr="00117C76">
                              <w:rPr>
                                <w:sz w:val="20"/>
                                <w:szCs w:val="20"/>
                              </w:rPr>
                              <w:t xml:space="preserve">: Traceability </w:t>
                            </w:r>
                            <w:r>
                              <w:rPr>
                                <w:sz w:val="20"/>
                                <w:szCs w:val="20"/>
                              </w:rPr>
                              <w:t>model</w:t>
                            </w:r>
                            <w:r w:rsidRPr="00117C76">
                              <w:rPr>
                                <w:sz w:val="20"/>
                                <w:szCs w:val="20"/>
                              </w:rPr>
                              <w:t xml:space="preserve"> for component -package example, </w:t>
                            </w:r>
                            <w:r w:rsidRPr="00740534">
                              <w:rPr>
                                <w:rFonts w:ascii="Times New Roman" w:hAnsi="Times New Roman"/>
                                <w:sz w:val="20"/>
                                <w:szCs w:val="20"/>
                                <w:rPrChange w:id="3007" w:author="Nasser Mustafa [2]" w:date="2018-09-19T14:44:00Z">
                                  <w:rPr>
                                    <w:sz w:val="20"/>
                                    <w:szCs w:val="20"/>
                                  </w:rPr>
                                </w:rPrChange>
                              </w:rPr>
                              <w:t xml:space="preserve">source </w:t>
                            </w:r>
                            <w:del w:id="3008" w:author="Nasser Mustafa [2]" w:date="2018-09-19T14:43:00Z">
                              <w:r w:rsidRPr="00740534" w:rsidDel="00740534">
                                <w:rPr>
                                  <w:rFonts w:ascii="Times New Roman" w:hAnsi="Times New Roman"/>
                                  <w:sz w:val="20"/>
                                  <w:szCs w:val="20"/>
                                  <w:rPrChange w:id="3009" w:author="Nasser Mustafa [2]" w:date="2018-09-19T14:44:00Z">
                                    <w:rPr>
                                      <w:sz w:val="20"/>
                                      <w:szCs w:val="20"/>
                                    </w:rPr>
                                  </w:rPrChange>
                                </w:rPr>
                                <w:delText>[2]</w:delText>
                              </w:r>
                            </w:del>
                            <w:ins w:id="3010" w:author="Nasser Mustafa [2]" w:date="2018-09-19T14:43:00Z">
                              <w:r w:rsidRPr="00740534">
                                <w:rPr>
                                  <w:rFonts w:ascii="Times New Roman" w:hAnsi="Times New Roman"/>
                                  <w:sz w:val="20"/>
                                  <w:szCs w:val="20"/>
                                  <w:rPrChange w:id="3011" w:author="Nasser Mustafa [2]" w:date="2018-09-19T14:44:00Z">
                                    <w:rPr>
                                      <w:sz w:val="20"/>
                                      <w:szCs w:val="20"/>
                                    </w:rPr>
                                  </w:rPrChange>
                                </w:rPr>
                                <w:t xml:space="preserve"> </w:t>
                              </w:r>
                            </w:ins>
                            <w:ins w:id="3012" w:author="Nasser Mustafa [2]" w:date="2018-09-19T14:44:00Z">
                              <w:r w:rsidRPr="00740534">
                                <w:rPr>
                                  <w:rFonts w:ascii="Times New Roman" w:hAnsi="Times New Roman"/>
                                  <w:sz w:val="20"/>
                                  <w:szCs w:val="20"/>
                                  <w:rPrChange w:id="3013" w:author="Nasser Mustafa [2]" w:date="2018-09-19T14:44: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ins w:id="3014" w:author="Nasser Mustafa [2]" w:date="2018-09-19T14:44:00Z">
                              <w:r w:rsidRPr="00740534">
                                <w:rPr>
                                  <w:rFonts w:ascii="Times New Roman" w:hAnsi="Times New Roman"/>
                                  <w:sz w:val="20"/>
                                  <w:szCs w:val="20"/>
                                  <w:rPrChange w:id="3015" w:author="Nasser Mustafa [2]" w:date="2018-09-19T14:44:00Z">
                                    <w:rPr>
                                      <w:rFonts w:ascii="Times New Roman" w:hAnsi="Times New Roman"/>
                                    </w:rPr>
                                  </w:rPrChange>
                                </w:rPr>
                                <w:fldChar w:fldCharType="separate"/>
                              </w:r>
                            </w:ins>
                            <w:r w:rsidRPr="00B050F0">
                              <w:rPr>
                                <w:rFonts w:ascii="Times New Roman" w:hAnsi="Times New Roman"/>
                                <w:b w:val="0"/>
                                <w:noProof/>
                                <w:sz w:val="20"/>
                                <w:szCs w:val="20"/>
                              </w:rPr>
                              <w:t>[90]</w:t>
                            </w:r>
                            <w:bookmarkEnd w:id="3006"/>
                            <w:ins w:id="3016" w:author="Nasser Mustafa [2]" w:date="2018-09-19T14:44:00Z">
                              <w:r w:rsidRPr="00740534">
                                <w:rPr>
                                  <w:rFonts w:ascii="Times New Roman" w:hAnsi="Times New Roman"/>
                                  <w:sz w:val="20"/>
                                  <w:szCs w:val="20"/>
                                  <w:rPrChange w:id="3017" w:author="Nasser Mustafa [2]" w:date="2018-09-19T14:44:00Z">
                                    <w:rPr>
                                      <w:rFonts w:ascii="Times New Roman" w:hAnsi="Times New Roman"/>
                                    </w:rPr>
                                  </w:rPrChange>
                                </w:rPr>
                                <w:fldChar w:fldCharType="end"/>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20FCA" id="Text Box 85" o:spid="_x0000_s1042" type="#_x0000_t202" style="position:absolute;left:0;text-align:left;margin-left:0;margin-top:0;width:6in;height:391.7pt;z-index:25165926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" stroked="f">
                <v:textbox>
                  <w:txbxContent>
                    <w:p w14:paraId="5C6647BE" w14:textId="77777777" w:rsidR="00D617FD" w:rsidRDefault="00D617FD" w:rsidP="00B97147">
                      <w:pPr>
                        <w:keepNext/>
                        <w:jc w:val="center"/>
                      </w:pPr>
                      <w:r>
                        <w:rPr>
                          <w:noProof/>
                          <w:lang w:eastAsia="zh-CN"/>
                        </w:rPr>
                        <w:drawing>
                          <wp:inline distT="0" distB="0" distL="0" distR="0" wp14:anchorId="29E3BEB6" wp14:editId="21180D15">
                            <wp:extent cx="4680320" cy="4467558"/>
                            <wp:effectExtent l="19050" t="0" r="5980" b="0"/>
                            <wp:docPr id="91" name="Picture 9" descr="D:\Traceability papers\Instantiation examples\component class trace meta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aceability papers\Instantiation examples\component class trace metamodel.jpg"/>
                                    <pic:cNvPicPr>
                                      <a:picLocks noChangeAspect="1" noChangeArrowheads="1"/>
                                    </pic:cNvPicPr>
                                  </pic:nvPicPr>
                                  <pic:blipFill>
                                    <a:blip r:embed="rId20"/>
                                    <a:srcRect/>
                                    <a:stretch>
                                      <a:fillRect/>
                                    </a:stretch>
                                  </pic:blipFill>
                                  <pic:spPr bwMode="auto">
                                    <a:xfrm>
                                      <a:off x="0" y="0"/>
                                      <a:ext cx="4680320" cy="4467558"/>
                                    </a:xfrm>
                                    <a:prstGeom prst="rect">
                                      <a:avLst/>
                                    </a:prstGeom>
                                    <a:noFill/>
                                    <a:ln w="9525">
                                      <a:noFill/>
                                      <a:miter lim="800000"/>
                                      <a:headEnd/>
                                      <a:tailEnd/>
                                    </a:ln>
                                  </pic:spPr>
                                </pic:pic>
                              </a:graphicData>
                            </a:graphic>
                          </wp:inline>
                        </w:drawing>
                      </w:r>
                    </w:p>
                    <w:p w14:paraId="5ADB279A" w14:textId="322DB632" w:rsidR="00D617FD" w:rsidRPr="00117C76" w:rsidRDefault="00D617FD" w:rsidP="00B97147">
                      <w:pPr>
                        <w:pStyle w:val="Caption"/>
                        <w:rPr>
                          <w:sz w:val="20"/>
                          <w:szCs w:val="20"/>
                        </w:rPr>
                      </w:pPr>
                      <w:bookmarkStart w:id="3018" w:name="_Ref482984133"/>
                      <w:bookmarkStart w:id="3019" w:name="_Toc525723647"/>
                      <w:r w:rsidRPr="00117C76">
                        <w:rPr>
                          <w:sz w:val="20"/>
                          <w:szCs w:val="20"/>
                        </w:rPr>
                        <w:t xml:space="preserve">Figure </w:t>
                      </w:r>
                      <w:r w:rsidRPr="00117C76">
                        <w:rPr>
                          <w:sz w:val="20"/>
                          <w:szCs w:val="20"/>
                        </w:rPr>
                        <w:fldChar w:fldCharType="begin"/>
                      </w:r>
                      <w:r w:rsidRPr="00117C76">
                        <w:rPr>
                          <w:sz w:val="20"/>
                          <w:szCs w:val="20"/>
                        </w:rPr>
                        <w:instrText xml:space="preserve"> SEQ Figure \* ARABIC </w:instrText>
                      </w:r>
                      <w:r w:rsidRPr="00117C76">
                        <w:rPr>
                          <w:sz w:val="20"/>
                          <w:szCs w:val="20"/>
                        </w:rPr>
                        <w:fldChar w:fldCharType="separate"/>
                      </w:r>
                      <w:r>
                        <w:rPr>
                          <w:noProof/>
                          <w:sz w:val="20"/>
                          <w:szCs w:val="20"/>
                        </w:rPr>
                        <w:t>8</w:t>
                      </w:r>
                      <w:r w:rsidRPr="00117C76">
                        <w:rPr>
                          <w:noProof/>
                          <w:sz w:val="20"/>
                          <w:szCs w:val="20"/>
                        </w:rPr>
                        <w:fldChar w:fldCharType="end"/>
                      </w:r>
                      <w:bookmarkEnd w:id="3018"/>
                      <w:r w:rsidRPr="00117C76">
                        <w:rPr>
                          <w:sz w:val="20"/>
                          <w:szCs w:val="20"/>
                        </w:rPr>
                        <w:t xml:space="preserve">: Traceability </w:t>
                      </w:r>
                      <w:r>
                        <w:rPr>
                          <w:sz w:val="20"/>
                          <w:szCs w:val="20"/>
                        </w:rPr>
                        <w:t>model</w:t>
                      </w:r>
                      <w:r w:rsidRPr="00117C76">
                        <w:rPr>
                          <w:sz w:val="20"/>
                          <w:szCs w:val="20"/>
                        </w:rPr>
                        <w:t xml:space="preserve"> for component -package example, </w:t>
                      </w:r>
                      <w:r w:rsidRPr="00740534">
                        <w:rPr>
                          <w:rFonts w:ascii="Times New Roman" w:hAnsi="Times New Roman"/>
                          <w:sz w:val="20"/>
                          <w:szCs w:val="20"/>
                          <w:rPrChange w:id="3020" w:author="Nasser Mustafa [2]" w:date="2018-09-19T14:44:00Z">
                            <w:rPr>
                              <w:sz w:val="20"/>
                              <w:szCs w:val="20"/>
                            </w:rPr>
                          </w:rPrChange>
                        </w:rPr>
                        <w:t xml:space="preserve">source </w:t>
                      </w:r>
                      <w:del w:id="3021" w:author="Nasser Mustafa [2]" w:date="2018-09-19T14:43:00Z">
                        <w:r w:rsidRPr="00740534" w:rsidDel="00740534">
                          <w:rPr>
                            <w:rFonts w:ascii="Times New Roman" w:hAnsi="Times New Roman"/>
                            <w:sz w:val="20"/>
                            <w:szCs w:val="20"/>
                            <w:rPrChange w:id="3022" w:author="Nasser Mustafa [2]" w:date="2018-09-19T14:44:00Z">
                              <w:rPr>
                                <w:sz w:val="20"/>
                                <w:szCs w:val="20"/>
                              </w:rPr>
                            </w:rPrChange>
                          </w:rPr>
                          <w:delText>[2]</w:delText>
                        </w:r>
                      </w:del>
                      <w:ins w:id="3023" w:author="Nasser Mustafa [2]" w:date="2018-09-19T14:43:00Z">
                        <w:r w:rsidRPr="00740534">
                          <w:rPr>
                            <w:rFonts w:ascii="Times New Roman" w:hAnsi="Times New Roman"/>
                            <w:sz w:val="20"/>
                            <w:szCs w:val="20"/>
                            <w:rPrChange w:id="3024" w:author="Nasser Mustafa [2]" w:date="2018-09-19T14:44:00Z">
                              <w:rPr>
                                <w:sz w:val="20"/>
                                <w:szCs w:val="20"/>
                              </w:rPr>
                            </w:rPrChange>
                          </w:rPr>
                          <w:t xml:space="preserve"> </w:t>
                        </w:r>
                      </w:ins>
                      <w:ins w:id="3025" w:author="Nasser Mustafa [2]" w:date="2018-09-19T14:44:00Z">
                        <w:r w:rsidRPr="00740534">
                          <w:rPr>
                            <w:rFonts w:ascii="Times New Roman" w:hAnsi="Times New Roman"/>
                            <w:sz w:val="20"/>
                            <w:szCs w:val="20"/>
                            <w:rPrChange w:id="3026" w:author="Nasser Mustafa [2]" w:date="2018-09-19T14:44:00Z">
                              <w:rPr>
                                <w:rFonts w:ascii="Times New Roman" w:hAnsi="Times New Roman"/>
                              </w:rPr>
                            </w:rPrChange>
                          </w:rPr>
                          <w:fldChar w:fldCharType="begin" w:fldLock="1"/>
                        </w:r>
                      </w:ins>
                      <w:r>
                        <w:rPr>
                          <w:rFonts w:ascii="Times New Roman" w:hAnsi="Times New Roman"/>
                          <w:sz w:val="20"/>
                          <w:szCs w:val="20"/>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ins w:id="3027" w:author="Nasser Mustafa [2]" w:date="2018-09-19T14:44:00Z">
                        <w:r w:rsidRPr="00740534">
                          <w:rPr>
                            <w:rFonts w:ascii="Times New Roman" w:hAnsi="Times New Roman"/>
                            <w:sz w:val="20"/>
                            <w:szCs w:val="20"/>
                            <w:rPrChange w:id="3028" w:author="Nasser Mustafa [2]" w:date="2018-09-19T14:44:00Z">
                              <w:rPr>
                                <w:rFonts w:ascii="Times New Roman" w:hAnsi="Times New Roman"/>
                              </w:rPr>
                            </w:rPrChange>
                          </w:rPr>
                          <w:fldChar w:fldCharType="separate"/>
                        </w:r>
                      </w:ins>
                      <w:r w:rsidRPr="00B050F0">
                        <w:rPr>
                          <w:rFonts w:ascii="Times New Roman" w:hAnsi="Times New Roman"/>
                          <w:b w:val="0"/>
                          <w:noProof/>
                          <w:sz w:val="20"/>
                          <w:szCs w:val="20"/>
                        </w:rPr>
                        <w:t>[90]</w:t>
                      </w:r>
                      <w:bookmarkEnd w:id="3019"/>
                      <w:ins w:id="3029" w:author="Nasser Mustafa [2]" w:date="2018-09-19T14:44:00Z">
                        <w:r w:rsidRPr="00740534">
                          <w:rPr>
                            <w:rFonts w:ascii="Times New Roman" w:hAnsi="Times New Roman"/>
                            <w:sz w:val="20"/>
                            <w:szCs w:val="20"/>
                            <w:rPrChange w:id="3030" w:author="Nasser Mustafa [2]" w:date="2018-09-19T14:44:00Z">
                              <w:rPr>
                                <w:rFonts w:ascii="Times New Roman" w:hAnsi="Times New Roman"/>
                              </w:rPr>
                            </w:rPrChange>
                          </w:rPr>
                          <w:fldChar w:fldCharType="end"/>
                        </w:r>
                      </w:ins>
                    </w:p>
                  </w:txbxContent>
                </v:textbox>
                <w10:wrap type="topAndBottom" anchorx="margin" anchory="margin"/>
                <w10:anchorlock/>
              </v:shape>
            </w:pict>
          </mc:Fallback>
        </mc:AlternateContent>
      </w:r>
      <w:r w:rsidRPr="00C67C7F">
        <w:rPr>
          <w:rFonts w:ascii="Times New Roman" w:hAnsi="Times New Roman"/>
        </w:rPr>
        <w:t xml:space="preserve">The authors validate their approach with a case study to trace artifacts between a </w:t>
      </w:r>
      <w:r w:rsidRPr="00C67C7F">
        <w:rPr>
          <w:rFonts w:ascii="Times New Roman" w:hAnsi="Times New Roman"/>
          <w:i/>
        </w:rPr>
        <w:t xml:space="preserve">class </w:t>
      </w:r>
      <w:r w:rsidRPr="00C67C7F">
        <w:rPr>
          <w:rFonts w:ascii="Times New Roman" w:hAnsi="Times New Roman"/>
        </w:rPr>
        <w:t xml:space="preserve">diagram (using a </w:t>
      </w:r>
      <w:r w:rsidRPr="00C67C7F">
        <w:rPr>
          <w:rFonts w:ascii="Times New Roman" w:hAnsi="Times New Roman"/>
          <w:i/>
        </w:rPr>
        <w:t>class</w:t>
      </w:r>
      <w:r w:rsidRPr="00C67C7F">
        <w:rPr>
          <w:rFonts w:ascii="Times New Roman" w:hAnsi="Times New Roman"/>
        </w:rPr>
        <w:t xml:space="preserve"> diagram metamodel) and a </w:t>
      </w:r>
      <w:r w:rsidRPr="00C67C7F">
        <w:rPr>
          <w:rFonts w:ascii="Times New Roman" w:hAnsi="Times New Roman"/>
          <w:i/>
        </w:rPr>
        <w:t>component</w:t>
      </w:r>
      <w:r w:rsidRPr="00C67C7F">
        <w:rPr>
          <w:rFonts w:ascii="Times New Roman" w:hAnsi="Times New Roman"/>
        </w:rPr>
        <w:t xml:space="preserve"> diagram (using a </w:t>
      </w:r>
      <w:r w:rsidRPr="00C67C7F">
        <w:rPr>
          <w:rFonts w:ascii="Times New Roman" w:hAnsi="Times New Roman"/>
          <w:i/>
        </w:rPr>
        <w:t>component</w:t>
      </w:r>
      <w:r w:rsidRPr="00C67C7F">
        <w:rPr>
          <w:rFonts w:ascii="Times New Roman" w:hAnsi="Times New Roman"/>
        </w:rPr>
        <w:t xml:space="preserve"> diagram metamodel). The TML is instantiated in </w:t>
      </w:r>
      <w:r w:rsidRPr="00C67C7F">
        <w:rPr>
          <w:rFonts w:ascii="Times New Roman" w:hAnsi="Times New Roman"/>
        </w:rPr>
        <w:fldChar w:fldCharType="begin"/>
      </w:r>
      <w:r w:rsidRPr="00C67C7F">
        <w:rPr>
          <w:rFonts w:ascii="Times New Roman" w:hAnsi="Times New Roman"/>
        </w:rPr>
        <w:instrText xml:space="preserve"> REF _Ref482984133 \h  \* MERGEFORMAT </w:instrText>
      </w:r>
      <w:r w:rsidRPr="00C67C7F">
        <w:rPr>
          <w:rFonts w:ascii="Times New Roman" w:hAnsi="Times New Roman"/>
        </w:rPr>
      </w:r>
      <w:r w:rsidRPr="00C67C7F">
        <w:rPr>
          <w:rFonts w:ascii="Times New Roman" w:hAnsi="Times New Roman"/>
        </w:rPr>
        <w:fldChar w:fldCharType="separate"/>
      </w:r>
      <w:ins w:id="3031" w:author="Nasser Mustafa [2]" w:date="2018-09-26T11:08:00Z">
        <w:r w:rsidR="00047800" w:rsidRPr="00047800">
          <w:rPr>
            <w:rFonts w:ascii="Times New Roman" w:hAnsi="Times New Roman"/>
            <w:rPrChange w:id="3032" w:author="Nasser Mustafa [2]" w:date="2018-09-26T11:08:00Z">
              <w:rPr>
                <w:sz w:val="20"/>
                <w:szCs w:val="20"/>
              </w:rPr>
            </w:rPrChange>
          </w:rPr>
          <w:t xml:space="preserve">Figure </w:t>
        </w:r>
        <w:r w:rsidR="00047800" w:rsidRPr="00047800">
          <w:rPr>
            <w:rFonts w:ascii="Times New Roman" w:hAnsi="Times New Roman"/>
            <w:noProof/>
            <w:rPrChange w:id="3033" w:author="Nasser Mustafa [2]" w:date="2018-09-26T11:08:00Z">
              <w:rPr>
                <w:noProof/>
                <w:sz w:val="20"/>
                <w:szCs w:val="20"/>
              </w:rPr>
            </w:rPrChange>
          </w:rPr>
          <w:t>8</w:t>
        </w:r>
      </w:ins>
      <w:del w:id="3034" w:author="Nasser Mustafa [2]" w:date="2018-09-19T14:47:00Z">
        <w:r w:rsidR="00C779F7" w:rsidRPr="00857DAD" w:rsidDel="00740534">
          <w:rPr>
            <w:rFonts w:ascii="Times New Roman" w:hAnsi="Times New Roman"/>
          </w:rPr>
          <w:delText xml:space="preserve">Figure </w:delText>
        </w:r>
        <w:r w:rsidR="00C779F7" w:rsidRPr="00857DAD" w:rsidDel="00740534">
          <w:rPr>
            <w:rFonts w:ascii="Times New Roman" w:hAnsi="Times New Roman"/>
            <w:noProof/>
          </w:rPr>
          <w:delText>8</w:delText>
        </w:r>
      </w:del>
      <w:r w:rsidRPr="00C67C7F">
        <w:rPr>
          <w:rFonts w:ascii="Times New Roman" w:hAnsi="Times New Roman"/>
        </w:rPr>
        <w:fldChar w:fldCharType="end"/>
      </w:r>
      <w:r w:rsidRPr="00C67C7F">
        <w:rPr>
          <w:rFonts w:ascii="Times New Roman" w:hAnsi="Times New Roman"/>
        </w:rPr>
        <w:t xml:space="preserve"> by creating a </w:t>
      </w:r>
      <w:ins w:id="3035" w:author="Nasser Mustafa [2]" w:date="2018-09-16T23:08: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[102]</w:t>
      </w:r>
      <w:ins w:id="3036" w:author="Nasser Mustafa [2]" w:date="2018-09-16T23:08:00Z">
        <w:r w:rsidR="00F936F7">
          <w:rPr>
            <w:rFonts w:ascii="Times New Roman" w:hAnsi="Times New Roman"/>
          </w:rPr>
          <w:fldChar w:fldCharType="end"/>
        </w:r>
      </w:ins>
      <w:ins w:id="3037" w:author="Nasser Mustafa [2]" w:date="2018-09-26T11:04:00Z">
        <w:r w:rsidR="00047800">
          <w:rPr>
            <w:rFonts w:ascii="Times New Roman" w:hAnsi="Times New Roman"/>
          </w:rPr>
          <w:t xml:space="preserve"> </w:t>
        </w:r>
      </w:ins>
      <w:r w:rsidRPr="00C67C7F">
        <w:rPr>
          <w:rFonts w:ascii="Times New Roman" w:hAnsi="Times New Roman"/>
          <w:i/>
        </w:rPr>
        <w:t>ComponentClassTraceMetamodel</w:t>
      </w:r>
      <w:r w:rsidRPr="00C67C7F">
        <w:rPr>
          <w:rFonts w:ascii="Times New Roman" w:hAnsi="Times New Roman"/>
        </w:rPr>
        <w:t xml:space="preserve"> instance from the </w:t>
      </w:r>
      <w:r w:rsidRPr="00C67C7F">
        <w:rPr>
          <w:rFonts w:ascii="Times New Roman" w:hAnsi="Times New Roman"/>
          <w:i/>
        </w:rPr>
        <w:t>Trace</w:t>
      </w:r>
      <w:r w:rsidRPr="00C67C7F">
        <w:rPr>
          <w:rFonts w:ascii="Times New Roman" w:hAnsi="Times New Roman"/>
        </w:rPr>
        <w:t xml:space="preserve"> class; two instances of </w:t>
      </w:r>
      <w:r w:rsidRPr="00C67C7F">
        <w:rPr>
          <w:rFonts w:ascii="Times New Roman" w:hAnsi="Times New Roman"/>
          <w:i/>
        </w:rPr>
        <w:t>Tracelink</w:t>
      </w:r>
      <w:r w:rsidRPr="00C67C7F">
        <w:rPr>
          <w:rFonts w:ascii="Times New Roman" w:hAnsi="Times New Roman"/>
        </w:rPr>
        <w:t xml:space="preserve"> called </w:t>
      </w:r>
      <w:r w:rsidRPr="00C67C7F">
        <w:rPr>
          <w:rFonts w:ascii="Times New Roman" w:hAnsi="Times New Roman"/>
          <w:i/>
        </w:rPr>
        <w:t>ComponentPackage</w:t>
      </w:r>
      <w:r w:rsidRPr="00C67C7F">
        <w:rPr>
          <w:rFonts w:ascii="Times New Roman" w:hAnsi="Times New Roman"/>
        </w:rPr>
        <w:t xml:space="preserve"> and </w:t>
      </w:r>
      <w:r w:rsidRPr="00C67C7F">
        <w:rPr>
          <w:rFonts w:ascii="Times New Roman" w:hAnsi="Times New Roman"/>
          <w:i/>
        </w:rPr>
        <w:t>ServiceMethod,</w:t>
      </w:r>
      <w:r w:rsidRPr="00C67C7F">
        <w:rPr>
          <w:rFonts w:ascii="Times New Roman" w:hAnsi="Times New Roman"/>
        </w:rPr>
        <w:t xml:space="preserve"> and four instances of </w:t>
      </w:r>
      <w:r w:rsidRPr="00C67C7F">
        <w:rPr>
          <w:rFonts w:ascii="Times New Roman" w:hAnsi="Times New Roman"/>
          <w:i/>
        </w:rPr>
        <w:t>TraceLinkEnd</w:t>
      </w:r>
      <w:r w:rsidRPr="00C67C7F">
        <w:rPr>
          <w:rFonts w:ascii="Times New Roman" w:hAnsi="Times New Roman"/>
        </w:rPr>
        <w:t xml:space="preserve"> called </w:t>
      </w:r>
      <w:r w:rsidRPr="00C67C7F">
        <w:rPr>
          <w:rFonts w:ascii="Times New Roman" w:hAnsi="Times New Roman"/>
          <w:i/>
        </w:rPr>
        <w:t>Package</w:t>
      </w:r>
      <w:r w:rsidRPr="00C67C7F">
        <w:rPr>
          <w:rFonts w:ascii="Times New Roman" w:hAnsi="Times New Roman"/>
        </w:rPr>
        <w:t xml:space="preserve">, </w:t>
      </w:r>
      <w:r w:rsidRPr="00C67C7F">
        <w:rPr>
          <w:rFonts w:ascii="Times New Roman" w:hAnsi="Times New Roman"/>
          <w:i/>
        </w:rPr>
        <w:t>Component</w:t>
      </w:r>
      <w:r w:rsidRPr="00C67C7F">
        <w:rPr>
          <w:rFonts w:ascii="Times New Roman" w:hAnsi="Times New Roman"/>
        </w:rPr>
        <w:t xml:space="preserve">, </w:t>
      </w:r>
      <w:r w:rsidRPr="00C67C7F">
        <w:rPr>
          <w:rFonts w:ascii="Times New Roman" w:hAnsi="Times New Roman"/>
          <w:i/>
        </w:rPr>
        <w:t xml:space="preserve">Method, </w:t>
      </w:r>
      <w:r w:rsidRPr="00C67C7F">
        <w:rPr>
          <w:rFonts w:ascii="Times New Roman" w:hAnsi="Times New Roman"/>
        </w:rPr>
        <w:t xml:space="preserve">and </w:t>
      </w:r>
      <w:r w:rsidRPr="00C67C7F">
        <w:rPr>
          <w:rFonts w:ascii="Times New Roman" w:hAnsi="Times New Roman"/>
          <w:i/>
        </w:rPr>
        <w:t xml:space="preserve">Service. </w:t>
      </w:r>
      <w:r w:rsidRPr="00C67C7F">
        <w:rPr>
          <w:rFonts w:ascii="Times New Roman" w:hAnsi="Times New Roman"/>
        </w:rPr>
        <w:t xml:space="preserve">The </w:t>
      </w:r>
      <w:r w:rsidRPr="00C67C7F">
        <w:rPr>
          <w:rFonts w:ascii="Times New Roman" w:hAnsi="Times New Roman"/>
          <w:i/>
        </w:rPr>
        <w:t>ComponentPackage</w:t>
      </w:r>
      <w:r w:rsidRPr="00C67C7F">
        <w:rPr>
          <w:rFonts w:ascii="Times New Roman" w:hAnsi="Times New Roman"/>
        </w:rPr>
        <w:t xml:space="preserve"> link is linking a package instance of type </w:t>
      </w:r>
      <w:r w:rsidRPr="00C67C7F">
        <w:rPr>
          <w:rFonts w:ascii="Times New Roman" w:hAnsi="Times New Roman"/>
          <w:i/>
        </w:rPr>
        <w:t>Package</w:t>
      </w:r>
      <w:r w:rsidRPr="00C67C7F">
        <w:rPr>
          <w:rFonts w:ascii="Times New Roman" w:hAnsi="Times New Roman"/>
        </w:rPr>
        <w:t xml:space="preserve"> from the class metamodel with a component instance of type </w:t>
      </w:r>
      <w:r w:rsidRPr="00C67C7F">
        <w:rPr>
          <w:rFonts w:ascii="Times New Roman" w:hAnsi="Times New Roman"/>
          <w:i/>
        </w:rPr>
        <w:t>Component</w:t>
      </w:r>
      <w:r w:rsidRPr="00C67C7F">
        <w:rPr>
          <w:rFonts w:ascii="Times New Roman" w:hAnsi="Times New Roman"/>
        </w:rPr>
        <w:t xml:space="preserve"> from the component metamodel. Similarly, the </w:t>
      </w:r>
      <w:r w:rsidRPr="00C67C7F">
        <w:rPr>
          <w:rFonts w:ascii="Times New Roman" w:hAnsi="Times New Roman"/>
          <w:i/>
        </w:rPr>
        <w:t>ServiceMethod</w:t>
      </w:r>
      <w:r w:rsidRPr="00C67C7F">
        <w:rPr>
          <w:rFonts w:ascii="Times New Roman" w:hAnsi="Times New Roman"/>
        </w:rPr>
        <w:t xml:space="preserve"> link is linking a method instance of type </w:t>
      </w:r>
      <w:r w:rsidRPr="00C67C7F">
        <w:rPr>
          <w:rFonts w:ascii="Times New Roman" w:hAnsi="Times New Roman"/>
          <w:i/>
        </w:rPr>
        <w:t>Method</w:t>
      </w:r>
      <w:r w:rsidRPr="00C67C7F">
        <w:rPr>
          <w:rFonts w:ascii="Times New Roman" w:hAnsi="Times New Roman"/>
        </w:rPr>
        <w:t xml:space="preserve"> from the Class metamodel with the service instance of type </w:t>
      </w:r>
      <w:r w:rsidRPr="00C67C7F">
        <w:rPr>
          <w:rFonts w:ascii="Times New Roman" w:hAnsi="Times New Roman"/>
          <w:i/>
        </w:rPr>
        <w:t>Service</w:t>
      </w:r>
      <w:r w:rsidRPr="00C67C7F">
        <w:rPr>
          <w:rFonts w:ascii="Times New Roman" w:hAnsi="Times New Roman"/>
        </w:rPr>
        <w:t xml:space="preserve"> from the Component metamodel. In addition, instances of the </w:t>
      </w:r>
      <w:r w:rsidRPr="00C67C7F">
        <w:rPr>
          <w:rFonts w:ascii="Times New Roman" w:hAnsi="Times New Roman"/>
          <w:i/>
        </w:rPr>
        <w:t>Context</w:t>
      </w:r>
      <w:r w:rsidRPr="00C67C7F">
        <w:rPr>
          <w:rFonts w:ascii="Times New Roman" w:hAnsi="Times New Roman"/>
        </w:rPr>
        <w:t xml:space="preserve"> and </w:t>
      </w:r>
      <w:r w:rsidRPr="00C67C7F">
        <w:rPr>
          <w:rFonts w:ascii="Times New Roman" w:hAnsi="Times New Roman"/>
          <w:i/>
        </w:rPr>
        <w:t>ContextData</w:t>
      </w:r>
      <w:r w:rsidRPr="00C67C7F">
        <w:rPr>
          <w:rFonts w:ascii="Times New Roman" w:hAnsi="Times New Roman"/>
        </w:rPr>
        <w:t xml:space="preserve"> classes are created to specify other attributes and constraints on the trace link</w:t>
      </w:r>
      <w:r w:rsidR="006E7E74">
        <w:rPr>
          <w:rFonts w:ascii="Times New Roman" w:hAnsi="Times New Roman"/>
        </w:rPr>
        <w:t>s</w:t>
      </w:r>
      <w:r w:rsidRPr="00C67C7F">
        <w:rPr>
          <w:rFonts w:ascii="Times New Roman" w:hAnsi="Times New Roman"/>
        </w:rPr>
        <w:t>.</w:t>
      </w:r>
    </w:p>
    <w:p w14:paraId="28D33864" w14:textId="777777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This metamodel provides the metaclasses that are required to capture traceability information. However, it does not provide enough information about the direction of the trace link, in other words, the metamodel does not specify which of the </w:t>
      </w:r>
      <w:r w:rsidRPr="00C67C7F">
        <w:rPr>
          <w:rFonts w:ascii="Times New Roman" w:hAnsi="Times New Roman"/>
          <w:i/>
        </w:rPr>
        <w:t>TraceLinkEnd</w:t>
      </w:r>
      <w:r w:rsidRPr="00C67C7F">
        <w:rPr>
          <w:rFonts w:ascii="Times New Roman" w:hAnsi="Times New Roman"/>
        </w:rPr>
        <w:t xml:space="preserve"> (i.e., artifacts) is a source or a target. In addition, it does not provide a mechanism for capturing traceability information in the case of a model transformation (transitivity of links). The metamodel can handle any type of links, even newly created ones since this can be recorded in the description attribute of class </w:t>
      </w:r>
      <w:r w:rsidRPr="00C67C7F">
        <w:rPr>
          <w:rFonts w:ascii="Times New Roman" w:hAnsi="Times New Roman"/>
          <w:i/>
        </w:rPr>
        <w:t>TraceLink</w:t>
      </w:r>
      <w:r w:rsidRPr="00C67C7F">
        <w:rPr>
          <w:rFonts w:ascii="Times New Roman" w:hAnsi="Times New Roman"/>
        </w:rPr>
        <w:t xml:space="preserve">. However, only artifacts in MOF-based models can be linked. </w:t>
      </w:r>
      <w:bookmarkEnd w:id="2863"/>
      <w:bookmarkEnd w:id="2864"/>
    </w:p>
    <w:p w14:paraId="4A271418" w14:textId="2ED11BE9"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Dubois and colleagues </w:t>
      </w:r>
      <w:ins w:id="3038" w:author="Nasser Mustafa [2]" w:date="2018-09-16T23:09: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Engineering","id":"ITEM-1","issue":"3","issued":{"date-parts":[["2008"]]},"page":"189-193","title":"Towards a traceability model in a MARTE-based methodology for real-time embedded systems","type":"article-journal","volume":"4"},"uris":["http://www.mendeley.com/documents/?uuid=f089f3ba-58f9-4bb4-bd5b-d67b1de30d33"]}],"mendeley":{"formattedCitation":"[48]","plainTextFormattedCitation":"[48]","previouslyFormattedCitation":"[48]"},"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[48]</w:t>
      </w:r>
      <w:ins w:id="3039" w:author="Nasser Mustafa [2]" w:date="2018-09-16T23:09:00Z">
        <w:r w:rsidR="00F936F7">
          <w:rPr>
            <w:rFonts w:ascii="Times New Roman" w:hAnsi="Times New Roman"/>
          </w:rPr>
          <w:fldChar w:fldCharType="end"/>
        </w:r>
      </w:ins>
      <w:del w:id="3040" w:author="Nasser Mustafa [2]" w:date="2018-09-16T23:09:00Z">
        <w:r w:rsidRPr="00C67C7F" w:rsidDel="00F936F7">
          <w:rPr>
            <w:rFonts w:ascii="Times New Roman" w:hAnsi="Times New Roman"/>
          </w:rPr>
          <w:fldChar w:fldCharType="begin"/>
        </w:r>
        <w:r w:rsidR="003C33CA" w:rsidDel="00F936F7">
          <w:rPr>
            <w:rFonts w:ascii="Times New Roman" w:hAnsi="Times New Roman"/>
          </w:rPr>
          <w:delInstrText xml:space="preserve"> ADDIN EN.CITE &lt;EndNote&gt;&lt;Cite&gt;&lt;Author&gt;Dubois&lt;/Author&gt;&lt;Year&gt;2010&lt;/Year&gt;&lt;RecNum&gt;93&lt;/RecNum&gt;&lt;DisplayText&gt;[28]&lt;/DisplayText&gt;&lt;record&gt;&lt;rec-number&gt;93&lt;/rec-number&gt;&lt;foreign-keys&gt;&lt;key app="EN" db-id="rxfad95wgs5d2dexxekxwt2katzr52wtwdxz" timestamp="0"&gt;93&lt;/key&gt;&lt;/foreign-keys&gt;&lt;ref-type name="Journal Article"&gt;17&lt;/ref-type&gt;&lt;contributors&gt;&lt;authors&gt;&lt;author&gt;Hubert Dubois &lt;/author&gt;&lt;author&gt;Marie-Agnès Peraldi-Frati&lt;/author&gt;&lt;author&gt;Fadoi Lakhal &lt;/author&gt;&lt;/authors&gt;&lt;/contributors&gt;&lt;titles&gt;&lt;title&gt;A model for requirements traceability in a heterogeneous model-based design process. Application to automotive embedded systems&lt;/title&gt;&lt;secondary-title&gt;Software and System Modeling&lt;/secondary-title&gt;&lt;/titles&gt;&lt;pages&gt;1-19&lt;/pages&gt;&lt;dates&gt;&lt;year&gt;2010&lt;/year&gt;&lt;/dates&gt;&lt;urls&gt;&lt;/urls&gt;&lt;/record&gt;&lt;/Cite&gt;&lt;/EndNote&gt;</w:delInstrText>
        </w:r>
        <w:r w:rsidRPr="00C67C7F" w:rsidDel="00F936F7">
          <w:rPr>
            <w:rFonts w:ascii="Times New Roman" w:hAnsi="Times New Roman"/>
          </w:rPr>
          <w:fldChar w:fldCharType="separate"/>
        </w:r>
        <w:r w:rsidR="003C33CA" w:rsidDel="00F936F7">
          <w:rPr>
            <w:rFonts w:ascii="Times New Roman" w:hAnsi="Times New Roman"/>
            <w:noProof/>
          </w:rPr>
          <w:delText>[</w:delText>
        </w:r>
        <w:r w:rsidR="00547E23" w:rsidDel="00F936F7">
          <w:fldChar w:fldCharType="begin"/>
        </w:r>
        <w:r w:rsidR="00547E23" w:rsidDel="00F936F7">
          <w:delInstrText xml:space="preserve"> HYPERLINK \l "_ENREF_28" \o "Dubois, 2010 #93" </w:delInstrText>
        </w:r>
        <w:r w:rsidR="00547E23" w:rsidDel="00F936F7">
          <w:fldChar w:fldCharType="separate"/>
        </w:r>
        <w:r w:rsidR="006A58FF" w:rsidDel="00F936F7">
          <w:rPr>
            <w:rFonts w:ascii="Times New Roman" w:hAnsi="Times New Roman"/>
            <w:noProof/>
          </w:rPr>
          <w:delText>28</w:delText>
        </w:r>
        <w:r w:rsidR="00547E23" w:rsidDel="00F936F7">
          <w:rPr>
            <w:rFonts w:ascii="Times New Roman" w:hAnsi="Times New Roman"/>
            <w:noProof/>
          </w:rPr>
          <w:fldChar w:fldCharType="end"/>
        </w:r>
        <w:r w:rsidR="003C33CA" w:rsidDel="00F936F7">
          <w:rPr>
            <w:rFonts w:ascii="Times New Roman" w:hAnsi="Times New Roman"/>
            <w:noProof/>
          </w:rPr>
          <w:delText>]</w:delText>
        </w:r>
        <w:r w:rsidRPr="00C67C7F" w:rsidDel="00F936F7">
          <w:rPr>
            <w:rFonts w:ascii="Times New Roman" w:hAnsi="Times New Roman"/>
          </w:rPr>
          <w:fldChar w:fldCharType="end"/>
        </w:r>
      </w:del>
      <w:r w:rsidRPr="00C67C7F">
        <w:rPr>
          <w:rFonts w:ascii="Times New Roman" w:hAnsi="Times New Roman"/>
        </w:rPr>
        <w:t xml:space="preserve"> proposed a requirement traceability model called the DARWIN4Req for tracing heterogeneous artifacts in automotive systems. The proposed traceability model is composed of three interrelated models connected to each other. The first model is the requirements model which represents the initial system’s requirements. The second model is the solution model which represents the design artifacts that satisfy the requirement model. The solution model is implemented using one of the standard languages: UML, Sys</w:t>
      </w:r>
      <w:r w:rsidR="006E7E74">
        <w:rPr>
          <w:rFonts w:ascii="Times New Roman" w:hAnsi="Times New Roman"/>
        </w:rPr>
        <w:t>M</w:t>
      </w:r>
      <w:r w:rsidRPr="00C67C7F">
        <w:rPr>
          <w:rFonts w:ascii="Times New Roman" w:hAnsi="Times New Roman"/>
        </w:rPr>
        <w:t>L, or MARTE</w:t>
      </w:r>
      <w:del w:id="3041" w:author="Nasser Mustafa [2]" w:date="2018-09-16T23:10:00Z">
        <w:r w:rsidRPr="00C67C7F" w:rsidDel="00F936F7">
          <w:rPr>
            <w:rFonts w:ascii="Times New Roman" w:hAnsi="Times New Roman"/>
          </w:rPr>
          <w:delText xml:space="preserve"> </w:delText>
        </w:r>
      </w:del>
      <w:ins w:id="3042" w:author="Nasser Mustafa [2]" w:date="2018-09-16T23:10:00Z">
        <w:r w:rsidR="00F936F7">
          <w:rPr>
            <w:rFonts w:ascii="Times New Roman" w:hAnsi="Times New Roman"/>
          </w:rPr>
          <w:t xml:space="preserve"> </w:t>
        </w:r>
        <w:r w:rsidR="00F936F7">
          <w:rPr>
            <w:rFonts w:ascii="Times New Roman" w:hAnsi="Times New Roman"/>
          </w:rPr>
          <w:fldChar w:fldCharType="begin" w:fldLock="1"/>
        </w:r>
      </w:ins>
      <w:r w:rsidR="00B050F0">
        <w:rPr>
          <w:rFonts w:ascii="Times New Roman" w:hAnsi="Times New Roman"/>
        </w:rPr>
        <w:instrText>ADDIN CSL_CITATION {"citationItems":[{"id":"ITEM-1","itemData":{"URL":"http://www.omg.org/omgmarte/Events.htm","author":[{"dropping-particle":"","family":"OMG","given":"Object Management Group","non-dropping-particle":"","parse-names":false,"suffix":""}],"id":"ITEM-1","issue":"Jan 17","issued":{"date-parts":[["2017"]]},"title":"Modeling and Analysis for Real-time and Embedded Systems","title-short":"OMG","type":"webpage","volume":"2017"},"uris":["http://www.mendeley.com/documents/?uuid=5f4ed7d1-25b0-469d-b0b7-2949a4a31901"]}],"mendeley":{"formattedCitation":"[111]","plainTextFormattedCitation":"[111]","previouslyFormattedCitation":"[111]"},"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[111]</w:t>
      </w:r>
      <w:ins w:id="3043" w:author="Nasser Mustafa [2]" w:date="2018-09-16T23:10:00Z">
        <w:r w:rsidR="00F936F7">
          <w:rPr>
            <w:rFonts w:ascii="Times New Roman" w:hAnsi="Times New Roman"/>
          </w:rPr>
          <w:fldChar w:fldCharType="end"/>
        </w:r>
      </w:ins>
      <w:del w:id="3044" w:author="Nasser Mustafa [2]" w:date="2018-09-16T23:10:00Z">
        <w:r w:rsidRPr="00C67C7F" w:rsidDel="00F936F7">
          <w:rPr>
            <w:rFonts w:ascii="Times New Roman" w:hAnsi="Times New Roman"/>
          </w:rPr>
          <w:fldChar w:fldCharType="begin"/>
        </w:r>
        <w:r w:rsidR="003C33CA" w:rsidRPr="00A3659F" w:rsidDel="00F936F7">
          <w:rPr>
            <w:rFonts w:ascii="Times New Roman" w:hAnsi="Times New Roman"/>
          </w:rPr>
          <w:delInstrText xml:space="preserve"> ADDIN EN.CITE &lt;EndNote&gt;&lt;Cite&gt;&lt;Author&gt;OMG&lt;/Author&gt;&lt;Year&gt;2017&lt;/Year&gt;&lt;RecNum&gt;218&lt;/RecNum&gt;&lt;DisplayText&gt;[114]&lt;/DisplayText&gt;&lt;record&gt;&lt;rec-number&gt;218&lt;/rec-number&gt;&lt;foreign-keys&gt;&lt;key app="EN" db-id="rxfad95wgs5d2dexxekxwt2katzr52wtwdxz" timestamp="0"&gt;218&lt;/key&gt;&lt;/foreign-keys&gt;&lt;ref-type name="Web Page"&gt;12&lt;/ref-type&gt;&lt;contributors&gt;&lt;authors&gt;&lt;author&gt;OMG, Object Management Group&lt;/author&gt;&lt;/authors&gt;&lt;/contributors&gt;&lt;titles&gt;&lt;title&gt;Modeling and Analysis for Real-time and Embedded Systems&lt;/title&gt;&lt;short-title&gt;OMG&lt;/short-title&gt;&lt;/titles&gt;&lt;volume&gt;2017&lt;/volume&gt;&lt;number&gt;Jan 17&lt;/number&gt;&lt;dates&gt;&lt;year&gt;2017&lt;/year&gt;&lt;/dates&gt;&lt;urls&gt;&lt;related-urls&gt;&lt;url&gt;http://www.omg.org/omgmarte/Events.htm&lt;/url&gt;&lt;/related-urls&gt;&lt;/urls&gt;&lt;/record&gt;&lt;/Cite&gt;&lt;/EndNote&gt;</w:delInstrText>
        </w:r>
        <w:r w:rsidRPr="00C67C7F" w:rsidDel="00F936F7">
          <w:rPr>
            <w:rFonts w:ascii="Times New Roman" w:hAnsi="Times New Roman"/>
          </w:rPr>
          <w:fldChar w:fldCharType="separate"/>
        </w:r>
        <w:r w:rsidR="003C33CA" w:rsidRPr="00A3659F" w:rsidDel="00F936F7">
          <w:rPr>
            <w:rFonts w:ascii="Times New Roman" w:hAnsi="Times New Roman"/>
            <w:noProof/>
          </w:rPr>
          <w:delText>[</w:delText>
        </w:r>
        <w:r w:rsidR="00547E23" w:rsidRPr="00A3659F" w:rsidDel="00F936F7">
          <w:fldChar w:fldCharType="begin"/>
        </w:r>
        <w:r w:rsidR="00547E23" w:rsidRPr="00A3659F" w:rsidDel="00F936F7">
          <w:delInstrText xml:space="preserve"> HYPERLINK \l "_ENREF_114" \o "OMG, 2017 #218" </w:delInstrText>
        </w:r>
        <w:r w:rsidR="00547E23" w:rsidRPr="00A3659F" w:rsidDel="00F936F7">
          <w:fldChar w:fldCharType="separate"/>
        </w:r>
        <w:r w:rsidR="006A58FF" w:rsidRPr="00A3659F" w:rsidDel="00F936F7">
          <w:rPr>
            <w:rFonts w:ascii="Times New Roman" w:hAnsi="Times New Roman"/>
            <w:noProof/>
          </w:rPr>
          <w:delText>114</w:delText>
        </w:r>
        <w:r w:rsidR="00547E23" w:rsidRPr="00A3659F" w:rsidDel="00F936F7">
          <w:rPr>
            <w:rFonts w:ascii="Times New Roman" w:hAnsi="Times New Roman"/>
            <w:noProof/>
          </w:rPr>
          <w:fldChar w:fldCharType="end"/>
        </w:r>
        <w:r w:rsidR="003C33CA" w:rsidRPr="00A3659F" w:rsidDel="00F936F7">
          <w:rPr>
            <w:rFonts w:ascii="Times New Roman" w:hAnsi="Times New Roman"/>
            <w:noProof/>
          </w:rPr>
          <w:delText>]</w:delText>
        </w:r>
        <w:r w:rsidRPr="00C67C7F" w:rsidDel="00F936F7">
          <w:rPr>
            <w:rFonts w:ascii="Times New Roman" w:hAnsi="Times New Roman"/>
          </w:rPr>
          <w:fldChar w:fldCharType="end"/>
        </w:r>
      </w:del>
      <w:r w:rsidRPr="00C67C7F">
        <w:rPr>
          <w:rFonts w:ascii="Times New Roman" w:hAnsi="Times New Roman"/>
        </w:rPr>
        <w:t xml:space="preserve">; which all have </w:t>
      </w:r>
      <w:r w:rsidRPr="00C67C7F">
        <w:rPr>
          <w:rFonts w:ascii="Times New Roman" w:hAnsi="Times New Roman"/>
          <w:noProof/>
        </w:rPr>
        <w:t>a MOF-based</w:t>
      </w:r>
      <w:r w:rsidRPr="00C67C7F">
        <w:rPr>
          <w:rFonts w:ascii="Times New Roman" w:hAnsi="Times New Roman"/>
        </w:rPr>
        <w:t xml:space="preserve"> metamodel. The third model is the verification and validation model which is used to ensure that the application conforms to the requirements specifications. It integrates other models such as Simulink for testing purposes and is connected to the requirements and solution models. The authors assumed three types of trace links for linking requirements to each other, which are the </w:t>
      </w:r>
      <w:r w:rsidRPr="00C67C7F">
        <w:rPr>
          <w:rFonts w:ascii="Times New Roman" w:hAnsi="Times New Roman"/>
          <w:i/>
        </w:rPr>
        <w:t>copy, derive, and decompose</w:t>
      </w:r>
      <w:r w:rsidRPr="00C67C7F">
        <w:rPr>
          <w:rFonts w:ascii="Times New Roman" w:hAnsi="Times New Roman"/>
        </w:rPr>
        <w:t xml:space="preserve">. In addition, they assumed, linking requirements to model using </w:t>
      </w:r>
      <w:r w:rsidRPr="00C67C7F">
        <w:rPr>
          <w:rFonts w:ascii="Times New Roman" w:hAnsi="Times New Roman"/>
          <w:i/>
        </w:rPr>
        <w:t>satisfy</w:t>
      </w:r>
      <w:r w:rsidRPr="00C67C7F">
        <w:rPr>
          <w:rFonts w:ascii="Times New Roman" w:hAnsi="Times New Roman"/>
        </w:rPr>
        <w:t xml:space="preserve">, </w:t>
      </w:r>
      <w:r w:rsidRPr="00C67C7F">
        <w:rPr>
          <w:rFonts w:ascii="Times New Roman" w:hAnsi="Times New Roman"/>
          <w:i/>
        </w:rPr>
        <w:t>refine</w:t>
      </w:r>
      <w:r w:rsidRPr="00C67C7F">
        <w:rPr>
          <w:rFonts w:ascii="Times New Roman" w:hAnsi="Times New Roman"/>
        </w:rPr>
        <w:t xml:space="preserve">, and </w:t>
      </w:r>
      <w:r w:rsidRPr="00C67C7F">
        <w:rPr>
          <w:rFonts w:ascii="Times New Roman" w:hAnsi="Times New Roman"/>
          <w:i/>
        </w:rPr>
        <w:t xml:space="preserve">verify </w:t>
      </w:r>
      <w:r w:rsidRPr="00C67C7F">
        <w:rPr>
          <w:rFonts w:ascii="Times New Roman" w:hAnsi="Times New Roman"/>
        </w:rPr>
        <w:t>trace links. The validation of the model is done through a simple case study from the automotive industry for the anti-blocking system. The case study specifies the requirements of the anti-blocking system. Moreover, it traces the requirement model to the solution model and verification and validation model. We believe this solution is inflexible since the solution is restricted only to specific types of trace links. We need a flexible traceability solution that allows the use of any type of trace links without restrictions.</w:t>
      </w:r>
    </w:p>
    <w:p w14:paraId="583AA64C" w14:textId="5B8E9791"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Asuncion and colleagues </w:t>
      </w:r>
      <w:ins w:id="3045" w:author="Nasser Mustafa [2]" w:date="2018-09-16T23:11: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{"citationItems":[{"id":"ITEM-1","itemData":{"author":[{"dropping-particle":"","family":"Asuncion","given":"Hazeline U","non-dropping-particle":"","parse-names":false,"suffix":""},{"dropping-particle":"","family":"Taylor","given":"Richard N","non-dropping-particle":"","parse-names":false,"suffix":""}],"container-title":"Workshop on Traceability in Emerging Forms of Software Engineering","id":"ITEM-1","issued":{"date-parts":[["2009"]]},"page":"1-5","publisher":"IEEE Computer Society ","publisher-place":"Washington, DC, USA","title":"Capturing custom link semantics among heterogeneous artifacts and tools","type":"paper-conference"},"uris":["http://www.mendeley.com/documents/?uuid=ffe54b90-fded-420c-a11b-d6504f4e893c"]}],"mendeley":{"formattedCitation":"[71]","plainTextFormattedCitation":"[71]","previouslyFormattedCitation":"[60]"},"properties":{"noteIndex":0},"schema":"https://github.com/citation-style-language/schema/raw/master/csl-citation.json"}</w:instrText>
      </w:r>
      <w:r w:rsidR="00F936F7">
        <w:rPr>
          <w:rFonts w:ascii="Times New Roman" w:hAnsi="Times New Roman"/>
        </w:rPr>
        <w:fldChar w:fldCharType="separate"/>
      </w:r>
      <w:r w:rsidR="00B050F0" w:rsidRPr="00B050F0">
        <w:rPr>
          <w:rFonts w:ascii="Times New Roman" w:hAnsi="Times New Roman"/>
          <w:noProof/>
        </w:rPr>
        <w:t>[71]</w:t>
      </w:r>
      <w:ins w:id="3046" w:author="Nasser Mustafa [2]" w:date="2018-09-16T23:11:00Z">
        <w:r w:rsidR="00F936F7">
          <w:rPr>
            <w:rFonts w:ascii="Times New Roman" w:hAnsi="Times New Roman"/>
          </w:rPr>
          <w:fldChar w:fldCharType="end"/>
        </w:r>
        <w:r w:rsidR="00F936F7">
          <w:rPr>
            <w:rFonts w:ascii="Times New Roman" w:hAnsi="Times New Roman"/>
          </w:rPr>
          <w:t xml:space="preserve"> </w:t>
        </w:r>
      </w:ins>
      <w:del w:id="3047" w:author="Nasser Mustafa [2]" w:date="2018-09-16T23:11:00Z">
        <w:r w:rsidRPr="00C67C7F" w:rsidDel="00F936F7">
          <w:rPr>
            <w:rFonts w:ascii="Times New Roman" w:hAnsi="Times New Roman"/>
          </w:rPr>
          <w:fldChar w:fldCharType="begin"/>
        </w:r>
        <w:r w:rsidR="003C33CA" w:rsidRPr="00A3659F" w:rsidDel="00F936F7">
          <w:rPr>
            <w:rFonts w:ascii="Times New Roman" w:hAnsi="Times New Roman"/>
          </w:rPr>
          <w:delInstrText xml:space="preserve"> ADDIN EN.CITE &lt;EndNote&gt;&lt;Cite&gt;&lt;Author&gt;Asuncion&lt;/Author&gt;&lt;Year&gt;2009&lt;/Year&gt;&lt;RecNum&gt;107&lt;/RecNum&gt;&lt;DisplayText&gt;[92]&lt;/DisplayText&gt;&lt;record&gt;&lt;rec-number&gt;107&lt;/rec-number&gt;&lt;foreign-keys&gt;&lt;key app="EN" db-id="rxfad95wgs5d2dexxekxwt2katzr52wtwdxz" timestamp="0"&gt;107&lt;/key&gt;&lt;/foreign-keys&gt;&lt;ref-type name="Conference Proceedings"&gt;10&lt;/ref-type&gt;&lt;contributors&gt;&lt;authors&gt;&lt;author&gt;Hazeline U  Asuncion&lt;/author&gt;&lt;author&gt;Richard N Taylor&lt;/author&gt;&lt;/authors&gt;&lt;/contributors&gt;&lt;titles&gt;&lt;title&gt;Capturing custom link semantics among heterogeneous artifacts and tools&lt;/title&gt;&lt;secondary-title&gt;Workshop on Traceability in Emerging Forms of Software Engineering&lt;/secondary-title&gt;&lt;/titles&gt;&lt;pages&gt;1-5&lt;/pages&gt;&lt;dates&gt;&lt;year&gt;2009&lt;/year&gt;&lt;/dates&gt;&lt;pub-location&gt;Washington, DC, USA&lt;/pub-location&gt;&lt;publisher&gt;IEEE Computer Society &lt;/publisher&gt;&lt;urls&gt;&lt;/urls&gt;&lt;/record&gt;&lt;/Cite&gt;&lt;/EndNote&gt;</w:delInstrText>
        </w:r>
        <w:r w:rsidRPr="00C67C7F" w:rsidDel="00F936F7">
          <w:rPr>
            <w:rFonts w:ascii="Times New Roman" w:hAnsi="Times New Roman"/>
          </w:rPr>
          <w:fldChar w:fldCharType="separate"/>
        </w:r>
        <w:r w:rsidR="003C33CA" w:rsidRPr="00A3659F" w:rsidDel="00F936F7">
          <w:rPr>
            <w:rFonts w:ascii="Times New Roman" w:hAnsi="Times New Roman"/>
            <w:noProof/>
          </w:rPr>
          <w:delText>[</w:delText>
        </w:r>
        <w:r w:rsidR="00547E23" w:rsidRPr="00A3659F" w:rsidDel="00F936F7">
          <w:fldChar w:fldCharType="begin"/>
        </w:r>
        <w:r w:rsidR="00547E23" w:rsidRPr="00A3659F" w:rsidDel="00F936F7">
          <w:delInstrText xml:space="preserve"> HYPERLINK \l "_ENREF_92" \o "Asuncion, 2009 #107" </w:delInstrText>
        </w:r>
        <w:r w:rsidR="00547E23" w:rsidRPr="00A3659F" w:rsidDel="00F936F7">
          <w:fldChar w:fldCharType="separate"/>
        </w:r>
        <w:r w:rsidR="006A58FF" w:rsidRPr="00A3659F" w:rsidDel="00F936F7">
          <w:rPr>
            <w:rFonts w:ascii="Times New Roman" w:hAnsi="Times New Roman"/>
            <w:noProof/>
          </w:rPr>
          <w:delText>92</w:delText>
        </w:r>
        <w:r w:rsidR="00547E23" w:rsidRPr="00A3659F" w:rsidDel="00F936F7">
          <w:rPr>
            <w:rFonts w:ascii="Times New Roman" w:hAnsi="Times New Roman"/>
            <w:noProof/>
          </w:rPr>
          <w:fldChar w:fldCharType="end"/>
        </w:r>
        <w:r w:rsidR="003C33CA" w:rsidRPr="00A3659F" w:rsidDel="00F936F7">
          <w:rPr>
            <w:rFonts w:ascii="Times New Roman" w:hAnsi="Times New Roman"/>
            <w:noProof/>
          </w:rPr>
          <w:delText>]</w:delText>
        </w:r>
        <w:r w:rsidRPr="00C67C7F" w:rsidDel="00F936F7">
          <w:rPr>
            <w:rFonts w:ascii="Times New Roman" w:hAnsi="Times New Roman"/>
          </w:rPr>
          <w:fldChar w:fldCharType="end"/>
        </w:r>
      </w:del>
      <w:r w:rsidRPr="00C67C7F">
        <w:rPr>
          <w:rFonts w:ascii="Times New Roman" w:hAnsi="Times New Roman"/>
        </w:rPr>
        <w:t xml:space="preserve"> proposed an automated technique for capturing trace link semantics among heterogeneous artifacts. The idea behind their technique in capturing semantic trace links comes from e-Science in which data provenance are collected while data sets are being processed. This technique allows the capturing of trace links by analyzing user input events such as keyboard inputs. The artifacts are assumed to be sequentially or concurrently generated or edited. Although the authors claim this technique can capture trace links semantics among heterogeneous artifacts, there is no proposed (</w:t>
      </w:r>
      <w:r w:rsidR="00334049" w:rsidRPr="00C67C7F">
        <w:rPr>
          <w:rFonts w:ascii="Times New Roman" w:hAnsi="Times New Roman"/>
        </w:rPr>
        <w:t>Meta) model</w:t>
      </w:r>
      <w:r w:rsidRPr="00C67C7F">
        <w:rPr>
          <w:rFonts w:ascii="Times New Roman" w:hAnsi="Times New Roman"/>
        </w:rPr>
        <w:t xml:space="preserve"> to clarify this technique. Therefore, we cannot confirm whether the solution can satisfy our needs.</w:t>
      </w:r>
    </w:p>
    <w:p w14:paraId="5D0A99AF" w14:textId="5F7E02AE" w:rsidR="00B97147" w:rsidRPr="00C67C7F" w:rsidRDefault="00B97147" w:rsidP="001B582E">
      <w:pPr>
        <w:pStyle w:val="Style6"/>
        <w:tabs>
          <w:tab w:val="left" w:pos="900"/>
        </w:tabs>
        <w:spacing w:line="480" w:lineRule="auto"/>
        <w:ind w:left="540" w:hanging="450"/>
        <w:jc w:val="both"/>
      </w:pPr>
      <w:bookmarkStart w:id="3048" w:name="_Ref420915014"/>
      <w:bookmarkStart w:id="3049" w:name="_Ref482763255"/>
      <w:bookmarkStart w:id="3050" w:name="_Toc517828354"/>
      <w:bookmarkStart w:id="3051" w:name="_Toc525737340"/>
      <w:r w:rsidRPr="00C67C7F">
        <w:t xml:space="preserve">Analysis of Existing Research on </w:t>
      </w:r>
      <w:bookmarkEnd w:id="3048"/>
      <w:r w:rsidRPr="00C67C7F">
        <w:t>Modeling Traceability</w:t>
      </w:r>
      <w:bookmarkEnd w:id="3049"/>
      <w:bookmarkEnd w:id="3050"/>
      <w:bookmarkEnd w:id="3051"/>
    </w:p>
    <w:p w14:paraId="7AB6B3E0" w14:textId="0646A98A"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Research papers on traceability are divided into two categories: (a) papers that focus on aspects that are necessary for building traceability (Meta)models such as trace links semantics, </w:t>
      </w:r>
      <w:r w:rsidR="006B6C1E" w:rsidRPr="00C67C7F">
        <w:rPr>
          <w:rFonts w:ascii="Times New Roman" w:hAnsi="Times New Roman"/>
        </w:rPr>
        <w:t xml:space="preserve"> </w:t>
      </w:r>
      <w:r w:rsidRPr="00C67C7F">
        <w:rPr>
          <w:rFonts w:ascii="Times New Roman" w:hAnsi="Times New Roman"/>
        </w:rPr>
        <w:t>traceability rules, traceability definitions, and tra</w:t>
      </w:r>
      <w:r w:rsidR="006B6C1E">
        <w:rPr>
          <w:rFonts w:ascii="Times New Roman" w:hAnsi="Times New Roman"/>
        </w:rPr>
        <w:t>ceability schema specification</w:t>
      </w:r>
      <w:ins w:id="3052" w:author="Nasser Mustafa [2]" w:date="2018-09-18T22:16:00Z">
        <w:r w:rsidR="008F6271">
          <w:rPr>
            <w:rFonts w:ascii="Times New Roman" w:hAnsi="Times New Roman"/>
          </w:rPr>
          <w:t xml:space="preserve"> </w:t>
        </w:r>
      </w:ins>
      <w:ins w:id="3053" w:author="Nasser Mustafa [2]" w:date="2018-09-18T22:20:00Z">
        <w:r w:rsidR="008F6271">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Gotel","given":"Orlena","non-dropping-particle":"","parse-names":false,"suffix":""},{"dropping-particle":"","family":"Finkelstein","given":"Anthony","non-dropping-particle":"","parse-names":false,"suffix":""}],"container-title":"1st International Conference on Requirements Engineering","id":"ITEM-2","issued":{"date-parts":[["1994"]]},"page":"94–101","publisher-place":"Utrecht, The Netherlands","title":"An Analysis of the Requirements Traceability Problem","title-short":"RE","type":"paper-conference"},"uris":["http://www.mendeley.com/documents/?uuid=312a12be-fb65-453e-a6a4-6a5c3fc0e459"]},{"id":"ITEM-3","itemData":{"author":[{"dropping-particle":"","family":"Ramesh","given":"Balasubramaniam","non-dropping-particle":"","parse-names":false,"suffix":""},{"dropping-particle":"","family":"Edwards","given":"Mari","non-dropping-particle":"","parse-names":false,"suffix":""}],"container-title":"IEEE International Symposium on Requirements Engineering","id":"ITEM-3","issued":{"date-parts":[["1993"]]},"page":"256-259","title":"Issues in the Development of a Requirements Traceability Model","title-short":"IEEE","type":"paper-conference"},"uris":["http://www.mendeley.com/documents/?uuid=a9c8475e-7ae0-431f-ba23-635b6d8caa02"]},{"id":"ITEM-4","itemData":{"author":[{"dropping-particle":"","family":"Cleland-Huang","given":"Jane","non-dropping-particle":"","parse-names":false,"suffix":""},{"dropping-particle":"","family":"Gotel","given":"Orlena","non-dropping-particle":"","parse-names":false,"suffix":""},{"dropping-particle":"","family":"Zisman","given":"Andrea","non-dropping-particle":"","parse-names":false,"suffix":""}],"editor":[{"dropping-particle":"","family":"Zisman.","given":"A","non-dropping-particle":"","parse-names":false,"suffix":""}],"id":"ITEM-4","issued":{"date-parts":[["2014"]]},"publisher":"Springer","title":"Software and Systems Traceability","type":"article"},"uris":["http://www.mendeley.com/documents/?uuid=5ad2efcd-1b8e-40f4-86e9-0aecdcac97c1"]},{"id":"ITEM-5","itemData":{"author":[{"dropping-particle":"","family":"LindVall","given":"Mikael","non-dropping-particle":"","parse-names":false,"suffix":""},{"dropping-particle":"","family":"Sandahl","given":"kristian","non-dropping-particle":"","parse-names":false,"suffix":""}],"container-title":"Software Practice &amp; Experience","id":"ITEM-5","issue":"10","issued":{"date-parts":[["1996"]]},"page":"1161-1180","title":"Practical Implications of Traceability","type":"article-journal","volume":"26"},"uris":["http://www.mendeley.com/documents/?uuid=55a38027-193b-4bd9-b474-993efd421371"]},{"id":"ITEM-6","itemData":{"author":[{"dropping-particle":"","family":"Aizenbud-Reshef","given":"Neta","non-dropping-particle":"","parse-names":false,"suffix":""},{"dropping-particle":"","family":"Rubin","given":"Julia","non-dropping-particle":"","parse-names":false,"suffix":""},{"dropping-particle":"","family":"Shaham-Gafni","given":"Yael","non-dropping-particle":"","parse-names":false,"suffix":""}],"container-title":"IBM Systems Journal - Model-driven software development","id":"ITEM-6","issue":"3","issued":{"date-parts":[["2006"]]},"page":"515-526","title":"Model traceability","type":"article-journal","volume":"45"},"uris":["http://www.mendeley.com/documents/?uuid=f2635ccd-4074-4975-be96-fd252720ffd9"]},{"id":"ITEM-7","itemData":{"author":[{"dropping-particle":"","family":"Costa","given":"M","non-dropping-particle":"","parse-names":false,"suffix":""},{"dropping-particle":"","family":"Silva","given":"A","non-dropping-particle":"Da","parse-names":false,"suffix":""}],"container-title":"European Conference on Model Driven Architecture - Traceability Workshop ","id":"ITEM-7","issued":{"date-parts":[["2007"]]},"page":"17–26","title":"RT-MDD framework—a practical approach","title-short":"ECMDA-TW","type":"paper-conference"},"uris":["http://www.mendeley.com/documents/?uuid=eea38043-719a-4751-8c7d-6a47d7446daf"]},{"id":"ITEM-8","itemData":{"DOI":"http://doi.ieeecomputersociety.org/10.1109/ECBS.2003.1194804","author":[{"dropping-particle":"","family":"Mason","given":"Paul","non-dropping-particle":"","parse-names":false,"suffix":""},{"dropping-particle":"","family":"Saeed","given":"Amer","non-dropping-particle":"","parse-names":false,"suffix":""},{"dropping-particle":"","family":"Arkley","given":"Paul","non-dropping-particle":"","parse-names":false,"suffix":""},{"dropping-particle":"","family":"Riddle","given":"Steve","non-dropping-particle":"","parse-names":false,"suffix":""}],"container-title":"10th IEEE International Conference on Engineering of Computer-Based Systems ","id":"ITEM-8","issued":{"date-parts":[["2003"]]},"page":"233-246","publisher":"IEEE","publisher-place":"Huntsville, AL, USA","title":"Meta-Modelling Approach to Traceability for Avionics: A Framework for Managing the Engineering of Computer Based Aerospace Systems.","title-short":"ECBS","type":"paper-conference"},"uris":["http://www.mendeley.com/documents/?uuid=89e29b2f-45af-4f40-8abc-acfd41472872"]},{"id":"ITEM-9","itemData":{"chapter-number":"5","container-title":"Perspectives on software requirements","editor":[{"dropping-particle":"","family":"Sampaio do Prado Leite","given":"J C","non-dropping-particle":"","parse-names":false,"suffix":""},{"dropping-particle":"","family":"Doorn","given":"J H","non-dropping-particle":"","parse-names":false,"suffix":""}],"id":"ITEM-9","issue":"753","issued":{"date-parts":[["2004"]]},"page":"91-113","publisher":"Springer ","publisher-place":"Berlin","title":"Requirements traceability","type":"chapter"},"uris":["http://www.mendeley.com/documents/?uuid=70a1d3a7-56cd-434b-8983-7d654af88782"]}],"mendeley":{"formattedCitation":"[6], [9], [17], [18], [20], [21], [24], [100], [102]","plainTextFormattedCitation":"[6], [9], [17], [18], [20], [21], [24], [100], [102]","previouslyFormattedCitation":"[6], [9], [17], [18], [20], [21], [24], [100], [102]"},"properties":{"noteIndex":0},"schema":"https://github.com/citation-style-language/schema/raw/master/csl-citation.json"}</w:instrText>
      </w:r>
      <w:r w:rsidR="008F6271">
        <w:rPr>
          <w:rFonts w:ascii="Times New Roman" w:hAnsi="Times New Roman"/>
        </w:rPr>
        <w:fldChar w:fldCharType="separate"/>
      </w:r>
      <w:r w:rsidR="00627C91" w:rsidRPr="00627C91">
        <w:rPr>
          <w:rFonts w:ascii="Times New Roman" w:hAnsi="Times New Roman"/>
          <w:noProof/>
        </w:rPr>
        <w:t>[6], [9], [17], [18], [20], [21], [24], [100], [102]</w:t>
      </w:r>
      <w:ins w:id="3054" w:author="Nasser Mustafa [2]" w:date="2018-09-18T22:20:00Z">
        <w:r w:rsidR="008F6271">
          <w:rPr>
            <w:rFonts w:ascii="Times New Roman" w:hAnsi="Times New Roman"/>
          </w:rPr>
          <w:fldChar w:fldCharType="end"/>
        </w:r>
      </w:ins>
      <w:del w:id="3055" w:author="Nasser Mustafa [2]" w:date="2018-09-18T22:20:00Z">
        <w:r w:rsidRPr="00C67C7F" w:rsidDel="008F6271">
          <w:rPr>
            <w:rFonts w:ascii="Times New Roman" w:hAnsi="Times New Roman"/>
          </w:rPr>
          <w:delText xml:space="preserve"> </w:delText>
        </w:r>
        <w:r w:rsidRPr="00C67C7F" w:rsidDel="008F6271">
          <w:rPr>
            <w:rFonts w:ascii="Times New Roman" w:hAnsi="Times New Roman"/>
          </w:rPr>
          <w:fldChar w:fldCharType="begin">
            <w:fldData xml:space="preserve">PEVuZE5vdGU+PENpdGU+PEF1dGhvcj5BaXplbmJ1ZC1SZXNoZWY8L0F1dGhvcj48WWVhcj4yMDA2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</w:fldData>
          </w:fldChar>
        </w:r>
        <w:r w:rsidR="00A300CB" w:rsidRPr="008F6271" w:rsidDel="008F6271">
          <w:rPr>
            <w:rFonts w:ascii="Times New Roman" w:hAnsi="Times New Roman"/>
          </w:rPr>
          <w:delInstrText xml:space="preserve"> ADDIN EN.CITE </w:delInstrText>
        </w:r>
        <w:r w:rsidR="00A300CB" w:rsidRPr="008F6271" w:rsidDel="008F6271">
          <w:rPr>
            <w:rFonts w:ascii="Times New Roman" w:hAnsi="Times New Roman"/>
          </w:rPr>
          <w:fldChar w:fldCharType="begin">
            <w:fldData xml:space="preserve">PEVuZE5vdGU+PENpdGU+PEF1dGhvcj5BaXplbmJ1ZC1SZXNoZWY8L0F1dGhvcj48WWVhcj4yMDA2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</w:fldData>
          </w:fldChar>
        </w:r>
        <w:r w:rsidR="00A300CB" w:rsidRPr="008F6271" w:rsidDel="008F6271">
          <w:rPr>
            <w:rFonts w:ascii="Times New Roman" w:hAnsi="Times New Roman"/>
          </w:rPr>
          <w:delInstrText xml:space="preserve"> ADDIN EN.CITE.DATA </w:delInstrText>
        </w:r>
        <w:r w:rsidR="00A300CB" w:rsidRPr="008F6271" w:rsidDel="008F6271">
          <w:rPr>
            <w:rFonts w:ascii="Times New Roman" w:hAnsi="Times New Roman"/>
          </w:rPr>
        </w:r>
        <w:r w:rsidR="00A300CB" w:rsidRPr="008F6271" w:rsidDel="008F6271">
          <w:rPr>
            <w:rFonts w:ascii="Times New Roman" w:hAnsi="Times New Roman"/>
          </w:rPr>
          <w:fldChar w:fldCharType="end"/>
        </w:r>
        <w:r w:rsidRPr="00C67C7F" w:rsidDel="008F6271">
          <w:rPr>
            <w:rFonts w:ascii="Times New Roman" w:hAnsi="Times New Roman"/>
          </w:rPr>
        </w:r>
        <w:r w:rsidRPr="00C67C7F" w:rsidDel="008F6271">
          <w:rPr>
            <w:rFonts w:ascii="Times New Roman" w:hAnsi="Times New Roman"/>
          </w:rPr>
          <w:fldChar w:fldCharType="separate"/>
        </w:r>
        <w:r w:rsidR="00A300CB" w:rsidDel="008F6271">
          <w:rPr>
            <w:rFonts w:ascii="Times New Roman" w:hAnsi="Times New Roman"/>
            <w:noProof/>
          </w:rPr>
          <w:delText>[</w:delText>
        </w:r>
        <w:r w:rsidR="00660900" w:rsidDel="008F6271">
          <w:fldChar w:fldCharType="begin"/>
        </w:r>
        <w:r w:rsidR="00660900" w:rsidDel="008F6271">
          <w:delInstrText xml:space="preserve"> HYPERLINK \l "_ENREF_3" \o "Drivalos, 2008 #106" </w:delInstrText>
        </w:r>
        <w:r w:rsidR="00660900" w:rsidDel="008F6271">
          <w:fldChar w:fldCharType="separate"/>
        </w:r>
        <w:r w:rsidR="006A58FF" w:rsidDel="008F6271">
          <w:rPr>
            <w:rFonts w:ascii="Times New Roman" w:hAnsi="Times New Roman"/>
            <w:noProof/>
          </w:rPr>
          <w:delText>3</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"_ENREF_7" \o "Gotel, 1994 #26" </w:delInstrText>
        </w:r>
        <w:r w:rsidR="00660900" w:rsidDel="008F6271">
          <w:fldChar w:fldCharType="separate"/>
        </w:r>
        <w:r w:rsidR="006A58FF" w:rsidDel="008F6271">
          <w:rPr>
            <w:rFonts w:ascii="Times New Roman" w:hAnsi="Times New Roman"/>
            <w:noProof/>
          </w:rPr>
          <w:delText>7</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"_ENREF_15" \o "Spanoudakis, 2005 #33" </w:delInstrText>
        </w:r>
        <w:r w:rsidR="00660900" w:rsidDel="008F6271">
          <w:fldChar w:fldCharType="separate"/>
        </w:r>
        <w:r w:rsidR="006A58FF" w:rsidDel="008F6271">
          <w:rPr>
            <w:rFonts w:ascii="Times New Roman" w:hAnsi="Times New Roman"/>
            <w:noProof/>
          </w:rPr>
          <w:delText>15</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"_ENREF_43" \o "Ramesh, 1993 #5" </w:delInstrText>
        </w:r>
        <w:r w:rsidR="00660900" w:rsidDel="008F6271">
          <w:fldChar w:fldCharType="separate"/>
        </w:r>
        <w:r w:rsidR="006A58FF" w:rsidDel="008F6271">
          <w:rPr>
            <w:rFonts w:ascii="Times New Roman" w:hAnsi="Times New Roman"/>
            <w:noProof/>
          </w:rPr>
          <w:delText>43</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"_ENREF_49" \o "Cleland-Huang, 2014 #10" </w:delInstrText>
        </w:r>
        <w:r w:rsidR="00660900" w:rsidDel="008F6271">
          <w:fldChar w:fldCharType="separate"/>
        </w:r>
        <w:r w:rsidR="006A58FF" w:rsidDel="008F6271">
          <w:rPr>
            <w:rFonts w:ascii="Times New Roman" w:hAnsi="Times New Roman"/>
            <w:noProof/>
          </w:rPr>
          <w:delText>49-51</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"_ENREF_53" \o "Costa, 2007 #171" </w:delInstrText>
        </w:r>
        <w:r w:rsidR="00660900" w:rsidDel="008F6271">
          <w:fldChar w:fldCharType="separate"/>
        </w:r>
        <w:r w:rsidR="006A58FF" w:rsidDel="008F6271">
          <w:rPr>
            <w:rFonts w:ascii="Times New Roman" w:hAnsi="Times New Roman"/>
            <w:noProof/>
          </w:rPr>
          <w:delText>53</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"_ENREF_126" \o "Mason, 2002 #14" </w:delInstrText>
        </w:r>
        <w:r w:rsidR="00660900" w:rsidDel="008F6271">
          <w:fldChar w:fldCharType="separate"/>
        </w:r>
        <w:r w:rsidR="006A58FF" w:rsidDel="008F6271">
          <w:rPr>
            <w:rFonts w:ascii="Times New Roman" w:hAnsi="Times New Roman"/>
            <w:noProof/>
          </w:rPr>
          <w:delText>126</w:delText>
        </w:r>
        <w:r w:rsidR="00660900" w:rsidDel="008F6271">
          <w:rPr>
            <w:rFonts w:ascii="Times New Roman" w:hAnsi="Times New Roman"/>
            <w:noProof/>
          </w:rPr>
          <w:fldChar w:fldCharType="end"/>
        </w:r>
        <w:r w:rsidR="00A300CB" w:rsidDel="008F6271">
          <w:rPr>
            <w:rFonts w:ascii="Times New Roman" w:hAnsi="Times New Roman"/>
            <w:noProof/>
          </w:rPr>
          <w:delText xml:space="preserve">, </w:delText>
        </w:r>
        <w:r w:rsidR="00660900" w:rsidDel="008F6271">
          <w:fldChar w:fldCharType="begin"/>
        </w:r>
        <w:r w:rsidR="00660900" w:rsidDel="008F6271">
          <w:delInstrText xml:space="preserve"> HYPERLINK \l "_ENREF_127" \o "Pinheiro, 2003 #27" </w:delInstrText>
        </w:r>
        <w:r w:rsidR="00660900" w:rsidDel="008F6271">
          <w:fldChar w:fldCharType="separate"/>
        </w:r>
        <w:r w:rsidR="006A58FF" w:rsidDel="008F6271">
          <w:rPr>
            <w:rFonts w:ascii="Times New Roman" w:hAnsi="Times New Roman"/>
            <w:noProof/>
          </w:rPr>
          <w:delText>127</w:delText>
        </w:r>
        <w:r w:rsidR="00660900" w:rsidDel="008F6271">
          <w:rPr>
            <w:rFonts w:ascii="Times New Roman" w:hAnsi="Times New Roman"/>
            <w:noProof/>
          </w:rPr>
          <w:fldChar w:fldCharType="end"/>
        </w:r>
        <w:r w:rsidR="00A300CB" w:rsidDel="008F6271">
          <w:rPr>
            <w:rFonts w:ascii="Times New Roman" w:hAnsi="Times New Roman"/>
            <w:noProof/>
          </w:rPr>
          <w:delText>]</w:delText>
        </w:r>
        <w:r w:rsidRPr="00C67C7F" w:rsidDel="008F6271">
          <w:rPr>
            <w:rFonts w:ascii="Times New Roman" w:hAnsi="Times New Roman"/>
          </w:rPr>
          <w:fldChar w:fldCharType="end"/>
        </w:r>
      </w:del>
      <w:r w:rsidRPr="00C67C7F">
        <w:rPr>
          <w:rFonts w:ascii="Times New Roman" w:hAnsi="Times New Roman"/>
        </w:rPr>
        <w:t>, and (b) papers that focus on the design of domain specific and generic traceability models and (Meta)models</w:t>
      </w:r>
      <w:ins w:id="3056" w:author="Nasser Mustafa [2]" w:date="2018-09-18T22:20:00Z">
        <w:r w:rsidR="008F6271">
          <w:rPr>
            <w:rFonts w:ascii="Times New Roman" w:hAnsi="Times New Roman"/>
          </w:rPr>
          <w:t xml:space="preserve"> </w:t>
        </w:r>
      </w:ins>
      <w:ins w:id="3057" w:author="Nasser Mustafa [2]" w:date="2018-09-18T22:23:00Z">
        <w:r w:rsidR="008F6271">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","id":"ITEM-2","issued":{"date-parts":[["2006"]]},"title":"Towards a traceability framework for model transformations in kermeta","title-short":"ECMDA-TW","type":"paper-conference"},"uris":["http://www.mendeley.com/documents/?uuid=74ddccd6-77a1-455a-9447-cc2604342aa7"]},{"id":"ITEM-3","itemData":{"author":[{"dropping-particle":"","family":"Anquetil","given":"N.","non-dropping-particle":"","parse-names":false,"suffix":""}],"container-title":"Software. Syst. Model","id":"ITEM-3","issue":"4","issued":{"date-parts":[["2010"]]},"page":"427-451","title":"A model-driven traceability framework for software product lines.","type":"article-journal","volume":"9"},"uris":["http://www.mendeley.com/documents/?uuid=a05f4a32-2810-4de4-96b1-e1d956aa669c"]},{"id":"ITEM-4","itemData":{"author":[{"dropping-particle":"","family":"Filho","given":"Gilberto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Systems","id":"ITEM-4","issued":{"date-parts":[["2003"]]},"publisher-place":"Portland","title":"Traceability approach for i* and UML models","title-short":"SELMAS","type":"paper-conference"},"uris":["http://www.mendeley.com/documents/?uuid=8b418a08-8891-43f7-a591-228b9717420a"]},{"id":"ITEM-5","itemData":{"author":[{"dropping-particle":"","family":"Paige","given":"Richard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Modeling","id":"ITEM-5","issue":"4","issued":{"date-parts":[["2011"]]},"page":"469-487","title":"Rigorous identification and encoding of trace-links in model-driven engineering","title-short":"SoSyM","type":"article-journal","volume":"10"},"uris":["http://www.mendeley.com/documents/?uuid=22dcdb88-37a8-46ff-be61-12cfc67a2f60"]},{"id":"ITEM-6","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Technology","id":"ITEM-6","issued":{"date-parts":[["2011"]]},"page":"177-188","title":"Towards Traceability Metamodel for Business Process Modeling Notation","title-short":"IFIP AICT","type":"article"},"uris":["http://www.mendeley.com/documents/?uuid=33234f5c-b725-4d36-9660-37678000fec4"]},{"id":"ITEM-7","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Engineering","id":"ITEM-7","issue":"3","issued":{"date-parts":[["2008"]]},"page":"189-193","title":"Towards a traceability model in a MARTE-based methodology for real-time embedded systems","type":"article-journal","volume":"4"},"uris":["http://www.mendeley.com/documents/?uuid=f089f3ba-58f9-4bb4-bd5b-d67b1de30d33"]},{"id":"ITEM-8","itemData":{"author":[{"dropping-particle":"","family":"Taromirad,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(MODELS).","id":"ITEM-8","issued":{"date-parts":[["2013"]]},"publisher-place":"Florida","title":"Towards a Multi-Domain Model-Driven Traceability Approach","type":"paper-conference"},"uris":["http://www.mendeley.com/documents/?uuid=14257d2d-bc8f-4018-ac26-419e5bbd3d56"]},{"id":"ITEM-9","itemData":{"author":[{"dropping-particle":"","family":"Maté","given":"Alejandro","non-dropping-particle":"","parse-names":false,"suffix":""},{"dropping-particle":"","family":"Mondéjar","given":"Trujillo","non-dropping-particle":"","parse-names":false,"suffix":""}],"container-title":"Computer Standards &amp; Interfaces","id":"ITEM-9","issue":"5","issued":{"date-parts":[["2014"]]},"page":"831-843","title":"Tracing conceptual models' evolution in data warehouses by using the model driven architecture","type":"article-journal","volume":"36"},"uris":["http://www.mendeley.com/documents/?uuid=89a348a8-cde5-43fa-85f7-d6bee8b8b448"]}],"mendeley":{"formattedCitation":"[46]–[49], [79], [80], [84], [102], [112]","plainTextFormattedCitation":"[46]–[49], [79], [80], [84], [102], [112]","previouslyFormattedCitation":"[43], [47]–[49], [79], [80], [84], [102], [112]"},"properties":{"noteIndex":0},"schema":"https://github.com/citation-style-language/schema/raw/master/csl-citation.json"}</w:instrText>
      </w:r>
      <w:r w:rsidR="008F6271">
        <w:rPr>
          <w:rFonts w:ascii="Times New Roman" w:hAnsi="Times New Roman"/>
        </w:rPr>
        <w:fldChar w:fldCharType="separate"/>
      </w:r>
      <w:r w:rsidR="00B050F0" w:rsidRPr="00B050F0">
        <w:rPr>
          <w:rFonts w:ascii="Times New Roman" w:hAnsi="Times New Roman"/>
          <w:noProof/>
        </w:rPr>
        <w:t>[46]–[49], [79], [80], [84], [102], [112]</w:t>
      </w:r>
      <w:ins w:id="3058" w:author="Nasser Mustafa [2]" w:date="2018-09-18T22:23:00Z">
        <w:r w:rsidR="008F6271">
          <w:rPr>
            <w:rFonts w:ascii="Times New Roman" w:hAnsi="Times New Roman"/>
          </w:rPr>
          <w:fldChar w:fldCharType="end"/>
        </w:r>
      </w:ins>
      <w:del w:id="3059" w:author="Nasser Mustafa [2]" w:date="2018-09-18T22:23:00Z">
        <w:r w:rsidRPr="00C67C7F" w:rsidDel="008F6271">
          <w:rPr>
            <w:rFonts w:ascii="Times New Roman" w:hAnsi="Times New Roman"/>
          </w:rPr>
          <w:delText xml:space="preserve"> </w:delText>
        </w:r>
        <w:r w:rsidRPr="00C67C7F" w:rsidDel="008F6271">
          <w:rPr>
            <w:rFonts w:ascii="Times New Roman" w:hAnsi="Times New Roman"/>
          </w:rPr>
          <w:fldChar w:fldCharType="begin">
            <w:fldData xml:space="preserve">PEVuZE5vdGU+PENpdGU+PEF1dGhvcj5QYXZhbGtpczwvQXV0aG9yPjxZZWFyPjIwMTE8L1llYXI+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</w:fldData>
          </w:fldChar>
        </w:r>
        <w:r w:rsidR="00A300CB" w:rsidRPr="008F6271" w:rsidDel="008F6271">
          <w:rPr>
            <w:rFonts w:ascii="Times New Roman" w:hAnsi="Times New Roman"/>
          </w:rPr>
          <w:delInstrText xml:space="preserve"> ADDIN EN.CITE </w:delInstrText>
        </w:r>
        <w:r w:rsidR="00A300CB" w:rsidRPr="008F6271" w:rsidDel="008F6271">
          <w:rPr>
            <w:rFonts w:ascii="Times New Roman" w:hAnsi="Times New Roman"/>
          </w:rPr>
          <w:fldChar w:fldCharType="begin">
            <w:fldData xml:space="preserve">PEVuZE5vdGU+PENpdGU+PEF1dGhvcj5QYXZhbGtpczwvQXV0aG9yPjxZZWFyPjIwMTE8L1llYXI+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</w:fldData>
          </w:fldChar>
        </w:r>
        <w:r w:rsidR="00A300CB" w:rsidRPr="008F6271" w:rsidDel="008F6271">
          <w:rPr>
            <w:rFonts w:ascii="Times New Roman" w:hAnsi="Times New Roman"/>
          </w:rPr>
          <w:delInstrText xml:space="preserve"> ADDIN EN.CITE.DATA </w:delInstrText>
        </w:r>
        <w:r w:rsidR="00A300CB" w:rsidRPr="008F6271" w:rsidDel="008F6271">
          <w:rPr>
            <w:rFonts w:ascii="Times New Roman" w:hAnsi="Times New Roman"/>
          </w:rPr>
        </w:r>
        <w:r w:rsidR="00A300CB" w:rsidRPr="008F6271" w:rsidDel="008F6271">
          <w:rPr>
            <w:rFonts w:ascii="Times New Roman" w:hAnsi="Times New Roman"/>
          </w:rPr>
          <w:fldChar w:fldCharType="end"/>
        </w:r>
        <w:r w:rsidRPr="00C67C7F" w:rsidDel="008F6271">
          <w:rPr>
            <w:rFonts w:ascii="Times New Roman" w:hAnsi="Times New Roman"/>
          </w:rPr>
        </w:r>
        <w:r w:rsidRPr="00C67C7F" w:rsidDel="008F6271">
          <w:rPr>
            <w:rFonts w:ascii="Times New Roman" w:hAnsi="Times New Roman"/>
          </w:rPr>
          <w:fldChar w:fldCharType="separate"/>
        </w:r>
        <w:r w:rsidR="00A300CB" w:rsidRPr="008F6271" w:rsidDel="008F6271">
          <w:rPr>
            <w:rFonts w:ascii="Times New Roman" w:hAnsi="Times New Roman"/>
            <w:noProof/>
          </w:rPr>
          <w:delText>[</w:delText>
        </w:r>
        <w:r w:rsidR="00660900" w:rsidRPr="008F6271" w:rsidDel="008F6271">
          <w:fldChar w:fldCharType="begin"/>
        </w:r>
        <w:r w:rsidR="00660900" w:rsidRPr="008F6271" w:rsidDel="008F6271">
          <w:delInstrText xml:space="preserve"> HYPERLINK \l "_ENREF_3" \o "Drivalos, 2008 #106" </w:delInstrText>
        </w:r>
        <w:r w:rsidR="00660900" w:rsidRPr="008F6271" w:rsidDel="008F6271">
          <w:fldChar w:fldCharType="separate"/>
        </w:r>
        <w:r w:rsidR="006A58FF" w:rsidRPr="008F6271" w:rsidDel="008F6271">
          <w:rPr>
            <w:rFonts w:ascii="Times New Roman" w:hAnsi="Times New Roman"/>
            <w:noProof/>
          </w:rPr>
          <w:delText>3</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"_ENREF_4" \o "Falleri, 2006 #130" </w:delInstrText>
        </w:r>
        <w:r w:rsidR="00660900" w:rsidRPr="008F6271" w:rsidDel="008F6271">
          <w:fldChar w:fldCharType="separate"/>
        </w:r>
        <w:r w:rsidR="006A58FF" w:rsidRPr="008F6271" w:rsidDel="008F6271">
          <w:rPr>
            <w:rFonts w:ascii="Times New Roman" w:hAnsi="Times New Roman"/>
            <w:noProof/>
          </w:rPr>
          <w:delText>4</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"_ENREF_6" \o "Anquetil, 2010 #129" </w:delInstrText>
        </w:r>
        <w:r w:rsidR="00660900" w:rsidRPr="008F6271" w:rsidDel="008F6271">
          <w:fldChar w:fldCharType="separate"/>
        </w:r>
        <w:r w:rsidR="006A58FF" w:rsidRPr="008F6271" w:rsidDel="008F6271">
          <w:rPr>
            <w:rFonts w:ascii="Times New Roman" w:hAnsi="Times New Roman"/>
            <w:noProof/>
          </w:rPr>
          <w:delText>6</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"_ENREF_13" \o "Filho, 2003 #126" </w:delInstrText>
        </w:r>
        <w:r w:rsidR="00660900" w:rsidRPr="008F6271" w:rsidDel="008F6271">
          <w:fldChar w:fldCharType="separate"/>
        </w:r>
        <w:r w:rsidR="006A58FF" w:rsidRPr="008F6271" w:rsidDel="008F6271">
          <w:rPr>
            <w:rFonts w:ascii="Times New Roman" w:hAnsi="Times New Roman"/>
            <w:noProof/>
          </w:rPr>
          <w:delText>13</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"_ENREF_23" \o "Paige, 2011 #127" </w:delInstrText>
        </w:r>
        <w:r w:rsidR="00660900" w:rsidRPr="008F6271" w:rsidDel="008F6271">
          <w:fldChar w:fldCharType="separate"/>
        </w:r>
        <w:r w:rsidR="006A58FF" w:rsidRPr="008F6271" w:rsidDel="008F6271">
          <w:rPr>
            <w:rFonts w:ascii="Times New Roman" w:hAnsi="Times New Roman"/>
            <w:noProof/>
          </w:rPr>
          <w:delText>23</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"_ENREF_25" \o "Pavalkis, 2011 #132" </w:delInstrText>
        </w:r>
        <w:r w:rsidR="00660900" w:rsidRPr="008F6271" w:rsidDel="008F6271">
          <w:fldChar w:fldCharType="separate"/>
        </w:r>
        <w:r w:rsidR="006A58FF" w:rsidRPr="008F6271" w:rsidDel="008F6271">
          <w:rPr>
            <w:rFonts w:ascii="Times New Roman" w:hAnsi="Times New Roman"/>
            <w:noProof/>
          </w:rPr>
          <w:delText>25</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"_ENREF_28" \o "Dubois, 2010 #93" </w:delInstrText>
        </w:r>
        <w:r w:rsidR="00660900" w:rsidRPr="008F6271" w:rsidDel="008F6271">
          <w:fldChar w:fldCharType="separate"/>
        </w:r>
        <w:r w:rsidR="006A58FF" w:rsidRPr="008F6271" w:rsidDel="008F6271">
          <w:rPr>
            <w:rFonts w:ascii="Times New Roman" w:hAnsi="Times New Roman"/>
            <w:noProof/>
          </w:rPr>
          <w:delText>28</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"_ENREF_30" \o "Taromirad, 2013 #97" </w:delInstrText>
        </w:r>
        <w:r w:rsidR="00660900" w:rsidRPr="008F6271" w:rsidDel="008F6271">
          <w:fldChar w:fldCharType="separate"/>
        </w:r>
        <w:r w:rsidR="006A58FF" w:rsidRPr="008F6271" w:rsidDel="008F6271">
          <w:rPr>
            <w:rFonts w:ascii="Times New Roman" w:hAnsi="Times New Roman"/>
            <w:noProof/>
          </w:rPr>
          <w:delText>30</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 xml:space="preserve">, </w:delText>
        </w:r>
        <w:r w:rsidR="00660900" w:rsidRPr="008F6271" w:rsidDel="008F6271">
          <w:fldChar w:fldCharType="begin"/>
        </w:r>
        <w:r w:rsidR="00660900" w:rsidRPr="008F6271" w:rsidDel="008F6271">
          <w:delInstrText xml:space="preserve"> HYPERLINK \l "_ENREF_128" \o "Maté, 2014 #88" </w:delInstrText>
        </w:r>
        <w:r w:rsidR="00660900" w:rsidRPr="008F6271" w:rsidDel="008F6271">
          <w:fldChar w:fldCharType="separate"/>
        </w:r>
        <w:r w:rsidR="006A58FF" w:rsidRPr="008F6271" w:rsidDel="008F6271">
          <w:rPr>
            <w:rFonts w:ascii="Times New Roman" w:hAnsi="Times New Roman"/>
            <w:noProof/>
          </w:rPr>
          <w:delText>128</w:delText>
        </w:r>
        <w:r w:rsidR="00660900" w:rsidRPr="008F6271" w:rsidDel="008F6271">
          <w:rPr>
            <w:rFonts w:ascii="Times New Roman" w:hAnsi="Times New Roman"/>
            <w:noProof/>
          </w:rPr>
          <w:fldChar w:fldCharType="end"/>
        </w:r>
        <w:r w:rsidR="00A300CB" w:rsidRPr="008F6271" w:rsidDel="008F6271">
          <w:rPr>
            <w:rFonts w:ascii="Times New Roman" w:hAnsi="Times New Roman"/>
            <w:noProof/>
          </w:rPr>
          <w:delText>]</w:delText>
        </w:r>
        <w:r w:rsidRPr="00C67C7F" w:rsidDel="008F6271">
          <w:rPr>
            <w:rFonts w:ascii="Times New Roman" w:hAnsi="Times New Roman"/>
          </w:rPr>
          <w:fldChar w:fldCharType="end"/>
        </w:r>
      </w:del>
      <w:r w:rsidRPr="00C67C7F">
        <w:rPr>
          <w:rFonts w:ascii="Times New Roman" w:hAnsi="Times New Roman"/>
        </w:rPr>
        <w:t xml:space="preserve">. Additionally, some </w:t>
      </w:r>
      <w:r w:rsidRPr="00C67C7F">
        <w:rPr>
          <w:rFonts w:ascii="Times New Roman" w:hAnsi="Times New Roman"/>
          <w:noProof/>
        </w:rPr>
        <w:t>of the</w:t>
      </w:r>
      <w:r w:rsidRPr="00C67C7F">
        <w:rPr>
          <w:rFonts w:ascii="Times New Roman" w:hAnsi="Times New Roman"/>
        </w:rPr>
        <w:t xml:space="preserve"> papers lack the ability to specify the semantics of trace links</w:t>
      </w:r>
      <w:ins w:id="3060" w:author="Nasser Mustafa [2]" w:date="2018-09-16T23:12:00Z">
        <w:r w:rsidR="00F936F7">
          <w:rPr>
            <w:rFonts w:ascii="Times New Roman" w:hAnsi="Times New Roman"/>
          </w:rPr>
          <w:t xml:space="preserve"> </w:t>
        </w:r>
      </w:ins>
      <w:ins w:id="3061" w:author="Nasser Mustafa [2]" w:date="2018-09-16T23:14: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id":"ITEM-2","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","id":"ITEM-2","issued":{"date-parts":[["2006"]]},"title":"Towards a traceability framework for model transformations in kermeta","title-short":"ECMDA-TW","type":"paper-conference"},"uris":["http://www.mendeley.com/documents/?uuid=74ddccd6-77a1-455a-9447-cc2604342aa7"]}],"mendeley":{"formattedCitation":"[47], [79]","plainTextFormattedCitation":"[47], [79]","previouslyFormattedCitation":"[47], [79]"},"properties":{"noteIndex":0},"schema":"https://github.com/citation-style-language/schema/raw/master/csl-citation.json"}</w:instrText>
      </w:r>
      <w:r w:rsidR="00F936F7">
        <w:rPr>
          <w:rFonts w:ascii="Times New Roman" w:hAnsi="Times New Roman"/>
        </w:rPr>
        <w:fldChar w:fldCharType="separate"/>
      </w:r>
      <w:r w:rsidR="00627C91" w:rsidRPr="00627C91">
        <w:rPr>
          <w:rFonts w:ascii="Times New Roman" w:hAnsi="Times New Roman"/>
          <w:noProof/>
        </w:rPr>
        <w:t>[47], [79]</w:t>
      </w:r>
      <w:ins w:id="3062" w:author="Nasser Mustafa [2]" w:date="2018-09-16T23:14:00Z">
        <w:r w:rsidR="00F936F7">
          <w:rPr>
            <w:rFonts w:ascii="Times New Roman" w:hAnsi="Times New Roman"/>
          </w:rPr>
          <w:fldChar w:fldCharType="end"/>
        </w:r>
      </w:ins>
      <w:del w:id="3063" w:author="Nasser Mustafa [2]" w:date="2018-09-16T23:15:00Z">
        <w:r w:rsidRPr="00C67C7F" w:rsidDel="00F936F7">
          <w:rPr>
            <w:rFonts w:ascii="Times New Roman" w:hAnsi="Times New Roman"/>
          </w:rPr>
          <w:delText xml:space="preserve"> </w:delText>
        </w:r>
        <w:r w:rsidRPr="00C67C7F" w:rsidDel="00F936F7">
          <w:rPr>
            <w:rFonts w:ascii="Times New Roman" w:hAnsi="Times New Roman"/>
          </w:rPr>
          <w:fldChar w:fldCharType="begin"/>
        </w:r>
        <w:r w:rsidR="003C33CA" w:rsidRPr="00A3659F" w:rsidDel="00F936F7">
          <w:rPr>
            <w:rFonts w:ascii="Times New Roman" w:hAnsi="Times New Roman"/>
          </w:rPr>
          <w:delInstrText xml:space="preserve"> ADDIN EN.CITE &lt;EndNote&gt;&lt;Cite&gt;&lt;Author&gt;Pavalkis&lt;/Author&gt;&lt;Year&gt;2011.&lt;/Year&gt;&lt;RecNum&gt;3&lt;/RecNum&gt;&lt;DisplayText&gt;[18, 21]&lt;/DisplayText&gt;&lt;record&gt;&lt;rec-number&gt;3&lt;/rec-number&gt;&lt;foreign-keys&gt;&lt;key app="EN" db-id="0fvexaz05rtvw1esxaavpvrkv5f5s0ptttfs"&gt;3&lt;/key&gt;&lt;/foreign-keys&gt;&lt;ref-type name="Journal Article"&gt;17&lt;/ref-type&gt;&lt;contributors&gt;&lt;authors&gt;&lt;author&gt;Pavalkis, S. &lt;/author&gt;&lt;author&gt;Nemuraite,  L.&lt;/author&gt;&lt;author&gt;&lt;style face="normal" font="default" size="100%"&gt;Milevi&lt;/style&gt;&lt;style face="normal" font="default" charset="238" size="100%"&gt;čienė&lt;/style&gt;&lt;style face="normal" font="default" size="100%"&gt;, E.&lt;/style&gt;&lt;/author&gt;&lt;/authors&gt;&lt;/contributors&gt;&lt;titles&gt;&lt;title&gt;&lt;style face="normal" font="default" charset="238" size="100%"&gt;Towards Traceability Metamodel for Business Process Modeling Notation&lt;/style&gt;&lt;/title&gt;&lt;secondary-title&gt;&lt;style face="normal" font="default" size="100%"&gt;IFIP &lt;/style&gt;&lt;style face="normal" font="default" charset="238" size="100%"&gt;Advances in Information and Communication Technology&lt;/style&gt;&lt;/secondary-title&gt;&lt;short-title&gt;IFIP AICT&lt;/short-title&gt;&lt;/titles&gt;&lt;pages&gt;&lt;style face="normal" font="default" charset="238" size="100%"&gt;177-188&lt;/style&gt;&lt;/pages&gt;&lt;dates&gt;&lt;year&gt;&lt;style face="normal" font="default" charset="238" size="100%"&gt;2011&lt;/style&gt;&lt;/year&gt;&lt;/dates&gt;&lt;urls&gt;&lt;/urls&gt;&lt;/record&gt;&lt;/Cite&gt;&lt;Cite&gt;&lt;Author&gt;Falleri&lt;/Author&gt;&lt;Year&gt;2006.&lt;/Year&gt;&lt;RecNum&gt;19&lt;/RecNum&gt;&lt;record&gt;&lt;rec-number&gt;19&lt;/rec-number&gt;&lt;foreign-keys&gt;&lt;key app="EN" db-id="0fvexaz05rtvw1esxaavpvrkv5f5s0ptttfs"&gt;19&lt;/key&gt;&lt;/foreign-keys&gt;&lt;ref-type name="Conference Proceedings"&gt;10&lt;/ref-type&gt;&lt;contributors&gt;&lt;authors&gt;&lt;author&gt;Falleri, J.&lt;/author&gt;&lt;author&gt;Huchard, M.&lt;/author&gt;&lt;author&gt;Nebut, C.&lt;/author&gt;&lt;/authors&gt;&lt;/contributors&gt;&lt;titles&gt;&lt;title&gt;Towards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C67C7F" w:rsidDel="00F936F7">
          <w:rPr>
            <w:rFonts w:ascii="Times New Roman" w:hAnsi="Times New Roman"/>
          </w:rPr>
          <w:fldChar w:fldCharType="separate"/>
        </w:r>
        <w:r w:rsidR="003C33CA" w:rsidRPr="00A3659F" w:rsidDel="00F936F7">
          <w:rPr>
            <w:rFonts w:ascii="Times New Roman" w:hAnsi="Times New Roman"/>
            <w:noProof/>
          </w:rPr>
          <w:delText>[</w:delText>
        </w:r>
        <w:r w:rsidR="00547E23" w:rsidRPr="00A3659F" w:rsidDel="00F936F7">
          <w:fldChar w:fldCharType="begin"/>
        </w:r>
        <w:r w:rsidR="00547E23" w:rsidRPr="00A3659F" w:rsidDel="00F936F7">
          <w:delInstrText xml:space="preserve"> HYPERLINK \l "_ENREF_18" \o "Pavalkis, 2011 #3" </w:delInstrText>
        </w:r>
        <w:r w:rsidR="00547E23" w:rsidRPr="00A3659F" w:rsidDel="00F936F7">
          <w:fldChar w:fldCharType="separate"/>
        </w:r>
        <w:r w:rsidR="006A58FF" w:rsidRPr="00A3659F" w:rsidDel="00F936F7">
          <w:rPr>
            <w:rFonts w:ascii="Times New Roman" w:hAnsi="Times New Roman"/>
            <w:noProof/>
          </w:rPr>
          <w:delText>18</w:delText>
        </w:r>
        <w:r w:rsidR="00547E23" w:rsidRPr="00A3659F" w:rsidDel="00F936F7">
          <w:rPr>
            <w:rFonts w:ascii="Times New Roman" w:hAnsi="Times New Roman"/>
            <w:noProof/>
          </w:rPr>
          <w:fldChar w:fldCharType="end"/>
        </w:r>
        <w:r w:rsidR="003C33CA" w:rsidRPr="00A3659F" w:rsidDel="00F936F7">
          <w:rPr>
            <w:rFonts w:ascii="Times New Roman" w:hAnsi="Times New Roman"/>
            <w:noProof/>
          </w:rPr>
          <w:delText xml:space="preserve">, </w:delText>
        </w:r>
        <w:r w:rsidR="00547E23" w:rsidRPr="00A3659F" w:rsidDel="00F936F7">
          <w:fldChar w:fldCharType="begin"/>
        </w:r>
        <w:r w:rsidR="00547E23" w:rsidRPr="00A3659F" w:rsidDel="00F936F7">
          <w:delInstrText xml:space="preserve"> HYPERLINK \l "_ENREF_21" \o "Falleri, 2006 #19" </w:delInstrText>
        </w:r>
        <w:r w:rsidR="00547E23" w:rsidRPr="00A3659F" w:rsidDel="00F936F7">
          <w:fldChar w:fldCharType="separate"/>
        </w:r>
        <w:r w:rsidR="006A58FF" w:rsidRPr="00A3659F" w:rsidDel="00F936F7">
          <w:rPr>
            <w:rFonts w:ascii="Times New Roman" w:hAnsi="Times New Roman"/>
            <w:noProof/>
          </w:rPr>
          <w:delText>21</w:delText>
        </w:r>
        <w:r w:rsidR="00547E23" w:rsidRPr="00A3659F" w:rsidDel="00F936F7">
          <w:rPr>
            <w:rFonts w:ascii="Times New Roman" w:hAnsi="Times New Roman"/>
            <w:noProof/>
          </w:rPr>
          <w:fldChar w:fldCharType="end"/>
        </w:r>
        <w:r w:rsidR="003C33CA" w:rsidRPr="00A3659F" w:rsidDel="00F936F7">
          <w:rPr>
            <w:rFonts w:ascii="Times New Roman" w:hAnsi="Times New Roman"/>
            <w:noProof/>
          </w:rPr>
          <w:delText>]</w:delText>
        </w:r>
        <w:r w:rsidRPr="00C67C7F" w:rsidDel="00F936F7">
          <w:rPr>
            <w:rFonts w:ascii="Times New Roman" w:hAnsi="Times New Roman"/>
          </w:rPr>
          <w:fldChar w:fldCharType="end"/>
        </w:r>
      </w:del>
      <w:r w:rsidR="006B6C1E">
        <w:rPr>
          <w:rFonts w:ascii="Times New Roman" w:hAnsi="Times New Roman"/>
        </w:rPr>
        <w:t>, a</w:t>
      </w:r>
      <w:r w:rsidRPr="00C67C7F">
        <w:rPr>
          <w:rFonts w:ascii="Times New Roman" w:hAnsi="Times New Roman"/>
        </w:rPr>
        <w:t>lthough traceability link semantics have been discussed by others</w:t>
      </w:r>
      <w:ins w:id="3064" w:author="Nasser Mustafa [2]" w:date="2018-09-16T23:15:00Z">
        <w:r w:rsidR="00F936F7">
          <w:rPr>
            <w:rFonts w:ascii="Times New Roman" w:hAnsi="Times New Roman"/>
          </w:rPr>
          <w:t xml:space="preserve"> </w:t>
        </w:r>
      </w:ins>
      <w:ins w:id="3065" w:author="Nasser Mustafa [2]" w:date="2018-09-16T23:16:00Z">
        <w:r w:rsidR="00F936F7">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Modeling","id":"ITEM-2","issue":"4","issued":{"date-parts":[["2011"]]},"page":"469-487","title":"Rigorous identification and encoding of trace-links in model-driven engineering","title-short":"SoSyM","type":"article-journal","volume":"10"},"uris":["http://www.mendeley.com/documents/?uuid=22dcdb88-37a8-46ff-be61-12cfc67a2f60"]},{"id":"ITEM-3","itemData":{"author":[{"dropping-particle":"","family":"Ramesh","given":"Balasubramaniam","non-dropping-particle":"","parse-names":false,"suffix":""},{"dropping-particle":"","family":"Edwards","given":"Mari","non-dropping-particle":"","parse-names":false,"suffix":""}],"container-title":"IEEE International Symposium on Requirements Engineering","id":"ITEM-3","issued":{"date-parts":[["1993"]]},"page":"256-259","title":"Issues in the Development of a Requirements Traceability Model","title-short":"IEEE","type":"paper-conference"},"uris":["http://www.mendeley.com/documents/?uuid=a9c8475e-7ae0-431f-ba23-635b6d8caa02"]},{"id":"ITEM-4","itemData":{"author":[{"dropping-particle":"","family":"Polack","given":"Fiona","non-dropping-particle":"","parse-names":false,"suffix":""}],"container-title":"International Conference on Software Testing, Verification, and Validation","id":"ITEM-4","issued":{"date-parts":[["2008"]]},"page":"356-364","title":"Detecting and Repairing Inconsistencies Across Heterogeneous Models","title-short":"ICST","type":"paper-conference"},"uris":["http://www.mendeley.com/documents/?uuid=77c6ef37-2e2d-4647-a474-afa9cc022847"]}],"mendeley":{"formattedCitation":"[9], [46], [78], [102]","plainTextFormattedCitation":"[9], [46], [78], [102]","previouslyFormattedCitation":"[9], [43], [78], [102]"},"properties":{"noteIndex":0},"schema":"https://github.com/citation-style-language/schema/raw/master/csl-citation.json"}</w:instrText>
      </w:r>
      <w:r w:rsidR="00F936F7">
        <w:rPr>
          <w:rFonts w:ascii="Times New Roman" w:hAnsi="Times New Roman"/>
        </w:rPr>
        <w:fldChar w:fldCharType="separate"/>
      </w:r>
      <w:r w:rsidR="00B050F0" w:rsidRPr="00B050F0">
        <w:rPr>
          <w:rFonts w:ascii="Times New Roman" w:hAnsi="Times New Roman"/>
          <w:noProof/>
        </w:rPr>
        <w:t>[9], [46], [78], [102]</w:t>
      </w:r>
      <w:ins w:id="3066" w:author="Nasser Mustafa [2]" w:date="2018-09-16T23:16:00Z">
        <w:r w:rsidR="00F936F7">
          <w:rPr>
            <w:rFonts w:ascii="Times New Roman" w:hAnsi="Times New Roman"/>
          </w:rPr>
          <w:fldChar w:fldCharType="end"/>
        </w:r>
      </w:ins>
      <w:ins w:id="3067" w:author="Nasser Mustafa [2]" w:date="2018-09-19T14:28:00Z">
        <w:r w:rsidR="006C53EE">
          <w:rPr>
            <w:rFonts w:ascii="Times New Roman" w:hAnsi="Times New Roman"/>
          </w:rPr>
          <w:t>.</w:t>
        </w:r>
      </w:ins>
      <w:r w:rsidRPr="00C67C7F">
        <w:rPr>
          <w:rFonts w:ascii="Times New Roman" w:hAnsi="Times New Roman"/>
        </w:rPr>
        <w:t xml:space="preserve"> </w:t>
      </w:r>
      <w:del w:id="3068" w:author="Nasser Mustafa [2]" w:date="2018-09-16T23:17:00Z">
        <w:r w:rsidRPr="00C67C7F" w:rsidDel="00AE077E">
          <w:rPr>
            <w:rFonts w:ascii="Times New Roman" w:hAnsi="Times New Roman"/>
          </w:rPr>
          <w:fldChar w:fldCharType="begin">
            <w:fldData xml:space="preserve">PEVuZE5vdGU+PENpdGU+PEF1dGhvcj5QYWlnZTwvQXV0aG9yPjxZZWFyPjIwMTE8L1llYXI+PFJl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=
</w:fldData>
          </w:fldChar>
        </w:r>
        <w:r w:rsidR="00A300CB" w:rsidRPr="00A3659F" w:rsidDel="00AE077E">
          <w:rPr>
            <w:rFonts w:ascii="Times New Roman" w:hAnsi="Times New Roman"/>
          </w:rPr>
          <w:delInstrText xml:space="preserve"> ADDIN EN.CITE </w:delInstrText>
        </w:r>
        <w:r w:rsidR="00A300CB" w:rsidRPr="00A3659F" w:rsidDel="00AE077E">
          <w:rPr>
            <w:rFonts w:ascii="Times New Roman" w:hAnsi="Times New Roman"/>
          </w:rPr>
          <w:fldChar w:fldCharType="begin">
            <w:fldData xml:space="preserve">PEVuZE5vdGU+PENpdGU+PEF1dGhvcj5QYWlnZTwvQXV0aG9yPjxZZWFyPjIwMTE8L1llYXI+PFJl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=
</w:fldData>
          </w:fldChar>
        </w:r>
        <w:r w:rsidR="00A300CB" w:rsidRPr="00A3659F" w:rsidDel="00AE077E">
          <w:rPr>
            <w:rFonts w:ascii="Times New Roman" w:hAnsi="Times New Roman"/>
          </w:rPr>
          <w:delInstrText xml:space="preserve"> ADDIN EN.CITE.DATA </w:delInstrText>
        </w:r>
        <w:r w:rsidR="00A300CB" w:rsidRPr="00A3659F" w:rsidDel="00AE077E">
          <w:rPr>
            <w:rFonts w:ascii="Times New Roman" w:hAnsi="Times New Roman"/>
          </w:rPr>
        </w:r>
        <w:r w:rsidR="00A300CB" w:rsidRPr="00A3659F" w:rsidDel="00AE077E">
          <w:rPr>
            <w:rFonts w:ascii="Times New Roman" w:hAnsi="Times New Roman"/>
          </w:rPr>
          <w:fldChar w:fldCharType="end"/>
        </w:r>
        <w:r w:rsidRPr="00C67C7F" w:rsidDel="00AE077E">
          <w:rPr>
            <w:rFonts w:ascii="Times New Roman" w:hAnsi="Times New Roman"/>
          </w:rPr>
        </w:r>
        <w:r w:rsidRPr="00C67C7F" w:rsidDel="00AE077E">
          <w:rPr>
            <w:rFonts w:ascii="Times New Roman" w:hAnsi="Times New Roman"/>
          </w:rPr>
          <w:fldChar w:fldCharType="separate"/>
        </w:r>
        <w:r w:rsidR="00A300CB" w:rsidRPr="00A3659F" w:rsidDel="00AE077E">
          <w:rPr>
            <w:rFonts w:ascii="Times New Roman" w:hAnsi="Times New Roman"/>
            <w:noProof/>
          </w:rPr>
          <w:delText>[</w:delText>
        </w:r>
        <w:r w:rsidR="00547E23" w:rsidRPr="00A3659F" w:rsidDel="00AE077E">
          <w:fldChar w:fldCharType="begin"/>
        </w:r>
        <w:r w:rsidR="00547E23" w:rsidRPr="00A3659F" w:rsidDel="00AE077E">
          <w:delInstrText xml:space="preserve"> HYPERLINK \l "_ENREF_3" \o "Drivalos, 2008 #106" </w:delInstrText>
        </w:r>
        <w:r w:rsidR="00547E23" w:rsidRPr="00A3659F" w:rsidDel="00AE077E">
          <w:fldChar w:fldCharType="separate"/>
        </w:r>
        <w:r w:rsidR="006A58FF" w:rsidRPr="00A3659F" w:rsidDel="00AE077E">
          <w:rPr>
            <w:rFonts w:ascii="Times New Roman" w:hAnsi="Times New Roman"/>
            <w:noProof/>
          </w:rPr>
          <w:delText>3</w:delText>
        </w:r>
        <w:r w:rsidR="00547E23" w:rsidRPr="00A3659F" w:rsidDel="00AE077E">
          <w:rPr>
            <w:rFonts w:ascii="Times New Roman" w:hAnsi="Times New Roman"/>
            <w:noProof/>
          </w:rPr>
          <w:fldChar w:fldCharType="end"/>
        </w:r>
        <w:r w:rsidR="00A300CB" w:rsidRPr="00A3659F" w:rsidDel="00AE077E">
          <w:rPr>
            <w:rFonts w:ascii="Times New Roman" w:hAnsi="Times New Roman"/>
            <w:noProof/>
          </w:rPr>
          <w:delText xml:space="preserve">, </w:delText>
        </w:r>
        <w:r w:rsidR="00547E23" w:rsidRPr="00A3659F" w:rsidDel="00AE077E">
          <w:fldChar w:fldCharType="begin"/>
        </w:r>
        <w:r w:rsidR="00547E23" w:rsidRPr="00A3659F" w:rsidDel="00AE077E">
          <w:delInstrText xml:space="preserve"> HYPERLINK \l "_ENREF_11" \o "Paige, 2011 #20" </w:delInstrText>
        </w:r>
        <w:r w:rsidR="00547E23" w:rsidRPr="00A3659F" w:rsidDel="00AE077E">
          <w:fldChar w:fldCharType="separate"/>
        </w:r>
        <w:r w:rsidR="006A58FF" w:rsidRPr="00A3659F" w:rsidDel="00AE077E">
          <w:rPr>
            <w:rFonts w:ascii="Times New Roman" w:hAnsi="Times New Roman"/>
            <w:noProof/>
          </w:rPr>
          <w:delText>11</w:delText>
        </w:r>
        <w:r w:rsidR="00547E23" w:rsidRPr="00A3659F" w:rsidDel="00AE077E">
          <w:rPr>
            <w:rFonts w:ascii="Times New Roman" w:hAnsi="Times New Roman"/>
            <w:noProof/>
          </w:rPr>
          <w:fldChar w:fldCharType="end"/>
        </w:r>
        <w:r w:rsidR="00A300CB" w:rsidRPr="00A3659F" w:rsidDel="00AE077E">
          <w:rPr>
            <w:rFonts w:ascii="Times New Roman" w:hAnsi="Times New Roman"/>
            <w:noProof/>
          </w:rPr>
          <w:delText xml:space="preserve">, </w:delText>
        </w:r>
        <w:r w:rsidR="00547E23" w:rsidRPr="00A3659F" w:rsidDel="00AE077E">
          <w:fldChar w:fldCharType="begin"/>
        </w:r>
        <w:r w:rsidR="00547E23" w:rsidRPr="00A3659F" w:rsidDel="00AE077E">
          <w:delInstrText xml:space="preserve"> HYPERLINK \l "_ENREF_43" \o "Ramesh, 1993 #5" </w:delInstrText>
        </w:r>
        <w:r w:rsidR="00547E23" w:rsidRPr="00A3659F" w:rsidDel="00AE077E">
          <w:fldChar w:fldCharType="separate"/>
        </w:r>
        <w:r w:rsidR="006A58FF" w:rsidRPr="00A3659F" w:rsidDel="00AE077E">
          <w:rPr>
            <w:rFonts w:ascii="Times New Roman" w:hAnsi="Times New Roman"/>
            <w:noProof/>
          </w:rPr>
          <w:delText>43</w:delText>
        </w:r>
        <w:r w:rsidR="00547E23" w:rsidRPr="00A3659F" w:rsidDel="00AE077E">
          <w:rPr>
            <w:rFonts w:ascii="Times New Roman" w:hAnsi="Times New Roman"/>
            <w:noProof/>
          </w:rPr>
          <w:fldChar w:fldCharType="end"/>
        </w:r>
        <w:r w:rsidR="00A300CB" w:rsidRPr="00A3659F" w:rsidDel="00AE077E">
          <w:rPr>
            <w:rFonts w:ascii="Times New Roman" w:hAnsi="Times New Roman"/>
            <w:noProof/>
          </w:rPr>
          <w:delText xml:space="preserve">, </w:delText>
        </w:r>
        <w:r w:rsidR="00547E23" w:rsidRPr="00A3659F" w:rsidDel="00AE077E">
          <w:fldChar w:fldCharType="begin"/>
        </w:r>
        <w:r w:rsidR="00547E23" w:rsidRPr="00A3659F" w:rsidDel="00AE077E">
          <w:delInstrText xml:space="preserve"> HYPERLINK \l "_ENREF_109" \o "Kolovos, 2008 #11" </w:delInstrText>
        </w:r>
        <w:r w:rsidR="00547E23" w:rsidRPr="00A3659F" w:rsidDel="00AE077E">
          <w:fldChar w:fldCharType="separate"/>
        </w:r>
        <w:r w:rsidR="006A58FF" w:rsidRPr="00A3659F" w:rsidDel="00AE077E">
          <w:rPr>
            <w:rFonts w:ascii="Times New Roman" w:hAnsi="Times New Roman"/>
            <w:noProof/>
          </w:rPr>
          <w:delText>109</w:delText>
        </w:r>
        <w:r w:rsidR="00547E23" w:rsidRPr="00A3659F" w:rsidDel="00AE077E">
          <w:rPr>
            <w:rFonts w:ascii="Times New Roman" w:hAnsi="Times New Roman"/>
            <w:noProof/>
          </w:rPr>
          <w:fldChar w:fldCharType="end"/>
        </w:r>
        <w:r w:rsidR="00A300CB" w:rsidRPr="00A3659F" w:rsidDel="00AE077E">
          <w:rPr>
            <w:rFonts w:ascii="Times New Roman" w:hAnsi="Times New Roman"/>
            <w:noProof/>
          </w:rPr>
          <w:delText>]</w:delText>
        </w:r>
        <w:r w:rsidRPr="00C67C7F" w:rsidDel="00AE077E">
          <w:rPr>
            <w:rFonts w:ascii="Times New Roman" w:hAnsi="Times New Roman"/>
          </w:rPr>
          <w:fldChar w:fldCharType="end"/>
        </w:r>
        <w:r w:rsidRPr="00C67C7F" w:rsidDel="00AE077E">
          <w:rPr>
            <w:rFonts w:ascii="Times New Roman" w:hAnsi="Times New Roman"/>
          </w:rPr>
          <w:delText xml:space="preserve">. </w:delText>
        </w:r>
      </w:del>
    </w:p>
    <w:p w14:paraId="28258258" w14:textId="77777777" w:rsidR="00740534" w:rsidRDefault="00740534" w:rsidP="001B582E">
      <w:pPr>
        <w:tabs>
          <w:tab w:val="left" w:pos="900"/>
        </w:tabs>
        <w:spacing w:line="480" w:lineRule="auto"/>
        <w:jc w:val="both"/>
        <w:rPr>
          <w:ins w:id="3069" w:author="Nasser Mustafa [2]" w:date="2018-09-19T14:42:00Z"/>
          <w:rFonts w:ascii="Times New Roman" w:hAnsi="Times New Roman"/>
        </w:rPr>
      </w:pPr>
    </w:p>
    <w:p w14:paraId="31CEDBC0" w14:textId="76D7962D" w:rsidR="0029494E" w:rsidRPr="00C67C7F" w:rsidRDefault="00740534" w:rsidP="001B582E">
      <w:pPr>
        <w:tabs>
          <w:tab w:val="left" w:pos="900"/>
        </w:tabs>
        <w:spacing w:line="480" w:lineRule="auto"/>
        <w:jc w:val="both"/>
        <w:rPr>
          <w:ins w:id="3070" w:author="Nasser Mustafa [2]" w:date="2018-09-19T07:51:00Z"/>
          <w:rFonts w:ascii="Times New Roman" w:hAnsi="Times New Roman"/>
          <w:noProof/>
        </w:rPr>
      </w:pPr>
      <w:ins w:id="3071" w:author="Nasser Mustafa [2]" w:date="2018-09-19T14:41:00Z">
        <w:r w:rsidRPr="005A1A5B">
          <w:rPr>
            <w:rFonts w:ascii="Times New Roman" w:hAnsi="Times New Roman"/>
          </w:rPr>
          <w:fldChar w:fldCharType="begin"/>
        </w:r>
        <w:r w:rsidRPr="005A1A5B">
          <w:rPr>
            <w:rFonts w:ascii="Times New Roman" w:hAnsi="Times New Roman"/>
          </w:rPr>
          <w:instrText xml:space="preserve"> REF _Ref525131446 \h </w:instrText>
        </w:r>
      </w:ins>
      <w:r w:rsidRPr="005A1A5B">
        <w:rPr>
          <w:rFonts w:ascii="Times New Roman" w:hAnsi="Times New Roman"/>
        </w:rPr>
        <w:instrText xml:space="preserve"> \* MERGEFORMAT </w:instrText>
      </w:r>
      <w:r w:rsidRPr="005A1A5B">
        <w:rPr>
          <w:rFonts w:ascii="Times New Roman" w:hAnsi="Times New Roman"/>
        </w:rPr>
      </w:r>
      <w:r w:rsidRPr="005A1A5B">
        <w:rPr>
          <w:rFonts w:ascii="Times New Roman" w:hAnsi="Times New Roman"/>
        </w:rPr>
        <w:fldChar w:fldCharType="separate"/>
      </w:r>
      <w:ins w:id="3072" w:author="Nasser Mustafa [2]" w:date="2018-09-26T11:08:00Z">
        <w:r w:rsidR="00047800" w:rsidRPr="00047800">
          <w:rPr>
            <w:rFonts w:ascii="Times New Roman" w:hAnsi="Times New Roman"/>
            <w:rPrChange w:id="3073" w:author="Nasser Mustafa [2]" w:date="2018-09-26T11:08:00Z">
              <w:rPr/>
            </w:rPrChange>
          </w:rPr>
          <w:t xml:space="preserve">Table </w:t>
        </w:r>
        <w:r w:rsidR="00047800" w:rsidRPr="00047800">
          <w:rPr>
            <w:rFonts w:ascii="Times New Roman" w:hAnsi="Times New Roman"/>
            <w:noProof/>
            <w:rPrChange w:id="3074" w:author="Nasser Mustafa [2]" w:date="2018-09-26T11:08:00Z">
              <w:rPr>
                <w:noProof/>
              </w:rPr>
            </w:rPrChange>
          </w:rPr>
          <w:t>10</w:t>
        </w:r>
      </w:ins>
      <w:ins w:id="3075" w:author="Nasser Mustafa [2]" w:date="2018-09-19T14:41:00Z">
        <w:r w:rsidRPr="005A1A5B">
          <w:rPr>
            <w:rFonts w:ascii="Times New Roman" w:hAnsi="Times New Roman"/>
          </w:rPr>
          <w:fldChar w:fldCharType="end"/>
        </w:r>
      </w:ins>
      <w:ins w:id="3076" w:author="Nasser Mustafa [2]" w:date="2018-09-19T14:38:00Z">
        <w:r w:rsidRPr="005A1A5B">
          <w:rPr>
            <w:rFonts w:ascii="Times New Roman" w:hAnsi="Times New Roman"/>
            <w:noProof/>
            <w:lang w:eastAsia="zh-CN"/>
          </w:rPr>
          <mc:AlternateContent>
            <mc:Choice Requires="wps">
              <w:drawing>
                <wp:anchor distT="45720" distB="45720" distL="114300" distR="114300" simplePos="0" relativeHeight="251807744" behindDoc="0" locked="0" layoutInCell="1" allowOverlap="1" wp14:anchorId="1B99D105" wp14:editId="594C05DA">
                  <wp:simplePos x="0" y="0"/>
                  <wp:positionH relativeFrom="margin">
                    <wp:align>left</wp:align>
                  </wp:positionH>
                  <wp:positionV relativeFrom="margin">
                    <wp:align>top</wp:align>
                  </wp:positionV>
                  <wp:extent cx="5688330" cy="638302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330" cy="6383020"/>
                          </a:xfrm>
                          <a:prstGeom prst="rect">
                            <a:avLst/>
                          </a:prstGeom>
                          <a:solidFill>
                            <a:srgbClr val="FFFFFF"/>
                          </a:solidFill>
                          <a:ln w="9525">
                            <a:noFill/>
                            <a:miter lim="800000"/>
                            <a:headEnd/>
                            <a:tailEnd/>
                          </a:ln>
                        </wps:spPr>
                        <wps:txbx>
                          <w:txbxContent>
                            <w:p w14:paraId="5FCC907C" w14:textId="607D986F" w:rsidR="00D617FD" w:rsidRDefault="00D617FD">
                              <w:pPr>
                                <w:rPr>
                                  <w:ins w:id="3077" w:author="Nasser Mustafa [2]" w:date="2018-09-19T14:39:00Z"/>
                                </w:rPr>
                              </w:pPr>
                            </w:p>
                            <w:p w14:paraId="0ECB3534" w14:textId="1BFBE08C" w:rsidR="00D617FD" w:rsidRPr="003239D6" w:rsidDel="00740534" w:rsidRDefault="00D617FD" w:rsidP="00740534">
                              <w:pPr>
                                <w:pStyle w:val="Caption"/>
                                <w:rPr>
                                  <w:del w:id="3078" w:author="Nasser Mustafa [2]" w:date="2018-09-19T14:41:00Z"/>
                                  <w:moveTo w:id="3079" w:author="Nasser Mustafa [2]" w:date="2018-09-19T14:40:00Z"/>
                                  <w:sz w:val="20"/>
                                  <w:szCs w:val="20"/>
                                </w:rPr>
                              </w:pPr>
                              <w:bookmarkStart w:id="3080" w:name="_Ref525131446"/>
                              <w:bookmarkStart w:id="3081" w:name="_Toc525723629"/>
                              <w:ins w:id="3082" w:author="Nasser Mustafa [2]" w:date="2018-09-19T14:40:00Z">
                                <w:r w:rsidRPr="00740534">
                                  <w:rPr>
                                    <w:sz w:val="20"/>
                                    <w:szCs w:val="20"/>
                                    <w:rPrChange w:id="3083" w:author="Nasser Mustafa [2]" w:date="2018-09-19T14:40:00Z">
                                      <w:rPr/>
                                    </w:rPrChange>
                                  </w:rPr>
                                  <w:t xml:space="preserve">Table </w:t>
                                </w:r>
                                <w:r w:rsidRPr="00740534">
                                  <w:rPr>
                                    <w:sz w:val="20"/>
                                    <w:szCs w:val="20"/>
                                    <w:rPrChange w:id="3084" w:author="Nasser Mustafa [2]" w:date="2018-09-19T14:40:00Z">
                                      <w:rPr/>
                                    </w:rPrChange>
                                  </w:rPr>
                                  <w:fldChar w:fldCharType="begin"/>
                                </w:r>
                                <w:r w:rsidRPr="00740534">
                                  <w:rPr>
                                    <w:sz w:val="20"/>
                                    <w:szCs w:val="20"/>
                                    <w:rPrChange w:id="3085" w:author="Nasser Mustafa [2]" w:date="2018-09-19T14:40:00Z">
                                      <w:rPr/>
                                    </w:rPrChange>
                                  </w:rPr>
                                  <w:instrText xml:space="preserve"> SEQ Table \* ARABIC </w:instrText>
                                </w:r>
                              </w:ins>
                              <w:r w:rsidRPr="00740534">
                                <w:rPr>
                                  <w:sz w:val="20"/>
                                  <w:szCs w:val="20"/>
                                  <w:rPrChange w:id="3086" w:author="Nasser Mustafa [2]" w:date="2018-09-19T14:40:00Z">
                                    <w:rPr/>
                                  </w:rPrChange>
                                </w:rPr>
                                <w:fldChar w:fldCharType="separate"/>
                              </w:r>
                              <w:ins w:id="3087" w:author="Nasser Mustafa [2]" w:date="2018-09-19T14:40:00Z">
                                <w:r w:rsidRPr="00740534">
                                  <w:rPr>
                                    <w:noProof/>
                                    <w:sz w:val="20"/>
                                    <w:szCs w:val="20"/>
                                    <w:rPrChange w:id="3088" w:author="Nasser Mustafa [2]" w:date="2018-09-19T14:40:00Z">
                                      <w:rPr>
                                        <w:noProof/>
                                      </w:rPr>
                                    </w:rPrChange>
                                  </w:rPr>
                                  <w:t>10</w:t>
                                </w:r>
                                <w:r w:rsidRPr="00740534">
                                  <w:rPr>
                                    <w:sz w:val="20"/>
                                    <w:szCs w:val="20"/>
                                    <w:rPrChange w:id="3089" w:author="Nasser Mustafa [2]" w:date="2018-09-19T14:40:00Z">
                                      <w:rPr/>
                                    </w:rPrChange>
                                  </w:rPr>
                                  <w:fldChar w:fldCharType="end"/>
                                </w:r>
                                <w:bookmarkEnd w:id="3080"/>
                                <w:r w:rsidRPr="00740534">
                                  <w:rPr>
                                    <w:sz w:val="20"/>
                                    <w:szCs w:val="20"/>
                                    <w:rPrChange w:id="3090" w:author="Nasser Mustafa [2]" w:date="2018-09-19T14:40:00Z">
                                      <w:rPr/>
                                    </w:rPrChange>
                                  </w:rPr>
                                  <w:t xml:space="preserve">: </w:t>
                                </w:r>
                              </w:ins>
                              <w:moveToRangeStart w:id="3091" w:author="Nasser Mustafa [2]" w:date="2018-09-19T14:40:00Z" w:name="move525131343"/>
                              <w:moveTo w:id="3092" w:author="Nasser Mustafa [2]" w:date="2018-09-19T14:40:00Z">
                                <w:del w:id="3093" w:author="Nasser Mustafa [2]" w:date="2018-09-19T14:40:00Z">
                                  <w:r w:rsidRPr="005A1A5B" w:rsidDel="00740534">
                                    <w:rPr>
                                      <w:sz w:val="20"/>
                                      <w:szCs w:val="20"/>
                                    </w:rPr>
                                    <w:delText xml:space="preserve">Table </w:delText>
                                  </w:r>
                                  <w:r w:rsidRPr="005A1A5B" w:rsidDel="00740534">
                                    <w:rPr>
                                      <w:sz w:val="20"/>
                                      <w:szCs w:val="20"/>
                                    </w:rPr>
                                    <w:fldChar w:fldCharType="begin"/>
                                  </w:r>
                                  <w:r w:rsidRPr="005A1A5B" w:rsidDel="00740534">
                                    <w:rPr>
                                      <w:sz w:val="20"/>
                                      <w:szCs w:val="20"/>
                                    </w:rPr>
                                    <w:delInstrText xml:space="preserve"> SEQ Table \* ARABIC </w:delInstrText>
                                  </w:r>
                                  <w:r w:rsidRPr="005A1A5B" w:rsidDel="00740534">
                                    <w:rPr>
                                      <w:sz w:val="20"/>
                                      <w:szCs w:val="20"/>
                                    </w:rPr>
                                    <w:fldChar w:fldCharType="separate"/>
                                  </w:r>
                                  <w:r w:rsidRPr="005A1A5B" w:rsidDel="00740534">
                                    <w:rPr>
                                      <w:noProof/>
                                      <w:sz w:val="20"/>
                                      <w:szCs w:val="20"/>
                                    </w:rPr>
                                    <w:delText>10</w:delText>
                                  </w:r>
                                  <w:r w:rsidRPr="005A1A5B" w:rsidDel="00740534">
                                    <w:rPr>
                                      <w:sz w:val="20"/>
                                      <w:szCs w:val="20"/>
                                    </w:rPr>
                                    <w:fldChar w:fldCharType="end"/>
                                  </w:r>
                                  <w:r w:rsidRPr="005A1A5B" w:rsidDel="00740534">
                                    <w:rPr>
                                      <w:sz w:val="20"/>
                                      <w:szCs w:val="20"/>
                                    </w:rPr>
                                    <w:delText xml:space="preserve">: </w:delText>
                                  </w:r>
                                </w:del>
                                <w:r w:rsidRPr="005A1A5B">
                                  <w:rPr>
                                    <w:sz w:val="20"/>
                                    <w:szCs w:val="20"/>
                                  </w:rPr>
                                  <w:t>Results</w:t>
                                </w:r>
                                <w:r>
                                  <w:rPr>
                                    <w:sz w:val="20"/>
                                    <w:szCs w:val="20"/>
                                  </w:rPr>
                                  <w:t xml:space="preserve"> of analyzing existing traceability models</w:t>
                                </w:r>
                                <w:bookmarkEnd w:id="3081"/>
                              </w:moveTo>
                            </w:p>
                            <w:moveToRangeEnd w:id="3091"/>
                            <w:p w14:paraId="002AB5DB" w14:textId="049A1332" w:rsidR="00D617FD" w:rsidRDefault="00D617FD">
                              <w:pPr>
                                <w:pStyle w:val="Caption"/>
                                <w:rPr>
                                  <w:ins w:id="3094" w:author="Nasser Mustafa [2]" w:date="2018-09-19T14:40:00Z"/>
                                </w:rPr>
                                <w:pPrChange w:id="3095" w:author="Nasser Mustafa [2]" w:date="2018-09-19T14:41:00Z">
                                  <w:pPr/>
                                </w:pPrChange>
                              </w:pPr>
                            </w:p>
                            <w:tbl>
                              <w:tblPr>
                                <w:tblStyle w:val="TableGrid11"/>
                                <w:tblW w:w="8545" w:type="dxa"/>
                                <w:tblLayout w:type="fixed"/>
                                <w:tblCellMar>
                                  <w:left w:w="28" w:type="dxa"/>
                                  <w:right w:w="28" w:type="dxa"/>
                                </w:tblCellMar>
                                <w:tblLook w:val="04A0" w:firstRow="1" w:lastRow="0" w:firstColumn="1" w:lastColumn="0" w:noHBand="0" w:noVBand="1"/>
                              </w:tblPr>
                              <w:tblGrid>
                                <w:gridCol w:w="625"/>
                                <w:gridCol w:w="990"/>
                                <w:gridCol w:w="1098"/>
                                <w:gridCol w:w="882"/>
                                <w:gridCol w:w="2430"/>
                                <w:gridCol w:w="1105"/>
                                <w:gridCol w:w="1415"/>
                              </w:tblGrid>
                              <w:tr w:rsidR="00D617FD" w:rsidRPr="00C7185A" w14:paraId="1B1F49CE" w14:textId="77777777" w:rsidTr="00740534">
                                <w:trPr>
                                  <w:cantSplit/>
                                  <w:trHeight w:val="1134"/>
                                  <w:ins w:id="3096" w:author="Nasser Mustafa [2]" w:date="2018-09-19T14:39:00Z"/>
                                </w:trPr>
                                <w:tc>
                                  <w:tcPr>
                                    <w:tcW w:w="625" w:type="dxa"/>
                                    <w:tcMar>
                                      <w:left w:w="142" w:type="dxa"/>
                                      <w:right w:w="28" w:type="dxa"/>
                                    </w:tcMar>
                                    <w:textDirection w:val="btLr"/>
                                  </w:tcPr>
                                  <w:p w14:paraId="45CFCACD" w14:textId="77777777" w:rsidR="00D617FD" w:rsidRPr="00C7185A" w:rsidRDefault="00D617FD" w:rsidP="00740534">
                                    <w:pPr>
                                      <w:spacing w:before="20" w:after="20" w:line="240" w:lineRule="auto"/>
                                      <w:ind w:left="-1" w:right="113"/>
                                      <w:contextualSpacing/>
                                      <w:jc w:val="left"/>
                                      <w:rPr>
                                        <w:ins w:id="3097" w:author="Nasser Mustafa [2]" w:date="2018-09-19T14:39:00Z"/>
                                        <w:rFonts w:ascii="Times New Roman" w:hAnsi="Times New Roman"/>
                                        <w:sz w:val="18"/>
                                        <w:szCs w:val="18"/>
                                      </w:rPr>
                                    </w:pPr>
                                    <w:ins w:id="3098" w:author="Nasser Mustafa [2]" w:date="2018-09-19T14:39:00Z">
                                      <w:r w:rsidRPr="00C7185A">
                                        <w:rPr>
                                          <w:rFonts w:ascii="Times New Roman" w:hAnsi="Times New Roman"/>
                                          <w:b/>
                                          <w:sz w:val="18"/>
                                          <w:szCs w:val="18"/>
                                        </w:rPr>
                                        <w:t>Reference</w:t>
                                      </w:r>
                                    </w:ins>
                                  </w:p>
                                </w:tc>
                                <w:tc>
                                  <w:tcPr>
                                    <w:tcW w:w="990" w:type="dxa"/>
                                  </w:tcPr>
                                  <w:p w14:paraId="4FA3E793" w14:textId="77777777" w:rsidR="00D617FD" w:rsidRPr="00C7185A" w:rsidRDefault="00D617FD" w:rsidP="00740534">
                                    <w:pPr>
                                      <w:spacing w:before="20" w:after="20" w:line="240" w:lineRule="auto"/>
                                      <w:ind w:hanging="11"/>
                                      <w:contextualSpacing/>
                                      <w:jc w:val="left"/>
                                      <w:rPr>
                                        <w:ins w:id="3099" w:author="Nasser Mustafa [2]" w:date="2018-09-19T14:39:00Z"/>
                                        <w:rFonts w:ascii="Times New Roman" w:hAnsi="Times New Roman"/>
                                        <w:sz w:val="18"/>
                                        <w:szCs w:val="18"/>
                                      </w:rPr>
                                    </w:pPr>
                                    <w:ins w:id="3100" w:author="Nasser Mustafa [2]" w:date="2018-09-19T14:39:00Z">
                                      <w:r w:rsidRPr="00C7185A">
                                        <w:rPr>
                                          <w:rFonts w:ascii="Times New Roman" w:hAnsi="Times New Roman"/>
                                          <w:b/>
                                          <w:sz w:val="18"/>
                                          <w:szCs w:val="18"/>
                                        </w:rPr>
                                        <w:t>Traceable Models</w:t>
                                      </w:r>
                                    </w:ins>
                                  </w:p>
                                </w:tc>
                                <w:tc>
                                  <w:tcPr>
                                    <w:tcW w:w="1098" w:type="dxa"/>
                                  </w:tcPr>
                                  <w:p w14:paraId="5DF7C8B8" w14:textId="77777777" w:rsidR="00D617FD" w:rsidRPr="00C7185A" w:rsidRDefault="00D617FD" w:rsidP="00740534">
                                    <w:pPr>
                                      <w:spacing w:before="20" w:after="20" w:line="240" w:lineRule="auto"/>
                                      <w:ind w:firstLine="0"/>
                                      <w:contextualSpacing/>
                                      <w:jc w:val="left"/>
                                      <w:rPr>
                                        <w:ins w:id="3101" w:author="Nasser Mustafa [2]" w:date="2018-09-19T14:39:00Z"/>
                                        <w:rFonts w:ascii="Times New Roman" w:hAnsi="Times New Roman"/>
                                        <w:sz w:val="18"/>
                                        <w:szCs w:val="18"/>
                                      </w:rPr>
                                    </w:pPr>
                                    <w:ins w:id="3102" w:author="Nasser Mustafa [2]" w:date="2018-09-19T14:39:00Z">
                                      <w:r w:rsidRPr="00C7185A">
                                        <w:rPr>
                                          <w:rFonts w:ascii="Times New Roman" w:hAnsi="Times New Roman"/>
                                          <w:b/>
                                          <w:sz w:val="18"/>
                                          <w:szCs w:val="18"/>
                                        </w:rPr>
                                        <w:t>Metamodel Technology</w:t>
                                      </w:r>
                                    </w:ins>
                                  </w:p>
                                </w:tc>
                                <w:tc>
                                  <w:tcPr>
                                    <w:tcW w:w="882" w:type="dxa"/>
                                  </w:tcPr>
                                  <w:p w14:paraId="05DC1E47" w14:textId="77777777" w:rsidR="00D617FD" w:rsidRPr="00C7185A" w:rsidRDefault="00D617FD" w:rsidP="00740534">
                                    <w:pPr>
                                      <w:spacing w:before="20" w:after="20" w:line="240" w:lineRule="auto"/>
                                      <w:ind w:hanging="39"/>
                                      <w:contextualSpacing/>
                                      <w:jc w:val="left"/>
                                      <w:rPr>
                                        <w:ins w:id="3103" w:author="Nasser Mustafa [2]" w:date="2018-09-19T14:39:00Z"/>
                                        <w:rFonts w:ascii="Times New Roman" w:hAnsi="Times New Roman"/>
                                        <w:sz w:val="18"/>
                                        <w:szCs w:val="18"/>
                                      </w:rPr>
                                    </w:pPr>
                                    <w:ins w:id="3104" w:author="Nasser Mustafa [2]" w:date="2018-09-19T14:39:00Z">
                                      <w:r w:rsidRPr="00C7185A">
                                        <w:rPr>
                                          <w:rFonts w:ascii="Times New Roman" w:hAnsi="Times New Roman"/>
                                          <w:b/>
                                          <w:sz w:val="18"/>
                                          <w:szCs w:val="18"/>
                                        </w:rPr>
                                        <w:t>Tool Support</w:t>
                                      </w:r>
                                    </w:ins>
                                  </w:p>
                                </w:tc>
                                <w:tc>
                                  <w:tcPr>
                                    <w:tcW w:w="2430" w:type="dxa"/>
                                  </w:tcPr>
                                  <w:p w14:paraId="68823EB1" w14:textId="77777777" w:rsidR="00D617FD" w:rsidRPr="00C7185A" w:rsidRDefault="00D617FD" w:rsidP="00740534">
                                    <w:pPr>
                                      <w:spacing w:before="20" w:after="20" w:line="240" w:lineRule="auto"/>
                                      <w:ind w:hanging="39"/>
                                      <w:contextualSpacing/>
                                      <w:jc w:val="left"/>
                                      <w:rPr>
                                        <w:ins w:id="3105" w:author="Nasser Mustafa [2]" w:date="2018-09-19T14:39:00Z"/>
                                        <w:rFonts w:ascii="Times New Roman" w:hAnsi="Times New Roman"/>
                                        <w:sz w:val="18"/>
                                        <w:szCs w:val="18"/>
                                      </w:rPr>
                                    </w:pPr>
                                    <w:ins w:id="3106" w:author="Nasser Mustafa [2]" w:date="2018-09-19T14:39:00Z">
                                      <w:r w:rsidRPr="00C7185A">
                                        <w:rPr>
                                          <w:rFonts w:ascii="Times New Roman" w:hAnsi="Times New Roman"/>
                                          <w:b/>
                                          <w:sz w:val="18"/>
                                          <w:szCs w:val="18"/>
                                        </w:rPr>
                                        <w:t>Validation</w:t>
                                      </w:r>
                                    </w:ins>
                                  </w:p>
                                </w:tc>
                                <w:tc>
                                  <w:tcPr>
                                    <w:tcW w:w="1105" w:type="dxa"/>
                                  </w:tcPr>
                                  <w:p w14:paraId="67ABEF47" w14:textId="77777777" w:rsidR="00D617FD" w:rsidRPr="00C7185A" w:rsidRDefault="00D617FD" w:rsidP="00740534">
                                    <w:pPr>
                                      <w:spacing w:before="20" w:after="20" w:line="240" w:lineRule="auto"/>
                                      <w:ind w:hanging="39"/>
                                      <w:contextualSpacing/>
                                      <w:jc w:val="left"/>
                                      <w:rPr>
                                        <w:ins w:id="3107" w:author="Nasser Mustafa [2]" w:date="2018-09-19T14:39:00Z"/>
                                        <w:rFonts w:ascii="Times New Roman" w:hAnsi="Times New Roman"/>
                                        <w:sz w:val="18"/>
                                        <w:szCs w:val="18"/>
                                      </w:rPr>
                                    </w:pPr>
                                    <w:ins w:id="3108" w:author="Nasser Mustafa [2]" w:date="2018-09-19T14:39:00Z">
                                      <w:r w:rsidRPr="00C7185A">
                                        <w:rPr>
                                          <w:rFonts w:ascii="Times New Roman" w:hAnsi="Times New Roman"/>
                                          <w:b/>
                                          <w:sz w:val="18"/>
                                          <w:szCs w:val="18"/>
                                        </w:rPr>
                                        <w:t>Extension to new link types without changing metamodel</w:t>
                                      </w:r>
                                    </w:ins>
                                  </w:p>
                                </w:tc>
                                <w:tc>
                                  <w:tcPr>
                                    <w:tcW w:w="1415" w:type="dxa"/>
                                  </w:tcPr>
                                  <w:p w14:paraId="4A0774F9" w14:textId="77777777" w:rsidR="00D617FD" w:rsidRPr="00C7185A" w:rsidRDefault="00D617FD" w:rsidP="00740534">
                                    <w:pPr>
                                      <w:spacing w:before="20" w:after="20" w:line="240" w:lineRule="auto"/>
                                      <w:ind w:hanging="39"/>
                                      <w:contextualSpacing/>
                                      <w:jc w:val="left"/>
                                      <w:rPr>
                                        <w:ins w:id="3109" w:author="Nasser Mustafa [2]" w:date="2018-09-19T14:39:00Z"/>
                                        <w:rFonts w:ascii="Times New Roman" w:hAnsi="Times New Roman"/>
                                        <w:sz w:val="18"/>
                                        <w:szCs w:val="18"/>
                                      </w:rPr>
                                    </w:pPr>
                                    <w:ins w:id="3110" w:author="Nasser Mustafa [2]" w:date="2018-09-19T14:39:00Z">
                                      <w:r w:rsidRPr="00C7185A">
                                        <w:rPr>
                                          <w:rFonts w:ascii="Times New Roman" w:hAnsi="Times New Roman"/>
                                          <w:b/>
                                          <w:sz w:val="18"/>
                                          <w:szCs w:val="18"/>
                                        </w:rPr>
                                        <w:t>Important design features</w:t>
                                      </w:r>
                                    </w:ins>
                                  </w:p>
                                </w:tc>
                              </w:tr>
                              <w:tr w:rsidR="00D617FD" w:rsidRPr="00C7185A" w14:paraId="1D715D5B" w14:textId="77777777" w:rsidTr="00740534">
                                <w:trPr>
                                  <w:trHeight w:val="727"/>
                                  <w:ins w:id="3111" w:author="Nasser Mustafa [2]" w:date="2018-09-19T14:39:00Z"/>
                                </w:trPr>
                                <w:tc>
                                  <w:tcPr>
                                    <w:tcW w:w="625" w:type="dxa"/>
                                    <w:tcMar>
                                      <w:left w:w="142" w:type="dxa"/>
                                      <w:right w:w="28" w:type="dxa"/>
                                    </w:tcMar>
                                    <w:vAlign w:val="center"/>
                                  </w:tcPr>
                                  <w:p w14:paraId="1A5F130B" w14:textId="5A759678" w:rsidR="00D617FD" w:rsidRPr="000F0E18" w:rsidRDefault="00D617FD" w:rsidP="00740534">
                                    <w:pPr>
                                      <w:spacing w:before="20" w:after="20" w:line="240" w:lineRule="auto"/>
                                      <w:ind w:left="-16" w:firstLine="0"/>
                                      <w:contextualSpacing/>
                                      <w:rPr>
                                        <w:ins w:id="3112" w:author="Nasser Mustafa [2]" w:date="2018-09-19T14:39:00Z"/>
                                        <w:rFonts w:ascii="Times New Roman" w:eastAsia="SimSun" w:hAnsi="Times New Roman"/>
                                        <w:b/>
                                        <w:bCs/>
                                        <w:sz w:val="18"/>
                                        <w:szCs w:val="18"/>
                                      </w:rPr>
                                    </w:pPr>
                                    <w:ins w:id="3113"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ins w:id="3114" w:author="Nasser Mustafa [2]" w:date="2018-09-19T14:39:00Z">
                                      <w:r w:rsidRPr="000F0E18">
                                        <w:rPr>
                                          <w:rFonts w:ascii="Times New Roman" w:hAnsi="Times New Roman"/>
                                          <w:sz w:val="18"/>
                                          <w:szCs w:val="18"/>
                                        </w:rPr>
                                        <w:fldChar w:fldCharType="separate"/>
                                      </w:r>
                                    </w:ins>
                                    <w:r w:rsidRPr="00B050F0">
                                      <w:rPr>
                                        <w:rFonts w:ascii="Times New Roman" w:hAnsi="Times New Roman"/>
                                        <w:noProof/>
                                        <w:sz w:val="18"/>
                                        <w:szCs w:val="18"/>
                                      </w:rPr>
                                      <w:t>[46]</w:t>
                                    </w:r>
                                    <w:ins w:id="3115" w:author="Nasser Mustafa [2]" w:date="2018-09-19T14:39:00Z">
                                      <w:r w:rsidRPr="000F0E18">
                                        <w:rPr>
                                          <w:rFonts w:ascii="Times New Roman" w:hAnsi="Times New Roman"/>
                                          <w:sz w:val="18"/>
                                          <w:szCs w:val="18"/>
                                        </w:rPr>
                                        <w:fldChar w:fldCharType="end"/>
                                      </w:r>
                                      <w:r w:rsidRPr="000F0E18">
                                        <w:rPr>
                                          <w:rFonts w:ascii="Times New Roman" w:hAnsi="Times New Roman"/>
                                          <w:sz w:val="18"/>
                                          <w:szCs w:val="18"/>
                                        </w:rPr>
                                        <w:t xml:space="preserve"> </w:t>
                                      </w:r>
                                    </w:ins>
                                  </w:p>
                                </w:tc>
                                <w:tc>
                                  <w:tcPr>
                                    <w:tcW w:w="990" w:type="dxa"/>
                                  </w:tcPr>
                                  <w:p w14:paraId="4C6A511B" w14:textId="77777777" w:rsidR="00D617FD" w:rsidRPr="00C7185A" w:rsidRDefault="00D617FD" w:rsidP="00740534">
                                    <w:pPr>
                                      <w:spacing w:before="20" w:after="20" w:line="240" w:lineRule="auto"/>
                                      <w:ind w:firstLine="0"/>
                                      <w:contextualSpacing/>
                                      <w:jc w:val="left"/>
                                      <w:rPr>
                                        <w:ins w:id="3116" w:author="Nasser Mustafa [2]" w:date="2018-09-19T14:39:00Z"/>
                                        <w:rFonts w:ascii="Times New Roman" w:eastAsia="SimSun" w:hAnsi="Times New Roman"/>
                                        <w:b/>
                                        <w:bCs/>
                                        <w:sz w:val="18"/>
                                        <w:szCs w:val="18"/>
                                      </w:rPr>
                                    </w:pPr>
                                    <w:ins w:id="3117" w:author="Nasser Mustafa [2]" w:date="2018-09-19T14:39:00Z">
                                      <w:r w:rsidRPr="00C7185A">
                                        <w:rPr>
                                          <w:rFonts w:ascii="Times New Roman" w:hAnsi="Times New Roman"/>
                                          <w:sz w:val="18"/>
                                          <w:szCs w:val="18"/>
                                        </w:rPr>
                                        <w:t>Ecore based</w:t>
                                      </w:r>
                                    </w:ins>
                                  </w:p>
                                </w:tc>
                                <w:tc>
                                  <w:tcPr>
                                    <w:tcW w:w="1098" w:type="dxa"/>
                                  </w:tcPr>
                                  <w:p w14:paraId="25B656EC" w14:textId="77777777" w:rsidR="00D617FD" w:rsidRPr="00C7185A" w:rsidRDefault="00D617FD" w:rsidP="00740534">
                                    <w:pPr>
                                      <w:spacing w:before="20" w:after="20" w:line="240" w:lineRule="auto"/>
                                      <w:ind w:firstLine="0"/>
                                      <w:contextualSpacing/>
                                      <w:jc w:val="left"/>
                                      <w:rPr>
                                        <w:ins w:id="3118" w:author="Nasser Mustafa [2]" w:date="2018-09-19T14:39:00Z"/>
                                        <w:rFonts w:ascii="Times New Roman" w:hAnsi="Times New Roman"/>
                                        <w:sz w:val="18"/>
                                        <w:szCs w:val="18"/>
                                      </w:rPr>
                                    </w:pPr>
                                    <w:ins w:id="3119" w:author="Nasser Mustafa [2]" w:date="2018-09-19T14:39:00Z">
                                      <w:r w:rsidRPr="00C7185A">
                                        <w:rPr>
                                          <w:rFonts w:ascii="Times New Roman" w:hAnsi="Times New Roman"/>
                                          <w:sz w:val="18"/>
                                          <w:szCs w:val="18"/>
                                        </w:rPr>
                                        <w:t>UML class diagram</w:t>
                                      </w:r>
                                    </w:ins>
                                  </w:p>
                                </w:tc>
                                <w:tc>
                                  <w:tcPr>
                                    <w:tcW w:w="882" w:type="dxa"/>
                                  </w:tcPr>
                                  <w:p w14:paraId="5F31549A" w14:textId="77777777" w:rsidR="00D617FD" w:rsidRPr="00C7185A" w:rsidRDefault="00D617FD" w:rsidP="00740534">
                                    <w:pPr>
                                      <w:spacing w:before="20" w:after="20" w:line="240" w:lineRule="auto"/>
                                      <w:ind w:firstLine="0"/>
                                      <w:contextualSpacing/>
                                      <w:jc w:val="left"/>
                                      <w:rPr>
                                        <w:ins w:id="3120" w:author="Nasser Mustafa [2]" w:date="2018-09-19T14:39:00Z"/>
                                        <w:rFonts w:ascii="Times New Roman" w:hAnsi="Times New Roman"/>
                                        <w:sz w:val="18"/>
                                        <w:szCs w:val="18"/>
                                      </w:rPr>
                                    </w:pPr>
                                    <w:ins w:id="3121" w:author="Nasser Mustafa [2]" w:date="2018-09-19T14:39:00Z">
                                      <w:r w:rsidRPr="00C7185A">
                                        <w:rPr>
                                          <w:rFonts w:ascii="Times New Roman" w:hAnsi="Times New Roman"/>
                                          <w:sz w:val="18"/>
                                          <w:szCs w:val="18"/>
                                        </w:rPr>
                                        <w:t xml:space="preserve">Eclipse </w:t>
                                      </w:r>
                                    </w:ins>
                                  </w:p>
                                </w:tc>
                                <w:tc>
                                  <w:tcPr>
                                    <w:tcW w:w="2430" w:type="dxa"/>
                                  </w:tcPr>
                                  <w:p w14:paraId="028792FB" w14:textId="77777777" w:rsidR="00D617FD" w:rsidRPr="00C7185A" w:rsidRDefault="00D617FD" w:rsidP="00740534">
                                    <w:pPr>
                                      <w:spacing w:before="20" w:after="20" w:line="240" w:lineRule="auto"/>
                                      <w:ind w:hanging="39"/>
                                      <w:contextualSpacing/>
                                      <w:jc w:val="left"/>
                                      <w:rPr>
                                        <w:ins w:id="3122" w:author="Nasser Mustafa [2]" w:date="2018-09-19T14:39:00Z"/>
                                        <w:rFonts w:ascii="Times New Roman" w:hAnsi="Times New Roman"/>
                                        <w:sz w:val="18"/>
                                        <w:szCs w:val="18"/>
                                      </w:rPr>
                                    </w:pPr>
                                    <w:ins w:id="3123" w:author="Nasser Mustafa [2]" w:date="2018-09-19T14:39:00Z">
                                      <w:r w:rsidRPr="00C7185A">
                                        <w:rPr>
                                          <w:rFonts w:ascii="Times New Roman" w:hAnsi="Times New Roman"/>
                                          <w:sz w:val="18"/>
                                          <w:szCs w:val="18"/>
                                        </w:rPr>
                                        <w:t xml:space="preserve">Partial instantiation, couple of case studies </w:t>
                                      </w:r>
                                    </w:ins>
                                  </w:p>
                                </w:tc>
                                <w:tc>
                                  <w:tcPr>
                                    <w:tcW w:w="1105" w:type="dxa"/>
                                  </w:tcPr>
                                  <w:p w14:paraId="261E6467" w14:textId="77777777" w:rsidR="00D617FD" w:rsidRPr="00C7185A" w:rsidRDefault="00D617FD" w:rsidP="00740534">
                                    <w:pPr>
                                      <w:spacing w:before="20" w:after="20" w:line="240" w:lineRule="auto"/>
                                      <w:ind w:firstLine="10"/>
                                      <w:contextualSpacing/>
                                      <w:jc w:val="left"/>
                                      <w:rPr>
                                        <w:ins w:id="3124" w:author="Nasser Mustafa [2]" w:date="2018-09-19T14:39:00Z"/>
                                        <w:rFonts w:ascii="Times New Roman" w:eastAsia="SimSun" w:hAnsi="Times New Roman"/>
                                        <w:b/>
                                        <w:bCs/>
                                        <w:sz w:val="18"/>
                                        <w:szCs w:val="18"/>
                                      </w:rPr>
                                    </w:pPr>
                                    <w:ins w:id="3125" w:author="Nasser Mustafa [2]" w:date="2018-09-19T14:39:00Z">
                                      <w:r w:rsidRPr="00C7185A">
                                        <w:rPr>
                                          <w:rFonts w:ascii="Times New Roman" w:hAnsi="Times New Roman"/>
                                          <w:sz w:val="18"/>
                                          <w:szCs w:val="18"/>
                                        </w:rPr>
                                        <w:t>No</w:t>
                                      </w:r>
                                    </w:ins>
                                  </w:p>
                                </w:tc>
                                <w:tc>
                                  <w:tcPr>
                                    <w:tcW w:w="1415" w:type="dxa"/>
                                  </w:tcPr>
                                  <w:p w14:paraId="76FE8641" w14:textId="77777777" w:rsidR="00D617FD" w:rsidRPr="00C7185A" w:rsidRDefault="00D617FD" w:rsidP="00740534">
                                    <w:pPr>
                                      <w:spacing w:before="20" w:after="20" w:line="240" w:lineRule="auto"/>
                                      <w:ind w:hanging="39"/>
                                      <w:contextualSpacing/>
                                      <w:jc w:val="left"/>
                                      <w:rPr>
                                        <w:ins w:id="3126" w:author="Nasser Mustafa [2]" w:date="2018-09-19T14:39:00Z"/>
                                        <w:rFonts w:ascii="Times New Roman" w:eastAsia="SimSun" w:hAnsi="Times New Roman"/>
                                        <w:b/>
                                        <w:bCs/>
                                        <w:sz w:val="18"/>
                                        <w:szCs w:val="18"/>
                                      </w:rPr>
                                    </w:pPr>
                                    <w:ins w:id="3127" w:author="Nasser Mustafa [2]" w:date="2018-09-19T14:39:00Z">
                                      <w:r w:rsidRPr="00C7185A">
                                        <w:rPr>
                                          <w:rFonts w:ascii="Times New Roman" w:hAnsi="Times New Roman"/>
                                          <w:sz w:val="18"/>
                                          <w:szCs w:val="18"/>
                                        </w:rPr>
                                        <w:t>Trace links classifications, linking heterogeneous models</w:t>
                                      </w:r>
                                    </w:ins>
                                  </w:p>
                                </w:tc>
                              </w:tr>
                              <w:tr w:rsidR="00D617FD" w:rsidRPr="00C7185A" w14:paraId="281705BC" w14:textId="77777777" w:rsidTr="00740534">
                                <w:trPr>
                                  <w:trHeight w:val="789"/>
                                  <w:ins w:id="3128" w:author="Nasser Mustafa [2]" w:date="2018-09-19T14:39:00Z"/>
                                </w:trPr>
                                <w:tc>
                                  <w:tcPr>
                                    <w:tcW w:w="625" w:type="dxa"/>
                                    <w:tcMar>
                                      <w:left w:w="142" w:type="dxa"/>
                                      <w:right w:w="28" w:type="dxa"/>
                                    </w:tcMar>
                                    <w:vAlign w:val="center"/>
                                  </w:tcPr>
                                  <w:p w14:paraId="21173BB6" w14:textId="18BE5581" w:rsidR="00D617FD" w:rsidRPr="000F0E18" w:rsidRDefault="00D617FD" w:rsidP="00740534">
                                    <w:pPr>
                                      <w:spacing w:before="20" w:after="20" w:line="240" w:lineRule="auto"/>
                                      <w:ind w:left="-16" w:firstLine="0"/>
                                      <w:contextualSpacing/>
                                      <w:rPr>
                                        <w:ins w:id="3129" w:author="Nasser Mustafa [2]" w:date="2018-09-19T14:39:00Z"/>
                                        <w:rFonts w:ascii="Times New Roman" w:hAnsi="Times New Roman"/>
                                        <w:sz w:val="18"/>
                                        <w:szCs w:val="18"/>
                                      </w:rPr>
                                    </w:pPr>
                                    <w:ins w:id="3130"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mendeley":{"formattedCitation":"[47]","plainTextFormattedCitation":"[47]","previouslyFormattedCitation":"[47]"},"properties":{"noteIndex":0},"schema":"https://github.com/citation-style-language/schema/raw/master/csl-citation.json"}</w:instrText>
                                    </w:r>
                                    <w:ins w:id="3131"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[47]</w:t>
                                    </w:r>
                                    <w:ins w:id="3132" w:author="Nasser Mustafa [2]" w:date="2018-09-19T14:39:00Z">
                                      <w:r w:rsidRPr="000F0E18">
                                        <w:rPr>
                                          <w:rFonts w:ascii="Times New Roman" w:hAnsi="Times New Roman"/>
                                          <w:sz w:val="18"/>
                                          <w:szCs w:val="18"/>
                                        </w:rPr>
                                        <w:fldChar w:fldCharType="end"/>
                                      </w:r>
                                    </w:ins>
                                  </w:p>
                                </w:tc>
                                <w:tc>
                                  <w:tcPr>
                                    <w:tcW w:w="990" w:type="dxa"/>
                                  </w:tcPr>
                                  <w:p w14:paraId="135A6BD1" w14:textId="77777777" w:rsidR="00D617FD" w:rsidRPr="00C7185A" w:rsidRDefault="00D617FD" w:rsidP="00740534">
                                    <w:pPr>
                                      <w:spacing w:before="20" w:after="20" w:line="240" w:lineRule="auto"/>
                                      <w:ind w:firstLine="0"/>
                                      <w:contextualSpacing/>
                                      <w:jc w:val="left"/>
                                      <w:rPr>
                                        <w:ins w:id="3133" w:author="Nasser Mustafa [2]" w:date="2018-09-19T14:39:00Z"/>
                                        <w:rFonts w:ascii="Times New Roman" w:eastAsia="SimSun" w:hAnsi="Times New Roman"/>
                                        <w:b/>
                                        <w:bCs/>
                                        <w:sz w:val="18"/>
                                        <w:szCs w:val="18"/>
                                      </w:rPr>
                                    </w:pPr>
                                    <w:ins w:id="3134" w:author="Nasser Mustafa [2]" w:date="2018-09-19T14:39:00Z">
                                      <w:r w:rsidRPr="00C7185A">
                                        <w:rPr>
                                          <w:rFonts w:ascii="Times New Roman" w:hAnsi="Times New Roman"/>
                                          <w:sz w:val="18"/>
                                          <w:szCs w:val="18"/>
                                        </w:rPr>
                                        <w:t>BPMN</w:t>
                                      </w:r>
                                    </w:ins>
                                  </w:p>
                                </w:tc>
                                <w:tc>
                                  <w:tcPr>
                                    <w:tcW w:w="1098" w:type="dxa"/>
                                  </w:tcPr>
                                  <w:p w14:paraId="0EE6FB55" w14:textId="77777777" w:rsidR="00D617FD" w:rsidRPr="00C7185A" w:rsidRDefault="00D617FD" w:rsidP="00740534">
                                    <w:pPr>
                                      <w:spacing w:before="20" w:after="20" w:line="240" w:lineRule="auto"/>
                                      <w:ind w:firstLine="0"/>
                                      <w:contextualSpacing/>
                                      <w:jc w:val="left"/>
                                      <w:rPr>
                                        <w:ins w:id="3135" w:author="Nasser Mustafa [2]" w:date="2018-09-19T14:39:00Z"/>
                                        <w:rFonts w:ascii="Times New Roman" w:hAnsi="Times New Roman"/>
                                        <w:sz w:val="18"/>
                                        <w:szCs w:val="18"/>
                                      </w:rPr>
                                    </w:pPr>
                                    <w:ins w:id="3136" w:author="Nasser Mustafa [2]" w:date="2018-09-19T14:39:00Z">
                                      <w:r w:rsidRPr="00C7185A">
                                        <w:rPr>
                                          <w:rFonts w:ascii="Times New Roman" w:hAnsi="Times New Roman"/>
                                          <w:sz w:val="18"/>
                                          <w:szCs w:val="18"/>
                                        </w:rPr>
                                        <w:t xml:space="preserve">UML derived property </w:t>
                                      </w:r>
                                    </w:ins>
                                  </w:p>
                                </w:tc>
                                <w:tc>
                                  <w:tcPr>
                                    <w:tcW w:w="882" w:type="dxa"/>
                                  </w:tcPr>
                                  <w:p w14:paraId="4E44AD84" w14:textId="77777777" w:rsidR="00D617FD" w:rsidRPr="00C7185A" w:rsidRDefault="00D617FD" w:rsidP="00740534">
                                    <w:pPr>
                                      <w:spacing w:before="20" w:after="20" w:line="240" w:lineRule="auto"/>
                                      <w:ind w:firstLine="0"/>
                                      <w:contextualSpacing/>
                                      <w:jc w:val="left"/>
                                      <w:rPr>
                                        <w:ins w:id="3137" w:author="Nasser Mustafa [2]" w:date="2018-09-19T14:39:00Z"/>
                                        <w:rFonts w:ascii="Times New Roman" w:hAnsi="Times New Roman"/>
                                        <w:sz w:val="18"/>
                                        <w:szCs w:val="18"/>
                                      </w:rPr>
                                    </w:pPr>
                                    <w:ins w:id="3138" w:author="Nasser Mustafa [2]" w:date="2018-09-19T14:39:00Z">
                                      <w:r w:rsidRPr="00C7185A">
                                        <w:rPr>
                                          <w:rFonts w:ascii="Times New Roman" w:hAnsi="Times New Roman"/>
                                          <w:sz w:val="18"/>
                                          <w:szCs w:val="18"/>
                                        </w:rPr>
                                        <w:t>MagicDraw</w:t>
                                      </w:r>
                                    </w:ins>
                                  </w:p>
                                </w:tc>
                                <w:tc>
                                  <w:tcPr>
                                    <w:tcW w:w="2430" w:type="dxa"/>
                                  </w:tcPr>
                                  <w:p w14:paraId="3BC17F4A" w14:textId="77777777" w:rsidR="00D617FD" w:rsidRPr="00C7185A" w:rsidRDefault="00D617FD" w:rsidP="00740534">
                                    <w:pPr>
                                      <w:spacing w:before="20" w:after="20" w:line="240" w:lineRule="auto"/>
                                      <w:ind w:hanging="39"/>
                                      <w:contextualSpacing/>
                                      <w:jc w:val="left"/>
                                      <w:rPr>
                                        <w:ins w:id="3139" w:author="Nasser Mustafa [2]" w:date="2018-09-19T14:39:00Z"/>
                                        <w:rFonts w:ascii="Times New Roman" w:hAnsi="Times New Roman"/>
                                        <w:sz w:val="18"/>
                                        <w:szCs w:val="18"/>
                                      </w:rPr>
                                    </w:pPr>
                                    <w:ins w:id="3140" w:author="Nasser Mustafa [2]" w:date="2018-09-19T14:39:00Z">
                                      <w:r w:rsidRPr="00C7185A">
                                        <w:rPr>
                                          <w:rFonts w:ascii="Times New Roman" w:hAnsi="Times New Roman"/>
                                          <w:sz w:val="18"/>
                                          <w:szCs w:val="18"/>
                                        </w:rPr>
                                        <w:t xml:space="preserve">Partial instantiation, one case study </w:t>
                                      </w:r>
                                    </w:ins>
                                  </w:p>
                                </w:tc>
                                <w:tc>
                                  <w:tcPr>
                                    <w:tcW w:w="1105" w:type="dxa"/>
                                  </w:tcPr>
                                  <w:p w14:paraId="093D07A9" w14:textId="77777777" w:rsidR="00D617FD" w:rsidRPr="00C7185A" w:rsidRDefault="00D617FD" w:rsidP="00740534">
                                    <w:pPr>
                                      <w:spacing w:before="20" w:after="20" w:line="240" w:lineRule="auto"/>
                                      <w:ind w:firstLine="10"/>
                                      <w:contextualSpacing/>
                                      <w:jc w:val="left"/>
                                      <w:rPr>
                                        <w:ins w:id="3141" w:author="Nasser Mustafa [2]" w:date="2018-09-19T14:39:00Z"/>
                                        <w:rFonts w:ascii="Times New Roman" w:eastAsia="SimSun" w:hAnsi="Times New Roman"/>
                                        <w:b/>
                                        <w:bCs/>
                                        <w:sz w:val="18"/>
                                        <w:szCs w:val="18"/>
                                      </w:rPr>
                                    </w:pPr>
                                    <w:ins w:id="3142" w:author="Nasser Mustafa [2]" w:date="2018-09-19T14:39:00Z">
                                      <w:r w:rsidRPr="00C7185A">
                                        <w:rPr>
                                          <w:rFonts w:ascii="Times New Roman" w:hAnsi="Times New Roman"/>
                                          <w:sz w:val="18"/>
                                          <w:szCs w:val="18"/>
                                        </w:rPr>
                                        <w:t>Yes, but limited to what can be done with derived properties</w:t>
                                      </w:r>
                                    </w:ins>
                                  </w:p>
                                </w:tc>
                                <w:tc>
                                  <w:tcPr>
                                    <w:tcW w:w="1415" w:type="dxa"/>
                                  </w:tcPr>
                                  <w:p w14:paraId="055BA6B4" w14:textId="77777777" w:rsidR="00D617FD" w:rsidRPr="00C7185A" w:rsidRDefault="00D617FD" w:rsidP="00740534">
                                    <w:pPr>
                                      <w:spacing w:before="20" w:after="20" w:line="240" w:lineRule="auto"/>
                                      <w:ind w:hanging="39"/>
                                      <w:contextualSpacing/>
                                      <w:jc w:val="left"/>
                                      <w:rPr>
                                        <w:ins w:id="3143" w:author="Nasser Mustafa [2]" w:date="2018-09-19T14:39:00Z"/>
                                        <w:rFonts w:ascii="Times New Roman" w:eastAsia="SimSun" w:hAnsi="Times New Roman"/>
                                        <w:b/>
                                        <w:bCs/>
                                        <w:sz w:val="18"/>
                                        <w:szCs w:val="18"/>
                                      </w:rPr>
                                    </w:pPr>
                                    <w:ins w:id="3144" w:author="Nasser Mustafa [2]" w:date="2018-09-19T14:39:00Z">
                                      <w:r w:rsidRPr="00C7185A">
                                        <w:rPr>
                                          <w:rFonts w:ascii="Times New Roman" w:hAnsi="Times New Roman"/>
                                          <w:sz w:val="18"/>
                                          <w:szCs w:val="18"/>
                                        </w:rPr>
                                        <w:t>New traceability rules</w:t>
                                      </w:r>
                                      <w:r>
                                        <w:rPr>
                                          <w:rFonts w:ascii="Times New Roman" w:hAnsi="Times New Roman"/>
                                          <w:sz w:val="18"/>
                                          <w:szCs w:val="18"/>
                                        </w:rPr>
                                        <w:t xml:space="preserve">   </w:t>
                                      </w:r>
                                      <w:r w:rsidRPr="00C7185A">
                                        <w:rPr>
                                          <w:rFonts w:ascii="Times New Roman" w:hAnsi="Times New Roman"/>
                                          <w:sz w:val="18"/>
                                          <w:szCs w:val="18"/>
                                        </w:rPr>
                                        <w:t>and relations in BPMN</w:t>
                                      </w:r>
                                    </w:ins>
                                  </w:p>
                                </w:tc>
                              </w:tr>
                              <w:tr w:rsidR="00D617FD" w:rsidRPr="00C7185A" w14:paraId="5C3C6C9E" w14:textId="77777777" w:rsidTr="00740534">
                                <w:trPr>
                                  <w:trHeight w:val="640"/>
                                  <w:ins w:id="3145" w:author="Nasser Mustafa [2]" w:date="2018-09-19T14:39:00Z"/>
                                </w:trPr>
                                <w:tc>
                                  <w:tcPr>
                                    <w:tcW w:w="625" w:type="dxa"/>
                                    <w:tcMar>
                                      <w:left w:w="142" w:type="dxa"/>
                                      <w:right w:w="28" w:type="dxa"/>
                                    </w:tcMar>
                                    <w:vAlign w:val="center"/>
                                  </w:tcPr>
                                  <w:p w14:paraId="1643B592" w14:textId="1FA0D288" w:rsidR="00D617FD" w:rsidRPr="000F0E18" w:rsidRDefault="00D617FD" w:rsidP="00740534">
                                    <w:pPr>
                                      <w:spacing w:before="20" w:after="20" w:line="240" w:lineRule="auto"/>
                                      <w:ind w:left="-16" w:firstLine="0"/>
                                      <w:contextualSpacing/>
                                      <w:rPr>
                                        <w:ins w:id="3146" w:author="Nasser Mustafa [2]" w:date="2018-09-19T14:39:00Z"/>
                                        <w:rFonts w:ascii="Times New Roman" w:hAnsi="Times New Roman"/>
                                        <w:sz w:val="18"/>
                                        <w:szCs w:val="18"/>
                                      </w:rPr>
                                    </w:pPr>
                                    <w:ins w:id="3147"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ins w:id="3148"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[102]</w:t>
                                    </w:r>
                                    <w:ins w:id="3149" w:author="Nasser Mustafa [2]" w:date="2018-09-19T14:39:00Z">
                                      <w:r w:rsidRPr="000F0E18">
                                        <w:rPr>
                                          <w:rFonts w:ascii="Times New Roman" w:hAnsi="Times New Roman"/>
                                          <w:sz w:val="18"/>
                                          <w:szCs w:val="18"/>
                                        </w:rPr>
                                        <w:fldChar w:fldCharType="end"/>
                                      </w:r>
                                    </w:ins>
                                  </w:p>
                                </w:tc>
                                <w:tc>
                                  <w:tcPr>
                                    <w:tcW w:w="990" w:type="dxa"/>
                                  </w:tcPr>
                                  <w:p w14:paraId="3E996553" w14:textId="77777777" w:rsidR="00D617FD" w:rsidRPr="00C7185A" w:rsidRDefault="00D617FD" w:rsidP="00740534">
                                    <w:pPr>
                                      <w:spacing w:before="20" w:after="20" w:line="240" w:lineRule="auto"/>
                                      <w:ind w:firstLine="0"/>
                                      <w:contextualSpacing/>
                                      <w:jc w:val="left"/>
                                      <w:rPr>
                                        <w:ins w:id="3150" w:author="Nasser Mustafa [2]" w:date="2018-09-19T14:39:00Z"/>
                                        <w:rFonts w:ascii="Times New Roman" w:eastAsia="SimSun" w:hAnsi="Times New Roman"/>
                                        <w:b/>
                                        <w:bCs/>
                                        <w:sz w:val="18"/>
                                        <w:szCs w:val="18"/>
                                      </w:rPr>
                                    </w:pPr>
                                    <w:ins w:id="3151" w:author="Nasser Mustafa [2]" w:date="2018-09-19T14:39:00Z">
                                      <w:r w:rsidRPr="00C7185A">
                                        <w:rPr>
                                          <w:rFonts w:ascii="Times New Roman" w:hAnsi="Times New Roman"/>
                                          <w:sz w:val="18"/>
                                          <w:szCs w:val="18"/>
                                        </w:rPr>
                                        <w:t>MOF-based models</w:t>
                                      </w:r>
                                    </w:ins>
                                  </w:p>
                                </w:tc>
                                <w:tc>
                                  <w:tcPr>
                                    <w:tcW w:w="1098" w:type="dxa"/>
                                  </w:tcPr>
                                  <w:p w14:paraId="1DD0FF57" w14:textId="77777777" w:rsidR="00D617FD" w:rsidRPr="00C7185A" w:rsidRDefault="00D617FD" w:rsidP="00740534">
                                    <w:pPr>
                                      <w:spacing w:before="20" w:after="20" w:line="240" w:lineRule="auto"/>
                                      <w:ind w:firstLine="0"/>
                                      <w:contextualSpacing/>
                                      <w:jc w:val="left"/>
                                      <w:rPr>
                                        <w:ins w:id="3152" w:author="Nasser Mustafa [2]" w:date="2018-09-19T14:39:00Z"/>
                                        <w:rFonts w:ascii="Times New Roman" w:hAnsi="Times New Roman"/>
                                        <w:sz w:val="18"/>
                                        <w:szCs w:val="18"/>
                                      </w:rPr>
                                    </w:pPr>
                                    <w:ins w:id="3153" w:author="Nasser Mustafa [2]" w:date="2018-09-19T14:39:00Z">
                                      <w:r w:rsidRPr="00C7185A">
                                        <w:rPr>
                                          <w:rFonts w:ascii="Times New Roman" w:hAnsi="Times New Roman"/>
                                          <w:sz w:val="18"/>
                                          <w:szCs w:val="18"/>
                                        </w:rPr>
                                        <w:t>UML</w:t>
                                      </w:r>
                                      <w:r w:rsidRPr="00C7185A">
                                        <w:rPr>
                                          <w:rFonts w:ascii="Times New Roman" w:hAnsi="Times New Roman"/>
                                          <w:b/>
                                          <w:sz w:val="18"/>
                                          <w:szCs w:val="18"/>
                                        </w:rPr>
                                        <w:t xml:space="preserve"> </w:t>
                                      </w:r>
                                      <w:r w:rsidRPr="00C7185A">
                                        <w:rPr>
                                          <w:rFonts w:ascii="Times New Roman" w:hAnsi="Times New Roman"/>
                                          <w:sz w:val="18"/>
                                          <w:szCs w:val="18"/>
                                        </w:rPr>
                                        <w:t>class diagram</w:t>
                                      </w:r>
                                    </w:ins>
                                  </w:p>
                                </w:tc>
                                <w:tc>
                                  <w:tcPr>
                                    <w:tcW w:w="882" w:type="dxa"/>
                                  </w:tcPr>
                                  <w:p w14:paraId="75E06C71" w14:textId="77777777" w:rsidR="00D617FD" w:rsidRPr="00C7185A" w:rsidRDefault="00D617FD" w:rsidP="00740534">
                                    <w:pPr>
                                      <w:spacing w:before="20" w:after="20" w:line="240" w:lineRule="auto"/>
                                      <w:ind w:firstLine="0"/>
                                      <w:contextualSpacing/>
                                      <w:jc w:val="left"/>
                                      <w:rPr>
                                        <w:ins w:id="3154" w:author="Nasser Mustafa [2]" w:date="2018-09-19T14:39:00Z"/>
                                        <w:rFonts w:ascii="Times New Roman" w:hAnsi="Times New Roman"/>
                                        <w:sz w:val="18"/>
                                        <w:szCs w:val="18"/>
                                      </w:rPr>
                                    </w:pPr>
                                    <w:ins w:id="3155" w:author="Nasser Mustafa [2]" w:date="2018-09-19T14:39:00Z">
                                      <w:r w:rsidRPr="00C7185A">
                                        <w:rPr>
                                          <w:rFonts w:ascii="Times New Roman" w:hAnsi="Times New Roman"/>
                                          <w:sz w:val="18"/>
                                          <w:szCs w:val="18"/>
                                        </w:rPr>
                                        <w:t>Eclipse</w:t>
                                      </w:r>
                                    </w:ins>
                                  </w:p>
                                </w:tc>
                                <w:tc>
                                  <w:tcPr>
                                    <w:tcW w:w="2430" w:type="dxa"/>
                                  </w:tcPr>
                                  <w:p w14:paraId="3DAD21F6" w14:textId="77777777" w:rsidR="00D617FD" w:rsidRPr="00C7185A" w:rsidRDefault="00D617FD" w:rsidP="00740534">
                                    <w:pPr>
                                      <w:spacing w:before="20" w:after="20" w:line="240" w:lineRule="auto"/>
                                      <w:ind w:hanging="39"/>
                                      <w:contextualSpacing/>
                                      <w:jc w:val="left"/>
                                      <w:rPr>
                                        <w:ins w:id="3156" w:author="Nasser Mustafa [2]" w:date="2018-09-19T14:39:00Z"/>
                                        <w:rFonts w:ascii="Times New Roman" w:hAnsi="Times New Roman"/>
                                        <w:sz w:val="18"/>
                                        <w:szCs w:val="18"/>
                                      </w:rPr>
                                    </w:pPr>
                                    <w:ins w:id="3157" w:author="Nasser Mustafa [2]" w:date="2018-09-19T14:39:00Z">
                                      <w:r w:rsidRPr="00C7185A">
                                        <w:rPr>
                                          <w:rFonts w:ascii="Times New Roman" w:hAnsi="Times New Roman"/>
                                          <w:sz w:val="18"/>
                                          <w:szCs w:val="18"/>
                                        </w:rPr>
                                        <w:t>Partial instantiation, one case study</w:t>
                                      </w:r>
                                    </w:ins>
                                  </w:p>
                                </w:tc>
                                <w:tc>
                                  <w:tcPr>
                                    <w:tcW w:w="1105" w:type="dxa"/>
                                  </w:tcPr>
                                  <w:p w14:paraId="35FCBE66" w14:textId="77777777" w:rsidR="00D617FD" w:rsidRPr="00C7185A" w:rsidRDefault="00D617FD" w:rsidP="00740534">
                                    <w:pPr>
                                      <w:spacing w:before="20" w:after="20" w:line="240" w:lineRule="auto"/>
                                      <w:ind w:firstLine="10"/>
                                      <w:contextualSpacing/>
                                      <w:jc w:val="left"/>
                                      <w:rPr>
                                        <w:ins w:id="3158" w:author="Nasser Mustafa [2]" w:date="2018-09-19T14:39:00Z"/>
                                        <w:rFonts w:ascii="Times New Roman" w:eastAsia="SimSun" w:hAnsi="Times New Roman"/>
                                        <w:b/>
                                        <w:bCs/>
                                        <w:sz w:val="18"/>
                                        <w:szCs w:val="18"/>
                                      </w:rPr>
                                    </w:pPr>
                                    <w:ins w:id="3159" w:author="Nasser Mustafa [2]" w:date="2018-09-19T14:39:00Z">
                                      <w:r w:rsidRPr="00C7185A">
                                        <w:rPr>
                                          <w:rFonts w:ascii="Times New Roman" w:hAnsi="Times New Roman"/>
                                          <w:sz w:val="18"/>
                                          <w:szCs w:val="18"/>
                                        </w:rPr>
                                        <w:t>Yes, but limited to MOF</w:t>
                                      </w:r>
                                    </w:ins>
                                  </w:p>
                                </w:tc>
                                <w:tc>
                                  <w:tcPr>
                                    <w:tcW w:w="1415" w:type="dxa"/>
                                  </w:tcPr>
                                  <w:p w14:paraId="3C211557" w14:textId="77777777" w:rsidR="00D617FD" w:rsidRPr="00C7185A" w:rsidRDefault="00D617FD" w:rsidP="00740534">
                                    <w:pPr>
                                      <w:spacing w:before="20" w:after="20" w:line="240" w:lineRule="auto"/>
                                      <w:ind w:hanging="39"/>
                                      <w:contextualSpacing/>
                                      <w:jc w:val="left"/>
                                      <w:rPr>
                                        <w:ins w:id="3160" w:author="Nasser Mustafa [2]" w:date="2018-09-19T14:39:00Z"/>
                                        <w:rFonts w:ascii="Times New Roman" w:eastAsia="SimSun" w:hAnsi="Times New Roman"/>
                                        <w:b/>
                                        <w:bCs/>
                                        <w:sz w:val="18"/>
                                        <w:szCs w:val="18"/>
                                      </w:rPr>
                                    </w:pPr>
                                    <w:ins w:id="3161" w:author="Nasser Mustafa [2]" w:date="2018-09-19T14:39:00Z">
                                      <w:r w:rsidRPr="00C7185A">
                                        <w:rPr>
                                          <w:rFonts w:ascii="Times New Roman" w:hAnsi="Times New Roman"/>
                                          <w:sz w:val="18"/>
                                          <w:szCs w:val="18"/>
                                        </w:rPr>
                                        <w:t>Modeling link types</w:t>
                                      </w:r>
                                    </w:ins>
                                  </w:p>
                                </w:tc>
                              </w:tr>
                              <w:tr w:rsidR="00D617FD" w:rsidRPr="00C7185A" w14:paraId="26CAF386" w14:textId="77777777" w:rsidTr="00740534">
                                <w:trPr>
                                  <w:trHeight w:val="636"/>
                                  <w:ins w:id="3162" w:author="Nasser Mustafa [2]" w:date="2018-09-19T14:39:00Z"/>
                                </w:trPr>
                                <w:tc>
                                  <w:tcPr>
                                    <w:tcW w:w="625" w:type="dxa"/>
                                    <w:tcMar>
                                      <w:left w:w="142" w:type="dxa"/>
                                      <w:right w:w="28" w:type="dxa"/>
                                    </w:tcMar>
                                    <w:vAlign w:val="center"/>
                                  </w:tcPr>
                                  <w:p w14:paraId="151FC437" w14:textId="1871D7F7" w:rsidR="00D617FD" w:rsidRPr="000F0E18" w:rsidRDefault="00D617FD" w:rsidP="00740534">
                                    <w:pPr>
                                      <w:spacing w:before="20" w:after="20" w:line="240" w:lineRule="auto"/>
                                      <w:ind w:left="-16" w:firstLine="0"/>
                                      <w:contextualSpacing/>
                                      <w:rPr>
                                        <w:ins w:id="3163" w:author="Nasser Mustafa [2]" w:date="2018-09-19T14:39:00Z"/>
                                        <w:rFonts w:ascii="Times New Roman" w:hAnsi="Times New Roman"/>
                                        <w:sz w:val="18"/>
                                        <w:szCs w:val="18"/>
                                      </w:rPr>
                                    </w:pPr>
                                    <w:ins w:id="3164"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ins w:id="3165"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[79]</w:t>
                                    </w:r>
                                    <w:ins w:id="3166" w:author="Nasser Mustafa [2]" w:date="2018-09-19T14:39:00Z">
                                      <w:r w:rsidRPr="000F0E18">
                                        <w:rPr>
                                          <w:rFonts w:ascii="Times New Roman" w:hAnsi="Times New Roman"/>
                                          <w:sz w:val="18"/>
                                          <w:szCs w:val="18"/>
                                        </w:rPr>
                                        <w:fldChar w:fldCharType="end"/>
                                      </w:r>
                                    </w:ins>
                                  </w:p>
                                </w:tc>
                                <w:tc>
                                  <w:tcPr>
                                    <w:tcW w:w="990" w:type="dxa"/>
                                  </w:tcPr>
                                  <w:p w14:paraId="7EB72B26" w14:textId="77777777" w:rsidR="00D617FD" w:rsidRPr="00C7185A" w:rsidRDefault="00D617FD" w:rsidP="00740534">
                                    <w:pPr>
                                      <w:spacing w:before="20" w:after="20" w:line="240" w:lineRule="auto"/>
                                      <w:ind w:firstLine="0"/>
                                      <w:contextualSpacing/>
                                      <w:jc w:val="left"/>
                                      <w:rPr>
                                        <w:ins w:id="3167" w:author="Nasser Mustafa [2]" w:date="2018-09-19T14:39:00Z"/>
                                        <w:rFonts w:ascii="Times New Roman" w:eastAsia="SimSun" w:hAnsi="Times New Roman"/>
                                        <w:b/>
                                        <w:bCs/>
                                        <w:sz w:val="18"/>
                                        <w:szCs w:val="18"/>
                                      </w:rPr>
                                    </w:pPr>
                                    <w:ins w:id="3168" w:author="Nasser Mustafa [2]" w:date="2018-09-19T14:39:00Z">
                                      <w:r w:rsidRPr="00C7185A">
                                        <w:rPr>
                                          <w:rFonts w:ascii="Times New Roman" w:hAnsi="Times New Roman"/>
                                          <w:sz w:val="18"/>
                                          <w:szCs w:val="18"/>
                                        </w:rPr>
                                        <w:t>MOF-based models</w:t>
                                      </w:r>
                                    </w:ins>
                                  </w:p>
                                </w:tc>
                                <w:tc>
                                  <w:tcPr>
                                    <w:tcW w:w="1098" w:type="dxa"/>
                                  </w:tcPr>
                                  <w:p w14:paraId="53FF4159" w14:textId="77777777" w:rsidR="00D617FD" w:rsidRPr="00C7185A" w:rsidRDefault="00D617FD" w:rsidP="00740534">
                                    <w:pPr>
                                      <w:spacing w:before="20" w:after="20" w:line="240" w:lineRule="auto"/>
                                      <w:ind w:firstLine="0"/>
                                      <w:contextualSpacing/>
                                      <w:jc w:val="left"/>
                                      <w:rPr>
                                        <w:ins w:id="3169" w:author="Nasser Mustafa [2]" w:date="2018-09-19T14:39:00Z"/>
                                        <w:rFonts w:ascii="Times New Roman" w:hAnsi="Times New Roman"/>
                                        <w:sz w:val="18"/>
                                        <w:szCs w:val="18"/>
                                      </w:rPr>
                                    </w:pPr>
                                    <w:ins w:id="3170" w:author="Nasser Mustafa [2]" w:date="2018-09-19T14:39:00Z">
                                      <w:r w:rsidRPr="00C7185A">
                                        <w:rPr>
                                          <w:rFonts w:ascii="Times New Roman" w:hAnsi="Times New Roman"/>
                                          <w:sz w:val="18"/>
                                          <w:szCs w:val="18"/>
                                        </w:rPr>
                                        <w:t>UML class diagram</w:t>
                                      </w:r>
                                    </w:ins>
                                  </w:p>
                                </w:tc>
                                <w:tc>
                                  <w:tcPr>
                                    <w:tcW w:w="882" w:type="dxa"/>
                                  </w:tcPr>
                                  <w:p w14:paraId="027AC695" w14:textId="77777777" w:rsidR="00D617FD" w:rsidRPr="00C7185A" w:rsidRDefault="00D617FD" w:rsidP="00740534">
                                    <w:pPr>
                                      <w:spacing w:before="20" w:after="20" w:line="240" w:lineRule="auto"/>
                                      <w:ind w:firstLine="0"/>
                                      <w:contextualSpacing/>
                                      <w:jc w:val="left"/>
                                      <w:rPr>
                                        <w:ins w:id="3171" w:author="Nasser Mustafa [2]" w:date="2018-09-19T14:39:00Z"/>
                                        <w:rFonts w:ascii="Times New Roman" w:hAnsi="Times New Roman"/>
                                        <w:sz w:val="18"/>
                                        <w:szCs w:val="18"/>
                                      </w:rPr>
                                    </w:pPr>
                                    <w:ins w:id="3172" w:author="Nasser Mustafa [2]" w:date="2018-09-19T14:39:00Z">
                                      <w:r w:rsidRPr="00C7185A">
                                        <w:rPr>
                                          <w:rFonts w:ascii="Times New Roman" w:hAnsi="Times New Roman"/>
                                          <w:sz w:val="18"/>
                                          <w:szCs w:val="18"/>
                                        </w:rPr>
                                        <w:t>Kermeta</w:t>
                                      </w:r>
                                    </w:ins>
                                  </w:p>
                                </w:tc>
                                <w:tc>
                                  <w:tcPr>
                                    <w:tcW w:w="2430" w:type="dxa"/>
                                  </w:tcPr>
                                  <w:p w14:paraId="3B20EE0A" w14:textId="77777777" w:rsidR="00D617FD" w:rsidRPr="00C7185A" w:rsidRDefault="00D617FD" w:rsidP="00740534">
                                    <w:pPr>
                                      <w:spacing w:before="20" w:after="20" w:line="240" w:lineRule="auto"/>
                                      <w:ind w:hanging="39"/>
                                      <w:contextualSpacing/>
                                      <w:jc w:val="left"/>
                                      <w:rPr>
                                        <w:ins w:id="3173" w:author="Nasser Mustafa [2]" w:date="2018-09-19T14:39:00Z"/>
                                        <w:rFonts w:ascii="Times New Roman" w:hAnsi="Times New Roman"/>
                                        <w:sz w:val="18"/>
                                        <w:szCs w:val="18"/>
                                      </w:rPr>
                                    </w:pPr>
                                    <w:ins w:id="3174" w:author="Nasser Mustafa [2]" w:date="2018-09-19T14:39:00Z">
                                      <w:r w:rsidRPr="00C7185A">
                                        <w:rPr>
                                          <w:rFonts w:ascii="Times New Roman" w:hAnsi="Times New Roman"/>
                                          <w:sz w:val="18"/>
                                          <w:szCs w:val="18"/>
                                        </w:rPr>
                                        <w:t xml:space="preserve">Partial instantiation, one case study </w:t>
                                      </w:r>
                                    </w:ins>
                                  </w:p>
                                </w:tc>
                                <w:tc>
                                  <w:tcPr>
                                    <w:tcW w:w="1105" w:type="dxa"/>
                                  </w:tcPr>
                                  <w:p w14:paraId="7958BA0B" w14:textId="77777777" w:rsidR="00D617FD" w:rsidRPr="00C7185A" w:rsidRDefault="00D617FD" w:rsidP="00740534">
                                    <w:pPr>
                                      <w:spacing w:before="20" w:after="20" w:line="240" w:lineRule="auto"/>
                                      <w:ind w:firstLine="10"/>
                                      <w:contextualSpacing/>
                                      <w:jc w:val="left"/>
                                      <w:rPr>
                                        <w:ins w:id="3175" w:author="Nasser Mustafa [2]" w:date="2018-09-19T14:39:00Z"/>
                                        <w:rFonts w:ascii="Times New Roman" w:eastAsia="SimSun" w:hAnsi="Times New Roman"/>
                                        <w:b/>
                                        <w:bCs/>
                                        <w:sz w:val="18"/>
                                        <w:szCs w:val="18"/>
                                      </w:rPr>
                                    </w:pPr>
                                    <w:ins w:id="3176" w:author="Nasser Mustafa [2]" w:date="2018-09-19T14:39:00Z">
                                      <w:r w:rsidRPr="00C7185A">
                                        <w:rPr>
                                          <w:rFonts w:ascii="Times New Roman" w:hAnsi="Times New Roman"/>
                                          <w:sz w:val="18"/>
                                          <w:szCs w:val="18"/>
                                        </w:rPr>
                                        <w:t>Yes, but limited to MOF</w:t>
                                      </w:r>
                                    </w:ins>
                                  </w:p>
                                </w:tc>
                                <w:tc>
                                  <w:tcPr>
                                    <w:tcW w:w="1415" w:type="dxa"/>
                                  </w:tcPr>
                                  <w:p w14:paraId="5BE6229E" w14:textId="77777777" w:rsidR="00D617FD" w:rsidRPr="00C7185A" w:rsidRDefault="00D617FD" w:rsidP="00740534">
                                    <w:pPr>
                                      <w:spacing w:before="20" w:after="20" w:line="240" w:lineRule="auto"/>
                                      <w:ind w:hanging="39"/>
                                      <w:contextualSpacing/>
                                      <w:jc w:val="left"/>
                                      <w:rPr>
                                        <w:ins w:id="3177" w:author="Nasser Mustafa [2]" w:date="2018-09-19T14:39:00Z"/>
                                        <w:rFonts w:ascii="Times New Roman" w:eastAsia="SimSun" w:hAnsi="Times New Roman"/>
                                        <w:b/>
                                        <w:bCs/>
                                        <w:sz w:val="18"/>
                                        <w:szCs w:val="18"/>
                                      </w:rPr>
                                    </w:pPr>
                                    <w:ins w:id="3178" w:author="Nasser Mustafa [2]" w:date="2018-09-19T14:39:00Z">
                                      <w:r w:rsidRPr="00C7185A">
                                        <w:rPr>
                                          <w:rFonts w:ascii="Times New Roman" w:hAnsi="Times New Roman"/>
                                          <w:sz w:val="18"/>
                                          <w:szCs w:val="18"/>
                                        </w:rPr>
                                        <w:t>Sequence of links in model transformation</w:t>
                                      </w:r>
                                    </w:ins>
                                  </w:p>
                                </w:tc>
                              </w:tr>
                              <w:tr w:rsidR="00D617FD" w:rsidRPr="00C7185A" w14:paraId="6B6DEA75" w14:textId="77777777" w:rsidTr="00740534">
                                <w:trPr>
                                  <w:trHeight w:val="681"/>
                                  <w:ins w:id="3179" w:author="Nasser Mustafa [2]" w:date="2018-09-19T14:39:00Z"/>
                                </w:trPr>
                                <w:tc>
                                  <w:tcPr>
                                    <w:tcW w:w="625" w:type="dxa"/>
                                    <w:tcMar>
                                      <w:left w:w="142" w:type="dxa"/>
                                      <w:right w:w="28" w:type="dxa"/>
                                    </w:tcMar>
                                    <w:vAlign w:val="center"/>
                                  </w:tcPr>
                                  <w:p w14:paraId="52ED1347" w14:textId="79844D55" w:rsidR="00D617FD" w:rsidRPr="000F0E18" w:rsidRDefault="00D617FD" w:rsidP="00740534">
                                    <w:pPr>
                                      <w:tabs>
                                        <w:tab w:val="left" w:pos="120"/>
                                      </w:tabs>
                                      <w:spacing w:before="20" w:after="20" w:line="240" w:lineRule="auto"/>
                                      <w:ind w:left="-16" w:hanging="89"/>
                                      <w:contextualSpacing/>
                                      <w:rPr>
                                        <w:ins w:id="3180" w:author="Nasser Mustafa [2]" w:date="2018-09-19T14:39:00Z"/>
                                        <w:rFonts w:ascii="Times New Roman" w:hAnsi="Times New Roman"/>
                                        <w:sz w:val="18"/>
                                        <w:szCs w:val="18"/>
                                      </w:rPr>
                                    </w:pPr>
                                    <w:ins w:id="3181" w:author="Nasser Mustafa [2]" w:date="2018-09-19T14:39:00Z">
                                      <w:r w:rsidRPr="000F0E18">
                                        <w:rPr>
                                          <w:rFonts w:ascii="Times New Roman" w:hAnsi="Times New Roman"/>
                                          <w:sz w:val="18"/>
                                          <w:szCs w:val="18"/>
                                        </w:rPr>
                                        <w:t xml:space="preserve"> </w:t>
                                      </w:r>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3182"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[80]</w:t>
                                    </w:r>
                                    <w:ins w:id="3183" w:author="Nasser Mustafa [2]" w:date="2018-09-19T14:39:00Z">
                                      <w:r w:rsidRPr="000F0E18">
                                        <w:rPr>
                                          <w:rFonts w:ascii="Times New Roman" w:hAnsi="Times New Roman"/>
                                          <w:sz w:val="18"/>
                                          <w:szCs w:val="18"/>
                                        </w:rPr>
                                        <w:fldChar w:fldCharType="end"/>
                                      </w:r>
                                    </w:ins>
                                  </w:p>
                                </w:tc>
                                <w:tc>
                                  <w:tcPr>
                                    <w:tcW w:w="990" w:type="dxa"/>
                                  </w:tcPr>
                                  <w:p w14:paraId="6C095C16" w14:textId="77777777" w:rsidR="00D617FD" w:rsidRPr="00C7185A" w:rsidRDefault="00D617FD" w:rsidP="00740534">
                                    <w:pPr>
                                      <w:spacing w:before="20" w:after="20" w:line="240" w:lineRule="auto"/>
                                      <w:ind w:firstLine="0"/>
                                      <w:contextualSpacing/>
                                      <w:jc w:val="left"/>
                                      <w:rPr>
                                        <w:ins w:id="3184" w:author="Nasser Mustafa [2]" w:date="2018-09-19T14:39:00Z"/>
                                        <w:rFonts w:ascii="Times New Roman" w:eastAsia="SimSun" w:hAnsi="Times New Roman"/>
                                        <w:b/>
                                        <w:bCs/>
                                        <w:sz w:val="18"/>
                                        <w:szCs w:val="18"/>
                                      </w:rPr>
                                    </w:pPr>
                                    <w:ins w:id="3185" w:author="Nasser Mustafa [2]" w:date="2018-09-19T14:39:00Z">
                                      <w:r w:rsidRPr="00C7185A">
                                        <w:rPr>
                                          <w:rFonts w:ascii="Times New Roman" w:hAnsi="Times New Roman"/>
                                          <w:sz w:val="18"/>
                                          <w:szCs w:val="18"/>
                                        </w:rPr>
                                        <w:t>Heterogeneous</w:t>
                                      </w:r>
                                    </w:ins>
                                  </w:p>
                                </w:tc>
                                <w:tc>
                                  <w:tcPr>
                                    <w:tcW w:w="1098" w:type="dxa"/>
                                  </w:tcPr>
                                  <w:p w14:paraId="3E1EBB44" w14:textId="77777777" w:rsidR="00D617FD" w:rsidRPr="00C7185A" w:rsidRDefault="00D617FD" w:rsidP="00740534">
                                    <w:pPr>
                                      <w:spacing w:before="20" w:after="20" w:line="240" w:lineRule="auto"/>
                                      <w:ind w:firstLine="0"/>
                                      <w:contextualSpacing/>
                                      <w:jc w:val="left"/>
                                      <w:rPr>
                                        <w:ins w:id="3186" w:author="Nasser Mustafa [2]" w:date="2018-09-19T14:39:00Z"/>
                                        <w:rFonts w:ascii="Times New Roman" w:hAnsi="Times New Roman"/>
                                        <w:sz w:val="18"/>
                                        <w:szCs w:val="18"/>
                                      </w:rPr>
                                    </w:pPr>
                                    <w:ins w:id="3187" w:author="Nasser Mustafa [2]" w:date="2018-09-19T14:39:00Z">
                                      <w:r w:rsidRPr="00C7185A">
                                        <w:rPr>
                                          <w:rFonts w:ascii="Times New Roman" w:hAnsi="Times New Roman"/>
                                          <w:sz w:val="18"/>
                                          <w:szCs w:val="18"/>
                                        </w:rPr>
                                        <w:t xml:space="preserve">XML </w:t>
                                      </w:r>
                                    </w:ins>
                                  </w:p>
                                </w:tc>
                                <w:tc>
                                  <w:tcPr>
                                    <w:tcW w:w="882" w:type="dxa"/>
                                  </w:tcPr>
                                  <w:p w14:paraId="3C030289" w14:textId="77777777" w:rsidR="00D617FD" w:rsidRPr="00C7185A" w:rsidRDefault="00D617FD" w:rsidP="00740534">
                                    <w:pPr>
                                      <w:spacing w:before="20" w:after="20" w:line="240" w:lineRule="auto"/>
                                      <w:ind w:firstLine="0"/>
                                      <w:contextualSpacing/>
                                      <w:jc w:val="left"/>
                                      <w:rPr>
                                        <w:ins w:id="3188" w:author="Nasser Mustafa [2]" w:date="2018-09-19T14:39:00Z"/>
                                        <w:rFonts w:ascii="Times New Roman" w:hAnsi="Times New Roman"/>
                                        <w:sz w:val="18"/>
                                        <w:szCs w:val="18"/>
                                      </w:rPr>
                                    </w:pPr>
                                    <w:ins w:id="3189" w:author="Nasser Mustafa [2]" w:date="2018-09-19T14:39:00Z">
                                      <w:r w:rsidRPr="00C7185A">
                                        <w:rPr>
                                          <w:rFonts w:ascii="Times New Roman" w:hAnsi="Times New Roman"/>
                                          <w:sz w:val="18"/>
                                          <w:szCs w:val="18"/>
                                        </w:rPr>
                                        <w:t>Prototype tool.</w:t>
                                      </w:r>
                                    </w:ins>
                                  </w:p>
                                </w:tc>
                                <w:tc>
                                  <w:tcPr>
                                    <w:tcW w:w="2430" w:type="dxa"/>
                                  </w:tcPr>
                                  <w:p w14:paraId="5A850BA6" w14:textId="77777777" w:rsidR="00D617FD" w:rsidRPr="00C7185A" w:rsidRDefault="00D617FD" w:rsidP="00740534">
                                    <w:pPr>
                                      <w:spacing w:before="20" w:after="20" w:line="240" w:lineRule="auto"/>
                                      <w:ind w:hanging="39"/>
                                      <w:contextualSpacing/>
                                      <w:jc w:val="left"/>
                                      <w:rPr>
                                        <w:ins w:id="3190" w:author="Nasser Mustafa [2]" w:date="2018-09-19T14:39:00Z"/>
                                        <w:rFonts w:ascii="Times New Roman" w:hAnsi="Times New Roman"/>
                                        <w:sz w:val="18"/>
                                        <w:szCs w:val="18"/>
                                      </w:rPr>
                                    </w:pPr>
                                    <w:ins w:id="3191" w:author="Nasser Mustafa [2]" w:date="2018-09-19T14:39:00Z">
                                      <w:r w:rsidRPr="00C7185A">
                                        <w:rPr>
                                          <w:rFonts w:ascii="Times New Roman" w:hAnsi="Times New Roman"/>
                                          <w:sz w:val="18"/>
                                          <w:szCs w:val="18"/>
                                        </w:rPr>
                                        <w:t xml:space="preserve">Partial instantiation, one case study </w:t>
                                      </w:r>
                                    </w:ins>
                                  </w:p>
                                </w:tc>
                                <w:tc>
                                  <w:tcPr>
                                    <w:tcW w:w="1105" w:type="dxa"/>
                                  </w:tcPr>
                                  <w:p w14:paraId="3D1CBCE4" w14:textId="77777777" w:rsidR="00D617FD" w:rsidRPr="00C7185A" w:rsidRDefault="00D617FD" w:rsidP="00740534">
                                    <w:pPr>
                                      <w:spacing w:before="20" w:after="20" w:line="240" w:lineRule="auto"/>
                                      <w:ind w:firstLine="10"/>
                                      <w:contextualSpacing/>
                                      <w:jc w:val="left"/>
                                      <w:rPr>
                                        <w:ins w:id="3192" w:author="Nasser Mustafa [2]" w:date="2018-09-19T14:39:00Z"/>
                                        <w:rFonts w:ascii="Times New Roman" w:eastAsia="SimSun" w:hAnsi="Times New Roman"/>
                                        <w:b/>
                                        <w:bCs/>
                                        <w:sz w:val="18"/>
                                        <w:szCs w:val="18"/>
                                      </w:rPr>
                                    </w:pPr>
                                    <w:ins w:id="3193" w:author="Nasser Mustafa [2]" w:date="2018-09-19T14:39:00Z">
                                      <w:r w:rsidRPr="00C7185A">
                                        <w:rPr>
                                          <w:rFonts w:ascii="Times New Roman" w:hAnsi="Times New Roman"/>
                                          <w:sz w:val="18"/>
                                          <w:szCs w:val="18"/>
                                        </w:rPr>
                                        <w:t>No</w:t>
                                      </w:r>
                                    </w:ins>
                                  </w:p>
                                </w:tc>
                                <w:tc>
                                  <w:tcPr>
                                    <w:tcW w:w="1415" w:type="dxa"/>
                                  </w:tcPr>
                                  <w:p w14:paraId="12874BA6" w14:textId="77777777" w:rsidR="00D617FD" w:rsidRPr="00C7185A" w:rsidRDefault="00D617FD" w:rsidP="00740534">
                                    <w:pPr>
                                      <w:spacing w:before="20" w:after="20" w:line="240" w:lineRule="auto"/>
                                      <w:ind w:hanging="39"/>
                                      <w:contextualSpacing/>
                                      <w:jc w:val="left"/>
                                      <w:rPr>
                                        <w:ins w:id="3194" w:author="Nasser Mustafa [2]" w:date="2018-09-19T14:39:00Z"/>
                                        <w:rFonts w:ascii="Times New Roman" w:eastAsia="SimSun" w:hAnsi="Times New Roman"/>
                                        <w:b/>
                                        <w:bCs/>
                                        <w:sz w:val="18"/>
                                        <w:szCs w:val="18"/>
                                      </w:rPr>
                                    </w:pPr>
                                    <w:ins w:id="3195" w:author="Nasser Mustafa [2]" w:date="2018-09-19T14:39:00Z">
                                      <w:r w:rsidRPr="00C7185A">
                                        <w:rPr>
                                          <w:rFonts w:ascii="Times New Roman" w:hAnsi="Times New Roman"/>
                                          <w:sz w:val="18"/>
                                          <w:szCs w:val="18"/>
                                        </w:rPr>
                                        <w:t>Linking of heterogeneous models</w:t>
                                      </w:r>
                                    </w:ins>
                                  </w:p>
                                </w:tc>
                              </w:tr>
                              <w:tr w:rsidR="00D617FD" w:rsidRPr="00C7185A" w14:paraId="78B87F88" w14:textId="77777777" w:rsidTr="00740534">
                                <w:trPr>
                                  <w:trHeight w:val="641"/>
                                  <w:ins w:id="3196" w:author="Nasser Mustafa [2]" w:date="2018-09-19T14:39:00Z"/>
                                </w:trPr>
                                <w:tc>
                                  <w:tcPr>
                                    <w:tcW w:w="625" w:type="dxa"/>
                                    <w:tcMar>
                                      <w:left w:w="142" w:type="dxa"/>
                                      <w:right w:w="28" w:type="dxa"/>
                                    </w:tcMar>
                                    <w:vAlign w:val="center"/>
                                  </w:tcPr>
                                  <w:p w14:paraId="72C86B75" w14:textId="50115CAD" w:rsidR="00D617FD" w:rsidRPr="000F0E18" w:rsidRDefault="00D617FD" w:rsidP="00740534">
                                    <w:pPr>
                                      <w:spacing w:before="20" w:after="20" w:line="240" w:lineRule="auto"/>
                                      <w:ind w:left="-16" w:hanging="89"/>
                                      <w:contextualSpacing/>
                                      <w:rPr>
                                        <w:ins w:id="3197" w:author="Nasser Mustafa [2]" w:date="2018-09-19T14:39:00Z"/>
                                        <w:rFonts w:ascii="Times New Roman" w:hAnsi="Times New Roman"/>
                                        <w:sz w:val="18"/>
                                        <w:szCs w:val="18"/>
                                      </w:rPr>
                                    </w:pPr>
                                    <w:ins w:id="3198" w:author="Nasser Mustafa [2]" w:date="2018-09-19T14:39:00Z">
                                      <w:r w:rsidRPr="000F0E18">
                                        <w:rPr>
                                          <w:rFonts w:ascii="Times New Roman" w:hAnsi="Times New Roman"/>
                                          <w:noProof/>
                                          <w:sz w:val="18"/>
                                          <w:szCs w:val="18"/>
                                        </w:rPr>
                                        <w:fldChar w:fldCharType="begin" w:fldLock="1"/>
                                      </w:r>
                                    </w:ins>
                                    <w:r>
                                      <w:rPr>
                                        <w:rFonts w:ascii="Times New Roman" w:hAnsi="Times New Roman"/>
                                        <w:noProof/>
                                        <w:sz w:val="18"/>
                                        <w:szCs w:val="18"/>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3199" w:author="Nasser Mustafa [2]" w:date="2018-09-19T14:39:00Z">
                                      <w:r w:rsidRPr="000F0E18">
                                        <w:rPr>
                                          <w:rFonts w:ascii="Times New Roman" w:hAnsi="Times New Roman"/>
                                          <w:noProof/>
                                          <w:sz w:val="18"/>
                                          <w:szCs w:val="18"/>
                                        </w:rPr>
                                        <w:fldChar w:fldCharType="separate"/>
                                      </w:r>
                                    </w:ins>
                                    <w:r w:rsidRPr="00627C91">
                                      <w:rPr>
                                        <w:rFonts w:ascii="Times New Roman" w:hAnsi="Times New Roman"/>
                                        <w:noProof/>
                                        <w:sz w:val="18"/>
                                        <w:szCs w:val="18"/>
                                      </w:rPr>
                                      <w:t>[84]</w:t>
                                    </w:r>
                                    <w:ins w:id="3200" w:author="Nasser Mustafa [2]" w:date="2018-09-19T14:39:00Z">
                                      <w:r w:rsidRPr="000F0E18">
                                        <w:rPr>
                                          <w:rFonts w:ascii="Times New Roman" w:hAnsi="Times New Roman"/>
                                          <w:noProof/>
                                          <w:sz w:val="18"/>
                                          <w:szCs w:val="18"/>
                                        </w:rPr>
                                        <w:fldChar w:fldCharType="end"/>
                                      </w:r>
                                    </w:ins>
                                  </w:p>
                                </w:tc>
                                <w:tc>
                                  <w:tcPr>
                                    <w:tcW w:w="990" w:type="dxa"/>
                                  </w:tcPr>
                                  <w:p w14:paraId="0DCF6982" w14:textId="77777777" w:rsidR="00D617FD" w:rsidRPr="00C7185A" w:rsidRDefault="00D617FD" w:rsidP="00740534">
                                    <w:pPr>
                                      <w:spacing w:before="20" w:after="20" w:line="240" w:lineRule="auto"/>
                                      <w:ind w:firstLine="0"/>
                                      <w:contextualSpacing/>
                                      <w:jc w:val="left"/>
                                      <w:rPr>
                                        <w:ins w:id="3201" w:author="Nasser Mustafa [2]" w:date="2018-09-19T14:39:00Z"/>
                                        <w:rFonts w:ascii="Times New Roman" w:eastAsia="SimSun" w:hAnsi="Times New Roman"/>
                                        <w:b/>
                                        <w:bCs/>
                                        <w:sz w:val="18"/>
                                        <w:szCs w:val="18"/>
                                      </w:rPr>
                                    </w:pPr>
                                    <w:ins w:id="3202" w:author="Nasser Mustafa [2]" w:date="2018-09-19T14:39:00Z">
                                      <w:r w:rsidRPr="00C7185A">
                                        <w:rPr>
                                          <w:rFonts w:ascii="Times New Roman" w:hAnsi="Times New Roman"/>
                                          <w:sz w:val="18"/>
                                          <w:szCs w:val="18"/>
                                        </w:rPr>
                                        <w:t>Heterogeneous</w:t>
                                      </w:r>
                                    </w:ins>
                                  </w:p>
                                </w:tc>
                                <w:tc>
                                  <w:tcPr>
                                    <w:tcW w:w="1098" w:type="dxa"/>
                                  </w:tcPr>
                                  <w:p w14:paraId="690F5965" w14:textId="77777777" w:rsidR="00D617FD" w:rsidRPr="00C7185A" w:rsidRDefault="00D617FD" w:rsidP="00740534">
                                    <w:pPr>
                                      <w:spacing w:before="20" w:after="20" w:line="240" w:lineRule="auto"/>
                                      <w:ind w:firstLine="0"/>
                                      <w:contextualSpacing/>
                                      <w:jc w:val="left"/>
                                      <w:rPr>
                                        <w:ins w:id="3203" w:author="Nasser Mustafa [2]" w:date="2018-09-19T14:39:00Z"/>
                                        <w:rFonts w:ascii="Times New Roman" w:hAnsi="Times New Roman"/>
                                        <w:sz w:val="18"/>
                                        <w:szCs w:val="18"/>
                                      </w:rPr>
                                    </w:pPr>
                                    <w:ins w:id="3204" w:author="Nasser Mustafa [2]" w:date="2018-09-19T14:39:00Z">
                                      <w:r w:rsidRPr="00C7185A">
                                        <w:rPr>
                                          <w:rFonts w:ascii="Times New Roman" w:hAnsi="Times New Roman"/>
                                          <w:sz w:val="18"/>
                                          <w:szCs w:val="18"/>
                                        </w:rPr>
                                        <w:t>UML class diagram</w:t>
                                      </w:r>
                                    </w:ins>
                                  </w:p>
                                </w:tc>
                                <w:tc>
                                  <w:tcPr>
                                    <w:tcW w:w="882" w:type="dxa"/>
                                  </w:tcPr>
                                  <w:p w14:paraId="0CE5683D" w14:textId="77777777" w:rsidR="00D617FD" w:rsidRPr="00C7185A" w:rsidRDefault="00D617FD" w:rsidP="00740534">
                                    <w:pPr>
                                      <w:spacing w:before="20" w:after="20" w:line="240" w:lineRule="auto"/>
                                      <w:ind w:firstLine="0"/>
                                      <w:contextualSpacing/>
                                      <w:jc w:val="left"/>
                                      <w:rPr>
                                        <w:ins w:id="3205" w:author="Nasser Mustafa [2]" w:date="2018-09-19T14:39:00Z"/>
                                        <w:rFonts w:ascii="Times New Roman" w:hAnsi="Times New Roman"/>
                                        <w:sz w:val="18"/>
                                        <w:szCs w:val="18"/>
                                      </w:rPr>
                                    </w:pPr>
                                    <w:ins w:id="3206" w:author="Nasser Mustafa [2]" w:date="2018-09-19T14:39:00Z">
                                      <w:r w:rsidRPr="00C7185A">
                                        <w:rPr>
                                          <w:rFonts w:ascii="Times New Roman" w:hAnsi="Times New Roman"/>
                                          <w:sz w:val="18"/>
                                          <w:szCs w:val="18"/>
                                        </w:rPr>
                                        <w:t>Eclipse</w:t>
                                      </w:r>
                                    </w:ins>
                                  </w:p>
                                </w:tc>
                                <w:tc>
                                  <w:tcPr>
                                    <w:tcW w:w="2430" w:type="dxa"/>
                                  </w:tcPr>
                                  <w:p w14:paraId="57DC98E4" w14:textId="77777777" w:rsidR="00D617FD" w:rsidRPr="00C7185A" w:rsidRDefault="00D617FD" w:rsidP="00740534">
                                    <w:pPr>
                                      <w:spacing w:before="20" w:after="20" w:line="240" w:lineRule="auto"/>
                                      <w:ind w:hanging="39"/>
                                      <w:contextualSpacing/>
                                      <w:jc w:val="left"/>
                                      <w:rPr>
                                        <w:ins w:id="3207" w:author="Nasser Mustafa [2]" w:date="2018-09-19T14:39:00Z"/>
                                        <w:rFonts w:ascii="Times New Roman" w:hAnsi="Times New Roman"/>
                                        <w:sz w:val="18"/>
                                        <w:szCs w:val="18"/>
                                      </w:rPr>
                                    </w:pPr>
                                    <w:ins w:id="3208" w:author="Nasser Mustafa [2]" w:date="2018-09-19T14:39:00Z">
                                      <w:r w:rsidRPr="00C7185A">
                                        <w:rPr>
                                          <w:rFonts w:ascii="Times New Roman" w:hAnsi="Times New Roman"/>
                                          <w:sz w:val="18"/>
                                          <w:szCs w:val="18"/>
                                        </w:rPr>
                                        <w:t>Partial instantiation, one case study</w:t>
                                      </w:r>
                                    </w:ins>
                                  </w:p>
                                </w:tc>
                                <w:tc>
                                  <w:tcPr>
                                    <w:tcW w:w="1105" w:type="dxa"/>
                                  </w:tcPr>
                                  <w:p w14:paraId="44E24D87" w14:textId="77777777" w:rsidR="00D617FD" w:rsidRPr="00C7185A" w:rsidRDefault="00D617FD" w:rsidP="00740534">
                                    <w:pPr>
                                      <w:spacing w:before="20" w:after="20" w:line="240" w:lineRule="auto"/>
                                      <w:ind w:firstLine="10"/>
                                      <w:contextualSpacing/>
                                      <w:jc w:val="left"/>
                                      <w:rPr>
                                        <w:ins w:id="3209" w:author="Nasser Mustafa [2]" w:date="2018-09-19T14:39:00Z"/>
                                        <w:rFonts w:ascii="Times New Roman" w:eastAsia="SimSun" w:hAnsi="Times New Roman"/>
                                        <w:b/>
                                        <w:bCs/>
                                        <w:sz w:val="18"/>
                                        <w:szCs w:val="18"/>
                                      </w:rPr>
                                    </w:pPr>
                                    <w:ins w:id="3210" w:author="Nasser Mustafa [2]" w:date="2018-09-19T14:39:00Z">
                                      <w:r>
                                        <w:rPr>
                                          <w:rFonts w:ascii="Times New Roman" w:hAnsi="Times New Roman"/>
                                          <w:sz w:val="18"/>
                                          <w:szCs w:val="18"/>
                                        </w:rPr>
                                        <w:t xml:space="preserve">Yes, but limited to a   </w:t>
                                      </w:r>
                                      <w:r w:rsidRPr="00C7185A">
                                        <w:rPr>
                                          <w:rFonts w:ascii="Times New Roman" w:hAnsi="Times New Roman"/>
                                          <w:sz w:val="18"/>
                                          <w:szCs w:val="18"/>
                                        </w:rPr>
                                        <w:t>type and subtype only</w:t>
                                      </w:r>
                                    </w:ins>
                                  </w:p>
                                </w:tc>
                                <w:tc>
                                  <w:tcPr>
                                    <w:tcW w:w="1415" w:type="dxa"/>
                                  </w:tcPr>
                                  <w:p w14:paraId="38C500B2" w14:textId="77777777" w:rsidR="00D617FD" w:rsidRPr="00C7185A" w:rsidRDefault="00D617FD" w:rsidP="00740534">
                                    <w:pPr>
                                      <w:spacing w:before="20" w:after="20" w:line="240" w:lineRule="auto"/>
                                      <w:ind w:hanging="39"/>
                                      <w:contextualSpacing/>
                                      <w:jc w:val="left"/>
                                      <w:rPr>
                                        <w:ins w:id="3211" w:author="Nasser Mustafa [2]" w:date="2018-09-19T14:39:00Z"/>
                                        <w:rFonts w:ascii="Times New Roman" w:eastAsia="SimSun" w:hAnsi="Times New Roman"/>
                                        <w:b/>
                                        <w:bCs/>
                                        <w:sz w:val="18"/>
                                        <w:szCs w:val="18"/>
                                      </w:rPr>
                                    </w:pPr>
                                    <w:ins w:id="3212" w:author="Nasser Mustafa [2]" w:date="2018-09-19T14:39:00Z">
                                      <w:r w:rsidRPr="00C7185A">
                                        <w:rPr>
                                          <w:rFonts w:ascii="Times New Roman" w:hAnsi="Times New Roman"/>
                                          <w:sz w:val="18"/>
                                          <w:szCs w:val="18"/>
                                        </w:rPr>
                                        <w:t>Trace links classifications, linking heterogeneous models</w:t>
                                      </w:r>
                                    </w:ins>
                                  </w:p>
                                </w:tc>
                              </w:tr>
                              <w:tr w:rsidR="00D617FD" w:rsidRPr="00C7185A" w14:paraId="0EC27883" w14:textId="77777777" w:rsidTr="00740534">
                                <w:trPr>
                                  <w:trHeight w:val="641"/>
                                  <w:ins w:id="3213" w:author="Nasser Mustafa [2]" w:date="2018-09-19T14:39:00Z"/>
                                </w:trPr>
                                <w:tc>
                                  <w:tcPr>
                                    <w:tcW w:w="625" w:type="dxa"/>
                                    <w:vAlign w:val="center"/>
                                  </w:tcPr>
                                  <w:p w14:paraId="59018090" w14:textId="14314710" w:rsidR="00D617FD" w:rsidRPr="000F0E18" w:rsidRDefault="00D617FD" w:rsidP="00740534">
                                    <w:pPr>
                                      <w:spacing w:before="20" w:after="20" w:line="240" w:lineRule="auto"/>
                                      <w:ind w:left="-16" w:hanging="17"/>
                                      <w:contextualSpacing/>
                                      <w:rPr>
                                        <w:ins w:id="3214" w:author="Nasser Mustafa [2]" w:date="2018-09-19T14:39:00Z"/>
                                        <w:rFonts w:ascii="Times New Roman" w:hAnsi="Times New Roman"/>
                                        <w:sz w:val="18"/>
                                        <w:szCs w:val="18"/>
                                      </w:rPr>
                                    </w:pPr>
                                    <w:ins w:id="3215" w:author="Nasser Mustafa [2]" w:date="2018-09-19T14:39:00Z">
                                      <w:r w:rsidRPr="000F0E18">
                                        <w:rPr>
                                          <w:rFonts w:ascii="Times New Roman" w:hAnsi="Times New Roman"/>
                                          <w:sz w:val="18"/>
                                          <w:szCs w:val="18"/>
                                        </w:rPr>
                                        <w:t xml:space="preserve"> </w:t>
                                      </w:r>
                                      <w:r w:rsidRPr="000F0E18">
                                        <w:rPr>
                                          <w:rFonts w:ascii="Times New Roman" w:hAnsi="Times New Roman"/>
                                          <w:noProof/>
                                          <w:sz w:val="18"/>
                                          <w:szCs w:val="18"/>
                                        </w:rPr>
                                        <w:fldChar w:fldCharType="begin" w:fldLock="1"/>
                                      </w:r>
                                    </w:ins>
                                    <w:r>
                                      <w:rPr>
                                        <w:rFonts w:ascii="Times New Roman" w:hAnsi="Times New Roman"/>
                                        <w:noProof/>
                                        <w:sz w:val="18"/>
                                        <w:szCs w:val="18"/>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ins w:id="3216" w:author="Nasser Mustafa [2]" w:date="2018-09-19T14:39:00Z">
                                      <w:r w:rsidRPr="000F0E18">
                                        <w:rPr>
                                          <w:rFonts w:ascii="Times New Roman" w:hAnsi="Times New Roman"/>
                                          <w:noProof/>
                                          <w:sz w:val="18"/>
                                          <w:szCs w:val="18"/>
                                        </w:rPr>
                                        <w:fldChar w:fldCharType="separate"/>
                                      </w:r>
                                    </w:ins>
                                    <w:r w:rsidRPr="00627C91">
                                      <w:rPr>
                                        <w:rFonts w:ascii="Times New Roman" w:hAnsi="Times New Roman"/>
                                        <w:noProof/>
                                        <w:sz w:val="18"/>
                                        <w:szCs w:val="18"/>
                                      </w:rPr>
                                      <w:t>[106]</w:t>
                                    </w:r>
                                    <w:ins w:id="3217" w:author="Nasser Mustafa [2]" w:date="2018-09-19T14:39:00Z">
                                      <w:r w:rsidRPr="000F0E18">
                                        <w:rPr>
                                          <w:rFonts w:ascii="Times New Roman" w:hAnsi="Times New Roman"/>
                                          <w:noProof/>
                                          <w:sz w:val="18"/>
                                          <w:szCs w:val="18"/>
                                        </w:rPr>
                                        <w:fldChar w:fldCharType="end"/>
                                      </w:r>
                                    </w:ins>
                                  </w:p>
                                </w:tc>
                                <w:tc>
                                  <w:tcPr>
                                    <w:tcW w:w="990" w:type="dxa"/>
                                  </w:tcPr>
                                  <w:p w14:paraId="29ADED67" w14:textId="77777777" w:rsidR="00D617FD" w:rsidRPr="00C7185A" w:rsidRDefault="00D617FD" w:rsidP="00740534">
                                    <w:pPr>
                                      <w:spacing w:before="20" w:after="20" w:line="240" w:lineRule="auto"/>
                                      <w:ind w:firstLine="0"/>
                                      <w:contextualSpacing/>
                                      <w:jc w:val="left"/>
                                      <w:rPr>
                                        <w:ins w:id="3218" w:author="Nasser Mustafa [2]" w:date="2018-09-19T14:39:00Z"/>
                                        <w:rFonts w:ascii="Times New Roman" w:eastAsia="SimSun" w:hAnsi="Times New Roman"/>
                                        <w:b/>
                                        <w:bCs/>
                                        <w:sz w:val="18"/>
                                        <w:szCs w:val="18"/>
                                      </w:rPr>
                                    </w:pPr>
                                    <w:ins w:id="3219" w:author="Nasser Mustafa [2]" w:date="2018-09-19T14:39:00Z">
                                      <w:r w:rsidRPr="00C7185A">
                                        <w:rPr>
                                          <w:rFonts w:ascii="Times New Roman" w:hAnsi="Times New Roman"/>
                                          <w:sz w:val="18"/>
                                          <w:szCs w:val="18"/>
                                        </w:rPr>
                                        <w:t>Heterogeneous Models</w:t>
                                      </w:r>
                                    </w:ins>
                                  </w:p>
                                </w:tc>
                                <w:tc>
                                  <w:tcPr>
                                    <w:tcW w:w="1098" w:type="dxa"/>
                                  </w:tcPr>
                                  <w:p w14:paraId="10796123" w14:textId="77777777" w:rsidR="00D617FD" w:rsidRPr="00C7185A" w:rsidRDefault="00D617FD" w:rsidP="00740534">
                                    <w:pPr>
                                      <w:spacing w:before="20" w:after="20" w:line="240" w:lineRule="auto"/>
                                      <w:ind w:firstLine="0"/>
                                      <w:contextualSpacing/>
                                      <w:jc w:val="left"/>
                                      <w:rPr>
                                        <w:ins w:id="3220" w:author="Nasser Mustafa [2]" w:date="2018-09-19T14:39:00Z"/>
                                        <w:rFonts w:ascii="Times New Roman" w:hAnsi="Times New Roman"/>
                                        <w:sz w:val="18"/>
                                        <w:szCs w:val="18"/>
                                      </w:rPr>
                                    </w:pPr>
                                    <w:ins w:id="3221" w:author="Nasser Mustafa [2]" w:date="2018-09-19T14:39:00Z">
                                      <w:r w:rsidRPr="00C7185A">
                                        <w:rPr>
                                          <w:rFonts w:ascii="Times New Roman" w:hAnsi="Times New Roman"/>
                                          <w:sz w:val="18"/>
                                          <w:szCs w:val="18"/>
                                        </w:rPr>
                                        <w:t>UML class diagram</w:t>
                                      </w:r>
                                    </w:ins>
                                  </w:p>
                                </w:tc>
                                <w:tc>
                                  <w:tcPr>
                                    <w:tcW w:w="882" w:type="dxa"/>
                                  </w:tcPr>
                                  <w:p w14:paraId="1B903197" w14:textId="77777777" w:rsidR="00D617FD" w:rsidRPr="00C7185A" w:rsidRDefault="00D617FD" w:rsidP="00740534">
                                    <w:pPr>
                                      <w:spacing w:before="20" w:after="20" w:line="240" w:lineRule="auto"/>
                                      <w:ind w:firstLine="0"/>
                                      <w:contextualSpacing/>
                                      <w:jc w:val="left"/>
                                      <w:rPr>
                                        <w:ins w:id="3222" w:author="Nasser Mustafa [2]" w:date="2018-09-19T14:39:00Z"/>
                                        <w:rFonts w:ascii="Times New Roman" w:hAnsi="Times New Roman"/>
                                        <w:sz w:val="18"/>
                                        <w:szCs w:val="18"/>
                                      </w:rPr>
                                    </w:pPr>
                                    <w:ins w:id="3223" w:author="Nasser Mustafa [2]" w:date="2018-09-19T14:39:00Z">
                                      <w:r w:rsidRPr="00C7185A">
                                        <w:rPr>
                                          <w:rFonts w:ascii="Times New Roman" w:hAnsi="Times New Roman"/>
                                          <w:sz w:val="18"/>
                                          <w:szCs w:val="18"/>
                                        </w:rPr>
                                        <w:t>Eclipse</w:t>
                                      </w:r>
                                      <w:r>
                                        <w:rPr>
                                          <w:rFonts w:ascii="Times New Roman" w:hAnsi="Times New Roman"/>
                                          <w:sz w:val="18"/>
                                          <w:szCs w:val="18"/>
                                        </w:rPr>
                                        <w:t xml:space="preserve">   </w:t>
                                      </w:r>
                                      <w:r w:rsidRPr="00C7185A">
                                        <w:rPr>
                                          <w:rFonts w:ascii="Times New Roman" w:hAnsi="Times New Roman"/>
                                          <w:sz w:val="18"/>
                                          <w:szCs w:val="18"/>
                                        </w:rPr>
                                        <w:t>plug-in</w:t>
                                      </w:r>
                                    </w:ins>
                                  </w:p>
                                </w:tc>
                                <w:tc>
                                  <w:tcPr>
                                    <w:tcW w:w="2430" w:type="dxa"/>
                                  </w:tcPr>
                                  <w:p w14:paraId="05CB3857" w14:textId="77777777" w:rsidR="00D617FD" w:rsidRPr="00C7185A" w:rsidRDefault="00D617FD" w:rsidP="00740534">
                                    <w:pPr>
                                      <w:spacing w:before="20" w:after="20" w:line="240" w:lineRule="auto"/>
                                      <w:ind w:hanging="39"/>
                                      <w:contextualSpacing/>
                                      <w:jc w:val="left"/>
                                      <w:rPr>
                                        <w:ins w:id="3224" w:author="Nasser Mustafa [2]" w:date="2018-09-19T14:39:00Z"/>
                                        <w:rFonts w:ascii="Times New Roman" w:hAnsi="Times New Roman"/>
                                        <w:sz w:val="18"/>
                                        <w:szCs w:val="18"/>
                                      </w:rPr>
                                    </w:pPr>
                                    <w:ins w:id="3225" w:author="Nasser Mustafa [2]" w:date="2018-09-19T14:39:00Z">
                                      <w:r w:rsidRPr="00C7185A">
                                        <w:rPr>
                                          <w:rFonts w:ascii="Times New Roman" w:hAnsi="Times New Roman"/>
                                          <w:sz w:val="18"/>
                                          <w:szCs w:val="18"/>
                                        </w:rPr>
                                        <w:t>Partial one case study</w:t>
                                      </w:r>
                                    </w:ins>
                                  </w:p>
                                </w:tc>
                                <w:tc>
                                  <w:tcPr>
                                    <w:tcW w:w="1105" w:type="dxa"/>
                                  </w:tcPr>
                                  <w:p w14:paraId="603D03D9" w14:textId="77777777" w:rsidR="00D617FD" w:rsidRPr="00C7185A" w:rsidRDefault="00D617FD" w:rsidP="00740534">
                                    <w:pPr>
                                      <w:spacing w:before="20" w:after="20" w:line="240" w:lineRule="auto"/>
                                      <w:ind w:firstLine="10"/>
                                      <w:contextualSpacing/>
                                      <w:jc w:val="left"/>
                                      <w:rPr>
                                        <w:ins w:id="3226" w:author="Nasser Mustafa [2]" w:date="2018-09-19T14:39:00Z"/>
                                        <w:rFonts w:ascii="Times New Roman" w:eastAsia="SimSun" w:hAnsi="Times New Roman"/>
                                        <w:b/>
                                        <w:bCs/>
                                        <w:sz w:val="18"/>
                                        <w:szCs w:val="18"/>
                                      </w:rPr>
                                    </w:pPr>
                                    <w:ins w:id="3227" w:author="Nasser Mustafa [2]" w:date="2018-09-19T14:39:00Z">
                                      <w:r w:rsidRPr="00C7185A">
                                        <w:rPr>
                                          <w:rFonts w:ascii="Times New Roman" w:hAnsi="Times New Roman"/>
                                          <w:sz w:val="18"/>
                                          <w:szCs w:val="18"/>
                                        </w:rPr>
                                        <w:t>No</w:t>
                                      </w:r>
                                    </w:ins>
                                  </w:p>
                                </w:tc>
                                <w:tc>
                                  <w:tcPr>
                                    <w:tcW w:w="1415" w:type="dxa"/>
                                  </w:tcPr>
                                  <w:p w14:paraId="1FC9760C" w14:textId="77777777" w:rsidR="00D617FD" w:rsidRPr="00C7185A" w:rsidRDefault="00D617FD" w:rsidP="00740534">
                                    <w:pPr>
                                      <w:spacing w:before="20" w:after="20" w:line="240" w:lineRule="auto"/>
                                      <w:ind w:hanging="39"/>
                                      <w:contextualSpacing/>
                                      <w:jc w:val="left"/>
                                      <w:rPr>
                                        <w:ins w:id="3228" w:author="Nasser Mustafa [2]" w:date="2018-09-19T14:39:00Z"/>
                                        <w:rFonts w:ascii="Times New Roman" w:eastAsia="SimSun" w:hAnsi="Times New Roman"/>
                                        <w:b/>
                                        <w:bCs/>
                                        <w:sz w:val="18"/>
                                        <w:szCs w:val="18"/>
                                      </w:rPr>
                                    </w:pPr>
                                    <w:ins w:id="3229" w:author="Nasser Mustafa [2]" w:date="2018-09-19T14:39:00Z">
                                      <w:r w:rsidRPr="00C7185A">
                                        <w:rPr>
                                          <w:rFonts w:ascii="Times New Roman" w:hAnsi="Times New Roman"/>
                                          <w:sz w:val="18"/>
                                          <w:szCs w:val="18"/>
                                        </w:rPr>
                                        <w:t>Linking of heterogeneous models</w:t>
                                      </w:r>
                                    </w:ins>
                                  </w:p>
                                </w:tc>
                              </w:tr>
                              <w:tr w:rsidR="00D617FD" w:rsidRPr="00C7185A" w14:paraId="23563851" w14:textId="77777777" w:rsidTr="00740534">
                                <w:trPr>
                                  <w:trHeight w:val="641"/>
                                  <w:ins w:id="3230" w:author="Nasser Mustafa [2]" w:date="2018-09-19T14:39:00Z"/>
                                </w:trPr>
                                <w:tc>
                                  <w:tcPr>
                                    <w:tcW w:w="625" w:type="dxa"/>
                                    <w:vAlign w:val="center"/>
                                  </w:tcPr>
                                  <w:p w14:paraId="5595FE5F" w14:textId="2EC33456" w:rsidR="00D617FD" w:rsidRPr="000F0E18" w:rsidRDefault="00D617FD" w:rsidP="00740534">
                                    <w:pPr>
                                      <w:spacing w:before="20" w:after="20" w:line="240" w:lineRule="auto"/>
                                      <w:ind w:left="-16" w:hanging="1"/>
                                      <w:contextualSpacing/>
                                      <w:rPr>
                                        <w:ins w:id="3231" w:author="Nasser Mustafa [2]" w:date="2018-09-19T14:39:00Z"/>
                                        <w:rFonts w:ascii="Times New Roman" w:hAnsi="Times New Roman"/>
                                        <w:sz w:val="18"/>
                                        <w:szCs w:val="18"/>
                                      </w:rPr>
                                    </w:pPr>
                                    <w:ins w:id="3232"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Engineering","id":"ITEM-1","issue":"3","issued":{"date-parts":[["2008"]]},"page":"189-193","title":"Towards a traceability model in a MARTE-based methodology for real-time embedded systems","type":"article-journal","volume":"4"},"uris":["http://www.mendeley.com/documents/?uuid=f089f3ba-58f9-4bb4-bd5b-d67b1de30d33"]}],"mendeley":{"formattedCitation":"[48]","plainTextFormattedCitation":"[48]","previouslyFormattedCitation":"[48]"},"properties":{"noteIndex":0},"schema":"https://github.com/citation-style-language/schema/raw/master/csl-citation.json"}</w:instrText>
                                    </w:r>
                                    <w:ins w:id="3233"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[48]</w:t>
                                    </w:r>
                                    <w:ins w:id="3234" w:author="Nasser Mustafa [2]" w:date="2018-09-19T14:39:00Z">
                                      <w:r w:rsidRPr="000F0E18">
                                        <w:rPr>
                                          <w:rFonts w:ascii="Times New Roman" w:hAnsi="Times New Roman"/>
                                          <w:sz w:val="18"/>
                                          <w:szCs w:val="18"/>
                                        </w:rPr>
                                        <w:fldChar w:fldCharType="end"/>
                                      </w:r>
                                    </w:ins>
                                  </w:p>
                                </w:tc>
                                <w:tc>
                                  <w:tcPr>
                                    <w:tcW w:w="990" w:type="dxa"/>
                                  </w:tcPr>
                                  <w:p w14:paraId="764C78F8" w14:textId="77777777" w:rsidR="00D617FD" w:rsidRPr="00C7185A" w:rsidRDefault="00D617FD" w:rsidP="00740534">
                                    <w:pPr>
                                      <w:spacing w:before="20" w:after="20" w:line="240" w:lineRule="auto"/>
                                      <w:ind w:firstLine="0"/>
                                      <w:contextualSpacing/>
                                      <w:jc w:val="left"/>
                                      <w:rPr>
                                        <w:ins w:id="3235" w:author="Nasser Mustafa [2]" w:date="2018-09-19T14:39:00Z"/>
                                        <w:rFonts w:ascii="Times New Roman" w:eastAsia="SimSun" w:hAnsi="Times New Roman"/>
                                        <w:b/>
                                        <w:bCs/>
                                        <w:sz w:val="18"/>
                                        <w:szCs w:val="18"/>
                                      </w:rPr>
                                    </w:pPr>
                                    <w:ins w:id="3236" w:author="Nasser Mustafa [2]" w:date="2018-09-19T14:39:00Z">
                                      <w:r w:rsidRPr="00C7185A">
                                        <w:rPr>
                                          <w:rFonts w:ascii="Times New Roman" w:hAnsi="Times New Roman"/>
                                          <w:sz w:val="18"/>
                                          <w:szCs w:val="18"/>
                                        </w:rPr>
                                        <w:t>Heterogeneous Models</w:t>
                                      </w:r>
                                    </w:ins>
                                  </w:p>
                                </w:tc>
                                <w:tc>
                                  <w:tcPr>
                                    <w:tcW w:w="1098" w:type="dxa"/>
                                  </w:tcPr>
                                  <w:p w14:paraId="6EC9C8F6" w14:textId="77777777" w:rsidR="00D617FD" w:rsidRPr="00C7185A" w:rsidRDefault="00D617FD" w:rsidP="00740534">
                                    <w:pPr>
                                      <w:spacing w:before="20" w:after="20" w:line="240" w:lineRule="auto"/>
                                      <w:ind w:firstLine="0"/>
                                      <w:contextualSpacing/>
                                      <w:jc w:val="left"/>
                                      <w:rPr>
                                        <w:ins w:id="3237" w:author="Nasser Mustafa [2]" w:date="2018-09-19T14:39:00Z"/>
                                        <w:rFonts w:ascii="Times New Roman" w:hAnsi="Times New Roman"/>
                                        <w:sz w:val="18"/>
                                        <w:szCs w:val="18"/>
                                      </w:rPr>
                                    </w:pPr>
                                    <w:ins w:id="3238" w:author="Nasser Mustafa [2]" w:date="2018-09-19T14:39:00Z">
                                      <w:r w:rsidRPr="00C7185A">
                                        <w:rPr>
                                          <w:rFonts w:ascii="Times New Roman" w:hAnsi="Times New Roman"/>
                                          <w:sz w:val="18"/>
                                          <w:szCs w:val="18"/>
                                        </w:rPr>
                                        <w:t>UML class diagram</w:t>
                                      </w:r>
                                    </w:ins>
                                  </w:p>
                                </w:tc>
                                <w:tc>
                                  <w:tcPr>
                                    <w:tcW w:w="882" w:type="dxa"/>
                                  </w:tcPr>
                                  <w:p w14:paraId="4E2F83C5" w14:textId="77777777" w:rsidR="00D617FD" w:rsidRPr="00C7185A" w:rsidRDefault="00D617FD" w:rsidP="00740534">
                                    <w:pPr>
                                      <w:spacing w:before="20" w:after="20" w:line="240" w:lineRule="auto"/>
                                      <w:ind w:firstLine="0"/>
                                      <w:contextualSpacing/>
                                      <w:jc w:val="left"/>
                                      <w:rPr>
                                        <w:ins w:id="3239" w:author="Nasser Mustafa [2]" w:date="2018-09-19T14:39:00Z"/>
                                        <w:rFonts w:ascii="Times New Roman" w:hAnsi="Times New Roman"/>
                                        <w:sz w:val="18"/>
                                        <w:szCs w:val="18"/>
                                      </w:rPr>
                                    </w:pPr>
                                    <w:ins w:id="3240" w:author="Nasser Mustafa [2]" w:date="2018-09-19T14:39:00Z">
                                      <w:r w:rsidRPr="00C7185A">
                                        <w:rPr>
                                          <w:rFonts w:ascii="Times New Roman" w:hAnsi="Times New Roman"/>
                                          <w:sz w:val="18"/>
                                          <w:szCs w:val="18"/>
                                        </w:rPr>
                                        <w:t>Papyrus</w:t>
                                      </w:r>
                                    </w:ins>
                                  </w:p>
                                </w:tc>
                                <w:tc>
                                  <w:tcPr>
                                    <w:tcW w:w="2430" w:type="dxa"/>
                                  </w:tcPr>
                                  <w:p w14:paraId="0FDF06E5" w14:textId="77777777" w:rsidR="00D617FD" w:rsidRPr="00C7185A" w:rsidRDefault="00D617FD" w:rsidP="00740534">
                                    <w:pPr>
                                      <w:spacing w:before="20" w:after="20" w:line="240" w:lineRule="auto"/>
                                      <w:ind w:hanging="39"/>
                                      <w:contextualSpacing/>
                                      <w:jc w:val="left"/>
                                      <w:rPr>
                                        <w:ins w:id="3241" w:author="Nasser Mustafa [2]" w:date="2018-09-19T14:39:00Z"/>
                                        <w:rFonts w:ascii="Times New Roman" w:hAnsi="Times New Roman"/>
                                        <w:sz w:val="18"/>
                                        <w:szCs w:val="18"/>
                                      </w:rPr>
                                    </w:pPr>
                                    <w:ins w:id="3242" w:author="Nasser Mustafa [2]" w:date="2018-09-19T14:39:00Z">
                                      <w:r w:rsidRPr="00C7185A">
                                        <w:rPr>
                                          <w:rFonts w:ascii="Times New Roman" w:hAnsi="Times New Roman"/>
                                          <w:sz w:val="18"/>
                                          <w:szCs w:val="18"/>
                                        </w:rPr>
                                        <w:t xml:space="preserve"> Partial simple case study</w:t>
                                      </w:r>
                                    </w:ins>
                                  </w:p>
                                </w:tc>
                                <w:tc>
                                  <w:tcPr>
                                    <w:tcW w:w="1105" w:type="dxa"/>
                                  </w:tcPr>
                                  <w:p w14:paraId="7A182900" w14:textId="77777777" w:rsidR="00D617FD" w:rsidRPr="00C7185A" w:rsidRDefault="00D617FD" w:rsidP="00740534">
                                    <w:pPr>
                                      <w:spacing w:before="20" w:after="20" w:line="240" w:lineRule="auto"/>
                                      <w:ind w:firstLine="10"/>
                                      <w:contextualSpacing/>
                                      <w:jc w:val="left"/>
                                      <w:rPr>
                                        <w:ins w:id="3243" w:author="Nasser Mustafa [2]" w:date="2018-09-19T14:39:00Z"/>
                                        <w:rFonts w:ascii="Times New Roman" w:eastAsia="SimSun" w:hAnsi="Times New Roman"/>
                                        <w:b/>
                                        <w:bCs/>
                                        <w:sz w:val="18"/>
                                        <w:szCs w:val="18"/>
                                      </w:rPr>
                                    </w:pPr>
                                    <w:ins w:id="3244" w:author="Nasser Mustafa [2]" w:date="2018-09-19T14:39:00Z">
                                      <w:r w:rsidRPr="00C7185A">
                                        <w:rPr>
                                          <w:rFonts w:ascii="Times New Roman" w:hAnsi="Times New Roman"/>
                                          <w:sz w:val="18"/>
                                          <w:szCs w:val="18"/>
                                        </w:rPr>
                                        <w:t>No</w:t>
                                      </w:r>
                                    </w:ins>
                                  </w:p>
                                </w:tc>
                                <w:tc>
                                  <w:tcPr>
                                    <w:tcW w:w="1415" w:type="dxa"/>
                                  </w:tcPr>
                                  <w:p w14:paraId="0BE9CC7B" w14:textId="77777777" w:rsidR="00D617FD" w:rsidRPr="00C7185A" w:rsidRDefault="00D617FD" w:rsidP="00740534">
                                    <w:pPr>
                                      <w:spacing w:before="20" w:after="20" w:line="240" w:lineRule="auto"/>
                                      <w:ind w:hanging="39"/>
                                      <w:contextualSpacing/>
                                      <w:jc w:val="left"/>
                                      <w:rPr>
                                        <w:ins w:id="3245" w:author="Nasser Mustafa [2]" w:date="2018-09-19T14:39:00Z"/>
                                        <w:rFonts w:ascii="Times New Roman" w:eastAsia="SimSun" w:hAnsi="Times New Roman"/>
                                        <w:b/>
                                        <w:bCs/>
                                        <w:sz w:val="18"/>
                                        <w:szCs w:val="18"/>
                                      </w:rPr>
                                    </w:pPr>
                                    <w:ins w:id="3246" w:author="Nasser Mustafa [2]" w:date="2018-09-19T14:39:00Z">
                                      <w:r w:rsidRPr="00C7185A">
                                        <w:rPr>
                                          <w:rFonts w:ascii="Times New Roman" w:hAnsi="Times New Roman"/>
                                          <w:sz w:val="18"/>
                                          <w:szCs w:val="18"/>
                                        </w:rPr>
                                        <w:t>Assumed heterogeneous artifacts.</w:t>
                                      </w:r>
                                    </w:ins>
                                  </w:p>
                                </w:tc>
                              </w:tr>
                              <w:tr w:rsidR="00D617FD" w:rsidRPr="00C7185A" w14:paraId="12AD6FFB" w14:textId="77777777" w:rsidTr="00740534">
                                <w:trPr>
                                  <w:trHeight w:val="641"/>
                                  <w:ins w:id="3247" w:author="Nasser Mustafa [2]" w:date="2018-09-19T14:39:00Z"/>
                                </w:trPr>
                                <w:tc>
                                  <w:tcPr>
                                    <w:tcW w:w="625" w:type="dxa"/>
                                    <w:vAlign w:val="center"/>
                                  </w:tcPr>
                                  <w:p w14:paraId="3DBB46A7" w14:textId="044B80EB" w:rsidR="00D617FD" w:rsidRPr="000F0E18" w:rsidRDefault="00D617FD" w:rsidP="00740534">
                                    <w:pPr>
                                      <w:spacing w:before="20" w:after="20" w:line="240" w:lineRule="auto"/>
                                      <w:ind w:left="-16" w:hanging="17"/>
                                      <w:contextualSpacing/>
                                      <w:rPr>
                                        <w:ins w:id="3248" w:author="Nasser Mustafa [2]" w:date="2018-09-19T14:39:00Z"/>
                                        <w:rFonts w:ascii="Times New Roman" w:hAnsi="Times New Roman"/>
                                        <w:sz w:val="18"/>
                                        <w:szCs w:val="18"/>
                                      </w:rPr>
                                    </w:pPr>
                                    <w:ins w:id="3249" w:author="Nasser Mustafa [2]" w:date="2018-09-19T14:39:00Z">
                                      <w:r w:rsidRPr="000F0E18">
                                        <w:rPr>
                                          <w:rFonts w:ascii="Times New Roman" w:hAnsi="Times New Roman"/>
                                          <w:sz w:val="18"/>
                                          <w:szCs w:val="18"/>
                                        </w:rPr>
                                        <w:t xml:space="preserve">  </w:t>
                                      </w:r>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3250"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[49]</w:t>
                                    </w:r>
                                    <w:ins w:id="3251" w:author="Nasser Mustafa [2]" w:date="2018-09-19T14:39:00Z">
                                      <w:r w:rsidRPr="000F0E18">
                                        <w:rPr>
                                          <w:rFonts w:ascii="Times New Roman" w:hAnsi="Times New Roman"/>
                                          <w:sz w:val="18"/>
                                          <w:szCs w:val="18"/>
                                        </w:rPr>
                                        <w:fldChar w:fldCharType="end"/>
                                      </w:r>
                                    </w:ins>
                                  </w:p>
                                </w:tc>
                                <w:tc>
                                  <w:tcPr>
                                    <w:tcW w:w="990" w:type="dxa"/>
                                  </w:tcPr>
                                  <w:p w14:paraId="54925C98" w14:textId="77777777" w:rsidR="00D617FD" w:rsidRPr="00C7185A" w:rsidRDefault="00D617FD" w:rsidP="00740534">
                                    <w:pPr>
                                      <w:spacing w:before="20" w:after="20" w:line="240" w:lineRule="auto"/>
                                      <w:ind w:firstLine="0"/>
                                      <w:contextualSpacing/>
                                      <w:jc w:val="left"/>
                                      <w:rPr>
                                        <w:ins w:id="3252" w:author="Nasser Mustafa [2]" w:date="2018-09-19T14:39:00Z"/>
                                        <w:rFonts w:ascii="Times New Roman" w:eastAsia="SimSun" w:hAnsi="Times New Roman"/>
                                        <w:b/>
                                        <w:bCs/>
                                        <w:sz w:val="18"/>
                                        <w:szCs w:val="18"/>
                                      </w:rPr>
                                    </w:pPr>
                                    <w:ins w:id="3253" w:author="Nasser Mustafa [2]" w:date="2018-09-19T14:39:00Z">
                                      <w:r w:rsidRPr="00C7185A">
                                        <w:rPr>
                                          <w:rFonts w:ascii="Times New Roman" w:hAnsi="Times New Roman"/>
                                          <w:sz w:val="18"/>
                                          <w:szCs w:val="18"/>
                                        </w:rPr>
                                        <w:t>Heterogeneous artifacts</w:t>
                                      </w:r>
                                    </w:ins>
                                  </w:p>
                                </w:tc>
                                <w:tc>
                                  <w:tcPr>
                                    <w:tcW w:w="1098" w:type="dxa"/>
                                  </w:tcPr>
                                  <w:p w14:paraId="0DF70A97" w14:textId="77777777" w:rsidR="00D617FD" w:rsidRPr="00C7185A" w:rsidRDefault="00D617FD" w:rsidP="00740534">
                                    <w:pPr>
                                      <w:spacing w:before="20" w:after="20" w:line="240" w:lineRule="auto"/>
                                      <w:ind w:firstLine="0"/>
                                      <w:contextualSpacing/>
                                      <w:jc w:val="left"/>
                                      <w:rPr>
                                        <w:ins w:id="3254" w:author="Nasser Mustafa [2]" w:date="2018-09-19T14:39:00Z"/>
                                        <w:rFonts w:ascii="Times New Roman" w:hAnsi="Times New Roman"/>
                                        <w:sz w:val="18"/>
                                        <w:szCs w:val="18"/>
                                      </w:rPr>
                                    </w:pPr>
                                    <w:ins w:id="3255" w:author="Nasser Mustafa [2]" w:date="2018-09-19T14:39:00Z">
                                      <w:r w:rsidRPr="00C7185A">
                                        <w:rPr>
                                          <w:rFonts w:ascii="Times New Roman" w:hAnsi="Times New Roman"/>
                                          <w:sz w:val="18"/>
                                          <w:szCs w:val="18"/>
                                        </w:rPr>
                                        <w:t>UML class diagram</w:t>
                                      </w:r>
                                    </w:ins>
                                  </w:p>
                                </w:tc>
                                <w:tc>
                                  <w:tcPr>
                                    <w:tcW w:w="882" w:type="dxa"/>
                                  </w:tcPr>
                                  <w:p w14:paraId="595DEE63" w14:textId="77777777" w:rsidR="00D617FD" w:rsidRPr="00C7185A" w:rsidRDefault="00D617FD" w:rsidP="00740534">
                                    <w:pPr>
                                      <w:spacing w:before="20" w:after="20" w:line="240" w:lineRule="auto"/>
                                      <w:ind w:firstLine="0"/>
                                      <w:contextualSpacing/>
                                      <w:jc w:val="left"/>
                                      <w:rPr>
                                        <w:ins w:id="3256" w:author="Nasser Mustafa [2]" w:date="2018-09-19T14:39:00Z"/>
                                        <w:rFonts w:ascii="Times New Roman" w:hAnsi="Times New Roman"/>
                                        <w:sz w:val="18"/>
                                        <w:szCs w:val="18"/>
                                      </w:rPr>
                                    </w:pPr>
                                    <w:ins w:id="3257" w:author="Nasser Mustafa [2]" w:date="2018-09-19T14:39:00Z">
                                      <w:r w:rsidRPr="00C7185A">
                                        <w:rPr>
                                          <w:rFonts w:ascii="Times New Roman" w:hAnsi="Times New Roman"/>
                                          <w:sz w:val="18"/>
                                          <w:szCs w:val="18"/>
                                        </w:rPr>
                                        <w:t>ECOR</w:t>
                                      </w:r>
                                    </w:ins>
                                  </w:p>
                                </w:tc>
                                <w:tc>
                                  <w:tcPr>
                                    <w:tcW w:w="2430" w:type="dxa"/>
                                  </w:tcPr>
                                  <w:p w14:paraId="038F3A43" w14:textId="77777777" w:rsidR="00D617FD" w:rsidRPr="00C7185A" w:rsidRDefault="00D617FD" w:rsidP="00740534">
                                    <w:pPr>
                                      <w:spacing w:before="20" w:after="20" w:line="240" w:lineRule="auto"/>
                                      <w:ind w:hanging="39"/>
                                      <w:contextualSpacing/>
                                      <w:jc w:val="left"/>
                                      <w:rPr>
                                        <w:ins w:id="3258" w:author="Nasser Mustafa [2]" w:date="2018-09-19T14:39:00Z"/>
                                        <w:rFonts w:ascii="Times New Roman" w:hAnsi="Times New Roman"/>
                                        <w:sz w:val="18"/>
                                        <w:szCs w:val="18"/>
                                      </w:rPr>
                                    </w:pPr>
                                    <w:ins w:id="3259" w:author="Nasser Mustafa [2]" w:date="2018-09-19T14:39:00Z">
                                      <w:r w:rsidRPr="00C7185A">
                                        <w:rPr>
                                          <w:rFonts w:ascii="Times New Roman" w:hAnsi="Times New Roman"/>
                                          <w:sz w:val="18"/>
                                          <w:szCs w:val="18"/>
                                        </w:rPr>
                                        <w:t>Doesn’t exist</w:t>
                                      </w:r>
                                    </w:ins>
                                  </w:p>
                                </w:tc>
                                <w:tc>
                                  <w:tcPr>
                                    <w:tcW w:w="1105" w:type="dxa"/>
                                  </w:tcPr>
                                  <w:p w14:paraId="28BADE34" w14:textId="77777777" w:rsidR="00D617FD" w:rsidRPr="00C7185A" w:rsidRDefault="00D617FD" w:rsidP="00740534">
                                    <w:pPr>
                                      <w:spacing w:before="20" w:after="20" w:line="240" w:lineRule="auto"/>
                                      <w:ind w:firstLine="10"/>
                                      <w:contextualSpacing/>
                                      <w:jc w:val="left"/>
                                      <w:rPr>
                                        <w:ins w:id="3260" w:author="Nasser Mustafa [2]" w:date="2018-09-19T14:39:00Z"/>
                                        <w:rFonts w:ascii="Times New Roman" w:eastAsia="SimSun" w:hAnsi="Times New Roman"/>
                                        <w:b/>
                                        <w:bCs/>
                                        <w:sz w:val="18"/>
                                        <w:szCs w:val="18"/>
                                      </w:rPr>
                                    </w:pPr>
                                    <w:ins w:id="3261" w:author="Nasser Mustafa [2]" w:date="2018-09-19T14:39:00Z">
                                      <w:r w:rsidRPr="00C7185A">
                                        <w:rPr>
                                          <w:rFonts w:ascii="Times New Roman" w:hAnsi="Times New Roman"/>
                                          <w:sz w:val="18"/>
                                          <w:szCs w:val="18"/>
                                        </w:rPr>
                                        <w:t>No</w:t>
                                      </w:r>
                                    </w:ins>
                                  </w:p>
                                </w:tc>
                                <w:tc>
                                  <w:tcPr>
                                    <w:tcW w:w="1415" w:type="dxa"/>
                                  </w:tcPr>
                                  <w:p w14:paraId="23EB3DC5" w14:textId="77777777" w:rsidR="00D617FD" w:rsidRPr="00C7185A" w:rsidRDefault="00D617FD" w:rsidP="00740534">
                                    <w:pPr>
                                      <w:spacing w:before="20" w:after="20" w:line="240" w:lineRule="auto"/>
                                      <w:ind w:hanging="39"/>
                                      <w:contextualSpacing/>
                                      <w:jc w:val="left"/>
                                      <w:rPr>
                                        <w:ins w:id="3262" w:author="Nasser Mustafa [2]" w:date="2018-09-19T14:39:00Z"/>
                                        <w:rFonts w:ascii="Times New Roman" w:eastAsia="SimSun" w:hAnsi="Times New Roman"/>
                                        <w:b/>
                                        <w:bCs/>
                                        <w:sz w:val="18"/>
                                        <w:szCs w:val="18"/>
                                      </w:rPr>
                                    </w:pPr>
                                    <w:ins w:id="3263" w:author="Nasser Mustafa [2]" w:date="2018-09-19T14:39:00Z">
                                      <w:r w:rsidRPr="00C7185A">
                                        <w:rPr>
                                          <w:rFonts w:ascii="Times New Roman" w:hAnsi="Times New Roman"/>
                                          <w:sz w:val="18"/>
                                          <w:szCs w:val="18"/>
                                        </w:rPr>
                                        <w:t>Specifying a traceability metamodel</w:t>
                                      </w:r>
                                      <w:r>
                                        <w:rPr>
                                          <w:rFonts w:ascii="Times New Roman" w:hAnsi="Times New Roman"/>
                                          <w:sz w:val="18"/>
                                          <w:szCs w:val="18"/>
                                        </w:rPr>
                                        <w:t xml:space="preserve">   </w:t>
                                      </w:r>
                                      <w:r w:rsidRPr="00C7185A">
                                        <w:rPr>
                                          <w:rFonts w:ascii="Times New Roman" w:hAnsi="Times New Roman"/>
                                          <w:sz w:val="18"/>
                                          <w:szCs w:val="18"/>
                                        </w:rPr>
                                        <w:t>on the top of multi-domains</w:t>
                                      </w:r>
                                    </w:ins>
                                  </w:p>
                                </w:tc>
                              </w:tr>
                            </w:tbl>
                            <w:p w14:paraId="02A5C808" w14:textId="147B7D2B" w:rsidR="00D617FD" w:rsidRDefault="00D61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D105" id="_x0000_s1043" type="#_x0000_t202" style="position:absolute;left:0;text-align:left;margin-left:0;margin-top:0;width:447.9pt;height:502.6pt;z-index:25180774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" stroked="f">
                  <v:textbox>
                    <w:txbxContent>
                      <w:p w14:paraId="5FCC907C" w14:textId="607D986F" w:rsidR="00D617FD" w:rsidRDefault="00D617FD">
                        <w:pPr>
                          <w:rPr>
                            <w:ins w:id="3264" w:author="Nasser Mustafa [2]" w:date="2018-09-19T14:39:00Z"/>
                          </w:rPr>
                        </w:pPr>
                      </w:p>
                      <w:p w14:paraId="0ECB3534" w14:textId="1BFBE08C" w:rsidR="00D617FD" w:rsidRPr="003239D6" w:rsidDel="00740534" w:rsidRDefault="00D617FD" w:rsidP="00740534">
                        <w:pPr>
                          <w:pStyle w:val="Caption"/>
                          <w:rPr>
                            <w:del w:id="3265" w:author="Nasser Mustafa [2]" w:date="2018-09-19T14:41:00Z"/>
                            <w:moveTo w:id="3266" w:author="Nasser Mustafa [2]" w:date="2018-09-19T14:40:00Z"/>
                            <w:sz w:val="20"/>
                            <w:szCs w:val="20"/>
                          </w:rPr>
                        </w:pPr>
                        <w:bookmarkStart w:id="3267" w:name="_Ref525131446"/>
                        <w:bookmarkStart w:id="3268" w:name="_Toc525723629"/>
                        <w:ins w:id="3269" w:author="Nasser Mustafa [2]" w:date="2018-09-19T14:40:00Z">
                          <w:r w:rsidRPr="00740534">
                            <w:rPr>
                              <w:sz w:val="20"/>
                              <w:szCs w:val="20"/>
                              <w:rPrChange w:id="3270" w:author="Nasser Mustafa [2]" w:date="2018-09-19T14:40:00Z">
                                <w:rPr/>
                              </w:rPrChange>
                            </w:rPr>
                            <w:t xml:space="preserve">Table </w:t>
                          </w:r>
                          <w:r w:rsidRPr="00740534">
                            <w:rPr>
                              <w:sz w:val="20"/>
                              <w:szCs w:val="20"/>
                              <w:rPrChange w:id="3271" w:author="Nasser Mustafa [2]" w:date="2018-09-19T14:40:00Z">
                                <w:rPr/>
                              </w:rPrChange>
                            </w:rPr>
                            <w:fldChar w:fldCharType="begin"/>
                          </w:r>
                          <w:r w:rsidRPr="00740534">
                            <w:rPr>
                              <w:sz w:val="20"/>
                              <w:szCs w:val="20"/>
                              <w:rPrChange w:id="3272" w:author="Nasser Mustafa [2]" w:date="2018-09-19T14:40:00Z">
                                <w:rPr/>
                              </w:rPrChange>
                            </w:rPr>
                            <w:instrText xml:space="preserve"> SEQ Table \* ARABIC </w:instrText>
                          </w:r>
                        </w:ins>
                        <w:r w:rsidRPr="00740534">
                          <w:rPr>
                            <w:sz w:val="20"/>
                            <w:szCs w:val="20"/>
                            <w:rPrChange w:id="3273" w:author="Nasser Mustafa [2]" w:date="2018-09-19T14:40:00Z">
                              <w:rPr/>
                            </w:rPrChange>
                          </w:rPr>
                          <w:fldChar w:fldCharType="separate"/>
                        </w:r>
                        <w:ins w:id="3274" w:author="Nasser Mustafa [2]" w:date="2018-09-19T14:40:00Z">
                          <w:r w:rsidRPr="00740534">
                            <w:rPr>
                              <w:noProof/>
                              <w:sz w:val="20"/>
                              <w:szCs w:val="20"/>
                              <w:rPrChange w:id="3275" w:author="Nasser Mustafa [2]" w:date="2018-09-19T14:40:00Z">
                                <w:rPr>
                                  <w:noProof/>
                                </w:rPr>
                              </w:rPrChange>
                            </w:rPr>
                            <w:t>10</w:t>
                          </w:r>
                          <w:r w:rsidRPr="00740534">
                            <w:rPr>
                              <w:sz w:val="20"/>
                              <w:szCs w:val="20"/>
                              <w:rPrChange w:id="3276" w:author="Nasser Mustafa [2]" w:date="2018-09-19T14:40:00Z">
                                <w:rPr/>
                              </w:rPrChange>
                            </w:rPr>
                            <w:fldChar w:fldCharType="end"/>
                          </w:r>
                          <w:bookmarkEnd w:id="3267"/>
                          <w:r w:rsidRPr="00740534">
                            <w:rPr>
                              <w:sz w:val="20"/>
                              <w:szCs w:val="20"/>
                              <w:rPrChange w:id="3277" w:author="Nasser Mustafa [2]" w:date="2018-09-19T14:40:00Z">
                                <w:rPr/>
                              </w:rPrChange>
                            </w:rPr>
                            <w:t xml:space="preserve">: </w:t>
                          </w:r>
                        </w:ins>
                        <w:moveToRangeStart w:id="3278" w:author="Nasser Mustafa [2]" w:date="2018-09-19T14:40:00Z" w:name="move525131343"/>
                        <w:moveTo w:id="3279" w:author="Nasser Mustafa [2]" w:date="2018-09-19T14:40:00Z">
                          <w:del w:id="3280" w:author="Nasser Mustafa [2]" w:date="2018-09-19T14:40:00Z">
                            <w:r w:rsidRPr="005A1A5B" w:rsidDel="00740534">
                              <w:rPr>
                                <w:sz w:val="20"/>
                                <w:szCs w:val="20"/>
                              </w:rPr>
                              <w:delText xml:space="preserve">Table </w:delText>
                            </w:r>
                            <w:r w:rsidRPr="005A1A5B" w:rsidDel="00740534">
                              <w:rPr>
                                <w:sz w:val="20"/>
                                <w:szCs w:val="20"/>
                              </w:rPr>
                              <w:fldChar w:fldCharType="begin"/>
                            </w:r>
                            <w:r w:rsidRPr="005A1A5B" w:rsidDel="00740534">
                              <w:rPr>
                                <w:sz w:val="20"/>
                                <w:szCs w:val="20"/>
                              </w:rPr>
                              <w:delInstrText xml:space="preserve"> SEQ Table \* ARABIC </w:delInstrText>
                            </w:r>
                            <w:r w:rsidRPr="005A1A5B" w:rsidDel="00740534">
                              <w:rPr>
                                <w:sz w:val="20"/>
                                <w:szCs w:val="20"/>
                              </w:rPr>
                              <w:fldChar w:fldCharType="separate"/>
                            </w:r>
                            <w:r w:rsidRPr="005A1A5B" w:rsidDel="00740534">
                              <w:rPr>
                                <w:noProof/>
                                <w:sz w:val="20"/>
                                <w:szCs w:val="20"/>
                              </w:rPr>
                              <w:delText>10</w:delText>
                            </w:r>
                            <w:r w:rsidRPr="005A1A5B" w:rsidDel="00740534">
                              <w:rPr>
                                <w:sz w:val="20"/>
                                <w:szCs w:val="20"/>
                              </w:rPr>
                              <w:fldChar w:fldCharType="end"/>
                            </w:r>
                            <w:r w:rsidRPr="005A1A5B" w:rsidDel="00740534">
                              <w:rPr>
                                <w:sz w:val="20"/>
                                <w:szCs w:val="20"/>
                              </w:rPr>
                              <w:delText xml:space="preserve">: </w:delText>
                            </w:r>
                          </w:del>
                          <w:r w:rsidRPr="005A1A5B">
                            <w:rPr>
                              <w:sz w:val="20"/>
                              <w:szCs w:val="20"/>
                            </w:rPr>
                            <w:t>Results</w:t>
                          </w:r>
                          <w:r>
                            <w:rPr>
                              <w:sz w:val="20"/>
                              <w:szCs w:val="20"/>
                            </w:rPr>
                            <w:t xml:space="preserve"> of analyzing existing traceability models</w:t>
                          </w:r>
                          <w:bookmarkEnd w:id="3268"/>
                        </w:moveTo>
                      </w:p>
                      <w:moveToRangeEnd w:id="3278"/>
                      <w:p w14:paraId="002AB5DB" w14:textId="049A1332" w:rsidR="00D617FD" w:rsidRDefault="00D617FD">
                        <w:pPr>
                          <w:pStyle w:val="Caption"/>
                          <w:rPr>
                            <w:ins w:id="3281" w:author="Nasser Mustafa [2]" w:date="2018-09-19T14:40:00Z"/>
                          </w:rPr>
                          <w:pPrChange w:id="3282" w:author="Nasser Mustafa [2]" w:date="2018-09-19T14:41:00Z">
                            <w:pPr/>
                          </w:pPrChange>
                        </w:pPr>
                      </w:p>
                      <w:tbl>
                        <w:tblPr>
                          <w:tblStyle w:val="TableGrid11"/>
                          <w:tblW w:w="8545" w:type="dxa"/>
                          <w:tblLayout w:type="fixed"/>
                          <w:tblCellMar>
                            <w:left w:w="28" w:type="dxa"/>
                            <w:right w:w="28" w:type="dxa"/>
                          </w:tblCellMar>
                          <w:tblLook w:val="04A0" w:firstRow="1" w:lastRow="0" w:firstColumn="1" w:lastColumn="0" w:noHBand="0" w:noVBand="1"/>
                        </w:tblPr>
                        <w:tblGrid>
                          <w:gridCol w:w="625"/>
                          <w:gridCol w:w="990"/>
                          <w:gridCol w:w="1098"/>
                          <w:gridCol w:w="882"/>
                          <w:gridCol w:w="2430"/>
                          <w:gridCol w:w="1105"/>
                          <w:gridCol w:w="1415"/>
                        </w:tblGrid>
                        <w:tr w:rsidR="00D617FD" w:rsidRPr="00C7185A" w14:paraId="1B1F49CE" w14:textId="77777777" w:rsidTr="00740534">
                          <w:trPr>
                            <w:cantSplit/>
                            <w:trHeight w:val="1134"/>
                            <w:ins w:id="3283" w:author="Nasser Mustafa [2]" w:date="2018-09-19T14:39:00Z"/>
                          </w:trPr>
                          <w:tc>
                            <w:tcPr>
                              <w:tcW w:w="625" w:type="dxa"/>
                              <w:tcMar>
                                <w:left w:w="142" w:type="dxa"/>
                                <w:right w:w="28" w:type="dxa"/>
                              </w:tcMar>
                              <w:textDirection w:val="btLr"/>
                            </w:tcPr>
                            <w:p w14:paraId="45CFCACD" w14:textId="77777777" w:rsidR="00D617FD" w:rsidRPr="00C7185A" w:rsidRDefault="00D617FD" w:rsidP="00740534">
                              <w:pPr>
                                <w:spacing w:before="20" w:after="20" w:line="240" w:lineRule="auto"/>
                                <w:ind w:left="-1" w:right="113"/>
                                <w:contextualSpacing/>
                                <w:jc w:val="left"/>
                                <w:rPr>
                                  <w:ins w:id="3284" w:author="Nasser Mustafa [2]" w:date="2018-09-19T14:39:00Z"/>
                                  <w:rFonts w:ascii="Times New Roman" w:hAnsi="Times New Roman"/>
                                  <w:sz w:val="18"/>
                                  <w:szCs w:val="18"/>
                                </w:rPr>
                              </w:pPr>
                              <w:ins w:id="3285" w:author="Nasser Mustafa [2]" w:date="2018-09-19T14:39:00Z">
                                <w:r w:rsidRPr="00C7185A">
                                  <w:rPr>
                                    <w:rFonts w:ascii="Times New Roman" w:hAnsi="Times New Roman"/>
                                    <w:b/>
                                    <w:sz w:val="18"/>
                                    <w:szCs w:val="18"/>
                                  </w:rPr>
                                  <w:t>Reference</w:t>
                                </w:r>
                              </w:ins>
                            </w:p>
                          </w:tc>
                          <w:tc>
                            <w:tcPr>
                              <w:tcW w:w="990" w:type="dxa"/>
                            </w:tcPr>
                            <w:p w14:paraId="4FA3E793" w14:textId="77777777" w:rsidR="00D617FD" w:rsidRPr="00C7185A" w:rsidRDefault="00D617FD" w:rsidP="00740534">
                              <w:pPr>
                                <w:spacing w:before="20" w:after="20" w:line="240" w:lineRule="auto"/>
                                <w:ind w:hanging="11"/>
                                <w:contextualSpacing/>
                                <w:jc w:val="left"/>
                                <w:rPr>
                                  <w:ins w:id="3286" w:author="Nasser Mustafa [2]" w:date="2018-09-19T14:39:00Z"/>
                                  <w:rFonts w:ascii="Times New Roman" w:hAnsi="Times New Roman"/>
                                  <w:sz w:val="18"/>
                                  <w:szCs w:val="18"/>
                                </w:rPr>
                              </w:pPr>
                              <w:ins w:id="3287" w:author="Nasser Mustafa [2]" w:date="2018-09-19T14:39:00Z">
                                <w:r w:rsidRPr="00C7185A">
                                  <w:rPr>
                                    <w:rFonts w:ascii="Times New Roman" w:hAnsi="Times New Roman"/>
                                    <w:b/>
                                    <w:sz w:val="18"/>
                                    <w:szCs w:val="18"/>
                                  </w:rPr>
                                  <w:t>Traceable Models</w:t>
                                </w:r>
                              </w:ins>
                            </w:p>
                          </w:tc>
                          <w:tc>
                            <w:tcPr>
                              <w:tcW w:w="1098" w:type="dxa"/>
                            </w:tcPr>
                            <w:p w14:paraId="5DF7C8B8" w14:textId="77777777" w:rsidR="00D617FD" w:rsidRPr="00C7185A" w:rsidRDefault="00D617FD" w:rsidP="00740534">
                              <w:pPr>
                                <w:spacing w:before="20" w:after="20" w:line="240" w:lineRule="auto"/>
                                <w:ind w:firstLine="0"/>
                                <w:contextualSpacing/>
                                <w:jc w:val="left"/>
                                <w:rPr>
                                  <w:ins w:id="3288" w:author="Nasser Mustafa [2]" w:date="2018-09-19T14:39:00Z"/>
                                  <w:rFonts w:ascii="Times New Roman" w:hAnsi="Times New Roman"/>
                                  <w:sz w:val="18"/>
                                  <w:szCs w:val="18"/>
                                </w:rPr>
                              </w:pPr>
                              <w:ins w:id="3289" w:author="Nasser Mustafa [2]" w:date="2018-09-19T14:39:00Z">
                                <w:r w:rsidRPr="00C7185A">
                                  <w:rPr>
                                    <w:rFonts w:ascii="Times New Roman" w:hAnsi="Times New Roman"/>
                                    <w:b/>
                                    <w:sz w:val="18"/>
                                    <w:szCs w:val="18"/>
                                  </w:rPr>
                                  <w:t>Metamodel Technology</w:t>
                                </w:r>
                              </w:ins>
                            </w:p>
                          </w:tc>
                          <w:tc>
                            <w:tcPr>
                              <w:tcW w:w="882" w:type="dxa"/>
                            </w:tcPr>
                            <w:p w14:paraId="05DC1E47" w14:textId="77777777" w:rsidR="00D617FD" w:rsidRPr="00C7185A" w:rsidRDefault="00D617FD" w:rsidP="00740534">
                              <w:pPr>
                                <w:spacing w:before="20" w:after="20" w:line="240" w:lineRule="auto"/>
                                <w:ind w:hanging="39"/>
                                <w:contextualSpacing/>
                                <w:jc w:val="left"/>
                                <w:rPr>
                                  <w:ins w:id="3290" w:author="Nasser Mustafa [2]" w:date="2018-09-19T14:39:00Z"/>
                                  <w:rFonts w:ascii="Times New Roman" w:hAnsi="Times New Roman"/>
                                  <w:sz w:val="18"/>
                                  <w:szCs w:val="18"/>
                                </w:rPr>
                              </w:pPr>
                              <w:ins w:id="3291" w:author="Nasser Mustafa [2]" w:date="2018-09-19T14:39:00Z">
                                <w:r w:rsidRPr="00C7185A">
                                  <w:rPr>
                                    <w:rFonts w:ascii="Times New Roman" w:hAnsi="Times New Roman"/>
                                    <w:b/>
                                    <w:sz w:val="18"/>
                                    <w:szCs w:val="18"/>
                                  </w:rPr>
                                  <w:t>Tool Support</w:t>
                                </w:r>
                              </w:ins>
                            </w:p>
                          </w:tc>
                          <w:tc>
                            <w:tcPr>
                              <w:tcW w:w="2430" w:type="dxa"/>
                            </w:tcPr>
                            <w:p w14:paraId="68823EB1" w14:textId="77777777" w:rsidR="00D617FD" w:rsidRPr="00C7185A" w:rsidRDefault="00D617FD" w:rsidP="00740534">
                              <w:pPr>
                                <w:spacing w:before="20" w:after="20" w:line="240" w:lineRule="auto"/>
                                <w:ind w:hanging="39"/>
                                <w:contextualSpacing/>
                                <w:jc w:val="left"/>
                                <w:rPr>
                                  <w:ins w:id="3292" w:author="Nasser Mustafa [2]" w:date="2018-09-19T14:39:00Z"/>
                                  <w:rFonts w:ascii="Times New Roman" w:hAnsi="Times New Roman"/>
                                  <w:sz w:val="18"/>
                                  <w:szCs w:val="18"/>
                                </w:rPr>
                              </w:pPr>
                              <w:ins w:id="3293" w:author="Nasser Mustafa [2]" w:date="2018-09-19T14:39:00Z">
                                <w:r w:rsidRPr="00C7185A">
                                  <w:rPr>
                                    <w:rFonts w:ascii="Times New Roman" w:hAnsi="Times New Roman"/>
                                    <w:b/>
                                    <w:sz w:val="18"/>
                                    <w:szCs w:val="18"/>
                                  </w:rPr>
                                  <w:t>Validation</w:t>
                                </w:r>
                              </w:ins>
                            </w:p>
                          </w:tc>
                          <w:tc>
                            <w:tcPr>
                              <w:tcW w:w="1105" w:type="dxa"/>
                            </w:tcPr>
                            <w:p w14:paraId="67ABEF47" w14:textId="77777777" w:rsidR="00D617FD" w:rsidRPr="00C7185A" w:rsidRDefault="00D617FD" w:rsidP="00740534">
                              <w:pPr>
                                <w:spacing w:before="20" w:after="20" w:line="240" w:lineRule="auto"/>
                                <w:ind w:hanging="39"/>
                                <w:contextualSpacing/>
                                <w:jc w:val="left"/>
                                <w:rPr>
                                  <w:ins w:id="3294" w:author="Nasser Mustafa [2]" w:date="2018-09-19T14:39:00Z"/>
                                  <w:rFonts w:ascii="Times New Roman" w:hAnsi="Times New Roman"/>
                                  <w:sz w:val="18"/>
                                  <w:szCs w:val="18"/>
                                </w:rPr>
                              </w:pPr>
                              <w:ins w:id="3295" w:author="Nasser Mustafa [2]" w:date="2018-09-19T14:39:00Z">
                                <w:r w:rsidRPr="00C7185A">
                                  <w:rPr>
                                    <w:rFonts w:ascii="Times New Roman" w:hAnsi="Times New Roman"/>
                                    <w:b/>
                                    <w:sz w:val="18"/>
                                    <w:szCs w:val="18"/>
                                  </w:rPr>
                                  <w:t>Extension to new link types without changing metamodel</w:t>
                                </w:r>
                              </w:ins>
                            </w:p>
                          </w:tc>
                          <w:tc>
                            <w:tcPr>
                              <w:tcW w:w="1415" w:type="dxa"/>
                            </w:tcPr>
                            <w:p w14:paraId="4A0774F9" w14:textId="77777777" w:rsidR="00D617FD" w:rsidRPr="00C7185A" w:rsidRDefault="00D617FD" w:rsidP="00740534">
                              <w:pPr>
                                <w:spacing w:before="20" w:after="20" w:line="240" w:lineRule="auto"/>
                                <w:ind w:hanging="39"/>
                                <w:contextualSpacing/>
                                <w:jc w:val="left"/>
                                <w:rPr>
                                  <w:ins w:id="3296" w:author="Nasser Mustafa [2]" w:date="2018-09-19T14:39:00Z"/>
                                  <w:rFonts w:ascii="Times New Roman" w:hAnsi="Times New Roman"/>
                                  <w:sz w:val="18"/>
                                  <w:szCs w:val="18"/>
                                </w:rPr>
                              </w:pPr>
                              <w:ins w:id="3297" w:author="Nasser Mustafa [2]" w:date="2018-09-19T14:39:00Z">
                                <w:r w:rsidRPr="00C7185A">
                                  <w:rPr>
                                    <w:rFonts w:ascii="Times New Roman" w:hAnsi="Times New Roman"/>
                                    <w:b/>
                                    <w:sz w:val="18"/>
                                    <w:szCs w:val="18"/>
                                  </w:rPr>
                                  <w:t>Important design features</w:t>
                                </w:r>
                              </w:ins>
                            </w:p>
                          </w:tc>
                        </w:tr>
                        <w:tr w:rsidR="00D617FD" w:rsidRPr="00C7185A" w14:paraId="1D715D5B" w14:textId="77777777" w:rsidTr="00740534">
                          <w:trPr>
                            <w:trHeight w:val="727"/>
                            <w:ins w:id="3298" w:author="Nasser Mustafa [2]" w:date="2018-09-19T14:39:00Z"/>
                          </w:trPr>
                          <w:tc>
                            <w:tcPr>
                              <w:tcW w:w="625" w:type="dxa"/>
                              <w:tcMar>
                                <w:left w:w="142" w:type="dxa"/>
                                <w:right w:w="28" w:type="dxa"/>
                              </w:tcMar>
                              <w:vAlign w:val="center"/>
                            </w:tcPr>
                            <w:p w14:paraId="1A5F130B" w14:textId="5A759678" w:rsidR="00D617FD" w:rsidRPr="000F0E18" w:rsidRDefault="00D617FD" w:rsidP="00740534">
                              <w:pPr>
                                <w:spacing w:before="20" w:after="20" w:line="240" w:lineRule="auto"/>
                                <w:ind w:left="-16" w:firstLine="0"/>
                                <w:contextualSpacing/>
                                <w:rPr>
                                  <w:ins w:id="3299" w:author="Nasser Mustafa [2]" w:date="2018-09-19T14:39:00Z"/>
                                  <w:rFonts w:ascii="Times New Roman" w:eastAsia="SimSun" w:hAnsi="Times New Roman"/>
                                  <w:b/>
                                  <w:bCs/>
                                  <w:sz w:val="18"/>
                                  <w:szCs w:val="18"/>
                                </w:rPr>
                              </w:pPr>
                              <w:ins w:id="3300"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ins w:id="3301" w:author="Nasser Mustafa [2]" w:date="2018-09-19T14:39:00Z">
                                <w:r w:rsidRPr="000F0E18">
                                  <w:rPr>
                                    <w:rFonts w:ascii="Times New Roman" w:hAnsi="Times New Roman"/>
                                    <w:sz w:val="18"/>
                                    <w:szCs w:val="18"/>
                                  </w:rPr>
                                  <w:fldChar w:fldCharType="separate"/>
                                </w:r>
                              </w:ins>
                              <w:r w:rsidRPr="00B050F0">
                                <w:rPr>
                                  <w:rFonts w:ascii="Times New Roman" w:hAnsi="Times New Roman"/>
                                  <w:noProof/>
                                  <w:sz w:val="18"/>
                                  <w:szCs w:val="18"/>
                                </w:rPr>
                                <w:t>[46]</w:t>
                              </w:r>
                              <w:ins w:id="3302" w:author="Nasser Mustafa [2]" w:date="2018-09-19T14:39:00Z">
                                <w:r w:rsidRPr="000F0E18">
                                  <w:rPr>
                                    <w:rFonts w:ascii="Times New Roman" w:hAnsi="Times New Roman"/>
                                    <w:sz w:val="18"/>
                                    <w:szCs w:val="18"/>
                                  </w:rPr>
                                  <w:fldChar w:fldCharType="end"/>
                                </w:r>
                                <w:r w:rsidRPr="000F0E18">
                                  <w:rPr>
                                    <w:rFonts w:ascii="Times New Roman" w:hAnsi="Times New Roman"/>
                                    <w:sz w:val="18"/>
                                    <w:szCs w:val="18"/>
                                  </w:rPr>
                                  <w:t xml:space="preserve"> </w:t>
                                </w:r>
                              </w:ins>
                            </w:p>
                          </w:tc>
                          <w:tc>
                            <w:tcPr>
                              <w:tcW w:w="990" w:type="dxa"/>
                            </w:tcPr>
                            <w:p w14:paraId="4C6A511B" w14:textId="77777777" w:rsidR="00D617FD" w:rsidRPr="00C7185A" w:rsidRDefault="00D617FD" w:rsidP="00740534">
                              <w:pPr>
                                <w:spacing w:before="20" w:after="20" w:line="240" w:lineRule="auto"/>
                                <w:ind w:firstLine="0"/>
                                <w:contextualSpacing/>
                                <w:jc w:val="left"/>
                                <w:rPr>
                                  <w:ins w:id="3303" w:author="Nasser Mustafa [2]" w:date="2018-09-19T14:39:00Z"/>
                                  <w:rFonts w:ascii="Times New Roman" w:eastAsia="SimSun" w:hAnsi="Times New Roman"/>
                                  <w:b/>
                                  <w:bCs/>
                                  <w:sz w:val="18"/>
                                  <w:szCs w:val="18"/>
                                </w:rPr>
                              </w:pPr>
                              <w:ins w:id="3304" w:author="Nasser Mustafa [2]" w:date="2018-09-19T14:39:00Z">
                                <w:r w:rsidRPr="00C7185A">
                                  <w:rPr>
                                    <w:rFonts w:ascii="Times New Roman" w:hAnsi="Times New Roman"/>
                                    <w:sz w:val="18"/>
                                    <w:szCs w:val="18"/>
                                  </w:rPr>
                                  <w:t>Ecore based</w:t>
                                </w:r>
                              </w:ins>
                            </w:p>
                          </w:tc>
                          <w:tc>
                            <w:tcPr>
                              <w:tcW w:w="1098" w:type="dxa"/>
                            </w:tcPr>
                            <w:p w14:paraId="25B656EC" w14:textId="77777777" w:rsidR="00D617FD" w:rsidRPr="00C7185A" w:rsidRDefault="00D617FD" w:rsidP="00740534">
                              <w:pPr>
                                <w:spacing w:before="20" w:after="20" w:line="240" w:lineRule="auto"/>
                                <w:ind w:firstLine="0"/>
                                <w:contextualSpacing/>
                                <w:jc w:val="left"/>
                                <w:rPr>
                                  <w:ins w:id="3305" w:author="Nasser Mustafa [2]" w:date="2018-09-19T14:39:00Z"/>
                                  <w:rFonts w:ascii="Times New Roman" w:hAnsi="Times New Roman"/>
                                  <w:sz w:val="18"/>
                                  <w:szCs w:val="18"/>
                                </w:rPr>
                              </w:pPr>
                              <w:ins w:id="3306" w:author="Nasser Mustafa [2]" w:date="2018-09-19T14:39:00Z">
                                <w:r w:rsidRPr="00C7185A">
                                  <w:rPr>
                                    <w:rFonts w:ascii="Times New Roman" w:hAnsi="Times New Roman"/>
                                    <w:sz w:val="18"/>
                                    <w:szCs w:val="18"/>
                                  </w:rPr>
                                  <w:t>UML class diagram</w:t>
                                </w:r>
                              </w:ins>
                            </w:p>
                          </w:tc>
                          <w:tc>
                            <w:tcPr>
                              <w:tcW w:w="882" w:type="dxa"/>
                            </w:tcPr>
                            <w:p w14:paraId="5F31549A" w14:textId="77777777" w:rsidR="00D617FD" w:rsidRPr="00C7185A" w:rsidRDefault="00D617FD" w:rsidP="00740534">
                              <w:pPr>
                                <w:spacing w:before="20" w:after="20" w:line="240" w:lineRule="auto"/>
                                <w:ind w:firstLine="0"/>
                                <w:contextualSpacing/>
                                <w:jc w:val="left"/>
                                <w:rPr>
                                  <w:ins w:id="3307" w:author="Nasser Mustafa [2]" w:date="2018-09-19T14:39:00Z"/>
                                  <w:rFonts w:ascii="Times New Roman" w:hAnsi="Times New Roman"/>
                                  <w:sz w:val="18"/>
                                  <w:szCs w:val="18"/>
                                </w:rPr>
                              </w:pPr>
                              <w:ins w:id="3308" w:author="Nasser Mustafa [2]" w:date="2018-09-19T14:39:00Z">
                                <w:r w:rsidRPr="00C7185A">
                                  <w:rPr>
                                    <w:rFonts w:ascii="Times New Roman" w:hAnsi="Times New Roman"/>
                                    <w:sz w:val="18"/>
                                    <w:szCs w:val="18"/>
                                  </w:rPr>
                                  <w:t xml:space="preserve">Eclipse </w:t>
                                </w:r>
                              </w:ins>
                            </w:p>
                          </w:tc>
                          <w:tc>
                            <w:tcPr>
                              <w:tcW w:w="2430" w:type="dxa"/>
                            </w:tcPr>
                            <w:p w14:paraId="028792FB" w14:textId="77777777" w:rsidR="00D617FD" w:rsidRPr="00C7185A" w:rsidRDefault="00D617FD" w:rsidP="00740534">
                              <w:pPr>
                                <w:spacing w:before="20" w:after="20" w:line="240" w:lineRule="auto"/>
                                <w:ind w:hanging="39"/>
                                <w:contextualSpacing/>
                                <w:jc w:val="left"/>
                                <w:rPr>
                                  <w:ins w:id="3309" w:author="Nasser Mustafa [2]" w:date="2018-09-19T14:39:00Z"/>
                                  <w:rFonts w:ascii="Times New Roman" w:hAnsi="Times New Roman"/>
                                  <w:sz w:val="18"/>
                                  <w:szCs w:val="18"/>
                                </w:rPr>
                              </w:pPr>
                              <w:ins w:id="3310" w:author="Nasser Mustafa [2]" w:date="2018-09-19T14:39:00Z">
                                <w:r w:rsidRPr="00C7185A">
                                  <w:rPr>
                                    <w:rFonts w:ascii="Times New Roman" w:hAnsi="Times New Roman"/>
                                    <w:sz w:val="18"/>
                                    <w:szCs w:val="18"/>
                                  </w:rPr>
                                  <w:t xml:space="preserve">Partial instantiation, couple of case studies </w:t>
                                </w:r>
                              </w:ins>
                            </w:p>
                          </w:tc>
                          <w:tc>
                            <w:tcPr>
                              <w:tcW w:w="1105" w:type="dxa"/>
                            </w:tcPr>
                            <w:p w14:paraId="261E6467" w14:textId="77777777" w:rsidR="00D617FD" w:rsidRPr="00C7185A" w:rsidRDefault="00D617FD" w:rsidP="00740534">
                              <w:pPr>
                                <w:spacing w:before="20" w:after="20" w:line="240" w:lineRule="auto"/>
                                <w:ind w:firstLine="10"/>
                                <w:contextualSpacing/>
                                <w:jc w:val="left"/>
                                <w:rPr>
                                  <w:ins w:id="3311" w:author="Nasser Mustafa [2]" w:date="2018-09-19T14:39:00Z"/>
                                  <w:rFonts w:ascii="Times New Roman" w:eastAsia="SimSun" w:hAnsi="Times New Roman"/>
                                  <w:b/>
                                  <w:bCs/>
                                  <w:sz w:val="18"/>
                                  <w:szCs w:val="18"/>
                                </w:rPr>
                              </w:pPr>
                              <w:ins w:id="3312" w:author="Nasser Mustafa [2]" w:date="2018-09-19T14:39:00Z">
                                <w:r w:rsidRPr="00C7185A">
                                  <w:rPr>
                                    <w:rFonts w:ascii="Times New Roman" w:hAnsi="Times New Roman"/>
                                    <w:sz w:val="18"/>
                                    <w:szCs w:val="18"/>
                                  </w:rPr>
                                  <w:t>No</w:t>
                                </w:r>
                              </w:ins>
                            </w:p>
                          </w:tc>
                          <w:tc>
                            <w:tcPr>
                              <w:tcW w:w="1415" w:type="dxa"/>
                            </w:tcPr>
                            <w:p w14:paraId="76FE8641" w14:textId="77777777" w:rsidR="00D617FD" w:rsidRPr="00C7185A" w:rsidRDefault="00D617FD" w:rsidP="00740534">
                              <w:pPr>
                                <w:spacing w:before="20" w:after="20" w:line="240" w:lineRule="auto"/>
                                <w:ind w:hanging="39"/>
                                <w:contextualSpacing/>
                                <w:jc w:val="left"/>
                                <w:rPr>
                                  <w:ins w:id="3313" w:author="Nasser Mustafa [2]" w:date="2018-09-19T14:39:00Z"/>
                                  <w:rFonts w:ascii="Times New Roman" w:eastAsia="SimSun" w:hAnsi="Times New Roman"/>
                                  <w:b/>
                                  <w:bCs/>
                                  <w:sz w:val="18"/>
                                  <w:szCs w:val="18"/>
                                </w:rPr>
                              </w:pPr>
                              <w:ins w:id="3314" w:author="Nasser Mustafa [2]" w:date="2018-09-19T14:39:00Z">
                                <w:r w:rsidRPr="00C7185A">
                                  <w:rPr>
                                    <w:rFonts w:ascii="Times New Roman" w:hAnsi="Times New Roman"/>
                                    <w:sz w:val="18"/>
                                    <w:szCs w:val="18"/>
                                  </w:rPr>
                                  <w:t>Trace links classifications, linking heterogeneous models</w:t>
                                </w:r>
                              </w:ins>
                            </w:p>
                          </w:tc>
                        </w:tr>
                        <w:tr w:rsidR="00D617FD" w:rsidRPr="00C7185A" w14:paraId="281705BC" w14:textId="77777777" w:rsidTr="00740534">
                          <w:trPr>
                            <w:trHeight w:val="789"/>
                            <w:ins w:id="3315" w:author="Nasser Mustafa [2]" w:date="2018-09-19T14:39:00Z"/>
                          </w:trPr>
                          <w:tc>
                            <w:tcPr>
                              <w:tcW w:w="625" w:type="dxa"/>
                              <w:tcMar>
                                <w:left w:w="142" w:type="dxa"/>
                                <w:right w:w="28" w:type="dxa"/>
                              </w:tcMar>
                              <w:vAlign w:val="center"/>
                            </w:tcPr>
                            <w:p w14:paraId="21173BB6" w14:textId="18BE5581" w:rsidR="00D617FD" w:rsidRPr="000F0E18" w:rsidRDefault="00D617FD" w:rsidP="00740534">
                              <w:pPr>
                                <w:spacing w:before="20" w:after="20" w:line="240" w:lineRule="auto"/>
                                <w:ind w:left="-16" w:firstLine="0"/>
                                <w:contextualSpacing/>
                                <w:rPr>
                                  <w:ins w:id="3316" w:author="Nasser Mustafa [2]" w:date="2018-09-19T14:39:00Z"/>
                                  <w:rFonts w:ascii="Times New Roman" w:hAnsi="Times New Roman"/>
                                  <w:sz w:val="18"/>
                                  <w:szCs w:val="18"/>
                                </w:rPr>
                              </w:pPr>
                              <w:ins w:id="3317"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mendeley":{"formattedCitation":"[47]","plainTextFormattedCitation":"[47]","previouslyFormattedCitation":"[47]"},"properties":{"noteIndex":0},"schema":"https://github.com/citation-style-language/schema/raw/master/csl-citation.json"}</w:instrText>
                              </w:r>
                              <w:ins w:id="3318"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[47]</w:t>
                              </w:r>
                              <w:ins w:id="3319" w:author="Nasser Mustafa [2]" w:date="2018-09-19T14:39:00Z">
                                <w:r w:rsidRPr="000F0E18">
                                  <w:rPr>
                                    <w:rFonts w:ascii="Times New Roman" w:hAnsi="Times New Roman"/>
                                    <w:sz w:val="18"/>
                                    <w:szCs w:val="18"/>
                                  </w:rPr>
                                  <w:fldChar w:fldCharType="end"/>
                                </w:r>
                              </w:ins>
                            </w:p>
                          </w:tc>
                          <w:tc>
                            <w:tcPr>
                              <w:tcW w:w="990" w:type="dxa"/>
                            </w:tcPr>
                            <w:p w14:paraId="135A6BD1" w14:textId="77777777" w:rsidR="00D617FD" w:rsidRPr="00C7185A" w:rsidRDefault="00D617FD" w:rsidP="00740534">
                              <w:pPr>
                                <w:spacing w:before="20" w:after="20" w:line="240" w:lineRule="auto"/>
                                <w:ind w:firstLine="0"/>
                                <w:contextualSpacing/>
                                <w:jc w:val="left"/>
                                <w:rPr>
                                  <w:ins w:id="3320" w:author="Nasser Mustafa [2]" w:date="2018-09-19T14:39:00Z"/>
                                  <w:rFonts w:ascii="Times New Roman" w:eastAsia="SimSun" w:hAnsi="Times New Roman"/>
                                  <w:b/>
                                  <w:bCs/>
                                  <w:sz w:val="18"/>
                                  <w:szCs w:val="18"/>
                                </w:rPr>
                              </w:pPr>
                              <w:ins w:id="3321" w:author="Nasser Mustafa [2]" w:date="2018-09-19T14:39:00Z">
                                <w:r w:rsidRPr="00C7185A">
                                  <w:rPr>
                                    <w:rFonts w:ascii="Times New Roman" w:hAnsi="Times New Roman"/>
                                    <w:sz w:val="18"/>
                                    <w:szCs w:val="18"/>
                                  </w:rPr>
                                  <w:t>BPMN</w:t>
                                </w:r>
                              </w:ins>
                            </w:p>
                          </w:tc>
                          <w:tc>
                            <w:tcPr>
                              <w:tcW w:w="1098" w:type="dxa"/>
                            </w:tcPr>
                            <w:p w14:paraId="0EE6FB55" w14:textId="77777777" w:rsidR="00D617FD" w:rsidRPr="00C7185A" w:rsidRDefault="00D617FD" w:rsidP="00740534">
                              <w:pPr>
                                <w:spacing w:before="20" w:after="20" w:line="240" w:lineRule="auto"/>
                                <w:ind w:firstLine="0"/>
                                <w:contextualSpacing/>
                                <w:jc w:val="left"/>
                                <w:rPr>
                                  <w:ins w:id="3322" w:author="Nasser Mustafa [2]" w:date="2018-09-19T14:39:00Z"/>
                                  <w:rFonts w:ascii="Times New Roman" w:hAnsi="Times New Roman"/>
                                  <w:sz w:val="18"/>
                                  <w:szCs w:val="18"/>
                                </w:rPr>
                              </w:pPr>
                              <w:ins w:id="3323" w:author="Nasser Mustafa [2]" w:date="2018-09-19T14:39:00Z">
                                <w:r w:rsidRPr="00C7185A">
                                  <w:rPr>
                                    <w:rFonts w:ascii="Times New Roman" w:hAnsi="Times New Roman"/>
                                    <w:sz w:val="18"/>
                                    <w:szCs w:val="18"/>
                                  </w:rPr>
                                  <w:t xml:space="preserve">UML derived property </w:t>
                                </w:r>
                              </w:ins>
                            </w:p>
                          </w:tc>
                          <w:tc>
                            <w:tcPr>
                              <w:tcW w:w="882" w:type="dxa"/>
                            </w:tcPr>
                            <w:p w14:paraId="4E44AD84" w14:textId="77777777" w:rsidR="00D617FD" w:rsidRPr="00C7185A" w:rsidRDefault="00D617FD" w:rsidP="00740534">
                              <w:pPr>
                                <w:spacing w:before="20" w:after="20" w:line="240" w:lineRule="auto"/>
                                <w:ind w:firstLine="0"/>
                                <w:contextualSpacing/>
                                <w:jc w:val="left"/>
                                <w:rPr>
                                  <w:ins w:id="3324" w:author="Nasser Mustafa [2]" w:date="2018-09-19T14:39:00Z"/>
                                  <w:rFonts w:ascii="Times New Roman" w:hAnsi="Times New Roman"/>
                                  <w:sz w:val="18"/>
                                  <w:szCs w:val="18"/>
                                </w:rPr>
                              </w:pPr>
                              <w:ins w:id="3325" w:author="Nasser Mustafa [2]" w:date="2018-09-19T14:39:00Z">
                                <w:r w:rsidRPr="00C7185A">
                                  <w:rPr>
                                    <w:rFonts w:ascii="Times New Roman" w:hAnsi="Times New Roman"/>
                                    <w:sz w:val="18"/>
                                    <w:szCs w:val="18"/>
                                  </w:rPr>
                                  <w:t>MagicDraw</w:t>
                                </w:r>
                              </w:ins>
                            </w:p>
                          </w:tc>
                          <w:tc>
                            <w:tcPr>
                              <w:tcW w:w="2430" w:type="dxa"/>
                            </w:tcPr>
                            <w:p w14:paraId="3BC17F4A" w14:textId="77777777" w:rsidR="00D617FD" w:rsidRPr="00C7185A" w:rsidRDefault="00D617FD" w:rsidP="00740534">
                              <w:pPr>
                                <w:spacing w:before="20" w:after="20" w:line="240" w:lineRule="auto"/>
                                <w:ind w:hanging="39"/>
                                <w:contextualSpacing/>
                                <w:jc w:val="left"/>
                                <w:rPr>
                                  <w:ins w:id="3326" w:author="Nasser Mustafa [2]" w:date="2018-09-19T14:39:00Z"/>
                                  <w:rFonts w:ascii="Times New Roman" w:hAnsi="Times New Roman"/>
                                  <w:sz w:val="18"/>
                                  <w:szCs w:val="18"/>
                                </w:rPr>
                              </w:pPr>
                              <w:ins w:id="3327" w:author="Nasser Mustafa [2]" w:date="2018-09-19T14:39:00Z">
                                <w:r w:rsidRPr="00C7185A">
                                  <w:rPr>
                                    <w:rFonts w:ascii="Times New Roman" w:hAnsi="Times New Roman"/>
                                    <w:sz w:val="18"/>
                                    <w:szCs w:val="18"/>
                                  </w:rPr>
                                  <w:t xml:space="preserve">Partial instantiation, one case study </w:t>
                                </w:r>
                              </w:ins>
                            </w:p>
                          </w:tc>
                          <w:tc>
                            <w:tcPr>
                              <w:tcW w:w="1105" w:type="dxa"/>
                            </w:tcPr>
                            <w:p w14:paraId="093D07A9" w14:textId="77777777" w:rsidR="00D617FD" w:rsidRPr="00C7185A" w:rsidRDefault="00D617FD" w:rsidP="00740534">
                              <w:pPr>
                                <w:spacing w:before="20" w:after="20" w:line="240" w:lineRule="auto"/>
                                <w:ind w:firstLine="10"/>
                                <w:contextualSpacing/>
                                <w:jc w:val="left"/>
                                <w:rPr>
                                  <w:ins w:id="3328" w:author="Nasser Mustafa [2]" w:date="2018-09-19T14:39:00Z"/>
                                  <w:rFonts w:ascii="Times New Roman" w:eastAsia="SimSun" w:hAnsi="Times New Roman"/>
                                  <w:b/>
                                  <w:bCs/>
                                  <w:sz w:val="18"/>
                                  <w:szCs w:val="18"/>
                                </w:rPr>
                              </w:pPr>
                              <w:ins w:id="3329" w:author="Nasser Mustafa [2]" w:date="2018-09-19T14:39:00Z">
                                <w:r w:rsidRPr="00C7185A">
                                  <w:rPr>
                                    <w:rFonts w:ascii="Times New Roman" w:hAnsi="Times New Roman"/>
                                    <w:sz w:val="18"/>
                                    <w:szCs w:val="18"/>
                                  </w:rPr>
                                  <w:t>Yes, but limited to what can be done with derived properties</w:t>
                                </w:r>
                              </w:ins>
                            </w:p>
                          </w:tc>
                          <w:tc>
                            <w:tcPr>
                              <w:tcW w:w="1415" w:type="dxa"/>
                            </w:tcPr>
                            <w:p w14:paraId="055BA6B4" w14:textId="77777777" w:rsidR="00D617FD" w:rsidRPr="00C7185A" w:rsidRDefault="00D617FD" w:rsidP="00740534">
                              <w:pPr>
                                <w:spacing w:before="20" w:after="20" w:line="240" w:lineRule="auto"/>
                                <w:ind w:hanging="39"/>
                                <w:contextualSpacing/>
                                <w:jc w:val="left"/>
                                <w:rPr>
                                  <w:ins w:id="3330" w:author="Nasser Mustafa [2]" w:date="2018-09-19T14:39:00Z"/>
                                  <w:rFonts w:ascii="Times New Roman" w:eastAsia="SimSun" w:hAnsi="Times New Roman"/>
                                  <w:b/>
                                  <w:bCs/>
                                  <w:sz w:val="18"/>
                                  <w:szCs w:val="18"/>
                                </w:rPr>
                              </w:pPr>
                              <w:ins w:id="3331" w:author="Nasser Mustafa [2]" w:date="2018-09-19T14:39:00Z">
                                <w:r w:rsidRPr="00C7185A">
                                  <w:rPr>
                                    <w:rFonts w:ascii="Times New Roman" w:hAnsi="Times New Roman"/>
                                    <w:sz w:val="18"/>
                                    <w:szCs w:val="18"/>
                                  </w:rPr>
                                  <w:t>New traceability rules</w:t>
                                </w:r>
                                <w:r>
                                  <w:rPr>
                                    <w:rFonts w:ascii="Times New Roman" w:hAnsi="Times New Roman"/>
                                    <w:sz w:val="18"/>
                                    <w:szCs w:val="18"/>
                                  </w:rPr>
                                  <w:t xml:space="preserve">   </w:t>
                                </w:r>
                                <w:r w:rsidRPr="00C7185A">
                                  <w:rPr>
                                    <w:rFonts w:ascii="Times New Roman" w:hAnsi="Times New Roman"/>
                                    <w:sz w:val="18"/>
                                    <w:szCs w:val="18"/>
                                  </w:rPr>
                                  <w:t>and relations in BPMN</w:t>
                                </w:r>
                              </w:ins>
                            </w:p>
                          </w:tc>
                        </w:tr>
                        <w:tr w:rsidR="00D617FD" w:rsidRPr="00C7185A" w14:paraId="5C3C6C9E" w14:textId="77777777" w:rsidTr="00740534">
                          <w:trPr>
                            <w:trHeight w:val="640"/>
                            <w:ins w:id="3332" w:author="Nasser Mustafa [2]" w:date="2018-09-19T14:39:00Z"/>
                          </w:trPr>
                          <w:tc>
                            <w:tcPr>
                              <w:tcW w:w="625" w:type="dxa"/>
                              <w:tcMar>
                                <w:left w:w="142" w:type="dxa"/>
                                <w:right w:w="28" w:type="dxa"/>
                              </w:tcMar>
                              <w:vAlign w:val="center"/>
                            </w:tcPr>
                            <w:p w14:paraId="1643B592" w14:textId="1FA0D288" w:rsidR="00D617FD" w:rsidRPr="000F0E18" w:rsidRDefault="00D617FD" w:rsidP="00740534">
                              <w:pPr>
                                <w:spacing w:before="20" w:after="20" w:line="240" w:lineRule="auto"/>
                                <w:ind w:left="-16" w:firstLine="0"/>
                                <w:contextualSpacing/>
                                <w:rPr>
                                  <w:ins w:id="3333" w:author="Nasser Mustafa [2]" w:date="2018-09-19T14:39:00Z"/>
                                  <w:rFonts w:ascii="Times New Roman" w:hAnsi="Times New Roman"/>
                                  <w:sz w:val="18"/>
                                  <w:szCs w:val="18"/>
                                </w:rPr>
                              </w:pPr>
                              <w:ins w:id="3334"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ins w:id="3335"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[102]</w:t>
                              </w:r>
                              <w:ins w:id="3336" w:author="Nasser Mustafa [2]" w:date="2018-09-19T14:39:00Z">
                                <w:r w:rsidRPr="000F0E18">
                                  <w:rPr>
                                    <w:rFonts w:ascii="Times New Roman" w:hAnsi="Times New Roman"/>
                                    <w:sz w:val="18"/>
                                    <w:szCs w:val="18"/>
                                  </w:rPr>
                                  <w:fldChar w:fldCharType="end"/>
                                </w:r>
                              </w:ins>
                            </w:p>
                          </w:tc>
                          <w:tc>
                            <w:tcPr>
                              <w:tcW w:w="990" w:type="dxa"/>
                            </w:tcPr>
                            <w:p w14:paraId="3E996553" w14:textId="77777777" w:rsidR="00D617FD" w:rsidRPr="00C7185A" w:rsidRDefault="00D617FD" w:rsidP="00740534">
                              <w:pPr>
                                <w:spacing w:before="20" w:after="20" w:line="240" w:lineRule="auto"/>
                                <w:ind w:firstLine="0"/>
                                <w:contextualSpacing/>
                                <w:jc w:val="left"/>
                                <w:rPr>
                                  <w:ins w:id="3337" w:author="Nasser Mustafa [2]" w:date="2018-09-19T14:39:00Z"/>
                                  <w:rFonts w:ascii="Times New Roman" w:eastAsia="SimSun" w:hAnsi="Times New Roman"/>
                                  <w:b/>
                                  <w:bCs/>
                                  <w:sz w:val="18"/>
                                  <w:szCs w:val="18"/>
                                </w:rPr>
                              </w:pPr>
                              <w:ins w:id="3338" w:author="Nasser Mustafa [2]" w:date="2018-09-19T14:39:00Z">
                                <w:r w:rsidRPr="00C7185A">
                                  <w:rPr>
                                    <w:rFonts w:ascii="Times New Roman" w:hAnsi="Times New Roman"/>
                                    <w:sz w:val="18"/>
                                    <w:szCs w:val="18"/>
                                  </w:rPr>
                                  <w:t>MOF-based models</w:t>
                                </w:r>
                              </w:ins>
                            </w:p>
                          </w:tc>
                          <w:tc>
                            <w:tcPr>
                              <w:tcW w:w="1098" w:type="dxa"/>
                            </w:tcPr>
                            <w:p w14:paraId="1DD0FF57" w14:textId="77777777" w:rsidR="00D617FD" w:rsidRPr="00C7185A" w:rsidRDefault="00D617FD" w:rsidP="00740534">
                              <w:pPr>
                                <w:spacing w:before="20" w:after="20" w:line="240" w:lineRule="auto"/>
                                <w:ind w:firstLine="0"/>
                                <w:contextualSpacing/>
                                <w:jc w:val="left"/>
                                <w:rPr>
                                  <w:ins w:id="3339" w:author="Nasser Mustafa [2]" w:date="2018-09-19T14:39:00Z"/>
                                  <w:rFonts w:ascii="Times New Roman" w:hAnsi="Times New Roman"/>
                                  <w:sz w:val="18"/>
                                  <w:szCs w:val="18"/>
                                </w:rPr>
                              </w:pPr>
                              <w:ins w:id="3340" w:author="Nasser Mustafa [2]" w:date="2018-09-19T14:39:00Z">
                                <w:r w:rsidRPr="00C7185A">
                                  <w:rPr>
                                    <w:rFonts w:ascii="Times New Roman" w:hAnsi="Times New Roman"/>
                                    <w:sz w:val="18"/>
                                    <w:szCs w:val="18"/>
                                  </w:rPr>
                                  <w:t>UML</w:t>
                                </w:r>
                                <w:r w:rsidRPr="00C7185A">
                                  <w:rPr>
                                    <w:rFonts w:ascii="Times New Roman" w:hAnsi="Times New Roman"/>
                                    <w:b/>
                                    <w:sz w:val="18"/>
                                    <w:szCs w:val="18"/>
                                  </w:rPr>
                                  <w:t xml:space="preserve"> </w:t>
                                </w:r>
                                <w:r w:rsidRPr="00C7185A">
                                  <w:rPr>
                                    <w:rFonts w:ascii="Times New Roman" w:hAnsi="Times New Roman"/>
                                    <w:sz w:val="18"/>
                                    <w:szCs w:val="18"/>
                                  </w:rPr>
                                  <w:t>class diagram</w:t>
                                </w:r>
                              </w:ins>
                            </w:p>
                          </w:tc>
                          <w:tc>
                            <w:tcPr>
                              <w:tcW w:w="882" w:type="dxa"/>
                            </w:tcPr>
                            <w:p w14:paraId="75E06C71" w14:textId="77777777" w:rsidR="00D617FD" w:rsidRPr="00C7185A" w:rsidRDefault="00D617FD" w:rsidP="00740534">
                              <w:pPr>
                                <w:spacing w:before="20" w:after="20" w:line="240" w:lineRule="auto"/>
                                <w:ind w:firstLine="0"/>
                                <w:contextualSpacing/>
                                <w:jc w:val="left"/>
                                <w:rPr>
                                  <w:ins w:id="3341" w:author="Nasser Mustafa [2]" w:date="2018-09-19T14:39:00Z"/>
                                  <w:rFonts w:ascii="Times New Roman" w:hAnsi="Times New Roman"/>
                                  <w:sz w:val="18"/>
                                  <w:szCs w:val="18"/>
                                </w:rPr>
                              </w:pPr>
                              <w:ins w:id="3342" w:author="Nasser Mustafa [2]" w:date="2018-09-19T14:39:00Z">
                                <w:r w:rsidRPr="00C7185A">
                                  <w:rPr>
                                    <w:rFonts w:ascii="Times New Roman" w:hAnsi="Times New Roman"/>
                                    <w:sz w:val="18"/>
                                    <w:szCs w:val="18"/>
                                  </w:rPr>
                                  <w:t>Eclipse</w:t>
                                </w:r>
                              </w:ins>
                            </w:p>
                          </w:tc>
                          <w:tc>
                            <w:tcPr>
                              <w:tcW w:w="2430" w:type="dxa"/>
                            </w:tcPr>
                            <w:p w14:paraId="3DAD21F6" w14:textId="77777777" w:rsidR="00D617FD" w:rsidRPr="00C7185A" w:rsidRDefault="00D617FD" w:rsidP="00740534">
                              <w:pPr>
                                <w:spacing w:before="20" w:after="20" w:line="240" w:lineRule="auto"/>
                                <w:ind w:hanging="39"/>
                                <w:contextualSpacing/>
                                <w:jc w:val="left"/>
                                <w:rPr>
                                  <w:ins w:id="3343" w:author="Nasser Mustafa [2]" w:date="2018-09-19T14:39:00Z"/>
                                  <w:rFonts w:ascii="Times New Roman" w:hAnsi="Times New Roman"/>
                                  <w:sz w:val="18"/>
                                  <w:szCs w:val="18"/>
                                </w:rPr>
                              </w:pPr>
                              <w:ins w:id="3344" w:author="Nasser Mustafa [2]" w:date="2018-09-19T14:39:00Z">
                                <w:r w:rsidRPr="00C7185A">
                                  <w:rPr>
                                    <w:rFonts w:ascii="Times New Roman" w:hAnsi="Times New Roman"/>
                                    <w:sz w:val="18"/>
                                    <w:szCs w:val="18"/>
                                  </w:rPr>
                                  <w:t>Partial instantiation, one case study</w:t>
                                </w:r>
                              </w:ins>
                            </w:p>
                          </w:tc>
                          <w:tc>
                            <w:tcPr>
                              <w:tcW w:w="1105" w:type="dxa"/>
                            </w:tcPr>
                            <w:p w14:paraId="35FCBE66" w14:textId="77777777" w:rsidR="00D617FD" w:rsidRPr="00C7185A" w:rsidRDefault="00D617FD" w:rsidP="00740534">
                              <w:pPr>
                                <w:spacing w:before="20" w:after="20" w:line="240" w:lineRule="auto"/>
                                <w:ind w:firstLine="10"/>
                                <w:contextualSpacing/>
                                <w:jc w:val="left"/>
                                <w:rPr>
                                  <w:ins w:id="3345" w:author="Nasser Mustafa [2]" w:date="2018-09-19T14:39:00Z"/>
                                  <w:rFonts w:ascii="Times New Roman" w:eastAsia="SimSun" w:hAnsi="Times New Roman"/>
                                  <w:b/>
                                  <w:bCs/>
                                  <w:sz w:val="18"/>
                                  <w:szCs w:val="18"/>
                                </w:rPr>
                              </w:pPr>
                              <w:ins w:id="3346" w:author="Nasser Mustafa [2]" w:date="2018-09-19T14:39:00Z">
                                <w:r w:rsidRPr="00C7185A">
                                  <w:rPr>
                                    <w:rFonts w:ascii="Times New Roman" w:hAnsi="Times New Roman"/>
                                    <w:sz w:val="18"/>
                                    <w:szCs w:val="18"/>
                                  </w:rPr>
                                  <w:t>Yes, but limited to MOF</w:t>
                                </w:r>
                              </w:ins>
                            </w:p>
                          </w:tc>
                          <w:tc>
                            <w:tcPr>
                              <w:tcW w:w="1415" w:type="dxa"/>
                            </w:tcPr>
                            <w:p w14:paraId="3C211557" w14:textId="77777777" w:rsidR="00D617FD" w:rsidRPr="00C7185A" w:rsidRDefault="00D617FD" w:rsidP="00740534">
                              <w:pPr>
                                <w:spacing w:before="20" w:after="20" w:line="240" w:lineRule="auto"/>
                                <w:ind w:hanging="39"/>
                                <w:contextualSpacing/>
                                <w:jc w:val="left"/>
                                <w:rPr>
                                  <w:ins w:id="3347" w:author="Nasser Mustafa [2]" w:date="2018-09-19T14:39:00Z"/>
                                  <w:rFonts w:ascii="Times New Roman" w:eastAsia="SimSun" w:hAnsi="Times New Roman"/>
                                  <w:b/>
                                  <w:bCs/>
                                  <w:sz w:val="18"/>
                                  <w:szCs w:val="18"/>
                                </w:rPr>
                              </w:pPr>
                              <w:ins w:id="3348" w:author="Nasser Mustafa [2]" w:date="2018-09-19T14:39:00Z">
                                <w:r w:rsidRPr="00C7185A">
                                  <w:rPr>
                                    <w:rFonts w:ascii="Times New Roman" w:hAnsi="Times New Roman"/>
                                    <w:sz w:val="18"/>
                                    <w:szCs w:val="18"/>
                                  </w:rPr>
                                  <w:t>Modeling link types</w:t>
                                </w:r>
                              </w:ins>
                            </w:p>
                          </w:tc>
                        </w:tr>
                        <w:tr w:rsidR="00D617FD" w:rsidRPr="00C7185A" w14:paraId="26CAF386" w14:textId="77777777" w:rsidTr="00740534">
                          <w:trPr>
                            <w:trHeight w:val="636"/>
                            <w:ins w:id="3349" w:author="Nasser Mustafa [2]" w:date="2018-09-19T14:39:00Z"/>
                          </w:trPr>
                          <w:tc>
                            <w:tcPr>
                              <w:tcW w:w="625" w:type="dxa"/>
                              <w:tcMar>
                                <w:left w:w="142" w:type="dxa"/>
                                <w:right w:w="28" w:type="dxa"/>
                              </w:tcMar>
                              <w:vAlign w:val="center"/>
                            </w:tcPr>
                            <w:p w14:paraId="151FC437" w14:textId="1871D7F7" w:rsidR="00D617FD" w:rsidRPr="000F0E18" w:rsidRDefault="00D617FD" w:rsidP="00740534">
                              <w:pPr>
                                <w:spacing w:before="20" w:after="20" w:line="240" w:lineRule="auto"/>
                                <w:ind w:left="-16" w:firstLine="0"/>
                                <w:contextualSpacing/>
                                <w:rPr>
                                  <w:ins w:id="3350" w:author="Nasser Mustafa [2]" w:date="2018-09-19T14:39:00Z"/>
                                  <w:rFonts w:ascii="Times New Roman" w:hAnsi="Times New Roman"/>
                                  <w:sz w:val="18"/>
                                  <w:szCs w:val="18"/>
                                </w:rPr>
                              </w:pPr>
                              <w:ins w:id="3351"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ins w:id="3352"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[79]</w:t>
                              </w:r>
                              <w:ins w:id="3353" w:author="Nasser Mustafa [2]" w:date="2018-09-19T14:39:00Z">
                                <w:r w:rsidRPr="000F0E18">
                                  <w:rPr>
                                    <w:rFonts w:ascii="Times New Roman" w:hAnsi="Times New Roman"/>
                                    <w:sz w:val="18"/>
                                    <w:szCs w:val="18"/>
                                  </w:rPr>
                                  <w:fldChar w:fldCharType="end"/>
                                </w:r>
                              </w:ins>
                            </w:p>
                          </w:tc>
                          <w:tc>
                            <w:tcPr>
                              <w:tcW w:w="990" w:type="dxa"/>
                            </w:tcPr>
                            <w:p w14:paraId="7EB72B26" w14:textId="77777777" w:rsidR="00D617FD" w:rsidRPr="00C7185A" w:rsidRDefault="00D617FD" w:rsidP="00740534">
                              <w:pPr>
                                <w:spacing w:before="20" w:after="20" w:line="240" w:lineRule="auto"/>
                                <w:ind w:firstLine="0"/>
                                <w:contextualSpacing/>
                                <w:jc w:val="left"/>
                                <w:rPr>
                                  <w:ins w:id="3354" w:author="Nasser Mustafa [2]" w:date="2018-09-19T14:39:00Z"/>
                                  <w:rFonts w:ascii="Times New Roman" w:eastAsia="SimSun" w:hAnsi="Times New Roman"/>
                                  <w:b/>
                                  <w:bCs/>
                                  <w:sz w:val="18"/>
                                  <w:szCs w:val="18"/>
                                </w:rPr>
                              </w:pPr>
                              <w:ins w:id="3355" w:author="Nasser Mustafa [2]" w:date="2018-09-19T14:39:00Z">
                                <w:r w:rsidRPr="00C7185A">
                                  <w:rPr>
                                    <w:rFonts w:ascii="Times New Roman" w:hAnsi="Times New Roman"/>
                                    <w:sz w:val="18"/>
                                    <w:szCs w:val="18"/>
                                  </w:rPr>
                                  <w:t>MOF-based models</w:t>
                                </w:r>
                              </w:ins>
                            </w:p>
                          </w:tc>
                          <w:tc>
                            <w:tcPr>
                              <w:tcW w:w="1098" w:type="dxa"/>
                            </w:tcPr>
                            <w:p w14:paraId="53FF4159" w14:textId="77777777" w:rsidR="00D617FD" w:rsidRPr="00C7185A" w:rsidRDefault="00D617FD" w:rsidP="00740534">
                              <w:pPr>
                                <w:spacing w:before="20" w:after="20" w:line="240" w:lineRule="auto"/>
                                <w:ind w:firstLine="0"/>
                                <w:contextualSpacing/>
                                <w:jc w:val="left"/>
                                <w:rPr>
                                  <w:ins w:id="3356" w:author="Nasser Mustafa [2]" w:date="2018-09-19T14:39:00Z"/>
                                  <w:rFonts w:ascii="Times New Roman" w:hAnsi="Times New Roman"/>
                                  <w:sz w:val="18"/>
                                  <w:szCs w:val="18"/>
                                </w:rPr>
                              </w:pPr>
                              <w:ins w:id="3357" w:author="Nasser Mustafa [2]" w:date="2018-09-19T14:39:00Z">
                                <w:r w:rsidRPr="00C7185A">
                                  <w:rPr>
                                    <w:rFonts w:ascii="Times New Roman" w:hAnsi="Times New Roman"/>
                                    <w:sz w:val="18"/>
                                    <w:szCs w:val="18"/>
                                  </w:rPr>
                                  <w:t>UML class diagram</w:t>
                                </w:r>
                              </w:ins>
                            </w:p>
                          </w:tc>
                          <w:tc>
                            <w:tcPr>
                              <w:tcW w:w="882" w:type="dxa"/>
                            </w:tcPr>
                            <w:p w14:paraId="027AC695" w14:textId="77777777" w:rsidR="00D617FD" w:rsidRPr="00C7185A" w:rsidRDefault="00D617FD" w:rsidP="00740534">
                              <w:pPr>
                                <w:spacing w:before="20" w:after="20" w:line="240" w:lineRule="auto"/>
                                <w:ind w:firstLine="0"/>
                                <w:contextualSpacing/>
                                <w:jc w:val="left"/>
                                <w:rPr>
                                  <w:ins w:id="3358" w:author="Nasser Mustafa [2]" w:date="2018-09-19T14:39:00Z"/>
                                  <w:rFonts w:ascii="Times New Roman" w:hAnsi="Times New Roman"/>
                                  <w:sz w:val="18"/>
                                  <w:szCs w:val="18"/>
                                </w:rPr>
                              </w:pPr>
                              <w:ins w:id="3359" w:author="Nasser Mustafa [2]" w:date="2018-09-19T14:39:00Z">
                                <w:r w:rsidRPr="00C7185A">
                                  <w:rPr>
                                    <w:rFonts w:ascii="Times New Roman" w:hAnsi="Times New Roman"/>
                                    <w:sz w:val="18"/>
                                    <w:szCs w:val="18"/>
                                  </w:rPr>
                                  <w:t>Kermeta</w:t>
                                </w:r>
                              </w:ins>
                            </w:p>
                          </w:tc>
                          <w:tc>
                            <w:tcPr>
                              <w:tcW w:w="2430" w:type="dxa"/>
                            </w:tcPr>
                            <w:p w14:paraId="3B20EE0A" w14:textId="77777777" w:rsidR="00D617FD" w:rsidRPr="00C7185A" w:rsidRDefault="00D617FD" w:rsidP="00740534">
                              <w:pPr>
                                <w:spacing w:before="20" w:after="20" w:line="240" w:lineRule="auto"/>
                                <w:ind w:hanging="39"/>
                                <w:contextualSpacing/>
                                <w:jc w:val="left"/>
                                <w:rPr>
                                  <w:ins w:id="3360" w:author="Nasser Mustafa [2]" w:date="2018-09-19T14:39:00Z"/>
                                  <w:rFonts w:ascii="Times New Roman" w:hAnsi="Times New Roman"/>
                                  <w:sz w:val="18"/>
                                  <w:szCs w:val="18"/>
                                </w:rPr>
                              </w:pPr>
                              <w:ins w:id="3361" w:author="Nasser Mustafa [2]" w:date="2018-09-19T14:39:00Z">
                                <w:r w:rsidRPr="00C7185A">
                                  <w:rPr>
                                    <w:rFonts w:ascii="Times New Roman" w:hAnsi="Times New Roman"/>
                                    <w:sz w:val="18"/>
                                    <w:szCs w:val="18"/>
                                  </w:rPr>
                                  <w:t xml:space="preserve">Partial instantiation, one case study </w:t>
                                </w:r>
                              </w:ins>
                            </w:p>
                          </w:tc>
                          <w:tc>
                            <w:tcPr>
                              <w:tcW w:w="1105" w:type="dxa"/>
                            </w:tcPr>
                            <w:p w14:paraId="7958BA0B" w14:textId="77777777" w:rsidR="00D617FD" w:rsidRPr="00C7185A" w:rsidRDefault="00D617FD" w:rsidP="00740534">
                              <w:pPr>
                                <w:spacing w:before="20" w:after="20" w:line="240" w:lineRule="auto"/>
                                <w:ind w:firstLine="10"/>
                                <w:contextualSpacing/>
                                <w:jc w:val="left"/>
                                <w:rPr>
                                  <w:ins w:id="3362" w:author="Nasser Mustafa [2]" w:date="2018-09-19T14:39:00Z"/>
                                  <w:rFonts w:ascii="Times New Roman" w:eastAsia="SimSun" w:hAnsi="Times New Roman"/>
                                  <w:b/>
                                  <w:bCs/>
                                  <w:sz w:val="18"/>
                                  <w:szCs w:val="18"/>
                                </w:rPr>
                              </w:pPr>
                              <w:ins w:id="3363" w:author="Nasser Mustafa [2]" w:date="2018-09-19T14:39:00Z">
                                <w:r w:rsidRPr="00C7185A">
                                  <w:rPr>
                                    <w:rFonts w:ascii="Times New Roman" w:hAnsi="Times New Roman"/>
                                    <w:sz w:val="18"/>
                                    <w:szCs w:val="18"/>
                                  </w:rPr>
                                  <w:t>Yes, but limited to MOF</w:t>
                                </w:r>
                              </w:ins>
                            </w:p>
                          </w:tc>
                          <w:tc>
                            <w:tcPr>
                              <w:tcW w:w="1415" w:type="dxa"/>
                            </w:tcPr>
                            <w:p w14:paraId="5BE6229E" w14:textId="77777777" w:rsidR="00D617FD" w:rsidRPr="00C7185A" w:rsidRDefault="00D617FD" w:rsidP="00740534">
                              <w:pPr>
                                <w:spacing w:before="20" w:after="20" w:line="240" w:lineRule="auto"/>
                                <w:ind w:hanging="39"/>
                                <w:contextualSpacing/>
                                <w:jc w:val="left"/>
                                <w:rPr>
                                  <w:ins w:id="3364" w:author="Nasser Mustafa [2]" w:date="2018-09-19T14:39:00Z"/>
                                  <w:rFonts w:ascii="Times New Roman" w:eastAsia="SimSun" w:hAnsi="Times New Roman"/>
                                  <w:b/>
                                  <w:bCs/>
                                  <w:sz w:val="18"/>
                                  <w:szCs w:val="18"/>
                                </w:rPr>
                              </w:pPr>
                              <w:ins w:id="3365" w:author="Nasser Mustafa [2]" w:date="2018-09-19T14:39:00Z">
                                <w:r w:rsidRPr="00C7185A">
                                  <w:rPr>
                                    <w:rFonts w:ascii="Times New Roman" w:hAnsi="Times New Roman"/>
                                    <w:sz w:val="18"/>
                                    <w:szCs w:val="18"/>
                                  </w:rPr>
                                  <w:t>Sequence of links in model transformation</w:t>
                                </w:r>
                              </w:ins>
                            </w:p>
                          </w:tc>
                        </w:tr>
                        <w:tr w:rsidR="00D617FD" w:rsidRPr="00C7185A" w14:paraId="6B6DEA75" w14:textId="77777777" w:rsidTr="00740534">
                          <w:trPr>
                            <w:trHeight w:val="681"/>
                            <w:ins w:id="3366" w:author="Nasser Mustafa [2]" w:date="2018-09-19T14:39:00Z"/>
                          </w:trPr>
                          <w:tc>
                            <w:tcPr>
                              <w:tcW w:w="625" w:type="dxa"/>
                              <w:tcMar>
                                <w:left w:w="142" w:type="dxa"/>
                                <w:right w:w="28" w:type="dxa"/>
                              </w:tcMar>
                              <w:vAlign w:val="center"/>
                            </w:tcPr>
                            <w:p w14:paraId="52ED1347" w14:textId="79844D55" w:rsidR="00D617FD" w:rsidRPr="000F0E18" w:rsidRDefault="00D617FD" w:rsidP="00740534">
                              <w:pPr>
                                <w:tabs>
                                  <w:tab w:val="left" w:pos="120"/>
                                </w:tabs>
                                <w:spacing w:before="20" w:after="20" w:line="240" w:lineRule="auto"/>
                                <w:ind w:left="-16" w:hanging="89"/>
                                <w:contextualSpacing/>
                                <w:rPr>
                                  <w:ins w:id="3367" w:author="Nasser Mustafa [2]" w:date="2018-09-19T14:39:00Z"/>
                                  <w:rFonts w:ascii="Times New Roman" w:hAnsi="Times New Roman"/>
                                  <w:sz w:val="18"/>
                                  <w:szCs w:val="18"/>
                                </w:rPr>
                              </w:pPr>
                              <w:ins w:id="3368" w:author="Nasser Mustafa [2]" w:date="2018-09-19T14:39:00Z">
                                <w:r w:rsidRPr="000F0E18">
                                  <w:rPr>
                                    <w:rFonts w:ascii="Times New Roman" w:hAnsi="Times New Roman"/>
                                    <w:sz w:val="18"/>
                                    <w:szCs w:val="18"/>
                                  </w:rPr>
                                  <w:t xml:space="preserve"> </w:t>
                                </w:r>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3369"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[80]</w:t>
                              </w:r>
                              <w:ins w:id="3370" w:author="Nasser Mustafa [2]" w:date="2018-09-19T14:39:00Z">
                                <w:r w:rsidRPr="000F0E18">
                                  <w:rPr>
                                    <w:rFonts w:ascii="Times New Roman" w:hAnsi="Times New Roman"/>
                                    <w:sz w:val="18"/>
                                    <w:szCs w:val="18"/>
                                  </w:rPr>
                                  <w:fldChar w:fldCharType="end"/>
                                </w:r>
                              </w:ins>
                            </w:p>
                          </w:tc>
                          <w:tc>
                            <w:tcPr>
                              <w:tcW w:w="990" w:type="dxa"/>
                            </w:tcPr>
                            <w:p w14:paraId="6C095C16" w14:textId="77777777" w:rsidR="00D617FD" w:rsidRPr="00C7185A" w:rsidRDefault="00D617FD" w:rsidP="00740534">
                              <w:pPr>
                                <w:spacing w:before="20" w:after="20" w:line="240" w:lineRule="auto"/>
                                <w:ind w:firstLine="0"/>
                                <w:contextualSpacing/>
                                <w:jc w:val="left"/>
                                <w:rPr>
                                  <w:ins w:id="3371" w:author="Nasser Mustafa [2]" w:date="2018-09-19T14:39:00Z"/>
                                  <w:rFonts w:ascii="Times New Roman" w:eastAsia="SimSun" w:hAnsi="Times New Roman"/>
                                  <w:b/>
                                  <w:bCs/>
                                  <w:sz w:val="18"/>
                                  <w:szCs w:val="18"/>
                                </w:rPr>
                              </w:pPr>
                              <w:ins w:id="3372" w:author="Nasser Mustafa [2]" w:date="2018-09-19T14:39:00Z">
                                <w:r w:rsidRPr="00C7185A">
                                  <w:rPr>
                                    <w:rFonts w:ascii="Times New Roman" w:hAnsi="Times New Roman"/>
                                    <w:sz w:val="18"/>
                                    <w:szCs w:val="18"/>
                                  </w:rPr>
                                  <w:t>Heterogeneous</w:t>
                                </w:r>
                              </w:ins>
                            </w:p>
                          </w:tc>
                          <w:tc>
                            <w:tcPr>
                              <w:tcW w:w="1098" w:type="dxa"/>
                            </w:tcPr>
                            <w:p w14:paraId="3E1EBB44" w14:textId="77777777" w:rsidR="00D617FD" w:rsidRPr="00C7185A" w:rsidRDefault="00D617FD" w:rsidP="00740534">
                              <w:pPr>
                                <w:spacing w:before="20" w:after="20" w:line="240" w:lineRule="auto"/>
                                <w:ind w:firstLine="0"/>
                                <w:contextualSpacing/>
                                <w:jc w:val="left"/>
                                <w:rPr>
                                  <w:ins w:id="3373" w:author="Nasser Mustafa [2]" w:date="2018-09-19T14:39:00Z"/>
                                  <w:rFonts w:ascii="Times New Roman" w:hAnsi="Times New Roman"/>
                                  <w:sz w:val="18"/>
                                  <w:szCs w:val="18"/>
                                </w:rPr>
                              </w:pPr>
                              <w:ins w:id="3374" w:author="Nasser Mustafa [2]" w:date="2018-09-19T14:39:00Z">
                                <w:r w:rsidRPr="00C7185A">
                                  <w:rPr>
                                    <w:rFonts w:ascii="Times New Roman" w:hAnsi="Times New Roman"/>
                                    <w:sz w:val="18"/>
                                    <w:szCs w:val="18"/>
                                  </w:rPr>
                                  <w:t xml:space="preserve">XML </w:t>
                                </w:r>
                              </w:ins>
                            </w:p>
                          </w:tc>
                          <w:tc>
                            <w:tcPr>
                              <w:tcW w:w="882" w:type="dxa"/>
                            </w:tcPr>
                            <w:p w14:paraId="3C030289" w14:textId="77777777" w:rsidR="00D617FD" w:rsidRPr="00C7185A" w:rsidRDefault="00D617FD" w:rsidP="00740534">
                              <w:pPr>
                                <w:spacing w:before="20" w:after="20" w:line="240" w:lineRule="auto"/>
                                <w:ind w:firstLine="0"/>
                                <w:contextualSpacing/>
                                <w:jc w:val="left"/>
                                <w:rPr>
                                  <w:ins w:id="3375" w:author="Nasser Mustafa [2]" w:date="2018-09-19T14:39:00Z"/>
                                  <w:rFonts w:ascii="Times New Roman" w:hAnsi="Times New Roman"/>
                                  <w:sz w:val="18"/>
                                  <w:szCs w:val="18"/>
                                </w:rPr>
                              </w:pPr>
                              <w:ins w:id="3376" w:author="Nasser Mustafa [2]" w:date="2018-09-19T14:39:00Z">
                                <w:r w:rsidRPr="00C7185A">
                                  <w:rPr>
                                    <w:rFonts w:ascii="Times New Roman" w:hAnsi="Times New Roman"/>
                                    <w:sz w:val="18"/>
                                    <w:szCs w:val="18"/>
                                  </w:rPr>
                                  <w:t>Prototype tool.</w:t>
                                </w:r>
                              </w:ins>
                            </w:p>
                          </w:tc>
                          <w:tc>
                            <w:tcPr>
                              <w:tcW w:w="2430" w:type="dxa"/>
                            </w:tcPr>
                            <w:p w14:paraId="5A850BA6" w14:textId="77777777" w:rsidR="00D617FD" w:rsidRPr="00C7185A" w:rsidRDefault="00D617FD" w:rsidP="00740534">
                              <w:pPr>
                                <w:spacing w:before="20" w:after="20" w:line="240" w:lineRule="auto"/>
                                <w:ind w:hanging="39"/>
                                <w:contextualSpacing/>
                                <w:jc w:val="left"/>
                                <w:rPr>
                                  <w:ins w:id="3377" w:author="Nasser Mustafa [2]" w:date="2018-09-19T14:39:00Z"/>
                                  <w:rFonts w:ascii="Times New Roman" w:hAnsi="Times New Roman"/>
                                  <w:sz w:val="18"/>
                                  <w:szCs w:val="18"/>
                                </w:rPr>
                              </w:pPr>
                              <w:ins w:id="3378" w:author="Nasser Mustafa [2]" w:date="2018-09-19T14:39:00Z">
                                <w:r w:rsidRPr="00C7185A">
                                  <w:rPr>
                                    <w:rFonts w:ascii="Times New Roman" w:hAnsi="Times New Roman"/>
                                    <w:sz w:val="18"/>
                                    <w:szCs w:val="18"/>
                                  </w:rPr>
                                  <w:t xml:space="preserve">Partial instantiation, one case study </w:t>
                                </w:r>
                              </w:ins>
                            </w:p>
                          </w:tc>
                          <w:tc>
                            <w:tcPr>
                              <w:tcW w:w="1105" w:type="dxa"/>
                            </w:tcPr>
                            <w:p w14:paraId="3D1CBCE4" w14:textId="77777777" w:rsidR="00D617FD" w:rsidRPr="00C7185A" w:rsidRDefault="00D617FD" w:rsidP="00740534">
                              <w:pPr>
                                <w:spacing w:before="20" w:after="20" w:line="240" w:lineRule="auto"/>
                                <w:ind w:firstLine="10"/>
                                <w:contextualSpacing/>
                                <w:jc w:val="left"/>
                                <w:rPr>
                                  <w:ins w:id="3379" w:author="Nasser Mustafa [2]" w:date="2018-09-19T14:39:00Z"/>
                                  <w:rFonts w:ascii="Times New Roman" w:eastAsia="SimSun" w:hAnsi="Times New Roman"/>
                                  <w:b/>
                                  <w:bCs/>
                                  <w:sz w:val="18"/>
                                  <w:szCs w:val="18"/>
                                </w:rPr>
                              </w:pPr>
                              <w:ins w:id="3380" w:author="Nasser Mustafa [2]" w:date="2018-09-19T14:39:00Z">
                                <w:r w:rsidRPr="00C7185A">
                                  <w:rPr>
                                    <w:rFonts w:ascii="Times New Roman" w:hAnsi="Times New Roman"/>
                                    <w:sz w:val="18"/>
                                    <w:szCs w:val="18"/>
                                  </w:rPr>
                                  <w:t>No</w:t>
                                </w:r>
                              </w:ins>
                            </w:p>
                          </w:tc>
                          <w:tc>
                            <w:tcPr>
                              <w:tcW w:w="1415" w:type="dxa"/>
                            </w:tcPr>
                            <w:p w14:paraId="12874BA6" w14:textId="77777777" w:rsidR="00D617FD" w:rsidRPr="00C7185A" w:rsidRDefault="00D617FD" w:rsidP="00740534">
                              <w:pPr>
                                <w:spacing w:before="20" w:after="20" w:line="240" w:lineRule="auto"/>
                                <w:ind w:hanging="39"/>
                                <w:contextualSpacing/>
                                <w:jc w:val="left"/>
                                <w:rPr>
                                  <w:ins w:id="3381" w:author="Nasser Mustafa [2]" w:date="2018-09-19T14:39:00Z"/>
                                  <w:rFonts w:ascii="Times New Roman" w:eastAsia="SimSun" w:hAnsi="Times New Roman"/>
                                  <w:b/>
                                  <w:bCs/>
                                  <w:sz w:val="18"/>
                                  <w:szCs w:val="18"/>
                                </w:rPr>
                              </w:pPr>
                              <w:ins w:id="3382" w:author="Nasser Mustafa [2]" w:date="2018-09-19T14:39:00Z">
                                <w:r w:rsidRPr="00C7185A">
                                  <w:rPr>
                                    <w:rFonts w:ascii="Times New Roman" w:hAnsi="Times New Roman"/>
                                    <w:sz w:val="18"/>
                                    <w:szCs w:val="18"/>
                                  </w:rPr>
                                  <w:t>Linking of heterogeneous models</w:t>
                                </w:r>
                              </w:ins>
                            </w:p>
                          </w:tc>
                        </w:tr>
                        <w:tr w:rsidR="00D617FD" w:rsidRPr="00C7185A" w14:paraId="78B87F88" w14:textId="77777777" w:rsidTr="00740534">
                          <w:trPr>
                            <w:trHeight w:val="641"/>
                            <w:ins w:id="3383" w:author="Nasser Mustafa [2]" w:date="2018-09-19T14:39:00Z"/>
                          </w:trPr>
                          <w:tc>
                            <w:tcPr>
                              <w:tcW w:w="625" w:type="dxa"/>
                              <w:tcMar>
                                <w:left w:w="142" w:type="dxa"/>
                                <w:right w:w="28" w:type="dxa"/>
                              </w:tcMar>
                              <w:vAlign w:val="center"/>
                            </w:tcPr>
                            <w:p w14:paraId="72C86B75" w14:textId="50115CAD" w:rsidR="00D617FD" w:rsidRPr="000F0E18" w:rsidRDefault="00D617FD" w:rsidP="00740534">
                              <w:pPr>
                                <w:spacing w:before="20" w:after="20" w:line="240" w:lineRule="auto"/>
                                <w:ind w:left="-16" w:hanging="89"/>
                                <w:contextualSpacing/>
                                <w:rPr>
                                  <w:ins w:id="3384" w:author="Nasser Mustafa [2]" w:date="2018-09-19T14:39:00Z"/>
                                  <w:rFonts w:ascii="Times New Roman" w:hAnsi="Times New Roman"/>
                                  <w:sz w:val="18"/>
                                  <w:szCs w:val="18"/>
                                </w:rPr>
                              </w:pPr>
                              <w:ins w:id="3385" w:author="Nasser Mustafa [2]" w:date="2018-09-19T14:39:00Z">
                                <w:r w:rsidRPr="000F0E18">
                                  <w:rPr>
                                    <w:rFonts w:ascii="Times New Roman" w:hAnsi="Times New Roman"/>
                                    <w:noProof/>
                                    <w:sz w:val="18"/>
                                    <w:szCs w:val="18"/>
                                  </w:rPr>
                                  <w:fldChar w:fldCharType="begin" w:fldLock="1"/>
                                </w:r>
                              </w:ins>
                              <w:r>
                                <w:rPr>
                                  <w:rFonts w:ascii="Times New Roman" w:hAnsi="Times New Roman"/>
                                  <w:noProof/>
                                  <w:sz w:val="18"/>
                                  <w:szCs w:val="18"/>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3386" w:author="Nasser Mustafa [2]" w:date="2018-09-19T14:39:00Z">
                                <w:r w:rsidRPr="000F0E18">
                                  <w:rPr>
                                    <w:rFonts w:ascii="Times New Roman" w:hAnsi="Times New Roman"/>
                                    <w:noProof/>
                                    <w:sz w:val="18"/>
                                    <w:szCs w:val="18"/>
                                  </w:rPr>
                                  <w:fldChar w:fldCharType="separate"/>
                                </w:r>
                              </w:ins>
                              <w:r w:rsidRPr="00627C91">
                                <w:rPr>
                                  <w:rFonts w:ascii="Times New Roman" w:hAnsi="Times New Roman"/>
                                  <w:noProof/>
                                  <w:sz w:val="18"/>
                                  <w:szCs w:val="18"/>
                                </w:rPr>
                                <w:t>[84]</w:t>
                              </w:r>
                              <w:ins w:id="3387" w:author="Nasser Mustafa [2]" w:date="2018-09-19T14:39:00Z">
                                <w:r w:rsidRPr="000F0E18">
                                  <w:rPr>
                                    <w:rFonts w:ascii="Times New Roman" w:hAnsi="Times New Roman"/>
                                    <w:noProof/>
                                    <w:sz w:val="18"/>
                                    <w:szCs w:val="18"/>
                                  </w:rPr>
                                  <w:fldChar w:fldCharType="end"/>
                                </w:r>
                              </w:ins>
                            </w:p>
                          </w:tc>
                          <w:tc>
                            <w:tcPr>
                              <w:tcW w:w="990" w:type="dxa"/>
                            </w:tcPr>
                            <w:p w14:paraId="0DCF6982" w14:textId="77777777" w:rsidR="00D617FD" w:rsidRPr="00C7185A" w:rsidRDefault="00D617FD" w:rsidP="00740534">
                              <w:pPr>
                                <w:spacing w:before="20" w:after="20" w:line="240" w:lineRule="auto"/>
                                <w:ind w:firstLine="0"/>
                                <w:contextualSpacing/>
                                <w:jc w:val="left"/>
                                <w:rPr>
                                  <w:ins w:id="3388" w:author="Nasser Mustafa [2]" w:date="2018-09-19T14:39:00Z"/>
                                  <w:rFonts w:ascii="Times New Roman" w:eastAsia="SimSun" w:hAnsi="Times New Roman"/>
                                  <w:b/>
                                  <w:bCs/>
                                  <w:sz w:val="18"/>
                                  <w:szCs w:val="18"/>
                                </w:rPr>
                              </w:pPr>
                              <w:ins w:id="3389" w:author="Nasser Mustafa [2]" w:date="2018-09-19T14:39:00Z">
                                <w:r w:rsidRPr="00C7185A">
                                  <w:rPr>
                                    <w:rFonts w:ascii="Times New Roman" w:hAnsi="Times New Roman"/>
                                    <w:sz w:val="18"/>
                                    <w:szCs w:val="18"/>
                                  </w:rPr>
                                  <w:t>Heterogeneous</w:t>
                                </w:r>
                              </w:ins>
                            </w:p>
                          </w:tc>
                          <w:tc>
                            <w:tcPr>
                              <w:tcW w:w="1098" w:type="dxa"/>
                            </w:tcPr>
                            <w:p w14:paraId="690F5965" w14:textId="77777777" w:rsidR="00D617FD" w:rsidRPr="00C7185A" w:rsidRDefault="00D617FD" w:rsidP="00740534">
                              <w:pPr>
                                <w:spacing w:before="20" w:after="20" w:line="240" w:lineRule="auto"/>
                                <w:ind w:firstLine="0"/>
                                <w:contextualSpacing/>
                                <w:jc w:val="left"/>
                                <w:rPr>
                                  <w:ins w:id="3390" w:author="Nasser Mustafa [2]" w:date="2018-09-19T14:39:00Z"/>
                                  <w:rFonts w:ascii="Times New Roman" w:hAnsi="Times New Roman"/>
                                  <w:sz w:val="18"/>
                                  <w:szCs w:val="18"/>
                                </w:rPr>
                              </w:pPr>
                              <w:ins w:id="3391" w:author="Nasser Mustafa [2]" w:date="2018-09-19T14:39:00Z">
                                <w:r w:rsidRPr="00C7185A">
                                  <w:rPr>
                                    <w:rFonts w:ascii="Times New Roman" w:hAnsi="Times New Roman"/>
                                    <w:sz w:val="18"/>
                                    <w:szCs w:val="18"/>
                                  </w:rPr>
                                  <w:t>UML class diagram</w:t>
                                </w:r>
                              </w:ins>
                            </w:p>
                          </w:tc>
                          <w:tc>
                            <w:tcPr>
                              <w:tcW w:w="882" w:type="dxa"/>
                            </w:tcPr>
                            <w:p w14:paraId="0CE5683D" w14:textId="77777777" w:rsidR="00D617FD" w:rsidRPr="00C7185A" w:rsidRDefault="00D617FD" w:rsidP="00740534">
                              <w:pPr>
                                <w:spacing w:before="20" w:after="20" w:line="240" w:lineRule="auto"/>
                                <w:ind w:firstLine="0"/>
                                <w:contextualSpacing/>
                                <w:jc w:val="left"/>
                                <w:rPr>
                                  <w:ins w:id="3392" w:author="Nasser Mustafa [2]" w:date="2018-09-19T14:39:00Z"/>
                                  <w:rFonts w:ascii="Times New Roman" w:hAnsi="Times New Roman"/>
                                  <w:sz w:val="18"/>
                                  <w:szCs w:val="18"/>
                                </w:rPr>
                              </w:pPr>
                              <w:ins w:id="3393" w:author="Nasser Mustafa [2]" w:date="2018-09-19T14:39:00Z">
                                <w:r w:rsidRPr="00C7185A">
                                  <w:rPr>
                                    <w:rFonts w:ascii="Times New Roman" w:hAnsi="Times New Roman"/>
                                    <w:sz w:val="18"/>
                                    <w:szCs w:val="18"/>
                                  </w:rPr>
                                  <w:t>Eclipse</w:t>
                                </w:r>
                              </w:ins>
                            </w:p>
                          </w:tc>
                          <w:tc>
                            <w:tcPr>
                              <w:tcW w:w="2430" w:type="dxa"/>
                            </w:tcPr>
                            <w:p w14:paraId="57DC98E4" w14:textId="77777777" w:rsidR="00D617FD" w:rsidRPr="00C7185A" w:rsidRDefault="00D617FD" w:rsidP="00740534">
                              <w:pPr>
                                <w:spacing w:before="20" w:after="20" w:line="240" w:lineRule="auto"/>
                                <w:ind w:hanging="39"/>
                                <w:contextualSpacing/>
                                <w:jc w:val="left"/>
                                <w:rPr>
                                  <w:ins w:id="3394" w:author="Nasser Mustafa [2]" w:date="2018-09-19T14:39:00Z"/>
                                  <w:rFonts w:ascii="Times New Roman" w:hAnsi="Times New Roman"/>
                                  <w:sz w:val="18"/>
                                  <w:szCs w:val="18"/>
                                </w:rPr>
                              </w:pPr>
                              <w:ins w:id="3395" w:author="Nasser Mustafa [2]" w:date="2018-09-19T14:39:00Z">
                                <w:r w:rsidRPr="00C7185A">
                                  <w:rPr>
                                    <w:rFonts w:ascii="Times New Roman" w:hAnsi="Times New Roman"/>
                                    <w:sz w:val="18"/>
                                    <w:szCs w:val="18"/>
                                  </w:rPr>
                                  <w:t>Partial instantiation, one case study</w:t>
                                </w:r>
                              </w:ins>
                            </w:p>
                          </w:tc>
                          <w:tc>
                            <w:tcPr>
                              <w:tcW w:w="1105" w:type="dxa"/>
                            </w:tcPr>
                            <w:p w14:paraId="44E24D87" w14:textId="77777777" w:rsidR="00D617FD" w:rsidRPr="00C7185A" w:rsidRDefault="00D617FD" w:rsidP="00740534">
                              <w:pPr>
                                <w:spacing w:before="20" w:after="20" w:line="240" w:lineRule="auto"/>
                                <w:ind w:firstLine="10"/>
                                <w:contextualSpacing/>
                                <w:jc w:val="left"/>
                                <w:rPr>
                                  <w:ins w:id="3396" w:author="Nasser Mustafa [2]" w:date="2018-09-19T14:39:00Z"/>
                                  <w:rFonts w:ascii="Times New Roman" w:eastAsia="SimSun" w:hAnsi="Times New Roman"/>
                                  <w:b/>
                                  <w:bCs/>
                                  <w:sz w:val="18"/>
                                  <w:szCs w:val="18"/>
                                </w:rPr>
                              </w:pPr>
                              <w:ins w:id="3397" w:author="Nasser Mustafa [2]" w:date="2018-09-19T14:39:00Z">
                                <w:r>
                                  <w:rPr>
                                    <w:rFonts w:ascii="Times New Roman" w:hAnsi="Times New Roman"/>
                                    <w:sz w:val="18"/>
                                    <w:szCs w:val="18"/>
                                  </w:rPr>
                                  <w:t xml:space="preserve">Yes, but limited to a   </w:t>
                                </w:r>
                                <w:r w:rsidRPr="00C7185A">
                                  <w:rPr>
                                    <w:rFonts w:ascii="Times New Roman" w:hAnsi="Times New Roman"/>
                                    <w:sz w:val="18"/>
                                    <w:szCs w:val="18"/>
                                  </w:rPr>
                                  <w:t>type and subtype only</w:t>
                                </w:r>
                              </w:ins>
                            </w:p>
                          </w:tc>
                          <w:tc>
                            <w:tcPr>
                              <w:tcW w:w="1415" w:type="dxa"/>
                            </w:tcPr>
                            <w:p w14:paraId="38C500B2" w14:textId="77777777" w:rsidR="00D617FD" w:rsidRPr="00C7185A" w:rsidRDefault="00D617FD" w:rsidP="00740534">
                              <w:pPr>
                                <w:spacing w:before="20" w:after="20" w:line="240" w:lineRule="auto"/>
                                <w:ind w:hanging="39"/>
                                <w:contextualSpacing/>
                                <w:jc w:val="left"/>
                                <w:rPr>
                                  <w:ins w:id="3398" w:author="Nasser Mustafa [2]" w:date="2018-09-19T14:39:00Z"/>
                                  <w:rFonts w:ascii="Times New Roman" w:eastAsia="SimSun" w:hAnsi="Times New Roman"/>
                                  <w:b/>
                                  <w:bCs/>
                                  <w:sz w:val="18"/>
                                  <w:szCs w:val="18"/>
                                </w:rPr>
                              </w:pPr>
                              <w:ins w:id="3399" w:author="Nasser Mustafa [2]" w:date="2018-09-19T14:39:00Z">
                                <w:r w:rsidRPr="00C7185A">
                                  <w:rPr>
                                    <w:rFonts w:ascii="Times New Roman" w:hAnsi="Times New Roman"/>
                                    <w:sz w:val="18"/>
                                    <w:szCs w:val="18"/>
                                  </w:rPr>
                                  <w:t>Trace links classifications, linking heterogeneous models</w:t>
                                </w:r>
                              </w:ins>
                            </w:p>
                          </w:tc>
                        </w:tr>
                        <w:tr w:rsidR="00D617FD" w:rsidRPr="00C7185A" w14:paraId="0EC27883" w14:textId="77777777" w:rsidTr="00740534">
                          <w:trPr>
                            <w:trHeight w:val="641"/>
                            <w:ins w:id="3400" w:author="Nasser Mustafa [2]" w:date="2018-09-19T14:39:00Z"/>
                          </w:trPr>
                          <w:tc>
                            <w:tcPr>
                              <w:tcW w:w="625" w:type="dxa"/>
                              <w:vAlign w:val="center"/>
                            </w:tcPr>
                            <w:p w14:paraId="59018090" w14:textId="14314710" w:rsidR="00D617FD" w:rsidRPr="000F0E18" w:rsidRDefault="00D617FD" w:rsidP="00740534">
                              <w:pPr>
                                <w:spacing w:before="20" w:after="20" w:line="240" w:lineRule="auto"/>
                                <w:ind w:left="-16" w:hanging="17"/>
                                <w:contextualSpacing/>
                                <w:rPr>
                                  <w:ins w:id="3401" w:author="Nasser Mustafa [2]" w:date="2018-09-19T14:39:00Z"/>
                                  <w:rFonts w:ascii="Times New Roman" w:hAnsi="Times New Roman"/>
                                  <w:sz w:val="18"/>
                                  <w:szCs w:val="18"/>
                                </w:rPr>
                              </w:pPr>
                              <w:ins w:id="3402" w:author="Nasser Mustafa [2]" w:date="2018-09-19T14:39:00Z">
                                <w:r w:rsidRPr="000F0E18">
                                  <w:rPr>
                                    <w:rFonts w:ascii="Times New Roman" w:hAnsi="Times New Roman"/>
                                    <w:sz w:val="18"/>
                                    <w:szCs w:val="18"/>
                                  </w:rPr>
                                  <w:t xml:space="preserve"> </w:t>
                                </w:r>
                                <w:r w:rsidRPr="000F0E18">
                                  <w:rPr>
                                    <w:rFonts w:ascii="Times New Roman" w:hAnsi="Times New Roman"/>
                                    <w:noProof/>
                                    <w:sz w:val="18"/>
                                    <w:szCs w:val="18"/>
                                  </w:rPr>
                                  <w:fldChar w:fldCharType="begin" w:fldLock="1"/>
                                </w:r>
                              </w:ins>
                              <w:r>
                                <w:rPr>
                                  <w:rFonts w:ascii="Times New Roman" w:hAnsi="Times New Roman"/>
                                  <w:noProof/>
                                  <w:sz w:val="18"/>
                                  <w:szCs w:val="18"/>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ins w:id="3403" w:author="Nasser Mustafa [2]" w:date="2018-09-19T14:39:00Z">
                                <w:r w:rsidRPr="000F0E18">
                                  <w:rPr>
                                    <w:rFonts w:ascii="Times New Roman" w:hAnsi="Times New Roman"/>
                                    <w:noProof/>
                                    <w:sz w:val="18"/>
                                    <w:szCs w:val="18"/>
                                  </w:rPr>
                                  <w:fldChar w:fldCharType="separate"/>
                                </w:r>
                              </w:ins>
                              <w:r w:rsidRPr="00627C91">
                                <w:rPr>
                                  <w:rFonts w:ascii="Times New Roman" w:hAnsi="Times New Roman"/>
                                  <w:noProof/>
                                  <w:sz w:val="18"/>
                                  <w:szCs w:val="18"/>
                                </w:rPr>
                                <w:t>[106]</w:t>
                              </w:r>
                              <w:ins w:id="3404" w:author="Nasser Mustafa [2]" w:date="2018-09-19T14:39:00Z">
                                <w:r w:rsidRPr="000F0E18">
                                  <w:rPr>
                                    <w:rFonts w:ascii="Times New Roman" w:hAnsi="Times New Roman"/>
                                    <w:noProof/>
                                    <w:sz w:val="18"/>
                                    <w:szCs w:val="18"/>
                                  </w:rPr>
                                  <w:fldChar w:fldCharType="end"/>
                                </w:r>
                              </w:ins>
                            </w:p>
                          </w:tc>
                          <w:tc>
                            <w:tcPr>
                              <w:tcW w:w="990" w:type="dxa"/>
                            </w:tcPr>
                            <w:p w14:paraId="29ADED67" w14:textId="77777777" w:rsidR="00D617FD" w:rsidRPr="00C7185A" w:rsidRDefault="00D617FD" w:rsidP="00740534">
                              <w:pPr>
                                <w:spacing w:before="20" w:after="20" w:line="240" w:lineRule="auto"/>
                                <w:ind w:firstLine="0"/>
                                <w:contextualSpacing/>
                                <w:jc w:val="left"/>
                                <w:rPr>
                                  <w:ins w:id="3405" w:author="Nasser Mustafa [2]" w:date="2018-09-19T14:39:00Z"/>
                                  <w:rFonts w:ascii="Times New Roman" w:eastAsia="SimSun" w:hAnsi="Times New Roman"/>
                                  <w:b/>
                                  <w:bCs/>
                                  <w:sz w:val="18"/>
                                  <w:szCs w:val="18"/>
                                </w:rPr>
                              </w:pPr>
                              <w:ins w:id="3406" w:author="Nasser Mustafa [2]" w:date="2018-09-19T14:39:00Z">
                                <w:r w:rsidRPr="00C7185A">
                                  <w:rPr>
                                    <w:rFonts w:ascii="Times New Roman" w:hAnsi="Times New Roman"/>
                                    <w:sz w:val="18"/>
                                    <w:szCs w:val="18"/>
                                  </w:rPr>
                                  <w:t>Heterogeneous Models</w:t>
                                </w:r>
                              </w:ins>
                            </w:p>
                          </w:tc>
                          <w:tc>
                            <w:tcPr>
                              <w:tcW w:w="1098" w:type="dxa"/>
                            </w:tcPr>
                            <w:p w14:paraId="10796123" w14:textId="77777777" w:rsidR="00D617FD" w:rsidRPr="00C7185A" w:rsidRDefault="00D617FD" w:rsidP="00740534">
                              <w:pPr>
                                <w:spacing w:before="20" w:after="20" w:line="240" w:lineRule="auto"/>
                                <w:ind w:firstLine="0"/>
                                <w:contextualSpacing/>
                                <w:jc w:val="left"/>
                                <w:rPr>
                                  <w:ins w:id="3407" w:author="Nasser Mustafa [2]" w:date="2018-09-19T14:39:00Z"/>
                                  <w:rFonts w:ascii="Times New Roman" w:hAnsi="Times New Roman"/>
                                  <w:sz w:val="18"/>
                                  <w:szCs w:val="18"/>
                                </w:rPr>
                              </w:pPr>
                              <w:ins w:id="3408" w:author="Nasser Mustafa [2]" w:date="2018-09-19T14:39:00Z">
                                <w:r w:rsidRPr="00C7185A">
                                  <w:rPr>
                                    <w:rFonts w:ascii="Times New Roman" w:hAnsi="Times New Roman"/>
                                    <w:sz w:val="18"/>
                                    <w:szCs w:val="18"/>
                                  </w:rPr>
                                  <w:t>UML class diagram</w:t>
                                </w:r>
                              </w:ins>
                            </w:p>
                          </w:tc>
                          <w:tc>
                            <w:tcPr>
                              <w:tcW w:w="882" w:type="dxa"/>
                            </w:tcPr>
                            <w:p w14:paraId="1B903197" w14:textId="77777777" w:rsidR="00D617FD" w:rsidRPr="00C7185A" w:rsidRDefault="00D617FD" w:rsidP="00740534">
                              <w:pPr>
                                <w:spacing w:before="20" w:after="20" w:line="240" w:lineRule="auto"/>
                                <w:ind w:firstLine="0"/>
                                <w:contextualSpacing/>
                                <w:jc w:val="left"/>
                                <w:rPr>
                                  <w:ins w:id="3409" w:author="Nasser Mustafa [2]" w:date="2018-09-19T14:39:00Z"/>
                                  <w:rFonts w:ascii="Times New Roman" w:hAnsi="Times New Roman"/>
                                  <w:sz w:val="18"/>
                                  <w:szCs w:val="18"/>
                                </w:rPr>
                              </w:pPr>
                              <w:ins w:id="3410" w:author="Nasser Mustafa [2]" w:date="2018-09-19T14:39:00Z">
                                <w:r w:rsidRPr="00C7185A">
                                  <w:rPr>
                                    <w:rFonts w:ascii="Times New Roman" w:hAnsi="Times New Roman"/>
                                    <w:sz w:val="18"/>
                                    <w:szCs w:val="18"/>
                                  </w:rPr>
                                  <w:t>Eclipse</w:t>
                                </w:r>
                                <w:r>
                                  <w:rPr>
                                    <w:rFonts w:ascii="Times New Roman" w:hAnsi="Times New Roman"/>
                                    <w:sz w:val="18"/>
                                    <w:szCs w:val="18"/>
                                  </w:rPr>
                                  <w:t xml:space="preserve">   </w:t>
                                </w:r>
                                <w:r w:rsidRPr="00C7185A">
                                  <w:rPr>
                                    <w:rFonts w:ascii="Times New Roman" w:hAnsi="Times New Roman"/>
                                    <w:sz w:val="18"/>
                                    <w:szCs w:val="18"/>
                                  </w:rPr>
                                  <w:t>plug-in</w:t>
                                </w:r>
                              </w:ins>
                            </w:p>
                          </w:tc>
                          <w:tc>
                            <w:tcPr>
                              <w:tcW w:w="2430" w:type="dxa"/>
                            </w:tcPr>
                            <w:p w14:paraId="05CB3857" w14:textId="77777777" w:rsidR="00D617FD" w:rsidRPr="00C7185A" w:rsidRDefault="00D617FD" w:rsidP="00740534">
                              <w:pPr>
                                <w:spacing w:before="20" w:after="20" w:line="240" w:lineRule="auto"/>
                                <w:ind w:hanging="39"/>
                                <w:contextualSpacing/>
                                <w:jc w:val="left"/>
                                <w:rPr>
                                  <w:ins w:id="3411" w:author="Nasser Mustafa [2]" w:date="2018-09-19T14:39:00Z"/>
                                  <w:rFonts w:ascii="Times New Roman" w:hAnsi="Times New Roman"/>
                                  <w:sz w:val="18"/>
                                  <w:szCs w:val="18"/>
                                </w:rPr>
                              </w:pPr>
                              <w:ins w:id="3412" w:author="Nasser Mustafa [2]" w:date="2018-09-19T14:39:00Z">
                                <w:r w:rsidRPr="00C7185A">
                                  <w:rPr>
                                    <w:rFonts w:ascii="Times New Roman" w:hAnsi="Times New Roman"/>
                                    <w:sz w:val="18"/>
                                    <w:szCs w:val="18"/>
                                  </w:rPr>
                                  <w:t>Partial one case study</w:t>
                                </w:r>
                              </w:ins>
                            </w:p>
                          </w:tc>
                          <w:tc>
                            <w:tcPr>
                              <w:tcW w:w="1105" w:type="dxa"/>
                            </w:tcPr>
                            <w:p w14:paraId="603D03D9" w14:textId="77777777" w:rsidR="00D617FD" w:rsidRPr="00C7185A" w:rsidRDefault="00D617FD" w:rsidP="00740534">
                              <w:pPr>
                                <w:spacing w:before="20" w:after="20" w:line="240" w:lineRule="auto"/>
                                <w:ind w:firstLine="10"/>
                                <w:contextualSpacing/>
                                <w:jc w:val="left"/>
                                <w:rPr>
                                  <w:ins w:id="3413" w:author="Nasser Mustafa [2]" w:date="2018-09-19T14:39:00Z"/>
                                  <w:rFonts w:ascii="Times New Roman" w:eastAsia="SimSun" w:hAnsi="Times New Roman"/>
                                  <w:b/>
                                  <w:bCs/>
                                  <w:sz w:val="18"/>
                                  <w:szCs w:val="18"/>
                                </w:rPr>
                              </w:pPr>
                              <w:ins w:id="3414" w:author="Nasser Mustafa [2]" w:date="2018-09-19T14:39:00Z">
                                <w:r w:rsidRPr="00C7185A">
                                  <w:rPr>
                                    <w:rFonts w:ascii="Times New Roman" w:hAnsi="Times New Roman"/>
                                    <w:sz w:val="18"/>
                                    <w:szCs w:val="18"/>
                                  </w:rPr>
                                  <w:t>No</w:t>
                                </w:r>
                              </w:ins>
                            </w:p>
                          </w:tc>
                          <w:tc>
                            <w:tcPr>
                              <w:tcW w:w="1415" w:type="dxa"/>
                            </w:tcPr>
                            <w:p w14:paraId="1FC9760C" w14:textId="77777777" w:rsidR="00D617FD" w:rsidRPr="00C7185A" w:rsidRDefault="00D617FD" w:rsidP="00740534">
                              <w:pPr>
                                <w:spacing w:before="20" w:after="20" w:line="240" w:lineRule="auto"/>
                                <w:ind w:hanging="39"/>
                                <w:contextualSpacing/>
                                <w:jc w:val="left"/>
                                <w:rPr>
                                  <w:ins w:id="3415" w:author="Nasser Mustafa [2]" w:date="2018-09-19T14:39:00Z"/>
                                  <w:rFonts w:ascii="Times New Roman" w:eastAsia="SimSun" w:hAnsi="Times New Roman"/>
                                  <w:b/>
                                  <w:bCs/>
                                  <w:sz w:val="18"/>
                                  <w:szCs w:val="18"/>
                                </w:rPr>
                              </w:pPr>
                              <w:ins w:id="3416" w:author="Nasser Mustafa [2]" w:date="2018-09-19T14:39:00Z">
                                <w:r w:rsidRPr="00C7185A">
                                  <w:rPr>
                                    <w:rFonts w:ascii="Times New Roman" w:hAnsi="Times New Roman"/>
                                    <w:sz w:val="18"/>
                                    <w:szCs w:val="18"/>
                                  </w:rPr>
                                  <w:t>Linking of heterogeneous models</w:t>
                                </w:r>
                              </w:ins>
                            </w:p>
                          </w:tc>
                        </w:tr>
                        <w:tr w:rsidR="00D617FD" w:rsidRPr="00C7185A" w14:paraId="23563851" w14:textId="77777777" w:rsidTr="00740534">
                          <w:trPr>
                            <w:trHeight w:val="641"/>
                            <w:ins w:id="3417" w:author="Nasser Mustafa [2]" w:date="2018-09-19T14:39:00Z"/>
                          </w:trPr>
                          <w:tc>
                            <w:tcPr>
                              <w:tcW w:w="625" w:type="dxa"/>
                              <w:vAlign w:val="center"/>
                            </w:tcPr>
                            <w:p w14:paraId="5595FE5F" w14:textId="2EC33456" w:rsidR="00D617FD" w:rsidRPr="000F0E18" w:rsidRDefault="00D617FD" w:rsidP="00740534">
                              <w:pPr>
                                <w:spacing w:before="20" w:after="20" w:line="240" w:lineRule="auto"/>
                                <w:ind w:left="-16" w:hanging="1"/>
                                <w:contextualSpacing/>
                                <w:rPr>
                                  <w:ins w:id="3418" w:author="Nasser Mustafa [2]" w:date="2018-09-19T14:39:00Z"/>
                                  <w:rFonts w:ascii="Times New Roman" w:hAnsi="Times New Roman"/>
                                  <w:sz w:val="18"/>
                                  <w:szCs w:val="18"/>
                                </w:rPr>
                              </w:pPr>
                              <w:ins w:id="3419" w:author="Nasser Mustafa [2]" w:date="2018-09-19T14:39:00Z">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Engineering","id":"ITEM-1","issue":"3","issued":{"date-parts":[["2008"]]},"page":"189-193","title":"Towards a traceability model in a MARTE-based methodology for real-time embedded systems","type":"article-journal","volume":"4"},"uris":["http://www.mendeley.com/documents/?uuid=f089f3ba-58f9-4bb4-bd5b-d67b1de30d33"]}],"mendeley":{"formattedCitation":"[48]","plainTextFormattedCitation":"[48]","previouslyFormattedCitation":"[48]"},"properties":{"noteIndex":0},"schema":"https://github.com/citation-style-language/schema/raw/master/csl-citation.json"}</w:instrText>
                              </w:r>
                              <w:ins w:id="3420"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[48]</w:t>
                              </w:r>
                              <w:ins w:id="3421" w:author="Nasser Mustafa [2]" w:date="2018-09-19T14:39:00Z">
                                <w:r w:rsidRPr="000F0E18">
                                  <w:rPr>
                                    <w:rFonts w:ascii="Times New Roman" w:hAnsi="Times New Roman"/>
                                    <w:sz w:val="18"/>
                                    <w:szCs w:val="18"/>
                                  </w:rPr>
                                  <w:fldChar w:fldCharType="end"/>
                                </w:r>
                              </w:ins>
                            </w:p>
                          </w:tc>
                          <w:tc>
                            <w:tcPr>
                              <w:tcW w:w="990" w:type="dxa"/>
                            </w:tcPr>
                            <w:p w14:paraId="764C78F8" w14:textId="77777777" w:rsidR="00D617FD" w:rsidRPr="00C7185A" w:rsidRDefault="00D617FD" w:rsidP="00740534">
                              <w:pPr>
                                <w:spacing w:before="20" w:after="20" w:line="240" w:lineRule="auto"/>
                                <w:ind w:firstLine="0"/>
                                <w:contextualSpacing/>
                                <w:jc w:val="left"/>
                                <w:rPr>
                                  <w:ins w:id="3422" w:author="Nasser Mustafa [2]" w:date="2018-09-19T14:39:00Z"/>
                                  <w:rFonts w:ascii="Times New Roman" w:eastAsia="SimSun" w:hAnsi="Times New Roman"/>
                                  <w:b/>
                                  <w:bCs/>
                                  <w:sz w:val="18"/>
                                  <w:szCs w:val="18"/>
                                </w:rPr>
                              </w:pPr>
                              <w:ins w:id="3423" w:author="Nasser Mustafa [2]" w:date="2018-09-19T14:39:00Z">
                                <w:r w:rsidRPr="00C7185A">
                                  <w:rPr>
                                    <w:rFonts w:ascii="Times New Roman" w:hAnsi="Times New Roman"/>
                                    <w:sz w:val="18"/>
                                    <w:szCs w:val="18"/>
                                  </w:rPr>
                                  <w:t>Heterogeneous Models</w:t>
                                </w:r>
                              </w:ins>
                            </w:p>
                          </w:tc>
                          <w:tc>
                            <w:tcPr>
                              <w:tcW w:w="1098" w:type="dxa"/>
                            </w:tcPr>
                            <w:p w14:paraId="6EC9C8F6" w14:textId="77777777" w:rsidR="00D617FD" w:rsidRPr="00C7185A" w:rsidRDefault="00D617FD" w:rsidP="00740534">
                              <w:pPr>
                                <w:spacing w:before="20" w:after="20" w:line="240" w:lineRule="auto"/>
                                <w:ind w:firstLine="0"/>
                                <w:contextualSpacing/>
                                <w:jc w:val="left"/>
                                <w:rPr>
                                  <w:ins w:id="3424" w:author="Nasser Mustafa [2]" w:date="2018-09-19T14:39:00Z"/>
                                  <w:rFonts w:ascii="Times New Roman" w:hAnsi="Times New Roman"/>
                                  <w:sz w:val="18"/>
                                  <w:szCs w:val="18"/>
                                </w:rPr>
                              </w:pPr>
                              <w:ins w:id="3425" w:author="Nasser Mustafa [2]" w:date="2018-09-19T14:39:00Z">
                                <w:r w:rsidRPr="00C7185A">
                                  <w:rPr>
                                    <w:rFonts w:ascii="Times New Roman" w:hAnsi="Times New Roman"/>
                                    <w:sz w:val="18"/>
                                    <w:szCs w:val="18"/>
                                  </w:rPr>
                                  <w:t>UML class diagram</w:t>
                                </w:r>
                              </w:ins>
                            </w:p>
                          </w:tc>
                          <w:tc>
                            <w:tcPr>
                              <w:tcW w:w="882" w:type="dxa"/>
                            </w:tcPr>
                            <w:p w14:paraId="4E2F83C5" w14:textId="77777777" w:rsidR="00D617FD" w:rsidRPr="00C7185A" w:rsidRDefault="00D617FD" w:rsidP="00740534">
                              <w:pPr>
                                <w:spacing w:before="20" w:after="20" w:line="240" w:lineRule="auto"/>
                                <w:ind w:firstLine="0"/>
                                <w:contextualSpacing/>
                                <w:jc w:val="left"/>
                                <w:rPr>
                                  <w:ins w:id="3426" w:author="Nasser Mustafa [2]" w:date="2018-09-19T14:39:00Z"/>
                                  <w:rFonts w:ascii="Times New Roman" w:hAnsi="Times New Roman"/>
                                  <w:sz w:val="18"/>
                                  <w:szCs w:val="18"/>
                                </w:rPr>
                              </w:pPr>
                              <w:ins w:id="3427" w:author="Nasser Mustafa [2]" w:date="2018-09-19T14:39:00Z">
                                <w:r w:rsidRPr="00C7185A">
                                  <w:rPr>
                                    <w:rFonts w:ascii="Times New Roman" w:hAnsi="Times New Roman"/>
                                    <w:sz w:val="18"/>
                                    <w:szCs w:val="18"/>
                                  </w:rPr>
                                  <w:t>Papyrus</w:t>
                                </w:r>
                              </w:ins>
                            </w:p>
                          </w:tc>
                          <w:tc>
                            <w:tcPr>
                              <w:tcW w:w="2430" w:type="dxa"/>
                            </w:tcPr>
                            <w:p w14:paraId="0FDF06E5" w14:textId="77777777" w:rsidR="00D617FD" w:rsidRPr="00C7185A" w:rsidRDefault="00D617FD" w:rsidP="00740534">
                              <w:pPr>
                                <w:spacing w:before="20" w:after="20" w:line="240" w:lineRule="auto"/>
                                <w:ind w:hanging="39"/>
                                <w:contextualSpacing/>
                                <w:jc w:val="left"/>
                                <w:rPr>
                                  <w:ins w:id="3428" w:author="Nasser Mustafa [2]" w:date="2018-09-19T14:39:00Z"/>
                                  <w:rFonts w:ascii="Times New Roman" w:hAnsi="Times New Roman"/>
                                  <w:sz w:val="18"/>
                                  <w:szCs w:val="18"/>
                                </w:rPr>
                              </w:pPr>
                              <w:ins w:id="3429" w:author="Nasser Mustafa [2]" w:date="2018-09-19T14:39:00Z">
                                <w:r w:rsidRPr="00C7185A">
                                  <w:rPr>
                                    <w:rFonts w:ascii="Times New Roman" w:hAnsi="Times New Roman"/>
                                    <w:sz w:val="18"/>
                                    <w:szCs w:val="18"/>
                                  </w:rPr>
                                  <w:t xml:space="preserve"> Partial simple case study</w:t>
                                </w:r>
                              </w:ins>
                            </w:p>
                          </w:tc>
                          <w:tc>
                            <w:tcPr>
                              <w:tcW w:w="1105" w:type="dxa"/>
                            </w:tcPr>
                            <w:p w14:paraId="7A182900" w14:textId="77777777" w:rsidR="00D617FD" w:rsidRPr="00C7185A" w:rsidRDefault="00D617FD" w:rsidP="00740534">
                              <w:pPr>
                                <w:spacing w:before="20" w:after="20" w:line="240" w:lineRule="auto"/>
                                <w:ind w:firstLine="10"/>
                                <w:contextualSpacing/>
                                <w:jc w:val="left"/>
                                <w:rPr>
                                  <w:ins w:id="3430" w:author="Nasser Mustafa [2]" w:date="2018-09-19T14:39:00Z"/>
                                  <w:rFonts w:ascii="Times New Roman" w:eastAsia="SimSun" w:hAnsi="Times New Roman"/>
                                  <w:b/>
                                  <w:bCs/>
                                  <w:sz w:val="18"/>
                                  <w:szCs w:val="18"/>
                                </w:rPr>
                              </w:pPr>
                              <w:ins w:id="3431" w:author="Nasser Mustafa [2]" w:date="2018-09-19T14:39:00Z">
                                <w:r w:rsidRPr="00C7185A">
                                  <w:rPr>
                                    <w:rFonts w:ascii="Times New Roman" w:hAnsi="Times New Roman"/>
                                    <w:sz w:val="18"/>
                                    <w:szCs w:val="18"/>
                                  </w:rPr>
                                  <w:t>No</w:t>
                                </w:r>
                              </w:ins>
                            </w:p>
                          </w:tc>
                          <w:tc>
                            <w:tcPr>
                              <w:tcW w:w="1415" w:type="dxa"/>
                            </w:tcPr>
                            <w:p w14:paraId="0BE9CC7B" w14:textId="77777777" w:rsidR="00D617FD" w:rsidRPr="00C7185A" w:rsidRDefault="00D617FD" w:rsidP="00740534">
                              <w:pPr>
                                <w:spacing w:before="20" w:after="20" w:line="240" w:lineRule="auto"/>
                                <w:ind w:hanging="39"/>
                                <w:contextualSpacing/>
                                <w:jc w:val="left"/>
                                <w:rPr>
                                  <w:ins w:id="3432" w:author="Nasser Mustafa [2]" w:date="2018-09-19T14:39:00Z"/>
                                  <w:rFonts w:ascii="Times New Roman" w:eastAsia="SimSun" w:hAnsi="Times New Roman"/>
                                  <w:b/>
                                  <w:bCs/>
                                  <w:sz w:val="18"/>
                                  <w:szCs w:val="18"/>
                                </w:rPr>
                              </w:pPr>
                              <w:ins w:id="3433" w:author="Nasser Mustafa [2]" w:date="2018-09-19T14:39:00Z">
                                <w:r w:rsidRPr="00C7185A">
                                  <w:rPr>
                                    <w:rFonts w:ascii="Times New Roman" w:hAnsi="Times New Roman"/>
                                    <w:sz w:val="18"/>
                                    <w:szCs w:val="18"/>
                                  </w:rPr>
                                  <w:t>Assumed heterogeneous artifacts.</w:t>
                                </w:r>
                              </w:ins>
                            </w:p>
                          </w:tc>
                        </w:tr>
                        <w:tr w:rsidR="00D617FD" w:rsidRPr="00C7185A" w14:paraId="12AD6FFB" w14:textId="77777777" w:rsidTr="00740534">
                          <w:trPr>
                            <w:trHeight w:val="641"/>
                            <w:ins w:id="3434" w:author="Nasser Mustafa [2]" w:date="2018-09-19T14:39:00Z"/>
                          </w:trPr>
                          <w:tc>
                            <w:tcPr>
                              <w:tcW w:w="625" w:type="dxa"/>
                              <w:vAlign w:val="center"/>
                            </w:tcPr>
                            <w:p w14:paraId="3DBB46A7" w14:textId="044B80EB" w:rsidR="00D617FD" w:rsidRPr="000F0E18" w:rsidRDefault="00D617FD" w:rsidP="00740534">
                              <w:pPr>
                                <w:spacing w:before="20" w:after="20" w:line="240" w:lineRule="auto"/>
                                <w:ind w:left="-16" w:hanging="17"/>
                                <w:contextualSpacing/>
                                <w:rPr>
                                  <w:ins w:id="3435" w:author="Nasser Mustafa [2]" w:date="2018-09-19T14:39:00Z"/>
                                  <w:rFonts w:ascii="Times New Roman" w:hAnsi="Times New Roman"/>
                                  <w:sz w:val="18"/>
                                  <w:szCs w:val="18"/>
                                </w:rPr>
                              </w:pPr>
                              <w:ins w:id="3436" w:author="Nasser Mustafa [2]" w:date="2018-09-19T14:39:00Z">
                                <w:r w:rsidRPr="000F0E18">
                                  <w:rPr>
                                    <w:rFonts w:ascii="Times New Roman" w:hAnsi="Times New Roman"/>
                                    <w:sz w:val="18"/>
                                    <w:szCs w:val="18"/>
                                  </w:rPr>
                                  <w:t xml:space="preserve">  </w:t>
                                </w:r>
                                <w:r w:rsidRPr="000F0E18">
                                  <w:rPr>
                                    <w:rFonts w:ascii="Times New Roman" w:hAnsi="Times New Roman"/>
                                    <w:sz w:val="18"/>
                                    <w:szCs w:val="18"/>
                                  </w:rPr>
                                  <w:fldChar w:fldCharType="begin" w:fldLock="1"/>
                                </w:r>
                              </w:ins>
                              <w:r>
                                <w:rPr>
                                  <w:rFonts w:ascii="Times New Roman" w:hAnsi="Times New Roman"/>
                                  <w:sz w:val="18"/>
                                  <w:szCs w:val="18"/>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3437" w:author="Nasser Mustafa [2]" w:date="2018-09-19T14:39:00Z">
                                <w:r w:rsidRPr="000F0E18">
                                  <w:rPr>
                                    <w:rFonts w:ascii="Times New Roman" w:hAnsi="Times New Roman"/>
                                    <w:sz w:val="18"/>
                                    <w:szCs w:val="18"/>
                                  </w:rPr>
                                  <w:fldChar w:fldCharType="separate"/>
                                </w:r>
                              </w:ins>
                              <w:r w:rsidRPr="00627C91">
                                <w:rPr>
                                  <w:rFonts w:ascii="Times New Roman" w:hAnsi="Times New Roman"/>
                                  <w:noProof/>
                                  <w:sz w:val="18"/>
                                  <w:szCs w:val="18"/>
                                </w:rPr>
                                <w:t>[49]</w:t>
                              </w:r>
                              <w:ins w:id="3438" w:author="Nasser Mustafa [2]" w:date="2018-09-19T14:39:00Z">
                                <w:r w:rsidRPr="000F0E18">
                                  <w:rPr>
                                    <w:rFonts w:ascii="Times New Roman" w:hAnsi="Times New Roman"/>
                                    <w:sz w:val="18"/>
                                    <w:szCs w:val="18"/>
                                  </w:rPr>
                                  <w:fldChar w:fldCharType="end"/>
                                </w:r>
                              </w:ins>
                            </w:p>
                          </w:tc>
                          <w:tc>
                            <w:tcPr>
                              <w:tcW w:w="990" w:type="dxa"/>
                            </w:tcPr>
                            <w:p w14:paraId="54925C98" w14:textId="77777777" w:rsidR="00D617FD" w:rsidRPr="00C7185A" w:rsidRDefault="00D617FD" w:rsidP="00740534">
                              <w:pPr>
                                <w:spacing w:before="20" w:after="20" w:line="240" w:lineRule="auto"/>
                                <w:ind w:firstLine="0"/>
                                <w:contextualSpacing/>
                                <w:jc w:val="left"/>
                                <w:rPr>
                                  <w:ins w:id="3439" w:author="Nasser Mustafa [2]" w:date="2018-09-19T14:39:00Z"/>
                                  <w:rFonts w:ascii="Times New Roman" w:eastAsia="SimSun" w:hAnsi="Times New Roman"/>
                                  <w:b/>
                                  <w:bCs/>
                                  <w:sz w:val="18"/>
                                  <w:szCs w:val="18"/>
                                </w:rPr>
                              </w:pPr>
                              <w:ins w:id="3440" w:author="Nasser Mustafa [2]" w:date="2018-09-19T14:39:00Z">
                                <w:r w:rsidRPr="00C7185A">
                                  <w:rPr>
                                    <w:rFonts w:ascii="Times New Roman" w:hAnsi="Times New Roman"/>
                                    <w:sz w:val="18"/>
                                    <w:szCs w:val="18"/>
                                  </w:rPr>
                                  <w:t>Heterogeneous artifacts</w:t>
                                </w:r>
                              </w:ins>
                            </w:p>
                          </w:tc>
                          <w:tc>
                            <w:tcPr>
                              <w:tcW w:w="1098" w:type="dxa"/>
                            </w:tcPr>
                            <w:p w14:paraId="0DF70A97" w14:textId="77777777" w:rsidR="00D617FD" w:rsidRPr="00C7185A" w:rsidRDefault="00D617FD" w:rsidP="00740534">
                              <w:pPr>
                                <w:spacing w:before="20" w:after="20" w:line="240" w:lineRule="auto"/>
                                <w:ind w:firstLine="0"/>
                                <w:contextualSpacing/>
                                <w:jc w:val="left"/>
                                <w:rPr>
                                  <w:ins w:id="3441" w:author="Nasser Mustafa [2]" w:date="2018-09-19T14:39:00Z"/>
                                  <w:rFonts w:ascii="Times New Roman" w:hAnsi="Times New Roman"/>
                                  <w:sz w:val="18"/>
                                  <w:szCs w:val="18"/>
                                </w:rPr>
                              </w:pPr>
                              <w:ins w:id="3442" w:author="Nasser Mustafa [2]" w:date="2018-09-19T14:39:00Z">
                                <w:r w:rsidRPr="00C7185A">
                                  <w:rPr>
                                    <w:rFonts w:ascii="Times New Roman" w:hAnsi="Times New Roman"/>
                                    <w:sz w:val="18"/>
                                    <w:szCs w:val="18"/>
                                  </w:rPr>
                                  <w:t>UML class diagram</w:t>
                                </w:r>
                              </w:ins>
                            </w:p>
                          </w:tc>
                          <w:tc>
                            <w:tcPr>
                              <w:tcW w:w="882" w:type="dxa"/>
                            </w:tcPr>
                            <w:p w14:paraId="595DEE63" w14:textId="77777777" w:rsidR="00D617FD" w:rsidRPr="00C7185A" w:rsidRDefault="00D617FD" w:rsidP="00740534">
                              <w:pPr>
                                <w:spacing w:before="20" w:after="20" w:line="240" w:lineRule="auto"/>
                                <w:ind w:firstLine="0"/>
                                <w:contextualSpacing/>
                                <w:jc w:val="left"/>
                                <w:rPr>
                                  <w:ins w:id="3443" w:author="Nasser Mustafa [2]" w:date="2018-09-19T14:39:00Z"/>
                                  <w:rFonts w:ascii="Times New Roman" w:hAnsi="Times New Roman"/>
                                  <w:sz w:val="18"/>
                                  <w:szCs w:val="18"/>
                                </w:rPr>
                              </w:pPr>
                              <w:ins w:id="3444" w:author="Nasser Mustafa [2]" w:date="2018-09-19T14:39:00Z">
                                <w:r w:rsidRPr="00C7185A">
                                  <w:rPr>
                                    <w:rFonts w:ascii="Times New Roman" w:hAnsi="Times New Roman"/>
                                    <w:sz w:val="18"/>
                                    <w:szCs w:val="18"/>
                                  </w:rPr>
                                  <w:t>ECOR</w:t>
                                </w:r>
                              </w:ins>
                            </w:p>
                          </w:tc>
                          <w:tc>
                            <w:tcPr>
                              <w:tcW w:w="2430" w:type="dxa"/>
                            </w:tcPr>
                            <w:p w14:paraId="038F3A43" w14:textId="77777777" w:rsidR="00D617FD" w:rsidRPr="00C7185A" w:rsidRDefault="00D617FD" w:rsidP="00740534">
                              <w:pPr>
                                <w:spacing w:before="20" w:after="20" w:line="240" w:lineRule="auto"/>
                                <w:ind w:hanging="39"/>
                                <w:contextualSpacing/>
                                <w:jc w:val="left"/>
                                <w:rPr>
                                  <w:ins w:id="3445" w:author="Nasser Mustafa [2]" w:date="2018-09-19T14:39:00Z"/>
                                  <w:rFonts w:ascii="Times New Roman" w:hAnsi="Times New Roman"/>
                                  <w:sz w:val="18"/>
                                  <w:szCs w:val="18"/>
                                </w:rPr>
                              </w:pPr>
                              <w:ins w:id="3446" w:author="Nasser Mustafa [2]" w:date="2018-09-19T14:39:00Z">
                                <w:r w:rsidRPr="00C7185A">
                                  <w:rPr>
                                    <w:rFonts w:ascii="Times New Roman" w:hAnsi="Times New Roman"/>
                                    <w:sz w:val="18"/>
                                    <w:szCs w:val="18"/>
                                  </w:rPr>
                                  <w:t>Doesn’t exist</w:t>
                                </w:r>
                              </w:ins>
                            </w:p>
                          </w:tc>
                          <w:tc>
                            <w:tcPr>
                              <w:tcW w:w="1105" w:type="dxa"/>
                            </w:tcPr>
                            <w:p w14:paraId="28BADE34" w14:textId="77777777" w:rsidR="00D617FD" w:rsidRPr="00C7185A" w:rsidRDefault="00D617FD" w:rsidP="00740534">
                              <w:pPr>
                                <w:spacing w:before="20" w:after="20" w:line="240" w:lineRule="auto"/>
                                <w:ind w:firstLine="10"/>
                                <w:contextualSpacing/>
                                <w:jc w:val="left"/>
                                <w:rPr>
                                  <w:ins w:id="3447" w:author="Nasser Mustafa [2]" w:date="2018-09-19T14:39:00Z"/>
                                  <w:rFonts w:ascii="Times New Roman" w:eastAsia="SimSun" w:hAnsi="Times New Roman"/>
                                  <w:b/>
                                  <w:bCs/>
                                  <w:sz w:val="18"/>
                                  <w:szCs w:val="18"/>
                                </w:rPr>
                              </w:pPr>
                              <w:ins w:id="3448" w:author="Nasser Mustafa [2]" w:date="2018-09-19T14:39:00Z">
                                <w:r w:rsidRPr="00C7185A">
                                  <w:rPr>
                                    <w:rFonts w:ascii="Times New Roman" w:hAnsi="Times New Roman"/>
                                    <w:sz w:val="18"/>
                                    <w:szCs w:val="18"/>
                                  </w:rPr>
                                  <w:t>No</w:t>
                                </w:r>
                              </w:ins>
                            </w:p>
                          </w:tc>
                          <w:tc>
                            <w:tcPr>
                              <w:tcW w:w="1415" w:type="dxa"/>
                            </w:tcPr>
                            <w:p w14:paraId="23EB3DC5" w14:textId="77777777" w:rsidR="00D617FD" w:rsidRPr="00C7185A" w:rsidRDefault="00D617FD" w:rsidP="00740534">
                              <w:pPr>
                                <w:spacing w:before="20" w:after="20" w:line="240" w:lineRule="auto"/>
                                <w:ind w:hanging="39"/>
                                <w:contextualSpacing/>
                                <w:jc w:val="left"/>
                                <w:rPr>
                                  <w:ins w:id="3449" w:author="Nasser Mustafa [2]" w:date="2018-09-19T14:39:00Z"/>
                                  <w:rFonts w:ascii="Times New Roman" w:eastAsia="SimSun" w:hAnsi="Times New Roman"/>
                                  <w:b/>
                                  <w:bCs/>
                                  <w:sz w:val="18"/>
                                  <w:szCs w:val="18"/>
                                </w:rPr>
                              </w:pPr>
                              <w:ins w:id="3450" w:author="Nasser Mustafa [2]" w:date="2018-09-19T14:39:00Z">
                                <w:r w:rsidRPr="00C7185A">
                                  <w:rPr>
                                    <w:rFonts w:ascii="Times New Roman" w:hAnsi="Times New Roman"/>
                                    <w:sz w:val="18"/>
                                    <w:szCs w:val="18"/>
                                  </w:rPr>
                                  <w:t>Specifying a traceability metamodel</w:t>
                                </w:r>
                                <w:r>
                                  <w:rPr>
                                    <w:rFonts w:ascii="Times New Roman" w:hAnsi="Times New Roman"/>
                                    <w:sz w:val="18"/>
                                    <w:szCs w:val="18"/>
                                  </w:rPr>
                                  <w:t xml:space="preserve">   </w:t>
                                </w:r>
                                <w:r w:rsidRPr="00C7185A">
                                  <w:rPr>
                                    <w:rFonts w:ascii="Times New Roman" w:hAnsi="Times New Roman"/>
                                    <w:sz w:val="18"/>
                                    <w:szCs w:val="18"/>
                                  </w:rPr>
                                  <w:t>on the top of multi-domains</w:t>
                                </w:r>
                              </w:ins>
                            </w:p>
                          </w:tc>
                        </w:tr>
                      </w:tbl>
                      <w:p w14:paraId="02A5C808" w14:textId="147B7D2B" w:rsidR="00D617FD" w:rsidRDefault="00D617FD"/>
                    </w:txbxContent>
                  </v:textbox>
                  <w10:wrap type="topAndBottom" anchorx="margin" anchory="margin"/>
                </v:shape>
              </w:pict>
            </mc:Fallback>
          </mc:AlternateContent>
        </w:r>
      </w:ins>
      <w:del w:id="3451" w:author="Nasser Mustafa [2]" w:date="2018-09-19T14:39:00Z">
        <w:r w:rsidR="00A1256E" w:rsidRPr="005A1A5B" w:rsidDel="00740534">
          <w:rPr>
            <w:rFonts w:ascii="Times New Roman" w:hAnsi="Times New Roman"/>
            <w:noProof/>
            <w:lang w:eastAsia="zh-CN"/>
          </w:rPr>
          <mc:AlternateContent>
            <mc:Choice Requires="wps">
              <w:drawing>
                <wp:anchor distT="45720" distB="45720" distL="114300" distR="114300" simplePos="0" relativeHeight="251727872" behindDoc="0" locked="0" layoutInCell="1" allowOverlap="0" wp14:anchorId="2C4E648B" wp14:editId="0342EF25">
                  <wp:simplePos x="0" y="0"/>
                  <wp:positionH relativeFrom="margin">
                    <wp:posOffset>-246380</wp:posOffset>
                  </wp:positionH>
                  <wp:positionV relativeFrom="margin">
                    <wp:posOffset>518160</wp:posOffset>
                  </wp:positionV>
                  <wp:extent cx="6180455" cy="4500880"/>
                  <wp:effectExtent l="0" t="0" r="0" b="0"/>
                  <wp:wrapTopAndBottom/>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0455" cy="4500880"/>
                          </a:xfrm>
                          <a:prstGeom prst="rect">
                            <a:avLst/>
                          </a:prstGeom>
                          <a:solidFill>
                            <a:srgbClr val="FFFFFF"/>
                          </a:solidFill>
                          <a:ln w="9525">
                            <a:noFill/>
                            <a:miter lim="800000"/>
                            <a:headEnd/>
                            <a:tailEnd/>
                          </a:ln>
                        </wps:spPr>
                        <wps:txbx>
                          <w:txbxContent>
                            <w:p w14:paraId="78E7691E" w14:textId="55EA989B" w:rsidR="00D617FD" w:rsidRPr="003239D6" w:rsidDel="00740534" w:rsidRDefault="00D617FD" w:rsidP="006B6C1E">
                              <w:pPr>
                                <w:pStyle w:val="Caption"/>
                                <w:rPr>
                                  <w:moveFrom w:id="3452" w:author="Nasser Mustafa [2]" w:date="2018-09-19T14:40:00Z"/>
                                  <w:sz w:val="20"/>
                                  <w:szCs w:val="20"/>
                                </w:rPr>
                              </w:pPr>
                              <w:bookmarkStart w:id="3453" w:name="_Ref482927193"/>
                              <w:moveFromRangeStart w:id="3454" w:author="Nasser Mustafa [2]" w:date="2018-09-19T14:40:00Z" w:name="move525131343"/>
                              <w:moveFrom w:id="3455" w:author="Nasser Mustafa [2]" w:date="2018-09-19T14:40:00Z">
                                <w:r w:rsidRPr="003239D6" w:rsidDel="00740534">
                                  <w:rPr>
                                    <w:sz w:val="20"/>
                                    <w:szCs w:val="20"/>
                                  </w:rPr>
                                  <w:t xml:space="preserve">Table </w:t>
                                </w:r>
                                <w:r w:rsidRPr="003239D6" w:rsidDel="00740534">
                                  <w:rPr>
                                    <w:sz w:val="20"/>
                                    <w:szCs w:val="20"/>
                                  </w:rPr>
                                  <w:fldChar w:fldCharType="begin"/>
                                </w:r>
                                <w:r w:rsidRPr="003239D6" w:rsidDel="00740534">
                                  <w:rPr>
                                    <w:sz w:val="20"/>
                                    <w:szCs w:val="20"/>
                                  </w:rPr>
                                  <w:instrText xml:space="preserve"> SEQ Table \* ARABIC </w:instrText>
                                </w:r>
                                <w:r w:rsidRPr="003239D6" w:rsidDel="00740534">
                                  <w:rPr>
                                    <w:sz w:val="20"/>
                                    <w:szCs w:val="20"/>
                                  </w:rPr>
                                  <w:fldChar w:fldCharType="separate"/>
                                </w:r>
                                <w:r w:rsidDel="00740534">
                                  <w:rPr>
                                    <w:noProof/>
                                    <w:sz w:val="20"/>
                                    <w:szCs w:val="20"/>
                                  </w:rPr>
                                  <w:t>10</w:t>
                                </w:r>
                                <w:r w:rsidRPr="003239D6" w:rsidDel="00740534">
                                  <w:rPr>
                                    <w:sz w:val="20"/>
                                    <w:szCs w:val="20"/>
                                  </w:rPr>
                                  <w:fldChar w:fldCharType="end"/>
                                </w:r>
                                <w:bookmarkEnd w:id="3453"/>
                                <w:r w:rsidDel="00740534">
                                  <w:rPr>
                                    <w:sz w:val="20"/>
                                    <w:szCs w:val="20"/>
                                  </w:rPr>
                                  <w:t>: Results of analyzing existing traceability models</w:t>
                                </w:r>
                              </w:moveFrom>
                            </w:p>
                            <w:tbl>
                              <w:tblPr>
                                <w:tblStyle w:val="TableGrid11"/>
                                <w:tblW w:w="8973" w:type="dxa"/>
                                <w:jc w:val="center"/>
                                <w:tblLayout w:type="fixed"/>
                                <w:tblCellMar>
                                  <w:left w:w="28" w:type="dxa"/>
                                  <w:right w:w="28" w:type="dxa"/>
                                </w:tblCellMar>
                                <w:tblLook w:val="04A0" w:firstRow="1" w:lastRow="0" w:firstColumn="1" w:lastColumn="0" w:noHBand="0" w:noVBand="1"/>
                                <w:tblPrChange w:id="3456" w:author="Nasser Mustafa [2]" w:date="2018-09-19T07:50:00Z">
                                  <w:tblPr>
                                    <w:tblStyle w:val="TableGrid11"/>
                                    <w:tblW w:w="9965" w:type="dxa"/>
                                    <w:jc w:val="center"/>
                                    <w:tblLayout w:type="fixed"/>
                                    <w:tblCellMar>
                                      <w:left w:w="28" w:type="dxa"/>
                                      <w:right w:w="28" w:type="dxa"/>
                                    </w:tblCellMar>
                                    <w:tblLook w:val="04A0" w:firstRow="1" w:lastRow="0" w:firstColumn="1" w:lastColumn="0" w:noHBand="0" w:noVBand="1"/>
                                  </w:tblPr>
                                </w:tblPrChange>
                              </w:tblPr>
                              <w:tblGrid>
                                <w:gridCol w:w="523"/>
                                <w:gridCol w:w="1198"/>
                                <w:gridCol w:w="992"/>
                                <w:gridCol w:w="992"/>
                                <w:gridCol w:w="1968"/>
                                <w:gridCol w:w="1457"/>
                                <w:gridCol w:w="1843"/>
                                <w:tblGridChange w:id="3457">
                                  <w:tblGrid>
                                    <w:gridCol w:w="523"/>
                                    <w:gridCol w:w="1198"/>
                                    <w:gridCol w:w="992"/>
                                    <w:gridCol w:w="992"/>
                                    <w:gridCol w:w="1968"/>
                                    <w:gridCol w:w="1457"/>
                                    <w:gridCol w:w="1843"/>
                                  </w:tblGrid>
                                </w:tblGridChange>
                              </w:tblGrid>
                              <w:tr w:rsidR="00D617FD" w:rsidRPr="00C7185A" w:rsidDel="0029494E" w14:paraId="4F2C4FF0" w14:textId="6E20B81A" w:rsidTr="00085FA0">
                                <w:trPr>
                                  <w:cantSplit/>
                                  <w:trHeight w:val="1134"/>
                                  <w:jc w:val="center"/>
                                  <w:del w:id="3458" w:author="Nasser Mustafa [2]" w:date="2018-09-19T07:51:00Z"/>
                                  <w:trPrChange w:id="3459" w:author="Nasser Mustafa [2]" w:date="2018-09-19T07:50:00Z">
                                    <w:trPr>
                                      <w:cantSplit/>
                                      <w:trHeight w:val="1134"/>
                                      <w:jc w:val="center"/>
                                    </w:trPr>
                                  </w:trPrChange>
                                </w:trPr>
                                <w:tc>
                                  <w:tcPr>
                                    <w:tcW w:w="523" w:type="dxa"/>
                                    <w:tcMar>
                                      <w:left w:w="142" w:type="dxa"/>
                                      <w:right w:w="28" w:type="dxa"/>
                                    </w:tcMar>
                                    <w:textDirection w:val="btLr"/>
                                    <w:tcPrChange w:id="3460" w:author="Nasser Mustafa [2]" w:date="2018-09-19T07:50:00Z">
                                      <w:tcPr>
                                        <w:tcW w:w="523" w:type="dxa"/>
                                        <w:tcMar>
                                          <w:left w:w="142" w:type="dxa"/>
                                          <w:right w:w="28" w:type="dxa"/>
                                        </w:tcMar>
                                        <w:textDirection w:val="btLr"/>
                                      </w:tcPr>
                                    </w:tcPrChange>
                                  </w:tcPr>
                                  <w:moveFromRangeEnd w:id="3454"/>
                                  <w:p w14:paraId="60B8A78C" w14:textId="4C7A9634" w:rsidR="00D617FD" w:rsidRPr="00C7185A" w:rsidDel="0029494E" w:rsidRDefault="00D617FD" w:rsidP="0095115B">
                                    <w:pPr>
                                      <w:spacing w:before="20" w:after="20" w:line="240" w:lineRule="auto"/>
                                      <w:ind w:left="-1" w:right="113"/>
                                      <w:contextualSpacing/>
                                      <w:jc w:val="left"/>
                                      <w:rPr>
                                        <w:del w:id="3461" w:author="Nasser Mustafa [2]" w:date="2018-09-19T07:51:00Z"/>
                                        <w:rFonts w:ascii="Times New Roman" w:hAnsi="Times New Roman"/>
                                        <w:sz w:val="18"/>
                                        <w:szCs w:val="18"/>
                                      </w:rPr>
                                    </w:pPr>
                                    <w:del w:id="3462" w:author="Nasser Mustafa [2]" w:date="2018-09-19T07:51:00Z">
                                      <w:r w:rsidRPr="00C7185A" w:rsidDel="0029494E">
                                        <w:rPr>
                                          <w:rFonts w:ascii="Times New Roman" w:hAnsi="Times New Roman"/>
                                          <w:b/>
                                          <w:sz w:val="18"/>
                                          <w:szCs w:val="18"/>
                                        </w:rPr>
                                        <w:delText>Reference</w:delText>
                                      </w:r>
                                    </w:del>
                                  </w:p>
                                </w:tc>
                                <w:tc>
                                  <w:tcPr>
                                    <w:tcW w:w="1198" w:type="dxa"/>
                                    <w:tcPrChange w:id="3463" w:author="Nasser Mustafa [2]" w:date="2018-09-19T07:50:00Z">
                                      <w:tcPr>
                                        <w:tcW w:w="1198" w:type="dxa"/>
                                      </w:tcPr>
                                    </w:tcPrChange>
                                  </w:tcPr>
                                  <w:p w14:paraId="2700853F" w14:textId="76CDAAD2" w:rsidR="00D617FD" w:rsidRPr="00C7185A" w:rsidDel="0029494E" w:rsidRDefault="00D617FD" w:rsidP="0095115B">
                                    <w:pPr>
                                      <w:spacing w:before="20" w:after="20" w:line="240" w:lineRule="auto"/>
                                      <w:ind w:hanging="11"/>
                                      <w:contextualSpacing/>
                                      <w:rPr>
                                        <w:del w:id="3464" w:author="Nasser Mustafa [2]" w:date="2018-09-19T07:51:00Z"/>
                                        <w:rFonts w:ascii="Times New Roman" w:hAnsi="Times New Roman"/>
                                        <w:sz w:val="18"/>
                                        <w:szCs w:val="18"/>
                                      </w:rPr>
                                    </w:pPr>
                                    <w:del w:id="3465" w:author="Nasser Mustafa [2]" w:date="2018-09-19T07:51:00Z">
                                      <w:r w:rsidRPr="00C7185A" w:rsidDel="0029494E">
                                        <w:rPr>
                                          <w:rFonts w:ascii="Times New Roman" w:hAnsi="Times New Roman"/>
                                          <w:b/>
                                          <w:sz w:val="18"/>
                                          <w:szCs w:val="18"/>
                                        </w:rPr>
                                        <w:delText>Traceable Models</w:delText>
                                      </w:r>
                                    </w:del>
                                  </w:p>
                                </w:tc>
                                <w:tc>
                                  <w:tcPr>
                                    <w:tcW w:w="992" w:type="dxa"/>
                                    <w:tcPrChange w:id="3466" w:author="Nasser Mustafa [2]" w:date="2018-09-19T07:50:00Z">
                                      <w:tcPr>
                                        <w:tcW w:w="992" w:type="dxa"/>
                                      </w:tcPr>
                                    </w:tcPrChange>
                                  </w:tcPr>
                                  <w:p w14:paraId="5A047E21" w14:textId="07B4E9DE" w:rsidR="00D617FD" w:rsidRPr="00C7185A" w:rsidDel="0029494E" w:rsidRDefault="00D617FD" w:rsidP="0095115B">
                                    <w:pPr>
                                      <w:spacing w:before="20" w:after="20" w:line="240" w:lineRule="auto"/>
                                      <w:ind w:firstLine="0"/>
                                      <w:contextualSpacing/>
                                      <w:jc w:val="left"/>
                                      <w:rPr>
                                        <w:del w:id="3467" w:author="Nasser Mustafa [2]" w:date="2018-09-19T07:51:00Z"/>
                                        <w:rFonts w:ascii="Times New Roman" w:hAnsi="Times New Roman"/>
                                        <w:sz w:val="18"/>
                                        <w:szCs w:val="18"/>
                                      </w:rPr>
                                    </w:pPr>
                                    <w:del w:id="3468" w:author="Nasser Mustafa [2]" w:date="2018-09-19T07:51:00Z">
                                      <w:r w:rsidRPr="00C7185A" w:rsidDel="0029494E">
                                        <w:rPr>
                                          <w:rFonts w:ascii="Times New Roman" w:hAnsi="Times New Roman"/>
                                          <w:b/>
                                          <w:sz w:val="18"/>
                                          <w:szCs w:val="18"/>
                                        </w:rPr>
                                        <w:delText>Metamodel Technology</w:delText>
                                      </w:r>
                                    </w:del>
                                  </w:p>
                                </w:tc>
                                <w:tc>
                                  <w:tcPr>
                                    <w:tcW w:w="992" w:type="dxa"/>
                                    <w:tcPrChange w:id="3469" w:author="Nasser Mustafa [2]" w:date="2018-09-19T07:50:00Z">
                                      <w:tcPr>
                                        <w:tcW w:w="992" w:type="dxa"/>
                                      </w:tcPr>
                                    </w:tcPrChange>
                                  </w:tcPr>
                                  <w:p w14:paraId="79679353" w14:textId="410C4D27" w:rsidR="00D617FD" w:rsidRPr="00C7185A" w:rsidDel="0029494E" w:rsidRDefault="00D617FD" w:rsidP="0095115B">
                                    <w:pPr>
                                      <w:spacing w:before="20" w:after="20" w:line="240" w:lineRule="auto"/>
                                      <w:ind w:hanging="39"/>
                                      <w:contextualSpacing/>
                                      <w:jc w:val="left"/>
                                      <w:rPr>
                                        <w:del w:id="3470" w:author="Nasser Mustafa [2]" w:date="2018-09-19T07:51:00Z"/>
                                        <w:rFonts w:ascii="Times New Roman" w:hAnsi="Times New Roman"/>
                                        <w:sz w:val="18"/>
                                        <w:szCs w:val="18"/>
                                      </w:rPr>
                                    </w:pPr>
                                    <w:del w:id="3471" w:author="Nasser Mustafa [2]" w:date="2018-09-19T07:51:00Z">
                                      <w:r w:rsidRPr="00C7185A" w:rsidDel="0029494E">
                                        <w:rPr>
                                          <w:rFonts w:ascii="Times New Roman" w:hAnsi="Times New Roman"/>
                                          <w:b/>
                                          <w:sz w:val="18"/>
                                          <w:szCs w:val="18"/>
                                        </w:rPr>
                                        <w:delText>Tool Support</w:delText>
                                      </w:r>
                                    </w:del>
                                  </w:p>
                                </w:tc>
                                <w:tc>
                                  <w:tcPr>
                                    <w:tcW w:w="1968" w:type="dxa"/>
                                    <w:tcPrChange w:id="3472" w:author="Nasser Mustafa [2]" w:date="2018-09-19T07:50:00Z">
                                      <w:tcPr>
                                        <w:tcW w:w="1968" w:type="dxa"/>
                                      </w:tcPr>
                                    </w:tcPrChange>
                                  </w:tcPr>
                                  <w:p w14:paraId="158BC11B" w14:textId="4FF0B27A" w:rsidR="00D617FD" w:rsidRPr="00C7185A" w:rsidDel="0029494E" w:rsidRDefault="00D617FD" w:rsidP="0095115B">
                                    <w:pPr>
                                      <w:spacing w:before="20" w:after="20" w:line="240" w:lineRule="auto"/>
                                      <w:ind w:hanging="39"/>
                                      <w:contextualSpacing/>
                                      <w:jc w:val="left"/>
                                      <w:rPr>
                                        <w:del w:id="3473" w:author="Nasser Mustafa [2]" w:date="2018-09-19T07:51:00Z"/>
                                        <w:rFonts w:ascii="Times New Roman" w:hAnsi="Times New Roman"/>
                                        <w:sz w:val="18"/>
                                        <w:szCs w:val="18"/>
                                      </w:rPr>
                                    </w:pPr>
                                    <w:del w:id="3474" w:author="Nasser Mustafa [2]" w:date="2018-09-19T07:51:00Z">
                                      <w:r w:rsidRPr="00C7185A" w:rsidDel="0029494E">
                                        <w:rPr>
                                          <w:rFonts w:ascii="Times New Roman" w:hAnsi="Times New Roman"/>
                                          <w:b/>
                                          <w:sz w:val="18"/>
                                          <w:szCs w:val="18"/>
                                        </w:rPr>
                                        <w:delText>Validation</w:delText>
                                      </w:r>
                                    </w:del>
                                  </w:p>
                                </w:tc>
                                <w:tc>
                                  <w:tcPr>
                                    <w:tcW w:w="1457" w:type="dxa"/>
                                    <w:tcPrChange w:id="3475" w:author="Nasser Mustafa [2]" w:date="2018-09-19T07:50:00Z">
                                      <w:tcPr>
                                        <w:tcW w:w="1457" w:type="dxa"/>
                                      </w:tcPr>
                                    </w:tcPrChange>
                                  </w:tcPr>
                                  <w:p w14:paraId="2D7BD64B" w14:textId="5CB11196" w:rsidR="00D617FD" w:rsidRPr="00C7185A" w:rsidDel="0029494E" w:rsidRDefault="00D617FD" w:rsidP="0095115B">
                                    <w:pPr>
                                      <w:spacing w:before="20" w:after="20" w:line="240" w:lineRule="auto"/>
                                      <w:ind w:hanging="39"/>
                                      <w:contextualSpacing/>
                                      <w:jc w:val="left"/>
                                      <w:rPr>
                                        <w:del w:id="3476" w:author="Nasser Mustafa [2]" w:date="2018-09-19T07:51:00Z"/>
                                        <w:rFonts w:ascii="Times New Roman" w:hAnsi="Times New Roman"/>
                                        <w:sz w:val="18"/>
                                        <w:szCs w:val="18"/>
                                      </w:rPr>
                                    </w:pPr>
                                    <w:del w:id="3477" w:author="Nasser Mustafa [2]" w:date="2018-09-19T07:51:00Z">
                                      <w:r w:rsidRPr="00C7185A" w:rsidDel="0029494E">
                                        <w:rPr>
                                          <w:rFonts w:ascii="Times New Roman" w:hAnsi="Times New Roman"/>
                                          <w:b/>
                                          <w:sz w:val="18"/>
                                          <w:szCs w:val="18"/>
                                        </w:rPr>
                                        <w:delText>Extension to new link types without changing metamodel</w:delText>
                                      </w:r>
                                    </w:del>
                                  </w:p>
                                </w:tc>
                                <w:tc>
                                  <w:tcPr>
                                    <w:tcW w:w="1843" w:type="dxa"/>
                                    <w:tcPrChange w:id="3478" w:author="Nasser Mustafa [2]" w:date="2018-09-19T07:50:00Z">
                                      <w:tcPr>
                                        <w:tcW w:w="1843" w:type="dxa"/>
                                      </w:tcPr>
                                    </w:tcPrChange>
                                  </w:tcPr>
                                  <w:p w14:paraId="02D8B88B" w14:textId="57E10243" w:rsidR="00D617FD" w:rsidRPr="00C7185A" w:rsidDel="0029494E" w:rsidRDefault="00D617FD" w:rsidP="0095115B">
                                    <w:pPr>
                                      <w:spacing w:before="20" w:after="20" w:line="240" w:lineRule="auto"/>
                                      <w:ind w:hanging="39"/>
                                      <w:contextualSpacing/>
                                      <w:jc w:val="left"/>
                                      <w:rPr>
                                        <w:del w:id="3479" w:author="Nasser Mustafa [2]" w:date="2018-09-19T07:51:00Z"/>
                                        <w:rFonts w:ascii="Times New Roman" w:hAnsi="Times New Roman"/>
                                        <w:sz w:val="18"/>
                                        <w:szCs w:val="18"/>
                                      </w:rPr>
                                    </w:pPr>
                                    <w:del w:id="3480" w:author="Nasser Mustafa [2]" w:date="2018-09-19T07:51:00Z">
                                      <w:r w:rsidRPr="00C7185A" w:rsidDel="0029494E">
                                        <w:rPr>
                                          <w:rFonts w:ascii="Times New Roman" w:hAnsi="Times New Roman"/>
                                          <w:b/>
                                          <w:sz w:val="18"/>
                                          <w:szCs w:val="18"/>
                                        </w:rPr>
                                        <w:delText>Important design features</w:delText>
                                      </w:r>
                                    </w:del>
                                  </w:p>
                                </w:tc>
                              </w:tr>
                              <w:tr w:rsidR="00D617FD" w:rsidRPr="00C7185A" w:rsidDel="0029494E" w14:paraId="7B851484" w14:textId="2BE2C833" w:rsidTr="00085FA0">
                                <w:trPr>
                                  <w:trHeight w:val="727"/>
                                  <w:jc w:val="center"/>
                                  <w:del w:id="3481" w:author="Nasser Mustafa [2]" w:date="2018-09-19T07:51:00Z"/>
                                  <w:trPrChange w:id="3482" w:author="Nasser Mustafa [2]" w:date="2018-09-19T07:50:00Z">
                                    <w:trPr>
                                      <w:trHeight w:val="727"/>
                                      <w:jc w:val="center"/>
                                    </w:trPr>
                                  </w:trPrChange>
                                </w:trPr>
                                <w:tc>
                                  <w:tcPr>
                                    <w:tcW w:w="523" w:type="dxa"/>
                                    <w:tcMar>
                                      <w:left w:w="142" w:type="dxa"/>
                                      <w:right w:w="28" w:type="dxa"/>
                                    </w:tcMar>
                                    <w:vAlign w:val="center"/>
                                    <w:tcPrChange w:id="3483" w:author="Nasser Mustafa [2]" w:date="2018-09-19T07:50:00Z">
                                      <w:tcPr>
                                        <w:tcW w:w="523" w:type="dxa"/>
                                        <w:tcMar>
                                          <w:left w:w="142" w:type="dxa"/>
                                          <w:right w:w="28" w:type="dxa"/>
                                        </w:tcMar>
                                        <w:vAlign w:val="center"/>
                                      </w:tcPr>
                                    </w:tcPrChange>
                                  </w:tcPr>
                                  <w:p w14:paraId="720380CE" w14:textId="7843AFA2" w:rsidR="00D617FD" w:rsidRPr="00C7185A" w:rsidDel="0029494E" w:rsidRDefault="00D617FD" w:rsidP="006A58FF">
                                    <w:pPr>
                                      <w:spacing w:before="20" w:after="20" w:line="240" w:lineRule="auto"/>
                                      <w:ind w:left="-16" w:firstLine="0"/>
                                      <w:contextualSpacing/>
                                      <w:rPr>
                                        <w:del w:id="3484" w:author="Nasser Mustafa [2]" w:date="2018-09-19T07:51:00Z"/>
                                        <w:rFonts w:ascii="Times New Roman" w:eastAsia="SimSun" w:hAnsi="Times New Roman"/>
                                        <w:b/>
                                        <w:bCs/>
                                        <w:sz w:val="18"/>
                                        <w:szCs w:val="18"/>
                                      </w:rPr>
                                    </w:pPr>
                                    <w:del w:id="3485"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&lt;EndNote&gt;&lt;Cite&gt;&lt;Author&gt;Paige&lt;/Author&gt;&lt;Year&gt;2011&lt;/Year&gt;&lt;RecNum&gt;20&lt;/RecNum&gt;&lt;DisplayText&gt;[11]&lt;/DisplayText&gt;&lt;record&gt;&lt;rec-number&gt;20&lt;/rec-number&gt;&lt;foreign-keys&gt;&lt;key app="EN" db-id="0fvexaz05rtvw1esxaavpvrkv5f5s0ptttfs"&gt;20&lt;/key&gt;&lt;/foreign-keys&gt;&lt;ref-type name="Journal Article"&gt;17&lt;/ref-type&gt;&lt;contributors&gt;&lt;authors&gt;&lt;author&gt;Paige, F.&lt;/author&gt;&lt;author&gt;Drivalos, N.&lt;/author&gt;&lt;author&gt;Kolovos, D. S.&lt;/author&gt;&lt;author&gt;Fernandes, K. J.&lt;/author&gt;&lt;author&gt;Power, C. &lt;/author&gt;&lt;author&gt;Olsen, G. K.&lt;/author&gt;&lt;author&gt;Zschaler, S.&lt;/author&gt;&lt;/authors&gt;&lt;/contributors&gt;&lt;titles&gt;&lt;title&gt;Rigorous identification and encoding of trace-links in model-driven engineering&lt;/title&gt;&lt;secondary-title&gt;Software &amp;amp; Systems Modeling&lt;/secondary-title&gt;&lt;/titles&gt;&lt;pages&gt;469-487&lt;/pages&gt;&lt;volume&gt;10&lt;/volume&gt;&lt;number&gt;4&lt;/number&gt;&lt;dates&gt;&lt;year&gt;2011&lt;/year&gt;&lt;/dates&gt;&lt;urls&gt;&lt;/urls&gt;&lt;/record&gt;&lt;/Cite&gt;&lt;/EndNote&gt;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"_ENREF_11" \o "Paige, 2011 #20" </w:delInstrText>
                                      </w:r>
                                      <w:r w:rsidDel="0029494E">
                                        <w:fldChar w:fldCharType="separate"/>
                                      </w:r>
                                      <w:r w:rsidDel="0029494E">
                                        <w:rPr>
                                          <w:rFonts w:ascii="Times New Roman" w:hAnsi="Times New Roman"/>
                                          <w:noProof/>
                                          <w:sz w:val="18"/>
                                          <w:szCs w:val="18"/>
                                        </w:rPr>
                                        <w:delText>11</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486" w:author="Nasser Mustafa [2]" w:date="2018-09-19T07:50:00Z">
                                      <w:tcPr>
                                        <w:tcW w:w="1198" w:type="dxa"/>
                                      </w:tcPr>
                                    </w:tcPrChange>
                                  </w:tcPr>
                                  <w:p w14:paraId="0B714EC8" w14:textId="7572A8BA" w:rsidR="00D617FD" w:rsidRPr="00C7185A" w:rsidDel="0029494E" w:rsidRDefault="00D617FD" w:rsidP="0095115B">
                                    <w:pPr>
                                      <w:spacing w:before="20" w:after="20" w:line="240" w:lineRule="auto"/>
                                      <w:ind w:firstLine="0"/>
                                      <w:contextualSpacing/>
                                      <w:rPr>
                                        <w:del w:id="3487" w:author="Nasser Mustafa [2]" w:date="2018-09-19T07:51:00Z"/>
                                        <w:rFonts w:ascii="Times New Roman" w:eastAsia="SimSun" w:hAnsi="Times New Roman"/>
                                        <w:b/>
                                        <w:bCs/>
                                        <w:sz w:val="18"/>
                                        <w:szCs w:val="18"/>
                                      </w:rPr>
                                    </w:pPr>
                                    <w:del w:id="3488" w:author="Nasser Mustafa [2]" w:date="2018-09-19T07:51:00Z">
                                      <w:r w:rsidRPr="00C7185A" w:rsidDel="0029494E">
                                        <w:rPr>
                                          <w:rFonts w:ascii="Times New Roman" w:hAnsi="Times New Roman"/>
                                          <w:sz w:val="18"/>
                                          <w:szCs w:val="18"/>
                                        </w:rPr>
                                        <w:delText>Ecore based</w:delText>
                                      </w:r>
                                    </w:del>
                                  </w:p>
                                </w:tc>
                                <w:tc>
                                  <w:tcPr>
                                    <w:tcW w:w="992" w:type="dxa"/>
                                    <w:tcPrChange w:id="3489" w:author="Nasser Mustafa [2]" w:date="2018-09-19T07:50:00Z">
                                      <w:tcPr>
                                        <w:tcW w:w="992" w:type="dxa"/>
                                      </w:tcPr>
                                    </w:tcPrChange>
                                  </w:tcPr>
                                  <w:p w14:paraId="14E81085" w14:textId="3F790543" w:rsidR="00D617FD" w:rsidRPr="00C7185A" w:rsidDel="0029494E" w:rsidRDefault="00D617FD" w:rsidP="0095115B">
                                    <w:pPr>
                                      <w:spacing w:before="20" w:after="20" w:line="240" w:lineRule="auto"/>
                                      <w:ind w:firstLine="0"/>
                                      <w:contextualSpacing/>
                                      <w:jc w:val="left"/>
                                      <w:rPr>
                                        <w:del w:id="3490" w:author="Nasser Mustafa [2]" w:date="2018-09-19T07:51:00Z"/>
                                        <w:rFonts w:ascii="Times New Roman" w:hAnsi="Times New Roman"/>
                                        <w:sz w:val="18"/>
                                        <w:szCs w:val="18"/>
                                      </w:rPr>
                                    </w:pPr>
                                    <w:del w:id="3491" w:author="Nasser Mustafa [2]" w:date="2018-09-19T07:51:00Z">
                                      <w:r w:rsidRPr="00C7185A" w:rsidDel="0029494E">
                                        <w:rPr>
                                          <w:rFonts w:ascii="Times New Roman" w:hAnsi="Times New Roman"/>
                                          <w:sz w:val="18"/>
                                          <w:szCs w:val="18"/>
                                        </w:rPr>
                                        <w:delText>UML class diagram</w:delText>
                                      </w:r>
                                    </w:del>
                                  </w:p>
                                </w:tc>
                                <w:tc>
                                  <w:tcPr>
                                    <w:tcW w:w="992" w:type="dxa"/>
                                    <w:tcPrChange w:id="3492" w:author="Nasser Mustafa [2]" w:date="2018-09-19T07:50:00Z">
                                      <w:tcPr>
                                        <w:tcW w:w="992" w:type="dxa"/>
                                      </w:tcPr>
                                    </w:tcPrChange>
                                  </w:tcPr>
                                  <w:p w14:paraId="25CE8B32" w14:textId="3ECABBB9" w:rsidR="00D617FD" w:rsidRPr="00C7185A" w:rsidDel="0029494E" w:rsidRDefault="00D617FD">
                                    <w:pPr>
                                      <w:spacing w:before="20" w:after="20" w:line="240" w:lineRule="auto"/>
                                      <w:ind w:firstLine="0"/>
                                      <w:contextualSpacing/>
                                      <w:jc w:val="left"/>
                                      <w:rPr>
                                        <w:del w:id="3493" w:author="Nasser Mustafa [2]" w:date="2018-09-19T07:51:00Z"/>
                                        <w:rFonts w:ascii="Times New Roman" w:hAnsi="Times New Roman"/>
                                        <w:sz w:val="18"/>
                                        <w:szCs w:val="18"/>
                                      </w:rPr>
                                    </w:pPr>
                                    <w:del w:id="3494" w:author="Nasser Mustafa [2]" w:date="2018-09-19T07:51:00Z">
                                      <w:r w:rsidRPr="00C7185A" w:rsidDel="0029494E">
                                        <w:rPr>
                                          <w:rFonts w:ascii="Times New Roman" w:hAnsi="Times New Roman"/>
                                          <w:sz w:val="18"/>
                                          <w:szCs w:val="18"/>
                                        </w:rPr>
                                        <w:delText xml:space="preserve">Eclipse </w:delText>
                                      </w:r>
                                    </w:del>
                                  </w:p>
                                </w:tc>
                                <w:tc>
                                  <w:tcPr>
                                    <w:tcW w:w="1968" w:type="dxa"/>
                                    <w:tcPrChange w:id="3495" w:author="Nasser Mustafa [2]" w:date="2018-09-19T07:50:00Z">
                                      <w:tcPr>
                                        <w:tcW w:w="1968" w:type="dxa"/>
                                      </w:tcPr>
                                    </w:tcPrChange>
                                  </w:tcPr>
                                  <w:p w14:paraId="7FBEBE93" w14:textId="7DD9AC85" w:rsidR="00D617FD" w:rsidRPr="00C7185A" w:rsidDel="0029494E" w:rsidRDefault="00D617FD" w:rsidP="0095115B">
                                    <w:pPr>
                                      <w:spacing w:before="20" w:after="20" w:line="240" w:lineRule="auto"/>
                                      <w:ind w:hanging="39"/>
                                      <w:contextualSpacing/>
                                      <w:jc w:val="left"/>
                                      <w:rPr>
                                        <w:del w:id="3496" w:author="Nasser Mustafa [2]" w:date="2018-09-19T07:51:00Z"/>
                                        <w:rFonts w:ascii="Times New Roman" w:hAnsi="Times New Roman"/>
                                        <w:sz w:val="18"/>
                                        <w:szCs w:val="18"/>
                                      </w:rPr>
                                    </w:pPr>
                                    <w:del w:id="3497" w:author="Nasser Mustafa [2]" w:date="2018-09-19T07:51:00Z">
                                      <w:r w:rsidRPr="00C7185A" w:rsidDel="0029494E">
                                        <w:rPr>
                                          <w:rFonts w:ascii="Times New Roman" w:hAnsi="Times New Roman"/>
                                          <w:sz w:val="18"/>
                                          <w:szCs w:val="18"/>
                                        </w:rPr>
                                        <w:delText xml:space="preserve">Partial instantiation, couple of case studies </w:delText>
                                      </w:r>
                                    </w:del>
                                  </w:p>
                                </w:tc>
                                <w:tc>
                                  <w:tcPr>
                                    <w:tcW w:w="1457" w:type="dxa"/>
                                    <w:tcPrChange w:id="3498" w:author="Nasser Mustafa [2]" w:date="2018-09-19T07:50:00Z">
                                      <w:tcPr>
                                        <w:tcW w:w="1457" w:type="dxa"/>
                                      </w:tcPr>
                                    </w:tcPrChange>
                                  </w:tcPr>
                                  <w:p w14:paraId="53A1FD32" w14:textId="2E051EF6" w:rsidR="00D617FD" w:rsidRPr="00C7185A" w:rsidDel="0029494E" w:rsidRDefault="00D617FD" w:rsidP="002F2A2B">
                                    <w:pPr>
                                      <w:spacing w:before="20" w:after="20" w:line="240" w:lineRule="auto"/>
                                      <w:ind w:firstLine="10"/>
                                      <w:contextualSpacing/>
                                      <w:jc w:val="left"/>
                                      <w:rPr>
                                        <w:del w:id="3499" w:author="Nasser Mustafa [2]" w:date="2018-09-19T07:51:00Z"/>
                                        <w:rFonts w:ascii="Times New Roman" w:eastAsia="SimSun" w:hAnsi="Times New Roman"/>
                                        <w:b/>
                                        <w:bCs/>
                                        <w:sz w:val="18"/>
                                        <w:szCs w:val="18"/>
                                      </w:rPr>
                                    </w:pPr>
                                    <w:del w:id="3500" w:author="Nasser Mustafa [2]" w:date="2018-09-19T07:51:00Z">
                                      <w:r w:rsidRPr="00C7185A" w:rsidDel="0029494E">
                                        <w:rPr>
                                          <w:rFonts w:ascii="Times New Roman" w:hAnsi="Times New Roman"/>
                                          <w:sz w:val="18"/>
                                          <w:szCs w:val="18"/>
                                        </w:rPr>
                                        <w:delText>No</w:delText>
                                      </w:r>
                                    </w:del>
                                  </w:p>
                                </w:tc>
                                <w:tc>
                                  <w:tcPr>
                                    <w:tcW w:w="1843" w:type="dxa"/>
                                    <w:tcPrChange w:id="3501" w:author="Nasser Mustafa [2]" w:date="2018-09-19T07:50:00Z">
                                      <w:tcPr>
                                        <w:tcW w:w="1843" w:type="dxa"/>
                                      </w:tcPr>
                                    </w:tcPrChange>
                                  </w:tcPr>
                                  <w:p w14:paraId="087B414E" w14:textId="37DCC79E" w:rsidR="00D617FD" w:rsidRPr="00C7185A" w:rsidDel="0029494E" w:rsidRDefault="00D617FD" w:rsidP="0095115B">
                                    <w:pPr>
                                      <w:spacing w:before="20" w:after="20" w:line="240" w:lineRule="auto"/>
                                      <w:ind w:hanging="39"/>
                                      <w:contextualSpacing/>
                                      <w:jc w:val="left"/>
                                      <w:rPr>
                                        <w:del w:id="3502" w:author="Nasser Mustafa [2]" w:date="2018-09-19T07:51:00Z"/>
                                        <w:rFonts w:ascii="Times New Roman" w:eastAsia="SimSun" w:hAnsi="Times New Roman"/>
                                        <w:b/>
                                        <w:bCs/>
                                        <w:sz w:val="18"/>
                                        <w:szCs w:val="18"/>
                                      </w:rPr>
                                    </w:pPr>
                                    <w:del w:id="3503" w:author="Nasser Mustafa [2]" w:date="2018-09-19T07:51:00Z">
                                      <w:r w:rsidRPr="00C7185A" w:rsidDel="0029494E">
                                        <w:rPr>
                                          <w:rFonts w:ascii="Times New Roman" w:hAnsi="Times New Roman"/>
                                          <w:sz w:val="18"/>
                                          <w:szCs w:val="18"/>
                                        </w:rPr>
                                        <w:delText>Trace links classifications, linking heterogeneous models</w:delText>
                                      </w:r>
                                    </w:del>
                                  </w:p>
                                </w:tc>
                              </w:tr>
                              <w:tr w:rsidR="00D617FD" w:rsidRPr="00C7185A" w:rsidDel="0029494E" w14:paraId="5380EC7F" w14:textId="4A35EC17" w:rsidTr="00085FA0">
                                <w:trPr>
                                  <w:trHeight w:val="789"/>
                                  <w:jc w:val="center"/>
                                  <w:del w:id="3504" w:author="Nasser Mustafa [2]" w:date="2018-09-19T07:51:00Z"/>
                                  <w:trPrChange w:id="3505" w:author="Nasser Mustafa [2]" w:date="2018-09-19T07:50:00Z">
                                    <w:trPr>
                                      <w:trHeight w:val="789"/>
                                      <w:jc w:val="center"/>
                                    </w:trPr>
                                  </w:trPrChange>
                                </w:trPr>
                                <w:tc>
                                  <w:tcPr>
                                    <w:tcW w:w="523" w:type="dxa"/>
                                    <w:tcMar>
                                      <w:left w:w="142" w:type="dxa"/>
                                      <w:right w:w="28" w:type="dxa"/>
                                    </w:tcMar>
                                    <w:vAlign w:val="center"/>
                                    <w:tcPrChange w:id="3506" w:author="Nasser Mustafa [2]" w:date="2018-09-19T07:50:00Z">
                                      <w:tcPr>
                                        <w:tcW w:w="523" w:type="dxa"/>
                                        <w:tcMar>
                                          <w:left w:w="142" w:type="dxa"/>
                                          <w:right w:w="28" w:type="dxa"/>
                                        </w:tcMar>
                                        <w:vAlign w:val="center"/>
                                      </w:tcPr>
                                    </w:tcPrChange>
                                  </w:tcPr>
                                  <w:p w14:paraId="3B70FB39" w14:textId="793B6277" w:rsidR="00D617FD" w:rsidRPr="00C7185A" w:rsidDel="0029494E" w:rsidRDefault="00D617FD" w:rsidP="006A58FF">
                                    <w:pPr>
                                      <w:spacing w:before="20" w:after="20" w:line="240" w:lineRule="auto"/>
                                      <w:ind w:left="-16" w:firstLine="0"/>
                                      <w:contextualSpacing/>
                                      <w:rPr>
                                        <w:del w:id="3507" w:author="Nasser Mustafa [2]" w:date="2018-09-19T07:51:00Z"/>
                                        <w:rFonts w:ascii="Times New Roman" w:hAnsi="Times New Roman"/>
                                        <w:sz w:val="18"/>
                                        <w:szCs w:val="18"/>
                                      </w:rPr>
                                    </w:pPr>
                                    <w:del w:id="3508"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&lt;EndNote&gt;&lt;Cite&gt;&lt;Author&gt;Pavalkis&lt;/Author&gt;&lt;Year&gt;2011&lt;/Year&gt;&lt;RecNum&gt;3&lt;/RecNum&gt;&lt;DisplayText&gt;[18]&lt;/DisplayText&gt;&lt;record&gt;&lt;rec-number&gt;3&lt;/rec-number&gt;&lt;foreign-keys&gt;&lt;key app="EN" db-id="0fvexaz05rtvw1esxaavpvrkv5f5s0ptttfs"&gt;3&lt;/key&gt;&lt;/foreign-keys&gt;&lt;ref-type name="Journal Article"&gt;17&lt;/ref-type&gt;&lt;contributors&gt;&lt;authors&gt;&lt;author&gt;Pavalkis, S. &lt;/author&gt;&lt;author&gt;Nemuraite,  L.&lt;/author&gt;&lt;author&gt;&lt;style face="normal" font="default" size="100%"&gt;Milevi&lt;/style&gt;&lt;style face="normal" font="default" charset="238" size="100%"&gt;čienė&lt;/style&gt;&lt;style face="normal" font="default" size="100%"&gt;, E.&lt;/style&gt;&lt;/author&gt;&lt;/authors&gt;&lt;/contributors&gt;&lt;titles&gt;&lt;title&gt;&lt;style face="normal" font="default" charset="238" size="100%"&gt;Towards Traceability Metamodel for Business Process Modeling Notation&lt;/style&gt;&lt;/title&gt;&lt;secondary-title&gt;&lt;style face="normal" font="default" size="100%"&gt;IFIP &lt;/style&gt;&lt;style face="normal" font="default" charset="238" size="100%"&gt;Advances in Information and Communication Technology&lt;/style&gt;&lt;/secondary-title&gt;&lt;short-title&gt;IFIP AICT&lt;/short-title&gt;&lt;/titles&gt;&lt;pages&gt;&lt;style face="normal" font="default" charset="238" size="100%"&gt;177-188&lt;/style&gt;&lt;/pages&gt;&lt;dates&gt;&lt;year&gt;&lt;style face="normal" font="default" charset="238" size="100%"&gt;2011&lt;/style&gt;&lt;/year&gt;&lt;/dates&gt;&lt;urls&gt;&lt;/urls&gt;&lt;/record&gt;&lt;/Cite&gt;&lt;/EndNote&gt;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"_ENREF_18" \o "Pavalkis, 2011 #3" </w:delInstrText>
                                      </w:r>
                                      <w:r w:rsidDel="0029494E">
                                        <w:fldChar w:fldCharType="separate"/>
                                      </w:r>
                                      <w:r w:rsidDel="0029494E">
                                        <w:rPr>
                                          <w:rFonts w:ascii="Times New Roman" w:hAnsi="Times New Roman"/>
                                          <w:noProof/>
                                          <w:sz w:val="18"/>
                                          <w:szCs w:val="18"/>
                                        </w:rPr>
                                        <w:delText>18</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509" w:author="Nasser Mustafa [2]" w:date="2018-09-19T07:50:00Z">
                                      <w:tcPr>
                                        <w:tcW w:w="1198" w:type="dxa"/>
                                      </w:tcPr>
                                    </w:tcPrChange>
                                  </w:tcPr>
                                  <w:p w14:paraId="78628981" w14:textId="2EC8FCFC" w:rsidR="00D617FD" w:rsidRPr="00C7185A" w:rsidDel="0029494E" w:rsidRDefault="00D617FD" w:rsidP="0095115B">
                                    <w:pPr>
                                      <w:spacing w:before="20" w:after="20" w:line="240" w:lineRule="auto"/>
                                      <w:ind w:firstLine="0"/>
                                      <w:contextualSpacing/>
                                      <w:rPr>
                                        <w:del w:id="3510" w:author="Nasser Mustafa [2]" w:date="2018-09-19T07:51:00Z"/>
                                        <w:rFonts w:ascii="Times New Roman" w:eastAsia="SimSun" w:hAnsi="Times New Roman"/>
                                        <w:b/>
                                        <w:bCs/>
                                        <w:sz w:val="18"/>
                                        <w:szCs w:val="18"/>
                                      </w:rPr>
                                    </w:pPr>
                                    <w:del w:id="3511" w:author="Nasser Mustafa [2]" w:date="2018-09-19T07:51:00Z">
                                      <w:r w:rsidRPr="00C7185A" w:rsidDel="0029494E">
                                        <w:rPr>
                                          <w:rFonts w:ascii="Times New Roman" w:hAnsi="Times New Roman"/>
                                          <w:sz w:val="18"/>
                                          <w:szCs w:val="18"/>
                                        </w:rPr>
                                        <w:delText>BPMN</w:delText>
                                      </w:r>
                                    </w:del>
                                  </w:p>
                                </w:tc>
                                <w:tc>
                                  <w:tcPr>
                                    <w:tcW w:w="992" w:type="dxa"/>
                                    <w:tcPrChange w:id="3512" w:author="Nasser Mustafa [2]" w:date="2018-09-19T07:50:00Z">
                                      <w:tcPr>
                                        <w:tcW w:w="992" w:type="dxa"/>
                                      </w:tcPr>
                                    </w:tcPrChange>
                                  </w:tcPr>
                                  <w:p w14:paraId="774204DC" w14:textId="2075DA59" w:rsidR="00D617FD" w:rsidRPr="00C7185A" w:rsidDel="0029494E" w:rsidRDefault="00D617FD" w:rsidP="0095115B">
                                    <w:pPr>
                                      <w:spacing w:before="20" w:after="20" w:line="240" w:lineRule="auto"/>
                                      <w:ind w:firstLine="0"/>
                                      <w:contextualSpacing/>
                                      <w:jc w:val="left"/>
                                      <w:rPr>
                                        <w:del w:id="3513" w:author="Nasser Mustafa [2]" w:date="2018-09-19T07:51:00Z"/>
                                        <w:rFonts w:ascii="Times New Roman" w:hAnsi="Times New Roman"/>
                                        <w:sz w:val="18"/>
                                        <w:szCs w:val="18"/>
                                      </w:rPr>
                                    </w:pPr>
                                    <w:del w:id="3514" w:author="Nasser Mustafa [2]" w:date="2018-09-19T07:51:00Z">
                                      <w:r w:rsidRPr="00C7185A" w:rsidDel="0029494E">
                                        <w:rPr>
                                          <w:rFonts w:ascii="Times New Roman" w:hAnsi="Times New Roman"/>
                                          <w:sz w:val="18"/>
                                          <w:szCs w:val="18"/>
                                        </w:rPr>
                                        <w:delText xml:space="preserve">UML derived property </w:delText>
                                      </w:r>
                                    </w:del>
                                  </w:p>
                                </w:tc>
                                <w:tc>
                                  <w:tcPr>
                                    <w:tcW w:w="992" w:type="dxa"/>
                                    <w:tcPrChange w:id="3515" w:author="Nasser Mustafa [2]" w:date="2018-09-19T07:50:00Z">
                                      <w:tcPr>
                                        <w:tcW w:w="992" w:type="dxa"/>
                                      </w:tcPr>
                                    </w:tcPrChange>
                                  </w:tcPr>
                                  <w:p w14:paraId="3AC15473" w14:textId="77992D0A" w:rsidR="00D617FD" w:rsidRPr="00C7185A" w:rsidDel="0029494E" w:rsidRDefault="00D617FD" w:rsidP="002F2A2B">
                                    <w:pPr>
                                      <w:spacing w:before="20" w:after="20" w:line="240" w:lineRule="auto"/>
                                      <w:ind w:firstLine="0"/>
                                      <w:contextualSpacing/>
                                      <w:jc w:val="left"/>
                                      <w:rPr>
                                        <w:del w:id="3516" w:author="Nasser Mustafa [2]" w:date="2018-09-19T07:51:00Z"/>
                                        <w:rFonts w:ascii="Times New Roman" w:hAnsi="Times New Roman"/>
                                        <w:sz w:val="18"/>
                                        <w:szCs w:val="18"/>
                                      </w:rPr>
                                    </w:pPr>
                                    <w:del w:id="3517" w:author="Nasser Mustafa [2]" w:date="2018-09-19T07:51:00Z">
                                      <w:r w:rsidRPr="00C7185A" w:rsidDel="0029494E">
                                        <w:rPr>
                                          <w:rFonts w:ascii="Times New Roman" w:hAnsi="Times New Roman"/>
                                          <w:sz w:val="18"/>
                                          <w:szCs w:val="18"/>
                                        </w:rPr>
                                        <w:delText>MagicDraw</w:delText>
                                      </w:r>
                                    </w:del>
                                  </w:p>
                                </w:tc>
                                <w:tc>
                                  <w:tcPr>
                                    <w:tcW w:w="1968" w:type="dxa"/>
                                    <w:tcPrChange w:id="3518" w:author="Nasser Mustafa [2]" w:date="2018-09-19T07:50:00Z">
                                      <w:tcPr>
                                        <w:tcW w:w="1968" w:type="dxa"/>
                                      </w:tcPr>
                                    </w:tcPrChange>
                                  </w:tcPr>
                                  <w:p w14:paraId="25D1823E" w14:textId="231F45A7" w:rsidR="00D617FD" w:rsidRPr="00C7185A" w:rsidDel="0029494E" w:rsidRDefault="00D617FD" w:rsidP="0095115B">
                                    <w:pPr>
                                      <w:spacing w:before="20" w:after="20" w:line="240" w:lineRule="auto"/>
                                      <w:ind w:hanging="39"/>
                                      <w:contextualSpacing/>
                                      <w:jc w:val="left"/>
                                      <w:rPr>
                                        <w:del w:id="3519" w:author="Nasser Mustafa [2]" w:date="2018-09-19T07:51:00Z"/>
                                        <w:rFonts w:ascii="Times New Roman" w:hAnsi="Times New Roman"/>
                                        <w:sz w:val="18"/>
                                        <w:szCs w:val="18"/>
                                      </w:rPr>
                                    </w:pPr>
                                    <w:del w:id="3520" w:author="Nasser Mustafa [2]" w:date="2018-09-19T07:51:00Z">
                                      <w:r w:rsidRPr="00C7185A" w:rsidDel="0029494E">
                                        <w:rPr>
                                          <w:rFonts w:ascii="Times New Roman" w:hAnsi="Times New Roman"/>
                                          <w:sz w:val="18"/>
                                          <w:szCs w:val="18"/>
                                        </w:rPr>
                                        <w:delText xml:space="preserve">Partial instantiation, one case study </w:delText>
                                      </w:r>
                                    </w:del>
                                  </w:p>
                                </w:tc>
                                <w:tc>
                                  <w:tcPr>
                                    <w:tcW w:w="1457" w:type="dxa"/>
                                    <w:tcPrChange w:id="3521" w:author="Nasser Mustafa [2]" w:date="2018-09-19T07:50:00Z">
                                      <w:tcPr>
                                        <w:tcW w:w="1457" w:type="dxa"/>
                                      </w:tcPr>
                                    </w:tcPrChange>
                                  </w:tcPr>
                                  <w:p w14:paraId="717E3C6B" w14:textId="36F7EF92" w:rsidR="00D617FD" w:rsidRPr="00C7185A" w:rsidDel="0029494E" w:rsidRDefault="00D617FD" w:rsidP="002F2A2B">
                                    <w:pPr>
                                      <w:spacing w:before="20" w:after="20" w:line="240" w:lineRule="auto"/>
                                      <w:ind w:firstLine="10"/>
                                      <w:contextualSpacing/>
                                      <w:jc w:val="left"/>
                                      <w:rPr>
                                        <w:del w:id="3522" w:author="Nasser Mustafa [2]" w:date="2018-09-19T07:51:00Z"/>
                                        <w:rFonts w:ascii="Times New Roman" w:eastAsia="SimSun" w:hAnsi="Times New Roman"/>
                                        <w:b/>
                                        <w:bCs/>
                                        <w:sz w:val="18"/>
                                        <w:szCs w:val="18"/>
                                      </w:rPr>
                                    </w:pPr>
                                    <w:del w:id="3523" w:author="Nasser Mustafa [2]" w:date="2018-09-19T07:51:00Z">
                                      <w:r w:rsidRPr="00C7185A" w:rsidDel="0029494E">
                                        <w:rPr>
                                          <w:rFonts w:ascii="Times New Roman" w:hAnsi="Times New Roman"/>
                                          <w:sz w:val="18"/>
                                          <w:szCs w:val="18"/>
                                        </w:rPr>
                                        <w:delText>Yes, but limited to what can be done with derived properties</w:delText>
                                      </w:r>
                                    </w:del>
                                  </w:p>
                                </w:tc>
                                <w:tc>
                                  <w:tcPr>
                                    <w:tcW w:w="1843" w:type="dxa"/>
                                    <w:tcPrChange w:id="3524" w:author="Nasser Mustafa [2]" w:date="2018-09-19T07:50:00Z">
                                      <w:tcPr>
                                        <w:tcW w:w="1843" w:type="dxa"/>
                                      </w:tcPr>
                                    </w:tcPrChange>
                                  </w:tcPr>
                                  <w:p w14:paraId="12E0C20B" w14:textId="7A70889D" w:rsidR="00D617FD" w:rsidRPr="00C7185A" w:rsidDel="0029494E" w:rsidRDefault="00D617FD" w:rsidP="0095115B">
                                    <w:pPr>
                                      <w:spacing w:before="20" w:after="20" w:line="240" w:lineRule="auto"/>
                                      <w:ind w:hanging="39"/>
                                      <w:contextualSpacing/>
                                      <w:jc w:val="left"/>
                                      <w:rPr>
                                        <w:del w:id="3525" w:author="Nasser Mustafa [2]" w:date="2018-09-19T07:51:00Z"/>
                                        <w:rFonts w:ascii="Times New Roman" w:eastAsia="SimSun" w:hAnsi="Times New Roman"/>
                                        <w:b/>
                                        <w:bCs/>
                                        <w:sz w:val="18"/>
                                        <w:szCs w:val="18"/>
                                      </w:rPr>
                                    </w:pPr>
                                    <w:del w:id="3526" w:author="Nasser Mustafa [2]" w:date="2018-09-19T07:51:00Z">
                                      <w:r w:rsidRPr="00C7185A" w:rsidDel="0029494E">
                                        <w:rPr>
                                          <w:rFonts w:ascii="Times New Roman" w:hAnsi="Times New Roman"/>
                                          <w:sz w:val="18"/>
                                          <w:szCs w:val="18"/>
                                        </w:rPr>
                                        <w:delText>New traceability rules</w:delText>
                                      </w:r>
                                      <w:r w:rsidDel="0029494E">
                                        <w:rPr>
                                          <w:rFonts w:ascii="Times New Roman" w:hAnsi="Times New Roman"/>
                                          <w:sz w:val="18"/>
                                          <w:szCs w:val="18"/>
                                        </w:rPr>
                                        <w:delText xml:space="preserve">   </w:delText>
                                      </w:r>
                                      <w:r w:rsidRPr="00C7185A" w:rsidDel="0029494E">
                                        <w:rPr>
                                          <w:rFonts w:ascii="Times New Roman" w:hAnsi="Times New Roman"/>
                                          <w:sz w:val="18"/>
                                          <w:szCs w:val="18"/>
                                        </w:rPr>
                                        <w:delText>and relations in BPMN</w:delText>
                                      </w:r>
                                    </w:del>
                                  </w:p>
                                </w:tc>
                              </w:tr>
                              <w:tr w:rsidR="00D617FD" w:rsidRPr="00C7185A" w:rsidDel="0029494E" w14:paraId="19C2AC00" w14:textId="6D24C2F9" w:rsidTr="00085FA0">
                                <w:trPr>
                                  <w:trHeight w:val="640"/>
                                  <w:jc w:val="center"/>
                                  <w:del w:id="3527" w:author="Nasser Mustafa [2]" w:date="2018-09-19T07:51:00Z"/>
                                  <w:trPrChange w:id="3528" w:author="Nasser Mustafa [2]" w:date="2018-09-19T07:50:00Z">
                                    <w:trPr>
                                      <w:trHeight w:val="640"/>
                                      <w:jc w:val="center"/>
                                    </w:trPr>
                                  </w:trPrChange>
                                </w:trPr>
                                <w:tc>
                                  <w:tcPr>
                                    <w:tcW w:w="523" w:type="dxa"/>
                                    <w:tcMar>
                                      <w:left w:w="142" w:type="dxa"/>
                                      <w:right w:w="28" w:type="dxa"/>
                                    </w:tcMar>
                                    <w:vAlign w:val="center"/>
                                    <w:tcPrChange w:id="3529" w:author="Nasser Mustafa [2]" w:date="2018-09-19T07:50:00Z">
                                      <w:tcPr>
                                        <w:tcW w:w="523" w:type="dxa"/>
                                        <w:tcMar>
                                          <w:left w:w="142" w:type="dxa"/>
                                          <w:right w:w="28" w:type="dxa"/>
                                        </w:tcMar>
                                        <w:vAlign w:val="center"/>
                                      </w:tcPr>
                                    </w:tcPrChange>
                                  </w:tcPr>
                                  <w:p w14:paraId="13FDAF70" w14:textId="4BF39624" w:rsidR="00D617FD" w:rsidRPr="00C7185A" w:rsidDel="0029494E" w:rsidRDefault="00D617FD" w:rsidP="006A58FF">
                                    <w:pPr>
                                      <w:spacing w:before="20" w:after="20" w:line="240" w:lineRule="auto"/>
                                      <w:ind w:left="-16" w:firstLine="0"/>
                                      <w:contextualSpacing/>
                                      <w:rPr>
                                        <w:del w:id="3530" w:author="Nasser Mustafa [2]" w:date="2018-09-19T07:51:00Z"/>
                                        <w:rFonts w:ascii="Times New Roman" w:hAnsi="Times New Roman"/>
                                        <w:sz w:val="18"/>
                                        <w:szCs w:val="18"/>
                                      </w:rPr>
                                    </w:pPr>
                                    <w:del w:id="3531"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&lt;EndNote&gt;&lt;Cite&gt;&lt;Author&gt;Drivalos&lt;/Author&gt;&lt;Year&gt;2008&lt;/Year&gt;&lt;RecNum&gt;2&lt;/RecNum&gt;&lt;DisplayText&gt;[3]&lt;/DisplayText&gt;&lt;record&gt;&lt;rec-number&gt;2&lt;/rec-number&gt;&lt;foreign-keys&gt;&lt;key app="EN" db-id="rxfad95wgs5d2dexxekxwt2katzr52wtwdxz" timestamp="0"&gt;2&lt;/key&gt;&lt;/foreign-keys&gt;&lt;ref-type name="Conference Proceedings"&gt;10&lt;/ref-type&gt;&lt;contributors&gt;&lt;authors&gt;&lt;author&gt;Nikolaos  Drivalos&lt;/author&gt;&lt;author&gt;Dimitrios S  Kolovos&lt;/author&gt;&lt;author&gt; Richard F  Paige&lt;/author&gt;&lt;author&gt; Kiran J  Fernandes&lt;/author&gt;&lt;/authors&gt;&lt;/contributors&gt;&lt;titles&gt;&lt;title&gt;Engineering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"_ENREF_3" \o "Drivalos, 2008 #106" </w:delInstrText>
                                      </w:r>
                                      <w:r w:rsidDel="0029494E">
                                        <w:fldChar w:fldCharType="separate"/>
                                      </w:r>
                                      <w:r w:rsidDel="0029494E">
                                        <w:rPr>
                                          <w:rFonts w:ascii="Times New Roman" w:hAnsi="Times New Roman"/>
                                          <w:noProof/>
                                          <w:sz w:val="18"/>
                                          <w:szCs w:val="18"/>
                                        </w:rPr>
                                        <w:delText>3</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532" w:author="Nasser Mustafa [2]" w:date="2018-09-19T07:50:00Z">
                                      <w:tcPr>
                                        <w:tcW w:w="1198" w:type="dxa"/>
                                      </w:tcPr>
                                    </w:tcPrChange>
                                  </w:tcPr>
                                  <w:p w14:paraId="0640135D" w14:textId="0B420FAC" w:rsidR="00D617FD" w:rsidRPr="00C7185A" w:rsidDel="0029494E" w:rsidRDefault="00D617FD" w:rsidP="0095115B">
                                    <w:pPr>
                                      <w:spacing w:before="20" w:after="20" w:line="240" w:lineRule="auto"/>
                                      <w:ind w:firstLine="0"/>
                                      <w:contextualSpacing/>
                                      <w:rPr>
                                        <w:del w:id="3533" w:author="Nasser Mustafa [2]" w:date="2018-09-19T07:51:00Z"/>
                                        <w:rFonts w:ascii="Times New Roman" w:eastAsia="SimSun" w:hAnsi="Times New Roman"/>
                                        <w:b/>
                                        <w:bCs/>
                                        <w:sz w:val="18"/>
                                        <w:szCs w:val="18"/>
                                      </w:rPr>
                                    </w:pPr>
                                    <w:del w:id="3534" w:author="Nasser Mustafa [2]" w:date="2018-09-19T07:51:00Z">
                                      <w:r w:rsidRPr="00C7185A" w:rsidDel="0029494E">
                                        <w:rPr>
                                          <w:rFonts w:ascii="Times New Roman" w:hAnsi="Times New Roman"/>
                                          <w:sz w:val="18"/>
                                          <w:szCs w:val="18"/>
                                        </w:rPr>
                                        <w:delText>MOF-based models</w:delText>
                                      </w:r>
                                    </w:del>
                                  </w:p>
                                </w:tc>
                                <w:tc>
                                  <w:tcPr>
                                    <w:tcW w:w="992" w:type="dxa"/>
                                    <w:tcPrChange w:id="3535" w:author="Nasser Mustafa [2]" w:date="2018-09-19T07:50:00Z">
                                      <w:tcPr>
                                        <w:tcW w:w="992" w:type="dxa"/>
                                      </w:tcPr>
                                    </w:tcPrChange>
                                  </w:tcPr>
                                  <w:p w14:paraId="633388B0" w14:textId="404A04E9" w:rsidR="00D617FD" w:rsidRPr="00C7185A" w:rsidDel="0029494E" w:rsidRDefault="00D617FD" w:rsidP="0095115B">
                                    <w:pPr>
                                      <w:spacing w:before="20" w:after="20" w:line="240" w:lineRule="auto"/>
                                      <w:ind w:firstLine="0"/>
                                      <w:contextualSpacing/>
                                      <w:jc w:val="left"/>
                                      <w:rPr>
                                        <w:del w:id="3536" w:author="Nasser Mustafa [2]" w:date="2018-09-19T07:51:00Z"/>
                                        <w:rFonts w:ascii="Times New Roman" w:hAnsi="Times New Roman"/>
                                        <w:sz w:val="18"/>
                                        <w:szCs w:val="18"/>
                                      </w:rPr>
                                    </w:pPr>
                                    <w:del w:id="3537" w:author="Nasser Mustafa [2]" w:date="2018-09-19T07:51:00Z">
                                      <w:r w:rsidRPr="00C7185A" w:rsidDel="0029494E">
                                        <w:rPr>
                                          <w:rFonts w:ascii="Times New Roman" w:hAnsi="Times New Roman"/>
                                          <w:sz w:val="18"/>
                                          <w:szCs w:val="18"/>
                                        </w:rPr>
                                        <w:delText>UML</w:delText>
                                      </w:r>
                                      <w:r w:rsidRPr="00C7185A" w:rsidDel="0029494E">
                                        <w:rPr>
                                          <w:rFonts w:ascii="Times New Roman" w:hAnsi="Times New Roman"/>
                                          <w:b/>
                                          <w:sz w:val="18"/>
                                          <w:szCs w:val="18"/>
                                        </w:rPr>
                                        <w:delText xml:space="preserve"> </w:delText>
                                      </w:r>
                                      <w:r w:rsidRPr="00C7185A" w:rsidDel="0029494E">
                                        <w:rPr>
                                          <w:rFonts w:ascii="Times New Roman" w:hAnsi="Times New Roman"/>
                                          <w:sz w:val="18"/>
                                          <w:szCs w:val="18"/>
                                        </w:rPr>
                                        <w:delText>class diagram</w:delText>
                                      </w:r>
                                    </w:del>
                                  </w:p>
                                </w:tc>
                                <w:tc>
                                  <w:tcPr>
                                    <w:tcW w:w="992" w:type="dxa"/>
                                    <w:tcPrChange w:id="3538" w:author="Nasser Mustafa [2]" w:date="2018-09-19T07:50:00Z">
                                      <w:tcPr>
                                        <w:tcW w:w="992" w:type="dxa"/>
                                      </w:tcPr>
                                    </w:tcPrChange>
                                  </w:tcPr>
                                  <w:p w14:paraId="4B0FA0BA" w14:textId="2E9CD378" w:rsidR="00D617FD" w:rsidRPr="00C7185A" w:rsidDel="0029494E" w:rsidRDefault="00D617FD" w:rsidP="002F2A2B">
                                    <w:pPr>
                                      <w:spacing w:before="20" w:after="20" w:line="240" w:lineRule="auto"/>
                                      <w:ind w:firstLine="0"/>
                                      <w:contextualSpacing/>
                                      <w:jc w:val="left"/>
                                      <w:rPr>
                                        <w:del w:id="3539" w:author="Nasser Mustafa [2]" w:date="2018-09-19T07:51:00Z"/>
                                        <w:rFonts w:ascii="Times New Roman" w:hAnsi="Times New Roman"/>
                                        <w:sz w:val="18"/>
                                        <w:szCs w:val="18"/>
                                      </w:rPr>
                                    </w:pPr>
                                    <w:del w:id="3540" w:author="Nasser Mustafa [2]" w:date="2018-09-19T07:51:00Z">
                                      <w:r w:rsidRPr="00C7185A" w:rsidDel="0029494E">
                                        <w:rPr>
                                          <w:rFonts w:ascii="Times New Roman" w:hAnsi="Times New Roman"/>
                                          <w:sz w:val="18"/>
                                          <w:szCs w:val="18"/>
                                        </w:rPr>
                                        <w:delText>Eclipse</w:delText>
                                      </w:r>
                                    </w:del>
                                  </w:p>
                                </w:tc>
                                <w:tc>
                                  <w:tcPr>
                                    <w:tcW w:w="1968" w:type="dxa"/>
                                    <w:tcPrChange w:id="3541" w:author="Nasser Mustafa [2]" w:date="2018-09-19T07:50:00Z">
                                      <w:tcPr>
                                        <w:tcW w:w="1968" w:type="dxa"/>
                                      </w:tcPr>
                                    </w:tcPrChange>
                                  </w:tcPr>
                                  <w:p w14:paraId="3195E2C7" w14:textId="54CC5788" w:rsidR="00D617FD" w:rsidRPr="00C7185A" w:rsidDel="0029494E" w:rsidRDefault="00D617FD" w:rsidP="0095115B">
                                    <w:pPr>
                                      <w:spacing w:before="20" w:after="20" w:line="240" w:lineRule="auto"/>
                                      <w:ind w:hanging="39"/>
                                      <w:contextualSpacing/>
                                      <w:jc w:val="left"/>
                                      <w:rPr>
                                        <w:del w:id="3542" w:author="Nasser Mustafa [2]" w:date="2018-09-19T07:51:00Z"/>
                                        <w:rFonts w:ascii="Times New Roman" w:hAnsi="Times New Roman"/>
                                        <w:sz w:val="18"/>
                                        <w:szCs w:val="18"/>
                                      </w:rPr>
                                    </w:pPr>
                                    <w:del w:id="3543" w:author="Nasser Mustafa [2]" w:date="2018-09-19T07:51:00Z">
                                      <w:r w:rsidRPr="00C7185A" w:rsidDel="0029494E">
                                        <w:rPr>
                                          <w:rFonts w:ascii="Times New Roman" w:hAnsi="Times New Roman"/>
                                          <w:sz w:val="18"/>
                                          <w:szCs w:val="18"/>
                                        </w:rPr>
                                        <w:delText>Partial instantiation, one case study</w:delText>
                                      </w:r>
                                    </w:del>
                                  </w:p>
                                </w:tc>
                                <w:tc>
                                  <w:tcPr>
                                    <w:tcW w:w="1457" w:type="dxa"/>
                                    <w:tcPrChange w:id="3544" w:author="Nasser Mustafa [2]" w:date="2018-09-19T07:50:00Z">
                                      <w:tcPr>
                                        <w:tcW w:w="1457" w:type="dxa"/>
                                      </w:tcPr>
                                    </w:tcPrChange>
                                  </w:tcPr>
                                  <w:p w14:paraId="5E29B2A6" w14:textId="41AF5CDD" w:rsidR="00D617FD" w:rsidRPr="00C7185A" w:rsidDel="0029494E" w:rsidRDefault="00D617FD" w:rsidP="002F2A2B">
                                    <w:pPr>
                                      <w:spacing w:before="20" w:after="20" w:line="240" w:lineRule="auto"/>
                                      <w:ind w:firstLine="10"/>
                                      <w:contextualSpacing/>
                                      <w:jc w:val="left"/>
                                      <w:rPr>
                                        <w:del w:id="3545" w:author="Nasser Mustafa [2]" w:date="2018-09-19T07:51:00Z"/>
                                        <w:rFonts w:ascii="Times New Roman" w:eastAsia="SimSun" w:hAnsi="Times New Roman"/>
                                        <w:b/>
                                        <w:bCs/>
                                        <w:sz w:val="18"/>
                                        <w:szCs w:val="18"/>
                                      </w:rPr>
                                    </w:pPr>
                                    <w:del w:id="3546" w:author="Nasser Mustafa [2]" w:date="2018-09-19T07:51:00Z">
                                      <w:r w:rsidRPr="00C7185A" w:rsidDel="0029494E">
                                        <w:rPr>
                                          <w:rFonts w:ascii="Times New Roman" w:hAnsi="Times New Roman"/>
                                          <w:sz w:val="18"/>
                                          <w:szCs w:val="18"/>
                                        </w:rPr>
                                        <w:delText>Yes, but limited to MOF</w:delText>
                                      </w:r>
                                    </w:del>
                                  </w:p>
                                </w:tc>
                                <w:tc>
                                  <w:tcPr>
                                    <w:tcW w:w="1843" w:type="dxa"/>
                                    <w:tcPrChange w:id="3547" w:author="Nasser Mustafa [2]" w:date="2018-09-19T07:50:00Z">
                                      <w:tcPr>
                                        <w:tcW w:w="1843" w:type="dxa"/>
                                      </w:tcPr>
                                    </w:tcPrChange>
                                  </w:tcPr>
                                  <w:p w14:paraId="00B779A7" w14:textId="7D241ACA" w:rsidR="00D617FD" w:rsidRPr="00C7185A" w:rsidDel="0029494E" w:rsidRDefault="00D617FD" w:rsidP="0095115B">
                                    <w:pPr>
                                      <w:spacing w:before="20" w:after="20" w:line="240" w:lineRule="auto"/>
                                      <w:ind w:hanging="39"/>
                                      <w:contextualSpacing/>
                                      <w:jc w:val="left"/>
                                      <w:rPr>
                                        <w:del w:id="3548" w:author="Nasser Mustafa [2]" w:date="2018-09-19T07:51:00Z"/>
                                        <w:rFonts w:ascii="Times New Roman" w:eastAsia="SimSun" w:hAnsi="Times New Roman"/>
                                        <w:b/>
                                        <w:bCs/>
                                        <w:sz w:val="18"/>
                                        <w:szCs w:val="18"/>
                                      </w:rPr>
                                    </w:pPr>
                                    <w:del w:id="3549" w:author="Nasser Mustafa [2]" w:date="2018-09-19T07:51:00Z">
                                      <w:r w:rsidRPr="00C7185A" w:rsidDel="0029494E">
                                        <w:rPr>
                                          <w:rFonts w:ascii="Times New Roman" w:hAnsi="Times New Roman"/>
                                          <w:sz w:val="18"/>
                                          <w:szCs w:val="18"/>
                                        </w:rPr>
                                        <w:delText>Modeling link types</w:delText>
                                      </w:r>
                                    </w:del>
                                  </w:p>
                                </w:tc>
                              </w:tr>
                              <w:tr w:rsidR="00D617FD" w:rsidRPr="00C7185A" w:rsidDel="0029494E" w14:paraId="27988271" w14:textId="1A952ED3" w:rsidTr="00085FA0">
                                <w:trPr>
                                  <w:trHeight w:val="636"/>
                                  <w:jc w:val="center"/>
                                  <w:del w:id="3550" w:author="Nasser Mustafa [2]" w:date="2018-09-19T07:51:00Z"/>
                                  <w:trPrChange w:id="3551" w:author="Nasser Mustafa [2]" w:date="2018-09-19T07:50:00Z">
                                    <w:trPr>
                                      <w:trHeight w:val="636"/>
                                      <w:jc w:val="center"/>
                                    </w:trPr>
                                  </w:trPrChange>
                                </w:trPr>
                                <w:tc>
                                  <w:tcPr>
                                    <w:tcW w:w="523" w:type="dxa"/>
                                    <w:tcMar>
                                      <w:left w:w="142" w:type="dxa"/>
                                      <w:right w:w="28" w:type="dxa"/>
                                    </w:tcMar>
                                    <w:vAlign w:val="center"/>
                                    <w:tcPrChange w:id="3552" w:author="Nasser Mustafa [2]" w:date="2018-09-19T07:50:00Z">
                                      <w:tcPr>
                                        <w:tcW w:w="523" w:type="dxa"/>
                                        <w:tcMar>
                                          <w:left w:w="142" w:type="dxa"/>
                                          <w:right w:w="28" w:type="dxa"/>
                                        </w:tcMar>
                                        <w:vAlign w:val="center"/>
                                      </w:tcPr>
                                    </w:tcPrChange>
                                  </w:tcPr>
                                  <w:p w14:paraId="5C4D358B" w14:textId="101E3CB3" w:rsidR="00D617FD" w:rsidRPr="00C7185A" w:rsidDel="0029494E" w:rsidRDefault="00D617FD" w:rsidP="006A58FF">
                                    <w:pPr>
                                      <w:spacing w:before="20" w:after="20" w:line="240" w:lineRule="auto"/>
                                      <w:ind w:left="-16" w:firstLine="0"/>
                                      <w:contextualSpacing/>
                                      <w:rPr>
                                        <w:del w:id="3553" w:author="Nasser Mustafa [2]" w:date="2018-09-19T07:51:00Z"/>
                                        <w:rFonts w:ascii="Times New Roman" w:hAnsi="Times New Roman"/>
                                        <w:sz w:val="18"/>
                                        <w:szCs w:val="18"/>
                                      </w:rPr>
                                    </w:pPr>
                                    <w:del w:id="3554"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&lt;EndNote&gt;&lt;Cite&gt;&lt;Author&gt;Falleri&lt;/Author&gt;&lt;Year&gt;2006&lt;/Year&gt;&lt;RecNum&gt;19&lt;/RecNum&gt;&lt;DisplayText&gt;[21]&lt;/DisplayText&gt;&lt;record&gt;&lt;rec-number&gt;19&lt;/rec-number&gt;&lt;foreign-keys&gt;&lt;key app="EN" db-id="0fvexaz05rtvw1esxaavpvrkv5f5s0ptttfs"&gt;19&lt;/key&gt;&lt;/foreign-keys&gt;&lt;ref-type name="Conference Proceedings"&gt;10&lt;/ref-type&gt;&lt;contributors&gt;&lt;authors&gt;&lt;author&gt;Falleri, J.&lt;/author&gt;&lt;author&gt;Huchard, M.&lt;/author&gt;&lt;author&gt;Nebut, C.&lt;/author&gt;&lt;/authors&gt;&lt;/contributors&gt;&lt;titles&gt;&lt;title&gt;Towards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"_ENREF_21" \o "Falleri, 2006 #19" </w:delInstrText>
                                      </w:r>
                                      <w:r w:rsidDel="0029494E">
                                        <w:fldChar w:fldCharType="separate"/>
                                      </w:r>
                                      <w:r w:rsidDel="0029494E">
                                        <w:rPr>
                                          <w:rFonts w:ascii="Times New Roman" w:hAnsi="Times New Roman"/>
                                          <w:noProof/>
                                          <w:sz w:val="18"/>
                                          <w:szCs w:val="18"/>
                                        </w:rPr>
                                        <w:delText>21</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555" w:author="Nasser Mustafa [2]" w:date="2018-09-19T07:50:00Z">
                                      <w:tcPr>
                                        <w:tcW w:w="1198" w:type="dxa"/>
                                      </w:tcPr>
                                    </w:tcPrChange>
                                  </w:tcPr>
                                  <w:p w14:paraId="190C0E05" w14:textId="146610AB" w:rsidR="00D617FD" w:rsidRPr="00C7185A" w:rsidDel="0029494E" w:rsidRDefault="00D617FD" w:rsidP="0095115B">
                                    <w:pPr>
                                      <w:spacing w:before="20" w:after="20" w:line="240" w:lineRule="auto"/>
                                      <w:ind w:firstLine="0"/>
                                      <w:contextualSpacing/>
                                      <w:rPr>
                                        <w:del w:id="3556" w:author="Nasser Mustafa [2]" w:date="2018-09-19T07:51:00Z"/>
                                        <w:rFonts w:ascii="Times New Roman" w:eastAsia="SimSun" w:hAnsi="Times New Roman"/>
                                        <w:b/>
                                        <w:bCs/>
                                        <w:sz w:val="18"/>
                                        <w:szCs w:val="18"/>
                                      </w:rPr>
                                    </w:pPr>
                                    <w:del w:id="3557" w:author="Nasser Mustafa [2]" w:date="2018-09-19T07:51:00Z">
                                      <w:r w:rsidRPr="00C7185A" w:rsidDel="0029494E">
                                        <w:rPr>
                                          <w:rFonts w:ascii="Times New Roman" w:hAnsi="Times New Roman"/>
                                          <w:sz w:val="18"/>
                                          <w:szCs w:val="18"/>
                                        </w:rPr>
                                        <w:delText>MOF-based models</w:delText>
                                      </w:r>
                                    </w:del>
                                  </w:p>
                                </w:tc>
                                <w:tc>
                                  <w:tcPr>
                                    <w:tcW w:w="992" w:type="dxa"/>
                                    <w:tcPrChange w:id="3558" w:author="Nasser Mustafa [2]" w:date="2018-09-19T07:50:00Z">
                                      <w:tcPr>
                                        <w:tcW w:w="992" w:type="dxa"/>
                                      </w:tcPr>
                                    </w:tcPrChange>
                                  </w:tcPr>
                                  <w:p w14:paraId="7E82A2FD" w14:textId="76E42FC9" w:rsidR="00D617FD" w:rsidRPr="00C7185A" w:rsidDel="0029494E" w:rsidRDefault="00D617FD" w:rsidP="0095115B">
                                    <w:pPr>
                                      <w:spacing w:before="20" w:after="20" w:line="240" w:lineRule="auto"/>
                                      <w:ind w:firstLine="0"/>
                                      <w:contextualSpacing/>
                                      <w:jc w:val="left"/>
                                      <w:rPr>
                                        <w:del w:id="3559" w:author="Nasser Mustafa [2]" w:date="2018-09-19T07:51:00Z"/>
                                        <w:rFonts w:ascii="Times New Roman" w:hAnsi="Times New Roman"/>
                                        <w:sz w:val="18"/>
                                        <w:szCs w:val="18"/>
                                      </w:rPr>
                                    </w:pPr>
                                    <w:del w:id="3560" w:author="Nasser Mustafa [2]" w:date="2018-09-19T07:51:00Z">
                                      <w:r w:rsidRPr="00C7185A" w:rsidDel="0029494E">
                                        <w:rPr>
                                          <w:rFonts w:ascii="Times New Roman" w:hAnsi="Times New Roman"/>
                                          <w:sz w:val="18"/>
                                          <w:szCs w:val="18"/>
                                        </w:rPr>
                                        <w:delText>UML class diagram</w:delText>
                                      </w:r>
                                    </w:del>
                                  </w:p>
                                </w:tc>
                                <w:tc>
                                  <w:tcPr>
                                    <w:tcW w:w="992" w:type="dxa"/>
                                    <w:tcPrChange w:id="3561" w:author="Nasser Mustafa [2]" w:date="2018-09-19T07:50:00Z">
                                      <w:tcPr>
                                        <w:tcW w:w="992" w:type="dxa"/>
                                      </w:tcPr>
                                    </w:tcPrChange>
                                  </w:tcPr>
                                  <w:p w14:paraId="74B3C78E" w14:textId="3F021FCD" w:rsidR="00D617FD" w:rsidRPr="00C7185A" w:rsidDel="0029494E" w:rsidRDefault="00D617FD" w:rsidP="002F2A2B">
                                    <w:pPr>
                                      <w:spacing w:before="20" w:after="20" w:line="240" w:lineRule="auto"/>
                                      <w:ind w:firstLine="0"/>
                                      <w:contextualSpacing/>
                                      <w:jc w:val="left"/>
                                      <w:rPr>
                                        <w:del w:id="3562" w:author="Nasser Mustafa [2]" w:date="2018-09-19T07:51:00Z"/>
                                        <w:rFonts w:ascii="Times New Roman" w:hAnsi="Times New Roman"/>
                                        <w:sz w:val="18"/>
                                        <w:szCs w:val="18"/>
                                      </w:rPr>
                                    </w:pPr>
                                    <w:del w:id="3563" w:author="Nasser Mustafa [2]" w:date="2018-09-19T07:51:00Z">
                                      <w:r w:rsidRPr="00C7185A" w:rsidDel="0029494E">
                                        <w:rPr>
                                          <w:rFonts w:ascii="Times New Roman" w:hAnsi="Times New Roman"/>
                                          <w:sz w:val="18"/>
                                          <w:szCs w:val="18"/>
                                        </w:rPr>
                                        <w:delText>Kermeta</w:delText>
                                      </w:r>
                                    </w:del>
                                  </w:p>
                                </w:tc>
                                <w:tc>
                                  <w:tcPr>
                                    <w:tcW w:w="1968" w:type="dxa"/>
                                    <w:tcPrChange w:id="3564" w:author="Nasser Mustafa [2]" w:date="2018-09-19T07:50:00Z">
                                      <w:tcPr>
                                        <w:tcW w:w="1968" w:type="dxa"/>
                                      </w:tcPr>
                                    </w:tcPrChange>
                                  </w:tcPr>
                                  <w:p w14:paraId="2FFB9856" w14:textId="1D70C0DD" w:rsidR="00D617FD" w:rsidRPr="00C7185A" w:rsidDel="0029494E" w:rsidRDefault="00D617FD" w:rsidP="0095115B">
                                    <w:pPr>
                                      <w:spacing w:before="20" w:after="20" w:line="240" w:lineRule="auto"/>
                                      <w:ind w:hanging="39"/>
                                      <w:contextualSpacing/>
                                      <w:jc w:val="left"/>
                                      <w:rPr>
                                        <w:del w:id="3565" w:author="Nasser Mustafa [2]" w:date="2018-09-19T07:51:00Z"/>
                                        <w:rFonts w:ascii="Times New Roman" w:hAnsi="Times New Roman"/>
                                        <w:sz w:val="18"/>
                                        <w:szCs w:val="18"/>
                                      </w:rPr>
                                    </w:pPr>
                                    <w:del w:id="3566" w:author="Nasser Mustafa [2]" w:date="2018-09-19T07:51:00Z">
                                      <w:r w:rsidRPr="00C7185A" w:rsidDel="0029494E">
                                        <w:rPr>
                                          <w:rFonts w:ascii="Times New Roman" w:hAnsi="Times New Roman"/>
                                          <w:sz w:val="18"/>
                                          <w:szCs w:val="18"/>
                                        </w:rPr>
                                        <w:delText xml:space="preserve">Partial instantiation, one case study </w:delText>
                                      </w:r>
                                    </w:del>
                                  </w:p>
                                </w:tc>
                                <w:tc>
                                  <w:tcPr>
                                    <w:tcW w:w="1457" w:type="dxa"/>
                                    <w:tcPrChange w:id="3567" w:author="Nasser Mustafa [2]" w:date="2018-09-19T07:50:00Z">
                                      <w:tcPr>
                                        <w:tcW w:w="1457" w:type="dxa"/>
                                      </w:tcPr>
                                    </w:tcPrChange>
                                  </w:tcPr>
                                  <w:p w14:paraId="620FD78F" w14:textId="66C1ED7B" w:rsidR="00D617FD" w:rsidRPr="00C7185A" w:rsidDel="0029494E" w:rsidRDefault="00D617FD" w:rsidP="002F2A2B">
                                    <w:pPr>
                                      <w:spacing w:before="20" w:after="20" w:line="240" w:lineRule="auto"/>
                                      <w:ind w:firstLine="10"/>
                                      <w:contextualSpacing/>
                                      <w:jc w:val="left"/>
                                      <w:rPr>
                                        <w:del w:id="3568" w:author="Nasser Mustafa [2]" w:date="2018-09-19T07:51:00Z"/>
                                        <w:rFonts w:ascii="Times New Roman" w:eastAsia="SimSun" w:hAnsi="Times New Roman"/>
                                        <w:b/>
                                        <w:bCs/>
                                        <w:sz w:val="18"/>
                                        <w:szCs w:val="18"/>
                                      </w:rPr>
                                    </w:pPr>
                                    <w:del w:id="3569" w:author="Nasser Mustafa [2]" w:date="2018-09-19T07:51:00Z">
                                      <w:r w:rsidRPr="00C7185A" w:rsidDel="0029494E">
                                        <w:rPr>
                                          <w:rFonts w:ascii="Times New Roman" w:hAnsi="Times New Roman"/>
                                          <w:sz w:val="18"/>
                                          <w:szCs w:val="18"/>
                                        </w:rPr>
                                        <w:delText>Yes, but limited to MOF</w:delText>
                                      </w:r>
                                    </w:del>
                                  </w:p>
                                </w:tc>
                                <w:tc>
                                  <w:tcPr>
                                    <w:tcW w:w="1843" w:type="dxa"/>
                                    <w:tcPrChange w:id="3570" w:author="Nasser Mustafa [2]" w:date="2018-09-19T07:50:00Z">
                                      <w:tcPr>
                                        <w:tcW w:w="1843" w:type="dxa"/>
                                      </w:tcPr>
                                    </w:tcPrChange>
                                  </w:tcPr>
                                  <w:p w14:paraId="14CD6B42" w14:textId="47DA3E4F" w:rsidR="00D617FD" w:rsidRPr="00C7185A" w:rsidDel="0029494E" w:rsidRDefault="00D617FD" w:rsidP="0095115B">
                                    <w:pPr>
                                      <w:spacing w:before="20" w:after="20" w:line="240" w:lineRule="auto"/>
                                      <w:ind w:hanging="39"/>
                                      <w:contextualSpacing/>
                                      <w:jc w:val="left"/>
                                      <w:rPr>
                                        <w:del w:id="3571" w:author="Nasser Mustafa [2]" w:date="2018-09-19T07:51:00Z"/>
                                        <w:rFonts w:ascii="Times New Roman" w:eastAsia="SimSun" w:hAnsi="Times New Roman"/>
                                        <w:b/>
                                        <w:bCs/>
                                        <w:sz w:val="18"/>
                                        <w:szCs w:val="18"/>
                                      </w:rPr>
                                    </w:pPr>
                                    <w:del w:id="3572" w:author="Nasser Mustafa [2]" w:date="2018-09-19T07:51:00Z">
                                      <w:r w:rsidRPr="00C7185A" w:rsidDel="0029494E">
                                        <w:rPr>
                                          <w:rFonts w:ascii="Times New Roman" w:hAnsi="Times New Roman"/>
                                          <w:sz w:val="18"/>
                                          <w:szCs w:val="18"/>
                                        </w:rPr>
                                        <w:delText>Sequence of links in model transformation</w:delText>
                                      </w:r>
                                    </w:del>
                                  </w:p>
                                </w:tc>
                              </w:tr>
                              <w:tr w:rsidR="00D617FD" w:rsidRPr="00C7185A" w:rsidDel="0029494E" w14:paraId="6D42C307" w14:textId="477853C8" w:rsidTr="00085FA0">
                                <w:trPr>
                                  <w:trHeight w:val="681"/>
                                  <w:jc w:val="center"/>
                                  <w:del w:id="3573" w:author="Nasser Mustafa [2]" w:date="2018-09-19T07:51:00Z"/>
                                  <w:trPrChange w:id="3574" w:author="Nasser Mustafa [2]" w:date="2018-09-19T07:50:00Z">
                                    <w:trPr>
                                      <w:trHeight w:val="681"/>
                                      <w:jc w:val="center"/>
                                    </w:trPr>
                                  </w:trPrChange>
                                </w:trPr>
                                <w:tc>
                                  <w:tcPr>
                                    <w:tcW w:w="523" w:type="dxa"/>
                                    <w:tcMar>
                                      <w:left w:w="142" w:type="dxa"/>
                                      <w:right w:w="28" w:type="dxa"/>
                                    </w:tcMar>
                                    <w:vAlign w:val="center"/>
                                    <w:tcPrChange w:id="3575" w:author="Nasser Mustafa [2]" w:date="2018-09-19T07:50:00Z">
                                      <w:tcPr>
                                        <w:tcW w:w="523" w:type="dxa"/>
                                        <w:tcMar>
                                          <w:left w:w="142" w:type="dxa"/>
                                          <w:right w:w="28" w:type="dxa"/>
                                        </w:tcMar>
                                        <w:vAlign w:val="center"/>
                                      </w:tcPr>
                                    </w:tcPrChange>
                                  </w:tcPr>
                                  <w:p w14:paraId="20D0FD1F" w14:textId="7B82F601" w:rsidR="00D617FD" w:rsidRPr="00C7185A" w:rsidDel="0029494E" w:rsidRDefault="00D617FD" w:rsidP="006A58FF">
                                    <w:pPr>
                                      <w:tabs>
                                        <w:tab w:val="left" w:pos="120"/>
                                      </w:tabs>
                                      <w:spacing w:before="20" w:after="20" w:line="240" w:lineRule="auto"/>
                                      <w:ind w:left="-16" w:hanging="89"/>
                                      <w:contextualSpacing/>
                                      <w:rPr>
                                        <w:del w:id="3576" w:author="Nasser Mustafa [2]" w:date="2018-09-19T07:51:00Z"/>
                                        <w:rFonts w:ascii="Times New Roman" w:hAnsi="Times New Roman"/>
                                        <w:sz w:val="18"/>
                                        <w:szCs w:val="18"/>
                                      </w:rPr>
                                    </w:pPr>
                                    <w:del w:id="3577"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"_ENREF_13" \o "Filho, 2003 #126" </w:delInstrText>
                                      </w:r>
                                      <w:r w:rsidDel="0029494E">
                                        <w:fldChar w:fldCharType="separate"/>
                                      </w:r>
                                      <w:r w:rsidDel="0029494E">
                                        <w:rPr>
                                          <w:rFonts w:ascii="Times New Roman" w:hAnsi="Times New Roman"/>
                                          <w:noProof/>
                                          <w:sz w:val="18"/>
                                          <w:szCs w:val="18"/>
                                        </w:rPr>
                                        <w:delText>13</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578" w:author="Nasser Mustafa [2]" w:date="2018-09-19T07:50:00Z">
                                      <w:tcPr>
                                        <w:tcW w:w="1198" w:type="dxa"/>
                                      </w:tcPr>
                                    </w:tcPrChange>
                                  </w:tcPr>
                                  <w:p w14:paraId="0C8B6076" w14:textId="177FAF18" w:rsidR="00D617FD" w:rsidRPr="00C7185A" w:rsidDel="0029494E" w:rsidRDefault="00D617FD" w:rsidP="0095115B">
                                    <w:pPr>
                                      <w:spacing w:before="20" w:after="20" w:line="240" w:lineRule="auto"/>
                                      <w:ind w:firstLine="0"/>
                                      <w:contextualSpacing/>
                                      <w:rPr>
                                        <w:del w:id="3579" w:author="Nasser Mustafa [2]" w:date="2018-09-19T07:51:00Z"/>
                                        <w:rFonts w:ascii="Times New Roman" w:eastAsia="SimSun" w:hAnsi="Times New Roman"/>
                                        <w:b/>
                                        <w:bCs/>
                                        <w:sz w:val="18"/>
                                        <w:szCs w:val="18"/>
                                      </w:rPr>
                                    </w:pPr>
                                    <w:del w:id="3580" w:author="Nasser Mustafa [2]" w:date="2018-09-19T07:51:00Z">
                                      <w:r w:rsidRPr="00C7185A" w:rsidDel="0029494E">
                                        <w:rPr>
                                          <w:rFonts w:ascii="Times New Roman" w:hAnsi="Times New Roman"/>
                                          <w:sz w:val="18"/>
                                          <w:szCs w:val="18"/>
                                        </w:rPr>
                                        <w:delText>Heterogeneous</w:delText>
                                      </w:r>
                                    </w:del>
                                  </w:p>
                                </w:tc>
                                <w:tc>
                                  <w:tcPr>
                                    <w:tcW w:w="992" w:type="dxa"/>
                                    <w:tcPrChange w:id="3581" w:author="Nasser Mustafa [2]" w:date="2018-09-19T07:50:00Z">
                                      <w:tcPr>
                                        <w:tcW w:w="992" w:type="dxa"/>
                                      </w:tcPr>
                                    </w:tcPrChange>
                                  </w:tcPr>
                                  <w:p w14:paraId="5A004C4F" w14:textId="28307F7F" w:rsidR="00D617FD" w:rsidRPr="00C7185A" w:rsidDel="0029494E" w:rsidRDefault="00D617FD" w:rsidP="0095115B">
                                    <w:pPr>
                                      <w:spacing w:before="20" w:after="20" w:line="240" w:lineRule="auto"/>
                                      <w:ind w:firstLine="0"/>
                                      <w:contextualSpacing/>
                                      <w:jc w:val="left"/>
                                      <w:rPr>
                                        <w:del w:id="3582" w:author="Nasser Mustafa [2]" w:date="2018-09-19T07:51:00Z"/>
                                        <w:rFonts w:ascii="Times New Roman" w:hAnsi="Times New Roman"/>
                                        <w:sz w:val="18"/>
                                        <w:szCs w:val="18"/>
                                      </w:rPr>
                                    </w:pPr>
                                    <w:del w:id="3583" w:author="Nasser Mustafa [2]" w:date="2018-09-19T07:51:00Z">
                                      <w:r w:rsidRPr="00C7185A" w:rsidDel="0029494E">
                                        <w:rPr>
                                          <w:rFonts w:ascii="Times New Roman" w:hAnsi="Times New Roman"/>
                                          <w:sz w:val="18"/>
                                          <w:szCs w:val="18"/>
                                        </w:rPr>
                                        <w:delText xml:space="preserve">XML </w:delText>
                                      </w:r>
                                    </w:del>
                                  </w:p>
                                </w:tc>
                                <w:tc>
                                  <w:tcPr>
                                    <w:tcW w:w="992" w:type="dxa"/>
                                    <w:tcPrChange w:id="3584" w:author="Nasser Mustafa [2]" w:date="2018-09-19T07:50:00Z">
                                      <w:tcPr>
                                        <w:tcW w:w="992" w:type="dxa"/>
                                      </w:tcPr>
                                    </w:tcPrChange>
                                  </w:tcPr>
                                  <w:p w14:paraId="587C4A70" w14:textId="4A3B0813" w:rsidR="00D617FD" w:rsidRPr="00C7185A" w:rsidDel="0029494E" w:rsidRDefault="00D617FD" w:rsidP="002F2A2B">
                                    <w:pPr>
                                      <w:spacing w:before="20" w:after="20" w:line="240" w:lineRule="auto"/>
                                      <w:ind w:firstLine="0"/>
                                      <w:contextualSpacing/>
                                      <w:jc w:val="left"/>
                                      <w:rPr>
                                        <w:del w:id="3585" w:author="Nasser Mustafa [2]" w:date="2018-09-19T07:51:00Z"/>
                                        <w:rFonts w:ascii="Times New Roman" w:hAnsi="Times New Roman"/>
                                        <w:sz w:val="18"/>
                                        <w:szCs w:val="18"/>
                                      </w:rPr>
                                    </w:pPr>
                                    <w:del w:id="3586" w:author="Nasser Mustafa [2]" w:date="2018-09-19T07:51:00Z">
                                      <w:r w:rsidRPr="00C7185A" w:rsidDel="0029494E">
                                        <w:rPr>
                                          <w:rFonts w:ascii="Times New Roman" w:hAnsi="Times New Roman"/>
                                          <w:sz w:val="18"/>
                                          <w:szCs w:val="18"/>
                                        </w:rPr>
                                        <w:delText>Prototype tool.</w:delText>
                                      </w:r>
                                    </w:del>
                                  </w:p>
                                </w:tc>
                                <w:tc>
                                  <w:tcPr>
                                    <w:tcW w:w="1968" w:type="dxa"/>
                                    <w:tcPrChange w:id="3587" w:author="Nasser Mustafa [2]" w:date="2018-09-19T07:50:00Z">
                                      <w:tcPr>
                                        <w:tcW w:w="1968" w:type="dxa"/>
                                      </w:tcPr>
                                    </w:tcPrChange>
                                  </w:tcPr>
                                  <w:p w14:paraId="33409F6D" w14:textId="1AA11027" w:rsidR="00D617FD" w:rsidRPr="00C7185A" w:rsidDel="0029494E" w:rsidRDefault="00D617FD" w:rsidP="0095115B">
                                    <w:pPr>
                                      <w:spacing w:before="20" w:after="20" w:line="240" w:lineRule="auto"/>
                                      <w:ind w:hanging="39"/>
                                      <w:contextualSpacing/>
                                      <w:jc w:val="left"/>
                                      <w:rPr>
                                        <w:del w:id="3588" w:author="Nasser Mustafa [2]" w:date="2018-09-19T07:51:00Z"/>
                                        <w:rFonts w:ascii="Times New Roman" w:hAnsi="Times New Roman"/>
                                        <w:sz w:val="18"/>
                                        <w:szCs w:val="18"/>
                                      </w:rPr>
                                    </w:pPr>
                                    <w:del w:id="3589" w:author="Nasser Mustafa [2]" w:date="2018-09-19T07:51:00Z">
                                      <w:r w:rsidRPr="00C7185A" w:rsidDel="0029494E">
                                        <w:rPr>
                                          <w:rFonts w:ascii="Times New Roman" w:hAnsi="Times New Roman"/>
                                          <w:sz w:val="18"/>
                                          <w:szCs w:val="18"/>
                                        </w:rPr>
                                        <w:delText xml:space="preserve">Partial instantiation, one case study </w:delText>
                                      </w:r>
                                    </w:del>
                                  </w:p>
                                </w:tc>
                                <w:tc>
                                  <w:tcPr>
                                    <w:tcW w:w="1457" w:type="dxa"/>
                                    <w:tcPrChange w:id="3590" w:author="Nasser Mustafa [2]" w:date="2018-09-19T07:50:00Z">
                                      <w:tcPr>
                                        <w:tcW w:w="1457" w:type="dxa"/>
                                      </w:tcPr>
                                    </w:tcPrChange>
                                  </w:tcPr>
                                  <w:p w14:paraId="5130F249" w14:textId="760E14FA" w:rsidR="00D617FD" w:rsidRPr="00C7185A" w:rsidDel="0029494E" w:rsidRDefault="00D617FD" w:rsidP="002F2A2B">
                                    <w:pPr>
                                      <w:spacing w:before="20" w:after="20" w:line="240" w:lineRule="auto"/>
                                      <w:ind w:firstLine="10"/>
                                      <w:contextualSpacing/>
                                      <w:jc w:val="left"/>
                                      <w:rPr>
                                        <w:del w:id="3591" w:author="Nasser Mustafa [2]" w:date="2018-09-19T07:51:00Z"/>
                                        <w:rFonts w:ascii="Times New Roman" w:eastAsia="SimSun" w:hAnsi="Times New Roman"/>
                                        <w:b/>
                                        <w:bCs/>
                                        <w:sz w:val="18"/>
                                        <w:szCs w:val="18"/>
                                      </w:rPr>
                                    </w:pPr>
                                    <w:del w:id="3592" w:author="Nasser Mustafa [2]" w:date="2018-09-19T07:51:00Z">
                                      <w:r w:rsidRPr="00C7185A" w:rsidDel="0029494E">
                                        <w:rPr>
                                          <w:rFonts w:ascii="Times New Roman" w:hAnsi="Times New Roman"/>
                                          <w:sz w:val="18"/>
                                          <w:szCs w:val="18"/>
                                        </w:rPr>
                                        <w:delText>No</w:delText>
                                      </w:r>
                                    </w:del>
                                  </w:p>
                                </w:tc>
                                <w:tc>
                                  <w:tcPr>
                                    <w:tcW w:w="1843" w:type="dxa"/>
                                    <w:tcPrChange w:id="3593" w:author="Nasser Mustafa [2]" w:date="2018-09-19T07:50:00Z">
                                      <w:tcPr>
                                        <w:tcW w:w="1843" w:type="dxa"/>
                                      </w:tcPr>
                                    </w:tcPrChange>
                                  </w:tcPr>
                                  <w:p w14:paraId="5DCBC49E" w14:textId="7A4F18D3" w:rsidR="00D617FD" w:rsidRPr="00C7185A" w:rsidDel="0029494E" w:rsidRDefault="00D617FD" w:rsidP="0095115B">
                                    <w:pPr>
                                      <w:spacing w:before="20" w:after="20" w:line="240" w:lineRule="auto"/>
                                      <w:ind w:hanging="39"/>
                                      <w:contextualSpacing/>
                                      <w:jc w:val="left"/>
                                      <w:rPr>
                                        <w:del w:id="3594" w:author="Nasser Mustafa [2]" w:date="2018-09-19T07:51:00Z"/>
                                        <w:rFonts w:ascii="Times New Roman" w:eastAsia="SimSun" w:hAnsi="Times New Roman"/>
                                        <w:b/>
                                        <w:bCs/>
                                        <w:sz w:val="18"/>
                                        <w:szCs w:val="18"/>
                                      </w:rPr>
                                    </w:pPr>
                                    <w:del w:id="3595" w:author="Nasser Mustafa [2]" w:date="2018-09-19T07:51:00Z">
                                      <w:r w:rsidRPr="00C7185A" w:rsidDel="0029494E">
                                        <w:rPr>
                                          <w:rFonts w:ascii="Times New Roman" w:hAnsi="Times New Roman"/>
                                          <w:sz w:val="18"/>
                                          <w:szCs w:val="18"/>
                                        </w:rPr>
                                        <w:delText>Linking of heterogeneous models</w:delText>
                                      </w:r>
                                    </w:del>
                                  </w:p>
                                </w:tc>
                              </w:tr>
                              <w:tr w:rsidR="00D617FD" w:rsidRPr="00C7185A" w:rsidDel="0029494E" w14:paraId="4A19D938" w14:textId="12802F3F" w:rsidTr="00085FA0">
                                <w:trPr>
                                  <w:trHeight w:val="641"/>
                                  <w:jc w:val="center"/>
                                  <w:del w:id="3596" w:author="Nasser Mustafa [2]" w:date="2018-09-19T07:51:00Z"/>
                                  <w:trPrChange w:id="3597" w:author="Nasser Mustafa [2]" w:date="2018-09-19T07:50:00Z">
                                    <w:trPr>
                                      <w:trHeight w:val="641"/>
                                      <w:jc w:val="center"/>
                                    </w:trPr>
                                  </w:trPrChange>
                                </w:trPr>
                                <w:tc>
                                  <w:tcPr>
                                    <w:tcW w:w="523" w:type="dxa"/>
                                    <w:tcMar>
                                      <w:left w:w="142" w:type="dxa"/>
                                      <w:right w:w="28" w:type="dxa"/>
                                    </w:tcMar>
                                    <w:vAlign w:val="center"/>
                                    <w:tcPrChange w:id="3598" w:author="Nasser Mustafa [2]" w:date="2018-09-19T07:50:00Z">
                                      <w:tcPr>
                                        <w:tcW w:w="523" w:type="dxa"/>
                                        <w:tcMar>
                                          <w:left w:w="142" w:type="dxa"/>
                                          <w:right w:w="28" w:type="dxa"/>
                                        </w:tcMar>
                                        <w:vAlign w:val="center"/>
                                      </w:tcPr>
                                    </w:tcPrChange>
                                  </w:tcPr>
                                  <w:p w14:paraId="3540D762" w14:textId="224B90F6" w:rsidR="00D617FD" w:rsidRPr="00C7185A" w:rsidDel="0029494E" w:rsidRDefault="00D617FD" w:rsidP="006A58FF">
                                    <w:pPr>
                                      <w:spacing w:before="20" w:after="20" w:line="240" w:lineRule="auto"/>
                                      <w:ind w:left="-16" w:hanging="89"/>
                                      <w:contextualSpacing/>
                                      <w:rPr>
                                        <w:del w:id="3599" w:author="Nasser Mustafa [2]" w:date="2018-09-19T07:51:00Z"/>
                                        <w:rFonts w:ascii="Times New Roman" w:hAnsi="Times New Roman"/>
                                        <w:sz w:val="18"/>
                                        <w:szCs w:val="18"/>
                                      </w:rPr>
                                    </w:pPr>
                                    <w:del w:id="3600"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"_ENREF_6" \o "Anquetil, 2010 #129" </w:delInstrText>
                                      </w:r>
                                      <w:r w:rsidDel="0029494E">
                                        <w:fldChar w:fldCharType="separate"/>
                                      </w:r>
                                      <w:r w:rsidDel="0029494E">
                                        <w:rPr>
                                          <w:rFonts w:ascii="Times New Roman" w:hAnsi="Times New Roman"/>
                                          <w:noProof/>
                                          <w:sz w:val="18"/>
                                          <w:szCs w:val="18"/>
                                        </w:rPr>
                                        <w:delText>6</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601" w:author="Nasser Mustafa [2]" w:date="2018-09-19T07:50:00Z">
                                      <w:tcPr>
                                        <w:tcW w:w="1198" w:type="dxa"/>
                                      </w:tcPr>
                                    </w:tcPrChange>
                                  </w:tcPr>
                                  <w:p w14:paraId="13939D8D" w14:textId="014ECC52" w:rsidR="00D617FD" w:rsidRPr="00C7185A" w:rsidDel="0029494E" w:rsidRDefault="00D617FD" w:rsidP="0095115B">
                                    <w:pPr>
                                      <w:spacing w:before="20" w:after="20" w:line="240" w:lineRule="auto"/>
                                      <w:ind w:firstLine="0"/>
                                      <w:contextualSpacing/>
                                      <w:rPr>
                                        <w:del w:id="3602" w:author="Nasser Mustafa [2]" w:date="2018-09-19T07:51:00Z"/>
                                        <w:rFonts w:ascii="Times New Roman" w:eastAsia="SimSun" w:hAnsi="Times New Roman"/>
                                        <w:b/>
                                        <w:bCs/>
                                        <w:sz w:val="18"/>
                                        <w:szCs w:val="18"/>
                                      </w:rPr>
                                    </w:pPr>
                                    <w:del w:id="3603" w:author="Nasser Mustafa [2]" w:date="2018-09-19T07:51:00Z">
                                      <w:r w:rsidRPr="00C7185A" w:rsidDel="0029494E">
                                        <w:rPr>
                                          <w:rFonts w:ascii="Times New Roman" w:hAnsi="Times New Roman"/>
                                          <w:sz w:val="18"/>
                                          <w:szCs w:val="18"/>
                                        </w:rPr>
                                        <w:delText>Heterogeneous</w:delText>
                                      </w:r>
                                    </w:del>
                                  </w:p>
                                </w:tc>
                                <w:tc>
                                  <w:tcPr>
                                    <w:tcW w:w="992" w:type="dxa"/>
                                    <w:tcPrChange w:id="3604" w:author="Nasser Mustafa [2]" w:date="2018-09-19T07:50:00Z">
                                      <w:tcPr>
                                        <w:tcW w:w="992" w:type="dxa"/>
                                      </w:tcPr>
                                    </w:tcPrChange>
                                  </w:tcPr>
                                  <w:p w14:paraId="210FE09F" w14:textId="118927FD" w:rsidR="00D617FD" w:rsidRPr="00C7185A" w:rsidDel="0029494E" w:rsidRDefault="00D617FD" w:rsidP="0095115B">
                                    <w:pPr>
                                      <w:spacing w:before="20" w:after="20" w:line="240" w:lineRule="auto"/>
                                      <w:ind w:firstLine="0"/>
                                      <w:contextualSpacing/>
                                      <w:jc w:val="left"/>
                                      <w:rPr>
                                        <w:del w:id="3605" w:author="Nasser Mustafa [2]" w:date="2018-09-19T07:51:00Z"/>
                                        <w:rFonts w:ascii="Times New Roman" w:hAnsi="Times New Roman"/>
                                        <w:sz w:val="18"/>
                                        <w:szCs w:val="18"/>
                                      </w:rPr>
                                    </w:pPr>
                                    <w:del w:id="3606" w:author="Nasser Mustafa [2]" w:date="2018-09-19T07:51:00Z">
                                      <w:r w:rsidRPr="00C7185A" w:rsidDel="0029494E">
                                        <w:rPr>
                                          <w:rFonts w:ascii="Times New Roman" w:hAnsi="Times New Roman"/>
                                          <w:sz w:val="18"/>
                                          <w:szCs w:val="18"/>
                                        </w:rPr>
                                        <w:delText>UML class diagram</w:delText>
                                      </w:r>
                                    </w:del>
                                  </w:p>
                                </w:tc>
                                <w:tc>
                                  <w:tcPr>
                                    <w:tcW w:w="992" w:type="dxa"/>
                                    <w:tcPrChange w:id="3607" w:author="Nasser Mustafa [2]" w:date="2018-09-19T07:50:00Z">
                                      <w:tcPr>
                                        <w:tcW w:w="992" w:type="dxa"/>
                                      </w:tcPr>
                                    </w:tcPrChange>
                                  </w:tcPr>
                                  <w:p w14:paraId="792908A7" w14:textId="222CEE46" w:rsidR="00D617FD" w:rsidRPr="00C7185A" w:rsidDel="0029494E" w:rsidRDefault="00D617FD" w:rsidP="002F2A2B">
                                    <w:pPr>
                                      <w:spacing w:before="20" w:after="20" w:line="240" w:lineRule="auto"/>
                                      <w:ind w:firstLine="0"/>
                                      <w:contextualSpacing/>
                                      <w:jc w:val="left"/>
                                      <w:rPr>
                                        <w:del w:id="3608" w:author="Nasser Mustafa [2]" w:date="2018-09-19T07:51:00Z"/>
                                        <w:rFonts w:ascii="Times New Roman" w:hAnsi="Times New Roman"/>
                                        <w:sz w:val="18"/>
                                        <w:szCs w:val="18"/>
                                      </w:rPr>
                                    </w:pPr>
                                    <w:del w:id="3609" w:author="Nasser Mustafa [2]" w:date="2018-09-19T07:51:00Z">
                                      <w:r w:rsidRPr="00C7185A" w:rsidDel="0029494E">
                                        <w:rPr>
                                          <w:rFonts w:ascii="Times New Roman" w:hAnsi="Times New Roman"/>
                                          <w:sz w:val="18"/>
                                          <w:szCs w:val="18"/>
                                        </w:rPr>
                                        <w:delText>Eclipse</w:delText>
                                      </w:r>
                                    </w:del>
                                  </w:p>
                                </w:tc>
                                <w:tc>
                                  <w:tcPr>
                                    <w:tcW w:w="1968" w:type="dxa"/>
                                    <w:tcPrChange w:id="3610" w:author="Nasser Mustafa [2]" w:date="2018-09-19T07:50:00Z">
                                      <w:tcPr>
                                        <w:tcW w:w="1968" w:type="dxa"/>
                                      </w:tcPr>
                                    </w:tcPrChange>
                                  </w:tcPr>
                                  <w:p w14:paraId="363DE727" w14:textId="784B51D8" w:rsidR="00D617FD" w:rsidRPr="00C7185A" w:rsidDel="0029494E" w:rsidRDefault="00D617FD" w:rsidP="0095115B">
                                    <w:pPr>
                                      <w:spacing w:before="20" w:after="20" w:line="240" w:lineRule="auto"/>
                                      <w:ind w:hanging="39"/>
                                      <w:contextualSpacing/>
                                      <w:jc w:val="left"/>
                                      <w:rPr>
                                        <w:del w:id="3611" w:author="Nasser Mustafa [2]" w:date="2018-09-19T07:51:00Z"/>
                                        <w:rFonts w:ascii="Times New Roman" w:hAnsi="Times New Roman"/>
                                        <w:sz w:val="18"/>
                                        <w:szCs w:val="18"/>
                                      </w:rPr>
                                    </w:pPr>
                                    <w:del w:id="3612" w:author="Nasser Mustafa [2]" w:date="2018-09-19T07:51:00Z">
                                      <w:r w:rsidRPr="00C7185A" w:rsidDel="0029494E">
                                        <w:rPr>
                                          <w:rFonts w:ascii="Times New Roman" w:hAnsi="Times New Roman"/>
                                          <w:sz w:val="18"/>
                                          <w:szCs w:val="18"/>
                                        </w:rPr>
                                        <w:delText>Partial instantiation, one case study</w:delText>
                                      </w:r>
                                    </w:del>
                                  </w:p>
                                </w:tc>
                                <w:tc>
                                  <w:tcPr>
                                    <w:tcW w:w="1457" w:type="dxa"/>
                                    <w:tcPrChange w:id="3613" w:author="Nasser Mustafa [2]" w:date="2018-09-19T07:50:00Z">
                                      <w:tcPr>
                                        <w:tcW w:w="1457" w:type="dxa"/>
                                      </w:tcPr>
                                    </w:tcPrChange>
                                  </w:tcPr>
                                  <w:p w14:paraId="7FD9A000" w14:textId="6A4991B5" w:rsidR="00D617FD" w:rsidRPr="00C7185A" w:rsidDel="0029494E" w:rsidRDefault="00D617FD" w:rsidP="002F2A2B">
                                    <w:pPr>
                                      <w:spacing w:before="20" w:after="20" w:line="240" w:lineRule="auto"/>
                                      <w:ind w:firstLine="10"/>
                                      <w:contextualSpacing/>
                                      <w:rPr>
                                        <w:del w:id="3614" w:author="Nasser Mustafa [2]" w:date="2018-09-19T07:51:00Z"/>
                                        <w:rFonts w:ascii="Times New Roman" w:eastAsia="SimSun" w:hAnsi="Times New Roman"/>
                                        <w:b/>
                                        <w:bCs/>
                                        <w:sz w:val="18"/>
                                        <w:szCs w:val="18"/>
                                      </w:rPr>
                                    </w:pPr>
                                    <w:del w:id="3615" w:author="Nasser Mustafa [2]" w:date="2018-09-19T07:51:00Z">
                                      <w:r w:rsidDel="0029494E">
                                        <w:rPr>
                                          <w:rFonts w:ascii="Times New Roman" w:hAnsi="Times New Roman"/>
                                          <w:sz w:val="18"/>
                                          <w:szCs w:val="18"/>
                                        </w:rPr>
                                        <w:delText xml:space="preserve">Yes, but limited to a   </w:delText>
                                      </w:r>
                                      <w:r w:rsidRPr="00C7185A" w:rsidDel="0029494E">
                                        <w:rPr>
                                          <w:rFonts w:ascii="Times New Roman" w:hAnsi="Times New Roman"/>
                                          <w:sz w:val="18"/>
                                          <w:szCs w:val="18"/>
                                        </w:rPr>
                                        <w:delText>type and subtype only</w:delText>
                                      </w:r>
                                    </w:del>
                                  </w:p>
                                </w:tc>
                                <w:tc>
                                  <w:tcPr>
                                    <w:tcW w:w="1843" w:type="dxa"/>
                                    <w:tcPrChange w:id="3616" w:author="Nasser Mustafa [2]" w:date="2018-09-19T07:50:00Z">
                                      <w:tcPr>
                                        <w:tcW w:w="1843" w:type="dxa"/>
                                      </w:tcPr>
                                    </w:tcPrChange>
                                  </w:tcPr>
                                  <w:p w14:paraId="5ADC2239" w14:textId="5D68A49E" w:rsidR="00D617FD" w:rsidRPr="00C7185A" w:rsidDel="0029494E" w:rsidRDefault="00D617FD" w:rsidP="0095115B">
                                    <w:pPr>
                                      <w:spacing w:before="20" w:after="20" w:line="240" w:lineRule="auto"/>
                                      <w:ind w:hanging="39"/>
                                      <w:contextualSpacing/>
                                      <w:jc w:val="left"/>
                                      <w:rPr>
                                        <w:del w:id="3617" w:author="Nasser Mustafa [2]" w:date="2018-09-19T07:51:00Z"/>
                                        <w:rFonts w:ascii="Times New Roman" w:eastAsia="SimSun" w:hAnsi="Times New Roman"/>
                                        <w:b/>
                                        <w:bCs/>
                                        <w:sz w:val="18"/>
                                        <w:szCs w:val="18"/>
                                      </w:rPr>
                                    </w:pPr>
                                    <w:del w:id="3618" w:author="Nasser Mustafa [2]" w:date="2018-09-19T07:51:00Z">
                                      <w:r w:rsidRPr="00C7185A" w:rsidDel="0029494E">
                                        <w:rPr>
                                          <w:rFonts w:ascii="Times New Roman" w:hAnsi="Times New Roman"/>
                                          <w:sz w:val="18"/>
                                          <w:szCs w:val="18"/>
                                        </w:rPr>
                                        <w:delText>Trace links classifications, linking heterogeneous models</w:delText>
                                      </w:r>
                                    </w:del>
                                  </w:p>
                                </w:tc>
                              </w:tr>
                              <w:tr w:rsidR="00D617FD" w:rsidRPr="00C7185A" w:rsidDel="0029494E" w14:paraId="54DD4A7F" w14:textId="482E503D" w:rsidTr="00085FA0">
                                <w:trPr>
                                  <w:trHeight w:val="641"/>
                                  <w:jc w:val="center"/>
                                  <w:del w:id="3619" w:author="Nasser Mustafa [2]" w:date="2018-09-19T07:51:00Z"/>
                                  <w:trPrChange w:id="3620" w:author="Nasser Mustafa [2]" w:date="2018-09-19T07:50:00Z">
                                    <w:trPr>
                                      <w:trHeight w:val="641"/>
                                      <w:jc w:val="center"/>
                                    </w:trPr>
                                  </w:trPrChange>
                                </w:trPr>
                                <w:tc>
                                  <w:tcPr>
                                    <w:tcW w:w="523" w:type="dxa"/>
                                    <w:vAlign w:val="center"/>
                                    <w:tcPrChange w:id="3621" w:author="Nasser Mustafa [2]" w:date="2018-09-19T07:50:00Z">
                                      <w:tcPr>
                                        <w:tcW w:w="523" w:type="dxa"/>
                                        <w:vAlign w:val="center"/>
                                      </w:tcPr>
                                    </w:tcPrChange>
                                  </w:tcPr>
                                  <w:p w14:paraId="5CAF247D" w14:textId="25E5BCD9" w:rsidR="00D617FD" w:rsidRPr="00C7185A" w:rsidDel="0029494E" w:rsidRDefault="00D617FD" w:rsidP="006A58FF">
                                    <w:pPr>
                                      <w:spacing w:before="20" w:after="20" w:line="240" w:lineRule="auto"/>
                                      <w:ind w:left="-16" w:hanging="17"/>
                                      <w:contextualSpacing/>
                                      <w:rPr>
                                        <w:del w:id="3622" w:author="Nasser Mustafa [2]" w:date="2018-09-19T07:51:00Z"/>
                                        <w:rFonts w:ascii="Times New Roman" w:hAnsi="Times New Roman"/>
                                        <w:sz w:val="18"/>
                                        <w:szCs w:val="18"/>
                                      </w:rPr>
                                    </w:pPr>
                                    <w:del w:id="3623"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&lt;EndNote&gt;&lt;Cite&gt;&lt;Author&gt;Mate´&lt;/Author&gt;&lt;Year&gt;2011&lt;/Year&gt;&lt;RecNum&gt;187&lt;/RecNum&gt;&lt;DisplayText&gt;[8]&lt;/DisplayText&gt;&lt;record&gt;&lt;rec-number&gt;187&lt;/rec-number&gt;&lt;foreign-keys&gt;&lt;key app="EN" db-id="rxfad95wgs5d2dexxekxwt2katzr52wtwdxz" timestamp="0"&gt;187&lt;/key&gt;&lt;/foreign-keys&gt;&lt;ref-type name="Conference Proceedings"&gt;10&lt;/ref-type&gt;&lt;contributors&gt;&lt;authors&gt;&lt;author&gt;Mate´, A.&lt;/author&gt;&lt;author&gt;Trujillo, J.&lt;/author&gt;&lt;/authors&gt;&lt;/contributors&gt;&lt;titles&gt;&lt;title&gt;A trace metamodel proposal based on the model driven architecture framework for the traceability of user requirements in data warehouses&lt;/title&gt;&lt;secondary-title&gt;International conference on Advanced information systems engineering&lt;/secondary-title&gt;&lt;short-title&gt;CAiSE&lt;/short-title&gt;&lt;/titles&gt;&lt;pages&gt;123-137&lt;/pages&gt;&lt;dates&gt;&lt;year&gt;2011&lt;/year&gt;&lt;/dates&gt;&lt;pub-location&gt;Berlin&lt;/pub-location&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"_ENREF_8" \o "Mate´, 2011 #187" </w:delInstrText>
                                      </w:r>
                                      <w:r w:rsidDel="0029494E">
                                        <w:fldChar w:fldCharType="separate"/>
                                      </w:r>
                                      <w:r w:rsidDel="0029494E">
                                        <w:rPr>
                                          <w:rFonts w:ascii="Times New Roman" w:hAnsi="Times New Roman"/>
                                          <w:noProof/>
                                          <w:sz w:val="18"/>
                                          <w:szCs w:val="18"/>
                                        </w:rPr>
                                        <w:delText>8</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624" w:author="Nasser Mustafa [2]" w:date="2018-09-19T07:50:00Z">
                                      <w:tcPr>
                                        <w:tcW w:w="1198" w:type="dxa"/>
                                      </w:tcPr>
                                    </w:tcPrChange>
                                  </w:tcPr>
                                  <w:p w14:paraId="4617C5DF" w14:textId="54304348" w:rsidR="00D617FD" w:rsidRPr="00C7185A" w:rsidDel="0029494E" w:rsidRDefault="00D617FD" w:rsidP="0095115B">
                                    <w:pPr>
                                      <w:spacing w:before="20" w:after="20" w:line="240" w:lineRule="auto"/>
                                      <w:ind w:firstLine="0"/>
                                      <w:contextualSpacing/>
                                      <w:rPr>
                                        <w:del w:id="3625" w:author="Nasser Mustafa [2]" w:date="2018-09-19T07:51:00Z"/>
                                        <w:rFonts w:ascii="Times New Roman" w:eastAsia="SimSun" w:hAnsi="Times New Roman"/>
                                        <w:b/>
                                        <w:bCs/>
                                        <w:sz w:val="18"/>
                                        <w:szCs w:val="18"/>
                                      </w:rPr>
                                    </w:pPr>
                                    <w:del w:id="3626" w:author="Nasser Mustafa [2]" w:date="2018-09-19T07:51:00Z">
                                      <w:r w:rsidRPr="00C7185A" w:rsidDel="0029494E">
                                        <w:rPr>
                                          <w:rFonts w:ascii="Times New Roman" w:hAnsi="Times New Roman"/>
                                          <w:sz w:val="18"/>
                                          <w:szCs w:val="18"/>
                                        </w:rPr>
                                        <w:delText>Heterogeneous Models</w:delText>
                                      </w:r>
                                    </w:del>
                                  </w:p>
                                </w:tc>
                                <w:tc>
                                  <w:tcPr>
                                    <w:tcW w:w="992" w:type="dxa"/>
                                    <w:tcPrChange w:id="3627" w:author="Nasser Mustafa [2]" w:date="2018-09-19T07:50:00Z">
                                      <w:tcPr>
                                        <w:tcW w:w="992" w:type="dxa"/>
                                      </w:tcPr>
                                    </w:tcPrChange>
                                  </w:tcPr>
                                  <w:p w14:paraId="190EDC86" w14:textId="34E951C8" w:rsidR="00D617FD" w:rsidRPr="00C7185A" w:rsidDel="0029494E" w:rsidRDefault="00D617FD" w:rsidP="0095115B">
                                    <w:pPr>
                                      <w:spacing w:before="20" w:after="20" w:line="240" w:lineRule="auto"/>
                                      <w:ind w:firstLine="0"/>
                                      <w:contextualSpacing/>
                                      <w:jc w:val="left"/>
                                      <w:rPr>
                                        <w:del w:id="3628" w:author="Nasser Mustafa [2]" w:date="2018-09-19T07:51:00Z"/>
                                        <w:rFonts w:ascii="Times New Roman" w:hAnsi="Times New Roman"/>
                                        <w:sz w:val="18"/>
                                        <w:szCs w:val="18"/>
                                      </w:rPr>
                                    </w:pPr>
                                    <w:del w:id="3629" w:author="Nasser Mustafa [2]" w:date="2018-09-19T07:51:00Z">
                                      <w:r w:rsidRPr="00C7185A" w:rsidDel="0029494E">
                                        <w:rPr>
                                          <w:rFonts w:ascii="Times New Roman" w:hAnsi="Times New Roman"/>
                                          <w:sz w:val="18"/>
                                          <w:szCs w:val="18"/>
                                        </w:rPr>
                                        <w:delText>UML class diagram</w:delText>
                                      </w:r>
                                    </w:del>
                                  </w:p>
                                </w:tc>
                                <w:tc>
                                  <w:tcPr>
                                    <w:tcW w:w="992" w:type="dxa"/>
                                    <w:tcPrChange w:id="3630" w:author="Nasser Mustafa [2]" w:date="2018-09-19T07:50:00Z">
                                      <w:tcPr>
                                        <w:tcW w:w="992" w:type="dxa"/>
                                      </w:tcPr>
                                    </w:tcPrChange>
                                  </w:tcPr>
                                  <w:p w14:paraId="6A2EB25B" w14:textId="44AAA6C2" w:rsidR="00D617FD" w:rsidRPr="00C7185A" w:rsidDel="0029494E" w:rsidRDefault="00D617FD" w:rsidP="002F2A2B">
                                    <w:pPr>
                                      <w:spacing w:before="20" w:after="20" w:line="240" w:lineRule="auto"/>
                                      <w:ind w:firstLine="0"/>
                                      <w:contextualSpacing/>
                                      <w:jc w:val="left"/>
                                      <w:rPr>
                                        <w:del w:id="3631" w:author="Nasser Mustafa [2]" w:date="2018-09-19T07:51:00Z"/>
                                        <w:rFonts w:ascii="Times New Roman" w:hAnsi="Times New Roman"/>
                                        <w:sz w:val="18"/>
                                        <w:szCs w:val="18"/>
                                      </w:rPr>
                                    </w:pPr>
                                    <w:del w:id="3632" w:author="Nasser Mustafa [2]" w:date="2018-09-19T07:51:00Z">
                                      <w:r w:rsidRPr="00C7185A" w:rsidDel="0029494E">
                                        <w:rPr>
                                          <w:rFonts w:ascii="Times New Roman" w:hAnsi="Times New Roman"/>
                                          <w:sz w:val="18"/>
                                          <w:szCs w:val="18"/>
                                        </w:rPr>
                                        <w:delText>Eclipse</w:delText>
                                      </w:r>
                                      <w:r w:rsidDel="0029494E">
                                        <w:rPr>
                                          <w:rFonts w:ascii="Times New Roman" w:hAnsi="Times New Roman"/>
                                          <w:sz w:val="18"/>
                                          <w:szCs w:val="18"/>
                                        </w:rPr>
                                        <w:delText xml:space="preserve">   </w:delText>
                                      </w:r>
                                      <w:r w:rsidRPr="00C7185A" w:rsidDel="0029494E">
                                        <w:rPr>
                                          <w:rFonts w:ascii="Times New Roman" w:hAnsi="Times New Roman"/>
                                          <w:sz w:val="18"/>
                                          <w:szCs w:val="18"/>
                                        </w:rPr>
                                        <w:delText>plug-in</w:delText>
                                      </w:r>
                                    </w:del>
                                  </w:p>
                                </w:tc>
                                <w:tc>
                                  <w:tcPr>
                                    <w:tcW w:w="1968" w:type="dxa"/>
                                    <w:tcPrChange w:id="3633" w:author="Nasser Mustafa [2]" w:date="2018-09-19T07:50:00Z">
                                      <w:tcPr>
                                        <w:tcW w:w="1968" w:type="dxa"/>
                                      </w:tcPr>
                                    </w:tcPrChange>
                                  </w:tcPr>
                                  <w:p w14:paraId="1C7D374F" w14:textId="72284FA1" w:rsidR="00D617FD" w:rsidRPr="00C7185A" w:rsidDel="0029494E" w:rsidRDefault="00D617FD" w:rsidP="0095115B">
                                    <w:pPr>
                                      <w:spacing w:before="20" w:after="20" w:line="240" w:lineRule="auto"/>
                                      <w:ind w:hanging="39"/>
                                      <w:contextualSpacing/>
                                      <w:jc w:val="left"/>
                                      <w:rPr>
                                        <w:del w:id="3634" w:author="Nasser Mustafa [2]" w:date="2018-09-19T07:51:00Z"/>
                                        <w:rFonts w:ascii="Times New Roman" w:hAnsi="Times New Roman"/>
                                        <w:sz w:val="18"/>
                                        <w:szCs w:val="18"/>
                                      </w:rPr>
                                    </w:pPr>
                                    <w:del w:id="3635" w:author="Nasser Mustafa [2]" w:date="2018-09-19T07:51:00Z">
                                      <w:r w:rsidRPr="00C7185A" w:rsidDel="0029494E">
                                        <w:rPr>
                                          <w:rFonts w:ascii="Times New Roman" w:hAnsi="Times New Roman"/>
                                          <w:sz w:val="18"/>
                                          <w:szCs w:val="18"/>
                                        </w:rPr>
                                        <w:delText>Partial one case study</w:delText>
                                      </w:r>
                                    </w:del>
                                  </w:p>
                                </w:tc>
                                <w:tc>
                                  <w:tcPr>
                                    <w:tcW w:w="1457" w:type="dxa"/>
                                    <w:tcPrChange w:id="3636" w:author="Nasser Mustafa [2]" w:date="2018-09-19T07:50:00Z">
                                      <w:tcPr>
                                        <w:tcW w:w="1457" w:type="dxa"/>
                                      </w:tcPr>
                                    </w:tcPrChange>
                                  </w:tcPr>
                                  <w:p w14:paraId="0ABF9AE8" w14:textId="4FCFF9E0" w:rsidR="00D617FD" w:rsidRPr="00C7185A" w:rsidDel="0029494E" w:rsidRDefault="00D617FD" w:rsidP="002F2A2B">
                                    <w:pPr>
                                      <w:spacing w:before="20" w:after="20" w:line="240" w:lineRule="auto"/>
                                      <w:ind w:firstLine="10"/>
                                      <w:contextualSpacing/>
                                      <w:jc w:val="left"/>
                                      <w:rPr>
                                        <w:del w:id="3637" w:author="Nasser Mustafa [2]" w:date="2018-09-19T07:51:00Z"/>
                                        <w:rFonts w:ascii="Times New Roman" w:eastAsia="SimSun" w:hAnsi="Times New Roman"/>
                                        <w:b/>
                                        <w:bCs/>
                                        <w:sz w:val="18"/>
                                        <w:szCs w:val="18"/>
                                      </w:rPr>
                                    </w:pPr>
                                    <w:del w:id="3638" w:author="Nasser Mustafa [2]" w:date="2018-09-19T07:51:00Z">
                                      <w:r w:rsidRPr="00C7185A" w:rsidDel="0029494E">
                                        <w:rPr>
                                          <w:rFonts w:ascii="Times New Roman" w:hAnsi="Times New Roman"/>
                                          <w:sz w:val="18"/>
                                          <w:szCs w:val="18"/>
                                        </w:rPr>
                                        <w:delText>No</w:delText>
                                      </w:r>
                                    </w:del>
                                  </w:p>
                                </w:tc>
                                <w:tc>
                                  <w:tcPr>
                                    <w:tcW w:w="1843" w:type="dxa"/>
                                    <w:tcPrChange w:id="3639" w:author="Nasser Mustafa [2]" w:date="2018-09-19T07:50:00Z">
                                      <w:tcPr>
                                        <w:tcW w:w="1843" w:type="dxa"/>
                                      </w:tcPr>
                                    </w:tcPrChange>
                                  </w:tcPr>
                                  <w:p w14:paraId="73A67B83" w14:textId="5A38980F" w:rsidR="00D617FD" w:rsidRPr="00C7185A" w:rsidDel="0029494E" w:rsidRDefault="00D617FD" w:rsidP="0095115B">
                                    <w:pPr>
                                      <w:spacing w:before="20" w:after="20" w:line="240" w:lineRule="auto"/>
                                      <w:ind w:hanging="39"/>
                                      <w:contextualSpacing/>
                                      <w:jc w:val="left"/>
                                      <w:rPr>
                                        <w:del w:id="3640" w:author="Nasser Mustafa [2]" w:date="2018-09-19T07:51:00Z"/>
                                        <w:rFonts w:ascii="Times New Roman" w:eastAsia="SimSun" w:hAnsi="Times New Roman"/>
                                        <w:b/>
                                        <w:bCs/>
                                        <w:sz w:val="18"/>
                                        <w:szCs w:val="18"/>
                                      </w:rPr>
                                    </w:pPr>
                                    <w:del w:id="3641" w:author="Nasser Mustafa [2]" w:date="2018-09-19T07:51:00Z">
                                      <w:r w:rsidRPr="00C7185A" w:rsidDel="0029494E">
                                        <w:rPr>
                                          <w:rFonts w:ascii="Times New Roman" w:hAnsi="Times New Roman"/>
                                          <w:sz w:val="18"/>
                                          <w:szCs w:val="18"/>
                                        </w:rPr>
                                        <w:delText>Linking of heterogeneous models</w:delText>
                                      </w:r>
                                    </w:del>
                                  </w:p>
                                </w:tc>
                              </w:tr>
                              <w:tr w:rsidR="00D617FD" w:rsidRPr="00C7185A" w:rsidDel="0029494E" w14:paraId="082DF95F" w14:textId="5B9FDDBA" w:rsidTr="00085FA0">
                                <w:trPr>
                                  <w:trHeight w:val="641"/>
                                  <w:jc w:val="center"/>
                                  <w:del w:id="3642" w:author="Nasser Mustafa [2]" w:date="2018-09-19T07:51:00Z"/>
                                  <w:trPrChange w:id="3643" w:author="Nasser Mustafa [2]" w:date="2018-09-19T07:50:00Z">
                                    <w:trPr>
                                      <w:trHeight w:val="641"/>
                                      <w:jc w:val="center"/>
                                    </w:trPr>
                                  </w:trPrChange>
                                </w:trPr>
                                <w:tc>
                                  <w:tcPr>
                                    <w:tcW w:w="523" w:type="dxa"/>
                                    <w:vAlign w:val="center"/>
                                    <w:tcPrChange w:id="3644" w:author="Nasser Mustafa [2]" w:date="2018-09-19T07:50:00Z">
                                      <w:tcPr>
                                        <w:tcW w:w="523" w:type="dxa"/>
                                        <w:vAlign w:val="center"/>
                                      </w:tcPr>
                                    </w:tcPrChange>
                                  </w:tcPr>
                                  <w:p w14:paraId="487FD85B" w14:textId="7553C004" w:rsidR="00D617FD" w:rsidRPr="00C7185A" w:rsidDel="0029494E" w:rsidRDefault="00D617FD" w:rsidP="006A58FF">
                                    <w:pPr>
                                      <w:spacing w:before="20" w:after="20" w:line="240" w:lineRule="auto"/>
                                      <w:ind w:left="-16" w:hanging="1"/>
                                      <w:contextualSpacing/>
                                      <w:rPr>
                                        <w:del w:id="3645" w:author="Nasser Mustafa [2]" w:date="2018-09-19T07:51:00Z"/>
                                        <w:rFonts w:ascii="Times New Roman" w:hAnsi="Times New Roman"/>
                                        <w:sz w:val="18"/>
                                        <w:szCs w:val="18"/>
                                      </w:rPr>
                                    </w:pPr>
                                    <w:del w:id="3646"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&lt;EndNote&gt;&lt;Cite&gt;&lt;Author&gt;Dubois&lt;/Author&gt;&lt;Year&gt;2010&lt;/Year&gt;&lt;RecNum&gt;93&lt;/RecNum&gt;&lt;DisplayText&gt;[28]&lt;/DisplayText&gt;&lt;record&gt;&lt;rec-number&gt;93&lt;/rec-number&gt;&lt;foreign-keys&gt;&lt;key app="EN" db-id="rxfad95wgs5d2dexxekxwt2katzr52wtwdxz" timestamp="0"&gt;93&lt;/key&gt;&lt;/foreign-keys&gt;&lt;ref-type name="Journal Article"&gt;17&lt;/ref-type&gt;&lt;contributors&gt;&lt;authors&gt;&lt;author&gt;Hubert Dubois &lt;/author&gt;&lt;author&gt;Marie-Agnès Peraldi-Frati&lt;/author&gt;&lt;author&gt;Fadoi Lakhal &lt;/author&gt;&lt;/authors&gt;&lt;/contributors&gt;&lt;titles&gt;&lt;title&gt;A model for requirements traceability in a heterogeneous model-based design process. Application to automotive embedded systems&lt;/title&gt;&lt;secondary-title&gt;Software and System Modeling&lt;/secondary-title&gt;&lt;/titles&gt;&lt;pages&gt;1-19&lt;/pages&gt;&lt;dates&gt;&lt;year&gt;2010&lt;/year&gt;&lt;/dates&gt;&lt;urls&gt;&lt;/urls&gt;&lt;/record&gt;&lt;/Cite&gt;&lt;/EndNote&gt;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"_ENREF_28" \o "Dubois, 2010 #93" </w:delInstrText>
                                      </w:r>
                                      <w:r w:rsidDel="0029494E">
                                        <w:fldChar w:fldCharType="separate"/>
                                      </w:r>
                                      <w:r w:rsidDel="0029494E">
                                        <w:rPr>
                                          <w:rFonts w:ascii="Times New Roman" w:hAnsi="Times New Roman"/>
                                          <w:noProof/>
                                          <w:sz w:val="18"/>
                                          <w:szCs w:val="18"/>
                                        </w:rPr>
                                        <w:delText>28</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647" w:author="Nasser Mustafa [2]" w:date="2018-09-19T07:50:00Z">
                                      <w:tcPr>
                                        <w:tcW w:w="1198" w:type="dxa"/>
                                      </w:tcPr>
                                    </w:tcPrChange>
                                  </w:tcPr>
                                  <w:p w14:paraId="6B9BFC50" w14:textId="2423B840" w:rsidR="00D617FD" w:rsidRPr="00C7185A" w:rsidDel="0029494E" w:rsidRDefault="00D617FD" w:rsidP="0095115B">
                                    <w:pPr>
                                      <w:spacing w:before="20" w:after="20" w:line="240" w:lineRule="auto"/>
                                      <w:ind w:firstLine="0"/>
                                      <w:contextualSpacing/>
                                      <w:rPr>
                                        <w:del w:id="3648" w:author="Nasser Mustafa [2]" w:date="2018-09-19T07:51:00Z"/>
                                        <w:rFonts w:ascii="Times New Roman" w:eastAsia="SimSun" w:hAnsi="Times New Roman"/>
                                        <w:b/>
                                        <w:bCs/>
                                        <w:sz w:val="18"/>
                                        <w:szCs w:val="18"/>
                                      </w:rPr>
                                    </w:pPr>
                                    <w:del w:id="3649" w:author="Nasser Mustafa [2]" w:date="2018-09-19T07:51:00Z">
                                      <w:r w:rsidRPr="00C7185A" w:rsidDel="0029494E">
                                        <w:rPr>
                                          <w:rFonts w:ascii="Times New Roman" w:hAnsi="Times New Roman"/>
                                          <w:sz w:val="18"/>
                                          <w:szCs w:val="18"/>
                                        </w:rPr>
                                        <w:delText>Heterogeneous Models</w:delText>
                                      </w:r>
                                    </w:del>
                                  </w:p>
                                </w:tc>
                                <w:tc>
                                  <w:tcPr>
                                    <w:tcW w:w="992" w:type="dxa"/>
                                    <w:tcPrChange w:id="3650" w:author="Nasser Mustafa [2]" w:date="2018-09-19T07:50:00Z">
                                      <w:tcPr>
                                        <w:tcW w:w="992" w:type="dxa"/>
                                      </w:tcPr>
                                    </w:tcPrChange>
                                  </w:tcPr>
                                  <w:p w14:paraId="5A2B806C" w14:textId="4ACA4C97" w:rsidR="00D617FD" w:rsidRPr="00C7185A" w:rsidDel="0029494E" w:rsidRDefault="00D617FD" w:rsidP="0095115B">
                                    <w:pPr>
                                      <w:spacing w:before="20" w:after="20" w:line="240" w:lineRule="auto"/>
                                      <w:ind w:firstLine="0"/>
                                      <w:contextualSpacing/>
                                      <w:jc w:val="left"/>
                                      <w:rPr>
                                        <w:del w:id="3651" w:author="Nasser Mustafa [2]" w:date="2018-09-19T07:51:00Z"/>
                                        <w:rFonts w:ascii="Times New Roman" w:hAnsi="Times New Roman"/>
                                        <w:sz w:val="18"/>
                                        <w:szCs w:val="18"/>
                                      </w:rPr>
                                    </w:pPr>
                                    <w:del w:id="3652" w:author="Nasser Mustafa [2]" w:date="2018-09-19T07:51:00Z">
                                      <w:r w:rsidRPr="00C7185A" w:rsidDel="0029494E">
                                        <w:rPr>
                                          <w:rFonts w:ascii="Times New Roman" w:hAnsi="Times New Roman"/>
                                          <w:sz w:val="18"/>
                                          <w:szCs w:val="18"/>
                                        </w:rPr>
                                        <w:delText>UML class diagram</w:delText>
                                      </w:r>
                                    </w:del>
                                  </w:p>
                                </w:tc>
                                <w:tc>
                                  <w:tcPr>
                                    <w:tcW w:w="992" w:type="dxa"/>
                                    <w:tcPrChange w:id="3653" w:author="Nasser Mustafa [2]" w:date="2018-09-19T07:50:00Z">
                                      <w:tcPr>
                                        <w:tcW w:w="992" w:type="dxa"/>
                                      </w:tcPr>
                                    </w:tcPrChange>
                                  </w:tcPr>
                                  <w:p w14:paraId="51EA96B6" w14:textId="0523794B" w:rsidR="00D617FD" w:rsidRPr="00C7185A" w:rsidDel="0029494E" w:rsidRDefault="00D617FD" w:rsidP="002F2A2B">
                                    <w:pPr>
                                      <w:spacing w:before="20" w:after="20" w:line="240" w:lineRule="auto"/>
                                      <w:ind w:firstLine="0"/>
                                      <w:contextualSpacing/>
                                      <w:jc w:val="left"/>
                                      <w:rPr>
                                        <w:del w:id="3654" w:author="Nasser Mustafa [2]" w:date="2018-09-19T07:51:00Z"/>
                                        <w:rFonts w:ascii="Times New Roman" w:hAnsi="Times New Roman"/>
                                        <w:sz w:val="18"/>
                                        <w:szCs w:val="18"/>
                                      </w:rPr>
                                    </w:pPr>
                                    <w:del w:id="3655" w:author="Nasser Mustafa [2]" w:date="2018-09-19T07:51:00Z">
                                      <w:r w:rsidRPr="00C7185A" w:rsidDel="0029494E">
                                        <w:rPr>
                                          <w:rFonts w:ascii="Times New Roman" w:hAnsi="Times New Roman"/>
                                          <w:sz w:val="18"/>
                                          <w:szCs w:val="18"/>
                                        </w:rPr>
                                        <w:delText>Papyrus</w:delText>
                                      </w:r>
                                    </w:del>
                                  </w:p>
                                </w:tc>
                                <w:tc>
                                  <w:tcPr>
                                    <w:tcW w:w="1968" w:type="dxa"/>
                                    <w:tcPrChange w:id="3656" w:author="Nasser Mustafa [2]" w:date="2018-09-19T07:50:00Z">
                                      <w:tcPr>
                                        <w:tcW w:w="1968" w:type="dxa"/>
                                      </w:tcPr>
                                    </w:tcPrChange>
                                  </w:tcPr>
                                  <w:p w14:paraId="2FA4980A" w14:textId="7FF4A406" w:rsidR="00D617FD" w:rsidRPr="00C7185A" w:rsidDel="0029494E" w:rsidRDefault="00D617FD" w:rsidP="0095115B">
                                    <w:pPr>
                                      <w:spacing w:before="20" w:after="20" w:line="240" w:lineRule="auto"/>
                                      <w:ind w:hanging="39"/>
                                      <w:contextualSpacing/>
                                      <w:jc w:val="left"/>
                                      <w:rPr>
                                        <w:del w:id="3657" w:author="Nasser Mustafa [2]" w:date="2018-09-19T07:51:00Z"/>
                                        <w:rFonts w:ascii="Times New Roman" w:hAnsi="Times New Roman"/>
                                        <w:sz w:val="18"/>
                                        <w:szCs w:val="18"/>
                                      </w:rPr>
                                    </w:pPr>
                                    <w:del w:id="3658" w:author="Nasser Mustafa [2]" w:date="2018-09-19T07:51:00Z">
                                      <w:r w:rsidRPr="00C7185A" w:rsidDel="0029494E">
                                        <w:rPr>
                                          <w:rFonts w:ascii="Times New Roman" w:hAnsi="Times New Roman"/>
                                          <w:sz w:val="18"/>
                                          <w:szCs w:val="18"/>
                                        </w:rPr>
                                        <w:delText xml:space="preserve"> Partial simple case study</w:delText>
                                      </w:r>
                                    </w:del>
                                  </w:p>
                                </w:tc>
                                <w:tc>
                                  <w:tcPr>
                                    <w:tcW w:w="1457" w:type="dxa"/>
                                    <w:tcPrChange w:id="3659" w:author="Nasser Mustafa [2]" w:date="2018-09-19T07:50:00Z">
                                      <w:tcPr>
                                        <w:tcW w:w="1457" w:type="dxa"/>
                                      </w:tcPr>
                                    </w:tcPrChange>
                                  </w:tcPr>
                                  <w:p w14:paraId="58697BE4" w14:textId="6E0D8396" w:rsidR="00D617FD" w:rsidRPr="00C7185A" w:rsidDel="0029494E" w:rsidRDefault="00D617FD" w:rsidP="002F2A2B">
                                    <w:pPr>
                                      <w:spacing w:before="20" w:after="20" w:line="240" w:lineRule="auto"/>
                                      <w:ind w:firstLine="10"/>
                                      <w:contextualSpacing/>
                                      <w:jc w:val="left"/>
                                      <w:rPr>
                                        <w:del w:id="3660" w:author="Nasser Mustafa [2]" w:date="2018-09-19T07:51:00Z"/>
                                        <w:rFonts w:ascii="Times New Roman" w:eastAsia="SimSun" w:hAnsi="Times New Roman"/>
                                        <w:b/>
                                        <w:bCs/>
                                        <w:sz w:val="18"/>
                                        <w:szCs w:val="18"/>
                                      </w:rPr>
                                    </w:pPr>
                                    <w:del w:id="3661" w:author="Nasser Mustafa [2]" w:date="2018-09-19T07:51:00Z">
                                      <w:r w:rsidRPr="00C7185A" w:rsidDel="0029494E">
                                        <w:rPr>
                                          <w:rFonts w:ascii="Times New Roman" w:hAnsi="Times New Roman"/>
                                          <w:sz w:val="18"/>
                                          <w:szCs w:val="18"/>
                                        </w:rPr>
                                        <w:delText>No</w:delText>
                                      </w:r>
                                    </w:del>
                                  </w:p>
                                </w:tc>
                                <w:tc>
                                  <w:tcPr>
                                    <w:tcW w:w="1843" w:type="dxa"/>
                                    <w:tcPrChange w:id="3662" w:author="Nasser Mustafa [2]" w:date="2018-09-19T07:50:00Z">
                                      <w:tcPr>
                                        <w:tcW w:w="1843" w:type="dxa"/>
                                      </w:tcPr>
                                    </w:tcPrChange>
                                  </w:tcPr>
                                  <w:p w14:paraId="61C2C5DF" w14:textId="5934DA19" w:rsidR="00D617FD" w:rsidRPr="00C7185A" w:rsidDel="0029494E" w:rsidRDefault="00D617FD" w:rsidP="0095115B">
                                    <w:pPr>
                                      <w:spacing w:before="20" w:after="20" w:line="240" w:lineRule="auto"/>
                                      <w:ind w:hanging="39"/>
                                      <w:contextualSpacing/>
                                      <w:jc w:val="left"/>
                                      <w:rPr>
                                        <w:del w:id="3663" w:author="Nasser Mustafa [2]" w:date="2018-09-19T07:51:00Z"/>
                                        <w:rFonts w:ascii="Times New Roman" w:eastAsia="SimSun" w:hAnsi="Times New Roman"/>
                                        <w:b/>
                                        <w:bCs/>
                                        <w:sz w:val="18"/>
                                        <w:szCs w:val="18"/>
                                      </w:rPr>
                                    </w:pPr>
                                    <w:del w:id="3664" w:author="Nasser Mustafa [2]" w:date="2018-09-19T07:51:00Z">
                                      <w:r w:rsidRPr="00C7185A" w:rsidDel="0029494E">
                                        <w:rPr>
                                          <w:rFonts w:ascii="Times New Roman" w:hAnsi="Times New Roman"/>
                                          <w:sz w:val="18"/>
                                          <w:szCs w:val="18"/>
                                        </w:rPr>
                                        <w:delText>Assumed heterogeneous artifacts.</w:delText>
                                      </w:r>
                                    </w:del>
                                  </w:p>
                                </w:tc>
                              </w:tr>
                              <w:tr w:rsidR="00D617FD" w:rsidRPr="00C7185A" w:rsidDel="0029494E" w14:paraId="1A19AED9" w14:textId="7D39530C" w:rsidTr="00085FA0">
                                <w:trPr>
                                  <w:trHeight w:val="641"/>
                                  <w:jc w:val="center"/>
                                  <w:del w:id="3665" w:author="Nasser Mustafa [2]" w:date="2018-09-19T07:51:00Z"/>
                                  <w:trPrChange w:id="3666" w:author="Nasser Mustafa [2]" w:date="2018-09-19T07:50:00Z">
                                    <w:trPr>
                                      <w:trHeight w:val="641"/>
                                      <w:jc w:val="center"/>
                                    </w:trPr>
                                  </w:trPrChange>
                                </w:trPr>
                                <w:tc>
                                  <w:tcPr>
                                    <w:tcW w:w="523" w:type="dxa"/>
                                    <w:vAlign w:val="center"/>
                                    <w:tcPrChange w:id="3667" w:author="Nasser Mustafa [2]" w:date="2018-09-19T07:50:00Z">
                                      <w:tcPr>
                                        <w:tcW w:w="523" w:type="dxa"/>
                                        <w:vAlign w:val="center"/>
                                      </w:tcPr>
                                    </w:tcPrChange>
                                  </w:tcPr>
                                  <w:p w14:paraId="66C46091" w14:textId="1C51BA6F" w:rsidR="00D617FD" w:rsidRPr="00C7185A" w:rsidDel="0029494E" w:rsidRDefault="00D617FD" w:rsidP="006A58FF">
                                    <w:pPr>
                                      <w:spacing w:before="20" w:after="20" w:line="240" w:lineRule="auto"/>
                                      <w:ind w:left="-16" w:hanging="17"/>
                                      <w:contextualSpacing/>
                                      <w:rPr>
                                        <w:del w:id="3668" w:author="Nasser Mustafa [2]" w:date="2018-09-19T07:51:00Z"/>
                                        <w:rFonts w:ascii="Times New Roman" w:hAnsi="Times New Roman"/>
                                        <w:sz w:val="18"/>
                                        <w:szCs w:val="18"/>
                                      </w:rPr>
                                    </w:pPr>
                                    <w:del w:id="3669"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&lt;EndNote&gt;&lt;Cite&gt;&lt;Author&gt;Taromirad&lt;/Author&gt;&lt;Year&gt;2013&lt;/Year&gt;&lt;RecNum&gt;97&lt;/RecNum&gt;&lt;DisplayText&gt;[30]&lt;/DisplayText&gt;&lt;record&gt;&lt;rec-number&gt;97&lt;/rec-number&gt;&lt;foreign-keys&gt;&lt;key app="EN" db-id="tvxa5fdete252teftz0psaw2r0wedat5fte5"&gt;97&lt;/key&gt;&lt;/foreign-keys&gt;&lt;ref-type name="Conference Proceedings"&gt;10&lt;/ref-type&gt;&lt;contributors&gt;&lt;authors&gt;&lt;author&gt;Masoumeh Taromirad&lt;/author&gt;&lt;author&gt;Nicholas Matragkas&amp;#x9; &lt;/author&gt;&lt;author&gt;Richard F  Paige&lt;/author&gt;&lt;/authors&gt;&lt;/contributors&gt;&lt;titles&gt;&lt;title&gt;Towards a Multi-Domain Model-Driven Traceability Approach.&lt;/title&gt;&lt;secondary-title&gt;7th International Workshop on Multi-Paradigm Modeling co-located with 2013 ACM/IEEE 16th International Conference on Model Driven Engineering Languages and Systems (MODELS)&lt;/secondary-title&gt;&lt;/titles&gt;&lt;pages&gt;27-36&lt;/pages&gt;&lt;dates&gt;&lt;year&gt;2013&lt;/year&gt;&lt;/dates&gt;&lt;pub-location&gt;Florida, USA&lt;/pub-location&gt;&lt;urls&gt;&lt;/urls&gt;&lt;/record&gt;&lt;/Cite&gt;&lt;/EndNote&gt;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"_ENREF_30" \o "Taromirad, 2013 #97" </w:delInstrText>
                                      </w:r>
                                      <w:r w:rsidDel="0029494E">
                                        <w:fldChar w:fldCharType="separate"/>
                                      </w:r>
                                      <w:r w:rsidDel="0029494E">
                                        <w:rPr>
                                          <w:rFonts w:ascii="Times New Roman" w:hAnsi="Times New Roman"/>
                                          <w:noProof/>
                                          <w:sz w:val="18"/>
                                          <w:szCs w:val="18"/>
                                        </w:rPr>
                                        <w:delText>30</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670" w:author="Nasser Mustafa [2]" w:date="2018-09-19T07:50:00Z">
                                      <w:tcPr>
                                        <w:tcW w:w="1198" w:type="dxa"/>
                                      </w:tcPr>
                                    </w:tcPrChange>
                                  </w:tcPr>
                                  <w:p w14:paraId="16B97737" w14:textId="2B5B2DB4" w:rsidR="00D617FD" w:rsidRPr="00C7185A" w:rsidDel="0029494E" w:rsidRDefault="00D617FD" w:rsidP="0095115B">
                                    <w:pPr>
                                      <w:spacing w:before="20" w:after="20" w:line="240" w:lineRule="auto"/>
                                      <w:ind w:firstLine="0"/>
                                      <w:contextualSpacing/>
                                      <w:rPr>
                                        <w:del w:id="3671" w:author="Nasser Mustafa [2]" w:date="2018-09-19T07:51:00Z"/>
                                        <w:rFonts w:ascii="Times New Roman" w:eastAsia="SimSun" w:hAnsi="Times New Roman"/>
                                        <w:b/>
                                        <w:bCs/>
                                        <w:sz w:val="18"/>
                                        <w:szCs w:val="18"/>
                                      </w:rPr>
                                    </w:pPr>
                                    <w:del w:id="3672" w:author="Nasser Mustafa [2]" w:date="2018-09-19T07:51:00Z">
                                      <w:r w:rsidRPr="00C7185A" w:rsidDel="0029494E">
                                        <w:rPr>
                                          <w:rFonts w:ascii="Times New Roman" w:hAnsi="Times New Roman"/>
                                          <w:sz w:val="18"/>
                                          <w:szCs w:val="18"/>
                                        </w:rPr>
                                        <w:delText>Heterogeneous artifacts</w:delText>
                                      </w:r>
                                    </w:del>
                                  </w:p>
                                </w:tc>
                                <w:tc>
                                  <w:tcPr>
                                    <w:tcW w:w="992" w:type="dxa"/>
                                    <w:tcPrChange w:id="3673" w:author="Nasser Mustafa [2]" w:date="2018-09-19T07:50:00Z">
                                      <w:tcPr>
                                        <w:tcW w:w="992" w:type="dxa"/>
                                      </w:tcPr>
                                    </w:tcPrChange>
                                  </w:tcPr>
                                  <w:p w14:paraId="641F38F8" w14:textId="4B397873" w:rsidR="00D617FD" w:rsidRPr="00C7185A" w:rsidDel="0029494E" w:rsidRDefault="00D617FD" w:rsidP="0095115B">
                                    <w:pPr>
                                      <w:spacing w:before="20" w:after="20" w:line="240" w:lineRule="auto"/>
                                      <w:ind w:firstLine="0"/>
                                      <w:contextualSpacing/>
                                      <w:jc w:val="left"/>
                                      <w:rPr>
                                        <w:del w:id="3674" w:author="Nasser Mustafa [2]" w:date="2018-09-19T07:51:00Z"/>
                                        <w:rFonts w:ascii="Times New Roman" w:hAnsi="Times New Roman"/>
                                        <w:sz w:val="18"/>
                                        <w:szCs w:val="18"/>
                                      </w:rPr>
                                    </w:pPr>
                                    <w:del w:id="3675" w:author="Nasser Mustafa [2]" w:date="2018-09-19T07:51:00Z">
                                      <w:r w:rsidRPr="00C7185A" w:rsidDel="0029494E">
                                        <w:rPr>
                                          <w:rFonts w:ascii="Times New Roman" w:hAnsi="Times New Roman"/>
                                          <w:sz w:val="18"/>
                                          <w:szCs w:val="18"/>
                                        </w:rPr>
                                        <w:delText>UML class diagram</w:delText>
                                      </w:r>
                                    </w:del>
                                  </w:p>
                                </w:tc>
                                <w:tc>
                                  <w:tcPr>
                                    <w:tcW w:w="992" w:type="dxa"/>
                                    <w:tcPrChange w:id="3676" w:author="Nasser Mustafa [2]" w:date="2018-09-19T07:50:00Z">
                                      <w:tcPr>
                                        <w:tcW w:w="992" w:type="dxa"/>
                                      </w:tcPr>
                                    </w:tcPrChange>
                                  </w:tcPr>
                                  <w:p w14:paraId="1CD96095" w14:textId="6FCDD040" w:rsidR="00D617FD" w:rsidRPr="00C7185A" w:rsidDel="0029494E" w:rsidRDefault="00D617FD" w:rsidP="002F2A2B">
                                    <w:pPr>
                                      <w:spacing w:before="20" w:after="20" w:line="240" w:lineRule="auto"/>
                                      <w:ind w:firstLine="0"/>
                                      <w:contextualSpacing/>
                                      <w:jc w:val="left"/>
                                      <w:rPr>
                                        <w:del w:id="3677" w:author="Nasser Mustafa [2]" w:date="2018-09-19T07:51:00Z"/>
                                        <w:rFonts w:ascii="Times New Roman" w:hAnsi="Times New Roman"/>
                                        <w:sz w:val="18"/>
                                        <w:szCs w:val="18"/>
                                      </w:rPr>
                                    </w:pPr>
                                    <w:del w:id="3678" w:author="Nasser Mustafa [2]" w:date="2018-09-19T07:51:00Z">
                                      <w:r w:rsidRPr="00C7185A" w:rsidDel="0029494E">
                                        <w:rPr>
                                          <w:rFonts w:ascii="Times New Roman" w:hAnsi="Times New Roman"/>
                                          <w:sz w:val="18"/>
                                          <w:szCs w:val="18"/>
                                        </w:rPr>
                                        <w:delText>ECOR</w:delText>
                                      </w:r>
                                    </w:del>
                                  </w:p>
                                </w:tc>
                                <w:tc>
                                  <w:tcPr>
                                    <w:tcW w:w="1968" w:type="dxa"/>
                                    <w:tcPrChange w:id="3679" w:author="Nasser Mustafa [2]" w:date="2018-09-19T07:50:00Z">
                                      <w:tcPr>
                                        <w:tcW w:w="1968" w:type="dxa"/>
                                      </w:tcPr>
                                    </w:tcPrChange>
                                  </w:tcPr>
                                  <w:p w14:paraId="5A5AE97A" w14:textId="385859B7" w:rsidR="00D617FD" w:rsidRPr="00C7185A" w:rsidDel="0029494E" w:rsidRDefault="00D617FD" w:rsidP="0095115B">
                                    <w:pPr>
                                      <w:spacing w:before="20" w:after="20" w:line="240" w:lineRule="auto"/>
                                      <w:ind w:hanging="39"/>
                                      <w:contextualSpacing/>
                                      <w:jc w:val="left"/>
                                      <w:rPr>
                                        <w:del w:id="3680" w:author="Nasser Mustafa [2]" w:date="2018-09-19T07:51:00Z"/>
                                        <w:rFonts w:ascii="Times New Roman" w:hAnsi="Times New Roman"/>
                                        <w:sz w:val="18"/>
                                        <w:szCs w:val="18"/>
                                      </w:rPr>
                                    </w:pPr>
                                    <w:del w:id="3681" w:author="Nasser Mustafa [2]" w:date="2018-09-19T07:51:00Z">
                                      <w:r w:rsidRPr="00C7185A" w:rsidDel="0029494E">
                                        <w:rPr>
                                          <w:rFonts w:ascii="Times New Roman" w:hAnsi="Times New Roman"/>
                                          <w:sz w:val="18"/>
                                          <w:szCs w:val="18"/>
                                        </w:rPr>
                                        <w:delText>Doesn’t exist</w:delText>
                                      </w:r>
                                    </w:del>
                                  </w:p>
                                </w:tc>
                                <w:tc>
                                  <w:tcPr>
                                    <w:tcW w:w="1457" w:type="dxa"/>
                                    <w:tcPrChange w:id="3682" w:author="Nasser Mustafa [2]" w:date="2018-09-19T07:50:00Z">
                                      <w:tcPr>
                                        <w:tcW w:w="1457" w:type="dxa"/>
                                      </w:tcPr>
                                    </w:tcPrChange>
                                  </w:tcPr>
                                  <w:p w14:paraId="6CBBD3BF" w14:textId="507692DE" w:rsidR="00D617FD" w:rsidRPr="00C7185A" w:rsidDel="0029494E" w:rsidRDefault="00D617FD" w:rsidP="002F2A2B">
                                    <w:pPr>
                                      <w:spacing w:before="20" w:after="20" w:line="240" w:lineRule="auto"/>
                                      <w:ind w:firstLine="10"/>
                                      <w:contextualSpacing/>
                                      <w:jc w:val="left"/>
                                      <w:rPr>
                                        <w:del w:id="3683" w:author="Nasser Mustafa [2]" w:date="2018-09-19T07:51:00Z"/>
                                        <w:rFonts w:ascii="Times New Roman" w:eastAsia="SimSun" w:hAnsi="Times New Roman"/>
                                        <w:b/>
                                        <w:bCs/>
                                        <w:sz w:val="18"/>
                                        <w:szCs w:val="18"/>
                                      </w:rPr>
                                    </w:pPr>
                                    <w:del w:id="3684" w:author="Nasser Mustafa [2]" w:date="2018-09-19T07:51:00Z">
                                      <w:r w:rsidRPr="00C7185A" w:rsidDel="0029494E">
                                        <w:rPr>
                                          <w:rFonts w:ascii="Times New Roman" w:hAnsi="Times New Roman"/>
                                          <w:sz w:val="18"/>
                                          <w:szCs w:val="18"/>
                                        </w:rPr>
                                        <w:delText>No</w:delText>
                                      </w:r>
                                    </w:del>
                                  </w:p>
                                </w:tc>
                                <w:tc>
                                  <w:tcPr>
                                    <w:tcW w:w="1843" w:type="dxa"/>
                                    <w:tcPrChange w:id="3685" w:author="Nasser Mustafa [2]" w:date="2018-09-19T07:50:00Z">
                                      <w:tcPr>
                                        <w:tcW w:w="1843" w:type="dxa"/>
                                      </w:tcPr>
                                    </w:tcPrChange>
                                  </w:tcPr>
                                  <w:p w14:paraId="7CB72BD6" w14:textId="5701DAF2" w:rsidR="00D617FD" w:rsidRPr="00C7185A" w:rsidDel="0029494E" w:rsidRDefault="00D617FD" w:rsidP="0095115B">
                                    <w:pPr>
                                      <w:spacing w:before="20" w:after="20" w:line="240" w:lineRule="auto"/>
                                      <w:ind w:hanging="39"/>
                                      <w:contextualSpacing/>
                                      <w:jc w:val="left"/>
                                      <w:rPr>
                                        <w:del w:id="3686" w:author="Nasser Mustafa [2]" w:date="2018-09-19T07:51:00Z"/>
                                        <w:rFonts w:ascii="Times New Roman" w:eastAsia="SimSun" w:hAnsi="Times New Roman"/>
                                        <w:b/>
                                        <w:bCs/>
                                        <w:sz w:val="18"/>
                                        <w:szCs w:val="18"/>
                                      </w:rPr>
                                    </w:pPr>
                                    <w:del w:id="3687" w:author="Nasser Mustafa [2]" w:date="2018-09-19T07:51:00Z">
                                      <w:r w:rsidRPr="00C7185A" w:rsidDel="0029494E">
                                        <w:rPr>
                                          <w:rFonts w:ascii="Times New Roman" w:hAnsi="Times New Roman"/>
                                          <w:sz w:val="18"/>
                                          <w:szCs w:val="18"/>
                                        </w:rPr>
                                        <w:delText>Specifying a traceability metamodel</w:delText>
                                      </w:r>
                                      <w:r w:rsidDel="0029494E">
                                        <w:rPr>
                                          <w:rFonts w:ascii="Times New Roman" w:hAnsi="Times New Roman"/>
                                          <w:sz w:val="18"/>
                                          <w:szCs w:val="18"/>
                                        </w:rPr>
                                        <w:delText xml:space="preserve">   </w:delText>
                                      </w:r>
                                      <w:r w:rsidRPr="00C7185A" w:rsidDel="0029494E">
                                        <w:rPr>
                                          <w:rFonts w:ascii="Times New Roman" w:hAnsi="Times New Roman"/>
                                          <w:sz w:val="18"/>
                                          <w:szCs w:val="18"/>
                                        </w:rPr>
                                        <w:delText>on the top of multi-domains</w:delText>
                                      </w:r>
                                    </w:del>
                                  </w:p>
                                </w:tc>
                              </w:tr>
                            </w:tbl>
                            <w:p w14:paraId="66558948" w14:textId="77777777" w:rsidR="00D617FD" w:rsidRDefault="00D617FD" w:rsidP="006B6C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E648B" id="_x0000_s1044" type="#_x0000_t202" style="position:absolute;left:0;text-align:left;margin-left:-19.4pt;margin-top:40.8pt;width:486.65pt;height:354.4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" o:allowoverlap="f" stroked="f">
                  <v:textbox>
                    <w:txbxContent>
                      <w:p w14:paraId="78E7691E" w14:textId="55EA989B" w:rsidR="00D617FD" w:rsidRPr="003239D6" w:rsidDel="00740534" w:rsidRDefault="00D617FD" w:rsidP="006B6C1E">
                        <w:pPr>
                          <w:pStyle w:val="Caption"/>
                          <w:rPr>
                            <w:moveFrom w:id="3688" w:author="Nasser Mustafa [2]" w:date="2018-09-19T14:40:00Z"/>
                            <w:sz w:val="20"/>
                            <w:szCs w:val="20"/>
                          </w:rPr>
                        </w:pPr>
                        <w:bookmarkStart w:id="3689" w:name="_Ref482927193"/>
                        <w:moveFromRangeStart w:id="3690" w:author="Nasser Mustafa [2]" w:date="2018-09-19T14:40:00Z" w:name="move525131343"/>
                        <w:moveFrom w:id="3691" w:author="Nasser Mustafa [2]" w:date="2018-09-19T14:40:00Z">
                          <w:r w:rsidRPr="003239D6" w:rsidDel="00740534">
                            <w:rPr>
                              <w:sz w:val="20"/>
                              <w:szCs w:val="20"/>
                            </w:rPr>
                            <w:t xml:space="preserve">Table </w:t>
                          </w:r>
                          <w:r w:rsidRPr="003239D6" w:rsidDel="00740534">
                            <w:rPr>
                              <w:sz w:val="20"/>
                              <w:szCs w:val="20"/>
                            </w:rPr>
                            <w:fldChar w:fldCharType="begin"/>
                          </w:r>
                          <w:r w:rsidRPr="003239D6" w:rsidDel="00740534">
                            <w:rPr>
                              <w:sz w:val="20"/>
                              <w:szCs w:val="20"/>
                            </w:rPr>
                            <w:instrText xml:space="preserve"> SEQ Table \* ARABIC </w:instrText>
                          </w:r>
                          <w:r w:rsidRPr="003239D6" w:rsidDel="00740534">
                            <w:rPr>
                              <w:sz w:val="20"/>
                              <w:szCs w:val="20"/>
                            </w:rPr>
                            <w:fldChar w:fldCharType="separate"/>
                          </w:r>
                          <w:r w:rsidDel="00740534">
                            <w:rPr>
                              <w:noProof/>
                              <w:sz w:val="20"/>
                              <w:szCs w:val="20"/>
                            </w:rPr>
                            <w:t>10</w:t>
                          </w:r>
                          <w:r w:rsidRPr="003239D6" w:rsidDel="00740534">
                            <w:rPr>
                              <w:sz w:val="20"/>
                              <w:szCs w:val="20"/>
                            </w:rPr>
                            <w:fldChar w:fldCharType="end"/>
                          </w:r>
                          <w:bookmarkEnd w:id="3689"/>
                          <w:r w:rsidDel="00740534">
                            <w:rPr>
                              <w:sz w:val="20"/>
                              <w:szCs w:val="20"/>
                            </w:rPr>
                            <w:t>: Results of analyzing existing traceability models</w:t>
                          </w:r>
                        </w:moveFrom>
                      </w:p>
                      <w:tbl>
                        <w:tblPr>
                          <w:tblStyle w:val="TableGrid11"/>
                          <w:tblW w:w="8973" w:type="dxa"/>
                          <w:jc w:val="center"/>
                          <w:tblLayout w:type="fixed"/>
                          <w:tblCellMar>
                            <w:left w:w="28" w:type="dxa"/>
                            <w:right w:w="28" w:type="dxa"/>
                          </w:tblCellMar>
                          <w:tblLook w:val="04A0" w:firstRow="1" w:lastRow="0" w:firstColumn="1" w:lastColumn="0" w:noHBand="0" w:noVBand="1"/>
                          <w:tblPrChange w:id="3692" w:author="Nasser Mustafa [2]" w:date="2018-09-19T07:50:00Z">
                            <w:tblPr>
                              <w:tblStyle w:val="TableGrid11"/>
                              <w:tblW w:w="9965" w:type="dxa"/>
                              <w:jc w:val="center"/>
                              <w:tblLayout w:type="fixed"/>
                              <w:tblCellMar>
                                <w:left w:w="28" w:type="dxa"/>
                                <w:right w:w="28" w:type="dxa"/>
                              </w:tblCellMar>
                              <w:tblLook w:val="04A0" w:firstRow="1" w:lastRow="0" w:firstColumn="1" w:lastColumn="0" w:noHBand="0" w:noVBand="1"/>
                            </w:tblPr>
                          </w:tblPrChange>
                        </w:tblPr>
                        <w:tblGrid>
                          <w:gridCol w:w="523"/>
                          <w:gridCol w:w="1198"/>
                          <w:gridCol w:w="992"/>
                          <w:gridCol w:w="992"/>
                          <w:gridCol w:w="1968"/>
                          <w:gridCol w:w="1457"/>
                          <w:gridCol w:w="1843"/>
                          <w:tblGridChange w:id="3693">
                            <w:tblGrid>
                              <w:gridCol w:w="523"/>
                              <w:gridCol w:w="1198"/>
                              <w:gridCol w:w="992"/>
                              <w:gridCol w:w="992"/>
                              <w:gridCol w:w="1968"/>
                              <w:gridCol w:w="1457"/>
                              <w:gridCol w:w="1843"/>
                            </w:tblGrid>
                          </w:tblGridChange>
                        </w:tblGrid>
                        <w:tr w:rsidR="00D617FD" w:rsidRPr="00C7185A" w:rsidDel="0029494E" w14:paraId="4F2C4FF0" w14:textId="6E20B81A" w:rsidTr="00085FA0">
                          <w:trPr>
                            <w:cantSplit/>
                            <w:trHeight w:val="1134"/>
                            <w:jc w:val="center"/>
                            <w:del w:id="3694" w:author="Nasser Mustafa [2]" w:date="2018-09-19T07:51:00Z"/>
                            <w:trPrChange w:id="3695" w:author="Nasser Mustafa [2]" w:date="2018-09-19T07:50:00Z">
                              <w:trPr>
                                <w:cantSplit/>
                                <w:trHeight w:val="1134"/>
                                <w:jc w:val="center"/>
                              </w:trPr>
                            </w:trPrChange>
                          </w:trPr>
                          <w:tc>
                            <w:tcPr>
                              <w:tcW w:w="523" w:type="dxa"/>
                              <w:tcMar>
                                <w:left w:w="142" w:type="dxa"/>
                                <w:right w:w="28" w:type="dxa"/>
                              </w:tcMar>
                              <w:textDirection w:val="btLr"/>
                              <w:tcPrChange w:id="3696" w:author="Nasser Mustafa [2]" w:date="2018-09-19T07:50:00Z">
                                <w:tcPr>
                                  <w:tcW w:w="523" w:type="dxa"/>
                                  <w:tcMar>
                                    <w:left w:w="142" w:type="dxa"/>
                                    <w:right w:w="28" w:type="dxa"/>
                                  </w:tcMar>
                                  <w:textDirection w:val="btLr"/>
                                </w:tcPr>
                              </w:tcPrChange>
                            </w:tcPr>
                            <w:moveFromRangeEnd w:id="3690"/>
                            <w:p w14:paraId="60B8A78C" w14:textId="4C7A9634" w:rsidR="00D617FD" w:rsidRPr="00C7185A" w:rsidDel="0029494E" w:rsidRDefault="00D617FD" w:rsidP="0095115B">
                              <w:pPr>
                                <w:spacing w:before="20" w:after="20" w:line="240" w:lineRule="auto"/>
                                <w:ind w:left="-1" w:right="113"/>
                                <w:contextualSpacing/>
                                <w:jc w:val="left"/>
                                <w:rPr>
                                  <w:del w:id="3697" w:author="Nasser Mustafa [2]" w:date="2018-09-19T07:51:00Z"/>
                                  <w:rFonts w:ascii="Times New Roman" w:hAnsi="Times New Roman"/>
                                  <w:sz w:val="18"/>
                                  <w:szCs w:val="18"/>
                                </w:rPr>
                              </w:pPr>
                              <w:del w:id="3698" w:author="Nasser Mustafa [2]" w:date="2018-09-19T07:51:00Z">
                                <w:r w:rsidRPr="00C7185A" w:rsidDel="0029494E">
                                  <w:rPr>
                                    <w:rFonts w:ascii="Times New Roman" w:hAnsi="Times New Roman"/>
                                    <w:b/>
                                    <w:sz w:val="18"/>
                                    <w:szCs w:val="18"/>
                                  </w:rPr>
                                  <w:delText>Reference</w:delText>
                                </w:r>
                              </w:del>
                            </w:p>
                          </w:tc>
                          <w:tc>
                            <w:tcPr>
                              <w:tcW w:w="1198" w:type="dxa"/>
                              <w:tcPrChange w:id="3699" w:author="Nasser Mustafa [2]" w:date="2018-09-19T07:50:00Z">
                                <w:tcPr>
                                  <w:tcW w:w="1198" w:type="dxa"/>
                                </w:tcPr>
                              </w:tcPrChange>
                            </w:tcPr>
                            <w:p w14:paraId="2700853F" w14:textId="76CDAAD2" w:rsidR="00D617FD" w:rsidRPr="00C7185A" w:rsidDel="0029494E" w:rsidRDefault="00D617FD" w:rsidP="0095115B">
                              <w:pPr>
                                <w:spacing w:before="20" w:after="20" w:line="240" w:lineRule="auto"/>
                                <w:ind w:hanging="11"/>
                                <w:contextualSpacing/>
                                <w:rPr>
                                  <w:del w:id="3700" w:author="Nasser Mustafa [2]" w:date="2018-09-19T07:51:00Z"/>
                                  <w:rFonts w:ascii="Times New Roman" w:hAnsi="Times New Roman"/>
                                  <w:sz w:val="18"/>
                                  <w:szCs w:val="18"/>
                                </w:rPr>
                              </w:pPr>
                              <w:del w:id="3701" w:author="Nasser Mustafa [2]" w:date="2018-09-19T07:51:00Z">
                                <w:r w:rsidRPr="00C7185A" w:rsidDel="0029494E">
                                  <w:rPr>
                                    <w:rFonts w:ascii="Times New Roman" w:hAnsi="Times New Roman"/>
                                    <w:b/>
                                    <w:sz w:val="18"/>
                                    <w:szCs w:val="18"/>
                                  </w:rPr>
                                  <w:delText>Traceable Models</w:delText>
                                </w:r>
                              </w:del>
                            </w:p>
                          </w:tc>
                          <w:tc>
                            <w:tcPr>
                              <w:tcW w:w="992" w:type="dxa"/>
                              <w:tcPrChange w:id="3702" w:author="Nasser Mustafa [2]" w:date="2018-09-19T07:50:00Z">
                                <w:tcPr>
                                  <w:tcW w:w="992" w:type="dxa"/>
                                </w:tcPr>
                              </w:tcPrChange>
                            </w:tcPr>
                            <w:p w14:paraId="5A047E21" w14:textId="07B4E9DE" w:rsidR="00D617FD" w:rsidRPr="00C7185A" w:rsidDel="0029494E" w:rsidRDefault="00D617FD" w:rsidP="0095115B">
                              <w:pPr>
                                <w:spacing w:before="20" w:after="20" w:line="240" w:lineRule="auto"/>
                                <w:ind w:firstLine="0"/>
                                <w:contextualSpacing/>
                                <w:jc w:val="left"/>
                                <w:rPr>
                                  <w:del w:id="3703" w:author="Nasser Mustafa [2]" w:date="2018-09-19T07:51:00Z"/>
                                  <w:rFonts w:ascii="Times New Roman" w:hAnsi="Times New Roman"/>
                                  <w:sz w:val="18"/>
                                  <w:szCs w:val="18"/>
                                </w:rPr>
                              </w:pPr>
                              <w:del w:id="3704" w:author="Nasser Mustafa [2]" w:date="2018-09-19T07:51:00Z">
                                <w:r w:rsidRPr="00C7185A" w:rsidDel="0029494E">
                                  <w:rPr>
                                    <w:rFonts w:ascii="Times New Roman" w:hAnsi="Times New Roman"/>
                                    <w:b/>
                                    <w:sz w:val="18"/>
                                    <w:szCs w:val="18"/>
                                  </w:rPr>
                                  <w:delText>Metamodel Technology</w:delText>
                                </w:r>
                              </w:del>
                            </w:p>
                          </w:tc>
                          <w:tc>
                            <w:tcPr>
                              <w:tcW w:w="992" w:type="dxa"/>
                              <w:tcPrChange w:id="3705" w:author="Nasser Mustafa [2]" w:date="2018-09-19T07:50:00Z">
                                <w:tcPr>
                                  <w:tcW w:w="992" w:type="dxa"/>
                                </w:tcPr>
                              </w:tcPrChange>
                            </w:tcPr>
                            <w:p w14:paraId="79679353" w14:textId="410C4D27" w:rsidR="00D617FD" w:rsidRPr="00C7185A" w:rsidDel="0029494E" w:rsidRDefault="00D617FD" w:rsidP="0095115B">
                              <w:pPr>
                                <w:spacing w:before="20" w:after="20" w:line="240" w:lineRule="auto"/>
                                <w:ind w:hanging="39"/>
                                <w:contextualSpacing/>
                                <w:jc w:val="left"/>
                                <w:rPr>
                                  <w:del w:id="3706" w:author="Nasser Mustafa [2]" w:date="2018-09-19T07:51:00Z"/>
                                  <w:rFonts w:ascii="Times New Roman" w:hAnsi="Times New Roman"/>
                                  <w:sz w:val="18"/>
                                  <w:szCs w:val="18"/>
                                </w:rPr>
                              </w:pPr>
                              <w:del w:id="3707" w:author="Nasser Mustafa [2]" w:date="2018-09-19T07:51:00Z">
                                <w:r w:rsidRPr="00C7185A" w:rsidDel="0029494E">
                                  <w:rPr>
                                    <w:rFonts w:ascii="Times New Roman" w:hAnsi="Times New Roman"/>
                                    <w:b/>
                                    <w:sz w:val="18"/>
                                    <w:szCs w:val="18"/>
                                  </w:rPr>
                                  <w:delText>Tool Support</w:delText>
                                </w:r>
                              </w:del>
                            </w:p>
                          </w:tc>
                          <w:tc>
                            <w:tcPr>
                              <w:tcW w:w="1968" w:type="dxa"/>
                              <w:tcPrChange w:id="3708" w:author="Nasser Mustafa [2]" w:date="2018-09-19T07:50:00Z">
                                <w:tcPr>
                                  <w:tcW w:w="1968" w:type="dxa"/>
                                </w:tcPr>
                              </w:tcPrChange>
                            </w:tcPr>
                            <w:p w14:paraId="158BC11B" w14:textId="4FF0B27A" w:rsidR="00D617FD" w:rsidRPr="00C7185A" w:rsidDel="0029494E" w:rsidRDefault="00D617FD" w:rsidP="0095115B">
                              <w:pPr>
                                <w:spacing w:before="20" w:after="20" w:line="240" w:lineRule="auto"/>
                                <w:ind w:hanging="39"/>
                                <w:contextualSpacing/>
                                <w:jc w:val="left"/>
                                <w:rPr>
                                  <w:del w:id="3709" w:author="Nasser Mustafa [2]" w:date="2018-09-19T07:51:00Z"/>
                                  <w:rFonts w:ascii="Times New Roman" w:hAnsi="Times New Roman"/>
                                  <w:sz w:val="18"/>
                                  <w:szCs w:val="18"/>
                                </w:rPr>
                              </w:pPr>
                              <w:del w:id="3710" w:author="Nasser Mustafa [2]" w:date="2018-09-19T07:51:00Z">
                                <w:r w:rsidRPr="00C7185A" w:rsidDel="0029494E">
                                  <w:rPr>
                                    <w:rFonts w:ascii="Times New Roman" w:hAnsi="Times New Roman"/>
                                    <w:b/>
                                    <w:sz w:val="18"/>
                                    <w:szCs w:val="18"/>
                                  </w:rPr>
                                  <w:delText>Validation</w:delText>
                                </w:r>
                              </w:del>
                            </w:p>
                          </w:tc>
                          <w:tc>
                            <w:tcPr>
                              <w:tcW w:w="1457" w:type="dxa"/>
                              <w:tcPrChange w:id="3711" w:author="Nasser Mustafa [2]" w:date="2018-09-19T07:50:00Z">
                                <w:tcPr>
                                  <w:tcW w:w="1457" w:type="dxa"/>
                                </w:tcPr>
                              </w:tcPrChange>
                            </w:tcPr>
                            <w:p w14:paraId="2D7BD64B" w14:textId="5CB11196" w:rsidR="00D617FD" w:rsidRPr="00C7185A" w:rsidDel="0029494E" w:rsidRDefault="00D617FD" w:rsidP="0095115B">
                              <w:pPr>
                                <w:spacing w:before="20" w:after="20" w:line="240" w:lineRule="auto"/>
                                <w:ind w:hanging="39"/>
                                <w:contextualSpacing/>
                                <w:jc w:val="left"/>
                                <w:rPr>
                                  <w:del w:id="3712" w:author="Nasser Mustafa [2]" w:date="2018-09-19T07:51:00Z"/>
                                  <w:rFonts w:ascii="Times New Roman" w:hAnsi="Times New Roman"/>
                                  <w:sz w:val="18"/>
                                  <w:szCs w:val="18"/>
                                </w:rPr>
                              </w:pPr>
                              <w:del w:id="3713" w:author="Nasser Mustafa [2]" w:date="2018-09-19T07:51:00Z">
                                <w:r w:rsidRPr="00C7185A" w:rsidDel="0029494E">
                                  <w:rPr>
                                    <w:rFonts w:ascii="Times New Roman" w:hAnsi="Times New Roman"/>
                                    <w:b/>
                                    <w:sz w:val="18"/>
                                    <w:szCs w:val="18"/>
                                  </w:rPr>
                                  <w:delText>Extension to new link types without changing metamodel</w:delText>
                                </w:r>
                              </w:del>
                            </w:p>
                          </w:tc>
                          <w:tc>
                            <w:tcPr>
                              <w:tcW w:w="1843" w:type="dxa"/>
                              <w:tcPrChange w:id="3714" w:author="Nasser Mustafa [2]" w:date="2018-09-19T07:50:00Z">
                                <w:tcPr>
                                  <w:tcW w:w="1843" w:type="dxa"/>
                                </w:tcPr>
                              </w:tcPrChange>
                            </w:tcPr>
                            <w:p w14:paraId="02D8B88B" w14:textId="57E10243" w:rsidR="00D617FD" w:rsidRPr="00C7185A" w:rsidDel="0029494E" w:rsidRDefault="00D617FD" w:rsidP="0095115B">
                              <w:pPr>
                                <w:spacing w:before="20" w:after="20" w:line="240" w:lineRule="auto"/>
                                <w:ind w:hanging="39"/>
                                <w:contextualSpacing/>
                                <w:jc w:val="left"/>
                                <w:rPr>
                                  <w:del w:id="3715" w:author="Nasser Mustafa [2]" w:date="2018-09-19T07:51:00Z"/>
                                  <w:rFonts w:ascii="Times New Roman" w:hAnsi="Times New Roman"/>
                                  <w:sz w:val="18"/>
                                  <w:szCs w:val="18"/>
                                </w:rPr>
                              </w:pPr>
                              <w:del w:id="3716" w:author="Nasser Mustafa [2]" w:date="2018-09-19T07:51:00Z">
                                <w:r w:rsidRPr="00C7185A" w:rsidDel="0029494E">
                                  <w:rPr>
                                    <w:rFonts w:ascii="Times New Roman" w:hAnsi="Times New Roman"/>
                                    <w:b/>
                                    <w:sz w:val="18"/>
                                    <w:szCs w:val="18"/>
                                  </w:rPr>
                                  <w:delText>Important design features</w:delText>
                                </w:r>
                              </w:del>
                            </w:p>
                          </w:tc>
                        </w:tr>
                        <w:tr w:rsidR="00D617FD" w:rsidRPr="00C7185A" w:rsidDel="0029494E" w14:paraId="7B851484" w14:textId="2BE2C833" w:rsidTr="00085FA0">
                          <w:trPr>
                            <w:trHeight w:val="727"/>
                            <w:jc w:val="center"/>
                            <w:del w:id="3717" w:author="Nasser Mustafa [2]" w:date="2018-09-19T07:51:00Z"/>
                            <w:trPrChange w:id="3718" w:author="Nasser Mustafa [2]" w:date="2018-09-19T07:50:00Z">
                              <w:trPr>
                                <w:trHeight w:val="727"/>
                                <w:jc w:val="center"/>
                              </w:trPr>
                            </w:trPrChange>
                          </w:trPr>
                          <w:tc>
                            <w:tcPr>
                              <w:tcW w:w="523" w:type="dxa"/>
                              <w:tcMar>
                                <w:left w:w="142" w:type="dxa"/>
                                <w:right w:w="28" w:type="dxa"/>
                              </w:tcMar>
                              <w:vAlign w:val="center"/>
                              <w:tcPrChange w:id="3719" w:author="Nasser Mustafa [2]" w:date="2018-09-19T07:50:00Z">
                                <w:tcPr>
                                  <w:tcW w:w="523" w:type="dxa"/>
                                  <w:tcMar>
                                    <w:left w:w="142" w:type="dxa"/>
                                    <w:right w:w="28" w:type="dxa"/>
                                  </w:tcMar>
                                  <w:vAlign w:val="center"/>
                                </w:tcPr>
                              </w:tcPrChange>
                            </w:tcPr>
                            <w:p w14:paraId="720380CE" w14:textId="7843AFA2" w:rsidR="00D617FD" w:rsidRPr="00C7185A" w:rsidDel="0029494E" w:rsidRDefault="00D617FD" w:rsidP="006A58FF">
                              <w:pPr>
                                <w:spacing w:before="20" w:after="20" w:line="240" w:lineRule="auto"/>
                                <w:ind w:left="-16" w:firstLine="0"/>
                                <w:contextualSpacing/>
                                <w:rPr>
                                  <w:del w:id="3720" w:author="Nasser Mustafa [2]" w:date="2018-09-19T07:51:00Z"/>
                                  <w:rFonts w:ascii="Times New Roman" w:eastAsia="SimSun" w:hAnsi="Times New Roman"/>
                                  <w:b/>
                                  <w:bCs/>
                                  <w:sz w:val="18"/>
                                  <w:szCs w:val="18"/>
                                </w:rPr>
                              </w:pPr>
                              <w:del w:id="3721"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&lt;EndNote&gt;&lt;Cite&gt;&lt;Author&gt;Paige&lt;/Author&gt;&lt;Year&gt;2011&lt;/Year&gt;&lt;RecNum&gt;20&lt;/RecNum&gt;&lt;DisplayText&gt;[11]&lt;/DisplayText&gt;&lt;record&gt;&lt;rec-number&gt;20&lt;/rec-number&gt;&lt;foreign-keys&gt;&lt;key app="EN" db-id="0fvexaz05rtvw1esxaavpvrkv5f5s0ptttfs"&gt;20&lt;/key&gt;&lt;/foreign-keys&gt;&lt;ref-type name="Journal Article"&gt;17&lt;/ref-type&gt;&lt;contributors&gt;&lt;authors&gt;&lt;author&gt;Paige, F.&lt;/author&gt;&lt;author&gt;Drivalos, N.&lt;/author&gt;&lt;author&gt;Kolovos, D. S.&lt;/author&gt;&lt;author&gt;Fernandes, K. J.&lt;/author&gt;&lt;author&gt;Power, C. &lt;/author&gt;&lt;author&gt;Olsen, G. K.&lt;/author&gt;&lt;author&gt;Zschaler, S.&lt;/author&gt;&lt;/authors&gt;&lt;/contributors&gt;&lt;titles&gt;&lt;title&gt;Rigorous identification and encoding of trace-links in model-driven engineering&lt;/title&gt;&lt;secondary-title&gt;Software &amp;amp; Systems Modeling&lt;/secondary-title&gt;&lt;/titles&gt;&lt;pages&gt;469-487&lt;/pages&gt;&lt;volume&gt;10&lt;/volume&gt;&lt;number&gt;4&lt;/number&gt;&lt;dates&gt;&lt;year&gt;2011&lt;/year&gt;&lt;/dates&gt;&lt;urls&gt;&lt;/urls&gt;&lt;/record&gt;&lt;/Cite&gt;&lt;/EndNote&gt;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"_ENREF_11" \o "Paige, 2011 #20" </w:delInstrText>
                                </w:r>
                                <w:r w:rsidDel="0029494E">
                                  <w:fldChar w:fldCharType="separate"/>
                                </w:r>
                                <w:r w:rsidDel="0029494E">
                                  <w:rPr>
                                    <w:rFonts w:ascii="Times New Roman" w:hAnsi="Times New Roman"/>
                                    <w:noProof/>
                                    <w:sz w:val="18"/>
                                    <w:szCs w:val="18"/>
                                  </w:rPr>
                                  <w:delText>11</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722" w:author="Nasser Mustafa [2]" w:date="2018-09-19T07:50:00Z">
                                <w:tcPr>
                                  <w:tcW w:w="1198" w:type="dxa"/>
                                </w:tcPr>
                              </w:tcPrChange>
                            </w:tcPr>
                            <w:p w14:paraId="0B714EC8" w14:textId="7572A8BA" w:rsidR="00D617FD" w:rsidRPr="00C7185A" w:rsidDel="0029494E" w:rsidRDefault="00D617FD" w:rsidP="0095115B">
                              <w:pPr>
                                <w:spacing w:before="20" w:after="20" w:line="240" w:lineRule="auto"/>
                                <w:ind w:firstLine="0"/>
                                <w:contextualSpacing/>
                                <w:rPr>
                                  <w:del w:id="3723" w:author="Nasser Mustafa [2]" w:date="2018-09-19T07:51:00Z"/>
                                  <w:rFonts w:ascii="Times New Roman" w:eastAsia="SimSun" w:hAnsi="Times New Roman"/>
                                  <w:b/>
                                  <w:bCs/>
                                  <w:sz w:val="18"/>
                                  <w:szCs w:val="18"/>
                                </w:rPr>
                              </w:pPr>
                              <w:del w:id="3724" w:author="Nasser Mustafa [2]" w:date="2018-09-19T07:51:00Z">
                                <w:r w:rsidRPr="00C7185A" w:rsidDel="0029494E">
                                  <w:rPr>
                                    <w:rFonts w:ascii="Times New Roman" w:hAnsi="Times New Roman"/>
                                    <w:sz w:val="18"/>
                                    <w:szCs w:val="18"/>
                                  </w:rPr>
                                  <w:delText>Ecore based</w:delText>
                                </w:r>
                              </w:del>
                            </w:p>
                          </w:tc>
                          <w:tc>
                            <w:tcPr>
                              <w:tcW w:w="992" w:type="dxa"/>
                              <w:tcPrChange w:id="3725" w:author="Nasser Mustafa [2]" w:date="2018-09-19T07:50:00Z">
                                <w:tcPr>
                                  <w:tcW w:w="992" w:type="dxa"/>
                                </w:tcPr>
                              </w:tcPrChange>
                            </w:tcPr>
                            <w:p w14:paraId="14E81085" w14:textId="3F790543" w:rsidR="00D617FD" w:rsidRPr="00C7185A" w:rsidDel="0029494E" w:rsidRDefault="00D617FD" w:rsidP="0095115B">
                              <w:pPr>
                                <w:spacing w:before="20" w:after="20" w:line="240" w:lineRule="auto"/>
                                <w:ind w:firstLine="0"/>
                                <w:contextualSpacing/>
                                <w:jc w:val="left"/>
                                <w:rPr>
                                  <w:del w:id="3726" w:author="Nasser Mustafa [2]" w:date="2018-09-19T07:51:00Z"/>
                                  <w:rFonts w:ascii="Times New Roman" w:hAnsi="Times New Roman"/>
                                  <w:sz w:val="18"/>
                                  <w:szCs w:val="18"/>
                                </w:rPr>
                              </w:pPr>
                              <w:del w:id="3727" w:author="Nasser Mustafa [2]" w:date="2018-09-19T07:51:00Z">
                                <w:r w:rsidRPr="00C7185A" w:rsidDel="0029494E">
                                  <w:rPr>
                                    <w:rFonts w:ascii="Times New Roman" w:hAnsi="Times New Roman"/>
                                    <w:sz w:val="18"/>
                                    <w:szCs w:val="18"/>
                                  </w:rPr>
                                  <w:delText>UML class diagram</w:delText>
                                </w:r>
                              </w:del>
                            </w:p>
                          </w:tc>
                          <w:tc>
                            <w:tcPr>
                              <w:tcW w:w="992" w:type="dxa"/>
                              <w:tcPrChange w:id="3728" w:author="Nasser Mustafa [2]" w:date="2018-09-19T07:50:00Z">
                                <w:tcPr>
                                  <w:tcW w:w="992" w:type="dxa"/>
                                </w:tcPr>
                              </w:tcPrChange>
                            </w:tcPr>
                            <w:p w14:paraId="25CE8B32" w14:textId="3ECABBB9" w:rsidR="00D617FD" w:rsidRPr="00C7185A" w:rsidDel="0029494E" w:rsidRDefault="00D617FD">
                              <w:pPr>
                                <w:spacing w:before="20" w:after="20" w:line="240" w:lineRule="auto"/>
                                <w:ind w:firstLine="0"/>
                                <w:contextualSpacing/>
                                <w:jc w:val="left"/>
                                <w:rPr>
                                  <w:del w:id="3729" w:author="Nasser Mustafa [2]" w:date="2018-09-19T07:51:00Z"/>
                                  <w:rFonts w:ascii="Times New Roman" w:hAnsi="Times New Roman"/>
                                  <w:sz w:val="18"/>
                                  <w:szCs w:val="18"/>
                                </w:rPr>
                              </w:pPr>
                              <w:del w:id="3730" w:author="Nasser Mustafa [2]" w:date="2018-09-19T07:51:00Z">
                                <w:r w:rsidRPr="00C7185A" w:rsidDel="0029494E">
                                  <w:rPr>
                                    <w:rFonts w:ascii="Times New Roman" w:hAnsi="Times New Roman"/>
                                    <w:sz w:val="18"/>
                                    <w:szCs w:val="18"/>
                                  </w:rPr>
                                  <w:delText xml:space="preserve">Eclipse </w:delText>
                                </w:r>
                              </w:del>
                            </w:p>
                          </w:tc>
                          <w:tc>
                            <w:tcPr>
                              <w:tcW w:w="1968" w:type="dxa"/>
                              <w:tcPrChange w:id="3731" w:author="Nasser Mustafa [2]" w:date="2018-09-19T07:50:00Z">
                                <w:tcPr>
                                  <w:tcW w:w="1968" w:type="dxa"/>
                                </w:tcPr>
                              </w:tcPrChange>
                            </w:tcPr>
                            <w:p w14:paraId="7FBEBE93" w14:textId="7DD9AC85" w:rsidR="00D617FD" w:rsidRPr="00C7185A" w:rsidDel="0029494E" w:rsidRDefault="00D617FD" w:rsidP="0095115B">
                              <w:pPr>
                                <w:spacing w:before="20" w:after="20" w:line="240" w:lineRule="auto"/>
                                <w:ind w:hanging="39"/>
                                <w:contextualSpacing/>
                                <w:jc w:val="left"/>
                                <w:rPr>
                                  <w:del w:id="3732" w:author="Nasser Mustafa [2]" w:date="2018-09-19T07:51:00Z"/>
                                  <w:rFonts w:ascii="Times New Roman" w:hAnsi="Times New Roman"/>
                                  <w:sz w:val="18"/>
                                  <w:szCs w:val="18"/>
                                </w:rPr>
                              </w:pPr>
                              <w:del w:id="3733" w:author="Nasser Mustafa [2]" w:date="2018-09-19T07:51:00Z">
                                <w:r w:rsidRPr="00C7185A" w:rsidDel="0029494E">
                                  <w:rPr>
                                    <w:rFonts w:ascii="Times New Roman" w:hAnsi="Times New Roman"/>
                                    <w:sz w:val="18"/>
                                    <w:szCs w:val="18"/>
                                  </w:rPr>
                                  <w:delText xml:space="preserve">Partial instantiation, couple of case studies </w:delText>
                                </w:r>
                              </w:del>
                            </w:p>
                          </w:tc>
                          <w:tc>
                            <w:tcPr>
                              <w:tcW w:w="1457" w:type="dxa"/>
                              <w:tcPrChange w:id="3734" w:author="Nasser Mustafa [2]" w:date="2018-09-19T07:50:00Z">
                                <w:tcPr>
                                  <w:tcW w:w="1457" w:type="dxa"/>
                                </w:tcPr>
                              </w:tcPrChange>
                            </w:tcPr>
                            <w:p w14:paraId="53A1FD32" w14:textId="2E051EF6" w:rsidR="00D617FD" w:rsidRPr="00C7185A" w:rsidDel="0029494E" w:rsidRDefault="00D617FD" w:rsidP="002F2A2B">
                              <w:pPr>
                                <w:spacing w:before="20" w:after="20" w:line="240" w:lineRule="auto"/>
                                <w:ind w:firstLine="10"/>
                                <w:contextualSpacing/>
                                <w:jc w:val="left"/>
                                <w:rPr>
                                  <w:del w:id="3735" w:author="Nasser Mustafa [2]" w:date="2018-09-19T07:51:00Z"/>
                                  <w:rFonts w:ascii="Times New Roman" w:eastAsia="SimSun" w:hAnsi="Times New Roman"/>
                                  <w:b/>
                                  <w:bCs/>
                                  <w:sz w:val="18"/>
                                  <w:szCs w:val="18"/>
                                </w:rPr>
                              </w:pPr>
                              <w:del w:id="3736" w:author="Nasser Mustafa [2]" w:date="2018-09-19T07:51:00Z">
                                <w:r w:rsidRPr="00C7185A" w:rsidDel="0029494E">
                                  <w:rPr>
                                    <w:rFonts w:ascii="Times New Roman" w:hAnsi="Times New Roman"/>
                                    <w:sz w:val="18"/>
                                    <w:szCs w:val="18"/>
                                  </w:rPr>
                                  <w:delText>No</w:delText>
                                </w:r>
                              </w:del>
                            </w:p>
                          </w:tc>
                          <w:tc>
                            <w:tcPr>
                              <w:tcW w:w="1843" w:type="dxa"/>
                              <w:tcPrChange w:id="3737" w:author="Nasser Mustafa [2]" w:date="2018-09-19T07:50:00Z">
                                <w:tcPr>
                                  <w:tcW w:w="1843" w:type="dxa"/>
                                </w:tcPr>
                              </w:tcPrChange>
                            </w:tcPr>
                            <w:p w14:paraId="087B414E" w14:textId="37DCC79E" w:rsidR="00D617FD" w:rsidRPr="00C7185A" w:rsidDel="0029494E" w:rsidRDefault="00D617FD" w:rsidP="0095115B">
                              <w:pPr>
                                <w:spacing w:before="20" w:after="20" w:line="240" w:lineRule="auto"/>
                                <w:ind w:hanging="39"/>
                                <w:contextualSpacing/>
                                <w:jc w:val="left"/>
                                <w:rPr>
                                  <w:del w:id="3738" w:author="Nasser Mustafa [2]" w:date="2018-09-19T07:51:00Z"/>
                                  <w:rFonts w:ascii="Times New Roman" w:eastAsia="SimSun" w:hAnsi="Times New Roman"/>
                                  <w:b/>
                                  <w:bCs/>
                                  <w:sz w:val="18"/>
                                  <w:szCs w:val="18"/>
                                </w:rPr>
                              </w:pPr>
                              <w:del w:id="3739" w:author="Nasser Mustafa [2]" w:date="2018-09-19T07:51:00Z">
                                <w:r w:rsidRPr="00C7185A" w:rsidDel="0029494E">
                                  <w:rPr>
                                    <w:rFonts w:ascii="Times New Roman" w:hAnsi="Times New Roman"/>
                                    <w:sz w:val="18"/>
                                    <w:szCs w:val="18"/>
                                  </w:rPr>
                                  <w:delText>Trace links classifications, linking heterogeneous models</w:delText>
                                </w:r>
                              </w:del>
                            </w:p>
                          </w:tc>
                        </w:tr>
                        <w:tr w:rsidR="00D617FD" w:rsidRPr="00C7185A" w:rsidDel="0029494E" w14:paraId="5380EC7F" w14:textId="4A35EC17" w:rsidTr="00085FA0">
                          <w:trPr>
                            <w:trHeight w:val="789"/>
                            <w:jc w:val="center"/>
                            <w:del w:id="3740" w:author="Nasser Mustafa [2]" w:date="2018-09-19T07:51:00Z"/>
                            <w:trPrChange w:id="3741" w:author="Nasser Mustafa [2]" w:date="2018-09-19T07:50:00Z">
                              <w:trPr>
                                <w:trHeight w:val="789"/>
                                <w:jc w:val="center"/>
                              </w:trPr>
                            </w:trPrChange>
                          </w:trPr>
                          <w:tc>
                            <w:tcPr>
                              <w:tcW w:w="523" w:type="dxa"/>
                              <w:tcMar>
                                <w:left w:w="142" w:type="dxa"/>
                                <w:right w:w="28" w:type="dxa"/>
                              </w:tcMar>
                              <w:vAlign w:val="center"/>
                              <w:tcPrChange w:id="3742" w:author="Nasser Mustafa [2]" w:date="2018-09-19T07:50:00Z">
                                <w:tcPr>
                                  <w:tcW w:w="523" w:type="dxa"/>
                                  <w:tcMar>
                                    <w:left w:w="142" w:type="dxa"/>
                                    <w:right w:w="28" w:type="dxa"/>
                                  </w:tcMar>
                                  <w:vAlign w:val="center"/>
                                </w:tcPr>
                              </w:tcPrChange>
                            </w:tcPr>
                            <w:p w14:paraId="3B70FB39" w14:textId="793B6277" w:rsidR="00D617FD" w:rsidRPr="00C7185A" w:rsidDel="0029494E" w:rsidRDefault="00D617FD" w:rsidP="006A58FF">
                              <w:pPr>
                                <w:spacing w:before="20" w:after="20" w:line="240" w:lineRule="auto"/>
                                <w:ind w:left="-16" w:firstLine="0"/>
                                <w:contextualSpacing/>
                                <w:rPr>
                                  <w:del w:id="3743" w:author="Nasser Mustafa [2]" w:date="2018-09-19T07:51:00Z"/>
                                  <w:rFonts w:ascii="Times New Roman" w:hAnsi="Times New Roman"/>
                                  <w:sz w:val="18"/>
                                  <w:szCs w:val="18"/>
                                </w:rPr>
                              </w:pPr>
                              <w:del w:id="3744"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&lt;EndNote&gt;&lt;Cite&gt;&lt;Author&gt;Pavalkis&lt;/Author&gt;&lt;Year&gt;2011&lt;/Year&gt;&lt;RecNum&gt;3&lt;/RecNum&gt;&lt;DisplayText&gt;[18]&lt;/DisplayText&gt;&lt;record&gt;&lt;rec-number&gt;3&lt;/rec-number&gt;&lt;foreign-keys&gt;&lt;key app="EN" db-id="0fvexaz05rtvw1esxaavpvrkv5f5s0ptttfs"&gt;3&lt;/key&gt;&lt;/foreign-keys&gt;&lt;ref-type name="Journal Article"&gt;17&lt;/ref-type&gt;&lt;contributors&gt;&lt;authors&gt;&lt;author&gt;Pavalkis, S. &lt;/author&gt;&lt;author&gt;Nemuraite,  L.&lt;/author&gt;&lt;author&gt;&lt;style face="normal" font="default" size="100%"&gt;Milevi&lt;/style&gt;&lt;style face="normal" font="default" charset="238" size="100%"&gt;čienė&lt;/style&gt;&lt;style face="normal" font="default" size="100%"&gt;, E.&lt;/style&gt;&lt;/author&gt;&lt;/authors&gt;&lt;/contributors&gt;&lt;titles&gt;&lt;title&gt;&lt;style face="normal" font="default" charset="238" size="100%"&gt;Towards Traceability Metamodel for Business Process Modeling Notation&lt;/style&gt;&lt;/title&gt;&lt;secondary-title&gt;&lt;style face="normal" font="default" size="100%"&gt;IFIP &lt;/style&gt;&lt;style face="normal" font="default" charset="238" size="100%"&gt;Advances in Information and Communication Technology&lt;/style&gt;&lt;/secondary-title&gt;&lt;short-title&gt;IFIP AICT&lt;/short-title&gt;&lt;/titles&gt;&lt;pages&gt;&lt;style face="normal" font="default" charset="238" size="100%"&gt;177-188&lt;/style&gt;&lt;/pages&gt;&lt;dates&gt;&lt;year&gt;&lt;style face="normal" font="default" charset="238" size="100%"&gt;2011&lt;/style&gt;&lt;/year&gt;&lt;/dates&gt;&lt;urls&gt;&lt;/urls&gt;&lt;/record&gt;&lt;/Cite&gt;&lt;/EndNote&gt;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"_ENREF_18" \o "Pavalkis, 2011 #3" </w:delInstrText>
                                </w:r>
                                <w:r w:rsidDel="0029494E">
                                  <w:fldChar w:fldCharType="separate"/>
                                </w:r>
                                <w:r w:rsidDel="0029494E">
                                  <w:rPr>
                                    <w:rFonts w:ascii="Times New Roman" w:hAnsi="Times New Roman"/>
                                    <w:noProof/>
                                    <w:sz w:val="18"/>
                                    <w:szCs w:val="18"/>
                                  </w:rPr>
                                  <w:delText>18</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745" w:author="Nasser Mustafa [2]" w:date="2018-09-19T07:50:00Z">
                                <w:tcPr>
                                  <w:tcW w:w="1198" w:type="dxa"/>
                                </w:tcPr>
                              </w:tcPrChange>
                            </w:tcPr>
                            <w:p w14:paraId="78628981" w14:textId="2EC8FCFC" w:rsidR="00D617FD" w:rsidRPr="00C7185A" w:rsidDel="0029494E" w:rsidRDefault="00D617FD" w:rsidP="0095115B">
                              <w:pPr>
                                <w:spacing w:before="20" w:after="20" w:line="240" w:lineRule="auto"/>
                                <w:ind w:firstLine="0"/>
                                <w:contextualSpacing/>
                                <w:rPr>
                                  <w:del w:id="3746" w:author="Nasser Mustafa [2]" w:date="2018-09-19T07:51:00Z"/>
                                  <w:rFonts w:ascii="Times New Roman" w:eastAsia="SimSun" w:hAnsi="Times New Roman"/>
                                  <w:b/>
                                  <w:bCs/>
                                  <w:sz w:val="18"/>
                                  <w:szCs w:val="18"/>
                                </w:rPr>
                              </w:pPr>
                              <w:del w:id="3747" w:author="Nasser Mustafa [2]" w:date="2018-09-19T07:51:00Z">
                                <w:r w:rsidRPr="00C7185A" w:rsidDel="0029494E">
                                  <w:rPr>
                                    <w:rFonts w:ascii="Times New Roman" w:hAnsi="Times New Roman"/>
                                    <w:sz w:val="18"/>
                                    <w:szCs w:val="18"/>
                                  </w:rPr>
                                  <w:delText>BPMN</w:delText>
                                </w:r>
                              </w:del>
                            </w:p>
                          </w:tc>
                          <w:tc>
                            <w:tcPr>
                              <w:tcW w:w="992" w:type="dxa"/>
                              <w:tcPrChange w:id="3748" w:author="Nasser Mustafa [2]" w:date="2018-09-19T07:50:00Z">
                                <w:tcPr>
                                  <w:tcW w:w="992" w:type="dxa"/>
                                </w:tcPr>
                              </w:tcPrChange>
                            </w:tcPr>
                            <w:p w14:paraId="774204DC" w14:textId="2075DA59" w:rsidR="00D617FD" w:rsidRPr="00C7185A" w:rsidDel="0029494E" w:rsidRDefault="00D617FD" w:rsidP="0095115B">
                              <w:pPr>
                                <w:spacing w:before="20" w:after="20" w:line="240" w:lineRule="auto"/>
                                <w:ind w:firstLine="0"/>
                                <w:contextualSpacing/>
                                <w:jc w:val="left"/>
                                <w:rPr>
                                  <w:del w:id="3749" w:author="Nasser Mustafa [2]" w:date="2018-09-19T07:51:00Z"/>
                                  <w:rFonts w:ascii="Times New Roman" w:hAnsi="Times New Roman"/>
                                  <w:sz w:val="18"/>
                                  <w:szCs w:val="18"/>
                                </w:rPr>
                              </w:pPr>
                              <w:del w:id="3750" w:author="Nasser Mustafa [2]" w:date="2018-09-19T07:51:00Z">
                                <w:r w:rsidRPr="00C7185A" w:rsidDel="0029494E">
                                  <w:rPr>
                                    <w:rFonts w:ascii="Times New Roman" w:hAnsi="Times New Roman"/>
                                    <w:sz w:val="18"/>
                                    <w:szCs w:val="18"/>
                                  </w:rPr>
                                  <w:delText xml:space="preserve">UML derived property </w:delText>
                                </w:r>
                              </w:del>
                            </w:p>
                          </w:tc>
                          <w:tc>
                            <w:tcPr>
                              <w:tcW w:w="992" w:type="dxa"/>
                              <w:tcPrChange w:id="3751" w:author="Nasser Mustafa [2]" w:date="2018-09-19T07:50:00Z">
                                <w:tcPr>
                                  <w:tcW w:w="992" w:type="dxa"/>
                                </w:tcPr>
                              </w:tcPrChange>
                            </w:tcPr>
                            <w:p w14:paraId="3AC15473" w14:textId="77992D0A" w:rsidR="00D617FD" w:rsidRPr="00C7185A" w:rsidDel="0029494E" w:rsidRDefault="00D617FD" w:rsidP="002F2A2B">
                              <w:pPr>
                                <w:spacing w:before="20" w:after="20" w:line="240" w:lineRule="auto"/>
                                <w:ind w:firstLine="0"/>
                                <w:contextualSpacing/>
                                <w:jc w:val="left"/>
                                <w:rPr>
                                  <w:del w:id="3752" w:author="Nasser Mustafa [2]" w:date="2018-09-19T07:51:00Z"/>
                                  <w:rFonts w:ascii="Times New Roman" w:hAnsi="Times New Roman"/>
                                  <w:sz w:val="18"/>
                                  <w:szCs w:val="18"/>
                                </w:rPr>
                              </w:pPr>
                              <w:del w:id="3753" w:author="Nasser Mustafa [2]" w:date="2018-09-19T07:51:00Z">
                                <w:r w:rsidRPr="00C7185A" w:rsidDel="0029494E">
                                  <w:rPr>
                                    <w:rFonts w:ascii="Times New Roman" w:hAnsi="Times New Roman"/>
                                    <w:sz w:val="18"/>
                                    <w:szCs w:val="18"/>
                                  </w:rPr>
                                  <w:delText>MagicDraw</w:delText>
                                </w:r>
                              </w:del>
                            </w:p>
                          </w:tc>
                          <w:tc>
                            <w:tcPr>
                              <w:tcW w:w="1968" w:type="dxa"/>
                              <w:tcPrChange w:id="3754" w:author="Nasser Mustafa [2]" w:date="2018-09-19T07:50:00Z">
                                <w:tcPr>
                                  <w:tcW w:w="1968" w:type="dxa"/>
                                </w:tcPr>
                              </w:tcPrChange>
                            </w:tcPr>
                            <w:p w14:paraId="25D1823E" w14:textId="231F45A7" w:rsidR="00D617FD" w:rsidRPr="00C7185A" w:rsidDel="0029494E" w:rsidRDefault="00D617FD" w:rsidP="0095115B">
                              <w:pPr>
                                <w:spacing w:before="20" w:after="20" w:line="240" w:lineRule="auto"/>
                                <w:ind w:hanging="39"/>
                                <w:contextualSpacing/>
                                <w:jc w:val="left"/>
                                <w:rPr>
                                  <w:del w:id="3755" w:author="Nasser Mustafa [2]" w:date="2018-09-19T07:51:00Z"/>
                                  <w:rFonts w:ascii="Times New Roman" w:hAnsi="Times New Roman"/>
                                  <w:sz w:val="18"/>
                                  <w:szCs w:val="18"/>
                                </w:rPr>
                              </w:pPr>
                              <w:del w:id="3756" w:author="Nasser Mustafa [2]" w:date="2018-09-19T07:51:00Z">
                                <w:r w:rsidRPr="00C7185A" w:rsidDel="0029494E">
                                  <w:rPr>
                                    <w:rFonts w:ascii="Times New Roman" w:hAnsi="Times New Roman"/>
                                    <w:sz w:val="18"/>
                                    <w:szCs w:val="18"/>
                                  </w:rPr>
                                  <w:delText xml:space="preserve">Partial instantiation, one case study </w:delText>
                                </w:r>
                              </w:del>
                            </w:p>
                          </w:tc>
                          <w:tc>
                            <w:tcPr>
                              <w:tcW w:w="1457" w:type="dxa"/>
                              <w:tcPrChange w:id="3757" w:author="Nasser Mustafa [2]" w:date="2018-09-19T07:50:00Z">
                                <w:tcPr>
                                  <w:tcW w:w="1457" w:type="dxa"/>
                                </w:tcPr>
                              </w:tcPrChange>
                            </w:tcPr>
                            <w:p w14:paraId="717E3C6B" w14:textId="36F7EF92" w:rsidR="00D617FD" w:rsidRPr="00C7185A" w:rsidDel="0029494E" w:rsidRDefault="00D617FD" w:rsidP="002F2A2B">
                              <w:pPr>
                                <w:spacing w:before="20" w:after="20" w:line="240" w:lineRule="auto"/>
                                <w:ind w:firstLine="10"/>
                                <w:contextualSpacing/>
                                <w:jc w:val="left"/>
                                <w:rPr>
                                  <w:del w:id="3758" w:author="Nasser Mustafa [2]" w:date="2018-09-19T07:51:00Z"/>
                                  <w:rFonts w:ascii="Times New Roman" w:eastAsia="SimSun" w:hAnsi="Times New Roman"/>
                                  <w:b/>
                                  <w:bCs/>
                                  <w:sz w:val="18"/>
                                  <w:szCs w:val="18"/>
                                </w:rPr>
                              </w:pPr>
                              <w:del w:id="3759" w:author="Nasser Mustafa [2]" w:date="2018-09-19T07:51:00Z">
                                <w:r w:rsidRPr="00C7185A" w:rsidDel="0029494E">
                                  <w:rPr>
                                    <w:rFonts w:ascii="Times New Roman" w:hAnsi="Times New Roman"/>
                                    <w:sz w:val="18"/>
                                    <w:szCs w:val="18"/>
                                  </w:rPr>
                                  <w:delText>Yes, but limited to what can be done with derived properties</w:delText>
                                </w:r>
                              </w:del>
                            </w:p>
                          </w:tc>
                          <w:tc>
                            <w:tcPr>
                              <w:tcW w:w="1843" w:type="dxa"/>
                              <w:tcPrChange w:id="3760" w:author="Nasser Mustafa [2]" w:date="2018-09-19T07:50:00Z">
                                <w:tcPr>
                                  <w:tcW w:w="1843" w:type="dxa"/>
                                </w:tcPr>
                              </w:tcPrChange>
                            </w:tcPr>
                            <w:p w14:paraId="12E0C20B" w14:textId="7A70889D" w:rsidR="00D617FD" w:rsidRPr="00C7185A" w:rsidDel="0029494E" w:rsidRDefault="00D617FD" w:rsidP="0095115B">
                              <w:pPr>
                                <w:spacing w:before="20" w:after="20" w:line="240" w:lineRule="auto"/>
                                <w:ind w:hanging="39"/>
                                <w:contextualSpacing/>
                                <w:jc w:val="left"/>
                                <w:rPr>
                                  <w:del w:id="3761" w:author="Nasser Mustafa [2]" w:date="2018-09-19T07:51:00Z"/>
                                  <w:rFonts w:ascii="Times New Roman" w:eastAsia="SimSun" w:hAnsi="Times New Roman"/>
                                  <w:b/>
                                  <w:bCs/>
                                  <w:sz w:val="18"/>
                                  <w:szCs w:val="18"/>
                                </w:rPr>
                              </w:pPr>
                              <w:del w:id="3762" w:author="Nasser Mustafa [2]" w:date="2018-09-19T07:51:00Z">
                                <w:r w:rsidRPr="00C7185A" w:rsidDel="0029494E">
                                  <w:rPr>
                                    <w:rFonts w:ascii="Times New Roman" w:hAnsi="Times New Roman"/>
                                    <w:sz w:val="18"/>
                                    <w:szCs w:val="18"/>
                                  </w:rPr>
                                  <w:delText>New traceability rules</w:delText>
                                </w:r>
                                <w:r w:rsidDel="0029494E">
                                  <w:rPr>
                                    <w:rFonts w:ascii="Times New Roman" w:hAnsi="Times New Roman"/>
                                    <w:sz w:val="18"/>
                                    <w:szCs w:val="18"/>
                                  </w:rPr>
                                  <w:delText xml:space="preserve">   </w:delText>
                                </w:r>
                                <w:r w:rsidRPr="00C7185A" w:rsidDel="0029494E">
                                  <w:rPr>
                                    <w:rFonts w:ascii="Times New Roman" w:hAnsi="Times New Roman"/>
                                    <w:sz w:val="18"/>
                                    <w:szCs w:val="18"/>
                                  </w:rPr>
                                  <w:delText>and relations in BPMN</w:delText>
                                </w:r>
                              </w:del>
                            </w:p>
                          </w:tc>
                        </w:tr>
                        <w:tr w:rsidR="00D617FD" w:rsidRPr="00C7185A" w:rsidDel="0029494E" w14:paraId="19C2AC00" w14:textId="6D24C2F9" w:rsidTr="00085FA0">
                          <w:trPr>
                            <w:trHeight w:val="640"/>
                            <w:jc w:val="center"/>
                            <w:del w:id="3763" w:author="Nasser Mustafa [2]" w:date="2018-09-19T07:51:00Z"/>
                            <w:trPrChange w:id="3764" w:author="Nasser Mustafa [2]" w:date="2018-09-19T07:50:00Z">
                              <w:trPr>
                                <w:trHeight w:val="640"/>
                                <w:jc w:val="center"/>
                              </w:trPr>
                            </w:trPrChange>
                          </w:trPr>
                          <w:tc>
                            <w:tcPr>
                              <w:tcW w:w="523" w:type="dxa"/>
                              <w:tcMar>
                                <w:left w:w="142" w:type="dxa"/>
                                <w:right w:w="28" w:type="dxa"/>
                              </w:tcMar>
                              <w:vAlign w:val="center"/>
                              <w:tcPrChange w:id="3765" w:author="Nasser Mustafa [2]" w:date="2018-09-19T07:50:00Z">
                                <w:tcPr>
                                  <w:tcW w:w="523" w:type="dxa"/>
                                  <w:tcMar>
                                    <w:left w:w="142" w:type="dxa"/>
                                    <w:right w:w="28" w:type="dxa"/>
                                  </w:tcMar>
                                  <w:vAlign w:val="center"/>
                                </w:tcPr>
                              </w:tcPrChange>
                            </w:tcPr>
                            <w:p w14:paraId="13FDAF70" w14:textId="4BF39624" w:rsidR="00D617FD" w:rsidRPr="00C7185A" w:rsidDel="0029494E" w:rsidRDefault="00D617FD" w:rsidP="006A58FF">
                              <w:pPr>
                                <w:spacing w:before="20" w:after="20" w:line="240" w:lineRule="auto"/>
                                <w:ind w:left="-16" w:firstLine="0"/>
                                <w:contextualSpacing/>
                                <w:rPr>
                                  <w:del w:id="3766" w:author="Nasser Mustafa [2]" w:date="2018-09-19T07:51:00Z"/>
                                  <w:rFonts w:ascii="Times New Roman" w:hAnsi="Times New Roman"/>
                                  <w:sz w:val="18"/>
                                  <w:szCs w:val="18"/>
                                </w:rPr>
                              </w:pPr>
                              <w:del w:id="3767"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&lt;EndNote&gt;&lt;Cite&gt;&lt;Author&gt;Drivalos&lt;/Author&gt;&lt;Year&gt;2008&lt;/Year&gt;&lt;RecNum&gt;2&lt;/RecNum&gt;&lt;DisplayText&gt;[3]&lt;/DisplayText&gt;&lt;record&gt;&lt;rec-number&gt;2&lt;/rec-number&gt;&lt;foreign-keys&gt;&lt;key app="EN" db-id="rxfad95wgs5d2dexxekxwt2katzr52wtwdxz" timestamp="0"&gt;2&lt;/key&gt;&lt;/foreign-keys&gt;&lt;ref-type name="Conference Proceedings"&gt;10&lt;/ref-type&gt;&lt;contributors&gt;&lt;authors&gt;&lt;author&gt;Nikolaos  Drivalos&lt;/author&gt;&lt;author&gt;Dimitrios S  Kolovos&lt;/author&gt;&lt;author&gt; Richard F  Paige&lt;/author&gt;&lt;author&gt; Kiran J  Fernandes&lt;/author&gt;&lt;/authors&gt;&lt;/contributors&gt;&lt;titles&gt;&lt;title&gt;Engineering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"_ENREF_3" \o "Drivalos, 2008 #106" </w:delInstrText>
                                </w:r>
                                <w:r w:rsidDel="0029494E">
                                  <w:fldChar w:fldCharType="separate"/>
                                </w:r>
                                <w:r w:rsidDel="0029494E">
                                  <w:rPr>
                                    <w:rFonts w:ascii="Times New Roman" w:hAnsi="Times New Roman"/>
                                    <w:noProof/>
                                    <w:sz w:val="18"/>
                                    <w:szCs w:val="18"/>
                                  </w:rPr>
                                  <w:delText>3</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768" w:author="Nasser Mustafa [2]" w:date="2018-09-19T07:50:00Z">
                                <w:tcPr>
                                  <w:tcW w:w="1198" w:type="dxa"/>
                                </w:tcPr>
                              </w:tcPrChange>
                            </w:tcPr>
                            <w:p w14:paraId="0640135D" w14:textId="0B420FAC" w:rsidR="00D617FD" w:rsidRPr="00C7185A" w:rsidDel="0029494E" w:rsidRDefault="00D617FD" w:rsidP="0095115B">
                              <w:pPr>
                                <w:spacing w:before="20" w:after="20" w:line="240" w:lineRule="auto"/>
                                <w:ind w:firstLine="0"/>
                                <w:contextualSpacing/>
                                <w:rPr>
                                  <w:del w:id="3769" w:author="Nasser Mustafa [2]" w:date="2018-09-19T07:51:00Z"/>
                                  <w:rFonts w:ascii="Times New Roman" w:eastAsia="SimSun" w:hAnsi="Times New Roman"/>
                                  <w:b/>
                                  <w:bCs/>
                                  <w:sz w:val="18"/>
                                  <w:szCs w:val="18"/>
                                </w:rPr>
                              </w:pPr>
                              <w:del w:id="3770" w:author="Nasser Mustafa [2]" w:date="2018-09-19T07:51:00Z">
                                <w:r w:rsidRPr="00C7185A" w:rsidDel="0029494E">
                                  <w:rPr>
                                    <w:rFonts w:ascii="Times New Roman" w:hAnsi="Times New Roman"/>
                                    <w:sz w:val="18"/>
                                    <w:szCs w:val="18"/>
                                  </w:rPr>
                                  <w:delText>MOF-based models</w:delText>
                                </w:r>
                              </w:del>
                            </w:p>
                          </w:tc>
                          <w:tc>
                            <w:tcPr>
                              <w:tcW w:w="992" w:type="dxa"/>
                              <w:tcPrChange w:id="3771" w:author="Nasser Mustafa [2]" w:date="2018-09-19T07:50:00Z">
                                <w:tcPr>
                                  <w:tcW w:w="992" w:type="dxa"/>
                                </w:tcPr>
                              </w:tcPrChange>
                            </w:tcPr>
                            <w:p w14:paraId="633388B0" w14:textId="404A04E9" w:rsidR="00D617FD" w:rsidRPr="00C7185A" w:rsidDel="0029494E" w:rsidRDefault="00D617FD" w:rsidP="0095115B">
                              <w:pPr>
                                <w:spacing w:before="20" w:after="20" w:line="240" w:lineRule="auto"/>
                                <w:ind w:firstLine="0"/>
                                <w:contextualSpacing/>
                                <w:jc w:val="left"/>
                                <w:rPr>
                                  <w:del w:id="3772" w:author="Nasser Mustafa [2]" w:date="2018-09-19T07:51:00Z"/>
                                  <w:rFonts w:ascii="Times New Roman" w:hAnsi="Times New Roman"/>
                                  <w:sz w:val="18"/>
                                  <w:szCs w:val="18"/>
                                </w:rPr>
                              </w:pPr>
                              <w:del w:id="3773" w:author="Nasser Mustafa [2]" w:date="2018-09-19T07:51:00Z">
                                <w:r w:rsidRPr="00C7185A" w:rsidDel="0029494E">
                                  <w:rPr>
                                    <w:rFonts w:ascii="Times New Roman" w:hAnsi="Times New Roman"/>
                                    <w:sz w:val="18"/>
                                    <w:szCs w:val="18"/>
                                  </w:rPr>
                                  <w:delText>UML</w:delText>
                                </w:r>
                                <w:r w:rsidRPr="00C7185A" w:rsidDel="0029494E">
                                  <w:rPr>
                                    <w:rFonts w:ascii="Times New Roman" w:hAnsi="Times New Roman"/>
                                    <w:b/>
                                    <w:sz w:val="18"/>
                                    <w:szCs w:val="18"/>
                                  </w:rPr>
                                  <w:delText xml:space="preserve"> </w:delText>
                                </w:r>
                                <w:r w:rsidRPr="00C7185A" w:rsidDel="0029494E">
                                  <w:rPr>
                                    <w:rFonts w:ascii="Times New Roman" w:hAnsi="Times New Roman"/>
                                    <w:sz w:val="18"/>
                                    <w:szCs w:val="18"/>
                                  </w:rPr>
                                  <w:delText>class diagram</w:delText>
                                </w:r>
                              </w:del>
                            </w:p>
                          </w:tc>
                          <w:tc>
                            <w:tcPr>
                              <w:tcW w:w="992" w:type="dxa"/>
                              <w:tcPrChange w:id="3774" w:author="Nasser Mustafa [2]" w:date="2018-09-19T07:50:00Z">
                                <w:tcPr>
                                  <w:tcW w:w="992" w:type="dxa"/>
                                </w:tcPr>
                              </w:tcPrChange>
                            </w:tcPr>
                            <w:p w14:paraId="4B0FA0BA" w14:textId="2E9CD378" w:rsidR="00D617FD" w:rsidRPr="00C7185A" w:rsidDel="0029494E" w:rsidRDefault="00D617FD" w:rsidP="002F2A2B">
                              <w:pPr>
                                <w:spacing w:before="20" w:after="20" w:line="240" w:lineRule="auto"/>
                                <w:ind w:firstLine="0"/>
                                <w:contextualSpacing/>
                                <w:jc w:val="left"/>
                                <w:rPr>
                                  <w:del w:id="3775" w:author="Nasser Mustafa [2]" w:date="2018-09-19T07:51:00Z"/>
                                  <w:rFonts w:ascii="Times New Roman" w:hAnsi="Times New Roman"/>
                                  <w:sz w:val="18"/>
                                  <w:szCs w:val="18"/>
                                </w:rPr>
                              </w:pPr>
                              <w:del w:id="3776" w:author="Nasser Mustafa [2]" w:date="2018-09-19T07:51:00Z">
                                <w:r w:rsidRPr="00C7185A" w:rsidDel="0029494E">
                                  <w:rPr>
                                    <w:rFonts w:ascii="Times New Roman" w:hAnsi="Times New Roman"/>
                                    <w:sz w:val="18"/>
                                    <w:szCs w:val="18"/>
                                  </w:rPr>
                                  <w:delText>Eclipse</w:delText>
                                </w:r>
                              </w:del>
                            </w:p>
                          </w:tc>
                          <w:tc>
                            <w:tcPr>
                              <w:tcW w:w="1968" w:type="dxa"/>
                              <w:tcPrChange w:id="3777" w:author="Nasser Mustafa [2]" w:date="2018-09-19T07:50:00Z">
                                <w:tcPr>
                                  <w:tcW w:w="1968" w:type="dxa"/>
                                </w:tcPr>
                              </w:tcPrChange>
                            </w:tcPr>
                            <w:p w14:paraId="3195E2C7" w14:textId="54CC5788" w:rsidR="00D617FD" w:rsidRPr="00C7185A" w:rsidDel="0029494E" w:rsidRDefault="00D617FD" w:rsidP="0095115B">
                              <w:pPr>
                                <w:spacing w:before="20" w:after="20" w:line="240" w:lineRule="auto"/>
                                <w:ind w:hanging="39"/>
                                <w:contextualSpacing/>
                                <w:jc w:val="left"/>
                                <w:rPr>
                                  <w:del w:id="3778" w:author="Nasser Mustafa [2]" w:date="2018-09-19T07:51:00Z"/>
                                  <w:rFonts w:ascii="Times New Roman" w:hAnsi="Times New Roman"/>
                                  <w:sz w:val="18"/>
                                  <w:szCs w:val="18"/>
                                </w:rPr>
                              </w:pPr>
                              <w:del w:id="3779" w:author="Nasser Mustafa [2]" w:date="2018-09-19T07:51:00Z">
                                <w:r w:rsidRPr="00C7185A" w:rsidDel="0029494E">
                                  <w:rPr>
                                    <w:rFonts w:ascii="Times New Roman" w:hAnsi="Times New Roman"/>
                                    <w:sz w:val="18"/>
                                    <w:szCs w:val="18"/>
                                  </w:rPr>
                                  <w:delText>Partial instantiation, one case study</w:delText>
                                </w:r>
                              </w:del>
                            </w:p>
                          </w:tc>
                          <w:tc>
                            <w:tcPr>
                              <w:tcW w:w="1457" w:type="dxa"/>
                              <w:tcPrChange w:id="3780" w:author="Nasser Mustafa [2]" w:date="2018-09-19T07:50:00Z">
                                <w:tcPr>
                                  <w:tcW w:w="1457" w:type="dxa"/>
                                </w:tcPr>
                              </w:tcPrChange>
                            </w:tcPr>
                            <w:p w14:paraId="5E29B2A6" w14:textId="41AF5CDD" w:rsidR="00D617FD" w:rsidRPr="00C7185A" w:rsidDel="0029494E" w:rsidRDefault="00D617FD" w:rsidP="002F2A2B">
                              <w:pPr>
                                <w:spacing w:before="20" w:after="20" w:line="240" w:lineRule="auto"/>
                                <w:ind w:firstLine="10"/>
                                <w:contextualSpacing/>
                                <w:jc w:val="left"/>
                                <w:rPr>
                                  <w:del w:id="3781" w:author="Nasser Mustafa [2]" w:date="2018-09-19T07:51:00Z"/>
                                  <w:rFonts w:ascii="Times New Roman" w:eastAsia="SimSun" w:hAnsi="Times New Roman"/>
                                  <w:b/>
                                  <w:bCs/>
                                  <w:sz w:val="18"/>
                                  <w:szCs w:val="18"/>
                                </w:rPr>
                              </w:pPr>
                              <w:del w:id="3782" w:author="Nasser Mustafa [2]" w:date="2018-09-19T07:51:00Z">
                                <w:r w:rsidRPr="00C7185A" w:rsidDel="0029494E">
                                  <w:rPr>
                                    <w:rFonts w:ascii="Times New Roman" w:hAnsi="Times New Roman"/>
                                    <w:sz w:val="18"/>
                                    <w:szCs w:val="18"/>
                                  </w:rPr>
                                  <w:delText>Yes, but limited to MOF</w:delText>
                                </w:r>
                              </w:del>
                            </w:p>
                          </w:tc>
                          <w:tc>
                            <w:tcPr>
                              <w:tcW w:w="1843" w:type="dxa"/>
                              <w:tcPrChange w:id="3783" w:author="Nasser Mustafa [2]" w:date="2018-09-19T07:50:00Z">
                                <w:tcPr>
                                  <w:tcW w:w="1843" w:type="dxa"/>
                                </w:tcPr>
                              </w:tcPrChange>
                            </w:tcPr>
                            <w:p w14:paraId="00B779A7" w14:textId="7D241ACA" w:rsidR="00D617FD" w:rsidRPr="00C7185A" w:rsidDel="0029494E" w:rsidRDefault="00D617FD" w:rsidP="0095115B">
                              <w:pPr>
                                <w:spacing w:before="20" w:after="20" w:line="240" w:lineRule="auto"/>
                                <w:ind w:hanging="39"/>
                                <w:contextualSpacing/>
                                <w:jc w:val="left"/>
                                <w:rPr>
                                  <w:del w:id="3784" w:author="Nasser Mustafa [2]" w:date="2018-09-19T07:51:00Z"/>
                                  <w:rFonts w:ascii="Times New Roman" w:eastAsia="SimSun" w:hAnsi="Times New Roman"/>
                                  <w:b/>
                                  <w:bCs/>
                                  <w:sz w:val="18"/>
                                  <w:szCs w:val="18"/>
                                </w:rPr>
                              </w:pPr>
                              <w:del w:id="3785" w:author="Nasser Mustafa [2]" w:date="2018-09-19T07:51:00Z">
                                <w:r w:rsidRPr="00C7185A" w:rsidDel="0029494E">
                                  <w:rPr>
                                    <w:rFonts w:ascii="Times New Roman" w:hAnsi="Times New Roman"/>
                                    <w:sz w:val="18"/>
                                    <w:szCs w:val="18"/>
                                  </w:rPr>
                                  <w:delText>Modeling link types</w:delText>
                                </w:r>
                              </w:del>
                            </w:p>
                          </w:tc>
                        </w:tr>
                        <w:tr w:rsidR="00D617FD" w:rsidRPr="00C7185A" w:rsidDel="0029494E" w14:paraId="27988271" w14:textId="1A952ED3" w:rsidTr="00085FA0">
                          <w:trPr>
                            <w:trHeight w:val="636"/>
                            <w:jc w:val="center"/>
                            <w:del w:id="3786" w:author="Nasser Mustafa [2]" w:date="2018-09-19T07:51:00Z"/>
                            <w:trPrChange w:id="3787" w:author="Nasser Mustafa [2]" w:date="2018-09-19T07:50:00Z">
                              <w:trPr>
                                <w:trHeight w:val="636"/>
                                <w:jc w:val="center"/>
                              </w:trPr>
                            </w:trPrChange>
                          </w:trPr>
                          <w:tc>
                            <w:tcPr>
                              <w:tcW w:w="523" w:type="dxa"/>
                              <w:tcMar>
                                <w:left w:w="142" w:type="dxa"/>
                                <w:right w:w="28" w:type="dxa"/>
                              </w:tcMar>
                              <w:vAlign w:val="center"/>
                              <w:tcPrChange w:id="3788" w:author="Nasser Mustafa [2]" w:date="2018-09-19T07:50:00Z">
                                <w:tcPr>
                                  <w:tcW w:w="523" w:type="dxa"/>
                                  <w:tcMar>
                                    <w:left w:w="142" w:type="dxa"/>
                                    <w:right w:w="28" w:type="dxa"/>
                                  </w:tcMar>
                                  <w:vAlign w:val="center"/>
                                </w:tcPr>
                              </w:tcPrChange>
                            </w:tcPr>
                            <w:p w14:paraId="5C4D358B" w14:textId="101E3CB3" w:rsidR="00D617FD" w:rsidRPr="00C7185A" w:rsidDel="0029494E" w:rsidRDefault="00D617FD" w:rsidP="006A58FF">
                              <w:pPr>
                                <w:spacing w:before="20" w:after="20" w:line="240" w:lineRule="auto"/>
                                <w:ind w:left="-16" w:firstLine="0"/>
                                <w:contextualSpacing/>
                                <w:rPr>
                                  <w:del w:id="3789" w:author="Nasser Mustafa [2]" w:date="2018-09-19T07:51:00Z"/>
                                  <w:rFonts w:ascii="Times New Roman" w:hAnsi="Times New Roman"/>
                                  <w:sz w:val="18"/>
                                  <w:szCs w:val="18"/>
                                </w:rPr>
                              </w:pPr>
                              <w:del w:id="3790" w:author="Nasser Mustafa [2]" w:date="2018-09-19T07:51:00Z">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&lt;EndNote&gt;&lt;Cite&gt;&lt;Author&gt;Falleri&lt;/Author&gt;&lt;Year&gt;2006&lt;/Year&gt;&lt;RecNum&gt;19&lt;/RecNum&gt;&lt;DisplayText&gt;[21]&lt;/DisplayText&gt;&lt;record&gt;&lt;rec-number&gt;19&lt;/rec-number&gt;&lt;foreign-keys&gt;&lt;key app="EN" db-id="0fvexaz05rtvw1esxaavpvrkv5f5s0ptttfs"&gt;19&lt;/key&gt;&lt;/foreign-keys&gt;&lt;ref-type name="Conference Proceedings"&gt;10&lt;/ref-type&gt;&lt;contributors&gt;&lt;authors&gt;&lt;author&gt;Falleri, J.&lt;/author&gt;&lt;author&gt;Huchard, M.&lt;/author&gt;&lt;author&gt;Nebut, C.&lt;/author&gt;&lt;/authors&gt;&lt;/contributors&gt;&lt;titles&gt;&lt;title&gt;Towards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"_ENREF_21" \o "Falleri, 2006 #19" </w:delInstrText>
                                </w:r>
                                <w:r w:rsidDel="0029494E">
                                  <w:fldChar w:fldCharType="separate"/>
                                </w:r>
                                <w:r w:rsidDel="0029494E">
                                  <w:rPr>
                                    <w:rFonts w:ascii="Times New Roman" w:hAnsi="Times New Roman"/>
                                    <w:noProof/>
                                    <w:sz w:val="18"/>
                                    <w:szCs w:val="18"/>
                                  </w:rPr>
                                  <w:delText>21</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791" w:author="Nasser Mustafa [2]" w:date="2018-09-19T07:50:00Z">
                                <w:tcPr>
                                  <w:tcW w:w="1198" w:type="dxa"/>
                                </w:tcPr>
                              </w:tcPrChange>
                            </w:tcPr>
                            <w:p w14:paraId="190C0E05" w14:textId="146610AB" w:rsidR="00D617FD" w:rsidRPr="00C7185A" w:rsidDel="0029494E" w:rsidRDefault="00D617FD" w:rsidP="0095115B">
                              <w:pPr>
                                <w:spacing w:before="20" w:after="20" w:line="240" w:lineRule="auto"/>
                                <w:ind w:firstLine="0"/>
                                <w:contextualSpacing/>
                                <w:rPr>
                                  <w:del w:id="3792" w:author="Nasser Mustafa [2]" w:date="2018-09-19T07:51:00Z"/>
                                  <w:rFonts w:ascii="Times New Roman" w:eastAsia="SimSun" w:hAnsi="Times New Roman"/>
                                  <w:b/>
                                  <w:bCs/>
                                  <w:sz w:val="18"/>
                                  <w:szCs w:val="18"/>
                                </w:rPr>
                              </w:pPr>
                              <w:del w:id="3793" w:author="Nasser Mustafa [2]" w:date="2018-09-19T07:51:00Z">
                                <w:r w:rsidRPr="00C7185A" w:rsidDel="0029494E">
                                  <w:rPr>
                                    <w:rFonts w:ascii="Times New Roman" w:hAnsi="Times New Roman"/>
                                    <w:sz w:val="18"/>
                                    <w:szCs w:val="18"/>
                                  </w:rPr>
                                  <w:delText>MOF-based models</w:delText>
                                </w:r>
                              </w:del>
                            </w:p>
                          </w:tc>
                          <w:tc>
                            <w:tcPr>
                              <w:tcW w:w="992" w:type="dxa"/>
                              <w:tcPrChange w:id="3794" w:author="Nasser Mustafa [2]" w:date="2018-09-19T07:50:00Z">
                                <w:tcPr>
                                  <w:tcW w:w="992" w:type="dxa"/>
                                </w:tcPr>
                              </w:tcPrChange>
                            </w:tcPr>
                            <w:p w14:paraId="7E82A2FD" w14:textId="76E42FC9" w:rsidR="00D617FD" w:rsidRPr="00C7185A" w:rsidDel="0029494E" w:rsidRDefault="00D617FD" w:rsidP="0095115B">
                              <w:pPr>
                                <w:spacing w:before="20" w:after="20" w:line="240" w:lineRule="auto"/>
                                <w:ind w:firstLine="0"/>
                                <w:contextualSpacing/>
                                <w:jc w:val="left"/>
                                <w:rPr>
                                  <w:del w:id="3795" w:author="Nasser Mustafa [2]" w:date="2018-09-19T07:51:00Z"/>
                                  <w:rFonts w:ascii="Times New Roman" w:hAnsi="Times New Roman"/>
                                  <w:sz w:val="18"/>
                                  <w:szCs w:val="18"/>
                                </w:rPr>
                              </w:pPr>
                              <w:del w:id="3796" w:author="Nasser Mustafa [2]" w:date="2018-09-19T07:51:00Z">
                                <w:r w:rsidRPr="00C7185A" w:rsidDel="0029494E">
                                  <w:rPr>
                                    <w:rFonts w:ascii="Times New Roman" w:hAnsi="Times New Roman"/>
                                    <w:sz w:val="18"/>
                                    <w:szCs w:val="18"/>
                                  </w:rPr>
                                  <w:delText>UML class diagram</w:delText>
                                </w:r>
                              </w:del>
                            </w:p>
                          </w:tc>
                          <w:tc>
                            <w:tcPr>
                              <w:tcW w:w="992" w:type="dxa"/>
                              <w:tcPrChange w:id="3797" w:author="Nasser Mustafa [2]" w:date="2018-09-19T07:50:00Z">
                                <w:tcPr>
                                  <w:tcW w:w="992" w:type="dxa"/>
                                </w:tcPr>
                              </w:tcPrChange>
                            </w:tcPr>
                            <w:p w14:paraId="74B3C78E" w14:textId="3F021FCD" w:rsidR="00D617FD" w:rsidRPr="00C7185A" w:rsidDel="0029494E" w:rsidRDefault="00D617FD" w:rsidP="002F2A2B">
                              <w:pPr>
                                <w:spacing w:before="20" w:after="20" w:line="240" w:lineRule="auto"/>
                                <w:ind w:firstLine="0"/>
                                <w:contextualSpacing/>
                                <w:jc w:val="left"/>
                                <w:rPr>
                                  <w:del w:id="3798" w:author="Nasser Mustafa [2]" w:date="2018-09-19T07:51:00Z"/>
                                  <w:rFonts w:ascii="Times New Roman" w:hAnsi="Times New Roman"/>
                                  <w:sz w:val="18"/>
                                  <w:szCs w:val="18"/>
                                </w:rPr>
                              </w:pPr>
                              <w:del w:id="3799" w:author="Nasser Mustafa [2]" w:date="2018-09-19T07:51:00Z">
                                <w:r w:rsidRPr="00C7185A" w:rsidDel="0029494E">
                                  <w:rPr>
                                    <w:rFonts w:ascii="Times New Roman" w:hAnsi="Times New Roman"/>
                                    <w:sz w:val="18"/>
                                    <w:szCs w:val="18"/>
                                  </w:rPr>
                                  <w:delText>Kermeta</w:delText>
                                </w:r>
                              </w:del>
                            </w:p>
                          </w:tc>
                          <w:tc>
                            <w:tcPr>
                              <w:tcW w:w="1968" w:type="dxa"/>
                              <w:tcPrChange w:id="3800" w:author="Nasser Mustafa [2]" w:date="2018-09-19T07:50:00Z">
                                <w:tcPr>
                                  <w:tcW w:w="1968" w:type="dxa"/>
                                </w:tcPr>
                              </w:tcPrChange>
                            </w:tcPr>
                            <w:p w14:paraId="2FFB9856" w14:textId="1D70C0DD" w:rsidR="00D617FD" w:rsidRPr="00C7185A" w:rsidDel="0029494E" w:rsidRDefault="00D617FD" w:rsidP="0095115B">
                              <w:pPr>
                                <w:spacing w:before="20" w:after="20" w:line="240" w:lineRule="auto"/>
                                <w:ind w:hanging="39"/>
                                <w:contextualSpacing/>
                                <w:jc w:val="left"/>
                                <w:rPr>
                                  <w:del w:id="3801" w:author="Nasser Mustafa [2]" w:date="2018-09-19T07:51:00Z"/>
                                  <w:rFonts w:ascii="Times New Roman" w:hAnsi="Times New Roman"/>
                                  <w:sz w:val="18"/>
                                  <w:szCs w:val="18"/>
                                </w:rPr>
                              </w:pPr>
                              <w:del w:id="3802" w:author="Nasser Mustafa [2]" w:date="2018-09-19T07:51:00Z">
                                <w:r w:rsidRPr="00C7185A" w:rsidDel="0029494E">
                                  <w:rPr>
                                    <w:rFonts w:ascii="Times New Roman" w:hAnsi="Times New Roman"/>
                                    <w:sz w:val="18"/>
                                    <w:szCs w:val="18"/>
                                  </w:rPr>
                                  <w:delText xml:space="preserve">Partial instantiation, one case study </w:delText>
                                </w:r>
                              </w:del>
                            </w:p>
                          </w:tc>
                          <w:tc>
                            <w:tcPr>
                              <w:tcW w:w="1457" w:type="dxa"/>
                              <w:tcPrChange w:id="3803" w:author="Nasser Mustafa [2]" w:date="2018-09-19T07:50:00Z">
                                <w:tcPr>
                                  <w:tcW w:w="1457" w:type="dxa"/>
                                </w:tcPr>
                              </w:tcPrChange>
                            </w:tcPr>
                            <w:p w14:paraId="620FD78F" w14:textId="66C1ED7B" w:rsidR="00D617FD" w:rsidRPr="00C7185A" w:rsidDel="0029494E" w:rsidRDefault="00D617FD" w:rsidP="002F2A2B">
                              <w:pPr>
                                <w:spacing w:before="20" w:after="20" w:line="240" w:lineRule="auto"/>
                                <w:ind w:firstLine="10"/>
                                <w:contextualSpacing/>
                                <w:jc w:val="left"/>
                                <w:rPr>
                                  <w:del w:id="3804" w:author="Nasser Mustafa [2]" w:date="2018-09-19T07:51:00Z"/>
                                  <w:rFonts w:ascii="Times New Roman" w:eastAsia="SimSun" w:hAnsi="Times New Roman"/>
                                  <w:b/>
                                  <w:bCs/>
                                  <w:sz w:val="18"/>
                                  <w:szCs w:val="18"/>
                                </w:rPr>
                              </w:pPr>
                              <w:del w:id="3805" w:author="Nasser Mustafa [2]" w:date="2018-09-19T07:51:00Z">
                                <w:r w:rsidRPr="00C7185A" w:rsidDel="0029494E">
                                  <w:rPr>
                                    <w:rFonts w:ascii="Times New Roman" w:hAnsi="Times New Roman"/>
                                    <w:sz w:val="18"/>
                                    <w:szCs w:val="18"/>
                                  </w:rPr>
                                  <w:delText>Yes, but limited to MOF</w:delText>
                                </w:r>
                              </w:del>
                            </w:p>
                          </w:tc>
                          <w:tc>
                            <w:tcPr>
                              <w:tcW w:w="1843" w:type="dxa"/>
                              <w:tcPrChange w:id="3806" w:author="Nasser Mustafa [2]" w:date="2018-09-19T07:50:00Z">
                                <w:tcPr>
                                  <w:tcW w:w="1843" w:type="dxa"/>
                                </w:tcPr>
                              </w:tcPrChange>
                            </w:tcPr>
                            <w:p w14:paraId="14CD6B42" w14:textId="47DA3E4F" w:rsidR="00D617FD" w:rsidRPr="00C7185A" w:rsidDel="0029494E" w:rsidRDefault="00D617FD" w:rsidP="0095115B">
                              <w:pPr>
                                <w:spacing w:before="20" w:after="20" w:line="240" w:lineRule="auto"/>
                                <w:ind w:hanging="39"/>
                                <w:contextualSpacing/>
                                <w:jc w:val="left"/>
                                <w:rPr>
                                  <w:del w:id="3807" w:author="Nasser Mustafa [2]" w:date="2018-09-19T07:51:00Z"/>
                                  <w:rFonts w:ascii="Times New Roman" w:eastAsia="SimSun" w:hAnsi="Times New Roman"/>
                                  <w:b/>
                                  <w:bCs/>
                                  <w:sz w:val="18"/>
                                  <w:szCs w:val="18"/>
                                </w:rPr>
                              </w:pPr>
                              <w:del w:id="3808" w:author="Nasser Mustafa [2]" w:date="2018-09-19T07:51:00Z">
                                <w:r w:rsidRPr="00C7185A" w:rsidDel="0029494E">
                                  <w:rPr>
                                    <w:rFonts w:ascii="Times New Roman" w:hAnsi="Times New Roman"/>
                                    <w:sz w:val="18"/>
                                    <w:szCs w:val="18"/>
                                  </w:rPr>
                                  <w:delText>Sequence of links in model transformation</w:delText>
                                </w:r>
                              </w:del>
                            </w:p>
                          </w:tc>
                        </w:tr>
                        <w:tr w:rsidR="00D617FD" w:rsidRPr="00C7185A" w:rsidDel="0029494E" w14:paraId="6D42C307" w14:textId="477853C8" w:rsidTr="00085FA0">
                          <w:trPr>
                            <w:trHeight w:val="681"/>
                            <w:jc w:val="center"/>
                            <w:del w:id="3809" w:author="Nasser Mustafa [2]" w:date="2018-09-19T07:51:00Z"/>
                            <w:trPrChange w:id="3810" w:author="Nasser Mustafa [2]" w:date="2018-09-19T07:50:00Z">
                              <w:trPr>
                                <w:trHeight w:val="681"/>
                                <w:jc w:val="center"/>
                              </w:trPr>
                            </w:trPrChange>
                          </w:trPr>
                          <w:tc>
                            <w:tcPr>
                              <w:tcW w:w="523" w:type="dxa"/>
                              <w:tcMar>
                                <w:left w:w="142" w:type="dxa"/>
                                <w:right w:w="28" w:type="dxa"/>
                              </w:tcMar>
                              <w:vAlign w:val="center"/>
                              <w:tcPrChange w:id="3811" w:author="Nasser Mustafa [2]" w:date="2018-09-19T07:50:00Z">
                                <w:tcPr>
                                  <w:tcW w:w="523" w:type="dxa"/>
                                  <w:tcMar>
                                    <w:left w:w="142" w:type="dxa"/>
                                    <w:right w:w="28" w:type="dxa"/>
                                  </w:tcMar>
                                  <w:vAlign w:val="center"/>
                                </w:tcPr>
                              </w:tcPrChange>
                            </w:tcPr>
                            <w:p w14:paraId="20D0FD1F" w14:textId="7B82F601" w:rsidR="00D617FD" w:rsidRPr="00C7185A" w:rsidDel="0029494E" w:rsidRDefault="00D617FD" w:rsidP="006A58FF">
                              <w:pPr>
                                <w:tabs>
                                  <w:tab w:val="left" w:pos="120"/>
                                </w:tabs>
                                <w:spacing w:before="20" w:after="20" w:line="240" w:lineRule="auto"/>
                                <w:ind w:left="-16" w:hanging="89"/>
                                <w:contextualSpacing/>
                                <w:rPr>
                                  <w:del w:id="3812" w:author="Nasser Mustafa [2]" w:date="2018-09-19T07:51:00Z"/>
                                  <w:rFonts w:ascii="Times New Roman" w:hAnsi="Times New Roman"/>
                                  <w:sz w:val="18"/>
                                  <w:szCs w:val="18"/>
                                </w:rPr>
                              </w:pPr>
                              <w:del w:id="3813"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"_ENREF_13" \o "Filho, 2003 #126" </w:delInstrText>
                                </w:r>
                                <w:r w:rsidDel="0029494E">
                                  <w:fldChar w:fldCharType="separate"/>
                                </w:r>
                                <w:r w:rsidDel="0029494E">
                                  <w:rPr>
                                    <w:rFonts w:ascii="Times New Roman" w:hAnsi="Times New Roman"/>
                                    <w:noProof/>
                                    <w:sz w:val="18"/>
                                    <w:szCs w:val="18"/>
                                  </w:rPr>
                                  <w:delText>13</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814" w:author="Nasser Mustafa [2]" w:date="2018-09-19T07:50:00Z">
                                <w:tcPr>
                                  <w:tcW w:w="1198" w:type="dxa"/>
                                </w:tcPr>
                              </w:tcPrChange>
                            </w:tcPr>
                            <w:p w14:paraId="0C8B6076" w14:textId="177FAF18" w:rsidR="00D617FD" w:rsidRPr="00C7185A" w:rsidDel="0029494E" w:rsidRDefault="00D617FD" w:rsidP="0095115B">
                              <w:pPr>
                                <w:spacing w:before="20" w:after="20" w:line="240" w:lineRule="auto"/>
                                <w:ind w:firstLine="0"/>
                                <w:contextualSpacing/>
                                <w:rPr>
                                  <w:del w:id="3815" w:author="Nasser Mustafa [2]" w:date="2018-09-19T07:51:00Z"/>
                                  <w:rFonts w:ascii="Times New Roman" w:eastAsia="SimSun" w:hAnsi="Times New Roman"/>
                                  <w:b/>
                                  <w:bCs/>
                                  <w:sz w:val="18"/>
                                  <w:szCs w:val="18"/>
                                </w:rPr>
                              </w:pPr>
                              <w:del w:id="3816" w:author="Nasser Mustafa [2]" w:date="2018-09-19T07:51:00Z">
                                <w:r w:rsidRPr="00C7185A" w:rsidDel="0029494E">
                                  <w:rPr>
                                    <w:rFonts w:ascii="Times New Roman" w:hAnsi="Times New Roman"/>
                                    <w:sz w:val="18"/>
                                    <w:szCs w:val="18"/>
                                  </w:rPr>
                                  <w:delText>Heterogeneous</w:delText>
                                </w:r>
                              </w:del>
                            </w:p>
                          </w:tc>
                          <w:tc>
                            <w:tcPr>
                              <w:tcW w:w="992" w:type="dxa"/>
                              <w:tcPrChange w:id="3817" w:author="Nasser Mustafa [2]" w:date="2018-09-19T07:50:00Z">
                                <w:tcPr>
                                  <w:tcW w:w="992" w:type="dxa"/>
                                </w:tcPr>
                              </w:tcPrChange>
                            </w:tcPr>
                            <w:p w14:paraId="5A004C4F" w14:textId="28307F7F" w:rsidR="00D617FD" w:rsidRPr="00C7185A" w:rsidDel="0029494E" w:rsidRDefault="00D617FD" w:rsidP="0095115B">
                              <w:pPr>
                                <w:spacing w:before="20" w:after="20" w:line="240" w:lineRule="auto"/>
                                <w:ind w:firstLine="0"/>
                                <w:contextualSpacing/>
                                <w:jc w:val="left"/>
                                <w:rPr>
                                  <w:del w:id="3818" w:author="Nasser Mustafa [2]" w:date="2018-09-19T07:51:00Z"/>
                                  <w:rFonts w:ascii="Times New Roman" w:hAnsi="Times New Roman"/>
                                  <w:sz w:val="18"/>
                                  <w:szCs w:val="18"/>
                                </w:rPr>
                              </w:pPr>
                              <w:del w:id="3819" w:author="Nasser Mustafa [2]" w:date="2018-09-19T07:51:00Z">
                                <w:r w:rsidRPr="00C7185A" w:rsidDel="0029494E">
                                  <w:rPr>
                                    <w:rFonts w:ascii="Times New Roman" w:hAnsi="Times New Roman"/>
                                    <w:sz w:val="18"/>
                                    <w:szCs w:val="18"/>
                                  </w:rPr>
                                  <w:delText xml:space="preserve">XML </w:delText>
                                </w:r>
                              </w:del>
                            </w:p>
                          </w:tc>
                          <w:tc>
                            <w:tcPr>
                              <w:tcW w:w="992" w:type="dxa"/>
                              <w:tcPrChange w:id="3820" w:author="Nasser Mustafa [2]" w:date="2018-09-19T07:50:00Z">
                                <w:tcPr>
                                  <w:tcW w:w="992" w:type="dxa"/>
                                </w:tcPr>
                              </w:tcPrChange>
                            </w:tcPr>
                            <w:p w14:paraId="587C4A70" w14:textId="4A3B0813" w:rsidR="00D617FD" w:rsidRPr="00C7185A" w:rsidDel="0029494E" w:rsidRDefault="00D617FD" w:rsidP="002F2A2B">
                              <w:pPr>
                                <w:spacing w:before="20" w:after="20" w:line="240" w:lineRule="auto"/>
                                <w:ind w:firstLine="0"/>
                                <w:contextualSpacing/>
                                <w:jc w:val="left"/>
                                <w:rPr>
                                  <w:del w:id="3821" w:author="Nasser Mustafa [2]" w:date="2018-09-19T07:51:00Z"/>
                                  <w:rFonts w:ascii="Times New Roman" w:hAnsi="Times New Roman"/>
                                  <w:sz w:val="18"/>
                                  <w:szCs w:val="18"/>
                                </w:rPr>
                              </w:pPr>
                              <w:del w:id="3822" w:author="Nasser Mustafa [2]" w:date="2018-09-19T07:51:00Z">
                                <w:r w:rsidRPr="00C7185A" w:rsidDel="0029494E">
                                  <w:rPr>
                                    <w:rFonts w:ascii="Times New Roman" w:hAnsi="Times New Roman"/>
                                    <w:sz w:val="18"/>
                                    <w:szCs w:val="18"/>
                                  </w:rPr>
                                  <w:delText>Prototype tool.</w:delText>
                                </w:r>
                              </w:del>
                            </w:p>
                          </w:tc>
                          <w:tc>
                            <w:tcPr>
                              <w:tcW w:w="1968" w:type="dxa"/>
                              <w:tcPrChange w:id="3823" w:author="Nasser Mustafa [2]" w:date="2018-09-19T07:50:00Z">
                                <w:tcPr>
                                  <w:tcW w:w="1968" w:type="dxa"/>
                                </w:tcPr>
                              </w:tcPrChange>
                            </w:tcPr>
                            <w:p w14:paraId="33409F6D" w14:textId="1AA11027" w:rsidR="00D617FD" w:rsidRPr="00C7185A" w:rsidDel="0029494E" w:rsidRDefault="00D617FD" w:rsidP="0095115B">
                              <w:pPr>
                                <w:spacing w:before="20" w:after="20" w:line="240" w:lineRule="auto"/>
                                <w:ind w:hanging="39"/>
                                <w:contextualSpacing/>
                                <w:jc w:val="left"/>
                                <w:rPr>
                                  <w:del w:id="3824" w:author="Nasser Mustafa [2]" w:date="2018-09-19T07:51:00Z"/>
                                  <w:rFonts w:ascii="Times New Roman" w:hAnsi="Times New Roman"/>
                                  <w:sz w:val="18"/>
                                  <w:szCs w:val="18"/>
                                </w:rPr>
                              </w:pPr>
                              <w:del w:id="3825" w:author="Nasser Mustafa [2]" w:date="2018-09-19T07:51:00Z">
                                <w:r w:rsidRPr="00C7185A" w:rsidDel="0029494E">
                                  <w:rPr>
                                    <w:rFonts w:ascii="Times New Roman" w:hAnsi="Times New Roman"/>
                                    <w:sz w:val="18"/>
                                    <w:szCs w:val="18"/>
                                  </w:rPr>
                                  <w:delText xml:space="preserve">Partial instantiation, one case study </w:delText>
                                </w:r>
                              </w:del>
                            </w:p>
                          </w:tc>
                          <w:tc>
                            <w:tcPr>
                              <w:tcW w:w="1457" w:type="dxa"/>
                              <w:tcPrChange w:id="3826" w:author="Nasser Mustafa [2]" w:date="2018-09-19T07:50:00Z">
                                <w:tcPr>
                                  <w:tcW w:w="1457" w:type="dxa"/>
                                </w:tcPr>
                              </w:tcPrChange>
                            </w:tcPr>
                            <w:p w14:paraId="5130F249" w14:textId="760E14FA" w:rsidR="00D617FD" w:rsidRPr="00C7185A" w:rsidDel="0029494E" w:rsidRDefault="00D617FD" w:rsidP="002F2A2B">
                              <w:pPr>
                                <w:spacing w:before="20" w:after="20" w:line="240" w:lineRule="auto"/>
                                <w:ind w:firstLine="10"/>
                                <w:contextualSpacing/>
                                <w:jc w:val="left"/>
                                <w:rPr>
                                  <w:del w:id="3827" w:author="Nasser Mustafa [2]" w:date="2018-09-19T07:51:00Z"/>
                                  <w:rFonts w:ascii="Times New Roman" w:eastAsia="SimSun" w:hAnsi="Times New Roman"/>
                                  <w:b/>
                                  <w:bCs/>
                                  <w:sz w:val="18"/>
                                  <w:szCs w:val="18"/>
                                </w:rPr>
                              </w:pPr>
                              <w:del w:id="3828" w:author="Nasser Mustafa [2]" w:date="2018-09-19T07:51:00Z">
                                <w:r w:rsidRPr="00C7185A" w:rsidDel="0029494E">
                                  <w:rPr>
                                    <w:rFonts w:ascii="Times New Roman" w:hAnsi="Times New Roman"/>
                                    <w:sz w:val="18"/>
                                    <w:szCs w:val="18"/>
                                  </w:rPr>
                                  <w:delText>No</w:delText>
                                </w:r>
                              </w:del>
                            </w:p>
                          </w:tc>
                          <w:tc>
                            <w:tcPr>
                              <w:tcW w:w="1843" w:type="dxa"/>
                              <w:tcPrChange w:id="3829" w:author="Nasser Mustafa [2]" w:date="2018-09-19T07:50:00Z">
                                <w:tcPr>
                                  <w:tcW w:w="1843" w:type="dxa"/>
                                </w:tcPr>
                              </w:tcPrChange>
                            </w:tcPr>
                            <w:p w14:paraId="5DCBC49E" w14:textId="7A4F18D3" w:rsidR="00D617FD" w:rsidRPr="00C7185A" w:rsidDel="0029494E" w:rsidRDefault="00D617FD" w:rsidP="0095115B">
                              <w:pPr>
                                <w:spacing w:before="20" w:after="20" w:line="240" w:lineRule="auto"/>
                                <w:ind w:hanging="39"/>
                                <w:contextualSpacing/>
                                <w:jc w:val="left"/>
                                <w:rPr>
                                  <w:del w:id="3830" w:author="Nasser Mustafa [2]" w:date="2018-09-19T07:51:00Z"/>
                                  <w:rFonts w:ascii="Times New Roman" w:eastAsia="SimSun" w:hAnsi="Times New Roman"/>
                                  <w:b/>
                                  <w:bCs/>
                                  <w:sz w:val="18"/>
                                  <w:szCs w:val="18"/>
                                </w:rPr>
                              </w:pPr>
                              <w:del w:id="3831" w:author="Nasser Mustafa [2]" w:date="2018-09-19T07:51:00Z">
                                <w:r w:rsidRPr="00C7185A" w:rsidDel="0029494E">
                                  <w:rPr>
                                    <w:rFonts w:ascii="Times New Roman" w:hAnsi="Times New Roman"/>
                                    <w:sz w:val="18"/>
                                    <w:szCs w:val="18"/>
                                  </w:rPr>
                                  <w:delText>Linking of heterogeneous models</w:delText>
                                </w:r>
                              </w:del>
                            </w:p>
                          </w:tc>
                        </w:tr>
                        <w:tr w:rsidR="00D617FD" w:rsidRPr="00C7185A" w:rsidDel="0029494E" w14:paraId="4A19D938" w14:textId="12802F3F" w:rsidTr="00085FA0">
                          <w:trPr>
                            <w:trHeight w:val="641"/>
                            <w:jc w:val="center"/>
                            <w:del w:id="3832" w:author="Nasser Mustafa [2]" w:date="2018-09-19T07:51:00Z"/>
                            <w:trPrChange w:id="3833" w:author="Nasser Mustafa [2]" w:date="2018-09-19T07:50:00Z">
                              <w:trPr>
                                <w:trHeight w:val="641"/>
                                <w:jc w:val="center"/>
                              </w:trPr>
                            </w:trPrChange>
                          </w:trPr>
                          <w:tc>
                            <w:tcPr>
                              <w:tcW w:w="523" w:type="dxa"/>
                              <w:tcMar>
                                <w:left w:w="142" w:type="dxa"/>
                                <w:right w:w="28" w:type="dxa"/>
                              </w:tcMar>
                              <w:vAlign w:val="center"/>
                              <w:tcPrChange w:id="3834" w:author="Nasser Mustafa [2]" w:date="2018-09-19T07:50:00Z">
                                <w:tcPr>
                                  <w:tcW w:w="523" w:type="dxa"/>
                                  <w:tcMar>
                                    <w:left w:w="142" w:type="dxa"/>
                                    <w:right w:w="28" w:type="dxa"/>
                                  </w:tcMar>
                                  <w:vAlign w:val="center"/>
                                </w:tcPr>
                              </w:tcPrChange>
                            </w:tcPr>
                            <w:p w14:paraId="3540D762" w14:textId="224B90F6" w:rsidR="00D617FD" w:rsidRPr="00C7185A" w:rsidDel="0029494E" w:rsidRDefault="00D617FD" w:rsidP="006A58FF">
                              <w:pPr>
                                <w:spacing w:before="20" w:after="20" w:line="240" w:lineRule="auto"/>
                                <w:ind w:left="-16" w:hanging="89"/>
                                <w:contextualSpacing/>
                                <w:rPr>
                                  <w:del w:id="3835" w:author="Nasser Mustafa [2]" w:date="2018-09-19T07:51:00Z"/>
                                  <w:rFonts w:ascii="Times New Roman" w:hAnsi="Times New Roman"/>
                                  <w:sz w:val="18"/>
                                  <w:szCs w:val="18"/>
                                </w:rPr>
                              </w:pPr>
                              <w:del w:id="3836"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"_ENREF_6" \o "Anquetil, 2010 #129" </w:delInstrText>
                                </w:r>
                                <w:r w:rsidDel="0029494E">
                                  <w:fldChar w:fldCharType="separate"/>
                                </w:r>
                                <w:r w:rsidDel="0029494E">
                                  <w:rPr>
                                    <w:rFonts w:ascii="Times New Roman" w:hAnsi="Times New Roman"/>
                                    <w:noProof/>
                                    <w:sz w:val="18"/>
                                    <w:szCs w:val="18"/>
                                  </w:rPr>
                                  <w:delText>6</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837" w:author="Nasser Mustafa [2]" w:date="2018-09-19T07:50:00Z">
                                <w:tcPr>
                                  <w:tcW w:w="1198" w:type="dxa"/>
                                </w:tcPr>
                              </w:tcPrChange>
                            </w:tcPr>
                            <w:p w14:paraId="13939D8D" w14:textId="014ECC52" w:rsidR="00D617FD" w:rsidRPr="00C7185A" w:rsidDel="0029494E" w:rsidRDefault="00D617FD" w:rsidP="0095115B">
                              <w:pPr>
                                <w:spacing w:before="20" w:after="20" w:line="240" w:lineRule="auto"/>
                                <w:ind w:firstLine="0"/>
                                <w:contextualSpacing/>
                                <w:rPr>
                                  <w:del w:id="3838" w:author="Nasser Mustafa [2]" w:date="2018-09-19T07:51:00Z"/>
                                  <w:rFonts w:ascii="Times New Roman" w:eastAsia="SimSun" w:hAnsi="Times New Roman"/>
                                  <w:b/>
                                  <w:bCs/>
                                  <w:sz w:val="18"/>
                                  <w:szCs w:val="18"/>
                                </w:rPr>
                              </w:pPr>
                              <w:del w:id="3839" w:author="Nasser Mustafa [2]" w:date="2018-09-19T07:51:00Z">
                                <w:r w:rsidRPr="00C7185A" w:rsidDel="0029494E">
                                  <w:rPr>
                                    <w:rFonts w:ascii="Times New Roman" w:hAnsi="Times New Roman"/>
                                    <w:sz w:val="18"/>
                                    <w:szCs w:val="18"/>
                                  </w:rPr>
                                  <w:delText>Heterogeneous</w:delText>
                                </w:r>
                              </w:del>
                            </w:p>
                          </w:tc>
                          <w:tc>
                            <w:tcPr>
                              <w:tcW w:w="992" w:type="dxa"/>
                              <w:tcPrChange w:id="3840" w:author="Nasser Mustafa [2]" w:date="2018-09-19T07:50:00Z">
                                <w:tcPr>
                                  <w:tcW w:w="992" w:type="dxa"/>
                                </w:tcPr>
                              </w:tcPrChange>
                            </w:tcPr>
                            <w:p w14:paraId="210FE09F" w14:textId="118927FD" w:rsidR="00D617FD" w:rsidRPr="00C7185A" w:rsidDel="0029494E" w:rsidRDefault="00D617FD" w:rsidP="0095115B">
                              <w:pPr>
                                <w:spacing w:before="20" w:after="20" w:line="240" w:lineRule="auto"/>
                                <w:ind w:firstLine="0"/>
                                <w:contextualSpacing/>
                                <w:jc w:val="left"/>
                                <w:rPr>
                                  <w:del w:id="3841" w:author="Nasser Mustafa [2]" w:date="2018-09-19T07:51:00Z"/>
                                  <w:rFonts w:ascii="Times New Roman" w:hAnsi="Times New Roman"/>
                                  <w:sz w:val="18"/>
                                  <w:szCs w:val="18"/>
                                </w:rPr>
                              </w:pPr>
                              <w:del w:id="3842" w:author="Nasser Mustafa [2]" w:date="2018-09-19T07:51:00Z">
                                <w:r w:rsidRPr="00C7185A" w:rsidDel="0029494E">
                                  <w:rPr>
                                    <w:rFonts w:ascii="Times New Roman" w:hAnsi="Times New Roman"/>
                                    <w:sz w:val="18"/>
                                    <w:szCs w:val="18"/>
                                  </w:rPr>
                                  <w:delText>UML class diagram</w:delText>
                                </w:r>
                              </w:del>
                            </w:p>
                          </w:tc>
                          <w:tc>
                            <w:tcPr>
                              <w:tcW w:w="992" w:type="dxa"/>
                              <w:tcPrChange w:id="3843" w:author="Nasser Mustafa [2]" w:date="2018-09-19T07:50:00Z">
                                <w:tcPr>
                                  <w:tcW w:w="992" w:type="dxa"/>
                                </w:tcPr>
                              </w:tcPrChange>
                            </w:tcPr>
                            <w:p w14:paraId="792908A7" w14:textId="222CEE46" w:rsidR="00D617FD" w:rsidRPr="00C7185A" w:rsidDel="0029494E" w:rsidRDefault="00D617FD" w:rsidP="002F2A2B">
                              <w:pPr>
                                <w:spacing w:before="20" w:after="20" w:line="240" w:lineRule="auto"/>
                                <w:ind w:firstLine="0"/>
                                <w:contextualSpacing/>
                                <w:jc w:val="left"/>
                                <w:rPr>
                                  <w:del w:id="3844" w:author="Nasser Mustafa [2]" w:date="2018-09-19T07:51:00Z"/>
                                  <w:rFonts w:ascii="Times New Roman" w:hAnsi="Times New Roman"/>
                                  <w:sz w:val="18"/>
                                  <w:szCs w:val="18"/>
                                </w:rPr>
                              </w:pPr>
                              <w:del w:id="3845" w:author="Nasser Mustafa [2]" w:date="2018-09-19T07:51:00Z">
                                <w:r w:rsidRPr="00C7185A" w:rsidDel="0029494E">
                                  <w:rPr>
                                    <w:rFonts w:ascii="Times New Roman" w:hAnsi="Times New Roman"/>
                                    <w:sz w:val="18"/>
                                    <w:szCs w:val="18"/>
                                  </w:rPr>
                                  <w:delText>Eclipse</w:delText>
                                </w:r>
                              </w:del>
                            </w:p>
                          </w:tc>
                          <w:tc>
                            <w:tcPr>
                              <w:tcW w:w="1968" w:type="dxa"/>
                              <w:tcPrChange w:id="3846" w:author="Nasser Mustafa [2]" w:date="2018-09-19T07:50:00Z">
                                <w:tcPr>
                                  <w:tcW w:w="1968" w:type="dxa"/>
                                </w:tcPr>
                              </w:tcPrChange>
                            </w:tcPr>
                            <w:p w14:paraId="363DE727" w14:textId="784B51D8" w:rsidR="00D617FD" w:rsidRPr="00C7185A" w:rsidDel="0029494E" w:rsidRDefault="00D617FD" w:rsidP="0095115B">
                              <w:pPr>
                                <w:spacing w:before="20" w:after="20" w:line="240" w:lineRule="auto"/>
                                <w:ind w:hanging="39"/>
                                <w:contextualSpacing/>
                                <w:jc w:val="left"/>
                                <w:rPr>
                                  <w:del w:id="3847" w:author="Nasser Mustafa [2]" w:date="2018-09-19T07:51:00Z"/>
                                  <w:rFonts w:ascii="Times New Roman" w:hAnsi="Times New Roman"/>
                                  <w:sz w:val="18"/>
                                  <w:szCs w:val="18"/>
                                </w:rPr>
                              </w:pPr>
                              <w:del w:id="3848" w:author="Nasser Mustafa [2]" w:date="2018-09-19T07:51:00Z">
                                <w:r w:rsidRPr="00C7185A" w:rsidDel="0029494E">
                                  <w:rPr>
                                    <w:rFonts w:ascii="Times New Roman" w:hAnsi="Times New Roman"/>
                                    <w:sz w:val="18"/>
                                    <w:szCs w:val="18"/>
                                  </w:rPr>
                                  <w:delText>Partial instantiation, one case study</w:delText>
                                </w:r>
                              </w:del>
                            </w:p>
                          </w:tc>
                          <w:tc>
                            <w:tcPr>
                              <w:tcW w:w="1457" w:type="dxa"/>
                              <w:tcPrChange w:id="3849" w:author="Nasser Mustafa [2]" w:date="2018-09-19T07:50:00Z">
                                <w:tcPr>
                                  <w:tcW w:w="1457" w:type="dxa"/>
                                </w:tcPr>
                              </w:tcPrChange>
                            </w:tcPr>
                            <w:p w14:paraId="7FD9A000" w14:textId="6A4991B5" w:rsidR="00D617FD" w:rsidRPr="00C7185A" w:rsidDel="0029494E" w:rsidRDefault="00D617FD" w:rsidP="002F2A2B">
                              <w:pPr>
                                <w:spacing w:before="20" w:after="20" w:line="240" w:lineRule="auto"/>
                                <w:ind w:firstLine="10"/>
                                <w:contextualSpacing/>
                                <w:rPr>
                                  <w:del w:id="3850" w:author="Nasser Mustafa [2]" w:date="2018-09-19T07:51:00Z"/>
                                  <w:rFonts w:ascii="Times New Roman" w:eastAsia="SimSun" w:hAnsi="Times New Roman"/>
                                  <w:b/>
                                  <w:bCs/>
                                  <w:sz w:val="18"/>
                                  <w:szCs w:val="18"/>
                                </w:rPr>
                              </w:pPr>
                              <w:del w:id="3851" w:author="Nasser Mustafa [2]" w:date="2018-09-19T07:51:00Z">
                                <w:r w:rsidDel="0029494E">
                                  <w:rPr>
                                    <w:rFonts w:ascii="Times New Roman" w:hAnsi="Times New Roman"/>
                                    <w:sz w:val="18"/>
                                    <w:szCs w:val="18"/>
                                  </w:rPr>
                                  <w:delText xml:space="preserve">Yes, but limited to a   </w:delText>
                                </w:r>
                                <w:r w:rsidRPr="00C7185A" w:rsidDel="0029494E">
                                  <w:rPr>
                                    <w:rFonts w:ascii="Times New Roman" w:hAnsi="Times New Roman"/>
                                    <w:sz w:val="18"/>
                                    <w:szCs w:val="18"/>
                                  </w:rPr>
                                  <w:delText>type and subtype only</w:delText>
                                </w:r>
                              </w:del>
                            </w:p>
                          </w:tc>
                          <w:tc>
                            <w:tcPr>
                              <w:tcW w:w="1843" w:type="dxa"/>
                              <w:tcPrChange w:id="3852" w:author="Nasser Mustafa [2]" w:date="2018-09-19T07:50:00Z">
                                <w:tcPr>
                                  <w:tcW w:w="1843" w:type="dxa"/>
                                </w:tcPr>
                              </w:tcPrChange>
                            </w:tcPr>
                            <w:p w14:paraId="5ADC2239" w14:textId="5D68A49E" w:rsidR="00D617FD" w:rsidRPr="00C7185A" w:rsidDel="0029494E" w:rsidRDefault="00D617FD" w:rsidP="0095115B">
                              <w:pPr>
                                <w:spacing w:before="20" w:after="20" w:line="240" w:lineRule="auto"/>
                                <w:ind w:hanging="39"/>
                                <w:contextualSpacing/>
                                <w:jc w:val="left"/>
                                <w:rPr>
                                  <w:del w:id="3853" w:author="Nasser Mustafa [2]" w:date="2018-09-19T07:51:00Z"/>
                                  <w:rFonts w:ascii="Times New Roman" w:eastAsia="SimSun" w:hAnsi="Times New Roman"/>
                                  <w:b/>
                                  <w:bCs/>
                                  <w:sz w:val="18"/>
                                  <w:szCs w:val="18"/>
                                </w:rPr>
                              </w:pPr>
                              <w:del w:id="3854" w:author="Nasser Mustafa [2]" w:date="2018-09-19T07:51:00Z">
                                <w:r w:rsidRPr="00C7185A" w:rsidDel="0029494E">
                                  <w:rPr>
                                    <w:rFonts w:ascii="Times New Roman" w:hAnsi="Times New Roman"/>
                                    <w:sz w:val="18"/>
                                    <w:szCs w:val="18"/>
                                  </w:rPr>
                                  <w:delText>Trace links classifications, linking heterogeneous models</w:delText>
                                </w:r>
                              </w:del>
                            </w:p>
                          </w:tc>
                        </w:tr>
                        <w:tr w:rsidR="00D617FD" w:rsidRPr="00C7185A" w:rsidDel="0029494E" w14:paraId="54DD4A7F" w14:textId="482E503D" w:rsidTr="00085FA0">
                          <w:trPr>
                            <w:trHeight w:val="641"/>
                            <w:jc w:val="center"/>
                            <w:del w:id="3855" w:author="Nasser Mustafa [2]" w:date="2018-09-19T07:51:00Z"/>
                            <w:trPrChange w:id="3856" w:author="Nasser Mustafa [2]" w:date="2018-09-19T07:50:00Z">
                              <w:trPr>
                                <w:trHeight w:val="641"/>
                                <w:jc w:val="center"/>
                              </w:trPr>
                            </w:trPrChange>
                          </w:trPr>
                          <w:tc>
                            <w:tcPr>
                              <w:tcW w:w="523" w:type="dxa"/>
                              <w:vAlign w:val="center"/>
                              <w:tcPrChange w:id="3857" w:author="Nasser Mustafa [2]" w:date="2018-09-19T07:50:00Z">
                                <w:tcPr>
                                  <w:tcW w:w="523" w:type="dxa"/>
                                  <w:vAlign w:val="center"/>
                                </w:tcPr>
                              </w:tcPrChange>
                            </w:tcPr>
                            <w:p w14:paraId="5CAF247D" w14:textId="25E5BCD9" w:rsidR="00D617FD" w:rsidRPr="00C7185A" w:rsidDel="0029494E" w:rsidRDefault="00D617FD" w:rsidP="006A58FF">
                              <w:pPr>
                                <w:spacing w:before="20" w:after="20" w:line="240" w:lineRule="auto"/>
                                <w:ind w:left="-16" w:hanging="17"/>
                                <w:contextualSpacing/>
                                <w:rPr>
                                  <w:del w:id="3858" w:author="Nasser Mustafa [2]" w:date="2018-09-19T07:51:00Z"/>
                                  <w:rFonts w:ascii="Times New Roman" w:hAnsi="Times New Roman"/>
                                  <w:sz w:val="18"/>
                                  <w:szCs w:val="18"/>
                                </w:rPr>
                              </w:pPr>
                              <w:del w:id="3859"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&lt;EndNote&gt;&lt;Cite&gt;&lt;Author&gt;Mate´&lt;/Author&gt;&lt;Year&gt;2011&lt;/Year&gt;&lt;RecNum&gt;187&lt;/RecNum&gt;&lt;DisplayText&gt;[8]&lt;/DisplayText&gt;&lt;record&gt;&lt;rec-number&gt;187&lt;/rec-number&gt;&lt;foreign-keys&gt;&lt;key app="EN" db-id="rxfad95wgs5d2dexxekxwt2katzr52wtwdxz" timestamp="0"&gt;187&lt;/key&gt;&lt;/foreign-keys&gt;&lt;ref-type name="Conference Proceedings"&gt;10&lt;/ref-type&gt;&lt;contributors&gt;&lt;authors&gt;&lt;author&gt;Mate´, A.&lt;/author&gt;&lt;author&gt;Trujillo, J.&lt;/author&gt;&lt;/authors&gt;&lt;/contributors&gt;&lt;titles&gt;&lt;title&gt;A trace metamodel proposal based on the model driven architecture framework for the traceability of user requirements in data warehouses&lt;/title&gt;&lt;secondary-title&gt;International conference on Advanced information systems engineering&lt;/secondary-title&gt;&lt;short-title&gt;CAiSE&lt;/short-title&gt;&lt;/titles&gt;&lt;pages&gt;123-137&lt;/pages&gt;&lt;dates&gt;&lt;year&gt;2011&lt;/year&gt;&lt;/dates&gt;&lt;pub-location&gt;Berlin&lt;/pub-location&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"_ENREF_8" \o "Mate´, 2011 #187" </w:delInstrText>
                                </w:r>
                                <w:r w:rsidDel="0029494E">
                                  <w:fldChar w:fldCharType="separate"/>
                                </w:r>
                                <w:r w:rsidDel="0029494E">
                                  <w:rPr>
                                    <w:rFonts w:ascii="Times New Roman" w:hAnsi="Times New Roman"/>
                                    <w:noProof/>
                                    <w:sz w:val="18"/>
                                    <w:szCs w:val="18"/>
                                  </w:rPr>
                                  <w:delText>8</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860" w:author="Nasser Mustafa [2]" w:date="2018-09-19T07:50:00Z">
                                <w:tcPr>
                                  <w:tcW w:w="1198" w:type="dxa"/>
                                </w:tcPr>
                              </w:tcPrChange>
                            </w:tcPr>
                            <w:p w14:paraId="4617C5DF" w14:textId="54304348" w:rsidR="00D617FD" w:rsidRPr="00C7185A" w:rsidDel="0029494E" w:rsidRDefault="00D617FD" w:rsidP="0095115B">
                              <w:pPr>
                                <w:spacing w:before="20" w:after="20" w:line="240" w:lineRule="auto"/>
                                <w:ind w:firstLine="0"/>
                                <w:contextualSpacing/>
                                <w:rPr>
                                  <w:del w:id="3861" w:author="Nasser Mustafa [2]" w:date="2018-09-19T07:51:00Z"/>
                                  <w:rFonts w:ascii="Times New Roman" w:eastAsia="SimSun" w:hAnsi="Times New Roman"/>
                                  <w:b/>
                                  <w:bCs/>
                                  <w:sz w:val="18"/>
                                  <w:szCs w:val="18"/>
                                </w:rPr>
                              </w:pPr>
                              <w:del w:id="3862" w:author="Nasser Mustafa [2]" w:date="2018-09-19T07:51:00Z">
                                <w:r w:rsidRPr="00C7185A" w:rsidDel="0029494E">
                                  <w:rPr>
                                    <w:rFonts w:ascii="Times New Roman" w:hAnsi="Times New Roman"/>
                                    <w:sz w:val="18"/>
                                    <w:szCs w:val="18"/>
                                  </w:rPr>
                                  <w:delText>Heterogeneous Models</w:delText>
                                </w:r>
                              </w:del>
                            </w:p>
                          </w:tc>
                          <w:tc>
                            <w:tcPr>
                              <w:tcW w:w="992" w:type="dxa"/>
                              <w:tcPrChange w:id="3863" w:author="Nasser Mustafa [2]" w:date="2018-09-19T07:50:00Z">
                                <w:tcPr>
                                  <w:tcW w:w="992" w:type="dxa"/>
                                </w:tcPr>
                              </w:tcPrChange>
                            </w:tcPr>
                            <w:p w14:paraId="190EDC86" w14:textId="34E951C8" w:rsidR="00D617FD" w:rsidRPr="00C7185A" w:rsidDel="0029494E" w:rsidRDefault="00D617FD" w:rsidP="0095115B">
                              <w:pPr>
                                <w:spacing w:before="20" w:after="20" w:line="240" w:lineRule="auto"/>
                                <w:ind w:firstLine="0"/>
                                <w:contextualSpacing/>
                                <w:jc w:val="left"/>
                                <w:rPr>
                                  <w:del w:id="3864" w:author="Nasser Mustafa [2]" w:date="2018-09-19T07:51:00Z"/>
                                  <w:rFonts w:ascii="Times New Roman" w:hAnsi="Times New Roman"/>
                                  <w:sz w:val="18"/>
                                  <w:szCs w:val="18"/>
                                </w:rPr>
                              </w:pPr>
                              <w:del w:id="3865" w:author="Nasser Mustafa [2]" w:date="2018-09-19T07:51:00Z">
                                <w:r w:rsidRPr="00C7185A" w:rsidDel="0029494E">
                                  <w:rPr>
                                    <w:rFonts w:ascii="Times New Roman" w:hAnsi="Times New Roman"/>
                                    <w:sz w:val="18"/>
                                    <w:szCs w:val="18"/>
                                  </w:rPr>
                                  <w:delText>UML class diagram</w:delText>
                                </w:r>
                              </w:del>
                            </w:p>
                          </w:tc>
                          <w:tc>
                            <w:tcPr>
                              <w:tcW w:w="992" w:type="dxa"/>
                              <w:tcPrChange w:id="3866" w:author="Nasser Mustafa [2]" w:date="2018-09-19T07:50:00Z">
                                <w:tcPr>
                                  <w:tcW w:w="992" w:type="dxa"/>
                                </w:tcPr>
                              </w:tcPrChange>
                            </w:tcPr>
                            <w:p w14:paraId="6A2EB25B" w14:textId="44AAA6C2" w:rsidR="00D617FD" w:rsidRPr="00C7185A" w:rsidDel="0029494E" w:rsidRDefault="00D617FD" w:rsidP="002F2A2B">
                              <w:pPr>
                                <w:spacing w:before="20" w:after="20" w:line="240" w:lineRule="auto"/>
                                <w:ind w:firstLine="0"/>
                                <w:contextualSpacing/>
                                <w:jc w:val="left"/>
                                <w:rPr>
                                  <w:del w:id="3867" w:author="Nasser Mustafa [2]" w:date="2018-09-19T07:51:00Z"/>
                                  <w:rFonts w:ascii="Times New Roman" w:hAnsi="Times New Roman"/>
                                  <w:sz w:val="18"/>
                                  <w:szCs w:val="18"/>
                                </w:rPr>
                              </w:pPr>
                              <w:del w:id="3868" w:author="Nasser Mustafa [2]" w:date="2018-09-19T07:51:00Z">
                                <w:r w:rsidRPr="00C7185A" w:rsidDel="0029494E">
                                  <w:rPr>
                                    <w:rFonts w:ascii="Times New Roman" w:hAnsi="Times New Roman"/>
                                    <w:sz w:val="18"/>
                                    <w:szCs w:val="18"/>
                                  </w:rPr>
                                  <w:delText>Eclipse</w:delText>
                                </w:r>
                                <w:r w:rsidDel="0029494E">
                                  <w:rPr>
                                    <w:rFonts w:ascii="Times New Roman" w:hAnsi="Times New Roman"/>
                                    <w:sz w:val="18"/>
                                    <w:szCs w:val="18"/>
                                  </w:rPr>
                                  <w:delText xml:space="preserve">   </w:delText>
                                </w:r>
                                <w:r w:rsidRPr="00C7185A" w:rsidDel="0029494E">
                                  <w:rPr>
                                    <w:rFonts w:ascii="Times New Roman" w:hAnsi="Times New Roman"/>
                                    <w:sz w:val="18"/>
                                    <w:szCs w:val="18"/>
                                  </w:rPr>
                                  <w:delText>plug-in</w:delText>
                                </w:r>
                              </w:del>
                            </w:p>
                          </w:tc>
                          <w:tc>
                            <w:tcPr>
                              <w:tcW w:w="1968" w:type="dxa"/>
                              <w:tcPrChange w:id="3869" w:author="Nasser Mustafa [2]" w:date="2018-09-19T07:50:00Z">
                                <w:tcPr>
                                  <w:tcW w:w="1968" w:type="dxa"/>
                                </w:tcPr>
                              </w:tcPrChange>
                            </w:tcPr>
                            <w:p w14:paraId="1C7D374F" w14:textId="72284FA1" w:rsidR="00D617FD" w:rsidRPr="00C7185A" w:rsidDel="0029494E" w:rsidRDefault="00D617FD" w:rsidP="0095115B">
                              <w:pPr>
                                <w:spacing w:before="20" w:after="20" w:line="240" w:lineRule="auto"/>
                                <w:ind w:hanging="39"/>
                                <w:contextualSpacing/>
                                <w:jc w:val="left"/>
                                <w:rPr>
                                  <w:del w:id="3870" w:author="Nasser Mustafa [2]" w:date="2018-09-19T07:51:00Z"/>
                                  <w:rFonts w:ascii="Times New Roman" w:hAnsi="Times New Roman"/>
                                  <w:sz w:val="18"/>
                                  <w:szCs w:val="18"/>
                                </w:rPr>
                              </w:pPr>
                              <w:del w:id="3871" w:author="Nasser Mustafa [2]" w:date="2018-09-19T07:51:00Z">
                                <w:r w:rsidRPr="00C7185A" w:rsidDel="0029494E">
                                  <w:rPr>
                                    <w:rFonts w:ascii="Times New Roman" w:hAnsi="Times New Roman"/>
                                    <w:sz w:val="18"/>
                                    <w:szCs w:val="18"/>
                                  </w:rPr>
                                  <w:delText>Partial one case study</w:delText>
                                </w:r>
                              </w:del>
                            </w:p>
                          </w:tc>
                          <w:tc>
                            <w:tcPr>
                              <w:tcW w:w="1457" w:type="dxa"/>
                              <w:tcPrChange w:id="3872" w:author="Nasser Mustafa [2]" w:date="2018-09-19T07:50:00Z">
                                <w:tcPr>
                                  <w:tcW w:w="1457" w:type="dxa"/>
                                </w:tcPr>
                              </w:tcPrChange>
                            </w:tcPr>
                            <w:p w14:paraId="0ABF9AE8" w14:textId="4FCFF9E0" w:rsidR="00D617FD" w:rsidRPr="00C7185A" w:rsidDel="0029494E" w:rsidRDefault="00D617FD" w:rsidP="002F2A2B">
                              <w:pPr>
                                <w:spacing w:before="20" w:after="20" w:line="240" w:lineRule="auto"/>
                                <w:ind w:firstLine="10"/>
                                <w:contextualSpacing/>
                                <w:jc w:val="left"/>
                                <w:rPr>
                                  <w:del w:id="3873" w:author="Nasser Mustafa [2]" w:date="2018-09-19T07:51:00Z"/>
                                  <w:rFonts w:ascii="Times New Roman" w:eastAsia="SimSun" w:hAnsi="Times New Roman"/>
                                  <w:b/>
                                  <w:bCs/>
                                  <w:sz w:val="18"/>
                                  <w:szCs w:val="18"/>
                                </w:rPr>
                              </w:pPr>
                              <w:del w:id="3874" w:author="Nasser Mustafa [2]" w:date="2018-09-19T07:51:00Z">
                                <w:r w:rsidRPr="00C7185A" w:rsidDel="0029494E">
                                  <w:rPr>
                                    <w:rFonts w:ascii="Times New Roman" w:hAnsi="Times New Roman"/>
                                    <w:sz w:val="18"/>
                                    <w:szCs w:val="18"/>
                                  </w:rPr>
                                  <w:delText>No</w:delText>
                                </w:r>
                              </w:del>
                            </w:p>
                          </w:tc>
                          <w:tc>
                            <w:tcPr>
                              <w:tcW w:w="1843" w:type="dxa"/>
                              <w:tcPrChange w:id="3875" w:author="Nasser Mustafa [2]" w:date="2018-09-19T07:50:00Z">
                                <w:tcPr>
                                  <w:tcW w:w="1843" w:type="dxa"/>
                                </w:tcPr>
                              </w:tcPrChange>
                            </w:tcPr>
                            <w:p w14:paraId="73A67B83" w14:textId="5A38980F" w:rsidR="00D617FD" w:rsidRPr="00C7185A" w:rsidDel="0029494E" w:rsidRDefault="00D617FD" w:rsidP="0095115B">
                              <w:pPr>
                                <w:spacing w:before="20" w:after="20" w:line="240" w:lineRule="auto"/>
                                <w:ind w:hanging="39"/>
                                <w:contextualSpacing/>
                                <w:jc w:val="left"/>
                                <w:rPr>
                                  <w:del w:id="3876" w:author="Nasser Mustafa [2]" w:date="2018-09-19T07:51:00Z"/>
                                  <w:rFonts w:ascii="Times New Roman" w:eastAsia="SimSun" w:hAnsi="Times New Roman"/>
                                  <w:b/>
                                  <w:bCs/>
                                  <w:sz w:val="18"/>
                                  <w:szCs w:val="18"/>
                                </w:rPr>
                              </w:pPr>
                              <w:del w:id="3877" w:author="Nasser Mustafa [2]" w:date="2018-09-19T07:51:00Z">
                                <w:r w:rsidRPr="00C7185A" w:rsidDel="0029494E">
                                  <w:rPr>
                                    <w:rFonts w:ascii="Times New Roman" w:hAnsi="Times New Roman"/>
                                    <w:sz w:val="18"/>
                                    <w:szCs w:val="18"/>
                                  </w:rPr>
                                  <w:delText>Linking of heterogeneous models</w:delText>
                                </w:r>
                              </w:del>
                            </w:p>
                          </w:tc>
                        </w:tr>
                        <w:tr w:rsidR="00D617FD" w:rsidRPr="00C7185A" w:rsidDel="0029494E" w14:paraId="082DF95F" w14:textId="5B9FDDBA" w:rsidTr="00085FA0">
                          <w:trPr>
                            <w:trHeight w:val="641"/>
                            <w:jc w:val="center"/>
                            <w:del w:id="3878" w:author="Nasser Mustafa [2]" w:date="2018-09-19T07:51:00Z"/>
                            <w:trPrChange w:id="3879" w:author="Nasser Mustafa [2]" w:date="2018-09-19T07:50:00Z">
                              <w:trPr>
                                <w:trHeight w:val="641"/>
                                <w:jc w:val="center"/>
                              </w:trPr>
                            </w:trPrChange>
                          </w:trPr>
                          <w:tc>
                            <w:tcPr>
                              <w:tcW w:w="523" w:type="dxa"/>
                              <w:vAlign w:val="center"/>
                              <w:tcPrChange w:id="3880" w:author="Nasser Mustafa [2]" w:date="2018-09-19T07:50:00Z">
                                <w:tcPr>
                                  <w:tcW w:w="523" w:type="dxa"/>
                                  <w:vAlign w:val="center"/>
                                </w:tcPr>
                              </w:tcPrChange>
                            </w:tcPr>
                            <w:p w14:paraId="487FD85B" w14:textId="7553C004" w:rsidR="00D617FD" w:rsidRPr="00C7185A" w:rsidDel="0029494E" w:rsidRDefault="00D617FD" w:rsidP="006A58FF">
                              <w:pPr>
                                <w:spacing w:before="20" w:after="20" w:line="240" w:lineRule="auto"/>
                                <w:ind w:left="-16" w:hanging="1"/>
                                <w:contextualSpacing/>
                                <w:rPr>
                                  <w:del w:id="3881" w:author="Nasser Mustafa [2]" w:date="2018-09-19T07:51:00Z"/>
                                  <w:rFonts w:ascii="Times New Roman" w:hAnsi="Times New Roman"/>
                                  <w:sz w:val="18"/>
                                  <w:szCs w:val="18"/>
                                </w:rPr>
                              </w:pPr>
                              <w:del w:id="3882"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&lt;EndNote&gt;&lt;Cite&gt;&lt;Author&gt;Dubois&lt;/Author&gt;&lt;Year&gt;2010&lt;/Year&gt;&lt;RecNum&gt;93&lt;/RecNum&gt;&lt;DisplayText&gt;[28]&lt;/DisplayText&gt;&lt;record&gt;&lt;rec-number&gt;93&lt;/rec-number&gt;&lt;foreign-keys&gt;&lt;key app="EN" db-id="rxfad95wgs5d2dexxekxwt2katzr52wtwdxz" timestamp="0"&gt;93&lt;/key&gt;&lt;/foreign-keys&gt;&lt;ref-type name="Journal Article"&gt;17&lt;/ref-type&gt;&lt;contributors&gt;&lt;authors&gt;&lt;author&gt;Hubert Dubois &lt;/author&gt;&lt;author&gt;Marie-Agnès Peraldi-Frati&lt;/author&gt;&lt;author&gt;Fadoi Lakhal &lt;/author&gt;&lt;/authors&gt;&lt;/contributors&gt;&lt;titles&gt;&lt;title&gt;A model for requirements traceability in a heterogeneous model-based design process. Application to automotive embedded systems&lt;/title&gt;&lt;secondary-title&gt;Software and System Modeling&lt;/secondary-title&gt;&lt;/titles&gt;&lt;pages&gt;1-19&lt;/pages&gt;&lt;dates&gt;&lt;year&gt;2010&lt;/year&gt;&lt;/dates&gt;&lt;urls&gt;&lt;/urls&gt;&lt;/record&gt;&lt;/Cite&gt;&lt;/EndNote&gt;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"_ENREF_28" \o "Dubois, 2010 #93" </w:delInstrText>
                                </w:r>
                                <w:r w:rsidDel="0029494E">
                                  <w:fldChar w:fldCharType="separate"/>
                                </w:r>
                                <w:r w:rsidDel="0029494E">
                                  <w:rPr>
                                    <w:rFonts w:ascii="Times New Roman" w:hAnsi="Times New Roman"/>
                                    <w:noProof/>
                                    <w:sz w:val="18"/>
                                    <w:szCs w:val="18"/>
                                  </w:rPr>
                                  <w:delText>28</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883" w:author="Nasser Mustafa [2]" w:date="2018-09-19T07:50:00Z">
                                <w:tcPr>
                                  <w:tcW w:w="1198" w:type="dxa"/>
                                </w:tcPr>
                              </w:tcPrChange>
                            </w:tcPr>
                            <w:p w14:paraId="6B9BFC50" w14:textId="2423B840" w:rsidR="00D617FD" w:rsidRPr="00C7185A" w:rsidDel="0029494E" w:rsidRDefault="00D617FD" w:rsidP="0095115B">
                              <w:pPr>
                                <w:spacing w:before="20" w:after="20" w:line="240" w:lineRule="auto"/>
                                <w:ind w:firstLine="0"/>
                                <w:contextualSpacing/>
                                <w:rPr>
                                  <w:del w:id="3884" w:author="Nasser Mustafa [2]" w:date="2018-09-19T07:51:00Z"/>
                                  <w:rFonts w:ascii="Times New Roman" w:eastAsia="SimSun" w:hAnsi="Times New Roman"/>
                                  <w:b/>
                                  <w:bCs/>
                                  <w:sz w:val="18"/>
                                  <w:szCs w:val="18"/>
                                </w:rPr>
                              </w:pPr>
                              <w:del w:id="3885" w:author="Nasser Mustafa [2]" w:date="2018-09-19T07:51:00Z">
                                <w:r w:rsidRPr="00C7185A" w:rsidDel="0029494E">
                                  <w:rPr>
                                    <w:rFonts w:ascii="Times New Roman" w:hAnsi="Times New Roman"/>
                                    <w:sz w:val="18"/>
                                    <w:szCs w:val="18"/>
                                  </w:rPr>
                                  <w:delText>Heterogeneous Models</w:delText>
                                </w:r>
                              </w:del>
                            </w:p>
                          </w:tc>
                          <w:tc>
                            <w:tcPr>
                              <w:tcW w:w="992" w:type="dxa"/>
                              <w:tcPrChange w:id="3886" w:author="Nasser Mustafa [2]" w:date="2018-09-19T07:50:00Z">
                                <w:tcPr>
                                  <w:tcW w:w="992" w:type="dxa"/>
                                </w:tcPr>
                              </w:tcPrChange>
                            </w:tcPr>
                            <w:p w14:paraId="5A2B806C" w14:textId="4ACA4C97" w:rsidR="00D617FD" w:rsidRPr="00C7185A" w:rsidDel="0029494E" w:rsidRDefault="00D617FD" w:rsidP="0095115B">
                              <w:pPr>
                                <w:spacing w:before="20" w:after="20" w:line="240" w:lineRule="auto"/>
                                <w:ind w:firstLine="0"/>
                                <w:contextualSpacing/>
                                <w:jc w:val="left"/>
                                <w:rPr>
                                  <w:del w:id="3887" w:author="Nasser Mustafa [2]" w:date="2018-09-19T07:51:00Z"/>
                                  <w:rFonts w:ascii="Times New Roman" w:hAnsi="Times New Roman"/>
                                  <w:sz w:val="18"/>
                                  <w:szCs w:val="18"/>
                                </w:rPr>
                              </w:pPr>
                              <w:del w:id="3888" w:author="Nasser Mustafa [2]" w:date="2018-09-19T07:51:00Z">
                                <w:r w:rsidRPr="00C7185A" w:rsidDel="0029494E">
                                  <w:rPr>
                                    <w:rFonts w:ascii="Times New Roman" w:hAnsi="Times New Roman"/>
                                    <w:sz w:val="18"/>
                                    <w:szCs w:val="18"/>
                                  </w:rPr>
                                  <w:delText>UML class diagram</w:delText>
                                </w:r>
                              </w:del>
                            </w:p>
                          </w:tc>
                          <w:tc>
                            <w:tcPr>
                              <w:tcW w:w="992" w:type="dxa"/>
                              <w:tcPrChange w:id="3889" w:author="Nasser Mustafa [2]" w:date="2018-09-19T07:50:00Z">
                                <w:tcPr>
                                  <w:tcW w:w="992" w:type="dxa"/>
                                </w:tcPr>
                              </w:tcPrChange>
                            </w:tcPr>
                            <w:p w14:paraId="51EA96B6" w14:textId="0523794B" w:rsidR="00D617FD" w:rsidRPr="00C7185A" w:rsidDel="0029494E" w:rsidRDefault="00D617FD" w:rsidP="002F2A2B">
                              <w:pPr>
                                <w:spacing w:before="20" w:after="20" w:line="240" w:lineRule="auto"/>
                                <w:ind w:firstLine="0"/>
                                <w:contextualSpacing/>
                                <w:jc w:val="left"/>
                                <w:rPr>
                                  <w:del w:id="3890" w:author="Nasser Mustafa [2]" w:date="2018-09-19T07:51:00Z"/>
                                  <w:rFonts w:ascii="Times New Roman" w:hAnsi="Times New Roman"/>
                                  <w:sz w:val="18"/>
                                  <w:szCs w:val="18"/>
                                </w:rPr>
                              </w:pPr>
                              <w:del w:id="3891" w:author="Nasser Mustafa [2]" w:date="2018-09-19T07:51:00Z">
                                <w:r w:rsidRPr="00C7185A" w:rsidDel="0029494E">
                                  <w:rPr>
                                    <w:rFonts w:ascii="Times New Roman" w:hAnsi="Times New Roman"/>
                                    <w:sz w:val="18"/>
                                    <w:szCs w:val="18"/>
                                  </w:rPr>
                                  <w:delText>Papyrus</w:delText>
                                </w:r>
                              </w:del>
                            </w:p>
                          </w:tc>
                          <w:tc>
                            <w:tcPr>
                              <w:tcW w:w="1968" w:type="dxa"/>
                              <w:tcPrChange w:id="3892" w:author="Nasser Mustafa [2]" w:date="2018-09-19T07:50:00Z">
                                <w:tcPr>
                                  <w:tcW w:w="1968" w:type="dxa"/>
                                </w:tcPr>
                              </w:tcPrChange>
                            </w:tcPr>
                            <w:p w14:paraId="2FA4980A" w14:textId="7FF4A406" w:rsidR="00D617FD" w:rsidRPr="00C7185A" w:rsidDel="0029494E" w:rsidRDefault="00D617FD" w:rsidP="0095115B">
                              <w:pPr>
                                <w:spacing w:before="20" w:after="20" w:line="240" w:lineRule="auto"/>
                                <w:ind w:hanging="39"/>
                                <w:contextualSpacing/>
                                <w:jc w:val="left"/>
                                <w:rPr>
                                  <w:del w:id="3893" w:author="Nasser Mustafa [2]" w:date="2018-09-19T07:51:00Z"/>
                                  <w:rFonts w:ascii="Times New Roman" w:hAnsi="Times New Roman"/>
                                  <w:sz w:val="18"/>
                                  <w:szCs w:val="18"/>
                                </w:rPr>
                              </w:pPr>
                              <w:del w:id="3894" w:author="Nasser Mustafa [2]" w:date="2018-09-19T07:51:00Z">
                                <w:r w:rsidRPr="00C7185A" w:rsidDel="0029494E">
                                  <w:rPr>
                                    <w:rFonts w:ascii="Times New Roman" w:hAnsi="Times New Roman"/>
                                    <w:sz w:val="18"/>
                                    <w:szCs w:val="18"/>
                                  </w:rPr>
                                  <w:delText xml:space="preserve"> Partial simple case study</w:delText>
                                </w:r>
                              </w:del>
                            </w:p>
                          </w:tc>
                          <w:tc>
                            <w:tcPr>
                              <w:tcW w:w="1457" w:type="dxa"/>
                              <w:tcPrChange w:id="3895" w:author="Nasser Mustafa [2]" w:date="2018-09-19T07:50:00Z">
                                <w:tcPr>
                                  <w:tcW w:w="1457" w:type="dxa"/>
                                </w:tcPr>
                              </w:tcPrChange>
                            </w:tcPr>
                            <w:p w14:paraId="58697BE4" w14:textId="6E0D8396" w:rsidR="00D617FD" w:rsidRPr="00C7185A" w:rsidDel="0029494E" w:rsidRDefault="00D617FD" w:rsidP="002F2A2B">
                              <w:pPr>
                                <w:spacing w:before="20" w:after="20" w:line="240" w:lineRule="auto"/>
                                <w:ind w:firstLine="10"/>
                                <w:contextualSpacing/>
                                <w:jc w:val="left"/>
                                <w:rPr>
                                  <w:del w:id="3896" w:author="Nasser Mustafa [2]" w:date="2018-09-19T07:51:00Z"/>
                                  <w:rFonts w:ascii="Times New Roman" w:eastAsia="SimSun" w:hAnsi="Times New Roman"/>
                                  <w:b/>
                                  <w:bCs/>
                                  <w:sz w:val="18"/>
                                  <w:szCs w:val="18"/>
                                </w:rPr>
                              </w:pPr>
                              <w:del w:id="3897" w:author="Nasser Mustafa [2]" w:date="2018-09-19T07:51:00Z">
                                <w:r w:rsidRPr="00C7185A" w:rsidDel="0029494E">
                                  <w:rPr>
                                    <w:rFonts w:ascii="Times New Roman" w:hAnsi="Times New Roman"/>
                                    <w:sz w:val="18"/>
                                    <w:szCs w:val="18"/>
                                  </w:rPr>
                                  <w:delText>No</w:delText>
                                </w:r>
                              </w:del>
                            </w:p>
                          </w:tc>
                          <w:tc>
                            <w:tcPr>
                              <w:tcW w:w="1843" w:type="dxa"/>
                              <w:tcPrChange w:id="3898" w:author="Nasser Mustafa [2]" w:date="2018-09-19T07:50:00Z">
                                <w:tcPr>
                                  <w:tcW w:w="1843" w:type="dxa"/>
                                </w:tcPr>
                              </w:tcPrChange>
                            </w:tcPr>
                            <w:p w14:paraId="61C2C5DF" w14:textId="5934DA19" w:rsidR="00D617FD" w:rsidRPr="00C7185A" w:rsidDel="0029494E" w:rsidRDefault="00D617FD" w:rsidP="0095115B">
                              <w:pPr>
                                <w:spacing w:before="20" w:after="20" w:line="240" w:lineRule="auto"/>
                                <w:ind w:hanging="39"/>
                                <w:contextualSpacing/>
                                <w:jc w:val="left"/>
                                <w:rPr>
                                  <w:del w:id="3899" w:author="Nasser Mustafa [2]" w:date="2018-09-19T07:51:00Z"/>
                                  <w:rFonts w:ascii="Times New Roman" w:eastAsia="SimSun" w:hAnsi="Times New Roman"/>
                                  <w:b/>
                                  <w:bCs/>
                                  <w:sz w:val="18"/>
                                  <w:szCs w:val="18"/>
                                </w:rPr>
                              </w:pPr>
                              <w:del w:id="3900" w:author="Nasser Mustafa [2]" w:date="2018-09-19T07:51:00Z">
                                <w:r w:rsidRPr="00C7185A" w:rsidDel="0029494E">
                                  <w:rPr>
                                    <w:rFonts w:ascii="Times New Roman" w:hAnsi="Times New Roman"/>
                                    <w:sz w:val="18"/>
                                    <w:szCs w:val="18"/>
                                  </w:rPr>
                                  <w:delText>Assumed heterogeneous artifacts.</w:delText>
                                </w:r>
                              </w:del>
                            </w:p>
                          </w:tc>
                        </w:tr>
                        <w:tr w:rsidR="00D617FD" w:rsidRPr="00C7185A" w:rsidDel="0029494E" w14:paraId="1A19AED9" w14:textId="7D39530C" w:rsidTr="00085FA0">
                          <w:trPr>
                            <w:trHeight w:val="641"/>
                            <w:jc w:val="center"/>
                            <w:del w:id="3901" w:author="Nasser Mustafa [2]" w:date="2018-09-19T07:51:00Z"/>
                            <w:trPrChange w:id="3902" w:author="Nasser Mustafa [2]" w:date="2018-09-19T07:50:00Z">
                              <w:trPr>
                                <w:trHeight w:val="641"/>
                                <w:jc w:val="center"/>
                              </w:trPr>
                            </w:trPrChange>
                          </w:trPr>
                          <w:tc>
                            <w:tcPr>
                              <w:tcW w:w="523" w:type="dxa"/>
                              <w:vAlign w:val="center"/>
                              <w:tcPrChange w:id="3903" w:author="Nasser Mustafa [2]" w:date="2018-09-19T07:50:00Z">
                                <w:tcPr>
                                  <w:tcW w:w="523" w:type="dxa"/>
                                  <w:vAlign w:val="center"/>
                                </w:tcPr>
                              </w:tcPrChange>
                            </w:tcPr>
                            <w:p w14:paraId="66C46091" w14:textId="1C51BA6F" w:rsidR="00D617FD" w:rsidRPr="00C7185A" w:rsidDel="0029494E" w:rsidRDefault="00D617FD" w:rsidP="006A58FF">
                              <w:pPr>
                                <w:spacing w:before="20" w:after="20" w:line="240" w:lineRule="auto"/>
                                <w:ind w:left="-16" w:hanging="17"/>
                                <w:contextualSpacing/>
                                <w:rPr>
                                  <w:del w:id="3904" w:author="Nasser Mustafa [2]" w:date="2018-09-19T07:51:00Z"/>
                                  <w:rFonts w:ascii="Times New Roman" w:hAnsi="Times New Roman"/>
                                  <w:sz w:val="18"/>
                                  <w:szCs w:val="18"/>
                                </w:rPr>
                              </w:pPr>
                              <w:del w:id="3905" w:author="Nasser Mustafa [2]" w:date="2018-09-19T07:51:00Z">
                                <w:r w:rsidDel="0029494E">
                                  <w:rPr>
                                    <w:rFonts w:ascii="Times New Roman" w:hAnsi="Times New Roman"/>
                                    <w:sz w:val="18"/>
                                    <w:szCs w:val="18"/>
                                  </w:rPr>
                                  <w:delText xml:space="preserve">  </w:delText>
                                </w:r>
                                <w:r w:rsidRPr="00C7185A" w:rsidDel="0029494E">
                                  <w:rPr>
                                    <w:rFonts w:ascii="Times New Roman" w:hAnsi="Times New Roman"/>
                                    <w:sz w:val="18"/>
                                    <w:szCs w:val="18"/>
                                  </w:rPr>
                                  <w:fldChar w:fldCharType="begin"/>
                                </w:r>
                                <w:r w:rsidDel="0029494E">
                                  <w:rPr>
                                    <w:rFonts w:ascii="Times New Roman" w:hAnsi="Times New Roman"/>
                                    <w:sz w:val="18"/>
                                    <w:szCs w:val="18"/>
                                  </w:rPr>
                                  <w:delInstrText xml:space="preserve"> ADDIN EN.CITE &lt;EndNote&gt;&lt;Cite&gt;&lt;Author&gt;Taromirad&lt;/Author&gt;&lt;Year&gt;2013&lt;/Year&gt;&lt;RecNum&gt;97&lt;/RecNum&gt;&lt;DisplayText&gt;[30]&lt;/DisplayText&gt;&lt;record&gt;&lt;rec-number&gt;97&lt;/rec-number&gt;&lt;foreign-keys&gt;&lt;key app="EN" db-id="tvxa5fdete252teftz0psaw2r0wedat5fte5"&gt;97&lt;/key&gt;&lt;/foreign-keys&gt;&lt;ref-type name="Conference Proceedings"&gt;10&lt;/ref-type&gt;&lt;contributors&gt;&lt;authors&gt;&lt;author&gt;Masoumeh Taromirad&lt;/author&gt;&lt;author&gt;Nicholas Matragkas&amp;#x9; &lt;/author&gt;&lt;author&gt;Richard F  Paige&lt;/author&gt;&lt;/authors&gt;&lt;/contributors&gt;&lt;titles&gt;&lt;title&gt;Towards a Multi-Domain Model-Driven Traceability Approach.&lt;/title&gt;&lt;secondary-title&gt;7th International Workshop on Multi-Paradigm Modeling co-located with 2013 ACM/IEEE 16th International Conference on Model Driven Engineering Languages and Systems (MODELS)&lt;/secondary-title&gt;&lt;/titles&gt;&lt;pages&gt;27-36&lt;/pages&gt;&lt;dates&gt;&lt;year&gt;2013&lt;/year&gt;&lt;/dates&gt;&lt;pub-location&gt;Florida, USA&lt;/pub-location&gt;&lt;urls&gt;&lt;/urls&gt;&lt;/record&gt;&lt;/Cite&gt;&lt;/EndNote&gt;</w:delInstrText>
                                </w:r>
                                <w:r w:rsidRPr="00C7185A" w:rsidDel="0029494E">
                                  <w:rPr>
                                    <w:rFonts w:ascii="Times New Roman" w:hAnsi="Times New Roman"/>
                                    <w:sz w:val="18"/>
                                    <w:szCs w:val="18"/>
                                  </w:rPr>
                                  <w:fldChar w:fldCharType="separate"/>
                                </w:r>
                                <w:r w:rsidDel="0029494E">
                                  <w:rPr>
                                    <w:rFonts w:ascii="Times New Roman" w:hAnsi="Times New Roman"/>
                                    <w:noProof/>
                                    <w:sz w:val="18"/>
                                    <w:szCs w:val="18"/>
                                  </w:rPr>
                                  <w:delText>[</w:delText>
                                </w:r>
                                <w:r w:rsidDel="0029494E">
                                  <w:fldChar w:fldCharType="begin"/>
                                </w:r>
                                <w:r w:rsidDel="0029494E">
                                  <w:delInstrText xml:space="preserve"> HYPERLINK \l "_ENREF_30" \o "Taromirad, 2013 #97" </w:delInstrText>
                                </w:r>
                                <w:r w:rsidDel="0029494E">
                                  <w:fldChar w:fldCharType="separate"/>
                                </w:r>
                                <w:r w:rsidDel="0029494E">
                                  <w:rPr>
                                    <w:rFonts w:ascii="Times New Roman" w:hAnsi="Times New Roman"/>
                                    <w:noProof/>
                                    <w:sz w:val="18"/>
                                    <w:szCs w:val="18"/>
                                  </w:rPr>
                                  <w:delText>30</w:delText>
                                </w:r>
                                <w:r w:rsidDel="0029494E">
                                  <w:rPr>
                                    <w:rFonts w:ascii="Times New Roman" w:hAnsi="Times New Roman"/>
                                    <w:noProof/>
                                    <w:sz w:val="18"/>
                                    <w:szCs w:val="18"/>
                                  </w:rPr>
                                  <w:fldChar w:fldCharType="end"/>
                                </w:r>
                                <w:r w:rsidDel="0029494E">
                                  <w:rPr>
                                    <w:rFonts w:ascii="Times New Roman" w:hAnsi="Times New Roman"/>
                                    <w:noProof/>
                                    <w:sz w:val="18"/>
                                    <w:szCs w:val="18"/>
                                  </w:rPr>
                                  <w:delText>]</w:delText>
                                </w:r>
                                <w:r w:rsidRPr="00C7185A" w:rsidDel="0029494E">
                                  <w:rPr>
                                    <w:rFonts w:ascii="Times New Roman" w:hAnsi="Times New Roman"/>
                                    <w:sz w:val="18"/>
                                    <w:szCs w:val="18"/>
                                  </w:rPr>
                                  <w:fldChar w:fldCharType="end"/>
                                </w:r>
                              </w:del>
                            </w:p>
                          </w:tc>
                          <w:tc>
                            <w:tcPr>
                              <w:tcW w:w="1198" w:type="dxa"/>
                              <w:tcPrChange w:id="3906" w:author="Nasser Mustafa [2]" w:date="2018-09-19T07:50:00Z">
                                <w:tcPr>
                                  <w:tcW w:w="1198" w:type="dxa"/>
                                </w:tcPr>
                              </w:tcPrChange>
                            </w:tcPr>
                            <w:p w14:paraId="16B97737" w14:textId="2B5B2DB4" w:rsidR="00D617FD" w:rsidRPr="00C7185A" w:rsidDel="0029494E" w:rsidRDefault="00D617FD" w:rsidP="0095115B">
                              <w:pPr>
                                <w:spacing w:before="20" w:after="20" w:line="240" w:lineRule="auto"/>
                                <w:ind w:firstLine="0"/>
                                <w:contextualSpacing/>
                                <w:rPr>
                                  <w:del w:id="3907" w:author="Nasser Mustafa [2]" w:date="2018-09-19T07:51:00Z"/>
                                  <w:rFonts w:ascii="Times New Roman" w:eastAsia="SimSun" w:hAnsi="Times New Roman"/>
                                  <w:b/>
                                  <w:bCs/>
                                  <w:sz w:val="18"/>
                                  <w:szCs w:val="18"/>
                                </w:rPr>
                              </w:pPr>
                              <w:del w:id="3908" w:author="Nasser Mustafa [2]" w:date="2018-09-19T07:51:00Z">
                                <w:r w:rsidRPr="00C7185A" w:rsidDel="0029494E">
                                  <w:rPr>
                                    <w:rFonts w:ascii="Times New Roman" w:hAnsi="Times New Roman"/>
                                    <w:sz w:val="18"/>
                                    <w:szCs w:val="18"/>
                                  </w:rPr>
                                  <w:delText>Heterogeneous artifacts</w:delText>
                                </w:r>
                              </w:del>
                            </w:p>
                          </w:tc>
                          <w:tc>
                            <w:tcPr>
                              <w:tcW w:w="992" w:type="dxa"/>
                              <w:tcPrChange w:id="3909" w:author="Nasser Mustafa [2]" w:date="2018-09-19T07:50:00Z">
                                <w:tcPr>
                                  <w:tcW w:w="992" w:type="dxa"/>
                                </w:tcPr>
                              </w:tcPrChange>
                            </w:tcPr>
                            <w:p w14:paraId="641F38F8" w14:textId="4B397873" w:rsidR="00D617FD" w:rsidRPr="00C7185A" w:rsidDel="0029494E" w:rsidRDefault="00D617FD" w:rsidP="0095115B">
                              <w:pPr>
                                <w:spacing w:before="20" w:after="20" w:line="240" w:lineRule="auto"/>
                                <w:ind w:firstLine="0"/>
                                <w:contextualSpacing/>
                                <w:jc w:val="left"/>
                                <w:rPr>
                                  <w:del w:id="3910" w:author="Nasser Mustafa [2]" w:date="2018-09-19T07:51:00Z"/>
                                  <w:rFonts w:ascii="Times New Roman" w:hAnsi="Times New Roman"/>
                                  <w:sz w:val="18"/>
                                  <w:szCs w:val="18"/>
                                </w:rPr>
                              </w:pPr>
                              <w:del w:id="3911" w:author="Nasser Mustafa [2]" w:date="2018-09-19T07:51:00Z">
                                <w:r w:rsidRPr="00C7185A" w:rsidDel="0029494E">
                                  <w:rPr>
                                    <w:rFonts w:ascii="Times New Roman" w:hAnsi="Times New Roman"/>
                                    <w:sz w:val="18"/>
                                    <w:szCs w:val="18"/>
                                  </w:rPr>
                                  <w:delText>UML class diagram</w:delText>
                                </w:r>
                              </w:del>
                            </w:p>
                          </w:tc>
                          <w:tc>
                            <w:tcPr>
                              <w:tcW w:w="992" w:type="dxa"/>
                              <w:tcPrChange w:id="3912" w:author="Nasser Mustafa [2]" w:date="2018-09-19T07:50:00Z">
                                <w:tcPr>
                                  <w:tcW w:w="992" w:type="dxa"/>
                                </w:tcPr>
                              </w:tcPrChange>
                            </w:tcPr>
                            <w:p w14:paraId="1CD96095" w14:textId="6FCDD040" w:rsidR="00D617FD" w:rsidRPr="00C7185A" w:rsidDel="0029494E" w:rsidRDefault="00D617FD" w:rsidP="002F2A2B">
                              <w:pPr>
                                <w:spacing w:before="20" w:after="20" w:line="240" w:lineRule="auto"/>
                                <w:ind w:firstLine="0"/>
                                <w:contextualSpacing/>
                                <w:jc w:val="left"/>
                                <w:rPr>
                                  <w:del w:id="3913" w:author="Nasser Mustafa [2]" w:date="2018-09-19T07:51:00Z"/>
                                  <w:rFonts w:ascii="Times New Roman" w:hAnsi="Times New Roman"/>
                                  <w:sz w:val="18"/>
                                  <w:szCs w:val="18"/>
                                </w:rPr>
                              </w:pPr>
                              <w:del w:id="3914" w:author="Nasser Mustafa [2]" w:date="2018-09-19T07:51:00Z">
                                <w:r w:rsidRPr="00C7185A" w:rsidDel="0029494E">
                                  <w:rPr>
                                    <w:rFonts w:ascii="Times New Roman" w:hAnsi="Times New Roman"/>
                                    <w:sz w:val="18"/>
                                    <w:szCs w:val="18"/>
                                  </w:rPr>
                                  <w:delText>ECOR</w:delText>
                                </w:r>
                              </w:del>
                            </w:p>
                          </w:tc>
                          <w:tc>
                            <w:tcPr>
                              <w:tcW w:w="1968" w:type="dxa"/>
                              <w:tcPrChange w:id="3915" w:author="Nasser Mustafa [2]" w:date="2018-09-19T07:50:00Z">
                                <w:tcPr>
                                  <w:tcW w:w="1968" w:type="dxa"/>
                                </w:tcPr>
                              </w:tcPrChange>
                            </w:tcPr>
                            <w:p w14:paraId="5A5AE97A" w14:textId="385859B7" w:rsidR="00D617FD" w:rsidRPr="00C7185A" w:rsidDel="0029494E" w:rsidRDefault="00D617FD" w:rsidP="0095115B">
                              <w:pPr>
                                <w:spacing w:before="20" w:after="20" w:line="240" w:lineRule="auto"/>
                                <w:ind w:hanging="39"/>
                                <w:contextualSpacing/>
                                <w:jc w:val="left"/>
                                <w:rPr>
                                  <w:del w:id="3916" w:author="Nasser Mustafa [2]" w:date="2018-09-19T07:51:00Z"/>
                                  <w:rFonts w:ascii="Times New Roman" w:hAnsi="Times New Roman"/>
                                  <w:sz w:val="18"/>
                                  <w:szCs w:val="18"/>
                                </w:rPr>
                              </w:pPr>
                              <w:del w:id="3917" w:author="Nasser Mustafa [2]" w:date="2018-09-19T07:51:00Z">
                                <w:r w:rsidRPr="00C7185A" w:rsidDel="0029494E">
                                  <w:rPr>
                                    <w:rFonts w:ascii="Times New Roman" w:hAnsi="Times New Roman"/>
                                    <w:sz w:val="18"/>
                                    <w:szCs w:val="18"/>
                                  </w:rPr>
                                  <w:delText>Doesn’t exist</w:delText>
                                </w:r>
                              </w:del>
                            </w:p>
                          </w:tc>
                          <w:tc>
                            <w:tcPr>
                              <w:tcW w:w="1457" w:type="dxa"/>
                              <w:tcPrChange w:id="3918" w:author="Nasser Mustafa [2]" w:date="2018-09-19T07:50:00Z">
                                <w:tcPr>
                                  <w:tcW w:w="1457" w:type="dxa"/>
                                </w:tcPr>
                              </w:tcPrChange>
                            </w:tcPr>
                            <w:p w14:paraId="6CBBD3BF" w14:textId="507692DE" w:rsidR="00D617FD" w:rsidRPr="00C7185A" w:rsidDel="0029494E" w:rsidRDefault="00D617FD" w:rsidP="002F2A2B">
                              <w:pPr>
                                <w:spacing w:before="20" w:after="20" w:line="240" w:lineRule="auto"/>
                                <w:ind w:firstLine="10"/>
                                <w:contextualSpacing/>
                                <w:jc w:val="left"/>
                                <w:rPr>
                                  <w:del w:id="3919" w:author="Nasser Mustafa [2]" w:date="2018-09-19T07:51:00Z"/>
                                  <w:rFonts w:ascii="Times New Roman" w:eastAsia="SimSun" w:hAnsi="Times New Roman"/>
                                  <w:b/>
                                  <w:bCs/>
                                  <w:sz w:val="18"/>
                                  <w:szCs w:val="18"/>
                                </w:rPr>
                              </w:pPr>
                              <w:del w:id="3920" w:author="Nasser Mustafa [2]" w:date="2018-09-19T07:51:00Z">
                                <w:r w:rsidRPr="00C7185A" w:rsidDel="0029494E">
                                  <w:rPr>
                                    <w:rFonts w:ascii="Times New Roman" w:hAnsi="Times New Roman"/>
                                    <w:sz w:val="18"/>
                                    <w:szCs w:val="18"/>
                                  </w:rPr>
                                  <w:delText>No</w:delText>
                                </w:r>
                              </w:del>
                            </w:p>
                          </w:tc>
                          <w:tc>
                            <w:tcPr>
                              <w:tcW w:w="1843" w:type="dxa"/>
                              <w:tcPrChange w:id="3921" w:author="Nasser Mustafa [2]" w:date="2018-09-19T07:50:00Z">
                                <w:tcPr>
                                  <w:tcW w:w="1843" w:type="dxa"/>
                                </w:tcPr>
                              </w:tcPrChange>
                            </w:tcPr>
                            <w:p w14:paraId="7CB72BD6" w14:textId="5701DAF2" w:rsidR="00D617FD" w:rsidRPr="00C7185A" w:rsidDel="0029494E" w:rsidRDefault="00D617FD" w:rsidP="0095115B">
                              <w:pPr>
                                <w:spacing w:before="20" w:after="20" w:line="240" w:lineRule="auto"/>
                                <w:ind w:hanging="39"/>
                                <w:contextualSpacing/>
                                <w:jc w:val="left"/>
                                <w:rPr>
                                  <w:del w:id="3922" w:author="Nasser Mustafa [2]" w:date="2018-09-19T07:51:00Z"/>
                                  <w:rFonts w:ascii="Times New Roman" w:eastAsia="SimSun" w:hAnsi="Times New Roman"/>
                                  <w:b/>
                                  <w:bCs/>
                                  <w:sz w:val="18"/>
                                  <w:szCs w:val="18"/>
                                </w:rPr>
                              </w:pPr>
                              <w:del w:id="3923" w:author="Nasser Mustafa [2]" w:date="2018-09-19T07:51:00Z">
                                <w:r w:rsidRPr="00C7185A" w:rsidDel="0029494E">
                                  <w:rPr>
                                    <w:rFonts w:ascii="Times New Roman" w:hAnsi="Times New Roman"/>
                                    <w:sz w:val="18"/>
                                    <w:szCs w:val="18"/>
                                  </w:rPr>
                                  <w:delText>Specifying a traceability metamodel</w:delText>
                                </w:r>
                                <w:r w:rsidDel="0029494E">
                                  <w:rPr>
                                    <w:rFonts w:ascii="Times New Roman" w:hAnsi="Times New Roman"/>
                                    <w:sz w:val="18"/>
                                    <w:szCs w:val="18"/>
                                  </w:rPr>
                                  <w:delText xml:space="preserve">   </w:delText>
                                </w:r>
                                <w:r w:rsidRPr="00C7185A" w:rsidDel="0029494E">
                                  <w:rPr>
                                    <w:rFonts w:ascii="Times New Roman" w:hAnsi="Times New Roman"/>
                                    <w:sz w:val="18"/>
                                    <w:szCs w:val="18"/>
                                  </w:rPr>
                                  <w:delText>on the top of multi-domains</w:delText>
                                </w:r>
                              </w:del>
                            </w:p>
                          </w:tc>
                        </w:tr>
                      </w:tbl>
                      <w:p w14:paraId="66558948" w14:textId="77777777" w:rsidR="00D617FD" w:rsidRDefault="00D617FD" w:rsidP="006B6C1E"/>
                    </w:txbxContent>
                  </v:textbox>
                  <w10:wrap type="topAndBottom" anchorx="margin" anchory="margin"/>
                </v:shape>
              </w:pict>
            </mc:Fallback>
          </mc:AlternateContent>
        </w:r>
      </w:del>
      <w:r w:rsidR="00B97147" w:rsidRPr="005A1A5B">
        <w:rPr>
          <w:rFonts w:ascii="Times New Roman" w:hAnsi="Times New Roman"/>
        </w:rPr>
        <w:fldChar w:fldCharType="begin"/>
      </w:r>
      <w:r w:rsidR="00B97147" w:rsidRPr="005A1A5B">
        <w:rPr>
          <w:rFonts w:ascii="Times New Roman" w:hAnsi="Times New Roman"/>
        </w:rPr>
        <w:instrText xml:space="preserve"> REF _Ref482927193 \h  \* MERGEFORMAT </w:instrText>
      </w:r>
      <w:r w:rsidR="00B97147" w:rsidRPr="005A1A5B">
        <w:rPr>
          <w:rFonts w:ascii="Times New Roman" w:hAnsi="Times New Roman"/>
        </w:rPr>
      </w:r>
      <w:del w:id="3924" w:author="Nasser Mustafa [2]" w:date="2018-09-19T14:41:00Z">
        <w:r w:rsidR="00B97147" w:rsidRPr="005A1A5B">
          <w:rPr>
            <w:rFonts w:ascii="Times New Roman" w:hAnsi="Times New Roman"/>
          </w:rPr>
          <w:fldChar w:fldCharType="separate"/>
        </w:r>
        <w:r w:rsidR="00C779F7" w:rsidRPr="005A1A5B" w:rsidDel="00740534">
          <w:rPr>
            <w:rFonts w:ascii="Times New Roman" w:hAnsi="Times New Roman"/>
          </w:rPr>
          <w:delText xml:space="preserve">Table </w:delText>
        </w:r>
        <w:r w:rsidR="00C779F7" w:rsidRPr="005A1A5B" w:rsidDel="00740534">
          <w:rPr>
            <w:rFonts w:ascii="Times New Roman" w:hAnsi="Times New Roman"/>
            <w:noProof/>
          </w:rPr>
          <w:delText>10</w:delText>
        </w:r>
      </w:del>
      <w:r w:rsidR="00B97147" w:rsidRPr="005A1A5B">
        <w:rPr>
          <w:rFonts w:ascii="Times New Roman" w:hAnsi="Times New Roman"/>
        </w:rPr>
        <w:fldChar w:fldCharType="end"/>
      </w:r>
      <w:r w:rsidR="00B97147" w:rsidRPr="005A1A5B">
        <w:rPr>
          <w:rFonts w:ascii="Times New Roman" w:hAnsi="Times New Roman"/>
        </w:rPr>
        <w:t xml:space="preserve"> summarizes the features of the </w:t>
      </w:r>
      <w:r w:rsidR="006B6C1E" w:rsidRPr="005A1A5B">
        <w:rPr>
          <w:rFonts w:ascii="Times New Roman" w:hAnsi="Times New Roman"/>
        </w:rPr>
        <w:t>research papers that are</w:t>
      </w:r>
      <w:r w:rsidR="00B97147" w:rsidRPr="005A1A5B">
        <w:rPr>
          <w:rFonts w:ascii="Times New Roman" w:hAnsi="Times New Roman"/>
        </w:rPr>
        <w:t xml:space="preserve"> important </w:t>
      </w:r>
      <w:r w:rsidR="006B6C1E" w:rsidRPr="005A1A5B">
        <w:rPr>
          <w:rFonts w:ascii="Times New Roman" w:hAnsi="Times New Roman"/>
        </w:rPr>
        <w:t xml:space="preserve">for </w:t>
      </w:r>
      <w:r w:rsidR="00B97147" w:rsidRPr="005A1A5B">
        <w:rPr>
          <w:rFonts w:ascii="Times New Roman" w:hAnsi="Times New Roman"/>
        </w:rPr>
        <w:t>our context, specifically: th</w:t>
      </w:r>
      <w:r w:rsidR="00B97147" w:rsidRPr="00C67C7F">
        <w:rPr>
          <w:rFonts w:ascii="Times New Roman" w:hAnsi="Times New Roman"/>
        </w:rPr>
        <w:t xml:space="preserve">e types of models that can be traced, the technology being used to represent traceability information, the possibility of tool support for the proposed approach, the kind of validation that was performed, whether the solution (i.e., metamodel) can be extended to </w:t>
      </w:r>
      <w:del w:id="3925" w:author="Nasser Mustafa [2]" w:date="2018-09-19T07:52:00Z">
        <w:r w:rsidR="00B97147" w:rsidRPr="00C67C7F" w:rsidDel="0029494E">
          <w:rPr>
            <w:rFonts w:ascii="Times New Roman" w:hAnsi="Times New Roman"/>
          </w:rPr>
          <w:delText xml:space="preserve">accommodate </w:delText>
        </w:r>
      </w:del>
      <w:r w:rsidR="00B97147" w:rsidRPr="00C67C7F">
        <w:rPr>
          <w:rFonts w:ascii="Times New Roman" w:hAnsi="Times New Roman"/>
        </w:rPr>
        <w:t xml:space="preserve">new </w:t>
      </w:r>
      <w:commentRangeStart w:id="3926"/>
      <w:r w:rsidR="00B97147" w:rsidRPr="00C67C7F">
        <w:rPr>
          <w:rFonts w:ascii="Times New Roman" w:hAnsi="Times New Roman"/>
        </w:rPr>
        <w:t xml:space="preserve">traceability </w:t>
      </w:r>
      <w:commentRangeEnd w:id="3926"/>
      <w:r w:rsidR="00857DAD">
        <w:rPr>
          <w:rStyle w:val="CommentReference"/>
          <w:rFonts w:ascii="Times New Roman" w:eastAsia="Calibri" w:hAnsi="Times New Roman"/>
        </w:rPr>
        <w:commentReference w:id="3926"/>
      </w:r>
      <w:r w:rsidR="00B97147" w:rsidRPr="00C67C7F">
        <w:rPr>
          <w:rFonts w:ascii="Times New Roman" w:hAnsi="Times New Roman"/>
        </w:rPr>
        <w:t>links and various modeling languages without having to change the solution itself (recall from the Introduction, this is one of our requirements), and what features we consider are interesting and that we want to incorporate in our own solution.</w:t>
      </w:r>
      <w:r w:rsidR="00B97147" w:rsidRPr="00C67C7F" w:rsidDel="00DE19F0">
        <w:rPr>
          <w:rFonts w:ascii="Times New Roman" w:hAnsi="Times New Roman"/>
        </w:rPr>
        <w:t xml:space="preserve"> </w:t>
      </w:r>
      <w:r w:rsidR="00B97147" w:rsidRPr="00C67C7F">
        <w:rPr>
          <w:rFonts w:ascii="Times New Roman" w:hAnsi="Times New Roman"/>
        </w:rPr>
        <w:t xml:space="preserve">We can conclude that domain specific traceability </w:t>
      </w:r>
      <w:r w:rsidR="007321E4">
        <w:rPr>
          <w:rFonts w:ascii="Times New Roman" w:hAnsi="Times New Roman"/>
        </w:rPr>
        <w:t>models</w:t>
      </w:r>
      <w:r w:rsidR="007321E4" w:rsidRPr="00C67C7F">
        <w:rPr>
          <w:rFonts w:ascii="Times New Roman" w:hAnsi="Times New Roman"/>
        </w:rPr>
        <w:t xml:space="preserve"> ha</w:t>
      </w:r>
      <w:r w:rsidR="007321E4">
        <w:rPr>
          <w:rFonts w:ascii="Times New Roman" w:hAnsi="Times New Roman"/>
        </w:rPr>
        <w:t>ve</w:t>
      </w:r>
      <w:r w:rsidR="007321E4" w:rsidRPr="00C67C7F">
        <w:rPr>
          <w:rFonts w:ascii="Times New Roman" w:hAnsi="Times New Roman"/>
        </w:rPr>
        <w:t xml:space="preserve"> </w:t>
      </w:r>
      <w:r w:rsidR="00B97147" w:rsidRPr="00C67C7F">
        <w:rPr>
          <w:rFonts w:ascii="Times New Roman" w:hAnsi="Times New Roman"/>
        </w:rPr>
        <w:t>some benefits</w:t>
      </w:r>
      <w:r w:rsidR="007321E4">
        <w:rPr>
          <w:rFonts w:ascii="Times New Roman" w:hAnsi="Times New Roman"/>
        </w:rPr>
        <w:t>;</w:t>
      </w:r>
      <w:r w:rsidR="00B97147" w:rsidRPr="00C67C7F">
        <w:rPr>
          <w:rFonts w:ascii="Times New Roman" w:hAnsi="Times New Roman"/>
        </w:rPr>
        <w:t xml:space="preserve"> since </w:t>
      </w:r>
      <w:r w:rsidR="007321E4">
        <w:rPr>
          <w:rFonts w:ascii="Times New Roman" w:hAnsi="Times New Roman"/>
        </w:rPr>
        <w:t>they</w:t>
      </w:r>
      <w:r w:rsidR="007321E4" w:rsidRPr="00C67C7F">
        <w:rPr>
          <w:rFonts w:ascii="Times New Roman" w:hAnsi="Times New Roman"/>
        </w:rPr>
        <w:t xml:space="preserve"> </w:t>
      </w:r>
      <w:r w:rsidR="007321E4">
        <w:rPr>
          <w:rFonts w:ascii="Times New Roman" w:hAnsi="Times New Roman"/>
        </w:rPr>
        <w:t xml:space="preserve">model </w:t>
      </w:r>
      <w:r w:rsidR="00BE305D">
        <w:rPr>
          <w:rFonts w:ascii="Times New Roman" w:hAnsi="Times New Roman"/>
        </w:rPr>
        <w:t>traceability for a specific</w:t>
      </w:r>
      <w:r w:rsidR="00B97147" w:rsidRPr="00C67C7F">
        <w:rPr>
          <w:rFonts w:ascii="Times New Roman" w:hAnsi="Times New Roman"/>
        </w:rPr>
        <w:t xml:space="preserve"> </w:t>
      </w:r>
      <w:r w:rsidR="007321E4">
        <w:rPr>
          <w:rFonts w:ascii="Times New Roman" w:hAnsi="Times New Roman"/>
        </w:rPr>
        <w:t>problem</w:t>
      </w:r>
      <w:ins w:id="3927" w:author="Yvan Labiche" w:date="2018-09-07T21:49:00Z">
        <w:r w:rsidR="00857DAD">
          <w:rPr>
            <w:rFonts w:ascii="Times New Roman" w:hAnsi="Times New Roman"/>
          </w:rPr>
          <w:t xml:space="preserve"> domain,</w:t>
        </w:r>
      </w:ins>
      <w:del w:id="3928" w:author="Yvan Labiche" w:date="2018-09-07T21:49:00Z">
        <w:r w:rsidR="007321E4" w:rsidDel="00857DAD">
          <w:rPr>
            <w:rFonts w:ascii="Times New Roman" w:hAnsi="Times New Roman"/>
          </w:rPr>
          <w:delText>s</w:delText>
        </w:r>
      </w:del>
      <w:r w:rsidR="007321E4">
        <w:rPr>
          <w:rFonts w:ascii="Times New Roman" w:hAnsi="Times New Roman"/>
        </w:rPr>
        <w:t xml:space="preserve"> this </w:t>
      </w:r>
      <w:del w:id="3929" w:author="Yvan Labiche" w:date="2018-09-07T21:49:00Z">
        <w:r w:rsidR="007321E4" w:rsidDel="007434A5">
          <w:rPr>
            <w:rFonts w:ascii="Times New Roman" w:hAnsi="Times New Roman"/>
          </w:rPr>
          <w:delText xml:space="preserve">implies the </w:delText>
        </w:r>
      </w:del>
      <w:r w:rsidR="007321E4">
        <w:rPr>
          <w:rFonts w:ascii="Times New Roman" w:hAnsi="Times New Roman"/>
        </w:rPr>
        <w:t>simpli</w:t>
      </w:r>
      <w:ins w:id="3930" w:author="Yvan Labiche" w:date="2018-09-07T21:49:00Z">
        <w:r w:rsidR="007434A5">
          <w:rPr>
            <w:rFonts w:ascii="Times New Roman" w:hAnsi="Times New Roman"/>
          </w:rPr>
          <w:t>fies</w:t>
        </w:r>
      </w:ins>
      <w:del w:id="3931" w:author="Yvan Labiche" w:date="2018-09-07T21:49:00Z">
        <w:r w:rsidR="007321E4" w:rsidDel="007434A5">
          <w:rPr>
            <w:rFonts w:ascii="Times New Roman" w:hAnsi="Times New Roman"/>
          </w:rPr>
          <w:delText>city</w:delText>
        </w:r>
      </w:del>
      <w:r w:rsidR="007321E4">
        <w:rPr>
          <w:rFonts w:ascii="Times New Roman" w:hAnsi="Times New Roman"/>
        </w:rPr>
        <w:t xml:space="preserve"> </w:t>
      </w:r>
      <w:del w:id="3932" w:author="Yvan Labiche" w:date="2018-09-07T21:49:00Z">
        <w:r w:rsidR="007321E4" w:rsidDel="007434A5">
          <w:rPr>
            <w:rFonts w:ascii="Times New Roman" w:hAnsi="Times New Roman"/>
          </w:rPr>
          <w:delText xml:space="preserve">of </w:delText>
        </w:r>
      </w:del>
      <w:r w:rsidR="007321E4">
        <w:rPr>
          <w:rFonts w:ascii="Times New Roman" w:hAnsi="Times New Roman"/>
        </w:rPr>
        <w:t>model</w:t>
      </w:r>
      <w:del w:id="3933" w:author="Yvan Labiche" w:date="2018-09-07T21:49:00Z">
        <w:r w:rsidR="007321E4" w:rsidDel="007434A5">
          <w:rPr>
            <w:rFonts w:ascii="Times New Roman" w:hAnsi="Times New Roman"/>
          </w:rPr>
          <w:delText>s’</w:delText>
        </w:r>
      </w:del>
      <w:r w:rsidR="007321E4">
        <w:rPr>
          <w:rFonts w:ascii="Times New Roman" w:hAnsi="Times New Roman"/>
        </w:rPr>
        <w:t xml:space="preserve"> design</w:t>
      </w:r>
      <w:r w:rsidR="00B97147" w:rsidRPr="00C67C7F">
        <w:rPr>
          <w:rFonts w:ascii="Times New Roman" w:hAnsi="Times New Roman"/>
        </w:rPr>
        <w:t xml:space="preserve">. </w:t>
      </w:r>
      <w:r w:rsidR="006C4BB7">
        <w:rPr>
          <w:rFonts w:ascii="Times New Roman" w:hAnsi="Times New Roman"/>
        </w:rPr>
        <w:t>However</w:t>
      </w:r>
      <w:r w:rsidR="00B97147" w:rsidRPr="00C67C7F">
        <w:rPr>
          <w:rFonts w:ascii="Times New Roman" w:hAnsi="Times New Roman"/>
        </w:rPr>
        <w:t xml:space="preserve">, there </w:t>
      </w:r>
      <w:r w:rsidR="00B97147" w:rsidRPr="00C67C7F">
        <w:rPr>
          <w:rFonts w:ascii="Times New Roman" w:hAnsi="Times New Roman"/>
          <w:noProof/>
        </w:rPr>
        <w:t>are</w:t>
      </w:r>
      <w:r w:rsidR="00B97147" w:rsidRPr="00C67C7F">
        <w:rPr>
          <w:rFonts w:ascii="Times New Roman" w:hAnsi="Times New Roman"/>
        </w:rPr>
        <w:t xml:space="preserve"> </w:t>
      </w:r>
    </w:p>
    <w:p w14:paraId="4E1F8864" w14:textId="0CDCED8E"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noProof/>
        </w:rPr>
        <w:t>situations</w:t>
      </w:r>
      <w:r w:rsidRPr="00C67C7F">
        <w:rPr>
          <w:rFonts w:ascii="Times New Roman" w:hAnsi="Times New Roman"/>
        </w:rPr>
        <w:t xml:space="preserve"> </w:t>
      </w:r>
      <w:r w:rsidR="006B6C1E">
        <w:rPr>
          <w:rFonts w:ascii="Times New Roman" w:hAnsi="Times New Roman"/>
        </w:rPr>
        <w:t>in which</w:t>
      </w:r>
      <w:r w:rsidRPr="00C67C7F">
        <w:rPr>
          <w:rFonts w:ascii="Times New Roman" w:hAnsi="Times New Roman"/>
        </w:rPr>
        <w:t xml:space="preserve"> domain specific modeling falls short for satisfying the user’s need, </w:t>
      </w:r>
      <w:r w:rsidR="006C4BB7">
        <w:rPr>
          <w:rFonts w:ascii="Times New Roman" w:hAnsi="Times New Roman"/>
        </w:rPr>
        <w:t>such as</w:t>
      </w:r>
      <w:r w:rsidRPr="00C67C7F">
        <w:rPr>
          <w:rFonts w:ascii="Times New Roman" w:hAnsi="Times New Roman"/>
        </w:rPr>
        <w:t xml:space="preserve"> modeling traceability </w:t>
      </w:r>
      <w:r w:rsidR="006C4BB7">
        <w:rPr>
          <w:rFonts w:ascii="Times New Roman" w:hAnsi="Times New Roman"/>
        </w:rPr>
        <w:t>of</w:t>
      </w:r>
      <w:r w:rsidR="006C4BB7" w:rsidRPr="00C67C7F">
        <w:rPr>
          <w:rFonts w:ascii="Times New Roman" w:hAnsi="Times New Roman"/>
        </w:rPr>
        <w:t xml:space="preserve"> </w:t>
      </w:r>
      <w:r w:rsidRPr="00C67C7F">
        <w:rPr>
          <w:rFonts w:ascii="Times New Roman" w:hAnsi="Times New Roman"/>
        </w:rPr>
        <w:t>heterogeneous artifacts. We found out that we cannot find a solution to our problem: accommodating artifacts that belong to widely different kinds of models; accommodating various classifications of traceability links; accommodating</w:t>
      </w:r>
      <w:ins w:id="3934" w:author="Nasser Mustafa [2]" w:date="2018-09-19T07:56:00Z">
        <w:r w:rsidR="0029494E">
          <w:rPr>
            <w:rFonts w:ascii="Times New Roman" w:hAnsi="Times New Roman"/>
          </w:rPr>
          <w:t xml:space="preserve"> </w:t>
        </w:r>
      </w:ins>
      <w:del w:id="3935" w:author="Nasser Mustafa [2]" w:date="2018-09-19T07:56:00Z">
        <w:r w:rsidRPr="00C67C7F" w:rsidDel="0029494E">
          <w:rPr>
            <w:rFonts w:ascii="Times New Roman" w:hAnsi="Times New Roman"/>
          </w:rPr>
          <w:delText xml:space="preserve"> </w:delText>
        </w:r>
      </w:del>
      <w:r w:rsidRPr="00C67C7F">
        <w:rPr>
          <w:rFonts w:ascii="Times New Roman" w:hAnsi="Times New Roman"/>
        </w:rPr>
        <w:t>new classifications that may be needed in the future.</w:t>
      </w:r>
    </w:p>
    <w:p w14:paraId="2AC05373" w14:textId="77777777" w:rsidR="00B97147" w:rsidRPr="00C67C7F" w:rsidRDefault="00B97147" w:rsidP="001B582E">
      <w:pPr>
        <w:pStyle w:val="Style6"/>
        <w:tabs>
          <w:tab w:val="left" w:pos="900"/>
        </w:tabs>
        <w:spacing w:line="480" w:lineRule="auto"/>
        <w:ind w:left="540" w:hanging="450"/>
        <w:jc w:val="both"/>
      </w:pPr>
      <w:bookmarkStart w:id="3936" w:name="_Toc517828355"/>
      <w:bookmarkStart w:id="3937" w:name="_Toc525737341"/>
      <w:r w:rsidRPr="00C67C7F">
        <w:t>Summary</w:t>
      </w:r>
      <w:bookmarkEnd w:id="3936"/>
      <w:bookmarkEnd w:id="3937"/>
    </w:p>
    <w:p w14:paraId="2F4E2491" w14:textId="7BE015EA" w:rsidR="00B97147" w:rsidRPr="00C67C7F" w:rsidRDefault="002A7542" w:rsidP="001B582E">
      <w:pPr>
        <w:tabs>
          <w:tab w:val="left" w:pos="900"/>
        </w:tabs>
        <w:spacing w:line="480" w:lineRule="auto"/>
        <w:jc w:val="both"/>
        <w:rPr>
          <w:rFonts w:ascii="Times New Roman" w:hAnsi="Times New Roman"/>
        </w:rPr>
      </w:pPr>
      <w:r>
        <w:rPr>
          <w:rFonts w:ascii="Times New Roman" w:hAnsi="Times New Roman"/>
        </w:rPr>
        <w:t>This chapter presents</w:t>
      </w:r>
      <w:r w:rsidR="00B97147" w:rsidRPr="00C67C7F">
        <w:rPr>
          <w:rFonts w:ascii="Times New Roman" w:hAnsi="Times New Roman"/>
        </w:rPr>
        <w:t xml:space="preserve"> the research in domain specific and generic traceability modeling. We have analyzed both categories and provided the characteristics of each modeling technique. </w:t>
      </w:r>
      <w:r w:rsidR="002F6F57">
        <w:rPr>
          <w:rFonts w:ascii="Times New Roman" w:hAnsi="Times New Roman"/>
        </w:rPr>
        <w:t>Although</w:t>
      </w:r>
      <w:r w:rsidR="002F6F57" w:rsidRPr="00C67C7F">
        <w:rPr>
          <w:rFonts w:ascii="Times New Roman" w:hAnsi="Times New Roman"/>
        </w:rPr>
        <w:t xml:space="preserve"> </w:t>
      </w:r>
      <w:r w:rsidR="00B97147" w:rsidRPr="00C67C7F">
        <w:rPr>
          <w:rFonts w:ascii="Times New Roman" w:hAnsi="Times New Roman"/>
        </w:rPr>
        <w:t>domain specific modeling is useful for relating specified artifacts, it cannot accommodate complex systems that involve heterogeneous artifacts. On the other hand, the generic traceability modeling techniques that have been discussed are useful to trace heterogeneous artifacts. However, there was no discussion about each model requirements. Also, the validation criteria for these model was either partial or does not exist. The benefits and drawbacks of each technique were presented in the analysis section.</w:t>
      </w:r>
    </w:p>
    <w:p w14:paraId="63DD9495" w14:textId="777777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br w:type="page"/>
      </w:r>
    </w:p>
    <w:p w14:paraId="469A0407" w14:textId="77777777" w:rsidR="00B97147" w:rsidRPr="00C67C7F" w:rsidRDefault="00B97147" w:rsidP="009E56AC">
      <w:pPr>
        <w:pStyle w:val="Heading1"/>
        <w:tabs>
          <w:tab w:val="left" w:pos="900"/>
        </w:tabs>
        <w:spacing w:line="480" w:lineRule="auto"/>
        <w:rPr>
          <w:rFonts w:ascii="Times New Roman" w:hAnsi="Times New Roman"/>
        </w:rPr>
      </w:pPr>
      <w:bookmarkStart w:id="3938" w:name="_Ref513497858"/>
      <w:bookmarkStart w:id="3939" w:name="_Toc517828356"/>
      <w:bookmarkStart w:id="3940" w:name="_Toc525737342"/>
      <w:r w:rsidRPr="00C67C7F">
        <w:rPr>
          <w:rFonts w:ascii="Times New Roman" w:hAnsi="Times New Roman"/>
        </w:rPr>
        <w:t>Traceability Survey</w:t>
      </w:r>
      <w:bookmarkEnd w:id="3938"/>
      <w:bookmarkEnd w:id="3939"/>
      <w:bookmarkEnd w:id="3940"/>
    </w:p>
    <w:p w14:paraId="1D99499A" w14:textId="79A7DDB7" w:rsidR="00B97147" w:rsidRPr="00C67C7F" w:rsidRDefault="00B97147" w:rsidP="001B582E">
      <w:p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This chapter describes our effort in understanding the requirements of a generic traceability model by designing a survey that aims to collect information related to the traceability of heterogeneous artifacts. This survey complements </w:t>
      </w:r>
      <w:r w:rsidR="008D1EAB">
        <w:rPr>
          <w:rFonts w:ascii="Times New Roman" w:hAnsi="Times New Roman"/>
        </w:rPr>
        <w:t xml:space="preserve">our </w:t>
      </w:r>
      <w:r w:rsidRPr="00C67C7F">
        <w:rPr>
          <w:rFonts w:ascii="Times New Roman" w:hAnsi="Times New Roman"/>
        </w:rPr>
        <w:t xml:space="preserve">systematic literature review </w:t>
      </w:r>
      <w:ins w:id="3941" w:author="Nasser Mustafa [2]" w:date="2018-09-19T08:07:00Z">
        <w:r w:rsidR="007C24E7">
          <w:rPr>
            <w:rFonts w:ascii="Times New Roman" w:hAnsi="Times New Roman"/>
          </w:rPr>
          <w:fldChar w:fldCharType="begin" w:fldLock="1"/>
        </w:r>
      </w:ins>
      <w:r w:rsidR="00B050F0">
        <w:rPr>
          <w:rFonts w:ascii="Times New Roman" w:hAnsi="Times New Roman"/>
        </w:rPr>
        <w:instrText>ADDIN CSL_CITATION {"citationItems":[{"id":"ITEM-1","itemData":{"author":[{"dropping-particle":"","family":"Mustafa","given":"Nasser","non-dropping-particle":"","parse-names":false,"suffix":""},{"dropping-particle":"","family":"Labiche","given":"Yvan","non-dropping-particle":"","parse-names":false,"suffix":""}],"container-title":"IEEE International Computers, Software &amp; Applications Conference","id":"ITEM-1","issued":{"date-parts":[["2017"]]},"publisher-place":"Italy","title":"The Need for Traceability in Heterogeneous Systems: A systematic literature review","type":"article"},"uris":["http://www.mendeley.com/documents/?uuid=c6f18ee7-d16d-4230-8cc2-61a09b294378"]}],"mendeley":{"formattedCitation":"[113]","plainTextFormattedCitation":"[113]","previouslyFormattedCitation":"[113]"},"properties":{"noteIndex":0},"schema":"https://github.com/citation-style-language/schema/raw/master/csl-citation.json"}</w:instrText>
      </w:r>
      <w:r w:rsidR="007C24E7">
        <w:rPr>
          <w:rFonts w:ascii="Times New Roman" w:hAnsi="Times New Roman"/>
        </w:rPr>
        <w:fldChar w:fldCharType="separate"/>
      </w:r>
      <w:r w:rsidR="00627C91" w:rsidRPr="00627C91">
        <w:rPr>
          <w:rFonts w:ascii="Times New Roman" w:hAnsi="Times New Roman"/>
          <w:noProof/>
        </w:rPr>
        <w:t>[113]</w:t>
      </w:r>
      <w:ins w:id="3942" w:author="Nasser Mustafa [2]" w:date="2018-09-19T08:07:00Z">
        <w:r w:rsidR="007C24E7">
          <w:rPr>
            <w:rFonts w:ascii="Times New Roman" w:hAnsi="Times New Roman"/>
          </w:rPr>
          <w:fldChar w:fldCharType="end"/>
        </w:r>
      </w:ins>
      <w:del w:id="3943" w:author="Nasser Mustafa [2]" w:date="2018-09-16T23:17:00Z">
        <w:r w:rsidRPr="00C67C7F" w:rsidDel="00AE077E">
          <w:rPr>
            <w:rFonts w:ascii="Times New Roman" w:hAnsi="Times New Roman"/>
          </w:rPr>
          <w:fldChar w:fldCharType="begin"/>
        </w:r>
        <w:r w:rsidR="003C33CA" w:rsidRPr="005A1A5B" w:rsidDel="00AE077E">
          <w:rPr>
            <w:rFonts w:ascii="Times New Roman" w:hAnsi="Times New Roman"/>
          </w:rPr>
          <w:delInstrText xml:space="preserve"> ADDIN EN.CITE &lt;EndNote&gt;&lt;Cite&gt;&lt;Author&gt;Mustafa&lt;/Author&gt;&lt;Year&gt;2017&lt;/Year&gt;&lt;RecNum&gt;251&lt;/RecNum&gt;&lt;DisplayText&gt;[129]&lt;/DisplayText&gt;&lt;record&gt;&lt;rec-number&gt;251&lt;/rec-number&gt;&lt;foreign-keys&gt;&lt;key app="EN" db-id="rxfad95wgs5d2dexxekxwt2katzr52wtwdxz" timestamp="1509884761"&gt;251&lt;/key&gt;&lt;/foreign-keys&gt;&lt;ref-type name="Conference Paper"&gt;47&lt;/ref-type&gt;&lt;contributors&gt;&lt;authors&gt;&lt;author&gt;Nasser Mustafa&lt;/author&gt;&lt;author&gt;Yvan Labiche&lt;/author&gt;&lt;/authors&gt;&lt;/contributors&gt;&lt;titles&gt;&lt;title&gt;The Need for Traceability in Heterogeneous Systems: A systematic literature review&lt;/title&gt;&lt;secondary-title&gt;IEEE International Computers, Software &amp;amp; Applications Conference&lt;/secondary-title&gt;&lt;/titles&gt;&lt;dates&gt;&lt;year&gt;2017&lt;/year&gt;&lt;/dates&gt;&lt;pub-location&gt;Italy&lt;/pub-location&gt;&lt;urls&gt;&lt;/urls&gt;&lt;/record&gt;&lt;/Cite&gt;&lt;/EndNote&gt;</w:delInstrText>
        </w:r>
        <w:r w:rsidRPr="00C67C7F" w:rsidDel="00AE077E">
          <w:rPr>
            <w:rFonts w:ascii="Times New Roman" w:hAnsi="Times New Roman"/>
          </w:rPr>
          <w:fldChar w:fldCharType="separate"/>
        </w:r>
        <w:r w:rsidR="003C33CA" w:rsidRPr="005A1A5B" w:rsidDel="00AE077E">
          <w:rPr>
            <w:rFonts w:ascii="Times New Roman" w:hAnsi="Times New Roman"/>
            <w:noProof/>
          </w:rPr>
          <w:delText>[</w:delText>
        </w:r>
        <w:r w:rsidR="00547E23" w:rsidRPr="005A1A5B" w:rsidDel="00AE077E">
          <w:fldChar w:fldCharType="begin"/>
        </w:r>
        <w:r w:rsidR="00547E23" w:rsidRPr="005A1A5B" w:rsidDel="00AE077E">
          <w:delInstrText xml:space="preserve"> HYPERLINK \l "_ENREF_129" \o "Mustafa, 2017 #251" </w:delInstrText>
        </w:r>
        <w:r w:rsidR="00547E23" w:rsidRPr="005A1A5B" w:rsidDel="00AE077E">
          <w:fldChar w:fldCharType="separate"/>
        </w:r>
        <w:r w:rsidR="006A58FF" w:rsidRPr="005A1A5B" w:rsidDel="00AE077E">
          <w:rPr>
            <w:rFonts w:ascii="Times New Roman" w:hAnsi="Times New Roman"/>
            <w:noProof/>
          </w:rPr>
          <w:delText>129</w:delText>
        </w:r>
        <w:r w:rsidR="00547E23" w:rsidRPr="005A1A5B" w:rsidDel="00AE077E">
          <w:rPr>
            <w:rFonts w:ascii="Times New Roman" w:hAnsi="Times New Roman"/>
            <w:noProof/>
          </w:rPr>
          <w:fldChar w:fldCharType="end"/>
        </w:r>
        <w:r w:rsidR="003C33CA" w:rsidRPr="005A1A5B" w:rsidDel="00AE077E">
          <w:rPr>
            <w:rFonts w:ascii="Times New Roman" w:hAnsi="Times New Roman"/>
            <w:noProof/>
          </w:rPr>
          <w:delText>]</w:delText>
        </w:r>
        <w:r w:rsidRPr="00C67C7F" w:rsidDel="00AE077E">
          <w:rPr>
            <w:rFonts w:ascii="Times New Roman" w:hAnsi="Times New Roman"/>
          </w:rPr>
          <w:fldChar w:fldCharType="end"/>
        </w:r>
      </w:del>
      <w:r w:rsidRPr="00C67C7F">
        <w:rPr>
          <w:rFonts w:ascii="Times New Roman" w:hAnsi="Times New Roman"/>
        </w:rPr>
        <w:t xml:space="preserve"> </w:t>
      </w:r>
      <w:r w:rsidR="008D1EAB">
        <w:rPr>
          <w:rFonts w:ascii="Times New Roman" w:hAnsi="Times New Roman"/>
        </w:rPr>
        <w:t xml:space="preserve">in chapter </w:t>
      </w:r>
      <w:r w:rsidR="008D1EAB">
        <w:rPr>
          <w:rFonts w:ascii="Times New Roman" w:hAnsi="Times New Roman"/>
        </w:rPr>
        <w:fldChar w:fldCharType="begin"/>
      </w:r>
      <w:r w:rsidR="008D1EAB">
        <w:rPr>
          <w:rFonts w:ascii="Times New Roman" w:hAnsi="Times New Roman"/>
        </w:rPr>
        <w:instrText xml:space="preserve"> REF _Ref477638174 \r \h </w:instrText>
      </w:r>
      <w:r w:rsidR="00595655">
        <w:rPr>
          <w:rFonts w:ascii="Times New Roman" w:hAnsi="Times New Roman"/>
        </w:rPr>
        <w:instrText xml:space="preserve"> \* MERGEFORMAT </w:instrText>
      </w:r>
      <w:r w:rsidR="008D1EAB">
        <w:rPr>
          <w:rFonts w:ascii="Times New Roman" w:hAnsi="Times New Roman"/>
        </w:rPr>
      </w:r>
      <w:r w:rsidR="008D1EAB">
        <w:rPr>
          <w:rFonts w:ascii="Times New Roman" w:hAnsi="Times New Roman"/>
        </w:rPr>
        <w:fldChar w:fldCharType="separate"/>
      </w:r>
      <w:r w:rsidR="00047800">
        <w:rPr>
          <w:rFonts w:ascii="Times New Roman" w:hAnsi="Times New Roman"/>
        </w:rPr>
        <w:t>3</w:t>
      </w:r>
      <w:r w:rsidR="008D1EAB">
        <w:rPr>
          <w:rFonts w:ascii="Times New Roman" w:hAnsi="Times New Roman"/>
        </w:rPr>
        <w:fldChar w:fldCharType="end"/>
      </w:r>
      <w:r w:rsidR="008D1EAB">
        <w:rPr>
          <w:rFonts w:ascii="Times New Roman" w:hAnsi="Times New Roman"/>
        </w:rPr>
        <w:t xml:space="preserve"> </w:t>
      </w:r>
      <w:r w:rsidRPr="00C67C7F">
        <w:rPr>
          <w:rFonts w:ascii="Times New Roman" w:hAnsi="Times New Roman"/>
        </w:rPr>
        <w:t>about the traceability of heterogeneous artifacts. The feedback that we get from the survey and the results of the systematic literature review play important role</w:t>
      </w:r>
      <w:r w:rsidR="008D1EAB">
        <w:rPr>
          <w:rFonts w:ascii="Times New Roman" w:hAnsi="Times New Roman"/>
        </w:rPr>
        <w:t>s</w:t>
      </w:r>
      <w:r w:rsidRPr="00C67C7F">
        <w:rPr>
          <w:rFonts w:ascii="Times New Roman" w:hAnsi="Times New Roman"/>
        </w:rPr>
        <w:t xml:space="preserve"> in supporting the design decisions of a generic traceability model. The survey is carried out according to the guidelines for conducting a software engineering survey</w:t>
      </w:r>
      <w:del w:id="3944" w:author="Nasser Mustafa [2]" w:date="2018-09-16T23:19:00Z">
        <w:r w:rsidRPr="00C67C7F" w:rsidDel="00AE077E">
          <w:rPr>
            <w:rFonts w:ascii="Times New Roman" w:hAnsi="Times New Roman"/>
          </w:rPr>
          <w:delText xml:space="preserve"> </w:delText>
        </w:r>
        <w:r w:rsidRPr="00C67C7F" w:rsidDel="00AE077E">
          <w:rPr>
            <w:rFonts w:ascii="Times New Roman" w:hAnsi="Times New Roman"/>
          </w:rPr>
          <w:fldChar w:fldCharType="begin"/>
        </w:r>
        <w:r w:rsidR="003C33CA" w:rsidRPr="00A3659F" w:rsidDel="00AE077E">
          <w:rPr>
            <w:rFonts w:ascii="Times New Roman" w:hAnsi="Times New Roman"/>
          </w:rPr>
          <w:delInstrText xml:space="preserve"> ADDIN EN.CITE &lt;EndNote&gt;&lt;Cite&gt;&lt;Author&gt;Robson&lt;/Author&gt;&lt;Year&gt;2002&lt;/Year&gt;&lt;RecNum&gt;259&lt;/RecNum&gt;&lt;DisplayText&gt;[130, 131]&lt;/DisplayText&gt;&lt;record&gt;&lt;rec-number&gt;259&lt;/rec-number&gt;&lt;foreign-keys&gt;&lt;key app="EN" db-id="rxfad95wgs5d2dexxekxwt2katzr52wtwdxz" timestamp="1524043998"&gt;259&lt;/key&gt;&lt;/foreign-keys&gt;&lt;ref-type name="Book"&gt;6&lt;/ref-type&gt;&lt;contributors&gt;&lt;authors&gt;&lt;author&gt;Colin Robson&lt;/author&gt;&lt;/authors&gt;&lt;/contributors&gt;&lt;titles&gt;&lt;title&gt;Real World Research: A Resource for Social Scientists and Practitioner-Researchers &lt;/title&gt;&lt;/titles&gt;&lt;dates&gt;&lt;year&gt;2002&lt;/year&gt;&lt;/dates&gt;&lt;pub-location&gt;Oxford, UK &lt;/pub-location&gt;&lt;publisher&gt;Blackwell Publishing &lt;/publisher&gt;&lt;urls&gt;&lt;/urls&gt;&lt;/record&gt;&lt;/Cite&gt;&lt;Cite&gt;&lt;Author&gt;Linaker&lt;/Author&gt;&lt;Year&gt;2015&lt;/Year&gt;&lt;RecNum&gt;260&lt;/RecNum&gt;&lt;record&gt;&lt;rec-number&gt;260&lt;/rec-number&gt;&lt;foreign-keys&gt;&lt;key app="EN" db-id="rxfad95wgs5d2dexxekxwt2katzr52wtwdxz" timestamp="1524050954"&gt;260&lt;/key&gt;&lt;/foreign-keys&gt;&lt;ref-type name="Report"&gt;27&lt;/ref-type&gt;&lt;contributors&gt;&lt;authors&gt;&lt;author&gt;Johan Linaker&lt;/author&gt;&lt;author&gt;Sardar Muhammad Sulaman&lt;/author&gt;&lt;author&gt;Martin Host&lt;/author&gt;&lt;author&gt;Rafael Maiani de Mello&lt;/author&gt;&lt;/authors&gt;&lt;/contributors&gt;&lt;titles&gt;&lt;title&gt;Guidelines for Conducting Surveys in Software Engineering&lt;/title&gt;&lt;/titles&gt;&lt;num-vols&gt; &lt;/num-vols&gt;&lt;dates&gt;&lt;year&gt;2015&lt;/year&gt;&lt;/dates&gt;&lt;pub-location&gt;Sweden&lt;/pub-location&gt;&lt;publisher&gt;Lund University&lt;/publisher&gt;&lt;urls&gt;&lt;/urls&gt;&lt;/record&gt;&lt;/Cite&gt;&lt;/EndNote&gt;</w:delInstrText>
        </w:r>
        <w:r w:rsidRPr="00C67C7F" w:rsidDel="00AE077E">
          <w:rPr>
            <w:rFonts w:ascii="Times New Roman" w:hAnsi="Times New Roman"/>
          </w:rPr>
          <w:fldChar w:fldCharType="separate"/>
        </w:r>
        <w:r w:rsidR="003C33CA" w:rsidRPr="00A3659F" w:rsidDel="00AE077E">
          <w:rPr>
            <w:rFonts w:ascii="Times New Roman" w:hAnsi="Times New Roman"/>
            <w:noProof/>
          </w:rPr>
          <w:delText>[</w:delText>
        </w:r>
        <w:r w:rsidR="00547E23" w:rsidRPr="00A3659F" w:rsidDel="00AE077E">
          <w:fldChar w:fldCharType="begin"/>
        </w:r>
        <w:r w:rsidR="00547E23" w:rsidRPr="00A3659F" w:rsidDel="00AE077E">
          <w:delInstrText xml:space="preserve"> HYPERLINK \l "_ENREF_130" \o "Robson, 2002 #259" </w:delInstrText>
        </w:r>
        <w:r w:rsidR="00547E23" w:rsidRPr="00A3659F" w:rsidDel="00AE077E">
          <w:fldChar w:fldCharType="separate"/>
        </w:r>
        <w:r w:rsidR="006A58FF" w:rsidRPr="00A3659F" w:rsidDel="00AE077E">
          <w:rPr>
            <w:rFonts w:ascii="Times New Roman" w:hAnsi="Times New Roman"/>
            <w:noProof/>
          </w:rPr>
          <w:delText>130</w:delText>
        </w:r>
        <w:r w:rsidR="00547E23" w:rsidRPr="00A3659F" w:rsidDel="00AE077E">
          <w:rPr>
            <w:rFonts w:ascii="Times New Roman" w:hAnsi="Times New Roman"/>
            <w:noProof/>
          </w:rPr>
          <w:fldChar w:fldCharType="end"/>
        </w:r>
        <w:r w:rsidR="003C33CA" w:rsidRPr="00A3659F" w:rsidDel="00AE077E">
          <w:rPr>
            <w:rFonts w:ascii="Times New Roman" w:hAnsi="Times New Roman"/>
            <w:noProof/>
          </w:rPr>
          <w:delText xml:space="preserve">, </w:delText>
        </w:r>
        <w:r w:rsidR="00547E23" w:rsidRPr="00A3659F" w:rsidDel="00AE077E">
          <w:fldChar w:fldCharType="begin"/>
        </w:r>
        <w:r w:rsidR="00547E23" w:rsidRPr="00A3659F" w:rsidDel="00AE077E">
          <w:delInstrText xml:space="preserve"> HYPERLINK \l "_ENREF_131" \o "Linaker, 2015 #260" </w:delInstrText>
        </w:r>
        <w:r w:rsidR="00547E23" w:rsidRPr="00A3659F" w:rsidDel="00AE077E">
          <w:fldChar w:fldCharType="separate"/>
        </w:r>
        <w:r w:rsidR="006A58FF" w:rsidRPr="00A3659F" w:rsidDel="00AE077E">
          <w:rPr>
            <w:rFonts w:ascii="Times New Roman" w:hAnsi="Times New Roman"/>
            <w:noProof/>
          </w:rPr>
          <w:delText>131</w:delText>
        </w:r>
        <w:r w:rsidR="00547E23" w:rsidRPr="00A3659F" w:rsidDel="00AE077E">
          <w:rPr>
            <w:rFonts w:ascii="Times New Roman" w:hAnsi="Times New Roman"/>
            <w:noProof/>
          </w:rPr>
          <w:fldChar w:fldCharType="end"/>
        </w:r>
        <w:r w:rsidR="003C33CA" w:rsidRPr="00A3659F" w:rsidDel="00AE077E">
          <w:rPr>
            <w:rFonts w:ascii="Times New Roman" w:hAnsi="Times New Roman"/>
            <w:noProof/>
          </w:rPr>
          <w:delText>]</w:delText>
        </w:r>
        <w:r w:rsidRPr="00C67C7F" w:rsidDel="00AE077E">
          <w:rPr>
            <w:rFonts w:ascii="Times New Roman" w:hAnsi="Times New Roman"/>
          </w:rPr>
          <w:fldChar w:fldCharType="end"/>
        </w:r>
      </w:del>
      <w:r w:rsidR="008D1EAB">
        <w:rPr>
          <w:rFonts w:ascii="Times New Roman" w:hAnsi="Times New Roman"/>
        </w:rPr>
        <w:t xml:space="preserve">. </w:t>
      </w:r>
      <w:r w:rsidRPr="00C67C7F">
        <w:rPr>
          <w:rFonts w:ascii="Times New Roman" w:hAnsi="Times New Roman"/>
        </w:rPr>
        <w:t>According to Robson</w:t>
      </w:r>
      <w:ins w:id="3945" w:author="Nasser Mustafa [2]" w:date="2018-09-19T08:10:00Z">
        <w:r w:rsidR="007C24E7">
          <w:rPr>
            <w:rFonts w:ascii="Times New Roman" w:hAnsi="Times New Roman"/>
          </w:rPr>
          <w:t xml:space="preserve"> </w:t>
        </w:r>
        <w:r w:rsidR="007C24E7">
          <w:rPr>
            <w:rFonts w:ascii="Times New Roman" w:hAnsi="Times New Roman"/>
          </w:rPr>
          <w:fldChar w:fldCharType="begin" w:fldLock="1"/>
        </w:r>
      </w:ins>
      <w:r w:rsidR="00B050F0">
        <w:rPr>
          <w:rFonts w:ascii="Times New Roman" w:hAnsi="Times New Roman"/>
        </w:rPr>
        <w:instrText>ADDIN CSL_CITATION {"citationItems":[{"id":"ITEM-1","itemData":{"author":[{"dropping-particle":"","family":"Robson","given":"Colin","non-dropping-particle":"","parse-names":false,"suffix":""}],"id":"ITEM-1","issued":{"date-parts":[["2002"]]},"publisher":"Blackwell Publishing ","publisher-place":"Oxford, UK ","title":"Real World Research: A Resource for Social Scientists and Practitioner-Researchers ","type":"book"},"uris":["http://www.mendeley.com/documents/?uuid=2dd5fe15-82ea-47d6-8a3a-9fc9ec565e38"]}],"mendeley":{"formattedCitation":"[114]","plainTextFormattedCitation":"[114]","previouslyFormattedCitation":"[114]"},"properties":{"noteIndex":0},"schema":"https://github.com/citation-style-language/schema/raw/master/csl-citation.json"}</w:instrText>
      </w:r>
      <w:ins w:id="3946" w:author="Nasser Mustafa [2]" w:date="2018-09-19T08:10:00Z">
        <w:r w:rsidR="007C24E7">
          <w:rPr>
            <w:rFonts w:ascii="Times New Roman" w:hAnsi="Times New Roman"/>
          </w:rPr>
          <w:fldChar w:fldCharType="separate"/>
        </w:r>
      </w:ins>
      <w:r w:rsidR="00627C91" w:rsidRPr="00627C91">
        <w:rPr>
          <w:rFonts w:ascii="Times New Roman" w:hAnsi="Times New Roman"/>
          <w:noProof/>
        </w:rPr>
        <w:t>[114]</w:t>
      </w:r>
      <w:ins w:id="3947" w:author="Nasser Mustafa [2]" w:date="2018-09-19T08:10:00Z">
        <w:r w:rsidR="007C24E7">
          <w:rPr>
            <w:rFonts w:ascii="Times New Roman" w:hAnsi="Times New Roman"/>
          </w:rPr>
          <w:fldChar w:fldCharType="end"/>
        </w:r>
        <w:r w:rsidR="007C24E7">
          <w:rPr>
            <w:rFonts w:ascii="Times New Roman" w:hAnsi="Times New Roman"/>
          </w:rPr>
          <w:t>,</w:t>
        </w:r>
      </w:ins>
      <w:del w:id="3948" w:author="Nasser Mustafa [2]" w:date="2018-09-16T23:19:00Z">
        <w:r w:rsidRPr="00C67C7F" w:rsidDel="00AE077E">
          <w:rPr>
            <w:rFonts w:ascii="Times New Roman" w:hAnsi="Times New Roman"/>
          </w:rPr>
          <w:delText xml:space="preserve"> </w:delText>
        </w:r>
        <w:r w:rsidRPr="00C67C7F" w:rsidDel="00AE077E">
          <w:rPr>
            <w:rFonts w:ascii="Times New Roman" w:hAnsi="Times New Roman"/>
          </w:rPr>
          <w:fldChar w:fldCharType="begin"/>
        </w:r>
        <w:r w:rsidR="003C33CA" w:rsidRPr="005A1A5B" w:rsidDel="00AE077E">
          <w:rPr>
            <w:rFonts w:ascii="Times New Roman" w:hAnsi="Times New Roman"/>
          </w:rPr>
          <w:delInstrText xml:space="preserve"> ADDIN EN.CITE &lt;EndNote&gt;&lt;Cite&gt;&lt;Author&gt;Robson&lt;/Author&gt;&lt;Year&gt;2002&lt;/Year&gt;&lt;RecNum&gt;259&lt;/RecNum&gt;&lt;DisplayText&gt;[130]&lt;/DisplayText&gt;&lt;record&gt;&lt;rec-number&gt;259&lt;/rec-number&gt;&lt;foreign-keys&gt;&lt;key app="EN" db-id="rxfad95wgs5d2dexxekxwt2katzr52wtwdxz" timestamp="1524043998"&gt;259&lt;/key&gt;&lt;/foreign-keys&gt;&lt;ref-type name="Book"&gt;6&lt;/ref-type&gt;&lt;contributors&gt;&lt;authors&gt;&lt;author&gt;Colin Robson&lt;/author&gt;&lt;/authors&gt;&lt;/contributors&gt;&lt;titles&gt;&lt;title&gt;Real World Research: A Resource for Social Scientists and Practitioner-Researchers &lt;/title&gt;&lt;/titles&gt;&lt;dates&gt;&lt;year&gt;2002&lt;/year&gt;&lt;/dates&gt;&lt;pub-location&gt;Oxford, UK &lt;/pub-location&gt;&lt;publisher&gt;Blackwell Publishing &lt;/publisher&gt;&lt;urls&gt;&lt;/urls&gt;&lt;/record&gt;&lt;/Cite&gt;&lt;/EndNote&gt;</w:delInstrText>
        </w:r>
        <w:r w:rsidRPr="00C67C7F" w:rsidDel="00AE077E">
          <w:rPr>
            <w:rFonts w:ascii="Times New Roman" w:hAnsi="Times New Roman"/>
          </w:rPr>
          <w:fldChar w:fldCharType="separate"/>
        </w:r>
        <w:r w:rsidR="003C33CA" w:rsidRPr="005A1A5B" w:rsidDel="00AE077E">
          <w:rPr>
            <w:rFonts w:ascii="Times New Roman" w:hAnsi="Times New Roman"/>
            <w:noProof/>
          </w:rPr>
          <w:delText>[</w:delText>
        </w:r>
        <w:r w:rsidR="00547E23" w:rsidRPr="005A1A5B" w:rsidDel="00AE077E">
          <w:fldChar w:fldCharType="begin"/>
        </w:r>
        <w:r w:rsidR="00547E23" w:rsidRPr="005A1A5B" w:rsidDel="00AE077E">
          <w:delInstrText xml:space="preserve"> HYPERLINK \l "_ENREF_130" \o "Robson, 2002 #259" </w:delInstrText>
        </w:r>
        <w:r w:rsidR="00547E23" w:rsidRPr="005A1A5B" w:rsidDel="00AE077E">
          <w:fldChar w:fldCharType="separate"/>
        </w:r>
        <w:r w:rsidR="006A58FF" w:rsidRPr="005A1A5B" w:rsidDel="00AE077E">
          <w:rPr>
            <w:rFonts w:ascii="Times New Roman" w:hAnsi="Times New Roman"/>
            <w:noProof/>
          </w:rPr>
          <w:delText>130</w:delText>
        </w:r>
        <w:r w:rsidR="00547E23" w:rsidRPr="005A1A5B" w:rsidDel="00AE077E">
          <w:rPr>
            <w:rFonts w:ascii="Times New Roman" w:hAnsi="Times New Roman"/>
            <w:noProof/>
          </w:rPr>
          <w:fldChar w:fldCharType="end"/>
        </w:r>
        <w:r w:rsidR="003C33CA" w:rsidRPr="005A1A5B" w:rsidDel="00AE077E">
          <w:rPr>
            <w:rFonts w:ascii="Times New Roman" w:hAnsi="Times New Roman"/>
            <w:noProof/>
          </w:rPr>
          <w:delText>]</w:delText>
        </w:r>
        <w:r w:rsidRPr="00C67C7F" w:rsidDel="00AE077E">
          <w:rPr>
            <w:rFonts w:ascii="Times New Roman" w:hAnsi="Times New Roman"/>
          </w:rPr>
          <w:fldChar w:fldCharType="end"/>
        </w:r>
      </w:del>
      <w:del w:id="3949" w:author="Nasser Mustafa [2]" w:date="2018-09-19T08:09:00Z">
        <w:r w:rsidRPr="00C67C7F" w:rsidDel="007C24E7">
          <w:rPr>
            <w:rFonts w:ascii="Times New Roman" w:hAnsi="Times New Roman"/>
          </w:rPr>
          <w:delText>,</w:delText>
        </w:r>
      </w:del>
      <w:r w:rsidRPr="00C67C7F">
        <w:rPr>
          <w:rFonts w:ascii="Times New Roman" w:hAnsi="Times New Roman"/>
        </w:rPr>
        <w:t xml:space="preserve"> a Software Engineering survey has two parts; survey planning and carrying out the study. Survey planning consists of ordered steps which start by defining the objective of the survey, identifying the research questions, identifying the target audience, and designing the survey. On the other hand, carrying out the study involves publishing the survey, collecting data, analyzing the data, and reporting the results. </w:t>
      </w:r>
      <w:r w:rsidR="008D1EAB">
        <w:rPr>
          <w:rFonts w:ascii="Times New Roman" w:hAnsi="Times New Roman"/>
        </w:rPr>
        <w:t>We provide here</w:t>
      </w:r>
      <w:r w:rsidRPr="00C67C7F">
        <w:rPr>
          <w:rFonts w:ascii="Times New Roman" w:hAnsi="Times New Roman"/>
        </w:rPr>
        <w:t xml:space="preserve"> a description of all these aspects.   </w:t>
      </w:r>
    </w:p>
    <w:p w14:paraId="1CA9503F" w14:textId="77777777" w:rsidR="00B97147" w:rsidRPr="00C67C7F" w:rsidRDefault="00B97147" w:rsidP="001B582E">
      <w:pPr>
        <w:pStyle w:val="Style6"/>
        <w:tabs>
          <w:tab w:val="left" w:pos="900"/>
        </w:tabs>
        <w:spacing w:line="480" w:lineRule="auto"/>
        <w:ind w:left="540" w:hanging="450"/>
        <w:jc w:val="both"/>
      </w:pPr>
      <w:bookmarkStart w:id="3950" w:name="_Toc517828357"/>
      <w:bookmarkStart w:id="3951" w:name="_Toc525737343"/>
      <w:r w:rsidRPr="00C67C7F">
        <w:t>Survey Planning</w:t>
      </w:r>
      <w:bookmarkEnd w:id="3950"/>
      <w:bookmarkEnd w:id="3951"/>
      <w:r w:rsidRPr="00C67C7F">
        <w:t xml:space="preserve"> </w:t>
      </w:r>
    </w:p>
    <w:p w14:paraId="26783650" w14:textId="5BB5CE4B" w:rsidR="00B97147" w:rsidRPr="00C67C7F" w:rsidRDefault="00B97147" w:rsidP="001B582E">
      <w:p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The survey planning starts by stating the research question. Our research question comes from the thesis research questions explained </w:t>
      </w:r>
      <w:r w:rsidR="00402CCE">
        <w:rPr>
          <w:rFonts w:ascii="Times New Roman" w:hAnsi="Times New Roman"/>
        </w:rPr>
        <w:t xml:space="preserve">in </w:t>
      </w:r>
      <w:r w:rsidRPr="00C67C7F">
        <w:rPr>
          <w:rFonts w:ascii="Times New Roman" w:hAnsi="Times New Roman"/>
        </w:rPr>
        <w:t xml:space="preserve">section </w:t>
      </w:r>
      <w:r w:rsidR="008D1EAB">
        <w:rPr>
          <w:rFonts w:ascii="Times New Roman" w:hAnsi="Times New Roman"/>
        </w:rPr>
        <w:fldChar w:fldCharType="begin"/>
      </w:r>
      <w:r w:rsidR="008D1EAB">
        <w:rPr>
          <w:rFonts w:ascii="Times New Roman" w:hAnsi="Times New Roman"/>
        </w:rPr>
        <w:instrText xml:space="preserve"> REF _Ref515205475 \r \h </w:instrText>
      </w:r>
      <w:r w:rsidR="00595655">
        <w:rPr>
          <w:rFonts w:ascii="Times New Roman" w:hAnsi="Times New Roman"/>
        </w:rPr>
        <w:instrText xml:space="preserve"> \* MERGEFORMAT </w:instrText>
      </w:r>
      <w:r w:rsidR="008D1EAB">
        <w:rPr>
          <w:rFonts w:ascii="Times New Roman" w:hAnsi="Times New Roman"/>
        </w:rPr>
      </w:r>
      <w:r w:rsidR="008D1EAB">
        <w:rPr>
          <w:rFonts w:ascii="Times New Roman" w:hAnsi="Times New Roman"/>
        </w:rPr>
        <w:fldChar w:fldCharType="separate"/>
      </w:r>
      <w:r w:rsidR="00047800">
        <w:rPr>
          <w:rFonts w:ascii="Times New Roman" w:hAnsi="Times New Roman"/>
        </w:rPr>
        <w:t>1.1</w:t>
      </w:r>
      <w:r w:rsidR="008D1EAB">
        <w:rPr>
          <w:rFonts w:ascii="Times New Roman" w:hAnsi="Times New Roman"/>
        </w:rPr>
        <w:fldChar w:fldCharType="end"/>
      </w:r>
      <w:r w:rsidRPr="00C67C7F">
        <w:rPr>
          <w:rFonts w:ascii="Times New Roman" w:hAnsi="Times New Roman"/>
        </w:rPr>
        <w:t xml:space="preserve"> which is related to modeling traceability of heterogeneous artifacts. Particularly, we are concerned with designing a traceability model that should be extensible (i.e., accommodate future traceability needs without changing the design of the model). In addition, it should be able to relate any artifact type (i.e., homogeneous or heterogeneous) in any direction and at different levels of granularity. Based on these needs, we searched the literature and described our findings in section </w:t>
      </w:r>
      <w:r w:rsidRPr="00C67C7F">
        <w:rPr>
          <w:rFonts w:ascii="Times New Roman" w:hAnsi="Times New Roman"/>
        </w:rPr>
        <w:fldChar w:fldCharType="begin"/>
      </w:r>
      <w:r w:rsidRPr="00C67C7F">
        <w:rPr>
          <w:rFonts w:ascii="Times New Roman" w:hAnsi="Times New Roman"/>
        </w:rPr>
        <w:instrText xml:space="preserve"> REF _Ref463207224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3.5</w:t>
      </w:r>
      <w:r w:rsidRPr="00C67C7F">
        <w:rPr>
          <w:rFonts w:ascii="Times New Roman" w:hAnsi="Times New Roman"/>
        </w:rPr>
        <w:fldChar w:fldCharType="end"/>
      </w:r>
      <w:r w:rsidRPr="00C67C7F">
        <w:rPr>
          <w:rFonts w:ascii="Times New Roman" w:hAnsi="Times New Roman"/>
        </w:rPr>
        <w:t xml:space="preserve">. However, we would like to have an insight about traceability of heterogeneous artifacts from the point view of (industrial) practitioners. Therefore, we believe that feedback from industry professionals can support a better traceability model design. </w:t>
      </w:r>
    </w:p>
    <w:p w14:paraId="6CC86218" w14:textId="77777777" w:rsidR="00B97147" w:rsidRPr="00C67C7F" w:rsidRDefault="00B97147" w:rsidP="001B582E">
      <w:pPr>
        <w:pStyle w:val="Style6"/>
        <w:tabs>
          <w:tab w:val="left" w:pos="900"/>
        </w:tabs>
        <w:spacing w:line="480" w:lineRule="auto"/>
        <w:ind w:left="540" w:hanging="450"/>
        <w:jc w:val="both"/>
      </w:pPr>
      <w:bookmarkStart w:id="3952" w:name="_Toc517828358"/>
      <w:bookmarkStart w:id="3953" w:name="_Toc525737344"/>
      <w:r w:rsidRPr="00C67C7F">
        <w:t>Survey Objectives</w:t>
      </w:r>
      <w:bookmarkEnd w:id="3952"/>
      <w:bookmarkEnd w:id="3953"/>
    </w:p>
    <w:p w14:paraId="5E68140D" w14:textId="548ED620" w:rsidR="00B97147" w:rsidRPr="00C67C7F" w:rsidRDefault="00B97147" w:rsidP="001B582E">
      <w:pPr>
        <w:tabs>
          <w:tab w:val="left" w:pos="900"/>
        </w:tabs>
        <w:spacing w:line="480" w:lineRule="auto"/>
        <w:jc w:val="both"/>
        <w:rPr>
          <w:rFonts w:ascii="Times New Roman" w:hAnsi="Times New Roman"/>
          <w:b/>
        </w:rPr>
      </w:pPr>
      <w:r w:rsidRPr="00C67C7F">
        <w:rPr>
          <w:rFonts w:ascii="Times New Roman" w:hAnsi="Times New Roman"/>
        </w:rPr>
        <w:t xml:space="preserve">The objective of this survey is to collect data related to traceability of heterogeneous artifacts </w:t>
      </w:r>
      <w:r w:rsidR="002F6F57" w:rsidRPr="00C67C7F">
        <w:rPr>
          <w:rFonts w:ascii="Times New Roman" w:hAnsi="Times New Roman"/>
        </w:rPr>
        <w:t>in</w:t>
      </w:r>
      <w:r w:rsidR="002F6F57">
        <w:rPr>
          <w:rFonts w:ascii="Times New Roman" w:hAnsi="Times New Roman"/>
        </w:rPr>
        <w:t xml:space="preserve"> Requirements Engineering, </w:t>
      </w:r>
      <w:del w:id="3954" w:author="Yvan Labiche" w:date="2018-09-07T21:50:00Z">
        <w:r w:rsidR="002F6F57" w:rsidDel="00175B6C">
          <w:rPr>
            <w:rFonts w:ascii="Times New Roman" w:hAnsi="Times New Roman"/>
          </w:rPr>
          <w:delText xml:space="preserve"> </w:delText>
        </w:r>
      </w:del>
      <w:r w:rsidRPr="00C67C7F">
        <w:rPr>
          <w:rFonts w:ascii="Times New Roman" w:hAnsi="Times New Roman"/>
        </w:rPr>
        <w:t>Systems Engineering</w:t>
      </w:r>
      <w:r w:rsidR="002F6F57">
        <w:rPr>
          <w:rFonts w:ascii="Times New Roman" w:hAnsi="Times New Roman"/>
        </w:rPr>
        <w:t>,</w:t>
      </w:r>
      <w:r w:rsidRPr="00C67C7F">
        <w:rPr>
          <w:rFonts w:ascii="Times New Roman" w:hAnsi="Times New Roman"/>
        </w:rPr>
        <w:t xml:space="preserve"> and </w:t>
      </w:r>
      <w:r w:rsidR="002F6F57">
        <w:rPr>
          <w:rFonts w:ascii="Times New Roman" w:hAnsi="Times New Roman"/>
        </w:rPr>
        <w:t>Model Driven</w:t>
      </w:r>
      <w:r w:rsidR="002F6F57" w:rsidRPr="00C67C7F">
        <w:rPr>
          <w:rFonts w:ascii="Times New Roman" w:hAnsi="Times New Roman"/>
        </w:rPr>
        <w:t xml:space="preserve"> </w:t>
      </w:r>
      <w:r w:rsidRPr="00C67C7F">
        <w:rPr>
          <w:rFonts w:ascii="Times New Roman" w:hAnsi="Times New Roman"/>
        </w:rPr>
        <w:t xml:space="preserve">Engineering. </w:t>
      </w:r>
      <w:r w:rsidRPr="00C67C7F">
        <w:rPr>
          <w:rFonts w:ascii="Times New Roman" w:eastAsiaTheme="minorEastAsia" w:hAnsi="Times New Roman"/>
          <w:lang w:eastAsia="zh-CN"/>
        </w:rPr>
        <w:t>According to the classifications of surveys by Wohlin and colleagues</w:t>
      </w:r>
      <w:del w:id="3955" w:author="Nasser Mustafa [2]" w:date="2018-09-16T23:20:00Z">
        <w:r w:rsidRPr="00C67C7F" w:rsidDel="00AE077E">
          <w:rPr>
            <w:rFonts w:ascii="Times New Roman" w:eastAsiaTheme="minorEastAsia" w:hAnsi="Times New Roman"/>
            <w:lang w:eastAsia="zh-CN"/>
          </w:rPr>
          <w:delText xml:space="preserve"> </w:delText>
        </w:r>
      </w:del>
      <w:ins w:id="3956" w:author="Nasser Mustafa [2]" w:date="2018-09-16T23:20:00Z">
        <w:r w:rsidR="00AE077E">
          <w:rPr>
            <w:rFonts w:ascii="Times New Roman" w:eastAsiaTheme="minorEastAsia" w:hAnsi="Times New Roman"/>
            <w:lang w:eastAsia="zh-CN"/>
          </w:rPr>
          <w:t xml:space="preserve"> </w:t>
        </w:r>
      </w:ins>
      <w:ins w:id="3957" w:author="Nasser Mustafa [2]" w:date="2018-09-19T08:10:00Z">
        <w:r w:rsidR="007C24E7">
          <w:rPr>
            <w:rFonts w:ascii="Times New Roman" w:eastAsiaTheme="minorEastAsia" w:hAnsi="Times New Roman"/>
            <w:lang w:eastAsia="zh-CN"/>
          </w:rPr>
          <w:fldChar w:fldCharType="begin" w:fldLock="1"/>
        </w:r>
      </w:ins>
      <w:r w:rsidR="00B050F0">
        <w:rPr>
          <w:rFonts w:ascii="Times New Roman" w:eastAsiaTheme="minorEastAsia" w:hAnsi="Times New Roman"/>
          <w:lang w:eastAsia="zh-CN"/>
        </w:rPr>
        <w:instrText>ADDIN CSL_CITATION {"citationItems":[{"id":"ITEM-1","itemData":{"ISBN":"ISBN:3642290434 9783642290435","author":[{"dropping-particle":"","family":"Wohlin","given":"Claes","non-dropping-particle":"","parse-names":false,"suffix":""},{"dropping-particle":"","family":"Runeson","given":"Per","non-dropping-particle":"","parse-names":false,"suffix":""},{"dropping-particle":"","family":"Höst","given":"Martin","non-dropping-particle":"","parse-names":false,"suffix":""},{"dropping-particle":"","family":"Ohlsson","given":"Magnus C","non-dropping-particle":"","parse-names":false,"suffix":""},{"dropping-particle":"","family":"Regnell","given":"Bjöorn","non-dropping-particle":"","parse-names":false,"suffix":""},{"dropping-particle":"","family":"Wesslén","given":"Anders","non-dropping-particle":"","parse-names":false,"suffix":""}],"id":"ITEM-1","issued":{"date-parts":[["2012"]]},"publisher":"Springer Publishing Company ","title":"Experimentation in software engineering","type":"book"},"uris":["http://www.mendeley.com/documents/?uuid=9b1069e5-23b1-4236-b98d-406772558fac"]}],"mendeley":{"formattedCitation":"[115]","plainTextFormattedCitation":"[115]","previouslyFormattedCitation":"[115]"},"properties":{"noteIndex":0},"schema":"https://github.com/citation-style-language/schema/raw/master/csl-citation.json"}</w:instrText>
      </w:r>
      <w:r w:rsidR="007C24E7">
        <w:rPr>
          <w:rFonts w:ascii="Times New Roman" w:eastAsiaTheme="minorEastAsia" w:hAnsi="Times New Roman"/>
          <w:lang w:eastAsia="zh-CN"/>
        </w:rPr>
        <w:fldChar w:fldCharType="separate"/>
      </w:r>
      <w:r w:rsidR="00627C91" w:rsidRPr="00627C91">
        <w:rPr>
          <w:rFonts w:ascii="Times New Roman" w:eastAsiaTheme="minorEastAsia" w:hAnsi="Times New Roman"/>
          <w:noProof/>
          <w:lang w:eastAsia="zh-CN"/>
        </w:rPr>
        <w:t>[115]</w:t>
      </w:r>
      <w:ins w:id="3958" w:author="Nasser Mustafa [2]" w:date="2018-09-19T08:10:00Z">
        <w:r w:rsidR="007C24E7">
          <w:rPr>
            <w:rFonts w:ascii="Times New Roman" w:eastAsiaTheme="minorEastAsia" w:hAnsi="Times New Roman"/>
            <w:lang w:eastAsia="zh-CN"/>
          </w:rPr>
          <w:fldChar w:fldCharType="end"/>
        </w:r>
        <w:r w:rsidR="007C24E7">
          <w:rPr>
            <w:rFonts w:ascii="Times New Roman" w:eastAsiaTheme="minorEastAsia" w:hAnsi="Times New Roman"/>
            <w:lang w:eastAsia="zh-CN"/>
          </w:rPr>
          <w:t xml:space="preserve"> </w:t>
        </w:r>
      </w:ins>
      <w:ins w:id="3959" w:author="Nasser Mustafa [2]" w:date="2018-09-16T23:20:00Z">
        <w:r w:rsidR="00AE077E">
          <w:rPr>
            <w:rFonts w:ascii="Times New Roman" w:eastAsiaTheme="minorEastAsia" w:hAnsi="Times New Roman"/>
            <w:lang w:eastAsia="zh-CN"/>
          </w:rPr>
          <w:fldChar w:fldCharType="begin" w:fldLock="1"/>
        </w:r>
      </w:ins>
      <w:r w:rsidR="00B050F0">
        <w:rPr>
          <w:rFonts w:ascii="Times New Roman" w:eastAsiaTheme="minorEastAsia" w:hAnsi="Times New Roman"/>
          <w:lang w:eastAsia="zh-CN"/>
        </w:rPr>
        <w:instrText>ADDIN CSL_CITATION {"citationItems":[{"id":"ITEM-1","itemData":{"ISBN":"ISBN:3642290434 9783642290435","author":[{"dropping-particle":"","family":"Wohlin","given":"Claes","non-dropping-particle":"","parse-names":false,"suffix":""},{"dropping-particle":"","family":"Runeson","given":"Per","non-dropping-particle":"","parse-names":false,"suffix":""},{"dropping-particle":"","family":"Höst","given":"Martin","non-dropping-particle":"","parse-names":false,"suffix":""},{"dropping-particle":"","family":"Ohlsson","given":"Magnus C","non-dropping-particle":"","parse-names":false,"suffix":""},{"dropping-particle":"","family":"Regnell","given":"Bjöorn","non-dropping-particle":"","parse-names":false,"suffix":""},{"dropping-particle":"","family":"Wesslén","given":"Anders","non-dropping-particle":"","parse-names":false,"suffix":""}],"id":"ITEM-1","issued":{"date-parts":[["2012"]]},"publisher":"Springer Publishing Company ","title":"Experimentation in software engineering","type":"book"},"uris":["http://www.mendeley.com/documents/?uuid=9b1069e5-23b1-4236-b98d-406772558fac"]}],"mendeley":{"formattedCitation":"[115]","plainTextFormattedCitation":"[115]","previouslyFormattedCitation":"[115]"},"properties":{"noteIndex":0},"schema":"https://github.com/citation-style-language/schema/raw/master/csl-citation.json"}</w:instrText>
      </w:r>
      <w:r w:rsidR="00AE077E">
        <w:rPr>
          <w:rFonts w:ascii="Times New Roman" w:eastAsiaTheme="minorEastAsia" w:hAnsi="Times New Roman"/>
          <w:lang w:eastAsia="zh-CN"/>
        </w:rPr>
        <w:fldChar w:fldCharType="separate"/>
      </w:r>
      <w:r w:rsidR="00627C91" w:rsidRPr="00627C91">
        <w:rPr>
          <w:rFonts w:ascii="Times New Roman" w:eastAsiaTheme="minorEastAsia" w:hAnsi="Times New Roman"/>
          <w:noProof/>
          <w:lang w:eastAsia="zh-CN"/>
        </w:rPr>
        <w:t>[115]</w:t>
      </w:r>
      <w:ins w:id="3960" w:author="Nasser Mustafa [2]" w:date="2018-09-16T23:20:00Z">
        <w:r w:rsidR="00AE077E">
          <w:rPr>
            <w:rFonts w:ascii="Times New Roman" w:eastAsiaTheme="minorEastAsia" w:hAnsi="Times New Roman"/>
            <w:lang w:eastAsia="zh-CN"/>
          </w:rPr>
          <w:fldChar w:fldCharType="end"/>
        </w:r>
      </w:ins>
      <w:del w:id="3961" w:author="Nasser Mustafa [2]" w:date="2018-09-16T23:20:00Z">
        <w:r w:rsidRPr="00C67C7F" w:rsidDel="00AE077E">
          <w:rPr>
            <w:rFonts w:ascii="Times New Roman" w:eastAsiaTheme="minorEastAsia" w:hAnsi="Times New Roman"/>
            <w:lang w:eastAsia="zh-CN"/>
          </w:rPr>
          <w:fldChar w:fldCharType="begin"/>
        </w:r>
        <w:r w:rsidR="003C33CA" w:rsidRPr="00A3659F" w:rsidDel="00AE077E">
          <w:rPr>
            <w:rFonts w:ascii="Times New Roman" w:eastAsiaTheme="minorEastAsia" w:hAnsi="Times New Roman"/>
            <w:lang w:eastAsia="zh-CN"/>
          </w:rPr>
          <w:delInstrText xml:space="preserve"> ADDIN EN.CITE &lt;EndNote&gt;&lt;Cite&gt;&lt;Author&gt;Wohlin&lt;/Author&gt;&lt;Year&gt;2012 &lt;/Year&gt;&lt;RecNum&gt;258&lt;/RecNum&gt;&lt;DisplayText&gt;[56]&lt;/DisplayText&gt;&lt;record&gt;&lt;rec-number&gt;258&lt;/rec-number&gt;&lt;foreign-keys&gt;&lt;key app="EN" db-id="rxfad95wgs5d2dexxekxwt2katzr52wtwdxz" timestamp="1524043516"&gt;258&lt;/key&gt;&lt;/foreign-keys&gt;&lt;ref-type name="Book"&gt;6&lt;/ref-type&gt;&lt;contributors&gt;&lt;authors&gt;&lt;author&gt;Claes Wohlin&lt;/author&gt;&lt;author&gt;Per Runeson&lt;/author&gt;&lt;author&gt;Martin Höst&lt;/author&gt;&lt;author&gt;Magnus C. Ohlsson&lt;/author&gt;&lt;author&gt;Bjöorn Regnell&lt;/author&gt;&lt;author&gt;Anders Wesslén&lt;/author&gt;&lt;/authors&gt;&lt;/contributors&gt;&lt;titles&gt;&lt;title&gt;Experimentation in software engineering&lt;/title&gt;&lt;/titles&gt;&lt;dates&gt;&lt;year&gt;2012 &lt;/year&gt;&lt;/dates&gt;&lt;publisher&gt;Springer Publishing Company &lt;/publisher&gt;&lt;isbn&gt;ISBN:3642290434 9783642290435 &lt;/isbn&gt;&lt;urls&gt;&lt;/urls&gt;&lt;/record&gt;&lt;/Cite&gt;&lt;/EndNote&gt;</w:delInstrText>
        </w:r>
        <w:r w:rsidRPr="00C67C7F" w:rsidDel="00AE077E">
          <w:rPr>
            <w:rFonts w:ascii="Times New Roman" w:eastAsiaTheme="minorEastAsia" w:hAnsi="Times New Roman"/>
            <w:lang w:eastAsia="zh-CN"/>
          </w:rPr>
          <w:fldChar w:fldCharType="separate"/>
        </w:r>
        <w:r w:rsidR="003C33CA" w:rsidRPr="00A3659F" w:rsidDel="00AE077E">
          <w:rPr>
            <w:rFonts w:ascii="Times New Roman" w:eastAsiaTheme="minorEastAsia" w:hAnsi="Times New Roman"/>
            <w:noProof/>
            <w:lang w:eastAsia="zh-CN"/>
          </w:rPr>
          <w:delText>[</w:delText>
        </w:r>
        <w:r w:rsidR="00547E23" w:rsidRPr="00A3659F" w:rsidDel="00AE077E">
          <w:fldChar w:fldCharType="begin"/>
        </w:r>
        <w:r w:rsidR="00547E23" w:rsidRPr="00A3659F" w:rsidDel="00AE077E">
          <w:delInstrText xml:space="preserve"> HYPERLINK \l "_ENREF_56" \o "Wohlin, 2012  #258" </w:delInstrText>
        </w:r>
        <w:r w:rsidR="00547E23" w:rsidRPr="00A3659F" w:rsidDel="00AE077E">
          <w:fldChar w:fldCharType="separate"/>
        </w:r>
        <w:r w:rsidR="006A58FF" w:rsidRPr="00A3659F" w:rsidDel="00AE077E">
          <w:rPr>
            <w:rFonts w:ascii="Times New Roman" w:eastAsiaTheme="minorEastAsia" w:hAnsi="Times New Roman"/>
            <w:noProof/>
            <w:lang w:eastAsia="zh-CN"/>
          </w:rPr>
          <w:delText>56</w:delText>
        </w:r>
        <w:r w:rsidR="00547E23" w:rsidRPr="00A3659F" w:rsidDel="00AE077E">
          <w:rPr>
            <w:rFonts w:ascii="Times New Roman" w:eastAsiaTheme="minorEastAsia" w:hAnsi="Times New Roman"/>
            <w:noProof/>
            <w:lang w:eastAsia="zh-CN"/>
          </w:rPr>
          <w:fldChar w:fldCharType="end"/>
        </w:r>
        <w:r w:rsidR="003C33CA" w:rsidRPr="00A3659F" w:rsidDel="00AE077E">
          <w:rPr>
            <w:rFonts w:ascii="Times New Roman" w:eastAsiaTheme="minorEastAsia" w:hAnsi="Times New Roman"/>
            <w:noProof/>
            <w:lang w:eastAsia="zh-CN"/>
          </w:rPr>
          <w:delText>]</w:delText>
        </w:r>
        <w:r w:rsidRPr="00C67C7F" w:rsidDel="00AE077E">
          <w:rPr>
            <w:rFonts w:ascii="Times New Roman" w:eastAsiaTheme="minorEastAsia" w:hAnsi="Times New Roman"/>
            <w:lang w:eastAsia="zh-CN"/>
          </w:rPr>
          <w:fldChar w:fldCharType="end"/>
        </w:r>
      </w:del>
      <w:r w:rsidRPr="00C67C7F">
        <w:rPr>
          <w:rFonts w:ascii="Times New Roman" w:eastAsiaTheme="minorEastAsia" w:hAnsi="Times New Roman"/>
          <w:lang w:eastAsia="zh-CN"/>
        </w:rPr>
        <w:t xml:space="preserve">, this survey lends itself to the exploratory type since we need to have an insight about important features for a generic traceability model. </w:t>
      </w:r>
      <w:r w:rsidRPr="00C67C7F">
        <w:rPr>
          <w:rFonts w:ascii="Times New Roman" w:hAnsi="Times New Roman"/>
        </w:rPr>
        <w:t>To achieve our objective, the survey targets professional</w:t>
      </w:r>
      <w:r w:rsidR="008D1EAB">
        <w:rPr>
          <w:rFonts w:ascii="Times New Roman" w:hAnsi="Times New Roman"/>
        </w:rPr>
        <w:t>s</w:t>
      </w:r>
      <w:r w:rsidRPr="00C67C7F">
        <w:rPr>
          <w:rFonts w:ascii="Times New Roman" w:hAnsi="Times New Roman"/>
        </w:rPr>
        <w:t xml:space="preserve"> from industry who apply traceability in their projects throughout systems development. The feedback from the survey can be used to understand the capabilities of existing traceability tools and enrich the design of a generic traceability model, it can be used for </w:t>
      </w:r>
      <w:del w:id="3962" w:author="Nasser Mustafa [2]" w:date="2018-09-25T18:32:00Z">
        <w:r w:rsidRPr="00C67C7F" w:rsidDel="00AB29B8">
          <w:rPr>
            <w:rFonts w:ascii="Times New Roman" w:hAnsi="Times New Roman"/>
          </w:rPr>
          <w:delText>the validation</w:delText>
        </w:r>
      </w:del>
      <w:ins w:id="3963" w:author="Nasser Mustafa [2]" w:date="2018-09-25T18:32:00Z">
        <w:r w:rsidR="00AB29B8">
          <w:rPr>
            <w:rFonts w:ascii="Times New Roman" w:hAnsi="Times New Roman"/>
          </w:rPr>
          <w:t>supporting the design</w:t>
        </w:r>
      </w:ins>
      <w:r w:rsidRPr="00C67C7F">
        <w:rPr>
          <w:rFonts w:ascii="Times New Roman" w:hAnsi="Times New Roman"/>
        </w:rPr>
        <w:t xml:space="preserve"> of our traceability model. Conducting an online survey is a good option since the survey can reach a wide range of participants from various domains and locations. The survey aims to find answers about the following research questions. </w:t>
      </w:r>
    </w:p>
    <w:p w14:paraId="59D60EC3" w14:textId="77777777" w:rsidR="00B97147" w:rsidRPr="00C67C7F" w:rsidRDefault="00B97147" w:rsidP="00A03164">
      <w:pPr>
        <w:pStyle w:val="ListParagraph"/>
        <w:keepNext w:val="0"/>
        <w:numPr>
          <w:ilvl w:val="0"/>
          <w:numId w:val="37"/>
        </w:numPr>
        <w:tabs>
          <w:tab w:val="left" w:pos="900"/>
        </w:tabs>
        <w:spacing w:line="480" w:lineRule="auto"/>
        <w:jc w:val="both"/>
        <w:rPr>
          <w:rFonts w:ascii="Times New Roman" w:hAnsi="Times New Roman"/>
        </w:rPr>
      </w:pPr>
      <w:bookmarkStart w:id="3964" w:name="_Ref512368305"/>
      <w:r w:rsidRPr="00C67C7F">
        <w:rPr>
          <w:rFonts w:ascii="Times New Roman" w:hAnsi="Times New Roman"/>
        </w:rPr>
        <w:t>. What are the possible types of traceable artifacts that should be captured?</w:t>
      </w:r>
      <w:bookmarkEnd w:id="3964"/>
      <w:r w:rsidRPr="00C67C7F">
        <w:rPr>
          <w:rFonts w:ascii="Times New Roman" w:hAnsi="Times New Roman"/>
        </w:rPr>
        <w:t xml:space="preserve">   </w:t>
      </w:r>
    </w:p>
    <w:p w14:paraId="04013918" w14:textId="77777777" w:rsidR="00B97147" w:rsidRPr="00C67C7F" w:rsidRDefault="00B97147" w:rsidP="00A03164">
      <w:pPr>
        <w:pStyle w:val="ListParagraph"/>
        <w:keepNext w:val="0"/>
        <w:numPr>
          <w:ilvl w:val="0"/>
          <w:numId w:val="37"/>
        </w:numPr>
        <w:tabs>
          <w:tab w:val="left" w:pos="900"/>
        </w:tabs>
        <w:spacing w:line="480" w:lineRule="auto"/>
        <w:jc w:val="both"/>
        <w:rPr>
          <w:rFonts w:ascii="Times New Roman" w:hAnsi="Times New Roman"/>
        </w:rPr>
      </w:pPr>
      <w:bookmarkStart w:id="3965" w:name="_Ref512368316"/>
      <w:r w:rsidRPr="00C67C7F">
        <w:rPr>
          <w:rFonts w:ascii="Times New Roman" w:hAnsi="Times New Roman"/>
        </w:rPr>
        <w:t>. How can we improve the identification of trace links between traceable artifacts?</w:t>
      </w:r>
      <w:bookmarkEnd w:id="3965"/>
    </w:p>
    <w:p w14:paraId="3DF7F090" w14:textId="08F542AC" w:rsidR="00B97147" w:rsidRPr="00C67C7F" w:rsidRDefault="00B97147" w:rsidP="00A03164">
      <w:pPr>
        <w:pStyle w:val="ListParagraph"/>
        <w:keepNext w:val="0"/>
        <w:numPr>
          <w:ilvl w:val="0"/>
          <w:numId w:val="37"/>
        </w:numPr>
        <w:tabs>
          <w:tab w:val="left" w:pos="900"/>
        </w:tabs>
        <w:spacing w:line="480" w:lineRule="auto"/>
        <w:jc w:val="both"/>
        <w:rPr>
          <w:rFonts w:ascii="Times New Roman" w:hAnsi="Times New Roman"/>
        </w:rPr>
      </w:pPr>
      <w:bookmarkStart w:id="3966" w:name="_Ref512368321"/>
      <w:r w:rsidRPr="00C67C7F">
        <w:rPr>
          <w:rFonts w:ascii="Times New Roman" w:hAnsi="Times New Roman"/>
        </w:rPr>
        <w:t>. What are the types of traceability tools used in industry?</w:t>
      </w:r>
      <w:bookmarkEnd w:id="3966"/>
    </w:p>
    <w:p w14:paraId="6BD4898B" w14:textId="77777777" w:rsidR="00B97147" w:rsidRPr="00C67C7F" w:rsidRDefault="00B97147" w:rsidP="00A03164">
      <w:pPr>
        <w:pStyle w:val="ListParagraph"/>
        <w:keepNext w:val="0"/>
        <w:numPr>
          <w:ilvl w:val="0"/>
          <w:numId w:val="37"/>
        </w:numPr>
        <w:tabs>
          <w:tab w:val="left" w:pos="900"/>
        </w:tabs>
        <w:spacing w:line="480" w:lineRule="auto"/>
        <w:jc w:val="both"/>
        <w:rPr>
          <w:rFonts w:ascii="Times New Roman" w:hAnsi="Times New Roman"/>
        </w:rPr>
      </w:pPr>
      <w:bookmarkStart w:id="3967" w:name="_Ref512368337"/>
      <w:r w:rsidRPr="00C67C7F">
        <w:rPr>
          <w:rFonts w:ascii="Times New Roman" w:hAnsi="Times New Roman"/>
        </w:rPr>
        <w:t>. What are the capabilities and shortcoming of existing traceability tools?</w:t>
      </w:r>
      <w:bookmarkEnd w:id="3967"/>
    </w:p>
    <w:p w14:paraId="53AD9367" w14:textId="58CB72FB" w:rsidR="00B97147" w:rsidRPr="00C67C7F" w:rsidRDefault="00B97147" w:rsidP="00A03164">
      <w:pPr>
        <w:pStyle w:val="ListParagraph"/>
        <w:keepNext w:val="0"/>
        <w:numPr>
          <w:ilvl w:val="0"/>
          <w:numId w:val="37"/>
        </w:numPr>
        <w:tabs>
          <w:tab w:val="left" w:pos="900"/>
        </w:tabs>
        <w:spacing w:line="480" w:lineRule="auto"/>
        <w:jc w:val="both"/>
        <w:rPr>
          <w:rFonts w:ascii="Times New Roman" w:hAnsi="Times New Roman"/>
        </w:rPr>
      </w:pPr>
      <w:bookmarkStart w:id="3968" w:name="_Ref512368361"/>
      <w:r w:rsidRPr="00C67C7F">
        <w:rPr>
          <w:rFonts w:ascii="Times New Roman" w:hAnsi="Times New Roman"/>
        </w:rPr>
        <w:t>. What features a generic traceability model should have?</w:t>
      </w:r>
      <w:bookmarkEnd w:id="3968"/>
    </w:p>
    <w:p w14:paraId="44FCC4A3" w14:textId="77777777" w:rsidR="00B97147" w:rsidRPr="00C67C7F" w:rsidRDefault="00B97147" w:rsidP="001B582E">
      <w:pPr>
        <w:pStyle w:val="Style6"/>
        <w:tabs>
          <w:tab w:val="left" w:pos="900"/>
        </w:tabs>
        <w:spacing w:line="480" w:lineRule="auto"/>
        <w:ind w:left="540" w:hanging="450"/>
        <w:jc w:val="both"/>
      </w:pPr>
      <w:bookmarkStart w:id="3969" w:name="_Toc517828359"/>
      <w:bookmarkStart w:id="3970" w:name="_Toc525737345"/>
      <w:r w:rsidRPr="00C67C7F">
        <w:t>Targeted Audience and Population</w:t>
      </w:r>
      <w:bookmarkEnd w:id="3969"/>
      <w:bookmarkEnd w:id="3970"/>
    </w:p>
    <w:p w14:paraId="30108279" w14:textId="777777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selection criteria for the survey audience is constrained by two factors. First, the survey is very technical, which implies the selected audience should be professionals who usually work in systems development such as analysis, design, quality assurance, or similar domains. Second, they should have some experience of applying traceability on projects at their workplace. Therefore, the size of the audience is large (i.e., software engineers with different expertise), however, the population (i.e., software engineers who apply traceability) that fits the second criteria is comparatively low. We specified an explicit constraint in the consent letter which prevents participants who don’t practice traceability from continuing the survey. In addition, these two </w:t>
      </w:r>
      <w:r w:rsidRPr="00C67C7F">
        <w:rPr>
          <w:rFonts w:ascii="Times New Roman" w:eastAsiaTheme="minorEastAsia" w:hAnsi="Times New Roman"/>
          <w:noProof/>
          <w:lang w:eastAsia="zh-CN"/>
        </w:rPr>
        <mc:AlternateContent>
          <mc:Choice Requires="wps">
            <w:drawing>
              <wp:anchor distT="45720" distB="45720" distL="114300" distR="114300" simplePos="0" relativeHeight="251676672" behindDoc="0" locked="1" layoutInCell="1" allowOverlap="1" wp14:anchorId="09F8F063" wp14:editId="3AD8AFB8">
                <wp:simplePos x="0" y="0"/>
                <wp:positionH relativeFrom="margin">
                  <wp:posOffset>-10160</wp:posOffset>
                </wp:positionH>
                <wp:positionV relativeFrom="margin">
                  <wp:posOffset>3100705</wp:posOffset>
                </wp:positionV>
                <wp:extent cx="5078730" cy="5760720"/>
                <wp:effectExtent l="0" t="0" r="7620" b="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8730" cy="5760720"/>
                        </a:xfrm>
                        <a:prstGeom prst="rect">
                          <a:avLst/>
                        </a:prstGeom>
                        <a:solidFill>
                          <a:srgbClr val="FFFFFF"/>
                        </a:solidFill>
                        <a:ln w="9525">
                          <a:noFill/>
                          <a:miter lim="800000"/>
                          <a:headEnd/>
                          <a:tailEnd/>
                        </a:ln>
                      </wps:spPr>
                      <wps:txbx>
                        <w:txbxContent>
                          <w:p w14:paraId="6C99DACA" w14:textId="0E126B93" w:rsidR="00D617FD" w:rsidRDefault="00D617FD" w:rsidP="00B97147">
                            <w:pPr>
                              <w:keepNext/>
                              <w:rPr>
                                <w:noProof/>
                                <w:lang w:eastAsia="zh-CN"/>
                              </w:rPr>
                            </w:pPr>
                            <w:r>
                              <w:rPr>
                                <w:noProof/>
                                <w:lang w:eastAsia="zh-CN"/>
                              </w:rPr>
                              <w:drawing>
                                <wp:inline distT="0" distB="0" distL="0" distR="0" wp14:anchorId="43A9B26A" wp14:editId="085A5EC3">
                                  <wp:extent cx="5544820" cy="53965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165" t="18499" r="30272" b="5919"/>
                                          <a:stretch/>
                                        </pic:blipFill>
                                        <pic:spPr bwMode="auto">
                                          <a:xfrm>
                                            <a:off x="0" y="0"/>
                                            <a:ext cx="5698095" cy="5545733"/>
                                          </a:xfrm>
                                          <a:prstGeom prst="rect">
                                            <a:avLst/>
                                          </a:prstGeom>
                                          <a:ln>
                                            <a:noFill/>
                                          </a:ln>
                                          <a:extLst>
                                            <a:ext uri="{53640926-AAD7-44D8-BBD7-CCE9431645EC}">
                                              <a14:shadowObscured xmlns:a14="http://schemas.microsoft.com/office/drawing/2010/main"/>
                                            </a:ext>
                                          </a:extLst>
                                        </pic:spPr>
                                      </pic:pic>
                                    </a:graphicData>
                                  </a:graphic>
                                </wp:inline>
                              </w:drawing>
                            </w:r>
                          </w:p>
                          <w:p w14:paraId="656B63CD" w14:textId="0B342B86" w:rsidR="00D617FD" w:rsidRPr="00576A2D" w:rsidRDefault="00D617FD" w:rsidP="00B97147">
                            <w:pPr>
                              <w:pStyle w:val="Caption"/>
                              <w:rPr>
                                <w:rFonts w:ascii="Times New Roman" w:hAnsi="Times New Roman"/>
                                <w:b w:val="0"/>
                                <w:i/>
                                <w:color w:val="000000" w:themeColor="text1"/>
                                <w:sz w:val="20"/>
                                <w:szCs w:val="20"/>
                              </w:rPr>
                            </w:pPr>
                            <w:bookmarkStart w:id="3971" w:name="_Ref512884471"/>
                            <w:bookmarkStart w:id="3972" w:name="_Toc525723648"/>
                            <w:r w:rsidRPr="00F94127">
                              <w:rPr>
                                <w:rFonts w:ascii="Times New Roman" w:hAnsi="Times New Roman"/>
                                <w:color w:val="000000" w:themeColor="text1"/>
                                <w:sz w:val="20"/>
                                <w:szCs w:val="20"/>
                                <w:highlight w:val="yellow"/>
                                <w:rPrChange w:id="3973" w:author="Nasser Mustafa [2]" w:date="2018-09-21T20:14:00Z">
                                  <w:rPr>
                                    <w:rFonts w:ascii="Times New Roman" w:hAnsi="Times New Roman"/>
                                    <w:color w:val="000000" w:themeColor="text1"/>
                                    <w:sz w:val="20"/>
                                    <w:szCs w:val="20"/>
                                  </w:rPr>
                                </w:rPrChange>
                              </w:rPr>
                              <w:t xml:space="preserve">Figure </w:t>
                            </w:r>
                            <w:r w:rsidRPr="00F94127">
                              <w:rPr>
                                <w:rFonts w:ascii="Times New Roman" w:hAnsi="Times New Roman"/>
                                <w:b w:val="0"/>
                                <w:i/>
                                <w:color w:val="000000" w:themeColor="text1"/>
                                <w:sz w:val="20"/>
                                <w:szCs w:val="20"/>
                                <w:highlight w:val="yellow"/>
                                <w:rPrChange w:id="3974" w:author="Nasser Mustafa [2]" w:date="2018-09-21T20:14:00Z">
                                  <w:rPr>
                                    <w:rFonts w:ascii="Times New Roman" w:hAnsi="Times New Roman"/>
                                    <w:b w:val="0"/>
                                    <w:i/>
                                    <w:color w:val="000000" w:themeColor="text1"/>
                                    <w:sz w:val="20"/>
                                    <w:szCs w:val="20"/>
                                  </w:rPr>
                                </w:rPrChange>
                              </w:rPr>
                              <w:fldChar w:fldCharType="begin"/>
                            </w:r>
                            <w:r w:rsidRPr="00F94127">
                              <w:rPr>
                                <w:rFonts w:ascii="Times New Roman" w:hAnsi="Times New Roman"/>
                                <w:color w:val="000000" w:themeColor="text1"/>
                                <w:sz w:val="20"/>
                                <w:szCs w:val="20"/>
                                <w:highlight w:val="yellow"/>
                                <w:rPrChange w:id="3975" w:author="Nasser Mustafa [2]" w:date="2018-09-21T20:14:00Z">
                                  <w:rPr>
                                    <w:rFonts w:ascii="Times New Roman" w:hAnsi="Times New Roman"/>
                                    <w:color w:val="000000" w:themeColor="text1"/>
                                    <w:sz w:val="20"/>
                                    <w:szCs w:val="20"/>
                                  </w:rPr>
                                </w:rPrChange>
                              </w:rPr>
                              <w:instrText xml:space="preserve"> SEQ Figure \* ARABIC </w:instrText>
                            </w:r>
                            <w:r w:rsidRPr="00F94127">
                              <w:rPr>
                                <w:rFonts w:ascii="Times New Roman" w:hAnsi="Times New Roman"/>
                                <w:b w:val="0"/>
                                <w:i/>
                                <w:color w:val="000000" w:themeColor="text1"/>
                                <w:sz w:val="20"/>
                                <w:szCs w:val="20"/>
                                <w:highlight w:val="yellow"/>
                                <w:rPrChange w:id="3976" w:author="Nasser Mustafa [2]" w:date="2018-09-21T20:14:00Z">
                                  <w:rPr>
                                    <w:rFonts w:ascii="Times New Roman" w:hAnsi="Times New Roman"/>
                                    <w:b w:val="0"/>
                                    <w:i/>
                                    <w:color w:val="000000" w:themeColor="text1"/>
                                    <w:sz w:val="20"/>
                                    <w:szCs w:val="20"/>
                                  </w:rPr>
                                </w:rPrChange>
                              </w:rPr>
                              <w:fldChar w:fldCharType="separate"/>
                            </w:r>
                            <w:ins w:id="3977" w:author="Nasser Mustafa [2]" w:date="2018-09-25T16:42:00Z">
                              <w:r>
                                <w:rPr>
                                  <w:rFonts w:ascii="Times New Roman" w:hAnsi="Times New Roman"/>
                                  <w:noProof/>
                                  <w:color w:val="000000" w:themeColor="text1"/>
                                  <w:sz w:val="20"/>
                                  <w:szCs w:val="20"/>
                                  <w:highlight w:val="yellow"/>
                                </w:rPr>
                                <w:t>9</w:t>
                              </w:r>
                            </w:ins>
                            <w:del w:id="3978" w:author="Nasser Mustafa [2]" w:date="2018-09-25T15:51:00Z">
                              <w:r w:rsidRPr="00F94127" w:rsidDel="00BF404A">
                                <w:rPr>
                                  <w:rFonts w:ascii="Times New Roman" w:hAnsi="Times New Roman"/>
                                  <w:noProof/>
                                  <w:color w:val="000000" w:themeColor="text1"/>
                                  <w:sz w:val="20"/>
                                  <w:szCs w:val="20"/>
                                  <w:highlight w:val="yellow"/>
                                  <w:rPrChange w:id="3979" w:author="Nasser Mustafa [2]" w:date="2018-09-21T20:14:00Z">
                                    <w:rPr>
                                      <w:rFonts w:ascii="Times New Roman" w:hAnsi="Times New Roman"/>
                                      <w:noProof/>
                                      <w:color w:val="000000" w:themeColor="text1"/>
                                      <w:sz w:val="20"/>
                                      <w:szCs w:val="20"/>
                                    </w:rPr>
                                  </w:rPrChange>
                                </w:rPr>
                                <w:delText>9</w:delText>
                              </w:r>
                            </w:del>
                            <w:r w:rsidRPr="00F94127">
                              <w:rPr>
                                <w:rFonts w:ascii="Times New Roman" w:hAnsi="Times New Roman"/>
                                <w:b w:val="0"/>
                                <w:i/>
                                <w:color w:val="000000" w:themeColor="text1"/>
                                <w:sz w:val="20"/>
                                <w:szCs w:val="20"/>
                                <w:highlight w:val="yellow"/>
                                <w:rPrChange w:id="3980" w:author="Nasser Mustafa [2]" w:date="2018-09-21T20:14:00Z">
                                  <w:rPr>
                                    <w:rFonts w:ascii="Times New Roman" w:hAnsi="Times New Roman"/>
                                    <w:b w:val="0"/>
                                    <w:i/>
                                    <w:color w:val="000000" w:themeColor="text1"/>
                                    <w:sz w:val="20"/>
                                    <w:szCs w:val="20"/>
                                  </w:rPr>
                                </w:rPrChange>
                              </w:rPr>
                              <w:fldChar w:fldCharType="end"/>
                            </w:r>
                            <w:bookmarkEnd w:id="3971"/>
                            <w:r w:rsidRPr="00F94127">
                              <w:rPr>
                                <w:rFonts w:ascii="Times New Roman" w:hAnsi="Times New Roman"/>
                                <w:color w:val="000000" w:themeColor="text1"/>
                                <w:sz w:val="20"/>
                                <w:szCs w:val="20"/>
                                <w:highlight w:val="yellow"/>
                                <w:rPrChange w:id="3981" w:author="Nasser Mustafa [2]" w:date="2018-09-21T20:14:00Z">
                                  <w:rPr>
                                    <w:rFonts w:ascii="Times New Roman" w:hAnsi="Times New Roman"/>
                                    <w:color w:val="000000" w:themeColor="text1"/>
                                    <w:sz w:val="20"/>
                                    <w:szCs w:val="20"/>
                                  </w:rPr>
                                </w:rPrChange>
                              </w:rPr>
                              <w:t xml:space="preserve">: </w:t>
                            </w:r>
                            <w:bookmarkStart w:id="3982" w:name="_Ref512884440"/>
                            <w:r w:rsidRPr="00F94127">
                              <w:rPr>
                                <w:rFonts w:ascii="Times New Roman" w:hAnsi="Times New Roman"/>
                                <w:color w:val="000000" w:themeColor="text1"/>
                                <w:sz w:val="20"/>
                                <w:szCs w:val="20"/>
                                <w:highlight w:val="yellow"/>
                                <w:rPrChange w:id="3983" w:author="Nasser Mustafa [2]" w:date="2018-09-21T20:14:00Z">
                                  <w:rPr>
                                    <w:rFonts w:ascii="Times New Roman" w:hAnsi="Times New Roman"/>
                                    <w:color w:val="000000" w:themeColor="text1"/>
                                    <w:sz w:val="20"/>
                                    <w:szCs w:val="20"/>
                                  </w:rPr>
                                </w:rPrChange>
                              </w:rPr>
                              <w:t>Traceability Questionnaire</w:t>
                            </w:r>
                            <w:bookmarkEnd w:id="3982"/>
                            <w:bookmarkEnd w:id="3972"/>
                          </w:p>
                          <w:p w14:paraId="63E0A961"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8F063" id="_x0000_s1045" type="#_x0000_t202" style="position:absolute;left:0;text-align:left;margin-left:-.8pt;margin-top:244.15pt;width:399.9pt;height:453.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" stroked="f">
                <v:textbox>
                  <w:txbxContent>
                    <w:p w14:paraId="6C99DACA" w14:textId="0E126B93" w:rsidR="00D617FD" w:rsidRDefault="00D617FD" w:rsidP="00B97147">
                      <w:pPr>
                        <w:keepNext/>
                        <w:rPr>
                          <w:noProof/>
                          <w:lang w:eastAsia="zh-CN"/>
                        </w:rPr>
                      </w:pPr>
                      <w:r>
                        <w:rPr>
                          <w:noProof/>
                          <w:lang w:eastAsia="zh-CN"/>
                        </w:rPr>
                        <w:drawing>
                          <wp:inline distT="0" distB="0" distL="0" distR="0" wp14:anchorId="43A9B26A" wp14:editId="085A5EC3">
                            <wp:extent cx="5544820" cy="53965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165" t="18499" r="30272" b="5919"/>
                                    <a:stretch/>
                                  </pic:blipFill>
                                  <pic:spPr bwMode="auto">
                                    <a:xfrm>
                                      <a:off x="0" y="0"/>
                                      <a:ext cx="5698095" cy="5545733"/>
                                    </a:xfrm>
                                    <a:prstGeom prst="rect">
                                      <a:avLst/>
                                    </a:prstGeom>
                                    <a:ln>
                                      <a:noFill/>
                                    </a:ln>
                                    <a:extLst>
                                      <a:ext uri="{53640926-AAD7-44D8-BBD7-CCE9431645EC}">
                                        <a14:shadowObscured xmlns:a14="http://schemas.microsoft.com/office/drawing/2010/main"/>
                                      </a:ext>
                                    </a:extLst>
                                  </pic:spPr>
                                </pic:pic>
                              </a:graphicData>
                            </a:graphic>
                          </wp:inline>
                        </w:drawing>
                      </w:r>
                    </w:p>
                    <w:p w14:paraId="656B63CD" w14:textId="0B342B86" w:rsidR="00D617FD" w:rsidRPr="00576A2D" w:rsidRDefault="00D617FD" w:rsidP="00B97147">
                      <w:pPr>
                        <w:pStyle w:val="Caption"/>
                        <w:rPr>
                          <w:rFonts w:ascii="Times New Roman" w:hAnsi="Times New Roman"/>
                          <w:b w:val="0"/>
                          <w:i/>
                          <w:color w:val="000000" w:themeColor="text1"/>
                          <w:sz w:val="20"/>
                          <w:szCs w:val="20"/>
                        </w:rPr>
                      </w:pPr>
                      <w:bookmarkStart w:id="3984" w:name="_Ref512884471"/>
                      <w:bookmarkStart w:id="3985" w:name="_Toc525723648"/>
                      <w:r w:rsidRPr="00F94127">
                        <w:rPr>
                          <w:rFonts w:ascii="Times New Roman" w:hAnsi="Times New Roman"/>
                          <w:color w:val="000000" w:themeColor="text1"/>
                          <w:sz w:val="20"/>
                          <w:szCs w:val="20"/>
                          <w:highlight w:val="yellow"/>
                          <w:rPrChange w:id="3986" w:author="Nasser Mustafa [2]" w:date="2018-09-21T20:14:00Z">
                            <w:rPr>
                              <w:rFonts w:ascii="Times New Roman" w:hAnsi="Times New Roman"/>
                              <w:color w:val="000000" w:themeColor="text1"/>
                              <w:sz w:val="20"/>
                              <w:szCs w:val="20"/>
                            </w:rPr>
                          </w:rPrChange>
                        </w:rPr>
                        <w:t xml:space="preserve">Figure </w:t>
                      </w:r>
                      <w:r w:rsidRPr="00F94127">
                        <w:rPr>
                          <w:rFonts w:ascii="Times New Roman" w:hAnsi="Times New Roman"/>
                          <w:b w:val="0"/>
                          <w:i/>
                          <w:color w:val="000000" w:themeColor="text1"/>
                          <w:sz w:val="20"/>
                          <w:szCs w:val="20"/>
                          <w:highlight w:val="yellow"/>
                          <w:rPrChange w:id="3987" w:author="Nasser Mustafa [2]" w:date="2018-09-21T20:14:00Z">
                            <w:rPr>
                              <w:rFonts w:ascii="Times New Roman" w:hAnsi="Times New Roman"/>
                              <w:b w:val="0"/>
                              <w:i/>
                              <w:color w:val="000000" w:themeColor="text1"/>
                              <w:sz w:val="20"/>
                              <w:szCs w:val="20"/>
                            </w:rPr>
                          </w:rPrChange>
                        </w:rPr>
                        <w:fldChar w:fldCharType="begin"/>
                      </w:r>
                      <w:r w:rsidRPr="00F94127">
                        <w:rPr>
                          <w:rFonts w:ascii="Times New Roman" w:hAnsi="Times New Roman"/>
                          <w:color w:val="000000" w:themeColor="text1"/>
                          <w:sz w:val="20"/>
                          <w:szCs w:val="20"/>
                          <w:highlight w:val="yellow"/>
                          <w:rPrChange w:id="3988" w:author="Nasser Mustafa [2]" w:date="2018-09-21T20:14:00Z">
                            <w:rPr>
                              <w:rFonts w:ascii="Times New Roman" w:hAnsi="Times New Roman"/>
                              <w:color w:val="000000" w:themeColor="text1"/>
                              <w:sz w:val="20"/>
                              <w:szCs w:val="20"/>
                            </w:rPr>
                          </w:rPrChange>
                        </w:rPr>
                        <w:instrText xml:space="preserve"> SEQ Figure \* ARABIC </w:instrText>
                      </w:r>
                      <w:r w:rsidRPr="00F94127">
                        <w:rPr>
                          <w:rFonts w:ascii="Times New Roman" w:hAnsi="Times New Roman"/>
                          <w:b w:val="0"/>
                          <w:i/>
                          <w:color w:val="000000" w:themeColor="text1"/>
                          <w:sz w:val="20"/>
                          <w:szCs w:val="20"/>
                          <w:highlight w:val="yellow"/>
                          <w:rPrChange w:id="3989" w:author="Nasser Mustafa [2]" w:date="2018-09-21T20:14:00Z">
                            <w:rPr>
                              <w:rFonts w:ascii="Times New Roman" w:hAnsi="Times New Roman"/>
                              <w:b w:val="0"/>
                              <w:i/>
                              <w:color w:val="000000" w:themeColor="text1"/>
                              <w:sz w:val="20"/>
                              <w:szCs w:val="20"/>
                            </w:rPr>
                          </w:rPrChange>
                        </w:rPr>
                        <w:fldChar w:fldCharType="separate"/>
                      </w:r>
                      <w:ins w:id="3990" w:author="Nasser Mustafa [2]" w:date="2018-09-25T16:42:00Z">
                        <w:r>
                          <w:rPr>
                            <w:rFonts w:ascii="Times New Roman" w:hAnsi="Times New Roman"/>
                            <w:noProof/>
                            <w:color w:val="000000" w:themeColor="text1"/>
                            <w:sz w:val="20"/>
                            <w:szCs w:val="20"/>
                            <w:highlight w:val="yellow"/>
                          </w:rPr>
                          <w:t>9</w:t>
                        </w:r>
                      </w:ins>
                      <w:del w:id="3991" w:author="Nasser Mustafa [2]" w:date="2018-09-25T15:51:00Z">
                        <w:r w:rsidRPr="00F94127" w:rsidDel="00BF404A">
                          <w:rPr>
                            <w:rFonts w:ascii="Times New Roman" w:hAnsi="Times New Roman"/>
                            <w:noProof/>
                            <w:color w:val="000000" w:themeColor="text1"/>
                            <w:sz w:val="20"/>
                            <w:szCs w:val="20"/>
                            <w:highlight w:val="yellow"/>
                            <w:rPrChange w:id="3992" w:author="Nasser Mustafa [2]" w:date="2018-09-21T20:14:00Z">
                              <w:rPr>
                                <w:rFonts w:ascii="Times New Roman" w:hAnsi="Times New Roman"/>
                                <w:noProof/>
                                <w:color w:val="000000" w:themeColor="text1"/>
                                <w:sz w:val="20"/>
                                <w:szCs w:val="20"/>
                              </w:rPr>
                            </w:rPrChange>
                          </w:rPr>
                          <w:delText>9</w:delText>
                        </w:r>
                      </w:del>
                      <w:r w:rsidRPr="00F94127">
                        <w:rPr>
                          <w:rFonts w:ascii="Times New Roman" w:hAnsi="Times New Roman"/>
                          <w:b w:val="0"/>
                          <w:i/>
                          <w:color w:val="000000" w:themeColor="text1"/>
                          <w:sz w:val="20"/>
                          <w:szCs w:val="20"/>
                          <w:highlight w:val="yellow"/>
                          <w:rPrChange w:id="3993" w:author="Nasser Mustafa [2]" w:date="2018-09-21T20:14:00Z">
                            <w:rPr>
                              <w:rFonts w:ascii="Times New Roman" w:hAnsi="Times New Roman"/>
                              <w:b w:val="0"/>
                              <w:i/>
                              <w:color w:val="000000" w:themeColor="text1"/>
                              <w:sz w:val="20"/>
                              <w:szCs w:val="20"/>
                            </w:rPr>
                          </w:rPrChange>
                        </w:rPr>
                        <w:fldChar w:fldCharType="end"/>
                      </w:r>
                      <w:bookmarkEnd w:id="3984"/>
                      <w:r w:rsidRPr="00F94127">
                        <w:rPr>
                          <w:rFonts w:ascii="Times New Roman" w:hAnsi="Times New Roman"/>
                          <w:color w:val="000000" w:themeColor="text1"/>
                          <w:sz w:val="20"/>
                          <w:szCs w:val="20"/>
                          <w:highlight w:val="yellow"/>
                          <w:rPrChange w:id="3994" w:author="Nasser Mustafa [2]" w:date="2018-09-21T20:14:00Z">
                            <w:rPr>
                              <w:rFonts w:ascii="Times New Roman" w:hAnsi="Times New Roman"/>
                              <w:color w:val="000000" w:themeColor="text1"/>
                              <w:sz w:val="20"/>
                              <w:szCs w:val="20"/>
                            </w:rPr>
                          </w:rPrChange>
                        </w:rPr>
                        <w:t xml:space="preserve">: </w:t>
                      </w:r>
                      <w:bookmarkStart w:id="3995" w:name="_Ref512884440"/>
                      <w:r w:rsidRPr="00F94127">
                        <w:rPr>
                          <w:rFonts w:ascii="Times New Roman" w:hAnsi="Times New Roman"/>
                          <w:color w:val="000000" w:themeColor="text1"/>
                          <w:sz w:val="20"/>
                          <w:szCs w:val="20"/>
                          <w:highlight w:val="yellow"/>
                          <w:rPrChange w:id="3996" w:author="Nasser Mustafa [2]" w:date="2018-09-21T20:14:00Z">
                            <w:rPr>
                              <w:rFonts w:ascii="Times New Roman" w:hAnsi="Times New Roman"/>
                              <w:color w:val="000000" w:themeColor="text1"/>
                              <w:sz w:val="20"/>
                              <w:szCs w:val="20"/>
                            </w:rPr>
                          </w:rPrChange>
                        </w:rPr>
                        <w:t>Traceability Questionnaire</w:t>
                      </w:r>
                      <w:bookmarkEnd w:id="3995"/>
                      <w:bookmarkEnd w:id="3985"/>
                    </w:p>
                    <w:p w14:paraId="63E0A961" w14:textId="77777777" w:rsidR="00D617FD" w:rsidRDefault="00D617FD" w:rsidP="00B97147"/>
                  </w:txbxContent>
                </v:textbox>
                <w10:wrap type="topAndBottom" anchorx="margin" anchory="margin"/>
                <w10:anchorlock/>
              </v:shape>
            </w:pict>
          </mc:Fallback>
        </mc:AlternateContent>
      </w:r>
      <w:r w:rsidRPr="00C67C7F">
        <w:rPr>
          <w:rFonts w:ascii="Times New Roman" w:hAnsi="Times New Roman"/>
        </w:rPr>
        <w:t>factors limit the total number of participants in our survey.</w:t>
      </w:r>
    </w:p>
    <w:p w14:paraId="046A2CF5" w14:textId="77777777" w:rsidR="00B97147" w:rsidRPr="00C67C7F" w:rsidRDefault="00B97147" w:rsidP="001B582E">
      <w:pPr>
        <w:pStyle w:val="Style6"/>
        <w:tabs>
          <w:tab w:val="left" w:pos="900"/>
        </w:tabs>
        <w:spacing w:line="480" w:lineRule="auto"/>
        <w:ind w:left="540" w:hanging="450"/>
        <w:jc w:val="both"/>
      </w:pPr>
      <w:bookmarkStart w:id="3997" w:name="_Ref512274523"/>
      <w:bookmarkStart w:id="3998" w:name="_Toc517828360"/>
      <w:bookmarkStart w:id="3999" w:name="_Toc525737346"/>
      <w:r w:rsidRPr="00C67C7F">
        <w:t>Survey Questionnaire Design</w:t>
      </w:r>
      <w:bookmarkEnd w:id="3997"/>
      <w:bookmarkEnd w:id="3998"/>
      <w:bookmarkEnd w:id="3999"/>
      <w:r w:rsidRPr="00C67C7F">
        <w:t xml:space="preserve"> </w:t>
      </w:r>
    </w:p>
    <w:p w14:paraId="784B740A" w14:textId="344A3FBD" w:rsidR="00B97147" w:rsidRPr="00C67C7F" w:rsidRDefault="00B97147" w:rsidP="001B582E">
      <w:pPr>
        <w:tabs>
          <w:tab w:val="left" w:pos="900"/>
        </w:tabs>
        <w:autoSpaceDE w:val="0"/>
        <w:autoSpaceDN w:val="0"/>
        <w:adjustRightInd w:val="0"/>
        <w:spacing w:line="480" w:lineRule="auto"/>
        <w:jc w:val="both"/>
        <w:rPr>
          <w:rFonts w:ascii="Times New Roman" w:eastAsiaTheme="minorEastAsia" w:hAnsi="Times New Roman"/>
          <w:lang w:eastAsia="zh-CN"/>
        </w:rPr>
      </w:pPr>
      <w:r w:rsidRPr="00C67C7F">
        <w:rPr>
          <w:rFonts w:ascii="Times New Roman" w:eastAsiaTheme="minorEastAsia" w:hAnsi="Times New Roman"/>
          <w:lang w:eastAsia="zh-CN"/>
        </w:rPr>
        <w:t>The survey questionnaire is aligned with the survey objectives that come from the research questions. We follow the guidelines proposed by Linaker and colleagues</w:t>
      </w:r>
      <w:ins w:id="4000" w:author="Nasser Mustafa [2]" w:date="2018-09-16T23:21:00Z">
        <w:r w:rsidR="004E3CCB">
          <w:rPr>
            <w:rFonts w:ascii="Times New Roman" w:eastAsiaTheme="minorEastAsia" w:hAnsi="Times New Roman"/>
            <w:lang w:eastAsia="zh-CN"/>
          </w:rPr>
          <w:t xml:space="preserve"> </w:t>
        </w:r>
        <w:r w:rsidR="004E3CCB">
          <w:rPr>
            <w:rFonts w:ascii="Times New Roman" w:eastAsiaTheme="minorEastAsia" w:hAnsi="Times New Roman"/>
            <w:lang w:eastAsia="zh-CN"/>
          </w:rPr>
          <w:fldChar w:fldCharType="begin" w:fldLock="1"/>
        </w:r>
      </w:ins>
      <w:r w:rsidR="00B050F0">
        <w:rPr>
          <w:rFonts w:ascii="Times New Roman" w:eastAsiaTheme="minorEastAsia" w:hAnsi="Times New Roman"/>
          <w:lang w:eastAsia="zh-CN"/>
        </w:rPr>
        <w:instrText>ADDIN CSL_CITATION {"citationItems":[{"id":"ITEM-1","itemData":{"author":[{"dropping-particle":"","family":"Linaker","given":"Johan","non-dropping-particle":"","parse-names":false,"suffix":""},{"dropping-particle":"","family":"Sulaman","given":"Sardar Muhammad","non-dropping-particle":"","parse-names":false,"suffix":""},{"dropping-particle":"","family":"Host","given":"Martin","non-dropping-particle":"","parse-names":false,"suffix":""},{"dropping-particle":"de","family":"Mello","given":"Rafael Maiani","non-dropping-particle":"","parse-names":false,"suffix":""}],"id":"ITEM-1","issued":{"date-parts":[["2015"]]},"publisher":"Lund University","publisher-place":"Sweden","title":"Guidelines for Conducting Surveys in Software Engineering","type":"report"},"uris":["http://www.mendeley.com/documents/?uuid=539f85e1-9f25-497c-8b3d-5dc1d94698d9"]}],"mendeley":{"formattedCitation":"[33]","plainTextFormattedCitation":"[33]","previouslyFormattedCitation":"[33]"},"properties":{"noteIndex":0},"schema":"https://github.com/citation-style-language/schema/raw/master/csl-citation.json"}</w:instrText>
      </w:r>
      <w:r w:rsidR="004E3CCB">
        <w:rPr>
          <w:rFonts w:ascii="Times New Roman" w:eastAsiaTheme="minorEastAsia" w:hAnsi="Times New Roman"/>
          <w:lang w:eastAsia="zh-CN"/>
        </w:rPr>
        <w:fldChar w:fldCharType="separate"/>
      </w:r>
      <w:r w:rsidR="00627C91" w:rsidRPr="00627C91">
        <w:rPr>
          <w:rFonts w:ascii="Times New Roman" w:eastAsiaTheme="minorEastAsia" w:hAnsi="Times New Roman"/>
          <w:noProof/>
          <w:lang w:eastAsia="zh-CN"/>
        </w:rPr>
        <w:t>[33]</w:t>
      </w:r>
      <w:ins w:id="4001" w:author="Nasser Mustafa [2]" w:date="2018-09-16T23:21:00Z">
        <w:r w:rsidR="004E3CCB">
          <w:rPr>
            <w:rFonts w:ascii="Times New Roman" w:eastAsiaTheme="minorEastAsia" w:hAnsi="Times New Roman"/>
            <w:lang w:eastAsia="zh-CN"/>
          </w:rPr>
          <w:fldChar w:fldCharType="end"/>
        </w:r>
      </w:ins>
      <w:del w:id="4002" w:author="Nasser Mustafa [2]" w:date="2018-09-16T23:21:00Z">
        <w:r w:rsidRPr="00C67C7F" w:rsidDel="004E3CCB">
          <w:rPr>
            <w:rFonts w:ascii="Times New Roman" w:eastAsiaTheme="minorEastAsia" w:hAnsi="Times New Roman"/>
            <w:lang w:eastAsia="zh-CN"/>
          </w:rPr>
          <w:delText xml:space="preserve"> </w:delText>
        </w:r>
        <w:r w:rsidRPr="00C67C7F" w:rsidDel="004E3CCB">
          <w:rPr>
            <w:rFonts w:ascii="Times New Roman" w:eastAsiaTheme="minorEastAsia" w:hAnsi="Times New Roman"/>
            <w:lang w:eastAsia="zh-CN"/>
          </w:rPr>
          <w:fldChar w:fldCharType="begin"/>
        </w:r>
        <w:r w:rsidR="003C33CA" w:rsidRPr="00A3659F" w:rsidDel="004E3CCB">
          <w:rPr>
            <w:rFonts w:ascii="Times New Roman" w:eastAsiaTheme="minorEastAsia" w:hAnsi="Times New Roman"/>
            <w:lang w:eastAsia="zh-CN"/>
          </w:rPr>
          <w:delInstrText xml:space="preserve"> ADDIN EN.CITE &lt;EndNote&gt;&lt;Cite&gt;&lt;Author&gt;Linaker&lt;/Author&gt;&lt;Year&gt;2015&lt;/Year&gt;&lt;RecNum&gt;260&lt;/RecNum&gt;&lt;DisplayText&gt;[131]&lt;/DisplayText&gt;&lt;record&gt;&lt;rec-number&gt;260&lt;/rec-number&gt;&lt;foreign-keys&gt;&lt;key app="EN" db-id="rxfad95wgs5d2dexxekxwt2katzr52wtwdxz" timestamp="1524050954"&gt;260&lt;/key&gt;&lt;/foreign-keys&gt;&lt;ref-type name="Report"&gt;27&lt;/ref-type&gt;&lt;contributors&gt;&lt;authors&gt;&lt;author&gt;Johan Linaker&lt;/author&gt;&lt;author&gt;Sardar Muhammad Sulaman&lt;/author&gt;&lt;author&gt;Martin Host&lt;/author&gt;&lt;author&gt;Rafael Maiani de Mello&lt;/author&gt;&lt;/authors&gt;&lt;/contributors&gt;&lt;titles&gt;&lt;title&gt;Guidelines for Conducting Surveys in Software Engineering&lt;/title&gt;&lt;/titles&gt;&lt;num-vols&gt; &lt;/num-vols&gt;&lt;dates&gt;&lt;year&gt;2015&lt;/year&gt;&lt;/dates&gt;&lt;pub-location&gt;Sweden&lt;/pub-location&gt;&lt;publisher&gt;Lund University&lt;/publisher&gt;&lt;urls&gt;&lt;/urls&gt;&lt;/record&gt;&lt;/Cite&gt;&lt;/EndNote&gt;</w:delInstrText>
        </w:r>
        <w:r w:rsidRPr="00C67C7F" w:rsidDel="004E3CCB">
          <w:rPr>
            <w:rFonts w:ascii="Times New Roman" w:eastAsiaTheme="minorEastAsia" w:hAnsi="Times New Roman"/>
            <w:lang w:eastAsia="zh-CN"/>
          </w:rPr>
          <w:fldChar w:fldCharType="separate"/>
        </w:r>
        <w:r w:rsidR="003C33CA" w:rsidRPr="00A3659F" w:rsidDel="004E3CCB">
          <w:rPr>
            <w:rFonts w:ascii="Times New Roman" w:eastAsiaTheme="minorEastAsia" w:hAnsi="Times New Roman"/>
            <w:noProof/>
            <w:lang w:eastAsia="zh-CN"/>
          </w:rPr>
          <w:delText>[</w:delText>
        </w:r>
        <w:r w:rsidR="00547E23" w:rsidRPr="00A3659F" w:rsidDel="004E3CCB">
          <w:fldChar w:fldCharType="begin"/>
        </w:r>
        <w:r w:rsidR="00547E23" w:rsidRPr="00A3659F" w:rsidDel="004E3CCB">
          <w:delInstrText xml:space="preserve"> HYPERLINK \l "_ENREF_131" \o "Linaker, 2015 #260" </w:delInstrText>
        </w:r>
        <w:r w:rsidR="00547E23" w:rsidRPr="00A3659F" w:rsidDel="004E3CCB">
          <w:fldChar w:fldCharType="separate"/>
        </w:r>
        <w:r w:rsidR="006A58FF" w:rsidRPr="00A3659F" w:rsidDel="004E3CCB">
          <w:rPr>
            <w:rFonts w:ascii="Times New Roman" w:eastAsiaTheme="minorEastAsia" w:hAnsi="Times New Roman"/>
            <w:noProof/>
            <w:lang w:eastAsia="zh-CN"/>
          </w:rPr>
          <w:delText>131</w:delText>
        </w:r>
        <w:r w:rsidR="00547E23" w:rsidRPr="00A3659F" w:rsidDel="004E3CCB">
          <w:rPr>
            <w:rFonts w:ascii="Times New Roman" w:eastAsiaTheme="minorEastAsia" w:hAnsi="Times New Roman"/>
            <w:noProof/>
            <w:lang w:eastAsia="zh-CN"/>
          </w:rPr>
          <w:fldChar w:fldCharType="end"/>
        </w:r>
        <w:r w:rsidR="003C33CA" w:rsidRPr="00A3659F" w:rsidDel="004E3CCB">
          <w:rPr>
            <w:rFonts w:ascii="Times New Roman" w:eastAsiaTheme="minorEastAsia" w:hAnsi="Times New Roman"/>
            <w:noProof/>
            <w:lang w:eastAsia="zh-CN"/>
          </w:rPr>
          <w:delText>]</w:delText>
        </w:r>
        <w:r w:rsidRPr="00C67C7F" w:rsidDel="004E3CCB">
          <w:rPr>
            <w:rFonts w:ascii="Times New Roman" w:eastAsiaTheme="minorEastAsia" w:hAnsi="Times New Roman"/>
            <w:lang w:eastAsia="zh-CN"/>
          </w:rPr>
          <w:fldChar w:fldCharType="end"/>
        </w:r>
      </w:del>
      <w:r w:rsidRPr="00C67C7F">
        <w:rPr>
          <w:rFonts w:ascii="Times New Roman" w:eastAsiaTheme="minorEastAsia" w:hAnsi="Times New Roman"/>
          <w:lang w:eastAsia="zh-CN"/>
        </w:rPr>
        <w:t xml:space="preserve"> for designing a survey questionnaire in order to achieve sound results and conclusions from the survey research. There are several factors that we consider for this matter. For instance, we paid attention to devise questions in order to collect accurate information about features of traceability model, we considered the question (open, close) type to achieve our goals. In addition, we set the questions in a certain sequence to allow for smooth transitions between answers. The survey is composed of 26 questions classified into demographic questions and traceability questions. The traceability questions are further classified into three groups which gather information about trace links and their types, artifact types, and traceability tools and their characteristics. </w:t>
      </w:r>
      <w:r w:rsidRPr="00C67C7F">
        <w:rPr>
          <w:rFonts w:ascii="Times New Roman" w:hAnsi="Times New Roman"/>
        </w:rPr>
        <w:t>The survey was published online on February 11</w:t>
      </w:r>
      <w:r w:rsidRPr="00C67C7F">
        <w:rPr>
          <w:rFonts w:ascii="Times New Roman" w:hAnsi="Times New Roman"/>
          <w:vertAlign w:val="superscript"/>
        </w:rPr>
        <w:t>th</w:t>
      </w:r>
      <w:r w:rsidRPr="00C67C7F">
        <w:rPr>
          <w:rFonts w:ascii="Times New Roman" w:hAnsi="Times New Roman"/>
        </w:rPr>
        <w:t>, 2018 and closed on April 25</w:t>
      </w:r>
      <w:r w:rsidRPr="00C67C7F">
        <w:rPr>
          <w:rFonts w:ascii="Times New Roman" w:hAnsi="Times New Roman"/>
          <w:vertAlign w:val="superscript"/>
        </w:rPr>
        <w:t>th</w:t>
      </w:r>
      <w:r w:rsidRPr="00C67C7F">
        <w:rPr>
          <w:rFonts w:ascii="Times New Roman" w:hAnsi="Times New Roman"/>
        </w:rPr>
        <w:t>, 2018. It was hosted by SurveyMonkey</w:t>
      </w:r>
      <w:ins w:id="4003" w:author="Nasser Mustafa [2]" w:date="2018-09-16T23:22:00Z">
        <w:r w:rsidR="004E3CCB">
          <w:rPr>
            <w:rFonts w:ascii="Times New Roman" w:hAnsi="Times New Roman"/>
          </w:rPr>
          <w:t xml:space="preserve"> </w:t>
        </w:r>
      </w:ins>
      <w:ins w:id="4004" w:author="Nasser Mustafa [2]" w:date="2018-09-16T23:23:00Z">
        <w:r w:rsidR="004E3CCB">
          <w:rPr>
            <w:rFonts w:ascii="Times New Roman" w:hAnsi="Times New Roman"/>
          </w:rPr>
          <w:fldChar w:fldCharType="begin" w:fldLock="1"/>
        </w:r>
      </w:ins>
      <w:r w:rsidR="00B050F0">
        <w:rPr>
          <w:rFonts w:ascii="Times New Roman" w:hAnsi="Times New Roman"/>
        </w:rPr>
        <w:instrText>ADDIN CSL_CITATION {"citationItems":[{"id":"ITEM-1","itemData":{"author":[{"dropping-particle":"","family":"SurveyMonkey","given":"","non-dropping-particle":"","parse-names":false,"suffix":""}],"id":"ITEM-1","issue":"20 April","issued":{"date-parts":[["2018"]]},"publisher":"SurveyMonkey","title":"Traceability Survey","type":"webpage","volume":"2018"},"uris":["http://www.mendeley.com/documents/?uuid=7514a6aa-7b56-47e1-9221-2a406197e7a7"]}],"mendeley":{"formattedCitation":"[116]","plainTextFormattedCitation":"[116]","previouslyFormattedCitation":"[116]"},"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[116]</w:t>
      </w:r>
      <w:ins w:id="4005" w:author="Nasser Mustafa [2]" w:date="2018-09-16T23:23:00Z">
        <w:r w:rsidR="004E3CCB">
          <w:rPr>
            <w:rFonts w:ascii="Times New Roman" w:hAnsi="Times New Roman"/>
          </w:rPr>
          <w:fldChar w:fldCharType="end"/>
        </w:r>
      </w:ins>
      <w:del w:id="4006" w:author="Nasser Mustafa [2]" w:date="2018-09-16T23:22:00Z">
        <w:r w:rsidRPr="00C67C7F" w:rsidDel="004E3CCB">
          <w:rPr>
            <w:rFonts w:ascii="Times New Roman" w:hAnsi="Times New Roman"/>
          </w:rPr>
          <w:delText xml:space="preserve"> </w:delText>
        </w:r>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&lt;EndNote&gt;&lt;Cite&gt;&lt;Author&gt;SurveyMonkey&lt;/Author&gt;&lt;Year&gt;2018&lt;/Year&gt;&lt;RecNum&gt;261&lt;/RecNum&gt;&lt;DisplayText&gt;[132]&lt;/DisplayText&gt;&lt;record&gt;&lt;rec-number&gt;261&lt;/rec-number&gt;&lt;foreign-keys&gt;&lt;key app="EN" db-id="rxfad95wgs5d2dexxekxwt2katzr52wtwdxz" timestamp="1524114412"&gt;261&lt;/key&gt;&lt;/foreign-keys&gt;&lt;ref-type name="Web Page"&gt;12&lt;/ref-type&gt;&lt;contributors&gt;&lt;authors&gt;&lt;author&gt;SurveyMonkey&lt;/author&gt;&lt;/authors&gt;&lt;/contributors&gt;&lt;titles&gt;&lt;title&gt;Traceability Survey&lt;/title&gt;&lt;/titles&gt;&lt;volume&gt;2018&lt;/volume&gt;&lt;number&gt;20 April&lt;/number&gt;&lt;dates&gt;&lt;year&gt;2018&lt;/year&gt;&lt;/dates&gt;&lt;publisher&gt;SurveyMonkey&lt;/publisher&gt;&lt;urls&gt;&lt;/urls&gt;&lt;/record&gt;&lt;/Cite&gt;&lt;/EndNote&gt;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"_ENREF_132" \o "SurveyMonkey, 2018 #261" </w:delInstrText>
        </w:r>
        <w:r w:rsidR="00547E23" w:rsidRPr="00A3659F" w:rsidDel="004E3CCB">
          <w:fldChar w:fldCharType="separate"/>
        </w:r>
        <w:r w:rsidR="006A58FF" w:rsidRPr="00A3659F" w:rsidDel="004E3CCB">
          <w:rPr>
            <w:rFonts w:ascii="Times New Roman" w:hAnsi="Times New Roman"/>
            <w:noProof/>
          </w:rPr>
          <w:delText>132</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del>
      <w:r w:rsidRPr="00C67C7F">
        <w:rPr>
          <w:rFonts w:ascii="Times New Roman" w:hAnsi="Times New Roman"/>
        </w:rPr>
        <w:t>. It was approved by the ethics committee at Carleton Universi</w:t>
      </w:r>
      <w:r w:rsidR="008D1EAB">
        <w:rPr>
          <w:rFonts w:ascii="Times New Roman" w:hAnsi="Times New Roman"/>
        </w:rPr>
        <w:t>ty</w:t>
      </w:r>
      <w:r w:rsidR="00494B56">
        <w:rPr>
          <w:rFonts w:ascii="Times New Roman" w:hAnsi="Times New Roman"/>
        </w:rPr>
        <w:t>, Canada under</w:t>
      </w:r>
      <w:del w:id="4007" w:author="Yvan Labiche" w:date="2018-09-07T21:51:00Z">
        <w:r w:rsidR="00494B56" w:rsidDel="006E44ED">
          <w:rPr>
            <w:rFonts w:ascii="Times New Roman" w:hAnsi="Times New Roman"/>
          </w:rPr>
          <w:delText xml:space="preserve">. The survey approval </w:delText>
        </w:r>
      </w:del>
      <w:ins w:id="4008" w:author="Yvan Labiche" w:date="2018-09-07T21:51:00Z">
        <w:r w:rsidR="006E44ED">
          <w:rPr>
            <w:rFonts w:ascii="Times New Roman" w:hAnsi="Times New Roman"/>
          </w:rPr>
          <w:t xml:space="preserve"> </w:t>
        </w:r>
      </w:ins>
      <w:r w:rsidR="00494B56">
        <w:rPr>
          <w:rFonts w:ascii="Times New Roman" w:hAnsi="Times New Roman"/>
        </w:rPr>
        <w:t xml:space="preserve">certificate number </w:t>
      </w:r>
      <w:del w:id="4009" w:author="Yvan Labiche" w:date="2018-09-07T21:51:00Z">
        <w:r w:rsidR="00494B56" w:rsidDel="006E44ED">
          <w:rPr>
            <w:rFonts w:ascii="Times New Roman" w:hAnsi="Times New Roman"/>
          </w:rPr>
          <w:delText xml:space="preserve">is </w:delText>
        </w:r>
      </w:del>
      <w:r w:rsidR="00494B56" w:rsidRPr="006E44ED">
        <w:rPr>
          <w:rFonts w:ascii="Times New Roman" w:hAnsi="Times New Roman"/>
          <w:color w:val="202124"/>
          <w:shd w:val="clear" w:color="auto" w:fill="FFFFFF"/>
        </w:rPr>
        <w:t>108423</w:t>
      </w:r>
      <w:ins w:id="4010" w:author="Nasser Mustafa [2]" w:date="2018-09-26T15:09:00Z">
        <w:r w:rsidR="004D47C6">
          <w:rPr>
            <w:rFonts w:ascii="Times New Roman" w:hAnsi="Times New Roman"/>
            <w:color w:val="202124"/>
            <w:shd w:val="clear" w:color="auto" w:fill="FFFFFF"/>
          </w:rPr>
          <w:t xml:space="preserve">, </w:t>
        </w:r>
        <w:bookmarkStart w:id="4011" w:name="_GoBack"/>
        <w:bookmarkEnd w:id="4011"/>
        <w:r w:rsidR="004D47C6">
          <w:rPr>
            <w:rFonts w:ascii="Times New Roman" w:hAnsi="Times New Roman"/>
            <w:color w:val="202124"/>
            <w:shd w:val="clear" w:color="auto" w:fill="FFFFFF"/>
          </w:rPr>
          <w:t>see Appendix A</w:t>
        </w:r>
      </w:ins>
      <w:r w:rsidR="008D1EAB">
        <w:rPr>
          <w:rFonts w:ascii="Times New Roman" w:hAnsi="Times New Roman"/>
        </w:rPr>
        <w:t xml:space="preserve">. The survey link is </w:t>
      </w:r>
      <w:r w:rsidRPr="00C67C7F">
        <w:rPr>
          <w:rFonts w:ascii="Times New Roman" w:hAnsi="Times New Roman"/>
          <w:lang w:val="en"/>
        </w:rPr>
        <w:t>https://www.surveymonke</w:t>
      </w:r>
      <w:r w:rsidR="008D1EAB">
        <w:rPr>
          <w:rFonts w:ascii="Times New Roman" w:hAnsi="Times New Roman"/>
          <w:lang w:val="en"/>
        </w:rPr>
        <w:t>y.com/r/G52KKLT</w:t>
      </w:r>
      <w:r w:rsidRPr="00C67C7F">
        <w:rPr>
          <w:rFonts w:ascii="Times New Roman" w:hAnsi="Times New Roman"/>
        </w:rPr>
        <w:t>.</w:t>
      </w:r>
      <w:r w:rsidRPr="00C67C7F">
        <w:rPr>
          <w:rFonts w:ascii="Times New Roman" w:eastAsiaTheme="minorEastAsia" w:hAnsi="Times New Roman"/>
          <w:lang w:eastAsia="zh-CN"/>
        </w:rPr>
        <w:t xml:space="preserve"> The objective of the survey is to achieve the following</w:t>
      </w:r>
      <w:r w:rsidR="00494B56">
        <w:rPr>
          <w:rFonts w:ascii="Times New Roman" w:eastAsiaTheme="minorEastAsia" w:hAnsi="Times New Roman"/>
          <w:lang w:eastAsia="zh-CN"/>
        </w:rPr>
        <w:t>s</w:t>
      </w:r>
      <w:r w:rsidRPr="00C67C7F">
        <w:rPr>
          <w:rFonts w:ascii="Times New Roman" w:eastAsiaTheme="minorEastAsia" w:hAnsi="Times New Roman"/>
          <w:lang w:eastAsia="zh-CN"/>
        </w:rPr>
        <w:t>:</w:t>
      </w:r>
    </w:p>
    <w:p w14:paraId="01AF96F4" w14:textId="77777777" w:rsidR="00B97147" w:rsidRPr="00C67C7F" w:rsidRDefault="00B97147" w:rsidP="00A03164">
      <w:pPr>
        <w:pStyle w:val="ListParagraph"/>
        <w:keepNext w:val="0"/>
        <w:numPr>
          <w:ilvl w:val="0"/>
          <w:numId w:val="38"/>
        </w:numPr>
        <w:tabs>
          <w:tab w:val="left" w:pos="900"/>
        </w:tabs>
        <w:autoSpaceDE w:val="0"/>
        <w:autoSpaceDN w:val="0"/>
        <w:adjustRightInd w:val="0"/>
        <w:spacing w:line="480" w:lineRule="auto"/>
        <w:jc w:val="both"/>
        <w:rPr>
          <w:rFonts w:ascii="Times New Roman" w:eastAsiaTheme="minorEastAsia" w:hAnsi="Times New Roman"/>
          <w:lang w:eastAsia="zh-CN"/>
        </w:rPr>
      </w:pPr>
      <w:r w:rsidRPr="00C67C7F">
        <w:rPr>
          <w:rFonts w:ascii="Times New Roman" w:eastAsiaTheme="minorEastAsia" w:hAnsi="Times New Roman"/>
          <w:lang w:eastAsia="zh-CN"/>
        </w:rPr>
        <w:t>Answer our research questions which are drawn from the thesis research questions.</w:t>
      </w:r>
    </w:p>
    <w:p w14:paraId="483EB0BC" w14:textId="5DD32154" w:rsidR="00B97147" w:rsidRPr="00C67C7F" w:rsidRDefault="00B97147" w:rsidP="00A03164">
      <w:pPr>
        <w:pStyle w:val="ListParagraph"/>
        <w:keepNext w:val="0"/>
        <w:numPr>
          <w:ilvl w:val="0"/>
          <w:numId w:val="38"/>
        </w:numPr>
        <w:tabs>
          <w:tab w:val="left" w:pos="900"/>
        </w:tabs>
        <w:autoSpaceDE w:val="0"/>
        <w:autoSpaceDN w:val="0"/>
        <w:adjustRightInd w:val="0"/>
        <w:spacing w:line="480" w:lineRule="auto"/>
        <w:jc w:val="both"/>
        <w:rPr>
          <w:rFonts w:ascii="Times New Roman" w:eastAsiaTheme="minorEastAsia" w:hAnsi="Times New Roman"/>
          <w:lang w:eastAsia="zh-CN"/>
        </w:rPr>
      </w:pPr>
      <w:del w:id="4012" w:author="Nasser Mustafa [2]" w:date="2018-09-25T18:33:00Z">
        <w:r w:rsidRPr="00C67C7F" w:rsidDel="00AB29B8">
          <w:rPr>
            <w:rFonts w:ascii="Times New Roman" w:eastAsiaTheme="minorEastAsia" w:hAnsi="Times New Roman"/>
            <w:lang w:eastAsia="zh-CN"/>
          </w:rPr>
          <w:delText xml:space="preserve">Validate </w:delText>
        </w:r>
      </w:del>
      <w:ins w:id="4013" w:author="Nasser Mustafa [2]" w:date="2018-09-25T18:33:00Z">
        <w:r w:rsidR="00AB29B8">
          <w:rPr>
            <w:rFonts w:ascii="Times New Roman" w:eastAsiaTheme="minorEastAsia" w:hAnsi="Times New Roman"/>
            <w:lang w:eastAsia="zh-CN"/>
          </w:rPr>
          <w:t>S</w:t>
        </w:r>
      </w:ins>
      <w:ins w:id="4014" w:author="Nasser Mustafa [2]" w:date="2018-09-25T18:34:00Z">
        <w:r w:rsidR="00AB29B8">
          <w:rPr>
            <w:rFonts w:ascii="Times New Roman" w:eastAsiaTheme="minorEastAsia" w:hAnsi="Times New Roman"/>
            <w:lang w:eastAsia="zh-CN"/>
          </w:rPr>
          <w:t>upport</w:t>
        </w:r>
      </w:ins>
      <w:ins w:id="4015" w:author="Nasser Mustafa [2]" w:date="2018-09-25T18:33:00Z">
        <w:r w:rsidR="00AB29B8">
          <w:rPr>
            <w:rFonts w:ascii="Times New Roman" w:eastAsiaTheme="minorEastAsia" w:hAnsi="Times New Roman"/>
            <w:lang w:eastAsia="zh-CN"/>
          </w:rPr>
          <w:t xml:space="preserve"> </w:t>
        </w:r>
      </w:ins>
      <w:r w:rsidRPr="00C67C7F">
        <w:rPr>
          <w:rFonts w:ascii="Times New Roman" w:eastAsiaTheme="minorEastAsia" w:hAnsi="Times New Roman"/>
          <w:lang w:eastAsia="zh-CN"/>
        </w:rPr>
        <w:t xml:space="preserve">the finding of our systematic literature review about traceability model requirements. </w:t>
      </w:r>
    </w:p>
    <w:p w14:paraId="280EE894" w14:textId="77777777" w:rsidR="00B97147" w:rsidRPr="00C67C7F" w:rsidRDefault="00B97147" w:rsidP="00A03164">
      <w:pPr>
        <w:pStyle w:val="ListParagraph"/>
        <w:keepNext w:val="0"/>
        <w:numPr>
          <w:ilvl w:val="0"/>
          <w:numId w:val="38"/>
        </w:numPr>
        <w:tabs>
          <w:tab w:val="left" w:pos="900"/>
        </w:tabs>
        <w:autoSpaceDE w:val="0"/>
        <w:autoSpaceDN w:val="0"/>
        <w:adjustRightInd w:val="0"/>
        <w:spacing w:line="480" w:lineRule="auto"/>
        <w:jc w:val="both"/>
        <w:rPr>
          <w:rFonts w:ascii="Times New Roman" w:eastAsiaTheme="minorEastAsia" w:hAnsi="Times New Roman"/>
          <w:lang w:eastAsia="zh-CN"/>
        </w:rPr>
      </w:pPr>
      <w:r w:rsidRPr="00C67C7F">
        <w:rPr>
          <w:rFonts w:ascii="Times New Roman" w:eastAsiaTheme="minorEastAsia" w:hAnsi="Times New Roman"/>
          <w:lang w:eastAsia="zh-CN"/>
        </w:rPr>
        <w:t>Determine whether traceability practices in industry are aligned with the theoretical approaches.</w:t>
      </w:r>
    </w:p>
    <w:p w14:paraId="5EFD3CCC" w14:textId="6E4F748E" w:rsidR="00B97147" w:rsidRPr="00C67C7F" w:rsidRDefault="00B97147" w:rsidP="00A03164">
      <w:pPr>
        <w:pStyle w:val="ListParagraph"/>
        <w:keepNext w:val="0"/>
        <w:numPr>
          <w:ilvl w:val="0"/>
          <w:numId w:val="38"/>
        </w:numPr>
        <w:tabs>
          <w:tab w:val="left" w:pos="900"/>
        </w:tabs>
        <w:autoSpaceDE w:val="0"/>
        <w:autoSpaceDN w:val="0"/>
        <w:adjustRightInd w:val="0"/>
        <w:spacing w:line="480" w:lineRule="auto"/>
        <w:jc w:val="both"/>
        <w:rPr>
          <w:rFonts w:ascii="Times New Roman" w:eastAsiaTheme="minorEastAsia" w:hAnsi="Times New Roman"/>
          <w:lang w:eastAsia="zh-CN"/>
        </w:rPr>
      </w:pPr>
      <w:r w:rsidRPr="00C67C7F">
        <w:rPr>
          <w:rFonts w:ascii="Times New Roman" w:eastAsiaTheme="minorEastAsia" w:hAnsi="Times New Roman"/>
          <w:lang w:eastAsia="zh-CN"/>
        </w:rPr>
        <w:t>Find a solution that can satisfy the traceability requirements initiated by our industrial partner</w:t>
      </w:r>
      <w:ins w:id="4016" w:author="Yvan Labiche" w:date="2018-09-07T21:53:00Z">
        <w:r w:rsidR="00B91F7E">
          <w:rPr>
            <w:rFonts w:ascii="Times New Roman" w:eastAsiaTheme="minorEastAsia" w:hAnsi="Times New Roman"/>
            <w:lang w:eastAsia="zh-CN"/>
          </w:rPr>
          <w:t>,</w:t>
        </w:r>
      </w:ins>
      <w:r w:rsidR="00FD1C89">
        <w:rPr>
          <w:rFonts w:ascii="Times New Roman" w:eastAsiaTheme="minorEastAsia" w:hAnsi="Times New Roman"/>
          <w:lang w:eastAsia="zh-CN"/>
        </w:rPr>
        <w:t xml:space="preserve"> which requires capturing the traceability of heterogeneous artifacts.</w:t>
      </w:r>
      <w:del w:id="4017" w:author="Yvan Labiche" w:date="2018-09-07T21:53:00Z">
        <w:r w:rsidRPr="00C67C7F" w:rsidDel="00B91F7E">
          <w:rPr>
            <w:rFonts w:ascii="Times New Roman" w:eastAsiaTheme="minorEastAsia" w:hAnsi="Times New Roman"/>
            <w:lang w:eastAsia="zh-CN"/>
          </w:rPr>
          <w:delText>.</w:delText>
        </w:r>
      </w:del>
      <w:r w:rsidRPr="00C67C7F">
        <w:rPr>
          <w:rFonts w:ascii="Times New Roman" w:eastAsiaTheme="minorEastAsia" w:hAnsi="Times New Roman"/>
          <w:lang w:eastAsia="zh-CN"/>
        </w:rPr>
        <w:t xml:space="preserve"> </w:t>
      </w:r>
    </w:p>
    <w:p w14:paraId="34123F71" w14:textId="77777777" w:rsidR="00B97147" w:rsidRPr="00C67C7F" w:rsidRDefault="00B97147" w:rsidP="001B582E">
      <w:pPr>
        <w:pStyle w:val="Heading3"/>
        <w:tabs>
          <w:tab w:val="left" w:pos="900"/>
        </w:tabs>
        <w:spacing w:line="480" w:lineRule="auto"/>
        <w:jc w:val="both"/>
        <w:rPr>
          <w:rFonts w:ascii="Times New Roman" w:hAnsi="Times New Roman"/>
        </w:rPr>
      </w:pPr>
      <w:bookmarkStart w:id="4018" w:name="_Toc517828361"/>
      <w:bookmarkStart w:id="4019" w:name="_Toc525737347"/>
      <w:r w:rsidRPr="00C67C7F">
        <w:rPr>
          <w:rFonts w:ascii="Times New Roman" w:eastAsiaTheme="minorEastAsia" w:hAnsi="Times New Roman"/>
          <w:lang w:eastAsia="zh-CN"/>
        </w:rPr>
        <w:t>Demographic Questions</w:t>
      </w:r>
      <w:bookmarkEnd w:id="4018"/>
      <w:bookmarkEnd w:id="4019"/>
    </w:p>
    <w:p w14:paraId="3B18AA04" w14:textId="56078148" w:rsidR="00B97147" w:rsidRPr="00C67C7F" w:rsidRDefault="00B97147" w:rsidP="001B582E">
      <w:pPr>
        <w:tabs>
          <w:tab w:val="left" w:pos="900"/>
        </w:tabs>
        <w:autoSpaceDE w:val="0"/>
        <w:autoSpaceDN w:val="0"/>
        <w:adjustRightInd w:val="0"/>
        <w:spacing w:line="480" w:lineRule="auto"/>
        <w:jc w:val="both"/>
        <w:rPr>
          <w:rFonts w:ascii="Times New Roman" w:hAnsi="Times New Roman"/>
        </w:rPr>
      </w:pPr>
      <w:r w:rsidRPr="00C67C7F">
        <w:rPr>
          <w:rFonts w:ascii="Times New Roman" w:eastAsiaTheme="minorEastAsia" w:hAnsi="Times New Roman"/>
          <w:lang w:eastAsia="zh-CN"/>
        </w:rPr>
        <w:t xml:space="preserve">The demographic questions determine the educational background, occupational role, domain of expertise, total industrial experience, and company domain, location, and size, see questions 1-4 in </w:t>
      </w:r>
      <w:r w:rsidRPr="00C67C7F">
        <w:rPr>
          <w:rFonts w:ascii="Times New Roman" w:eastAsiaTheme="minorEastAsia" w:hAnsi="Times New Roman"/>
          <w:lang w:eastAsia="zh-CN"/>
        </w:rPr>
        <w:fldChar w:fldCharType="begin"/>
      </w:r>
      <w:r w:rsidRPr="00C67C7F">
        <w:rPr>
          <w:rFonts w:ascii="Times New Roman" w:eastAsiaTheme="minorEastAsia" w:hAnsi="Times New Roman"/>
          <w:lang w:eastAsia="zh-CN"/>
        </w:rPr>
        <w:instrText xml:space="preserve"> REF _Ref512884471 \h  \* MERGEFORMAT </w:instrText>
      </w:r>
      <w:r w:rsidRPr="00C67C7F">
        <w:rPr>
          <w:rFonts w:ascii="Times New Roman" w:eastAsiaTheme="minorEastAsia" w:hAnsi="Times New Roman"/>
          <w:lang w:eastAsia="zh-CN"/>
        </w:rPr>
      </w:r>
      <w:r w:rsidRPr="00C67C7F">
        <w:rPr>
          <w:rFonts w:ascii="Times New Roman" w:eastAsiaTheme="minorEastAsia" w:hAnsi="Times New Roman"/>
          <w:lang w:eastAsia="zh-CN"/>
        </w:rPr>
        <w:fldChar w:fldCharType="separate"/>
      </w:r>
      <w:ins w:id="4020" w:author="Nasser Mustafa [2]" w:date="2018-09-26T11:08:00Z">
        <w:r w:rsidR="00047800" w:rsidRPr="00047800">
          <w:rPr>
            <w:rFonts w:ascii="Times New Roman" w:hAnsi="Times New Roman"/>
            <w:rPrChange w:id="4021" w:author="Nasser Mustafa [2]" w:date="2018-09-26T11:08:00Z">
              <w:rPr>
                <w:rFonts w:ascii="Times New Roman" w:hAnsi="Times New Roman"/>
                <w:color w:val="000000" w:themeColor="text1"/>
                <w:sz w:val="20"/>
                <w:szCs w:val="20"/>
              </w:rPr>
            </w:rPrChange>
          </w:rPr>
          <w:t xml:space="preserve">Figure </w:t>
        </w:r>
        <w:r w:rsidR="00047800" w:rsidRPr="00047800">
          <w:rPr>
            <w:rFonts w:ascii="Times New Roman" w:hAnsi="Times New Roman"/>
            <w:noProof/>
            <w:rPrChange w:id="4022" w:author="Nasser Mustafa [2]" w:date="2018-09-26T11:08:00Z">
              <w:rPr>
                <w:rFonts w:ascii="Times New Roman" w:hAnsi="Times New Roman"/>
                <w:noProof/>
                <w:color w:val="000000" w:themeColor="text1"/>
                <w:sz w:val="20"/>
                <w:szCs w:val="20"/>
                <w:highlight w:val="yellow"/>
              </w:rPr>
            </w:rPrChange>
          </w:rPr>
          <w:t>9</w:t>
        </w:r>
      </w:ins>
      <w:del w:id="4023" w:author="Nasser Mustafa [2]" w:date="2018-09-19T14:47:00Z">
        <w:r w:rsidR="00C779F7" w:rsidRPr="00E10D7D" w:rsidDel="00740534">
          <w:rPr>
            <w:rFonts w:ascii="Times New Roman" w:hAnsi="Times New Roman"/>
          </w:rPr>
          <w:delText xml:space="preserve">Figure </w:delText>
        </w:r>
        <w:r w:rsidR="00C779F7" w:rsidRPr="00E10D7D" w:rsidDel="00740534">
          <w:rPr>
            <w:rFonts w:ascii="Times New Roman" w:hAnsi="Times New Roman"/>
            <w:noProof/>
          </w:rPr>
          <w:delText>9</w:delText>
        </w:r>
      </w:del>
      <w:r w:rsidRPr="00C67C7F">
        <w:rPr>
          <w:rFonts w:ascii="Times New Roman" w:eastAsiaTheme="minorEastAsia" w:hAnsi="Times New Roman"/>
          <w:lang w:eastAsia="zh-CN"/>
        </w:rPr>
        <w:fldChar w:fldCharType="end"/>
      </w:r>
      <w:r w:rsidRPr="00C67C7F">
        <w:rPr>
          <w:rFonts w:ascii="Times New Roman" w:eastAsiaTheme="minorEastAsia" w:hAnsi="Times New Roman"/>
          <w:lang w:eastAsia="zh-CN"/>
        </w:rPr>
        <w:t>. The feedback of the questions contribute indir</w:t>
      </w:r>
      <w:r w:rsidR="00FE3B80">
        <w:rPr>
          <w:rFonts w:ascii="Times New Roman" w:eastAsiaTheme="minorEastAsia" w:hAnsi="Times New Roman"/>
          <w:lang w:eastAsia="zh-CN"/>
        </w:rPr>
        <w:t>ectly to our research questions since</w:t>
      </w:r>
      <w:r w:rsidRPr="00C67C7F">
        <w:rPr>
          <w:rFonts w:ascii="Times New Roman" w:eastAsiaTheme="minorEastAsia" w:hAnsi="Times New Roman"/>
          <w:lang w:eastAsia="zh-CN"/>
        </w:rPr>
        <w:t xml:space="preserve"> they can provide us information </w:t>
      </w:r>
      <w:r w:rsidR="00FE3B80">
        <w:rPr>
          <w:rFonts w:ascii="Times New Roman" w:eastAsiaTheme="minorEastAsia" w:hAnsi="Times New Roman"/>
          <w:lang w:eastAsia="zh-CN"/>
        </w:rPr>
        <w:t xml:space="preserve">about the </w:t>
      </w:r>
      <w:r w:rsidRPr="00C67C7F">
        <w:rPr>
          <w:rFonts w:ascii="Times New Roman" w:eastAsiaTheme="minorEastAsia" w:hAnsi="Times New Roman"/>
          <w:lang w:eastAsia="zh-CN"/>
        </w:rPr>
        <w:t xml:space="preserve">expertise of the participants and their companies’ domain. </w:t>
      </w:r>
      <w:r w:rsidRPr="00C67C7F">
        <w:rPr>
          <w:rFonts w:ascii="Times New Roman" w:hAnsi="Times New Roman"/>
        </w:rPr>
        <w:t xml:space="preserve">It is important to mention that the participants of our survey are not only software engineers, but also professionals who practice traceability in their companies. We believe that the more we know about participants’ demographic data, the better assumption we can make about our solution. For instance, the occupational role, domain of expertise, and industrial experience of the participants are equally important indictors to measure the quality of the survey feedback. On the other hand, education is </w:t>
      </w:r>
      <w:r w:rsidR="00FE3B80">
        <w:rPr>
          <w:rFonts w:ascii="Times New Roman" w:hAnsi="Times New Roman"/>
        </w:rPr>
        <w:t>a good indicator that reflects</w:t>
      </w:r>
      <w:r w:rsidRPr="00C67C7F">
        <w:rPr>
          <w:rFonts w:ascii="Times New Roman" w:hAnsi="Times New Roman"/>
        </w:rPr>
        <w:t xml:space="preserve"> knowledge but it </w:t>
      </w:r>
      <w:r w:rsidR="00FE3B80">
        <w:rPr>
          <w:rFonts w:ascii="Times New Roman" w:hAnsi="Times New Roman"/>
        </w:rPr>
        <w:t>does not</w:t>
      </w:r>
      <w:r w:rsidRPr="00C67C7F">
        <w:rPr>
          <w:rFonts w:ascii="Times New Roman" w:hAnsi="Times New Roman"/>
        </w:rPr>
        <w:t xml:space="preserve"> </w:t>
      </w:r>
      <w:r w:rsidR="00FE3B80">
        <w:rPr>
          <w:rFonts w:ascii="Times New Roman" w:hAnsi="Times New Roman"/>
        </w:rPr>
        <w:t xml:space="preserve">necessarily reflect </w:t>
      </w:r>
      <w:r w:rsidRPr="00C67C7F">
        <w:rPr>
          <w:rFonts w:ascii="Times New Roman" w:hAnsi="Times New Roman"/>
        </w:rPr>
        <w:t>knowledge in traceability.</w:t>
      </w:r>
    </w:p>
    <w:p w14:paraId="3C3F3EBC" w14:textId="77777777" w:rsidR="00B97147" w:rsidRPr="00C67C7F" w:rsidRDefault="00B97147" w:rsidP="001B582E">
      <w:pPr>
        <w:pStyle w:val="Heading3"/>
        <w:tabs>
          <w:tab w:val="left" w:pos="900"/>
        </w:tabs>
        <w:spacing w:line="480" w:lineRule="auto"/>
        <w:jc w:val="both"/>
        <w:rPr>
          <w:rFonts w:ascii="Times New Roman" w:hAnsi="Times New Roman"/>
        </w:rPr>
      </w:pPr>
      <w:bookmarkStart w:id="4024" w:name="_Toc517828362"/>
      <w:bookmarkStart w:id="4025" w:name="_Toc525737348"/>
      <w:r w:rsidRPr="00C67C7F">
        <w:rPr>
          <w:rFonts w:ascii="Times New Roman" w:eastAsiaTheme="minorEastAsia" w:hAnsi="Times New Roman"/>
          <w:lang w:eastAsia="zh-CN"/>
        </w:rPr>
        <w:t>Traceability Questions</w:t>
      </w:r>
      <w:bookmarkEnd w:id="4024"/>
      <w:bookmarkEnd w:id="4025"/>
    </w:p>
    <w:p w14:paraId="61567F9F" w14:textId="4CC5D04B" w:rsidR="00B97147" w:rsidRPr="00C67C7F" w:rsidRDefault="00B97147" w:rsidP="001B582E">
      <w:pPr>
        <w:pStyle w:val="ListParagraph"/>
        <w:tabs>
          <w:tab w:val="left" w:pos="900"/>
        </w:tabs>
        <w:autoSpaceDE w:val="0"/>
        <w:autoSpaceDN w:val="0"/>
        <w:adjustRightInd w:val="0"/>
        <w:spacing w:line="480" w:lineRule="auto"/>
        <w:ind w:left="0"/>
        <w:jc w:val="both"/>
        <w:rPr>
          <w:rFonts w:ascii="Times New Roman" w:eastAsiaTheme="minorEastAsia" w:hAnsi="Times New Roman"/>
          <w:lang w:eastAsia="zh-CN"/>
        </w:rPr>
      </w:pPr>
      <w:r w:rsidRPr="00C67C7F">
        <w:rPr>
          <w:rFonts w:ascii="Times New Roman" w:eastAsiaTheme="minorEastAsia" w:hAnsi="Times New Roman"/>
          <w:lang w:eastAsia="zh-CN"/>
        </w:rPr>
        <w:t xml:space="preserve">The feedback that we get from traceability questions contribute </w:t>
      </w:r>
      <w:r w:rsidRPr="00C67C7F">
        <w:rPr>
          <w:rFonts w:ascii="Times New Roman" w:hAnsi="Times New Roman"/>
        </w:rPr>
        <w:t xml:space="preserve">to </w:t>
      </w:r>
      <w:r w:rsidRPr="00C67C7F">
        <w:rPr>
          <w:rFonts w:ascii="Times New Roman" w:hAnsi="Times New Roman"/>
        </w:rPr>
        <w:fldChar w:fldCharType="begin"/>
      </w:r>
      <w:r w:rsidRPr="00C67C7F">
        <w:rPr>
          <w:rFonts w:ascii="Times New Roman" w:hAnsi="Times New Roman"/>
        </w:rPr>
        <w:instrText xml:space="preserve"> REF _Ref512368316 \n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Q2</w:t>
      </w:r>
      <w:r w:rsidRPr="00C67C7F">
        <w:rPr>
          <w:rFonts w:ascii="Times New Roman" w:hAnsi="Times New Roman"/>
        </w:rPr>
        <w:fldChar w:fldCharType="end"/>
      </w:r>
      <w:r w:rsidRPr="00C67C7F">
        <w:rPr>
          <w:rFonts w:ascii="Times New Roman" w:hAnsi="Times New Roman"/>
        </w:rPr>
        <w:t xml:space="preserve">, </w:t>
      </w:r>
      <w:r w:rsidRPr="00C67C7F">
        <w:rPr>
          <w:rFonts w:ascii="Times New Roman" w:hAnsi="Times New Roman"/>
        </w:rPr>
        <w:fldChar w:fldCharType="begin"/>
      </w:r>
      <w:r w:rsidRPr="00C67C7F">
        <w:rPr>
          <w:rFonts w:ascii="Times New Roman" w:hAnsi="Times New Roman"/>
        </w:rPr>
        <w:instrText xml:space="preserve"> REF _Ref512368321 \n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Q3</w:t>
      </w:r>
      <w:r w:rsidRPr="00C67C7F">
        <w:rPr>
          <w:rFonts w:ascii="Times New Roman" w:hAnsi="Times New Roman"/>
        </w:rPr>
        <w:fldChar w:fldCharType="end"/>
      </w:r>
      <w:r w:rsidRPr="00C67C7F">
        <w:rPr>
          <w:rFonts w:ascii="Times New Roman" w:hAnsi="Times New Roman"/>
        </w:rPr>
        <w:t xml:space="preserve"> and </w:t>
      </w:r>
      <w:r w:rsidRPr="00C67C7F">
        <w:rPr>
          <w:rFonts w:ascii="Times New Roman" w:hAnsi="Times New Roman"/>
        </w:rPr>
        <w:fldChar w:fldCharType="begin"/>
      </w:r>
      <w:r w:rsidRPr="00C67C7F">
        <w:rPr>
          <w:rFonts w:ascii="Times New Roman" w:hAnsi="Times New Roman"/>
        </w:rPr>
        <w:instrText xml:space="preserve"> REF _Ref512368361 \n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Q5</w:t>
      </w:r>
      <w:r w:rsidRPr="00C67C7F">
        <w:rPr>
          <w:rFonts w:ascii="Times New Roman" w:hAnsi="Times New Roman"/>
        </w:rPr>
        <w:fldChar w:fldCharType="end"/>
      </w:r>
      <w:r w:rsidRPr="00C67C7F">
        <w:rPr>
          <w:rFonts w:ascii="Times New Roman" w:hAnsi="Times New Roman"/>
        </w:rPr>
        <w:t xml:space="preserve"> which reflect information about the domains in which traceability is adopted, what types of artifacts are traced and in which direction. Also, it provides answers about the cardinality of the relations between the traceable artifacts, and how trace links can be identified.</w:t>
      </w:r>
      <w:r w:rsidRPr="00C67C7F">
        <w:rPr>
          <w:rFonts w:ascii="Times New Roman" w:eastAsiaTheme="minorEastAsia" w:hAnsi="Times New Roman"/>
          <w:lang w:eastAsia="zh-CN"/>
        </w:rPr>
        <w:t xml:space="preserve"> The answers also provide insight about the features of the traceability tools used in industry which can enhance the design of a generic traceability model. We have the following types of questions</w:t>
      </w:r>
    </w:p>
    <w:p w14:paraId="4E6AE1FC" w14:textId="73814BED" w:rsidR="00B97147" w:rsidRPr="00C67C7F" w:rsidRDefault="00B97147" w:rsidP="00A03164">
      <w:pPr>
        <w:pStyle w:val="ListParagraph"/>
        <w:keepNext w:val="0"/>
        <w:numPr>
          <w:ilvl w:val="0"/>
          <w:numId w:val="41"/>
        </w:numPr>
        <w:tabs>
          <w:tab w:val="left" w:pos="900"/>
          <w:tab w:val="left" w:pos="1080"/>
        </w:tabs>
        <w:autoSpaceDE w:val="0"/>
        <w:autoSpaceDN w:val="0"/>
        <w:adjustRightInd w:val="0"/>
        <w:spacing w:line="480" w:lineRule="auto"/>
        <w:jc w:val="both"/>
        <w:rPr>
          <w:rFonts w:ascii="Times New Roman" w:hAnsi="Times New Roman"/>
        </w:rPr>
      </w:pPr>
      <w:r w:rsidRPr="00C67C7F">
        <w:rPr>
          <w:rFonts w:ascii="Times New Roman" w:eastAsiaTheme="minorEastAsia" w:hAnsi="Times New Roman"/>
          <w:b/>
          <w:lang w:eastAsia="zh-CN"/>
        </w:rPr>
        <w:t>Questions about Artifacts, trace links and their types</w:t>
      </w:r>
      <w:r w:rsidRPr="00C67C7F">
        <w:rPr>
          <w:rFonts w:ascii="Times New Roman" w:eastAsiaTheme="minorEastAsia" w:hAnsi="Times New Roman"/>
          <w:lang w:eastAsia="zh-CN"/>
        </w:rPr>
        <w:t xml:space="preserve">: these questions investigate the different types of artifacts, the cardinality of the relationship between them, the phase or model type they belong to, and the direction of traceability as shown in </w:t>
      </w:r>
      <w:r w:rsidRPr="00C67C7F">
        <w:rPr>
          <w:rFonts w:ascii="Times New Roman" w:eastAsiaTheme="minorEastAsia" w:hAnsi="Times New Roman"/>
          <w:lang w:eastAsia="zh-CN"/>
        </w:rPr>
        <w:fldChar w:fldCharType="begin"/>
      </w:r>
      <w:r w:rsidRPr="00C67C7F">
        <w:rPr>
          <w:rFonts w:ascii="Times New Roman" w:eastAsiaTheme="minorEastAsia" w:hAnsi="Times New Roman"/>
          <w:lang w:eastAsia="zh-CN"/>
        </w:rPr>
        <w:instrText xml:space="preserve"> REF _Ref512418507 \h  \* MERGEFORMAT </w:instrText>
      </w:r>
      <w:r w:rsidRPr="00C67C7F">
        <w:rPr>
          <w:rFonts w:ascii="Times New Roman" w:eastAsiaTheme="minorEastAsia" w:hAnsi="Times New Roman"/>
          <w:lang w:eastAsia="zh-CN"/>
        </w:rPr>
      </w:r>
      <w:r w:rsidRPr="00C67C7F">
        <w:rPr>
          <w:rFonts w:ascii="Times New Roman" w:eastAsiaTheme="minorEastAsia" w:hAnsi="Times New Roman"/>
          <w:lang w:eastAsia="zh-CN"/>
        </w:rPr>
        <w:fldChar w:fldCharType="separate"/>
      </w:r>
      <w:ins w:id="4026" w:author="Nasser Mustafa [2]" w:date="2018-09-26T11:08:00Z">
        <w:r w:rsidR="00047800" w:rsidRPr="00047800">
          <w:rPr>
            <w:rFonts w:ascii="Times New Roman" w:hAnsi="Times New Roman"/>
            <w:rPrChange w:id="4027"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4028" w:author="Nasser Mustafa [2]" w:date="2018-09-26T11:08:00Z">
              <w:rPr>
                <w:rFonts w:ascii="Times New Roman" w:hAnsi="Times New Roman"/>
                <w:noProof/>
                <w:sz w:val="20"/>
                <w:szCs w:val="20"/>
              </w:rPr>
            </w:rPrChange>
          </w:rPr>
          <w:t>11</w:t>
        </w:r>
      </w:ins>
      <w:del w:id="4029" w:author="Nasser Mustafa [2]" w:date="2018-09-19T14:47:00Z">
        <w:r w:rsidR="00C779F7" w:rsidRPr="00E10D7D" w:rsidDel="00740534">
          <w:rPr>
            <w:rFonts w:ascii="Times New Roman" w:hAnsi="Times New Roman"/>
          </w:rPr>
          <w:delText xml:space="preserve">Table </w:delText>
        </w:r>
        <w:r w:rsidR="00C779F7" w:rsidRPr="00E10D7D" w:rsidDel="00740534">
          <w:rPr>
            <w:rFonts w:ascii="Times New Roman" w:hAnsi="Times New Roman"/>
            <w:noProof/>
          </w:rPr>
          <w:delText>11</w:delText>
        </w:r>
      </w:del>
      <w:r w:rsidRPr="00C67C7F">
        <w:rPr>
          <w:rFonts w:ascii="Times New Roman" w:eastAsiaTheme="minorEastAsia" w:hAnsi="Times New Roman"/>
          <w:lang w:eastAsia="zh-CN"/>
        </w:rPr>
        <w:fldChar w:fldCharType="end"/>
      </w:r>
      <w:r w:rsidRPr="00C67C7F">
        <w:rPr>
          <w:rFonts w:ascii="Times New Roman" w:eastAsiaTheme="minorEastAsia" w:hAnsi="Times New Roman"/>
          <w:lang w:eastAsia="zh-CN"/>
        </w:rPr>
        <w:t>.</w:t>
      </w:r>
    </w:p>
    <w:p w14:paraId="756C579C" w14:textId="4716C383" w:rsidR="00B97147" w:rsidRPr="00C67C7F" w:rsidRDefault="00DF284C" w:rsidP="00A03164">
      <w:pPr>
        <w:pStyle w:val="ListParagraph"/>
        <w:keepNext w:val="0"/>
        <w:numPr>
          <w:ilvl w:val="0"/>
          <w:numId w:val="36"/>
        </w:numPr>
        <w:tabs>
          <w:tab w:val="left" w:pos="900"/>
          <w:tab w:val="left" w:pos="1080"/>
        </w:tabs>
        <w:autoSpaceDE w:val="0"/>
        <w:autoSpaceDN w:val="0"/>
        <w:adjustRightInd w:val="0"/>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673600" behindDoc="0" locked="0" layoutInCell="1" allowOverlap="1" wp14:anchorId="38F08C06" wp14:editId="3A10DE41">
                <wp:simplePos x="0" y="0"/>
                <wp:positionH relativeFrom="margin">
                  <wp:align>right</wp:align>
                </wp:positionH>
                <wp:positionV relativeFrom="margin">
                  <wp:posOffset>6002655</wp:posOffset>
                </wp:positionV>
                <wp:extent cx="5601335" cy="2854325"/>
                <wp:effectExtent l="0" t="0" r="0" b="317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335" cy="2854325"/>
                        </a:xfrm>
                        <a:prstGeom prst="rect">
                          <a:avLst/>
                        </a:prstGeom>
                        <a:solidFill>
                          <a:srgbClr val="FFFFFF"/>
                        </a:solidFill>
                        <a:ln w="9525">
                          <a:noFill/>
                          <a:miter lim="800000"/>
                          <a:headEnd/>
                          <a:tailEnd/>
                        </a:ln>
                      </wps:spPr>
                      <wps:txbx>
                        <w:txbxContent>
                          <w:p w14:paraId="66E975E3" w14:textId="5488C133" w:rsidR="00D617FD" w:rsidRPr="0000696E" w:rsidRDefault="00D617FD" w:rsidP="00B97147">
                            <w:pPr>
                              <w:pStyle w:val="Caption"/>
                              <w:rPr>
                                <w:rFonts w:ascii="Times New Roman" w:hAnsi="Times New Roman"/>
                                <w:b w:val="0"/>
                                <w:i/>
                                <w:sz w:val="20"/>
                                <w:szCs w:val="20"/>
                              </w:rPr>
                            </w:pPr>
                            <w:bookmarkStart w:id="4030" w:name="_Ref512418507"/>
                            <w:bookmarkStart w:id="4031" w:name="_Toc525723630"/>
                            <w:r w:rsidRPr="0000696E">
                              <w:rPr>
                                <w:rFonts w:ascii="Times New Roman" w:hAnsi="Times New Roman"/>
                                <w:sz w:val="20"/>
                                <w:szCs w:val="20"/>
                              </w:rPr>
                              <w:t xml:space="preserve">Table </w:t>
                            </w:r>
                            <w:r w:rsidRPr="0000696E">
                              <w:rPr>
                                <w:rFonts w:ascii="Times New Roman" w:hAnsi="Times New Roman"/>
                                <w:b w:val="0"/>
                                <w:i/>
                                <w:sz w:val="20"/>
                                <w:szCs w:val="20"/>
                              </w:rPr>
                              <w:fldChar w:fldCharType="begin"/>
                            </w:r>
                            <w:r w:rsidRPr="0000696E">
                              <w:rPr>
                                <w:rFonts w:ascii="Times New Roman" w:hAnsi="Times New Roman"/>
                                <w:sz w:val="20"/>
                                <w:szCs w:val="20"/>
                              </w:rPr>
                              <w:instrText xml:space="preserve"> SEQ Table \* ARABIC </w:instrText>
                            </w:r>
                            <w:r w:rsidRPr="0000696E">
                              <w:rPr>
                                <w:rFonts w:ascii="Times New Roman" w:hAnsi="Times New Roman"/>
                                <w:b w:val="0"/>
                                <w:i/>
                                <w:sz w:val="20"/>
                                <w:szCs w:val="20"/>
                              </w:rPr>
                              <w:fldChar w:fldCharType="separate"/>
                            </w:r>
                            <w:r>
                              <w:rPr>
                                <w:rFonts w:ascii="Times New Roman" w:hAnsi="Times New Roman"/>
                                <w:noProof/>
                                <w:sz w:val="20"/>
                                <w:szCs w:val="20"/>
                              </w:rPr>
                              <w:t>11</w:t>
                            </w:r>
                            <w:r w:rsidRPr="0000696E">
                              <w:rPr>
                                <w:rFonts w:ascii="Times New Roman" w:hAnsi="Times New Roman"/>
                                <w:b w:val="0"/>
                                <w:i/>
                                <w:sz w:val="20"/>
                                <w:szCs w:val="20"/>
                              </w:rPr>
                              <w:fldChar w:fldCharType="end"/>
                            </w:r>
                            <w:bookmarkEnd w:id="4030"/>
                            <w:r w:rsidRPr="0000696E">
                              <w:rPr>
                                <w:rFonts w:ascii="Times New Roman" w:hAnsi="Times New Roman"/>
                                <w:sz w:val="20"/>
                                <w:szCs w:val="20"/>
                              </w:rPr>
                              <w:t>: Questions about artifacts and trace links</w:t>
                            </w:r>
                            <w:bookmarkEnd w:id="4031"/>
                          </w:p>
                          <w:tbl>
                            <w:tblPr>
                              <w:tblStyle w:val="TableGrid"/>
                              <w:tblW w:w="8460" w:type="dxa"/>
                              <w:tblInd w:w="-5" w:type="dxa"/>
                              <w:tblLook w:val="04A0" w:firstRow="1" w:lastRow="0" w:firstColumn="1" w:lastColumn="0" w:noHBand="0" w:noVBand="1"/>
                            </w:tblPr>
                            <w:tblGrid>
                              <w:gridCol w:w="2099"/>
                              <w:gridCol w:w="1501"/>
                              <w:gridCol w:w="4860"/>
                            </w:tblGrid>
                            <w:tr w:rsidR="00D617FD" w:rsidRPr="00DA4922" w14:paraId="68CBAAF0" w14:textId="77777777" w:rsidTr="00DF284C">
                              <w:trPr>
                                <w:trHeight w:val="413"/>
                              </w:trPr>
                              <w:tc>
                                <w:tcPr>
                                  <w:tcW w:w="8460" w:type="dxa"/>
                                  <w:gridSpan w:val="3"/>
                                </w:tcPr>
                                <w:p w14:paraId="255C80F3" w14:textId="77777777" w:rsidR="00D617FD" w:rsidRDefault="00D617FD" w:rsidP="0009457F">
                                  <w:pPr>
                                    <w:spacing w:line="240" w:lineRule="auto"/>
                                    <w:jc w:val="center"/>
                                    <w:rPr>
                                      <w:rFonts w:ascii="Times New Roman" w:hAnsi="Times New Roman"/>
                                      <w:b/>
                                      <w:sz w:val="20"/>
                                      <w:szCs w:val="20"/>
                                    </w:rPr>
                                  </w:pPr>
                                  <w:r>
                                    <w:rPr>
                                      <w:rFonts w:ascii="Times New Roman" w:hAnsi="Times New Roman"/>
                                      <w:b/>
                                      <w:sz w:val="20"/>
                                      <w:szCs w:val="20"/>
                                    </w:rPr>
                                    <w:t>Artifacts and Trace L</w:t>
                                  </w:r>
                                  <w:r w:rsidRPr="00455EDA">
                                    <w:rPr>
                                      <w:rFonts w:ascii="Times New Roman" w:hAnsi="Times New Roman"/>
                                      <w:b/>
                                      <w:sz w:val="20"/>
                                      <w:szCs w:val="20"/>
                                    </w:rPr>
                                    <w:t>inks</w:t>
                                  </w:r>
                                </w:p>
                              </w:tc>
                            </w:tr>
                            <w:tr w:rsidR="00D617FD" w:rsidRPr="00DA4922" w14:paraId="5A3CD135" w14:textId="77777777" w:rsidTr="00DF284C">
                              <w:trPr>
                                <w:trHeight w:val="413"/>
                              </w:trPr>
                              <w:tc>
                                <w:tcPr>
                                  <w:tcW w:w="2099" w:type="dxa"/>
                                </w:tcPr>
                                <w:p w14:paraId="6869B006" w14:textId="77777777" w:rsidR="00D617FD" w:rsidRPr="00FE3B80" w:rsidRDefault="00D617FD" w:rsidP="0009457F">
                                  <w:pPr>
                                    <w:spacing w:line="240" w:lineRule="auto"/>
                                    <w:jc w:val="center"/>
                                    <w:rPr>
                                      <w:rFonts w:ascii="Times New Roman" w:hAnsi="Times New Roman"/>
                                      <w:b/>
                                      <w:sz w:val="20"/>
                                      <w:szCs w:val="20"/>
                                    </w:rPr>
                                  </w:pPr>
                                  <w:r w:rsidRPr="00FE3B80">
                                    <w:rPr>
                                      <w:rFonts w:ascii="Times New Roman" w:hAnsi="Times New Roman"/>
                                      <w:b/>
                                      <w:sz w:val="20"/>
                                      <w:szCs w:val="20"/>
                                    </w:rPr>
                                    <w:t>Question</w:t>
                                  </w:r>
                                </w:p>
                              </w:tc>
                              <w:tc>
                                <w:tcPr>
                                  <w:tcW w:w="1501" w:type="dxa"/>
                                </w:tcPr>
                                <w:p w14:paraId="3992B32B" w14:textId="1BFC3A76" w:rsidR="00D617FD" w:rsidRPr="00FE3B80" w:rsidRDefault="00D617FD" w:rsidP="00F1192D">
                                  <w:pPr>
                                    <w:spacing w:line="240" w:lineRule="auto"/>
                                    <w:ind w:firstLine="0"/>
                                    <w:rPr>
                                      <w:rFonts w:ascii="Times New Roman" w:hAnsi="Times New Roman"/>
                                      <w:b/>
                                      <w:sz w:val="20"/>
                                      <w:szCs w:val="20"/>
                                    </w:rPr>
                                  </w:pPr>
                                  <w:r w:rsidRPr="00FE3B80">
                                    <w:rPr>
                                      <w:rFonts w:ascii="Times New Roman" w:hAnsi="Times New Roman"/>
                                      <w:b/>
                                      <w:sz w:val="20"/>
                                      <w:szCs w:val="20"/>
                                    </w:rPr>
                                    <w:t>Question</w:t>
                                  </w:r>
                                  <w:r>
                                    <w:rPr>
                                      <w:rFonts w:ascii="Times New Roman" w:hAnsi="Times New Roman"/>
                                      <w:b/>
                                      <w:sz w:val="20"/>
                                      <w:szCs w:val="20"/>
                                    </w:rPr>
                                    <w:t xml:space="preserve">s number in </w:t>
                                  </w:r>
                                  <w:r w:rsidRPr="00FE3B80">
                                    <w:rPr>
                                      <w:rFonts w:ascii="Times New Roman" w:hAnsi="Times New Roman"/>
                                      <w:b/>
                                      <w:sz w:val="20"/>
                                      <w:szCs w:val="20"/>
                                    </w:rPr>
                                    <w:fldChar w:fldCharType="begin"/>
                                  </w:r>
                                  <w:r w:rsidRPr="00FE3B80">
                                    <w:rPr>
                                      <w:rFonts w:ascii="Times New Roman" w:hAnsi="Times New Roman"/>
                                      <w:b/>
                                      <w:sz w:val="20"/>
                                      <w:szCs w:val="20"/>
                                    </w:rPr>
                                    <w:instrText xml:space="preserve"> REF _Ref512884471 \h  \* MERGEFORMAT </w:instrText>
                                  </w:r>
                                  <w:r w:rsidRPr="00FE3B80">
                                    <w:rPr>
                                      <w:rFonts w:ascii="Times New Roman" w:hAnsi="Times New Roman"/>
                                      <w:b/>
                                      <w:sz w:val="20"/>
                                      <w:szCs w:val="20"/>
                                    </w:rPr>
                                  </w:r>
                                  <w:r w:rsidRPr="00FE3B80">
                                    <w:rPr>
                                      <w:rFonts w:ascii="Times New Roman" w:hAnsi="Times New Roman"/>
                                      <w:b/>
                                      <w:sz w:val="20"/>
                                      <w:szCs w:val="20"/>
                                    </w:rPr>
                                    <w:fldChar w:fldCharType="separate"/>
                                  </w:r>
                                  <w:r w:rsidRPr="00085E96">
                                    <w:rPr>
                                      <w:rFonts w:ascii="Times New Roman" w:hAnsi="Times New Roman"/>
                                      <w:b/>
                                      <w:color w:val="000000" w:themeColor="text1"/>
                                      <w:sz w:val="20"/>
                                      <w:szCs w:val="20"/>
                                    </w:rPr>
                                    <w:t xml:space="preserve">Figure </w:t>
                                  </w:r>
                                  <w:r w:rsidRPr="00085E96">
                                    <w:rPr>
                                      <w:rFonts w:ascii="Times New Roman" w:hAnsi="Times New Roman"/>
                                      <w:b/>
                                      <w:noProof/>
                                      <w:color w:val="000000" w:themeColor="text1"/>
                                      <w:sz w:val="20"/>
                                      <w:szCs w:val="20"/>
                                    </w:rPr>
                                    <w:t>9</w:t>
                                  </w:r>
                                  <w:r w:rsidRPr="00FE3B80">
                                    <w:rPr>
                                      <w:rFonts w:ascii="Times New Roman" w:hAnsi="Times New Roman"/>
                                      <w:b/>
                                      <w:sz w:val="20"/>
                                      <w:szCs w:val="20"/>
                                    </w:rPr>
                                    <w:fldChar w:fldCharType="end"/>
                                  </w:r>
                                </w:p>
                              </w:tc>
                              <w:tc>
                                <w:tcPr>
                                  <w:tcW w:w="4860" w:type="dxa"/>
                                </w:tcPr>
                                <w:p w14:paraId="4BF03C0E" w14:textId="77777777" w:rsidR="00D617FD" w:rsidRPr="00FE3B80" w:rsidRDefault="00D617FD" w:rsidP="0009457F">
                                  <w:pPr>
                                    <w:spacing w:line="240" w:lineRule="auto"/>
                                    <w:jc w:val="center"/>
                                    <w:rPr>
                                      <w:rFonts w:ascii="Times New Roman" w:hAnsi="Times New Roman"/>
                                      <w:b/>
                                      <w:sz w:val="20"/>
                                      <w:szCs w:val="20"/>
                                    </w:rPr>
                                  </w:pPr>
                                  <w:r w:rsidRPr="00FE3B80">
                                    <w:rPr>
                                      <w:rFonts w:ascii="Times New Roman" w:hAnsi="Times New Roman"/>
                                      <w:b/>
                                      <w:sz w:val="20"/>
                                      <w:szCs w:val="20"/>
                                    </w:rPr>
                                    <w:t>Comment</w:t>
                                  </w:r>
                                </w:p>
                              </w:tc>
                            </w:tr>
                            <w:tr w:rsidR="00D617FD" w:rsidRPr="00DA4922" w14:paraId="1A2ACF39" w14:textId="77777777" w:rsidTr="002D6A49">
                              <w:trPr>
                                <w:trHeight w:val="453"/>
                              </w:trPr>
                              <w:tc>
                                <w:tcPr>
                                  <w:tcW w:w="2099" w:type="dxa"/>
                                </w:tcPr>
                                <w:p w14:paraId="6A32BC36" w14:textId="77777777"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Artifacts</w:t>
                                  </w:r>
                                  <w:r>
                                    <w:rPr>
                                      <w:rFonts w:ascii="Times New Roman" w:hAnsi="Times New Roman"/>
                                      <w:sz w:val="20"/>
                                      <w:szCs w:val="16"/>
                                    </w:rPr>
                                    <w:t xml:space="preserve"> type</w:t>
                                  </w:r>
                                </w:p>
                              </w:tc>
                              <w:tc>
                                <w:tcPr>
                                  <w:tcW w:w="1501" w:type="dxa"/>
                                </w:tcPr>
                                <w:p w14:paraId="376B5B47" w14:textId="77777777" w:rsidR="00D617FD" w:rsidRPr="007858BA" w:rsidRDefault="00D617FD" w:rsidP="0009457F">
                                  <w:pPr>
                                    <w:spacing w:line="240" w:lineRule="auto"/>
                                    <w:rPr>
                                      <w:rFonts w:ascii="Times New Roman" w:hAnsi="Times New Roman"/>
                                      <w:sz w:val="20"/>
                                      <w:szCs w:val="16"/>
                                    </w:rPr>
                                  </w:pPr>
                                  <w:r>
                                    <w:rPr>
                                      <w:rFonts w:ascii="Times New Roman" w:hAnsi="Times New Roman"/>
                                      <w:sz w:val="20"/>
                                      <w:szCs w:val="16"/>
                                    </w:rPr>
                                    <w:t>10</w:t>
                                  </w:r>
                                </w:p>
                              </w:tc>
                              <w:tc>
                                <w:tcPr>
                                  <w:tcW w:w="4860" w:type="dxa"/>
                                </w:tcPr>
                                <w:p w14:paraId="2C998FB5" w14:textId="77777777" w:rsidR="00D617FD" w:rsidRPr="007858BA" w:rsidRDefault="00D617FD" w:rsidP="00FE3B80">
                                  <w:pPr>
                                    <w:spacing w:line="240" w:lineRule="auto"/>
                                    <w:ind w:hanging="23"/>
                                    <w:rPr>
                                      <w:rFonts w:ascii="Times New Roman" w:hAnsi="Times New Roman"/>
                                      <w:sz w:val="20"/>
                                      <w:szCs w:val="16"/>
                                    </w:rPr>
                                  </w:pPr>
                                  <w:r w:rsidRPr="007858BA">
                                    <w:rPr>
                                      <w:rFonts w:ascii="Times New Roman" w:hAnsi="Times New Roman"/>
                                      <w:sz w:val="20"/>
                                      <w:szCs w:val="16"/>
                                    </w:rPr>
                                    <w:t>Such as source code, test case, diagram, requirement, hardware</w:t>
                                  </w:r>
                                </w:p>
                              </w:tc>
                            </w:tr>
                            <w:tr w:rsidR="00D617FD" w:rsidRPr="00DA4922" w14:paraId="3B49B604" w14:textId="77777777" w:rsidTr="002D6A49">
                              <w:trPr>
                                <w:trHeight w:val="453"/>
                              </w:trPr>
                              <w:tc>
                                <w:tcPr>
                                  <w:tcW w:w="2099" w:type="dxa"/>
                                </w:tcPr>
                                <w:p w14:paraId="775C8795" w14:textId="77777777"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Existence of artifact</w:t>
                                  </w:r>
                                </w:p>
                              </w:tc>
                              <w:tc>
                                <w:tcPr>
                                  <w:tcW w:w="1501" w:type="dxa"/>
                                </w:tcPr>
                                <w:p w14:paraId="33CA6314" w14:textId="77777777" w:rsidR="00D617FD" w:rsidRDefault="00D617FD" w:rsidP="0009457F">
                                  <w:pPr>
                                    <w:spacing w:line="240" w:lineRule="auto"/>
                                    <w:rPr>
                                      <w:rFonts w:ascii="Times New Roman" w:hAnsi="Times New Roman"/>
                                      <w:sz w:val="20"/>
                                      <w:szCs w:val="16"/>
                                    </w:rPr>
                                  </w:pPr>
                                  <w:r>
                                    <w:rPr>
                                      <w:rFonts w:ascii="Times New Roman" w:hAnsi="Times New Roman"/>
                                      <w:sz w:val="20"/>
                                      <w:szCs w:val="16"/>
                                    </w:rPr>
                                    <w:t>11</w:t>
                                  </w:r>
                                </w:p>
                              </w:tc>
                              <w:tc>
                                <w:tcPr>
                                  <w:tcW w:w="4860" w:type="dxa"/>
                                </w:tcPr>
                                <w:p w14:paraId="7647CB28" w14:textId="5FAA85B3" w:rsidR="00D617FD" w:rsidRPr="007858BA" w:rsidRDefault="00D617FD" w:rsidP="00FE3B80">
                                  <w:pPr>
                                    <w:spacing w:line="240" w:lineRule="auto"/>
                                    <w:ind w:hanging="23"/>
                                    <w:rPr>
                                      <w:rFonts w:ascii="Times New Roman" w:hAnsi="Times New Roman"/>
                                      <w:sz w:val="20"/>
                                      <w:szCs w:val="16"/>
                                    </w:rPr>
                                  </w:pPr>
                                  <w:r>
                                    <w:rPr>
                                      <w:rFonts w:ascii="Times New Roman" w:hAnsi="Times New Roman"/>
                                      <w:sz w:val="20"/>
                                      <w:szCs w:val="16"/>
                                    </w:rPr>
                                    <w:t>Traceable artifacts are exist w</w:t>
                                  </w:r>
                                  <w:r w:rsidRPr="007858BA">
                                    <w:rPr>
                                      <w:rFonts w:ascii="Times New Roman" w:hAnsi="Times New Roman"/>
                                      <w:sz w:val="20"/>
                                      <w:szCs w:val="16"/>
                                    </w:rPr>
                                    <w:t>ith</w:t>
                                  </w:r>
                                  <w:r>
                                    <w:rPr>
                                      <w:rFonts w:ascii="Times New Roman" w:hAnsi="Times New Roman"/>
                                      <w:sz w:val="20"/>
                                      <w:szCs w:val="16"/>
                                    </w:rPr>
                                    <w:t>in</w:t>
                                  </w:r>
                                  <w:r w:rsidRPr="007858BA">
                                    <w:rPr>
                                      <w:rFonts w:ascii="Times New Roman" w:hAnsi="Times New Roman"/>
                                      <w:sz w:val="20"/>
                                      <w:szCs w:val="16"/>
                                    </w:rPr>
                                    <w:t xml:space="preserve"> a phase, a model, across different models or phases</w:t>
                                  </w:r>
                                  <w:r>
                                    <w:rPr>
                                      <w:rFonts w:ascii="Times New Roman" w:hAnsi="Times New Roman"/>
                                      <w:sz w:val="20"/>
                                      <w:szCs w:val="16"/>
                                    </w:rPr>
                                    <w:t>.</w:t>
                                  </w:r>
                                </w:p>
                              </w:tc>
                            </w:tr>
                            <w:tr w:rsidR="00D617FD" w:rsidRPr="00DA4922" w14:paraId="3DA8322D" w14:textId="77777777" w:rsidTr="002D6A49">
                              <w:trPr>
                                <w:trHeight w:val="453"/>
                              </w:trPr>
                              <w:tc>
                                <w:tcPr>
                                  <w:tcW w:w="2099" w:type="dxa"/>
                                </w:tcPr>
                                <w:p w14:paraId="15D8944B" w14:textId="77777777"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 xml:space="preserve">Direction of tracing </w:t>
                                  </w:r>
                                </w:p>
                              </w:tc>
                              <w:tc>
                                <w:tcPr>
                                  <w:tcW w:w="1501" w:type="dxa"/>
                                </w:tcPr>
                                <w:p w14:paraId="30BDB6BF" w14:textId="77777777" w:rsidR="00D617FD" w:rsidRPr="007858BA" w:rsidRDefault="00D617FD" w:rsidP="0009457F">
                                  <w:pPr>
                                    <w:spacing w:line="240" w:lineRule="auto"/>
                                    <w:rPr>
                                      <w:rFonts w:ascii="Times New Roman" w:hAnsi="Times New Roman"/>
                                      <w:sz w:val="20"/>
                                    </w:rPr>
                                  </w:pPr>
                                  <w:r>
                                    <w:rPr>
                                      <w:rFonts w:ascii="Times New Roman" w:hAnsi="Times New Roman"/>
                                      <w:sz w:val="20"/>
                                    </w:rPr>
                                    <w:t>12</w:t>
                                  </w:r>
                                </w:p>
                              </w:tc>
                              <w:tc>
                                <w:tcPr>
                                  <w:tcW w:w="4860" w:type="dxa"/>
                                </w:tcPr>
                                <w:p w14:paraId="79188B62" w14:textId="0A7E0AF8" w:rsidR="00D617FD" w:rsidRPr="007858BA" w:rsidRDefault="00D617FD" w:rsidP="00FE3B80">
                                  <w:pPr>
                                    <w:spacing w:line="240" w:lineRule="auto"/>
                                    <w:ind w:hanging="23"/>
                                    <w:rPr>
                                      <w:rFonts w:ascii="Times New Roman" w:hAnsi="Times New Roman"/>
                                      <w:sz w:val="20"/>
                                    </w:rPr>
                                  </w:pPr>
                                  <w:r w:rsidRPr="007858BA">
                                    <w:rPr>
                                      <w:rFonts w:ascii="Times New Roman" w:hAnsi="Times New Roman"/>
                                      <w:sz w:val="20"/>
                                    </w:rPr>
                                    <w:t>Unidirectional, bidirectional</w:t>
                                  </w:r>
                                  <w:r>
                                    <w:rPr>
                                      <w:rFonts w:ascii="Times New Roman" w:hAnsi="Times New Roman"/>
                                      <w:sz w:val="20"/>
                                    </w:rPr>
                                    <w:t>.</w:t>
                                  </w:r>
                                </w:p>
                              </w:tc>
                            </w:tr>
                            <w:tr w:rsidR="00D617FD" w:rsidRPr="00DA4922" w14:paraId="5C830239" w14:textId="77777777" w:rsidTr="002D6A49">
                              <w:trPr>
                                <w:trHeight w:val="453"/>
                              </w:trPr>
                              <w:tc>
                                <w:tcPr>
                                  <w:tcW w:w="2099" w:type="dxa"/>
                                </w:tcPr>
                                <w:p w14:paraId="7899C0AF" w14:textId="4645B3A0"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 xml:space="preserve">Cardinality between source and </w:t>
                                  </w:r>
                                  <w:r>
                                    <w:rPr>
                                      <w:rFonts w:ascii="Times New Roman" w:hAnsi="Times New Roman"/>
                                      <w:sz w:val="20"/>
                                      <w:szCs w:val="16"/>
                                    </w:rPr>
                                    <w:t xml:space="preserve">target </w:t>
                                  </w:r>
                                  <w:r w:rsidRPr="007858BA">
                                    <w:rPr>
                                      <w:rFonts w:ascii="Times New Roman" w:hAnsi="Times New Roman"/>
                                      <w:sz w:val="20"/>
                                      <w:szCs w:val="16"/>
                                    </w:rPr>
                                    <w:t>artifact</w:t>
                                  </w:r>
                                  <w:r>
                                    <w:rPr>
                                      <w:rFonts w:ascii="Times New Roman" w:hAnsi="Times New Roman"/>
                                      <w:sz w:val="20"/>
                                      <w:szCs w:val="16"/>
                                    </w:rPr>
                                    <w:t>s</w:t>
                                  </w:r>
                                </w:p>
                              </w:tc>
                              <w:tc>
                                <w:tcPr>
                                  <w:tcW w:w="1501" w:type="dxa"/>
                                </w:tcPr>
                                <w:p w14:paraId="3D81FFB2" w14:textId="77777777" w:rsidR="00D617FD" w:rsidRPr="007858BA" w:rsidRDefault="00D617FD" w:rsidP="0009457F">
                                  <w:pPr>
                                    <w:spacing w:line="240" w:lineRule="auto"/>
                                    <w:rPr>
                                      <w:rFonts w:ascii="Times New Roman" w:hAnsi="Times New Roman"/>
                                      <w:sz w:val="20"/>
                                      <w:szCs w:val="16"/>
                                    </w:rPr>
                                  </w:pPr>
                                  <w:r>
                                    <w:rPr>
                                      <w:rFonts w:ascii="Times New Roman" w:hAnsi="Times New Roman"/>
                                      <w:sz w:val="20"/>
                                      <w:szCs w:val="16"/>
                                    </w:rPr>
                                    <w:t>13</w:t>
                                  </w:r>
                                </w:p>
                              </w:tc>
                              <w:tc>
                                <w:tcPr>
                                  <w:tcW w:w="4860" w:type="dxa"/>
                                </w:tcPr>
                                <w:p w14:paraId="3F3B2EE6" w14:textId="23482E34" w:rsidR="00D617FD" w:rsidRPr="007858BA" w:rsidRDefault="00D617FD" w:rsidP="00FE3B80">
                                  <w:pPr>
                                    <w:spacing w:line="240" w:lineRule="auto"/>
                                    <w:ind w:hanging="23"/>
                                    <w:rPr>
                                      <w:rFonts w:ascii="Times New Roman" w:hAnsi="Times New Roman"/>
                                      <w:sz w:val="20"/>
                                      <w:szCs w:val="16"/>
                                    </w:rPr>
                                  </w:pPr>
                                  <w:r w:rsidRPr="007858BA">
                                    <w:rPr>
                                      <w:rFonts w:ascii="Times New Roman" w:hAnsi="Times New Roman"/>
                                      <w:sz w:val="20"/>
                                      <w:szCs w:val="16"/>
                                    </w:rPr>
                                    <w:t>One to many, many to many</w:t>
                                  </w:r>
                                  <w:r>
                                    <w:rPr>
                                      <w:rFonts w:ascii="Times New Roman" w:hAnsi="Times New Roman"/>
                                      <w:sz w:val="20"/>
                                      <w:szCs w:val="16"/>
                                    </w:rPr>
                                    <w:t>, one to one.</w:t>
                                  </w:r>
                                </w:p>
                              </w:tc>
                            </w:tr>
                            <w:tr w:rsidR="00D617FD" w:rsidRPr="00DA4922" w14:paraId="2D0CEEC5" w14:textId="77777777" w:rsidTr="002D6A49">
                              <w:trPr>
                                <w:trHeight w:val="453"/>
                              </w:trPr>
                              <w:tc>
                                <w:tcPr>
                                  <w:tcW w:w="2099" w:type="dxa"/>
                                </w:tcPr>
                                <w:p w14:paraId="28F9284A" w14:textId="77777777" w:rsidR="00D617FD" w:rsidRPr="007858BA" w:rsidRDefault="00D617FD" w:rsidP="007E1AA9">
                                  <w:pPr>
                                    <w:spacing w:line="240" w:lineRule="auto"/>
                                    <w:ind w:hanging="19"/>
                                    <w:jc w:val="left"/>
                                    <w:rPr>
                                      <w:rFonts w:ascii="Times New Roman" w:hAnsi="Times New Roman"/>
                                      <w:sz w:val="20"/>
                                    </w:rPr>
                                  </w:pPr>
                                  <w:r w:rsidRPr="007858BA">
                                    <w:rPr>
                                      <w:rFonts w:ascii="Times New Roman" w:hAnsi="Times New Roman"/>
                                      <w:sz w:val="20"/>
                                      <w:szCs w:val="16"/>
                                    </w:rPr>
                                    <w:t>Trace links identification</w:t>
                                  </w:r>
                                </w:p>
                              </w:tc>
                              <w:tc>
                                <w:tcPr>
                                  <w:tcW w:w="1501" w:type="dxa"/>
                                </w:tcPr>
                                <w:p w14:paraId="798B61B7" w14:textId="77777777" w:rsidR="00D617FD" w:rsidRPr="007858BA" w:rsidRDefault="00D617FD" w:rsidP="0009457F">
                                  <w:pPr>
                                    <w:spacing w:line="240" w:lineRule="auto"/>
                                    <w:rPr>
                                      <w:rFonts w:ascii="Times New Roman" w:hAnsi="Times New Roman"/>
                                      <w:sz w:val="20"/>
                                      <w:szCs w:val="16"/>
                                    </w:rPr>
                                  </w:pPr>
                                  <w:r>
                                    <w:rPr>
                                      <w:rFonts w:ascii="Times New Roman" w:hAnsi="Times New Roman"/>
                                      <w:sz w:val="20"/>
                                      <w:szCs w:val="16"/>
                                    </w:rPr>
                                    <w:t>14</w:t>
                                  </w:r>
                                </w:p>
                              </w:tc>
                              <w:tc>
                                <w:tcPr>
                                  <w:tcW w:w="4860" w:type="dxa"/>
                                </w:tcPr>
                                <w:p w14:paraId="7330AA94" w14:textId="2E470A38" w:rsidR="00D617FD" w:rsidRPr="007858BA" w:rsidRDefault="00D617FD" w:rsidP="00FE3B80">
                                  <w:pPr>
                                    <w:spacing w:line="240" w:lineRule="auto"/>
                                    <w:ind w:hanging="23"/>
                                    <w:rPr>
                                      <w:rFonts w:ascii="Times New Roman" w:hAnsi="Times New Roman"/>
                                      <w:sz w:val="20"/>
                                      <w:szCs w:val="16"/>
                                    </w:rPr>
                                  </w:pPr>
                                  <w:r>
                                    <w:rPr>
                                      <w:rFonts w:ascii="Times New Roman" w:hAnsi="Times New Roman"/>
                                      <w:sz w:val="20"/>
                                      <w:szCs w:val="16"/>
                                    </w:rPr>
                                    <w:t>B</w:t>
                                  </w:r>
                                  <w:r w:rsidRPr="007858BA">
                                    <w:rPr>
                                      <w:rFonts w:ascii="Times New Roman" w:hAnsi="Times New Roman"/>
                                      <w:sz w:val="20"/>
                                      <w:szCs w:val="16"/>
                                    </w:rPr>
                                    <w:t>ased on a taxonomy, judgment, standards</w:t>
                                  </w:r>
                                  <w:r>
                                    <w:rPr>
                                      <w:rFonts w:ascii="Times New Roman" w:hAnsi="Times New Roman"/>
                                      <w:sz w:val="20"/>
                                      <w:szCs w:val="16"/>
                                    </w:rPr>
                                    <w:t>.</w:t>
                                  </w:r>
                                </w:p>
                              </w:tc>
                            </w:tr>
                          </w:tbl>
                          <w:p w14:paraId="6430D0E8"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08C06" id="_x0000_s1046" type="#_x0000_t202" style="position:absolute;left:0;text-align:left;margin-left:389.85pt;margin-top:472.65pt;width:441.05pt;height:224.7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" stroked="f">
                <v:textbox>
                  <w:txbxContent>
                    <w:p w14:paraId="66E975E3" w14:textId="5488C133" w:rsidR="00D617FD" w:rsidRPr="0000696E" w:rsidRDefault="00D617FD" w:rsidP="00B97147">
                      <w:pPr>
                        <w:pStyle w:val="Caption"/>
                        <w:rPr>
                          <w:rFonts w:ascii="Times New Roman" w:hAnsi="Times New Roman"/>
                          <w:b w:val="0"/>
                          <w:i/>
                          <w:sz w:val="20"/>
                          <w:szCs w:val="20"/>
                        </w:rPr>
                      </w:pPr>
                      <w:bookmarkStart w:id="4032" w:name="_Ref512418507"/>
                      <w:bookmarkStart w:id="4033" w:name="_Toc525723630"/>
                      <w:r w:rsidRPr="0000696E">
                        <w:rPr>
                          <w:rFonts w:ascii="Times New Roman" w:hAnsi="Times New Roman"/>
                          <w:sz w:val="20"/>
                          <w:szCs w:val="20"/>
                        </w:rPr>
                        <w:t xml:space="preserve">Table </w:t>
                      </w:r>
                      <w:r w:rsidRPr="0000696E">
                        <w:rPr>
                          <w:rFonts w:ascii="Times New Roman" w:hAnsi="Times New Roman"/>
                          <w:b w:val="0"/>
                          <w:i/>
                          <w:sz w:val="20"/>
                          <w:szCs w:val="20"/>
                        </w:rPr>
                        <w:fldChar w:fldCharType="begin"/>
                      </w:r>
                      <w:r w:rsidRPr="0000696E">
                        <w:rPr>
                          <w:rFonts w:ascii="Times New Roman" w:hAnsi="Times New Roman"/>
                          <w:sz w:val="20"/>
                          <w:szCs w:val="20"/>
                        </w:rPr>
                        <w:instrText xml:space="preserve"> SEQ Table \* ARABIC </w:instrText>
                      </w:r>
                      <w:r w:rsidRPr="0000696E">
                        <w:rPr>
                          <w:rFonts w:ascii="Times New Roman" w:hAnsi="Times New Roman"/>
                          <w:b w:val="0"/>
                          <w:i/>
                          <w:sz w:val="20"/>
                          <w:szCs w:val="20"/>
                        </w:rPr>
                        <w:fldChar w:fldCharType="separate"/>
                      </w:r>
                      <w:r>
                        <w:rPr>
                          <w:rFonts w:ascii="Times New Roman" w:hAnsi="Times New Roman"/>
                          <w:noProof/>
                          <w:sz w:val="20"/>
                          <w:szCs w:val="20"/>
                        </w:rPr>
                        <w:t>11</w:t>
                      </w:r>
                      <w:r w:rsidRPr="0000696E">
                        <w:rPr>
                          <w:rFonts w:ascii="Times New Roman" w:hAnsi="Times New Roman"/>
                          <w:b w:val="0"/>
                          <w:i/>
                          <w:sz w:val="20"/>
                          <w:szCs w:val="20"/>
                        </w:rPr>
                        <w:fldChar w:fldCharType="end"/>
                      </w:r>
                      <w:bookmarkEnd w:id="4032"/>
                      <w:r w:rsidRPr="0000696E">
                        <w:rPr>
                          <w:rFonts w:ascii="Times New Roman" w:hAnsi="Times New Roman"/>
                          <w:sz w:val="20"/>
                          <w:szCs w:val="20"/>
                        </w:rPr>
                        <w:t>: Questions about artifacts and trace links</w:t>
                      </w:r>
                      <w:bookmarkEnd w:id="4033"/>
                    </w:p>
                    <w:tbl>
                      <w:tblPr>
                        <w:tblStyle w:val="TableGrid"/>
                        <w:tblW w:w="8460" w:type="dxa"/>
                        <w:tblInd w:w="-5" w:type="dxa"/>
                        <w:tblLook w:val="04A0" w:firstRow="1" w:lastRow="0" w:firstColumn="1" w:lastColumn="0" w:noHBand="0" w:noVBand="1"/>
                      </w:tblPr>
                      <w:tblGrid>
                        <w:gridCol w:w="2099"/>
                        <w:gridCol w:w="1501"/>
                        <w:gridCol w:w="4860"/>
                      </w:tblGrid>
                      <w:tr w:rsidR="00D617FD" w:rsidRPr="00DA4922" w14:paraId="68CBAAF0" w14:textId="77777777" w:rsidTr="00DF284C">
                        <w:trPr>
                          <w:trHeight w:val="413"/>
                        </w:trPr>
                        <w:tc>
                          <w:tcPr>
                            <w:tcW w:w="8460" w:type="dxa"/>
                            <w:gridSpan w:val="3"/>
                          </w:tcPr>
                          <w:p w14:paraId="255C80F3" w14:textId="77777777" w:rsidR="00D617FD" w:rsidRDefault="00D617FD" w:rsidP="0009457F">
                            <w:pPr>
                              <w:spacing w:line="240" w:lineRule="auto"/>
                              <w:jc w:val="center"/>
                              <w:rPr>
                                <w:rFonts w:ascii="Times New Roman" w:hAnsi="Times New Roman"/>
                                <w:b/>
                                <w:sz w:val="20"/>
                                <w:szCs w:val="20"/>
                              </w:rPr>
                            </w:pPr>
                            <w:r>
                              <w:rPr>
                                <w:rFonts w:ascii="Times New Roman" w:hAnsi="Times New Roman"/>
                                <w:b/>
                                <w:sz w:val="20"/>
                                <w:szCs w:val="20"/>
                              </w:rPr>
                              <w:t>Artifacts and Trace L</w:t>
                            </w:r>
                            <w:r w:rsidRPr="00455EDA">
                              <w:rPr>
                                <w:rFonts w:ascii="Times New Roman" w:hAnsi="Times New Roman"/>
                                <w:b/>
                                <w:sz w:val="20"/>
                                <w:szCs w:val="20"/>
                              </w:rPr>
                              <w:t>inks</w:t>
                            </w:r>
                          </w:p>
                        </w:tc>
                      </w:tr>
                      <w:tr w:rsidR="00D617FD" w:rsidRPr="00DA4922" w14:paraId="5A3CD135" w14:textId="77777777" w:rsidTr="00DF284C">
                        <w:trPr>
                          <w:trHeight w:val="413"/>
                        </w:trPr>
                        <w:tc>
                          <w:tcPr>
                            <w:tcW w:w="2099" w:type="dxa"/>
                          </w:tcPr>
                          <w:p w14:paraId="6869B006" w14:textId="77777777" w:rsidR="00D617FD" w:rsidRPr="00FE3B80" w:rsidRDefault="00D617FD" w:rsidP="0009457F">
                            <w:pPr>
                              <w:spacing w:line="240" w:lineRule="auto"/>
                              <w:jc w:val="center"/>
                              <w:rPr>
                                <w:rFonts w:ascii="Times New Roman" w:hAnsi="Times New Roman"/>
                                <w:b/>
                                <w:sz w:val="20"/>
                                <w:szCs w:val="20"/>
                              </w:rPr>
                            </w:pPr>
                            <w:r w:rsidRPr="00FE3B80">
                              <w:rPr>
                                <w:rFonts w:ascii="Times New Roman" w:hAnsi="Times New Roman"/>
                                <w:b/>
                                <w:sz w:val="20"/>
                                <w:szCs w:val="20"/>
                              </w:rPr>
                              <w:t>Question</w:t>
                            </w:r>
                          </w:p>
                        </w:tc>
                        <w:tc>
                          <w:tcPr>
                            <w:tcW w:w="1501" w:type="dxa"/>
                          </w:tcPr>
                          <w:p w14:paraId="3992B32B" w14:textId="1BFC3A76" w:rsidR="00D617FD" w:rsidRPr="00FE3B80" w:rsidRDefault="00D617FD" w:rsidP="00F1192D">
                            <w:pPr>
                              <w:spacing w:line="240" w:lineRule="auto"/>
                              <w:ind w:firstLine="0"/>
                              <w:rPr>
                                <w:rFonts w:ascii="Times New Roman" w:hAnsi="Times New Roman"/>
                                <w:b/>
                                <w:sz w:val="20"/>
                                <w:szCs w:val="20"/>
                              </w:rPr>
                            </w:pPr>
                            <w:r w:rsidRPr="00FE3B80">
                              <w:rPr>
                                <w:rFonts w:ascii="Times New Roman" w:hAnsi="Times New Roman"/>
                                <w:b/>
                                <w:sz w:val="20"/>
                                <w:szCs w:val="20"/>
                              </w:rPr>
                              <w:t>Question</w:t>
                            </w:r>
                            <w:r>
                              <w:rPr>
                                <w:rFonts w:ascii="Times New Roman" w:hAnsi="Times New Roman"/>
                                <w:b/>
                                <w:sz w:val="20"/>
                                <w:szCs w:val="20"/>
                              </w:rPr>
                              <w:t xml:space="preserve">s number in </w:t>
                            </w:r>
                            <w:r w:rsidRPr="00FE3B80">
                              <w:rPr>
                                <w:rFonts w:ascii="Times New Roman" w:hAnsi="Times New Roman"/>
                                <w:b/>
                                <w:sz w:val="20"/>
                                <w:szCs w:val="20"/>
                              </w:rPr>
                              <w:fldChar w:fldCharType="begin"/>
                            </w:r>
                            <w:r w:rsidRPr="00FE3B80">
                              <w:rPr>
                                <w:rFonts w:ascii="Times New Roman" w:hAnsi="Times New Roman"/>
                                <w:b/>
                                <w:sz w:val="20"/>
                                <w:szCs w:val="20"/>
                              </w:rPr>
                              <w:instrText xml:space="preserve"> REF _Ref512884471 \h  \* MERGEFORMAT </w:instrText>
                            </w:r>
                            <w:r w:rsidRPr="00FE3B80">
                              <w:rPr>
                                <w:rFonts w:ascii="Times New Roman" w:hAnsi="Times New Roman"/>
                                <w:b/>
                                <w:sz w:val="20"/>
                                <w:szCs w:val="20"/>
                              </w:rPr>
                            </w:r>
                            <w:r w:rsidRPr="00FE3B80">
                              <w:rPr>
                                <w:rFonts w:ascii="Times New Roman" w:hAnsi="Times New Roman"/>
                                <w:b/>
                                <w:sz w:val="20"/>
                                <w:szCs w:val="20"/>
                              </w:rPr>
                              <w:fldChar w:fldCharType="separate"/>
                            </w:r>
                            <w:r w:rsidRPr="00085E96">
                              <w:rPr>
                                <w:rFonts w:ascii="Times New Roman" w:hAnsi="Times New Roman"/>
                                <w:b/>
                                <w:color w:val="000000" w:themeColor="text1"/>
                                <w:sz w:val="20"/>
                                <w:szCs w:val="20"/>
                              </w:rPr>
                              <w:t xml:space="preserve">Figure </w:t>
                            </w:r>
                            <w:r w:rsidRPr="00085E96">
                              <w:rPr>
                                <w:rFonts w:ascii="Times New Roman" w:hAnsi="Times New Roman"/>
                                <w:b/>
                                <w:noProof/>
                                <w:color w:val="000000" w:themeColor="text1"/>
                                <w:sz w:val="20"/>
                                <w:szCs w:val="20"/>
                              </w:rPr>
                              <w:t>9</w:t>
                            </w:r>
                            <w:r w:rsidRPr="00FE3B80">
                              <w:rPr>
                                <w:rFonts w:ascii="Times New Roman" w:hAnsi="Times New Roman"/>
                                <w:b/>
                                <w:sz w:val="20"/>
                                <w:szCs w:val="20"/>
                              </w:rPr>
                              <w:fldChar w:fldCharType="end"/>
                            </w:r>
                          </w:p>
                        </w:tc>
                        <w:tc>
                          <w:tcPr>
                            <w:tcW w:w="4860" w:type="dxa"/>
                          </w:tcPr>
                          <w:p w14:paraId="4BF03C0E" w14:textId="77777777" w:rsidR="00D617FD" w:rsidRPr="00FE3B80" w:rsidRDefault="00D617FD" w:rsidP="0009457F">
                            <w:pPr>
                              <w:spacing w:line="240" w:lineRule="auto"/>
                              <w:jc w:val="center"/>
                              <w:rPr>
                                <w:rFonts w:ascii="Times New Roman" w:hAnsi="Times New Roman"/>
                                <w:b/>
                                <w:sz w:val="20"/>
                                <w:szCs w:val="20"/>
                              </w:rPr>
                            </w:pPr>
                            <w:r w:rsidRPr="00FE3B80">
                              <w:rPr>
                                <w:rFonts w:ascii="Times New Roman" w:hAnsi="Times New Roman"/>
                                <w:b/>
                                <w:sz w:val="20"/>
                                <w:szCs w:val="20"/>
                              </w:rPr>
                              <w:t>Comment</w:t>
                            </w:r>
                          </w:p>
                        </w:tc>
                      </w:tr>
                      <w:tr w:rsidR="00D617FD" w:rsidRPr="00DA4922" w14:paraId="1A2ACF39" w14:textId="77777777" w:rsidTr="002D6A49">
                        <w:trPr>
                          <w:trHeight w:val="453"/>
                        </w:trPr>
                        <w:tc>
                          <w:tcPr>
                            <w:tcW w:w="2099" w:type="dxa"/>
                          </w:tcPr>
                          <w:p w14:paraId="6A32BC36" w14:textId="77777777"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Artifacts</w:t>
                            </w:r>
                            <w:r>
                              <w:rPr>
                                <w:rFonts w:ascii="Times New Roman" w:hAnsi="Times New Roman"/>
                                <w:sz w:val="20"/>
                                <w:szCs w:val="16"/>
                              </w:rPr>
                              <w:t xml:space="preserve"> type</w:t>
                            </w:r>
                          </w:p>
                        </w:tc>
                        <w:tc>
                          <w:tcPr>
                            <w:tcW w:w="1501" w:type="dxa"/>
                          </w:tcPr>
                          <w:p w14:paraId="376B5B47" w14:textId="77777777" w:rsidR="00D617FD" w:rsidRPr="007858BA" w:rsidRDefault="00D617FD" w:rsidP="0009457F">
                            <w:pPr>
                              <w:spacing w:line="240" w:lineRule="auto"/>
                              <w:rPr>
                                <w:rFonts w:ascii="Times New Roman" w:hAnsi="Times New Roman"/>
                                <w:sz w:val="20"/>
                                <w:szCs w:val="16"/>
                              </w:rPr>
                            </w:pPr>
                            <w:r>
                              <w:rPr>
                                <w:rFonts w:ascii="Times New Roman" w:hAnsi="Times New Roman"/>
                                <w:sz w:val="20"/>
                                <w:szCs w:val="16"/>
                              </w:rPr>
                              <w:t>10</w:t>
                            </w:r>
                          </w:p>
                        </w:tc>
                        <w:tc>
                          <w:tcPr>
                            <w:tcW w:w="4860" w:type="dxa"/>
                          </w:tcPr>
                          <w:p w14:paraId="2C998FB5" w14:textId="77777777" w:rsidR="00D617FD" w:rsidRPr="007858BA" w:rsidRDefault="00D617FD" w:rsidP="00FE3B80">
                            <w:pPr>
                              <w:spacing w:line="240" w:lineRule="auto"/>
                              <w:ind w:hanging="23"/>
                              <w:rPr>
                                <w:rFonts w:ascii="Times New Roman" w:hAnsi="Times New Roman"/>
                                <w:sz w:val="20"/>
                                <w:szCs w:val="16"/>
                              </w:rPr>
                            </w:pPr>
                            <w:r w:rsidRPr="007858BA">
                              <w:rPr>
                                <w:rFonts w:ascii="Times New Roman" w:hAnsi="Times New Roman"/>
                                <w:sz w:val="20"/>
                                <w:szCs w:val="16"/>
                              </w:rPr>
                              <w:t>Such as source code, test case, diagram, requirement, hardware</w:t>
                            </w:r>
                          </w:p>
                        </w:tc>
                      </w:tr>
                      <w:tr w:rsidR="00D617FD" w:rsidRPr="00DA4922" w14:paraId="3B49B604" w14:textId="77777777" w:rsidTr="002D6A49">
                        <w:trPr>
                          <w:trHeight w:val="453"/>
                        </w:trPr>
                        <w:tc>
                          <w:tcPr>
                            <w:tcW w:w="2099" w:type="dxa"/>
                          </w:tcPr>
                          <w:p w14:paraId="775C8795" w14:textId="77777777"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Existence of artifact</w:t>
                            </w:r>
                          </w:p>
                        </w:tc>
                        <w:tc>
                          <w:tcPr>
                            <w:tcW w:w="1501" w:type="dxa"/>
                          </w:tcPr>
                          <w:p w14:paraId="33CA6314" w14:textId="77777777" w:rsidR="00D617FD" w:rsidRDefault="00D617FD" w:rsidP="0009457F">
                            <w:pPr>
                              <w:spacing w:line="240" w:lineRule="auto"/>
                              <w:rPr>
                                <w:rFonts w:ascii="Times New Roman" w:hAnsi="Times New Roman"/>
                                <w:sz w:val="20"/>
                                <w:szCs w:val="16"/>
                              </w:rPr>
                            </w:pPr>
                            <w:r>
                              <w:rPr>
                                <w:rFonts w:ascii="Times New Roman" w:hAnsi="Times New Roman"/>
                                <w:sz w:val="20"/>
                                <w:szCs w:val="16"/>
                              </w:rPr>
                              <w:t>11</w:t>
                            </w:r>
                          </w:p>
                        </w:tc>
                        <w:tc>
                          <w:tcPr>
                            <w:tcW w:w="4860" w:type="dxa"/>
                          </w:tcPr>
                          <w:p w14:paraId="7647CB28" w14:textId="5FAA85B3" w:rsidR="00D617FD" w:rsidRPr="007858BA" w:rsidRDefault="00D617FD" w:rsidP="00FE3B80">
                            <w:pPr>
                              <w:spacing w:line="240" w:lineRule="auto"/>
                              <w:ind w:hanging="23"/>
                              <w:rPr>
                                <w:rFonts w:ascii="Times New Roman" w:hAnsi="Times New Roman"/>
                                <w:sz w:val="20"/>
                                <w:szCs w:val="16"/>
                              </w:rPr>
                            </w:pPr>
                            <w:r>
                              <w:rPr>
                                <w:rFonts w:ascii="Times New Roman" w:hAnsi="Times New Roman"/>
                                <w:sz w:val="20"/>
                                <w:szCs w:val="16"/>
                              </w:rPr>
                              <w:t>Traceable artifacts are exist w</w:t>
                            </w:r>
                            <w:r w:rsidRPr="007858BA">
                              <w:rPr>
                                <w:rFonts w:ascii="Times New Roman" w:hAnsi="Times New Roman"/>
                                <w:sz w:val="20"/>
                                <w:szCs w:val="16"/>
                              </w:rPr>
                              <w:t>ith</w:t>
                            </w:r>
                            <w:r>
                              <w:rPr>
                                <w:rFonts w:ascii="Times New Roman" w:hAnsi="Times New Roman"/>
                                <w:sz w:val="20"/>
                                <w:szCs w:val="16"/>
                              </w:rPr>
                              <w:t>in</w:t>
                            </w:r>
                            <w:r w:rsidRPr="007858BA">
                              <w:rPr>
                                <w:rFonts w:ascii="Times New Roman" w:hAnsi="Times New Roman"/>
                                <w:sz w:val="20"/>
                                <w:szCs w:val="16"/>
                              </w:rPr>
                              <w:t xml:space="preserve"> a phase, a model, across different models or phases</w:t>
                            </w:r>
                            <w:r>
                              <w:rPr>
                                <w:rFonts w:ascii="Times New Roman" w:hAnsi="Times New Roman"/>
                                <w:sz w:val="20"/>
                                <w:szCs w:val="16"/>
                              </w:rPr>
                              <w:t>.</w:t>
                            </w:r>
                          </w:p>
                        </w:tc>
                      </w:tr>
                      <w:tr w:rsidR="00D617FD" w:rsidRPr="00DA4922" w14:paraId="3DA8322D" w14:textId="77777777" w:rsidTr="002D6A49">
                        <w:trPr>
                          <w:trHeight w:val="453"/>
                        </w:trPr>
                        <w:tc>
                          <w:tcPr>
                            <w:tcW w:w="2099" w:type="dxa"/>
                          </w:tcPr>
                          <w:p w14:paraId="15D8944B" w14:textId="77777777"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 xml:space="preserve">Direction of tracing </w:t>
                            </w:r>
                          </w:p>
                        </w:tc>
                        <w:tc>
                          <w:tcPr>
                            <w:tcW w:w="1501" w:type="dxa"/>
                          </w:tcPr>
                          <w:p w14:paraId="30BDB6BF" w14:textId="77777777" w:rsidR="00D617FD" w:rsidRPr="007858BA" w:rsidRDefault="00D617FD" w:rsidP="0009457F">
                            <w:pPr>
                              <w:spacing w:line="240" w:lineRule="auto"/>
                              <w:rPr>
                                <w:rFonts w:ascii="Times New Roman" w:hAnsi="Times New Roman"/>
                                <w:sz w:val="20"/>
                              </w:rPr>
                            </w:pPr>
                            <w:r>
                              <w:rPr>
                                <w:rFonts w:ascii="Times New Roman" w:hAnsi="Times New Roman"/>
                                <w:sz w:val="20"/>
                              </w:rPr>
                              <w:t>12</w:t>
                            </w:r>
                          </w:p>
                        </w:tc>
                        <w:tc>
                          <w:tcPr>
                            <w:tcW w:w="4860" w:type="dxa"/>
                          </w:tcPr>
                          <w:p w14:paraId="79188B62" w14:textId="0A7E0AF8" w:rsidR="00D617FD" w:rsidRPr="007858BA" w:rsidRDefault="00D617FD" w:rsidP="00FE3B80">
                            <w:pPr>
                              <w:spacing w:line="240" w:lineRule="auto"/>
                              <w:ind w:hanging="23"/>
                              <w:rPr>
                                <w:rFonts w:ascii="Times New Roman" w:hAnsi="Times New Roman"/>
                                <w:sz w:val="20"/>
                              </w:rPr>
                            </w:pPr>
                            <w:r w:rsidRPr="007858BA">
                              <w:rPr>
                                <w:rFonts w:ascii="Times New Roman" w:hAnsi="Times New Roman"/>
                                <w:sz w:val="20"/>
                              </w:rPr>
                              <w:t>Unidirectional, bidirectional</w:t>
                            </w:r>
                            <w:r>
                              <w:rPr>
                                <w:rFonts w:ascii="Times New Roman" w:hAnsi="Times New Roman"/>
                                <w:sz w:val="20"/>
                              </w:rPr>
                              <w:t>.</w:t>
                            </w:r>
                          </w:p>
                        </w:tc>
                      </w:tr>
                      <w:tr w:rsidR="00D617FD" w:rsidRPr="00DA4922" w14:paraId="5C830239" w14:textId="77777777" w:rsidTr="002D6A49">
                        <w:trPr>
                          <w:trHeight w:val="453"/>
                        </w:trPr>
                        <w:tc>
                          <w:tcPr>
                            <w:tcW w:w="2099" w:type="dxa"/>
                          </w:tcPr>
                          <w:p w14:paraId="7899C0AF" w14:textId="4645B3A0" w:rsidR="00D617FD" w:rsidRPr="007858BA" w:rsidRDefault="00D617FD" w:rsidP="007E1AA9">
                            <w:pPr>
                              <w:spacing w:line="240" w:lineRule="auto"/>
                              <w:ind w:hanging="19"/>
                              <w:jc w:val="left"/>
                              <w:rPr>
                                <w:rFonts w:ascii="Times New Roman" w:hAnsi="Times New Roman"/>
                                <w:sz w:val="20"/>
                                <w:szCs w:val="16"/>
                              </w:rPr>
                            </w:pPr>
                            <w:r w:rsidRPr="007858BA">
                              <w:rPr>
                                <w:rFonts w:ascii="Times New Roman" w:hAnsi="Times New Roman"/>
                                <w:sz w:val="20"/>
                                <w:szCs w:val="16"/>
                              </w:rPr>
                              <w:t xml:space="preserve">Cardinality between source and </w:t>
                            </w:r>
                            <w:r>
                              <w:rPr>
                                <w:rFonts w:ascii="Times New Roman" w:hAnsi="Times New Roman"/>
                                <w:sz w:val="20"/>
                                <w:szCs w:val="16"/>
                              </w:rPr>
                              <w:t xml:space="preserve">target </w:t>
                            </w:r>
                            <w:r w:rsidRPr="007858BA">
                              <w:rPr>
                                <w:rFonts w:ascii="Times New Roman" w:hAnsi="Times New Roman"/>
                                <w:sz w:val="20"/>
                                <w:szCs w:val="16"/>
                              </w:rPr>
                              <w:t>artifact</w:t>
                            </w:r>
                            <w:r>
                              <w:rPr>
                                <w:rFonts w:ascii="Times New Roman" w:hAnsi="Times New Roman"/>
                                <w:sz w:val="20"/>
                                <w:szCs w:val="16"/>
                              </w:rPr>
                              <w:t>s</w:t>
                            </w:r>
                          </w:p>
                        </w:tc>
                        <w:tc>
                          <w:tcPr>
                            <w:tcW w:w="1501" w:type="dxa"/>
                          </w:tcPr>
                          <w:p w14:paraId="3D81FFB2" w14:textId="77777777" w:rsidR="00D617FD" w:rsidRPr="007858BA" w:rsidRDefault="00D617FD" w:rsidP="0009457F">
                            <w:pPr>
                              <w:spacing w:line="240" w:lineRule="auto"/>
                              <w:rPr>
                                <w:rFonts w:ascii="Times New Roman" w:hAnsi="Times New Roman"/>
                                <w:sz w:val="20"/>
                                <w:szCs w:val="16"/>
                              </w:rPr>
                            </w:pPr>
                            <w:r>
                              <w:rPr>
                                <w:rFonts w:ascii="Times New Roman" w:hAnsi="Times New Roman"/>
                                <w:sz w:val="20"/>
                                <w:szCs w:val="16"/>
                              </w:rPr>
                              <w:t>13</w:t>
                            </w:r>
                          </w:p>
                        </w:tc>
                        <w:tc>
                          <w:tcPr>
                            <w:tcW w:w="4860" w:type="dxa"/>
                          </w:tcPr>
                          <w:p w14:paraId="3F3B2EE6" w14:textId="23482E34" w:rsidR="00D617FD" w:rsidRPr="007858BA" w:rsidRDefault="00D617FD" w:rsidP="00FE3B80">
                            <w:pPr>
                              <w:spacing w:line="240" w:lineRule="auto"/>
                              <w:ind w:hanging="23"/>
                              <w:rPr>
                                <w:rFonts w:ascii="Times New Roman" w:hAnsi="Times New Roman"/>
                                <w:sz w:val="20"/>
                                <w:szCs w:val="16"/>
                              </w:rPr>
                            </w:pPr>
                            <w:r w:rsidRPr="007858BA">
                              <w:rPr>
                                <w:rFonts w:ascii="Times New Roman" w:hAnsi="Times New Roman"/>
                                <w:sz w:val="20"/>
                                <w:szCs w:val="16"/>
                              </w:rPr>
                              <w:t>One to many, many to many</w:t>
                            </w:r>
                            <w:r>
                              <w:rPr>
                                <w:rFonts w:ascii="Times New Roman" w:hAnsi="Times New Roman"/>
                                <w:sz w:val="20"/>
                                <w:szCs w:val="16"/>
                              </w:rPr>
                              <w:t>, one to one.</w:t>
                            </w:r>
                          </w:p>
                        </w:tc>
                      </w:tr>
                      <w:tr w:rsidR="00D617FD" w:rsidRPr="00DA4922" w14:paraId="2D0CEEC5" w14:textId="77777777" w:rsidTr="002D6A49">
                        <w:trPr>
                          <w:trHeight w:val="453"/>
                        </w:trPr>
                        <w:tc>
                          <w:tcPr>
                            <w:tcW w:w="2099" w:type="dxa"/>
                          </w:tcPr>
                          <w:p w14:paraId="28F9284A" w14:textId="77777777" w:rsidR="00D617FD" w:rsidRPr="007858BA" w:rsidRDefault="00D617FD" w:rsidP="007E1AA9">
                            <w:pPr>
                              <w:spacing w:line="240" w:lineRule="auto"/>
                              <w:ind w:hanging="19"/>
                              <w:jc w:val="left"/>
                              <w:rPr>
                                <w:rFonts w:ascii="Times New Roman" w:hAnsi="Times New Roman"/>
                                <w:sz w:val="20"/>
                              </w:rPr>
                            </w:pPr>
                            <w:r w:rsidRPr="007858BA">
                              <w:rPr>
                                <w:rFonts w:ascii="Times New Roman" w:hAnsi="Times New Roman"/>
                                <w:sz w:val="20"/>
                                <w:szCs w:val="16"/>
                              </w:rPr>
                              <w:t>Trace links identification</w:t>
                            </w:r>
                          </w:p>
                        </w:tc>
                        <w:tc>
                          <w:tcPr>
                            <w:tcW w:w="1501" w:type="dxa"/>
                          </w:tcPr>
                          <w:p w14:paraId="798B61B7" w14:textId="77777777" w:rsidR="00D617FD" w:rsidRPr="007858BA" w:rsidRDefault="00D617FD" w:rsidP="0009457F">
                            <w:pPr>
                              <w:spacing w:line="240" w:lineRule="auto"/>
                              <w:rPr>
                                <w:rFonts w:ascii="Times New Roman" w:hAnsi="Times New Roman"/>
                                <w:sz w:val="20"/>
                                <w:szCs w:val="16"/>
                              </w:rPr>
                            </w:pPr>
                            <w:r>
                              <w:rPr>
                                <w:rFonts w:ascii="Times New Roman" w:hAnsi="Times New Roman"/>
                                <w:sz w:val="20"/>
                                <w:szCs w:val="16"/>
                              </w:rPr>
                              <w:t>14</w:t>
                            </w:r>
                          </w:p>
                        </w:tc>
                        <w:tc>
                          <w:tcPr>
                            <w:tcW w:w="4860" w:type="dxa"/>
                          </w:tcPr>
                          <w:p w14:paraId="7330AA94" w14:textId="2E470A38" w:rsidR="00D617FD" w:rsidRPr="007858BA" w:rsidRDefault="00D617FD" w:rsidP="00FE3B80">
                            <w:pPr>
                              <w:spacing w:line="240" w:lineRule="auto"/>
                              <w:ind w:hanging="23"/>
                              <w:rPr>
                                <w:rFonts w:ascii="Times New Roman" w:hAnsi="Times New Roman"/>
                                <w:sz w:val="20"/>
                                <w:szCs w:val="16"/>
                              </w:rPr>
                            </w:pPr>
                            <w:r>
                              <w:rPr>
                                <w:rFonts w:ascii="Times New Roman" w:hAnsi="Times New Roman"/>
                                <w:sz w:val="20"/>
                                <w:szCs w:val="16"/>
                              </w:rPr>
                              <w:t>B</w:t>
                            </w:r>
                            <w:r w:rsidRPr="007858BA">
                              <w:rPr>
                                <w:rFonts w:ascii="Times New Roman" w:hAnsi="Times New Roman"/>
                                <w:sz w:val="20"/>
                                <w:szCs w:val="16"/>
                              </w:rPr>
                              <w:t>ased on a taxonomy, judgment, standards</w:t>
                            </w:r>
                            <w:r>
                              <w:rPr>
                                <w:rFonts w:ascii="Times New Roman" w:hAnsi="Times New Roman"/>
                                <w:sz w:val="20"/>
                                <w:szCs w:val="16"/>
                              </w:rPr>
                              <w:t>.</w:t>
                            </w:r>
                          </w:p>
                        </w:tc>
                      </w:tr>
                    </w:tbl>
                    <w:p w14:paraId="6430D0E8" w14:textId="77777777" w:rsidR="00D617FD" w:rsidRDefault="00D617FD" w:rsidP="00B97147"/>
                  </w:txbxContent>
                </v:textbox>
                <w10:wrap type="topAndBottom" anchorx="margin" anchory="margin"/>
              </v:shape>
            </w:pict>
          </mc:Fallback>
        </mc:AlternateContent>
      </w:r>
      <w:r w:rsidR="00B97147" w:rsidRPr="00C67C7F">
        <w:rPr>
          <w:rFonts w:ascii="Times New Roman" w:eastAsiaTheme="minorEastAsia" w:hAnsi="Times New Roman"/>
          <w:b/>
          <w:lang w:eastAsia="zh-CN"/>
        </w:rPr>
        <w:t>Questions about traceability tools</w:t>
      </w:r>
      <w:r w:rsidR="00B97147" w:rsidRPr="00C67C7F">
        <w:rPr>
          <w:rFonts w:ascii="Times New Roman" w:eastAsiaTheme="minorEastAsia" w:hAnsi="Times New Roman"/>
          <w:lang w:eastAsia="zh-CN"/>
        </w:rPr>
        <w:t xml:space="preserve">: these questions investigate the traceability tools and their ability in capturing and visualizing different traceability information, see </w:t>
      </w:r>
      <w:r w:rsidR="00B97147" w:rsidRPr="00C67C7F">
        <w:rPr>
          <w:rFonts w:ascii="Times New Roman" w:eastAsiaTheme="minorEastAsia" w:hAnsi="Times New Roman"/>
          <w:lang w:eastAsia="zh-CN"/>
        </w:rPr>
        <w:fldChar w:fldCharType="begin"/>
      </w:r>
      <w:r w:rsidR="00B97147" w:rsidRPr="00C67C7F">
        <w:rPr>
          <w:rFonts w:ascii="Times New Roman" w:eastAsiaTheme="minorEastAsia" w:hAnsi="Times New Roman"/>
          <w:lang w:eastAsia="zh-CN"/>
        </w:rPr>
        <w:instrText xml:space="preserve"> REF _Ref512418539 \h  \* MERGEFORMAT </w:instrText>
      </w:r>
      <w:r w:rsidR="00B97147" w:rsidRPr="00C67C7F">
        <w:rPr>
          <w:rFonts w:ascii="Times New Roman" w:eastAsiaTheme="minorEastAsia" w:hAnsi="Times New Roman"/>
          <w:lang w:eastAsia="zh-CN"/>
        </w:rPr>
      </w:r>
      <w:r w:rsidR="00B97147" w:rsidRPr="00C67C7F">
        <w:rPr>
          <w:rFonts w:ascii="Times New Roman" w:eastAsiaTheme="minorEastAsia" w:hAnsi="Times New Roman"/>
          <w:lang w:eastAsia="zh-CN"/>
        </w:rPr>
        <w:fldChar w:fldCharType="separate"/>
      </w:r>
      <w:ins w:id="4034" w:author="Nasser Mustafa [2]" w:date="2018-09-26T11:08:00Z">
        <w:r w:rsidR="00047800" w:rsidRPr="00047800">
          <w:rPr>
            <w:rFonts w:ascii="Times New Roman" w:hAnsi="Times New Roman"/>
            <w:rPrChange w:id="4035"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4036" w:author="Nasser Mustafa [2]" w:date="2018-09-26T11:08:00Z">
              <w:rPr>
                <w:rFonts w:ascii="Times New Roman" w:hAnsi="Times New Roman"/>
                <w:noProof/>
                <w:sz w:val="20"/>
                <w:szCs w:val="20"/>
              </w:rPr>
            </w:rPrChange>
          </w:rPr>
          <w:t>12</w:t>
        </w:r>
      </w:ins>
      <w:del w:id="4037" w:author="Nasser Mustafa [2]" w:date="2018-09-19T14:47:00Z">
        <w:r w:rsidR="00C779F7" w:rsidRPr="00E10D7D" w:rsidDel="00740534">
          <w:rPr>
            <w:rFonts w:ascii="Times New Roman" w:hAnsi="Times New Roman"/>
          </w:rPr>
          <w:delText xml:space="preserve">Table </w:delText>
        </w:r>
        <w:r w:rsidR="00C779F7" w:rsidRPr="00E10D7D" w:rsidDel="00740534">
          <w:rPr>
            <w:rFonts w:ascii="Times New Roman" w:hAnsi="Times New Roman"/>
            <w:noProof/>
          </w:rPr>
          <w:delText>12</w:delText>
        </w:r>
      </w:del>
      <w:r w:rsidR="00B97147" w:rsidRPr="00C67C7F">
        <w:rPr>
          <w:rFonts w:ascii="Times New Roman" w:eastAsiaTheme="minorEastAsia" w:hAnsi="Times New Roman"/>
          <w:lang w:eastAsia="zh-CN"/>
        </w:rPr>
        <w:fldChar w:fldCharType="end"/>
      </w:r>
      <w:r w:rsidR="00B97147" w:rsidRPr="00C67C7F">
        <w:rPr>
          <w:rFonts w:ascii="Times New Roman" w:eastAsiaTheme="minorEastAsia" w:hAnsi="Times New Roman"/>
          <w:lang w:eastAsia="zh-CN"/>
        </w:rPr>
        <w:t>. In addition, some of these questions examine whether some of these tools can be customized to meet other traceability needs.</w:t>
      </w:r>
      <w:r w:rsidR="00B97147" w:rsidRPr="00C67C7F">
        <w:rPr>
          <w:rFonts w:ascii="Times New Roman" w:eastAsiaTheme="minorEastAsia" w:hAnsi="Times New Roman"/>
          <w:b/>
          <w:noProof/>
          <w:lang w:eastAsia="zh-CN"/>
        </w:rPr>
        <w:t xml:space="preserve"> </w:t>
      </w:r>
    </w:p>
    <w:p w14:paraId="5869FE6C" w14:textId="29E2CD32" w:rsidR="00B97147" w:rsidRPr="00C67C7F" w:rsidRDefault="00B97147" w:rsidP="00A03164">
      <w:pPr>
        <w:pStyle w:val="ListParagraph"/>
        <w:keepNext w:val="0"/>
        <w:numPr>
          <w:ilvl w:val="0"/>
          <w:numId w:val="36"/>
        </w:numPr>
        <w:tabs>
          <w:tab w:val="left" w:pos="900"/>
          <w:tab w:val="left" w:pos="1080"/>
        </w:tabs>
        <w:autoSpaceDE w:val="0"/>
        <w:autoSpaceDN w:val="0"/>
        <w:adjustRightInd w:val="0"/>
        <w:spacing w:line="480" w:lineRule="auto"/>
        <w:jc w:val="both"/>
        <w:rPr>
          <w:rFonts w:ascii="Times New Roman" w:hAnsi="Times New Roman"/>
        </w:rPr>
      </w:pPr>
      <w:r w:rsidRPr="00C67C7F">
        <w:rPr>
          <w:rFonts w:ascii="Times New Roman" w:eastAsiaTheme="minorEastAsia" w:hAnsi="Times New Roman"/>
          <w:b/>
          <w:lang w:eastAsia="zh-CN"/>
        </w:rPr>
        <w:t>Miscellaneous questions</w:t>
      </w:r>
      <w:r w:rsidRPr="00C67C7F">
        <w:rPr>
          <w:rFonts w:ascii="Times New Roman" w:eastAsiaTheme="minorEastAsia" w:hAnsi="Times New Roman"/>
          <w:lang w:eastAsia="zh-CN"/>
        </w:rPr>
        <w:t>: these question</w:t>
      </w:r>
      <w:r w:rsidR="00A45953">
        <w:rPr>
          <w:rFonts w:ascii="Times New Roman" w:eastAsiaTheme="minorEastAsia" w:hAnsi="Times New Roman"/>
          <w:lang w:eastAsia="zh-CN"/>
        </w:rPr>
        <w:t>s</w:t>
      </w:r>
      <w:r w:rsidRPr="00C67C7F">
        <w:rPr>
          <w:rFonts w:ascii="Times New Roman" w:eastAsiaTheme="minorEastAsia" w:hAnsi="Times New Roman"/>
          <w:lang w:eastAsia="zh-CN"/>
        </w:rPr>
        <w:t xml:space="preserve"> collect data about the tool name, platform, and why the company applies traceability</w:t>
      </w:r>
      <w:ins w:id="4038" w:author="Yvan Labiche" w:date="2018-09-07T21:53:00Z">
        <w:r w:rsidR="00E10D7D">
          <w:rPr>
            <w:rFonts w:ascii="Times New Roman" w:eastAsiaTheme="minorEastAsia" w:hAnsi="Times New Roman"/>
            <w:lang w:eastAsia="zh-CN"/>
          </w:rPr>
          <w:t>;</w:t>
        </w:r>
      </w:ins>
      <w:del w:id="4039" w:author="Yvan Labiche" w:date="2018-09-07T21:53:00Z">
        <w:r w:rsidRPr="00C67C7F" w:rsidDel="00E10D7D">
          <w:rPr>
            <w:rFonts w:ascii="Times New Roman" w:eastAsiaTheme="minorEastAsia" w:hAnsi="Times New Roman"/>
            <w:lang w:eastAsia="zh-CN"/>
          </w:rPr>
          <w:delText>,</w:delText>
        </w:r>
      </w:del>
      <w:r w:rsidRPr="00C67C7F">
        <w:rPr>
          <w:rFonts w:ascii="Times New Roman" w:eastAsiaTheme="minorEastAsia" w:hAnsi="Times New Roman"/>
          <w:lang w:eastAsia="zh-CN"/>
        </w:rPr>
        <w:t xml:space="preserve"> also, </w:t>
      </w:r>
      <w:r w:rsidR="00FD1C89">
        <w:rPr>
          <w:rFonts w:ascii="Times New Roman" w:eastAsiaTheme="minorEastAsia" w:hAnsi="Times New Roman"/>
          <w:lang w:eastAsia="zh-CN"/>
        </w:rPr>
        <w:t>they</w:t>
      </w:r>
      <w:r w:rsidR="00FD1C89" w:rsidRPr="00C67C7F">
        <w:rPr>
          <w:rFonts w:ascii="Times New Roman" w:eastAsiaTheme="minorEastAsia" w:hAnsi="Times New Roman"/>
          <w:lang w:eastAsia="zh-CN"/>
        </w:rPr>
        <w:t xml:space="preserve"> </w:t>
      </w:r>
      <w:r w:rsidRPr="00C67C7F">
        <w:rPr>
          <w:rFonts w:ascii="Times New Roman" w:eastAsiaTheme="minorEastAsia" w:hAnsi="Times New Roman"/>
          <w:lang w:eastAsia="zh-CN"/>
        </w:rPr>
        <w:t xml:space="preserve">allow </w:t>
      </w:r>
      <w:del w:id="4040" w:author="Yvan Labiche" w:date="2018-09-07T21:53:00Z">
        <w:r w:rsidRPr="00C67C7F" w:rsidDel="00E10D7D">
          <w:rPr>
            <w:rFonts w:ascii="Times New Roman" w:eastAsiaTheme="minorEastAsia" w:hAnsi="Times New Roman"/>
            <w:lang w:eastAsia="zh-CN"/>
          </w:rPr>
          <w:delText xml:space="preserve">the </w:delText>
        </w:r>
      </w:del>
      <w:r w:rsidRPr="00C67C7F">
        <w:rPr>
          <w:rFonts w:ascii="Times New Roman" w:eastAsiaTheme="minorEastAsia" w:hAnsi="Times New Roman"/>
          <w:lang w:eastAsia="zh-CN"/>
        </w:rPr>
        <w:t>participant</w:t>
      </w:r>
      <w:ins w:id="4041" w:author="Yvan Labiche" w:date="2018-09-07T21:54:00Z">
        <w:r w:rsidR="00E10D7D">
          <w:rPr>
            <w:rFonts w:ascii="Times New Roman" w:eastAsiaTheme="minorEastAsia" w:hAnsi="Times New Roman"/>
            <w:lang w:eastAsia="zh-CN"/>
          </w:rPr>
          <w:t>s</w:t>
        </w:r>
      </w:ins>
      <w:r w:rsidRPr="00C67C7F">
        <w:rPr>
          <w:rFonts w:ascii="Times New Roman" w:eastAsiaTheme="minorEastAsia" w:hAnsi="Times New Roman"/>
          <w:lang w:eastAsia="zh-CN"/>
        </w:rPr>
        <w:t xml:space="preserve"> to add comments, or whether to withdraw from the survey.</w:t>
      </w:r>
    </w:p>
    <w:p w14:paraId="75524DB9" w14:textId="02041091" w:rsidR="00B97147" w:rsidRPr="00C67C7F" w:rsidRDefault="00B97147" w:rsidP="005F0C35">
      <w:pPr>
        <w:pStyle w:val="Style6"/>
        <w:tabs>
          <w:tab w:val="left" w:pos="900"/>
        </w:tabs>
        <w:spacing w:line="480" w:lineRule="auto"/>
        <w:ind w:left="540" w:hanging="540"/>
        <w:jc w:val="both"/>
      </w:pPr>
      <w:bookmarkStart w:id="4042" w:name="_Toc517828363"/>
      <w:bookmarkStart w:id="4043" w:name="_Toc525737349"/>
      <w:r w:rsidRPr="00C67C7F">
        <w:t>Publishing the Survey</w:t>
      </w:r>
      <w:bookmarkEnd w:id="4042"/>
      <w:bookmarkEnd w:id="4043"/>
      <w:r w:rsidRPr="00C67C7F">
        <w:t xml:space="preserve"> </w:t>
      </w:r>
    </w:p>
    <w:p w14:paraId="717C9FE6" w14:textId="017BC9E8" w:rsidR="00B97147" w:rsidRPr="00C67C7F" w:rsidRDefault="00FA7023" w:rsidP="001B582E">
      <w:pPr>
        <w:tabs>
          <w:tab w:val="left" w:pos="900"/>
        </w:tabs>
        <w:autoSpaceDE w:val="0"/>
        <w:autoSpaceDN w:val="0"/>
        <w:adjustRightInd w:val="0"/>
        <w:spacing w:line="480" w:lineRule="auto"/>
        <w:jc w:val="both"/>
        <w:rPr>
          <w:rFonts w:ascii="Times New Roman" w:hAnsi="Times New Roman"/>
        </w:rPr>
      </w:pPr>
      <w:r w:rsidRPr="00C67C7F">
        <w:rPr>
          <w:rFonts w:ascii="Times New Roman" w:eastAsiaTheme="minorEastAsia" w:hAnsi="Times New Roman"/>
          <w:b/>
          <w:noProof/>
          <w:lang w:eastAsia="zh-CN"/>
        </w:rPr>
        <mc:AlternateContent>
          <mc:Choice Requires="wps">
            <w:drawing>
              <wp:anchor distT="45720" distB="45720" distL="114300" distR="114300" simplePos="0" relativeHeight="251675648" behindDoc="0" locked="0" layoutInCell="1" allowOverlap="1" wp14:anchorId="6CDF1878" wp14:editId="7DD1DCE8">
                <wp:simplePos x="0" y="0"/>
                <wp:positionH relativeFrom="margin">
                  <wp:posOffset>120191</wp:posOffset>
                </wp:positionH>
                <wp:positionV relativeFrom="margin">
                  <wp:align>top</wp:align>
                </wp:positionV>
                <wp:extent cx="5724144" cy="2331720"/>
                <wp:effectExtent l="0" t="0" r="0" b="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144" cy="2331720"/>
                        </a:xfrm>
                        <a:prstGeom prst="rect">
                          <a:avLst/>
                        </a:prstGeom>
                        <a:solidFill>
                          <a:srgbClr val="FFFFFF"/>
                        </a:solidFill>
                        <a:ln w="9525">
                          <a:noFill/>
                          <a:miter lim="800000"/>
                          <a:headEnd/>
                          <a:tailEnd/>
                        </a:ln>
                      </wps:spPr>
                      <wps:txbx>
                        <w:txbxContent>
                          <w:p w14:paraId="3B84EEE8" w14:textId="22F8A50C" w:rsidR="00D617FD" w:rsidRPr="0000696E" w:rsidRDefault="00D617FD" w:rsidP="00B97147">
                            <w:pPr>
                              <w:pStyle w:val="Caption"/>
                              <w:rPr>
                                <w:rFonts w:ascii="Times New Roman" w:hAnsi="Times New Roman"/>
                                <w:b w:val="0"/>
                                <w:i/>
                                <w:sz w:val="20"/>
                                <w:szCs w:val="20"/>
                              </w:rPr>
                            </w:pPr>
                            <w:bookmarkStart w:id="4044" w:name="_Ref512418539"/>
                            <w:bookmarkStart w:id="4045" w:name="_Toc525723631"/>
                            <w:r w:rsidRPr="0000696E">
                              <w:rPr>
                                <w:rFonts w:ascii="Times New Roman" w:hAnsi="Times New Roman"/>
                                <w:sz w:val="20"/>
                                <w:szCs w:val="20"/>
                              </w:rPr>
                              <w:t xml:space="preserve">Table </w:t>
                            </w:r>
                            <w:r w:rsidRPr="0000696E">
                              <w:rPr>
                                <w:rFonts w:ascii="Times New Roman" w:hAnsi="Times New Roman"/>
                                <w:b w:val="0"/>
                                <w:i/>
                                <w:sz w:val="20"/>
                                <w:szCs w:val="20"/>
                              </w:rPr>
                              <w:fldChar w:fldCharType="begin"/>
                            </w:r>
                            <w:r w:rsidRPr="0000696E">
                              <w:rPr>
                                <w:rFonts w:ascii="Times New Roman" w:hAnsi="Times New Roman"/>
                                <w:sz w:val="20"/>
                                <w:szCs w:val="20"/>
                              </w:rPr>
                              <w:instrText xml:space="preserve"> SEQ Table \* ARABIC </w:instrText>
                            </w:r>
                            <w:r w:rsidRPr="0000696E">
                              <w:rPr>
                                <w:rFonts w:ascii="Times New Roman" w:hAnsi="Times New Roman"/>
                                <w:b w:val="0"/>
                                <w:i/>
                                <w:sz w:val="20"/>
                                <w:szCs w:val="20"/>
                              </w:rPr>
                              <w:fldChar w:fldCharType="separate"/>
                            </w:r>
                            <w:r>
                              <w:rPr>
                                <w:rFonts w:ascii="Times New Roman" w:hAnsi="Times New Roman"/>
                                <w:noProof/>
                                <w:sz w:val="20"/>
                                <w:szCs w:val="20"/>
                              </w:rPr>
                              <w:t>12</w:t>
                            </w:r>
                            <w:r w:rsidRPr="0000696E">
                              <w:rPr>
                                <w:rFonts w:ascii="Times New Roman" w:hAnsi="Times New Roman"/>
                                <w:b w:val="0"/>
                                <w:i/>
                                <w:sz w:val="20"/>
                                <w:szCs w:val="20"/>
                              </w:rPr>
                              <w:fldChar w:fldCharType="end"/>
                            </w:r>
                            <w:bookmarkEnd w:id="4044"/>
                            <w:r w:rsidRPr="0000696E">
                              <w:rPr>
                                <w:rFonts w:ascii="Times New Roman" w:hAnsi="Times New Roman"/>
                                <w:sz w:val="20"/>
                                <w:szCs w:val="20"/>
                              </w:rPr>
                              <w:t>: Questions about traceability tools</w:t>
                            </w:r>
                            <w:bookmarkEnd w:id="4045"/>
                          </w:p>
                          <w:tbl>
                            <w:tblPr>
                              <w:tblStyle w:val="TableGrid"/>
                              <w:tblW w:w="8751" w:type="dxa"/>
                              <w:tblInd w:w="-5" w:type="dxa"/>
                              <w:tblLook w:val="04A0" w:firstRow="1" w:lastRow="0" w:firstColumn="1" w:lastColumn="0" w:noHBand="0" w:noVBand="1"/>
                            </w:tblPr>
                            <w:tblGrid>
                              <w:gridCol w:w="2616"/>
                              <w:gridCol w:w="1074"/>
                              <w:gridCol w:w="5061"/>
                            </w:tblGrid>
                            <w:tr w:rsidR="00D617FD" w:rsidRPr="00DA4922" w14:paraId="6E9A54FF" w14:textId="77777777" w:rsidTr="0009457F">
                              <w:tc>
                                <w:tcPr>
                                  <w:tcW w:w="2616" w:type="dxa"/>
                                </w:tcPr>
                                <w:p w14:paraId="75CE0714" w14:textId="77777777" w:rsidR="00D617FD" w:rsidRPr="00665F8D" w:rsidRDefault="00D617FD" w:rsidP="0009457F">
                                  <w:pPr>
                                    <w:spacing w:line="240" w:lineRule="auto"/>
                                    <w:jc w:val="center"/>
                                    <w:rPr>
                                      <w:rFonts w:ascii="Times New Roman" w:hAnsi="Times New Roman"/>
                                      <w:sz w:val="20"/>
                                      <w:szCs w:val="20"/>
                                    </w:rPr>
                                  </w:pPr>
                                  <w:r w:rsidRPr="00665F8D">
                                    <w:rPr>
                                      <w:rFonts w:ascii="Times New Roman" w:hAnsi="Times New Roman"/>
                                      <w:sz w:val="20"/>
                                      <w:szCs w:val="20"/>
                                    </w:rPr>
                                    <w:t>Question</w:t>
                                  </w:r>
                                </w:p>
                              </w:tc>
                              <w:tc>
                                <w:tcPr>
                                  <w:tcW w:w="1074" w:type="dxa"/>
                                </w:tcPr>
                                <w:p w14:paraId="7BF2916F" w14:textId="1F49AD59" w:rsidR="00D617FD" w:rsidRPr="00FA7023" w:rsidRDefault="00D617FD" w:rsidP="0009457F">
                                  <w:pPr>
                                    <w:spacing w:line="240" w:lineRule="auto"/>
                                    <w:ind w:firstLine="0"/>
                                    <w:rPr>
                                      <w:rFonts w:ascii="Times New Roman" w:hAnsi="Times New Roman"/>
                                      <w:sz w:val="20"/>
                                      <w:szCs w:val="20"/>
                                    </w:rPr>
                                  </w:pPr>
                                  <w:r w:rsidRPr="00FA7023">
                                    <w:rPr>
                                      <w:rFonts w:ascii="Times New Roman" w:hAnsi="Times New Roman"/>
                                      <w:sz w:val="20"/>
                                      <w:szCs w:val="20"/>
                                    </w:rPr>
                                    <w:t xml:space="preserve">Question Number from </w:t>
                                  </w:r>
                                  <w:r w:rsidRPr="00FA7023">
                                    <w:rPr>
                                      <w:rFonts w:ascii="Times New Roman" w:hAnsi="Times New Roman"/>
                                      <w:sz w:val="20"/>
                                      <w:szCs w:val="20"/>
                                    </w:rPr>
                                    <w:fldChar w:fldCharType="begin"/>
                                  </w:r>
                                  <w:r w:rsidRPr="00FA7023">
                                    <w:rPr>
                                      <w:rFonts w:ascii="Times New Roman" w:hAnsi="Times New Roman"/>
                                      <w:sz w:val="20"/>
                                      <w:szCs w:val="20"/>
                                    </w:rPr>
                                    <w:instrText xml:space="preserve"> REF _Ref512884471 \h  \* MERGEFORMAT </w:instrText>
                                  </w:r>
                                  <w:r w:rsidRPr="00FA7023">
                                    <w:rPr>
                                      <w:rFonts w:ascii="Times New Roman" w:hAnsi="Times New Roman"/>
                                      <w:sz w:val="20"/>
                                      <w:szCs w:val="20"/>
                                    </w:rPr>
                                  </w:r>
                                  <w:r w:rsidRPr="00FA7023">
                                    <w:rPr>
                                      <w:rFonts w:ascii="Times New Roman" w:hAnsi="Times New Roman"/>
                                      <w:sz w:val="20"/>
                                      <w:szCs w:val="20"/>
                                    </w:rPr>
                                    <w:fldChar w:fldCharType="separate"/>
                                  </w:r>
                                  <w:r w:rsidRPr="00576A2D">
                                    <w:rPr>
                                      <w:rFonts w:ascii="Times New Roman" w:hAnsi="Times New Roman"/>
                                      <w:color w:val="000000" w:themeColor="text1"/>
                                      <w:sz w:val="20"/>
                                      <w:szCs w:val="20"/>
                                    </w:rPr>
                                    <w:t xml:space="preserve">Figure </w:t>
                                  </w:r>
                                  <w:r>
                                    <w:rPr>
                                      <w:rFonts w:ascii="Times New Roman" w:hAnsi="Times New Roman"/>
                                      <w:noProof/>
                                      <w:color w:val="000000" w:themeColor="text1"/>
                                      <w:sz w:val="20"/>
                                      <w:szCs w:val="20"/>
                                    </w:rPr>
                                    <w:t>9</w:t>
                                  </w:r>
                                  <w:r w:rsidRPr="00FA7023">
                                    <w:rPr>
                                      <w:rFonts w:ascii="Times New Roman" w:hAnsi="Times New Roman"/>
                                      <w:sz w:val="20"/>
                                      <w:szCs w:val="20"/>
                                    </w:rPr>
                                    <w:fldChar w:fldCharType="end"/>
                                  </w:r>
                                </w:p>
                              </w:tc>
                              <w:tc>
                                <w:tcPr>
                                  <w:tcW w:w="5061" w:type="dxa"/>
                                </w:tcPr>
                                <w:p w14:paraId="23C2433E" w14:textId="77777777" w:rsidR="00D617FD" w:rsidRPr="00665F8D" w:rsidRDefault="00D617FD" w:rsidP="00FE3B80">
                                  <w:pPr>
                                    <w:spacing w:line="240" w:lineRule="auto"/>
                                    <w:ind w:firstLine="10"/>
                                    <w:jc w:val="center"/>
                                    <w:rPr>
                                      <w:rFonts w:ascii="Times New Roman" w:hAnsi="Times New Roman"/>
                                      <w:sz w:val="20"/>
                                      <w:szCs w:val="20"/>
                                    </w:rPr>
                                  </w:pPr>
                                  <w:r w:rsidRPr="00665F8D">
                                    <w:rPr>
                                      <w:rFonts w:ascii="Times New Roman" w:hAnsi="Times New Roman"/>
                                      <w:sz w:val="20"/>
                                      <w:szCs w:val="20"/>
                                    </w:rPr>
                                    <w:t>Comment</w:t>
                                  </w:r>
                                </w:p>
                              </w:tc>
                            </w:tr>
                            <w:tr w:rsidR="00D617FD" w:rsidRPr="00DA4922" w14:paraId="0113877C" w14:textId="77777777" w:rsidTr="0009457F">
                              <w:trPr>
                                <w:trHeight w:val="142"/>
                              </w:trPr>
                              <w:tc>
                                <w:tcPr>
                                  <w:tcW w:w="2616" w:type="dxa"/>
                                </w:tcPr>
                                <w:p w14:paraId="31BBB2AC" w14:textId="77777777" w:rsidR="00D617FD" w:rsidRPr="007858BA" w:rsidRDefault="00D617FD" w:rsidP="00FE3B80">
                                  <w:pPr>
                                    <w:spacing w:line="240" w:lineRule="auto"/>
                                    <w:ind w:firstLine="0"/>
                                    <w:rPr>
                                      <w:rFonts w:ascii="Times New Roman" w:hAnsi="Times New Roman"/>
                                      <w:sz w:val="20"/>
                                      <w:szCs w:val="20"/>
                                    </w:rPr>
                                  </w:pPr>
                                  <w:r w:rsidRPr="007858BA">
                                    <w:rPr>
                                      <w:rFonts w:ascii="Times New Roman" w:hAnsi="Times New Roman"/>
                                      <w:sz w:val="20"/>
                                      <w:szCs w:val="20"/>
                                    </w:rPr>
                                    <w:t>Tool ability to specify properties of an artifact or a trace link.</w:t>
                                  </w:r>
                                </w:p>
                              </w:tc>
                              <w:tc>
                                <w:tcPr>
                                  <w:tcW w:w="1074" w:type="dxa"/>
                                </w:tcPr>
                                <w:p w14:paraId="08C24A07" w14:textId="739C1EF4"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17, 18, 20</w:t>
                                  </w:r>
                                </w:p>
                              </w:tc>
                              <w:tc>
                                <w:tcPr>
                                  <w:tcW w:w="5061" w:type="dxa"/>
                                </w:tcPr>
                                <w:p w14:paraId="209EA458" w14:textId="77777777" w:rsidR="00D617FD" w:rsidRPr="007858BA" w:rsidRDefault="00D617FD" w:rsidP="00FE3B80">
                                  <w:pPr>
                                    <w:spacing w:line="240" w:lineRule="auto"/>
                                    <w:ind w:firstLine="10"/>
                                    <w:rPr>
                                      <w:rFonts w:ascii="Times New Roman" w:hAnsi="Times New Roman"/>
                                      <w:sz w:val="20"/>
                                      <w:szCs w:val="20"/>
                                    </w:rPr>
                                  </w:pPr>
                                  <w:r w:rsidRPr="007858BA">
                                    <w:rPr>
                                      <w:rFonts w:ascii="Times New Roman" w:hAnsi="Times New Roman"/>
                                      <w:sz w:val="20"/>
                                      <w:szCs w:val="20"/>
                                    </w:rPr>
                                    <w:t>Add metadata for a trace link or an artifact</w:t>
                                  </w:r>
                                  <w:r>
                                    <w:rPr>
                                      <w:rFonts w:ascii="Times New Roman" w:hAnsi="Times New Roman"/>
                                      <w:sz w:val="20"/>
                                      <w:szCs w:val="20"/>
                                    </w:rPr>
                                    <w:t>, historical data (version), constraints</w:t>
                                  </w:r>
                                </w:p>
                              </w:tc>
                            </w:tr>
                            <w:tr w:rsidR="00D617FD" w:rsidRPr="00DA4922" w14:paraId="39B385F2" w14:textId="77777777" w:rsidTr="0009457F">
                              <w:trPr>
                                <w:trHeight w:val="142"/>
                              </w:trPr>
                              <w:tc>
                                <w:tcPr>
                                  <w:tcW w:w="2616" w:type="dxa"/>
                                </w:tcPr>
                                <w:p w14:paraId="65414669" w14:textId="77777777" w:rsidR="00D617FD" w:rsidRPr="007858BA" w:rsidRDefault="00D617FD" w:rsidP="00FE3B80">
                                  <w:pPr>
                                    <w:spacing w:line="240" w:lineRule="auto"/>
                                    <w:ind w:firstLine="0"/>
                                    <w:rPr>
                                      <w:rFonts w:ascii="Times New Roman" w:hAnsi="Times New Roman"/>
                                      <w:sz w:val="20"/>
                                      <w:szCs w:val="20"/>
                                    </w:rPr>
                                  </w:pPr>
                                  <w:r w:rsidRPr="007858BA">
                                    <w:rPr>
                                      <w:rFonts w:ascii="Times New Roman" w:hAnsi="Times New Roman"/>
                                      <w:sz w:val="20"/>
                                      <w:szCs w:val="20"/>
                                    </w:rPr>
                                    <w:t>Tools ability for graphical visualization</w:t>
                                  </w:r>
                                </w:p>
                              </w:tc>
                              <w:tc>
                                <w:tcPr>
                                  <w:tcW w:w="1074" w:type="dxa"/>
                                </w:tcPr>
                                <w:p w14:paraId="143703FD" w14:textId="77777777"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19</w:t>
                                  </w:r>
                                </w:p>
                              </w:tc>
                              <w:tc>
                                <w:tcPr>
                                  <w:tcW w:w="5061" w:type="dxa"/>
                                </w:tcPr>
                                <w:p w14:paraId="1DA0B7AF" w14:textId="77777777" w:rsidR="00D617FD" w:rsidRPr="007858BA" w:rsidRDefault="00D617FD" w:rsidP="00FE3B80">
                                  <w:pPr>
                                    <w:spacing w:line="240" w:lineRule="auto"/>
                                    <w:ind w:firstLine="10"/>
                                    <w:rPr>
                                      <w:rFonts w:ascii="Times New Roman" w:hAnsi="Times New Roman"/>
                                      <w:sz w:val="20"/>
                                      <w:szCs w:val="20"/>
                                    </w:rPr>
                                  </w:pPr>
                                  <w:r w:rsidRPr="007858BA">
                                    <w:rPr>
                                      <w:rFonts w:ascii="Times New Roman" w:hAnsi="Times New Roman"/>
                                      <w:sz w:val="20"/>
                                      <w:szCs w:val="20"/>
                                    </w:rPr>
                                    <w:t>Visualize the connection between trace links and artifacts</w:t>
                                  </w:r>
                                </w:p>
                              </w:tc>
                            </w:tr>
                            <w:tr w:rsidR="00D617FD" w:rsidRPr="00DA4922" w14:paraId="7F792889" w14:textId="77777777" w:rsidTr="0009457F">
                              <w:trPr>
                                <w:trHeight w:val="142"/>
                              </w:trPr>
                              <w:tc>
                                <w:tcPr>
                                  <w:tcW w:w="2616" w:type="dxa"/>
                                </w:tcPr>
                                <w:p w14:paraId="372678CB" w14:textId="77777777" w:rsidR="00D617FD" w:rsidRPr="007858BA" w:rsidRDefault="00D617FD" w:rsidP="00FE3B80">
                                  <w:pPr>
                                    <w:spacing w:line="240" w:lineRule="auto"/>
                                    <w:ind w:firstLine="0"/>
                                    <w:rPr>
                                      <w:rFonts w:ascii="Times New Roman" w:hAnsi="Times New Roman"/>
                                      <w:sz w:val="20"/>
                                      <w:szCs w:val="20"/>
                                    </w:rPr>
                                  </w:pPr>
                                  <w:r w:rsidRPr="007858BA">
                                    <w:rPr>
                                      <w:rFonts w:ascii="Times New Roman" w:hAnsi="Times New Roman"/>
                                      <w:sz w:val="20"/>
                                      <w:szCs w:val="20"/>
                                    </w:rPr>
                                    <w:t>Tools ability to specify source and target artifacts</w:t>
                                  </w:r>
                                </w:p>
                              </w:tc>
                              <w:tc>
                                <w:tcPr>
                                  <w:tcW w:w="1074" w:type="dxa"/>
                                </w:tcPr>
                                <w:p w14:paraId="59F4E274" w14:textId="1357D24C"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21, 22</w:t>
                                  </w:r>
                                </w:p>
                              </w:tc>
                              <w:tc>
                                <w:tcPr>
                                  <w:tcW w:w="5061" w:type="dxa"/>
                                </w:tcPr>
                                <w:p w14:paraId="22A06CC3" w14:textId="77777777" w:rsidR="00D617FD" w:rsidRPr="007858BA" w:rsidRDefault="00D617FD" w:rsidP="00FE3B80">
                                  <w:pPr>
                                    <w:spacing w:line="240" w:lineRule="auto"/>
                                    <w:ind w:firstLine="10"/>
                                    <w:rPr>
                                      <w:rFonts w:ascii="Times New Roman" w:hAnsi="Times New Roman"/>
                                      <w:sz w:val="20"/>
                                      <w:szCs w:val="20"/>
                                    </w:rPr>
                                  </w:pPr>
                                  <w:r w:rsidRPr="007858BA">
                                    <w:rPr>
                                      <w:rFonts w:ascii="Times New Roman" w:hAnsi="Times New Roman"/>
                                      <w:sz w:val="20"/>
                                      <w:szCs w:val="20"/>
                                    </w:rPr>
                                    <w:t>Which artifact is a source and which artifact is target</w:t>
                                  </w:r>
                                  <w:r>
                                    <w:rPr>
                                      <w:rFonts w:ascii="Times New Roman" w:hAnsi="Times New Roman"/>
                                      <w:sz w:val="20"/>
                                      <w:szCs w:val="20"/>
                                    </w:rPr>
                                    <w:t xml:space="preserve"> at different levels</w:t>
                                  </w:r>
                                </w:p>
                              </w:tc>
                            </w:tr>
                            <w:tr w:rsidR="00D617FD" w:rsidRPr="00DA4922" w14:paraId="3E3FBFD3" w14:textId="77777777" w:rsidTr="0009457F">
                              <w:trPr>
                                <w:trHeight w:val="142"/>
                              </w:trPr>
                              <w:tc>
                                <w:tcPr>
                                  <w:tcW w:w="2616" w:type="dxa"/>
                                </w:tcPr>
                                <w:p w14:paraId="66151CB5" w14:textId="77777777" w:rsidR="00D617FD" w:rsidRPr="007858BA" w:rsidRDefault="00D617FD" w:rsidP="00FE3B80">
                                  <w:pPr>
                                    <w:spacing w:line="240" w:lineRule="auto"/>
                                    <w:ind w:firstLine="0"/>
                                    <w:rPr>
                                      <w:sz w:val="20"/>
                                      <w:szCs w:val="20"/>
                                    </w:rPr>
                                  </w:pPr>
                                  <w:r w:rsidRPr="007858BA">
                                    <w:rPr>
                                      <w:rFonts w:ascii="Times New Roman" w:hAnsi="Times New Roman"/>
                                      <w:sz w:val="20"/>
                                      <w:szCs w:val="20"/>
                                    </w:rPr>
                                    <w:t>Tool extensibility for more features</w:t>
                                  </w:r>
                                </w:p>
                              </w:tc>
                              <w:tc>
                                <w:tcPr>
                                  <w:tcW w:w="1074" w:type="dxa"/>
                                </w:tcPr>
                                <w:p w14:paraId="52FB3F38" w14:textId="77777777"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23</w:t>
                                  </w:r>
                                </w:p>
                              </w:tc>
                              <w:tc>
                                <w:tcPr>
                                  <w:tcW w:w="5061" w:type="dxa"/>
                                </w:tcPr>
                                <w:p w14:paraId="0BB51DAA" w14:textId="6E431D5C" w:rsidR="00D617FD" w:rsidRPr="007858BA" w:rsidRDefault="00D617FD" w:rsidP="00FE3B80">
                                  <w:pPr>
                                    <w:spacing w:line="240" w:lineRule="auto"/>
                                    <w:ind w:firstLine="10"/>
                                    <w:rPr>
                                      <w:rFonts w:ascii="Times New Roman" w:hAnsi="Times New Roman"/>
                                      <w:sz w:val="20"/>
                                      <w:szCs w:val="20"/>
                                    </w:rPr>
                                  </w:pPr>
                                  <w:r>
                                    <w:rPr>
                                      <w:rFonts w:ascii="Times New Roman" w:hAnsi="Times New Roman"/>
                                      <w:sz w:val="20"/>
                                      <w:szCs w:val="20"/>
                                    </w:rPr>
                                    <w:t>A</w:t>
                                  </w:r>
                                  <w:r w:rsidRPr="007858BA">
                                    <w:rPr>
                                      <w:rFonts w:ascii="Times New Roman" w:hAnsi="Times New Roman"/>
                                      <w:sz w:val="20"/>
                                      <w:szCs w:val="20"/>
                                    </w:rPr>
                                    <w:t>dd non existing features such as constraint on a trace link, characterization of an a artifact</w:t>
                                  </w:r>
                                </w:p>
                              </w:tc>
                            </w:tr>
                          </w:tbl>
                          <w:p w14:paraId="2EAEDCEB"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F1878" id="Text Box 25" o:spid="_x0000_s1047" type="#_x0000_t202" style="position:absolute;left:0;text-align:left;margin-left:9.45pt;margin-top:0;width:450.7pt;height:183.6pt;z-index:251675648;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" stroked="f">
                <v:textbox>
                  <w:txbxContent>
                    <w:p w14:paraId="3B84EEE8" w14:textId="22F8A50C" w:rsidR="00D617FD" w:rsidRPr="0000696E" w:rsidRDefault="00D617FD" w:rsidP="00B97147">
                      <w:pPr>
                        <w:pStyle w:val="Caption"/>
                        <w:rPr>
                          <w:rFonts w:ascii="Times New Roman" w:hAnsi="Times New Roman"/>
                          <w:b w:val="0"/>
                          <w:i/>
                          <w:sz w:val="20"/>
                          <w:szCs w:val="20"/>
                        </w:rPr>
                      </w:pPr>
                      <w:bookmarkStart w:id="4046" w:name="_Ref512418539"/>
                      <w:bookmarkStart w:id="4047" w:name="_Toc525723631"/>
                      <w:r w:rsidRPr="0000696E">
                        <w:rPr>
                          <w:rFonts w:ascii="Times New Roman" w:hAnsi="Times New Roman"/>
                          <w:sz w:val="20"/>
                          <w:szCs w:val="20"/>
                        </w:rPr>
                        <w:t xml:space="preserve">Table </w:t>
                      </w:r>
                      <w:r w:rsidRPr="0000696E">
                        <w:rPr>
                          <w:rFonts w:ascii="Times New Roman" w:hAnsi="Times New Roman"/>
                          <w:b w:val="0"/>
                          <w:i/>
                          <w:sz w:val="20"/>
                          <w:szCs w:val="20"/>
                        </w:rPr>
                        <w:fldChar w:fldCharType="begin"/>
                      </w:r>
                      <w:r w:rsidRPr="0000696E">
                        <w:rPr>
                          <w:rFonts w:ascii="Times New Roman" w:hAnsi="Times New Roman"/>
                          <w:sz w:val="20"/>
                          <w:szCs w:val="20"/>
                        </w:rPr>
                        <w:instrText xml:space="preserve"> SEQ Table \* ARABIC </w:instrText>
                      </w:r>
                      <w:r w:rsidRPr="0000696E">
                        <w:rPr>
                          <w:rFonts w:ascii="Times New Roman" w:hAnsi="Times New Roman"/>
                          <w:b w:val="0"/>
                          <w:i/>
                          <w:sz w:val="20"/>
                          <w:szCs w:val="20"/>
                        </w:rPr>
                        <w:fldChar w:fldCharType="separate"/>
                      </w:r>
                      <w:r>
                        <w:rPr>
                          <w:rFonts w:ascii="Times New Roman" w:hAnsi="Times New Roman"/>
                          <w:noProof/>
                          <w:sz w:val="20"/>
                          <w:szCs w:val="20"/>
                        </w:rPr>
                        <w:t>12</w:t>
                      </w:r>
                      <w:r w:rsidRPr="0000696E">
                        <w:rPr>
                          <w:rFonts w:ascii="Times New Roman" w:hAnsi="Times New Roman"/>
                          <w:b w:val="0"/>
                          <w:i/>
                          <w:sz w:val="20"/>
                          <w:szCs w:val="20"/>
                        </w:rPr>
                        <w:fldChar w:fldCharType="end"/>
                      </w:r>
                      <w:bookmarkEnd w:id="4046"/>
                      <w:r w:rsidRPr="0000696E">
                        <w:rPr>
                          <w:rFonts w:ascii="Times New Roman" w:hAnsi="Times New Roman"/>
                          <w:sz w:val="20"/>
                          <w:szCs w:val="20"/>
                        </w:rPr>
                        <w:t>: Questions about traceability tools</w:t>
                      </w:r>
                      <w:bookmarkEnd w:id="4047"/>
                    </w:p>
                    <w:tbl>
                      <w:tblPr>
                        <w:tblStyle w:val="TableGrid"/>
                        <w:tblW w:w="8751" w:type="dxa"/>
                        <w:tblInd w:w="-5" w:type="dxa"/>
                        <w:tblLook w:val="04A0" w:firstRow="1" w:lastRow="0" w:firstColumn="1" w:lastColumn="0" w:noHBand="0" w:noVBand="1"/>
                      </w:tblPr>
                      <w:tblGrid>
                        <w:gridCol w:w="2616"/>
                        <w:gridCol w:w="1074"/>
                        <w:gridCol w:w="5061"/>
                      </w:tblGrid>
                      <w:tr w:rsidR="00D617FD" w:rsidRPr="00DA4922" w14:paraId="6E9A54FF" w14:textId="77777777" w:rsidTr="0009457F">
                        <w:tc>
                          <w:tcPr>
                            <w:tcW w:w="2616" w:type="dxa"/>
                          </w:tcPr>
                          <w:p w14:paraId="75CE0714" w14:textId="77777777" w:rsidR="00D617FD" w:rsidRPr="00665F8D" w:rsidRDefault="00D617FD" w:rsidP="0009457F">
                            <w:pPr>
                              <w:spacing w:line="240" w:lineRule="auto"/>
                              <w:jc w:val="center"/>
                              <w:rPr>
                                <w:rFonts w:ascii="Times New Roman" w:hAnsi="Times New Roman"/>
                                <w:sz w:val="20"/>
                                <w:szCs w:val="20"/>
                              </w:rPr>
                            </w:pPr>
                            <w:r w:rsidRPr="00665F8D">
                              <w:rPr>
                                <w:rFonts w:ascii="Times New Roman" w:hAnsi="Times New Roman"/>
                                <w:sz w:val="20"/>
                                <w:szCs w:val="20"/>
                              </w:rPr>
                              <w:t>Question</w:t>
                            </w:r>
                          </w:p>
                        </w:tc>
                        <w:tc>
                          <w:tcPr>
                            <w:tcW w:w="1074" w:type="dxa"/>
                          </w:tcPr>
                          <w:p w14:paraId="7BF2916F" w14:textId="1F49AD59" w:rsidR="00D617FD" w:rsidRPr="00FA7023" w:rsidRDefault="00D617FD" w:rsidP="0009457F">
                            <w:pPr>
                              <w:spacing w:line="240" w:lineRule="auto"/>
                              <w:ind w:firstLine="0"/>
                              <w:rPr>
                                <w:rFonts w:ascii="Times New Roman" w:hAnsi="Times New Roman"/>
                                <w:sz w:val="20"/>
                                <w:szCs w:val="20"/>
                              </w:rPr>
                            </w:pPr>
                            <w:r w:rsidRPr="00FA7023">
                              <w:rPr>
                                <w:rFonts w:ascii="Times New Roman" w:hAnsi="Times New Roman"/>
                                <w:sz w:val="20"/>
                                <w:szCs w:val="20"/>
                              </w:rPr>
                              <w:t xml:space="preserve">Question Number from </w:t>
                            </w:r>
                            <w:r w:rsidRPr="00FA7023">
                              <w:rPr>
                                <w:rFonts w:ascii="Times New Roman" w:hAnsi="Times New Roman"/>
                                <w:sz w:val="20"/>
                                <w:szCs w:val="20"/>
                              </w:rPr>
                              <w:fldChar w:fldCharType="begin"/>
                            </w:r>
                            <w:r w:rsidRPr="00FA7023">
                              <w:rPr>
                                <w:rFonts w:ascii="Times New Roman" w:hAnsi="Times New Roman"/>
                                <w:sz w:val="20"/>
                                <w:szCs w:val="20"/>
                              </w:rPr>
                              <w:instrText xml:space="preserve"> REF _Ref512884471 \h  \* MERGEFORMAT </w:instrText>
                            </w:r>
                            <w:r w:rsidRPr="00FA7023">
                              <w:rPr>
                                <w:rFonts w:ascii="Times New Roman" w:hAnsi="Times New Roman"/>
                                <w:sz w:val="20"/>
                                <w:szCs w:val="20"/>
                              </w:rPr>
                            </w:r>
                            <w:r w:rsidRPr="00FA7023">
                              <w:rPr>
                                <w:rFonts w:ascii="Times New Roman" w:hAnsi="Times New Roman"/>
                                <w:sz w:val="20"/>
                                <w:szCs w:val="20"/>
                              </w:rPr>
                              <w:fldChar w:fldCharType="separate"/>
                            </w:r>
                            <w:r w:rsidRPr="00576A2D">
                              <w:rPr>
                                <w:rFonts w:ascii="Times New Roman" w:hAnsi="Times New Roman"/>
                                <w:color w:val="000000" w:themeColor="text1"/>
                                <w:sz w:val="20"/>
                                <w:szCs w:val="20"/>
                              </w:rPr>
                              <w:t xml:space="preserve">Figure </w:t>
                            </w:r>
                            <w:r>
                              <w:rPr>
                                <w:rFonts w:ascii="Times New Roman" w:hAnsi="Times New Roman"/>
                                <w:noProof/>
                                <w:color w:val="000000" w:themeColor="text1"/>
                                <w:sz w:val="20"/>
                                <w:szCs w:val="20"/>
                              </w:rPr>
                              <w:t>9</w:t>
                            </w:r>
                            <w:r w:rsidRPr="00FA7023">
                              <w:rPr>
                                <w:rFonts w:ascii="Times New Roman" w:hAnsi="Times New Roman"/>
                                <w:sz w:val="20"/>
                                <w:szCs w:val="20"/>
                              </w:rPr>
                              <w:fldChar w:fldCharType="end"/>
                            </w:r>
                          </w:p>
                        </w:tc>
                        <w:tc>
                          <w:tcPr>
                            <w:tcW w:w="5061" w:type="dxa"/>
                          </w:tcPr>
                          <w:p w14:paraId="23C2433E" w14:textId="77777777" w:rsidR="00D617FD" w:rsidRPr="00665F8D" w:rsidRDefault="00D617FD" w:rsidP="00FE3B80">
                            <w:pPr>
                              <w:spacing w:line="240" w:lineRule="auto"/>
                              <w:ind w:firstLine="10"/>
                              <w:jc w:val="center"/>
                              <w:rPr>
                                <w:rFonts w:ascii="Times New Roman" w:hAnsi="Times New Roman"/>
                                <w:sz w:val="20"/>
                                <w:szCs w:val="20"/>
                              </w:rPr>
                            </w:pPr>
                            <w:r w:rsidRPr="00665F8D">
                              <w:rPr>
                                <w:rFonts w:ascii="Times New Roman" w:hAnsi="Times New Roman"/>
                                <w:sz w:val="20"/>
                                <w:szCs w:val="20"/>
                              </w:rPr>
                              <w:t>Comment</w:t>
                            </w:r>
                          </w:p>
                        </w:tc>
                      </w:tr>
                      <w:tr w:rsidR="00D617FD" w:rsidRPr="00DA4922" w14:paraId="0113877C" w14:textId="77777777" w:rsidTr="0009457F">
                        <w:trPr>
                          <w:trHeight w:val="142"/>
                        </w:trPr>
                        <w:tc>
                          <w:tcPr>
                            <w:tcW w:w="2616" w:type="dxa"/>
                          </w:tcPr>
                          <w:p w14:paraId="31BBB2AC" w14:textId="77777777" w:rsidR="00D617FD" w:rsidRPr="007858BA" w:rsidRDefault="00D617FD" w:rsidP="00FE3B80">
                            <w:pPr>
                              <w:spacing w:line="240" w:lineRule="auto"/>
                              <w:ind w:firstLine="0"/>
                              <w:rPr>
                                <w:rFonts w:ascii="Times New Roman" w:hAnsi="Times New Roman"/>
                                <w:sz w:val="20"/>
                                <w:szCs w:val="20"/>
                              </w:rPr>
                            </w:pPr>
                            <w:r w:rsidRPr="007858BA">
                              <w:rPr>
                                <w:rFonts w:ascii="Times New Roman" w:hAnsi="Times New Roman"/>
                                <w:sz w:val="20"/>
                                <w:szCs w:val="20"/>
                              </w:rPr>
                              <w:t>Tool ability to specify properties of an artifact or a trace link.</w:t>
                            </w:r>
                          </w:p>
                        </w:tc>
                        <w:tc>
                          <w:tcPr>
                            <w:tcW w:w="1074" w:type="dxa"/>
                          </w:tcPr>
                          <w:p w14:paraId="08C24A07" w14:textId="739C1EF4"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17, 18, 20</w:t>
                            </w:r>
                          </w:p>
                        </w:tc>
                        <w:tc>
                          <w:tcPr>
                            <w:tcW w:w="5061" w:type="dxa"/>
                          </w:tcPr>
                          <w:p w14:paraId="209EA458" w14:textId="77777777" w:rsidR="00D617FD" w:rsidRPr="007858BA" w:rsidRDefault="00D617FD" w:rsidP="00FE3B80">
                            <w:pPr>
                              <w:spacing w:line="240" w:lineRule="auto"/>
                              <w:ind w:firstLine="10"/>
                              <w:rPr>
                                <w:rFonts w:ascii="Times New Roman" w:hAnsi="Times New Roman"/>
                                <w:sz w:val="20"/>
                                <w:szCs w:val="20"/>
                              </w:rPr>
                            </w:pPr>
                            <w:r w:rsidRPr="007858BA">
                              <w:rPr>
                                <w:rFonts w:ascii="Times New Roman" w:hAnsi="Times New Roman"/>
                                <w:sz w:val="20"/>
                                <w:szCs w:val="20"/>
                              </w:rPr>
                              <w:t>Add metadata for a trace link or an artifact</w:t>
                            </w:r>
                            <w:r>
                              <w:rPr>
                                <w:rFonts w:ascii="Times New Roman" w:hAnsi="Times New Roman"/>
                                <w:sz w:val="20"/>
                                <w:szCs w:val="20"/>
                              </w:rPr>
                              <w:t>, historical data (version), constraints</w:t>
                            </w:r>
                          </w:p>
                        </w:tc>
                      </w:tr>
                      <w:tr w:rsidR="00D617FD" w:rsidRPr="00DA4922" w14:paraId="39B385F2" w14:textId="77777777" w:rsidTr="0009457F">
                        <w:trPr>
                          <w:trHeight w:val="142"/>
                        </w:trPr>
                        <w:tc>
                          <w:tcPr>
                            <w:tcW w:w="2616" w:type="dxa"/>
                          </w:tcPr>
                          <w:p w14:paraId="65414669" w14:textId="77777777" w:rsidR="00D617FD" w:rsidRPr="007858BA" w:rsidRDefault="00D617FD" w:rsidP="00FE3B80">
                            <w:pPr>
                              <w:spacing w:line="240" w:lineRule="auto"/>
                              <w:ind w:firstLine="0"/>
                              <w:rPr>
                                <w:rFonts w:ascii="Times New Roman" w:hAnsi="Times New Roman"/>
                                <w:sz w:val="20"/>
                                <w:szCs w:val="20"/>
                              </w:rPr>
                            </w:pPr>
                            <w:r w:rsidRPr="007858BA">
                              <w:rPr>
                                <w:rFonts w:ascii="Times New Roman" w:hAnsi="Times New Roman"/>
                                <w:sz w:val="20"/>
                                <w:szCs w:val="20"/>
                              </w:rPr>
                              <w:t>Tools ability for graphical visualization</w:t>
                            </w:r>
                          </w:p>
                        </w:tc>
                        <w:tc>
                          <w:tcPr>
                            <w:tcW w:w="1074" w:type="dxa"/>
                          </w:tcPr>
                          <w:p w14:paraId="143703FD" w14:textId="77777777"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19</w:t>
                            </w:r>
                          </w:p>
                        </w:tc>
                        <w:tc>
                          <w:tcPr>
                            <w:tcW w:w="5061" w:type="dxa"/>
                          </w:tcPr>
                          <w:p w14:paraId="1DA0B7AF" w14:textId="77777777" w:rsidR="00D617FD" w:rsidRPr="007858BA" w:rsidRDefault="00D617FD" w:rsidP="00FE3B80">
                            <w:pPr>
                              <w:spacing w:line="240" w:lineRule="auto"/>
                              <w:ind w:firstLine="10"/>
                              <w:rPr>
                                <w:rFonts w:ascii="Times New Roman" w:hAnsi="Times New Roman"/>
                                <w:sz w:val="20"/>
                                <w:szCs w:val="20"/>
                              </w:rPr>
                            </w:pPr>
                            <w:r w:rsidRPr="007858BA">
                              <w:rPr>
                                <w:rFonts w:ascii="Times New Roman" w:hAnsi="Times New Roman"/>
                                <w:sz w:val="20"/>
                                <w:szCs w:val="20"/>
                              </w:rPr>
                              <w:t>Visualize the connection between trace links and artifacts</w:t>
                            </w:r>
                          </w:p>
                        </w:tc>
                      </w:tr>
                      <w:tr w:rsidR="00D617FD" w:rsidRPr="00DA4922" w14:paraId="7F792889" w14:textId="77777777" w:rsidTr="0009457F">
                        <w:trPr>
                          <w:trHeight w:val="142"/>
                        </w:trPr>
                        <w:tc>
                          <w:tcPr>
                            <w:tcW w:w="2616" w:type="dxa"/>
                          </w:tcPr>
                          <w:p w14:paraId="372678CB" w14:textId="77777777" w:rsidR="00D617FD" w:rsidRPr="007858BA" w:rsidRDefault="00D617FD" w:rsidP="00FE3B80">
                            <w:pPr>
                              <w:spacing w:line="240" w:lineRule="auto"/>
                              <w:ind w:firstLine="0"/>
                              <w:rPr>
                                <w:rFonts w:ascii="Times New Roman" w:hAnsi="Times New Roman"/>
                                <w:sz w:val="20"/>
                                <w:szCs w:val="20"/>
                              </w:rPr>
                            </w:pPr>
                            <w:r w:rsidRPr="007858BA">
                              <w:rPr>
                                <w:rFonts w:ascii="Times New Roman" w:hAnsi="Times New Roman"/>
                                <w:sz w:val="20"/>
                                <w:szCs w:val="20"/>
                              </w:rPr>
                              <w:t>Tools ability to specify source and target artifacts</w:t>
                            </w:r>
                          </w:p>
                        </w:tc>
                        <w:tc>
                          <w:tcPr>
                            <w:tcW w:w="1074" w:type="dxa"/>
                          </w:tcPr>
                          <w:p w14:paraId="59F4E274" w14:textId="1357D24C"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21, 22</w:t>
                            </w:r>
                          </w:p>
                        </w:tc>
                        <w:tc>
                          <w:tcPr>
                            <w:tcW w:w="5061" w:type="dxa"/>
                          </w:tcPr>
                          <w:p w14:paraId="22A06CC3" w14:textId="77777777" w:rsidR="00D617FD" w:rsidRPr="007858BA" w:rsidRDefault="00D617FD" w:rsidP="00FE3B80">
                            <w:pPr>
                              <w:spacing w:line="240" w:lineRule="auto"/>
                              <w:ind w:firstLine="10"/>
                              <w:rPr>
                                <w:rFonts w:ascii="Times New Roman" w:hAnsi="Times New Roman"/>
                                <w:sz w:val="20"/>
                                <w:szCs w:val="20"/>
                              </w:rPr>
                            </w:pPr>
                            <w:r w:rsidRPr="007858BA">
                              <w:rPr>
                                <w:rFonts w:ascii="Times New Roman" w:hAnsi="Times New Roman"/>
                                <w:sz w:val="20"/>
                                <w:szCs w:val="20"/>
                              </w:rPr>
                              <w:t>Which artifact is a source and which artifact is target</w:t>
                            </w:r>
                            <w:r>
                              <w:rPr>
                                <w:rFonts w:ascii="Times New Roman" w:hAnsi="Times New Roman"/>
                                <w:sz w:val="20"/>
                                <w:szCs w:val="20"/>
                              </w:rPr>
                              <w:t xml:space="preserve"> at different levels</w:t>
                            </w:r>
                          </w:p>
                        </w:tc>
                      </w:tr>
                      <w:tr w:rsidR="00D617FD" w:rsidRPr="00DA4922" w14:paraId="3E3FBFD3" w14:textId="77777777" w:rsidTr="0009457F">
                        <w:trPr>
                          <w:trHeight w:val="142"/>
                        </w:trPr>
                        <w:tc>
                          <w:tcPr>
                            <w:tcW w:w="2616" w:type="dxa"/>
                          </w:tcPr>
                          <w:p w14:paraId="66151CB5" w14:textId="77777777" w:rsidR="00D617FD" w:rsidRPr="007858BA" w:rsidRDefault="00D617FD" w:rsidP="00FE3B80">
                            <w:pPr>
                              <w:spacing w:line="240" w:lineRule="auto"/>
                              <w:ind w:firstLine="0"/>
                              <w:rPr>
                                <w:sz w:val="20"/>
                                <w:szCs w:val="20"/>
                              </w:rPr>
                            </w:pPr>
                            <w:r w:rsidRPr="007858BA">
                              <w:rPr>
                                <w:rFonts w:ascii="Times New Roman" w:hAnsi="Times New Roman"/>
                                <w:sz w:val="20"/>
                                <w:szCs w:val="20"/>
                              </w:rPr>
                              <w:t>Tool extensibility for more features</w:t>
                            </w:r>
                          </w:p>
                        </w:tc>
                        <w:tc>
                          <w:tcPr>
                            <w:tcW w:w="1074" w:type="dxa"/>
                          </w:tcPr>
                          <w:p w14:paraId="52FB3F38" w14:textId="77777777" w:rsidR="00D617FD" w:rsidRPr="007858BA" w:rsidRDefault="00D617FD" w:rsidP="00FE3B80">
                            <w:pPr>
                              <w:spacing w:line="240" w:lineRule="auto"/>
                              <w:ind w:firstLine="0"/>
                              <w:rPr>
                                <w:rFonts w:ascii="Times New Roman" w:hAnsi="Times New Roman"/>
                                <w:sz w:val="20"/>
                                <w:szCs w:val="20"/>
                              </w:rPr>
                            </w:pPr>
                            <w:r>
                              <w:rPr>
                                <w:rFonts w:ascii="Times New Roman" w:hAnsi="Times New Roman"/>
                                <w:sz w:val="20"/>
                                <w:szCs w:val="20"/>
                              </w:rPr>
                              <w:t>23</w:t>
                            </w:r>
                          </w:p>
                        </w:tc>
                        <w:tc>
                          <w:tcPr>
                            <w:tcW w:w="5061" w:type="dxa"/>
                          </w:tcPr>
                          <w:p w14:paraId="0BB51DAA" w14:textId="6E431D5C" w:rsidR="00D617FD" w:rsidRPr="007858BA" w:rsidRDefault="00D617FD" w:rsidP="00FE3B80">
                            <w:pPr>
                              <w:spacing w:line="240" w:lineRule="auto"/>
                              <w:ind w:firstLine="10"/>
                              <w:rPr>
                                <w:rFonts w:ascii="Times New Roman" w:hAnsi="Times New Roman"/>
                                <w:sz w:val="20"/>
                                <w:szCs w:val="20"/>
                              </w:rPr>
                            </w:pPr>
                            <w:r>
                              <w:rPr>
                                <w:rFonts w:ascii="Times New Roman" w:hAnsi="Times New Roman"/>
                                <w:sz w:val="20"/>
                                <w:szCs w:val="20"/>
                              </w:rPr>
                              <w:t>A</w:t>
                            </w:r>
                            <w:r w:rsidRPr="007858BA">
                              <w:rPr>
                                <w:rFonts w:ascii="Times New Roman" w:hAnsi="Times New Roman"/>
                                <w:sz w:val="20"/>
                                <w:szCs w:val="20"/>
                              </w:rPr>
                              <w:t>dd non existing features such as constraint on a trace link, characterization of an a artifact</w:t>
                            </w:r>
                          </w:p>
                        </w:tc>
                      </w:tr>
                    </w:tbl>
                    <w:p w14:paraId="2EAEDCEB" w14:textId="77777777" w:rsidR="00D617FD" w:rsidRDefault="00D617FD" w:rsidP="00B97147"/>
                  </w:txbxContent>
                </v:textbox>
                <w10:wrap type="topAndBottom" anchorx="margin" anchory="margin"/>
              </v:shape>
            </w:pict>
          </mc:Fallback>
        </mc:AlternateContent>
      </w:r>
      <w:r w:rsidR="00B97147" w:rsidRPr="00C67C7F">
        <w:rPr>
          <w:rFonts w:ascii="Times New Roman" w:hAnsi="Times New Roman"/>
        </w:rPr>
        <w:t xml:space="preserve">Prior to publishing, the host website agreed to send this survey to professional through its network in order to get responses. However, the survey was closed two days after publishing due to the difficulty of finding the right participants; only five participants </w:t>
      </w:r>
      <w:r w:rsidR="00A45953">
        <w:rPr>
          <w:rFonts w:ascii="Times New Roman" w:hAnsi="Times New Roman"/>
        </w:rPr>
        <w:t>joined. Therefore, we had</w:t>
      </w:r>
      <w:r w:rsidR="00B97147" w:rsidRPr="00C67C7F">
        <w:rPr>
          <w:rFonts w:ascii="Times New Roman" w:hAnsi="Times New Roman"/>
        </w:rPr>
        <w:t xml:space="preserve"> to handle this situation by posting the survey on </w:t>
      </w:r>
      <w:r w:rsidR="00C11654">
        <w:rPr>
          <w:rFonts w:ascii="Times New Roman" w:hAnsi="Times New Roman"/>
        </w:rPr>
        <w:t xml:space="preserve">the </w:t>
      </w:r>
      <w:r w:rsidR="00B97147" w:rsidRPr="00C67C7F">
        <w:rPr>
          <w:rFonts w:ascii="Times New Roman" w:hAnsi="Times New Roman"/>
          <w:i/>
        </w:rPr>
        <w:t>LinkedIn</w:t>
      </w:r>
      <w:r w:rsidR="00A45953">
        <w:rPr>
          <w:rFonts w:ascii="Times New Roman" w:hAnsi="Times New Roman"/>
        </w:rPr>
        <w:t xml:space="preserve"> Social network. We searched </w:t>
      </w:r>
      <w:r w:rsidR="00ED1585">
        <w:rPr>
          <w:rFonts w:ascii="Times New Roman" w:hAnsi="Times New Roman"/>
        </w:rPr>
        <w:t xml:space="preserve">the profiles of </w:t>
      </w:r>
      <w:r w:rsidR="00A45953">
        <w:rPr>
          <w:rFonts w:ascii="Times New Roman" w:hAnsi="Times New Roman"/>
        </w:rPr>
        <w:t>different types of developers such as analysts, designers, and testers and sen</w:t>
      </w:r>
      <w:r w:rsidR="00C11654">
        <w:rPr>
          <w:rFonts w:ascii="Times New Roman" w:hAnsi="Times New Roman"/>
        </w:rPr>
        <w:t>t</w:t>
      </w:r>
      <w:r w:rsidR="00A45953">
        <w:rPr>
          <w:rFonts w:ascii="Times New Roman" w:hAnsi="Times New Roman"/>
        </w:rPr>
        <w:t xml:space="preserve"> </w:t>
      </w:r>
      <w:r w:rsidR="00ED1585">
        <w:rPr>
          <w:rFonts w:ascii="Times New Roman" w:hAnsi="Times New Roman"/>
        </w:rPr>
        <w:t>them personal</w:t>
      </w:r>
      <w:r w:rsidR="00B97147" w:rsidRPr="00C67C7F">
        <w:rPr>
          <w:rFonts w:ascii="Times New Roman" w:hAnsi="Times New Roman"/>
        </w:rPr>
        <w:t xml:space="preserve"> </w:t>
      </w:r>
      <w:r w:rsidR="00ED1585" w:rsidRPr="00C67C7F">
        <w:rPr>
          <w:rFonts w:ascii="Times New Roman" w:hAnsi="Times New Roman"/>
        </w:rPr>
        <w:t>letters</w:t>
      </w:r>
      <w:r w:rsidR="00ED1585">
        <w:rPr>
          <w:rFonts w:ascii="Times New Roman" w:hAnsi="Times New Roman"/>
        </w:rPr>
        <w:t xml:space="preserve"> asking them to participate</w:t>
      </w:r>
      <w:r w:rsidR="00B97147" w:rsidRPr="00C67C7F">
        <w:rPr>
          <w:rFonts w:ascii="Times New Roman" w:hAnsi="Times New Roman"/>
        </w:rPr>
        <w:t xml:space="preserve">. </w:t>
      </w:r>
      <w:commentRangeStart w:id="4048"/>
      <w:commentRangeStart w:id="4049"/>
      <w:r w:rsidR="00ED1585">
        <w:rPr>
          <w:rFonts w:ascii="Times New Roman" w:hAnsi="Times New Roman"/>
        </w:rPr>
        <w:t>We sent around 200 letters to potential participants; w</w:t>
      </w:r>
      <w:r w:rsidR="00B97147" w:rsidRPr="00C67C7F">
        <w:rPr>
          <w:rFonts w:ascii="Times New Roman" w:hAnsi="Times New Roman"/>
        </w:rPr>
        <w:t>e were able to collect results from 37</w:t>
      </w:r>
      <w:r w:rsidR="00ED1585">
        <w:rPr>
          <w:rFonts w:ascii="Times New Roman" w:hAnsi="Times New Roman"/>
        </w:rPr>
        <w:t xml:space="preserve"> participants</w:t>
      </w:r>
      <w:r w:rsidR="00B97147" w:rsidRPr="00C67C7F">
        <w:rPr>
          <w:rFonts w:ascii="Times New Roman" w:hAnsi="Times New Roman"/>
        </w:rPr>
        <w:t xml:space="preserve">. </w:t>
      </w:r>
      <w:commentRangeEnd w:id="4048"/>
      <w:r w:rsidR="003132BC">
        <w:rPr>
          <w:rStyle w:val="CommentReference"/>
          <w:rFonts w:ascii="Times New Roman" w:eastAsia="Calibri" w:hAnsi="Times New Roman"/>
        </w:rPr>
        <w:commentReference w:id="4048"/>
      </w:r>
      <w:commentRangeEnd w:id="4049"/>
      <w:r w:rsidR="005A5C89">
        <w:rPr>
          <w:rStyle w:val="CommentReference"/>
          <w:rFonts w:ascii="Times New Roman" w:eastAsia="Calibri" w:hAnsi="Times New Roman"/>
        </w:rPr>
        <w:commentReference w:id="4049"/>
      </w:r>
    </w:p>
    <w:p w14:paraId="550F37C2" w14:textId="3004C83A" w:rsidR="00B97147" w:rsidRPr="00C67C7F" w:rsidRDefault="00B97147" w:rsidP="001B582E">
      <w:pPr>
        <w:pStyle w:val="Style6"/>
        <w:tabs>
          <w:tab w:val="left" w:pos="900"/>
        </w:tabs>
        <w:spacing w:line="480" w:lineRule="auto"/>
        <w:ind w:left="540" w:hanging="450"/>
        <w:jc w:val="both"/>
      </w:pPr>
      <w:bookmarkStart w:id="4050" w:name="_Toc517828364"/>
      <w:bookmarkStart w:id="4051" w:name="_Toc525737350"/>
      <w:r w:rsidRPr="00C67C7F">
        <w:t>Survey Analysis</w:t>
      </w:r>
      <w:bookmarkEnd w:id="4050"/>
      <w:bookmarkEnd w:id="4051"/>
    </w:p>
    <w:p w14:paraId="43DAFB65" w14:textId="62F6C3A9" w:rsidR="00B97147" w:rsidRPr="00C67C7F" w:rsidRDefault="00B97147" w:rsidP="002D6A49">
      <w:pPr>
        <w:pStyle w:val="NormalWeb"/>
        <w:keepNext w:val="0"/>
        <w:shd w:val="clear" w:color="auto" w:fill="FFFFFF"/>
        <w:tabs>
          <w:tab w:val="left" w:pos="900"/>
        </w:tabs>
        <w:spacing w:line="480" w:lineRule="auto"/>
        <w:jc w:val="both"/>
      </w:pPr>
      <w:r w:rsidRPr="00C67C7F">
        <w:t xml:space="preserve">We analyze the results of the survey according to the categories provided in section </w:t>
      </w:r>
      <w:r w:rsidRPr="00C67C7F">
        <w:fldChar w:fldCharType="begin"/>
      </w:r>
      <w:r w:rsidRPr="00C67C7F">
        <w:instrText xml:space="preserve"> REF _Ref512274523 \n \h  \* MERGEFORMAT </w:instrText>
      </w:r>
      <w:r w:rsidRPr="00C67C7F">
        <w:fldChar w:fldCharType="separate"/>
      </w:r>
      <w:r w:rsidR="00047800">
        <w:t>6.4</w:t>
      </w:r>
      <w:r w:rsidRPr="00C67C7F">
        <w:fldChar w:fldCharType="end"/>
      </w:r>
      <w:r w:rsidRPr="00C67C7F">
        <w:t xml:space="preserve">. The results reveal important aspects that provide us with </w:t>
      </w:r>
      <w:r w:rsidR="00ED1585">
        <w:t xml:space="preserve">a </w:t>
      </w:r>
      <w:r w:rsidRPr="00C67C7F">
        <w:t xml:space="preserve">deep understanding about traceability practices in industry. The feedback is employed for answering our research questions proposed at the beginning of this chapter.   </w:t>
      </w:r>
    </w:p>
    <w:p w14:paraId="42EB3D70" w14:textId="77777777" w:rsidR="00B97147" w:rsidRPr="00ED1585" w:rsidRDefault="00B97147" w:rsidP="001B582E">
      <w:pPr>
        <w:pStyle w:val="Heading3"/>
        <w:tabs>
          <w:tab w:val="left" w:pos="900"/>
        </w:tabs>
        <w:spacing w:line="480" w:lineRule="auto"/>
        <w:jc w:val="both"/>
        <w:rPr>
          <w:rFonts w:ascii="Times New Roman" w:hAnsi="Times New Roman"/>
        </w:rPr>
      </w:pPr>
      <w:bookmarkStart w:id="4052" w:name="_Toc517828365"/>
      <w:bookmarkStart w:id="4053" w:name="_Toc525737351"/>
      <w:r w:rsidRPr="00ED1585">
        <w:rPr>
          <w:rFonts w:ascii="Times New Roman" w:hAnsi="Times New Roman"/>
        </w:rPr>
        <w:t>Analysis of Demographic Feedback</w:t>
      </w:r>
      <w:bookmarkEnd w:id="4052"/>
      <w:bookmarkEnd w:id="4053"/>
    </w:p>
    <w:p w14:paraId="55A0D32B" w14:textId="08F49217" w:rsidR="00B97147" w:rsidRPr="00C67C7F" w:rsidRDefault="002E127D" w:rsidP="002D6A49">
      <w:pPr>
        <w:pStyle w:val="ListParagraph"/>
        <w:keepNext w:val="0"/>
        <w:tabs>
          <w:tab w:val="left" w:pos="360"/>
          <w:tab w:val="left" w:pos="900"/>
        </w:tabs>
        <w:autoSpaceDE w:val="0"/>
        <w:autoSpaceDN w:val="0"/>
        <w:adjustRightInd w:val="0"/>
        <w:spacing w:line="480" w:lineRule="auto"/>
        <w:ind w:left="0"/>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671552" behindDoc="0" locked="0" layoutInCell="1" allowOverlap="1" wp14:anchorId="3961A204" wp14:editId="05EDC3D1">
                <wp:simplePos x="0" y="0"/>
                <wp:positionH relativeFrom="margin">
                  <wp:align>right</wp:align>
                </wp:positionH>
                <wp:positionV relativeFrom="topMargin">
                  <wp:posOffset>5542280</wp:posOffset>
                </wp:positionV>
                <wp:extent cx="5797296" cy="3392424"/>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296" cy="3392424"/>
                        </a:xfrm>
                        <a:prstGeom prst="rect">
                          <a:avLst/>
                        </a:prstGeom>
                        <a:solidFill>
                          <a:srgbClr val="FFFFFF"/>
                        </a:solidFill>
                        <a:ln w="9525">
                          <a:noFill/>
                          <a:miter lim="800000"/>
                          <a:headEnd/>
                          <a:tailEnd/>
                        </a:ln>
                      </wps:spPr>
                      <wps:txbx>
                        <w:txbxContent>
                          <w:p w14:paraId="75D11216" w14:textId="77777777" w:rsidR="00D617FD" w:rsidRDefault="00D617FD" w:rsidP="00B97147">
                            <w:pPr>
                              <w:keepNext/>
                            </w:pPr>
                            <w:r>
                              <w:rPr>
                                <w:noProof/>
                                <w:lang w:eastAsia="zh-CN"/>
                              </w:rPr>
                              <w:drawing>
                                <wp:inline distT="0" distB="0" distL="0" distR="0" wp14:anchorId="57445E11" wp14:editId="3AA79BA7">
                                  <wp:extent cx="5601661" cy="2934970"/>
                                  <wp:effectExtent l="0" t="0" r="18415" b="1778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0AFDA76" w14:textId="73E969BD" w:rsidR="00D617FD" w:rsidRPr="008E78D9" w:rsidRDefault="00D617FD" w:rsidP="00B97147">
                            <w:pPr>
                              <w:pStyle w:val="Caption"/>
                              <w:rPr>
                                <w:b w:val="0"/>
                                <w:i/>
                                <w:color w:val="000000" w:themeColor="text1"/>
                                <w:sz w:val="20"/>
                                <w:szCs w:val="20"/>
                              </w:rPr>
                            </w:pPr>
                            <w:bookmarkStart w:id="4054" w:name="_Ref512368519"/>
                            <w:bookmarkStart w:id="4055" w:name="_Toc525723649"/>
                            <w:r w:rsidRPr="008E78D9">
                              <w:rPr>
                                <w:color w:val="000000" w:themeColor="text1"/>
                                <w:sz w:val="20"/>
                                <w:szCs w:val="20"/>
                              </w:rPr>
                              <w:t xml:space="preserve">Figure </w:t>
                            </w:r>
                            <w:r w:rsidRPr="008E78D9">
                              <w:rPr>
                                <w:b w:val="0"/>
                                <w:i/>
                                <w:color w:val="000000" w:themeColor="text1"/>
                                <w:sz w:val="20"/>
                                <w:szCs w:val="20"/>
                              </w:rPr>
                              <w:fldChar w:fldCharType="begin"/>
                            </w:r>
                            <w:r w:rsidRPr="008E78D9">
                              <w:rPr>
                                <w:color w:val="000000" w:themeColor="text1"/>
                                <w:sz w:val="20"/>
                                <w:szCs w:val="20"/>
                              </w:rPr>
                              <w:instrText xml:space="preserve"> SEQ Figure \* ARABIC </w:instrText>
                            </w:r>
                            <w:r w:rsidRPr="008E78D9">
                              <w:rPr>
                                <w:b w:val="0"/>
                                <w:i/>
                                <w:color w:val="000000" w:themeColor="text1"/>
                                <w:sz w:val="20"/>
                                <w:szCs w:val="20"/>
                              </w:rPr>
                              <w:fldChar w:fldCharType="separate"/>
                            </w:r>
                            <w:r>
                              <w:rPr>
                                <w:noProof/>
                                <w:color w:val="000000" w:themeColor="text1"/>
                                <w:sz w:val="20"/>
                                <w:szCs w:val="20"/>
                              </w:rPr>
                              <w:t>10</w:t>
                            </w:r>
                            <w:r w:rsidRPr="008E78D9">
                              <w:rPr>
                                <w:b w:val="0"/>
                                <w:i/>
                                <w:color w:val="000000" w:themeColor="text1"/>
                                <w:sz w:val="20"/>
                                <w:szCs w:val="20"/>
                              </w:rPr>
                              <w:fldChar w:fldCharType="end"/>
                            </w:r>
                            <w:bookmarkEnd w:id="4054"/>
                            <w:r w:rsidRPr="008E78D9">
                              <w:rPr>
                                <w:color w:val="000000" w:themeColor="text1"/>
                                <w:sz w:val="20"/>
                                <w:szCs w:val="20"/>
                              </w:rPr>
                              <w:t>: Feedback from demographic questions</w:t>
                            </w:r>
                            <w:bookmarkEnd w:id="4055"/>
                          </w:p>
                          <w:p w14:paraId="255CE677" w14:textId="77777777" w:rsidR="00D617FD" w:rsidRDefault="00D617FD" w:rsidP="00B97147">
                            <w:pPr>
                              <w:rPr>
                                <w:noProof/>
                                <w:lang w:eastAsia="zh-CN"/>
                              </w:rPr>
                            </w:pPr>
                          </w:p>
                          <w:p w14:paraId="780237F9" w14:textId="77777777" w:rsidR="00D617FD" w:rsidRDefault="00D617FD" w:rsidP="00B97147">
                            <w:pPr>
                              <w:rPr>
                                <w:noProof/>
                                <w:lang w:eastAsia="zh-CN"/>
                              </w:rPr>
                            </w:pPr>
                          </w:p>
                          <w:p w14:paraId="082A3602"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1A204" id="_x0000_s1048" type="#_x0000_t202" style="position:absolute;left:0;text-align:left;margin-left:405.3pt;margin-top:436.4pt;width:456.5pt;height:267.1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" stroked="f">
                <v:textbox>
                  <w:txbxContent>
                    <w:p w14:paraId="75D11216" w14:textId="77777777" w:rsidR="00D617FD" w:rsidRDefault="00D617FD" w:rsidP="00B97147">
                      <w:pPr>
                        <w:keepNext/>
                      </w:pPr>
                      <w:r>
                        <w:rPr>
                          <w:noProof/>
                          <w:lang w:eastAsia="zh-CN"/>
                        </w:rPr>
                        <w:drawing>
                          <wp:inline distT="0" distB="0" distL="0" distR="0" wp14:anchorId="57445E11" wp14:editId="3AA79BA7">
                            <wp:extent cx="5601661" cy="2934970"/>
                            <wp:effectExtent l="0" t="0" r="18415" b="1778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0AFDA76" w14:textId="73E969BD" w:rsidR="00D617FD" w:rsidRPr="008E78D9" w:rsidRDefault="00D617FD" w:rsidP="00B97147">
                      <w:pPr>
                        <w:pStyle w:val="Caption"/>
                        <w:rPr>
                          <w:b w:val="0"/>
                          <w:i/>
                          <w:color w:val="000000" w:themeColor="text1"/>
                          <w:sz w:val="20"/>
                          <w:szCs w:val="20"/>
                        </w:rPr>
                      </w:pPr>
                      <w:bookmarkStart w:id="4056" w:name="_Ref512368519"/>
                      <w:bookmarkStart w:id="4057" w:name="_Toc525723649"/>
                      <w:r w:rsidRPr="008E78D9">
                        <w:rPr>
                          <w:color w:val="000000" w:themeColor="text1"/>
                          <w:sz w:val="20"/>
                          <w:szCs w:val="20"/>
                        </w:rPr>
                        <w:t xml:space="preserve">Figure </w:t>
                      </w:r>
                      <w:r w:rsidRPr="008E78D9">
                        <w:rPr>
                          <w:b w:val="0"/>
                          <w:i/>
                          <w:color w:val="000000" w:themeColor="text1"/>
                          <w:sz w:val="20"/>
                          <w:szCs w:val="20"/>
                        </w:rPr>
                        <w:fldChar w:fldCharType="begin"/>
                      </w:r>
                      <w:r w:rsidRPr="008E78D9">
                        <w:rPr>
                          <w:color w:val="000000" w:themeColor="text1"/>
                          <w:sz w:val="20"/>
                          <w:szCs w:val="20"/>
                        </w:rPr>
                        <w:instrText xml:space="preserve"> SEQ Figure \* ARABIC </w:instrText>
                      </w:r>
                      <w:r w:rsidRPr="008E78D9">
                        <w:rPr>
                          <w:b w:val="0"/>
                          <w:i/>
                          <w:color w:val="000000" w:themeColor="text1"/>
                          <w:sz w:val="20"/>
                          <w:szCs w:val="20"/>
                        </w:rPr>
                        <w:fldChar w:fldCharType="separate"/>
                      </w:r>
                      <w:r>
                        <w:rPr>
                          <w:noProof/>
                          <w:color w:val="000000" w:themeColor="text1"/>
                          <w:sz w:val="20"/>
                          <w:szCs w:val="20"/>
                        </w:rPr>
                        <w:t>10</w:t>
                      </w:r>
                      <w:r w:rsidRPr="008E78D9">
                        <w:rPr>
                          <w:b w:val="0"/>
                          <w:i/>
                          <w:color w:val="000000" w:themeColor="text1"/>
                          <w:sz w:val="20"/>
                          <w:szCs w:val="20"/>
                        </w:rPr>
                        <w:fldChar w:fldCharType="end"/>
                      </w:r>
                      <w:bookmarkEnd w:id="4056"/>
                      <w:r w:rsidRPr="008E78D9">
                        <w:rPr>
                          <w:color w:val="000000" w:themeColor="text1"/>
                          <w:sz w:val="20"/>
                          <w:szCs w:val="20"/>
                        </w:rPr>
                        <w:t>: Feedback from demographic questions</w:t>
                      </w:r>
                      <w:bookmarkEnd w:id="4057"/>
                    </w:p>
                    <w:p w14:paraId="255CE677" w14:textId="77777777" w:rsidR="00D617FD" w:rsidRDefault="00D617FD" w:rsidP="00B97147">
                      <w:pPr>
                        <w:rPr>
                          <w:noProof/>
                          <w:lang w:eastAsia="zh-CN"/>
                        </w:rPr>
                      </w:pPr>
                    </w:p>
                    <w:p w14:paraId="780237F9" w14:textId="77777777" w:rsidR="00D617FD" w:rsidRDefault="00D617FD" w:rsidP="00B97147">
                      <w:pPr>
                        <w:rPr>
                          <w:noProof/>
                          <w:lang w:eastAsia="zh-CN"/>
                        </w:rPr>
                      </w:pPr>
                    </w:p>
                    <w:p w14:paraId="082A3602" w14:textId="77777777" w:rsidR="00D617FD" w:rsidRDefault="00D617FD" w:rsidP="00B97147"/>
                  </w:txbxContent>
                </v:textbox>
                <w10:wrap type="topAndBottom" anchorx="margin" anchory="margin"/>
              </v:shape>
            </w:pict>
          </mc:Fallback>
        </mc:AlternateContent>
      </w:r>
      <w:r w:rsidR="00B97147" w:rsidRPr="00C67C7F">
        <w:rPr>
          <w:rFonts w:ascii="Times New Roman" w:hAnsi="Times New Roman"/>
        </w:rPr>
        <w:t xml:space="preserve">The feedback can measure how the answers of the participants are close to the reality. The chart in </w:t>
      </w:r>
      <w:r w:rsidR="00B97147" w:rsidRPr="00C67C7F">
        <w:rPr>
          <w:rFonts w:ascii="Times New Roman" w:hAnsi="Times New Roman"/>
        </w:rPr>
        <w:fldChar w:fldCharType="begin"/>
      </w:r>
      <w:r w:rsidR="00B97147" w:rsidRPr="00C67C7F">
        <w:rPr>
          <w:rFonts w:ascii="Times New Roman" w:hAnsi="Times New Roman"/>
        </w:rPr>
        <w:instrText xml:space="preserve"> REF _Ref512368519 \h  \* MERGEFORMAT </w:instrText>
      </w:r>
      <w:r w:rsidR="00B97147" w:rsidRPr="00C67C7F">
        <w:rPr>
          <w:rFonts w:ascii="Times New Roman" w:hAnsi="Times New Roman"/>
        </w:rPr>
      </w:r>
      <w:r w:rsidR="00B97147" w:rsidRPr="00C67C7F">
        <w:rPr>
          <w:rFonts w:ascii="Times New Roman" w:hAnsi="Times New Roman"/>
        </w:rPr>
        <w:fldChar w:fldCharType="separate"/>
      </w:r>
      <w:ins w:id="4058" w:author="Nasser Mustafa [2]" w:date="2018-09-26T11:08:00Z">
        <w:r w:rsidR="00047800" w:rsidRPr="00047800">
          <w:rPr>
            <w:rFonts w:ascii="Times New Roman" w:hAnsi="Times New Roman"/>
            <w:rPrChange w:id="4059" w:author="Nasser Mustafa [2]" w:date="2018-09-26T11:08:00Z">
              <w:rPr>
                <w:color w:val="000000" w:themeColor="text1"/>
                <w:sz w:val="20"/>
                <w:szCs w:val="20"/>
              </w:rPr>
            </w:rPrChange>
          </w:rPr>
          <w:t xml:space="preserve">Figure </w:t>
        </w:r>
        <w:r w:rsidR="00047800" w:rsidRPr="00047800">
          <w:rPr>
            <w:rFonts w:ascii="Times New Roman" w:hAnsi="Times New Roman"/>
            <w:noProof/>
            <w:rPrChange w:id="4060" w:author="Nasser Mustafa [2]" w:date="2018-09-26T11:08:00Z">
              <w:rPr>
                <w:noProof/>
                <w:color w:val="000000" w:themeColor="text1"/>
                <w:sz w:val="20"/>
                <w:szCs w:val="20"/>
              </w:rPr>
            </w:rPrChange>
          </w:rPr>
          <w:t>10</w:t>
        </w:r>
      </w:ins>
      <w:del w:id="4061" w:author="Nasser Mustafa [2]" w:date="2018-09-19T14:47:00Z">
        <w:r w:rsidR="00C779F7" w:rsidRPr="005A5C89" w:rsidDel="00740534">
          <w:rPr>
            <w:rFonts w:ascii="Times New Roman" w:hAnsi="Times New Roman"/>
          </w:rPr>
          <w:delText xml:space="preserve">Figure </w:delText>
        </w:r>
        <w:r w:rsidR="00C779F7" w:rsidRPr="005A5C89" w:rsidDel="00740534">
          <w:rPr>
            <w:rFonts w:ascii="Times New Roman" w:hAnsi="Times New Roman"/>
            <w:noProof/>
          </w:rPr>
          <w:delText>10</w:delText>
        </w:r>
      </w:del>
      <w:r w:rsidR="00B97147" w:rsidRPr="00C67C7F">
        <w:rPr>
          <w:rFonts w:ascii="Times New Roman" w:hAnsi="Times New Roman"/>
        </w:rPr>
        <w:fldChar w:fldCharType="end"/>
      </w:r>
      <w:r w:rsidR="00B97147" w:rsidRPr="00C67C7F">
        <w:rPr>
          <w:rFonts w:ascii="Times New Roman" w:hAnsi="Times New Roman"/>
        </w:rPr>
        <w:t xml:space="preserve"> shows the</w:t>
      </w:r>
      <w:r w:rsidR="00ED1585">
        <w:rPr>
          <w:rFonts w:ascii="Times New Roman" w:hAnsi="Times New Roman"/>
        </w:rPr>
        <w:t xml:space="preserve"> participants’ demographic data. T</w:t>
      </w:r>
      <w:r w:rsidR="00B97147" w:rsidRPr="00C67C7F">
        <w:rPr>
          <w:rFonts w:ascii="Times New Roman" w:hAnsi="Times New Roman"/>
        </w:rPr>
        <w:t>he figure shows that the participants vary in their experience level, domain of expertise, a</w:t>
      </w:r>
      <w:r w:rsidR="00ED1585">
        <w:rPr>
          <w:rFonts w:ascii="Times New Roman" w:hAnsi="Times New Roman"/>
        </w:rPr>
        <w:t>nd occupational role. H</w:t>
      </w:r>
      <w:r w:rsidR="00B97147" w:rsidRPr="00C67C7F">
        <w:rPr>
          <w:rFonts w:ascii="Times New Roman" w:hAnsi="Times New Roman"/>
        </w:rPr>
        <w:t>owever</w:t>
      </w:r>
      <w:r w:rsidR="00C11654">
        <w:rPr>
          <w:rFonts w:ascii="Times New Roman" w:hAnsi="Times New Roman"/>
        </w:rPr>
        <w:t>,</w:t>
      </w:r>
      <w:r w:rsidR="00B97147" w:rsidRPr="00C67C7F">
        <w:rPr>
          <w:rFonts w:ascii="Times New Roman" w:hAnsi="Times New Roman"/>
        </w:rPr>
        <w:t xml:space="preserve"> all of them experience traceability at their companies. The number of participants for each individual answer in these categories shows diversity in the educational level, occupational role, domain of expertise, and industrial experience. We believe this diversity can provide us with rich information that can assist our model design. Furthermore, we try to understand the reasons for adopting traceability in these companies, the feedback shows that ten participants are coming from companies that practice traceability to comply with regulations (i.e., mandated), which implicitly implies traceability is used for change impact analysis, validation and verifications, and other purposes. Finally, the data is collected from respondents from various companies in </w:t>
      </w:r>
      <w:r w:rsidR="00B53291">
        <w:rPr>
          <w:rFonts w:ascii="Times New Roman" w:hAnsi="Times New Roman"/>
        </w:rPr>
        <w:t>nine</w:t>
      </w:r>
      <w:r w:rsidR="003132BC" w:rsidRPr="00C67C7F">
        <w:rPr>
          <w:rFonts w:ascii="Times New Roman" w:hAnsi="Times New Roman"/>
        </w:rPr>
        <w:t xml:space="preserve"> </w:t>
      </w:r>
      <w:r w:rsidR="00B97147" w:rsidRPr="00C67C7F">
        <w:rPr>
          <w:rFonts w:ascii="Times New Roman" w:hAnsi="Times New Roman"/>
        </w:rPr>
        <w:t>co</w:t>
      </w:r>
      <w:r w:rsidR="00ED1585">
        <w:rPr>
          <w:rFonts w:ascii="Times New Roman" w:hAnsi="Times New Roman"/>
        </w:rPr>
        <w:t>untries, not shown in the chart</w:t>
      </w:r>
      <w:r w:rsidR="00B97147" w:rsidRPr="00C67C7F">
        <w:rPr>
          <w:rFonts w:ascii="Times New Roman" w:hAnsi="Times New Roman"/>
        </w:rPr>
        <w:t xml:space="preserve"> (USA, Canada, Saudi Arabia, Italy, Jordan, the Bahamas, UAE, </w:t>
      </w:r>
      <w:r w:rsidR="00B53291">
        <w:rPr>
          <w:rFonts w:ascii="Times New Roman" w:hAnsi="Times New Roman"/>
        </w:rPr>
        <w:t xml:space="preserve">China, </w:t>
      </w:r>
      <w:r w:rsidR="00B97147" w:rsidRPr="00C67C7F">
        <w:rPr>
          <w:rFonts w:ascii="Times New Roman" w:hAnsi="Times New Roman"/>
        </w:rPr>
        <w:t xml:space="preserve">and UK), 14 of the participants are coming from companies </w:t>
      </w:r>
      <w:del w:id="4062" w:author="Yvan Labiche" w:date="2018-09-07T21:59:00Z">
        <w:r w:rsidR="00074E09" w:rsidDel="00AD3AFC">
          <w:rPr>
            <w:rFonts w:ascii="Times New Roman" w:hAnsi="Times New Roman"/>
          </w:rPr>
          <w:delText xml:space="preserve">in </w:delText>
        </w:r>
      </w:del>
      <w:r w:rsidR="00074E09">
        <w:rPr>
          <w:rFonts w:ascii="Times New Roman" w:hAnsi="Times New Roman"/>
        </w:rPr>
        <w:t>which</w:t>
      </w:r>
      <w:ins w:id="4063" w:author="Yvan Labiche" w:date="2018-09-07T21:59:00Z">
        <w:r w:rsidR="00AD3AFC">
          <w:rPr>
            <w:rFonts w:ascii="Times New Roman" w:hAnsi="Times New Roman"/>
          </w:rPr>
          <w:t>,</w:t>
        </w:r>
      </w:ins>
      <w:r w:rsidR="00B97147" w:rsidRPr="00C67C7F">
        <w:rPr>
          <w:rFonts w:ascii="Times New Roman" w:hAnsi="Times New Roman"/>
        </w:rPr>
        <w:t xml:space="preserve"> each</w:t>
      </w:r>
      <w:ins w:id="4064" w:author="Yvan Labiche" w:date="2018-09-07T21:59:00Z">
        <w:r w:rsidR="00AD3AFC">
          <w:rPr>
            <w:rFonts w:ascii="Times New Roman" w:hAnsi="Times New Roman"/>
          </w:rPr>
          <w:t>,</w:t>
        </w:r>
      </w:ins>
      <w:r w:rsidR="00B97147" w:rsidRPr="00C67C7F">
        <w:rPr>
          <w:rFonts w:ascii="Times New Roman" w:hAnsi="Times New Roman"/>
        </w:rPr>
        <w:t xml:space="preserve"> employs more than</w:t>
      </w:r>
      <w:r w:rsidR="00C11654">
        <w:rPr>
          <w:rFonts w:ascii="Times New Roman" w:hAnsi="Times New Roman"/>
        </w:rPr>
        <w:t xml:space="preserve"> </w:t>
      </w:r>
      <w:r w:rsidR="00B97147" w:rsidRPr="00C67C7F">
        <w:rPr>
          <w:rFonts w:ascii="Times New Roman" w:hAnsi="Times New Roman"/>
        </w:rPr>
        <w:t>1000 person</w:t>
      </w:r>
      <w:r w:rsidR="003132BC">
        <w:rPr>
          <w:rFonts w:ascii="Times New Roman" w:hAnsi="Times New Roman"/>
        </w:rPr>
        <w:t>s</w:t>
      </w:r>
      <w:r w:rsidR="00B97147" w:rsidRPr="00C67C7F">
        <w:rPr>
          <w:rFonts w:ascii="Times New Roman" w:hAnsi="Times New Roman"/>
        </w:rPr>
        <w:t xml:space="preserve">. The feedback from the demographic questions provides us with confidence for answering </w:t>
      </w:r>
      <w:r w:rsidR="00B97147" w:rsidRPr="00C67C7F">
        <w:rPr>
          <w:rFonts w:ascii="Times New Roman" w:hAnsi="Times New Roman"/>
        </w:rPr>
        <w:fldChar w:fldCharType="begin"/>
      </w:r>
      <w:r w:rsidR="00B97147" w:rsidRPr="00C67C7F">
        <w:rPr>
          <w:rFonts w:ascii="Times New Roman" w:hAnsi="Times New Roman"/>
        </w:rPr>
        <w:instrText xml:space="preserve"> REF _Ref512368305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Q1</w:t>
      </w:r>
      <w:r w:rsidR="00B97147" w:rsidRPr="00C67C7F">
        <w:rPr>
          <w:rFonts w:ascii="Times New Roman" w:hAnsi="Times New Roman"/>
        </w:rPr>
        <w:fldChar w:fldCharType="end"/>
      </w:r>
      <w:r w:rsidR="00B97147" w:rsidRPr="00C67C7F">
        <w:rPr>
          <w:rFonts w:ascii="Times New Roman" w:hAnsi="Times New Roman"/>
        </w:rPr>
        <w:t xml:space="preserve">, </w:t>
      </w:r>
      <w:r w:rsidR="00B97147" w:rsidRPr="00C67C7F">
        <w:rPr>
          <w:rFonts w:ascii="Times New Roman" w:hAnsi="Times New Roman"/>
        </w:rPr>
        <w:fldChar w:fldCharType="begin"/>
      </w:r>
      <w:r w:rsidR="00B97147" w:rsidRPr="00C67C7F">
        <w:rPr>
          <w:rFonts w:ascii="Times New Roman" w:hAnsi="Times New Roman"/>
        </w:rPr>
        <w:instrText xml:space="preserve"> REF _Ref512368316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Q2</w:t>
      </w:r>
      <w:r w:rsidR="00B97147" w:rsidRPr="00C67C7F">
        <w:rPr>
          <w:rFonts w:ascii="Times New Roman" w:hAnsi="Times New Roman"/>
        </w:rPr>
        <w:fldChar w:fldCharType="end"/>
      </w:r>
      <w:r w:rsidR="00B97147" w:rsidRPr="00C67C7F">
        <w:rPr>
          <w:rFonts w:ascii="Times New Roman" w:hAnsi="Times New Roman"/>
        </w:rPr>
        <w:t xml:space="preserve">, </w:t>
      </w:r>
      <w:r w:rsidR="00B97147" w:rsidRPr="00C67C7F">
        <w:rPr>
          <w:rFonts w:ascii="Times New Roman" w:hAnsi="Times New Roman"/>
        </w:rPr>
        <w:fldChar w:fldCharType="begin"/>
      </w:r>
      <w:r w:rsidR="00B97147" w:rsidRPr="00C67C7F">
        <w:rPr>
          <w:rFonts w:ascii="Times New Roman" w:hAnsi="Times New Roman"/>
        </w:rPr>
        <w:instrText xml:space="preserve"> REF _Ref512368321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Q3</w:t>
      </w:r>
      <w:r w:rsidR="00B97147" w:rsidRPr="00C67C7F">
        <w:rPr>
          <w:rFonts w:ascii="Times New Roman" w:hAnsi="Times New Roman"/>
        </w:rPr>
        <w:fldChar w:fldCharType="end"/>
      </w:r>
      <w:r w:rsidR="00B97147" w:rsidRPr="00C67C7F">
        <w:rPr>
          <w:rFonts w:ascii="Times New Roman" w:hAnsi="Times New Roman"/>
        </w:rPr>
        <w:t xml:space="preserve">, </w:t>
      </w:r>
      <w:r w:rsidR="00B97147" w:rsidRPr="00C67C7F">
        <w:rPr>
          <w:rFonts w:ascii="Times New Roman" w:hAnsi="Times New Roman"/>
        </w:rPr>
        <w:fldChar w:fldCharType="begin"/>
      </w:r>
      <w:r w:rsidR="00B97147" w:rsidRPr="00C67C7F">
        <w:rPr>
          <w:rFonts w:ascii="Times New Roman" w:hAnsi="Times New Roman"/>
        </w:rPr>
        <w:instrText xml:space="preserve"> REF _Ref512368337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Q4</w:t>
      </w:r>
      <w:r w:rsidR="00B97147" w:rsidRPr="00C67C7F">
        <w:rPr>
          <w:rFonts w:ascii="Times New Roman" w:hAnsi="Times New Roman"/>
        </w:rPr>
        <w:fldChar w:fldCharType="end"/>
      </w:r>
      <w:r w:rsidR="00B97147" w:rsidRPr="00C67C7F">
        <w:rPr>
          <w:rFonts w:ascii="Times New Roman" w:hAnsi="Times New Roman"/>
        </w:rPr>
        <w:t xml:space="preserve">, and </w:t>
      </w:r>
      <w:r w:rsidR="00B97147" w:rsidRPr="00C67C7F">
        <w:rPr>
          <w:rFonts w:ascii="Times New Roman" w:hAnsi="Times New Roman"/>
        </w:rPr>
        <w:fldChar w:fldCharType="begin"/>
      </w:r>
      <w:r w:rsidR="00B97147" w:rsidRPr="00C67C7F">
        <w:rPr>
          <w:rFonts w:ascii="Times New Roman" w:hAnsi="Times New Roman"/>
        </w:rPr>
        <w:instrText xml:space="preserve"> REF _Ref512368361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Q5</w:t>
      </w:r>
      <w:r w:rsidR="00B97147" w:rsidRPr="00C67C7F">
        <w:rPr>
          <w:rFonts w:ascii="Times New Roman" w:hAnsi="Times New Roman"/>
        </w:rPr>
        <w:fldChar w:fldCharType="end"/>
      </w:r>
      <w:r w:rsidR="0050757D">
        <w:rPr>
          <w:rFonts w:ascii="Times New Roman" w:hAnsi="Times New Roman"/>
        </w:rPr>
        <w:t xml:space="preserve"> collectively. It provides us with an indication </w:t>
      </w:r>
      <w:r w:rsidR="00C11654">
        <w:rPr>
          <w:rFonts w:ascii="Times New Roman" w:hAnsi="Times New Roman"/>
        </w:rPr>
        <w:t xml:space="preserve">that, given </w:t>
      </w:r>
      <w:r w:rsidR="0050757D">
        <w:rPr>
          <w:rFonts w:ascii="Times New Roman" w:hAnsi="Times New Roman"/>
        </w:rPr>
        <w:t>the participants’ background and their domain of expertise</w:t>
      </w:r>
      <w:r w:rsidR="00C11654">
        <w:rPr>
          <w:rFonts w:ascii="Times New Roman" w:hAnsi="Times New Roman"/>
        </w:rPr>
        <w:t>, they have the right background and expertise to adequately answer the survey, to provide accurate and useful answers</w:t>
      </w:r>
      <w:r w:rsidR="0050757D">
        <w:rPr>
          <w:rFonts w:ascii="Times New Roman" w:hAnsi="Times New Roman"/>
        </w:rPr>
        <w:t>.</w:t>
      </w:r>
    </w:p>
    <w:p w14:paraId="15D1FE87" w14:textId="02499130" w:rsidR="00B97147" w:rsidRPr="00C67C7F" w:rsidRDefault="00B97147" w:rsidP="001B582E">
      <w:pPr>
        <w:pStyle w:val="Heading3"/>
        <w:tabs>
          <w:tab w:val="left" w:pos="900"/>
        </w:tabs>
        <w:spacing w:line="480" w:lineRule="auto"/>
        <w:jc w:val="both"/>
        <w:rPr>
          <w:rFonts w:ascii="Times New Roman" w:hAnsi="Times New Roman"/>
        </w:rPr>
      </w:pPr>
      <w:bookmarkStart w:id="4065" w:name="_Toc517828366"/>
      <w:bookmarkStart w:id="4066" w:name="_Toc525737352"/>
      <w:r w:rsidRPr="00C67C7F">
        <w:rPr>
          <w:rFonts w:ascii="Times New Roman" w:hAnsi="Times New Roman"/>
        </w:rPr>
        <w:t>Analysis of Artifacts and Trace Links Feedback</w:t>
      </w:r>
      <w:bookmarkEnd w:id="4065"/>
      <w:bookmarkEnd w:id="4066"/>
    </w:p>
    <w:p w14:paraId="341E35B8" w14:textId="31872181" w:rsidR="00B97147" w:rsidRPr="00C67C7F" w:rsidRDefault="00A5465A" w:rsidP="001B582E">
      <w:p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672576" behindDoc="0" locked="0" layoutInCell="1" allowOverlap="1" wp14:anchorId="2514FBEE" wp14:editId="09A98C43">
                <wp:simplePos x="0" y="0"/>
                <wp:positionH relativeFrom="margin">
                  <wp:posOffset>55880</wp:posOffset>
                </wp:positionH>
                <wp:positionV relativeFrom="margin">
                  <wp:posOffset>1495425</wp:posOffset>
                </wp:positionV>
                <wp:extent cx="5504688" cy="3977640"/>
                <wp:effectExtent l="0" t="0" r="1270" b="3810"/>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688" cy="3977640"/>
                        </a:xfrm>
                        <a:prstGeom prst="rect">
                          <a:avLst/>
                        </a:prstGeom>
                        <a:solidFill>
                          <a:srgbClr val="FFFFFF"/>
                        </a:solidFill>
                        <a:ln w="9525">
                          <a:noFill/>
                          <a:miter lim="800000"/>
                          <a:headEnd/>
                          <a:tailEnd/>
                        </a:ln>
                      </wps:spPr>
                      <wps:txbx>
                        <w:txbxContent>
                          <w:p w14:paraId="7D66C4B9" w14:textId="3C2E97D7" w:rsidR="00D617FD" w:rsidRDefault="00D617FD" w:rsidP="00B97147">
                            <w:pPr>
                              <w:keepNext/>
                            </w:pPr>
                            <w:r>
                              <w:rPr>
                                <w:noProof/>
                                <w:lang w:eastAsia="zh-CN"/>
                              </w:rPr>
                              <w:drawing>
                                <wp:inline distT="0" distB="0" distL="0" distR="0" wp14:anchorId="6283D557" wp14:editId="769C5A52">
                                  <wp:extent cx="5317351" cy="3442335"/>
                                  <wp:effectExtent l="0" t="0" r="17145" b="5715"/>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95E8E9" w14:textId="28D4B1B6" w:rsidR="00D617FD" w:rsidRPr="008E78D9" w:rsidRDefault="00D617FD" w:rsidP="00B97147">
                            <w:pPr>
                              <w:pStyle w:val="Caption"/>
                              <w:rPr>
                                <w:rFonts w:ascii="Times New Roman" w:hAnsi="Times New Roman"/>
                                <w:b w:val="0"/>
                                <w:i/>
                                <w:color w:val="000000" w:themeColor="text1"/>
                                <w:sz w:val="20"/>
                                <w:szCs w:val="20"/>
                              </w:rPr>
                            </w:pPr>
                            <w:bookmarkStart w:id="4067" w:name="_Ref512368641"/>
                            <w:bookmarkStart w:id="4068" w:name="_Toc525723650"/>
                            <w:r w:rsidRPr="008E78D9">
                              <w:rPr>
                                <w:rFonts w:ascii="Times New Roman" w:hAnsi="Times New Roman"/>
                                <w:color w:val="000000" w:themeColor="text1"/>
                                <w:sz w:val="20"/>
                                <w:szCs w:val="20"/>
                              </w:rPr>
                              <w:t xml:space="preserve">Figure </w:t>
                            </w:r>
                            <w:r w:rsidRPr="008E78D9">
                              <w:rPr>
                                <w:rFonts w:ascii="Times New Roman" w:hAnsi="Times New Roman"/>
                                <w:b w:val="0"/>
                                <w:i/>
                                <w:color w:val="000000" w:themeColor="text1"/>
                                <w:sz w:val="20"/>
                                <w:szCs w:val="20"/>
                              </w:rPr>
                              <w:fldChar w:fldCharType="begin"/>
                            </w:r>
                            <w:r w:rsidRPr="008E78D9">
                              <w:rPr>
                                <w:rFonts w:ascii="Times New Roman" w:hAnsi="Times New Roman"/>
                                <w:color w:val="000000" w:themeColor="text1"/>
                                <w:sz w:val="20"/>
                                <w:szCs w:val="20"/>
                              </w:rPr>
                              <w:instrText xml:space="preserve"> SEQ Figure \* ARABIC </w:instrText>
                            </w:r>
                            <w:r w:rsidRPr="008E78D9">
                              <w:rPr>
                                <w:rFonts w:ascii="Times New Roman" w:hAnsi="Times New Roman"/>
                                <w:b w:val="0"/>
                                <w:i/>
                                <w:color w:val="000000" w:themeColor="text1"/>
                                <w:sz w:val="20"/>
                                <w:szCs w:val="20"/>
                              </w:rPr>
                              <w:fldChar w:fldCharType="separate"/>
                            </w:r>
                            <w:r>
                              <w:rPr>
                                <w:rFonts w:ascii="Times New Roman" w:hAnsi="Times New Roman"/>
                                <w:noProof/>
                                <w:color w:val="000000" w:themeColor="text1"/>
                                <w:sz w:val="20"/>
                                <w:szCs w:val="20"/>
                              </w:rPr>
                              <w:t>11</w:t>
                            </w:r>
                            <w:r w:rsidRPr="008E78D9">
                              <w:rPr>
                                <w:rFonts w:ascii="Times New Roman" w:hAnsi="Times New Roman"/>
                                <w:b w:val="0"/>
                                <w:i/>
                                <w:color w:val="000000" w:themeColor="text1"/>
                                <w:sz w:val="20"/>
                                <w:szCs w:val="20"/>
                              </w:rPr>
                              <w:fldChar w:fldCharType="end"/>
                            </w:r>
                            <w:bookmarkEnd w:id="4067"/>
                            <w:r>
                              <w:rPr>
                                <w:rFonts w:ascii="Times New Roman" w:hAnsi="Times New Roman"/>
                                <w:color w:val="000000" w:themeColor="text1"/>
                                <w:sz w:val="20"/>
                                <w:szCs w:val="20"/>
                              </w:rPr>
                              <w:t>: Feedback of t</w:t>
                            </w:r>
                            <w:r w:rsidRPr="008E78D9">
                              <w:rPr>
                                <w:rFonts w:ascii="Times New Roman" w:hAnsi="Times New Roman"/>
                                <w:color w:val="000000" w:themeColor="text1"/>
                                <w:sz w:val="20"/>
                                <w:szCs w:val="20"/>
                              </w:rPr>
                              <w:t>race links and artifacts questions</w:t>
                            </w:r>
                            <w:bookmarkEnd w:id="4068"/>
                          </w:p>
                          <w:p w14:paraId="14152EA7"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4FBEE" id="_x0000_s1049" type="#_x0000_t202" style="position:absolute;left:0;text-align:left;margin-left:4.4pt;margin-top:117.75pt;width:433.45pt;height:313.2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" stroked="f">
                <v:textbox>
                  <w:txbxContent>
                    <w:p w14:paraId="7D66C4B9" w14:textId="3C2E97D7" w:rsidR="00D617FD" w:rsidRDefault="00D617FD" w:rsidP="00B97147">
                      <w:pPr>
                        <w:keepNext/>
                      </w:pPr>
                      <w:r>
                        <w:rPr>
                          <w:noProof/>
                          <w:lang w:eastAsia="zh-CN"/>
                        </w:rPr>
                        <w:drawing>
                          <wp:inline distT="0" distB="0" distL="0" distR="0" wp14:anchorId="6283D557" wp14:editId="769C5A52">
                            <wp:extent cx="5317351" cy="3442335"/>
                            <wp:effectExtent l="0" t="0" r="17145" b="5715"/>
                            <wp:docPr id="94" name="Chart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95E8E9" w14:textId="28D4B1B6" w:rsidR="00D617FD" w:rsidRPr="008E78D9" w:rsidRDefault="00D617FD" w:rsidP="00B97147">
                      <w:pPr>
                        <w:pStyle w:val="Caption"/>
                        <w:rPr>
                          <w:rFonts w:ascii="Times New Roman" w:hAnsi="Times New Roman"/>
                          <w:b w:val="0"/>
                          <w:i/>
                          <w:color w:val="000000" w:themeColor="text1"/>
                          <w:sz w:val="20"/>
                          <w:szCs w:val="20"/>
                        </w:rPr>
                      </w:pPr>
                      <w:bookmarkStart w:id="4069" w:name="_Ref512368641"/>
                      <w:bookmarkStart w:id="4070" w:name="_Toc525723650"/>
                      <w:r w:rsidRPr="008E78D9">
                        <w:rPr>
                          <w:rFonts w:ascii="Times New Roman" w:hAnsi="Times New Roman"/>
                          <w:color w:val="000000" w:themeColor="text1"/>
                          <w:sz w:val="20"/>
                          <w:szCs w:val="20"/>
                        </w:rPr>
                        <w:t xml:space="preserve">Figure </w:t>
                      </w:r>
                      <w:r w:rsidRPr="008E78D9">
                        <w:rPr>
                          <w:rFonts w:ascii="Times New Roman" w:hAnsi="Times New Roman"/>
                          <w:b w:val="0"/>
                          <w:i/>
                          <w:color w:val="000000" w:themeColor="text1"/>
                          <w:sz w:val="20"/>
                          <w:szCs w:val="20"/>
                        </w:rPr>
                        <w:fldChar w:fldCharType="begin"/>
                      </w:r>
                      <w:r w:rsidRPr="008E78D9">
                        <w:rPr>
                          <w:rFonts w:ascii="Times New Roman" w:hAnsi="Times New Roman"/>
                          <w:color w:val="000000" w:themeColor="text1"/>
                          <w:sz w:val="20"/>
                          <w:szCs w:val="20"/>
                        </w:rPr>
                        <w:instrText xml:space="preserve"> SEQ Figure \* ARABIC </w:instrText>
                      </w:r>
                      <w:r w:rsidRPr="008E78D9">
                        <w:rPr>
                          <w:rFonts w:ascii="Times New Roman" w:hAnsi="Times New Roman"/>
                          <w:b w:val="0"/>
                          <w:i/>
                          <w:color w:val="000000" w:themeColor="text1"/>
                          <w:sz w:val="20"/>
                          <w:szCs w:val="20"/>
                        </w:rPr>
                        <w:fldChar w:fldCharType="separate"/>
                      </w:r>
                      <w:r>
                        <w:rPr>
                          <w:rFonts w:ascii="Times New Roman" w:hAnsi="Times New Roman"/>
                          <w:noProof/>
                          <w:color w:val="000000" w:themeColor="text1"/>
                          <w:sz w:val="20"/>
                          <w:szCs w:val="20"/>
                        </w:rPr>
                        <w:t>11</w:t>
                      </w:r>
                      <w:r w:rsidRPr="008E78D9">
                        <w:rPr>
                          <w:rFonts w:ascii="Times New Roman" w:hAnsi="Times New Roman"/>
                          <w:b w:val="0"/>
                          <w:i/>
                          <w:color w:val="000000" w:themeColor="text1"/>
                          <w:sz w:val="20"/>
                          <w:szCs w:val="20"/>
                        </w:rPr>
                        <w:fldChar w:fldCharType="end"/>
                      </w:r>
                      <w:bookmarkEnd w:id="4069"/>
                      <w:r>
                        <w:rPr>
                          <w:rFonts w:ascii="Times New Roman" w:hAnsi="Times New Roman"/>
                          <w:color w:val="000000" w:themeColor="text1"/>
                          <w:sz w:val="20"/>
                          <w:szCs w:val="20"/>
                        </w:rPr>
                        <w:t>: Feedback of t</w:t>
                      </w:r>
                      <w:r w:rsidRPr="008E78D9">
                        <w:rPr>
                          <w:rFonts w:ascii="Times New Roman" w:hAnsi="Times New Roman"/>
                          <w:color w:val="000000" w:themeColor="text1"/>
                          <w:sz w:val="20"/>
                          <w:szCs w:val="20"/>
                        </w:rPr>
                        <w:t>race links and artifacts questions</w:t>
                      </w:r>
                      <w:bookmarkEnd w:id="4070"/>
                    </w:p>
                    <w:p w14:paraId="14152EA7" w14:textId="77777777" w:rsidR="00D617FD" w:rsidRDefault="00D617FD" w:rsidP="00B97147"/>
                  </w:txbxContent>
                </v:textbox>
                <w10:wrap type="topAndBottom" anchorx="margin" anchory="margin"/>
              </v:shape>
            </w:pict>
          </mc:Fallback>
        </mc:AlternateContent>
      </w:r>
      <w:r w:rsidR="00B97147" w:rsidRPr="00C67C7F">
        <w:rPr>
          <w:rFonts w:ascii="Times New Roman" w:hAnsi="Times New Roman"/>
        </w:rPr>
        <w:t xml:space="preserve">As depicted in </w:t>
      </w:r>
      <w:r w:rsidR="00B97147" w:rsidRPr="00C67C7F">
        <w:rPr>
          <w:rFonts w:ascii="Times New Roman" w:hAnsi="Times New Roman"/>
        </w:rPr>
        <w:fldChar w:fldCharType="begin"/>
      </w:r>
      <w:r w:rsidR="00B97147" w:rsidRPr="00C67C7F">
        <w:rPr>
          <w:rFonts w:ascii="Times New Roman" w:hAnsi="Times New Roman"/>
        </w:rPr>
        <w:instrText xml:space="preserve"> REF _Ref512368641 \h  \* MERGEFORMAT </w:instrText>
      </w:r>
      <w:r w:rsidR="00B97147" w:rsidRPr="00C67C7F">
        <w:rPr>
          <w:rFonts w:ascii="Times New Roman" w:hAnsi="Times New Roman"/>
        </w:rPr>
      </w:r>
      <w:r w:rsidR="00B97147" w:rsidRPr="00C67C7F">
        <w:rPr>
          <w:rFonts w:ascii="Times New Roman" w:hAnsi="Times New Roman"/>
        </w:rPr>
        <w:fldChar w:fldCharType="separate"/>
      </w:r>
      <w:ins w:id="4071" w:author="Nasser Mustafa [2]" w:date="2018-09-26T11:08:00Z">
        <w:r w:rsidR="00047800" w:rsidRPr="00047800">
          <w:rPr>
            <w:rFonts w:ascii="Times New Roman" w:hAnsi="Times New Roman"/>
            <w:rPrChange w:id="4072" w:author="Nasser Mustafa [2]" w:date="2018-09-26T11:08:00Z">
              <w:rPr>
                <w:rFonts w:ascii="Times New Roman" w:hAnsi="Times New Roman"/>
                <w:color w:val="000000" w:themeColor="text1"/>
                <w:sz w:val="20"/>
                <w:szCs w:val="20"/>
              </w:rPr>
            </w:rPrChange>
          </w:rPr>
          <w:t xml:space="preserve">Figure </w:t>
        </w:r>
        <w:r w:rsidR="00047800" w:rsidRPr="00047800">
          <w:rPr>
            <w:rFonts w:ascii="Times New Roman" w:hAnsi="Times New Roman"/>
            <w:noProof/>
            <w:rPrChange w:id="4073" w:author="Nasser Mustafa [2]" w:date="2018-09-26T11:08:00Z">
              <w:rPr>
                <w:rFonts w:ascii="Times New Roman" w:hAnsi="Times New Roman"/>
                <w:noProof/>
                <w:color w:val="000000" w:themeColor="text1"/>
                <w:sz w:val="20"/>
                <w:szCs w:val="20"/>
              </w:rPr>
            </w:rPrChange>
          </w:rPr>
          <w:t>11</w:t>
        </w:r>
      </w:ins>
      <w:del w:id="4074" w:author="Nasser Mustafa [2]" w:date="2018-09-19T14:47:00Z">
        <w:r w:rsidR="00C779F7" w:rsidRPr="00FD4127" w:rsidDel="00740534">
          <w:rPr>
            <w:rFonts w:ascii="Times New Roman" w:hAnsi="Times New Roman"/>
          </w:rPr>
          <w:delText xml:space="preserve">Figure </w:delText>
        </w:r>
        <w:r w:rsidR="00C779F7" w:rsidRPr="00FD4127" w:rsidDel="00740534">
          <w:rPr>
            <w:rFonts w:ascii="Times New Roman" w:hAnsi="Times New Roman"/>
            <w:noProof/>
          </w:rPr>
          <w:delText>11</w:delText>
        </w:r>
      </w:del>
      <w:r w:rsidR="00B97147" w:rsidRPr="00C67C7F">
        <w:rPr>
          <w:rFonts w:ascii="Times New Roman" w:hAnsi="Times New Roman"/>
        </w:rPr>
        <w:fldChar w:fldCharType="end"/>
      </w:r>
      <w:r w:rsidR="00B97147" w:rsidRPr="00C67C7F">
        <w:rPr>
          <w:rFonts w:ascii="Times New Roman" w:hAnsi="Times New Roman"/>
        </w:rPr>
        <w:t xml:space="preserve">, the participants practice traceability in Systems Engineering and Software Engineering. </w:t>
      </w:r>
      <w:commentRangeStart w:id="4075"/>
      <w:commentRangeStart w:id="4076"/>
      <w:r w:rsidR="00B97147" w:rsidRPr="00C67C7F">
        <w:rPr>
          <w:rFonts w:ascii="Times New Roman" w:hAnsi="Times New Roman"/>
        </w:rPr>
        <w:t>One</w:t>
      </w:r>
      <w:commentRangeEnd w:id="4075"/>
      <w:r w:rsidR="003132BC">
        <w:rPr>
          <w:rStyle w:val="CommentReference"/>
          <w:rFonts w:ascii="Times New Roman" w:eastAsia="Calibri" w:hAnsi="Times New Roman"/>
        </w:rPr>
        <w:commentReference w:id="4075"/>
      </w:r>
      <w:commentRangeEnd w:id="4076"/>
      <w:r w:rsidR="00237DAA">
        <w:rPr>
          <w:rStyle w:val="CommentReference"/>
          <w:rFonts w:ascii="Times New Roman" w:eastAsia="Calibri" w:hAnsi="Times New Roman"/>
        </w:rPr>
        <w:commentReference w:id="4076"/>
      </w:r>
      <w:r w:rsidR="00B97147" w:rsidRPr="00C67C7F">
        <w:rPr>
          <w:rFonts w:ascii="Times New Roman" w:hAnsi="Times New Roman"/>
        </w:rPr>
        <w:t xml:space="preserve"> interesting result is that that around 40% of the participants (15 person) use their own judgment for identifying trace links between artifacts. We argue this can result in inconsistencies in the identification of trace links since no reference exists. Regarding the traceable artifacts, the results show different types of artifacts are used, not shown in the figure. The artifacts are related to data flow, design elements, verification and analysis, Software Engineering requirements, and progre</w:t>
      </w:r>
      <w:r w:rsidR="00AB4F79">
        <w:rPr>
          <w:rFonts w:ascii="Times New Roman" w:hAnsi="Times New Roman"/>
        </w:rPr>
        <w:t>ss of project elements, survey</w:t>
      </w:r>
      <w:r w:rsidR="00B97147" w:rsidRPr="00C67C7F">
        <w:rPr>
          <w:rFonts w:ascii="Times New Roman" w:hAnsi="Times New Roman"/>
        </w:rPr>
        <w:t xml:space="preserve"> products, mobile a</w:t>
      </w:r>
      <w:r w:rsidR="00AB4F79">
        <w:rPr>
          <w:rFonts w:ascii="Times New Roman" w:hAnsi="Times New Roman"/>
        </w:rPr>
        <w:t>pplication components, employee</w:t>
      </w:r>
      <w:r w:rsidR="00560AD5">
        <w:rPr>
          <w:rFonts w:ascii="Times New Roman" w:hAnsi="Times New Roman"/>
        </w:rPr>
        <w:t xml:space="preserve"> </w:t>
      </w:r>
      <w:r w:rsidR="00B97147" w:rsidRPr="00C67C7F">
        <w:rPr>
          <w:rFonts w:ascii="Times New Roman" w:hAnsi="Times New Roman"/>
        </w:rPr>
        <w:t xml:space="preserve">activities, network elements, customer requirements, functional and non-functional, test cases, business requirements, high level design documents, detailed design documents, code, test strategies, meeting minutes, emails, shared discussions, feature to develop, performance elements, use cases, bugs, documentation, big data platform performance, services (service monitoring), personal identifiable information, code paths that require extracted information for debugging, system design, system hardware, system software, and deliverable documentation, architecture components. These artifacts can be further classified into categories that facilitate referencing </w:t>
      </w:r>
      <w:r w:rsidR="00560AD5">
        <w:rPr>
          <w:rFonts w:ascii="Times New Roman" w:hAnsi="Times New Roman"/>
        </w:rPr>
        <w:t xml:space="preserve">to </w:t>
      </w:r>
      <w:r w:rsidR="00B97147" w:rsidRPr="00C67C7F">
        <w:rPr>
          <w:rFonts w:ascii="Times New Roman" w:hAnsi="Times New Roman"/>
        </w:rPr>
        <w:t xml:space="preserve">them. Also, the figure shows that some traceable </w:t>
      </w:r>
      <w:r w:rsidR="00AE4331">
        <w:rPr>
          <w:rFonts w:ascii="Times New Roman" w:hAnsi="Times New Roman"/>
        </w:rPr>
        <w:t xml:space="preserve">artifacts </w:t>
      </w:r>
      <w:r w:rsidR="00560AD5">
        <w:rPr>
          <w:rFonts w:ascii="Times New Roman" w:hAnsi="Times New Roman"/>
        </w:rPr>
        <w:t xml:space="preserve">can exist in one model, </w:t>
      </w:r>
      <w:r w:rsidR="00B97147" w:rsidRPr="00C67C7F">
        <w:rPr>
          <w:rFonts w:ascii="Times New Roman" w:hAnsi="Times New Roman"/>
        </w:rPr>
        <w:t>one phase</w:t>
      </w:r>
      <w:r w:rsidR="00560AD5">
        <w:rPr>
          <w:rFonts w:ascii="Times New Roman" w:hAnsi="Times New Roman"/>
        </w:rPr>
        <w:t>/level</w:t>
      </w:r>
      <w:r w:rsidR="00B97147" w:rsidRPr="00C67C7F">
        <w:rPr>
          <w:rFonts w:ascii="Times New Roman" w:hAnsi="Times New Roman"/>
        </w:rPr>
        <w:t xml:space="preserve">, </w:t>
      </w:r>
      <w:r w:rsidR="00560AD5">
        <w:rPr>
          <w:rFonts w:ascii="Times New Roman" w:hAnsi="Times New Roman"/>
        </w:rPr>
        <w:t xml:space="preserve">while </w:t>
      </w:r>
      <w:r w:rsidR="00B97147" w:rsidRPr="00C67C7F">
        <w:rPr>
          <w:rFonts w:ascii="Times New Roman" w:hAnsi="Times New Roman"/>
        </w:rPr>
        <w:t>other artifacts can exist across different model</w:t>
      </w:r>
      <w:r w:rsidR="00560AD5">
        <w:rPr>
          <w:rFonts w:ascii="Times New Roman" w:hAnsi="Times New Roman"/>
        </w:rPr>
        <w:t>s</w:t>
      </w:r>
      <w:r w:rsidR="00B97147" w:rsidRPr="00C67C7F">
        <w:rPr>
          <w:rFonts w:ascii="Times New Roman" w:hAnsi="Times New Roman"/>
        </w:rPr>
        <w:t xml:space="preserve"> within </w:t>
      </w:r>
      <w:r w:rsidR="00560AD5">
        <w:rPr>
          <w:rFonts w:ascii="Times New Roman" w:hAnsi="Times New Roman"/>
        </w:rPr>
        <w:t>the same</w:t>
      </w:r>
      <w:r w:rsidR="00B97147" w:rsidRPr="00C67C7F">
        <w:rPr>
          <w:rFonts w:ascii="Times New Roman" w:hAnsi="Times New Roman"/>
        </w:rPr>
        <w:t xml:space="preserve"> phase</w:t>
      </w:r>
      <w:r w:rsidR="00560AD5">
        <w:rPr>
          <w:rFonts w:ascii="Times New Roman" w:hAnsi="Times New Roman"/>
        </w:rPr>
        <w:t xml:space="preserve"> </w:t>
      </w:r>
      <w:r w:rsidR="00B97147" w:rsidRPr="00C67C7F">
        <w:rPr>
          <w:rFonts w:ascii="Times New Roman" w:hAnsi="Times New Roman"/>
        </w:rPr>
        <w:t xml:space="preserve">or </w:t>
      </w:r>
      <w:r w:rsidR="00560AD5">
        <w:rPr>
          <w:rFonts w:ascii="Times New Roman" w:hAnsi="Times New Roman"/>
        </w:rPr>
        <w:t xml:space="preserve">at </w:t>
      </w:r>
      <w:r w:rsidR="00B97147" w:rsidRPr="00C67C7F">
        <w:rPr>
          <w:rFonts w:ascii="Times New Roman" w:hAnsi="Times New Roman"/>
        </w:rPr>
        <w:t>different phases/levels.</w:t>
      </w:r>
      <w:r w:rsidR="00560AD5">
        <w:rPr>
          <w:rFonts w:ascii="Times New Roman" w:hAnsi="Times New Roman"/>
        </w:rPr>
        <w:t xml:space="preserve"> For instance, test cases and test plans can exist in one model but at different phases, test plan</w:t>
      </w:r>
      <w:r w:rsidR="005F0136">
        <w:rPr>
          <w:rFonts w:ascii="Times New Roman" w:hAnsi="Times New Roman"/>
        </w:rPr>
        <w:t>s</w:t>
      </w:r>
      <w:r w:rsidR="00560AD5">
        <w:rPr>
          <w:rFonts w:ascii="Times New Roman" w:hAnsi="Times New Roman"/>
        </w:rPr>
        <w:t xml:space="preserve"> </w:t>
      </w:r>
      <w:r w:rsidR="005F0136">
        <w:rPr>
          <w:rFonts w:ascii="Times New Roman" w:hAnsi="Times New Roman"/>
        </w:rPr>
        <w:t xml:space="preserve">belong to low level design in </w:t>
      </w:r>
      <w:r w:rsidR="00C54CBB">
        <w:rPr>
          <w:rFonts w:ascii="Times New Roman" w:hAnsi="Times New Roman"/>
        </w:rPr>
        <w:t xml:space="preserve">the </w:t>
      </w:r>
      <w:r w:rsidR="005F0136">
        <w:rPr>
          <w:rFonts w:ascii="Times New Roman" w:hAnsi="Times New Roman"/>
        </w:rPr>
        <w:t xml:space="preserve">design phase and test cases belong implementation phase. </w:t>
      </w:r>
      <w:r w:rsidR="00B97147" w:rsidRPr="00C67C7F">
        <w:rPr>
          <w:rFonts w:ascii="Times New Roman" w:hAnsi="Times New Roman"/>
        </w:rPr>
        <w:t xml:space="preserve">With respect to the traceability direction, the feedback indicates that some artifacts are traced in one direction, others can be traced in both directions; this is based on the requirement of the application under development. Also, regarding the cardinality, </w:t>
      </w:r>
      <w:r w:rsidR="00074E09">
        <w:rPr>
          <w:rFonts w:ascii="Times New Roman" w:hAnsi="Times New Roman"/>
        </w:rPr>
        <w:t>the results show different</w:t>
      </w:r>
      <w:r w:rsidR="00B97147" w:rsidRPr="00C67C7F">
        <w:rPr>
          <w:rFonts w:ascii="Times New Roman" w:hAnsi="Times New Roman"/>
        </w:rPr>
        <w:t xml:space="preserve"> ways for traci</w:t>
      </w:r>
      <w:r w:rsidR="00074E09">
        <w:rPr>
          <w:rFonts w:ascii="Times New Roman" w:hAnsi="Times New Roman"/>
        </w:rPr>
        <w:t>ng source and target artifacts such as one source artifact to one target artifact and one source artifact to many target artifacts</w:t>
      </w:r>
      <w:r w:rsidR="00B97147" w:rsidRPr="00C67C7F">
        <w:rPr>
          <w:rFonts w:ascii="Times New Roman" w:hAnsi="Times New Roman"/>
        </w:rPr>
        <w:t xml:space="preserve">. In conclusion, the feedback about the use of trace links and artifacts reflects how traceability is practiced in industry. </w:t>
      </w:r>
      <w:r w:rsidR="00755EC6">
        <w:rPr>
          <w:rFonts w:ascii="Times New Roman" w:hAnsi="Times New Roman"/>
        </w:rPr>
        <w:t xml:space="preserve">It </w:t>
      </w:r>
      <w:r w:rsidR="00B97147" w:rsidRPr="00C67C7F">
        <w:rPr>
          <w:rFonts w:ascii="Times New Roman" w:hAnsi="Times New Roman"/>
        </w:rPr>
        <w:t>provide</w:t>
      </w:r>
      <w:r w:rsidR="000D6B20">
        <w:rPr>
          <w:rFonts w:ascii="Times New Roman" w:hAnsi="Times New Roman"/>
        </w:rPr>
        <w:t>s</w:t>
      </w:r>
      <w:r w:rsidR="00B97147" w:rsidRPr="00C67C7F">
        <w:rPr>
          <w:rFonts w:ascii="Times New Roman" w:hAnsi="Times New Roman"/>
        </w:rPr>
        <w:t xml:space="preserve"> us with </w:t>
      </w:r>
      <w:r w:rsidR="00755EC6">
        <w:rPr>
          <w:rFonts w:ascii="Times New Roman" w:hAnsi="Times New Roman"/>
        </w:rPr>
        <w:t xml:space="preserve">indication to the type of artifacts and their cardinalities which gives </w:t>
      </w:r>
      <w:r w:rsidR="00B97147" w:rsidRPr="00C67C7F">
        <w:rPr>
          <w:rFonts w:ascii="Times New Roman" w:hAnsi="Times New Roman"/>
        </w:rPr>
        <w:t xml:space="preserve">answers for </w:t>
      </w:r>
      <w:r w:rsidR="00B97147" w:rsidRPr="00C67C7F">
        <w:rPr>
          <w:rFonts w:ascii="Times New Roman" w:hAnsi="Times New Roman"/>
        </w:rPr>
        <w:fldChar w:fldCharType="begin"/>
      </w:r>
      <w:r w:rsidR="00B97147" w:rsidRPr="00C67C7F">
        <w:rPr>
          <w:rFonts w:ascii="Times New Roman" w:hAnsi="Times New Roman"/>
        </w:rPr>
        <w:instrText xml:space="preserve"> REF _Ref512368305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Q1</w:t>
      </w:r>
      <w:r w:rsidR="00B97147" w:rsidRPr="00C67C7F">
        <w:rPr>
          <w:rFonts w:ascii="Times New Roman" w:hAnsi="Times New Roman"/>
        </w:rPr>
        <w:fldChar w:fldCharType="end"/>
      </w:r>
      <w:r w:rsidR="00755EC6">
        <w:rPr>
          <w:rFonts w:ascii="Times New Roman" w:hAnsi="Times New Roman"/>
        </w:rPr>
        <w:t xml:space="preserve"> and </w:t>
      </w:r>
      <w:r w:rsidR="00B97147" w:rsidRPr="00C67C7F">
        <w:rPr>
          <w:rFonts w:ascii="Times New Roman" w:hAnsi="Times New Roman"/>
        </w:rPr>
        <w:fldChar w:fldCharType="begin"/>
      </w:r>
      <w:r w:rsidR="00B97147" w:rsidRPr="00C67C7F">
        <w:rPr>
          <w:rFonts w:ascii="Times New Roman" w:hAnsi="Times New Roman"/>
        </w:rPr>
        <w:instrText xml:space="preserve"> REF _Ref512368316 \n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Q2</w:t>
      </w:r>
      <w:r w:rsidR="00B97147" w:rsidRPr="00C67C7F">
        <w:rPr>
          <w:rFonts w:ascii="Times New Roman" w:hAnsi="Times New Roman"/>
        </w:rPr>
        <w:fldChar w:fldCharType="end"/>
      </w:r>
      <w:r w:rsidR="00755EC6">
        <w:rPr>
          <w:rFonts w:ascii="Times New Roman" w:hAnsi="Times New Roman"/>
        </w:rPr>
        <w:t>.</w:t>
      </w:r>
    </w:p>
    <w:p w14:paraId="05FFA1EC" w14:textId="77777777" w:rsidR="00B97147" w:rsidRPr="00C67C7F" w:rsidRDefault="00B97147" w:rsidP="001B582E">
      <w:pPr>
        <w:pStyle w:val="Heading3"/>
        <w:tabs>
          <w:tab w:val="left" w:pos="900"/>
        </w:tabs>
        <w:spacing w:line="480" w:lineRule="auto"/>
        <w:jc w:val="both"/>
        <w:rPr>
          <w:rFonts w:ascii="Times New Roman" w:hAnsi="Times New Roman"/>
        </w:rPr>
      </w:pPr>
      <w:bookmarkStart w:id="4077" w:name="_Toc517828367"/>
      <w:bookmarkStart w:id="4078" w:name="_Toc525737353"/>
      <w:r w:rsidRPr="00C67C7F">
        <w:rPr>
          <w:rFonts w:ascii="Times New Roman" w:hAnsi="Times New Roman"/>
        </w:rPr>
        <w:t>Analysis of Traceability Tools Feedback</w:t>
      </w:r>
      <w:bookmarkEnd w:id="4077"/>
      <w:bookmarkEnd w:id="4078"/>
    </w:p>
    <w:p w14:paraId="3AF3988D" w14:textId="79FD56CF" w:rsidR="00B97147" w:rsidRPr="00C67C7F" w:rsidRDefault="00B97147" w:rsidP="001B582E">
      <w:p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The feedback about traceability tools </w:t>
      </w:r>
      <w:r w:rsidR="00755EC6">
        <w:rPr>
          <w:rFonts w:ascii="Times New Roman" w:hAnsi="Times New Roman"/>
        </w:rPr>
        <w:t>is</w:t>
      </w:r>
      <w:r w:rsidRPr="00C67C7F">
        <w:rPr>
          <w:rFonts w:ascii="Times New Roman" w:hAnsi="Times New Roman"/>
        </w:rPr>
        <w:t xml:space="preserve"> shown in </w:t>
      </w:r>
      <w:r w:rsidRPr="00C67C7F">
        <w:rPr>
          <w:rFonts w:ascii="Times New Roman" w:hAnsi="Times New Roman"/>
        </w:rPr>
        <w:fldChar w:fldCharType="begin"/>
      </w:r>
      <w:r w:rsidRPr="00C67C7F">
        <w:rPr>
          <w:rFonts w:ascii="Times New Roman" w:hAnsi="Times New Roman"/>
        </w:rPr>
        <w:instrText xml:space="preserve"> REF _Ref512940337 \h  \* MERGEFORMAT </w:instrText>
      </w:r>
      <w:r w:rsidRPr="00C67C7F">
        <w:rPr>
          <w:rFonts w:ascii="Times New Roman" w:hAnsi="Times New Roman"/>
        </w:rPr>
      </w:r>
      <w:r w:rsidRPr="00C67C7F">
        <w:rPr>
          <w:rFonts w:ascii="Times New Roman" w:hAnsi="Times New Roman"/>
        </w:rPr>
        <w:fldChar w:fldCharType="separate"/>
      </w:r>
      <w:ins w:id="4079" w:author="Nasser Mustafa [2]" w:date="2018-09-26T11:08:00Z">
        <w:r w:rsidR="00047800" w:rsidRPr="00047800">
          <w:rPr>
            <w:rFonts w:ascii="Times New Roman" w:hAnsi="Times New Roman"/>
            <w:rPrChange w:id="4080" w:author="Nasser Mustafa [2]" w:date="2018-09-26T11:08:00Z">
              <w:rPr>
                <w:color w:val="000000" w:themeColor="text1"/>
                <w:sz w:val="20"/>
                <w:szCs w:val="20"/>
              </w:rPr>
            </w:rPrChange>
          </w:rPr>
          <w:t xml:space="preserve">Figure </w:t>
        </w:r>
        <w:r w:rsidR="00047800" w:rsidRPr="00047800">
          <w:rPr>
            <w:rFonts w:ascii="Times New Roman" w:hAnsi="Times New Roman"/>
            <w:noProof/>
            <w:rPrChange w:id="4081" w:author="Nasser Mustafa [2]" w:date="2018-09-26T11:08:00Z">
              <w:rPr>
                <w:noProof/>
                <w:color w:val="000000" w:themeColor="text1"/>
                <w:sz w:val="20"/>
                <w:szCs w:val="20"/>
              </w:rPr>
            </w:rPrChange>
          </w:rPr>
          <w:t>12</w:t>
        </w:r>
      </w:ins>
      <w:del w:id="4082" w:author="Nasser Mustafa [2]" w:date="2018-09-19T14:47:00Z">
        <w:r w:rsidR="00C779F7" w:rsidRPr="00237DAA" w:rsidDel="00740534">
          <w:rPr>
            <w:rFonts w:ascii="Times New Roman" w:hAnsi="Times New Roman"/>
          </w:rPr>
          <w:delText xml:space="preserve">Figure </w:delText>
        </w:r>
        <w:r w:rsidR="00C779F7" w:rsidRPr="00237DAA" w:rsidDel="00740534">
          <w:rPr>
            <w:rFonts w:ascii="Times New Roman" w:hAnsi="Times New Roman"/>
            <w:noProof/>
          </w:rPr>
          <w:delText>12</w:delText>
        </w:r>
      </w:del>
      <w:r w:rsidRPr="00C67C7F">
        <w:rPr>
          <w:rFonts w:ascii="Times New Roman" w:hAnsi="Times New Roman"/>
        </w:rPr>
        <w:fldChar w:fldCharType="end"/>
      </w:r>
      <w:r w:rsidRPr="00C67C7F">
        <w:rPr>
          <w:rFonts w:ascii="Times New Roman" w:hAnsi="Times New Roman"/>
        </w:rPr>
        <w:t xml:space="preserve">. The result shows different traceability tools for different purposes. The participants reports the following tools, not shown in </w:t>
      </w:r>
      <w:r w:rsidRPr="00C67C7F">
        <w:rPr>
          <w:rFonts w:ascii="Times New Roman" w:hAnsi="Times New Roman"/>
        </w:rPr>
        <w:fldChar w:fldCharType="begin"/>
      </w:r>
      <w:r w:rsidRPr="00C67C7F">
        <w:rPr>
          <w:rFonts w:ascii="Times New Roman" w:hAnsi="Times New Roman"/>
        </w:rPr>
        <w:instrText xml:space="preserve"> REF _Ref512940337 \h  \* MERGEFORMAT </w:instrText>
      </w:r>
      <w:r w:rsidRPr="00C67C7F">
        <w:rPr>
          <w:rFonts w:ascii="Times New Roman" w:hAnsi="Times New Roman"/>
        </w:rPr>
      </w:r>
      <w:r w:rsidRPr="00C67C7F">
        <w:rPr>
          <w:rFonts w:ascii="Times New Roman" w:hAnsi="Times New Roman"/>
        </w:rPr>
        <w:fldChar w:fldCharType="separate"/>
      </w:r>
      <w:ins w:id="4083" w:author="Nasser Mustafa [2]" w:date="2018-09-26T11:08:00Z">
        <w:r w:rsidR="00047800" w:rsidRPr="00047800">
          <w:rPr>
            <w:rFonts w:ascii="Times New Roman" w:hAnsi="Times New Roman"/>
            <w:rPrChange w:id="4084" w:author="Nasser Mustafa [2]" w:date="2018-09-26T11:08:00Z">
              <w:rPr>
                <w:color w:val="000000" w:themeColor="text1"/>
                <w:sz w:val="20"/>
                <w:szCs w:val="20"/>
              </w:rPr>
            </w:rPrChange>
          </w:rPr>
          <w:t xml:space="preserve">Figure </w:t>
        </w:r>
        <w:r w:rsidR="00047800" w:rsidRPr="00047800">
          <w:rPr>
            <w:rFonts w:ascii="Times New Roman" w:hAnsi="Times New Roman"/>
            <w:noProof/>
            <w:rPrChange w:id="4085" w:author="Nasser Mustafa [2]" w:date="2018-09-26T11:08:00Z">
              <w:rPr>
                <w:noProof/>
                <w:color w:val="000000" w:themeColor="text1"/>
                <w:sz w:val="20"/>
                <w:szCs w:val="20"/>
              </w:rPr>
            </w:rPrChange>
          </w:rPr>
          <w:t>12</w:t>
        </w:r>
      </w:ins>
      <w:del w:id="4086" w:author="Nasser Mustafa [2]" w:date="2018-09-19T14:47:00Z">
        <w:r w:rsidR="00C779F7" w:rsidRPr="00237DAA" w:rsidDel="00740534">
          <w:rPr>
            <w:rFonts w:ascii="Times New Roman" w:hAnsi="Times New Roman"/>
          </w:rPr>
          <w:delText xml:space="preserve">Figure </w:delText>
        </w:r>
        <w:r w:rsidR="00C779F7" w:rsidRPr="00237DAA" w:rsidDel="00740534">
          <w:rPr>
            <w:rFonts w:ascii="Times New Roman" w:hAnsi="Times New Roman"/>
            <w:noProof/>
          </w:rPr>
          <w:delText>12</w:delText>
        </w:r>
      </w:del>
      <w:r w:rsidRPr="00C67C7F">
        <w:rPr>
          <w:rFonts w:ascii="Times New Roman" w:hAnsi="Times New Roman"/>
        </w:rPr>
        <w:fldChar w:fldCharType="end"/>
      </w:r>
      <w:r w:rsidRPr="00C67C7F">
        <w:rPr>
          <w:rFonts w:ascii="Times New Roman" w:hAnsi="Times New Roman"/>
        </w:rPr>
        <w:t>: IBM Rational DOORS</w:t>
      </w:r>
      <w:r w:rsidR="00F1192D">
        <w:rPr>
          <w:rFonts w:ascii="Times New Roman" w:hAnsi="Times New Roman"/>
        </w:rPr>
        <w:t xml:space="preserve"> (3 companies)</w:t>
      </w:r>
      <w:r w:rsidRPr="00C67C7F">
        <w:rPr>
          <w:rFonts w:ascii="Times New Roman" w:hAnsi="Times New Roman"/>
        </w:rPr>
        <w:t>, Traceability Matrix</w:t>
      </w:r>
      <w:r w:rsidR="00F1192D">
        <w:rPr>
          <w:rFonts w:ascii="Times New Roman" w:hAnsi="Times New Roman"/>
        </w:rPr>
        <w:t xml:space="preserve"> (2 companies)</w:t>
      </w:r>
      <w:r w:rsidRPr="00C67C7F">
        <w:rPr>
          <w:rFonts w:ascii="Times New Roman" w:hAnsi="Times New Roman"/>
        </w:rPr>
        <w:t xml:space="preserve">, ORCANOS </w:t>
      </w:r>
      <w:ins w:id="4087" w:author="Nasser Mustafa [2]" w:date="2018-09-16T23:24:00Z">
        <w:r w:rsidR="004E3CCB">
          <w:rPr>
            <w:rFonts w:ascii="Times New Roman" w:hAnsi="Times New Roman"/>
          </w:rPr>
          <w:fldChar w:fldCharType="begin" w:fldLock="1"/>
        </w:r>
      </w:ins>
      <w:r w:rsidR="00B050F0">
        <w:rPr>
          <w:rFonts w:ascii="Times New Roman" w:hAnsi="Times New Roman"/>
        </w:rPr>
        <w:instrText>ADDIN CSL_CITATION {"citationItems":[{"id":"ITEM-1","itemData":{"URL":"https://www.orcanos.com/compliance/requirements-traceability-tool/","author":[{"dropping-particle":"","family":"ORCANOS","given":"","non-dropping-particle":"","parse-names":false,"suffix":""}],"id":"ITEM-1","issue":"20 April","issued":{"date-parts":[["2018"]]},"title":"Requirements traceability tool","type":"webpage","volume":"2018"},"uris":["http://www.mendeley.com/documents/?uuid=9a9fd4c9-f0c3-40e0-8bac-425b50c7627d"]}],"mendeley":{"formattedCitation":"[117]","plainTextFormattedCitation":"[117]","previouslyFormattedCitation":"[117]"},"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[117]</w:t>
      </w:r>
      <w:ins w:id="4088" w:author="Nasser Mustafa [2]" w:date="2018-09-16T23:24:00Z">
        <w:r w:rsidR="004E3CCB">
          <w:rPr>
            <w:rFonts w:ascii="Times New Roman" w:hAnsi="Times New Roman"/>
          </w:rPr>
          <w:fldChar w:fldCharType="end"/>
        </w:r>
      </w:ins>
      <w:del w:id="4089" w:author="Nasser Mustafa [2]" w:date="2018-09-16T23:24: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&lt;EndNote&gt;&lt;Cite&gt;&lt;Author&gt;ORCANOS&lt;/Author&gt;&lt;Year&gt;2018&lt;/Year&gt;&lt;RecNum&gt;264&lt;/RecNum&gt;&lt;DisplayText&gt;[133]&lt;/DisplayText&gt;&lt;record&gt;&lt;rec-number&gt;264&lt;/rec-number&gt;&lt;foreign-keys&gt;&lt;key app="EN" db-id="rxfad95wgs5d2dexxekxwt2katzr52wtwdxz" timestamp="1524639650"&gt;264&lt;/key&gt;&lt;/foreign-keys&gt;&lt;ref-type name="Web Page"&gt;12&lt;/ref-type&gt;&lt;contributors&gt;&lt;authors&gt;&lt;author&gt;ORCANOS&lt;/author&gt;&lt;/authors&gt;&lt;/contributors&gt;&lt;titles&gt;&lt;title&gt;Requirements traceability tool&lt;/title&gt;&lt;/titles&gt;&lt;volume&gt;2018&lt;/volume&gt;&lt;number&gt;20 April&lt;/number&gt;&lt;dates&gt;&lt;year&gt;2018&lt;/year&gt;&lt;/dates&gt;&lt;urls&gt;&lt;related-urls&gt;&lt;url&gt;https://www.orcanos.com/compliance/requirements-traceability-tool/&lt;/url&gt;&lt;/related-urls&gt;&lt;/urls&gt;&lt;custom1&gt;2018&lt;/custom1&gt;&lt;custom2&gt;20 April&lt;/custom2&gt;&lt;/record&gt;&lt;/Cite&gt;&lt;/EndNote&gt;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"_ENREF_133" \o "ORCANOS, 2018 #264" </w:delInstrText>
        </w:r>
        <w:r w:rsidR="00547E23" w:rsidRPr="00A3659F" w:rsidDel="004E3CCB">
          <w:fldChar w:fldCharType="separate"/>
        </w:r>
        <w:r w:rsidR="006A58FF" w:rsidRPr="00A3659F" w:rsidDel="004E3CCB">
          <w:rPr>
            <w:rFonts w:ascii="Times New Roman" w:hAnsi="Times New Roman"/>
            <w:noProof/>
          </w:rPr>
          <w:delText>133</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del>
      <w:r w:rsidR="00F1192D">
        <w:rPr>
          <w:rFonts w:ascii="Times New Roman" w:hAnsi="Times New Roman"/>
        </w:rPr>
        <w:t xml:space="preserve"> (2 companies)</w:t>
      </w:r>
      <w:r w:rsidRPr="00C67C7F">
        <w:rPr>
          <w:rFonts w:ascii="Times New Roman" w:hAnsi="Times New Roman"/>
        </w:rPr>
        <w:t>, In-house tools (</w:t>
      </w:r>
      <w:r w:rsidR="00F1192D">
        <w:rPr>
          <w:rFonts w:ascii="Times New Roman" w:hAnsi="Times New Roman"/>
        </w:rPr>
        <w:t>3 companies</w:t>
      </w:r>
      <w:r w:rsidRPr="00C67C7F">
        <w:rPr>
          <w:rFonts w:ascii="Times New Roman" w:hAnsi="Times New Roman"/>
        </w:rPr>
        <w:t xml:space="preserve">), JIRA </w:t>
      </w:r>
      <w:ins w:id="4090" w:author="Nasser Mustafa [2]" w:date="2018-09-16T23:24:00Z">
        <w:r w:rsidR="004E3CCB">
          <w:rPr>
            <w:rFonts w:ascii="Times New Roman" w:hAnsi="Times New Roman"/>
          </w:rPr>
          <w:fldChar w:fldCharType="begin" w:fldLock="1"/>
        </w:r>
      </w:ins>
      <w:r w:rsidR="00B050F0">
        <w:rPr>
          <w:rFonts w:ascii="Times New Roman" w:hAnsi="Times New Roman"/>
        </w:rPr>
        <w:instrText>ADDIN CSL_CITATION {"citationItems":[{"id":"ITEM-1","itemData":{"URL":"https://marketplace.atlassian.com/plugins/es.excentia.jira.plugins.jira-traceabilityx-plugin/server/overview","author":[{"dropping-particle":"","family":"Attlassian","given":"","non-dropping-particle":"","parse-names":false,"suffix":""}],"id":"ITEM-1","issue":"20 April","issued":{"date-parts":[["2018"]]},"title":"TraceabilityX for Jira","type":"webpage","volume":"2018"},"uris":["http://www.mendeley.com/documents/?uuid=241a7da6-798d-40b6-8fd4-c51c50f83839"]}],"mendeley":{"formattedCitation":"[118]","plainTextFormattedCitation":"[118]","previouslyFormattedCitation":"[118]"},"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[118]</w:t>
      </w:r>
      <w:ins w:id="4091" w:author="Nasser Mustafa [2]" w:date="2018-09-16T23:24:00Z">
        <w:r w:rsidR="004E3CCB">
          <w:rPr>
            <w:rFonts w:ascii="Times New Roman" w:hAnsi="Times New Roman"/>
          </w:rPr>
          <w:fldChar w:fldCharType="end"/>
        </w:r>
      </w:ins>
      <w:del w:id="4092" w:author="Nasser Mustafa [2]" w:date="2018-09-16T23:24: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 ExcludeYear="1"&gt;&lt;Author&gt;Attlassian&lt;/Author&gt;&lt;Year&gt;2018&lt;/Year&gt;&lt;RecNum&gt;268&lt;/RecNum&gt;&lt;DisplayText&gt;[134]&lt;/DisplayText&gt;&lt;record&gt;&lt;rec-number&gt;268&lt;/rec-number&gt;&lt;foreign-keys&gt;&lt;key app="EN" db-id="rxfad95wgs5d2dexxekxwt2katzr52wtwdxz" timestamp="1525148618"&gt;268&lt;/key&gt;&lt;/foreign-keys&gt;&lt;ref-type name="Web Page"&gt;12&lt;/ref-type&gt;&lt;contributors&gt;&lt;authors&gt;&lt;author&gt;Attlassian &lt;/author&gt;&lt;/authors&gt;&lt;/contributors&gt;&lt;titles&gt;&lt;title&gt;TraceabilityX for Jira&lt;/title&gt;&lt;/titles&gt;&lt;volume&gt;2018&lt;/volume&gt;&lt;number&gt;20 April&lt;/number&gt;&lt;dates&gt;&lt;year&gt;2018&lt;/year&gt;&lt;/dates&gt;&lt;urls&gt;&lt;related-urls&gt;&lt;url&gt;https://marketplace.atlassian.com/plugins/es.excentia.jira.plugins.jira-traceabilityx-plugin/server/overview&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"_ENREF_134" \o "Attlassian, 2018 #268" </w:delInstrText>
        </w:r>
        <w:r w:rsidR="00547E23" w:rsidRPr="00A3659F" w:rsidDel="004E3CCB">
          <w:fldChar w:fldCharType="separate"/>
        </w:r>
        <w:r w:rsidR="006A58FF" w:rsidRPr="00A3659F" w:rsidDel="004E3CCB">
          <w:rPr>
            <w:rFonts w:ascii="Times New Roman" w:hAnsi="Times New Roman"/>
            <w:noProof/>
          </w:rPr>
          <w:delText>134</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del>
      <w:r w:rsidR="00F1192D">
        <w:rPr>
          <w:rFonts w:ascii="Times New Roman" w:hAnsi="Times New Roman"/>
        </w:rPr>
        <w:t xml:space="preserve"> (2 companies)</w:t>
      </w:r>
      <w:r w:rsidRPr="00C67C7F">
        <w:rPr>
          <w:rFonts w:ascii="Times New Roman" w:hAnsi="Times New Roman"/>
        </w:rPr>
        <w:t>, Sparx Enterprise architect</w:t>
      </w:r>
      <w:r w:rsidR="00F1192D">
        <w:rPr>
          <w:rFonts w:ascii="Times New Roman" w:hAnsi="Times New Roman"/>
        </w:rPr>
        <w:t xml:space="preserve"> ( 2 companies)</w:t>
      </w:r>
      <w:del w:id="4093" w:author="Nasser Mustafa [2]" w:date="2018-09-16T23:25:00Z">
        <w:r w:rsidRPr="00C67C7F" w:rsidDel="004E3CCB">
          <w:rPr>
            <w:rFonts w:ascii="Times New Roman" w:hAnsi="Times New Roman"/>
          </w:rPr>
          <w:delText xml:space="preserve"> </w:delText>
        </w:r>
      </w:del>
      <w:ins w:id="4094" w:author="Nasser Mustafa [2]" w:date="2018-09-16T23:25:00Z">
        <w:r w:rsidR="004E3CCB">
          <w:rPr>
            <w:rFonts w:ascii="Times New Roman" w:hAnsi="Times New Roman"/>
          </w:rPr>
          <w:t xml:space="preserve"> </w:t>
        </w:r>
        <w:r w:rsidR="004E3CCB">
          <w:rPr>
            <w:rFonts w:ascii="Times New Roman" w:hAnsi="Times New Roman"/>
          </w:rPr>
          <w:fldChar w:fldCharType="begin" w:fldLock="1"/>
        </w:r>
      </w:ins>
      <w:r w:rsidR="00B050F0">
        <w:rPr>
          <w:rFonts w:ascii="Times New Roman" w:hAnsi="Times New Roman"/>
        </w:rPr>
        <w:instrText>ADDIN CSL_CITATION {"citationItems":[{"id":"ITEM-1","itemData":{"URL":"http://www.sparxsystems.com/resources/demos/traceabilitytools/webinar-tools-for-traceability.html","author":[{"dropping-particle":"","family":"Sparx","given":"","non-dropping-particle":"","parse-names":false,"suffix":""}],"id":"ITEM-1","issue":"20 April","issued":{"date-parts":[["2018"]]},"title":"Tools for traceability in enterprise architect","type":"webpage","volume":"2018"},"uris":["http://www.mendeley.com/documents/?uuid=3a688e81-f75e-470d-a8af-3c137583aa60"]}],"mendeley":{"formattedCitation":"[119]","plainTextFormattedCitation":"[119]","previouslyFormattedCitation":"[119]"},"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[119]</w:t>
      </w:r>
      <w:ins w:id="4095" w:author="Nasser Mustafa [2]" w:date="2018-09-16T23:25:00Z">
        <w:r w:rsidR="004E3CCB">
          <w:rPr>
            <w:rFonts w:ascii="Times New Roman" w:hAnsi="Times New Roman"/>
          </w:rPr>
          <w:fldChar w:fldCharType="end"/>
        </w:r>
      </w:ins>
      <w:del w:id="4096" w:author="Nasser Mustafa [2]" w:date="2018-09-16T23:25: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 ExcludeYear="1"&gt;&lt;Author&gt;Sparx&lt;/Author&gt;&lt;Year&gt;2018&lt;/Year&gt;&lt;RecNum&gt;269&lt;/RecNum&gt;&lt;DisplayText&gt;[135]&lt;/DisplayText&gt;&lt;record&gt;&lt;rec-number&gt;269&lt;/rec-number&gt;&lt;foreign-keys&gt;&lt;key app="EN" db-id="rxfad95wgs5d2dexxekxwt2katzr52wtwdxz" timestamp="1525148800"&gt;269&lt;/key&gt;&lt;/foreign-keys&gt;&lt;ref-type name="Web Page"&gt;12&lt;/ref-type&gt;&lt;contributors&gt;&lt;authors&gt;&lt;author&gt;Sparx&lt;/author&gt;&lt;/authors&gt;&lt;/contributors&gt;&lt;titles&gt;&lt;title&gt;Tools for traceability in enterprise architect&lt;/title&gt;&lt;/titles&gt;&lt;volume&gt;2018&lt;/volume&gt;&lt;number&gt;20 April&lt;/number&gt;&lt;dates&gt;&lt;year&gt;2018&lt;/year&gt;&lt;/dates&gt;&lt;urls&gt;&lt;related-urls&gt;&lt;url&gt;http://www.sparxsystems.com/resources/demos/traceabilitytools/webinar-tools-for-traceability.html&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"_ENREF_135" \o "Sparx, 2018 #269" </w:delInstrText>
        </w:r>
        <w:r w:rsidR="00547E23" w:rsidRPr="00A3659F" w:rsidDel="004E3CCB">
          <w:fldChar w:fldCharType="separate"/>
        </w:r>
        <w:r w:rsidR="006A58FF" w:rsidRPr="00A3659F" w:rsidDel="004E3CCB">
          <w:rPr>
            <w:rFonts w:ascii="Times New Roman" w:hAnsi="Times New Roman"/>
            <w:noProof/>
          </w:rPr>
          <w:delText>135</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del>
      <w:r w:rsidRPr="00C67C7F">
        <w:rPr>
          <w:rFonts w:ascii="Times New Roman" w:hAnsi="Times New Roman"/>
        </w:rPr>
        <w:t>, IBM Rational RequisitePro</w:t>
      </w:r>
      <w:r w:rsidR="00F1192D">
        <w:rPr>
          <w:rFonts w:ascii="Times New Roman" w:hAnsi="Times New Roman"/>
        </w:rPr>
        <w:t xml:space="preserve"> (1 company)</w:t>
      </w:r>
      <w:del w:id="4097" w:author="Nasser Mustafa [2]" w:date="2018-09-16T23:24:00Z">
        <w:r w:rsidRPr="00C67C7F" w:rsidDel="004E3CCB">
          <w:rPr>
            <w:rFonts w:ascii="Times New Roman" w:hAnsi="Times New Roman"/>
          </w:rPr>
          <w:delText xml:space="preserve"> </w:delText>
        </w:r>
      </w:del>
      <w:ins w:id="4098" w:author="Nasser Mustafa [2]" w:date="2018-09-16T23:24:00Z">
        <w:r w:rsidR="004E3CCB">
          <w:rPr>
            <w:rFonts w:ascii="Times New Roman" w:hAnsi="Times New Roman"/>
          </w:rPr>
          <w:t xml:space="preserve"> </w:t>
        </w:r>
      </w:ins>
      <w:ins w:id="4099" w:author="Nasser Mustafa [2]" w:date="2018-09-16T23:25:00Z">
        <w:r w:rsidR="004E3CCB">
          <w:rPr>
            <w:rFonts w:ascii="Times New Roman" w:hAnsi="Times New Roman"/>
          </w:rPr>
          <w:fldChar w:fldCharType="begin" w:fldLock="1"/>
        </w:r>
      </w:ins>
      <w:r w:rsidR="00B050F0">
        <w:rPr>
          <w:rFonts w:ascii="Times New Roman" w:hAnsi="Times New Roman"/>
        </w:rPr>
        <w:instrText>ADDIN CSL_CITATION {"citationItems":[{"id":"ITEM-1","itemData":{"URL":"https://www.ibm.com/support/knowledgecenter/en/SSSHCT_7.1.0/com.ibm.reqpro.help/get_start/c_product_overview.html","author":[{"dropping-particle":"","family":"IBM","given":"","non-dropping-particle":"","parse-names":false,"suffix":""}],"id":"ITEM-1","issue":"20 April","issued":{"date-parts":[["2018"]]},"title":"Using Rational RequisitePro","type":"webpage","volume":"2018"},"uris":["http://www.mendeley.com/documents/?uuid=797b7e32-29bf-4f70-b343-6ee510d2cba7"]}],"mendeley":{"formattedCitation":"[120]","plainTextFormattedCitation":"[120]","previouslyFormattedCitation":"[120]"},"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[120]</w:t>
      </w:r>
      <w:ins w:id="4100" w:author="Nasser Mustafa [2]" w:date="2018-09-16T23:25:00Z">
        <w:r w:rsidR="004E3CCB">
          <w:rPr>
            <w:rFonts w:ascii="Times New Roman" w:hAnsi="Times New Roman"/>
          </w:rPr>
          <w:fldChar w:fldCharType="end"/>
        </w:r>
      </w:ins>
      <w:del w:id="4101" w:author="Nasser Mustafa [2]" w:date="2018-09-16T23:24: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 ExcludeYear="1"&gt;&lt;Author&gt;IBM&lt;/Author&gt;&lt;Year&gt;2018&lt;/Year&gt;&lt;RecNum&gt;270&lt;/RecNum&gt;&lt;DisplayText&gt;[136]&lt;/DisplayText&gt;&lt;record&gt;&lt;rec-number&gt;270&lt;/rec-number&gt;&lt;foreign-keys&gt;&lt;key app="EN" db-id="rxfad95wgs5d2dexxekxwt2katzr52wtwdxz" timestamp="1525149751"&gt;270&lt;/key&gt;&lt;/foreign-keys&gt;&lt;ref-type name="Web Page"&gt;12&lt;/ref-type&gt;&lt;contributors&gt;&lt;authors&gt;&lt;author&gt;IBM&lt;/author&gt;&lt;/authors&gt;&lt;/contributors&gt;&lt;titles&gt;&lt;title&gt;Using Rational RequisitePro&lt;/title&gt;&lt;/titles&gt;&lt;volume&gt;2018&lt;/volume&gt;&lt;number&gt;20 April&lt;/number&gt;&lt;dates&gt;&lt;year&gt;2018&lt;/year&gt;&lt;/dates&gt;&lt;urls&gt;&lt;related-urls&gt;&lt;url&gt;https://www.ibm.com/support/knowledgecenter/en/SSSHCT_7.1.0/com.ibm.reqpro.help/get_start/c_product_overview.html&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"_ENREF_136" \o "IBM, 2018 #270" </w:delInstrText>
        </w:r>
        <w:r w:rsidR="00547E23" w:rsidRPr="00A3659F" w:rsidDel="004E3CCB">
          <w:fldChar w:fldCharType="separate"/>
        </w:r>
        <w:r w:rsidR="006A58FF" w:rsidRPr="00A3659F" w:rsidDel="004E3CCB">
          <w:rPr>
            <w:rFonts w:ascii="Times New Roman" w:hAnsi="Times New Roman"/>
            <w:noProof/>
          </w:rPr>
          <w:delText>136</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del>
      <w:r w:rsidR="00755EC6">
        <w:rPr>
          <w:rFonts w:ascii="Times New Roman" w:hAnsi="Times New Roman"/>
        </w:rPr>
        <w:t xml:space="preserve">, ExcelTFS </w:t>
      </w:r>
      <w:r w:rsidRPr="00C67C7F">
        <w:rPr>
          <w:rFonts w:ascii="Times New Roman" w:hAnsi="Times New Roman"/>
        </w:rPr>
        <w:t>(Traceabilit</w:t>
      </w:r>
      <w:r w:rsidR="00407D0E">
        <w:rPr>
          <w:rFonts w:ascii="Times New Roman" w:hAnsi="Times New Roman"/>
        </w:rPr>
        <w:t>y Matrix for Agile</w:t>
      </w:r>
      <w:r w:rsidR="00F1192D">
        <w:rPr>
          <w:rFonts w:ascii="Times New Roman" w:hAnsi="Times New Roman"/>
        </w:rPr>
        <w:t>, 1 company</w:t>
      </w:r>
      <w:r w:rsidR="00407D0E">
        <w:rPr>
          <w:rFonts w:ascii="Times New Roman" w:hAnsi="Times New Roman"/>
        </w:rPr>
        <w:t xml:space="preserve">), Rally </w:t>
      </w:r>
      <w:r w:rsidRPr="00C67C7F">
        <w:rPr>
          <w:rFonts w:ascii="Times New Roman" w:hAnsi="Times New Roman"/>
        </w:rPr>
        <w:t>(traceability Matrix for Agile</w:t>
      </w:r>
      <w:r w:rsidR="00F1192D">
        <w:rPr>
          <w:rFonts w:ascii="Times New Roman" w:hAnsi="Times New Roman"/>
        </w:rPr>
        <w:t>, 1 company</w:t>
      </w:r>
      <w:r w:rsidRPr="00C67C7F">
        <w:rPr>
          <w:rFonts w:ascii="Times New Roman" w:hAnsi="Times New Roman"/>
        </w:rPr>
        <w:t xml:space="preserve">), Subversion </w:t>
      </w:r>
      <w:ins w:id="4102" w:author="Nasser Mustafa [2]" w:date="2018-09-16T23:25:00Z">
        <w:r w:rsidR="004E3CCB">
          <w:rPr>
            <w:rFonts w:ascii="Times New Roman" w:hAnsi="Times New Roman"/>
          </w:rPr>
          <w:fldChar w:fldCharType="begin" w:fldLock="1"/>
        </w:r>
      </w:ins>
      <w:r w:rsidR="00B050F0">
        <w:rPr>
          <w:rFonts w:ascii="Times New Roman" w:hAnsi="Times New Roman"/>
        </w:rPr>
        <w:instrText>ADDIN CSL_CITATION {"citationItems":[{"id":"ITEM-1","itemData":{"URL":"https://subversion.apache.org/","author":[{"dropping-particle":"","family":"Foundation","given":"Apache Softwar","non-dropping-particle":"","parse-names":false,"suffix":""}],"id":"ITEM-1","issue":"20 April","issued":{"date-parts":[["2017"]]},"title":"Suberversion","type":"webpage","volume":"2018"},"uris":["http://www.mendeley.com/documents/?uuid=9439dde2-c6fe-46d8-9b1e-295eddd1f0b0"]}],"mendeley":{"formattedCitation":"[121]","plainTextFormattedCitation":"[121]","previouslyFormattedCitation":"[121]"},"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[121]</w:t>
      </w:r>
      <w:ins w:id="4103" w:author="Nasser Mustafa [2]" w:date="2018-09-16T23:25:00Z">
        <w:r w:rsidR="004E3CCB">
          <w:rPr>
            <w:rFonts w:ascii="Times New Roman" w:hAnsi="Times New Roman"/>
          </w:rPr>
          <w:fldChar w:fldCharType="end"/>
        </w:r>
      </w:ins>
      <w:del w:id="4104" w:author="Nasser Mustafa [2]" w:date="2018-09-16T23:25:00Z">
        <w:r w:rsidRPr="00C67C7F" w:rsidDel="004E3CCB">
          <w:rPr>
            <w:rFonts w:ascii="Times New Roman" w:hAnsi="Times New Roman"/>
            <w:sz w:val="23"/>
            <w:szCs w:val="23"/>
          </w:rPr>
          <w:fldChar w:fldCharType="begin"/>
        </w:r>
        <w:r w:rsidR="003C33CA" w:rsidRPr="00A3659F" w:rsidDel="004E3CCB">
          <w:rPr>
            <w:rFonts w:ascii="Times New Roman" w:hAnsi="Times New Roman"/>
            <w:sz w:val="23"/>
            <w:szCs w:val="23"/>
          </w:rPr>
          <w:delInstrText xml:space="preserve"> ADDIN EN.CITE &lt;EndNote&gt;&lt;Cite&gt;&lt;Author&gt;Foundation&lt;/Author&gt;&lt;Year&gt;2017&lt;/Year&gt;&lt;RecNum&gt;262&lt;/RecNum&gt;&lt;DisplayText&gt;[137]&lt;/DisplayText&gt;&lt;record&gt;&lt;rec-number&gt;262&lt;/rec-number&gt;&lt;foreign-keys&gt;&lt;key app="EN" db-id="rxfad95wgs5d2dexxekxwt2katzr52wtwdxz" timestamp="1524473743"&gt;262&lt;/key&gt;&lt;/foreign-keys&gt;&lt;ref-type name="Web Page"&gt;12&lt;/ref-type&gt;&lt;contributors&gt;&lt;authors&gt;&lt;author&gt;Apache Softwar Foundation&lt;/author&gt;&lt;/authors&gt;&lt;/contributors&gt;&lt;titles&gt;&lt;title&gt;Suberversion&lt;/title&gt;&lt;/titles&gt;&lt;volume&gt;2018&lt;/volume&gt;&lt;number&gt;20 April&lt;/number&gt;&lt;dates&gt;&lt;year&gt;2017&lt;/year&gt;&lt;/dates&gt;&lt;urls&gt;&lt;related-urls&gt;&lt;url&gt;https://subversion.apache.org/&lt;/url&gt;&lt;/related-urls&gt;&lt;/urls&gt;&lt;/record&gt;&lt;/Cite&gt;&lt;/EndNote&gt;</w:delInstrText>
        </w:r>
        <w:r w:rsidRPr="00C67C7F" w:rsidDel="004E3CCB">
          <w:rPr>
            <w:rFonts w:ascii="Times New Roman" w:hAnsi="Times New Roman"/>
            <w:sz w:val="23"/>
            <w:szCs w:val="23"/>
          </w:rPr>
          <w:fldChar w:fldCharType="separate"/>
        </w:r>
        <w:r w:rsidR="003C33CA" w:rsidRPr="00A3659F" w:rsidDel="004E3CCB">
          <w:rPr>
            <w:rFonts w:ascii="Times New Roman" w:hAnsi="Times New Roman"/>
            <w:noProof/>
            <w:sz w:val="23"/>
            <w:szCs w:val="23"/>
          </w:rPr>
          <w:delText>[</w:delText>
        </w:r>
        <w:r w:rsidR="00547E23" w:rsidRPr="00A3659F" w:rsidDel="004E3CCB">
          <w:fldChar w:fldCharType="begin"/>
        </w:r>
        <w:r w:rsidR="00547E23" w:rsidRPr="00A3659F" w:rsidDel="004E3CCB">
          <w:delInstrText xml:space="preserve"> HYPERLINK \l "_ENREF_137" \o "Foundation, 2017 #262" </w:delInstrText>
        </w:r>
        <w:r w:rsidR="00547E23" w:rsidRPr="00A3659F" w:rsidDel="004E3CCB">
          <w:fldChar w:fldCharType="separate"/>
        </w:r>
        <w:r w:rsidR="006A58FF" w:rsidRPr="00A3659F" w:rsidDel="004E3CCB">
          <w:rPr>
            <w:rFonts w:ascii="Times New Roman" w:hAnsi="Times New Roman"/>
            <w:noProof/>
            <w:sz w:val="23"/>
            <w:szCs w:val="23"/>
          </w:rPr>
          <w:delText>137</w:delText>
        </w:r>
        <w:r w:rsidR="00547E23" w:rsidRPr="00A3659F" w:rsidDel="004E3CCB">
          <w:rPr>
            <w:rFonts w:ascii="Times New Roman" w:hAnsi="Times New Roman"/>
            <w:noProof/>
            <w:sz w:val="23"/>
            <w:szCs w:val="23"/>
          </w:rPr>
          <w:fldChar w:fldCharType="end"/>
        </w:r>
        <w:r w:rsidR="003C33CA" w:rsidRPr="00A3659F" w:rsidDel="004E3CCB">
          <w:rPr>
            <w:rFonts w:ascii="Times New Roman" w:hAnsi="Times New Roman"/>
            <w:noProof/>
            <w:sz w:val="23"/>
            <w:szCs w:val="23"/>
          </w:rPr>
          <w:delText>]</w:delText>
        </w:r>
        <w:r w:rsidRPr="00C67C7F" w:rsidDel="004E3CCB">
          <w:rPr>
            <w:rFonts w:ascii="Times New Roman" w:hAnsi="Times New Roman"/>
            <w:sz w:val="23"/>
            <w:szCs w:val="23"/>
          </w:rPr>
          <w:fldChar w:fldCharType="end"/>
        </w:r>
      </w:del>
      <w:r w:rsidR="00F1192D">
        <w:rPr>
          <w:rFonts w:ascii="Times New Roman" w:hAnsi="Times New Roman"/>
          <w:sz w:val="23"/>
          <w:szCs w:val="23"/>
        </w:rPr>
        <w:t xml:space="preserve"> (1 company)</w:t>
      </w:r>
      <w:r w:rsidRPr="00C67C7F">
        <w:rPr>
          <w:rFonts w:ascii="Times New Roman" w:hAnsi="Times New Roman"/>
        </w:rPr>
        <w:t xml:space="preserve">, </w:t>
      </w:r>
      <w:r w:rsidR="00136E49">
        <w:rPr>
          <w:rFonts w:ascii="Times New Roman" w:hAnsi="Times New Roman"/>
        </w:rPr>
        <w:t xml:space="preserve">and </w:t>
      </w:r>
      <w:r w:rsidRPr="00C67C7F">
        <w:rPr>
          <w:rFonts w:ascii="Times New Roman" w:hAnsi="Times New Roman"/>
        </w:rPr>
        <w:t xml:space="preserve">GitHub </w:t>
      </w:r>
      <w:ins w:id="4105" w:author="Nasser Mustafa [2]" w:date="2018-09-16T23:26:00Z">
        <w:r w:rsidR="004E3CCB">
          <w:rPr>
            <w:rFonts w:ascii="Times New Roman" w:hAnsi="Times New Roman"/>
          </w:rPr>
          <w:fldChar w:fldCharType="begin" w:fldLock="1"/>
        </w:r>
      </w:ins>
      <w:r w:rsidR="00B050F0">
        <w:rPr>
          <w:rFonts w:ascii="Times New Roman" w:hAnsi="Times New Roman"/>
        </w:rPr>
        <w:instrText>ADDIN CSL_CITATION {"citationItems":[{"id":"ITEM-1","itemData":{"URL":"https://github.com/","author":[{"dropping-particle":"","family":"GitHub","given":"","non-dropping-particle":"","parse-names":false,"suffix":""}],"id":"ITEM-1","issue":"20 April","issued":{"date-parts":[["2018"]]},"title":"GitHub","type":"webpage","volume":"2018"},"uris":["http://www.mendeley.com/documents/?uuid=2b5b4d9f-2692-44fa-94c7-e889b669dfe7"]}],"mendeley":{"formattedCitation":"[122]","plainTextFormattedCitation":"[122]","previouslyFormattedCitation":"[122]"},"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[122]</w:t>
      </w:r>
      <w:ins w:id="4106" w:author="Nasser Mustafa [2]" w:date="2018-09-16T23:26:00Z">
        <w:r w:rsidR="004E3CCB">
          <w:rPr>
            <w:rFonts w:ascii="Times New Roman" w:hAnsi="Times New Roman"/>
          </w:rPr>
          <w:fldChar w:fldCharType="end"/>
        </w:r>
      </w:ins>
      <w:del w:id="4107" w:author="Nasser Mustafa [2]" w:date="2018-09-16T23:26: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&lt;EndNote&gt;&lt;Cite&gt;&lt;Author&gt;GitHub&lt;/Author&gt;&lt;Year&gt;2018&lt;/Year&gt;&lt;RecNum&gt;263&lt;/RecNum&gt;&lt;DisplayText&gt;[138]&lt;/DisplayText&gt;&lt;record&gt;&lt;rec-number&gt;263&lt;/rec-number&gt;&lt;foreign-keys&gt;&lt;key app="EN" db-id="rxfad95wgs5d2dexxekxwt2katzr52wtwdxz" timestamp="1524473991"&gt;263&lt;/key&gt;&lt;/foreign-keys&gt;&lt;ref-type name="Web Page"&gt;12&lt;/ref-type&gt;&lt;contributors&gt;&lt;authors&gt;&lt;author&gt;GitHub&lt;/author&gt;&lt;/authors&gt;&lt;/contributors&gt;&lt;titles&gt;&lt;title&gt;GitHub&lt;/title&gt;&lt;/titles&gt;&lt;volume&gt;2018&lt;/volume&gt;&lt;number&gt;20 April&lt;/number&gt;&lt;dates&gt;&lt;year&gt;2018&lt;/year&gt;&lt;/dates&gt;&lt;urls&gt;&lt;related-urls&gt;&lt;url&gt;https://github.com/&lt;/url&gt;&lt;/related-urls&gt;&lt;/urls&gt;&lt;/record&gt;&lt;/Cite&gt;&lt;/EndNote&gt;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"_ENREF_138" \o "GitHub, 2018 #263" </w:delInstrText>
        </w:r>
        <w:r w:rsidR="00547E23" w:rsidRPr="00A3659F" w:rsidDel="004E3CCB">
          <w:fldChar w:fldCharType="separate"/>
        </w:r>
        <w:r w:rsidR="006A58FF" w:rsidRPr="00A3659F" w:rsidDel="004E3CCB">
          <w:rPr>
            <w:rFonts w:ascii="Times New Roman" w:hAnsi="Times New Roman"/>
            <w:noProof/>
          </w:rPr>
          <w:delText>138</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del>
      <w:r w:rsidR="00F1192D">
        <w:rPr>
          <w:rFonts w:ascii="Times New Roman" w:hAnsi="Times New Roman"/>
        </w:rPr>
        <w:t xml:space="preserve"> (1 company)</w:t>
      </w:r>
      <w:r w:rsidRPr="00C67C7F">
        <w:rPr>
          <w:rFonts w:ascii="Times New Roman" w:hAnsi="Times New Roman"/>
        </w:rPr>
        <w:t xml:space="preserve">. We classify the tools into four categories for better understanding. First, some companies use dedicated traceability tools </w:t>
      </w:r>
      <w:r w:rsidR="00136E49">
        <w:rPr>
          <w:rFonts w:ascii="Times New Roman" w:hAnsi="Times New Roman"/>
        </w:rPr>
        <w:t xml:space="preserve">(13.5%) </w:t>
      </w:r>
      <w:r w:rsidRPr="00C67C7F">
        <w:rPr>
          <w:rFonts w:ascii="Times New Roman" w:hAnsi="Times New Roman"/>
        </w:rPr>
        <w:t xml:space="preserve">for tracing requirements and managing changes across the development lifecycle. For instance, The IBM </w:t>
      </w:r>
      <w:r w:rsidRPr="00C67C7F">
        <w:rPr>
          <w:rFonts w:ascii="Times New Roman" w:hAnsi="Times New Roman"/>
          <w:bCs/>
          <w:lang w:val="en"/>
        </w:rPr>
        <w:t>Rational Dynamic Object Oriented Requirements System (</w:t>
      </w:r>
      <w:r w:rsidRPr="00C67C7F">
        <w:rPr>
          <w:rFonts w:ascii="Times New Roman" w:hAnsi="Times New Roman"/>
        </w:rPr>
        <w:t xml:space="preserve">DOORS) </w:t>
      </w:r>
      <w:ins w:id="4108" w:author="Nasser Mustafa [2]" w:date="2018-09-16T23:26:00Z">
        <w:r w:rsidR="004E3CCB">
          <w:rPr>
            <w:rFonts w:ascii="Times New Roman" w:hAnsi="Times New Roman"/>
          </w:rPr>
          <w:fldChar w:fldCharType="begin" w:fldLock="1"/>
        </w:r>
      </w:ins>
      <w:r w:rsidR="00B050F0">
        <w:rPr>
          <w:rFonts w:ascii="Times New Roman" w:hAnsi="Times New Roman"/>
        </w:rPr>
        <w:instrText>ADDIN CSL_CITATION {"citationItems":[{"id":"ITEM-1","itemData":{"URL":"https://jazz.net/products/rational-doors-next-generation/","author":[{"dropping-particle":"","family":"IBM","given":"","non-dropping-particle":"","parse-names":false,"suffix":""}],"id":"ITEM-1","issue":"17 March","issued":{"date-parts":[["2018"]]},"title":"IBM Rational DOORS  Next Generations","type":"webpage","volume":"2018"},"uris":["http://www.mendeley.com/documents/?uuid=aa895fe4-8bca-406c-b0fb-91a1fa742fee"]}],"mendeley":{"formattedCitation":"[123]","plainTextFormattedCitation":"[123]","previouslyFormattedCitation":"[123]"},"properties":{"noteIndex":0},"schema":"https://github.com/citation-style-language/schema/raw/master/csl-citation.json"}</w:instrText>
      </w:r>
      <w:r w:rsidR="004E3CCB">
        <w:rPr>
          <w:rFonts w:ascii="Times New Roman" w:hAnsi="Times New Roman"/>
        </w:rPr>
        <w:fldChar w:fldCharType="separate"/>
      </w:r>
      <w:r w:rsidR="00627C91" w:rsidRPr="00627C91">
        <w:rPr>
          <w:rFonts w:ascii="Times New Roman" w:hAnsi="Times New Roman"/>
          <w:noProof/>
        </w:rPr>
        <w:t>[123]</w:t>
      </w:r>
      <w:ins w:id="4109" w:author="Nasser Mustafa [2]" w:date="2018-09-16T23:26:00Z">
        <w:r w:rsidR="004E3CCB">
          <w:rPr>
            <w:rFonts w:ascii="Times New Roman" w:hAnsi="Times New Roman"/>
          </w:rPr>
          <w:fldChar w:fldCharType="end"/>
        </w:r>
      </w:ins>
      <w:del w:id="4110" w:author="Nasser Mustafa [2]" w:date="2018-09-16T23:26: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&lt;EndNote&gt;&lt;Cite&gt;&lt;Author&gt;IBM&lt;/Author&gt;&lt;Year&gt;2018&lt;/Year&gt;&lt;RecNum&gt;257&lt;/RecNum&gt;&lt;DisplayText&gt;[139]&lt;/DisplayText&gt;&lt;record&gt;&lt;rec-number&gt;257&lt;/rec-number&gt;&lt;foreign-keys&gt;&lt;key app="EN" db-id="rxfad95wgs5d2dexxekxwt2katzr52wtwdxz" timestamp="1523979277"&gt;257&lt;/key&gt;&lt;/foreign-keys&gt;&lt;ref-type name="Web Page"&gt;12&lt;/ref-type&gt;&lt;contributors&gt;&lt;authors&gt;&lt;author&gt;IBM&lt;/author&gt;&lt;/authors&gt;&lt;/contributors&gt;&lt;titles&gt;&lt;title&gt;IBM Rational DOORS  Next Generations&lt;/title&gt;&lt;/titles&gt;&lt;volume&gt;2018&lt;/volume&gt;&lt;number&gt;17 March&lt;/number&gt;&lt;dates&gt;&lt;year&gt;2018&lt;/year&gt;&lt;/dates&gt;&lt;urls&gt;&lt;related-urls&gt;&lt;url&gt;https://jazz.net/products/rational-doors-next-generation/&lt;/url&gt;&lt;/related-urls&gt;&lt;/urls&gt;&lt;/record&gt;&lt;/Cite&gt;&lt;/EndNote&gt;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"_ENREF_139" \o "IBM, 2018 #257" </w:delInstrText>
        </w:r>
        <w:r w:rsidR="00547E23" w:rsidRPr="00A3659F" w:rsidDel="004E3CCB">
          <w:fldChar w:fldCharType="separate"/>
        </w:r>
        <w:r w:rsidR="006A58FF" w:rsidRPr="00A3659F" w:rsidDel="004E3CCB">
          <w:rPr>
            <w:rFonts w:ascii="Times New Roman" w:hAnsi="Times New Roman"/>
            <w:noProof/>
          </w:rPr>
          <w:delText>139</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r w:rsidRPr="00C67C7F" w:rsidDel="004E3CCB">
          <w:rPr>
            <w:rFonts w:ascii="Times New Roman" w:hAnsi="Times New Roman"/>
          </w:rPr>
          <w:delText xml:space="preserve"> </w:delText>
        </w:r>
      </w:del>
      <w:r w:rsidRPr="00C67C7F">
        <w:rPr>
          <w:rFonts w:ascii="Times New Roman" w:hAnsi="Times New Roman"/>
        </w:rPr>
        <w:t>is used for this purpose. Second, some companies are relying on version control websites</w:t>
      </w:r>
      <w:r w:rsidR="00136E49">
        <w:rPr>
          <w:rFonts w:ascii="Times New Roman" w:hAnsi="Times New Roman"/>
        </w:rPr>
        <w:t xml:space="preserve"> (27.1%)</w:t>
      </w:r>
      <w:r w:rsidRPr="00C67C7F">
        <w:rPr>
          <w:rFonts w:ascii="Times New Roman" w:hAnsi="Times New Roman"/>
        </w:rPr>
        <w:t xml:space="preserve"> such as Subversion </w:t>
      </w:r>
      <w:del w:id="4111" w:author="Nasser Mustafa [2]" w:date="2018-09-16T23:26: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&lt;EndNote&gt;&lt;Cite&gt;&lt;Author&gt;Foundation&lt;/Author&gt;&lt;Year&gt;2017&lt;/Year&gt;&lt;RecNum&gt;262&lt;/RecNum&gt;&lt;DisplayText&gt;[137]&lt;/DisplayText&gt;&lt;record&gt;&lt;rec-number&gt;262&lt;/rec-number&gt;&lt;foreign-keys&gt;&lt;key app="EN" db-id="rxfad95wgs5d2dexxekxwt2katzr52wtwdxz" timestamp="1524473743"&gt;262&lt;/key&gt;&lt;/foreign-keys&gt;&lt;ref-type name="Web Page"&gt;12&lt;/ref-type&gt;&lt;contributors&gt;&lt;authors&gt;&lt;author&gt;Apache Softwar Foundation&lt;/author&gt;&lt;/authors&gt;&lt;/contributors&gt;&lt;titles&gt;&lt;title&gt;Suberversion&lt;/title&gt;&lt;/titles&gt;&lt;volume&gt;2018&lt;/volume&gt;&lt;number&gt;20 April&lt;/number&gt;&lt;dates&gt;&lt;year&gt;2017&lt;/year&gt;&lt;/dates&gt;&lt;urls&gt;&lt;related-urls&gt;&lt;url&gt;https://subversion.apache.org/&lt;/url&gt;&lt;/related-urls&gt;&lt;/urls&gt;&lt;/record&gt;&lt;/Cite&gt;&lt;/EndNote&gt;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"_ENREF_137" \o "Foundation, 2017 #262" </w:delInstrText>
        </w:r>
        <w:r w:rsidR="00547E23" w:rsidRPr="00A3659F" w:rsidDel="004E3CCB">
          <w:fldChar w:fldCharType="separate"/>
        </w:r>
        <w:r w:rsidR="006A58FF" w:rsidRPr="00A3659F" w:rsidDel="004E3CCB">
          <w:rPr>
            <w:rFonts w:ascii="Times New Roman" w:hAnsi="Times New Roman"/>
            <w:noProof/>
          </w:rPr>
          <w:delText>137</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r w:rsidRPr="00C67C7F" w:rsidDel="004E3CCB">
          <w:rPr>
            <w:rFonts w:ascii="Times New Roman" w:hAnsi="Times New Roman"/>
          </w:rPr>
          <w:delText xml:space="preserve"> </w:delText>
        </w:r>
      </w:del>
      <w:r w:rsidRPr="00C67C7F">
        <w:rPr>
          <w:rFonts w:ascii="Times New Roman" w:hAnsi="Times New Roman"/>
        </w:rPr>
        <w:t xml:space="preserve">or GitHub </w:t>
      </w:r>
      <w:del w:id="4112" w:author="Nasser Mustafa [2]" w:date="2018-09-16T23:27:00Z">
        <w:r w:rsidRPr="00C67C7F" w:rsidDel="004E3CCB">
          <w:rPr>
            <w:rFonts w:ascii="Times New Roman" w:hAnsi="Times New Roman"/>
          </w:rPr>
          <w:fldChar w:fldCharType="begin"/>
        </w:r>
        <w:r w:rsidR="003C33CA" w:rsidRPr="00A3659F" w:rsidDel="004E3CCB">
          <w:rPr>
            <w:rFonts w:ascii="Times New Roman" w:hAnsi="Times New Roman"/>
          </w:rPr>
          <w:delInstrText xml:space="preserve"> ADDIN EN.CITE &lt;EndNote&gt;&lt;Cite&gt;&lt;Author&gt;GitHub&lt;/Author&gt;&lt;Year&gt;2018&lt;/Year&gt;&lt;RecNum&gt;263&lt;/RecNum&gt;&lt;DisplayText&gt;[138]&lt;/DisplayText&gt;&lt;record&gt;&lt;rec-number&gt;263&lt;/rec-number&gt;&lt;foreign-keys&gt;&lt;key app="EN" db-id="rxfad95wgs5d2dexxekxwt2katzr52wtwdxz" timestamp="1524473991"&gt;263&lt;/key&gt;&lt;/foreign-keys&gt;&lt;ref-type name="Web Page"&gt;12&lt;/ref-type&gt;&lt;contributors&gt;&lt;authors&gt;&lt;author&gt;GitHub&lt;/author&gt;&lt;/authors&gt;&lt;/contributors&gt;&lt;titles&gt;&lt;title&gt;GitHub&lt;/title&gt;&lt;/titles&gt;&lt;volume&gt;2018&lt;/volume&gt;&lt;number&gt;20 April&lt;/number&gt;&lt;dates&gt;&lt;year&gt;2018&lt;/year&gt;&lt;/dates&gt;&lt;urls&gt;&lt;related-urls&gt;&lt;url&gt;https://github.com/&lt;/url&gt;&lt;/related-urls&gt;&lt;/urls&gt;&lt;/record&gt;&lt;/Cite&gt;&lt;/EndNote&gt;</w:delInstrText>
        </w:r>
        <w:r w:rsidRPr="00C67C7F" w:rsidDel="004E3CCB">
          <w:rPr>
            <w:rFonts w:ascii="Times New Roman" w:hAnsi="Times New Roman"/>
          </w:rPr>
          <w:fldChar w:fldCharType="separate"/>
        </w:r>
        <w:r w:rsidR="003C33CA" w:rsidRPr="00A3659F" w:rsidDel="004E3CCB">
          <w:rPr>
            <w:rFonts w:ascii="Times New Roman" w:hAnsi="Times New Roman"/>
            <w:noProof/>
          </w:rPr>
          <w:delText>[</w:delText>
        </w:r>
        <w:r w:rsidR="00547E23" w:rsidRPr="00A3659F" w:rsidDel="004E3CCB">
          <w:fldChar w:fldCharType="begin"/>
        </w:r>
        <w:r w:rsidR="00547E23" w:rsidRPr="00A3659F" w:rsidDel="004E3CCB">
          <w:delInstrText xml:space="preserve"> HYPERLINK \l "_ENREF_138" \o "GitHub, 2018 #263" </w:delInstrText>
        </w:r>
        <w:r w:rsidR="00547E23" w:rsidRPr="00A3659F" w:rsidDel="004E3CCB">
          <w:fldChar w:fldCharType="separate"/>
        </w:r>
        <w:r w:rsidR="006A58FF" w:rsidRPr="00A3659F" w:rsidDel="004E3CCB">
          <w:rPr>
            <w:rFonts w:ascii="Times New Roman" w:hAnsi="Times New Roman"/>
            <w:noProof/>
          </w:rPr>
          <w:delText>138</w:delText>
        </w:r>
        <w:r w:rsidR="00547E23" w:rsidRPr="00A3659F" w:rsidDel="004E3CCB">
          <w:rPr>
            <w:rFonts w:ascii="Times New Roman" w:hAnsi="Times New Roman"/>
            <w:noProof/>
          </w:rPr>
          <w:fldChar w:fldCharType="end"/>
        </w:r>
        <w:r w:rsidR="003C33CA" w:rsidRPr="00A3659F" w:rsidDel="004E3CCB">
          <w:rPr>
            <w:rFonts w:ascii="Times New Roman" w:hAnsi="Times New Roman"/>
            <w:noProof/>
          </w:rPr>
          <w:delText>]</w:delText>
        </w:r>
        <w:r w:rsidRPr="00C67C7F" w:rsidDel="004E3CCB">
          <w:rPr>
            <w:rFonts w:ascii="Times New Roman" w:hAnsi="Times New Roman"/>
          </w:rPr>
          <w:fldChar w:fldCharType="end"/>
        </w:r>
        <w:r w:rsidRPr="00C67C7F" w:rsidDel="004E3CCB">
          <w:rPr>
            <w:rFonts w:ascii="Times New Roman" w:hAnsi="Times New Roman"/>
          </w:rPr>
          <w:delText xml:space="preserve"> </w:delText>
        </w:r>
      </w:del>
      <w:r w:rsidRPr="00C67C7F">
        <w:rPr>
          <w:rFonts w:ascii="Times New Roman" w:hAnsi="Times New Roman"/>
        </w:rPr>
        <w:t>for managing traceability. Third, some companies are using simple applications</w:t>
      </w:r>
      <w:r w:rsidR="00136E49">
        <w:rPr>
          <w:rFonts w:ascii="Times New Roman" w:hAnsi="Times New Roman"/>
        </w:rPr>
        <w:t xml:space="preserve"> (16%)</w:t>
      </w:r>
      <w:r w:rsidRPr="00C67C7F">
        <w:rPr>
          <w:rFonts w:ascii="Times New Roman" w:hAnsi="Times New Roman"/>
        </w:rPr>
        <w:t xml:space="preserve"> like Excel to create traceability matrix for managing traceability. Fourth, some companies are using their own in-house tools</w:t>
      </w:r>
      <w:r w:rsidR="00136E49">
        <w:rPr>
          <w:rFonts w:ascii="Times New Roman" w:hAnsi="Times New Roman"/>
        </w:rPr>
        <w:t xml:space="preserve"> (19.2%)</w:t>
      </w:r>
      <w:r w:rsidRPr="00C67C7F">
        <w:rPr>
          <w:rFonts w:ascii="Times New Roman" w:hAnsi="Times New Roman"/>
        </w:rPr>
        <w:t xml:space="preserve"> to manage traceability during the development of their applications.</w:t>
      </w:r>
      <w:r w:rsidR="00591A56">
        <w:rPr>
          <w:rFonts w:ascii="Times New Roman" w:hAnsi="Times New Roman"/>
        </w:rPr>
        <w:t xml:space="preserve"> </w:t>
      </w:r>
      <w:r w:rsidRPr="00C67C7F">
        <w:rPr>
          <w:rFonts w:ascii="Times New Roman" w:hAnsi="Times New Roman"/>
        </w:rPr>
        <w:fldChar w:fldCharType="begin"/>
      </w:r>
      <w:r w:rsidRPr="00C67C7F">
        <w:rPr>
          <w:rFonts w:ascii="Times New Roman" w:hAnsi="Times New Roman"/>
        </w:rPr>
        <w:instrText xml:space="preserve"> REF _Ref512940337 \h  \* MERGEFORMAT </w:instrText>
      </w:r>
      <w:r w:rsidRPr="00C67C7F">
        <w:rPr>
          <w:rFonts w:ascii="Times New Roman" w:hAnsi="Times New Roman"/>
        </w:rPr>
      </w:r>
      <w:r w:rsidRPr="00C67C7F">
        <w:rPr>
          <w:rFonts w:ascii="Times New Roman" w:hAnsi="Times New Roman"/>
        </w:rPr>
        <w:fldChar w:fldCharType="separate"/>
      </w:r>
      <w:ins w:id="4113" w:author="Nasser Mustafa [2]" w:date="2018-09-26T11:08:00Z">
        <w:r w:rsidR="00047800" w:rsidRPr="00047800">
          <w:rPr>
            <w:rFonts w:ascii="Times New Roman" w:hAnsi="Times New Roman"/>
            <w:rPrChange w:id="4114" w:author="Nasser Mustafa [2]" w:date="2018-09-26T11:08:00Z">
              <w:rPr>
                <w:color w:val="000000" w:themeColor="text1"/>
                <w:sz w:val="20"/>
                <w:szCs w:val="20"/>
              </w:rPr>
            </w:rPrChange>
          </w:rPr>
          <w:t xml:space="preserve">Figure </w:t>
        </w:r>
        <w:r w:rsidR="00047800" w:rsidRPr="00047800">
          <w:rPr>
            <w:rFonts w:ascii="Times New Roman" w:hAnsi="Times New Roman"/>
            <w:noProof/>
            <w:rPrChange w:id="4115" w:author="Nasser Mustafa [2]" w:date="2018-09-26T11:08:00Z">
              <w:rPr>
                <w:noProof/>
                <w:color w:val="000000" w:themeColor="text1"/>
                <w:sz w:val="20"/>
                <w:szCs w:val="20"/>
              </w:rPr>
            </w:rPrChange>
          </w:rPr>
          <w:t>12</w:t>
        </w:r>
      </w:ins>
      <w:del w:id="4116" w:author="Nasser Mustafa [2]" w:date="2018-09-19T14:47:00Z">
        <w:r w:rsidR="00C779F7" w:rsidRPr="00237DAA" w:rsidDel="00740534">
          <w:rPr>
            <w:rFonts w:ascii="Times New Roman" w:hAnsi="Times New Roman"/>
          </w:rPr>
          <w:delText xml:space="preserve">Figure </w:delText>
        </w:r>
        <w:r w:rsidR="00C779F7" w:rsidRPr="00237DAA" w:rsidDel="00740534">
          <w:rPr>
            <w:rFonts w:ascii="Times New Roman" w:hAnsi="Times New Roman"/>
            <w:noProof/>
          </w:rPr>
          <w:delText>12</w:delText>
        </w:r>
      </w:del>
      <w:r w:rsidRPr="00C67C7F">
        <w:rPr>
          <w:rFonts w:ascii="Times New Roman" w:hAnsi="Times New Roman"/>
        </w:rPr>
        <w:fldChar w:fldCharType="end"/>
      </w:r>
      <w:r w:rsidRPr="00C67C7F">
        <w:rPr>
          <w:rFonts w:ascii="Times New Roman" w:hAnsi="Times New Roman"/>
        </w:rPr>
        <w:t xml:space="preserve"> indicates some interesting results about the properties of the traceability tools. </w:t>
      </w:r>
      <w:r w:rsidR="00136E49">
        <w:rPr>
          <w:rFonts w:ascii="Times New Roman" w:hAnsi="Times New Roman"/>
        </w:rPr>
        <w:t>A h</w:t>
      </w:r>
      <w:r w:rsidRPr="00C67C7F">
        <w:rPr>
          <w:rFonts w:ascii="Times New Roman" w:hAnsi="Times New Roman"/>
        </w:rPr>
        <w:t xml:space="preserve">igh percentage of the participants indicates that their tools can be customized to meet certain requirements, specify constraints on an </w:t>
      </w:r>
      <w:r w:rsidRPr="00C67C7F">
        <w:rPr>
          <w:rFonts w:ascii="Times New Roman" w:hAnsi="Times New Roman"/>
          <w:noProof/>
          <w:lang w:eastAsia="zh-CN"/>
        </w:rPr>
        <mc:AlternateContent>
          <mc:Choice Requires="wps">
            <w:drawing>
              <wp:anchor distT="45720" distB="45720" distL="114300" distR="114300" simplePos="0" relativeHeight="251674624" behindDoc="0" locked="1" layoutInCell="1" allowOverlap="1" wp14:anchorId="0B5B2DB7" wp14:editId="5D5A7D21">
                <wp:simplePos x="0" y="0"/>
                <wp:positionH relativeFrom="margin">
                  <wp:posOffset>-69850</wp:posOffset>
                </wp:positionH>
                <wp:positionV relativeFrom="margin">
                  <wp:posOffset>4839970</wp:posOffset>
                </wp:positionV>
                <wp:extent cx="6062345" cy="4024630"/>
                <wp:effectExtent l="0" t="0" r="0" b="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2345" cy="4024630"/>
                        </a:xfrm>
                        <a:prstGeom prst="rect">
                          <a:avLst/>
                        </a:prstGeom>
                        <a:solidFill>
                          <a:srgbClr val="FFFFFF"/>
                        </a:solidFill>
                        <a:ln w="9525">
                          <a:noFill/>
                          <a:miter lim="800000"/>
                          <a:headEnd/>
                          <a:tailEnd/>
                        </a:ln>
                      </wps:spPr>
                      <wps:txbx>
                        <w:txbxContent>
                          <w:p w14:paraId="4E838460" w14:textId="1FCA56F9" w:rsidR="00D617FD" w:rsidRDefault="00D617FD" w:rsidP="00B97147">
                            <w:pPr>
                              <w:keepNext/>
                            </w:pPr>
                            <w:r>
                              <w:rPr>
                                <w:noProof/>
                                <w:lang w:eastAsia="zh-CN"/>
                              </w:rPr>
                              <w:drawing>
                                <wp:inline distT="0" distB="0" distL="0" distR="0" wp14:anchorId="2ABAFBCA" wp14:editId="7A357F83">
                                  <wp:extent cx="5870575" cy="3159125"/>
                                  <wp:effectExtent l="0" t="0" r="15875" b="3175"/>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C4B7F34" w14:textId="77777777" w:rsidR="00D617FD" w:rsidRDefault="00D617FD" w:rsidP="00B97147">
                            <w:pPr>
                              <w:pStyle w:val="Caption"/>
                              <w:rPr>
                                <w:ins w:id="4117" w:author="Nasser Mustafa [2]" w:date="2018-09-26T11:18:00Z"/>
                                <w:color w:val="000000" w:themeColor="text1"/>
                                <w:sz w:val="20"/>
                                <w:szCs w:val="20"/>
                              </w:rPr>
                            </w:pPr>
                            <w:bookmarkStart w:id="4118" w:name="_Ref512940337"/>
                            <w:bookmarkStart w:id="4119" w:name="_Toc525723651"/>
                          </w:p>
                          <w:p w14:paraId="267A367C" w14:textId="0754D3BC" w:rsidR="00D617FD" w:rsidRPr="00107D17" w:rsidRDefault="00D617FD" w:rsidP="00B97147">
                            <w:pPr>
                              <w:pStyle w:val="Caption"/>
                              <w:rPr>
                                <w:b w:val="0"/>
                                <w:i/>
                                <w:color w:val="000000" w:themeColor="text1"/>
                                <w:sz w:val="20"/>
                                <w:szCs w:val="20"/>
                              </w:rPr>
                            </w:pPr>
                            <w:r w:rsidRPr="00107D17">
                              <w:rPr>
                                <w:color w:val="000000" w:themeColor="text1"/>
                                <w:sz w:val="20"/>
                                <w:szCs w:val="20"/>
                              </w:rPr>
                              <w:t xml:space="preserve">Figure </w:t>
                            </w:r>
                            <w:r w:rsidRPr="00107D17">
                              <w:rPr>
                                <w:b w:val="0"/>
                                <w:i/>
                                <w:color w:val="000000" w:themeColor="text1"/>
                                <w:sz w:val="20"/>
                                <w:szCs w:val="20"/>
                              </w:rPr>
                              <w:fldChar w:fldCharType="begin"/>
                            </w:r>
                            <w:r w:rsidRPr="00107D17">
                              <w:rPr>
                                <w:color w:val="000000" w:themeColor="text1"/>
                                <w:sz w:val="20"/>
                                <w:szCs w:val="20"/>
                              </w:rPr>
                              <w:instrText xml:space="preserve"> SEQ Figure \* ARABIC </w:instrText>
                            </w:r>
                            <w:r w:rsidRPr="00107D17">
                              <w:rPr>
                                <w:b w:val="0"/>
                                <w:i/>
                                <w:color w:val="000000" w:themeColor="text1"/>
                                <w:sz w:val="20"/>
                                <w:szCs w:val="20"/>
                              </w:rPr>
                              <w:fldChar w:fldCharType="separate"/>
                            </w:r>
                            <w:r>
                              <w:rPr>
                                <w:noProof/>
                                <w:color w:val="000000" w:themeColor="text1"/>
                                <w:sz w:val="20"/>
                                <w:szCs w:val="20"/>
                              </w:rPr>
                              <w:t>12</w:t>
                            </w:r>
                            <w:r w:rsidRPr="00107D17">
                              <w:rPr>
                                <w:b w:val="0"/>
                                <w:i/>
                                <w:color w:val="000000" w:themeColor="text1"/>
                                <w:sz w:val="20"/>
                                <w:szCs w:val="20"/>
                              </w:rPr>
                              <w:fldChar w:fldCharType="end"/>
                            </w:r>
                            <w:bookmarkEnd w:id="4118"/>
                            <w:r>
                              <w:rPr>
                                <w:color w:val="000000" w:themeColor="text1"/>
                                <w:sz w:val="20"/>
                                <w:szCs w:val="20"/>
                              </w:rPr>
                              <w:t>: Features of traceability tools</w:t>
                            </w:r>
                            <w:bookmarkEnd w:id="4119"/>
                            <w:r>
                              <w:rPr>
                                <w:color w:val="000000" w:themeColor="text1"/>
                                <w:sz w:val="20"/>
                                <w:szCs w:val="20"/>
                              </w:rPr>
                              <w:t xml:space="preserve"> </w:t>
                            </w:r>
                          </w:p>
                          <w:p w14:paraId="39890432"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B2DB7" id="_x0000_s1050" type="#_x0000_t202" style="position:absolute;left:0;text-align:left;margin-left:-5.5pt;margin-top:381.1pt;width:477.35pt;height:316.9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" stroked="f">
                <v:textbox>
                  <w:txbxContent>
                    <w:p w14:paraId="4E838460" w14:textId="1FCA56F9" w:rsidR="00D617FD" w:rsidRDefault="00D617FD" w:rsidP="00B97147">
                      <w:pPr>
                        <w:keepNext/>
                      </w:pPr>
                      <w:r>
                        <w:rPr>
                          <w:noProof/>
                          <w:lang w:eastAsia="zh-CN"/>
                        </w:rPr>
                        <w:drawing>
                          <wp:inline distT="0" distB="0" distL="0" distR="0" wp14:anchorId="2ABAFBCA" wp14:editId="7A357F83">
                            <wp:extent cx="5870575" cy="3159125"/>
                            <wp:effectExtent l="0" t="0" r="15875" b="3175"/>
                            <wp:docPr id="95" name="Chart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C4B7F34" w14:textId="77777777" w:rsidR="00D617FD" w:rsidRDefault="00D617FD" w:rsidP="00B97147">
                      <w:pPr>
                        <w:pStyle w:val="Caption"/>
                        <w:rPr>
                          <w:ins w:id="4120" w:author="Nasser Mustafa [2]" w:date="2018-09-26T11:18:00Z"/>
                          <w:color w:val="000000" w:themeColor="text1"/>
                          <w:sz w:val="20"/>
                          <w:szCs w:val="20"/>
                        </w:rPr>
                      </w:pPr>
                      <w:bookmarkStart w:id="4121" w:name="_Ref512940337"/>
                      <w:bookmarkStart w:id="4122" w:name="_Toc525723651"/>
                    </w:p>
                    <w:p w14:paraId="267A367C" w14:textId="0754D3BC" w:rsidR="00D617FD" w:rsidRPr="00107D17" w:rsidRDefault="00D617FD" w:rsidP="00B97147">
                      <w:pPr>
                        <w:pStyle w:val="Caption"/>
                        <w:rPr>
                          <w:b w:val="0"/>
                          <w:i/>
                          <w:color w:val="000000" w:themeColor="text1"/>
                          <w:sz w:val="20"/>
                          <w:szCs w:val="20"/>
                        </w:rPr>
                      </w:pPr>
                      <w:r w:rsidRPr="00107D17">
                        <w:rPr>
                          <w:color w:val="000000" w:themeColor="text1"/>
                          <w:sz w:val="20"/>
                          <w:szCs w:val="20"/>
                        </w:rPr>
                        <w:t xml:space="preserve">Figure </w:t>
                      </w:r>
                      <w:r w:rsidRPr="00107D17">
                        <w:rPr>
                          <w:b w:val="0"/>
                          <w:i/>
                          <w:color w:val="000000" w:themeColor="text1"/>
                          <w:sz w:val="20"/>
                          <w:szCs w:val="20"/>
                        </w:rPr>
                        <w:fldChar w:fldCharType="begin"/>
                      </w:r>
                      <w:r w:rsidRPr="00107D17">
                        <w:rPr>
                          <w:color w:val="000000" w:themeColor="text1"/>
                          <w:sz w:val="20"/>
                          <w:szCs w:val="20"/>
                        </w:rPr>
                        <w:instrText xml:space="preserve"> SEQ Figure \* ARABIC </w:instrText>
                      </w:r>
                      <w:r w:rsidRPr="00107D17">
                        <w:rPr>
                          <w:b w:val="0"/>
                          <w:i/>
                          <w:color w:val="000000" w:themeColor="text1"/>
                          <w:sz w:val="20"/>
                          <w:szCs w:val="20"/>
                        </w:rPr>
                        <w:fldChar w:fldCharType="separate"/>
                      </w:r>
                      <w:r>
                        <w:rPr>
                          <w:noProof/>
                          <w:color w:val="000000" w:themeColor="text1"/>
                          <w:sz w:val="20"/>
                          <w:szCs w:val="20"/>
                        </w:rPr>
                        <w:t>12</w:t>
                      </w:r>
                      <w:r w:rsidRPr="00107D17">
                        <w:rPr>
                          <w:b w:val="0"/>
                          <w:i/>
                          <w:color w:val="000000" w:themeColor="text1"/>
                          <w:sz w:val="20"/>
                          <w:szCs w:val="20"/>
                        </w:rPr>
                        <w:fldChar w:fldCharType="end"/>
                      </w:r>
                      <w:bookmarkEnd w:id="4121"/>
                      <w:r>
                        <w:rPr>
                          <w:color w:val="000000" w:themeColor="text1"/>
                          <w:sz w:val="20"/>
                          <w:szCs w:val="20"/>
                        </w:rPr>
                        <w:t>: Features of traceability tools</w:t>
                      </w:r>
                      <w:bookmarkEnd w:id="4122"/>
                      <w:r>
                        <w:rPr>
                          <w:color w:val="000000" w:themeColor="text1"/>
                          <w:sz w:val="20"/>
                          <w:szCs w:val="20"/>
                        </w:rPr>
                        <w:t xml:space="preserve"> </w:t>
                      </w:r>
                    </w:p>
                    <w:p w14:paraId="39890432" w14:textId="77777777" w:rsidR="00D617FD" w:rsidRDefault="00D617FD" w:rsidP="00B97147"/>
                  </w:txbxContent>
                </v:textbox>
                <w10:wrap type="topAndBottom" anchorx="margin" anchory="margin"/>
                <w10:anchorlock/>
              </v:shape>
            </w:pict>
          </mc:Fallback>
        </mc:AlternateContent>
      </w:r>
      <w:r w:rsidRPr="00C67C7F">
        <w:rPr>
          <w:rFonts w:ascii="Times New Roman" w:hAnsi="Times New Roman"/>
        </w:rPr>
        <w:t xml:space="preserve">artifact, specify metadata about trace links or an artifact, and specify source and target artifacts. However, these characteristics are not available in one single tool. We studied some of these tools in detail to understand their features, the following tools have been chosen from the </w:t>
      </w:r>
      <w:r w:rsidR="00136E49">
        <w:rPr>
          <w:rFonts w:ascii="Times New Roman" w:hAnsi="Times New Roman"/>
        </w:rPr>
        <w:t>abovementioned categories:</w:t>
      </w:r>
    </w:p>
    <w:p w14:paraId="49AE6EA3" w14:textId="22ABC96A" w:rsidR="00B97147" w:rsidRPr="00B36260" w:rsidRDefault="00B97147" w:rsidP="00A03164">
      <w:pPr>
        <w:pStyle w:val="ListParagraph"/>
        <w:keepNext w:val="0"/>
        <w:numPr>
          <w:ilvl w:val="0"/>
          <w:numId w:val="39"/>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The IBM DOORS tool is very popular in managing requirements, however, we noticed it has only</w:t>
      </w:r>
      <w:r w:rsidR="00EC7984">
        <w:rPr>
          <w:rFonts w:ascii="Times New Roman" w:hAnsi="Times New Roman"/>
        </w:rPr>
        <w:t xml:space="preserve"> a</w:t>
      </w:r>
      <w:r w:rsidRPr="00C67C7F">
        <w:rPr>
          <w:rFonts w:ascii="Times New Roman" w:hAnsi="Times New Roman"/>
        </w:rPr>
        <w:t xml:space="preserve"> limited set of trace links that a user can choose from. The set contains trace links that can be used to trace requirements in </w:t>
      </w:r>
      <w:del w:id="4123" w:author="Yvan Labiche" w:date="2018-09-07T21:31:00Z">
        <w:r w:rsidRPr="00C67C7F" w:rsidDel="004C0003">
          <w:rPr>
            <w:rFonts w:ascii="Times New Roman" w:hAnsi="Times New Roman"/>
          </w:rPr>
          <w:delText>requirement engineering</w:delText>
        </w:r>
      </w:del>
      <w:ins w:id="4124" w:author="Yvan Labiche" w:date="2018-09-07T21:31:00Z">
        <w:r w:rsidR="004C0003">
          <w:rPr>
            <w:rFonts w:ascii="Times New Roman" w:hAnsi="Times New Roman"/>
          </w:rPr>
          <w:t>Requirements Engineering</w:t>
        </w:r>
      </w:ins>
      <w:r w:rsidRPr="00C67C7F">
        <w:rPr>
          <w:rFonts w:ascii="Times New Roman" w:hAnsi="Times New Roman"/>
        </w:rPr>
        <w:t>. The tool cannot accommodate other types of trace links, for instance, there are very specific trace links related to Systems Engineering and Model Driven Development artifacts that are not available for the user. Also</w:t>
      </w:r>
      <w:r w:rsidR="000D6B20">
        <w:rPr>
          <w:rFonts w:ascii="Times New Roman" w:hAnsi="Times New Roman"/>
        </w:rPr>
        <w:t>,</w:t>
      </w:r>
      <w:r w:rsidRPr="00C67C7F">
        <w:rPr>
          <w:rFonts w:ascii="Times New Roman" w:hAnsi="Times New Roman"/>
        </w:rPr>
        <w:t xml:space="preserve"> some trace link types that support traceability at different levels of granularity such as horizontal or vertical traceability are not provided in DOORS. </w:t>
      </w:r>
      <w:r w:rsidR="009A6AC4" w:rsidRPr="00B36260">
        <w:rPr>
          <w:rFonts w:ascii="Times New Roman" w:hAnsi="Times New Roman"/>
        </w:rPr>
        <w:t>However</w:t>
      </w:r>
      <w:r w:rsidR="009A6AC4">
        <w:rPr>
          <w:rFonts w:ascii="Times New Roman" w:hAnsi="Times New Roman"/>
        </w:rPr>
        <w:t>,</w:t>
      </w:r>
      <w:r w:rsidR="009A6AC4" w:rsidRPr="00C67C7F">
        <w:rPr>
          <w:rFonts w:ascii="Times New Roman" w:hAnsi="Times New Roman"/>
        </w:rPr>
        <w:t xml:space="preserve"> </w:t>
      </w:r>
      <w:r w:rsidR="009A6AC4">
        <w:rPr>
          <w:rFonts w:ascii="Times New Roman" w:hAnsi="Times New Roman"/>
        </w:rPr>
        <w:t>t</w:t>
      </w:r>
      <w:r w:rsidRPr="00C67C7F">
        <w:rPr>
          <w:rFonts w:ascii="Times New Roman" w:hAnsi="Times New Roman"/>
        </w:rPr>
        <w:t>he tool allow</w:t>
      </w:r>
      <w:r w:rsidR="009A6AC4">
        <w:rPr>
          <w:rFonts w:ascii="Times New Roman" w:hAnsi="Times New Roman"/>
        </w:rPr>
        <w:t>s</w:t>
      </w:r>
      <w:r w:rsidRPr="00C67C7F">
        <w:rPr>
          <w:rFonts w:ascii="Times New Roman" w:hAnsi="Times New Roman"/>
        </w:rPr>
        <w:t xml:space="preserve"> the user to specify some constrains on an artifact or a trace link</w:t>
      </w:r>
      <w:r w:rsidR="009A6AC4">
        <w:rPr>
          <w:rFonts w:ascii="Times New Roman" w:hAnsi="Times New Roman"/>
        </w:rPr>
        <w:t xml:space="preserve"> using </w:t>
      </w:r>
      <w:ins w:id="4125" w:author="Yvan Labiche" w:date="2018-09-07T22:01:00Z">
        <w:r w:rsidR="001B7651">
          <w:rPr>
            <w:rFonts w:ascii="Times New Roman" w:hAnsi="Times New Roman"/>
          </w:rPr>
          <w:t xml:space="preserve">the </w:t>
        </w:r>
      </w:ins>
      <w:r w:rsidR="009A6AC4">
        <w:rPr>
          <w:rFonts w:ascii="Times New Roman" w:hAnsi="Times New Roman"/>
        </w:rPr>
        <w:t xml:space="preserve">Domino Extensible Language </w:t>
      </w:r>
      <w:del w:id="4126" w:author="Nasser Mustafa [2]" w:date="2018-09-16T23:27:00Z">
        <w:r w:rsidR="009A6AC4" w:rsidDel="00011E0F">
          <w:rPr>
            <w:rFonts w:ascii="Times New Roman" w:hAnsi="Times New Roman"/>
          </w:rPr>
          <w:fldChar w:fldCharType="begin"/>
        </w:r>
        <w:r w:rsidR="003C33CA" w:rsidRPr="00A3659F" w:rsidDel="00011E0F">
          <w:rPr>
            <w:rFonts w:ascii="Times New Roman" w:hAnsi="Times New Roman"/>
          </w:rPr>
          <w:delInstrText xml:space="preserve"> ADDIN EN.CITE &lt;EndNote&gt;&lt;Cite&gt;&lt;Author&gt;IBM&lt;/Author&gt;&lt;RecNum&gt;274&lt;/RecNum&gt;&lt;DisplayText&gt;[140]&lt;/DisplayText&gt;&lt;record&gt;&lt;rec-number&gt;274&lt;/rec-number&gt;&lt;foreign-keys&gt;&lt;key app="EN" db-id="rxfad95wgs5d2dexxekxwt2katzr52wtwdxz" timestamp="1535211376"&gt;274&lt;/key&gt;&lt;/foreign-keys&gt;&lt;ref-type name="Web Page"&gt;12&lt;/ref-type&gt;&lt;contributors&gt;&lt;authors&gt;&lt;author&gt;IBM&lt;/author&gt;&lt;/authors&gt;&lt;/contributors&gt;&lt;titles&gt;&lt;title&gt;Using DXL&lt;/title&gt;&lt;/titles&gt;&lt;volume&gt;2018&lt;/volume&gt;&lt;number&gt;August 25&lt;/number&gt;&lt;dates&gt;&lt;/dates&gt;&lt;publisher&gt;IBM&lt;/publisher&gt;&lt;urls&gt;&lt;related-urls&gt;&lt;url&gt;https://www.ibm.com/support/knowledgecenter/en/SSYQBZ_9.5.0/com.ibm.doors.configuring.doc/topics/c_dxl.html&lt;/url&gt;&lt;/related-urls&gt;&lt;/urls&gt;&lt;/record&gt;&lt;/Cite&gt;&lt;/EndNote&gt;</w:delInstrText>
        </w:r>
        <w:r w:rsidR="009A6AC4" w:rsidDel="00011E0F">
          <w:rPr>
            <w:rFonts w:ascii="Times New Roman" w:hAnsi="Times New Roman"/>
          </w:rPr>
          <w:fldChar w:fldCharType="separate"/>
        </w:r>
        <w:r w:rsidR="003C33CA" w:rsidRPr="00A3659F" w:rsidDel="00011E0F">
          <w:rPr>
            <w:rFonts w:ascii="Times New Roman" w:hAnsi="Times New Roman"/>
            <w:noProof/>
          </w:rPr>
          <w:delText>[</w:delText>
        </w:r>
        <w:r w:rsidR="00547E23" w:rsidRPr="00A3659F" w:rsidDel="00011E0F">
          <w:fldChar w:fldCharType="begin"/>
        </w:r>
        <w:r w:rsidR="00547E23" w:rsidRPr="00A3659F" w:rsidDel="00011E0F">
          <w:delInstrText xml:space="preserve"> HYPERLINK \l "_ENREF_140" \o "IBM,  #274" </w:delInstrText>
        </w:r>
        <w:r w:rsidR="00547E23" w:rsidRPr="00A3659F" w:rsidDel="00011E0F">
          <w:fldChar w:fldCharType="separate"/>
        </w:r>
        <w:r w:rsidR="006A58FF" w:rsidRPr="00A3659F" w:rsidDel="00011E0F">
          <w:rPr>
            <w:rFonts w:ascii="Times New Roman" w:hAnsi="Times New Roman"/>
            <w:noProof/>
          </w:rPr>
          <w:delText>140</w:delText>
        </w:r>
        <w:r w:rsidR="00547E23" w:rsidRPr="00A3659F" w:rsidDel="00011E0F">
          <w:rPr>
            <w:rFonts w:ascii="Times New Roman" w:hAnsi="Times New Roman"/>
            <w:noProof/>
          </w:rPr>
          <w:fldChar w:fldCharType="end"/>
        </w:r>
        <w:r w:rsidR="003C33CA" w:rsidRPr="00A3659F" w:rsidDel="00011E0F">
          <w:rPr>
            <w:rFonts w:ascii="Times New Roman" w:hAnsi="Times New Roman"/>
            <w:noProof/>
          </w:rPr>
          <w:delText>]</w:delText>
        </w:r>
        <w:r w:rsidR="009A6AC4" w:rsidDel="00011E0F">
          <w:rPr>
            <w:rFonts w:ascii="Times New Roman" w:hAnsi="Times New Roman"/>
          </w:rPr>
          <w:fldChar w:fldCharType="end"/>
        </w:r>
      </w:del>
      <w:del w:id="4127" w:author="Yvan Labiche" w:date="2018-09-07T22:01:00Z">
        <w:r w:rsidR="009A6AC4" w:rsidDel="001B7651">
          <w:rPr>
            <w:rFonts w:ascii="Times New Roman" w:hAnsi="Times New Roman"/>
          </w:rPr>
          <w:delText xml:space="preserve"> </w:delText>
        </w:r>
      </w:del>
      <w:r w:rsidRPr="00B36260">
        <w:rPr>
          <w:rFonts w:ascii="Times New Roman" w:hAnsi="Times New Roman"/>
        </w:rPr>
        <w:t xml:space="preserve">, the tool has excellent features for displaying traceability information in column or graphical views. The tool provides support for version control, it can attach metadata for an artifact that shows the initiator of the artifact, </w:t>
      </w:r>
      <w:r w:rsidR="00EC7984" w:rsidRPr="00B36260">
        <w:rPr>
          <w:rFonts w:ascii="Times New Roman" w:hAnsi="Times New Roman"/>
        </w:rPr>
        <w:t xml:space="preserve">the creation date, and the modified date. </w:t>
      </w:r>
      <w:r w:rsidRPr="00B36260">
        <w:rPr>
          <w:rFonts w:ascii="Times New Roman" w:hAnsi="Times New Roman"/>
        </w:rPr>
        <w:t xml:space="preserve">The trace links are also shown in forward and backward directions. The navigation between related artifacts is done through hyperlinks that allow the user to </w:t>
      </w:r>
      <w:r w:rsidR="00EC7984" w:rsidRPr="00B36260">
        <w:rPr>
          <w:rFonts w:ascii="Times New Roman" w:hAnsi="Times New Roman"/>
        </w:rPr>
        <w:t>navigate between artifacts.</w:t>
      </w:r>
      <w:r w:rsidRPr="00B36260">
        <w:rPr>
          <w:rFonts w:ascii="Times New Roman" w:hAnsi="Times New Roman"/>
        </w:rPr>
        <w:t xml:space="preserve"> </w:t>
      </w:r>
    </w:p>
    <w:p w14:paraId="43D73BB5" w14:textId="37E66964" w:rsidR="00B97147" w:rsidRPr="00C67C7F" w:rsidRDefault="00B97147" w:rsidP="00A03164">
      <w:pPr>
        <w:pStyle w:val="ListParagraph"/>
        <w:keepNext w:val="0"/>
        <w:numPr>
          <w:ilvl w:val="0"/>
          <w:numId w:val="39"/>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Excel and ORCANOS are simple traceability tools that allow the user to link requirements by constructing a traceability matrix. For example, ORCANOS allows the user to link requirements and display them in a column format. It allows also the generation of traceability matrix reports that can be used to perform change impact analysis and </w:t>
      </w:r>
      <w:r w:rsidR="00EC7984">
        <w:rPr>
          <w:rFonts w:ascii="Times New Roman" w:hAnsi="Times New Roman"/>
        </w:rPr>
        <w:t xml:space="preserve">generate </w:t>
      </w:r>
      <w:r w:rsidRPr="00C67C7F">
        <w:rPr>
          <w:rFonts w:ascii="Times New Roman" w:hAnsi="Times New Roman"/>
        </w:rPr>
        <w:t>inconsistency alerts. Companies who adopt an agile development process use these tools because they are simple to use.</w:t>
      </w:r>
    </w:p>
    <w:p w14:paraId="331A5616" w14:textId="27D66418" w:rsidR="00B97147" w:rsidRPr="00C67C7F" w:rsidRDefault="00B97147" w:rsidP="00A03164">
      <w:pPr>
        <w:pStyle w:val="ListParagraph"/>
        <w:keepNext w:val="0"/>
        <w:numPr>
          <w:ilvl w:val="0"/>
          <w:numId w:val="39"/>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Apache </w:t>
      </w:r>
      <w:r w:rsidRPr="00C67C7F">
        <w:rPr>
          <w:rFonts w:ascii="Times New Roman" w:hAnsi="Times New Roman"/>
          <w:sz w:val="23"/>
          <w:szCs w:val="23"/>
        </w:rPr>
        <w:t xml:space="preserve">Subversion </w:t>
      </w:r>
      <w:r w:rsidRPr="00C67C7F">
        <w:rPr>
          <w:rFonts w:ascii="Times New Roman" w:hAnsi="Times New Roman"/>
        </w:rPr>
        <w:t xml:space="preserve">and GitHub are open source version control tools in which artifacts are linked implicitly through a set of command issued by a user such as commit. These applications allow the collaborations among many developers that do not exist in one </w:t>
      </w:r>
      <w:r w:rsidR="00EC7984">
        <w:rPr>
          <w:rFonts w:ascii="Times New Roman" w:hAnsi="Times New Roman"/>
        </w:rPr>
        <w:t>location</w:t>
      </w:r>
      <w:r w:rsidRPr="00C67C7F">
        <w:rPr>
          <w:rFonts w:ascii="Times New Roman" w:hAnsi="Times New Roman"/>
        </w:rPr>
        <w:t>. Users can submit their files via these applications, the files are stored in separate directories in which each file is tagged by some information. The information represent</w:t>
      </w:r>
      <w:r w:rsidR="0084602B">
        <w:rPr>
          <w:rFonts w:ascii="Times New Roman" w:hAnsi="Times New Roman"/>
        </w:rPr>
        <w:t>s</w:t>
      </w:r>
      <w:r w:rsidRPr="00C67C7F">
        <w:rPr>
          <w:rFonts w:ascii="Times New Roman" w:hAnsi="Times New Roman"/>
        </w:rPr>
        <w:t xml:space="preserve"> the name of the file, its owner, a timestamp indicating the date and time of file </w:t>
      </w:r>
      <w:r w:rsidR="00EC7984">
        <w:rPr>
          <w:rFonts w:ascii="Times New Roman" w:hAnsi="Times New Roman"/>
        </w:rPr>
        <w:t>creation</w:t>
      </w:r>
      <w:r w:rsidRPr="00C67C7F">
        <w:rPr>
          <w:rFonts w:ascii="Times New Roman" w:hAnsi="Times New Roman"/>
        </w:rPr>
        <w:t xml:space="preserve"> and modification, and other information about all people involved in the change. Version control applications are beneficial for other reasons besides tracking; for instance, rollback allow</w:t>
      </w:r>
      <w:r w:rsidR="00EC7984">
        <w:rPr>
          <w:rFonts w:ascii="Times New Roman" w:hAnsi="Times New Roman"/>
        </w:rPr>
        <w:t>s</w:t>
      </w:r>
      <w:r w:rsidRPr="00C67C7F">
        <w:rPr>
          <w:rFonts w:ascii="Times New Roman" w:hAnsi="Times New Roman"/>
        </w:rPr>
        <w:t xml:space="preserve"> users to have access to the previous version of a certain file(s). </w:t>
      </w:r>
    </w:p>
    <w:p w14:paraId="146560D6" w14:textId="77777777" w:rsidR="00B97147" w:rsidRPr="00C67C7F" w:rsidRDefault="00B97147" w:rsidP="00A03164">
      <w:pPr>
        <w:pStyle w:val="ListParagraph"/>
        <w:keepNext w:val="0"/>
        <w:numPr>
          <w:ilvl w:val="0"/>
          <w:numId w:val="39"/>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In-house traceability tools: the names of these tools are not disclosed by the participants, however, we understand the specifications of these tools from the individual responses of the participants. The tools are platform specific, the user can specify source and target artifacts. Some tools allow the user to specify constraints, others cannot. Moreover, the traceability information in some tools can be visualized in textual form, other tools can show the information in textual and graphical forms.</w:t>
      </w:r>
    </w:p>
    <w:p w14:paraId="23397DB4" w14:textId="1C06AD73" w:rsidR="00131BE9" w:rsidRDefault="00131BE9" w:rsidP="001B582E">
      <w:pPr>
        <w:tabs>
          <w:tab w:val="left" w:pos="900"/>
        </w:tabs>
        <w:autoSpaceDE w:val="0"/>
        <w:autoSpaceDN w:val="0"/>
        <w:adjustRightInd w:val="0"/>
        <w:spacing w:line="480" w:lineRule="auto"/>
        <w:jc w:val="both"/>
        <w:rPr>
          <w:rFonts w:ascii="Times New Roman" w:hAnsi="Times New Roman"/>
        </w:rPr>
      </w:pPr>
      <w:r>
        <w:rPr>
          <w:rFonts w:ascii="Times New Roman" w:hAnsi="Times New Roman"/>
        </w:rPr>
        <w:t>Most of the abovementioned</w:t>
      </w:r>
      <w:r w:rsidR="00B36260">
        <w:rPr>
          <w:rFonts w:ascii="Times New Roman" w:hAnsi="Times New Roman"/>
        </w:rPr>
        <w:t xml:space="preserve"> tools are domain specific, they cannot accommodate the traceability of heterogeneous artifacts from different domains. For instance, the IBM DOORS is a well-known traceability tool; it is good for </w:t>
      </w:r>
      <w:del w:id="4128" w:author="Yvan Labiche" w:date="2018-09-07T21:31:00Z">
        <w:r w:rsidR="00B36260" w:rsidDel="004C0003">
          <w:rPr>
            <w:rFonts w:ascii="Times New Roman" w:hAnsi="Times New Roman"/>
          </w:rPr>
          <w:delText>requirement engineering</w:delText>
        </w:r>
      </w:del>
      <w:ins w:id="4129" w:author="Yvan Labiche" w:date="2018-09-07T21:31:00Z">
        <w:r w:rsidR="004C0003">
          <w:rPr>
            <w:rFonts w:ascii="Times New Roman" w:hAnsi="Times New Roman"/>
          </w:rPr>
          <w:t>Requirements Engineering</w:t>
        </w:r>
      </w:ins>
      <w:r w:rsidR="00BC719A">
        <w:rPr>
          <w:rFonts w:ascii="Times New Roman" w:hAnsi="Times New Roman"/>
        </w:rPr>
        <w:t>,</w:t>
      </w:r>
      <w:r w:rsidR="00B36260">
        <w:rPr>
          <w:rFonts w:ascii="Times New Roman" w:hAnsi="Times New Roman"/>
        </w:rPr>
        <w:t xml:space="preserve"> however, it </w:t>
      </w:r>
      <w:commentRangeStart w:id="4130"/>
      <w:r w:rsidR="00B36260">
        <w:rPr>
          <w:rFonts w:ascii="Times New Roman" w:hAnsi="Times New Roman"/>
        </w:rPr>
        <w:t xml:space="preserve">lacks </w:t>
      </w:r>
      <w:r w:rsidR="00836FF4">
        <w:rPr>
          <w:rFonts w:ascii="Times New Roman" w:hAnsi="Times New Roman"/>
        </w:rPr>
        <w:t xml:space="preserve">some </w:t>
      </w:r>
      <w:r w:rsidR="00B36260">
        <w:rPr>
          <w:rFonts w:ascii="Times New Roman" w:hAnsi="Times New Roman"/>
        </w:rPr>
        <w:t xml:space="preserve">trace links for </w:t>
      </w:r>
      <w:r w:rsidR="00836FF4">
        <w:rPr>
          <w:rFonts w:ascii="Times New Roman" w:hAnsi="Times New Roman"/>
        </w:rPr>
        <w:t>S</w:t>
      </w:r>
      <w:r w:rsidR="00B36260">
        <w:rPr>
          <w:rFonts w:ascii="Times New Roman" w:hAnsi="Times New Roman"/>
        </w:rPr>
        <w:t xml:space="preserve">ystems </w:t>
      </w:r>
      <w:r w:rsidR="00836FF4">
        <w:rPr>
          <w:rFonts w:ascii="Times New Roman" w:hAnsi="Times New Roman"/>
        </w:rPr>
        <w:t>E</w:t>
      </w:r>
      <w:r w:rsidR="00B36260">
        <w:rPr>
          <w:rFonts w:ascii="Times New Roman" w:hAnsi="Times New Roman"/>
        </w:rPr>
        <w:t>ngineering artifact</w:t>
      </w:r>
      <w:commentRangeEnd w:id="4130"/>
      <w:r w:rsidR="001B7651">
        <w:rPr>
          <w:rStyle w:val="CommentReference"/>
          <w:rFonts w:ascii="Times New Roman" w:eastAsia="Calibri" w:hAnsi="Times New Roman"/>
        </w:rPr>
        <w:commentReference w:id="4130"/>
      </w:r>
      <w:r w:rsidR="00B36260">
        <w:rPr>
          <w:rFonts w:ascii="Times New Roman" w:hAnsi="Times New Roman"/>
        </w:rPr>
        <w:t xml:space="preserve">s. Also, the In-house traceability tools are </w:t>
      </w:r>
      <w:r>
        <w:rPr>
          <w:rFonts w:ascii="Times New Roman" w:hAnsi="Times New Roman"/>
        </w:rPr>
        <w:t>designed to serve the traceability of</w:t>
      </w:r>
      <w:r w:rsidR="00B36260">
        <w:rPr>
          <w:rFonts w:ascii="Times New Roman" w:hAnsi="Times New Roman"/>
        </w:rPr>
        <w:t xml:space="preserve"> </w:t>
      </w:r>
      <w:r>
        <w:rPr>
          <w:rFonts w:ascii="Times New Roman" w:hAnsi="Times New Roman"/>
        </w:rPr>
        <w:t>certain</w:t>
      </w:r>
      <w:r w:rsidR="00B36260">
        <w:rPr>
          <w:rFonts w:ascii="Times New Roman" w:hAnsi="Times New Roman"/>
        </w:rPr>
        <w:t xml:space="preserve"> </w:t>
      </w:r>
      <w:r>
        <w:rPr>
          <w:rFonts w:ascii="Times New Roman" w:hAnsi="Times New Roman"/>
        </w:rPr>
        <w:t xml:space="preserve">artifacts based on specific </w:t>
      </w:r>
      <w:r w:rsidR="00B36260">
        <w:rPr>
          <w:rFonts w:ascii="Times New Roman" w:hAnsi="Times New Roman"/>
        </w:rPr>
        <w:t>needs.</w:t>
      </w:r>
      <w:r w:rsidR="00B97147" w:rsidRPr="00C67C7F">
        <w:rPr>
          <w:rFonts w:ascii="Times New Roman" w:hAnsi="Times New Roman"/>
        </w:rPr>
        <w:t xml:space="preserve"> </w:t>
      </w:r>
      <w:r>
        <w:rPr>
          <w:rFonts w:ascii="Times New Roman" w:hAnsi="Times New Roman"/>
        </w:rPr>
        <w:t>Finally, the version control tools are not meant for traceability, however, they can be used to obtain some historical information about artifacts.</w:t>
      </w:r>
    </w:p>
    <w:p w14:paraId="1040B93A" w14:textId="477A0366" w:rsidR="00B97147" w:rsidRPr="00C67C7F" w:rsidRDefault="00131BE9" w:rsidP="001B582E">
      <w:pPr>
        <w:tabs>
          <w:tab w:val="left" w:pos="900"/>
        </w:tabs>
        <w:autoSpaceDE w:val="0"/>
        <w:autoSpaceDN w:val="0"/>
        <w:adjustRightInd w:val="0"/>
        <w:spacing w:line="480" w:lineRule="auto"/>
        <w:jc w:val="both"/>
        <w:rPr>
          <w:rFonts w:ascii="Times New Roman" w:hAnsi="Times New Roman"/>
        </w:rPr>
      </w:pPr>
      <w:r>
        <w:rPr>
          <w:rFonts w:ascii="Times New Roman" w:hAnsi="Times New Roman"/>
        </w:rPr>
        <w:t>In conclusion, the</w:t>
      </w:r>
      <w:r w:rsidR="00B97147" w:rsidRPr="00C67C7F">
        <w:rPr>
          <w:rFonts w:ascii="Times New Roman" w:hAnsi="Times New Roman"/>
        </w:rPr>
        <w:t xml:space="preserve"> feedback about traceability tools provides us with </w:t>
      </w:r>
      <w:r w:rsidR="00EC7984">
        <w:rPr>
          <w:rFonts w:ascii="Times New Roman" w:hAnsi="Times New Roman"/>
        </w:rPr>
        <w:t>answers</w:t>
      </w:r>
      <w:r w:rsidR="005342B8">
        <w:rPr>
          <w:rFonts w:ascii="Times New Roman" w:hAnsi="Times New Roman"/>
        </w:rPr>
        <w:t xml:space="preserve"> for </w:t>
      </w:r>
      <w:r w:rsidR="005342B8" w:rsidRPr="00C67C7F">
        <w:rPr>
          <w:rFonts w:ascii="Times New Roman" w:hAnsi="Times New Roman"/>
        </w:rPr>
        <w:fldChar w:fldCharType="begin"/>
      </w:r>
      <w:r w:rsidR="005342B8" w:rsidRPr="00C67C7F">
        <w:rPr>
          <w:rFonts w:ascii="Times New Roman" w:hAnsi="Times New Roman"/>
        </w:rPr>
        <w:instrText xml:space="preserve"> REF _Ref512368321 \n \h  \* MERGEFORMAT </w:instrText>
      </w:r>
      <w:r w:rsidR="005342B8" w:rsidRPr="00C67C7F">
        <w:rPr>
          <w:rFonts w:ascii="Times New Roman" w:hAnsi="Times New Roman"/>
        </w:rPr>
      </w:r>
      <w:r w:rsidR="005342B8" w:rsidRPr="00C67C7F">
        <w:rPr>
          <w:rFonts w:ascii="Times New Roman" w:hAnsi="Times New Roman"/>
        </w:rPr>
        <w:fldChar w:fldCharType="separate"/>
      </w:r>
      <w:r w:rsidR="00047800">
        <w:rPr>
          <w:rFonts w:ascii="Times New Roman" w:hAnsi="Times New Roman"/>
        </w:rPr>
        <w:t>Q3</w:t>
      </w:r>
      <w:r w:rsidR="005342B8" w:rsidRPr="00C67C7F">
        <w:rPr>
          <w:rFonts w:ascii="Times New Roman" w:hAnsi="Times New Roman"/>
        </w:rPr>
        <w:fldChar w:fldCharType="end"/>
      </w:r>
      <w:r w:rsidR="005342B8">
        <w:rPr>
          <w:rFonts w:ascii="Times New Roman" w:hAnsi="Times New Roman"/>
        </w:rPr>
        <w:t xml:space="preserve"> and</w:t>
      </w:r>
      <w:r w:rsidR="005342B8" w:rsidRPr="00C67C7F">
        <w:rPr>
          <w:rFonts w:ascii="Times New Roman" w:hAnsi="Times New Roman"/>
        </w:rPr>
        <w:t xml:space="preserve"> </w:t>
      </w:r>
      <w:r w:rsidR="005342B8" w:rsidRPr="00C67C7F">
        <w:rPr>
          <w:rFonts w:ascii="Times New Roman" w:hAnsi="Times New Roman"/>
        </w:rPr>
        <w:fldChar w:fldCharType="begin"/>
      </w:r>
      <w:r w:rsidR="005342B8" w:rsidRPr="00C67C7F">
        <w:rPr>
          <w:rFonts w:ascii="Times New Roman" w:hAnsi="Times New Roman"/>
        </w:rPr>
        <w:instrText xml:space="preserve"> REF _Ref512368337 \n \h  \* MERGEFORMAT </w:instrText>
      </w:r>
      <w:r w:rsidR="005342B8" w:rsidRPr="00C67C7F">
        <w:rPr>
          <w:rFonts w:ascii="Times New Roman" w:hAnsi="Times New Roman"/>
        </w:rPr>
      </w:r>
      <w:r w:rsidR="005342B8" w:rsidRPr="00C67C7F">
        <w:rPr>
          <w:rFonts w:ascii="Times New Roman" w:hAnsi="Times New Roman"/>
        </w:rPr>
        <w:fldChar w:fldCharType="separate"/>
      </w:r>
      <w:r w:rsidR="00047800">
        <w:rPr>
          <w:rFonts w:ascii="Times New Roman" w:hAnsi="Times New Roman"/>
        </w:rPr>
        <w:t>Q4</w:t>
      </w:r>
      <w:r w:rsidR="005342B8" w:rsidRPr="00C67C7F">
        <w:rPr>
          <w:rFonts w:ascii="Times New Roman" w:hAnsi="Times New Roman"/>
        </w:rPr>
        <w:fldChar w:fldCharType="end"/>
      </w:r>
      <w:r w:rsidR="004275EC">
        <w:rPr>
          <w:rFonts w:ascii="Times New Roman" w:hAnsi="Times New Roman"/>
        </w:rPr>
        <w:t xml:space="preserve"> </w:t>
      </w:r>
      <w:r w:rsidR="005342B8">
        <w:rPr>
          <w:rFonts w:ascii="Times New Roman" w:hAnsi="Times New Roman"/>
        </w:rPr>
        <w:t xml:space="preserve">by understanding </w:t>
      </w:r>
      <w:r>
        <w:rPr>
          <w:rFonts w:ascii="Times New Roman" w:hAnsi="Times New Roman"/>
        </w:rPr>
        <w:t>existing industrial</w:t>
      </w:r>
      <w:r w:rsidR="005342B8">
        <w:rPr>
          <w:rFonts w:ascii="Times New Roman" w:hAnsi="Times New Roman"/>
        </w:rPr>
        <w:t xml:space="preserve"> traceability </w:t>
      </w:r>
      <w:r>
        <w:rPr>
          <w:rFonts w:ascii="Times New Roman" w:hAnsi="Times New Roman"/>
        </w:rPr>
        <w:t xml:space="preserve">tools, </w:t>
      </w:r>
      <w:r w:rsidR="005342B8">
        <w:rPr>
          <w:rFonts w:ascii="Times New Roman" w:hAnsi="Times New Roman"/>
        </w:rPr>
        <w:t>their</w:t>
      </w:r>
      <w:r w:rsidR="00EC7984">
        <w:rPr>
          <w:rFonts w:ascii="Times New Roman" w:hAnsi="Times New Roman"/>
        </w:rPr>
        <w:t xml:space="preserve"> characteristics</w:t>
      </w:r>
      <w:r>
        <w:rPr>
          <w:rFonts w:ascii="Times New Roman" w:hAnsi="Times New Roman"/>
        </w:rPr>
        <w:t>,</w:t>
      </w:r>
      <w:r w:rsidR="00EC7984">
        <w:rPr>
          <w:rFonts w:ascii="Times New Roman" w:hAnsi="Times New Roman"/>
        </w:rPr>
        <w:t xml:space="preserve"> and their shortcomings</w:t>
      </w:r>
      <w:r w:rsidR="005342B8">
        <w:rPr>
          <w:rFonts w:ascii="Times New Roman" w:hAnsi="Times New Roman"/>
        </w:rPr>
        <w:t>.</w:t>
      </w:r>
      <w:r w:rsidR="00B36260">
        <w:rPr>
          <w:rFonts w:ascii="Times New Roman" w:hAnsi="Times New Roman"/>
        </w:rPr>
        <w:t xml:space="preserve"> </w:t>
      </w:r>
    </w:p>
    <w:p w14:paraId="1E0EA47D" w14:textId="77777777" w:rsidR="00B97147" w:rsidRPr="00C67C7F" w:rsidRDefault="00B97147" w:rsidP="001B582E">
      <w:pPr>
        <w:pStyle w:val="Style6"/>
        <w:tabs>
          <w:tab w:val="left" w:pos="900"/>
        </w:tabs>
        <w:spacing w:line="480" w:lineRule="auto"/>
        <w:ind w:left="540" w:hanging="450"/>
        <w:jc w:val="both"/>
      </w:pPr>
      <w:bookmarkStart w:id="4131" w:name="_Toc517828368"/>
      <w:bookmarkStart w:id="4132" w:name="_Toc525737354"/>
      <w:r w:rsidRPr="00C67C7F">
        <w:t>Conclusion</w:t>
      </w:r>
      <w:bookmarkEnd w:id="4131"/>
      <w:bookmarkEnd w:id="4132"/>
    </w:p>
    <w:p w14:paraId="7EC48D4F" w14:textId="5D508BE1" w:rsidR="00E93634" w:rsidRDefault="004275EC" w:rsidP="001B582E">
      <w:pPr>
        <w:tabs>
          <w:tab w:val="left" w:pos="900"/>
        </w:tabs>
        <w:autoSpaceDE w:val="0"/>
        <w:autoSpaceDN w:val="0"/>
        <w:adjustRightInd w:val="0"/>
        <w:spacing w:line="480" w:lineRule="auto"/>
        <w:jc w:val="both"/>
        <w:rPr>
          <w:rFonts w:ascii="Times New Roman" w:hAnsi="Times New Roman"/>
        </w:rPr>
      </w:pPr>
      <w:r>
        <w:rPr>
          <w:rFonts w:ascii="Times New Roman" w:hAnsi="Times New Roman"/>
        </w:rPr>
        <w:t>In c</w:t>
      </w:r>
      <w:r w:rsidR="00B97147" w:rsidRPr="00C67C7F">
        <w:rPr>
          <w:rFonts w:ascii="Times New Roman" w:hAnsi="Times New Roman"/>
        </w:rPr>
        <w:t xml:space="preserve">onclusion, the survey provides interesting results about traceability practices and traceability tools. The feedback of the survey varies among participants. There is no one company that </w:t>
      </w:r>
      <w:r>
        <w:rPr>
          <w:rFonts w:ascii="Times New Roman" w:hAnsi="Times New Roman"/>
        </w:rPr>
        <w:t>applies</w:t>
      </w:r>
      <w:r w:rsidR="00B97147" w:rsidRPr="00C67C7F">
        <w:rPr>
          <w:rFonts w:ascii="Times New Roman" w:hAnsi="Times New Roman"/>
        </w:rPr>
        <w:t xml:space="preserve"> all traceability practices, </w:t>
      </w:r>
      <w:r>
        <w:rPr>
          <w:rFonts w:ascii="Times New Roman" w:hAnsi="Times New Roman"/>
        </w:rPr>
        <w:t xml:space="preserve">which is expected </w:t>
      </w:r>
      <w:r w:rsidR="00B97147" w:rsidRPr="00C67C7F">
        <w:rPr>
          <w:rFonts w:ascii="Times New Roman" w:hAnsi="Times New Roman"/>
        </w:rPr>
        <w:t xml:space="preserve">since companies are practicing traceability for different reasons. This also applies to the traceability tools, since they are used to capture traceability information for different purposes. The results of </w:t>
      </w:r>
      <w:r w:rsidR="00E93634">
        <w:rPr>
          <w:rFonts w:ascii="Times New Roman" w:hAnsi="Times New Roman"/>
        </w:rPr>
        <w:t>our</w:t>
      </w:r>
      <w:r w:rsidR="00B97147" w:rsidRPr="00C67C7F">
        <w:rPr>
          <w:rFonts w:ascii="Times New Roman" w:hAnsi="Times New Roman"/>
        </w:rPr>
        <w:t xml:space="preserve"> analysis about traceability tools and artifacts </w:t>
      </w:r>
      <w:r>
        <w:rPr>
          <w:rFonts w:ascii="Times New Roman" w:hAnsi="Times New Roman"/>
        </w:rPr>
        <w:t>are similar to the</w:t>
      </w:r>
      <w:r w:rsidR="00E93634">
        <w:rPr>
          <w:rFonts w:ascii="Times New Roman" w:hAnsi="Times New Roman"/>
        </w:rPr>
        <w:t xml:space="preserve"> results that we obtained</w:t>
      </w:r>
      <w:r w:rsidR="00B97147" w:rsidRPr="00C67C7F">
        <w:rPr>
          <w:rFonts w:ascii="Times New Roman" w:hAnsi="Times New Roman"/>
        </w:rPr>
        <w:t xml:space="preserve"> from our systematic literature</w:t>
      </w:r>
      <w:r w:rsidR="00E93634">
        <w:rPr>
          <w:rFonts w:ascii="Times New Roman" w:hAnsi="Times New Roman"/>
        </w:rPr>
        <w:t>.</w:t>
      </w:r>
      <w:r>
        <w:rPr>
          <w:rFonts w:ascii="Times New Roman" w:hAnsi="Times New Roman"/>
        </w:rPr>
        <w:t xml:space="preserve"> </w:t>
      </w:r>
      <w:r w:rsidR="00E93634">
        <w:rPr>
          <w:rFonts w:ascii="Times New Roman" w:hAnsi="Times New Roman"/>
        </w:rPr>
        <w:t xml:space="preserve">The results </w:t>
      </w:r>
      <w:r>
        <w:rPr>
          <w:rFonts w:ascii="Times New Roman" w:hAnsi="Times New Roman"/>
        </w:rPr>
        <w:t>r</w:t>
      </w:r>
      <w:r w:rsidR="00E93634">
        <w:rPr>
          <w:rFonts w:ascii="Times New Roman" w:hAnsi="Times New Roman"/>
        </w:rPr>
        <w:t>eveal th</w:t>
      </w:r>
      <w:r w:rsidR="00836FF4">
        <w:rPr>
          <w:rFonts w:ascii="Times New Roman" w:hAnsi="Times New Roman"/>
        </w:rPr>
        <w:t>e</w:t>
      </w:r>
      <w:r w:rsidR="00E93634">
        <w:rPr>
          <w:rFonts w:ascii="Times New Roman" w:hAnsi="Times New Roman"/>
        </w:rPr>
        <w:t xml:space="preserve"> following concerns that we need to consider during the design of our traceability model:</w:t>
      </w:r>
      <w:r>
        <w:rPr>
          <w:rFonts w:ascii="Times New Roman" w:hAnsi="Times New Roman"/>
        </w:rPr>
        <w:t xml:space="preserve"> </w:t>
      </w:r>
    </w:p>
    <w:p w14:paraId="6643DBD5" w14:textId="135353DA" w:rsidR="00B97147" w:rsidRPr="00C67C7F" w:rsidRDefault="00B97147" w:rsidP="00A03164">
      <w:pPr>
        <w:pStyle w:val="ListParagraph"/>
        <w:keepNext w:val="0"/>
        <w:numPr>
          <w:ilvl w:val="0"/>
          <w:numId w:val="40"/>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The need for trace links that supports all development domains</w:t>
      </w:r>
      <w:r w:rsidR="004275EC">
        <w:rPr>
          <w:rFonts w:ascii="Times New Roman" w:hAnsi="Times New Roman"/>
        </w:rPr>
        <w:t>.</w:t>
      </w:r>
    </w:p>
    <w:p w14:paraId="545558F0" w14:textId="76131DC3" w:rsidR="00B97147" w:rsidRPr="00C67C7F" w:rsidRDefault="00B97147" w:rsidP="00A03164">
      <w:pPr>
        <w:pStyle w:val="ListParagraph"/>
        <w:keepNext w:val="0"/>
        <w:numPr>
          <w:ilvl w:val="0"/>
          <w:numId w:val="40"/>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The need for recording </w:t>
      </w:r>
      <w:r w:rsidR="00836FF4">
        <w:rPr>
          <w:rFonts w:ascii="Times New Roman" w:hAnsi="Times New Roman"/>
        </w:rPr>
        <w:t>version</w:t>
      </w:r>
      <w:r w:rsidR="00836FF4" w:rsidRPr="00C67C7F">
        <w:rPr>
          <w:rFonts w:ascii="Times New Roman" w:hAnsi="Times New Roman"/>
        </w:rPr>
        <w:t xml:space="preserve"> </w:t>
      </w:r>
      <w:r w:rsidRPr="00C67C7F">
        <w:rPr>
          <w:rFonts w:ascii="Times New Roman" w:hAnsi="Times New Roman"/>
        </w:rPr>
        <w:t>information about artifacts and trace links.</w:t>
      </w:r>
    </w:p>
    <w:p w14:paraId="6941D1DE" w14:textId="1AF2D12A" w:rsidR="00B97147" w:rsidRPr="00C67C7F" w:rsidRDefault="00B97147" w:rsidP="00A03164">
      <w:pPr>
        <w:pStyle w:val="ListParagraph"/>
        <w:keepNext w:val="0"/>
        <w:numPr>
          <w:ilvl w:val="0"/>
          <w:numId w:val="40"/>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The need for a c</w:t>
      </w:r>
      <w:r w:rsidR="00E93634">
        <w:rPr>
          <w:rFonts w:ascii="Times New Roman" w:hAnsi="Times New Roman"/>
        </w:rPr>
        <w:t>ustomization feature that allows</w:t>
      </w:r>
      <w:r w:rsidRPr="00C67C7F">
        <w:rPr>
          <w:rFonts w:ascii="Times New Roman" w:hAnsi="Times New Roman"/>
        </w:rPr>
        <w:t xml:space="preserve"> the user to specify different types of trace links, artifacts, or reporting and visualization options.</w:t>
      </w:r>
    </w:p>
    <w:p w14:paraId="7F935D77" w14:textId="461C110F" w:rsidR="00B97147" w:rsidRPr="00C67C7F" w:rsidRDefault="00B97147" w:rsidP="00A03164">
      <w:pPr>
        <w:pStyle w:val="ListParagraph"/>
        <w:keepNext w:val="0"/>
        <w:numPr>
          <w:ilvl w:val="0"/>
          <w:numId w:val="40"/>
        </w:num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 xml:space="preserve">The need for a tool that is not domain specific </w:t>
      </w:r>
      <w:r w:rsidR="00E93634">
        <w:rPr>
          <w:rFonts w:ascii="Times New Roman" w:hAnsi="Times New Roman"/>
        </w:rPr>
        <w:t xml:space="preserve">and </w:t>
      </w:r>
      <w:r w:rsidRPr="00C67C7F">
        <w:rPr>
          <w:rFonts w:ascii="Times New Roman" w:hAnsi="Times New Roman"/>
        </w:rPr>
        <w:t>which can captur</w:t>
      </w:r>
      <w:r w:rsidR="00E93634">
        <w:rPr>
          <w:rFonts w:ascii="Times New Roman" w:hAnsi="Times New Roman"/>
        </w:rPr>
        <w:t xml:space="preserve">e traceability information for </w:t>
      </w:r>
      <w:del w:id="4133" w:author="Yvan Labiche" w:date="2018-09-07T21:31:00Z">
        <w:r w:rsidR="00E93634" w:rsidDel="004C0003">
          <w:rPr>
            <w:rFonts w:ascii="Times New Roman" w:hAnsi="Times New Roman"/>
          </w:rPr>
          <w:delText>R</w:delText>
        </w:r>
        <w:r w:rsidRPr="00C67C7F" w:rsidDel="004C0003">
          <w:rPr>
            <w:rFonts w:ascii="Times New Roman" w:hAnsi="Times New Roman"/>
          </w:rPr>
          <w:delText>equirement Engineering</w:delText>
        </w:r>
      </w:del>
      <w:ins w:id="4134" w:author="Yvan Labiche" w:date="2018-09-07T21:31:00Z">
        <w:r w:rsidR="004C0003">
          <w:rPr>
            <w:rFonts w:ascii="Times New Roman" w:hAnsi="Times New Roman"/>
          </w:rPr>
          <w:t>Requirements Engineering</w:t>
        </w:r>
      </w:ins>
      <w:r w:rsidRPr="00C67C7F">
        <w:rPr>
          <w:rFonts w:ascii="Times New Roman" w:hAnsi="Times New Roman"/>
        </w:rPr>
        <w:t>, Model Driven Engineering, and Systems Engineering.</w:t>
      </w:r>
    </w:p>
    <w:p w14:paraId="616E841A" w14:textId="77777777" w:rsidR="00B97147" w:rsidRPr="00C67C7F" w:rsidRDefault="00B97147" w:rsidP="009E56AC">
      <w:pPr>
        <w:pStyle w:val="Heading1"/>
        <w:tabs>
          <w:tab w:val="left" w:pos="900"/>
        </w:tabs>
        <w:spacing w:line="480" w:lineRule="auto"/>
        <w:rPr>
          <w:rFonts w:ascii="Times New Roman" w:hAnsi="Times New Roman"/>
        </w:rPr>
      </w:pPr>
      <w:bookmarkStart w:id="4135" w:name="_Toc421407644"/>
      <w:bookmarkStart w:id="4136" w:name="_Toc421409871"/>
      <w:bookmarkStart w:id="4137" w:name="_Toc421438248"/>
      <w:bookmarkStart w:id="4138" w:name="_Toc421438570"/>
      <w:bookmarkStart w:id="4139" w:name="_Toc421439369"/>
      <w:bookmarkStart w:id="4140" w:name="_Toc421439691"/>
      <w:bookmarkStart w:id="4141" w:name="_Toc421440020"/>
      <w:bookmarkStart w:id="4142" w:name="_Toc421440223"/>
      <w:bookmarkStart w:id="4143" w:name="_Toc421465282"/>
      <w:bookmarkStart w:id="4144" w:name="_Toc421480414"/>
      <w:bookmarkStart w:id="4145" w:name="_Toc421485539"/>
      <w:bookmarkStart w:id="4146" w:name="_Toc421485885"/>
      <w:bookmarkStart w:id="4147" w:name="_Toc421486055"/>
      <w:bookmarkStart w:id="4148" w:name="_Toc421486224"/>
      <w:bookmarkStart w:id="4149" w:name="_Toc421486391"/>
      <w:bookmarkStart w:id="4150" w:name="_Toc421486554"/>
      <w:bookmarkStart w:id="4151" w:name="_Toc421486683"/>
      <w:bookmarkStart w:id="4152" w:name="_Toc421486804"/>
      <w:bookmarkStart w:id="4153" w:name="_Toc421486912"/>
      <w:bookmarkStart w:id="4154" w:name="_Toc421487020"/>
      <w:bookmarkStart w:id="4155" w:name="_Toc421487112"/>
      <w:bookmarkStart w:id="4156" w:name="_Toc421487205"/>
      <w:bookmarkStart w:id="4157" w:name="_Toc421487322"/>
      <w:bookmarkStart w:id="4158" w:name="_Toc421487431"/>
      <w:bookmarkStart w:id="4159" w:name="_Toc421488030"/>
      <w:bookmarkStart w:id="4160" w:name="_Toc421488207"/>
      <w:bookmarkStart w:id="4161" w:name="_Toc415176775"/>
      <w:bookmarkStart w:id="4162" w:name="_Toc415176852"/>
      <w:bookmarkStart w:id="4163" w:name="_Ref402195339"/>
      <w:bookmarkStart w:id="4164" w:name="_Ref403987583"/>
      <w:bookmarkStart w:id="4165" w:name="_Ref477638607"/>
      <w:bookmarkStart w:id="4166" w:name="_Ref477638620"/>
      <w:bookmarkStart w:id="4167" w:name="_Ref477638716"/>
      <w:bookmarkStart w:id="4168" w:name="_Toc517828369"/>
      <w:bookmarkStart w:id="4169" w:name="_Toc525737355"/>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r w:rsidRPr="00C67C7F">
        <w:rPr>
          <w:rFonts w:ascii="Times New Roman" w:hAnsi="Times New Roman"/>
        </w:rPr>
        <w:t>Generic Traceability Model</w:t>
      </w:r>
      <w:bookmarkEnd w:id="4163"/>
      <w:bookmarkEnd w:id="4164"/>
      <w:r w:rsidRPr="00C67C7F">
        <w:rPr>
          <w:rFonts w:ascii="Times New Roman" w:hAnsi="Times New Roman"/>
        </w:rPr>
        <w:t xml:space="preserve"> Design</w:t>
      </w:r>
      <w:bookmarkEnd w:id="4165"/>
      <w:bookmarkEnd w:id="4166"/>
      <w:bookmarkEnd w:id="4167"/>
      <w:bookmarkEnd w:id="4168"/>
      <w:bookmarkEnd w:id="4169"/>
    </w:p>
    <w:p w14:paraId="67CECB2F" w14:textId="2D298A4A"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This chapter introduces the core of our work in which we propose </w:t>
      </w:r>
      <w:r w:rsidRPr="00FA3552">
        <w:rPr>
          <w:rFonts w:ascii="Times New Roman" w:hAnsi="Times New Roman"/>
          <w:noProof/>
        </w:rPr>
        <w:t>requirements</w:t>
      </w:r>
      <w:r w:rsidRPr="00FA3552">
        <w:rPr>
          <w:rFonts w:ascii="Times New Roman" w:hAnsi="Times New Roman"/>
        </w:rPr>
        <w:t xml:space="preserve"> for a generic traceability model, and traceability model design that can facilitate capturing traceability information of heterogeneous systems. A context of use is discussed in section </w:t>
      </w:r>
      <w:r w:rsidRPr="00FA3552">
        <w:rPr>
          <w:rFonts w:ascii="Times New Roman" w:hAnsi="Times New Roman"/>
        </w:rPr>
        <w:fldChar w:fldCharType="begin"/>
      </w:r>
      <w:r w:rsidRPr="00FA3552">
        <w:rPr>
          <w:rFonts w:ascii="Times New Roman" w:hAnsi="Times New Roman"/>
        </w:rPr>
        <w:instrText xml:space="preserve"> REF _Ref402545281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7.1</w:t>
      </w:r>
      <w:r w:rsidRPr="00FA3552">
        <w:rPr>
          <w:rFonts w:ascii="Times New Roman" w:hAnsi="Times New Roman"/>
        </w:rPr>
        <w:fldChar w:fldCharType="end"/>
      </w:r>
      <w:r w:rsidRPr="00FA3552">
        <w:rPr>
          <w:rFonts w:ascii="Times New Roman" w:hAnsi="Times New Roman"/>
        </w:rPr>
        <w:t xml:space="preserve">. The requirements of a generic traceability model are stated in section </w:t>
      </w:r>
      <w:r w:rsidRPr="00FA3552">
        <w:rPr>
          <w:rFonts w:ascii="Times New Roman" w:hAnsi="Times New Roman"/>
        </w:rPr>
        <w:fldChar w:fldCharType="begin"/>
      </w:r>
      <w:r w:rsidRPr="00FA3552">
        <w:rPr>
          <w:rFonts w:ascii="Times New Roman" w:hAnsi="Times New Roman"/>
        </w:rPr>
        <w:instrText xml:space="preserve"> REF _Ref419283633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7.2</w:t>
      </w:r>
      <w:r w:rsidRPr="00FA3552">
        <w:rPr>
          <w:rFonts w:ascii="Times New Roman" w:hAnsi="Times New Roman"/>
        </w:rPr>
        <w:fldChar w:fldCharType="end"/>
      </w:r>
      <w:r w:rsidRPr="00FA3552">
        <w:rPr>
          <w:rFonts w:ascii="Times New Roman" w:hAnsi="Times New Roman"/>
        </w:rPr>
        <w:t xml:space="preserve">. Section </w:t>
      </w:r>
      <w:r w:rsidRPr="00FA3552">
        <w:rPr>
          <w:rFonts w:ascii="Times New Roman" w:hAnsi="Times New Roman"/>
        </w:rPr>
        <w:fldChar w:fldCharType="begin"/>
      </w:r>
      <w:r w:rsidRPr="00FA3552">
        <w:rPr>
          <w:rFonts w:ascii="Times New Roman" w:hAnsi="Times New Roman"/>
        </w:rPr>
        <w:instrText xml:space="preserve"> REF _Ref403050924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7.3</w:t>
      </w:r>
      <w:r w:rsidRPr="00FA3552">
        <w:rPr>
          <w:rFonts w:ascii="Times New Roman" w:hAnsi="Times New Roman"/>
        </w:rPr>
        <w:fldChar w:fldCharType="end"/>
      </w:r>
      <w:r w:rsidRPr="00FA3552">
        <w:rPr>
          <w:rFonts w:ascii="Times New Roman" w:hAnsi="Times New Roman"/>
        </w:rPr>
        <w:t xml:space="preserve"> describes our traceability model, and section </w:t>
      </w:r>
      <w:r w:rsidRPr="00FA3552">
        <w:rPr>
          <w:rFonts w:ascii="Times New Roman" w:hAnsi="Times New Roman"/>
        </w:rPr>
        <w:fldChar w:fldCharType="begin"/>
      </w:r>
      <w:r w:rsidRPr="00FA3552">
        <w:rPr>
          <w:rFonts w:ascii="Times New Roman" w:hAnsi="Times New Roman"/>
        </w:rPr>
        <w:instrText xml:space="preserve"> REF _Ref419283915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7.4</w:t>
      </w:r>
      <w:r w:rsidRPr="00FA3552">
        <w:rPr>
          <w:rFonts w:ascii="Times New Roman" w:hAnsi="Times New Roman"/>
        </w:rPr>
        <w:fldChar w:fldCharType="end"/>
      </w:r>
      <w:r w:rsidRPr="00FA3552">
        <w:rPr>
          <w:rFonts w:ascii="Times New Roman" w:hAnsi="Times New Roman"/>
        </w:rPr>
        <w:t xml:space="preserve"> provides an initial discussion of the validation of the traceability model.</w:t>
      </w:r>
    </w:p>
    <w:p w14:paraId="0355BFF1" w14:textId="77777777" w:rsidR="00B97147" w:rsidRPr="00FA3552" w:rsidRDefault="00B97147" w:rsidP="001B582E">
      <w:pPr>
        <w:pStyle w:val="Style6"/>
        <w:tabs>
          <w:tab w:val="left" w:pos="900"/>
        </w:tabs>
        <w:spacing w:line="480" w:lineRule="auto"/>
        <w:ind w:left="540" w:hanging="450"/>
        <w:jc w:val="both"/>
        <w:rPr>
          <w:rFonts w:ascii="Times New Roman" w:hAnsi="Times New Roman"/>
        </w:rPr>
      </w:pPr>
      <w:bookmarkStart w:id="4170" w:name="_Ref402545281"/>
      <w:bookmarkStart w:id="4171" w:name="_Ref402545316"/>
      <w:bookmarkStart w:id="4172" w:name="_Toc517828370"/>
      <w:bookmarkStart w:id="4173" w:name="_Toc525737356"/>
      <w:r w:rsidRPr="00FA3552">
        <w:rPr>
          <w:rFonts w:ascii="Times New Roman" w:hAnsi="Times New Roman"/>
        </w:rPr>
        <w:t>Context</w:t>
      </w:r>
      <w:bookmarkEnd w:id="4170"/>
      <w:bookmarkEnd w:id="4171"/>
      <w:bookmarkEnd w:id="4172"/>
      <w:bookmarkEnd w:id="4173"/>
    </w:p>
    <w:p w14:paraId="0BB12951" w14:textId="7D5CC1FD" w:rsidR="00B97147" w:rsidRPr="00BB35FB" w:rsidRDefault="00B97147" w:rsidP="001B582E">
      <w:pPr>
        <w:tabs>
          <w:tab w:val="left" w:pos="900"/>
        </w:tabs>
        <w:spacing w:line="480" w:lineRule="auto"/>
        <w:jc w:val="both"/>
        <w:rPr>
          <w:rFonts w:ascii="Times New Roman" w:hAnsi="Times New Roman"/>
          <w:highlight w:val="yellow"/>
          <w:rPrChange w:id="4174" w:author="Nasser Mustafa [2]" w:date="2018-09-17T11:30:00Z">
            <w:rPr>
              <w:rFonts w:ascii="Times New Roman" w:hAnsi="Times New Roman"/>
            </w:rPr>
          </w:rPrChange>
        </w:rPr>
      </w:pPr>
      <w:r w:rsidRPr="00BB35FB">
        <w:rPr>
          <w:rFonts w:ascii="Times New Roman" w:hAnsi="Times New Roman"/>
          <w:highlight w:val="yellow"/>
          <w:rPrChange w:id="4175" w:author="Nasser Mustafa [2]" w:date="2018-09-17T11:30:00Z">
            <w:rPr>
              <w:rFonts w:ascii="Times New Roman" w:hAnsi="Times New Roman"/>
            </w:rPr>
          </w:rPrChange>
        </w:rPr>
        <w:t xml:space="preserve">Since we are interested in systems that are realized through software and hardware solutions, we extend the </w:t>
      </w:r>
      <w:r w:rsidR="00A64F3E" w:rsidRPr="00BB35FB">
        <w:rPr>
          <w:rFonts w:ascii="Times New Roman" w:hAnsi="Times New Roman"/>
          <w:highlight w:val="yellow"/>
          <w:rPrChange w:id="4176" w:author="Nasser Mustafa [2]" w:date="2018-09-17T11:30:00Z">
            <w:rPr>
              <w:rFonts w:ascii="Times New Roman" w:hAnsi="Times New Roman"/>
            </w:rPr>
          </w:rPrChange>
        </w:rPr>
        <w:t>Model Driven Engineering</w:t>
      </w:r>
      <w:r w:rsidRPr="00BB35FB">
        <w:rPr>
          <w:rFonts w:ascii="Times New Roman" w:hAnsi="Times New Roman"/>
          <w:highlight w:val="yellow"/>
          <w:rPrChange w:id="4177" w:author="Nasser Mustafa [2]" w:date="2018-09-17T11:30:00Z">
            <w:rPr>
              <w:rFonts w:ascii="Times New Roman" w:hAnsi="Times New Roman"/>
            </w:rPr>
          </w:rPrChange>
        </w:rPr>
        <w:t xml:space="preserve"> traceability definition and consider traceability as any relationship that exists between artifacts involved in the </w:t>
      </w:r>
      <w:r w:rsidR="008D1DF9" w:rsidRPr="00BB35FB">
        <w:rPr>
          <w:rFonts w:ascii="Times New Roman" w:hAnsi="Times New Roman"/>
          <w:highlight w:val="yellow"/>
          <w:rPrChange w:id="4178" w:author="Nasser Mustafa [2]" w:date="2018-09-17T11:30:00Z">
            <w:rPr>
              <w:rFonts w:ascii="Times New Roman" w:hAnsi="Times New Roman"/>
            </w:rPr>
          </w:rPrChange>
        </w:rPr>
        <w:t>Systems Engineering</w:t>
      </w:r>
      <w:r w:rsidRPr="00BB35FB">
        <w:rPr>
          <w:rFonts w:ascii="Times New Roman" w:hAnsi="Times New Roman"/>
          <w:highlight w:val="yellow"/>
          <w:rPrChange w:id="4179" w:author="Nasser Mustafa [2]" w:date="2018-09-17T11:30:00Z">
            <w:rPr>
              <w:rFonts w:ascii="Times New Roman" w:hAnsi="Times New Roman"/>
            </w:rPr>
          </w:rPrChange>
        </w:rPr>
        <w:t xml:space="preserve"> life cycle. Based on this definition, we are proposing a new traceability model that can address the issues we stated in the introduction chapter, primarily the fact that we typically need to link artifacts that come from widely different sources, including but not restricted to: </w:t>
      </w:r>
      <w:r w:rsidR="00700C3C" w:rsidRPr="00BB35FB">
        <w:rPr>
          <w:rFonts w:ascii="Times New Roman" w:hAnsi="Times New Roman"/>
          <w:highlight w:val="yellow"/>
          <w:rPrChange w:id="4180" w:author="Nasser Mustafa [2]" w:date="2018-09-17T11:30:00Z">
            <w:rPr>
              <w:rFonts w:ascii="Times New Roman" w:hAnsi="Times New Roman"/>
            </w:rPr>
          </w:rPrChange>
        </w:rPr>
        <w:t xml:space="preserve">structured and un-structured </w:t>
      </w:r>
      <w:r w:rsidRPr="00BB35FB">
        <w:rPr>
          <w:rFonts w:ascii="Times New Roman" w:hAnsi="Times New Roman"/>
          <w:highlight w:val="yellow"/>
          <w:rPrChange w:id="4181" w:author="Nasser Mustafa [2]" w:date="2018-09-17T11:30:00Z">
            <w:rPr>
              <w:rFonts w:ascii="Times New Roman" w:hAnsi="Times New Roman"/>
            </w:rPr>
          </w:rPrChange>
        </w:rPr>
        <w:t>natural language,</w:t>
      </w:r>
      <w:r w:rsidR="00700C3C" w:rsidRPr="00BB35FB">
        <w:rPr>
          <w:rFonts w:ascii="Times New Roman" w:hAnsi="Times New Roman"/>
          <w:highlight w:val="yellow"/>
          <w:rPrChange w:id="4182" w:author="Nasser Mustafa [2]" w:date="2018-09-17T11:30:00Z">
            <w:rPr>
              <w:rFonts w:ascii="Times New Roman" w:hAnsi="Times New Roman"/>
            </w:rPr>
          </w:rPrChange>
        </w:rPr>
        <w:t xml:space="preserve"> source code, </w:t>
      </w:r>
      <w:r w:rsidRPr="00BB35FB">
        <w:rPr>
          <w:rFonts w:ascii="Times New Roman" w:hAnsi="Times New Roman"/>
          <w:noProof/>
          <w:highlight w:val="yellow"/>
          <w:rPrChange w:id="4183" w:author="Nasser Mustafa [2]" w:date="2018-09-17T11:30:00Z">
            <w:rPr>
              <w:rFonts w:ascii="Times New Roman" w:hAnsi="Times New Roman"/>
              <w:noProof/>
            </w:rPr>
          </w:rPrChange>
        </w:rPr>
        <w:t>domain-specific</w:t>
      </w:r>
      <w:r w:rsidRPr="00BB35FB">
        <w:rPr>
          <w:rFonts w:ascii="Times New Roman" w:hAnsi="Times New Roman"/>
          <w:highlight w:val="yellow"/>
          <w:rPrChange w:id="4184" w:author="Nasser Mustafa [2]" w:date="2018-09-17T11:30:00Z">
            <w:rPr>
              <w:rFonts w:ascii="Times New Roman" w:hAnsi="Times New Roman"/>
            </w:rPr>
          </w:rPrChange>
        </w:rPr>
        <w:t xml:space="preserve"> modeling languages either formally described with an abstract syntax and a concrete syntax or not, and </w:t>
      </w:r>
      <w:r w:rsidRPr="00BB35FB">
        <w:rPr>
          <w:rFonts w:ascii="Times New Roman" w:hAnsi="Times New Roman"/>
          <w:noProof/>
          <w:highlight w:val="yellow"/>
          <w:rPrChange w:id="4185" w:author="Nasser Mustafa [2]" w:date="2018-09-17T11:30:00Z">
            <w:rPr>
              <w:rFonts w:ascii="Times New Roman" w:hAnsi="Times New Roman"/>
              <w:noProof/>
            </w:rPr>
          </w:rPrChange>
        </w:rPr>
        <w:t>Ecore</w:t>
      </w:r>
      <w:r w:rsidRPr="00BB35FB">
        <w:rPr>
          <w:rFonts w:ascii="Times New Roman" w:hAnsi="Times New Roman"/>
          <w:highlight w:val="yellow"/>
          <w:rPrChange w:id="4186" w:author="Nasser Mustafa [2]" w:date="2018-09-17T11:30:00Z">
            <w:rPr>
              <w:rFonts w:ascii="Times New Roman" w:hAnsi="Times New Roman"/>
            </w:rPr>
          </w:rPrChange>
        </w:rPr>
        <w:t xml:space="preserve"> based languages. We also want to accommodate any taxonomy of traceability links engineers may want to use. </w:t>
      </w:r>
    </w:p>
    <w:p w14:paraId="268AB4B6" w14:textId="0F891161" w:rsidR="00B97147" w:rsidRPr="00BB35FB" w:rsidRDefault="00B97147" w:rsidP="001B582E">
      <w:pPr>
        <w:tabs>
          <w:tab w:val="left" w:pos="900"/>
        </w:tabs>
        <w:spacing w:line="480" w:lineRule="auto"/>
        <w:jc w:val="both"/>
        <w:rPr>
          <w:rFonts w:ascii="Times New Roman" w:hAnsi="Times New Roman"/>
          <w:highlight w:val="yellow"/>
          <w:rPrChange w:id="4187" w:author="Nasser Mustafa [2]" w:date="2018-09-17T11:30:00Z">
            <w:rPr>
              <w:rFonts w:ascii="Times New Roman" w:hAnsi="Times New Roman"/>
            </w:rPr>
          </w:rPrChange>
        </w:rPr>
      </w:pPr>
      <w:r w:rsidRPr="00BB35FB">
        <w:rPr>
          <w:rFonts w:ascii="Times New Roman" w:hAnsi="Times New Roman"/>
          <w:highlight w:val="yellow"/>
          <w:rPrChange w:id="4188" w:author="Nasser Mustafa [2]" w:date="2018-09-17T11:30:00Z">
            <w:rPr>
              <w:rFonts w:ascii="Times New Roman" w:hAnsi="Times New Roman"/>
            </w:rPr>
          </w:rPrChange>
        </w:rPr>
        <w:t xml:space="preserve">As a result, the model should not make any assumption about the types of artifacts that can be linked (heterogeneous artifacts), or how they should be classified (various possible taxonomies), and therefore it should not make any assumption about the semantics those links could have according to engineers’ needs. In other words, the model should facilitate extensibility to allow new types of links, with possibly new semantics, to be created between new types of model artifacts. </w:t>
      </w:r>
    </w:p>
    <w:p w14:paraId="5AA1B3C8" w14:textId="09739313" w:rsidR="00627C91" w:rsidRDefault="00B97147" w:rsidP="001B582E">
      <w:pPr>
        <w:tabs>
          <w:tab w:val="left" w:pos="900"/>
        </w:tabs>
        <w:spacing w:line="480" w:lineRule="auto"/>
        <w:jc w:val="both"/>
        <w:rPr>
          <w:ins w:id="4189" w:author="Nasser Mustafa [2]" w:date="2018-09-25T15:18:00Z"/>
          <w:rFonts w:ascii="Times New Roman" w:hAnsi="Times New Roman"/>
          <w:highlight w:val="yellow"/>
        </w:rPr>
      </w:pPr>
      <w:r w:rsidRPr="00BB35FB">
        <w:rPr>
          <w:rFonts w:ascii="Times New Roman" w:hAnsi="Times New Roman"/>
          <w:highlight w:val="yellow"/>
          <w:rPrChange w:id="4190" w:author="Nasser Mustafa [2]" w:date="2018-09-17T11:30:00Z">
            <w:rPr>
              <w:rFonts w:ascii="Times New Roman" w:hAnsi="Times New Roman"/>
            </w:rPr>
          </w:rPrChange>
        </w:rPr>
        <w:t xml:space="preserve">At the same time, our objective is to find a solution that can offer such </w:t>
      </w:r>
      <w:r w:rsidR="00700C3C" w:rsidRPr="00BB35FB">
        <w:rPr>
          <w:rFonts w:ascii="Times New Roman" w:hAnsi="Times New Roman"/>
          <w:highlight w:val="yellow"/>
          <w:rPrChange w:id="4191" w:author="Nasser Mustafa [2]" w:date="2018-09-17T11:30:00Z">
            <w:rPr>
              <w:rFonts w:ascii="Times New Roman" w:hAnsi="Times New Roman"/>
            </w:rPr>
          </w:rPrChange>
        </w:rPr>
        <w:t xml:space="preserve">a </w:t>
      </w:r>
      <w:r w:rsidRPr="00BB35FB">
        <w:rPr>
          <w:rFonts w:ascii="Times New Roman" w:hAnsi="Times New Roman"/>
          <w:highlight w:val="yellow"/>
          <w:rPrChange w:id="4192" w:author="Nasser Mustafa [2]" w:date="2018-09-17T11:30:00Z">
            <w:rPr>
              <w:rFonts w:ascii="Times New Roman" w:hAnsi="Times New Roman"/>
            </w:rPr>
          </w:rPrChange>
        </w:rPr>
        <w:t>level of extensibility without requiring the model to be extended</w:t>
      </w:r>
      <w:r w:rsidR="00A34AE4" w:rsidRPr="00BB35FB">
        <w:rPr>
          <w:rFonts w:ascii="Times New Roman" w:hAnsi="Times New Roman"/>
          <w:highlight w:val="yellow"/>
          <w:rPrChange w:id="4193" w:author="Nasser Mustafa [2]" w:date="2018-09-17T11:30:00Z">
            <w:rPr>
              <w:rFonts w:ascii="Times New Roman" w:hAnsi="Times New Roman"/>
            </w:rPr>
          </w:rPrChange>
        </w:rPr>
        <w:t xml:space="preserve"> (i.e., only the instance model can be modified)</w:t>
      </w:r>
      <w:r w:rsidRPr="00BB35FB">
        <w:rPr>
          <w:rFonts w:ascii="Times New Roman" w:hAnsi="Times New Roman"/>
          <w:highlight w:val="yellow"/>
          <w:rPrChange w:id="4194" w:author="Nasser Mustafa [2]" w:date="2018-09-17T11:30:00Z">
            <w:rPr>
              <w:rFonts w:ascii="Times New Roman" w:hAnsi="Times New Roman"/>
            </w:rPr>
          </w:rPrChange>
        </w:rPr>
        <w:t>. Indeed, extending the model is always a possibility but then the tool support needs to be extended too, and this has a cost; if links have already been created, then the instance of the (old) model needs to be transformed into an instance of the new model, which has a cost too and we believe this is not</w:t>
      </w:r>
      <w:r w:rsidR="00A34AE4" w:rsidRPr="00BB35FB">
        <w:rPr>
          <w:rFonts w:ascii="Times New Roman" w:hAnsi="Times New Roman"/>
          <w:highlight w:val="yellow"/>
          <w:rPrChange w:id="4195" w:author="Nasser Mustafa [2]" w:date="2018-09-17T11:30:00Z">
            <w:rPr>
              <w:rFonts w:ascii="Times New Roman" w:hAnsi="Times New Roman"/>
            </w:rPr>
          </w:rPrChange>
        </w:rPr>
        <w:t xml:space="preserve"> practical in the general case.  </w:t>
      </w:r>
    </w:p>
    <w:p w14:paraId="204C20D3" w14:textId="32447D53" w:rsidR="00D14A3B" w:rsidRPr="00BB35FB" w:rsidRDefault="00D14A3B" w:rsidP="001B582E">
      <w:pPr>
        <w:tabs>
          <w:tab w:val="left" w:pos="900"/>
        </w:tabs>
        <w:spacing w:line="480" w:lineRule="auto"/>
        <w:jc w:val="both"/>
        <w:rPr>
          <w:rFonts w:ascii="Times New Roman" w:hAnsi="Times New Roman"/>
          <w:highlight w:val="yellow"/>
          <w:rPrChange w:id="4196" w:author="Nasser Mustafa [2]" w:date="2018-09-17T11:30:00Z">
            <w:rPr>
              <w:rFonts w:ascii="Times New Roman" w:hAnsi="Times New Roman"/>
            </w:rPr>
          </w:rPrChange>
        </w:rPr>
      </w:pPr>
    </w:p>
    <w:p w14:paraId="5F6CEABD" w14:textId="3F2A919C" w:rsidR="00B97147" w:rsidRPr="00BB35FB" w:rsidRDefault="00B97147" w:rsidP="001B582E">
      <w:pPr>
        <w:pStyle w:val="Style6"/>
        <w:tabs>
          <w:tab w:val="left" w:pos="900"/>
        </w:tabs>
        <w:spacing w:line="480" w:lineRule="auto"/>
        <w:ind w:left="540" w:hanging="450"/>
        <w:jc w:val="both"/>
        <w:rPr>
          <w:rFonts w:ascii="Times New Roman" w:hAnsi="Times New Roman"/>
          <w:highlight w:val="yellow"/>
          <w:rPrChange w:id="4197" w:author="Nasser Mustafa [2]" w:date="2018-09-17T11:30:00Z">
            <w:rPr>
              <w:rFonts w:ascii="Times New Roman" w:hAnsi="Times New Roman"/>
            </w:rPr>
          </w:rPrChange>
        </w:rPr>
      </w:pPr>
      <w:bookmarkStart w:id="4198" w:name="_Ref292617414"/>
      <w:bookmarkStart w:id="4199" w:name="_Ref419283633"/>
      <w:bookmarkStart w:id="4200" w:name="_Toc517828371"/>
      <w:bookmarkStart w:id="4201" w:name="_Toc525737357"/>
      <w:r w:rsidRPr="00BB35FB">
        <w:rPr>
          <w:rFonts w:ascii="Times New Roman" w:hAnsi="Times New Roman"/>
          <w:highlight w:val="yellow"/>
          <w:rPrChange w:id="4202" w:author="Nasser Mustafa [2]" w:date="2018-09-17T11:30:00Z">
            <w:rPr>
              <w:rFonts w:ascii="Times New Roman" w:hAnsi="Times New Roman"/>
            </w:rPr>
          </w:rPrChange>
        </w:rPr>
        <w:t>The Requirements of a Generic Traceability Model</w:t>
      </w:r>
      <w:bookmarkEnd w:id="4198"/>
      <w:bookmarkEnd w:id="4199"/>
      <w:bookmarkEnd w:id="4200"/>
      <w:bookmarkEnd w:id="4201"/>
      <w:r w:rsidRPr="00BB35FB">
        <w:rPr>
          <w:rFonts w:ascii="Times New Roman" w:hAnsi="Times New Roman"/>
          <w:highlight w:val="yellow"/>
          <w:rPrChange w:id="4203" w:author="Nasser Mustafa [2]" w:date="2018-09-17T11:30:00Z">
            <w:rPr>
              <w:rFonts w:ascii="Times New Roman" w:hAnsi="Times New Roman"/>
            </w:rPr>
          </w:rPrChange>
        </w:rPr>
        <w:t xml:space="preserve"> </w:t>
      </w:r>
    </w:p>
    <w:p w14:paraId="70764BA5" w14:textId="77777777" w:rsidR="00B97147" w:rsidRPr="00BB35FB" w:rsidRDefault="00B97147" w:rsidP="001B582E">
      <w:pPr>
        <w:tabs>
          <w:tab w:val="left" w:pos="900"/>
        </w:tabs>
        <w:spacing w:line="480" w:lineRule="auto"/>
        <w:jc w:val="both"/>
        <w:rPr>
          <w:rFonts w:ascii="Times New Roman" w:hAnsi="Times New Roman"/>
          <w:highlight w:val="yellow"/>
          <w:rPrChange w:id="4204" w:author="Nasser Mustafa [2]" w:date="2018-09-17T11:30:00Z">
            <w:rPr>
              <w:rFonts w:ascii="Times New Roman" w:hAnsi="Times New Roman"/>
            </w:rPr>
          </w:rPrChange>
        </w:rPr>
      </w:pPr>
      <w:r w:rsidRPr="00BB35FB">
        <w:rPr>
          <w:rFonts w:ascii="Times New Roman" w:hAnsi="Times New Roman"/>
          <w:highlight w:val="yellow"/>
          <w:rPrChange w:id="4205" w:author="Nasser Mustafa [2]" w:date="2018-09-17T11:30:00Z">
            <w:rPr>
              <w:rFonts w:ascii="Times New Roman" w:hAnsi="Times New Roman"/>
            </w:rPr>
          </w:rPrChange>
        </w:rPr>
        <w:t xml:space="preserve">We need a traceability model that must be oblivious of the heterogeneity of the models which artifacts are traced. Based on our needs, we put forward a set of requirements that shall be satisfied by a generic traceability model. </w:t>
      </w:r>
      <w:bookmarkStart w:id="4206" w:name="_Ref420497516"/>
      <w:bookmarkStart w:id="4207" w:name="_Ref420937410"/>
    </w:p>
    <w:p w14:paraId="0540E3DE" w14:textId="77777777" w:rsidR="00B97147" w:rsidRPr="00BB35FB" w:rsidRDefault="00B97147" w:rsidP="001B582E">
      <w:pPr>
        <w:pStyle w:val="ListParagraph"/>
        <w:numPr>
          <w:ilvl w:val="0"/>
          <w:numId w:val="8"/>
        </w:numPr>
        <w:tabs>
          <w:tab w:val="left" w:pos="567"/>
          <w:tab w:val="left" w:pos="851"/>
          <w:tab w:val="left" w:pos="900"/>
          <w:tab w:val="left" w:pos="1276"/>
        </w:tabs>
        <w:spacing w:line="480" w:lineRule="auto"/>
        <w:ind w:left="1276" w:hanging="916"/>
        <w:jc w:val="both"/>
        <w:rPr>
          <w:rFonts w:ascii="Times New Roman" w:hAnsi="Times New Roman"/>
          <w:highlight w:val="yellow"/>
          <w:rPrChange w:id="4208" w:author="Nasser Mustafa [2]" w:date="2018-09-17T11:30:00Z">
            <w:rPr>
              <w:rFonts w:ascii="Times New Roman" w:hAnsi="Times New Roman"/>
            </w:rPr>
          </w:rPrChange>
        </w:rPr>
      </w:pPr>
      <w:r w:rsidRPr="00BB35FB">
        <w:rPr>
          <w:rFonts w:ascii="Times New Roman" w:hAnsi="Times New Roman"/>
          <w:highlight w:val="yellow"/>
          <w:rPrChange w:id="4209" w:author="Nasser Mustafa [2]" w:date="2018-09-17T11:30:00Z">
            <w:rPr>
              <w:rFonts w:ascii="Times New Roman" w:hAnsi="Times New Roman"/>
            </w:rPr>
          </w:rPrChange>
        </w:rPr>
        <w:t>The model implementation shall be independent of any tool, language, or framework.</w:t>
      </w:r>
      <w:bookmarkEnd w:id="4206"/>
      <w:bookmarkEnd w:id="4207"/>
    </w:p>
    <w:p w14:paraId="3348E2D9" w14:textId="77777777" w:rsidR="00B97147" w:rsidRPr="00BB35FB" w:rsidRDefault="00B97147" w:rsidP="001B582E">
      <w:pPr>
        <w:pStyle w:val="ListParagraph"/>
        <w:keepNext w:val="0"/>
        <w:numPr>
          <w:ilvl w:val="0"/>
          <w:numId w:val="8"/>
        </w:numPr>
        <w:tabs>
          <w:tab w:val="left" w:pos="900"/>
        </w:tabs>
        <w:spacing w:line="480" w:lineRule="auto"/>
        <w:ind w:left="1276" w:hanging="919"/>
        <w:jc w:val="both"/>
        <w:rPr>
          <w:rFonts w:ascii="Times New Roman" w:hAnsi="Times New Roman"/>
          <w:highlight w:val="yellow"/>
          <w:rPrChange w:id="4210" w:author="Nasser Mustafa [2]" w:date="2018-09-17T11:30:00Z">
            <w:rPr>
              <w:rFonts w:ascii="Times New Roman" w:hAnsi="Times New Roman"/>
            </w:rPr>
          </w:rPrChange>
        </w:rPr>
      </w:pPr>
      <w:bookmarkStart w:id="4211" w:name="_Ref420497671"/>
      <w:r w:rsidRPr="00BB35FB">
        <w:rPr>
          <w:rFonts w:ascii="Times New Roman" w:hAnsi="Times New Roman"/>
          <w:highlight w:val="yellow"/>
          <w:rPrChange w:id="4212" w:author="Nasser Mustafa [2]" w:date="2018-09-17T11:30:00Z">
            <w:rPr>
              <w:rFonts w:ascii="Times New Roman" w:hAnsi="Times New Roman"/>
            </w:rPr>
          </w:rPrChange>
        </w:rPr>
        <w:t>The model shall allow modeling traceability between artifacts of similar or different types (i.e., homogeneous and heterogeneous artifacts).</w:t>
      </w:r>
      <w:bookmarkEnd w:id="4211"/>
    </w:p>
    <w:p w14:paraId="0E3371A2" w14:textId="77777777" w:rsidR="00B97147" w:rsidRPr="00BB35FB" w:rsidRDefault="00B97147" w:rsidP="001B582E">
      <w:pPr>
        <w:pStyle w:val="ListParagraph"/>
        <w:keepNext w:val="0"/>
        <w:numPr>
          <w:ilvl w:val="0"/>
          <w:numId w:val="8"/>
        </w:numPr>
        <w:tabs>
          <w:tab w:val="left" w:pos="900"/>
        </w:tabs>
        <w:spacing w:line="480" w:lineRule="auto"/>
        <w:ind w:left="1276" w:hanging="919"/>
        <w:jc w:val="both"/>
        <w:rPr>
          <w:rFonts w:ascii="Times New Roman" w:hAnsi="Times New Roman"/>
          <w:highlight w:val="yellow"/>
          <w:rPrChange w:id="4213" w:author="Nasser Mustafa [2]" w:date="2018-09-17T11:30:00Z">
            <w:rPr>
              <w:rFonts w:ascii="Times New Roman" w:hAnsi="Times New Roman"/>
            </w:rPr>
          </w:rPrChange>
        </w:rPr>
      </w:pPr>
      <w:bookmarkStart w:id="4214" w:name="_Ref420497530"/>
      <w:r w:rsidRPr="00BB35FB">
        <w:rPr>
          <w:rFonts w:ascii="Times New Roman" w:hAnsi="Times New Roman"/>
          <w:highlight w:val="yellow"/>
          <w:rPrChange w:id="4215" w:author="Nasser Mustafa [2]" w:date="2018-09-17T11:30:00Z">
            <w:rPr>
              <w:rFonts w:ascii="Times New Roman" w:hAnsi="Times New Roman"/>
            </w:rPr>
          </w:rPrChange>
        </w:rPr>
        <w:t>The model shall allow vertical traceability between artifacts across different models, phases, or levels of abstraction.</w:t>
      </w:r>
      <w:bookmarkEnd w:id="4214"/>
    </w:p>
    <w:p w14:paraId="669AFC50" w14:textId="77777777" w:rsidR="00B97147" w:rsidRPr="00BB35FB" w:rsidRDefault="00B97147" w:rsidP="001B582E">
      <w:pPr>
        <w:pStyle w:val="ListParagraph"/>
        <w:keepNext w:val="0"/>
        <w:numPr>
          <w:ilvl w:val="0"/>
          <w:numId w:val="8"/>
        </w:numPr>
        <w:tabs>
          <w:tab w:val="left" w:pos="900"/>
        </w:tabs>
        <w:spacing w:line="480" w:lineRule="auto"/>
        <w:ind w:left="1276" w:hanging="919"/>
        <w:jc w:val="both"/>
        <w:rPr>
          <w:rFonts w:ascii="Times New Roman" w:hAnsi="Times New Roman"/>
          <w:highlight w:val="yellow"/>
          <w:rPrChange w:id="4216" w:author="Nasser Mustafa [2]" w:date="2018-09-17T11:30:00Z">
            <w:rPr>
              <w:rFonts w:ascii="Times New Roman" w:hAnsi="Times New Roman"/>
            </w:rPr>
          </w:rPrChange>
        </w:rPr>
      </w:pPr>
      <w:bookmarkStart w:id="4217" w:name="_Ref420497538"/>
      <w:r w:rsidRPr="00BB35FB">
        <w:rPr>
          <w:rFonts w:ascii="Times New Roman" w:hAnsi="Times New Roman"/>
          <w:highlight w:val="yellow"/>
          <w:rPrChange w:id="4218" w:author="Nasser Mustafa [2]" w:date="2018-09-17T11:30:00Z">
            <w:rPr>
              <w:rFonts w:ascii="Times New Roman" w:hAnsi="Times New Roman"/>
            </w:rPr>
          </w:rPrChange>
        </w:rPr>
        <w:t>The model shall allow horizontal traceability between artifacts within the same model, phase, or level of abstraction.</w:t>
      </w:r>
      <w:bookmarkEnd w:id="4217"/>
    </w:p>
    <w:p w14:paraId="62CE6632" w14:textId="4C1BA9EB" w:rsidR="00B97147" w:rsidRPr="00BB35FB" w:rsidRDefault="00B97147" w:rsidP="001B582E">
      <w:pPr>
        <w:pStyle w:val="ListParagraph"/>
        <w:keepNext w:val="0"/>
        <w:numPr>
          <w:ilvl w:val="0"/>
          <w:numId w:val="8"/>
        </w:numPr>
        <w:tabs>
          <w:tab w:val="left" w:pos="900"/>
        </w:tabs>
        <w:spacing w:line="480" w:lineRule="auto"/>
        <w:ind w:left="1276" w:hanging="919"/>
        <w:jc w:val="both"/>
        <w:rPr>
          <w:rFonts w:ascii="Times New Roman" w:hAnsi="Times New Roman"/>
          <w:highlight w:val="yellow"/>
          <w:rPrChange w:id="4219" w:author="Nasser Mustafa [2]" w:date="2018-09-17T11:30:00Z">
            <w:rPr>
              <w:rFonts w:ascii="Times New Roman" w:hAnsi="Times New Roman"/>
            </w:rPr>
          </w:rPrChange>
        </w:rPr>
      </w:pPr>
      <w:bookmarkStart w:id="4220" w:name="_Ref420497546"/>
      <w:r w:rsidRPr="00BB35FB">
        <w:rPr>
          <w:rFonts w:ascii="Times New Roman" w:hAnsi="Times New Roman"/>
          <w:highlight w:val="yellow"/>
          <w:rPrChange w:id="4221" w:author="Nasser Mustafa [2]" w:date="2018-09-17T11:30:00Z">
            <w:rPr>
              <w:rFonts w:ascii="Times New Roman" w:hAnsi="Times New Roman"/>
            </w:rPr>
          </w:rPrChange>
        </w:rPr>
        <w:t>The model shall allow forward and backward traceability between a source and a target artifact.</w:t>
      </w:r>
      <w:bookmarkEnd w:id="4220"/>
    </w:p>
    <w:p w14:paraId="5C528CE9" w14:textId="41194833" w:rsidR="004B0C85" w:rsidRPr="00BB35FB" w:rsidRDefault="004B0C85" w:rsidP="00DC045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22" w:author="Nasser Mustafa [2]" w:date="2018-09-17T11:30:00Z">
            <w:rPr>
              <w:rFonts w:ascii="Times New Roman" w:hAnsi="Times New Roman"/>
            </w:rPr>
          </w:rPrChange>
        </w:rPr>
      </w:pPr>
      <w:r w:rsidRPr="00BB35FB">
        <w:rPr>
          <w:rFonts w:ascii="Times New Roman" w:hAnsi="Times New Roman"/>
          <w:highlight w:val="yellow"/>
          <w:rPrChange w:id="4223" w:author="Nasser Mustafa [2]" w:date="2018-09-17T11:30:00Z">
            <w:rPr>
              <w:rFonts w:ascii="Times New Roman" w:hAnsi="Times New Roman"/>
            </w:rPr>
          </w:rPrChange>
        </w:rPr>
        <w:t xml:space="preserve">The model shall specify </w:t>
      </w:r>
      <w:del w:id="4224" w:author="Yvan Labiche" w:date="2018-09-07T22:04:00Z">
        <w:r w:rsidRPr="00BB35FB" w:rsidDel="00DC045E">
          <w:rPr>
            <w:rFonts w:ascii="Times New Roman" w:hAnsi="Times New Roman"/>
            <w:highlight w:val="yellow"/>
            <w:rPrChange w:id="4225" w:author="Nasser Mustafa [2]" w:date="2018-09-17T11:30:00Z">
              <w:rPr>
                <w:rFonts w:ascii="Times New Roman" w:hAnsi="Times New Roman"/>
              </w:rPr>
            </w:rPrChange>
          </w:rPr>
          <w:delText xml:space="preserve">the </w:delText>
        </w:r>
      </w:del>
      <w:r w:rsidRPr="00BB35FB">
        <w:rPr>
          <w:rFonts w:ascii="Times New Roman" w:hAnsi="Times New Roman"/>
          <w:highlight w:val="yellow"/>
          <w:rPrChange w:id="4226" w:author="Nasser Mustafa [2]" w:date="2018-09-17T11:30:00Z">
            <w:rPr>
              <w:rFonts w:ascii="Times New Roman" w:hAnsi="Times New Roman"/>
            </w:rPr>
          </w:rPrChange>
        </w:rPr>
        <w:t xml:space="preserve">source and </w:t>
      </w:r>
      <w:del w:id="4227" w:author="Yvan Labiche" w:date="2018-09-07T22:04:00Z">
        <w:r w:rsidRPr="00BB35FB" w:rsidDel="00DC045E">
          <w:rPr>
            <w:rFonts w:ascii="Times New Roman" w:hAnsi="Times New Roman"/>
            <w:highlight w:val="yellow"/>
            <w:rPrChange w:id="4228" w:author="Nasser Mustafa [2]" w:date="2018-09-17T11:30:00Z">
              <w:rPr>
                <w:rFonts w:ascii="Times New Roman" w:hAnsi="Times New Roman"/>
              </w:rPr>
            </w:rPrChange>
          </w:rPr>
          <w:delText xml:space="preserve">the </w:delText>
        </w:r>
      </w:del>
      <w:r w:rsidRPr="00BB35FB">
        <w:rPr>
          <w:rFonts w:ascii="Times New Roman" w:hAnsi="Times New Roman"/>
          <w:highlight w:val="yellow"/>
          <w:rPrChange w:id="4229" w:author="Nasser Mustafa [2]" w:date="2018-09-17T11:30:00Z">
            <w:rPr>
              <w:rFonts w:ascii="Times New Roman" w:hAnsi="Times New Roman"/>
            </w:rPr>
          </w:rPrChange>
        </w:rPr>
        <w:t>target artifacts</w:t>
      </w:r>
      <w:ins w:id="4230" w:author="Yvan Labiche" w:date="2018-09-07T22:04:00Z">
        <w:r w:rsidR="00DC045E" w:rsidRPr="00BB35FB">
          <w:rPr>
            <w:rFonts w:ascii="Times New Roman" w:hAnsi="Times New Roman"/>
            <w:highlight w:val="yellow"/>
            <w:rPrChange w:id="4231" w:author="Nasser Mustafa [2]" w:date="2018-09-17T11:30:00Z">
              <w:rPr>
                <w:rFonts w:ascii="Times New Roman" w:hAnsi="Times New Roman"/>
              </w:rPr>
            </w:rPrChange>
          </w:rPr>
          <w:t xml:space="preserve"> of a traceability link</w:t>
        </w:r>
      </w:ins>
      <w:r w:rsidRPr="00BB35FB">
        <w:rPr>
          <w:rFonts w:ascii="Times New Roman" w:hAnsi="Times New Roman"/>
          <w:highlight w:val="yellow"/>
          <w:rPrChange w:id="4232" w:author="Nasser Mustafa [2]" w:date="2018-09-17T11:30:00Z">
            <w:rPr>
              <w:rFonts w:ascii="Times New Roman" w:hAnsi="Times New Roman"/>
            </w:rPr>
          </w:rPrChange>
        </w:rPr>
        <w:t xml:space="preserve">. </w:t>
      </w:r>
    </w:p>
    <w:p w14:paraId="233383E7" w14:textId="77777777" w:rsidR="00B97147" w:rsidRPr="00BB35FB" w:rsidRDefault="00B97147" w:rsidP="001B582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33" w:author="Nasser Mustafa [2]" w:date="2018-09-17T11:30:00Z">
            <w:rPr>
              <w:rFonts w:ascii="Times New Roman" w:hAnsi="Times New Roman"/>
            </w:rPr>
          </w:rPrChange>
        </w:rPr>
      </w:pPr>
      <w:bookmarkStart w:id="4234" w:name="_Ref420497555"/>
      <w:r w:rsidRPr="00BB35FB">
        <w:rPr>
          <w:rFonts w:ascii="Times New Roman" w:hAnsi="Times New Roman"/>
          <w:highlight w:val="yellow"/>
          <w:rPrChange w:id="4235" w:author="Nasser Mustafa [2]" w:date="2018-09-17T11:30:00Z">
            <w:rPr>
              <w:rFonts w:ascii="Times New Roman" w:hAnsi="Times New Roman"/>
            </w:rPr>
          </w:rPrChange>
        </w:rPr>
        <w:t xml:space="preserve">The model shall allow modeling traceability between </w:t>
      </w:r>
      <w:r w:rsidRPr="00BB35FB">
        <w:rPr>
          <w:rFonts w:ascii="Times New Roman" w:hAnsi="Times New Roman"/>
          <w:noProof/>
          <w:highlight w:val="yellow"/>
          <w:rPrChange w:id="4236" w:author="Nasser Mustafa [2]" w:date="2018-09-17T11:30:00Z">
            <w:rPr>
              <w:rFonts w:ascii="Times New Roman" w:hAnsi="Times New Roman"/>
              <w:noProof/>
            </w:rPr>
          </w:rPrChange>
        </w:rPr>
        <w:t>source</w:t>
      </w:r>
      <w:r w:rsidRPr="00BB35FB">
        <w:rPr>
          <w:rFonts w:ascii="Times New Roman" w:hAnsi="Times New Roman"/>
          <w:highlight w:val="yellow"/>
          <w:rPrChange w:id="4237" w:author="Nasser Mustafa [2]" w:date="2018-09-17T11:30:00Z">
            <w:rPr>
              <w:rFonts w:ascii="Times New Roman" w:hAnsi="Times New Roman"/>
            </w:rPr>
          </w:rPrChange>
        </w:rPr>
        <w:t xml:space="preserve"> and target artifacts of different cardinalities.</w:t>
      </w:r>
      <w:bookmarkEnd w:id="4234"/>
      <w:r w:rsidRPr="00BB35FB">
        <w:rPr>
          <w:rFonts w:ascii="Times New Roman" w:hAnsi="Times New Roman"/>
          <w:highlight w:val="yellow"/>
          <w:rPrChange w:id="4238" w:author="Nasser Mustafa [2]" w:date="2018-09-17T11:30:00Z">
            <w:rPr>
              <w:rFonts w:ascii="Times New Roman" w:hAnsi="Times New Roman"/>
            </w:rPr>
          </w:rPrChange>
        </w:rPr>
        <w:t xml:space="preserve"> </w:t>
      </w:r>
    </w:p>
    <w:p w14:paraId="6AFC6B08" w14:textId="01F3AF36" w:rsidR="00B97147" w:rsidRPr="00BB35FB" w:rsidRDefault="00B97147" w:rsidP="001B582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39" w:author="Nasser Mustafa [2]" w:date="2018-09-17T11:30:00Z">
            <w:rPr>
              <w:rFonts w:ascii="Times New Roman" w:hAnsi="Times New Roman"/>
            </w:rPr>
          </w:rPrChange>
        </w:rPr>
      </w:pPr>
      <w:bookmarkStart w:id="4240" w:name="_Ref420497589"/>
      <w:bookmarkStart w:id="4241" w:name="_Ref481801264"/>
      <w:r w:rsidRPr="00BB35FB">
        <w:rPr>
          <w:rFonts w:ascii="Times New Roman" w:hAnsi="Times New Roman"/>
          <w:highlight w:val="yellow"/>
          <w:rPrChange w:id="4242" w:author="Nasser Mustafa [2]" w:date="2018-09-17T11:30:00Z">
            <w:rPr>
              <w:rFonts w:ascii="Times New Roman" w:hAnsi="Times New Roman"/>
            </w:rPr>
          </w:rPrChange>
        </w:rPr>
        <w:t>The model shall allow adding constraints to a trace, trace link, or an artifact</w:t>
      </w:r>
      <w:bookmarkStart w:id="4243" w:name="_Ref420497596"/>
      <w:bookmarkEnd w:id="4240"/>
      <w:r w:rsidRPr="00BB35FB">
        <w:rPr>
          <w:rFonts w:ascii="Times New Roman" w:hAnsi="Times New Roman"/>
          <w:highlight w:val="yellow"/>
          <w:rPrChange w:id="4244" w:author="Nasser Mustafa [2]" w:date="2018-09-17T11:30:00Z">
            <w:rPr>
              <w:rFonts w:ascii="Times New Roman" w:hAnsi="Times New Roman"/>
            </w:rPr>
          </w:rPrChange>
        </w:rPr>
        <w:t xml:space="preserve"> using a constraint language.</w:t>
      </w:r>
      <w:bookmarkEnd w:id="4241"/>
      <w:r w:rsidRPr="00BB35FB">
        <w:rPr>
          <w:rFonts w:ascii="Times New Roman" w:hAnsi="Times New Roman"/>
          <w:highlight w:val="yellow"/>
          <w:rPrChange w:id="4245" w:author="Nasser Mustafa [2]" w:date="2018-09-17T11:30:00Z">
            <w:rPr>
              <w:rFonts w:ascii="Times New Roman" w:hAnsi="Times New Roman"/>
            </w:rPr>
          </w:rPrChange>
        </w:rPr>
        <w:t xml:space="preserve"> </w:t>
      </w:r>
    </w:p>
    <w:p w14:paraId="70A30285" w14:textId="77777777" w:rsidR="00B97147" w:rsidRPr="00BB35FB" w:rsidRDefault="00B97147" w:rsidP="001B582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46" w:author="Nasser Mustafa [2]" w:date="2018-09-17T11:30:00Z">
            <w:rPr>
              <w:rFonts w:ascii="Times New Roman" w:hAnsi="Times New Roman"/>
            </w:rPr>
          </w:rPrChange>
        </w:rPr>
      </w:pPr>
      <w:bookmarkStart w:id="4247" w:name="_Ref420497625"/>
      <w:bookmarkEnd w:id="4243"/>
      <w:r w:rsidRPr="00BB35FB">
        <w:rPr>
          <w:rFonts w:ascii="Times New Roman" w:hAnsi="Times New Roman"/>
          <w:highlight w:val="yellow"/>
          <w:rPrChange w:id="4248" w:author="Nasser Mustafa [2]" w:date="2018-09-17T11:30:00Z">
            <w:rPr>
              <w:rFonts w:ascii="Times New Roman" w:hAnsi="Times New Roman"/>
            </w:rPr>
          </w:rPrChange>
        </w:rPr>
        <w:t>The model shall allow applying more than one or more characterization to an artifact or trace link.</w:t>
      </w:r>
      <w:bookmarkEnd w:id="4247"/>
    </w:p>
    <w:p w14:paraId="38A4A8D2" w14:textId="77777777" w:rsidR="00B97147" w:rsidRPr="00BB35FB" w:rsidRDefault="00B97147" w:rsidP="001B582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49" w:author="Nasser Mustafa [2]" w:date="2018-09-17T11:30:00Z">
            <w:rPr>
              <w:rFonts w:ascii="Times New Roman" w:hAnsi="Times New Roman"/>
            </w:rPr>
          </w:rPrChange>
        </w:rPr>
      </w:pPr>
      <w:bookmarkStart w:id="4250" w:name="_Ref420497693"/>
      <w:r w:rsidRPr="00BB35FB">
        <w:rPr>
          <w:rFonts w:ascii="Times New Roman" w:hAnsi="Times New Roman"/>
          <w:highlight w:val="yellow"/>
          <w:rPrChange w:id="4251" w:author="Nasser Mustafa [2]" w:date="2018-09-17T11:30:00Z">
            <w:rPr>
              <w:rFonts w:ascii="Times New Roman" w:hAnsi="Times New Roman"/>
            </w:rPr>
          </w:rPrChange>
        </w:rPr>
        <w:t>The model shall allow modeling traceability between artifacts at different levels of granularity (i.e., different conceptual or decomposition levels).</w:t>
      </w:r>
      <w:bookmarkEnd w:id="4250"/>
      <w:r w:rsidRPr="00BB35FB">
        <w:rPr>
          <w:rFonts w:ascii="Times New Roman" w:hAnsi="Times New Roman"/>
          <w:highlight w:val="yellow"/>
          <w:rPrChange w:id="4252" w:author="Nasser Mustafa [2]" w:date="2018-09-17T11:30:00Z">
            <w:rPr>
              <w:rFonts w:ascii="Times New Roman" w:hAnsi="Times New Roman"/>
            </w:rPr>
          </w:rPrChange>
        </w:rPr>
        <w:t xml:space="preserve"> </w:t>
      </w:r>
    </w:p>
    <w:p w14:paraId="1FED478C" w14:textId="45738985" w:rsidR="00B97147" w:rsidRPr="00BB35FB" w:rsidRDefault="00B97147" w:rsidP="001B582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53" w:author="Nasser Mustafa [2]" w:date="2018-09-17T11:30:00Z">
            <w:rPr>
              <w:rFonts w:ascii="Times New Roman" w:hAnsi="Times New Roman"/>
            </w:rPr>
          </w:rPrChange>
        </w:rPr>
      </w:pPr>
      <w:bookmarkStart w:id="4254" w:name="_Ref420497724"/>
      <w:r w:rsidRPr="00BB35FB">
        <w:rPr>
          <w:rFonts w:ascii="Times New Roman" w:hAnsi="Times New Roman"/>
          <w:highlight w:val="yellow"/>
          <w:rPrChange w:id="4255" w:author="Nasser Mustafa [2]" w:date="2018-09-17T11:30:00Z">
            <w:rPr>
              <w:rFonts w:ascii="Times New Roman" w:hAnsi="Times New Roman"/>
            </w:rPr>
          </w:rPrChange>
        </w:rPr>
        <w:t>The model shall allow capturing traceability information between models during model transformation.</w:t>
      </w:r>
      <w:bookmarkEnd w:id="4254"/>
      <w:r w:rsidR="006A2658" w:rsidRPr="00BB35FB">
        <w:rPr>
          <w:rFonts w:ascii="Times New Roman" w:hAnsi="Times New Roman"/>
          <w:highlight w:val="yellow"/>
          <w:rPrChange w:id="4256" w:author="Nasser Mustafa [2]" w:date="2018-09-17T11:30:00Z">
            <w:rPr>
              <w:rFonts w:ascii="Times New Roman" w:hAnsi="Times New Roman"/>
            </w:rPr>
          </w:rPrChange>
        </w:rPr>
        <w:t xml:space="preserve"> </w:t>
      </w:r>
    </w:p>
    <w:p w14:paraId="6CDE95BB" w14:textId="77777777" w:rsidR="00B97147" w:rsidRPr="00BB35FB" w:rsidRDefault="00B97147" w:rsidP="001B582E">
      <w:pPr>
        <w:pStyle w:val="ListParagraph"/>
        <w:keepNext w:val="0"/>
        <w:numPr>
          <w:ilvl w:val="0"/>
          <w:numId w:val="8"/>
        </w:numPr>
        <w:tabs>
          <w:tab w:val="left" w:pos="0"/>
          <w:tab w:val="left" w:pos="900"/>
        </w:tabs>
        <w:spacing w:line="480" w:lineRule="auto"/>
        <w:ind w:left="1276" w:hanging="919"/>
        <w:jc w:val="both"/>
        <w:rPr>
          <w:rFonts w:ascii="Times New Roman" w:hAnsi="Times New Roman"/>
          <w:highlight w:val="yellow"/>
          <w:rPrChange w:id="4257" w:author="Nasser Mustafa [2]" w:date="2018-09-17T11:30:00Z">
            <w:rPr>
              <w:rFonts w:ascii="Times New Roman" w:hAnsi="Times New Roman"/>
            </w:rPr>
          </w:rPrChange>
        </w:rPr>
      </w:pPr>
      <w:bookmarkStart w:id="4258" w:name="_Ref421373421"/>
      <w:bookmarkStart w:id="4259" w:name="_Ref420497613"/>
      <w:r w:rsidRPr="00BB35FB">
        <w:rPr>
          <w:rFonts w:ascii="Times New Roman" w:hAnsi="Times New Roman"/>
          <w:highlight w:val="yellow"/>
          <w:rPrChange w:id="4260" w:author="Nasser Mustafa [2]" w:date="2018-09-17T11:30:00Z">
            <w:rPr>
              <w:rFonts w:ascii="Times New Roman" w:hAnsi="Times New Roman"/>
            </w:rPr>
          </w:rPrChange>
        </w:rPr>
        <w:t>The model shall be flexible such that it allows accommodating a new trace link, artifact, constraint, and characterization without changing the model itself.</w:t>
      </w:r>
      <w:bookmarkEnd w:id="4258"/>
    </w:p>
    <w:p w14:paraId="322318E7" w14:textId="48E4D6B1" w:rsidR="00B97147" w:rsidRPr="00BB35FB" w:rsidRDefault="00B97147" w:rsidP="001B582E">
      <w:pPr>
        <w:tabs>
          <w:tab w:val="left" w:pos="900"/>
        </w:tabs>
        <w:spacing w:line="480" w:lineRule="auto"/>
        <w:jc w:val="both"/>
        <w:rPr>
          <w:rFonts w:ascii="Times New Roman" w:hAnsi="Times New Roman"/>
          <w:highlight w:val="yellow"/>
          <w:rPrChange w:id="4261" w:author="Nasser Mustafa [2]" w:date="2018-09-17T11:30:00Z">
            <w:rPr>
              <w:rFonts w:ascii="Times New Roman" w:hAnsi="Times New Roman"/>
            </w:rPr>
          </w:rPrChange>
        </w:rPr>
      </w:pPr>
      <w:r w:rsidRPr="00BB35FB">
        <w:rPr>
          <w:rFonts w:ascii="Times New Roman" w:hAnsi="Times New Roman"/>
          <w:highlight w:val="yellow"/>
          <w:rPrChange w:id="4262" w:author="Nasser Mustafa [2]" w:date="2018-09-17T11:30:00Z">
            <w:rPr>
              <w:rFonts w:ascii="Times New Roman" w:hAnsi="Times New Roman"/>
            </w:rPr>
          </w:rPrChange>
        </w:rPr>
        <w:t xml:space="preserve">The abovementioned requirements </w:t>
      </w:r>
      <w:r w:rsidRPr="00BB35FB">
        <w:rPr>
          <w:rFonts w:ascii="Times New Roman" w:hAnsi="Times New Roman"/>
          <w:noProof/>
          <w:highlight w:val="yellow"/>
          <w:rPrChange w:id="4263" w:author="Nasser Mustafa [2]" w:date="2018-09-17T11:30:00Z">
            <w:rPr>
              <w:rFonts w:ascii="Times New Roman" w:hAnsi="Times New Roman"/>
              <w:noProof/>
            </w:rPr>
          </w:rPrChange>
        </w:rPr>
        <w:t>assume</w:t>
      </w:r>
      <w:r w:rsidRPr="00BB35FB">
        <w:rPr>
          <w:rFonts w:ascii="Times New Roman" w:hAnsi="Times New Roman"/>
          <w:highlight w:val="yellow"/>
          <w:rPrChange w:id="4264" w:author="Nasser Mustafa [2]" w:date="2018-09-17T11:30:00Z">
            <w:rPr>
              <w:rFonts w:ascii="Times New Roman" w:hAnsi="Times New Roman"/>
            </w:rPr>
          </w:rPrChange>
        </w:rPr>
        <w:t xml:space="preserve"> that a traceability model should not rely on the fact that artifacts are instances of </w:t>
      </w:r>
      <w:r w:rsidRPr="00BB35FB">
        <w:rPr>
          <w:rFonts w:ascii="Times New Roman" w:hAnsi="Times New Roman"/>
          <w:noProof/>
          <w:highlight w:val="yellow"/>
          <w:rPrChange w:id="4265" w:author="Nasser Mustafa [2]" w:date="2018-09-17T11:30:00Z">
            <w:rPr>
              <w:rFonts w:ascii="Times New Roman" w:hAnsi="Times New Roman"/>
              <w:noProof/>
            </w:rPr>
          </w:rPrChange>
        </w:rPr>
        <w:t>an MOF-based</w:t>
      </w:r>
      <w:r w:rsidRPr="00BB35FB">
        <w:rPr>
          <w:rFonts w:ascii="Times New Roman" w:hAnsi="Times New Roman"/>
          <w:highlight w:val="yellow"/>
          <w:rPrChange w:id="4266" w:author="Nasser Mustafa [2]" w:date="2018-09-17T11:30:00Z">
            <w:rPr>
              <w:rFonts w:ascii="Times New Roman" w:hAnsi="Times New Roman"/>
            </w:rPr>
          </w:rPrChange>
        </w:rPr>
        <w:t xml:space="preserve"> language. We typically need to link artifacts that come from widely different sources. We are al</w:t>
      </w:r>
      <w:r w:rsidRPr="00BB35FB">
        <w:rPr>
          <w:rFonts w:ascii="Times New Roman" w:hAnsi="Times New Roman"/>
          <w:noProof/>
          <w:highlight w:val="yellow"/>
          <w:rPrChange w:id="4267" w:author="Nasser Mustafa [2]" w:date="2018-09-17T11:30:00Z">
            <w:rPr>
              <w:rFonts w:ascii="Times New Roman" w:hAnsi="Times New Roman"/>
              <w:noProof/>
            </w:rPr>
          </w:rPrChange>
        </w:rPr>
        <w:t xml:space="preserve">so looking for a model that can accommodate </w:t>
      </w:r>
      <w:r w:rsidRPr="00BB35FB">
        <w:rPr>
          <w:rFonts w:ascii="Times New Roman" w:hAnsi="Times New Roman"/>
          <w:highlight w:val="yellow"/>
          <w:rPrChange w:id="4268" w:author="Nasser Mustafa [2]" w:date="2018-09-17T11:30:00Z">
            <w:rPr>
              <w:rFonts w:ascii="Times New Roman" w:hAnsi="Times New Roman"/>
            </w:rPr>
          </w:rPrChange>
        </w:rPr>
        <w:t>any taxonomy of traceability links engineers may want to use. In other words, it should allow different, possibly new, ways of characterizing trace data. As a result, the model should not make any assumption about the types of artifacts that can be linked (heterogeneous artifacts), or how they should be classified (various possible taxonomies), and therefore it should not make any assumption about the semantics those links could have according to engineers’ needs. The model should not change when new artifacts, coming from newly created modeling notations need to be traced, or when new classification taxonomies need to be used. One can view these two constraints as having to identify a traceability model that can be extensible, to accommo</w:t>
      </w:r>
      <w:r w:rsidR="00564E4B" w:rsidRPr="00BB35FB">
        <w:rPr>
          <w:rFonts w:ascii="Times New Roman" w:hAnsi="Times New Roman"/>
          <w:highlight w:val="yellow"/>
          <w:rPrChange w:id="4269" w:author="Nasser Mustafa [2]" w:date="2018-09-17T11:30:00Z">
            <w:rPr>
              <w:rFonts w:ascii="Times New Roman" w:hAnsi="Times New Roman"/>
            </w:rPr>
          </w:rPrChange>
        </w:rPr>
        <w:t xml:space="preserve">date new models, new artifacts, </w:t>
      </w:r>
      <w:r w:rsidRPr="00BB35FB">
        <w:rPr>
          <w:rFonts w:ascii="Times New Roman" w:hAnsi="Times New Roman"/>
          <w:highlight w:val="yellow"/>
          <w:rPrChange w:id="4270" w:author="Nasser Mustafa [2]" w:date="2018-09-17T11:30:00Z">
            <w:rPr>
              <w:rFonts w:ascii="Times New Roman" w:hAnsi="Times New Roman"/>
            </w:rPr>
          </w:rPrChange>
        </w:rPr>
        <w:t xml:space="preserve">different, possibly new ways of characterizing them, without having to change the model itself (only its instance would change). </w:t>
      </w:r>
    </w:p>
    <w:p w14:paraId="077F140A" w14:textId="63DA671A" w:rsidR="00B97147" w:rsidRPr="00FA3552" w:rsidRDefault="00B97147" w:rsidP="001B582E">
      <w:pPr>
        <w:tabs>
          <w:tab w:val="left" w:pos="0"/>
          <w:tab w:val="left" w:pos="900"/>
        </w:tabs>
        <w:spacing w:line="480" w:lineRule="auto"/>
        <w:jc w:val="both"/>
        <w:rPr>
          <w:rFonts w:ascii="Times New Roman" w:hAnsi="Times New Roman"/>
        </w:rPr>
      </w:pPr>
      <w:r w:rsidRPr="00BB35FB">
        <w:rPr>
          <w:rFonts w:ascii="Times New Roman" w:hAnsi="Times New Roman"/>
          <w:bCs/>
          <w:highlight w:val="yellow"/>
          <w:rPrChange w:id="4271" w:author="Nasser Mustafa [2]" w:date="2018-09-17T11:30:00Z">
            <w:rPr>
              <w:rFonts w:ascii="Times New Roman" w:hAnsi="Times New Roman"/>
              <w:bCs/>
            </w:rPr>
          </w:rPrChange>
        </w:rPr>
        <w:t xml:space="preserve">We assume users to have three roles, similar </w:t>
      </w:r>
      <w:r w:rsidR="008B6072" w:rsidRPr="00BB35FB">
        <w:rPr>
          <w:rFonts w:ascii="Times New Roman" w:hAnsi="Times New Roman"/>
          <w:bCs/>
          <w:highlight w:val="yellow"/>
          <w:rPrChange w:id="4272" w:author="Nasser Mustafa [2]" w:date="2018-09-17T11:30:00Z">
            <w:rPr>
              <w:rFonts w:ascii="Times New Roman" w:hAnsi="Times New Roman"/>
              <w:bCs/>
            </w:rPr>
          </w:rPrChange>
        </w:rPr>
        <w:t xml:space="preserve">to other </w:t>
      </w:r>
      <w:r w:rsidRPr="00BB35FB">
        <w:rPr>
          <w:rFonts w:ascii="Times New Roman" w:hAnsi="Times New Roman"/>
          <w:bCs/>
          <w:highlight w:val="yellow"/>
          <w:rPrChange w:id="4273" w:author="Nasser Mustafa [2]" w:date="2018-09-17T11:30:00Z">
            <w:rPr>
              <w:rFonts w:ascii="Times New Roman" w:hAnsi="Times New Roman"/>
              <w:bCs/>
            </w:rPr>
          </w:rPrChange>
        </w:rPr>
        <w:t>technologies</w:t>
      </w:r>
      <w:r w:rsidR="00564E4B" w:rsidRPr="00BB35FB">
        <w:rPr>
          <w:rFonts w:ascii="Times New Roman" w:hAnsi="Times New Roman"/>
          <w:bCs/>
          <w:highlight w:val="yellow"/>
          <w:rPrChange w:id="4274" w:author="Nasser Mustafa [2]" w:date="2018-09-17T11:30:00Z">
            <w:rPr>
              <w:rFonts w:ascii="Times New Roman" w:hAnsi="Times New Roman"/>
              <w:bCs/>
            </w:rPr>
          </w:rPrChange>
        </w:rPr>
        <w:t xml:space="preserve"> such as networking</w:t>
      </w:r>
      <w:r w:rsidRPr="00BB35FB">
        <w:rPr>
          <w:rFonts w:ascii="Times New Roman" w:hAnsi="Times New Roman"/>
          <w:bCs/>
          <w:highlight w:val="yellow"/>
          <w:rPrChange w:id="4275" w:author="Nasser Mustafa [2]" w:date="2018-09-17T11:30:00Z">
            <w:rPr>
              <w:rFonts w:ascii="Times New Roman" w:hAnsi="Times New Roman"/>
              <w:bCs/>
            </w:rPr>
          </w:rPrChange>
        </w:rPr>
        <w:t xml:space="preserve">, as they require different kinds of expertise and they expect different services from such a generic traceability model: A super-user would be in charge of defining the legal taxonomies, </w:t>
      </w:r>
      <w:r w:rsidRPr="00BB35FB">
        <w:rPr>
          <w:rFonts w:ascii="Times New Roman" w:hAnsi="Times New Roman"/>
          <w:bCs/>
          <w:noProof/>
          <w:highlight w:val="yellow"/>
          <w:rPrChange w:id="4276" w:author="Nasser Mustafa [2]" w:date="2018-09-17T11:30:00Z">
            <w:rPr>
              <w:rFonts w:ascii="Times New Roman" w:hAnsi="Times New Roman"/>
              <w:bCs/>
              <w:noProof/>
            </w:rPr>
          </w:rPrChange>
        </w:rPr>
        <w:t>characterizations,</w:t>
      </w:r>
      <w:r w:rsidRPr="00BB35FB">
        <w:rPr>
          <w:rFonts w:ascii="Times New Roman" w:hAnsi="Times New Roman"/>
          <w:bCs/>
          <w:highlight w:val="yellow"/>
          <w:rPrChange w:id="4277" w:author="Nasser Mustafa [2]" w:date="2018-09-17T11:30:00Z">
            <w:rPr>
              <w:rFonts w:ascii="Times New Roman" w:hAnsi="Times New Roman"/>
              <w:bCs/>
            </w:rPr>
          </w:rPrChange>
        </w:rPr>
        <w:t xml:space="preserve"> and </w:t>
      </w:r>
      <w:commentRangeStart w:id="4278"/>
      <w:commentRangeStart w:id="4279"/>
      <w:r w:rsidRPr="00BB35FB">
        <w:rPr>
          <w:rFonts w:ascii="Times New Roman" w:hAnsi="Times New Roman"/>
          <w:bCs/>
          <w:highlight w:val="yellow"/>
          <w:rPrChange w:id="4280" w:author="Nasser Mustafa [2]" w:date="2018-09-17T11:30:00Z">
            <w:rPr>
              <w:rFonts w:ascii="Times New Roman" w:hAnsi="Times New Roman"/>
              <w:bCs/>
            </w:rPr>
          </w:rPrChange>
        </w:rPr>
        <w:t>constraints</w:t>
      </w:r>
      <w:commentRangeEnd w:id="4278"/>
      <w:r w:rsidR="008B6072" w:rsidRPr="00BB35FB">
        <w:rPr>
          <w:rStyle w:val="CommentReference"/>
          <w:rFonts w:ascii="Times New Roman" w:eastAsia="Calibri" w:hAnsi="Times New Roman"/>
          <w:highlight w:val="yellow"/>
          <w:rPrChange w:id="4281" w:author="Nasser Mustafa [2]" w:date="2018-09-17T11:30:00Z">
            <w:rPr>
              <w:rStyle w:val="CommentReference"/>
              <w:rFonts w:ascii="Times New Roman" w:eastAsia="Calibri" w:hAnsi="Times New Roman"/>
            </w:rPr>
          </w:rPrChange>
        </w:rPr>
        <w:commentReference w:id="4278"/>
      </w:r>
      <w:commentRangeEnd w:id="4279"/>
      <w:r w:rsidR="00C42637" w:rsidRPr="00BB35FB">
        <w:rPr>
          <w:rStyle w:val="CommentReference"/>
          <w:rFonts w:ascii="Times New Roman" w:eastAsia="Calibri" w:hAnsi="Times New Roman"/>
          <w:highlight w:val="yellow"/>
          <w:rPrChange w:id="4282" w:author="Nasser Mustafa [2]" w:date="2018-09-17T11:30:00Z">
            <w:rPr>
              <w:rStyle w:val="CommentReference"/>
              <w:rFonts w:ascii="Times New Roman" w:eastAsia="Calibri" w:hAnsi="Times New Roman"/>
            </w:rPr>
          </w:rPrChange>
        </w:rPr>
        <w:commentReference w:id="4279"/>
      </w:r>
      <w:r w:rsidRPr="00BB35FB">
        <w:rPr>
          <w:rFonts w:ascii="Times New Roman" w:hAnsi="Times New Roman"/>
          <w:bCs/>
          <w:highlight w:val="yellow"/>
          <w:rPrChange w:id="4283" w:author="Nasser Mustafa [2]" w:date="2018-09-17T11:30:00Z">
            <w:rPr>
              <w:rFonts w:ascii="Times New Roman" w:hAnsi="Times New Roman"/>
              <w:bCs/>
            </w:rPr>
          </w:rPrChange>
        </w:rPr>
        <w:t xml:space="preserve">. This would require a deep understanding of the traceability model and those taxonomies/characterizations/constraints as dictated by the context (i.e., domain, organization, team, project); An engineer would be in charge of tooling, for example, to feed trace information from the various tools that are used to create heterogeneous artifacts to be traced, enforce taxonomies defined by the super-user. This would require a deep understanding of the technology being used to provide tool support for our model and its use (e.g., </w:t>
      </w:r>
      <w:r w:rsidRPr="00BB35FB">
        <w:rPr>
          <w:rFonts w:ascii="Times New Roman" w:hAnsi="Times New Roman"/>
          <w:bCs/>
          <w:noProof/>
          <w:highlight w:val="yellow"/>
          <w:rPrChange w:id="4284" w:author="Nasser Mustafa [2]" w:date="2018-09-17T11:30:00Z">
            <w:rPr>
              <w:rFonts w:ascii="Times New Roman" w:hAnsi="Times New Roman"/>
              <w:bCs/>
              <w:noProof/>
            </w:rPr>
          </w:rPrChange>
        </w:rPr>
        <w:t>an MOF-based</w:t>
      </w:r>
      <w:r w:rsidRPr="00BB35FB">
        <w:rPr>
          <w:rFonts w:ascii="Times New Roman" w:hAnsi="Times New Roman"/>
          <w:bCs/>
          <w:highlight w:val="yellow"/>
          <w:rPrChange w:id="4285" w:author="Nasser Mustafa [2]" w:date="2018-09-17T11:30:00Z">
            <w:rPr>
              <w:rFonts w:ascii="Times New Roman" w:hAnsi="Times New Roman"/>
              <w:bCs/>
            </w:rPr>
          </w:rPrChange>
        </w:rPr>
        <w:t xml:space="preserve"> representation of our model in an Eclipse plug-in of some modeling platform); </w:t>
      </w:r>
      <w:r w:rsidR="008B6072" w:rsidRPr="00BB35FB">
        <w:rPr>
          <w:rFonts w:ascii="Times New Roman" w:hAnsi="Times New Roman"/>
          <w:bCs/>
          <w:highlight w:val="yellow"/>
          <w:rPrChange w:id="4286" w:author="Nasser Mustafa [2]" w:date="2018-09-17T11:30:00Z">
            <w:rPr>
              <w:rFonts w:ascii="Times New Roman" w:hAnsi="Times New Roman"/>
              <w:bCs/>
            </w:rPr>
          </w:rPrChange>
        </w:rPr>
        <w:t xml:space="preserve">a </w:t>
      </w:r>
      <w:r w:rsidRPr="00BB35FB">
        <w:rPr>
          <w:rFonts w:ascii="Times New Roman" w:hAnsi="Times New Roman"/>
          <w:bCs/>
          <w:highlight w:val="yellow"/>
          <w:rPrChange w:id="4287" w:author="Nasser Mustafa [2]" w:date="2018-09-17T11:30:00Z">
            <w:rPr>
              <w:rFonts w:ascii="Times New Roman" w:hAnsi="Times New Roman"/>
              <w:bCs/>
            </w:rPr>
          </w:rPrChange>
        </w:rPr>
        <w:t xml:space="preserve">domain expert who would use the technology and tool support to create traceability information between heterogeneous artifacts and </w:t>
      </w:r>
      <w:r w:rsidR="008B6072" w:rsidRPr="00BB35FB">
        <w:rPr>
          <w:rFonts w:ascii="Times New Roman" w:hAnsi="Times New Roman"/>
          <w:bCs/>
          <w:highlight w:val="yellow"/>
          <w:rPrChange w:id="4288" w:author="Nasser Mustafa [2]" w:date="2018-09-17T11:30:00Z">
            <w:rPr>
              <w:rFonts w:ascii="Times New Roman" w:hAnsi="Times New Roman"/>
              <w:bCs/>
            </w:rPr>
          </w:rPrChange>
        </w:rPr>
        <w:t>enquiry</w:t>
      </w:r>
      <w:r w:rsidRPr="00BB35FB">
        <w:rPr>
          <w:rFonts w:ascii="Times New Roman" w:hAnsi="Times New Roman"/>
          <w:bCs/>
          <w:highlight w:val="yellow"/>
          <w:rPrChange w:id="4289" w:author="Nasser Mustafa [2]" w:date="2018-09-17T11:30:00Z">
            <w:rPr>
              <w:rFonts w:ascii="Times New Roman" w:hAnsi="Times New Roman"/>
              <w:bCs/>
            </w:rPr>
          </w:rPrChange>
        </w:rPr>
        <w:t xml:space="preserve"> about this information.</w:t>
      </w:r>
      <w:r w:rsidRPr="00FA3552">
        <w:rPr>
          <w:rFonts w:ascii="Times New Roman" w:hAnsi="Times New Roman"/>
          <w:bCs/>
        </w:rPr>
        <w:t xml:space="preserve"> </w:t>
      </w:r>
    </w:p>
    <w:p w14:paraId="31306700" w14:textId="77777777" w:rsidR="00B97147" w:rsidRPr="00FA3552" w:rsidRDefault="00B97147" w:rsidP="001B582E">
      <w:pPr>
        <w:pStyle w:val="Style6"/>
        <w:tabs>
          <w:tab w:val="left" w:pos="900"/>
        </w:tabs>
        <w:spacing w:line="480" w:lineRule="auto"/>
        <w:ind w:left="540" w:hanging="450"/>
        <w:jc w:val="both"/>
        <w:rPr>
          <w:rFonts w:ascii="Times New Roman" w:hAnsi="Times New Roman"/>
        </w:rPr>
      </w:pPr>
      <w:bookmarkStart w:id="4290" w:name="_Toc421407648"/>
      <w:bookmarkStart w:id="4291" w:name="_Toc421409875"/>
      <w:bookmarkStart w:id="4292" w:name="_Toc421438252"/>
      <w:bookmarkStart w:id="4293" w:name="_Toc421438574"/>
      <w:bookmarkStart w:id="4294" w:name="_Toc421439373"/>
      <w:bookmarkStart w:id="4295" w:name="_Toc421439695"/>
      <w:bookmarkStart w:id="4296" w:name="_Toc421440024"/>
      <w:bookmarkStart w:id="4297" w:name="_Toc421440227"/>
      <w:bookmarkStart w:id="4298" w:name="_Toc421465286"/>
      <w:bookmarkStart w:id="4299" w:name="_Toc421480418"/>
      <w:bookmarkStart w:id="4300" w:name="_Toc421485543"/>
      <w:bookmarkStart w:id="4301" w:name="_Toc421485889"/>
      <w:bookmarkStart w:id="4302" w:name="_Toc421486059"/>
      <w:bookmarkStart w:id="4303" w:name="_Toc421486228"/>
      <w:bookmarkStart w:id="4304" w:name="_Toc421486395"/>
      <w:bookmarkStart w:id="4305" w:name="_Toc421486558"/>
      <w:bookmarkStart w:id="4306" w:name="_Toc421486687"/>
      <w:bookmarkStart w:id="4307" w:name="_Toc421486808"/>
      <w:bookmarkStart w:id="4308" w:name="_Toc421486916"/>
      <w:bookmarkStart w:id="4309" w:name="_Toc421487024"/>
      <w:bookmarkStart w:id="4310" w:name="_Toc421487116"/>
      <w:bookmarkStart w:id="4311" w:name="_Toc421487209"/>
      <w:bookmarkStart w:id="4312" w:name="_Toc421487326"/>
      <w:bookmarkStart w:id="4313" w:name="_Toc421487435"/>
      <w:bookmarkStart w:id="4314" w:name="_Toc421488034"/>
      <w:bookmarkStart w:id="4315" w:name="_Toc421488211"/>
      <w:bookmarkStart w:id="4316" w:name="_Toc421407649"/>
      <w:bookmarkStart w:id="4317" w:name="_Toc421409876"/>
      <w:bookmarkStart w:id="4318" w:name="_Toc421438253"/>
      <w:bookmarkStart w:id="4319" w:name="_Toc421438575"/>
      <w:bookmarkStart w:id="4320" w:name="_Toc421439374"/>
      <w:bookmarkStart w:id="4321" w:name="_Toc421439696"/>
      <w:bookmarkStart w:id="4322" w:name="_Toc421440025"/>
      <w:bookmarkStart w:id="4323" w:name="_Toc421440228"/>
      <w:bookmarkStart w:id="4324" w:name="_Toc421465287"/>
      <w:bookmarkStart w:id="4325" w:name="_Toc421480419"/>
      <w:bookmarkStart w:id="4326" w:name="_Toc421485544"/>
      <w:bookmarkStart w:id="4327" w:name="_Toc421485890"/>
      <w:bookmarkStart w:id="4328" w:name="_Toc421486060"/>
      <w:bookmarkStart w:id="4329" w:name="_Toc421486229"/>
      <w:bookmarkStart w:id="4330" w:name="_Toc421486396"/>
      <w:bookmarkStart w:id="4331" w:name="_Toc421486559"/>
      <w:bookmarkStart w:id="4332" w:name="_Toc421486688"/>
      <w:bookmarkStart w:id="4333" w:name="_Toc421486809"/>
      <w:bookmarkStart w:id="4334" w:name="_Toc421486917"/>
      <w:bookmarkStart w:id="4335" w:name="_Toc421487025"/>
      <w:bookmarkStart w:id="4336" w:name="_Toc421487117"/>
      <w:bookmarkStart w:id="4337" w:name="_Toc421487210"/>
      <w:bookmarkStart w:id="4338" w:name="_Toc421487327"/>
      <w:bookmarkStart w:id="4339" w:name="_Toc421487436"/>
      <w:bookmarkStart w:id="4340" w:name="_Toc421488035"/>
      <w:bookmarkStart w:id="4341" w:name="_Toc421488212"/>
      <w:bookmarkStart w:id="4342" w:name="_Toc421407650"/>
      <w:bookmarkStart w:id="4343" w:name="_Toc421409877"/>
      <w:bookmarkStart w:id="4344" w:name="_Toc421438254"/>
      <w:bookmarkStart w:id="4345" w:name="_Toc421438576"/>
      <w:bookmarkStart w:id="4346" w:name="_Toc421439375"/>
      <w:bookmarkStart w:id="4347" w:name="_Toc421439697"/>
      <w:bookmarkStart w:id="4348" w:name="_Toc421440026"/>
      <w:bookmarkStart w:id="4349" w:name="_Toc421440229"/>
      <w:bookmarkStart w:id="4350" w:name="_Toc421465288"/>
      <w:bookmarkStart w:id="4351" w:name="_Toc421480420"/>
      <w:bookmarkStart w:id="4352" w:name="_Toc421485545"/>
      <w:bookmarkStart w:id="4353" w:name="_Toc421485891"/>
      <w:bookmarkStart w:id="4354" w:name="_Toc421486061"/>
      <w:bookmarkStart w:id="4355" w:name="_Toc421486230"/>
      <w:bookmarkStart w:id="4356" w:name="_Toc421486397"/>
      <w:bookmarkStart w:id="4357" w:name="_Toc421486560"/>
      <w:bookmarkStart w:id="4358" w:name="_Toc421486689"/>
      <w:bookmarkStart w:id="4359" w:name="_Toc421486810"/>
      <w:bookmarkStart w:id="4360" w:name="_Toc421486918"/>
      <w:bookmarkStart w:id="4361" w:name="_Toc421487026"/>
      <w:bookmarkStart w:id="4362" w:name="_Toc421487118"/>
      <w:bookmarkStart w:id="4363" w:name="_Toc421487211"/>
      <w:bookmarkStart w:id="4364" w:name="_Toc421487328"/>
      <w:bookmarkStart w:id="4365" w:name="_Toc421487437"/>
      <w:bookmarkStart w:id="4366" w:name="_Toc421488036"/>
      <w:bookmarkStart w:id="4367" w:name="_Toc421488213"/>
      <w:bookmarkStart w:id="4368" w:name="_Toc421407651"/>
      <w:bookmarkStart w:id="4369" w:name="_Toc421409878"/>
      <w:bookmarkStart w:id="4370" w:name="_Toc421438255"/>
      <w:bookmarkStart w:id="4371" w:name="_Toc421438577"/>
      <w:bookmarkStart w:id="4372" w:name="_Toc421439376"/>
      <w:bookmarkStart w:id="4373" w:name="_Toc421439698"/>
      <w:bookmarkStart w:id="4374" w:name="_Toc421440027"/>
      <w:bookmarkStart w:id="4375" w:name="_Toc421440230"/>
      <w:bookmarkStart w:id="4376" w:name="_Toc421465289"/>
      <w:bookmarkStart w:id="4377" w:name="_Toc421480421"/>
      <w:bookmarkStart w:id="4378" w:name="_Toc421485546"/>
      <w:bookmarkStart w:id="4379" w:name="_Toc421485892"/>
      <w:bookmarkStart w:id="4380" w:name="_Toc421486062"/>
      <w:bookmarkStart w:id="4381" w:name="_Toc421486231"/>
      <w:bookmarkStart w:id="4382" w:name="_Toc421486398"/>
      <w:bookmarkStart w:id="4383" w:name="_Toc421486561"/>
      <w:bookmarkStart w:id="4384" w:name="_Toc421486690"/>
      <w:bookmarkStart w:id="4385" w:name="_Toc421486811"/>
      <w:bookmarkStart w:id="4386" w:name="_Toc421486919"/>
      <w:bookmarkStart w:id="4387" w:name="_Toc421487027"/>
      <w:bookmarkStart w:id="4388" w:name="_Toc421487119"/>
      <w:bookmarkStart w:id="4389" w:name="_Toc421487212"/>
      <w:bookmarkStart w:id="4390" w:name="_Toc421487329"/>
      <w:bookmarkStart w:id="4391" w:name="_Toc421487438"/>
      <w:bookmarkStart w:id="4392" w:name="_Toc421488037"/>
      <w:bookmarkStart w:id="4393" w:name="_Toc421488214"/>
      <w:bookmarkStart w:id="4394" w:name="_Toc420838126"/>
      <w:bookmarkStart w:id="4395" w:name="_Toc420874161"/>
      <w:bookmarkStart w:id="4396" w:name="_Toc420936687"/>
      <w:bookmarkStart w:id="4397" w:name="_Toc420937246"/>
      <w:bookmarkStart w:id="4398" w:name="_Toc420942304"/>
      <w:bookmarkStart w:id="4399" w:name="_Toc420942610"/>
      <w:bookmarkStart w:id="4400" w:name="_Toc420943654"/>
      <w:bookmarkStart w:id="4401" w:name="_Toc421407652"/>
      <w:bookmarkStart w:id="4402" w:name="_Toc421409879"/>
      <w:bookmarkStart w:id="4403" w:name="_Toc421438256"/>
      <w:bookmarkStart w:id="4404" w:name="_Toc421438578"/>
      <w:bookmarkStart w:id="4405" w:name="_Toc421439377"/>
      <w:bookmarkStart w:id="4406" w:name="_Toc421439699"/>
      <w:bookmarkStart w:id="4407" w:name="_Toc421440028"/>
      <w:bookmarkStart w:id="4408" w:name="_Toc421440231"/>
      <w:bookmarkStart w:id="4409" w:name="_Toc421465290"/>
      <w:bookmarkStart w:id="4410" w:name="_Toc421480422"/>
      <w:bookmarkStart w:id="4411" w:name="_Toc421485547"/>
      <w:bookmarkStart w:id="4412" w:name="_Toc421485893"/>
      <w:bookmarkStart w:id="4413" w:name="_Toc421486063"/>
      <w:bookmarkStart w:id="4414" w:name="_Toc421486232"/>
      <w:bookmarkStart w:id="4415" w:name="_Toc421486399"/>
      <w:bookmarkStart w:id="4416" w:name="_Toc421486562"/>
      <w:bookmarkStart w:id="4417" w:name="_Toc421486691"/>
      <w:bookmarkStart w:id="4418" w:name="_Toc421486812"/>
      <w:bookmarkStart w:id="4419" w:name="_Toc421486920"/>
      <w:bookmarkStart w:id="4420" w:name="_Toc421487028"/>
      <w:bookmarkStart w:id="4421" w:name="_Toc421487120"/>
      <w:bookmarkStart w:id="4422" w:name="_Toc421487213"/>
      <w:bookmarkStart w:id="4423" w:name="_Toc421487330"/>
      <w:bookmarkStart w:id="4424" w:name="_Toc421487439"/>
      <w:bookmarkStart w:id="4425" w:name="_Toc421488038"/>
      <w:bookmarkStart w:id="4426" w:name="_Toc421488215"/>
      <w:bookmarkStart w:id="4427" w:name="_Toc420454864"/>
      <w:bookmarkStart w:id="4428" w:name="_Toc420838128"/>
      <w:bookmarkStart w:id="4429" w:name="_Toc420874163"/>
      <w:bookmarkStart w:id="4430" w:name="_Toc420936689"/>
      <w:bookmarkStart w:id="4431" w:name="_Toc420937248"/>
      <w:bookmarkStart w:id="4432" w:name="_Toc420942306"/>
      <w:bookmarkStart w:id="4433" w:name="_Toc420942612"/>
      <w:bookmarkStart w:id="4434" w:name="_Toc420943656"/>
      <w:bookmarkStart w:id="4435" w:name="_Toc421407654"/>
      <w:bookmarkStart w:id="4436" w:name="_Toc421409881"/>
      <w:bookmarkStart w:id="4437" w:name="_Toc421438258"/>
      <w:bookmarkStart w:id="4438" w:name="_Toc421438580"/>
      <w:bookmarkStart w:id="4439" w:name="_Toc421439379"/>
      <w:bookmarkStart w:id="4440" w:name="_Toc421439701"/>
      <w:bookmarkStart w:id="4441" w:name="_Toc421440030"/>
      <w:bookmarkStart w:id="4442" w:name="_Toc421440233"/>
      <w:bookmarkStart w:id="4443" w:name="_Toc421465292"/>
      <w:bookmarkStart w:id="4444" w:name="_Toc421480424"/>
      <w:bookmarkStart w:id="4445" w:name="_Toc421485549"/>
      <w:bookmarkStart w:id="4446" w:name="_Toc421485895"/>
      <w:bookmarkStart w:id="4447" w:name="_Toc421486065"/>
      <w:bookmarkStart w:id="4448" w:name="_Toc421486234"/>
      <w:bookmarkStart w:id="4449" w:name="_Toc421486401"/>
      <w:bookmarkStart w:id="4450" w:name="_Toc421486564"/>
      <w:bookmarkStart w:id="4451" w:name="_Toc421486693"/>
      <w:bookmarkStart w:id="4452" w:name="_Toc421486814"/>
      <w:bookmarkStart w:id="4453" w:name="_Toc421486922"/>
      <w:bookmarkStart w:id="4454" w:name="_Toc421487030"/>
      <w:bookmarkStart w:id="4455" w:name="_Toc421487122"/>
      <w:bookmarkStart w:id="4456" w:name="_Toc421487215"/>
      <w:bookmarkStart w:id="4457" w:name="_Toc421487332"/>
      <w:bookmarkStart w:id="4458" w:name="_Toc421487441"/>
      <w:bookmarkStart w:id="4459" w:name="_Toc421488040"/>
      <w:bookmarkStart w:id="4460" w:name="_Toc421488217"/>
      <w:bookmarkStart w:id="4461" w:name="_Toc421407655"/>
      <w:bookmarkStart w:id="4462" w:name="_Toc421409882"/>
      <w:bookmarkStart w:id="4463" w:name="_Toc421438259"/>
      <w:bookmarkStart w:id="4464" w:name="_Toc421438581"/>
      <w:bookmarkStart w:id="4465" w:name="_Toc421439380"/>
      <w:bookmarkStart w:id="4466" w:name="_Toc421439702"/>
      <w:bookmarkStart w:id="4467" w:name="_Toc421440031"/>
      <w:bookmarkStart w:id="4468" w:name="_Toc421440234"/>
      <w:bookmarkStart w:id="4469" w:name="_Toc421465293"/>
      <w:bookmarkStart w:id="4470" w:name="_Toc421480425"/>
      <w:bookmarkStart w:id="4471" w:name="_Toc421485550"/>
      <w:bookmarkStart w:id="4472" w:name="_Toc421485896"/>
      <w:bookmarkStart w:id="4473" w:name="_Toc421486066"/>
      <w:bookmarkStart w:id="4474" w:name="_Toc421486235"/>
      <w:bookmarkStart w:id="4475" w:name="_Toc421486402"/>
      <w:bookmarkStart w:id="4476" w:name="_Toc421486565"/>
      <w:bookmarkStart w:id="4477" w:name="_Toc421486694"/>
      <w:bookmarkStart w:id="4478" w:name="_Toc421486815"/>
      <w:bookmarkStart w:id="4479" w:name="_Toc421486923"/>
      <w:bookmarkStart w:id="4480" w:name="_Toc421487031"/>
      <w:bookmarkStart w:id="4481" w:name="_Toc421487123"/>
      <w:bookmarkStart w:id="4482" w:name="_Toc421487216"/>
      <w:bookmarkStart w:id="4483" w:name="_Toc421487333"/>
      <w:bookmarkStart w:id="4484" w:name="_Toc421487442"/>
      <w:bookmarkStart w:id="4485" w:name="_Toc421488041"/>
      <w:bookmarkStart w:id="4486" w:name="_Toc421488218"/>
      <w:bookmarkStart w:id="4487" w:name="_Toc420454865"/>
      <w:bookmarkStart w:id="4488" w:name="_Toc420838129"/>
      <w:bookmarkStart w:id="4489" w:name="_Toc420874164"/>
      <w:bookmarkStart w:id="4490" w:name="_Toc420936690"/>
      <w:bookmarkStart w:id="4491" w:name="_Toc420937249"/>
      <w:bookmarkStart w:id="4492" w:name="_Toc420942307"/>
      <w:bookmarkStart w:id="4493" w:name="_Toc420942613"/>
      <w:bookmarkStart w:id="4494" w:name="_Toc420943657"/>
      <w:bookmarkStart w:id="4495" w:name="_Toc421285951"/>
      <w:bookmarkStart w:id="4496" w:name="_Toc421407656"/>
      <w:bookmarkStart w:id="4497" w:name="_Toc421409883"/>
      <w:bookmarkStart w:id="4498" w:name="_Toc421438260"/>
      <w:bookmarkStart w:id="4499" w:name="_Toc421438582"/>
      <w:bookmarkStart w:id="4500" w:name="_Toc421439381"/>
      <w:bookmarkStart w:id="4501" w:name="_Toc421439703"/>
      <w:bookmarkStart w:id="4502" w:name="_Toc421440032"/>
      <w:bookmarkStart w:id="4503" w:name="_Toc421440235"/>
      <w:bookmarkStart w:id="4504" w:name="_Toc421465294"/>
      <w:bookmarkStart w:id="4505" w:name="_Toc421480426"/>
      <w:bookmarkStart w:id="4506" w:name="_Toc421485551"/>
      <w:bookmarkStart w:id="4507" w:name="_Toc421485897"/>
      <w:bookmarkStart w:id="4508" w:name="_Toc421486067"/>
      <w:bookmarkStart w:id="4509" w:name="_Toc421486236"/>
      <w:bookmarkStart w:id="4510" w:name="_Toc421486403"/>
      <w:bookmarkStart w:id="4511" w:name="_Toc421486566"/>
      <w:bookmarkStart w:id="4512" w:name="_Toc421486695"/>
      <w:bookmarkStart w:id="4513" w:name="_Toc421486816"/>
      <w:bookmarkStart w:id="4514" w:name="_Toc421486924"/>
      <w:bookmarkStart w:id="4515" w:name="_Toc421487032"/>
      <w:bookmarkStart w:id="4516" w:name="_Toc421487124"/>
      <w:bookmarkStart w:id="4517" w:name="_Toc421487217"/>
      <w:bookmarkStart w:id="4518" w:name="_Toc421487334"/>
      <w:bookmarkStart w:id="4519" w:name="_Toc421487443"/>
      <w:bookmarkStart w:id="4520" w:name="_Toc421488042"/>
      <w:bookmarkStart w:id="4521" w:name="_Toc421488219"/>
      <w:bookmarkStart w:id="4522" w:name="_Ref256959400"/>
      <w:bookmarkStart w:id="4523" w:name="_Ref403050924"/>
      <w:bookmarkStart w:id="4524" w:name="_Ref415221462"/>
      <w:bookmarkStart w:id="4525" w:name="_Toc517828372"/>
      <w:bookmarkStart w:id="4526" w:name="_Toc525737358"/>
      <w:bookmarkEnd w:id="425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r w:rsidRPr="00FA3552">
        <w:rPr>
          <w:rFonts w:ascii="Times New Roman" w:hAnsi="Times New Roman"/>
        </w:rPr>
        <w:t>Traceability Model</w:t>
      </w:r>
      <w:bookmarkEnd w:id="4522"/>
      <w:r w:rsidRPr="00FA3552">
        <w:rPr>
          <w:rFonts w:ascii="Times New Roman" w:hAnsi="Times New Roman"/>
        </w:rPr>
        <w:t xml:space="preserve"> Design</w:t>
      </w:r>
      <w:bookmarkEnd w:id="4523"/>
      <w:bookmarkEnd w:id="4524"/>
      <w:bookmarkEnd w:id="4525"/>
      <w:bookmarkEnd w:id="4526"/>
    </w:p>
    <w:p w14:paraId="28EC3AA7" w14:textId="03C0355D"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The design of our model in </w:t>
      </w:r>
      <w:r w:rsidRPr="00FA3552">
        <w:rPr>
          <w:rFonts w:ascii="Times New Roman" w:hAnsi="Times New Roman"/>
        </w:rPr>
        <w:fldChar w:fldCharType="begin"/>
      </w:r>
      <w:r w:rsidRPr="00FA3552">
        <w:rPr>
          <w:rFonts w:ascii="Times New Roman" w:hAnsi="Times New Roman"/>
        </w:rPr>
        <w:instrText xml:space="preserve"> REF _Ref482984219 \h  \* MERGEFORMAT </w:instrText>
      </w:r>
      <w:r w:rsidRPr="00FA3552">
        <w:rPr>
          <w:rFonts w:ascii="Times New Roman" w:hAnsi="Times New Roman"/>
        </w:rPr>
      </w:r>
      <w:r w:rsidRPr="00FA3552">
        <w:rPr>
          <w:rFonts w:ascii="Times New Roman" w:hAnsi="Times New Roman"/>
        </w:rPr>
        <w:fldChar w:fldCharType="separate"/>
      </w:r>
      <w:ins w:id="4527" w:author="Nasser Mustafa [2]" w:date="2018-09-26T11:08:00Z">
        <w:r w:rsidR="00047800" w:rsidRPr="00047800">
          <w:rPr>
            <w:rFonts w:ascii="Times New Roman" w:hAnsi="Times New Roman"/>
            <w:rPrChange w:id="4528" w:author="Nasser Mustafa [2]" w:date="2018-09-26T11:08:00Z">
              <w:rPr>
                <w:sz w:val="20"/>
                <w:szCs w:val="20"/>
              </w:rPr>
            </w:rPrChange>
          </w:rPr>
          <w:t xml:space="preserve">Figure </w:t>
        </w:r>
        <w:r w:rsidR="00047800" w:rsidRPr="00047800">
          <w:rPr>
            <w:rFonts w:ascii="Times New Roman" w:hAnsi="Times New Roman"/>
            <w:noProof/>
            <w:rPrChange w:id="4529" w:author="Nasser Mustafa [2]" w:date="2018-09-26T11:08:00Z">
              <w:rPr>
                <w:noProof/>
                <w:sz w:val="20"/>
                <w:szCs w:val="20"/>
              </w:rPr>
            </w:rPrChange>
          </w:rPr>
          <w:t>13</w:t>
        </w:r>
      </w:ins>
      <w:del w:id="4530" w:author="Nasser Mustafa [2]" w:date="2018-09-19T14:47:00Z">
        <w:r w:rsidR="00C779F7" w:rsidRPr="00D116F9" w:rsidDel="00740534">
          <w:rPr>
            <w:rFonts w:ascii="Times New Roman" w:hAnsi="Times New Roman"/>
          </w:rPr>
          <w:delText xml:space="preserve">Figure </w:delText>
        </w:r>
        <w:r w:rsidR="00C779F7" w:rsidRPr="00D116F9" w:rsidDel="00740534">
          <w:rPr>
            <w:rFonts w:ascii="Times New Roman" w:hAnsi="Times New Roman"/>
            <w:noProof/>
          </w:rPr>
          <w:delText>13</w:delText>
        </w:r>
      </w:del>
      <w:r w:rsidRPr="00FA3552">
        <w:rPr>
          <w:rFonts w:ascii="Times New Roman" w:hAnsi="Times New Roman"/>
        </w:rPr>
        <w:fldChar w:fldCharType="end"/>
      </w:r>
      <w:r w:rsidRPr="00FA3552">
        <w:rPr>
          <w:rFonts w:ascii="Times New Roman" w:hAnsi="Times New Roman"/>
        </w:rPr>
        <w:t xml:space="preserve"> is based on our need for a solution that satisfies requirements specified in section </w:t>
      </w:r>
      <w:r w:rsidRPr="00FA3552">
        <w:rPr>
          <w:rFonts w:ascii="Times New Roman" w:hAnsi="Times New Roman"/>
        </w:rPr>
        <w:fldChar w:fldCharType="begin"/>
      </w:r>
      <w:r w:rsidRPr="00FA3552">
        <w:rPr>
          <w:rFonts w:ascii="Times New Roman" w:hAnsi="Times New Roman"/>
        </w:rPr>
        <w:instrText xml:space="preserve"> REF _Ref292617414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7.2</w:t>
      </w:r>
      <w:r w:rsidRPr="00FA3552">
        <w:rPr>
          <w:rFonts w:ascii="Times New Roman" w:hAnsi="Times New Roman"/>
        </w:rPr>
        <w:fldChar w:fldCharType="end"/>
      </w:r>
      <w:r w:rsidRPr="00FA3552">
        <w:rPr>
          <w:rFonts w:ascii="Times New Roman" w:hAnsi="Times New Roman"/>
        </w:rPr>
        <w:t xml:space="preserve">. Moreover, our design is inspired by the work of many researchers who designed their own traceability metamodels </w:t>
      </w:r>
      <w:ins w:id="4531" w:author="Nasser Mustafa [2]" w:date="2018-09-18T22:26:00Z">
        <w:r w:rsidR="004735C1">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","id":"ITEM-2","issued":{"date-parts":[["2006"]]},"title":"Towards a traceability framework for model transformations in kermeta","title-short":"ECMDA-TW","type":"paper-conference"},"uris":["http://www.mendeley.com/documents/?uuid=74ddccd6-77a1-455a-9447-cc2604342aa7"]},{"id":"ITEM-3","itemData":{"author":[{"dropping-particle":"","family":"Anquetil","given":"N.","non-dropping-particle":"","parse-names":false,"suffix":""}],"container-title":"Software. Syst. Model","id":"ITEM-3","issue":"4","issued":{"date-parts":[["2010"]]},"page":"427-451","title":"A model-driven traceability framework for software product lines.","type":"article-journal","volume":"9"},"uris":["http://www.mendeley.com/documents/?uuid=a05f4a32-2810-4de4-96b1-e1d956aa669c"]},{"id":"ITEM-4","itemData":{"author":[{"dropping-particle":"","family":"Mate´","given":"A","non-dropping-particle":"","parse-names":false,"suffix":""},{"dropping-particle":"","family":"Trujillo","given":"J","non-dropping-particle":"","parse-names":false,"suffix":""}],"container-title":"International conference on Advanced information systems engineering","id":"ITEM-4","issued":{"date-parts":[["2011"]]},"page":"123-137","publisher-place":"Berlin","title":"A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warehouses","title-short":"CAiSE","type":"paper-conference"},"uris":["http://www.mendeley.com/documents/?uuid=6ce1a77d-a9e7-4681-8678-163e9e37f53c"]},{"id":"ITEM-5","itemData":{"author":[{"dropping-particle":"","family":"Filho","given":"Gilberto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Systems","id":"ITEM-5","issued":{"date-parts":[["2003"]]},"publisher-place":"Portland","title":"Traceability approach for i* and UML models","title-short":"SELMAS","type":"paper-conference"},"uris":["http://www.mendeley.com/documents/?uuid=8b418a08-8891-43f7-a591-228b9717420a"]},{"id":"ITEM-6","itemData":{"author":[{"dropping-particle":"","family":"Paige","given":"Richard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Modeling","id":"ITEM-6","issue":"4","issued":{"date-parts":[["2011"]]},"page":"469-487","title":"Rigorous identification and encoding of trace-links in model-driven engineering","title-short":"SoSyM","type":"article-journal","volume":"10"},"uris":["http://www.mendeley.com/documents/?uuid=22dcdb88-37a8-46ff-be61-12cfc67a2f60"]},{"id":"ITEM-7","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Technology","id":"ITEM-7","issued":{"date-parts":[["2011"]]},"page":"177-188","title":"Towards Traceability Metamodel for Business Process Modeling Notation","title-short":"IFIP AICT","type":"article"},"uris":["http://www.mendeley.com/documents/?uuid=33234f5c-b725-4d36-9660-37678000fec4"]},{"id":"ITEM-8","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Engineering","id":"ITEM-8","issue":"3","issued":{"date-parts":[["2008"]]},"page":"189-193","title":"Towards a traceability model in a MARTE-based methodology for real-time embedded systems","type":"article-journal","volume":"4"},"uris":["http://www.mendeley.com/documents/?uuid=f089f3ba-58f9-4bb4-bd5b-d67b1de30d33"]},{"id":"ITEM-9","itemData":{"author":[{"dropping-particle":"","family":"Taromirad,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(MODELS).","id":"ITEM-9","issued":{"date-parts":[["2013"]]},"publisher-place":"Florida","title":"Towards a Multi-Domain Model-Driven Traceability Approach","type":"paper-conference"},"uris":["http://www.mendeley.com/documents/?uuid=14257d2d-bc8f-4018-ac26-419e5bbd3d56"]}],"mendeley":{"formattedCitation":"[46]–[49], [79], [80], [84], [102], [106]","plainTextFormattedCitation":"[46]–[49], [79], [80], [84], [102], [106]","previouslyFormattedCitation":"[43], [47]–[49], [79], [80], [84], [102], [106]"},"properties":{"noteIndex":0},"schema":"https://github.com/citation-style-language/schema/raw/master/csl-citation.json"}</w:instrText>
      </w:r>
      <w:r w:rsidR="004735C1">
        <w:rPr>
          <w:rFonts w:ascii="Times New Roman" w:hAnsi="Times New Roman"/>
        </w:rPr>
        <w:fldChar w:fldCharType="separate"/>
      </w:r>
      <w:r w:rsidR="00B050F0" w:rsidRPr="00B050F0">
        <w:rPr>
          <w:rFonts w:ascii="Times New Roman" w:hAnsi="Times New Roman"/>
          <w:noProof/>
        </w:rPr>
        <w:t>[46]–[49], [79], [80], [84], [102], [106]</w:t>
      </w:r>
      <w:ins w:id="4532" w:author="Nasser Mustafa [2]" w:date="2018-09-18T22:26:00Z">
        <w:r w:rsidR="004735C1">
          <w:rPr>
            <w:rFonts w:ascii="Times New Roman" w:hAnsi="Times New Roman"/>
          </w:rPr>
          <w:fldChar w:fldCharType="end"/>
        </w:r>
      </w:ins>
      <w:del w:id="4533" w:author="Nasser Mustafa [2]" w:date="2018-09-18T22:26:00Z">
        <w:r w:rsidRPr="00FA3552" w:rsidDel="004735C1">
          <w:rPr>
            <w:rFonts w:ascii="Times New Roman" w:hAnsi="Times New Roman"/>
          </w:rPr>
          <w:fldChar w:fldCharType="begin">
            <w:fldData xml:space="preserve">PEVuZE5vdGU+PENpdGU+PEF1dGhvcj5BbnF1ZXRpbDwvQXV0aG9yPjxZZWFyPjIwMTA8L1llYXI+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=
</w:fldData>
          </w:fldChar>
        </w:r>
        <w:r w:rsidR="00A300CB" w:rsidRPr="004735C1" w:rsidDel="004735C1">
          <w:rPr>
            <w:rFonts w:ascii="Times New Roman" w:hAnsi="Times New Roman"/>
          </w:rPr>
          <w:delInstrText xml:space="preserve"> ADDIN EN.CITE </w:delInstrText>
        </w:r>
        <w:r w:rsidR="00A300CB" w:rsidRPr="004735C1" w:rsidDel="004735C1">
          <w:rPr>
            <w:rFonts w:ascii="Times New Roman" w:hAnsi="Times New Roman"/>
          </w:rPr>
          <w:fldChar w:fldCharType="begin">
            <w:fldData xml:space="preserve">PEVuZE5vdGU+PENpdGU+PEF1dGhvcj5BbnF1ZXRpbDwvQXV0aG9yPjxZZWFyPjIwMTA8L1llYXI+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=
</w:fldData>
          </w:fldChar>
        </w:r>
        <w:r w:rsidR="00A300CB" w:rsidRPr="004735C1" w:rsidDel="004735C1">
          <w:rPr>
            <w:rFonts w:ascii="Times New Roman" w:hAnsi="Times New Roman"/>
          </w:rPr>
          <w:delInstrText xml:space="preserve"> ADDIN EN.CITE.DATA </w:delInstrText>
        </w:r>
        <w:r w:rsidR="00A300CB" w:rsidRPr="004735C1" w:rsidDel="004735C1">
          <w:rPr>
            <w:rFonts w:ascii="Times New Roman" w:hAnsi="Times New Roman"/>
          </w:rPr>
        </w:r>
        <w:r w:rsidR="00A300CB" w:rsidRPr="004735C1" w:rsidDel="004735C1">
          <w:rPr>
            <w:rFonts w:ascii="Times New Roman" w:hAnsi="Times New Roman"/>
          </w:rPr>
          <w:fldChar w:fldCharType="end"/>
        </w:r>
        <w:r w:rsidRPr="00FA3552" w:rsidDel="004735C1">
          <w:rPr>
            <w:rFonts w:ascii="Times New Roman" w:hAnsi="Times New Roman"/>
          </w:rPr>
        </w:r>
        <w:r w:rsidRPr="00FA3552" w:rsidDel="004735C1">
          <w:rPr>
            <w:rFonts w:ascii="Times New Roman" w:hAnsi="Times New Roman"/>
          </w:rPr>
          <w:fldChar w:fldCharType="separate"/>
        </w:r>
        <w:r w:rsidR="00A300CB" w:rsidRPr="004735C1" w:rsidDel="004735C1">
          <w:rPr>
            <w:rFonts w:ascii="Times New Roman" w:hAnsi="Times New Roman"/>
            <w:noProof/>
          </w:rPr>
          <w:delText>[</w:delText>
        </w:r>
        <w:r w:rsidR="00660900" w:rsidRPr="004735C1" w:rsidDel="004735C1">
          <w:fldChar w:fldCharType="begin"/>
        </w:r>
        <w:r w:rsidR="00660900" w:rsidRPr="004735C1" w:rsidDel="004735C1">
          <w:delInstrText xml:space="preserve"> HYPERLINK \l "_ENREF_3" \o "Drivalos, 2008 #106" </w:delInstrText>
        </w:r>
        <w:r w:rsidR="00660900" w:rsidRPr="004735C1" w:rsidDel="004735C1">
          <w:fldChar w:fldCharType="separate"/>
        </w:r>
        <w:r w:rsidR="006A58FF" w:rsidRPr="004735C1" w:rsidDel="004735C1">
          <w:rPr>
            <w:rFonts w:ascii="Times New Roman" w:hAnsi="Times New Roman"/>
            <w:noProof/>
          </w:rPr>
          <w:delText>3</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"_ENREF_4" \o "Falleri, 2006 #130" </w:delInstrText>
        </w:r>
        <w:r w:rsidR="00660900" w:rsidRPr="004735C1" w:rsidDel="004735C1">
          <w:fldChar w:fldCharType="separate"/>
        </w:r>
        <w:r w:rsidR="006A58FF" w:rsidRPr="004735C1" w:rsidDel="004735C1">
          <w:rPr>
            <w:rFonts w:ascii="Times New Roman" w:hAnsi="Times New Roman"/>
            <w:noProof/>
          </w:rPr>
          <w:delText>4</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"_ENREF_6" \o "Anquetil, 2010 #129" </w:delInstrText>
        </w:r>
        <w:r w:rsidR="00660900" w:rsidRPr="004735C1" w:rsidDel="004735C1">
          <w:fldChar w:fldCharType="separate"/>
        </w:r>
        <w:r w:rsidR="006A58FF" w:rsidRPr="004735C1" w:rsidDel="004735C1">
          <w:rPr>
            <w:rFonts w:ascii="Times New Roman" w:hAnsi="Times New Roman"/>
            <w:noProof/>
          </w:rPr>
          <w:delText>6</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"_ENREF_8" \o "Mate´, 2011 #187" </w:delInstrText>
        </w:r>
        <w:r w:rsidR="00660900" w:rsidRPr="004735C1" w:rsidDel="004735C1">
          <w:fldChar w:fldCharType="separate"/>
        </w:r>
        <w:r w:rsidR="006A58FF" w:rsidRPr="004735C1" w:rsidDel="004735C1">
          <w:rPr>
            <w:rFonts w:ascii="Times New Roman" w:hAnsi="Times New Roman"/>
            <w:noProof/>
          </w:rPr>
          <w:delText>8</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"_ENREF_13" \o "Filho, 2003 #126" </w:delInstrText>
        </w:r>
        <w:r w:rsidR="00660900" w:rsidRPr="004735C1" w:rsidDel="004735C1">
          <w:fldChar w:fldCharType="separate"/>
        </w:r>
        <w:r w:rsidR="006A58FF" w:rsidRPr="004735C1" w:rsidDel="004735C1">
          <w:rPr>
            <w:rFonts w:ascii="Times New Roman" w:hAnsi="Times New Roman"/>
            <w:noProof/>
          </w:rPr>
          <w:delText>13</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"_ENREF_23" \o "Paige, 2011 #127" </w:delInstrText>
        </w:r>
        <w:r w:rsidR="00660900" w:rsidRPr="004735C1" w:rsidDel="004735C1">
          <w:fldChar w:fldCharType="separate"/>
        </w:r>
        <w:r w:rsidR="006A58FF" w:rsidRPr="004735C1" w:rsidDel="004735C1">
          <w:rPr>
            <w:rFonts w:ascii="Times New Roman" w:hAnsi="Times New Roman"/>
            <w:noProof/>
          </w:rPr>
          <w:delText>23</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"_ENREF_25" \o "Pavalkis, 2011 #132" </w:delInstrText>
        </w:r>
        <w:r w:rsidR="00660900" w:rsidRPr="004735C1" w:rsidDel="004735C1">
          <w:fldChar w:fldCharType="separate"/>
        </w:r>
        <w:r w:rsidR="006A58FF" w:rsidRPr="004735C1" w:rsidDel="004735C1">
          <w:rPr>
            <w:rFonts w:ascii="Times New Roman" w:hAnsi="Times New Roman"/>
            <w:noProof/>
          </w:rPr>
          <w:delText>25</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"_ENREF_28" \o "Dubois, 2010 #93" </w:delInstrText>
        </w:r>
        <w:r w:rsidR="00660900" w:rsidRPr="004735C1" w:rsidDel="004735C1">
          <w:fldChar w:fldCharType="separate"/>
        </w:r>
        <w:r w:rsidR="006A58FF" w:rsidRPr="004735C1" w:rsidDel="004735C1">
          <w:rPr>
            <w:rFonts w:ascii="Times New Roman" w:hAnsi="Times New Roman"/>
            <w:noProof/>
          </w:rPr>
          <w:delText>28</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"_ENREF_141" \o "Taromirad, 2012 #97" </w:delInstrText>
        </w:r>
        <w:r w:rsidR="00660900" w:rsidRPr="004735C1" w:rsidDel="004735C1">
          <w:fldChar w:fldCharType="separate"/>
        </w:r>
        <w:r w:rsidR="006A58FF" w:rsidRPr="004735C1" w:rsidDel="004735C1">
          <w:rPr>
            <w:rFonts w:ascii="Times New Roman" w:hAnsi="Times New Roman"/>
            <w:noProof/>
          </w:rPr>
          <w:delText>141</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w:delText>
        </w:r>
        <w:r w:rsidRPr="00FA3552" w:rsidDel="004735C1">
          <w:rPr>
            <w:rFonts w:ascii="Times New Roman" w:hAnsi="Times New Roman"/>
          </w:rPr>
          <w:fldChar w:fldCharType="end"/>
        </w:r>
      </w:del>
      <w:r w:rsidRPr="00FA3552">
        <w:rPr>
          <w:rFonts w:ascii="Times New Roman" w:hAnsi="Times New Roman"/>
        </w:rPr>
        <w:t>, as well as authors who discussed the importance of incorporating semantics to the traceability links by adding constraints</w:t>
      </w:r>
      <w:ins w:id="4534" w:author="Nasser Mustafa [2]" w:date="2018-09-18T22:26:00Z">
        <w:r w:rsidR="004735C1">
          <w:rPr>
            <w:rFonts w:ascii="Times New Roman" w:hAnsi="Times New Roman"/>
          </w:rPr>
          <w:t xml:space="preserve"> </w:t>
        </w:r>
      </w:ins>
      <w:ins w:id="4535" w:author="Nasser Mustafa [2]" w:date="2018-09-18T22:28:00Z">
        <w:r w:rsidR="004735C1">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Anquetil","given":"N.","non-dropping-particle":"","parse-names":false,"suffix":""}],"container-title":"Software. Syst. Model","id":"ITEM-2","issue":"4","issued":{"date-parts":[["2010"]]},"page":"427-451","title":"A model-driven traceability framework for software product lines.","type":"article-journal","volume":"9"},"uris":["http://www.mendeley.com/documents/?uuid=a05f4a32-2810-4de4-96b1-e1d956aa669c"]},{"id":"ITEM-3","itemData":{"author":[{"dropping-particle":"","family":"Paige","given":"Richard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Modeling","id":"ITEM-3","issue":"4","issued":{"date-parts":[["2011"]]},"page":"469-487","title":"Rigorous identification and encoding of trace-links in model-driven engineering","title-short":"SoSyM","type":"article-journal","volume":"10"},"uris":["http://www.mendeley.com/documents/?uuid=22dcdb88-37a8-46ff-be61-12cfc67a2f60"]},{"id":"ITEM-4","itemData":{"author":[{"dropping-particle":"","family":"Ramesh","given":"Balasubramaniam","non-dropping-particle":"","parse-names":false,"suffix":""},{"dropping-particle":"","family":"Edwards","given":"Mari","non-dropping-particle":"","parse-names":false,"suffix":""}],"container-title":"IEEE International Symposium on Requirements Engineering","id":"ITEM-4","issued":{"date-parts":[["1993"]]},"page":"256-259","title":"Issues in the Development of a Requirements Traceability Model","title-short":"IEEE","type":"paper-conference"},"uris":["http://www.mendeley.com/documents/?uuid=a9c8475e-7ae0-431f-ba23-635b6d8caa02"]},{"id":"ITEM-5","itemData":{"author":[{"dropping-particle":"","family":"Polack","given":"Fiona","non-dropping-particle":"","parse-names":false,"suffix":""}],"container-title":"International Conference on Software Testing, Verification, and Validation","id":"ITEM-5","issued":{"date-parts":[["2008"]]},"page":"356-364","title":"Detecting and Repairing Inconsistencies Across Heterogeneous Models","title-short":"ICST","type":"paper-conference"},"uris":["http://www.mendeley.com/documents/?uuid=77c6ef37-2e2d-4647-a474-afa9cc022847"]}],"mendeley":{"formattedCitation":"[9], [46], [78], [84], [102]","plainTextFormattedCitation":"[9], [46], [78], [84], [102]","previouslyFormattedCitation":"[9], [43], [78], [84], [102]"},"properties":{"noteIndex":0},"schema":"https://github.com/citation-style-language/schema/raw/master/csl-citation.json"}</w:instrText>
      </w:r>
      <w:r w:rsidR="004735C1">
        <w:rPr>
          <w:rFonts w:ascii="Times New Roman" w:hAnsi="Times New Roman"/>
        </w:rPr>
        <w:fldChar w:fldCharType="separate"/>
      </w:r>
      <w:r w:rsidR="00B050F0" w:rsidRPr="00B050F0">
        <w:rPr>
          <w:rFonts w:ascii="Times New Roman" w:hAnsi="Times New Roman"/>
          <w:noProof/>
        </w:rPr>
        <w:t>[9], [46], [78], [84], [102]</w:t>
      </w:r>
      <w:ins w:id="4536" w:author="Nasser Mustafa [2]" w:date="2018-09-18T22:28:00Z">
        <w:r w:rsidR="004735C1">
          <w:rPr>
            <w:rFonts w:ascii="Times New Roman" w:hAnsi="Times New Roman"/>
          </w:rPr>
          <w:fldChar w:fldCharType="end"/>
        </w:r>
      </w:ins>
      <w:r w:rsidRPr="00FA3552">
        <w:rPr>
          <w:rFonts w:ascii="Times New Roman" w:hAnsi="Times New Roman"/>
        </w:rPr>
        <w:t xml:space="preserve"> </w:t>
      </w:r>
      <w:del w:id="4537" w:author="Nasser Mustafa [2]" w:date="2018-09-18T22:28:00Z">
        <w:r w:rsidRPr="00FA3552" w:rsidDel="004735C1">
          <w:rPr>
            <w:rFonts w:ascii="Times New Roman" w:hAnsi="Times New Roman"/>
          </w:rPr>
          <w:fldChar w:fldCharType="begin">
            <w:fldData xml:space="preserve">PEVuZE5vdGU+PENpdGU+PEF1dGhvcj5Lb2xvdm9zPC9BdXRob3I+PFllYXI+MjAwODwvWWVhcj48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</w:fldData>
          </w:fldChar>
        </w:r>
        <w:r w:rsidR="00A300CB" w:rsidRPr="004735C1" w:rsidDel="004735C1">
          <w:rPr>
            <w:rFonts w:ascii="Times New Roman" w:hAnsi="Times New Roman"/>
          </w:rPr>
          <w:delInstrText xml:space="preserve"> ADDIN EN.CITE </w:delInstrText>
        </w:r>
        <w:r w:rsidR="00A300CB" w:rsidRPr="004735C1" w:rsidDel="004735C1">
          <w:rPr>
            <w:rFonts w:ascii="Times New Roman" w:hAnsi="Times New Roman"/>
          </w:rPr>
          <w:fldChar w:fldCharType="begin">
            <w:fldData xml:space="preserve">PEVuZE5vdGU+PENpdGU+PEF1dGhvcj5Lb2xvdm9zPC9BdXRob3I+PFllYXI+MjAwODwvWWVhcj48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</w:fldData>
          </w:fldChar>
        </w:r>
        <w:r w:rsidR="00A300CB" w:rsidRPr="004735C1" w:rsidDel="004735C1">
          <w:rPr>
            <w:rFonts w:ascii="Times New Roman" w:hAnsi="Times New Roman"/>
          </w:rPr>
          <w:delInstrText xml:space="preserve"> ADDIN EN.CITE.DATA </w:delInstrText>
        </w:r>
        <w:r w:rsidR="00A300CB" w:rsidRPr="004735C1" w:rsidDel="004735C1">
          <w:rPr>
            <w:rFonts w:ascii="Times New Roman" w:hAnsi="Times New Roman"/>
          </w:rPr>
        </w:r>
        <w:r w:rsidR="00A300CB" w:rsidRPr="004735C1" w:rsidDel="004735C1">
          <w:rPr>
            <w:rFonts w:ascii="Times New Roman" w:hAnsi="Times New Roman"/>
          </w:rPr>
          <w:fldChar w:fldCharType="end"/>
        </w:r>
        <w:r w:rsidRPr="00FA3552" w:rsidDel="004735C1">
          <w:rPr>
            <w:rFonts w:ascii="Times New Roman" w:hAnsi="Times New Roman"/>
          </w:rPr>
        </w:r>
        <w:r w:rsidRPr="00FA3552" w:rsidDel="004735C1">
          <w:rPr>
            <w:rFonts w:ascii="Times New Roman" w:hAnsi="Times New Roman"/>
          </w:rPr>
          <w:fldChar w:fldCharType="separate"/>
        </w:r>
        <w:r w:rsidR="00A300CB" w:rsidRPr="004735C1" w:rsidDel="004735C1">
          <w:rPr>
            <w:rFonts w:ascii="Times New Roman" w:hAnsi="Times New Roman"/>
            <w:noProof/>
          </w:rPr>
          <w:delText>[</w:delText>
        </w:r>
        <w:r w:rsidR="00660900" w:rsidRPr="004735C1" w:rsidDel="004735C1">
          <w:fldChar w:fldCharType="begin"/>
        </w:r>
        <w:r w:rsidR="00660900" w:rsidRPr="004735C1" w:rsidDel="004735C1">
          <w:delInstrText xml:space="preserve"> HYPERLINK \l "_ENREF_3" \o "Drivalos, 2008 #106" </w:delInstrText>
        </w:r>
        <w:r w:rsidR="00660900" w:rsidRPr="004735C1" w:rsidDel="004735C1">
          <w:fldChar w:fldCharType="separate"/>
        </w:r>
        <w:r w:rsidR="006A58FF" w:rsidRPr="004735C1" w:rsidDel="004735C1">
          <w:rPr>
            <w:rFonts w:ascii="Times New Roman" w:hAnsi="Times New Roman"/>
            <w:noProof/>
          </w:rPr>
          <w:delText>3</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"_ENREF_6" \o "Anquetil, 2010 #129" </w:delInstrText>
        </w:r>
        <w:r w:rsidR="00660900" w:rsidRPr="004735C1" w:rsidDel="004735C1">
          <w:fldChar w:fldCharType="separate"/>
        </w:r>
        <w:r w:rsidR="006A58FF" w:rsidRPr="004735C1" w:rsidDel="004735C1">
          <w:rPr>
            <w:rFonts w:ascii="Times New Roman" w:hAnsi="Times New Roman"/>
            <w:noProof/>
          </w:rPr>
          <w:delText>6</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"_ENREF_9" \o "Anquetil, 2010 #43" </w:delInstrText>
        </w:r>
        <w:r w:rsidR="00660900" w:rsidRPr="004735C1" w:rsidDel="004735C1">
          <w:fldChar w:fldCharType="separate"/>
        </w:r>
        <w:r w:rsidR="006A58FF" w:rsidRPr="004735C1" w:rsidDel="004735C1">
          <w:rPr>
            <w:rFonts w:ascii="Times New Roman" w:hAnsi="Times New Roman"/>
            <w:noProof/>
          </w:rPr>
          <w:delText>9</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"_ENREF_11" \o "Paige, 2011 #20" </w:delInstrText>
        </w:r>
        <w:r w:rsidR="00660900" w:rsidRPr="004735C1" w:rsidDel="004735C1">
          <w:fldChar w:fldCharType="separate"/>
        </w:r>
        <w:r w:rsidR="006A58FF" w:rsidRPr="004735C1" w:rsidDel="004735C1">
          <w:rPr>
            <w:rFonts w:ascii="Times New Roman" w:hAnsi="Times New Roman"/>
            <w:noProof/>
          </w:rPr>
          <w:delText>11</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"_ENREF_43" \o "Ramesh, 1993 #5" </w:delInstrText>
        </w:r>
        <w:r w:rsidR="00660900" w:rsidRPr="004735C1" w:rsidDel="004735C1">
          <w:fldChar w:fldCharType="separate"/>
        </w:r>
        <w:r w:rsidR="006A58FF" w:rsidRPr="004735C1" w:rsidDel="004735C1">
          <w:rPr>
            <w:rFonts w:ascii="Times New Roman" w:hAnsi="Times New Roman"/>
            <w:noProof/>
          </w:rPr>
          <w:delText>43</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 xml:space="preserve">, </w:delText>
        </w:r>
        <w:r w:rsidR="00660900" w:rsidRPr="004735C1" w:rsidDel="004735C1">
          <w:fldChar w:fldCharType="begin"/>
        </w:r>
        <w:r w:rsidR="00660900" w:rsidRPr="004735C1" w:rsidDel="004735C1">
          <w:delInstrText xml:space="preserve"> HYPERLINK \l "_ENREF_109" \o "Kolovos, 2008 #11" </w:delInstrText>
        </w:r>
        <w:r w:rsidR="00660900" w:rsidRPr="004735C1" w:rsidDel="004735C1">
          <w:fldChar w:fldCharType="separate"/>
        </w:r>
        <w:r w:rsidR="006A58FF" w:rsidRPr="004735C1" w:rsidDel="004735C1">
          <w:rPr>
            <w:rFonts w:ascii="Times New Roman" w:hAnsi="Times New Roman"/>
            <w:noProof/>
          </w:rPr>
          <w:delText>109</w:delText>
        </w:r>
        <w:r w:rsidR="00660900" w:rsidRPr="004735C1" w:rsidDel="004735C1">
          <w:rPr>
            <w:rFonts w:ascii="Times New Roman" w:hAnsi="Times New Roman"/>
            <w:noProof/>
          </w:rPr>
          <w:fldChar w:fldCharType="end"/>
        </w:r>
        <w:r w:rsidR="00A300CB" w:rsidRPr="004735C1" w:rsidDel="004735C1">
          <w:rPr>
            <w:rFonts w:ascii="Times New Roman" w:hAnsi="Times New Roman"/>
            <w:noProof/>
          </w:rPr>
          <w:delText>]</w:delText>
        </w:r>
        <w:r w:rsidRPr="00FA3552" w:rsidDel="004735C1">
          <w:rPr>
            <w:rFonts w:ascii="Times New Roman" w:hAnsi="Times New Roman"/>
          </w:rPr>
          <w:fldChar w:fldCharType="end"/>
        </w:r>
        <w:r w:rsidRPr="00FA3552" w:rsidDel="004735C1">
          <w:rPr>
            <w:rFonts w:ascii="Times New Roman" w:hAnsi="Times New Roman"/>
          </w:rPr>
          <w:delText xml:space="preserve"> </w:delText>
        </w:r>
      </w:del>
      <w:r w:rsidRPr="00FA3552">
        <w:rPr>
          <w:rFonts w:ascii="Times New Roman" w:hAnsi="Times New Roman"/>
        </w:rPr>
        <w:t xml:space="preserve">since we want to benefit from all those related works. However, as illustrated previously, the solutions to traceability modeling we have found in the literature have one or more of the following drawbacks: the technique is tailored to a specific domain such as model transformation </w:t>
      </w:r>
      <w:ins w:id="4538" w:author="Nasser Mustafa [2]" w:date="2018-09-18T22:29:00Z">
        <w:r w:rsidR="004735C1">
          <w:rPr>
            <w:rFonts w:ascii="Times New Roman" w:hAnsi="Times New Roman"/>
          </w:rPr>
          <w:fldChar w:fldCharType="begin" w:fldLock="1"/>
        </w:r>
      </w:ins>
      <w:r w:rsidR="00B050F0">
        <w:rPr>
          <w:rFonts w:ascii="Times New Roman" w:hAnsi="Times New Roman"/>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r w:rsidR="004735C1">
        <w:rPr>
          <w:rFonts w:ascii="Times New Roman" w:hAnsi="Times New Roman"/>
        </w:rPr>
        <w:fldChar w:fldCharType="separate"/>
      </w:r>
      <w:r w:rsidR="00627C91" w:rsidRPr="00627C91">
        <w:rPr>
          <w:rFonts w:ascii="Times New Roman" w:hAnsi="Times New Roman"/>
          <w:noProof/>
        </w:rPr>
        <w:t>[79]</w:t>
      </w:r>
      <w:ins w:id="4539" w:author="Nasser Mustafa [2]" w:date="2018-09-18T22:29:00Z">
        <w:r w:rsidR="004735C1">
          <w:rPr>
            <w:rFonts w:ascii="Times New Roman" w:hAnsi="Times New Roman"/>
          </w:rPr>
          <w:fldChar w:fldCharType="end"/>
        </w:r>
      </w:ins>
      <w:del w:id="4540" w:author="Nasser Mustafa [2]" w:date="2018-09-18T22:28:00Z">
        <w:r w:rsidRPr="00FA3552" w:rsidDel="004735C1">
          <w:rPr>
            <w:rFonts w:ascii="Times New Roman" w:hAnsi="Times New Roman"/>
          </w:rPr>
          <w:fldChar w:fldCharType="begin"/>
        </w:r>
        <w:r w:rsidR="003C33CA" w:rsidRPr="004735C1" w:rsidDel="004735C1">
          <w:rPr>
            <w:rFonts w:ascii="Times New Roman" w:hAnsi="Times New Roman"/>
          </w:rPr>
          <w:delInstrText xml:space="preserve"> ADDIN EN.CITE &lt;EndNote&gt;&lt;Cite&gt;&lt;Author&gt;Falleri&lt;/Author&gt;&lt;Year&gt;2006.&lt;/Year&gt;&lt;RecNum&gt;19&lt;/RecNum&gt;&lt;DisplayText&gt;[21]&lt;/DisplayText&gt;&lt;record&gt;&lt;rec-number&gt;19&lt;/rec-number&gt;&lt;foreign-keys&gt;&lt;key app="EN" db-id="0fvexaz05rtvw1esxaavpvrkv5f5s0ptttfs"&gt;19&lt;/key&gt;&lt;/foreign-keys&gt;&lt;ref-type name="Conference Proceedings"&gt;10&lt;/ref-type&gt;&lt;contributors&gt;&lt;authors&gt;&lt;author&gt;Falleri, J.&lt;/author&gt;&lt;author&gt;Huchard, M.&lt;/author&gt;&lt;author&gt;Nebut, C.&lt;/author&gt;&lt;/authors&gt;&lt;/contributors&gt;&lt;titles&gt;&lt;title&gt;Towards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FA3552" w:rsidDel="004735C1">
          <w:rPr>
            <w:rFonts w:ascii="Times New Roman" w:hAnsi="Times New Roman"/>
          </w:rPr>
          <w:fldChar w:fldCharType="separate"/>
        </w:r>
        <w:r w:rsidR="003C33CA" w:rsidRPr="004735C1" w:rsidDel="004735C1">
          <w:rPr>
            <w:rFonts w:ascii="Times New Roman" w:hAnsi="Times New Roman"/>
            <w:noProof/>
          </w:rPr>
          <w:delText>[</w:delText>
        </w:r>
        <w:r w:rsidR="00660900" w:rsidRPr="004735C1" w:rsidDel="004735C1">
          <w:fldChar w:fldCharType="begin"/>
        </w:r>
        <w:r w:rsidR="00660900" w:rsidRPr="004735C1" w:rsidDel="004735C1">
          <w:delInstrText xml:space="preserve"> HYPERLINK \l "_ENREF_21" \o "Falleri, 2006 #19" </w:delInstrText>
        </w:r>
        <w:r w:rsidR="00660900" w:rsidRPr="004735C1" w:rsidDel="004735C1">
          <w:fldChar w:fldCharType="separate"/>
        </w:r>
        <w:r w:rsidR="006A58FF" w:rsidRPr="004735C1" w:rsidDel="004735C1">
          <w:rPr>
            <w:rFonts w:ascii="Times New Roman" w:hAnsi="Times New Roman"/>
            <w:noProof/>
          </w:rPr>
          <w:delText>21</w:delText>
        </w:r>
        <w:r w:rsidR="00660900" w:rsidRPr="004735C1" w:rsidDel="004735C1">
          <w:rPr>
            <w:rFonts w:ascii="Times New Roman" w:hAnsi="Times New Roman"/>
            <w:noProof/>
          </w:rPr>
          <w:fldChar w:fldCharType="end"/>
        </w:r>
        <w:r w:rsidR="003C33CA" w:rsidRPr="004735C1" w:rsidDel="004735C1">
          <w:rPr>
            <w:rFonts w:ascii="Times New Roman" w:hAnsi="Times New Roman"/>
            <w:noProof/>
          </w:rPr>
          <w:delText>]</w:delText>
        </w:r>
        <w:r w:rsidRPr="00FA3552" w:rsidDel="004735C1">
          <w:rPr>
            <w:rFonts w:ascii="Times New Roman" w:hAnsi="Times New Roman"/>
          </w:rPr>
          <w:fldChar w:fldCharType="end"/>
        </w:r>
      </w:del>
      <w:r w:rsidRPr="00FA3552">
        <w:rPr>
          <w:rFonts w:ascii="Times New Roman" w:hAnsi="Times New Roman"/>
        </w:rPr>
        <w:t xml:space="preserve"> or BPMN</w:t>
      </w:r>
      <w:ins w:id="4541" w:author="Nasser Mustafa [2]" w:date="2018-09-18T22:29:00Z">
        <w:r w:rsidR="004735C1">
          <w:rPr>
            <w:rFonts w:ascii="Times New Roman" w:hAnsi="Times New Roman"/>
          </w:rPr>
          <w:t xml:space="preserve"> </w:t>
        </w:r>
        <w:r w:rsidR="004735C1">
          <w:rPr>
            <w:rFonts w:ascii="Times New Roman" w:hAnsi="Times New Roman"/>
          </w:rPr>
          <w:fldChar w:fldCharType="begin" w:fldLock="1"/>
        </w:r>
      </w:ins>
      <w:r w:rsidR="00B050F0">
        <w:rPr>
          <w:rFonts w:ascii="Times New Roman" w:hAnsi="Times New Roman"/>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mendeley":{"formattedCitation":"[47]","plainTextFormattedCitation":"[47]","previouslyFormattedCitation":"[47]"},"properties":{"noteIndex":0},"schema":"https://github.com/citation-style-language/schema/raw/master/csl-citation.json"}</w:instrText>
      </w:r>
      <w:r w:rsidR="004735C1">
        <w:rPr>
          <w:rFonts w:ascii="Times New Roman" w:hAnsi="Times New Roman"/>
        </w:rPr>
        <w:fldChar w:fldCharType="separate"/>
      </w:r>
      <w:r w:rsidR="00627C91" w:rsidRPr="00627C91">
        <w:rPr>
          <w:rFonts w:ascii="Times New Roman" w:hAnsi="Times New Roman"/>
          <w:noProof/>
        </w:rPr>
        <w:t>[47]</w:t>
      </w:r>
      <w:ins w:id="4542" w:author="Nasser Mustafa [2]" w:date="2018-09-18T22:29:00Z">
        <w:r w:rsidR="004735C1">
          <w:rPr>
            <w:rFonts w:ascii="Times New Roman" w:hAnsi="Times New Roman"/>
          </w:rPr>
          <w:fldChar w:fldCharType="end"/>
        </w:r>
      </w:ins>
      <w:del w:id="4543" w:author="Nasser Mustafa [2]" w:date="2018-09-18T22:29:00Z">
        <w:r w:rsidRPr="00FA3552" w:rsidDel="004735C1">
          <w:rPr>
            <w:rFonts w:ascii="Times New Roman" w:hAnsi="Times New Roman"/>
          </w:rPr>
          <w:delText xml:space="preserve"> </w:delText>
        </w:r>
        <w:r w:rsidRPr="00FA3552" w:rsidDel="004735C1">
          <w:rPr>
            <w:rFonts w:ascii="Times New Roman" w:hAnsi="Times New Roman"/>
          </w:rPr>
          <w:fldChar w:fldCharType="begin"/>
        </w:r>
        <w:r w:rsidR="003C33CA" w:rsidRPr="004735C1" w:rsidDel="004735C1">
          <w:rPr>
            <w:rFonts w:ascii="Times New Roman" w:hAnsi="Times New Roman"/>
          </w:rPr>
          <w:delInstrText xml:space="preserve"> ADDIN EN.CITE &lt;EndNote&gt;&lt;Cite&gt;&lt;Author&gt;Pavalkis&lt;/Author&gt;&lt;Year&gt;2011.&lt;/Year&gt;&lt;RecNum&gt;3&lt;/RecNum&gt;&lt;DisplayText&gt;[18]&lt;/DisplayText&gt;&lt;record&gt;&lt;rec-number&gt;3&lt;/rec-number&gt;&lt;foreign-keys&gt;&lt;key app="EN" db-id="0fvexaz05rtvw1esxaavpvrkv5f5s0ptttfs"&gt;3&lt;/key&gt;&lt;/foreign-keys&gt;&lt;ref-type name="Journal Article"&gt;17&lt;/ref-type&gt;&lt;contributors&gt;&lt;authors&gt;&lt;author&gt;Pavalkis, S. &lt;/author&gt;&lt;author&gt;Nemuraite,  L.&lt;/author&gt;&lt;author&gt;&lt;style face="normal" font="default" size="100%"&gt;Milevi&lt;/style&gt;&lt;style face="normal" font="default" charset="238" size="100%"&gt;čienė&lt;/style&gt;&lt;style face="normal" font="default" size="100%"&gt;, E.&lt;/style&gt;&lt;/author&gt;&lt;/authors&gt;&lt;/contributors&gt;&lt;titles&gt;&lt;title&gt;&lt;style face="normal" font="default" charset="238" size="100%"&gt;Towards Traceability Metamodel for Business Process Modeling Notation&lt;/style&gt;&lt;/title&gt;&lt;secondary-title&gt;&lt;style face="normal" font="default" size="100%"&gt;IFIP &lt;/style&gt;&lt;style face="normal" font="default" charset="238" size="100%"&gt;Advances in Information and Communication Technology&lt;/style&gt;&lt;/secondary-title&gt;&lt;short-title&gt;IFIP AICT&lt;/short-title&gt;&lt;/titles&gt;&lt;pages&gt;&lt;style face="normal" font="default" charset="238" size="100%"&gt;177-188&lt;/style&gt;&lt;/pages&gt;&lt;dates&gt;&lt;year&gt;&lt;style face="normal" font="default" charset="238" size="100%"&gt;2011&lt;/style&gt;&lt;/year&gt;&lt;/dates&gt;&lt;urls&gt;&lt;/urls&gt;&lt;/record&gt;&lt;/Cite&gt;&lt;/EndNote&gt;</w:delInstrText>
        </w:r>
        <w:r w:rsidRPr="00FA3552" w:rsidDel="004735C1">
          <w:rPr>
            <w:rFonts w:ascii="Times New Roman" w:hAnsi="Times New Roman"/>
          </w:rPr>
          <w:fldChar w:fldCharType="separate"/>
        </w:r>
        <w:r w:rsidR="003C33CA" w:rsidRPr="004735C1" w:rsidDel="004735C1">
          <w:rPr>
            <w:rFonts w:ascii="Times New Roman" w:hAnsi="Times New Roman"/>
            <w:noProof/>
          </w:rPr>
          <w:delText>[</w:delText>
        </w:r>
        <w:r w:rsidR="00660900" w:rsidRPr="004735C1" w:rsidDel="004735C1">
          <w:fldChar w:fldCharType="begin"/>
        </w:r>
        <w:r w:rsidR="00660900" w:rsidRPr="004735C1" w:rsidDel="004735C1">
          <w:delInstrText xml:space="preserve"> HYPERLINK \l "_ENREF_18" \o "Pavalkis, 2011 #3" </w:delInstrText>
        </w:r>
        <w:r w:rsidR="00660900" w:rsidRPr="004735C1" w:rsidDel="004735C1">
          <w:fldChar w:fldCharType="separate"/>
        </w:r>
        <w:r w:rsidR="006A58FF" w:rsidRPr="004735C1" w:rsidDel="004735C1">
          <w:rPr>
            <w:rFonts w:ascii="Times New Roman" w:hAnsi="Times New Roman"/>
            <w:noProof/>
          </w:rPr>
          <w:delText>18</w:delText>
        </w:r>
        <w:r w:rsidR="00660900" w:rsidRPr="004735C1" w:rsidDel="004735C1">
          <w:rPr>
            <w:rFonts w:ascii="Times New Roman" w:hAnsi="Times New Roman"/>
            <w:noProof/>
          </w:rPr>
          <w:fldChar w:fldCharType="end"/>
        </w:r>
        <w:r w:rsidR="003C33CA" w:rsidRPr="004735C1" w:rsidDel="004735C1">
          <w:rPr>
            <w:rFonts w:ascii="Times New Roman" w:hAnsi="Times New Roman"/>
            <w:noProof/>
          </w:rPr>
          <w:delText>]</w:delText>
        </w:r>
        <w:r w:rsidRPr="00FA3552" w:rsidDel="004735C1">
          <w:rPr>
            <w:rFonts w:ascii="Times New Roman" w:hAnsi="Times New Roman"/>
          </w:rPr>
          <w:fldChar w:fldCharType="end"/>
        </w:r>
      </w:del>
      <w:r w:rsidRPr="00FA3552">
        <w:rPr>
          <w:rFonts w:ascii="Times New Roman" w:hAnsi="Times New Roman"/>
        </w:rPr>
        <w:t xml:space="preserve">; the technique is tailored to a specific kind of model from which artifacts are traced, such as MOF-based models </w:t>
      </w:r>
      <w:del w:id="4544" w:author="Nasser Mustafa [2]" w:date="2018-09-18T22:33:00Z">
        <w:r w:rsidRPr="00FA3552" w:rsidDel="004735C1">
          <w:rPr>
            <w:rFonts w:ascii="Times New Roman" w:hAnsi="Times New Roman"/>
          </w:rPr>
          <w:fldChar w:fldCharType="begin"/>
        </w:r>
        <w:r w:rsidR="00A300CB" w:rsidDel="004735C1">
          <w:rPr>
            <w:rFonts w:ascii="Times New Roman" w:hAnsi="Times New Roman"/>
          </w:rPr>
          <w:delInstrText xml:space="preserve"> ADDIN EN.CITE &lt;EndNote&gt;&lt;Cite&gt;&lt;Author&gt;Drivalos&lt;/Author&gt;&lt;Year&gt;2008&lt;/Year&gt;&lt;RecNum&gt;2&lt;/RecNum&gt;&lt;DisplayText&gt;[3]&lt;/DisplayText&gt;&lt;record&gt;&lt;rec-number&gt;2&lt;/rec-number&gt;&lt;foreign-keys&gt;&lt;key app="EN" db-id="rxfad95wgs5d2dexxekxwt2katzr52wtwdxz" timestamp="0"&gt;2&lt;/key&gt;&lt;/foreign-keys&gt;&lt;ref-type name="Conference Proceedings"&gt;10&lt;/ref-type&gt;&lt;contributors&gt;&lt;authors&gt;&lt;author&gt;Nikolaos  Drivalos&lt;/author&gt;&lt;author&gt;Dimitrios S  Kolovos&lt;/author&gt;&lt;author&gt; Richard F  Paige&lt;/author&gt;&lt;author&gt; Kiran J  Fernandes&lt;/author&gt;&lt;/authors&gt;&lt;/contributors&gt;&lt;titles&gt;&lt;title&gt;Engineering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FA3552" w:rsidDel="004735C1">
          <w:rPr>
            <w:rFonts w:ascii="Times New Roman" w:hAnsi="Times New Roman"/>
          </w:rPr>
          <w:fldChar w:fldCharType="separate"/>
        </w:r>
        <w:r w:rsidR="00A300CB" w:rsidDel="004735C1">
          <w:rPr>
            <w:rFonts w:ascii="Times New Roman" w:hAnsi="Times New Roman"/>
            <w:noProof/>
          </w:rPr>
          <w:delText>[</w:delText>
        </w:r>
        <w:r w:rsidR="00660900" w:rsidDel="004735C1">
          <w:fldChar w:fldCharType="begin"/>
        </w:r>
        <w:r w:rsidR="00660900" w:rsidDel="004735C1">
          <w:delInstrText xml:space="preserve"> HYPERLINK \l "_ENREF_3" \o "Drivalos, 2008 #106" </w:delInstrText>
        </w:r>
        <w:r w:rsidR="00660900" w:rsidDel="004735C1">
          <w:fldChar w:fldCharType="separate"/>
        </w:r>
        <w:r w:rsidR="006A58FF" w:rsidDel="004735C1">
          <w:rPr>
            <w:rFonts w:ascii="Times New Roman" w:hAnsi="Times New Roman"/>
            <w:noProof/>
          </w:rPr>
          <w:delText>3</w:delText>
        </w:r>
        <w:r w:rsidR="00660900" w:rsidDel="004735C1">
          <w:rPr>
            <w:rFonts w:ascii="Times New Roman" w:hAnsi="Times New Roman"/>
            <w:noProof/>
          </w:rPr>
          <w:fldChar w:fldCharType="end"/>
        </w:r>
        <w:r w:rsidR="00A300CB" w:rsidDel="004735C1">
          <w:rPr>
            <w:rFonts w:ascii="Times New Roman" w:hAnsi="Times New Roman"/>
            <w:noProof/>
          </w:rPr>
          <w:delText>]</w:delText>
        </w:r>
        <w:r w:rsidRPr="00FA3552" w:rsidDel="004735C1">
          <w:rPr>
            <w:rFonts w:ascii="Times New Roman" w:hAnsi="Times New Roman"/>
          </w:rPr>
          <w:fldChar w:fldCharType="end"/>
        </w:r>
      </w:del>
      <w:ins w:id="4545" w:author="Nasser Mustafa [2]" w:date="2018-09-18T22:34:00Z">
        <w:r w:rsidR="004735C1">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r w:rsidR="004735C1">
        <w:rPr>
          <w:rFonts w:ascii="Times New Roman" w:hAnsi="Times New Roman"/>
        </w:rPr>
        <w:fldChar w:fldCharType="separate"/>
      </w:r>
      <w:r w:rsidR="00627C91" w:rsidRPr="00627C91">
        <w:rPr>
          <w:rFonts w:ascii="Times New Roman" w:hAnsi="Times New Roman"/>
          <w:noProof/>
        </w:rPr>
        <w:t>[102]</w:t>
      </w:r>
      <w:ins w:id="4546" w:author="Nasser Mustafa [2]" w:date="2018-09-18T22:34:00Z">
        <w:r w:rsidR="004735C1">
          <w:rPr>
            <w:rFonts w:ascii="Times New Roman" w:hAnsi="Times New Roman"/>
          </w:rPr>
          <w:fldChar w:fldCharType="end"/>
        </w:r>
      </w:ins>
      <w:r w:rsidRPr="00FA3552">
        <w:rPr>
          <w:rFonts w:ascii="Times New Roman" w:hAnsi="Times New Roman"/>
        </w:rPr>
        <w:t>; the technique does not allow the specification of additional types of traceability links; the technique does not facilitate extensions to new types of traceability links and when this is possible, extensions may lead to a large number of metaclasses (e.g.,</w:t>
      </w:r>
      <w:del w:id="4547" w:author="Nasser Mustafa [2]" w:date="2018-09-18T22:34:00Z">
        <w:r w:rsidRPr="00FA3552" w:rsidDel="004735C1">
          <w:rPr>
            <w:rFonts w:ascii="Times New Roman" w:hAnsi="Times New Roman"/>
          </w:rPr>
          <w:delText xml:space="preserve"> </w:delText>
        </w:r>
      </w:del>
      <w:ins w:id="4548" w:author="Nasser Mustafa [2]" w:date="2018-09-18T22:34:00Z">
        <w:r w:rsidR="004735C1">
          <w:rPr>
            <w:rFonts w:ascii="Times New Roman" w:hAnsi="Times New Roman"/>
          </w:rPr>
          <w:t xml:space="preserve"> </w:t>
        </w:r>
        <w:r w:rsidR="00613DE9">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r w:rsidR="00613DE9">
        <w:rPr>
          <w:rFonts w:ascii="Times New Roman" w:hAnsi="Times New Roman"/>
        </w:rPr>
        <w:fldChar w:fldCharType="separate"/>
      </w:r>
      <w:r w:rsidR="00B050F0" w:rsidRPr="00B050F0">
        <w:rPr>
          <w:rFonts w:ascii="Times New Roman" w:hAnsi="Times New Roman"/>
          <w:noProof/>
        </w:rPr>
        <w:t>[46]</w:t>
      </w:r>
      <w:ins w:id="4549" w:author="Nasser Mustafa [2]" w:date="2018-09-18T22:34:00Z">
        <w:r w:rsidR="00613DE9">
          <w:rPr>
            <w:rFonts w:ascii="Times New Roman" w:hAnsi="Times New Roman"/>
          </w:rPr>
          <w:fldChar w:fldCharType="end"/>
        </w:r>
      </w:ins>
      <w:del w:id="4550" w:author="Nasser Mustafa [2]" w:date="2018-09-18T22:34:00Z">
        <w:r w:rsidRPr="00FA3552" w:rsidDel="004735C1">
          <w:rPr>
            <w:rFonts w:ascii="Times New Roman" w:hAnsi="Times New Roman"/>
          </w:rPr>
          <w:fldChar w:fldCharType="begin"/>
        </w:r>
        <w:r w:rsidR="003C33CA" w:rsidRPr="004735C1" w:rsidDel="004735C1">
          <w:rPr>
            <w:rFonts w:ascii="Times New Roman" w:hAnsi="Times New Roman"/>
          </w:rPr>
          <w:delInstrText xml:space="preserve"> ADDIN EN.CITE &lt;EndNote&gt;&lt;Cite&gt;&lt;Author&gt;Paige&lt;/Author&gt;&lt;Year&gt;2011&lt;/Year&gt;&lt;RecNum&gt;20&lt;/RecNum&gt;&lt;DisplayText&gt;[11]&lt;/DisplayText&gt;&lt;record&gt;&lt;rec-number&gt;20&lt;/rec-number&gt;&lt;foreign-keys&gt;&lt;key app="EN" db-id="0fvexaz05rtvw1esxaavpvrkv5f5s0ptttfs"&gt;20&lt;/key&gt;&lt;/foreign-keys&gt;&lt;ref-type name="Journal Article"&gt;17&lt;/ref-type&gt;&lt;contributors&gt;&lt;authors&gt;&lt;author&gt;Paige, F.&lt;/author&gt;&lt;author&gt;Drivalos, N.&lt;/author&gt;&lt;author&gt;Kolovos, D. S.&lt;/author&gt;&lt;author&gt;Fernandes, K. J.&lt;/author&gt;&lt;author&gt;Power, C. &lt;/author&gt;&lt;author&gt;Olsen, G. K.&lt;/author&gt;&lt;author&gt;Zschaler, S.&lt;/author&gt;&lt;/authors&gt;&lt;/contributors&gt;&lt;titles&gt;&lt;title&gt;Rigorous identification and encoding of trace-links in model-driven engineering&lt;/title&gt;&lt;secondary-title&gt;Software &amp;amp; Systems Modeling&lt;/secondary-title&gt;&lt;/titles&gt;&lt;pages&gt;469-487&lt;/pages&gt;&lt;volume&gt;10&lt;/volume&gt;&lt;number&gt;4&lt;/number&gt;&lt;dates&gt;&lt;year&gt;2011&lt;/year&gt;&lt;/dates&gt;&lt;urls&gt;&lt;/urls&gt;&lt;/record&gt;&lt;/Cite&gt;&lt;/EndNote&gt;</w:delInstrText>
        </w:r>
        <w:r w:rsidRPr="00FA3552" w:rsidDel="004735C1">
          <w:rPr>
            <w:rFonts w:ascii="Times New Roman" w:hAnsi="Times New Roman"/>
          </w:rPr>
          <w:fldChar w:fldCharType="separate"/>
        </w:r>
        <w:r w:rsidR="003C33CA" w:rsidRPr="004735C1" w:rsidDel="004735C1">
          <w:rPr>
            <w:rFonts w:ascii="Times New Roman" w:hAnsi="Times New Roman"/>
            <w:noProof/>
          </w:rPr>
          <w:delText>[</w:delText>
        </w:r>
        <w:r w:rsidR="00660900" w:rsidRPr="004735C1" w:rsidDel="004735C1">
          <w:fldChar w:fldCharType="begin"/>
        </w:r>
        <w:r w:rsidR="00660900" w:rsidRPr="004735C1" w:rsidDel="004735C1">
          <w:delInstrText xml:space="preserve"> HYPERLINK \l "_ENREF_11" \o "Paige, 2011 #20" </w:delInstrText>
        </w:r>
        <w:r w:rsidR="00660900" w:rsidRPr="004735C1" w:rsidDel="004735C1">
          <w:fldChar w:fldCharType="separate"/>
        </w:r>
        <w:r w:rsidR="006A58FF" w:rsidRPr="004735C1" w:rsidDel="004735C1">
          <w:rPr>
            <w:rFonts w:ascii="Times New Roman" w:hAnsi="Times New Roman"/>
            <w:noProof/>
          </w:rPr>
          <w:delText>11</w:delText>
        </w:r>
        <w:r w:rsidR="00660900" w:rsidRPr="004735C1" w:rsidDel="004735C1">
          <w:rPr>
            <w:rFonts w:ascii="Times New Roman" w:hAnsi="Times New Roman"/>
            <w:noProof/>
          </w:rPr>
          <w:fldChar w:fldCharType="end"/>
        </w:r>
        <w:r w:rsidR="003C33CA" w:rsidRPr="004735C1" w:rsidDel="004735C1">
          <w:rPr>
            <w:rFonts w:ascii="Times New Roman" w:hAnsi="Times New Roman"/>
            <w:noProof/>
          </w:rPr>
          <w:delText>]</w:delText>
        </w:r>
        <w:r w:rsidRPr="00FA3552" w:rsidDel="004735C1">
          <w:rPr>
            <w:rFonts w:ascii="Times New Roman" w:hAnsi="Times New Roman"/>
          </w:rPr>
          <w:fldChar w:fldCharType="end"/>
        </w:r>
      </w:del>
      <w:r w:rsidRPr="00FA3552">
        <w:rPr>
          <w:rFonts w:ascii="Times New Roman" w:hAnsi="Times New Roman"/>
        </w:rPr>
        <w:t xml:space="preserve">). </w:t>
      </w:r>
    </w:p>
    <w:p w14:paraId="0992CF5F" w14:textId="6627DE19" w:rsidR="00B97147" w:rsidRPr="00FA3552" w:rsidRDefault="004A06AF">
      <w:pPr>
        <w:keepLines/>
        <w:widowControl w:val="0"/>
        <w:tabs>
          <w:tab w:val="left" w:pos="900"/>
        </w:tabs>
        <w:spacing w:line="480" w:lineRule="auto"/>
        <w:jc w:val="both"/>
        <w:rPr>
          <w:rFonts w:ascii="Times New Roman" w:hAnsi="Times New Roman"/>
        </w:rPr>
        <w:pPrChange w:id="4551" w:author="Nasser Mustafa [2]" w:date="2018-09-26T11:20:00Z">
          <w:pPr>
            <w:tabs>
              <w:tab w:val="left" w:pos="900"/>
            </w:tabs>
            <w:spacing w:line="480" w:lineRule="auto"/>
            <w:jc w:val="both"/>
          </w:pPr>
        </w:pPrChange>
      </w:pPr>
      <w:r w:rsidRPr="00FA3552">
        <w:rPr>
          <w:rFonts w:ascii="Times New Roman" w:hAnsi="Times New Roman"/>
          <w:noProof/>
          <w:lang w:eastAsia="zh-CN"/>
        </w:rPr>
        <mc:AlternateContent>
          <mc:Choice Requires="wps">
            <w:drawing>
              <wp:anchor distT="0" distB="0" distL="114300" distR="114300" simplePos="0" relativeHeight="251664384" behindDoc="0" locked="0" layoutInCell="1" allowOverlap="1" wp14:anchorId="39CC9095" wp14:editId="0267B3EC">
                <wp:simplePos x="0" y="0"/>
                <wp:positionH relativeFrom="margin">
                  <wp:posOffset>44450</wp:posOffset>
                </wp:positionH>
                <wp:positionV relativeFrom="margin">
                  <wp:align>bottom</wp:align>
                </wp:positionV>
                <wp:extent cx="5423535" cy="4901565"/>
                <wp:effectExtent l="0" t="0" r="5715" b="0"/>
                <wp:wrapTopAndBottom/>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4901565"/>
                        </a:xfrm>
                        <a:prstGeom prst="rect">
                          <a:avLst/>
                        </a:prstGeom>
                        <a:solidFill>
                          <a:srgbClr val="FFFFFF"/>
                        </a:solidFill>
                        <a:ln w="9525">
                          <a:noFill/>
                          <a:miter lim="800000"/>
                          <a:headEnd/>
                          <a:tailEnd/>
                        </a:ln>
                      </wps:spPr>
                      <wps:txbx>
                        <w:txbxContent>
                          <w:p w14:paraId="07FDD43D" w14:textId="15CB31A9" w:rsidR="00D617FD" w:rsidRDefault="00D617FD" w:rsidP="00B97147">
                            <w:pPr>
                              <w:keepNext/>
                              <w:jc w:val="center"/>
                              <w:rPr>
                                <w:noProof/>
                                <w:lang w:eastAsia="zh-CN"/>
                              </w:rPr>
                            </w:pPr>
                            <w:ins w:id="4552" w:author="Nasser Mustafa [2]" w:date="2018-09-26T11:22:00Z">
                              <w:r>
                                <w:rPr>
                                  <w:noProof/>
                                  <w:lang w:eastAsia="zh-CN"/>
                                </w:rPr>
                                <w:drawing>
                                  <wp:inline distT="0" distB="0" distL="0" distR="0" wp14:anchorId="2F3CE987" wp14:editId="4ED79E4F">
                                    <wp:extent cx="4886537" cy="44328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90" t="22317" r="37876" b="8405"/>
                                            <a:stretch/>
                                          </pic:blipFill>
                                          <pic:spPr bwMode="auto">
                                            <a:xfrm>
                                              <a:off x="0" y="0"/>
                                              <a:ext cx="4957605" cy="4497322"/>
                                            </a:xfrm>
                                            <a:prstGeom prst="rect">
                                              <a:avLst/>
                                            </a:prstGeom>
                                            <a:ln>
                                              <a:noFill/>
                                            </a:ln>
                                            <a:extLst>
                                              <a:ext uri="{53640926-AAD7-44D8-BBD7-CCE9431645EC}">
                                                <a14:shadowObscured xmlns:a14="http://schemas.microsoft.com/office/drawing/2010/main"/>
                                              </a:ext>
                                            </a:extLst>
                                          </pic:spPr>
                                        </pic:pic>
                                      </a:graphicData>
                                    </a:graphic>
                                  </wp:inline>
                                </w:drawing>
                              </w:r>
                            </w:ins>
                            <w:r w:rsidRPr="00F75CD3">
                              <w:rPr>
                                <w:noProof/>
                                <w:lang w:eastAsia="zh-CN"/>
                              </w:rPr>
                              <w:t xml:space="preserve"> </w:t>
                            </w:r>
                          </w:p>
                          <w:p w14:paraId="7210B235" w14:textId="44BA4405" w:rsidR="00D617FD" w:rsidDel="004A06AF" w:rsidRDefault="00D617FD" w:rsidP="00B97147">
                            <w:pPr>
                              <w:keepNext/>
                              <w:jc w:val="center"/>
                              <w:rPr>
                                <w:del w:id="4553" w:author="Nasser Mustafa [2]" w:date="2018-09-26T11:23:00Z"/>
                                <w:noProof/>
                                <w:lang w:eastAsia="zh-CN"/>
                              </w:rPr>
                            </w:pPr>
                            <w:del w:id="4554" w:author="Nasser Mustafa [2]" w:date="2018-09-17T14:34:00Z">
                              <w:r w:rsidDel="00274BCA">
                                <w:rPr>
                                  <w:noProof/>
                                  <w:lang w:eastAsia="zh-CN"/>
                                </w:rPr>
                                <w:drawing>
                                  <wp:inline distT="0" distB="0" distL="0" distR="0" wp14:anchorId="76EB6596" wp14:editId="0DE23F4B">
                                    <wp:extent cx="5088835" cy="45914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77" t="24799" r="39785" b="8428"/>
                                            <a:stretch/>
                                          </pic:blipFill>
                                          <pic:spPr bwMode="auto">
                                            <a:xfrm>
                                              <a:off x="0" y="0"/>
                                              <a:ext cx="5153262" cy="4649581"/>
                                            </a:xfrm>
                                            <a:prstGeom prst="rect">
                                              <a:avLst/>
                                            </a:prstGeom>
                                            <a:ln>
                                              <a:noFill/>
                                            </a:ln>
                                            <a:extLst>
                                              <a:ext uri="{53640926-AAD7-44D8-BBD7-CCE9431645EC}">
                                                <a14:shadowObscured xmlns:a14="http://schemas.microsoft.com/office/drawing/2010/main"/>
                                              </a:ext>
                                            </a:extLst>
                                          </pic:spPr>
                                        </pic:pic>
                                      </a:graphicData>
                                    </a:graphic>
                                  </wp:inline>
                                </w:drawing>
                              </w:r>
                            </w:del>
                          </w:p>
                          <w:p w14:paraId="79A811F3" w14:textId="11E6436A" w:rsidR="00D617FD" w:rsidDel="004A06AF" w:rsidRDefault="00D617FD" w:rsidP="00B97147">
                            <w:pPr>
                              <w:keepNext/>
                              <w:jc w:val="center"/>
                              <w:rPr>
                                <w:del w:id="4555" w:author="Nasser Mustafa [2]" w:date="2018-09-26T11:23:00Z"/>
                                <w:noProof/>
                                <w:lang w:eastAsia="zh-CN"/>
                              </w:rPr>
                            </w:pPr>
                          </w:p>
                          <w:p w14:paraId="12659239" w14:textId="148A50A2" w:rsidR="00D617FD" w:rsidRPr="00624FEE" w:rsidRDefault="00D617FD" w:rsidP="00B97147">
                            <w:pPr>
                              <w:pStyle w:val="Caption"/>
                              <w:rPr>
                                <w:sz w:val="20"/>
                                <w:szCs w:val="20"/>
                              </w:rPr>
                            </w:pPr>
                            <w:bookmarkStart w:id="4556" w:name="_Ref482984219"/>
                            <w:bookmarkStart w:id="4557" w:name="_Toc525723652"/>
                            <w:r w:rsidRPr="00624FEE">
                              <w:rPr>
                                <w:sz w:val="20"/>
                                <w:szCs w:val="20"/>
                              </w:rPr>
                              <w:t xml:space="preserve">Figure </w:t>
                            </w:r>
                            <w:r w:rsidRPr="00624FEE">
                              <w:rPr>
                                <w:sz w:val="20"/>
                                <w:szCs w:val="20"/>
                              </w:rPr>
                              <w:fldChar w:fldCharType="begin"/>
                            </w:r>
                            <w:r w:rsidRPr="00624FEE">
                              <w:rPr>
                                <w:sz w:val="20"/>
                                <w:szCs w:val="20"/>
                              </w:rPr>
                              <w:instrText xml:space="preserve"> SEQ Figure \* ARABIC </w:instrText>
                            </w:r>
                            <w:r w:rsidRPr="00624FEE">
                              <w:rPr>
                                <w:sz w:val="20"/>
                                <w:szCs w:val="20"/>
                              </w:rPr>
                              <w:fldChar w:fldCharType="separate"/>
                            </w:r>
                            <w:ins w:id="4558" w:author="Nasser Mustafa [2]" w:date="2018-09-25T16:42:00Z">
                              <w:r>
                                <w:rPr>
                                  <w:noProof/>
                                  <w:sz w:val="20"/>
                                  <w:szCs w:val="20"/>
                                </w:rPr>
                                <w:t>13</w:t>
                              </w:r>
                            </w:ins>
                            <w:del w:id="4559" w:author="Nasser Mustafa [2]" w:date="2018-09-25T15:51:00Z">
                              <w:r w:rsidDel="00BF404A">
                                <w:rPr>
                                  <w:noProof/>
                                  <w:sz w:val="20"/>
                                  <w:szCs w:val="20"/>
                                </w:rPr>
                                <w:delText>13</w:delText>
                              </w:r>
                            </w:del>
                            <w:r w:rsidRPr="00624FEE">
                              <w:rPr>
                                <w:noProof/>
                                <w:sz w:val="20"/>
                                <w:szCs w:val="20"/>
                              </w:rPr>
                              <w:fldChar w:fldCharType="end"/>
                            </w:r>
                            <w:bookmarkEnd w:id="4556"/>
                            <w:r w:rsidRPr="00624FEE">
                              <w:rPr>
                                <w:sz w:val="20"/>
                                <w:szCs w:val="20"/>
                              </w:rPr>
                              <w:t>: Generic traceability model</w:t>
                            </w:r>
                            <w:bookmarkEnd w:id="45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C9095" id="_x0000_s1051" type="#_x0000_t202" style="position:absolute;left:0;text-align:left;margin-left:3.5pt;margin-top:0;width:427.05pt;height:385.95pt;z-index:25166438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4yJgIAACUEAAAOAAAAZHJzL2Uyb0RvYy54bWysU9uO2yAQfa/Uf0C8N3a8cbq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" stroked="f">
                <v:textbox>
                  <w:txbxContent>
                    <w:p w14:paraId="07FDD43D" w14:textId="15CB31A9" w:rsidR="00D617FD" w:rsidRDefault="00D617FD" w:rsidP="00B97147">
                      <w:pPr>
                        <w:keepNext/>
                        <w:jc w:val="center"/>
                        <w:rPr>
                          <w:noProof/>
                          <w:lang w:eastAsia="zh-CN"/>
                        </w:rPr>
                      </w:pPr>
                      <w:ins w:id="4560" w:author="Nasser Mustafa [2]" w:date="2018-09-26T11:22:00Z">
                        <w:r>
                          <w:rPr>
                            <w:noProof/>
                            <w:lang w:eastAsia="zh-CN"/>
                          </w:rPr>
                          <w:drawing>
                            <wp:inline distT="0" distB="0" distL="0" distR="0" wp14:anchorId="2F3CE987" wp14:editId="4ED79E4F">
                              <wp:extent cx="4886537" cy="44328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190" t="22317" r="37876" b="8405"/>
                                      <a:stretch/>
                                    </pic:blipFill>
                                    <pic:spPr bwMode="auto">
                                      <a:xfrm>
                                        <a:off x="0" y="0"/>
                                        <a:ext cx="4957605" cy="4497322"/>
                                      </a:xfrm>
                                      <a:prstGeom prst="rect">
                                        <a:avLst/>
                                      </a:prstGeom>
                                      <a:ln>
                                        <a:noFill/>
                                      </a:ln>
                                      <a:extLst>
                                        <a:ext uri="{53640926-AAD7-44D8-BBD7-CCE9431645EC}">
                                          <a14:shadowObscured xmlns:a14="http://schemas.microsoft.com/office/drawing/2010/main"/>
                                        </a:ext>
                                      </a:extLst>
                                    </pic:spPr>
                                  </pic:pic>
                                </a:graphicData>
                              </a:graphic>
                            </wp:inline>
                          </w:drawing>
                        </w:r>
                      </w:ins>
                      <w:r w:rsidRPr="00F75CD3">
                        <w:rPr>
                          <w:noProof/>
                          <w:lang w:eastAsia="zh-CN"/>
                        </w:rPr>
                        <w:t xml:space="preserve"> </w:t>
                      </w:r>
                    </w:p>
                    <w:p w14:paraId="7210B235" w14:textId="44BA4405" w:rsidR="00D617FD" w:rsidDel="004A06AF" w:rsidRDefault="00D617FD" w:rsidP="00B97147">
                      <w:pPr>
                        <w:keepNext/>
                        <w:jc w:val="center"/>
                        <w:rPr>
                          <w:del w:id="4561" w:author="Nasser Mustafa [2]" w:date="2018-09-26T11:23:00Z"/>
                          <w:noProof/>
                          <w:lang w:eastAsia="zh-CN"/>
                        </w:rPr>
                      </w:pPr>
                      <w:del w:id="4562" w:author="Nasser Mustafa [2]" w:date="2018-09-17T14:34:00Z">
                        <w:r w:rsidDel="00274BCA">
                          <w:rPr>
                            <w:noProof/>
                            <w:lang w:eastAsia="zh-CN"/>
                          </w:rPr>
                          <w:drawing>
                            <wp:inline distT="0" distB="0" distL="0" distR="0" wp14:anchorId="76EB6596" wp14:editId="0DE23F4B">
                              <wp:extent cx="5088835" cy="45914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377" t="24799" r="39785" b="8428"/>
                                      <a:stretch/>
                                    </pic:blipFill>
                                    <pic:spPr bwMode="auto">
                                      <a:xfrm>
                                        <a:off x="0" y="0"/>
                                        <a:ext cx="5153262" cy="4649581"/>
                                      </a:xfrm>
                                      <a:prstGeom prst="rect">
                                        <a:avLst/>
                                      </a:prstGeom>
                                      <a:ln>
                                        <a:noFill/>
                                      </a:ln>
                                      <a:extLst>
                                        <a:ext uri="{53640926-AAD7-44D8-BBD7-CCE9431645EC}">
                                          <a14:shadowObscured xmlns:a14="http://schemas.microsoft.com/office/drawing/2010/main"/>
                                        </a:ext>
                                      </a:extLst>
                                    </pic:spPr>
                                  </pic:pic>
                                </a:graphicData>
                              </a:graphic>
                            </wp:inline>
                          </w:drawing>
                        </w:r>
                      </w:del>
                    </w:p>
                    <w:p w14:paraId="79A811F3" w14:textId="11E6436A" w:rsidR="00D617FD" w:rsidDel="004A06AF" w:rsidRDefault="00D617FD" w:rsidP="00B97147">
                      <w:pPr>
                        <w:keepNext/>
                        <w:jc w:val="center"/>
                        <w:rPr>
                          <w:del w:id="4563" w:author="Nasser Mustafa [2]" w:date="2018-09-26T11:23:00Z"/>
                          <w:noProof/>
                          <w:lang w:eastAsia="zh-CN"/>
                        </w:rPr>
                      </w:pPr>
                    </w:p>
                    <w:p w14:paraId="12659239" w14:textId="148A50A2" w:rsidR="00D617FD" w:rsidRPr="00624FEE" w:rsidRDefault="00D617FD" w:rsidP="00B97147">
                      <w:pPr>
                        <w:pStyle w:val="Caption"/>
                        <w:rPr>
                          <w:sz w:val="20"/>
                          <w:szCs w:val="20"/>
                        </w:rPr>
                      </w:pPr>
                      <w:bookmarkStart w:id="4564" w:name="_Ref482984219"/>
                      <w:bookmarkStart w:id="4565" w:name="_Toc525723652"/>
                      <w:r w:rsidRPr="00624FEE">
                        <w:rPr>
                          <w:sz w:val="20"/>
                          <w:szCs w:val="20"/>
                        </w:rPr>
                        <w:t xml:space="preserve">Figure </w:t>
                      </w:r>
                      <w:r w:rsidRPr="00624FEE">
                        <w:rPr>
                          <w:sz w:val="20"/>
                          <w:szCs w:val="20"/>
                        </w:rPr>
                        <w:fldChar w:fldCharType="begin"/>
                      </w:r>
                      <w:r w:rsidRPr="00624FEE">
                        <w:rPr>
                          <w:sz w:val="20"/>
                          <w:szCs w:val="20"/>
                        </w:rPr>
                        <w:instrText xml:space="preserve"> SEQ Figure \* ARABIC </w:instrText>
                      </w:r>
                      <w:r w:rsidRPr="00624FEE">
                        <w:rPr>
                          <w:sz w:val="20"/>
                          <w:szCs w:val="20"/>
                        </w:rPr>
                        <w:fldChar w:fldCharType="separate"/>
                      </w:r>
                      <w:ins w:id="4566" w:author="Nasser Mustafa [2]" w:date="2018-09-25T16:42:00Z">
                        <w:r>
                          <w:rPr>
                            <w:noProof/>
                            <w:sz w:val="20"/>
                            <w:szCs w:val="20"/>
                          </w:rPr>
                          <w:t>13</w:t>
                        </w:r>
                      </w:ins>
                      <w:del w:id="4567" w:author="Nasser Mustafa [2]" w:date="2018-09-25T15:51:00Z">
                        <w:r w:rsidDel="00BF404A">
                          <w:rPr>
                            <w:noProof/>
                            <w:sz w:val="20"/>
                            <w:szCs w:val="20"/>
                          </w:rPr>
                          <w:delText>13</w:delText>
                        </w:r>
                      </w:del>
                      <w:r w:rsidRPr="00624FEE">
                        <w:rPr>
                          <w:noProof/>
                          <w:sz w:val="20"/>
                          <w:szCs w:val="20"/>
                        </w:rPr>
                        <w:fldChar w:fldCharType="end"/>
                      </w:r>
                      <w:bookmarkEnd w:id="4564"/>
                      <w:r w:rsidRPr="00624FEE">
                        <w:rPr>
                          <w:sz w:val="20"/>
                          <w:szCs w:val="20"/>
                        </w:rPr>
                        <w:t>: Generic traceability model</w:t>
                      </w:r>
                      <w:bookmarkEnd w:id="4565"/>
                    </w:p>
                  </w:txbxContent>
                </v:textbox>
                <w10:wrap type="topAndBottom" anchorx="margin" anchory="margin"/>
              </v:shape>
            </w:pict>
          </mc:Fallback>
        </mc:AlternateContent>
      </w:r>
      <w:r w:rsidR="007B08E2" w:rsidRPr="00FA3552">
        <w:rPr>
          <w:rFonts w:ascii="Times New Roman" w:hAnsi="Times New Roman"/>
        </w:rPr>
        <w:t>Consequently, we propose</w:t>
      </w:r>
      <w:r w:rsidR="00B97147" w:rsidRPr="00FA3552">
        <w:rPr>
          <w:rFonts w:ascii="Times New Roman" w:hAnsi="Times New Roman"/>
        </w:rPr>
        <w:t xml:space="preserve"> a generic traceability model (</w:t>
      </w:r>
      <w:r w:rsidR="00B97147" w:rsidRPr="00FA3552">
        <w:rPr>
          <w:rFonts w:ascii="Times New Roman" w:hAnsi="Times New Roman"/>
        </w:rPr>
        <w:fldChar w:fldCharType="begin"/>
      </w:r>
      <w:r w:rsidR="00B97147" w:rsidRPr="00FA3552">
        <w:rPr>
          <w:rFonts w:ascii="Times New Roman" w:hAnsi="Times New Roman"/>
        </w:rPr>
        <w:instrText xml:space="preserve"> REF _Ref482984219 \h  \* MERGEFORMAT </w:instrText>
      </w:r>
      <w:r w:rsidR="00B97147" w:rsidRPr="00FA3552">
        <w:rPr>
          <w:rFonts w:ascii="Times New Roman" w:hAnsi="Times New Roman"/>
        </w:rPr>
      </w:r>
      <w:r w:rsidR="00B97147" w:rsidRPr="00FA3552">
        <w:rPr>
          <w:rFonts w:ascii="Times New Roman" w:hAnsi="Times New Roman"/>
        </w:rPr>
        <w:fldChar w:fldCharType="separate"/>
      </w:r>
      <w:ins w:id="4568" w:author="Nasser Mustafa [2]" w:date="2018-09-26T11:08:00Z">
        <w:r w:rsidR="00047800" w:rsidRPr="00047800">
          <w:rPr>
            <w:rFonts w:ascii="Times New Roman" w:hAnsi="Times New Roman"/>
            <w:rPrChange w:id="4569" w:author="Nasser Mustafa [2]" w:date="2018-09-26T11:08:00Z">
              <w:rPr>
                <w:sz w:val="20"/>
                <w:szCs w:val="20"/>
              </w:rPr>
            </w:rPrChange>
          </w:rPr>
          <w:t xml:space="preserve">Figure </w:t>
        </w:r>
        <w:r w:rsidR="00047800" w:rsidRPr="00047800">
          <w:rPr>
            <w:rFonts w:ascii="Times New Roman" w:hAnsi="Times New Roman"/>
            <w:noProof/>
            <w:rPrChange w:id="4570" w:author="Nasser Mustafa [2]" w:date="2018-09-26T11:08:00Z">
              <w:rPr>
                <w:noProof/>
                <w:sz w:val="20"/>
                <w:szCs w:val="20"/>
              </w:rPr>
            </w:rPrChange>
          </w:rPr>
          <w:t>13</w:t>
        </w:r>
      </w:ins>
      <w:del w:id="4571" w:author="Nasser Mustafa [2]" w:date="2018-09-19T14:47:00Z">
        <w:r w:rsidR="00C779F7" w:rsidRPr="00D116F9" w:rsidDel="00740534">
          <w:rPr>
            <w:rFonts w:ascii="Times New Roman" w:hAnsi="Times New Roman"/>
          </w:rPr>
          <w:delText xml:space="preserve">Figure </w:delText>
        </w:r>
        <w:r w:rsidR="00C779F7" w:rsidRPr="00D116F9" w:rsidDel="00740534">
          <w:rPr>
            <w:rFonts w:ascii="Times New Roman" w:hAnsi="Times New Roman"/>
            <w:noProof/>
          </w:rPr>
          <w:delText>13</w:delText>
        </w:r>
      </w:del>
      <w:r w:rsidR="00B97147" w:rsidRPr="00FA3552">
        <w:rPr>
          <w:rFonts w:ascii="Times New Roman" w:hAnsi="Times New Roman"/>
        </w:rPr>
        <w:fldChar w:fldCharType="end"/>
      </w:r>
      <w:r w:rsidR="00B97147" w:rsidRPr="00FA3552">
        <w:rPr>
          <w:rFonts w:ascii="Times New Roman" w:hAnsi="Times New Roman"/>
        </w:rPr>
        <w:t xml:space="preserve">) that consists of the followings. The </w:t>
      </w:r>
      <w:r w:rsidR="00B97147" w:rsidRPr="00FA3552">
        <w:rPr>
          <w:rFonts w:ascii="Times New Roman" w:hAnsi="Times New Roman"/>
          <w:i/>
        </w:rPr>
        <w:t>TraceabilityRoot</w:t>
      </w:r>
      <w:r w:rsidR="00B97147" w:rsidRPr="00FA3552">
        <w:rPr>
          <w:rFonts w:ascii="Times New Roman" w:hAnsi="Times New Roman"/>
        </w:rPr>
        <w:t xml:space="preserve"> class acts as the root of the traceability model. Its purpose is to hold the traceability information about the artifacts under study. The set of artifacts under study is typically the responsibility of the domain expert. However, one can reasonably expect these will include artifacts created during a specific software/system development. A </w:t>
      </w:r>
      <w:r w:rsidR="00B97147" w:rsidRPr="00FA3552">
        <w:rPr>
          <w:rFonts w:ascii="Times New Roman" w:hAnsi="Times New Roman"/>
          <w:i/>
        </w:rPr>
        <w:t>TraceabilityRoot</w:t>
      </w:r>
      <w:r w:rsidR="00B97147" w:rsidRPr="00FA3552">
        <w:rPr>
          <w:rFonts w:ascii="Times New Roman" w:hAnsi="Times New Roman"/>
        </w:rPr>
        <w:t xml:space="preserve"> contains instances of </w:t>
      </w:r>
      <w:r w:rsidR="00B97147" w:rsidRPr="00FA3552">
        <w:rPr>
          <w:rFonts w:ascii="Times New Roman" w:hAnsi="Times New Roman"/>
          <w:i/>
        </w:rPr>
        <w:t>TraceElement</w:t>
      </w:r>
      <w:r w:rsidR="00B97147" w:rsidRPr="00FA3552">
        <w:rPr>
          <w:rFonts w:ascii="Times New Roman" w:hAnsi="Times New Roman"/>
        </w:rPr>
        <w:t xml:space="preserve"> (abstract class), which are in fact instances of </w:t>
      </w:r>
      <w:r w:rsidR="00B97147" w:rsidRPr="00FA3552">
        <w:rPr>
          <w:rFonts w:ascii="Times New Roman" w:hAnsi="Times New Roman"/>
          <w:i/>
        </w:rPr>
        <w:t>TraceLink</w:t>
      </w:r>
      <w:r w:rsidR="00B97147" w:rsidRPr="00FA3552">
        <w:rPr>
          <w:rFonts w:ascii="Times New Roman" w:hAnsi="Times New Roman"/>
        </w:rPr>
        <w:t xml:space="preserve">, </w:t>
      </w:r>
      <w:r w:rsidR="00B97147" w:rsidRPr="00FA3552">
        <w:rPr>
          <w:rFonts w:ascii="Times New Roman" w:hAnsi="Times New Roman"/>
          <w:i/>
        </w:rPr>
        <w:t>Trace</w:t>
      </w:r>
      <w:r w:rsidR="00B97147" w:rsidRPr="00FA3552">
        <w:rPr>
          <w:rFonts w:ascii="Times New Roman" w:hAnsi="Times New Roman"/>
        </w:rPr>
        <w:t xml:space="preserve">, or </w:t>
      </w:r>
      <w:r w:rsidR="00B97147" w:rsidRPr="00FA3552">
        <w:rPr>
          <w:rFonts w:ascii="Times New Roman" w:hAnsi="Times New Roman"/>
          <w:i/>
        </w:rPr>
        <w:t>Artifact</w:t>
      </w:r>
      <w:r w:rsidR="00B97147" w:rsidRPr="00FA3552">
        <w:rPr>
          <w:rFonts w:ascii="Times New Roman" w:hAnsi="Times New Roman"/>
        </w:rPr>
        <w:t xml:space="preserve">. The </w:t>
      </w:r>
      <w:r w:rsidR="00B97147" w:rsidRPr="00FA3552">
        <w:rPr>
          <w:rFonts w:ascii="Times New Roman" w:hAnsi="Times New Roman"/>
          <w:i/>
        </w:rPr>
        <w:t>TraceElement</w:t>
      </w:r>
      <w:r w:rsidR="00B97147" w:rsidRPr="00FA3552">
        <w:rPr>
          <w:rFonts w:ascii="Times New Roman" w:hAnsi="Times New Roman"/>
        </w:rPr>
        <w:t xml:space="preserve"> class is associated </w:t>
      </w:r>
      <w:r w:rsidR="00B97147" w:rsidRPr="00FA3552">
        <w:rPr>
          <w:rFonts w:ascii="Times New Roman" w:hAnsi="Times New Roman"/>
          <w:noProof/>
        </w:rPr>
        <w:t>with</w:t>
      </w:r>
      <w:r w:rsidR="00B97147" w:rsidRPr="00FA3552">
        <w:rPr>
          <w:rFonts w:ascii="Times New Roman" w:hAnsi="Times New Roman"/>
        </w:rPr>
        <w:t xml:space="preserve"> class </w:t>
      </w:r>
      <w:r w:rsidR="00B97147" w:rsidRPr="00FA3552">
        <w:rPr>
          <w:rFonts w:ascii="Times New Roman" w:hAnsi="Times New Roman"/>
          <w:i/>
        </w:rPr>
        <w:t>Characterization</w:t>
      </w:r>
      <w:r w:rsidR="00B97147" w:rsidRPr="00FA3552">
        <w:rPr>
          <w:rFonts w:ascii="Times New Roman" w:hAnsi="Times New Roman"/>
        </w:rPr>
        <w:t xml:space="preserve"> to allow the characterization of any given trace element according to any taxonomy (or taxonomies) the user wishes to employ. A trace element has an attribute </w:t>
      </w:r>
      <w:r w:rsidR="00B97147" w:rsidRPr="00FA3552">
        <w:rPr>
          <w:rFonts w:ascii="Times New Roman" w:hAnsi="Times New Roman"/>
          <w:i/>
        </w:rPr>
        <w:t>uri</w:t>
      </w:r>
      <w:r w:rsidR="00B97147" w:rsidRPr="00FA3552">
        <w:rPr>
          <w:rFonts w:ascii="Times New Roman" w:hAnsi="Times New Roman"/>
        </w:rPr>
        <w:t xml:space="preserve"> which references an instance of an </w:t>
      </w:r>
      <w:r w:rsidR="00B97147" w:rsidRPr="00FA3552">
        <w:rPr>
          <w:rFonts w:ascii="Times New Roman" w:hAnsi="Times New Roman"/>
          <w:i/>
        </w:rPr>
        <w:t xml:space="preserve">Artifact, TraceLink, or a Trace </w:t>
      </w:r>
      <w:r w:rsidR="00B97147" w:rsidRPr="00FA3552">
        <w:rPr>
          <w:rFonts w:ascii="Times New Roman" w:hAnsi="Times New Roman"/>
        </w:rPr>
        <w:t xml:space="preserve">instance, </w:t>
      </w:r>
      <w:r w:rsidR="007B08E2" w:rsidRPr="00FA3552">
        <w:rPr>
          <w:rFonts w:ascii="Times New Roman" w:hAnsi="Times New Roman"/>
        </w:rPr>
        <w:t xml:space="preserve">and </w:t>
      </w:r>
      <w:r w:rsidR="00B97147" w:rsidRPr="00FA3552">
        <w:rPr>
          <w:rFonts w:ascii="Times New Roman" w:hAnsi="Times New Roman"/>
        </w:rPr>
        <w:t xml:space="preserve">it can be considered as a unique ID for a </w:t>
      </w:r>
      <w:r w:rsidR="00B97147" w:rsidRPr="00FA3552">
        <w:rPr>
          <w:rFonts w:ascii="Times New Roman" w:hAnsi="Times New Roman"/>
          <w:i/>
        </w:rPr>
        <w:t>Trace</w:t>
      </w:r>
      <w:r w:rsidR="00B97147" w:rsidRPr="00FA3552">
        <w:rPr>
          <w:rFonts w:ascii="Times New Roman" w:hAnsi="Times New Roman"/>
        </w:rPr>
        <w:t xml:space="preserve"> inst</w:t>
      </w:r>
      <w:r w:rsidR="007B08E2" w:rsidRPr="00FA3552">
        <w:rPr>
          <w:rFonts w:ascii="Times New Roman" w:hAnsi="Times New Roman"/>
        </w:rPr>
        <w:t>ance. We assume that trace link</w:t>
      </w:r>
      <w:r w:rsidR="00B97147" w:rsidRPr="00FA3552">
        <w:rPr>
          <w:rFonts w:ascii="Times New Roman" w:hAnsi="Times New Roman"/>
        </w:rPr>
        <w:t xml:space="preserve"> types and artifact types are stored in a </w:t>
      </w:r>
      <w:r w:rsidR="007B08E2" w:rsidRPr="00FA3552">
        <w:rPr>
          <w:rFonts w:ascii="Times New Roman" w:hAnsi="Times New Roman"/>
        </w:rPr>
        <w:t>taxonomy that allow</w:t>
      </w:r>
      <w:r w:rsidR="00D841E0">
        <w:rPr>
          <w:rFonts w:ascii="Times New Roman" w:hAnsi="Times New Roman"/>
        </w:rPr>
        <w:t>s</w:t>
      </w:r>
      <w:r w:rsidR="00B97147" w:rsidRPr="00FA3552">
        <w:rPr>
          <w:rFonts w:ascii="Times New Roman" w:hAnsi="Times New Roman"/>
        </w:rPr>
        <w:t xml:space="preserve"> easy r</w:t>
      </w:r>
      <w:r w:rsidR="007B08E2" w:rsidRPr="00FA3552">
        <w:rPr>
          <w:rFonts w:ascii="Times New Roman" w:hAnsi="Times New Roman"/>
        </w:rPr>
        <w:t xml:space="preserve">eferencing </w:t>
      </w:r>
      <w:r w:rsidR="005818D0">
        <w:rPr>
          <w:rFonts w:ascii="Times New Roman" w:hAnsi="Times New Roman"/>
        </w:rPr>
        <w:t>of</w:t>
      </w:r>
      <w:r w:rsidR="005818D0" w:rsidRPr="00FA3552">
        <w:rPr>
          <w:rFonts w:ascii="Times New Roman" w:hAnsi="Times New Roman"/>
        </w:rPr>
        <w:t xml:space="preserve"> </w:t>
      </w:r>
      <w:r w:rsidR="007B08E2" w:rsidRPr="00FA3552">
        <w:rPr>
          <w:rFonts w:ascii="Times New Roman" w:hAnsi="Times New Roman"/>
        </w:rPr>
        <w:t xml:space="preserve">these elements. </w:t>
      </w:r>
      <w:r w:rsidR="00B97147" w:rsidRPr="00FA3552">
        <w:rPr>
          <w:rFonts w:ascii="Times New Roman" w:hAnsi="Times New Roman"/>
        </w:rPr>
        <w:t>These ideas are borrowed,</w:t>
      </w:r>
      <w:ins w:id="4572" w:author="Nasser Mustafa [2]" w:date="2018-09-26T11:19:00Z">
        <w:r>
          <w:rPr>
            <w:rFonts w:ascii="Times New Roman" w:hAnsi="Times New Roman"/>
          </w:rPr>
          <w:t xml:space="preserve"> </w:t>
        </w:r>
      </w:ins>
      <w:del w:id="4573" w:author="Nasser Mustafa [2]" w:date="2018-09-26T11:19:00Z">
        <w:r w:rsidR="00B97147" w:rsidRPr="00FA3552" w:rsidDel="004A06AF">
          <w:rPr>
            <w:rFonts w:ascii="Times New Roman" w:hAnsi="Times New Roman"/>
          </w:rPr>
          <w:delText xml:space="preserve"> </w:delText>
        </w:r>
      </w:del>
      <w:r w:rsidR="00B97147" w:rsidRPr="00FA3552">
        <w:rPr>
          <w:rFonts w:ascii="Times New Roman" w:hAnsi="Times New Roman"/>
        </w:rPr>
        <w:t xml:space="preserve">merged, and integrated from previous works </w:t>
      </w:r>
      <w:ins w:id="4574" w:author="Nasser Mustafa [2]" w:date="2018-09-18T22:35:00Z">
        <w:r w:rsidR="00613DE9">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Anquetil","given":"N.","non-dropping-particle":"","parse-names":false,"suffix":""}],"container-title":"Software. Syst. Model","id":"ITEM-2","issue":"4","issued":{"date-parts":[["2010"]]},"page":"427-451","title":"A model-driven traceability framework for software product lines.","type":"article-journal","volume":"9"},"uris":["http://www.mendeley.com/documents/?uuid=a05f4a32-2810-4de4-96b1-e1d956aa669c"]},{"id":"ITEM-3","itemData":{"author":[{"dropping-particle":"","family":"Paige","given":"Richard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Modeling","id":"ITEM-3","issue":"4","issued":{"date-parts":[["2011"]]},"page":"469-487","title":"Rigorous identification and encoding of trace-links in model-driven engineering","title-short":"SoSyM","type":"article-journal","volume":"10"},"uris":["http://www.mendeley.com/documents/?uuid=22dcdb88-37a8-46ff-be61-12cfc67a2f60"]},{"id":"ITEM-4","itemData":{"author":[{"dropping-particle":"","family":"Ramesh","given":"Balasubramaniam","non-dropping-particle":"","parse-names":false,"suffix":""},{"dropping-particle":"","family":"Edwards","given":"Mari","non-dropping-particle":"","parse-names":false,"suffix":""}],"container-title":"IEEE International Symposium on Requirements Engineering","id":"ITEM-4","issued":{"date-parts":[["1993"]]},"page":"256-259","title":"Issues in the Development of a Requirements Traceability Model","title-short":"IEEE","type":"paper-conference"},"uris":["http://www.mendeley.com/documents/?uuid=a9c8475e-7ae0-431f-ba23-635b6d8caa02"]}],"mendeley":{"formattedCitation":"[9], [46], [84], [102]","plainTextFormattedCitation":"[9], [46], [84], [102]","previouslyFormattedCitation":"[9], [43], [84], [102]"},"properties":{"noteIndex":0},"schema":"https://github.com/citation-style-language/schema/raw/master/csl-citation.json"}</w:instrText>
      </w:r>
      <w:r w:rsidR="00613DE9">
        <w:rPr>
          <w:rFonts w:ascii="Times New Roman" w:hAnsi="Times New Roman"/>
        </w:rPr>
        <w:fldChar w:fldCharType="separate"/>
      </w:r>
      <w:r w:rsidR="00B050F0" w:rsidRPr="00B050F0">
        <w:rPr>
          <w:rFonts w:ascii="Times New Roman" w:hAnsi="Times New Roman"/>
          <w:noProof/>
        </w:rPr>
        <w:t>[9], [46], [84], [102]</w:t>
      </w:r>
      <w:ins w:id="4575" w:author="Nasser Mustafa [2]" w:date="2018-09-18T22:35:00Z">
        <w:r w:rsidR="00613DE9">
          <w:rPr>
            <w:rFonts w:ascii="Times New Roman" w:hAnsi="Times New Roman"/>
          </w:rPr>
          <w:fldChar w:fldCharType="end"/>
        </w:r>
      </w:ins>
      <w:del w:id="4576" w:author="Nasser Mustafa [2]" w:date="2018-09-18T22:35:00Z">
        <w:r w:rsidR="00B97147" w:rsidRPr="00FA3552" w:rsidDel="00613DE9">
          <w:rPr>
            <w:rFonts w:ascii="Times New Roman" w:hAnsi="Times New Roman"/>
          </w:rPr>
          <w:fldChar w:fldCharType="begin">
            <w:fldData xml:space="preserve">PEVuZE5vdGU+PENpdGU+PEF1dGhvcj5SYW1lc2g8L0F1dGhvcj48WWVhcj4xOTkzPC9ZZWFyPjxS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</w:fldData>
          </w:fldChar>
        </w:r>
        <w:r w:rsidR="00A300CB" w:rsidRPr="00613DE9" w:rsidDel="00613DE9">
          <w:rPr>
            <w:rFonts w:ascii="Times New Roman" w:hAnsi="Times New Roman"/>
          </w:rPr>
          <w:delInstrText xml:space="preserve"> ADDIN EN.CITE </w:delInstrText>
        </w:r>
        <w:r w:rsidR="00A300CB" w:rsidRPr="00613DE9" w:rsidDel="00613DE9">
          <w:rPr>
            <w:rFonts w:ascii="Times New Roman" w:hAnsi="Times New Roman"/>
          </w:rPr>
          <w:fldChar w:fldCharType="begin">
            <w:fldData xml:space="preserve">PEVuZE5vdGU+PENpdGU+PEF1dGhvcj5SYW1lc2g8L0F1dGhvcj48WWVhcj4xOTkzPC9ZZWFyPjxS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</w:fldData>
          </w:fldChar>
        </w:r>
        <w:r w:rsidR="00A300CB" w:rsidRPr="00613DE9" w:rsidDel="00613DE9">
          <w:rPr>
            <w:rFonts w:ascii="Times New Roman" w:hAnsi="Times New Roman"/>
          </w:rPr>
          <w:delInstrText xml:space="preserve"> ADDIN EN.CITE.DATA </w:delInstrText>
        </w:r>
        <w:r w:rsidR="00A300CB" w:rsidRPr="00613DE9" w:rsidDel="00613DE9">
          <w:rPr>
            <w:rFonts w:ascii="Times New Roman" w:hAnsi="Times New Roman"/>
          </w:rPr>
        </w:r>
        <w:r w:rsidR="00A300CB" w:rsidRPr="00613DE9" w:rsidDel="00613DE9">
          <w:rPr>
            <w:rFonts w:ascii="Times New Roman" w:hAnsi="Times New Roman"/>
          </w:rPr>
          <w:fldChar w:fldCharType="end"/>
        </w:r>
        <w:r w:rsidR="00B97147" w:rsidRPr="00FA3552" w:rsidDel="00613DE9">
          <w:rPr>
            <w:rFonts w:ascii="Times New Roman" w:hAnsi="Times New Roman"/>
          </w:rPr>
        </w:r>
        <w:r w:rsidR="00B97147" w:rsidRPr="00FA3552" w:rsidDel="00613DE9">
          <w:rPr>
            <w:rFonts w:ascii="Times New Roman" w:hAnsi="Times New Roman"/>
          </w:rPr>
          <w:fldChar w:fldCharType="separate"/>
        </w:r>
        <w:r w:rsidR="00A300CB" w:rsidRPr="00613DE9" w:rsidDel="00613DE9">
          <w:rPr>
            <w:rFonts w:ascii="Times New Roman" w:hAnsi="Times New Roman"/>
            <w:noProof/>
          </w:rPr>
          <w:delText>[</w:delText>
        </w:r>
        <w:r w:rsidR="00660900" w:rsidRPr="00613DE9" w:rsidDel="00613DE9">
          <w:fldChar w:fldCharType="begin"/>
        </w:r>
        <w:r w:rsidR="00660900" w:rsidRPr="00613DE9" w:rsidDel="00613DE9">
          <w:delInstrText xml:space="preserve"> HYPERLINK \l "_ENREF_3" \o "Drivalos, 2008 #106" </w:delInstrText>
        </w:r>
        <w:r w:rsidR="00660900" w:rsidRPr="00613DE9" w:rsidDel="00613DE9">
          <w:fldChar w:fldCharType="separate"/>
        </w:r>
        <w:r w:rsidR="006A58FF" w:rsidRPr="00613DE9" w:rsidDel="00613DE9">
          <w:rPr>
            <w:rFonts w:ascii="Times New Roman" w:hAnsi="Times New Roman"/>
            <w:noProof/>
          </w:rPr>
          <w:delText>3</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 xml:space="preserve">, </w:delText>
        </w:r>
        <w:r w:rsidR="00660900" w:rsidRPr="00613DE9" w:rsidDel="00613DE9">
          <w:fldChar w:fldCharType="begin"/>
        </w:r>
        <w:r w:rsidR="00660900" w:rsidRPr="00613DE9" w:rsidDel="00613DE9">
          <w:delInstrText xml:space="preserve"> HYPERLINK \l "_ENREF_6" \o "Anquetil, 2010 #129" </w:delInstrText>
        </w:r>
        <w:r w:rsidR="00660900" w:rsidRPr="00613DE9" w:rsidDel="00613DE9">
          <w:fldChar w:fldCharType="separate"/>
        </w:r>
        <w:r w:rsidR="006A58FF" w:rsidRPr="00613DE9" w:rsidDel="00613DE9">
          <w:rPr>
            <w:rFonts w:ascii="Times New Roman" w:hAnsi="Times New Roman"/>
            <w:noProof/>
          </w:rPr>
          <w:delText>6</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 xml:space="preserve">, </w:delText>
        </w:r>
        <w:r w:rsidR="00660900" w:rsidRPr="00613DE9" w:rsidDel="00613DE9">
          <w:fldChar w:fldCharType="begin"/>
        </w:r>
        <w:r w:rsidR="00660900" w:rsidRPr="00613DE9" w:rsidDel="00613DE9">
          <w:delInstrText xml:space="preserve"> HYPERLINK \l "_ENREF_9" \o "Anquetil, 2010 #43" </w:delInstrText>
        </w:r>
        <w:r w:rsidR="00660900" w:rsidRPr="00613DE9" w:rsidDel="00613DE9">
          <w:fldChar w:fldCharType="separate"/>
        </w:r>
        <w:r w:rsidR="006A58FF" w:rsidRPr="00613DE9" w:rsidDel="00613DE9">
          <w:rPr>
            <w:rFonts w:ascii="Times New Roman" w:hAnsi="Times New Roman"/>
            <w:noProof/>
          </w:rPr>
          <w:delText>9</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 xml:space="preserve">, </w:delText>
        </w:r>
        <w:r w:rsidR="00660900" w:rsidRPr="00613DE9" w:rsidDel="00613DE9">
          <w:fldChar w:fldCharType="begin"/>
        </w:r>
        <w:r w:rsidR="00660900" w:rsidRPr="00613DE9" w:rsidDel="00613DE9">
          <w:delInstrText xml:space="preserve"> HYPERLINK \l "_ENREF_11" \o "Paige, 2011 #20" </w:delInstrText>
        </w:r>
        <w:r w:rsidR="00660900" w:rsidRPr="00613DE9" w:rsidDel="00613DE9">
          <w:fldChar w:fldCharType="separate"/>
        </w:r>
        <w:r w:rsidR="006A58FF" w:rsidRPr="00613DE9" w:rsidDel="00613DE9">
          <w:rPr>
            <w:rFonts w:ascii="Times New Roman" w:hAnsi="Times New Roman"/>
            <w:noProof/>
          </w:rPr>
          <w:delText>11</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 xml:space="preserve">, </w:delText>
        </w:r>
        <w:r w:rsidR="00660900" w:rsidRPr="00613DE9" w:rsidDel="00613DE9">
          <w:fldChar w:fldCharType="begin"/>
        </w:r>
        <w:r w:rsidR="00660900" w:rsidRPr="00613DE9" w:rsidDel="00613DE9">
          <w:delInstrText xml:space="preserve"> HYPERLINK \l "_ENREF_43" \o "Ramesh, 1993 #5" </w:delInstrText>
        </w:r>
        <w:r w:rsidR="00660900" w:rsidRPr="00613DE9" w:rsidDel="00613DE9">
          <w:fldChar w:fldCharType="separate"/>
        </w:r>
        <w:r w:rsidR="006A58FF" w:rsidRPr="00613DE9" w:rsidDel="00613DE9">
          <w:rPr>
            <w:rFonts w:ascii="Times New Roman" w:hAnsi="Times New Roman"/>
            <w:noProof/>
          </w:rPr>
          <w:delText>43</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w:delText>
        </w:r>
        <w:r w:rsidR="00B97147" w:rsidRPr="00FA3552" w:rsidDel="00613DE9">
          <w:rPr>
            <w:rFonts w:ascii="Times New Roman" w:hAnsi="Times New Roman"/>
          </w:rPr>
          <w:fldChar w:fldCharType="end"/>
        </w:r>
      </w:del>
      <w:r w:rsidR="00B97147" w:rsidRPr="00FA3552">
        <w:rPr>
          <w:rFonts w:ascii="Times New Roman" w:hAnsi="Times New Roman"/>
        </w:rPr>
        <w:t>, though not all come from a single of these works (we integrate previous solutions)</w:t>
      </w:r>
      <w:r w:rsidR="00B97147" w:rsidRPr="00FA3552">
        <w:rPr>
          <w:rFonts w:ascii="Times New Roman" w:hAnsi="Times New Roman"/>
          <w:shd w:val="clear" w:color="auto" w:fill="FFFFFF"/>
        </w:rPr>
        <w:t>.</w:t>
      </w:r>
    </w:p>
    <w:p w14:paraId="602A138D" w14:textId="24BC4821"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A </w:t>
      </w:r>
      <w:r w:rsidRPr="00FA3552">
        <w:rPr>
          <w:rFonts w:ascii="Times New Roman" w:hAnsi="Times New Roman"/>
          <w:i/>
        </w:rPr>
        <w:t>Trace</w:t>
      </w:r>
      <w:r w:rsidRPr="00FA3552">
        <w:rPr>
          <w:rFonts w:ascii="Times New Roman" w:hAnsi="Times New Roman"/>
        </w:rPr>
        <w:t xml:space="preserve"> represents a sequence of chained trace elements, generated during a sequence of model transformations (e.g., as modeled by </w:t>
      </w:r>
      <w:r w:rsidRPr="00FA3552">
        <w:rPr>
          <w:rFonts w:ascii="Times New Roman" w:hAnsi="Times New Roman"/>
          <w:noProof/>
        </w:rPr>
        <w:t>Falleri</w:t>
      </w:r>
      <w:r w:rsidRPr="00FA3552">
        <w:rPr>
          <w:rFonts w:ascii="Times New Roman" w:hAnsi="Times New Roman"/>
        </w:rPr>
        <w:t xml:space="preserve"> and colleagues</w:t>
      </w:r>
      <w:ins w:id="4577" w:author="Nasser Mustafa [2]" w:date="2018-09-18T22:36:00Z">
        <w:r w:rsidR="00613DE9">
          <w:rPr>
            <w:rFonts w:ascii="Times New Roman" w:hAnsi="Times New Roman"/>
          </w:rPr>
          <w:t xml:space="preserve"> </w:t>
        </w:r>
      </w:ins>
      <w:del w:id="4578" w:author="Nasser Mustafa [2]" w:date="2018-09-18T22:35:00Z">
        <w:r w:rsidRPr="00FA3552" w:rsidDel="00613DE9">
          <w:rPr>
            <w:rFonts w:ascii="Times New Roman" w:hAnsi="Times New Roman"/>
          </w:rPr>
          <w:delText xml:space="preserve"> </w:delText>
        </w:r>
      </w:del>
      <w:ins w:id="4579" w:author="Nasser Mustafa [2]" w:date="2018-09-18T22:36:00Z">
        <w:r w:rsidR="00613DE9">
          <w:rPr>
            <w:rFonts w:ascii="Times New Roman" w:hAnsi="Times New Roman"/>
          </w:rPr>
          <w:fldChar w:fldCharType="begin" w:fldLock="1"/>
        </w:r>
      </w:ins>
      <w:r w:rsidR="00B050F0">
        <w:rPr>
          <w:rFonts w:ascii="Times New Roman" w:hAnsi="Times New Roman"/>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r w:rsidR="00613DE9">
        <w:rPr>
          <w:rFonts w:ascii="Times New Roman" w:hAnsi="Times New Roman"/>
        </w:rPr>
        <w:fldChar w:fldCharType="separate"/>
      </w:r>
      <w:r w:rsidR="00627C91" w:rsidRPr="00627C91">
        <w:rPr>
          <w:rFonts w:ascii="Times New Roman" w:hAnsi="Times New Roman"/>
          <w:noProof/>
        </w:rPr>
        <w:t>[79]</w:t>
      </w:r>
      <w:ins w:id="4580" w:author="Nasser Mustafa [2]" w:date="2018-09-18T22:36:00Z">
        <w:r w:rsidR="00613DE9">
          <w:rPr>
            <w:rFonts w:ascii="Times New Roman" w:hAnsi="Times New Roman"/>
          </w:rPr>
          <w:fldChar w:fldCharType="end"/>
        </w:r>
      </w:ins>
      <w:del w:id="4581" w:author="Nasser Mustafa [2]" w:date="2018-09-18T22:35:00Z">
        <w:r w:rsidRPr="00FA3552" w:rsidDel="00613DE9">
          <w:rPr>
            <w:rFonts w:ascii="Times New Roman" w:hAnsi="Times New Roman"/>
          </w:rPr>
          <w:fldChar w:fldCharType="begin"/>
        </w:r>
        <w:r w:rsidR="003C33CA" w:rsidRPr="00613DE9" w:rsidDel="00613DE9">
          <w:rPr>
            <w:rFonts w:ascii="Times New Roman" w:hAnsi="Times New Roman"/>
          </w:rPr>
          <w:delInstrText xml:space="preserve"> ADDIN EN.CITE &lt;EndNote&gt;&lt;Cite&gt;&lt;Author&gt;Falleri&lt;/Author&gt;&lt;Year&gt;2006.&lt;/Year&gt;&lt;RecNum&gt;19&lt;/RecNum&gt;&lt;DisplayText&gt;[21]&lt;/DisplayText&gt;&lt;record&gt;&lt;rec-number&gt;19&lt;/rec-number&gt;&lt;foreign-keys&gt;&lt;key app="EN" db-id="0fvexaz05rtvw1esxaavpvrkv5f5s0ptttfs"&gt;19&lt;/key&gt;&lt;/foreign-keys&gt;&lt;ref-type name="Conference Proceedings"&gt;10&lt;/ref-type&gt;&lt;contributors&gt;&lt;authors&gt;&lt;author&gt;Falleri, J.&lt;/author&gt;&lt;author&gt;Huchard, M.&lt;/author&gt;&lt;author&gt;Nebut, C.&lt;/author&gt;&lt;/authors&gt;&lt;/contributors&gt;&lt;titles&gt;&lt;title&gt;Towards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Pr="00FA3552" w:rsidDel="00613DE9">
          <w:rPr>
            <w:rFonts w:ascii="Times New Roman" w:hAnsi="Times New Roman"/>
          </w:rPr>
          <w:fldChar w:fldCharType="separate"/>
        </w:r>
        <w:r w:rsidR="003C33CA" w:rsidRPr="00613DE9" w:rsidDel="00613DE9">
          <w:rPr>
            <w:rFonts w:ascii="Times New Roman" w:hAnsi="Times New Roman"/>
            <w:noProof/>
          </w:rPr>
          <w:delText>[</w:delText>
        </w:r>
        <w:r w:rsidR="00660900" w:rsidRPr="00613DE9" w:rsidDel="00613DE9">
          <w:fldChar w:fldCharType="begin"/>
        </w:r>
        <w:r w:rsidR="00660900" w:rsidRPr="00613DE9" w:rsidDel="00613DE9">
          <w:delInstrText xml:space="preserve"> HYPERLINK \l "_ENREF_21" \o "Falleri, 2006 #19" </w:delInstrText>
        </w:r>
        <w:r w:rsidR="00660900" w:rsidRPr="00613DE9" w:rsidDel="00613DE9">
          <w:fldChar w:fldCharType="separate"/>
        </w:r>
        <w:r w:rsidR="006A58FF" w:rsidRPr="00613DE9" w:rsidDel="00613DE9">
          <w:rPr>
            <w:rFonts w:ascii="Times New Roman" w:hAnsi="Times New Roman"/>
            <w:noProof/>
          </w:rPr>
          <w:delText>21</w:delText>
        </w:r>
        <w:r w:rsidR="00660900" w:rsidRPr="00613DE9" w:rsidDel="00613DE9">
          <w:rPr>
            <w:rFonts w:ascii="Times New Roman" w:hAnsi="Times New Roman"/>
            <w:noProof/>
          </w:rPr>
          <w:fldChar w:fldCharType="end"/>
        </w:r>
        <w:r w:rsidR="003C33CA" w:rsidRPr="00613DE9" w:rsidDel="00613DE9">
          <w:rPr>
            <w:rFonts w:ascii="Times New Roman" w:hAnsi="Times New Roman"/>
            <w:noProof/>
          </w:rPr>
          <w:delText>]</w:delText>
        </w:r>
        <w:r w:rsidRPr="00FA3552" w:rsidDel="00613DE9">
          <w:rPr>
            <w:rFonts w:ascii="Times New Roman" w:hAnsi="Times New Roman"/>
          </w:rPr>
          <w:fldChar w:fldCharType="end"/>
        </w:r>
      </w:del>
      <w:r w:rsidRPr="00FA3552">
        <w:rPr>
          <w:rFonts w:ascii="Times New Roman" w:hAnsi="Times New Roman"/>
        </w:rPr>
        <w:t xml:space="preserve">), or simply to represent the transitive nature of some traceability links where the target artifact of a link becomes the source artifact of another link. We opted for a composite pattern to provide flexibility to the user of the model in handling a </w:t>
      </w:r>
      <w:r w:rsidRPr="00FA3552">
        <w:rPr>
          <w:rFonts w:ascii="Times New Roman" w:hAnsi="Times New Roman"/>
          <w:i/>
        </w:rPr>
        <w:t>Trace</w:t>
      </w:r>
      <w:r w:rsidRPr="00FA3552">
        <w:rPr>
          <w:rFonts w:ascii="Times New Roman" w:hAnsi="Times New Roman"/>
        </w:rPr>
        <w:t xml:space="preserve"> as a series of either </w:t>
      </w:r>
      <w:r w:rsidRPr="00FA3552">
        <w:rPr>
          <w:rFonts w:ascii="Times New Roman" w:hAnsi="Times New Roman"/>
          <w:i/>
        </w:rPr>
        <w:t>TraceLink</w:t>
      </w:r>
      <w:r w:rsidRPr="00FA3552">
        <w:rPr>
          <w:rFonts w:ascii="Times New Roman" w:hAnsi="Times New Roman"/>
        </w:rPr>
        <w:t xml:space="preserve"> or </w:t>
      </w:r>
      <w:r w:rsidRPr="00FA3552">
        <w:rPr>
          <w:rFonts w:ascii="Times New Roman" w:hAnsi="Times New Roman"/>
          <w:i/>
        </w:rPr>
        <w:t>Artifact</w:t>
      </w:r>
      <w:r w:rsidRPr="00FA3552">
        <w:rPr>
          <w:rFonts w:ascii="Times New Roman" w:hAnsi="Times New Roman"/>
        </w:rPr>
        <w:t xml:space="preserve"> instances. We decided to further specify in our model design, the chained elements are either all </w:t>
      </w:r>
      <w:r w:rsidRPr="00FA3552">
        <w:rPr>
          <w:rFonts w:ascii="Times New Roman" w:hAnsi="Times New Roman"/>
          <w:i/>
        </w:rPr>
        <w:t>Artifact</w:t>
      </w:r>
      <w:r w:rsidRPr="00FA3552">
        <w:rPr>
          <w:rFonts w:ascii="Times New Roman" w:hAnsi="Times New Roman"/>
        </w:rPr>
        <w:t xml:space="preserve"> or all </w:t>
      </w:r>
      <w:r w:rsidRPr="00FA3552">
        <w:rPr>
          <w:rFonts w:ascii="Times New Roman" w:hAnsi="Times New Roman"/>
          <w:i/>
        </w:rPr>
        <w:t xml:space="preserve">TraceLink </w:t>
      </w:r>
      <w:r w:rsidRPr="00FA3552">
        <w:rPr>
          <w:rFonts w:ascii="Times New Roman" w:hAnsi="Times New Roman"/>
        </w:rPr>
        <w:t xml:space="preserve">instances, and forbid any mix of </w:t>
      </w:r>
      <w:r w:rsidRPr="00FA3552">
        <w:rPr>
          <w:rFonts w:ascii="Times New Roman" w:hAnsi="Times New Roman"/>
          <w:i/>
        </w:rPr>
        <w:t>Artifact</w:t>
      </w:r>
      <w:r w:rsidRPr="00FA3552">
        <w:rPr>
          <w:rFonts w:ascii="Times New Roman" w:hAnsi="Times New Roman"/>
        </w:rPr>
        <w:t xml:space="preserve"> and </w:t>
      </w:r>
      <w:r w:rsidRPr="00FA3552">
        <w:rPr>
          <w:rFonts w:ascii="Times New Roman" w:hAnsi="Times New Roman"/>
          <w:i/>
        </w:rPr>
        <w:t>TraceLink</w:t>
      </w:r>
      <w:r w:rsidRPr="00FA3552">
        <w:rPr>
          <w:rFonts w:ascii="Times New Roman" w:hAnsi="Times New Roman"/>
        </w:rPr>
        <w:t xml:space="preserve"> instances (which is allowed by the model class diagram) since we do not find it useful to have such a mix; on the contrary we felt a mix would hinder reasoning about the </w:t>
      </w:r>
      <w:r w:rsidRPr="00FA3552">
        <w:rPr>
          <w:rFonts w:ascii="Times New Roman" w:hAnsi="Times New Roman"/>
          <w:i/>
        </w:rPr>
        <w:t>Artifact</w:t>
      </w:r>
      <w:r w:rsidRPr="00FA3552">
        <w:rPr>
          <w:rFonts w:ascii="Times New Roman" w:hAnsi="Times New Roman"/>
        </w:rPr>
        <w:t xml:space="preserve"> and </w:t>
      </w:r>
      <w:r w:rsidRPr="00FA3552">
        <w:rPr>
          <w:rFonts w:ascii="Times New Roman" w:hAnsi="Times New Roman"/>
          <w:i/>
        </w:rPr>
        <w:t>TraceLink</w:t>
      </w:r>
      <w:r w:rsidRPr="00FA3552">
        <w:rPr>
          <w:rFonts w:ascii="Times New Roman" w:hAnsi="Times New Roman"/>
        </w:rPr>
        <w:t xml:space="preserve"> instances that are involved in a </w:t>
      </w:r>
      <w:r w:rsidRPr="00FA3552">
        <w:rPr>
          <w:rFonts w:ascii="Times New Roman" w:hAnsi="Times New Roman"/>
          <w:i/>
        </w:rPr>
        <w:t>Trace</w:t>
      </w:r>
      <w:r w:rsidRPr="00FA3552">
        <w:rPr>
          <w:rFonts w:ascii="Times New Roman" w:hAnsi="Times New Roman"/>
        </w:rPr>
        <w:t xml:space="preserve">. In addition to constraining the types being in the sequence, we specify that in case the </w:t>
      </w:r>
      <w:r w:rsidRPr="00FA3552">
        <w:rPr>
          <w:rFonts w:ascii="Times New Roman" w:hAnsi="Times New Roman"/>
          <w:i/>
        </w:rPr>
        <w:t xml:space="preserve">Trace </w:t>
      </w:r>
      <w:r w:rsidRPr="00FA3552">
        <w:rPr>
          <w:rFonts w:ascii="Times New Roman" w:hAnsi="Times New Roman"/>
        </w:rPr>
        <w:t xml:space="preserve">instance is a sequence of </w:t>
      </w:r>
      <w:r w:rsidRPr="00FA3552">
        <w:rPr>
          <w:rFonts w:ascii="Times New Roman" w:hAnsi="Times New Roman"/>
          <w:i/>
        </w:rPr>
        <w:t>TraceLink</w:t>
      </w:r>
      <w:r w:rsidRPr="00FA3552">
        <w:rPr>
          <w:rFonts w:ascii="Times New Roman" w:hAnsi="Times New Roman"/>
        </w:rPr>
        <w:t xml:space="preserve"> instances, the target </w:t>
      </w:r>
      <w:r w:rsidRPr="00FA3552">
        <w:rPr>
          <w:rFonts w:ascii="Times New Roman" w:hAnsi="Times New Roman"/>
          <w:i/>
        </w:rPr>
        <w:t>Artifact</w:t>
      </w:r>
      <w:r w:rsidRPr="00FA3552">
        <w:rPr>
          <w:rFonts w:ascii="Times New Roman" w:hAnsi="Times New Roman"/>
        </w:rPr>
        <w:t xml:space="preserve"> of the i</w:t>
      </w:r>
      <w:r w:rsidRPr="00FA3552">
        <w:rPr>
          <w:rFonts w:ascii="Times New Roman" w:hAnsi="Times New Roman"/>
          <w:vertAlign w:val="superscript"/>
        </w:rPr>
        <w:t>th</w:t>
      </w:r>
      <w:r w:rsidRPr="00FA3552">
        <w:rPr>
          <w:rFonts w:ascii="Times New Roman" w:hAnsi="Times New Roman"/>
        </w:rPr>
        <w:t xml:space="preserve"> </w:t>
      </w:r>
      <w:r w:rsidRPr="00FA3552">
        <w:rPr>
          <w:rFonts w:ascii="Times New Roman" w:hAnsi="Times New Roman"/>
          <w:i/>
        </w:rPr>
        <w:t>TraceLink</w:t>
      </w:r>
      <w:r w:rsidRPr="00FA3552">
        <w:rPr>
          <w:rFonts w:ascii="Times New Roman" w:hAnsi="Times New Roman"/>
        </w:rPr>
        <w:t xml:space="preserve"> instance is the source </w:t>
      </w:r>
      <w:r w:rsidRPr="00FA3552">
        <w:rPr>
          <w:rFonts w:ascii="Times New Roman" w:hAnsi="Times New Roman"/>
          <w:i/>
        </w:rPr>
        <w:t>Artifact</w:t>
      </w:r>
      <w:r w:rsidRPr="00FA3552">
        <w:rPr>
          <w:rFonts w:ascii="Times New Roman" w:hAnsi="Times New Roman"/>
        </w:rPr>
        <w:t xml:space="preserve"> of the (i+1)</w:t>
      </w:r>
      <w:r w:rsidRPr="00FA3552">
        <w:rPr>
          <w:rFonts w:ascii="Times New Roman" w:hAnsi="Times New Roman"/>
          <w:noProof/>
          <w:vertAlign w:val="superscript"/>
        </w:rPr>
        <w:t>th</w:t>
      </w:r>
      <w:r w:rsidRPr="00FA3552">
        <w:rPr>
          <w:rFonts w:ascii="Times New Roman" w:hAnsi="Times New Roman"/>
        </w:rPr>
        <w:t xml:space="preserve"> </w:t>
      </w:r>
      <w:r w:rsidRPr="00FA3552">
        <w:rPr>
          <w:rFonts w:ascii="Times New Roman" w:hAnsi="Times New Roman"/>
          <w:i/>
        </w:rPr>
        <w:t>TraceLink</w:t>
      </w:r>
      <w:r w:rsidRPr="00FA3552">
        <w:rPr>
          <w:rFonts w:ascii="Times New Roman" w:hAnsi="Times New Roman"/>
        </w:rPr>
        <w:t xml:space="preserve"> instance. Similarly, in case the </w:t>
      </w:r>
      <w:r w:rsidRPr="00FA3552">
        <w:rPr>
          <w:rFonts w:ascii="Times New Roman" w:hAnsi="Times New Roman"/>
          <w:i/>
        </w:rPr>
        <w:t>Trace</w:t>
      </w:r>
      <w:r w:rsidRPr="00FA3552">
        <w:rPr>
          <w:rFonts w:ascii="Times New Roman" w:hAnsi="Times New Roman"/>
        </w:rPr>
        <w:t xml:space="preserve"> instance is a sequence of </w:t>
      </w:r>
      <w:r w:rsidRPr="00FA3552">
        <w:rPr>
          <w:rFonts w:ascii="Times New Roman" w:hAnsi="Times New Roman"/>
          <w:i/>
        </w:rPr>
        <w:t>Artifact</w:t>
      </w:r>
      <w:r w:rsidRPr="00FA3552">
        <w:rPr>
          <w:rFonts w:ascii="Times New Roman" w:hAnsi="Times New Roman"/>
        </w:rPr>
        <w:t xml:space="preserve"> instances, the i</w:t>
      </w:r>
      <w:r w:rsidRPr="00FA3552">
        <w:rPr>
          <w:rFonts w:ascii="Times New Roman" w:hAnsi="Times New Roman"/>
          <w:vertAlign w:val="superscript"/>
        </w:rPr>
        <w:t>th</w:t>
      </w:r>
      <w:r w:rsidRPr="00FA3552">
        <w:rPr>
          <w:rFonts w:ascii="Times New Roman" w:hAnsi="Times New Roman"/>
        </w:rPr>
        <w:t xml:space="preserve"> and (i+1)</w:t>
      </w:r>
      <w:r w:rsidRPr="00FA3552">
        <w:rPr>
          <w:rFonts w:ascii="Times New Roman" w:hAnsi="Times New Roman"/>
          <w:noProof/>
          <w:vertAlign w:val="superscript"/>
        </w:rPr>
        <w:t>th</w:t>
      </w:r>
      <w:r w:rsidRPr="00FA3552">
        <w:rPr>
          <w:rFonts w:ascii="Times New Roman" w:hAnsi="Times New Roman"/>
        </w:rPr>
        <w:t xml:space="preserve"> </w:t>
      </w:r>
      <w:r w:rsidRPr="00FA3552">
        <w:rPr>
          <w:rFonts w:ascii="Times New Roman" w:hAnsi="Times New Roman"/>
          <w:i/>
        </w:rPr>
        <w:t xml:space="preserve">Artifact </w:t>
      </w:r>
      <w:r w:rsidRPr="00FA3552">
        <w:rPr>
          <w:rFonts w:ascii="Times New Roman" w:hAnsi="Times New Roman"/>
        </w:rPr>
        <w:t xml:space="preserve">instances are the source and target of a </w:t>
      </w:r>
      <w:r w:rsidRPr="00FA3552">
        <w:rPr>
          <w:rFonts w:ascii="Times New Roman" w:hAnsi="Times New Roman"/>
          <w:i/>
        </w:rPr>
        <w:t>TraceLink</w:t>
      </w:r>
      <w:r w:rsidR="00BE028E" w:rsidRPr="00FA3552">
        <w:rPr>
          <w:rFonts w:ascii="Times New Roman" w:hAnsi="Times New Roman"/>
        </w:rPr>
        <w:t xml:space="preserve"> instance</w:t>
      </w:r>
      <w:ins w:id="4582" w:author="Yvan Labiche" w:date="2018-09-07T22:20:00Z">
        <w:r w:rsidR="009968AA">
          <w:rPr>
            <w:rFonts w:ascii="Times New Roman" w:hAnsi="Times New Roman"/>
          </w:rPr>
          <w:t xml:space="preserve">. The constraints are provided </w:t>
        </w:r>
      </w:ins>
      <w:del w:id="4583" w:author="Yvan Labiche" w:date="2018-09-07T22:20:00Z">
        <w:r w:rsidR="001E0596" w:rsidDel="009968AA">
          <w:rPr>
            <w:rFonts w:ascii="Times New Roman" w:hAnsi="Times New Roman"/>
          </w:rPr>
          <w:delText>, see the</w:delText>
        </w:r>
        <w:r w:rsidR="008A25EF" w:rsidDel="009968AA">
          <w:rPr>
            <w:rFonts w:ascii="Times New Roman" w:hAnsi="Times New Roman"/>
          </w:rPr>
          <w:delText xml:space="preserve"> script file for the traceability</w:delText>
        </w:r>
        <w:r w:rsidR="001E0596" w:rsidDel="009968AA">
          <w:rPr>
            <w:rFonts w:ascii="Times New Roman" w:hAnsi="Times New Roman"/>
          </w:rPr>
          <w:delText xml:space="preserve"> model specification </w:delText>
        </w:r>
      </w:del>
      <w:r w:rsidR="001E0596">
        <w:rPr>
          <w:rFonts w:ascii="Times New Roman" w:hAnsi="Times New Roman"/>
        </w:rPr>
        <w:t xml:space="preserve">in </w:t>
      </w:r>
      <w:ins w:id="4584" w:author="Nasser Mustafa [2]" w:date="2018-09-26T10:49:00Z">
        <w:r w:rsidR="006C306F">
          <w:rPr>
            <w:rFonts w:ascii="Times New Roman" w:hAnsi="Times New Roman"/>
          </w:rPr>
          <w:t xml:space="preserve">the traceability model specification in </w:t>
        </w:r>
      </w:ins>
      <w:ins w:id="4585" w:author="Nasser Mustafa [2]" w:date="2018-09-26T10:50:00Z">
        <w:r w:rsidR="00F944DC">
          <w:rPr>
            <w:rFonts w:ascii="Times New Roman" w:hAnsi="Times New Roman"/>
          </w:rPr>
          <w:t xml:space="preserve">Appendix B. </w:t>
        </w:r>
      </w:ins>
      <w:del w:id="4586" w:author="Nasser Mustafa [2]" w:date="2018-09-26T10:48:00Z">
        <w:r w:rsidR="001E0596" w:rsidRPr="00D116F9" w:rsidDel="006C306F">
          <w:rPr>
            <w:rFonts w:ascii="Times New Roman" w:hAnsi="Times New Roman"/>
            <w:color w:val="FF0000"/>
          </w:rPr>
          <w:delText>Appendix A</w:delText>
        </w:r>
        <w:r w:rsidR="001E0596" w:rsidDel="006C306F">
          <w:rPr>
            <w:rFonts w:ascii="Times New Roman" w:hAnsi="Times New Roman"/>
          </w:rPr>
          <w:delText xml:space="preserve"> for the constraint on the </w:delText>
        </w:r>
        <w:r w:rsidR="001E0596" w:rsidRPr="00D116F9" w:rsidDel="006C306F">
          <w:rPr>
            <w:rFonts w:ascii="Times New Roman" w:hAnsi="Times New Roman"/>
            <w:i/>
            <w:color w:val="FF0000"/>
          </w:rPr>
          <w:delText>Trace</w:delText>
        </w:r>
        <w:r w:rsidR="008A25EF" w:rsidRPr="00D116F9" w:rsidDel="006C306F">
          <w:rPr>
            <w:rFonts w:ascii="Times New Roman" w:hAnsi="Times New Roman"/>
            <w:i/>
            <w:color w:val="FF0000"/>
          </w:rPr>
          <w:delText>abilityRoot</w:delText>
        </w:r>
        <w:r w:rsidR="001E0596" w:rsidRPr="00D116F9" w:rsidDel="006C306F">
          <w:rPr>
            <w:rFonts w:ascii="Times New Roman" w:hAnsi="Times New Roman"/>
            <w:i/>
            <w:color w:val="FF0000"/>
          </w:rPr>
          <w:delText xml:space="preserve"> </w:delText>
        </w:r>
        <w:r w:rsidR="001E0596" w:rsidDel="006C306F">
          <w:rPr>
            <w:rFonts w:ascii="Times New Roman" w:hAnsi="Times New Roman"/>
          </w:rPr>
          <w:delText>class</w:delText>
        </w:r>
        <w:r w:rsidR="00BE028E" w:rsidRPr="00FA3552" w:rsidDel="006C306F">
          <w:rPr>
            <w:rFonts w:ascii="Times New Roman" w:hAnsi="Times New Roman"/>
          </w:rPr>
          <w:delText xml:space="preserve">. </w:delText>
        </w:r>
      </w:del>
      <w:r w:rsidRPr="00FA3552">
        <w:rPr>
          <w:rFonts w:ascii="Times New Roman" w:hAnsi="Times New Roman"/>
        </w:rPr>
        <w:t xml:space="preserve">The </w:t>
      </w:r>
      <w:r w:rsidRPr="00FA3552">
        <w:rPr>
          <w:rFonts w:ascii="Times New Roman" w:hAnsi="Times New Roman"/>
          <w:i/>
        </w:rPr>
        <w:t>version</w:t>
      </w:r>
      <w:r w:rsidRPr="00FA3552">
        <w:rPr>
          <w:rFonts w:ascii="Times New Roman" w:hAnsi="Times New Roman"/>
        </w:rPr>
        <w:t xml:space="preserve"> class instance can hold version control information about instances of </w:t>
      </w:r>
      <w:r w:rsidRPr="00FA3552">
        <w:rPr>
          <w:rFonts w:ascii="Times New Roman" w:hAnsi="Times New Roman"/>
          <w:i/>
        </w:rPr>
        <w:t>TraceElement</w:t>
      </w:r>
      <w:r w:rsidR="00BE028E" w:rsidRPr="00FA3552">
        <w:rPr>
          <w:rFonts w:ascii="Times New Roman" w:hAnsi="Times New Roman"/>
          <w:i/>
        </w:rPr>
        <w:t>.</w:t>
      </w:r>
      <w:r w:rsidRPr="00FA3552">
        <w:rPr>
          <w:rFonts w:ascii="Times New Roman" w:hAnsi="Times New Roman"/>
        </w:rPr>
        <w:t xml:space="preserve"> This class reflect</w:t>
      </w:r>
      <w:r w:rsidR="00BE028E" w:rsidRPr="00FA3552">
        <w:rPr>
          <w:rFonts w:ascii="Times New Roman" w:hAnsi="Times New Roman"/>
        </w:rPr>
        <w:t>s</w:t>
      </w:r>
      <w:r w:rsidRPr="00FA3552">
        <w:rPr>
          <w:rFonts w:ascii="Times New Roman" w:hAnsi="Times New Roman"/>
        </w:rPr>
        <w:t xml:space="preserve"> the need for cases </w:t>
      </w:r>
      <w:r w:rsidR="00BE028E" w:rsidRPr="00FA3552">
        <w:rPr>
          <w:rFonts w:ascii="Times New Roman" w:hAnsi="Times New Roman"/>
        </w:rPr>
        <w:t>in which</w:t>
      </w:r>
      <w:r w:rsidRPr="00FA3552">
        <w:rPr>
          <w:rFonts w:ascii="Times New Roman" w:hAnsi="Times New Roman"/>
        </w:rPr>
        <w:t xml:space="preserve"> many members involve</w:t>
      </w:r>
      <w:r w:rsidR="00BE028E" w:rsidRPr="00FA3552">
        <w:rPr>
          <w:rFonts w:ascii="Times New Roman" w:hAnsi="Times New Roman"/>
        </w:rPr>
        <w:t>d</w:t>
      </w:r>
      <w:r w:rsidRPr="00FA3552">
        <w:rPr>
          <w:rFonts w:ascii="Times New Roman" w:hAnsi="Times New Roman"/>
        </w:rPr>
        <w:t xml:space="preserve"> in the development process.   </w:t>
      </w:r>
    </w:p>
    <w:p w14:paraId="493CF039" w14:textId="05AA568A"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The </w:t>
      </w:r>
      <w:r w:rsidRPr="00FA3552">
        <w:rPr>
          <w:rFonts w:ascii="Times New Roman" w:hAnsi="Times New Roman"/>
          <w:i/>
        </w:rPr>
        <w:t>Constraint</w:t>
      </w:r>
      <w:r w:rsidRPr="00FA3552">
        <w:rPr>
          <w:rFonts w:ascii="Times New Roman" w:hAnsi="Times New Roman"/>
        </w:rPr>
        <w:t xml:space="preserve"> class is used to impose any number of constraints to a </w:t>
      </w:r>
      <w:r w:rsidR="001E0596" w:rsidRPr="00FA3552">
        <w:rPr>
          <w:rFonts w:ascii="Times New Roman" w:hAnsi="Times New Roman"/>
          <w:i/>
        </w:rPr>
        <w:t>Trace</w:t>
      </w:r>
      <w:r w:rsidR="001E0596">
        <w:rPr>
          <w:rFonts w:ascii="Times New Roman" w:hAnsi="Times New Roman"/>
          <w:i/>
        </w:rPr>
        <w:t>abilityRoo</w:t>
      </w:r>
      <w:r w:rsidR="001E0596" w:rsidRPr="00FA3552">
        <w:rPr>
          <w:rFonts w:ascii="Times New Roman" w:hAnsi="Times New Roman"/>
          <w:i/>
        </w:rPr>
        <w:t>t</w:t>
      </w:r>
      <w:r w:rsidR="001E0596" w:rsidRPr="00FA3552">
        <w:rPr>
          <w:rFonts w:ascii="Times New Roman" w:hAnsi="Times New Roman"/>
        </w:rPr>
        <w:t xml:space="preserve"> </w:t>
      </w:r>
      <w:r w:rsidRPr="00FA3552">
        <w:rPr>
          <w:rFonts w:ascii="Times New Roman" w:hAnsi="Times New Roman"/>
        </w:rPr>
        <w:t xml:space="preserve">instance. System artifacts such as requirements are changing continuously, consequently, the links between them are changing, and this might lead to inconsistent or invalid links. Therefore, constraints are necessary to govern the relationship between system artifacts before they are used. We have chosen to create an association between the </w:t>
      </w:r>
      <w:r w:rsidRPr="00FA3552">
        <w:rPr>
          <w:rFonts w:ascii="Times New Roman" w:hAnsi="Times New Roman"/>
          <w:i/>
        </w:rPr>
        <w:t>Constraint</w:t>
      </w:r>
      <w:r w:rsidRPr="00FA3552">
        <w:rPr>
          <w:rFonts w:ascii="Times New Roman" w:hAnsi="Times New Roman"/>
        </w:rPr>
        <w:t xml:space="preserve"> and </w:t>
      </w:r>
      <w:r w:rsidR="001E0596">
        <w:rPr>
          <w:rFonts w:ascii="Times New Roman" w:hAnsi="Times New Roman"/>
          <w:i/>
        </w:rPr>
        <w:t>TraceabilityRoot</w:t>
      </w:r>
      <w:r w:rsidR="002F0B89">
        <w:rPr>
          <w:rFonts w:ascii="Times New Roman" w:hAnsi="Times New Roman"/>
          <w:i/>
        </w:rPr>
        <w:t xml:space="preserve"> </w:t>
      </w:r>
      <w:r w:rsidRPr="00FA3552">
        <w:rPr>
          <w:rFonts w:ascii="Times New Roman" w:hAnsi="Times New Roman"/>
        </w:rPr>
        <w:t>class</w:t>
      </w:r>
      <w:r w:rsidR="001E0596">
        <w:rPr>
          <w:rFonts w:ascii="Times New Roman" w:hAnsi="Times New Roman"/>
        </w:rPr>
        <w:t xml:space="preserve"> in order</w:t>
      </w:r>
      <w:r w:rsidRPr="00FA3552">
        <w:rPr>
          <w:rFonts w:ascii="Times New Roman" w:hAnsi="Times New Roman"/>
        </w:rPr>
        <w:t xml:space="preserve"> to allow the user to impose any number of constraints</w:t>
      </w:r>
      <w:r w:rsidR="001E0596">
        <w:rPr>
          <w:rFonts w:ascii="Times New Roman" w:hAnsi="Times New Roman"/>
        </w:rPr>
        <w:t xml:space="preserve"> at the model level</w:t>
      </w:r>
      <w:r w:rsidRPr="00FA3552">
        <w:rPr>
          <w:rFonts w:ascii="Times New Roman" w:hAnsi="Times New Roman"/>
        </w:rPr>
        <w:t xml:space="preserve">. </w:t>
      </w:r>
    </w:p>
    <w:p w14:paraId="41D8990B" w14:textId="77777777"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A </w:t>
      </w:r>
      <w:r w:rsidRPr="00FA3552">
        <w:rPr>
          <w:rFonts w:ascii="Times New Roman" w:hAnsi="Times New Roman"/>
          <w:i/>
        </w:rPr>
        <w:t>TraceLink</w:t>
      </w:r>
      <w:r w:rsidRPr="00FA3552">
        <w:rPr>
          <w:rFonts w:ascii="Times New Roman" w:hAnsi="Times New Roman"/>
        </w:rPr>
        <w:t xml:space="preserve"> instance represents a traceability link between artifact(s): one or many source artifacts and one or many target artifacts for a trace link. Note that some previous works limit those multiplicities to be strictly 1, though we believe 1..* brings more flexibility, thanks to (inherited) associations to </w:t>
      </w:r>
      <w:r w:rsidRPr="00FA3552">
        <w:rPr>
          <w:rFonts w:ascii="Times New Roman" w:hAnsi="Times New Roman"/>
          <w:i/>
        </w:rPr>
        <w:t>Characterization</w:t>
      </w:r>
      <w:r w:rsidRPr="00FA3552">
        <w:rPr>
          <w:rFonts w:ascii="Times New Roman" w:hAnsi="Times New Roman"/>
        </w:rPr>
        <w:t xml:space="preserve"> and </w:t>
      </w:r>
      <w:r w:rsidRPr="00FA3552">
        <w:rPr>
          <w:rFonts w:ascii="Times New Roman" w:hAnsi="Times New Roman"/>
          <w:i/>
        </w:rPr>
        <w:t>Constraint</w:t>
      </w:r>
      <w:r w:rsidRPr="00FA3552">
        <w:rPr>
          <w:rFonts w:ascii="Times New Roman" w:hAnsi="Times New Roman"/>
        </w:rPr>
        <w:t xml:space="preserve">, to capture information about the relationship between source and target artifacts. </w:t>
      </w:r>
    </w:p>
    <w:p w14:paraId="2D7408C6" w14:textId="2C6C5463" w:rsidR="00B97147" w:rsidRPr="00FA3552" w:rsidRDefault="00B97147" w:rsidP="001B582E">
      <w:pPr>
        <w:pStyle w:val="Caption"/>
        <w:tabs>
          <w:tab w:val="left" w:pos="900"/>
        </w:tabs>
        <w:spacing w:line="480" w:lineRule="auto"/>
        <w:jc w:val="both"/>
        <w:rPr>
          <w:rFonts w:ascii="Times New Roman" w:hAnsi="Times New Roman"/>
          <w:b w:val="0"/>
          <w:szCs w:val="24"/>
        </w:rPr>
      </w:pPr>
      <w:r w:rsidRPr="00FA3552">
        <w:rPr>
          <w:rFonts w:ascii="Times New Roman" w:hAnsi="Times New Roman"/>
          <w:b w:val="0"/>
        </w:rPr>
        <w:t xml:space="preserve">The purpose of </w:t>
      </w:r>
      <w:r w:rsidRPr="00FA3552">
        <w:rPr>
          <w:rFonts w:ascii="Times New Roman" w:hAnsi="Times New Roman"/>
          <w:b w:val="0"/>
          <w:i/>
        </w:rPr>
        <w:t>Characterization</w:t>
      </w:r>
      <w:r w:rsidRPr="00FA3552">
        <w:rPr>
          <w:rFonts w:ascii="Times New Roman" w:hAnsi="Times New Roman"/>
          <w:b w:val="0"/>
        </w:rPr>
        <w:t xml:space="preserve"> is to characterize a </w:t>
      </w:r>
      <w:r w:rsidRPr="00FA3552">
        <w:rPr>
          <w:rFonts w:ascii="Times New Roman" w:hAnsi="Times New Roman"/>
          <w:b w:val="0"/>
          <w:i/>
        </w:rPr>
        <w:t>TraceElement</w:t>
      </w:r>
      <w:r w:rsidRPr="00FA3552">
        <w:rPr>
          <w:rFonts w:ascii="Times New Roman" w:hAnsi="Times New Roman"/>
          <w:b w:val="0"/>
        </w:rPr>
        <w:t xml:space="preserve"> according to zero or several taxonomies. Indeed, we felt that different taxonomies characterizing traceability links according to various dimensions could be of interest in practice: e.g., the notions of horizontal and vertical traceability, the categories and traceability types</w:t>
      </w:r>
      <w:del w:id="4587" w:author="Nasser Mustafa [2]" w:date="2018-09-18T22:36:00Z">
        <w:r w:rsidRPr="00FA3552" w:rsidDel="00613DE9">
          <w:rPr>
            <w:rFonts w:ascii="Times New Roman" w:hAnsi="Times New Roman"/>
            <w:b w:val="0"/>
          </w:rPr>
          <w:delText xml:space="preserve"> </w:delText>
        </w:r>
      </w:del>
      <w:ins w:id="4588" w:author="Nasser Mustafa [2]" w:date="2018-09-18T22:36:00Z">
        <w:r w:rsidR="00613DE9">
          <w:rPr>
            <w:rFonts w:ascii="Times New Roman" w:hAnsi="Times New Roman"/>
            <w:b w:val="0"/>
          </w:rPr>
          <w:t xml:space="preserve"> </w:t>
        </w:r>
        <w:r w:rsidR="00613DE9">
          <w:rPr>
            <w:rFonts w:ascii="Times New Roman" w:hAnsi="Times New Roman"/>
            <w:b w:val="0"/>
          </w:rPr>
          <w:fldChar w:fldCharType="begin" w:fldLock="1"/>
        </w:r>
      </w:ins>
      <w:r w:rsidR="00B050F0">
        <w:rPr>
          <w:rFonts w:ascii="Times New Roman" w:hAnsi="Times New Roman"/>
          <w:b w:val="0"/>
        </w:rPr>
        <w:instrText>ADDIN CSL_CITATION {"citationItems":[{"id":"ITEM-1","itemData":{"author":[{"dropping-particle":"","family":"Ramesh","given":"Balasubramaniam","non-dropping-particle":"","parse-names":false,"suffix":""},{"dropping-particle":"","family":"Edwards","given":"Mari","non-dropping-particle":"","parse-names":false,"suffix":""}],"container-title":"IEEE International Symposium on Requirements Engineering","id":"ITEM-1","issued":{"date-parts":[["1993"]]},"page":"256-259","title":"Issues in the Development of a Requirements Traceability Model","title-short":"IEEE","type":"paper-conference"},"uris":["http://www.mendeley.com/documents/?uuid=a9c8475e-7ae0-431f-ba23-635b6d8caa02"]}],"mendeley":{"formattedCitation":"[9]","plainTextFormattedCitation":"[9]","previouslyFormattedCitation":"[9]"},"properties":{"noteIndex":0},"schema":"https://github.com/citation-style-language/schema/raw/master/csl-citation.json"}</w:instrText>
      </w:r>
      <w:r w:rsidR="00613DE9">
        <w:rPr>
          <w:rFonts w:ascii="Times New Roman" w:hAnsi="Times New Roman"/>
          <w:b w:val="0"/>
        </w:rPr>
        <w:fldChar w:fldCharType="separate"/>
      </w:r>
      <w:r w:rsidR="00627C91" w:rsidRPr="00627C91">
        <w:rPr>
          <w:rFonts w:ascii="Times New Roman" w:hAnsi="Times New Roman"/>
          <w:b w:val="0"/>
          <w:noProof/>
        </w:rPr>
        <w:t>[9]</w:t>
      </w:r>
      <w:ins w:id="4589" w:author="Nasser Mustafa [2]" w:date="2018-09-18T22:36:00Z">
        <w:r w:rsidR="00613DE9">
          <w:rPr>
            <w:rFonts w:ascii="Times New Roman" w:hAnsi="Times New Roman"/>
            <w:b w:val="0"/>
          </w:rPr>
          <w:fldChar w:fldCharType="end"/>
        </w:r>
      </w:ins>
      <w:del w:id="4590" w:author="Nasser Mustafa [2]" w:date="2018-09-18T22:36:00Z">
        <w:r w:rsidRPr="00FA3552" w:rsidDel="00613DE9">
          <w:rPr>
            <w:rFonts w:ascii="Times New Roman" w:hAnsi="Times New Roman"/>
            <w:b w:val="0"/>
          </w:rPr>
          <w:fldChar w:fldCharType="begin"/>
        </w:r>
        <w:r w:rsidR="003C33CA" w:rsidRPr="00613DE9" w:rsidDel="00613DE9">
          <w:rPr>
            <w:rFonts w:ascii="Times New Roman" w:hAnsi="Times New Roman"/>
            <w:b w:val="0"/>
          </w:rPr>
          <w:delInstrText xml:space="preserve"> ADDIN EN.CITE &lt;EndNote&gt;&lt;Cite&gt;&lt;Author&gt;Ramesh&lt;/Author&gt;&lt;Year&gt;1993&lt;/Year&gt;&lt;RecNum&gt;5&lt;/RecNum&gt;&lt;DisplayText&gt;[43]&lt;/DisplayText&gt;&lt;record&gt;&lt;rec-number&gt;5&lt;/rec-number&gt;&lt;foreign-keys&gt;&lt;key app="EN" db-id="rxfad95wgs5d2dexxekxwt2katzr52wtwdxz" timestamp="0"&gt;5&lt;/key&gt;&lt;/foreign-keys&gt;&lt;ref-type name="Conference Proceedings"&gt;10&lt;/ref-type&gt;&lt;contributors&gt;&lt;authors&gt;&lt;author&gt;Balasubramaniam Ramesh&lt;/author&gt;&lt;author&gt;Mari Edwards&lt;/author&gt;&lt;/authors&gt;&lt;/contributors&gt;&lt;titles&gt;&lt;title&gt;Issues in the Development of a Requirements Traceability Model&lt;/title&gt;&lt;secondary-title&gt;IEEE International Symposium on Requirements Engineering&lt;/secondary-title&gt;&lt;short-title&gt;IEEE&lt;/short-title&gt;&lt;/titles&gt;&lt;pages&gt;256-259&lt;/pages&gt;&lt;dates&gt;&lt;year&gt;1993&lt;/year&gt;&lt;/dates&gt;&lt;urls&gt;&lt;/urls&gt;&lt;/record&gt;&lt;/Cite&gt;&lt;/EndNote&gt;</w:delInstrText>
        </w:r>
        <w:r w:rsidRPr="00FA3552" w:rsidDel="00613DE9">
          <w:rPr>
            <w:rFonts w:ascii="Times New Roman" w:hAnsi="Times New Roman"/>
            <w:b w:val="0"/>
          </w:rPr>
          <w:fldChar w:fldCharType="separate"/>
        </w:r>
        <w:r w:rsidR="003C33CA" w:rsidRPr="00613DE9" w:rsidDel="00613DE9">
          <w:rPr>
            <w:rFonts w:ascii="Times New Roman" w:hAnsi="Times New Roman"/>
            <w:b w:val="0"/>
            <w:noProof/>
          </w:rPr>
          <w:delText>[</w:delText>
        </w:r>
        <w:r w:rsidR="00660900" w:rsidRPr="00613DE9" w:rsidDel="00613DE9">
          <w:fldChar w:fldCharType="begin"/>
        </w:r>
        <w:r w:rsidR="00660900" w:rsidRPr="00613DE9" w:rsidDel="00613DE9">
          <w:delInstrText xml:space="preserve"> HYPERLINK \l "_ENREF_43" \o "Ramesh, 1993 #5" </w:delInstrText>
        </w:r>
        <w:r w:rsidR="00660900" w:rsidRPr="00613DE9" w:rsidDel="00613DE9">
          <w:fldChar w:fldCharType="separate"/>
        </w:r>
        <w:r w:rsidR="006A58FF" w:rsidRPr="00613DE9" w:rsidDel="00613DE9">
          <w:rPr>
            <w:rFonts w:ascii="Times New Roman" w:hAnsi="Times New Roman"/>
            <w:b w:val="0"/>
            <w:noProof/>
          </w:rPr>
          <w:delText>43</w:delText>
        </w:r>
        <w:r w:rsidR="00660900" w:rsidRPr="00613DE9" w:rsidDel="00613DE9">
          <w:rPr>
            <w:rFonts w:ascii="Times New Roman" w:hAnsi="Times New Roman"/>
            <w:b w:val="0"/>
            <w:noProof/>
          </w:rPr>
          <w:fldChar w:fldCharType="end"/>
        </w:r>
        <w:r w:rsidR="003C33CA" w:rsidRPr="00613DE9" w:rsidDel="00613DE9">
          <w:rPr>
            <w:rFonts w:ascii="Times New Roman" w:hAnsi="Times New Roman"/>
            <w:b w:val="0"/>
            <w:noProof/>
          </w:rPr>
          <w:delText>]</w:delText>
        </w:r>
        <w:r w:rsidRPr="00FA3552" w:rsidDel="00613DE9">
          <w:rPr>
            <w:rFonts w:ascii="Times New Roman" w:hAnsi="Times New Roman"/>
            <w:b w:val="0"/>
          </w:rPr>
          <w:fldChar w:fldCharType="end"/>
        </w:r>
      </w:del>
      <w:r w:rsidRPr="00FA3552">
        <w:rPr>
          <w:rFonts w:ascii="Times New Roman" w:hAnsi="Times New Roman"/>
          <w:b w:val="0"/>
        </w:rPr>
        <w:t xml:space="preserve">, categories of traceability types specific to </w:t>
      </w:r>
      <w:r w:rsidR="00A64F3E" w:rsidRPr="00FA3552">
        <w:rPr>
          <w:rFonts w:ascii="Times New Roman" w:hAnsi="Times New Roman"/>
          <w:b w:val="0"/>
        </w:rPr>
        <w:t>Model Driven Engineering</w:t>
      </w:r>
      <w:r w:rsidRPr="00FA3552">
        <w:rPr>
          <w:rFonts w:ascii="Times New Roman" w:hAnsi="Times New Roman"/>
          <w:b w:val="0"/>
        </w:rPr>
        <w:t xml:space="preserve"> development</w:t>
      </w:r>
      <w:ins w:id="4591" w:author="Nasser Mustafa [2]" w:date="2018-09-18T22:37:00Z">
        <w:r w:rsidR="00613DE9">
          <w:rPr>
            <w:rFonts w:ascii="Times New Roman" w:hAnsi="Times New Roman"/>
            <w:b w:val="0"/>
          </w:rPr>
          <w:t xml:space="preserve"> </w:t>
        </w:r>
      </w:ins>
      <w:ins w:id="4592" w:author="Nasser Mustafa [2]" w:date="2018-09-18T22:38:00Z">
        <w:r w:rsidR="00613DE9">
          <w:rPr>
            <w:rFonts w:ascii="Times New Roman" w:hAnsi="Times New Roman"/>
            <w:b w:val="0"/>
          </w:rPr>
          <w:fldChar w:fldCharType="begin" w:fldLock="1"/>
        </w:r>
      </w:ins>
      <w:r w:rsidR="00B050F0">
        <w:rPr>
          <w:rFonts w:ascii="Times New Roman" w:hAnsi="Times New Roman"/>
          <w:b w:val="0"/>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r w:rsidR="00613DE9">
        <w:rPr>
          <w:rFonts w:ascii="Times New Roman" w:hAnsi="Times New Roman"/>
          <w:b w:val="0"/>
        </w:rPr>
        <w:fldChar w:fldCharType="separate"/>
      </w:r>
      <w:r w:rsidR="00B050F0" w:rsidRPr="00B050F0">
        <w:rPr>
          <w:rFonts w:ascii="Times New Roman" w:hAnsi="Times New Roman"/>
          <w:b w:val="0"/>
          <w:noProof/>
        </w:rPr>
        <w:t>[46]</w:t>
      </w:r>
      <w:ins w:id="4593" w:author="Nasser Mustafa [2]" w:date="2018-09-18T22:38:00Z">
        <w:r w:rsidR="00613DE9">
          <w:rPr>
            <w:rFonts w:ascii="Times New Roman" w:hAnsi="Times New Roman"/>
            <w:b w:val="0"/>
          </w:rPr>
          <w:fldChar w:fldCharType="end"/>
        </w:r>
      </w:ins>
      <w:del w:id="4594" w:author="Nasser Mustafa [2]" w:date="2018-09-18T22:36:00Z">
        <w:r w:rsidRPr="00FA3552" w:rsidDel="00613DE9">
          <w:rPr>
            <w:rFonts w:ascii="Times New Roman" w:hAnsi="Times New Roman"/>
            <w:b w:val="0"/>
          </w:rPr>
          <w:delText xml:space="preserve"> </w:delText>
        </w:r>
        <w:r w:rsidRPr="00FA3552" w:rsidDel="00613DE9">
          <w:rPr>
            <w:rFonts w:ascii="Times New Roman" w:hAnsi="Times New Roman"/>
            <w:b w:val="0"/>
          </w:rPr>
          <w:fldChar w:fldCharType="begin"/>
        </w:r>
        <w:r w:rsidR="003C33CA" w:rsidRPr="00613DE9" w:rsidDel="00613DE9">
          <w:rPr>
            <w:rFonts w:ascii="Times New Roman" w:hAnsi="Times New Roman"/>
            <w:b w:val="0"/>
          </w:rPr>
          <w:delInstrText xml:space="preserve"> ADDIN EN.CITE &lt;EndNote&gt;&lt;Cite&gt;&lt;Author&gt;Paige&lt;/Author&gt;&lt;Year&gt;2011&lt;/Year&gt;&lt;RecNum&gt;20&lt;/RecNum&gt;&lt;DisplayText&gt;[11]&lt;/DisplayText&gt;&lt;record&gt;&lt;rec-number&gt;20&lt;/rec-number&gt;&lt;foreign-keys&gt;&lt;key app="EN" db-id="0fvexaz05rtvw1esxaavpvrkv5f5s0ptttfs"&gt;20&lt;/key&gt;&lt;/foreign-keys&gt;&lt;ref-type name="Journal Article"&gt;17&lt;/ref-type&gt;&lt;contributors&gt;&lt;authors&gt;&lt;author&gt;Paige, F.&lt;/author&gt;&lt;author&gt;Drivalos, N.&lt;/author&gt;&lt;author&gt;Kolovos, D. S.&lt;/author&gt;&lt;author&gt;Fernandes, K. J.&lt;/author&gt;&lt;author&gt;Power, C. &lt;/author&gt;&lt;author&gt;Olsen, G. K.&lt;/author&gt;&lt;author&gt;Zschaler, S.&lt;/author&gt;&lt;/authors&gt;&lt;/contributors&gt;&lt;titles&gt;&lt;title&gt;Rigorous identification and encoding of trace-links in model-driven engineering&lt;/title&gt;&lt;secondary-title&gt;Software &amp;amp; Systems Modeling&lt;/secondary-title&gt;&lt;/titles&gt;&lt;pages&gt;469-487&lt;/pages&gt;&lt;volume&gt;10&lt;/volume&gt;&lt;number&gt;4&lt;/number&gt;&lt;dates&gt;&lt;year&gt;2011&lt;/year&gt;&lt;/dates&gt;&lt;urls&gt;&lt;/urls&gt;&lt;/record&gt;&lt;/Cite&gt;&lt;/EndNote&gt;</w:delInstrText>
        </w:r>
        <w:r w:rsidRPr="00FA3552" w:rsidDel="00613DE9">
          <w:rPr>
            <w:rFonts w:ascii="Times New Roman" w:hAnsi="Times New Roman"/>
            <w:b w:val="0"/>
          </w:rPr>
          <w:fldChar w:fldCharType="separate"/>
        </w:r>
        <w:r w:rsidR="003C33CA" w:rsidRPr="00613DE9" w:rsidDel="00613DE9">
          <w:rPr>
            <w:rFonts w:ascii="Times New Roman" w:hAnsi="Times New Roman"/>
            <w:b w:val="0"/>
            <w:noProof/>
          </w:rPr>
          <w:delText>[</w:delText>
        </w:r>
        <w:r w:rsidR="00660900" w:rsidRPr="00613DE9" w:rsidDel="00613DE9">
          <w:fldChar w:fldCharType="begin"/>
        </w:r>
        <w:r w:rsidR="00660900" w:rsidRPr="00613DE9" w:rsidDel="00613DE9">
          <w:delInstrText xml:space="preserve"> HYPERLINK \l "_ENREF_11" \o "Paige, 2011 #20" </w:delInstrText>
        </w:r>
        <w:r w:rsidR="00660900" w:rsidRPr="00613DE9" w:rsidDel="00613DE9">
          <w:fldChar w:fldCharType="separate"/>
        </w:r>
        <w:r w:rsidR="006A58FF" w:rsidRPr="00613DE9" w:rsidDel="00613DE9">
          <w:rPr>
            <w:rFonts w:ascii="Times New Roman" w:hAnsi="Times New Roman"/>
            <w:b w:val="0"/>
            <w:noProof/>
          </w:rPr>
          <w:delText>11</w:delText>
        </w:r>
        <w:r w:rsidR="00660900" w:rsidRPr="00613DE9" w:rsidDel="00613DE9">
          <w:rPr>
            <w:rFonts w:ascii="Times New Roman" w:hAnsi="Times New Roman"/>
            <w:b w:val="0"/>
            <w:noProof/>
          </w:rPr>
          <w:fldChar w:fldCharType="end"/>
        </w:r>
        <w:r w:rsidR="003C33CA" w:rsidRPr="00613DE9" w:rsidDel="00613DE9">
          <w:rPr>
            <w:rFonts w:ascii="Times New Roman" w:hAnsi="Times New Roman"/>
            <w:b w:val="0"/>
            <w:noProof/>
          </w:rPr>
          <w:delText>]</w:delText>
        </w:r>
        <w:r w:rsidRPr="00FA3552" w:rsidDel="00613DE9">
          <w:rPr>
            <w:rFonts w:ascii="Times New Roman" w:hAnsi="Times New Roman"/>
            <w:b w:val="0"/>
          </w:rPr>
          <w:fldChar w:fldCharType="end"/>
        </w:r>
      </w:del>
      <w:r w:rsidRPr="00FA3552">
        <w:rPr>
          <w:rFonts w:ascii="Times New Roman" w:hAnsi="Times New Roman"/>
          <w:b w:val="0"/>
        </w:rPr>
        <w:t xml:space="preserve">. Moreover, the Characterization class works as the stereotype in SysML which is used to classify requirements in </w:t>
      </w:r>
      <w:r w:rsidR="008D1DF9" w:rsidRPr="00FA3552">
        <w:rPr>
          <w:rFonts w:ascii="Times New Roman" w:hAnsi="Times New Roman"/>
          <w:b w:val="0"/>
        </w:rPr>
        <w:t>Systems Engineering</w:t>
      </w:r>
      <w:r w:rsidRPr="00FA3552">
        <w:rPr>
          <w:rFonts w:ascii="Times New Roman" w:hAnsi="Times New Roman"/>
          <w:b w:val="0"/>
        </w:rPr>
        <w:t xml:space="preserve"> into further categories such </w:t>
      </w:r>
      <w:r w:rsidRPr="00FA3552">
        <w:rPr>
          <w:rFonts w:ascii="Times New Roman" w:hAnsi="Times New Roman"/>
          <w:b w:val="0"/>
          <w:szCs w:val="24"/>
        </w:rPr>
        <w:t xml:space="preserve">as operational, functional, interface, performance, physical, storage, activation/deactivation, design constraints and other specialized requirements such as reliability and maintainability, or to represent a </w:t>
      </w:r>
      <w:r w:rsidR="005818D0" w:rsidRPr="00FA3552">
        <w:rPr>
          <w:rFonts w:ascii="Times New Roman" w:hAnsi="Times New Roman"/>
          <w:b w:val="0"/>
          <w:szCs w:val="24"/>
        </w:rPr>
        <w:t>high-level</w:t>
      </w:r>
      <w:r w:rsidRPr="00FA3552">
        <w:rPr>
          <w:rFonts w:ascii="Times New Roman" w:hAnsi="Times New Roman"/>
          <w:b w:val="0"/>
          <w:szCs w:val="24"/>
        </w:rPr>
        <w:t xml:space="preserve"> stakeholder need. </w:t>
      </w:r>
      <w:r w:rsidRPr="00FA3552">
        <w:rPr>
          <w:rFonts w:ascii="Times New Roman" w:hAnsi="Times New Roman"/>
          <w:b w:val="0"/>
        </w:rPr>
        <w:t xml:space="preserve">Notice that, contrary to other </w:t>
      </w:r>
      <w:r w:rsidRPr="00FA3552">
        <w:rPr>
          <w:rFonts w:ascii="Times New Roman" w:hAnsi="Times New Roman"/>
          <w:b w:val="0"/>
          <w:szCs w:val="24"/>
        </w:rPr>
        <w:t>solutions (recall</w:t>
      </w:r>
      <w:r w:rsidRPr="00FA3552">
        <w:rPr>
          <w:rFonts w:ascii="Times New Roman" w:hAnsi="Times New Roman"/>
          <w:b w:val="0"/>
          <w:bCs w:val="0"/>
          <w:szCs w:val="24"/>
        </w:rPr>
        <w:t xml:space="preserve"> </w:t>
      </w:r>
      <w:r w:rsidRPr="00FA3552">
        <w:rPr>
          <w:rFonts w:ascii="Times New Roman" w:hAnsi="Times New Roman"/>
          <w:b w:val="0"/>
          <w:bCs w:val="0"/>
          <w:szCs w:val="24"/>
        </w:rPr>
        <w:fldChar w:fldCharType="begin"/>
      </w:r>
      <w:r w:rsidRPr="00FA3552">
        <w:rPr>
          <w:rFonts w:ascii="Times New Roman" w:hAnsi="Times New Roman"/>
          <w:b w:val="0"/>
          <w:bCs w:val="0"/>
          <w:szCs w:val="24"/>
        </w:rPr>
        <w:instrText xml:space="preserve"> REF _Ref482927193 \h  \* MERGEFORMAT </w:instrText>
      </w:r>
      <w:r w:rsidRPr="00FA3552">
        <w:rPr>
          <w:rFonts w:ascii="Times New Roman" w:hAnsi="Times New Roman"/>
          <w:b w:val="0"/>
          <w:bCs w:val="0"/>
          <w:szCs w:val="24"/>
        </w:rPr>
      </w:r>
      <w:del w:id="4595" w:author="Nasser Mustafa [2]" w:date="2018-09-19T14:47:00Z">
        <w:r w:rsidRPr="00FA3552">
          <w:rPr>
            <w:rFonts w:ascii="Times New Roman" w:hAnsi="Times New Roman"/>
            <w:b w:val="0"/>
            <w:bCs w:val="0"/>
            <w:szCs w:val="24"/>
          </w:rPr>
          <w:fldChar w:fldCharType="separate"/>
        </w:r>
        <w:r w:rsidR="00C779F7" w:rsidRPr="00344338" w:rsidDel="00740534">
          <w:rPr>
            <w:rFonts w:ascii="Times New Roman" w:hAnsi="Times New Roman"/>
            <w:b w:val="0"/>
            <w:szCs w:val="24"/>
          </w:rPr>
          <w:delText xml:space="preserve">Table </w:delText>
        </w:r>
        <w:r w:rsidR="00C779F7" w:rsidRPr="00344338" w:rsidDel="00740534">
          <w:rPr>
            <w:rFonts w:ascii="Times New Roman" w:hAnsi="Times New Roman"/>
            <w:b w:val="0"/>
            <w:noProof/>
            <w:szCs w:val="24"/>
          </w:rPr>
          <w:delText>10</w:delText>
        </w:r>
      </w:del>
      <w:r w:rsidRPr="00FA3552">
        <w:rPr>
          <w:rFonts w:ascii="Times New Roman" w:hAnsi="Times New Roman"/>
          <w:b w:val="0"/>
          <w:bCs w:val="0"/>
          <w:szCs w:val="24"/>
        </w:rPr>
        <w:fldChar w:fldCharType="end"/>
      </w:r>
      <w:r w:rsidRPr="00FA3552">
        <w:rPr>
          <w:rFonts w:ascii="Times New Roman" w:hAnsi="Times New Roman"/>
          <w:b w:val="0"/>
          <w:bCs w:val="0"/>
          <w:szCs w:val="24"/>
        </w:rPr>
        <w:t xml:space="preserve">) </w:t>
      </w:r>
      <w:r w:rsidRPr="00FA3552">
        <w:rPr>
          <w:rFonts w:ascii="Times New Roman" w:hAnsi="Times New Roman"/>
          <w:b w:val="0"/>
          <w:szCs w:val="24"/>
        </w:rPr>
        <w:t>we decided to exclude any explicit specification of specific taxonomies from our solution. The advantage is that we are not tied to a specific set of taxonomies, that we can use several taxonomies together, and that our solution is therefore not specific to either taxonomy and can evolve. In short, the domain expert, with the help of the super-user and the engineer, can decide which taxonomies are important to their context. The drawback is that our solution may appear too generic or permissive: i.e., one can provid</w:t>
      </w:r>
      <w:r w:rsidR="00BE028E" w:rsidRPr="00FA3552">
        <w:rPr>
          <w:rFonts w:ascii="Times New Roman" w:hAnsi="Times New Roman"/>
          <w:b w:val="0"/>
          <w:szCs w:val="24"/>
        </w:rPr>
        <w:t>e meaningless characterization. However, we assume that the users of our model are expert users and they will not provide any meaningless characterization</w:t>
      </w:r>
      <w:r w:rsidR="005818D0">
        <w:rPr>
          <w:rFonts w:ascii="Times New Roman" w:hAnsi="Times New Roman"/>
          <w:b w:val="0"/>
          <w:szCs w:val="24"/>
        </w:rPr>
        <w:t xml:space="preserve"> or that domain experts will constrain solutions (see the class Constraint) with adequate restrictions</w:t>
      </w:r>
      <w:r w:rsidR="00BE028E" w:rsidRPr="00FA3552">
        <w:rPr>
          <w:rFonts w:ascii="Times New Roman" w:hAnsi="Times New Roman"/>
          <w:b w:val="0"/>
          <w:szCs w:val="24"/>
        </w:rPr>
        <w:t>.</w:t>
      </w:r>
    </w:p>
    <w:p w14:paraId="57815C3C" w14:textId="0CE53C32"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The class </w:t>
      </w:r>
      <w:r w:rsidRPr="00FA3552">
        <w:rPr>
          <w:rFonts w:ascii="Times New Roman" w:hAnsi="Times New Roman"/>
          <w:i/>
        </w:rPr>
        <w:t>Artifact</w:t>
      </w:r>
      <w:r w:rsidRPr="00FA3552">
        <w:rPr>
          <w:rFonts w:ascii="Times New Roman" w:hAnsi="Times New Roman"/>
        </w:rPr>
        <w:t xml:space="preserve"> represents any traceable unit of data such as a UML class diagram, a message in a UML sequence diagram, a block in a block diagram, a natural language requirement, a PDF standard document. One very important difference with many other attempts at modeling traceability links regarding the artifact specification is that our artifact specification is not tied to any language with which the artifact being linked is modeled: e.g., it is not tied to </w:t>
      </w:r>
      <w:r w:rsidRPr="00FA3552">
        <w:rPr>
          <w:rFonts w:ascii="Times New Roman" w:hAnsi="Times New Roman"/>
          <w:noProof/>
        </w:rPr>
        <w:t>Ecore</w:t>
      </w:r>
      <w:r w:rsidRPr="00FA3552">
        <w:rPr>
          <w:rFonts w:ascii="Times New Roman" w:hAnsi="Times New Roman"/>
        </w:rPr>
        <w:t xml:space="preserve"> languages as in TML</w:t>
      </w:r>
      <w:del w:id="4596" w:author="Nasser Mustafa [2]" w:date="2018-09-18T22:38:00Z">
        <w:r w:rsidRPr="00FA3552" w:rsidDel="00613DE9">
          <w:rPr>
            <w:rFonts w:ascii="Times New Roman" w:hAnsi="Times New Roman"/>
          </w:rPr>
          <w:delText xml:space="preserve"> </w:delText>
        </w:r>
      </w:del>
      <w:ins w:id="4597" w:author="Nasser Mustafa [2]" w:date="2018-09-18T22:38:00Z">
        <w:r w:rsidR="00613DE9">
          <w:rPr>
            <w:rFonts w:ascii="Times New Roman" w:hAnsi="Times New Roman"/>
          </w:rPr>
          <w:t xml:space="preserve"> </w:t>
        </w:r>
        <w:r w:rsidR="00613DE9">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r w:rsidR="00613DE9">
        <w:rPr>
          <w:rFonts w:ascii="Times New Roman" w:hAnsi="Times New Roman"/>
        </w:rPr>
        <w:fldChar w:fldCharType="separate"/>
      </w:r>
      <w:r w:rsidR="00627C91" w:rsidRPr="00627C91">
        <w:rPr>
          <w:rFonts w:ascii="Times New Roman" w:hAnsi="Times New Roman"/>
          <w:noProof/>
        </w:rPr>
        <w:t>[102]</w:t>
      </w:r>
      <w:ins w:id="4598" w:author="Nasser Mustafa [2]" w:date="2018-09-18T22:38:00Z">
        <w:r w:rsidR="00613DE9">
          <w:rPr>
            <w:rFonts w:ascii="Times New Roman" w:hAnsi="Times New Roman"/>
          </w:rPr>
          <w:fldChar w:fldCharType="end"/>
        </w:r>
      </w:ins>
      <w:del w:id="4599" w:author="Nasser Mustafa [2]" w:date="2018-09-18T22:38:00Z">
        <w:r w:rsidRPr="00FA3552" w:rsidDel="00613DE9">
          <w:rPr>
            <w:rFonts w:ascii="Times New Roman" w:hAnsi="Times New Roman"/>
          </w:rPr>
          <w:fldChar w:fldCharType="begin"/>
        </w:r>
        <w:r w:rsidR="00A300CB" w:rsidRPr="00613DE9" w:rsidDel="00613DE9">
          <w:rPr>
            <w:rFonts w:ascii="Times New Roman" w:hAnsi="Times New Roman"/>
          </w:rPr>
          <w:delInstrText xml:space="preserve"> ADDIN EN.CITE &lt;EndNote&gt;&lt;Cite&gt;&lt;Author&gt;Drivalos&lt;/Author&gt;&lt;Year&gt;2008&lt;/Year&gt;&lt;RecNum&gt;2&lt;/RecNum&gt;&lt;DisplayText&gt;[3]&lt;/DisplayText&gt;&lt;record&gt;&lt;rec-number&gt;2&lt;/rec-number&gt;&lt;foreign-keys&gt;&lt;key app="EN" db-id="rxfad95wgs5d2dexxekxwt2katzr52wtwdxz" timestamp="0"&gt;2&lt;/key&gt;&lt;/foreign-keys&gt;&lt;ref-type name="Conference Proceedings"&gt;10&lt;/ref-type&gt;&lt;contributors&gt;&lt;authors&gt;&lt;author&gt;Nikolaos  Drivalos&lt;/author&gt;&lt;author&gt;Dimitrios S  Kolovos&lt;/author&gt;&lt;author&gt; Richard F  Paige&lt;/author&gt;&lt;author&gt; Kiran J  Fernandes&lt;/author&gt;&lt;/authors&gt;&lt;/contributors&gt;&lt;titles&gt;&lt;title&gt;Engineering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EndNote&gt;</w:delInstrText>
        </w:r>
        <w:r w:rsidRPr="00FA3552" w:rsidDel="00613DE9">
          <w:rPr>
            <w:rFonts w:ascii="Times New Roman" w:hAnsi="Times New Roman"/>
          </w:rPr>
          <w:fldChar w:fldCharType="separate"/>
        </w:r>
        <w:r w:rsidR="00A300CB" w:rsidRPr="00613DE9" w:rsidDel="00613DE9">
          <w:rPr>
            <w:rFonts w:ascii="Times New Roman" w:hAnsi="Times New Roman"/>
            <w:noProof/>
          </w:rPr>
          <w:delText>[</w:delText>
        </w:r>
        <w:r w:rsidR="00660900" w:rsidRPr="00613DE9" w:rsidDel="00613DE9">
          <w:fldChar w:fldCharType="begin"/>
        </w:r>
        <w:r w:rsidR="00660900" w:rsidRPr="00613DE9" w:rsidDel="00613DE9">
          <w:delInstrText xml:space="preserve"> HYPERLINK \l "_ENREF_3" \o "Drivalos, 2008 #106" </w:delInstrText>
        </w:r>
        <w:r w:rsidR="00660900" w:rsidRPr="00613DE9" w:rsidDel="00613DE9">
          <w:fldChar w:fldCharType="separate"/>
        </w:r>
        <w:r w:rsidR="006A58FF" w:rsidRPr="00613DE9" w:rsidDel="00613DE9">
          <w:rPr>
            <w:rFonts w:ascii="Times New Roman" w:hAnsi="Times New Roman"/>
            <w:noProof/>
          </w:rPr>
          <w:delText>3</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w:delText>
        </w:r>
        <w:r w:rsidRPr="00FA3552" w:rsidDel="00613DE9">
          <w:rPr>
            <w:rFonts w:ascii="Times New Roman" w:hAnsi="Times New Roman"/>
          </w:rPr>
          <w:fldChar w:fldCharType="end"/>
        </w:r>
      </w:del>
      <w:r w:rsidRPr="00FA3552">
        <w:rPr>
          <w:rFonts w:ascii="Times New Roman" w:hAnsi="Times New Roman"/>
        </w:rPr>
        <w:t xml:space="preserve">. </w:t>
      </w:r>
    </w:p>
    <w:p w14:paraId="18BC4E81" w14:textId="11038E63" w:rsidR="00B97147" w:rsidRPr="00FA3552" w:rsidRDefault="002F0B89" w:rsidP="001B582E">
      <w:pPr>
        <w:tabs>
          <w:tab w:val="left" w:pos="900"/>
        </w:tabs>
        <w:spacing w:line="480" w:lineRule="auto"/>
        <w:jc w:val="both"/>
        <w:rPr>
          <w:rFonts w:ascii="Times New Roman" w:hAnsi="Times New Roman"/>
        </w:rPr>
      </w:pPr>
      <w:del w:id="4600" w:author="Yvan Labiche" w:date="2018-09-07T22:22:00Z">
        <w:r w:rsidRPr="004C0242" w:rsidDel="00344338">
          <w:rPr>
            <w:rFonts w:ascii="Times New Roman" w:hAnsi="Times New Roman"/>
          </w:rPr>
          <w:delText>The</w:delText>
        </w:r>
        <w:r w:rsidR="00B97147" w:rsidRPr="00FA3552" w:rsidDel="00344338">
          <w:rPr>
            <w:rFonts w:ascii="Times New Roman" w:hAnsi="Times New Roman"/>
          </w:rPr>
          <w:delText xml:space="preserve"> </w:delText>
        </w:r>
      </w:del>
      <w:r w:rsidR="00B97147" w:rsidRPr="00FA3552">
        <w:rPr>
          <w:rFonts w:ascii="Times New Roman" w:hAnsi="Times New Roman"/>
          <w:i/>
        </w:rPr>
        <w:t>Constraint</w:t>
      </w:r>
      <w:r w:rsidR="00B97147" w:rsidRPr="00FA3552">
        <w:rPr>
          <w:rFonts w:ascii="Times New Roman" w:hAnsi="Times New Roman"/>
        </w:rPr>
        <w:t xml:space="preserve"> instances </w:t>
      </w:r>
      <w:r>
        <w:rPr>
          <w:rFonts w:ascii="Times New Roman" w:hAnsi="Times New Roman"/>
        </w:rPr>
        <w:t>can be used to</w:t>
      </w:r>
      <w:r w:rsidR="00B97147" w:rsidRPr="00FA3552">
        <w:rPr>
          <w:rFonts w:ascii="Times New Roman" w:hAnsi="Times New Roman"/>
        </w:rPr>
        <w:t xml:space="preserve"> enforce some structural integrity of the model instance, i.e., of the traceability </w:t>
      </w:r>
      <w:del w:id="4601" w:author="Nasser Mustafa [2]" w:date="2018-09-18T22:38:00Z">
        <w:r w:rsidR="00B97147" w:rsidRPr="00FA3552" w:rsidDel="00613DE9">
          <w:rPr>
            <w:rFonts w:ascii="Times New Roman" w:hAnsi="Times New Roman"/>
          </w:rPr>
          <w:delText>information</w:delText>
        </w:r>
      </w:del>
      <w:ins w:id="4602" w:author="Nasser Mustafa [2]" w:date="2018-09-18T22:38:00Z">
        <w:r w:rsidR="00613DE9" w:rsidRPr="00FA3552">
          <w:rPr>
            <w:rFonts w:ascii="Times New Roman" w:hAnsi="Times New Roman"/>
          </w:rPr>
          <w:t>information</w:t>
        </w:r>
      </w:ins>
      <w:ins w:id="4603" w:author="Nasser Mustafa [2]" w:date="2018-09-18T22:39:00Z">
        <w:r w:rsidR="00613DE9">
          <w:rPr>
            <w:rFonts w:ascii="Times New Roman" w:hAnsi="Times New Roman"/>
          </w:rPr>
          <w:t xml:space="preserve"> </w:t>
        </w:r>
      </w:ins>
      <w:ins w:id="4604" w:author="Nasser Mustafa [2]" w:date="2018-09-18T22:40:00Z">
        <w:r w:rsidR="00613DE9">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Modeling","id":"ITEM-2","issue":"4","issued":{"date-parts":[["2011"]]},"page":"469-487","title":"Rigorous identification and encoding of trace-links in model-driven engineering","title-short":"SoSyM","type":"article-journal","volume":"10"},"uris":["http://www.mendeley.com/documents/?uuid=22dcdb88-37a8-46ff-be61-12cfc67a2f60"]}],"mendeley":{"formattedCitation":"[46], [102]","plainTextFormattedCitation":"[46], [102]","previouslyFormattedCitation":"[43], [102]"},"properties":{"noteIndex":0},"schema":"https://github.com/citation-style-language/schema/raw/master/csl-citation.json"}</w:instrText>
      </w:r>
      <w:r w:rsidR="00613DE9">
        <w:rPr>
          <w:rFonts w:ascii="Times New Roman" w:hAnsi="Times New Roman"/>
        </w:rPr>
        <w:fldChar w:fldCharType="separate"/>
      </w:r>
      <w:r w:rsidR="00B050F0" w:rsidRPr="00B050F0">
        <w:rPr>
          <w:rFonts w:ascii="Times New Roman" w:hAnsi="Times New Roman"/>
          <w:noProof/>
        </w:rPr>
        <w:t>[46], [102]</w:t>
      </w:r>
      <w:ins w:id="4605" w:author="Nasser Mustafa [2]" w:date="2018-09-18T22:40:00Z">
        <w:r w:rsidR="00613DE9">
          <w:rPr>
            <w:rFonts w:ascii="Times New Roman" w:hAnsi="Times New Roman"/>
          </w:rPr>
          <w:fldChar w:fldCharType="end"/>
        </w:r>
      </w:ins>
      <w:del w:id="4606" w:author="Nasser Mustafa [2]" w:date="2018-09-18T22:38:00Z">
        <w:r w:rsidR="00B97147" w:rsidRPr="00FA3552" w:rsidDel="00613DE9">
          <w:rPr>
            <w:rFonts w:ascii="Times New Roman" w:hAnsi="Times New Roman"/>
          </w:rPr>
          <w:delText xml:space="preserve"> </w:delText>
        </w:r>
        <w:r w:rsidR="00B97147" w:rsidRPr="00FA3552" w:rsidDel="00613DE9">
          <w:rPr>
            <w:rFonts w:ascii="Times New Roman" w:hAnsi="Times New Roman"/>
          </w:rPr>
          <w:fldChar w:fldCharType="begin">
            <w:fldData xml:space="preserve">PEVuZE5vdGU+PENpdGU+PEF1dGhvcj5QYWlnZTwvQXV0aG9yPjxZZWFyPjIwMTE8L1llYXI+PFJl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</w:fldData>
          </w:fldChar>
        </w:r>
        <w:r w:rsidR="00A300CB" w:rsidRPr="00613DE9" w:rsidDel="00613DE9">
          <w:rPr>
            <w:rFonts w:ascii="Times New Roman" w:hAnsi="Times New Roman"/>
          </w:rPr>
          <w:delInstrText xml:space="preserve"> ADDIN EN.CITE </w:delInstrText>
        </w:r>
        <w:r w:rsidR="00A300CB" w:rsidRPr="00613DE9" w:rsidDel="00613DE9">
          <w:rPr>
            <w:rFonts w:ascii="Times New Roman" w:hAnsi="Times New Roman"/>
          </w:rPr>
          <w:fldChar w:fldCharType="begin">
            <w:fldData xml:space="preserve">PEVuZE5vdGU+PENpdGU+PEF1dGhvcj5QYWlnZTwvQXV0aG9yPjxZZWFyPjIwMTE8L1llYXI+PFJl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</w:fldData>
          </w:fldChar>
        </w:r>
        <w:r w:rsidR="00A300CB" w:rsidRPr="00613DE9" w:rsidDel="00613DE9">
          <w:rPr>
            <w:rFonts w:ascii="Times New Roman" w:hAnsi="Times New Roman"/>
          </w:rPr>
          <w:delInstrText xml:space="preserve"> ADDIN EN.CITE.DATA </w:delInstrText>
        </w:r>
        <w:r w:rsidR="00A300CB" w:rsidRPr="00613DE9" w:rsidDel="00613DE9">
          <w:rPr>
            <w:rFonts w:ascii="Times New Roman" w:hAnsi="Times New Roman"/>
          </w:rPr>
        </w:r>
        <w:r w:rsidR="00A300CB" w:rsidRPr="00613DE9" w:rsidDel="00613DE9">
          <w:rPr>
            <w:rFonts w:ascii="Times New Roman" w:hAnsi="Times New Roman"/>
          </w:rPr>
          <w:fldChar w:fldCharType="end"/>
        </w:r>
        <w:r w:rsidR="00B97147" w:rsidRPr="00FA3552" w:rsidDel="00613DE9">
          <w:rPr>
            <w:rFonts w:ascii="Times New Roman" w:hAnsi="Times New Roman"/>
          </w:rPr>
        </w:r>
        <w:r w:rsidR="00B97147" w:rsidRPr="00FA3552" w:rsidDel="00613DE9">
          <w:rPr>
            <w:rFonts w:ascii="Times New Roman" w:hAnsi="Times New Roman"/>
          </w:rPr>
          <w:fldChar w:fldCharType="separate"/>
        </w:r>
        <w:r w:rsidR="00A300CB" w:rsidRPr="00613DE9" w:rsidDel="00613DE9">
          <w:rPr>
            <w:rFonts w:ascii="Times New Roman" w:hAnsi="Times New Roman"/>
            <w:noProof/>
          </w:rPr>
          <w:delText>[</w:delText>
        </w:r>
        <w:r w:rsidR="00660900" w:rsidRPr="00613DE9" w:rsidDel="00613DE9">
          <w:fldChar w:fldCharType="begin"/>
        </w:r>
        <w:r w:rsidR="00660900" w:rsidRPr="00613DE9" w:rsidDel="00613DE9">
          <w:delInstrText xml:space="preserve"> HYPERLINK \l "_ENREF_3" \o "Drivalos, 2008 #106" </w:delInstrText>
        </w:r>
        <w:r w:rsidR="00660900" w:rsidRPr="00613DE9" w:rsidDel="00613DE9">
          <w:fldChar w:fldCharType="separate"/>
        </w:r>
        <w:r w:rsidR="006A58FF" w:rsidRPr="00613DE9" w:rsidDel="00613DE9">
          <w:rPr>
            <w:rFonts w:ascii="Times New Roman" w:hAnsi="Times New Roman"/>
            <w:noProof/>
          </w:rPr>
          <w:delText>3</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 xml:space="preserve">, </w:delText>
        </w:r>
        <w:r w:rsidR="00660900" w:rsidRPr="00613DE9" w:rsidDel="00613DE9">
          <w:fldChar w:fldCharType="begin"/>
        </w:r>
        <w:r w:rsidR="00660900" w:rsidRPr="00613DE9" w:rsidDel="00613DE9">
          <w:delInstrText xml:space="preserve"> HYPERLINK \l "_ENREF_11" \o "Paige, 2011 #20" </w:delInstrText>
        </w:r>
        <w:r w:rsidR="00660900" w:rsidRPr="00613DE9" w:rsidDel="00613DE9">
          <w:fldChar w:fldCharType="separate"/>
        </w:r>
        <w:r w:rsidR="006A58FF" w:rsidRPr="00613DE9" w:rsidDel="00613DE9">
          <w:rPr>
            <w:rFonts w:ascii="Times New Roman" w:hAnsi="Times New Roman"/>
            <w:noProof/>
          </w:rPr>
          <w:delText>11</w:delText>
        </w:r>
        <w:r w:rsidR="00660900" w:rsidRPr="00613DE9" w:rsidDel="00613DE9">
          <w:rPr>
            <w:rFonts w:ascii="Times New Roman" w:hAnsi="Times New Roman"/>
            <w:noProof/>
          </w:rPr>
          <w:fldChar w:fldCharType="end"/>
        </w:r>
        <w:r w:rsidR="00A300CB" w:rsidRPr="00613DE9" w:rsidDel="00613DE9">
          <w:rPr>
            <w:rFonts w:ascii="Times New Roman" w:hAnsi="Times New Roman"/>
            <w:noProof/>
          </w:rPr>
          <w:delText>]</w:delText>
        </w:r>
        <w:r w:rsidR="00B97147" w:rsidRPr="00FA3552" w:rsidDel="00613DE9">
          <w:rPr>
            <w:rFonts w:ascii="Times New Roman" w:hAnsi="Times New Roman"/>
          </w:rPr>
          <w:fldChar w:fldCharType="end"/>
        </w:r>
      </w:del>
      <w:r w:rsidR="00B97147" w:rsidRPr="00FA3552">
        <w:rPr>
          <w:rFonts w:ascii="Times New Roman" w:hAnsi="Times New Roman"/>
        </w:rPr>
        <w:t xml:space="preserve">. For instance, one can specify that only certain types of artifacts can be linked together, thereby forbidding links between other kinds of artifacts; one can specify that only specific characterizations can be linked to a </w:t>
      </w:r>
      <w:r w:rsidR="00B97147" w:rsidRPr="00FA3552">
        <w:rPr>
          <w:rFonts w:ascii="Times New Roman" w:hAnsi="Times New Roman"/>
          <w:i/>
        </w:rPr>
        <w:t>TraceLink</w:t>
      </w:r>
      <w:r w:rsidR="00B97147" w:rsidRPr="00FA3552">
        <w:rPr>
          <w:rFonts w:ascii="Times New Roman" w:hAnsi="Times New Roman"/>
        </w:rPr>
        <w:t xml:space="preserve"> (e.g., a trace link cannot be at the same time horizontal and vertical). Since such constraints are domain, organization or project specific, they cannot be all specified in the model and must be specified by the super-user and the engineer under the supervision of the domain expert. To that end, the </w:t>
      </w:r>
      <w:r w:rsidR="00B97147" w:rsidRPr="00FA3552">
        <w:rPr>
          <w:rFonts w:ascii="Times New Roman" w:hAnsi="Times New Roman"/>
          <w:i/>
        </w:rPr>
        <w:t xml:space="preserve">Constraint </w:t>
      </w:r>
      <w:r w:rsidR="00B97147" w:rsidRPr="00FA3552">
        <w:rPr>
          <w:rFonts w:ascii="Times New Roman" w:hAnsi="Times New Roman"/>
        </w:rPr>
        <w:t xml:space="preserve">class provides attribute </w:t>
      </w:r>
      <w:r w:rsidR="00B97147" w:rsidRPr="00FA3552">
        <w:rPr>
          <w:rFonts w:ascii="Times New Roman" w:hAnsi="Times New Roman"/>
          <w:i/>
        </w:rPr>
        <w:t>type</w:t>
      </w:r>
      <w:r w:rsidR="00B97147" w:rsidRPr="00FA3552">
        <w:rPr>
          <w:rFonts w:ascii="Times New Roman" w:hAnsi="Times New Roman"/>
        </w:rPr>
        <w:t xml:space="preserve"> to identify the constraint, attribute </w:t>
      </w:r>
      <w:r w:rsidR="00B97147" w:rsidRPr="00FA3552">
        <w:rPr>
          <w:rFonts w:ascii="Times New Roman" w:hAnsi="Times New Roman"/>
          <w:i/>
        </w:rPr>
        <w:t>value</w:t>
      </w:r>
      <w:r w:rsidR="00B97147" w:rsidRPr="00FA3552">
        <w:rPr>
          <w:rFonts w:ascii="Times New Roman" w:hAnsi="Times New Roman"/>
        </w:rPr>
        <w:t xml:space="preserve"> to specify the constraint itself, and attribute </w:t>
      </w:r>
      <w:r w:rsidR="00B97147" w:rsidRPr="00FA3552">
        <w:rPr>
          <w:rFonts w:ascii="Times New Roman" w:hAnsi="Times New Roman"/>
          <w:i/>
        </w:rPr>
        <w:t>language</w:t>
      </w:r>
      <w:r w:rsidR="00B97147" w:rsidRPr="00FA3552">
        <w:rPr>
          <w:rFonts w:ascii="Times New Roman" w:hAnsi="Times New Roman"/>
        </w:rPr>
        <w:t xml:space="preserve"> to specify the language in which the constraint (i.e., </w:t>
      </w:r>
      <w:r w:rsidR="00B97147" w:rsidRPr="00FA3552">
        <w:rPr>
          <w:rFonts w:ascii="Times New Roman" w:hAnsi="Times New Roman"/>
          <w:i/>
        </w:rPr>
        <w:t>value</w:t>
      </w:r>
      <w:r w:rsidR="00B97147" w:rsidRPr="00FA3552">
        <w:rPr>
          <w:rFonts w:ascii="Times New Roman" w:hAnsi="Times New Roman"/>
        </w:rPr>
        <w:t xml:space="preserve">) is written to then allow an algorithm to automatically trigger the right constraints evaluation engine: e.g., the </w:t>
      </w:r>
      <w:r w:rsidR="00B97147" w:rsidRPr="00FA3552">
        <w:rPr>
          <w:rFonts w:ascii="Times New Roman" w:hAnsi="Times New Roman"/>
          <w:i/>
        </w:rPr>
        <w:t>type</w:t>
      </w:r>
      <w:r w:rsidR="00B97147" w:rsidRPr="00FA3552">
        <w:rPr>
          <w:rFonts w:ascii="Times New Roman" w:hAnsi="Times New Roman"/>
        </w:rPr>
        <w:t xml:space="preserve"> could equal “OCL” and the </w:t>
      </w:r>
      <w:r w:rsidR="00B97147" w:rsidRPr="00FA3552">
        <w:rPr>
          <w:rFonts w:ascii="Times New Roman" w:hAnsi="Times New Roman"/>
          <w:i/>
        </w:rPr>
        <w:t>value</w:t>
      </w:r>
      <w:r w:rsidR="00B97147" w:rsidRPr="00FA3552">
        <w:rPr>
          <w:rFonts w:ascii="Times New Roman" w:hAnsi="Times New Roman"/>
        </w:rPr>
        <w:t xml:space="preserve"> could be an OCL expression. </w:t>
      </w:r>
    </w:p>
    <w:p w14:paraId="0B1C6323" w14:textId="2EFB6E17" w:rsidR="00B97147" w:rsidRDefault="00B97147" w:rsidP="001B582E">
      <w:pPr>
        <w:tabs>
          <w:tab w:val="left" w:pos="900"/>
        </w:tabs>
        <w:spacing w:line="480" w:lineRule="auto"/>
        <w:jc w:val="both"/>
        <w:rPr>
          <w:ins w:id="4607" w:author="Nasser Mustafa [2]" w:date="2018-09-25T16:40:00Z"/>
          <w:rFonts w:ascii="Times New Roman" w:hAnsi="Times New Roman"/>
        </w:rPr>
      </w:pPr>
      <w:r w:rsidRPr="00FA3552">
        <w:rPr>
          <w:rFonts w:ascii="Times New Roman" w:hAnsi="Times New Roman"/>
        </w:rPr>
        <w:t xml:space="preserve">We argue that we are proposing a traceability model that is more generic than previously published solutions since it can accommodate, by design, tracing artifacts that come from widely varying model types (see </w:t>
      </w:r>
      <w:r w:rsidRPr="00FA3552">
        <w:rPr>
          <w:rFonts w:ascii="Times New Roman" w:hAnsi="Times New Roman"/>
        </w:rPr>
        <w:fldChar w:fldCharType="begin"/>
      </w:r>
      <w:r w:rsidRPr="00FA3552">
        <w:rPr>
          <w:rFonts w:ascii="Times New Roman" w:hAnsi="Times New Roman"/>
        </w:rPr>
        <w:instrText xml:space="preserve"> REF _Ref420497671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Req 2</w:t>
      </w:r>
      <w:r w:rsidRPr="00FA3552">
        <w:rPr>
          <w:rFonts w:ascii="Times New Roman" w:hAnsi="Times New Roman"/>
        </w:rPr>
        <w:fldChar w:fldCharType="end"/>
      </w:r>
      <w:r w:rsidRPr="00FA3552">
        <w:rPr>
          <w:rFonts w:ascii="Times New Roman" w:hAnsi="Times New Roman"/>
        </w:rPr>
        <w:t xml:space="preserve">, </w:t>
      </w:r>
      <w:r w:rsidRPr="00FA3552">
        <w:rPr>
          <w:rFonts w:ascii="Times New Roman" w:hAnsi="Times New Roman"/>
        </w:rPr>
        <w:fldChar w:fldCharType="begin"/>
      </w:r>
      <w:r w:rsidRPr="00FA3552">
        <w:rPr>
          <w:rFonts w:ascii="Times New Roman" w:hAnsi="Times New Roman"/>
        </w:rPr>
        <w:instrText xml:space="preserve"> REF _Ref420497530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Req 3</w:t>
      </w:r>
      <w:r w:rsidRPr="00FA3552">
        <w:rPr>
          <w:rFonts w:ascii="Times New Roman" w:hAnsi="Times New Roman"/>
        </w:rPr>
        <w:fldChar w:fldCharType="end"/>
      </w:r>
      <w:r w:rsidRPr="00FA3552">
        <w:rPr>
          <w:rFonts w:ascii="Times New Roman" w:hAnsi="Times New Roman"/>
        </w:rPr>
        <w:t>,</w:t>
      </w:r>
      <w:r w:rsidR="008A25EF">
        <w:rPr>
          <w:rFonts w:ascii="Times New Roman" w:hAnsi="Times New Roman"/>
        </w:rPr>
        <w:t xml:space="preserve"> </w:t>
      </w:r>
      <w:r w:rsidR="008A25EF">
        <w:rPr>
          <w:rFonts w:ascii="Times New Roman" w:hAnsi="Times New Roman"/>
        </w:rPr>
        <w:fldChar w:fldCharType="begin"/>
      </w:r>
      <w:r w:rsidR="008A25EF">
        <w:rPr>
          <w:rFonts w:ascii="Times New Roman" w:hAnsi="Times New Roman"/>
        </w:rPr>
        <w:instrText xml:space="preserve"> REF _Ref420497693 \n \h </w:instrText>
      </w:r>
      <w:r w:rsidR="008A25EF">
        <w:rPr>
          <w:rFonts w:ascii="Times New Roman" w:hAnsi="Times New Roman"/>
        </w:rPr>
      </w:r>
      <w:r w:rsidR="008A25EF">
        <w:rPr>
          <w:rFonts w:ascii="Times New Roman" w:hAnsi="Times New Roman"/>
        </w:rPr>
        <w:fldChar w:fldCharType="separate"/>
      </w:r>
      <w:r w:rsidR="00047800">
        <w:rPr>
          <w:rFonts w:ascii="Times New Roman" w:hAnsi="Times New Roman"/>
        </w:rPr>
        <w:t>Req 10</w:t>
      </w:r>
      <w:r w:rsidR="008A25EF">
        <w:rPr>
          <w:rFonts w:ascii="Times New Roman" w:hAnsi="Times New Roman"/>
        </w:rPr>
        <w:fldChar w:fldCharType="end"/>
      </w:r>
      <w:r w:rsidRPr="00FA3552">
        <w:rPr>
          <w:rFonts w:ascii="Times New Roman" w:hAnsi="Times New Roman"/>
        </w:rPr>
        <w:t xml:space="preserve">), tracing new kinds of artifacts (because </w:t>
      </w:r>
      <w:r w:rsidRPr="00FA3552">
        <w:rPr>
          <w:rFonts w:ascii="Times New Roman" w:hAnsi="Times New Roman"/>
          <w:i/>
        </w:rPr>
        <w:t>Artifact</w:t>
      </w:r>
      <w:r w:rsidRPr="00FA3552">
        <w:rPr>
          <w:rFonts w:ascii="Times New Roman" w:hAnsi="Times New Roman"/>
        </w:rPr>
        <w:t xml:space="preserve"> is not tied to any other model), from possibly new kinds of models, and that those artifacts can be characterized in any possible way the super-user sees fit (see </w:t>
      </w:r>
      <w:r w:rsidR="001D70D3">
        <w:rPr>
          <w:rFonts w:ascii="Times New Roman" w:hAnsi="Times New Roman"/>
        </w:rPr>
        <w:fldChar w:fldCharType="begin"/>
      </w:r>
      <w:r w:rsidR="001D70D3">
        <w:rPr>
          <w:rFonts w:ascii="Times New Roman" w:hAnsi="Times New Roman"/>
        </w:rPr>
        <w:instrText xml:space="preserve"> REF _Ref420497625 \n \h </w:instrText>
      </w:r>
      <w:r w:rsidR="001D70D3">
        <w:rPr>
          <w:rFonts w:ascii="Times New Roman" w:hAnsi="Times New Roman"/>
        </w:rPr>
      </w:r>
      <w:r w:rsidR="001D70D3">
        <w:rPr>
          <w:rFonts w:ascii="Times New Roman" w:hAnsi="Times New Roman"/>
        </w:rPr>
        <w:fldChar w:fldCharType="separate"/>
      </w:r>
      <w:r w:rsidR="00047800">
        <w:rPr>
          <w:rFonts w:ascii="Times New Roman" w:hAnsi="Times New Roman"/>
        </w:rPr>
        <w:t>Req 9</w:t>
      </w:r>
      <w:r w:rsidR="001D70D3">
        <w:rPr>
          <w:rFonts w:ascii="Times New Roman" w:hAnsi="Times New Roman"/>
        </w:rPr>
        <w:fldChar w:fldCharType="end"/>
      </w:r>
      <w:r w:rsidR="001D70D3">
        <w:rPr>
          <w:rFonts w:ascii="Times New Roman" w:hAnsi="Times New Roman"/>
        </w:rPr>
        <w:t xml:space="preserve"> </w:t>
      </w:r>
      <w:r w:rsidRPr="00FA3552">
        <w:rPr>
          <w:rFonts w:ascii="Times New Roman" w:hAnsi="Times New Roman"/>
        </w:rPr>
        <w:t>and</w:t>
      </w:r>
      <w:r w:rsidR="008A25EF">
        <w:rPr>
          <w:rFonts w:ascii="Times New Roman" w:hAnsi="Times New Roman"/>
        </w:rPr>
        <w:t xml:space="preserve"> </w:t>
      </w:r>
      <w:r w:rsidR="008A25EF">
        <w:rPr>
          <w:rFonts w:ascii="Times New Roman" w:hAnsi="Times New Roman"/>
        </w:rPr>
        <w:fldChar w:fldCharType="begin"/>
      </w:r>
      <w:r w:rsidR="008A25EF">
        <w:rPr>
          <w:rFonts w:ascii="Times New Roman" w:hAnsi="Times New Roman"/>
        </w:rPr>
        <w:instrText xml:space="preserve"> REF _Ref421373421 \n \h </w:instrText>
      </w:r>
      <w:r w:rsidR="008A25EF">
        <w:rPr>
          <w:rFonts w:ascii="Times New Roman" w:hAnsi="Times New Roman"/>
        </w:rPr>
      </w:r>
      <w:r w:rsidR="008A25EF">
        <w:rPr>
          <w:rFonts w:ascii="Times New Roman" w:hAnsi="Times New Roman"/>
        </w:rPr>
        <w:fldChar w:fldCharType="separate"/>
      </w:r>
      <w:r w:rsidR="00047800">
        <w:rPr>
          <w:rFonts w:ascii="Times New Roman" w:hAnsi="Times New Roman"/>
        </w:rPr>
        <w:t>Req 12</w:t>
      </w:r>
      <w:r w:rsidR="008A25EF">
        <w:rPr>
          <w:rFonts w:ascii="Times New Roman" w:hAnsi="Times New Roman"/>
        </w:rPr>
        <w:fldChar w:fldCharType="end"/>
      </w:r>
      <w:r w:rsidRPr="00FA3552">
        <w:rPr>
          <w:rFonts w:ascii="Times New Roman" w:hAnsi="Times New Roman"/>
        </w:rPr>
        <w:t xml:space="preserve">). Extensibility without changing the model is ensured by the abstract notion of </w:t>
      </w:r>
      <w:r w:rsidRPr="00FA3552">
        <w:rPr>
          <w:rFonts w:ascii="Times New Roman" w:hAnsi="Times New Roman"/>
          <w:i/>
        </w:rPr>
        <w:t>Characterization</w:t>
      </w:r>
      <w:r w:rsidRPr="00FA3552">
        <w:rPr>
          <w:rFonts w:ascii="Times New Roman" w:hAnsi="Times New Roman"/>
        </w:rPr>
        <w:t xml:space="preserve">, which can be tailored (i.e., instantiated) to specific needs and can be constrained thanks to class </w:t>
      </w:r>
      <w:r w:rsidRPr="00FA3552">
        <w:rPr>
          <w:rFonts w:ascii="Times New Roman" w:hAnsi="Times New Roman"/>
          <w:i/>
        </w:rPr>
        <w:t>Constraint</w:t>
      </w:r>
      <w:r w:rsidRPr="00FA3552">
        <w:rPr>
          <w:rFonts w:ascii="Times New Roman" w:hAnsi="Times New Roman"/>
        </w:rPr>
        <w:t xml:space="preserve"> to enforce the </w:t>
      </w:r>
      <w:r w:rsidRPr="00FA3552">
        <w:rPr>
          <w:rFonts w:ascii="Times New Roman" w:hAnsi="Times New Roman"/>
          <w:noProof/>
        </w:rPr>
        <w:t>structural</w:t>
      </w:r>
      <w:r w:rsidRPr="00FA3552">
        <w:rPr>
          <w:rFonts w:ascii="Times New Roman" w:hAnsi="Times New Roman"/>
        </w:rPr>
        <w:t xml:space="preserve"> integrity of the model instance (see </w:t>
      </w:r>
      <w:r w:rsidR="001D70D3">
        <w:rPr>
          <w:rFonts w:ascii="Times New Roman" w:hAnsi="Times New Roman"/>
        </w:rPr>
        <w:fldChar w:fldCharType="begin"/>
      </w:r>
      <w:r w:rsidR="001D70D3">
        <w:rPr>
          <w:rFonts w:ascii="Times New Roman" w:hAnsi="Times New Roman"/>
        </w:rPr>
        <w:instrText xml:space="preserve"> REF _Ref481801264 \n \h </w:instrText>
      </w:r>
      <w:r w:rsidR="001D70D3">
        <w:rPr>
          <w:rFonts w:ascii="Times New Roman" w:hAnsi="Times New Roman"/>
        </w:rPr>
      </w:r>
      <w:r w:rsidR="001D70D3">
        <w:rPr>
          <w:rFonts w:ascii="Times New Roman" w:hAnsi="Times New Roman"/>
        </w:rPr>
        <w:fldChar w:fldCharType="separate"/>
      </w:r>
      <w:r w:rsidR="00047800">
        <w:rPr>
          <w:rFonts w:ascii="Times New Roman" w:hAnsi="Times New Roman"/>
        </w:rPr>
        <w:t>Req 8</w:t>
      </w:r>
      <w:r w:rsidR="001D70D3">
        <w:rPr>
          <w:rFonts w:ascii="Times New Roman" w:hAnsi="Times New Roman"/>
        </w:rPr>
        <w:fldChar w:fldCharType="end"/>
      </w:r>
      <w:r w:rsidR="001D70D3">
        <w:rPr>
          <w:rFonts w:ascii="Times New Roman" w:hAnsi="Times New Roman"/>
        </w:rPr>
        <w:t xml:space="preserve"> </w:t>
      </w:r>
      <w:r w:rsidRPr="00FA3552">
        <w:rPr>
          <w:rFonts w:ascii="Times New Roman" w:hAnsi="Times New Roman"/>
        </w:rPr>
        <w:t>and</w:t>
      </w:r>
      <w:r w:rsidR="001D70D3">
        <w:rPr>
          <w:rFonts w:ascii="Times New Roman" w:hAnsi="Times New Roman"/>
        </w:rPr>
        <w:t xml:space="preserve"> </w:t>
      </w:r>
      <w:r w:rsidR="001D70D3">
        <w:rPr>
          <w:rFonts w:ascii="Times New Roman" w:hAnsi="Times New Roman"/>
        </w:rPr>
        <w:fldChar w:fldCharType="begin"/>
      </w:r>
      <w:r w:rsidR="001D70D3">
        <w:rPr>
          <w:rFonts w:ascii="Times New Roman" w:hAnsi="Times New Roman"/>
        </w:rPr>
        <w:instrText xml:space="preserve"> REF _Ref421373421 \n \h </w:instrText>
      </w:r>
      <w:r w:rsidR="001D70D3">
        <w:rPr>
          <w:rFonts w:ascii="Times New Roman" w:hAnsi="Times New Roman"/>
        </w:rPr>
      </w:r>
      <w:r w:rsidR="001D70D3">
        <w:rPr>
          <w:rFonts w:ascii="Times New Roman" w:hAnsi="Times New Roman"/>
        </w:rPr>
        <w:fldChar w:fldCharType="separate"/>
      </w:r>
      <w:r w:rsidR="00047800">
        <w:rPr>
          <w:rFonts w:ascii="Times New Roman" w:hAnsi="Times New Roman"/>
        </w:rPr>
        <w:t>Req 12</w:t>
      </w:r>
      <w:r w:rsidR="001D70D3">
        <w:rPr>
          <w:rFonts w:ascii="Times New Roman" w:hAnsi="Times New Roman"/>
        </w:rPr>
        <w:fldChar w:fldCharType="end"/>
      </w:r>
      <w:r w:rsidRPr="00FA3552">
        <w:rPr>
          <w:rFonts w:ascii="Times New Roman" w:hAnsi="Times New Roman"/>
        </w:rPr>
        <w:t xml:space="preserve">). It is interesting to note that the level of complexity of our solution, for instance in terms of </w:t>
      </w:r>
      <w:r w:rsidRPr="00FA3552">
        <w:rPr>
          <w:rFonts w:ascii="Times New Roman" w:hAnsi="Times New Roman"/>
          <w:noProof/>
        </w:rPr>
        <w:t>the number</w:t>
      </w:r>
      <w:r w:rsidRPr="00FA3552">
        <w:rPr>
          <w:rFonts w:ascii="Times New Roman" w:hAnsi="Times New Roman"/>
        </w:rPr>
        <w:t xml:space="preserve"> of classes, </w:t>
      </w:r>
      <w:r w:rsidRPr="00FA3552">
        <w:rPr>
          <w:rFonts w:ascii="Times New Roman" w:hAnsi="Times New Roman"/>
          <w:noProof/>
        </w:rPr>
        <w:t>associations,</w:t>
      </w:r>
      <w:r w:rsidRPr="00FA3552">
        <w:rPr>
          <w:rFonts w:ascii="Times New Roman" w:hAnsi="Times New Roman"/>
        </w:rPr>
        <w:t xml:space="preserve"> and attributes, is similar to that of other solutions (e.g.,</w:t>
      </w:r>
      <w:ins w:id="4608" w:author="Nasser Mustafa [2]" w:date="2018-09-18T22:40:00Z">
        <w:r w:rsidR="000D6CF6">
          <w:rPr>
            <w:rFonts w:ascii="Times New Roman" w:hAnsi="Times New Roman"/>
          </w:rPr>
          <w:t xml:space="preserve"> </w:t>
        </w:r>
        <w:r w:rsidR="000D6CF6">
          <w:rPr>
            <w:rFonts w:ascii="Times New Roman" w:hAnsi="Times New Roman"/>
          </w:rPr>
          <w:fldChar w:fldCharType="begin" w:fldLock="1"/>
        </w:r>
      </w:ins>
      <w:r w:rsidR="00B050F0">
        <w:rPr>
          <w:rFonts w:ascii="Times New Roman" w:hAnsi="Times New Roman"/>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id":"ITEM-2","itemData":{"author":[{"dropping-particle":"","family":"Anquetil","given":"N.","non-dropping-particle":"","parse-names":false,"suffix":""}],"container-title":"Software. Syst. Model","id":"ITEM-2","issue":"4","issued":{"date-parts":[["2010"]]},"page":"427-451","title":"A model-driven traceability framework for software product lines.","type":"article-journal","volume":"9"},"uris":["http://www.mendeley.com/documents/?uuid=a05f4a32-2810-4de4-96b1-e1d956aa669c"]}],"mendeley":{"formattedCitation":"[84], [102]","plainTextFormattedCitation":"[84], [102]","previouslyFormattedCitation":"[84], [102]"},"properties":{"noteIndex":0},"schema":"https://github.com/citation-style-language/schema/raw/master/csl-citation.json"}</w:instrText>
      </w:r>
      <w:r w:rsidR="000D6CF6">
        <w:rPr>
          <w:rFonts w:ascii="Times New Roman" w:hAnsi="Times New Roman"/>
        </w:rPr>
        <w:fldChar w:fldCharType="separate"/>
      </w:r>
      <w:r w:rsidR="00627C91" w:rsidRPr="00627C91">
        <w:rPr>
          <w:rFonts w:ascii="Times New Roman" w:hAnsi="Times New Roman"/>
          <w:noProof/>
        </w:rPr>
        <w:t>[84], [102]</w:t>
      </w:r>
      <w:ins w:id="4609" w:author="Nasser Mustafa [2]" w:date="2018-09-18T22:40:00Z">
        <w:r w:rsidR="000D6CF6">
          <w:rPr>
            <w:rFonts w:ascii="Times New Roman" w:hAnsi="Times New Roman"/>
          </w:rPr>
          <w:fldChar w:fldCharType="end"/>
        </w:r>
      </w:ins>
      <w:del w:id="4610" w:author="Nasser Mustafa [2]" w:date="2018-09-18T22:40:00Z">
        <w:r w:rsidRPr="00FA3552" w:rsidDel="000D6CF6">
          <w:rPr>
            <w:rFonts w:ascii="Times New Roman" w:hAnsi="Times New Roman"/>
          </w:rPr>
          <w:delText xml:space="preserve"> </w:delText>
        </w:r>
        <w:r w:rsidRPr="00FA3552" w:rsidDel="000D6CF6">
          <w:rPr>
            <w:rFonts w:ascii="Times New Roman" w:hAnsi="Times New Roman"/>
          </w:rPr>
          <w:fldChar w:fldCharType="begin"/>
        </w:r>
        <w:r w:rsidR="00A300CB" w:rsidRPr="000D6CF6" w:rsidDel="000D6CF6">
          <w:rPr>
            <w:rFonts w:ascii="Times New Roman" w:hAnsi="Times New Roman"/>
          </w:rPr>
          <w:delInstrText xml:space="preserve"> ADDIN EN.CITE &lt;EndNote&gt;&lt;Cite&gt;&lt;Author&gt;Drivalos&lt;/Author&gt;&lt;Year&gt;2008&lt;/Year&gt;&lt;RecNum&gt;2&lt;/RecNum&gt;&lt;DisplayText&gt;[3, 9]&lt;/DisplayText&gt;&lt;record&gt;&lt;rec-number&gt;2&lt;/rec-number&gt;&lt;foreign-keys&gt;&lt;key app="EN" db-id="rxfad95wgs5d2dexxekxwt2katzr52wtwdxz" timestamp="0"&gt;2&lt;/key&gt;&lt;/foreign-keys&gt;&lt;ref-type name="Conference Proceedings"&gt;10&lt;/ref-type&gt;&lt;contributors&gt;&lt;authors&gt;&lt;author&gt;Nikolaos  Drivalos&lt;/author&gt;&lt;author&gt;Dimitrios S  Kolovos&lt;/author&gt;&lt;author&gt; Richard F  Paige&lt;/author&gt;&lt;author&gt; Kiran J  Fernandes&lt;/author&gt;&lt;/authors&gt;&lt;/contributors&gt;&lt;titles&gt;&lt;title&gt;Engineering a DSL for software traceability&lt;/title&gt;&lt;secondary-title&gt;Software Language Engineering&lt;/secondary-title&gt;&lt;tertiary-title&gt;LNCS&lt;/tertiary-title&gt;&lt;short-title&gt;SLE&lt;/short-title&gt;&lt;/titles&gt;&lt;pages&gt;151-167&lt;/pages&gt;&lt;volume&gt;5452&lt;/volume&gt;&lt;dates&gt;&lt;year&gt;2008&lt;/year&gt;&lt;/dates&gt;&lt;urls&gt;&lt;/urls&gt;&lt;/record&gt;&lt;/Cite&gt;&lt;Cite&gt;&lt;Author&gt;Anquetil&lt;/Author&gt;&lt;Year&gt;2010&lt;/Year&gt;&lt;RecNum&gt;43&lt;/RecNum&gt;&lt;record&gt;&lt;rec-number&gt;43&lt;/rec-number&gt;&lt;foreign-keys&gt;&lt;key app="EN" db-id="xr00rastqwzepdev05rprtatzed2t0fsttat"&gt;43&lt;/key&gt;&lt;/foreign-keys&gt;&lt;ref-type name="Journal Article"&gt;17&lt;/ref-type&gt;&lt;contributors&gt;&lt;authors&gt;&lt;author&gt;Anquetil, N.&lt;/author&gt;&lt;author&gt;Kulesza, U.&lt;/author&gt;&lt;author&gt;Moreira, A. &lt;/author&gt;&lt;author&gt;Sousa, A. &lt;/author&gt;&lt;author&gt;Royer, J.  &lt;/author&gt;&lt;author&gt;Rummler, A.&lt;/author&gt;&lt;/authors&gt;&lt;/contributors&gt;&lt;titles&gt;&lt;title&gt;A model-driven traceability framework for software product lines. &lt;/title&gt;&lt;secondary-title&gt;Software. Syst. Model &lt;/secondary-title&gt;&lt;short-title&gt;SSM&lt;/short-title&gt;&lt;/titles&gt;&lt;periodical&gt;&lt;full-title&gt;Software. Syst. Model&lt;/full-title&gt;&lt;/periodical&gt;&lt;pages&gt;427-451&lt;/pages&gt;&lt;volume&gt;9&lt;/volume&gt;&lt;number&gt;4&lt;/number&gt;&lt;dates&gt;&lt;year&gt;2010&lt;/year&gt;&lt;/dates&gt;&lt;urls&gt;&lt;/urls&gt;&lt;/record&gt;&lt;/Cite&gt;&lt;/EndNote&gt;</w:delInstrText>
        </w:r>
        <w:r w:rsidRPr="00FA3552" w:rsidDel="000D6CF6">
          <w:rPr>
            <w:rFonts w:ascii="Times New Roman" w:hAnsi="Times New Roman"/>
          </w:rPr>
          <w:fldChar w:fldCharType="separate"/>
        </w:r>
        <w:r w:rsidR="00A300CB" w:rsidRPr="000D6CF6" w:rsidDel="000D6CF6">
          <w:rPr>
            <w:rFonts w:ascii="Times New Roman" w:hAnsi="Times New Roman"/>
            <w:noProof/>
          </w:rPr>
          <w:delText>[</w:delText>
        </w:r>
        <w:r w:rsidR="00660900" w:rsidRPr="000D6CF6" w:rsidDel="000D6CF6">
          <w:fldChar w:fldCharType="begin"/>
        </w:r>
        <w:r w:rsidR="00660900" w:rsidRPr="000D6CF6" w:rsidDel="000D6CF6">
          <w:delInstrText xml:space="preserve"> HYPERLINK \l "_ENREF_3" \o "Drivalos, 2008 #106" </w:delInstrText>
        </w:r>
        <w:r w:rsidR="00660900" w:rsidRPr="000D6CF6" w:rsidDel="000D6CF6">
          <w:fldChar w:fldCharType="separate"/>
        </w:r>
        <w:r w:rsidR="006A58FF" w:rsidRPr="000D6CF6" w:rsidDel="000D6CF6">
          <w:rPr>
            <w:rFonts w:ascii="Times New Roman" w:hAnsi="Times New Roman"/>
            <w:noProof/>
          </w:rPr>
          <w:delText>3</w:delText>
        </w:r>
        <w:r w:rsidR="00660900" w:rsidRPr="000D6CF6" w:rsidDel="000D6CF6">
          <w:rPr>
            <w:rFonts w:ascii="Times New Roman" w:hAnsi="Times New Roman"/>
            <w:noProof/>
          </w:rPr>
          <w:fldChar w:fldCharType="end"/>
        </w:r>
        <w:r w:rsidR="00A300CB" w:rsidRPr="000D6CF6" w:rsidDel="000D6CF6">
          <w:rPr>
            <w:rFonts w:ascii="Times New Roman" w:hAnsi="Times New Roman"/>
            <w:noProof/>
          </w:rPr>
          <w:delText xml:space="preserve">, </w:delText>
        </w:r>
        <w:r w:rsidR="00660900" w:rsidRPr="000D6CF6" w:rsidDel="000D6CF6">
          <w:fldChar w:fldCharType="begin"/>
        </w:r>
        <w:r w:rsidR="00660900" w:rsidRPr="000D6CF6" w:rsidDel="000D6CF6">
          <w:delInstrText xml:space="preserve"> HYPERLINK \l "_ENREF_9" \o "Anquetil, 2010 #43" </w:delInstrText>
        </w:r>
        <w:r w:rsidR="00660900" w:rsidRPr="000D6CF6" w:rsidDel="000D6CF6">
          <w:fldChar w:fldCharType="separate"/>
        </w:r>
        <w:r w:rsidR="006A58FF" w:rsidRPr="000D6CF6" w:rsidDel="000D6CF6">
          <w:rPr>
            <w:rFonts w:ascii="Times New Roman" w:hAnsi="Times New Roman"/>
            <w:noProof/>
          </w:rPr>
          <w:delText>9</w:delText>
        </w:r>
        <w:r w:rsidR="00660900" w:rsidRPr="000D6CF6" w:rsidDel="000D6CF6">
          <w:rPr>
            <w:rFonts w:ascii="Times New Roman" w:hAnsi="Times New Roman"/>
            <w:noProof/>
          </w:rPr>
          <w:fldChar w:fldCharType="end"/>
        </w:r>
        <w:r w:rsidR="00A300CB" w:rsidRPr="000D6CF6" w:rsidDel="000D6CF6">
          <w:rPr>
            <w:rFonts w:ascii="Times New Roman" w:hAnsi="Times New Roman"/>
            <w:noProof/>
          </w:rPr>
          <w:delText>]</w:delText>
        </w:r>
        <w:r w:rsidRPr="00FA3552" w:rsidDel="000D6CF6">
          <w:rPr>
            <w:rFonts w:ascii="Times New Roman" w:hAnsi="Times New Roman"/>
          </w:rPr>
          <w:fldChar w:fldCharType="end"/>
        </w:r>
      </w:del>
      <w:r w:rsidRPr="00FA3552">
        <w:rPr>
          <w:rFonts w:ascii="Times New Roman" w:hAnsi="Times New Roman"/>
        </w:rPr>
        <w:t>), though it is more generic and addresses our needs, contrary to those other solutions</w:t>
      </w:r>
      <w:r w:rsidR="002E3F04" w:rsidRPr="00FA3552">
        <w:rPr>
          <w:rFonts w:ascii="Times New Roman" w:hAnsi="Times New Roman"/>
        </w:rPr>
        <w:t>.</w:t>
      </w:r>
      <w:r w:rsidRPr="00FA3552">
        <w:rPr>
          <w:rFonts w:ascii="Times New Roman" w:hAnsi="Times New Roman"/>
        </w:rPr>
        <w:t xml:space="preserve"> </w:t>
      </w:r>
    </w:p>
    <w:p w14:paraId="27DBD730" w14:textId="2C285BA8" w:rsidR="0004698B" w:rsidRDefault="0004698B" w:rsidP="0004698B">
      <w:pPr>
        <w:tabs>
          <w:tab w:val="left" w:pos="900"/>
        </w:tabs>
        <w:spacing w:line="480" w:lineRule="auto"/>
        <w:jc w:val="both"/>
        <w:rPr>
          <w:ins w:id="4611" w:author="Nasser Mustafa [2]" w:date="2018-09-25T16:40:00Z"/>
          <w:highlight w:val="yellow"/>
          <w:lang w:val="en"/>
        </w:rPr>
      </w:pPr>
      <w:ins w:id="4612" w:author="Nasser Mustafa [2]" w:date="2018-09-25T16:40:00Z">
        <w:r>
          <w:rPr>
            <w:rFonts w:ascii="Times New Roman" w:hAnsi="Times New Roman"/>
            <w:highlight w:val="yellow"/>
          </w:rPr>
          <w:t xml:space="preserve">Our Traceability model design follows the Meta Object Facility (MOF) </w:t>
        </w:r>
      </w:ins>
      <w:ins w:id="4613" w:author="Nasser Mustafa [2]" w:date="2018-09-25T17:47:00Z">
        <w:r w:rsidR="00546E4B">
          <w:rPr>
            <w:rFonts w:ascii="Times New Roman" w:hAnsi="Times New Roman"/>
            <w:highlight w:val="yellow"/>
          </w:rPr>
          <w:t xml:space="preserve">and UML </w:t>
        </w:r>
      </w:ins>
      <w:ins w:id="4614" w:author="Nasser Mustafa [2]" w:date="2018-09-25T16:40:00Z">
        <w:r>
          <w:rPr>
            <w:rFonts w:ascii="Times New Roman" w:hAnsi="Times New Roman"/>
            <w:highlight w:val="yellow"/>
          </w:rPr>
          <w:t>specifications</w:t>
        </w:r>
      </w:ins>
      <w:ins w:id="4615" w:author="Nasser Mustafa [2]" w:date="2018-09-25T17:47:00Z">
        <w:r w:rsidR="00546E4B">
          <w:rPr>
            <w:rFonts w:ascii="Times New Roman" w:hAnsi="Times New Roman"/>
            <w:highlight w:val="yellow"/>
          </w:rPr>
          <w:t xml:space="preserve">, however there is a little variation in the </w:t>
        </w:r>
      </w:ins>
      <w:ins w:id="4616" w:author="Nasser Mustafa [2]" w:date="2018-09-25T17:48:00Z">
        <w:r w:rsidR="00546E4B">
          <w:rPr>
            <w:rFonts w:ascii="Times New Roman" w:hAnsi="Times New Roman"/>
            <w:highlight w:val="yellow"/>
          </w:rPr>
          <w:t>architecture</w:t>
        </w:r>
      </w:ins>
      <w:ins w:id="4617" w:author="Nasser Mustafa [2]" w:date="2018-09-25T16:40:00Z">
        <w:r>
          <w:rPr>
            <w:rFonts w:ascii="Times New Roman" w:hAnsi="Times New Roman"/>
            <w:highlight w:val="yellow"/>
          </w:rPr>
          <w:t>. MOF architecture specifies four levels; M3, M2, M1, and M0</w:t>
        </w:r>
        <w:r w:rsidRPr="0004698B">
          <w:rPr>
            <w:rFonts w:ascii="Times New Roman" w:hAnsi="Times New Roman"/>
            <w:highlight w:val="yellow"/>
          </w:rPr>
          <w:t>, see</w:t>
        </w:r>
      </w:ins>
      <w:ins w:id="4618" w:author="Nasser Mustafa [2]" w:date="2018-09-25T16:45:00Z">
        <w:r w:rsidRPr="0004698B">
          <w:rPr>
            <w:rFonts w:ascii="Times New Roman" w:hAnsi="Times New Roman"/>
            <w:highlight w:val="yellow"/>
          </w:rPr>
          <w:t xml:space="preserve"> </w:t>
        </w:r>
        <w:r w:rsidRPr="001F2840">
          <w:rPr>
            <w:highlight w:val="yellow"/>
            <w:lang w:val="en"/>
          </w:rPr>
          <w:fldChar w:fldCharType="begin"/>
        </w:r>
        <w:r w:rsidRPr="0004698B">
          <w:rPr>
            <w:highlight w:val="yellow"/>
            <w:lang w:val="en"/>
          </w:rPr>
          <w:instrText xml:space="preserve"> REF _Ref525657251 \h  \* MERGEFORMAT </w:instrText>
        </w:r>
      </w:ins>
      <w:r w:rsidRPr="001F2840">
        <w:rPr>
          <w:highlight w:val="yellow"/>
          <w:lang w:val="en"/>
        </w:rPr>
      </w:r>
      <w:ins w:id="4619" w:author="Nasser Mustafa [2]" w:date="2018-09-25T16:45:00Z">
        <w:r w:rsidRPr="001F2840">
          <w:rPr>
            <w:highlight w:val="yellow"/>
            <w:lang w:val="en"/>
          </w:rPr>
          <w:fldChar w:fldCharType="separate"/>
        </w:r>
      </w:ins>
      <w:ins w:id="4620" w:author="Nasser Mustafa [2]" w:date="2018-09-26T11:08:00Z">
        <w:r w:rsidR="00047800" w:rsidRPr="00047800">
          <w:rPr>
            <w:highlight w:val="yellow"/>
            <w:rPrChange w:id="4621" w:author="Nasser Mustafa [2]" w:date="2018-09-26T11:08:00Z">
              <w:rPr/>
            </w:rPrChange>
          </w:rPr>
          <w:t xml:space="preserve">Figure </w:t>
        </w:r>
        <w:r w:rsidR="00047800" w:rsidRPr="00047800">
          <w:rPr>
            <w:noProof/>
            <w:highlight w:val="yellow"/>
            <w:rPrChange w:id="4622" w:author="Nasser Mustafa [2]" w:date="2018-09-26T11:08:00Z">
              <w:rPr>
                <w:noProof/>
              </w:rPr>
            </w:rPrChange>
          </w:rPr>
          <w:t>14</w:t>
        </w:r>
      </w:ins>
      <w:ins w:id="4623" w:author="Nasser Mustafa [2]" w:date="2018-09-25T16:45:00Z">
        <w:r w:rsidRPr="001F2840">
          <w:rPr>
            <w:highlight w:val="yellow"/>
            <w:lang w:val="en"/>
          </w:rPr>
          <w:fldChar w:fldCharType="end"/>
        </w:r>
      </w:ins>
      <w:ins w:id="4624" w:author="Nasser Mustafa [2]" w:date="2018-09-25T16:40:00Z">
        <w:r w:rsidRPr="0004698B">
          <w:rPr>
            <w:rFonts w:ascii="Times New Roman" w:hAnsi="Times New Roman"/>
            <w:highlight w:val="yellow"/>
          </w:rPr>
          <w:t xml:space="preserve">, left </w:t>
        </w:r>
        <w:r>
          <w:rPr>
            <w:rFonts w:ascii="Times New Roman" w:hAnsi="Times New Roman"/>
            <w:highlight w:val="yellow"/>
          </w:rPr>
          <w:t xml:space="preserve">side.  According to MOF specifications </w:t>
        </w:r>
        <w:r>
          <w:rPr>
            <w:rFonts w:ascii="Times New Roman" w:hAnsi="Times New Roman"/>
            <w:highlight w:val="yellow"/>
          </w:rPr>
          <w:fldChar w:fldCharType="begin" w:fldLock="1"/>
        </w:r>
        <w:r>
          <w:rPr>
            <w:rFonts w:ascii="Times New Roman" w:hAnsi="Times New Roman"/>
            <w:highlight w:val="yellow"/>
          </w:rPr>
          <w:instrText>ADDIN CSL_CITATION {"citationItems":[{"id":"ITEM-1","itemData":{"URL":"https://www.omg.org/spec/MOF/","accessed":{"date-parts":[["-1","9","22"]]},"author":[{"dropping-particle":"","family":"OMG","given":"Object Management Group","non-dropping-particle":"","parse-names":false,"suffix":""}],"id":"ITEM-1","issued":{"date-parts":[["2018"]]},"title":"Meta Object Facility","type":"webpage"},"uris":["http://www.mendeley.com/documents/?uuid=3154d1fa-a435-4b36-99ba-851b5dfb0275"]}],"mendeley":{"formattedCitation":"[124]","plainTextFormattedCitation":"[124]"},"properties":{"noteIndex":0},"schema":"https://github.com/citation-style-language/schema/raw/master/csl-citation.json"}</w:instrText>
        </w:r>
        <w:r>
          <w:rPr>
            <w:rFonts w:ascii="Times New Roman" w:hAnsi="Times New Roman"/>
            <w:highlight w:val="yellow"/>
          </w:rPr>
          <w:fldChar w:fldCharType="separate"/>
        </w:r>
        <w:r w:rsidRPr="00B050F0">
          <w:rPr>
            <w:rFonts w:ascii="Times New Roman" w:hAnsi="Times New Roman"/>
            <w:noProof/>
            <w:highlight w:val="yellow"/>
          </w:rPr>
          <w:t>[124]</w:t>
        </w:r>
        <w:r>
          <w:rPr>
            <w:rFonts w:ascii="Times New Roman" w:hAnsi="Times New Roman"/>
            <w:highlight w:val="yellow"/>
          </w:rPr>
          <w:fldChar w:fldCharType="end"/>
        </w:r>
      </w:ins>
      <w:ins w:id="4625" w:author="Nasser Mustafa [2]" w:date="2018-09-25T17:48:00Z">
        <w:r w:rsidR="00546E4B">
          <w:rPr>
            <w:rFonts w:ascii="Times New Roman" w:hAnsi="Times New Roman"/>
            <w:highlight w:val="yellow"/>
          </w:rPr>
          <w:t>,</w:t>
        </w:r>
      </w:ins>
      <w:ins w:id="4626" w:author="Nasser Mustafa [2]" w:date="2018-09-25T16:40:00Z">
        <w:r>
          <w:rPr>
            <w:rFonts w:ascii="Times New Roman" w:hAnsi="Times New Roman"/>
            <w:highlight w:val="yellow"/>
          </w:rPr>
          <w:t xml:space="preserve"> </w:t>
        </w:r>
        <w:r w:rsidRPr="00DF54FF">
          <w:rPr>
            <w:rFonts w:ascii="Times New Roman" w:hAnsi="Times New Roman"/>
            <w:highlight w:val="yellow"/>
          </w:rPr>
          <w:t xml:space="preserve">every model element on every </w:t>
        </w:r>
        <w:r>
          <w:rPr>
            <w:rFonts w:ascii="Times New Roman" w:hAnsi="Times New Roman"/>
            <w:highlight w:val="yellow"/>
          </w:rPr>
          <w:t>level</w:t>
        </w:r>
        <w:r w:rsidRPr="00DF54FF">
          <w:rPr>
            <w:rFonts w:ascii="Times New Roman" w:hAnsi="Times New Roman"/>
            <w:highlight w:val="yellow"/>
          </w:rPr>
          <w:t xml:space="preserve"> is strictly in correspondence with a model element in the layer above it.</w:t>
        </w:r>
        <w:r>
          <w:rPr>
            <w:rFonts w:ascii="Times New Roman" w:hAnsi="Times New Roman"/>
            <w:highlight w:val="yellow"/>
          </w:rPr>
          <w:t xml:space="preserve"> For instance, a UML class in the M1-level must conform to a UML Metaclass in M2-level. </w:t>
        </w:r>
        <w:r w:rsidRPr="00DF54FF">
          <w:rPr>
            <w:highlight w:val="yellow"/>
            <w:lang w:val="en"/>
          </w:rPr>
          <w:t>However, since no layer</w:t>
        </w:r>
        <w:r>
          <w:rPr>
            <w:highlight w:val="yellow"/>
            <w:lang w:val="en"/>
          </w:rPr>
          <w:t>s</w:t>
        </w:r>
        <w:r w:rsidRPr="00DF54FF">
          <w:rPr>
            <w:highlight w:val="yellow"/>
            <w:lang w:val="en"/>
          </w:rPr>
          <w:t xml:space="preserve"> above MOF, then MOF conforms to itself.</w:t>
        </w:r>
      </w:ins>
    </w:p>
    <w:p w14:paraId="29575636" w14:textId="12300AB4" w:rsidR="0004698B" w:rsidRPr="00C02214" w:rsidRDefault="0004698B">
      <w:pPr>
        <w:spacing w:line="480" w:lineRule="auto"/>
        <w:jc w:val="both"/>
        <w:rPr>
          <w:rFonts w:ascii="Times New Roman" w:hAnsi="Times New Roman"/>
          <w:highlight w:val="yellow"/>
          <w:rPrChange w:id="4627" w:author="Nasser Mustafa [2]" w:date="2018-09-25T17:59:00Z">
            <w:rPr>
              <w:rFonts w:ascii="Times New Roman" w:hAnsi="Times New Roman"/>
            </w:rPr>
          </w:rPrChange>
        </w:rPr>
        <w:pPrChange w:id="4628" w:author="Nasser Mustafa [2]" w:date="2018-09-25T17:59:00Z">
          <w:pPr>
            <w:tabs>
              <w:tab w:val="left" w:pos="900"/>
            </w:tabs>
            <w:spacing w:line="480" w:lineRule="auto"/>
            <w:jc w:val="both"/>
          </w:pPr>
        </w:pPrChange>
      </w:pPr>
      <w:ins w:id="4629" w:author="Nasser Mustafa [2]" w:date="2018-09-25T16:40:00Z">
        <w:r w:rsidRPr="00ED409C">
          <w:rPr>
            <w:rFonts w:ascii="Times New Roman" w:hAnsi="Times New Roman"/>
            <w:noProof/>
            <w:lang w:eastAsia="zh-CN"/>
          </w:rPr>
          <mc:AlternateContent>
            <mc:Choice Requires="wps">
              <w:drawing>
                <wp:anchor distT="45720" distB="45720" distL="114300" distR="114300" simplePos="0" relativeHeight="251814912" behindDoc="0" locked="0" layoutInCell="1" allowOverlap="1" wp14:anchorId="0B4F164F" wp14:editId="5EF89DB5">
                  <wp:simplePos x="0" y="0"/>
                  <wp:positionH relativeFrom="margin">
                    <wp:posOffset>594360</wp:posOffset>
                  </wp:positionH>
                  <wp:positionV relativeFrom="margin">
                    <wp:align>top</wp:align>
                  </wp:positionV>
                  <wp:extent cx="4332605" cy="2468880"/>
                  <wp:effectExtent l="0" t="0" r="0" b="762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2605" cy="2468880"/>
                          </a:xfrm>
                          <a:prstGeom prst="rect">
                            <a:avLst/>
                          </a:prstGeom>
                          <a:solidFill>
                            <a:srgbClr val="FFFFFF"/>
                          </a:solidFill>
                          <a:ln w="9525">
                            <a:noFill/>
                            <a:miter lim="800000"/>
                            <a:headEnd/>
                            <a:tailEnd/>
                          </a:ln>
                        </wps:spPr>
                        <wps:txbx>
                          <w:txbxContent>
                            <w:p w14:paraId="18B08685" w14:textId="77777777" w:rsidR="00D617FD" w:rsidRDefault="00D617FD">
                              <w:pPr>
                                <w:keepNext/>
                                <w:rPr>
                                  <w:ins w:id="4630" w:author="Nasser Mustafa [2]" w:date="2018-09-25T16:42:00Z"/>
                                </w:rPr>
                                <w:pPrChange w:id="4631" w:author="Nasser Mustafa [2]" w:date="2018-09-25T16:42:00Z">
                                  <w:pPr/>
                                </w:pPrChange>
                              </w:pPr>
                              <w:ins w:id="4632" w:author="Nasser Mustafa [2]" w:date="2018-09-25T16:42:00Z">
                                <w:r w:rsidRPr="00BF404A">
                                  <w:rPr>
                                    <w:noProof/>
                                    <w:lang w:eastAsia="zh-CN"/>
                                  </w:rPr>
                                  <w:drawing>
                                    <wp:inline distT="0" distB="0" distL="0" distR="0" wp14:anchorId="7E760B7B" wp14:editId="55D9E81B">
                                      <wp:extent cx="4140835" cy="2118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0835" cy="2118885"/>
                                              </a:xfrm>
                                              <a:prstGeom prst="rect">
                                                <a:avLst/>
                                              </a:prstGeom>
                                              <a:noFill/>
                                              <a:ln>
                                                <a:noFill/>
                                              </a:ln>
                                            </pic:spPr>
                                          </pic:pic>
                                        </a:graphicData>
                                      </a:graphic>
                                    </wp:inline>
                                  </w:drawing>
                                </w:r>
                              </w:ins>
                            </w:p>
                            <w:p w14:paraId="47256D64" w14:textId="5C9C36EE" w:rsidR="00D617FD" w:rsidRPr="0004698B" w:rsidRDefault="00D617FD">
                              <w:pPr>
                                <w:pStyle w:val="Caption"/>
                                <w:jc w:val="left"/>
                                <w:rPr>
                                  <w:ins w:id="4633" w:author="Nasser Mustafa [2]" w:date="2018-09-25T16:42:00Z"/>
                                  <w:sz w:val="20"/>
                                  <w:szCs w:val="20"/>
                                  <w:rPrChange w:id="4634" w:author="Nasser Mustafa [2]" w:date="2018-09-25T16:43:00Z">
                                    <w:rPr>
                                      <w:ins w:id="4635" w:author="Nasser Mustafa [2]" w:date="2018-09-25T16:42:00Z"/>
                                    </w:rPr>
                                  </w:rPrChange>
                                </w:rPr>
                                <w:pPrChange w:id="4636" w:author="Nasser Mustafa [2]" w:date="2018-09-25T16:42:00Z">
                                  <w:pPr>
                                    <w:pStyle w:val="Caption"/>
                                  </w:pPr>
                                </w:pPrChange>
                              </w:pPr>
                              <w:bookmarkStart w:id="4637" w:name="_Ref525657251"/>
                              <w:bookmarkStart w:id="4638" w:name="_Toc525723653"/>
                              <w:ins w:id="4639" w:author="Nasser Mustafa [2]" w:date="2018-09-25T16:42:00Z">
                                <w:r w:rsidRPr="0004698B">
                                  <w:rPr>
                                    <w:sz w:val="20"/>
                                    <w:szCs w:val="20"/>
                                    <w:rPrChange w:id="4640" w:author="Nasser Mustafa [2]" w:date="2018-09-25T16:43:00Z">
                                      <w:rPr/>
                                    </w:rPrChange>
                                  </w:rPr>
                                  <w:t xml:space="preserve">Figure </w:t>
                                </w:r>
                                <w:r w:rsidRPr="0004698B">
                                  <w:rPr>
                                    <w:sz w:val="20"/>
                                    <w:szCs w:val="20"/>
                                    <w:rPrChange w:id="4641" w:author="Nasser Mustafa [2]" w:date="2018-09-25T16:43:00Z">
                                      <w:rPr/>
                                    </w:rPrChange>
                                  </w:rPr>
                                  <w:fldChar w:fldCharType="begin"/>
                                </w:r>
                                <w:r w:rsidRPr="0004698B">
                                  <w:rPr>
                                    <w:sz w:val="20"/>
                                    <w:szCs w:val="20"/>
                                    <w:rPrChange w:id="4642" w:author="Nasser Mustafa [2]" w:date="2018-09-25T16:43:00Z">
                                      <w:rPr/>
                                    </w:rPrChange>
                                  </w:rPr>
                                  <w:instrText xml:space="preserve"> SEQ Figure \* ARABIC </w:instrText>
                                </w:r>
                              </w:ins>
                              <w:r w:rsidRPr="0004698B">
                                <w:rPr>
                                  <w:sz w:val="20"/>
                                  <w:szCs w:val="20"/>
                                  <w:rPrChange w:id="4643" w:author="Nasser Mustafa [2]" w:date="2018-09-25T16:43:00Z">
                                    <w:rPr/>
                                  </w:rPrChange>
                                </w:rPr>
                                <w:fldChar w:fldCharType="separate"/>
                              </w:r>
                              <w:ins w:id="4644" w:author="Nasser Mustafa [2]" w:date="2018-09-25T16:42:00Z">
                                <w:r w:rsidRPr="0004698B">
                                  <w:rPr>
                                    <w:noProof/>
                                    <w:sz w:val="20"/>
                                    <w:szCs w:val="20"/>
                                    <w:rPrChange w:id="4645" w:author="Nasser Mustafa [2]" w:date="2018-09-25T16:43:00Z">
                                      <w:rPr>
                                        <w:noProof/>
                                      </w:rPr>
                                    </w:rPrChange>
                                  </w:rPr>
                                  <w:t>14</w:t>
                                </w:r>
                                <w:r w:rsidRPr="0004698B">
                                  <w:rPr>
                                    <w:sz w:val="20"/>
                                    <w:szCs w:val="20"/>
                                    <w:rPrChange w:id="4646" w:author="Nasser Mustafa [2]" w:date="2018-09-25T16:43:00Z">
                                      <w:rPr/>
                                    </w:rPrChange>
                                  </w:rPr>
                                  <w:fldChar w:fldCharType="end"/>
                                </w:r>
                                <w:bookmarkEnd w:id="4637"/>
                                <w:r w:rsidRPr="0004698B">
                                  <w:rPr>
                                    <w:sz w:val="20"/>
                                    <w:szCs w:val="20"/>
                                    <w:rPrChange w:id="4647" w:author="Nasser Mustafa [2]" w:date="2018-09-25T16:43:00Z">
                                      <w:rPr/>
                                    </w:rPrChange>
                                  </w:rPr>
                                  <w:t xml:space="preserve">: </w:t>
                                </w:r>
                              </w:ins>
                              <w:ins w:id="4648" w:author="Nasser Mustafa [2]" w:date="2018-09-25T16:44:00Z">
                                <w:r>
                                  <w:rPr>
                                    <w:sz w:val="20"/>
                                    <w:szCs w:val="20"/>
                                  </w:rPr>
                                  <w:t>The relation between t</w:t>
                                </w:r>
                              </w:ins>
                              <w:ins w:id="4649" w:author="Nasser Mustafa [2]" w:date="2018-09-25T16:43:00Z">
                                <w:r>
                                  <w:rPr>
                                    <w:sz w:val="20"/>
                                    <w:szCs w:val="20"/>
                                  </w:rPr>
                                  <w:t xml:space="preserve">raceability model </w:t>
                                </w:r>
                              </w:ins>
                              <w:ins w:id="4650" w:author="Nasser Mustafa [2]" w:date="2018-09-25T16:44:00Z">
                                <w:r>
                                  <w:rPr>
                                    <w:sz w:val="20"/>
                                    <w:szCs w:val="20"/>
                                  </w:rPr>
                                  <w:t>and MOF architectures</w:t>
                                </w:r>
                                <w:bookmarkEnd w:id="4638"/>
                                <w:r>
                                  <w:rPr>
                                    <w:sz w:val="20"/>
                                    <w:szCs w:val="20"/>
                                  </w:rPr>
                                  <w:t xml:space="preserve"> </w:t>
                                </w:r>
                              </w:ins>
                            </w:p>
                            <w:p w14:paraId="349DC24B" w14:textId="1F54F10F" w:rsidR="00D617FD" w:rsidRDefault="00D61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F164F" id="_x0000_s1052" type="#_x0000_t202" style="position:absolute;left:0;text-align:left;margin-left:46.8pt;margin-top:0;width:341.15pt;height:194.4pt;z-index:25181491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" stroked="f">
                  <v:textbox>
                    <w:txbxContent>
                      <w:p w14:paraId="18B08685" w14:textId="77777777" w:rsidR="00D617FD" w:rsidRDefault="00D617FD">
                        <w:pPr>
                          <w:keepNext/>
                          <w:rPr>
                            <w:ins w:id="4651" w:author="Nasser Mustafa [2]" w:date="2018-09-25T16:42:00Z"/>
                          </w:rPr>
                          <w:pPrChange w:id="4652" w:author="Nasser Mustafa [2]" w:date="2018-09-25T16:42:00Z">
                            <w:pPr/>
                          </w:pPrChange>
                        </w:pPr>
                        <w:ins w:id="4653" w:author="Nasser Mustafa [2]" w:date="2018-09-25T16:42:00Z">
                          <w:r w:rsidRPr="00BF404A">
                            <w:rPr>
                              <w:noProof/>
                              <w:lang w:eastAsia="zh-CN"/>
                            </w:rPr>
                            <w:drawing>
                              <wp:inline distT="0" distB="0" distL="0" distR="0" wp14:anchorId="7E760B7B" wp14:editId="55D9E81B">
                                <wp:extent cx="4140835" cy="2118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0835" cy="2118885"/>
                                        </a:xfrm>
                                        <a:prstGeom prst="rect">
                                          <a:avLst/>
                                        </a:prstGeom>
                                        <a:noFill/>
                                        <a:ln>
                                          <a:noFill/>
                                        </a:ln>
                                      </pic:spPr>
                                    </pic:pic>
                                  </a:graphicData>
                                </a:graphic>
                              </wp:inline>
                            </w:drawing>
                          </w:r>
                        </w:ins>
                      </w:p>
                      <w:p w14:paraId="47256D64" w14:textId="5C9C36EE" w:rsidR="00D617FD" w:rsidRPr="0004698B" w:rsidRDefault="00D617FD">
                        <w:pPr>
                          <w:pStyle w:val="Caption"/>
                          <w:jc w:val="left"/>
                          <w:rPr>
                            <w:ins w:id="4654" w:author="Nasser Mustafa [2]" w:date="2018-09-25T16:42:00Z"/>
                            <w:sz w:val="20"/>
                            <w:szCs w:val="20"/>
                            <w:rPrChange w:id="4655" w:author="Nasser Mustafa [2]" w:date="2018-09-25T16:43:00Z">
                              <w:rPr>
                                <w:ins w:id="4656" w:author="Nasser Mustafa [2]" w:date="2018-09-25T16:42:00Z"/>
                              </w:rPr>
                            </w:rPrChange>
                          </w:rPr>
                          <w:pPrChange w:id="4657" w:author="Nasser Mustafa [2]" w:date="2018-09-25T16:42:00Z">
                            <w:pPr>
                              <w:pStyle w:val="Caption"/>
                            </w:pPr>
                          </w:pPrChange>
                        </w:pPr>
                        <w:bookmarkStart w:id="4658" w:name="_Ref525657251"/>
                        <w:bookmarkStart w:id="4659" w:name="_Toc525723653"/>
                        <w:ins w:id="4660" w:author="Nasser Mustafa [2]" w:date="2018-09-25T16:42:00Z">
                          <w:r w:rsidRPr="0004698B">
                            <w:rPr>
                              <w:sz w:val="20"/>
                              <w:szCs w:val="20"/>
                              <w:rPrChange w:id="4661" w:author="Nasser Mustafa [2]" w:date="2018-09-25T16:43:00Z">
                                <w:rPr/>
                              </w:rPrChange>
                            </w:rPr>
                            <w:t xml:space="preserve">Figure </w:t>
                          </w:r>
                          <w:r w:rsidRPr="0004698B">
                            <w:rPr>
                              <w:sz w:val="20"/>
                              <w:szCs w:val="20"/>
                              <w:rPrChange w:id="4662" w:author="Nasser Mustafa [2]" w:date="2018-09-25T16:43:00Z">
                                <w:rPr/>
                              </w:rPrChange>
                            </w:rPr>
                            <w:fldChar w:fldCharType="begin"/>
                          </w:r>
                          <w:r w:rsidRPr="0004698B">
                            <w:rPr>
                              <w:sz w:val="20"/>
                              <w:szCs w:val="20"/>
                              <w:rPrChange w:id="4663" w:author="Nasser Mustafa [2]" w:date="2018-09-25T16:43:00Z">
                                <w:rPr/>
                              </w:rPrChange>
                            </w:rPr>
                            <w:instrText xml:space="preserve"> SEQ Figure \* ARABIC </w:instrText>
                          </w:r>
                        </w:ins>
                        <w:r w:rsidRPr="0004698B">
                          <w:rPr>
                            <w:sz w:val="20"/>
                            <w:szCs w:val="20"/>
                            <w:rPrChange w:id="4664" w:author="Nasser Mustafa [2]" w:date="2018-09-25T16:43:00Z">
                              <w:rPr/>
                            </w:rPrChange>
                          </w:rPr>
                          <w:fldChar w:fldCharType="separate"/>
                        </w:r>
                        <w:ins w:id="4665" w:author="Nasser Mustafa [2]" w:date="2018-09-25T16:42:00Z">
                          <w:r w:rsidRPr="0004698B">
                            <w:rPr>
                              <w:noProof/>
                              <w:sz w:val="20"/>
                              <w:szCs w:val="20"/>
                              <w:rPrChange w:id="4666" w:author="Nasser Mustafa [2]" w:date="2018-09-25T16:43:00Z">
                                <w:rPr>
                                  <w:noProof/>
                                </w:rPr>
                              </w:rPrChange>
                            </w:rPr>
                            <w:t>14</w:t>
                          </w:r>
                          <w:r w:rsidRPr="0004698B">
                            <w:rPr>
                              <w:sz w:val="20"/>
                              <w:szCs w:val="20"/>
                              <w:rPrChange w:id="4667" w:author="Nasser Mustafa [2]" w:date="2018-09-25T16:43:00Z">
                                <w:rPr/>
                              </w:rPrChange>
                            </w:rPr>
                            <w:fldChar w:fldCharType="end"/>
                          </w:r>
                          <w:bookmarkEnd w:id="4658"/>
                          <w:r w:rsidRPr="0004698B">
                            <w:rPr>
                              <w:sz w:val="20"/>
                              <w:szCs w:val="20"/>
                              <w:rPrChange w:id="4668" w:author="Nasser Mustafa [2]" w:date="2018-09-25T16:43:00Z">
                                <w:rPr/>
                              </w:rPrChange>
                            </w:rPr>
                            <w:t xml:space="preserve">: </w:t>
                          </w:r>
                        </w:ins>
                        <w:ins w:id="4669" w:author="Nasser Mustafa [2]" w:date="2018-09-25T16:44:00Z">
                          <w:r>
                            <w:rPr>
                              <w:sz w:val="20"/>
                              <w:szCs w:val="20"/>
                            </w:rPr>
                            <w:t>The relation between t</w:t>
                          </w:r>
                        </w:ins>
                        <w:ins w:id="4670" w:author="Nasser Mustafa [2]" w:date="2018-09-25T16:43:00Z">
                          <w:r>
                            <w:rPr>
                              <w:sz w:val="20"/>
                              <w:szCs w:val="20"/>
                            </w:rPr>
                            <w:t xml:space="preserve">raceability model </w:t>
                          </w:r>
                        </w:ins>
                        <w:ins w:id="4671" w:author="Nasser Mustafa [2]" w:date="2018-09-25T16:44:00Z">
                          <w:r>
                            <w:rPr>
                              <w:sz w:val="20"/>
                              <w:szCs w:val="20"/>
                            </w:rPr>
                            <w:t>and MOF architectures</w:t>
                          </w:r>
                          <w:bookmarkEnd w:id="4659"/>
                          <w:r>
                            <w:rPr>
                              <w:sz w:val="20"/>
                              <w:szCs w:val="20"/>
                            </w:rPr>
                            <w:t xml:space="preserve"> </w:t>
                          </w:r>
                        </w:ins>
                      </w:p>
                      <w:p w14:paraId="349DC24B" w14:textId="1F54F10F" w:rsidR="00D617FD" w:rsidRDefault="00D617FD"/>
                    </w:txbxContent>
                  </v:textbox>
                  <w10:wrap type="topAndBottom" anchorx="margin" anchory="margin"/>
                </v:shape>
              </w:pict>
            </mc:Fallback>
          </mc:AlternateContent>
        </w:r>
        <w:r w:rsidRPr="00D63A7D">
          <w:rPr>
            <w:rFonts w:ascii="Times New Roman" w:hAnsi="Times New Roman"/>
            <w:highlight w:val="yellow"/>
            <w:lang w:val="en"/>
            <w:rPrChange w:id="4672" w:author="Nasser Mustafa [2]" w:date="2018-09-25T17:04:00Z">
              <w:rPr>
                <w:highlight w:val="yellow"/>
                <w:lang w:val="en"/>
              </w:rPr>
            </w:rPrChange>
          </w:rPr>
          <w:t>Our traceability model exists in M1-level of MOF architecture, see</w:t>
        </w:r>
      </w:ins>
      <w:ins w:id="4673" w:author="Nasser Mustafa [2]" w:date="2018-09-25T16:45:00Z">
        <w:r w:rsidRPr="00D63A7D">
          <w:rPr>
            <w:rFonts w:ascii="Times New Roman" w:hAnsi="Times New Roman"/>
            <w:highlight w:val="yellow"/>
            <w:lang w:val="en"/>
            <w:rPrChange w:id="4674" w:author="Nasser Mustafa [2]" w:date="2018-09-25T17:04:00Z">
              <w:rPr>
                <w:highlight w:val="yellow"/>
                <w:lang w:val="en"/>
              </w:rPr>
            </w:rPrChange>
          </w:rPr>
          <w:t xml:space="preserve"> </w:t>
        </w:r>
        <w:r w:rsidRPr="00D63A7D">
          <w:rPr>
            <w:rFonts w:ascii="Times New Roman" w:hAnsi="Times New Roman"/>
            <w:highlight w:val="yellow"/>
            <w:lang w:val="en"/>
            <w:rPrChange w:id="4675" w:author="Nasser Mustafa [2]" w:date="2018-09-25T17:04:00Z">
              <w:rPr>
                <w:highlight w:val="yellow"/>
                <w:lang w:val="en"/>
              </w:rPr>
            </w:rPrChange>
          </w:rPr>
          <w:fldChar w:fldCharType="begin"/>
        </w:r>
        <w:r w:rsidRPr="00D63A7D">
          <w:rPr>
            <w:rFonts w:ascii="Times New Roman" w:hAnsi="Times New Roman"/>
            <w:highlight w:val="yellow"/>
            <w:lang w:val="en"/>
            <w:rPrChange w:id="4676" w:author="Nasser Mustafa [2]" w:date="2018-09-25T17:04:00Z">
              <w:rPr>
                <w:highlight w:val="yellow"/>
                <w:lang w:val="en"/>
              </w:rPr>
            </w:rPrChange>
          </w:rPr>
          <w:instrText xml:space="preserve"> REF _Ref525657251 \h </w:instrText>
        </w:r>
      </w:ins>
      <w:r w:rsidRPr="00D63A7D">
        <w:rPr>
          <w:rFonts w:ascii="Times New Roman" w:hAnsi="Times New Roman"/>
          <w:highlight w:val="yellow"/>
          <w:lang w:val="en"/>
          <w:rPrChange w:id="4677" w:author="Nasser Mustafa [2]" w:date="2018-09-25T17:04:00Z">
            <w:rPr>
              <w:highlight w:val="yellow"/>
              <w:lang w:val="en"/>
            </w:rPr>
          </w:rPrChange>
        </w:rPr>
        <w:instrText xml:space="preserve"> \* MERGEFORMAT </w:instrText>
      </w:r>
      <w:r w:rsidRPr="00D63A7D">
        <w:rPr>
          <w:rFonts w:ascii="Times New Roman" w:hAnsi="Times New Roman"/>
          <w:highlight w:val="yellow"/>
          <w:lang w:val="en"/>
          <w:rPrChange w:id="4678" w:author="Nasser Mustafa [2]" w:date="2018-09-25T17:04:00Z">
            <w:rPr>
              <w:rFonts w:ascii="Times New Roman" w:hAnsi="Times New Roman"/>
              <w:highlight w:val="yellow"/>
              <w:lang w:val="en"/>
            </w:rPr>
          </w:rPrChange>
        </w:rPr>
      </w:r>
      <w:r w:rsidRPr="00D63A7D">
        <w:rPr>
          <w:rFonts w:ascii="Times New Roman" w:hAnsi="Times New Roman"/>
          <w:highlight w:val="yellow"/>
          <w:lang w:val="en"/>
          <w:rPrChange w:id="4679" w:author="Nasser Mustafa [2]" w:date="2018-09-25T17:04:00Z">
            <w:rPr>
              <w:highlight w:val="yellow"/>
              <w:lang w:val="en"/>
            </w:rPr>
          </w:rPrChange>
        </w:rPr>
        <w:fldChar w:fldCharType="separate"/>
      </w:r>
      <w:ins w:id="4680" w:author="Nasser Mustafa [2]" w:date="2018-09-26T11:08:00Z">
        <w:r w:rsidR="00047800" w:rsidRPr="00047800">
          <w:rPr>
            <w:rFonts w:ascii="Times New Roman" w:hAnsi="Times New Roman"/>
            <w:highlight w:val="yellow"/>
            <w:rPrChange w:id="4681" w:author="Nasser Mustafa [2]" w:date="2018-09-26T11:08:00Z">
              <w:rPr/>
            </w:rPrChange>
          </w:rPr>
          <w:t xml:space="preserve">Figure </w:t>
        </w:r>
        <w:r w:rsidR="00047800" w:rsidRPr="00047800">
          <w:rPr>
            <w:rFonts w:ascii="Times New Roman" w:hAnsi="Times New Roman"/>
            <w:noProof/>
            <w:highlight w:val="yellow"/>
            <w:rPrChange w:id="4682" w:author="Nasser Mustafa [2]" w:date="2018-09-26T11:08:00Z">
              <w:rPr>
                <w:noProof/>
              </w:rPr>
            </w:rPrChange>
          </w:rPr>
          <w:t>14</w:t>
        </w:r>
      </w:ins>
      <w:ins w:id="4683" w:author="Nasser Mustafa [2]" w:date="2018-09-25T16:45:00Z">
        <w:r w:rsidRPr="00D63A7D">
          <w:rPr>
            <w:rFonts w:ascii="Times New Roman" w:hAnsi="Times New Roman"/>
            <w:highlight w:val="yellow"/>
            <w:lang w:val="en"/>
            <w:rPrChange w:id="4684" w:author="Nasser Mustafa [2]" w:date="2018-09-25T17:04:00Z">
              <w:rPr>
                <w:highlight w:val="yellow"/>
                <w:lang w:val="en"/>
              </w:rPr>
            </w:rPrChange>
          </w:rPr>
          <w:fldChar w:fldCharType="end"/>
        </w:r>
      </w:ins>
      <w:ins w:id="4685" w:author="Nasser Mustafa [2]" w:date="2018-09-25T16:40:00Z">
        <w:r w:rsidRPr="00D63A7D">
          <w:rPr>
            <w:rFonts w:ascii="Times New Roman" w:hAnsi="Times New Roman"/>
            <w:highlight w:val="yellow"/>
            <w:lang w:val="en"/>
            <w:rPrChange w:id="4686" w:author="Nasser Mustafa [2]" w:date="2018-09-25T17:04:00Z">
              <w:rPr>
                <w:highlight w:val="yellow"/>
                <w:lang w:val="en"/>
              </w:rPr>
            </w:rPrChange>
          </w:rPr>
          <w:t xml:space="preserve">, right side. We argue that no need to place our model at </w:t>
        </w:r>
      </w:ins>
      <w:ins w:id="4687" w:author="Nasser Mustafa [2]" w:date="2018-09-25T16:48:00Z">
        <w:r w:rsidR="007F15D0" w:rsidRPr="00D63A7D">
          <w:rPr>
            <w:rFonts w:ascii="Times New Roman" w:hAnsi="Times New Roman"/>
            <w:highlight w:val="yellow"/>
            <w:lang w:val="en"/>
            <w:rPrChange w:id="4688" w:author="Nasser Mustafa [2]" w:date="2018-09-25T17:04:00Z">
              <w:rPr>
                <w:highlight w:val="yellow"/>
                <w:lang w:val="en"/>
              </w:rPr>
            </w:rPrChange>
          </w:rPr>
          <w:t xml:space="preserve">the </w:t>
        </w:r>
      </w:ins>
      <w:ins w:id="4689" w:author="Nasser Mustafa [2]" w:date="2018-09-25T16:40:00Z">
        <w:r w:rsidRPr="00D63A7D">
          <w:rPr>
            <w:rFonts w:ascii="Times New Roman" w:hAnsi="Times New Roman"/>
            <w:highlight w:val="yellow"/>
            <w:lang w:val="en"/>
            <w:rPrChange w:id="4690" w:author="Nasser Mustafa [2]" w:date="2018-09-25T17:04:00Z">
              <w:rPr>
                <w:highlight w:val="yellow"/>
                <w:lang w:val="en"/>
              </w:rPr>
            </w:rPrChange>
          </w:rPr>
          <w:t>M2 level</w:t>
        </w:r>
        <w:r w:rsidR="00546E4B">
          <w:rPr>
            <w:rFonts w:ascii="Times New Roman" w:hAnsi="Times New Roman"/>
            <w:highlight w:val="yellow"/>
            <w:lang w:val="en"/>
          </w:rPr>
          <w:t>.</w:t>
        </w:r>
        <w:r w:rsidRPr="00D63A7D">
          <w:rPr>
            <w:rFonts w:ascii="Times New Roman" w:hAnsi="Times New Roman"/>
            <w:highlight w:val="yellow"/>
            <w:lang w:val="en"/>
            <w:rPrChange w:id="4691" w:author="Nasser Mustafa [2]" w:date="2018-09-25T17:04:00Z">
              <w:rPr>
                <w:highlight w:val="yellow"/>
                <w:lang w:val="en"/>
              </w:rPr>
            </w:rPrChange>
          </w:rPr>
          <w:t xml:space="preserve"> </w:t>
        </w:r>
        <w:r w:rsidR="00546E4B">
          <w:rPr>
            <w:rFonts w:ascii="Times New Roman" w:hAnsi="Times New Roman"/>
            <w:highlight w:val="yellow"/>
            <w:lang w:val="en"/>
          </w:rPr>
          <w:t>I</w:t>
        </w:r>
        <w:r w:rsidRPr="00D63A7D">
          <w:rPr>
            <w:rFonts w:ascii="Times New Roman" w:hAnsi="Times New Roman"/>
            <w:highlight w:val="yellow"/>
            <w:lang w:val="en"/>
            <w:rPrChange w:id="4692" w:author="Nasser Mustafa [2]" w:date="2018-09-25T17:04:00Z">
              <w:rPr>
                <w:highlight w:val="yellow"/>
                <w:lang w:val="en"/>
              </w:rPr>
            </w:rPrChange>
          </w:rPr>
          <w:t xml:space="preserve">f our model </w:t>
        </w:r>
      </w:ins>
      <w:ins w:id="4693" w:author="Nasser Mustafa [2]" w:date="2018-09-25T16:49:00Z">
        <w:r w:rsidR="007F15D0" w:rsidRPr="006F4905">
          <w:rPr>
            <w:rFonts w:ascii="Times New Roman" w:hAnsi="Times New Roman"/>
            <w:highlight w:val="yellow"/>
            <w:lang w:val="en"/>
            <w:rPrChange w:id="4694" w:author="Nasser Mustafa [2]" w:date="2018-09-25T17:29:00Z">
              <w:rPr>
                <w:highlight w:val="yellow"/>
                <w:lang w:val="en"/>
              </w:rPr>
            </w:rPrChange>
          </w:rPr>
          <w:t xml:space="preserve">exists </w:t>
        </w:r>
      </w:ins>
      <w:ins w:id="4695" w:author="Nasser Mustafa [2]" w:date="2018-09-25T16:50:00Z">
        <w:r w:rsidR="007F15D0" w:rsidRPr="006F4905">
          <w:rPr>
            <w:rFonts w:ascii="Times New Roman" w:hAnsi="Times New Roman"/>
            <w:highlight w:val="yellow"/>
            <w:lang w:val="en"/>
            <w:rPrChange w:id="4696" w:author="Nasser Mustafa [2]" w:date="2018-09-25T17:29:00Z">
              <w:rPr>
                <w:highlight w:val="yellow"/>
                <w:lang w:val="en"/>
              </w:rPr>
            </w:rPrChange>
          </w:rPr>
          <w:t xml:space="preserve">at </w:t>
        </w:r>
      </w:ins>
      <w:ins w:id="4697" w:author="Nasser Mustafa [2]" w:date="2018-09-25T16:40:00Z">
        <w:r w:rsidRPr="006F4905">
          <w:rPr>
            <w:rFonts w:ascii="Times New Roman" w:hAnsi="Times New Roman"/>
            <w:highlight w:val="yellow"/>
            <w:lang w:val="en"/>
            <w:rPrChange w:id="4698" w:author="Nasser Mustafa [2]" w:date="2018-09-25T17:29:00Z">
              <w:rPr>
                <w:highlight w:val="yellow"/>
                <w:lang w:val="en"/>
              </w:rPr>
            </w:rPrChange>
          </w:rPr>
          <w:t xml:space="preserve">M2 level, </w:t>
        </w:r>
      </w:ins>
      <w:ins w:id="4699" w:author="Nasser Mustafa [2]" w:date="2018-09-25T17:50:00Z">
        <w:r w:rsidR="00546E4B">
          <w:rPr>
            <w:rFonts w:ascii="Times New Roman" w:hAnsi="Times New Roman"/>
            <w:highlight w:val="yellow"/>
            <w:lang w:val="en"/>
          </w:rPr>
          <w:t xml:space="preserve">then </w:t>
        </w:r>
      </w:ins>
      <w:ins w:id="4700" w:author="Nasser Mustafa [2]" w:date="2018-09-25T16:40:00Z">
        <w:r w:rsidRPr="006F4905">
          <w:rPr>
            <w:rFonts w:ascii="Times New Roman" w:hAnsi="Times New Roman"/>
            <w:highlight w:val="yellow"/>
            <w:lang w:val="en"/>
            <w:rPrChange w:id="4701" w:author="Nasser Mustafa [2]" w:date="2018-09-25T17:29:00Z">
              <w:rPr>
                <w:highlight w:val="yellow"/>
                <w:lang w:val="en"/>
              </w:rPr>
            </w:rPrChange>
          </w:rPr>
          <w:t>our M1 model will be a domain specific model.</w:t>
        </w:r>
      </w:ins>
      <w:ins w:id="4702" w:author="Nasser Mustafa [2]" w:date="2018-09-25T16:57:00Z">
        <w:r w:rsidR="007F15D0" w:rsidRPr="006F4905">
          <w:rPr>
            <w:rFonts w:ascii="Times New Roman" w:hAnsi="Times New Roman"/>
            <w:highlight w:val="yellow"/>
            <w:lang w:val="en"/>
            <w:rPrChange w:id="4703" w:author="Nasser Mustafa [2]" w:date="2018-09-25T17:29:00Z">
              <w:rPr>
                <w:highlight w:val="yellow"/>
                <w:lang w:val="en"/>
              </w:rPr>
            </w:rPrChange>
          </w:rPr>
          <w:t xml:space="preserve"> This means </w:t>
        </w:r>
      </w:ins>
      <w:ins w:id="4704" w:author="Nasser Mustafa [2]" w:date="2018-09-25T16:59:00Z">
        <w:r w:rsidR="00D63A7D" w:rsidRPr="006F4905">
          <w:rPr>
            <w:rFonts w:ascii="Times New Roman" w:hAnsi="Times New Roman"/>
            <w:highlight w:val="yellow"/>
            <w:rPrChange w:id="4705" w:author="Nasser Mustafa [2]" w:date="2018-09-25T17:29:00Z">
              <w:rPr/>
            </w:rPrChange>
          </w:rPr>
          <w:t>t</w:t>
        </w:r>
        <w:r w:rsidR="00546E4B">
          <w:rPr>
            <w:rFonts w:ascii="Times New Roman" w:hAnsi="Times New Roman"/>
            <w:highlight w:val="yellow"/>
          </w:rPr>
          <w:t>hat</w:t>
        </w:r>
        <w:r w:rsidR="00D63A7D" w:rsidRPr="006F4905">
          <w:rPr>
            <w:rFonts w:ascii="Times New Roman" w:hAnsi="Times New Roman"/>
            <w:highlight w:val="yellow"/>
            <w:rPrChange w:id="4706" w:author="Nasser Mustafa [2]" w:date="2018-09-25T17:29:00Z">
              <w:rPr/>
            </w:rPrChange>
          </w:rPr>
          <w:t xml:space="preserve"> M1 classes </w:t>
        </w:r>
      </w:ins>
      <w:ins w:id="4707" w:author="Nasser Mustafa [2]" w:date="2018-09-25T17:00:00Z">
        <w:r w:rsidR="00D63A7D" w:rsidRPr="006F4905">
          <w:rPr>
            <w:rFonts w:ascii="Times New Roman" w:hAnsi="Times New Roman"/>
            <w:highlight w:val="yellow"/>
            <w:rPrChange w:id="4708" w:author="Nasser Mustafa [2]" w:date="2018-09-25T17:29:00Z">
              <w:rPr/>
            </w:rPrChange>
          </w:rPr>
          <w:t xml:space="preserve">will be </w:t>
        </w:r>
      </w:ins>
      <w:ins w:id="4709" w:author="Nasser Mustafa [2]" w:date="2018-09-25T17:02:00Z">
        <w:r w:rsidR="00D63A7D" w:rsidRPr="006F4905">
          <w:rPr>
            <w:rFonts w:ascii="Times New Roman" w:hAnsi="Times New Roman"/>
            <w:highlight w:val="yellow"/>
            <w:rPrChange w:id="4710" w:author="Nasser Mustafa [2]" w:date="2018-09-25T17:29:00Z">
              <w:rPr/>
            </w:rPrChange>
          </w:rPr>
          <w:t xml:space="preserve">specific </w:t>
        </w:r>
      </w:ins>
      <w:ins w:id="4711" w:author="Nasser Mustafa [2]" w:date="2018-09-25T17:03:00Z">
        <w:r w:rsidR="00D63A7D" w:rsidRPr="006F4905">
          <w:rPr>
            <w:rFonts w:ascii="Times New Roman" w:hAnsi="Times New Roman"/>
            <w:highlight w:val="yellow"/>
            <w:rPrChange w:id="4712" w:author="Nasser Mustafa [2]" w:date="2018-09-25T17:29:00Z">
              <w:rPr/>
            </w:rPrChange>
          </w:rPr>
          <w:t xml:space="preserve">types </w:t>
        </w:r>
      </w:ins>
      <w:ins w:id="4713" w:author="Nasser Mustafa [2]" w:date="2018-09-25T17:04:00Z">
        <w:r w:rsidR="00D63A7D" w:rsidRPr="006F4905">
          <w:rPr>
            <w:rFonts w:ascii="Times New Roman" w:hAnsi="Times New Roman"/>
            <w:highlight w:val="yellow"/>
            <w:rPrChange w:id="4714" w:author="Nasser Mustafa [2]" w:date="2018-09-25T17:29:00Z">
              <w:rPr>
                <w:rFonts w:ascii="Times New Roman" w:hAnsi="Times New Roman"/>
              </w:rPr>
            </w:rPrChange>
          </w:rPr>
          <w:t xml:space="preserve">of </w:t>
        </w:r>
      </w:ins>
      <w:ins w:id="4715" w:author="Nasser Mustafa [2]" w:date="2018-09-25T17:51:00Z">
        <w:r w:rsidR="00546E4B">
          <w:rPr>
            <w:rFonts w:ascii="Times New Roman" w:hAnsi="Times New Roman"/>
            <w:highlight w:val="yellow"/>
          </w:rPr>
          <w:t xml:space="preserve">M2 </w:t>
        </w:r>
      </w:ins>
      <w:ins w:id="4716" w:author="Nasser Mustafa [2]" w:date="2018-09-25T17:03:00Z">
        <w:r w:rsidR="00D63A7D" w:rsidRPr="006F4905">
          <w:rPr>
            <w:rFonts w:ascii="Times New Roman" w:hAnsi="Times New Roman"/>
            <w:highlight w:val="yellow"/>
            <w:rPrChange w:id="4717" w:author="Nasser Mustafa [2]" w:date="2018-09-25T17:29:00Z">
              <w:rPr>
                <w:sz w:val="18"/>
                <w:szCs w:val="18"/>
              </w:rPr>
            </w:rPrChange>
          </w:rPr>
          <w:t>traceability</w:t>
        </w:r>
      </w:ins>
      <w:ins w:id="4718" w:author="Nasser Mustafa [2]" w:date="2018-09-25T17:02:00Z">
        <w:r w:rsidR="00D63A7D" w:rsidRPr="006F4905">
          <w:rPr>
            <w:rFonts w:ascii="Times New Roman" w:hAnsi="Times New Roman"/>
            <w:highlight w:val="yellow"/>
            <w:rPrChange w:id="4719" w:author="Nasser Mustafa [2]" w:date="2018-09-25T17:29:00Z">
              <w:rPr>
                <w:sz w:val="18"/>
                <w:szCs w:val="18"/>
              </w:rPr>
            </w:rPrChange>
          </w:rPr>
          <w:t xml:space="preserve"> </w:t>
        </w:r>
      </w:ins>
      <w:ins w:id="4720" w:author="Nasser Mustafa [2]" w:date="2018-09-25T17:51:00Z">
        <w:r w:rsidR="00546E4B">
          <w:rPr>
            <w:rFonts w:ascii="Times New Roman" w:hAnsi="Times New Roman"/>
            <w:highlight w:val="yellow"/>
          </w:rPr>
          <w:t>Meta</w:t>
        </w:r>
      </w:ins>
      <w:ins w:id="4721" w:author="Nasser Mustafa [2]" w:date="2018-09-25T17:02:00Z">
        <w:r w:rsidR="00D63A7D" w:rsidRPr="006F4905">
          <w:rPr>
            <w:rFonts w:ascii="Times New Roman" w:hAnsi="Times New Roman"/>
            <w:highlight w:val="yellow"/>
            <w:rPrChange w:id="4722" w:author="Nasser Mustafa [2]" w:date="2018-09-25T17:29:00Z">
              <w:rPr>
                <w:sz w:val="18"/>
                <w:szCs w:val="18"/>
              </w:rPr>
            </w:rPrChange>
          </w:rPr>
          <w:t>classes</w:t>
        </w:r>
        <w:r w:rsidR="00D63A7D" w:rsidRPr="006F4905">
          <w:rPr>
            <w:sz w:val="18"/>
            <w:szCs w:val="18"/>
            <w:highlight w:val="yellow"/>
            <w:rPrChange w:id="4723" w:author="Nasser Mustafa [2]" w:date="2018-09-25T17:29:00Z">
              <w:rPr>
                <w:sz w:val="18"/>
                <w:szCs w:val="18"/>
              </w:rPr>
            </w:rPrChange>
          </w:rPr>
          <w:t xml:space="preserve">.  </w:t>
        </w:r>
      </w:ins>
      <w:ins w:id="4724" w:author="Nasser Mustafa [2]" w:date="2018-09-25T17:11:00Z">
        <w:r w:rsidR="00FC1197" w:rsidRPr="006F4905">
          <w:rPr>
            <w:rFonts w:ascii="Times New Roman" w:hAnsi="Times New Roman"/>
            <w:highlight w:val="yellow"/>
            <w:rPrChange w:id="4725" w:author="Nasser Mustafa [2]" w:date="2018-09-25T17:29:00Z">
              <w:rPr>
                <w:rFonts w:ascii="Times New Roman" w:hAnsi="Times New Roman"/>
              </w:rPr>
            </w:rPrChange>
          </w:rPr>
          <w:t xml:space="preserve">Moreover, the M0 instances will be </w:t>
        </w:r>
      </w:ins>
      <w:ins w:id="4726" w:author="Nasser Mustafa [2]" w:date="2018-09-25T17:13:00Z">
        <w:r w:rsidR="00FC1197" w:rsidRPr="006F4905">
          <w:rPr>
            <w:rFonts w:ascii="Times New Roman" w:hAnsi="Times New Roman"/>
            <w:highlight w:val="yellow"/>
            <w:rPrChange w:id="4727" w:author="Nasser Mustafa [2]" w:date="2018-09-25T17:29:00Z">
              <w:rPr>
                <w:rFonts w:ascii="Times New Roman" w:hAnsi="Times New Roman"/>
              </w:rPr>
            </w:rPrChange>
          </w:rPr>
          <w:t xml:space="preserve">only the instances that are </w:t>
        </w:r>
      </w:ins>
      <w:ins w:id="4728" w:author="Nasser Mustafa [2]" w:date="2018-09-25T17:14:00Z">
        <w:r w:rsidR="00FC1197" w:rsidRPr="006F4905">
          <w:rPr>
            <w:rFonts w:ascii="Times New Roman" w:hAnsi="Times New Roman"/>
            <w:highlight w:val="yellow"/>
            <w:rPrChange w:id="4729" w:author="Nasser Mustafa [2]" w:date="2018-09-25T17:29:00Z">
              <w:rPr>
                <w:rFonts w:ascii="Times New Roman" w:hAnsi="Times New Roman"/>
              </w:rPr>
            </w:rPrChange>
          </w:rPr>
          <w:t>related</w:t>
        </w:r>
      </w:ins>
      <w:ins w:id="4730" w:author="Nasser Mustafa [2]" w:date="2018-09-25T17:13:00Z">
        <w:r w:rsidR="00FC1197" w:rsidRPr="006F4905">
          <w:rPr>
            <w:rFonts w:ascii="Times New Roman" w:hAnsi="Times New Roman"/>
            <w:highlight w:val="yellow"/>
            <w:rPrChange w:id="4731" w:author="Nasser Mustafa [2]" w:date="2018-09-25T17:29:00Z">
              <w:rPr>
                <w:rFonts w:ascii="Times New Roman" w:hAnsi="Times New Roman"/>
              </w:rPr>
            </w:rPrChange>
          </w:rPr>
          <w:t xml:space="preserve"> to </w:t>
        </w:r>
      </w:ins>
      <w:ins w:id="4732" w:author="Nasser Mustafa [2]" w:date="2018-09-25T17:14:00Z">
        <w:r w:rsidR="00FC1197" w:rsidRPr="006F4905">
          <w:rPr>
            <w:rFonts w:ascii="Times New Roman" w:hAnsi="Times New Roman"/>
            <w:highlight w:val="yellow"/>
            <w:rPrChange w:id="4733" w:author="Nasser Mustafa [2]" w:date="2018-09-25T17:29:00Z">
              <w:rPr>
                <w:rFonts w:ascii="Times New Roman" w:hAnsi="Times New Roman"/>
              </w:rPr>
            </w:rPrChange>
          </w:rPr>
          <w:t xml:space="preserve">M1 classes. </w:t>
        </w:r>
      </w:ins>
      <w:ins w:id="4734" w:author="Nasser Mustafa [2]" w:date="2018-09-25T17:16:00Z">
        <w:r w:rsidR="00FC1197" w:rsidRPr="006F4905">
          <w:rPr>
            <w:rFonts w:ascii="Times New Roman" w:hAnsi="Times New Roman"/>
            <w:highlight w:val="yellow"/>
            <w:rPrChange w:id="4735" w:author="Nasser Mustafa [2]" w:date="2018-09-25T17:29:00Z">
              <w:rPr>
                <w:rFonts w:ascii="Times New Roman" w:hAnsi="Times New Roman"/>
              </w:rPr>
            </w:rPrChange>
          </w:rPr>
          <w:t xml:space="preserve">This violates our requirement for an extensible model. </w:t>
        </w:r>
      </w:ins>
      <w:ins w:id="4736" w:author="Nasser Mustafa [2]" w:date="2018-09-25T17:17:00Z">
        <w:r w:rsidR="00FC1197" w:rsidRPr="006F4905">
          <w:rPr>
            <w:rFonts w:ascii="Times New Roman" w:hAnsi="Times New Roman"/>
            <w:highlight w:val="yellow"/>
            <w:rPrChange w:id="4737" w:author="Nasser Mustafa [2]" w:date="2018-09-25T17:29:00Z">
              <w:rPr>
                <w:rFonts w:ascii="Times New Roman" w:hAnsi="Times New Roman"/>
              </w:rPr>
            </w:rPrChange>
          </w:rPr>
          <w:t xml:space="preserve">In order to clarify this in more details, </w:t>
        </w:r>
      </w:ins>
      <w:ins w:id="4738" w:author="Nasser Mustafa [2]" w:date="2018-09-25T17:18:00Z">
        <w:r w:rsidR="00FC1197" w:rsidRPr="006F4905">
          <w:rPr>
            <w:rFonts w:ascii="Times New Roman" w:hAnsi="Times New Roman"/>
            <w:highlight w:val="yellow"/>
            <w:rPrChange w:id="4739" w:author="Nasser Mustafa [2]" w:date="2018-09-25T17:29:00Z">
              <w:rPr>
                <w:rFonts w:ascii="Times New Roman" w:hAnsi="Times New Roman"/>
              </w:rPr>
            </w:rPrChange>
          </w:rPr>
          <w:t>l</w:t>
        </w:r>
      </w:ins>
      <w:ins w:id="4740" w:author="Nasser Mustafa [2]" w:date="2018-09-25T17:17:00Z">
        <w:r w:rsidR="00FC1197" w:rsidRPr="006F4905">
          <w:rPr>
            <w:rFonts w:ascii="Times New Roman" w:hAnsi="Times New Roman"/>
            <w:highlight w:val="yellow"/>
            <w:rPrChange w:id="4741" w:author="Nasser Mustafa [2]" w:date="2018-09-25T17:29:00Z">
              <w:rPr>
                <w:rFonts w:ascii="Times New Roman" w:hAnsi="Times New Roman"/>
              </w:rPr>
            </w:rPrChange>
          </w:rPr>
          <w:t>et us take the following scenario</w:t>
        </w:r>
        <w:r w:rsidR="00C1080E" w:rsidRPr="006F4905">
          <w:rPr>
            <w:rFonts w:ascii="Times New Roman" w:hAnsi="Times New Roman"/>
            <w:highlight w:val="yellow"/>
            <w:rPrChange w:id="4742" w:author="Nasser Mustafa [2]" w:date="2018-09-25T17:29:00Z">
              <w:rPr>
                <w:rFonts w:ascii="Times New Roman" w:hAnsi="Times New Roman"/>
              </w:rPr>
            </w:rPrChange>
          </w:rPr>
          <w:t xml:space="preserve">: </w:t>
        </w:r>
      </w:ins>
      <w:ins w:id="4743" w:author="Nasser Mustafa [2]" w:date="2018-09-25T17:53:00Z">
        <w:r w:rsidR="00546E4B">
          <w:rPr>
            <w:rFonts w:ascii="Times New Roman" w:hAnsi="Times New Roman"/>
            <w:highlight w:val="yellow"/>
          </w:rPr>
          <w:t xml:space="preserve">Assume that </w:t>
        </w:r>
      </w:ins>
      <w:ins w:id="4744" w:author="Nasser Mustafa [2]" w:date="2018-09-25T17:17:00Z">
        <w:r w:rsidR="00C1080E" w:rsidRPr="006F4905">
          <w:rPr>
            <w:rFonts w:ascii="Times New Roman" w:hAnsi="Times New Roman"/>
            <w:highlight w:val="yellow"/>
            <w:rPrChange w:id="4745" w:author="Nasser Mustafa [2]" w:date="2018-09-25T17:29:00Z">
              <w:rPr>
                <w:rFonts w:ascii="Times New Roman" w:hAnsi="Times New Roman"/>
              </w:rPr>
            </w:rPrChange>
          </w:rPr>
          <w:t xml:space="preserve">the M2 Level has all the </w:t>
        </w:r>
      </w:ins>
      <w:ins w:id="4746" w:author="Nasser Mustafa [2]" w:date="2018-09-25T17:19:00Z">
        <w:r w:rsidR="00F3568E" w:rsidRPr="006F4905">
          <w:rPr>
            <w:rFonts w:ascii="Times New Roman" w:hAnsi="Times New Roman"/>
            <w:highlight w:val="yellow"/>
            <w:rPrChange w:id="4747" w:author="Nasser Mustafa [2]" w:date="2018-09-25T17:29:00Z">
              <w:rPr>
                <w:rFonts w:ascii="Times New Roman" w:hAnsi="Times New Roman"/>
              </w:rPr>
            </w:rPrChange>
          </w:rPr>
          <w:t>M</w:t>
        </w:r>
        <w:r w:rsidR="00C1080E" w:rsidRPr="006F4905">
          <w:rPr>
            <w:rFonts w:ascii="Times New Roman" w:hAnsi="Times New Roman"/>
            <w:highlight w:val="yellow"/>
            <w:rPrChange w:id="4748" w:author="Nasser Mustafa [2]" w:date="2018-09-25T17:29:00Z">
              <w:rPr>
                <w:rFonts w:ascii="Times New Roman" w:hAnsi="Times New Roman"/>
              </w:rPr>
            </w:rPrChange>
          </w:rPr>
          <w:t>eta</w:t>
        </w:r>
      </w:ins>
      <w:ins w:id="4749" w:author="Nasser Mustafa [2]" w:date="2018-09-25T17:17:00Z">
        <w:r w:rsidR="00C1080E" w:rsidRPr="006F4905">
          <w:rPr>
            <w:rFonts w:ascii="Times New Roman" w:hAnsi="Times New Roman"/>
            <w:highlight w:val="yellow"/>
            <w:rPrChange w:id="4750" w:author="Nasser Mustafa [2]" w:date="2018-09-25T17:29:00Z">
              <w:rPr>
                <w:rFonts w:ascii="Times New Roman" w:hAnsi="Times New Roman"/>
              </w:rPr>
            </w:rPrChange>
          </w:rPr>
          <w:t xml:space="preserve">classes </w:t>
        </w:r>
      </w:ins>
      <w:ins w:id="4751" w:author="Nasser Mustafa [2]" w:date="2018-09-25T17:53:00Z">
        <w:r w:rsidR="00546E4B">
          <w:rPr>
            <w:rFonts w:ascii="Times New Roman" w:hAnsi="Times New Roman"/>
            <w:highlight w:val="yellow"/>
          </w:rPr>
          <w:t xml:space="preserve">as shown </w:t>
        </w:r>
      </w:ins>
      <w:ins w:id="4752" w:author="Nasser Mustafa [2]" w:date="2018-09-25T17:17:00Z">
        <w:r w:rsidR="00C1080E" w:rsidRPr="00546E4B">
          <w:rPr>
            <w:rFonts w:ascii="Times New Roman" w:hAnsi="Times New Roman"/>
            <w:highlight w:val="yellow"/>
            <w:rPrChange w:id="4753" w:author="Nasser Mustafa [2]" w:date="2018-09-25T17:53:00Z">
              <w:rPr>
                <w:rFonts w:ascii="Times New Roman" w:hAnsi="Times New Roman"/>
              </w:rPr>
            </w:rPrChange>
          </w:rPr>
          <w:t xml:space="preserve">in </w:t>
        </w:r>
      </w:ins>
      <w:ins w:id="4754" w:author="Nasser Mustafa [2]" w:date="2018-09-25T17:19:00Z">
        <w:r w:rsidR="00C1080E" w:rsidRPr="00546E4B">
          <w:rPr>
            <w:rFonts w:ascii="Times New Roman" w:hAnsi="Times New Roman"/>
            <w:highlight w:val="yellow"/>
            <w:rPrChange w:id="4755" w:author="Nasser Mustafa [2]" w:date="2018-09-25T17:53:00Z">
              <w:rPr>
                <w:rFonts w:ascii="Times New Roman" w:hAnsi="Times New Roman"/>
              </w:rPr>
            </w:rPrChange>
          </w:rPr>
          <w:fldChar w:fldCharType="begin"/>
        </w:r>
        <w:r w:rsidR="00C1080E" w:rsidRPr="00546E4B">
          <w:rPr>
            <w:rFonts w:ascii="Times New Roman" w:hAnsi="Times New Roman"/>
            <w:highlight w:val="yellow"/>
            <w:rPrChange w:id="4756" w:author="Nasser Mustafa [2]" w:date="2018-09-25T17:53:00Z">
              <w:rPr>
                <w:rFonts w:ascii="Times New Roman" w:hAnsi="Times New Roman"/>
              </w:rPr>
            </w:rPrChange>
          </w:rPr>
          <w:instrText xml:space="preserve"> REF _Ref482984219 \h </w:instrText>
        </w:r>
      </w:ins>
      <w:r w:rsidR="006F4905" w:rsidRPr="00546E4B">
        <w:rPr>
          <w:rFonts w:ascii="Times New Roman" w:hAnsi="Times New Roman"/>
          <w:highlight w:val="yellow"/>
        </w:rPr>
        <w:instrText xml:space="preserve"> \* MERGEFORMAT </w:instrText>
      </w:r>
      <w:r w:rsidR="00C1080E" w:rsidRPr="00546E4B">
        <w:rPr>
          <w:rFonts w:ascii="Times New Roman" w:hAnsi="Times New Roman"/>
          <w:highlight w:val="yellow"/>
          <w:rPrChange w:id="4757" w:author="Nasser Mustafa [2]" w:date="2018-09-25T17:53:00Z">
            <w:rPr>
              <w:rFonts w:ascii="Times New Roman" w:hAnsi="Times New Roman"/>
              <w:highlight w:val="yellow"/>
            </w:rPr>
          </w:rPrChange>
        </w:rPr>
      </w:r>
      <w:ins w:id="4758" w:author="Nasser Mustafa [2]" w:date="2018-09-25T17:19:00Z">
        <w:r w:rsidR="00C1080E" w:rsidRPr="00546E4B">
          <w:rPr>
            <w:rFonts w:ascii="Times New Roman" w:hAnsi="Times New Roman"/>
            <w:highlight w:val="yellow"/>
            <w:rPrChange w:id="4759" w:author="Nasser Mustafa [2]" w:date="2018-09-25T17:53:00Z">
              <w:rPr>
                <w:rFonts w:ascii="Times New Roman" w:hAnsi="Times New Roman"/>
              </w:rPr>
            </w:rPrChange>
          </w:rPr>
          <w:fldChar w:fldCharType="separate"/>
        </w:r>
      </w:ins>
      <w:ins w:id="4760" w:author="Nasser Mustafa [2]" w:date="2018-09-26T11:08:00Z">
        <w:r w:rsidR="00047800" w:rsidRPr="00047800">
          <w:rPr>
            <w:rFonts w:ascii="Times New Roman" w:hAnsi="Times New Roman"/>
            <w:highlight w:val="yellow"/>
            <w:rPrChange w:id="4761" w:author="Nasser Mustafa [2]" w:date="2018-09-26T11:08:00Z">
              <w:rPr>
                <w:sz w:val="20"/>
                <w:szCs w:val="20"/>
              </w:rPr>
            </w:rPrChange>
          </w:rPr>
          <w:t xml:space="preserve">Figure </w:t>
        </w:r>
        <w:r w:rsidR="00047800" w:rsidRPr="00047800">
          <w:rPr>
            <w:rFonts w:ascii="Times New Roman" w:hAnsi="Times New Roman"/>
            <w:noProof/>
            <w:highlight w:val="yellow"/>
            <w:rPrChange w:id="4762" w:author="Nasser Mustafa [2]" w:date="2018-09-26T11:08:00Z">
              <w:rPr>
                <w:noProof/>
                <w:sz w:val="20"/>
                <w:szCs w:val="20"/>
              </w:rPr>
            </w:rPrChange>
          </w:rPr>
          <w:t>13</w:t>
        </w:r>
      </w:ins>
      <w:ins w:id="4763" w:author="Nasser Mustafa [2]" w:date="2018-09-25T17:19:00Z">
        <w:r w:rsidR="00C1080E" w:rsidRPr="00546E4B">
          <w:rPr>
            <w:rFonts w:ascii="Times New Roman" w:hAnsi="Times New Roman"/>
            <w:highlight w:val="yellow"/>
            <w:rPrChange w:id="4764" w:author="Nasser Mustafa [2]" w:date="2018-09-25T17:53:00Z">
              <w:rPr>
                <w:rFonts w:ascii="Times New Roman" w:hAnsi="Times New Roman"/>
              </w:rPr>
            </w:rPrChange>
          </w:rPr>
          <w:fldChar w:fldCharType="end"/>
        </w:r>
        <w:r w:rsidR="00C1080E" w:rsidRPr="00546E4B">
          <w:rPr>
            <w:rFonts w:ascii="Times New Roman" w:hAnsi="Times New Roman"/>
            <w:highlight w:val="yellow"/>
            <w:rPrChange w:id="4765" w:author="Nasser Mustafa [2]" w:date="2018-09-25T17:53:00Z">
              <w:rPr>
                <w:rFonts w:ascii="Times New Roman" w:hAnsi="Times New Roman"/>
              </w:rPr>
            </w:rPrChange>
          </w:rPr>
          <w:t>,</w:t>
        </w:r>
        <w:r w:rsidR="00C1080E" w:rsidRPr="006F4905">
          <w:rPr>
            <w:rFonts w:ascii="Times New Roman" w:hAnsi="Times New Roman"/>
            <w:highlight w:val="yellow"/>
            <w:rPrChange w:id="4766" w:author="Nasser Mustafa [2]" w:date="2018-09-25T17:29:00Z">
              <w:rPr>
                <w:rFonts w:ascii="Times New Roman" w:hAnsi="Times New Roman"/>
              </w:rPr>
            </w:rPrChange>
          </w:rPr>
          <w:t xml:space="preserve"> </w:t>
        </w:r>
      </w:ins>
      <w:ins w:id="4767" w:author="Nasser Mustafa [2]" w:date="2018-09-25T17:53:00Z">
        <w:r w:rsidR="00546E4B">
          <w:rPr>
            <w:rFonts w:ascii="Times New Roman" w:hAnsi="Times New Roman"/>
            <w:highlight w:val="yellow"/>
          </w:rPr>
          <w:t xml:space="preserve">and the </w:t>
        </w:r>
      </w:ins>
      <w:ins w:id="4768" w:author="Nasser Mustafa [2]" w:date="2018-09-25T17:19:00Z">
        <w:r w:rsidR="00C1080E" w:rsidRPr="006F4905">
          <w:rPr>
            <w:rFonts w:ascii="Times New Roman" w:hAnsi="Times New Roman"/>
            <w:highlight w:val="yellow"/>
            <w:rPrChange w:id="4769" w:author="Nasser Mustafa [2]" w:date="2018-09-25T17:29:00Z">
              <w:rPr>
                <w:rFonts w:ascii="Times New Roman" w:hAnsi="Times New Roman"/>
              </w:rPr>
            </w:rPrChange>
          </w:rPr>
          <w:t>M1 level has</w:t>
        </w:r>
        <w:r w:rsidR="00F3568E" w:rsidRPr="006F4905">
          <w:rPr>
            <w:rFonts w:ascii="Times New Roman" w:hAnsi="Times New Roman"/>
            <w:highlight w:val="yellow"/>
            <w:rPrChange w:id="4770" w:author="Nasser Mustafa [2]" w:date="2018-09-25T17:29:00Z">
              <w:rPr>
                <w:rFonts w:ascii="Times New Roman" w:hAnsi="Times New Roman"/>
              </w:rPr>
            </w:rPrChange>
          </w:rPr>
          <w:t xml:space="preserve"> only the </w:t>
        </w:r>
      </w:ins>
      <w:ins w:id="4771" w:author="Nasser Mustafa [2]" w:date="2018-09-25T17:20:00Z">
        <w:r w:rsidR="00F3568E" w:rsidRPr="00546E4B">
          <w:rPr>
            <w:rFonts w:ascii="Times New Roman" w:hAnsi="Times New Roman"/>
            <w:i/>
            <w:highlight w:val="yellow"/>
            <w:rPrChange w:id="4772" w:author="Nasser Mustafa [2]" w:date="2018-09-25T17:54:00Z">
              <w:rPr>
                <w:rFonts w:ascii="Times New Roman" w:hAnsi="Times New Roman"/>
              </w:rPr>
            </w:rPrChange>
          </w:rPr>
          <w:t>A</w:t>
        </w:r>
      </w:ins>
      <w:ins w:id="4773" w:author="Nasser Mustafa [2]" w:date="2018-09-25T17:19:00Z">
        <w:r w:rsidR="00F3568E" w:rsidRPr="00546E4B">
          <w:rPr>
            <w:rFonts w:ascii="Times New Roman" w:hAnsi="Times New Roman"/>
            <w:i/>
            <w:highlight w:val="yellow"/>
            <w:rPrChange w:id="4774" w:author="Nasser Mustafa [2]" w:date="2018-09-25T17:54:00Z">
              <w:rPr>
                <w:rFonts w:ascii="Times New Roman" w:hAnsi="Times New Roman"/>
              </w:rPr>
            </w:rPrChange>
          </w:rPr>
          <w:t>rtifact</w:t>
        </w:r>
        <w:r w:rsidR="00F3568E" w:rsidRPr="006F4905">
          <w:rPr>
            <w:rFonts w:ascii="Times New Roman" w:hAnsi="Times New Roman"/>
            <w:highlight w:val="yellow"/>
            <w:rPrChange w:id="4775" w:author="Nasser Mustafa [2]" w:date="2018-09-25T17:29:00Z">
              <w:rPr>
                <w:rFonts w:ascii="Times New Roman" w:hAnsi="Times New Roman"/>
              </w:rPr>
            </w:rPrChange>
          </w:rPr>
          <w:t xml:space="preserve"> class and the </w:t>
        </w:r>
      </w:ins>
      <w:ins w:id="4776" w:author="Nasser Mustafa [2]" w:date="2018-09-25T17:20:00Z">
        <w:r w:rsidR="00F3568E" w:rsidRPr="00546E4B">
          <w:rPr>
            <w:rFonts w:ascii="Times New Roman" w:hAnsi="Times New Roman"/>
            <w:i/>
            <w:highlight w:val="yellow"/>
            <w:rPrChange w:id="4777" w:author="Nasser Mustafa [2]" w:date="2018-09-25T17:54:00Z">
              <w:rPr>
                <w:rFonts w:ascii="Times New Roman" w:hAnsi="Times New Roman"/>
              </w:rPr>
            </w:rPrChange>
          </w:rPr>
          <w:t>Trac</w:t>
        </w:r>
      </w:ins>
      <w:ins w:id="4778" w:author="Nasser Mustafa [2]" w:date="2018-09-25T17:22:00Z">
        <w:r w:rsidR="00F3568E" w:rsidRPr="00546E4B">
          <w:rPr>
            <w:rFonts w:ascii="Times New Roman" w:hAnsi="Times New Roman"/>
            <w:i/>
            <w:highlight w:val="yellow"/>
            <w:rPrChange w:id="4779" w:author="Nasser Mustafa [2]" w:date="2018-09-25T17:54:00Z">
              <w:rPr>
                <w:rFonts w:ascii="Times New Roman" w:hAnsi="Times New Roman"/>
              </w:rPr>
            </w:rPrChange>
          </w:rPr>
          <w:t>e</w:t>
        </w:r>
      </w:ins>
      <w:ins w:id="4780" w:author="Nasser Mustafa [2]" w:date="2018-09-25T17:20:00Z">
        <w:r w:rsidR="00F3568E" w:rsidRPr="00546E4B">
          <w:rPr>
            <w:rFonts w:ascii="Times New Roman" w:hAnsi="Times New Roman"/>
            <w:i/>
            <w:highlight w:val="yellow"/>
            <w:rPrChange w:id="4781" w:author="Nasser Mustafa [2]" w:date="2018-09-25T17:54:00Z">
              <w:rPr>
                <w:rFonts w:ascii="Times New Roman" w:hAnsi="Times New Roman"/>
              </w:rPr>
            </w:rPrChange>
          </w:rPr>
          <w:t>Link</w:t>
        </w:r>
        <w:r w:rsidR="00F3568E" w:rsidRPr="006F4905">
          <w:rPr>
            <w:rFonts w:ascii="Times New Roman" w:hAnsi="Times New Roman"/>
            <w:highlight w:val="yellow"/>
            <w:rPrChange w:id="4782" w:author="Nasser Mustafa [2]" w:date="2018-09-25T17:29:00Z">
              <w:rPr>
                <w:rFonts w:ascii="Times New Roman" w:hAnsi="Times New Roman"/>
              </w:rPr>
            </w:rPrChange>
          </w:rPr>
          <w:t xml:space="preserve"> classes. An object model</w:t>
        </w:r>
      </w:ins>
      <w:ins w:id="4783" w:author="Nasser Mustafa [2]" w:date="2018-09-25T17:23:00Z">
        <w:r w:rsidR="00F3568E" w:rsidRPr="006F4905">
          <w:rPr>
            <w:rFonts w:ascii="Times New Roman" w:hAnsi="Times New Roman"/>
            <w:highlight w:val="yellow"/>
            <w:rPrChange w:id="4784" w:author="Nasser Mustafa [2]" w:date="2018-09-25T17:29:00Z">
              <w:rPr>
                <w:rFonts w:ascii="Times New Roman" w:hAnsi="Times New Roman"/>
              </w:rPr>
            </w:rPrChange>
          </w:rPr>
          <w:t xml:space="preserve"> </w:t>
        </w:r>
      </w:ins>
      <w:ins w:id="4785" w:author="Nasser Mustafa [2]" w:date="2018-09-25T17:20:00Z">
        <w:r w:rsidR="00F3568E" w:rsidRPr="006F4905">
          <w:rPr>
            <w:rFonts w:ascii="Times New Roman" w:hAnsi="Times New Roman"/>
            <w:highlight w:val="yellow"/>
            <w:rPrChange w:id="4786" w:author="Nasser Mustafa [2]" w:date="2018-09-25T17:29:00Z">
              <w:rPr>
                <w:rFonts w:ascii="Times New Roman" w:hAnsi="Times New Roman"/>
              </w:rPr>
            </w:rPrChange>
          </w:rPr>
          <w:t xml:space="preserve">(M0) from </w:t>
        </w:r>
      </w:ins>
      <w:ins w:id="4787" w:author="Nasser Mustafa [2]" w:date="2018-09-25T17:21:00Z">
        <w:r w:rsidR="00F3568E" w:rsidRPr="006F4905">
          <w:rPr>
            <w:rFonts w:ascii="Times New Roman" w:hAnsi="Times New Roman"/>
            <w:highlight w:val="yellow"/>
            <w:rPrChange w:id="4788" w:author="Nasser Mustafa [2]" w:date="2018-09-25T17:29:00Z">
              <w:rPr>
                <w:rFonts w:ascii="Times New Roman" w:hAnsi="Times New Roman"/>
              </w:rPr>
            </w:rPrChange>
          </w:rPr>
          <w:t xml:space="preserve">M1 will have </w:t>
        </w:r>
      </w:ins>
      <w:ins w:id="4789" w:author="Nasser Mustafa [2]" w:date="2018-09-25T17:54:00Z">
        <w:r w:rsidR="00546E4B">
          <w:rPr>
            <w:rFonts w:ascii="Times New Roman" w:hAnsi="Times New Roman"/>
            <w:highlight w:val="yellow"/>
          </w:rPr>
          <w:t xml:space="preserve">only the objects from the </w:t>
        </w:r>
      </w:ins>
      <w:ins w:id="4790" w:author="Nasser Mustafa [2]" w:date="2018-09-25T17:22:00Z">
        <w:r w:rsidR="00F3568E" w:rsidRPr="00546E4B">
          <w:rPr>
            <w:rFonts w:ascii="Times New Roman" w:hAnsi="Times New Roman"/>
            <w:i/>
            <w:highlight w:val="yellow"/>
            <w:rPrChange w:id="4791" w:author="Nasser Mustafa [2]" w:date="2018-09-25T17:54:00Z">
              <w:rPr>
                <w:rFonts w:ascii="Times New Roman" w:hAnsi="Times New Roman"/>
              </w:rPr>
            </w:rPrChange>
          </w:rPr>
          <w:t xml:space="preserve">Artifact </w:t>
        </w:r>
        <w:r w:rsidR="00F3568E" w:rsidRPr="006F4905">
          <w:rPr>
            <w:rFonts w:ascii="Times New Roman" w:hAnsi="Times New Roman"/>
            <w:highlight w:val="yellow"/>
            <w:rPrChange w:id="4792" w:author="Nasser Mustafa [2]" w:date="2018-09-25T17:29:00Z">
              <w:rPr>
                <w:rFonts w:ascii="Times New Roman" w:hAnsi="Times New Roman"/>
              </w:rPr>
            </w:rPrChange>
          </w:rPr>
          <w:t xml:space="preserve">and </w:t>
        </w:r>
        <w:r w:rsidR="00F3568E" w:rsidRPr="00546E4B">
          <w:rPr>
            <w:rFonts w:ascii="Times New Roman" w:hAnsi="Times New Roman"/>
            <w:i/>
            <w:highlight w:val="yellow"/>
            <w:rPrChange w:id="4793" w:author="Nasser Mustafa [2]" w:date="2018-09-25T17:54:00Z">
              <w:rPr>
                <w:rFonts w:ascii="Times New Roman" w:hAnsi="Times New Roman"/>
              </w:rPr>
            </w:rPrChange>
          </w:rPr>
          <w:t>TraceLink</w:t>
        </w:r>
        <w:r w:rsidR="00F3568E" w:rsidRPr="006F4905">
          <w:rPr>
            <w:rFonts w:ascii="Times New Roman" w:hAnsi="Times New Roman"/>
            <w:highlight w:val="yellow"/>
            <w:rPrChange w:id="4794" w:author="Nasser Mustafa [2]" w:date="2018-09-25T17:29:00Z">
              <w:rPr>
                <w:rFonts w:ascii="Times New Roman" w:hAnsi="Times New Roman"/>
              </w:rPr>
            </w:rPrChange>
          </w:rPr>
          <w:t xml:space="preserve"> instances. </w:t>
        </w:r>
      </w:ins>
      <w:ins w:id="4795" w:author="Nasser Mustafa [2]" w:date="2018-09-25T17:54:00Z">
        <w:r w:rsidR="00546E4B">
          <w:rPr>
            <w:rFonts w:ascii="Times New Roman" w:hAnsi="Times New Roman"/>
            <w:highlight w:val="yellow"/>
          </w:rPr>
          <w:t xml:space="preserve">If </w:t>
        </w:r>
      </w:ins>
      <w:ins w:id="4796" w:author="Nasser Mustafa [2]" w:date="2018-09-25T17:55:00Z">
        <w:r w:rsidR="00546E4B">
          <w:rPr>
            <w:rFonts w:ascii="Times New Roman" w:hAnsi="Times New Roman"/>
            <w:highlight w:val="yellow"/>
          </w:rPr>
          <w:t xml:space="preserve">we would like to characterize an </w:t>
        </w:r>
        <w:r w:rsidR="00546E4B" w:rsidRPr="00546E4B">
          <w:rPr>
            <w:rFonts w:ascii="Times New Roman" w:hAnsi="Times New Roman"/>
            <w:i/>
            <w:highlight w:val="yellow"/>
            <w:rPrChange w:id="4797" w:author="Nasser Mustafa [2]" w:date="2018-09-25T17:55:00Z">
              <w:rPr>
                <w:rFonts w:ascii="Times New Roman" w:hAnsi="Times New Roman"/>
                <w:highlight w:val="yellow"/>
              </w:rPr>
            </w:rPrChange>
          </w:rPr>
          <w:t>Artifact</w:t>
        </w:r>
        <w:r w:rsidR="00546E4B">
          <w:rPr>
            <w:rFonts w:ascii="Times New Roman" w:hAnsi="Times New Roman"/>
            <w:highlight w:val="yellow"/>
          </w:rPr>
          <w:t xml:space="preserve"> or a </w:t>
        </w:r>
        <w:r w:rsidR="00546E4B" w:rsidRPr="00546E4B">
          <w:rPr>
            <w:rFonts w:ascii="Times New Roman" w:hAnsi="Times New Roman"/>
            <w:i/>
            <w:highlight w:val="yellow"/>
            <w:rPrChange w:id="4798" w:author="Nasser Mustafa [2]" w:date="2018-09-25T17:55:00Z">
              <w:rPr>
                <w:rFonts w:ascii="Times New Roman" w:hAnsi="Times New Roman"/>
                <w:highlight w:val="yellow"/>
              </w:rPr>
            </w:rPrChange>
          </w:rPr>
          <w:t>TraceLink</w:t>
        </w:r>
        <w:r w:rsidR="00546E4B">
          <w:rPr>
            <w:rFonts w:ascii="Times New Roman" w:hAnsi="Times New Roman"/>
            <w:i/>
            <w:highlight w:val="yellow"/>
          </w:rPr>
          <w:t xml:space="preserve">, </w:t>
        </w:r>
        <w:r w:rsidR="00546E4B" w:rsidRPr="00546E4B">
          <w:rPr>
            <w:rFonts w:ascii="Times New Roman" w:hAnsi="Times New Roman"/>
            <w:highlight w:val="yellow"/>
            <w:rPrChange w:id="4799" w:author="Nasser Mustafa [2]" w:date="2018-09-25T17:56:00Z">
              <w:rPr>
                <w:rFonts w:ascii="Times New Roman" w:hAnsi="Times New Roman"/>
                <w:i/>
                <w:highlight w:val="yellow"/>
              </w:rPr>
            </w:rPrChange>
          </w:rPr>
          <w:t>we cannot do that since ther</w:t>
        </w:r>
      </w:ins>
      <w:ins w:id="4800" w:author="Nasser Mustafa [2]" w:date="2018-09-25T17:57:00Z">
        <w:r w:rsidR="00546E4B">
          <w:rPr>
            <w:rFonts w:ascii="Times New Roman" w:hAnsi="Times New Roman"/>
            <w:highlight w:val="yellow"/>
          </w:rPr>
          <w:t>e</w:t>
        </w:r>
      </w:ins>
      <w:ins w:id="4801" w:author="Nasser Mustafa [2]" w:date="2018-09-25T17:55:00Z">
        <w:r w:rsidR="00546E4B" w:rsidRPr="00546E4B">
          <w:rPr>
            <w:rFonts w:ascii="Times New Roman" w:hAnsi="Times New Roman"/>
            <w:highlight w:val="yellow"/>
            <w:rPrChange w:id="4802" w:author="Nasser Mustafa [2]" w:date="2018-09-25T17:56:00Z">
              <w:rPr>
                <w:rFonts w:ascii="Times New Roman" w:hAnsi="Times New Roman"/>
                <w:i/>
                <w:highlight w:val="yellow"/>
              </w:rPr>
            </w:rPrChange>
          </w:rPr>
          <w:t xml:space="preserve"> is no corresponding</w:t>
        </w:r>
        <w:r w:rsidR="00546E4B">
          <w:rPr>
            <w:rFonts w:ascii="Times New Roman" w:hAnsi="Times New Roman"/>
            <w:i/>
            <w:highlight w:val="yellow"/>
          </w:rPr>
          <w:t xml:space="preserve"> </w:t>
        </w:r>
      </w:ins>
      <w:ins w:id="4803" w:author="Nasser Mustafa [2]" w:date="2018-09-25T17:57:00Z">
        <w:r w:rsidR="00546E4B">
          <w:rPr>
            <w:rFonts w:ascii="Times New Roman" w:hAnsi="Times New Roman"/>
            <w:i/>
            <w:highlight w:val="yellow"/>
          </w:rPr>
          <w:t>Characterization</w:t>
        </w:r>
      </w:ins>
      <w:ins w:id="4804" w:author="Nasser Mustafa [2]" w:date="2018-09-25T17:56:00Z">
        <w:r w:rsidR="00546E4B">
          <w:rPr>
            <w:rFonts w:ascii="Times New Roman" w:hAnsi="Times New Roman"/>
            <w:i/>
            <w:highlight w:val="yellow"/>
          </w:rPr>
          <w:t xml:space="preserve"> </w:t>
        </w:r>
        <w:r w:rsidR="00546E4B" w:rsidRPr="00546E4B">
          <w:rPr>
            <w:rFonts w:ascii="Times New Roman" w:hAnsi="Times New Roman"/>
            <w:highlight w:val="yellow"/>
            <w:rPrChange w:id="4805" w:author="Nasser Mustafa [2]" w:date="2018-09-25T17:56:00Z">
              <w:rPr>
                <w:rFonts w:ascii="Times New Roman" w:hAnsi="Times New Roman"/>
                <w:i/>
                <w:highlight w:val="yellow"/>
              </w:rPr>
            </w:rPrChange>
          </w:rPr>
          <w:t>class at M1 Level</w:t>
        </w:r>
        <w:r w:rsidR="00546E4B">
          <w:rPr>
            <w:rFonts w:ascii="Times New Roman" w:hAnsi="Times New Roman"/>
            <w:i/>
            <w:highlight w:val="yellow"/>
          </w:rPr>
          <w:t xml:space="preserve">. </w:t>
        </w:r>
      </w:ins>
      <w:ins w:id="4806" w:author="Nasser Mustafa [2]" w:date="2018-09-25T17:26:00Z">
        <w:r w:rsidR="00F3568E" w:rsidRPr="006F4905">
          <w:rPr>
            <w:rFonts w:ascii="Times New Roman" w:hAnsi="Times New Roman"/>
            <w:highlight w:val="yellow"/>
            <w:rPrChange w:id="4807" w:author="Nasser Mustafa [2]" w:date="2018-09-25T17:29:00Z">
              <w:rPr>
                <w:rFonts w:ascii="Times New Roman" w:hAnsi="Times New Roman"/>
              </w:rPr>
            </w:rPrChange>
          </w:rPr>
          <w:t>Somebody</w:t>
        </w:r>
      </w:ins>
      <w:ins w:id="4808" w:author="Nasser Mustafa [2]" w:date="2018-09-25T17:23:00Z">
        <w:r w:rsidR="00F3568E" w:rsidRPr="006F4905">
          <w:rPr>
            <w:rFonts w:ascii="Times New Roman" w:hAnsi="Times New Roman"/>
            <w:highlight w:val="yellow"/>
            <w:rPrChange w:id="4809" w:author="Nasser Mustafa [2]" w:date="2018-09-25T17:29:00Z">
              <w:rPr>
                <w:rFonts w:ascii="Times New Roman" w:hAnsi="Times New Roman"/>
              </w:rPr>
            </w:rPrChange>
          </w:rPr>
          <w:t xml:space="preserve"> might argue </w:t>
        </w:r>
      </w:ins>
      <w:ins w:id="4810" w:author="Nasser Mustafa [2]" w:date="2018-09-25T17:26:00Z">
        <w:r w:rsidR="00F3568E" w:rsidRPr="006F4905">
          <w:rPr>
            <w:rFonts w:ascii="Times New Roman" w:hAnsi="Times New Roman"/>
            <w:highlight w:val="yellow"/>
            <w:rPrChange w:id="4811" w:author="Nasser Mustafa [2]" w:date="2018-09-25T17:29:00Z">
              <w:rPr>
                <w:rFonts w:ascii="Times New Roman" w:hAnsi="Times New Roman"/>
              </w:rPr>
            </w:rPrChange>
          </w:rPr>
          <w:t xml:space="preserve">that we can create </w:t>
        </w:r>
      </w:ins>
      <w:ins w:id="4812" w:author="Nasser Mustafa [2]" w:date="2018-09-25T17:57:00Z">
        <w:r w:rsidR="00C02214">
          <w:rPr>
            <w:rFonts w:ascii="Times New Roman" w:hAnsi="Times New Roman"/>
            <w:highlight w:val="yellow"/>
          </w:rPr>
          <w:t xml:space="preserve">in M1 all the </w:t>
        </w:r>
      </w:ins>
      <w:ins w:id="4813" w:author="Nasser Mustafa [2]" w:date="2018-09-25T17:26:00Z">
        <w:r w:rsidR="00F3568E" w:rsidRPr="006F4905">
          <w:rPr>
            <w:rFonts w:ascii="Times New Roman" w:hAnsi="Times New Roman"/>
            <w:highlight w:val="yellow"/>
            <w:rPrChange w:id="4814" w:author="Nasser Mustafa [2]" w:date="2018-09-25T17:29:00Z">
              <w:rPr>
                <w:rFonts w:ascii="Times New Roman" w:hAnsi="Times New Roman"/>
              </w:rPr>
            </w:rPrChange>
          </w:rPr>
          <w:t xml:space="preserve">classes </w:t>
        </w:r>
      </w:ins>
      <w:ins w:id="4815" w:author="Nasser Mustafa [2]" w:date="2018-09-25T17:57:00Z">
        <w:r w:rsidR="00C02214">
          <w:rPr>
            <w:rFonts w:ascii="Times New Roman" w:hAnsi="Times New Roman"/>
            <w:highlight w:val="yellow"/>
          </w:rPr>
          <w:t xml:space="preserve">that are relate to </w:t>
        </w:r>
      </w:ins>
      <w:ins w:id="4816" w:author="Nasser Mustafa [2]" w:date="2018-09-25T17:58:00Z">
        <w:r w:rsidR="00C02214">
          <w:rPr>
            <w:rFonts w:ascii="Times New Roman" w:hAnsi="Times New Roman"/>
            <w:highlight w:val="yellow"/>
          </w:rPr>
          <w:t>M2</w:t>
        </w:r>
      </w:ins>
      <w:ins w:id="4817" w:author="Nasser Mustafa [2]" w:date="2018-09-25T17:25:00Z">
        <w:r w:rsidR="00F3568E" w:rsidRPr="006F4905">
          <w:rPr>
            <w:rFonts w:ascii="Times New Roman" w:hAnsi="Times New Roman"/>
            <w:highlight w:val="yellow"/>
            <w:rPrChange w:id="4818" w:author="Nasser Mustafa [2]" w:date="2018-09-25T17:29:00Z">
              <w:rPr>
                <w:rFonts w:ascii="Times New Roman" w:hAnsi="Times New Roman"/>
              </w:rPr>
            </w:rPrChange>
          </w:rPr>
          <w:t xml:space="preserve"> Metaclasses</w:t>
        </w:r>
      </w:ins>
      <w:ins w:id="4819" w:author="Nasser Mustafa [2]" w:date="2018-09-25T17:58:00Z">
        <w:r w:rsidR="00C02214">
          <w:rPr>
            <w:rFonts w:ascii="Times New Roman" w:hAnsi="Times New Roman"/>
            <w:highlight w:val="yellow"/>
          </w:rPr>
          <w:t xml:space="preserve"> and we will not have an issue at level MO</w:t>
        </w:r>
      </w:ins>
      <w:ins w:id="4820" w:author="Nasser Mustafa [2]" w:date="2018-09-25T17:27:00Z">
        <w:r w:rsidR="00F3568E" w:rsidRPr="006F4905">
          <w:rPr>
            <w:rFonts w:ascii="Times New Roman" w:hAnsi="Times New Roman"/>
            <w:highlight w:val="yellow"/>
            <w:rPrChange w:id="4821" w:author="Nasser Mustafa [2]" w:date="2018-09-25T17:29:00Z">
              <w:rPr>
                <w:rFonts w:ascii="Times New Roman" w:hAnsi="Times New Roman"/>
              </w:rPr>
            </w:rPrChange>
          </w:rPr>
          <w:t>, this is true</w:t>
        </w:r>
      </w:ins>
      <w:ins w:id="4822" w:author="Nasser Mustafa [2]" w:date="2018-09-25T17:58:00Z">
        <w:r w:rsidR="00C02214">
          <w:rPr>
            <w:rFonts w:ascii="Times New Roman" w:hAnsi="Times New Roman"/>
            <w:highlight w:val="yellow"/>
          </w:rPr>
          <w:t>,</w:t>
        </w:r>
      </w:ins>
      <w:ins w:id="4823" w:author="Nasser Mustafa [2]" w:date="2018-09-25T17:28:00Z">
        <w:r w:rsidR="00F3568E" w:rsidRPr="006F4905">
          <w:rPr>
            <w:rFonts w:ascii="Times New Roman" w:hAnsi="Times New Roman"/>
            <w:highlight w:val="yellow"/>
            <w:rPrChange w:id="4824" w:author="Nasser Mustafa [2]" w:date="2018-09-25T17:29:00Z">
              <w:rPr>
                <w:rFonts w:ascii="Times New Roman" w:hAnsi="Times New Roman"/>
              </w:rPr>
            </w:rPrChange>
          </w:rPr>
          <w:t xml:space="preserve"> </w:t>
        </w:r>
      </w:ins>
      <w:ins w:id="4825" w:author="Nasser Mustafa [2]" w:date="2018-09-25T17:27:00Z">
        <w:r w:rsidR="00F3568E" w:rsidRPr="006F4905">
          <w:rPr>
            <w:rFonts w:ascii="Times New Roman" w:hAnsi="Times New Roman"/>
            <w:highlight w:val="yellow"/>
            <w:rPrChange w:id="4826" w:author="Nasser Mustafa [2]" w:date="2018-09-25T17:29:00Z">
              <w:rPr>
                <w:rFonts w:ascii="Times New Roman" w:hAnsi="Times New Roman"/>
              </w:rPr>
            </w:rPrChange>
          </w:rPr>
          <w:t>but</w:t>
        </w:r>
      </w:ins>
      <w:ins w:id="4827" w:author="Nasser Mustafa [2]" w:date="2018-09-25T17:58:00Z">
        <w:r w:rsidR="00C02214">
          <w:rPr>
            <w:rFonts w:ascii="Times New Roman" w:hAnsi="Times New Roman"/>
            <w:highlight w:val="yellow"/>
          </w:rPr>
          <w:t xml:space="preserve"> </w:t>
        </w:r>
      </w:ins>
      <w:ins w:id="4828" w:author="Nasser Mustafa [2]" w:date="2018-09-25T17:28:00Z">
        <w:r w:rsidR="00F3568E" w:rsidRPr="006F4905">
          <w:rPr>
            <w:rFonts w:ascii="Times New Roman" w:hAnsi="Times New Roman"/>
            <w:highlight w:val="yellow"/>
            <w:rPrChange w:id="4829" w:author="Nasser Mustafa [2]" w:date="2018-09-25T17:29:00Z">
              <w:rPr>
                <w:rFonts w:ascii="Times New Roman" w:hAnsi="Times New Roman"/>
              </w:rPr>
            </w:rPrChange>
          </w:rPr>
          <w:t>this</w:t>
        </w:r>
      </w:ins>
      <w:ins w:id="4830" w:author="Nasser Mustafa [2]" w:date="2018-09-25T17:27:00Z">
        <w:r w:rsidR="00F3568E" w:rsidRPr="006F4905">
          <w:rPr>
            <w:rFonts w:ascii="Times New Roman" w:hAnsi="Times New Roman"/>
            <w:highlight w:val="yellow"/>
            <w:rPrChange w:id="4831" w:author="Nasser Mustafa [2]" w:date="2018-09-25T17:29:00Z">
              <w:rPr>
                <w:rFonts w:ascii="Times New Roman" w:hAnsi="Times New Roman"/>
              </w:rPr>
            </w:rPrChange>
          </w:rPr>
          <w:t xml:space="preserve"> is a repetition </w:t>
        </w:r>
      </w:ins>
      <w:ins w:id="4832" w:author="Nasser Mustafa [2]" w:date="2018-09-25T17:58:00Z">
        <w:r w:rsidR="00C02214">
          <w:rPr>
            <w:rFonts w:ascii="Times New Roman" w:hAnsi="Times New Roman"/>
            <w:highlight w:val="yellow"/>
          </w:rPr>
          <w:t>for the sam</w:t>
        </w:r>
      </w:ins>
      <w:ins w:id="4833" w:author="Nasser Mustafa [2]" w:date="2018-09-25T18:03:00Z">
        <w:r w:rsidR="00271A79">
          <w:rPr>
            <w:rFonts w:ascii="Times New Roman" w:hAnsi="Times New Roman"/>
            <w:highlight w:val="yellow"/>
          </w:rPr>
          <w:t>e</w:t>
        </w:r>
      </w:ins>
      <w:ins w:id="4834" w:author="Nasser Mustafa [2]" w:date="2018-09-25T17:27:00Z">
        <w:r w:rsidR="00F3568E" w:rsidRPr="006F4905">
          <w:rPr>
            <w:rFonts w:ascii="Times New Roman" w:hAnsi="Times New Roman"/>
            <w:highlight w:val="yellow"/>
            <w:rPrChange w:id="4835" w:author="Nasser Mustafa [2]" w:date="2018-09-25T17:29:00Z">
              <w:rPr>
                <w:rFonts w:ascii="Times New Roman" w:hAnsi="Times New Roman"/>
              </w:rPr>
            </w:rPrChange>
          </w:rPr>
          <w:t xml:space="preserve"> M2 class types which is unnecessary.</w:t>
        </w:r>
      </w:ins>
    </w:p>
    <w:p w14:paraId="5B13F900" w14:textId="77777777" w:rsidR="00B97147" w:rsidRPr="00FA3552" w:rsidRDefault="00B97147" w:rsidP="001B582E">
      <w:pPr>
        <w:pStyle w:val="Style6"/>
        <w:tabs>
          <w:tab w:val="left" w:pos="900"/>
        </w:tabs>
        <w:spacing w:line="480" w:lineRule="auto"/>
        <w:ind w:left="540" w:hanging="450"/>
        <w:jc w:val="both"/>
        <w:rPr>
          <w:rFonts w:ascii="Times New Roman" w:hAnsi="Times New Roman"/>
        </w:rPr>
      </w:pPr>
      <w:bookmarkStart w:id="4836" w:name="_Ref419283915"/>
      <w:bookmarkStart w:id="4837" w:name="_Ref483457454"/>
      <w:bookmarkStart w:id="4838" w:name="_Toc517828373"/>
      <w:bookmarkStart w:id="4839" w:name="_Toc525737359"/>
      <w:r w:rsidRPr="00FA3552">
        <w:rPr>
          <w:rFonts w:ascii="Times New Roman" w:hAnsi="Times New Roman"/>
        </w:rPr>
        <w:t>Validation of Traceability Model</w:t>
      </w:r>
      <w:bookmarkEnd w:id="4836"/>
      <w:r w:rsidRPr="00FA3552">
        <w:rPr>
          <w:rFonts w:ascii="Times New Roman" w:hAnsi="Times New Roman"/>
        </w:rPr>
        <w:t xml:space="preserve"> by Construction</w:t>
      </w:r>
      <w:bookmarkEnd w:id="4837"/>
      <w:bookmarkEnd w:id="4838"/>
      <w:bookmarkEnd w:id="4839"/>
    </w:p>
    <w:p w14:paraId="28445330" w14:textId="122521B8" w:rsidR="00B97147" w:rsidRPr="00FA3552" w:rsidRDefault="00B97147" w:rsidP="001B582E">
      <w:pPr>
        <w:tabs>
          <w:tab w:val="left" w:pos="900"/>
        </w:tabs>
        <w:spacing w:line="480" w:lineRule="auto"/>
        <w:jc w:val="both"/>
        <w:rPr>
          <w:rFonts w:ascii="Times New Roman" w:hAnsi="Times New Roman"/>
        </w:rPr>
      </w:pPr>
      <w:r w:rsidRPr="00FA3552">
        <w:rPr>
          <w:rFonts w:ascii="Times New Roman" w:hAnsi="Times New Roman"/>
        </w:rPr>
        <w:t xml:space="preserve">Since our model is generic, its validation is not trivial because we cannot define a threshold for the number of </w:t>
      </w:r>
      <w:del w:id="4840" w:author="Yvan Labiche" w:date="2018-09-07T22:23:00Z">
        <w:r w:rsidRPr="00FA3552" w:rsidDel="00F1531E">
          <w:rPr>
            <w:rFonts w:ascii="Times New Roman" w:hAnsi="Times New Roman"/>
          </w:rPr>
          <w:delText xml:space="preserve">the required </w:delText>
        </w:r>
      </w:del>
      <w:r w:rsidR="008A25EF">
        <w:rPr>
          <w:rFonts w:ascii="Times New Roman" w:hAnsi="Times New Roman"/>
        </w:rPr>
        <w:t>test cases</w:t>
      </w:r>
      <w:r w:rsidRPr="00FA3552">
        <w:rPr>
          <w:rFonts w:ascii="Times New Roman" w:hAnsi="Times New Roman"/>
        </w:rPr>
        <w:t xml:space="preserve"> </w:t>
      </w:r>
      <w:ins w:id="4841" w:author="Yvan Labiche" w:date="2018-09-07T22:23:00Z">
        <w:r w:rsidR="00F1531E">
          <w:rPr>
            <w:rFonts w:ascii="Times New Roman" w:hAnsi="Times New Roman"/>
          </w:rPr>
          <w:t xml:space="preserve">that would be required </w:t>
        </w:r>
      </w:ins>
      <w:r w:rsidRPr="00FA3552">
        <w:rPr>
          <w:rFonts w:ascii="Times New Roman" w:hAnsi="Times New Roman"/>
        </w:rPr>
        <w:t xml:space="preserve">to prove its generality. Therefore, we envisioned a two-fold validation of our model: validation by construction as discussed below, and validation through experimentations which we will discuss in chapter </w:t>
      </w:r>
      <w:r w:rsidRPr="00FA3552">
        <w:rPr>
          <w:rFonts w:ascii="Times New Roman" w:hAnsi="Times New Roman"/>
        </w:rPr>
        <w:fldChar w:fldCharType="begin"/>
      </w:r>
      <w:r w:rsidRPr="00FA3552">
        <w:rPr>
          <w:rFonts w:ascii="Times New Roman" w:hAnsi="Times New Roman"/>
        </w:rPr>
        <w:instrText xml:space="preserve"> REF _Ref482984869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9</w:t>
      </w:r>
      <w:r w:rsidRPr="00FA3552">
        <w:rPr>
          <w:rFonts w:ascii="Times New Roman" w:hAnsi="Times New Roman"/>
        </w:rPr>
        <w:fldChar w:fldCharType="end"/>
      </w:r>
      <w:r w:rsidRPr="00FA3552">
        <w:rPr>
          <w:rFonts w:ascii="Times New Roman" w:hAnsi="Times New Roman"/>
        </w:rPr>
        <w:t xml:space="preserve">. </w:t>
      </w:r>
    </w:p>
    <w:p w14:paraId="60381846" w14:textId="30CF99E8" w:rsidR="00B97147" w:rsidRDefault="00B97147" w:rsidP="001B582E">
      <w:pPr>
        <w:tabs>
          <w:tab w:val="left" w:pos="450"/>
          <w:tab w:val="left" w:pos="900"/>
          <w:tab w:val="left" w:pos="4140"/>
        </w:tabs>
        <w:spacing w:line="480" w:lineRule="auto"/>
        <w:jc w:val="both"/>
        <w:rPr>
          <w:rFonts w:ascii="Times New Roman" w:hAnsi="Times New Roman"/>
        </w:rPr>
      </w:pPr>
      <w:r w:rsidRPr="00FA3552">
        <w:rPr>
          <w:rFonts w:ascii="Times New Roman" w:hAnsi="Times New Roman"/>
        </w:rPr>
        <w:t xml:space="preserve">With respect to our validation by construction, we show in </w:t>
      </w:r>
      <w:r w:rsidRPr="00FA3552">
        <w:rPr>
          <w:rFonts w:ascii="Times New Roman" w:hAnsi="Times New Roman"/>
        </w:rPr>
        <w:fldChar w:fldCharType="begin"/>
      </w:r>
      <w:r w:rsidRPr="00FA3552">
        <w:rPr>
          <w:rFonts w:ascii="Times New Roman" w:hAnsi="Times New Roman"/>
        </w:rPr>
        <w:instrText xml:space="preserve"> REF _Ref482927698 \h  \* MERGEFORMAT </w:instrText>
      </w:r>
      <w:r w:rsidRPr="00FA3552">
        <w:rPr>
          <w:rFonts w:ascii="Times New Roman" w:hAnsi="Times New Roman"/>
        </w:rPr>
      </w:r>
      <w:r w:rsidRPr="00FA3552">
        <w:rPr>
          <w:rFonts w:ascii="Times New Roman" w:hAnsi="Times New Roman"/>
        </w:rPr>
        <w:fldChar w:fldCharType="separate"/>
      </w:r>
      <w:ins w:id="4842" w:author="Nasser Mustafa [2]" w:date="2018-09-26T11:08:00Z">
        <w:r w:rsidR="00047800" w:rsidRPr="00047800">
          <w:rPr>
            <w:rFonts w:ascii="Times New Roman" w:hAnsi="Times New Roman"/>
            <w:rPrChange w:id="4843" w:author="Nasser Mustafa [2]" w:date="2018-09-26T11:08:00Z">
              <w:rPr/>
            </w:rPrChange>
          </w:rPr>
          <w:t xml:space="preserve">Table </w:t>
        </w:r>
        <w:r w:rsidR="00047800" w:rsidRPr="00047800">
          <w:rPr>
            <w:rFonts w:ascii="Times New Roman" w:hAnsi="Times New Roman"/>
            <w:noProof/>
            <w:rPrChange w:id="4844" w:author="Nasser Mustafa [2]" w:date="2018-09-26T11:08:00Z">
              <w:rPr>
                <w:noProof/>
              </w:rPr>
            </w:rPrChange>
          </w:rPr>
          <w:t>13</w:t>
        </w:r>
      </w:ins>
      <w:del w:id="4845" w:author="Nasser Mustafa [2]" w:date="2018-09-19T14:47:00Z">
        <w:r w:rsidR="00C779F7" w:rsidRPr="004C0242" w:rsidDel="00740534">
          <w:rPr>
            <w:rFonts w:ascii="Times New Roman" w:hAnsi="Times New Roman"/>
          </w:rPr>
          <w:delText xml:space="preserve">Table </w:delText>
        </w:r>
        <w:r w:rsidR="00C779F7" w:rsidRPr="004C0242" w:rsidDel="00740534">
          <w:rPr>
            <w:rFonts w:ascii="Times New Roman" w:hAnsi="Times New Roman"/>
            <w:noProof/>
          </w:rPr>
          <w:delText>13</w:delText>
        </w:r>
      </w:del>
      <w:r w:rsidRPr="00FA3552">
        <w:rPr>
          <w:rFonts w:ascii="Times New Roman" w:hAnsi="Times New Roman"/>
        </w:rPr>
        <w:fldChar w:fldCharType="end"/>
      </w:r>
      <w:r w:rsidRPr="00FA3552">
        <w:rPr>
          <w:rFonts w:ascii="Times New Roman" w:hAnsi="Times New Roman"/>
        </w:rPr>
        <w:t xml:space="preserve"> the rationale behind the creation of every class, attribute, constraint, or association such that the model can capture traceability information based on the context we set in section </w:t>
      </w:r>
      <w:r w:rsidRPr="00FA3552">
        <w:rPr>
          <w:rFonts w:ascii="Times New Roman" w:hAnsi="Times New Roman"/>
        </w:rPr>
        <w:fldChar w:fldCharType="begin"/>
      </w:r>
      <w:r w:rsidRPr="00FA3552">
        <w:rPr>
          <w:rFonts w:ascii="Times New Roman" w:hAnsi="Times New Roman"/>
        </w:rPr>
        <w:instrText xml:space="preserve"> REF _Ref402545316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7.1</w:t>
      </w:r>
      <w:r w:rsidRPr="00FA3552">
        <w:rPr>
          <w:rFonts w:ascii="Times New Roman" w:hAnsi="Times New Roman"/>
        </w:rPr>
        <w:fldChar w:fldCharType="end"/>
      </w:r>
      <w:r w:rsidRPr="00FA3552">
        <w:rPr>
          <w:rFonts w:ascii="Times New Roman" w:hAnsi="Times New Roman"/>
        </w:rPr>
        <w:t xml:space="preserve">. In addition, the trace links taxonomy that we are proposing in chapter </w:t>
      </w:r>
      <w:r w:rsidRPr="00FA3552">
        <w:rPr>
          <w:rFonts w:ascii="Times New Roman" w:hAnsi="Times New Roman"/>
        </w:rPr>
        <w:fldChar w:fldCharType="begin"/>
      </w:r>
      <w:r w:rsidRPr="00FA3552">
        <w:rPr>
          <w:rFonts w:ascii="Times New Roman" w:hAnsi="Times New Roman"/>
        </w:rPr>
        <w:instrText xml:space="preserve"> REF _Ref477638684 \r \h  \* MERGEFORMAT </w:instrText>
      </w:r>
      <w:r w:rsidRPr="00FA3552">
        <w:rPr>
          <w:rFonts w:ascii="Times New Roman" w:hAnsi="Times New Roman"/>
        </w:rPr>
      </w:r>
      <w:r w:rsidRPr="00FA3552">
        <w:rPr>
          <w:rFonts w:ascii="Times New Roman" w:hAnsi="Times New Roman"/>
        </w:rPr>
        <w:fldChar w:fldCharType="separate"/>
      </w:r>
      <w:r w:rsidR="00047800">
        <w:rPr>
          <w:rFonts w:ascii="Times New Roman" w:hAnsi="Times New Roman"/>
        </w:rPr>
        <w:t>8</w:t>
      </w:r>
      <w:r w:rsidRPr="00FA3552">
        <w:rPr>
          <w:rFonts w:ascii="Times New Roman" w:hAnsi="Times New Roman"/>
        </w:rPr>
        <w:fldChar w:fldCharType="end"/>
      </w:r>
      <w:r w:rsidRPr="00FA3552">
        <w:rPr>
          <w:rFonts w:ascii="Times New Roman" w:hAnsi="Times New Roman"/>
        </w:rPr>
        <w:t xml:space="preserve"> allows multilevel trace link classifications that can be incorporated in</w:t>
      </w:r>
      <w:r w:rsidRPr="00FA3552">
        <w:rPr>
          <w:rFonts w:ascii="Times New Roman" w:hAnsi="Times New Roman"/>
          <w:noProof/>
        </w:rPr>
        <w:t>to</w:t>
      </w:r>
      <w:r w:rsidRPr="00FA3552">
        <w:rPr>
          <w:rFonts w:ascii="Times New Roman" w:hAnsi="Times New Roman"/>
        </w:rPr>
        <w:t xml:space="preserve"> our traceability model. Thus, our traceability model can accommodate diverse types of models that have diverse types of artifacts and trace links.</w:t>
      </w:r>
    </w:p>
    <w:p w14:paraId="06446813" w14:textId="77777777" w:rsidR="002844E1" w:rsidRPr="004F61BA" w:rsidRDefault="002844E1" w:rsidP="004F61BA">
      <w:pPr>
        <w:pStyle w:val="Style6"/>
        <w:tabs>
          <w:tab w:val="left" w:pos="900"/>
        </w:tabs>
        <w:spacing w:line="480" w:lineRule="auto"/>
        <w:ind w:left="540" w:hanging="450"/>
        <w:jc w:val="both"/>
      </w:pPr>
      <w:bookmarkStart w:id="4846" w:name="_Toc517828374"/>
      <w:bookmarkStart w:id="4847" w:name="_Toc525737360"/>
      <w:r w:rsidRPr="004F61BA">
        <w:rPr>
          <w:rFonts w:ascii="Times New Roman" w:hAnsi="Times New Roman"/>
        </w:rPr>
        <w:t>Tool</w:t>
      </w:r>
      <w:r w:rsidRPr="004F61BA">
        <w:t xml:space="preserve"> Support and Integration</w:t>
      </w:r>
      <w:bookmarkEnd w:id="4846"/>
      <w:bookmarkEnd w:id="4847"/>
    </w:p>
    <w:p w14:paraId="09596192" w14:textId="0D46D442" w:rsidR="002844E1" w:rsidRDefault="002844E1" w:rsidP="002844E1">
      <w:pPr>
        <w:spacing w:line="480" w:lineRule="auto"/>
        <w:jc w:val="both"/>
      </w:pPr>
      <w:r>
        <w:t>Domain experts value traceability when the system is complete and they try to understand whether all requirements have been met</w:t>
      </w:r>
      <w:del w:id="4848" w:author="Nasser Mustafa [2]" w:date="2018-09-18T22:41:00Z">
        <w:r w:rsidDel="000D6CF6">
          <w:delText xml:space="preserve"> </w:delText>
        </w:r>
      </w:del>
      <w:ins w:id="4849" w:author="Nasser Mustafa [2]" w:date="2018-09-18T22:41:00Z">
        <w:r w:rsidR="000D6CF6">
          <w:t xml:space="preserve"> </w:t>
        </w:r>
        <w:r w:rsidR="000D6CF6">
          <w:fldChar w:fldCharType="begin" w:fldLock="1"/>
        </w:r>
      </w:ins>
      <w:r w:rsidR="00B050F0">
        <w:instrText>ADDIN CSL_CITATION {"citationItems":[{"id":"ITEM-1","itemData":{"author":[{"dropping-particle":"","family":"Ramesh","given":"Balasubramaniam","non-dropping-particle":"","parse-names":false,"suffix":""},{"dropping-particle":"","family":"Edwards","given":"Mari","non-dropping-particle":"","parse-names":false,"suffix":""}],"container-title":"IEEE International Symposium on Requirements Engineering","id":"ITEM-1","issued":{"date-parts":[["1993"]]},"page":"256-259","title":"Issues in the Development of a Requirements Traceability Model","title-short":"IEEE","type":"paper-conference"},"uris":["http://www.mendeley.com/documents/?uuid=a9c8475e-7ae0-431f-ba23-635b6d8caa02"]}],"mendeley":{"formattedCitation":"[9]","plainTextFormattedCitation":"[9]","previouslyFormattedCitation":"[9]"},"properties":{"noteIndex":0},"schema":"https://github.com/citation-style-language/schema/raw/master/csl-citation.json"}</w:instrText>
      </w:r>
      <w:r w:rsidR="000D6CF6">
        <w:fldChar w:fldCharType="separate"/>
      </w:r>
      <w:r w:rsidR="00627C91" w:rsidRPr="00627C91">
        <w:rPr>
          <w:noProof/>
        </w:rPr>
        <w:t>[9]</w:t>
      </w:r>
      <w:ins w:id="4850" w:author="Nasser Mustafa [2]" w:date="2018-09-18T22:41:00Z">
        <w:r w:rsidR="000D6CF6">
          <w:fldChar w:fldCharType="end"/>
        </w:r>
      </w:ins>
      <w:del w:id="4851" w:author="Nasser Mustafa [2]" w:date="2018-09-18T22:41:00Z">
        <w:r w:rsidDel="000D6CF6">
          <w:fldChar w:fldCharType="begin"/>
        </w:r>
        <w:r w:rsidR="003C33CA" w:rsidRPr="000D6CF6" w:rsidDel="000D6CF6">
          <w:delInstrText xml:space="preserve"> ADDIN EN.CITE &lt;EndNote&gt;&lt;Cite&gt;&lt;Author&gt;Ramesh&lt;/Author&gt;&lt;Year&gt;1993&lt;/Year&gt;&lt;RecNum&gt;5&lt;/RecNum&gt;&lt;DisplayText&gt;[43]&lt;/DisplayText&gt;&lt;record&gt;&lt;rec-number&gt;5&lt;/rec-number&gt;&lt;foreign-keys&gt;&lt;key app="EN" db-id="rxfad95wgs5d2dexxekxwt2katzr52wtwdxz" timestamp="0"&gt;5&lt;/key&gt;&lt;/foreign-keys&gt;&lt;ref-type name="Conference Proceedings"&gt;10&lt;/ref-type&gt;&lt;contributors&gt;&lt;authors&gt;&lt;author&gt;Balasubramaniam Ramesh&lt;/author&gt;&lt;author&gt;Mari Edwards&lt;/author&gt;&lt;/authors&gt;&lt;/contributors&gt;&lt;titles&gt;&lt;title&gt;Issues in the Development of a Requirements Traceability Model&lt;/title&gt;&lt;secondary-title&gt;IEEE International Symposium on Requirements Engineering&lt;/secondary-title&gt;&lt;short-title&gt;IEEE&lt;/short-title&gt;&lt;/titles&gt;&lt;pages&gt;256-259&lt;/pages&gt;&lt;dates&gt;&lt;year&gt;1993&lt;/year&gt;&lt;/dates&gt;&lt;urls&gt;&lt;/urls&gt;&lt;/record&gt;&lt;/Cite&gt;&lt;/EndNote&gt;</w:delInstrText>
        </w:r>
        <w:r w:rsidDel="000D6CF6">
          <w:fldChar w:fldCharType="separate"/>
        </w:r>
        <w:r w:rsidR="003C33CA" w:rsidRPr="000D6CF6" w:rsidDel="000D6CF6">
          <w:rPr>
            <w:noProof/>
          </w:rPr>
          <w:delText>[</w:delText>
        </w:r>
        <w:r w:rsidR="00660900" w:rsidRPr="000D6CF6" w:rsidDel="000D6CF6">
          <w:fldChar w:fldCharType="begin"/>
        </w:r>
        <w:r w:rsidR="00660900" w:rsidRPr="000D6CF6" w:rsidDel="000D6CF6">
          <w:delInstrText xml:space="preserve"> HYPERLINK \l "_ENREF_43" \o "Ramesh, 1993 #5" </w:delInstrText>
        </w:r>
        <w:r w:rsidR="00660900" w:rsidRPr="000D6CF6" w:rsidDel="000D6CF6">
          <w:fldChar w:fldCharType="separate"/>
        </w:r>
        <w:r w:rsidR="006A58FF" w:rsidRPr="000D6CF6" w:rsidDel="000D6CF6">
          <w:rPr>
            <w:noProof/>
          </w:rPr>
          <w:delText>43</w:delText>
        </w:r>
        <w:r w:rsidR="00660900" w:rsidRPr="000D6CF6" w:rsidDel="000D6CF6">
          <w:rPr>
            <w:noProof/>
          </w:rPr>
          <w:fldChar w:fldCharType="end"/>
        </w:r>
        <w:r w:rsidR="003C33CA" w:rsidRPr="000D6CF6" w:rsidDel="000D6CF6">
          <w:rPr>
            <w:noProof/>
          </w:rPr>
          <w:delText>]</w:delText>
        </w:r>
        <w:r w:rsidDel="000D6CF6">
          <w:fldChar w:fldCharType="end"/>
        </w:r>
      </w:del>
      <w:r>
        <w:t xml:space="preserve">. The design of a traceability tool is usually based on a traceability metamodel. However, systems' users have difficulties integrating the traceability information with the traceability metamodel as a result of different data formats produced from heterogeneous CASE </w:t>
      </w:r>
      <w:r w:rsidRPr="00821632">
        <w:rPr>
          <w:noProof/>
        </w:rPr>
        <w:t>tools</w:t>
      </w:r>
      <w:r>
        <w:rPr>
          <w:noProof/>
        </w:rPr>
        <w:t>.</w:t>
      </w:r>
      <w:r>
        <w:t xml:space="preserve"> Therefore, it is of great importance to have a traceability </w:t>
      </w:r>
      <w:r w:rsidRPr="00965898">
        <w:t xml:space="preserve">framework that </w:t>
      </w:r>
      <w:r>
        <w:t xml:space="preserve">processes different data formats into a unified </w:t>
      </w:r>
      <w:bookmarkStart w:id="4852" w:name="_Ref418263267"/>
      <w:r w:rsidR="00A5555F" w:rsidRPr="00FA3552">
        <w:rPr>
          <w:rFonts w:ascii="Times New Roman" w:hAnsi="Times New Roman"/>
          <w:b/>
          <w:bCs/>
          <w:noProof/>
          <w:sz w:val="22"/>
          <w:szCs w:val="18"/>
          <w:lang w:eastAsia="zh-CN"/>
        </w:rPr>
        <mc:AlternateContent>
          <mc:Choice Requires="wps">
            <w:drawing>
              <wp:anchor distT="0" distB="0" distL="114300" distR="114300" simplePos="0" relativeHeight="251793408" behindDoc="0" locked="0" layoutInCell="1" allowOverlap="1" wp14:anchorId="4B9EBC51" wp14:editId="72BBD993">
                <wp:simplePos x="0" y="0"/>
                <wp:positionH relativeFrom="margin">
                  <wp:posOffset>-106680</wp:posOffset>
                </wp:positionH>
                <wp:positionV relativeFrom="margin">
                  <wp:posOffset>-635</wp:posOffset>
                </wp:positionV>
                <wp:extent cx="5778500" cy="6081395"/>
                <wp:effectExtent l="0" t="0" r="0" b="0"/>
                <wp:wrapTopAndBottom/>
                <wp:docPr id="2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0" cy="6081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C8E20" w14:textId="29A5F4E3" w:rsidR="00D617FD" w:rsidRPr="00B57874" w:rsidRDefault="00D617FD" w:rsidP="005E0EFF">
                            <w:pPr>
                              <w:pStyle w:val="Caption"/>
                              <w:rPr>
                                <w:szCs w:val="24"/>
                              </w:rPr>
                            </w:pPr>
                            <w:bookmarkStart w:id="4853" w:name="_Ref482927698"/>
                            <w:bookmarkStart w:id="4854" w:name="_Toc525723632"/>
                            <w:bookmarkStart w:id="4855" w:name="_Ref421492651"/>
                            <w:bookmarkStart w:id="4856" w:name="_Toc421413016"/>
                            <w:r w:rsidRPr="00B57874">
                              <w:rPr>
                                <w:szCs w:val="24"/>
                              </w:rPr>
                              <w:t xml:space="preserve">Table </w:t>
                            </w:r>
                            <w:r w:rsidRPr="00B57874">
                              <w:rPr>
                                <w:szCs w:val="24"/>
                              </w:rPr>
                              <w:fldChar w:fldCharType="begin"/>
                            </w:r>
                            <w:r w:rsidRPr="00B57874">
                              <w:rPr>
                                <w:szCs w:val="24"/>
                              </w:rPr>
                              <w:instrText xml:space="preserve"> SEQ Table \* ARABIC </w:instrText>
                            </w:r>
                            <w:r w:rsidRPr="00B57874">
                              <w:rPr>
                                <w:szCs w:val="24"/>
                              </w:rPr>
                              <w:fldChar w:fldCharType="separate"/>
                            </w:r>
                            <w:r>
                              <w:rPr>
                                <w:noProof/>
                                <w:szCs w:val="24"/>
                              </w:rPr>
                              <w:t>13</w:t>
                            </w:r>
                            <w:r w:rsidRPr="00B57874">
                              <w:rPr>
                                <w:szCs w:val="24"/>
                              </w:rPr>
                              <w:fldChar w:fldCharType="end"/>
                            </w:r>
                            <w:bookmarkEnd w:id="4853"/>
                            <w:r w:rsidRPr="00B57874">
                              <w:rPr>
                                <w:szCs w:val="24"/>
                              </w:rPr>
                              <w:t>: Traceability Model design rationale</w:t>
                            </w:r>
                            <w:bookmarkEnd w:id="4854"/>
                          </w:p>
                          <w:tbl>
                            <w:tblPr>
                              <w:tblStyle w:val="TableGrid"/>
                              <w:tblW w:w="0" w:type="auto"/>
                              <w:jc w:val="center"/>
                              <w:tblCellMar>
                                <w:left w:w="28" w:type="dxa"/>
                                <w:right w:w="28" w:type="dxa"/>
                              </w:tblCellMar>
                              <w:tblLook w:val="04A0" w:firstRow="1" w:lastRow="0" w:firstColumn="1" w:lastColumn="0" w:noHBand="0" w:noVBand="1"/>
                            </w:tblPr>
                            <w:tblGrid>
                              <w:gridCol w:w="2494"/>
                              <w:gridCol w:w="5455"/>
                            </w:tblGrid>
                            <w:tr w:rsidR="00D617FD" w:rsidRPr="00B96CF1" w14:paraId="6DCBBB91" w14:textId="77777777" w:rsidTr="0009457F">
                              <w:trPr>
                                <w:jc w:val="center"/>
                              </w:trPr>
                              <w:tc>
                                <w:tcPr>
                                  <w:tcW w:w="2494" w:type="dxa"/>
                                </w:tcPr>
                                <w:p w14:paraId="4E755A09" w14:textId="77777777" w:rsidR="00D617FD" w:rsidRPr="00776802" w:rsidRDefault="00D617FD" w:rsidP="002E3F04">
                                  <w:pPr>
                                    <w:pStyle w:val="ListParagraph"/>
                                    <w:spacing w:line="240" w:lineRule="auto"/>
                                    <w:ind w:left="0" w:firstLine="55"/>
                                    <w:rPr>
                                      <w:color w:val="000000" w:themeColor="text1"/>
                                      <w:sz w:val="20"/>
                                      <w:szCs w:val="20"/>
                                    </w:rPr>
                                  </w:pPr>
                                  <w:r>
                                    <w:rPr>
                                      <w:rFonts w:eastAsiaTheme="minorHAnsi"/>
                                      <w:color w:val="000000" w:themeColor="text1"/>
                                      <w:sz w:val="20"/>
                                      <w:szCs w:val="20"/>
                                      <w:lang w:val="en-CA"/>
                                    </w:rPr>
                                    <w:t>Class/Association/Attribute</w:t>
                                  </w:r>
                                </w:p>
                              </w:tc>
                              <w:tc>
                                <w:tcPr>
                                  <w:tcW w:w="5455" w:type="dxa"/>
                                </w:tcPr>
                                <w:p w14:paraId="070BE137" w14:textId="77777777" w:rsidR="00D617FD" w:rsidRPr="00776802" w:rsidRDefault="00D617FD" w:rsidP="0009457F">
                                  <w:pPr>
                                    <w:spacing w:line="240" w:lineRule="auto"/>
                                    <w:jc w:val="left"/>
                                    <w:rPr>
                                      <w:color w:val="000000" w:themeColor="text1"/>
                                      <w:sz w:val="20"/>
                                      <w:szCs w:val="20"/>
                                    </w:rPr>
                                  </w:pPr>
                                  <w:r>
                                    <w:rPr>
                                      <w:color w:val="000000" w:themeColor="text1"/>
                                      <w:sz w:val="20"/>
                                      <w:szCs w:val="20"/>
                                    </w:rPr>
                                    <w:t>Design rationale</w:t>
                                  </w:r>
                                </w:p>
                              </w:tc>
                            </w:tr>
                            <w:tr w:rsidR="00D617FD" w:rsidRPr="00B96CF1" w14:paraId="230FBF3E" w14:textId="77777777" w:rsidTr="0009457F">
                              <w:trPr>
                                <w:jc w:val="center"/>
                              </w:trPr>
                              <w:tc>
                                <w:tcPr>
                                  <w:tcW w:w="2494" w:type="dxa"/>
                                  <w:tcMar>
                                    <w:left w:w="57" w:type="dxa"/>
                                  </w:tcMar>
                                </w:tcPr>
                                <w:p w14:paraId="3BE7998B" w14:textId="77777777" w:rsidR="00D617FD" w:rsidRPr="00776802" w:rsidRDefault="00D617FD" w:rsidP="002E3F04">
                                  <w:pPr>
                                    <w:spacing w:line="240" w:lineRule="auto"/>
                                    <w:ind w:firstLine="55"/>
                                    <w:jc w:val="left"/>
                                    <w:rPr>
                                      <w:sz w:val="20"/>
                                      <w:szCs w:val="20"/>
                                    </w:rPr>
                                  </w:pPr>
                                  <w:r>
                                    <w:rPr>
                                      <w:i/>
                                      <w:sz w:val="20"/>
                                      <w:szCs w:val="20"/>
                                    </w:rPr>
                                    <w:t xml:space="preserve">TraceabilityRoot </w:t>
                                  </w:r>
                                  <w:r>
                                    <w:rPr>
                                      <w:sz w:val="20"/>
                                      <w:szCs w:val="20"/>
                                    </w:rPr>
                                    <w:t>class</w:t>
                                  </w:r>
                                </w:p>
                              </w:tc>
                              <w:tc>
                                <w:tcPr>
                                  <w:tcW w:w="5455" w:type="dxa"/>
                                  <w:tcMar>
                                    <w:left w:w="57" w:type="dxa"/>
                                  </w:tcMar>
                                </w:tcPr>
                                <w:p w14:paraId="3EFA4AAE" w14:textId="77777777" w:rsidR="00D617FD" w:rsidRPr="00776802" w:rsidRDefault="00D617FD" w:rsidP="0009457F">
                                  <w:pPr>
                                    <w:spacing w:line="240" w:lineRule="auto"/>
                                    <w:ind w:hanging="5"/>
                                    <w:jc w:val="left"/>
                                    <w:rPr>
                                      <w:sz w:val="20"/>
                                      <w:szCs w:val="20"/>
                                    </w:rPr>
                                  </w:pPr>
                                  <w:r>
                                    <w:rPr>
                                      <w:sz w:val="20"/>
                                      <w:szCs w:val="20"/>
                                    </w:rPr>
                                    <w:t>To hold the traceability information (i.e., traces, artifacts, trace links) of systems under study.</w:t>
                                  </w:r>
                                </w:p>
                              </w:tc>
                            </w:tr>
                            <w:tr w:rsidR="00D617FD" w:rsidRPr="00B96CF1" w14:paraId="6B0F5411" w14:textId="77777777" w:rsidTr="0009457F">
                              <w:trPr>
                                <w:trHeight w:val="290"/>
                                <w:jc w:val="center"/>
                              </w:trPr>
                              <w:tc>
                                <w:tcPr>
                                  <w:tcW w:w="2494" w:type="dxa"/>
                                  <w:tcMar>
                                    <w:left w:w="57" w:type="dxa"/>
                                  </w:tcMar>
                                </w:tcPr>
                                <w:p w14:paraId="2E2872AF" w14:textId="77777777" w:rsidR="00D617FD" w:rsidRPr="00776802" w:rsidRDefault="00D617FD" w:rsidP="002E3F04">
                                  <w:pPr>
                                    <w:spacing w:line="240" w:lineRule="auto"/>
                                    <w:ind w:firstLine="55"/>
                                    <w:jc w:val="left"/>
                                    <w:rPr>
                                      <w:sz w:val="20"/>
                                      <w:szCs w:val="20"/>
                                    </w:rPr>
                                  </w:pPr>
                                  <w:r>
                                    <w:rPr>
                                      <w:i/>
                                      <w:sz w:val="20"/>
                                      <w:szCs w:val="20"/>
                                    </w:rPr>
                                    <w:t>TraceLink</w:t>
                                  </w:r>
                                  <w:r>
                                    <w:rPr>
                                      <w:sz w:val="20"/>
                                      <w:szCs w:val="20"/>
                                    </w:rPr>
                                    <w:t xml:space="preserve"> class</w:t>
                                  </w:r>
                                </w:p>
                              </w:tc>
                              <w:tc>
                                <w:tcPr>
                                  <w:tcW w:w="5455" w:type="dxa"/>
                                  <w:tcMar>
                                    <w:left w:w="57" w:type="dxa"/>
                                  </w:tcMar>
                                </w:tcPr>
                                <w:p w14:paraId="60C47026" w14:textId="77777777" w:rsidR="00D617FD" w:rsidRPr="00776802" w:rsidRDefault="00D617FD" w:rsidP="0009457F">
                                  <w:pPr>
                                    <w:spacing w:line="240" w:lineRule="auto"/>
                                    <w:ind w:hanging="5"/>
                                    <w:jc w:val="left"/>
                                    <w:rPr>
                                      <w:sz w:val="20"/>
                                      <w:szCs w:val="20"/>
                                    </w:rPr>
                                  </w:pPr>
                                  <w:r>
                                    <w:rPr>
                                      <w:sz w:val="20"/>
                                      <w:szCs w:val="20"/>
                                    </w:rPr>
                                    <w:t>To provide a link between a source and a target artifact.</w:t>
                                  </w:r>
                                </w:p>
                              </w:tc>
                            </w:tr>
                            <w:tr w:rsidR="00D617FD" w:rsidRPr="00B96CF1" w14:paraId="6C3F6FEC" w14:textId="77777777" w:rsidTr="0009457F">
                              <w:trPr>
                                <w:trHeight w:val="351"/>
                                <w:jc w:val="center"/>
                              </w:trPr>
                              <w:tc>
                                <w:tcPr>
                                  <w:tcW w:w="2494" w:type="dxa"/>
                                  <w:tcMar>
                                    <w:left w:w="57" w:type="dxa"/>
                                  </w:tcMar>
                                </w:tcPr>
                                <w:p w14:paraId="46191074" w14:textId="77777777" w:rsidR="00D617FD" w:rsidRPr="00776802" w:rsidRDefault="00D617FD" w:rsidP="002E3F04">
                                  <w:pPr>
                                    <w:spacing w:line="240" w:lineRule="auto"/>
                                    <w:ind w:firstLine="55"/>
                                    <w:jc w:val="left"/>
                                    <w:rPr>
                                      <w:sz w:val="20"/>
                                      <w:szCs w:val="20"/>
                                    </w:rPr>
                                  </w:pPr>
                                  <w:r>
                                    <w:rPr>
                                      <w:i/>
                                      <w:sz w:val="20"/>
                                      <w:szCs w:val="20"/>
                                    </w:rPr>
                                    <w:t>Trace</w:t>
                                  </w:r>
                                  <w:r>
                                    <w:rPr>
                                      <w:sz w:val="20"/>
                                      <w:szCs w:val="20"/>
                                    </w:rPr>
                                    <w:t xml:space="preserve"> class</w:t>
                                  </w:r>
                                </w:p>
                              </w:tc>
                              <w:tc>
                                <w:tcPr>
                                  <w:tcW w:w="5455" w:type="dxa"/>
                                  <w:tcMar>
                                    <w:left w:w="57" w:type="dxa"/>
                                  </w:tcMar>
                                </w:tcPr>
                                <w:p w14:paraId="4A990AC8" w14:textId="77777777" w:rsidR="00D617FD" w:rsidRPr="00776802" w:rsidRDefault="00D617FD" w:rsidP="0009457F">
                                  <w:pPr>
                                    <w:pStyle w:val="ListParagraph"/>
                                    <w:spacing w:line="240" w:lineRule="auto"/>
                                    <w:ind w:left="0" w:hanging="5"/>
                                    <w:rPr>
                                      <w:sz w:val="20"/>
                                      <w:szCs w:val="20"/>
                                    </w:rPr>
                                  </w:pPr>
                                  <w:r>
                                    <w:rPr>
                                      <w:sz w:val="20"/>
                                      <w:szCs w:val="20"/>
                                    </w:rPr>
                                    <w:t xml:space="preserve">To hold a sequence of traced elements (i.e., artifacts or trace links).   </w:t>
                                  </w:r>
                                </w:p>
                              </w:tc>
                            </w:tr>
                            <w:tr w:rsidR="00D617FD" w:rsidRPr="00B96CF1" w14:paraId="35EE7D95" w14:textId="77777777" w:rsidTr="0009457F">
                              <w:trPr>
                                <w:jc w:val="center"/>
                              </w:trPr>
                              <w:tc>
                                <w:tcPr>
                                  <w:tcW w:w="2494" w:type="dxa"/>
                                  <w:tcMar>
                                    <w:left w:w="57" w:type="dxa"/>
                                  </w:tcMar>
                                </w:tcPr>
                                <w:p w14:paraId="58B5A5B2" w14:textId="77777777" w:rsidR="00D617FD" w:rsidRPr="00776802" w:rsidRDefault="00D617FD" w:rsidP="002E3F04">
                                  <w:pPr>
                                    <w:spacing w:line="240" w:lineRule="auto"/>
                                    <w:ind w:firstLine="55"/>
                                    <w:jc w:val="left"/>
                                    <w:rPr>
                                      <w:sz w:val="20"/>
                                      <w:szCs w:val="20"/>
                                    </w:rPr>
                                  </w:pPr>
                                  <w:r>
                                    <w:rPr>
                                      <w:i/>
                                      <w:sz w:val="20"/>
                                      <w:szCs w:val="20"/>
                                    </w:rPr>
                                    <w:t xml:space="preserve">Constraint </w:t>
                                  </w:r>
                                  <w:r>
                                    <w:rPr>
                                      <w:sz w:val="20"/>
                                      <w:szCs w:val="20"/>
                                    </w:rPr>
                                    <w:t>class</w:t>
                                  </w:r>
                                </w:p>
                              </w:tc>
                              <w:tc>
                                <w:tcPr>
                                  <w:tcW w:w="5455" w:type="dxa"/>
                                  <w:tcMar>
                                    <w:left w:w="57" w:type="dxa"/>
                                  </w:tcMar>
                                </w:tcPr>
                                <w:p w14:paraId="4BA28C55" w14:textId="77777777" w:rsidR="00D617FD" w:rsidRPr="00776802" w:rsidRDefault="00D617FD" w:rsidP="0009457F">
                                  <w:pPr>
                                    <w:spacing w:line="240" w:lineRule="auto"/>
                                    <w:ind w:hanging="5"/>
                                    <w:jc w:val="left"/>
                                    <w:rPr>
                                      <w:color w:val="000000" w:themeColor="text1"/>
                                      <w:sz w:val="20"/>
                                      <w:szCs w:val="20"/>
                                    </w:rPr>
                                  </w:pPr>
                                  <w:r>
                                    <w:rPr>
                                      <w:sz w:val="20"/>
                                      <w:szCs w:val="20"/>
                                    </w:rPr>
                                    <w:t xml:space="preserve">To provide flexibility and extensibility to the traceability model by applying any number of constraints on an artifact, trace link, or trace through the </w:t>
                                  </w:r>
                                  <w:r>
                                    <w:rPr>
                                      <w:i/>
                                      <w:sz w:val="20"/>
                                      <w:szCs w:val="20"/>
                                    </w:rPr>
                                    <w:t>TraceElemen</w:t>
                                  </w:r>
                                  <w:r>
                                    <w:rPr>
                                      <w:sz w:val="20"/>
                                      <w:szCs w:val="20"/>
                                    </w:rPr>
                                    <w:t>t class. I</w:t>
                                  </w:r>
                                  <w:r>
                                    <w:rPr>
                                      <w:color w:val="000000" w:themeColor="text1"/>
                                      <w:sz w:val="20"/>
                                      <w:szCs w:val="20"/>
                                    </w:rPr>
                                    <w:t xml:space="preserve">nstances whose constraints are violated can be dealt with automatically. </w:t>
                                  </w:r>
                                </w:p>
                              </w:tc>
                            </w:tr>
                            <w:tr w:rsidR="00D617FD" w:rsidRPr="00B96CF1" w14:paraId="3956A699" w14:textId="77777777" w:rsidTr="0009457F">
                              <w:trPr>
                                <w:jc w:val="center"/>
                              </w:trPr>
                              <w:tc>
                                <w:tcPr>
                                  <w:tcW w:w="2494" w:type="dxa"/>
                                  <w:tcMar>
                                    <w:left w:w="57" w:type="dxa"/>
                                  </w:tcMar>
                                </w:tcPr>
                                <w:p w14:paraId="19549BC4" w14:textId="77777777" w:rsidR="00D617FD" w:rsidRPr="00776802" w:rsidRDefault="00D617FD" w:rsidP="002E3F04">
                                  <w:pPr>
                                    <w:spacing w:line="240" w:lineRule="auto"/>
                                    <w:ind w:firstLine="0"/>
                                    <w:jc w:val="left"/>
                                    <w:rPr>
                                      <w:sz w:val="20"/>
                                      <w:szCs w:val="20"/>
                                    </w:rPr>
                                  </w:pPr>
                                  <w:r>
                                    <w:rPr>
                                      <w:i/>
                                      <w:sz w:val="20"/>
                                      <w:szCs w:val="20"/>
                                    </w:rPr>
                                    <w:t xml:space="preserve">Characterization </w:t>
                                  </w:r>
                                  <w:r>
                                    <w:rPr>
                                      <w:sz w:val="20"/>
                                      <w:szCs w:val="20"/>
                                    </w:rPr>
                                    <w:t>class</w:t>
                                  </w:r>
                                </w:p>
                              </w:tc>
                              <w:tc>
                                <w:tcPr>
                                  <w:tcW w:w="5455" w:type="dxa"/>
                                  <w:tcMar>
                                    <w:left w:w="57" w:type="dxa"/>
                                  </w:tcMar>
                                </w:tcPr>
                                <w:p w14:paraId="5DE8717D" w14:textId="77777777" w:rsidR="00D617FD" w:rsidRPr="00776802" w:rsidRDefault="00D617FD" w:rsidP="0009457F">
                                  <w:pPr>
                                    <w:pStyle w:val="ListParagraph"/>
                                    <w:spacing w:line="240" w:lineRule="auto"/>
                                    <w:ind w:left="0" w:hanging="5"/>
                                    <w:rPr>
                                      <w:sz w:val="20"/>
                                      <w:szCs w:val="20"/>
                                    </w:rPr>
                                  </w:pPr>
                                  <w:r>
                                    <w:rPr>
                                      <w:sz w:val="20"/>
                                      <w:szCs w:val="20"/>
                                    </w:rPr>
                                    <w:t xml:space="preserve">To provide flexibility and extensibility to the traceability model by applying any number of characterizations to an artifact, trace link, or trace through the </w:t>
                                  </w:r>
                                  <w:r>
                                    <w:rPr>
                                      <w:i/>
                                      <w:sz w:val="20"/>
                                      <w:szCs w:val="20"/>
                                    </w:rPr>
                                    <w:t>TraceElement</w:t>
                                  </w:r>
                                  <w:r>
                                    <w:rPr>
                                      <w:sz w:val="20"/>
                                      <w:szCs w:val="20"/>
                                    </w:rPr>
                                    <w:t xml:space="preserve"> class.</w:t>
                                  </w:r>
                                </w:p>
                              </w:tc>
                            </w:tr>
                            <w:tr w:rsidR="00D617FD" w:rsidRPr="00B96CF1" w14:paraId="1DAA929D" w14:textId="77777777" w:rsidTr="0009457F">
                              <w:trPr>
                                <w:jc w:val="center"/>
                              </w:trPr>
                              <w:tc>
                                <w:tcPr>
                                  <w:tcW w:w="2494" w:type="dxa"/>
                                  <w:tcMar>
                                    <w:left w:w="57" w:type="dxa"/>
                                  </w:tcMar>
                                </w:tcPr>
                                <w:p w14:paraId="4C41FB6C" w14:textId="77777777" w:rsidR="00D617FD" w:rsidRDefault="00D617FD" w:rsidP="002E3F04">
                                  <w:pPr>
                                    <w:spacing w:line="240" w:lineRule="auto"/>
                                    <w:ind w:firstLine="0"/>
                                    <w:jc w:val="left"/>
                                    <w:rPr>
                                      <w:i/>
                                      <w:sz w:val="20"/>
                                      <w:szCs w:val="20"/>
                                    </w:rPr>
                                  </w:pPr>
                                  <w:r>
                                    <w:rPr>
                                      <w:i/>
                                      <w:sz w:val="20"/>
                                      <w:szCs w:val="20"/>
                                    </w:rPr>
                                    <w:t>Version Class</w:t>
                                  </w:r>
                                </w:p>
                              </w:tc>
                              <w:tc>
                                <w:tcPr>
                                  <w:tcW w:w="5455" w:type="dxa"/>
                                  <w:tcMar>
                                    <w:left w:w="57" w:type="dxa"/>
                                  </w:tcMar>
                                </w:tcPr>
                                <w:p w14:paraId="1A572EC9" w14:textId="77777777" w:rsidR="00D617FD" w:rsidRDefault="00D617FD" w:rsidP="0009457F">
                                  <w:pPr>
                                    <w:pStyle w:val="ListParagraph"/>
                                    <w:spacing w:line="240" w:lineRule="auto"/>
                                    <w:ind w:left="0" w:hanging="5"/>
                                    <w:rPr>
                                      <w:sz w:val="20"/>
                                      <w:szCs w:val="20"/>
                                    </w:rPr>
                                  </w:pPr>
                                  <w:r>
                                    <w:rPr>
                                      <w:sz w:val="20"/>
                                      <w:szCs w:val="20"/>
                                    </w:rPr>
                                    <w:t>To provide flexibility for capturing historical data about artifacts, trace links, or transformations.</w:t>
                                  </w:r>
                                </w:p>
                              </w:tc>
                            </w:tr>
                            <w:tr w:rsidR="00D617FD" w:rsidRPr="00B96CF1" w14:paraId="57106974" w14:textId="77777777" w:rsidTr="0009457F">
                              <w:trPr>
                                <w:trHeight w:val="706"/>
                                <w:jc w:val="center"/>
                              </w:trPr>
                              <w:tc>
                                <w:tcPr>
                                  <w:tcW w:w="2494" w:type="dxa"/>
                                  <w:tcMar>
                                    <w:left w:w="57" w:type="dxa"/>
                                  </w:tcMar>
                                </w:tcPr>
                                <w:p w14:paraId="33C7505A" w14:textId="77777777" w:rsidR="00D617FD" w:rsidRPr="00776802" w:rsidRDefault="00D617FD" w:rsidP="002E3F04">
                                  <w:pPr>
                                    <w:spacing w:line="240" w:lineRule="auto"/>
                                    <w:ind w:firstLine="0"/>
                                    <w:jc w:val="left"/>
                                    <w:rPr>
                                      <w:sz w:val="20"/>
                                      <w:szCs w:val="20"/>
                                    </w:rPr>
                                  </w:pPr>
                                  <w:r>
                                    <w:rPr>
                                      <w:i/>
                                      <w:sz w:val="20"/>
                                      <w:szCs w:val="20"/>
                                    </w:rPr>
                                    <w:t xml:space="preserve">TraceElement </w:t>
                                  </w:r>
                                  <w:r>
                                    <w:rPr>
                                      <w:sz w:val="20"/>
                                      <w:szCs w:val="20"/>
                                    </w:rPr>
                                    <w:t>class</w:t>
                                  </w:r>
                                </w:p>
                              </w:tc>
                              <w:tc>
                                <w:tcPr>
                                  <w:tcW w:w="5455" w:type="dxa"/>
                                  <w:tcMar>
                                    <w:left w:w="57" w:type="dxa"/>
                                  </w:tcMar>
                                </w:tcPr>
                                <w:p w14:paraId="006252D5" w14:textId="77777777" w:rsidR="00D617FD" w:rsidRDefault="00D617FD" w:rsidP="0009457F">
                                  <w:pPr>
                                    <w:pStyle w:val="ListParagraph"/>
                                    <w:spacing w:line="240" w:lineRule="auto"/>
                                    <w:ind w:left="0" w:hanging="5"/>
                                    <w:rPr>
                                      <w:sz w:val="20"/>
                                      <w:szCs w:val="20"/>
                                    </w:rPr>
                                  </w:pPr>
                                  <w:r>
                                    <w:rPr>
                                      <w:sz w:val="20"/>
                                      <w:szCs w:val="20"/>
                                    </w:rPr>
                                    <w:t xml:space="preserve">A generalization of </w:t>
                                  </w:r>
                                  <w:r>
                                    <w:rPr>
                                      <w:i/>
                                      <w:sz w:val="20"/>
                                      <w:szCs w:val="20"/>
                                    </w:rPr>
                                    <w:t xml:space="preserve">Artifact, TraceLink, </w:t>
                                  </w:r>
                                  <w:r>
                                    <w:rPr>
                                      <w:sz w:val="20"/>
                                      <w:szCs w:val="20"/>
                                    </w:rPr>
                                    <w:t>and</w:t>
                                  </w:r>
                                  <w:r>
                                    <w:rPr>
                                      <w:i/>
                                      <w:sz w:val="20"/>
                                      <w:szCs w:val="20"/>
                                    </w:rPr>
                                    <w:t xml:space="preserve"> Trace</w:t>
                                  </w:r>
                                  <w:r>
                                    <w:rPr>
                                      <w:sz w:val="20"/>
                                      <w:szCs w:val="20"/>
                                    </w:rPr>
                                    <w:t xml:space="preserve"> classes. Its purpose is to simplify the traceability model design by allowing a characterization of any instance of an </w:t>
                                  </w:r>
                                  <w:r>
                                    <w:rPr>
                                      <w:i/>
                                      <w:sz w:val="20"/>
                                      <w:szCs w:val="20"/>
                                    </w:rPr>
                                    <w:t>Artifact</w:t>
                                  </w:r>
                                  <w:r>
                                    <w:rPr>
                                      <w:sz w:val="20"/>
                                      <w:szCs w:val="20"/>
                                    </w:rPr>
                                    <w:t xml:space="preserve">, </w:t>
                                  </w:r>
                                  <w:r>
                                    <w:rPr>
                                      <w:i/>
                                      <w:sz w:val="20"/>
                                      <w:szCs w:val="20"/>
                                    </w:rPr>
                                    <w:t>TraceLink,</w:t>
                                  </w:r>
                                  <w:r>
                                    <w:rPr>
                                      <w:sz w:val="20"/>
                                      <w:szCs w:val="20"/>
                                    </w:rPr>
                                    <w:t xml:space="preserve"> or </w:t>
                                  </w:r>
                                  <w:r>
                                    <w:rPr>
                                      <w:i/>
                                      <w:sz w:val="20"/>
                                      <w:szCs w:val="20"/>
                                    </w:rPr>
                                    <w:t>Trace</w:t>
                                  </w:r>
                                  <w:r>
                                    <w:rPr>
                                      <w:sz w:val="20"/>
                                      <w:szCs w:val="20"/>
                                    </w:rPr>
                                    <w:t>, and imposing constraints on these classes.</w:t>
                                  </w:r>
                                </w:p>
                              </w:tc>
                            </w:tr>
                            <w:tr w:rsidR="00D617FD" w:rsidRPr="00B96CF1" w14:paraId="2875C8AC" w14:textId="77777777" w:rsidTr="0009457F">
                              <w:trPr>
                                <w:jc w:val="center"/>
                              </w:trPr>
                              <w:tc>
                                <w:tcPr>
                                  <w:tcW w:w="2494" w:type="dxa"/>
                                  <w:tcMar>
                                    <w:left w:w="57" w:type="dxa"/>
                                  </w:tcMar>
                                </w:tcPr>
                                <w:p w14:paraId="2BAA6A33" w14:textId="77777777" w:rsidR="00D617FD" w:rsidRPr="00776802" w:rsidRDefault="00D617FD" w:rsidP="002E3F04">
                                  <w:pPr>
                                    <w:pStyle w:val="ListParagraph"/>
                                    <w:spacing w:line="240" w:lineRule="auto"/>
                                    <w:ind w:left="0" w:firstLine="0"/>
                                    <w:rPr>
                                      <w:sz w:val="20"/>
                                      <w:szCs w:val="20"/>
                                    </w:rPr>
                                  </w:pPr>
                                  <w:r>
                                    <w:rPr>
                                      <w:sz w:val="20"/>
                                      <w:szCs w:val="20"/>
                                    </w:rPr>
                                    <w:t xml:space="preserve">Associations between </w:t>
                                  </w:r>
                                  <w:r>
                                    <w:rPr>
                                      <w:i/>
                                      <w:sz w:val="20"/>
                                      <w:szCs w:val="20"/>
                                    </w:rPr>
                                    <w:t>Artifact</w:t>
                                  </w:r>
                                  <w:r>
                                    <w:rPr>
                                      <w:sz w:val="20"/>
                                      <w:szCs w:val="20"/>
                                    </w:rPr>
                                    <w:t xml:space="preserve"> and </w:t>
                                  </w:r>
                                  <w:r>
                                    <w:rPr>
                                      <w:i/>
                                      <w:sz w:val="20"/>
                                      <w:szCs w:val="20"/>
                                    </w:rPr>
                                    <w:t>TraceLink</w:t>
                                  </w:r>
                                  <w:r>
                                    <w:rPr>
                                      <w:sz w:val="20"/>
                                      <w:szCs w:val="20"/>
                                    </w:rPr>
                                    <w:t xml:space="preserve"> classes</w:t>
                                  </w:r>
                                </w:p>
                              </w:tc>
                              <w:tc>
                                <w:tcPr>
                                  <w:tcW w:w="5455" w:type="dxa"/>
                                  <w:tcMar>
                                    <w:left w:w="57" w:type="dxa"/>
                                  </w:tcMar>
                                </w:tcPr>
                                <w:p w14:paraId="43B8ED56" w14:textId="77777777" w:rsidR="00D617FD" w:rsidRDefault="00D617FD" w:rsidP="0009457F">
                                  <w:pPr>
                                    <w:spacing w:line="240" w:lineRule="auto"/>
                                    <w:ind w:hanging="5"/>
                                    <w:jc w:val="left"/>
                                    <w:rPr>
                                      <w:sz w:val="20"/>
                                      <w:szCs w:val="20"/>
                                    </w:rPr>
                                  </w:pPr>
                                  <w:r>
                                    <w:rPr>
                                      <w:sz w:val="20"/>
                                      <w:szCs w:val="20"/>
                                    </w:rPr>
                                    <w:t>To allow one-to-one, one-to-many, and many-to-many relationship between source and target artifacts. In addition, it provides a direction for the association (i.e., which artifact is a source and which artifact is a target).</w:t>
                                  </w:r>
                                </w:p>
                              </w:tc>
                            </w:tr>
                            <w:tr w:rsidR="00D617FD" w:rsidRPr="00B96CF1" w14:paraId="50ADBDB7" w14:textId="77777777" w:rsidTr="0009457F">
                              <w:trPr>
                                <w:jc w:val="center"/>
                              </w:trPr>
                              <w:tc>
                                <w:tcPr>
                                  <w:tcW w:w="2494" w:type="dxa"/>
                                  <w:tcMar>
                                    <w:left w:w="57" w:type="dxa"/>
                                  </w:tcMar>
                                </w:tcPr>
                                <w:p w14:paraId="49A02C73" w14:textId="77777777" w:rsidR="00D617FD" w:rsidRPr="00776802" w:rsidRDefault="00D617FD" w:rsidP="002E3F04">
                                  <w:pPr>
                                    <w:spacing w:line="240" w:lineRule="auto"/>
                                    <w:ind w:firstLine="0"/>
                                    <w:jc w:val="left"/>
                                    <w:rPr>
                                      <w:sz w:val="20"/>
                                      <w:szCs w:val="20"/>
                                    </w:rPr>
                                  </w:pPr>
                                  <w:r>
                                    <w:rPr>
                                      <w:sz w:val="20"/>
                                      <w:szCs w:val="20"/>
                                    </w:rPr>
                                    <w:t xml:space="preserve">Association between </w:t>
                                  </w:r>
                                  <w:r>
                                    <w:rPr>
                                      <w:i/>
                                      <w:sz w:val="20"/>
                                      <w:szCs w:val="20"/>
                                    </w:rPr>
                                    <w:t xml:space="preserve">Trace </w:t>
                                  </w:r>
                                  <w:r>
                                    <w:rPr>
                                      <w:sz w:val="20"/>
                                      <w:szCs w:val="20"/>
                                    </w:rPr>
                                    <w:t xml:space="preserve">and </w:t>
                                  </w:r>
                                  <w:r>
                                    <w:rPr>
                                      <w:i/>
                                      <w:sz w:val="20"/>
                                      <w:szCs w:val="20"/>
                                    </w:rPr>
                                    <w:t xml:space="preserve">TraceElement </w:t>
                                  </w:r>
                                  <w:r>
                                    <w:rPr>
                                      <w:sz w:val="20"/>
                                      <w:szCs w:val="20"/>
                                    </w:rPr>
                                    <w:t>classes</w:t>
                                  </w:r>
                                </w:p>
                              </w:tc>
                              <w:tc>
                                <w:tcPr>
                                  <w:tcW w:w="5455" w:type="dxa"/>
                                  <w:tcMar>
                                    <w:left w:w="57" w:type="dxa"/>
                                  </w:tcMar>
                                </w:tcPr>
                                <w:p w14:paraId="20D619F0" w14:textId="77777777" w:rsidR="00D617FD" w:rsidRPr="00776802" w:rsidRDefault="00D617FD" w:rsidP="0009457F">
                                  <w:pPr>
                                    <w:spacing w:line="240" w:lineRule="auto"/>
                                    <w:ind w:hanging="5"/>
                                    <w:jc w:val="left"/>
                                    <w:rPr>
                                      <w:sz w:val="20"/>
                                      <w:szCs w:val="20"/>
                                    </w:rPr>
                                  </w:pPr>
                                  <w:r>
                                    <w:rPr>
                                      <w:sz w:val="20"/>
                                      <w:szCs w:val="20"/>
                                    </w:rPr>
                                    <w:t xml:space="preserve">To constrain the generated sequence of trace elements in case of model transformation to be an ordered set of either artifacts or trace links, and forbid any mix of them. </w:t>
                                  </w:r>
                                </w:p>
                              </w:tc>
                            </w:tr>
                            <w:tr w:rsidR="00D617FD" w:rsidRPr="00B96CF1" w14:paraId="42ACA4A6" w14:textId="77777777" w:rsidTr="0009457F">
                              <w:trPr>
                                <w:jc w:val="center"/>
                              </w:trPr>
                              <w:tc>
                                <w:tcPr>
                                  <w:tcW w:w="2494" w:type="dxa"/>
                                  <w:tcMar>
                                    <w:left w:w="57" w:type="dxa"/>
                                  </w:tcMar>
                                </w:tcPr>
                                <w:p w14:paraId="3453F1CB" w14:textId="77777777" w:rsidR="00D617FD" w:rsidRPr="00776802" w:rsidRDefault="00D617FD" w:rsidP="002E3F04">
                                  <w:pPr>
                                    <w:spacing w:line="240" w:lineRule="auto"/>
                                    <w:ind w:firstLine="0"/>
                                    <w:jc w:val="left"/>
                                    <w:rPr>
                                      <w:sz w:val="20"/>
                                      <w:szCs w:val="20"/>
                                    </w:rPr>
                                  </w:pPr>
                                  <w:r>
                                    <w:rPr>
                                      <w:sz w:val="20"/>
                                      <w:szCs w:val="20"/>
                                    </w:rPr>
                                    <w:t xml:space="preserve">Association between </w:t>
                                  </w:r>
                                  <w:r>
                                    <w:rPr>
                                      <w:i/>
                                      <w:sz w:val="20"/>
                                      <w:szCs w:val="20"/>
                                    </w:rPr>
                                    <w:t>TraceabilityRoot</w:t>
                                  </w:r>
                                  <w:r>
                                    <w:rPr>
                                      <w:sz w:val="20"/>
                                      <w:szCs w:val="20"/>
                                    </w:rPr>
                                    <w:t xml:space="preserve"> and </w:t>
                                  </w:r>
                                  <w:r>
                                    <w:rPr>
                                      <w:i/>
                                      <w:sz w:val="20"/>
                                      <w:szCs w:val="20"/>
                                    </w:rPr>
                                    <w:t xml:space="preserve">TraceElement </w:t>
                                  </w:r>
                                  <w:r>
                                    <w:rPr>
                                      <w:sz w:val="20"/>
                                      <w:szCs w:val="20"/>
                                    </w:rPr>
                                    <w:t>classes</w:t>
                                  </w:r>
                                </w:p>
                              </w:tc>
                              <w:tc>
                                <w:tcPr>
                                  <w:tcW w:w="5455" w:type="dxa"/>
                                  <w:tcMar>
                                    <w:left w:w="57" w:type="dxa"/>
                                  </w:tcMar>
                                </w:tcPr>
                                <w:p w14:paraId="136FCA32" w14:textId="77777777" w:rsidR="00D617FD" w:rsidRPr="00776802" w:rsidRDefault="00D617FD" w:rsidP="0009457F">
                                  <w:pPr>
                                    <w:spacing w:line="240" w:lineRule="auto"/>
                                    <w:ind w:hanging="5"/>
                                    <w:jc w:val="left"/>
                                    <w:rPr>
                                      <w:sz w:val="20"/>
                                      <w:szCs w:val="20"/>
                                    </w:rPr>
                                  </w:pPr>
                                  <w:r>
                                    <w:rPr>
                                      <w:sz w:val="20"/>
                                      <w:szCs w:val="20"/>
                                    </w:rPr>
                                    <w:t>To allow the traceability model to hold any number of artifacts, trace links, constraints, traces, or characterizations.</w:t>
                                  </w:r>
                                </w:p>
                              </w:tc>
                            </w:tr>
                            <w:tr w:rsidR="00D617FD" w:rsidRPr="00B96CF1" w14:paraId="43BB5BD5" w14:textId="77777777" w:rsidTr="0009457F">
                              <w:trPr>
                                <w:trHeight w:val="1121"/>
                                <w:jc w:val="center"/>
                              </w:trPr>
                              <w:tc>
                                <w:tcPr>
                                  <w:tcW w:w="2494" w:type="dxa"/>
                                  <w:tcMar>
                                    <w:left w:w="57" w:type="dxa"/>
                                  </w:tcMar>
                                </w:tcPr>
                                <w:p w14:paraId="74354EE4" w14:textId="77777777" w:rsidR="00D617FD" w:rsidRPr="00776802" w:rsidRDefault="00D617FD" w:rsidP="002E3F04">
                                  <w:pPr>
                                    <w:spacing w:line="240" w:lineRule="auto"/>
                                    <w:ind w:firstLine="0"/>
                                    <w:jc w:val="left"/>
                                    <w:rPr>
                                      <w:sz w:val="20"/>
                                      <w:szCs w:val="20"/>
                                    </w:rPr>
                                  </w:pPr>
                                  <w:r>
                                    <w:rPr>
                                      <w:sz w:val="20"/>
                                      <w:szCs w:val="20"/>
                                    </w:rPr>
                                    <w:t xml:space="preserve">Attributes of type </w:t>
                                  </w:r>
                                  <w:r>
                                    <w:rPr>
                                      <w:i/>
                                      <w:sz w:val="20"/>
                                      <w:szCs w:val="20"/>
                                    </w:rPr>
                                    <w:t>String</w:t>
                                  </w:r>
                                  <w:r>
                                    <w:rPr>
                                      <w:sz w:val="20"/>
                                      <w:szCs w:val="20"/>
                                    </w:rPr>
                                    <w:t xml:space="preserve">.   </w:t>
                                  </w:r>
                                </w:p>
                              </w:tc>
                              <w:tc>
                                <w:tcPr>
                                  <w:tcW w:w="5455" w:type="dxa"/>
                                  <w:tcMar>
                                    <w:left w:w="57" w:type="dxa"/>
                                  </w:tcMar>
                                </w:tcPr>
                                <w:p w14:paraId="3C2071D2" w14:textId="77777777" w:rsidR="00D617FD" w:rsidRDefault="00D617FD" w:rsidP="0009457F">
                                  <w:pPr>
                                    <w:spacing w:line="240" w:lineRule="auto"/>
                                    <w:ind w:hanging="5"/>
                                    <w:jc w:val="left"/>
                                    <w:rPr>
                                      <w:sz w:val="20"/>
                                      <w:szCs w:val="20"/>
                                    </w:rPr>
                                  </w:pPr>
                                  <w:r>
                                    <w:rPr>
                                      <w:sz w:val="20"/>
                                      <w:szCs w:val="20"/>
                                    </w:rPr>
                                    <w:t>The rationale for using the String type for most of the class attributes is to move the complexity to the tools to ensure the validity of string values. We envisioned this design from the design pattern (boundary, control, entity) for UML classes in which a tool must enforce the use of legal stereotype strings.</w:t>
                                  </w:r>
                                </w:p>
                              </w:tc>
                            </w:tr>
                            <w:tr w:rsidR="00D617FD" w:rsidRPr="00251F52" w14:paraId="6E3D1652" w14:textId="77777777" w:rsidTr="0009457F">
                              <w:trPr>
                                <w:trHeight w:val="528"/>
                                <w:jc w:val="center"/>
                              </w:trPr>
                              <w:tc>
                                <w:tcPr>
                                  <w:tcW w:w="2494" w:type="dxa"/>
                                  <w:tcMar>
                                    <w:left w:w="57" w:type="dxa"/>
                                  </w:tcMar>
                                </w:tcPr>
                                <w:p w14:paraId="05BECC5B" w14:textId="77777777" w:rsidR="00D617FD" w:rsidRPr="00776802" w:rsidRDefault="00D617FD" w:rsidP="002E3F04">
                                  <w:pPr>
                                    <w:spacing w:line="240" w:lineRule="auto"/>
                                    <w:ind w:firstLine="0"/>
                                    <w:jc w:val="left"/>
                                    <w:rPr>
                                      <w:sz w:val="20"/>
                                      <w:szCs w:val="20"/>
                                    </w:rPr>
                                  </w:pPr>
                                  <w:r>
                                    <w:rPr>
                                      <w:sz w:val="20"/>
                                      <w:szCs w:val="20"/>
                                    </w:rPr>
                                    <w:t>Attribute</w:t>
                                  </w:r>
                                  <w:r>
                                    <w:rPr>
                                      <w:i/>
                                      <w:sz w:val="20"/>
                                      <w:szCs w:val="20"/>
                                    </w:rPr>
                                    <w:t xml:space="preserve"> resourceUR</w:t>
                                  </w:r>
                                  <w:r>
                                    <w:rPr>
                                      <w:sz w:val="20"/>
                                      <w:szCs w:val="20"/>
                                    </w:rPr>
                                    <w:t>I of type URI</w:t>
                                  </w:r>
                                </w:p>
                              </w:tc>
                              <w:tc>
                                <w:tcPr>
                                  <w:tcW w:w="5455" w:type="dxa"/>
                                  <w:tcMar>
                                    <w:left w:w="57" w:type="dxa"/>
                                  </w:tcMar>
                                </w:tcPr>
                                <w:p w14:paraId="03B26799" w14:textId="4B24B891" w:rsidR="00D617FD" w:rsidRDefault="00D617FD" w:rsidP="004F1BC9">
                                  <w:pPr>
                                    <w:spacing w:line="240" w:lineRule="auto"/>
                                    <w:ind w:hanging="5"/>
                                    <w:jc w:val="left"/>
                                    <w:rPr>
                                      <w:rFonts w:eastAsia="SimSun"/>
                                      <w:b/>
                                      <w:bCs/>
                                      <w:sz w:val="20"/>
                                      <w:szCs w:val="20"/>
                                    </w:rPr>
                                  </w:pPr>
                                  <w:r>
                                    <w:rPr>
                                      <w:sz w:val="20"/>
                                      <w:szCs w:val="20"/>
                                    </w:rPr>
                                    <w:t>To specify the exact location of a traceable artifact within a model, such as a locating a requirement inside a document. This is envisioned from the design of Anquetil et al.</w:t>
                                  </w:r>
                                  <w:ins w:id="4857" w:author="Nasser Mustafa [2]" w:date="2018-09-17T10:58:00Z">
                                    <w:r>
                                      <w:t xml:space="preserve"> </w:t>
                                    </w:r>
                                    <w:r>
                                      <w:fldChar w:fldCharType="begin" w:fldLock="1"/>
                                    </w:r>
                                  </w:ins>
                                  <w: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4858" w:author="Nasser Mustafa [2]" w:date="2018-09-17T10:58:00Z">
                                    <w:r>
                                      <w:fldChar w:fldCharType="separate"/>
                                    </w:r>
                                  </w:ins>
                                  <w:r w:rsidRPr="00627C91">
                                    <w:rPr>
                                      <w:noProof/>
                                    </w:rPr>
                                    <w:t>[84]</w:t>
                                  </w:r>
                                  <w:ins w:id="4859" w:author="Nasser Mustafa [2]" w:date="2018-09-17T10:58:00Z">
                                    <w:r>
                                      <w:fldChar w:fldCharType="end"/>
                                    </w:r>
                                    <w:r w:rsidDel="004F1BC9">
                                      <w:rPr>
                                        <w:sz w:val="20"/>
                                        <w:szCs w:val="20"/>
                                      </w:rPr>
                                      <w:t xml:space="preserve"> </w:t>
                                    </w:r>
                                  </w:ins>
                                  <w:del w:id="4860" w:author="Nasser Mustafa [2]" w:date="2018-09-17T10:58:00Z">
                                    <w:r w:rsidDel="004F1BC9">
                                      <w:rPr>
                                        <w:sz w:val="20"/>
                                        <w:szCs w:val="20"/>
                                      </w:rPr>
                                      <w:fldChar w:fldCharType="begin"/>
                                    </w:r>
                                    <w:r w:rsidDel="004F1BC9">
                                      <w:rPr>
                                        <w:sz w:val="20"/>
                                        <w:szCs w:val="20"/>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Del="004F1BC9">
                                      <w:rPr>
                                        <w:sz w:val="20"/>
                                        <w:szCs w:val="20"/>
                                      </w:rPr>
                                      <w:fldChar w:fldCharType="separate"/>
                                    </w:r>
                                    <w:r w:rsidDel="004F1BC9">
                                      <w:rPr>
                                        <w:noProof/>
                                        <w:sz w:val="20"/>
                                        <w:szCs w:val="20"/>
                                      </w:rPr>
                                      <w:delText>[</w:delText>
                                    </w:r>
                                    <w:r w:rsidDel="004F1BC9">
                                      <w:fldChar w:fldCharType="begin"/>
                                    </w:r>
                                    <w:r w:rsidDel="004F1BC9">
                                      <w:delInstrText xml:space="preserve"> HYPERLINK \l "_ENREF_6" \o "Anquetil, 2010 #129" </w:delInstrText>
                                    </w:r>
                                    <w:r w:rsidDel="004F1BC9">
                                      <w:fldChar w:fldCharType="separate"/>
                                    </w:r>
                                    <w:r w:rsidDel="004F1BC9">
                                      <w:rPr>
                                        <w:noProof/>
                                        <w:sz w:val="20"/>
                                        <w:szCs w:val="20"/>
                                      </w:rPr>
                                      <w:delText>6</w:delText>
                                    </w:r>
                                    <w:r w:rsidDel="004F1BC9">
                                      <w:rPr>
                                        <w:noProof/>
                                        <w:sz w:val="20"/>
                                        <w:szCs w:val="20"/>
                                      </w:rPr>
                                      <w:fldChar w:fldCharType="end"/>
                                    </w:r>
                                    <w:r w:rsidDel="004F1BC9">
                                      <w:rPr>
                                        <w:noProof/>
                                        <w:sz w:val="20"/>
                                        <w:szCs w:val="20"/>
                                      </w:rPr>
                                      <w:delText>]</w:delText>
                                    </w:r>
                                    <w:r w:rsidDel="004F1BC9">
                                      <w:rPr>
                                        <w:sz w:val="20"/>
                                        <w:szCs w:val="20"/>
                                      </w:rPr>
                                      <w:fldChar w:fldCharType="end"/>
                                    </w:r>
                                  </w:del>
                                </w:p>
                              </w:tc>
                            </w:tr>
                            <w:bookmarkEnd w:id="4855"/>
                            <w:bookmarkEnd w:id="4856"/>
                          </w:tbl>
                          <w:p w14:paraId="388E3B67" w14:textId="77777777" w:rsidR="00D617FD" w:rsidRDefault="00D617FD" w:rsidP="005E0EF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9EBC51" id="Text Box 114" o:spid="_x0000_s1053" type="#_x0000_t202" style="position:absolute;left:0;text-align:left;margin-left:-8.4pt;margin-top:-.05pt;width:455pt;height:478.8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0fiAIAABs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" stroked="f">
                <v:textbox>
                  <w:txbxContent>
                    <w:p w14:paraId="7CCC8E20" w14:textId="29A5F4E3" w:rsidR="00D617FD" w:rsidRPr="00B57874" w:rsidRDefault="00D617FD" w:rsidP="005E0EFF">
                      <w:pPr>
                        <w:pStyle w:val="Caption"/>
                        <w:rPr>
                          <w:szCs w:val="24"/>
                        </w:rPr>
                      </w:pPr>
                      <w:bookmarkStart w:id="4861" w:name="_Ref482927698"/>
                      <w:bookmarkStart w:id="4862" w:name="_Toc525723632"/>
                      <w:bookmarkStart w:id="4863" w:name="_Ref421492651"/>
                      <w:bookmarkStart w:id="4864" w:name="_Toc421413016"/>
                      <w:r w:rsidRPr="00B57874">
                        <w:rPr>
                          <w:szCs w:val="24"/>
                        </w:rPr>
                        <w:t xml:space="preserve">Table </w:t>
                      </w:r>
                      <w:r w:rsidRPr="00B57874">
                        <w:rPr>
                          <w:szCs w:val="24"/>
                        </w:rPr>
                        <w:fldChar w:fldCharType="begin"/>
                      </w:r>
                      <w:r w:rsidRPr="00B57874">
                        <w:rPr>
                          <w:szCs w:val="24"/>
                        </w:rPr>
                        <w:instrText xml:space="preserve"> SEQ Table \* ARABIC </w:instrText>
                      </w:r>
                      <w:r w:rsidRPr="00B57874">
                        <w:rPr>
                          <w:szCs w:val="24"/>
                        </w:rPr>
                        <w:fldChar w:fldCharType="separate"/>
                      </w:r>
                      <w:r>
                        <w:rPr>
                          <w:noProof/>
                          <w:szCs w:val="24"/>
                        </w:rPr>
                        <w:t>13</w:t>
                      </w:r>
                      <w:r w:rsidRPr="00B57874">
                        <w:rPr>
                          <w:szCs w:val="24"/>
                        </w:rPr>
                        <w:fldChar w:fldCharType="end"/>
                      </w:r>
                      <w:bookmarkEnd w:id="4861"/>
                      <w:r w:rsidRPr="00B57874">
                        <w:rPr>
                          <w:szCs w:val="24"/>
                        </w:rPr>
                        <w:t>: Traceability Model design rationale</w:t>
                      </w:r>
                      <w:bookmarkEnd w:id="4862"/>
                    </w:p>
                    <w:tbl>
                      <w:tblPr>
                        <w:tblStyle w:val="TableGrid"/>
                        <w:tblW w:w="0" w:type="auto"/>
                        <w:jc w:val="center"/>
                        <w:tblCellMar>
                          <w:left w:w="28" w:type="dxa"/>
                          <w:right w:w="28" w:type="dxa"/>
                        </w:tblCellMar>
                        <w:tblLook w:val="04A0" w:firstRow="1" w:lastRow="0" w:firstColumn="1" w:lastColumn="0" w:noHBand="0" w:noVBand="1"/>
                      </w:tblPr>
                      <w:tblGrid>
                        <w:gridCol w:w="2494"/>
                        <w:gridCol w:w="5455"/>
                      </w:tblGrid>
                      <w:tr w:rsidR="00D617FD" w:rsidRPr="00B96CF1" w14:paraId="6DCBBB91" w14:textId="77777777" w:rsidTr="0009457F">
                        <w:trPr>
                          <w:jc w:val="center"/>
                        </w:trPr>
                        <w:tc>
                          <w:tcPr>
                            <w:tcW w:w="2494" w:type="dxa"/>
                          </w:tcPr>
                          <w:p w14:paraId="4E755A09" w14:textId="77777777" w:rsidR="00D617FD" w:rsidRPr="00776802" w:rsidRDefault="00D617FD" w:rsidP="002E3F04">
                            <w:pPr>
                              <w:pStyle w:val="ListParagraph"/>
                              <w:spacing w:line="240" w:lineRule="auto"/>
                              <w:ind w:left="0" w:firstLine="55"/>
                              <w:rPr>
                                <w:color w:val="000000" w:themeColor="text1"/>
                                <w:sz w:val="20"/>
                                <w:szCs w:val="20"/>
                              </w:rPr>
                            </w:pPr>
                            <w:r>
                              <w:rPr>
                                <w:rFonts w:eastAsiaTheme="minorHAnsi"/>
                                <w:color w:val="000000" w:themeColor="text1"/>
                                <w:sz w:val="20"/>
                                <w:szCs w:val="20"/>
                                <w:lang w:val="en-CA"/>
                              </w:rPr>
                              <w:t>Class/Association/Attribute</w:t>
                            </w:r>
                          </w:p>
                        </w:tc>
                        <w:tc>
                          <w:tcPr>
                            <w:tcW w:w="5455" w:type="dxa"/>
                          </w:tcPr>
                          <w:p w14:paraId="070BE137" w14:textId="77777777" w:rsidR="00D617FD" w:rsidRPr="00776802" w:rsidRDefault="00D617FD" w:rsidP="0009457F">
                            <w:pPr>
                              <w:spacing w:line="240" w:lineRule="auto"/>
                              <w:jc w:val="left"/>
                              <w:rPr>
                                <w:color w:val="000000" w:themeColor="text1"/>
                                <w:sz w:val="20"/>
                                <w:szCs w:val="20"/>
                              </w:rPr>
                            </w:pPr>
                            <w:r>
                              <w:rPr>
                                <w:color w:val="000000" w:themeColor="text1"/>
                                <w:sz w:val="20"/>
                                <w:szCs w:val="20"/>
                              </w:rPr>
                              <w:t>Design rationale</w:t>
                            </w:r>
                          </w:p>
                        </w:tc>
                      </w:tr>
                      <w:tr w:rsidR="00D617FD" w:rsidRPr="00B96CF1" w14:paraId="230FBF3E" w14:textId="77777777" w:rsidTr="0009457F">
                        <w:trPr>
                          <w:jc w:val="center"/>
                        </w:trPr>
                        <w:tc>
                          <w:tcPr>
                            <w:tcW w:w="2494" w:type="dxa"/>
                            <w:tcMar>
                              <w:left w:w="57" w:type="dxa"/>
                            </w:tcMar>
                          </w:tcPr>
                          <w:p w14:paraId="3BE7998B" w14:textId="77777777" w:rsidR="00D617FD" w:rsidRPr="00776802" w:rsidRDefault="00D617FD" w:rsidP="002E3F04">
                            <w:pPr>
                              <w:spacing w:line="240" w:lineRule="auto"/>
                              <w:ind w:firstLine="55"/>
                              <w:jc w:val="left"/>
                              <w:rPr>
                                <w:sz w:val="20"/>
                                <w:szCs w:val="20"/>
                              </w:rPr>
                            </w:pPr>
                            <w:r>
                              <w:rPr>
                                <w:i/>
                                <w:sz w:val="20"/>
                                <w:szCs w:val="20"/>
                              </w:rPr>
                              <w:t xml:space="preserve">TraceabilityRoot </w:t>
                            </w:r>
                            <w:r>
                              <w:rPr>
                                <w:sz w:val="20"/>
                                <w:szCs w:val="20"/>
                              </w:rPr>
                              <w:t>class</w:t>
                            </w:r>
                          </w:p>
                        </w:tc>
                        <w:tc>
                          <w:tcPr>
                            <w:tcW w:w="5455" w:type="dxa"/>
                            <w:tcMar>
                              <w:left w:w="57" w:type="dxa"/>
                            </w:tcMar>
                          </w:tcPr>
                          <w:p w14:paraId="3EFA4AAE" w14:textId="77777777" w:rsidR="00D617FD" w:rsidRPr="00776802" w:rsidRDefault="00D617FD" w:rsidP="0009457F">
                            <w:pPr>
                              <w:spacing w:line="240" w:lineRule="auto"/>
                              <w:ind w:hanging="5"/>
                              <w:jc w:val="left"/>
                              <w:rPr>
                                <w:sz w:val="20"/>
                                <w:szCs w:val="20"/>
                              </w:rPr>
                            </w:pPr>
                            <w:r>
                              <w:rPr>
                                <w:sz w:val="20"/>
                                <w:szCs w:val="20"/>
                              </w:rPr>
                              <w:t>To hold the traceability information (i.e., traces, artifacts, trace links) of systems under study.</w:t>
                            </w:r>
                          </w:p>
                        </w:tc>
                      </w:tr>
                      <w:tr w:rsidR="00D617FD" w:rsidRPr="00B96CF1" w14:paraId="6B0F5411" w14:textId="77777777" w:rsidTr="0009457F">
                        <w:trPr>
                          <w:trHeight w:val="290"/>
                          <w:jc w:val="center"/>
                        </w:trPr>
                        <w:tc>
                          <w:tcPr>
                            <w:tcW w:w="2494" w:type="dxa"/>
                            <w:tcMar>
                              <w:left w:w="57" w:type="dxa"/>
                            </w:tcMar>
                          </w:tcPr>
                          <w:p w14:paraId="2E2872AF" w14:textId="77777777" w:rsidR="00D617FD" w:rsidRPr="00776802" w:rsidRDefault="00D617FD" w:rsidP="002E3F04">
                            <w:pPr>
                              <w:spacing w:line="240" w:lineRule="auto"/>
                              <w:ind w:firstLine="55"/>
                              <w:jc w:val="left"/>
                              <w:rPr>
                                <w:sz w:val="20"/>
                                <w:szCs w:val="20"/>
                              </w:rPr>
                            </w:pPr>
                            <w:r>
                              <w:rPr>
                                <w:i/>
                                <w:sz w:val="20"/>
                                <w:szCs w:val="20"/>
                              </w:rPr>
                              <w:t>TraceLink</w:t>
                            </w:r>
                            <w:r>
                              <w:rPr>
                                <w:sz w:val="20"/>
                                <w:szCs w:val="20"/>
                              </w:rPr>
                              <w:t xml:space="preserve"> class</w:t>
                            </w:r>
                          </w:p>
                        </w:tc>
                        <w:tc>
                          <w:tcPr>
                            <w:tcW w:w="5455" w:type="dxa"/>
                            <w:tcMar>
                              <w:left w:w="57" w:type="dxa"/>
                            </w:tcMar>
                          </w:tcPr>
                          <w:p w14:paraId="60C47026" w14:textId="77777777" w:rsidR="00D617FD" w:rsidRPr="00776802" w:rsidRDefault="00D617FD" w:rsidP="0009457F">
                            <w:pPr>
                              <w:spacing w:line="240" w:lineRule="auto"/>
                              <w:ind w:hanging="5"/>
                              <w:jc w:val="left"/>
                              <w:rPr>
                                <w:sz w:val="20"/>
                                <w:szCs w:val="20"/>
                              </w:rPr>
                            </w:pPr>
                            <w:r>
                              <w:rPr>
                                <w:sz w:val="20"/>
                                <w:szCs w:val="20"/>
                              </w:rPr>
                              <w:t>To provide a link between a source and a target artifact.</w:t>
                            </w:r>
                          </w:p>
                        </w:tc>
                      </w:tr>
                      <w:tr w:rsidR="00D617FD" w:rsidRPr="00B96CF1" w14:paraId="6C3F6FEC" w14:textId="77777777" w:rsidTr="0009457F">
                        <w:trPr>
                          <w:trHeight w:val="351"/>
                          <w:jc w:val="center"/>
                        </w:trPr>
                        <w:tc>
                          <w:tcPr>
                            <w:tcW w:w="2494" w:type="dxa"/>
                            <w:tcMar>
                              <w:left w:w="57" w:type="dxa"/>
                            </w:tcMar>
                          </w:tcPr>
                          <w:p w14:paraId="46191074" w14:textId="77777777" w:rsidR="00D617FD" w:rsidRPr="00776802" w:rsidRDefault="00D617FD" w:rsidP="002E3F04">
                            <w:pPr>
                              <w:spacing w:line="240" w:lineRule="auto"/>
                              <w:ind w:firstLine="55"/>
                              <w:jc w:val="left"/>
                              <w:rPr>
                                <w:sz w:val="20"/>
                                <w:szCs w:val="20"/>
                              </w:rPr>
                            </w:pPr>
                            <w:r>
                              <w:rPr>
                                <w:i/>
                                <w:sz w:val="20"/>
                                <w:szCs w:val="20"/>
                              </w:rPr>
                              <w:t>Trace</w:t>
                            </w:r>
                            <w:r>
                              <w:rPr>
                                <w:sz w:val="20"/>
                                <w:szCs w:val="20"/>
                              </w:rPr>
                              <w:t xml:space="preserve"> class</w:t>
                            </w:r>
                          </w:p>
                        </w:tc>
                        <w:tc>
                          <w:tcPr>
                            <w:tcW w:w="5455" w:type="dxa"/>
                            <w:tcMar>
                              <w:left w:w="57" w:type="dxa"/>
                            </w:tcMar>
                          </w:tcPr>
                          <w:p w14:paraId="4A990AC8" w14:textId="77777777" w:rsidR="00D617FD" w:rsidRPr="00776802" w:rsidRDefault="00D617FD" w:rsidP="0009457F">
                            <w:pPr>
                              <w:pStyle w:val="ListParagraph"/>
                              <w:spacing w:line="240" w:lineRule="auto"/>
                              <w:ind w:left="0" w:hanging="5"/>
                              <w:rPr>
                                <w:sz w:val="20"/>
                                <w:szCs w:val="20"/>
                              </w:rPr>
                            </w:pPr>
                            <w:r>
                              <w:rPr>
                                <w:sz w:val="20"/>
                                <w:szCs w:val="20"/>
                              </w:rPr>
                              <w:t xml:space="preserve">To hold a sequence of traced elements (i.e., artifacts or trace links).   </w:t>
                            </w:r>
                          </w:p>
                        </w:tc>
                      </w:tr>
                      <w:tr w:rsidR="00D617FD" w:rsidRPr="00B96CF1" w14:paraId="35EE7D95" w14:textId="77777777" w:rsidTr="0009457F">
                        <w:trPr>
                          <w:jc w:val="center"/>
                        </w:trPr>
                        <w:tc>
                          <w:tcPr>
                            <w:tcW w:w="2494" w:type="dxa"/>
                            <w:tcMar>
                              <w:left w:w="57" w:type="dxa"/>
                            </w:tcMar>
                          </w:tcPr>
                          <w:p w14:paraId="58B5A5B2" w14:textId="77777777" w:rsidR="00D617FD" w:rsidRPr="00776802" w:rsidRDefault="00D617FD" w:rsidP="002E3F04">
                            <w:pPr>
                              <w:spacing w:line="240" w:lineRule="auto"/>
                              <w:ind w:firstLine="55"/>
                              <w:jc w:val="left"/>
                              <w:rPr>
                                <w:sz w:val="20"/>
                                <w:szCs w:val="20"/>
                              </w:rPr>
                            </w:pPr>
                            <w:r>
                              <w:rPr>
                                <w:i/>
                                <w:sz w:val="20"/>
                                <w:szCs w:val="20"/>
                              </w:rPr>
                              <w:t xml:space="preserve">Constraint </w:t>
                            </w:r>
                            <w:r>
                              <w:rPr>
                                <w:sz w:val="20"/>
                                <w:szCs w:val="20"/>
                              </w:rPr>
                              <w:t>class</w:t>
                            </w:r>
                          </w:p>
                        </w:tc>
                        <w:tc>
                          <w:tcPr>
                            <w:tcW w:w="5455" w:type="dxa"/>
                            <w:tcMar>
                              <w:left w:w="57" w:type="dxa"/>
                            </w:tcMar>
                          </w:tcPr>
                          <w:p w14:paraId="4BA28C55" w14:textId="77777777" w:rsidR="00D617FD" w:rsidRPr="00776802" w:rsidRDefault="00D617FD" w:rsidP="0009457F">
                            <w:pPr>
                              <w:spacing w:line="240" w:lineRule="auto"/>
                              <w:ind w:hanging="5"/>
                              <w:jc w:val="left"/>
                              <w:rPr>
                                <w:color w:val="000000" w:themeColor="text1"/>
                                <w:sz w:val="20"/>
                                <w:szCs w:val="20"/>
                              </w:rPr>
                            </w:pPr>
                            <w:r>
                              <w:rPr>
                                <w:sz w:val="20"/>
                                <w:szCs w:val="20"/>
                              </w:rPr>
                              <w:t xml:space="preserve">To provide flexibility and extensibility to the traceability model by applying any number of constraints on an artifact, trace link, or trace through the </w:t>
                            </w:r>
                            <w:r>
                              <w:rPr>
                                <w:i/>
                                <w:sz w:val="20"/>
                                <w:szCs w:val="20"/>
                              </w:rPr>
                              <w:t>TraceElemen</w:t>
                            </w:r>
                            <w:r>
                              <w:rPr>
                                <w:sz w:val="20"/>
                                <w:szCs w:val="20"/>
                              </w:rPr>
                              <w:t>t class. I</w:t>
                            </w:r>
                            <w:r>
                              <w:rPr>
                                <w:color w:val="000000" w:themeColor="text1"/>
                                <w:sz w:val="20"/>
                                <w:szCs w:val="20"/>
                              </w:rPr>
                              <w:t xml:space="preserve">nstances whose constraints are violated can be dealt with automatically. </w:t>
                            </w:r>
                          </w:p>
                        </w:tc>
                      </w:tr>
                      <w:tr w:rsidR="00D617FD" w:rsidRPr="00B96CF1" w14:paraId="3956A699" w14:textId="77777777" w:rsidTr="0009457F">
                        <w:trPr>
                          <w:jc w:val="center"/>
                        </w:trPr>
                        <w:tc>
                          <w:tcPr>
                            <w:tcW w:w="2494" w:type="dxa"/>
                            <w:tcMar>
                              <w:left w:w="57" w:type="dxa"/>
                            </w:tcMar>
                          </w:tcPr>
                          <w:p w14:paraId="19549BC4" w14:textId="77777777" w:rsidR="00D617FD" w:rsidRPr="00776802" w:rsidRDefault="00D617FD" w:rsidP="002E3F04">
                            <w:pPr>
                              <w:spacing w:line="240" w:lineRule="auto"/>
                              <w:ind w:firstLine="0"/>
                              <w:jc w:val="left"/>
                              <w:rPr>
                                <w:sz w:val="20"/>
                                <w:szCs w:val="20"/>
                              </w:rPr>
                            </w:pPr>
                            <w:r>
                              <w:rPr>
                                <w:i/>
                                <w:sz w:val="20"/>
                                <w:szCs w:val="20"/>
                              </w:rPr>
                              <w:t xml:space="preserve">Characterization </w:t>
                            </w:r>
                            <w:r>
                              <w:rPr>
                                <w:sz w:val="20"/>
                                <w:szCs w:val="20"/>
                              </w:rPr>
                              <w:t>class</w:t>
                            </w:r>
                          </w:p>
                        </w:tc>
                        <w:tc>
                          <w:tcPr>
                            <w:tcW w:w="5455" w:type="dxa"/>
                            <w:tcMar>
                              <w:left w:w="57" w:type="dxa"/>
                            </w:tcMar>
                          </w:tcPr>
                          <w:p w14:paraId="5DE8717D" w14:textId="77777777" w:rsidR="00D617FD" w:rsidRPr="00776802" w:rsidRDefault="00D617FD" w:rsidP="0009457F">
                            <w:pPr>
                              <w:pStyle w:val="ListParagraph"/>
                              <w:spacing w:line="240" w:lineRule="auto"/>
                              <w:ind w:left="0" w:hanging="5"/>
                              <w:rPr>
                                <w:sz w:val="20"/>
                                <w:szCs w:val="20"/>
                              </w:rPr>
                            </w:pPr>
                            <w:r>
                              <w:rPr>
                                <w:sz w:val="20"/>
                                <w:szCs w:val="20"/>
                              </w:rPr>
                              <w:t xml:space="preserve">To provide flexibility and extensibility to the traceability model by applying any number of characterizations to an artifact, trace link, or trace through the </w:t>
                            </w:r>
                            <w:r>
                              <w:rPr>
                                <w:i/>
                                <w:sz w:val="20"/>
                                <w:szCs w:val="20"/>
                              </w:rPr>
                              <w:t>TraceElement</w:t>
                            </w:r>
                            <w:r>
                              <w:rPr>
                                <w:sz w:val="20"/>
                                <w:szCs w:val="20"/>
                              </w:rPr>
                              <w:t xml:space="preserve"> class.</w:t>
                            </w:r>
                          </w:p>
                        </w:tc>
                      </w:tr>
                      <w:tr w:rsidR="00D617FD" w:rsidRPr="00B96CF1" w14:paraId="1DAA929D" w14:textId="77777777" w:rsidTr="0009457F">
                        <w:trPr>
                          <w:jc w:val="center"/>
                        </w:trPr>
                        <w:tc>
                          <w:tcPr>
                            <w:tcW w:w="2494" w:type="dxa"/>
                            <w:tcMar>
                              <w:left w:w="57" w:type="dxa"/>
                            </w:tcMar>
                          </w:tcPr>
                          <w:p w14:paraId="4C41FB6C" w14:textId="77777777" w:rsidR="00D617FD" w:rsidRDefault="00D617FD" w:rsidP="002E3F04">
                            <w:pPr>
                              <w:spacing w:line="240" w:lineRule="auto"/>
                              <w:ind w:firstLine="0"/>
                              <w:jc w:val="left"/>
                              <w:rPr>
                                <w:i/>
                                <w:sz w:val="20"/>
                                <w:szCs w:val="20"/>
                              </w:rPr>
                            </w:pPr>
                            <w:r>
                              <w:rPr>
                                <w:i/>
                                <w:sz w:val="20"/>
                                <w:szCs w:val="20"/>
                              </w:rPr>
                              <w:t>Version Class</w:t>
                            </w:r>
                          </w:p>
                        </w:tc>
                        <w:tc>
                          <w:tcPr>
                            <w:tcW w:w="5455" w:type="dxa"/>
                            <w:tcMar>
                              <w:left w:w="57" w:type="dxa"/>
                            </w:tcMar>
                          </w:tcPr>
                          <w:p w14:paraId="1A572EC9" w14:textId="77777777" w:rsidR="00D617FD" w:rsidRDefault="00D617FD" w:rsidP="0009457F">
                            <w:pPr>
                              <w:pStyle w:val="ListParagraph"/>
                              <w:spacing w:line="240" w:lineRule="auto"/>
                              <w:ind w:left="0" w:hanging="5"/>
                              <w:rPr>
                                <w:sz w:val="20"/>
                                <w:szCs w:val="20"/>
                              </w:rPr>
                            </w:pPr>
                            <w:r>
                              <w:rPr>
                                <w:sz w:val="20"/>
                                <w:szCs w:val="20"/>
                              </w:rPr>
                              <w:t>To provide flexibility for capturing historical data about artifacts, trace links, or transformations.</w:t>
                            </w:r>
                          </w:p>
                        </w:tc>
                      </w:tr>
                      <w:tr w:rsidR="00D617FD" w:rsidRPr="00B96CF1" w14:paraId="57106974" w14:textId="77777777" w:rsidTr="0009457F">
                        <w:trPr>
                          <w:trHeight w:val="706"/>
                          <w:jc w:val="center"/>
                        </w:trPr>
                        <w:tc>
                          <w:tcPr>
                            <w:tcW w:w="2494" w:type="dxa"/>
                            <w:tcMar>
                              <w:left w:w="57" w:type="dxa"/>
                            </w:tcMar>
                          </w:tcPr>
                          <w:p w14:paraId="33C7505A" w14:textId="77777777" w:rsidR="00D617FD" w:rsidRPr="00776802" w:rsidRDefault="00D617FD" w:rsidP="002E3F04">
                            <w:pPr>
                              <w:spacing w:line="240" w:lineRule="auto"/>
                              <w:ind w:firstLine="0"/>
                              <w:jc w:val="left"/>
                              <w:rPr>
                                <w:sz w:val="20"/>
                                <w:szCs w:val="20"/>
                              </w:rPr>
                            </w:pPr>
                            <w:r>
                              <w:rPr>
                                <w:i/>
                                <w:sz w:val="20"/>
                                <w:szCs w:val="20"/>
                              </w:rPr>
                              <w:t xml:space="preserve">TraceElement </w:t>
                            </w:r>
                            <w:r>
                              <w:rPr>
                                <w:sz w:val="20"/>
                                <w:szCs w:val="20"/>
                              </w:rPr>
                              <w:t>class</w:t>
                            </w:r>
                          </w:p>
                        </w:tc>
                        <w:tc>
                          <w:tcPr>
                            <w:tcW w:w="5455" w:type="dxa"/>
                            <w:tcMar>
                              <w:left w:w="57" w:type="dxa"/>
                            </w:tcMar>
                          </w:tcPr>
                          <w:p w14:paraId="006252D5" w14:textId="77777777" w:rsidR="00D617FD" w:rsidRDefault="00D617FD" w:rsidP="0009457F">
                            <w:pPr>
                              <w:pStyle w:val="ListParagraph"/>
                              <w:spacing w:line="240" w:lineRule="auto"/>
                              <w:ind w:left="0" w:hanging="5"/>
                              <w:rPr>
                                <w:sz w:val="20"/>
                                <w:szCs w:val="20"/>
                              </w:rPr>
                            </w:pPr>
                            <w:r>
                              <w:rPr>
                                <w:sz w:val="20"/>
                                <w:szCs w:val="20"/>
                              </w:rPr>
                              <w:t xml:space="preserve">A generalization of </w:t>
                            </w:r>
                            <w:r>
                              <w:rPr>
                                <w:i/>
                                <w:sz w:val="20"/>
                                <w:szCs w:val="20"/>
                              </w:rPr>
                              <w:t xml:space="preserve">Artifact, TraceLink, </w:t>
                            </w:r>
                            <w:r>
                              <w:rPr>
                                <w:sz w:val="20"/>
                                <w:szCs w:val="20"/>
                              </w:rPr>
                              <w:t>and</w:t>
                            </w:r>
                            <w:r>
                              <w:rPr>
                                <w:i/>
                                <w:sz w:val="20"/>
                                <w:szCs w:val="20"/>
                              </w:rPr>
                              <w:t xml:space="preserve"> Trace</w:t>
                            </w:r>
                            <w:r>
                              <w:rPr>
                                <w:sz w:val="20"/>
                                <w:szCs w:val="20"/>
                              </w:rPr>
                              <w:t xml:space="preserve"> classes. Its purpose is to simplify the traceability model design by allowing a characterization of any instance of an </w:t>
                            </w:r>
                            <w:r>
                              <w:rPr>
                                <w:i/>
                                <w:sz w:val="20"/>
                                <w:szCs w:val="20"/>
                              </w:rPr>
                              <w:t>Artifact</w:t>
                            </w:r>
                            <w:r>
                              <w:rPr>
                                <w:sz w:val="20"/>
                                <w:szCs w:val="20"/>
                              </w:rPr>
                              <w:t xml:space="preserve">, </w:t>
                            </w:r>
                            <w:r>
                              <w:rPr>
                                <w:i/>
                                <w:sz w:val="20"/>
                                <w:szCs w:val="20"/>
                              </w:rPr>
                              <w:t>TraceLink,</w:t>
                            </w:r>
                            <w:r>
                              <w:rPr>
                                <w:sz w:val="20"/>
                                <w:szCs w:val="20"/>
                              </w:rPr>
                              <w:t xml:space="preserve"> or </w:t>
                            </w:r>
                            <w:r>
                              <w:rPr>
                                <w:i/>
                                <w:sz w:val="20"/>
                                <w:szCs w:val="20"/>
                              </w:rPr>
                              <w:t>Trace</w:t>
                            </w:r>
                            <w:r>
                              <w:rPr>
                                <w:sz w:val="20"/>
                                <w:szCs w:val="20"/>
                              </w:rPr>
                              <w:t>, and imposing constraints on these classes.</w:t>
                            </w:r>
                          </w:p>
                        </w:tc>
                      </w:tr>
                      <w:tr w:rsidR="00D617FD" w:rsidRPr="00B96CF1" w14:paraId="2875C8AC" w14:textId="77777777" w:rsidTr="0009457F">
                        <w:trPr>
                          <w:jc w:val="center"/>
                        </w:trPr>
                        <w:tc>
                          <w:tcPr>
                            <w:tcW w:w="2494" w:type="dxa"/>
                            <w:tcMar>
                              <w:left w:w="57" w:type="dxa"/>
                            </w:tcMar>
                          </w:tcPr>
                          <w:p w14:paraId="2BAA6A33" w14:textId="77777777" w:rsidR="00D617FD" w:rsidRPr="00776802" w:rsidRDefault="00D617FD" w:rsidP="002E3F04">
                            <w:pPr>
                              <w:pStyle w:val="ListParagraph"/>
                              <w:spacing w:line="240" w:lineRule="auto"/>
                              <w:ind w:left="0" w:firstLine="0"/>
                              <w:rPr>
                                <w:sz w:val="20"/>
                                <w:szCs w:val="20"/>
                              </w:rPr>
                            </w:pPr>
                            <w:r>
                              <w:rPr>
                                <w:sz w:val="20"/>
                                <w:szCs w:val="20"/>
                              </w:rPr>
                              <w:t xml:space="preserve">Associations between </w:t>
                            </w:r>
                            <w:r>
                              <w:rPr>
                                <w:i/>
                                <w:sz w:val="20"/>
                                <w:szCs w:val="20"/>
                              </w:rPr>
                              <w:t>Artifact</w:t>
                            </w:r>
                            <w:r>
                              <w:rPr>
                                <w:sz w:val="20"/>
                                <w:szCs w:val="20"/>
                              </w:rPr>
                              <w:t xml:space="preserve"> and </w:t>
                            </w:r>
                            <w:r>
                              <w:rPr>
                                <w:i/>
                                <w:sz w:val="20"/>
                                <w:szCs w:val="20"/>
                              </w:rPr>
                              <w:t>TraceLink</w:t>
                            </w:r>
                            <w:r>
                              <w:rPr>
                                <w:sz w:val="20"/>
                                <w:szCs w:val="20"/>
                              </w:rPr>
                              <w:t xml:space="preserve"> classes</w:t>
                            </w:r>
                          </w:p>
                        </w:tc>
                        <w:tc>
                          <w:tcPr>
                            <w:tcW w:w="5455" w:type="dxa"/>
                            <w:tcMar>
                              <w:left w:w="57" w:type="dxa"/>
                            </w:tcMar>
                          </w:tcPr>
                          <w:p w14:paraId="43B8ED56" w14:textId="77777777" w:rsidR="00D617FD" w:rsidRDefault="00D617FD" w:rsidP="0009457F">
                            <w:pPr>
                              <w:spacing w:line="240" w:lineRule="auto"/>
                              <w:ind w:hanging="5"/>
                              <w:jc w:val="left"/>
                              <w:rPr>
                                <w:sz w:val="20"/>
                                <w:szCs w:val="20"/>
                              </w:rPr>
                            </w:pPr>
                            <w:r>
                              <w:rPr>
                                <w:sz w:val="20"/>
                                <w:szCs w:val="20"/>
                              </w:rPr>
                              <w:t>To allow one-to-one, one-to-many, and many-to-many relationship between source and target artifacts. In addition, it provides a direction for the association (i.e., which artifact is a source and which artifact is a target).</w:t>
                            </w:r>
                          </w:p>
                        </w:tc>
                      </w:tr>
                      <w:tr w:rsidR="00D617FD" w:rsidRPr="00B96CF1" w14:paraId="50ADBDB7" w14:textId="77777777" w:rsidTr="0009457F">
                        <w:trPr>
                          <w:jc w:val="center"/>
                        </w:trPr>
                        <w:tc>
                          <w:tcPr>
                            <w:tcW w:w="2494" w:type="dxa"/>
                            <w:tcMar>
                              <w:left w:w="57" w:type="dxa"/>
                            </w:tcMar>
                          </w:tcPr>
                          <w:p w14:paraId="49A02C73" w14:textId="77777777" w:rsidR="00D617FD" w:rsidRPr="00776802" w:rsidRDefault="00D617FD" w:rsidP="002E3F04">
                            <w:pPr>
                              <w:spacing w:line="240" w:lineRule="auto"/>
                              <w:ind w:firstLine="0"/>
                              <w:jc w:val="left"/>
                              <w:rPr>
                                <w:sz w:val="20"/>
                                <w:szCs w:val="20"/>
                              </w:rPr>
                            </w:pPr>
                            <w:r>
                              <w:rPr>
                                <w:sz w:val="20"/>
                                <w:szCs w:val="20"/>
                              </w:rPr>
                              <w:t xml:space="preserve">Association between </w:t>
                            </w:r>
                            <w:r>
                              <w:rPr>
                                <w:i/>
                                <w:sz w:val="20"/>
                                <w:szCs w:val="20"/>
                              </w:rPr>
                              <w:t xml:space="preserve">Trace </w:t>
                            </w:r>
                            <w:r>
                              <w:rPr>
                                <w:sz w:val="20"/>
                                <w:szCs w:val="20"/>
                              </w:rPr>
                              <w:t xml:space="preserve">and </w:t>
                            </w:r>
                            <w:r>
                              <w:rPr>
                                <w:i/>
                                <w:sz w:val="20"/>
                                <w:szCs w:val="20"/>
                              </w:rPr>
                              <w:t xml:space="preserve">TraceElement </w:t>
                            </w:r>
                            <w:r>
                              <w:rPr>
                                <w:sz w:val="20"/>
                                <w:szCs w:val="20"/>
                              </w:rPr>
                              <w:t>classes</w:t>
                            </w:r>
                          </w:p>
                        </w:tc>
                        <w:tc>
                          <w:tcPr>
                            <w:tcW w:w="5455" w:type="dxa"/>
                            <w:tcMar>
                              <w:left w:w="57" w:type="dxa"/>
                            </w:tcMar>
                          </w:tcPr>
                          <w:p w14:paraId="20D619F0" w14:textId="77777777" w:rsidR="00D617FD" w:rsidRPr="00776802" w:rsidRDefault="00D617FD" w:rsidP="0009457F">
                            <w:pPr>
                              <w:spacing w:line="240" w:lineRule="auto"/>
                              <w:ind w:hanging="5"/>
                              <w:jc w:val="left"/>
                              <w:rPr>
                                <w:sz w:val="20"/>
                                <w:szCs w:val="20"/>
                              </w:rPr>
                            </w:pPr>
                            <w:r>
                              <w:rPr>
                                <w:sz w:val="20"/>
                                <w:szCs w:val="20"/>
                              </w:rPr>
                              <w:t xml:space="preserve">To constrain the generated sequence of trace elements in case of model transformation to be an ordered set of either artifacts or trace links, and forbid any mix of them. </w:t>
                            </w:r>
                          </w:p>
                        </w:tc>
                      </w:tr>
                      <w:tr w:rsidR="00D617FD" w:rsidRPr="00B96CF1" w14:paraId="42ACA4A6" w14:textId="77777777" w:rsidTr="0009457F">
                        <w:trPr>
                          <w:jc w:val="center"/>
                        </w:trPr>
                        <w:tc>
                          <w:tcPr>
                            <w:tcW w:w="2494" w:type="dxa"/>
                            <w:tcMar>
                              <w:left w:w="57" w:type="dxa"/>
                            </w:tcMar>
                          </w:tcPr>
                          <w:p w14:paraId="3453F1CB" w14:textId="77777777" w:rsidR="00D617FD" w:rsidRPr="00776802" w:rsidRDefault="00D617FD" w:rsidP="002E3F04">
                            <w:pPr>
                              <w:spacing w:line="240" w:lineRule="auto"/>
                              <w:ind w:firstLine="0"/>
                              <w:jc w:val="left"/>
                              <w:rPr>
                                <w:sz w:val="20"/>
                                <w:szCs w:val="20"/>
                              </w:rPr>
                            </w:pPr>
                            <w:r>
                              <w:rPr>
                                <w:sz w:val="20"/>
                                <w:szCs w:val="20"/>
                              </w:rPr>
                              <w:t xml:space="preserve">Association between </w:t>
                            </w:r>
                            <w:r>
                              <w:rPr>
                                <w:i/>
                                <w:sz w:val="20"/>
                                <w:szCs w:val="20"/>
                              </w:rPr>
                              <w:t>TraceabilityRoot</w:t>
                            </w:r>
                            <w:r>
                              <w:rPr>
                                <w:sz w:val="20"/>
                                <w:szCs w:val="20"/>
                              </w:rPr>
                              <w:t xml:space="preserve"> and </w:t>
                            </w:r>
                            <w:r>
                              <w:rPr>
                                <w:i/>
                                <w:sz w:val="20"/>
                                <w:szCs w:val="20"/>
                              </w:rPr>
                              <w:t xml:space="preserve">TraceElement </w:t>
                            </w:r>
                            <w:r>
                              <w:rPr>
                                <w:sz w:val="20"/>
                                <w:szCs w:val="20"/>
                              </w:rPr>
                              <w:t>classes</w:t>
                            </w:r>
                          </w:p>
                        </w:tc>
                        <w:tc>
                          <w:tcPr>
                            <w:tcW w:w="5455" w:type="dxa"/>
                            <w:tcMar>
                              <w:left w:w="57" w:type="dxa"/>
                            </w:tcMar>
                          </w:tcPr>
                          <w:p w14:paraId="136FCA32" w14:textId="77777777" w:rsidR="00D617FD" w:rsidRPr="00776802" w:rsidRDefault="00D617FD" w:rsidP="0009457F">
                            <w:pPr>
                              <w:spacing w:line="240" w:lineRule="auto"/>
                              <w:ind w:hanging="5"/>
                              <w:jc w:val="left"/>
                              <w:rPr>
                                <w:sz w:val="20"/>
                                <w:szCs w:val="20"/>
                              </w:rPr>
                            </w:pPr>
                            <w:r>
                              <w:rPr>
                                <w:sz w:val="20"/>
                                <w:szCs w:val="20"/>
                              </w:rPr>
                              <w:t>To allow the traceability model to hold any number of artifacts, trace links, constraints, traces, or characterizations.</w:t>
                            </w:r>
                          </w:p>
                        </w:tc>
                      </w:tr>
                      <w:tr w:rsidR="00D617FD" w:rsidRPr="00B96CF1" w14:paraId="43BB5BD5" w14:textId="77777777" w:rsidTr="0009457F">
                        <w:trPr>
                          <w:trHeight w:val="1121"/>
                          <w:jc w:val="center"/>
                        </w:trPr>
                        <w:tc>
                          <w:tcPr>
                            <w:tcW w:w="2494" w:type="dxa"/>
                            <w:tcMar>
                              <w:left w:w="57" w:type="dxa"/>
                            </w:tcMar>
                          </w:tcPr>
                          <w:p w14:paraId="74354EE4" w14:textId="77777777" w:rsidR="00D617FD" w:rsidRPr="00776802" w:rsidRDefault="00D617FD" w:rsidP="002E3F04">
                            <w:pPr>
                              <w:spacing w:line="240" w:lineRule="auto"/>
                              <w:ind w:firstLine="0"/>
                              <w:jc w:val="left"/>
                              <w:rPr>
                                <w:sz w:val="20"/>
                                <w:szCs w:val="20"/>
                              </w:rPr>
                            </w:pPr>
                            <w:r>
                              <w:rPr>
                                <w:sz w:val="20"/>
                                <w:szCs w:val="20"/>
                              </w:rPr>
                              <w:t xml:space="preserve">Attributes of type </w:t>
                            </w:r>
                            <w:r>
                              <w:rPr>
                                <w:i/>
                                <w:sz w:val="20"/>
                                <w:szCs w:val="20"/>
                              </w:rPr>
                              <w:t>String</w:t>
                            </w:r>
                            <w:r>
                              <w:rPr>
                                <w:sz w:val="20"/>
                                <w:szCs w:val="20"/>
                              </w:rPr>
                              <w:t xml:space="preserve">.   </w:t>
                            </w:r>
                          </w:p>
                        </w:tc>
                        <w:tc>
                          <w:tcPr>
                            <w:tcW w:w="5455" w:type="dxa"/>
                            <w:tcMar>
                              <w:left w:w="57" w:type="dxa"/>
                            </w:tcMar>
                          </w:tcPr>
                          <w:p w14:paraId="3C2071D2" w14:textId="77777777" w:rsidR="00D617FD" w:rsidRDefault="00D617FD" w:rsidP="0009457F">
                            <w:pPr>
                              <w:spacing w:line="240" w:lineRule="auto"/>
                              <w:ind w:hanging="5"/>
                              <w:jc w:val="left"/>
                              <w:rPr>
                                <w:sz w:val="20"/>
                                <w:szCs w:val="20"/>
                              </w:rPr>
                            </w:pPr>
                            <w:r>
                              <w:rPr>
                                <w:sz w:val="20"/>
                                <w:szCs w:val="20"/>
                              </w:rPr>
                              <w:t>The rationale for using the String type for most of the class attributes is to move the complexity to the tools to ensure the validity of string values. We envisioned this design from the design pattern (boundary, control, entity) for UML classes in which a tool must enforce the use of legal stereotype strings.</w:t>
                            </w:r>
                          </w:p>
                        </w:tc>
                      </w:tr>
                      <w:tr w:rsidR="00D617FD" w:rsidRPr="00251F52" w14:paraId="6E3D1652" w14:textId="77777777" w:rsidTr="0009457F">
                        <w:trPr>
                          <w:trHeight w:val="528"/>
                          <w:jc w:val="center"/>
                        </w:trPr>
                        <w:tc>
                          <w:tcPr>
                            <w:tcW w:w="2494" w:type="dxa"/>
                            <w:tcMar>
                              <w:left w:w="57" w:type="dxa"/>
                            </w:tcMar>
                          </w:tcPr>
                          <w:p w14:paraId="05BECC5B" w14:textId="77777777" w:rsidR="00D617FD" w:rsidRPr="00776802" w:rsidRDefault="00D617FD" w:rsidP="002E3F04">
                            <w:pPr>
                              <w:spacing w:line="240" w:lineRule="auto"/>
                              <w:ind w:firstLine="0"/>
                              <w:jc w:val="left"/>
                              <w:rPr>
                                <w:sz w:val="20"/>
                                <w:szCs w:val="20"/>
                              </w:rPr>
                            </w:pPr>
                            <w:r>
                              <w:rPr>
                                <w:sz w:val="20"/>
                                <w:szCs w:val="20"/>
                              </w:rPr>
                              <w:t>Attribute</w:t>
                            </w:r>
                            <w:r>
                              <w:rPr>
                                <w:i/>
                                <w:sz w:val="20"/>
                                <w:szCs w:val="20"/>
                              </w:rPr>
                              <w:t xml:space="preserve"> resourceUR</w:t>
                            </w:r>
                            <w:r>
                              <w:rPr>
                                <w:sz w:val="20"/>
                                <w:szCs w:val="20"/>
                              </w:rPr>
                              <w:t>I of type URI</w:t>
                            </w:r>
                          </w:p>
                        </w:tc>
                        <w:tc>
                          <w:tcPr>
                            <w:tcW w:w="5455" w:type="dxa"/>
                            <w:tcMar>
                              <w:left w:w="57" w:type="dxa"/>
                            </w:tcMar>
                          </w:tcPr>
                          <w:p w14:paraId="03B26799" w14:textId="4B24B891" w:rsidR="00D617FD" w:rsidRDefault="00D617FD" w:rsidP="004F1BC9">
                            <w:pPr>
                              <w:spacing w:line="240" w:lineRule="auto"/>
                              <w:ind w:hanging="5"/>
                              <w:jc w:val="left"/>
                              <w:rPr>
                                <w:rFonts w:eastAsia="SimSun"/>
                                <w:b/>
                                <w:bCs/>
                                <w:sz w:val="20"/>
                                <w:szCs w:val="20"/>
                              </w:rPr>
                            </w:pPr>
                            <w:r>
                              <w:rPr>
                                <w:sz w:val="20"/>
                                <w:szCs w:val="20"/>
                              </w:rPr>
                              <w:t>To specify the exact location of a traceable artifact within a model, such as a locating a requirement inside a document. This is envisioned from the design of Anquetil et al.</w:t>
                            </w:r>
                            <w:ins w:id="4865" w:author="Nasser Mustafa [2]" w:date="2018-09-17T10:58:00Z">
                              <w:r>
                                <w:t xml:space="preserve"> </w:t>
                              </w:r>
                              <w:r>
                                <w:fldChar w:fldCharType="begin" w:fldLock="1"/>
                              </w:r>
                            </w:ins>
                            <w: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4866" w:author="Nasser Mustafa [2]" w:date="2018-09-17T10:58:00Z">
                              <w:r>
                                <w:fldChar w:fldCharType="separate"/>
                              </w:r>
                            </w:ins>
                            <w:r w:rsidRPr="00627C91">
                              <w:rPr>
                                <w:noProof/>
                              </w:rPr>
                              <w:t>[84]</w:t>
                            </w:r>
                            <w:ins w:id="4867" w:author="Nasser Mustafa [2]" w:date="2018-09-17T10:58:00Z">
                              <w:r>
                                <w:fldChar w:fldCharType="end"/>
                              </w:r>
                              <w:r w:rsidDel="004F1BC9">
                                <w:rPr>
                                  <w:sz w:val="20"/>
                                  <w:szCs w:val="20"/>
                                </w:rPr>
                                <w:t xml:space="preserve"> </w:t>
                              </w:r>
                            </w:ins>
                            <w:del w:id="4868" w:author="Nasser Mustafa [2]" w:date="2018-09-17T10:58:00Z">
                              <w:r w:rsidDel="004F1BC9">
                                <w:rPr>
                                  <w:sz w:val="20"/>
                                  <w:szCs w:val="20"/>
                                </w:rPr>
                                <w:fldChar w:fldCharType="begin"/>
                              </w:r>
                              <w:r w:rsidDel="004F1BC9">
                                <w:rPr>
                                  <w:sz w:val="20"/>
                                  <w:szCs w:val="20"/>
                                </w:rPr>
                                <w:delInstrText xml:space="preserve"> ADDIN EN.CITE &lt;EndNote&gt;&lt;Cite&gt;&lt;Author&gt;Anquetil&lt;/Author&gt;&lt;Year&gt;2010&lt;/Year&gt;&lt;RecNum&gt;129&lt;/RecNum&gt;&lt;DisplayText&gt;[6]&lt;/DisplayText&gt;&lt;record&gt;&lt;rec-number&gt;129&lt;/rec-number&gt;&lt;foreign-keys&gt;&lt;key app="EN" db-id="rxfad95wgs5d2dexxekxwt2katzr52wtwdxz" timestamp="0"&gt;129&lt;/key&gt;&lt;/foreign-keys&gt;&lt;ref-type name="Journal Article"&gt;17&lt;/ref-type&gt;&lt;contributors&gt;&lt;authors&gt;&lt;author&gt;Nicolas Anquetil&lt;/author&gt;&lt;author&gt;Uira Kulesza&lt;/author&gt;&lt;author&gt;Ana Moreira&lt;/author&gt;&lt;author&gt;Jean-Claude Royer&lt;/author&gt;&lt;author&gt;Andreas Rummler&lt;/author&gt;&lt;author&gt;Andre Sousa&lt;/author&gt;&lt;/authors&gt;&lt;/contributors&gt;&lt;titles&gt;&lt;title&gt;A model-driven traceability framework for software product lines. &lt;/title&gt;&lt;secondary-title&gt;Software. Syst. Model &lt;/secondary-title&gt;&lt;short-title&gt;SSM&lt;/short-title&gt;&lt;/titles&gt;&lt;pages&gt;427-451&lt;/pages&gt;&lt;volume&gt;9&lt;/volume&gt;&lt;number&gt;4&lt;/number&gt;&lt;dates&gt;&lt;year&gt;2010&lt;/year&gt;&lt;/dates&gt;&lt;urls&gt;&lt;/urls&gt;&lt;/record&gt;&lt;/Cite&gt;&lt;/EndNote&gt;</w:delInstrText>
                              </w:r>
                              <w:r w:rsidDel="004F1BC9">
                                <w:rPr>
                                  <w:sz w:val="20"/>
                                  <w:szCs w:val="20"/>
                                </w:rPr>
                                <w:fldChar w:fldCharType="separate"/>
                              </w:r>
                              <w:r w:rsidDel="004F1BC9">
                                <w:rPr>
                                  <w:noProof/>
                                  <w:sz w:val="20"/>
                                  <w:szCs w:val="20"/>
                                </w:rPr>
                                <w:delText>[</w:delText>
                              </w:r>
                              <w:r w:rsidDel="004F1BC9">
                                <w:fldChar w:fldCharType="begin"/>
                              </w:r>
                              <w:r w:rsidDel="004F1BC9">
                                <w:delInstrText xml:space="preserve"> HYPERLINK \l "_ENREF_6" \o "Anquetil, 2010 #129" </w:delInstrText>
                              </w:r>
                              <w:r w:rsidDel="004F1BC9">
                                <w:fldChar w:fldCharType="separate"/>
                              </w:r>
                              <w:r w:rsidDel="004F1BC9">
                                <w:rPr>
                                  <w:noProof/>
                                  <w:sz w:val="20"/>
                                  <w:szCs w:val="20"/>
                                </w:rPr>
                                <w:delText>6</w:delText>
                              </w:r>
                              <w:r w:rsidDel="004F1BC9">
                                <w:rPr>
                                  <w:noProof/>
                                  <w:sz w:val="20"/>
                                  <w:szCs w:val="20"/>
                                </w:rPr>
                                <w:fldChar w:fldCharType="end"/>
                              </w:r>
                              <w:r w:rsidDel="004F1BC9">
                                <w:rPr>
                                  <w:noProof/>
                                  <w:sz w:val="20"/>
                                  <w:szCs w:val="20"/>
                                </w:rPr>
                                <w:delText>]</w:delText>
                              </w:r>
                              <w:r w:rsidDel="004F1BC9">
                                <w:rPr>
                                  <w:sz w:val="20"/>
                                  <w:szCs w:val="20"/>
                                </w:rPr>
                                <w:fldChar w:fldCharType="end"/>
                              </w:r>
                            </w:del>
                          </w:p>
                        </w:tc>
                      </w:tr>
                      <w:bookmarkEnd w:id="4863"/>
                      <w:bookmarkEnd w:id="4864"/>
                    </w:tbl>
                    <w:p w14:paraId="388E3B67" w14:textId="77777777" w:rsidR="00D617FD" w:rsidRDefault="00D617FD" w:rsidP="005E0EFF"/>
                  </w:txbxContent>
                </v:textbox>
                <w10:wrap type="topAndBottom" anchorx="margin" anchory="margin"/>
              </v:shape>
            </w:pict>
          </mc:Fallback>
        </mc:AlternateContent>
      </w:r>
      <w:bookmarkEnd w:id="4852"/>
      <w:r>
        <w:t>format in order to</w:t>
      </w:r>
      <w:r w:rsidRPr="00965898">
        <w:t xml:space="preserve"> </w:t>
      </w:r>
      <w:r>
        <w:t xml:space="preserve">support </w:t>
      </w:r>
      <w:r w:rsidRPr="00965898">
        <w:t xml:space="preserve">traditional traceability management tasks </w:t>
      </w:r>
      <w:r>
        <w:t xml:space="preserve">such as </w:t>
      </w:r>
      <w:r w:rsidRPr="00965898">
        <w:t>query</w:t>
      </w:r>
      <w:r>
        <w:t>ing, visualizing, and analyzing the data.</w:t>
      </w:r>
      <w:r w:rsidRPr="00965898">
        <w:t xml:space="preserve"> </w:t>
      </w:r>
      <w:r>
        <w:t xml:space="preserve">Automation of capturing traceability information is also vital especially if the system under study is complex and has a large number of diverse artifacts and trace links. </w:t>
      </w:r>
    </w:p>
    <w:p w14:paraId="4500C826" w14:textId="061E361A" w:rsidR="002844E1" w:rsidRDefault="002844E1" w:rsidP="002844E1">
      <w:pPr>
        <w:spacing w:line="480" w:lineRule="auto"/>
        <w:jc w:val="both"/>
      </w:pPr>
      <w:r>
        <w:t xml:space="preserve">We envision our traceability framework as a collection of integrated tools that can support </w:t>
      </w:r>
      <w:del w:id="4869" w:author="Nasser Mustafa [2]" w:date="2018-09-26T11:05:00Z">
        <w:r w:rsidDel="00047800">
          <w:delText xml:space="preserve">automated </w:delText>
        </w:r>
      </w:del>
      <w:ins w:id="4870" w:author="Nasser Mustafa [2]" w:date="2018-09-26T11:05:00Z">
        <w:r w:rsidR="00047800">
          <w:t xml:space="preserve">the </w:t>
        </w:r>
      </w:ins>
      <w:r>
        <w:t>capturing, storing, and reasoning about traceability information</w:t>
      </w:r>
      <w:r w:rsidR="005818D0">
        <w:t>:</w:t>
      </w:r>
      <w:r>
        <w:t xml:space="preserve"> see</w:t>
      </w:r>
      <w:r w:rsidR="00E46CFD">
        <w:rPr>
          <w:color w:val="FF0000"/>
        </w:rPr>
        <w:t xml:space="preserve"> </w:t>
      </w:r>
      <w:r w:rsidR="005818D0" w:rsidRPr="00775A4C">
        <w:rPr>
          <w:color w:val="FF0000"/>
        </w:rPr>
        <w:fldChar w:fldCharType="begin"/>
      </w:r>
      <w:r w:rsidR="005818D0" w:rsidRPr="005818D0">
        <w:rPr>
          <w:color w:val="FF0000"/>
        </w:rPr>
        <w:instrText xml:space="preserve"> REF _Ref483299473 \h </w:instrText>
      </w:r>
      <w:r w:rsidR="005818D0">
        <w:rPr>
          <w:color w:val="FF0000"/>
        </w:rPr>
        <w:instrText xml:space="preserve"> \* MERGEFORMAT </w:instrText>
      </w:r>
      <w:r w:rsidR="005818D0" w:rsidRPr="00775A4C">
        <w:rPr>
          <w:color w:val="FF0000"/>
        </w:rPr>
      </w:r>
      <w:r w:rsidR="005818D0" w:rsidRPr="00775A4C">
        <w:rPr>
          <w:color w:val="FF0000"/>
        </w:rPr>
        <w:fldChar w:fldCharType="separate"/>
      </w:r>
      <w:ins w:id="4871" w:author="Nasser Mustafa [2]" w:date="2018-09-26T11:08:00Z">
        <w:r w:rsidR="00047800" w:rsidRPr="00047800">
          <w:rPr>
            <w:rPrChange w:id="4872" w:author="Nasser Mustafa [2]" w:date="2018-09-26T11:08:00Z">
              <w:rPr>
                <w:sz w:val="20"/>
                <w:szCs w:val="20"/>
              </w:rPr>
            </w:rPrChange>
          </w:rPr>
          <w:t xml:space="preserve">Figure </w:t>
        </w:r>
        <w:r w:rsidR="00047800" w:rsidRPr="00047800">
          <w:rPr>
            <w:noProof/>
            <w:rPrChange w:id="4873" w:author="Nasser Mustafa [2]" w:date="2018-09-26T11:08:00Z">
              <w:rPr>
                <w:noProof/>
                <w:sz w:val="20"/>
                <w:szCs w:val="20"/>
              </w:rPr>
            </w:rPrChange>
          </w:rPr>
          <w:t>15</w:t>
        </w:r>
      </w:ins>
      <w:del w:id="4874" w:author="Nasser Mustafa [2]" w:date="2018-09-19T14:47:00Z">
        <w:r w:rsidR="00C779F7" w:rsidRPr="004C0242" w:rsidDel="00740534">
          <w:delText xml:space="preserve">Figure </w:delText>
        </w:r>
        <w:r w:rsidR="00C779F7" w:rsidRPr="004C0242" w:rsidDel="00740534">
          <w:rPr>
            <w:noProof/>
          </w:rPr>
          <w:delText>14</w:delText>
        </w:r>
      </w:del>
      <w:r w:rsidR="005818D0" w:rsidRPr="00775A4C">
        <w:rPr>
          <w:color w:val="FF0000"/>
        </w:rPr>
        <w:fldChar w:fldCharType="end"/>
      </w:r>
      <w:r>
        <w:t xml:space="preserve">. We consider employing the </w:t>
      </w:r>
      <w:r w:rsidRPr="00B428E1">
        <w:t>Open Service for Lifecycle Collaboration (OSLC)</w:t>
      </w:r>
      <w:r>
        <w:t xml:space="preserve"> in order to support flexibility and usability of our traceability framework. Indeed, OSLC specifications </w:t>
      </w:r>
      <w:r w:rsidRPr="009A2649">
        <w:rPr>
          <w:noProof/>
        </w:rPr>
        <w:t>allow</w:t>
      </w:r>
      <w:r>
        <w:t xml:space="preserve"> tools integration using linked data, and therefore seems to be an adequate technology to rely on for our solution. </w:t>
      </w:r>
    </w:p>
    <w:p w14:paraId="4A0B36CA" w14:textId="33B79099" w:rsidR="002844E1" w:rsidRDefault="002844E1" w:rsidP="002844E1">
      <w:pPr>
        <w:spacing w:line="480" w:lineRule="auto"/>
        <w:jc w:val="both"/>
      </w:pPr>
      <w:r>
        <w:t xml:space="preserve">We implemented our trace links taxonomy using the </w:t>
      </w:r>
      <w:r>
        <w:rPr>
          <w:i/>
        </w:rPr>
        <w:t>Fluent E</w:t>
      </w:r>
      <w:r w:rsidRPr="00B954BE">
        <w:rPr>
          <w:i/>
        </w:rPr>
        <w:t>ditor</w:t>
      </w:r>
      <w:r>
        <w:t xml:space="preserve"> tool which allows for writing the specifications of the taxonomy using </w:t>
      </w:r>
      <w:r w:rsidRPr="00C5279C">
        <w:rPr>
          <w:rFonts w:ascii="Times New Roman" w:hAnsi="Times New Roman"/>
        </w:rPr>
        <w:t xml:space="preserve">English </w:t>
      </w:r>
      <w:r>
        <w:rPr>
          <w:rFonts w:ascii="Times New Roman" w:hAnsi="Times New Roman"/>
        </w:rPr>
        <w:t xml:space="preserve">like text. </w:t>
      </w:r>
      <w:r w:rsidRPr="00C5279C">
        <w:rPr>
          <w:rFonts w:ascii="Times New Roman" w:hAnsi="Times New Roman"/>
        </w:rPr>
        <w:t xml:space="preserve">The tool allows for exporting and importing </w:t>
      </w:r>
      <w:r>
        <w:rPr>
          <w:rFonts w:ascii="Times New Roman" w:hAnsi="Times New Roman"/>
        </w:rPr>
        <w:t xml:space="preserve">the taxonomy specification in various </w:t>
      </w:r>
      <w:r w:rsidRPr="00C5279C">
        <w:rPr>
          <w:rFonts w:ascii="Times New Roman" w:hAnsi="Times New Roman"/>
        </w:rPr>
        <w:t>data formats such as RDF, XML, and OWL.</w:t>
      </w:r>
      <w:r>
        <w:rPr>
          <w:rFonts w:ascii="Times New Roman" w:hAnsi="Times New Roman"/>
        </w:rPr>
        <w:t xml:space="preserve"> Moreover, we offer publishing the taxonomy online in order to allow traceability domain experts </w:t>
      </w:r>
      <w:r w:rsidR="005818D0">
        <w:rPr>
          <w:rFonts w:ascii="Times New Roman" w:hAnsi="Times New Roman"/>
        </w:rPr>
        <w:t xml:space="preserve">to </w:t>
      </w:r>
      <w:r>
        <w:rPr>
          <w:rFonts w:ascii="Times New Roman" w:hAnsi="Times New Roman"/>
        </w:rPr>
        <w:t>provide feedback about existing trace links classifications.</w:t>
      </w:r>
    </w:p>
    <w:p w14:paraId="2B41CD2F" w14:textId="0FDDBA9B" w:rsidR="002844E1" w:rsidRPr="00C5279C" w:rsidRDefault="002844E1" w:rsidP="004F61BA">
      <w:pPr>
        <w:tabs>
          <w:tab w:val="left" w:pos="900"/>
        </w:tabs>
        <w:spacing w:line="480" w:lineRule="auto"/>
        <w:jc w:val="both"/>
        <w:rPr>
          <w:rFonts w:ascii="Times New Roman" w:hAnsi="Times New Roman"/>
        </w:rPr>
      </w:pPr>
      <w:r>
        <w:t>R</w:t>
      </w:r>
      <w:r w:rsidRPr="00C5279C">
        <w:rPr>
          <w:rFonts w:ascii="Times New Roman" w:hAnsi="Times New Roman"/>
        </w:rPr>
        <w:t xml:space="preserve">egarding </w:t>
      </w:r>
      <w:r>
        <w:rPr>
          <w:rFonts w:ascii="Times New Roman" w:hAnsi="Times New Roman"/>
        </w:rPr>
        <w:t>our traceability model w</w:t>
      </w:r>
      <w:r w:rsidRPr="00C5279C">
        <w:rPr>
          <w:rFonts w:ascii="Times New Roman" w:hAnsi="Times New Roman"/>
        </w:rPr>
        <w:t xml:space="preserve">e </w:t>
      </w:r>
      <w:r>
        <w:rPr>
          <w:rFonts w:ascii="Times New Roman" w:hAnsi="Times New Roman"/>
        </w:rPr>
        <w:t xml:space="preserve">also </w:t>
      </w:r>
      <w:r w:rsidRPr="00C5279C">
        <w:rPr>
          <w:rFonts w:ascii="Times New Roman" w:hAnsi="Times New Roman"/>
        </w:rPr>
        <w:t>used simple techniques</w:t>
      </w:r>
      <w:r>
        <w:rPr>
          <w:rFonts w:ascii="Times New Roman" w:hAnsi="Times New Roman"/>
        </w:rPr>
        <w:t>; we build our traceability model by writing the specifications for all classes and associations and cardinalities in a simple script. The script file is read by an open source UML based tool (USE)</w:t>
      </w:r>
      <w:r w:rsidRPr="00E837A2">
        <w:rPr>
          <w:rFonts w:ascii="Times New Roman" w:hAnsi="Times New Roman"/>
        </w:rPr>
        <w:t xml:space="preserve"> </w:t>
      </w:r>
      <w:ins w:id="4875" w:author="Nasser Mustafa [2]" w:date="2018-09-18T22:42:00Z">
        <w:r w:rsidR="000D6CF6">
          <w:rPr>
            <w:rFonts w:ascii="Times New Roman" w:hAnsi="Times New Roman"/>
          </w:rPr>
          <w:fldChar w:fldCharType="begin" w:fldLock="1"/>
        </w:r>
      </w:ins>
      <w:r w:rsidR="00B050F0">
        <w:rPr>
          <w:rFonts w:ascii="Times New Roman" w:hAnsi="Times New Roman"/>
        </w:rPr>
        <w:instrText>ADDIN CSL_CITATION {"citationItems":[{"id":"ITEM-1","itemData":{"author":[{"dropping-particle":"","family":"Gogolla","given":"Martin","non-dropping-particle":"","parse-names":false,"suffix":""},{"dropping-particle":"","family":"Richters","given":"Mark","non-dropping-particle":"","parse-names":false,"suffix":""}],"container-title":"Science of Computer Programming","id":"ITEM-1","issue":"1-3","issued":{"date-parts":[["2007"]]},"page":"27-34","publisher":"Elsevier","publisher-place":"Germany","title":"USE: A UML-Based Specification Environment for Validating UML and OCL","type":"article-journal","volume":"69"},"uris":["http://www.mendeley.com/documents/?uuid=3952d0f0-7e55-44c8-9430-48d5f372b949"]}],"mendeley":{"formattedCitation":"[125]","plainTextFormattedCitation":"[125]","previouslyFormattedCitation":"[124]"},"properties":{"noteIndex":0},"schema":"https://github.com/citation-style-language/schema/raw/master/csl-citation.json"}</w:instrText>
      </w:r>
      <w:r w:rsidR="000D6CF6">
        <w:rPr>
          <w:rFonts w:ascii="Times New Roman" w:hAnsi="Times New Roman"/>
        </w:rPr>
        <w:fldChar w:fldCharType="separate"/>
      </w:r>
      <w:r w:rsidR="00B050F0" w:rsidRPr="00B050F0">
        <w:rPr>
          <w:rFonts w:ascii="Times New Roman" w:hAnsi="Times New Roman"/>
          <w:noProof/>
        </w:rPr>
        <w:t>[125]</w:t>
      </w:r>
      <w:ins w:id="4876" w:author="Nasser Mustafa [2]" w:date="2018-09-18T22:42:00Z">
        <w:r w:rsidR="000D6CF6">
          <w:rPr>
            <w:rFonts w:ascii="Times New Roman" w:hAnsi="Times New Roman"/>
          </w:rPr>
          <w:fldChar w:fldCharType="end"/>
        </w:r>
      </w:ins>
      <w:del w:id="4877" w:author="Nasser Mustafa [2]" w:date="2018-09-18T22:41:00Z">
        <w:r w:rsidDel="000D6CF6">
          <w:rPr>
            <w:rFonts w:ascii="Times New Roman" w:hAnsi="Times New Roman"/>
          </w:rPr>
          <w:fldChar w:fldCharType="begin"/>
        </w:r>
        <w:r w:rsidR="003C33CA" w:rsidRPr="000D6CF6" w:rsidDel="000D6CF6">
          <w:rPr>
            <w:rFonts w:ascii="Times New Roman" w:hAnsi="Times New Roman"/>
          </w:rPr>
          <w:delInstrText xml:space="preserve"> ADDIN EN.CITE &lt;EndNote&gt;&lt;Cite&gt;&lt;Author&gt;Gogolla&lt;/Author&gt;&lt;Year&gt;2007&lt;/Year&gt;&lt;RecNum&gt;256&lt;/RecNum&gt;&lt;DisplayText&gt;[142]&lt;/DisplayText&gt;&lt;record&gt;&lt;rec-number&gt;256&lt;/rec-number&gt;&lt;foreign-keys&gt;&lt;key app="EN" db-id="rxfad95wgs5d2dexxekxwt2katzr52wtwdxz" timestamp="1523358653"&gt;256&lt;/key&gt;&lt;/foreign-keys&gt;&lt;ref-type name="Journal Article"&gt;17&lt;/ref-type&gt;&lt;contributors&gt;&lt;authors&gt;&lt;author&gt;Martin Gogolla&lt;/author&gt;&lt;author&gt;Fabian B¨uttner &lt;/author&gt;&lt;author&gt;Mark Richters&lt;/author&gt;&lt;/authors&gt;&lt;/contributors&gt;&lt;titles&gt;&lt;title&gt;USE: A UML-Based Specification Environment for Validating UML and OCL&lt;/title&gt;&lt;secondary-title&gt;Science of Computer Programming&lt;/secondary-title&gt;&lt;/titles&gt;&lt;periodical&gt;&lt;full-title&gt;Science of Computer Programming&lt;/full-title&gt;&lt;/periodical&gt;&lt;pages&gt;27-34&lt;/pages&gt;&lt;volume&gt;69&lt;/volume&gt;&lt;number&gt;1-3&lt;/number&gt;&lt;dates&gt;&lt;year&gt;2007&lt;/year&gt;&lt;/dates&gt;&lt;pub-location&gt;Germany&lt;/pub-location&gt;&lt;publisher&gt;Elsevier&lt;/publisher&gt;&lt;urls&gt;&lt;/urls&gt;&lt;/record&gt;&lt;/Cite&gt;&lt;/EndNote&gt;</w:delInstrText>
        </w:r>
        <w:r w:rsidDel="000D6CF6">
          <w:rPr>
            <w:rFonts w:ascii="Times New Roman" w:hAnsi="Times New Roman"/>
          </w:rPr>
          <w:fldChar w:fldCharType="separate"/>
        </w:r>
        <w:r w:rsidR="003C33CA" w:rsidRPr="000D6CF6" w:rsidDel="000D6CF6">
          <w:rPr>
            <w:rFonts w:ascii="Times New Roman" w:hAnsi="Times New Roman"/>
            <w:noProof/>
          </w:rPr>
          <w:delText>[</w:delText>
        </w:r>
        <w:r w:rsidR="00660900" w:rsidRPr="000D6CF6" w:rsidDel="000D6CF6">
          <w:fldChar w:fldCharType="begin"/>
        </w:r>
        <w:r w:rsidR="00660900" w:rsidRPr="000D6CF6" w:rsidDel="000D6CF6">
          <w:delInstrText xml:space="preserve"> HYPERLINK \l "_ENREF_142" \o "Gogolla, 2007 #256" </w:delInstrText>
        </w:r>
        <w:r w:rsidR="00660900" w:rsidRPr="000D6CF6" w:rsidDel="000D6CF6">
          <w:fldChar w:fldCharType="separate"/>
        </w:r>
        <w:r w:rsidR="006A58FF" w:rsidRPr="000D6CF6" w:rsidDel="000D6CF6">
          <w:rPr>
            <w:rFonts w:ascii="Times New Roman" w:hAnsi="Times New Roman"/>
            <w:noProof/>
          </w:rPr>
          <w:delText>142</w:delText>
        </w:r>
        <w:r w:rsidR="00660900" w:rsidRPr="000D6CF6" w:rsidDel="000D6CF6">
          <w:rPr>
            <w:rFonts w:ascii="Times New Roman" w:hAnsi="Times New Roman"/>
            <w:noProof/>
          </w:rPr>
          <w:fldChar w:fldCharType="end"/>
        </w:r>
        <w:r w:rsidR="003C33CA" w:rsidRPr="000D6CF6" w:rsidDel="000D6CF6">
          <w:rPr>
            <w:rFonts w:ascii="Times New Roman" w:hAnsi="Times New Roman"/>
            <w:noProof/>
          </w:rPr>
          <w:delText>]</w:delText>
        </w:r>
        <w:r w:rsidDel="000D6CF6">
          <w:rPr>
            <w:rFonts w:ascii="Times New Roman" w:hAnsi="Times New Roman"/>
          </w:rPr>
          <w:fldChar w:fldCharType="end"/>
        </w:r>
        <w:r w:rsidDel="000D6CF6">
          <w:rPr>
            <w:rFonts w:ascii="Times New Roman" w:hAnsi="Times New Roman"/>
          </w:rPr>
          <w:delText xml:space="preserve"> </w:delText>
        </w:r>
      </w:del>
      <w:r>
        <w:rPr>
          <w:rFonts w:ascii="Times New Roman" w:hAnsi="Times New Roman"/>
        </w:rPr>
        <w:t xml:space="preserve">and generates the model classes and associations accordingly. </w:t>
      </w:r>
      <w:r w:rsidRPr="00C5279C">
        <w:rPr>
          <w:rFonts w:ascii="Times New Roman" w:hAnsi="Times New Roman"/>
        </w:rPr>
        <w:t xml:space="preserve">However, the implementation of our model is not tied up to this tool or to a specific operating system; it can be implemented using other tools operated under UNIX or Windows operating systems such as Eclipse. Moreover, </w:t>
      </w:r>
      <w:r>
        <w:rPr>
          <w:rFonts w:ascii="Times New Roman" w:hAnsi="Times New Roman"/>
        </w:rPr>
        <w:t>we use the</w:t>
      </w:r>
      <w:r w:rsidRPr="00C5279C">
        <w:rPr>
          <w:rFonts w:ascii="Times New Roman" w:hAnsi="Times New Roman"/>
        </w:rPr>
        <w:t xml:space="preserve"> </w:t>
      </w:r>
      <w:r>
        <w:rPr>
          <w:rFonts w:ascii="Times New Roman" w:hAnsi="Times New Roman"/>
        </w:rPr>
        <w:t xml:space="preserve">USE tool for the </w:t>
      </w:r>
      <w:r w:rsidRPr="00C5279C">
        <w:rPr>
          <w:rFonts w:ascii="Times New Roman" w:hAnsi="Times New Roman"/>
        </w:rPr>
        <w:t>instantiation of the object model by writing a plain text script</w:t>
      </w:r>
      <w:r>
        <w:rPr>
          <w:rFonts w:ascii="Times New Roman" w:hAnsi="Times New Roman"/>
        </w:rPr>
        <w:t xml:space="preserve"> that describes the instances of the required object model(s)</w:t>
      </w:r>
      <w:r w:rsidRPr="00C5279C">
        <w:rPr>
          <w:rFonts w:ascii="Times New Roman" w:hAnsi="Times New Roman"/>
        </w:rPr>
        <w:t xml:space="preserve">. Therefore, we </w:t>
      </w:r>
      <w:r w:rsidR="00775A4C">
        <w:rPr>
          <w:rFonts w:ascii="Times New Roman" w:hAnsi="Times New Roman"/>
        </w:rPr>
        <w:t>a</w:t>
      </w:r>
      <w:r w:rsidRPr="00C5279C">
        <w:rPr>
          <w:rFonts w:ascii="Times New Roman" w:hAnsi="Times New Roman"/>
        </w:rPr>
        <w:t xml:space="preserve">void the manual instantiation of the object model, which is error prone, and we ensure the integrity of the object model. </w:t>
      </w:r>
    </w:p>
    <w:p w14:paraId="166949D6" w14:textId="6DD74544" w:rsidR="002844E1" w:rsidRDefault="00E46CFD" w:rsidP="002844E1">
      <w:pPr>
        <w:tabs>
          <w:tab w:val="left" w:pos="900"/>
        </w:tabs>
        <w:spacing w:line="480" w:lineRule="auto"/>
        <w:jc w:val="both"/>
        <w:rPr>
          <w:rFonts w:ascii="Times New Roman" w:hAnsi="Times New Roman"/>
        </w:rPr>
      </w:pPr>
      <w:r>
        <w:rPr>
          <w:noProof/>
          <w:lang w:eastAsia="zh-CN"/>
        </w:rPr>
        <mc:AlternateContent>
          <mc:Choice Requires="wps">
            <w:drawing>
              <wp:anchor distT="0" distB="0" distL="114300" distR="114300" simplePos="0" relativeHeight="251795456" behindDoc="0" locked="0" layoutInCell="1" allowOverlap="1" wp14:anchorId="4D4CBBC4" wp14:editId="1B8B3075">
                <wp:simplePos x="0" y="0"/>
                <wp:positionH relativeFrom="margin">
                  <wp:align>left</wp:align>
                </wp:positionH>
                <wp:positionV relativeFrom="margin">
                  <wp:posOffset>5943600</wp:posOffset>
                </wp:positionV>
                <wp:extent cx="5678170" cy="2681605"/>
                <wp:effectExtent l="0" t="0" r="0" b="4445"/>
                <wp:wrapTopAndBottom/>
                <wp:docPr id="4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8170" cy="2681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EC983" w14:textId="77777777" w:rsidR="00D617FD" w:rsidRDefault="00D617FD" w:rsidP="004F61BA">
                            <w:pPr>
                              <w:keepNext/>
                              <w:jc w:val="center"/>
                            </w:pPr>
                            <w:r>
                              <w:rPr>
                                <w:noProof/>
                                <w:lang w:eastAsia="zh-CN"/>
                              </w:rPr>
                              <w:drawing>
                                <wp:inline distT="0" distB="0" distL="0" distR="0" wp14:anchorId="50270DE4" wp14:editId="054CC577">
                                  <wp:extent cx="5233173" cy="2314135"/>
                                  <wp:effectExtent l="19050" t="0" r="5577"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8115" cy="2316320"/>
                                          </a:xfrm>
                                          <a:prstGeom prst="rect">
                                            <a:avLst/>
                                          </a:prstGeom>
                                          <a:noFill/>
                                          <a:ln>
                                            <a:noFill/>
                                          </a:ln>
                                        </pic:spPr>
                                      </pic:pic>
                                    </a:graphicData>
                                  </a:graphic>
                                </wp:inline>
                              </w:drawing>
                            </w:r>
                          </w:p>
                          <w:p w14:paraId="29558048" w14:textId="782CE741" w:rsidR="00D617FD" w:rsidRPr="00047800" w:rsidRDefault="00D617FD" w:rsidP="004F61BA">
                            <w:pPr>
                              <w:pStyle w:val="Caption"/>
                              <w:rPr>
                                <w:rFonts w:ascii="Times New Roman" w:hAnsi="Times New Roman"/>
                                <w:sz w:val="20"/>
                                <w:szCs w:val="20"/>
                                <w:rPrChange w:id="4878" w:author="Nasser Mustafa [2]" w:date="2018-09-26T11:07:00Z">
                                  <w:rPr>
                                    <w:sz w:val="20"/>
                                    <w:szCs w:val="20"/>
                                  </w:rPr>
                                </w:rPrChange>
                              </w:rPr>
                            </w:pPr>
                            <w:bookmarkStart w:id="4879" w:name="_Ref483299473"/>
                            <w:bookmarkStart w:id="4880" w:name="_Toc485115774"/>
                            <w:bookmarkStart w:id="4881" w:name="_Toc525723654"/>
                            <w:r w:rsidRPr="00047800">
                              <w:rPr>
                                <w:rFonts w:ascii="Times New Roman" w:hAnsi="Times New Roman"/>
                                <w:sz w:val="20"/>
                                <w:szCs w:val="20"/>
                                <w:rPrChange w:id="4882" w:author="Nasser Mustafa [2]" w:date="2018-09-26T11:07:00Z">
                                  <w:rPr>
                                    <w:sz w:val="20"/>
                                    <w:szCs w:val="20"/>
                                  </w:rPr>
                                </w:rPrChange>
                              </w:rPr>
                              <w:t xml:space="preserve">Figure </w:t>
                            </w:r>
                            <w:r w:rsidRPr="00047800">
                              <w:rPr>
                                <w:rFonts w:ascii="Times New Roman" w:hAnsi="Times New Roman"/>
                                <w:sz w:val="20"/>
                                <w:szCs w:val="20"/>
                                <w:rPrChange w:id="4883" w:author="Nasser Mustafa [2]" w:date="2018-09-26T11:07:00Z">
                                  <w:rPr>
                                    <w:sz w:val="20"/>
                                    <w:szCs w:val="20"/>
                                  </w:rPr>
                                </w:rPrChange>
                              </w:rPr>
                              <w:fldChar w:fldCharType="begin"/>
                            </w:r>
                            <w:r w:rsidRPr="00047800">
                              <w:rPr>
                                <w:rFonts w:ascii="Times New Roman" w:hAnsi="Times New Roman"/>
                                <w:sz w:val="20"/>
                                <w:szCs w:val="20"/>
                                <w:rPrChange w:id="4884" w:author="Nasser Mustafa [2]" w:date="2018-09-26T11:07:00Z">
                                  <w:rPr>
                                    <w:sz w:val="20"/>
                                    <w:szCs w:val="20"/>
                                  </w:rPr>
                                </w:rPrChange>
                              </w:rPr>
                              <w:instrText xml:space="preserve"> SEQ Figure \* ARABIC </w:instrText>
                            </w:r>
                            <w:r w:rsidRPr="00047800">
                              <w:rPr>
                                <w:rFonts w:ascii="Times New Roman" w:hAnsi="Times New Roman"/>
                                <w:sz w:val="20"/>
                                <w:szCs w:val="20"/>
                                <w:rPrChange w:id="4885" w:author="Nasser Mustafa [2]" w:date="2018-09-26T11:07:00Z">
                                  <w:rPr>
                                    <w:noProof/>
                                    <w:sz w:val="20"/>
                                    <w:szCs w:val="20"/>
                                  </w:rPr>
                                </w:rPrChange>
                              </w:rPr>
                              <w:fldChar w:fldCharType="separate"/>
                            </w:r>
                            <w:ins w:id="4886" w:author="Nasser Mustafa [2]" w:date="2018-09-26T11:06:00Z">
                              <w:r w:rsidRPr="00047800">
                                <w:rPr>
                                  <w:rFonts w:ascii="Times New Roman" w:hAnsi="Times New Roman"/>
                                  <w:noProof/>
                                  <w:sz w:val="20"/>
                                  <w:szCs w:val="20"/>
                                  <w:rPrChange w:id="4887" w:author="Nasser Mustafa [2]" w:date="2018-09-26T11:07:00Z">
                                    <w:rPr>
                                      <w:noProof/>
                                      <w:sz w:val="20"/>
                                      <w:szCs w:val="20"/>
                                    </w:rPr>
                                  </w:rPrChange>
                                </w:rPr>
                                <w:t>15</w:t>
                              </w:r>
                            </w:ins>
                            <w:del w:id="4888" w:author="Nasser Mustafa [2]" w:date="2018-09-25T15:51:00Z">
                              <w:r w:rsidRPr="00047800" w:rsidDel="00BF404A">
                                <w:rPr>
                                  <w:rFonts w:ascii="Times New Roman" w:hAnsi="Times New Roman"/>
                                  <w:noProof/>
                                  <w:sz w:val="20"/>
                                  <w:szCs w:val="20"/>
                                  <w:rPrChange w:id="4889" w:author="Nasser Mustafa [2]" w:date="2018-09-26T11:07:00Z">
                                    <w:rPr>
                                      <w:noProof/>
                                      <w:sz w:val="20"/>
                                      <w:szCs w:val="20"/>
                                    </w:rPr>
                                  </w:rPrChange>
                                </w:rPr>
                                <w:delText>14</w:delText>
                              </w:r>
                            </w:del>
                            <w:r w:rsidRPr="00047800">
                              <w:rPr>
                                <w:rFonts w:ascii="Times New Roman" w:hAnsi="Times New Roman"/>
                                <w:noProof/>
                                <w:sz w:val="20"/>
                                <w:szCs w:val="20"/>
                                <w:rPrChange w:id="4890" w:author="Nasser Mustafa [2]" w:date="2018-09-26T11:07:00Z">
                                  <w:rPr>
                                    <w:noProof/>
                                    <w:sz w:val="20"/>
                                    <w:szCs w:val="20"/>
                                  </w:rPr>
                                </w:rPrChange>
                              </w:rPr>
                              <w:fldChar w:fldCharType="end"/>
                            </w:r>
                            <w:bookmarkEnd w:id="4879"/>
                            <w:r w:rsidRPr="00047800">
                              <w:rPr>
                                <w:rFonts w:ascii="Times New Roman" w:hAnsi="Times New Roman"/>
                                <w:sz w:val="20"/>
                                <w:szCs w:val="20"/>
                                <w:rPrChange w:id="4891" w:author="Nasser Mustafa [2]" w:date="2018-09-26T11:07:00Z">
                                  <w:rPr>
                                    <w:sz w:val="20"/>
                                    <w:szCs w:val="20"/>
                                  </w:rPr>
                                </w:rPrChange>
                              </w:rPr>
                              <w:t xml:space="preserve">: Proposed traceability framework, source </w:t>
                            </w:r>
                            <w:del w:id="4892" w:author="Nasser Mustafa [2]" w:date="2018-09-19T08:11:00Z">
                              <w:r w:rsidRPr="00047800" w:rsidDel="0032395C">
                                <w:rPr>
                                  <w:rFonts w:ascii="Times New Roman" w:hAnsi="Times New Roman"/>
                                  <w:sz w:val="20"/>
                                  <w:szCs w:val="20"/>
                                  <w:rPrChange w:id="4893" w:author="Nasser Mustafa [2]" w:date="2018-09-26T11:07:00Z">
                                    <w:rPr>
                                      <w:sz w:val="20"/>
                                      <w:szCs w:val="20"/>
                                    </w:rPr>
                                  </w:rPrChange>
                                </w:rPr>
                                <w:fldChar w:fldCharType="begin"/>
                              </w:r>
                              <w:r w:rsidRPr="00047800" w:rsidDel="0032395C">
                                <w:rPr>
                                  <w:rFonts w:ascii="Times New Roman" w:hAnsi="Times New Roman"/>
                                  <w:sz w:val="20"/>
                                  <w:szCs w:val="20"/>
                                  <w:rPrChange w:id="4894" w:author="Nasser Mustafa [2]" w:date="2018-09-26T11:07:00Z">
                                    <w:rPr>
                                      <w:sz w:val="20"/>
                                      <w:szCs w:val="20"/>
                                    </w:rPr>
                                  </w:rPrChange>
                                </w:rPr>
                                <w:delInstrText xml:space="preserve"> ADDIN EN.CITE &lt;EndNote&gt;&lt;Cite&gt;&lt;Author&gt;Anquetil&lt;/Author&gt;&lt;Year&gt;2010&lt;/Year&gt;&lt;RecNum&gt;43&lt;/RecNum&gt;&lt;DisplayText&gt;[9]&lt;/DisplayText&gt;&lt;record&gt;&lt;rec-number&gt;43&lt;/rec-number&gt;&lt;foreign-keys&gt;&lt;key app="EN" db-id="xr00rastqwzepdev05rprtatzed2t0fsttat"&gt;43&lt;/key&gt;&lt;/foreign-keys&gt;&lt;ref-type name="Journal Article"&gt;17&lt;/ref-type&gt;&lt;contributors&gt;&lt;authors&gt;&lt;author&gt;Anquetil, N.&lt;/author&gt;&lt;author&gt;Kulesza, U.&lt;/author&gt;&lt;author&gt;Moreira, A. &lt;/author&gt;&lt;author&gt;Sousa, A. &lt;/author&gt;&lt;author&gt;Royer, J.  &lt;/author&gt;&lt;author&gt;Rummler, A.&lt;/author&gt;&lt;/authors&gt;&lt;/contributors&gt;&lt;titles&gt;&lt;title&gt;A model-driven traceability framework for software product lines. &lt;/title&gt;&lt;secondary-title&gt;Software. Syst. Model &lt;/secondary-title&gt;&lt;short-title&gt;SSM&lt;/short-title&gt;&lt;/titles&gt;&lt;periodical&gt;&lt;full-title&gt;Software. Syst. Model&lt;/full-title&gt;&lt;/periodical&gt;&lt;pages&gt;427-451&lt;/pages&gt;&lt;volume&gt;9&lt;/volume&gt;&lt;number&gt;4&lt;/number&gt;&lt;dates&gt;&lt;year&gt;2010&lt;/year&gt;&lt;/dates&gt;&lt;urls&gt;&lt;/urls&gt;&lt;/record&gt;&lt;/Cite&gt;&lt;/EndNote&gt;</w:delInstrText>
                              </w:r>
                              <w:r w:rsidRPr="00047800" w:rsidDel="0032395C">
                                <w:rPr>
                                  <w:rFonts w:ascii="Times New Roman" w:hAnsi="Times New Roman"/>
                                  <w:sz w:val="20"/>
                                  <w:szCs w:val="20"/>
                                  <w:rPrChange w:id="4895" w:author="Nasser Mustafa [2]" w:date="2018-09-26T11:07:00Z">
                                    <w:rPr>
                                      <w:sz w:val="20"/>
                                      <w:szCs w:val="20"/>
                                    </w:rPr>
                                  </w:rPrChange>
                                </w:rPr>
                                <w:fldChar w:fldCharType="separate"/>
                              </w:r>
                              <w:bookmarkEnd w:id="4880"/>
                              <w:r w:rsidRPr="00047800" w:rsidDel="0032395C">
                                <w:rPr>
                                  <w:rFonts w:ascii="Times New Roman" w:hAnsi="Times New Roman"/>
                                  <w:noProof/>
                                  <w:sz w:val="20"/>
                                  <w:szCs w:val="20"/>
                                  <w:rPrChange w:id="4896" w:author="Nasser Mustafa [2]" w:date="2018-09-26T11:07:00Z">
                                    <w:rPr>
                                      <w:noProof/>
                                      <w:sz w:val="20"/>
                                      <w:szCs w:val="20"/>
                                    </w:rPr>
                                  </w:rPrChange>
                                </w:rPr>
                                <w:delText>[</w:delText>
                              </w:r>
                              <w:r w:rsidRPr="00047800" w:rsidDel="0032395C">
                                <w:rPr>
                                  <w:rFonts w:ascii="Times New Roman" w:hAnsi="Times New Roman"/>
                                  <w:sz w:val="20"/>
                                  <w:szCs w:val="20"/>
                                  <w:rPrChange w:id="4897" w:author="Nasser Mustafa [2]" w:date="2018-09-26T11:07:00Z">
                                    <w:rPr/>
                                  </w:rPrChange>
                                </w:rPr>
                                <w:fldChar w:fldCharType="begin"/>
                              </w:r>
                              <w:r w:rsidRPr="00047800" w:rsidDel="0032395C">
                                <w:rPr>
                                  <w:rFonts w:ascii="Times New Roman" w:hAnsi="Times New Roman"/>
                                  <w:sz w:val="20"/>
                                  <w:szCs w:val="20"/>
                                  <w:rPrChange w:id="4898" w:author="Nasser Mustafa [2]" w:date="2018-09-26T11:07:00Z">
                                    <w:rPr/>
                                  </w:rPrChange>
                                </w:rPr>
                                <w:delInstrText xml:space="preserve"> HYPERLINK \l "_ENREF_9" \o "Anquetil, 2010 #43" </w:delInstrText>
                              </w:r>
                              <w:r w:rsidRPr="00047800" w:rsidDel="0032395C">
                                <w:rPr>
                                  <w:rFonts w:ascii="Times New Roman" w:hAnsi="Times New Roman"/>
                                  <w:sz w:val="20"/>
                                  <w:szCs w:val="20"/>
                                  <w:rPrChange w:id="4899" w:author="Nasser Mustafa [2]" w:date="2018-09-26T11:07:00Z">
                                    <w:rPr>
                                      <w:noProof/>
                                      <w:sz w:val="20"/>
                                      <w:szCs w:val="20"/>
                                    </w:rPr>
                                  </w:rPrChange>
                                </w:rPr>
                                <w:fldChar w:fldCharType="separate"/>
                              </w:r>
                              <w:r w:rsidRPr="00047800" w:rsidDel="0032395C">
                                <w:rPr>
                                  <w:rFonts w:ascii="Times New Roman" w:hAnsi="Times New Roman"/>
                                  <w:noProof/>
                                  <w:sz w:val="20"/>
                                  <w:szCs w:val="20"/>
                                  <w:rPrChange w:id="4900" w:author="Nasser Mustafa [2]" w:date="2018-09-26T11:07:00Z">
                                    <w:rPr>
                                      <w:noProof/>
                                      <w:sz w:val="20"/>
                                      <w:szCs w:val="20"/>
                                    </w:rPr>
                                  </w:rPrChange>
                                </w:rPr>
                                <w:delText>9</w:delText>
                              </w:r>
                              <w:r w:rsidRPr="00047800" w:rsidDel="0032395C">
                                <w:rPr>
                                  <w:rFonts w:ascii="Times New Roman" w:hAnsi="Times New Roman"/>
                                  <w:noProof/>
                                  <w:sz w:val="20"/>
                                  <w:szCs w:val="20"/>
                                  <w:rPrChange w:id="4901" w:author="Nasser Mustafa [2]" w:date="2018-09-26T11:07:00Z">
                                    <w:rPr>
                                      <w:noProof/>
                                      <w:sz w:val="20"/>
                                      <w:szCs w:val="20"/>
                                    </w:rPr>
                                  </w:rPrChange>
                                </w:rPr>
                                <w:fldChar w:fldCharType="end"/>
                              </w:r>
                              <w:r w:rsidRPr="00047800" w:rsidDel="0032395C">
                                <w:rPr>
                                  <w:rFonts w:ascii="Times New Roman" w:hAnsi="Times New Roman"/>
                                  <w:noProof/>
                                  <w:sz w:val="20"/>
                                  <w:szCs w:val="20"/>
                                  <w:rPrChange w:id="4902" w:author="Nasser Mustafa [2]" w:date="2018-09-26T11:07:00Z">
                                    <w:rPr>
                                      <w:noProof/>
                                      <w:sz w:val="20"/>
                                      <w:szCs w:val="20"/>
                                    </w:rPr>
                                  </w:rPrChange>
                                </w:rPr>
                                <w:delText>]</w:delText>
                              </w:r>
                              <w:r w:rsidRPr="00047800" w:rsidDel="0032395C">
                                <w:rPr>
                                  <w:rFonts w:ascii="Times New Roman" w:hAnsi="Times New Roman"/>
                                  <w:sz w:val="20"/>
                                  <w:szCs w:val="20"/>
                                  <w:rPrChange w:id="4903" w:author="Nasser Mustafa [2]" w:date="2018-09-26T11:07:00Z">
                                    <w:rPr>
                                      <w:sz w:val="20"/>
                                      <w:szCs w:val="20"/>
                                    </w:rPr>
                                  </w:rPrChange>
                                </w:rPr>
                                <w:fldChar w:fldCharType="end"/>
                              </w:r>
                            </w:del>
                            <w:ins w:id="4904" w:author="Nasser Mustafa [2]" w:date="2018-09-19T08:11:00Z">
                              <w:r w:rsidRPr="00047800">
                                <w:rPr>
                                  <w:rFonts w:ascii="Times New Roman" w:hAnsi="Times New Roman"/>
                                  <w:sz w:val="20"/>
                                  <w:szCs w:val="20"/>
                                  <w:rPrChange w:id="4905" w:author="Nasser Mustafa [2]" w:date="2018-09-26T11:07:00Z">
                                    <w:rPr>
                                      <w:sz w:val="20"/>
                                      <w:szCs w:val="20"/>
                                    </w:rPr>
                                  </w:rPrChange>
                                </w:rPr>
                                <w:t xml:space="preserve"> </w:t>
                              </w:r>
                            </w:ins>
                            <w:ins w:id="4906" w:author="Nasser Mustafa [2]" w:date="2018-09-19T08:12:00Z">
                              <w:r w:rsidRPr="00047800">
                                <w:rPr>
                                  <w:rFonts w:ascii="Times New Roman" w:hAnsi="Times New Roman"/>
                                  <w:sz w:val="20"/>
                                  <w:szCs w:val="20"/>
                                  <w:lang w:val="en-CA"/>
                                  <w:rPrChange w:id="4907" w:author="Nasser Mustafa [2]" w:date="2018-09-26T11:07:00Z">
                                    <w:rPr>
                                      <w:rFonts w:ascii="Times New Roman" w:hAnsi="Times New Roman"/>
                                      <w:lang w:val="en-CA"/>
                                    </w:rPr>
                                  </w:rPrChange>
                                </w:rPr>
                                <w:fldChar w:fldCharType="begin" w:fldLock="1"/>
                              </w:r>
                            </w:ins>
                            <w:r w:rsidRPr="00047800">
                              <w:rPr>
                                <w:rFonts w:ascii="Times New Roman" w:hAnsi="Times New Roman"/>
                                <w:sz w:val="20"/>
                                <w:szCs w:val="20"/>
                                <w:lang w:val="en-CA"/>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4908" w:author="Nasser Mustafa [2]" w:date="2018-09-19T08:12:00Z">
                              <w:r w:rsidRPr="00047800">
                                <w:rPr>
                                  <w:rFonts w:ascii="Times New Roman" w:hAnsi="Times New Roman"/>
                                  <w:sz w:val="20"/>
                                  <w:szCs w:val="20"/>
                                  <w:lang w:val="en-CA"/>
                                  <w:rPrChange w:id="4909" w:author="Nasser Mustafa [2]" w:date="2018-09-26T11:07:00Z">
                                    <w:rPr>
                                      <w:rFonts w:ascii="Times New Roman" w:hAnsi="Times New Roman"/>
                                      <w:lang w:val="en-CA"/>
                                    </w:rPr>
                                  </w:rPrChange>
                                </w:rPr>
                                <w:fldChar w:fldCharType="separate"/>
                              </w:r>
                            </w:ins>
                            <w:r w:rsidRPr="00047800">
                              <w:rPr>
                                <w:rFonts w:ascii="Times New Roman" w:hAnsi="Times New Roman"/>
                                <w:noProof/>
                                <w:sz w:val="20"/>
                                <w:szCs w:val="20"/>
                                <w:lang w:val="en-CA"/>
                                <w:rPrChange w:id="4910" w:author="Nasser Mustafa [2]" w:date="2018-09-26T11:07:00Z">
                                  <w:rPr>
                                    <w:rFonts w:ascii="Times New Roman" w:hAnsi="Times New Roman"/>
                                    <w:b w:val="0"/>
                                    <w:noProof/>
                                    <w:sz w:val="20"/>
                                    <w:szCs w:val="20"/>
                                    <w:lang w:val="en-CA"/>
                                  </w:rPr>
                                </w:rPrChange>
                              </w:rPr>
                              <w:t>[84]</w:t>
                            </w:r>
                            <w:bookmarkEnd w:id="4881"/>
                            <w:ins w:id="4911" w:author="Nasser Mustafa [2]" w:date="2018-09-19T08:12:00Z">
                              <w:r w:rsidRPr="00047800">
                                <w:rPr>
                                  <w:rFonts w:ascii="Times New Roman" w:hAnsi="Times New Roman"/>
                                  <w:sz w:val="20"/>
                                  <w:szCs w:val="20"/>
                                  <w:lang w:val="en-CA"/>
                                  <w:rPrChange w:id="4912" w:author="Nasser Mustafa [2]" w:date="2018-09-26T11:07:00Z">
                                    <w:rPr>
                                      <w:rFonts w:ascii="Times New Roman" w:hAnsi="Times New Roman"/>
                                      <w:lang w:val="en-CA"/>
                                    </w:rPr>
                                  </w:rPrChange>
                                </w:rPr>
                                <w:fldChar w:fldCharType="end"/>
                              </w:r>
                            </w:ins>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4CBBC4" id="Text Box 106" o:spid="_x0000_s1054" type="#_x0000_t202" style="position:absolute;left:0;text-align:left;margin-left:0;margin-top:468pt;width:447.1pt;height:211.1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" stroked="f">
                <v:textbox>
                  <w:txbxContent>
                    <w:p w14:paraId="430EC983" w14:textId="77777777" w:rsidR="00D617FD" w:rsidRDefault="00D617FD" w:rsidP="004F61BA">
                      <w:pPr>
                        <w:keepNext/>
                        <w:jc w:val="center"/>
                      </w:pPr>
                      <w:r>
                        <w:rPr>
                          <w:noProof/>
                          <w:lang w:eastAsia="zh-CN"/>
                        </w:rPr>
                        <w:drawing>
                          <wp:inline distT="0" distB="0" distL="0" distR="0" wp14:anchorId="50270DE4" wp14:editId="054CC577">
                            <wp:extent cx="5233173" cy="2314135"/>
                            <wp:effectExtent l="19050" t="0" r="5577" b="0"/>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8115" cy="2316320"/>
                                    </a:xfrm>
                                    <a:prstGeom prst="rect">
                                      <a:avLst/>
                                    </a:prstGeom>
                                    <a:noFill/>
                                    <a:ln>
                                      <a:noFill/>
                                    </a:ln>
                                  </pic:spPr>
                                </pic:pic>
                              </a:graphicData>
                            </a:graphic>
                          </wp:inline>
                        </w:drawing>
                      </w:r>
                    </w:p>
                    <w:p w14:paraId="29558048" w14:textId="782CE741" w:rsidR="00D617FD" w:rsidRPr="00047800" w:rsidRDefault="00D617FD" w:rsidP="004F61BA">
                      <w:pPr>
                        <w:pStyle w:val="Caption"/>
                        <w:rPr>
                          <w:rFonts w:ascii="Times New Roman" w:hAnsi="Times New Roman"/>
                          <w:sz w:val="20"/>
                          <w:szCs w:val="20"/>
                          <w:rPrChange w:id="4913" w:author="Nasser Mustafa [2]" w:date="2018-09-26T11:07:00Z">
                            <w:rPr>
                              <w:sz w:val="20"/>
                              <w:szCs w:val="20"/>
                            </w:rPr>
                          </w:rPrChange>
                        </w:rPr>
                      </w:pPr>
                      <w:bookmarkStart w:id="4914" w:name="_Ref483299473"/>
                      <w:bookmarkStart w:id="4915" w:name="_Toc485115774"/>
                      <w:bookmarkStart w:id="4916" w:name="_Toc525723654"/>
                      <w:r w:rsidRPr="00047800">
                        <w:rPr>
                          <w:rFonts w:ascii="Times New Roman" w:hAnsi="Times New Roman"/>
                          <w:sz w:val="20"/>
                          <w:szCs w:val="20"/>
                          <w:rPrChange w:id="4917" w:author="Nasser Mustafa [2]" w:date="2018-09-26T11:07:00Z">
                            <w:rPr>
                              <w:sz w:val="20"/>
                              <w:szCs w:val="20"/>
                            </w:rPr>
                          </w:rPrChange>
                        </w:rPr>
                        <w:t xml:space="preserve">Figure </w:t>
                      </w:r>
                      <w:r w:rsidRPr="00047800">
                        <w:rPr>
                          <w:rFonts w:ascii="Times New Roman" w:hAnsi="Times New Roman"/>
                          <w:sz w:val="20"/>
                          <w:szCs w:val="20"/>
                          <w:rPrChange w:id="4918" w:author="Nasser Mustafa [2]" w:date="2018-09-26T11:07:00Z">
                            <w:rPr>
                              <w:sz w:val="20"/>
                              <w:szCs w:val="20"/>
                            </w:rPr>
                          </w:rPrChange>
                        </w:rPr>
                        <w:fldChar w:fldCharType="begin"/>
                      </w:r>
                      <w:r w:rsidRPr="00047800">
                        <w:rPr>
                          <w:rFonts w:ascii="Times New Roman" w:hAnsi="Times New Roman"/>
                          <w:sz w:val="20"/>
                          <w:szCs w:val="20"/>
                          <w:rPrChange w:id="4919" w:author="Nasser Mustafa [2]" w:date="2018-09-26T11:07:00Z">
                            <w:rPr>
                              <w:sz w:val="20"/>
                              <w:szCs w:val="20"/>
                            </w:rPr>
                          </w:rPrChange>
                        </w:rPr>
                        <w:instrText xml:space="preserve"> SEQ Figure \* ARABIC </w:instrText>
                      </w:r>
                      <w:r w:rsidRPr="00047800">
                        <w:rPr>
                          <w:rFonts w:ascii="Times New Roman" w:hAnsi="Times New Roman"/>
                          <w:sz w:val="20"/>
                          <w:szCs w:val="20"/>
                          <w:rPrChange w:id="4920" w:author="Nasser Mustafa [2]" w:date="2018-09-26T11:07:00Z">
                            <w:rPr>
                              <w:noProof/>
                              <w:sz w:val="20"/>
                              <w:szCs w:val="20"/>
                            </w:rPr>
                          </w:rPrChange>
                        </w:rPr>
                        <w:fldChar w:fldCharType="separate"/>
                      </w:r>
                      <w:ins w:id="4921" w:author="Nasser Mustafa [2]" w:date="2018-09-26T11:06:00Z">
                        <w:r w:rsidRPr="00047800">
                          <w:rPr>
                            <w:rFonts w:ascii="Times New Roman" w:hAnsi="Times New Roman"/>
                            <w:noProof/>
                            <w:sz w:val="20"/>
                            <w:szCs w:val="20"/>
                            <w:rPrChange w:id="4922" w:author="Nasser Mustafa [2]" w:date="2018-09-26T11:07:00Z">
                              <w:rPr>
                                <w:noProof/>
                                <w:sz w:val="20"/>
                                <w:szCs w:val="20"/>
                              </w:rPr>
                            </w:rPrChange>
                          </w:rPr>
                          <w:t>15</w:t>
                        </w:r>
                      </w:ins>
                      <w:del w:id="4923" w:author="Nasser Mustafa [2]" w:date="2018-09-25T15:51:00Z">
                        <w:r w:rsidRPr="00047800" w:rsidDel="00BF404A">
                          <w:rPr>
                            <w:rFonts w:ascii="Times New Roman" w:hAnsi="Times New Roman"/>
                            <w:noProof/>
                            <w:sz w:val="20"/>
                            <w:szCs w:val="20"/>
                            <w:rPrChange w:id="4924" w:author="Nasser Mustafa [2]" w:date="2018-09-26T11:07:00Z">
                              <w:rPr>
                                <w:noProof/>
                                <w:sz w:val="20"/>
                                <w:szCs w:val="20"/>
                              </w:rPr>
                            </w:rPrChange>
                          </w:rPr>
                          <w:delText>14</w:delText>
                        </w:r>
                      </w:del>
                      <w:r w:rsidRPr="00047800">
                        <w:rPr>
                          <w:rFonts w:ascii="Times New Roman" w:hAnsi="Times New Roman"/>
                          <w:noProof/>
                          <w:sz w:val="20"/>
                          <w:szCs w:val="20"/>
                          <w:rPrChange w:id="4925" w:author="Nasser Mustafa [2]" w:date="2018-09-26T11:07:00Z">
                            <w:rPr>
                              <w:noProof/>
                              <w:sz w:val="20"/>
                              <w:szCs w:val="20"/>
                            </w:rPr>
                          </w:rPrChange>
                        </w:rPr>
                        <w:fldChar w:fldCharType="end"/>
                      </w:r>
                      <w:bookmarkEnd w:id="4914"/>
                      <w:r w:rsidRPr="00047800">
                        <w:rPr>
                          <w:rFonts w:ascii="Times New Roman" w:hAnsi="Times New Roman"/>
                          <w:sz w:val="20"/>
                          <w:szCs w:val="20"/>
                          <w:rPrChange w:id="4926" w:author="Nasser Mustafa [2]" w:date="2018-09-26T11:07:00Z">
                            <w:rPr>
                              <w:sz w:val="20"/>
                              <w:szCs w:val="20"/>
                            </w:rPr>
                          </w:rPrChange>
                        </w:rPr>
                        <w:t xml:space="preserve">: Proposed traceability framework, source </w:t>
                      </w:r>
                      <w:del w:id="4927" w:author="Nasser Mustafa [2]" w:date="2018-09-19T08:11:00Z">
                        <w:r w:rsidRPr="00047800" w:rsidDel="0032395C">
                          <w:rPr>
                            <w:rFonts w:ascii="Times New Roman" w:hAnsi="Times New Roman"/>
                            <w:sz w:val="20"/>
                            <w:szCs w:val="20"/>
                            <w:rPrChange w:id="4928" w:author="Nasser Mustafa [2]" w:date="2018-09-26T11:07:00Z">
                              <w:rPr>
                                <w:sz w:val="20"/>
                                <w:szCs w:val="20"/>
                              </w:rPr>
                            </w:rPrChange>
                          </w:rPr>
                          <w:fldChar w:fldCharType="begin"/>
                        </w:r>
                        <w:r w:rsidRPr="00047800" w:rsidDel="0032395C">
                          <w:rPr>
                            <w:rFonts w:ascii="Times New Roman" w:hAnsi="Times New Roman"/>
                            <w:sz w:val="20"/>
                            <w:szCs w:val="20"/>
                            <w:rPrChange w:id="4929" w:author="Nasser Mustafa [2]" w:date="2018-09-26T11:07:00Z">
                              <w:rPr>
                                <w:sz w:val="20"/>
                                <w:szCs w:val="20"/>
                              </w:rPr>
                            </w:rPrChange>
                          </w:rPr>
                          <w:delInstrText xml:space="preserve"> ADDIN EN.CITE &lt;EndNote&gt;&lt;Cite&gt;&lt;Author&gt;Anquetil&lt;/Author&gt;&lt;Year&gt;2010&lt;/Year&gt;&lt;RecNum&gt;43&lt;/RecNum&gt;&lt;DisplayText&gt;[9]&lt;/DisplayText&gt;&lt;record&gt;&lt;rec-number&gt;43&lt;/rec-number&gt;&lt;foreign-keys&gt;&lt;key app="EN" db-id="xr00rastqwzepdev05rprtatzed2t0fsttat"&gt;43&lt;/key&gt;&lt;/foreign-keys&gt;&lt;ref-type name="Journal Article"&gt;17&lt;/ref-type&gt;&lt;contributors&gt;&lt;authors&gt;&lt;author&gt;Anquetil, N.&lt;/author&gt;&lt;author&gt;Kulesza, U.&lt;/author&gt;&lt;author&gt;Moreira, A. &lt;/author&gt;&lt;author&gt;Sousa, A. &lt;/author&gt;&lt;author&gt;Royer, J.  &lt;/author&gt;&lt;author&gt;Rummler, A.&lt;/author&gt;&lt;/authors&gt;&lt;/contributors&gt;&lt;titles&gt;&lt;title&gt;A model-driven traceability framework for software product lines. &lt;/title&gt;&lt;secondary-title&gt;Software. Syst. Model &lt;/secondary-title&gt;&lt;short-title&gt;SSM&lt;/short-title&gt;&lt;/titles&gt;&lt;periodical&gt;&lt;full-title&gt;Software. Syst. Model&lt;/full-title&gt;&lt;/periodical&gt;&lt;pages&gt;427-451&lt;/pages&gt;&lt;volume&gt;9&lt;/volume&gt;&lt;number&gt;4&lt;/number&gt;&lt;dates&gt;&lt;year&gt;2010&lt;/year&gt;&lt;/dates&gt;&lt;urls&gt;&lt;/urls&gt;&lt;/record&gt;&lt;/Cite&gt;&lt;/EndNote&gt;</w:delInstrText>
                        </w:r>
                        <w:r w:rsidRPr="00047800" w:rsidDel="0032395C">
                          <w:rPr>
                            <w:rFonts w:ascii="Times New Roman" w:hAnsi="Times New Roman"/>
                            <w:sz w:val="20"/>
                            <w:szCs w:val="20"/>
                            <w:rPrChange w:id="4930" w:author="Nasser Mustafa [2]" w:date="2018-09-26T11:07:00Z">
                              <w:rPr>
                                <w:sz w:val="20"/>
                                <w:szCs w:val="20"/>
                              </w:rPr>
                            </w:rPrChange>
                          </w:rPr>
                          <w:fldChar w:fldCharType="separate"/>
                        </w:r>
                        <w:bookmarkEnd w:id="4915"/>
                        <w:r w:rsidRPr="00047800" w:rsidDel="0032395C">
                          <w:rPr>
                            <w:rFonts w:ascii="Times New Roman" w:hAnsi="Times New Roman"/>
                            <w:noProof/>
                            <w:sz w:val="20"/>
                            <w:szCs w:val="20"/>
                            <w:rPrChange w:id="4931" w:author="Nasser Mustafa [2]" w:date="2018-09-26T11:07:00Z">
                              <w:rPr>
                                <w:noProof/>
                                <w:sz w:val="20"/>
                                <w:szCs w:val="20"/>
                              </w:rPr>
                            </w:rPrChange>
                          </w:rPr>
                          <w:delText>[</w:delText>
                        </w:r>
                        <w:r w:rsidRPr="00047800" w:rsidDel="0032395C">
                          <w:rPr>
                            <w:rFonts w:ascii="Times New Roman" w:hAnsi="Times New Roman"/>
                            <w:sz w:val="20"/>
                            <w:szCs w:val="20"/>
                            <w:rPrChange w:id="4932" w:author="Nasser Mustafa [2]" w:date="2018-09-26T11:07:00Z">
                              <w:rPr/>
                            </w:rPrChange>
                          </w:rPr>
                          <w:fldChar w:fldCharType="begin"/>
                        </w:r>
                        <w:r w:rsidRPr="00047800" w:rsidDel="0032395C">
                          <w:rPr>
                            <w:rFonts w:ascii="Times New Roman" w:hAnsi="Times New Roman"/>
                            <w:sz w:val="20"/>
                            <w:szCs w:val="20"/>
                            <w:rPrChange w:id="4933" w:author="Nasser Mustafa [2]" w:date="2018-09-26T11:07:00Z">
                              <w:rPr/>
                            </w:rPrChange>
                          </w:rPr>
                          <w:delInstrText xml:space="preserve"> HYPERLINK \l "_ENREF_9" \o "Anquetil, 2010 #43" </w:delInstrText>
                        </w:r>
                        <w:r w:rsidRPr="00047800" w:rsidDel="0032395C">
                          <w:rPr>
                            <w:rFonts w:ascii="Times New Roman" w:hAnsi="Times New Roman"/>
                            <w:sz w:val="20"/>
                            <w:szCs w:val="20"/>
                            <w:rPrChange w:id="4934" w:author="Nasser Mustafa [2]" w:date="2018-09-26T11:07:00Z">
                              <w:rPr>
                                <w:noProof/>
                                <w:sz w:val="20"/>
                                <w:szCs w:val="20"/>
                              </w:rPr>
                            </w:rPrChange>
                          </w:rPr>
                          <w:fldChar w:fldCharType="separate"/>
                        </w:r>
                        <w:r w:rsidRPr="00047800" w:rsidDel="0032395C">
                          <w:rPr>
                            <w:rFonts w:ascii="Times New Roman" w:hAnsi="Times New Roman"/>
                            <w:noProof/>
                            <w:sz w:val="20"/>
                            <w:szCs w:val="20"/>
                            <w:rPrChange w:id="4935" w:author="Nasser Mustafa [2]" w:date="2018-09-26T11:07:00Z">
                              <w:rPr>
                                <w:noProof/>
                                <w:sz w:val="20"/>
                                <w:szCs w:val="20"/>
                              </w:rPr>
                            </w:rPrChange>
                          </w:rPr>
                          <w:delText>9</w:delText>
                        </w:r>
                        <w:r w:rsidRPr="00047800" w:rsidDel="0032395C">
                          <w:rPr>
                            <w:rFonts w:ascii="Times New Roman" w:hAnsi="Times New Roman"/>
                            <w:noProof/>
                            <w:sz w:val="20"/>
                            <w:szCs w:val="20"/>
                            <w:rPrChange w:id="4936" w:author="Nasser Mustafa [2]" w:date="2018-09-26T11:07:00Z">
                              <w:rPr>
                                <w:noProof/>
                                <w:sz w:val="20"/>
                                <w:szCs w:val="20"/>
                              </w:rPr>
                            </w:rPrChange>
                          </w:rPr>
                          <w:fldChar w:fldCharType="end"/>
                        </w:r>
                        <w:r w:rsidRPr="00047800" w:rsidDel="0032395C">
                          <w:rPr>
                            <w:rFonts w:ascii="Times New Roman" w:hAnsi="Times New Roman"/>
                            <w:noProof/>
                            <w:sz w:val="20"/>
                            <w:szCs w:val="20"/>
                            <w:rPrChange w:id="4937" w:author="Nasser Mustafa [2]" w:date="2018-09-26T11:07:00Z">
                              <w:rPr>
                                <w:noProof/>
                                <w:sz w:val="20"/>
                                <w:szCs w:val="20"/>
                              </w:rPr>
                            </w:rPrChange>
                          </w:rPr>
                          <w:delText>]</w:delText>
                        </w:r>
                        <w:r w:rsidRPr="00047800" w:rsidDel="0032395C">
                          <w:rPr>
                            <w:rFonts w:ascii="Times New Roman" w:hAnsi="Times New Roman"/>
                            <w:sz w:val="20"/>
                            <w:szCs w:val="20"/>
                            <w:rPrChange w:id="4938" w:author="Nasser Mustafa [2]" w:date="2018-09-26T11:07:00Z">
                              <w:rPr>
                                <w:sz w:val="20"/>
                                <w:szCs w:val="20"/>
                              </w:rPr>
                            </w:rPrChange>
                          </w:rPr>
                          <w:fldChar w:fldCharType="end"/>
                        </w:r>
                      </w:del>
                      <w:ins w:id="4939" w:author="Nasser Mustafa [2]" w:date="2018-09-19T08:11:00Z">
                        <w:r w:rsidRPr="00047800">
                          <w:rPr>
                            <w:rFonts w:ascii="Times New Roman" w:hAnsi="Times New Roman"/>
                            <w:sz w:val="20"/>
                            <w:szCs w:val="20"/>
                            <w:rPrChange w:id="4940" w:author="Nasser Mustafa [2]" w:date="2018-09-26T11:07:00Z">
                              <w:rPr>
                                <w:sz w:val="20"/>
                                <w:szCs w:val="20"/>
                              </w:rPr>
                            </w:rPrChange>
                          </w:rPr>
                          <w:t xml:space="preserve"> </w:t>
                        </w:r>
                      </w:ins>
                      <w:ins w:id="4941" w:author="Nasser Mustafa [2]" w:date="2018-09-19T08:12:00Z">
                        <w:r w:rsidRPr="00047800">
                          <w:rPr>
                            <w:rFonts w:ascii="Times New Roman" w:hAnsi="Times New Roman"/>
                            <w:sz w:val="20"/>
                            <w:szCs w:val="20"/>
                            <w:lang w:val="en-CA"/>
                            <w:rPrChange w:id="4942" w:author="Nasser Mustafa [2]" w:date="2018-09-26T11:07:00Z">
                              <w:rPr>
                                <w:rFonts w:ascii="Times New Roman" w:hAnsi="Times New Roman"/>
                                <w:lang w:val="en-CA"/>
                              </w:rPr>
                            </w:rPrChange>
                          </w:rPr>
                          <w:fldChar w:fldCharType="begin" w:fldLock="1"/>
                        </w:r>
                      </w:ins>
                      <w:r w:rsidRPr="00047800">
                        <w:rPr>
                          <w:rFonts w:ascii="Times New Roman" w:hAnsi="Times New Roman"/>
                          <w:sz w:val="20"/>
                          <w:szCs w:val="20"/>
                          <w:lang w:val="en-CA"/>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4943" w:author="Nasser Mustafa [2]" w:date="2018-09-19T08:12:00Z">
                        <w:r w:rsidRPr="00047800">
                          <w:rPr>
                            <w:rFonts w:ascii="Times New Roman" w:hAnsi="Times New Roman"/>
                            <w:sz w:val="20"/>
                            <w:szCs w:val="20"/>
                            <w:lang w:val="en-CA"/>
                            <w:rPrChange w:id="4944" w:author="Nasser Mustafa [2]" w:date="2018-09-26T11:07:00Z">
                              <w:rPr>
                                <w:rFonts w:ascii="Times New Roman" w:hAnsi="Times New Roman"/>
                                <w:lang w:val="en-CA"/>
                              </w:rPr>
                            </w:rPrChange>
                          </w:rPr>
                          <w:fldChar w:fldCharType="separate"/>
                        </w:r>
                      </w:ins>
                      <w:r w:rsidRPr="00047800">
                        <w:rPr>
                          <w:rFonts w:ascii="Times New Roman" w:hAnsi="Times New Roman"/>
                          <w:noProof/>
                          <w:sz w:val="20"/>
                          <w:szCs w:val="20"/>
                          <w:lang w:val="en-CA"/>
                          <w:rPrChange w:id="4945" w:author="Nasser Mustafa [2]" w:date="2018-09-26T11:07:00Z">
                            <w:rPr>
                              <w:rFonts w:ascii="Times New Roman" w:hAnsi="Times New Roman"/>
                              <w:b w:val="0"/>
                              <w:noProof/>
                              <w:sz w:val="20"/>
                              <w:szCs w:val="20"/>
                              <w:lang w:val="en-CA"/>
                            </w:rPr>
                          </w:rPrChange>
                        </w:rPr>
                        <w:t>[84]</w:t>
                      </w:r>
                      <w:bookmarkEnd w:id="4916"/>
                      <w:ins w:id="4946" w:author="Nasser Mustafa [2]" w:date="2018-09-19T08:12:00Z">
                        <w:r w:rsidRPr="00047800">
                          <w:rPr>
                            <w:rFonts w:ascii="Times New Roman" w:hAnsi="Times New Roman"/>
                            <w:sz w:val="20"/>
                            <w:szCs w:val="20"/>
                            <w:lang w:val="en-CA"/>
                            <w:rPrChange w:id="4947" w:author="Nasser Mustafa [2]" w:date="2018-09-26T11:07:00Z">
                              <w:rPr>
                                <w:rFonts w:ascii="Times New Roman" w:hAnsi="Times New Roman"/>
                                <w:lang w:val="en-CA"/>
                              </w:rPr>
                            </w:rPrChange>
                          </w:rPr>
                          <w:fldChar w:fldCharType="end"/>
                        </w:r>
                      </w:ins>
                    </w:p>
                  </w:txbxContent>
                </v:textbox>
                <w10:wrap type="topAndBottom" anchorx="margin" anchory="margin"/>
              </v:shape>
            </w:pict>
          </mc:Fallback>
        </mc:AlternateContent>
      </w:r>
    </w:p>
    <w:p w14:paraId="2525B0DC" w14:textId="530D10C1" w:rsidR="00B97147" w:rsidRPr="00EA5AF7" w:rsidRDefault="00B97147" w:rsidP="009E56AC">
      <w:pPr>
        <w:pStyle w:val="Heading1"/>
        <w:tabs>
          <w:tab w:val="left" w:pos="900"/>
        </w:tabs>
        <w:spacing w:line="480" w:lineRule="auto"/>
        <w:rPr>
          <w:rFonts w:ascii="Times New Roman" w:hAnsi="Times New Roman"/>
          <w:szCs w:val="44"/>
        </w:rPr>
      </w:pPr>
      <w:bookmarkStart w:id="4948" w:name="_Toc421285954"/>
      <w:bookmarkStart w:id="4949" w:name="_Toc421407659"/>
      <w:bookmarkStart w:id="4950" w:name="_Toc421409886"/>
      <w:bookmarkStart w:id="4951" w:name="_Toc421438263"/>
      <w:bookmarkStart w:id="4952" w:name="_Toc421438585"/>
      <w:bookmarkStart w:id="4953" w:name="_Toc421439384"/>
      <w:bookmarkStart w:id="4954" w:name="_Toc421439706"/>
      <w:bookmarkStart w:id="4955" w:name="_Toc421440035"/>
      <w:bookmarkStart w:id="4956" w:name="_Toc421440238"/>
      <w:bookmarkStart w:id="4957" w:name="_Toc421465297"/>
      <w:bookmarkStart w:id="4958" w:name="_Toc421480429"/>
      <w:bookmarkStart w:id="4959" w:name="_Toc421485554"/>
      <w:bookmarkStart w:id="4960" w:name="_Toc421485900"/>
      <w:bookmarkStart w:id="4961" w:name="_Toc421486070"/>
      <w:bookmarkStart w:id="4962" w:name="_Toc421486239"/>
      <w:bookmarkStart w:id="4963" w:name="_Toc421486406"/>
      <w:bookmarkStart w:id="4964" w:name="_Toc421486569"/>
      <w:bookmarkStart w:id="4965" w:name="_Toc421486698"/>
      <w:bookmarkStart w:id="4966" w:name="_Toc421486819"/>
      <w:bookmarkStart w:id="4967" w:name="_Toc421486927"/>
      <w:bookmarkStart w:id="4968" w:name="_Toc421487035"/>
      <w:bookmarkStart w:id="4969" w:name="_Toc421487127"/>
      <w:bookmarkStart w:id="4970" w:name="_Toc421487220"/>
      <w:bookmarkStart w:id="4971" w:name="_Toc421487337"/>
      <w:bookmarkStart w:id="4972" w:name="_Toc421487446"/>
      <w:bookmarkStart w:id="4973" w:name="_Toc421488045"/>
      <w:bookmarkStart w:id="4974" w:name="_Toc421488222"/>
      <w:bookmarkStart w:id="4975" w:name="_Toc421285955"/>
      <w:bookmarkStart w:id="4976" w:name="_Toc421407660"/>
      <w:bookmarkStart w:id="4977" w:name="_Toc421409887"/>
      <w:bookmarkStart w:id="4978" w:name="_Toc421438264"/>
      <w:bookmarkStart w:id="4979" w:name="_Toc421438586"/>
      <w:bookmarkStart w:id="4980" w:name="_Toc421439385"/>
      <w:bookmarkStart w:id="4981" w:name="_Toc421439707"/>
      <w:bookmarkStart w:id="4982" w:name="_Toc421440036"/>
      <w:bookmarkStart w:id="4983" w:name="_Toc421440239"/>
      <w:bookmarkStart w:id="4984" w:name="_Toc421465298"/>
      <w:bookmarkStart w:id="4985" w:name="_Ref481798680"/>
      <w:bookmarkStart w:id="4986" w:name="_Toc517828375"/>
      <w:bookmarkStart w:id="4987" w:name="_Ref477638684"/>
      <w:bookmarkStart w:id="4988" w:name="_Toc525737361"/>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r w:rsidRPr="00EA5AF7">
        <w:rPr>
          <w:rFonts w:ascii="Times New Roman" w:hAnsi="Times New Roman"/>
          <w:szCs w:val="44"/>
        </w:rPr>
        <w:t>A New Encompassing Traceability Link Taxonomy</w:t>
      </w:r>
      <w:bookmarkEnd w:id="4985"/>
      <w:bookmarkEnd w:id="4986"/>
      <w:bookmarkEnd w:id="4988"/>
    </w:p>
    <w:p w14:paraId="62CBFE9F" w14:textId="5619845E" w:rsidR="00B97147" w:rsidRPr="00C67C7F" w:rsidRDefault="00BD6800" w:rsidP="001B582E">
      <w:pPr>
        <w:tabs>
          <w:tab w:val="left" w:pos="900"/>
        </w:tabs>
        <w:spacing w:line="480" w:lineRule="auto"/>
        <w:jc w:val="both"/>
        <w:rPr>
          <w:rFonts w:ascii="Times New Roman" w:hAnsi="Times New Roman"/>
        </w:rPr>
      </w:pPr>
      <w:r>
        <w:rPr>
          <w:rFonts w:ascii="Times New Roman" w:hAnsi="Times New Roman"/>
          <w:bCs/>
        </w:rPr>
        <w:t xml:space="preserve">We showed in chapter </w:t>
      </w:r>
      <w:r>
        <w:rPr>
          <w:rFonts w:ascii="Times New Roman" w:hAnsi="Times New Roman"/>
          <w:bCs/>
        </w:rPr>
        <w:fldChar w:fldCharType="begin"/>
      </w:r>
      <w:r>
        <w:rPr>
          <w:rFonts w:ascii="Times New Roman" w:hAnsi="Times New Roman"/>
          <w:bCs/>
        </w:rPr>
        <w:instrText xml:space="preserve"> REF _Ref512962818 \r \h </w:instrText>
      </w:r>
      <w:r w:rsidR="00595655">
        <w:rPr>
          <w:rFonts w:ascii="Times New Roman" w:hAnsi="Times New Roman"/>
          <w:bCs/>
        </w:rPr>
        <w:instrText xml:space="preserve"> \* MERGEFORMAT </w:instrText>
      </w:r>
      <w:r>
        <w:rPr>
          <w:rFonts w:ascii="Times New Roman" w:hAnsi="Times New Roman"/>
          <w:bCs/>
        </w:rPr>
      </w:r>
      <w:r>
        <w:rPr>
          <w:rFonts w:ascii="Times New Roman" w:hAnsi="Times New Roman"/>
          <w:bCs/>
        </w:rPr>
        <w:fldChar w:fldCharType="separate"/>
      </w:r>
      <w:r w:rsidR="00047800">
        <w:rPr>
          <w:rFonts w:ascii="Times New Roman" w:hAnsi="Times New Roman"/>
          <w:bCs/>
        </w:rPr>
        <w:t>4</w:t>
      </w:r>
      <w:r>
        <w:rPr>
          <w:rFonts w:ascii="Times New Roman" w:hAnsi="Times New Roman"/>
          <w:bCs/>
        </w:rPr>
        <w:fldChar w:fldCharType="end"/>
      </w:r>
      <w:r>
        <w:rPr>
          <w:rFonts w:ascii="Times New Roman" w:hAnsi="Times New Roman"/>
          <w:bCs/>
        </w:rPr>
        <w:t xml:space="preserve"> our literature review about existing classifications of trace links. </w:t>
      </w:r>
      <w:r>
        <w:rPr>
          <w:rFonts w:ascii="Times New Roman" w:hAnsi="Times New Roman"/>
          <w:lang w:val="en-CA"/>
        </w:rPr>
        <w:t>These</w:t>
      </w:r>
      <w:r w:rsidR="00B97147" w:rsidRPr="00C67C7F">
        <w:rPr>
          <w:rFonts w:ascii="Times New Roman" w:hAnsi="Times New Roman"/>
          <w:lang w:val="en-CA"/>
        </w:rPr>
        <w:t xml:space="preserve"> classifications do not consider a unified </w:t>
      </w:r>
      <w:r>
        <w:rPr>
          <w:rFonts w:ascii="Times New Roman" w:hAnsi="Times New Roman"/>
          <w:lang w:val="en-CA"/>
        </w:rPr>
        <w:t>classification</w:t>
      </w:r>
      <w:r w:rsidR="00B97147" w:rsidRPr="00C67C7F">
        <w:rPr>
          <w:rFonts w:ascii="Times New Roman" w:hAnsi="Times New Roman"/>
          <w:lang w:val="en-CA"/>
        </w:rPr>
        <w:t xml:space="preserve"> </w:t>
      </w:r>
      <w:r>
        <w:rPr>
          <w:rFonts w:ascii="Times New Roman" w:hAnsi="Times New Roman"/>
          <w:lang w:val="en-CA"/>
        </w:rPr>
        <w:t>that combines</w:t>
      </w:r>
      <w:r w:rsidR="00B97147" w:rsidRPr="00C67C7F">
        <w:rPr>
          <w:rFonts w:ascii="Times New Roman" w:hAnsi="Times New Roman"/>
          <w:lang w:val="en-CA"/>
        </w:rPr>
        <w:t xml:space="preserve"> all trace links related to </w:t>
      </w:r>
      <w:del w:id="4989" w:author="Yvan Labiche" w:date="2018-09-07T21:31:00Z">
        <w:r w:rsidR="008D1DF9" w:rsidDel="004C0003">
          <w:rPr>
            <w:rFonts w:ascii="Times New Roman" w:hAnsi="Times New Roman"/>
            <w:lang w:val="en-CA"/>
          </w:rPr>
          <w:delText>Requirement Engineering</w:delText>
        </w:r>
      </w:del>
      <w:ins w:id="4990" w:author="Yvan Labiche" w:date="2018-09-07T21:31:00Z">
        <w:r w:rsidR="004C0003">
          <w:rPr>
            <w:rFonts w:ascii="Times New Roman" w:hAnsi="Times New Roman"/>
            <w:lang w:val="en-CA"/>
          </w:rPr>
          <w:t>Requirements Engineering</w:t>
        </w:r>
      </w:ins>
      <w:r w:rsidR="00B97147" w:rsidRPr="00C67C7F">
        <w:rPr>
          <w:rFonts w:ascii="Times New Roman" w:hAnsi="Times New Roman"/>
          <w:lang w:val="en-CA"/>
        </w:rPr>
        <w:t xml:space="preserve">, </w:t>
      </w:r>
      <w:r w:rsidR="00A64F3E">
        <w:rPr>
          <w:rFonts w:ascii="Times New Roman" w:hAnsi="Times New Roman"/>
          <w:lang w:val="en-CA"/>
        </w:rPr>
        <w:t>Model Driven Engineering</w:t>
      </w:r>
      <w:r w:rsidR="00B97147" w:rsidRPr="00C67C7F">
        <w:rPr>
          <w:rFonts w:ascii="Times New Roman" w:hAnsi="Times New Roman"/>
          <w:lang w:val="en-CA"/>
        </w:rPr>
        <w:t xml:space="preserve">, and </w:t>
      </w:r>
      <w:r w:rsidR="008D1DF9">
        <w:rPr>
          <w:rFonts w:ascii="Times New Roman" w:hAnsi="Times New Roman"/>
          <w:lang w:val="en-CA"/>
        </w:rPr>
        <w:t>Systems Engineering</w:t>
      </w:r>
      <w:r w:rsidR="00B97147" w:rsidRPr="00C67C7F">
        <w:rPr>
          <w:rFonts w:ascii="Times New Roman" w:hAnsi="Times New Roman"/>
          <w:lang w:val="en-CA"/>
        </w:rPr>
        <w:t xml:space="preserve"> domains. This chapter introduces our effort in providing a unified trace link</w:t>
      </w:r>
      <w:r>
        <w:rPr>
          <w:rFonts w:ascii="Times New Roman" w:hAnsi="Times New Roman"/>
          <w:lang w:val="en-CA"/>
        </w:rPr>
        <w:t>s</w:t>
      </w:r>
      <w:r w:rsidR="00B97147" w:rsidRPr="00C67C7F">
        <w:rPr>
          <w:rFonts w:ascii="Times New Roman" w:hAnsi="Times New Roman"/>
          <w:lang w:val="en-CA"/>
        </w:rPr>
        <w:t xml:space="preserve"> taxo</w:t>
      </w:r>
      <w:r>
        <w:rPr>
          <w:rFonts w:ascii="Times New Roman" w:hAnsi="Times New Roman"/>
          <w:lang w:val="en-CA"/>
        </w:rPr>
        <w:t>nomy that can be utilized in the</w:t>
      </w:r>
      <w:r w:rsidR="00B97147" w:rsidRPr="00C67C7F">
        <w:rPr>
          <w:rFonts w:ascii="Times New Roman" w:hAnsi="Times New Roman"/>
          <w:lang w:val="en-CA"/>
        </w:rPr>
        <w:t>se domains. The chapter discusses four main facets. First, it shows the existing classifications of trace link</w:t>
      </w:r>
      <w:r>
        <w:rPr>
          <w:rFonts w:ascii="Times New Roman" w:hAnsi="Times New Roman"/>
          <w:lang w:val="en-CA"/>
        </w:rPr>
        <w:t>s</w:t>
      </w:r>
      <w:r w:rsidR="00B97147" w:rsidRPr="00C67C7F">
        <w:rPr>
          <w:rFonts w:ascii="Times New Roman" w:hAnsi="Times New Roman"/>
          <w:lang w:val="en-CA"/>
        </w:rPr>
        <w:t xml:space="preserve"> and their drawbacks. Second, it presents a set of requirements for a trace links taxonomy; these requirements are proposed based on our needs and the drawbacks of existing trace link classifications. Third, it presents a technique to build the taxonomy by employing the Link data and the Resource Description Framework (RDF) </w:t>
      </w:r>
      <w:ins w:id="4991" w:author="Nasser Mustafa [2]" w:date="2018-09-18T22:42:00Z">
        <w:r w:rsidR="000D6CF6">
          <w:rPr>
            <w:rFonts w:ascii="Times New Roman" w:hAnsi="Times New Roman"/>
            <w:lang w:val="en-CA"/>
          </w:rPr>
          <w:fldChar w:fldCharType="begin" w:fldLock="1"/>
        </w:r>
      </w:ins>
      <w:r w:rsidR="00B050F0">
        <w:rPr>
          <w:rFonts w:ascii="Times New Roman" w:hAnsi="Times New Roman"/>
          <w:lang w:val="en-CA"/>
        </w:rPr>
        <w:instrText>ADDIN CSL_CITATION {"citationItems":[{"id":"ITEM-1","itemData":{"URL":"https://www.w3.org/RDF/","author":[{"dropping-particle":"","family":"W3C","given":"","non-dropping-particle":"","parse-names":false,"suffix":""}],"id":"ITEM-1","issue":"Oct 15","issued":{"date-parts":[["2016"]]},"title":"Resource Description Framework","type":"webpage","volume":"2016"},"uris":["http://www.mendeley.com/documents/?uuid=bf79f718-50df-4e60-9e78-4e38a974e187"]}],"mendeley":{"formattedCitation":"[126]","plainTextFormattedCitation":"[126]","previouslyFormattedCitation":"[125]"},"properties":{"noteIndex":0},"schema":"https://github.com/citation-style-language/schema/raw/master/csl-citation.json"}</w:instrText>
      </w:r>
      <w:r w:rsidR="000D6CF6">
        <w:rPr>
          <w:rFonts w:ascii="Times New Roman" w:hAnsi="Times New Roman"/>
          <w:lang w:val="en-CA"/>
        </w:rPr>
        <w:fldChar w:fldCharType="separate"/>
      </w:r>
      <w:r w:rsidR="00B050F0" w:rsidRPr="00B050F0">
        <w:rPr>
          <w:rFonts w:ascii="Times New Roman" w:hAnsi="Times New Roman"/>
          <w:noProof/>
          <w:lang w:val="en-CA"/>
        </w:rPr>
        <w:t>[126]</w:t>
      </w:r>
      <w:ins w:id="4992" w:author="Nasser Mustafa [2]" w:date="2018-09-18T22:42:00Z">
        <w:r w:rsidR="000D6CF6">
          <w:rPr>
            <w:rFonts w:ascii="Times New Roman" w:hAnsi="Times New Roman"/>
            <w:lang w:val="en-CA"/>
          </w:rPr>
          <w:fldChar w:fldCharType="end"/>
        </w:r>
      </w:ins>
      <w:del w:id="4993" w:author="Nasser Mustafa [2]" w:date="2018-09-18T22:42:00Z">
        <w:r w:rsidR="00B97147" w:rsidRPr="00C67C7F" w:rsidDel="000D6CF6">
          <w:rPr>
            <w:rFonts w:ascii="Times New Roman" w:hAnsi="Times New Roman"/>
            <w:noProof/>
          </w:rPr>
          <w:fldChar w:fldCharType="begin"/>
        </w:r>
        <w:r w:rsidR="003C33CA" w:rsidRPr="000D6CF6" w:rsidDel="000D6CF6">
          <w:rPr>
            <w:rFonts w:ascii="Times New Roman" w:hAnsi="Times New Roman"/>
            <w:noProof/>
          </w:rPr>
          <w:delInstrText xml:space="preserve"> ADDIN EN.CITE &lt;EndNote&gt;&lt;Cite&gt;&lt;Author&gt;W3C&lt;/Author&gt;&lt;Year&gt;2016&lt;/Year&gt;&lt;RecNum&gt;207&lt;/RecNum&gt;&lt;DisplayText&gt;[143]&lt;/DisplayText&gt;&lt;record&gt;&lt;rec-number&gt;207&lt;/rec-number&gt;&lt;foreign-keys&gt;&lt;key app="EN" db-id="rxfad95wgs5d2dexxekxwt2katzr52wtwdxz" timestamp="0"&gt;207&lt;/key&gt;&lt;/foreign-keys&gt;&lt;ref-type name="Web Page"&gt;12&lt;/ref-type&gt;&lt;contributors&gt;&lt;authors&gt;&lt;author&gt;W3C&lt;/author&gt;&lt;/authors&gt;&lt;/contributors&gt;&lt;titles&gt;&lt;title&gt;Resource Description Framework&lt;/title&gt;&lt;/titles&gt;&lt;volume&gt;2016&lt;/volume&gt;&lt;number&gt;Oct 15&lt;/number&gt;&lt;dates&gt;&lt;year&gt;2016&lt;/year&gt;&lt;/dates&gt;&lt;urls&gt;&lt;related-urls&gt;&lt;url&gt;https://www.w3.org/RDF/&lt;/url&gt;&lt;/related-urls&gt;&lt;/urls&gt;&lt;custom1&gt;2016&lt;/custom1&gt;&lt;custom2&gt;Nov 18&lt;/custom2&gt;&lt;/record&gt;&lt;/Cite&gt;&lt;/EndNote&gt;</w:delInstrText>
        </w:r>
        <w:r w:rsidR="00B97147" w:rsidRPr="00C67C7F" w:rsidDel="000D6CF6">
          <w:rPr>
            <w:rFonts w:ascii="Times New Roman" w:hAnsi="Times New Roman"/>
            <w:noProof/>
          </w:rPr>
          <w:fldChar w:fldCharType="separate"/>
        </w:r>
        <w:r w:rsidR="003C33CA" w:rsidRPr="000D6CF6" w:rsidDel="000D6CF6">
          <w:rPr>
            <w:rFonts w:ascii="Times New Roman" w:hAnsi="Times New Roman"/>
            <w:noProof/>
          </w:rPr>
          <w:delText>[</w:delText>
        </w:r>
        <w:r w:rsidR="00660900" w:rsidRPr="000D6CF6" w:rsidDel="000D6CF6">
          <w:fldChar w:fldCharType="begin"/>
        </w:r>
        <w:r w:rsidR="00660900" w:rsidRPr="000D6CF6" w:rsidDel="000D6CF6">
          <w:delInstrText xml:space="preserve"> HYPERLINK \l "_ENREF_143" \o "W3C, 2016 #207" </w:delInstrText>
        </w:r>
        <w:r w:rsidR="00660900" w:rsidRPr="000D6CF6" w:rsidDel="000D6CF6">
          <w:fldChar w:fldCharType="separate"/>
        </w:r>
        <w:r w:rsidR="006A58FF" w:rsidRPr="000D6CF6" w:rsidDel="000D6CF6">
          <w:rPr>
            <w:rFonts w:ascii="Times New Roman" w:hAnsi="Times New Roman"/>
            <w:noProof/>
          </w:rPr>
          <w:delText>143</w:delText>
        </w:r>
        <w:r w:rsidR="00660900" w:rsidRPr="000D6CF6" w:rsidDel="000D6CF6">
          <w:rPr>
            <w:rFonts w:ascii="Times New Roman" w:hAnsi="Times New Roman"/>
            <w:noProof/>
          </w:rPr>
          <w:fldChar w:fldCharType="end"/>
        </w:r>
        <w:r w:rsidR="003C33CA" w:rsidRPr="000D6CF6" w:rsidDel="000D6CF6">
          <w:rPr>
            <w:rFonts w:ascii="Times New Roman" w:hAnsi="Times New Roman"/>
            <w:noProof/>
          </w:rPr>
          <w:delText>]</w:delText>
        </w:r>
        <w:r w:rsidR="00B97147" w:rsidRPr="00C67C7F" w:rsidDel="000D6CF6">
          <w:rPr>
            <w:rFonts w:ascii="Times New Roman" w:hAnsi="Times New Roman"/>
            <w:noProof/>
          </w:rPr>
          <w:fldChar w:fldCharType="end"/>
        </w:r>
        <w:r w:rsidR="00B97147" w:rsidRPr="00C67C7F" w:rsidDel="000D6CF6">
          <w:rPr>
            <w:rFonts w:ascii="Times New Roman" w:hAnsi="Times New Roman"/>
            <w:lang w:val="en-CA"/>
          </w:rPr>
          <w:delText xml:space="preserve">. </w:delText>
        </w:r>
      </w:del>
      <w:r w:rsidR="00B97147" w:rsidRPr="00C67C7F">
        <w:rPr>
          <w:rFonts w:ascii="Times New Roman" w:hAnsi="Times New Roman"/>
          <w:lang w:val="en-CA"/>
        </w:rPr>
        <w:t xml:space="preserve">The taxonomy can be configured with traceability models using the </w:t>
      </w:r>
      <w:r w:rsidR="00B97147" w:rsidRPr="00C67C7F">
        <w:rPr>
          <w:rFonts w:ascii="Times New Roman" w:hAnsi="Times New Roman"/>
          <w:noProof/>
        </w:rPr>
        <w:t>Open Service for Lifecycle Collaboration (OSLC)</w:t>
      </w:r>
      <w:del w:id="4994" w:author="Nasser Mustafa [2]" w:date="2018-09-18T22:42:00Z">
        <w:r w:rsidR="00B97147" w:rsidRPr="00C67C7F" w:rsidDel="000D6CF6">
          <w:rPr>
            <w:rFonts w:ascii="Times New Roman" w:hAnsi="Times New Roman"/>
            <w:noProof/>
          </w:rPr>
          <w:delText xml:space="preserve"> </w:delText>
        </w:r>
      </w:del>
      <w:ins w:id="4995" w:author="Nasser Mustafa [2]" w:date="2018-09-18T22:42:00Z">
        <w:r w:rsidR="000D6CF6">
          <w:rPr>
            <w:rFonts w:ascii="Times New Roman" w:hAnsi="Times New Roman"/>
            <w:noProof/>
          </w:rPr>
          <w:t xml:space="preserve"> </w:t>
        </w:r>
      </w:ins>
      <w:ins w:id="4996" w:author="Nasser Mustafa [2]" w:date="2018-09-18T22:43:00Z">
        <w:r w:rsidR="000D6CF6">
          <w:rPr>
            <w:rFonts w:ascii="Times New Roman" w:hAnsi="Times New Roman"/>
            <w:noProof/>
          </w:rPr>
          <w:fldChar w:fldCharType="begin" w:fldLock="1"/>
        </w:r>
      </w:ins>
      <w:r w:rsidR="00B050F0">
        <w:rPr>
          <w:rFonts w:ascii="Times New Roman" w:hAnsi="Times New Roman"/>
          <w:noProof/>
        </w:rPr>
        <w:instrText>ADDIN CSL_CITATION {"citationItems":[{"id":"ITEM-1","itemData":{"URL":"https://open-services.net/","author":[{"dropping-particle":"","family":"OMG","given":"Object Management Group","non-dropping-particle":"","parse-names":false,"suffix":""}],"id":"ITEM-1","issue":"Feb 20","issued":{"date-parts":[["2017"]]},"title":"Open Services  for Lifecycle Collaboration","type":"webpage","volume":"2017"},"uris":["http://www.mendeley.com/documents/?uuid=2d4f4551-fb3e-495c-b3af-f410b9399eda"]}],"mendeley":{"formattedCitation":"[127]","plainTextFormattedCitation":"[127]","previouslyFormattedCitation":"[126]"},"properties":{"noteIndex":0},"schema":"https://github.com/citation-style-language/schema/raw/master/csl-citation.json"}</w:instrText>
      </w:r>
      <w:r w:rsidR="000D6CF6">
        <w:rPr>
          <w:rFonts w:ascii="Times New Roman" w:hAnsi="Times New Roman"/>
          <w:noProof/>
        </w:rPr>
        <w:fldChar w:fldCharType="separate"/>
      </w:r>
      <w:r w:rsidR="00B050F0" w:rsidRPr="00B050F0">
        <w:rPr>
          <w:rFonts w:ascii="Times New Roman" w:hAnsi="Times New Roman"/>
          <w:noProof/>
        </w:rPr>
        <w:t>[127]</w:t>
      </w:r>
      <w:ins w:id="4997" w:author="Nasser Mustafa [2]" w:date="2018-09-18T22:43:00Z">
        <w:r w:rsidR="000D6CF6">
          <w:rPr>
            <w:rFonts w:ascii="Times New Roman" w:hAnsi="Times New Roman"/>
            <w:noProof/>
          </w:rPr>
          <w:fldChar w:fldCharType="end"/>
        </w:r>
      </w:ins>
      <w:del w:id="4998" w:author="Nasser Mustafa [2]" w:date="2018-09-18T22:42:00Z">
        <w:r w:rsidR="00B97147" w:rsidRPr="00C67C7F" w:rsidDel="000D6CF6">
          <w:rPr>
            <w:rFonts w:ascii="Times New Roman" w:hAnsi="Times New Roman"/>
            <w:noProof/>
          </w:rPr>
          <w:fldChar w:fldCharType="begin"/>
        </w:r>
        <w:r w:rsidR="003C33CA" w:rsidRPr="000D6CF6" w:rsidDel="000D6CF6">
          <w:rPr>
            <w:rFonts w:ascii="Times New Roman" w:hAnsi="Times New Roman"/>
            <w:noProof/>
          </w:rPr>
          <w:delInstrText xml:space="preserve"> ADDIN EN.CITE &lt;EndNote&gt;&lt;Cite&gt;&lt;Author&gt;OMG&lt;/Author&gt;&lt;Year&gt;2017&lt;/Year&gt;&lt;RecNum&gt;230&lt;/RecNum&gt;&lt;DisplayText&gt;[144]&lt;/DisplayText&gt;&lt;record&gt;&lt;rec-number&gt;230&lt;/rec-number&gt;&lt;foreign-keys&gt;&lt;key app="EN" db-id="rxfad95wgs5d2dexxekxwt2katzr52wtwdxz" timestamp="0"&gt;230&lt;/key&gt;&lt;/foreign-keys&gt;&lt;ref-type name="Web Page"&gt;12&lt;/ref-type&gt;&lt;contributors&gt;&lt;authors&gt;&lt;author&gt;Object Management Group OMG&lt;/author&gt;&lt;/authors&gt;&lt;/contributors&gt;&lt;titles&gt;&lt;title&gt;Open Services  for Lifecycle Collaboration&lt;/title&gt;&lt;/titles&gt;&lt;volume&gt;2017&lt;/volume&gt;&lt;number&gt;Feb 20&lt;/number&gt;&lt;dates&gt;&lt;year&gt;2017&lt;/year&gt;&lt;/dates&gt;&lt;urls&gt;&lt;related-urls&gt;&lt;url&gt;https://open-services.net/&lt;/url&gt;&lt;/related-urls&gt;&lt;/urls&gt;&lt;custom1&gt;2017&lt;/custom1&gt;&lt;custom2&gt;Feb 20&lt;/custom2&gt;&lt;/record&gt;&lt;/Cite&gt;&lt;/EndNote&gt;</w:delInstrText>
        </w:r>
        <w:r w:rsidR="00B97147" w:rsidRPr="00C67C7F" w:rsidDel="000D6CF6">
          <w:rPr>
            <w:rFonts w:ascii="Times New Roman" w:hAnsi="Times New Roman"/>
            <w:noProof/>
          </w:rPr>
          <w:fldChar w:fldCharType="separate"/>
        </w:r>
        <w:r w:rsidR="003C33CA" w:rsidRPr="000D6CF6" w:rsidDel="000D6CF6">
          <w:rPr>
            <w:rFonts w:ascii="Times New Roman" w:hAnsi="Times New Roman"/>
            <w:noProof/>
          </w:rPr>
          <w:delText>[</w:delText>
        </w:r>
        <w:r w:rsidR="00660900" w:rsidRPr="000D6CF6" w:rsidDel="000D6CF6">
          <w:fldChar w:fldCharType="begin"/>
        </w:r>
        <w:r w:rsidR="00660900" w:rsidRPr="000D6CF6" w:rsidDel="000D6CF6">
          <w:delInstrText xml:space="preserve"> HYPERLINK \l "_ENREF_144" \o "OMG, 2017 #230" </w:delInstrText>
        </w:r>
        <w:r w:rsidR="00660900" w:rsidRPr="000D6CF6" w:rsidDel="000D6CF6">
          <w:fldChar w:fldCharType="separate"/>
        </w:r>
        <w:r w:rsidR="006A58FF" w:rsidRPr="000D6CF6" w:rsidDel="000D6CF6">
          <w:rPr>
            <w:rFonts w:ascii="Times New Roman" w:hAnsi="Times New Roman"/>
            <w:noProof/>
          </w:rPr>
          <w:delText>144</w:delText>
        </w:r>
        <w:r w:rsidR="00660900" w:rsidRPr="000D6CF6" w:rsidDel="000D6CF6">
          <w:rPr>
            <w:rFonts w:ascii="Times New Roman" w:hAnsi="Times New Roman"/>
            <w:noProof/>
          </w:rPr>
          <w:fldChar w:fldCharType="end"/>
        </w:r>
        <w:r w:rsidR="003C33CA" w:rsidRPr="000D6CF6" w:rsidDel="000D6CF6">
          <w:rPr>
            <w:rFonts w:ascii="Times New Roman" w:hAnsi="Times New Roman"/>
            <w:noProof/>
          </w:rPr>
          <w:delText>]</w:delText>
        </w:r>
        <w:r w:rsidR="00B97147" w:rsidRPr="00C67C7F" w:rsidDel="000D6CF6">
          <w:rPr>
            <w:rFonts w:ascii="Times New Roman" w:hAnsi="Times New Roman"/>
            <w:noProof/>
          </w:rPr>
          <w:fldChar w:fldCharType="end"/>
        </w:r>
      </w:del>
      <w:r w:rsidR="00B97147" w:rsidRPr="00C67C7F">
        <w:rPr>
          <w:rFonts w:ascii="Times New Roman" w:hAnsi="Times New Roman"/>
          <w:noProof/>
        </w:rPr>
        <w:t xml:space="preserve">. </w:t>
      </w:r>
      <w:r w:rsidR="00B97147" w:rsidRPr="00C67C7F">
        <w:rPr>
          <w:rFonts w:ascii="Times New Roman" w:hAnsi="Times New Roman"/>
          <w:lang w:val="en-CA"/>
        </w:rPr>
        <w:t xml:space="preserve">Finally, it provides validation criteria </w:t>
      </w:r>
      <w:r w:rsidR="00B97147" w:rsidRPr="00C67C7F">
        <w:rPr>
          <w:rFonts w:ascii="Times New Roman" w:hAnsi="Times New Roman"/>
        </w:rPr>
        <w:t xml:space="preserve">for validating the taxonomy requirements and validating the solution through an example. </w:t>
      </w:r>
    </w:p>
    <w:p w14:paraId="46F3F433" w14:textId="77777777" w:rsidR="00B97147" w:rsidRPr="00C67C7F" w:rsidRDefault="00B97147" w:rsidP="001B582E">
      <w:pPr>
        <w:pStyle w:val="Style6"/>
        <w:tabs>
          <w:tab w:val="left" w:pos="900"/>
        </w:tabs>
        <w:spacing w:line="480" w:lineRule="auto"/>
        <w:ind w:left="540" w:hanging="450"/>
        <w:jc w:val="both"/>
      </w:pPr>
      <w:bookmarkStart w:id="4999" w:name="_Toc517828376"/>
      <w:bookmarkStart w:id="5000" w:name="_Toc525737362"/>
      <w:r w:rsidRPr="00C67C7F">
        <w:t>The Need for a Trace Link Taxonomy</w:t>
      </w:r>
      <w:bookmarkEnd w:id="4999"/>
      <w:bookmarkEnd w:id="5000"/>
    </w:p>
    <w:p w14:paraId="17EC2B96" w14:textId="1B8A0FFD" w:rsidR="00B97147" w:rsidRPr="00C67C7F" w:rsidRDefault="00B97147" w:rsidP="001B582E">
      <w:pPr>
        <w:tabs>
          <w:tab w:val="left" w:pos="900"/>
        </w:tabs>
        <w:spacing w:line="480" w:lineRule="auto"/>
        <w:jc w:val="both"/>
        <w:rPr>
          <w:rFonts w:ascii="Times New Roman" w:hAnsi="Times New Roman"/>
          <w:sz w:val="18"/>
          <w:szCs w:val="20"/>
        </w:rPr>
      </w:pPr>
      <w:r w:rsidRPr="00C67C7F">
        <w:rPr>
          <w:rFonts w:ascii="Times New Roman" w:hAnsi="Times New Roman"/>
        </w:rPr>
        <w:t xml:space="preserve">Software traceability provides a means for capturing the relationship between software artifacts at different levels of abstractions and across multiple </w:t>
      </w:r>
      <w:r w:rsidRPr="00C67C7F">
        <w:rPr>
          <w:rFonts w:ascii="Times New Roman" w:hAnsi="Times New Roman"/>
          <w:noProof/>
        </w:rPr>
        <w:t>domains</w:t>
      </w:r>
      <w:r w:rsidRPr="00C67C7F">
        <w:rPr>
          <w:rFonts w:ascii="Times New Roman" w:hAnsi="Times New Roman"/>
        </w:rPr>
        <w:t xml:space="preserve">. Software artifacts can be produced during </w:t>
      </w:r>
      <w:del w:id="5001" w:author="Yvan Labiche" w:date="2018-09-07T21:31:00Z">
        <w:r w:rsidR="008D1DF9" w:rsidDel="004C0003">
          <w:rPr>
            <w:rFonts w:ascii="Times New Roman" w:hAnsi="Times New Roman"/>
          </w:rPr>
          <w:delText>Requirement Engineering</w:delText>
        </w:r>
      </w:del>
      <w:ins w:id="5002" w:author="Yvan Labiche" w:date="2018-09-07T21:31: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Establishing relationships between these artifacts requir</w:t>
      </w:r>
      <w:r w:rsidR="000C326F">
        <w:rPr>
          <w:rFonts w:ascii="Times New Roman" w:hAnsi="Times New Roman"/>
        </w:rPr>
        <w:t>es</w:t>
      </w:r>
      <w:r w:rsidRPr="00C67C7F">
        <w:rPr>
          <w:rFonts w:ascii="Times New Roman" w:hAnsi="Times New Roman"/>
        </w:rPr>
        <w:t xml:space="preserve"> different types of trace links </w:t>
      </w:r>
      <w:r w:rsidRPr="00C67C7F">
        <w:rPr>
          <w:rFonts w:ascii="Times New Roman" w:hAnsi="Times New Roman"/>
          <w:lang w:val="en-CA"/>
        </w:rPr>
        <w:t>each having</w:t>
      </w:r>
      <w:r w:rsidRPr="00C67C7F">
        <w:rPr>
          <w:rFonts w:ascii="Times New Roman" w:hAnsi="Times New Roman"/>
        </w:rPr>
        <w:t xml:space="preserve"> precise semantics. Unfortunately, there is a lack of consensus among software practitioners for defining precise trace links semantics. This is an issue since using different, either overlapping or conflicting semantics for trace links can have an adverse effect on product quality</w:t>
      </w:r>
      <w:ins w:id="5003" w:author="Nasser Mustafa [2]" w:date="2018-09-18T22:43:00Z">
        <w:r w:rsidR="000D6CF6">
          <w:rPr>
            <w:rFonts w:ascii="Times New Roman" w:hAnsi="Times New Roman"/>
          </w:rPr>
          <w:t xml:space="preserve"> </w:t>
        </w:r>
        <w:r w:rsidR="000D6CF6">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0D6CF6">
        <w:rPr>
          <w:rFonts w:ascii="Times New Roman" w:hAnsi="Times New Roman"/>
        </w:rPr>
        <w:fldChar w:fldCharType="separate"/>
      </w:r>
      <w:r w:rsidR="00B050F0" w:rsidRPr="00B050F0">
        <w:rPr>
          <w:rFonts w:ascii="Times New Roman" w:hAnsi="Times New Roman"/>
          <w:noProof/>
        </w:rPr>
        <w:t>[90]</w:t>
      </w:r>
      <w:ins w:id="5004" w:author="Nasser Mustafa [2]" w:date="2018-09-18T22:43:00Z">
        <w:r w:rsidR="000D6CF6">
          <w:rPr>
            <w:rFonts w:ascii="Times New Roman" w:hAnsi="Times New Roman"/>
          </w:rPr>
          <w:fldChar w:fldCharType="end"/>
        </w:r>
      </w:ins>
      <w:del w:id="5005" w:author="Nasser Mustafa [2]" w:date="2018-09-18T22:43:00Z">
        <w:r w:rsidRPr="00C67C7F" w:rsidDel="000D6CF6">
          <w:rPr>
            <w:rFonts w:ascii="Times New Roman" w:hAnsi="Times New Roman"/>
          </w:rPr>
          <w:delText xml:space="preserve"> </w:delText>
        </w:r>
        <w:r w:rsidRPr="00C67C7F" w:rsidDel="000D6CF6">
          <w:rPr>
            <w:rFonts w:ascii="Times New Roman" w:hAnsi="Times New Roman"/>
          </w:rPr>
          <w:fldChar w:fldCharType="begin"/>
        </w:r>
        <w:r w:rsidR="003C33CA" w:rsidRPr="000D6CF6" w:rsidDel="000D6CF6">
          <w:rPr>
            <w:rFonts w:ascii="Times New Roman"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0D6CF6">
          <w:rPr>
            <w:rFonts w:ascii="Times New Roman" w:hAnsi="Times New Roman"/>
          </w:rPr>
          <w:fldChar w:fldCharType="separate"/>
        </w:r>
        <w:r w:rsidR="003C33CA" w:rsidRPr="000D6CF6" w:rsidDel="000D6CF6">
          <w:rPr>
            <w:rFonts w:ascii="Times New Roman" w:hAnsi="Times New Roman"/>
            <w:noProof/>
          </w:rPr>
          <w:delText>[</w:delText>
        </w:r>
        <w:r w:rsidR="00660900" w:rsidRPr="000D6CF6" w:rsidDel="000D6CF6">
          <w:fldChar w:fldCharType="begin"/>
        </w:r>
        <w:r w:rsidR="00660900" w:rsidRPr="000D6CF6" w:rsidDel="000D6CF6">
          <w:delInstrText xml:space="preserve"> HYPERLINK \l "_ENREF_2" \o "Ramesh, 2011 #90" </w:delInstrText>
        </w:r>
        <w:r w:rsidR="00660900" w:rsidRPr="000D6CF6" w:rsidDel="000D6CF6">
          <w:fldChar w:fldCharType="separate"/>
        </w:r>
        <w:r w:rsidR="006A58FF" w:rsidRPr="000D6CF6" w:rsidDel="000D6CF6">
          <w:rPr>
            <w:rFonts w:ascii="Times New Roman" w:hAnsi="Times New Roman"/>
            <w:noProof/>
          </w:rPr>
          <w:delText>2</w:delText>
        </w:r>
        <w:r w:rsidR="00660900" w:rsidRPr="000D6CF6" w:rsidDel="000D6CF6">
          <w:rPr>
            <w:rFonts w:ascii="Times New Roman" w:hAnsi="Times New Roman"/>
            <w:noProof/>
          </w:rPr>
          <w:fldChar w:fldCharType="end"/>
        </w:r>
        <w:r w:rsidR="003C33CA" w:rsidRPr="000D6CF6" w:rsidDel="000D6CF6">
          <w:rPr>
            <w:rFonts w:ascii="Times New Roman" w:hAnsi="Times New Roman"/>
            <w:noProof/>
          </w:rPr>
          <w:delText>]</w:delText>
        </w:r>
        <w:r w:rsidRPr="00C67C7F" w:rsidDel="000D6CF6">
          <w:rPr>
            <w:rFonts w:ascii="Times New Roman" w:hAnsi="Times New Roman"/>
          </w:rPr>
          <w:fldChar w:fldCharType="end"/>
        </w:r>
      </w:del>
      <w:r w:rsidRPr="00C67C7F">
        <w:rPr>
          <w:rFonts w:ascii="Times New Roman" w:hAnsi="Times New Roman"/>
        </w:rPr>
        <w:t>.</w:t>
      </w:r>
      <w:r w:rsidRPr="00C67C7F">
        <w:rPr>
          <w:rFonts w:ascii="Times New Roman" w:hAnsi="Times New Roman"/>
          <w:lang w:val="en-CA"/>
        </w:rPr>
        <w:t xml:space="preserve"> </w:t>
      </w:r>
      <w:r w:rsidRPr="00C67C7F">
        <w:rPr>
          <w:rFonts w:ascii="Times New Roman" w:hAnsi="Times New Roman"/>
          <w:noProof/>
        </w:rPr>
        <w:t xml:space="preserve">Our aim is to build a trace link taxonomy that has well-defined semantics and encompasses all </w:t>
      </w:r>
      <w:r w:rsidR="000C326F">
        <w:rPr>
          <w:rFonts w:ascii="Times New Roman" w:hAnsi="Times New Roman"/>
          <w:noProof/>
        </w:rPr>
        <w:t xml:space="preserve">possible </w:t>
      </w:r>
      <w:r w:rsidRPr="00C67C7F">
        <w:rPr>
          <w:rFonts w:ascii="Times New Roman" w:hAnsi="Times New Roman"/>
          <w:noProof/>
        </w:rPr>
        <w:t xml:space="preserve">types of trace links in the </w:t>
      </w:r>
      <w:del w:id="5006" w:author="Yvan Labiche" w:date="2018-09-07T21:31:00Z">
        <w:r w:rsidR="008D1DF9" w:rsidDel="004C0003">
          <w:rPr>
            <w:rFonts w:ascii="Times New Roman" w:hAnsi="Times New Roman"/>
            <w:noProof/>
          </w:rPr>
          <w:delText>Requirement Engineering</w:delText>
        </w:r>
      </w:del>
      <w:ins w:id="5007" w:author="Yvan Labiche" w:date="2018-09-07T21:31:00Z">
        <w:r w:rsidR="004C0003">
          <w:rPr>
            <w:rFonts w:ascii="Times New Roman" w:hAnsi="Times New Roman"/>
            <w:noProof/>
          </w:rPr>
          <w:t>Requirements Engineering</w:t>
        </w:r>
      </w:ins>
      <w:r w:rsidRPr="00C67C7F">
        <w:rPr>
          <w:rFonts w:ascii="Times New Roman" w:hAnsi="Times New Roman"/>
          <w:noProof/>
        </w:rPr>
        <w:t xml:space="preserve">, </w:t>
      </w:r>
      <w:r w:rsidR="00A64F3E">
        <w:rPr>
          <w:rFonts w:ascii="Times New Roman" w:hAnsi="Times New Roman"/>
          <w:noProof/>
        </w:rPr>
        <w:t>Model Driven Engineering</w:t>
      </w:r>
      <w:r w:rsidRPr="00C67C7F">
        <w:rPr>
          <w:rFonts w:ascii="Times New Roman" w:hAnsi="Times New Roman"/>
          <w:noProof/>
        </w:rPr>
        <w:t xml:space="preserve">, and </w:t>
      </w:r>
      <w:r w:rsidR="008D1DF9">
        <w:rPr>
          <w:rFonts w:ascii="Times New Roman" w:hAnsi="Times New Roman"/>
          <w:noProof/>
        </w:rPr>
        <w:t>Systems Engineering</w:t>
      </w:r>
      <w:r w:rsidRPr="00C67C7F">
        <w:rPr>
          <w:rFonts w:ascii="Times New Roman" w:hAnsi="Times New Roman"/>
          <w:noProof/>
        </w:rPr>
        <w:t xml:space="preserve"> </w:t>
      </w:r>
      <w:r w:rsidRPr="00C67C7F">
        <w:rPr>
          <w:rFonts w:ascii="Times New Roman" w:hAnsi="Times New Roman"/>
          <w:noProof/>
          <w:lang w:val="en-CA"/>
        </w:rPr>
        <w:t>domains</w:t>
      </w:r>
      <w:r w:rsidRPr="00C67C7F">
        <w:rPr>
          <w:rFonts w:ascii="Times New Roman" w:hAnsi="Times New Roman"/>
          <w:noProof/>
        </w:rPr>
        <w:t xml:space="preserve">. This is important for many reasons. First, in </w:t>
      </w:r>
      <w:del w:id="5008" w:author="Yvan Labiche" w:date="2018-09-07T21:32:00Z">
        <w:r w:rsidR="008D1DF9" w:rsidDel="004C0003">
          <w:rPr>
            <w:rFonts w:ascii="Times New Roman" w:hAnsi="Times New Roman"/>
            <w:noProof/>
          </w:rPr>
          <w:delText>Requirement Engineering</w:delText>
        </w:r>
      </w:del>
      <w:ins w:id="5009" w:author="Yvan Labiche" w:date="2018-09-07T21:32:00Z">
        <w:r w:rsidR="004C0003">
          <w:rPr>
            <w:rFonts w:ascii="Times New Roman" w:hAnsi="Times New Roman"/>
            <w:noProof/>
          </w:rPr>
          <w:t>Requirements Engineering</w:t>
        </w:r>
      </w:ins>
      <w:r w:rsidRPr="00C67C7F">
        <w:rPr>
          <w:rFonts w:ascii="Times New Roman" w:hAnsi="Times New Roman"/>
          <w:noProof/>
        </w:rPr>
        <w:t xml:space="preserve">, many artifacts are produced during requirements elicitation, analysis, and validation, hence, require different types of trace links with different semantics. Second, in </w:t>
      </w:r>
      <w:r w:rsidR="00A64F3E">
        <w:rPr>
          <w:rFonts w:ascii="Times New Roman" w:hAnsi="Times New Roman"/>
          <w:noProof/>
        </w:rPr>
        <w:t>Model Driven Engineering</w:t>
      </w:r>
      <w:r w:rsidRPr="00C67C7F">
        <w:rPr>
          <w:rFonts w:ascii="Times New Roman" w:hAnsi="Times New Roman"/>
          <w:noProof/>
        </w:rPr>
        <w:t xml:space="preserve">, which permits model transformation, a large number of trace links </w:t>
      </w:r>
      <w:r w:rsidR="000C326F">
        <w:rPr>
          <w:rFonts w:ascii="Times New Roman" w:hAnsi="Times New Roman"/>
          <w:noProof/>
        </w:rPr>
        <w:t>are</w:t>
      </w:r>
      <w:r w:rsidR="000C326F" w:rsidRPr="00C67C7F">
        <w:rPr>
          <w:rFonts w:ascii="Times New Roman" w:hAnsi="Times New Roman"/>
          <w:noProof/>
        </w:rPr>
        <w:t xml:space="preserve"> </w:t>
      </w:r>
      <w:r w:rsidRPr="00C67C7F">
        <w:rPr>
          <w:rFonts w:ascii="Times New Roman" w:hAnsi="Times New Roman"/>
          <w:noProof/>
        </w:rPr>
        <w:t xml:space="preserve">required to link artifacts in source and target models, some of which are generated automatically while others require manual generation; relating these artifacts requires well-defined semantics for trace links too, which are slightly different from what one can define in </w:t>
      </w:r>
      <w:del w:id="5010" w:author="Yvan Labiche" w:date="2018-09-07T21:32:00Z">
        <w:r w:rsidR="008D1DF9" w:rsidDel="004C0003">
          <w:rPr>
            <w:rFonts w:ascii="Times New Roman" w:hAnsi="Times New Roman"/>
            <w:noProof/>
          </w:rPr>
          <w:delText>Requirement Engineering</w:delText>
        </w:r>
      </w:del>
      <w:ins w:id="5011" w:author="Yvan Labiche" w:date="2018-09-07T21:32:00Z">
        <w:r w:rsidR="004C0003">
          <w:rPr>
            <w:rFonts w:ascii="Times New Roman" w:hAnsi="Times New Roman"/>
            <w:noProof/>
          </w:rPr>
          <w:t>Requirements Engineering</w:t>
        </w:r>
      </w:ins>
      <w:r w:rsidRPr="00C67C7F">
        <w:rPr>
          <w:rFonts w:ascii="Times New Roman" w:hAnsi="Times New Roman"/>
          <w:noProof/>
        </w:rPr>
        <w:t xml:space="preserve"> or </w:t>
      </w:r>
      <w:r w:rsidR="008D1DF9">
        <w:rPr>
          <w:rFonts w:ascii="Times New Roman" w:hAnsi="Times New Roman"/>
          <w:noProof/>
        </w:rPr>
        <w:t>Systems Engineering</w:t>
      </w:r>
      <w:r w:rsidRPr="00C67C7F">
        <w:rPr>
          <w:rFonts w:ascii="Times New Roman" w:hAnsi="Times New Roman"/>
          <w:noProof/>
        </w:rPr>
        <w:t xml:space="preserve">. Third, in </w:t>
      </w:r>
      <w:r w:rsidR="008D1DF9">
        <w:rPr>
          <w:rFonts w:ascii="Times New Roman" w:hAnsi="Times New Roman"/>
          <w:noProof/>
        </w:rPr>
        <w:t>Systems Engineering</w:t>
      </w:r>
      <w:r w:rsidRPr="00C67C7F">
        <w:rPr>
          <w:rFonts w:ascii="Times New Roman" w:hAnsi="Times New Roman"/>
          <w:noProof/>
        </w:rPr>
        <w:t>, the development of a complex system involves the generation of heterogeneous artifacts as a result of using different modeling tools for modeling different aspects of the system, from different disciplines (e.g., electrical, software). Fourth, comprehending the rationale for creating different types of trace links among artifacts at different levels of granularity requires well-defined trace links semantics. Fifth, there are situations that require many types of trace links in the same domain but for different purposes. For instance, when linking two requirements, a requirement derived from another requires a different trace link than a requirement clarified by another. Sixth, the meaning of a trace link can be viewed differently by different stakeholders. For instance, a trace link between a requirement and a design element may be viewed by a designer as a constraint the requirement imposes on the design element, while an end user might view the same link as a design element produced by the requirement</w:t>
      </w:r>
      <w:del w:id="5012" w:author="Nasser Mustafa [2]" w:date="2018-09-18T22:44:00Z">
        <w:r w:rsidRPr="00C67C7F" w:rsidDel="000D6CF6">
          <w:rPr>
            <w:rFonts w:ascii="Times New Roman" w:hAnsi="Times New Roman"/>
            <w:noProof/>
          </w:rPr>
          <w:delText xml:space="preserve"> </w:delText>
        </w:r>
      </w:del>
      <w:ins w:id="5013" w:author="Nasser Mustafa [2]" w:date="2018-09-18T22:44:00Z">
        <w:r w:rsidR="00600913">
          <w:rPr>
            <w:rFonts w:ascii="Times New Roman" w:hAnsi="Times New Roman"/>
            <w:noProof/>
          </w:rPr>
          <w:t xml:space="preserve"> </w:t>
        </w:r>
        <w:r w:rsidR="00600913">
          <w:rPr>
            <w:rFonts w:ascii="Times New Roman" w:hAnsi="Times New Roman"/>
            <w:noProof/>
          </w:rPr>
          <w:fldChar w:fldCharType="begin" w:fldLock="1"/>
        </w:r>
      </w:ins>
      <w:r w:rsidR="00B050F0">
        <w:rPr>
          <w:rFonts w:ascii="Times New Roman" w:hAnsi="Times New Roman"/>
          <w:noProof/>
        </w:rPr>
        <w:instrText>ADDIN CSL_CITATION {"citationItems":[{"id":"ITEM-1","itemData":{"author":[{"dropping-particle":"","family":"Marques","given":"Arthur","non-dropping-particle":"","parse-names":false,"suffix":""},{"dropping-particle":"","family":"Ramalho","given":"Franklin","non-dropping-particle":"","parse-names":false,"suffix":""},{"dropping-particle":"","family":"Andrade","given":"Wilkerson L","non-dropping-particle":"","parse-names":false,"suffix":""}],"container-title":"30th Annual ACM Symposium on Applied Computing","id":"ITEM-1","issued":{"date-parts":[["2015"]]},"page":"1364-1369","publisher-place":"Salamanca, Spain","title":"Towards a requirements traceability process centered on the traceability model","type":"paper-conference"},"uris":["http://www.mendeley.com/documents/?uuid=501170c6-b24a-4869-93c3-21fb0e452f45"]}],"mendeley":{"formattedCitation":"[128]","plainTextFormattedCitation":"[128]","previouslyFormattedCitation":"[127]"},"properties":{"noteIndex":0},"schema":"https://github.com/citation-style-language/schema/raw/master/csl-citation.json"}</w:instrText>
      </w:r>
      <w:r w:rsidR="00600913">
        <w:rPr>
          <w:rFonts w:ascii="Times New Roman" w:hAnsi="Times New Roman"/>
          <w:noProof/>
        </w:rPr>
        <w:fldChar w:fldCharType="separate"/>
      </w:r>
      <w:r w:rsidR="00B050F0" w:rsidRPr="00B050F0">
        <w:rPr>
          <w:rFonts w:ascii="Times New Roman" w:hAnsi="Times New Roman"/>
          <w:noProof/>
        </w:rPr>
        <w:t>[128]</w:t>
      </w:r>
      <w:ins w:id="5014" w:author="Nasser Mustafa [2]" w:date="2018-09-18T22:44:00Z">
        <w:r w:rsidR="00600913">
          <w:rPr>
            <w:rFonts w:ascii="Times New Roman" w:hAnsi="Times New Roman"/>
            <w:noProof/>
          </w:rPr>
          <w:fldChar w:fldCharType="end"/>
        </w:r>
      </w:ins>
      <w:del w:id="5015" w:author="Nasser Mustafa [2]" w:date="2018-09-18T22:44:00Z">
        <w:r w:rsidRPr="00C67C7F" w:rsidDel="000D6CF6">
          <w:rPr>
            <w:rFonts w:ascii="Times New Roman" w:hAnsi="Times New Roman"/>
            <w:noProof/>
          </w:rPr>
          <w:fldChar w:fldCharType="begin"/>
        </w:r>
        <w:r w:rsidR="003C33CA" w:rsidRPr="000D6CF6" w:rsidDel="000D6CF6">
          <w:rPr>
            <w:rFonts w:ascii="Times New Roman" w:hAnsi="Times New Roman"/>
            <w:noProof/>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0D6CF6">
          <w:rPr>
            <w:rFonts w:ascii="Times New Roman" w:hAnsi="Times New Roman"/>
            <w:noProof/>
          </w:rPr>
          <w:fldChar w:fldCharType="separate"/>
        </w:r>
        <w:r w:rsidR="003C33CA" w:rsidRPr="000D6CF6" w:rsidDel="000D6CF6">
          <w:rPr>
            <w:rFonts w:ascii="Times New Roman" w:hAnsi="Times New Roman"/>
            <w:noProof/>
          </w:rPr>
          <w:delText>[</w:delText>
        </w:r>
        <w:r w:rsidR="00660900" w:rsidRPr="000D6CF6" w:rsidDel="000D6CF6">
          <w:fldChar w:fldCharType="begin"/>
        </w:r>
        <w:r w:rsidR="00660900" w:rsidRPr="000D6CF6" w:rsidDel="000D6CF6">
          <w:delInstrText xml:space="preserve"> HYPERLINK \l "_ENREF_2" \o "Ramesh, 2011 #90" </w:delInstrText>
        </w:r>
        <w:r w:rsidR="00660900" w:rsidRPr="000D6CF6" w:rsidDel="000D6CF6">
          <w:fldChar w:fldCharType="separate"/>
        </w:r>
        <w:r w:rsidR="006A58FF" w:rsidRPr="000D6CF6" w:rsidDel="000D6CF6">
          <w:rPr>
            <w:rFonts w:ascii="Times New Roman" w:hAnsi="Times New Roman"/>
            <w:noProof/>
          </w:rPr>
          <w:delText>2</w:delText>
        </w:r>
        <w:r w:rsidR="00660900" w:rsidRPr="000D6CF6" w:rsidDel="000D6CF6">
          <w:rPr>
            <w:rFonts w:ascii="Times New Roman" w:hAnsi="Times New Roman"/>
            <w:noProof/>
          </w:rPr>
          <w:fldChar w:fldCharType="end"/>
        </w:r>
        <w:r w:rsidR="003C33CA" w:rsidRPr="000D6CF6" w:rsidDel="000D6CF6">
          <w:rPr>
            <w:rFonts w:ascii="Times New Roman" w:hAnsi="Times New Roman"/>
            <w:noProof/>
          </w:rPr>
          <w:delText>]</w:delText>
        </w:r>
        <w:r w:rsidRPr="00C67C7F" w:rsidDel="000D6CF6">
          <w:rPr>
            <w:rFonts w:ascii="Times New Roman" w:hAnsi="Times New Roman"/>
            <w:noProof/>
          </w:rPr>
          <w:fldChar w:fldCharType="end"/>
        </w:r>
      </w:del>
      <w:r w:rsidRPr="00C67C7F">
        <w:rPr>
          <w:rFonts w:ascii="Times New Roman" w:hAnsi="Times New Roman"/>
          <w:noProof/>
        </w:rPr>
        <w:t>. Finally, with the various types of modeling tools across different domains, it is a necessity to have a trace link taxonomy that can be integrated with other APIs. In other words, we need a portable taxonomy that can be integrated easily with other tools.</w:t>
      </w:r>
    </w:p>
    <w:p w14:paraId="5A50D1E9" w14:textId="62A133AC"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noProof/>
        </w:rPr>
        <w:t xml:space="preserve">Based on our systematic review (chapter </w:t>
      </w:r>
      <w:r w:rsidRPr="00C67C7F">
        <w:rPr>
          <w:rFonts w:ascii="Times New Roman" w:hAnsi="Times New Roman"/>
          <w:noProof/>
        </w:rPr>
        <w:fldChar w:fldCharType="begin"/>
      </w:r>
      <w:r w:rsidRPr="00C67C7F">
        <w:rPr>
          <w:rFonts w:ascii="Times New Roman" w:hAnsi="Times New Roman"/>
          <w:noProof/>
        </w:rPr>
        <w:instrText xml:space="preserve"> REF _Ref477638174 \n \h  \* MERGEFORMAT </w:instrText>
      </w:r>
      <w:r w:rsidRPr="00C67C7F">
        <w:rPr>
          <w:rFonts w:ascii="Times New Roman" w:hAnsi="Times New Roman"/>
          <w:noProof/>
        </w:rPr>
      </w:r>
      <w:r w:rsidRPr="00C67C7F">
        <w:rPr>
          <w:rFonts w:ascii="Times New Roman" w:hAnsi="Times New Roman"/>
          <w:noProof/>
        </w:rPr>
        <w:fldChar w:fldCharType="separate"/>
      </w:r>
      <w:r w:rsidR="00047800">
        <w:rPr>
          <w:rFonts w:ascii="Times New Roman" w:hAnsi="Times New Roman"/>
          <w:noProof/>
        </w:rPr>
        <w:t>3</w:t>
      </w:r>
      <w:r w:rsidRPr="00C67C7F">
        <w:rPr>
          <w:rFonts w:ascii="Times New Roman" w:hAnsi="Times New Roman"/>
          <w:noProof/>
        </w:rPr>
        <w:fldChar w:fldCharType="end"/>
      </w:r>
      <w:r w:rsidRPr="00C67C7F">
        <w:rPr>
          <w:rFonts w:ascii="Times New Roman" w:hAnsi="Times New Roman"/>
          <w:noProof/>
        </w:rPr>
        <w:t xml:space="preserve">), we identified some research papers that define traceability and traceability relations </w:t>
      </w:r>
      <w:ins w:id="5016" w:author="Nasser Mustafa [2]" w:date="2018-09-18T22:48:00Z">
        <w:r w:rsidR="00600913">
          <w:rPr>
            <w:rFonts w:ascii="Times New Roman" w:hAnsi="Times New Roman"/>
            <w:noProof/>
          </w:rPr>
          <w:fldChar w:fldCharType="begin" w:fldLock="1"/>
        </w:r>
      </w:ins>
      <w:r w:rsidR="00B050F0">
        <w:rPr>
          <w:rFonts w:ascii="Times New Roman" w:hAnsi="Times New Roman"/>
          <w:noProof/>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id":"ITEM-2","itemData":{"author":[{"dropping-particle":"","family":"Gotel","given":"Orlena","non-dropping-particle":"","parse-names":false,"suffix":""},{"dropping-particle":"","family":"Finkelstein","given":"Anthony","non-dropping-particle":"","parse-names":false,"suffix":""}],"container-title":"1st International Conference on Requirements Engineering","id":"ITEM-2","issued":{"date-parts":[["1994"]]},"page":"94–101","publisher-place":"Utrecht, The Netherlands","title":"An Analysis of the Requirements Traceability Problem","title-short":"RE","type":"paper-conference"},"uris":["http://www.mendeley.com/documents/?uuid=312a12be-fb65-453e-a6a4-6a5c3fc0e459"]},{"id":"ITEM-3","itemData":{"DOI":"http://doi.ieeecomputersociety.org/10.1109/ECBS.2003.1194804","author":[{"dropping-particle":"","family":"Mason","given":"Paul","non-dropping-particle":"","parse-names":false,"suffix":""},{"dropping-particle":"","family":"Saeed","given":"Amer","non-dropping-particle":"","parse-names":false,"suffix":""},{"dropping-particle":"","family":"Arkley","given":"Paul","non-dropping-particle":"","parse-names":false,"suffix":""},{"dropping-particle":"","family":"Riddle","given":"Steve","non-dropping-particle":"","parse-names":false,"suffix":""}],"container-title":"10th IEEE International Conference on Engineering of Computer-Based Systems ","id":"ITEM-3","issued":{"date-parts":[["2003"]]},"page":"233-246","publisher":"IEEE","publisher-place":"Huntsville, AL, USA","title":"Meta-Modelling Approach to Traceability for Avionics: A Framework for Managing the Engineering of Computer Based Aerospace Systems.","title-short":"ECBS","type":"paper-conference"},"uris":["http://www.mendeley.com/documents/?uuid=89e29b2f-45af-4f40-8abc-acfd41472872"]},{"id":"ITEM-4","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K","non-dropping-particle":"","parse-names":false,"suffix":""}],"id":"ITEM-4","issued":{"date-parts":[["2005"]]},"page":"395-428","title":"Software Traceability: A road map","type":"chapter","volume":"3"},"uris":["http://www.mendeley.com/documents/?uuid=ded4b03b-6f90-4a2c-bfde-735d3dc92114"]},{"id":"ITEM-5","itemData":{"author":[{"dropping-particle":"","family":"Ramesh","given":"Balasubramaniam","non-dropping-particle":"","parse-names":false,"suffix":""},{"dropping-particle":"","family":"Edwards","given":"Mari","non-dropping-particle":"","parse-names":false,"suffix":""}],"container-title":"IEEE International Symposium on Requirements Engineering","id":"ITEM-5","issued":{"date-parts":[["1993"]]},"page":"256-259","title":"Issues in the Development of a Requirements Traceability Model","title-short":"IEEE","type":"paper-conference"},"uris":["http://www.mendeley.com/documents/?uuid=a9c8475e-7ae0-431f-ba23-635b6d8caa02"]},{"id":"ITEM-6","itemData":{"author":[{"dropping-particle":"","family":"IEEE","given":"","non-dropping-particle":"","parse-names":false,"suffix":""}],"container-title":"IEEE Standard Glossary of Software Engineering Terminology","id":"ITEM-6","issued":{"date-parts":[["1990"]]},"publisher-place":"New York","title":"IEEE Standard Glossary of Software Engineering Terminology","type":"article"},"uris":["http://www.mendeley.com/documents/?uuid=b35c575a-f2d3-443e-b488-30afc00fef1b"]},{"id":"ITEM-7","itemData":{"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ünbacher","given":"Paul","non-dropping-particle":"","parse-names":false,"suffix":""},{"dropping-particle":"","family":"Dekhtyar","given":"Alex","non-dropping-particle":"","parse-names":false,"suffix":""},{"dropping-particle":"","family":"Antoniol","given":"Giuliano","non-dropping-particle":"","parse-names":false,"suffix":""},{"dropping-particle":"","family":"Maletic","given":"Jonathan I","non-dropping-particle":"","parse-names":false,"suffix":""},{"dropping-particle":"","family":"Mäder","given":"Patrick","non-dropping-particle":"","parse-names":false,"suffix":""}],"container-title":"Software and Systems Traceability","id":"ITEM-7","issued":{"date-parts":[["2012"]]},"title":"Traceability Fundamentals","type":"book"},"uris":["http://www.mendeley.com/documents/?uuid=d7564660-1f70-4342-bedb-489ce83da0ab"]},{"id":"ITEM-8","itemData":{"author":[{"dropping-particle":"","family":"Aizenbud-Reshef","given":"Neta","non-dropping-particle":"","parse-names":false,"suffix":""},{"dropping-particle":"","family":"Rubin","given":"Julia","non-dropping-particle":"","parse-names":false,"suffix":""},{"dropping-particle":"","family":"Shaham-Gafni","given":"Yael","non-dropping-particle":"","parse-names":false,"suffix":""}],"container-title":"IBM Systems Journal - Model-driven software development","id":"ITEM-8","issue":"3","issued":{"date-parts":[["2006"]]},"page":"515-526","title":"Model traceability","type":"article-journal","volume":"45"},"uris":["http://www.mendeley.com/documents/?uuid=f2635ccd-4074-4975-be96-fd252720ffd9"]}],"mendeley":{"formattedCitation":"[9], [16], [18], [19], [21], [42], [90], [100]","plainTextFormattedCitation":"[9], [16], [18], [19], [21], [42], [90], [100]","previouslyFormattedCitation":"[9], [16], [18], [19], [21], [39], [85], [100]"},"properties":{"noteIndex":0},"schema":"https://github.com/citation-style-language/schema/raw/master/csl-citation.json"}</w:instrText>
      </w:r>
      <w:r w:rsidR="00600913">
        <w:rPr>
          <w:rFonts w:ascii="Times New Roman" w:hAnsi="Times New Roman"/>
          <w:noProof/>
        </w:rPr>
        <w:fldChar w:fldCharType="separate"/>
      </w:r>
      <w:r w:rsidR="00B050F0" w:rsidRPr="00B050F0">
        <w:rPr>
          <w:rFonts w:ascii="Times New Roman" w:hAnsi="Times New Roman"/>
          <w:noProof/>
        </w:rPr>
        <w:t>[9], [16], [18], [19], [21], [42], [90], [100]</w:t>
      </w:r>
      <w:ins w:id="5017" w:author="Nasser Mustafa [2]" w:date="2018-09-18T22:48:00Z">
        <w:r w:rsidR="00600913">
          <w:rPr>
            <w:rFonts w:ascii="Times New Roman" w:hAnsi="Times New Roman"/>
            <w:noProof/>
          </w:rPr>
          <w:fldChar w:fldCharType="end"/>
        </w:r>
      </w:ins>
      <w:del w:id="5018" w:author="Nasser Mustafa [2]" w:date="2018-09-18T22:49:00Z">
        <w:r w:rsidRPr="00C67C7F" w:rsidDel="00600913">
          <w:rPr>
            <w:rFonts w:ascii="Times New Roman" w:hAnsi="Times New Roman"/>
            <w:noProof/>
          </w:rPr>
          <w:fldChar w:fldCharType="begin">
            <w:fldData xml:space="preserve">PEVuZE5vdGU+PENpdGU+PEF1dGhvcj5NdXN0YWZhPC9BdXRob3I+PFllYXI+MjAxNTwvWWVhcj48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==
</w:fldData>
          </w:fldChar>
        </w:r>
        <w:r w:rsidR="00A300CB" w:rsidRPr="00600913" w:rsidDel="00600913">
          <w:rPr>
            <w:rFonts w:ascii="Times New Roman" w:hAnsi="Times New Roman"/>
            <w:noProof/>
          </w:rPr>
          <w:delInstrText xml:space="preserve"> ADDIN EN.CITE </w:delInstrText>
        </w:r>
        <w:r w:rsidR="00A300CB" w:rsidRPr="00600913" w:rsidDel="00600913">
          <w:rPr>
            <w:rFonts w:ascii="Times New Roman" w:hAnsi="Times New Roman"/>
            <w:noProof/>
          </w:rPr>
          <w:fldChar w:fldCharType="begin">
            <w:fldData xml:space="preserve">PEVuZE5vdGU+PENpdGU+PEF1dGhvcj5NdXN0YWZhPC9BdXRob3I+PFllYXI+MjAxNTwvWWVhcj48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==
</w:fldData>
          </w:fldChar>
        </w:r>
        <w:r w:rsidR="00A300CB" w:rsidRPr="00600913" w:rsidDel="00600913">
          <w:rPr>
            <w:rFonts w:ascii="Times New Roman" w:hAnsi="Times New Roman"/>
            <w:noProof/>
          </w:rPr>
          <w:delInstrText xml:space="preserve"> ADDIN EN.CITE.DATA </w:delInstrText>
        </w:r>
        <w:r w:rsidR="00A300CB" w:rsidRPr="00600913" w:rsidDel="00600913">
          <w:rPr>
            <w:rFonts w:ascii="Times New Roman" w:hAnsi="Times New Roman"/>
            <w:noProof/>
          </w:rPr>
        </w:r>
        <w:r w:rsidR="00A300CB" w:rsidRPr="00600913" w:rsidDel="00600913">
          <w:rPr>
            <w:rFonts w:ascii="Times New Roman" w:hAnsi="Times New Roman"/>
            <w:noProof/>
          </w:rPr>
          <w:fldChar w:fldCharType="end"/>
        </w:r>
        <w:r w:rsidRPr="00C67C7F" w:rsidDel="00600913">
          <w:rPr>
            <w:rFonts w:ascii="Times New Roman" w:hAnsi="Times New Roman"/>
            <w:noProof/>
          </w:rPr>
        </w:r>
        <w:r w:rsidRPr="00C67C7F" w:rsidDel="00600913">
          <w:rPr>
            <w:rFonts w:ascii="Times New Roman" w:hAnsi="Times New Roman"/>
            <w:noProof/>
          </w:rPr>
          <w:fldChar w:fldCharType="separate"/>
        </w:r>
        <w:r w:rsidR="00A300CB" w:rsidDel="00600913">
          <w:rPr>
            <w:rFonts w:ascii="Times New Roman" w:hAnsi="Times New Roman"/>
            <w:noProof/>
          </w:rPr>
          <w:delText>[</w:delText>
        </w:r>
        <w:r w:rsidR="00660900" w:rsidDel="00600913">
          <w:fldChar w:fldCharType="begin"/>
        </w:r>
        <w:r w:rsidR="00660900" w:rsidDel="00600913">
          <w:delInstrText xml:space="preserve"> HYPERLINK \l "_ENREF_2" \o "Ramesh, 2011 #90" </w:delInstrText>
        </w:r>
        <w:r w:rsidR="00660900" w:rsidDel="00600913">
          <w:fldChar w:fldCharType="separate"/>
        </w:r>
        <w:r w:rsidR="006A58FF" w:rsidDel="00600913">
          <w:rPr>
            <w:rFonts w:ascii="Times New Roman" w:hAnsi="Times New Roman"/>
            <w:noProof/>
          </w:rPr>
          <w:delText>2</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"_ENREF_7" \o "Gotel, 1994 #26" </w:delInstrText>
        </w:r>
        <w:r w:rsidR="00660900" w:rsidDel="00600913">
          <w:fldChar w:fldCharType="separate"/>
        </w:r>
        <w:r w:rsidR="006A58FF" w:rsidDel="00600913">
          <w:rPr>
            <w:rFonts w:ascii="Times New Roman" w:hAnsi="Times New Roman"/>
            <w:noProof/>
          </w:rPr>
          <w:delText>7</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"_ENREF_12" \o "Mason, 2003 #79" </w:delInstrText>
        </w:r>
        <w:r w:rsidR="00660900" w:rsidDel="00600913">
          <w:fldChar w:fldCharType="separate"/>
        </w:r>
        <w:r w:rsidR="006A58FF" w:rsidDel="00600913">
          <w:rPr>
            <w:rFonts w:ascii="Times New Roman" w:hAnsi="Times New Roman"/>
            <w:noProof/>
          </w:rPr>
          <w:delText>12</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"_ENREF_15" \o "Spanoudakis, 2005 #33" </w:delInstrText>
        </w:r>
        <w:r w:rsidR="00660900" w:rsidDel="00600913">
          <w:fldChar w:fldCharType="separate"/>
        </w:r>
        <w:r w:rsidR="006A58FF" w:rsidDel="00600913">
          <w:rPr>
            <w:rFonts w:ascii="Times New Roman" w:hAnsi="Times New Roman"/>
            <w:noProof/>
          </w:rPr>
          <w:delText>15</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"_ENREF_43" \o "Ramesh, 1993 #5" </w:delInstrText>
        </w:r>
        <w:r w:rsidR="00660900" w:rsidDel="00600913">
          <w:fldChar w:fldCharType="separate"/>
        </w:r>
        <w:r w:rsidR="006A58FF" w:rsidDel="00600913">
          <w:rPr>
            <w:rFonts w:ascii="Times New Roman" w:hAnsi="Times New Roman"/>
            <w:noProof/>
          </w:rPr>
          <w:delText>43</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"_ENREF_48" \o "IEEE, 1990 #78" </w:delInstrText>
        </w:r>
        <w:r w:rsidR="00660900" w:rsidDel="00600913">
          <w:fldChar w:fldCharType="separate"/>
        </w:r>
        <w:r w:rsidR="006A58FF" w:rsidDel="00600913">
          <w:rPr>
            <w:rFonts w:ascii="Times New Roman" w:hAnsi="Times New Roman"/>
            <w:noProof/>
          </w:rPr>
          <w:delText>48</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"_ENREF_49" \o "Cleland-Huang, 2014 #10" </w:delInstrText>
        </w:r>
        <w:r w:rsidR="00660900" w:rsidDel="00600913">
          <w:fldChar w:fldCharType="separate"/>
        </w:r>
        <w:r w:rsidR="006A58FF" w:rsidDel="00600913">
          <w:rPr>
            <w:rFonts w:ascii="Times New Roman" w:hAnsi="Times New Roman"/>
            <w:noProof/>
          </w:rPr>
          <w:delText>49</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"_ENREF_71" \o "Aizenbud-Reshef, 2006 #120" </w:delInstrText>
        </w:r>
        <w:r w:rsidR="00660900" w:rsidDel="00600913">
          <w:fldChar w:fldCharType="separate"/>
        </w:r>
        <w:r w:rsidR="006A58FF" w:rsidDel="00600913">
          <w:rPr>
            <w:rFonts w:ascii="Times New Roman" w:hAnsi="Times New Roman"/>
            <w:noProof/>
          </w:rPr>
          <w:delText>71</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"_ENREF_72" \o "Gotel, 2012 #121" </w:delInstrText>
        </w:r>
        <w:r w:rsidR="00660900" w:rsidDel="00600913">
          <w:fldChar w:fldCharType="separate"/>
        </w:r>
        <w:r w:rsidR="006A58FF" w:rsidDel="00600913">
          <w:rPr>
            <w:rFonts w:ascii="Times New Roman" w:hAnsi="Times New Roman"/>
            <w:noProof/>
          </w:rPr>
          <w:delText>72</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"_ENREF_79" \o "Mustafa, 2015 #153" </w:delInstrText>
        </w:r>
        <w:r w:rsidR="00660900" w:rsidDel="00600913">
          <w:fldChar w:fldCharType="separate"/>
        </w:r>
        <w:r w:rsidR="006A58FF" w:rsidDel="00600913">
          <w:rPr>
            <w:rFonts w:ascii="Times New Roman" w:hAnsi="Times New Roman"/>
            <w:noProof/>
          </w:rPr>
          <w:delText>79</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"_ENREF_81" \o "Mustafa, 2015 #131" </w:delInstrText>
        </w:r>
        <w:r w:rsidR="00660900" w:rsidDel="00600913">
          <w:fldChar w:fldCharType="separate"/>
        </w:r>
        <w:r w:rsidR="006A58FF" w:rsidDel="00600913">
          <w:rPr>
            <w:rFonts w:ascii="Times New Roman" w:hAnsi="Times New Roman"/>
            <w:noProof/>
          </w:rPr>
          <w:delText>81</w:delText>
        </w:r>
        <w:r w:rsidR="00660900" w:rsidDel="00600913">
          <w:rPr>
            <w:rFonts w:ascii="Times New Roman" w:hAnsi="Times New Roman"/>
            <w:noProof/>
          </w:rPr>
          <w:fldChar w:fldCharType="end"/>
        </w:r>
        <w:r w:rsidR="00A300CB" w:rsidDel="00600913">
          <w:rPr>
            <w:rFonts w:ascii="Times New Roman" w:hAnsi="Times New Roman"/>
            <w:noProof/>
          </w:rPr>
          <w:delText>]</w:delText>
        </w:r>
        <w:r w:rsidRPr="00C67C7F" w:rsidDel="00600913">
          <w:rPr>
            <w:rFonts w:ascii="Times New Roman" w:hAnsi="Times New Roman"/>
            <w:noProof/>
          </w:rPr>
          <w:fldChar w:fldCharType="end"/>
        </w:r>
      </w:del>
      <w:r w:rsidRPr="00C67C7F">
        <w:rPr>
          <w:rFonts w:ascii="Times New Roman" w:hAnsi="Times New Roman"/>
          <w:noProof/>
        </w:rPr>
        <w:t>, other papers that classify or identify some types of trace links</w:t>
      </w:r>
      <w:ins w:id="5019" w:author="Nasser Mustafa [2]" w:date="2018-09-18T22:49:00Z">
        <w:r w:rsidR="00600913">
          <w:rPr>
            <w:rFonts w:ascii="Times New Roman" w:hAnsi="Times New Roman"/>
            <w:noProof/>
          </w:rPr>
          <w:t xml:space="preserve"> </w:t>
        </w:r>
      </w:ins>
      <w:ins w:id="5020" w:author="Nasser Mustafa [2]" w:date="2018-09-18T22:50:00Z">
        <w:r w:rsidR="00600913">
          <w:rPr>
            <w:rFonts w:ascii="Times New Roman" w:hAnsi="Times New Roman"/>
            <w:noProof/>
          </w:rPr>
          <w:fldChar w:fldCharType="begin" w:fldLock="1"/>
        </w:r>
      </w:ins>
      <w:r w:rsidR="00B050F0">
        <w:rPr>
          <w:rFonts w:ascii="Times New Roman" w:hAnsi="Times New Roman"/>
          <w:noProof/>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id":"ITEM-2","itemData":{"author":[{"dropping-particle":"","family":"Gotel","given":"Orlena","non-dropping-particle":"","parse-names":false,"suffix":""},{"dropping-particle":"","family":"Finkelstein","given":"Anthony","non-dropping-particle":"","parse-names":false,"suffix":""}],"container-title":"1st International Conference on Requirements Engineering","id":"ITEM-2","issued":{"date-parts":[["1994"]]},"page":"94–101","publisher-place":"Utrecht, The Netherlands","title":"An Analysis of the Requirements Traceability Problem","title-short":"RE","type":"paper-conference"},"uris":["http://www.mendeley.com/documents/?uuid=312a12be-fb65-453e-a6a4-6a5c3fc0e459"]},{"id":"ITEM-3","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","id":"ITEM-3","issued":{"date-parts":[["2008"]]},"page":"49-58","publisher-place":"Berlin, Germany","title":"Building Model-Driven Engineering Traceability Classifications","title-short":"ECMDA-TW","type":"paper-conference"},"uris":["http://www.mendeley.com/documents/?uuid=692e3dbe-d432-4876-b669-72a4a9fbbb57"]},{"id":"ITEM-4","itemData":{"DOI":"http://doi.ieeecomputersociety.org/10.1109/ECBS.2003.1194804","author":[{"dropping-particle":"","family":"Mason","given":"Paul","non-dropping-particle":"","parse-names":false,"suffix":""},{"dropping-particle":"","family":"Saeed","given":"Amer","non-dropping-particle":"","parse-names":false,"suffix":""},{"dropping-particle":"","family":"Arkley","given":"Paul","non-dropping-particle":"","parse-names":false,"suffix":""},{"dropping-particle":"","family":"Riddle","given":"Steve","non-dropping-particle":"","parse-names":false,"suffix":""}],"container-title":"10th IEEE International Conference on Engineering of Computer-Based Systems ","id":"ITEM-4","issued":{"date-parts":[["2003"]]},"page":"233-246","publisher":"IEEE","publisher-place":"Huntsville, AL, USA","title":"Meta-Modelling Approach to Traceability for Avionics: A Framework for Managing the Engineering of Computer Based Aerospace Systems.","title-short":"ECBS","type":"paper-conference"},"uris":["http://www.mendeley.com/documents/?uuid=89e29b2f-45af-4f40-8abc-acfd41472872"]},{"id":"ITEM-5","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K","non-dropping-particle":"","parse-names":false,"suffix":""}],"id":"ITEM-5","issued":{"date-parts":[["2005"]]},"page":"395-428","title":"Software Traceability: A road map","type":"chapter","volume":"3"},"uris":["http://www.mendeley.com/documents/?uuid=ded4b03b-6f90-4a2c-bfde-735d3dc92114"]},{"id":"ITEM-6","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Software","id":"ITEM-6","issue":"2","issued":{"date-parts":[["2004"]]},"page":"105-127","title":"Rule-Based Generation of Requirements Traceability Relations","type":"article-journal","volume":"72"},"uris":["http://www.mendeley.com/documents/?uuid=5c88e2e2-ef48-4111-9351-b37b01431bb9"]},{"id":"ITEM-7","itemData":{"DOI":"10.1109/HICSS.2002.994021","author":[{"dropping-particle":"","family":"Xu","given":"Peng","non-dropping-particle":"","parse-names":false,"suffix":""}],"container-title":"35th Annual Hawaii International Conference on System Sciences","id":"ITEM-7","issued":{"date-parts":[["2002"]]},"publisher":"IEEE","publisher-place":"Hawaii","title":"Supporting Workflow Management Systems with traceability","title-short":"HICSS ","type":"paper-conference","volume":"3"},"uris":["http://www.mendeley.com/documents/?uuid=4220d8fb-984b-4544-bab5-fb5414bf2f98"]},{"id":"ITEM-8","itemData":{"DOI":"10.1109/ICRE.1996.491432","author":[{"dropping-particle":"","family":"Pohl.","given":"Klaus","non-dropping-particle":"","parse-names":false,"suffix":""}],"container-title":"2nd IEEE International. Conference on Requirements Engineering","id":"ITEM-8","issued":{"date-parts":[["1996"]]},"page":"76","publisher":"IEEE Computer Society","title":"PRO-ART: Enabling Requirements Pre-Traceability","title-short":"ICRE","type":"paper-conference"},"uris":["http://www.mendeley.com/documents/?uuid=5317174b-64be-4065-a955-5c7c6c56382c"]},{"id":"ITEM-9","itemData":{"author":[{"dropping-particle":"","family":"Alexander","given":"Ian","non-dropping-particle":"","parse-names":false,"suffix":""}],"container-title":"2nd International Workshop on Traceability in Emerging Forms of Software Engineering ","id":"ITEM-9","issued":{"date-parts":[["2003"]]},"publisher-place":"Canada","title":"Semi Automatic Tracing of Requirement Versions to Use Cases – Experience and Challenges","type":"paper-conference"},"uris":["http://www.mendeley.com/documents/?uuid=7b1b56cf-c7fa-421a-8354-a435194766fb"]},{"id":"ITEM-10","itemData":{"author":[{"dropping-particle":"","family":"Paige","given":"Richard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Modeling","id":"ITEM-10","issue":"4","issued":{"date-parts":[["2011"]]},"page":"469-487","title":"Rigorous identification and encoding of trace-links in model-driven engineering","title-short":"SoSyM","type":"article-journal","volume":"10"},"uris":["http://www.mendeley.com/documents/?uuid=22dcdb88-37a8-46ff-be61-12cfc67a2f60"]},{"id":"ITEM-11","itemData":{"author":[{"dropping-particle":"","family":"Riebisch","given":"Matthias","non-dropping-particle":"","parse-names":false,"suffix":""},{"dropping-particle":"","family":"Philippow","given":"Ilka","non-dropping-particle":"","parse-names":false,"suffix":""}],"container-title":"Workshop on Engineering Complex Object-Oriented Systems for Evolution","id":"ITEM-11","issued":{"date-parts":[["2001"]]},"publisher-place":"Florida","title":"Evolution of Product Lines Using Traceability","type":"paper-conference"},"uris":["http://www.mendeley.com/documents/?uuid=b937c812-76d4-4268-bf23-741d78ebe133"]},{"id":"ITEM-12","itemData":{"author":[{"dropping-particle":"","family":"Maletic","given":"Jonathan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","id":"ITEM-12","issued":{"date-parts":[["2003"]]},"publisher-place":"Canada","title":"Using a Hypertext Model for Traceability Link Conformance Analysis ","title-short":"TEFSE","type":"paper-conference"},"uris":["http://www.mendeley.com/documents/?uuid=a6030011-b41d-40d4-ad7a-1f8b4d9d6f1f"]},{"id":"ITEM-13","itemData":{"DOI":"10.1109/52.506462","author":[{"dropping-particle":"","family":"Goguen","given":"Joseph A","non-dropping-particle":"","parse-names":false,"suffix":""}],"container-title":" IEEE Software ","id":"ITEM-13","issue":"2","issued":{"date-parts":[["1996"]]},"page":"52-64","title":"An Object-Oriented Tool for Tracing Requirements","type":"article-journal","volume":"13"},"uris":["http://www.mendeley.com/documents/?uuid=8a29b945-4aef-4e8c-9010-82314bafd38d"]},{"id":"ITEM-14","itemData":{"DOI":"10.1109/ISRE.1995.512550","author":[{"dropping-particle":"","family":"Gotel","given":"Orlena","non-dropping-particle":"","parse-names":false,"suffix":""},{"dropping-particle":"","family":"Finkelstein","given":"Anthony","non-dropping-particle":"","parse-names":false,"suffix":""}],"container-title":"2nd International Symposium on Requirements Engineering.","id":"ITEM-14","issued":{"date-parts":[["1995"]]},"page":"100-107","publisher":"IEEE","title":"Contribution Structures","type":"paper-conference"},"uris":["http://www.mendeley.com/documents/?uuid=202a8969-52d9-4ca6-a97a-a1f4a0121e6d"]},{"id":"ITEM-15","itemData":{"DOI":"10.1007/BF01232471","author":[{"dropping-particle":"","family":"Constantopoulos P  Mylopoulos Y, Vassiliou Y, \"","given":"Jarke M","non-dropping-particle":"","parse-names":false,"suffix":""}],"container-title":"The International Journal on Very Large Data Bases","id":"ITEM-15","issue":"1","issued":{"date-parts":[["1993"]]},"page":"1-43","title":"The Software Information Base: A Server for Reuse","title-short":"VLDB","type":"article-journal","volume":"4"},"uris":["http://www.mendeley.com/documents/?uuid=215c6da5-1df2-4e12-b014-cc9183390af7"]},{"id":"ITEM-16","itemData":{"author":[{"dropping-particle":"","family":"Cleland-Huang","given":"Jane","non-dropping-particle":"","parse-names":false,"suffix":""},{"dropping-particle":"","family":"Gotel","given":"Orlena","non-dropping-particle":"","parse-names":false,"suffix":""},{"dropping-particle":"","family":"Zisman","given":"Andrea","non-dropping-particle":"","parse-names":false,"suffix":""}],"editor":[{"dropping-particle":"","family":"Zisman.","given":"A","non-dropping-particle":"","parse-names":false,"suffix":""}],"id":"ITEM-16","issued":{"date-parts":[["2014"]]},"publisher":"Springer","title":"Software and Systems Traceability","type":"article"},"uris":["http://www.mendeley.com/documents/?uuid=5ad2efcd-1b8e-40f4-86e9-0aecdcac97c1"]},{"id":"ITEM-17","itemData":{"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ünbacher","given":"Paul","non-dropping-particle":"","parse-names":false,"suffix":""},{"dropping-particle":"","family":"Dekhtyar","given":"Alex","non-dropping-particle":"","parse-names":false,"suffix":""},{"dropping-particle":"","family":"Antoniol","given":"Giuliano","non-dropping-particle":"","parse-names":false,"suffix":""},{"dropping-particle":"","family":"Maletic","given":"Jonathan I","non-dropping-particle":"","parse-names":false,"suffix":""},{"dropping-particle":"","family":"Mäder","given":"Patrick","non-dropping-particle":"","parse-names":false,"suffix":""}],"container-title":"Software and Systems Traceability","id":"ITEM-17","issued":{"date-parts":[["2012"]]},"title":"Traceability Fundamentals","type":"book"},"uris":["http://www.mendeley.com/documents/?uuid=d7564660-1f70-4342-bedb-489ce83da0ab"]},{"id":"ITEM-18","itemData":{"author":[{"dropping-particle":"","family":"Mohan","given":"Kannan","non-dropping-particle":"","parse-names":false,"suffix":""},{"dropping-particle":"","family":"Ramesh","given":"Balasubramaniam","non-dropping-particle":"","parse-names":false,"suffix":""}],"container-title":"35th Annual Hawaii International Conference on System Sciences ","id":"ITEM-18","issued":{"date-parts":[["2002"]]},"page":"76","publisher":"IEEE","publisher-place":"Hawaii","title":"Managing Variability with Traceability in Product and Service Families","title-short":"HICSS","type":"paper-conference","volume":"3"},"uris":["http://www.mendeley.com/documents/?uuid=83d97ca9-e757-45e0-aab4-66de8501313b"]},{"id":"ITEM-19","itemData":{"author":[{"dropping-particle":"","family":"Olsen","given":"Gøran K","non-dropping-particle":"","parse-names":false,"suffix":""},{"dropping-particle":"","family":"Oldevik","given":"Jon","non-dropping-particle":"","parse-names":false,"suffix":""}],"container-title":"3rd European conference on Model driven architecture-foundations and applications","id":"ITEM-19","issued":{"date-parts":[["2007"]]},"page":"144-156","publisher":"Springer-Verlag","publisher-place":"Haifa-Israel","title":"Scenarios of Traceability in Model to Text Transformations","type":"paper-conference"},"uris":["http://www.mendeley.com/documents/?uuid=1a69fb2f-5161-4554-b215-06c2c61afd38"]},{"id":"ITEM-20","itemData":{"author":[{"dropping-particle":"","family":"Grammel","given":"Birgit","non-dropping-particle":"","parse-names":false,"suffix":""},{"dropping-particle":"","family":"Softwaretechnologie","given":"für","non-dropping-particle":"","parse-names":false,"suffix":""}],"container-title":"Fakultät Informatik","id":"ITEM-20","issued":{"date-parts":[["2014"]]},"publisher":"Technische Universität Dresden","title":"Automatic Generation of Trace Links in Model-driven Software Development","type":"thesis"},"uris":["http://www.mendeley.com/documents/?uuid=6c7f30e9-0cb4-4db4-bfd3-75d437038293"]}],"mendeley":{"formattedCitation":"[17]–[19], [42], [46], [85]–[88], [90]–[96], [98], [100], [129], [130]","plainTextFormattedCitation":"[17]–[19], [42], [46], [85]–[88], [90]–[96], [98], [100], [129], [130]","previouslyFormattedCitation":"[17], [18], [90]–[95], [98], [100], [128], [129], [19], [39], [43], [85]–[89]"},"properties":{"noteIndex":0},"schema":"https://github.com/citation-style-language/schema/raw/master/csl-citation.json"}</w:instrText>
      </w:r>
      <w:r w:rsidR="00600913">
        <w:rPr>
          <w:rFonts w:ascii="Times New Roman" w:hAnsi="Times New Roman"/>
          <w:noProof/>
        </w:rPr>
        <w:fldChar w:fldCharType="separate"/>
      </w:r>
      <w:r w:rsidR="00B050F0" w:rsidRPr="00B050F0">
        <w:rPr>
          <w:rFonts w:ascii="Times New Roman" w:hAnsi="Times New Roman"/>
          <w:noProof/>
        </w:rPr>
        <w:t>[17]–[19], [42], [46], [85]–[88], [90]–[96], [98], [100], [129], [130]</w:t>
      </w:r>
      <w:ins w:id="5021" w:author="Nasser Mustafa [2]" w:date="2018-09-18T22:50:00Z">
        <w:r w:rsidR="00600913">
          <w:rPr>
            <w:rFonts w:ascii="Times New Roman" w:hAnsi="Times New Roman"/>
            <w:noProof/>
          </w:rPr>
          <w:fldChar w:fldCharType="end"/>
        </w:r>
      </w:ins>
      <w:del w:id="5022" w:author="Nasser Mustafa [2]" w:date="2018-09-18T22:57:00Z">
        <w:r w:rsidRPr="00C67C7F" w:rsidDel="00600913">
          <w:rPr>
            <w:rFonts w:ascii="Times New Roman" w:hAnsi="Times New Roman"/>
            <w:noProof/>
          </w:rPr>
          <w:delText xml:space="preserve"> </w:delText>
        </w:r>
        <w:r w:rsidRPr="00C67C7F" w:rsidDel="00600913">
          <w:rPr>
            <w:rFonts w:ascii="Times New Roman" w:hAnsi="Times New Roman"/>
            <w:noProof/>
          </w:rPr>
          <w:fldChar w:fldCharType="begin">
            <w:fldData xml:space="preserve">PEVuZE5vdGU+PENpdGU+PEF1dGhvcj5QYWlnZTwvQXV0aG9yPjxZZWFyPjIwMDg8L1llYXI+PFJl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=
</w:fldData>
          </w:fldChar>
        </w:r>
        <w:r w:rsidR="00A300CB" w:rsidRPr="00600913" w:rsidDel="00600913">
          <w:rPr>
            <w:rFonts w:ascii="Times New Roman" w:hAnsi="Times New Roman"/>
            <w:noProof/>
          </w:rPr>
          <w:delInstrText xml:space="preserve"> ADDIN EN.CITE </w:delInstrText>
        </w:r>
        <w:r w:rsidR="00A300CB" w:rsidRPr="00600913" w:rsidDel="00600913">
          <w:rPr>
            <w:rFonts w:ascii="Times New Roman" w:hAnsi="Times New Roman"/>
            <w:noProof/>
          </w:rPr>
          <w:fldChar w:fldCharType="begin">
            <w:fldData xml:space="preserve">PEVuZE5vdGU+PENpdGU+PEF1dGhvcj5QYWlnZTwvQXV0aG9yPjxZZWFyPjIwMDg8L1llYXI+PFJl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=
</w:fldData>
          </w:fldChar>
        </w:r>
        <w:r w:rsidR="00A300CB" w:rsidRPr="00600913" w:rsidDel="00600913">
          <w:rPr>
            <w:rFonts w:ascii="Times New Roman" w:hAnsi="Times New Roman"/>
            <w:noProof/>
          </w:rPr>
          <w:delInstrText xml:space="preserve"> ADDIN EN.CITE.DATA </w:delInstrText>
        </w:r>
        <w:r w:rsidR="00A300CB" w:rsidRPr="00600913" w:rsidDel="00600913">
          <w:rPr>
            <w:rFonts w:ascii="Times New Roman" w:hAnsi="Times New Roman"/>
            <w:noProof/>
          </w:rPr>
        </w:r>
        <w:r w:rsidR="00A300CB" w:rsidRPr="00600913" w:rsidDel="00600913">
          <w:rPr>
            <w:rFonts w:ascii="Times New Roman" w:hAnsi="Times New Roman"/>
            <w:noProof/>
          </w:rPr>
          <w:fldChar w:fldCharType="end"/>
        </w:r>
        <w:r w:rsidRPr="00C67C7F" w:rsidDel="00600913">
          <w:rPr>
            <w:rFonts w:ascii="Times New Roman" w:hAnsi="Times New Roman"/>
            <w:noProof/>
          </w:rPr>
        </w:r>
        <w:r w:rsidRPr="00C67C7F" w:rsidDel="00600913">
          <w:rPr>
            <w:rFonts w:ascii="Times New Roman" w:hAnsi="Times New Roman"/>
            <w:noProof/>
          </w:rPr>
          <w:fldChar w:fldCharType="separate"/>
        </w:r>
        <w:r w:rsidR="00A300CB" w:rsidDel="00600913">
          <w:rPr>
            <w:rFonts w:ascii="Times New Roman" w:hAnsi="Times New Roman"/>
            <w:noProof/>
          </w:rPr>
          <w:delText>[</w:delText>
        </w:r>
        <w:r w:rsidR="00660900" w:rsidDel="00600913">
          <w:fldChar w:fldCharType="begin"/>
        </w:r>
        <w:r w:rsidR="00660900" w:rsidDel="00600913">
          <w:delInstrText xml:space="preserve"> HYPERLINK \l "_ENREF_2" \o "Ramesh, 2011 #90" </w:delInstrText>
        </w:r>
        <w:r w:rsidR="00660900" w:rsidDel="00600913">
          <w:fldChar w:fldCharType="separate"/>
        </w:r>
        <w:r w:rsidR="006A58FF" w:rsidDel="00600913">
          <w:rPr>
            <w:rFonts w:ascii="Times New Roman" w:hAnsi="Times New Roman"/>
            <w:noProof/>
          </w:rPr>
          <w:delText>2</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"_ENREF_7" \o "Gotel, 1994 #26" </w:delInstrText>
        </w:r>
        <w:r w:rsidR="00660900" w:rsidDel="00600913">
          <w:fldChar w:fldCharType="separate"/>
        </w:r>
        <w:r w:rsidR="006A58FF" w:rsidDel="00600913">
          <w:rPr>
            <w:rFonts w:ascii="Times New Roman" w:hAnsi="Times New Roman"/>
            <w:noProof/>
          </w:rPr>
          <w:delText>7</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"_ENREF_10" \o "Paige, 2008 #192" </w:delInstrText>
        </w:r>
        <w:r w:rsidR="00660900" w:rsidDel="00600913">
          <w:fldChar w:fldCharType="separate"/>
        </w:r>
        <w:r w:rsidR="006A58FF" w:rsidDel="00600913">
          <w:rPr>
            <w:rFonts w:ascii="Times New Roman" w:hAnsi="Times New Roman"/>
            <w:noProof/>
          </w:rPr>
          <w:delText>10</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"_ENREF_12" \o "Mason, 2003 #79" </w:delInstrText>
        </w:r>
        <w:r w:rsidR="00660900" w:rsidDel="00600913">
          <w:fldChar w:fldCharType="separate"/>
        </w:r>
        <w:r w:rsidR="006A58FF" w:rsidDel="00600913">
          <w:rPr>
            <w:rFonts w:ascii="Times New Roman" w:hAnsi="Times New Roman"/>
            <w:noProof/>
          </w:rPr>
          <w:delText>12</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"_ENREF_15" \o "Spanoudakis, 2005 #33" </w:delInstrText>
        </w:r>
        <w:r w:rsidR="00660900" w:rsidDel="00600913">
          <w:fldChar w:fldCharType="separate"/>
        </w:r>
        <w:r w:rsidR="006A58FF" w:rsidDel="00600913">
          <w:rPr>
            <w:rFonts w:ascii="Times New Roman" w:hAnsi="Times New Roman"/>
            <w:noProof/>
          </w:rPr>
          <w:delText>15</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"_ENREF_16" \o "Spanoudakis, 2004 #235" </w:delInstrText>
        </w:r>
        <w:r w:rsidR="00660900" w:rsidDel="00600913">
          <w:fldChar w:fldCharType="separate"/>
        </w:r>
        <w:r w:rsidR="006A58FF" w:rsidDel="00600913">
          <w:rPr>
            <w:rFonts w:ascii="Times New Roman" w:hAnsi="Times New Roman"/>
            <w:noProof/>
          </w:rPr>
          <w:delText>16</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"_ENREF_19" \o "Xu, 2002 #232" </w:delInstrText>
        </w:r>
        <w:r w:rsidR="00660900" w:rsidDel="00600913">
          <w:fldChar w:fldCharType="separate"/>
        </w:r>
        <w:r w:rsidR="006A58FF" w:rsidDel="00600913">
          <w:rPr>
            <w:rFonts w:ascii="Times New Roman" w:hAnsi="Times New Roman"/>
            <w:noProof/>
          </w:rPr>
          <w:delText>19</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"_ENREF_20" \o "Pohl, 1996 #239" </w:delInstrText>
        </w:r>
        <w:r w:rsidR="00660900" w:rsidDel="00600913">
          <w:fldChar w:fldCharType="separate"/>
        </w:r>
        <w:r w:rsidR="006A58FF" w:rsidDel="00600913">
          <w:rPr>
            <w:rFonts w:ascii="Times New Roman" w:hAnsi="Times New Roman"/>
            <w:noProof/>
          </w:rPr>
          <w:delText>20</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"_ENREF_22" \o "Alexander, 2003 #240" </w:delInstrText>
        </w:r>
        <w:r w:rsidR="00660900" w:rsidDel="00600913">
          <w:fldChar w:fldCharType="separate"/>
        </w:r>
        <w:r w:rsidR="006A58FF" w:rsidDel="00600913">
          <w:rPr>
            <w:rFonts w:ascii="Times New Roman" w:hAnsi="Times New Roman"/>
            <w:noProof/>
          </w:rPr>
          <w:delText>22-24</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"_ENREF_26" \o "Maletic, 2003 #236" </w:delInstrText>
        </w:r>
        <w:r w:rsidR="00660900" w:rsidDel="00600913">
          <w:fldChar w:fldCharType="separate"/>
        </w:r>
        <w:r w:rsidR="006A58FF" w:rsidDel="00600913">
          <w:rPr>
            <w:rFonts w:ascii="Times New Roman" w:hAnsi="Times New Roman"/>
            <w:noProof/>
          </w:rPr>
          <w:delText>26</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"_ENREF_27" \o "Pinheiro, 1996 #243" </w:delInstrText>
        </w:r>
        <w:r w:rsidR="00660900" w:rsidDel="00600913">
          <w:fldChar w:fldCharType="separate"/>
        </w:r>
        <w:r w:rsidR="006A58FF" w:rsidDel="00600913">
          <w:rPr>
            <w:rFonts w:ascii="Times New Roman" w:hAnsi="Times New Roman"/>
            <w:noProof/>
          </w:rPr>
          <w:delText>27</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"_ENREF_29" \o "Gotel, 1995 #237" </w:delInstrText>
        </w:r>
        <w:r w:rsidR="00660900" w:rsidDel="00600913">
          <w:fldChar w:fldCharType="separate"/>
        </w:r>
        <w:r w:rsidR="006A58FF" w:rsidDel="00600913">
          <w:rPr>
            <w:rFonts w:ascii="Times New Roman" w:hAnsi="Times New Roman"/>
            <w:noProof/>
          </w:rPr>
          <w:delText>29</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"_ENREF_31" \o "Constantopoulos P, 1993 #238" </w:delInstrText>
        </w:r>
        <w:r w:rsidR="00660900" w:rsidDel="00600913">
          <w:fldChar w:fldCharType="separate"/>
        </w:r>
        <w:r w:rsidR="006A58FF" w:rsidDel="00600913">
          <w:rPr>
            <w:rFonts w:ascii="Times New Roman" w:hAnsi="Times New Roman"/>
            <w:noProof/>
          </w:rPr>
          <w:delText>31</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"_ENREF_49" \o "Cleland-Huang, 2014 #10" </w:delInstrText>
        </w:r>
        <w:r w:rsidR="00660900" w:rsidDel="00600913">
          <w:fldChar w:fldCharType="separate"/>
        </w:r>
        <w:r w:rsidR="006A58FF" w:rsidDel="00600913">
          <w:rPr>
            <w:rFonts w:ascii="Times New Roman" w:hAnsi="Times New Roman"/>
            <w:noProof/>
          </w:rPr>
          <w:delText>49</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"_ENREF_72" \o "Gotel, 2012 #121" </w:delInstrText>
        </w:r>
        <w:r w:rsidR="00660900" w:rsidDel="00600913">
          <w:fldChar w:fldCharType="separate"/>
        </w:r>
        <w:r w:rsidR="006A58FF" w:rsidDel="00600913">
          <w:rPr>
            <w:rFonts w:ascii="Times New Roman" w:hAnsi="Times New Roman"/>
            <w:noProof/>
          </w:rPr>
          <w:delText>72</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"_ENREF_115" \o "Mohan, 2002 #233" </w:delInstrText>
        </w:r>
        <w:r w:rsidR="00660900" w:rsidDel="00600913">
          <w:fldChar w:fldCharType="separate"/>
        </w:r>
        <w:r w:rsidR="006A58FF" w:rsidDel="00600913">
          <w:rPr>
            <w:rFonts w:ascii="Times New Roman" w:hAnsi="Times New Roman"/>
            <w:noProof/>
          </w:rPr>
          <w:delText>115</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"_ENREF_117" \o "Olsen, 2007 #247" </w:delInstrText>
        </w:r>
        <w:r w:rsidR="00660900" w:rsidDel="00600913">
          <w:fldChar w:fldCharType="separate"/>
        </w:r>
        <w:r w:rsidR="006A58FF" w:rsidDel="00600913">
          <w:rPr>
            <w:rFonts w:ascii="Times New Roman" w:hAnsi="Times New Roman"/>
            <w:noProof/>
          </w:rPr>
          <w:delText>117</w:delText>
        </w:r>
        <w:r w:rsidR="00660900" w:rsidDel="00600913">
          <w:rPr>
            <w:rFonts w:ascii="Times New Roman" w:hAnsi="Times New Roman"/>
            <w:noProof/>
          </w:rPr>
          <w:fldChar w:fldCharType="end"/>
        </w:r>
        <w:r w:rsidR="00A300CB" w:rsidDel="00600913">
          <w:rPr>
            <w:rFonts w:ascii="Times New Roman" w:hAnsi="Times New Roman"/>
            <w:noProof/>
          </w:rPr>
          <w:delText xml:space="preserve">, </w:delText>
        </w:r>
        <w:r w:rsidR="00660900" w:rsidDel="00600913">
          <w:fldChar w:fldCharType="begin"/>
        </w:r>
        <w:r w:rsidR="00660900" w:rsidDel="00600913">
          <w:delInstrText xml:space="preserve"> HYPERLINK \l "_ENREF_145" \o "Grammel, 2014 #244" </w:delInstrText>
        </w:r>
        <w:r w:rsidR="00660900" w:rsidDel="00600913">
          <w:fldChar w:fldCharType="separate"/>
        </w:r>
        <w:r w:rsidR="006A58FF" w:rsidDel="00600913">
          <w:rPr>
            <w:rFonts w:ascii="Times New Roman" w:hAnsi="Times New Roman"/>
            <w:noProof/>
          </w:rPr>
          <w:delText>145</w:delText>
        </w:r>
        <w:r w:rsidR="00660900" w:rsidDel="00600913">
          <w:rPr>
            <w:rFonts w:ascii="Times New Roman" w:hAnsi="Times New Roman"/>
            <w:noProof/>
          </w:rPr>
          <w:fldChar w:fldCharType="end"/>
        </w:r>
        <w:r w:rsidR="00A300CB" w:rsidDel="00600913">
          <w:rPr>
            <w:rFonts w:ascii="Times New Roman" w:hAnsi="Times New Roman"/>
            <w:noProof/>
          </w:rPr>
          <w:delText>]</w:delText>
        </w:r>
        <w:r w:rsidRPr="00C67C7F" w:rsidDel="00600913">
          <w:rPr>
            <w:rFonts w:ascii="Times New Roman" w:hAnsi="Times New Roman"/>
            <w:noProof/>
          </w:rPr>
          <w:fldChar w:fldCharType="end"/>
        </w:r>
      </w:del>
      <w:r w:rsidRPr="00C67C7F">
        <w:rPr>
          <w:rFonts w:ascii="Times New Roman" w:hAnsi="Times New Roman"/>
          <w:noProof/>
        </w:rPr>
        <w:t>, and some papers that discuss the need for trace link semantics</w:t>
      </w:r>
      <w:ins w:id="5023" w:author="Nasser Mustafa [2]" w:date="2018-09-18T22:58:00Z">
        <w:r w:rsidR="003633F8">
          <w:rPr>
            <w:rFonts w:ascii="Times New Roman" w:hAnsi="Times New Roman"/>
            <w:noProof/>
          </w:rPr>
          <w:t xml:space="preserve"> </w:t>
        </w:r>
      </w:ins>
      <w:ins w:id="5024" w:author="Nasser Mustafa [2]" w:date="2018-09-18T22:59:00Z">
        <w:r w:rsidR="003633F8">
          <w:rPr>
            <w:rFonts w:ascii="Times New Roman" w:hAnsi="Times New Roman"/>
            <w:noProof/>
          </w:rPr>
          <w:fldChar w:fldCharType="begin" w:fldLock="1"/>
        </w:r>
      </w:ins>
      <w:r w:rsidR="00B050F0">
        <w:rPr>
          <w:rFonts w:ascii="Times New Roman" w:hAnsi="Times New Roman"/>
          <w:noProof/>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id":"ITEM-2","itemData":{"author":[{"dropping-particle":"","family":"Letelier","given":"Patricio","non-dropping-particle":"","parse-names":false,"suffix":""}],"container-title":"1st Intl. Workshop on Traceability in Emerging Forms of Softw. Eng","id":"ITEM-2","issued":{"date-parts":[["2002"]]},"page":"32-41","title":"A Framework for Requirements Traceability in UML-based Projects","type":"paper-conference"},"uris":["http://www.mendeley.com/documents/?uuid=b96caa67-ffde-438a-97be-d57a1802a229"]},{"id":"ITEM-3","itemData":{"author":[{"dropping-particle":"","family":"Dick","given":"Jeremy","non-dropping-particle":"","parse-names":false,"suffix":""}],"container-title":"1st International Workshop on Traceability for Emerging forms of Software Engineering ","id":"ITEM-3","issued":{"date-parts":[["2002"]]},"title":"Rich Traceability ","title-short":"TEFSE ","type":"paper-conference"},"uris":["http://www.mendeley.com/documents/?uuid=5f1e458a-a0a1-4846-bf4e-3f04f291693c"]},{"id":"ITEM-4","itemData":{"DOI":"10.1145/1276933.1276934","author":[{"dropping-particle":"","family":"Lucia","given":"Andrea d e","non-dropping-particle":"","parse-names":false,"suffix":""},{"dropping-particle":"","family":"Fasano","given":"Fausto","non-dropping-particle":"","parse-names":false,"suffix":""},{"dropping-particle":"","family":"Oliveto","given":"Rocco","non-dropping-particle":"","parse-names":false,"suffix":""}],"container-title":"ACM Transactions on Software Engineering and Methodology","id":"ITEM-4","issue":"4","issued":{"date-parts":[["2007"]]},"title":"Recovering Traceability Links in Software Artifact Management Systems using Information Retrieval Methods","title-short":"TOSEM","type":"article-journal","volume":"16"},"uris":["http://www.mendeley.com/documents/?uuid=0e2d7ac6-d0d2-4a58-87b9-0d29a9628901"]},{"id":"ITEM-5","itemData":{"author":[{"dropping-particle":"","family":"Rummler","given":"A","non-dropping-particle":"","parse-names":false,"suffix":""},{"dropping-particle":"","family":"Grammel","given":"B","non-dropping-particle":"","parse-names":false,"suffix":""},{"dropping-particle":"","family":"Pohl","given":"C","non-dropping-particle":"","parse-names":false,"suffix":""}],"container-title":"European Conference on Model Driven Architecture - Traceability Workshop ","id":"ITEM-5","issued":{"date-parts":[["2007"]]},"page":"7-15","title":"Improving Traceability in Model-Driven Development of Business Applications ","title-short":"ECMDA-TW","type":"paper-conference"},"uris":["http://www.mendeley.com/documents/?uuid=72f44e2e-7bc1-467a-98a1-30046e916c8e"]}],"mendeley":{"formattedCitation":"[35], [46], [99], [131], [132]","plainTextFormattedCitation":"[35], [46], [99], [131], [132]","previouslyFormattedCitation":"[35], [43], [99], [130], [131]"},"properties":{"noteIndex":0},"schema":"https://github.com/citation-style-language/schema/raw/master/csl-citation.json"}</w:instrText>
      </w:r>
      <w:r w:rsidR="003633F8">
        <w:rPr>
          <w:rFonts w:ascii="Times New Roman" w:hAnsi="Times New Roman"/>
          <w:noProof/>
        </w:rPr>
        <w:fldChar w:fldCharType="separate"/>
      </w:r>
      <w:r w:rsidR="00B050F0" w:rsidRPr="00B050F0">
        <w:rPr>
          <w:rFonts w:ascii="Times New Roman" w:hAnsi="Times New Roman"/>
          <w:noProof/>
        </w:rPr>
        <w:t>[35], [46], [99], [131], [132]</w:t>
      </w:r>
      <w:ins w:id="5025" w:author="Nasser Mustafa [2]" w:date="2018-09-18T22:59:00Z">
        <w:r w:rsidR="003633F8">
          <w:rPr>
            <w:rFonts w:ascii="Times New Roman" w:hAnsi="Times New Roman"/>
            <w:noProof/>
          </w:rPr>
          <w:fldChar w:fldCharType="end"/>
        </w:r>
      </w:ins>
      <w:del w:id="5026" w:author="Nasser Mustafa [2]" w:date="2018-09-18T22:59:00Z">
        <w:r w:rsidRPr="00C67C7F" w:rsidDel="003633F8">
          <w:rPr>
            <w:rFonts w:ascii="Times New Roman" w:hAnsi="Times New Roman"/>
            <w:noProof/>
          </w:rPr>
          <w:delText xml:space="preserve"> </w:delText>
        </w:r>
        <w:r w:rsidRPr="00C67C7F" w:rsidDel="003633F8">
          <w:rPr>
            <w:rFonts w:ascii="Times New Roman" w:hAnsi="Times New Roman"/>
            <w:noProof/>
          </w:rPr>
          <w:fldChar w:fldCharType="begin">
            <w:fldData xml:space="preserve">PEVuZE5vdGU+PENpdGU+PEF1dGhvcj5MZXRlbGllcjwvQXV0aG9yPjxZZWFyPjIwMDI8L1llYXI+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</w:fldData>
          </w:fldChar>
        </w:r>
        <w:r w:rsidR="003C33CA" w:rsidRPr="003633F8" w:rsidDel="003633F8">
          <w:rPr>
            <w:rFonts w:ascii="Times New Roman" w:hAnsi="Times New Roman"/>
            <w:noProof/>
          </w:rPr>
          <w:delInstrText xml:space="preserve"> ADDIN EN.CITE </w:delInstrText>
        </w:r>
        <w:r w:rsidR="003C33CA" w:rsidRPr="003633F8" w:rsidDel="003633F8">
          <w:rPr>
            <w:rFonts w:ascii="Times New Roman" w:hAnsi="Times New Roman"/>
            <w:noProof/>
          </w:rPr>
          <w:fldChar w:fldCharType="begin">
            <w:fldData xml:space="preserve">PEVuZE5vdGU+PENpdGU+PEF1dGhvcj5MZXRlbGllcjwvQXV0aG9yPjxZZWFyPjIwMDI8L1llYXI+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</w:fldData>
          </w:fldChar>
        </w:r>
        <w:r w:rsidR="003C33CA" w:rsidRPr="003633F8" w:rsidDel="003633F8">
          <w:rPr>
            <w:rFonts w:ascii="Times New Roman" w:hAnsi="Times New Roman"/>
            <w:noProof/>
          </w:rPr>
          <w:delInstrText xml:space="preserve"> ADDIN EN.CITE.DATA </w:delInstrText>
        </w:r>
        <w:r w:rsidR="003C33CA" w:rsidRPr="003633F8" w:rsidDel="003633F8">
          <w:rPr>
            <w:rFonts w:ascii="Times New Roman" w:hAnsi="Times New Roman"/>
            <w:noProof/>
          </w:rPr>
        </w:r>
        <w:r w:rsidR="003C33CA" w:rsidRPr="003633F8" w:rsidDel="003633F8">
          <w:rPr>
            <w:rFonts w:ascii="Times New Roman" w:hAnsi="Times New Roman"/>
            <w:noProof/>
          </w:rPr>
          <w:fldChar w:fldCharType="end"/>
        </w:r>
        <w:r w:rsidRPr="00C67C7F" w:rsidDel="003633F8">
          <w:rPr>
            <w:rFonts w:ascii="Times New Roman" w:hAnsi="Times New Roman"/>
            <w:noProof/>
          </w:rPr>
        </w:r>
        <w:r w:rsidRPr="00C67C7F" w:rsidDel="003633F8">
          <w:rPr>
            <w:rFonts w:ascii="Times New Roman" w:hAnsi="Times New Roman"/>
            <w:noProof/>
          </w:rPr>
          <w:fldChar w:fldCharType="separate"/>
        </w:r>
        <w:r w:rsidR="003C33CA" w:rsidDel="003633F8">
          <w:rPr>
            <w:rFonts w:ascii="Times New Roman" w:hAnsi="Times New Roman"/>
            <w:noProof/>
          </w:rPr>
          <w:delText>[</w:delText>
        </w:r>
        <w:r w:rsidR="00660900" w:rsidDel="003633F8">
          <w:fldChar w:fldCharType="begin"/>
        </w:r>
        <w:r w:rsidR="00660900" w:rsidDel="003633F8">
          <w:delInstrText xml:space="preserve"> HYPERLINK \l "_ENREF_23" \o "Paige, 2011 #127" </w:delInstrText>
        </w:r>
        <w:r w:rsidR="00660900" w:rsidDel="003633F8">
          <w:fldChar w:fldCharType="separate"/>
        </w:r>
        <w:r w:rsidR="006A58FF" w:rsidDel="003633F8">
          <w:rPr>
            <w:rFonts w:ascii="Times New Roman" w:hAnsi="Times New Roman"/>
            <w:noProof/>
          </w:rPr>
          <w:delText>23</w:delText>
        </w:r>
        <w:r w:rsidR="00660900" w:rsidDel="003633F8">
          <w:rPr>
            <w:rFonts w:ascii="Times New Roman" w:hAnsi="Times New Roman"/>
            <w:noProof/>
          </w:rPr>
          <w:fldChar w:fldCharType="end"/>
        </w:r>
        <w:r w:rsidR="003C33CA" w:rsidDel="003633F8">
          <w:rPr>
            <w:rFonts w:ascii="Times New Roman" w:hAnsi="Times New Roman"/>
            <w:noProof/>
          </w:rPr>
          <w:delText xml:space="preserve">, </w:delText>
        </w:r>
        <w:r w:rsidR="00660900" w:rsidDel="003633F8">
          <w:fldChar w:fldCharType="begin"/>
        </w:r>
        <w:r w:rsidR="00660900" w:rsidDel="003633F8">
          <w:delInstrText xml:space="preserve"> HYPERLINK \l "_ENREF_32" \o "Letelier, 2002 #227" </w:delInstrText>
        </w:r>
        <w:r w:rsidR="00660900" w:rsidDel="003633F8">
          <w:fldChar w:fldCharType="separate"/>
        </w:r>
        <w:r w:rsidR="006A58FF" w:rsidDel="003633F8">
          <w:rPr>
            <w:rFonts w:ascii="Times New Roman" w:hAnsi="Times New Roman"/>
            <w:noProof/>
          </w:rPr>
          <w:delText>32</w:delText>
        </w:r>
        <w:r w:rsidR="00660900" w:rsidDel="003633F8">
          <w:rPr>
            <w:rFonts w:ascii="Times New Roman" w:hAnsi="Times New Roman"/>
            <w:noProof/>
          </w:rPr>
          <w:fldChar w:fldCharType="end"/>
        </w:r>
        <w:r w:rsidR="003C33CA" w:rsidDel="003633F8">
          <w:rPr>
            <w:rFonts w:ascii="Times New Roman" w:hAnsi="Times New Roman"/>
            <w:noProof/>
          </w:rPr>
          <w:delText xml:space="preserve">, </w:delText>
        </w:r>
        <w:r w:rsidR="00660900" w:rsidDel="003633F8">
          <w:fldChar w:fldCharType="begin"/>
        </w:r>
        <w:r w:rsidR="00660900" w:rsidDel="003633F8">
          <w:delInstrText xml:space="preserve"> HYPERLINK \l "_ENREF_33" \o "Dick, 2002 #136" </w:delInstrText>
        </w:r>
        <w:r w:rsidR="00660900" w:rsidDel="003633F8">
          <w:fldChar w:fldCharType="separate"/>
        </w:r>
        <w:r w:rsidR="006A58FF" w:rsidDel="003633F8">
          <w:rPr>
            <w:rFonts w:ascii="Times New Roman" w:hAnsi="Times New Roman"/>
            <w:noProof/>
          </w:rPr>
          <w:delText>33</w:delText>
        </w:r>
        <w:r w:rsidR="00660900" w:rsidDel="003633F8">
          <w:rPr>
            <w:rFonts w:ascii="Times New Roman" w:hAnsi="Times New Roman"/>
            <w:noProof/>
          </w:rPr>
          <w:fldChar w:fldCharType="end"/>
        </w:r>
        <w:r w:rsidR="003C33CA" w:rsidDel="003633F8">
          <w:rPr>
            <w:rFonts w:ascii="Times New Roman" w:hAnsi="Times New Roman"/>
            <w:noProof/>
          </w:rPr>
          <w:delText xml:space="preserve">, </w:delText>
        </w:r>
        <w:r w:rsidR="00660900" w:rsidDel="003633F8">
          <w:fldChar w:fldCharType="begin"/>
        </w:r>
        <w:r w:rsidR="00660900" w:rsidDel="003633F8">
          <w:delInstrText xml:space="preserve"> HYPERLINK \l "_ENREF_146" \o "LUCIA, 2007 #231" </w:delInstrText>
        </w:r>
        <w:r w:rsidR="00660900" w:rsidDel="003633F8">
          <w:fldChar w:fldCharType="separate"/>
        </w:r>
        <w:r w:rsidR="006A58FF" w:rsidDel="003633F8">
          <w:rPr>
            <w:rFonts w:ascii="Times New Roman" w:hAnsi="Times New Roman"/>
            <w:noProof/>
          </w:rPr>
          <w:delText>146</w:delText>
        </w:r>
        <w:r w:rsidR="00660900" w:rsidDel="003633F8">
          <w:rPr>
            <w:rFonts w:ascii="Times New Roman" w:hAnsi="Times New Roman"/>
            <w:noProof/>
          </w:rPr>
          <w:fldChar w:fldCharType="end"/>
        </w:r>
        <w:r w:rsidR="003C33CA" w:rsidDel="003633F8">
          <w:rPr>
            <w:rFonts w:ascii="Times New Roman" w:hAnsi="Times New Roman"/>
            <w:noProof/>
          </w:rPr>
          <w:delText xml:space="preserve">, </w:delText>
        </w:r>
        <w:r w:rsidR="00660900" w:rsidDel="003633F8">
          <w:fldChar w:fldCharType="begin"/>
        </w:r>
        <w:r w:rsidR="00660900" w:rsidDel="003633F8">
          <w:delInstrText xml:space="preserve"> HYPERLINK \l "_ENREF_147" \o "Rummler, 2007 #198" </w:delInstrText>
        </w:r>
        <w:r w:rsidR="00660900" w:rsidDel="003633F8">
          <w:fldChar w:fldCharType="separate"/>
        </w:r>
        <w:r w:rsidR="006A58FF" w:rsidDel="003633F8">
          <w:rPr>
            <w:rFonts w:ascii="Times New Roman" w:hAnsi="Times New Roman"/>
            <w:noProof/>
          </w:rPr>
          <w:delText>147</w:delText>
        </w:r>
        <w:r w:rsidR="00660900" w:rsidDel="003633F8">
          <w:rPr>
            <w:rFonts w:ascii="Times New Roman" w:hAnsi="Times New Roman"/>
            <w:noProof/>
          </w:rPr>
          <w:fldChar w:fldCharType="end"/>
        </w:r>
        <w:r w:rsidR="003C33CA" w:rsidDel="003633F8">
          <w:rPr>
            <w:rFonts w:ascii="Times New Roman" w:hAnsi="Times New Roman"/>
            <w:noProof/>
          </w:rPr>
          <w:delText>]</w:delText>
        </w:r>
        <w:r w:rsidRPr="00C67C7F" w:rsidDel="003633F8">
          <w:rPr>
            <w:rFonts w:ascii="Times New Roman" w:hAnsi="Times New Roman"/>
            <w:noProof/>
          </w:rPr>
          <w:fldChar w:fldCharType="end"/>
        </w:r>
      </w:del>
      <w:r w:rsidRPr="00C67C7F">
        <w:rPr>
          <w:rFonts w:ascii="Times New Roman" w:hAnsi="Times New Roman"/>
          <w:noProof/>
        </w:rPr>
        <w:t xml:space="preserve">. Although these papers provide valuable information on traceability definitions and classifications, we couldn't find any paper that suggests a technique for building a trace links taxonomy that combines the trace links from all domains into a unified taxonomy. Most of these studies are confined to defining trace links and their semantics only for a specific problem or domain, i.e., solutions are problem or domain specific. For instance, there is a great deal of effort on classifying traceability links and their usage in </w:t>
      </w:r>
      <w:del w:id="5027" w:author="Yvan Labiche" w:date="2018-09-07T21:32:00Z">
        <w:r w:rsidR="008D1DF9" w:rsidDel="004C0003">
          <w:rPr>
            <w:rFonts w:ascii="Times New Roman" w:hAnsi="Times New Roman"/>
            <w:noProof/>
          </w:rPr>
          <w:delText>Requirement Engineering</w:delText>
        </w:r>
      </w:del>
      <w:ins w:id="5028" w:author="Yvan Labiche" w:date="2018-09-07T21:32:00Z">
        <w:r w:rsidR="004C0003">
          <w:rPr>
            <w:rFonts w:ascii="Times New Roman" w:hAnsi="Times New Roman"/>
            <w:noProof/>
          </w:rPr>
          <w:t>Requirements Engineering</w:t>
        </w:r>
      </w:ins>
      <w:ins w:id="5029" w:author="Nasser Mustafa [2]" w:date="2018-09-18T23:00:00Z">
        <w:r w:rsidR="003633F8">
          <w:rPr>
            <w:rFonts w:ascii="Times New Roman" w:hAnsi="Times New Roman"/>
            <w:noProof/>
          </w:rPr>
          <w:t xml:space="preserve"> </w:t>
        </w:r>
        <w:r w:rsidR="003633F8">
          <w:rPr>
            <w:rFonts w:ascii="Times New Roman" w:hAnsi="Times New Roman"/>
            <w:noProof/>
          </w:rPr>
          <w:fldChar w:fldCharType="begin" w:fldLock="1"/>
        </w:r>
      </w:ins>
      <w:r w:rsidR="00B050F0">
        <w:rPr>
          <w:rFonts w:ascii="Times New Roman" w:hAnsi="Times New Roman"/>
          <w:noProof/>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id":"ITEM-2","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K","non-dropping-particle":"","parse-names":false,"suffix":""}],"id":"ITEM-2","issued":{"date-parts":[["2005"]]},"page":"395-428","title":"Software Traceability: A road map","type":"chapter","volume":"3"},"uris":["http://www.mendeley.com/documents/?uuid=ded4b03b-6f90-4a2c-bfde-735d3dc92114"]}],"mendeley":{"formattedCitation":"[19], [90]","plainTextFormattedCitation":"[19], [90]","previouslyFormattedCitation":"[19], [85]"},"properties":{"noteIndex":0},"schema":"https://github.com/citation-style-language/schema/raw/master/csl-citation.json"}</w:instrText>
      </w:r>
      <w:r w:rsidR="003633F8">
        <w:rPr>
          <w:rFonts w:ascii="Times New Roman" w:hAnsi="Times New Roman"/>
          <w:noProof/>
        </w:rPr>
        <w:fldChar w:fldCharType="separate"/>
      </w:r>
      <w:r w:rsidR="00B050F0" w:rsidRPr="00B050F0">
        <w:rPr>
          <w:rFonts w:ascii="Times New Roman" w:hAnsi="Times New Roman"/>
          <w:noProof/>
        </w:rPr>
        <w:t>[19], [90]</w:t>
      </w:r>
      <w:ins w:id="5030" w:author="Nasser Mustafa [2]" w:date="2018-09-18T23:00:00Z">
        <w:r w:rsidR="003633F8">
          <w:rPr>
            <w:rFonts w:ascii="Times New Roman" w:hAnsi="Times New Roman"/>
            <w:noProof/>
          </w:rPr>
          <w:fldChar w:fldCharType="end"/>
        </w:r>
      </w:ins>
      <w:del w:id="5031" w:author="Nasser Mustafa [2]" w:date="2018-09-18T23:00:00Z">
        <w:r w:rsidRPr="00C67C7F" w:rsidDel="003633F8">
          <w:rPr>
            <w:rFonts w:ascii="Times New Roman" w:hAnsi="Times New Roman"/>
            <w:noProof/>
          </w:rPr>
          <w:delText xml:space="preserve"> </w:delText>
        </w:r>
        <w:r w:rsidRPr="00C67C7F" w:rsidDel="003633F8">
          <w:rPr>
            <w:rFonts w:ascii="Times New Roman" w:hAnsi="Times New Roman"/>
            <w:noProof/>
          </w:rPr>
          <w:fldChar w:fldCharType="begin"/>
        </w:r>
        <w:r w:rsidR="003C33CA" w:rsidRPr="003633F8" w:rsidDel="003633F8">
          <w:rPr>
            <w:rFonts w:ascii="Times New Roman" w:hAnsi="Times New Roman"/>
            <w:noProof/>
          </w:rPr>
          <w:delInstrText xml:space="preserve"> ADDIN EN.CITE &lt;EndNote&gt;&lt;Cite&gt;&lt;Author&gt;Ramesh&lt;/Author&gt;&lt;Year&gt;2011&lt;/Year&gt;&lt;RecNum&gt;90&lt;/RecNum&gt;&lt;DisplayText&gt;[2, 15]&lt;/DisplayText&gt;&lt;record&gt;&lt;rec-number&gt;90&lt;/rec-number&gt;&lt;foreign-keys&gt;&lt;key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Cite&gt;&lt;Author&gt;Spanoudakis&lt;/Author&gt;&lt;Year&gt;2005&lt;/Year&gt;&lt;RecNum&gt;33&lt;/RecNum&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3633F8">
          <w:rPr>
            <w:rFonts w:ascii="Times New Roman" w:hAnsi="Times New Roman"/>
            <w:noProof/>
          </w:rPr>
          <w:fldChar w:fldCharType="separate"/>
        </w:r>
        <w:r w:rsidR="003C33CA" w:rsidRPr="003633F8" w:rsidDel="003633F8">
          <w:rPr>
            <w:rFonts w:ascii="Times New Roman" w:hAnsi="Times New Roman"/>
            <w:noProof/>
          </w:rPr>
          <w:delText>[</w:delText>
        </w:r>
        <w:r w:rsidR="00660900" w:rsidRPr="003633F8" w:rsidDel="003633F8">
          <w:fldChar w:fldCharType="begin"/>
        </w:r>
        <w:r w:rsidR="00660900" w:rsidRPr="003633F8" w:rsidDel="003633F8">
          <w:delInstrText xml:space="preserve"> HYPERLINK \l "_ENREF_2" \o "Ramesh, 2011 #90" </w:delInstrText>
        </w:r>
        <w:r w:rsidR="00660900" w:rsidRPr="003633F8" w:rsidDel="003633F8">
          <w:fldChar w:fldCharType="separate"/>
        </w:r>
        <w:r w:rsidR="006A58FF" w:rsidRPr="003633F8" w:rsidDel="003633F8">
          <w:rPr>
            <w:rFonts w:ascii="Times New Roman" w:hAnsi="Times New Roman"/>
            <w:noProof/>
          </w:rPr>
          <w:delText>2</w:delText>
        </w:r>
        <w:r w:rsidR="00660900" w:rsidRPr="003633F8" w:rsidDel="003633F8">
          <w:rPr>
            <w:rFonts w:ascii="Times New Roman" w:hAnsi="Times New Roman"/>
            <w:noProof/>
          </w:rPr>
          <w:fldChar w:fldCharType="end"/>
        </w:r>
        <w:r w:rsidR="003C33CA" w:rsidRPr="003633F8" w:rsidDel="003633F8">
          <w:rPr>
            <w:rFonts w:ascii="Times New Roman" w:hAnsi="Times New Roman"/>
            <w:noProof/>
          </w:rPr>
          <w:delText xml:space="preserve">, </w:delText>
        </w:r>
        <w:r w:rsidR="00660900" w:rsidRPr="003633F8" w:rsidDel="003633F8">
          <w:fldChar w:fldCharType="begin"/>
        </w:r>
        <w:r w:rsidR="00660900" w:rsidRPr="003633F8" w:rsidDel="003633F8">
          <w:delInstrText xml:space="preserve"> HYPERLINK \l "_ENREF_15" \o "Spanoudakis, 2005 #33" </w:delInstrText>
        </w:r>
        <w:r w:rsidR="00660900" w:rsidRPr="003633F8" w:rsidDel="003633F8">
          <w:fldChar w:fldCharType="separate"/>
        </w:r>
        <w:r w:rsidR="006A58FF" w:rsidRPr="003633F8" w:rsidDel="003633F8">
          <w:rPr>
            <w:rFonts w:ascii="Times New Roman" w:hAnsi="Times New Roman"/>
            <w:noProof/>
          </w:rPr>
          <w:delText>15</w:delText>
        </w:r>
        <w:r w:rsidR="00660900" w:rsidRPr="003633F8" w:rsidDel="003633F8">
          <w:rPr>
            <w:rFonts w:ascii="Times New Roman" w:hAnsi="Times New Roman"/>
            <w:noProof/>
          </w:rPr>
          <w:fldChar w:fldCharType="end"/>
        </w:r>
        <w:r w:rsidR="003C33CA" w:rsidRPr="003633F8" w:rsidDel="003633F8">
          <w:rPr>
            <w:rFonts w:ascii="Times New Roman" w:hAnsi="Times New Roman"/>
            <w:noProof/>
          </w:rPr>
          <w:delText>]</w:delText>
        </w:r>
        <w:r w:rsidRPr="00C67C7F" w:rsidDel="003633F8">
          <w:rPr>
            <w:rFonts w:ascii="Times New Roman" w:hAnsi="Times New Roman"/>
            <w:noProof/>
          </w:rPr>
          <w:fldChar w:fldCharType="end"/>
        </w:r>
      </w:del>
      <w:r w:rsidRPr="00C67C7F">
        <w:rPr>
          <w:rFonts w:ascii="Times New Roman" w:hAnsi="Times New Roman"/>
          <w:noProof/>
        </w:rPr>
        <w:t xml:space="preserve">, though classifications only apply to </w:t>
      </w:r>
      <w:del w:id="5032" w:author="Yvan Labiche" w:date="2018-09-07T21:32:00Z">
        <w:r w:rsidR="008D1DF9" w:rsidDel="004C0003">
          <w:rPr>
            <w:rFonts w:ascii="Times New Roman" w:hAnsi="Times New Roman"/>
            <w:noProof/>
          </w:rPr>
          <w:delText>Requirement Engineering</w:delText>
        </w:r>
      </w:del>
      <w:ins w:id="5033" w:author="Yvan Labiche" w:date="2018-09-07T21:32:00Z">
        <w:r w:rsidR="004C0003">
          <w:rPr>
            <w:rFonts w:ascii="Times New Roman" w:hAnsi="Times New Roman"/>
            <w:noProof/>
          </w:rPr>
          <w:t>Requirements Engineering</w:t>
        </w:r>
      </w:ins>
      <w:r w:rsidRPr="00C67C7F">
        <w:rPr>
          <w:rFonts w:ascii="Times New Roman" w:hAnsi="Times New Roman"/>
          <w:noProof/>
        </w:rPr>
        <w:t xml:space="preserve">. </w:t>
      </w:r>
      <w:bookmarkStart w:id="5034" w:name="_Ref480765125"/>
    </w:p>
    <w:p w14:paraId="6991CF3A" w14:textId="77777777" w:rsidR="00B97147" w:rsidRPr="00C67C7F" w:rsidRDefault="00B97147" w:rsidP="001B582E">
      <w:pPr>
        <w:pStyle w:val="Style6"/>
        <w:tabs>
          <w:tab w:val="left" w:pos="900"/>
        </w:tabs>
        <w:spacing w:line="480" w:lineRule="auto"/>
        <w:ind w:left="540" w:hanging="450"/>
        <w:jc w:val="both"/>
      </w:pPr>
      <w:bookmarkStart w:id="5035" w:name="_Ref481444508"/>
      <w:bookmarkStart w:id="5036" w:name="_Toc517828377"/>
      <w:bookmarkStart w:id="5037" w:name="_Toc525737363"/>
      <w:r w:rsidRPr="00C67C7F">
        <w:t>Simple, Motivating Example</w:t>
      </w:r>
      <w:bookmarkEnd w:id="5034"/>
      <w:bookmarkEnd w:id="5035"/>
      <w:bookmarkEnd w:id="5036"/>
      <w:bookmarkEnd w:id="5037"/>
    </w:p>
    <w:p w14:paraId="391751F9" w14:textId="52623752" w:rsidR="00AC4342" w:rsidRDefault="00B97147" w:rsidP="00AC4342">
      <w:pPr>
        <w:pStyle w:val="BodyText"/>
        <w:tabs>
          <w:tab w:val="left" w:pos="900"/>
        </w:tabs>
        <w:spacing w:line="480" w:lineRule="auto"/>
        <w:ind w:firstLine="0"/>
        <w:jc w:val="both"/>
        <w:rPr>
          <w:sz w:val="24"/>
          <w:szCs w:val="24"/>
        </w:rPr>
      </w:pPr>
      <w:r w:rsidRPr="00C67C7F">
        <w:rPr>
          <w:noProof/>
          <w:sz w:val="24"/>
          <w:szCs w:val="24"/>
          <w:lang w:val="en-US"/>
        </w:rPr>
        <w:t xml:space="preserve">The heterogeneity of artifacts that are involved in the development of a complex system requires various types of trace links. The variations between the </w:t>
      </w:r>
      <w:del w:id="5038" w:author="Yvan Labiche" w:date="2018-09-07T21:32:00Z">
        <w:r w:rsidR="008D1DF9" w:rsidDel="004C0003">
          <w:rPr>
            <w:noProof/>
            <w:sz w:val="24"/>
            <w:szCs w:val="24"/>
            <w:lang w:val="en-US"/>
          </w:rPr>
          <w:delText>Requirement Engineering</w:delText>
        </w:r>
      </w:del>
      <w:ins w:id="5039" w:author="Yvan Labiche" w:date="2018-09-07T21:32:00Z">
        <w:r w:rsidR="004C0003">
          <w:rPr>
            <w:noProof/>
            <w:sz w:val="24"/>
            <w:szCs w:val="24"/>
            <w:lang w:val="en-US"/>
          </w:rPr>
          <w:t>Requirements Engineering</w:t>
        </w:r>
      </w:ins>
      <w:r w:rsidRPr="00C67C7F">
        <w:rPr>
          <w:noProof/>
          <w:sz w:val="24"/>
          <w:szCs w:val="24"/>
          <w:lang w:val="en-US"/>
        </w:rPr>
        <w:t xml:space="preserve">, </w:t>
      </w:r>
      <w:r w:rsidR="00A64F3E">
        <w:rPr>
          <w:noProof/>
          <w:sz w:val="24"/>
          <w:szCs w:val="24"/>
          <w:lang w:val="en-US"/>
        </w:rPr>
        <w:t>Model Driven Engineering</w:t>
      </w:r>
      <w:r w:rsidRPr="00C67C7F">
        <w:rPr>
          <w:noProof/>
          <w:sz w:val="24"/>
          <w:szCs w:val="24"/>
          <w:lang w:val="en-US"/>
        </w:rPr>
        <w:t xml:space="preserve">, and </w:t>
      </w:r>
      <w:r w:rsidR="008D1DF9">
        <w:rPr>
          <w:noProof/>
          <w:sz w:val="24"/>
          <w:szCs w:val="24"/>
          <w:lang w:val="en-US"/>
        </w:rPr>
        <w:t>Systems Engineering</w:t>
      </w:r>
      <w:r w:rsidRPr="00C67C7F">
        <w:rPr>
          <w:noProof/>
          <w:sz w:val="24"/>
          <w:szCs w:val="24"/>
          <w:lang w:val="en-US"/>
        </w:rPr>
        <w:t xml:space="preserve"> domains require different types of trace links to relate their artifacts. There are situations in which ambiguity exists in capturing</w:t>
      </w:r>
      <w:r w:rsidRPr="00C67C7F">
        <w:rPr>
          <w:sz w:val="24"/>
          <w:szCs w:val="24"/>
        </w:rPr>
        <w:t xml:space="preserve"> traceability information among artifacts as a result of </w:t>
      </w:r>
      <w:r w:rsidRPr="00C67C7F">
        <w:rPr>
          <w:noProof/>
          <w:sz w:val="24"/>
          <w:szCs w:val="24"/>
        </w:rPr>
        <w:t>the absence</w:t>
      </w:r>
      <w:r w:rsidRPr="00C67C7F">
        <w:rPr>
          <w:sz w:val="24"/>
          <w:szCs w:val="24"/>
        </w:rPr>
        <w:t xml:space="preserve"> of a reference model that describes the various types of trace links and their exact purposes. We discuss</w:t>
      </w:r>
      <w:r w:rsidRPr="00C67C7F">
        <w:rPr>
          <w:sz w:val="24"/>
          <w:szCs w:val="24"/>
          <w:lang w:val="en-CA"/>
        </w:rPr>
        <w:t xml:space="preserve"> the traceability rules that </w:t>
      </w:r>
      <w:r w:rsidRPr="00C67C7F">
        <w:rPr>
          <w:sz w:val="24"/>
          <w:szCs w:val="24"/>
        </w:rPr>
        <w:t>relate</w:t>
      </w:r>
      <w:r w:rsidRPr="00C67C7F">
        <w:rPr>
          <w:sz w:val="24"/>
          <w:szCs w:val="24"/>
          <w:lang w:val="en-CA"/>
        </w:rPr>
        <w:t xml:space="preserve"> artifacts</w:t>
      </w:r>
      <w:r w:rsidRPr="00C67C7F">
        <w:rPr>
          <w:sz w:val="24"/>
          <w:szCs w:val="24"/>
        </w:rPr>
        <w:t xml:space="preserve"> </w:t>
      </w:r>
      <w:r w:rsidRPr="00C67C7F">
        <w:rPr>
          <w:sz w:val="24"/>
          <w:szCs w:val="24"/>
          <w:lang w:val="en-CA"/>
        </w:rPr>
        <w:t>from</w:t>
      </w:r>
      <w:r w:rsidRPr="00C67C7F">
        <w:rPr>
          <w:sz w:val="24"/>
          <w:szCs w:val="24"/>
        </w:rPr>
        <w:t xml:space="preserve"> the </w:t>
      </w:r>
      <w:r w:rsidRPr="00AC4342">
        <w:rPr>
          <w:i/>
          <w:noProof/>
          <w:sz w:val="24"/>
          <w:szCs w:val="24"/>
        </w:rPr>
        <w:t>i</w:t>
      </w:r>
      <w:r w:rsidRPr="00C67C7F">
        <w:rPr>
          <w:sz w:val="24"/>
          <w:szCs w:val="24"/>
        </w:rPr>
        <w:t>* metamodel</w:t>
      </w:r>
      <w:r w:rsidRPr="00C67C7F">
        <w:rPr>
          <w:sz w:val="24"/>
          <w:szCs w:val="24"/>
          <w:lang w:val="en-CA"/>
        </w:rPr>
        <w:t xml:space="preserve">, </w:t>
      </w:r>
      <w:r w:rsidRPr="00C67C7F">
        <w:rPr>
          <w:sz w:val="24"/>
          <w:szCs w:val="24"/>
        </w:rPr>
        <w:t xml:space="preserve">which capture </w:t>
      </w:r>
      <w:r w:rsidRPr="00C67C7F">
        <w:rPr>
          <w:i/>
          <w:sz w:val="24"/>
          <w:szCs w:val="24"/>
        </w:rPr>
        <w:t>early</w:t>
      </w:r>
      <w:r w:rsidRPr="00AC4342">
        <w:rPr>
          <w:i/>
          <w:sz w:val="24"/>
          <w:szCs w:val="24"/>
        </w:rPr>
        <w:t>-phase requirements</w:t>
      </w:r>
      <w:r w:rsidRPr="00AC4342">
        <w:rPr>
          <w:sz w:val="24"/>
          <w:szCs w:val="24"/>
        </w:rPr>
        <w:t>,</w:t>
      </w:r>
      <w:r w:rsidRPr="00AC4342">
        <w:rPr>
          <w:i/>
          <w:sz w:val="24"/>
          <w:szCs w:val="24"/>
          <w:lang w:val="en-CA"/>
        </w:rPr>
        <w:t xml:space="preserve"> </w:t>
      </w:r>
      <w:r w:rsidRPr="00AC4342">
        <w:rPr>
          <w:sz w:val="24"/>
          <w:szCs w:val="24"/>
          <w:lang w:val="en-CA"/>
        </w:rPr>
        <w:t>to</w:t>
      </w:r>
      <w:r w:rsidRPr="00AC4342">
        <w:rPr>
          <w:sz w:val="24"/>
          <w:szCs w:val="24"/>
        </w:rPr>
        <w:t xml:space="preserve"> the </w:t>
      </w:r>
      <w:r w:rsidRPr="00AC4342">
        <w:rPr>
          <w:i/>
          <w:sz w:val="24"/>
          <w:szCs w:val="24"/>
        </w:rPr>
        <w:t>UML</w:t>
      </w:r>
      <w:r w:rsidRPr="00AC4342">
        <w:rPr>
          <w:i/>
          <w:sz w:val="24"/>
          <w:szCs w:val="24"/>
          <w:lang w:val="en-CA"/>
        </w:rPr>
        <w:t>-Class</w:t>
      </w:r>
      <w:r w:rsidRPr="00AC4342">
        <w:rPr>
          <w:sz w:val="24"/>
          <w:szCs w:val="24"/>
        </w:rPr>
        <w:t xml:space="preserve"> metamodel, which </w:t>
      </w:r>
      <w:r w:rsidRPr="00AC4342">
        <w:rPr>
          <w:noProof/>
          <w:sz w:val="24"/>
          <w:szCs w:val="24"/>
        </w:rPr>
        <w:t>captures</w:t>
      </w:r>
      <w:r w:rsidRPr="00AC4342">
        <w:rPr>
          <w:sz w:val="24"/>
          <w:szCs w:val="24"/>
        </w:rPr>
        <w:t xml:space="preserve"> </w:t>
      </w:r>
      <w:r w:rsidRPr="00AC4342">
        <w:rPr>
          <w:i/>
          <w:sz w:val="24"/>
          <w:szCs w:val="24"/>
        </w:rPr>
        <w:t>late-phase requirements</w:t>
      </w:r>
      <w:r w:rsidRPr="00AC4342">
        <w:rPr>
          <w:sz w:val="24"/>
          <w:szCs w:val="24"/>
        </w:rPr>
        <w:t xml:space="preserve"> </w:t>
      </w:r>
      <w:ins w:id="5040" w:author="Nasser Mustafa [2]" w:date="2018-09-18T23:01:00Z">
        <w:r w:rsidR="003633F8">
          <w:rPr>
            <w:sz w:val="24"/>
            <w:szCs w:val="24"/>
          </w:rPr>
          <w:fldChar w:fldCharType="begin" w:fldLock="1"/>
        </w:r>
      </w:ins>
      <w:r w:rsidR="00B050F0">
        <w:rPr>
          <w:sz w:val="24"/>
          <w:szCs w:val="24"/>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r w:rsidR="003633F8">
        <w:rPr>
          <w:sz w:val="24"/>
          <w:szCs w:val="24"/>
        </w:rPr>
        <w:fldChar w:fldCharType="separate"/>
      </w:r>
      <w:r w:rsidR="00627C91" w:rsidRPr="00627C91">
        <w:rPr>
          <w:noProof/>
          <w:sz w:val="24"/>
          <w:szCs w:val="24"/>
        </w:rPr>
        <w:t>[80]</w:t>
      </w:r>
      <w:ins w:id="5041" w:author="Nasser Mustafa [2]" w:date="2018-09-18T23:01:00Z">
        <w:r w:rsidR="003633F8">
          <w:rPr>
            <w:sz w:val="24"/>
            <w:szCs w:val="24"/>
          </w:rPr>
          <w:fldChar w:fldCharType="end"/>
        </w:r>
      </w:ins>
      <w:del w:id="5042" w:author="Nasser Mustafa [2]" w:date="2018-09-18T23:02:00Z">
        <w:r w:rsidRPr="00AC4342" w:rsidDel="003633F8">
          <w:rPr>
            <w:sz w:val="24"/>
            <w:szCs w:val="24"/>
          </w:rPr>
          <w:fldChar w:fldCharType="begin"/>
        </w:r>
        <w:r w:rsidR="003C33CA" w:rsidRPr="003633F8" w:rsidDel="003633F8">
          <w:rPr>
            <w:sz w:val="24"/>
            <w:szCs w:val="24"/>
          </w:rPr>
          <w:delInstrText xml:space="preserve"> ADDIN EN.CITE &lt;EndNote&gt;&lt;Cite&gt;&lt;Author&gt;Mustafa&lt;/Author&gt;&lt;Year&gt;2015&lt;/Year&gt;&lt;RecNum&gt;153&lt;/RecNum&gt;&lt;DisplayText&gt;[79]&lt;/DisplayText&gt;&lt;record&gt;&lt;rec-number&gt;153&lt;/rec-number&gt;&lt;foreign-keys&gt;&lt;key app="EN" db-id="rxfad95wgs5d2dexxekxwt2katzr52wtwdxz" timestamp="0"&gt;153&lt;/key&gt;&lt;/foreign-keys&gt;&lt;ref-type name="Conference Proceedings"&gt;10&lt;/ref-type&gt;&lt;contributors&gt;&lt;authors&gt;&lt;author&gt;Nasser  Mustafa&lt;/author&gt;&lt;author&gt;Yvan Labiche&lt;/author&gt;&lt;/authors&gt;&lt;/contributors&gt;&lt;titles&gt;&lt;title&gt;Modeling Traceabibility for Heterogeneous Systems&lt;/title&gt;&lt;secondary-title&gt;10th International Conference on Software Engineering and Applications&lt;/secondary-title&gt;&lt;/titles&gt;&lt;pages&gt;358-366&lt;/pages&gt;&lt;dates&gt;&lt;year&gt;2015&lt;/year&gt;&lt;/dates&gt;&lt;pub-location&gt;Colmar, Alsace, France&lt;/pub-location&gt;&lt;publisher&gt;SCITEPRESS&lt;/publisher&gt;&lt;isbn&gt; 978-989-758-114-4&lt;/isbn&gt;&lt;urls&gt;&lt;/urls&gt;&lt;/record&gt;&lt;/Cite&gt;&lt;/EndNote&gt;</w:delInstrText>
        </w:r>
        <w:r w:rsidRPr="00AC4342" w:rsidDel="003633F8">
          <w:rPr>
            <w:sz w:val="24"/>
            <w:szCs w:val="24"/>
          </w:rPr>
          <w:fldChar w:fldCharType="separate"/>
        </w:r>
        <w:r w:rsidR="003C33CA" w:rsidRPr="003633F8" w:rsidDel="003633F8">
          <w:rPr>
            <w:noProof/>
            <w:sz w:val="24"/>
            <w:szCs w:val="24"/>
          </w:rPr>
          <w:delText>[</w:delText>
        </w:r>
        <w:r w:rsidR="00660900" w:rsidRPr="003633F8" w:rsidDel="003633F8">
          <w:fldChar w:fldCharType="begin"/>
        </w:r>
        <w:r w:rsidR="00660900" w:rsidRPr="003633F8" w:rsidDel="003633F8">
          <w:delInstrText xml:space="preserve"> HYPERLINK \l "_ENREF_79" \o "Mustafa, 2015 #153" </w:delInstrText>
        </w:r>
        <w:r w:rsidR="00660900" w:rsidRPr="003633F8" w:rsidDel="003633F8">
          <w:fldChar w:fldCharType="separate"/>
        </w:r>
        <w:r w:rsidR="006A58FF" w:rsidRPr="003633F8" w:rsidDel="003633F8">
          <w:rPr>
            <w:noProof/>
            <w:sz w:val="24"/>
            <w:szCs w:val="24"/>
          </w:rPr>
          <w:delText>79</w:delText>
        </w:r>
        <w:r w:rsidR="00660900" w:rsidRPr="003633F8" w:rsidDel="003633F8">
          <w:rPr>
            <w:noProof/>
            <w:sz w:val="24"/>
            <w:szCs w:val="24"/>
          </w:rPr>
          <w:fldChar w:fldCharType="end"/>
        </w:r>
        <w:r w:rsidR="003C33CA" w:rsidRPr="003633F8" w:rsidDel="003633F8">
          <w:rPr>
            <w:noProof/>
            <w:sz w:val="24"/>
            <w:szCs w:val="24"/>
          </w:rPr>
          <w:delText>]</w:delText>
        </w:r>
        <w:r w:rsidRPr="00AC4342" w:rsidDel="003633F8">
          <w:rPr>
            <w:sz w:val="24"/>
            <w:szCs w:val="24"/>
          </w:rPr>
          <w:fldChar w:fldCharType="end"/>
        </w:r>
      </w:del>
      <w:r w:rsidRPr="00AC4342">
        <w:rPr>
          <w:sz w:val="24"/>
          <w:szCs w:val="24"/>
        </w:rPr>
        <w:t xml:space="preserve">. </w:t>
      </w:r>
      <w:r w:rsidR="00AC4342" w:rsidRPr="00AC4342">
        <w:rPr>
          <w:noProof/>
          <w:sz w:val="24"/>
          <w:szCs w:val="24"/>
        </w:rPr>
        <w:t>The</w:t>
      </w:r>
      <w:r w:rsidR="00AC4342" w:rsidRPr="00AC4342">
        <w:rPr>
          <w:sz w:val="24"/>
          <w:szCs w:val="24"/>
        </w:rPr>
        <w:t xml:space="preserve"> </w:t>
      </w:r>
      <w:r w:rsidR="00AC4342" w:rsidRPr="00AC4342">
        <w:rPr>
          <w:i/>
          <w:sz w:val="24"/>
          <w:szCs w:val="24"/>
        </w:rPr>
        <w:t>i*</w:t>
      </w:r>
      <w:r w:rsidR="00AC4342" w:rsidRPr="00AC4342">
        <w:rPr>
          <w:sz w:val="24"/>
          <w:szCs w:val="24"/>
        </w:rPr>
        <w:t xml:space="preserve"> metamodel focuses on the strategic </w:t>
      </w:r>
      <w:r w:rsidR="00AC4342" w:rsidRPr="00AC4342">
        <w:rPr>
          <w:i/>
          <w:sz w:val="24"/>
          <w:szCs w:val="24"/>
        </w:rPr>
        <w:t>Actor</w:t>
      </w:r>
      <w:r w:rsidR="00AC4342" w:rsidRPr="00AC4342">
        <w:rPr>
          <w:sz w:val="24"/>
          <w:szCs w:val="24"/>
        </w:rPr>
        <w:t xml:space="preserve"> relationships. It consists of Strategic Dependency (SD) and Strategic Rationale (SR) models. The SD model represents system’s </w:t>
      </w:r>
      <w:r w:rsidR="00AC4342" w:rsidRPr="00AC4342">
        <w:rPr>
          <w:i/>
          <w:sz w:val="24"/>
          <w:szCs w:val="24"/>
        </w:rPr>
        <w:t>Actors</w:t>
      </w:r>
      <w:r w:rsidR="00AC4342" w:rsidRPr="00AC4342">
        <w:rPr>
          <w:sz w:val="24"/>
          <w:szCs w:val="24"/>
        </w:rPr>
        <w:t xml:space="preserve"> and the relationships (dependency) among them. It captures the rationale (why) of </w:t>
      </w:r>
      <w:r w:rsidR="00AC4342" w:rsidRPr="00AC4342">
        <w:rPr>
          <w:i/>
          <w:sz w:val="24"/>
          <w:szCs w:val="24"/>
        </w:rPr>
        <w:t xml:space="preserve">Actor’s </w:t>
      </w:r>
      <w:r w:rsidR="00AC4342" w:rsidRPr="00AC4342">
        <w:rPr>
          <w:sz w:val="24"/>
          <w:szCs w:val="24"/>
        </w:rPr>
        <w:t>activities. The rationale (i.e., the “why”) obtained from the</w:t>
      </w:r>
      <w:r w:rsidR="00AC4342" w:rsidRPr="00AC4342">
        <w:rPr>
          <w:i/>
          <w:sz w:val="24"/>
          <w:szCs w:val="24"/>
        </w:rPr>
        <w:t xml:space="preserve"> i*-SD</w:t>
      </w:r>
      <w:r w:rsidR="00AC4342" w:rsidRPr="00AC4342">
        <w:rPr>
          <w:sz w:val="24"/>
          <w:szCs w:val="24"/>
        </w:rPr>
        <w:t xml:space="preserve"> model can be used to construct the</w:t>
      </w:r>
      <w:r w:rsidR="00AC4342" w:rsidRPr="00AC4342">
        <w:rPr>
          <w:i/>
          <w:sz w:val="24"/>
          <w:szCs w:val="24"/>
        </w:rPr>
        <w:t xml:space="preserve"> late-phase</w:t>
      </w:r>
      <w:r w:rsidR="00AC4342" w:rsidRPr="00AC4342">
        <w:rPr>
          <w:sz w:val="24"/>
          <w:szCs w:val="24"/>
        </w:rPr>
        <w:t xml:space="preserve"> requirements (i.e., requirement specifications) using the</w:t>
      </w:r>
      <w:r w:rsidR="00AC4342" w:rsidRPr="00AC4342">
        <w:rPr>
          <w:i/>
          <w:sz w:val="24"/>
          <w:szCs w:val="24"/>
        </w:rPr>
        <w:t xml:space="preserve"> UML-Class</w:t>
      </w:r>
      <w:r w:rsidR="00AC4342" w:rsidRPr="00AC4342">
        <w:rPr>
          <w:sz w:val="24"/>
          <w:szCs w:val="24"/>
        </w:rPr>
        <w:t xml:space="preserve"> model. </w:t>
      </w:r>
    </w:p>
    <w:p w14:paraId="19C7E061" w14:textId="3A3908E7" w:rsidR="00B97147" w:rsidRPr="00AC4342" w:rsidRDefault="00B97147" w:rsidP="00AC4342">
      <w:pPr>
        <w:pStyle w:val="BodyText"/>
        <w:tabs>
          <w:tab w:val="left" w:pos="900"/>
        </w:tabs>
        <w:spacing w:line="480" w:lineRule="auto"/>
        <w:ind w:firstLine="0"/>
        <w:jc w:val="both"/>
        <w:rPr>
          <w:sz w:val="24"/>
          <w:szCs w:val="24"/>
        </w:rPr>
      </w:pPr>
      <w:r w:rsidRPr="00AC4342">
        <w:rPr>
          <w:noProof/>
          <w:sz w:val="24"/>
          <w:szCs w:val="24"/>
        </w:rPr>
        <w:t xml:space="preserve">The </w:t>
      </w:r>
      <w:r w:rsidRPr="00AC4342">
        <w:rPr>
          <w:i/>
          <w:noProof/>
          <w:sz w:val="24"/>
          <w:szCs w:val="24"/>
        </w:rPr>
        <w:t>i*</w:t>
      </w:r>
      <w:r w:rsidRPr="00AC4342">
        <w:rPr>
          <w:sz w:val="24"/>
          <w:szCs w:val="24"/>
        </w:rPr>
        <w:t xml:space="preserve"> meta</w:t>
      </w:r>
      <w:r w:rsidR="000E4FB2" w:rsidRPr="00AC4342">
        <w:rPr>
          <w:sz w:val="24"/>
          <w:szCs w:val="24"/>
        </w:rPr>
        <w:t>model contains the meta-classes</w:t>
      </w:r>
      <w:r w:rsidRPr="00AC4342">
        <w:rPr>
          <w:sz w:val="24"/>
          <w:szCs w:val="24"/>
        </w:rPr>
        <w:t xml:space="preserve"> </w:t>
      </w:r>
      <w:r w:rsidRPr="00AC4342">
        <w:rPr>
          <w:i/>
          <w:sz w:val="24"/>
          <w:szCs w:val="24"/>
        </w:rPr>
        <w:t>Actor, Resource, SoftGoal, HardGoal, and Task</w:t>
      </w:r>
      <w:r w:rsidRPr="00AC4342">
        <w:rPr>
          <w:sz w:val="24"/>
          <w:szCs w:val="24"/>
        </w:rPr>
        <w:t xml:space="preserve">. The </w:t>
      </w:r>
      <w:r w:rsidRPr="00AC4342">
        <w:rPr>
          <w:i/>
          <w:sz w:val="24"/>
          <w:szCs w:val="24"/>
        </w:rPr>
        <w:t>UML-Class</w:t>
      </w:r>
      <w:r w:rsidR="000E4FB2" w:rsidRPr="00AC4342">
        <w:rPr>
          <w:sz w:val="24"/>
          <w:szCs w:val="24"/>
        </w:rPr>
        <w:t xml:space="preserve"> metamodel has the meta-classes</w:t>
      </w:r>
      <w:r w:rsidRPr="00AC4342">
        <w:rPr>
          <w:sz w:val="24"/>
          <w:szCs w:val="24"/>
        </w:rPr>
        <w:t xml:space="preserve"> </w:t>
      </w:r>
      <w:r w:rsidRPr="00AC4342">
        <w:rPr>
          <w:i/>
          <w:sz w:val="24"/>
          <w:szCs w:val="24"/>
        </w:rPr>
        <w:t>Class, Attribute, and Operation</w:t>
      </w:r>
      <w:r w:rsidRPr="00AC4342">
        <w:rPr>
          <w:sz w:val="24"/>
          <w:szCs w:val="24"/>
        </w:rPr>
        <w:t xml:space="preserve">. </w:t>
      </w:r>
      <w:r w:rsidRPr="00AC4342">
        <w:rPr>
          <w:i/>
          <w:sz w:val="24"/>
          <w:szCs w:val="24"/>
        </w:rPr>
        <w:t xml:space="preserve">Actor </w:t>
      </w:r>
      <w:r w:rsidRPr="00AC4342">
        <w:rPr>
          <w:sz w:val="24"/>
          <w:szCs w:val="24"/>
        </w:rPr>
        <w:t xml:space="preserve">and </w:t>
      </w:r>
      <w:r w:rsidRPr="00AC4342">
        <w:rPr>
          <w:i/>
          <w:sz w:val="24"/>
          <w:szCs w:val="24"/>
        </w:rPr>
        <w:t>Resource</w:t>
      </w:r>
      <w:r w:rsidRPr="00AC4342">
        <w:rPr>
          <w:sz w:val="24"/>
          <w:szCs w:val="24"/>
        </w:rPr>
        <w:t xml:space="preserve"> in the </w:t>
      </w:r>
      <w:r w:rsidRPr="00AC4342">
        <w:rPr>
          <w:i/>
          <w:noProof/>
          <w:sz w:val="24"/>
          <w:szCs w:val="24"/>
        </w:rPr>
        <w:t>i</w:t>
      </w:r>
      <w:r w:rsidRPr="00AC4342">
        <w:rPr>
          <w:i/>
          <w:sz w:val="24"/>
          <w:szCs w:val="24"/>
        </w:rPr>
        <w:t>*</w:t>
      </w:r>
      <w:r w:rsidRPr="00AC4342">
        <w:rPr>
          <w:sz w:val="24"/>
          <w:szCs w:val="24"/>
        </w:rPr>
        <w:t xml:space="preserve"> metamodel are mapped through traceability links to the </w:t>
      </w:r>
      <w:r w:rsidRPr="00AC4342">
        <w:rPr>
          <w:i/>
          <w:sz w:val="24"/>
          <w:szCs w:val="24"/>
        </w:rPr>
        <w:t>Class</w:t>
      </w:r>
      <w:r w:rsidRPr="00AC4342">
        <w:rPr>
          <w:sz w:val="24"/>
          <w:szCs w:val="24"/>
        </w:rPr>
        <w:t xml:space="preserve"> metaclass in the</w:t>
      </w:r>
      <w:r w:rsidRPr="00AC4342">
        <w:rPr>
          <w:i/>
          <w:sz w:val="24"/>
          <w:szCs w:val="24"/>
        </w:rPr>
        <w:t xml:space="preserve"> UML </w:t>
      </w:r>
      <w:r w:rsidRPr="00AC4342">
        <w:rPr>
          <w:sz w:val="24"/>
          <w:szCs w:val="24"/>
        </w:rPr>
        <w:t>metamodel</w:t>
      </w:r>
      <w:r w:rsidRPr="00AC4342">
        <w:rPr>
          <w:i/>
          <w:sz w:val="24"/>
          <w:szCs w:val="24"/>
        </w:rPr>
        <w:t>.</w:t>
      </w:r>
      <w:r w:rsidRPr="00AC4342">
        <w:rPr>
          <w:sz w:val="24"/>
          <w:szCs w:val="24"/>
        </w:rPr>
        <w:t xml:space="preserve"> Also, the </w:t>
      </w:r>
      <w:r w:rsidRPr="00AC4342">
        <w:rPr>
          <w:i/>
          <w:sz w:val="24"/>
          <w:szCs w:val="24"/>
        </w:rPr>
        <w:t>SoftGoal</w:t>
      </w:r>
      <w:r w:rsidRPr="00AC4342">
        <w:rPr>
          <w:sz w:val="24"/>
          <w:szCs w:val="24"/>
        </w:rPr>
        <w:t xml:space="preserve"> and </w:t>
      </w:r>
      <w:r w:rsidRPr="00AC4342">
        <w:rPr>
          <w:i/>
          <w:sz w:val="24"/>
          <w:szCs w:val="24"/>
        </w:rPr>
        <w:t>HardGoal</w:t>
      </w:r>
      <w:r w:rsidRPr="00AC4342">
        <w:rPr>
          <w:sz w:val="24"/>
          <w:szCs w:val="24"/>
        </w:rPr>
        <w:t xml:space="preserve"> in the </w:t>
      </w:r>
      <w:r w:rsidRPr="00AC4342">
        <w:rPr>
          <w:i/>
          <w:noProof/>
          <w:sz w:val="24"/>
          <w:szCs w:val="24"/>
        </w:rPr>
        <w:t>i</w:t>
      </w:r>
      <w:r w:rsidRPr="00AC4342">
        <w:rPr>
          <w:i/>
          <w:sz w:val="24"/>
          <w:szCs w:val="24"/>
        </w:rPr>
        <w:t>*</w:t>
      </w:r>
      <w:r w:rsidRPr="00AC4342">
        <w:rPr>
          <w:sz w:val="24"/>
          <w:szCs w:val="24"/>
        </w:rPr>
        <w:t xml:space="preserve"> metamodel are mapped through traceability links to the </w:t>
      </w:r>
      <w:r w:rsidRPr="00AC4342">
        <w:rPr>
          <w:i/>
          <w:sz w:val="24"/>
          <w:szCs w:val="24"/>
        </w:rPr>
        <w:t>Attribute</w:t>
      </w:r>
      <w:r w:rsidRPr="00AC4342">
        <w:rPr>
          <w:sz w:val="24"/>
          <w:szCs w:val="24"/>
        </w:rPr>
        <w:t xml:space="preserve"> in the </w:t>
      </w:r>
      <w:r w:rsidRPr="00AC4342">
        <w:rPr>
          <w:i/>
          <w:sz w:val="24"/>
          <w:szCs w:val="24"/>
        </w:rPr>
        <w:t>UML</w:t>
      </w:r>
      <w:r w:rsidRPr="00AC4342">
        <w:rPr>
          <w:sz w:val="24"/>
          <w:szCs w:val="24"/>
        </w:rPr>
        <w:t xml:space="preserve"> metamodel. Finally, a </w:t>
      </w:r>
      <w:r w:rsidRPr="00AC4342">
        <w:rPr>
          <w:i/>
          <w:sz w:val="24"/>
          <w:szCs w:val="24"/>
        </w:rPr>
        <w:t>Task</w:t>
      </w:r>
      <w:r w:rsidRPr="00AC4342">
        <w:rPr>
          <w:sz w:val="24"/>
          <w:szCs w:val="24"/>
        </w:rPr>
        <w:t xml:space="preserve"> in the </w:t>
      </w:r>
      <w:r w:rsidRPr="00AC4342">
        <w:rPr>
          <w:i/>
          <w:noProof/>
          <w:sz w:val="24"/>
          <w:szCs w:val="24"/>
        </w:rPr>
        <w:t>i</w:t>
      </w:r>
      <w:r w:rsidRPr="00AC4342">
        <w:rPr>
          <w:i/>
          <w:sz w:val="24"/>
          <w:szCs w:val="24"/>
        </w:rPr>
        <w:t>*</w:t>
      </w:r>
      <w:r w:rsidRPr="00AC4342">
        <w:rPr>
          <w:sz w:val="24"/>
          <w:szCs w:val="24"/>
        </w:rPr>
        <w:t xml:space="preserve"> metamodel is mapped through traceability links to the </w:t>
      </w:r>
      <w:r w:rsidRPr="00AC4342">
        <w:rPr>
          <w:i/>
          <w:sz w:val="24"/>
          <w:szCs w:val="24"/>
        </w:rPr>
        <w:t>Operation</w:t>
      </w:r>
      <w:r w:rsidRPr="00AC4342">
        <w:rPr>
          <w:sz w:val="24"/>
          <w:szCs w:val="24"/>
        </w:rPr>
        <w:t xml:space="preserve"> in the </w:t>
      </w:r>
      <w:r w:rsidRPr="00AC4342">
        <w:rPr>
          <w:i/>
          <w:sz w:val="24"/>
          <w:szCs w:val="24"/>
        </w:rPr>
        <w:t>UML</w:t>
      </w:r>
      <w:r w:rsidRPr="00AC4342">
        <w:rPr>
          <w:sz w:val="24"/>
          <w:szCs w:val="24"/>
        </w:rPr>
        <w:t xml:space="preserve"> metamodel. </w:t>
      </w:r>
    </w:p>
    <w:p w14:paraId="23F7A9D4" w14:textId="1D9A067B" w:rsidR="00B97147" w:rsidRPr="00C67C7F" w:rsidRDefault="00B97147" w:rsidP="00AC4342">
      <w:pPr>
        <w:pStyle w:val="BodyText"/>
        <w:tabs>
          <w:tab w:val="clear" w:pos="288"/>
          <w:tab w:val="left" w:pos="0"/>
          <w:tab w:val="left" w:pos="900"/>
        </w:tabs>
        <w:spacing w:line="480" w:lineRule="auto"/>
        <w:ind w:firstLine="0"/>
        <w:jc w:val="both"/>
        <w:rPr>
          <w:bCs/>
          <w:sz w:val="24"/>
          <w:szCs w:val="24"/>
          <w:lang w:val="en-CA"/>
        </w:rPr>
      </w:pPr>
      <w:r w:rsidRPr="00C67C7F">
        <w:rPr>
          <w:sz w:val="24"/>
          <w:szCs w:val="24"/>
          <w:lang w:val="en-CA"/>
        </w:rPr>
        <w:t xml:space="preserve">In this example, </w:t>
      </w:r>
      <w:r w:rsidRPr="00C67C7F">
        <w:rPr>
          <w:sz w:val="24"/>
          <w:szCs w:val="24"/>
        </w:rPr>
        <w:t xml:space="preserve">determining the relationship between </w:t>
      </w:r>
      <w:r w:rsidRPr="00C67C7F">
        <w:rPr>
          <w:sz w:val="24"/>
          <w:szCs w:val="24"/>
          <w:lang w:val="en-CA"/>
        </w:rPr>
        <w:t xml:space="preserve">any two </w:t>
      </w:r>
      <w:r w:rsidR="00A64F3E">
        <w:rPr>
          <w:sz w:val="24"/>
          <w:szCs w:val="24"/>
          <w:lang w:val="en-CA"/>
        </w:rPr>
        <w:t>Model Driven Engineering</w:t>
      </w:r>
      <w:r w:rsidRPr="00C67C7F">
        <w:rPr>
          <w:sz w:val="24"/>
          <w:szCs w:val="24"/>
          <w:lang w:val="en-CA"/>
        </w:rPr>
        <w:t xml:space="preserve"> artifacts mandates the use of </w:t>
      </w:r>
      <w:r w:rsidR="00A64F3E">
        <w:rPr>
          <w:sz w:val="24"/>
          <w:szCs w:val="24"/>
          <w:lang w:val="en-CA"/>
        </w:rPr>
        <w:t>Model Driven Engineering</w:t>
      </w:r>
      <w:r w:rsidRPr="00C67C7F">
        <w:rPr>
          <w:sz w:val="24"/>
          <w:szCs w:val="24"/>
          <w:lang w:val="en-CA"/>
        </w:rPr>
        <w:t xml:space="preserve"> trace links in which each has a specific semantic. However, other semantics may apply based on the domains of the artifacts, the purpose of the relationship, the user’s need, or the artifacts level of granularity. As a result, a user might not be able to choose the correct trace link without a taxonomy that accounts for all these situations. For instance,</w:t>
      </w:r>
      <w:r w:rsidRPr="00C67C7F">
        <w:rPr>
          <w:sz w:val="24"/>
          <w:szCs w:val="24"/>
        </w:rPr>
        <w:t xml:space="preserve"> </w:t>
      </w:r>
      <w:r w:rsidRPr="00C67C7F">
        <w:rPr>
          <w:sz w:val="24"/>
          <w:szCs w:val="24"/>
          <w:lang w:val="en-CA"/>
        </w:rPr>
        <w:t xml:space="preserve">the relationship between the </w:t>
      </w:r>
      <w:r w:rsidRPr="00C67C7F">
        <w:rPr>
          <w:i/>
          <w:iCs/>
          <w:sz w:val="24"/>
          <w:szCs w:val="24"/>
        </w:rPr>
        <w:t xml:space="preserve">Actor </w:t>
      </w:r>
      <w:r w:rsidRPr="00C67C7F">
        <w:rPr>
          <w:iCs/>
          <w:sz w:val="24"/>
          <w:szCs w:val="24"/>
        </w:rPr>
        <w:t xml:space="preserve">and the </w:t>
      </w:r>
      <w:r w:rsidRPr="00C67C7F">
        <w:rPr>
          <w:i/>
          <w:sz w:val="24"/>
          <w:szCs w:val="24"/>
        </w:rPr>
        <w:t>Class</w:t>
      </w:r>
      <w:r w:rsidRPr="00C67C7F">
        <w:rPr>
          <w:i/>
          <w:sz w:val="24"/>
          <w:szCs w:val="24"/>
          <w:lang w:val="en-CA"/>
        </w:rPr>
        <w:t xml:space="preserve"> </w:t>
      </w:r>
      <w:r w:rsidRPr="00C67C7F">
        <w:rPr>
          <w:sz w:val="24"/>
          <w:szCs w:val="24"/>
          <w:lang w:val="en-CA"/>
        </w:rPr>
        <w:t xml:space="preserve">in our example can have different semantics based on the level of granularity or user’s need. At a high level of abstraction, if the </w:t>
      </w:r>
      <w:r w:rsidRPr="00C67C7F">
        <w:rPr>
          <w:sz w:val="24"/>
          <w:szCs w:val="24"/>
        </w:rPr>
        <w:t>user needs to specify that</w:t>
      </w:r>
      <w:r w:rsidRPr="00C67C7F">
        <w:rPr>
          <w:sz w:val="24"/>
          <w:szCs w:val="24"/>
          <w:lang w:val="en-CA"/>
        </w:rPr>
        <w:t xml:space="preserve"> the two related artifacts are </w:t>
      </w:r>
      <w:r w:rsidR="00A64F3E">
        <w:rPr>
          <w:sz w:val="24"/>
          <w:szCs w:val="24"/>
          <w:lang w:val="en-CA"/>
        </w:rPr>
        <w:t>Model Driven Engineering</w:t>
      </w:r>
      <w:r w:rsidRPr="00C67C7F">
        <w:rPr>
          <w:sz w:val="24"/>
          <w:szCs w:val="24"/>
          <w:lang w:val="en-CA"/>
        </w:rPr>
        <w:t xml:space="preserve"> artifacts, then the </w:t>
      </w:r>
      <w:r w:rsidR="00A64F3E">
        <w:rPr>
          <w:i/>
          <w:sz w:val="24"/>
          <w:szCs w:val="24"/>
          <w:lang w:val="en-CA"/>
        </w:rPr>
        <w:t>MDE</w:t>
      </w:r>
      <w:r w:rsidRPr="00C67C7F">
        <w:rPr>
          <w:sz w:val="24"/>
          <w:szCs w:val="24"/>
          <w:lang w:val="en-CA"/>
        </w:rPr>
        <w:t xml:space="preserve"> type should be selected to show both artifacts are of an MDE type. At a low level of abstraction, if the user needs to specify a relationship can be established between two instances of the </w:t>
      </w:r>
      <w:r w:rsidRPr="00C67C7F">
        <w:rPr>
          <w:i/>
          <w:sz w:val="24"/>
          <w:szCs w:val="24"/>
          <w:lang w:val="en-CA"/>
        </w:rPr>
        <w:t>Actor</w:t>
      </w:r>
      <w:r w:rsidRPr="00C67C7F">
        <w:rPr>
          <w:sz w:val="24"/>
          <w:szCs w:val="24"/>
          <w:lang w:val="en-CA"/>
        </w:rPr>
        <w:t xml:space="preserve"> and </w:t>
      </w:r>
      <w:r w:rsidRPr="00C67C7F">
        <w:rPr>
          <w:i/>
          <w:sz w:val="24"/>
          <w:szCs w:val="24"/>
          <w:lang w:val="en-CA"/>
        </w:rPr>
        <w:t>Class</w:t>
      </w:r>
      <w:r w:rsidRPr="00C67C7F">
        <w:rPr>
          <w:sz w:val="24"/>
          <w:szCs w:val="24"/>
          <w:lang w:val="en-CA"/>
        </w:rPr>
        <w:t xml:space="preserve"> only if they have the same name, then the </w:t>
      </w:r>
      <w:r w:rsidRPr="00C67C7F">
        <w:rPr>
          <w:i/>
          <w:iCs/>
          <w:noProof/>
          <w:sz w:val="24"/>
          <w:szCs w:val="24"/>
        </w:rPr>
        <w:t>Consistent-with</w:t>
      </w:r>
      <w:r w:rsidRPr="00C67C7F">
        <w:rPr>
          <w:i/>
          <w:iCs/>
          <w:sz w:val="24"/>
          <w:szCs w:val="24"/>
        </w:rPr>
        <w:t xml:space="preserve"> </w:t>
      </w:r>
      <w:r w:rsidRPr="00C67C7F">
        <w:rPr>
          <w:iCs/>
          <w:sz w:val="24"/>
          <w:szCs w:val="24"/>
        </w:rPr>
        <w:t xml:space="preserve">trace </w:t>
      </w:r>
      <w:r w:rsidRPr="00C67C7F">
        <w:rPr>
          <w:sz w:val="24"/>
          <w:szCs w:val="24"/>
        </w:rPr>
        <w:t xml:space="preserve">link </w:t>
      </w:r>
      <w:r w:rsidRPr="00C67C7F">
        <w:rPr>
          <w:sz w:val="24"/>
          <w:szCs w:val="24"/>
          <w:lang w:val="en-CA"/>
        </w:rPr>
        <w:t>must be selected, which implies the names of the instance</w:t>
      </w:r>
      <w:r w:rsidR="000E4FB2">
        <w:rPr>
          <w:sz w:val="24"/>
          <w:szCs w:val="24"/>
          <w:lang w:val="en-CA"/>
        </w:rPr>
        <w:t>s</w:t>
      </w:r>
      <w:r w:rsidRPr="00C67C7F">
        <w:rPr>
          <w:sz w:val="24"/>
          <w:szCs w:val="24"/>
          <w:lang w:val="en-CA"/>
        </w:rPr>
        <w:t xml:space="preserve"> must be identical. </w:t>
      </w:r>
      <w:r w:rsidRPr="00C67C7F">
        <w:rPr>
          <w:bCs/>
          <w:sz w:val="24"/>
          <w:szCs w:val="24"/>
        </w:rPr>
        <w:t xml:space="preserve">In this example, </w:t>
      </w:r>
      <w:r w:rsidRPr="00C67C7F">
        <w:rPr>
          <w:bCs/>
          <w:sz w:val="24"/>
          <w:szCs w:val="24"/>
          <w:lang w:val="en-CA"/>
        </w:rPr>
        <w:t>two valid</w:t>
      </w:r>
      <w:r w:rsidRPr="00C67C7F">
        <w:rPr>
          <w:bCs/>
          <w:sz w:val="24"/>
          <w:szCs w:val="24"/>
        </w:rPr>
        <w:t xml:space="preserve"> </w:t>
      </w:r>
      <w:r w:rsidRPr="00C67C7F">
        <w:rPr>
          <w:bCs/>
          <w:sz w:val="24"/>
          <w:szCs w:val="24"/>
          <w:lang w:val="en-CA"/>
        </w:rPr>
        <w:t>trace links with different semantics can be chosen but for different purposes.</w:t>
      </w:r>
      <w:r w:rsidRPr="00C67C7F">
        <w:rPr>
          <w:bCs/>
          <w:sz w:val="24"/>
          <w:szCs w:val="24"/>
        </w:rPr>
        <w:t xml:space="preserve"> </w:t>
      </w:r>
      <w:r w:rsidRPr="00C67C7F">
        <w:rPr>
          <w:bCs/>
          <w:sz w:val="24"/>
          <w:szCs w:val="24"/>
          <w:lang w:val="en-CA"/>
        </w:rPr>
        <w:t>Therefore, implementing these trace links in one taxonomy not only facilitate</w:t>
      </w:r>
      <w:r w:rsidR="000E4FB2">
        <w:rPr>
          <w:bCs/>
          <w:sz w:val="24"/>
          <w:szCs w:val="24"/>
          <w:lang w:val="en-CA"/>
        </w:rPr>
        <w:t>s</w:t>
      </w:r>
      <w:r w:rsidRPr="00C67C7F">
        <w:rPr>
          <w:bCs/>
          <w:sz w:val="24"/>
          <w:szCs w:val="24"/>
          <w:lang w:val="en-CA"/>
        </w:rPr>
        <w:t xml:space="preserve"> their selection, but also allows the user to build a complex relationship between related trace links which implies producing complex semantics from simple ones. </w:t>
      </w:r>
    </w:p>
    <w:p w14:paraId="6F3AF385" w14:textId="70D0FD0C" w:rsidR="00B97147" w:rsidRPr="00C67C7F" w:rsidRDefault="00B97147" w:rsidP="001B582E">
      <w:pPr>
        <w:pStyle w:val="BodyText"/>
        <w:tabs>
          <w:tab w:val="clear" w:pos="288"/>
          <w:tab w:val="left" w:pos="0"/>
          <w:tab w:val="left" w:pos="900"/>
        </w:tabs>
        <w:spacing w:line="480" w:lineRule="auto"/>
        <w:ind w:firstLine="0"/>
        <w:jc w:val="both"/>
        <w:rPr>
          <w:bCs/>
          <w:sz w:val="24"/>
          <w:szCs w:val="24"/>
          <w:lang w:val="en-CA"/>
        </w:rPr>
      </w:pPr>
      <w:r w:rsidRPr="00C67C7F">
        <w:rPr>
          <w:bCs/>
          <w:sz w:val="24"/>
          <w:szCs w:val="24"/>
          <w:lang w:val="en-CA"/>
        </w:rPr>
        <w:t xml:space="preserve">Moreover, we can discuss similar scenarios when relating </w:t>
      </w:r>
      <w:del w:id="5043" w:author="Yvan Labiche" w:date="2018-09-07T21:32:00Z">
        <w:r w:rsidR="008D1DF9" w:rsidDel="004C0003">
          <w:rPr>
            <w:bCs/>
            <w:sz w:val="24"/>
            <w:szCs w:val="24"/>
            <w:lang w:val="en-CA"/>
          </w:rPr>
          <w:delText>Requirement Engineering</w:delText>
        </w:r>
      </w:del>
      <w:ins w:id="5044" w:author="Yvan Labiche" w:date="2018-09-07T21:32:00Z">
        <w:r w:rsidR="004C0003">
          <w:rPr>
            <w:bCs/>
            <w:sz w:val="24"/>
            <w:szCs w:val="24"/>
            <w:lang w:val="en-CA"/>
          </w:rPr>
          <w:t>Requirements Engineering</w:t>
        </w:r>
      </w:ins>
      <w:r w:rsidRPr="00C67C7F">
        <w:rPr>
          <w:bCs/>
          <w:sz w:val="24"/>
          <w:szCs w:val="24"/>
          <w:lang w:val="en-CA"/>
        </w:rPr>
        <w:t xml:space="preserve"> artifacts to </w:t>
      </w:r>
      <w:r w:rsidR="00A64F3E">
        <w:rPr>
          <w:bCs/>
          <w:sz w:val="24"/>
          <w:szCs w:val="24"/>
          <w:lang w:val="en-CA"/>
        </w:rPr>
        <w:t>Model Driven Engineering</w:t>
      </w:r>
      <w:r w:rsidRPr="00C67C7F">
        <w:rPr>
          <w:bCs/>
          <w:sz w:val="24"/>
          <w:szCs w:val="24"/>
          <w:lang w:val="en-CA"/>
        </w:rPr>
        <w:t xml:space="preserve"> artifacts. For instan</w:t>
      </w:r>
      <w:r w:rsidR="00A64F3E">
        <w:rPr>
          <w:bCs/>
          <w:sz w:val="24"/>
          <w:szCs w:val="24"/>
          <w:lang w:val="en-CA"/>
        </w:rPr>
        <w:t>ce, relating a requirement to a</w:t>
      </w:r>
      <w:r w:rsidRPr="00C67C7F">
        <w:rPr>
          <w:bCs/>
          <w:sz w:val="24"/>
          <w:szCs w:val="24"/>
          <w:lang w:val="en-CA"/>
        </w:rPr>
        <w:t xml:space="preserve"> </w:t>
      </w:r>
      <w:r w:rsidR="00A64F3E">
        <w:rPr>
          <w:bCs/>
          <w:sz w:val="24"/>
          <w:szCs w:val="24"/>
          <w:lang w:val="en-CA"/>
        </w:rPr>
        <w:t>Model Driven Engineering</w:t>
      </w:r>
      <w:r w:rsidRPr="00C67C7F">
        <w:rPr>
          <w:bCs/>
          <w:sz w:val="24"/>
          <w:szCs w:val="24"/>
          <w:lang w:val="en-CA"/>
        </w:rPr>
        <w:t xml:space="preserve"> model implies different trace links selections with various semantics. Therefore, the intended trace link taxonomy is not only describing the trace links and their usage but also it is a knowledge base where we can build complex rules about trace links and reason about them. </w:t>
      </w:r>
    </w:p>
    <w:p w14:paraId="439D166C" w14:textId="1A7226EC" w:rsidR="00B97147" w:rsidRPr="00C67C7F" w:rsidRDefault="00D27527" w:rsidP="001B582E">
      <w:pPr>
        <w:pStyle w:val="Style6"/>
        <w:tabs>
          <w:tab w:val="left" w:pos="900"/>
        </w:tabs>
        <w:spacing w:line="480" w:lineRule="auto"/>
        <w:ind w:left="540" w:hanging="450"/>
        <w:jc w:val="both"/>
      </w:pPr>
      <w:bookmarkStart w:id="5045" w:name="_Toc482236615"/>
      <w:bookmarkStart w:id="5046" w:name="_Toc482288830"/>
      <w:bookmarkStart w:id="5047" w:name="_Toc482394627"/>
      <w:bookmarkStart w:id="5048" w:name="_Toc482400115"/>
      <w:bookmarkStart w:id="5049" w:name="_Toc482400330"/>
      <w:bookmarkStart w:id="5050" w:name="_Toc482922886"/>
      <w:bookmarkStart w:id="5051" w:name="_Toc482924449"/>
      <w:bookmarkStart w:id="5052" w:name="_Toc482928664"/>
      <w:bookmarkStart w:id="5053" w:name="_Toc482929430"/>
      <w:bookmarkStart w:id="5054" w:name="_Toc483009123"/>
      <w:bookmarkStart w:id="5055" w:name="_Toc483010416"/>
      <w:bookmarkStart w:id="5056" w:name="_Toc483255807"/>
      <w:bookmarkStart w:id="5057" w:name="_Toc483262308"/>
      <w:bookmarkStart w:id="5058" w:name="_Toc483304408"/>
      <w:bookmarkStart w:id="5059" w:name="_Toc483305217"/>
      <w:bookmarkStart w:id="5060" w:name="_Toc483305945"/>
      <w:bookmarkStart w:id="5061" w:name="_Toc483306089"/>
      <w:bookmarkStart w:id="5062" w:name="_Toc483348352"/>
      <w:bookmarkStart w:id="5063" w:name="_Toc483461139"/>
      <w:bookmarkStart w:id="5064" w:name="_Toc481444660"/>
      <w:bookmarkStart w:id="5065" w:name="_Toc481444670"/>
      <w:bookmarkStart w:id="5066" w:name="_Toc481444671"/>
      <w:bookmarkStart w:id="5067" w:name="_Toc481444681"/>
      <w:bookmarkStart w:id="5068" w:name="_Ref477221423"/>
      <w:bookmarkStart w:id="5069" w:name="_Toc517828378"/>
      <w:bookmarkStart w:id="5070" w:name="_Toc52573736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r w:rsidRPr="008B130C">
        <w:rPr>
          <w:noProof/>
          <w:lang w:eastAsia="zh-CN"/>
        </w:rPr>
        <mc:AlternateContent>
          <mc:Choice Requires="wps">
            <w:drawing>
              <wp:anchor distT="45720" distB="45720" distL="114300" distR="114300" simplePos="0" relativeHeight="251746304" behindDoc="0" locked="0" layoutInCell="1" allowOverlap="1" wp14:anchorId="48FE7477" wp14:editId="2BABB45C">
                <wp:simplePos x="0" y="0"/>
                <wp:positionH relativeFrom="margin">
                  <wp:posOffset>-61472</wp:posOffset>
                </wp:positionH>
                <wp:positionV relativeFrom="margin">
                  <wp:posOffset>-46104</wp:posOffset>
                </wp:positionV>
                <wp:extent cx="5861050" cy="7199630"/>
                <wp:effectExtent l="0" t="0" r="6350" b="12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7199630"/>
                        </a:xfrm>
                        <a:prstGeom prst="rect">
                          <a:avLst/>
                        </a:prstGeom>
                        <a:solidFill>
                          <a:srgbClr val="FFFFFF"/>
                        </a:solidFill>
                        <a:ln w="9525">
                          <a:noFill/>
                          <a:miter lim="800000"/>
                          <a:headEnd/>
                          <a:tailEnd/>
                        </a:ln>
                      </wps:spPr>
                      <wps:txbx>
                        <w:txbxContent>
                          <w:p w14:paraId="2390FE05" w14:textId="2E3D9CAA" w:rsidR="00D617FD" w:rsidRDefault="00D617FD" w:rsidP="008B130C">
                            <w:pPr>
                              <w:pStyle w:val="Caption"/>
                            </w:pPr>
                            <w:bookmarkStart w:id="5071" w:name="_Ref515826438"/>
                            <w:bookmarkStart w:id="5072" w:name="_Ref481442348"/>
                          </w:p>
                          <w:p w14:paraId="767F7F8F" w14:textId="0B6015E4" w:rsidR="00D617FD" w:rsidRPr="008B130C" w:rsidRDefault="00D617FD" w:rsidP="008B130C">
                            <w:pPr>
                              <w:pStyle w:val="Caption"/>
                              <w:rPr>
                                <w:sz w:val="20"/>
                                <w:szCs w:val="20"/>
                              </w:rPr>
                            </w:pPr>
                            <w:bookmarkStart w:id="5073" w:name="_Ref515826538"/>
                            <w:bookmarkStart w:id="5074" w:name="_Ref517569955"/>
                            <w:bookmarkStart w:id="5075" w:name="_Toc525723633"/>
                            <w:r w:rsidRPr="008B130C">
                              <w:rPr>
                                <w:sz w:val="20"/>
                                <w:szCs w:val="20"/>
                              </w:rPr>
                              <w:t xml:space="preserve">Table </w:t>
                            </w:r>
                            <w:r w:rsidRPr="008B130C">
                              <w:rPr>
                                <w:sz w:val="20"/>
                                <w:szCs w:val="20"/>
                              </w:rPr>
                              <w:fldChar w:fldCharType="begin"/>
                            </w:r>
                            <w:r w:rsidRPr="008B130C">
                              <w:rPr>
                                <w:sz w:val="20"/>
                                <w:szCs w:val="20"/>
                              </w:rPr>
                              <w:instrText xml:space="preserve"> SEQ Table \* ARABIC </w:instrText>
                            </w:r>
                            <w:r w:rsidRPr="008B130C">
                              <w:rPr>
                                <w:sz w:val="20"/>
                                <w:szCs w:val="20"/>
                              </w:rPr>
                              <w:fldChar w:fldCharType="separate"/>
                            </w:r>
                            <w:r>
                              <w:rPr>
                                <w:noProof/>
                                <w:sz w:val="20"/>
                                <w:szCs w:val="20"/>
                              </w:rPr>
                              <w:t>14</w:t>
                            </w:r>
                            <w:r w:rsidRPr="008B130C">
                              <w:rPr>
                                <w:sz w:val="20"/>
                                <w:szCs w:val="20"/>
                              </w:rPr>
                              <w:fldChar w:fldCharType="end"/>
                            </w:r>
                            <w:bookmarkEnd w:id="5073"/>
                            <w:r w:rsidRPr="008B130C">
                              <w:rPr>
                                <w:sz w:val="20"/>
                                <w:szCs w:val="20"/>
                              </w:rPr>
                              <w:t xml:space="preserve">: </w:t>
                            </w:r>
                            <w:bookmarkStart w:id="5076" w:name="_Toc513498762"/>
                            <w:r w:rsidRPr="008B130C">
                              <w:rPr>
                                <w:sz w:val="20"/>
                                <w:szCs w:val="20"/>
                              </w:rPr>
                              <w:t xml:space="preserve">Trace links classifications in </w:t>
                            </w:r>
                            <w:del w:id="5077" w:author="Yvan Labiche" w:date="2018-09-07T21:33:00Z">
                              <w:r w:rsidRPr="008B130C" w:rsidDel="004C0003">
                                <w:rPr>
                                  <w:sz w:val="20"/>
                                  <w:szCs w:val="20"/>
                                </w:rPr>
                                <w:delText>Requirement Engineering</w:delText>
                              </w:r>
                            </w:del>
                            <w:ins w:id="5078" w:author="Yvan Labiche" w:date="2018-09-07T21:33:00Z">
                              <w:r>
                                <w:rPr>
                                  <w:sz w:val="20"/>
                                  <w:szCs w:val="20"/>
                                </w:rPr>
                                <w:t>Requirements Engineering</w:t>
                              </w:r>
                            </w:ins>
                            <w:r w:rsidRPr="008B130C">
                              <w:rPr>
                                <w:sz w:val="20"/>
                                <w:szCs w:val="20"/>
                              </w:rPr>
                              <w:t>, Model Driven Engineering, and Systems Engineering</w:t>
                            </w:r>
                            <w:bookmarkEnd w:id="5074"/>
                            <w:bookmarkEnd w:id="5076"/>
                            <w:bookmarkEnd w:id="5075"/>
                          </w:p>
                          <w:tbl>
                            <w:tblPr>
                              <w:tblW w:w="9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40"/>
                              <w:gridCol w:w="823"/>
                              <w:gridCol w:w="428"/>
                              <w:gridCol w:w="194"/>
                              <w:gridCol w:w="657"/>
                              <w:gridCol w:w="80"/>
                              <w:gridCol w:w="484"/>
                              <w:gridCol w:w="992"/>
                              <w:gridCol w:w="145"/>
                              <w:gridCol w:w="760"/>
                              <w:gridCol w:w="941"/>
                              <w:gridCol w:w="477"/>
                              <w:gridCol w:w="515"/>
                              <w:gridCol w:w="228"/>
                              <w:gridCol w:w="1189"/>
                              <w:gridCol w:w="284"/>
                              <w:gridCol w:w="369"/>
                            </w:tblGrid>
                            <w:tr w:rsidR="00D617FD" w:rsidRPr="00DD7C0C" w:rsidDel="0032395C" w14:paraId="431BEC4F" w14:textId="04A17FBC" w:rsidTr="0009457F">
                              <w:trPr>
                                <w:trHeight w:val="143"/>
                                <w:jc w:val="center"/>
                                <w:del w:id="5079" w:author="Nasser Mustafa [2]" w:date="2018-09-19T08:12:00Z"/>
                              </w:trPr>
                              <w:tc>
                                <w:tcPr>
                                  <w:tcW w:w="540" w:type="dxa"/>
                                  <w:shd w:val="clear" w:color="auto" w:fill="auto"/>
                                </w:tcPr>
                                <w:p w14:paraId="0C6DD9D1" w14:textId="1FA901AC" w:rsidR="00D617FD" w:rsidRPr="00DD7C0C" w:rsidDel="0032395C" w:rsidRDefault="00D617FD" w:rsidP="0009457F">
                                  <w:pPr>
                                    <w:widowControl w:val="0"/>
                                    <w:rPr>
                                      <w:del w:id="5080" w:author="Nasser Mustafa [2]" w:date="2018-09-19T08:12:00Z"/>
                                      <w:rFonts w:eastAsia="Calibri"/>
                                      <w:b/>
                                      <w:color w:val="0070C0"/>
                                      <w:sz w:val="16"/>
                                      <w:szCs w:val="16"/>
                                    </w:rPr>
                                  </w:pPr>
                                  <w:del w:id="5081" w:author="Nasser Mustafa [2]" w:date="2018-09-19T08:12:00Z">
                                    <w:r w:rsidRPr="00DD7C0C" w:rsidDel="0032395C">
                                      <w:rPr>
                                        <w:rFonts w:eastAsia="Calibri"/>
                                        <w:b/>
                                        <w:color w:val="0070C0"/>
                                        <w:sz w:val="16"/>
                                        <w:szCs w:val="16"/>
                                      </w:rPr>
                                      <w:delText>Ref.</w:delText>
                                    </w:r>
                                  </w:del>
                                </w:p>
                              </w:tc>
                              <w:tc>
                                <w:tcPr>
                                  <w:tcW w:w="8566" w:type="dxa"/>
                                  <w:gridSpan w:val="16"/>
                                  <w:shd w:val="clear" w:color="auto" w:fill="auto"/>
                                </w:tcPr>
                                <w:p w14:paraId="6D49CBCA" w14:textId="5B4BC3C0" w:rsidR="00D617FD" w:rsidRPr="00DD7C0C" w:rsidDel="0032395C" w:rsidRDefault="00D617FD" w:rsidP="0009457F">
                                  <w:pPr>
                                    <w:widowControl w:val="0"/>
                                    <w:jc w:val="center"/>
                                    <w:rPr>
                                      <w:del w:id="5082" w:author="Nasser Mustafa [2]" w:date="2018-09-19T08:12:00Z"/>
                                      <w:rFonts w:eastAsia="Calibri"/>
                                      <w:sz w:val="16"/>
                                      <w:szCs w:val="16"/>
                                    </w:rPr>
                                  </w:pPr>
                                  <w:del w:id="5083" w:author="Nasser Mustafa [2]" w:date="2018-09-19T08:12:00Z">
                                    <w:r w:rsidRPr="00DD7C0C" w:rsidDel="0032395C">
                                      <w:rPr>
                                        <w:rFonts w:eastAsia="Calibri"/>
                                        <w:b/>
                                        <w:color w:val="0070C0"/>
                                        <w:sz w:val="16"/>
                                        <w:szCs w:val="16"/>
                                      </w:rPr>
                                      <w:delText>Requirement Engineering</w:delText>
                                    </w:r>
                                  </w:del>
                                  <w:ins w:id="5084" w:author="Yvan Labiche" w:date="2018-09-07T21:33:00Z">
                                    <w:del w:id="5085" w:author="Nasser Mustafa [2]" w:date="2018-09-19T08:12:00Z">
                                      <w:r w:rsidDel="0032395C">
                                        <w:rPr>
                                          <w:rFonts w:eastAsia="Calibri"/>
                                          <w:b/>
                                          <w:color w:val="0070C0"/>
                                          <w:sz w:val="16"/>
                                          <w:szCs w:val="16"/>
                                        </w:rPr>
                                        <w:delText>Requirements Engineering</w:delText>
                                      </w:r>
                                    </w:del>
                                  </w:ins>
                                  <w:del w:id="5086" w:author="Nasser Mustafa [2]" w:date="2018-09-19T08:12:00Z">
                                    <w:r w:rsidRPr="00DD7C0C" w:rsidDel="0032395C">
                                      <w:rPr>
                                        <w:rFonts w:eastAsia="Calibri"/>
                                        <w:b/>
                                        <w:color w:val="0070C0"/>
                                        <w:sz w:val="16"/>
                                        <w:szCs w:val="16"/>
                                      </w:rPr>
                                      <w:delText xml:space="preserve"> Classifications</w:delText>
                                    </w:r>
                                  </w:del>
                                </w:p>
                              </w:tc>
                            </w:tr>
                            <w:tr w:rsidR="00D617FD" w:rsidRPr="00DD7C0C" w:rsidDel="0032395C" w14:paraId="3D8823E2" w14:textId="7246F728" w:rsidTr="0009457F">
                              <w:trPr>
                                <w:trHeight w:val="195"/>
                                <w:jc w:val="center"/>
                                <w:del w:id="5087" w:author="Nasser Mustafa [2]" w:date="2018-09-19T08:12:00Z"/>
                              </w:trPr>
                              <w:tc>
                                <w:tcPr>
                                  <w:tcW w:w="540" w:type="dxa"/>
                                  <w:vMerge w:val="restart"/>
                                  <w:shd w:val="clear" w:color="auto" w:fill="auto"/>
                                  <w:tcMar>
                                    <w:top w:w="7" w:type="dxa"/>
                                  </w:tcMar>
                                </w:tcPr>
                                <w:p w14:paraId="21456A25" w14:textId="5593A4BD" w:rsidR="00D617FD" w:rsidRPr="00DD7C0C" w:rsidDel="0032395C" w:rsidRDefault="00D617FD" w:rsidP="006A58FF">
                                  <w:pPr>
                                    <w:widowControl w:val="0"/>
                                    <w:rPr>
                                      <w:del w:id="5088" w:author="Nasser Mustafa [2]" w:date="2018-09-19T08:12:00Z"/>
                                      <w:rFonts w:eastAsia="Calibri"/>
                                      <w:color w:val="000000"/>
                                      <w:sz w:val="16"/>
                                      <w:szCs w:val="16"/>
                                    </w:rPr>
                                  </w:pPr>
                                  <w:del w:id="5089"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"_ENREF_2" \o "Ramesh, 2011 #90" </w:delInstrText>
                                    </w:r>
                                    <w:r w:rsidDel="0032395C">
                                      <w:fldChar w:fldCharType="separate"/>
                                    </w:r>
                                    <w:r w:rsidDel="0032395C">
                                      <w:rPr>
                                        <w:rFonts w:eastAsia="Calibri"/>
                                        <w:noProof/>
                                        <w:color w:val="000000"/>
                                        <w:sz w:val="16"/>
                                        <w:szCs w:val="16"/>
                                      </w:rPr>
                                      <w:delText>2</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del>
                                </w:p>
                              </w:tc>
                              <w:tc>
                                <w:tcPr>
                                  <w:tcW w:w="3803" w:type="dxa"/>
                                  <w:gridSpan w:val="8"/>
                                  <w:shd w:val="clear" w:color="auto" w:fill="auto"/>
                                  <w:tcMar>
                                    <w:top w:w="7" w:type="dxa"/>
                                  </w:tcMar>
                                </w:tcPr>
                                <w:p w14:paraId="7F05BFF1" w14:textId="1C23CA3E" w:rsidR="00D617FD" w:rsidRPr="00DD7C0C" w:rsidDel="0032395C" w:rsidRDefault="00D617FD" w:rsidP="0009457F">
                                  <w:pPr>
                                    <w:widowControl w:val="0"/>
                                    <w:rPr>
                                      <w:del w:id="5090" w:author="Nasser Mustafa [2]" w:date="2018-09-19T08:12:00Z"/>
                                      <w:rFonts w:eastAsia="Calibri"/>
                                      <w:sz w:val="16"/>
                                      <w:szCs w:val="16"/>
                                    </w:rPr>
                                  </w:pPr>
                                  <w:del w:id="5091" w:author="Nasser Mustafa [2]" w:date="2018-09-19T08:12:00Z">
                                    <w:r w:rsidRPr="00DD7C0C" w:rsidDel="0032395C">
                                      <w:rPr>
                                        <w:rFonts w:eastAsia="Calibri"/>
                                        <w:sz w:val="16"/>
                                        <w:szCs w:val="16"/>
                                      </w:rPr>
                                      <w:delText>Product- related</w:delText>
                                    </w:r>
                                  </w:del>
                                </w:p>
                              </w:tc>
                              <w:tc>
                                <w:tcPr>
                                  <w:tcW w:w="4763" w:type="dxa"/>
                                  <w:gridSpan w:val="8"/>
                                  <w:shd w:val="clear" w:color="auto" w:fill="auto"/>
                                  <w:tcMar>
                                    <w:top w:w="7" w:type="dxa"/>
                                  </w:tcMar>
                                </w:tcPr>
                                <w:p w14:paraId="1AA16ABA" w14:textId="24126F5D" w:rsidR="00D617FD" w:rsidRPr="00DD7C0C" w:rsidDel="0032395C" w:rsidRDefault="00D617FD" w:rsidP="0009457F">
                                  <w:pPr>
                                    <w:widowControl w:val="0"/>
                                    <w:rPr>
                                      <w:del w:id="5092" w:author="Nasser Mustafa [2]" w:date="2018-09-19T08:12:00Z"/>
                                      <w:rFonts w:eastAsia="Calibri"/>
                                      <w:sz w:val="16"/>
                                      <w:szCs w:val="16"/>
                                    </w:rPr>
                                  </w:pPr>
                                  <w:del w:id="5093" w:author="Nasser Mustafa [2]" w:date="2018-09-19T08:12:00Z">
                                    <w:r w:rsidRPr="00DD7C0C" w:rsidDel="0032395C">
                                      <w:rPr>
                                        <w:rFonts w:eastAsia="Calibri"/>
                                        <w:sz w:val="16"/>
                                        <w:szCs w:val="16"/>
                                      </w:rPr>
                                      <w:delText>Process –related</w:delText>
                                    </w:r>
                                  </w:del>
                                </w:p>
                              </w:tc>
                            </w:tr>
                            <w:tr w:rsidR="00D617FD" w:rsidRPr="00DD7C0C" w:rsidDel="0032395C" w14:paraId="707F74FF" w14:textId="23E13562" w:rsidTr="0009457F">
                              <w:trPr>
                                <w:cantSplit/>
                                <w:trHeight w:val="113"/>
                                <w:jc w:val="center"/>
                                <w:del w:id="5094" w:author="Nasser Mustafa [2]" w:date="2018-09-19T08:12:00Z"/>
                              </w:trPr>
                              <w:tc>
                                <w:tcPr>
                                  <w:tcW w:w="540" w:type="dxa"/>
                                  <w:vMerge/>
                                  <w:shd w:val="clear" w:color="auto" w:fill="auto"/>
                                  <w:tcMar>
                                    <w:top w:w="7" w:type="dxa"/>
                                  </w:tcMar>
                                </w:tcPr>
                                <w:p w14:paraId="2AD5656D" w14:textId="2784B876" w:rsidR="00D617FD" w:rsidRPr="00DD7C0C" w:rsidDel="0032395C" w:rsidRDefault="00D617FD" w:rsidP="0009457F">
                                  <w:pPr>
                                    <w:widowControl w:val="0"/>
                                    <w:rPr>
                                      <w:del w:id="5095" w:author="Nasser Mustafa [2]" w:date="2018-09-19T08:12:00Z"/>
                                      <w:rFonts w:eastAsia="Calibri"/>
                                      <w:color w:val="000000"/>
                                      <w:sz w:val="16"/>
                                      <w:szCs w:val="16"/>
                                    </w:rPr>
                                  </w:pPr>
                                </w:p>
                              </w:tc>
                              <w:tc>
                                <w:tcPr>
                                  <w:tcW w:w="1251" w:type="dxa"/>
                                  <w:gridSpan w:val="2"/>
                                  <w:shd w:val="clear" w:color="auto" w:fill="auto"/>
                                  <w:tcMar>
                                    <w:top w:w="7" w:type="dxa"/>
                                  </w:tcMar>
                                </w:tcPr>
                                <w:p w14:paraId="57A0D5A5" w14:textId="29A55552" w:rsidR="00D617FD" w:rsidRPr="00DD7C0C" w:rsidDel="0032395C" w:rsidRDefault="00D617FD" w:rsidP="0009457F">
                                  <w:pPr>
                                    <w:widowControl w:val="0"/>
                                    <w:rPr>
                                      <w:del w:id="5096" w:author="Nasser Mustafa [2]" w:date="2018-09-19T08:12:00Z"/>
                                      <w:rFonts w:eastAsia="Calibri"/>
                                      <w:sz w:val="16"/>
                                      <w:szCs w:val="16"/>
                                    </w:rPr>
                                  </w:pPr>
                                  <w:del w:id="5097" w:author="Nasser Mustafa [2]" w:date="2018-09-19T08:12:00Z">
                                    <w:r w:rsidRPr="00DD7C0C" w:rsidDel="0032395C">
                                      <w:rPr>
                                        <w:rFonts w:eastAsia="Calibri"/>
                                        <w:sz w:val="16"/>
                                        <w:szCs w:val="16"/>
                                      </w:rPr>
                                      <w:delText>Evolution</w:delText>
                                    </w:r>
                                  </w:del>
                                </w:p>
                              </w:tc>
                              <w:tc>
                                <w:tcPr>
                                  <w:tcW w:w="851" w:type="dxa"/>
                                  <w:gridSpan w:val="2"/>
                                  <w:shd w:val="clear" w:color="auto" w:fill="auto"/>
                                  <w:tcMar>
                                    <w:top w:w="7" w:type="dxa"/>
                                  </w:tcMar>
                                </w:tcPr>
                                <w:p w14:paraId="50310CFB" w14:textId="46C6E515" w:rsidR="00D617FD" w:rsidRPr="00DD7C0C" w:rsidDel="0032395C" w:rsidRDefault="00D617FD" w:rsidP="0009457F">
                                  <w:pPr>
                                    <w:widowControl w:val="0"/>
                                    <w:rPr>
                                      <w:del w:id="5098" w:author="Nasser Mustafa [2]" w:date="2018-09-19T08:12:00Z"/>
                                      <w:rFonts w:eastAsia="Calibri"/>
                                      <w:sz w:val="16"/>
                                      <w:szCs w:val="16"/>
                                    </w:rPr>
                                  </w:pPr>
                                  <w:del w:id="5099" w:author="Nasser Mustafa [2]" w:date="2018-09-19T08:12:00Z">
                                    <w:r w:rsidRPr="00DD7C0C" w:rsidDel="0032395C">
                                      <w:rPr>
                                        <w:rFonts w:eastAsia="Calibri"/>
                                        <w:sz w:val="16"/>
                                        <w:szCs w:val="16"/>
                                      </w:rPr>
                                      <w:delText>Rationale</w:delText>
                                    </w:r>
                                  </w:del>
                                </w:p>
                              </w:tc>
                              <w:tc>
                                <w:tcPr>
                                  <w:tcW w:w="1701" w:type="dxa"/>
                                  <w:gridSpan w:val="4"/>
                                  <w:shd w:val="clear" w:color="auto" w:fill="auto"/>
                                  <w:tcMar>
                                    <w:top w:w="7" w:type="dxa"/>
                                  </w:tcMar>
                                </w:tcPr>
                                <w:p w14:paraId="04CBE48F" w14:textId="574F3C9B" w:rsidR="00D617FD" w:rsidRPr="00DD7C0C" w:rsidDel="0032395C" w:rsidRDefault="00D617FD" w:rsidP="0009457F">
                                  <w:pPr>
                                    <w:widowControl w:val="0"/>
                                    <w:rPr>
                                      <w:del w:id="5100" w:author="Nasser Mustafa [2]" w:date="2018-09-19T08:12:00Z"/>
                                      <w:rFonts w:eastAsia="Calibri"/>
                                      <w:sz w:val="16"/>
                                      <w:szCs w:val="16"/>
                                    </w:rPr>
                                  </w:pPr>
                                  <w:del w:id="5101" w:author="Nasser Mustafa [2]" w:date="2018-09-19T08:12:00Z">
                                    <w:r w:rsidRPr="00DD7C0C" w:rsidDel="0032395C">
                                      <w:rPr>
                                        <w:rFonts w:eastAsia="Calibri"/>
                                        <w:sz w:val="16"/>
                                        <w:szCs w:val="16"/>
                                      </w:rPr>
                                      <w:delText>Dependency</w:delText>
                                    </w:r>
                                  </w:del>
                                </w:p>
                              </w:tc>
                              <w:tc>
                                <w:tcPr>
                                  <w:tcW w:w="4763" w:type="dxa"/>
                                  <w:gridSpan w:val="8"/>
                                  <w:shd w:val="clear" w:color="auto" w:fill="auto"/>
                                  <w:tcMar>
                                    <w:top w:w="7" w:type="dxa"/>
                                  </w:tcMar>
                                </w:tcPr>
                                <w:p w14:paraId="1D0C0097" w14:textId="15D4E851" w:rsidR="00D617FD" w:rsidRPr="00DD7C0C" w:rsidDel="0032395C" w:rsidRDefault="00D617FD" w:rsidP="0009457F">
                                  <w:pPr>
                                    <w:widowControl w:val="0"/>
                                    <w:rPr>
                                      <w:del w:id="5102" w:author="Nasser Mustafa [2]" w:date="2018-09-19T08:12:00Z"/>
                                      <w:rFonts w:eastAsia="Calibri"/>
                                      <w:sz w:val="16"/>
                                      <w:szCs w:val="16"/>
                                    </w:rPr>
                                  </w:pPr>
                                  <w:del w:id="5103" w:author="Nasser Mustafa [2]" w:date="2018-09-19T08:12:00Z">
                                    <w:r w:rsidRPr="00DD7C0C" w:rsidDel="0032395C">
                                      <w:rPr>
                                        <w:rFonts w:eastAsia="Calibri"/>
                                        <w:sz w:val="16"/>
                                        <w:szCs w:val="16"/>
                                      </w:rPr>
                                      <w:delText>Satisfaction</w:delText>
                                    </w:r>
                                  </w:del>
                                </w:p>
                              </w:tc>
                            </w:tr>
                            <w:tr w:rsidR="00D617FD" w:rsidRPr="00DD7C0C" w:rsidDel="0032395C" w14:paraId="558946A0" w14:textId="0CE96ABE" w:rsidTr="0009457F">
                              <w:trPr>
                                <w:cantSplit/>
                                <w:trHeight w:val="388"/>
                                <w:jc w:val="center"/>
                                <w:del w:id="5104" w:author="Nasser Mustafa [2]" w:date="2018-09-19T08:12:00Z"/>
                              </w:trPr>
                              <w:tc>
                                <w:tcPr>
                                  <w:tcW w:w="540" w:type="dxa"/>
                                  <w:vMerge/>
                                  <w:tcBorders>
                                    <w:bottom w:val="single" w:sz="4" w:space="0" w:color="auto"/>
                                  </w:tcBorders>
                                  <w:shd w:val="clear" w:color="auto" w:fill="auto"/>
                                  <w:tcMar>
                                    <w:top w:w="7" w:type="dxa"/>
                                  </w:tcMar>
                                </w:tcPr>
                                <w:p w14:paraId="64B85A2A" w14:textId="11C9AECC" w:rsidR="00D617FD" w:rsidRPr="00DD7C0C" w:rsidDel="0032395C" w:rsidRDefault="00D617FD" w:rsidP="0009457F">
                                  <w:pPr>
                                    <w:widowControl w:val="0"/>
                                    <w:rPr>
                                      <w:del w:id="5105" w:author="Nasser Mustafa [2]" w:date="2018-09-19T08:12:00Z"/>
                                      <w:rFonts w:eastAsia="Calibri"/>
                                      <w:color w:val="000000"/>
                                      <w:sz w:val="16"/>
                                      <w:szCs w:val="16"/>
                                    </w:rPr>
                                  </w:pPr>
                                </w:p>
                              </w:tc>
                              <w:tc>
                                <w:tcPr>
                                  <w:tcW w:w="1251" w:type="dxa"/>
                                  <w:gridSpan w:val="2"/>
                                  <w:tcBorders>
                                    <w:bottom w:val="single" w:sz="4" w:space="0" w:color="auto"/>
                                  </w:tcBorders>
                                  <w:shd w:val="clear" w:color="auto" w:fill="auto"/>
                                  <w:tcMar>
                                    <w:top w:w="7" w:type="dxa"/>
                                  </w:tcMar>
                                </w:tcPr>
                                <w:p w14:paraId="0F67DD18" w14:textId="3B69DCFD" w:rsidR="00D617FD" w:rsidRPr="00DD7C0C" w:rsidDel="0032395C" w:rsidRDefault="00D617FD" w:rsidP="0009457F">
                                  <w:pPr>
                                    <w:widowControl w:val="0"/>
                                    <w:rPr>
                                      <w:del w:id="5106" w:author="Nasser Mustafa [2]" w:date="2018-09-19T08:12:00Z"/>
                                      <w:rFonts w:eastAsia="Calibri"/>
                                      <w:sz w:val="16"/>
                                      <w:szCs w:val="16"/>
                                    </w:rPr>
                                  </w:pPr>
                                  <w:del w:id="5107" w:author="Nasser Mustafa [2]" w:date="2018-09-19T08:12:00Z">
                                    <w:r w:rsidDel="0032395C">
                                      <w:rPr>
                                        <w:rFonts w:eastAsia="Calibri"/>
                                        <w:sz w:val="16"/>
                                        <w:szCs w:val="16"/>
                                      </w:rPr>
                                      <w:delText xml:space="preserve">Derive, Elaborate,   </w:delText>
                                    </w:r>
                                    <w:r w:rsidRPr="00DD7C0C" w:rsidDel="0032395C">
                                      <w:rPr>
                                        <w:rFonts w:eastAsia="Calibri"/>
                                        <w:sz w:val="16"/>
                                        <w:szCs w:val="16"/>
                                      </w:rPr>
                                      <w:delText>Depend-on</w:delText>
                                    </w:r>
                                  </w:del>
                                </w:p>
                              </w:tc>
                              <w:tc>
                                <w:tcPr>
                                  <w:tcW w:w="851" w:type="dxa"/>
                                  <w:gridSpan w:val="2"/>
                                  <w:tcBorders>
                                    <w:bottom w:val="single" w:sz="4" w:space="0" w:color="auto"/>
                                  </w:tcBorders>
                                  <w:shd w:val="clear" w:color="auto" w:fill="auto"/>
                                  <w:tcMar>
                                    <w:top w:w="7" w:type="dxa"/>
                                  </w:tcMar>
                                </w:tcPr>
                                <w:p w14:paraId="1E99A169" w14:textId="4C06B291" w:rsidR="00D617FD" w:rsidRPr="00DD7C0C" w:rsidDel="0032395C" w:rsidRDefault="00D617FD" w:rsidP="0009457F">
                                  <w:pPr>
                                    <w:widowControl w:val="0"/>
                                    <w:rPr>
                                      <w:del w:id="5108" w:author="Nasser Mustafa [2]" w:date="2018-09-19T08:12:00Z"/>
                                      <w:rFonts w:eastAsia="Calibri"/>
                                      <w:sz w:val="16"/>
                                      <w:szCs w:val="16"/>
                                    </w:rPr>
                                  </w:pPr>
                                  <w:del w:id="5109" w:author="Nasser Mustafa [2]" w:date="2018-09-19T08:12:00Z">
                                    <w:r w:rsidRPr="00DD7C0C" w:rsidDel="0032395C">
                                      <w:rPr>
                                        <w:rFonts w:eastAsia="Calibri"/>
                                        <w:sz w:val="16"/>
                                        <w:szCs w:val="16"/>
                                      </w:rPr>
                                      <w:delText>Select,</w:delText>
                                    </w:r>
                                    <w:r w:rsidDel="0032395C">
                                      <w:rPr>
                                        <w:rFonts w:eastAsia="Calibri"/>
                                        <w:sz w:val="16"/>
                                        <w:szCs w:val="16"/>
                                      </w:rPr>
                                      <w:delText xml:space="preserve">   </w:delText>
                                    </w:r>
                                    <w:r w:rsidRPr="00DD7C0C" w:rsidDel="0032395C">
                                      <w:rPr>
                                        <w:rFonts w:eastAsia="Calibri"/>
                                        <w:sz w:val="16"/>
                                        <w:szCs w:val="16"/>
                                      </w:rPr>
                                      <w:delText xml:space="preserve"> Affect</w:delText>
                                    </w:r>
                                  </w:del>
                                </w:p>
                              </w:tc>
                              <w:tc>
                                <w:tcPr>
                                  <w:tcW w:w="1701" w:type="dxa"/>
                                  <w:gridSpan w:val="4"/>
                                  <w:tcBorders>
                                    <w:bottom w:val="single" w:sz="4" w:space="0" w:color="auto"/>
                                  </w:tcBorders>
                                  <w:shd w:val="clear" w:color="auto" w:fill="auto"/>
                                  <w:tcMar>
                                    <w:top w:w="7" w:type="dxa"/>
                                  </w:tcMar>
                                </w:tcPr>
                                <w:p w14:paraId="06D1FBC2" w14:textId="31B7E694" w:rsidR="00D617FD" w:rsidRPr="00DD7C0C" w:rsidDel="0032395C" w:rsidRDefault="00D617FD" w:rsidP="0009457F">
                                  <w:pPr>
                                    <w:widowControl w:val="0"/>
                                    <w:rPr>
                                      <w:del w:id="5110" w:author="Nasser Mustafa [2]" w:date="2018-09-19T08:12:00Z"/>
                                      <w:rFonts w:eastAsia="Calibri"/>
                                      <w:sz w:val="16"/>
                                      <w:szCs w:val="16"/>
                                    </w:rPr>
                                  </w:pPr>
                                  <w:del w:id="5111" w:author="Nasser Mustafa [2]" w:date="2018-09-19T08:12:00Z">
                                    <w:r w:rsidRPr="00DD7C0C" w:rsidDel="0032395C">
                                      <w:rPr>
                                        <w:rFonts w:eastAsia="Calibri"/>
                                        <w:sz w:val="16"/>
                                        <w:szCs w:val="16"/>
                                      </w:rPr>
                                      <w:delText>Is-a,</w:delText>
                                    </w:r>
                                    <w:r w:rsidDel="0032395C">
                                      <w:rPr>
                                        <w:rFonts w:eastAsia="Calibri"/>
                                        <w:sz w:val="16"/>
                                        <w:szCs w:val="16"/>
                                      </w:rPr>
                                      <w:delText xml:space="preserve">   </w:delText>
                                    </w:r>
                                    <w:r w:rsidRPr="00DD7C0C" w:rsidDel="0032395C">
                                      <w:rPr>
                                        <w:rFonts w:eastAsia="Calibri"/>
                                        <w:sz w:val="16"/>
                                        <w:szCs w:val="16"/>
                                      </w:rPr>
                                      <w:delText xml:space="preserve"> Part-of,</w:delText>
                                    </w:r>
                                    <w:r w:rsidDel="0032395C">
                                      <w:rPr>
                                        <w:rFonts w:eastAsia="Calibri"/>
                                        <w:sz w:val="16"/>
                                        <w:szCs w:val="16"/>
                                      </w:rPr>
                                      <w:delText xml:space="preserve">   </w:delText>
                                    </w:r>
                                    <w:r w:rsidRPr="00DD7C0C" w:rsidDel="0032395C">
                                      <w:rPr>
                                        <w:rFonts w:eastAsia="Calibri"/>
                                        <w:sz w:val="16"/>
                                        <w:szCs w:val="16"/>
                                      </w:rPr>
                                      <w:delText xml:space="preserve"> Contain,</w:delText>
                                    </w:r>
                                    <w:r w:rsidDel="0032395C">
                                      <w:rPr>
                                        <w:rFonts w:eastAsia="Calibri"/>
                                        <w:sz w:val="16"/>
                                        <w:szCs w:val="16"/>
                                      </w:rPr>
                                      <w:delText xml:space="preserve">   </w:delText>
                                    </w:r>
                                    <w:r w:rsidRPr="00DD7C0C" w:rsidDel="0032395C">
                                      <w:rPr>
                                        <w:rFonts w:eastAsia="Calibri"/>
                                        <w:sz w:val="16"/>
                                        <w:szCs w:val="16"/>
                                      </w:rPr>
                                      <w:delText xml:space="preserve"> Used-by,</w:delText>
                                    </w:r>
                                    <w:r w:rsidDel="0032395C">
                                      <w:rPr>
                                        <w:rFonts w:eastAsia="Calibri"/>
                                        <w:sz w:val="16"/>
                                        <w:szCs w:val="16"/>
                                      </w:rPr>
                                      <w:delText xml:space="preserve">   </w:delText>
                                    </w:r>
                                    <w:r w:rsidRPr="00DD7C0C" w:rsidDel="0032395C">
                                      <w:rPr>
                                        <w:rFonts w:eastAsia="Calibri"/>
                                        <w:sz w:val="16"/>
                                        <w:szCs w:val="16"/>
                                      </w:rPr>
                                      <w:delText xml:space="preserve"> Performed-by</w:delText>
                                    </w:r>
                                  </w:del>
                                </w:p>
                              </w:tc>
                              <w:tc>
                                <w:tcPr>
                                  <w:tcW w:w="4763" w:type="dxa"/>
                                  <w:gridSpan w:val="8"/>
                                  <w:tcBorders>
                                    <w:bottom w:val="single" w:sz="4" w:space="0" w:color="auto"/>
                                  </w:tcBorders>
                                  <w:shd w:val="clear" w:color="auto" w:fill="auto"/>
                                  <w:tcMar>
                                    <w:top w:w="7" w:type="dxa"/>
                                  </w:tcMar>
                                </w:tcPr>
                                <w:p w14:paraId="40B4074F" w14:textId="71EF85B5" w:rsidR="00D617FD" w:rsidRPr="00DD7C0C" w:rsidDel="0032395C" w:rsidRDefault="00D617FD" w:rsidP="0009457F">
                                  <w:pPr>
                                    <w:widowControl w:val="0"/>
                                    <w:rPr>
                                      <w:del w:id="5112" w:author="Nasser Mustafa [2]" w:date="2018-09-19T08:12:00Z"/>
                                      <w:rFonts w:eastAsia="Calibri"/>
                                      <w:sz w:val="16"/>
                                      <w:szCs w:val="16"/>
                                    </w:rPr>
                                  </w:pPr>
                                  <w:del w:id="5113" w:author="Nasser Mustafa [2]" w:date="2018-09-19T08:12:00Z">
                                    <w:r w:rsidRPr="00DD7C0C" w:rsidDel="0032395C">
                                      <w:rPr>
                                        <w:rFonts w:eastAsia="Calibri"/>
                                        <w:sz w:val="16"/>
                                        <w:szCs w:val="16"/>
                                      </w:rPr>
                                      <w:delText>Define,</w:delText>
                                    </w:r>
                                    <w:r w:rsidDel="0032395C">
                                      <w:rPr>
                                        <w:rFonts w:eastAsia="Calibri"/>
                                        <w:sz w:val="16"/>
                                        <w:szCs w:val="16"/>
                                      </w:rPr>
                                      <w:delText xml:space="preserve">   </w:delText>
                                    </w:r>
                                    <w:r w:rsidRPr="00DD7C0C" w:rsidDel="0032395C">
                                      <w:rPr>
                                        <w:rFonts w:eastAsia="Calibri"/>
                                        <w:sz w:val="16"/>
                                        <w:szCs w:val="16"/>
                                      </w:rPr>
                                      <w:delText xml:space="preserve"> Allocate-to,</w:delText>
                                    </w:r>
                                    <w:r w:rsidDel="0032395C">
                                      <w:rPr>
                                        <w:rFonts w:eastAsia="Calibri"/>
                                        <w:sz w:val="16"/>
                                        <w:szCs w:val="16"/>
                                      </w:rPr>
                                      <w:delText xml:space="preserve">   </w:delText>
                                    </w:r>
                                    <w:r w:rsidRPr="00DD7C0C" w:rsidDel="0032395C">
                                      <w:rPr>
                                        <w:rFonts w:eastAsia="Calibri"/>
                                        <w:sz w:val="16"/>
                                        <w:szCs w:val="16"/>
                                      </w:rPr>
                                      <w:delText xml:space="preserve"> Depend-on,</w:delText>
                                    </w:r>
                                    <w:r w:rsidDel="0032395C">
                                      <w:rPr>
                                        <w:rFonts w:eastAsia="Calibri"/>
                                        <w:sz w:val="16"/>
                                        <w:szCs w:val="16"/>
                                      </w:rPr>
                                      <w:delText xml:space="preserve">   </w:delText>
                                    </w:r>
                                    <w:r w:rsidRPr="00DD7C0C" w:rsidDel="0032395C">
                                      <w:rPr>
                                        <w:rFonts w:eastAsia="Calibri"/>
                                        <w:sz w:val="16"/>
                                        <w:szCs w:val="16"/>
                                      </w:rPr>
                                      <w:delText xml:space="preserve"> Created-by,</w:delText>
                                    </w:r>
                                    <w:r w:rsidDel="0032395C">
                                      <w:rPr>
                                        <w:rFonts w:eastAsia="Calibri"/>
                                        <w:sz w:val="16"/>
                                        <w:szCs w:val="16"/>
                                      </w:rPr>
                                      <w:delText xml:space="preserve">   </w:delText>
                                    </w:r>
                                    <w:r w:rsidRPr="00DD7C0C" w:rsidDel="0032395C">
                                      <w:rPr>
                                        <w:rFonts w:eastAsia="Calibri"/>
                                        <w:sz w:val="16"/>
                                        <w:szCs w:val="16"/>
                                      </w:rPr>
                                      <w:delText xml:space="preserve"> Verify,</w:delText>
                                    </w:r>
                                    <w:r w:rsidDel="0032395C">
                                      <w:rPr>
                                        <w:rFonts w:eastAsia="Calibri"/>
                                        <w:sz w:val="16"/>
                                        <w:szCs w:val="16"/>
                                      </w:rPr>
                                      <w:delText xml:space="preserve">   </w:delText>
                                    </w:r>
                                    <w:r w:rsidRPr="00DD7C0C" w:rsidDel="0032395C">
                                      <w:rPr>
                                        <w:rFonts w:eastAsia="Calibri"/>
                                        <w:sz w:val="16"/>
                                        <w:szCs w:val="16"/>
                                      </w:rPr>
                                      <w:delText xml:space="preserve"> Generate</w:delText>
                                    </w:r>
                                  </w:del>
                                </w:p>
                              </w:tc>
                            </w:tr>
                            <w:tr w:rsidR="00D617FD" w:rsidRPr="00DD7C0C" w:rsidDel="0032395C" w14:paraId="78559024" w14:textId="43DF8A4E" w:rsidTr="0009457F">
                              <w:trPr>
                                <w:cantSplit/>
                                <w:trHeight w:val="232"/>
                                <w:jc w:val="center"/>
                                <w:del w:id="5114" w:author="Nasser Mustafa [2]" w:date="2018-09-19T08:12:00Z"/>
                              </w:trPr>
                              <w:tc>
                                <w:tcPr>
                                  <w:tcW w:w="540" w:type="dxa"/>
                                  <w:vMerge w:val="restart"/>
                                  <w:tcBorders>
                                    <w:bottom w:val="single" w:sz="4" w:space="0" w:color="auto"/>
                                  </w:tcBorders>
                                  <w:shd w:val="clear" w:color="auto" w:fill="auto"/>
                                  <w:tcMar>
                                    <w:top w:w="7" w:type="dxa"/>
                                  </w:tcMar>
                                </w:tcPr>
                                <w:p w14:paraId="0E675BAB" w14:textId="4807ACAA" w:rsidR="00D617FD" w:rsidRPr="00DD7C0C" w:rsidDel="0032395C" w:rsidRDefault="00D617FD" w:rsidP="006A58FF">
                                  <w:pPr>
                                    <w:widowControl w:val="0"/>
                                    <w:rPr>
                                      <w:del w:id="5115" w:author="Nasser Mustafa [2]" w:date="2018-09-19T08:12:00Z"/>
                                      <w:rFonts w:eastAsia="Calibri"/>
                                      <w:color w:val="000000"/>
                                      <w:sz w:val="16"/>
                                      <w:szCs w:val="16"/>
                                    </w:rPr>
                                  </w:pPr>
                                  <w:del w:id="5116"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"_ENREF_15" \o "Spanoudakis, 2005 #33" </w:delInstrText>
                                    </w:r>
                                    <w:r w:rsidDel="0032395C">
                                      <w:fldChar w:fldCharType="separate"/>
                                    </w:r>
                                    <w:r w:rsidDel="0032395C">
                                      <w:rPr>
                                        <w:rFonts w:eastAsia="Calibri"/>
                                        <w:noProof/>
                                        <w:color w:val="000000"/>
                                        <w:sz w:val="16"/>
                                        <w:szCs w:val="16"/>
                                      </w:rPr>
                                      <w:delText>15</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vMerge w:val="restart"/>
                                  <w:shd w:val="clear" w:color="auto" w:fill="auto"/>
                                  <w:tcMar>
                                    <w:top w:w="7" w:type="dxa"/>
                                  </w:tcMar>
                                </w:tcPr>
                                <w:p w14:paraId="2E34660C" w14:textId="6977D404" w:rsidR="00D617FD" w:rsidRPr="00DD7C0C" w:rsidDel="0032395C" w:rsidRDefault="00D617FD" w:rsidP="0009457F">
                                  <w:pPr>
                                    <w:widowControl w:val="0"/>
                                    <w:rPr>
                                      <w:del w:id="5117" w:author="Nasser Mustafa [2]" w:date="2018-09-19T08:12:00Z"/>
                                      <w:rFonts w:eastAsia="Calibri"/>
                                      <w:sz w:val="16"/>
                                      <w:szCs w:val="16"/>
                                    </w:rPr>
                                  </w:pPr>
                                </w:p>
                              </w:tc>
                              <w:tc>
                                <w:tcPr>
                                  <w:tcW w:w="1701" w:type="dxa"/>
                                  <w:gridSpan w:val="4"/>
                                  <w:vMerge w:val="restart"/>
                                  <w:shd w:val="clear" w:color="auto" w:fill="auto"/>
                                  <w:tcMar>
                                    <w:top w:w="7" w:type="dxa"/>
                                  </w:tcMar>
                                </w:tcPr>
                                <w:p w14:paraId="2B3B934E" w14:textId="350D8AA0" w:rsidR="00D617FD" w:rsidRPr="00DD7C0C" w:rsidDel="0032395C" w:rsidRDefault="00D617FD" w:rsidP="0009457F">
                                  <w:pPr>
                                    <w:widowControl w:val="0"/>
                                    <w:rPr>
                                      <w:del w:id="5118" w:author="Nasser Mustafa [2]" w:date="2018-09-19T08:12:00Z"/>
                                      <w:rFonts w:eastAsia="Calibri"/>
                                      <w:sz w:val="16"/>
                                      <w:szCs w:val="16"/>
                                    </w:rPr>
                                  </w:pPr>
                                  <w:del w:id="5119" w:author="Nasser Mustafa [2]" w:date="2018-09-19T08:12:00Z">
                                    <w:r w:rsidRPr="00DD7C0C" w:rsidDel="0032395C">
                                      <w:rPr>
                                        <w:rFonts w:eastAsia="Calibri"/>
                                        <w:sz w:val="16"/>
                                        <w:szCs w:val="16"/>
                                      </w:rPr>
                                      <w:delText>Dependency</w:delText>
                                    </w:r>
                                  </w:del>
                                </w:p>
                              </w:tc>
                              <w:tc>
                                <w:tcPr>
                                  <w:tcW w:w="1701" w:type="dxa"/>
                                  <w:gridSpan w:val="2"/>
                                  <w:tcBorders>
                                    <w:bottom w:val="single" w:sz="4" w:space="0" w:color="auto"/>
                                  </w:tcBorders>
                                  <w:shd w:val="clear" w:color="auto" w:fill="auto"/>
                                  <w:tcMar>
                                    <w:top w:w="7" w:type="dxa"/>
                                  </w:tcMar>
                                </w:tcPr>
                                <w:p w14:paraId="278EF2FA" w14:textId="638BE88D" w:rsidR="00D617FD" w:rsidRPr="00DD7C0C" w:rsidDel="0032395C" w:rsidRDefault="00D617FD" w:rsidP="0009457F">
                                  <w:pPr>
                                    <w:widowControl w:val="0"/>
                                    <w:rPr>
                                      <w:del w:id="5120" w:author="Nasser Mustafa [2]" w:date="2018-09-19T08:12:00Z"/>
                                      <w:rFonts w:eastAsia="Calibri"/>
                                      <w:sz w:val="16"/>
                                      <w:szCs w:val="16"/>
                                    </w:rPr>
                                  </w:pPr>
                                  <w:del w:id="5121" w:author="Nasser Mustafa [2]" w:date="2018-09-19T08:12:00Z">
                                    <w:r w:rsidRPr="00DD7C0C" w:rsidDel="0032395C">
                                      <w:rPr>
                                        <w:rFonts w:eastAsia="Calibri"/>
                                        <w:sz w:val="16"/>
                                        <w:szCs w:val="16"/>
                                      </w:rPr>
                                      <w:delText xml:space="preserve">Evolution </w:delText>
                                    </w:r>
                                  </w:del>
                                </w:p>
                              </w:tc>
                              <w:tc>
                                <w:tcPr>
                                  <w:tcW w:w="477" w:type="dxa"/>
                                  <w:vMerge w:val="restart"/>
                                  <w:tcBorders>
                                    <w:bottom w:val="single" w:sz="4" w:space="0" w:color="auto"/>
                                  </w:tcBorders>
                                  <w:shd w:val="clear" w:color="auto" w:fill="auto"/>
                                  <w:tcMar>
                                    <w:top w:w="7" w:type="dxa"/>
                                  </w:tcMar>
                                  <w:textDirection w:val="tbRl"/>
                                </w:tcPr>
                                <w:p w14:paraId="320C19EB" w14:textId="09654D8E" w:rsidR="00D617FD" w:rsidRPr="00DD7C0C" w:rsidDel="0032395C" w:rsidRDefault="00D617FD" w:rsidP="0009457F">
                                  <w:pPr>
                                    <w:widowControl w:val="0"/>
                                    <w:rPr>
                                      <w:del w:id="5122" w:author="Nasser Mustafa [2]" w:date="2018-09-19T08:12:00Z"/>
                                      <w:rFonts w:eastAsia="Calibri"/>
                                      <w:sz w:val="16"/>
                                      <w:szCs w:val="16"/>
                                    </w:rPr>
                                  </w:pPr>
                                  <w:del w:id="5123" w:author="Nasser Mustafa [2]" w:date="2018-09-19T08:12:00Z">
                                    <w:r w:rsidRPr="00DD7C0C" w:rsidDel="0032395C">
                                      <w:rPr>
                                        <w:rFonts w:eastAsia="Calibri"/>
                                        <w:sz w:val="16"/>
                                        <w:szCs w:val="16"/>
                                      </w:rPr>
                                      <w:delText>Generalize/ Refine</w:delText>
                                    </w:r>
                                  </w:del>
                                </w:p>
                              </w:tc>
                              <w:tc>
                                <w:tcPr>
                                  <w:tcW w:w="515" w:type="dxa"/>
                                  <w:vMerge w:val="restart"/>
                                  <w:tcBorders>
                                    <w:bottom w:val="single" w:sz="4" w:space="0" w:color="auto"/>
                                  </w:tcBorders>
                                  <w:shd w:val="clear" w:color="auto" w:fill="auto"/>
                                  <w:tcMar>
                                    <w:top w:w="7" w:type="dxa"/>
                                  </w:tcMar>
                                  <w:textDirection w:val="tbRl"/>
                                </w:tcPr>
                                <w:p w14:paraId="154B0F96" w14:textId="0E5CFC62" w:rsidR="00D617FD" w:rsidRPr="00DD7C0C" w:rsidDel="0032395C" w:rsidRDefault="00D617FD" w:rsidP="0009457F">
                                  <w:pPr>
                                    <w:widowControl w:val="0"/>
                                    <w:rPr>
                                      <w:del w:id="5124" w:author="Nasser Mustafa [2]" w:date="2018-09-19T08:12:00Z"/>
                                      <w:rFonts w:eastAsia="Calibri"/>
                                      <w:sz w:val="16"/>
                                      <w:szCs w:val="16"/>
                                    </w:rPr>
                                  </w:pPr>
                                  <w:del w:id="5125" w:author="Nasser Mustafa [2]" w:date="2018-09-19T08:12:00Z">
                                    <w:r w:rsidRPr="00DD7C0C" w:rsidDel="0032395C">
                                      <w:rPr>
                                        <w:rFonts w:eastAsia="Calibri"/>
                                        <w:sz w:val="16"/>
                                        <w:szCs w:val="16"/>
                                      </w:rPr>
                                      <w:delText>Satisfaction</w:delText>
                                    </w:r>
                                  </w:del>
                                </w:p>
                              </w:tc>
                              <w:tc>
                                <w:tcPr>
                                  <w:tcW w:w="228" w:type="dxa"/>
                                  <w:vMerge w:val="restart"/>
                                  <w:tcBorders>
                                    <w:bottom w:val="single" w:sz="4" w:space="0" w:color="auto"/>
                                  </w:tcBorders>
                                  <w:shd w:val="clear" w:color="auto" w:fill="auto"/>
                                  <w:tcMar>
                                    <w:top w:w="7" w:type="dxa"/>
                                  </w:tcMar>
                                  <w:textDirection w:val="tbRl"/>
                                </w:tcPr>
                                <w:p w14:paraId="7BA19E58" w14:textId="204AED22" w:rsidR="00D617FD" w:rsidRPr="00DD7C0C" w:rsidDel="0032395C" w:rsidRDefault="00D617FD" w:rsidP="0009457F">
                                  <w:pPr>
                                    <w:widowControl w:val="0"/>
                                    <w:rPr>
                                      <w:del w:id="5126" w:author="Nasser Mustafa [2]" w:date="2018-09-19T08:12:00Z"/>
                                      <w:rFonts w:eastAsia="Calibri"/>
                                      <w:sz w:val="16"/>
                                      <w:szCs w:val="16"/>
                                    </w:rPr>
                                  </w:pPr>
                                  <w:del w:id="5127" w:author="Nasser Mustafa [2]" w:date="2018-09-19T08:12:00Z">
                                    <w:r w:rsidRPr="00DD7C0C" w:rsidDel="0032395C">
                                      <w:rPr>
                                        <w:rFonts w:eastAsia="Calibri"/>
                                        <w:sz w:val="16"/>
                                        <w:szCs w:val="16"/>
                                      </w:rPr>
                                      <w:delText>Overlap</w:delText>
                                    </w:r>
                                  </w:del>
                                </w:p>
                              </w:tc>
                              <w:tc>
                                <w:tcPr>
                                  <w:tcW w:w="1189" w:type="dxa"/>
                                  <w:tcBorders>
                                    <w:bottom w:val="single" w:sz="4" w:space="0" w:color="auto"/>
                                  </w:tcBorders>
                                  <w:shd w:val="clear" w:color="auto" w:fill="auto"/>
                                  <w:tcMar>
                                    <w:top w:w="7" w:type="dxa"/>
                                  </w:tcMar>
                                </w:tcPr>
                                <w:p w14:paraId="0244804C" w14:textId="7577E74C" w:rsidR="00D617FD" w:rsidRPr="00DD7C0C" w:rsidDel="0032395C" w:rsidRDefault="00D617FD" w:rsidP="0009457F">
                                  <w:pPr>
                                    <w:widowControl w:val="0"/>
                                    <w:rPr>
                                      <w:del w:id="5128" w:author="Nasser Mustafa [2]" w:date="2018-09-19T08:12:00Z"/>
                                      <w:rFonts w:eastAsia="Calibri"/>
                                      <w:sz w:val="16"/>
                                      <w:szCs w:val="16"/>
                                    </w:rPr>
                                  </w:pPr>
                                  <w:del w:id="5129" w:author="Nasser Mustafa [2]" w:date="2018-09-19T08:12:00Z">
                                    <w:r w:rsidRPr="00DD7C0C" w:rsidDel="0032395C">
                                      <w:rPr>
                                        <w:rFonts w:eastAsia="Calibri"/>
                                        <w:sz w:val="16"/>
                                        <w:szCs w:val="16"/>
                                      </w:rPr>
                                      <w:delText>Conflict</w:delText>
                                    </w:r>
                                  </w:del>
                                </w:p>
                              </w:tc>
                              <w:tc>
                                <w:tcPr>
                                  <w:tcW w:w="284" w:type="dxa"/>
                                  <w:vMerge w:val="restart"/>
                                  <w:tcBorders>
                                    <w:bottom w:val="single" w:sz="4" w:space="0" w:color="auto"/>
                                  </w:tcBorders>
                                  <w:shd w:val="clear" w:color="auto" w:fill="auto"/>
                                  <w:textDirection w:val="tbRl"/>
                                </w:tcPr>
                                <w:p w14:paraId="18FA8D7F" w14:textId="13F1466C" w:rsidR="00D617FD" w:rsidRPr="00DD7C0C" w:rsidDel="0032395C" w:rsidRDefault="00D617FD" w:rsidP="0009457F">
                                  <w:pPr>
                                    <w:widowControl w:val="0"/>
                                    <w:rPr>
                                      <w:del w:id="5130" w:author="Nasser Mustafa [2]" w:date="2018-09-19T08:12:00Z"/>
                                      <w:rFonts w:eastAsia="Calibri"/>
                                      <w:sz w:val="16"/>
                                      <w:szCs w:val="16"/>
                                    </w:rPr>
                                  </w:pPr>
                                  <w:del w:id="5131" w:author="Nasser Mustafa [2]" w:date="2018-09-19T08:12:00Z">
                                    <w:r w:rsidRPr="00DD7C0C" w:rsidDel="0032395C">
                                      <w:rPr>
                                        <w:rFonts w:eastAsia="Calibri"/>
                                        <w:sz w:val="16"/>
                                        <w:szCs w:val="16"/>
                                      </w:rPr>
                                      <w:delText>Rationale</w:delText>
                                    </w:r>
                                  </w:del>
                                </w:p>
                              </w:tc>
                              <w:tc>
                                <w:tcPr>
                                  <w:tcW w:w="369" w:type="dxa"/>
                                  <w:vMerge w:val="restart"/>
                                  <w:tcBorders>
                                    <w:bottom w:val="single" w:sz="4" w:space="0" w:color="auto"/>
                                  </w:tcBorders>
                                  <w:shd w:val="clear" w:color="auto" w:fill="auto"/>
                                  <w:textDirection w:val="tbRl"/>
                                </w:tcPr>
                                <w:p w14:paraId="5F130938" w14:textId="2A2761CC" w:rsidR="00D617FD" w:rsidRPr="00DD7C0C" w:rsidDel="0032395C" w:rsidRDefault="00D617FD" w:rsidP="0009457F">
                                  <w:pPr>
                                    <w:widowControl w:val="0"/>
                                    <w:rPr>
                                      <w:del w:id="5132" w:author="Nasser Mustafa [2]" w:date="2018-09-19T08:12:00Z"/>
                                      <w:rFonts w:eastAsia="Calibri"/>
                                      <w:sz w:val="16"/>
                                      <w:szCs w:val="16"/>
                                    </w:rPr>
                                  </w:pPr>
                                  <w:del w:id="5133" w:author="Nasser Mustafa [2]" w:date="2018-09-19T08:12:00Z">
                                    <w:r w:rsidRPr="00DD7C0C" w:rsidDel="0032395C">
                                      <w:rPr>
                                        <w:rFonts w:eastAsia="Calibri"/>
                                        <w:sz w:val="16"/>
                                        <w:szCs w:val="16"/>
                                      </w:rPr>
                                      <w:delText>Contribution</w:delText>
                                    </w:r>
                                  </w:del>
                                </w:p>
                              </w:tc>
                            </w:tr>
                            <w:tr w:rsidR="00D617FD" w:rsidRPr="00DD7C0C" w:rsidDel="0032395C" w14:paraId="3AA561F9" w14:textId="12F9DF7F" w:rsidTr="0009457F">
                              <w:trPr>
                                <w:trHeight w:val="439"/>
                                <w:jc w:val="center"/>
                                <w:del w:id="5134" w:author="Nasser Mustafa [2]" w:date="2018-09-19T08:12:00Z"/>
                              </w:trPr>
                              <w:tc>
                                <w:tcPr>
                                  <w:tcW w:w="540" w:type="dxa"/>
                                  <w:vMerge/>
                                  <w:tcBorders>
                                    <w:bottom w:val="single" w:sz="4" w:space="0" w:color="auto"/>
                                  </w:tcBorders>
                                  <w:shd w:val="clear" w:color="auto" w:fill="auto"/>
                                  <w:tcMar>
                                    <w:top w:w="7" w:type="dxa"/>
                                  </w:tcMar>
                                </w:tcPr>
                                <w:p w14:paraId="0587BD60" w14:textId="71C998D7" w:rsidR="00D617FD" w:rsidRPr="00DD7C0C" w:rsidDel="0032395C" w:rsidRDefault="00D617FD" w:rsidP="0009457F">
                                  <w:pPr>
                                    <w:widowControl w:val="0"/>
                                    <w:rPr>
                                      <w:del w:id="5135" w:author="Nasser Mustafa [2]" w:date="2018-09-19T08:12:00Z"/>
                                      <w:rFonts w:eastAsia="Calibri"/>
                                      <w:sz w:val="16"/>
                                      <w:szCs w:val="16"/>
                                    </w:rPr>
                                  </w:pPr>
                                </w:p>
                              </w:tc>
                              <w:tc>
                                <w:tcPr>
                                  <w:tcW w:w="2102" w:type="dxa"/>
                                  <w:gridSpan w:val="4"/>
                                  <w:vMerge/>
                                  <w:tcBorders>
                                    <w:bottom w:val="single" w:sz="4" w:space="0" w:color="auto"/>
                                  </w:tcBorders>
                                  <w:shd w:val="clear" w:color="auto" w:fill="auto"/>
                                  <w:tcMar>
                                    <w:top w:w="7" w:type="dxa"/>
                                  </w:tcMar>
                                </w:tcPr>
                                <w:p w14:paraId="4378CEF0" w14:textId="5DF96D62" w:rsidR="00D617FD" w:rsidRPr="00DD7C0C" w:rsidDel="0032395C" w:rsidRDefault="00D617FD" w:rsidP="0009457F">
                                  <w:pPr>
                                    <w:widowControl w:val="0"/>
                                    <w:rPr>
                                      <w:del w:id="5136" w:author="Nasser Mustafa [2]" w:date="2018-09-19T08:12:00Z"/>
                                      <w:rFonts w:eastAsia="Calibri"/>
                                      <w:sz w:val="16"/>
                                      <w:szCs w:val="16"/>
                                    </w:rPr>
                                  </w:pPr>
                                </w:p>
                              </w:tc>
                              <w:tc>
                                <w:tcPr>
                                  <w:tcW w:w="1701" w:type="dxa"/>
                                  <w:gridSpan w:val="4"/>
                                  <w:vMerge/>
                                  <w:tcBorders>
                                    <w:bottom w:val="single" w:sz="4" w:space="0" w:color="auto"/>
                                  </w:tcBorders>
                                  <w:shd w:val="clear" w:color="auto" w:fill="auto"/>
                                  <w:tcMar>
                                    <w:top w:w="7" w:type="dxa"/>
                                  </w:tcMar>
                                  <w:textDirection w:val="tbRl"/>
                                </w:tcPr>
                                <w:p w14:paraId="0CA79679" w14:textId="44E63D6A" w:rsidR="00D617FD" w:rsidRPr="00DD7C0C" w:rsidDel="0032395C" w:rsidRDefault="00D617FD" w:rsidP="0009457F">
                                  <w:pPr>
                                    <w:widowControl w:val="0"/>
                                    <w:rPr>
                                      <w:del w:id="5137" w:author="Nasser Mustafa [2]" w:date="2018-09-19T08:12:00Z"/>
                                      <w:rFonts w:eastAsia="Calibri"/>
                                      <w:sz w:val="16"/>
                                      <w:szCs w:val="16"/>
                                    </w:rPr>
                                  </w:pPr>
                                </w:p>
                              </w:tc>
                              <w:tc>
                                <w:tcPr>
                                  <w:tcW w:w="1701" w:type="dxa"/>
                                  <w:gridSpan w:val="2"/>
                                  <w:tcBorders>
                                    <w:bottom w:val="single" w:sz="4" w:space="0" w:color="auto"/>
                                  </w:tcBorders>
                                  <w:shd w:val="clear" w:color="auto" w:fill="auto"/>
                                  <w:tcMar>
                                    <w:top w:w="7" w:type="dxa"/>
                                  </w:tcMar>
                                </w:tcPr>
                                <w:p w14:paraId="144445CC" w14:textId="64FD0BFE" w:rsidR="00D617FD" w:rsidRPr="00DD7C0C" w:rsidDel="0032395C" w:rsidRDefault="00D617FD" w:rsidP="0009457F">
                                  <w:pPr>
                                    <w:widowControl w:val="0"/>
                                    <w:rPr>
                                      <w:del w:id="5138" w:author="Nasser Mustafa [2]" w:date="2018-09-19T08:12:00Z"/>
                                      <w:rFonts w:eastAsia="Calibri"/>
                                      <w:sz w:val="16"/>
                                      <w:szCs w:val="16"/>
                                    </w:rPr>
                                  </w:pPr>
                                  <w:del w:id="5139" w:author="Nasser Mustafa [2]" w:date="2018-09-19T08:12:00Z">
                                    <w:r w:rsidRPr="00DD7C0C" w:rsidDel="0032395C">
                                      <w:rPr>
                                        <w:rFonts w:eastAsia="Calibri"/>
                                        <w:sz w:val="16"/>
                                        <w:szCs w:val="16"/>
                                      </w:rPr>
                                      <w:delText>Replace,</w:delText>
                                    </w:r>
                                    <w:r w:rsidDel="0032395C">
                                      <w:rPr>
                                        <w:rFonts w:eastAsia="Calibri"/>
                                        <w:sz w:val="16"/>
                                        <w:szCs w:val="16"/>
                                      </w:rPr>
                                      <w:delText xml:space="preserve">   </w:delText>
                                    </w:r>
                                    <w:r w:rsidRPr="00DD7C0C" w:rsidDel="0032395C">
                                      <w:rPr>
                                        <w:rFonts w:eastAsia="Calibri"/>
                                        <w:sz w:val="16"/>
                                        <w:szCs w:val="16"/>
                                      </w:rPr>
                                      <w:delText xml:space="preserve"> Based-on,</w:delText>
                                    </w:r>
                                    <w:r w:rsidDel="0032395C">
                                      <w:rPr>
                                        <w:rFonts w:eastAsia="Calibri"/>
                                        <w:sz w:val="16"/>
                                        <w:szCs w:val="16"/>
                                      </w:rPr>
                                      <w:delText xml:space="preserve">   </w:delText>
                                    </w:r>
                                    <w:r w:rsidRPr="00DD7C0C" w:rsidDel="0032395C">
                                      <w:rPr>
                                        <w:rFonts w:eastAsia="Calibri"/>
                                        <w:sz w:val="16"/>
                                        <w:szCs w:val="16"/>
                                      </w:rPr>
                                      <w:delText xml:space="preserve"> Formalize,</w:delText>
                                    </w:r>
                                    <w:r w:rsidDel="0032395C">
                                      <w:rPr>
                                        <w:rFonts w:eastAsia="Calibri"/>
                                        <w:sz w:val="16"/>
                                        <w:szCs w:val="16"/>
                                      </w:rPr>
                                      <w:delText xml:space="preserve">   </w:delText>
                                    </w:r>
                                    <w:r w:rsidRPr="00DD7C0C" w:rsidDel="0032395C">
                                      <w:rPr>
                                        <w:rFonts w:eastAsia="Calibri"/>
                                        <w:sz w:val="16"/>
                                        <w:szCs w:val="16"/>
                                      </w:rPr>
                                      <w:delText xml:space="preserve"> Elaborate</w:delText>
                                    </w:r>
                                  </w:del>
                                </w:p>
                              </w:tc>
                              <w:tc>
                                <w:tcPr>
                                  <w:tcW w:w="477" w:type="dxa"/>
                                  <w:vMerge/>
                                  <w:tcBorders>
                                    <w:bottom w:val="single" w:sz="4" w:space="0" w:color="auto"/>
                                  </w:tcBorders>
                                  <w:shd w:val="clear" w:color="auto" w:fill="auto"/>
                                  <w:tcMar>
                                    <w:top w:w="7" w:type="dxa"/>
                                  </w:tcMar>
                                </w:tcPr>
                                <w:p w14:paraId="1A367289" w14:textId="5AC1ECB5" w:rsidR="00D617FD" w:rsidRPr="00DD7C0C" w:rsidDel="0032395C" w:rsidRDefault="00D617FD" w:rsidP="0009457F">
                                  <w:pPr>
                                    <w:widowControl w:val="0"/>
                                    <w:rPr>
                                      <w:del w:id="5140" w:author="Nasser Mustafa [2]" w:date="2018-09-19T08:12:00Z"/>
                                      <w:rFonts w:eastAsia="Calibri"/>
                                      <w:sz w:val="16"/>
                                      <w:szCs w:val="16"/>
                                    </w:rPr>
                                  </w:pPr>
                                </w:p>
                              </w:tc>
                              <w:tc>
                                <w:tcPr>
                                  <w:tcW w:w="515" w:type="dxa"/>
                                  <w:vMerge/>
                                  <w:tcBorders>
                                    <w:bottom w:val="single" w:sz="4" w:space="0" w:color="auto"/>
                                  </w:tcBorders>
                                  <w:shd w:val="clear" w:color="auto" w:fill="auto"/>
                                  <w:tcMar>
                                    <w:top w:w="7" w:type="dxa"/>
                                  </w:tcMar>
                                </w:tcPr>
                                <w:p w14:paraId="35D4B9ED" w14:textId="5CA2C8FF" w:rsidR="00D617FD" w:rsidRPr="00DD7C0C" w:rsidDel="0032395C" w:rsidRDefault="00D617FD" w:rsidP="0009457F">
                                  <w:pPr>
                                    <w:widowControl w:val="0"/>
                                    <w:rPr>
                                      <w:del w:id="5141" w:author="Nasser Mustafa [2]" w:date="2018-09-19T08:12:00Z"/>
                                      <w:rFonts w:eastAsia="Calibri"/>
                                      <w:sz w:val="16"/>
                                      <w:szCs w:val="16"/>
                                    </w:rPr>
                                  </w:pPr>
                                </w:p>
                              </w:tc>
                              <w:tc>
                                <w:tcPr>
                                  <w:tcW w:w="228" w:type="dxa"/>
                                  <w:vMerge/>
                                  <w:tcBorders>
                                    <w:bottom w:val="single" w:sz="4" w:space="0" w:color="auto"/>
                                  </w:tcBorders>
                                  <w:shd w:val="clear" w:color="auto" w:fill="auto"/>
                                  <w:tcMar>
                                    <w:top w:w="7" w:type="dxa"/>
                                  </w:tcMar>
                                </w:tcPr>
                                <w:p w14:paraId="3CED8FDD" w14:textId="6C05D865" w:rsidR="00D617FD" w:rsidRPr="00DD7C0C" w:rsidDel="0032395C" w:rsidRDefault="00D617FD" w:rsidP="0009457F">
                                  <w:pPr>
                                    <w:widowControl w:val="0"/>
                                    <w:rPr>
                                      <w:del w:id="5142" w:author="Nasser Mustafa [2]" w:date="2018-09-19T08:12:00Z"/>
                                      <w:rFonts w:eastAsia="Calibri"/>
                                      <w:sz w:val="16"/>
                                      <w:szCs w:val="16"/>
                                    </w:rPr>
                                  </w:pPr>
                                </w:p>
                              </w:tc>
                              <w:tc>
                                <w:tcPr>
                                  <w:tcW w:w="1189" w:type="dxa"/>
                                  <w:tcBorders>
                                    <w:bottom w:val="single" w:sz="4" w:space="0" w:color="auto"/>
                                  </w:tcBorders>
                                  <w:shd w:val="clear" w:color="auto" w:fill="auto"/>
                                  <w:tcMar>
                                    <w:top w:w="7" w:type="dxa"/>
                                  </w:tcMar>
                                </w:tcPr>
                                <w:p w14:paraId="00B4F82A" w14:textId="296BB6A8" w:rsidR="00D617FD" w:rsidRPr="00DD7C0C" w:rsidDel="0032395C" w:rsidRDefault="00D617FD" w:rsidP="0009457F">
                                  <w:pPr>
                                    <w:widowControl w:val="0"/>
                                    <w:rPr>
                                      <w:del w:id="5143" w:author="Nasser Mustafa [2]" w:date="2018-09-19T08:12:00Z"/>
                                      <w:rFonts w:eastAsia="Calibri"/>
                                      <w:sz w:val="16"/>
                                      <w:szCs w:val="16"/>
                                    </w:rPr>
                                  </w:pPr>
                                  <w:del w:id="5144" w:author="Nasser Mustafa [2]" w:date="2018-09-19T08:12:00Z">
                                    <w:r w:rsidRPr="00DD7C0C" w:rsidDel="0032395C">
                                      <w:rPr>
                                        <w:rFonts w:eastAsia="Calibri"/>
                                        <w:sz w:val="16"/>
                                        <w:szCs w:val="16"/>
                                      </w:rPr>
                                      <w:delText>Based-on,</w:delText>
                                    </w:r>
                                    <w:r w:rsidDel="0032395C">
                                      <w:rPr>
                                        <w:rFonts w:eastAsia="Calibri"/>
                                        <w:sz w:val="16"/>
                                        <w:szCs w:val="16"/>
                                      </w:rPr>
                                      <w:delText xml:space="preserve">   </w:delText>
                                    </w:r>
                                    <w:r w:rsidRPr="00DD7C0C" w:rsidDel="0032395C">
                                      <w:rPr>
                                        <w:rFonts w:eastAsia="Calibri"/>
                                        <w:sz w:val="16"/>
                                        <w:szCs w:val="16"/>
                                      </w:rPr>
                                      <w:delText xml:space="preserve"> Affect,</w:delText>
                                    </w:r>
                                    <w:r w:rsidDel="0032395C">
                                      <w:rPr>
                                        <w:rFonts w:eastAsia="Calibri"/>
                                        <w:sz w:val="16"/>
                                        <w:szCs w:val="16"/>
                                      </w:rPr>
                                      <w:delText xml:space="preserve">   </w:delText>
                                    </w:r>
                                    <w:r w:rsidRPr="00DD7C0C" w:rsidDel="0032395C">
                                      <w:rPr>
                                        <w:rFonts w:eastAsia="Calibri"/>
                                        <w:sz w:val="16"/>
                                        <w:szCs w:val="16"/>
                                      </w:rPr>
                                      <w:delText xml:space="preserve"> Resolve,</w:delText>
                                    </w:r>
                                    <w:r w:rsidDel="0032395C">
                                      <w:rPr>
                                        <w:rFonts w:eastAsia="Calibri"/>
                                        <w:sz w:val="16"/>
                                        <w:szCs w:val="16"/>
                                      </w:rPr>
                                      <w:delText xml:space="preserve">   </w:delText>
                                    </w:r>
                                    <w:r w:rsidRPr="00DD7C0C" w:rsidDel="0032395C">
                                      <w:rPr>
                                        <w:rFonts w:eastAsia="Calibri"/>
                                        <w:sz w:val="16"/>
                                        <w:szCs w:val="16"/>
                                      </w:rPr>
                                      <w:delText xml:space="preserve"> Generate</w:delText>
                                    </w:r>
                                  </w:del>
                                </w:p>
                              </w:tc>
                              <w:tc>
                                <w:tcPr>
                                  <w:tcW w:w="284" w:type="dxa"/>
                                  <w:vMerge/>
                                  <w:tcBorders>
                                    <w:bottom w:val="single" w:sz="4" w:space="0" w:color="auto"/>
                                  </w:tcBorders>
                                  <w:shd w:val="clear" w:color="auto" w:fill="auto"/>
                                  <w:textDirection w:val="tbRl"/>
                                </w:tcPr>
                                <w:p w14:paraId="39A125CB" w14:textId="244B1F07" w:rsidR="00D617FD" w:rsidRPr="00DD7C0C" w:rsidDel="0032395C" w:rsidRDefault="00D617FD" w:rsidP="0009457F">
                                  <w:pPr>
                                    <w:widowControl w:val="0"/>
                                    <w:rPr>
                                      <w:del w:id="5145" w:author="Nasser Mustafa [2]" w:date="2018-09-19T08:12:00Z"/>
                                      <w:rFonts w:eastAsia="Calibri"/>
                                      <w:sz w:val="16"/>
                                      <w:szCs w:val="16"/>
                                    </w:rPr>
                                  </w:pPr>
                                </w:p>
                              </w:tc>
                              <w:tc>
                                <w:tcPr>
                                  <w:tcW w:w="369" w:type="dxa"/>
                                  <w:vMerge/>
                                  <w:tcBorders>
                                    <w:bottom w:val="single" w:sz="4" w:space="0" w:color="auto"/>
                                  </w:tcBorders>
                                  <w:shd w:val="clear" w:color="auto" w:fill="auto"/>
                                  <w:textDirection w:val="tbRl"/>
                                </w:tcPr>
                                <w:p w14:paraId="7633C1F9" w14:textId="70F21AC5" w:rsidR="00D617FD" w:rsidRPr="00DD7C0C" w:rsidDel="0032395C" w:rsidRDefault="00D617FD" w:rsidP="0009457F">
                                  <w:pPr>
                                    <w:widowControl w:val="0"/>
                                    <w:rPr>
                                      <w:del w:id="5146" w:author="Nasser Mustafa [2]" w:date="2018-09-19T08:12:00Z"/>
                                      <w:rFonts w:eastAsia="Calibri"/>
                                      <w:sz w:val="16"/>
                                      <w:szCs w:val="16"/>
                                    </w:rPr>
                                  </w:pPr>
                                </w:p>
                              </w:tc>
                            </w:tr>
                            <w:tr w:rsidR="00D617FD" w:rsidRPr="00DD7C0C" w:rsidDel="0032395C" w14:paraId="6EDEC47D" w14:textId="5D48B026" w:rsidTr="0009457F">
                              <w:trPr>
                                <w:cantSplit/>
                                <w:trHeight w:val="103"/>
                                <w:jc w:val="center"/>
                                <w:del w:id="5147" w:author="Nasser Mustafa [2]" w:date="2018-09-19T08:12:00Z"/>
                              </w:trPr>
                              <w:tc>
                                <w:tcPr>
                                  <w:tcW w:w="9106" w:type="dxa"/>
                                  <w:gridSpan w:val="17"/>
                                  <w:shd w:val="clear" w:color="auto" w:fill="auto"/>
                                  <w:tcMar>
                                    <w:top w:w="7" w:type="dxa"/>
                                  </w:tcMar>
                                </w:tcPr>
                                <w:p w14:paraId="75AC5250" w14:textId="3214A69D" w:rsidR="00D617FD" w:rsidRPr="00DD7C0C" w:rsidDel="0032395C" w:rsidRDefault="00D617FD" w:rsidP="0009457F">
                                  <w:pPr>
                                    <w:widowControl w:val="0"/>
                                    <w:rPr>
                                      <w:del w:id="5148" w:author="Nasser Mustafa [2]" w:date="2018-09-19T08:12:00Z"/>
                                      <w:rFonts w:eastAsia="Calibri"/>
                                      <w:sz w:val="16"/>
                                      <w:szCs w:val="16"/>
                                    </w:rPr>
                                  </w:pPr>
                                  <w:del w:id="5149" w:author="Nasser Mustafa [2]" w:date="2018-09-19T08:12:00Z">
                                    <w:r w:rsidDel="0032395C">
                                      <w:rPr>
                                        <w:rFonts w:eastAsia="Calibri"/>
                                        <w:b/>
                                        <w:color w:val="0070C0"/>
                                        <w:sz w:val="16"/>
                                        <w:szCs w:val="16"/>
                                      </w:rPr>
                                      <w:delText xml:space="preserve">      </w:delText>
                                    </w:r>
                                    <w:r w:rsidRPr="00DD7C0C" w:rsidDel="0032395C">
                                      <w:rPr>
                                        <w:rFonts w:eastAsia="Calibri"/>
                                        <w:b/>
                                        <w:color w:val="0070C0"/>
                                        <w:sz w:val="16"/>
                                        <w:szCs w:val="16"/>
                                      </w:rPr>
                                      <w:delText xml:space="preserve"> Other RE</w:delText>
                                    </w:r>
                                    <w:r w:rsidDel="0032395C">
                                      <w:rPr>
                                        <w:rFonts w:eastAsia="Calibri"/>
                                        <w:b/>
                                        <w:color w:val="0070C0"/>
                                        <w:sz w:val="16"/>
                                        <w:szCs w:val="16"/>
                                      </w:rPr>
                                      <w:delText xml:space="preserve">   </w:delText>
                                    </w:r>
                                    <w:r w:rsidRPr="00DD7C0C" w:rsidDel="0032395C">
                                      <w:rPr>
                                        <w:rFonts w:eastAsia="Calibri"/>
                                        <w:b/>
                                        <w:color w:val="0070C0"/>
                                        <w:sz w:val="16"/>
                                        <w:szCs w:val="16"/>
                                      </w:rPr>
                                      <w:delText>References (using the same name or a</w:delText>
                                    </w:r>
                                    <w:r w:rsidDel="0032395C">
                                      <w:rPr>
                                        <w:rFonts w:eastAsia="Calibri"/>
                                        <w:b/>
                                        <w:color w:val="0070C0"/>
                                        <w:sz w:val="16"/>
                                        <w:szCs w:val="16"/>
                                      </w:rPr>
                                      <w:delText xml:space="preserve">   </w:delText>
                                    </w:r>
                                    <w:r w:rsidRPr="00DD7C0C" w:rsidDel="0032395C">
                                      <w:rPr>
                                        <w:rFonts w:eastAsia="Calibri"/>
                                        <w:b/>
                                        <w:color w:val="0070C0"/>
                                        <w:sz w:val="16"/>
                                        <w:szCs w:val="16"/>
                                      </w:rPr>
                                      <w:delText>different</w:delText>
                                    </w:r>
                                    <w:r w:rsidDel="0032395C">
                                      <w:rPr>
                                        <w:rFonts w:eastAsia="Calibri"/>
                                        <w:b/>
                                        <w:color w:val="0070C0"/>
                                        <w:sz w:val="16"/>
                                        <w:szCs w:val="16"/>
                                      </w:rPr>
                                      <w:delText xml:space="preserve">   </w:delText>
                                    </w:r>
                                    <w:r w:rsidRPr="00DD7C0C" w:rsidDel="0032395C">
                                      <w:rPr>
                                        <w:rFonts w:eastAsia="Calibri"/>
                                        <w:b/>
                                        <w:color w:val="0070C0"/>
                                        <w:sz w:val="16"/>
                                        <w:szCs w:val="16"/>
                                      </w:rPr>
                                      <w:delText>name)</w:delText>
                                    </w:r>
                                  </w:del>
                                </w:p>
                              </w:tc>
                            </w:tr>
                            <w:tr w:rsidR="00D617FD" w:rsidRPr="00DD7C0C" w:rsidDel="0032395C" w14:paraId="30FA3C64" w14:textId="19ACB6FA" w:rsidTr="0009457F">
                              <w:trPr>
                                <w:cantSplit/>
                                <w:trHeight w:val="190"/>
                                <w:jc w:val="center"/>
                                <w:del w:id="5150" w:author="Nasser Mustafa [2]" w:date="2018-09-19T08:12:00Z"/>
                              </w:trPr>
                              <w:tc>
                                <w:tcPr>
                                  <w:tcW w:w="540" w:type="dxa"/>
                                  <w:shd w:val="clear" w:color="auto" w:fill="auto"/>
                                  <w:tcMar>
                                    <w:top w:w="7" w:type="dxa"/>
                                  </w:tcMar>
                                </w:tcPr>
                                <w:p w14:paraId="7324F24F" w14:textId="58D288BE" w:rsidR="00D617FD" w:rsidRPr="00DD7C0C" w:rsidDel="0032395C" w:rsidRDefault="00D617FD" w:rsidP="006A58FF">
                                  <w:pPr>
                                    <w:widowControl w:val="0"/>
                                    <w:rPr>
                                      <w:del w:id="5151" w:author="Nasser Mustafa [2]" w:date="2018-09-19T08:12:00Z"/>
                                      <w:rFonts w:eastAsia="Calibri"/>
                                      <w:sz w:val="16"/>
                                      <w:szCs w:val="16"/>
                                    </w:rPr>
                                  </w:pPr>
                                  <w:del w:id="5152"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"_ENREF_7" \o "Gotel, 1994 #26" </w:delInstrText>
                                    </w:r>
                                    <w:r w:rsidDel="0032395C">
                                      <w:fldChar w:fldCharType="separate"/>
                                    </w:r>
                                    <w:r w:rsidDel="0032395C">
                                      <w:rPr>
                                        <w:rFonts w:eastAsia="Calibri"/>
                                        <w:noProof/>
                                        <w:sz w:val="16"/>
                                        <w:szCs w:val="16"/>
                                      </w:rPr>
                                      <w:delText>7</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6B70A720" w14:textId="1FD4BA6A" w:rsidR="00D617FD" w:rsidRPr="00DD7C0C" w:rsidDel="0032395C" w:rsidRDefault="00D617FD" w:rsidP="0009457F">
                                  <w:pPr>
                                    <w:widowControl w:val="0"/>
                                    <w:rPr>
                                      <w:del w:id="5153" w:author="Nasser Mustafa [2]" w:date="2018-09-19T08:12:00Z"/>
                                      <w:rFonts w:eastAsia="Calibri"/>
                                      <w:iCs/>
                                      <w:sz w:val="16"/>
                                      <w:szCs w:val="16"/>
                                    </w:rPr>
                                  </w:pPr>
                                </w:p>
                              </w:tc>
                              <w:tc>
                                <w:tcPr>
                                  <w:tcW w:w="1701" w:type="dxa"/>
                                  <w:gridSpan w:val="4"/>
                                  <w:shd w:val="clear" w:color="auto" w:fill="auto"/>
                                  <w:tcMar>
                                    <w:top w:w="7" w:type="dxa"/>
                                  </w:tcMar>
                                </w:tcPr>
                                <w:p w14:paraId="5BC85C27" w14:textId="3F0042BC" w:rsidR="00D617FD" w:rsidRPr="00DD7C0C" w:rsidDel="0032395C" w:rsidRDefault="00D617FD" w:rsidP="0009457F">
                                  <w:pPr>
                                    <w:widowControl w:val="0"/>
                                    <w:rPr>
                                      <w:del w:id="5154" w:author="Nasser Mustafa [2]" w:date="2018-09-19T08:12:00Z"/>
                                      <w:rFonts w:eastAsia="Calibri"/>
                                      <w:sz w:val="16"/>
                                      <w:szCs w:val="16"/>
                                    </w:rPr>
                                  </w:pPr>
                                </w:p>
                              </w:tc>
                              <w:tc>
                                <w:tcPr>
                                  <w:tcW w:w="1701" w:type="dxa"/>
                                  <w:gridSpan w:val="2"/>
                                  <w:shd w:val="clear" w:color="auto" w:fill="auto"/>
                                  <w:tcMar>
                                    <w:top w:w="7" w:type="dxa"/>
                                  </w:tcMar>
                                </w:tcPr>
                                <w:p w14:paraId="308422CE" w14:textId="080CF20E" w:rsidR="00D617FD" w:rsidRPr="00DD7C0C" w:rsidDel="0032395C" w:rsidRDefault="00D617FD" w:rsidP="0009457F">
                                  <w:pPr>
                                    <w:widowControl w:val="0"/>
                                    <w:rPr>
                                      <w:del w:id="5155" w:author="Nasser Mustafa [2]" w:date="2018-09-19T08:12:00Z"/>
                                      <w:rFonts w:eastAsia="Calibri"/>
                                      <w:sz w:val="16"/>
                                      <w:szCs w:val="16"/>
                                    </w:rPr>
                                  </w:pPr>
                                </w:p>
                              </w:tc>
                              <w:tc>
                                <w:tcPr>
                                  <w:tcW w:w="477" w:type="dxa"/>
                                  <w:shd w:val="clear" w:color="auto" w:fill="auto"/>
                                  <w:tcMar>
                                    <w:top w:w="7" w:type="dxa"/>
                                  </w:tcMar>
                                </w:tcPr>
                                <w:p w14:paraId="5837FC1F" w14:textId="73AEA8B2" w:rsidR="00D617FD" w:rsidRPr="00DD7C0C" w:rsidDel="0032395C" w:rsidRDefault="00D617FD" w:rsidP="0009457F">
                                  <w:pPr>
                                    <w:widowControl w:val="0"/>
                                    <w:rPr>
                                      <w:del w:id="5156" w:author="Nasser Mustafa [2]" w:date="2018-09-19T08:12:00Z"/>
                                      <w:rFonts w:eastAsia="Calibri"/>
                                      <w:sz w:val="16"/>
                                      <w:szCs w:val="16"/>
                                    </w:rPr>
                                  </w:pPr>
                                </w:p>
                              </w:tc>
                              <w:tc>
                                <w:tcPr>
                                  <w:tcW w:w="515" w:type="dxa"/>
                                  <w:shd w:val="clear" w:color="auto" w:fill="auto"/>
                                  <w:tcMar>
                                    <w:top w:w="7" w:type="dxa"/>
                                  </w:tcMar>
                                </w:tcPr>
                                <w:p w14:paraId="76D00F72" w14:textId="0E8ABBEA" w:rsidR="00D617FD" w:rsidRPr="00DD7C0C" w:rsidDel="0032395C" w:rsidRDefault="00D617FD" w:rsidP="0009457F">
                                  <w:pPr>
                                    <w:widowControl w:val="0"/>
                                    <w:rPr>
                                      <w:del w:id="5157" w:author="Nasser Mustafa [2]" w:date="2018-09-19T08:12:00Z"/>
                                      <w:rFonts w:eastAsia="Calibri"/>
                                      <w:sz w:val="16"/>
                                      <w:szCs w:val="16"/>
                                    </w:rPr>
                                  </w:pPr>
                                </w:p>
                              </w:tc>
                              <w:tc>
                                <w:tcPr>
                                  <w:tcW w:w="228" w:type="dxa"/>
                                  <w:shd w:val="clear" w:color="auto" w:fill="auto"/>
                                  <w:tcMar>
                                    <w:top w:w="7" w:type="dxa"/>
                                  </w:tcMar>
                                </w:tcPr>
                                <w:p w14:paraId="26ED6E9E" w14:textId="7B57AE3C" w:rsidR="00D617FD" w:rsidRPr="00DD7C0C" w:rsidDel="0032395C" w:rsidRDefault="00D617FD" w:rsidP="0009457F">
                                  <w:pPr>
                                    <w:widowControl w:val="0"/>
                                    <w:rPr>
                                      <w:del w:id="5158" w:author="Nasser Mustafa [2]" w:date="2018-09-19T08:12:00Z"/>
                                      <w:rFonts w:eastAsia="Calibri"/>
                                      <w:sz w:val="16"/>
                                      <w:szCs w:val="16"/>
                                    </w:rPr>
                                  </w:pPr>
                                </w:p>
                              </w:tc>
                              <w:tc>
                                <w:tcPr>
                                  <w:tcW w:w="1189" w:type="dxa"/>
                                  <w:shd w:val="clear" w:color="auto" w:fill="auto"/>
                                  <w:tcMar>
                                    <w:top w:w="7" w:type="dxa"/>
                                  </w:tcMar>
                                </w:tcPr>
                                <w:p w14:paraId="7DB973F1" w14:textId="6DC436C5" w:rsidR="00D617FD" w:rsidRPr="00DD7C0C" w:rsidDel="0032395C" w:rsidRDefault="00D617FD" w:rsidP="0009457F">
                                  <w:pPr>
                                    <w:widowControl w:val="0"/>
                                    <w:rPr>
                                      <w:del w:id="5159" w:author="Nasser Mustafa [2]" w:date="2018-09-19T08:12:00Z"/>
                                      <w:rFonts w:eastAsia="Calibri"/>
                                      <w:sz w:val="16"/>
                                      <w:szCs w:val="16"/>
                                    </w:rPr>
                                  </w:pPr>
                                </w:p>
                              </w:tc>
                              <w:tc>
                                <w:tcPr>
                                  <w:tcW w:w="284" w:type="dxa"/>
                                  <w:shd w:val="clear" w:color="auto" w:fill="auto"/>
                                  <w:textDirection w:val="tbRl"/>
                                </w:tcPr>
                                <w:p w14:paraId="4EA1EEDE" w14:textId="1B7610E4" w:rsidR="00D617FD" w:rsidRPr="00DD7C0C" w:rsidDel="0032395C" w:rsidRDefault="00D617FD" w:rsidP="0009457F">
                                  <w:pPr>
                                    <w:widowControl w:val="0"/>
                                    <w:rPr>
                                      <w:del w:id="5160" w:author="Nasser Mustafa [2]" w:date="2018-09-19T08:12:00Z"/>
                                      <w:rFonts w:eastAsia="Calibri"/>
                                      <w:sz w:val="16"/>
                                      <w:szCs w:val="16"/>
                                    </w:rPr>
                                  </w:pPr>
                                </w:p>
                              </w:tc>
                              <w:tc>
                                <w:tcPr>
                                  <w:tcW w:w="369" w:type="dxa"/>
                                  <w:shd w:val="clear" w:color="auto" w:fill="auto"/>
                                </w:tcPr>
                                <w:p w14:paraId="3555A07A" w14:textId="1B72AEE8" w:rsidR="00D617FD" w:rsidRPr="00DD7C0C" w:rsidDel="0032395C" w:rsidRDefault="00D617FD" w:rsidP="0009457F">
                                  <w:pPr>
                                    <w:widowControl w:val="0"/>
                                    <w:rPr>
                                      <w:del w:id="5161" w:author="Nasser Mustafa [2]" w:date="2018-09-19T08:12:00Z"/>
                                      <w:rFonts w:eastAsia="Calibri"/>
                                      <w:b/>
                                      <w:sz w:val="16"/>
                                      <w:szCs w:val="16"/>
                                    </w:rPr>
                                  </w:pPr>
                                  <w:del w:id="5162" w:author="Nasser Mustafa [2]" w:date="2018-09-19T08:12:00Z">
                                    <w:r w:rsidRPr="00DD7C0C" w:rsidDel="0032395C">
                                      <w:rPr>
                                        <w:rFonts w:eastAsia="Calibri"/>
                                        <w:b/>
                                        <w:sz w:val="16"/>
                                        <w:szCs w:val="16"/>
                                      </w:rPr>
                                      <w:delText>X</w:delText>
                                    </w:r>
                                  </w:del>
                                </w:p>
                              </w:tc>
                            </w:tr>
                            <w:tr w:rsidR="00D617FD" w:rsidRPr="00DD7C0C" w:rsidDel="0032395C" w14:paraId="25617417" w14:textId="7A21F3D8" w:rsidTr="0009457F">
                              <w:trPr>
                                <w:cantSplit/>
                                <w:trHeight w:val="155"/>
                                <w:jc w:val="center"/>
                                <w:del w:id="5163" w:author="Nasser Mustafa [2]" w:date="2018-09-19T08:12:00Z"/>
                              </w:trPr>
                              <w:tc>
                                <w:tcPr>
                                  <w:tcW w:w="540" w:type="dxa"/>
                                  <w:shd w:val="clear" w:color="auto" w:fill="auto"/>
                                  <w:tcMar>
                                    <w:top w:w="7" w:type="dxa"/>
                                  </w:tcMar>
                                </w:tcPr>
                                <w:p w14:paraId="0AEB9A87" w14:textId="4FCA5EF9" w:rsidR="00D617FD" w:rsidRPr="00DD7C0C" w:rsidDel="0032395C" w:rsidRDefault="00D617FD" w:rsidP="006A58FF">
                                  <w:pPr>
                                    <w:widowControl w:val="0"/>
                                    <w:rPr>
                                      <w:del w:id="5164" w:author="Nasser Mustafa [2]" w:date="2018-09-19T08:12:00Z"/>
                                      <w:rFonts w:eastAsia="Calibri"/>
                                      <w:sz w:val="16"/>
                                      <w:szCs w:val="16"/>
                                    </w:rPr>
                                  </w:pPr>
                                  <w:del w:id="5165"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&lt;EndNote&gt;&lt;Cite&gt;&lt;Author&gt;Spanoudakis&lt;/Author&gt;&lt;Year&gt;2004&lt;/Year&gt;&lt;RecNum&gt;235&lt;/RecNum&gt;&lt;DisplayText&gt;[16]&lt;/DisplayText&gt;&lt;record&gt;&lt;rec-number&gt;235&lt;/rec-number&gt;&lt;foreign-keys&gt;&lt;key app="EN" db-id="rxfad95wgs5d2dexxekxwt2katzr52wtwdxz" timestamp="0"&gt;235&lt;/key&gt;&lt;/foreign-keys&gt;&lt;ref-type name="Journal Article"&gt;17&lt;/ref-type&gt;&lt;contributors&gt;&lt;authors&gt;&lt;author&gt;George Spanoudakis&lt;/author&gt;&lt;author&gt;Andrea Zismana&lt;/author&gt;&lt;author&gt;Elena Pérez-Miñanab&lt;/author&gt;&lt;author&gt;Paul Krausec &lt;/author&gt;&lt;/authors&gt;&lt;/contributors&gt;&lt;titles&gt;&lt;title&gt;Rule-Based Generation of Requirements Traceability Relations &lt;/title&gt;&lt;secondary-title&gt;Systems and Software&lt;/secondary-title&gt;&lt;/titles&gt;&lt;pages&gt;105-127&lt;/pages&gt;&lt;volume&gt;72&lt;/volume&gt;&lt;number&gt;2&lt;/number&gt;&lt;dates&gt;&lt;year&gt;2004&lt;/year&gt;&lt;/dates&gt;&lt;urls&gt;&lt;/urls&gt;&lt;/record&gt;&lt;/Cite&gt;&lt;/EndNote&gt;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"_ENREF_16" \o "Spanoudakis, 2004 #235" </w:delInstrText>
                                    </w:r>
                                    <w:r w:rsidDel="0032395C">
                                      <w:fldChar w:fldCharType="separate"/>
                                    </w:r>
                                    <w:r w:rsidDel="0032395C">
                                      <w:rPr>
                                        <w:rFonts w:eastAsia="Calibri"/>
                                        <w:noProof/>
                                        <w:sz w:val="16"/>
                                        <w:szCs w:val="16"/>
                                      </w:rPr>
                                      <w:delText>16</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0B93EA7D" w14:textId="21AA5CD0" w:rsidR="00D617FD" w:rsidRPr="00DD7C0C" w:rsidDel="0032395C" w:rsidRDefault="00D617FD" w:rsidP="0009457F">
                                  <w:pPr>
                                    <w:widowControl w:val="0"/>
                                    <w:rPr>
                                      <w:del w:id="5166" w:author="Nasser Mustafa [2]" w:date="2018-09-19T08:12:00Z"/>
                                      <w:rFonts w:eastAsia="Calibri"/>
                                      <w:iCs/>
                                      <w:sz w:val="16"/>
                                      <w:szCs w:val="16"/>
                                    </w:rPr>
                                  </w:pPr>
                                </w:p>
                              </w:tc>
                              <w:tc>
                                <w:tcPr>
                                  <w:tcW w:w="1701" w:type="dxa"/>
                                  <w:gridSpan w:val="4"/>
                                  <w:shd w:val="clear" w:color="auto" w:fill="auto"/>
                                  <w:tcMar>
                                    <w:top w:w="7" w:type="dxa"/>
                                  </w:tcMar>
                                </w:tcPr>
                                <w:p w14:paraId="44976ECA" w14:textId="5678C849" w:rsidR="00D617FD" w:rsidRPr="00DD7C0C" w:rsidDel="0032395C" w:rsidRDefault="00D617FD" w:rsidP="0009457F">
                                  <w:pPr>
                                    <w:widowControl w:val="0"/>
                                    <w:rPr>
                                      <w:del w:id="5167" w:author="Nasser Mustafa [2]" w:date="2018-09-19T08:12:00Z"/>
                                      <w:rFonts w:eastAsia="Calibri"/>
                                      <w:sz w:val="16"/>
                                      <w:szCs w:val="16"/>
                                    </w:rPr>
                                  </w:pPr>
                                  <w:del w:id="5168" w:author="Nasser Mustafa [2]" w:date="2018-09-19T08:12:00Z">
                                    <w:r w:rsidRPr="00DD7C0C" w:rsidDel="0032395C">
                                      <w:rPr>
                                        <w:rFonts w:eastAsia="Calibri"/>
                                        <w:iCs/>
                                        <w:sz w:val="16"/>
                                        <w:szCs w:val="16"/>
                                      </w:rPr>
                                      <w:delText>Requires-feature-in</w:delText>
                                    </w:r>
                                  </w:del>
                                </w:p>
                              </w:tc>
                              <w:tc>
                                <w:tcPr>
                                  <w:tcW w:w="1701" w:type="dxa"/>
                                  <w:gridSpan w:val="2"/>
                                  <w:shd w:val="clear" w:color="auto" w:fill="auto"/>
                                  <w:tcMar>
                                    <w:top w:w="7" w:type="dxa"/>
                                  </w:tcMar>
                                </w:tcPr>
                                <w:p w14:paraId="008209C3" w14:textId="72A87EF2" w:rsidR="00D617FD" w:rsidRPr="00DD7C0C" w:rsidDel="0032395C" w:rsidRDefault="00D617FD" w:rsidP="0009457F">
                                  <w:pPr>
                                    <w:widowControl w:val="0"/>
                                    <w:rPr>
                                      <w:del w:id="5169" w:author="Nasser Mustafa [2]" w:date="2018-09-19T08:12:00Z"/>
                                      <w:rFonts w:eastAsia="Calibri"/>
                                      <w:sz w:val="16"/>
                                      <w:szCs w:val="16"/>
                                    </w:rPr>
                                  </w:pPr>
                                </w:p>
                              </w:tc>
                              <w:tc>
                                <w:tcPr>
                                  <w:tcW w:w="477" w:type="dxa"/>
                                  <w:shd w:val="clear" w:color="auto" w:fill="auto"/>
                                  <w:tcMar>
                                    <w:top w:w="7" w:type="dxa"/>
                                  </w:tcMar>
                                </w:tcPr>
                                <w:p w14:paraId="17BD312B" w14:textId="451AEF5E" w:rsidR="00D617FD" w:rsidRPr="00DD7C0C" w:rsidDel="0032395C" w:rsidRDefault="00D617FD" w:rsidP="0009457F">
                                  <w:pPr>
                                    <w:widowControl w:val="0"/>
                                    <w:rPr>
                                      <w:del w:id="5170" w:author="Nasser Mustafa [2]" w:date="2018-09-19T08:12:00Z"/>
                                      <w:rFonts w:eastAsia="Calibri"/>
                                      <w:sz w:val="16"/>
                                      <w:szCs w:val="16"/>
                                    </w:rPr>
                                  </w:pPr>
                                </w:p>
                              </w:tc>
                              <w:tc>
                                <w:tcPr>
                                  <w:tcW w:w="515" w:type="dxa"/>
                                  <w:shd w:val="clear" w:color="auto" w:fill="auto"/>
                                  <w:tcMar>
                                    <w:top w:w="7" w:type="dxa"/>
                                  </w:tcMar>
                                </w:tcPr>
                                <w:p w14:paraId="5014025B" w14:textId="355DC0E4" w:rsidR="00D617FD" w:rsidRPr="00DD7C0C" w:rsidDel="0032395C" w:rsidRDefault="00D617FD" w:rsidP="0009457F">
                                  <w:pPr>
                                    <w:widowControl w:val="0"/>
                                    <w:rPr>
                                      <w:del w:id="5171" w:author="Nasser Mustafa [2]" w:date="2018-09-19T08:12:00Z"/>
                                      <w:rFonts w:eastAsia="Calibri"/>
                                      <w:sz w:val="16"/>
                                      <w:szCs w:val="16"/>
                                    </w:rPr>
                                  </w:pPr>
                                </w:p>
                              </w:tc>
                              <w:tc>
                                <w:tcPr>
                                  <w:tcW w:w="228" w:type="dxa"/>
                                  <w:shd w:val="clear" w:color="auto" w:fill="auto"/>
                                  <w:tcMar>
                                    <w:top w:w="7" w:type="dxa"/>
                                  </w:tcMar>
                                </w:tcPr>
                                <w:p w14:paraId="2AAB4A31" w14:textId="68BDB933" w:rsidR="00D617FD" w:rsidRPr="00DD7C0C" w:rsidDel="0032395C" w:rsidRDefault="00D617FD" w:rsidP="0009457F">
                                  <w:pPr>
                                    <w:widowControl w:val="0"/>
                                    <w:rPr>
                                      <w:del w:id="5172" w:author="Nasser Mustafa [2]" w:date="2018-09-19T08:12:00Z"/>
                                      <w:rFonts w:eastAsia="Calibri"/>
                                      <w:b/>
                                      <w:sz w:val="16"/>
                                      <w:szCs w:val="16"/>
                                    </w:rPr>
                                  </w:pPr>
                                  <w:del w:id="5173" w:author="Nasser Mustafa [2]" w:date="2018-09-19T08:12:00Z">
                                    <w:r w:rsidRPr="00DD7C0C" w:rsidDel="0032395C">
                                      <w:rPr>
                                        <w:rFonts w:eastAsia="Calibri"/>
                                        <w:b/>
                                        <w:sz w:val="16"/>
                                        <w:szCs w:val="16"/>
                                      </w:rPr>
                                      <w:delText>X</w:delText>
                                    </w:r>
                                  </w:del>
                                </w:p>
                              </w:tc>
                              <w:tc>
                                <w:tcPr>
                                  <w:tcW w:w="1189" w:type="dxa"/>
                                  <w:shd w:val="clear" w:color="auto" w:fill="auto"/>
                                  <w:tcMar>
                                    <w:top w:w="7" w:type="dxa"/>
                                  </w:tcMar>
                                </w:tcPr>
                                <w:p w14:paraId="084A15F7" w14:textId="5176D994" w:rsidR="00D617FD" w:rsidRPr="00DD7C0C" w:rsidDel="0032395C" w:rsidRDefault="00D617FD" w:rsidP="0009457F">
                                  <w:pPr>
                                    <w:widowControl w:val="0"/>
                                    <w:rPr>
                                      <w:del w:id="5174" w:author="Nasser Mustafa [2]" w:date="2018-09-19T08:12:00Z"/>
                                      <w:rFonts w:eastAsia="Calibri"/>
                                      <w:sz w:val="16"/>
                                      <w:szCs w:val="16"/>
                                    </w:rPr>
                                  </w:pPr>
                                </w:p>
                              </w:tc>
                              <w:tc>
                                <w:tcPr>
                                  <w:tcW w:w="284" w:type="dxa"/>
                                  <w:shd w:val="clear" w:color="auto" w:fill="auto"/>
                                  <w:textDirection w:val="tbRl"/>
                                </w:tcPr>
                                <w:p w14:paraId="1D39683E" w14:textId="5785ECDD" w:rsidR="00D617FD" w:rsidRPr="00DD7C0C" w:rsidDel="0032395C" w:rsidRDefault="00D617FD" w:rsidP="0009457F">
                                  <w:pPr>
                                    <w:widowControl w:val="0"/>
                                    <w:rPr>
                                      <w:del w:id="5175" w:author="Nasser Mustafa [2]" w:date="2018-09-19T08:12:00Z"/>
                                      <w:rFonts w:eastAsia="Calibri"/>
                                      <w:sz w:val="16"/>
                                      <w:szCs w:val="16"/>
                                    </w:rPr>
                                  </w:pPr>
                                </w:p>
                              </w:tc>
                              <w:tc>
                                <w:tcPr>
                                  <w:tcW w:w="369" w:type="dxa"/>
                                  <w:shd w:val="clear" w:color="auto" w:fill="auto"/>
                                </w:tcPr>
                                <w:p w14:paraId="3E60DF40" w14:textId="47DCBBEB" w:rsidR="00D617FD" w:rsidRPr="00DD7C0C" w:rsidDel="0032395C" w:rsidRDefault="00D617FD" w:rsidP="0009457F">
                                  <w:pPr>
                                    <w:widowControl w:val="0"/>
                                    <w:rPr>
                                      <w:del w:id="5176" w:author="Nasser Mustafa [2]" w:date="2018-09-19T08:12:00Z"/>
                                      <w:rFonts w:eastAsia="Calibri"/>
                                      <w:sz w:val="16"/>
                                      <w:szCs w:val="16"/>
                                    </w:rPr>
                                  </w:pPr>
                                </w:p>
                              </w:tc>
                            </w:tr>
                            <w:tr w:rsidR="00D617FD" w:rsidRPr="00DD7C0C" w:rsidDel="0032395C" w14:paraId="67FF9FFA" w14:textId="5EE45824" w:rsidTr="0009457F">
                              <w:trPr>
                                <w:cantSplit/>
                                <w:trHeight w:val="78"/>
                                <w:jc w:val="center"/>
                                <w:del w:id="5177" w:author="Nasser Mustafa [2]" w:date="2018-09-19T08:12:00Z"/>
                              </w:trPr>
                              <w:tc>
                                <w:tcPr>
                                  <w:tcW w:w="540" w:type="dxa"/>
                                  <w:shd w:val="clear" w:color="auto" w:fill="auto"/>
                                  <w:tcMar>
                                    <w:top w:w="7" w:type="dxa"/>
                                  </w:tcMar>
                                </w:tcPr>
                                <w:p w14:paraId="26AF6807" w14:textId="6D00B7F5" w:rsidR="00D617FD" w:rsidRPr="00DD7C0C" w:rsidDel="0032395C" w:rsidRDefault="00D617FD" w:rsidP="006A58FF">
                                  <w:pPr>
                                    <w:widowControl w:val="0"/>
                                    <w:rPr>
                                      <w:del w:id="5178" w:author="Nasser Mustafa [2]" w:date="2018-09-19T08:12:00Z"/>
                                      <w:rFonts w:eastAsia="Calibri"/>
                                      <w:sz w:val="16"/>
                                      <w:szCs w:val="16"/>
                                    </w:rPr>
                                  </w:pPr>
                                  <w:del w:id="5179"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&lt;EndNote&gt;&lt;Cite&gt;&lt;Author&gt;Xu&lt;/Author&gt;&lt;Year&gt;2002&lt;/Year&gt;&lt;RecNum&gt;232&lt;/RecNum&gt;&lt;DisplayText&gt;[19]&lt;/DisplayText&gt;&lt;record&gt;&lt;rec-number&gt;232&lt;/rec-number&gt;&lt;foreign-keys&gt;&lt;key app="EN" db-id="rxfad95wgs5d2dexxekxwt2katzr52wtwdxz" timestamp="0"&gt;232&lt;/key&gt;&lt;/foreign-keys&gt;&lt;ref-type name="Conference Proceedings"&gt;10&lt;/ref-type&gt;&lt;contributors&gt;&lt;authors&gt;&lt;author&gt;Peng Xu&lt;/author&gt;&lt;author&gt;Balasubramaniam Ramesh &lt;/author&gt;&lt;/authors&gt;&lt;/contributors&gt;&lt;titles&gt;&lt;title&gt;Supporting Workflow Management Systems with traceability&lt;/title&gt;&lt;secondary-title&gt;35th Annual Hawaii International Conference on System Sciences&lt;/secondary-title&gt;&lt;short-title&gt;HICSS &lt;/short-title&gt;&lt;/titles&gt;&lt;volume&gt;3&lt;/volume&gt;&lt;dates&gt;&lt;year&gt;2002&lt;/year&gt;&lt;/dates&gt;&lt;pub-location&gt;Hawaii&lt;/pub-location&gt;&lt;publisher&gt;IEEE&lt;/publisher&gt;&lt;urls&gt;&lt;/urls&gt;&lt;electronic-resource-num&gt;10.1109/HICSS.2002.994021&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"_ENREF_19" \o "Xu, 2002 #232" </w:delInstrText>
                                    </w:r>
                                    <w:r w:rsidDel="0032395C">
                                      <w:fldChar w:fldCharType="separate"/>
                                    </w:r>
                                    <w:r w:rsidDel="0032395C">
                                      <w:rPr>
                                        <w:rFonts w:eastAsia="Calibri"/>
                                        <w:noProof/>
                                        <w:sz w:val="16"/>
                                        <w:szCs w:val="16"/>
                                      </w:rPr>
                                      <w:delText>19</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3236ADEF" w14:textId="4F9E26F7" w:rsidR="00D617FD" w:rsidRPr="00DD7C0C" w:rsidDel="0032395C" w:rsidRDefault="00D617FD" w:rsidP="0009457F">
                                  <w:pPr>
                                    <w:widowControl w:val="0"/>
                                    <w:rPr>
                                      <w:del w:id="5180" w:author="Nasser Mustafa [2]" w:date="2018-09-19T08:12:00Z"/>
                                      <w:rFonts w:eastAsia="Calibri"/>
                                      <w:iCs/>
                                      <w:sz w:val="16"/>
                                      <w:szCs w:val="16"/>
                                    </w:rPr>
                                  </w:pPr>
                                </w:p>
                              </w:tc>
                              <w:tc>
                                <w:tcPr>
                                  <w:tcW w:w="1701" w:type="dxa"/>
                                  <w:gridSpan w:val="4"/>
                                  <w:shd w:val="clear" w:color="auto" w:fill="auto"/>
                                  <w:tcMar>
                                    <w:top w:w="7" w:type="dxa"/>
                                  </w:tcMar>
                                </w:tcPr>
                                <w:p w14:paraId="76BB780C" w14:textId="0566EDC3" w:rsidR="00D617FD" w:rsidRPr="00DD7C0C" w:rsidDel="0032395C" w:rsidRDefault="00D617FD" w:rsidP="0009457F">
                                  <w:pPr>
                                    <w:widowControl w:val="0"/>
                                    <w:jc w:val="center"/>
                                    <w:rPr>
                                      <w:del w:id="5181" w:author="Nasser Mustafa [2]" w:date="2018-09-19T08:12:00Z"/>
                                      <w:rFonts w:eastAsia="Calibri"/>
                                      <w:b/>
                                      <w:sz w:val="16"/>
                                      <w:szCs w:val="16"/>
                                    </w:rPr>
                                  </w:pPr>
                                  <w:del w:id="5182"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10F9567A" w14:textId="58BC0A1C" w:rsidR="00D617FD" w:rsidRPr="00DD7C0C" w:rsidDel="0032395C" w:rsidRDefault="00D617FD" w:rsidP="0009457F">
                                  <w:pPr>
                                    <w:widowControl w:val="0"/>
                                    <w:rPr>
                                      <w:del w:id="5183" w:author="Nasser Mustafa [2]" w:date="2018-09-19T08:12:00Z"/>
                                      <w:rFonts w:eastAsia="Calibri"/>
                                      <w:sz w:val="16"/>
                                      <w:szCs w:val="16"/>
                                    </w:rPr>
                                  </w:pPr>
                                </w:p>
                              </w:tc>
                              <w:tc>
                                <w:tcPr>
                                  <w:tcW w:w="477" w:type="dxa"/>
                                  <w:shd w:val="clear" w:color="auto" w:fill="auto"/>
                                  <w:tcMar>
                                    <w:top w:w="7" w:type="dxa"/>
                                  </w:tcMar>
                                </w:tcPr>
                                <w:p w14:paraId="4877525F" w14:textId="40DCC951" w:rsidR="00D617FD" w:rsidRPr="00DD7C0C" w:rsidDel="0032395C" w:rsidRDefault="00D617FD" w:rsidP="0009457F">
                                  <w:pPr>
                                    <w:widowControl w:val="0"/>
                                    <w:rPr>
                                      <w:del w:id="5184" w:author="Nasser Mustafa [2]" w:date="2018-09-19T08:12:00Z"/>
                                      <w:rFonts w:eastAsia="Calibri"/>
                                      <w:sz w:val="16"/>
                                      <w:szCs w:val="16"/>
                                    </w:rPr>
                                  </w:pPr>
                                </w:p>
                              </w:tc>
                              <w:tc>
                                <w:tcPr>
                                  <w:tcW w:w="515" w:type="dxa"/>
                                  <w:shd w:val="clear" w:color="auto" w:fill="auto"/>
                                  <w:tcMar>
                                    <w:top w:w="7" w:type="dxa"/>
                                  </w:tcMar>
                                </w:tcPr>
                                <w:p w14:paraId="249FEE5D" w14:textId="71240DA7" w:rsidR="00D617FD" w:rsidRPr="00DD7C0C" w:rsidDel="0032395C" w:rsidRDefault="00D617FD" w:rsidP="0009457F">
                                  <w:pPr>
                                    <w:widowControl w:val="0"/>
                                    <w:rPr>
                                      <w:del w:id="5185" w:author="Nasser Mustafa [2]" w:date="2018-09-19T08:12:00Z"/>
                                      <w:rFonts w:eastAsia="Calibri"/>
                                      <w:sz w:val="16"/>
                                      <w:szCs w:val="16"/>
                                    </w:rPr>
                                  </w:pPr>
                                </w:p>
                              </w:tc>
                              <w:tc>
                                <w:tcPr>
                                  <w:tcW w:w="228" w:type="dxa"/>
                                  <w:shd w:val="clear" w:color="auto" w:fill="auto"/>
                                  <w:tcMar>
                                    <w:top w:w="7" w:type="dxa"/>
                                  </w:tcMar>
                                </w:tcPr>
                                <w:p w14:paraId="2688362F" w14:textId="0F2CA8B9" w:rsidR="00D617FD" w:rsidRPr="00DD7C0C" w:rsidDel="0032395C" w:rsidRDefault="00D617FD" w:rsidP="0009457F">
                                  <w:pPr>
                                    <w:widowControl w:val="0"/>
                                    <w:rPr>
                                      <w:del w:id="5186" w:author="Nasser Mustafa [2]" w:date="2018-09-19T08:12:00Z"/>
                                      <w:rFonts w:eastAsia="Calibri"/>
                                      <w:sz w:val="16"/>
                                      <w:szCs w:val="16"/>
                                    </w:rPr>
                                  </w:pPr>
                                </w:p>
                              </w:tc>
                              <w:tc>
                                <w:tcPr>
                                  <w:tcW w:w="1189" w:type="dxa"/>
                                  <w:shd w:val="clear" w:color="auto" w:fill="auto"/>
                                  <w:tcMar>
                                    <w:top w:w="7" w:type="dxa"/>
                                  </w:tcMar>
                                </w:tcPr>
                                <w:p w14:paraId="52937F17" w14:textId="3F5167CC" w:rsidR="00D617FD" w:rsidRPr="00DD7C0C" w:rsidDel="0032395C" w:rsidRDefault="00D617FD" w:rsidP="0009457F">
                                  <w:pPr>
                                    <w:widowControl w:val="0"/>
                                    <w:rPr>
                                      <w:del w:id="5187" w:author="Nasser Mustafa [2]" w:date="2018-09-19T08:12:00Z"/>
                                      <w:rFonts w:eastAsia="Calibri"/>
                                      <w:sz w:val="16"/>
                                      <w:szCs w:val="16"/>
                                    </w:rPr>
                                  </w:pPr>
                                </w:p>
                              </w:tc>
                              <w:tc>
                                <w:tcPr>
                                  <w:tcW w:w="284" w:type="dxa"/>
                                  <w:shd w:val="clear" w:color="auto" w:fill="auto"/>
                                </w:tcPr>
                                <w:p w14:paraId="7F7F8346" w14:textId="3107C57E" w:rsidR="00D617FD" w:rsidRPr="00DD7C0C" w:rsidDel="0032395C" w:rsidRDefault="00D617FD" w:rsidP="0009457F">
                                  <w:pPr>
                                    <w:widowControl w:val="0"/>
                                    <w:rPr>
                                      <w:del w:id="5188" w:author="Nasser Mustafa [2]" w:date="2018-09-19T08:12:00Z"/>
                                      <w:rFonts w:eastAsia="Calibri"/>
                                      <w:b/>
                                      <w:sz w:val="16"/>
                                      <w:szCs w:val="16"/>
                                    </w:rPr>
                                  </w:pPr>
                                  <w:del w:id="5189" w:author="Nasser Mustafa [2]" w:date="2018-09-19T08:12:00Z">
                                    <w:r w:rsidRPr="00DD7C0C" w:rsidDel="0032395C">
                                      <w:rPr>
                                        <w:rFonts w:eastAsia="Calibri"/>
                                        <w:b/>
                                        <w:sz w:val="16"/>
                                        <w:szCs w:val="16"/>
                                      </w:rPr>
                                      <w:delText>X</w:delText>
                                    </w:r>
                                  </w:del>
                                </w:p>
                              </w:tc>
                              <w:tc>
                                <w:tcPr>
                                  <w:tcW w:w="369" w:type="dxa"/>
                                  <w:shd w:val="clear" w:color="auto" w:fill="auto"/>
                                </w:tcPr>
                                <w:p w14:paraId="59DC002D" w14:textId="12303816" w:rsidR="00D617FD" w:rsidRPr="00DD7C0C" w:rsidDel="0032395C" w:rsidRDefault="00D617FD" w:rsidP="0009457F">
                                  <w:pPr>
                                    <w:widowControl w:val="0"/>
                                    <w:rPr>
                                      <w:del w:id="5190" w:author="Nasser Mustafa [2]" w:date="2018-09-19T08:12:00Z"/>
                                      <w:rFonts w:eastAsia="Calibri"/>
                                      <w:sz w:val="16"/>
                                      <w:szCs w:val="16"/>
                                    </w:rPr>
                                  </w:pPr>
                                </w:p>
                              </w:tc>
                            </w:tr>
                            <w:tr w:rsidR="00D617FD" w:rsidRPr="00DD7C0C" w:rsidDel="0032395C" w14:paraId="31976B49" w14:textId="143D8320" w:rsidTr="0009457F">
                              <w:trPr>
                                <w:cantSplit/>
                                <w:trHeight w:val="195"/>
                                <w:jc w:val="center"/>
                                <w:del w:id="5191" w:author="Nasser Mustafa [2]" w:date="2018-09-19T08:12:00Z"/>
                              </w:trPr>
                              <w:tc>
                                <w:tcPr>
                                  <w:tcW w:w="540" w:type="dxa"/>
                                  <w:shd w:val="clear" w:color="auto" w:fill="auto"/>
                                  <w:tcMar>
                                    <w:top w:w="7" w:type="dxa"/>
                                  </w:tcMar>
                                </w:tcPr>
                                <w:p w14:paraId="54A92DA9" w14:textId="30AF697D" w:rsidR="00D617FD" w:rsidRPr="00DD7C0C" w:rsidDel="0032395C" w:rsidRDefault="00D617FD" w:rsidP="006A58FF">
                                  <w:pPr>
                                    <w:widowControl w:val="0"/>
                                    <w:rPr>
                                      <w:del w:id="5192" w:author="Nasser Mustafa [2]" w:date="2018-09-19T08:12:00Z"/>
                                      <w:rFonts w:eastAsia="Calibri"/>
                                      <w:sz w:val="16"/>
                                      <w:szCs w:val="16"/>
                                    </w:rPr>
                                  </w:pPr>
                                  <w:del w:id="5193"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&lt;EndNote&gt;&lt;Cite&gt;&lt;Author&gt;Pohl&lt;/Author&gt;&lt;Year&gt;1996&lt;/Year&gt;&lt;RecNum&gt;239&lt;/RecNum&gt;&lt;DisplayText&gt;[20]&lt;/DisplayText&gt;&lt;record&gt;&lt;rec-number&gt;239&lt;/rec-number&gt;&lt;foreign-keys&gt;&lt;key app="EN" db-id="rxfad95wgs5d2dexxekxwt2katzr52wtwdxz" timestamp="0"&gt;239&lt;/key&gt;&lt;/foreign-keys&gt;&lt;ref-type name="Conference Proceedings"&gt;10&lt;/ref-type&gt;&lt;contributors&gt;&lt;authors&gt;&lt;author&gt;Klaus Pohl &lt;/author&gt;&lt;/authors&gt;&lt;/contributors&gt;&lt;titles&gt;&lt;title&gt;PRO-ART: Enabling Requirements Pre-Traceability&lt;/title&gt;&lt;secondary-title&gt;2nd IEEE International. Conference on Requirements Engineering &lt;/secondary-title&gt;&lt;short-title&gt;ICRE &lt;/short-title&gt;&lt;/titles&gt;&lt;pages&gt;76&lt;/pages&gt;&lt;dates&gt;&lt;year&gt;1996&lt;/year&gt;&lt;/dates&gt;&lt;publisher&gt;IEEE Computer Society&lt;/publisher&gt;&lt;urls&gt;&lt;/urls&gt;&lt;electronic-resource-num&gt;10.1109/ICRE.1996.491432&lt;/electronic-resource-num&gt;&lt;/record&gt;&lt;/Cite&gt;&lt;/EndNote&gt;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"_ENREF_20" \o "Pohl, 1996 #239" </w:delInstrText>
                                    </w:r>
                                    <w:r w:rsidDel="0032395C">
                                      <w:fldChar w:fldCharType="separate"/>
                                    </w:r>
                                    <w:r w:rsidDel="0032395C">
                                      <w:rPr>
                                        <w:rFonts w:eastAsia="Calibri"/>
                                        <w:noProof/>
                                        <w:sz w:val="16"/>
                                        <w:szCs w:val="16"/>
                                      </w:rPr>
                                      <w:delText>20</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79497F30" w14:textId="546EBB4D" w:rsidR="00D617FD" w:rsidRPr="00DD7C0C" w:rsidDel="0032395C" w:rsidRDefault="00D617FD" w:rsidP="0009457F">
                                  <w:pPr>
                                    <w:widowControl w:val="0"/>
                                    <w:rPr>
                                      <w:del w:id="5194" w:author="Nasser Mustafa [2]" w:date="2018-09-19T08:12:00Z"/>
                                      <w:rFonts w:eastAsia="Calibri"/>
                                      <w:iCs/>
                                      <w:sz w:val="16"/>
                                      <w:szCs w:val="16"/>
                                    </w:rPr>
                                  </w:pPr>
                                </w:p>
                              </w:tc>
                              <w:tc>
                                <w:tcPr>
                                  <w:tcW w:w="1701" w:type="dxa"/>
                                  <w:gridSpan w:val="4"/>
                                  <w:shd w:val="clear" w:color="auto" w:fill="auto"/>
                                  <w:tcMar>
                                    <w:top w:w="7" w:type="dxa"/>
                                  </w:tcMar>
                                </w:tcPr>
                                <w:p w14:paraId="13A149A1" w14:textId="21524BE4" w:rsidR="00D617FD" w:rsidRPr="00DD7C0C" w:rsidDel="0032395C" w:rsidRDefault="00D617FD" w:rsidP="0009457F">
                                  <w:pPr>
                                    <w:widowControl w:val="0"/>
                                    <w:jc w:val="center"/>
                                    <w:rPr>
                                      <w:del w:id="5195" w:author="Nasser Mustafa [2]" w:date="2018-09-19T08:12:00Z"/>
                                      <w:rFonts w:eastAsia="Calibri"/>
                                      <w:b/>
                                      <w:sz w:val="16"/>
                                      <w:szCs w:val="16"/>
                                    </w:rPr>
                                  </w:pPr>
                                  <w:del w:id="5196"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2D925C43" w14:textId="6D363E1F" w:rsidR="00D617FD" w:rsidRPr="00DD7C0C" w:rsidDel="0032395C" w:rsidRDefault="00D617FD" w:rsidP="0009457F">
                                  <w:pPr>
                                    <w:widowControl w:val="0"/>
                                    <w:rPr>
                                      <w:del w:id="5197" w:author="Nasser Mustafa [2]" w:date="2018-09-19T08:12:00Z"/>
                                      <w:rFonts w:eastAsia="Calibri"/>
                                      <w:sz w:val="16"/>
                                      <w:szCs w:val="16"/>
                                    </w:rPr>
                                  </w:pPr>
                                </w:p>
                              </w:tc>
                              <w:tc>
                                <w:tcPr>
                                  <w:tcW w:w="477" w:type="dxa"/>
                                  <w:shd w:val="clear" w:color="auto" w:fill="auto"/>
                                  <w:tcMar>
                                    <w:top w:w="7" w:type="dxa"/>
                                  </w:tcMar>
                                </w:tcPr>
                                <w:p w14:paraId="62EA47B6" w14:textId="54FA125D" w:rsidR="00D617FD" w:rsidRPr="00DD7C0C" w:rsidDel="0032395C" w:rsidRDefault="00D617FD" w:rsidP="0009457F">
                                  <w:pPr>
                                    <w:widowControl w:val="0"/>
                                    <w:rPr>
                                      <w:del w:id="5198" w:author="Nasser Mustafa [2]" w:date="2018-09-19T08:12:00Z"/>
                                      <w:rFonts w:eastAsia="Calibri"/>
                                      <w:sz w:val="16"/>
                                      <w:szCs w:val="16"/>
                                    </w:rPr>
                                  </w:pPr>
                                </w:p>
                              </w:tc>
                              <w:tc>
                                <w:tcPr>
                                  <w:tcW w:w="515" w:type="dxa"/>
                                  <w:shd w:val="clear" w:color="auto" w:fill="auto"/>
                                  <w:tcMar>
                                    <w:top w:w="7" w:type="dxa"/>
                                  </w:tcMar>
                                </w:tcPr>
                                <w:p w14:paraId="50CDF4FF" w14:textId="189F513B" w:rsidR="00D617FD" w:rsidRPr="00DD7C0C" w:rsidDel="0032395C" w:rsidRDefault="00D617FD" w:rsidP="0009457F">
                                  <w:pPr>
                                    <w:widowControl w:val="0"/>
                                    <w:rPr>
                                      <w:del w:id="5199" w:author="Nasser Mustafa [2]" w:date="2018-09-19T08:12:00Z"/>
                                      <w:rFonts w:eastAsia="Calibri"/>
                                      <w:sz w:val="16"/>
                                      <w:szCs w:val="16"/>
                                    </w:rPr>
                                  </w:pPr>
                                </w:p>
                              </w:tc>
                              <w:tc>
                                <w:tcPr>
                                  <w:tcW w:w="228" w:type="dxa"/>
                                  <w:shd w:val="clear" w:color="auto" w:fill="auto"/>
                                  <w:tcMar>
                                    <w:top w:w="7" w:type="dxa"/>
                                  </w:tcMar>
                                </w:tcPr>
                                <w:p w14:paraId="083CB95A" w14:textId="32FBF6F0" w:rsidR="00D617FD" w:rsidRPr="00DD7C0C" w:rsidDel="0032395C" w:rsidRDefault="00D617FD" w:rsidP="0009457F">
                                  <w:pPr>
                                    <w:widowControl w:val="0"/>
                                    <w:rPr>
                                      <w:del w:id="5200" w:author="Nasser Mustafa [2]" w:date="2018-09-19T08:12:00Z"/>
                                      <w:rFonts w:eastAsia="Calibri"/>
                                      <w:sz w:val="16"/>
                                      <w:szCs w:val="16"/>
                                    </w:rPr>
                                  </w:pPr>
                                </w:p>
                              </w:tc>
                              <w:tc>
                                <w:tcPr>
                                  <w:tcW w:w="1189" w:type="dxa"/>
                                  <w:shd w:val="clear" w:color="auto" w:fill="auto"/>
                                  <w:tcMar>
                                    <w:top w:w="7" w:type="dxa"/>
                                  </w:tcMar>
                                </w:tcPr>
                                <w:p w14:paraId="1C9F5597" w14:textId="073D1900" w:rsidR="00D617FD" w:rsidRPr="00DD7C0C" w:rsidDel="0032395C" w:rsidRDefault="00D617FD" w:rsidP="0009457F">
                                  <w:pPr>
                                    <w:widowControl w:val="0"/>
                                    <w:rPr>
                                      <w:del w:id="5201" w:author="Nasser Mustafa [2]" w:date="2018-09-19T08:12:00Z"/>
                                      <w:rFonts w:eastAsia="Calibri"/>
                                      <w:sz w:val="16"/>
                                      <w:szCs w:val="16"/>
                                    </w:rPr>
                                  </w:pPr>
                                </w:p>
                              </w:tc>
                              <w:tc>
                                <w:tcPr>
                                  <w:tcW w:w="284" w:type="dxa"/>
                                  <w:shd w:val="clear" w:color="auto" w:fill="auto"/>
                                  <w:textDirection w:val="tbRl"/>
                                </w:tcPr>
                                <w:p w14:paraId="27A3358F" w14:textId="4DF4D73C" w:rsidR="00D617FD" w:rsidRPr="00DD7C0C" w:rsidDel="0032395C" w:rsidRDefault="00D617FD" w:rsidP="0009457F">
                                  <w:pPr>
                                    <w:widowControl w:val="0"/>
                                    <w:rPr>
                                      <w:del w:id="5202" w:author="Nasser Mustafa [2]" w:date="2018-09-19T08:12:00Z"/>
                                      <w:rFonts w:eastAsia="Calibri"/>
                                      <w:sz w:val="16"/>
                                      <w:szCs w:val="16"/>
                                    </w:rPr>
                                  </w:pPr>
                                </w:p>
                              </w:tc>
                              <w:tc>
                                <w:tcPr>
                                  <w:tcW w:w="369" w:type="dxa"/>
                                  <w:shd w:val="clear" w:color="auto" w:fill="auto"/>
                                </w:tcPr>
                                <w:p w14:paraId="3B4A6F2A" w14:textId="44F20884" w:rsidR="00D617FD" w:rsidRPr="00DD7C0C" w:rsidDel="0032395C" w:rsidRDefault="00D617FD" w:rsidP="0009457F">
                                  <w:pPr>
                                    <w:widowControl w:val="0"/>
                                    <w:rPr>
                                      <w:del w:id="5203" w:author="Nasser Mustafa [2]" w:date="2018-09-19T08:12:00Z"/>
                                      <w:rFonts w:eastAsia="Calibri"/>
                                      <w:sz w:val="16"/>
                                      <w:szCs w:val="16"/>
                                    </w:rPr>
                                  </w:pPr>
                                </w:p>
                              </w:tc>
                            </w:tr>
                            <w:tr w:rsidR="00D617FD" w:rsidRPr="00DD7C0C" w:rsidDel="0032395C" w14:paraId="602C4895" w14:textId="1A1F815A" w:rsidTr="0009457F">
                              <w:trPr>
                                <w:cantSplit/>
                                <w:trHeight w:val="127"/>
                                <w:jc w:val="center"/>
                                <w:del w:id="5204" w:author="Nasser Mustafa [2]" w:date="2018-09-19T08:12:00Z"/>
                              </w:trPr>
                              <w:tc>
                                <w:tcPr>
                                  <w:tcW w:w="540" w:type="dxa"/>
                                  <w:shd w:val="clear" w:color="auto" w:fill="auto"/>
                                  <w:tcMar>
                                    <w:top w:w="7" w:type="dxa"/>
                                  </w:tcMar>
                                </w:tcPr>
                                <w:p w14:paraId="18FB9EDF" w14:textId="7B9445F5" w:rsidR="00D617FD" w:rsidRPr="00DD7C0C" w:rsidDel="0032395C" w:rsidRDefault="00D617FD" w:rsidP="006A58FF">
                                  <w:pPr>
                                    <w:widowControl w:val="0"/>
                                    <w:rPr>
                                      <w:del w:id="5205" w:author="Nasser Mustafa [2]" w:date="2018-09-19T08:12:00Z"/>
                                      <w:rFonts w:eastAsia="Calibri"/>
                                      <w:sz w:val="16"/>
                                      <w:szCs w:val="16"/>
                                    </w:rPr>
                                  </w:pPr>
                                  <w:del w:id="5206"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&lt;EndNote&gt;&lt;Cite&gt;&lt;Author&gt;Alexander&lt;/Author&gt;&lt;Year&gt;2003&lt;/Year&gt;&lt;RecNum&gt;240&lt;/RecNum&gt;&lt;DisplayText&gt;[22]&lt;/DisplayText&gt;&lt;record&gt;&lt;rec-number&gt;240&lt;/rec-number&gt;&lt;foreign-keys&gt;&lt;key app="EN" db-id="rxfad95wgs5d2dexxekxwt2katzr52wtwdxz" timestamp="0"&gt;240&lt;/key&gt;&lt;/foreign-keys&gt;&lt;ref-type name="Conference Proceedings"&gt;10&lt;/ref-type&gt;&lt;contributors&gt;&lt;authors&gt;&lt;author&gt;Ian Alexander&lt;/author&gt;&lt;/authors&gt;&lt;/contributors&gt;&lt;titles&gt;&lt;title&gt;Semi Automatic Tracing of Requirement Versions to Use Cases – Experience and Challenges&lt;/title&gt;&lt;secondary-title&gt;2nd International Workshop on Traceability in Emerging Forms of Software Engineering &lt;/secondary-title&gt;&lt;/titles&gt;&lt;dates&gt;&lt;year&gt;2003&lt;/year&gt;&lt;/dates&gt;&lt;pub-location&gt;Canada&lt;/pub-location&gt;&lt;urls&gt;&lt;/urls&gt;&lt;/record&gt;&lt;/Cite&gt;&lt;/EndNote&gt;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"_ENREF_22" \o "Alexander, 2003 #240" </w:delInstrText>
                                    </w:r>
                                    <w:r w:rsidDel="0032395C">
                                      <w:fldChar w:fldCharType="separate"/>
                                    </w:r>
                                    <w:r w:rsidDel="0032395C">
                                      <w:rPr>
                                        <w:rFonts w:eastAsia="Calibri"/>
                                        <w:noProof/>
                                        <w:sz w:val="16"/>
                                        <w:szCs w:val="16"/>
                                      </w:rPr>
                                      <w:delText>22</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080A9234" w14:textId="024CB03C" w:rsidR="00D617FD" w:rsidRPr="00DD7C0C" w:rsidDel="0032395C" w:rsidRDefault="00D617FD" w:rsidP="0009457F">
                                  <w:pPr>
                                    <w:widowControl w:val="0"/>
                                    <w:rPr>
                                      <w:del w:id="5207" w:author="Nasser Mustafa [2]" w:date="2018-09-19T08:12:00Z"/>
                                      <w:rFonts w:eastAsia="Calibri"/>
                                      <w:iCs/>
                                      <w:sz w:val="16"/>
                                      <w:szCs w:val="16"/>
                                    </w:rPr>
                                  </w:pPr>
                                </w:p>
                              </w:tc>
                              <w:tc>
                                <w:tcPr>
                                  <w:tcW w:w="1701" w:type="dxa"/>
                                  <w:gridSpan w:val="4"/>
                                  <w:shd w:val="clear" w:color="auto" w:fill="auto"/>
                                  <w:tcMar>
                                    <w:top w:w="7" w:type="dxa"/>
                                  </w:tcMar>
                                </w:tcPr>
                                <w:p w14:paraId="1897896B" w14:textId="64766259" w:rsidR="00D617FD" w:rsidRPr="00DD7C0C" w:rsidDel="0032395C" w:rsidRDefault="00D617FD" w:rsidP="0009457F">
                                  <w:pPr>
                                    <w:widowControl w:val="0"/>
                                    <w:jc w:val="center"/>
                                    <w:rPr>
                                      <w:del w:id="5208" w:author="Nasser Mustafa [2]" w:date="2018-09-19T08:12:00Z"/>
                                      <w:rFonts w:eastAsia="Calibri"/>
                                      <w:b/>
                                      <w:sz w:val="16"/>
                                      <w:szCs w:val="16"/>
                                    </w:rPr>
                                  </w:pPr>
                                  <w:del w:id="5209"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087F8E03" w14:textId="2CA7CCA5" w:rsidR="00D617FD" w:rsidRPr="00DD7C0C" w:rsidDel="0032395C" w:rsidRDefault="00D617FD" w:rsidP="0009457F">
                                  <w:pPr>
                                    <w:widowControl w:val="0"/>
                                    <w:rPr>
                                      <w:del w:id="5210" w:author="Nasser Mustafa [2]" w:date="2018-09-19T08:12:00Z"/>
                                      <w:rFonts w:eastAsia="Calibri"/>
                                      <w:sz w:val="16"/>
                                      <w:szCs w:val="16"/>
                                    </w:rPr>
                                  </w:pPr>
                                </w:p>
                              </w:tc>
                              <w:tc>
                                <w:tcPr>
                                  <w:tcW w:w="477" w:type="dxa"/>
                                  <w:shd w:val="clear" w:color="auto" w:fill="auto"/>
                                  <w:tcMar>
                                    <w:top w:w="7" w:type="dxa"/>
                                  </w:tcMar>
                                </w:tcPr>
                                <w:p w14:paraId="2077CF26" w14:textId="3C62A764" w:rsidR="00D617FD" w:rsidRPr="00DD7C0C" w:rsidDel="0032395C" w:rsidRDefault="00D617FD" w:rsidP="0009457F">
                                  <w:pPr>
                                    <w:widowControl w:val="0"/>
                                    <w:rPr>
                                      <w:del w:id="5211" w:author="Nasser Mustafa [2]" w:date="2018-09-19T08:12:00Z"/>
                                      <w:rFonts w:eastAsia="Calibri"/>
                                      <w:sz w:val="16"/>
                                      <w:szCs w:val="16"/>
                                    </w:rPr>
                                  </w:pPr>
                                </w:p>
                              </w:tc>
                              <w:tc>
                                <w:tcPr>
                                  <w:tcW w:w="515" w:type="dxa"/>
                                  <w:shd w:val="clear" w:color="auto" w:fill="auto"/>
                                  <w:tcMar>
                                    <w:top w:w="7" w:type="dxa"/>
                                  </w:tcMar>
                                </w:tcPr>
                                <w:p w14:paraId="2F52B847" w14:textId="2FBC6BD0" w:rsidR="00D617FD" w:rsidRPr="00DD7C0C" w:rsidDel="0032395C" w:rsidRDefault="00D617FD" w:rsidP="0009457F">
                                  <w:pPr>
                                    <w:widowControl w:val="0"/>
                                    <w:rPr>
                                      <w:del w:id="5212" w:author="Nasser Mustafa [2]" w:date="2018-09-19T08:12:00Z"/>
                                      <w:rFonts w:eastAsia="Calibri"/>
                                      <w:sz w:val="16"/>
                                      <w:szCs w:val="16"/>
                                    </w:rPr>
                                  </w:pPr>
                                </w:p>
                              </w:tc>
                              <w:tc>
                                <w:tcPr>
                                  <w:tcW w:w="228" w:type="dxa"/>
                                  <w:shd w:val="clear" w:color="auto" w:fill="auto"/>
                                  <w:tcMar>
                                    <w:top w:w="7" w:type="dxa"/>
                                  </w:tcMar>
                                </w:tcPr>
                                <w:p w14:paraId="13743C9C" w14:textId="6A80E526" w:rsidR="00D617FD" w:rsidRPr="00DD7C0C" w:rsidDel="0032395C" w:rsidRDefault="00D617FD" w:rsidP="0009457F">
                                  <w:pPr>
                                    <w:widowControl w:val="0"/>
                                    <w:rPr>
                                      <w:del w:id="5213" w:author="Nasser Mustafa [2]" w:date="2018-09-19T08:12:00Z"/>
                                      <w:rFonts w:eastAsia="Calibri"/>
                                      <w:sz w:val="16"/>
                                      <w:szCs w:val="16"/>
                                    </w:rPr>
                                  </w:pPr>
                                </w:p>
                              </w:tc>
                              <w:tc>
                                <w:tcPr>
                                  <w:tcW w:w="1189" w:type="dxa"/>
                                  <w:shd w:val="clear" w:color="auto" w:fill="auto"/>
                                  <w:tcMar>
                                    <w:top w:w="7" w:type="dxa"/>
                                  </w:tcMar>
                                </w:tcPr>
                                <w:p w14:paraId="6D45E4B7" w14:textId="6DE3D3CB" w:rsidR="00D617FD" w:rsidRPr="00DD7C0C" w:rsidDel="0032395C" w:rsidRDefault="00D617FD" w:rsidP="0009457F">
                                  <w:pPr>
                                    <w:widowControl w:val="0"/>
                                    <w:rPr>
                                      <w:del w:id="5214" w:author="Nasser Mustafa [2]" w:date="2018-09-19T08:12:00Z"/>
                                      <w:rFonts w:eastAsia="Calibri"/>
                                      <w:sz w:val="16"/>
                                      <w:szCs w:val="16"/>
                                    </w:rPr>
                                  </w:pPr>
                                </w:p>
                              </w:tc>
                              <w:tc>
                                <w:tcPr>
                                  <w:tcW w:w="284" w:type="dxa"/>
                                  <w:shd w:val="clear" w:color="auto" w:fill="auto"/>
                                  <w:textDirection w:val="tbRl"/>
                                </w:tcPr>
                                <w:p w14:paraId="2D643B97" w14:textId="58410FA7" w:rsidR="00D617FD" w:rsidRPr="00DD7C0C" w:rsidDel="0032395C" w:rsidRDefault="00D617FD" w:rsidP="0009457F">
                                  <w:pPr>
                                    <w:widowControl w:val="0"/>
                                    <w:rPr>
                                      <w:del w:id="5215" w:author="Nasser Mustafa [2]" w:date="2018-09-19T08:12:00Z"/>
                                      <w:rFonts w:eastAsia="Calibri"/>
                                      <w:sz w:val="16"/>
                                      <w:szCs w:val="16"/>
                                    </w:rPr>
                                  </w:pPr>
                                </w:p>
                              </w:tc>
                              <w:tc>
                                <w:tcPr>
                                  <w:tcW w:w="369" w:type="dxa"/>
                                  <w:shd w:val="clear" w:color="auto" w:fill="auto"/>
                                </w:tcPr>
                                <w:p w14:paraId="794ED41D" w14:textId="53024BB7" w:rsidR="00D617FD" w:rsidRPr="00DD7C0C" w:rsidDel="0032395C" w:rsidRDefault="00D617FD" w:rsidP="0009457F">
                                  <w:pPr>
                                    <w:widowControl w:val="0"/>
                                    <w:rPr>
                                      <w:del w:id="5216" w:author="Nasser Mustafa [2]" w:date="2018-09-19T08:12:00Z"/>
                                      <w:rFonts w:eastAsia="Calibri"/>
                                      <w:sz w:val="16"/>
                                      <w:szCs w:val="16"/>
                                    </w:rPr>
                                  </w:pPr>
                                </w:p>
                              </w:tc>
                            </w:tr>
                            <w:tr w:rsidR="00D617FD" w:rsidRPr="00DD7C0C" w:rsidDel="0032395C" w14:paraId="7B3E0004" w14:textId="11D9BF5B" w:rsidTr="0009457F">
                              <w:trPr>
                                <w:cantSplit/>
                                <w:trHeight w:val="100"/>
                                <w:jc w:val="center"/>
                                <w:del w:id="5217" w:author="Nasser Mustafa [2]" w:date="2018-09-19T08:12:00Z"/>
                              </w:trPr>
                              <w:tc>
                                <w:tcPr>
                                  <w:tcW w:w="540" w:type="dxa"/>
                                  <w:shd w:val="clear" w:color="auto" w:fill="auto"/>
                                  <w:tcMar>
                                    <w:top w:w="7" w:type="dxa"/>
                                  </w:tcMar>
                                </w:tcPr>
                                <w:p w14:paraId="1DE95346" w14:textId="777EB79B" w:rsidR="00D617FD" w:rsidRPr="00DD7C0C" w:rsidDel="0032395C" w:rsidRDefault="00D617FD" w:rsidP="006A58FF">
                                  <w:pPr>
                                    <w:widowControl w:val="0"/>
                                    <w:rPr>
                                      <w:del w:id="5218" w:author="Nasser Mustafa [2]" w:date="2018-09-19T08:12:00Z"/>
                                      <w:rFonts w:eastAsia="Calibri"/>
                                      <w:sz w:val="16"/>
                                      <w:szCs w:val="16"/>
                                    </w:rPr>
                                  </w:pPr>
                                  <w:del w:id="5219"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&lt;EndNote&gt;&lt;Cite&gt;&lt;Author&gt;Riebisch&lt;/Author&gt;&lt;Year&gt;2001&lt;/Year&gt;&lt;RecNum&gt;242&lt;/RecNum&gt;&lt;DisplayText&gt;[24]&lt;/DisplayText&gt;&lt;record&gt;&lt;rec-number&gt;242&lt;/rec-number&gt;&lt;foreign-keys&gt;&lt;key app="EN" db-id="rxfad95wgs5d2dexxekxwt2katzr52wtwdxz" timestamp="0"&gt;242&lt;/key&gt;&lt;/foreign-keys&gt;&lt;ref-type name="Conference Proceedings"&gt;10&lt;/ref-type&gt;&lt;contributors&gt;&lt;authors&gt;&lt;author&gt;Matthias Riebisch&lt;/author&gt;&lt;author&gt;Ilka Philippow&lt;/author&gt;&lt;/authors&gt;&lt;/contributors&gt;&lt;titles&gt;&lt;title&gt;Evolution of Product Lines Using Traceability&lt;/title&gt;&lt;secondary-title&gt;Workshop on Engineering Complex Object-Oriented Systems for Evolution&lt;/secondary-title&gt;&lt;/titles&gt;&lt;dates&gt;&lt;year&gt;2001&lt;/year&gt;&lt;/dates&gt;&lt;pub-location&gt;Florida&lt;/pub-location&gt;&lt;urls&gt;&lt;/urls&gt;&lt;/record&gt;&lt;/Cite&gt;&lt;/EndNote&gt;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"_ENREF_24" \o "Riebisch, 2001 #242" </w:delInstrText>
                                    </w:r>
                                    <w:r w:rsidDel="0032395C">
                                      <w:fldChar w:fldCharType="separate"/>
                                    </w:r>
                                    <w:r w:rsidDel="0032395C">
                                      <w:rPr>
                                        <w:rFonts w:eastAsia="Calibri"/>
                                        <w:noProof/>
                                        <w:sz w:val="16"/>
                                        <w:szCs w:val="16"/>
                                      </w:rPr>
                                      <w:delText>24</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1B2C616D" w14:textId="5356B1FD" w:rsidR="00D617FD" w:rsidRPr="00DD7C0C" w:rsidDel="0032395C" w:rsidRDefault="00D617FD" w:rsidP="0009457F">
                                  <w:pPr>
                                    <w:widowControl w:val="0"/>
                                    <w:rPr>
                                      <w:del w:id="5220" w:author="Nasser Mustafa [2]" w:date="2018-09-19T08:12:00Z"/>
                                      <w:rFonts w:eastAsia="Calibri"/>
                                      <w:iCs/>
                                      <w:sz w:val="16"/>
                                      <w:szCs w:val="16"/>
                                    </w:rPr>
                                  </w:pPr>
                                </w:p>
                              </w:tc>
                              <w:tc>
                                <w:tcPr>
                                  <w:tcW w:w="1701" w:type="dxa"/>
                                  <w:gridSpan w:val="4"/>
                                  <w:shd w:val="clear" w:color="auto" w:fill="auto"/>
                                  <w:tcMar>
                                    <w:top w:w="7" w:type="dxa"/>
                                  </w:tcMar>
                                </w:tcPr>
                                <w:p w14:paraId="10A24088" w14:textId="05BA56DF" w:rsidR="00D617FD" w:rsidRPr="00DD7C0C" w:rsidDel="0032395C" w:rsidRDefault="00D617FD" w:rsidP="0009457F">
                                  <w:pPr>
                                    <w:widowControl w:val="0"/>
                                    <w:jc w:val="center"/>
                                    <w:rPr>
                                      <w:del w:id="5221" w:author="Nasser Mustafa [2]" w:date="2018-09-19T08:12:00Z"/>
                                      <w:rFonts w:eastAsia="Calibri"/>
                                      <w:b/>
                                      <w:sz w:val="16"/>
                                      <w:szCs w:val="16"/>
                                    </w:rPr>
                                  </w:pPr>
                                  <w:del w:id="5222"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3B926225" w14:textId="58A365A1" w:rsidR="00D617FD" w:rsidRPr="00DD7C0C" w:rsidDel="0032395C" w:rsidRDefault="00D617FD" w:rsidP="0009457F">
                                  <w:pPr>
                                    <w:widowControl w:val="0"/>
                                    <w:rPr>
                                      <w:del w:id="5223" w:author="Nasser Mustafa [2]" w:date="2018-09-19T08:12:00Z"/>
                                      <w:rFonts w:eastAsia="Calibri"/>
                                      <w:sz w:val="16"/>
                                      <w:szCs w:val="16"/>
                                    </w:rPr>
                                  </w:pPr>
                                </w:p>
                              </w:tc>
                              <w:tc>
                                <w:tcPr>
                                  <w:tcW w:w="477" w:type="dxa"/>
                                  <w:shd w:val="clear" w:color="auto" w:fill="auto"/>
                                  <w:tcMar>
                                    <w:top w:w="7" w:type="dxa"/>
                                  </w:tcMar>
                                </w:tcPr>
                                <w:p w14:paraId="79CBFCE1" w14:textId="0F7EA94F" w:rsidR="00D617FD" w:rsidRPr="00DD7C0C" w:rsidDel="0032395C" w:rsidRDefault="00D617FD" w:rsidP="0009457F">
                                  <w:pPr>
                                    <w:widowControl w:val="0"/>
                                    <w:rPr>
                                      <w:del w:id="5224" w:author="Nasser Mustafa [2]" w:date="2018-09-19T08:12:00Z"/>
                                      <w:rFonts w:eastAsia="Calibri"/>
                                      <w:sz w:val="16"/>
                                      <w:szCs w:val="16"/>
                                    </w:rPr>
                                  </w:pPr>
                                </w:p>
                              </w:tc>
                              <w:tc>
                                <w:tcPr>
                                  <w:tcW w:w="515" w:type="dxa"/>
                                  <w:shd w:val="clear" w:color="auto" w:fill="auto"/>
                                  <w:tcMar>
                                    <w:top w:w="7" w:type="dxa"/>
                                  </w:tcMar>
                                </w:tcPr>
                                <w:p w14:paraId="21B142F8" w14:textId="0931EAAF" w:rsidR="00D617FD" w:rsidRPr="00DD7C0C" w:rsidDel="0032395C" w:rsidRDefault="00D617FD" w:rsidP="0009457F">
                                  <w:pPr>
                                    <w:widowControl w:val="0"/>
                                    <w:rPr>
                                      <w:del w:id="5225" w:author="Nasser Mustafa [2]" w:date="2018-09-19T08:12:00Z"/>
                                      <w:rFonts w:eastAsia="Calibri"/>
                                      <w:sz w:val="16"/>
                                      <w:szCs w:val="16"/>
                                    </w:rPr>
                                  </w:pPr>
                                </w:p>
                              </w:tc>
                              <w:tc>
                                <w:tcPr>
                                  <w:tcW w:w="228" w:type="dxa"/>
                                  <w:shd w:val="clear" w:color="auto" w:fill="auto"/>
                                  <w:tcMar>
                                    <w:top w:w="7" w:type="dxa"/>
                                  </w:tcMar>
                                </w:tcPr>
                                <w:p w14:paraId="2862E80E" w14:textId="5B04EAC7" w:rsidR="00D617FD" w:rsidRPr="00DD7C0C" w:rsidDel="0032395C" w:rsidRDefault="00D617FD" w:rsidP="0009457F">
                                  <w:pPr>
                                    <w:widowControl w:val="0"/>
                                    <w:rPr>
                                      <w:del w:id="5226" w:author="Nasser Mustafa [2]" w:date="2018-09-19T08:12:00Z"/>
                                      <w:rFonts w:eastAsia="Calibri"/>
                                      <w:sz w:val="16"/>
                                      <w:szCs w:val="16"/>
                                    </w:rPr>
                                  </w:pPr>
                                </w:p>
                              </w:tc>
                              <w:tc>
                                <w:tcPr>
                                  <w:tcW w:w="1189" w:type="dxa"/>
                                  <w:shd w:val="clear" w:color="auto" w:fill="auto"/>
                                  <w:tcMar>
                                    <w:top w:w="7" w:type="dxa"/>
                                  </w:tcMar>
                                </w:tcPr>
                                <w:p w14:paraId="756D3142" w14:textId="66AFBEC4" w:rsidR="00D617FD" w:rsidRPr="00DD7C0C" w:rsidDel="0032395C" w:rsidRDefault="00D617FD" w:rsidP="0009457F">
                                  <w:pPr>
                                    <w:widowControl w:val="0"/>
                                    <w:rPr>
                                      <w:del w:id="5227" w:author="Nasser Mustafa [2]" w:date="2018-09-19T08:12:00Z"/>
                                      <w:rFonts w:eastAsia="Calibri"/>
                                      <w:sz w:val="16"/>
                                      <w:szCs w:val="16"/>
                                    </w:rPr>
                                  </w:pPr>
                                </w:p>
                              </w:tc>
                              <w:tc>
                                <w:tcPr>
                                  <w:tcW w:w="284" w:type="dxa"/>
                                  <w:shd w:val="clear" w:color="auto" w:fill="auto"/>
                                  <w:textDirection w:val="tbRl"/>
                                </w:tcPr>
                                <w:p w14:paraId="79079873" w14:textId="7F36434F" w:rsidR="00D617FD" w:rsidRPr="00DD7C0C" w:rsidDel="0032395C" w:rsidRDefault="00D617FD" w:rsidP="0009457F">
                                  <w:pPr>
                                    <w:widowControl w:val="0"/>
                                    <w:rPr>
                                      <w:del w:id="5228" w:author="Nasser Mustafa [2]" w:date="2018-09-19T08:12:00Z"/>
                                      <w:rFonts w:eastAsia="Calibri"/>
                                      <w:sz w:val="16"/>
                                      <w:szCs w:val="16"/>
                                    </w:rPr>
                                  </w:pPr>
                                </w:p>
                              </w:tc>
                              <w:tc>
                                <w:tcPr>
                                  <w:tcW w:w="369" w:type="dxa"/>
                                  <w:shd w:val="clear" w:color="auto" w:fill="auto"/>
                                </w:tcPr>
                                <w:p w14:paraId="33706E23" w14:textId="5FC1334B" w:rsidR="00D617FD" w:rsidRPr="00DD7C0C" w:rsidDel="0032395C" w:rsidRDefault="00D617FD" w:rsidP="0009457F">
                                  <w:pPr>
                                    <w:widowControl w:val="0"/>
                                    <w:rPr>
                                      <w:del w:id="5229" w:author="Nasser Mustafa [2]" w:date="2018-09-19T08:12:00Z"/>
                                      <w:rFonts w:eastAsia="Calibri"/>
                                      <w:sz w:val="16"/>
                                      <w:szCs w:val="16"/>
                                    </w:rPr>
                                  </w:pPr>
                                </w:p>
                              </w:tc>
                            </w:tr>
                            <w:tr w:rsidR="00D617FD" w:rsidRPr="00DD7C0C" w:rsidDel="0032395C" w14:paraId="7291D22B" w14:textId="72C7D986" w:rsidTr="0009457F">
                              <w:trPr>
                                <w:cantSplit/>
                                <w:trHeight w:val="217"/>
                                <w:jc w:val="center"/>
                                <w:del w:id="5230" w:author="Nasser Mustafa [2]" w:date="2018-09-19T08:12:00Z"/>
                              </w:trPr>
                              <w:tc>
                                <w:tcPr>
                                  <w:tcW w:w="540" w:type="dxa"/>
                                  <w:shd w:val="clear" w:color="auto" w:fill="auto"/>
                                  <w:tcMar>
                                    <w:top w:w="7" w:type="dxa"/>
                                  </w:tcMar>
                                </w:tcPr>
                                <w:p w14:paraId="1493885A" w14:textId="3F3CE0BE" w:rsidR="00D617FD" w:rsidRPr="00DD7C0C" w:rsidDel="0032395C" w:rsidRDefault="00D617FD" w:rsidP="006A58FF">
                                  <w:pPr>
                                    <w:widowControl w:val="0"/>
                                    <w:rPr>
                                      <w:del w:id="5231" w:author="Nasser Mustafa [2]" w:date="2018-09-19T08:12:00Z"/>
                                      <w:rFonts w:eastAsia="Calibri"/>
                                      <w:sz w:val="16"/>
                                      <w:szCs w:val="16"/>
                                    </w:rPr>
                                  </w:pPr>
                                  <w:del w:id="5232"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&lt;EndNote&gt;&lt;Cite&gt;&lt;Author&gt;Maletic&lt;/Author&gt;&lt;Year&gt;2003&lt;/Year&gt;&lt;RecNum&gt;236&lt;/RecNum&gt;&lt;DisplayText&gt;[26]&lt;/DisplayText&gt;&lt;record&gt;&lt;rec-number&gt;236&lt;/rec-number&gt;&lt;foreign-keys&gt;&lt;key app="EN" db-id="rxfad95wgs5d2dexxekxwt2katzr52wtwdxz" timestamp="0"&gt;236&lt;/key&gt;&lt;/foreign-keys&gt;&lt;ref-type name="Conference Proceedings"&gt;10&lt;/ref-type&gt;&lt;contributors&gt;&lt;authors&gt;&lt;author&gt;Jonathan I Maletic&lt;/author&gt;&lt;author&gt;Ethan V. Munson&lt;/author&gt;&lt;author&gt;Andrian Marcus&lt;/author&gt;&lt;author&gt;Tien N Nguyen&lt;/author&gt;&lt;/authors&gt;&lt;/contributors&gt;&lt;titles&gt;&lt;title&gt;Using a Hypertext Model for Traceability Link Conformance Analysis &lt;/title&gt;&lt;secondary-title&gt;2nd International Workshop on Traceability for Emerging Forms of Software Engineering &lt;/secondary-title&gt;&lt;short-title&gt;TEFSE&lt;/short-title&gt;&lt;/titles&gt;&lt;dates&gt;&lt;year&gt;2003&lt;/year&gt;&lt;/dates&gt;&lt;pub-location&gt;Canada&lt;/pub-location&gt;&lt;urls&gt;&lt;/urls&gt;&lt;/record&gt;&lt;/Cite&gt;&lt;/EndNote&gt;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"_ENREF_26" \o "Maletic, 2003 #236" </w:delInstrText>
                                    </w:r>
                                    <w:r w:rsidDel="0032395C">
                                      <w:fldChar w:fldCharType="separate"/>
                                    </w:r>
                                    <w:r w:rsidDel="0032395C">
                                      <w:rPr>
                                        <w:rFonts w:eastAsia="Calibri"/>
                                        <w:noProof/>
                                        <w:sz w:val="16"/>
                                        <w:szCs w:val="16"/>
                                      </w:rPr>
                                      <w:delText>26</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7AE29193" w14:textId="1D86A561" w:rsidR="00D617FD" w:rsidRPr="00DD7C0C" w:rsidDel="0032395C" w:rsidRDefault="00D617FD" w:rsidP="0009457F">
                                  <w:pPr>
                                    <w:widowControl w:val="0"/>
                                    <w:rPr>
                                      <w:del w:id="5233" w:author="Nasser Mustafa [2]" w:date="2018-09-19T08:12:00Z"/>
                                      <w:rFonts w:eastAsia="Calibri"/>
                                      <w:sz w:val="16"/>
                                      <w:szCs w:val="16"/>
                                    </w:rPr>
                                  </w:pPr>
                                </w:p>
                              </w:tc>
                              <w:tc>
                                <w:tcPr>
                                  <w:tcW w:w="1701" w:type="dxa"/>
                                  <w:gridSpan w:val="4"/>
                                  <w:shd w:val="clear" w:color="auto" w:fill="auto"/>
                                  <w:tcMar>
                                    <w:top w:w="7" w:type="dxa"/>
                                  </w:tcMar>
                                </w:tcPr>
                                <w:p w14:paraId="60F7AD09" w14:textId="3104B113" w:rsidR="00D617FD" w:rsidRPr="00DD7C0C" w:rsidDel="0032395C" w:rsidRDefault="00D617FD" w:rsidP="0009457F">
                                  <w:pPr>
                                    <w:widowControl w:val="0"/>
                                    <w:rPr>
                                      <w:del w:id="5234" w:author="Nasser Mustafa [2]" w:date="2018-09-19T08:12:00Z"/>
                                      <w:rFonts w:eastAsia="Calibri"/>
                                      <w:sz w:val="16"/>
                                      <w:szCs w:val="16"/>
                                    </w:rPr>
                                  </w:pPr>
                                  <w:del w:id="5235" w:author="Nasser Mustafa [2]" w:date="2018-09-19T08:12:00Z">
                                    <w:r w:rsidRPr="00DD7C0C" w:rsidDel="0032395C">
                                      <w:rPr>
                                        <w:rFonts w:eastAsia="Calibri"/>
                                        <w:iCs/>
                                        <w:sz w:val="16"/>
                                        <w:szCs w:val="16"/>
                                      </w:rPr>
                                      <w:delText>Causal-dependency conformance</w:delText>
                                    </w:r>
                                  </w:del>
                                </w:p>
                              </w:tc>
                              <w:tc>
                                <w:tcPr>
                                  <w:tcW w:w="1701" w:type="dxa"/>
                                  <w:gridSpan w:val="2"/>
                                  <w:shd w:val="clear" w:color="auto" w:fill="auto"/>
                                  <w:tcMar>
                                    <w:top w:w="7" w:type="dxa"/>
                                  </w:tcMar>
                                </w:tcPr>
                                <w:p w14:paraId="18B61D32" w14:textId="1C09FD6C" w:rsidR="00D617FD" w:rsidRPr="00DD7C0C" w:rsidDel="0032395C" w:rsidRDefault="00D617FD" w:rsidP="0009457F">
                                  <w:pPr>
                                    <w:widowControl w:val="0"/>
                                    <w:rPr>
                                      <w:del w:id="5236" w:author="Nasser Mustafa [2]" w:date="2018-09-19T08:12:00Z"/>
                                      <w:rFonts w:eastAsia="Calibri"/>
                                      <w:sz w:val="16"/>
                                      <w:szCs w:val="16"/>
                                    </w:rPr>
                                  </w:pPr>
                                  <w:del w:id="5237" w:author="Nasser Mustafa [2]" w:date="2018-09-19T08:12:00Z">
                                    <w:r w:rsidRPr="00DD7C0C" w:rsidDel="0032395C">
                                      <w:rPr>
                                        <w:rFonts w:eastAsia="Calibri"/>
                                        <w:sz w:val="16"/>
                                        <w:szCs w:val="16"/>
                                      </w:rPr>
                                      <w:delText>Non-causal conformance</w:delText>
                                    </w:r>
                                  </w:del>
                                </w:p>
                              </w:tc>
                              <w:tc>
                                <w:tcPr>
                                  <w:tcW w:w="477" w:type="dxa"/>
                                  <w:shd w:val="clear" w:color="auto" w:fill="auto"/>
                                  <w:tcMar>
                                    <w:top w:w="7" w:type="dxa"/>
                                  </w:tcMar>
                                  <w:textDirection w:val="tbRl"/>
                                </w:tcPr>
                                <w:p w14:paraId="1D8AC25C" w14:textId="464BD1B4" w:rsidR="00D617FD" w:rsidRPr="00DD7C0C" w:rsidDel="0032395C" w:rsidRDefault="00D617FD" w:rsidP="0009457F">
                                  <w:pPr>
                                    <w:widowControl w:val="0"/>
                                    <w:rPr>
                                      <w:del w:id="5238" w:author="Nasser Mustafa [2]" w:date="2018-09-19T08:12:00Z"/>
                                      <w:rFonts w:eastAsia="Calibri"/>
                                      <w:sz w:val="16"/>
                                      <w:szCs w:val="16"/>
                                    </w:rPr>
                                  </w:pPr>
                                </w:p>
                              </w:tc>
                              <w:tc>
                                <w:tcPr>
                                  <w:tcW w:w="515" w:type="dxa"/>
                                  <w:shd w:val="clear" w:color="auto" w:fill="auto"/>
                                  <w:tcMar>
                                    <w:top w:w="7" w:type="dxa"/>
                                  </w:tcMar>
                                </w:tcPr>
                                <w:p w14:paraId="6F4F09ED" w14:textId="65B8CC71" w:rsidR="00D617FD" w:rsidRPr="00DD7C0C" w:rsidDel="0032395C" w:rsidRDefault="00D617FD" w:rsidP="0009457F">
                                  <w:pPr>
                                    <w:widowControl w:val="0"/>
                                    <w:rPr>
                                      <w:del w:id="5239" w:author="Nasser Mustafa [2]" w:date="2018-09-19T08:12:00Z"/>
                                      <w:rFonts w:eastAsia="Calibri"/>
                                      <w:sz w:val="16"/>
                                      <w:szCs w:val="16"/>
                                    </w:rPr>
                                  </w:pPr>
                                </w:p>
                              </w:tc>
                              <w:tc>
                                <w:tcPr>
                                  <w:tcW w:w="228" w:type="dxa"/>
                                  <w:shd w:val="clear" w:color="auto" w:fill="auto"/>
                                  <w:tcMar>
                                    <w:top w:w="7" w:type="dxa"/>
                                  </w:tcMar>
                                </w:tcPr>
                                <w:p w14:paraId="463CC661" w14:textId="7D87F406" w:rsidR="00D617FD" w:rsidRPr="00DD7C0C" w:rsidDel="0032395C" w:rsidRDefault="00D617FD" w:rsidP="0009457F">
                                  <w:pPr>
                                    <w:widowControl w:val="0"/>
                                    <w:rPr>
                                      <w:del w:id="5240" w:author="Nasser Mustafa [2]" w:date="2018-09-19T08:12:00Z"/>
                                      <w:rFonts w:eastAsia="Calibri"/>
                                      <w:sz w:val="16"/>
                                      <w:szCs w:val="16"/>
                                    </w:rPr>
                                  </w:pPr>
                                </w:p>
                              </w:tc>
                              <w:tc>
                                <w:tcPr>
                                  <w:tcW w:w="1189" w:type="dxa"/>
                                  <w:shd w:val="clear" w:color="auto" w:fill="auto"/>
                                  <w:tcMar>
                                    <w:top w:w="7" w:type="dxa"/>
                                  </w:tcMar>
                                </w:tcPr>
                                <w:p w14:paraId="249345B1" w14:textId="63A97660" w:rsidR="00D617FD" w:rsidRPr="00DD7C0C" w:rsidDel="0032395C" w:rsidRDefault="00D617FD" w:rsidP="0009457F">
                                  <w:pPr>
                                    <w:widowControl w:val="0"/>
                                    <w:rPr>
                                      <w:del w:id="5241" w:author="Nasser Mustafa [2]" w:date="2018-09-19T08:12:00Z"/>
                                      <w:rFonts w:eastAsia="Calibri"/>
                                      <w:sz w:val="16"/>
                                      <w:szCs w:val="16"/>
                                    </w:rPr>
                                  </w:pPr>
                                </w:p>
                              </w:tc>
                              <w:tc>
                                <w:tcPr>
                                  <w:tcW w:w="284" w:type="dxa"/>
                                  <w:shd w:val="clear" w:color="auto" w:fill="auto"/>
                                  <w:textDirection w:val="tbRl"/>
                                </w:tcPr>
                                <w:p w14:paraId="40E55198" w14:textId="772F25CD" w:rsidR="00D617FD" w:rsidRPr="00DD7C0C" w:rsidDel="0032395C" w:rsidRDefault="00D617FD" w:rsidP="0009457F">
                                  <w:pPr>
                                    <w:widowControl w:val="0"/>
                                    <w:rPr>
                                      <w:del w:id="5242" w:author="Nasser Mustafa [2]" w:date="2018-09-19T08:12:00Z"/>
                                      <w:rFonts w:eastAsia="Calibri"/>
                                      <w:sz w:val="16"/>
                                      <w:szCs w:val="16"/>
                                    </w:rPr>
                                  </w:pPr>
                                </w:p>
                              </w:tc>
                              <w:tc>
                                <w:tcPr>
                                  <w:tcW w:w="369" w:type="dxa"/>
                                  <w:shd w:val="clear" w:color="auto" w:fill="auto"/>
                                </w:tcPr>
                                <w:p w14:paraId="38781A32" w14:textId="66CA1D03" w:rsidR="00D617FD" w:rsidRPr="00DD7C0C" w:rsidDel="0032395C" w:rsidRDefault="00D617FD" w:rsidP="0009457F">
                                  <w:pPr>
                                    <w:widowControl w:val="0"/>
                                    <w:rPr>
                                      <w:del w:id="5243" w:author="Nasser Mustafa [2]" w:date="2018-09-19T08:12:00Z"/>
                                      <w:rFonts w:eastAsia="Calibri"/>
                                      <w:sz w:val="16"/>
                                      <w:szCs w:val="16"/>
                                    </w:rPr>
                                  </w:pPr>
                                </w:p>
                              </w:tc>
                            </w:tr>
                            <w:tr w:rsidR="00D617FD" w:rsidRPr="00DD7C0C" w:rsidDel="0032395C" w14:paraId="104AB79E" w14:textId="316ADE8B" w:rsidTr="0009457F">
                              <w:trPr>
                                <w:trHeight w:val="77"/>
                                <w:jc w:val="center"/>
                                <w:del w:id="5244" w:author="Nasser Mustafa [2]" w:date="2018-09-19T08:12:00Z"/>
                              </w:trPr>
                              <w:tc>
                                <w:tcPr>
                                  <w:tcW w:w="540" w:type="dxa"/>
                                  <w:vMerge w:val="restart"/>
                                  <w:shd w:val="clear" w:color="auto" w:fill="auto"/>
                                  <w:tcMar>
                                    <w:top w:w="7" w:type="dxa"/>
                                  </w:tcMar>
                                </w:tcPr>
                                <w:p w14:paraId="5F38ABF0" w14:textId="16000C34" w:rsidR="00D617FD" w:rsidRPr="00DD7C0C" w:rsidDel="0032395C" w:rsidRDefault="00D617FD" w:rsidP="006A58FF">
                                  <w:pPr>
                                    <w:widowControl w:val="0"/>
                                    <w:rPr>
                                      <w:del w:id="5245" w:author="Nasser Mustafa [2]" w:date="2018-09-19T08:12:00Z"/>
                                      <w:rFonts w:eastAsia="Calibri"/>
                                      <w:sz w:val="16"/>
                                      <w:szCs w:val="16"/>
                                    </w:rPr>
                                  </w:pPr>
                                  <w:del w:id="5246"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"_ENREF_27" \o "Pinheiro, 1996 #243" </w:delInstrText>
                                    </w:r>
                                    <w:r w:rsidDel="0032395C">
                                      <w:fldChar w:fldCharType="separate"/>
                                    </w:r>
                                    <w:r w:rsidDel="0032395C">
                                      <w:rPr>
                                        <w:rFonts w:eastAsia="Calibri"/>
                                        <w:noProof/>
                                        <w:sz w:val="16"/>
                                        <w:szCs w:val="16"/>
                                      </w:rPr>
                                      <w:delText>27</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vMerge w:val="restart"/>
                                  <w:shd w:val="clear" w:color="auto" w:fill="auto"/>
                                  <w:tcMar>
                                    <w:top w:w="7" w:type="dxa"/>
                                  </w:tcMar>
                                </w:tcPr>
                                <w:p w14:paraId="1C28FAD2" w14:textId="1AE0D460" w:rsidR="00D617FD" w:rsidRPr="00DD7C0C" w:rsidDel="0032395C" w:rsidRDefault="00D617FD" w:rsidP="0009457F">
                                  <w:pPr>
                                    <w:widowControl w:val="0"/>
                                    <w:rPr>
                                      <w:del w:id="5247" w:author="Nasser Mustafa [2]" w:date="2018-09-19T08:12:00Z"/>
                                      <w:rFonts w:eastAsia="Calibri"/>
                                      <w:iCs/>
                                      <w:sz w:val="16"/>
                                      <w:szCs w:val="16"/>
                                    </w:rPr>
                                  </w:pPr>
                                </w:p>
                              </w:tc>
                              <w:tc>
                                <w:tcPr>
                                  <w:tcW w:w="1701" w:type="dxa"/>
                                  <w:gridSpan w:val="4"/>
                                  <w:vMerge w:val="restart"/>
                                  <w:shd w:val="clear" w:color="auto" w:fill="auto"/>
                                  <w:tcMar>
                                    <w:top w:w="7" w:type="dxa"/>
                                  </w:tcMar>
                                </w:tcPr>
                                <w:p w14:paraId="6B2AFB97" w14:textId="3E40242B" w:rsidR="00D617FD" w:rsidRPr="00DD7C0C" w:rsidDel="0032395C" w:rsidRDefault="00D617FD" w:rsidP="0009457F">
                                  <w:pPr>
                                    <w:widowControl w:val="0"/>
                                    <w:rPr>
                                      <w:del w:id="5248" w:author="Nasser Mustafa [2]" w:date="2018-09-19T08:12:00Z"/>
                                      <w:rFonts w:eastAsia="Calibri"/>
                                      <w:sz w:val="16"/>
                                      <w:szCs w:val="16"/>
                                    </w:rPr>
                                  </w:pPr>
                                </w:p>
                              </w:tc>
                              <w:tc>
                                <w:tcPr>
                                  <w:tcW w:w="1701" w:type="dxa"/>
                                  <w:gridSpan w:val="2"/>
                                  <w:vMerge w:val="restart"/>
                                  <w:shd w:val="clear" w:color="auto" w:fill="auto"/>
                                  <w:tcMar>
                                    <w:top w:w="7" w:type="dxa"/>
                                  </w:tcMar>
                                </w:tcPr>
                                <w:p w14:paraId="6B02BDA0" w14:textId="3DB84F6D" w:rsidR="00D617FD" w:rsidRPr="00DD7C0C" w:rsidDel="0032395C" w:rsidRDefault="00D617FD" w:rsidP="0009457F">
                                  <w:pPr>
                                    <w:widowControl w:val="0"/>
                                    <w:rPr>
                                      <w:del w:id="5249" w:author="Nasser Mustafa [2]" w:date="2018-09-19T08:12:00Z"/>
                                      <w:rFonts w:eastAsia="Calibri"/>
                                      <w:sz w:val="16"/>
                                      <w:szCs w:val="16"/>
                                    </w:rPr>
                                  </w:pPr>
                                </w:p>
                              </w:tc>
                              <w:tc>
                                <w:tcPr>
                                  <w:tcW w:w="477" w:type="dxa"/>
                                  <w:vMerge w:val="restart"/>
                                  <w:shd w:val="clear" w:color="auto" w:fill="auto"/>
                                  <w:tcMar>
                                    <w:top w:w="7" w:type="dxa"/>
                                  </w:tcMar>
                                  <w:textDirection w:val="tbRl"/>
                                </w:tcPr>
                                <w:p w14:paraId="63318102" w14:textId="62CBDF37" w:rsidR="00D617FD" w:rsidRPr="00DD7C0C" w:rsidDel="0032395C" w:rsidRDefault="00D617FD" w:rsidP="0009457F">
                                  <w:pPr>
                                    <w:widowControl w:val="0"/>
                                    <w:rPr>
                                      <w:del w:id="5250" w:author="Nasser Mustafa [2]" w:date="2018-09-19T08:12:00Z"/>
                                      <w:rFonts w:eastAsia="Calibri"/>
                                      <w:sz w:val="16"/>
                                      <w:szCs w:val="16"/>
                                    </w:rPr>
                                  </w:pPr>
                                </w:p>
                              </w:tc>
                              <w:tc>
                                <w:tcPr>
                                  <w:tcW w:w="515" w:type="dxa"/>
                                  <w:shd w:val="clear" w:color="auto" w:fill="auto"/>
                                  <w:tcMar>
                                    <w:top w:w="7" w:type="dxa"/>
                                  </w:tcMar>
                                </w:tcPr>
                                <w:p w14:paraId="7D2F1A7D" w14:textId="423F19EC" w:rsidR="00D617FD" w:rsidRPr="00DD7C0C" w:rsidDel="0032395C" w:rsidRDefault="00D617FD" w:rsidP="0009457F">
                                  <w:pPr>
                                    <w:widowControl w:val="0"/>
                                    <w:rPr>
                                      <w:del w:id="5251" w:author="Nasser Mustafa [2]" w:date="2018-09-19T08:12:00Z"/>
                                      <w:rFonts w:eastAsia="Calibri"/>
                                      <w:sz w:val="16"/>
                                      <w:szCs w:val="16"/>
                                    </w:rPr>
                                  </w:pPr>
                                  <w:del w:id="5252" w:author="Nasser Mustafa [2]" w:date="2018-09-19T08:12:00Z">
                                    <w:r w:rsidRPr="00DD7C0C" w:rsidDel="0032395C">
                                      <w:rPr>
                                        <w:rFonts w:eastAsia="Calibri"/>
                                        <w:sz w:val="16"/>
                                        <w:szCs w:val="16"/>
                                      </w:rPr>
                                      <w:delText>Satisfy</w:delText>
                                    </w:r>
                                  </w:del>
                                </w:p>
                              </w:tc>
                              <w:tc>
                                <w:tcPr>
                                  <w:tcW w:w="228" w:type="dxa"/>
                                  <w:vMerge w:val="restart"/>
                                  <w:shd w:val="clear" w:color="auto" w:fill="auto"/>
                                  <w:tcMar>
                                    <w:top w:w="7" w:type="dxa"/>
                                  </w:tcMar>
                                </w:tcPr>
                                <w:p w14:paraId="13183BC7" w14:textId="09D23D84" w:rsidR="00D617FD" w:rsidRPr="00DD7C0C" w:rsidDel="0032395C" w:rsidRDefault="00D617FD" w:rsidP="0009457F">
                                  <w:pPr>
                                    <w:widowControl w:val="0"/>
                                    <w:rPr>
                                      <w:del w:id="5253" w:author="Nasser Mustafa [2]" w:date="2018-09-19T08:12:00Z"/>
                                      <w:rFonts w:eastAsia="Calibri"/>
                                      <w:sz w:val="16"/>
                                      <w:szCs w:val="16"/>
                                    </w:rPr>
                                  </w:pPr>
                                </w:p>
                              </w:tc>
                              <w:tc>
                                <w:tcPr>
                                  <w:tcW w:w="1189" w:type="dxa"/>
                                  <w:vMerge w:val="restart"/>
                                  <w:shd w:val="clear" w:color="auto" w:fill="auto"/>
                                  <w:tcMar>
                                    <w:top w:w="7" w:type="dxa"/>
                                  </w:tcMar>
                                </w:tcPr>
                                <w:p w14:paraId="23B9F944" w14:textId="618EAF11" w:rsidR="00D617FD" w:rsidRPr="00DD7C0C" w:rsidDel="0032395C" w:rsidRDefault="00D617FD" w:rsidP="0009457F">
                                  <w:pPr>
                                    <w:widowControl w:val="0"/>
                                    <w:rPr>
                                      <w:del w:id="5254" w:author="Nasser Mustafa [2]" w:date="2018-09-19T08:12:00Z"/>
                                      <w:rFonts w:eastAsia="Calibri"/>
                                      <w:sz w:val="16"/>
                                      <w:szCs w:val="16"/>
                                    </w:rPr>
                                  </w:pPr>
                                </w:p>
                              </w:tc>
                              <w:tc>
                                <w:tcPr>
                                  <w:tcW w:w="284" w:type="dxa"/>
                                  <w:vMerge w:val="restart"/>
                                  <w:shd w:val="clear" w:color="auto" w:fill="auto"/>
                                  <w:textDirection w:val="tbRl"/>
                                </w:tcPr>
                                <w:p w14:paraId="309C737B" w14:textId="39DF0F45" w:rsidR="00D617FD" w:rsidRPr="00DD7C0C" w:rsidDel="0032395C" w:rsidRDefault="00D617FD" w:rsidP="0009457F">
                                  <w:pPr>
                                    <w:widowControl w:val="0"/>
                                    <w:rPr>
                                      <w:del w:id="5255" w:author="Nasser Mustafa [2]" w:date="2018-09-19T08:12:00Z"/>
                                      <w:rFonts w:eastAsia="Calibri"/>
                                      <w:sz w:val="16"/>
                                      <w:szCs w:val="16"/>
                                    </w:rPr>
                                  </w:pPr>
                                </w:p>
                              </w:tc>
                              <w:tc>
                                <w:tcPr>
                                  <w:tcW w:w="369" w:type="dxa"/>
                                  <w:vMerge w:val="restart"/>
                                  <w:shd w:val="clear" w:color="auto" w:fill="auto"/>
                                </w:tcPr>
                                <w:p w14:paraId="7D06FDFC" w14:textId="3D5999B7" w:rsidR="00D617FD" w:rsidRPr="00DD7C0C" w:rsidDel="0032395C" w:rsidRDefault="00D617FD" w:rsidP="0009457F">
                                  <w:pPr>
                                    <w:widowControl w:val="0"/>
                                    <w:rPr>
                                      <w:del w:id="5256" w:author="Nasser Mustafa [2]" w:date="2018-09-19T08:12:00Z"/>
                                      <w:rFonts w:eastAsia="Calibri"/>
                                      <w:sz w:val="16"/>
                                      <w:szCs w:val="16"/>
                                    </w:rPr>
                                  </w:pPr>
                                </w:p>
                              </w:tc>
                            </w:tr>
                            <w:tr w:rsidR="00D617FD" w:rsidRPr="00DD7C0C" w:rsidDel="0032395C" w14:paraId="039914EC" w14:textId="02F2E5AA" w:rsidTr="0009457F">
                              <w:trPr>
                                <w:cantSplit/>
                                <w:trHeight w:val="351"/>
                                <w:jc w:val="center"/>
                                <w:del w:id="5257" w:author="Nasser Mustafa [2]" w:date="2018-09-19T08:12:00Z"/>
                              </w:trPr>
                              <w:tc>
                                <w:tcPr>
                                  <w:tcW w:w="540" w:type="dxa"/>
                                  <w:vMerge/>
                                  <w:shd w:val="clear" w:color="auto" w:fill="auto"/>
                                  <w:tcMar>
                                    <w:top w:w="7" w:type="dxa"/>
                                  </w:tcMar>
                                </w:tcPr>
                                <w:p w14:paraId="1D72E0AC" w14:textId="6BE844E6" w:rsidR="00D617FD" w:rsidRPr="00DD7C0C" w:rsidDel="0032395C" w:rsidRDefault="00D617FD" w:rsidP="0009457F">
                                  <w:pPr>
                                    <w:widowControl w:val="0"/>
                                    <w:rPr>
                                      <w:del w:id="5258" w:author="Nasser Mustafa [2]" w:date="2018-09-19T08:12:00Z"/>
                                      <w:rFonts w:eastAsia="Calibri"/>
                                      <w:sz w:val="16"/>
                                      <w:szCs w:val="16"/>
                                    </w:rPr>
                                  </w:pPr>
                                </w:p>
                              </w:tc>
                              <w:tc>
                                <w:tcPr>
                                  <w:tcW w:w="2102" w:type="dxa"/>
                                  <w:gridSpan w:val="4"/>
                                  <w:vMerge/>
                                  <w:shd w:val="clear" w:color="auto" w:fill="auto"/>
                                  <w:tcMar>
                                    <w:top w:w="7" w:type="dxa"/>
                                  </w:tcMar>
                                </w:tcPr>
                                <w:p w14:paraId="5B21E9C5" w14:textId="48A8138E" w:rsidR="00D617FD" w:rsidRPr="00DD7C0C" w:rsidDel="0032395C" w:rsidRDefault="00D617FD" w:rsidP="0009457F">
                                  <w:pPr>
                                    <w:widowControl w:val="0"/>
                                    <w:rPr>
                                      <w:del w:id="5259" w:author="Nasser Mustafa [2]" w:date="2018-09-19T08:12:00Z"/>
                                      <w:rFonts w:eastAsia="Calibri"/>
                                      <w:iCs/>
                                      <w:sz w:val="16"/>
                                      <w:szCs w:val="16"/>
                                    </w:rPr>
                                  </w:pPr>
                                </w:p>
                              </w:tc>
                              <w:tc>
                                <w:tcPr>
                                  <w:tcW w:w="1701" w:type="dxa"/>
                                  <w:gridSpan w:val="4"/>
                                  <w:vMerge/>
                                  <w:shd w:val="clear" w:color="auto" w:fill="auto"/>
                                  <w:tcMar>
                                    <w:top w:w="7" w:type="dxa"/>
                                  </w:tcMar>
                                </w:tcPr>
                                <w:p w14:paraId="3F1208C0" w14:textId="73030CEB" w:rsidR="00D617FD" w:rsidRPr="00DD7C0C" w:rsidDel="0032395C" w:rsidRDefault="00D617FD" w:rsidP="0009457F">
                                  <w:pPr>
                                    <w:widowControl w:val="0"/>
                                    <w:rPr>
                                      <w:del w:id="5260" w:author="Nasser Mustafa [2]" w:date="2018-09-19T08:12:00Z"/>
                                      <w:rFonts w:eastAsia="Calibri"/>
                                      <w:sz w:val="16"/>
                                      <w:szCs w:val="16"/>
                                    </w:rPr>
                                  </w:pPr>
                                </w:p>
                              </w:tc>
                              <w:tc>
                                <w:tcPr>
                                  <w:tcW w:w="1701" w:type="dxa"/>
                                  <w:gridSpan w:val="2"/>
                                  <w:vMerge/>
                                  <w:shd w:val="clear" w:color="auto" w:fill="auto"/>
                                  <w:tcMar>
                                    <w:top w:w="7" w:type="dxa"/>
                                  </w:tcMar>
                                </w:tcPr>
                                <w:p w14:paraId="31E693F4" w14:textId="57138782" w:rsidR="00D617FD" w:rsidRPr="00DD7C0C" w:rsidDel="0032395C" w:rsidRDefault="00D617FD" w:rsidP="0009457F">
                                  <w:pPr>
                                    <w:widowControl w:val="0"/>
                                    <w:rPr>
                                      <w:del w:id="5261" w:author="Nasser Mustafa [2]" w:date="2018-09-19T08:12:00Z"/>
                                      <w:rFonts w:eastAsia="Calibri"/>
                                      <w:sz w:val="16"/>
                                      <w:szCs w:val="16"/>
                                    </w:rPr>
                                  </w:pPr>
                                </w:p>
                              </w:tc>
                              <w:tc>
                                <w:tcPr>
                                  <w:tcW w:w="477" w:type="dxa"/>
                                  <w:vMerge/>
                                  <w:shd w:val="clear" w:color="auto" w:fill="auto"/>
                                  <w:tcMar>
                                    <w:top w:w="7" w:type="dxa"/>
                                  </w:tcMar>
                                  <w:textDirection w:val="tbRl"/>
                                </w:tcPr>
                                <w:p w14:paraId="75C6C830" w14:textId="2342750C" w:rsidR="00D617FD" w:rsidRPr="00DD7C0C" w:rsidDel="0032395C" w:rsidRDefault="00D617FD" w:rsidP="0009457F">
                                  <w:pPr>
                                    <w:widowControl w:val="0"/>
                                    <w:rPr>
                                      <w:del w:id="5262" w:author="Nasser Mustafa [2]" w:date="2018-09-19T08:12:00Z"/>
                                      <w:rFonts w:eastAsia="Calibri"/>
                                      <w:sz w:val="16"/>
                                      <w:szCs w:val="16"/>
                                    </w:rPr>
                                  </w:pPr>
                                </w:p>
                              </w:tc>
                              <w:tc>
                                <w:tcPr>
                                  <w:tcW w:w="515" w:type="dxa"/>
                                  <w:shd w:val="clear" w:color="auto" w:fill="auto"/>
                                  <w:tcMar>
                                    <w:top w:w="7" w:type="dxa"/>
                                  </w:tcMar>
                                </w:tcPr>
                                <w:p w14:paraId="65FABD64" w14:textId="479119A3" w:rsidR="00D617FD" w:rsidRPr="00DD7C0C" w:rsidDel="0032395C" w:rsidRDefault="00D617FD" w:rsidP="0009457F">
                                  <w:pPr>
                                    <w:widowControl w:val="0"/>
                                    <w:rPr>
                                      <w:del w:id="5263" w:author="Nasser Mustafa [2]" w:date="2018-09-19T08:12:00Z"/>
                                      <w:rFonts w:eastAsia="Calibri"/>
                                      <w:sz w:val="16"/>
                                      <w:szCs w:val="16"/>
                                    </w:rPr>
                                  </w:pPr>
                                  <w:del w:id="5264" w:author="Nasser Mustafa [2]" w:date="2018-09-19T08:12:00Z">
                                    <w:r w:rsidRPr="00DD7C0C" w:rsidDel="0032395C">
                                      <w:rPr>
                                        <w:rFonts w:eastAsia="Calibri"/>
                                        <w:sz w:val="16"/>
                                        <w:szCs w:val="16"/>
                                      </w:rPr>
                                      <w:delText>Derive</w:delText>
                                    </w:r>
                                  </w:del>
                                </w:p>
                                <w:p w14:paraId="5F408B27" w14:textId="2491589C" w:rsidR="00D617FD" w:rsidRPr="00DD7C0C" w:rsidDel="0032395C" w:rsidRDefault="00D617FD" w:rsidP="0009457F">
                                  <w:pPr>
                                    <w:widowControl w:val="0"/>
                                    <w:rPr>
                                      <w:del w:id="5265" w:author="Nasser Mustafa [2]" w:date="2018-09-19T08:12:00Z"/>
                                      <w:rFonts w:eastAsia="Calibri"/>
                                      <w:sz w:val="16"/>
                                      <w:szCs w:val="16"/>
                                    </w:rPr>
                                  </w:pPr>
                                  <w:del w:id="5266" w:author="Nasser Mustafa [2]" w:date="2018-09-19T08:12:00Z">
                                    <w:r w:rsidRPr="00DD7C0C" w:rsidDel="0032395C">
                                      <w:rPr>
                                        <w:rFonts w:eastAsia="Calibri"/>
                                        <w:sz w:val="16"/>
                                        <w:szCs w:val="16"/>
                                      </w:rPr>
                                      <w:delText>Refine</w:delText>
                                    </w:r>
                                  </w:del>
                                </w:p>
                              </w:tc>
                              <w:tc>
                                <w:tcPr>
                                  <w:tcW w:w="228" w:type="dxa"/>
                                  <w:vMerge/>
                                  <w:shd w:val="clear" w:color="auto" w:fill="auto"/>
                                  <w:tcMar>
                                    <w:top w:w="7" w:type="dxa"/>
                                  </w:tcMar>
                                </w:tcPr>
                                <w:p w14:paraId="4A27519A" w14:textId="77011CB4" w:rsidR="00D617FD" w:rsidRPr="00DD7C0C" w:rsidDel="0032395C" w:rsidRDefault="00D617FD" w:rsidP="0009457F">
                                  <w:pPr>
                                    <w:widowControl w:val="0"/>
                                    <w:rPr>
                                      <w:del w:id="5267" w:author="Nasser Mustafa [2]" w:date="2018-09-19T08:12:00Z"/>
                                      <w:rFonts w:eastAsia="Calibri"/>
                                      <w:sz w:val="16"/>
                                      <w:szCs w:val="16"/>
                                    </w:rPr>
                                  </w:pPr>
                                </w:p>
                              </w:tc>
                              <w:tc>
                                <w:tcPr>
                                  <w:tcW w:w="1189" w:type="dxa"/>
                                  <w:vMerge/>
                                  <w:shd w:val="clear" w:color="auto" w:fill="auto"/>
                                  <w:tcMar>
                                    <w:top w:w="7" w:type="dxa"/>
                                  </w:tcMar>
                                </w:tcPr>
                                <w:p w14:paraId="61725324" w14:textId="00B722E6" w:rsidR="00D617FD" w:rsidRPr="00DD7C0C" w:rsidDel="0032395C" w:rsidRDefault="00D617FD" w:rsidP="0009457F">
                                  <w:pPr>
                                    <w:widowControl w:val="0"/>
                                    <w:rPr>
                                      <w:del w:id="5268" w:author="Nasser Mustafa [2]" w:date="2018-09-19T08:12:00Z"/>
                                      <w:rFonts w:eastAsia="Calibri"/>
                                      <w:sz w:val="16"/>
                                      <w:szCs w:val="16"/>
                                    </w:rPr>
                                  </w:pPr>
                                </w:p>
                              </w:tc>
                              <w:tc>
                                <w:tcPr>
                                  <w:tcW w:w="284" w:type="dxa"/>
                                  <w:vMerge/>
                                  <w:shd w:val="clear" w:color="auto" w:fill="auto"/>
                                  <w:textDirection w:val="tbRl"/>
                                </w:tcPr>
                                <w:p w14:paraId="79EC6FE1" w14:textId="0CC28EA0" w:rsidR="00D617FD" w:rsidRPr="00DD7C0C" w:rsidDel="0032395C" w:rsidRDefault="00D617FD" w:rsidP="0009457F">
                                  <w:pPr>
                                    <w:widowControl w:val="0"/>
                                    <w:rPr>
                                      <w:del w:id="5269" w:author="Nasser Mustafa [2]" w:date="2018-09-19T08:12:00Z"/>
                                      <w:rFonts w:eastAsia="Calibri"/>
                                      <w:sz w:val="16"/>
                                      <w:szCs w:val="16"/>
                                    </w:rPr>
                                  </w:pPr>
                                </w:p>
                              </w:tc>
                              <w:tc>
                                <w:tcPr>
                                  <w:tcW w:w="369" w:type="dxa"/>
                                  <w:vMerge/>
                                  <w:shd w:val="clear" w:color="auto" w:fill="auto"/>
                                </w:tcPr>
                                <w:p w14:paraId="7E8D08D7" w14:textId="1EE64507" w:rsidR="00D617FD" w:rsidRPr="00DD7C0C" w:rsidDel="0032395C" w:rsidRDefault="00D617FD" w:rsidP="0009457F">
                                  <w:pPr>
                                    <w:widowControl w:val="0"/>
                                    <w:rPr>
                                      <w:del w:id="5270" w:author="Nasser Mustafa [2]" w:date="2018-09-19T08:12:00Z"/>
                                      <w:rFonts w:eastAsia="Calibri"/>
                                      <w:sz w:val="16"/>
                                      <w:szCs w:val="16"/>
                                    </w:rPr>
                                  </w:pPr>
                                </w:p>
                              </w:tc>
                            </w:tr>
                            <w:tr w:rsidR="00D617FD" w:rsidRPr="00DD7C0C" w:rsidDel="0032395C" w14:paraId="057EAFCF" w14:textId="26A08378" w:rsidTr="0009457F">
                              <w:trPr>
                                <w:cantSplit/>
                                <w:trHeight w:val="1012"/>
                                <w:jc w:val="center"/>
                                <w:del w:id="5271" w:author="Nasser Mustafa [2]" w:date="2018-09-19T08:12:00Z"/>
                              </w:trPr>
                              <w:tc>
                                <w:tcPr>
                                  <w:tcW w:w="540" w:type="dxa"/>
                                  <w:shd w:val="clear" w:color="auto" w:fill="auto"/>
                                  <w:tcMar>
                                    <w:top w:w="7" w:type="dxa"/>
                                  </w:tcMar>
                                </w:tcPr>
                                <w:p w14:paraId="22C45C1B" w14:textId="3403BAE7" w:rsidR="00D617FD" w:rsidRPr="00DD7C0C" w:rsidDel="0032395C" w:rsidRDefault="00D617FD" w:rsidP="006A58FF">
                                  <w:pPr>
                                    <w:widowControl w:val="0"/>
                                    <w:rPr>
                                      <w:del w:id="5272" w:author="Nasser Mustafa [2]" w:date="2018-09-19T08:12:00Z"/>
                                      <w:rFonts w:eastAsia="Calibri"/>
                                      <w:sz w:val="16"/>
                                      <w:szCs w:val="16"/>
                                    </w:rPr>
                                  </w:pPr>
                                  <w:del w:id="5273"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"_ENREF_29" \o "Gotel, 1995 #237" </w:delInstrText>
                                    </w:r>
                                    <w:r w:rsidDel="0032395C">
                                      <w:fldChar w:fldCharType="separate"/>
                                    </w:r>
                                    <w:r w:rsidDel="0032395C">
                                      <w:rPr>
                                        <w:rFonts w:eastAsia="Calibri"/>
                                        <w:noProof/>
                                        <w:sz w:val="16"/>
                                        <w:szCs w:val="16"/>
                                      </w:rPr>
                                      <w:delText>29</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620E3E64" w14:textId="0E2609AF" w:rsidR="00D617FD" w:rsidRPr="00DD7C0C" w:rsidDel="0032395C" w:rsidRDefault="00D617FD" w:rsidP="0009457F">
                                  <w:pPr>
                                    <w:widowControl w:val="0"/>
                                    <w:rPr>
                                      <w:del w:id="5274" w:author="Nasser Mustafa [2]" w:date="2018-09-19T08:12:00Z"/>
                                      <w:rFonts w:eastAsia="Calibri"/>
                                      <w:sz w:val="16"/>
                                      <w:szCs w:val="16"/>
                                    </w:rPr>
                                  </w:pPr>
                                </w:p>
                              </w:tc>
                              <w:tc>
                                <w:tcPr>
                                  <w:tcW w:w="1701" w:type="dxa"/>
                                  <w:gridSpan w:val="4"/>
                                  <w:shd w:val="clear" w:color="auto" w:fill="auto"/>
                                  <w:tcMar>
                                    <w:top w:w="7" w:type="dxa"/>
                                  </w:tcMar>
                                </w:tcPr>
                                <w:p w14:paraId="577C6036" w14:textId="2A5E064E" w:rsidR="00D617FD" w:rsidRPr="00DD7C0C" w:rsidDel="0032395C" w:rsidRDefault="00D617FD" w:rsidP="0009457F">
                                  <w:pPr>
                                    <w:widowControl w:val="0"/>
                                    <w:rPr>
                                      <w:del w:id="5275" w:author="Nasser Mustafa [2]" w:date="2018-09-19T08:12:00Z"/>
                                      <w:rFonts w:eastAsia="Calibri"/>
                                      <w:sz w:val="16"/>
                                      <w:szCs w:val="16"/>
                                    </w:rPr>
                                  </w:pPr>
                                  <w:del w:id="5276" w:author="Nasser Mustafa [2]" w:date="2018-09-19T08:12:00Z">
                                    <w:r w:rsidRPr="00DD7C0C" w:rsidDel="0032395C">
                                      <w:rPr>
                                        <w:rFonts w:eastAsia="Calibri"/>
                                        <w:iCs/>
                                        <w:sz w:val="16"/>
                                        <w:szCs w:val="16"/>
                                      </w:rPr>
                                      <w:delText>Developmental</w:delText>
                                    </w:r>
                                  </w:del>
                                </w:p>
                              </w:tc>
                              <w:tc>
                                <w:tcPr>
                                  <w:tcW w:w="1701" w:type="dxa"/>
                                  <w:gridSpan w:val="2"/>
                                  <w:shd w:val="clear" w:color="auto" w:fill="auto"/>
                                  <w:tcMar>
                                    <w:top w:w="7" w:type="dxa"/>
                                  </w:tcMar>
                                </w:tcPr>
                                <w:p w14:paraId="5983E84F" w14:textId="7424AC2F" w:rsidR="00D617FD" w:rsidRPr="00DD7C0C" w:rsidDel="0032395C" w:rsidRDefault="00D617FD" w:rsidP="0009457F">
                                  <w:pPr>
                                    <w:widowControl w:val="0"/>
                                    <w:rPr>
                                      <w:del w:id="5277" w:author="Nasser Mustafa [2]" w:date="2018-09-19T08:12:00Z"/>
                                      <w:rFonts w:eastAsia="Calibri"/>
                                      <w:sz w:val="16"/>
                                      <w:szCs w:val="16"/>
                                    </w:rPr>
                                  </w:pPr>
                                  <w:del w:id="5278" w:author="Nasser Mustafa [2]" w:date="2018-09-19T08:12:00Z">
                                    <w:r w:rsidRPr="00DD7C0C" w:rsidDel="0032395C">
                                      <w:rPr>
                                        <w:rFonts w:eastAsia="Calibri"/>
                                        <w:sz w:val="16"/>
                                        <w:szCs w:val="16"/>
                                      </w:rPr>
                                      <w:delText>Temporal</w:delText>
                                    </w:r>
                                  </w:del>
                                </w:p>
                                <w:p w14:paraId="3473FFBB" w14:textId="3DEE7CB6" w:rsidR="00D617FD" w:rsidRPr="00DD7C0C" w:rsidDel="0032395C" w:rsidRDefault="00D617FD" w:rsidP="0009457F">
                                  <w:pPr>
                                    <w:widowControl w:val="0"/>
                                    <w:rPr>
                                      <w:del w:id="5279" w:author="Nasser Mustafa [2]" w:date="2018-09-19T08:12:00Z"/>
                                      <w:rFonts w:eastAsia="Calibri"/>
                                      <w:sz w:val="16"/>
                                      <w:szCs w:val="16"/>
                                    </w:rPr>
                                  </w:pPr>
                                </w:p>
                              </w:tc>
                              <w:tc>
                                <w:tcPr>
                                  <w:tcW w:w="477" w:type="dxa"/>
                                  <w:shd w:val="clear" w:color="auto" w:fill="auto"/>
                                  <w:tcMar>
                                    <w:top w:w="7" w:type="dxa"/>
                                  </w:tcMar>
                                  <w:textDirection w:val="tbRl"/>
                                </w:tcPr>
                                <w:p w14:paraId="61268B63" w14:textId="013332DB" w:rsidR="00D617FD" w:rsidRPr="00DD7C0C" w:rsidDel="0032395C" w:rsidRDefault="00D617FD" w:rsidP="0009457F">
                                  <w:pPr>
                                    <w:widowControl w:val="0"/>
                                    <w:rPr>
                                      <w:del w:id="5280" w:author="Nasser Mustafa [2]" w:date="2018-09-19T08:12:00Z"/>
                                      <w:rFonts w:eastAsia="Calibri"/>
                                      <w:sz w:val="16"/>
                                      <w:szCs w:val="16"/>
                                    </w:rPr>
                                  </w:pPr>
                                  <w:del w:id="5281" w:author="Nasser Mustafa [2]" w:date="2018-09-19T08:12:00Z">
                                    <w:r w:rsidRPr="00DD7C0C" w:rsidDel="0032395C">
                                      <w:rPr>
                                        <w:rFonts w:eastAsia="Calibri"/>
                                        <w:sz w:val="16"/>
                                        <w:szCs w:val="16"/>
                                      </w:rPr>
                                      <w:delText>Containment</w:delText>
                                    </w:r>
                                  </w:del>
                                </w:p>
                                <w:p w14:paraId="1EBE48BB" w14:textId="24329BC8" w:rsidR="00D617FD" w:rsidRPr="00DD7C0C" w:rsidDel="0032395C" w:rsidRDefault="00D617FD" w:rsidP="0009457F">
                                  <w:pPr>
                                    <w:widowControl w:val="0"/>
                                    <w:rPr>
                                      <w:del w:id="5282" w:author="Nasser Mustafa [2]" w:date="2018-09-19T08:12:00Z"/>
                                      <w:rFonts w:eastAsia="Calibri"/>
                                      <w:sz w:val="16"/>
                                      <w:szCs w:val="16"/>
                                    </w:rPr>
                                  </w:pPr>
                                </w:p>
                              </w:tc>
                              <w:tc>
                                <w:tcPr>
                                  <w:tcW w:w="515" w:type="dxa"/>
                                  <w:shd w:val="clear" w:color="auto" w:fill="auto"/>
                                  <w:tcMar>
                                    <w:top w:w="7" w:type="dxa"/>
                                  </w:tcMar>
                                </w:tcPr>
                                <w:p w14:paraId="04F8F9C4" w14:textId="448EFF2E" w:rsidR="00D617FD" w:rsidRPr="00DD7C0C" w:rsidDel="0032395C" w:rsidRDefault="00D617FD" w:rsidP="0009457F">
                                  <w:pPr>
                                    <w:widowControl w:val="0"/>
                                    <w:rPr>
                                      <w:del w:id="5283" w:author="Nasser Mustafa [2]" w:date="2018-09-19T08:12:00Z"/>
                                      <w:rFonts w:eastAsia="Calibri"/>
                                      <w:sz w:val="16"/>
                                      <w:szCs w:val="16"/>
                                    </w:rPr>
                                  </w:pPr>
                                </w:p>
                              </w:tc>
                              <w:tc>
                                <w:tcPr>
                                  <w:tcW w:w="228" w:type="dxa"/>
                                  <w:shd w:val="clear" w:color="auto" w:fill="auto"/>
                                  <w:tcMar>
                                    <w:top w:w="7" w:type="dxa"/>
                                  </w:tcMar>
                                  <w:textDirection w:val="tbRl"/>
                                </w:tcPr>
                                <w:p w14:paraId="5E9280C9" w14:textId="3CE05D8B" w:rsidR="00D617FD" w:rsidRPr="00DD7C0C" w:rsidDel="0032395C" w:rsidRDefault="00D617FD" w:rsidP="0009457F">
                                  <w:pPr>
                                    <w:widowControl w:val="0"/>
                                    <w:rPr>
                                      <w:del w:id="5284" w:author="Nasser Mustafa [2]" w:date="2018-09-19T08:12:00Z"/>
                                      <w:rFonts w:eastAsia="Calibri"/>
                                      <w:sz w:val="16"/>
                                      <w:szCs w:val="16"/>
                                    </w:rPr>
                                  </w:pPr>
                                  <w:del w:id="5285" w:author="Nasser Mustafa [2]" w:date="2018-09-19T08:12:00Z">
                                    <w:r w:rsidRPr="00DD7C0C" w:rsidDel="0032395C">
                                      <w:rPr>
                                        <w:rFonts w:eastAsia="Calibri"/>
                                        <w:sz w:val="16"/>
                                        <w:szCs w:val="16"/>
                                      </w:rPr>
                                      <w:delText>Adopt</w:delText>
                                    </w:r>
                                  </w:del>
                                </w:p>
                              </w:tc>
                              <w:tc>
                                <w:tcPr>
                                  <w:tcW w:w="1189" w:type="dxa"/>
                                  <w:shd w:val="clear" w:color="auto" w:fill="auto"/>
                                  <w:tcMar>
                                    <w:top w:w="7" w:type="dxa"/>
                                  </w:tcMar>
                                </w:tcPr>
                                <w:p w14:paraId="35637BC8" w14:textId="067166C8" w:rsidR="00D617FD" w:rsidRPr="00DD7C0C" w:rsidDel="0032395C" w:rsidRDefault="00D617FD" w:rsidP="0009457F">
                                  <w:pPr>
                                    <w:widowControl w:val="0"/>
                                    <w:rPr>
                                      <w:del w:id="5286" w:author="Nasser Mustafa [2]" w:date="2018-09-19T08:12:00Z"/>
                                      <w:rFonts w:eastAsia="Calibri"/>
                                      <w:sz w:val="16"/>
                                      <w:szCs w:val="16"/>
                                    </w:rPr>
                                  </w:pPr>
                                </w:p>
                              </w:tc>
                              <w:tc>
                                <w:tcPr>
                                  <w:tcW w:w="284" w:type="dxa"/>
                                  <w:shd w:val="clear" w:color="auto" w:fill="auto"/>
                                  <w:textDirection w:val="tbRl"/>
                                </w:tcPr>
                                <w:p w14:paraId="44907C8D" w14:textId="4780AC7F" w:rsidR="00D617FD" w:rsidRPr="00DD7C0C" w:rsidDel="0032395C" w:rsidRDefault="00D617FD" w:rsidP="0009457F">
                                  <w:pPr>
                                    <w:widowControl w:val="0"/>
                                    <w:rPr>
                                      <w:del w:id="5287" w:author="Nasser Mustafa [2]" w:date="2018-09-19T08:12:00Z"/>
                                      <w:rFonts w:eastAsia="Calibri"/>
                                      <w:sz w:val="16"/>
                                      <w:szCs w:val="16"/>
                                    </w:rPr>
                                  </w:pPr>
                                </w:p>
                              </w:tc>
                              <w:tc>
                                <w:tcPr>
                                  <w:tcW w:w="369" w:type="dxa"/>
                                  <w:shd w:val="clear" w:color="auto" w:fill="auto"/>
                                </w:tcPr>
                                <w:p w14:paraId="7606FF57" w14:textId="2E665390" w:rsidR="00D617FD" w:rsidRPr="00DD7C0C" w:rsidDel="0032395C" w:rsidRDefault="00D617FD" w:rsidP="0009457F">
                                  <w:pPr>
                                    <w:widowControl w:val="0"/>
                                    <w:rPr>
                                      <w:del w:id="5288" w:author="Nasser Mustafa [2]" w:date="2018-09-19T08:12:00Z"/>
                                      <w:rFonts w:eastAsia="Calibri"/>
                                      <w:sz w:val="16"/>
                                      <w:szCs w:val="16"/>
                                    </w:rPr>
                                  </w:pPr>
                                </w:p>
                              </w:tc>
                            </w:tr>
                            <w:tr w:rsidR="00D617FD" w:rsidRPr="00DD7C0C" w:rsidDel="0032395C" w14:paraId="12905EF9" w14:textId="24C5C0F1" w:rsidTr="0009457F">
                              <w:trPr>
                                <w:cantSplit/>
                                <w:trHeight w:val="176"/>
                                <w:jc w:val="center"/>
                                <w:del w:id="5289" w:author="Nasser Mustafa [2]" w:date="2018-09-19T08:12:00Z"/>
                              </w:trPr>
                              <w:tc>
                                <w:tcPr>
                                  <w:tcW w:w="540" w:type="dxa"/>
                                  <w:shd w:val="clear" w:color="auto" w:fill="auto"/>
                                  <w:tcMar>
                                    <w:top w:w="7" w:type="dxa"/>
                                  </w:tcMar>
                                </w:tcPr>
                                <w:p w14:paraId="682B4DC5" w14:textId="106DCFEE" w:rsidR="00D617FD" w:rsidRPr="00DD7C0C" w:rsidDel="0032395C" w:rsidRDefault="00D617FD" w:rsidP="006A58FF">
                                  <w:pPr>
                                    <w:widowControl w:val="0"/>
                                    <w:rPr>
                                      <w:del w:id="5290" w:author="Nasser Mustafa [2]" w:date="2018-09-19T08:12:00Z"/>
                                      <w:rFonts w:eastAsia="Calibri"/>
                                      <w:sz w:val="16"/>
                                      <w:szCs w:val="16"/>
                                    </w:rPr>
                                  </w:pPr>
                                  <w:del w:id="5291"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&lt;EndNote&gt;&lt;Cite&gt;&lt;Author&gt;Constantopoulos P&lt;/Author&gt;&lt;Year&gt;1993&lt;/Year&gt;&lt;RecNum&gt;238&lt;/RecNum&gt;&lt;DisplayText&gt;[31]&lt;/DisplayText&gt;&lt;record&gt;&lt;rec-number&gt;238&lt;/rec-number&gt;&lt;foreign-keys&gt;&lt;key app="EN" db-id="rxfad95wgs5d2dexxekxwt2katzr52wtwdxz" timestamp="0"&gt;238&lt;/key&gt;&lt;/foreign-keys&gt;&lt;ref-type name="Journal Article"&gt;17&lt;/ref-type&gt;&lt;contributors&gt;&lt;authors&gt;&lt;author&gt;Constantopoulos P, Jarke M, Mylopoulos Y, Vassiliou Y, &amp;quot;&lt;/author&gt;&lt;/authors&gt;&lt;/contributors&gt;&lt;titles&gt;&lt;title&gt;The Software Information Base: A Server for Reuse&lt;/title&gt;&lt;secondary-title&gt;The International Journal on Very Large Data Bases&lt;/secondary-title&gt;&lt;short-title&gt;VLDB&lt;/short-title&gt;&lt;/titles&gt;&lt;pages&gt;1-43&lt;/pages&gt;&lt;volume&gt;4&lt;/volume&gt;&lt;number&gt;1&lt;/number&gt;&lt;dates&gt;&lt;year&gt;1993&lt;/year&gt;&lt;/dates&gt;&lt;urls&gt;&lt;/urls&gt;&lt;electronic-resource-num&gt;10.1007/BF01232471&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"_ENREF_31" \o "Constantopoulos P, 1993 #238" </w:delInstrText>
                                    </w:r>
                                    <w:r w:rsidDel="0032395C">
                                      <w:fldChar w:fldCharType="separate"/>
                                    </w:r>
                                    <w:r w:rsidDel="0032395C">
                                      <w:rPr>
                                        <w:rFonts w:eastAsia="Calibri"/>
                                        <w:noProof/>
                                        <w:sz w:val="16"/>
                                        <w:szCs w:val="16"/>
                                      </w:rPr>
                                      <w:delText>31</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605379E6" w14:textId="5FCE8B04" w:rsidR="00D617FD" w:rsidRPr="00DD7C0C" w:rsidDel="0032395C" w:rsidRDefault="00D617FD" w:rsidP="0009457F">
                                  <w:pPr>
                                    <w:widowControl w:val="0"/>
                                    <w:rPr>
                                      <w:del w:id="5292" w:author="Nasser Mustafa [2]" w:date="2018-09-19T08:12:00Z"/>
                                      <w:rFonts w:eastAsia="Calibri"/>
                                      <w:iCs/>
                                      <w:sz w:val="16"/>
                                      <w:szCs w:val="16"/>
                                    </w:rPr>
                                  </w:pPr>
                                </w:p>
                              </w:tc>
                              <w:tc>
                                <w:tcPr>
                                  <w:tcW w:w="1701" w:type="dxa"/>
                                  <w:gridSpan w:val="4"/>
                                  <w:shd w:val="clear" w:color="auto" w:fill="auto"/>
                                  <w:tcMar>
                                    <w:top w:w="7" w:type="dxa"/>
                                  </w:tcMar>
                                </w:tcPr>
                                <w:p w14:paraId="7D7845A4" w14:textId="5B5ADBF3" w:rsidR="00D617FD" w:rsidRPr="00DD7C0C" w:rsidDel="0032395C" w:rsidRDefault="00D617FD" w:rsidP="0009457F">
                                  <w:pPr>
                                    <w:widowControl w:val="0"/>
                                    <w:rPr>
                                      <w:del w:id="5293" w:author="Nasser Mustafa [2]" w:date="2018-09-19T08:12:00Z"/>
                                      <w:rFonts w:eastAsia="Calibri"/>
                                      <w:sz w:val="16"/>
                                      <w:szCs w:val="16"/>
                                    </w:rPr>
                                  </w:pPr>
                                  <w:del w:id="5294" w:author="Nasser Mustafa [2]" w:date="2018-09-19T08:12:00Z">
                                    <w:r w:rsidRPr="00DD7C0C" w:rsidDel="0032395C">
                                      <w:rPr>
                                        <w:rFonts w:eastAsia="Calibri"/>
                                        <w:iCs/>
                                        <w:sz w:val="16"/>
                                        <w:szCs w:val="16"/>
                                      </w:rPr>
                                      <w:delText>Correspondence</w:delText>
                                    </w:r>
                                  </w:del>
                                </w:p>
                              </w:tc>
                              <w:tc>
                                <w:tcPr>
                                  <w:tcW w:w="1701" w:type="dxa"/>
                                  <w:gridSpan w:val="2"/>
                                  <w:shd w:val="clear" w:color="auto" w:fill="auto"/>
                                  <w:tcMar>
                                    <w:top w:w="7" w:type="dxa"/>
                                  </w:tcMar>
                                </w:tcPr>
                                <w:p w14:paraId="0A14A3A9" w14:textId="47B4D045" w:rsidR="00D617FD" w:rsidRPr="00DD7C0C" w:rsidDel="0032395C" w:rsidRDefault="00D617FD" w:rsidP="0009457F">
                                  <w:pPr>
                                    <w:widowControl w:val="0"/>
                                    <w:rPr>
                                      <w:del w:id="5295" w:author="Nasser Mustafa [2]" w:date="2018-09-19T08:12:00Z"/>
                                      <w:rFonts w:eastAsia="Calibri"/>
                                      <w:sz w:val="16"/>
                                      <w:szCs w:val="16"/>
                                    </w:rPr>
                                  </w:pPr>
                                </w:p>
                              </w:tc>
                              <w:tc>
                                <w:tcPr>
                                  <w:tcW w:w="477" w:type="dxa"/>
                                  <w:shd w:val="clear" w:color="auto" w:fill="auto"/>
                                  <w:tcMar>
                                    <w:top w:w="7" w:type="dxa"/>
                                  </w:tcMar>
                                </w:tcPr>
                                <w:p w14:paraId="54D74044" w14:textId="7EA6BC7B" w:rsidR="00D617FD" w:rsidRPr="00DD7C0C" w:rsidDel="0032395C" w:rsidRDefault="00D617FD" w:rsidP="0009457F">
                                  <w:pPr>
                                    <w:widowControl w:val="0"/>
                                    <w:rPr>
                                      <w:del w:id="5296" w:author="Nasser Mustafa [2]" w:date="2018-09-19T08:12:00Z"/>
                                      <w:rFonts w:eastAsia="Calibri"/>
                                      <w:sz w:val="16"/>
                                      <w:szCs w:val="16"/>
                                    </w:rPr>
                                  </w:pPr>
                                </w:p>
                              </w:tc>
                              <w:tc>
                                <w:tcPr>
                                  <w:tcW w:w="515" w:type="dxa"/>
                                  <w:shd w:val="clear" w:color="auto" w:fill="auto"/>
                                  <w:tcMar>
                                    <w:top w:w="7" w:type="dxa"/>
                                  </w:tcMar>
                                </w:tcPr>
                                <w:p w14:paraId="60C9618B" w14:textId="5D99BD95" w:rsidR="00D617FD" w:rsidRPr="00DD7C0C" w:rsidDel="0032395C" w:rsidRDefault="00D617FD" w:rsidP="0009457F">
                                  <w:pPr>
                                    <w:widowControl w:val="0"/>
                                    <w:rPr>
                                      <w:del w:id="5297" w:author="Nasser Mustafa [2]" w:date="2018-09-19T08:12:00Z"/>
                                      <w:rFonts w:eastAsia="Calibri"/>
                                      <w:sz w:val="16"/>
                                      <w:szCs w:val="16"/>
                                    </w:rPr>
                                  </w:pPr>
                                </w:p>
                              </w:tc>
                              <w:tc>
                                <w:tcPr>
                                  <w:tcW w:w="228" w:type="dxa"/>
                                  <w:shd w:val="clear" w:color="auto" w:fill="auto"/>
                                  <w:tcMar>
                                    <w:top w:w="7" w:type="dxa"/>
                                  </w:tcMar>
                                </w:tcPr>
                                <w:p w14:paraId="28B00077" w14:textId="6E0AE38E" w:rsidR="00D617FD" w:rsidRPr="00DD7C0C" w:rsidDel="0032395C" w:rsidRDefault="00D617FD" w:rsidP="0009457F">
                                  <w:pPr>
                                    <w:widowControl w:val="0"/>
                                    <w:rPr>
                                      <w:del w:id="5298" w:author="Nasser Mustafa [2]" w:date="2018-09-19T08:12:00Z"/>
                                      <w:rFonts w:eastAsia="Calibri"/>
                                      <w:sz w:val="16"/>
                                      <w:szCs w:val="16"/>
                                    </w:rPr>
                                  </w:pPr>
                                </w:p>
                              </w:tc>
                              <w:tc>
                                <w:tcPr>
                                  <w:tcW w:w="1189" w:type="dxa"/>
                                  <w:shd w:val="clear" w:color="auto" w:fill="auto"/>
                                  <w:tcMar>
                                    <w:top w:w="7" w:type="dxa"/>
                                  </w:tcMar>
                                </w:tcPr>
                                <w:p w14:paraId="030EAF73" w14:textId="32C8A40A" w:rsidR="00D617FD" w:rsidRPr="00DD7C0C" w:rsidDel="0032395C" w:rsidRDefault="00D617FD" w:rsidP="0009457F">
                                  <w:pPr>
                                    <w:widowControl w:val="0"/>
                                    <w:rPr>
                                      <w:del w:id="5299" w:author="Nasser Mustafa [2]" w:date="2018-09-19T08:12:00Z"/>
                                      <w:rFonts w:eastAsia="Calibri"/>
                                      <w:sz w:val="16"/>
                                      <w:szCs w:val="16"/>
                                    </w:rPr>
                                  </w:pPr>
                                </w:p>
                              </w:tc>
                              <w:tc>
                                <w:tcPr>
                                  <w:tcW w:w="284" w:type="dxa"/>
                                  <w:shd w:val="clear" w:color="auto" w:fill="auto"/>
                                  <w:textDirection w:val="tbRl"/>
                                </w:tcPr>
                                <w:p w14:paraId="656D7690" w14:textId="5649EB5F" w:rsidR="00D617FD" w:rsidRPr="00DD7C0C" w:rsidDel="0032395C" w:rsidRDefault="00D617FD" w:rsidP="0009457F">
                                  <w:pPr>
                                    <w:widowControl w:val="0"/>
                                    <w:rPr>
                                      <w:del w:id="5300" w:author="Nasser Mustafa [2]" w:date="2018-09-19T08:12:00Z"/>
                                      <w:rFonts w:eastAsia="Calibri"/>
                                      <w:sz w:val="16"/>
                                      <w:szCs w:val="16"/>
                                    </w:rPr>
                                  </w:pPr>
                                </w:p>
                              </w:tc>
                              <w:tc>
                                <w:tcPr>
                                  <w:tcW w:w="369" w:type="dxa"/>
                                  <w:shd w:val="clear" w:color="auto" w:fill="auto"/>
                                </w:tcPr>
                                <w:p w14:paraId="336A5D77" w14:textId="6CD7903F" w:rsidR="00D617FD" w:rsidRPr="00DD7C0C" w:rsidDel="0032395C" w:rsidRDefault="00D617FD" w:rsidP="0009457F">
                                  <w:pPr>
                                    <w:widowControl w:val="0"/>
                                    <w:rPr>
                                      <w:del w:id="5301" w:author="Nasser Mustafa [2]" w:date="2018-09-19T08:12:00Z"/>
                                      <w:rFonts w:eastAsia="Calibri"/>
                                      <w:sz w:val="16"/>
                                      <w:szCs w:val="16"/>
                                    </w:rPr>
                                  </w:pPr>
                                </w:p>
                              </w:tc>
                            </w:tr>
                            <w:tr w:rsidR="00D617FD" w:rsidRPr="00DD7C0C" w:rsidDel="0032395C" w14:paraId="4ABD7D93" w14:textId="7281B3D7" w:rsidTr="0009457F">
                              <w:trPr>
                                <w:cantSplit/>
                                <w:trHeight w:val="156"/>
                                <w:jc w:val="center"/>
                                <w:del w:id="5302" w:author="Nasser Mustafa [2]" w:date="2018-09-19T08:12:00Z"/>
                              </w:trPr>
                              <w:tc>
                                <w:tcPr>
                                  <w:tcW w:w="540" w:type="dxa"/>
                                  <w:shd w:val="clear" w:color="auto" w:fill="auto"/>
                                  <w:tcMar>
                                    <w:top w:w="7" w:type="dxa"/>
                                  </w:tcMar>
                                </w:tcPr>
                                <w:p w14:paraId="47982789" w14:textId="46D0DD7C" w:rsidR="00D617FD" w:rsidRPr="00DD7C0C" w:rsidDel="0032395C" w:rsidRDefault="00D617FD" w:rsidP="006A58FF">
                                  <w:pPr>
                                    <w:widowControl w:val="0"/>
                                    <w:rPr>
                                      <w:del w:id="5303" w:author="Nasser Mustafa [2]" w:date="2018-09-19T08:12:00Z"/>
                                      <w:rFonts w:eastAsia="Calibri"/>
                                      <w:sz w:val="16"/>
                                      <w:szCs w:val="16"/>
                                    </w:rPr>
                                  </w:pPr>
                                  <w:del w:id="5304"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&lt;EndNote&gt;&lt;Cite&gt;&lt;Author&gt;Letelier&lt;/Author&gt;&lt;Year&gt;2002&lt;/Year&gt;&lt;RecNum&gt;227&lt;/RecNum&gt;&lt;DisplayText&gt;[32]&lt;/DisplayText&gt;&lt;record&gt;&lt;rec-number&gt;227&lt;/rec-number&gt;&lt;foreign-keys&gt;&lt;key app="EN" db-id="rxfad95wgs5d2dexxekxwt2katzr52wtwdxz" timestamp="0"&gt;227&lt;/key&gt;&lt;/foreign-keys&gt;&lt;ref-type name="Conference Proceedings"&gt;10&lt;/ref-type&gt;&lt;contributors&gt;&lt;authors&gt;&lt;author&gt;Patricio Letelier&lt;/author&gt;&lt;/authors&gt;&lt;/contributors&gt;&lt;titles&gt;&lt;title&gt;A Framework for Requirements Traceability in UML-based Projects&lt;/title&gt;&lt;secondary-title&gt;1st Intl. Workshop on Traceability in Emerging Forms of Softw. Eng&lt;/secondary-title&gt;&lt;/titles&gt;&lt;pages&gt;32-41&lt;/pages&gt;&lt;dates&gt;&lt;year&gt;2002&lt;/year&gt;&lt;/dates&gt;&lt;urls&gt;&lt;/urls&gt;&lt;/record&gt;&lt;/Cite&gt;&lt;/EndNote&gt;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"_ENREF_32" \o "Letelier, 2002 #227" </w:delInstrText>
                                    </w:r>
                                    <w:r w:rsidDel="0032395C">
                                      <w:fldChar w:fldCharType="separate"/>
                                    </w:r>
                                    <w:r w:rsidDel="0032395C">
                                      <w:rPr>
                                        <w:rFonts w:eastAsia="Calibri"/>
                                        <w:noProof/>
                                        <w:sz w:val="16"/>
                                        <w:szCs w:val="16"/>
                                      </w:rPr>
                                      <w:delText>32</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33318BA3" w14:textId="55CDBB68" w:rsidR="00D617FD" w:rsidRPr="00DD7C0C" w:rsidDel="0032395C" w:rsidRDefault="00D617FD" w:rsidP="0009457F">
                                  <w:pPr>
                                    <w:widowControl w:val="0"/>
                                    <w:rPr>
                                      <w:del w:id="5305" w:author="Nasser Mustafa [2]" w:date="2018-09-19T08:12:00Z"/>
                                      <w:rFonts w:eastAsia="Calibri"/>
                                      <w:iCs/>
                                      <w:sz w:val="16"/>
                                      <w:szCs w:val="16"/>
                                    </w:rPr>
                                  </w:pPr>
                                </w:p>
                              </w:tc>
                              <w:tc>
                                <w:tcPr>
                                  <w:tcW w:w="1701" w:type="dxa"/>
                                  <w:gridSpan w:val="4"/>
                                  <w:shd w:val="clear" w:color="auto" w:fill="auto"/>
                                  <w:tcMar>
                                    <w:top w:w="7" w:type="dxa"/>
                                  </w:tcMar>
                                </w:tcPr>
                                <w:p w14:paraId="0EC6B007" w14:textId="509B6B0F" w:rsidR="00D617FD" w:rsidRPr="00DD7C0C" w:rsidDel="0032395C" w:rsidRDefault="00D617FD" w:rsidP="0009457F">
                                  <w:pPr>
                                    <w:widowControl w:val="0"/>
                                    <w:rPr>
                                      <w:del w:id="5306" w:author="Nasser Mustafa [2]" w:date="2018-09-19T08:12:00Z"/>
                                      <w:rFonts w:eastAsia="Calibri"/>
                                      <w:sz w:val="16"/>
                                      <w:szCs w:val="16"/>
                                    </w:rPr>
                                  </w:pPr>
                                </w:p>
                              </w:tc>
                              <w:tc>
                                <w:tcPr>
                                  <w:tcW w:w="1701" w:type="dxa"/>
                                  <w:gridSpan w:val="2"/>
                                  <w:shd w:val="clear" w:color="auto" w:fill="auto"/>
                                  <w:tcMar>
                                    <w:top w:w="7" w:type="dxa"/>
                                  </w:tcMar>
                                </w:tcPr>
                                <w:p w14:paraId="775BBEC7" w14:textId="7566F5F6" w:rsidR="00D617FD" w:rsidRPr="00DD7C0C" w:rsidDel="0032395C" w:rsidRDefault="00D617FD" w:rsidP="0009457F">
                                  <w:pPr>
                                    <w:widowControl w:val="0"/>
                                    <w:rPr>
                                      <w:del w:id="5307" w:author="Nasser Mustafa [2]" w:date="2018-09-19T08:12:00Z"/>
                                      <w:rFonts w:eastAsia="Calibri"/>
                                      <w:sz w:val="16"/>
                                      <w:szCs w:val="16"/>
                                    </w:rPr>
                                  </w:pPr>
                                </w:p>
                              </w:tc>
                              <w:tc>
                                <w:tcPr>
                                  <w:tcW w:w="477" w:type="dxa"/>
                                  <w:shd w:val="clear" w:color="auto" w:fill="auto"/>
                                  <w:tcMar>
                                    <w:top w:w="7" w:type="dxa"/>
                                  </w:tcMar>
                                </w:tcPr>
                                <w:p w14:paraId="15B2C804" w14:textId="09F6E491" w:rsidR="00D617FD" w:rsidRPr="00DD7C0C" w:rsidDel="0032395C" w:rsidRDefault="00D617FD" w:rsidP="0009457F">
                                  <w:pPr>
                                    <w:widowControl w:val="0"/>
                                    <w:rPr>
                                      <w:del w:id="5308" w:author="Nasser Mustafa [2]" w:date="2018-09-19T08:12:00Z"/>
                                      <w:rFonts w:eastAsia="Calibri"/>
                                      <w:sz w:val="16"/>
                                      <w:szCs w:val="16"/>
                                    </w:rPr>
                                  </w:pPr>
                                </w:p>
                              </w:tc>
                              <w:tc>
                                <w:tcPr>
                                  <w:tcW w:w="515" w:type="dxa"/>
                                  <w:shd w:val="clear" w:color="auto" w:fill="auto"/>
                                  <w:tcMar>
                                    <w:top w:w="7" w:type="dxa"/>
                                  </w:tcMar>
                                </w:tcPr>
                                <w:p w14:paraId="06AFEE57" w14:textId="5FAB4E70" w:rsidR="00D617FD" w:rsidRPr="00DD7C0C" w:rsidDel="0032395C" w:rsidRDefault="00D617FD" w:rsidP="0009457F">
                                  <w:pPr>
                                    <w:widowControl w:val="0"/>
                                    <w:rPr>
                                      <w:del w:id="5309" w:author="Nasser Mustafa [2]" w:date="2018-09-19T08:12:00Z"/>
                                      <w:rFonts w:eastAsia="Calibri"/>
                                      <w:sz w:val="16"/>
                                      <w:szCs w:val="16"/>
                                    </w:rPr>
                                  </w:pPr>
                                </w:p>
                              </w:tc>
                              <w:tc>
                                <w:tcPr>
                                  <w:tcW w:w="228" w:type="dxa"/>
                                  <w:shd w:val="clear" w:color="auto" w:fill="auto"/>
                                  <w:tcMar>
                                    <w:top w:w="7" w:type="dxa"/>
                                  </w:tcMar>
                                </w:tcPr>
                                <w:p w14:paraId="26572B84" w14:textId="49ED0EA1" w:rsidR="00D617FD" w:rsidRPr="00DD7C0C" w:rsidDel="0032395C" w:rsidRDefault="00D617FD" w:rsidP="0009457F">
                                  <w:pPr>
                                    <w:widowControl w:val="0"/>
                                    <w:rPr>
                                      <w:del w:id="5310" w:author="Nasser Mustafa [2]" w:date="2018-09-19T08:12:00Z"/>
                                      <w:rFonts w:eastAsia="Calibri"/>
                                      <w:sz w:val="16"/>
                                      <w:szCs w:val="16"/>
                                    </w:rPr>
                                  </w:pPr>
                                </w:p>
                              </w:tc>
                              <w:tc>
                                <w:tcPr>
                                  <w:tcW w:w="1189" w:type="dxa"/>
                                  <w:shd w:val="clear" w:color="auto" w:fill="auto"/>
                                  <w:tcMar>
                                    <w:top w:w="7" w:type="dxa"/>
                                  </w:tcMar>
                                </w:tcPr>
                                <w:p w14:paraId="792D2B5C" w14:textId="26571E91" w:rsidR="00D617FD" w:rsidRPr="00DD7C0C" w:rsidDel="0032395C" w:rsidRDefault="00D617FD" w:rsidP="0009457F">
                                  <w:pPr>
                                    <w:widowControl w:val="0"/>
                                    <w:rPr>
                                      <w:del w:id="5311" w:author="Nasser Mustafa [2]" w:date="2018-09-19T08:12:00Z"/>
                                      <w:rFonts w:eastAsia="Calibri"/>
                                      <w:sz w:val="16"/>
                                      <w:szCs w:val="16"/>
                                    </w:rPr>
                                  </w:pPr>
                                </w:p>
                              </w:tc>
                              <w:tc>
                                <w:tcPr>
                                  <w:tcW w:w="284" w:type="dxa"/>
                                  <w:shd w:val="clear" w:color="auto" w:fill="auto"/>
                                </w:tcPr>
                                <w:p w14:paraId="54E56267" w14:textId="773C5F9D" w:rsidR="00D617FD" w:rsidRPr="00DD7C0C" w:rsidDel="0032395C" w:rsidRDefault="00D617FD" w:rsidP="0009457F">
                                  <w:pPr>
                                    <w:widowControl w:val="0"/>
                                    <w:rPr>
                                      <w:del w:id="5312" w:author="Nasser Mustafa [2]" w:date="2018-09-19T08:12:00Z"/>
                                      <w:rFonts w:eastAsia="Calibri"/>
                                      <w:b/>
                                      <w:sz w:val="16"/>
                                      <w:szCs w:val="16"/>
                                    </w:rPr>
                                  </w:pPr>
                                  <w:del w:id="5313" w:author="Nasser Mustafa [2]" w:date="2018-09-19T08:12:00Z">
                                    <w:r w:rsidRPr="00DD7C0C" w:rsidDel="0032395C">
                                      <w:rPr>
                                        <w:rFonts w:eastAsia="Calibri"/>
                                        <w:b/>
                                        <w:sz w:val="16"/>
                                        <w:szCs w:val="16"/>
                                      </w:rPr>
                                      <w:delText>X</w:delText>
                                    </w:r>
                                  </w:del>
                                </w:p>
                              </w:tc>
                              <w:tc>
                                <w:tcPr>
                                  <w:tcW w:w="369" w:type="dxa"/>
                                  <w:shd w:val="clear" w:color="auto" w:fill="auto"/>
                                </w:tcPr>
                                <w:p w14:paraId="7EFCFE87" w14:textId="622CFA0D" w:rsidR="00D617FD" w:rsidRPr="00DD7C0C" w:rsidDel="0032395C" w:rsidRDefault="00D617FD" w:rsidP="0009457F">
                                  <w:pPr>
                                    <w:widowControl w:val="0"/>
                                    <w:rPr>
                                      <w:del w:id="5314" w:author="Nasser Mustafa [2]" w:date="2018-09-19T08:12:00Z"/>
                                      <w:rFonts w:eastAsia="Calibri"/>
                                      <w:sz w:val="16"/>
                                      <w:szCs w:val="16"/>
                                    </w:rPr>
                                  </w:pPr>
                                </w:p>
                              </w:tc>
                            </w:tr>
                            <w:tr w:rsidR="00D617FD" w:rsidRPr="00DD7C0C" w:rsidDel="0032395C" w14:paraId="5166C3A5" w14:textId="7EEE2CBD" w:rsidTr="0009457F">
                              <w:trPr>
                                <w:gridAfter w:val="2"/>
                                <w:wAfter w:w="653" w:type="dxa"/>
                                <w:trHeight w:val="258"/>
                                <w:jc w:val="center"/>
                                <w:del w:id="5315" w:author="Nasser Mustafa [2]" w:date="2018-09-19T08:12:00Z"/>
                              </w:trPr>
                              <w:tc>
                                <w:tcPr>
                                  <w:tcW w:w="540" w:type="dxa"/>
                                  <w:vMerge w:val="restart"/>
                                  <w:shd w:val="clear" w:color="auto" w:fill="auto"/>
                                  <w:tcMar>
                                    <w:top w:w="7" w:type="dxa"/>
                                  </w:tcMar>
                                </w:tcPr>
                                <w:p w14:paraId="6287460B" w14:textId="42F1E46F" w:rsidR="00D617FD" w:rsidRPr="00DD7C0C" w:rsidDel="0032395C" w:rsidRDefault="00D617FD" w:rsidP="006A58FF">
                                  <w:pPr>
                                    <w:widowControl w:val="0"/>
                                    <w:rPr>
                                      <w:del w:id="5316" w:author="Nasser Mustafa [2]" w:date="2018-09-19T08:12:00Z"/>
                                      <w:rFonts w:eastAsia="Calibri"/>
                                      <w:color w:val="000000"/>
                                      <w:sz w:val="16"/>
                                      <w:szCs w:val="16"/>
                                    </w:rPr>
                                  </w:pPr>
                                  <w:del w:id="5317"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&lt;EndNote&gt;&lt;Cite&gt;&lt;Author&gt;Dick&lt;/Author&gt;&lt;Year&gt;2002&lt;/Year&gt;&lt;RecNum&gt;136&lt;/RecNum&gt;&lt;DisplayText&gt;[33]&lt;/DisplayText&gt;&lt;record&gt;&lt;rec-number&gt;136&lt;/rec-number&gt;&lt;foreign-keys&gt;&lt;key app="EN" db-id="rxfad95wgs5d2dexxekxwt2katzr52wtwdxz" timestamp="0"&gt;136&lt;/key&gt;&lt;/foreign-keys&gt;&lt;ref-type name="Conference Proceedings"&gt;10&lt;/ref-type&gt;&lt;contributors&gt;&lt;authors&gt;&lt;author&gt;Jeremy Dick&lt;/author&gt;&lt;/authors&gt;&lt;/contributors&gt;&lt;titles&gt;&lt;title&gt;Rich Traceability &lt;/title&gt;&lt;secondary-title&gt;1st International Workshop on Traceability for Emerging forms of Software Engineering &lt;/secondary-title&gt;&lt;short-title&gt;TEFSE &lt;/short-title&gt;&lt;/titles&gt;&lt;dates&gt;&lt;year&gt;2002&lt;/year&gt;&lt;/dates&gt;&lt;urls&gt;&lt;/urls&gt;&lt;/record&gt;&lt;/Cite&gt;&lt;/EndNote&gt;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"_ENREF_33" \o "Dick, 2002 #136" </w:delInstrText>
                                    </w:r>
                                    <w:r w:rsidDel="0032395C">
                                      <w:fldChar w:fldCharType="separate"/>
                                    </w:r>
                                    <w:r w:rsidDel="0032395C">
                                      <w:rPr>
                                        <w:rFonts w:eastAsia="Calibri"/>
                                        <w:noProof/>
                                        <w:color w:val="000000"/>
                                        <w:sz w:val="16"/>
                                        <w:szCs w:val="16"/>
                                      </w:rPr>
                                      <w:delText>33</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vMerge w:val="restart"/>
                                  <w:shd w:val="clear" w:color="auto" w:fill="auto"/>
                                  <w:tcMar>
                                    <w:top w:w="7" w:type="dxa"/>
                                  </w:tcMar>
                                </w:tcPr>
                                <w:p w14:paraId="7A97056F" w14:textId="54D54260" w:rsidR="00D617FD" w:rsidRPr="00DD7C0C" w:rsidDel="0032395C" w:rsidRDefault="00D617FD" w:rsidP="0009457F">
                                  <w:pPr>
                                    <w:widowControl w:val="0"/>
                                    <w:rPr>
                                      <w:del w:id="5318" w:author="Nasser Mustafa [2]" w:date="2018-09-19T08:12:00Z"/>
                                      <w:rFonts w:eastAsia="Calibri"/>
                                      <w:iCs/>
                                      <w:color w:val="000000"/>
                                      <w:sz w:val="16"/>
                                      <w:szCs w:val="16"/>
                                    </w:rPr>
                                  </w:pPr>
                                </w:p>
                              </w:tc>
                              <w:tc>
                                <w:tcPr>
                                  <w:tcW w:w="1701" w:type="dxa"/>
                                  <w:gridSpan w:val="4"/>
                                  <w:vMerge w:val="restart"/>
                                  <w:shd w:val="clear" w:color="auto" w:fill="auto"/>
                                  <w:tcMar>
                                    <w:top w:w="7" w:type="dxa"/>
                                  </w:tcMar>
                                </w:tcPr>
                                <w:p w14:paraId="0EB873AE" w14:textId="146044BB" w:rsidR="00D617FD" w:rsidRPr="00DD7C0C" w:rsidDel="0032395C" w:rsidRDefault="00D617FD" w:rsidP="0009457F">
                                  <w:pPr>
                                    <w:widowControl w:val="0"/>
                                    <w:rPr>
                                      <w:del w:id="5319" w:author="Nasser Mustafa [2]" w:date="2018-09-19T08:12:00Z"/>
                                      <w:rFonts w:eastAsia="Calibri"/>
                                      <w:color w:val="000000"/>
                                      <w:sz w:val="16"/>
                                      <w:szCs w:val="16"/>
                                    </w:rPr>
                                  </w:pPr>
                                </w:p>
                              </w:tc>
                              <w:tc>
                                <w:tcPr>
                                  <w:tcW w:w="1701" w:type="dxa"/>
                                  <w:gridSpan w:val="2"/>
                                  <w:vMerge w:val="restart"/>
                                  <w:shd w:val="clear" w:color="auto" w:fill="auto"/>
                                  <w:tcMar>
                                    <w:top w:w="7" w:type="dxa"/>
                                  </w:tcMar>
                                </w:tcPr>
                                <w:p w14:paraId="553A9388" w14:textId="4C3963F8" w:rsidR="00D617FD" w:rsidRPr="00DD7C0C" w:rsidDel="0032395C" w:rsidRDefault="00D617FD" w:rsidP="0009457F">
                                  <w:pPr>
                                    <w:widowControl w:val="0"/>
                                    <w:rPr>
                                      <w:del w:id="5320" w:author="Nasser Mustafa [2]" w:date="2018-09-19T08:12:00Z"/>
                                      <w:rFonts w:eastAsia="Calibri"/>
                                      <w:color w:val="000000"/>
                                      <w:sz w:val="16"/>
                                      <w:szCs w:val="16"/>
                                    </w:rPr>
                                  </w:pPr>
                                </w:p>
                              </w:tc>
                              <w:tc>
                                <w:tcPr>
                                  <w:tcW w:w="477" w:type="dxa"/>
                                  <w:vMerge w:val="restart"/>
                                  <w:shd w:val="clear" w:color="auto" w:fill="auto"/>
                                  <w:tcMar>
                                    <w:top w:w="7" w:type="dxa"/>
                                  </w:tcMar>
                                </w:tcPr>
                                <w:p w14:paraId="433AA086" w14:textId="50BCF71C" w:rsidR="00D617FD" w:rsidRPr="00DD7C0C" w:rsidDel="0032395C" w:rsidRDefault="00D617FD" w:rsidP="0009457F">
                                  <w:pPr>
                                    <w:widowControl w:val="0"/>
                                    <w:rPr>
                                      <w:del w:id="5321" w:author="Nasser Mustafa [2]" w:date="2018-09-19T08:12:00Z"/>
                                      <w:rFonts w:eastAsia="Calibri"/>
                                      <w:color w:val="000000"/>
                                      <w:sz w:val="16"/>
                                      <w:szCs w:val="16"/>
                                    </w:rPr>
                                  </w:pPr>
                                </w:p>
                              </w:tc>
                              <w:tc>
                                <w:tcPr>
                                  <w:tcW w:w="515" w:type="dxa"/>
                                  <w:shd w:val="clear" w:color="auto" w:fill="auto"/>
                                  <w:tcMar>
                                    <w:top w:w="7" w:type="dxa"/>
                                  </w:tcMar>
                                </w:tcPr>
                                <w:p w14:paraId="3B2CFF89" w14:textId="7C60DB17" w:rsidR="00D617FD" w:rsidRPr="00DD7C0C" w:rsidDel="0032395C" w:rsidRDefault="00D617FD" w:rsidP="0009457F">
                                  <w:pPr>
                                    <w:widowControl w:val="0"/>
                                    <w:rPr>
                                      <w:del w:id="5322" w:author="Nasser Mustafa [2]" w:date="2018-09-19T08:12:00Z"/>
                                      <w:rFonts w:eastAsia="Calibri"/>
                                      <w:color w:val="000000"/>
                                      <w:sz w:val="16"/>
                                      <w:szCs w:val="16"/>
                                    </w:rPr>
                                  </w:pPr>
                                  <w:del w:id="5323" w:author="Nasser Mustafa [2]" w:date="2018-09-19T08:12:00Z">
                                    <w:r w:rsidRPr="00DD7C0C" w:rsidDel="0032395C">
                                      <w:rPr>
                                        <w:rFonts w:eastAsia="Calibri"/>
                                        <w:color w:val="000000"/>
                                        <w:sz w:val="16"/>
                                        <w:szCs w:val="16"/>
                                      </w:rPr>
                                      <w:delText xml:space="preserve">Satisfy </w:delText>
                                    </w:r>
                                  </w:del>
                                </w:p>
                              </w:tc>
                              <w:tc>
                                <w:tcPr>
                                  <w:tcW w:w="228" w:type="dxa"/>
                                  <w:vMerge w:val="restart"/>
                                  <w:shd w:val="clear" w:color="auto" w:fill="auto"/>
                                  <w:tcMar>
                                    <w:top w:w="7" w:type="dxa"/>
                                  </w:tcMar>
                                </w:tcPr>
                                <w:p w14:paraId="4853EFDA" w14:textId="2AC1ED1B" w:rsidR="00D617FD" w:rsidRPr="00DD7C0C" w:rsidDel="0032395C" w:rsidRDefault="00D617FD" w:rsidP="0009457F">
                                  <w:pPr>
                                    <w:widowControl w:val="0"/>
                                    <w:rPr>
                                      <w:del w:id="5324" w:author="Nasser Mustafa [2]" w:date="2018-09-19T08:12:00Z"/>
                                      <w:rFonts w:eastAsia="Calibri"/>
                                      <w:color w:val="000000"/>
                                      <w:sz w:val="16"/>
                                      <w:szCs w:val="16"/>
                                    </w:rPr>
                                  </w:pPr>
                                </w:p>
                              </w:tc>
                              <w:tc>
                                <w:tcPr>
                                  <w:tcW w:w="1189" w:type="dxa"/>
                                  <w:vMerge w:val="restart"/>
                                  <w:shd w:val="clear" w:color="auto" w:fill="auto"/>
                                  <w:tcMar>
                                    <w:top w:w="7" w:type="dxa"/>
                                  </w:tcMar>
                                </w:tcPr>
                                <w:p w14:paraId="57256A2A" w14:textId="6CB1E013" w:rsidR="00D617FD" w:rsidRPr="00DD7C0C" w:rsidDel="0032395C" w:rsidRDefault="00D617FD" w:rsidP="0009457F">
                                  <w:pPr>
                                    <w:widowControl w:val="0"/>
                                    <w:rPr>
                                      <w:del w:id="5325" w:author="Nasser Mustafa [2]" w:date="2018-09-19T08:12:00Z"/>
                                      <w:rFonts w:eastAsia="Calibri"/>
                                      <w:color w:val="000000"/>
                                      <w:sz w:val="16"/>
                                      <w:szCs w:val="16"/>
                                    </w:rPr>
                                  </w:pPr>
                                </w:p>
                              </w:tc>
                            </w:tr>
                            <w:tr w:rsidR="00D617FD" w:rsidRPr="00DD7C0C" w:rsidDel="0032395C" w14:paraId="32D04FFB" w14:textId="10A849FC" w:rsidTr="0009457F">
                              <w:trPr>
                                <w:gridAfter w:val="2"/>
                                <w:wAfter w:w="653" w:type="dxa"/>
                                <w:cantSplit/>
                                <w:trHeight w:val="830"/>
                                <w:jc w:val="center"/>
                                <w:del w:id="5326" w:author="Nasser Mustafa [2]" w:date="2018-09-19T08:12:00Z"/>
                              </w:trPr>
                              <w:tc>
                                <w:tcPr>
                                  <w:tcW w:w="540" w:type="dxa"/>
                                  <w:vMerge/>
                                  <w:shd w:val="clear" w:color="auto" w:fill="auto"/>
                                  <w:tcMar>
                                    <w:top w:w="7" w:type="dxa"/>
                                  </w:tcMar>
                                </w:tcPr>
                                <w:p w14:paraId="6E6C6A7A" w14:textId="123747F9" w:rsidR="00D617FD" w:rsidRPr="00DD7C0C" w:rsidDel="0032395C" w:rsidRDefault="00D617FD" w:rsidP="0009457F">
                                  <w:pPr>
                                    <w:widowControl w:val="0"/>
                                    <w:rPr>
                                      <w:del w:id="5327" w:author="Nasser Mustafa [2]" w:date="2018-09-19T08:12:00Z"/>
                                      <w:rFonts w:eastAsia="Calibri"/>
                                      <w:color w:val="000000"/>
                                      <w:sz w:val="16"/>
                                      <w:szCs w:val="16"/>
                                    </w:rPr>
                                  </w:pPr>
                                </w:p>
                              </w:tc>
                              <w:tc>
                                <w:tcPr>
                                  <w:tcW w:w="2102" w:type="dxa"/>
                                  <w:gridSpan w:val="4"/>
                                  <w:vMerge/>
                                  <w:shd w:val="clear" w:color="auto" w:fill="auto"/>
                                  <w:tcMar>
                                    <w:top w:w="7" w:type="dxa"/>
                                  </w:tcMar>
                                </w:tcPr>
                                <w:p w14:paraId="503DCCD8" w14:textId="6DD0D1ED" w:rsidR="00D617FD" w:rsidRPr="00DD7C0C" w:rsidDel="0032395C" w:rsidRDefault="00D617FD" w:rsidP="0009457F">
                                  <w:pPr>
                                    <w:widowControl w:val="0"/>
                                    <w:rPr>
                                      <w:del w:id="5328" w:author="Nasser Mustafa [2]" w:date="2018-09-19T08:12:00Z"/>
                                      <w:rFonts w:eastAsia="Calibri"/>
                                      <w:iCs/>
                                      <w:color w:val="000000"/>
                                      <w:sz w:val="16"/>
                                      <w:szCs w:val="16"/>
                                    </w:rPr>
                                  </w:pPr>
                                </w:p>
                              </w:tc>
                              <w:tc>
                                <w:tcPr>
                                  <w:tcW w:w="1701" w:type="dxa"/>
                                  <w:gridSpan w:val="4"/>
                                  <w:vMerge/>
                                  <w:shd w:val="clear" w:color="auto" w:fill="auto"/>
                                  <w:tcMar>
                                    <w:top w:w="7" w:type="dxa"/>
                                  </w:tcMar>
                                </w:tcPr>
                                <w:p w14:paraId="6DE8647D" w14:textId="7F127352" w:rsidR="00D617FD" w:rsidRPr="00DD7C0C" w:rsidDel="0032395C" w:rsidRDefault="00D617FD" w:rsidP="0009457F">
                                  <w:pPr>
                                    <w:widowControl w:val="0"/>
                                    <w:rPr>
                                      <w:del w:id="5329" w:author="Nasser Mustafa [2]" w:date="2018-09-19T08:12:00Z"/>
                                      <w:rFonts w:eastAsia="Calibri"/>
                                      <w:color w:val="000000"/>
                                      <w:sz w:val="16"/>
                                      <w:szCs w:val="16"/>
                                    </w:rPr>
                                  </w:pPr>
                                </w:p>
                              </w:tc>
                              <w:tc>
                                <w:tcPr>
                                  <w:tcW w:w="1701" w:type="dxa"/>
                                  <w:gridSpan w:val="2"/>
                                  <w:vMerge/>
                                  <w:shd w:val="clear" w:color="auto" w:fill="auto"/>
                                  <w:tcMar>
                                    <w:top w:w="7" w:type="dxa"/>
                                  </w:tcMar>
                                </w:tcPr>
                                <w:p w14:paraId="07641071" w14:textId="01DF054F" w:rsidR="00D617FD" w:rsidRPr="00DD7C0C" w:rsidDel="0032395C" w:rsidRDefault="00D617FD" w:rsidP="0009457F">
                                  <w:pPr>
                                    <w:widowControl w:val="0"/>
                                    <w:rPr>
                                      <w:del w:id="5330" w:author="Nasser Mustafa [2]" w:date="2018-09-19T08:12:00Z"/>
                                      <w:rFonts w:eastAsia="Calibri"/>
                                      <w:color w:val="000000"/>
                                      <w:sz w:val="16"/>
                                      <w:szCs w:val="16"/>
                                    </w:rPr>
                                  </w:pPr>
                                </w:p>
                              </w:tc>
                              <w:tc>
                                <w:tcPr>
                                  <w:tcW w:w="477" w:type="dxa"/>
                                  <w:vMerge/>
                                  <w:shd w:val="clear" w:color="auto" w:fill="auto"/>
                                  <w:tcMar>
                                    <w:top w:w="7" w:type="dxa"/>
                                  </w:tcMar>
                                </w:tcPr>
                                <w:p w14:paraId="24D76A70" w14:textId="63DB4631" w:rsidR="00D617FD" w:rsidRPr="00DD7C0C" w:rsidDel="0032395C" w:rsidRDefault="00D617FD" w:rsidP="0009457F">
                                  <w:pPr>
                                    <w:widowControl w:val="0"/>
                                    <w:rPr>
                                      <w:del w:id="5331" w:author="Nasser Mustafa [2]" w:date="2018-09-19T08:12:00Z"/>
                                      <w:rFonts w:eastAsia="Calibri"/>
                                      <w:color w:val="000000"/>
                                      <w:sz w:val="16"/>
                                      <w:szCs w:val="16"/>
                                    </w:rPr>
                                  </w:pPr>
                                </w:p>
                              </w:tc>
                              <w:tc>
                                <w:tcPr>
                                  <w:tcW w:w="515" w:type="dxa"/>
                                  <w:shd w:val="clear" w:color="auto" w:fill="auto"/>
                                  <w:tcMar>
                                    <w:top w:w="7" w:type="dxa"/>
                                  </w:tcMar>
                                  <w:textDirection w:val="tbRl"/>
                                </w:tcPr>
                                <w:p w14:paraId="771B04AE" w14:textId="6E20C33B" w:rsidR="00D617FD" w:rsidRPr="00DD7C0C" w:rsidDel="0032395C" w:rsidRDefault="00D617FD" w:rsidP="0009457F">
                                  <w:pPr>
                                    <w:widowControl w:val="0"/>
                                    <w:rPr>
                                      <w:del w:id="5332" w:author="Nasser Mustafa [2]" w:date="2018-09-19T08:12:00Z"/>
                                      <w:rFonts w:eastAsia="Calibri"/>
                                      <w:color w:val="000000"/>
                                      <w:sz w:val="16"/>
                                      <w:szCs w:val="16"/>
                                    </w:rPr>
                                  </w:pPr>
                                  <w:del w:id="5333" w:author="Nasser Mustafa [2]" w:date="2018-09-19T08:12:00Z">
                                    <w:r w:rsidRPr="00DD7C0C" w:rsidDel="0032395C">
                                      <w:rPr>
                                        <w:rFonts w:eastAsia="Calibri"/>
                                        <w:color w:val="000000"/>
                                        <w:sz w:val="16"/>
                                        <w:szCs w:val="16"/>
                                      </w:rPr>
                                      <w:delText>Establish</w:delText>
                                    </w:r>
                                  </w:del>
                                </w:p>
                                <w:p w14:paraId="628F77AD" w14:textId="79EEA1D2" w:rsidR="00D617FD" w:rsidRPr="00DD7C0C" w:rsidDel="0032395C" w:rsidRDefault="00D617FD" w:rsidP="0009457F">
                                  <w:pPr>
                                    <w:widowControl w:val="0"/>
                                    <w:rPr>
                                      <w:del w:id="5334" w:author="Nasser Mustafa [2]" w:date="2018-09-19T08:12:00Z"/>
                                      <w:rFonts w:eastAsia="Calibri"/>
                                      <w:color w:val="000000"/>
                                      <w:sz w:val="16"/>
                                      <w:szCs w:val="16"/>
                                    </w:rPr>
                                  </w:pPr>
                                  <w:del w:id="5335" w:author="Nasser Mustafa [2]" w:date="2018-09-19T08:12:00Z">
                                    <w:r w:rsidRPr="00DD7C0C" w:rsidDel="0032395C">
                                      <w:rPr>
                                        <w:rFonts w:eastAsia="Calibri"/>
                                        <w:color w:val="000000"/>
                                        <w:sz w:val="16"/>
                                        <w:szCs w:val="16"/>
                                      </w:rPr>
                                      <w:delText>Contribute</w:delText>
                                    </w:r>
                                  </w:del>
                                </w:p>
                              </w:tc>
                              <w:tc>
                                <w:tcPr>
                                  <w:tcW w:w="228" w:type="dxa"/>
                                  <w:vMerge/>
                                  <w:shd w:val="clear" w:color="auto" w:fill="auto"/>
                                  <w:tcMar>
                                    <w:top w:w="7" w:type="dxa"/>
                                  </w:tcMar>
                                </w:tcPr>
                                <w:p w14:paraId="34EF1A6A" w14:textId="52C2EB00" w:rsidR="00D617FD" w:rsidRPr="00DD7C0C" w:rsidDel="0032395C" w:rsidRDefault="00D617FD" w:rsidP="0009457F">
                                  <w:pPr>
                                    <w:widowControl w:val="0"/>
                                    <w:rPr>
                                      <w:del w:id="5336" w:author="Nasser Mustafa [2]" w:date="2018-09-19T08:12:00Z"/>
                                      <w:rFonts w:eastAsia="Calibri"/>
                                      <w:color w:val="000000"/>
                                      <w:sz w:val="16"/>
                                      <w:szCs w:val="16"/>
                                    </w:rPr>
                                  </w:pPr>
                                </w:p>
                              </w:tc>
                              <w:tc>
                                <w:tcPr>
                                  <w:tcW w:w="1189" w:type="dxa"/>
                                  <w:vMerge/>
                                  <w:shd w:val="clear" w:color="auto" w:fill="auto"/>
                                  <w:tcMar>
                                    <w:top w:w="7" w:type="dxa"/>
                                  </w:tcMar>
                                </w:tcPr>
                                <w:p w14:paraId="53D523EE" w14:textId="1ABE46A1" w:rsidR="00D617FD" w:rsidRPr="00DD7C0C" w:rsidDel="0032395C" w:rsidRDefault="00D617FD" w:rsidP="0009457F">
                                  <w:pPr>
                                    <w:widowControl w:val="0"/>
                                    <w:rPr>
                                      <w:del w:id="5337" w:author="Nasser Mustafa [2]" w:date="2018-09-19T08:12:00Z"/>
                                      <w:rFonts w:eastAsia="Calibri"/>
                                      <w:color w:val="000000"/>
                                      <w:sz w:val="16"/>
                                      <w:szCs w:val="16"/>
                                    </w:rPr>
                                  </w:pPr>
                                </w:p>
                              </w:tc>
                            </w:tr>
                            <w:tr w:rsidR="00D617FD" w:rsidRPr="00DD7C0C" w:rsidDel="0032395C" w14:paraId="701D34A3" w14:textId="1D112E7D" w:rsidTr="0009457F">
                              <w:trPr>
                                <w:gridAfter w:val="2"/>
                                <w:wAfter w:w="653" w:type="dxa"/>
                                <w:trHeight w:val="147"/>
                                <w:jc w:val="center"/>
                                <w:del w:id="5338" w:author="Nasser Mustafa [2]" w:date="2018-09-19T08:12:00Z"/>
                              </w:trPr>
                              <w:tc>
                                <w:tcPr>
                                  <w:tcW w:w="540" w:type="dxa"/>
                                  <w:shd w:val="clear" w:color="auto" w:fill="auto"/>
                                  <w:tcMar>
                                    <w:top w:w="7" w:type="dxa"/>
                                  </w:tcMar>
                                </w:tcPr>
                                <w:p w14:paraId="7C9926F2" w14:textId="70742224" w:rsidR="00D617FD" w:rsidRPr="00DD7C0C" w:rsidDel="0032395C" w:rsidRDefault="00D617FD" w:rsidP="006A58FF">
                                  <w:pPr>
                                    <w:widowControl w:val="0"/>
                                    <w:rPr>
                                      <w:del w:id="5339" w:author="Nasser Mustafa [2]" w:date="2018-09-19T08:12:00Z"/>
                                      <w:rFonts w:eastAsia="Calibri"/>
                                      <w:color w:val="000000"/>
                                      <w:sz w:val="16"/>
                                      <w:szCs w:val="16"/>
                                    </w:rPr>
                                  </w:pPr>
                                  <w:del w:id="5340"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&lt;EndNote&gt;&lt;Cite&gt;&lt;Author&gt;Knethen&lt;/Author&gt;&lt;Year&gt;2002&lt;/Year&gt;&lt;RecNum&gt;234&lt;/RecNum&gt;&lt;DisplayText&gt;[34]&lt;/DisplayText&gt;&lt;record&gt;&lt;rec-number&gt;234&lt;/rec-number&gt;&lt;foreign-keys&gt;&lt;key app="EN" db-id="rxfad95wgs5d2dexxekxwt2katzr52wtwdxz" timestamp="0"&gt;234&lt;/key&gt;&lt;/foreign-keys&gt;&lt;ref-type name="Conference Proceedings"&gt;10&lt;/ref-type&gt;&lt;contributors&gt;&lt;authors&gt;&lt;author&gt;Antje von Knethen&lt;/author&gt;&lt;/authors&gt;&lt;/contributors&gt;&lt;titles&gt;&lt;title&gt;Automatic Change Support Based on a Trace Model&lt;/title&gt;&lt;secondary-title&gt;1st International Workshop on Traceability in Emerging Forms of Software Engineering .&lt;/secondary-title&gt;&lt;short-title&gt;(TEFSE’02),&lt;/short-title&gt;&lt;/titles&gt;&lt;dates&gt;&lt;year&gt;2002&lt;/year&gt;&lt;/dates&gt;&lt;pub-location&gt;Edinburgh&lt;/pub-location&gt;&lt;urls&gt;&lt;/urls&gt;&lt;/record&gt;&lt;/Cite&gt;&lt;/EndNote&gt;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"_ENREF_34" \o "Knethen, 2002 #234" </w:delInstrText>
                                    </w:r>
                                    <w:r w:rsidDel="0032395C">
                                      <w:fldChar w:fldCharType="separate"/>
                                    </w:r>
                                    <w:r w:rsidDel="0032395C">
                                      <w:rPr>
                                        <w:rFonts w:eastAsia="Calibri"/>
                                        <w:noProof/>
                                        <w:color w:val="000000"/>
                                        <w:sz w:val="16"/>
                                        <w:szCs w:val="16"/>
                                      </w:rPr>
                                      <w:delText>34</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shd w:val="clear" w:color="auto" w:fill="auto"/>
                                  <w:tcMar>
                                    <w:top w:w="7" w:type="dxa"/>
                                  </w:tcMar>
                                </w:tcPr>
                                <w:p w14:paraId="1A781F28" w14:textId="324EAEB9" w:rsidR="00D617FD" w:rsidRPr="00DD7C0C" w:rsidDel="0032395C" w:rsidRDefault="00D617FD" w:rsidP="0009457F">
                                  <w:pPr>
                                    <w:widowControl w:val="0"/>
                                    <w:rPr>
                                      <w:del w:id="5341" w:author="Nasser Mustafa [2]" w:date="2018-09-19T08:12:00Z"/>
                                      <w:rFonts w:eastAsia="Calibri"/>
                                      <w:color w:val="000000"/>
                                      <w:sz w:val="16"/>
                                      <w:szCs w:val="16"/>
                                    </w:rPr>
                                  </w:pPr>
                                </w:p>
                              </w:tc>
                              <w:tc>
                                <w:tcPr>
                                  <w:tcW w:w="1701" w:type="dxa"/>
                                  <w:gridSpan w:val="4"/>
                                  <w:shd w:val="clear" w:color="auto" w:fill="auto"/>
                                  <w:tcMar>
                                    <w:top w:w="7" w:type="dxa"/>
                                  </w:tcMar>
                                </w:tcPr>
                                <w:p w14:paraId="0D500425" w14:textId="0F91BB90" w:rsidR="00D617FD" w:rsidRPr="00DD7C0C" w:rsidDel="0032395C" w:rsidRDefault="00D617FD" w:rsidP="0009457F">
                                  <w:pPr>
                                    <w:widowControl w:val="0"/>
                                    <w:rPr>
                                      <w:del w:id="5342" w:author="Nasser Mustafa [2]" w:date="2018-09-19T08:12:00Z"/>
                                      <w:rFonts w:eastAsia="Calibri"/>
                                      <w:color w:val="000000"/>
                                      <w:sz w:val="16"/>
                                      <w:szCs w:val="16"/>
                                    </w:rPr>
                                  </w:pPr>
                                </w:p>
                              </w:tc>
                              <w:tc>
                                <w:tcPr>
                                  <w:tcW w:w="1701" w:type="dxa"/>
                                  <w:gridSpan w:val="2"/>
                                  <w:shd w:val="clear" w:color="auto" w:fill="auto"/>
                                  <w:tcMar>
                                    <w:top w:w="7" w:type="dxa"/>
                                  </w:tcMar>
                                </w:tcPr>
                                <w:p w14:paraId="51BBC546" w14:textId="64D53A4F" w:rsidR="00D617FD" w:rsidRPr="00DD7C0C" w:rsidDel="0032395C" w:rsidRDefault="00D617FD" w:rsidP="0009457F">
                                  <w:pPr>
                                    <w:widowControl w:val="0"/>
                                    <w:rPr>
                                      <w:del w:id="5343" w:author="Nasser Mustafa [2]" w:date="2018-09-19T08:12:00Z"/>
                                      <w:rFonts w:eastAsia="Calibri"/>
                                      <w:color w:val="000000"/>
                                      <w:sz w:val="16"/>
                                      <w:szCs w:val="16"/>
                                    </w:rPr>
                                  </w:pPr>
                                </w:p>
                              </w:tc>
                              <w:tc>
                                <w:tcPr>
                                  <w:tcW w:w="477" w:type="dxa"/>
                                  <w:shd w:val="clear" w:color="auto" w:fill="auto"/>
                                  <w:tcMar>
                                    <w:top w:w="7" w:type="dxa"/>
                                  </w:tcMar>
                                </w:tcPr>
                                <w:p w14:paraId="2B8BF35C" w14:textId="632ACEF9" w:rsidR="00D617FD" w:rsidRPr="00DD7C0C" w:rsidDel="0032395C" w:rsidRDefault="00D617FD" w:rsidP="0009457F">
                                  <w:pPr>
                                    <w:widowControl w:val="0"/>
                                    <w:rPr>
                                      <w:del w:id="5344" w:author="Nasser Mustafa [2]" w:date="2018-09-19T08:12:00Z"/>
                                      <w:rFonts w:eastAsia="Calibri"/>
                                      <w:color w:val="000000"/>
                                      <w:sz w:val="16"/>
                                      <w:szCs w:val="16"/>
                                    </w:rPr>
                                  </w:pPr>
                                </w:p>
                              </w:tc>
                              <w:tc>
                                <w:tcPr>
                                  <w:tcW w:w="515" w:type="dxa"/>
                                  <w:shd w:val="clear" w:color="auto" w:fill="auto"/>
                                  <w:tcMar>
                                    <w:top w:w="7" w:type="dxa"/>
                                  </w:tcMar>
                                </w:tcPr>
                                <w:p w14:paraId="3303DD99" w14:textId="7C532455" w:rsidR="00D617FD" w:rsidRPr="00DD7C0C" w:rsidDel="0032395C" w:rsidRDefault="00D617FD" w:rsidP="0009457F">
                                  <w:pPr>
                                    <w:widowControl w:val="0"/>
                                    <w:rPr>
                                      <w:del w:id="5345" w:author="Nasser Mustafa [2]" w:date="2018-09-19T08:12:00Z"/>
                                      <w:rFonts w:eastAsia="Calibri"/>
                                      <w:color w:val="000000"/>
                                      <w:sz w:val="16"/>
                                      <w:szCs w:val="16"/>
                                    </w:rPr>
                                  </w:pPr>
                                </w:p>
                              </w:tc>
                              <w:tc>
                                <w:tcPr>
                                  <w:tcW w:w="228" w:type="dxa"/>
                                  <w:shd w:val="clear" w:color="auto" w:fill="auto"/>
                                  <w:tcMar>
                                    <w:top w:w="7" w:type="dxa"/>
                                  </w:tcMar>
                                </w:tcPr>
                                <w:p w14:paraId="365913DE" w14:textId="1CA5D714" w:rsidR="00D617FD" w:rsidRPr="00DD7C0C" w:rsidDel="0032395C" w:rsidRDefault="00D617FD" w:rsidP="0009457F">
                                  <w:pPr>
                                    <w:widowControl w:val="0"/>
                                    <w:rPr>
                                      <w:del w:id="5346" w:author="Nasser Mustafa [2]" w:date="2018-09-19T08:12:00Z"/>
                                      <w:rFonts w:eastAsia="Calibri"/>
                                      <w:color w:val="000000"/>
                                      <w:sz w:val="16"/>
                                      <w:szCs w:val="16"/>
                                    </w:rPr>
                                  </w:pPr>
                                </w:p>
                              </w:tc>
                              <w:tc>
                                <w:tcPr>
                                  <w:tcW w:w="1189" w:type="dxa"/>
                                  <w:shd w:val="clear" w:color="auto" w:fill="auto"/>
                                  <w:tcMar>
                                    <w:top w:w="7" w:type="dxa"/>
                                  </w:tcMar>
                                </w:tcPr>
                                <w:p w14:paraId="125C0AF6" w14:textId="2138DA08" w:rsidR="00D617FD" w:rsidRPr="00DD7C0C" w:rsidDel="0032395C" w:rsidRDefault="00D617FD" w:rsidP="0009457F">
                                  <w:pPr>
                                    <w:widowControl w:val="0"/>
                                    <w:rPr>
                                      <w:del w:id="5347" w:author="Nasser Mustafa [2]" w:date="2018-09-19T08:12:00Z"/>
                                      <w:rFonts w:eastAsia="Calibri"/>
                                      <w:color w:val="000000"/>
                                      <w:sz w:val="16"/>
                                      <w:szCs w:val="16"/>
                                    </w:rPr>
                                  </w:pPr>
                                  <w:del w:id="5348" w:author="Nasser Mustafa [2]" w:date="2018-09-19T08:12:00Z">
                                    <w:r w:rsidRPr="00DD7C0C" w:rsidDel="0032395C">
                                      <w:rPr>
                                        <w:rFonts w:eastAsia="Calibri"/>
                                        <w:color w:val="000000"/>
                                        <w:sz w:val="16"/>
                                        <w:szCs w:val="16"/>
                                      </w:rPr>
                                      <w:delText>Inconsistency</w:delText>
                                    </w:r>
                                  </w:del>
                                </w:p>
                              </w:tc>
                            </w:tr>
                            <w:tr w:rsidR="00D617FD" w:rsidRPr="00DD7C0C" w:rsidDel="0032395C" w14:paraId="1E98AD25" w14:textId="25CEBCAF" w:rsidTr="0009457F">
                              <w:trPr>
                                <w:gridAfter w:val="2"/>
                                <w:wAfter w:w="653" w:type="dxa"/>
                                <w:trHeight w:val="126"/>
                                <w:jc w:val="center"/>
                                <w:del w:id="5349" w:author="Nasser Mustafa [2]" w:date="2018-09-19T08:12:00Z"/>
                              </w:trPr>
                              <w:tc>
                                <w:tcPr>
                                  <w:tcW w:w="540" w:type="dxa"/>
                                  <w:shd w:val="clear" w:color="auto" w:fill="auto"/>
                                  <w:tcMar>
                                    <w:top w:w="7" w:type="dxa"/>
                                  </w:tcMar>
                                </w:tcPr>
                                <w:p w14:paraId="2B79570A" w14:textId="1851789C" w:rsidR="00D617FD" w:rsidRPr="00DD7C0C" w:rsidDel="0032395C" w:rsidRDefault="00D617FD" w:rsidP="006A58FF">
                                  <w:pPr>
                                    <w:widowControl w:val="0"/>
                                    <w:rPr>
                                      <w:del w:id="5350" w:author="Nasser Mustafa [2]" w:date="2018-09-19T08:12:00Z"/>
                                      <w:rFonts w:eastAsia="Calibri"/>
                                      <w:color w:val="000000"/>
                                      <w:sz w:val="16"/>
                                      <w:szCs w:val="16"/>
                                    </w:rPr>
                                  </w:pPr>
                                  <w:del w:id="5351"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"_ENREF_13" \o "Filho, 2003 #126" </w:delInstrText>
                                    </w:r>
                                    <w:r w:rsidDel="0032395C">
                                      <w:fldChar w:fldCharType="separate"/>
                                    </w:r>
                                    <w:r w:rsidDel="0032395C">
                                      <w:rPr>
                                        <w:rFonts w:eastAsia="Calibri"/>
                                        <w:noProof/>
                                        <w:color w:val="000000"/>
                                        <w:sz w:val="16"/>
                                        <w:szCs w:val="16"/>
                                      </w:rPr>
                                      <w:delText>13</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shd w:val="clear" w:color="auto" w:fill="auto"/>
                                  <w:tcMar>
                                    <w:top w:w="7" w:type="dxa"/>
                                  </w:tcMar>
                                </w:tcPr>
                                <w:p w14:paraId="690CDDFE" w14:textId="088CBD89" w:rsidR="00D617FD" w:rsidRPr="00DD7C0C" w:rsidDel="0032395C" w:rsidRDefault="00D617FD" w:rsidP="0009457F">
                                  <w:pPr>
                                    <w:widowControl w:val="0"/>
                                    <w:rPr>
                                      <w:del w:id="5352" w:author="Nasser Mustafa [2]" w:date="2018-09-19T08:12:00Z"/>
                                      <w:rFonts w:eastAsia="Calibri"/>
                                      <w:color w:val="000000"/>
                                      <w:sz w:val="16"/>
                                      <w:szCs w:val="16"/>
                                    </w:rPr>
                                  </w:pPr>
                                </w:p>
                              </w:tc>
                              <w:tc>
                                <w:tcPr>
                                  <w:tcW w:w="1701" w:type="dxa"/>
                                  <w:gridSpan w:val="4"/>
                                  <w:shd w:val="clear" w:color="auto" w:fill="auto"/>
                                  <w:tcMar>
                                    <w:top w:w="7" w:type="dxa"/>
                                  </w:tcMar>
                                </w:tcPr>
                                <w:p w14:paraId="2DAD3E6E" w14:textId="1A4FE17A" w:rsidR="00D617FD" w:rsidRPr="00DD7C0C" w:rsidDel="0032395C" w:rsidRDefault="00D617FD" w:rsidP="0009457F">
                                  <w:pPr>
                                    <w:widowControl w:val="0"/>
                                    <w:rPr>
                                      <w:del w:id="5353" w:author="Nasser Mustafa [2]" w:date="2018-09-19T08:12:00Z"/>
                                      <w:rFonts w:eastAsia="Calibri"/>
                                      <w:color w:val="000000"/>
                                      <w:sz w:val="16"/>
                                      <w:szCs w:val="16"/>
                                    </w:rPr>
                                  </w:pPr>
                                </w:p>
                              </w:tc>
                              <w:tc>
                                <w:tcPr>
                                  <w:tcW w:w="1701" w:type="dxa"/>
                                  <w:gridSpan w:val="2"/>
                                  <w:shd w:val="clear" w:color="auto" w:fill="auto"/>
                                  <w:tcMar>
                                    <w:top w:w="7" w:type="dxa"/>
                                  </w:tcMar>
                                </w:tcPr>
                                <w:p w14:paraId="6A40BDAD" w14:textId="0589BB59" w:rsidR="00D617FD" w:rsidRPr="00DD7C0C" w:rsidDel="0032395C" w:rsidRDefault="00D617FD" w:rsidP="0009457F">
                                  <w:pPr>
                                    <w:widowControl w:val="0"/>
                                    <w:rPr>
                                      <w:del w:id="5354" w:author="Nasser Mustafa [2]" w:date="2018-09-19T08:12:00Z"/>
                                      <w:rFonts w:eastAsia="Calibri"/>
                                      <w:color w:val="000000"/>
                                      <w:sz w:val="16"/>
                                      <w:szCs w:val="16"/>
                                    </w:rPr>
                                  </w:pPr>
                                </w:p>
                              </w:tc>
                              <w:tc>
                                <w:tcPr>
                                  <w:tcW w:w="477" w:type="dxa"/>
                                  <w:shd w:val="clear" w:color="auto" w:fill="auto"/>
                                  <w:tcMar>
                                    <w:top w:w="7" w:type="dxa"/>
                                  </w:tcMar>
                                </w:tcPr>
                                <w:p w14:paraId="50B98D22" w14:textId="0FE4F763" w:rsidR="00D617FD" w:rsidRPr="00DD7C0C" w:rsidDel="0032395C" w:rsidRDefault="00D617FD" w:rsidP="0009457F">
                                  <w:pPr>
                                    <w:widowControl w:val="0"/>
                                    <w:rPr>
                                      <w:del w:id="5355" w:author="Nasser Mustafa [2]" w:date="2018-09-19T08:12:00Z"/>
                                      <w:rFonts w:eastAsia="Calibri"/>
                                      <w:color w:val="000000"/>
                                      <w:sz w:val="16"/>
                                      <w:szCs w:val="16"/>
                                    </w:rPr>
                                  </w:pPr>
                                </w:p>
                              </w:tc>
                              <w:tc>
                                <w:tcPr>
                                  <w:tcW w:w="515" w:type="dxa"/>
                                  <w:shd w:val="clear" w:color="auto" w:fill="auto"/>
                                  <w:tcMar>
                                    <w:top w:w="7" w:type="dxa"/>
                                  </w:tcMar>
                                </w:tcPr>
                                <w:p w14:paraId="796831C8" w14:textId="5DF35154" w:rsidR="00D617FD" w:rsidRPr="00DD7C0C" w:rsidDel="0032395C" w:rsidRDefault="00D617FD" w:rsidP="0009457F">
                                  <w:pPr>
                                    <w:widowControl w:val="0"/>
                                    <w:rPr>
                                      <w:del w:id="5356" w:author="Nasser Mustafa [2]" w:date="2018-09-19T08:12:00Z"/>
                                      <w:rFonts w:eastAsia="Calibri"/>
                                      <w:color w:val="000000"/>
                                      <w:sz w:val="16"/>
                                      <w:szCs w:val="16"/>
                                    </w:rPr>
                                  </w:pPr>
                                </w:p>
                              </w:tc>
                              <w:tc>
                                <w:tcPr>
                                  <w:tcW w:w="228" w:type="dxa"/>
                                  <w:shd w:val="clear" w:color="auto" w:fill="auto"/>
                                  <w:tcMar>
                                    <w:top w:w="7" w:type="dxa"/>
                                  </w:tcMar>
                                </w:tcPr>
                                <w:p w14:paraId="2D4ABD18" w14:textId="5A83DE7A" w:rsidR="00D617FD" w:rsidRPr="00DD7C0C" w:rsidDel="0032395C" w:rsidRDefault="00D617FD" w:rsidP="0009457F">
                                  <w:pPr>
                                    <w:widowControl w:val="0"/>
                                    <w:rPr>
                                      <w:del w:id="5357" w:author="Nasser Mustafa [2]" w:date="2018-09-19T08:12:00Z"/>
                                      <w:rFonts w:eastAsia="Calibri"/>
                                      <w:b/>
                                      <w:color w:val="000000"/>
                                      <w:sz w:val="16"/>
                                      <w:szCs w:val="16"/>
                                    </w:rPr>
                                  </w:pPr>
                                  <w:del w:id="5358" w:author="Nasser Mustafa [2]" w:date="2018-09-19T08:12:00Z">
                                    <w:r w:rsidRPr="00DD7C0C" w:rsidDel="0032395C">
                                      <w:rPr>
                                        <w:rFonts w:eastAsia="Calibri"/>
                                        <w:b/>
                                        <w:color w:val="000000"/>
                                        <w:sz w:val="16"/>
                                        <w:szCs w:val="16"/>
                                      </w:rPr>
                                      <w:delText>X</w:delText>
                                    </w:r>
                                  </w:del>
                                </w:p>
                              </w:tc>
                              <w:tc>
                                <w:tcPr>
                                  <w:tcW w:w="1189" w:type="dxa"/>
                                  <w:shd w:val="clear" w:color="auto" w:fill="auto"/>
                                  <w:tcMar>
                                    <w:top w:w="7" w:type="dxa"/>
                                  </w:tcMar>
                                </w:tcPr>
                                <w:p w14:paraId="274509E0" w14:textId="0FFADBCB" w:rsidR="00D617FD" w:rsidRPr="00DD7C0C" w:rsidDel="0032395C" w:rsidRDefault="00D617FD" w:rsidP="0009457F">
                                  <w:pPr>
                                    <w:widowControl w:val="0"/>
                                    <w:rPr>
                                      <w:del w:id="5359" w:author="Nasser Mustafa [2]" w:date="2018-09-19T08:12:00Z"/>
                                      <w:rFonts w:eastAsia="Calibri"/>
                                      <w:color w:val="000000"/>
                                      <w:sz w:val="16"/>
                                      <w:szCs w:val="16"/>
                                    </w:rPr>
                                  </w:pPr>
                                </w:p>
                              </w:tc>
                            </w:tr>
                            <w:tr w:rsidR="00D617FD" w:rsidRPr="00DD7C0C" w:rsidDel="0032395C" w14:paraId="78918D89" w14:textId="58584186" w:rsidTr="0009457F">
                              <w:trPr>
                                <w:gridAfter w:val="2"/>
                                <w:wAfter w:w="653" w:type="dxa"/>
                                <w:trHeight w:val="60"/>
                                <w:jc w:val="center"/>
                                <w:del w:id="5360" w:author="Nasser Mustafa [2]" w:date="2018-09-19T08:12:00Z"/>
                              </w:trPr>
                              <w:tc>
                                <w:tcPr>
                                  <w:tcW w:w="8453" w:type="dxa"/>
                                  <w:gridSpan w:val="15"/>
                                  <w:shd w:val="clear" w:color="auto" w:fill="auto"/>
                                  <w:tcMar>
                                    <w:top w:w="7" w:type="dxa"/>
                                  </w:tcMar>
                                </w:tcPr>
                                <w:p w14:paraId="623724F4" w14:textId="0729596C" w:rsidR="00D617FD" w:rsidRPr="00DD7C0C" w:rsidDel="0032395C" w:rsidRDefault="00D617FD" w:rsidP="0009457F">
                                  <w:pPr>
                                    <w:widowControl w:val="0"/>
                                    <w:jc w:val="center"/>
                                    <w:rPr>
                                      <w:del w:id="5361" w:author="Nasser Mustafa [2]" w:date="2018-09-19T08:12:00Z"/>
                                      <w:rFonts w:eastAsia="Calibri"/>
                                      <w:b/>
                                      <w:color w:val="0070C0"/>
                                      <w:sz w:val="16"/>
                                      <w:szCs w:val="16"/>
                                    </w:rPr>
                                  </w:pPr>
                                  <w:del w:id="5362" w:author="Nasser Mustafa [2]" w:date="2018-09-19T08:12:00Z">
                                    <w:r w:rsidRPr="00DD7C0C" w:rsidDel="0032395C">
                                      <w:rPr>
                                        <w:rFonts w:eastAsia="Calibri"/>
                                        <w:b/>
                                        <w:color w:val="0070C0"/>
                                        <w:sz w:val="16"/>
                                        <w:szCs w:val="16"/>
                                      </w:rPr>
                                      <w:delText>Model Driven Engineering Classifications</w:delText>
                                    </w:r>
                                  </w:del>
                                </w:p>
                              </w:tc>
                            </w:tr>
                            <w:tr w:rsidR="00D617FD" w:rsidRPr="00DD7C0C" w:rsidDel="0032395C" w14:paraId="6693B191" w14:textId="2F76AE73" w:rsidTr="0009457F">
                              <w:trPr>
                                <w:gridAfter w:val="2"/>
                                <w:wAfter w:w="653" w:type="dxa"/>
                                <w:trHeight w:val="186"/>
                                <w:jc w:val="center"/>
                                <w:del w:id="5363" w:author="Nasser Mustafa [2]" w:date="2018-09-19T08:12:00Z"/>
                              </w:trPr>
                              <w:tc>
                                <w:tcPr>
                                  <w:tcW w:w="540" w:type="dxa"/>
                                  <w:vMerge w:val="restart"/>
                                  <w:shd w:val="clear" w:color="auto" w:fill="auto"/>
                                  <w:tcMar>
                                    <w:top w:w="7" w:type="dxa"/>
                                  </w:tcMar>
                                </w:tcPr>
                                <w:p w14:paraId="02EFCC5D" w14:textId="4CD6A1D9" w:rsidR="00D617FD" w:rsidRPr="00DD7C0C" w:rsidDel="0032395C" w:rsidRDefault="00D617FD" w:rsidP="0009457F">
                                  <w:pPr>
                                    <w:widowControl w:val="0"/>
                                    <w:rPr>
                                      <w:del w:id="5364" w:author="Nasser Mustafa [2]" w:date="2018-09-19T08:12:00Z"/>
                                      <w:rFonts w:eastAsia="Calibri"/>
                                      <w:color w:val="000000"/>
                                      <w:sz w:val="16"/>
                                      <w:szCs w:val="16"/>
                                    </w:rPr>
                                  </w:pPr>
                                </w:p>
                                <w:p w14:paraId="447FCE8C" w14:textId="3E6A053F" w:rsidR="00D617FD" w:rsidRPr="00DD7C0C" w:rsidDel="0032395C" w:rsidRDefault="00D617FD" w:rsidP="006A58FF">
                                  <w:pPr>
                                    <w:widowControl w:val="0"/>
                                    <w:rPr>
                                      <w:del w:id="5365" w:author="Nasser Mustafa [2]" w:date="2018-09-19T08:12:00Z"/>
                                      <w:rFonts w:eastAsia="Calibri"/>
                                      <w:color w:val="000000"/>
                                      <w:sz w:val="16"/>
                                      <w:szCs w:val="16"/>
                                    </w:rPr>
                                  </w:pPr>
                                  <w:del w:id="5366"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"_ENREF_10" \o "Paige, 2008 #192" </w:delInstrText>
                                    </w:r>
                                    <w:r w:rsidDel="0032395C">
                                      <w:fldChar w:fldCharType="separate"/>
                                    </w:r>
                                    <w:r w:rsidDel="0032395C">
                                      <w:rPr>
                                        <w:rFonts w:eastAsia="Calibri"/>
                                        <w:noProof/>
                                        <w:color w:val="000000"/>
                                        <w:sz w:val="16"/>
                                        <w:szCs w:val="16"/>
                                      </w:rPr>
                                      <w:delText>10</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823" w:type="dxa"/>
                                  <w:shd w:val="clear" w:color="auto" w:fill="auto"/>
                                  <w:tcMar>
                                    <w:top w:w="7" w:type="dxa"/>
                                  </w:tcMar>
                                </w:tcPr>
                                <w:p w14:paraId="7623A4A1" w14:textId="0458082C" w:rsidR="00D617FD" w:rsidRPr="00DD7C0C" w:rsidDel="0032395C" w:rsidRDefault="00D617FD" w:rsidP="0009457F">
                                  <w:pPr>
                                    <w:widowControl w:val="0"/>
                                    <w:rPr>
                                      <w:del w:id="5367" w:author="Nasser Mustafa [2]" w:date="2018-09-19T08:12:00Z"/>
                                      <w:rFonts w:eastAsia="Calibri"/>
                                      <w:color w:val="000000"/>
                                      <w:sz w:val="16"/>
                                      <w:szCs w:val="16"/>
                                    </w:rPr>
                                  </w:pPr>
                                  <w:del w:id="5368" w:author="Nasser Mustafa [2]" w:date="2018-09-19T08:12:00Z">
                                    <w:r w:rsidRPr="00DD7C0C" w:rsidDel="0032395C">
                                      <w:rPr>
                                        <w:rFonts w:eastAsia="Calibri"/>
                                        <w:color w:val="000000"/>
                                        <w:sz w:val="16"/>
                                        <w:szCs w:val="16"/>
                                      </w:rPr>
                                      <w:delText>Implicit</w:delText>
                                    </w:r>
                                  </w:del>
                                </w:p>
                              </w:tc>
                              <w:tc>
                                <w:tcPr>
                                  <w:tcW w:w="7090" w:type="dxa"/>
                                  <w:gridSpan w:val="13"/>
                                  <w:shd w:val="clear" w:color="auto" w:fill="auto"/>
                                  <w:tcMar>
                                    <w:top w:w="7" w:type="dxa"/>
                                  </w:tcMar>
                                </w:tcPr>
                                <w:p w14:paraId="506FA82D" w14:textId="403E41FF" w:rsidR="00D617FD" w:rsidRPr="00DD7C0C" w:rsidDel="0032395C" w:rsidRDefault="00D617FD" w:rsidP="0009457F">
                                  <w:pPr>
                                    <w:widowControl w:val="0"/>
                                    <w:rPr>
                                      <w:del w:id="5369" w:author="Nasser Mustafa [2]" w:date="2018-09-19T08:12:00Z"/>
                                      <w:rFonts w:eastAsia="Calibri"/>
                                      <w:color w:val="000000"/>
                                      <w:sz w:val="16"/>
                                      <w:szCs w:val="16"/>
                                    </w:rPr>
                                  </w:pPr>
                                  <w:del w:id="5370" w:author="Nasser Mustafa [2]" w:date="2018-09-19T08:12:00Z">
                                    <w:r w:rsidRPr="00DD7C0C" w:rsidDel="0032395C">
                                      <w:rPr>
                                        <w:rFonts w:eastAsia="Calibri"/>
                                        <w:color w:val="000000"/>
                                        <w:sz w:val="16"/>
                                        <w:szCs w:val="16"/>
                                      </w:rPr>
                                      <w:delText>Explicit</w:delText>
                                    </w:r>
                                  </w:del>
                                </w:p>
                              </w:tc>
                            </w:tr>
                            <w:tr w:rsidR="00D617FD" w:rsidRPr="00DD7C0C" w:rsidDel="0032395C" w14:paraId="6AF723CF" w14:textId="624A6083" w:rsidTr="0009457F">
                              <w:trPr>
                                <w:gridAfter w:val="2"/>
                                <w:wAfter w:w="653" w:type="dxa"/>
                                <w:trHeight w:val="194"/>
                                <w:jc w:val="center"/>
                                <w:del w:id="5371" w:author="Nasser Mustafa [2]" w:date="2018-09-19T08:12:00Z"/>
                              </w:trPr>
                              <w:tc>
                                <w:tcPr>
                                  <w:tcW w:w="540" w:type="dxa"/>
                                  <w:vMerge/>
                                  <w:shd w:val="clear" w:color="auto" w:fill="auto"/>
                                  <w:tcMar>
                                    <w:top w:w="7" w:type="dxa"/>
                                  </w:tcMar>
                                </w:tcPr>
                                <w:p w14:paraId="4B10051B" w14:textId="770F514F" w:rsidR="00D617FD" w:rsidRPr="00DD7C0C" w:rsidDel="0032395C" w:rsidRDefault="00D617FD" w:rsidP="0009457F">
                                  <w:pPr>
                                    <w:widowControl w:val="0"/>
                                    <w:rPr>
                                      <w:del w:id="5372" w:author="Nasser Mustafa [2]" w:date="2018-09-19T08:12:00Z"/>
                                      <w:rFonts w:eastAsia="Calibri"/>
                                      <w:color w:val="000000"/>
                                      <w:sz w:val="16"/>
                                      <w:szCs w:val="16"/>
                                    </w:rPr>
                                  </w:pPr>
                                </w:p>
                              </w:tc>
                              <w:tc>
                                <w:tcPr>
                                  <w:tcW w:w="823" w:type="dxa"/>
                                  <w:vMerge w:val="restart"/>
                                  <w:shd w:val="clear" w:color="auto" w:fill="auto"/>
                                  <w:tcMar>
                                    <w:top w:w="7" w:type="dxa"/>
                                  </w:tcMar>
                                </w:tcPr>
                                <w:p w14:paraId="40A0B932" w14:textId="21AF343E" w:rsidR="00D617FD" w:rsidRPr="00DD7C0C" w:rsidDel="0032395C" w:rsidRDefault="00D617FD" w:rsidP="0009457F">
                                  <w:pPr>
                                    <w:widowControl w:val="0"/>
                                    <w:rPr>
                                      <w:del w:id="5373" w:author="Nasser Mustafa [2]" w:date="2018-09-19T08:12:00Z"/>
                                      <w:rFonts w:eastAsia="Calibri"/>
                                      <w:color w:val="000000"/>
                                      <w:sz w:val="16"/>
                                      <w:szCs w:val="16"/>
                                    </w:rPr>
                                  </w:pPr>
                                </w:p>
                              </w:tc>
                              <w:tc>
                                <w:tcPr>
                                  <w:tcW w:w="4681" w:type="dxa"/>
                                  <w:gridSpan w:val="9"/>
                                  <w:shd w:val="clear" w:color="auto" w:fill="auto"/>
                                  <w:tcMar>
                                    <w:top w:w="7" w:type="dxa"/>
                                  </w:tcMar>
                                </w:tcPr>
                                <w:p w14:paraId="70ED8B94" w14:textId="597401C4" w:rsidR="00D617FD" w:rsidRPr="00DD7C0C" w:rsidDel="0032395C" w:rsidRDefault="00D617FD" w:rsidP="0009457F">
                                  <w:pPr>
                                    <w:widowControl w:val="0"/>
                                    <w:rPr>
                                      <w:del w:id="5374" w:author="Nasser Mustafa [2]" w:date="2018-09-19T08:12:00Z"/>
                                      <w:rFonts w:eastAsia="Calibri"/>
                                      <w:color w:val="000000"/>
                                      <w:sz w:val="16"/>
                                      <w:szCs w:val="16"/>
                                    </w:rPr>
                                  </w:pPr>
                                  <w:del w:id="5375" w:author="Nasser Mustafa [2]" w:date="2018-09-19T08:12:00Z">
                                    <w:r w:rsidRPr="00DD7C0C" w:rsidDel="0032395C">
                                      <w:rPr>
                                        <w:rFonts w:eastAsia="Calibri"/>
                                        <w:color w:val="000000"/>
                                        <w:sz w:val="16"/>
                                        <w:szCs w:val="16"/>
                                      </w:rPr>
                                      <w:delText>Model-to-model</w:delText>
                                    </w:r>
                                  </w:del>
                                </w:p>
                              </w:tc>
                              <w:tc>
                                <w:tcPr>
                                  <w:tcW w:w="2409" w:type="dxa"/>
                                  <w:gridSpan w:val="4"/>
                                  <w:shd w:val="clear" w:color="auto" w:fill="auto"/>
                                  <w:tcMar>
                                    <w:top w:w="7" w:type="dxa"/>
                                  </w:tcMar>
                                </w:tcPr>
                                <w:p w14:paraId="6410937E" w14:textId="5274B4D6" w:rsidR="00D617FD" w:rsidRPr="00DD7C0C" w:rsidDel="0032395C" w:rsidRDefault="00D617FD" w:rsidP="0009457F">
                                  <w:pPr>
                                    <w:widowControl w:val="0"/>
                                    <w:rPr>
                                      <w:del w:id="5376" w:author="Nasser Mustafa [2]" w:date="2018-09-19T08:12:00Z"/>
                                      <w:rFonts w:eastAsia="Calibri"/>
                                      <w:color w:val="000000"/>
                                      <w:sz w:val="16"/>
                                      <w:szCs w:val="16"/>
                                    </w:rPr>
                                  </w:pPr>
                                  <w:del w:id="5377" w:author="Nasser Mustafa [2]" w:date="2018-09-19T08:12:00Z">
                                    <w:r w:rsidRPr="00DD7C0C" w:rsidDel="0032395C">
                                      <w:rPr>
                                        <w:rFonts w:eastAsia="Calibri"/>
                                        <w:color w:val="000000"/>
                                        <w:sz w:val="16"/>
                                        <w:szCs w:val="16"/>
                                      </w:rPr>
                                      <w:delText>Model-to-artifact</w:delText>
                                    </w:r>
                                  </w:del>
                                </w:p>
                              </w:tc>
                            </w:tr>
                            <w:tr w:rsidR="00D617FD" w:rsidRPr="00DD7C0C" w:rsidDel="0032395C" w14:paraId="4033AACA" w14:textId="213EF454" w:rsidTr="0009457F">
                              <w:trPr>
                                <w:gridAfter w:val="2"/>
                                <w:wAfter w:w="653" w:type="dxa"/>
                                <w:trHeight w:val="183"/>
                                <w:jc w:val="center"/>
                                <w:del w:id="5378" w:author="Nasser Mustafa [2]" w:date="2018-09-19T08:12:00Z"/>
                              </w:trPr>
                              <w:tc>
                                <w:tcPr>
                                  <w:tcW w:w="540" w:type="dxa"/>
                                  <w:vMerge/>
                                  <w:shd w:val="clear" w:color="auto" w:fill="auto"/>
                                  <w:tcMar>
                                    <w:top w:w="7" w:type="dxa"/>
                                  </w:tcMar>
                                </w:tcPr>
                                <w:p w14:paraId="2625B0A4" w14:textId="5A657B92" w:rsidR="00D617FD" w:rsidRPr="00DD7C0C" w:rsidDel="0032395C" w:rsidRDefault="00D617FD" w:rsidP="0009457F">
                                  <w:pPr>
                                    <w:widowControl w:val="0"/>
                                    <w:rPr>
                                      <w:del w:id="5379" w:author="Nasser Mustafa [2]" w:date="2018-09-19T08:12:00Z"/>
                                      <w:rFonts w:eastAsia="Calibri"/>
                                      <w:color w:val="000000"/>
                                      <w:sz w:val="16"/>
                                      <w:szCs w:val="16"/>
                                    </w:rPr>
                                  </w:pPr>
                                </w:p>
                              </w:tc>
                              <w:tc>
                                <w:tcPr>
                                  <w:tcW w:w="823" w:type="dxa"/>
                                  <w:vMerge/>
                                  <w:shd w:val="clear" w:color="auto" w:fill="auto"/>
                                  <w:tcMar>
                                    <w:top w:w="7" w:type="dxa"/>
                                  </w:tcMar>
                                </w:tcPr>
                                <w:p w14:paraId="0EF6418C" w14:textId="02428528" w:rsidR="00D617FD" w:rsidRPr="00DD7C0C" w:rsidDel="0032395C" w:rsidRDefault="00D617FD" w:rsidP="0009457F">
                                  <w:pPr>
                                    <w:widowControl w:val="0"/>
                                    <w:rPr>
                                      <w:del w:id="5380" w:author="Nasser Mustafa [2]" w:date="2018-09-19T08:12:00Z"/>
                                      <w:rFonts w:eastAsia="Calibri"/>
                                      <w:color w:val="000000"/>
                                      <w:sz w:val="16"/>
                                      <w:szCs w:val="16"/>
                                    </w:rPr>
                                  </w:pPr>
                                </w:p>
                              </w:tc>
                              <w:tc>
                                <w:tcPr>
                                  <w:tcW w:w="3740" w:type="dxa"/>
                                  <w:gridSpan w:val="8"/>
                                  <w:tcBorders>
                                    <w:bottom w:val="single" w:sz="4" w:space="0" w:color="auto"/>
                                  </w:tcBorders>
                                  <w:shd w:val="clear" w:color="auto" w:fill="auto"/>
                                  <w:tcMar>
                                    <w:top w:w="7" w:type="dxa"/>
                                  </w:tcMar>
                                </w:tcPr>
                                <w:p w14:paraId="183D53A8" w14:textId="4CFAFF56" w:rsidR="00D617FD" w:rsidRPr="00DD7C0C" w:rsidDel="0032395C" w:rsidRDefault="00D617FD" w:rsidP="0009457F">
                                  <w:pPr>
                                    <w:widowControl w:val="0"/>
                                    <w:rPr>
                                      <w:del w:id="5381" w:author="Nasser Mustafa [2]" w:date="2018-09-19T08:12:00Z"/>
                                      <w:rFonts w:eastAsia="Calibri"/>
                                      <w:color w:val="000000"/>
                                      <w:sz w:val="16"/>
                                      <w:szCs w:val="16"/>
                                    </w:rPr>
                                  </w:pPr>
                                  <w:del w:id="5382" w:author="Nasser Mustafa [2]" w:date="2018-09-19T08:12:00Z">
                                    <w:r w:rsidRPr="00DD7C0C" w:rsidDel="0032395C">
                                      <w:rPr>
                                        <w:rFonts w:eastAsia="Calibri"/>
                                        <w:color w:val="000000"/>
                                        <w:sz w:val="16"/>
                                        <w:szCs w:val="16"/>
                                      </w:rPr>
                                      <w:delText>Static</w:delText>
                                    </w:r>
                                  </w:del>
                                </w:p>
                              </w:tc>
                              <w:tc>
                                <w:tcPr>
                                  <w:tcW w:w="941" w:type="dxa"/>
                                  <w:tcBorders>
                                    <w:bottom w:val="single" w:sz="4" w:space="0" w:color="auto"/>
                                  </w:tcBorders>
                                  <w:shd w:val="clear" w:color="auto" w:fill="auto"/>
                                  <w:tcMar>
                                    <w:top w:w="7" w:type="dxa"/>
                                  </w:tcMar>
                                </w:tcPr>
                                <w:p w14:paraId="03BF0590" w14:textId="54225BBD" w:rsidR="00D617FD" w:rsidRPr="00DD7C0C" w:rsidDel="0032395C" w:rsidRDefault="00D617FD" w:rsidP="0009457F">
                                  <w:pPr>
                                    <w:widowControl w:val="0"/>
                                    <w:rPr>
                                      <w:del w:id="5383" w:author="Nasser Mustafa [2]" w:date="2018-09-19T08:12:00Z"/>
                                      <w:rFonts w:eastAsia="Calibri"/>
                                      <w:color w:val="000000"/>
                                      <w:sz w:val="16"/>
                                      <w:szCs w:val="16"/>
                                    </w:rPr>
                                  </w:pPr>
                                  <w:del w:id="5384" w:author="Nasser Mustafa [2]" w:date="2018-09-19T08:12:00Z">
                                    <w:r w:rsidRPr="00DD7C0C" w:rsidDel="0032395C">
                                      <w:rPr>
                                        <w:rFonts w:eastAsia="Calibri"/>
                                        <w:color w:val="000000"/>
                                        <w:sz w:val="16"/>
                                        <w:szCs w:val="16"/>
                                      </w:rPr>
                                      <w:delText>Dynamic</w:delText>
                                    </w:r>
                                  </w:del>
                                </w:p>
                              </w:tc>
                              <w:tc>
                                <w:tcPr>
                                  <w:tcW w:w="2409" w:type="dxa"/>
                                  <w:gridSpan w:val="4"/>
                                  <w:vMerge w:val="restart"/>
                                  <w:shd w:val="clear" w:color="auto" w:fill="auto"/>
                                  <w:tcMar>
                                    <w:top w:w="7" w:type="dxa"/>
                                  </w:tcMar>
                                </w:tcPr>
                                <w:p w14:paraId="52451B43" w14:textId="15BA258B" w:rsidR="00D617FD" w:rsidRPr="00DD7C0C" w:rsidDel="0032395C" w:rsidRDefault="00D617FD" w:rsidP="0009457F">
                                  <w:pPr>
                                    <w:widowControl w:val="0"/>
                                    <w:rPr>
                                      <w:del w:id="5385" w:author="Nasser Mustafa [2]" w:date="2018-09-19T08:12:00Z"/>
                                      <w:rFonts w:eastAsia="Calibri"/>
                                      <w:color w:val="000000"/>
                                      <w:sz w:val="16"/>
                                      <w:szCs w:val="16"/>
                                    </w:rPr>
                                  </w:pPr>
                                  <w:del w:id="5386" w:author="Nasser Mustafa [2]" w:date="2018-09-19T08:12:00Z">
                                    <w:r w:rsidRPr="00DD7C0C" w:rsidDel="0032395C">
                                      <w:rPr>
                                        <w:rFonts w:eastAsia="Calibri"/>
                                        <w:color w:val="000000"/>
                                        <w:sz w:val="16"/>
                                        <w:szCs w:val="16"/>
                                      </w:rPr>
                                      <w:delText>Satisfy,</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Allocated-to,</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Explain,</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Perform,</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Support</w:delText>
                                    </w:r>
                                  </w:del>
                                </w:p>
                              </w:tc>
                            </w:tr>
                            <w:tr w:rsidR="00D617FD" w:rsidRPr="00DD7C0C" w:rsidDel="0032395C" w14:paraId="309D6ACB" w14:textId="5FF888BE" w:rsidTr="0009457F">
                              <w:trPr>
                                <w:gridAfter w:val="2"/>
                                <w:wAfter w:w="653" w:type="dxa"/>
                                <w:trHeight w:val="219"/>
                                <w:jc w:val="center"/>
                                <w:del w:id="5387" w:author="Nasser Mustafa [2]" w:date="2018-09-19T08:12:00Z"/>
                              </w:trPr>
                              <w:tc>
                                <w:tcPr>
                                  <w:tcW w:w="540" w:type="dxa"/>
                                  <w:vMerge/>
                                  <w:shd w:val="clear" w:color="auto" w:fill="auto"/>
                                </w:tcPr>
                                <w:p w14:paraId="192BCBDF" w14:textId="07300227" w:rsidR="00D617FD" w:rsidRPr="00DD7C0C" w:rsidDel="0032395C" w:rsidRDefault="00D617FD" w:rsidP="0009457F">
                                  <w:pPr>
                                    <w:widowControl w:val="0"/>
                                    <w:rPr>
                                      <w:del w:id="5388" w:author="Nasser Mustafa [2]" w:date="2018-09-19T08:12:00Z"/>
                                      <w:rFonts w:eastAsia="Calibri"/>
                                      <w:color w:val="000000"/>
                                      <w:sz w:val="16"/>
                                      <w:szCs w:val="16"/>
                                    </w:rPr>
                                  </w:pPr>
                                </w:p>
                              </w:tc>
                              <w:tc>
                                <w:tcPr>
                                  <w:tcW w:w="823" w:type="dxa"/>
                                  <w:vMerge/>
                                  <w:shd w:val="clear" w:color="auto" w:fill="auto"/>
                                </w:tcPr>
                                <w:p w14:paraId="4038DE3D" w14:textId="57CF3828" w:rsidR="00D617FD" w:rsidRPr="00DD7C0C" w:rsidDel="0032395C" w:rsidRDefault="00D617FD" w:rsidP="0009457F">
                                  <w:pPr>
                                    <w:widowControl w:val="0"/>
                                    <w:rPr>
                                      <w:del w:id="5389" w:author="Nasser Mustafa [2]" w:date="2018-09-19T08:12:00Z"/>
                                      <w:rFonts w:eastAsia="Calibri"/>
                                      <w:color w:val="000000"/>
                                      <w:sz w:val="16"/>
                                      <w:szCs w:val="16"/>
                                    </w:rPr>
                                  </w:pPr>
                                </w:p>
                              </w:tc>
                              <w:tc>
                                <w:tcPr>
                                  <w:tcW w:w="1359" w:type="dxa"/>
                                  <w:gridSpan w:val="4"/>
                                  <w:tcBorders>
                                    <w:bottom w:val="single" w:sz="4" w:space="0" w:color="auto"/>
                                  </w:tcBorders>
                                  <w:shd w:val="clear" w:color="auto" w:fill="auto"/>
                                </w:tcPr>
                                <w:p w14:paraId="60B294C9" w14:textId="43AA33E4" w:rsidR="00D617FD" w:rsidRPr="00DD7C0C" w:rsidDel="0032395C" w:rsidRDefault="00D617FD" w:rsidP="0009457F">
                                  <w:pPr>
                                    <w:widowControl w:val="0"/>
                                    <w:rPr>
                                      <w:del w:id="5390" w:author="Nasser Mustafa [2]" w:date="2018-09-19T08:12:00Z"/>
                                      <w:rFonts w:eastAsia="Calibri"/>
                                      <w:color w:val="000000"/>
                                      <w:sz w:val="16"/>
                                      <w:szCs w:val="16"/>
                                    </w:rPr>
                                  </w:pPr>
                                  <w:del w:id="5391" w:author="Nasser Mustafa [2]" w:date="2018-09-19T08:12:00Z">
                                    <w:r w:rsidRPr="00DD7C0C" w:rsidDel="0032395C">
                                      <w:rPr>
                                        <w:rFonts w:eastAsia="Calibri"/>
                                        <w:color w:val="000000"/>
                                        <w:sz w:val="16"/>
                                        <w:szCs w:val="16"/>
                                      </w:rPr>
                                      <w:delText>Consistent-with</w:delText>
                                    </w:r>
                                  </w:del>
                                </w:p>
                              </w:tc>
                              <w:tc>
                                <w:tcPr>
                                  <w:tcW w:w="2381" w:type="dxa"/>
                                  <w:gridSpan w:val="4"/>
                                  <w:tcBorders>
                                    <w:bottom w:val="single" w:sz="4" w:space="0" w:color="auto"/>
                                  </w:tcBorders>
                                  <w:shd w:val="clear" w:color="auto" w:fill="auto"/>
                                </w:tcPr>
                                <w:p w14:paraId="3E02DFED" w14:textId="7395981A" w:rsidR="00D617FD" w:rsidRPr="00DD7C0C" w:rsidDel="0032395C" w:rsidRDefault="00D617FD" w:rsidP="0009457F">
                                  <w:pPr>
                                    <w:widowControl w:val="0"/>
                                    <w:rPr>
                                      <w:del w:id="5392" w:author="Nasser Mustafa [2]" w:date="2018-09-19T08:12:00Z"/>
                                      <w:rFonts w:eastAsia="Calibri"/>
                                      <w:color w:val="000000"/>
                                      <w:sz w:val="16"/>
                                      <w:szCs w:val="16"/>
                                    </w:rPr>
                                  </w:pPr>
                                  <w:del w:id="5393" w:author="Nasser Mustafa [2]" w:date="2018-09-19T08:12:00Z">
                                    <w:r w:rsidRPr="00DD7C0C" w:rsidDel="0032395C">
                                      <w:rPr>
                                        <w:rFonts w:eastAsia="Calibri"/>
                                        <w:color w:val="000000"/>
                                        <w:sz w:val="16"/>
                                        <w:szCs w:val="16"/>
                                      </w:rPr>
                                      <w:delText>Dependency</w:delText>
                                    </w:r>
                                  </w:del>
                                </w:p>
                              </w:tc>
                              <w:tc>
                                <w:tcPr>
                                  <w:tcW w:w="941" w:type="dxa"/>
                                  <w:vMerge w:val="restart"/>
                                  <w:shd w:val="clear" w:color="auto" w:fill="auto"/>
                                </w:tcPr>
                                <w:p w14:paraId="0F555913" w14:textId="7CE938C7" w:rsidR="00D617FD" w:rsidRPr="00DD7C0C" w:rsidDel="0032395C" w:rsidRDefault="00D617FD" w:rsidP="0009457F">
                                  <w:pPr>
                                    <w:widowControl w:val="0"/>
                                    <w:rPr>
                                      <w:del w:id="5394" w:author="Nasser Mustafa [2]" w:date="2018-09-19T08:12:00Z"/>
                                      <w:rFonts w:eastAsia="Calibri"/>
                                      <w:color w:val="000000"/>
                                      <w:sz w:val="16"/>
                                      <w:szCs w:val="16"/>
                                    </w:rPr>
                                  </w:pPr>
                                  <w:del w:id="5395" w:author="Nasser Mustafa [2]" w:date="2018-09-19T08:12:00Z">
                                    <w:r w:rsidRPr="00DD7C0C" w:rsidDel="0032395C">
                                      <w:rPr>
                                        <w:rFonts w:eastAsia="Calibri"/>
                                        <w:color w:val="000000"/>
                                        <w:sz w:val="16"/>
                                        <w:szCs w:val="16"/>
                                      </w:rPr>
                                      <w:delText>Call,</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Notify,</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Generate</w:delText>
                                    </w:r>
                                  </w:del>
                                </w:p>
                              </w:tc>
                              <w:tc>
                                <w:tcPr>
                                  <w:tcW w:w="2409" w:type="dxa"/>
                                  <w:gridSpan w:val="4"/>
                                  <w:vMerge/>
                                  <w:shd w:val="clear" w:color="auto" w:fill="auto"/>
                                </w:tcPr>
                                <w:p w14:paraId="5846D670" w14:textId="1A343596" w:rsidR="00D617FD" w:rsidRPr="00DD7C0C" w:rsidDel="0032395C" w:rsidRDefault="00D617FD" w:rsidP="0009457F">
                                  <w:pPr>
                                    <w:widowControl w:val="0"/>
                                    <w:rPr>
                                      <w:del w:id="5396" w:author="Nasser Mustafa [2]" w:date="2018-09-19T08:12:00Z"/>
                                      <w:rFonts w:eastAsia="Calibri"/>
                                      <w:color w:val="000000"/>
                                      <w:sz w:val="16"/>
                                      <w:szCs w:val="16"/>
                                    </w:rPr>
                                  </w:pPr>
                                </w:p>
                              </w:tc>
                            </w:tr>
                            <w:tr w:rsidR="00D617FD" w:rsidRPr="00DD7C0C" w:rsidDel="0032395C" w14:paraId="75864BF1" w14:textId="0BFAF2EA" w:rsidTr="0009457F">
                              <w:trPr>
                                <w:gridAfter w:val="2"/>
                                <w:wAfter w:w="653" w:type="dxa"/>
                                <w:cantSplit/>
                                <w:trHeight w:val="387"/>
                                <w:jc w:val="center"/>
                                <w:del w:id="5397" w:author="Nasser Mustafa [2]" w:date="2018-09-19T08:12:00Z"/>
                              </w:trPr>
                              <w:tc>
                                <w:tcPr>
                                  <w:tcW w:w="540" w:type="dxa"/>
                                  <w:vMerge/>
                                  <w:shd w:val="clear" w:color="auto" w:fill="auto"/>
                                </w:tcPr>
                                <w:p w14:paraId="2216BB00" w14:textId="5CA2C547" w:rsidR="00D617FD" w:rsidRPr="00DD7C0C" w:rsidDel="0032395C" w:rsidRDefault="00D617FD" w:rsidP="0009457F">
                                  <w:pPr>
                                    <w:widowControl w:val="0"/>
                                    <w:rPr>
                                      <w:del w:id="5398" w:author="Nasser Mustafa [2]" w:date="2018-09-19T08:12:00Z"/>
                                      <w:rFonts w:eastAsia="Calibri"/>
                                      <w:color w:val="000000"/>
                                      <w:sz w:val="16"/>
                                      <w:szCs w:val="16"/>
                                    </w:rPr>
                                  </w:pPr>
                                </w:p>
                              </w:tc>
                              <w:tc>
                                <w:tcPr>
                                  <w:tcW w:w="823" w:type="dxa"/>
                                  <w:vMerge/>
                                  <w:shd w:val="clear" w:color="auto" w:fill="auto"/>
                                </w:tcPr>
                                <w:p w14:paraId="5D10ACE4" w14:textId="6B770FFA" w:rsidR="00D617FD" w:rsidRPr="00DD7C0C" w:rsidDel="0032395C" w:rsidRDefault="00D617FD" w:rsidP="0009457F">
                                  <w:pPr>
                                    <w:widowControl w:val="0"/>
                                    <w:rPr>
                                      <w:del w:id="5399" w:author="Nasser Mustafa [2]" w:date="2018-09-19T08:12:00Z"/>
                                      <w:rFonts w:eastAsia="Calibri"/>
                                      <w:color w:val="000000"/>
                                      <w:sz w:val="16"/>
                                      <w:szCs w:val="16"/>
                                    </w:rPr>
                                  </w:pPr>
                                </w:p>
                              </w:tc>
                              <w:tc>
                                <w:tcPr>
                                  <w:tcW w:w="1359" w:type="dxa"/>
                                  <w:gridSpan w:val="4"/>
                                  <w:shd w:val="clear" w:color="auto" w:fill="auto"/>
                                  <w:textDirection w:val="tbRl"/>
                                </w:tcPr>
                                <w:p w14:paraId="63C58204" w14:textId="51ACEC32" w:rsidR="00D617FD" w:rsidRPr="00DD7C0C" w:rsidDel="0032395C" w:rsidRDefault="00D617FD" w:rsidP="0009457F">
                                  <w:pPr>
                                    <w:widowControl w:val="0"/>
                                    <w:rPr>
                                      <w:del w:id="5400" w:author="Nasser Mustafa [2]" w:date="2018-09-19T08:12:00Z"/>
                                      <w:rFonts w:eastAsia="Calibri"/>
                                      <w:color w:val="000000"/>
                                      <w:sz w:val="16"/>
                                      <w:szCs w:val="16"/>
                                    </w:rPr>
                                  </w:pPr>
                                </w:p>
                              </w:tc>
                              <w:tc>
                                <w:tcPr>
                                  <w:tcW w:w="2381" w:type="dxa"/>
                                  <w:gridSpan w:val="4"/>
                                  <w:shd w:val="clear" w:color="auto" w:fill="auto"/>
                                </w:tcPr>
                                <w:p w14:paraId="2B19AF77" w14:textId="1DBF5A96" w:rsidR="00D617FD" w:rsidRPr="00DD7C0C" w:rsidDel="0032395C" w:rsidRDefault="00D617FD" w:rsidP="0009457F">
                                  <w:pPr>
                                    <w:widowControl w:val="0"/>
                                    <w:rPr>
                                      <w:del w:id="5401" w:author="Nasser Mustafa [2]" w:date="2018-09-19T08:12:00Z"/>
                                      <w:rFonts w:eastAsia="Calibri"/>
                                      <w:color w:val="000000"/>
                                      <w:sz w:val="16"/>
                                      <w:szCs w:val="16"/>
                                    </w:rPr>
                                  </w:pPr>
                                  <w:del w:id="5402" w:author="Nasser Mustafa [2]" w:date="2018-09-19T08:12:00Z">
                                    <w:r w:rsidRPr="00DD7C0C" w:rsidDel="0032395C">
                                      <w:rPr>
                                        <w:rFonts w:eastAsia="Calibri"/>
                                        <w:color w:val="000000"/>
                                        <w:sz w:val="16"/>
                                        <w:szCs w:val="16"/>
                                      </w:rPr>
                                      <w:delText>Export,</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Usage,</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Is-a,</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has-a,</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Part-of,</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Import</w:delText>
                                    </w:r>
                                    <w:r w:rsidDel="0032395C">
                                      <w:rPr>
                                        <w:rFonts w:eastAsia="Calibri"/>
                                        <w:color w:val="000000"/>
                                        <w:sz w:val="16"/>
                                        <w:szCs w:val="16"/>
                                      </w:rPr>
                                      <w:delText>,</w:delText>
                                    </w:r>
                                    <w:r w:rsidRPr="00DD7C0C" w:rsidDel="0032395C">
                                      <w:rPr>
                                        <w:rFonts w:eastAsia="Calibri"/>
                                        <w:color w:val="000000"/>
                                        <w:sz w:val="16"/>
                                        <w:szCs w:val="16"/>
                                      </w:rPr>
                                      <w:delText xml:space="preserve"> Refine</w:delText>
                                    </w:r>
                                  </w:del>
                                </w:p>
                              </w:tc>
                              <w:tc>
                                <w:tcPr>
                                  <w:tcW w:w="941" w:type="dxa"/>
                                  <w:vMerge/>
                                  <w:shd w:val="clear" w:color="auto" w:fill="auto"/>
                                </w:tcPr>
                                <w:p w14:paraId="136D442C" w14:textId="5102ED74" w:rsidR="00D617FD" w:rsidRPr="00DD7C0C" w:rsidDel="0032395C" w:rsidRDefault="00D617FD" w:rsidP="0009457F">
                                  <w:pPr>
                                    <w:widowControl w:val="0"/>
                                    <w:rPr>
                                      <w:del w:id="5403" w:author="Nasser Mustafa [2]" w:date="2018-09-19T08:12:00Z"/>
                                      <w:rFonts w:eastAsia="Calibri"/>
                                      <w:color w:val="000000"/>
                                      <w:sz w:val="16"/>
                                      <w:szCs w:val="16"/>
                                    </w:rPr>
                                  </w:pPr>
                                </w:p>
                              </w:tc>
                              <w:tc>
                                <w:tcPr>
                                  <w:tcW w:w="2409" w:type="dxa"/>
                                  <w:gridSpan w:val="4"/>
                                  <w:vMerge/>
                                  <w:shd w:val="clear" w:color="auto" w:fill="auto"/>
                                </w:tcPr>
                                <w:p w14:paraId="61DCFA97" w14:textId="785C677C" w:rsidR="00D617FD" w:rsidRPr="00DD7C0C" w:rsidDel="0032395C" w:rsidRDefault="00D617FD" w:rsidP="0009457F">
                                  <w:pPr>
                                    <w:widowControl w:val="0"/>
                                    <w:rPr>
                                      <w:del w:id="5404" w:author="Nasser Mustafa [2]" w:date="2018-09-19T08:12:00Z"/>
                                      <w:rFonts w:eastAsia="Calibri"/>
                                      <w:color w:val="000000"/>
                                      <w:sz w:val="16"/>
                                      <w:szCs w:val="16"/>
                                    </w:rPr>
                                  </w:pPr>
                                </w:p>
                              </w:tc>
                            </w:tr>
                            <w:tr w:rsidR="00D617FD" w:rsidRPr="00DD7C0C" w:rsidDel="0032395C" w14:paraId="26F40BBA" w14:textId="023CE2A7" w:rsidTr="0009457F">
                              <w:trPr>
                                <w:gridAfter w:val="2"/>
                                <w:wAfter w:w="653" w:type="dxa"/>
                                <w:trHeight w:val="100"/>
                                <w:jc w:val="center"/>
                                <w:del w:id="5405" w:author="Nasser Mustafa [2]" w:date="2018-09-19T08:12:00Z"/>
                              </w:trPr>
                              <w:tc>
                                <w:tcPr>
                                  <w:tcW w:w="8453" w:type="dxa"/>
                                  <w:gridSpan w:val="15"/>
                                  <w:shd w:val="clear" w:color="auto" w:fill="auto"/>
                                </w:tcPr>
                                <w:p w14:paraId="3C1C5BA1" w14:textId="4FE43E75" w:rsidR="00D617FD" w:rsidRPr="00DD7C0C" w:rsidDel="0032395C" w:rsidRDefault="00D617FD" w:rsidP="0009457F">
                                  <w:pPr>
                                    <w:widowControl w:val="0"/>
                                    <w:jc w:val="center"/>
                                    <w:rPr>
                                      <w:del w:id="5406" w:author="Nasser Mustafa [2]" w:date="2018-09-19T08:12:00Z"/>
                                      <w:rFonts w:eastAsia="Calibri"/>
                                      <w:b/>
                                      <w:color w:val="0070C0"/>
                                      <w:sz w:val="16"/>
                                      <w:szCs w:val="16"/>
                                    </w:rPr>
                                  </w:pPr>
                                  <w:del w:id="5407" w:author="Nasser Mustafa [2]" w:date="2018-09-19T08:12:00Z">
                                    <w:r w:rsidRPr="00DD7C0C" w:rsidDel="0032395C">
                                      <w:rPr>
                                        <w:rFonts w:eastAsia="MS Mincho"/>
                                        <w:b/>
                                        <w:color w:val="0070C0"/>
                                        <w:spacing w:val="-1"/>
                                        <w:sz w:val="16"/>
                                        <w:szCs w:val="16"/>
                                      </w:rPr>
                                      <w:delText>Systems Engineering Classifications</w:delText>
                                    </w:r>
                                  </w:del>
                                </w:p>
                              </w:tc>
                            </w:tr>
                            <w:tr w:rsidR="00D617FD" w:rsidRPr="00DD7C0C" w:rsidDel="0032395C" w14:paraId="4A4BEE8A" w14:textId="071B676A" w:rsidTr="0009457F">
                              <w:trPr>
                                <w:gridAfter w:val="2"/>
                                <w:wAfter w:w="653" w:type="dxa"/>
                                <w:trHeight w:val="212"/>
                                <w:jc w:val="center"/>
                                <w:del w:id="5408" w:author="Nasser Mustafa [2]" w:date="2018-09-19T08:12:00Z"/>
                              </w:trPr>
                              <w:tc>
                                <w:tcPr>
                                  <w:tcW w:w="540" w:type="dxa"/>
                                  <w:vMerge w:val="restart"/>
                                  <w:shd w:val="clear" w:color="auto" w:fill="auto"/>
                                </w:tcPr>
                                <w:p w14:paraId="7B72A90C" w14:textId="4F20ACD9" w:rsidR="00D617FD" w:rsidRPr="00DD7C0C" w:rsidDel="0032395C" w:rsidRDefault="00D617FD" w:rsidP="006A58FF">
                                  <w:pPr>
                                    <w:widowControl w:val="0"/>
                                    <w:rPr>
                                      <w:del w:id="5409" w:author="Nasser Mustafa [2]" w:date="2018-09-19T08:12:00Z"/>
                                      <w:rFonts w:eastAsia="Calibri"/>
                                      <w:color w:val="000000"/>
                                      <w:sz w:val="16"/>
                                      <w:szCs w:val="16"/>
                                    </w:rPr>
                                  </w:pPr>
                                  <w:del w:id="5410" w:author="Nasser Mustafa [2]" w:date="2018-09-19T08:12:00Z">
                                    <w:r w:rsidRPr="00DD7C0C" w:rsidDel="0032395C">
                                      <w:rPr>
                                        <w:rFonts w:eastAsia="MS Mincho"/>
                                        <w:color w:val="000000"/>
                                        <w:spacing w:val="-1"/>
                                        <w:sz w:val="16"/>
                                        <w:szCs w:val="16"/>
                                      </w:rPr>
                                      <w:fldChar w:fldCharType="begin"/>
                                    </w:r>
                                    <w:r w:rsidDel="0032395C">
                                      <w:rPr>
                                        <w:rFonts w:eastAsia="MS Mincho"/>
                                        <w:color w:val="000000"/>
                                        <w:spacing w:val="-1"/>
                                        <w:sz w:val="16"/>
                                        <w:szCs w:val="16"/>
                                      </w:rPr>
                                      <w:delInstrText xml:space="preserve"> ADDIN EN.CITE &lt;EndNote&gt;&lt;Cite&gt;&lt;Author&gt;Mason&lt;/Author&gt;&lt;Year&gt;2003&lt;/Year&gt;&lt;RecNum&gt;79&lt;/RecNum&gt;&lt;DisplayText&gt;[12]&lt;/DisplayText&gt;&lt;record&gt;&lt;rec-number&gt;79&lt;/rec-number&gt;&lt;foreign-keys&gt;&lt;key app="EN" db-id="rxfad95wgs5d2dexxekxwt2katzr52wtwdxz" timestamp="0"&gt;79&lt;/key&gt;&lt;/foreign-keys&gt;&lt;ref-type name="Conference Proceedings"&gt;10&lt;/ref-type&gt;&lt;contributors&gt;&lt;authors&gt;&lt;author&gt;Paul Mason&lt;/author&gt;&lt;author&gt;Amer Saeed&lt;/author&gt;&lt;author&gt;Paul Arkley&lt;/author&gt;&lt;author&gt;Steve Riddle&lt;/author&gt;&lt;/authors&gt;&lt;/contributors&gt;&lt;titles&gt;&lt;title&gt;Meta-Modelling Approach to Traceability for Avionics: A Framework for Managing the Engineering of Computer Based Aerospace Systems.&lt;/title&gt;&lt;secondary-title&gt;10th IEEE International Conference on Engineering of Computer-Based Systems &lt;/secondary-title&gt;&lt;short-title&gt;ECBS&lt;/short-title&gt;&lt;/titles&gt;&lt;pages&gt;233-246&lt;/pages&gt;&lt;dates&gt;&lt;year&gt;2003&lt;/year&gt;&lt;/dates&gt;&lt;pub-location&gt;Huntsville, AL, USA&lt;/pub-location&gt;&lt;publisher&gt;IEEE&lt;/publisher&gt;&lt;urls&gt;&lt;/urls&gt;&lt;electronic-resource-num&gt; http://doi.ieeecomputersociety.org/10.1109/ECBS.2003.1194804&lt;/electronic-resource-num&gt;&lt;/record&gt;&lt;/Cite&gt;&lt;/EndNote&gt;</w:delInstrText>
                                    </w:r>
                                    <w:r w:rsidRPr="00DD7C0C" w:rsidDel="0032395C">
                                      <w:rPr>
                                        <w:rFonts w:eastAsia="MS Mincho"/>
                                        <w:color w:val="000000"/>
                                        <w:spacing w:val="-1"/>
                                        <w:sz w:val="16"/>
                                        <w:szCs w:val="16"/>
                                      </w:rPr>
                                      <w:fldChar w:fldCharType="separate"/>
                                    </w:r>
                                    <w:r w:rsidDel="0032395C">
                                      <w:rPr>
                                        <w:rFonts w:eastAsia="MS Mincho"/>
                                        <w:noProof/>
                                        <w:color w:val="000000"/>
                                        <w:spacing w:val="-1"/>
                                        <w:sz w:val="16"/>
                                        <w:szCs w:val="16"/>
                                      </w:rPr>
                                      <w:delText>[</w:delText>
                                    </w:r>
                                    <w:r w:rsidDel="0032395C">
                                      <w:fldChar w:fldCharType="begin"/>
                                    </w:r>
                                    <w:r w:rsidDel="0032395C">
                                      <w:delInstrText xml:space="preserve"> HYPERLINK \l "_ENREF_12" \o "Mason, 2003 #79" </w:delInstrText>
                                    </w:r>
                                    <w:r w:rsidDel="0032395C">
                                      <w:fldChar w:fldCharType="separate"/>
                                    </w:r>
                                    <w:r w:rsidDel="0032395C">
                                      <w:rPr>
                                        <w:rFonts w:eastAsia="MS Mincho"/>
                                        <w:noProof/>
                                        <w:color w:val="000000"/>
                                        <w:spacing w:val="-1"/>
                                        <w:sz w:val="16"/>
                                        <w:szCs w:val="16"/>
                                      </w:rPr>
                                      <w:delText>12</w:delText>
                                    </w:r>
                                    <w:r w:rsidDel="0032395C">
                                      <w:rPr>
                                        <w:rFonts w:eastAsia="MS Mincho"/>
                                        <w:noProof/>
                                        <w:color w:val="000000"/>
                                        <w:spacing w:val="-1"/>
                                        <w:sz w:val="16"/>
                                        <w:szCs w:val="16"/>
                                      </w:rPr>
                                      <w:fldChar w:fldCharType="end"/>
                                    </w:r>
                                    <w:r w:rsidDel="0032395C">
                                      <w:rPr>
                                        <w:rFonts w:eastAsia="MS Mincho"/>
                                        <w:noProof/>
                                        <w:color w:val="000000"/>
                                        <w:spacing w:val="-1"/>
                                        <w:sz w:val="16"/>
                                        <w:szCs w:val="16"/>
                                      </w:rPr>
                                      <w:delText>]</w:delText>
                                    </w:r>
                                    <w:r w:rsidRPr="00DD7C0C" w:rsidDel="0032395C">
                                      <w:rPr>
                                        <w:rFonts w:eastAsia="MS Mincho"/>
                                        <w:color w:val="000000"/>
                                        <w:spacing w:val="-1"/>
                                        <w:sz w:val="16"/>
                                        <w:szCs w:val="16"/>
                                      </w:rPr>
                                      <w:fldChar w:fldCharType="end"/>
                                    </w:r>
                                    <w:r w:rsidDel="0032395C">
                                      <w:rPr>
                                        <w:rFonts w:eastAsia="MS Mincho"/>
                                        <w:color w:val="000000"/>
                                        <w:spacing w:val="-1"/>
                                        <w:sz w:val="16"/>
                                        <w:szCs w:val="16"/>
                                      </w:rPr>
                                      <w:delText xml:space="preserve">   </w:delText>
                                    </w:r>
                                  </w:del>
                                </w:p>
                              </w:tc>
                              <w:tc>
                                <w:tcPr>
                                  <w:tcW w:w="823" w:type="dxa"/>
                                  <w:vMerge w:val="restart"/>
                                  <w:shd w:val="clear" w:color="auto" w:fill="auto"/>
                                </w:tcPr>
                                <w:p w14:paraId="78CC2053" w14:textId="3393D13B" w:rsidR="00D617FD" w:rsidRPr="00DD7C0C" w:rsidDel="0032395C" w:rsidRDefault="00D617FD" w:rsidP="0009457F">
                                  <w:pPr>
                                    <w:widowControl w:val="0"/>
                                    <w:rPr>
                                      <w:del w:id="5411" w:author="Nasser Mustafa [2]" w:date="2018-09-19T08:12:00Z"/>
                                      <w:rFonts w:eastAsia="Calibri"/>
                                      <w:color w:val="000000"/>
                                      <w:sz w:val="16"/>
                                      <w:szCs w:val="16"/>
                                    </w:rPr>
                                  </w:pPr>
                                  <w:del w:id="5412" w:author="Nasser Mustafa [2]" w:date="2018-09-19T08:12:00Z">
                                    <w:r w:rsidRPr="00DD7C0C" w:rsidDel="0032395C">
                                      <w:rPr>
                                        <w:rFonts w:eastAsia="Calibri"/>
                                        <w:color w:val="000000"/>
                                        <w:sz w:val="16"/>
                                        <w:szCs w:val="16"/>
                                      </w:rPr>
                                      <w:delText>Temporal</w:delText>
                                    </w:r>
                                  </w:del>
                                </w:p>
                              </w:tc>
                              <w:tc>
                                <w:tcPr>
                                  <w:tcW w:w="2835" w:type="dxa"/>
                                  <w:gridSpan w:val="6"/>
                                  <w:shd w:val="clear" w:color="auto" w:fill="auto"/>
                                </w:tcPr>
                                <w:p w14:paraId="4A0110CE" w14:textId="48CE9A73" w:rsidR="00D617FD" w:rsidRPr="00DD7C0C" w:rsidDel="0032395C" w:rsidRDefault="00D617FD" w:rsidP="0009457F">
                                  <w:pPr>
                                    <w:widowControl w:val="0"/>
                                    <w:rPr>
                                      <w:del w:id="5413" w:author="Nasser Mustafa [2]" w:date="2018-09-19T08:12:00Z"/>
                                      <w:rFonts w:eastAsia="Calibri"/>
                                      <w:color w:val="000000"/>
                                      <w:sz w:val="16"/>
                                      <w:szCs w:val="16"/>
                                    </w:rPr>
                                  </w:pPr>
                                  <w:del w:id="5414" w:author="Nasser Mustafa [2]" w:date="2018-09-19T08:12:00Z">
                                    <w:r w:rsidRPr="00DD7C0C" w:rsidDel="0032395C">
                                      <w:rPr>
                                        <w:rFonts w:eastAsia="Calibri"/>
                                        <w:color w:val="000000"/>
                                        <w:sz w:val="16"/>
                                        <w:szCs w:val="16"/>
                                      </w:rPr>
                                      <w:delText>Directional</w:delText>
                                    </w:r>
                                  </w:del>
                                </w:p>
                              </w:tc>
                              <w:tc>
                                <w:tcPr>
                                  <w:tcW w:w="4255" w:type="dxa"/>
                                  <w:gridSpan w:val="7"/>
                                  <w:vMerge w:val="restart"/>
                                  <w:shd w:val="clear" w:color="auto" w:fill="auto"/>
                                </w:tcPr>
                                <w:p w14:paraId="25EE8408" w14:textId="39081BB3" w:rsidR="00D617FD" w:rsidRPr="00DD7C0C" w:rsidDel="0032395C" w:rsidRDefault="00D617FD" w:rsidP="0009457F">
                                  <w:pPr>
                                    <w:widowControl w:val="0"/>
                                    <w:rPr>
                                      <w:del w:id="5415" w:author="Nasser Mustafa [2]" w:date="2018-09-19T08:12:00Z"/>
                                      <w:rFonts w:eastAsia="Calibri"/>
                                      <w:color w:val="000000"/>
                                      <w:sz w:val="16"/>
                                      <w:szCs w:val="16"/>
                                    </w:rPr>
                                  </w:pPr>
                                </w:p>
                              </w:tc>
                            </w:tr>
                            <w:tr w:rsidR="00D617FD" w:rsidRPr="00DD7C0C" w:rsidDel="0032395C" w14:paraId="7062E570" w14:textId="33615680" w:rsidTr="0009457F">
                              <w:trPr>
                                <w:gridAfter w:val="2"/>
                                <w:wAfter w:w="653" w:type="dxa"/>
                                <w:trHeight w:val="104"/>
                                <w:jc w:val="center"/>
                                <w:del w:id="5416" w:author="Nasser Mustafa [2]" w:date="2018-09-19T08:12:00Z"/>
                              </w:trPr>
                              <w:tc>
                                <w:tcPr>
                                  <w:tcW w:w="540" w:type="dxa"/>
                                  <w:vMerge/>
                                  <w:shd w:val="clear" w:color="auto" w:fill="auto"/>
                                </w:tcPr>
                                <w:p w14:paraId="5E0AF07C" w14:textId="415B08A0" w:rsidR="00D617FD" w:rsidRPr="00DD7C0C" w:rsidDel="0032395C" w:rsidRDefault="00D617FD" w:rsidP="0009457F">
                                  <w:pPr>
                                    <w:widowControl w:val="0"/>
                                    <w:rPr>
                                      <w:del w:id="5417" w:author="Nasser Mustafa [2]" w:date="2018-09-19T08:12:00Z"/>
                                      <w:rFonts w:eastAsia="MS Mincho"/>
                                      <w:color w:val="000000"/>
                                      <w:spacing w:val="-1"/>
                                      <w:sz w:val="16"/>
                                      <w:szCs w:val="16"/>
                                    </w:rPr>
                                  </w:pPr>
                                </w:p>
                              </w:tc>
                              <w:tc>
                                <w:tcPr>
                                  <w:tcW w:w="823" w:type="dxa"/>
                                  <w:vMerge/>
                                  <w:shd w:val="clear" w:color="auto" w:fill="auto"/>
                                </w:tcPr>
                                <w:p w14:paraId="64B8A268" w14:textId="5C66C807" w:rsidR="00D617FD" w:rsidRPr="00DD7C0C" w:rsidDel="0032395C" w:rsidRDefault="00D617FD" w:rsidP="0009457F">
                                  <w:pPr>
                                    <w:widowControl w:val="0"/>
                                    <w:rPr>
                                      <w:del w:id="5418" w:author="Nasser Mustafa [2]" w:date="2018-09-19T08:12:00Z"/>
                                      <w:rFonts w:eastAsia="Calibri"/>
                                      <w:color w:val="000000"/>
                                      <w:sz w:val="16"/>
                                      <w:szCs w:val="16"/>
                                    </w:rPr>
                                  </w:pPr>
                                </w:p>
                              </w:tc>
                              <w:tc>
                                <w:tcPr>
                                  <w:tcW w:w="1279" w:type="dxa"/>
                                  <w:gridSpan w:val="3"/>
                                  <w:shd w:val="clear" w:color="auto" w:fill="auto"/>
                                </w:tcPr>
                                <w:p w14:paraId="1A3B5610" w14:textId="6E148F94" w:rsidR="00D617FD" w:rsidRPr="00DD7C0C" w:rsidDel="0032395C" w:rsidRDefault="00D617FD" w:rsidP="0009457F">
                                  <w:pPr>
                                    <w:widowControl w:val="0"/>
                                    <w:rPr>
                                      <w:del w:id="5419" w:author="Nasser Mustafa [2]" w:date="2018-09-19T08:12:00Z"/>
                                      <w:rFonts w:eastAsia="Calibri"/>
                                      <w:color w:val="000000"/>
                                      <w:sz w:val="16"/>
                                      <w:szCs w:val="16"/>
                                    </w:rPr>
                                  </w:pPr>
                                  <w:del w:id="5420" w:author="Nasser Mustafa [2]" w:date="2018-09-19T08:12:00Z">
                                    <w:r w:rsidRPr="00DD7C0C" w:rsidDel="0032395C">
                                      <w:rPr>
                                        <w:rFonts w:eastAsia="Calibri"/>
                                        <w:color w:val="000000"/>
                                        <w:sz w:val="16"/>
                                        <w:szCs w:val="16"/>
                                      </w:rPr>
                                      <w:delText>Vertical</w:delText>
                                    </w:r>
                                  </w:del>
                                </w:p>
                              </w:tc>
                              <w:tc>
                                <w:tcPr>
                                  <w:tcW w:w="1556" w:type="dxa"/>
                                  <w:gridSpan w:val="3"/>
                                  <w:shd w:val="clear" w:color="auto" w:fill="auto"/>
                                </w:tcPr>
                                <w:p w14:paraId="716154F6" w14:textId="25D51535" w:rsidR="00D617FD" w:rsidRPr="00DD7C0C" w:rsidDel="0032395C" w:rsidRDefault="00D617FD" w:rsidP="0009457F">
                                  <w:pPr>
                                    <w:widowControl w:val="0"/>
                                    <w:rPr>
                                      <w:del w:id="5421" w:author="Nasser Mustafa [2]" w:date="2018-09-19T08:12:00Z"/>
                                      <w:rFonts w:eastAsia="Calibri"/>
                                      <w:color w:val="000000"/>
                                      <w:sz w:val="16"/>
                                      <w:szCs w:val="16"/>
                                    </w:rPr>
                                  </w:pPr>
                                  <w:del w:id="5422" w:author="Nasser Mustafa [2]" w:date="2018-09-19T08:12:00Z">
                                    <w:r w:rsidRPr="00DD7C0C" w:rsidDel="0032395C">
                                      <w:rPr>
                                        <w:rFonts w:eastAsia="Calibri"/>
                                        <w:color w:val="000000"/>
                                        <w:sz w:val="16"/>
                                        <w:szCs w:val="16"/>
                                      </w:rPr>
                                      <w:delText>Horizontal</w:delText>
                                    </w:r>
                                  </w:del>
                                </w:p>
                              </w:tc>
                              <w:tc>
                                <w:tcPr>
                                  <w:tcW w:w="4255" w:type="dxa"/>
                                  <w:gridSpan w:val="7"/>
                                  <w:vMerge/>
                                  <w:shd w:val="clear" w:color="auto" w:fill="auto"/>
                                </w:tcPr>
                                <w:p w14:paraId="3E056790" w14:textId="7A9B5037" w:rsidR="00D617FD" w:rsidRPr="00DD7C0C" w:rsidDel="0032395C" w:rsidRDefault="00D617FD" w:rsidP="0009457F">
                                  <w:pPr>
                                    <w:widowControl w:val="0"/>
                                    <w:rPr>
                                      <w:del w:id="5423" w:author="Nasser Mustafa [2]" w:date="2018-09-19T08:12:00Z"/>
                                      <w:rFonts w:eastAsia="Calibri"/>
                                      <w:color w:val="000000"/>
                                      <w:sz w:val="16"/>
                                      <w:szCs w:val="16"/>
                                    </w:rPr>
                                  </w:pPr>
                                </w:p>
                              </w:tc>
                            </w:tr>
                            <w:tr w:rsidR="00D617FD" w:rsidRPr="00DD7C0C" w:rsidDel="0032395C" w14:paraId="59EBA3D7" w14:textId="5DF29563" w:rsidTr="0009457F">
                              <w:trPr>
                                <w:gridAfter w:val="2"/>
                                <w:wAfter w:w="653" w:type="dxa"/>
                                <w:trHeight w:val="72"/>
                                <w:jc w:val="center"/>
                                <w:del w:id="5424" w:author="Nasser Mustafa [2]" w:date="2018-09-19T08:12:00Z"/>
                              </w:trPr>
                              <w:tc>
                                <w:tcPr>
                                  <w:tcW w:w="540" w:type="dxa"/>
                                  <w:vMerge/>
                                  <w:shd w:val="clear" w:color="auto" w:fill="auto"/>
                                </w:tcPr>
                                <w:p w14:paraId="1D08E9A2" w14:textId="3840448B" w:rsidR="00D617FD" w:rsidRPr="00DD7C0C" w:rsidDel="0032395C" w:rsidRDefault="00D617FD" w:rsidP="0009457F">
                                  <w:pPr>
                                    <w:widowControl w:val="0"/>
                                    <w:rPr>
                                      <w:del w:id="5425" w:author="Nasser Mustafa [2]" w:date="2018-09-19T08:12:00Z"/>
                                      <w:rFonts w:eastAsia="MS Mincho"/>
                                      <w:color w:val="000000"/>
                                      <w:spacing w:val="-1"/>
                                      <w:sz w:val="16"/>
                                      <w:szCs w:val="16"/>
                                    </w:rPr>
                                  </w:pPr>
                                </w:p>
                              </w:tc>
                              <w:tc>
                                <w:tcPr>
                                  <w:tcW w:w="823" w:type="dxa"/>
                                  <w:vMerge/>
                                  <w:shd w:val="clear" w:color="auto" w:fill="auto"/>
                                </w:tcPr>
                                <w:p w14:paraId="79F7ADB6" w14:textId="14924C62" w:rsidR="00D617FD" w:rsidRPr="00DD7C0C" w:rsidDel="0032395C" w:rsidRDefault="00D617FD" w:rsidP="0009457F">
                                  <w:pPr>
                                    <w:widowControl w:val="0"/>
                                    <w:rPr>
                                      <w:del w:id="5426" w:author="Nasser Mustafa [2]" w:date="2018-09-19T08:12:00Z"/>
                                      <w:rFonts w:eastAsia="Calibri"/>
                                      <w:color w:val="000000"/>
                                      <w:sz w:val="16"/>
                                      <w:szCs w:val="16"/>
                                    </w:rPr>
                                  </w:pPr>
                                </w:p>
                              </w:tc>
                              <w:tc>
                                <w:tcPr>
                                  <w:tcW w:w="622" w:type="dxa"/>
                                  <w:gridSpan w:val="2"/>
                                  <w:shd w:val="clear" w:color="auto" w:fill="auto"/>
                                </w:tcPr>
                                <w:p w14:paraId="2DD0125C" w14:textId="4B8914CE" w:rsidR="00D617FD" w:rsidRPr="00DD7C0C" w:rsidDel="0032395C" w:rsidRDefault="00D617FD" w:rsidP="0009457F">
                                  <w:pPr>
                                    <w:widowControl w:val="0"/>
                                    <w:rPr>
                                      <w:del w:id="5427" w:author="Nasser Mustafa [2]" w:date="2018-09-19T08:12:00Z"/>
                                      <w:rFonts w:eastAsia="Calibri"/>
                                      <w:color w:val="000000"/>
                                      <w:sz w:val="16"/>
                                      <w:szCs w:val="16"/>
                                    </w:rPr>
                                  </w:pPr>
                                  <w:del w:id="5428" w:author="Nasser Mustafa [2]" w:date="2018-09-19T08:12:00Z">
                                    <w:r w:rsidRPr="00DD7C0C" w:rsidDel="0032395C">
                                      <w:rPr>
                                        <w:rFonts w:eastAsia="Calibri"/>
                                        <w:color w:val="000000"/>
                                        <w:sz w:val="16"/>
                                        <w:szCs w:val="16"/>
                                      </w:rPr>
                                      <w:delText>Micro</w:delText>
                                    </w:r>
                                  </w:del>
                                </w:p>
                              </w:tc>
                              <w:tc>
                                <w:tcPr>
                                  <w:tcW w:w="657" w:type="dxa"/>
                                  <w:shd w:val="clear" w:color="auto" w:fill="auto"/>
                                </w:tcPr>
                                <w:p w14:paraId="225D14FC" w14:textId="64F00E6E" w:rsidR="00D617FD" w:rsidRPr="00DD7C0C" w:rsidDel="0032395C" w:rsidRDefault="00D617FD" w:rsidP="0009457F">
                                  <w:pPr>
                                    <w:widowControl w:val="0"/>
                                    <w:rPr>
                                      <w:del w:id="5429" w:author="Nasser Mustafa [2]" w:date="2018-09-19T08:12:00Z"/>
                                      <w:rFonts w:eastAsia="Calibri"/>
                                      <w:color w:val="000000"/>
                                      <w:sz w:val="16"/>
                                      <w:szCs w:val="16"/>
                                    </w:rPr>
                                  </w:pPr>
                                  <w:del w:id="5430" w:author="Nasser Mustafa [2]" w:date="2018-09-19T08:12:00Z">
                                    <w:r w:rsidRPr="00DD7C0C" w:rsidDel="0032395C">
                                      <w:rPr>
                                        <w:rFonts w:eastAsia="Calibri"/>
                                        <w:color w:val="000000"/>
                                        <w:sz w:val="16"/>
                                        <w:szCs w:val="16"/>
                                      </w:rPr>
                                      <w:delText>Macro</w:delText>
                                    </w:r>
                                  </w:del>
                                </w:p>
                              </w:tc>
                              <w:tc>
                                <w:tcPr>
                                  <w:tcW w:w="564" w:type="dxa"/>
                                  <w:gridSpan w:val="2"/>
                                  <w:shd w:val="clear" w:color="auto" w:fill="auto"/>
                                </w:tcPr>
                                <w:p w14:paraId="67FADEE9" w14:textId="68668BDE" w:rsidR="00D617FD" w:rsidRPr="00DD7C0C" w:rsidDel="0032395C" w:rsidRDefault="00D617FD" w:rsidP="0009457F">
                                  <w:pPr>
                                    <w:widowControl w:val="0"/>
                                    <w:rPr>
                                      <w:del w:id="5431" w:author="Nasser Mustafa [2]" w:date="2018-09-19T08:12:00Z"/>
                                      <w:rFonts w:eastAsia="Calibri"/>
                                      <w:color w:val="000000"/>
                                      <w:sz w:val="16"/>
                                      <w:szCs w:val="16"/>
                                    </w:rPr>
                                  </w:pPr>
                                  <w:del w:id="5432" w:author="Nasser Mustafa [2]" w:date="2018-09-19T08:12:00Z">
                                    <w:r w:rsidRPr="00DD7C0C" w:rsidDel="0032395C">
                                      <w:rPr>
                                        <w:rFonts w:eastAsia="Calibri"/>
                                        <w:color w:val="000000"/>
                                        <w:sz w:val="16"/>
                                        <w:szCs w:val="16"/>
                                      </w:rPr>
                                      <w:delText>Micro</w:delText>
                                    </w:r>
                                  </w:del>
                                </w:p>
                              </w:tc>
                              <w:tc>
                                <w:tcPr>
                                  <w:tcW w:w="992" w:type="dxa"/>
                                  <w:shd w:val="clear" w:color="auto" w:fill="auto"/>
                                </w:tcPr>
                                <w:p w14:paraId="1E4688E8" w14:textId="4110B1CB" w:rsidR="00D617FD" w:rsidRPr="00DD7C0C" w:rsidDel="0032395C" w:rsidRDefault="00D617FD" w:rsidP="0009457F">
                                  <w:pPr>
                                    <w:widowControl w:val="0"/>
                                    <w:rPr>
                                      <w:del w:id="5433" w:author="Nasser Mustafa [2]" w:date="2018-09-19T08:12:00Z"/>
                                      <w:rFonts w:eastAsia="Calibri"/>
                                      <w:color w:val="000000"/>
                                      <w:sz w:val="16"/>
                                      <w:szCs w:val="16"/>
                                    </w:rPr>
                                  </w:pPr>
                                  <w:del w:id="5434" w:author="Nasser Mustafa [2]" w:date="2018-09-19T08:12:00Z">
                                    <w:r w:rsidRPr="00DD7C0C" w:rsidDel="0032395C">
                                      <w:rPr>
                                        <w:rFonts w:eastAsia="Calibri"/>
                                        <w:color w:val="000000"/>
                                        <w:sz w:val="16"/>
                                        <w:szCs w:val="16"/>
                                      </w:rPr>
                                      <w:delText>Macro</w:delText>
                                    </w:r>
                                  </w:del>
                                </w:p>
                              </w:tc>
                              <w:tc>
                                <w:tcPr>
                                  <w:tcW w:w="4255" w:type="dxa"/>
                                  <w:gridSpan w:val="7"/>
                                  <w:vMerge/>
                                  <w:shd w:val="clear" w:color="auto" w:fill="auto"/>
                                </w:tcPr>
                                <w:p w14:paraId="12FEF437" w14:textId="38819309" w:rsidR="00D617FD" w:rsidRPr="00DD7C0C" w:rsidDel="0032395C" w:rsidRDefault="00D617FD" w:rsidP="0009457F">
                                  <w:pPr>
                                    <w:widowControl w:val="0"/>
                                    <w:rPr>
                                      <w:del w:id="5435" w:author="Nasser Mustafa [2]" w:date="2018-09-19T08:12:00Z"/>
                                      <w:rFonts w:eastAsia="Calibri"/>
                                      <w:color w:val="000000"/>
                                      <w:sz w:val="16"/>
                                      <w:szCs w:val="16"/>
                                    </w:rPr>
                                  </w:pPr>
                                </w:p>
                              </w:tc>
                            </w:tr>
                            <w:tr w:rsidR="00D617FD" w:rsidRPr="00DD7C0C" w:rsidDel="0032395C" w14:paraId="480B82C0" w14:textId="2BFED5F0" w:rsidTr="0009457F">
                              <w:trPr>
                                <w:gridAfter w:val="2"/>
                                <w:wAfter w:w="653" w:type="dxa"/>
                                <w:cantSplit/>
                                <w:trHeight w:val="275"/>
                                <w:jc w:val="center"/>
                                <w:del w:id="5436" w:author="Nasser Mustafa [2]" w:date="2018-09-19T08:12:00Z"/>
                              </w:trPr>
                              <w:tc>
                                <w:tcPr>
                                  <w:tcW w:w="540" w:type="dxa"/>
                                  <w:vMerge/>
                                  <w:shd w:val="clear" w:color="auto" w:fill="auto"/>
                                </w:tcPr>
                                <w:p w14:paraId="3FF96258" w14:textId="3E59DDFE" w:rsidR="00D617FD" w:rsidRPr="00DD7C0C" w:rsidDel="0032395C" w:rsidRDefault="00D617FD" w:rsidP="0009457F">
                                  <w:pPr>
                                    <w:widowControl w:val="0"/>
                                    <w:rPr>
                                      <w:del w:id="5437" w:author="Nasser Mustafa [2]" w:date="2018-09-19T08:12:00Z"/>
                                      <w:rFonts w:eastAsia="MS Mincho"/>
                                      <w:color w:val="000000"/>
                                      <w:spacing w:val="-1"/>
                                      <w:sz w:val="16"/>
                                      <w:szCs w:val="16"/>
                                    </w:rPr>
                                  </w:pPr>
                                </w:p>
                              </w:tc>
                              <w:tc>
                                <w:tcPr>
                                  <w:tcW w:w="823" w:type="dxa"/>
                                  <w:vMerge/>
                                  <w:shd w:val="clear" w:color="auto" w:fill="auto"/>
                                </w:tcPr>
                                <w:p w14:paraId="5D3EB1BE" w14:textId="18A629C0" w:rsidR="00D617FD" w:rsidRPr="00DD7C0C" w:rsidDel="0032395C" w:rsidRDefault="00D617FD" w:rsidP="0009457F">
                                  <w:pPr>
                                    <w:widowControl w:val="0"/>
                                    <w:rPr>
                                      <w:del w:id="5438" w:author="Nasser Mustafa [2]" w:date="2018-09-19T08:12:00Z"/>
                                      <w:rFonts w:eastAsia="Calibri"/>
                                      <w:color w:val="000000"/>
                                      <w:sz w:val="16"/>
                                      <w:szCs w:val="16"/>
                                    </w:rPr>
                                  </w:pPr>
                                </w:p>
                              </w:tc>
                              <w:tc>
                                <w:tcPr>
                                  <w:tcW w:w="622" w:type="dxa"/>
                                  <w:gridSpan w:val="2"/>
                                  <w:shd w:val="clear" w:color="auto" w:fill="auto"/>
                                  <w:tcMar>
                                    <w:top w:w="14" w:type="dxa"/>
                                    <w:left w:w="14" w:type="dxa"/>
                                    <w:right w:w="14" w:type="dxa"/>
                                  </w:tcMar>
                                  <w:vAlign w:val="center"/>
                                </w:tcPr>
                                <w:p w14:paraId="4935B5D1" w14:textId="399C6160" w:rsidR="00D617FD" w:rsidRPr="00DD7C0C" w:rsidDel="0032395C" w:rsidRDefault="00D617FD" w:rsidP="0009457F">
                                  <w:pPr>
                                    <w:widowControl w:val="0"/>
                                    <w:rPr>
                                      <w:del w:id="5439" w:author="Nasser Mustafa [2]" w:date="2018-09-19T08:12:00Z"/>
                                      <w:rFonts w:eastAsia="Calibri"/>
                                      <w:color w:val="000000"/>
                                      <w:sz w:val="16"/>
                                      <w:szCs w:val="16"/>
                                    </w:rPr>
                                  </w:pPr>
                                  <w:del w:id="5440" w:author="Nasser Mustafa [2]" w:date="2018-09-19T08:12:00Z">
                                    <w:r w:rsidRPr="00DD7C0C" w:rsidDel="0032395C">
                                      <w:rPr>
                                        <w:rFonts w:eastAsia="Calibri"/>
                                        <w:color w:val="000000"/>
                                        <w:sz w:val="16"/>
                                        <w:szCs w:val="16"/>
                                      </w:rPr>
                                      <w:delText>Inter</w:delText>
                                    </w:r>
                                  </w:del>
                                </w:p>
                                <w:p w14:paraId="2C8CED11" w14:textId="3F506350" w:rsidR="00D617FD" w:rsidRPr="00DD7C0C" w:rsidDel="0032395C" w:rsidRDefault="00D617FD" w:rsidP="0009457F">
                                  <w:pPr>
                                    <w:widowControl w:val="0"/>
                                    <w:rPr>
                                      <w:del w:id="5441" w:author="Nasser Mustafa [2]" w:date="2018-09-19T08:12:00Z"/>
                                      <w:rFonts w:eastAsia="Calibri"/>
                                      <w:color w:val="000000"/>
                                      <w:sz w:val="16"/>
                                      <w:szCs w:val="16"/>
                                    </w:rPr>
                                  </w:pPr>
                                  <w:del w:id="5442" w:author="Nasser Mustafa [2]" w:date="2018-09-19T08:12:00Z">
                                    <w:r w:rsidRPr="00DD7C0C" w:rsidDel="0032395C">
                                      <w:rPr>
                                        <w:rFonts w:eastAsia="Calibri"/>
                                        <w:color w:val="000000"/>
                                        <w:sz w:val="16"/>
                                        <w:szCs w:val="16"/>
                                      </w:rPr>
                                      <w:delText>Intra</w:delText>
                                    </w:r>
                                  </w:del>
                                </w:p>
                              </w:tc>
                              <w:tc>
                                <w:tcPr>
                                  <w:tcW w:w="657" w:type="dxa"/>
                                  <w:shd w:val="clear" w:color="auto" w:fill="auto"/>
                                  <w:tcMar>
                                    <w:top w:w="14" w:type="dxa"/>
                                    <w:left w:w="14" w:type="dxa"/>
                                    <w:right w:w="14" w:type="dxa"/>
                                  </w:tcMar>
                                  <w:vAlign w:val="center"/>
                                </w:tcPr>
                                <w:p w14:paraId="356F6C5C" w14:textId="09FEB9D3" w:rsidR="00D617FD" w:rsidRPr="00DD7C0C" w:rsidDel="0032395C" w:rsidRDefault="00D617FD" w:rsidP="0009457F">
                                  <w:pPr>
                                    <w:widowControl w:val="0"/>
                                    <w:rPr>
                                      <w:del w:id="5443" w:author="Nasser Mustafa [2]" w:date="2018-09-19T08:12:00Z"/>
                                      <w:rFonts w:eastAsia="Calibri"/>
                                      <w:color w:val="000000"/>
                                      <w:sz w:val="16"/>
                                      <w:szCs w:val="16"/>
                                    </w:rPr>
                                  </w:pPr>
                                  <w:del w:id="5444" w:author="Nasser Mustafa [2]" w:date="2018-09-19T08:12:00Z">
                                    <w:r w:rsidRPr="00DD7C0C" w:rsidDel="0032395C">
                                      <w:rPr>
                                        <w:rFonts w:eastAsia="Calibri"/>
                                        <w:color w:val="000000"/>
                                        <w:sz w:val="16"/>
                                        <w:szCs w:val="16"/>
                                      </w:rPr>
                                      <w:delText>Inter</w:delText>
                                    </w:r>
                                  </w:del>
                                </w:p>
                                <w:p w14:paraId="0E9CCE55" w14:textId="0C2B8B41" w:rsidR="00D617FD" w:rsidRPr="00DD7C0C" w:rsidDel="0032395C" w:rsidRDefault="00D617FD" w:rsidP="0009457F">
                                  <w:pPr>
                                    <w:widowControl w:val="0"/>
                                    <w:rPr>
                                      <w:del w:id="5445" w:author="Nasser Mustafa [2]" w:date="2018-09-19T08:12:00Z"/>
                                      <w:rFonts w:eastAsia="Calibri"/>
                                      <w:color w:val="000000"/>
                                      <w:sz w:val="16"/>
                                      <w:szCs w:val="16"/>
                                    </w:rPr>
                                  </w:pPr>
                                  <w:del w:id="5446" w:author="Nasser Mustafa [2]" w:date="2018-09-19T08:12:00Z">
                                    <w:r w:rsidRPr="00DD7C0C" w:rsidDel="0032395C">
                                      <w:rPr>
                                        <w:rFonts w:eastAsia="Calibri"/>
                                        <w:color w:val="000000"/>
                                        <w:sz w:val="16"/>
                                        <w:szCs w:val="16"/>
                                      </w:rPr>
                                      <w:delText>Intra</w:delText>
                                    </w:r>
                                  </w:del>
                                </w:p>
                              </w:tc>
                              <w:tc>
                                <w:tcPr>
                                  <w:tcW w:w="564" w:type="dxa"/>
                                  <w:gridSpan w:val="2"/>
                                  <w:shd w:val="clear" w:color="auto" w:fill="auto"/>
                                  <w:tcMar>
                                    <w:top w:w="14" w:type="dxa"/>
                                    <w:left w:w="14" w:type="dxa"/>
                                    <w:right w:w="14" w:type="dxa"/>
                                  </w:tcMar>
                                  <w:vAlign w:val="center"/>
                                </w:tcPr>
                                <w:p w14:paraId="30A43C3E" w14:textId="7D89E78B" w:rsidR="00D617FD" w:rsidRPr="00DD7C0C" w:rsidDel="0032395C" w:rsidRDefault="00D617FD" w:rsidP="0009457F">
                                  <w:pPr>
                                    <w:widowControl w:val="0"/>
                                    <w:rPr>
                                      <w:del w:id="5447" w:author="Nasser Mustafa [2]" w:date="2018-09-19T08:12:00Z"/>
                                      <w:rFonts w:eastAsia="Calibri"/>
                                      <w:color w:val="000000"/>
                                      <w:sz w:val="16"/>
                                      <w:szCs w:val="16"/>
                                    </w:rPr>
                                  </w:pPr>
                                  <w:del w:id="5448" w:author="Nasser Mustafa [2]" w:date="2018-09-19T08:12:00Z">
                                    <w:r w:rsidRPr="00DD7C0C" w:rsidDel="0032395C">
                                      <w:rPr>
                                        <w:rFonts w:eastAsia="Calibri"/>
                                        <w:color w:val="000000"/>
                                        <w:sz w:val="16"/>
                                        <w:szCs w:val="16"/>
                                      </w:rPr>
                                      <w:delText>Inter</w:delText>
                                    </w:r>
                                  </w:del>
                                </w:p>
                                <w:p w14:paraId="27A7D431" w14:textId="2E84C2C6" w:rsidR="00D617FD" w:rsidRPr="00DD7C0C" w:rsidDel="0032395C" w:rsidRDefault="00D617FD" w:rsidP="0009457F">
                                  <w:pPr>
                                    <w:widowControl w:val="0"/>
                                    <w:rPr>
                                      <w:del w:id="5449" w:author="Nasser Mustafa [2]" w:date="2018-09-19T08:12:00Z"/>
                                      <w:rFonts w:eastAsia="Calibri"/>
                                      <w:color w:val="000000"/>
                                      <w:sz w:val="16"/>
                                      <w:szCs w:val="16"/>
                                    </w:rPr>
                                  </w:pPr>
                                  <w:del w:id="5450" w:author="Nasser Mustafa [2]" w:date="2018-09-19T08:12:00Z">
                                    <w:r w:rsidRPr="00DD7C0C" w:rsidDel="0032395C">
                                      <w:rPr>
                                        <w:rFonts w:eastAsia="Calibri"/>
                                        <w:color w:val="000000"/>
                                        <w:sz w:val="16"/>
                                        <w:szCs w:val="16"/>
                                      </w:rPr>
                                      <w:delText>Intra</w:delText>
                                    </w:r>
                                  </w:del>
                                </w:p>
                              </w:tc>
                              <w:tc>
                                <w:tcPr>
                                  <w:tcW w:w="992" w:type="dxa"/>
                                  <w:shd w:val="clear" w:color="auto" w:fill="auto"/>
                                  <w:tcMar>
                                    <w:top w:w="14" w:type="dxa"/>
                                    <w:left w:w="14" w:type="dxa"/>
                                    <w:right w:w="14" w:type="dxa"/>
                                  </w:tcMar>
                                  <w:vAlign w:val="center"/>
                                </w:tcPr>
                                <w:p w14:paraId="6C842215" w14:textId="3630E266" w:rsidR="00D617FD" w:rsidRPr="00DD7C0C" w:rsidDel="0032395C" w:rsidRDefault="00D617FD" w:rsidP="0009457F">
                                  <w:pPr>
                                    <w:widowControl w:val="0"/>
                                    <w:rPr>
                                      <w:del w:id="5451" w:author="Nasser Mustafa [2]" w:date="2018-09-19T08:12:00Z"/>
                                      <w:rFonts w:eastAsia="Calibri"/>
                                      <w:color w:val="000000"/>
                                      <w:sz w:val="16"/>
                                      <w:szCs w:val="16"/>
                                    </w:rPr>
                                  </w:pPr>
                                  <w:del w:id="5452" w:author="Nasser Mustafa [2]" w:date="2018-09-19T08:12:00Z">
                                    <w:r w:rsidRPr="00DD7C0C" w:rsidDel="0032395C">
                                      <w:rPr>
                                        <w:rFonts w:eastAsia="Calibri"/>
                                        <w:color w:val="000000"/>
                                        <w:sz w:val="16"/>
                                        <w:szCs w:val="16"/>
                                      </w:rPr>
                                      <w:delText>Inter</w:delText>
                                    </w:r>
                                  </w:del>
                                </w:p>
                                <w:p w14:paraId="241C6802" w14:textId="0C6A2CF0" w:rsidR="00D617FD" w:rsidRPr="00DD7C0C" w:rsidDel="0032395C" w:rsidRDefault="00D617FD" w:rsidP="0009457F">
                                  <w:pPr>
                                    <w:widowControl w:val="0"/>
                                    <w:rPr>
                                      <w:del w:id="5453" w:author="Nasser Mustafa [2]" w:date="2018-09-19T08:12:00Z"/>
                                      <w:rFonts w:eastAsia="Calibri"/>
                                      <w:color w:val="000000"/>
                                      <w:sz w:val="16"/>
                                      <w:szCs w:val="16"/>
                                    </w:rPr>
                                  </w:pPr>
                                  <w:del w:id="5454" w:author="Nasser Mustafa [2]" w:date="2018-09-19T08:12:00Z">
                                    <w:r w:rsidRPr="00DD7C0C" w:rsidDel="0032395C">
                                      <w:rPr>
                                        <w:rFonts w:eastAsia="Calibri"/>
                                        <w:color w:val="000000"/>
                                        <w:sz w:val="16"/>
                                        <w:szCs w:val="16"/>
                                      </w:rPr>
                                      <w:delText>Intra</w:delText>
                                    </w:r>
                                    <w:bookmarkEnd w:id="5071"/>
                                  </w:del>
                                </w:p>
                              </w:tc>
                              <w:tc>
                                <w:tcPr>
                                  <w:tcW w:w="4255" w:type="dxa"/>
                                  <w:gridSpan w:val="7"/>
                                  <w:shd w:val="clear" w:color="auto" w:fill="auto"/>
                                  <w:textDirection w:val="tbRl"/>
                                </w:tcPr>
                                <w:p w14:paraId="70CEC940" w14:textId="04DCF710" w:rsidR="00D617FD" w:rsidRPr="00DD7C0C" w:rsidDel="0032395C" w:rsidRDefault="00D617FD" w:rsidP="0009457F">
                                  <w:pPr>
                                    <w:widowControl w:val="0"/>
                                    <w:rPr>
                                      <w:del w:id="5455" w:author="Nasser Mustafa [2]" w:date="2018-09-19T08:12:00Z"/>
                                      <w:rFonts w:eastAsia="Calibri"/>
                                      <w:color w:val="000000"/>
                                      <w:sz w:val="16"/>
                                      <w:szCs w:val="16"/>
                                    </w:rPr>
                                  </w:pPr>
                                </w:p>
                              </w:tc>
                            </w:tr>
                            <w:bookmarkEnd w:id="5072"/>
                            <w:tr w:rsidR="00D617FD" w:rsidRPr="00DD7C0C" w14:paraId="4A550B7B" w14:textId="77777777" w:rsidTr="00561C3D">
                              <w:trPr>
                                <w:trHeight w:val="143"/>
                                <w:jc w:val="center"/>
                                <w:ins w:id="5456" w:author="Nasser Mustafa [2]" w:date="2018-09-19T08:22:00Z"/>
                              </w:trPr>
                              <w:tc>
                                <w:tcPr>
                                  <w:tcW w:w="540" w:type="dxa"/>
                                  <w:shd w:val="clear" w:color="auto" w:fill="auto"/>
                                </w:tcPr>
                                <w:p w14:paraId="7894C96D" w14:textId="77777777" w:rsidR="00D617FD" w:rsidRPr="00DD7C0C" w:rsidRDefault="00D617FD" w:rsidP="00B34EC5">
                                  <w:pPr>
                                    <w:widowControl w:val="0"/>
                                    <w:rPr>
                                      <w:ins w:id="5457" w:author="Nasser Mustafa [2]" w:date="2018-09-19T08:22:00Z"/>
                                      <w:rFonts w:eastAsia="Calibri"/>
                                      <w:b/>
                                      <w:color w:val="0070C0"/>
                                      <w:sz w:val="16"/>
                                      <w:szCs w:val="16"/>
                                    </w:rPr>
                                  </w:pPr>
                                  <w:ins w:id="5458" w:author="Nasser Mustafa [2]" w:date="2018-09-19T08:22:00Z">
                                    <w:r w:rsidRPr="00DD7C0C">
                                      <w:rPr>
                                        <w:rFonts w:eastAsia="Calibri"/>
                                        <w:b/>
                                        <w:color w:val="0070C0"/>
                                        <w:sz w:val="16"/>
                                        <w:szCs w:val="16"/>
                                      </w:rPr>
                                      <w:t>Ref.</w:t>
                                    </w:r>
                                  </w:ins>
                                </w:p>
                              </w:tc>
                              <w:tc>
                                <w:tcPr>
                                  <w:tcW w:w="8566" w:type="dxa"/>
                                  <w:gridSpan w:val="16"/>
                                  <w:shd w:val="clear" w:color="auto" w:fill="auto"/>
                                </w:tcPr>
                                <w:p w14:paraId="7F0051F4" w14:textId="77777777" w:rsidR="00D617FD" w:rsidRPr="00DD7C0C" w:rsidRDefault="00D617FD" w:rsidP="00B34EC5">
                                  <w:pPr>
                                    <w:widowControl w:val="0"/>
                                    <w:jc w:val="center"/>
                                    <w:rPr>
                                      <w:ins w:id="5459" w:author="Nasser Mustafa [2]" w:date="2018-09-19T08:22:00Z"/>
                                      <w:rFonts w:eastAsia="Calibri"/>
                                      <w:sz w:val="16"/>
                                      <w:szCs w:val="16"/>
                                    </w:rPr>
                                  </w:pPr>
                                  <w:ins w:id="5460" w:author="Nasser Mustafa [2]" w:date="2018-09-19T08:22:00Z">
                                    <w:r>
                                      <w:rPr>
                                        <w:rFonts w:eastAsia="Calibri"/>
                                        <w:b/>
                                        <w:color w:val="0070C0"/>
                                        <w:sz w:val="16"/>
                                        <w:szCs w:val="16"/>
                                      </w:rPr>
                                      <w:t>Requirements Engineering</w:t>
                                    </w:r>
                                    <w:r w:rsidRPr="00DD7C0C">
                                      <w:rPr>
                                        <w:rFonts w:eastAsia="Calibri"/>
                                        <w:b/>
                                        <w:color w:val="0070C0"/>
                                        <w:sz w:val="16"/>
                                        <w:szCs w:val="16"/>
                                      </w:rPr>
                                      <w:t xml:space="preserve"> Classifications</w:t>
                                    </w:r>
                                  </w:ins>
                                </w:p>
                              </w:tc>
                            </w:tr>
                            <w:tr w:rsidR="00D617FD" w:rsidRPr="00DD7C0C" w14:paraId="227EE17B" w14:textId="77777777" w:rsidTr="00561C3D">
                              <w:trPr>
                                <w:trHeight w:val="195"/>
                                <w:jc w:val="center"/>
                                <w:ins w:id="5461" w:author="Nasser Mustafa [2]" w:date="2018-09-19T08:22:00Z"/>
                              </w:trPr>
                              <w:tc>
                                <w:tcPr>
                                  <w:tcW w:w="540" w:type="dxa"/>
                                  <w:vMerge w:val="restart"/>
                                  <w:shd w:val="clear" w:color="auto" w:fill="auto"/>
                                  <w:tcMar>
                                    <w:top w:w="7" w:type="dxa"/>
                                  </w:tcMar>
                                </w:tcPr>
                                <w:p w14:paraId="3BA641AE" w14:textId="40123C10" w:rsidR="00D617FD" w:rsidRPr="00DD7C0C" w:rsidRDefault="00D617FD" w:rsidP="00B34EC5">
                                  <w:pPr>
                                    <w:widowControl w:val="0"/>
                                    <w:rPr>
                                      <w:ins w:id="5462" w:author="Nasser Mustafa [2]" w:date="2018-09-19T08:22:00Z"/>
                                      <w:rFonts w:eastAsia="Calibri"/>
                                      <w:color w:val="000000"/>
                                      <w:sz w:val="16"/>
                                      <w:szCs w:val="16"/>
                                    </w:rPr>
                                  </w:pPr>
                                  <w:ins w:id="5463"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ins w:id="5464" w:author="Nasser Mustafa [2]" w:date="2018-09-19T08:22:00Z">
                                    <w:r>
                                      <w:rPr>
                                        <w:rFonts w:eastAsia="Calibri"/>
                                        <w:color w:val="000000"/>
                                        <w:sz w:val="16"/>
                                        <w:szCs w:val="16"/>
                                      </w:rPr>
                                      <w:fldChar w:fldCharType="separate"/>
                                    </w:r>
                                  </w:ins>
                                  <w:r w:rsidRPr="00B050F0">
                                    <w:rPr>
                                      <w:rFonts w:eastAsia="Calibri"/>
                                      <w:noProof/>
                                      <w:color w:val="000000"/>
                                      <w:sz w:val="16"/>
                                      <w:szCs w:val="16"/>
                                    </w:rPr>
                                    <w:t>[90]</w:t>
                                  </w:r>
                                  <w:ins w:id="5465" w:author="Nasser Mustafa [2]" w:date="2018-09-19T08:22:00Z">
                                    <w:r>
                                      <w:rPr>
                                        <w:rFonts w:eastAsia="Calibri"/>
                                        <w:color w:val="000000"/>
                                        <w:sz w:val="16"/>
                                        <w:szCs w:val="16"/>
                                      </w:rPr>
                                      <w:fldChar w:fldCharType="end"/>
                                    </w:r>
                                  </w:ins>
                                </w:p>
                              </w:tc>
                              <w:tc>
                                <w:tcPr>
                                  <w:tcW w:w="3803" w:type="dxa"/>
                                  <w:gridSpan w:val="8"/>
                                  <w:shd w:val="clear" w:color="auto" w:fill="auto"/>
                                  <w:tcMar>
                                    <w:top w:w="7" w:type="dxa"/>
                                  </w:tcMar>
                                </w:tcPr>
                                <w:p w14:paraId="74327B70" w14:textId="77777777" w:rsidR="00D617FD" w:rsidRPr="00DD7C0C" w:rsidRDefault="00D617FD" w:rsidP="00B34EC5">
                                  <w:pPr>
                                    <w:widowControl w:val="0"/>
                                    <w:rPr>
                                      <w:ins w:id="5466" w:author="Nasser Mustafa [2]" w:date="2018-09-19T08:22:00Z"/>
                                      <w:rFonts w:eastAsia="Calibri"/>
                                      <w:sz w:val="16"/>
                                      <w:szCs w:val="16"/>
                                    </w:rPr>
                                  </w:pPr>
                                  <w:ins w:id="5467" w:author="Nasser Mustafa [2]" w:date="2018-09-19T08:22:00Z">
                                    <w:r w:rsidRPr="00DD7C0C">
                                      <w:rPr>
                                        <w:rFonts w:eastAsia="Calibri"/>
                                        <w:sz w:val="16"/>
                                        <w:szCs w:val="16"/>
                                      </w:rPr>
                                      <w:t>Product- related</w:t>
                                    </w:r>
                                  </w:ins>
                                </w:p>
                              </w:tc>
                              <w:tc>
                                <w:tcPr>
                                  <w:tcW w:w="4763" w:type="dxa"/>
                                  <w:gridSpan w:val="8"/>
                                  <w:shd w:val="clear" w:color="auto" w:fill="auto"/>
                                  <w:tcMar>
                                    <w:top w:w="7" w:type="dxa"/>
                                  </w:tcMar>
                                </w:tcPr>
                                <w:p w14:paraId="4FB65F9D" w14:textId="77777777" w:rsidR="00D617FD" w:rsidRPr="00DD7C0C" w:rsidRDefault="00D617FD" w:rsidP="00B34EC5">
                                  <w:pPr>
                                    <w:widowControl w:val="0"/>
                                    <w:rPr>
                                      <w:ins w:id="5468" w:author="Nasser Mustafa [2]" w:date="2018-09-19T08:22:00Z"/>
                                      <w:rFonts w:eastAsia="Calibri"/>
                                      <w:sz w:val="16"/>
                                      <w:szCs w:val="16"/>
                                    </w:rPr>
                                  </w:pPr>
                                  <w:ins w:id="5469" w:author="Nasser Mustafa [2]" w:date="2018-09-19T08:22:00Z">
                                    <w:r w:rsidRPr="00DD7C0C">
                                      <w:rPr>
                                        <w:rFonts w:eastAsia="Calibri"/>
                                        <w:sz w:val="16"/>
                                        <w:szCs w:val="16"/>
                                      </w:rPr>
                                      <w:t>Process –related</w:t>
                                    </w:r>
                                  </w:ins>
                                </w:p>
                              </w:tc>
                            </w:tr>
                            <w:tr w:rsidR="00D617FD" w:rsidRPr="00DD7C0C" w14:paraId="27719475" w14:textId="77777777" w:rsidTr="00561C3D">
                              <w:trPr>
                                <w:cantSplit/>
                                <w:trHeight w:val="113"/>
                                <w:jc w:val="center"/>
                                <w:ins w:id="5470" w:author="Nasser Mustafa [2]" w:date="2018-09-19T08:22:00Z"/>
                              </w:trPr>
                              <w:tc>
                                <w:tcPr>
                                  <w:tcW w:w="540" w:type="dxa"/>
                                  <w:vMerge/>
                                  <w:shd w:val="clear" w:color="auto" w:fill="auto"/>
                                  <w:tcMar>
                                    <w:top w:w="7" w:type="dxa"/>
                                  </w:tcMar>
                                </w:tcPr>
                                <w:p w14:paraId="789CDE2F" w14:textId="77777777" w:rsidR="00D617FD" w:rsidRPr="00DD7C0C" w:rsidRDefault="00D617FD" w:rsidP="00B34EC5">
                                  <w:pPr>
                                    <w:widowControl w:val="0"/>
                                    <w:rPr>
                                      <w:ins w:id="5471" w:author="Nasser Mustafa [2]" w:date="2018-09-19T08:22:00Z"/>
                                      <w:rFonts w:eastAsia="Calibri"/>
                                      <w:color w:val="000000"/>
                                      <w:sz w:val="16"/>
                                      <w:szCs w:val="16"/>
                                    </w:rPr>
                                  </w:pPr>
                                </w:p>
                              </w:tc>
                              <w:tc>
                                <w:tcPr>
                                  <w:tcW w:w="1251" w:type="dxa"/>
                                  <w:gridSpan w:val="2"/>
                                  <w:shd w:val="clear" w:color="auto" w:fill="auto"/>
                                  <w:tcMar>
                                    <w:top w:w="7" w:type="dxa"/>
                                  </w:tcMar>
                                </w:tcPr>
                                <w:p w14:paraId="35049B40" w14:textId="77777777" w:rsidR="00D617FD" w:rsidRPr="00DD7C0C" w:rsidRDefault="00D617FD" w:rsidP="00B34EC5">
                                  <w:pPr>
                                    <w:widowControl w:val="0"/>
                                    <w:rPr>
                                      <w:ins w:id="5472" w:author="Nasser Mustafa [2]" w:date="2018-09-19T08:22:00Z"/>
                                      <w:rFonts w:eastAsia="Calibri"/>
                                      <w:sz w:val="16"/>
                                      <w:szCs w:val="16"/>
                                    </w:rPr>
                                  </w:pPr>
                                  <w:ins w:id="5473" w:author="Nasser Mustafa [2]" w:date="2018-09-19T08:22:00Z">
                                    <w:r w:rsidRPr="00DD7C0C">
                                      <w:rPr>
                                        <w:rFonts w:eastAsia="Calibri"/>
                                        <w:sz w:val="16"/>
                                        <w:szCs w:val="16"/>
                                      </w:rPr>
                                      <w:t>Evolution</w:t>
                                    </w:r>
                                  </w:ins>
                                </w:p>
                              </w:tc>
                              <w:tc>
                                <w:tcPr>
                                  <w:tcW w:w="851" w:type="dxa"/>
                                  <w:gridSpan w:val="2"/>
                                  <w:shd w:val="clear" w:color="auto" w:fill="auto"/>
                                  <w:tcMar>
                                    <w:top w:w="7" w:type="dxa"/>
                                  </w:tcMar>
                                </w:tcPr>
                                <w:p w14:paraId="0CC4A891" w14:textId="77777777" w:rsidR="00D617FD" w:rsidRPr="00DD7C0C" w:rsidRDefault="00D617FD" w:rsidP="00B34EC5">
                                  <w:pPr>
                                    <w:widowControl w:val="0"/>
                                    <w:rPr>
                                      <w:ins w:id="5474" w:author="Nasser Mustafa [2]" w:date="2018-09-19T08:22:00Z"/>
                                      <w:rFonts w:eastAsia="Calibri"/>
                                      <w:sz w:val="16"/>
                                      <w:szCs w:val="16"/>
                                    </w:rPr>
                                  </w:pPr>
                                  <w:ins w:id="5475" w:author="Nasser Mustafa [2]" w:date="2018-09-19T08:22:00Z">
                                    <w:r w:rsidRPr="00DD7C0C">
                                      <w:rPr>
                                        <w:rFonts w:eastAsia="Calibri"/>
                                        <w:sz w:val="16"/>
                                        <w:szCs w:val="16"/>
                                      </w:rPr>
                                      <w:t>Rationale</w:t>
                                    </w:r>
                                  </w:ins>
                                </w:p>
                              </w:tc>
                              <w:tc>
                                <w:tcPr>
                                  <w:tcW w:w="1701" w:type="dxa"/>
                                  <w:gridSpan w:val="4"/>
                                  <w:shd w:val="clear" w:color="auto" w:fill="auto"/>
                                  <w:tcMar>
                                    <w:top w:w="7" w:type="dxa"/>
                                  </w:tcMar>
                                </w:tcPr>
                                <w:p w14:paraId="6F836CA2" w14:textId="77777777" w:rsidR="00D617FD" w:rsidRPr="00DD7C0C" w:rsidRDefault="00D617FD" w:rsidP="00B34EC5">
                                  <w:pPr>
                                    <w:widowControl w:val="0"/>
                                    <w:rPr>
                                      <w:ins w:id="5476" w:author="Nasser Mustafa [2]" w:date="2018-09-19T08:22:00Z"/>
                                      <w:rFonts w:eastAsia="Calibri"/>
                                      <w:sz w:val="16"/>
                                      <w:szCs w:val="16"/>
                                    </w:rPr>
                                  </w:pPr>
                                  <w:ins w:id="5477" w:author="Nasser Mustafa [2]" w:date="2018-09-19T08:22:00Z">
                                    <w:r w:rsidRPr="00DD7C0C">
                                      <w:rPr>
                                        <w:rFonts w:eastAsia="Calibri"/>
                                        <w:sz w:val="16"/>
                                        <w:szCs w:val="16"/>
                                      </w:rPr>
                                      <w:t>Dependency</w:t>
                                    </w:r>
                                  </w:ins>
                                </w:p>
                              </w:tc>
                              <w:tc>
                                <w:tcPr>
                                  <w:tcW w:w="4763" w:type="dxa"/>
                                  <w:gridSpan w:val="8"/>
                                  <w:shd w:val="clear" w:color="auto" w:fill="auto"/>
                                  <w:tcMar>
                                    <w:top w:w="7" w:type="dxa"/>
                                  </w:tcMar>
                                </w:tcPr>
                                <w:p w14:paraId="1FEB7844" w14:textId="77777777" w:rsidR="00D617FD" w:rsidRPr="00DD7C0C" w:rsidRDefault="00D617FD" w:rsidP="00B34EC5">
                                  <w:pPr>
                                    <w:widowControl w:val="0"/>
                                    <w:rPr>
                                      <w:ins w:id="5478" w:author="Nasser Mustafa [2]" w:date="2018-09-19T08:22:00Z"/>
                                      <w:rFonts w:eastAsia="Calibri"/>
                                      <w:sz w:val="16"/>
                                      <w:szCs w:val="16"/>
                                    </w:rPr>
                                  </w:pPr>
                                  <w:ins w:id="5479" w:author="Nasser Mustafa [2]" w:date="2018-09-19T08:22:00Z">
                                    <w:r w:rsidRPr="00DD7C0C">
                                      <w:rPr>
                                        <w:rFonts w:eastAsia="Calibri"/>
                                        <w:sz w:val="16"/>
                                        <w:szCs w:val="16"/>
                                      </w:rPr>
                                      <w:t>Satisfaction</w:t>
                                    </w:r>
                                  </w:ins>
                                </w:p>
                              </w:tc>
                            </w:tr>
                            <w:tr w:rsidR="00D617FD" w:rsidRPr="00DD7C0C" w14:paraId="2CF99AA7" w14:textId="77777777" w:rsidTr="00561C3D">
                              <w:trPr>
                                <w:cantSplit/>
                                <w:trHeight w:val="388"/>
                                <w:jc w:val="center"/>
                                <w:ins w:id="5480" w:author="Nasser Mustafa [2]" w:date="2018-09-19T08:22:00Z"/>
                              </w:trPr>
                              <w:tc>
                                <w:tcPr>
                                  <w:tcW w:w="540" w:type="dxa"/>
                                  <w:vMerge/>
                                  <w:tcBorders>
                                    <w:bottom w:val="single" w:sz="4" w:space="0" w:color="auto"/>
                                  </w:tcBorders>
                                  <w:shd w:val="clear" w:color="auto" w:fill="auto"/>
                                  <w:tcMar>
                                    <w:top w:w="7" w:type="dxa"/>
                                  </w:tcMar>
                                </w:tcPr>
                                <w:p w14:paraId="4B59187B" w14:textId="77777777" w:rsidR="00D617FD" w:rsidRPr="00DD7C0C" w:rsidRDefault="00D617FD" w:rsidP="00B34EC5">
                                  <w:pPr>
                                    <w:widowControl w:val="0"/>
                                    <w:rPr>
                                      <w:ins w:id="5481" w:author="Nasser Mustafa [2]" w:date="2018-09-19T08:22:00Z"/>
                                      <w:rFonts w:eastAsia="Calibri"/>
                                      <w:color w:val="000000"/>
                                      <w:sz w:val="16"/>
                                      <w:szCs w:val="16"/>
                                    </w:rPr>
                                  </w:pPr>
                                </w:p>
                              </w:tc>
                              <w:tc>
                                <w:tcPr>
                                  <w:tcW w:w="1251" w:type="dxa"/>
                                  <w:gridSpan w:val="2"/>
                                  <w:tcBorders>
                                    <w:bottom w:val="single" w:sz="4" w:space="0" w:color="auto"/>
                                  </w:tcBorders>
                                  <w:shd w:val="clear" w:color="auto" w:fill="auto"/>
                                  <w:tcMar>
                                    <w:top w:w="7" w:type="dxa"/>
                                  </w:tcMar>
                                </w:tcPr>
                                <w:p w14:paraId="340D0791" w14:textId="77777777" w:rsidR="00D617FD" w:rsidRPr="00DD7C0C" w:rsidRDefault="00D617FD" w:rsidP="00B34EC5">
                                  <w:pPr>
                                    <w:widowControl w:val="0"/>
                                    <w:rPr>
                                      <w:ins w:id="5482" w:author="Nasser Mustafa [2]" w:date="2018-09-19T08:22:00Z"/>
                                      <w:rFonts w:eastAsia="Calibri"/>
                                      <w:sz w:val="16"/>
                                      <w:szCs w:val="16"/>
                                    </w:rPr>
                                  </w:pPr>
                                  <w:ins w:id="5483" w:author="Nasser Mustafa [2]" w:date="2018-09-19T08:22:00Z">
                                    <w:r>
                                      <w:rPr>
                                        <w:rFonts w:eastAsia="Calibri"/>
                                        <w:sz w:val="16"/>
                                        <w:szCs w:val="16"/>
                                      </w:rPr>
                                      <w:t xml:space="preserve">Derive, Elaborate,   </w:t>
                                    </w:r>
                                    <w:r w:rsidRPr="00DD7C0C">
                                      <w:rPr>
                                        <w:rFonts w:eastAsia="Calibri"/>
                                        <w:sz w:val="16"/>
                                        <w:szCs w:val="16"/>
                                      </w:rPr>
                                      <w:t>Depend-on</w:t>
                                    </w:r>
                                  </w:ins>
                                </w:p>
                              </w:tc>
                              <w:tc>
                                <w:tcPr>
                                  <w:tcW w:w="851" w:type="dxa"/>
                                  <w:gridSpan w:val="2"/>
                                  <w:tcBorders>
                                    <w:bottom w:val="single" w:sz="4" w:space="0" w:color="auto"/>
                                  </w:tcBorders>
                                  <w:shd w:val="clear" w:color="auto" w:fill="auto"/>
                                  <w:tcMar>
                                    <w:top w:w="7" w:type="dxa"/>
                                  </w:tcMar>
                                </w:tcPr>
                                <w:p w14:paraId="72E81A31" w14:textId="77777777" w:rsidR="00D617FD" w:rsidRPr="00DD7C0C" w:rsidRDefault="00D617FD" w:rsidP="00B34EC5">
                                  <w:pPr>
                                    <w:widowControl w:val="0"/>
                                    <w:rPr>
                                      <w:ins w:id="5484" w:author="Nasser Mustafa [2]" w:date="2018-09-19T08:22:00Z"/>
                                      <w:rFonts w:eastAsia="Calibri"/>
                                      <w:sz w:val="16"/>
                                      <w:szCs w:val="16"/>
                                    </w:rPr>
                                  </w:pPr>
                                  <w:ins w:id="5485" w:author="Nasser Mustafa [2]" w:date="2018-09-19T08:22:00Z">
                                    <w:r w:rsidRPr="00DD7C0C">
                                      <w:rPr>
                                        <w:rFonts w:eastAsia="Calibri"/>
                                        <w:sz w:val="16"/>
                                        <w:szCs w:val="16"/>
                                      </w:rPr>
                                      <w:t>Select,</w:t>
                                    </w:r>
                                    <w:r>
                                      <w:rPr>
                                        <w:rFonts w:eastAsia="Calibri"/>
                                        <w:sz w:val="16"/>
                                        <w:szCs w:val="16"/>
                                      </w:rPr>
                                      <w:t xml:space="preserve">   </w:t>
                                    </w:r>
                                    <w:r w:rsidRPr="00DD7C0C">
                                      <w:rPr>
                                        <w:rFonts w:eastAsia="Calibri"/>
                                        <w:sz w:val="16"/>
                                        <w:szCs w:val="16"/>
                                      </w:rPr>
                                      <w:t xml:space="preserve"> Affect</w:t>
                                    </w:r>
                                  </w:ins>
                                </w:p>
                              </w:tc>
                              <w:tc>
                                <w:tcPr>
                                  <w:tcW w:w="1701" w:type="dxa"/>
                                  <w:gridSpan w:val="4"/>
                                  <w:tcBorders>
                                    <w:bottom w:val="single" w:sz="4" w:space="0" w:color="auto"/>
                                  </w:tcBorders>
                                  <w:shd w:val="clear" w:color="auto" w:fill="auto"/>
                                  <w:tcMar>
                                    <w:top w:w="7" w:type="dxa"/>
                                  </w:tcMar>
                                </w:tcPr>
                                <w:p w14:paraId="4D41C5CE" w14:textId="77777777" w:rsidR="00D617FD" w:rsidRPr="00DD7C0C" w:rsidRDefault="00D617FD" w:rsidP="00B34EC5">
                                  <w:pPr>
                                    <w:widowControl w:val="0"/>
                                    <w:rPr>
                                      <w:ins w:id="5486" w:author="Nasser Mustafa [2]" w:date="2018-09-19T08:22:00Z"/>
                                      <w:rFonts w:eastAsia="Calibri"/>
                                      <w:sz w:val="16"/>
                                      <w:szCs w:val="16"/>
                                    </w:rPr>
                                  </w:pPr>
                                  <w:ins w:id="5487" w:author="Nasser Mustafa [2]" w:date="2018-09-19T08:22:00Z">
                                    <w:r w:rsidRPr="00DD7C0C">
                                      <w:rPr>
                                        <w:rFonts w:eastAsia="Calibri"/>
                                        <w:sz w:val="16"/>
                                        <w:szCs w:val="16"/>
                                      </w:rPr>
                                      <w:t>Is-a,</w:t>
                                    </w:r>
                                    <w:r>
                                      <w:rPr>
                                        <w:rFonts w:eastAsia="Calibri"/>
                                        <w:sz w:val="16"/>
                                        <w:szCs w:val="16"/>
                                      </w:rPr>
                                      <w:t xml:space="preserve">   </w:t>
                                    </w:r>
                                    <w:r w:rsidRPr="00DD7C0C">
                                      <w:rPr>
                                        <w:rFonts w:eastAsia="Calibri"/>
                                        <w:sz w:val="16"/>
                                        <w:szCs w:val="16"/>
                                      </w:rPr>
                                      <w:t xml:space="preserve"> Part-of,</w:t>
                                    </w:r>
                                    <w:r>
                                      <w:rPr>
                                        <w:rFonts w:eastAsia="Calibri"/>
                                        <w:sz w:val="16"/>
                                        <w:szCs w:val="16"/>
                                      </w:rPr>
                                      <w:t xml:space="preserve">   </w:t>
                                    </w:r>
                                    <w:r w:rsidRPr="00DD7C0C">
                                      <w:rPr>
                                        <w:rFonts w:eastAsia="Calibri"/>
                                        <w:sz w:val="16"/>
                                        <w:szCs w:val="16"/>
                                      </w:rPr>
                                      <w:t xml:space="preserve"> Contain,</w:t>
                                    </w:r>
                                    <w:r>
                                      <w:rPr>
                                        <w:rFonts w:eastAsia="Calibri"/>
                                        <w:sz w:val="16"/>
                                        <w:szCs w:val="16"/>
                                      </w:rPr>
                                      <w:t xml:space="preserve">   </w:t>
                                    </w:r>
                                    <w:r w:rsidRPr="00DD7C0C">
                                      <w:rPr>
                                        <w:rFonts w:eastAsia="Calibri"/>
                                        <w:sz w:val="16"/>
                                        <w:szCs w:val="16"/>
                                      </w:rPr>
                                      <w:t xml:space="preserve"> Used-by,</w:t>
                                    </w:r>
                                    <w:r>
                                      <w:rPr>
                                        <w:rFonts w:eastAsia="Calibri"/>
                                        <w:sz w:val="16"/>
                                        <w:szCs w:val="16"/>
                                      </w:rPr>
                                      <w:t xml:space="preserve">   </w:t>
                                    </w:r>
                                    <w:r w:rsidRPr="00DD7C0C">
                                      <w:rPr>
                                        <w:rFonts w:eastAsia="Calibri"/>
                                        <w:sz w:val="16"/>
                                        <w:szCs w:val="16"/>
                                      </w:rPr>
                                      <w:t xml:space="preserve"> Performed-by</w:t>
                                    </w:r>
                                  </w:ins>
                                </w:p>
                              </w:tc>
                              <w:tc>
                                <w:tcPr>
                                  <w:tcW w:w="4763" w:type="dxa"/>
                                  <w:gridSpan w:val="8"/>
                                  <w:tcBorders>
                                    <w:bottom w:val="single" w:sz="4" w:space="0" w:color="auto"/>
                                  </w:tcBorders>
                                  <w:shd w:val="clear" w:color="auto" w:fill="auto"/>
                                  <w:tcMar>
                                    <w:top w:w="7" w:type="dxa"/>
                                  </w:tcMar>
                                </w:tcPr>
                                <w:p w14:paraId="6F4E615A" w14:textId="77777777" w:rsidR="00D617FD" w:rsidRPr="00DD7C0C" w:rsidRDefault="00D617FD" w:rsidP="00B34EC5">
                                  <w:pPr>
                                    <w:widowControl w:val="0"/>
                                    <w:rPr>
                                      <w:ins w:id="5488" w:author="Nasser Mustafa [2]" w:date="2018-09-19T08:22:00Z"/>
                                      <w:rFonts w:eastAsia="Calibri"/>
                                      <w:sz w:val="16"/>
                                      <w:szCs w:val="16"/>
                                    </w:rPr>
                                  </w:pPr>
                                  <w:ins w:id="5489" w:author="Nasser Mustafa [2]" w:date="2018-09-19T08:22:00Z">
                                    <w:r w:rsidRPr="00DD7C0C">
                                      <w:rPr>
                                        <w:rFonts w:eastAsia="Calibri"/>
                                        <w:sz w:val="16"/>
                                        <w:szCs w:val="16"/>
                                      </w:rPr>
                                      <w:t>Define,</w:t>
                                    </w:r>
                                    <w:r>
                                      <w:rPr>
                                        <w:rFonts w:eastAsia="Calibri"/>
                                        <w:sz w:val="16"/>
                                        <w:szCs w:val="16"/>
                                      </w:rPr>
                                      <w:t xml:space="preserve">   </w:t>
                                    </w:r>
                                    <w:r w:rsidRPr="00DD7C0C">
                                      <w:rPr>
                                        <w:rFonts w:eastAsia="Calibri"/>
                                        <w:sz w:val="16"/>
                                        <w:szCs w:val="16"/>
                                      </w:rPr>
                                      <w:t xml:space="preserve"> Allocate-to,</w:t>
                                    </w:r>
                                    <w:r>
                                      <w:rPr>
                                        <w:rFonts w:eastAsia="Calibri"/>
                                        <w:sz w:val="16"/>
                                        <w:szCs w:val="16"/>
                                      </w:rPr>
                                      <w:t xml:space="preserve">   </w:t>
                                    </w:r>
                                    <w:r w:rsidRPr="00DD7C0C">
                                      <w:rPr>
                                        <w:rFonts w:eastAsia="Calibri"/>
                                        <w:sz w:val="16"/>
                                        <w:szCs w:val="16"/>
                                      </w:rPr>
                                      <w:t xml:space="preserve"> Depend-on,</w:t>
                                    </w:r>
                                    <w:r>
                                      <w:rPr>
                                        <w:rFonts w:eastAsia="Calibri"/>
                                        <w:sz w:val="16"/>
                                        <w:szCs w:val="16"/>
                                      </w:rPr>
                                      <w:t xml:space="preserve">   </w:t>
                                    </w:r>
                                    <w:r w:rsidRPr="00DD7C0C">
                                      <w:rPr>
                                        <w:rFonts w:eastAsia="Calibri"/>
                                        <w:sz w:val="16"/>
                                        <w:szCs w:val="16"/>
                                      </w:rPr>
                                      <w:t xml:space="preserve"> Created-by,</w:t>
                                    </w:r>
                                    <w:r>
                                      <w:rPr>
                                        <w:rFonts w:eastAsia="Calibri"/>
                                        <w:sz w:val="16"/>
                                        <w:szCs w:val="16"/>
                                      </w:rPr>
                                      <w:t xml:space="preserve">   </w:t>
                                    </w:r>
                                    <w:r w:rsidRPr="00DD7C0C">
                                      <w:rPr>
                                        <w:rFonts w:eastAsia="Calibri"/>
                                        <w:sz w:val="16"/>
                                        <w:szCs w:val="16"/>
                                      </w:rPr>
                                      <w:t xml:space="preserve"> Verify,</w:t>
                                    </w:r>
                                    <w:r>
                                      <w:rPr>
                                        <w:rFonts w:eastAsia="Calibri"/>
                                        <w:sz w:val="16"/>
                                        <w:szCs w:val="16"/>
                                      </w:rPr>
                                      <w:t xml:space="preserve">   </w:t>
                                    </w:r>
                                    <w:r w:rsidRPr="00DD7C0C">
                                      <w:rPr>
                                        <w:rFonts w:eastAsia="Calibri"/>
                                        <w:sz w:val="16"/>
                                        <w:szCs w:val="16"/>
                                      </w:rPr>
                                      <w:t xml:space="preserve"> Generate</w:t>
                                    </w:r>
                                  </w:ins>
                                </w:p>
                              </w:tc>
                            </w:tr>
                            <w:tr w:rsidR="00D617FD" w:rsidRPr="00DD7C0C" w14:paraId="102F7C1B" w14:textId="77777777" w:rsidTr="00561C3D">
                              <w:trPr>
                                <w:cantSplit/>
                                <w:trHeight w:val="232"/>
                                <w:jc w:val="center"/>
                                <w:ins w:id="5490" w:author="Nasser Mustafa [2]" w:date="2018-09-19T08:22:00Z"/>
                              </w:trPr>
                              <w:tc>
                                <w:tcPr>
                                  <w:tcW w:w="540" w:type="dxa"/>
                                  <w:vMerge w:val="restart"/>
                                  <w:tcBorders>
                                    <w:bottom w:val="single" w:sz="4" w:space="0" w:color="auto"/>
                                  </w:tcBorders>
                                  <w:shd w:val="clear" w:color="auto" w:fill="auto"/>
                                  <w:tcMar>
                                    <w:top w:w="7" w:type="dxa"/>
                                  </w:tcMar>
                                </w:tcPr>
                                <w:p w14:paraId="7EAED44D" w14:textId="2C033874" w:rsidR="00D617FD" w:rsidRPr="00DD7C0C" w:rsidRDefault="00D617FD" w:rsidP="00B34EC5">
                                  <w:pPr>
                                    <w:widowControl w:val="0"/>
                                    <w:rPr>
                                      <w:ins w:id="5491" w:author="Nasser Mustafa [2]" w:date="2018-09-19T08:22:00Z"/>
                                      <w:rFonts w:eastAsia="Calibri"/>
                                      <w:color w:val="000000"/>
                                      <w:sz w:val="16"/>
                                      <w:szCs w:val="16"/>
                                    </w:rPr>
                                  </w:pPr>
                                  <w:ins w:id="5492"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ins w:id="5493" w:author="Nasser Mustafa [2]" w:date="2018-09-19T08:22:00Z">
                                    <w:r>
                                      <w:rPr>
                                        <w:rFonts w:eastAsia="Calibri"/>
                                        <w:color w:val="000000"/>
                                        <w:sz w:val="16"/>
                                        <w:szCs w:val="16"/>
                                      </w:rPr>
                                      <w:fldChar w:fldCharType="separate"/>
                                    </w:r>
                                  </w:ins>
                                  <w:r w:rsidRPr="00627C91">
                                    <w:rPr>
                                      <w:rFonts w:eastAsia="Calibri"/>
                                      <w:noProof/>
                                      <w:color w:val="000000"/>
                                      <w:sz w:val="16"/>
                                      <w:szCs w:val="16"/>
                                    </w:rPr>
                                    <w:t>[19]</w:t>
                                  </w:r>
                                  <w:ins w:id="5494" w:author="Nasser Mustafa [2]" w:date="2018-09-19T08:22:00Z">
                                    <w:r>
                                      <w:rPr>
                                        <w:rFonts w:eastAsia="Calibri"/>
                                        <w:color w:val="000000"/>
                                        <w:sz w:val="16"/>
                                        <w:szCs w:val="16"/>
                                      </w:rPr>
                                      <w:fldChar w:fldCharType="end"/>
                                    </w:r>
                                  </w:ins>
                                </w:p>
                              </w:tc>
                              <w:tc>
                                <w:tcPr>
                                  <w:tcW w:w="2102" w:type="dxa"/>
                                  <w:gridSpan w:val="4"/>
                                  <w:vMerge w:val="restart"/>
                                  <w:shd w:val="clear" w:color="auto" w:fill="auto"/>
                                  <w:tcMar>
                                    <w:top w:w="7" w:type="dxa"/>
                                  </w:tcMar>
                                </w:tcPr>
                                <w:p w14:paraId="141393CC" w14:textId="77777777" w:rsidR="00D617FD" w:rsidRPr="00DD7C0C" w:rsidRDefault="00D617FD" w:rsidP="00B34EC5">
                                  <w:pPr>
                                    <w:widowControl w:val="0"/>
                                    <w:rPr>
                                      <w:ins w:id="5495" w:author="Nasser Mustafa [2]" w:date="2018-09-19T08:22:00Z"/>
                                      <w:rFonts w:eastAsia="Calibri"/>
                                      <w:sz w:val="16"/>
                                      <w:szCs w:val="16"/>
                                    </w:rPr>
                                  </w:pPr>
                                </w:p>
                              </w:tc>
                              <w:tc>
                                <w:tcPr>
                                  <w:tcW w:w="1701" w:type="dxa"/>
                                  <w:gridSpan w:val="4"/>
                                  <w:vMerge w:val="restart"/>
                                  <w:shd w:val="clear" w:color="auto" w:fill="auto"/>
                                  <w:tcMar>
                                    <w:top w:w="7" w:type="dxa"/>
                                  </w:tcMar>
                                </w:tcPr>
                                <w:p w14:paraId="4E19BC78" w14:textId="77777777" w:rsidR="00D617FD" w:rsidRPr="00DD7C0C" w:rsidRDefault="00D617FD" w:rsidP="00B34EC5">
                                  <w:pPr>
                                    <w:widowControl w:val="0"/>
                                    <w:rPr>
                                      <w:ins w:id="5496" w:author="Nasser Mustafa [2]" w:date="2018-09-19T08:22:00Z"/>
                                      <w:rFonts w:eastAsia="Calibri"/>
                                      <w:sz w:val="16"/>
                                      <w:szCs w:val="16"/>
                                    </w:rPr>
                                  </w:pPr>
                                  <w:ins w:id="5497" w:author="Nasser Mustafa [2]" w:date="2018-09-19T08:22:00Z">
                                    <w:r w:rsidRPr="00DD7C0C">
                                      <w:rPr>
                                        <w:rFonts w:eastAsia="Calibri"/>
                                        <w:sz w:val="16"/>
                                        <w:szCs w:val="16"/>
                                      </w:rPr>
                                      <w:t>Dependency</w:t>
                                    </w:r>
                                  </w:ins>
                                </w:p>
                              </w:tc>
                              <w:tc>
                                <w:tcPr>
                                  <w:tcW w:w="1701" w:type="dxa"/>
                                  <w:gridSpan w:val="2"/>
                                  <w:tcBorders>
                                    <w:bottom w:val="single" w:sz="4" w:space="0" w:color="auto"/>
                                  </w:tcBorders>
                                  <w:shd w:val="clear" w:color="auto" w:fill="auto"/>
                                  <w:tcMar>
                                    <w:top w:w="7" w:type="dxa"/>
                                  </w:tcMar>
                                </w:tcPr>
                                <w:p w14:paraId="4C602CBF" w14:textId="77777777" w:rsidR="00D617FD" w:rsidRPr="00DD7C0C" w:rsidRDefault="00D617FD" w:rsidP="00B34EC5">
                                  <w:pPr>
                                    <w:widowControl w:val="0"/>
                                    <w:rPr>
                                      <w:ins w:id="5498" w:author="Nasser Mustafa [2]" w:date="2018-09-19T08:22:00Z"/>
                                      <w:rFonts w:eastAsia="Calibri"/>
                                      <w:sz w:val="16"/>
                                      <w:szCs w:val="16"/>
                                    </w:rPr>
                                  </w:pPr>
                                  <w:ins w:id="5499" w:author="Nasser Mustafa [2]" w:date="2018-09-19T08:22:00Z">
                                    <w:r w:rsidRPr="00DD7C0C">
                                      <w:rPr>
                                        <w:rFonts w:eastAsia="Calibri"/>
                                        <w:sz w:val="16"/>
                                        <w:szCs w:val="16"/>
                                      </w:rPr>
                                      <w:t xml:space="preserve">Evolution </w:t>
                                    </w:r>
                                  </w:ins>
                                </w:p>
                              </w:tc>
                              <w:tc>
                                <w:tcPr>
                                  <w:tcW w:w="477" w:type="dxa"/>
                                  <w:vMerge w:val="restart"/>
                                  <w:tcBorders>
                                    <w:bottom w:val="single" w:sz="4" w:space="0" w:color="auto"/>
                                  </w:tcBorders>
                                  <w:shd w:val="clear" w:color="auto" w:fill="auto"/>
                                  <w:tcMar>
                                    <w:top w:w="7" w:type="dxa"/>
                                  </w:tcMar>
                                  <w:textDirection w:val="tbRl"/>
                                </w:tcPr>
                                <w:p w14:paraId="20A17D78" w14:textId="77777777" w:rsidR="00D617FD" w:rsidRPr="00DD7C0C" w:rsidRDefault="00D617FD" w:rsidP="00B34EC5">
                                  <w:pPr>
                                    <w:widowControl w:val="0"/>
                                    <w:rPr>
                                      <w:ins w:id="5500" w:author="Nasser Mustafa [2]" w:date="2018-09-19T08:22:00Z"/>
                                      <w:rFonts w:eastAsia="Calibri"/>
                                      <w:sz w:val="16"/>
                                      <w:szCs w:val="16"/>
                                    </w:rPr>
                                  </w:pPr>
                                  <w:ins w:id="5501" w:author="Nasser Mustafa [2]" w:date="2018-09-19T08:22:00Z">
                                    <w:r w:rsidRPr="00DD7C0C">
                                      <w:rPr>
                                        <w:rFonts w:eastAsia="Calibri"/>
                                        <w:sz w:val="16"/>
                                        <w:szCs w:val="16"/>
                                      </w:rPr>
                                      <w:t>Generalize/ Refine</w:t>
                                    </w:r>
                                  </w:ins>
                                </w:p>
                              </w:tc>
                              <w:tc>
                                <w:tcPr>
                                  <w:tcW w:w="515" w:type="dxa"/>
                                  <w:vMerge w:val="restart"/>
                                  <w:tcBorders>
                                    <w:bottom w:val="single" w:sz="4" w:space="0" w:color="auto"/>
                                  </w:tcBorders>
                                  <w:shd w:val="clear" w:color="auto" w:fill="auto"/>
                                  <w:tcMar>
                                    <w:top w:w="7" w:type="dxa"/>
                                  </w:tcMar>
                                  <w:textDirection w:val="tbRl"/>
                                </w:tcPr>
                                <w:p w14:paraId="6E573584" w14:textId="77777777" w:rsidR="00D617FD" w:rsidRPr="00DD7C0C" w:rsidRDefault="00D617FD" w:rsidP="00B34EC5">
                                  <w:pPr>
                                    <w:widowControl w:val="0"/>
                                    <w:rPr>
                                      <w:ins w:id="5502" w:author="Nasser Mustafa [2]" w:date="2018-09-19T08:22:00Z"/>
                                      <w:rFonts w:eastAsia="Calibri"/>
                                      <w:sz w:val="16"/>
                                      <w:szCs w:val="16"/>
                                    </w:rPr>
                                  </w:pPr>
                                  <w:ins w:id="5503" w:author="Nasser Mustafa [2]" w:date="2018-09-19T08:22:00Z">
                                    <w:r w:rsidRPr="00DD7C0C">
                                      <w:rPr>
                                        <w:rFonts w:eastAsia="Calibri"/>
                                        <w:sz w:val="16"/>
                                        <w:szCs w:val="16"/>
                                      </w:rPr>
                                      <w:t>Satisfaction</w:t>
                                    </w:r>
                                  </w:ins>
                                </w:p>
                              </w:tc>
                              <w:tc>
                                <w:tcPr>
                                  <w:tcW w:w="228" w:type="dxa"/>
                                  <w:vMerge w:val="restart"/>
                                  <w:tcBorders>
                                    <w:bottom w:val="single" w:sz="4" w:space="0" w:color="auto"/>
                                  </w:tcBorders>
                                  <w:shd w:val="clear" w:color="auto" w:fill="auto"/>
                                  <w:tcMar>
                                    <w:top w:w="7" w:type="dxa"/>
                                  </w:tcMar>
                                  <w:textDirection w:val="tbRl"/>
                                </w:tcPr>
                                <w:p w14:paraId="22ACE963" w14:textId="77777777" w:rsidR="00D617FD" w:rsidRPr="00DD7C0C" w:rsidRDefault="00D617FD" w:rsidP="00B34EC5">
                                  <w:pPr>
                                    <w:widowControl w:val="0"/>
                                    <w:rPr>
                                      <w:ins w:id="5504" w:author="Nasser Mustafa [2]" w:date="2018-09-19T08:22:00Z"/>
                                      <w:rFonts w:eastAsia="Calibri"/>
                                      <w:sz w:val="16"/>
                                      <w:szCs w:val="16"/>
                                    </w:rPr>
                                  </w:pPr>
                                  <w:ins w:id="5505" w:author="Nasser Mustafa [2]" w:date="2018-09-19T08:22:00Z">
                                    <w:r w:rsidRPr="00DD7C0C">
                                      <w:rPr>
                                        <w:rFonts w:eastAsia="Calibri"/>
                                        <w:sz w:val="16"/>
                                        <w:szCs w:val="16"/>
                                      </w:rPr>
                                      <w:t>Overlap</w:t>
                                    </w:r>
                                  </w:ins>
                                </w:p>
                              </w:tc>
                              <w:tc>
                                <w:tcPr>
                                  <w:tcW w:w="1189" w:type="dxa"/>
                                  <w:tcBorders>
                                    <w:bottom w:val="single" w:sz="4" w:space="0" w:color="auto"/>
                                  </w:tcBorders>
                                  <w:shd w:val="clear" w:color="auto" w:fill="auto"/>
                                  <w:tcMar>
                                    <w:top w:w="7" w:type="dxa"/>
                                  </w:tcMar>
                                </w:tcPr>
                                <w:p w14:paraId="5E824C1C" w14:textId="77777777" w:rsidR="00D617FD" w:rsidRPr="00DD7C0C" w:rsidRDefault="00D617FD" w:rsidP="00B34EC5">
                                  <w:pPr>
                                    <w:widowControl w:val="0"/>
                                    <w:rPr>
                                      <w:ins w:id="5506" w:author="Nasser Mustafa [2]" w:date="2018-09-19T08:22:00Z"/>
                                      <w:rFonts w:eastAsia="Calibri"/>
                                      <w:sz w:val="16"/>
                                      <w:szCs w:val="16"/>
                                    </w:rPr>
                                  </w:pPr>
                                  <w:ins w:id="5507" w:author="Nasser Mustafa [2]" w:date="2018-09-19T08:22:00Z">
                                    <w:r w:rsidRPr="00DD7C0C">
                                      <w:rPr>
                                        <w:rFonts w:eastAsia="Calibri"/>
                                        <w:sz w:val="16"/>
                                        <w:szCs w:val="16"/>
                                      </w:rPr>
                                      <w:t>Conflict</w:t>
                                    </w:r>
                                  </w:ins>
                                </w:p>
                              </w:tc>
                              <w:tc>
                                <w:tcPr>
                                  <w:tcW w:w="284" w:type="dxa"/>
                                  <w:vMerge w:val="restart"/>
                                  <w:tcBorders>
                                    <w:bottom w:val="single" w:sz="4" w:space="0" w:color="auto"/>
                                  </w:tcBorders>
                                  <w:shd w:val="clear" w:color="auto" w:fill="auto"/>
                                  <w:textDirection w:val="tbRl"/>
                                </w:tcPr>
                                <w:p w14:paraId="47AEC382" w14:textId="77777777" w:rsidR="00D617FD" w:rsidRPr="00DD7C0C" w:rsidRDefault="00D617FD" w:rsidP="00B34EC5">
                                  <w:pPr>
                                    <w:widowControl w:val="0"/>
                                    <w:rPr>
                                      <w:ins w:id="5508" w:author="Nasser Mustafa [2]" w:date="2018-09-19T08:22:00Z"/>
                                      <w:rFonts w:eastAsia="Calibri"/>
                                      <w:sz w:val="16"/>
                                      <w:szCs w:val="16"/>
                                    </w:rPr>
                                  </w:pPr>
                                  <w:ins w:id="5509" w:author="Nasser Mustafa [2]" w:date="2018-09-19T08:22:00Z">
                                    <w:r w:rsidRPr="00DD7C0C">
                                      <w:rPr>
                                        <w:rFonts w:eastAsia="Calibri"/>
                                        <w:sz w:val="16"/>
                                        <w:szCs w:val="16"/>
                                      </w:rPr>
                                      <w:t>Rationale</w:t>
                                    </w:r>
                                  </w:ins>
                                </w:p>
                              </w:tc>
                              <w:tc>
                                <w:tcPr>
                                  <w:tcW w:w="369" w:type="dxa"/>
                                  <w:vMerge w:val="restart"/>
                                  <w:tcBorders>
                                    <w:bottom w:val="single" w:sz="4" w:space="0" w:color="auto"/>
                                  </w:tcBorders>
                                  <w:shd w:val="clear" w:color="auto" w:fill="auto"/>
                                  <w:textDirection w:val="tbRl"/>
                                </w:tcPr>
                                <w:p w14:paraId="168F3D4D" w14:textId="77777777" w:rsidR="00D617FD" w:rsidRPr="00DD7C0C" w:rsidRDefault="00D617FD" w:rsidP="00B34EC5">
                                  <w:pPr>
                                    <w:widowControl w:val="0"/>
                                    <w:rPr>
                                      <w:ins w:id="5510" w:author="Nasser Mustafa [2]" w:date="2018-09-19T08:22:00Z"/>
                                      <w:rFonts w:eastAsia="Calibri"/>
                                      <w:sz w:val="16"/>
                                      <w:szCs w:val="16"/>
                                    </w:rPr>
                                  </w:pPr>
                                  <w:ins w:id="5511" w:author="Nasser Mustafa [2]" w:date="2018-09-19T08:22:00Z">
                                    <w:r w:rsidRPr="00DD7C0C">
                                      <w:rPr>
                                        <w:rFonts w:eastAsia="Calibri"/>
                                        <w:sz w:val="16"/>
                                        <w:szCs w:val="16"/>
                                      </w:rPr>
                                      <w:t>Contribution</w:t>
                                    </w:r>
                                  </w:ins>
                                </w:p>
                              </w:tc>
                            </w:tr>
                            <w:tr w:rsidR="00D617FD" w:rsidRPr="00DD7C0C" w14:paraId="489F07AA" w14:textId="77777777" w:rsidTr="00561C3D">
                              <w:trPr>
                                <w:trHeight w:val="439"/>
                                <w:jc w:val="center"/>
                                <w:ins w:id="5512" w:author="Nasser Mustafa [2]" w:date="2018-09-19T08:22:00Z"/>
                              </w:trPr>
                              <w:tc>
                                <w:tcPr>
                                  <w:tcW w:w="540" w:type="dxa"/>
                                  <w:vMerge/>
                                  <w:tcBorders>
                                    <w:bottom w:val="single" w:sz="4" w:space="0" w:color="auto"/>
                                  </w:tcBorders>
                                  <w:shd w:val="clear" w:color="auto" w:fill="auto"/>
                                  <w:tcMar>
                                    <w:top w:w="7" w:type="dxa"/>
                                  </w:tcMar>
                                </w:tcPr>
                                <w:p w14:paraId="08B8D614" w14:textId="77777777" w:rsidR="00D617FD" w:rsidRPr="00DD7C0C" w:rsidRDefault="00D617FD" w:rsidP="00B34EC5">
                                  <w:pPr>
                                    <w:widowControl w:val="0"/>
                                    <w:rPr>
                                      <w:ins w:id="5513" w:author="Nasser Mustafa [2]" w:date="2018-09-19T08:22:00Z"/>
                                      <w:rFonts w:eastAsia="Calibri"/>
                                      <w:sz w:val="16"/>
                                      <w:szCs w:val="16"/>
                                    </w:rPr>
                                  </w:pPr>
                                </w:p>
                              </w:tc>
                              <w:tc>
                                <w:tcPr>
                                  <w:tcW w:w="2102" w:type="dxa"/>
                                  <w:gridSpan w:val="4"/>
                                  <w:vMerge/>
                                  <w:tcBorders>
                                    <w:bottom w:val="single" w:sz="4" w:space="0" w:color="auto"/>
                                  </w:tcBorders>
                                  <w:shd w:val="clear" w:color="auto" w:fill="auto"/>
                                  <w:tcMar>
                                    <w:top w:w="7" w:type="dxa"/>
                                  </w:tcMar>
                                </w:tcPr>
                                <w:p w14:paraId="35F96E92" w14:textId="77777777" w:rsidR="00D617FD" w:rsidRPr="00DD7C0C" w:rsidRDefault="00D617FD" w:rsidP="00B34EC5">
                                  <w:pPr>
                                    <w:widowControl w:val="0"/>
                                    <w:rPr>
                                      <w:ins w:id="5514" w:author="Nasser Mustafa [2]" w:date="2018-09-19T08:22:00Z"/>
                                      <w:rFonts w:eastAsia="Calibri"/>
                                      <w:sz w:val="16"/>
                                      <w:szCs w:val="16"/>
                                    </w:rPr>
                                  </w:pPr>
                                </w:p>
                              </w:tc>
                              <w:tc>
                                <w:tcPr>
                                  <w:tcW w:w="1701" w:type="dxa"/>
                                  <w:gridSpan w:val="4"/>
                                  <w:vMerge/>
                                  <w:tcBorders>
                                    <w:bottom w:val="single" w:sz="4" w:space="0" w:color="auto"/>
                                  </w:tcBorders>
                                  <w:shd w:val="clear" w:color="auto" w:fill="auto"/>
                                  <w:tcMar>
                                    <w:top w:w="7" w:type="dxa"/>
                                  </w:tcMar>
                                  <w:textDirection w:val="tbRl"/>
                                </w:tcPr>
                                <w:p w14:paraId="3D139E72" w14:textId="77777777" w:rsidR="00D617FD" w:rsidRPr="00DD7C0C" w:rsidRDefault="00D617FD" w:rsidP="00B34EC5">
                                  <w:pPr>
                                    <w:widowControl w:val="0"/>
                                    <w:rPr>
                                      <w:ins w:id="5515" w:author="Nasser Mustafa [2]" w:date="2018-09-19T08:22:00Z"/>
                                      <w:rFonts w:eastAsia="Calibri"/>
                                      <w:sz w:val="16"/>
                                      <w:szCs w:val="16"/>
                                    </w:rPr>
                                  </w:pPr>
                                </w:p>
                              </w:tc>
                              <w:tc>
                                <w:tcPr>
                                  <w:tcW w:w="1701" w:type="dxa"/>
                                  <w:gridSpan w:val="2"/>
                                  <w:tcBorders>
                                    <w:bottom w:val="single" w:sz="4" w:space="0" w:color="auto"/>
                                  </w:tcBorders>
                                  <w:shd w:val="clear" w:color="auto" w:fill="auto"/>
                                  <w:tcMar>
                                    <w:top w:w="7" w:type="dxa"/>
                                  </w:tcMar>
                                </w:tcPr>
                                <w:p w14:paraId="34B2593A" w14:textId="77777777" w:rsidR="00D617FD" w:rsidRPr="00DD7C0C" w:rsidRDefault="00D617FD" w:rsidP="00B34EC5">
                                  <w:pPr>
                                    <w:widowControl w:val="0"/>
                                    <w:rPr>
                                      <w:ins w:id="5516" w:author="Nasser Mustafa [2]" w:date="2018-09-19T08:22:00Z"/>
                                      <w:rFonts w:eastAsia="Calibri"/>
                                      <w:sz w:val="16"/>
                                      <w:szCs w:val="16"/>
                                    </w:rPr>
                                  </w:pPr>
                                  <w:ins w:id="5517" w:author="Nasser Mustafa [2]" w:date="2018-09-19T08:22:00Z">
                                    <w:r w:rsidRPr="00DD7C0C">
                                      <w:rPr>
                                        <w:rFonts w:eastAsia="Calibri"/>
                                        <w:sz w:val="16"/>
                                        <w:szCs w:val="16"/>
                                      </w:rPr>
                                      <w:t>Replace,</w:t>
                                    </w:r>
                                    <w:r>
                                      <w:rPr>
                                        <w:rFonts w:eastAsia="Calibri"/>
                                        <w:sz w:val="16"/>
                                        <w:szCs w:val="16"/>
                                      </w:rPr>
                                      <w:t xml:space="preserve">   </w:t>
                                    </w:r>
                                    <w:r w:rsidRPr="00DD7C0C">
                                      <w:rPr>
                                        <w:rFonts w:eastAsia="Calibri"/>
                                        <w:sz w:val="16"/>
                                        <w:szCs w:val="16"/>
                                      </w:rPr>
                                      <w:t xml:space="preserve"> Based-on,</w:t>
                                    </w:r>
                                    <w:r>
                                      <w:rPr>
                                        <w:rFonts w:eastAsia="Calibri"/>
                                        <w:sz w:val="16"/>
                                        <w:szCs w:val="16"/>
                                      </w:rPr>
                                      <w:t xml:space="preserve">   </w:t>
                                    </w:r>
                                    <w:r w:rsidRPr="00DD7C0C">
                                      <w:rPr>
                                        <w:rFonts w:eastAsia="Calibri"/>
                                        <w:sz w:val="16"/>
                                        <w:szCs w:val="16"/>
                                      </w:rPr>
                                      <w:t xml:space="preserve"> Formalize,</w:t>
                                    </w:r>
                                    <w:r>
                                      <w:rPr>
                                        <w:rFonts w:eastAsia="Calibri"/>
                                        <w:sz w:val="16"/>
                                        <w:szCs w:val="16"/>
                                      </w:rPr>
                                      <w:t xml:space="preserve">   </w:t>
                                    </w:r>
                                    <w:r w:rsidRPr="00DD7C0C">
                                      <w:rPr>
                                        <w:rFonts w:eastAsia="Calibri"/>
                                        <w:sz w:val="16"/>
                                        <w:szCs w:val="16"/>
                                      </w:rPr>
                                      <w:t xml:space="preserve"> Elaborate</w:t>
                                    </w:r>
                                  </w:ins>
                                </w:p>
                              </w:tc>
                              <w:tc>
                                <w:tcPr>
                                  <w:tcW w:w="477" w:type="dxa"/>
                                  <w:vMerge/>
                                  <w:tcBorders>
                                    <w:bottom w:val="single" w:sz="4" w:space="0" w:color="auto"/>
                                  </w:tcBorders>
                                  <w:shd w:val="clear" w:color="auto" w:fill="auto"/>
                                  <w:tcMar>
                                    <w:top w:w="7" w:type="dxa"/>
                                  </w:tcMar>
                                </w:tcPr>
                                <w:p w14:paraId="3915C96E" w14:textId="77777777" w:rsidR="00D617FD" w:rsidRPr="00DD7C0C" w:rsidRDefault="00D617FD" w:rsidP="00B34EC5">
                                  <w:pPr>
                                    <w:widowControl w:val="0"/>
                                    <w:rPr>
                                      <w:ins w:id="5518" w:author="Nasser Mustafa [2]" w:date="2018-09-19T08:22:00Z"/>
                                      <w:rFonts w:eastAsia="Calibri"/>
                                      <w:sz w:val="16"/>
                                      <w:szCs w:val="16"/>
                                    </w:rPr>
                                  </w:pPr>
                                </w:p>
                              </w:tc>
                              <w:tc>
                                <w:tcPr>
                                  <w:tcW w:w="515" w:type="dxa"/>
                                  <w:vMerge/>
                                  <w:tcBorders>
                                    <w:bottom w:val="single" w:sz="4" w:space="0" w:color="auto"/>
                                  </w:tcBorders>
                                  <w:shd w:val="clear" w:color="auto" w:fill="auto"/>
                                  <w:tcMar>
                                    <w:top w:w="7" w:type="dxa"/>
                                  </w:tcMar>
                                </w:tcPr>
                                <w:p w14:paraId="13DD661E" w14:textId="77777777" w:rsidR="00D617FD" w:rsidRPr="00DD7C0C" w:rsidRDefault="00D617FD" w:rsidP="00B34EC5">
                                  <w:pPr>
                                    <w:widowControl w:val="0"/>
                                    <w:rPr>
                                      <w:ins w:id="5519" w:author="Nasser Mustafa [2]" w:date="2018-09-19T08:22:00Z"/>
                                      <w:rFonts w:eastAsia="Calibri"/>
                                      <w:sz w:val="16"/>
                                      <w:szCs w:val="16"/>
                                    </w:rPr>
                                  </w:pPr>
                                </w:p>
                              </w:tc>
                              <w:tc>
                                <w:tcPr>
                                  <w:tcW w:w="228" w:type="dxa"/>
                                  <w:vMerge/>
                                  <w:tcBorders>
                                    <w:bottom w:val="single" w:sz="4" w:space="0" w:color="auto"/>
                                  </w:tcBorders>
                                  <w:shd w:val="clear" w:color="auto" w:fill="auto"/>
                                  <w:tcMar>
                                    <w:top w:w="7" w:type="dxa"/>
                                  </w:tcMar>
                                </w:tcPr>
                                <w:p w14:paraId="2FA3489E" w14:textId="77777777" w:rsidR="00D617FD" w:rsidRPr="00DD7C0C" w:rsidRDefault="00D617FD" w:rsidP="00B34EC5">
                                  <w:pPr>
                                    <w:widowControl w:val="0"/>
                                    <w:rPr>
                                      <w:ins w:id="5520" w:author="Nasser Mustafa [2]" w:date="2018-09-19T08:22:00Z"/>
                                      <w:rFonts w:eastAsia="Calibri"/>
                                      <w:sz w:val="16"/>
                                      <w:szCs w:val="16"/>
                                    </w:rPr>
                                  </w:pPr>
                                </w:p>
                              </w:tc>
                              <w:tc>
                                <w:tcPr>
                                  <w:tcW w:w="1189" w:type="dxa"/>
                                  <w:tcBorders>
                                    <w:bottom w:val="single" w:sz="4" w:space="0" w:color="auto"/>
                                  </w:tcBorders>
                                  <w:shd w:val="clear" w:color="auto" w:fill="auto"/>
                                  <w:tcMar>
                                    <w:top w:w="7" w:type="dxa"/>
                                  </w:tcMar>
                                </w:tcPr>
                                <w:p w14:paraId="2625A653" w14:textId="77777777" w:rsidR="00D617FD" w:rsidRPr="00DD7C0C" w:rsidRDefault="00D617FD" w:rsidP="00B34EC5">
                                  <w:pPr>
                                    <w:widowControl w:val="0"/>
                                    <w:rPr>
                                      <w:ins w:id="5521" w:author="Nasser Mustafa [2]" w:date="2018-09-19T08:22:00Z"/>
                                      <w:rFonts w:eastAsia="Calibri"/>
                                      <w:sz w:val="16"/>
                                      <w:szCs w:val="16"/>
                                    </w:rPr>
                                  </w:pPr>
                                  <w:ins w:id="5522" w:author="Nasser Mustafa [2]" w:date="2018-09-19T08:22:00Z">
                                    <w:r w:rsidRPr="00DD7C0C">
                                      <w:rPr>
                                        <w:rFonts w:eastAsia="Calibri"/>
                                        <w:sz w:val="16"/>
                                        <w:szCs w:val="16"/>
                                      </w:rPr>
                                      <w:t>Based-on,</w:t>
                                    </w:r>
                                    <w:r>
                                      <w:rPr>
                                        <w:rFonts w:eastAsia="Calibri"/>
                                        <w:sz w:val="16"/>
                                        <w:szCs w:val="16"/>
                                      </w:rPr>
                                      <w:t xml:space="preserve">   </w:t>
                                    </w:r>
                                    <w:r w:rsidRPr="00DD7C0C">
                                      <w:rPr>
                                        <w:rFonts w:eastAsia="Calibri"/>
                                        <w:sz w:val="16"/>
                                        <w:szCs w:val="16"/>
                                      </w:rPr>
                                      <w:t xml:space="preserve"> Affect,</w:t>
                                    </w:r>
                                    <w:r>
                                      <w:rPr>
                                        <w:rFonts w:eastAsia="Calibri"/>
                                        <w:sz w:val="16"/>
                                        <w:szCs w:val="16"/>
                                      </w:rPr>
                                      <w:t xml:space="preserve">   </w:t>
                                    </w:r>
                                    <w:r w:rsidRPr="00DD7C0C">
                                      <w:rPr>
                                        <w:rFonts w:eastAsia="Calibri"/>
                                        <w:sz w:val="16"/>
                                        <w:szCs w:val="16"/>
                                      </w:rPr>
                                      <w:t xml:space="preserve"> Resolve,</w:t>
                                    </w:r>
                                    <w:r>
                                      <w:rPr>
                                        <w:rFonts w:eastAsia="Calibri"/>
                                        <w:sz w:val="16"/>
                                        <w:szCs w:val="16"/>
                                      </w:rPr>
                                      <w:t xml:space="preserve">   </w:t>
                                    </w:r>
                                    <w:r w:rsidRPr="00DD7C0C">
                                      <w:rPr>
                                        <w:rFonts w:eastAsia="Calibri"/>
                                        <w:sz w:val="16"/>
                                        <w:szCs w:val="16"/>
                                      </w:rPr>
                                      <w:t xml:space="preserve"> Generate</w:t>
                                    </w:r>
                                  </w:ins>
                                </w:p>
                              </w:tc>
                              <w:tc>
                                <w:tcPr>
                                  <w:tcW w:w="284" w:type="dxa"/>
                                  <w:vMerge/>
                                  <w:tcBorders>
                                    <w:bottom w:val="single" w:sz="4" w:space="0" w:color="auto"/>
                                  </w:tcBorders>
                                  <w:shd w:val="clear" w:color="auto" w:fill="auto"/>
                                  <w:textDirection w:val="tbRl"/>
                                </w:tcPr>
                                <w:p w14:paraId="0D6A783A" w14:textId="77777777" w:rsidR="00D617FD" w:rsidRPr="00DD7C0C" w:rsidRDefault="00D617FD" w:rsidP="00B34EC5">
                                  <w:pPr>
                                    <w:widowControl w:val="0"/>
                                    <w:rPr>
                                      <w:ins w:id="5523" w:author="Nasser Mustafa [2]" w:date="2018-09-19T08:22:00Z"/>
                                      <w:rFonts w:eastAsia="Calibri"/>
                                      <w:sz w:val="16"/>
                                      <w:szCs w:val="16"/>
                                    </w:rPr>
                                  </w:pPr>
                                </w:p>
                              </w:tc>
                              <w:tc>
                                <w:tcPr>
                                  <w:tcW w:w="369" w:type="dxa"/>
                                  <w:vMerge/>
                                  <w:tcBorders>
                                    <w:bottom w:val="single" w:sz="4" w:space="0" w:color="auto"/>
                                  </w:tcBorders>
                                  <w:shd w:val="clear" w:color="auto" w:fill="auto"/>
                                  <w:textDirection w:val="tbRl"/>
                                </w:tcPr>
                                <w:p w14:paraId="4892F3C7" w14:textId="77777777" w:rsidR="00D617FD" w:rsidRPr="00DD7C0C" w:rsidRDefault="00D617FD" w:rsidP="00B34EC5">
                                  <w:pPr>
                                    <w:widowControl w:val="0"/>
                                    <w:rPr>
                                      <w:ins w:id="5524" w:author="Nasser Mustafa [2]" w:date="2018-09-19T08:22:00Z"/>
                                      <w:rFonts w:eastAsia="Calibri"/>
                                      <w:sz w:val="16"/>
                                      <w:szCs w:val="16"/>
                                    </w:rPr>
                                  </w:pPr>
                                </w:p>
                              </w:tc>
                            </w:tr>
                            <w:tr w:rsidR="00D617FD" w:rsidRPr="00DD7C0C" w14:paraId="4BDCE29C" w14:textId="77777777" w:rsidTr="00561C3D">
                              <w:trPr>
                                <w:cantSplit/>
                                <w:trHeight w:val="103"/>
                                <w:jc w:val="center"/>
                                <w:ins w:id="5525" w:author="Nasser Mustafa [2]" w:date="2018-09-19T08:22:00Z"/>
                              </w:trPr>
                              <w:tc>
                                <w:tcPr>
                                  <w:tcW w:w="9106" w:type="dxa"/>
                                  <w:gridSpan w:val="17"/>
                                  <w:shd w:val="clear" w:color="auto" w:fill="auto"/>
                                  <w:tcMar>
                                    <w:top w:w="7" w:type="dxa"/>
                                  </w:tcMar>
                                </w:tcPr>
                                <w:p w14:paraId="17F5CD97" w14:textId="77777777" w:rsidR="00D617FD" w:rsidRPr="00DD7C0C" w:rsidRDefault="00D617FD" w:rsidP="00B34EC5">
                                  <w:pPr>
                                    <w:widowControl w:val="0"/>
                                    <w:rPr>
                                      <w:ins w:id="5526" w:author="Nasser Mustafa [2]" w:date="2018-09-19T08:22:00Z"/>
                                      <w:rFonts w:eastAsia="Calibri"/>
                                      <w:sz w:val="16"/>
                                      <w:szCs w:val="16"/>
                                    </w:rPr>
                                  </w:pPr>
                                  <w:ins w:id="5527" w:author="Nasser Mustafa [2]" w:date="2018-09-19T08:22:00Z">
                                    <w:r>
                                      <w:rPr>
                                        <w:rFonts w:eastAsia="Calibri"/>
                                        <w:b/>
                                        <w:color w:val="0070C0"/>
                                        <w:sz w:val="16"/>
                                        <w:szCs w:val="16"/>
                                      </w:rPr>
                                      <w:t xml:space="preserve">      </w:t>
                                    </w:r>
                                    <w:r w:rsidRPr="00DD7C0C">
                                      <w:rPr>
                                        <w:rFonts w:eastAsia="Calibri"/>
                                        <w:b/>
                                        <w:color w:val="0070C0"/>
                                        <w:sz w:val="16"/>
                                        <w:szCs w:val="16"/>
                                      </w:rPr>
                                      <w:t xml:space="preserve"> Other RE</w:t>
                                    </w:r>
                                    <w:r>
                                      <w:rPr>
                                        <w:rFonts w:eastAsia="Calibri"/>
                                        <w:b/>
                                        <w:color w:val="0070C0"/>
                                        <w:sz w:val="16"/>
                                        <w:szCs w:val="16"/>
                                      </w:rPr>
                                      <w:t xml:space="preserve">   </w:t>
                                    </w:r>
                                    <w:r w:rsidRPr="00DD7C0C">
                                      <w:rPr>
                                        <w:rFonts w:eastAsia="Calibri"/>
                                        <w:b/>
                                        <w:color w:val="0070C0"/>
                                        <w:sz w:val="16"/>
                                        <w:szCs w:val="16"/>
                                      </w:rPr>
                                      <w:t>References (using the same name or a</w:t>
                                    </w:r>
                                    <w:r>
                                      <w:rPr>
                                        <w:rFonts w:eastAsia="Calibri"/>
                                        <w:b/>
                                        <w:color w:val="0070C0"/>
                                        <w:sz w:val="16"/>
                                        <w:szCs w:val="16"/>
                                      </w:rPr>
                                      <w:t xml:space="preserve">   </w:t>
                                    </w:r>
                                    <w:r w:rsidRPr="00DD7C0C">
                                      <w:rPr>
                                        <w:rFonts w:eastAsia="Calibri"/>
                                        <w:b/>
                                        <w:color w:val="0070C0"/>
                                        <w:sz w:val="16"/>
                                        <w:szCs w:val="16"/>
                                      </w:rPr>
                                      <w:t>different</w:t>
                                    </w:r>
                                    <w:r>
                                      <w:rPr>
                                        <w:rFonts w:eastAsia="Calibri"/>
                                        <w:b/>
                                        <w:color w:val="0070C0"/>
                                        <w:sz w:val="16"/>
                                        <w:szCs w:val="16"/>
                                      </w:rPr>
                                      <w:t xml:space="preserve">   </w:t>
                                    </w:r>
                                    <w:r w:rsidRPr="00DD7C0C">
                                      <w:rPr>
                                        <w:rFonts w:eastAsia="Calibri"/>
                                        <w:b/>
                                        <w:color w:val="0070C0"/>
                                        <w:sz w:val="16"/>
                                        <w:szCs w:val="16"/>
                                      </w:rPr>
                                      <w:t>name)</w:t>
                                    </w:r>
                                  </w:ins>
                                </w:p>
                              </w:tc>
                            </w:tr>
                            <w:tr w:rsidR="00D617FD" w:rsidRPr="00DD7C0C" w14:paraId="515CEBBD" w14:textId="77777777" w:rsidTr="00561C3D">
                              <w:trPr>
                                <w:cantSplit/>
                                <w:trHeight w:val="190"/>
                                <w:jc w:val="center"/>
                                <w:ins w:id="5528" w:author="Nasser Mustafa [2]" w:date="2018-09-19T08:22:00Z"/>
                              </w:trPr>
                              <w:tc>
                                <w:tcPr>
                                  <w:tcW w:w="540" w:type="dxa"/>
                                  <w:shd w:val="clear" w:color="auto" w:fill="auto"/>
                                  <w:tcMar>
                                    <w:top w:w="7" w:type="dxa"/>
                                  </w:tcMar>
                                </w:tcPr>
                                <w:p w14:paraId="73EE62D2" w14:textId="73171267" w:rsidR="00D617FD" w:rsidRPr="00DD7C0C" w:rsidRDefault="00D617FD" w:rsidP="00B34EC5">
                                  <w:pPr>
                                    <w:widowControl w:val="0"/>
                                    <w:rPr>
                                      <w:ins w:id="5529" w:author="Nasser Mustafa [2]" w:date="2018-09-19T08:22:00Z"/>
                                      <w:rFonts w:eastAsia="Calibri"/>
                                      <w:sz w:val="16"/>
                                      <w:szCs w:val="16"/>
                                    </w:rPr>
                                  </w:pPr>
                                  <w:ins w:id="5530"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mendeley":{"formattedCitation":"[18]","plainTextFormattedCitation":"[18]","previouslyFormattedCitation":"[18]"},"properties":{"noteIndex":0},"schema":"https://github.com/citation-style-language/schema/raw/master/csl-citation.json"}</w:instrText>
                                  </w:r>
                                  <w:ins w:id="5531" w:author="Nasser Mustafa [2]" w:date="2018-09-19T08:22:00Z">
                                    <w:r>
                                      <w:rPr>
                                        <w:rFonts w:eastAsia="Calibri"/>
                                        <w:sz w:val="16"/>
                                        <w:szCs w:val="16"/>
                                      </w:rPr>
                                      <w:fldChar w:fldCharType="separate"/>
                                    </w:r>
                                  </w:ins>
                                  <w:r w:rsidRPr="00627C91">
                                    <w:rPr>
                                      <w:rFonts w:eastAsia="Calibri"/>
                                      <w:noProof/>
                                      <w:sz w:val="16"/>
                                      <w:szCs w:val="16"/>
                                    </w:rPr>
                                    <w:t>[18]</w:t>
                                  </w:r>
                                  <w:ins w:id="5532"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1B51FE90" w14:textId="77777777" w:rsidR="00D617FD" w:rsidRPr="00DD7C0C" w:rsidRDefault="00D617FD" w:rsidP="00B34EC5">
                                  <w:pPr>
                                    <w:widowControl w:val="0"/>
                                    <w:rPr>
                                      <w:ins w:id="5533" w:author="Nasser Mustafa [2]" w:date="2018-09-19T08:22:00Z"/>
                                      <w:rFonts w:eastAsia="Calibri"/>
                                      <w:iCs/>
                                      <w:sz w:val="16"/>
                                      <w:szCs w:val="16"/>
                                    </w:rPr>
                                  </w:pPr>
                                </w:p>
                              </w:tc>
                              <w:tc>
                                <w:tcPr>
                                  <w:tcW w:w="1701" w:type="dxa"/>
                                  <w:gridSpan w:val="4"/>
                                  <w:shd w:val="clear" w:color="auto" w:fill="auto"/>
                                  <w:tcMar>
                                    <w:top w:w="7" w:type="dxa"/>
                                  </w:tcMar>
                                </w:tcPr>
                                <w:p w14:paraId="339F9FEC" w14:textId="77777777" w:rsidR="00D617FD" w:rsidRPr="00DD7C0C" w:rsidRDefault="00D617FD" w:rsidP="00B34EC5">
                                  <w:pPr>
                                    <w:widowControl w:val="0"/>
                                    <w:rPr>
                                      <w:ins w:id="5534" w:author="Nasser Mustafa [2]" w:date="2018-09-19T08:22:00Z"/>
                                      <w:rFonts w:eastAsia="Calibri"/>
                                      <w:sz w:val="16"/>
                                      <w:szCs w:val="16"/>
                                    </w:rPr>
                                  </w:pPr>
                                </w:p>
                              </w:tc>
                              <w:tc>
                                <w:tcPr>
                                  <w:tcW w:w="1701" w:type="dxa"/>
                                  <w:gridSpan w:val="2"/>
                                  <w:shd w:val="clear" w:color="auto" w:fill="auto"/>
                                  <w:tcMar>
                                    <w:top w:w="7" w:type="dxa"/>
                                  </w:tcMar>
                                </w:tcPr>
                                <w:p w14:paraId="0DC6F0C3" w14:textId="77777777" w:rsidR="00D617FD" w:rsidRPr="00DD7C0C" w:rsidRDefault="00D617FD" w:rsidP="00B34EC5">
                                  <w:pPr>
                                    <w:widowControl w:val="0"/>
                                    <w:rPr>
                                      <w:ins w:id="5535" w:author="Nasser Mustafa [2]" w:date="2018-09-19T08:22:00Z"/>
                                      <w:rFonts w:eastAsia="Calibri"/>
                                      <w:sz w:val="16"/>
                                      <w:szCs w:val="16"/>
                                    </w:rPr>
                                  </w:pPr>
                                </w:p>
                              </w:tc>
                              <w:tc>
                                <w:tcPr>
                                  <w:tcW w:w="477" w:type="dxa"/>
                                  <w:shd w:val="clear" w:color="auto" w:fill="auto"/>
                                  <w:tcMar>
                                    <w:top w:w="7" w:type="dxa"/>
                                  </w:tcMar>
                                </w:tcPr>
                                <w:p w14:paraId="240F1C05" w14:textId="77777777" w:rsidR="00D617FD" w:rsidRPr="00DD7C0C" w:rsidRDefault="00D617FD" w:rsidP="00B34EC5">
                                  <w:pPr>
                                    <w:widowControl w:val="0"/>
                                    <w:rPr>
                                      <w:ins w:id="5536" w:author="Nasser Mustafa [2]" w:date="2018-09-19T08:22:00Z"/>
                                      <w:rFonts w:eastAsia="Calibri"/>
                                      <w:sz w:val="16"/>
                                      <w:szCs w:val="16"/>
                                    </w:rPr>
                                  </w:pPr>
                                </w:p>
                              </w:tc>
                              <w:tc>
                                <w:tcPr>
                                  <w:tcW w:w="515" w:type="dxa"/>
                                  <w:shd w:val="clear" w:color="auto" w:fill="auto"/>
                                  <w:tcMar>
                                    <w:top w:w="7" w:type="dxa"/>
                                  </w:tcMar>
                                </w:tcPr>
                                <w:p w14:paraId="72B2A19D" w14:textId="77777777" w:rsidR="00D617FD" w:rsidRPr="00DD7C0C" w:rsidRDefault="00D617FD" w:rsidP="00B34EC5">
                                  <w:pPr>
                                    <w:widowControl w:val="0"/>
                                    <w:rPr>
                                      <w:ins w:id="5537" w:author="Nasser Mustafa [2]" w:date="2018-09-19T08:22:00Z"/>
                                      <w:rFonts w:eastAsia="Calibri"/>
                                      <w:sz w:val="16"/>
                                      <w:szCs w:val="16"/>
                                    </w:rPr>
                                  </w:pPr>
                                </w:p>
                              </w:tc>
                              <w:tc>
                                <w:tcPr>
                                  <w:tcW w:w="228" w:type="dxa"/>
                                  <w:shd w:val="clear" w:color="auto" w:fill="auto"/>
                                  <w:tcMar>
                                    <w:top w:w="7" w:type="dxa"/>
                                  </w:tcMar>
                                </w:tcPr>
                                <w:p w14:paraId="49EEEDE9" w14:textId="77777777" w:rsidR="00D617FD" w:rsidRPr="00DD7C0C" w:rsidRDefault="00D617FD" w:rsidP="00B34EC5">
                                  <w:pPr>
                                    <w:widowControl w:val="0"/>
                                    <w:rPr>
                                      <w:ins w:id="5538" w:author="Nasser Mustafa [2]" w:date="2018-09-19T08:22:00Z"/>
                                      <w:rFonts w:eastAsia="Calibri"/>
                                      <w:sz w:val="16"/>
                                      <w:szCs w:val="16"/>
                                    </w:rPr>
                                  </w:pPr>
                                </w:p>
                              </w:tc>
                              <w:tc>
                                <w:tcPr>
                                  <w:tcW w:w="1189" w:type="dxa"/>
                                  <w:shd w:val="clear" w:color="auto" w:fill="auto"/>
                                  <w:tcMar>
                                    <w:top w:w="7" w:type="dxa"/>
                                  </w:tcMar>
                                </w:tcPr>
                                <w:p w14:paraId="6E29D072" w14:textId="77777777" w:rsidR="00D617FD" w:rsidRPr="00DD7C0C" w:rsidRDefault="00D617FD" w:rsidP="00B34EC5">
                                  <w:pPr>
                                    <w:widowControl w:val="0"/>
                                    <w:rPr>
                                      <w:ins w:id="5539" w:author="Nasser Mustafa [2]" w:date="2018-09-19T08:22:00Z"/>
                                      <w:rFonts w:eastAsia="Calibri"/>
                                      <w:sz w:val="16"/>
                                      <w:szCs w:val="16"/>
                                    </w:rPr>
                                  </w:pPr>
                                </w:p>
                              </w:tc>
                              <w:tc>
                                <w:tcPr>
                                  <w:tcW w:w="284" w:type="dxa"/>
                                  <w:shd w:val="clear" w:color="auto" w:fill="auto"/>
                                  <w:textDirection w:val="tbRl"/>
                                </w:tcPr>
                                <w:p w14:paraId="552E8638" w14:textId="77777777" w:rsidR="00D617FD" w:rsidRPr="00DD7C0C" w:rsidRDefault="00D617FD" w:rsidP="00B34EC5">
                                  <w:pPr>
                                    <w:widowControl w:val="0"/>
                                    <w:rPr>
                                      <w:ins w:id="5540" w:author="Nasser Mustafa [2]" w:date="2018-09-19T08:22:00Z"/>
                                      <w:rFonts w:eastAsia="Calibri"/>
                                      <w:sz w:val="16"/>
                                      <w:szCs w:val="16"/>
                                    </w:rPr>
                                  </w:pPr>
                                </w:p>
                              </w:tc>
                              <w:tc>
                                <w:tcPr>
                                  <w:tcW w:w="369" w:type="dxa"/>
                                  <w:shd w:val="clear" w:color="auto" w:fill="auto"/>
                                </w:tcPr>
                                <w:p w14:paraId="74E00641" w14:textId="77777777" w:rsidR="00D617FD" w:rsidRPr="00DD7C0C" w:rsidRDefault="00D617FD" w:rsidP="00B34EC5">
                                  <w:pPr>
                                    <w:widowControl w:val="0"/>
                                    <w:rPr>
                                      <w:ins w:id="5541" w:author="Nasser Mustafa [2]" w:date="2018-09-19T08:22:00Z"/>
                                      <w:rFonts w:eastAsia="Calibri"/>
                                      <w:b/>
                                      <w:sz w:val="16"/>
                                      <w:szCs w:val="16"/>
                                    </w:rPr>
                                  </w:pPr>
                                  <w:ins w:id="5542" w:author="Nasser Mustafa [2]" w:date="2018-09-19T08:22:00Z">
                                    <w:r w:rsidRPr="00DD7C0C">
                                      <w:rPr>
                                        <w:rFonts w:eastAsia="Calibri"/>
                                        <w:b/>
                                        <w:sz w:val="16"/>
                                        <w:szCs w:val="16"/>
                                      </w:rPr>
                                      <w:t>X</w:t>
                                    </w:r>
                                  </w:ins>
                                </w:p>
                              </w:tc>
                            </w:tr>
                            <w:tr w:rsidR="00D617FD" w:rsidRPr="00DD7C0C" w14:paraId="384147D9" w14:textId="77777777" w:rsidTr="00561C3D">
                              <w:trPr>
                                <w:cantSplit/>
                                <w:trHeight w:val="155"/>
                                <w:jc w:val="center"/>
                                <w:ins w:id="5543" w:author="Nasser Mustafa [2]" w:date="2018-09-19T08:22:00Z"/>
                              </w:trPr>
                              <w:tc>
                                <w:tcPr>
                                  <w:tcW w:w="540" w:type="dxa"/>
                                  <w:shd w:val="clear" w:color="auto" w:fill="auto"/>
                                  <w:tcMar>
                                    <w:top w:w="7" w:type="dxa"/>
                                  </w:tcMar>
                                </w:tcPr>
                                <w:p w14:paraId="74CCA2E0" w14:textId="2F972DA7" w:rsidR="00D617FD" w:rsidRPr="00DD7C0C" w:rsidRDefault="00D617FD" w:rsidP="00B34EC5">
                                  <w:pPr>
                                    <w:widowControl w:val="0"/>
                                    <w:rPr>
                                      <w:ins w:id="5544" w:author="Nasser Mustafa [2]" w:date="2018-09-19T08:22:00Z"/>
                                      <w:rFonts w:eastAsia="Calibri"/>
                                      <w:sz w:val="16"/>
                                      <w:szCs w:val="16"/>
                                    </w:rPr>
                                  </w:pPr>
                                  <w:ins w:id="5545"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ins w:id="5546" w:author="Nasser Mustafa [2]" w:date="2018-09-19T08:22:00Z">
                                    <w:r>
                                      <w:rPr>
                                        <w:rFonts w:eastAsia="Calibri"/>
                                        <w:sz w:val="16"/>
                                        <w:szCs w:val="16"/>
                                      </w:rPr>
                                      <w:fldChar w:fldCharType="separate"/>
                                    </w:r>
                                  </w:ins>
                                  <w:r w:rsidRPr="00B050F0">
                                    <w:rPr>
                                      <w:rFonts w:eastAsia="Calibri"/>
                                      <w:noProof/>
                                      <w:sz w:val="16"/>
                                      <w:szCs w:val="16"/>
                                    </w:rPr>
                                    <w:t>[92]</w:t>
                                  </w:r>
                                  <w:ins w:id="5547"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99156D2" w14:textId="77777777" w:rsidR="00D617FD" w:rsidRPr="00DD7C0C" w:rsidRDefault="00D617FD" w:rsidP="00B34EC5">
                                  <w:pPr>
                                    <w:widowControl w:val="0"/>
                                    <w:rPr>
                                      <w:ins w:id="5548" w:author="Nasser Mustafa [2]" w:date="2018-09-19T08:22:00Z"/>
                                      <w:rFonts w:eastAsia="Calibri"/>
                                      <w:iCs/>
                                      <w:sz w:val="16"/>
                                      <w:szCs w:val="16"/>
                                    </w:rPr>
                                  </w:pPr>
                                </w:p>
                              </w:tc>
                              <w:tc>
                                <w:tcPr>
                                  <w:tcW w:w="1701" w:type="dxa"/>
                                  <w:gridSpan w:val="4"/>
                                  <w:shd w:val="clear" w:color="auto" w:fill="auto"/>
                                  <w:tcMar>
                                    <w:top w:w="7" w:type="dxa"/>
                                  </w:tcMar>
                                </w:tcPr>
                                <w:p w14:paraId="07BCA26A" w14:textId="77777777" w:rsidR="00D617FD" w:rsidRPr="00DD7C0C" w:rsidRDefault="00D617FD" w:rsidP="00B34EC5">
                                  <w:pPr>
                                    <w:widowControl w:val="0"/>
                                    <w:rPr>
                                      <w:ins w:id="5549" w:author="Nasser Mustafa [2]" w:date="2018-09-19T08:22:00Z"/>
                                      <w:rFonts w:eastAsia="Calibri"/>
                                      <w:sz w:val="16"/>
                                      <w:szCs w:val="16"/>
                                    </w:rPr>
                                  </w:pPr>
                                  <w:ins w:id="5550" w:author="Nasser Mustafa [2]" w:date="2018-09-19T08:22:00Z">
                                    <w:r w:rsidRPr="00DD7C0C">
                                      <w:rPr>
                                        <w:rFonts w:eastAsia="Calibri"/>
                                        <w:iCs/>
                                        <w:sz w:val="16"/>
                                        <w:szCs w:val="16"/>
                                      </w:rPr>
                                      <w:t>Requires-feature-in</w:t>
                                    </w:r>
                                  </w:ins>
                                </w:p>
                              </w:tc>
                              <w:tc>
                                <w:tcPr>
                                  <w:tcW w:w="1701" w:type="dxa"/>
                                  <w:gridSpan w:val="2"/>
                                  <w:shd w:val="clear" w:color="auto" w:fill="auto"/>
                                  <w:tcMar>
                                    <w:top w:w="7" w:type="dxa"/>
                                  </w:tcMar>
                                </w:tcPr>
                                <w:p w14:paraId="6AAF741A" w14:textId="77777777" w:rsidR="00D617FD" w:rsidRPr="00DD7C0C" w:rsidRDefault="00D617FD" w:rsidP="00B34EC5">
                                  <w:pPr>
                                    <w:widowControl w:val="0"/>
                                    <w:rPr>
                                      <w:ins w:id="5551" w:author="Nasser Mustafa [2]" w:date="2018-09-19T08:22:00Z"/>
                                      <w:rFonts w:eastAsia="Calibri"/>
                                      <w:sz w:val="16"/>
                                      <w:szCs w:val="16"/>
                                    </w:rPr>
                                  </w:pPr>
                                </w:p>
                              </w:tc>
                              <w:tc>
                                <w:tcPr>
                                  <w:tcW w:w="477" w:type="dxa"/>
                                  <w:shd w:val="clear" w:color="auto" w:fill="auto"/>
                                  <w:tcMar>
                                    <w:top w:w="7" w:type="dxa"/>
                                  </w:tcMar>
                                </w:tcPr>
                                <w:p w14:paraId="6806011B" w14:textId="77777777" w:rsidR="00D617FD" w:rsidRPr="00DD7C0C" w:rsidRDefault="00D617FD" w:rsidP="00B34EC5">
                                  <w:pPr>
                                    <w:widowControl w:val="0"/>
                                    <w:rPr>
                                      <w:ins w:id="5552" w:author="Nasser Mustafa [2]" w:date="2018-09-19T08:22:00Z"/>
                                      <w:rFonts w:eastAsia="Calibri"/>
                                      <w:sz w:val="16"/>
                                      <w:szCs w:val="16"/>
                                    </w:rPr>
                                  </w:pPr>
                                </w:p>
                              </w:tc>
                              <w:tc>
                                <w:tcPr>
                                  <w:tcW w:w="515" w:type="dxa"/>
                                  <w:shd w:val="clear" w:color="auto" w:fill="auto"/>
                                  <w:tcMar>
                                    <w:top w:w="7" w:type="dxa"/>
                                  </w:tcMar>
                                </w:tcPr>
                                <w:p w14:paraId="496545B8" w14:textId="77777777" w:rsidR="00D617FD" w:rsidRPr="00DD7C0C" w:rsidRDefault="00D617FD" w:rsidP="00B34EC5">
                                  <w:pPr>
                                    <w:widowControl w:val="0"/>
                                    <w:rPr>
                                      <w:ins w:id="5553" w:author="Nasser Mustafa [2]" w:date="2018-09-19T08:22:00Z"/>
                                      <w:rFonts w:eastAsia="Calibri"/>
                                      <w:sz w:val="16"/>
                                      <w:szCs w:val="16"/>
                                    </w:rPr>
                                  </w:pPr>
                                </w:p>
                              </w:tc>
                              <w:tc>
                                <w:tcPr>
                                  <w:tcW w:w="228" w:type="dxa"/>
                                  <w:shd w:val="clear" w:color="auto" w:fill="auto"/>
                                  <w:tcMar>
                                    <w:top w:w="7" w:type="dxa"/>
                                  </w:tcMar>
                                </w:tcPr>
                                <w:p w14:paraId="4D3086AC" w14:textId="77777777" w:rsidR="00D617FD" w:rsidRPr="00DD7C0C" w:rsidRDefault="00D617FD" w:rsidP="00B34EC5">
                                  <w:pPr>
                                    <w:widowControl w:val="0"/>
                                    <w:rPr>
                                      <w:ins w:id="5554" w:author="Nasser Mustafa [2]" w:date="2018-09-19T08:22:00Z"/>
                                      <w:rFonts w:eastAsia="Calibri"/>
                                      <w:b/>
                                      <w:sz w:val="16"/>
                                      <w:szCs w:val="16"/>
                                    </w:rPr>
                                  </w:pPr>
                                  <w:ins w:id="5555" w:author="Nasser Mustafa [2]" w:date="2018-09-19T08:22:00Z">
                                    <w:r w:rsidRPr="00DD7C0C">
                                      <w:rPr>
                                        <w:rFonts w:eastAsia="Calibri"/>
                                        <w:b/>
                                        <w:sz w:val="16"/>
                                        <w:szCs w:val="16"/>
                                      </w:rPr>
                                      <w:t>X</w:t>
                                    </w:r>
                                  </w:ins>
                                </w:p>
                              </w:tc>
                              <w:tc>
                                <w:tcPr>
                                  <w:tcW w:w="1189" w:type="dxa"/>
                                  <w:shd w:val="clear" w:color="auto" w:fill="auto"/>
                                  <w:tcMar>
                                    <w:top w:w="7" w:type="dxa"/>
                                  </w:tcMar>
                                </w:tcPr>
                                <w:p w14:paraId="59AB64BA" w14:textId="77777777" w:rsidR="00D617FD" w:rsidRPr="00DD7C0C" w:rsidRDefault="00D617FD" w:rsidP="00B34EC5">
                                  <w:pPr>
                                    <w:widowControl w:val="0"/>
                                    <w:rPr>
                                      <w:ins w:id="5556" w:author="Nasser Mustafa [2]" w:date="2018-09-19T08:22:00Z"/>
                                      <w:rFonts w:eastAsia="Calibri"/>
                                      <w:sz w:val="16"/>
                                      <w:szCs w:val="16"/>
                                    </w:rPr>
                                  </w:pPr>
                                </w:p>
                              </w:tc>
                              <w:tc>
                                <w:tcPr>
                                  <w:tcW w:w="284" w:type="dxa"/>
                                  <w:shd w:val="clear" w:color="auto" w:fill="auto"/>
                                  <w:textDirection w:val="tbRl"/>
                                </w:tcPr>
                                <w:p w14:paraId="1F441128" w14:textId="77777777" w:rsidR="00D617FD" w:rsidRPr="00DD7C0C" w:rsidRDefault="00D617FD" w:rsidP="00B34EC5">
                                  <w:pPr>
                                    <w:widowControl w:val="0"/>
                                    <w:rPr>
                                      <w:ins w:id="5557" w:author="Nasser Mustafa [2]" w:date="2018-09-19T08:22:00Z"/>
                                      <w:rFonts w:eastAsia="Calibri"/>
                                      <w:sz w:val="16"/>
                                      <w:szCs w:val="16"/>
                                    </w:rPr>
                                  </w:pPr>
                                </w:p>
                              </w:tc>
                              <w:tc>
                                <w:tcPr>
                                  <w:tcW w:w="369" w:type="dxa"/>
                                  <w:shd w:val="clear" w:color="auto" w:fill="auto"/>
                                </w:tcPr>
                                <w:p w14:paraId="1153005A" w14:textId="77777777" w:rsidR="00D617FD" w:rsidRPr="00DD7C0C" w:rsidRDefault="00D617FD" w:rsidP="00B34EC5">
                                  <w:pPr>
                                    <w:widowControl w:val="0"/>
                                    <w:rPr>
                                      <w:ins w:id="5558" w:author="Nasser Mustafa [2]" w:date="2018-09-19T08:22:00Z"/>
                                      <w:rFonts w:eastAsia="Calibri"/>
                                      <w:sz w:val="16"/>
                                      <w:szCs w:val="16"/>
                                    </w:rPr>
                                  </w:pPr>
                                </w:p>
                              </w:tc>
                            </w:tr>
                            <w:tr w:rsidR="00D617FD" w:rsidRPr="00DD7C0C" w14:paraId="0C946DB6" w14:textId="77777777" w:rsidTr="00561C3D">
                              <w:trPr>
                                <w:cantSplit/>
                                <w:trHeight w:val="78"/>
                                <w:jc w:val="center"/>
                                <w:ins w:id="5559" w:author="Nasser Mustafa [2]" w:date="2018-09-19T08:22:00Z"/>
                              </w:trPr>
                              <w:tc>
                                <w:tcPr>
                                  <w:tcW w:w="540" w:type="dxa"/>
                                  <w:shd w:val="clear" w:color="auto" w:fill="auto"/>
                                  <w:tcMar>
                                    <w:top w:w="7" w:type="dxa"/>
                                  </w:tcMar>
                                </w:tcPr>
                                <w:p w14:paraId="3B6E30CA" w14:textId="75CB2D3A" w:rsidR="00D617FD" w:rsidRPr="00DD7C0C" w:rsidRDefault="00D617FD" w:rsidP="00B34EC5">
                                  <w:pPr>
                                    <w:widowControl w:val="0"/>
                                    <w:rPr>
                                      <w:ins w:id="5560" w:author="Nasser Mustafa [2]" w:date="2018-09-19T08:22:00Z"/>
                                      <w:rFonts w:eastAsia="Calibri"/>
                                      <w:sz w:val="16"/>
                                      <w:szCs w:val="16"/>
                                    </w:rPr>
                                  </w:pPr>
                                  <w:ins w:id="5561" w:author="Nasser Mustafa [2]" w:date="2018-09-19T08:22:00Z">
                                    <w:r>
                                      <w:rPr>
                                        <w:rFonts w:eastAsia="Calibri"/>
                                        <w:sz w:val="16"/>
                                        <w:szCs w:val="16"/>
                                      </w:rPr>
                                      <w:fldChar w:fldCharType="begin" w:fldLock="1"/>
                                    </w:r>
                                  </w:ins>
                                  <w:r>
                                    <w:rPr>
                                      <w:rFonts w:eastAsia="Calibri"/>
                                      <w:sz w:val="16"/>
                                      <w:szCs w:val="16"/>
                                    </w:rPr>
                                    <w:instrText>ADDIN CSL_CITATION {"citationItems":[{"id":"ITEM-1","itemData":{"DOI":"10.1109/HICSS.2002.994021","author":[{"dropping-particle":"","family":"Xu","given":"Peng","non-dropping-particle":"","parse-names":false,"suffix":""}],"container-title":"35th Annual Hawaii International Conference on System Sciences","id":"ITEM-1","issued":{"date-parts":[["2002"]]},"publisher":"IEEE","publisher-place":"Hawaii","title":"Supporting Workflow Management Systems with traceability","title-short":"HICSS ","type":"paper-conference","volume":"3"},"uris":["http://www.mendeley.com/documents/?uuid=4220d8fb-984b-4544-bab5-fb5414bf2f98"]}],"mendeley":{"formattedCitation":"[93]","plainTextFormattedCitation":"[93]","previouslyFormattedCitation":"[88]"},"properties":{"noteIndex":0},"schema":"https://github.com/citation-style-language/schema/raw/master/csl-citation.json"}</w:instrText>
                                  </w:r>
                                  <w:ins w:id="5562" w:author="Nasser Mustafa [2]" w:date="2018-09-19T08:22:00Z">
                                    <w:r>
                                      <w:rPr>
                                        <w:rFonts w:eastAsia="Calibri"/>
                                        <w:sz w:val="16"/>
                                        <w:szCs w:val="16"/>
                                      </w:rPr>
                                      <w:fldChar w:fldCharType="separate"/>
                                    </w:r>
                                  </w:ins>
                                  <w:r w:rsidRPr="00B050F0">
                                    <w:rPr>
                                      <w:rFonts w:eastAsia="Calibri"/>
                                      <w:noProof/>
                                      <w:sz w:val="16"/>
                                      <w:szCs w:val="16"/>
                                    </w:rPr>
                                    <w:t>[93]</w:t>
                                  </w:r>
                                  <w:ins w:id="5563"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0D5290E0" w14:textId="77777777" w:rsidR="00D617FD" w:rsidRPr="00DD7C0C" w:rsidRDefault="00D617FD" w:rsidP="00B34EC5">
                                  <w:pPr>
                                    <w:widowControl w:val="0"/>
                                    <w:rPr>
                                      <w:ins w:id="5564" w:author="Nasser Mustafa [2]" w:date="2018-09-19T08:22:00Z"/>
                                      <w:rFonts w:eastAsia="Calibri"/>
                                      <w:iCs/>
                                      <w:sz w:val="16"/>
                                      <w:szCs w:val="16"/>
                                    </w:rPr>
                                  </w:pPr>
                                </w:p>
                              </w:tc>
                              <w:tc>
                                <w:tcPr>
                                  <w:tcW w:w="1701" w:type="dxa"/>
                                  <w:gridSpan w:val="4"/>
                                  <w:shd w:val="clear" w:color="auto" w:fill="auto"/>
                                  <w:tcMar>
                                    <w:top w:w="7" w:type="dxa"/>
                                  </w:tcMar>
                                </w:tcPr>
                                <w:p w14:paraId="338C8C89" w14:textId="77777777" w:rsidR="00D617FD" w:rsidRPr="00DD7C0C" w:rsidRDefault="00D617FD" w:rsidP="00B34EC5">
                                  <w:pPr>
                                    <w:widowControl w:val="0"/>
                                    <w:jc w:val="center"/>
                                    <w:rPr>
                                      <w:ins w:id="5565" w:author="Nasser Mustafa [2]" w:date="2018-09-19T08:22:00Z"/>
                                      <w:rFonts w:eastAsia="Calibri"/>
                                      <w:b/>
                                      <w:sz w:val="16"/>
                                      <w:szCs w:val="16"/>
                                    </w:rPr>
                                  </w:pPr>
                                  <w:ins w:id="5566"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31F82F39" w14:textId="77777777" w:rsidR="00D617FD" w:rsidRPr="00DD7C0C" w:rsidRDefault="00D617FD" w:rsidP="00B34EC5">
                                  <w:pPr>
                                    <w:widowControl w:val="0"/>
                                    <w:rPr>
                                      <w:ins w:id="5567" w:author="Nasser Mustafa [2]" w:date="2018-09-19T08:22:00Z"/>
                                      <w:rFonts w:eastAsia="Calibri"/>
                                      <w:sz w:val="16"/>
                                      <w:szCs w:val="16"/>
                                    </w:rPr>
                                  </w:pPr>
                                </w:p>
                              </w:tc>
                              <w:tc>
                                <w:tcPr>
                                  <w:tcW w:w="477" w:type="dxa"/>
                                  <w:shd w:val="clear" w:color="auto" w:fill="auto"/>
                                  <w:tcMar>
                                    <w:top w:w="7" w:type="dxa"/>
                                  </w:tcMar>
                                </w:tcPr>
                                <w:p w14:paraId="1938742D" w14:textId="77777777" w:rsidR="00D617FD" w:rsidRPr="00DD7C0C" w:rsidRDefault="00D617FD" w:rsidP="00B34EC5">
                                  <w:pPr>
                                    <w:widowControl w:val="0"/>
                                    <w:rPr>
                                      <w:ins w:id="5568" w:author="Nasser Mustafa [2]" w:date="2018-09-19T08:22:00Z"/>
                                      <w:rFonts w:eastAsia="Calibri"/>
                                      <w:sz w:val="16"/>
                                      <w:szCs w:val="16"/>
                                    </w:rPr>
                                  </w:pPr>
                                </w:p>
                              </w:tc>
                              <w:tc>
                                <w:tcPr>
                                  <w:tcW w:w="515" w:type="dxa"/>
                                  <w:shd w:val="clear" w:color="auto" w:fill="auto"/>
                                  <w:tcMar>
                                    <w:top w:w="7" w:type="dxa"/>
                                  </w:tcMar>
                                </w:tcPr>
                                <w:p w14:paraId="25CDAD5A" w14:textId="77777777" w:rsidR="00D617FD" w:rsidRPr="00DD7C0C" w:rsidRDefault="00D617FD" w:rsidP="00B34EC5">
                                  <w:pPr>
                                    <w:widowControl w:val="0"/>
                                    <w:rPr>
                                      <w:ins w:id="5569" w:author="Nasser Mustafa [2]" w:date="2018-09-19T08:22:00Z"/>
                                      <w:rFonts w:eastAsia="Calibri"/>
                                      <w:sz w:val="16"/>
                                      <w:szCs w:val="16"/>
                                    </w:rPr>
                                  </w:pPr>
                                </w:p>
                              </w:tc>
                              <w:tc>
                                <w:tcPr>
                                  <w:tcW w:w="228" w:type="dxa"/>
                                  <w:shd w:val="clear" w:color="auto" w:fill="auto"/>
                                  <w:tcMar>
                                    <w:top w:w="7" w:type="dxa"/>
                                  </w:tcMar>
                                </w:tcPr>
                                <w:p w14:paraId="5E8028B7" w14:textId="77777777" w:rsidR="00D617FD" w:rsidRPr="00DD7C0C" w:rsidRDefault="00D617FD" w:rsidP="00B34EC5">
                                  <w:pPr>
                                    <w:widowControl w:val="0"/>
                                    <w:rPr>
                                      <w:ins w:id="5570" w:author="Nasser Mustafa [2]" w:date="2018-09-19T08:22:00Z"/>
                                      <w:rFonts w:eastAsia="Calibri"/>
                                      <w:sz w:val="16"/>
                                      <w:szCs w:val="16"/>
                                    </w:rPr>
                                  </w:pPr>
                                </w:p>
                              </w:tc>
                              <w:tc>
                                <w:tcPr>
                                  <w:tcW w:w="1189" w:type="dxa"/>
                                  <w:shd w:val="clear" w:color="auto" w:fill="auto"/>
                                  <w:tcMar>
                                    <w:top w:w="7" w:type="dxa"/>
                                  </w:tcMar>
                                </w:tcPr>
                                <w:p w14:paraId="75A6D835" w14:textId="77777777" w:rsidR="00D617FD" w:rsidRPr="00DD7C0C" w:rsidRDefault="00D617FD" w:rsidP="00B34EC5">
                                  <w:pPr>
                                    <w:widowControl w:val="0"/>
                                    <w:rPr>
                                      <w:ins w:id="5571" w:author="Nasser Mustafa [2]" w:date="2018-09-19T08:22:00Z"/>
                                      <w:rFonts w:eastAsia="Calibri"/>
                                      <w:sz w:val="16"/>
                                      <w:szCs w:val="16"/>
                                    </w:rPr>
                                  </w:pPr>
                                </w:p>
                              </w:tc>
                              <w:tc>
                                <w:tcPr>
                                  <w:tcW w:w="284" w:type="dxa"/>
                                  <w:shd w:val="clear" w:color="auto" w:fill="auto"/>
                                </w:tcPr>
                                <w:p w14:paraId="1CC16064" w14:textId="77777777" w:rsidR="00D617FD" w:rsidRPr="00DD7C0C" w:rsidRDefault="00D617FD" w:rsidP="00B34EC5">
                                  <w:pPr>
                                    <w:widowControl w:val="0"/>
                                    <w:rPr>
                                      <w:ins w:id="5572" w:author="Nasser Mustafa [2]" w:date="2018-09-19T08:22:00Z"/>
                                      <w:rFonts w:eastAsia="Calibri"/>
                                      <w:b/>
                                      <w:sz w:val="16"/>
                                      <w:szCs w:val="16"/>
                                    </w:rPr>
                                  </w:pPr>
                                  <w:ins w:id="5573" w:author="Nasser Mustafa [2]" w:date="2018-09-19T08:22:00Z">
                                    <w:r w:rsidRPr="00DD7C0C">
                                      <w:rPr>
                                        <w:rFonts w:eastAsia="Calibri"/>
                                        <w:b/>
                                        <w:sz w:val="16"/>
                                        <w:szCs w:val="16"/>
                                      </w:rPr>
                                      <w:t>X</w:t>
                                    </w:r>
                                  </w:ins>
                                </w:p>
                              </w:tc>
                              <w:tc>
                                <w:tcPr>
                                  <w:tcW w:w="369" w:type="dxa"/>
                                  <w:shd w:val="clear" w:color="auto" w:fill="auto"/>
                                </w:tcPr>
                                <w:p w14:paraId="419BAEF9" w14:textId="77777777" w:rsidR="00D617FD" w:rsidRPr="00DD7C0C" w:rsidRDefault="00D617FD" w:rsidP="00B34EC5">
                                  <w:pPr>
                                    <w:widowControl w:val="0"/>
                                    <w:rPr>
                                      <w:ins w:id="5574" w:author="Nasser Mustafa [2]" w:date="2018-09-19T08:22:00Z"/>
                                      <w:rFonts w:eastAsia="Calibri"/>
                                      <w:sz w:val="16"/>
                                      <w:szCs w:val="16"/>
                                    </w:rPr>
                                  </w:pPr>
                                </w:p>
                              </w:tc>
                            </w:tr>
                            <w:tr w:rsidR="00D617FD" w:rsidRPr="00DD7C0C" w14:paraId="165F11E9" w14:textId="77777777" w:rsidTr="00561C3D">
                              <w:trPr>
                                <w:cantSplit/>
                                <w:trHeight w:val="195"/>
                                <w:jc w:val="center"/>
                                <w:ins w:id="5575" w:author="Nasser Mustafa [2]" w:date="2018-09-19T08:22:00Z"/>
                              </w:trPr>
                              <w:tc>
                                <w:tcPr>
                                  <w:tcW w:w="540" w:type="dxa"/>
                                  <w:shd w:val="clear" w:color="auto" w:fill="auto"/>
                                  <w:tcMar>
                                    <w:top w:w="7" w:type="dxa"/>
                                  </w:tcMar>
                                </w:tcPr>
                                <w:p w14:paraId="35419E22" w14:textId="5FB3D660" w:rsidR="00D617FD" w:rsidRPr="00DD7C0C" w:rsidRDefault="00D617FD" w:rsidP="00B34EC5">
                                  <w:pPr>
                                    <w:widowControl w:val="0"/>
                                    <w:rPr>
                                      <w:ins w:id="5576" w:author="Nasser Mustafa [2]" w:date="2018-09-19T08:22:00Z"/>
                                      <w:rFonts w:eastAsia="Calibri"/>
                                      <w:sz w:val="16"/>
                                      <w:szCs w:val="16"/>
                                    </w:rPr>
                                  </w:pPr>
                                  <w:ins w:id="5577" w:author="Nasser Mustafa [2]" w:date="2018-09-19T08:22:00Z">
                                    <w:r>
                                      <w:rPr>
                                        <w:rFonts w:eastAsia="Calibri"/>
                                        <w:sz w:val="16"/>
                                        <w:szCs w:val="16"/>
                                      </w:rPr>
                                      <w:fldChar w:fldCharType="begin" w:fldLock="1"/>
                                    </w:r>
                                  </w:ins>
                                  <w:r>
                                    <w:rPr>
                                      <w:rFonts w:eastAsia="Calibri"/>
                                      <w:sz w:val="16"/>
                                      <w:szCs w:val="16"/>
                                    </w:rPr>
                                    <w:instrText>ADDIN CSL_CITATION {"citationItems":[{"id":"ITEM-1","itemData":{"DOI":"10.1109/ICRE.1996.491432","author":[{"dropping-particle":"","family":"Pohl.","given":"Klaus","non-dropping-particle":"","parse-names":false,"suffix":""}],"container-title":"2nd IEEE International. Conference on Requirements Engineering","id":"ITEM-1","issued":{"date-parts":[["1996"]]},"page":"76","publisher":"IEEE Computer Society","title":"PRO-ART: Enabling Requirements Pre-Traceability","title-short":"ICRE","type":"paper-conference"},"uris":["http://www.mendeley.com/documents/?uuid=5317174b-64be-4065-a955-5c7c6c56382c"]}],"mendeley":{"formattedCitation":"[98]","plainTextFormattedCitation":"[98]","previouslyFormattedCitation":"[98]"},"properties":{"noteIndex":0},"schema":"https://github.com/citation-style-language/schema/raw/master/csl-citation.json"}</w:instrText>
                                  </w:r>
                                  <w:ins w:id="5578" w:author="Nasser Mustafa [2]" w:date="2018-09-19T08:22:00Z">
                                    <w:r>
                                      <w:rPr>
                                        <w:rFonts w:eastAsia="Calibri"/>
                                        <w:sz w:val="16"/>
                                        <w:szCs w:val="16"/>
                                      </w:rPr>
                                      <w:fldChar w:fldCharType="separate"/>
                                    </w:r>
                                  </w:ins>
                                  <w:r w:rsidRPr="00627C91">
                                    <w:rPr>
                                      <w:rFonts w:eastAsia="Calibri"/>
                                      <w:noProof/>
                                      <w:sz w:val="16"/>
                                      <w:szCs w:val="16"/>
                                    </w:rPr>
                                    <w:t>[98]</w:t>
                                  </w:r>
                                  <w:ins w:id="557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315C4EFA" w14:textId="77777777" w:rsidR="00D617FD" w:rsidRPr="00DD7C0C" w:rsidRDefault="00D617FD" w:rsidP="00B34EC5">
                                  <w:pPr>
                                    <w:widowControl w:val="0"/>
                                    <w:rPr>
                                      <w:ins w:id="5580" w:author="Nasser Mustafa [2]" w:date="2018-09-19T08:22:00Z"/>
                                      <w:rFonts w:eastAsia="Calibri"/>
                                      <w:iCs/>
                                      <w:sz w:val="16"/>
                                      <w:szCs w:val="16"/>
                                    </w:rPr>
                                  </w:pPr>
                                </w:p>
                              </w:tc>
                              <w:tc>
                                <w:tcPr>
                                  <w:tcW w:w="1701" w:type="dxa"/>
                                  <w:gridSpan w:val="4"/>
                                  <w:shd w:val="clear" w:color="auto" w:fill="auto"/>
                                  <w:tcMar>
                                    <w:top w:w="7" w:type="dxa"/>
                                  </w:tcMar>
                                </w:tcPr>
                                <w:p w14:paraId="3D4E9161" w14:textId="77777777" w:rsidR="00D617FD" w:rsidRPr="00DD7C0C" w:rsidRDefault="00D617FD" w:rsidP="00B34EC5">
                                  <w:pPr>
                                    <w:widowControl w:val="0"/>
                                    <w:jc w:val="center"/>
                                    <w:rPr>
                                      <w:ins w:id="5581" w:author="Nasser Mustafa [2]" w:date="2018-09-19T08:22:00Z"/>
                                      <w:rFonts w:eastAsia="Calibri"/>
                                      <w:b/>
                                      <w:sz w:val="16"/>
                                      <w:szCs w:val="16"/>
                                    </w:rPr>
                                  </w:pPr>
                                  <w:ins w:id="5582"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0A2C17CC" w14:textId="77777777" w:rsidR="00D617FD" w:rsidRPr="00DD7C0C" w:rsidRDefault="00D617FD" w:rsidP="00B34EC5">
                                  <w:pPr>
                                    <w:widowControl w:val="0"/>
                                    <w:rPr>
                                      <w:ins w:id="5583" w:author="Nasser Mustafa [2]" w:date="2018-09-19T08:22:00Z"/>
                                      <w:rFonts w:eastAsia="Calibri"/>
                                      <w:sz w:val="16"/>
                                      <w:szCs w:val="16"/>
                                    </w:rPr>
                                  </w:pPr>
                                </w:p>
                              </w:tc>
                              <w:tc>
                                <w:tcPr>
                                  <w:tcW w:w="477" w:type="dxa"/>
                                  <w:shd w:val="clear" w:color="auto" w:fill="auto"/>
                                  <w:tcMar>
                                    <w:top w:w="7" w:type="dxa"/>
                                  </w:tcMar>
                                </w:tcPr>
                                <w:p w14:paraId="5899B39E" w14:textId="77777777" w:rsidR="00D617FD" w:rsidRPr="00DD7C0C" w:rsidRDefault="00D617FD" w:rsidP="00B34EC5">
                                  <w:pPr>
                                    <w:widowControl w:val="0"/>
                                    <w:rPr>
                                      <w:ins w:id="5584" w:author="Nasser Mustafa [2]" w:date="2018-09-19T08:22:00Z"/>
                                      <w:rFonts w:eastAsia="Calibri"/>
                                      <w:sz w:val="16"/>
                                      <w:szCs w:val="16"/>
                                    </w:rPr>
                                  </w:pPr>
                                </w:p>
                              </w:tc>
                              <w:tc>
                                <w:tcPr>
                                  <w:tcW w:w="515" w:type="dxa"/>
                                  <w:shd w:val="clear" w:color="auto" w:fill="auto"/>
                                  <w:tcMar>
                                    <w:top w:w="7" w:type="dxa"/>
                                  </w:tcMar>
                                </w:tcPr>
                                <w:p w14:paraId="1B8C8B51" w14:textId="77777777" w:rsidR="00D617FD" w:rsidRPr="00DD7C0C" w:rsidRDefault="00D617FD" w:rsidP="00B34EC5">
                                  <w:pPr>
                                    <w:widowControl w:val="0"/>
                                    <w:rPr>
                                      <w:ins w:id="5585" w:author="Nasser Mustafa [2]" w:date="2018-09-19T08:22:00Z"/>
                                      <w:rFonts w:eastAsia="Calibri"/>
                                      <w:sz w:val="16"/>
                                      <w:szCs w:val="16"/>
                                    </w:rPr>
                                  </w:pPr>
                                </w:p>
                              </w:tc>
                              <w:tc>
                                <w:tcPr>
                                  <w:tcW w:w="228" w:type="dxa"/>
                                  <w:shd w:val="clear" w:color="auto" w:fill="auto"/>
                                  <w:tcMar>
                                    <w:top w:w="7" w:type="dxa"/>
                                  </w:tcMar>
                                </w:tcPr>
                                <w:p w14:paraId="79C970DF" w14:textId="77777777" w:rsidR="00D617FD" w:rsidRPr="00DD7C0C" w:rsidRDefault="00D617FD" w:rsidP="00B34EC5">
                                  <w:pPr>
                                    <w:widowControl w:val="0"/>
                                    <w:rPr>
                                      <w:ins w:id="5586" w:author="Nasser Mustafa [2]" w:date="2018-09-19T08:22:00Z"/>
                                      <w:rFonts w:eastAsia="Calibri"/>
                                      <w:sz w:val="16"/>
                                      <w:szCs w:val="16"/>
                                    </w:rPr>
                                  </w:pPr>
                                </w:p>
                              </w:tc>
                              <w:tc>
                                <w:tcPr>
                                  <w:tcW w:w="1189" w:type="dxa"/>
                                  <w:shd w:val="clear" w:color="auto" w:fill="auto"/>
                                  <w:tcMar>
                                    <w:top w:w="7" w:type="dxa"/>
                                  </w:tcMar>
                                </w:tcPr>
                                <w:p w14:paraId="3FFC2208" w14:textId="77777777" w:rsidR="00D617FD" w:rsidRPr="00DD7C0C" w:rsidRDefault="00D617FD" w:rsidP="00B34EC5">
                                  <w:pPr>
                                    <w:widowControl w:val="0"/>
                                    <w:rPr>
                                      <w:ins w:id="5587" w:author="Nasser Mustafa [2]" w:date="2018-09-19T08:22:00Z"/>
                                      <w:rFonts w:eastAsia="Calibri"/>
                                      <w:sz w:val="16"/>
                                      <w:szCs w:val="16"/>
                                    </w:rPr>
                                  </w:pPr>
                                </w:p>
                              </w:tc>
                              <w:tc>
                                <w:tcPr>
                                  <w:tcW w:w="284" w:type="dxa"/>
                                  <w:shd w:val="clear" w:color="auto" w:fill="auto"/>
                                  <w:textDirection w:val="tbRl"/>
                                </w:tcPr>
                                <w:p w14:paraId="46B27309" w14:textId="77777777" w:rsidR="00D617FD" w:rsidRPr="00DD7C0C" w:rsidRDefault="00D617FD" w:rsidP="00B34EC5">
                                  <w:pPr>
                                    <w:widowControl w:val="0"/>
                                    <w:rPr>
                                      <w:ins w:id="5588" w:author="Nasser Mustafa [2]" w:date="2018-09-19T08:22:00Z"/>
                                      <w:rFonts w:eastAsia="Calibri"/>
                                      <w:sz w:val="16"/>
                                      <w:szCs w:val="16"/>
                                    </w:rPr>
                                  </w:pPr>
                                </w:p>
                              </w:tc>
                              <w:tc>
                                <w:tcPr>
                                  <w:tcW w:w="369" w:type="dxa"/>
                                  <w:shd w:val="clear" w:color="auto" w:fill="auto"/>
                                </w:tcPr>
                                <w:p w14:paraId="46F3E9D9" w14:textId="77777777" w:rsidR="00D617FD" w:rsidRPr="00DD7C0C" w:rsidRDefault="00D617FD" w:rsidP="00B34EC5">
                                  <w:pPr>
                                    <w:widowControl w:val="0"/>
                                    <w:rPr>
                                      <w:ins w:id="5589" w:author="Nasser Mustafa [2]" w:date="2018-09-19T08:22:00Z"/>
                                      <w:rFonts w:eastAsia="Calibri"/>
                                      <w:sz w:val="16"/>
                                      <w:szCs w:val="16"/>
                                    </w:rPr>
                                  </w:pPr>
                                </w:p>
                              </w:tc>
                            </w:tr>
                            <w:tr w:rsidR="00D617FD" w:rsidRPr="00DD7C0C" w14:paraId="0137193B" w14:textId="77777777" w:rsidTr="00561C3D">
                              <w:trPr>
                                <w:cantSplit/>
                                <w:trHeight w:val="127"/>
                                <w:jc w:val="center"/>
                                <w:ins w:id="5590" w:author="Nasser Mustafa [2]" w:date="2018-09-19T08:22:00Z"/>
                              </w:trPr>
                              <w:tc>
                                <w:tcPr>
                                  <w:tcW w:w="540" w:type="dxa"/>
                                  <w:shd w:val="clear" w:color="auto" w:fill="auto"/>
                                  <w:tcMar>
                                    <w:top w:w="7" w:type="dxa"/>
                                  </w:tcMar>
                                </w:tcPr>
                                <w:p w14:paraId="583ED695" w14:textId="254174E2" w:rsidR="00D617FD" w:rsidRPr="00DD7C0C" w:rsidRDefault="00D617FD" w:rsidP="00B34EC5">
                                  <w:pPr>
                                    <w:widowControl w:val="0"/>
                                    <w:rPr>
                                      <w:ins w:id="5591" w:author="Nasser Mustafa [2]" w:date="2018-09-19T08:22:00Z"/>
                                      <w:rFonts w:eastAsia="Calibri"/>
                                      <w:sz w:val="16"/>
                                      <w:szCs w:val="16"/>
                                    </w:rPr>
                                  </w:pPr>
                                  <w:ins w:id="5592"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{"citationItems":[{"id":"ITEM-1","itemData":{"author":[{"dropping-particle":"","family":"Alexander","given":"Ian","non-dropping-particle":"","parse-names":false,"suffix":""}],"container-title":"2nd International Workshop on Traceability in Emerging Forms of Software Engineering ","id":"ITEM-1","issued":{"date-parts":[["2003"]]},"publisher-place":"Canada","title":"Semi Automatic Tracing of Requirement Versions to Use Cases – Experience and Challenges","type":"paper-conference"},"uris":["http://www.mendeley.com/documents/?uuid=7b1b56cf-c7fa-421a-8354-a435194766fb"]}],"mendeley":{"formattedCitation":"[94]","plainTextFormattedCitation":"[94]","previouslyFormattedCitation":"[89]"},"properties":{"noteIndex":0},"schema":"https://github.com/citation-style-language/schema/raw/master/csl-citation.json"}</w:instrText>
                                  </w:r>
                                  <w:ins w:id="5593" w:author="Nasser Mustafa [2]" w:date="2018-09-19T08:22:00Z">
                                    <w:r>
                                      <w:rPr>
                                        <w:rFonts w:eastAsia="Calibri"/>
                                        <w:sz w:val="16"/>
                                        <w:szCs w:val="16"/>
                                      </w:rPr>
                                      <w:fldChar w:fldCharType="separate"/>
                                    </w:r>
                                  </w:ins>
                                  <w:r w:rsidRPr="00B050F0">
                                    <w:rPr>
                                      <w:rFonts w:eastAsia="Calibri"/>
                                      <w:noProof/>
                                      <w:sz w:val="16"/>
                                      <w:szCs w:val="16"/>
                                    </w:rPr>
                                    <w:t>[94]</w:t>
                                  </w:r>
                                  <w:ins w:id="559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7DBB0225" w14:textId="77777777" w:rsidR="00D617FD" w:rsidRPr="00DD7C0C" w:rsidRDefault="00D617FD" w:rsidP="00B34EC5">
                                  <w:pPr>
                                    <w:widowControl w:val="0"/>
                                    <w:rPr>
                                      <w:ins w:id="5595" w:author="Nasser Mustafa [2]" w:date="2018-09-19T08:22:00Z"/>
                                      <w:rFonts w:eastAsia="Calibri"/>
                                      <w:iCs/>
                                      <w:sz w:val="16"/>
                                      <w:szCs w:val="16"/>
                                    </w:rPr>
                                  </w:pPr>
                                </w:p>
                              </w:tc>
                              <w:tc>
                                <w:tcPr>
                                  <w:tcW w:w="1701" w:type="dxa"/>
                                  <w:gridSpan w:val="4"/>
                                  <w:shd w:val="clear" w:color="auto" w:fill="auto"/>
                                  <w:tcMar>
                                    <w:top w:w="7" w:type="dxa"/>
                                  </w:tcMar>
                                </w:tcPr>
                                <w:p w14:paraId="0A4E347D" w14:textId="77777777" w:rsidR="00D617FD" w:rsidRPr="00DD7C0C" w:rsidRDefault="00D617FD" w:rsidP="00B34EC5">
                                  <w:pPr>
                                    <w:widowControl w:val="0"/>
                                    <w:jc w:val="center"/>
                                    <w:rPr>
                                      <w:ins w:id="5596" w:author="Nasser Mustafa [2]" w:date="2018-09-19T08:22:00Z"/>
                                      <w:rFonts w:eastAsia="Calibri"/>
                                      <w:b/>
                                      <w:sz w:val="16"/>
                                      <w:szCs w:val="16"/>
                                    </w:rPr>
                                  </w:pPr>
                                  <w:ins w:id="5597"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75405A60" w14:textId="77777777" w:rsidR="00D617FD" w:rsidRPr="00DD7C0C" w:rsidRDefault="00D617FD" w:rsidP="00B34EC5">
                                  <w:pPr>
                                    <w:widowControl w:val="0"/>
                                    <w:rPr>
                                      <w:ins w:id="5598" w:author="Nasser Mustafa [2]" w:date="2018-09-19T08:22:00Z"/>
                                      <w:rFonts w:eastAsia="Calibri"/>
                                      <w:sz w:val="16"/>
                                      <w:szCs w:val="16"/>
                                    </w:rPr>
                                  </w:pPr>
                                </w:p>
                              </w:tc>
                              <w:tc>
                                <w:tcPr>
                                  <w:tcW w:w="477" w:type="dxa"/>
                                  <w:shd w:val="clear" w:color="auto" w:fill="auto"/>
                                  <w:tcMar>
                                    <w:top w:w="7" w:type="dxa"/>
                                  </w:tcMar>
                                </w:tcPr>
                                <w:p w14:paraId="40D81334" w14:textId="77777777" w:rsidR="00D617FD" w:rsidRPr="00DD7C0C" w:rsidRDefault="00D617FD" w:rsidP="00B34EC5">
                                  <w:pPr>
                                    <w:widowControl w:val="0"/>
                                    <w:rPr>
                                      <w:ins w:id="5599" w:author="Nasser Mustafa [2]" w:date="2018-09-19T08:22:00Z"/>
                                      <w:rFonts w:eastAsia="Calibri"/>
                                      <w:sz w:val="16"/>
                                      <w:szCs w:val="16"/>
                                    </w:rPr>
                                  </w:pPr>
                                </w:p>
                              </w:tc>
                              <w:tc>
                                <w:tcPr>
                                  <w:tcW w:w="515" w:type="dxa"/>
                                  <w:shd w:val="clear" w:color="auto" w:fill="auto"/>
                                  <w:tcMar>
                                    <w:top w:w="7" w:type="dxa"/>
                                  </w:tcMar>
                                </w:tcPr>
                                <w:p w14:paraId="3C659552" w14:textId="77777777" w:rsidR="00D617FD" w:rsidRPr="00DD7C0C" w:rsidRDefault="00D617FD" w:rsidP="00B34EC5">
                                  <w:pPr>
                                    <w:widowControl w:val="0"/>
                                    <w:rPr>
                                      <w:ins w:id="5600" w:author="Nasser Mustafa [2]" w:date="2018-09-19T08:22:00Z"/>
                                      <w:rFonts w:eastAsia="Calibri"/>
                                      <w:sz w:val="16"/>
                                      <w:szCs w:val="16"/>
                                    </w:rPr>
                                  </w:pPr>
                                </w:p>
                              </w:tc>
                              <w:tc>
                                <w:tcPr>
                                  <w:tcW w:w="228" w:type="dxa"/>
                                  <w:shd w:val="clear" w:color="auto" w:fill="auto"/>
                                  <w:tcMar>
                                    <w:top w:w="7" w:type="dxa"/>
                                  </w:tcMar>
                                </w:tcPr>
                                <w:p w14:paraId="201E460E" w14:textId="77777777" w:rsidR="00D617FD" w:rsidRPr="00DD7C0C" w:rsidRDefault="00D617FD" w:rsidP="00B34EC5">
                                  <w:pPr>
                                    <w:widowControl w:val="0"/>
                                    <w:rPr>
                                      <w:ins w:id="5601" w:author="Nasser Mustafa [2]" w:date="2018-09-19T08:22:00Z"/>
                                      <w:rFonts w:eastAsia="Calibri"/>
                                      <w:sz w:val="16"/>
                                      <w:szCs w:val="16"/>
                                    </w:rPr>
                                  </w:pPr>
                                </w:p>
                              </w:tc>
                              <w:tc>
                                <w:tcPr>
                                  <w:tcW w:w="1189" w:type="dxa"/>
                                  <w:shd w:val="clear" w:color="auto" w:fill="auto"/>
                                  <w:tcMar>
                                    <w:top w:w="7" w:type="dxa"/>
                                  </w:tcMar>
                                </w:tcPr>
                                <w:p w14:paraId="447243B4" w14:textId="77777777" w:rsidR="00D617FD" w:rsidRPr="00DD7C0C" w:rsidRDefault="00D617FD" w:rsidP="00B34EC5">
                                  <w:pPr>
                                    <w:widowControl w:val="0"/>
                                    <w:rPr>
                                      <w:ins w:id="5602" w:author="Nasser Mustafa [2]" w:date="2018-09-19T08:22:00Z"/>
                                      <w:rFonts w:eastAsia="Calibri"/>
                                      <w:sz w:val="16"/>
                                      <w:szCs w:val="16"/>
                                    </w:rPr>
                                  </w:pPr>
                                </w:p>
                              </w:tc>
                              <w:tc>
                                <w:tcPr>
                                  <w:tcW w:w="284" w:type="dxa"/>
                                  <w:shd w:val="clear" w:color="auto" w:fill="auto"/>
                                  <w:textDirection w:val="tbRl"/>
                                </w:tcPr>
                                <w:p w14:paraId="6E9C2834" w14:textId="77777777" w:rsidR="00D617FD" w:rsidRPr="00DD7C0C" w:rsidRDefault="00D617FD" w:rsidP="00B34EC5">
                                  <w:pPr>
                                    <w:widowControl w:val="0"/>
                                    <w:rPr>
                                      <w:ins w:id="5603" w:author="Nasser Mustafa [2]" w:date="2018-09-19T08:22:00Z"/>
                                      <w:rFonts w:eastAsia="Calibri"/>
                                      <w:sz w:val="16"/>
                                      <w:szCs w:val="16"/>
                                    </w:rPr>
                                  </w:pPr>
                                </w:p>
                              </w:tc>
                              <w:tc>
                                <w:tcPr>
                                  <w:tcW w:w="369" w:type="dxa"/>
                                  <w:shd w:val="clear" w:color="auto" w:fill="auto"/>
                                </w:tcPr>
                                <w:p w14:paraId="77BF4E98" w14:textId="77777777" w:rsidR="00D617FD" w:rsidRPr="00DD7C0C" w:rsidRDefault="00D617FD" w:rsidP="00B34EC5">
                                  <w:pPr>
                                    <w:widowControl w:val="0"/>
                                    <w:rPr>
                                      <w:ins w:id="5604" w:author="Nasser Mustafa [2]" w:date="2018-09-19T08:22:00Z"/>
                                      <w:rFonts w:eastAsia="Calibri"/>
                                      <w:sz w:val="16"/>
                                      <w:szCs w:val="16"/>
                                    </w:rPr>
                                  </w:pPr>
                                </w:p>
                              </w:tc>
                            </w:tr>
                            <w:tr w:rsidR="00D617FD" w:rsidRPr="00DD7C0C" w14:paraId="3025DACA" w14:textId="77777777" w:rsidTr="00561C3D">
                              <w:trPr>
                                <w:cantSplit/>
                                <w:trHeight w:val="100"/>
                                <w:jc w:val="center"/>
                                <w:ins w:id="5605" w:author="Nasser Mustafa [2]" w:date="2018-09-19T08:22:00Z"/>
                              </w:trPr>
                              <w:tc>
                                <w:tcPr>
                                  <w:tcW w:w="540" w:type="dxa"/>
                                  <w:shd w:val="clear" w:color="auto" w:fill="auto"/>
                                  <w:tcMar>
                                    <w:top w:w="7" w:type="dxa"/>
                                  </w:tcMar>
                                </w:tcPr>
                                <w:p w14:paraId="39CF9139" w14:textId="16CF7B27" w:rsidR="00D617FD" w:rsidRPr="00DD7C0C" w:rsidRDefault="00D617FD" w:rsidP="00B34EC5">
                                  <w:pPr>
                                    <w:widowControl w:val="0"/>
                                    <w:rPr>
                                      <w:ins w:id="5606" w:author="Nasser Mustafa [2]" w:date="2018-09-19T08:22:00Z"/>
                                      <w:rFonts w:eastAsia="Calibri"/>
                                      <w:sz w:val="16"/>
                                      <w:szCs w:val="16"/>
                                    </w:rPr>
                                  </w:pPr>
                                  <w:ins w:id="5607"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ins w:id="5608" w:author="Nasser Mustafa [2]" w:date="2018-09-19T08:22:00Z">
                                    <w:r>
                                      <w:rPr>
                                        <w:rFonts w:eastAsia="Calibri"/>
                                        <w:sz w:val="16"/>
                                        <w:szCs w:val="16"/>
                                      </w:rPr>
                                      <w:fldChar w:fldCharType="separate"/>
                                    </w:r>
                                  </w:ins>
                                  <w:r w:rsidRPr="00B050F0">
                                    <w:rPr>
                                      <w:rFonts w:eastAsia="Calibri"/>
                                      <w:noProof/>
                                      <w:sz w:val="16"/>
                                      <w:szCs w:val="16"/>
                                    </w:rPr>
                                    <w:t>[95]</w:t>
                                  </w:r>
                                  <w:ins w:id="560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B0318AA" w14:textId="77777777" w:rsidR="00D617FD" w:rsidRPr="00DD7C0C" w:rsidRDefault="00D617FD" w:rsidP="00B34EC5">
                                  <w:pPr>
                                    <w:widowControl w:val="0"/>
                                    <w:rPr>
                                      <w:ins w:id="5610" w:author="Nasser Mustafa [2]" w:date="2018-09-19T08:22:00Z"/>
                                      <w:rFonts w:eastAsia="Calibri"/>
                                      <w:iCs/>
                                      <w:sz w:val="16"/>
                                      <w:szCs w:val="16"/>
                                    </w:rPr>
                                  </w:pPr>
                                </w:p>
                              </w:tc>
                              <w:tc>
                                <w:tcPr>
                                  <w:tcW w:w="1701" w:type="dxa"/>
                                  <w:gridSpan w:val="4"/>
                                  <w:shd w:val="clear" w:color="auto" w:fill="auto"/>
                                  <w:tcMar>
                                    <w:top w:w="7" w:type="dxa"/>
                                  </w:tcMar>
                                </w:tcPr>
                                <w:p w14:paraId="70D618B5" w14:textId="77777777" w:rsidR="00D617FD" w:rsidRPr="00DD7C0C" w:rsidRDefault="00D617FD" w:rsidP="00B34EC5">
                                  <w:pPr>
                                    <w:widowControl w:val="0"/>
                                    <w:jc w:val="center"/>
                                    <w:rPr>
                                      <w:ins w:id="5611" w:author="Nasser Mustafa [2]" w:date="2018-09-19T08:22:00Z"/>
                                      <w:rFonts w:eastAsia="Calibri"/>
                                      <w:b/>
                                      <w:sz w:val="16"/>
                                      <w:szCs w:val="16"/>
                                    </w:rPr>
                                  </w:pPr>
                                  <w:ins w:id="5612"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607EC7C5" w14:textId="77777777" w:rsidR="00D617FD" w:rsidRPr="00DD7C0C" w:rsidRDefault="00D617FD" w:rsidP="00B34EC5">
                                  <w:pPr>
                                    <w:widowControl w:val="0"/>
                                    <w:rPr>
                                      <w:ins w:id="5613" w:author="Nasser Mustafa [2]" w:date="2018-09-19T08:22:00Z"/>
                                      <w:rFonts w:eastAsia="Calibri"/>
                                      <w:sz w:val="16"/>
                                      <w:szCs w:val="16"/>
                                    </w:rPr>
                                  </w:pPr>
                                </w:p>
                              </w:tc>
                              <w:tc>
                                <w:tcPr>
                                  <w:tcW w:w="477" w:type="dxa"/>
                                  <w:shd w:val="clear" w:color="auto" w:fill="auto"/>
                                  <w:tcMar>
                                    <w:top w:w="7" w:type="dxa"/>
                                  </w:tcMar>
                                </w:tcPr>
                                <w:p w14:paraId="7AC2BFAF" w14:textId="77777777" w:rsidR="00D617FD" w:rsidRPr="00DD7C0C" w:rsidRDefault="00D617FD" w:rsidP="00B34EC5">
                                  <w:pPr>
                                    <w:widowControl w:val="0"/>
                                    <w:rPr>
                                      <w:ins w:id="5614" w:author="Nasser Mustafa [2]" w:date="2018-09-19T08:22:00Z"/>
                                      <w:rFonts w:eastAsia="Calibri"/>
                                      <w:sz w:val="16"/>
                                      <w:szCs w:val="16"/>
                                    </w:rPr>
                                  </w:pPr>
                                </w:p>
                              </w:tc>
                              <w:tc>
                                <w:tcPr>
                                  <w:tcW w:w="515" w:type="dxa"/>
                                  <w:shd w:val="clear" w:color="auto" w:fill="auto"/>
                                  <w:tcMar>
                                    <w:top w:w="7" w:type="dxa"/>
                                  </w:tcMar>
                                </w:tcPr>
                                <w:p w14:paraId="1C4084BA" w14:textId="77777777" w:rsidR="00D617FD" w:rsidRPr="00DD7C0C" w:rsidRDefault="00D617FD" w:rsidP="00B34EC5">
                                  <w:pPr>
                                    <w:widowControl w:val="0"/>
                                    <w:rPr>
                                      <w:ins w:id="5615" w:author="Nasser Mustafa [2]" w:date="2018-09-19T08:22:00Z"/>
                                      <w:rFonts w:eastAsia="Calibri"/>
                                      <w:sz w:val="16"/>
                                      <w:szCs w:val="16"/>
                                    </w:rPr>
                                  </w:pPr>
                                </w:p>
                              </w:tc>
                              <w:tc>
                                <w:tcPr>
                                  <w:tcW w:w="228" w:type="dxa"/>
                                  <w:shd w:val="clear" w:color="auto" w:fill="auto"/>
                                  <w:tcMar>
                                    <w:top w:w="7" w:type="dxa"/>
                                  </w:tcMar>
                                </w:tcPr>
                                <w:p w14:paraId="723099A0" w14:textId="77777777" w:rsidR="00D617FD" w:rsidRPr="00DD7C0C" w:rsidRDefault="00D617FD" w:rsidP="00B34EC5">
                                  <w:pPr>
                                    <w:widowControl w:val="0"/>
                                    <w:rPr>
                                      <w:ins w:id="5616" w:author="Nasser Mustafa [2]" w:date="2018-09-19T08:22:00Z"/>
                                      <w:rFonts w:eastAsia="Calibri"/>
                                      <w:sz w:val="16"/>
                                      <w:szCs w:val="16"/>
                                    </w:rPr>
                                  </w:pPr>
                                </w:p>
                              </w:tc>
                              <w:tc>
                                <w:tcPr>
                                  <w:tcW w:w="1189" w:type="dxa"/>
                                  <w:shd w:val="clear" w:color="auto" w:fill="auto"/>
                                  <w:tcMar>
                                    <w:top w:w="7" w:type="dxa"/>
                                  </w:tcMar>
                                </w:tcPr>
                                <w:p w14:paraId="4D8288F5" w14:textId="77777777" w:rsidR="00D617FD" w:rsidRPr="00DD7C0C" w:rsidRDefault="00D617FD" w:rsidP="00B34EC5">
                                  <w:pPr>
                                    <w:widowControl w:val="0"/>
                                    <w:rPr>
                                      <w:ins w:id="5617" w:author="Nasser Mustafa [2]" w:date="2018-09-19T08:22:00Z"/>
                                      <w:rFonts w:eastAsia="Calibri"/>
                                      <w:sz w:val="16"/>
                                      <w:szCs w:val="16"/>
                                    </w:rPr>
                                  </w:pPr>
                                </w:p>
                              </w:tc>
                              <w:tc>
                                <w:tcPr>
                                  <w:tcW w:w="284" w:type="dxa"/>
                                  <w:shd w:val="clear" w:color="auto" w:fill="auto"/>
                                  <w:textDirection w:val="tbRl"/>
                                </w:tcPr>
                                <w:p w14:paraId="23CD0655" w14:textId="77777777" w:rsidR="00D617FD" w:rsidRPr="00DD7C0C" w:rsidRDefault="00D617FD" w:rsidP="00B34EC5">
                                  <w:pPr>
                                    <w:widowControl w:val="0"/>
                                    <w:rPr>
                                      <w:ins w:id="5618" w:author="Nasser Mustafa [2]" w:date="2018-09-19T08:22:00Z"/>
                                      <w:rFonts w:eastAsia="Calibri"/>
                                      <w:sz w:val="16"/>
                                      <w:szCs w:val="16"/>
                                    </w:rPr>
                                  </w:pPr>
                                </w:p>
                              </w:tc>
                              <w:tc>
                                <w:tcPr>
                                  <w:tcW w:w="369" w:type="dxa"/>
                                  <w:shd w:val="clear" w:color="auto" w:fill="auto"/>
                                </w:tcPr>
                                <w:p w14:paraId="0B78B0DE" w14:textId="77777777" w:rsidR="00D617FD" w:rsidRPr="00DD7C0C" w:rsidRDefault="00D617FD" w:rsidP="00B34EC5">
                                  <w:pPr>
                                    <w:widowControl w:val="0"/>
                                    <w:rPr>
                                      <w:ins w:id="5619" w:author="Nasser Mustafa [2]" w:date="2018-09-19T08:22:00Z"/>
                                      <w:rFonts w:eastAsia="Calibri"/>
                                      <w:sz w:val="16"/>
                                      <w:szCs w:val="16"/>
                                    </w:rPr>
                                  </w:pPr>
                                </w:p>
                              </w:tc>
                            </w:tr>
                            <w:tr w:rsidR="00D617FD" w:rsidRPr="00DD7C0C" w14:paraId="52804996" w14:textId="77777777" w:rsidTr="00561C3D">
                              <w:trPr>
                                <w:cantSplit/>
                                <w:trHeight w:val="217"/>
                                <w:jc w:val="center"/>
                                <w:ins w:id="5620" w:author="Nasser Mustafa [2]" w:date="2018-09-19T08:22:00Z"/>
                              </w:trPr>
                              <w:tc>
                                <w:tcPr>
                                  <w:tcW w:w="540" w:type="dxa"/>
                                  <w:shd w:val="clear" w:color="auto" w:fill="auto"/>
                                  <w:tcMar>
                                    <w:top w:w="7" w:type="dxa"/>
                                  </w:tcMar>
                                </w:tcPr>
                                <w:p w14:paraId="37473C51" w14:textId="1D03A090" w:rsidR="00D617FD" w:rsidRPr="00DD7C0C" w:rsidRDefault="00D617FD" w:rsidP="00B34EC5">
                                  <w:pPr>
                                    <w:widowControl w:val="0"/>
                                    <w:rPr>
                                      <w:ins w:id="5621" w:author="Nasser Mustafa [2]" w:date="2018-09-19T08:22:00Z"/>
                                      <w:rFonts w:eastAsia="Calibri"/>
                                      <w:sz w:val="16"/>
                                      <w:szCs w:val="16"/>
                                    </w:rPr>
                                  </w:pPr>
                                  <w:ins w:id="5622"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","id":"ITEM-1","issued":{"date-parts":[["2003"]]},"publisher-place":"Canada","title":"Using a Hypertext Model for Traceability Link Conformance Analysis ","title-short":"TEFSE","type":"paper-conference"},"uris":["http://www.mendeley.com/documents/?uuid=a6030011-b41d-40d4-ad7a-1f8b4d9d6f1f"]}],"mendeley":{"formattedCitation":"[96]","plainTextFormattedCitation":"[96]","previouslyFormattedCitation":"[91]"},"properties":{"noteIndex":0},"schema":"https://github.com/citation-style-language/schema/raw/master/csl-citation.json"}</w:instrText>
                                  </w:r>
                                  <w:ins w:id="5623" w:author="Nasser Mustafa [2]" w:date="2018-09-19T08:22:00Z">
                                    <w:r>
                                      <w:rPr>
                                        <w:rFonts w:eastAsia="Calibri"/>
                                        <w:sz w:val="16"/>
                                        <w:szCs w:val="16"/>
                                      </w:rPr>
                                      <w:fldChar w:fldCharType="separate"/>
                                    </w:r>
                                  </w:ins>
                                  <w:r w:rsidRPr="00B050F0">
                                    <w:rPr>
                                      <w:rFonts w:eastAsia="Calibri"/>
                                      <w:noProof/>
                                      <w:sz w:val="16"/>
                                      <w:szCs w:val="16"/>
                                    </w:rPr>
                                    <w:t>[96]</w:t>
                                  </w:r>
                                  <w:ins w:id="562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42E1CD76" w14:textId="77777777" w:rsidR="00D617FD" w:rsidRPr="00DD7C0C" w:rsidRDefault="00D617FD" w:rsidP="00B34EC5">
                                  <w:pPr>
                                    <w:widowControl w:val="0"/>
                                    <w:rPr>
                                      <w:ins w:id="5625" w:author="Nasser Mustafa [2]" w:date="2018-09-19T08:22:00Z"/>
                                      <w:rFonts w:eastAsia="Calibri"/>
                                      <w:sz w:val="16"/>
                                      <w:szCs w:val="16"/>
                                    </w:rPr>
                                  </w:pPr>
                                </w:p>
                              </w:tc>
                              <w:tc>
                                <w:tcPr>
                                  <w:tcW w:w="1701" w:type="dxa"/>
                                  <w:gridSpan w:val="4"/>
                                  <w:shd w:val="clear" w:color="auto" w:fill="auto"/>
                                  <w:tcMar>
                                    <w:top w:w="7" w:type="dxa"/>
                                  </w:tcMar>
                                </w:tcPr>
                                <w:p w14:paraId="6B940021" w14:textId="77777777" w:rsidR="00D617FD" w:rsidRPr="00DD7C0C" w:rsidRDefault="00D617FD" w:rsidP="00B34EC5">
                                  <w:pPr>
                                    <w:widowControl w:val="0"/>
                                    <w:rPr>
                                      <w:ins w:id="5626" w:author="Nasser Mustafa [2]" w:date="2018-09-19T08:22:00Z"/>
                                      <w:rFonts w:eastAsia="Calibri"/>
                                      <w:sz w:val="16"/>
                                      <w:szCs w:val="16"/>
                                    </w:rPr>
                                  </w:pPr>
                                  <w:ins w:id="5627" w:author="Nasser Mustafa [2]" w:date="2018-09-19T08:22:00Z">
                                    <w:r w:rsidRPr="00DD7C0C">
                                      <w:rPr>
                                        <w:rFonts w:eastAsia="Calibri"/>
                                        <w:iCs/>
                                        <w:sz w:val="16"/>
                                        <w:szCs w:val="16"/>
                                      </w:rPr>
                                      <w:t>Causal-dependency conformance</w:t>
                                    </w:r>
                                  </w:ins>
                                </w:p>
                              </w:tc>
                              <w:tc>
                                <w:tcPr>
                                  <w:tcW w:w="1701" w:type="dxa"/>
                                  <w:gridSpan w:val="2"/>
                                  <w:shd w:val="clear" w:color="auto" w:fill="auto"/>
                                  <w:tcMar>
                                    <w:top w:w="7" w:type="dxa"/>
                                  </w:tcMar>
                                </w:tcPr>
                                <w:p w14:paraId="27D5F125" w14:textId="77777777" w:rsidR="00D617FD" w:rsidRPr="00DD7C0C" w:rsidRDefault="00D617FD" w:rsidP="00B34EC5">
                                  <w:pPr>
                                    <w:widowControl w:val="0"/>
                                    <w:rPr>
                                      <w:ins w:id="5628" w:author="Nasser Mustafa [2]" w:date="2018-09-19T08:22:00Z"/>
                                      <w:rFonts w:eastAsia="Calibri"/>
                                      <w:sz w:val="16"/>
                                      <w:szCs w:val="16"/>
                                    </w:rPr>
                                  </w:pPr>
                                  <w:ins w:id="5629" w:author="Nasser Mustafa [2]" w:date="2018-09-19T08:22:00Z">
                                    <w:r w:rsidRPr="00DD7C0C">
                                      <w:rPr>
                                        <w:rFonts w:eastAsia="Calibri"/>
                                        <w:sz w:val="16"/>
                                        <w:szCs w:val="16"/>
                                      </w:rPr>
                                      <w:t>Non-causal conformance</w:t>
                                    </w:r>
                                  </w:ins>
                                </w:p>
                              </w:tc>
                              <w:tc>
                                <w:tcPr>
                                  <w:tcW w:w="477" w:type="dxa"/>
                                  <w:shd w:val="clear" w:color="auto" w:fill="auto"/>
                                  <w:tcMar>
                                    <w:top w:w="7" w:type="dxa"/>
                                  </w:tcMar>
                                  <w:textDirection w:val="tbRl"/>
                                </w:tcPr>
                                <w:p w14:paraId="5590D55B" w14:textId="77777777" w:rsidR="00D617FD" w:rsidRPr="00DD7C0C" w:rsidRDefault="00D617FD" w:rsidP="00B34EC5">
                                  <w:pPr>
                                    <w:widowControl w:val="0"/>
                                    <w:rPr>
                                      <w:ins w:id="5630" w:author="Nasser Mustafa [2]" w:date="2018-09-19T08:22:00Z"/>
                                      <w:rFonts w:eastAsia="Calibri"/>
                                      <w:sz w:val="16"/>
                                      <w:szCs w:val="16"/>
                                    </w:rPr>
                                  </w:pPr>
                                </w:p>
                              </w:tc>
                              <w:tc>
                                <w:tcPr>
                                  <w:tcW w:w="515" w:type="dxa"/>
                                  <w:shd w:val="clear" w:color="auto" w:fill="auto"/>
                                  <w:tcMar>
                                    <w:top w:w="7" w:type="dxa"/>
                                  </w:tcMar>
                                </w:tcPr>
                                <w:p w14:paraId="3055F7C0" w14:textId="77777777" w:rsidR="00D617FD" w:rsidRPr="00DD7C0C" w:rsidRDefault="00D617FD" w:rsidP="00B34EC5">
                                  <w:pPr>
                                    <w:widowControl w:val="0"/>
                                    <w:rPr>
                                      <w:ins w:id="5631" w:author="Nasser Mustafa [2]" w:date="2018-09-19T08:22:00Z"/>
                                      <w:rFonts w:eastAsia="Calibri"/>
                                      <w:sz w:val="16"/>
                                      <w:szCs w:val="16"/>
                                    </w:rPr>
                                  </w:pPr>
                                </w:p>
                              </w:tc>
                              <w:tc>
                                <w:tcPr>
                                  <w:tcW w:w="228" w:type="dxa"/>
                                  <w:shd w:val="clear" w:color="auto" w:fill="auto"/>
                                  <w:tcMar>
                                    <w:top w:w="7" w:type="dxa"/>
                                  </w:tcMar>
                                </w:tcPr>
                                <w:p w14:paraId="6D0E459B" w14:textId="77777777" w:rsidR="00D617FD" w:rsidRPr="00DD7C0C" w:rsidRDefault="00D617FD" w:rsidP="00B34EC5">
                                  <w:pPr>
                                    <w:widowControl w:val="0"/>
                                    <w:rPr>
                                      <w:ins w:id="5632" w:author="Nasser Mustafa [2]" w:date="2018-09-19T08:22:00Z"/>
                                      <w:rFonts w:eastAsia="Calibri"/>
                                      <w:sz w:val="16"/>
                                      <w:szCs w:val="16"/>
                                    </w:rPr>
                                  </w:pPr>
                                </w:p>
                              </w:tc>
                              <w:tc>
                                <w:tcPr>
                                  <w:tcW w:w="1189" w:type="dxa"/>
                                  <w:shd w:val="clear" w:color="auto" w:fill="auto"/>
                                  <w:tcMar>
                                    <w:top w:w="7" w:type="dxa"/>
                                  </w:tcMar>
                                </w:tcPr>
                                <w:p w14:paraId="579148BD" w14:textId="77777777" w:rsidR="00D617FD" w:rsidRPr="00DD7C0C" w:rsidRDefault="00D617FD" w:rsidP="00B34EC5">
                                  <w:pPr>
                                    <w:widowControl w:val="0"/>
                                    <w:rPr>
                                      <w:ins w:id="5633" w:author="Nasser Mustafa [2]" w:date="2018-09-19T08:22:00Z"/>
                                      <w:rFonts w:eastAsia="Calibri"/>
                                      <w:sz w:val="16"/>
                                      <w:szCs w:val="16"/>
                                    </w:rPr>
                                  </w:pPr>
                                </w:p>
                              </w:tc>
                              <w:tc>
                                <w:tcPr>
                                  <w:tcW w:w="284" w:type="dxa"/>
                                  <w:shd w:val="clear" w:color="auto" w:fill="auto"/>
                                  <w:textDirection w:val="tbRl"/>
                                </w:tcPr>
                                <w:p w14:paraId="7BA05731" w14:textId="77777777" w:rsidR="00D617FD" w:rsidRPr="00DD7C0C" w:rsidRDefault="00D617FD" w:rsidP="00B34EC5">
                                  <w:pPr>
                                    <w:widowControl w:val="0"/>
                                    <w:rPr>
                                      <w:ins w:id="5634" w:author="Nasser Mustafa [2]" w:date="2018-09-19T08:22:00Z"/>
                                      <w:rFonts w:eastAsia="Calibri"/>
                                      <w:sz w:val="16"/>
                                      <w:szCs w:val="16"/>
                                    </w:rPr>
                                  </w:pPr>
                                </w:p>
                              </w:tc>
                              <w:tc>
                                <w:tcPr>
                                  <w:tcW w:w="369" w:type="dxa"/>
                                  <w:shd w:val="clear" w:color="auto" w:fill="auto"/>
                                </w:tcPr>
                                <w:p w14:paraId="513DFF84" w14:textId="77777777" w:rsidR="00D617FD" w:rsidRPr="00DD7C0C" w:rsidRDefault="00D617FD" w:rsidP="00B34EC5">
                                  <w:pPr>
                                    <w:widowControl w:val="0"/>
                                    <w:rPr>
                                      <w:ins w:id="5635" w:author="Nasser Mustafa [2]" w:date="2018-09-19T08:22:00Z"/>
                                      <w:rFonts w:eastAsia="Calibri"/>
                                      <w:sz w:val="16"/>
                                      <w:szCs w:val="16"/>
                                    </w:rPr>
                                  </w:pPr>
                                </w:p>
                              </w:tc>
                            </w:tr>
                            <w:tr w:rsidR="00D617FD" w:rsidRPr="00DD7C0C" w14:paraId="5B5D79FF" w14:textId="77777777" w:rsidTr="00561C3D">
                              <w:trPr>
                                <w:trHeight w:val="77"/>
                                <w:jc w:val="center"/>
                                <w:ins w:id="5636" w:author="Nasser Mustafa [2]" w:date="2018-09-19T08:22:00Z"/>
                              </w:trPr>
                              <w:tc>
                                <w:tcPr>
                                  <w:tcW w:w="540" w:type="dxa"/>
                                  <w:vMerge w:val="restart"/>
                                  <w:shd w:val="clear" w:color="auto" w:fill="auto"/>
                                  <w:tcMar>
                                    <w:top w:w="7" w:type="dxa"/>
                                  </w:tcMar>
                                </w:tcPr>
                                <w:p w14:paraId="1E93E925" w14:textId="7FDBA699" w:rsidR="00D617FD" w:rsidRPr="00DD7C0C" w:rsidRDefault="00D617FD" w:rsidP="00B34EC5">
                                  <w:pPr>
                                    <w:widowControl w:val="0"/>
                                    <w:rPr>
                                      <w:ins w:id="5637" w:author="Nasser Mustafa [2]" w:date="2018-09-19T08:22:00Z"/>
                                      <w:rFonts w:eastAsia="Calibri"/>
                                      <w:sz w:val="16"/>
                                      <w:szCs w:val="16"/>
                                    </w:rPr>
                                  </w:pPr>
                                  <w:ins w:id="5638" w:author="Nasser Mustafa [2]" w:date="2018-09-19T08:22:00Z">
                                    <w:r w:rsidRPr="00DD7C0C">
                                      <w:rPr>
                                        <w:rFonts w:eastAsia="Calibri"/>
                                        <w:sz w:val="16"/>
                                        <w:szCs w:val="16"/>
                                      </w:rPr>
                                      <w:fldChar w:fldCharType="begin"/>
                                    </w:r>
                                    <w:r>
                                      <w:rPr>
                                        <w:rFonts w:eastAsia="Calibri"/>
                                        <w:sz w:val="16"/>
                                        <w:szCs w:val="16"/>
                                      </w:rPr>
                                      <w: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instrText>
                                    </w:r>
                                    <w:r w:rsidRPr="00DD7C0C">
                                      <w:rPr>
                                        <w:rFonts w:eastAsia="Calibri"/>
                                        <w:sz w:val="16"/>
                                        <w:szCs w:val="16"/>
                                      </w:rPr>
                                      <w:fldChar w:fldCharType="end"/>
                                    </w:r>
                                    <w:r>
                                      <w:rPr>
                                        <w:rFonts w:eastAsia="Calibri"/>
                                        <w:sz w:val="16"/>
                                        <w:szCs w:val="16"/>
                                      </w:rPr>
                                      <w:fldChar w:fldCharType="begin" w:fldLock="1"/>
                                    </w:r>
                                  </w:ins>
                                  <w:r>
                                    <w:rPr>
                                      <w:rFonts w:eastAsia="Calibri"/>
                                      <w:sz w:val="16"/>
                                      <w:szCs w:val="16"/>
                                    </w:rPr>
                                    <w:instrText>ADDIN CSL_CITATION {"citationItems":[{"id":"ITEM-1","itemData":{"author":[{"dropping-particle":"","family":"Pinheiro","given":"F.A.C.","non-dropping-particle":"","parse-names":false,"suffix":""}],"editor":[{"dropping-particle":"","family":"J.C. Sampaio do Prado Leite and J.H. Doorn","given":"Editors.","non-dropping-particle":"","parse-names":false,"suffix":""}],"id":"ITEM-1","issued":{"date-parts":[["2004"]]},"publisher":"Springer","publisher-place":"Berlin, Germany","title":"Requirements traceability, in Perspectives on software requirements","type":"book"},"uris":["http://www.mendeley.com/documents/?uuid=cf3ab527-5f96-4221-be87-5d5b9dade961"]}],"mendeley":{"formattedCitation":"[23]","plainTextFormattedCitation":"[23]","previouslyFormattedCitation":"[23]"},"properties":{"noteIndex":0},"schema":"https://github.com/citation-style-language/schema/raw/master/csl-citation.json"}</w:instrText>
                                  </w:r>
                                  <w:ins w:id="5639" w:author="Nasser Mustafa [2]" w:date="2018-09-19T08:22:00Z">
                                    <w:r>
                                      <w:rPr>
                                        <w:rFonts w:eastAsia="Calibri"/>
                                        <w:sz w:val="16"/>
                                        <w:szCs w:val="16"/>
                                      </w:rPr>
                                      <w:fldChar w:fldCharType="separate"/>
                                    </w:r>
                                  </w:ins>
                                  <w:r w:rsidRPr="00627C91">
                                    <w:rPr>
                                      <w:rFonts w:eastAsia="Calibri"/>
                                      <w:noProof/>
                                      <w:sz w:val="16"/>
                                      <w:szCs w:val="16"/>
                                    </w:rPr>
                                    <w:t>[23]</w:t>
                                  </w:r>
                                  <w:ins w:id="5640" w:author="Nasser Mustafa [2]" w:date="2018-09-19T08:22:00Z">
                                    <w:r>
                                      <w:rPr>
                                        <w:rFonts w:eastAsia="Calibri"/>
                                        <w:sz w:val="16"/>
                                        <w:szCs w:val="16"/>
                                      </w:rPr>
                                      <w:fldChar w:fldCharType="end"/>
                                    </w:r>
                                  </w:ins>
                                </w:p>
                              </w:tc>
                              <w:tc>
                                <w:tcPr>
                                  <w:tcW w:w="2102" w:type="dxa"/>
                                  <w:gridSpan w:val="4"/>
                                  <w:vMerge w:val="restart"/>
                                  <w:shd w:val="clear" w:color="auto" w:fill="auto"/>
                                  <w:tcMar>
                                    <w:top w:w="7" w:type="dxa"/>
                                  </w:tcMar>
                                </w:tcPr>
                                <w:p w14:paraId="2B63E844" w14:textId="77777777" w:rsidR="00D617FD" w:rsidRPr="00DD7C0C" w:rsidRDefault="00D617FD" w:rsidP="00B34EC5">
                                  <w:pPr>
                                    <w:widowControl w:val="0"/>
                                    <w:rPr>
                                      <w:ins w:id="5641" w:author="Nasser Mustafa [2]" w:date="2018-09-19T08:22:00Z"/>
                                      <w:rFonts w:eastAsia="Calibri"/>
                                      <w:iCs/>
                                      <w:sz w:val="16"/>
                                      <w:szCs w:val="16"/>
                                    </w:rPr>
                                  </w:pPr>
                                </w:p>
                              </w:tc>
                              <w:tc>
                                <w:tcPr>
                                  <w:tcW w:w="1701" w:type="dxa"/>
                                  <w:gridSpan w:val="4"/>
                                  <w:vMerge w:val="restart"/>
                                  <w:shd w:val="clear" w:color="auto" w:fill="auto"/>
                                  <w:tcMar>
                                    <w:top w:w="7" w:type="dxa"/>
                                  </w:tcMar>
                                </w:tcPr>
                                <w:p w14:paraId="32D2388B" w14:textId="77777777" w:rsidR="00D617FD" w:rsidRPr="00DD7C0C" w:rsidRDefault="00D617FD" w:rsidP="00B34EC5">
                                  <w:pPr>
                                    <w:widowControl w:val="0"/>
                                    <w:rPr>
                                      <w:ins w:id="5642" w:author="Nasser Mustafa [2]" w:date="2018-09-19T08:22:00Z"/>
                                      <w:rFonts w:eastAsia="Calibri"/>
                                      <w:sz w:val="16"/>
                                      <w:szCs w:val="16"/>
                                    </w:rPr>
                                  </w:pPr>
                                </w:p>
                              </w:tc>
                              <w:tc>
                                <w:tcPr>
                                  <w:tcW w:w="1701" w:type="dxa"/>
                                  <w:gridSpan w:val="2"/>
                                  <w:vMerge w:val="restart"/>
                                  <w:shd w:val="clear" w:color="auto" w:fill="auto"/>
                                  <w:tcMar>
                                    <w:top w:w="7" w:type="dxa"/>
                                  </w:tcMar>
                                </w:tcPr>
                                <w:p w14:paraId="45CFFD0B" w14:textId="77777777" w:rsidR="00D617FD" w:rsidRPr="00DD7C0C" w:rsidRDefault="00D617FD" w:rsidP="00B34EC5">
                                  <w:pPr>
                                    <w:widowControl w:val="0"/>
                                    <w:rPr>
                                      <w:ins w:id="5643" w:author="Nasser Mustafa [2]" w:date="2018-09-19T08:22:00Z"/>
                                      <w:rFonts w:eastAsia="Calibri"/>
                                      <w:sz w:val="16"/>
                                      <w:szCs w:val="16"/>
                                    </w:rPr>
                                  </w:pPr>
                                </w:p>
                              </w:tc>
                              <w:tc>
                                <w:tcPr>
                                  <w:tcW w:w="477" w:type="dxa"/>
                                  <w:vMerge w:val="restart"/>
                                  <w:shd w:val="clear" w:color="auto" w:fill="auto"/>
                                  <w:tcMar>
                                    <w:top w:w="7" w:type="dxa"/>
                                  </w:tcMar>
                                  <w:textDirection w:val="tbRl"/>
                                </w:tcPr>
                                <w:p w14:paraId="572B72F3" w14:textId="77777777" w:rsidR="00D617FD" w:rsidRPr="00DD7C0C" w:rsidRDefault="00D617FD" w:rsidP="00B34EC5">
                                  <w:pPr>
                                    <w:widowControl w:val="0"/>
                                    <w:rPr>
                                      <w:ins w:id="5644" w:author="Nasser Mustafa [2]" w:date="2018-09-19T08:22:00Z"/>
                                      <w:rFonts w:eastAsia="Calibri"/>
                                      <w:sz w:val="16"/>
                                      <w:szCs w:val="16"/>
                                    </w:rPr>
                                  </w:pPr>
                                </w:p>
                              </w:tc>
                              <w:tc>
                                <w:tcPr>
                                  <w:tcW w:w="515" w:type="dxa"/>
                                  <w:shd w:val="clear" w:color="auto" w:fill="auto"/>
                                  <w:tcMar>
                                    <w:top w:w="7" w:type="dxa"/>
                                  </w:tcMar>
                                </w:tcPr>
                                <w:p w14:paraId="38E5B9F5" w14:textId="77777777" w:rsidR="00D617FD" w:rsidRPr="00DD7C0C" w:rsidRDefault="00D617FD" w:rsidP="00B34EC5">
                                  <w:pPr>
                                    <w:widowControl w:val="0"/>
                                    <w:rPr>
                                      <w:ins w:id="5645" w:author="Nasser Mustafa [2]" w:date="2018-09-19T08:22:00Z"/>
                                      <w:rFonts w:eastAsia="Calibri"/>
                                      <w:sz w:val="16"/>
                                      <w:szCs w:val="16"/>
                                    </w:rPr>
                                  </w:pPr>
                                  <w:ins w:id="5646" w:author="Nasser Mustafa [2]" w:date="2018-09-19T08:22:00Z">
                                    <w:r w:rsidRPr="00DD7C0C">
                                      <w:rPr>
                                        <w:rFonts w:eastAsia="Calibri"/>
                                        <w:sz w:val="16"/>
                                        <w:szCs w:val="16"/>
                                      </w:rPr>
                                      <w:t>Satisfy</w:t>
                                    </w:r>
                                  </w:ins>
                                </w:p>
                              </w:tc>
                              <w:tc>
                                <w:tcPr>
                                  <w:tcW w:w="228" w:type="dxa"/>
                                  <w:vMerge w:val="restart"/>
                                  <w:shd w:val="clear" w:color="auto" w:fill="auto"/>
                                  <w:tcMar>
                                    <w:top w:w="7" w:type="dxa"/>
                                  </w:tcMar>
                                </w:tcPr>
                                <w:p w14:paraId="601BB223" w14:textId="77777777" w:rsidR="00D617FD" w:rsidRPr="00DD7C0C" w:rsidRDefault="00D617FD" w:rsidP="00B34EC5">
                                  <w:pPr>
                                    <w:widowControl w:val="0"/>
                                    <w:rPr>
                                      <w:ins w:id="5647" w:author="Nasser Mustafa [2]" w:date="2018-09-19T08:22:00Z"/>
                                      <w:rFonts w:eastAsia="Calibri"/>
                                      <w:sz w:val="16"/>
                                      <w:szCs w:val="16"/>
                                    </w:rPr>
                                  </w:pPr>
                                </w:p>
                              </w:tc>
                              <w:tc>
                                <w:tcPr>
                                  <w:tcW w:w="1189" w:type="dxa"/>
                                  <w:vMerge w:val="restart"/>
                                  <w:shd w:val="clear" w:color="auto" w:fill="auto"/>
                                  <w:tcMar>
                                    <w:top w:w="7" w:type="dxa"/>
                                  </w:tcMar>
                                </w:tcPr>
                                <w:p w14:paraId="218DC328" w14:textId="77777777" w:rsidR="00D617FD" w:rsidRPr="00DD7C0C" w:rsidRDefault="00D617FD" w:rsidP="00B34EC5">
                                  <w:pPr>
                                    <w:widowControl w:val="0"/>
                                    <w:rPr>
                                      <w:ins w:id="5648" w:author="Nasser Mustafa [2]" w:date="2018-09-19T08:22:00Z"/>
                                      <w:rFonts w:eastAsia="Calibri"/>
                                      <w:sz w:val="16"/>
                                      <w:szCs w:val="16"/>
                                    </w:rPr>
                                  </w:pPr>
                                </w:p>
                              </w:tc>
                              <w:tc>
                                <w:tcPr>
                                  <w:tcW w:w="284" w:type="dxa"/>
                                  <w:vMerge w:val="restart"/>
                                  <w:shd w:val="clear" w:color="auto" w:fill="auto"/>
                                  <w:textDirection w:val="tbRl"/>
                                </w:tcPr>
                                <w:p w14:paraId="56849239" w14:textId="77777777" w:rsidR="00D617FD" w:rsidRPr="00DD7C0C" w:rsidRDefault="00D617FD" w:rsidP="00B34EC5">
                                  <w:pPr>
                                    <w:widowControl w:val="0"/>
                                    <w:rPr>
                                      <w:ins w:id="5649" w:author="Nasser Mustafa [2]" w:date="2018-09-19T08:22:00Z"/>
                                      <w:rFonts w:eastAsia="Calibri"/>
                                      <w:sz w:val="16"/>
                                      <w:szCs w:val="16"/>
                                    </w:rPr>
                                  </w:pPr>
                                </w:p>
                              </w:tc>
                              <w:tc>
                                <w:tcPr>
                                  <w:tcW w:w="369" w:type="dxa"/>
                                  <w:vMerge w:val="restart"/>
                                  <w:shd w:val="clear" w:color="auto" w:fill="auto"/>
                                </w:tcPr>
                                <w:p w14:paraId="36EA737E" w14:textId="77777777" w:rsidR="00D617FD" w:rsidRPr="00DD7C0C" w:rsidRDefault="00D617FD" w:rsidP="00B34EC5">
                                  <w:pPr>
                                    <w:widowControl w:val="0"/>
                                    <w:rPr>
                                      <w:ins w:id="5650" w:author="Nasser Mustafa [2]" w:date="2018-09-19T08:22:00Z"/>
                                      <w:rFonts w:eastAsia="Calibri"/>
                                      <w:sz w:val="16"/>
                                      <w:szCs w:val="16"/>
                                    </w:rPr>
                                  </w:pPr>
                                </w:p>
                              </w:tc>
                            </w:tr>
                            <w:tr w:rsidR="00D617FD" w:rsidRPr="00DD7C0C" w14:paraId="47B4877C" w14:textId="77777777" w:rsidTr="00561C3D">
                              <w:trPr>
                                <w:cantSplit/>
                                <w:trHeight w:val="351"/>
                                <w:jc w:val="center"/>
                                <w:ins w:id="5651" w:author="Nasser Mustafa [2]" w:date="2018-09-19T08:22:00Z"/>
                              </w:trPr>
                              <w:tc>
                                <w:tcPr>
                                  <w:tcW w:w="540" w:type="dxa"/>
                                  <w:vMerge/>
                                  <w:shd w:val="clear" w:color="auto" w:fill="auto"/>
                                  <w:tcMar>
                                    <w:top w:w="7" w:type="dxa"/>
                                  </w:tcMar>
                                </w:tcPr>
                                <w:p w14:paraId="2C1E0195" w14:textId="77777777" w:rsidR="00D617FD" w:rsidRPr="00DD7C0C" w:rsidRDefault="00D617FD" w:rsidP="00B34EC5">
                                  <w:pPr>
                                    <w:widowControl w:val="0"/>
                                    <w:rPr>
                                      <w:ins w:id="5652" w:author="Nasser Mustafa [2]" w:date="2018-09-19T08:22:00Z"/>
                                      <w:rFonts w:eastAsia="Calibri"/>
                                      <w:sz w:val="16"/>
                                      <w:szCs w:val="16"/>
                                    </w:rPr>
                                  </w:pPr>
                                </w:p>
                              </w:tc>
                              <w:tc>
                                <w:tcPr>
                                  <w:tcW w:w="2102" w:type="dxa"/>
                                  <w:gridSpan w:val="4"/>
                                  <w:vMerge/>
                                  <w:shd w:val="clear" w:color="auto" w:fill="auto"/>
                                  <w:tcMar>
                                    <w:top w:w="7" w:type="dxa"/>
                                  </w:tcMar>
                                </w:tcPr>
                                <w:p w14:paraId="162F71B8" w14:textId="77777777" w:rsidR="00D617FD" w:rsidRPr="00DD7C0C" w:rsidRDefault="00D617FD" w:rsidP="00B34EC5">
                                  <w:pPr>
                                    <w:widowControl w:val="0"/>
                                    <w:rPr>
                                      <w:ins w:id="5653" w:author="Nasser Mustafa [2]" w:date="2018-09-19T08:22:00Z"/>
                                      <w:rFonts w:eastAsia="Calibri"/>
                                      <w:iCs/>
                                      <w:sz w:val="16"/>
                                      <w:szCs w:val="16"/>
                                    </w:rPr>
                                  </w:pPr>
                                </w:p>
                              </w:tc>
                              <w:tc>
                                <w:tcPr>
                                  <w:tcW w:w="1701" w:type="dxa"/>
                                  <w:gridSpan w:val="4"/>
                                  <w:vMerge/>
                                  <w:shd w:val="clear" w:color="auto" w:fill="auto"/>
                                  <w:tcMar>
                                    <w:top w:w="7" w:type="dxa"/>
                                  </w:tcMar>
                                </w:tcPr>
                                <w:p w14:paraId="352A6959" w14:textId="77777777" w:rsidR="00D617FD" w:rsidRPr="00DD7C0C" w:rsidRDefault="00D617FD" w:rsidP="00B34EC5">
                                  <w:pPr>
                                    <w:widowControl w:val="0"/>
                                    <w:rPr>
                                      <w:ins w:id="5654" w:author="Nasser Mustafa [2]" w:date="2018-09-19T08:22:00Z"/>
                                      <w:rFonts w:eastAsia="Calibri"/>
                                      <w:sz w:val="16"/>
                                      <w:szCs w:val="16"/>
                                    </w:rPr>
                                  </w:pPr>
                                </w:p>
                              </w:tc>
                              <w:tc>
                                <w:tcPr>
                                  <w:tcW w:w="1701" w:type="dxa"/>
                                  <w:gridSpan w:val="2"/>
                                  <w:vMerge/>
                                  <w:shd w:val="clear" w:color="auto" w:fill="auto"/>
                                  <w:tcMar>
                                    <w:top w:w="7" w:type="dxa"/>
                                  </w:tcMar>
                                </w:tcPr>
                                <w:p w14:paraId="37185C71" w14:textId="77777777" w:rsidR="00D617FD" w:rsidRPr="00DD7C0C" w:rsidRDefault="00D617FD" w:rsidP="00B34EC5">
                                  <w:pPr>
                                    <w:widowControl w:val="0"/>
                                    <w:rPr>
                                      <w:ins w:id="5655" w:author="Nasser Mustafa [2]" w:date="2018-09-19T08:22:00Z"/>
                                      <w:rFonts w:eastAsia="Calibri"/>
                                      <w:sz w:val="16"/>
                                      <w:szCs w:val="16"/>
                                    </w:rPr>
                                  </w:pPr>
                                </w:p>
                              </w:tc>
                              <w:tc>
                                <w:tcPr>
                                  <w:tcW w:w="477" w:type="dxa"/>
                                  <w:vMerge/>
                                  <w:shd w:val="clear" w:color="auto" w:fill="auto"/>
                                  <w:tcMar>
                                    <w:top w:w="7" w:type="dxa"/>
                                  </w:tcMar>
                                  <w:textDirection w:val="tbRl"/>
                                </w:tcPr>
                                <w:p w14:paraId="3C9F1E1D" w14:textId="77777777" w:rsidR="00D617FD" w:rsidRPr="00DD7C0C" w:rsidRDefault="00D617FD" w:rsidP="00B34EC5">
                                  <w:pPr>
                                    <w:widowControl w:val="0"/>
                                    <w:rPr>
                                      <w:ins w:id="5656" w:author="Nasser Mustafa [2]" w:date="2018-09-19T08:22:00Z"/>
                                      <w:rFonts w:eastAsia="Calibri"/>
                                      <w:sz w:val="16"/>
                                      <w:szCs w:val="16"/>
                                    </w:rPr>
                                  </w:pPr>
                                </w:p>
                              </w:tc>
                              <w:tc>
                                <w:tcPr>
                                  <w:tcW w:w="515" w:type="dxa"/>
                                  <w:shd w:val="clear" w:color="auto" w:fill="auto"/>
                                  <w:tcMar>
                                    <w:top w:w="7" w:type="dxa"/>
                                  </w:tcMar>
                                </w:tcPr>
                                <w:p w14:paraId="3F5307D1" w14:textId="77777777" w:rsidR="00D617FD" w:rsidRPr="00DD7C0C" w:rsidRDefault="00D617FD" w:rsidP="00B34EC5">
                                  <w:pPr>
                                    <w:widowControl w:val="0"/>
                                    <w:rPr>
                                      <w:ins w:id="5657" w:author="Nasser Mustafa [2]" w:date="2018-09-19T08:22:00Z"/>
                                      <w:rFonts w:eastAsia="Calibri"/>
                                      <w:sz w:val="16"/>
                                      <w:szCs w:val="16"/>
                                    </w:rPr>
                                  </w:pPr>
                                  <w:ins w:id="5658" w:author="Nasser Mustafa [2]" w:date="2018-09-19T08:22:00Z">
                                    <w:r w:rsidRPr="00DD7C0C">
                                      <w:rPr>
                                        <w:rFonts w:eastAsia="Calibri"/>
                                        <w:sz w:val="16"/>
                                        <w:szCs w:val="16"/>
                                      </w:rPr>
                                      <w:t>Derive</w:t>
                                    </w:r>
                                  </w:ins>
                                </w:p>
                                <w:p w14:paraId="6F5FA920" w14:textId="77777777" w:rsidR="00D617FD" w:rsidRPr="00DD7C0C" w:rsidRDefault="00D617FD" w:rsidP="00B34EC5">
                                  <w:pPr>
                                    <w:widowControl w:val="0"/>
                                    <w:rPr>
                                      <w:ins w:id="5659" w:author="Nasser Mustafa [2]" w:date="2018-09-19T08:22:00Z"/>
                                      <w:rFonts w:eastAsia="Calibri"/>
                                      <w:sz w:val="16"/>
                                      <w:szCs w:val="16"/>
                                    </w:rPr>
                                  </w:pPr>
                                  <w:ins w:id="5660" w:author="Nasser Mustafa [2]" w:date="2018-09-19T08:22:00Z">
                                    <w:r w:rsidRPr="00DD7C0C">
                                      <w:rPr>
                                        <w:rFonts w:eastAsia="Calibri"/>
                                        <w:sz w:val="16"/>
                                        <w:szCs w:val="16"/>
                                      </w:rPr>
                                      <w:t>Refine</w:t>
                                    </w:r>
                                  </w:ins>
                                </w:p>
                              </w:tc>
                              <w:tc>
                                <w:tcPr>
                                  <w:tcW w:w="228" w:type="dxa"/>
                                  <w:vMerge/>
                                  <w:shd w:val="clear" w:color="auto" w:fill="auto"/>
                                  <w:tcMar>
                                    <w:top w:w="7" w:type="dxa"/>
                                  </w:tcMar>
                                </w:tcPr>
                                <w:p w14:paraId="43E8266A" w14:textId="77777777" w:rsidR="00D617FD" w:rsidRPr="00DD7C0C" w:rsidRDefault="00D617FD" w:rsidP="00B34EC5">
                                  <w:pPr>
                                    <w:widowControl w:val="0"/>
                                    <w:rPr>
                                      <w:ins w:id="5661" w:author="Nasser Mustafa [2]" w:date="2018-09-19T08:22:00Z"/>
                                      <w:rFonts w:eastAsia="Calibri"/>
                                      <w:sz w:val="16"/>
                                      <w:szCs w:val="16"/>
                                    </w:rPr>
                                  </w:pPr>
                                </w:p>
                              </w:tc>
                              <w:tc>
                                <w:tcPr>
                                  <w:tcW w:w="1189" w:type="dxa"/>
                                  <w:vMerge/>
                                  <w:shd w:val="clear" w:color="auto" w:fill="auto"/>
                                  <w:tcMar>
                                    <w:top w:w="7" w:type="dxa"/>
                                  </w:tcMar>
                                </w:tcPr>
                                <w:p w14:paraId="3C1678AA" w14:textId="77777777" w:rsidR="00D617FD" w:rsidRPr="00DD7C0C" w:rsidRDefault="00D617FD" w:rsidP="00B34EC5">
                                  <w:pPr>
                                    <w:widowControl w:val="0"/>
                                    <w:rPr>
                                      <w:ins w:id="5662" w:author="Nasser Mustafa [2]" w:date="2018-09-19T08:22:00Z"/>
                                      <w:rFonts w:eastAsia="Calibri"/>
                                      <w:sz w:val="16"/>
                                      <w:szCs w:val="16"/>
                                    </w:rPr>
                                  </w:pPr>
                                </w:p>
                              </w:tc>
                              <w:tc>
                                <w:tcPr>
                                  <w:tcW w:w="284" w:type="dxa"/>
                                  <w:vMerge/>
                                  <w:shd w:val="clear" w:color="auto" w:fill="auto"/>
                                  <w:textDirection w:val="tbRl"/>
                                </w:tcPr>
                                <w:p w14:paraId="451FE886" w14:textId="77777777" w:rsidR="00D617FD" w:rsidRPr="00DD7C0C" w:rsidRDefault="00D617FD" w:rsidP="00B34EC5">
                                  <w:pPr>
                                    <w:widowControl w:val="0"/>
                                    <w:rPr>
                                      <w:ins w:id="5663" w:author="Nasser Mustafa [2]" w:date="2018-09-19T08:22:00Z"/>
                                      <w:rFonts w:eastAsia="Calibri"/>
                                      <w:sz w:val="16"/>
                                      <w:szCs w:val="16"/>
                                    </w:rPr>
                                  </w:pPr>
                                </w:p>
                              </w:tc>
                              <w:tc>
                                <w:tcPr>
                                  <w:tcW w:w="369" w:type="dxa"/>
                                  <w:vMerge/>
                                  <w:shd w:val="clear" w:color="auto" w:fill="auto"/>
                                </w:tcPr>
                                <w:p w14:paraId="7428438E" w14:textId="77777777" w:rsidR="00D617FD" w:rsidRPr="00DD7C0C" w:rsidRDefault="00D617FD" w:rsidP="00B34EC5">
                                  <w:pPr>
                                    <w:widowControl w:val="0"/>
                                    <w:rPr>
                                      <w:ins w:id="5664" w:author="Nasser Mustafa [2]" w:date="2018-09-19T08:22:00Z"/>
                                      <w:rFonts w:eastAsia="Calibri"/>
                                      <w:sz w:val="16"/>
                                      <w:szCs w:val="16"/>
                                    </w:rPr>
                                  </w:pPr>
                                </w:p>
                              </w:tc>
                            </w:tr>
                            <w:tr w:rsidR="00D617FD" w:rsidRPr="00DD7C0C" w14:paraId="59310810" w14:textId="77777777" w:rsidTr="00561C3D">
                              <w:trPr>
                                <w:cantSplit/>
                                <w:trHeight w:val="1012"/>
                                <w:jc w:val="center"/>
                                <w:ins w:id="5665" w:author="Nasser Mustafa [2]" w:date="2018-09-19T08:22:00Z"/>
                              </w:trPr>
                              <w:tc>
                                <w:tcPr>
                                  <w:tcW w:w="540" w:type="dxa"/>
                                  <w:shd w:val="clear" w:color="auto" w:fill="auto"/>
                                  <w:tcMar>
                                    <w:top w:w="7" w:type="dxa"/>
                                  </w:tcMar>
                                </w:tcPr>
                                <w:p w14:paraId="73BE8546" w14:textId="14C814AA" w:rsidR="00D617FD" w:rsidRPr="00DD7C0C" w:rsidRDefault="00D617FD" w:rsidP="00B34EC5">
                                  <w:pPr>
                                    <w:widowControl w:val="0"/>
                                    <w:rPr>
                                      <w:ins w:id="5666" w:author="Nasser Mustafa [2]" w:date="2018-09-19T08:22:00Z"/>
                                      <w:rFonts w:eastAsia="Calibri"/>
                                      <w:sz w:val="16"/>
                                      <w:szCs w:val="16"/>
                                    </w:rPr>
                                  </w:pPr>
                                  <w:ins w:id="5667" w:author="Nasser Mustafa [2]" w:date="2018-09-19T08:22:00Z">
                                    <w:r>
                                      <w:rPr>
                                        <w:rFonts w:eastAsia="Calibri"/>
                                        <w:sz w:val="16"/>
                                        <w:szCs w:val="16"/>
                                      </w:rPr>
                                      <w:fldChar w:fldCharType="begin" w:fldLock="1"/>
                                    </w:r>
                                  </w:ins>
                                  <w:r>
                                    <w:rPr>
                                      <w:rFonts w:eastAsia="Calibri"/>
                                      <w:sz w:val="16"/>
                                      <w:szCs w:val="16"/>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ins w:id="5668" w:author="Nasser Mustafa [2]" w:date="2018-09-19T08:22:00Z">
                                    <w:r>
                                      <w:rPr>
                                        <w:rFonts w:eastAsia="Calibri"/>
                                        <w:sz w:val="16"/>
                                        <w:szCs w:val="16"/>
                                      </w:rPr>
                                      <w:fldChar w:fldCharType="separate"/>
                                    </w:r>
                                  </w:ins>
                                  <w:r w:rsidRPr="00B050F0">
                                    <w:rPr>
                                      <w:rFonts w:eastAsia="Calibri"/>
                                      <w:noProof/>
                                      <w:sz w:val="16"/>
                                      <w:szCs w:val="16"/>
                                    </w:rPr>
                                    <w:t>[86]</w:t>
                                  </w:r>
                                  <w:ins w:id="566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F0BB77A" w14:textId="77777777" w:rsidR="00D617FD" w:rsidRPr="00DD7C0C" w:rsidRDefault="00D617FD" w:rsidP="00B34EC5">
                                  <w:pPr>
                                    <w:widowControl w:val="0"/>
                                    <w:rPr>
                                      <w:ins w:id="5670" w:author="Nasser Mustafa [2]" w:date="2018-09-19T08:22:00Z"/>
                                      <w:rFonts w:eastAsia="Calibri"/>
                                      <w:sz w:val="16"/>
                                      <w:szCs w:val="16"/>
                                    </w:rPr>
                                  </w:pPr>
                                </w:p>
                              </w:tc>
                              <w:tc>
                                <w:tcPr>
                                  <w:tcW w:w="1701" w:type="dxa"/>
                                  <w:gridSpan w:val="4"/>
                                  <w:shd w:val="clear" w:color="auto" w:fill="auto"/>
                                  <w:tcMar>
                                    <w:top w:w="7" w:type="dxa"/>
                                  </w:tcMar>
                                </w:tcPr>
                                <w:p w14:paraId="2F8AB6A3" w14:textId="77777777" w:rsidR="00D617FD" w:rsidRPr="00DD7C0C" w:rsidRDefault="00D617FD" w:rsidP="00B34EC5">
                                  <w:pPr>
                                    <w:widowControl w:val="0"/>
                                    <w:rPr>
                                      <w:ins w:id="5671" w:author="Nasser Mustafa [2]" w:date="2018-09-19T08:22:00Z"/>
                                      <w:rFonts w:eastAsia="Calibri"/>
                                      <w:sz w:val="16"/>
                                      <w:szCs w:val="16"/>
                                    </w:rPr>
                                  </w:pPr>
                                  <w:ins w:id="5672" w:author="Nasser Mustafa [2]" w:date="2018-09-19T08:22:00Z">
                                    <w:r w:rsidRPr="00DD7C0C">
                                      <w:rPr>
                                        <w:rFonts w:eastAsia="Calibri"/>
                                        <w:iCs/>
                                        <w:sz w:val="16"/>
                                        <w:szCs w:val="16"/>
                                      </w:rPr>
                                      <w:t>Developmental</w:t>
                                    </w:r>
                                  </w:ins>
                                </w:p>
                              </w:tc>
                              <w:tc>
                                <w:tcPr>
                                  <w:tcW w:w="1701" w:type="dxa"/>
                                  <w:gridSpan w:val="2"/>
                                  <w:shd w:val="clear" w:color="auto" w:fill="auto"/>
                                  <w:tcMar>
                                    <w:top w:w="7" w:type="dxa"/>
                                  </w:tcMar>
                                </w:tcPr>
                                <w:p w14:paraId="778D53AB" w14:textId="77777777" w:rsidR="00D617FD" w:rsidRPr="00DD7C0C" w:rsidRDefault="00D617FD" w:rsidP="00B34EC5">
                                  <w:pPr>
                                    <w:widowControl w:val="0"/>
                                    <w:rPr>
                                      <w:ins w:id="5673" w:author="Nasser Mustafa [2]" w:date="2018-09-19T08:22:00Z"/>
                                      <w:rFonts w:eastAsia="Calibri"/>
                                      <w:sz w:val="16"/>
                                      <w:szCs w:val="16"/>
                                    </w:rPr>
                                  </w:pPr>
                                  <w:ins w:id="5674" w:author="Nasser Mustafa [2]" w:date="2018-09-19T08:22:00Z">
                                    <w:r w:rsidRPr="00DD7C0C">
                                      <w:rPr>
                                        <w:rFonts w:eastAsia="Calibri"/>
                                        <w:sz w:val="16"/>
                                        <w:szCs w:val="16"/>
                                      </w:rPr>
                                      <w:t>Temporal</w:t>
                                    </w:r>
                                  </w:ins>
                                </w:p>
                                <w:p w14:paraId="03CFB9C4" w14:textId="77777777" w:rsidR="00D617FD" w:rsidRPr="00DD7C0C" w:rsidRDefault="00D617FD" w:rsidP="00B34EC5">
                                  <w:pPr>
                                    <w:widowControl w:val="0"/>
                                    <w:rPr>
                                      <w:ins w:id="5675" w:author="Nasser Mustafa [2]" w:date="2018-09-19T08:22:00Z"/>
                                      <w:rFonts w:eastAsia="Calibri"/>
                                      <w:sz w:val="16"/>
                                      <w:szCs w:val="16"/>
                                    </w:rPr>
                                  </w:pPr>
                                </w:p>
                              </w:tc>
                              <w:tc>
                                <w:tcPr>
                                  <w:tcW w:w="477" w:type="dxa"/>
                                  <w:shd w:val="clear" w:color="auto" w:fill="auto"/>
                                  <w:tcMar>
                                    <w:top w:w="7" w:type="dxa"/>
                                  </w:tcMar>
                                  <w:textDirection w:val="tbRl"/>
                                </w:tcPr>
                                <w:p w14:paraId="53164462" w14:textId="77777777" w:rsidR="00D617FD" w:rsidRPr="00DD7C0C" w:rsidRDefault="00D617FD" w:rsidP="00B34EC5">
                                  <w:pPr>
                                    <w:widowControl w:val="0"/>
                                    <w:rPr>
                                      <w:ins w:id="5676" w:author="Nasser Mustafa [2]" w:date="2018-09-19T08:22:00Z"/>
                                      <w:rFonts w:eastAsia="Calibri"/>
                                      <w:sz w:val="16"/>
                                      <w:szCs w:val="16"/>
                                    </w:rPr>
                                  </w:pPr>
                                  <w:ins w:id="5677" w:author="Nasser Mustafa [2]" w:date="2018-09-19T08:22:00Z">
                                    <w:r w:rsidRPr="00DD7C0C">
                                      <w:rPr>
                                        <w:rFonts w:eastAsia="Calibri"/>
                                        <w:sz w:val="16"/>
                                        <w:szCs w:val="16"/>
                                      </w:rPr>
                                      <w:t>Containment</w:t>
                                    </w:r>
                                  </w:ins>
                                </w:p>
                                <w:p w14:paraId="184A3593" w14:textId="77777777" w:rsidR="00D617FD" w:rsidRPr="00DD7C0C" w:rsidRDefault="00D617FD" w:rsidP="00B34EC5">
                                  <w:pPr>
                                    <w:widowControl w:val="0"/>
                                    <w:rPr>
                                      <w:ins w:id="5678" w:author="Nasser Mustafa [2]" w:date="2018-09-19T08:22:00Z"/>
                                      <w:rFonts w:eastAsia="Calibri"/>
                                      <w:sz w:val="16"/>
                                      <w:szCs w:val="16"/>
                                    </w:rPr>
                                  </w:pPr>
                                </w:p>
                              </w:tc>
                              <w:tc>
                                <w:tcPr>
                                  <w:tcW w:w="515" w:type="dxa"/>
                                  <w:shd w:val="clear" w:color="auto" w:fill="auto"/>
                                  <w:tcMar>
                                    <w:top w:w="7" w:type="dxa"/>
                                  </w:tcMar>
                                </w:tcPr>
                                <w:p w14:paraId="71F6174D" w14:textId="77777777" w:rsidR="00D617FD" w:rsidRPr="00DD7C0C" w:rsidRDefault="00D617FD" w:rsidP="00B34EC5">
                                  <w:pPr>
                                    <w:widowControl w:val="0"/>
                                    <w:rPr>
                                      <w:ins w:id="5679" w:author="Nasser Mustafa [2]" w:date="2018-09-19T08:22:00Z"/>
                                      <w:rFonts w:eastAsia="Calibri"/>
                                      <w:sz w:val="16"/>
                                      <w:szCs w:val="16"/>
                                    </w:rPr>
                                  </w:pPr>
                                </w:p>
                              </w:tc>
                              <w:tc>
                                <w:tcPr>
                                  <w:tcW w:w="228" w:type="dxa"/>
                                  <w:shd w:val="clear" w:color="auto" w:fill="auto"/>
                                  <w:tcMar>
                                    <w:top w:w="7" w:type="dxa"/>
                                  </w:tcMar>
                                  <w:textDirection w:val="tbRl"/>
                                </w:tcPr>
                                <w:p w14:paraId="08E8C915" w14:textId="77777777" w:rsidR="00D617FD" w:rsidRPr="00DD7C0C" w:rsidRDefault="00D617FD" w:rsidP="00B34EC5">
                                  <w:pPr>
                                    <w:widowControl w:val="0"/>
                                    <w:rPr>
                                      <w:ins w:id="5680" w:author="Nasser Mustafa [2]" w:date="2018-09-19T08:22:00Z"/>
                                      <w:rFonts w:eastAsia="Calibri"/>
                                      <w:sz w:val="16"/>
                                      <w:szCs w:val="16"/>
                                    </w:rPr>
                                  </w:pPr>
                                  <w:ins w:id="5681" w:author="Nasser Mustafa [2]" w:date="2018-09-19T08:22:00Z">
                                    <w:r w:rsidRPr="00DD7C0C">
                                      <w:rPr>
                                        <w:rFonts w:eastAsia="Calibri"/>
                                        <w:sz w:val="16"/>
                                        <w:szCs w:val="16"/>
                                      </w:rPr>
                                      <w:t>Adopt</w:t>
                                    </w:r>
                                  </w:ins>
                                </w:p>
                              </w:tc>
                              <w:tc>
                                <w:tcPr>
                                  <w:tcW w:w="1189" w:type="dxa"/>
                                  <w:shd w:val="clear" w:color="auto" w:fill="auto"/>
                                  <w:tcMar>
                                    <w:top w:w="7" w:type="dxa"/>
                                  </w:tcMar>
                                </w:tcPr>
                                <w:p w14:paraId="6576D184" w14:textId="77777777" w:rsidR="00D617FD" w:rsidRPr="00DD7C0C" w:rsidRDefault="00D617FD" w:rsidP="00B34EC5">
                                  <w:pPr>
                                    <w:widowControl w:val="0"/>
                                    <w:rPr>
                                      <w:ins w:id="5682" w:author="Nasser Mustafa [2]" w:date="2018-09-19T08:22:00Z"/>
                                      <w:rFonts w:eastAsia="Calibri"/>
                                      <w:sz w:val="16"/>
                                      <w:szCs w:val="16"/>
                                    </w:rPr>
                                  </w:pPr>
                                </w:p>
                              </w:tc>
                              <w:tc>
                                <w:tcPr>
                                  <w:tcW w:w="284" w:type="dxa"/>
                                  <w:shd w:val="clear" w:color="auto" w:fill="auto"/>
                                  <w:textDirection w:val="tbRl"/>
                                </w:tcPr>
                                <w:p w14:paraId="1A509936" w14:textId="77777777" w:rsidR="00D617FD" w:rsidRPr="00DD7C0C" w:rsidRDefault="00D617FD" w:rsidP="00B34EC5">
                                  <w:pPr>
                                    <w:widowControl w:val="0"/>
                                    <w:rPr>
                                      <w:ins w:id="5683" w:author="Nasser Mustafa [2]" w:date="2018-09-19T08:22:00Z"/>
                                      <w:rFonts w:eastAsia="Calibri"/>
                                      <w:sz w:val="16"/>
                                      <w:szCs w:val="16"/>
                                    </w:rPr>
                                  </w:pPr>
                                </w:p>
                              </w:tc>
                              <w:tc>
                                <w:tcPr>
                                  <w:tcW w:w="369" w:type="dxa"/>
                                  <w:shd w:val="clear" w:color="auto" w:fill="auto"/>
                                </w:tcPr>
                                <w:p w14:paraId="21126172" w14:textId="77777777" w:rsidR="00D617FD" w:rsidRPr="00DD7C0C" w:rsidRDefault="00D617FD" w:rsidP="00B34EC5">
                                  <w:pPr>
                                    <w:widowControl w:val="0"/>
                                    <w:rPr>
                                      <w:ins w:id="5684" w:author="Nasser Mustafa [2]" w:date="2018-09-19T08:22:00Z"/>
                                      <w:rFonts w:eastAsia="Calibri"/>
                                      <w:sz w:val="16"/>
                                      <w:szCs w:val="16"/>
                                    </w:rPr>
                                  </w:pPr>
                                </w:p>
                              </w:tc>
                            </w:tr>
                            <w:tr w:rsidR="00D617FD" w:rsidRPr="00DD7C0C" w14:paraId="34AA1269" w14:textId="77777777" w:rsidTr="00561C3D">
                              <w:trPr>
                                <w:cantSplit/>
                                <w:trHeight w:val="176"/>
                                <w:jc w:val="center"/>
                                <w:ins w:id="5685" w:author="Nasser Mustafa [2]" w:date="2018-09-19T08:22:00Z"/>
                              </w:trPr>
                              <w:tc>
                                <w:tcPr>
                                  <w:tcW w:w="540" w:type="dxa"/>
                                  <w:shd w:val="clear" w:color="auto" w:fill="auto"/>
                                  <w:tcMar>
                                    <w:top w:w="7" w:type="dxa"/>
                                  </w:tcMar>
                                </w:tcPr>
                                <w:p w14:paraId="490F29C0" w14:textId="19F732F6" w:rsidR="00D617FD" w:rsidRPr="00DD7C0C" w:rsidRDefault="00D617FD" w:rsidP="00B34EC5">
                                  <w:pPr>
                                    <w:widowControl w:val="0"/>
                                    <w:rPr>
                                      <w:ins w:id="5686" w:author="Nasser Mustafa [2]" w:date="2018-09-19T08:22:00Z"/>
                                      <w:rFonts w:eastAsia="Calibri"/>
                                      <w:sz w:val="16"/>
                                      <w:szCs w:val="16"/>
                                    </w:rPr>
                                  </w:pPr>
                                  <w:ins w:id="5687" w:author="Nasser Mustafa [2]" w:date="2018-09-19T08:22:00Z">
                                    <w:r>
                                      <w:rPr>
                                        <w:rFonts w:eastAsia="Calibri"/>
                                        <w:sz w:val="16"/>
                                        <w:szCs w:val="16"/>
                                      </w:rPr>
                                      <w:fldChar w:fldCharType="begin" w:fldLock="1"/>
                                    </w:r>
                                  </w:ins>
                                  <w:r>
                                    <w:rPr>
                                      <w:rFonts w:eastAsia="Calibri"/>
                                      <w:sz w:val="16"/>
                                      <w:szCs w:val="16"/>
                                    </w:rPr>
                                    <w:instrText>ADDIN CSL_CITATION {"citationItems":[{"id":"ITEM-1","itemData":{"DOI":"10.1007/BF01232471","author":[{"dropping-particle":"","family":"Constantopoulos P  Mylopoulos Y, Vassiliou Y, \"","given":"Jarke M","non-dropping-particle":"","parse-names":false,"suffix":""}],"container-title":"The International Journal on Very Large Data Bases","id":"ITEM-1","issue":"1","issued":{"date-parts":[["1993"]]},"page":"1-43","title":"The Software Information Base: A Server for Reuse","title-short":"VLDB","type":"article-journal","volume":"4"},"uris":["http://www.mendeley.com/documents/?uuid=215c6da5-1df2-4e12-b014-cc9183390af7"]}],"mendeley":{"formattedCitation":"[87]","plainTextFormattedCitation":"[87]","previouslyFormattedCitation":"[94]"},"properties":{"noteIndex":0},"schema":"https://github.com/citation-style-language/schema/raw/master/csl-citation.json"}</w:instrText>
                                  </w:r>
                                  <w:ins w:id="5688" w:author="Nasser Mustafa [2]" w:date="2018-09-19T08:22:00Z">
                                    <w:r>
                                      <w:rPr>
                                        <w:rFonts w:eastAsia="Calibri"/>
                                        <w:sz w:val="16"/>
                                        <w:szCs w:val="16"/>
                                      </w:rPr>
                                      <w:fldChar w:fldCharType="separate"/>
                                    </w:r>
                                  </w:ins>
                                  <w:r w:rsidRPr="00B050F0">
                                    <w:rPr>
                                      <w:rFonts w:eastAsia="Calibri"/>
                                      <w:noProof/>
                                      <w:sz w:val="16"/>
                                      <w:szCs w:val="16"/>
                                    </w:rPr>
                                    <w:t>[87]</w:t>
                                  </w:r>
                                  <w:ins w:id="568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5C17FB7" w14:textId="77777777" w:rsidR="00D617FD" w:rsidRPr="00DD7C0C" w:rsidRDefault="00D617FD" w:rsidP="00B34EC5">
                                  <w:pPr>
                                    <w:widowControl w:val="0"/>
                                    <w:rPr>
                                      <w:ins w:id="5690" w:author="Nasser Mustafa [2]" w:date="2018-09-19T08:22:00Z"/>
                                      <w:rFonts w:eastAsia="Calibri"/>
                                      <w:iCs/>
                                      <w:sz w:val="16"/>
                                      <w:szCs w:val="16"/>
                                    </w:rPr>
                                  </w:pPr>
                                </w:p>
                              </w:tc>
                              <w:tc>
                                <w:tcPr>
                                  <w:tcW w:w="1701" w:type="dxa"/>
                                  <w:gridSpan w:val="4"/>
                                  <w:shd w:val="clear" w:color="auto" w:fill="auto"/>
                                  <w:tcMar>
                                    <w:top w:w="7" w:type="dxa"/>
                                  </w:tcMar>
                                </w:tcPr>
                                <w:p w14:paraId="4B4D8EEF" w14:textId="77777777" w:rsidR="00D617FD" w:rsidRPr="00DD7C0C" w:rsidRDefault="00D617FD" w:rsidP="00B34EC5">
                                  <w:pPr>
                                    <w:widowControl w:val="0"/>
                                    <w:rPr>
                                      <w:ins w:id="5691" w:author="Nasser Mustafa [2]" w:date="2018-09-19T08:22:00Z"/>
                                      <w:rFonts w:eastAsia="Calibri"/>
                                      <w:sz w:val="16"/>
                                      <w:szCs w:val="16"/>
                                    </w:rPr>
                                  </w:pPr>
                                  <w:ins w:id="5692" w:author="Nasser Mustafa [2]" w:date="2018-09-19T08:22:00Z">
                                    <w:r w:rsidRPr="00DD7C0C">
                                      <w:rPr>
                                        <w:rFonts w:eastAsia="Calibri"/>
                                        <w:iCs/>
                                        <w:sz w:val="16"/>
                                        <w:szCs w:val="16"/>
                                      </w:rPr>
                                      <w:t>Correspondence</w:t>
                                    </w:r>
                                  </w:ins>
                                </w:p>
                              </w:tc>
                              <w:tc>
                                <w:tcPr>
                                  <w:tcW w:w="1701" w:type="dxa"/>
                                  <w:gridSpan w:val="2"/>
                                  <w:shd w:val="clear" w:color="auto" w:fill="auto"/>
                                  <w:tcMar>
                                    <w:top w:w="7" w:type="dxa"/>
                                  </w:tcMar>
                                </w:tcPr>
                                <w:p w14:paraId="79713F89" w14:textId="77777777" w:rsidR="00D617FD" w:rsidRPr="00DD7C0C" w:rsidRDefault="00D617FD" w:rsidP="00B34EC5">
                                  <w:pPr>
                                    <w:widowControl w:val="0"/>
                                    <w:rPr>
                                      <w:ins w:id="5693" w:author="Nasser Mustafa [2]" w:date="2018-09-19T08:22:00Z"/>
                                      <w:rFonts w:eastAsia="Calibri"/>
                                      <w:sz w:val="16"/>
                                      <w:szCs w:val="16"/>
                                    </w:rPr>
                                  </w:pPr>
                                </w:p>
                              </w:tc>
                              <w:tc>
                                <w:tcPr>
                                  <w:tcW w:w="477" w:type="dxa"/>
                                  <w:shd w:val="clear" w:color="auto" w:fill="auto"/>
                                  <w:tcMar>
                                    <w:top w:w="7" w:type="dxa"/>
                                  </w:tcMar>
                                </w:tcPr>
                                <w:p w14:paraId="089F6D60" w14:textId="77777777" w:rsidR="00D617FD" w:rsidRPr="00DD7C0C" w:rsidRDefault="00D617FD" w:rsidP="00B34EC5">
                                  <w:pPr>
                                    <w:widowControl w:val="0"/>
                                    <w:rPr>
                                      <w:ins w:id="5694" w:author="Nasser Mustafa [2]" w:date="2018-09-19T08:22:00Z"/>
                                      <w:rFonts w:eastAsia="Calibri"/>
                                      <w:sz w:val="16"/>
                                      <w:szCs w:val="16"/>
                                    </w:rPr>
                                  </w:pPr>
                                </w:p>
                              </w:tc>
                              <w:tc>
                                <w:tcPr>
                                  <w:tcW w:w="515" w:type="dxa"/>
                                  <w:shd w:val="clear" w:color="auto" w:fill="auto"/>
                                  <w:tcMar>
                                    <w:top w:w="7" w:type="dxa"/>
                                  </w:tcMar>
                                </w:tcPr>
                                <w:p w14:paraId="6733A010" w14:textId="77777777" w:rsidR="00D617FD" w:rsidRPr="00DD7C0C" w:rsidRDefault="00D617FD" w:rsidP="00B34EC5">
                                  <w:pPr>
                                    <w:widowControl w:val="0"/>
                                    <w:rPr>
                                      <w:ins w:id="5695" w:author="Nasser Mustafa [2]" w:date="2018-09-19T08:22:00Z"/>
                                      <w:rFonts w:eastAsia="Calibri"/>
                                      <w:sz w:val="16"/>
                                      <w:szCs w:val="16"/>
                                    </w:rPr>
                                  </w:pPr>
                                </w:p>
                              </w:tc>
                              <w:tc>
                                <w:tcPr>
                                  <w:tcW w:w="228" w:type="dxa"/>
                                  <w:shd w:val="clear" w:color="auto" w:fill="auto"/>
                                  <w:tcMar>
                                    <w:top w:w="7" w:type="dxa"/>
                                  </w:tcMar>
                                </w:tcPr>
                                <w:p w14:paraId="42907BC0" w14:textId="77777777" w:rsidR="00D617FD" w:rsidRPr="00DD7C0C" w:rsidRDefault="00D617FD" w:rsidP="00B34EC5">
                                  <w:pPr>
                                    <w:widowControl w:val="0"/>
                                    <w:rPr>
                                      <w:ins w:id="5696" w:author="Nasser Mustafa [2]" w:date="2018-09-19T08:22:00Z"/>
                                      <w:rFonts w:eastAsia="Calibri"/>
                                      <w:sz w:val="16"/>
                                      <w:szCs w:val="16"/>
                                    </w:rPr>
                                  </w:pPr>
                                </w:p>
                              </w:tc>
                              <w:tc>
                                <w:tcPr>
                                  <w:tcW w:w="1189" w:type="dxa"/>
                                  <w:shd w:val="clear" w:color="auto" w:fill="auto"/>
                                  <w:tcMar>
                                    <w:top w:w="7" w:type="dxa"/>
                                  </w:tcMar>
                                </w:tcPr>
                                <w:p w14:paraId="3BE84AD8" w14:textId="77777777" w:rsidR="00D617FD" w:rsidRPr="00DD7C0C" w:rsidRDefault="00D617FD" w:rsidP="00B34EC5">
                                  <w:pPr>
                                    <w:widowControl w:val="0"/>
                                    <w:rPr>
                                      <w:ins w:id="5697" w:author="Nasser Mustafa [2]" w:date="2018-09-19T08:22:00Z"/>
                                      <w:rFonts w:eastAsia="Calibri"/>
                                      <w:sz w:val="16"/>
                                      <w:szCs w:val="16"/>
                                    </w:rPr>
                                  </w:pPr>
                                </w:p>
                              </w:tc>
                              <w:tc>
                                <w:tcPr>
                                  <w:tcW w:w="284" w:type="dxa"/>
                                  <w:shd w:val="clear" w:color="auto" w:fill="auto"/>
                                  <w:textDirection w:val="tbRl"/>
                                </w:tcPr>
                                <w:p w14:paraId="598C0EFE" w14:textId="77777777" w:rsidR="00D617FD" w:rsidRPr="00DD7C0C" w:rsidRDefault="00D617FD" w:rsidP="00B34EC5">
                                  <w:pPr>
                                    <w:widowControl w:val="0"/>
                                    <w:rPr>
                                      <w:ins w:id="5698" w:author="Nasser Mustafa [2]" w:date="2018-09-19T08:22:00Z"/>
                                      <w:rFonts w:eastAsia="Calibri"/>
                                      <w:sz w:val="16"/>
                                      <w:szCs w:val="16"/>
                                    </w:rPr>
                                  </w:pPr>
                                </w:p>
                              </w:tc>
                              <w:tc>
                                <w:tcPr>
                                  <w:tcW w:w="369" w:type="dxa"/>
                                  <w:shd w:val="clear" w:color="auto" w:fill="auto"/>
                                </w:tcPr>
                                <w:p w14:paraId="6D280DE6" w14:textId="77777777" w:rsidR="00D617FD" w:rsidRPr="00DD7C0C" w:rsidRDefault="00D617FD" w:rsidP="00B34EC5">
                                  <w:pPr>
                                    <w:widowControl w:val="0"/>
                                    <w:rPr>
                                      <w:ins w:id="5699" w:author="Nasser Mustafa [2]" w:date="2018-09-19T08:22:00Z"/>
                                      <w:rFonts w:eastAsia="Calibri"/>
                                      <w:sz w:val="16"/>
                                      <w:szCs w:val="16"/>
                                    </w:rPr>
                                  </w:pPr>
                                </w:p>
                              </w:tc>
                            </w:tr>
                            <w:tr w:rsidR="00D617FD" w:rsidRPr="00DD7C0C" w14:paraId="6223BD81" w14:textId="77777777" w:rsidTr="00561C3D">
                              <w:trPr>
                                <w:cantSplit/>
                                <w:trHeight w:val="156"/>
                                <w:jc w:val="center"/>
                                <w:ins w:id="5700" w:author="Nasser Mustafa [2]" w:date="2018-09-19T08:22:00Z"/>
                              </w:trPr>
                              <w:tc>
                                <w:tcPr>
                                  <w:tcW w:w="540" w:type="dxa"/>
                                  <w:shd w:val="clear" w:color="auto" w:fill="auto"/>
                                  <w:tcMar>
                                    <w:top w:w="7" w:type="dxa"/>
                                  </w:tcMar>
                                </w:tcPr>
                                <w:p w14:paraId="7B9128AC" w14:textId="37CBE2EE" w:rsidR="00D617FD" w:rsidRPr="00DD7C0C" w:rsidRDefault="00D617FD" w:rsidP="00B34EC5">
                                  <w:pPr>
                                    <w:widowControl w:val="0"/>
                                    <w:rPr>
                                      <w:ins w:id="5701" w:author="Nasser Mustafa [2]" w:date="2018-09-19T08:22:00Z"/>
                                      <w:rFonts w:eastAsia="Calibri"/>
                                      <w:sz w:val="16"/>
                                      <w:szCs w:val="16"/>
                                    </w:rPr>
                                  </w:pPr>
                                  <w:ins w:id="5702"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{"citationItems":[{"id":"ITEM-1","itemData":{"author":[{"dropping-particle":"","family":"Letelier","given":"Patricio","non-dropping-particle":"","parse-names":false,"suffix":""}],"container-title":"1st Intl. Workshop on Traceability in Emerging Forms of Softw. Eng","id":"ITEM-1","issued":{"date-parts":[["2002"]]},"page":"32-41","title":"A Framework for Requirements Traceability in UML-based Projects","type":"paper-conference"},"uris":["http://www.mendeley.com/documents/?uuid=b96caa67-ffde-438a-97be-d57a1802a229"]}],"mendeley":{"formattedCitation":"[99]","plainTextFormattedCitation":"[99]","previouslyFormattedCitation":"[99]"},"properties":{"noteIndex":0},"schema":"https://github.com/citation-style-language/schema/raw/master/csl-citation.json"}</w:instrText>
                                  </w:r>
                                  <w:ins w:id="5703" w:author="Nasser Mustafa [2]" w:date="2018-09-19T08:22:00Z">
                                    <w:r>
                                      <w:rPr>
                                        <w:rFonts w:eastAsia="Calibri"/>
                                        <w:sz w:val="16"/>
                                        <w:szCs w:val="16"/>
                                      </w:rPr>
                                      <w:fldChar w:fldCharType="separate"/>
                                    </w:r>
                                  </w:ins>
                                  <w:r w:rsidRPr="00627C91">
                                    <w:rPr>
                                      <w:rFonts w:eastAsia="Calibri"/>
                                      <w:noProof/>
                                      <w:sz w:val="16"/>
                                      <w:szCs w:val="16"/>
                                    </w:rPr>
                                    <w:t>[99]</w:t>
                                  </w:r>
                                  <w:ins w:id="570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0AD24938" w14:textId="77777777" w:rsidR="00D617FD" w:rsidRPr="00DD7C0C" w:rsidRDefault="00D617FD" w:rsidP="00B34EC5">
                                  <w:pPr>
                                    <w:widowControl w:val="0"/>
                                    <w:rPr>
                                      <w:ins w:id="5705" w:author="Nasser Mustafa [2]" w:date="2018-09-19T08:22:00Z"/>
                                      <w:rFonts w:eastAsia="Calibri"/>
                                      <w:iCs/>
                                      <w:sz w:val="16"/>
                                      <w:szCs w:val="16"/>
                                    </w:rPr>
                                  </w:pPr>
                                </w:p>
                              </w:tc>
                              <w:tc>
                                <w:tcPr>
                                  <w:tcW w:w="1701" w:type="dxa"/>
                                  <w:gridSpan w:val="4"/>
                                  <w:shd w:val="clear" w:color="auto" w:fill="auto"/>
                                  <w:tcMar>
                                    <w:top w:w="7" w:type="dxa"/>
                                  </w:tcMar>
                                </w:tcPr>
                                <w:p w14:paraId="404FB133" w14:textId="77777777" w:rsidR="00D617FD" w:rsidRPr="00DD7C0C" w:rsidRDefault="00D617FD" w:rsidP="00B34EC5">
                                  <w:pPr>
                                    <w:widowControl w:val="0"/>
                                    <w:rPr>
                                      <w:ins w:id="5706" w:author="Nasser Mustafa [2]" w:date="2018-09-19T08:22:00Z"/>
                                      <w:rFonts w:eastAsia="Calibri"/>
                                      <w:sz w:val="16"/>
                                      <w:szCs w:val="16"/>
                                    </w:rPr>
                                  </w:pPr>
                                </w:p>
                              </w:tc>
                              <w:tc>
                                <w:tcPr>
                                  <w:tcW w:w="1701" w:type="dxa"/>
                                  <w:gridSpan w:val="2"/>
                                  <w:shd w:val="clear" w:color="auto" w:fill="auto"/>
                                  <w:tcMar>
                                    <w:top w:w="7" w:type="dxa"/>
                                  </w:tcMar>
                                </w:tcPr>
                                <w:p w14:paraId="4C4DD2C9" w14:textId="77777777" w:rsidR="00D617FD" w:rsidRPr="00DD7C0C" w:rsidRDefault="00D617FD" w:rsidP="00B34EC5">
                                  <w:pPr>
                                    <w:widowControl w:val="0"/>
                                    <w:rPr>
                                      <w:ins w:id="5707" w:author="Nasser Mustafa [2]" w:date="2018-09-19T08:22:00Z"/>
                                      <w:rFonts w:eastAsia="Calibri"/>
                                      <w:sz w:val="16"/>
                                      <w:szCs w:val="16"/>
                                    </w:rPr>
                                  </w:pPr>
                                </w:p>
                              </w:tc>
                              <w:tc>
                                <w:tcPr>
                                  <w:tcW w:w="477" w:type="dxa"/>
                                  <w:shd w:val="clear" w:color="auto" w:fill="auto"/>
                                  <w:tcMar>
                                    <w:top w:w="7" w:type="dxa"/>
                                  </w:tcMar>
                                </w:tcPr>
                                <w:p w14:paraId="609C3A04" w14:textId="77777777" w:rsidR="00D617FD" w:rsidRPr="00DD7C0C" w:rsidRDefault="00D617FD" w:rsidP="00B34EC5">
                                  <w:pPr>
                                    <w:widowControl w:val="0"/>
                                    <w:rPr>
                                      <w:ins w:id="5708" w:author="Nasser Mustafa [2]" w:date="2018-09-19T08:22:00Z"/>
                                      <w:rFonts w:eastAsia="Calibri"/>
                                      <w:sz w:val="16"/>
                                      <w:szCs w:val="16"/>
                                    </w:rPr>
                                  </w:pPr>
                                </w:p>
                              </w:tc>
                              <w:tc>
                                <w:tcPr>
                                  <w:tcW w:w="515" w:type="dxa"/>
                                  <w:shd w:val="clear" w:color="auto" w:fill="auto"/>
                                  <w:tcMar>
                                    <w:top w:w="7" w:type="dxa"/>
                                  </w:tcMar>
                                </w:tcPr>
                                <w:p w14:paraId="646A92DA" w14:textId="77777777" w:rsidR="00D617FD" w:rsidRPr="00DD7C0C" w:rsidRDefault="00D617FD" w:rsidP="00B34EC5">
                                  <w:pPr>
                                    <w:widowControl w:val="0"/>
                                    <w:rPr>
                                      <w:ins w:id="5709" w:author="Nasser Mustafa [2]" w:date="2018-09-19T08:22:00Z"/>
                                      <w:rFonts w:eastAsia="Calibri"/>
                                      <w:sz w:val="16"/>
                                      <w:szCs w:val="16"/>
                                    </w:rPr>
                                  </w:pPr>
                                </w:p>
                              </w:tc>
                              <w:tc>
                                <w:tcPr>
                                  <w:tcW w:w="228" w:type="dxa"/>
                                  <w:shd w:val="clear" w:color="auto" w:fill="auto"/>
                                  <w:tcMar>
                                    <w:top w:w="7" w:type="dxa"/>
                                  </w:tcMar>
                                </w:tcPr>
                                <w:p w14:paraId="6790A882" w14:textId="77777777" w:rsidR="00D617FD" w:rsidRPr="00DD7C0C" w:rsidRDefault="00D617FD" w:rsidP="00B34EC5">
                                  <w:pPr>
                                    <w:widowControl w:val="0"/>
                                    <w:rPr>
                                      <w:ins w:id="5710" w:author="Nasser Mustafa [2]" w:date="2018-09-19T08:22:00Z"/>
                                      <w:rFonts w:eastAsia="Calibri"/>
                                      <w:sz w:val="16"/>
                                      <w:szCs w:val="16"/>
                                    </w:rPr>
                                  </w:pPr>
                                </w:p>
                              </w:tc>
                              <w:tc>
                                <w:tcPr>
                                  <w:tcW w:w="1189" w:type="dxa"/>
                                  <w:shd w:val="clear" w:color="auto" w:fill="auto"/>
                                  <w:tcMar>
                                    <w:top w:w="7" w:type="dxa"/>
                                  </w:tcMar>
                                </w:tcPr>
                                <w:p w14:paraId="339D71F9" w14:textId="77777777" w:rsidR="00D617FD" w:rsidRPr="00DD7C0C" w:rsidRDefault="00D617FD" w:rsidP="00B34EC5">
                                  <w:pPr>
                                    <w:widowControl w:val="0"/>
                                    <w:rPr>
                                      <w:ins w:id="5711" w:author="Nasser Mustafa [2]" w:date="2018-09-19T08:22:00Z"/>
                                      <w:rFonts w:eastAsia="Calibri"/>
                                      <w:sz w:val="16"/>
                                      <w:szCs w:val="16"/>
                                    </w:rPr>
                                  </w:pPr>
                                </w:p>
                              </w:tc>
                              <w:tc>
                                <w:tcPr>
                                  <w:tcW w:w="284" w:type="dxa"/>
                                  <w:shd w:val="clear" w:color="auto" w:fill="auto"/>
                                </w:tcPr>
                                <w:p w14:paraId="3A2A22C4" w14:textId="77777777" w:rsidR="00D617FD" w:rsidRPr="00DD7C0C" w:rsidRDefault="00D617FD" w:rsidP="00B34EC5">
                                  <w:pPr>
                                    <w:widowControl w:val="0"/>
                                    <w:rPr>
                                      <w:ins w:id="5712" w:author="Nasser Mustafa [2]" w:date="2018-09-19T08:22:00Z"/>
                                      <w:rFonts w:eastAsia="Calibri"/>
                                      <w:b/>
                                      <w:sz w:val="16"/>
                                      <w:szCs w:val="16"/>
                                    </w:rPr>
                                  </w:pPr>
                                  <w:ins w:id="5713" w:author="Nasser Mustafa [2]" w:date="2018-09-19T08:22:00Z">
                                    <w:r w:rsidRPr="00DD7C0C">
                                      <w:rPr>
                                        <w:rFonts w:eastAsia="Calibri"/>
                                        <w:b/>
                                        <w:sz w:val="16"/>
                                        <w:szCs w:val="16"/>
                                      </w:rPr>
                                      <w:t>X</w:t>
                                    </w:r>
                                  </w:ins>
                                </w:p>
                              </w:tc>
                              <w:tc>
                                <w:tcPr>
                                  <w:tcW w:w="369" w:type="dxa"/>
                                  <w:shd w:val="clear" w:color="auto" w:fill="auto"/>
                                </w:tcPr>
                                <w:p w14:paraId="7D8493B7" w14:textId="77777777" w:rsidR="00D617FD" w:rsidRPr="00DD7C0C" w:rsidRDefault="00D617FD" w:rsidP="00B34EC5">
                                  <w:pPr>
                                    <w:widowControl w:val="0"/>
                                    <w:rPr>
                                      <w:ins w:id="5714" w:author="Nasser Mustafa [2]" w:date="2018-09-19T08:22:00Z"/>
                                      <w:rFonts w:eastAsia="Calibri"/>
                                      <w:sz w:val="16"/>
                                      <w:szCs w:val="16"/>
                                    </w:rPr>
                                  </w:pPr>
                                </w:p>
                              </w:tc>
                            </w:tr>
                            <w:tr w:rsidR="00D617FD" w:rsidRPr="00DD7C0C" w14:paraId="544A1233" w14:textId="77777777" w:rsidTr="00561C3D">
                              <w:trPr>
                                <w:gridAfter w:val="2"/>
                                <w:wAfter w:w="653" w:type="dxa"/>
                                <w:trHeight w:val="258"/>
                                <w:jc w:val="center"/>
                                <w:ins w:id="5715" w:author="Nasser Mustafa [2]" w:date="2018-09-19T08:22:00Z"/>
                              </w:trPr>
                              <w:tc>
                                <w:tcPr>
                                  <w:tcW w:w="540" w:type="dxa"/>
                                  <w:vMerge w:val="restart"/>
                                  <w:shd w:val="clear" w:color="auto" w:fill="auto"/>
                                  <w:tcMar>
                                    <w:top w:w="7" w:type="dxa"/>
                                  </w:tcMar>
                                </w:tcPr>
                                <w:p w14:paraId="1029D89B" w14:textId="76A47F1A" w:rsidR="00D617FD" w:rsidRPr="00DD7C0C" w:rsidRDefault="00D617FD" w:rsidP="00B34EC5">
                                  <w:pPr>
                                    <w:widowControl w:val="0"/>
                                    <w:rPr>
                                      <w:ins w:id="5716" w:author="Nasser Mustafa [2]" w:date="2018-09-19T08:22:00Z"/>
                                      <w:rFonts w:eastAsia="Calibri"/>
                                      <w:color w:val="000000"/>
                                      <w:sz w:val="16"/>
                                      <w:szCs w:val="16"/>
                                    </w:rPr>
                                  </w:pPr>
                                  <w:ins w:id="5717"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{"citationItems":[{"id":"ITEM-1","itemData":{"author":[{"dropping-particle":"","family":"Dick","given":"Jeremy","non-dropping-particle":"","parse-names":false,"suffix":""}],"container-title":"1st International Workshop on Traceability for Emerging forms of Software Engineering ","id":"ITEM-1","issued":{"date-parts":[["2002"]]},"title":"Rich Traceability ","title-short":"TEFSE ","type":"paper-conference"},"uris":["http://www.mendeley.com/documents/?uuid=5f1e458a-a0a1-4846-bf4e-3f04f291693c"]}],"mendeley":{"formattedCitation":"[35]","plainTextFormattedCitation":"[35]","previouslyFormattedCitation":"[35]"},"properties":{"noteIndex":0},"schema":"https://github.com/citation-style-language/schema/raw/master/csl-citation.json"}</w:instrText>
                                  </w:r>
                                  <w:ins w:id="5718" w:author="Nasser Mustafa [2]" w:date="2018-09-19T08:22:00Z">
                                    <w:r>
                                      <w:rPr>
                                        <w:rFonts w:eastAsia="Calibri"/>
                                        <w:color w:val="000000"/>
                                        <w:sz w:val="16"/>
                                        <w:szCs w:val="16"/>
                                      </w:rPr>
                                      <w:fldChar w:fldCharType="separate"/>
                                    </w:r>
                                  </w:ins>
                                  <w:r w:rsidRPr="00627C91">
                                    <w:rPr>
                                      <w:rFonts w:eastAsia="Calibri"/>
                                      <w:noProof/>
                                      <w:color w:val="000000"/>
                                      <w:sz w:val="16"/>
                                      <w:szCs w:val="16"/>
                                    </w:rPr>
                                    <w:t>[35]</w:t>
                                  </w:r>
                                  <w:ins w:id="5719" w:author="Nasser Mustafa [2]" w:date="2018-09-19T08:22:00Z">
                                    <w:r>
                                      <w:rPr>
                                        <w:rFonts w:eastAsia="Calibri"/>
                                        <w:color w:val="000000"/>
                                        <w:sz w:val="16"/>
                                        <w:szCs w:val="16"/>
                                      </w:rPr>
                                      <w:fldChar w:fldCharType="end"/>
                                    </w:r>
                                  </w:ins>
                                </w:p>
                              </w:tc>
                              <w:tc>
                                <w:tcPr>
                                  <w:tcW w:w="2102" w:type="dxa"/>
                                  <w:gridSpan w:val="4"/>
                                  <w:vMerge w:val="restart"/>
                                  <w:shd w:val="clear" w:color="auto" w:fill="auto"/>
                                  <w:tcMar>
                                    <w:top w:w="7" w:type="dxa"/>
                                  </w:tcMar>
                                </w:tcPr>
                                <w:p w14:paraId="30676483" w14:textId="77777777" w:rsidR="00D617FD" w:rsidRPr="00DD7C0C" w:rsidRDefault="00D617FD" w:rsidP="00B34EC5">
                                  <w:pPr>
                                    <w:widowControl w:val="0"/>
                                    <w:rPr>
                                      <w:ins w:id="5720" w:author="Nasser Mustafa [2]" w:date="2018-09-19T08:22:00Z"/>
                                      <w:rFonts w:eastAsia="Calibri"/>
                                      <w:iCs/>
                                      <w:color w:val="000000"/>
                                      <w:sz w:val="16"/>
                                      <w:szCs w:val="16"/>
                                    </w:rPr>
                                  </w:pPr>
                                </w:p>
                              </w:tc>
                              <w:tc>
                                <w:tcPr>
                                  <w:tcW w:w="1701" w:type="dxa"/>
                                  <w:gridSpan w:val="4"/>
                                  <w:vMerge w:val="restart"/>
                                  <w:shd w:val="clear" w:color="auto" w:fill="auto"/>
                                  <w:tcMar>
                                    <w:top w:w="7" w:type="dxa"/>
                                  </w:tcMar>
                                </w:tcPr>
                                <w:p w14:paraId="0987C3E5" w14:textId="77777777" w:rsidR="00D617FD" w:rsidRPr="00DD7C0C" w:rsidRDefault="00D617FD" w:rsidP="00B34EC5">
                                  <w:pPr>
                                    <w:widowControl w:val="0"/>
                                    <w:rPr>
                                      <w:ins w:id="5721" w:author="Nasser Mustafa [2]" w:date="2018-09-19T08:22:00Z"/>
                                      <w:rFonts w:eastAsia="Calibri"/>
                                      <w:color w:val="000000"/>
                                      <w:sz w:val="16"/>
                                      <w:szCs w:val="16"/>
                                    </w:rPr>
                                  </w:pPr>
                                </w:p>
                              </w:tc>
                              <w:tc>
                                <w:tcPr>
                                  <w:tcW w:w="1701" w:type="dxa"/>
                                  <w:gridSpan w:val="2"/>
                                  <w:vMerge w:val="restart"/>
                                  <w:shd w:val="clear" w:color="auto" w:fill="auto"/>
                                  <w:tcMar>
                                    <w:top w:w="7" w:type="dxa"/>
                                  </w:tcMar>
                                </w:tcPr>
                                <w:p w14:paraId="3872D48D" w14:textId="77777777" w:rsidR="00D617FD" w:rsidRPr="00DD7C0C" w:rsidRDefault="00D617FD" w:rsidP="00B34EC5">
                                  <w:pPr>
                                    <w:widowControl w:val="0"/>
                                    <w:rPr>
                                      <w:ins w:id="5722" w:author="Nasser Mustafa [2]" w:date="2018-09-19T08:22:00Z"/>
                                      <w:rFonts w:eastAsia="Calibri"/>
                                      <w:color w:val="000000"/>
                                      <w:sz w:val="16"/>
                                      <w:szCs w:val="16"/>
                                    </w:rPr>
                                  </w:pPr>
                                </w:p>
                              </w:tc>
                              <w:tc>
                                <w:tcPr>
                                  <w:tcW w:w="477" w:type="dxa"/>
                                  <w:vMerge w:val="restart"/>
                                  <w:shd w:val="clear" w:color="auto" w:fill="auto"/>
                                  <w:tcMar>
                                    <w:top w:w="7" w:type="dxa"/>
                                  </w:tcMar>
                                </w:tcPr>
                                <w:p w14:paraId="2850ED15" w14:textId="77777777" w:rsidR="00D617FD" w:rsidRPr="00DD7C0C" w:rsidRDefault="00D617FD" w:rsidP="00B34EC5">
                                  <w:pPr>
                                    <w:widowControl w:val="0"/>
                                    <w:rPr>
                                      <w:ins w:id="5723" w:author="Nasser Mustafa [2]" w:date="2018-09-19T08:22:00Z"/>
                                      <w:rFonts w:eastAsia="Calibri"/>
                                      <w:color w:val="000000"/>
                                      <w:sz w:val="16"/>
                                      <w:szCs w:val="16"/>
                                    </w:rPr>
                                  </w:pPr>
                                </w:p>
                              </w:tc>
                              <w:tc>
                                <w:tcPr>
                                  <w:tcW w:w="515" w:type="dxa"/>
                                  <w:shd w:val="clear" w:color="auto" w:fill="auto"/>
                                  <w:tcMar>
                                    <w:top w:w="7" w:type="dxa"/>
                                  </w:tcMar>
                                </w:tcPr>
                                <w:p w14:paraId="43A3F986" w14:textId="77777777" w:rsidR="00D617FD" w:rsidRPr="00DD7C0C" w:rsidRDefault="00D617FD" w:rsidP="00B34EC5">
                                  <w:pPr>
                                    <w:widowControl w:val="0"/>
                                    <w:rPr>
                                      <w:ins w:id="5724" w:author="Nasser Mustafa [2]" w:date="2018-09-19T08:22:00Z"/>
                                      <w:rFonts w:eastAsia="Calibri"/>
                                      <w:color w:val="000000"/>
                                      <w:sz w:val="16"/>
                                      <w:szCs w:val="16"/>
                                    </w:rPr>
                                  </w:pPr>
                                  <w:ins w:id="5725" w:author="Nasser Mustafa [2]" w:date="2018-09-19T08:22:00Z">
                                    <w:r w:rsidRPr="00DD7C0C">
                                      <w:rPr>
                                        <w:rFonts w:eastAsia="Calibri"/>
                                        <w:color w:val="000000"/>
                                        <w:sz w:val="16"/>
                                        <w:szCs w:val="16"/>
                                      </w:rPr>
                                      <w:t xml:space="preserve">Satisfy </w:t>
                                    </w:r>
                                  </w:ins>
                                </w:p>
                              </w:tc>
                              <w:tc>
                                <w:tcPr>
                                  <w:tcW w:w="228" w:type="dxa"/>
                                  <w:vMerge w:val="restart"/>
                                  <w:shd w:val="clear" w:color="auto" w:fill="auto"/>
                                  <w:tcMar>
                                    <w:top w:w="7" w:type="dxa"/>
                                  </w:tcMar>
                                </w:tcPr>
                                <w:p w14:paraId="04A85AAE" w14:textId="77777777" w:rsidR="00D617FD" w:rsidRPr="00DD7C0C" w:rsidRDefault="00D617FD" w:rsidP="00B34EC5">
                                  <w:pPr>
                                    <w:widowControl w:val="0"/>
                                    <w:rPr>
                                      <w:ins w:id="5726" w:author="Nasser Mustafa [2]" w:date="2018-09-19T08:22:00Z"/>
                                      <w:rFonts w:eastAsia="Calibri"/>
                                      <w:color w:val="000000"/>
                                      <w:sz w:val="16"/>
                                      <w:szCs w:val="16"/>
                                    </w:rPr>
                                  </w:pPr>
                                </w:p>
                              </w:tc>
                              <w:tc>
                                <w:tcPr>
                                  <w:tcW w:w="1189" w:type="dxa"/>
                                  <w:vMerge w:val="restart"/>
                                  <w:shd w:val="clear" w:color="auto" w:fill="auto"/>
                                  <w:tcMar>
                                    <w:top w:w="7" w:type="dxa"/>
                                  </w:tcMar>
                                </w:tcPr>
                                <w:p w14:paraId="49AB8640" w14:textId="77777777" w:rsidR="00D617FD" w:rsidRPr="00DD7C0C" w:rsidRDefault="00D617FD" w:rsidP="00B34EC5">
                                  <w:pPr>
                                    <w:widowControl w:val="0"/>
                                    <w:rPr>
                                      <w:ins w:id="5727" w:author="Nasser Mustafa [2]" w:date="2018-09-19T08:22:00Z"/>
                                      <w:rFonts w:eastAsia="Calibri"/>
                                      <w:color w:val="000000"/>
                                      <w:sz w:val="16"/>
                                      <w:szCs w:val="16"/>
                                    </w:rPr>
                                  </w:pPr>
                                </w:p>
                              </w:tc>
                            </w:tr>
                            <w:tr w:rsidR="00D617FD" w:rsidRPr="00DD7C0C" w14:paraId="5AB7F315" w14:textId="77777777" w:rsidTr="00561C3D">
                              <w:trPr>
                                <w:gridAfter w:val="2"/>
                                <w:wAfter w:w="653" w:type="dxa"/>
                                <w:cantSplit/>
                                <w:trHeight w:val="830"/>
                                <w:jc w:val="center"/>
                                <w:ins w:id="5728" w:author="Nasser Mustafa [2]" w:date="2018-09-19T08:22:00Z"/>
                              </w:trPr>
                              <w:tc>
                                <w:tcPr>
                                  <w:tcW w:w="540" w:type="dxa"/>
                                  <w:vMerge/>
                                  <w:shd w:val="clear" w:color="auto" w:fill="auto"/>
                                  <w:tcMar>
                                    <w:top w:w="7" w:type="dxa"/>
                                  </w:tcMar>
                                </w:tcPr>
                                <w:p w14:paraId="38A91D46" w14:textId="77777777" w:rsidR="00D617FD" w:rsidRPr="00DD7C0C" w:rsidRDefault="00D617FD" w:rsidP="00B34EC5">
                                  <w:pPr>
                                    <w:widowControl w:val="0"/>
                                    <w:rPr>
                                      <w:ins w:id="5729" w:author="Nasser Mustafa [2]" w:date="2018-09-19T08:22:00Z"/>
                                      <w:rFonts w:eastAsia="Calibri"/>
                                      <w:color w:val="000000"/>
                                      <w:sz w:val="16"/>
                                      <w:szCs w:val="16"/>
                                    </w:rPr>
                                  </w:pPr>
                                </w:p>
                              </w:tc>
                              <w:tc>
                                <w:tcPr>
                                  <w:tcW w:w="2102" w:type="dxa"/>
                                  <w:gridSpan w:val="4"/>
                                  <w:vMerge/>
                                  <w:shd w:val="clear" w:color="auto" w:fill="auto"/>
                                  <w:tcMar>
                                    <w:top w:w="7" w:type="dxa"/>
                                  </w:tcMar>
                                </w:tcPr>
                                <w:p w14:paraId="4AD4CBBD" w14:textId="77777777" w:rsidR="00D617FD" w:rsidRPr="00DD7C0C" w:rsidRDefault="00D617FD" w:rsidP="00B34EC5">
                                  <w:pPr>
                                    <w:widowControl w:val="0"/>
                                    <w:rPr>
                                      <w:ins w:id="5730" w:author="Nasser Mustafa [2]" w:date="2018-09-19T08:22:00Z"/>
                                      <w:rFonts w:eastAsia="Calibri"/>
                                      <w:iCs/>
                                      <w:color w:val="000000"/>
                                      <w:sz w:val="16"/>
                                      <w:szCs w:val="16"/>
                                    </w:rPr>
                                  </w:pPr>
                                </w:p>
                              </w:tc>
                              <w:tc>
                                <w:tcPr>
                                  <w:tcW w:w="1701" w:type="dxa"/>
                                  <w:gridSpan w:val="4"/>
                                  <w:vMerge/>
                                  <w:shd w:val="clear" w:color="auto" w:fill="auto"/>
                                  <w:tcMar>
                                    <w:top w:w="7" w:type="dxa"/>
                                  </w:tcMar>
                                </w:tcPr>
                                <w:p w14:paraId="6098EC2C" w14:textId="77777777" w:rsidR="00D617FD" w:rsidRPr="00DD7C0C" w:rsidRDefault="00D617FD" w:rsidP="00B34EC5">
                                  <w:pPr>
                                    <w:widowControl w:val="0"/>
                                    <w:rPr>
                                      <w:ins w:id="5731" w:author="Nasser Mustafa [2]" w:date="2018-09-19T08:22:00Z"/>
                                      <w:rFonts w:eastAsia="Calibri"/>
                                      <w:color w:val="000000"/>
                                      <w:sz w:val="16"/>
                                      <w:szCs w:val="16"/>
                                    </w:rPr>
                                  </w:pPr>
                                </w:p>
                              </w:tc>
                              <w:tc>
                                <w:tcPr>
                                  <w:tcW w:w="1701" w:type="dxa"/>
                                  <w:gridSpan w:val="2"/>
                                  <w:vMerge/>
                                  <w:shd w:val="clear" w:color="auto" w:fill="auto"/>
                                  <w:tcMar>
                                    <w:top w:w="7" w:type="dxa"/>
                                  </w:tcMar>
                                </w:tcPr>
                                <w:p w14:paraId="65A93E02" w14:textId="77777777" w:rsidR="00D617FD" w:rsidRPr="00DD7C0C" w:rsidRDefault="00D617FD" w:rsidP="00B34EC5">
                                  <w:pPr>
                                    <w:widowControl w:val="0"/>
                                    <w:rPr>
                                      <w:ins w:id="5732" w:author="Nasser Mustafa [2]" w:date="2018-09-19T08:22:00Z"/>
                                      <w:rFonts w:eastAsia="Calibri"/>
                                      <w:color w:val="000000"/>
                                      <w:sz w:val="16"/>
                                      <w:szCs w:val="16"/>
                                    </w:rPr>
                                  </w:pPr>
                                </w:p>
                              </w:tc>
                              <w:tc>
                                <w:tcPr>
                                  <w:tcW w:w="477" w:type="dxa"/>
                                  <w:vMerge/>
                                  <w:shd w:val="clear" w:color="auto" w:fill="auto"/>
                                  <w:tcMar>
                                    <w:top w:w="7" w:type="dxa"/>
                                  </w:tcMar>
                                </w:tcPr>
                                <w:p w14:paraId="28BCAD64" w14:textId="77777777" w:rsidR="00D617FD" w:rsidRPr="00DD7C0C" w:rsidRDefault="00D617FD" w:rsidP="00B34EC5">
                                  <w:pPr>
                                    <w:widowControl w:val="0"/>
                                    <w:rPr>
                                      <w:ins w:id="5733" w:author="Nasser Mustafa [2]" w:date="2018-09-19T08:22:00Z"/>
                                      <w:rFonts w:eastAsia="Calibri"/>
                                      <w:color w:val="000000"/>
                                      <w:sz w:val="16"/>
                                      <w:szCs w:val="16"/>
                                    </w:rPr>
                                  </w:pPr>
                                </w:p>
                              </w:tc>
                              <w:tc>
                                <w:tcPr>
                                  <w:tcW w:w="515" w:type="dxa"/>
                                  <w:shd w:val="clear" w:color="auto" w:fill="auto"/>
                                  <w:tcMar>
                                    <w:top w:w="7" w:type="dxa"/>
                                  </w:tcMar>
                                  <w:textDirection w:val="tbRl"/>
                                </w:tcPr>
                                <w:p w14:paraId="6954A6EC" w14:textId="77777777" w:rsidR="00D617FD" w:rsidRPr="00DD7C0C" w:rsidRDefault="00D617FD" w:rsidP="00B34EC5">
                                  <w:pPr>
                                    <w:widowControl w:val="0"/>
                                    <w:rPr>
                                      <w:ins w:id="5734" w:author="Nasser Mustafa [2]" w:date="2018-09-19T08:22:00Z"/>
                                      <w:rFonts w:eastAsia="Calibri"/>
                                      <w:color w:val="000000"/>
                                      <w:sz w:val="16"/>
                                      <w:szCs w:val="16"/>
                                    </w:rPr>
                                  </w:pPr>
                                  <w:ins w:id="5735" w:author="Nasser Mustafa [2]" w:date="2018-09-19T08:22:00Z">
                                    <w:r w:rsidRPr="00DD7C0C">
                                      <w:rPr>
                                        <w:rFonts w:eastAsia="Calibri"/>
                                        <w:color w:val="000000"/>
                                        <w:sz w:val="16"/>
                                        <w:szCs w:val="16"/>
                                      </w:rPr>
                                      <w:t>Establish</w:t>
                                    </w:r>
                                  </w:ins>
                                </w:p>
                                <w:p w14:paraId="6F94A484" w14:textId="77777777" w:rsidR="00D617FD" w:rsidRPr="00DD7C0C" w:rsidRDefault="00D617FD" w:rsidP="00B34EC5">
                                  <w:pPr>
                                    <w:widowControl w:val="0"/>
                                    <w:rPr>
                                      <w:ins w:id="5736" w:author="Nasser Mustafa [2]" w:date="2018-09-19T08:22:00Z"/>
                                      <w:rFonts w:eastAsia="Calibri"/>
                                      <w:color w:val="000000"/>
                                      <w:sz w:val="16"/>
                                      <w:szCs w:val="16"/>
                                    </w:rPr>
                                  </w:pPr>
                                  <w:ins w:id="5737" w:author="Nasser Mustafa [2]" w:date="2018-09-19T08:22:00Z">
                                    <w:r w:rsidRPr="00DD7C0C">
                                      <w:rPr>
                                        <w:rFonts w:eastAsia="Calibri"/>
                                        <w:color w:val="000000"/>
                                        <w:sz w:val="16"/>
                                        <w:szCs w:val="16"/>
                                      </w:rPr>
                                      <w:t>Contribute</w:t>
                                    </w:r>
                                  </w:ins>
                                </w:p>
                              </w:tc>
                              <w:tc>
                                <w:tcPr>
                                  <w:tcW w:w="228" w:type="dxa"/>
                                  <w:vMerge/>
                                  <w:shd w:val="clear" w:color="auto" w:fill="auto"/>
                                  <w:tcMar>
                                    <w:top w:w="7" w:type="dxa"/>
                                  </w:tcMar>
                                </w:tcPr>
                                <w:p w14:paraId="347854AA" w14:textId="77777777" w:rsidR="00D617FD" w:rsidRPr="00DD7C0C" w:rsidRDefault="00D617FD" w:rsidP="00B34EC5">
                                  <w:pPr>
                                    <w:widowControl w:val="0"/>
                                    <w:rPr>
                                      <w:ins w:id="5738" w:author="Nasser Mustafa [2]" w:date="2018-09-19T08:22:00Z"/>
                                      <w:rFonts w:eastAsia="Calibri"/>
                                      <w:color w:val="000000"/>
                                      <w:sz w:val="16"/>
                                      <w:szCs w:val="16"/>
                                    </w:rPr>
                                  </w:pPr>
                                </w:p>
                              </w:tc>
                              <w:tc>
                                <w:tcPr>
                                  <w:tcW w:w="1189" w:type="dxa"/>
                                  <w:vMerge/>
                                  <w:shd w:val="clear" w:color="auto" w:fill="auto"/>
                                  <w:tcMar>
                                    <w:top w:w="7" w:type="dxa"/>
                                  </w:tcMar>
                                </w:tcPr>
                                <w:p w14:paraId="0754C937" w14:textId="77777777" w:rsidR="00D617FD" w:rsidRPr="00DD7C0C" w:rsidRDefault="00D617FD" w:rsidP="00B34EC5">
                                  <w:pPr>
                                    <w:widowControl w:val="0"/>
                                    <w:rPr>
                                      <w:ins w:id="5739" w:author="Nasser Mustafa [2]" w:date="2018-09-19T08:22:00Z"/>
                                      <w:rFonts w:eastAsia="Calibri"/>
                                      <w:color w:val="000000"/>
                                      <w:sz w:val="16"/>
                                      <w:szCs w:val="16"/>
                                    </w:rPr>
                                  </w:pPr>
                                </w:p>
                              </w:tc>
                            </w:tr>
                            <w:tr w:rsidR="00D617FD" w:rsidRPr="00DD7C0C" w14:paraId="626B3269" w14:textId="77777777" w:rsidTr="00561C3D">
                              <w:trPr>
                                <w:gridAfter w:val="2"/>
                                <w:wAfter w:w="653" w:type="dxa"/>
                                <w:trHeight w:val="147"/>
                                <w:jc w:val="center"/>
                                <w:ins w:id="5740" w:author="Nasser Mustafa [2]" w:date="2018-09-19T08:22:00Z"/>
                              </w:trPr>
                              <w:tc>
                                <w:tcPr>
                                  <w:tcW w:w="540" w:type="dxa"/>
                                  <w:shd w:val="clear" w:color="auto" w:fill="auto"/>
                                  <w:tcMar>
                                    <w:top w:w="7" w:type="dxa"/>
                                  </w:tcMar>
                                </w:tcPr>
                                <w:p w14:paraId="5DF55DFE" w14:textId="2B8B2121" w:rsidR="00D617FD" w:rsidRPr="00DD7C0C" w:rsidRDefault="00D617FD" w:rsidP="00B34EC5">
                                  <w:pPr>
                                    <w:widowControl w:val="0"/>
                                    <w:rPr>
                                      <w:ins w:id="5741" w:author="Nasser Mustafa [2]" w:date="2018-09-19T08:22:00Z"/>
                                      <w:rFonts w:eastAsia="Calibri"/>
                                      <w:color w:val="000000"/>
                                      <w:sz w:val="16"/>
                                      <w:szCs w:val="16"/>
                                    </w:rPr>
                                  </w:pPr>
                                  <w:ins w:id="5742"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{"citationItems":[{"id":"ITEM-1","itemData":{"author":[{"dropping-particle":"von","family":"Knethen","given":"Antje","non-dropping-particle":"","parse-names":false,"suffix":""}],"container-title":"1st International Workshop on Traceability in Emerging Forms of Software Engineering .","id":"ITEM-1","issued":{"date-parts":[["2002"]]},"publisher-place":"Edinburgh","title":"Automatic Change Support Based on a Trace Model","title-short":"(TEFSE’02),","type":"paper-conference"},"uris":["http://www.mendeley.com/documents/?uuid=1e617afc-c3b9-471c-a37f-834365bf0cd4"]}],"mendeley":{"formattedCitation":"[97]","plainTextFormattedCitation":"[97]","previouslyFormattedCitation":"[97]"},"properties":{"noteIndex":0},"schema":"https://github.com/citation-style-language/schema/raw/master/csl-citation.json"}</w:instrText>
                                  </w:r>
                                  <w:ins w:id="5743" w:author="Nasser Mustafa [2]" w:date="2018-09-19T08:22:00Z">
                                    <w:r>
                                      <w:rPr>
                                        <w:rFonts w:eastAsia="Calibri"/>
                                        <w:color w:val="000000"/>
                                        <w:sz w:val="16"/>
                                        <w:szCs w:val="16"/>
                                      </w:rPr>
                                      <w:fldChar w:fldCharType="separate"/>
                                    </w:r>
                                  </w:ins>
                                  <w:r w:rsidRPr="00627C91">
                                    <w:rPr>
                                      <w:rFonts w:eastAsia="Calibri"/>
                                      <w:noProof/>
                                      <w:color w:val="000000"/>
                                      <w:sz w:val="16"/>
                                      <w:szCs w:val="16"/>
                                    </w:rPr>
                                    <w:t>[97]</w:t>
                                  </w:r>
                                  <w:ins w:id="5744" w:author="Nasser Mustafa [2]" w:date="2018-09-19T08:22:00Z">
                                    <w:r>
                                      <w:rPr>
                                        <w:rFonts w:eastAsia="Calibri"/>
                                        <w:color w:val="000000"/>
                                        <w:sz w:val="16"/>
                                        <w:szCs w:val="16"/>
                                      </w:rPr>
                                      <w:fldChar w:fldCharType="end"/>
                                    </w:r>
                                  </w:ins>
                                </w:p>
                              </w:tc>
                              <w:tc>
                                <w:tcPr>
                                  <w:tcW w:w="2102" w:type="dxa"/>
                                  <w:gridSpan w:val="4"/>
                                  <w:shd w:val="clear" w:color="auto" w:fill="auto"/>
                                  <w:tcMar>
                                    <w:top w:w="7" w:type="dxa"/>
                                  </w:tcMar>
                                </w:tcPr>
                                <w:p w14:paraId="2923D2A9" w14:textId="77777777" w:rsidR="00D617FD" w:rsidRPr="00DD7C0C" w:rsidRDefault="00D617FD" w:rsidP="00B34EC5">
                                  <w:pPr>
                                    <w:widowControl w:val="0"/>
                                    <w:rPr>
                                      <w:ins w:id="5745" w:author="Nasser Mustafa [2]" w:date="2018-09-19T08:22:00Z"/>
                                      <w:rFonts w:eastAsia="Calibri"/>
                                      <w:color w:val="000000"/>
                                      <w:sz w:val="16"/>
                                      <w:szCs w:val="16"/>
                                    </w:rPr>
                                  </w:pPr>
                                </w:p>
                              </w:tc>
                              <w:tc>
                                <w:tcPr>
                                  <w:tcW w:w="1701" w:type="dxa"/>
                                  <w:gridSpan w:val="4"/>
                                  <w:shd w:val="clear" w:color="auto" w:fill="auto"/>
                                  <w:tcMar>
                                    <w:top w:w="7" w:type="dxa"/>
                                  </w:tcMar>
                                </w:tcPr>
                                <w:p w14:paraId="5E555AC2" w14:textId="77777777" w:rsidR="00D617FD" w:rsidRPr="00DD7C0C" w:rsidRDefault="00D617FD" w:rsidP="00B34EC5">
                                  <w:pPr>
                                    <w:widowControl w:val="0"/>
                                    <w:rPr>
                                      <w:ins w:id="5746" w:author="Nasser Mustafa [2]" w:date="2018-09-19T08:22:00Z"/>
                                      <w:rFonts w:eastAsia="Calibri"/>
                                      <w:color w:val="000000"/>
                                      <w:sz w:val="16"/>
                                      <w:szCs w:val="16"/>
                                    </w:rPr>
                                  </w:pPr>
                                </w:p>
                              </w:tc>
                              <w:tc>
                                <w:tcPr>
                                  <w:tcW w:w="1701" w:type="dxa"/>
                                  <w:gridSpan w:val="2"/>
                                  <w:shd w:val="clear" w:color="auto" w:fill="auto"/>
                                  <w:tcMar>
                                    <w:top w:w="7" w:type="dxa"/>
                                  </w:tcMar>
                                </w:tcPr>
                                <w:p w14:paraId="0B87BB9E" w14:textId="77777777" w:rsidR="00D617FD" w:rsidRPr="00DD7C0C" w:rsidRDefault="00D617FD" w:rsidP="00B34EC5">
                                  <w:pPr>
                                    <w:widowControl w:val="0"/>
                                    <w:rPr>
                                      <w:ins w:id="5747" w:author="Nasser Mustafa [2]" w:date="2018-09-19T08:22:00Z"/>
                                      <w:rFonts w:eastAsia="Calibri"/>
                                      <w:color w:val="000000"/>
                                      <w:sz w:val="16"/>
                                      <w:szCs w:val="16"/>
                                    </w:rPr>
                                  </w:pPr>
                                </w:p>
                              </w:tc>
                              <w:tc>
                                <w:tcPr>
                                  <w:tcW w:w="477" w:type="dxa"/>
                                  <w:shd w:val="clear" w:color="auto" w:fill="auto"/>
                                  <w:tcMar>
                                    <w:top w:w="7" w:type="dxa"/>
                                  </w:tcMar>
                                </w:tcPr>
                                <w:p w14:paraId="71354887" w14:textId="77777777" w:rsidR="00D617FD" w:rsidRPr="00DD7C0C" w:rsidRDefault="00D617FD" w:rsidP="00B34EC5">
                                  <w:pPr>
                                    <w:widowControl w:val="0"/>
                                    <w:rPr>
                                      <w:ins w:id="5748" w:author="Nasser Mustafa [2]" w:date="2018-09-19T08:22:00Z"/>
                                      <w:rFonts w:eastAsia="Calibri"/>
                                      <w:color w:val="000000"/>
                                      <w:sz w:val="16"/>
                                      <w:szCs w:val="16"/>
                                    </w:rPr>
                                  </w:pPr>
                                </w:p>
                              </w:tc>
                              <w:tc>
                                <w:tcPr>
                                  <w:tcW w:w="515" w:type="dxa"/>
                                  <w:shd w:val="clear" w:color="auto" w:fill="auto"/>
                                  <w:tcMar>
                                    <w:top w:w="7" w:type="dxa"/>
                                  </w:tcMar>
                                </w:tcPr>
                                <w:p w14:paraId="242C62B9" w14:textId="77777777" w:rsidR="00D617FD" w:rsidRPr="00DD7C0C" w:rsidRDefault="00D617FD" w:rsidP="00B34EC5">
                                  <w:pPr>
                                    <w:widowControl w:val="0"/>
                                    <w:rPr>
                                      <w:ins w:id="5749" w:author="Nasser Mustafa [2]" w:date="2018-09-19T08:22:00Z"/>
                                      <w:rFonts w:eastAsia="Calibri"/>
                                      <w:color w:val="000000"/>
                                      <w:sz w:val="16"/>
                                      <w:szCs w:val="16"/>
                                    </w:rPr>
                                  </w:pPr>
                                </w:p>
                              </w:tc>
                              <w:tc>
                                <w:tcPr>
                                  <w:tcW w:w="228" w:type="dxa"/>
                                  <w:shd w:val="clear" w:color="auto" w:fill="auto"/>
                                  <w:tcMar>
                                    <w:top w:w="7" w:type="dxa"/>
                                  </w:tcMar>
                                </w:tcPr>
                                <w:p w14:paraId="55D41A76" w14:textId="77777777" w:rsidR="00D617FD" w:rsidRPr="00DD7C0C" w:rsidRDefault="00D617FD" w:rsidP="00B34EC5">
                                  <w:pPr>
                                    <w:widowControl w:val="0"/>
                                    <w:rPr>
                                      <w:ins w:id="5750" w:author="Nasser Mustafa [2]" w:date="2018-09-19T08:22:00Z"/>
                                      <w:rFonts w:eastAsia="Calibri"/>
                                      <w:color w:val="000000"/>
                                      <w:sz w:val="16"/>
                                      <w:szCs w:val="16"/>
                                    </w:rPr>
                                  </w:pPr>
                                </w:p>
                              </w:tc>
                              <w:tc>
                                <w:tcPr>
                                  <w:tcW w:w="1189" w:type="dxa"/>
                                  <w:shd w:val="clear" w:color="auto" w:fill="auto"/>
                                  <w:tcMar>
                                    <w:top w:w="7" w:type="dxa"/>
                                  </w:tcMar>
                                </w:tcPr>
                                <w:p w14:paraId="4508171B" w14:textId="77777777" w:rsidR="00D617FD" w:rsidRPr="00DD7C0C" w:rsidRDefault="00D617FD" w:rsidP="00B34EC5">
                                  <w:pPr>
                                    <w:widowControl w:val="0"/>
                                    <w:rPr>
                                      <w:ins w:id="5751" w:author="Nasser Mustafa [2]" w:date="2018-09-19T08:22:00Z"/>
                                      <w:rFonts w:eastAsia="Calibri"/>
                                      <w:color w:val="000000"/>
                                      <w:sz w:val="16"/>
                                      <w:szCs w:val="16"/>
                                    </w:rPr>
                                  </w:pPr>
                                  <w:ins w:id="5752" w:author="Nasser Mustafa [2]" w:date="2018-09-19T08:22:00Z">
                                    <w:r w:rsidRPr="00DD7C0C">
                                      <w:rPr>
                                        <w:rFonts w:eastAsia="Calibri"/>
                                        <w:color w:val="000000"/>
                                        <w:sz w:val="16"/>
                                        <w:szCs w:val="16"/>
                                      </w:rPr>
                                      <w:t>Inconsistency</w:t>
                                    </w:r>
                                  </w:ins>
                                </w:p>
                              </w:tc>
                            </w:tr>
                            <w:tr w:rsidR="00D617FD" w:rsidRPr="00DD7C0C" w14:paraId="182C3938" w14:textId="77777777" w:rsidTr="00561C3D">
                              <w:trPr>
                                <w:gridAfter w:val="2"/>
                                <w:wAfter w:w="653" w:type="dxa"/>
                                <w:trHeight w:val="126"/>
                                <w:jc w:val="center"/>
                                <w:ins w:id="5753" w:author="Nasser Mustafa [2]" w:date="2018-09-19T08:22:00Z"/>
                              </w:trPr>
                              <w:tc>
                                <w:tcPr>
                                  <w:tcW w:w="540" w:type="dxa"/>
                                  <w:shd w:val="clear" w:color="auto" w:fill="auto"/>
                                  <w:tcMar>
                                    <w:top w:w="7" w:type="dxa"/>
                                  </w:tcMar>
                                </w:tcPr>
                                <w:p w14:paraId="4579CA8C" w14:textId="2AAEA30F" w:rsidR="00D617FD" w:rsidRPr="00DD7C0C" w:rsidRDefault="00D617FD" w:rsidP="00B34EC5">
                                  <w:pPr>
                                    <w:widowControl w:val="0"/>
                                    <w:rPr>
                                      <w:ins w:id="5754" w:author="Nasser Mustafa [2]" w:date="2018-09-19T08:22:00Z"/>
                                      <w:rFonts w:eastAsia="Calibri"/>
                                      <w:color w:val="000000"/>
                                      <w:sz w:val="16"/>
                                      <w:szCs w:val="16"/>
                                    </w:rPr>
                                  </w:pPr>
                                  <w:ins w:id="5755"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5756" w:author="Nasser Mustafa [2]" w:date="2018-09-19T08:22:00Z">
                                    <w:r>
                                      <w:rPr>
                                        <w:rFonts w:eastAsia="Calibri"/>
                                        <w:color w:val="000000"/>
                                        <w:sz w:val="16"/>
                                        <w:szCs w:val="16"/>
                                      </w:rPr>
                                      <w:fldChar w:fldCharType="separate"/>
                                    </w:r>
                                  </w:ins>
                                  <w:r w:rsidRPr="00627C91">
                                    <w:rPr>
                                      <w:rFonts w:eastAsia="Calibri"/>
                                      <w:noProof/>
                                      <w:color w:val="000000"/>
                                      <w:sz w:val="16"/>
                                      <w:szCs w:val="16"/>
                                    </w:rPr>
                                    <w:t>[80]</w:t>
                                  </w:r>
                                  <w:ins w:id="5757" w:author="Nasser Mustafa [2]" w:date="2018-09-19T08:22:00Z">
                                    <w:r>
                                      <w:rPr>
                                        <w:rFonts w:eastAsia="Calibri"/>
                                        <w:color w:val="000000"/>
                                        <w:sz w:val="16"/>
                                        <w:szCs w:val="16"/>
                                      </w:rPr>
                                      <w:fldChar w:fldCharType="end"/>
                                    </w:r>
                                  </w:ins>
                                </w:p>
                              </w:tc>
                              <w:tc>
                                <w:tcPr>
                                  <w:tcW w:w="2102" w:type="dxa"/>
                                  <w:gridSpan w:val="4"/>
                                  <w:shd w:val="clear" w:color="auto" w:fill="auto"/>
                                  <w:tcMar>
                                    <w:top w:w="7" w:type="dxa"/>
                                  </w:tcMar>
                                </w:tcPr>
                                <w:p w14:paraId="6C5C45FB" w14:textId="77777777" w:rsidR="00D617FD" w:rsidRPr="00DD7C0C" w:rsidRDefault="00D617FD" w:rsidP="00B34EC5">
                                  <w:pPr>
                                    <w:widowControl w:val="0"/>
                                    <w:rPr>
                                      <w:ins w:id="5758" w:author="Nasser Mustafa [2]" w:date="2018-09-19T08:22:00Z"/>
                                      <w:rFonts w:eastAsia="Calibri"/>
                                      <w:color w:val="000000"/>
                                      <w:sz w:val="16"/>
                                      <w:szCs w:val="16"/>
                                    </w:rPr>
                                  </w:pPr>
                                </w:p>
                              </w:tc>
                              <w:tc>
                                <w:tcPr>
                                  <w:tcW w:w="1701" w:type="dxa"/>
                                  <w:gridSpan w:val="4"/>
                                  <w:shd w:val="clear" w:color="auto" w:fill="auto"/>
                                  <w:tcMar>
                                    <w:top w:w="7" w:type="dxa"/>
                                  </w:tcMar>
                                </w:tcPr>
                                <w:p w14:paraId="2AF5A851" w14:textId="77777777" w:rsidR="00D617FD" w:rsidRPr="00DD7C0C" w:rsidRDefault="00D617FD" w:rsidP="00B34EC5">
                                  <w:pPr>
                                    <w:widowControl w:val="0"/>
                                    <w:rPr>
                                      <w:ins w:id="5759" w:author="Nasser Mustafa [2]" w:date="2018-09-19T08:22:00Z"/>
                                      <w:rFonts w:eastAsia="Calibri"/>
                                      <w:color w:val="000000"/>
                                      <w:sz w:val="16"/>
                                      <w:szCs w:val="16"/>
                                    </w:rPr>
                                  </w:pPr>
                                </w:p>
                              </w:tc>
                              <w:tc>
                                <w:tcPr>
                                  <w:tcW w:w="1701" w:type="dxa"/>
                                  <w:gridSpan w:val="2"/>
                                  <w:shd w:val="clear" w:color="auto" w:fill="auto"/>
                                  <w:tcMar>
                                    <w:top w:w="7" w:type="dxa"/>
                                  </w:tcMar>
                                </w:tcPr>
                                <w:p w14:paraId="2D470843" w14:textId="77777777" w:rsidR="00D617FD" w:rsidRPr="00DD7C0C" w:rsidRDefault="00D617FD" w:rsidP="00B34EC5">
                                  <w:pPr>
                                    <w:widowControl w:val="0"/>
                                    <w:rPr>
                                      <w:ins w:id="5760" w:author="Nasser Mustafa [2]" w:date="2018-09-19T08:22:00Z"/>
                                      <w:rFonts w:eastAsia="Calibri"/>
                                      <w:color w:val="000000"/>
                                      <w:sz w:val="16"/>
                                      <w:szCs w:val="16"/>
                                    </w:rPr>
                                  </w:pPr>
                                </w:p>
                              </w:tc>
                              <w:tc>
                                <w:tcPr>
                                  <w:tcW w:w="477" w:type="dxa"/>
                                  <w:shd w:val="clear" w:color="auto" w:fill="auto"/>
                                  <w:tcMar>
                                    <w:top w:w="7" w:type="dxa"/>
                                  </w:tcMar>
                                </w:tcPr>
                                <w:p w14:paraId="1914CE34" w14:textId="77777777" w:rsidR="00D617FD" w:rsidRPr="00DD7C0C" w:rsidRDefault="00D617FD" w:rsidP="00B34EC5">
                                  <w:pPr>
                                    <w:widowControl w:val="0"/>
                                    <w:rPr>
                                      <w:ins w:id="5761" w:author="Nasser Mustafa [2]" w:date="2018-09-19T08:22:00Z"/>
                                      <w:rFonts w:eastAsia="Calibri"/>
                                      <w:color w:val="000000"/>
                                      <w:sz w:val="16"/>
                                      <w:szCs w:val="16"/>
                                    </w:rPr>
                                  </w:pPr>
                                </w:p>
                              </w:tc>
                              <w:tc>
                                <w:tcPr>
                                  <w:tcW w:w="515" w:type="dxa"/>
                                  <w:shd w:val="clear" w:color="auto" w:fill="auto"/>
                                  <w:tcMar>
                                    <w:top w:w="7" w:type="dxa"/>
                                  </w:tcMar>
                                </w:tcPr>
                                <w:p w14:paraId="4E376EE4" w14:textId="77777777" w:rsidR="00D617FD" w:rsidRPr="00DD7C0C" w:rsidRDefault="00D617FD" w:rsidP="00B34EC5">
                                  <w:pPr>
                                    <w:widowControl w:val="0"/>
                                    <w:rPr>
                                      <w:ins w:id="5762" w:author="Nasser Mustafa [2]" w:date="2018-09-19T08:22:00Z"/>
                                      <w:rFonts w:eastAsia="Calibri"/>
                                      <w:color w:val="000000"/>
                                      <w:sz w:val="16"/>
                                      <w:szCs w:val="16"/>
                                    </w:rPr>
                                  </w:pPr>
                                </w:p>
                              </w:tc>
                              <w:tc>
                                <w:tcPr>
                                  <w:tcW w:w="228" w:type="dxa"/>
                                  <w:shd w:val="clear" w:color="auto" w:fill="auto"/>
                                  <w:tcMar>
                                    <w:top w:w="7" w:type="dxa"/>
                                  </w:tcMar>
                                </w:tcPr>
                                <w:p w14:paraId="3FA5FE0A" w14:textId="77777777" w:rsidR="00D617FD" w:rsidRPr="00DD7C0C" w:rsidRDefault="00D617FD" w:rsidP="00B34EC5">
                                  <w:pPr>
                                    <w:widowControl w:val="0"/>
                                    <w:rPr>
                                      <w:ins w:id="5763" w:author="Nasser Mustafa [2]" w:date="2018-09-19T08:22:00Z"/>
                                      <w:rFonts w:eastAsia="Calibri"/>
                                      <w:b/>
                                      <w:color w:val="000000"/>
                                      <w:sz w:val="16"/>
                                      <w:szCs w:val="16"/>
                                    </w:rPr>
                                  </w:pPr>
                                  <w:ins w:id="5764" w:author="Nasser Mustafa [2]" w:date="2018-09-19T08:22:00Z">
                                    <w:r w:rsidRPr="00DD7C0C">
                                      <w:rPr>
                                        <w:rFonts w:eastAsia="Calibri"/>
                                        <w:b/>
                                        <w:color w:val="000000"/>
                                        <w:sz w:val="16"/>
                                        <w:szCs w:val="16"/>
                                      </w:rPr>
                                      <w:t>X</w:t>
                                    </w:r>
                                  </w:ins>
                                </w:p>
                              </w:tc>
                              <w:tc>
                                <w:tcPr>
                                  <w:tcW w:w="1189" w:type="dxa"/>
                                  <w:shd w:val="clear" w:color="auto" w:fill="auto"/>
                                  <w:tcMar>
                                    <w:top w:w="7" w:type="dxa"/>
                                  </w:tcMar>
                                </w:tcPr>
                                <w:p w14:paraId="5E0F9DF9" w14:textId="77777777" w:rsidR="00D617FD" w:rsidRPr="00DD7C0C" w:rsidRDefault="00D617FD" w:rsidP="00B34EC5">
                                  <w:pPr>
                                    <w:widowControl w:val="0"/>
                                    <w:rPr>
                                      <w:ins w:id="5765" w:author="Nasser Mustafa [2]" w:date="2018-09-19T08:22:00Z"/>
                                      <w:rFonts w:eastAsia="Calibri"/>
                                      <w:color w:val="000000"/>
                                      <w:sz w:val="16"/>
                                      <w:szCs w:val="16"/>
                                    </w:rPr>
                                  </w:pPr>
                                </w:p>
                              </w:tc>
                            </w:tr>
                            <w:tr w:rsidR="00D617FD" w:rsidRPr="00DD7C0C" w14:paraId="3BD69CE9" w14:textId="77777777" w:rsidTr="00561C3D">
                              <w:trPr>
                                <w:gridAfter w:val="2"/>
                                <w:wAfter w:w="653" w:type="dxa"/>
                                <w:trHeight w:val="60"/>
                                <w:jc w:val="center"/>
                                <w:ins w:id="5766" w:author="Nasser Mustafa [2]" w:date="2018-09-19T08:22:00Z"/>
                              </w:trPr>
                              <w:tc>
                                <w:tcPr>
                                  <w:tcW w:w="8453" w:type="dxa"/>
                                  <w:gridSpan w:val="15"/>
                                  <w:shd w:val="clear" w:color="auto" w:fill="auto"/>
                                  <w:tcMar>
                                    <w:top w:w="7" w:type="dxa"/>
                                  </w:tcMar>
                                </w:tcPr>
                                <w:p w14:paraId="739BD210" w14:textId="77777777" w:rsidR="00D617FD" w:rsidRPr="00DD7C0C" w:rsidRDefault="00D617FD" w:rsidP="00B34EC5">
                                  <w:pPr>
                                    <w:widowControl w:val="0"/>
                                    <w:jc w:val="center"/>
                                    <w:rPr>
                                      <w:ins w:id="5767" w:author="Nasser Mustafa [2]" w:date="2018-09-19T08:22:00Z"/>
                                      <w:rFonts w:eastAsia="Calibri"/>
                                      <w:b/>
                                      <w:color w:val="0070C0"/>
                                      <w:sz w:val="16"/>
                                      <w:szCs w:val="16"/>
                                    </w:rPr>
                                  </w:pPr>
                                  <w:ins w:id="5768" w:author="Nasser Mustafa [2]" w:date="2018-09-19T08:22:00Z">
                                    <w:r w:rsidRPr="00DD7C0C">
                                      <w:rPr>
                                        <w:rFonts w:eastAsia="Calibri"/>
                                        <w:b/>
                                        <w:color w:val="0070C0"/>
                                        <w:sz w:val="16"/>
                                        <w:szCs w:val="16"/>
                                      </w:rPr>
                                      <w:t>Model Driven Engineering Classifications</w:t>
                                    </w:r>
                                  </w:ins>
                                </w:p>
                              </w:tc>
                            </w:tr>
                            <w:tr w:rsidR="00D617FD" w:rsidRPr="00DD7C0C" w14:paraId="753B3390" w14:textId="77777777" w:rsidTr="00561C3D">
                              <w:trPr>
                                <w:gridAfter w:val="2"/>
                                <w:wAfter w:w="653" w:type="dxa"/>
                                <w:trHeight w:val="186"/>
                                <w:jc w:val="center"/>
                                <w:ins w:id="5769" w:author="Nasser Mustafa [2]" w:date="2018-09-19T08:22:00Z"/>
                              </w:trPr>
                              <w:tc>
                                <w:tcPr>
                                  <w:tcW w:w="540" w:type="dxa"/>
                                  <w:vMerge w:val="restart"/>
                                  <w:shd w:val="clear" w:color="auto" w:fill="auto"/>
                                  <w:tcMar>
                                    <w:top w:w="7" w:type="dxa"/>
                                  </w:tcMar>
                                </w:tcPr>
                                <w:p w14:paraId="334E5C1B" w14:textId="77777777" w:rsidR="00D617FD" w:rsidRPr="00DD7C0C" w:rsidRDefault="00D617FD" w:rsidP="00B34EC5">
                                  <w:pPr>
                                    <w:widowControl w:val="0"/>
                                    <w:rPr>
                                      <w:ins w:id="5770" w:author="Nasser Mustafa [2]" w:date="2018-09-19T08:22:00Z"/>
                                      <w:rFonts w:eastAsia="Calibri"/>
                                      <w:color w:val="000000"/>
                                      <w:sz w:val="16"/>
                                      <w:szCs w:val="16"/>
                                    </w:rPr>
                                  </w:pPr>
                                </w:p>
                                <w:p w14:paraId="603039E5" w14:textId="412DDBF1" w:rsidR="00D617FD" w:rsidRPr="00DD7C0C" w:rsidRDefault="00D617FD" w:rsidP="00B34EC5">
                                  <w:pPr>
                                    <w:widowControl w:val="0"/>
                                    <w:rPr>
                                      <w:ins w:id="5771" w:author="Nasser Mustafa [2]" w:date="2018-09-19T08:22:00Z"/>
                                      <w:rFonts w:eastAsia="Calibri"/>
                                      <w:color w:val="000000"/>
                                      <w:sz w:val="16"/>
                                      <w:szCs w:val="16"/>
                                    </w:rPr>
                                  </w:pPr>
                                  <w:ins w:id="5772"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ins w:id="5773" w:author="Nasser Mustafa [2]" w:date="2018-09-19T08:22:00Z">
                                    <w:r>
                                      <w:rPr>
                                        <w:rFonts w:eastAsia="Calibri"/>
                                        <w:color w:val="000000"/>
                                        <w:sz w:val="16"/>
                                        <w:szCs w:val="16"/>
                                      </w:rPr>
                                      <w:fldChar w:fldCharType="separate"/>
                                    </w:r>
                                  </w:ins>
                                  <w:r w:rsidRPr="00B050F0">
                                    <w:rPr>
                                      <w:rFonts w:eastAsia="Calibri"/>
                                      <w:noProof/>
                                      <w:color w:val="000000"/>
                                      <w:sz w:val="16"/>
                                      <w:szCs w:val="16"/>
                                    </w:rPr>
                                    <w:t>[91]</w:t>
                                  </w:r>
                                  <w:ins w:id="5774" w:author="Nasser Mustafa [2]" w:date="2018-09-19T08:22:00Z">
                                    <w:r>
                                      <w:rPr>
                                        <w:rFonts w:eastAsia="Calibri"/>
                                        <w:color w:val="000000"/>
                                        <w:sz w:val="16"/>
                                        <w:szCs w:val="16"/>
                                      </w:rPr>
                                      <w:fldChar w:fldCharType="end"/>
                                    </w:r>
                                  </w:ins>
                                </w:p>
                              </w:tc>
                              <w:tc>
                                <w:tcPr>
                                  <w:tcW w:w="823" w:type="dxa"/>
                                  <w:shd w:val="clear" w:color="auto" w:fill="auto"/>
                                  <w:tcMar>
                                    <w:top w:w="7" w:type="dxa"/>
                                  </w:tcMar>
                                </w:tcPr>
                                <w:p w14:paraId="3529E7F9" w14:textId="77777777" w:rsidR="00D617FD" w:rsidRPr="00DD7C0C" w:rsidRDefault="00D617FD" w:rsidP="00B34EC5">
                                  <w:pPr>
                                    <w:widowControl w:val="0"/>
                                    <w:rPr>
                                      <w:ins w:id="5775" w:author="Nasser Mustafa [2]" w:date="2018-09-19T08:22:00Z"/>
                                      <w:rFonts w:eastAsia="Calibri"/>
                                      <w:color w:val="000000"/>
                                      <w:sz w:val="16"/>
                                      <w:szCs w:val="16"/>
                                    </w:rPr>
                                  </w:pPr>
                                  <w:ins w:id="5776" w:author="Nasser Mustafa [2]" w:date="2018-09-19T08:22:00Z">
                                    <w:r w:rsidRPr="00DD7C0C">
                                      <w:rPr>
                                        <w:rFonts w:eastAsia="Calibri"/>
                                        <w:color w:val="000000"/>
                                        <w:sz w:val="16"/>
                                        <w:szCs w:val="16"/>
                                      </w:rPr>
                                      <w:t>Implicit</w:t>
                                    </w:r>
                                  </w:ins>
                                </w:p>
                              </w:tc>
                              <w:tc>
                                <w:tcPr>
                                  <w:tcW w:w="7090" w:type="dxa"/>
                                  <w:gridSpan w:val="13"/>
                                  <w:shd w:val="clear" w:color="auto" w:fill="auto"/>
                                  <w:tcMar>
                                    <w:top w:w="7" w:type="dxa"/>
                                  </w:tcMar>
                                </w:tcPr>
                                <w:p w14:paraId="23B516DF" w14:textId="77777777" w:rsidR="00D617FD" w:rsidRPr="00DD7C0C" w:rsidRDefault="00D617FD" w:rsidP="00B34EC5">
                                  <w:pPr>
                                    <w:widowControl w:val="0"/>
                                    <w:rPr>
                                      <w:ins w:id="5777" w:author="Nasser Mustafa [2]" w:date="2018-09-19T08:22:00Z"/>
                                      <w:rFonts w:eastAsia="Calibri"/>
                                      <w:color w:val="000000"/>
                                      <w:sz w:val="16"/>
                                      <w:szCs w:val="16"/>
                                    </w:rPr>
                                  </w:pPr>
                                  <w:ins w:id="5778" w:author="Nasser Mustafa [2]" w:date="2018-09-19T08:22:00Z">
                                    <w:r w:rsidRPr="00DD7C0C">
                                      <w:rPr>
                                        <w:rFonts w:eastAsia="Calibri"/>
                                        <w:color w:val="000000"/>
                                        <w:sz w:val="16"/>
                                        <w:szCs w:val="16"/>
                                      </w:rPr>
                                      <w:t>Explicit</w:t>
                                    </w:r>
                                  </w:ins>
                                </w:p>
                              </w:tc>
                            </w:tr>
                            <w:tr w:rsidR="00D617FD" w:rsidRPr="00DD7C0C" w14:paraId="77DEAA34" w14:textId="77777777" w:rsidTr="00561C3D">
                              <w:trPr>
                                <w:gridAfter w:val="2"/>
                                <w:wAfter w:w="653" w:type="dxa"/>
                                <w:trHeight w:val="194"/>
                                <w:jc w:val="center"/>
                                <w:ins w:id="5779" w:author="Nasser Mustafa [2]" w:date="2018-09-19T08:22:00Z"/>
                              </w:trPr>
                              <w:tc>
                                <w:tcPr>
                                  <w:tcW w:w="540" w:type="dxa"/>
                                  <w:vMerge/>
                                  <w:shd w:val="clear" w:color="auto" w:fill="auto"/>
                                  <w:tcMar>
                                    <w:top w:w="7" w:type="dxa"/>
                                  </w:tcMar>
                                </w:tcPr>
                                <w:p w14:paraId="7B36113F" w14:textId="77777777" w:rsidR="00D617FD" w:rsidRPr="00DD7C0C" w:rsidRDefault="00D617FD" w:rsidP="00B34EC5">
                                  <w:pPr>
                                    <w:widowControl w:val="0"/>
                                    <w:rPr>
                                      <w:ins w:id="5780" w:author="Nasser Mustafa [2]" w:date="2018-09-19T08:22:00Z"/>
                                      <w:rFonts w:eastAsia="Calibri"/>
                                      <w:color w:val="000000"/>
                                      <w:sz w:val="16"/>
                                      <w:szCs w:val="16"/>
                                    </w:rPr>
                                  </w:pPr>
                                </w:p>
                              </w:tc>
                              <w:tc>
                                <w:tcPr>
                                  <w:tcW w:w="823" w:type="dxa"/>
                                  <w:vMerge w:val="restart"/>
                                  <w:shd w:val="clear" w:color="auto" w:fill="auto"/>
                                  <w:tcMar>
                                    <w:top w:w="7" w:type="dxa"/>
                                  </w:tcMar>
                                </w:tcPr>
                                <w:p w14:paraId="64409A7E" w14:textId="77777777" w:rsidR="00D617FD" w:rsidRPr="00DD7C0C" w:rsidRDefault="00D617FD" w:rsidP="00B34EC5">
                                  <w:pPr>
                                    <w:widowControl w:val="0"/>
                                    <w:rPr>
                                      <w:ins w:id="5781" w:author="Nasser Mustafa [2]" w:date="2018-09-19T08:22:00Z"/>
                                      <w:rFonts w:eastAsia="Calibri"/>
                                      <w:color w:val="000000"/>
                                      <w:sz w:val="16"/>
                                      <w:szCs w:val="16"/>
                                    </w:rPr>
                                  </w:pPr>
                                </w:p>
                              </w:tc>
                              <w:tc>
                                <w:tcPr>
                                  <w:tcW w:w="4681" w:type="dxa"/>
                                  <w:gridSpan w:val="9"/>
                                  <w:shd w:val="clear" w:color="auto" w:fill="auto"/>
                                  <w:tcMar>
                                    <w:top w:w="7" w:type="dxa"/>
                                  </w:tcMar>
                                </w:tcPr>
                                <w:p w14:paraId="1D73B050" w14:textId="77777777" w:rsidR="00D617FD" w:rsidRPr="00DD7C0C" w:rsidRDefault="00D617FD" w:rsidP="00B34EC5">
                                  <w:pPr>
                                    <w:widowControl w:val="0"/>
                                    <w:rPr>
                                      <w:ins w:id="5782" w:author="Nasser Mustafa [2]" w:date="2018-09-19T08:22:00Z"/>
                                      <w:rFonts w:eastAsia="Calibri"/>
                                      <w:color w:val="000000"/>
                                      <w:sz w:val="16"/>
                                      <w:szCs w:val="16"/>
                                    </w:rPr>
                                  </w:pPr>
                                  <w:ins w:id="5783" w:author="Nasser Mustafa [2]" w:date="2018-09-19T08:22:00Z">
                                    <w:r w:rsidRPr="00DD7C0C">
                                      <w:rPr>
                                        <w:rFonts w:eastAsia="Calibri"/>
                                        <w:color w:val="000000"/>
                                        <w:sz w:val="16"/>
                                        <w:szCs w:val="16"/>
                                      </w:rPr>
                                      <w:t>Model-to-model</w:t>
                                    </w:r>
                                  </w:ins>
                                </w:p>
                              </w:tc>
                              <w:tc>
                                <w:tcPr>
                                  <w:tcW w:w="2409" w:type="dxa"/>
                                  <w:gridSpan w:val="4"/>
                                  <w:shd w:val="clear" w:color="auto" w:fill="auto"/>
                                  <w:tcMar>
                                    <w:top w:w="7" w:type="dxa"/>
                                  </w:tcMar>
                                </w:tcPr>
                                <w:p w14:paraId="7A3FAD0C" w14:textId="77777777" w:rsidR="00D617FD" w:rsidRPr="00DD7C0C" w:rsidRDefault="00D617FD" w:rsidP="00B34EC5">
                                  <w:pPr>
                                    <w:widowControl w:val="0"/>
                                    <w:rPr>
                                      <w:ins w:id="5784" w:author="Nasser Mustafa [2]" w:date="2018-09-19T08:22:00Z"/>
                                      <w:rFonts w:eastAsia="Calibri"/>
                                      <w:color w:val="000000"/>
                                      <w:sz w:val="16"/>
                                      <w:szCs w:val="16"/>
                                    </w:rPr>
                                  </w:pPr>
                                  <w:ins w:id="5785" w:author="Nasser Mustafa [2]" w:date="2018-09-19T08:22:00Z">
                                    <w:r w:rsidRPr="00DD7C0C">
                                      <w:rPr>
                                        <w:rFonts w:eastAsia="Calibri"/>
                                        <w:color w:val="000000"/>
                                        <w:sz w:val="16"/>
                                        <w:szCs w:val="16"/>
                                      </w:rPr>
                                      <w:t>Model-to-artifact</w:t>
                                    </w:r>
                                  </w:ins>
                                </w:p>
                              </w:tc>
                            </w:tr>
                            <w:tr w:rsidR="00D617FD" w:rsidRPr="00DD7C0C" w14:paraId="28F3D729" w14:textId="77777777" w:rsidTr="00561C3D">
                              <w:trPr>
                                <w:gridAfter w:val="2"/>
                                <w:wAfter w:w="653" w:type="dxa"/>
                                <w:trHeight w:val="183"/>
                                <w:jc w:val="center"/>
                                <w:ins w:id="5786" w:author="Nasser Mustafa [2]" w:date="2018-09-19T08:22:00Z"/>
                              </w:trPr>
                              <w:tc>
                                <w:tcPr>
                                  <w:tcW w:w="540" w:type="dxa"/>
                                  <w:vMerge/>
                                  <w:shd w:val="clear" w:color="auto" w:fill="auto"/>
                                  <w:tcMar>
                                    <w:top w:w="7" w:type="dxa"/>
                                  </w:tcMar>
                                </w:tcPr>
                                <w:p w14:paraId="34348F0B" w14:textId="77777777" w:rsidR="00D617FD" w:rsidRPr="00DD7C0C" w:rsidRDefault="00D617FD" w:rsidP="00B34EC5">
                                  <w:pPr>
                                    <w:widowControl w:val="0"/>
                                    <w:rPr>
                                      <w:ins w:id="5787" w:author="Nasser Mustafa [2]" w:date="2018-09-19T08:22:00Z"/>
                                      <w:rFonts w:eastAsia="Calibri"/>
                                      <w:color w:val="000000"/>
                                      <w:sz w:val="16"/>
                                      <w:szCs w:val="16"/>
                                    </w:rPr>
                                  </w:pPr>
                                </w:p>
                              </w:tc>
                              <w:tc>
                                <w:tcPr>
                                  <w:tcW w:w="823" w:type="dxa"/>
                                  <w:vMerge/>
                                  <w:shd w:val="clear" w:color="auto" w:fill="auto"/>
                                  <w:tcMar>
                                    <w:top w:w="7" w:type="dxa"/>
                                  </w:tcMar>
                                </w:tcPr>
                                <w:p w14:paraId="5F60601A" w14:textId="77777777" w:rsidR="00D617FD" w:rsidRPr="00DD7C0C" w:rsidRDefault="00D617FD" w:rsidP="00B34EC5">
                                  <w:pPr>
                                    <w:widowControl w:val="0"/>
                                    <w:rPr>
                                      <w:ins w:id="5788" w:author="Nasser Mustafa [2]" w:date="2018-09-19T08:22:00Z"/>
                                      <w:rFonts w:eastAsia="Calibri"/>
                                      <w:color w:val="000000"/>
                                      <w:sz w:val="16"/>
                                      <w:szCs w:val="16"/>
                                    </w:rPr>
                                  </w:pPr>
                                </w:p>
                              </w:tc>
                              <w:tc>
                                <w:tcPr>
                                  <w:tcW w:w="3740" w:type="dxa"/>
                                  <w:gridSpan w:val="8"/>
                                  <w:tcBorders>
                                    <w:bottom w:val="single" w:sz="4" w:space="0" w:color="auto"/>
                                  </w:tcBorders>
                                  <w:shd w:val="clear" w:color="auto" w:fill="auto"/>
                                  <w:tcMar>
                                    <w:top w:w="7" w:type="dxa"/>
                                  </w:tcMar>
                                </w:tcPr>
                                <w:p w14:paraId="0F53ADC0" w14:textId="77777777" w:rsidR="00D617FD" w:rsidRPr="00DD7C0C" w:rsidRDefault="00D617FD" w:rsidP="00B34EC5">
                                  <w:pPr>
                                    <w:widowControl w:val="0"/>
                                    <w:rPr>
                                      <w:ins w:id="5789" w:author="Nasser Mustafa [2]" w:date="2018-09-19T08:22:00Z"/>
                                      <w:rFonts w:eastAsia="Calibri"/>
                                      <w:color w:val="000000"/>
                                      <w:sz w:val="16"/>
                                      <w:szCs w:val="16"/>
                                    </w:rPr>
                                  </w:pPr>
                                  <w:ins w:id="5790" w:author="Nasser Mustafa [2]" w:date="2018-09-19T08:22:00Z">
                                    <w:r w:rsidRPr="00DD7C0C">
                                      <w:rPr>
                                        <w:rFonts w:eastAsia="Calibri"/>
                                        <w:color w:val="000000"/>
                                        <w:sz w:val="16"/>
                                        <w:szCs w:val="16"/>
                                      </w:rPr>
                                      <w:t>Static</w:t>
                                    </w:r>
                                  </w:ins>
                                </w:p>
                              </w:tc>
                              <w:tc>
                                <w:tcPr>
                                  <w:tcW w:w="941" w:type="dxa"/>
                                  <w:tcBorders>
                                    <w:bottom w:val="single" w:sz="4" w:space="0" w:color="auto"/>
                                  </w:tcBorders>
                                  <w:shd w:val="clear" w:color="auto" w:fill="auto"/>
                                  <w:tcMar>
                                    <w:top w:w="7" w:type="dxa"/>
                                  </w:tcMar>
                                </w:tcPr>
                                <w:p w14:paraId="183D4C3C" w14:textId="77777777" w:rsidR="00D617FD" w:rsidRPr="00DD7C0C" w:rsidRDefault="00D617FD" w:rsidP="00B34EC5">
                                  <w:pPr>
                                    <w:widowControl w:val="0"/>
                                    <w:rPr>
                                      <w:ins w:id="5791" w:author="Nasser Mustafa [2]" w:date="2018-09-19T08:22:00Z"/>
                                      <w:rFonts w:eastAsia="Calibri"/>
                                      <w:color w:val="000000"/>
                                      <w:sz w:val="16"/>
                                      <w:szCs w:val="16"/>
                                    </w:rPr>
                                  </w:pPr>
                                  <w:ins w:id="5792" w:author="Nasser Mustafa [2]" w:date="2018-09-19T08:22:00Z">
                                    <w:r w:rsidRPr="00DD7C0C">
                                      <w:rPr>
                                        <w:rFonts w:eastAsia="Calibri"/>
                                        <w:color w:val="000000"/>
                                        <w:sz w:val="16"/>
                                        <w:szCs w:val="16"/>
                                      </w:rPr>
                                      <w:t>Dynamic</w:t>
                                    </w:r>
                                  </w:ins>
                                </w:p>
                              </w:tc>
                              <w:tc>
                                <w:tcPr>
                                  <w:tcW w:w="2409" w:type="dxa"/>
                                  <w:gridSpan w:val="4"/>
                                  <w:vMerge w:val="restart"/>
                                  <w:shd w:val="clear" w:color="auto" w:fill="auto"/>
                                  <w:tcMar>
                                    <w:top w:w="7" w:type="dxa"/>
                                  </w:tcMar>
                                </w:tcPr>
                                <w:p w14:paraId="02A25718" w14:textId="77777777" w:rsidR="00D617FD" w:rsidRPr="00DD7C0C" w:rsidRDefault="00D617FD" w:rsidP="00B34EC5">
                                  <w:pPr>
                                    <w:widowControl w:val="0"/>
                                    <w:rPr>
                                      <w:ins w:id="5793" w:author="Nasser Mustafa [2]" w:date="2018-09-19T08:22:00Z"/>
                                      <w:rFonts w:eastAsia="Calibri"/>
                                      <w:color w:val="000000"/>
                                      <w:sz w:val="16"/>
                                      <w:szCs w:val="16"/>
                                    </w:rPr>
                                  </w:pPr>
                                  <w:ins w:id="5794" w:author="Nasser Mustafa [2]" w:date="2018-09-19T08:22:00Z">
                                    <w:r w:rsidRPr="00DD7C0C">
                                      <w:rPr>
                                        <w:rFonts w:eastAsia="Calibri"/>
                                        <w:color w:val="000000"/>
                                        <w:sz w:val="16"/>
                                        <w:szCs w:val="16"/>
                                      </w:rPr>
                                      <w:t>Satisfy,</w:t>
                                    </w:r>
                                    <w:r>
                                      <w:rPr>
                                        <w:rFonts w:eastAsia="Calibri"/>
                                        <w:color w:val="000000"/>
                                        <w:sz w:val="16"/>
                                        <w:szCs w:val="16"/>
                                      </w:rPr>
                                      <w:t xml:space="preserve">   </w:t>
                                    </w:r>
                                    <w:r w:rsidRPr="00DD7C0C">
                                      <w:rPr>
                                        <w:rFonts w:eastAsia="Calibri"/>
                                        <w:color w:val="000000"/>
                                        <w:sz w:val="16"/>
                                        <w:szCs w:val="16"/>
                                      </w:rPr>
                                      <w:t xml:space="preserve"> Allocated-to,</w:t>
                                    </w:r>
                                    <w:r>
                                      <w:rPr>
                                        <w:rFonts w:eastAsia="Calibri"/>
                                        <w:color w:val="000000"/>
                                        <w:sz w:val="16"/>
                                        <w:szCs w:val="16"/>
                                      </w:rPr>
                                      <w:t xml:space="preserve">   </w:t>
                                    </w:r>
                                    <w:r w:rsidRPr="00DD7C0C">
                                      <w:rPr>
                                        <w:rFonts w:eastAsia="Calibri"/>
                                        <w:color w:val="000000"/>
                                        <w:sz w:val="16"/>
                                        <w:szCs w:val="16"/>
                                      </w:rPr>
                                      <w:t xml:space="preserve"> Explain,</w:t>
                                    </w:r>
                                    <w:r>
                                      <w:rPr>
                                        <w:rFonts w:eastAsia="Calibri"/>
                                        <w:color w:val="000000"/>
                                        <w:sz w:val="16"/>
                                        <w:szCs w:val="16"/>
                                      </w:rPr>
                                      <w:t xml:space="preserve">   </w:t>
                                    </w:r>
                                    <w:r w:rsidRPr="00DD7C0C">
                                      <w:rPr>
                                        <w:rFonts w:eastAsia="Calibri"/>
                                        <w:color w:val="000000"/>
                                        <w:sz w:val="16"/>
                                        <w:szCs w:val="16"/>
                                      </w:rPr>
                                      <w:t xml:space="preserve"> Perform,</w:t>
                                    </w:r>
                                    <w:r>
                                      <w:rPr>
                                        <w:rFonts w:eastAsia="Calibri"/>
                                        <w:color w:val="000000"/>
                                        <w:sz w:val="16"/>
                                        <w:szCs w:val="16"/>
                                      </w:rPr>
                                      <w:t xml:space="preserve">   </w:t>
                                    </w:r>
                                    <w:r w:rsidRPr="00DD7C0C">
                                      <w:rPr>
                                        <w:rFonts w:eastAsia="Calibri"/>
                                        <w:color w:val="000000"/>
                                        <w:sz w:val="16"/>
                                        <w:szCs w:val="16"/>
                                      </w:rPr>
                                      <w:t xml:space="preserve"> Support</w:t>
                                    </w:r>
                                  </w:ins>
                                </w:p>
                              </w:tc>
                            </w:tr>
                            <w:tr w:rsidR="00D617FD" w:rsidRPr="00DD7C0C" w14:paraId="28D2413E" w14:textId="77777777" w:rsidTr="00561C3D">
                              <w:trPr>
                                <w:gridAfter w:val="2"/>
                                <w:wAfter w:w="653" w:type="dxa"/>
                                <w:trHeight w:val="219"/>
                                <w:jc w:val="center"/>
                                <w:ins w:id="5795" w:author="Nasser Mustafa [2]" w:date="2018-09-19T08:22:00Z"/>
                              </w:trPr>
                              <w:tc>
                                <w:tcPr>
                                  <w:tcW w:w="540" w:type="dxa"/>
                                  <w:vMerge/>
                                  <w:shd w:val="clear" w:color="auto" w:fill="auto"/>
                                </w:tcPr>
                                <w:p w14:paraId="2D921684" w14:textId="77777777" w:rsidR="00D617FD" w:rsidRPr="00DD7C0C" w:rsidRDefault="00D617FD" w:rsidP="00B34EC5">
                                  <w:pPr>
                                    <w:widowControl w:val="0"/>
                                    <w:rPr>
                                      <w:ins w:id="5796" w:author="Nasser Mustafa [2]" w:date="2018-09-19T08:22:00Z"/>
                                      <w:rFonts w:eastAsia="Calibri"/>
                                      <w:color w:val="000000"/>
                                      <w:sz w:val="16"/>
                                      <w:szCs w:val="16"/>
                                    </w:rPr>
                                  </w:pPr>
                                </w:p>
                              </w:tc>
                              <w:tc>
                                <w:tcPr>
                                  <w:tcW w:w="823" w:type="dxa"/>
                                  <w:vMerge/>
                                  <w:shd w:val="clear" w:color="auto" w:fill="auto"/>
                                </w:tcPr>
                                <w:p w14:paraId="58768F88" w14:textId="77777777" w:rsidR="00D617FD" w:rsidRPr="00DD7C0C" w:rsidRDefault="00D617FD" w:rsidP="00B34EC5">
                                  <w:pPr>
                                    <w:widowControl w:val="0"/>
                                    <w:rPr>
                                      <w:ins w:id="5797" w:author="Nasser Mustafa [2]" w:date="2018-09-19T08:22:00Z"/>
                                      <w:rFonts w:eastAsia="Calibri"/>
                                      <w:color w:val="000000"/>
                                      <w:sz w:val="16"/>
                                      <w:szCs w:val="16"/>
                                    </w:rPr>
                                  </w:pPr>
                                </w:p>
                              </w:tc>
                              <w:tc>
                                <w:tcPr>
                                  <w:tcW w:w="1359" w:type="dxa"/>
                                  <w:gridSpan w:val="4"/>
                                  <w:tcBorders>
                                    <w:bottom w:val="single" w:sz="4" w:space="0" w:color="auto"/>
                                  </w:tcBorders>
                                  <w:shd w:val="clear" w:color="auto" w:fill="auto"/>
                                </w:tcPr>
                                <w:p w14:paraId="576D3C7B" w14:textId="77777777" w:rsidR="00D617FD" w:rsidRPr="00DD7C0C" w:rsidRDefault="00D617FD" w:rsidP="00B34EC5">
                                  <w:pPr>
                                    <w:widowControl w:val="0"/>
                                    <w:rPr>
                                      <w:ins w:id="5798" w:author="Nasser Mustafa [2]" w:date="2018-09-19T08:22:00Z"/>
                                      <w:rFonts w:eastAsia="Calibri"/>
                                      <w:color w:val="000000"/>
                                      <w:sz w:val="16"/>
                                      <w:szCs w:val="16"/>
                                    </w:rPr>
                                  </w:pPr>
                                  <w:ins w:id="5799" w:author="Nasser Mustafa [2]" w:date="2018-09-19T08:22:00Z">
                                    <w:r w:rsidRPr="00DD7C0C">
                                      <w:rPr>
                                        <w:rFonts w:eastAsia="Calibri"/>
                                        <w:color w:val="000000"/>
                                        <w:sz w:val="16"/>
                                        <w:szCs w:val="16"/>
                                      </w:rPr>
                                      <w:t>Consistent-with</w:t>
                                    </w:r>
                                  </w:ins>
                                </w:p>
                              </w:tc>
                              <w:tc>
                                <w:tcPr>
                                  <w:tcW w:w="2381" w:type="dxa"/>
                                  <w:gridSpan w:val="4"/>
                                  <w:tcBorders>
                                    <w:bottom w:val="single" w:sz="4" w:space="0" w:color="auto"/>
                                  </w:tcBorders>
                                  <w:shd w:val="clear" w:color="auto" w:fill="auto"/>
                                </w:tcPr>
                                <w:p w14:paraId="14B61FFD" w14:textId="77777777" w:rsidR="00D617FD" w:rsidRPr="00DD7C0C" w:rsidRDefault="00D617FD" w:rsidP="00B34EC5">
                                  <w:pPr>
                                    <w:widowControl w:val="0"/>
                                    <w:rPr>
                                      <w:ins w:id="5800" w:author="Nasser Mustafa [2]" w:date="2018-09-19T08:22:00Z"/>
                                      <w:rFonts w:eastAsia="Calibri"/>
                                      <w:color w:val="000000"/>
                                      <w:sz w:val="16"/>
                                      <w:szCs w:val="16"/>
                                    </w:rPr>
                                  </w:pPr>
                                  <w:ins w:id="5801" w:author="Nasser Mustafa [2]" w:date="2018-09-19T08:22:00Z">
                                    <w:r w:rsidRPr="00DD7C0C">
                                      <w:rPr>
                                        <w:rFonts w:eastAsia="Calibri"/>
                                        <w:color w:val="000000"/>
                                        <w:sz w:val="16"/>
                                        <w:szCs w:val="16"/>
                                      </w:rPr>
                                      <w:t>Dependency</w:t>
                                    </w:r>
                                  </w:ins>
                                </w:p>
                              </w:tc>
                              <w:tc>
                                <w:tcPr>
                                  <w:tcW w:w="941" w:type="dxa"/>
                                  <w:vMerge w:val="restart"/>
                                  <w:shd w:val="clear" w:color="auto" w:fill="auto"/>
                                </w:tcPr>
                                <w:p w14:paraId="29F5F691" w14:textId="77777777" w:rsidR="00D617FD" w:rsidRPr="00DD7C0C" w:rsidRDefault="00D617FD" w:rsidP="00B34EC5">
                                  <w:pPr>
                                    <w:widowControl w:val="0"/>
                                    <w:rPr>
                                      <w:ins w:id="5802" w:author="Nasser Mustafa [2]" w:date="2018-09-19T08:22:00Z"/>
                                      <w:rFonts w:eastAsia="Calibri"/>
                                      <w:color w:val="000000"/>
                                      <w:sz w:val="16"/>
                                      <w:szCs w:val="16"/>
                                    </w:rPr>
                                  </w:pPr>
                                  <w:ins w:id="5803" w:author="Nasser Mustafa [2]" w:date="2018-09-19T08:22:00Z">
                                    <w:r w:rsidRPr="00DD7C0C">
                                      <w:rPr>
                                        <w:rFonts w:eastAsia="Calibri"/>
                                        <w:color w:val="000000"/>
                                        <w:sz w:val="16"/>
                                        <w:szCs w:val="16"/>
                                      </w:rPr>
                                      <w:t>Call,</w:t>
                                    </w:r>
                                    <w:r>
                                      <w:rPr>
                                        <w:rFonts w:eastAsia="Calibri"/>
                                        <w:color w:val="000000"/>
                                        <w:sz w:val="16"/>
                                        <w:szCs w:val="16"/>
                                      </w:rPr>
                                      <w:t xml:space="preserve">   </w:t>
                                    </w:r>
                                    <w:r w:rsidRPr="00DD7C0C">
                                      <w:rPr>
                                        <w:rFonts w:eastAsia="Calibri"/>
                                        <w:color w:val="000000"/>
                                        <w:sz w:val="16"/>
                                        <w:szCs w:val="16"/>
                                      </w:rPr>
                                      <w:t xml:space="preserve"> Notify,</w:t>
                                    </w:r>
                                    <w:r>
                                      <w:rPr>
                                        <w:rFonts w:eastAsia="Calibri"/>
                                        <w:color w:val="000000"/>
                                        <w:sz w:val="16"/>
                                        <w:szCs w:val="16"/>
                                      </w:rPr>
                                      <w:t xml:space="preserve">   </w:t>
                                    </w:r>
                                    <w:r w:rsidRPr="00DD7C0C">
                                      <w:rPr>
                                        <w:rFonts w:eastAsia="Calibri"/>
                                        <w:color w:val="000000"/>
                                        <w:sz w:val="16"/>
                                        <w:szCs w:val="16"/>
                                      </w:rPr>
                                      <w:t xml:space="preserve"> Generate</w:t>
                                    </w:r>
                                  </w:ins>
                                </w:p>
                              </w:tc>
                              <w:tc>
                                <w:tcPr>
                                  <w:tcW w:w="2409" w:type="dxa"/>
                                  <w:gridSpan w:val="4"/>
                                  <w:vMerge/>
                                  <w:shd w:val="clear" w:color="auto" w:fill="auto"/>
                                </w:tcPr>
                                <w:p w14:paraId="5C00E15B" w14:textId="77777777" w:rsidR="00D617FD" w:rsidRPr="00DD7C0C" w:rsidRDefault="00D617FD" w:rsidP="00B34EC5">
                                  <w:pPr>
                                    <w:widowControl w:val="0"/>
                                    <w:rPr>
                                      <w:ins w:id="5804" w:author="Nasser Mustafa [2]" w:date="2018-09-19T08:22:00Z"/>
                                      <w:rFonts w:eastAsia="Calibri"/>
                                      <w:color w:val="000000"/>
                                      <w:sz w:val="16"/>
                                      <w:szCs w:val="16"/>
                                    </w:rPr>
                                  </w:pPr>
                                </w:p>
                              </w:tc>
                            </w:tr>
                            <w:tr w:rsidR="00D617FD" w:rsidRPr="00DD7C0C" w14:paraId="1EA5BA26" w14:textId="77777777" w:rsidTr="00561C3D">
                              <w:trPr>
                                <w:gridAfter w:val="2"/>
                                <w:wAfter w:w="653" w:type="dxa"/>
                                <w:cantSplit/>
                                <w:trHeight w:val="387"/>
                                <w:jc w:val="center"/>
                                <w:ins w:id="5805" w:author="Nasser Mustafa [2]" w:date="2018-09-19T08:22:00Z"/>
                              </w:trPr>
                              <w:tc>
                                <w:tcPr>
                                  <w:tcW w:w="540" w:type="dxa"/>
                                  <w:vMerge/>
                                  <w:shd w:val="clear" w:color="auto" w:fill="auto"/>
                                </w:tcPr>
                                <w:p w14:paraId="251DB18E" w14:textId="77777777" w:rsidR="00D617FD" w:rsidRPr="00DD7C0C" w:rsidRDefault="00D617FD" w:rsidP="00B34EC5">
                                  <w:pPr>
                                    <w:widowControl w:val="0"/>
                                    <w:rPr>
                                      <w:ins w:id="5806" w:author="Nasser Mustafa [2]" w:date="2018-09-19T08:22:00Z"/>
                                      <w:rFonts w:eastAsia="Calibri"/>
                                      <w:color w:val="000000"/>
                                      <w:sz w:val="16"/>
                                      <w:szCs w:val="16"/>
                                    </w:rPr>
                                  </w:pPr>
                                </w:p>
                              </w:tc>
                              <w:tc>
                                <w:tcPr>
                                  <w:tcW w:w="823" w:type="dxa"/>
                                  <w:vMerge/>
                                  <w:shd w:val="clear" w:color="auto" w:fill="auto"/>
                                </w:tcPr>
                                <w:p w14:paraId="7F3159BE" w14:textId="77777777" w:rsidR="00D617FD" w:rsidRPr="00DD7C0C" w:rsidRDefault="00D617FD" w:rsidP="00B34EC5">
                                  <w:pPr>
                                    <w:widowControl w:val="0"/>
                                    <w:rPr>
                                      <w:ins w:id="5807" w:author="Nasser Mustafa [2]" w:date="2018-09-19T08:22:00Z"/>
                                      <w:rFonts w:eastAsia="Calibri"/>
                                      <w:color w:val="000000"/>
                                      <w:sz w:val="16"/>
                                      <w:szCs w:val="16"/>
                                    </w:rPr>
                                  </w:pPr>
                                </w:p>
                              </w:tc>
                              <w:tc>
                                <w:tcPr>
                                  <w:tcW w:w="1359" w:type="dxa"/>
                                  <w:gridSpan w:val="4"/>
                                  <w:shd w:val="clear" w:color="auto" w:fill="auto"/>
                                  <w:textDirection w:val="tbRl"/>
                                </w:tcPr>
                                <w:p w14:paraId="234CC0F7" w14:textId="77777777" w:rsidR="00D617FD" w:rsidRPr="00DD7C0C" w:rsidRDefault="00D617FD" w:rsidP="00B34EC5">
                                  <w:pPr>
                                    <w:widowControl w:val="0"/>
                                    <w:rPr>
                                      <w:ins w:id="5808" w:author="Nasser Mustafa [2]" w:date="2018-09-19T08:22:00Z"/>
                                      <w:rFonts w:eastAsia="Calibri"/>
                                      <w:color w:val="000000"/>
                                      <w:sz w:val="16"/>
                                      <w:szCs w:val="16"/>
                                    </w:rPr>
                                  </w:pPr>
                                </w:p>
                              </w:tc>
                              <w:tc>
                                <w:tcPr>
                                  <w:tcW w:w="2381" w:type="dxa"/>
                                  <w:gridSpan w:val="4"/>
                                  <w:shd w:val="clear" w:color="auto" w:fill="auto"/>
                                </w:tcPr>
                                <w:p w14:paraId="52938FC8" w14:textId="77777777" w:rsidR="00D617FD" w:rsidRPr="00DD7C0C" w:rsidRDefault="00D617FD" w:rsidP="00B34EC5">
                                  <w:pPr>
                                    <w:widowControl w:val="0"/>
                                    <w:rPr>
                                      <w:ins w:id="5809" w:author="Nasser Mustafa [2]" w:date="2018-09-19T08:22:00Z"/>
                                      <w:rFonts w:eastAsia="Calibri"/>
                                      <w:color w:val="000000"/>
                                      <w:sz w:val="16"/>
                                      <w:szCs w:val="16"/>
                                    </w:rPr>
                                  </w:pPr>
                                  <w:ins w:id="5810" w:author="Nasser Mustafa [2]" w:date="2018-09-19T08:22:00Z">
                                    <w:r w:rsidRPr="00DD7C0C">
                                      <w:rPr>
                                        <w:rFonts w:eastAsia="Calibri"/>
                                        <w:color w:val="000000"/>
                                        <w:sz w:val="16"/>
                                        <w:szCs w:val="16"/>
                                      </w:rPr>
                                      <w:t>Export,</w:t>
                                    </w:r>
                                    <w:r>
                                      <w:rPr>
                                        <w:rFonts w:eastAsia="Calibri"/>
                                        <w:color w:val="000000"/>
                                        <w:sz w:val="16"/>
                                        <w:szCs w:val="16"/>
                                      </w:rPr>
                                      <w:t xml:space="preserve">   </w:t>
                                    </w:r>
                                    <w:r w:rsidRPr="00DD7C0C">
                                      <w:rPr>
                                        <w:rFonts w:eastAsia="Calibri"/>
                                        <w:color w:val="000000"/>
                                        <w:sz w:val="16"/>
                                        <w:szCs w:val="16"/>
                                      </w:rPr>
                                      <w:t xml:space="preserve"> Usage,</w:t>
                                    </w:r>
                                    <w:r>
                                      <w:rPr>
                                        <w:rFonts w:eastAsia="Calibri"/>
                                        <w:color w:val="000000"/>
                                        <w:sz w:val="16"/>
                                        <w:szCs w:val="16"/>
                                      </w:rPr>
                                      <w:t xml:space="preserve">   </w:t>
                                    </w:r>
                                    <w:r w:rsidRPr="00DD7C0C">
                                      <w:rPr>
                                        <w:rFonts w:eastAsia="Calibri"/>
                                        <w:color w:val="000000"/>
                                        <w:sz w:val="16"/>
                                        <w:szCs w:val="16"/>
                                      </w:rPr>
                                      <w:t xml:space="preserve"> Is-a,</w:t>
                                    </w:r>
                                    <w:r>
                                      <w:rPr>
                                        <w:rFonts w:eastAsia="Calibri"/>
                                        <w:color w:val="000000"/>
                                        <w:sz w:val="16"/>
                                        <w:szCs w:val="16"/>
                                      </w:rPr>
                                      <w:t xml:space="preserve">   </w:t>
                                    </w:r>
                                    <w:r w:rsidRPr="00DD7C0C">
                                      <w:rPr>
                                        <w:rFonts w:eastAsia="Calibri"/>
                                        <w:color w:val="000000"/>
                                        <w:sz w:val="16"/>
                                        <w:szCs w:val="16"/>
                                      </w:rPr>
                                      <w:t xml:space="preserve"> has-a,</w:t>
                                    </w:r>
                                    <w:r>
                                      <w:rPr>
                                        <w:rFonts w:eastAsia="Calibri"/>
                                        <w:color w:val="000000"/>
                                        <w:sz w:val="16"/>
                                        <w:szCs w:val="16"/>
                                      </w:rPr>
                                      <w:t xml:space="preserve">   </w:t>
                                    </w:r>
                                    <w:r w:rsidRPr="00DD7C0C">
                                      <w:rPr>
                                        <w:rFonts w:eastAsia="Calibri"/>
                                        <w:color w:val="000000"/>
                                        <w:sz w:val="16"/>
                                        <w:szCs w:val="16"/>
                                      </w:rPr>
                                      <w:t xml:space="preserve"> Part-of,</w:t>
                                    </w:r>
                                    <w:r>
                                      <w:rPr>
                                        <w:rFonts w:eastAsia="Calibri"/>
                                        <w:color w:val="000000"/>
                                        <w:sz w:val="16"/>
                                        <w:szCs w:val="16"/>
                                      </w:rPr>
                                      <w:t xml:space="preserve">   </w:t>
                                    </w:r>
                                    <w:r w:rsidRPr="00DD7C0C">
                                      <w:rPr>
                                        <w:rFonts w:eastAsia="Calibri"/>
                                        <w:color w:val="000000"/>
                                        <w:sz w:val="16"/>
                                        <w:szCs w:val="16"/>
                                      </w:rPr>
                                      <w:t xml:space="preserve"> Import</w:t>
                                    </w:r>
                                    <w:r>
                                      <w:rPr>
                                        <w:rFonts w:eastAsia="Calibri"/>
                                        <w:color w:val="000000"/>
                                        <w:sz w:val="16"/>
                                        <w:szCs w:val="16"/>
                                      </w:rPr>
                                      <w:t>,</w:t>
                                    </w:r>
                                    <w:r w:rsidRPr="00DD7C0C">
                                      <w:rPr>
                                        <w:rFonts w:eastAsia="Calibri"/>
                                        <w:color w:val="000000"/>
                                        <w:sz w:val="16"/>
                                        <w:szCs w:val="16"/>
                                      </w:rPr>
                                      <w:t xml:space="preserve"> Refine</w:t>
                                    </w:r>
                                  </w:ins>
                                </w:p>
                              </w:tc>
                              <w:tc>
                                <w:tcPr>
                                  <w:tcW w:w="941" w:type="dxa"/>
                                  <w:vMerge/>
                                  <w:shd w:val="clear" w:color="auto" w:fill="auto"/>
                                </w:tcPr>
                                <w:p w14:paraId="01FFD383" w14:textId="77777777" w:rsidR="00D617FD" w:rsidRPr="00DD7C0C" w:rsidRDefault="00D617FD" w:rsidP="00B34EC5">
                                  <w:pPr>
                                    <w:widowControl w:val="0"/>
                                    <w:rPr>
                                      <w:ins w:id="5811" w:author="Nasser Mustafa [2]" w:date="2018-09-19T08:22:00Z"/>
                                      <w:rFonts w:eastAsia="Calibri"/>
                                      <w:color w:val="000000"/>
                                      <w:sz w:val="16"/>
                                      <w:szCs w:val="16"/>
                                    </w:rPr>
                                  </w:pPr>
                                </w:p>
                              </w:tc>
                              <w:tc>
                                <w:tcPr>
                                  <w:tcW w:w="2409" w:type="dxa"/>
                                  <w:gridSpan w:val="4"/>
                                  <w:vMerge/>
                                  <w:shd w:val="clear" w:color="auto" w:fill="auto"/>
                                </w:tcPr>
                                <w:p w14:paraId="4E61F2A0" w14:textId="77777777" w:rsidR="00D617FD" w:rsidRPr="00DD7C0C" w:rsidRDefault="00D617FD" w:rsidP="00B34EC5">
                                  <w:pPr>
                                    <w:widowControl w:val="0"/>
                                    <w:rPr>
                                      <w:ins w:id="5812" w:author="Nasser Mustafa [2]" w:date="2018-09-19T08:22:00Z"/>
                                      <w:rFonts w:eastAsia="Calibri"/>
                                      <w:color w:val="000000"/>
                                      <w:sz w:val="16"/>
                                      <w:szCs w:val="16"/>
                                    </w:rPr>
                                  </w:pPr>
                                </w:p>
                              </w:tc>
                            </w:tr>
                            <w:tr w:rsidR="00D617FD" w:rsidRPr="00DD7C0C" w14:paraId="5CEA6EAE" w14:textId="77777777" w:rsidTr="00561C3D">
                              <w:trPr>
                                <w:gridAfter w:val="2"/>
                                <w:wAfter w:w="653" w:type="dxa"/>
                                <w:trHeight w:val="100"/>
                                <w:jc w:val="center"/>
                                <w:ins w:id="5813" w:author="Nasser Mustafa [2]" w:date="2018-09-19T08:22:00Z"/>
                              </w:trPr>
                              <w:tc>
                                <w:tcPr>
                                  <w:tcW w:w="8453" w:type="dxa"/>
                                  <w:gridSpan w:val="15"/>
                                  <w:shd w:val="clear" w:color="auto" w:fill="auto"/>
                                </w:tcPr>
                                <w:p w14:paraId="56E2FC00" w14:textId="77777777" w:rsidR="00D617FD" w:rsidRPr="00DD7C0C" w:rsidRDefault="00D617FD" w:rsidP="00B34EC5">
                                  <w:pPr>
                                    <w:widowControl w:val="0"/>
                                    <w:jc w:val="center"/>
                                    <w:rPr>
                                      <w:ins w:id="5814" w:author="Nasser Mustafa [2]" w:date="2018-09-19T08:22:00Z"/>
                                      <w:rFonts w:eastAsia="Calibri"/>
                                      <w:b/>
                                      <w:color w:val="0070C0"/>
                                      <w:sz w:val="16"/>
                                      <w:szCs w:val="16"/>
                                    </w:rPr>
                                  </w:pPr>
                                  <w:ins w:id="5815" w:author="Nasser Mustafa [2]" w:date="2018-09-19T08:22:00Z">
                                    <w:r w:rsidRPr="00DD7C0C">
                                      <w:rPr>
                                        <w:rFonts w:eastAsia="MS Mincho"/>
                                        <w:b/>
                                        <w:color w:val="0070C0"/>
                                        <w:spacing w:val="-1"/>
                                        <w:sz w:val="16"/>
                                        <w:szCs w:val="16"/>
                                      </w:rPr>
                                      <w:t>Systems Engineering Classifications</w:t>
                                    </w:r>
                                  </w:ins>
                                </w:p>
                              </w:tc>
                            </w:tr>
                            <w:tr w:rsidR="00D617FD" w:rsidRPr="00DD7C0C" w14:paraId="336AF802" w14:textId="77777777" w:rsidTr="00561C3D">
                              <w:trPr>
                                <w:gridAfter w:val="2"/>
                                <w:wAfter w:w="653" w:type="dxa"/>
                                <w:trHeight w:val="212"/>
                                <w:jc w:val="center"/>
                                <w:ins w:id="5816" w:author="Nasser Mustafa [2]" w:date="2018-09-19T08:22:00Z"/>
                              </w:trPr>
                              <w:tc>
                                <w:tcPr>
                                  <w:tcW w:w="540" w:type="dxa"/>
                                  <w:vMerge w:val="restart"/>
                                  <w:shd w:val="clear" w:color="auto" w:fill="auto"/>
                                </w:tcPr>
                                <w:p w14:paraId="28A4EB85" w14:textId="7A796ECE" w:rsidR="00D617FD" w:rsidRPr="00DD7C0C" w:rsidRDefault="00D617FD" w:rsidP="00B34EC5">
                                  <w:pPr>
                                    <w:widowControl w:val="0"/>
                                    <w:rPr>
                                      <w:ins w:id="5817" w:author="Nasser Mustafa [2]" w:date="2018-09-19T08:22:00Z"/>
                                      <w:rFonts w:eastAsia="Calibri"/>
                                      <w:color w:val="000000"/>
                                      <w:sz w:val="16"/>
                                      <w:szCs w:val="16"/>
                                    </w:rPr>
                                  </w:pPr>
                                  <w:ins w:id="5818"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DOI":"http://doi.ieeecomputersociety.org/10.1109/ECBS.2003.1194804","author":[{"dropping-particle":"","family":"Mason","given":"Paul","non-dropping-particle":"","parse-names":false,"suffix":""},{"dropping-particle":"","family":"Saeed","given":"Amer","non-dropping-particle":"","parse-names":false,"suffix":""},{"dropping-particle":"","family":"Arkley","given":"Paul","non-dropping-particle":"","parse-names":false,"suffix":""},{"dropping-particle":"","family":"Riddle","given":"Steve","non-dropping-particle":"","parse-names":false,"suffix":""}],"container-title":"10th IEEE International Conference on Engineering of Computer-Based Systems ","id":"ITEM-1","issued":{"date-parts":[["2003"]]},"page":"233-246","publisher":"IEEE","publisher-place":"Huntsville, AL, USA","title":"Meta-Modelling Approach to Traceability for Avionics: A Framework for Managing the Engineering of Computer Based Aerospace Systems.","title-short":"ECBS","type":"paper-conference"},"uris":["http://www.mendeley.com/documents/?uuid=89e29b2f-45af-4f40-8abc-acfd41472872"]}],"mendeley":{"formattedCitation":"[100]","plainTextFormattedCitation":"[100]","previouslyFormattedCitation":"[100]"},"properties":{"noteIndex":0},"schema":"https://github.com/citation-style-language/schema/raw/master/csl-citation.json"}</w:instrText>
                                  </w:r>
                                  <w:ins w:id="5819" w:author="Nasser Mustafa [2]" w:date="2018-09-19T08:22:00Z">
                                    <w:r>
                                      <w:rPr>
                                        <w:rFonts w:eastAsia="Calibri"/>
                                        <w:color w:val="000000"/>
                                        <w:sz w:val="16"/>
                                        <w:szCs w:val="16"/>
                                      </w:rPr>
                                      <w:fldChar w:fldCharType="separate"/>
                                    </w:r>
                                  </w:ins>
                                  <w:r w:rsidRPr="00627C91">
                                    <w:rPr>
                                      <w:rFonts w:eastAsia="Calibri"/>
                                      <w:noProof/>
                                      <w:color w:val="000000"/>
                                      <w:sz w:val="16"/>
                                      <w:szCs w:val="16"/>
                                    </w:rPr>
                                    <w:t>[100]</w:t>
                                  </w:r>
                                  <w:ins w:id="5820" w:author="Nasser Mustafa [2]" w:date="2018-09-19T08:22:00Z">
                                    <w:r>
                                      <w:rPr>
                                        <w:rFonts w:eastAsia="Calibri"/>
                                        <w:color w:val="000000"/>
                                        <w:sz w:val="16"/>
                                        <w:szCs w:val="16"/>
                                      </w:rPr>
                                      <w:fldChar w:fldCharType="end"/>
                                    </w:r>
                                  </w:ins>
                                </w:p>
                              </w:tc>
                              <w:tc>
                                <w:tcPr>
                                  <w:tcW w:w="823" w:type="dxa"/>
                                  <w:vMerge w:val="restart"/>
                                  <w:shd w:val="clear" w:color="auto" w:fill="auto"/>
                                </w:tcPr>
                                <w:p w14:paraId="59EC0CC8" w14:textId="77777777" w:rsidR="00D617FD" w:rsidRPr="00DD7C0C" w:rsidRDefault="00D617FD" w:rsidP="00B34EC5">
                                  <w:pPr>
                                    <w:widowControl w:val="0"/>
                                    <w:rPr>
                                      <w:ins w:id="5821" w:author="Nasser Mustafa [2]" w:date="2018-09-19T08:22:00Z"/>
                                      <w:rFonts w:eastAsia="Calibri"/>
                                      <w:color w:val="000000"/>
                                      <w:sz w:val="16"/>
                                      <w:szCs w:val="16"/>
                                    </w:rPr>
                                  </w:pPr>
                                  <w:ins w:id="5822" w:author="Nasser Mustafa [2]" w:date="2018-09-19T08:22:00Z">
                                    <w:r w:rsidRPr="00DD7C0C">
                                      <w:rPr>
                                        <w:rFonts w:eastAsia="Calibri"/>
                                        <w:color w:val="000000"/>
                                        <w:sz w:val="16"/>
                                        <w:szCs w:val="16"/>
                                      </w:rPr>
                                      <w:t>Temporal</w:t>
                                    </w:r>
                                  </w:ins>
                                </w:p>
                              </w:tc>
                              <w:tc>
                                <w:tcPr>
                                  <w:tcW w:w="2835" w:type="dxa"/>
                                  <w:gridSpan w:val="6"/>
                                  <w:shd w:val="clear" w:color="auto" w:fill="auto"/>
                                </w:tcPr>
                                <w:p w14:paraId="4FB328BA" w14:textId="77777777" w:rsidR="00D617FD" w:rsidRPr="00DD7C0C" w:rsidRDefault="00D617FD" w:rsidP="00B34EC5">
                                  <w:pPr>
                                    <w:widowControl w:val="0"/>
                                    <w:rPr>
                                      <w:ins w:id="5823" w:author="Nasser Mustafa [2]" w:date="2018-09-19T08:22:00Z"/>
                                      <w:rFonts w:eastAsia="Calibri"/>
                                      <w:color w:val="000000"/>
                                      <w:sz w:val="16"/>
                                      <w:szCs w:val="16"/>
                                    </w:rPr>
                                  </w:pPr>
                                  <w:ins w:id="5824" w:author="Nasser Mustafa [2]" w:date="2018-09-19T08:22:00Z">
                                    <w:r w:rsidRPr="00DD7C0C">
                                      <w:rPr>
                                        <w:rFonts w:eastAsia="Calibri"/>
                                        <w:color w:val="000000"/>
                                        <w:sz w:val="16"/>
                                        <w:szCs w:val="16"/>
                                      </w:rPr>
                                      <w:t>Directional</w:t>
                                    </w:r>
                                  </w:ins>
                                </w:p>
                              </w:tc>
                              <w:tc>
                                <w:tcPr>
                                  <w:tcW w:w="4255" w:type="dxa"/>
                                  <w:gridSpan w:val="7"/>
                                  <w:vMerge w:val="restart"/>
                                  <w:shd w:val="clear" w:color="auto" w:fill="auto"/>
                                </w:tcPr>
                                <w:p w14:paraId="272E39C5" w14:textId="77777777" w:rsidR="00D617FD" w:rsidRPr="00DD7C0C" w:rsidRDefault="00D617FD" w:rsidP="00B34EC5">
                                  <w:pPr>
                                    <w:widowControl w:val="0"/>
                                    <w:rPr>
                                      <w:ins w:id="5825" w:author="Nasser Mustafa [2]" w:date="2018-09-19T08:22:00Z"/>
                                      <w:rFonts w:eastAsia="Calibri"/>
                                      <w:color w:val="000000"/>
                                      <w:sz w:val="16"/>
                                      <w:szCs w:val="16"/>
                                    </w:rPr>
                                  </w:pPr>
                                </w:p>
                              </w:tc>
                            </w:tr>
                            <w:tr w:rsidR="00D617FD" w:rsidRPr="00DD7C0C" w14:paraId="742C0BDC" w14:textId="77777777" w:rsidTr="00561C3D">
                              <w:trPr>
                                <w:gridAfter w:val="2"/>
                                <w:wAfter w:w="653" w:type="dxa"/>
                                <w:trHeight w:val="104"/>
                                <w:jc w:val="center"/>
                                <w:ins w:id="5826" w:author="Nasser Mustafa [2]" w:date="2018-09-19T08:22:00Z"/>
                              </w:trPr>
                              <w:tc>
                                <w:tcPr>
                                  <w:tcW w:w="540" w:type="dxa"/>
                                  <w:vMerge/>
                                  <w:shd w:val="clear" w:color="auto" w:fill="auto"/>
                                </w:tcPr>
                                <w:p w14:paraId="29B93C78" w14:textId="77777777" w:rsidR="00D617FD" w:rsidRPr="00DD7C0C" w:rsidRDefault="00D617FD" w:rsidP="00B34EC5">
                                  <w:pPr>
                                    <w:widowControl w:val="0"/>
                                    <w:rPr>
                                      <w:ins w:id="5827" w:author="Nasser Mustafa [2]" w:date="2018-09-19T08:22:00Z"/>
                                      <w:rFonts w:eastAsia="MS Mincho"/>
                                      <w:color w:val="000000"/>
                                      <w:spacing w:val="-1"/>
                                      <w:sz w:val="16"/>
                                      <w:szCs w:val="16"/>
                                    </w:rPr>
                                  </w:pPr>
                                </w:p>
                              </w:tc>
                              <w:tc>
                                <w:tcPr>
                                  <w:tcW w:w="823" w:type="dxa"/>
                                  <w:vMerge/>
                                  <w:shd w:val="clear" w:color="auto" w:fill="auto"/>
                                </w:tcPr>
                                <w:p w14:paraId="425195F8" w14:textId="77777777" w:rsidR="00D617FD" w:rsidRPr="00DD7C0C" w:rsidRDefault="00D617FD" w:rsidP="00B34EC5">
                                  <w:pPr>
                                    <w:widowControl w:val="0"/>
                                    <w:rPr>
                                      <w:ins w:id="5828" w:author="Nasser Mustafa [2]" w:date="2018-09-19T08:22:00Z"/>
                                      <w:rFonts w:eastAsia="Calibri"/>
                                      <w:color w:val="000000"/>
                                      <w:sz w:val="16"/>
                                      <w:szCs w:val="16"/>
                                    </w:rPr>
                                  </w:pPr>
                                </w:p>
                              </w:tc>
                              <w:tc>
                                <w:tcPr>
                                  <w:tcW w:w="1279" w:type="dxa"/>
                                  <w:gridSpan w:val="3"/>
                                  <w:shd w:val="clear" w:color="auto" w:fill="auto"/>
                                </w:tcPr>
                                <w:p w14:paraId="4EF324C8" w14:textId="77777777" w:rsidR="00D617FD" w:rsidRPr="00DD7C0C" w:rsidRDefault="00D617FD" w:rsidP="00B34EC5">
                                  <w:pPr>
                                    <w:widowControl w:val="0"/>
                                    <w:rPr>
                                      <w:ins w:id="5829" w:author="Nasser Mustafa [2]" w:date="2018-09-19T08:22:00Z"/>
                                      <w:rFonts w:eastAsia="Calibri"/>
                                      <w:color w:val="000000"/>
                                      <w:sz w:val="16"/>
                                      <w:szCs w:val="16"/>
                                    </w:rPr>
                                  </w:pPr>
                                  <w:ins w:id="5830" w:author="Nasser Mustafa [2]" w:date="2018-09-19T08:22:00Z">
                                    <w:r w:rsidRPr="00DD7C0C">
                                      <w:rPr>
                                        <w:rFonts w:eastAsia="Calibri"/>
                                        <w:color w:val="000000"/>
                                        <w:sz w:val="16"/>
                                        <w:szCs w:val="16"/>
                                      </w:rPr>
                                      <w:t>Vertical</w:t>
                                    </w:r>
                                  </w:ins>
                                </w:p>
                              </w:tc>
                              <w:tc>
                                <w:tcPr>
                                  <w:tcW w:w="1556" w:type="dxa"/>
                                  <w:gridSpan w:val="3"/>
                                  <w:shd w:val="clear" w:color="auto" w:fill="auto"/>
                                </w:tcPr>
                                <w:p w14:paraId="60D6F6C1" w14:textId="77777777" w:rsidR="00D617FD" w:rsidRPr="00DD7C0C" w:rsidRDefault="00D617FD" w:rsidP="00B34EC5">
                                  <w:pPr>
                                    <w:widowControl w:val="0"/>
                                    <w:rPr>
                                      <w:ins w:id="5831" w:author="Nasser Mustafa [2]" w:date="2018-09-19T08:22:00Z"/>
                                      <w:rFonts w:eastAsia="Calibri"/>
                                      <w:color w:val="000000"/>
                                      <w:sz w:val="16"/>
                                      <w:szCs w:val="16"/>
                                    </w:rPr>
                                  </w:pPr>
                                  <w:ins w:id="5832" w:author="Nasser Mustafa [2]" w:date="2018-09-19T08:22:00Z">
                                    <w:r w:rsidRPr="00DD7C0C">
                                      <w:rPr>
                                        <w:rFonts w:eastAsia="Calibri"/>
                                        <w:color w:val="000000"/>
                                        <w:sz w:val="16"/>
                                        <w:szCs w:val="16"/>
                                      </w:rPr>
                                      <w:t>Horizontal</w:t>
                                    </w:r>
                                  </w:ins>
                                </w:p>
                              </w:tc>
                              <w:tc>
                                <w:tcPr>
                                  <w:tcW w:w="4255" w:type="dxa"/>
                                  <w:gridSpan w:val="7"/>
                                  <w:vMerge/>
                                  <w:shd w:val="clear" w:color="auto" w:fill="auto"/>
                                </w:tcPr>
                                <w:p w14:paraId="31C52BBF" w14:textId="77777777" w:rsidR="00D617FD" w:rsidRPr="00DD7C0C" w:rsidRDefault="00D617FD" w:rsidP="00B34EC5">
                                  <w:pPr>
                                    <w:widowControl w:val="0"/>
                                    <w:rPr>
                                      <w:ins w:id="5833" w:author="Nasser Mustafa [2]" w:date="2018-09-19T08:22:00Z"/>
                                      <w:rFonts w:eastAsia="Calibri"/>
                                      <w:color w:val="000000"/>
                                      <w:sz w:val="16"/>
                                      <w:szCs w:val="16"/>
                                    </w:rPr>
                                  </w:pPr>
                                </w:p>
                              </w:tc>
                            </w:tr>
                            <w:tr w:rsidR="00D617FD" w:rsidRPr="00DD7C0C" w14:paraId="48226832" w14:textId="77777777" w:rsidTr="00561C3D">
                              <w:trPr>
                                <w:gridAfter w:val="2"/>
                                <w:wAfter w:w="653" w:type="dxa"/>
                                <w:trHeight w:val="72"/>
                                <w:jc w:val="center"/>
                                <w:ins w:id="5834" w:author="Nasser Mustafa [2]" w:date="2018-09-19T08:22:00Z"/>
                              </w:trPr>
                              <w:tc>
                                <w:tcPr>
                                  <w:tcW w:w="540" w:type="dxa"/>
                                  <w:vMerge/>
                                  <w:shd w:val="clear" w:color="auto" w:fill="auto"/>
                                </w:tcPr>
                                <w:p w14:paraId="58CFF014" w14:textId="77777777" w:rsidR="00D617FD" w:rsidRPr="00DD7C0C" w:rsidRDefault="00D617FD" w:rsidP="00B34EC5">
                                  <w:pPr>
                                    <w:widowControl w:val="0"/>
                                    <w:rPr>
                                      <w:ins w:id="5835" w:author="Nasser Mustafa [2]" w:date="2018-09-19T08:22:00Z"/>
                                      <w:rFonts w:eastAsia="MS Mincho"/>
                                      <w:color w:val="000000"/>
                                      <w:spacing w:val="-1"/>
                                      <w:sz w:val="16"/>
                                      <w:szCs w:val="16"/>
                                    </w:rPr>
                                  </w:pPr>
                                </w:p>
                              </w:tc>
                              <w:tc>
                                <w:tcPr>
                                  <w:tcW w:w="823" w:type="dxa"/>
                                  <w:vMerge/>
                                  <w:shd w:val="clear" w:color="auto" w:fill="auto"/>
                                </w:tcPr>
                                <w:p w14:paraId="3C3A2487" w14:textId="77777777" w:rsidR="00D617FD" w:rsidRPr="00DD7C0C" w:rsidRDefault="00D617FD" w:rsidP="00B34EC5">
                                  <w:pPr>
                                    <w:widowControl w:val="0"/>
                                    <w:rPr>
                                      <w:ins w:id="5836" w:author="Nasser Mustafa [2]" w:date="2018-09-19T08:22:00Z"/>
                                      <w:rFonts w:eastAsia="Calibri"/>
                                      <w:color w:val="000000"/>
                                      <w:sz w:val="16"/>
                                      <w:szCs w:val="16"/>
                                    </w:rPr>
                                  </w:pPr>
                                </w:p>
                              </w:tc>
                              <w:tc>
                                <w:tcPr>
                                  <w:tcW w:w="622" w:type="dxa"/>
                                  <w:gridSpan w:val="2"/>
                                  <w:shd w:val="clear" w:color="auto" w:fill="auto"/>
                                </w:tcPr>
                                <w:p w14:paraId="1D983326" w14:textId="77777777" w:rsidR="00D617FD" w:rsidRPr="00DD7C0C" w:rsidRDefault="00D617FD" w:rsidP="00B34EC5">
                                  <w:pPr>
                                    <w:widowControl w:val="0"/>
                                    <w:rPr>
                                      <w:ins w:id="5837" w:author="Nasser Mustafa [2]" w:date="2018-09-19T08:22:00Z"/>
                                      <w:rFonts w:eastAsia="Calibri"/>
                                      <w:color w:val="000000"/>
                                      <w:sz w:val="16"/>
                                      <w:szCs w:val="16"/>
                                    </w:rPr>
                                  </w:pPr>
                                  <w:ins w:id="5838" w:author="Nasser Mustafa [2]" w:date="2018-09-19T08:22:00Z">
                                    <w:r w:rsidRPr="00DD7C0C">
                                      <w:rPr>
                                        <w:rFonts w:eastAsia="Calibri"/>
                                        <w:color w:val="000000"/>
                                        <w:sz w:val="16"/>
                                        <w:szCs w:val="16"/>
                                      </w:rPr>
                                      <w:t>Micro</w:t>
                                    </w:r>
                                  </w:ins>
                                </w:p>
                              </w:tc>
                              <w:tc>
                                <w:tcPr>
                                  <w:tcW w:w="657" w:type="dxa"/>
                                  <w:shd w:val="clear" w:color="auto" w:fill="auto"/>
                                </w:tcPr>
                                <w:p w14:paraId="72EF060E" w14:textId="77777777" w:rsidR="00D617FD" w:rsidRPr="00DD7C0C" w:rsidRDefault="00D617FD" w:rsidP="00B34EC5">
                                  <w:pPr>
                                    <w:widowControl w:val="0"/>
                                    <w:rPr>
                                      <w:ins w:id="5839" w:author="Nasser Mustafa [2]" w:date="2018-09-19T08:22:00Z"/>
                                      <w:rFonts w:eastAsia="Calibri"/>
                                      <w:color w:val="000000"/>
                                      <w:sz w:val="16"/>
                                      <w:szCs w:val="16"/>
                                    </w:rPr>
                                  </w:pPr>
                                  <w:ins w:id="5840" w:author="Nasser Mustafa [2]" w:date="2018-09-19T08:22:00Z">
                                    <w:r w:rsidRPr="00DD7C0C">
                                      <w:rPr>
                                        <w:rFonts w:eastAsia="Calibri"/>
                                        <w:color w:val="000000"/>
                                        <w:sz w:val="16"/>
                                        <w:szCs w:val="16"/>
                                      </w:rPr>
                                      <w:t>Macro</w:t>
                                    </w:r>
                                  </w:ins>
                                </w:p>
                              </w:tc>
                              <w:tc>
                                <w:tcPr>
                                  <w:tcW w:w="564" w:type="dxa"/>
                                  <w:gridSpan w:val="2"/>
                                  <w:shd w:val="clear" w:color="auto" w:fill="auto"/>
                                </w:tcPr>
                                <w:p w14:paraId="56C82B57" w14:textId="77777777" w:rsidR="00D617FD" w:rsidRPr="00DD7C0C" w:rsidRDefault="00D617FD" w:rsidP="00B34EC5">
                                  <w:pPr>
                                    <w:widowControl w:val="0"/>
                                    <w:rPr>
                                      <w:ins w:id="5841" w:author="Nasser Mustafa [2]" w:date="2018-09-19T08:22:00Z"/>
                                      <w:rFonts w:eastAsia="Calibri"/>
                                      <w:color w:val="000000"/>
                                      <w:sz w:val="16"/>
                                      <w:szCs w:val="16"/>
                                    </w:rPr>
                                  </w:pPr>
                                  <w:ins w:id="5842" w:author="Nasser Mustafa [2]" w:date="2018-09-19T08:22:00Z">
                                    <w:r w:rsidRPr="00DD7C0C">
                                      <w:rPr>
                                        <w:rFonts w:eastAsia="Calibri"/>
                                        <w:color w:val="000000"/>
                                        <w:sz w:val="16"/>
                                        <w:szCs w:val="16"/>
                                      </w:rPr>
                                      <w:t>Micro</w:t>
                                    </w:r>
                                  </w:ins>
                                </w:p>
                              </w:tc>
                              <w:tc>
                                <w:tcPr>
                                  <w:tcW w:w="992" w:type="dxa"/>
                                  <w:shd w:val="clear" w:color="auto" w:fill="auto"/>
                                </w:tcPr>
                                <w:p w14:paraId="583383F1" w14:textId="77777777" w:rsidR="00D617FD" w:rsidRPr="00DD7C0C" w:rsidRDefault="00D617FD" w:rsidP="00B34EC5">
                                  <w:pPr>
                                    <w:widowControl w:val="0"/>
                                    <w:rPr>
                                      <w:ins w:id="5843" w:author="Nasser Mustafa [2]" w:date="2018-09-19T08:22:00Z"/>
                                      <w:rFonts w:eastAsia="Calibri"/>
                                      <w:color w:val="000000"/>
                                      <w:sz w:val="16"/>
                                      <w:szCs w:val="16"/>
                                    </w:rPr>
                                  </w:pPr>
                                  <w:ins w:id="5844" w:author="Nasser Mustafa [2]" w:date="2018-09-19T08:22:00Z">
                                    <w:r w:rsidRPr="00DD7C0C">
                                      <w:rPr>
                                        <w:rFonts w:eastAsia="Calibri"/>
                                        <w:color w:val="000000"/>
                                        <w:sz w:val="16"/>
                                        <w:szCs w:val="16"/>
                                      </w:rPr>
                                      <w:t>Macro</w:t>
                                    </w:r>
                                  </w:ins>
                                </w:p>
                              </w:tc>
                              <w:tc>
                                <w:tcPr>
                                  <w:tcW w:w="4255" w:type="dxa"/>
                                  <w:gridSpan w:val="7"/>
                                  <w:vMerge/>
                                  <w:shd w:val="clear" w:color="auto" w:fill="auto"/>
                                </w:tcPr>
                                <w:p w14:paraId="4B599E80" w14:textId="77777777" w:rsidR="00D617FD" w:rsidRPr="00DD7C0C" w:rsidRDefault="00D617FD" w:rsidP="00B34EC5">
                                  <w:pPr>
                                    <w:widowControl w:val="0"/>
                                    <w:rPr>
                                      <w:ins w:id="5845" w:author="Nasser Mustafa [2]" w:date="2018-09-19T08:22:00Z"/>
                                      <w:rFonts w:eastAsia="Calibri"/>
                                      <w:color w:val="000000"/>
                                      <w:sz w:val="16"/>
                                      <w:szCs w:val="16"/>
                                    </w:rPr>
                                  </w:pPr>
                                </w:p>
                              </w:tc>
                            </w:tr>
                            <w:tr w:rsidR="00D617FD" w:rsidRPr="00DD7C0C" w14:paraId="64543218" w14:textId="77777777" w:rsidTr="00561C3D">
                              <w:trPr>
                                <w:gridAfter w:val="2"/>
                                <w:wAfter w:w="653" w:type="dxa"/>
                                <w:cantSplit/>
                                <w:trHeight w:val="275"/>
                                <w:jc w:val="center"/>
                                <w:ins w:id="5846" w:author="Nasser Mustafa [2]" w:date="2018-09-19T08:22:00Z"/>
                              </w:trPr>
                              <w:tc>
                                <w:tcPr>
                                  <w:tcW w:w="540" w:type="dxa"/>
                                  <w:vMerge/>
                                  <w:shd w:val="clear" w:color="auto" w:fill="auto"/>
                                </w:tcPr>
                                <w:p w14:paraId="6B041BE1" w14:textId="77777777" w:rsidR="00D617FD" w:rsidRPr="00DD7C0C" w:rsidRDefault="00D617FD" w:rsidP="00B34EC5">
                                  <w:pPr>
                                    <w:widowControl w:val="0"/>
                                    <w:rPr>
                                      <w:ins w:id="5847" w:author="Nasser Mustafa [2]" w:date="2018-09-19T08:22:00Z"/>
                                      <w:rFonts w:eastAsia="MS Mincho"/>
                                      <w:color w:val="000000"/>
                                      <w:spacing w:val="-1"/>
                                      <w:sz w:val="16"/>
                                      <w:szCs w:val="16"/>
                                    </w:rPr>
                                  </w:pPr>
                                </w:p>
                              </w:tc>
                              <w:tc>
                                <w:tcPr>
                                  <w:tcW w:w="823" w:type="dxa"/>
                                  <w:vMerge/>
                                  <w:shd w:val="clear" w:color="auto" w:fill="auto"/>
                                </w:tcPr>
                                <w:p w14:paraId="17AE7F27" w14:textId="77777777" w:rsidR="00D617FD" w:rsidRPr="00DD7C0C" w:rsidRDefault="00D617FD" w:rsidP="00B34EC5">
                                  <w:pPr>
                                    <w:widowControl w:val="0"/>
                                    <w:rPr>
                                      <w:ins w:id="5848" w:author="Nasser Mustafa [2]" w:date="2018-09-19T08:22:00Z"/>
                                      <w:rFonts w:eastAsia="Calibri"/>
                                      <w:color w:val="000000"/>
                                      <w:sz w:val="16"/>
                                      <w:szCs w:val="16"/>
                                    </w:rPr>
                                  </w:pPr>
                                </w:p>
                              </w:tc>
                              <w:tc>
                                <w:tcPr>
                                  <w:tcW w:w="622" w:type="dxa"/>
                                  <w:gridSpan w:val="2"/>
                                  <w:shd w:val="clear" w:color="auto" w:fill="auto"/>
                                  <w:tcMar>
                                    <w:top w:w="14" w:type="dxa"/>
                                    <w:left w:w="14" w:type="dxa"/>
                                    <w:right w:w="14" w:type="dxa"/>
                                  </w:tcMar>
                                  <w:vAlign w:val="center"/>
                                </w:tcPr>
                                <w:p w14:paraId="1C50AAC0" w14:textId="77777777" w:rsidR="00D617FD" w:rsidRPr="00DD7C0C" w:rsidRDefault="00D617FD" w:rsidP="00B34EC5">
                                  <w:pPr>
                                    <w:widowControl w:val="0"/>
                                    <w:rPr>
                                      <w:ins w:id="5849" w:author="Nasser Mustafa [2]" w:date="2018-09-19T08:22:00Z"/>
                                      <w:rFonts w:eastAsia="Calibri"/>
                                      <w:color w:val="000000"/>
                                      <w:sz w:val="16"/>
                                      <w:szCs w:val="16"/>
                                    </w:rPr>
                                  </w:pPr>
                                  <w:ins w:id="5850" w:author="Nasser Mustafa [2]" w:date="2018-09-19T08:22:00Z">
                                    <w:r w:rsidRPr="00DD7C0C">
                                      <w:rPr>
                                        <w:rFonts w:eastAsia="Calibri"/>
                                        <w:color w:val="000000"/>
                                        <w:sz w:val="16"/>
                                        <w:szCs w:val="16"/>
                                      </w:rPr>
                                      <w:t>Inter</w:t>
                                    </w:r>
                                  </w:ins>
                                </w:p>
                                <w:p w14:paraId="5DB34856" w14:textId="77777777" w:rsidR="00D617FD" w:rsidRPr="00DD7C0C" w:rsidRDefault="00D617FD" w:rsidP="00B34EC5">
                                  <w:pPr>
                                    <w:widowControl w:val="0"/>
                                    <w:rPr>
                                      <w:ins w:id="5851" w:author="Nasser Mustafa [2]" w:date="2018-09-19T08:22:00Z"/>
                                      <w:rFonts w:eastAsia="Calibri"/>
                                      <w:color w:val="000000"/>
                                      <w:sz w:val="16"/>
                                      <w:szCs w:val="16"/>
                                    </w:rPr>
                                  </w:pPr>
                                  <w:ins w:id="5852" w:author="Nasser Mustafa [2]" w:date="2018-09-19T08:22:00Z">
                                    <w:r w:rsidRPr="00DD7C0C">
                                      <w:rPr>
                                        <w:rFonts w:eastAsia="Calibri"/>
                                        <w:color w:val="000000"/>
                                        <w:sz w:val="16"/>
                                        <w:szCs w:val="16"/>
                                      </w:rPr>
                                      <w:t>Intra</w:t>
                                    </w:r>
                                  </w:ins>
                                </w:p>
                              </w:tc>
                              <w:tc>
                                <w:tcPr>
                                  <w:tcW w:w="657" w:type="dxa"/>
                                  <w:shd w:val="clear" w:color="auto" w:fill="auto"/>
                                  <w:tcMar>
                                    <w:top w:w="14" w:type="dxa"/>
                                    <w:left w:w="14" w:type="dxa"/>
                                    <w:right w:w="14" w:type="dxa"/>
                                  </w:tcMar>
                                  <w:vAlign w:val="center"/>
                                </w:tcPr>
                                <w:p w14:paraId="41EAFB1C" w14:textId="77777777" w:rsidR="00D617FD" w:rsidRPr="00DD7C0C" w:rsidRDefault="00D617FD" w:rsidP="00B34EC5">
                                  <w:pPr>
                                    <w:widowControl w:val="0"/>
                                    <w:rPr>
                                      <w:ins w:id="5853" w:author="Nasser Mustafa [2]" w:date="2018-09-19T08:22:00Z"/>
                                      <w:rFonts w:eastAsia="Calibri"/>
                                      <w:color w:val="000000"/>
                                      <w:sz w:val="16"/>
                                      <w:szCs w:val="16"/>
                                    </w:rPr>
                                  </w:pPr>
                                  <w:ins w:id="5854" w:author="Nasser Mustafa [2]" w:date="2018-09-19T08:22:00Z">
                                    <w:r w:rsidRPr="00DD7C0C">
                                      <w:rPr>
                                        <w:rFonts w:eastAsia="Calibri"/>
                                        <w:color w:val="000000"/>
                                        <w:sz w:val="16"/>
                                        <w:szCs w:val="16"/>
                                      </w:rPr>
                                      <w:t>Inter</w:t>
                                    </w:r>
                                  </w:ins>
                                </w:p>
                                <w:p w14:paraId="6EB04247" w14:textId="77777777" w:rsidR="00D617FD" w:rsidRPr="00DD7C0C" w:rsidRDefault="00D617FD" w:rsidP="00B34EC5">
                                  <w:pPr>
                                    <w:widowControl w:val="0"/>
                                    <w:rPr>
                                      <w:ins w:id="5855" w:author="Nasser Mustafa [2]" w:date="2018-09-19T08:22:00Z"/>
                                      <w:rFonts w:eastAsia="Calibri"/>
                                      <w:color w:val="000000"/>
                                      <w:sz w:val="16"/>
                                      <w:szCs w:val="16"/>
                                    </w:rPr>
                                  </w:pPr>
                                  <w:ins w:id="5856" w:author="Nasser Mustafa [2]" w:date="2018-09-19T08:22:00Z">
                                    <w:r w:rsidRPr="00DD7C0C">
                                      <w:rPr>
                                        <w:rFonts w:eastAsia="Calibri"/>
                                        <w:color w:val="000000"/>
                                        <w:sz w:val="16"/>
                                        <w:szCs w:val="16"/>
                                      </w:rPr>
                                      <w:t>Intra</w:t>
                                    </w:r>
                                  </w:ins>
                                </w:p>
                              </w:tc>
                              <w:tc>
                                <w:tcPr>
                                  <w:tcW w:w="564" w:type="dxa"/>
                                  <w:gridSpan w:val="2"/>
                                  <w:shd w:val="clear" w:color="auto" w:fill="auto"/>
                                  <w:tcMar>
                                    <w:top w:w="14" w:type="dxa"/>
                                    <w:left w:w="14" w:type="dxa"/>
                                    <w:right w:w="14" w:type="dxa"/>
                                  </w:tcMar>
                                  <w:vAlign w:val="center"/>
                                </w:tcPr>
                                <w:p w14:paraId="7AEB8737" w14:textId="77777777" w:rsidR="00D617FD" w:rsidRPr="00DD7C0C" w:rsidRDefault="00D617FD" w:rsidP="00B34EC5">
                                  <w:pPr>
                                    <w:widowControl w:val="0"/>
                                    <w:rPr>
                                      <w:ins w:id="5857" w:author="Nasser Mustafa [2]" w:date="2018-09-19T08:22:00Z"/>
                                      <w:rFonts w:eastAsia="Calibri"/>
                                      <w:color w:val="000000"/>
                                      <w:sz w:val="16"/>
                                      <w:szCs w:val="16"/>
                                    </w:rPr>
                                  </w:pPr>
                                  <w:ins w:id="5858" w:author="Nasser Mustafa [2]" w:date="2018-09-19T08:22:00Z">
                                    <w:r w:rsidRPr="00DD7C0C">
                                      <w:rPr>
                                        <w:rFonts w:eastAsia="Calibri"/>
                                        <w:color w:val="000000"/>
                                        <w:sz w:val="16"/>
                                        <w:szCs w:val="16"/>
                                      </w:rPr>
                                      <w:t>Inter</w:t>
                                    </w:r>
                                  </w:ins>
                                </w:p>
                                <w:p w14:paraId="38AF38B3" w14:textId="77777777" w:rsidR="00D617FD" w:rsidRPr="00DD7C0C" w:rsidRDefault="00D617FD" w:rsidP="00B34EC5">
                                  <w:pPr>
                                    <w:widowControl w:val="0"/>
                                    <w:rPr>
                                      <w:ins w:id="5859" w:author="Nasser Mustafa [2]" w:date="2018-09-19T08:22:00Z"/>
                                      <w:rFonts w:eastAsia="Calibri"/>
                                      <w:color w:val="000000"/>
                                      <w:sz w:val="16"/>
                                      <w:szCs w:val="16"/>
                                    </w:rPr>
                                  </w:pPr>
                                  <w:ins w:id="5860" w:author="Nasser Mustafa [2]" w:date="2018-09-19T08:22:00Z">
                                    <w:r w:rsidRPr="00DD7C0C">
                                      <w:rPr>
                                        <w:rFonts w:eastAsia="Calibri"/>
                                        <w:color w:val="000000"/>
                                        <w:sz w:val="16"/>
                                        <w:szCs w:val="16"/>
                                      </w:rPr>
                                      <w:t>Intra</w:t>
                                    </w:r>
                                  </w:ins>
                                </w:p>
                              </w:tc>
                              <w:tc>
                                <w:tcPr>
                                  <w:tcW w:w="992" w:type="dxa"/>
                                  <w:shd w:val="clear" w:color="auto" w:fill="auto"/>
                                  <w:tcMar>
                                    <w:top w:w="14" w:type="dxa"/>
                                    <w:left w:w="14" w:type="dxa"/>
                                    <w:right w:w="14" w:type="dxa"/>
                                  </w:tcMar>
                                  <w:vAlign w:val="center"/>
                                </w:tcPr>
                                <w:p w14:paraId="351EFE46" w14:textId="77777777" w:rsidR="00D617FD" w:rsidRPr="00DD7C0C" w:rsidRDefault="00D617FD" w:rsidP="00B34EC5">
                                  <w:pPr>
                                    <w:widowControl w:val="0"/>
                                    <w:rPr>
                                      <w:ins w:id="5861" w:author="Nasser Mustafa [2]" w:date="2018-09-19T08:22:00Z"/>
                                      <w:rFonts w:eastAsia="Calibri"/>
                                      <w:color w:val="000000"/>
                                      <w:sz w:val="16"/>
                                      <w:szCs w:val="16"/>
                                    </w:rPr>
                                  </w:pPr>
                                  <w:ins w:id="5862" w:author="Nasser Mustafa [2]" w:date="2018-09-19T08:22:00Z">
                                    <w:r w:rsidRPr="00DD7C0C">
                                      <w:rPr>
                                        <w:rFonts w:eastAsia="Calibri"/>
                                        <w:color w:val="000000"/>
                                        <w:sz w:val="16"/>
                                        <w:szCs w:val="16"/>
                                      </w:rPr>
                                      <w:t>Inter</w:t>
                                    </w:r>
                                  </w:ins>
                                </w:p>
                                <w:p w14:paraId="010D95B5" w14:textId="77777777" w:rsidR="00D617FD" w:rsidRPr="00DD7C0C" w:rsidRDefault="00D617FD" w:rsidP="00B34EC5">
                                  <w:pPr>
                                    <w:widowControl w:val="0"/>
                                    <w:rPr>
                                      <w:ins w:id="5863" w:author="Nasser Mustafa [2]" w:date="2018-09-19T08:22:00Z"/>
                                      <w:rFonts w:eastAsia="Calibri"/>
                                      <w:color w:val="000000"/>
                                      <w:sz w:val="16"/>
                                      <w:szCs w:val="16"/>
                                    </w:rPr>
                                  </w:pPr>
                                  <w:ins w:id="5864" w:author="Nasser Mustafa [2]" w:date="2018-09-19T08:22:00Z">
                                    <w:r w:rsidRPr="00DD7C0C">
                                      <w:rPr>
                                        <w:rFonts w:eastAsia="Calibri"/>
                                        <w:color w:val="000000"/>
                                        <w:sz w:val="16"/>
                                        <w:szCs w:val="16"/>
                                      </w:rPr>
                                      <w:t>Intra</w:t>
                                    </w:r>
                                  </w:ins>
                                </w:p>
                              </w:tc>
                              <w:tc>
                                <w:tcPr>
                                  <w:tcW w:w="4255" w:type="dxa"/>
                                  <w:gridSpan w:val="7"/>
                                  <w:shd w:val="clear" w:color="auto" w:fill="auto"/>
                                  <w:textDirection w:val="tbRl"/>
                                </w:tcPr>
                                <w:p w14:paraId="0134DECE" w14:textId="77777777" w:rsidR="00D617FD" w:rsidRPr="00DD7C0C" w:rsidRDefault="00D617FD" w:rsidP="00B34EC5">
                                  <w:pPr>
                                    <w:widowControl w:val="0"/>
                                    <w:rPr>
                                      <w:ins w:id="5865" w:author="Nasser Mustafa [2]" w:date="2018-09-19T08:22:00Z"/>
                                      <w:rFonts w:eastAsia="Calibri"/>
                                      <w:color w:val="000000"/>
                                      <w:sz w:val="16"/>
                                      <w:szCs w:val="16"/>
                                    </w:rPr>
                                  </w:pPr>
                                </w:p>
                              </w:tc>
                            </w:tr>
                          </w:tbl>
                          <w:p w14:paraId="7CA3EC2B" w14:textId="77777777" w:rsidR="00D617FD" w:rsidRDefault="00D617FD" w:rsidP="008B130C"/>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E7477" id="_x0000_s1055" type="#_x0000_t202" style="position:absolute;left:0;text-align:left;margin-left:-4.85pt;margin-top:-3.65pt;width:461.5pt;height:566.9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" stroked="f">
                <v:textbox inset="0,0,0">
                  <w:txbxContent>
                    <w:p w14:paraId="2390FE05" w14:textId="2E3D9CAA" w:rsidR="00D617FD" w:rsidRDefault="00D617FD" w:rsidP="008B130C">
                      <w:pPr>
                        <w:pStyle w:val="Caption"/>
                      </w:pPr>
                      <w:bookmarkStart w:id="5866" w:name="_Ref515826438"/>
                      <w:bookmarkStart w:id="5867" w:name="_Ref481442348"/>
                    </w:p>
                    <w:p w14:paraId="767F7F8F" w14:textId="0B6015E4" w:rsidR="00D617FD" w:rsidRPr="008B130C" w:rsidRDefault="00D617FD" w:rsidP="008B130C">
                      <w:pPr>
                        <w:pStyle w:val="Caption"/>
                        <w:rPr>
                          <w:sz w:val="20"/>
                          <w:szCs w:val="20"/>
                        </w:rPr>
                      </w:pPr>
                      <w:bookmarkStart w:id="5868" w:name="_Ref515826538"/>
                      <w:bookmarkStart w:id="5869" w:name="_Ref517569955"/>
                      <w:bookmarkStart w:id="5870" w:name="_Toc525723633"/>
                      <w:r w:rsidRPr="008B130C">
                        <w:rPr>
                          <w:sz w:val="20"/>
                          <w:szCs w:val="20"/>
                        </w:rPr>
                        <w:t xml:space="preserve">Table </w:t>
                      </w:r>
                      <w:r w:rsidRPr="008B130C">
                        <w:rPr>
                          <w:sz w:val="20"/>
                          <w:szCs w:val="20"/>
                        </w:rPr>
                        <w:fldChar w:fldCharType="begin"/>
                      </w:r>
                      <w:r w:rsidRPr="008B130C">
                        <w:rPr>
                          <w:sz w:val="20"/>
                          <w:szCs w:val="20"/>
                        </w:rPr>
                        <w:instrText xml:space="preserve"> SEQ Table \* ARABIC </w:instrText>
                      </w:r>
                      <w:r w:rsidRPr="008B130C">
                        <w:rPr>
                          <w:sz w:val="20"/>
                          <w:szCs w:val="20"/>
                        </w:rPr>
                        <w:fldChar w:fldCharType="separate"/>
                      </w:r>
                      <w:r>
                        <w:rPr>
                          <w:noProof/>
                          <w:sz w:val="20"/>
                          <w:szCs w:val="20"/>
                        </w:rPr>
                        <w:t>14</w:t>
                      </w:r>
                      <w:r w:rsidRPr="008B130C">
                        <w:rPr>
                          <w:sz w:val="20"/>
                          <w:szCs w:val="20"/>
                        </w:rPr>
                        <w:fldChar w:fldCharType="end"/>
                      </w:r>
                      <w:bookmarkEnd w:id="5868"/>
                      <w:r w:rsidRPr="008B130C">
                        <w:rPr>
                          <w:sz w:val="20"/>
                          <w:szCs w:val="20"/>
                        </w:rPr>
                        <w:t xml:space="preserve">: </w:t>
                      </w:r>
                      <w:bookmarkStart w:id="5871" w:name="_Toc513498762"/>
                      <w:r w:rsidRPr="008B130C">
                        <w:rPr>
                          <w:sz w:val="20"/>
                          <w:szCs w:val="20"/>
                        </w:rPr>
                        <w:t xml:space="preserve">Trace links classifications in </w:t>
                      </w:r>
                      <w:del w:id="5872" w:author="Yvan Labiche" w:date="2018-09-07T21:33:00Z">
                        <w:r w:rsidRPr="008B130C" w:rsidDel="004C0003">
                          <w:rPr>
                            <w:sz w:val="20"/>
                            <w:szCs w:val="20"/>
                          </w:rPr>
                          <w:delText>Requirement Engineering</w:delText>
                        </w:r>
                      </w:del>
                      <w:ins w:id="5873" w:author="Yvan Labiche" w:date="2018-09-07T21:33:00Z">
                        <w:r>
                          <w:rPr>
                            <w:sz w:val="20"/>
                            <w:szCs w:val="20"/>
                          </w:rPr>
                          <w:t>Requirements Engineering</w:t>
                        </w:r>
                      </w:ins>
                      <w:r w:rsidRPr="008B130C">
                        <w:rPr>
                          <w:sz w:val="20"/>
                          <w:szCs w:val="20"/>
                        </w:rPr>
                        <w:t>, Model Driven Engineering, and Systems Engineering</w:t>
                      </w:r>
                      <w:bookmarkEnd w:id="5869"/>
                      <w:bookmarkEnd w:id="5871"/>
                      <w:bookmarkEnd w:id="5870"/>
                    </w:p>
                    <w:tbl>
                      <w:tblPr>
                        <w:tblW w:w="9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40"/>
                        <w:gridCol w:w="823"/>
                        <w:gridCol w:w="428"/>
                        <w:gridCol w:w="194"/>
                        <w:gridCol w:w="657"/>
                        <w:gridCol w:w="80"/>
                        <w:gridCol w:w="484"/>
                        <w:gridCol w:w="992"/>
                        <w:gridCol w:w="145"/>
                        <w:gridCol w:w="760"/>
                        <w:gridCol w:w="941"/>
                        <w:gridCol w:w="477"/>
                        <w:gridCol w:w="515"/>
                        <w:gridCol w:w="228"/>
                        <w:gridCol w:w="1189"/>
                        <w:gridCol w:w="284"/>
                        <w:gridCol w:w="369"/>
                      </w:tblGrid>
                      <w:tr w:rsidR="00D617FD" w:rsidRPr="00DD7C0C" w:rsidDel="0032395C" w14:paraId="431BEC4F" w14:textId="04A17FBC" w:rsidTr="0009457F">
                        <w:trPr>
                          <w:trHeight w:val="143"/>
                          <w:jc w:val="center"/>
                          <w:del w:id="5874" w:author="Nasser Mustafa [2]" w:date="2018-09-19T08:12:00Z"/>
                        </w:trPr>
                        <w:tc>
                          <w:tcPr>
                            <w:tcW w:w="540" w:type="dxa"/>
                            <w:shd w:val="clear" w:color="auto" w:fill="auto"/>
                          </w:tcPr>
                          <w:p w14:paraId="0C6DD9D1" w14:textId="1FA901AC" w:rsidR="00D617FD" w:rsidRPr="00DD7C0C" w:rsidDel="0032395C" w:rsidRDefault="00D617FD" w:rsidP="0009457F">
                            <w:pPr>
                              <w:widowControl w:val="0"/>
                              <w:rPr>
                                <w:del w:id="5875" w:author="Nasser Mustafa [2]" w:date="2018-09-19T08:12:00Z"/>
                                <w:rFonts w:eastAsia="Calibri"/>
                                <w:b/>
                                <w:color w:val="0070C0"/>
                                <w:sz w:val="16"/>
                                <w:szCs w:val="16"/>
                              </w:rPr>
                            </w:pPr>
                            <w:del w:id="5876" w:author="Nasser Mustafa [2]" w:date="2018-09-19T08:12:00Z">
                              <w:r w:rsidRPr="00DD7C0C" w:rsidDel="0032395C">
                                <w:rPr>
                                  <w:rFonts w:eastAsia="Calibri"/>
                                  <w:b/>
                                  <w:color w:val="0070C0"/>
                                  <w:sz w:val="16"/>
                                  <w:szCs w:val="16"/>
                                </w:rPr>
                                <w:delText>Ref.</w:delText>
                              </w:r>
                            </w:del>
                          </w:p>
                        </w:tc>
                        <w:tc>
                          <w:tcPr>
                            <w:tcW w:w="8566" w:type="dxa"/>
                            <w:gridSpan w:val="16"/>
                            <w:shd w:val="clear" w:color="auto" w:fill="auto"/>
                          </w:tcPr>
                          <w:p w14:paraId="6D49CBCA" w14:textId="5B4BC3C0" w:rsidR="00D617FD" w:rsidRPr="00DD7C0C" w:rsidDel="0032395C" w:rsidRDefault="00D617FD" w:rsidP="0009457F">
                            <w:pPr>
                              <w:widowControl w:val="0"/>
                              <w:jc w:val="center"/>
                              <w:rPr>
                                <w:del w:id="5877" w:author="Nasser Mustafa [2]" w:date="2018-09-19T08:12:00Z"/>
                                <w:rFonts w:eastAsia="Calibri"/>
                                <w:sz w:val="16"/>
                                <w:szCs w:val="16"/>
                              </w:rPr>
                            </w:pPr>
                            <w:del w:id="5878" w:author="Nasser Mustafa [2]" w:date="2018-09-19T08:12:00Z">
                              <w:r w:rsidRPr="00DD7C0C" w:rsidDel="0032395C">
                                <w:rPr>
                                  <w:rFonts w:eastAsia="Calibri"/>
                                  <w:b/>
                                  <w:color w:val="0070C0"/>
                                  <w:sz w:val="16"/>
                                  <w:szCs w:val="16"/>
                                </w:rPr>
                                <w:delText>Requirement Engineering</w:delText>
                              </w:r>
                            </w:del>
                            <w:ins w:id="5879" w:author="Yvan Labiche" w:date="2018-09-07T21:33:00Z">
                              <w:del w:id="5880" w:author="Nasser Mustafa [2]" w:date="2018-09-19T08:12:00Z">
                                <w:r w:rsidDel="0032395C">
                                  <w:rPr>
                                    <w:rFonts w:eastAsia="Calibri"/>
                                    <w:b/>
                                    <w:color w:val="0070C0"/>
                                    <w:sz w:val="16"/>
                                    <w:szCs w:val="16"/>
                                  </w:rPr>
                                  <w:delText>Requirements Engineering</w:delText>
                                </w:r>
                              </w:del>
                            </w:ins>
                            <w:del w:id="5881" w:author="Nasser Mustafa [2]" w:date="2018-09-19T08:12:00Z">
                              <w:r w:rsidRPr="00DD7C0C" w:rsidDel="0032395C">
                                <w:rPr>
                                  <w:rFonts w:eastAsia="Calibri"/>
                                  <w:b/>
                                  <w:color w:val="0070C0"/>
                                  <w:sz w:val="16"/>
                                  <w:szCs w:val="16"/>
                                </w:rPr>
                                <w:delText xml:space="preserve"> Classifications</w:delText>
                              </w:r>
                            </w:del>
                          </w:p>
                        </w:tc>
                      </w:tr>
                      <w:tr w:rsidR="00D617FD" w:rsidRPr="00DD7C0C" w:rsidDel="0032395C" w14:paraId="3D8823E2" w14:textId="7246F728" w:rsidTr="0009457F">
                        <w:trPr>
                          <w:trHeight w:val="195"/>
                          <w:jc w:val="center"/>
                          <w:del w:id="5882" w:author="Nasser Mustafa [2]" w:date="2018-09-19T08:12:00Z"/>
                        </w:trPr>
                        <w:tc>
                          <w:tcPr>
                            <w:tcW w:w="540" w:type="dxa"/>
                            <w:vMerge w:val="restart"/>
                            <w:shd w:val="clear" w:color="auto" w:fill="auto"/>
                            <w:tcMar>
                              <w:top w:w="7" w:type="dxa"/>
                            </w:tcMar>
                          </w:tcPr>
                          <w:p w14:paraId="21456A25" w14:textId="5593A4BD" w:rsidR="00D617FD" w:rsidRPr="00DD7C0C" w:rsidDel="0032395C" w:rsidRDefault="00D617FD" w:rsidP="006A58FF">
                            <w:pPr>
                              <w:widowControl w:val="0"/>
                              <w:rPr>
                                <w:del w:id="5883" w:author="Nasser Mustafa [2]" w:date="2018-09-19T08:12:00Z"/>
                                <w:rFonts w:eastAsia="Calibri"/>
                                <w:color w:val="000000"/>
                                <w:sz w:val="16"/>
                                <w:szCs w:val="16"/>
                              </w:rPr>
                            </w:pPr>
                            <w:del w:id="5884"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"_ENREF_2" \o "Ramesh, 2011 #90" </w:delInstrText>
                              </w:r>
                              <w:r w:rsidDel="0032395C">
                                <w:fldChar w:fldCharType="separate"/>
                              </w:r>
                              <w:r w:rsidDel="0032395C">
                                <w:rPr>
                                  <w:rFonts w:eastAsia="Calibri"/>
                                  <w:noProof/>
                                  <w:color w:val="000000"/>
                                  <w:sz w:val="16"/>
                                  <w:szCs w:val="16"/>
                                </w:rPr>
                                <w:delText>2</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del>
                          </w:p>
                        </w:tc>
                        <w:tc>
                          <w:tcPr>
                            <w:tcW w:w="3803" w:type="dxa"/>
                            <w:gridSpan w:val="8"/>
                            <w:shd w:val="clear" w:color="auto" w:fill="auto"/>
                            <w:tcMar>
                              <w:top w:w="7" w:type="dxa"/>
                            </w:tcMar>
                          </w:tcPr>
                          <w:p w14:paraId="7F05BFF1" w14:textId="1C23CA3E" w:rsidR="00D617FD" w:rsidRPr="00DD7C0C" w:rsidDel="0032395C" w:rsidRDefault="00D617FD" w:rsidP="0009457F">
                            <w:pPr>
                              <w:widowControl w:val="0"/>
                              <w:rPr>
                                <w:del w:id="5885" w:author="Nasser Mustafa [2]" w:date="2018-09-19T08:12:00Z"/>
                                <w:rFonts w:eastAsia="Calibri"/>
                                <w:sz w:val="16"/>
                                <w:szCs w:val="16"/>
                              </w:rPr>
                            </w:pPr>
                            <w:del w:id="5886" w:author="Nasser Mustafa [2]" w:date="2018-09-19T08:12:00Z">
                              <w:r w:rsidRPr="00DD7C0C" w:rsidDel="0032395C">
                                <w:rPr>
                                  <w:rFonts w:eastAsia="Calibri"/>
                                  <w:sz w:val="16"/>
                                  <w:szCs w:val="16"/>
                                </w:rPr>
                                <w:delText>Product- related</w:delText>
                              </w:r>
                            </w:del>
                          </w:p>
                        </w:tc>
                        <w:tc>
                          <w:tcPr>
                            <w:tcW w:w="4763" w:type="dxa"/>
                            <w:gridSpan w:val="8"/>
                            <w:shd w:val="clear" w:color="auto" w:fill="auto"/>
                            <w:tcMar>
                              <w:top w:w="7" w:type="dxa"/>
                            </w:tcMar>
                          </w:tcPr>
                          <w:p w14:paraId="1AA16ABA" w14:textId="24126F5D" w:rsidR="00D617FD" w:rsidRPr="00DD7C0C" w:rsidDel="0032395C" w:rsidRDefault="00D617FD" w:rsidP="0009457F">
                            <w:pPr>
                              <w:widowControl w:val="0"/>
                              <w:rPr>
                                <w:del w:id="5887" w:author="Nasser Mustafa [2]" w:date="2018-09-19T08:12:00Z"/>
                                <w:rFonts w:eastAsia="Calibri"/>
                                <w:sz w:val="16"/>
                                <w:szCs w:val="16"/>
                              </w:rPr>
                            </w:pPr>
                            <w:del w:id="5888" w:author="Nasser Mustafa [2]" w:date="2018-09-19T08:12:00Z">
                              <w:r w:rsidRPr="00DD7C0C" w:rsidDel="0032395C">
                                <w:rPr>
                                  <w:rFonts w:eastAsia="Calibri"/>
                                  <w:sz w:val="16"/>
                                  <w:szCs w:val="16"/>
                                </w:rPr>
                                <w:delText>Process –related</w:delText>
                              </w:r>
                            </w:del>
                          </w:p>
                        </w:tc>
                      </w:tr>
                      <w:tr w:rsidR="00D617FD" w:rsidRPr="00DD7C0C" w:rsidDel="0032395C" w14:paraId="707F74FF" w14:textId="23E13562" w:rsidTr="0009457F">
                        <w:trPr>
                          <w:cantSplit/>
                          <w:trHeight w:val="113"/>
                          <w:jc w:val="center"/>
                          <w:del w:id="5889" w:author="Nasser Mustafa [2]" w:date="2018-09-19T08:12:00Z"/>
                        </w:trPr>
                        <w:tc>
                          <w:tcPr>
                            <w:tcW w:w="540" w:type="dxa"/>
                            <w:vMerge/>
                            <w:shd w:val="clear" w:color="auto" w:fill="auto"/>
                            <w:tcMar>
                              <w:top w:w="7" w:type="dxa"/>
                            </w:tcMar>
                          </w:tcPr>
                          <w:p w14:paraId="2AD5656D" w14:textId="2784B876" w:rsidR="00D617FD" w:rsidRPr="00DD7C0C" w:rsidDel="0032395C" w:rsidRDefault="00D617FD" w:rsidP="0009457F">
                            <w:pPr>
                              <w:widowControl w:val="0"/>
                              <w:rPr>
                                <w:del w:id="5890" w:author="Nasser Mustafa [2]" w:date="2018-09-19T08:12:00Z"/>
                                <w:rFonts w:eastAsia="Calibri"/>
                                <w:color w:val="000000"/>
                                <w:sz w:val="16"/>
                                <w:szCs w:val="16"/>
                              </w:rPr>
                            </w:pPr>
                          </w:p>
                        </w:tc>
                        <w:tc>
                          <w:tcPr>
                            <w:tcW w:w="1251" w:type="dxa"/>
                            <w:gridSpan w:val="2"/>
                            <w:shd w:val="clear" w:color="auto" w:fill="auto"/>
                            <w:tcMar>
                              <w:top w:w="7" w:type="dxa"/>
                            </w:tcMar>
                          </w:tcPr>
                          <w:p w14:paraId="57A0D5A5" w14:textId="29A55552" w:rsidR="00D617FD" w:rsidRPr="00DD7C0C" w:rsidDel="0032395C" w:rsidRDefault="00D617FD" w:rsidP="0009457F">
                            <w:pPr>
                              <w:widowControl w:val="0"/>
                              <w:rPr>
                                <w:del w:id="5891" w:author="Nasser Mustafa [2]" w:date="2018-09-19T08:12:00Z"/>
                                <w:rFonts w:eastAsia="Calibri"/>
                                <w:sz w:val="16"/>
                                <w:szCs w:val="16"/>
                              </w:rPr>
                            </w:pPr>
                            <w:del w:id="5892" w:author="Nasser Mustafa [2]" w:date="2018-09-19T08:12:00Z">
                              <w:r w:rsidRPr="00DD7C0C" w:rsidDel="0032395C">
                                <w:rPr>
                                  <w:rFonts w:eastAsia="Calibri"/>
                                  <w:sz w:val="16"/>
                                  <w:szCs w:val="16"/>
                                </w:rPr>
                                <w:delText>Evolution</w:delText>
                              </w:r>
                            </w:del>
                          </w:p>
                        </w:tc>
                        <w:tc>
                          <w:tcPr>
                            <w:tcW w:w="851" w:type="dxa"/>
                            <w:gridSpan w:val="2"/>
                            <w:shd w:val="clear" w:color="auto" w:fill="auto"/>
                            <w:tcMar>
                              <w:top w:w="7" w:type="dxa"/>
                            </w:tcMar>
                          </w:tcPr>
                          <w:p w14:paraId="50310CFB" w14:textId="46C6E515" w:rsidR="00D617FD" w:rsidRPr="00DD7C0C" w:rsidDel="0032395C" w:rsidRDefault="00D617FD" w:rsidP="0009457F">
                            <w:pPr>
                              <w:widowControl w:val="0"/>
                              <w:rPr>
                                <w:del w:id="5893" w:author="Nasser Mustafa [2]" w:date="2018-09-19T08:12:00Z"/>
                                <w:rFonts w:eastAsia="Calibri"/>
                                <w:sz w:val="16"/>
                                <w:szCs w:val="16"/>
                              </w:rPr>
                            </w:pPr>
                            <w:del w:id="5894" w:author="Nasser Mustafa [2]" w:date="2018-09-19T08:12:00Z">
                              <w:r w:rsidRPr="00DD7C0C" w:rsidDel="0032395C">
                                <w:rPr>
                                  <w:rFonts w:eastAsia="Calibri"/>
                                  <w:sz w:val="16"/>
                                  <w:szCs w:val="16"/>
                                </w:rPr>
                                <w:delText>Rationale</w:delText>
                              </w:r>
                            </w:del>
                          </w:p>
                        </w:tc>
                        <w:tc>
                          <w:tcPr>
                            <w:tcW w:w="1701" w:type="dxa"/>
                            <w:gridSpan w:val="4"/>
                            <w:shd w:val="clear" w:color="auto" w:fill="auto"/>
                            <w:tcMar>
                              <w:top w:w="7" w:type="dxa"/>
                            </w:tcMar>
                          </w:tcPr>
                          <w:p w14:paraId="04CBE48F" w14:textId="574F3C9B" w:rsidR="00D617FD" w:rsidRPr="00DD7C0C" w:rsidDel="0032395C" w:rsidRDefault="00D617FD" w:rsidP="0009457F">
                            <w:pPr>
                              <w:widowControl w:val="0"/>
                              <w:rPr>
                                <w:del w:id="5895" w:author="Nasser Mustafa [2]" w:date="2018-09-19T08:12:00Z"/>
                                <w:rFonts w:eastAsia="Calibri"/>
                                <w:sz w:val="16"/>
                                <w:szCs w:val="16"/>
                              </w:rPr>
                            </w:pPr>
                            <w:del w:id="5896" w:author="Nasser Mustafa [2]" w:date="2018-09-19T08:12:00Z">
                              <w:r w:rsidRPr="00DD7C0C" w:rsidDel="0032395C">
                                <w:rPr>
                                  <w:rFonts w:eastAsia="Calibri"/>
                                  <w:sz w:val="16"/>
                                  <w:szCs w:val="16"/>
                                </w:rPr>
                                <w:delText>Dependency</w:delText>
                              </w:r>
                            </w:del>
                          </w:p>
                        </w:tc>
                        <w:tc>
                          <w:tcPr>
                            <w:tcW w:w="4763" w:type="dxa"/>
                            <w:gridSpan w:val="8"/>
                            <w:shd w:val="clear" w:color="auto" w:fill="auto"/>
                            <w:tcMar>
                              <w:top w:w="7" w:type="dxa"/>
                            </w:tcMar>
                          </w:tcPr>
                          <w:p w14:paraId="1D0C0097" w14:textId="15D4E851" w:rsidR="00D617FD" w:rsidRPr="00DD7C0C" w:rsidDel="0032395C" w:rsidRDefault="00D617FD" w:rsidP="0009457F">
                            <w:pPr>
                              <w:widowControl w:val="0"/>
                              <w:rPr>
                                <w:del w:id="5897" w:author="Nasser Mustafa [2]" w:date="2018-09-19T08:12:00Z"/>
                                <w:rFonts w:eastAsia="Calibri"/>
                                <w:sz w:val="16"/>
                                <w:szCs w:val="16"/>
                              </w:rPr>
                            </w:pPr>
                            <w:del w:id="5898" w:author="Nasser Mustafa [2]" w:date="2018-09-19T08:12:00Z">
                              <w:r w:rsidRPr="00DD7C0C" w:rsidDel="0032395C">
                                <w:rPr>
                                  <w:rFonts w:eastAsia="Calibri"/>
                                  <w:sz w:val="16"/>
                                  <w:szCs w:val="16"/>
                                </w:rPr>
                                <w:delText>Satisfaction</w:delText>
                              </w:r>
                            </w:del>
                          </w:p>
                        </w:tc>
                      </w:tr>
                      <w:tr w:rsidR="00D617FD" w:rsidRPr="00DD7C0C" w:rsidDel="0032395C" w14:paraId="558946A0" w14:textId="0CE96ABE" w:rsidTr="0009457F">
                        <w:trPr>
                          <w:cantSplit/>
                          <w:trHeight w:val="388"/>
                          <w:jc w:val="center"/>
                          <w:del w:id="5899" w:author="Nasser Mustafa [2]" w:date="2018-09-19T08:12:00Z"/>
                        </w:trPr>
                        <w:tc>
                          <w:tcPr>
                            <w:tcW w:w="540" w:type="dxa"/>
                            <w:vMerge/>
                            <w:tcBorders>
                              <w:bottom w:val="single" w:sz="4" w:space="0" w:color="auto"/>
                            </w:tcBorders>
                            <w:shd w:val="clear" w:color="auto" w:fill="auto"/>
                            <w:tcMar>
                              <w:top w:w="7" w:type="dxa"/>
                            </w:tcMar>
                          </w:tcPr>
                          <w:p w14:paraId="64B85A2A" w14:textId="11C9AECC" w:rsidR="00D617FD" w:rsidRPr="00DD7C0C" w:rsidDel="0032395C" w:rsidRDefault="00D617FD" w:rsidP="0009457F">
                            <w:pPr>
                              <w:widowControl w:val="0"/>
                              <w:rPr>
                                <w:del w:id="5900" w:author="Nasser Mustafa [2]" w:date="2018-09-19T08:12:00Z"/>
                                <w:rFonts w:eastAsia="Calibri"/>
                                <w:color w:val="000000"/>
                                <w:sz w:val="16"/>
                                <w:szCs w:val="16"/>
                              </w:rPr>
                            </w:pPr>
                          </w:p>
                        </w:tc>
                        <w:tc>
                          <w:tcPr>
                            <w:tcW w:w="1251" w:type="dxa"/>
                            <w:gridSpan w:val="2"/>
                            <w:tcBorders>
                              <w:bottom w:val="single" w:sz="4" w:space="0" w:color="auto"/>
                            </w:tcBorders>
                            <w:shd w:val="clear" w:color="auto" w:fill="auto"/>
                            <w:tcMar>
                              <w:top w:w="7" w:type="dxa"/>
                            </w:tcMar>
                          </w:tcPr>
                          <w:p w14:paraId="0F67DD18" w14:textId="3B69DCFD" w:rsidR="00D617FD" w:rsidRPr="00DD7C0C" w:rsidDel="0032395C" w:rsidRDefault="00D617FD" w:rsidP="0009457F">
                            <w:pPr>
                              <w:widowControl w:val="0"/>
                              <w:rPr>
                                <w:del w:id="5901" w:author="Nasser Mustafa [2]" w:date="2018-09-19T08:12:00Z"/>
                                <w:rFonts w:eastAsia="Calibri"/>
                                <w:sz w:val="16"/>
                                <w:szCs w:val="16"/>
                              </w:rPr>
                            </w:pPr>
                            <w:del w:id="5902" w:author="Nasser Mustafa [2]" w:date="2018-09-19T08:12:00Z">
                              <w:r w:rsidDel="0032395C">
                                <w:rPr>
                                  <w:rFonts w:eastAsia="Calibri"/>
                                  <w:sz w:val="16"/>
                                  <w:szCs w:val="16"/>
                                </w:rPr>
                                <w:delText xml:space="preserve">Derive, Elaborate,   </w:delText>
                              </w:r>
                              <w:r w:rsidRPr="00DD7C0C" w:rsidDel="0032395C">
                                <w:rPr>
                                  <w:rFonts w:eastAsia="Calibri"/>
                                  <w:sz w:val="16"/>
                                  <w:szCs w:val="16"/>
                                </w:rPr>
                                <w:delText>Depend-on</w:delText>
                              </w:r>
                            </w:del>
                          </w:p>
                        </w:tc>
                        <w:tc>
                          <w:tcPr>
                            <w:tcW w:w="851" w:type="dxa"/>
                            <w:gridSpan w:val="2"/>
                            <w:tcBorders>
                              <w:bottom w:val="single" w:sz="4" w:space="0" w:color="auto"/>
                            </w:tcBorders>
                            <w:shd w:val="clear" w:color="auto" w:fill="auto"/>
                            <w:tcMar>
                              <w:top w:w="7" w:type="dxa"/>
                            </w:tcMar>
                          </w:tcPr>
                          <w:p w14:paraId="1E99A169" w14:textId="4C06B291" w:rsidR="00D617FD" w:rsidRPr="00DD7C0C" w:rsidDel="0032395C" w:rsidRDefault="00D617FD" w:rsidP="0009457F">
                            <w:pPr>
                              <w:widowControl w:val="0"/>
                              <w:rPr>
                                <w:del w:id="5903" w:author="Nasser Mustafa [2]" w:date="2018-09-19T08:12:00Z"/>
                                <w:rFonts w:eastAsia="Calibri"/>
                                <w:sz w:val="16"/>
                                <w:szCs w:val="16"/>
                              </w:rPr>
                            </w:pPr>
                            <w:del w:id="5904" w:author="Nasser Mustafa [2]" w:date="2018-09-19T08:12:00Z">
                              <w:r w:rsidRPr="00DD7C0C" w:rsidDel="0032395C">
                                <w:rPr>
                                  <w:rFonts w:eastAsia="Calibri"/>
                                  <w:sz w:val="16"/>
                                  <w:szCs w:val="16"/>
                                </w:rPr>
                                <w:delText>Select,</w:delText>
                              </w:r>
                              <w:r w:rsidDel="0032395C">
                                <w:rPr>
                                  <w:rFonts w:eastAsia="Calibri"/>
                                  <w:sz w:val="16"/>
                                  <w:szCs w:val="16"/>
                                </w:rPr>
                                <w:delText xml:space="preserve">   </w:delText>
                              </w:r>
                              <w:r w:rsidRPr="00DD7C0C" w:rsidDel="0032395C">
                                <w:rPr>
                                  <w:rFonts w:eastAsia="Calibri"/>
                                  <w:sz w:val="16"/>
                                  <w:szCs w:val="16"/>
                                </w:rPr>
                                <w:delText xml:space="preserve"> Affect</w:delText>
                              </w:r>
                            </w:del>
                          </w:p>
                        </w:tc>
                        <w:tc>
                          <w:tcPr>
                            <w:tcW w:w="1701" w:type="dxa"/>
                            <w:gridSpan w:val="4"/>
                            <w:tcBorders>
                              <w:bottom w:val="single" w:sz="4" w:space="0" w:color="auto"/>
                            </w:tcBorders>
                            <w:shd w:val="clear" w:color="auto" w:fill="auto"/>
                            <w:tcMar>
                              <w:top w:w="7" w:type="dxa"/>
                            </w:tcMar>
                          </w:tcPr>
                          <w:p w14:paraId="06D1FBC2" w14:textId="31B7E694" w:rsidR="00D617FD" w:rsidRPr="00DD7C0C" w:rsidDel="0032395C" w:rsidRDefault="00D617FD" w:rsidP="0009457F">
                            <w:pPr>
                              <w:widowControl w:val="0"/>
                              <w:rPr>
                                <w:del w:id="5905" w:author="Nasser Mustafa [2]" w:date="2018-09-19T08:12:00Z"/>
                                <w:rFonts w:eastAsia="Calibri"/>
                                <w:sz w:val="16"/>
                                <w:szCs w:val="16"/>
                              </w:rPr>
                            </w:pPr>
                            <w:del w:id="5906" w:author="Nasser Mustafa [2]" w:date="2018-09-19T08:12:00Z">
                              <w:r w:rsidRPr="00DD7C0C" w:rsidDel="0032395C">
                                <w:rPr>
                                  <w:rFonts w:eastAsia="Calibri"/>
                                  <w:sz w:val="16"/>
                                  <w:szCs w:val="16"/>
                                </w:rPr>
                                <w:delText>Is-a,</w:delText>
                              </w:r>
                              <w:r w:rsidDel="0032395C">
                                <w:rPr>
                                  <w:rFonts w:eastAsia="Calibri"/>
                                  <w:sz w:val="16"/>
                                  <w:szCs w:val="16"/>
                                </w:rPr>
                                <w:delText xml:space="preserve">   </w:delText>
                              </w:r>
                              <w:r w:rsidRPr="00DD7C0C" w:rsidDel="0032395C">
                                <w:rPr>
                                  <w:rFonts w:eastAsia="Calibri"/>
                                  <w:sz w:val="16"/>
                                  <w:szCs w:val="16"/>
                                </w:rPr>
                                <w:delText xml:space="preserve"> Part-of,</w:delText>
                              </w:r>
                              <w:r w:rsidDel="0032395C">
                                <w:rPr>
                                  <w:rFonts w:eastAsia="Calibri"/>
                                  <w:sz w:val="16"/>
                                  <w:szCs w:val="16"/>
                                </w:rPr>
                                <w:delText xml:space="preserve">   </w:delText>
                              </w:r>
                              <w:r w:rsidRPr="00DD7C0C" w:rsidDel="0032395C">
                                <w:rPr>
                                  <w:rFonts w:eastAsia="Calibri"/>
                                  <w:sz w:val="16"/>
                                  <w:szCs w:val="16"/>
                                </w:rPr>
                                <w:delText xml:space="preserve"> Contain,</w:delText>
                              </w:r>
                              <w:r w:rsidDel="0032395C">
                                <w:rPr>
                                  <w:rFonts w:eastAsia="Calibri"/>
                                  <w:sz w:val="16"/>
                                  <w:szCs w:val="16"/>
                                </w:rPr>
                                <w:delText xml:space="preserve">   </w:delText>
                              </w:r>
                              <w:r w:rsidRPr="00DD7C0C" w:rsidDel="0032395C">
                                <w:rPr>
                                  <w:rFonts w:eastAsia="Calibri"/>
                                  <w:sz w:val="16"/>
                                  <w:szCs w:val="16"/>
                                </w:rPr>
                                <w:delText xml:space="preserve"> Used-by,</w:delText>
                              </w:r>
                              <w:r w:rsidDel="0032395C">
                                <w:rPr>
                                  <w:rFonts w:eastAsia="Calibri"/>
                                  <w:sz w:val="16"/>
                                  <w:szCs w:val="16"/>
                                </w:rPr>
                                <w:delText xml:space="preserve">   </w:delText>
                              </w:r>
                              <w:r w:rsidRPr="00DD7C0C" w:rsidDel="0032395C">
                                <w:rPr>
                                  <w:rFonts w:eastAsia="Calibri"/>
                                  <w:sz w:val="16"/>
                                  <w:szCs w:val="16"/>
                                </w:rPr>
                                <w:delText xml:space="preserve"> Performed-by</w:delText>
                              </w:r>
                            </w:del>
                          </w:p>
                        </w:tc>
                        <w:tc>
                          <w:tcPr>
                            <w:tcW w:w="4763" w:type="dxa"/>
                            <w:gridSpan w:val="8"/>
                            <w:tcBorders>
                              <w:bottom w:val="single" w:sz="4" w:space="0" w:color="auto"/>
                            </w:tcBorders>
                            <w:shd w:val="clear" w:color="auto" w:fill="auto"/>
                            <w:tcMar>
                              <w:top w:w="7" w:type="dxa"/>
                            </w:tcMar>
                          </w:tcPr>
                          <w:p w14:paraId="40B4074F" w14:textId="71EF85B5" w:rsidR="00D617FD" w:rsidRPr="00DD7C0C" w:rsidDel="0032395C" w:rsidRDefault="00D617FD" w:rsidP="0009457F">
                            <w:pPr>
                              <w:widowControl w:val="0"/>
                              <w:rPr>
                                <w:del w:id="5907" w:author="Nasser Mustafa [2]" w:date="2018-09-19T08:12:00Z"/>
                                <w:rFonts w:eastAsia="Calibri"/>
                                <w:sz w:val="16"/>
                                <w:szCs w:val="16"/>
                              </w:rPr>
                            </w:pPr>
                            <w:del w:id="5908" w:author="Nasser Mustafa [2]" w:date="2018-09-19T08:12:00Z">
                              <w:r w:rsidRPr="00DD7C0C" w:rsidDel="0032395C">
                                <w:rPr>
                                  <w:rFonts w:eastAsia="Calibri"/>
                                  <w:sz w:val="16"/>
                                  <w:szCs w:val="16"/>
                                </w:rPr>
                                <w:delText>Define,</w:delText>
                              </w:r>
                              <w:r w:rsidDel="0032395C">
                                <w:rPr>
                                  <w:rFonts w:eastAsia="Calibri"/>
                                  <w:sz w:val="16"/>
                                  <w:szCs w:val="16"/>
                                </w:rPr>
                                <w:delText xml:space="preserve">   </w:delText>
                              </w:r>
                              <w:r w:rsidRPr="00DD7C0C" w:rsidDel="0032395C">
                                <w:rPr>
                                  <w:rFonts w:eastAsia="Calibri"/>
                                  <w:sz w:val="16"/>
                                  <w:szCs w:val="16"/>
                                </w:rPr>
                                <w:delText xml:space="preserve"> Allocate-to,</w:delText>
                              </w:r>
                              <w:r w:rsidDel="0032395C">
                                <w:rPr>
                                  <w:rFonts w:eastAsia="Calibri"/>
                                  <w:sz w:val="16"/>
                                  <w:szCs w:val="16"/>
                                </w:rPr>
                                <w:delText xml:space="preserve">   </w:delText>
                              </w:r>
                              <w:r w:rsidRPr="00DD7C0C" w:rsidDel="0032395C">
                                <w:rPr>
                                  <w:rFonts w:eastAsia="Calibri"/>
                                  <w:sz w:val="16"/>
                                  <w:szCs w:val="16"/>
                                </w:rPr>
                                <w:delText xml:space="preserve"> Depend-on,</w:delText>
                              </w:r>
                              <w:r w:rsidDel="0032395C">
                                <w:rPr>
                                  <w:rFonts w:eastAsia="Calibri"/>
                                  <w:sz w:val="16"/>
                                  <w:szCs w:val="16"/>
                                </w:rPr>
                                <w:delText xml:space="preserve">   </w:delText>
                              </w:r>
                              <w:r w:rsidRPr="00DD7C0C" w:rsidDel="0032395C">
                                <w:rPr>
                                  <w:rFonts w:eastAsia="Calibri"/>
                                  <w:sz w:val="16"/>
                                  <w:szCs w:val="16"/>
                                </w:rPr>
                                <w:delText xml:space="preserve"> Created-by,</w:delText>
                              </w:r>
                              <w:r w:rsidDel="0032395C">
                                <w:rPr>
                                  <w:rFonts w:eastAsia="Calibri"/>
                                  <w:sz w:val="16"/>
                                  <w:szCs w:val="16"/>
                                </w:rPr>
                                <w:delText xml:space="preserve">   </w:delText>
                              </w:r>
                              <w:r w:rsidRPr="00DD7C0C" w:rsidDel="0032395C">
                                <w:rPr>
                                  <w:rFonts w:eastAsia="Calibri"/>
                                  <w:sz w:val="16"/>
                                  <w:szCs w:val="16"/>
                                </w:rPr>
                                <w:delText xml:space="preserve"> Verify,</w:delText>
                              </w:r>
                              <w:r w:rsidDel="0032395C">
                                <w:rPr>
                                  <w:rFonts w:eastAsia="Calibri"/>
                                  <w:sz w:val="16"/>
                                  <w:szCs w:val="16"/>
                                </w:rPr>
                                <w:delText xml:space="preserve">   </w:delText>
                              </w:r>
                              <w:r w:rsidRPr="00DD7C0C" w:rsidDel="0032395C">
                                <w:rPr>
                                  <w:rFonts w:eastAsia="Calibri"/>
                                  <w:sz w:val="16"/>
                                  <w:szCs w:val="16"/>
                                </w:rPr>
                                <w:delText xml:space="preserve"> Generate</w:delText>
                              </w:r>
                            </w:del>
                          </w:p>
                        </w:tc>
                      </w:tr>
                      <w:tr w:rsidR="00D617FD" w:rsidRPr="00DD7C0C" w:rsidDel="0032395C" w14:paraId="78559024" w14:textId="43DF8A4E" w:rsidTr="0009457F">
                        <w:trPr>
                          <w:cantSplit/>
                          <w:trHeight w:val="232"/>
                          <w:jc w:val="center"/>
                          <w:del w:id="5909" w:author="Nasser Mustafa [2]" w:date="2018-09-19T08:12:00Z"/>
                        </w:trPr>
                        <w:tc>
                          <w:tcPr>
                            <w:tcW w:w="540" w:type="dxa"/>
                            <w:vMerge w:val="restart"/>
                            <w:tcBorders>
                              <w:bottom w:val="single" w:sz="4" w:space="0" w:color="auto"/>
                            </w:tcBorders>
                            <w:shd w:val="clear" w:color="auto" w:fill="auto"/>
                            <w:tcMar>
                              <w:top w:w="7" w:type="dxa"/>
                            </w:tcMar>
                          </w:tcPr>
                          <w:p w14:paraId="0E675BAB" w14:textId="4807ACAA" w:rsidR="00D617FD" w:rsidRPr="00DD7C0C" w:rsidDel="0032395C" w:rsidRDefault="00D617FD" w:rsidP="006A58FF">
                            <w:pPr>
                              <w:widowControl w:val="0"/>
                              <w:rPr>
                                <w:del w:id="5910" w:author="Nasser Mustafa [2]" w:date="2018-09-19T08:12:00Z"/>
                                <w:rFonts w:eastAsia="Calibri"/>
                                <w:color w:val="000000"/>
                                <w:sz w:val="16"/>
                                <w:szCs w:val="16"/>
                              </w:rPr>
                            </w:pPr>
                            <w:del w:id="5911"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"_ENREF_15" \o "Spanoudakis, 2005 #33" </w:delInstrText>
                              </w:r>
                              <w:r w:rsidDel="0032395C">
                                <w:fldChar w:fldCharType="separate"/>
                              </w:r>
                              <w:r w:rsidDel="0032395C">
                                <w:rPr>
                                  <w:rFonts w:eastAsia="Calibri"/>
                                  <w:noProof/>
                                  <w:color w:val="000000"/>
                                  <w:sz w:val="16"/>
                                  <w:szCs w:val="16"/>
                                </w:rPr>
                                <w:delText>15</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vMerge w:val="restart"/>
                            <w:shd w:val="clear" w:color="auto" w:fill="auto"/>
                            <w:tcMar>
                              <w:top w:w="7" w:type="dxa"/>
                            </w:tcMar>
                          </w:tcPr>
                          <w:p w14:paraId="2E34660C" w14:textId="6977D404" w:rsidR="00D617FD" w:rsidRPr="00DD7C0C" w:rsidDel="0032395C" w:rsidRDefault="00D617FD" w:rsidP="0009457F">
                            <w:pPr>
                              <w:widowControl w:val="0"/>
                              <w:rPr>
                                <w:del w:id="5912" w:author="Nasser Mustafa [2]" w:date="2018-09-19T08:12:00Z"/>
                                <w:rFonts w:eastAsia="Calibri"/>
                                <w:sz w:val="16"/>
                                <w:szCs w:val="16"/>
                              </w:rPr>
                            </w:pPr>
                          </w:p>
                        </w:tc>
                        <w:tc>
                          <w:tcPr>
                            <w:tcW w:w="1701" w:type="dxa"/>
                            <w:gridSpan w:val="4"/>
                            <w:vMerge w:val="restart"/>
                            <w:shd w:val="clear" w:color="auto" w:fill="auto"/>
                            <w:tcMar>
                              <w:top w:w="7" w:type="dxa"/>
                            </w:tcMar>
                          </w:tcPr>
                          <w:p w14:paraId="2B3B934E" w14:textId="350D8AA0" w:rsidR="00D617FD" w:rsidRPr="00DD7C0C" w:rsidDel="0032395C" w:rsidRDefault="00D617FD" w:rsidP="0009457F">
                            <w:pPr>
                              <w:widowControl w:val="0"/>
                              <w:rPr>
                                <w:del w:id="5913" w:author="Nasser Mustafa [2]" w:date="2018-09-19T08:12:00Z"/>
                                <w:rFonts w:eastAsia="Calibri"/>
                                <w:sz w:val="16"/>
                                <w:szCs w:val="16"/>
                              </w:rPr>
                            </w:pPr>
                            <w:del w:id="5914" w:author="Nasser Mustafa [2]" w:date="2018-09-19T08:12:00Z">
                              <w:r w:rsidRPr="00DD7C0C" w:rsidDel="0032395C">
                                <w:rPr>
                                  <w:rFonts w:eastAsia="Calibri"/>
                                  <w:sz w:val="16"/>
                                  <w:szCs w:val="16"/>
                                </w:rPr>
                                <w:delText>Dependency</w:delText>
                              </w:r>
                            </w:del>
                          </w:p>
                        </w:tc>
                        <w:tc>
                          <w:tcPr>
                            <w:tcW w:w="1701" w:type="dxa"/>
                            <w:gridSpan w:val="2"/>
                            <w:tcBorders>
                              <w:bottom w:val="single" w:sz="4" w:space="0" w:color="auto"/>
                            </w:tcBorders>
                            <w:shd w:val="clear" w:color="auto" w:fill="auto"/>
                            <w:tcMar>
                              <w:top w:w="7" w:type="dxa"/>
                            </w:tcMar>
                          </w:tcPr>
                          <w:p w14:paraId="278EF2FA" w14:textId="638BE88D" w:rsidR="00D617FD" w:rsidRPr="00DD7C0C" w:rsidDel="0032395C" w:rsidRDefault="00D617FD" w:rsidP="0009457F">
                            <w:pPr>
                              <w:widowControl w:val="0"/>
                              <w:rPr>
                                <w:del w:id="5915" w:author="Nasser Mustafa [2]" w:date="2018-09-19T08:12:00Z"/>
                                <w:rFonts w:eastAsia="Calibri"/>
                                <w:sz w:val="16"/>
                                <w:szCs w:val="16"/>
                              </w:rPr>
                            </w:pPr>
                            <w:del w:id="5916" w:author="Nasser Mustafa [2]" w:date="2018-09-19T08:12:00Z">
                              <w:r w:rsidRPr="00DD7C0C" w:rsidDel="0032395C">
                                <w:rPr>
                                  <w:rFonts w:eastAsia="Calibri"/>
                                  <w:sz w:val="16"/>
                                  <w:szCs w:val="16"/>
                                </w:rPr>
                                <w:delText xml:space="preserve">Evolution </w:delText>
                              </w:r>
                            </w:del>
                          </w:p>
                        </w:tc>
                        <w:tc>
                          <w:tcPr>
                            <w:tcW w:w="477" w:type="dxa"/>
                            <w:vMerge w:val="restart"/>
                            <w:tcBorders>
                              <w:bottom w:val="single" w:sz="4" w:space="0" w:color="auto"/>
                            </w:tcBorders>
                            <w:shd w:val="clear" w:color="auto" w:fill="auto"/>
                            <w:tcMar>
                              <w:top w:w="7" w:type="dxa"/>
                            </w:tcMar>
                            <w:textDirection w:val="tbRl"/>
                          </w:tcPr>
                          <w:p w14:paraId="320C19EB" w14:textId="09654D8E" w:rsidR="00D617FD" w:rsidRPr="00DD7C0C" w:rsidDel="0032395C" w:rsidRDefault="00D617FD" w:rsidP="0009457F">
                            <w:pPr>
                              <w:widowControl w:val="0"/>
                              <w:rPr>
                                <w:del w:id="5917" w:author="Nasser Mustafa [2]" w:date="2018-09-19T08:12:00Z"/>
                                <w:rFonts w:eastAsia="Calibri"/>
                                <w:sz w:val="16"/>
                                <w:szCs w:val="16"/>
                              </w:rPr>
                            </w:pPr>
                            <w:del w:id="5918" w:author="Nasser Mustafa [2]" w:date="2018-09-19T08:12:00Z">
                              <w:r w:rsidRPr="00DD7C0C" w:rsidDel="0032395C">
                                <w:rPr>
                                  <w:rFonts w:eastAsia="Calibri"/>
                                  <w:sz w:val="16"/>
                                  <w:szCs w:val="16"/>
                                </w:rPr>
                                <w:delText>Generalize/ Refine</w:delText>
                              </w:r>
                            </w:del>
                          </w:p>
                        </w:tc>
                        <w:tc>
                          <w:tcPr>
                            <w:tcW w:w="515" w:type="dxa"/>
                            <w:vMerge w:val="restart"/>
                            <w:tcBorders>
                              <w:bottom w:val="single" w:sz="4" w:space="0" w:color="auto"/>
                            </w:tcBorders>
                            <w:shd w:val="clear" w:color="auto" w:fill="auto"/>
                            <w:tcMar>
                              <w:top w:w="7" w:type="dxa"/>
                            </w:tcMar>
                            <w:textDirection w:val="tbRl"/>
                          </w:tcPr>
                          <w:p w14:paraId="154B0F96" w14:textId="0E5CFC62" w:rsidR="00D617FD" w:rsidRPr="00DD7C0C" w:rsidDel="0032395C" w:rsidRDefault="00D617FD" w:rsidP="0009457F">
                            <w:pPr>
                              <w:widowControl w:val="0"/>
                              <w:rPr>
                                <w:del w:id="5919" w:author="Nasser Mustafa [2]" w:date="2018-09-19T08:12:00Z"/>
                                <w:rFonts w:eastAsia="Calibri"/>
                                <w:sz w:val="16"/>
                                <w:szCs w:val="16"/>
                              </w:rPr>
                            </w:pPr>
                            <w:del w:id="5920" w:author="Nasser Mustafa [2]" w:date="2018-09-19T08:12:00Z">
                              <w:r w:rsidRPr="00DD7C0C" w:rsidDel="0032395C">
                                <w:rPr>
                                  <w:rFonts w:eastAsia="Calibri"/>
                                  <w:sz w:val="16"/>
                                  <w:szCs w:val="16"/>
                                </w:rPr>
                                <w:delText>Satisfaction</w:delText>
                              </w:r>
                            </w:del>
                          </w:p>
                        </w:tc>
                        <w:tc>
                          <w:tcPr>
                            <w:tcW w:w="228" w:type="dxa"/>
                            <w:vMerge w:val="restart"/>
                            <w:tcBorders>
                              <w:bottom w:val="single" w:sz="4" w:space="0" w:color="auto"/>
                            </w:tcBorders>
                            <w:shd w:val="clear" w:color="auto" w:fill="auto"/>
                            <w:tcMar>
                              <w:top w:w="7" w:type="dxa"/>
                            </w:tcMar>
                            <w:textDirection w:val="tbRl"/>
                          </w:tcPr>
                          <w:p w14:paraId="7BA19E58" w14:textId="204AED22" w:rsidR="00D617FD" w:rsidRPr="00DD7C0C" w:rsidDel="0032395C" w:rsidRDefault="00D617FD" w:rsidP="0009457F">
                            <w:pPr>
                              <w:widowControl w:val="0"/>
                              <w:rPr>
                                <w:del w:id="5921" w:author="Nasser Mustafa [2]" w:date="2018-09-19T08:12:00Z"/>
                                <w:rFonts w:eastAsia="Calibri"/>
                                <w:sz w:val="16"/>
                                <w:szCs w:val="16"/>
                              </w:rPr>
                            </w:pPr>
                            <w:del w:id="5922" w:author="Nasser Mustafa [2]" w:date="2018-09-19T08:12:00Z">
                              <w:r w:rsidRPr="00DD7C0C" w:rsidDel="0032395C">
                                <w:rPr>
                                  <w:rFonts w:eastAsia="Calibri"/>
                                  <w:sz w:val="16"/>
                                  <w:szCs w:val="16"/>
                                </w:rPr>
                                <w:delText>Overlap</w:delText>
                              </w:r>
                            </w:del>
                          </w:p>
                        </w:tc>
                        <w:tc>
                          <w:tcPr>
                            <w:tcW w:w="1189" w:type="dxa"/>
                            <w:tcBorders>
                              <w:bottom w:val="single" w:sz="4" w:space="0" w:color="auto"/>
                            </w:tcBorders>
                            <w:shd w:val="clear" w:color="auto" w:fill="auto"/>
                            <w:tcMar>
                              <w:top w:w="7" w:type="dxa"/>
                            </w:tcMar>
                          </w:tcPr>
                          <w:p w14:paraId="0244804C" w14:textId="7577E74C" w:rsidR="00D617FD" w:rsidRPr="00DD7C0C" w:rsidDel="0032395C" w:rsidRDefault="00D617FD" w:rsidP="0009457F">
                            <w:pPr>
                              <w:widowControl w:val="0"/>
                              <w:rPr>
                                <w:del w:id="5923" w:author="Nasser Mustafa [2]" w:date="2018-09-19T08:12:00Z"/>
                                <w:rFonts w:eastAsia="Calibri"/>
                                <w:sz w:val="16"/>
                                <w:szCs w:val="16"/>
                              </w:rPr>
                            </w:pPr>
                            <w:del w:id="5924" w:author="Nasser Mustafa [2]" w:date="2018-09-19T08:12:00Z">
                              <w:r w:rsidRPr="00DD7C0C" w:rsidDel="0032395C">
                                <w:rPr>
                                  <w:rFonts w:eastAsia="Calibri"/>
                                  <w:sz w:val="16"/>
                                  <w:szCs w:val="16"/>
                                </w:rPr>
                                <w:delText>Conflict</w:delText>
                              </w:r>
                            </w:del>
                          </w:p>
                        </w:tc>
                        <w:tc>
                          <w:tcPr>
                            <w:tcW w:w="284" w:type="dxa"/>
                            <w:vMerge w:val="restart"/>
                            <w:tcBorders>
                              <w:bottom w:val="single" w:sz="4" w:space="0" w:color="auto"/>
                            </w:tcBorders>
                            <w:shd w:val="clear" w:color="auto" w:fill="auto"/>
                            <w:textDirection w:val="tbRl"/>
                          </w:tcPr>
                          <w:p w14:paraId="18FA8D7F" w14:textId="13F1466C" w:rsidR="00D617FD" w:rsidRPr="00DD7C0C" w:rsidDel="0032395C" w:rsidRDefault="00D617FD" w:rsidP="0009457F">
                            <w:pPr>
                              <w:widowControl w:val="0"/>
                              <w:rPr>
                                <w:del w:id="5925" w:author="Nasser Mustafa [2]" w:date="2018-09-19T08:12:00Z"/>
                                <w:rFonts w:eastAsia="Calibri"/>
                                <w:sz w:val="16"/>
                                <w:szCs w:val="16"/>
                              </w:rPr>
                            </w:pPr>
                            <w:del w:id="5926" w:author="Nasser Mustafa [2]" w:date="2018-09-19T08:12:00Z">
                              <w:r w:rsidRPr="00DD7C0C" w:rsidDel="0032395C">
                                <w:rPr>
                                  <w:rFonts w:eastAsia="Calibri"/>
                                  <w:sz w:val="16"/>
                                  <w:szCs w:val="16"/>
                                </w:rPr>
                                <w:delText>Rationale</w:delText>
                              </w:r>
                            </w:del>
                          </w:p>
                        </w:tc>
                        <w:tc>
                          <w:tcPr>
                            <w:tcW w:w="369" w:type="dxa"/>
                            <w:vMerge w:val="restart"/>
                            <w:tcBorders>
                              <w:bottom w:val="single" w:sz="4" w:space="0" w:color="auto"/>
                            </w:tcBorders>
                            <w:shd w:val="clear" w:color="auto" w:fill="auto"/>
                            <w:textDirection w:val="tbRl"/>
                          </w:tcPr>
                          <w:p w14:paraId="5F130938" w14:textId="2A2761CC" w:rsidR="00D617FD" w:rsidRPr="00DD7C0C" w:rsidDel="0032395C" w:rsidRDefault="00D617FD" w:rsidP="0009457F">
                            <w:pPr>
                              <w:widowControl w:val="0"/>
                              <w:rPr>
                                <w:del w:id="5927" w:author="Nasser Mustafa [2]" w:date="2018-09-19T08:12:00Z"/>
                                <w:rFonts w:eastAsia="Calibri"/>
                                <w:sz w:val="16"/>
                                <w:szCs w:val="16"/>
                              </w:rPr>
                            </w:pPr>
                            <w:del w:id="5928" w:author="Nasser Mustafa [2]" w:date="2018-09-19T08:12:00Z">
                              <w:r w:rsidRPr="00DD7C0C" w:rsidDel="0032395C">
                                <w:rPr>
                                  <w:rFonts w:eastAsia="Calibri"/>
                                  <w:sz w:val="16"/>
                                  <w:szCs w:val="16"/>
                                </w:rPr>
                                <w:delText>Contribution</w:delText>
                              </w:r>
                            </w:del>
                          </w:p>
                        </w:tc>
                      </w:tr>
                      <w:tr w:rsidR="00D617FD" w:rsidRPr="00DD7C0C" w:rsidDel="0032395C" w14:paraId="3AA561F9" w14:textId="12F9DF7F" w:rsidTr="0009457F">
                        <w:trPr>
                          <w:trHeight w:val="439"/>
                          <w:jc w:val="center"/>
                          <w:del w:id="5929" w:author="Nasser Mustafa [2]" w:date="2018-09-19T08:12:00Z"/>
                        </w:trPr>
                        <w:tc>
                          <w:tcPr>
                            <w:tcW w:w="540" w:type="dxa"/>
                            <w:vMerge/>
                            <w:tcBorders>
                              <w:bottom w:val="single" w:sz="4" w:space="0" w:color="auto"/>
                            </w:tcBorders>
                            <w:shd w:val="clear" w:color="auto" w:fill="auto"/>
                            <w:tcMar>
                              <w:top w:w="7" w:type="dxa"/>
                            </w:tcMar>
                          </w:tcPr>
                          <w:p w14:paraId="0587BD60" w14:textId="71C998D7" w:rsidR="00D617FD" w:rsidRPr="00DD7C0C" w:rsidDel="0032395C" w:rsidRDefault="00D617FD" w:rsidP="0009457F">
                            <w:pPr>
                              <w:widowControl w:val="0"/>
                              <w:rPr>
                                <w:del w:id="5930" w:author="Nasser Mustafa [2]" w:date="2018-09-19T08:12:00Z"/>
                                <w:rFonts w:eastAsia="Calibri"/>
                                <w:sz w:val="16"/>
                                <w:szCs w:val="16"/>
                              </w:rPr>
                            </w:pPr>
                          </w:p>
                        </w:tc>
                        <w:tc>
                          <w:tcPr>
                            <w:tcW w:w="2102" w:type="dxa"/>
                            <w:gridSpan w:val="4"/>
                            <w:vMerge/>
                            <w:tcBorders>
                              <w:bottom w:val="single" w:sz="4" w:space="0" w:color="auto"/>
                            </w:tcBorders>
                            <w:shd w:val="clear" w:color="auto" w:fill="auto"/>
                            <w:tcMar>
                              <w:top w:w="7" w:type="dxa"/>
                            </w:tcMar>
                          </w:tcPr>
                          <w:p w14:paraId="4378CEF0" w14:textId="5DF96D62" w:rsidR="00D617FD" w:rsidRPr="00DD7C0C" w:rsidDel="0032395C" w:rsidRDefault="00D617FD" w:rsidP="0009457F">
                            <w:pPr>
                              <w:widowControl w:val="0"/>
                              <w:rPr>
                                <w:del w:id="5931" w:author="Nasser Mustafa [2]" w:date="2018-09-19T08:12:00Z"/>
                                <w:rFonts w:eastAsia="Calibri"/>
                                <w:sz w:val="16"/>
                                <w:szCs w:val="16"/>
                              </w:rPr>
                            </w:pPr>
                          </w:p>
                        </w:tc>
                        <w:tc>
                          <w:tcPr>
                            <w:tcW w:w="1701" w:type="dxa"/>
                            <w:gridSpan w:val="4"/>
                            <w:vMerge/>
                            <w:tcBorders>
                              <w:bottom w:val="single" w:sz="4" w:space="0" w:color="auto"/>
                            </w:tcBorders>
                            <w:shd w:val="clear" w:color="auto" w:fill="auto"/>
                            <w:tcMar>
                              <w:top w:w="7" w:type="dxa"/>
                            </w:tcMar>
                            <w:textDirection w:val="tbRl"/>
                          </w:tcPr>
                          <w:p w14:paraId="0CA79679" w14:textId="44E63D6A" w:rsidR="00D617FD" w:rsidRPr="00DD7C0C" w:rsidDel="0032395C" w:rsidRDefault="00D617FD" w:rsidP="0009457F">
                            <w:pPr>
                              <w:widowControl w:val="0"/>
                              <w:rPr>
                                <w:del w:id="5932" w:author="Nasser Mustafa [2]" w:date="2018-09-19T08:12:00Z"/>
                                <w:rFonts w:eastAsia="Calibri"/>
                                <w:sz w:val="16"/>
                                <w:szCs w:val="16"/>
                              </w:rPr>
                            </w:pPr>
                          </w:p>
                        </w:tc>
                        <w:tc>
                          <w:tcPr>
                            <w:tcW w:w="1701" w:type="dxa"/>
                            <w:gridSpan w:val="2"/>
                            <w:tcBorders>
                              <w:bottom w:val="single" w:sz="4" w:space="0" w:color="auto"/>
                            </w:tcBorders>
                            <w:shd w:val="clear" w:color="auto" w:fill="auto"/>
                            <w:tcMar>
                              <w:top w:w="7" w:type="dxa"/>
                            </w:tcMar>
                          </w:tcPr>
                          <w:p w14:paraId="144445CC" w14:textId="64FD0BFE" w:rsidR="00D617FD" w:rsidRPr="00DD7C0C" w:rsidDel="0032395C" w:rsidRDefault="00D617FD" w:rsidP="0009457F">
                            <w:pPr>
                              <w:widowControl w:val="0"/>
                              <w:rPr>
                                <w:del w:id="5933" w:author="Nasser Mustafa [2]" w:date="2018-09-19T08:12:00Z"/>
                                <w:rFonts w:eastAsia="Calibri"/>
                                <w:sz w:val="16"/>
                                <w:szCs w:val="16"/>
                              </w:rPr>
                            </w:pPr>
                            <w:del w:id="5934" w:author="Nasser Mustafa [2]" w:date="2018-09-19T08:12:00Z">
                              <w:r w:rsidRPr="00DD7C0C" w:rsidDel="0032395C">
                                <w:rPr>
                                  <w:rFonts w:eastAsia="Calibri"/>
                                  <w:sz w:val="16"/>
                                  <w:szCs w:val="16"/>
                                </w:rPr>
                                <w:delText>Replace,</w:delText>
                              </w:r>
                              <w:r w:rsidDel="0032395C">
                                <w:rPr>
                                  <w:rFonts w:eastAsia="Calibri"/>
                                  <w:sz w:val="16"/>
                                  <w:szCs w:val="16"/>
                                </w:rPr>
                                <w:delText xml:space="preserve">   </w:delText>
                              </w:r>
                              <w:r w:rsidRPr="00DD7C0C" w:rsidDel="0032395C">
                                <w:rPr>
                                  <w:rFonts w:eastAsia="Calibri"/>
                                  <w:sz w:val="16"/>
                                  <w:szCs w:val="16"/>
                                </w:rPr>
                                <w:delText xml:space="preserve"> Based-on,</w:delText>
                              </w:r>
                              <w:r w:rsidDel="0032395C">
                                <w:rPr>
                                  <w:rFonts w:eastAsia="Calibri"/>
                                  <w:sz w:val="16"/>
                                  <w:szCs w:val="16"/>
                                </w:rPr>
                                <w:delText xml:space="preserve">   </w:delText>
                              </w:r>
                              <w:r w:rsidRPr="00DD7C0C" w:rsidDel="0032395C">
                                <w:rPr>
                                  <w:rFonts w:eastAsia="Calibri"/>
                                  <w:sz w:val="16"/>
                                  <w:szCs w:val="16"/>
                                </w:rPr>
                                <w:delText xml:space="preserve"> Formalize,</w:delText>
                              </w:r>
                              <w:r w:rsidDel="0032395C">
                                <w:rPr>
                                  <w:rFonts w:eastAsia="Calibri"/>
                                  <w:sz w:val="16"/>
                                  <w:szCs w:val="16"/>
                                </w:rPr>
                                <w:delText xml:space="preserve">   </w:delText>
                              </w:r>
                              <w:r w:rsidRPr="00DD7C0C" w:rsidDel="0032395C">
                                <w:rPr>
                                  <w:rFonts w:eastAsia="Calibri"/>
                                  <w:sz w:val="16"/>
                                  <w:szCs w:val="16"/>
                                </w:rPr>
                                <w:delText xml:space="preserve"> Elaborate</w:delText>
                              </w:r>
                            </w:del>
                          </w:p>
                        </w:tc>
                        <w:tc>
                          <w:tcPr>
                            <w:tcW w:w="477" w:type="dxa"/>
                            <w:vMerge/>
                            <w:tcBorders>
                              <w:bottom w:val="single" w:sz="4" w:space="0" w:color="auto"/>
                            </w:tcBorders>
                            <w:shd w:val="clear" w:color="auto" w:fill="auto"/>
                            <w:tcMar>
                              <w:top w:w="7" w:type="dxa"/>
                            </w:tcMar>
                          </w:tcPr>
                          <w:p w14:paraId="1A367289" w14:textId="5AC1ECB5" w:rsidR="00D617FD" w:rsidRPr="00DD7C0C" w:rsidDel="0032395C" w:rsidRDefault="00D617FD" w:rsidP="0009457F">
                            <w:pPr>
                              <w:widowControl w:val="0"/>
                              <w:rPr>
                                <w:del w:id="5935" w:author="Nasser Mustafa [2]" w:date="2018-09-19T08:12:00Z"/>
                                <w:rFonts w:eastAsia="Calibri"/>
                                <w:sz w:val="16"/>
                                <w:szCs w:val="16"/>
                              </w:rPr>
                            </w:pPr>
                          </w:p>
                        </w:tc>
                        <w:tc>
                          <w:tcPr>
                            <w:tcW w:w="515" w:type="dxa"/>
                            <w:vMerge/>
                            <w:tcBorders>
                              <w:bottom w:val="single" w:sz="4" w:space="0" w:color="auto"/>
                            </w:tcBorders>
                            <w:shd w:val="clear" w:color="auto" w:fill="auto"/>
                            <w:tcMar>
                              <w:top w:w="7" w:type="dxa"/>
                            </w:tcMar>
                          </w:tcPr>
                          <w:p w14:paraId="35D4B9ED" w14:textId="5CA2C8FF" w:rsidR="00D617FD" w:rsidRPr="00DD7C0C" w:rsidDel="0032395C" w:rsidRDefault="00D617FD" w:rsidP="0009457F">
                            <w:pPr>
                              <w:widowControl w:val="0"/>
                              <w:rPr>
                                <w:del w:id="5936" w:author="Nasser Mustafa [2]" w:date="2018-09-19T08:12:00Z"/>
                                <w:rFonts w:eastAsia="Calibri"/>
                                <w:sz w:val="16"/>
                                <w:szCs w:val="16"/>
                              </w:rPr>
                            </w:pPr>
                          </w:p>
                        </w:tc>
                        <w:tc>
                          <w:tcPr>
                            <w:tcW w:w="228" w:type="dxa"/>
                            <w:vMerge/>
                            <w:tcBorders>
                              <w:bottom w:val="single" w:sz="4" w:space="0" w:color="auto"/>
                            </w:tcBorders>
                            <w:shd w:val="clear" w:color="auto" w:fill="auto"/>
                            <w:tcMar>
                              <w:top w:w="7" w:type="dxa"/>
                            </w:tcMar>
                          </w:tcPr>
                          <w:p w14:paraId="3CED8FDD" w14:textId="6C05D865" w:rsidR="00D617FD" w:rsidRPr="00DD7C0C" w:rsidDel="0032395C" w:rsidRDefault="00D617FD" w:rsidP="0009457F">
                            <w:pPr>
                              <w:widowControl w:val="0"/>
                              <w:rPr>
                                <w:del w:id="5937" w:author="Nasser Mustafa [2]" w:date="2018-09-19T08:12:00Z"/>
                                <w:rFonts w:eastAsia="Calibri"/>
                                <w:sz w:val="16"/>
                                <w:szCs w:val="16"/>
                              </w:rPr>
                            </w:pPr>
                          </w:p>
                        </w:tc>
                        <w:tc>
                          <w:tcPr>
                            <w:tcW w:w="1189" w:type="dxa"/>
                            <w:tcBorders>
                              <w:bottom w:val="single" w:sz="4" w:space="0" w:color="auto"/>
                            </w:tcBorders>
                            <w:shd w:val="clear" w:color="auto" w:fill="auto"/>
                            <w:tcMar>
                              <w:top w:w="7" w:type="dxa"/>
                            </w:tcMar>
                          </w:tcPr>
                          <w:p w14:paraId="00B4F82A" w14:textId="296BB6A8" w:rsidR="00D617FD" w:rsidRPr="00DD7C0C" w:rsidDel="0032395C" w:rsidRDefault="00D617FD" w:rsidP="0009457F">
                            <w:pPr>
                              <w:widowControl w:val="0"/>
                              <w:rPr>
                                <w:del w:id="5938" w:author="Nasser Mustafa [2]" w:date="2018-09-19T08:12:00Z"/>
                                <w:rFonts w:eastAsia="Calibri"/>
                                <w:sz w:val="16"/>
                                <w:szCs w:val="16"/>
                              </w:rPr>
                            </w:pPr>
                            <w:del w:id="5939" w:author="Nasser Mustafa [2]" w:date="2018-09-19T08:12:00Z">
                              <w:r w:rsidRPr="00DD7C0C" w:rsidDel="0032395C">
                                <w:rPr>
                                  <w:rFonts w:eastAsia="Calibri"/>
                                  <w:sz w:val="16"/>
                                  <w:szCs w:val="16"/>
                                </w:rPr>
                                <w:delText>Based-on,</w:delText>
                              </w:r>
                              <w:r w:rsidDel="0032395C">
                                <w:rPr>
                                  <w:rFonts w:eastAsia="Calibri"/>
                                  <w:sz w:val="16"/>
                                  <w:szCs w:val="16"/>
                                </w:rPr>
                                <w:delText xml:space="preserve">   </w:delText>
                              </w:r>
                              <w:r w:rsidRPr="00DD7C0C" w:rsidDel="0032395C">
                                <w:rPr>
                                  <w:rFonts w:eastAsia="Calibri"/>
                                  <w:sz w:val="16"/>
                                  <w:szCs w:val="16"/>
                                </w:rPr>
                                <w:delText xml:space="preserve"> Affect,</w:delText>
                              </w:r>
                              <w:r w:rsidDel="0032395C">
                                <w:rPr>
                                  <w:rFonts w:eastAsia="Calibri"/>
                                  <w:sz w:val="16"/>
                                  <w:szCs w:val="16"/>
                                </w:rPr>
                                <w:delText xml:space="preserve">   </w:delText>
                              </w:r>
                              <w:r w:rsidRPr="00DD7C0C" w:rsidDel="0032395C">
                                <w:rPr>
                                  <w:rFonts w:eastAsia="Calibri"/>
                                  <w:sz w:val="16"/>
                                  <w:szCs w:val="16"/>
                                </w:rPr>
                                <w:delText xml:space="preserve"> Resolve,</w:delText>
                              </w:r>
                              <w:r w:rsidDel="0032395C">
                                <w:rPr>
                                  <w:rFonts w:eastAsia="Calibri"/>
                                  <w:sz w:val="16"/>
                                  <w:szCs w:val="16"/>
                                </w:rPr>
                                <w:delText xml:space="preserve">   </w:delText>
                              </w:r>
                              <w:r w:rsidRPr="00DD7C0C" w:rsidDel="0032395C">
                                <w:rPr>
                                  <w:rFonts w:eastAsia="Calibri"/>
                                  <w:sz w:val="16"/>
                                  <w:szCs w:val="16"/>
                                </w:rPr>
                                <w:delText xml:space="preserve"> Generate</w:delText>
                              </w:r>
                            </w:del>
                          </w:p>
                        </w:tc>
                        <w:tc>
                          <w:tcPr>
                            <w:tcW w:w="284" w:type="dxa"/>
                            <w:vMerge/>
                            <w:tcBorders>
                              <w:bottom w:val="single" w:sz="4" w:space="0" w:color="auto"/>
                            </w:tcBorders>
                            <w:shd w:val="clear" w:color="auto" w:fill="auto"/>
                            <w:textDirection w:val="tbRl"/>
                          </w:tcPr>
                          <w:p w14:paraId="39A125CB" w14:textId="244B1F07" w:rsidR="00D617FD" w:rsidRPr="00DD7C0C" w:rsidDel="0032395C" w:rsidRDefault="00D617FD" w:rsidP="0009457F">
                            <w:pPr>
                              <w:widowControl w:val="0"/>
                              <w:rPr>
                                <w:del w:id="5940" w:author="Nasser Mustafa [2]" w:date="2018-09-19T08:12:00Z"/>
                                <w:rFonts w:eastAsia="Calibri"/>
                                <w:sz w:val="16"/>
                                <w:szCs w:val="16"/>
                              </w:rPr>
                            </w:pPr>
                          </w:p>
                        </w:tc>
                        <w:tc>
                          <w:tcPr>
                            <w:tcW w:w="369" w:type="dxa"/>
                            <w:vMerge/>
                            <w:tcBorders>
                              <w:bottom w:val="single" w:sz="4" w:space="0" w:color="auto"/>
                            </w:tcBorders>
                            <w:shd w:val="clear" w:color="auto" w:fill="auto"/>
                            <w:textDirection w:val="tbRl"/>
                          </w:tcPr>
                          <w:p w14:paraId="7633C1F9" w14:textId="70F21AC5" w:rsidR="00D617FD" w:rsidRPr="00DD7C0C" w:rsidDel="0032395C" w:rsidRDefault="00D617FD" w:rsidP="0009457F">
                            <w:pPr>
                              <w:widowControl w:val="0"/>
                              <w:rPr>
                                <w:del w:id="5941" w:author="Nasser Mustafa [2]" w:date="2018-09-19T08:12:00Z"/>
                                <w:rFonts w:eastAsia="Calibri"/>
                                <w:sz w:val="16"/>
                                <w:szCs w:val="16"/>
                              </w:rPr>
                            </w:pPr>
                          </w:p>
                        </w:tc>
                      </w:tr>
                      <w:tr w:rsidR="00D617FD" w:rsidRPr="00DD7C0C" w:rsidDel="0032395C" w14:paraId="6EDEC47D" w14:textId="5D48B026" w:rsidTr="0009457F">
                        <w:trPr>
                          <w:cantSplit/>
                          <w:trHeight w:val="103"/>
                          <w:jc w:val="center"/>
                          <w:del w:id="5942" w:author="Nasser Mustafa [2]" w:date="2018-09-19T08:12:00Z"/>
                        </w:trPr>
                        <w:tc>
                          <w:tcPr>
                            <w:tcW w:w="9106" w:type="dxa"/>
                            <w:gridSpan w:val="17"/>
                            <w:shd w:val="clear" w:color="auto" w:fill="auto"/>
                            <w:tcMar>
                              <w:top w:w="7" w:type="dxa"/>
                            </w:tcMar>
                          </w:tcPr>
                          <w:p w14:paraId="75AC5250" w14:textId="3214A69D" w:rsidR="00D617FD" w:rsidRPr="00DD7C0C" w:rsidDel="0032395C" w:rsidRDefault="00D617FD" w:rsidP="0009457F">
                            <w:pPr>
                              <w:widowControl w:val="0"/>
                              <w:rPr>
                                <w:del w:id="5943" w:author="Nasser Mustafa [2]" w:date="2018-09-19T08:12:00Z"/>
                                <w:rFonts w:eastAsia="Calibri"/>
                                <w:sz w:val="16"/>
                                <w:szCs w:val="16"/>
                              </w:rPr>
                            </w:pPr>
                            <w:del w:id="5944" w:author="Nasser Mustafa [2]" w:date="2018-09-19T08:12:00Z">
                              <w:r w:rsidDel="0032395C">
                                <w:rPr>
                                  <w:rFonts w:eastAsia="Calibri"/>
                                  <w:b/>
                                  <w:color w:val="0070C0"/>
                                  <w:sz w:val="16"/>
                                  <w:szCs w:val="16"/>
                                </w:rPr>
                                <w:delText xml:space="preserve">      </w:delText>
                              </w:r>
                              <w:r w:rsidRPr="00DD7C0C" w:rsidDel="0032395C">
                                <w:rPr>
                                  <w:rFonts w:eastAsia="Calibri"/>
                                  <w:b/>
                                  <w:color w:val="0070C0"/>
                                  <w:sz w:val="16"/>
                                  <w:szCs w:val="16"/>
                                </w:rPr>
                                <w:delText xml:space="preserve"> Other RE</w:delText>
                              </w:r>
                              <w:r w:rsidDel="0032395C">
                                <w:rPr>
                                  <w:rFonts w:eastAsia="Calibri"/>
                                  <w:b/>
                                  <w:color w:val="0070C0"/>
                                  <w:sz w:val="16"/>
                                  <w:szCs w:val="16"/>
                                </w:rPr>
                                <w:delText xml:space="preserve">   </w:delText>
                              </w:r>
                              <w:r w:rsidRPr="00DD7C0C" w:rsidDel="0032395C">
                                <w:rPr>
                                  <w:rFonts w:eastAsia="Calibri"/>
                                  <w:b/>
                                  <w:color w:val="0070C0"/>
                                  <w:sz w:val="16"/>
                                  <w:szCs w:val="16"/>
                                </w:rPr>
                                <w:delText>References (using the same name or a</w:delText>
                              </w:r>
                              <w:r w:rsidDel="0032395C">
                                <w:rPr>
                                  <w:rFonts w:eastAsia="Calibri"/>
                                  <w:b/>
                                  <w:color w:val="0070C0"/>
                                  <w:sz w:val="16"/>
                                  <w:szCs w:val="16"/>
                                </w:rPr>
                                <w:delText xml:space="preserve">   </w:delText>
                              </w:r>
                              <w:r w:rsidRPr="00DD7C0C" w:rsidDel="0032395C">
                                <w:rPr>
                                  <w:rFonts w:eastAsia="Calibri"/>
                                  <w:b/>
                                  <w:color w:val="0070C0"/>
                                  <w:sz w:val="16"/>
                                  <w:szCs w:val="16"/>
                                </w:rPr>
                                <w:delText>different</w:delText>
                              </w:r>
                              <w:r w:rsidDel="0032395C">
                                <w:rPr>
                                  <w:rFonts w:eastAsia="Calibri"/>
                                  <w:b/>
                                  <w:color w:val="0070C0"/>
                                  <w:sz w:val="16"/>
                                  <w:szCs w:val="16"/>
                                </w:rPr>
                                <w:delText xml:space="preserve">   </w:delText>
                              </w:r>
                              <w:r w:rsidRPr="00DD7C0C" w:rsidDel="0032395C">
                                <w:rPr>
                                  <w:rFonts w:eastAsia="Calibri"/>
                                  <w:b/>
                                  <w:color w:val="0070C0"/>
                                  <w:sz w:val="16"/>
                                  <w:szCs w:val="16"/>
                                </w:rPr>
                                <w:delText>name)</w:delText>
                              </w:r>
                            </w:del>
                          </w:p>
                        </w:tc>
                      </w:tr>
                      <w:tr w:rsidR="00D617FD" w:rsidRPr="00DD7C0C" w:rsidDel="0032395C" w14:paraId="30FA3C64" w14:textId="19ACB6FA" w:rsidTr="0009457F">
                        <w:trPr>
                          <w:cantSplit/>
                          <w:trHeight w:val="190"/>
                          <w:jc w:val="center"/>
                          <w:del w:id="5945" w:author="Nasser Mustafa [2]" w:date="2018-09-19T08:12:00Z"/>
                        </w:trPr>
                        <w:tc>
                          <w:tcPr>
                            <w:tcW w:w="540" w:type="dxa"/>
                            <w:shd w:val="clear" w:color="auto" w:fill="auto"/>
                            <w:tcMar>
                              <w:top w:w="7" w:type="dxa"/>
                            </w:tcMar>
                          </w:tcPr>
                          <w:p w14:paraId="7324F24F" w14:textId="58D288BE" w:rsidR="00D617FD" w:rsidRPr="00DD7C0C" w:rsidDel="0032395C" w:rsidRDefault="00D617FD" w:rsidP="006A58FF">
                            <w:pPr>
                              <w:widowControl w:val="0"/>
                              <w:rPr>
                                <w:del w:id="5946" w:author="Nasser Mustafa [2]" w:date="2018-09-19T08:12:00Z"/>
                                <w:rFonts w:eastAsia="Calibri"/>
                                <w:sz w:val="16"/>
                                <w:szCs w:val="16"/>
                              </w:rPr>
                            </w:pPr>
                            <w:del w:id="5947"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&lt;EndNote&gt;&lt;Cite&gt;&lt;Author&gt;Gotel&lt;/Author&gt;&lt;Year&gt;1994&lt;/Year&gt;&lt;RecNum&gt;26&lt;/RecNum&gt;&lt;DisplayText&gt;[7]&lt;/DisplayText&gt;&lt;record&gt;&lt;rec-number&gt;26&lt;/rec-number&gt;&lt;foreign-keys&gt;&lt;key app="EN" db-id="rxfad95wgs5d2dexxekxwt2katzr52wtwdxz" timestamp="0"&gt;26&lt;/key&gt;&lt;/foreign-keys&gt;&lt;ref-type name="Conference Proceedings"&gt;10&lt;/ref-type&gt;&lt;contributors&gt;&lt;authors&gt;&lt;author&gt;Orlena Gotel&lt;/author&gt;&lt;author&gt;Anthony Finkelstein&lt;/author&gt;&lt;/authors&gt;&lt;/contributors&gt;&lt;titles&gt;&lt;title&gt;An Analysis of the Requirements Traceability Problem&lt;/title&gt;&lt;secondary-title&gt;1st International Conference on Requirements Engineering&lt;/secondary-title&gt;&lt;short-title&gt;RE&lt;/short-title&gt;&lt;/titles&gt;&lt;pages&gt;94–101&lt;/pages&gt;&lt;dates&gt;&lt;year&gt;1994&lt;/year&gt;&lt;/dates&gt;&lt;pub-location&gt;Utrecht, The Netherlands&lt;/pub-location&gt;&lt;urls&gt;&lt;/urls&gt;&lt;/record&gt;&lt;/Cite&gt;&lt;/EndNote&gt;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"_ENREF_7" \o "Gotel, 1994 #26" </w:delInstrText>
                              </w:r>
                              <w:r w:rsidDel="0032395C">
                                <w:fldChar w:fldCharType="separate"/>
                              </w:r>
                              <w:r w:rsidDel="0032395C">
                                <w:rPr>
                                  <w:rFonts w:eastAsia="Calibri"/>
                                  <w:noProof/>
                                  <w:sz w:val="16"/>
                                  <w:szCs w:val="16"/>
                                </w:rPr>
                                <w:delText>7</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6B70A720" w14:textId="1FD4BA6A" w:rsidR="00D617FD" w:rsidRPr="00DD7C0C" w:rsidDel="0032395C" w:rsidRDefault="00D617FD" w:rsidP="0009457F">
                            <w:pPr>
                              <w:widowControl w:val="0"/>
                              <w:rPr>
                                <w:del w:id="5948" w:author="Nasser Mustafa [2]" w:date="2018-09-19T08:12:00Z"/>
                                <w:rFonts w:eastAsia="Calibri"/>
                                <w:iCs/>
                                <w:sz w:val="16"/>
                                <w:szCs w:val="16"/>
                              </w:rPr>
                            </w:pPr>
                          </w:p>
                        </w:tc>
                        <w:tc>
                          <w:tcPr>
                            <w:tcW w:w="1701" w:type="dxa"/>
                            <w:gridSpan w:val="4"/>
                            <w:shd w:val="clear" w:color="auto" w:fill="auto"/>
                            <w:tcMar>
                              <w:top w:w="7" w:type="dxa"/>
                            </w:tcMar>
                          </w:tcPr>
                          <w:p w14:paraId="5BC85C27" w14:textId="3F0042BC" w:rsidR="00D617FD" w:rsidRPr="00DD7C0C" w:rsidDel="0032395C" w:rsidRDefault="00D617FD" w:rsidP="0009457F">
                            <w:pPr>
                              <w:widowControl w:val="0"/>
                              <w:rPr>
                                <w:del w:id="5949" w:author="Nasser Mustafa [2]" w:date="2018-09-19T08:12:00Z"/>
                                <w:rFonts w:eastAsia="Calibri"/>
                                <w:sz w:val="16"/>
                                <w:szCs w:val="16"/>
                              </w:rPr>
                            </w:pPr>
                          </w:p>
                        </w:tc>
                        <w:tc>
                          <w:tcPr>
                            <w:tcW w:w="1701" w:type="dxa"/>
                            <w:gridSpan w:val="2"/>
                            <w:shd w:val="clear" w:color="auto" w:fill="auto"/>
                            <w:tcMar>
                              <w:top w:w="7" w:type="dxa"/>
                            </w:tcMar>
                          </w:tcPr>
                          <w:p w14:paraId="308422CE" w14:textId="080CF20E" w:rsidR="00D617FD" w:rsidRPr="00DD7C0C" w:rsidDel="0032395C" w:rsidRDefault="00D617FD" w:rsidP="0009457F">
                            <w:pPr>
                              <w:widowControl w:val="0"/>
                              <w:rPr>
                                <w:del w:id="5950" w:author="Nasser Mustafa [2]" w:date="2018-09-19T08:12:00Z"/>
                                <w:rFonts w:eastAsia="Calibri"/>
                                <w:sz w:val="16"/>
                                <w:szCs w:val="16"/>
                              </w:rPr>
                            </w:pPr>
                          </w:p>
                        </w:tc>
                        <w:tc>
                          <w:tcPr>
                            <w:tcW w:w="477" w:type="dxa"/>
                            <w:shd w:val="clear" w:color="auto" w:fill="auto"/>
                            <w:tcMar>
                              <w:top w:w="7" w:type="dxa"/>
                            </w:tcMar>
                          </w:tcPr>
                          <w:p w14:paraId="5837FC1F" w14:textId="73AEA8B2" w:rsidR="00D617FD" w:rsidRPr="00DD7C0C" w:rsidDel="0032395C" w:rsidRDefault="00D617FD" w:rsidP="0009457F">
                            <w:pPr>
                              <w:widowControl w:val="0"/>
                              <w:rPr>
                                <w:del w:id="5951" w:author="Nasser Mustafa [2]" w:date="2018-09-19T08:12:00Z"/>
                                <w:rFonts w:eastAsia="Calibri"/>
                                <w:sz w:val="16"/>
                                <w:szCs w:val="16"/>
                              </w:rPr>
                            </w:pPr>
                          </w:p>
                        </w:tc>
                        <w:tc>
                          <w:tcPr>
                            <w:tcW w:w="515" w:type="dxa"/>
                            <w:shd w:val="clear" w:color="auto" w:fill="auto"/>
                            <w:tcMar>
                              <w:top w:w="7" w:type="dxa"/>
                            </w:tcMar>
                          </w:tcPr>
                          <w:p w14:paraId="76D00F72" w14:textId="0E8ABBEA" w:rsidR="00D617FD" w:rsidRPr="00DD7C0C" w:rsidDel="0032395C" w:rsidRDefault="00D617FD" w:rsidP="0009457F">
                            <w:pPr>
                              <w:widowControl w:val="0"/>
                              <w:rPr>
                                <w:del w:id="5952" w:author="Nasser Mustafa [2]" w:date="2018-09-19T08:12:00Z"/>
                                <w:rFonts w:eastAsia="Calibri"/>
                                <w:sz w:val="16"/>
                                <w:szCs w:val="16"/>
                              </w:rPr>
                            </w:pPr>
                          </w:p>
                        </w:tc>
                        <w:tc>
                          <w:tcPr>
                            <w:tcW w:w="228" w:type="dxa"/>
                            <w:shd w:val="clear" w:color="auto" w:fill="auto"/>
                            <w:tcMar>
                              <w:top w:w="7" w:type="dxa"/>
                            </w:tcMar>
                          </w:tcPr>
                          <w:p w14:paraId="26ED6E9E" w14:textId="7B57AE3C" w:rsidR="00D617FD" w:rsidRPr="00DD7C0C" w:rsidDel="0032395C" w:rsidRDefault="00D617FD" w:rsidP="0009457F">
                            <w:pPr>
                              <w:widowControl w:val="0"/>
                              <w:rPr>
                                <w:del w:id="5953" w:author="Nasser Mustafa [2]" w:date="2018-09-19T08:12:00Z"/>
                                <w:rFonts w:eastAsia="Calibri"/>
                                <w:sz w:val="16"/>
                                <w:szCs w:val="16"/>
                              </w:rPr>
                            </w:pPr>
                          </w:p>
                        </w:tc>
                        <w:tc>
                          <w:tcPr>
                            <w:tcW w:w="1189" w:type="dxa"/>
                            <w:shd w:val="clear" w:color="auto" w:fill="auto"/>
                            <w:tcMar>
                              <w:top w:w="7" w:type="dxa"/>
                            </w:tcMar>
                          </w:tcPr>
                          <w:p w14:paraId="7DB973F1" w14:textId="6DC436C5" w:rsidR="00D617FD" w:rsidRPr="00DD7C0C" w:rsidDel="0032395C" w:rsidRDefault="00D617FD" w:rsidP="0009457F">
                            <w:pPr>
                              <w:widowControl w:val="0"/>
                              <w:rPr>
                                <w:del w:id="5954" w:author="Nasser Mustafa [2]" w:date="2018-09-19T08:12:00Z"/>
                                <w:rFonts w:eastAsia="Calibri"/>
                                <w:sz w:val="16"/>
                                <w:szCs w:val="16"/>
                              </w:rPr>
                            </w:pPr>
                          </w:p>
                        </w:tc>
                        <w:tc>
                          <w:tcPr>
                            <w:tcW w:w="284" w:type="dxa"/>
                            <w:shd w:val="clear" w:color="auto" w:fill="auto"/>
                            <w:textDirection w:val="tbRl"/>
                          </w:tcPr>
                          <w:p w14:paraId="4EA1EEDE" w14:textId="1B7610E4" w:rsidR="00D617FD" w:rsidRPr="00DD7C0C" w:rsidDel="0032395C" w:rsidRDefault="00D617FD" w:rsidP="0009457F">
                            <w:pPr>
                              <w:widowControl w:val="0"/>
                              <w:rPr>
                                <w:del w:id="5955" w:author="Nasser Mustafa [2]" w:date="2018-09-19T08:12:00Z"/>
                                <w:rFonts w:eastAsia="Calibri"/>
                                <w:sz w:val="16"/>
                                <w:szCs w:val="16"/>
                              </w:rPr>
                            </w:pPr>
                          </w:p>
                        </w:tc>
                        <w:tc>
                          <w:tcPr>
                            <w:tcW w:w="369" w:type="dxa"/>
                            <w:shd w:val="clear" w:color="auto" w:fill="auto"/>
                          </w:tcPr>
                          <w:p w14:paraId="3555A07A" w14:textId="1B72AEE8" w:rsidR="00D617FD" w:rsidRPr="00DD7C0C" w:rsidDel="0032395C" w:rsidRDefault="00D617FD" w:rsidP="0009457F">
                            <w:pPr>
                              <w:widowControl w:val="0"/>
                              <w:rPr>
                                <w:del w:id="5956" w:author="Nasser Mustafa [2]" w:date="2018-09-19T08:12:00Z"/>
                                <w:rFonts w:eastAsia="Calibri"/>
                                <w:b/>
                                <w:sz w:val="16"/>
                                <w:szCs w:val="16"/>
                              </w:rPr>
                            </w:pPr>
                            <w:del w:id="5957" w:author="Nasser Mustafa [2]" w:date="2018-09-19T08:12:00Z">
                              <w:r w:rsidRPr="00DD7C0C" w:rsidDel="0032395C">
                                <w:rPr>
                                  <w:rFonts w:eastAsia="Calibri"/>
                                  <w:b/>
                                  <w:sz w:val="16"/>
                                  <w:szCs w:val="16"/>
                                </w:rPr>
                                <w:delText>X</w:delText>
                              </w:r>
                            </w:del>
                          </w:p>
                        </w:tc>
                      </w:tr>
                      <w:tr w:rsidR="00D617FD" w:rsidRPr="00DD7C0C" w:rsidDel="0032395C" w14:paraId="25617417" w14:textId="7A21F3D8" w:rsidTr="0009457F">
                        <w:trPr>
                          <w:cantSplit/>
                          <w:trHeight w:val="155"/>
                          <w:jc w:val="center"/>
                          <w:del w:id="5958" w:author="Nasser Mustafa [2]" w:date="2018-09-19T08:12:00Z"/>
                        </w:trPr>
                        <w:tc>
                          <w:tcPr>
                            <w:tcW w:w="540" w:type="dxa"/>
                            <w:shd w:val="clear" w:color="auto" w:fill="auto"/>
                            <w:tcMar>
                              <w:top w:w="7" w:type="dxa"/>
                            </w:tcMar>
                          </w:tcPr>
                          <w:p w14:paraId="0AEB9A87" w14:textId="4FCA5EF9" w:rsidR="00D617FD" w:rsidRPr="00DD7C0C" w:rsidDel="0032395C" w:rsidRDefault="00D617FD" w:rsidP="006A58FF">
                            <w:pPr>
                              <w:widowControl w:val="0"/>
                              <w:rPr>
                                <w:del w:id="5959" w:author="Nasser Mustafa [2]" w:date="2018-09-19T08:12:00Z"/>
                                <w:rFonts w:eastAsia="Calibri"/>
                                <w:sz w:val="16"/>
                                <w:szCs w:val="16"/>
                              </w:rPr>
                            </w:pPr>
                            <w:del w:id="5960"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&lt;EndNote&gt;&lt;Cite&gt;&lt;Author&gt;Spanoudakis&lt;/Author&gt;&lt;Year&gt;2004&lt;/Year&gt;&lt;RecNum&gt;235&lt;/RecNum&gt;&lt;DisplayText&gt;[16]&lt;/DisplayText&gt;&lt;record&gt;&lt;rec-number&gt;235&lt;/rec-number&gt;&lt;foreign-keys&gt;&lt;key app="EN" db-id="rxfad95wgs5d2dexxekxwt2katzr52wtwdxz" timestamp="0"&gt;235&lt;/key&gt;&lt;/foreign-keys&gt;&lt;ref-type name="Journal Article"&gt;17&lt;/ref-type&gt;&lt;contributors&gt;&lt;authors&gt;&lt;author&gt;George Spanoudakis&lt;/author&gt;&lt;author&gt;Andrea Zismana&lt;/author&gt;&lt;author&gt;Elena Pérez-Miñanab&lt;/author&gt;&lt;author&gt;Paul Krausec &lt;/author&gt;&lt;/authors&gt;&lt;/contributors&gt;&lt;titles&gt;&lt;title&gt;Rule-Based Generation of Requirements Traceability Relations &lt;/title&gt;&lt;secondary-title&gt;Systems and Software&lt;/secondary-title&gt;&lt;/titles&gt;&lt;pages&gt;105-127&lt;/pages&gt;&lt;volume&gt;72&lt;/volume&gt;&lt;number&gt;2&lt;/number&gt;&lt;dates&gt;&lt;year&gt;2004&lt;/year&gt;&lt;/dates&gt;&lt;urls&gt;&lt;/urls&gt;&lt;/record&gt;&lt;/Cite&gt;&lt;/EndNote&gt;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"_ENREF_16" \o "Spanoudakis, 2004 #235" </w:delInstrText>
                              </w:r>
                              <w:r w:rsidDel="0032395C">
                                <w:fldChar w:fldCharType="separate"/>
                              </w:r>
                              <w:r w:rsidDel="0032395C">
                                <w:rPr>
                                  <w:rFonts w:eastAsia="Calibri"/>
                                  <w:noProof/>
                                  <w:sz w:val="16"/>
                                  <w:szCs w:val="16"/>
                                </w:rPr>
                                <w:delText>16</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0B93EA7D" w14:textId="21AA5CD0" w:rsidR="00D617FD" w:rsidRPr="00DD7C0C" w:rsidDel="0032395C" w:rsidRDefault="00D617FD" w:rsidP="0009457F">
                            <w:pPr>
                              <w:widowControl w:val="0"/>
                              <w:rPr>
                                <w:del w:id="5961" w:author="Nasser Mustafa [2]" w:date="2018-09-19T08:12:00Z"/>
                                <w:rFonts w:eastAsia="Calibri"/>
                                <w:iCs/>
                                <w:sz w:val="16"/>
                                <w:szCs w:val="16"/>
                              </w:rPr>
                            </w:pPr>
                          </w:p>
                        </w:tc>
                        <w:tc>
                          <w:tcPr>
                            <w:tcW w:w="1701" w:type="dxa"/>
                            <w:gridSpan w:val="4"/>
                            <w:shd w:val="clear" w:color="auto" w:fill="auto"/>
                            <w:tcMar>
                              <w:top w:w="7" w:type="dxa"/>
                            </w:tcMar>
                          </w:tcPr>
                          <w:p w14:paraId="44976ECA" w14:textId="5678C849" w:rsidR="00D617FD" w:rsidRPr="00DD7C0C" w:rsidDel="0032395C" w:rsidRDefault="00D617FD" w:rsidP="0009457F">
                            <w:pPr>
                              <w:widowControl w:val="0"/>
                              <w:rPr>
                                <w:del w:id="5962" w:author="Nasser Mustafa [2]" w:date="2018-09-19T08:12:00Z"/>
                                <w:rFonts w:eastAsia="Calibri"/>
                                <w:sz w:val="16"/>
                                <w:szCs w:val="16"/>
                              </w:rPr>
                            </w:pPr>
                            <w:del w:id="5963" w:author="Nasser Mustafa [2]" w:date="2018-09-19T08:12:00Z">
                              <w:r w:rsidRPr="00DD7C0C" w:rsidDel="0032395C">
                                <w:rPr>
                                  <w:rFonts w:eastAsia="Calibri"/>
                                  <w:iCs/>
                                  <w:sz w:val="16"/>
                                  <w:szCs w:val="16"/>
                                </w:rPr>
                                <w:delText>Requires-feature-in</w:delText>
                              </w:r>
                            </w:del>
                          </w:p>
                        </w:tc>
                        <w:tc>
                          <w:tcPr>
                            <w:tcW w:w="1701" w:type="dxa"/>
                            <w:gridSpan w:val="2"/>
                            <w:shd w:val="clear" w:color="auto" w:fill="auto"/>
                            <w:tcMar>
                              <w:top w:w="7" w:type="dxa"/>
                            </w:tcMar>
                          </w:tcPr>
                          <w:p w14:paraId="008209C3" w14:textId="72A87EF2" w:rsidR="00D617FD" w:rsidRPr="00DD7C0C" w:rsidDel="0032395C" w:rsidRDefault="00D617FD" w:rsidP="0009457F">
                            <w:pPr>
                              <w:widowControl w:val="0"/>
                              <w:rPr>
                                <w:del w:id="5964" w:author="Nasser Mustafa [2]" w:date="2018-09-19T08:12:00Z"/>
                                <w:rFonts w:eastAsia="Calibri"/>
                                <w:sz w:val="16"/>
                                <w:szCs w:val="16"/>
                              </w:rPr>
                            </w:pPr>
                          </w:p>
                        </w:tc>
                        <w:tc>
                          <w:tcPr>
                            <w:tcW w:w="477" w:type="dxa"/>
                            <w:shd w:val="clear" w:color="auto" w:fill="auto"/>
                            <w:tcMar>
                              <w:top w:w="7" w:type="dxa"/>
                            </w:tcMar>
                          </w:tcPr>
                          <w:p w14:paraId="17BD312B" w14:textId="451AEF5E" w:rsidR="00D617FD" w:rsidRPr="00DD7C0C" w:rsidDel="0032395C" w:rsidRDefault="00D617FD" w:rsidP="0009457F">
                            <w:pPr>
                              <w:widowControl w:val="0"/>
                              <w:rPr>
                                <w:del w:id="5965" w:author="Nasser Mustafa [2]" w:date="2018-09-19T08:12:00Z"/>
                                <w:rFonts w:eastAsia="Calibri"/>
                                <w:sz w:val="16"/>
                                <w:szCs w:val="16"/>
                              </w:rPr>
                            </w:pPr>
                          </w:p>
                        </w:tc>
                        <w:tc>
                          <w:tcPr>
                            <w:tcW w:w="515" w:type="dxa"/>
                            <w:shd w:val="clear" w:color="auto" w:fill="auto"/>
                            <w:tcMar>
                              <w:top w:w="7" w:type="dxa"/>
                            </w:tcMar>
                          </w:tcPr>
                          <w:p w14:paraId="5014025B" w14:textId="355DC0E4" w:rsidR="00D617FD" w:rsidRPr="00DD7C0C" w:rsidDel="0032395C" w:rsidRDefault="00D617FD" w:rsidP="0009457F">
                            <w:pPr>
                              <w:widowControl w:val="0"/>
                              <w:rPr>
                                <w:del w:id="5966" w:author="Nasser Mustafa [2]" w:date="2018-09-19T08:12:00Z"/>
                                <w:rFonts w:eastAsia="Calibri"/>
                                <w:sz w:val="16"/>
                                <w:szCs w:val="16"/>
                              </w:rPr>
                            </w:pPr>
                          </w:p>
                        </w:tc>
                        <w:tc>
                          <w:tcPr>
                            <w:tcW w:w="228" w:type="dxa"/>
                            <w:shd w:val="clear" w:color="auto" w:fill="auto"/>
                            <w:tcMar>
                              <w:top w:w="7" w:type="dxa"/>
                            </w:tcMar>
                          </w:tcPr>
                          <w:p w14:paraId="2AAB4A31" w14:textId="68BDB933" w:rsidR="00D617FD" w:rsidRPr="00DD7C0C" w:rsidDel="0032395C" w:rsidRDefault="00D617FD" w:rsidP="0009457F">
                            <w:pPr>
                              <w:widowControl w:val="0"/>
                              <w:rPr>
                                <w:del w:id="5967" w:author="Nasser Mustafa [2]" w:date="2018-09-19T08:12:00Z"/>
                                <w:rFonts w:eastAsia="Calibri"/>
                                <w:b/>
                                <w:sz w:val="16"/>
                                <w:szCs w:val="16"/>
                              </w:rPr>
                            </w:pPr>
                            <w:del w:id="5968" w:author="Nasser Mustafa [2]" w:date="2018-09-19T08:12:00Z">
                              <w:r w:rsidRPr="00DD7C0C" w:rsidDel="0032395C">
                                <w:rPr>
                                  <w:rFonts w:eastAsia="Calibri"/>
                                  <w:b/>
                                  <w:sz w:val="16"/>
                                  <w:szCs w:val="16"/>
                                </w:rPr>
                                <w:delText>X</w:delText>
                              </w:r>
                            </w:del>
                          </w:p>
                        </w:tc>
                        <w:tc>
                          <w:tcPr>
                            <w:tcW w:w="1189" w:type="dxa"/>
                            <w:shd w:val="clear" w:color="auto" w:fill="auto"/>
                            <w:tcMar>
                              <w:top w:w="7" w:type="dxa"/>
                            </w:tcMar>
                          </w:tcPr>
                          <w:p w14:paraId="084A15F7" w14:textId="5176D994" w:rsidR="00D617FD" w:rsidRPr="00DD7C0C" w:rsidDel="0032395C" w:rsidRDefault="00D617FD" w:rsidP="0009457F">
                            <w:pPr>
                              <w:widowControl w:val="0"/>
                              <w:rPr>
                                <w:del w:id="5969" w:author="Nasser Mustafa [2]" w:date="2018-09-19T08:12:00Z"/>
                                <w:rFonts w:eastAsia="Calibri"/>
                                <w:sz w:val="16"/>
                                <w:szCs w:val="16"/>
                              </w:rPr>
                            </w:pPr>
                          </w:p>
                        </w:tc>
                        <w:tc>
                          <w:tcPr>
                            <w:tcW w:w="284" w:type="dxa"/>
                            <w:shd w:val="clear" w:color="auto" w:fill="auto"/>
                            <w:textDirection w:val="tbRl"/>
                          </w:tcPr>
                          <w:p w14:paraId="1D39683E" w14:textId="5785ECDD" w:rsidR="00D617FD" w:rsidRPr="00DD7C0C" w:rsidDel="0032395C" w:rsidRDefault="00D617FD" w:rsidP="0009457F">
                            <w:pPr>
                              <w:widowControl w:val="0"/>
                              <w:rPr>
                                <w:del w:id="5970" w:author="Nasser Mustafa [2]" w:date="2018-09-19T08:12:00Z"/>
                                <w:rFonts w:eastAsia="Calibri"/>
                                <w:sz w:val="16"/>
                                <w:szCs w:val="16"/>
                              </w:rPr>
                            </w:pPr>
                          </w:p>
                        </w:tc>
                        <w:tc>
                          <w:tcPr>
                            <w:tcW w:w="369" w:type="dxa"/>
                            <w:shd w:val="clear" w:color="auto" w:fill="auto"/>
                          </w:tcPr>
                          <w:p w14:paraId="3E60DF40" w14:textId="47DCBBEB" w:rsidR="00D617FD" w:rsidRPr="00DD7C0C" w:rsidDel="0032395C" w:rsidRDefault="00D617FD" w:rsidP="0009457F">
                            <w:pPr>
                              <w:widowControl w:val="0"/>
                              <w:rPr>
                                <w:del w:id="5971" w:author="Nasser Mustafa [2]" w:date="2018-09-19T08:12:00Z"/>
                                <w:rFonts w:eastAsia="Calibri"/>
                                <w:sz w:val="16"/>
                                <w:szCs w:val="16"/>
                              </w:rPr>
                            </w:pPr>
                          </w:p>
                        </w:tc>
                      </w:tr>
                      <w:tr w:rsidR="00D617FD" w:rsidRPr="00DD7C0C" w:rsidDel="0032395C" w14:paraId="67FF9FFA" w14:textId="5EE45824" w:rsidTr="0009457F">
                        <w:trPr>
                          <w:cantSplit/>
                          <w:trHeight w:val="78"/>
                          <w:jc w:val="center"/>
                          <w:del w:id="5972" w:author="Nasser Mustafa [2]" w:date="2018-09-19T08:12:00Z"/>
                        </w:trPr>
                        <w:tc>
                          <w:tcPr>
                            <w:tcW w:w="540" w:type="dxa"/>
                            <w:shd w:val="clear" w:color="auto" w:fill="auto"/>
                            <w:tcMar>
                              <w:top w:w="7" w:type="dxa"/>
                            </w:tcMar>
                          </w:tcPr>
                          <w:p w14:paraId="26AF6807" w14:textId="6D00B7F5" w:rsidR="00D617FD" w:rsidRPr="00DD7C0C" w:rsidDel="0032395C" w:rsidRDefault="00D617FD" w:rsidP="006A58FF">
                            <w:pPr>
                              <w:widowControl w:val="0"/>
                              <w:rPr>
                                <w:del w:id="5973" w:author="Nasser Mustafa [2]" w:date="2018-09-19T08:12:00Z"/>
                                <w:rFonts w:eastAsia="Calibri"/>
                                <w:sz w:val="16"/>
                                <w:szCs w:val="16"/>
                              </w:rPr>
                            </w:pPr>
                            <w:del w:id="5974"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&lt;EndNote&gt;&lt;Cite&gt;&lt;Author&gt;Xu&lt;/Author&gt;&lt;Year&gt;2002&lt;/Year&gt;&lt;RecNum&gt;232&lt;/RecNum&gt;&lt;DisplayText&gt;[19]&lt;/DisplayText&gt;&lt;record&gt;&lt;rec-number&gt;232&lt;/rec-number&gt;&lt;foreign-keys&gt;&lt;key app="EN" db-id="rxfad95wgs5d2dexxekxwt2katzr52wtwdxz" timestamp="0"&gt;232&lt;/key&gt;&lt;/foreign-keys&gt;&lt;ref-type name="Conference Proceedings"&gt;10&lt;/ref-type&gt;&lt;contributors&gt;&lt;authors&gt;&lt;author&gt;Peng Xu&lt;/author&gt;&lt;author&gt;Balasubramaniam Ramesh &lt;/author&gt;&lt;/authors&gt;&lt;/contributors&gt;&lt;titles&gt;&lt;title&gt;Supporting Workflow Management Systems with traceability&lt;/title&gt;&lt;secondary-title&gt;35th Annual Hawaii International Conference on System Sciences&lt;/secondary-title&gt;&lt;short-title&gt;HICSS &lt;/short-title&gt;&lt;/titles&gt;&lt;volume&gt;3&lt;/volume&gt;&lt;dates&gt;&lt;year&gt;2002&lt;/year&gt;&lt;/dates&gt;&lt;pub-location&gt;Hawaii&lt;/pub-location&gt;&lt;publisher&gt;IEEE&lt;/publisher&gt;&lt;urls&gt;&lt;/urls&gt;&lt;electronic-resource-num&gt;10.1109/HICSS.2002.994021&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"_ENREF_19" \o "Xu, 2002 #232" </w:delInstrText>
                              </w:r>
                              <w:r w:rsidDel="0032395C">
                                <w:fldChar w:fldCharType="separate"/>
                              </w:r>
                              <w:r w:rsidDel="0032395C">
                                <w:rPr>
                                  <w:rFonts w:eastAsia="Calibri"/>
                                  <w:noProof/>
                                  <w:sz w:val="16"/>
                                  <w:szCs w:val="16"/>
                                </w:rPr>
                                <w:delText>19</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3236ADEF" w14:textId="4F9E26F7" w:rsidR="00D617FD" w:rsidRPr="00DD7C0C" w:rsidDel="0032395C" w:rsidRDefault="00D617FD" w:rsidP="0009457F">
                            <w:pPr>
                              <w:widowControl w:val="0"/>
                              <w:rPr>
                                <w:del w:id="5975" w:author="Nasser Mustafa [2]" w:date="2018-09-19T08:12:00Z"/>
                                <w:rFonts w:eastAsia="Calibri"/>
                                <w:iCs/>
                                <w:sz w:val="16"/>
                                <w:szCs w:val="16"/>
                              </w:rPr>
                            </w:pPr>
                          </w:p>
                        </w:tc>
                        <w:tc>
                          <w:tcPr>
                            <w:tcW w:w="1701" w:type="dxa"/>
                            <w:gridSpan w:val="4"/>
                            <w:shd w:val="clear" w:color="auto" w:fill="auto"/>
                            <w:tcMar>
                              <w:top w:w="7" w:type="dxa"/>
                            </w:tcMar>
                          </w:tcPr>
                          <w:p w14:paraId="76BB780C" w14:textId="0566EDC3" w:rsidR="00D617FD" w:rsidRPr="00DD7C0C" w:rsidDel="0032395C" w:rsidRDefault="00D617FD" w:rsidP="0009457F">
                            <w:pPr>
                              <w:widowControl w:val="0"/>
                              <w:jc w:val="center"/>
                              <w:rPr>
                                <w:del w:id="5976" w:author="Nasser Mustafa [2]" w:date="2018-09-19T08:12:00Z"/>
                                <w:rFonts w:eastAsia="Calibri"/>
                                <w:b/>
                                <w:sz w:val="16"/>
                                <w:szCs w:val="16"/>
                              </w:rPr>
                            </w:pPr>
                            <w:del w:id="5977"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10F9567A" w14:textId="58BC0A1C" w:rsidR="00D617FD" w:rsidRPr="00DD7C0C" w:rsidDel="0032395C" w:rsidRDefault="00D617FD" w:rsidP="0009457F">
                            <w:pPr>
                              <w:widowControl w:val="0"/>
                              <w:rPr>
                                <w:del w:id="5978" w:author="Nasser Mustafa [2]" w:date="2018-09-19T08:12:00Z"/>
                                <w:rFonts w:eastAsia="Calibri"/>
                                <w:sz w:val="16"/>
                                <w:szCs w:val="16"/>
                              </w:rPr>
                            </w:pPr>
                          </w:p>
                        </w:tc>
                        <w:tc>
                          <w:tcPr>
                            <w:tcW w:w="477" w:type="dxa"/>
                            <w:shd w:val="clear" w:color="auto" w:fill="auto"/>
                            <w:tcMar>
                              <w:top w:w="7" w:type="dxa"/>
                            </w:tcMar>
                          </w:tcPr>
                          <w:p w14:paraId="4877525F" w14:textId="40DCC951" w:rsidR="00D617FD" w:rsidRPr="00DD7C0C" w:rsidDel="0032395C" w:rsidRDefault="00D617FD" w:rsidP="0009457F">
                            <w:pPr>
                              <w:widowControl w:val="0"/>
                              <w:rPr>
                                <w:del w:id="5979" w:author="Nasser Mustafa [2]" w:date="2018-09-19T08:12:00Z"/>
                                <w:rFonts w:eastAsia="Calibri"/>
                                <w:sz w:val="16"/>
                                <w:szCs w:val="16"/>
                              </w:rPr>
                            </w:pPr>
                          </w:p>
                        </w:tc>
                        <w:tc>
                          <w:tcPr>
                            <w:tcW w:w="515" w:type="dxa"/>
                            <w:shd w:val="clear" w:color="auto" w:fill="auto"/>
                            <w:tcMar>
                              <w:top w:w="7" w:type="dxa"/>
                            </w:tcMar>
                          </w:tcPr>
                          <w:p w14:paraId="249FEE5D" w14:textId="71240DA7" w:rsidR="00D617FD" w:rsidRPr="00DD7C0C" w:rsidDel="0032395C" w:rsidRDefault="00D617FD" w:rsidP="0009457F">
                            <w:pPr>
                              <w:widowControl w:val="0"/>
                              <w:rPr>
                                <w:del w:id="5980" w:author="Nasser Mustafa [2]" w:date="2018-09-19T08:12:00Z"/>
                                <w:rFonts w:eastAsia="Calibri"/>
                                <w:sz w:val="16"/>
                                <w:szCs w:val="16"/>
                              </w:rPr>
                            </w:pPr>
                          </w:p>
                        </w:tc>
                        <w:tc>
                          <w:tcPr>
                            <w:tcW w:w="228" w:type="dxa"/>
                            <w:shd w:val="clear" w:color="auto" w:fill="auto"/>
                            <w:tcMar>
                              <w:top w:w="7" w:type="dxa"/>
                            </w:tcMar>
                          </w:tcPr>
                          <w:p w14:paraId="2688362F" w14:textId="0F2CA8B9" w:rsidR="00D617FD" w:rsidRPr="00DD7C0C" w:rsidDel="0032395C" w:rsidRDefault="00D617FD" w:rsidP="0009457F">
                            <w:pPr>
                              <w:widowControl w:val="0"/>
                              <w:rPr>
                                <w:del w:id="5981" w:author="Nasser Mustafa [2]" w:date="2018-09-19T08:12:00Z"/>
                                <w:rFonts w:eastAsia="Calibri"/>
                                <w:sz w:val="16"/>
                                <w:szCs w:val="16"/>
                              </w:rPr>
                            </w:pPr>
                          </w:p>
                        </w:tc>
                        <w:tc>
                          <w:tcPr>
                            <w:tcW w:w="1189" w:type="dxa"/>
                            <w:shd w:val="clear" w:color="auto" w:fill="auto"/>
                            <w:tcMar>
                              <w:top w:w="7" w:type="dxa"/>
                            </w:tcMar>
                          </w:tcPr>
                          <w:p w14:paraId="52937F17" w14:textId="3F5167CC" w:rsidR="00D617FD" w:rsidRPr="00DD7C0C" w:rsidDel="0032395C" w:rsidRDefault="00D617FD" w:rsidP="0009457F">
                            <w:pPr>
                              <w:widowControl w:val="0"/>
                              <w:rPr>
                                <w:del w:id="5982" w:author="Nasser Mustafa [2]" w:date="2018-09-19T08:12:00Z"/>
                                <w:rFonts w:eastAsia="Calibri"/>
                                <w:sz w:val="16"/>
                                <w:szCs w:val="16"/>
                              </w:rPr>
                            </w:pPr>
                          </w:p>
                        </w:tc>
                        <w:tc>
                          <w:tcPr>
                            <w:tcW w:w="284" w:type="dxa"/>
                            <w:shd w:val="clear" w:color="auto" w:fill="auto"/>
                          </w:tcPr>
                          <w:p w14:paraId="7F7F8346" w14:textId="3107C57E" w:rsidR="00D617FD" w:rsidRPr="00DD7C0C" w:rsidDel="0032395C" w:rsidRDefault="00D617FD" w:rsidP="0009457F">
                            <w:pPr>
                              <w:widowControl w:val="0"/>
                              <w:rPr>
                                <w:del w:id="5983" w:author="Nasser Mustafa [2]" w:date="2018-09-19T08:12:00Z"/>
                                <w:rFonts w:eastAsia="Calibri"/>
                                <w:b/>
                                <w:sz w:val="16"/>
                                <w:szCs w:val="16"/>
                              </w:rPr>
                            </w:pPr>
                            <w:del w:id="5984" w:author="Nasser Mustafa [2]" w:date="2018-09-19T08:12:00Z">
                              <w:r w:rsidRPr="00DD7C0C" w:rsidDel="0032395C">
                                <w:rPr>
                                  <w:rFonts w:eastAsia="Calibri"/>
                                  <w:b/>
                                  <w:sz w:val="16"/>
                                  <w:szCs w:val="16"/>
                                </w:rPr>
                                <w:delText>X</w:delText>
                              </w:r>
                            </w:del>
                          </w:p>
                        </w:tc>
                        <w:tc>
                          <w:tcPr>
                            <w:tcW w:w="369" w:type="dxa"/>
                            <w:shd w:val="clear" w:color="auto" w:fill="auto"/>
                          </w:tcPr>
                          <w:p w14:paraId="59DC002D" w14:textId="12303816" w:rsidR="00D617FD" w:rsidRPr="00DD7C0C" w:rsidDel="0032395C" w:rsidRDefault="00D617FD" w:rsidP="0009457F">
                            <w:pPr>
                              <w:widowControl w:val="0"/>
                              <w:rPr>
                                <w:del w:id="5985" w:author="Nasser Mustafa [2]" w:date="2018-09-19T08:12:00Z"/>
                                <w:rFonts w:eastAsia="Calibri"/>
                                <w:sz w:val="16"/>
                                <w:szCs w:val="16"/>
                              </w:rPr>
                            </w:pPr>
                          </w:p>
                        </w:tc>
                      </w:tr>
                      <w:tr w:rsidR="00D617FD" w:rsidRPr="00DD7C0C" w:rsidDel="0032395C" w14:paraId="31976B49" w14:textId="143D8320" w:rsidTr="0009457F">
                        <w:trPr>
                          <w:cantSplit/>
                          <w:trHeight w:val="195"/>
                          <w:jc w:val="center"/>
                          <w:del w:id="5986" w:author="Nasser Mustafa [2]" w:date="2018-09-19T08:12:00Z"/>
                        </w:trPr>
                        <w:tc>
                          <w:tcPr>
                            <w:tcW w:w="540" w:type="dxa"/>
                            <w:shd w:val="clear" w:color="auto" w:fill="auto"/>
                            <w:tcMar>
                              <w:top w:w="7" w:type="dxa"/>
                            </w:tcMar>
                          </w:tcPr>
                          <w:p w14:paraId="54A92DA9" w14:textId="30AF697D" w:rsidR="00D617FD" w:rsidRPr="00DD7C0C" w:rsidDel="0032395C" w:rsidRDefault="00D617FD" w:rsidP="006A58FF">
                            <w:pPr>
                              <w:widowControl w:val="0"/>
                              <w:rPr>
                                <w:del w:id="5987" w:author="Nasser Mustafa [2]" w:date="2018-09-19T08:12:00Z"/>
                                <w:rFonts w:eastAsia="Calibri"/>
                                <w:sz w:val="16"/>
                                <w:szCs w:val="16"/>
                              </w:rPr>
                            </w:pPr>
                            <w:del w:id="5988"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&lt;EndNote&gt;&lt;Cite&gt;&lt;Author&gt;Pohl&lt;/Author&gt;&lt;Year&gt;1996&lt;/Year&gt;&lt;RecNum&gt;239&lt;/RecNum&gt;&lt;DisplayText&gt;[20]&lt;/DisplayText&gt;&lt;record&gt;&lt;rec-number&gt;239&lt;/rec-number&gt;&lt;foreign-keys&gt;&lt;key app="EN" db-id="rxfad95wgs5d2dexxekxwt2katzr52wtwdxz" timestamp="0"&gt;239&lt;/key&gt;&lt;/foreign-keys&gt;&lt;ref-type name="Conference Proceedings"&gt;10&lt;/ref-type&gt;&lt;contributors&gt;&lt;authors&gt;&lt;author&gt;Klaus Pohl &lt;/author&gt;&lt;/authors&gt;&lt;/contributors&gt;&lt;titles&gt;&lt;title&gt;PRO-ART: Enabling Requirements Pre-Traceability&lt;/title&gt;&lt;secondary-title&gt;2nd IEEE International. Conference on Requirements Engineering &lt;/secondary-title&gt;&lt;short-title&gt;ICRE &lt;/short-title&gt;&lt;/titles&gt;&lt;pages&gt;76&lt;/pages&gt;&lt;dates&gt;&lt;year&gt;1996&lt;/year&gt;&lt;/dates&gt;&lt;publisher&gt;IEEE Computer Society&lt;/publisher&gt;&lt;urls&gt;&lt;/urls&gt;&lt;electronic-resource-num&gt;10.1109/ICRE.1996.491432&lt;/electronic-resource-num&gt;&lt;/record&gt;&lt;/Cite&gt;&lt;/EndNote&gt;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"_ENREF_20" \o "Pohl, 1996 #239" </w:delInstrText>
                              </w:r>
                              <w:r w:rsidDel="0032395C">
                                <w:fldChar w:fldCharType="separate"/>
                              </w:r>
                              <w:r w:rsidDel="0032395C">
                                <w:rPr>
                                  <w:rFonts w:eastAsia="Calibri"/>
                                  <w:noProof/>
                                  <w:sz w:val="16"/>
                                  <w:szCs w:val="16"/>
                                </w:rPr>
                                <w:delText>20</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79497F30" w14:textId="546EBB4D" w:rsidR="00D617FD" w:rsidRPr="00DD7C0C" w:rsidDel="0032395C" w:rsidRDefault="00D617FD" w:rsidP="0009457F">
                            <w:pPr>
                              <w:widowControl w:val="0"/>
                              <w:rPr>
                                <w:del w:id="5989" w:author="Nasser Mustafa [2]" w:date="2018-09-19T08:12:00Z"/>
                                <w:rFonts w:eastAsia="Calibri"/>
                                <w:iCs/>
                                <w:sz w:val="16"/>
                                <w:szCs w:val="16"/>
                              </w:rPr>
                            </w:pPr>
                          </w:p>
                        </w:tc>
                        <w:tc>
                          <w:tcPr>
                            <w:tcW w:w="1701" w:type="dxa"/>
                            <w:gridSpan w:val="4"/>
                            <w:shd w:val="clear" w:color="auto" w:fill="auto"/>
                            <w:tcMar>
                              <w:top w:w="7" w:type="dxa"/>
                            </w:tcMar>
                          </w:tcPr>
                          <w:p w14:paraId="13A149A1" w14:textId="21524BE4" w:rsidR="00D617FD" w:rsidRPr="00DD7C0C" w:rsidDel="0032395C" w:rsidRDefault="00D617FD" w:rsidP="0009457F">
                            <w:pPr>
                              <w:widowControl w:val="0"/>
                              <w:jc w:val="center"/>
                              <w:rPr>
                                <w:del w:id="5990" w:author="Nasser Mustafa [2]" w:date="2018-09-19T08:12:00Z"/>
                                <w:rFonts w:eastAsia="Calibri"/>
                                <w:b/>
                                <w:sz w:val="16"/>
                                <w:szCs w:val="16"/>
                              </w:rPr>
                            </w:pPr>
                            <w:del w:id="5991"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2D925C43" w14:textId="6D363E1F" w:rsidR="00D617FD" w:rsidRPr="00DD7C0C" w:rsidDel="0032395C" w:rsidRDefault="00D617FD" w:rsidP="0009457F">
                            <w:pPr>
                              <w:widowControl w:val="0"/>
                              <w:rPr>
                                <w:del w:id="5992" w:author="Nasser Mustafa [2]" w:date="2018-09-19T08:12:00Z"/>
                                <w:rFonts w:eastAsia="Calibri"/>
                                <w:sz w:val="16"/>
                                <w:szCs w:val="16"/>
                              </w:rPr>
                            </w:pPr>
                          </w:p>
                        </w:tc>
                        <w:tc>
                          <w:tcPr>
                            <w:tcW w:w="477" w:type="dxa"/>
                            <w:shd w:val="clear" w:color="auto" w:fill="auto"/>
                            <w:tcMar>
                              <w:top w:w="7" w:type="dxa"/>
                            </w:tcMar>
                          </w:tcPr>
                          <w:p w14:paraId="62EA47B6" w14:textId="54FA125D" w:rsidR="00D617FD" w:rsidRPr="00DD7C0C" w:rsidDel="0032395C" w:rsidRDefault="00D617FD" w:rsidP="0009457F">
                            <w:pPr>
                              <w:widowControl w:val="0"/>
                              <w:rPr>
                                <w:del w:id="5993" w:author="Nasser Mustafa [2]" w:date="2018-09-19T08:12:00Z"/>
                                <w:rFonts w:eastAsia="Calibri"/>
                                <w:sz w:val="16"/>
                                <w:szCs w:val="16"/>
                              </w:rPr>
                            </w:pPr>
                          </w:p>
                        </w:tc>
                        <w:tc>
                          <w:tcPr>
                            <w:tcW w:w="515" w:type="dxa"/>
                            <w:shd w:val="clear" w:color="auto" w:fill="auto"/>
                            <w:tcMar>
                              <w:top w:w="7" w:type="dxa"/>
                            </w:tcMar>
                          </w:tcPr>
                          <w:p w14:paraId="50CDF4FF" w14:textId="189F513B" w:rsidR="00D617FD" w:rsidRPr="00DD7C0C" w:rsidDel="0032395C" w:rsidRDefault="00D617FD" w:rsidP="0009457F">
                            <w:pPr>
                              <w:widowControl w:val="0"/>
                              <w:rPr>
                                <w:del w:id="5994" w:author="Nasser Mustafa [2]" w:date="2018-09-19T08:12:00Z"/>
                                <w:rFonts w:eastAsia="Calibri"/>
                                <w:sz w:val="16"/>
                                <w:szCs w:val="16"/>
                              </w:rPr>
                            </w:pPr>
                          </w:p>
                        </w:tc>
                        <w:tc>
                          <w:tcPr>
                            <w:tcW w:w="228" w:type="dxa"/>
                            <w:shd w:val="clear" w:color="auto" w:fill="auto"/>
                            <w:tcMar>
                              <w:top w:w="7" w:type="dxa"/>
                            </w:tcMar>
                          </w:tcPr>
                          <w:p w14:paraId="083CB95A" w14:textId="32FBF6F0" w:rsidR="00D617FD" w:rsidRPr="00DD7C0C" w:rsidDel="0032395C" w:rsidRDefault="00D617FD" w:rsidP="0009457F">
                            <w:pPr>
                              <w:widowControl w:val="0"/>
                              <w:rPr>
                                <w:del w:id="5995" w:author="Nasser Mustafa [2]" w:date="2018-09-19T08:12:00Z"/>
                                <w:rFonts w:eastAsia="Calibri"/>
                                <w:sz w:val="16"/>
                                <w:szCs w:val="16"/>
                              </w:rPr>
                            </w:pPr>
                          </w:p>
                        </w:tc>
                        <w:tc>
                          <w:tcPr>
                            <w:tcW w:w="1189" w:type="dxa"/>
                            <w:shd w:val="clear" w:color="auto" w:fill="auto"/>
                            <w:tcMar>
                              <w:top w:w="7" w:type="dxa"/>
                            </w:tcMar>
                          </w:tcPr>
                          <w:p w14:paraId="1C9F5597" w14:textId="073D1900" w:rsidR="00D617FD" w:rsidRPr="00DD7C0C" w:rsidDel="0032395C" w:rsidRDefault="00D617FD" w:rsidP="0009457F">
                            <w:pPr>
                              <w:widowControl w:val="0"/>
                              <w:rPr>
                                <w:del w:id="5996" w:author="Nasser Mustafa [2]" w:date="2018-09-19T08:12:00Z"/>
                                <w:rFonts w:eastAsia="Calibri"/>
                                <w:sz w:val="16"/>
                                <w:szCs w:val="16"/>
                              </w:rPr>
                            </w:pPr>
                          </w:p>
                        </w:tc>
                        <w:tc>
                          <w:tcPr>
                            <w:tcW w:w="284" w:type="dxa"/>
                            <w:shd w:val="clear" w:color="auto" w:fill="auto"/>
                            <w:textDirection w:val="tbRl"/>
                          </w:tcPr>
                          <w:p w14:paraId="27A3358F" w14:textId="4DF4D73C" w:rsidR="00D617FD" w:rsidRPr="00DD7C0C" w:rsidDel="0032395C" w:rsidRDefault="00D617FD" w:rsidP="0009457F">
                            <w:pPr>
                              <w:widowControl w:val="0"/>
                              <w:rPr>
                                <w:del w:id="5997" w:author="Nasser Mustafa [2]" w:date="2018-09-19T08:12:00Z"/>
                                <w:rFonts w:eastAsia="Calibri"/>
                                <w:sz w:val="16"/>
                                <w:szCs w:val="16"/>
                              </w:rPr>
                            </w:pPr>
                          </w:p>
                        </w:tc>
                        <w:tc>
                          <w:tcPr>
                            <w:tcW w:w="369" w:type="dxa"/>
                            <w:shd w:val="clear" w:color="auto" w:fill="auto"/>
                          </w:tcPr>
                          <w:p w14:paraId="3B4A6F2A" w14:textId="44F20884" w:rsidR="00D617FD" w:rsidRPr="00DD7C0C" w:rsidDel="0032395C" w:rsidRDefault="00D617FD" w:rsidP="0009457F">
                            <w:pPr>
                              <w:widowControl w:val="0"/>
                              <w:rPr>
                                <w:del w:id="5998" w:author="Nasser Mustafa [2]" w:date="2018-09-19T08:12:00Z"/>
                                <w:rFonts w:eastAsia="Calibri"/>
                                <w:sz w:val="16"/>
                                <w:szCs w:val="16"/>
                              </w:rPr>
                            </w:pPr>
                          </w:p>
                        </w:tc>
                      </w:tr>
                      <w:tr w:rsidR="00D617FD" w:rsidRPr="00DD7C0C" w:rsidDel="0032395C" w14:paraId="602C4895" w14:textId="1A1F815A" w:rsidTr="0009457F">
                        <w:trPr>
                          <w:cantSplit/>
                          <w:trHeight w:val="127"/>
                          <w:jc w:val="center"/>
                          <w:del w:id="5999" w:author="Nasser Mustafa [2]" w:date="2018-09-19T08:12:00Z"/>
                        </w:trPr>
                        <w:tc>
                          <w:tcPr>
                            <w:tcW w:w="540" w:type="dxa"/>
                            <w:shd w:val="clear" w:color="auto" w:fill="auto"/>
                            <w:tcMar>
                              <w:top w:w="7" w:type="dxa"/>
                            </w:tcMar>
                          </w:tcPr>
                          <w:p w14:paraId="18FB9EDF" w14:textId="7B9445F5" w:rsidR="00D617FD" w:rsidRPr="00DD7C0C" w:rsidDel="0032395C" w:rsidRDefault="00D617FD" w:rsidP="006A58FF">
                            <w:pPr>
                              <w:widowControl w:val="0"/>
                              <w:rPr>
                                <w:del w:id="6000" w:author="Nasser Mustafa [2]" w:date="2018-09-19T08:12:00Z"/>
                                <w:rFonts w:eastAsia="Calibri"/>
                                <w:sz w:val="16"/>
                                <w:szCs w:val="16"/>
                              </w:rPr>
                            </w:pPr>
                            <w:del w:id="6001"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&lt;EndNote&gt;&lt;Cite&gt;&lt;Author&gt;Alexander&lt;/Author&gt;&lt;Year&gt;2003&lt;/Year&gt;&lt;RecNum&gt;240&lt;/RecNum&gt;&lt;DisplayText&gt;[22]&lt;/DisplayText&gt;&lt;record&gt;&lt;rec-number&gt;240&lt;/rec-number&gt;&lt;foreign-keys&gt;&lt;key app="EN" db-id="rxfad95wgs5d2dexxekxwt2katzr52wtwdxz" timestamp="0"&gt;240&lt;/key&gt;&lt;/foreign-keys&gt;&lt;ref-type name="Conference Proceedings"&gt;10&lt;/ref-type&gt;&lt;contributors&gt;&lt;authors&gt;&lt;author&gt;Ian Alexander&lt;/author&gt;&lt;/authors&gt;&lt;/contributors&gt;&lt;titles&gt;&lt;title&gt;Semi Automatic Tracing of Requirement Versions to Use Cases – Experience and Challenges&lt;/title&gt;&lt;secondary-title&gt;2nd International Workshop on Traceability in Emerging Forms of Software Engineering &lt;/secondary-title&gt;&lt;/titles&gt;&lt;dates&gt;&lt;year&gt;2003&lt;/year&gt;&lt;/dates&gt;&lt;pub-location&gt;Canada&lt;/pub-location&gt;&lt;urls&gt;&lt;/urls&gt;&lt;/record&gt;&lt;/Cite&gt;&lt;/EndNote&gt;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"_ENREF_22" \o "Alexander, 2003 #240" </w:delInstrText>
                              </w:r>
                              <w:r w:rsidDel="0032395C">
                                <w:fldChar w:fldCharType="separate"/>
                              </w:r>
                              <w:r w:rsidDel="0032395C">
                                <w:rPr>
                                  <w:rFonts w:eastAsia="Calibri"/>
                                  <w:noProof/>
                                  <w:sz w:val="16"/>
                                  <w:szCs w:val="16"/>
                                </w:rPr>
                                <w:delText>22</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080A9234" w14:textId="024CB03C" w:rsidR="00D617FD" w:rsidRPr="00DD7C0C" w:rsidDel="0032395C" w:rsidRDefault="00D617FD" w:rsidP="0009457F">
                            <w:pPr>
                              <w:widowControl w:val="0"/>
                              <w:rPr>
                                <w:del w:id="6002" w:author="Nasser Mustafa [2]" w:date="2018-09-19T08:12:00Z"/>
                                <w:rFonts w:eastAsia="Calibri"/>
                                <w:iCs/>
                                <w:sz w:val="16"/>
                                <w:szCs w:val="16"/>
                              </w:rPr>
                            </w:pPr>
                          </w:p>
                        </w:tc>
                        <w:tc>
                          <w:tcPr>
                            <w:tcW w:w="1701" w:type="dxa"/>
                            <w:gridSpan w:val="4"/>
                            <w:shd w:val="clear" w:color="auto" w:fill="auto"/>
                            <w:tcMar>
                              <w:top w:w="7" w:type="dxa"/>
                            </w:tcMar>
                          </w:tcPr>
                          <w:p w14:paraId="1897896B" w14:textId="64766259" w:rsidR="00D617FD" w:rsidRPr="00DD7C0C" w:rsidDel="0032395C" w:rsidRDefault="00D617FD" w:rsidP="0009457F">
                            <w:pPr>
                              <w:widowControl w:val="0"/>
                              <w:jc w:val="center"/>
                              <w:rPr>
                                <w:del w:id="6003" w:author="Nasser Mustafa [2]" w:date="2018-09-19T08:12:00Z"/>
                                <w:rFonts w:eastAsia="Calibri"/>
                                <w:b/>
                                <w:sz w:val="16"/>
                                <w:szCs w:val="16"/>
                              </w:rPr>
                            </w:pPr>
                            <w:del w:id="6004"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087F8E03" w14:textId="2CA7CCA5" w:rsidR="00D617FD" w:rsidRPr="00DD7C0C" w:rsidDel="0032395C" w:rsidRDefault="00D617FD" w:rsidP="0009457F">
                            <w:pPr>
                              <w:widowControl w:val="0"/>
                              <w:rPr>
                                <w:del w:id="6005" w:author="Nasser Mustafa [2]" w:date="2018-09-19T08:12:00Z"/>
                                <w:rFonts w:eastAsia="Calibri"/>
                                <w:sz w:val="16"/>
                                <w:szCs w:val="16"/>
                              </w:rPr>
                            </w:pPr>
                          </w:p>
                        </w:tc>
                        <w:tc>
                          <w:tcPr>
                            <w:tcW w:w="477" w:type="dxa"/>
                            <w:shd w:val="clear" w:color="auto" w:fill="auto"/>
                            <w:tcMar>
                              <w:top w:w="7" w:type="dxa"/>
                            </w:tcMar>
                          </w:tcPr>
                          <w:p w14:paraId="2077CF26" w14:textId="3C62A764" w:rsidR="00D617FD" w:rsidRPr="00DD7C0C" w:rsidDel="0032395C" w:rsidRDefault="00D617FD" w:rsidP="0009457F">
                            <w:pPr>
                              <w:widowControl w:val="0"/>
                              <w:rPr>
                                <w:del w:id="6006" w:author="Nasser Mustafa [2]" w:date="2018-09-19T08:12:00Z"/>
                                <w:rFonts w:eastAsia="Calibri"/>
                                <w:sz w:val="16"/>
                                <w:szCs w:val="16"/>
                              </w:rPr>
                            </w:pPr>
                          </w:p>
                        </w:tc>
                        <w:tc>
                          <w:tcPr>
                            <w:tcW w:w="515" w:type="dxa"/>
                            <w:shd w:val="clear" w:color="auto" w:fill="auto"/>
                            <w:tcMar>
                              <w:top w:w="7" w:type="dxa"/>
                            </w:tcMar>
                          </w:tcPr>
                          <w:p w14:paraId="2F52B847" w14:textId="2FBC6BD0" w:rsidR="00D617FD" w:rsidRPr="00DD7C0C" w:rsidDel="0032395C" w:rsidRDefault="00D617FD" w:rsidP="0009457F">
                            <w:pPr>
                              <w:widowControl w:val="0"/>
                              <w:rPr>
                                <w:del w:id="6007" w:author="Nasser Mustafa [2]" w:date="2018-09-19T08:12:00Z"/>
                                <w:rFonts w:eastAsia="Calibri"/>
                                <w:sz w:val="16"/>
                                <w:szCs w:val="16"/>
                              </w:rPr>
                            </w:pPr>
                          </w:p>
                        </w:tc>
                        <w:tc>
                          <w:tcPr>
                            <w:tcW w:w="228" w:type="dxa"/>
                            <w:shd w:val="clear" w:color="auto" w:fill="auto"/>
                            <w:tcMar>
                              <w:top w:w="7" w:type="dxa"/>
                            </w:tcMar>
                          </w:tcPr>
                          <w:p w14:paraId="13743C9C" w14:textId="6A80E526" w:rsidR="00D617FD" w:rsidRPr="00DD7C0C" w:rsidDel="0032395C" w:rsidRDefault="00D617FD" w:rsidP="0009457F">
                            <w:pPr>
                              <w:widowControl w:val="0"/>
                              <w:rPr>
                                <w:del w:id="6008" w:author="Nasser Mustafa [2]" w:date="2018-09-19T08:12:00Z"/>
                                <w:rFonts w:eastAsia="Calibri"/>
                                <w:sz w:val="16"/>
                                <w:szCs w:val="16"/>
                              </w:rPr>
                            </w:pPr>
                          </w:p>
                        </w:tc>
                        <w:tc>
                          <w:tcPr>
                            <w:tcW w:w="1189" w:type="dxa"/>
                            <w:shd w:val="clear" w:color="auto" w:fill="auto"/>
                            <w:tcMar>
                              <w:top w:w="7" w:type="dxa"/>
                            </w:tcMar>
                          </w:tcPr>
                          <w:p w14:paraId="6D45E4B7" w14:textId="6DE3D3CB" w:rsidR="00D617FD" w:rsidRPr="00DD7C0C" w:rsidDel="0032395C" w:rsidRDefault="00D617FD" w:rsidP="0009457F">
                            <w:pPr>
                              <w:widowControl w:val="0"/>
                              <w:rPr>
                                <w:del w:id="6009" w:author="Nasser Mustafa [2]" w:date="2018-09-19T08:12:00Z"/>
                                <w:rFonts w:eastAsia="Calibri"/>
                                <w:sz w:val="16"/>
                                <w:szCs w:val="16"/>
                              </w:rPr>
                            </w:pPr>
                          </w:p>
                        </w:tc>
                        <w:tc>
                          <w:tcPr>
                            <w:tcW w:w="284" w:type="dxa"/>
                            <w:shd w:val="clear" w:color="auto" w:fill="auto"/>
                            <w:textDirection w:val="tbRl"/>
                          </w:tcPr>
                          <w:p w14:paraId="2D643B97" w14:textId="58410FA7" w:rsidR="00D617FD" w:rsidRPr="00DD7C0C" w:rsidDel="0032395C" w:rsidRDefault="00D617FD" w:rsidP="0009457F">
                            <w:pPr>
                              <w:widowControl w:val="0"/>
                              <w:rPr>
                                <w:del w:id="6010" w:author="Nasser Mustafa [2]" w:date="2018-09-19T08:12:00Z"/>
                                <w:rFonts w:eastAsia="Calibri"/>
                                <w:sz w:val="16"/>
                                <w:szCs w:val="16"/>
                              </w:rPr>
                            </w:pPr>
                          </w:p>
                        </w:tc>
                        <w:tc>
                          <w:tcPr>
                            <w:tcW w:w="369" w:type="dxa"/>
                            <w:shd w:val="clear" w:color="auto" w:fill="auto"/>
                          </w:tcPr>
                          <w:p w14:paraId="794ED41D" w14:textId="53024BB7" w:rsidR="00D617FD" w:rsidRPr="00DD7C0C" w:rsidDel="0032395C" w:rsidRDefault="00D617FD" w:rsidP="0009457F">
                            <w:pPr>
                              <w:widowControl w:val="0"/>
                              <w:rPr>
                                <w:del w:id="6011" w:author="Nasser Mustafa [2]" w:date="2018-09-19T08:12:00Z"/>
                                <w:rFonts w:eastAsia="Calibri"/>
                                <w:sz w:val="16"/>
                                <w:szCs w:val="16"/>
                              </w:rPr>
                            </w:pPr>
                          </w:p>
                        </w:tc>
                      </w:tr>
                      <w:tr w:rsidR="00D617FD" w:rsidRPr="00DD7C0C" w:rsidDel="0032395C" w14:paraId="7B3E0004" w14:textId="11D9BF5B" w:rsidTr="0009457F">
                        <w:trPr>
                          <w:cantSplit/>
                          <w:trHeight w:val="100"/>
                          <w:jc w:val="center"/>
                          <w:del w:id="6012" w:author="Nasser Mustafa [2]" w:date="2018-09-19T08:12:00Z"/>
                        </w:trPr>
                        <w:tc>
                          <w:tcPr>
                            <w:tcW w:w="540" w:type="dxa"/>
                            <w:shd w:val="clear" w:color="auto" w:fill="auto"/>
                            <w:tcMar>
                              <w:top w:w="7" w:type="dxa"/>
                            </w:tcMar>
                          </w:tcPr>
                          <w:p w14:paraId="1DE95346" w14:textId="777EB79B" w:rsidR="00D617FD" w:rsidRPr="00DD7C0C" w:rsidDel="0032395C" w:rsidRDefault="00D617FD" w:rsidP="006A58FF">
                            <w:pPr>
                              <w:widowControl w:val="0"/>
                              <w:rPr>
                                <w:del w:id="6013" w:author="Nasser Mustafa [2]" w:date="2018-09-19T08:12:00Z"/>
                                <w:rFonts w:eastAsia="Calibri"/>
                                <w:sz w:val="16"/>
                                <w:szCs w:val="16"/>
                              </w:rPr>
                            </w:pPr>
                            <w:del w:id="6014"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&lt;EndNote&gt;&lt;Cite&gt;&lt;Author&gt;Riebisch&lt;/Author&gt;&lt;Year&gt;2001&lt;/Year&gt;&lt;RecNum&gt;242&lt;/RecNum&gt;&lt;DisplayText&gt;[24]&lt;/DisplayText&gt;&lt;record&gt;&lt;rec-number&gt;242&lt;/rec-number&gt;&lt;foreign-keys&gt;&lt;key app="EN" db-id="rxfad95wgs5d2dexxekxwt2katzr52wtwdxz" timestamp="0"&gt;242&lt;/key&gt;&lt;/foreign-keys&gt;&lt;ref-type name="Conference Proceedings"&gt;10&lt;/ref-type&gt;&lt;contributors&gt;&lt;authors&gt;&lt;author&gt;Matthias Riebisch&lt;/author&gt;&lt;author&gt;Ilka Philippow&lt;/author&gt;&lt;/authors&gt;&lt;/contributors&gt;&lt;titles&gt;&lt;title&gt;Evolution of Product Lines Using Traceability&lt;/title&gt;&lt;secondary-title&gt;Workshop on Engineering Complex Object-Oriented Systems for Evolution&lt;/secondary-title&gt;&lt;/titles&gt;&lt;dates&gt;&lt;year&gt;2001&lt;/year&gt;&lt;/dates&gt;&lt;pub-location&gt;Florida&lt;/pub-location&gt;&lt;urls&gt;&lt;/urls&gt;&lt;/record&gt;&lt;/Cite&gt;&lt;/EndNote&gt;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"_ENREF_24" \o "Riebisch, 2001 #242" </w:delInstrText>
                              </w:r>
                              <w:r w:rsidDel="0032395C">
                                <w:fldChar w:fldCharType="separate"/>
                              </w:r>
                              <w:r w:rsidDel="0032395C">
                                <w:rPr>
                                  <w:rFonts w:eastAsia="Calibri"/>
                                  <w:noProof/>
                                  <w:sz w:val="16"/>
                                  <w:szCs w:val="16"/>
                                </w:rPr>
                                <w:delText>24</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del>
                          </w:p>
                        </w:tc>
                        <w:tc>
                          <w:tcPr>
                            <w:tcW w:w="2102" w:type="dxa"/>
                            <w:gridSpan w:val="4"/>
                            <w:shd w:val="clear" w:color="auto" w:fill="auto"/>
                            <w:tcMar>
                              <w:top w:w="7" w:type="dxa"/>
                            </w:tcMar>
                          </w:tcPr>
                          <w:p w14:paraId="1B2C616D" w14:textId="5356B1FD" w:rsidR="00D617FD" w:rsidRPr="00DD7C0C" w:rsidDel="0032395C" w:rsidRDefault="00D617FD" w:rsidP="0009457F">
                            <w:pPr>
                              <w:widowControl w:val="0"/>
                              <w:rPr>
                                <w:del w:id="6015" w:author="Nasser Mustafa [2]" w:date="2018-09-19T08:12:00Z"/>
                                <w:rFonts w:eastAsia="Calibri"/>
                                <w:iCs/>
                                <w:sz w:val="16"/>
                                <w:szCs w:val="16"/>
                              </w:rPr>
                            </w:pPr>
                          </w:p>
                        </w:tc>
                        <w:tc>
                          <w:tcPr>
                            <w:tcW w:w="1701" w:type="dxa"/>
                            <w:gridSpan w:val="4"/>
                            <w:shd w:val="clear" w:color="auto" w:fill="auto"/>
                            <w:tcMar>
                              <w:top w:w="7" w:type="dxa"/>
                            </w:tcMar>
                          </w:tcPr>
                          <w:p w14:paraId="10A24088" w14:textId="05BA56DF" w:rsidR="00D617FD" w:rsidRPr="00DD7C0C" w:rsidDel="0032395C" w:rsidRDefault="00D617FD" w:rsidP="0009457F">
                            <w:pPr>
                              <w:widowControl w:val="0"/>
                              <w:jc w:val="center"/>
                              <w:rPr>
                                <w:del w:id="6016" w:author="Nasser Mustafa [2]" w:date="2018-09-19T08:12:00Z"/>
                                <w:rFonts w:eastAsia="Calibri"/>
                                <w:b/>
                                <w:sz w:val="16"/>
                                <w:szCs w:val="16"/>
                              </w:rPr>
                            </w:pPr>
                            <w:del w:id="6017" w:author="Nasser Mustafa [2]" w:date="2018-09-19T08:12:00Z">
                              <w:r w:rsidRPr="00DD7C0C" w:rsidDel="0032395C">
                                <w:rPr>
                                  <w:rFonts w:eastAsia="Calibri"/>
                                  <w:b/>
                                  <w:iCs/>
                                  <w:sz w:val="16"/>
                                  <w:szCs w:val="16"/>
                                </w:rPr>
                                <w:delText>X</w:delText>
                              </w:r>
                            </w:del>
                          </w:p>
                        </w:tc>
                        <w:tc>
                          <w:tcPr>
                            <w:tcW w:w="1701" w:type="dxa"/>
                            <w:gridSpan w:val="2"/>
                            <w:shd w:val="clear" w:color="auto" w:fill="auto"/>
                            <w:tcMar>
                              <w:top w:w="7" w:type="dxa"/>
                            </w:tcMar>
                          </w:tcPr>
                          <w:p w14:paraId="3B926225" w14:textId="58A365A1" w:rsidR="00D617FD" w:rsidRPr="00DD7C0C" w:rsidDel="0032395C" w:rsidRDefault="00D617FD" w:rsidP="0009457F">
                            <w:pPr>
                              <w:widowControl w:val="0"/>
                              <w:rPr>
                                <w:del w:id="6018" w:author="Nasser Mustafa [2]" w:date="2018-09-19T08:12:00Z"/>
                                <w:rFonts w:eastAsia="Calibri"/>
                                <w:sz w:val="16"/>
                                <w:szCs w:val="16"/>
                              </w:rPr>
                            </w:pPr>
                          </w:p>
                        </w:tc>
                        <w:tc>
                          <w:tcPr>
                            <w:tcW w:w="477" w:type="dxa"/>
                            <w:shd w:val="clear" w:color="auto" w:fill="auto"/>
                            <w:tcMar>
                              <w:top w:w="7" w:type="dxa"/>
                            </w:tcMar>
                          </w:tcPr>
                          <w:p w14:paraId="79CBFCE1" w14:textId="0F7EA94F" w:rsidR="00D617FD" w:rsidRPr="00DD7C0C" w:rsidDel="0032395C" w:rsidRDefault="00D617FD" w:rsidP="0009457F">
                            <w:pPr>
                              <w:widowControl w:val="0"/>
                              <w:rPr>
                                <w:del w:id="6019" w:author="Nasser Mustafa [2]" w:date="2018-09-19T08:12:00Z"/>
                                <w:rFonts w:eastAsia="Calibri"/>
                                <w:sz w:val="16"/>
                                <w:szCs w:val="16"/>
                              </w:rPr>
                            </w:pPr>
                          </w:p>
                        </w:tc>
                        <w:tc>
                          <w:tcPr>
                            <w:tcW w:w="515" w:type="dxa"/>
                            <w:shd w:val="clear" w:color="auto" w:fill="auto"/>
                            <w:tcMar>
                              <w:top w:w="7" w:type="dxa"/>
                            </w:tcMar>
                          </w:tcPr>
                          <w:p w14:paraId="21B142F8" w14:textId="0931EAAF" w:rsidR="00D617FD" w:rsidRPr="00DD7C0C" w:rsidDel="0032395C" w:rsidRDefault="00D617FD" w:rsidP="0009457F">
                            <w:pPr>
                              <w:widowControl w:val="0"/>
                              <w:rPr>
                                <w:del w:id="6020" w:author="Nasser Mustafa [2]" w:date="2018-09-19T08:12:00Z"/>
                                <w:rFonts w:eastAsia="Calibri"/>
                                <w:sz w:val="16"/>
                                <w:szCs w:val="16"/>
                              </w:rPr>
                            </w:pPr>
                          </w:p>
                        </w:tc>
                        <w:tc>
                          <w:tcPr>
                            <w:tcW w:w="228" w:type="dxa"/>
                            <w:shd w:val="clear" w:color="auto" w:fill="auto"/>
                            <w:tcMar>
                              <w:top w:w="7" w:type="dxa"/>
                            </w:tcMar>
                          </w:tcPr>
                          <w:p w14:paraId="2862E80E" w14:textId="5B04EAC7" w:rsidR="00D617FD" w:rsidRPr="00DD7C0C" w:rsidDel="0032395C" w:rsidRDefault="00D617FD" w:rsidP="0009457F">
                            <w:pPr>
                              <w:widowControl w:val="0"/>
                              <w:rPr>
                                <w:del w:id="6021" w:author="Nasser Mustafa [2]" w:date="2018-09-19T08:12:00Z"/>
                                <w:rFonts w:eastAsia="Calibri"/>
                                <w:sz w:val="16"/>
                                <w:szCs w:val="16"/>
                              </w:rPr>
                            </w:pPr>
                          </w:p>
                        </w:tc>
                        <w:tc>
                          <w:tcPr>
                            <w:tcW w:w="1189" w:type="dxa"/>
                            <w:shd w:val="clear" w:color="auto" w:fill="auto"/>
                            <w:tcMar>
                              <w:top w:w="7" w:type="dxa"/>
                            </w:tcMar>
                          </w:tcPr>
                          <w:p w14:paraId="756D3142" w14:textId="66AFBEC4" w:rsidR="00D617FD" w:rsidRPr="00DD7C0C" w:rsidDel="0032395C" w:rsidRDefault="00D617FD" w:rsidP="0009457F">
                            <w:pPr>
                              <w:widowControl w:val="0"/>
                              <w:rPr>
                                <w:del w:id="6022" w:author="Nasser Mustafa [2]" w:date="2018-09-19T08:12:00Z"/>
                                <w:rFonts w:eastAsia="Calibri"/>
                                <w:sz w:val="16"/>
                                <w:szCs w:val="16"/>
                              </w:rPr>
                            </w:pPr>
                          </w:p>
                        </w:tc>
                        <w:tc>
                          <w:tcPr>
                            <w:tcW w:w="284" w:type="dxa"/>
                            <w:shd w:val="clear" w:color="auto" w:fill="auto"/>
                            <w:textDirection w:val="tbRl"/>
                          </w:tcPr>
                          <w:p w14:paraId="79079873" w14:textId="7F36434F" w:rsidR="00D617FD" w:rsidRPr="00DD7C0C" w:rsidDel="0032395C" w:rsidRDefault="00D617FD" w:rsidP="0009457F">
                            <w:pPr>
                              <w:widowControl w:val="0"/>
                              <w:rPr>
                                <w:del w:id="6023" w:author="Nasser Mustafa [2]" w:date="2018-09-19T08:12:00Z"/>
                                <w:rFonts w:eastAsia="Calibri"/>
                                <w:sz w:val="16"/>
                                <w:szCs w:val="16"/>
                              </w:rPr>
                            </w:pPr>
                          </w:p>
                        </w:tc>
                        <w:tc>
                          <w:tcPr>
                            <w:tcW w:w="369" w:type="dxa"/>
                            <w:shd w:val="clear" w:color="auto" w:fill="auto"/>
                          </w:tcPr>
                          <w:p w14:paraId="33706E23" w14:textId="5FC1334B" w:rsidR="00D617FD" w:rsidRPr="00DD7C0C" w:rsidDel="0032395C" w:rsidRDefault="00D617FD" w:rsidP="0009457F">
                            <w:pPr>
                              <w:widowControl w:val="0"/>
                              <w:rPr>
                                <w:del w:id="6024" w:author="Nasser Mustafa [2]" w:date="2018-09-19T08:12:00Z"/>
                                <w:rFonts w:eastAsia="Calibri"/>
                                <w:sz w:val="16"/>
                                <w:szCs w:val="16"/>
                              </w:rPr>
                            </w:pPr>
                          </w:p>
                        </w:tc>
                      </w:tr>
                      <w:tr w:rsidR="00D617FD" w:rsidRPr="00DD7C0C" w:rsidDel="0032395C" w14:paraId="7291D22B" w14:textId="72C7D986" w:rsidTr="0009457F">
                        <w:trPr>
                          <w:cantSplit/>
                          <w:trHeight w:val="217"/>
                          <w:jc w:val="center"/>
                          <w:del w:id="6025" w:author="Nasser Mustafa [2]" w:date="2018-09-19T08:12:00Z"/>
                        </w:trPr>
                        <w:tc>
                          <w:tcPr>
                            <w:tcW w:w="540" w:type="dxa"/>
                            <w:shd w:val="clear" w:color="auto" w:fill="auto"/>
                            <w:tcMar>
                              <w:top w:w="7" w:type="dxa"/>
                            </w:tcMar>
                          </w:tcPr>
                          <w:p w14:paraId="1493885A" w14:textId="3F3CE0BE" w:rsidR="00D617FD" w:rsidRPr="00DD7C0C" w:rsidDel="0032395C" w:rsidRDefault="00D617FD" w:rsidP="006A58FF">
                            <w:pPr>
                              <w:widowControl w:val="0"/>
                              <w:rPr>
                                <w:del w:id="6026" w:author="Nasser Mustafa [2]" w:date="2018-09-19T08:12:00Z"/>
                                <w:rFonts w:eastAsia="Calibri"/>
                                <w:sz w:val="16"/>
                                <w:szCs w:val="16"/>
                              </w:rPr>
                            </w:pPr>
                            <w:del w:id="6027"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&lt;EndNote&gt;&lt;Cite&gt;&lt;Author&gt;Maletic&lt;/Author&gt;&lt;Year&gt;2003&lt;/Year&gt;&lt;RecNum&gt;236&lt;/RecNum&gt;&lt;DisplayText&gt;[26]&lt;/DisplayText&gt;&lt;record&gt;&lt;rec-number&gt;236&lt;/rec-number&gt;&lt;foreign-keys&gt;&lt;key app="EN" db-id="rxfad95wgs5d2dexxekxwt2katzr52wtwdxz" timestamp="0"&gt;236&lt;/key&gt;&lt;/foreign-keys&gt;&lt;ref-type name="Conference Proceedings"&gt;10&lt;/ref-type&gt;&lt;contributors&gt;&lt;authors&gt;&lt;author&gt;Jonathan I Maletic&lt;/author&gt;&lt;author&gt;Ethan V. Munson&lt;/author&gt;&lt;author&gt;Andrian Marcus&lt;/author&gt;&lt;author&gt;Tien N Nguyen&lt;/author&gt;&lt;/authors&gt;&lt;/contributors&gt;&lt;titles&gt;&lt;title&gt;Using a Hypertext Model for Traceability Link Conformance Analysis &lt;/title&gt;&lt;secondary-title&gt;2nd International Workshop on Traceability for Emerging Forms of Software Engineering &lt;/secondary-title&gt;&lt;short-title&gt;TEFSE&lt;/short-title&gt;&lt;/titles&gt;&lt;dates&gt;&lt;year&gt;2003&lt;/year&gt;&lt;/dates&gt;&lt;pub-location&gt;Canada&lt;/pub-location&gt;&lt;urls&gt;&lt;/urls&gt;&lt;/record&gt;&lt;/Cite&gt;&lt;/EndNote&gt;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"_ENREF_26" \o "Maletic, 2003 #236" </w:delInstrText>
                              </w:r>
                              <w:r w:rsidDel="0032395C">
                                <w:fldChar w:fldCharType="separate"/>
                              </w:r>
                              <w:r w:rsidDel="0032395C">
                                <w:rPr>
                                  <w:rFonts w:eastAsia="Calibri"/>
                                  <w:noProof/>
                                  <w:sz w:val="16"/>
                                  <w:szCs w:val="16"/>
                                </w:rPr>
                                <w:delText>26</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7AE29193" w14:textId="1D86A561" w:rsidR="00D617FD" w:rsidRPr="00DD7C0C" w:rsidDel="0032395C" w:rsidRDefault="00D617FD" w:rsidP="0009457F">
                            <w:pPr>
                              <w:widowControl w:val="0"/>
                              <w:rPr>
                                <w:del w:id="6028" w:author="Nasser Mustafa [2]" w:date="2018-09-19T08:12:00Z"/>
                                <w:rFonts w:eastAsia="Calibri"/>
                                <w:sz w:val="16"/>
                                <w:szCs w:val="16"/>
                              </w:rPr>
                            </w:pPr>
                          </w:p>
                        </w:tc>
                        <w:tc>
                          <w:tcPr>
                            <w:tcW w:w="1701" w:type="dxa"/>
                            <w:gridSpan w:val="4"/>
                            <w:shd w:val="clear" w:color="auto" w:fill="auto"/>
                            <w:tcMar>
                              <w:top w:w="7" w:type="dxa"/>
                            </w:tcMar>
                          </w:tcPr>
                          <w:p w14:paraId="60F7AD09" w14:textId="3104B113" w:rsidR="00D617FD" w:rsidRPr="00DD7C0C" w:rsidDel="0032395C" w:rsidRDefault="00D617FD" w:rsidP="0009457F">
                            <w:pPr>
                              <w:widowControl w:val="0"/>
                              <w:rPr>
                                <w:del w:id="6029" w:author="Nasser Mustafa [2]" w:date="2018-09-19T08:12:00Z"/>
                                <w:rFonts w:eastAsia="Calibri"/>
                                <w:sz w:val="16"/>
                                <w:szCs w:val="16"/>
                              </w:rPr>
                            </w:pPr>
                            <w:del w:id="6030" w:author="Nasser Mustafa [2]" w:date="2018-09-19T08:12:00Z">
                              <w:r w:rsidRPr="00DD7C0C" w:rsidDel="0032395C">
                                <w:rPr>
                                  <w:rFonts w:eastAsia="Calibri"/>
                                  <w:iCs/>
                                  <w:sz w:val="16"/>
                                  <w:szCs w:val="16"/>
                                </w:rPr>
                                <w:delText>Causal-dependency conformance</w:delText>
                              </w:r>
                            </w:del>
                          </w:p>
                        </w:tc>
                        <w:tc>
                          <w:tcPr>
                            <w:tcW w:w="1701" w:type="dxa"/>
                            <w:gridSpan w:val="2"/>
                            <w:shd w:val="clear" w:color="auto" w:fill="auto"/>
                            <w:tcMar>
                              <w:top w:w="7" w:type="dxa"/>
                            </w:tcMar>
                          </w:tcPr>
                          <w:p w14:paraId="18B61D32" w14:textId="1C09FD6C" w:rsidR="00D617FD" w:rsidRPr="00DD7C0C" w:rsidDel="0032395C" w:rsidRDefault="00D617FD" w:rsidP="0009457F">
                            <w:pPr>
                              <w:widowControl w:val="0"/>
                              <w:rPr>
                                <w:del w:id="6031" w:author="Nasser Mustafa [2]" w:date="2018-09-19T08:12:00Z"/>
                                <w:rFonts w:eastAsia="Calibri"/>
                                <w:sz w:val="16"/>
                                <w:szCs w:val="16"/>
                              </w:rPr>
                            </w:pPr>
                            <w:del w:id="6032" w:author="Nasser Mustafa [2]" w:date="2018-09-19T08:12:00Z">
                              <w:r w:rsidRPr="00DD7C0C" w:rsidDel="0032395C">
                                <w:rPr>
                                  <w:rFonts w:eastAsia="Calibri"/>
                                  <w:sz w:val="16"/>
                                  <w:szCs w:val="16"/>
                                </w:rPr>
                                <w:delText>Non-causal conformance</w:delText>
                              </w:r>
                            </w:del>
                          </w:p>
                        </w:tc>
                        <w:tc>
                          <w:tcPr>
                            <w:tcW w:w="477" w:type="dxa"/>
                            <w:shd w:val="clear" w:color="auto" w:fill="auto"/>
                            <w:tcMar>
                              <w:top w:w="7" w:type="dxa"/>
                            </w:tcMar>
                            <w:textDirection w:val="tbRl"/>
                          </w:tcPr>
                          <w:p w14:paraId="1D8AC25C" w14:textId="464BD1B4" w:rsidR="00D617FD" w:rsidRPr="00DD7C0C" w:rsidDel="0032395C" w:rsidRDefault="00D617FD" w:rsidP="0009457F">
                            <w:pPr>
                              <w:widowControl w:val="0"/>
                              <w:rPr>
                                <w:del w:id="6033" w:author="Nasser Mustafa [2]" w:date="2018-09-19T08:12:00Z"/>
                                <w:rFonts w:eastAsia="Calibri"/>
                                <w:sz w:val="16"/>
                                <w:szCs w:val="16"/>
                              </w:rPr>
                            </w:pPr>
                          </w:p>
                        </w:tc>
                        <w:tc>
                          <w:tcPr>
                            <w:tcW w:w="515" w:type="dxa"/>
                            <w:shd w:val="clear" w:color="auto" w:fill="auto"/>
                            <w:tcMar>
                              <w:top w:w="7" w:type="dxa"/>
                            </w:tcMar>
                          </w:tcPr>
                          <w:p w14:paraId="6F4F09ED" w14:textId="65B8CC71" w:rsidR="00D617FD" w:rsidRPr="00DD7C0C" w:rsidDel="0032395C" w:rsidRDefault="00D617FD" w:rsidP="0009457F">
                            <w:pPr>
                              <w:widowControl w:val="0"/>
                              <w:rPr>
                                <w:del w:id="6034" w:author="Nasser Mustafa [2]" w:date="2018-09-19T08:12:00Z"/>
                                <w:rFonts w:eastAsia="Calibri"/>
                                <w:sz w:val="16"/>
                                <w:szCs w:val="16"/>
                              </w:rPr>
                            </w:pPr>
                          </w:p>
                        </w:tc>
                        <w:tc>
                          <w:tcPr>
                            <w:tcW w:w="228" w:type="dxa"/>
                            <w:shd w:val="clear" w:color="auto" w:fill="auto"/>
                            <w:tcMar>
                              <w:top w:w="7" w:type="dxa"/>
                            </w:tcMar>
                          </w:tcPr>
                          <w:p w14:paraId="463CC661" w14:textId="7D87F406" w:rsidR="00D617FD" w:rsidRPr="00DD7C0C" w:rsidDel="0032395C" w:rsidRDefault="00D617FD" w:rsidP="0009457F">
                            <w:pPr>
                              <w:widowControl w:val="0"/>
                              <w:rPr>
                                <w:del w:id="6035" w:author="Nasser Mustafa [2]" w:date="2018-09-19T08:12:00Z"/>
                                <w:rFonts w:eastAsia="Calibri"/>
                                <w:sz w:val="16"/>
                                <w:szCs w:val="16"/>
                              </w:rPr>
                            </w:pPr>
                          </w:p>
                        </w:tc>
                        <w:tc>
                          <w:tcPr>
                            <w:tcW w:w="1189" w:type="dxa"/>
                            <w:shd w:val="clear" w:color="auto" w:fill="auto"/>
                            <w:tcMar>
                              <w:top w:w="7" w:type="dxa"/>
                            </w:tcMar>
                          </w:tcPr>
                          <w:p w14:paraId="249345B1" w14:textId="63A97660" w:rsidR="00D617FD" w:rsidRPr="00DD7C0C" w:rsidDel="0032395C" w:rsidRDefault="00D617FD" w:rsidP="0009457F">
                            <w:pPr>
                              <w:widowControl w:val="0"/>
                              <w:rPr>
                                <w:del w:id="6036" w:author="Nasser Mustafa [2]" w:date="2018-09-19T08:12:00Z"/>
                                <w:rFonts w:eastAsia="Calibri"/>
                                <w:sz w:val="16"/>
                                <w:szCs w:val="16"/>
                              </w:rPr>
                            </w:pPr>
                          </w:p>
                        </w:tc>
                        <w:tc>
                          <w:tcPr>
                            <w:tcW w:w="284" w:type="dxa"/>
                            <w:shd w:val="clear" w:color="auto" w:fill="auto"/>
                            <w:textDirection w:val="tbRl"/>
                          </w:tcPr>
                          <w:p w14:paraId="40E55198" w14:textId="772F25CD" w:rsidR="00D617FD" w:rsidRPr="00DD7C0C" w:rsidDel="0032395C" w:rsidRDefault="00D617FD" w:rsidP="0009457F">
                            <w:pPr>
                              <w:widowControl w:val="0"/>
                              <w:rPr>
                                <w:del w:id="6037" w:author="Nasser Mustafa [2]" w:date="2018-09-19T08:12:00Z"/>
                                <w:rFonts w:eastAsia="Calibri"/>
                                <w:sz w:val="16"/>
                                <w:szCs w:val="16"/>
                              </w:rPr>
                            </w:pPr>
                          </w:p>
                        </w:tc>
                        <w:tc>
                          <w:tcPr>
                            <w:tcW w:w="369" w:type="dxa"/>
                            <w:shd w:val="clear" w:color="auto" w:fill="auto"/>
                          </w:tcPr>
                          <w:p w14:paraId="38781A32" w14:textId="66CA1D03" w:rsidR="00D617FD" w:rsidRPr="00DD7C0C" w:rsidDel="0032395C" w:rsidRDefault="00D617FD" w:rsidP="0009457F">
                            <w:pPr>
                              <w:widowControl w:val="0"/>
                              <w:rPr>
                                <w:del w:id="6038" w:author="Nasser Mustafa [2]" w:date="2018-09-19T08:12:00Z"/>
                                <w:rFonts w:eastAsia="Calibri"/>
                                <w:sz w:val="16"/>
                                <w:szCs w:val="16"/>
                              </w:rPr>
                            </w:pPr>
                          </w:p>
                        </w:tc>
                      </w:tr>
                      <w:tr w:rsidR="00D617FD" w:rsidRPr="00DD7C0C" w:rsidDel="0032395C" w14:paraId="104AB79E" w14:textId="316ADE8B" w:rsidTr="0009457F">
                        <w:trPr>
                          <w:trHeight w:val="77"/>
                          <w:jc w:val="center"/>
                          <w:del w:id="6039" w:author="Nasser Mustafa [2]" w:date="2018-09-19T08:12:00Z"/>
                        </w:trPr>
                        <w:tc>
                          <w:tcPr>
                            <w:tcW w:w="540" w:type="dxa"/>
                            <w:vMerge w:val="restart"/>
                            <w:shd w:val="clear" w:color="auto" w:fill="auto"/>
                            <w:tcMar>
                              <w:top w:w="7" w:type="dxa"/>
                            </w:tcMar>
                          </w:tcPr>
                          <w:p w14:paraId="5F38ABF0" w14:textId="16000C34" w:rsidR="00D617FD" w:rsidRPr="00DD7C0C" w:rsidDel="0032395C" w:rsidRDefault="00D617FD" w:rsidP="006A58FF">
                            <w:pPr>
                              <w:widowControl w:val="0"/>
                              <w:rPr>
                                <w:del w:id="6040" w:author="Nasser Mustafa [2]" w:date="2018-09-19T08:12:00Z"/>
                                <w:rFonts w:eastAsia="Calibri"/>
                                <w:sz w:val="16"/>
                                <w:szCs w:val="16"/>
                              </w:rPr>
                            </w:pPr>
                            <w:del w:id="6041"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"_ENREF_27" \o "Pinheiro, 1996 #243" </w:delInstrText>
                              </w:r>
                              <w:r w:rsidDel="0032395C">
                                <w:fldChar w:fldCharType="separate"/>
                              </w:r>
                              <w:r w:rsidDel="0032395C">
                                <w:rPr>
                                  <w:rFonts w:eastAsia="Calibri"/>
                                  <w:noProof/>
                                  <w:sz w:val="16"/>
                                  <w:szCs w:val="16"/>
                                </w:rPr>
                                <w:delText>27</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vMerge w:val="restart"/>
                            <w:shd w:val="clear" w:color="auto" w:fill="auto"/>
                            <w:tcMar>
                              <w:top w:w="7" w:type="dxa"/>
                            </w:tcMar>
                          </w:tcPr>
                          <w:p w14:paraId="1C28FAD2" w14:textId="1AE0D460" w:rsidR="00D617FD" w:rsidRPr="00DD7C0C" w:rsidDel="0032395C" w:rsidRDefault="00D617FD" w:rsidP="0009457F">
                            <w:pPr>
                              <w:widowControl w:val="0"/>
                              <w:rPr>
                                <w:del w:id="6042" w:author="Nasser Mustafa [2]" w:date="2018-09-19T08:12:00Z"/>
                                <w:rFonts w:eastAsia="Calibri"/>
                                <w:iCs/>
                                <w:sz w:val="16"/>
                                <w:szCs w:val="16"/>
                              </w:rPr>
                            </w:pPr>
                          </w:p>
                        </w:tc>
                        <w:tc>
                          <w:tcPr>
                            <w:tcW w:w="1701" w:type="dxa"/>
                            <w:gridSpan w:val="4"/>
                            <w:vMerge w:val="restart"/>
                            <w:shd w:val="clear" w:color="auto" w:fill="auto"/>
                            <w:tcMar>
                              <w:top w:w="7" w:type="dxa"/>
                            </w:tcMar>
                          </w:tcPr>
                          <w:p w14:paraId="6B2AFB97" w14:textId="3E40242B" w:rsidR="00D617FD" w:rsidRPr="00DD7C0C" w:rsidDel="0032395C" w:rsidRDefault="00D617FD" w:rsidP="0009457F">
                            <w:pPr>
                              <w:widowControl w:val="0"/>
                              <w:rPr>
                                <w:del w:id="6043" w:author="Nasser Mustafa [2]" w:date="2018-09-19T08:12:00Z"/>
                                <w:rFonts w:eastAsia="Calibri"/>
                                <w:sz w:val="16"/>
                                <w:szCs w:val="16"/>
                              </w:rPr>
                            </w:pPr>
                          </w:p>
                        </w:tc>
                        <w:tc>
                          <w:tcPr>
                            <w:tcW w:w="1701" w:type="dxa"/>
                            <w:gridSpan w:val="2"/>
                            <w:vMerge w:val="restart"/>
                            <w:shd w:val="clear" w:color="auto" w:fill="auto"/>
                            <w:tcMar>
                              <w:top w:w="7" w:type="dxa"/>
                            </w:tcMar>
                          </w:tcPr>
                          <w:p w14:paraId="6B02BDA0" w14:textId="3DB84F6D" w:rsidR="00D617FD" w:rsidRPr="00DD7C0C" w:rsidDel="0032395C" w:rsidRDefault="00D617FD" w:rsidP="0009457F">
                            <w:pPr>
                              <w:widowControl w:val="0"/>
                              <w:rPr>
                                <w:del w:id="6044" w:author="Nasser Mustafa [2]" w:date="2018-09-19T08:12:00Z"/>
                                <w:rFonts w:eastAsia="Calibri"/>
                                <w:sz w:val="16"/>
                                <w:szCs w:val="16"/>
                              </w:rPr>
                            </w:pPr>
                          </w:p>
                        </w:tc>
                        <w:tc>
                          <w:tcPr>
                            <w:tcW w:w="477" w:type="dxa"/>
                            <w:vMerge w:val="restart"/>
                            <w:shd w:val="clear" w:color="auto" w:fill="auto"/>
                            <w:tcMar>
                              <w:top w:w="7" w:type="dxa"/>
                            </w:tcMar>
                            <w:textDirection w:val="tbRl"/>
                          </w:tcPr>
                          <w:p w14:paraId="63318102" w14:textId="62CBDF37" w:rsidR="00D617FD" w:rsidRPr="00DD7C0C" w:rsidDel="0032395C" w:rsidRDefault="00D617FD" w:rsidP="0009457F">
                            <w:pPr>
                              <w:widowControl w:val="0"/>
                              <w:rPr>
                                <w:del w:id="6045" w:author="Nasser Mustafa [2]" w:date="2018-09-19T08:12:00Z"/>
                                <w:rFonts w:eastAsia="Calibri"/>
                                <w:sz w:val="16"/>
                                <w:szCs w:val="16"/>
                              </w:rPr>
                            </w:pPr>
                          </w:p>
                        </w:tc>
                        <w:tc>
                          <w:tcPr>
                            <w:tcW w:w="515" w:type="dxa"/>
                            <w:shd w:val="clear" w:color="auto" w:fill="auto"/>
                            <w:tcMar>
                              <w:top w:w="7" w:type="dxa"/>
                            </w:tcMar>
                          </w:tcPr>
                          <w:p w14:paraId="7D2F1A7D" w14:textId="423F19EC" w:rsidR="00D617FD" w:rsidRPr="00DD7C0C" w:rsidDel="0032395C" w:rsidRDefault="00D617FD" w:rsidP="0009457F">
                            <w:pPr>
                              <w:widowControl w:val="0"/>
                              <w:rPr>
                                <w:del w:id="6046" w:author="Nasser Mustafa [2]" w:date="2018-09-19T08:12:00Z"/>
                                <w:rFonts w:eastAsia="Calibri"/>
                                <w:sz w:val="16"/>
                                <w:szCs w:val="16"/>
                              </w:rPr>
                            </w:pPr>
                            <w:del w:id="6047" w:author="Nasser Mustafa [2]" w:date="2018-09-19T08:12:00Z">
                              <w:r w:rsidRPr="00DD7C0C" w:rsidDel="0032395C">
                                <w:rPr>
                                  <w:rFonts w:eastAsia="Calibri"/>
                                  <w:sz w:val="16"/>
                                  <w:szCs w:val="16"/>
                                </w:rPr>
                                <w:delText>Satisfy</w:delText>
                              </w:r>
                            </w:del>
                          </w:p>
                        </w:tc>
                        <w:tc>
                          <w:tcPr>
                            <w:tcW w:w="228" w:type="dxa"/>
                            <w:vMerge w:val="restart"/>
                            <w:shd w:val="clear" w:color="auto" w:fill="auto"/>
                            <w:tcMar>
                              <w:top w:w="7" w:type="dxa"/>
                            </w:tcMar>
                          </w:tcPr>
                          <w:p w14:paraId="13183BC7" w14:textId="09D23D84" w:rsidR="00D617FD" w:rsidRPr="00DD7C0C" w:rsidDel="0032395C" w:rsidRDefault="00D617FD" w:rsidP="0009457F">
                            <w:pPr>
                              <w:widowControl w:val="0"/>
                              <w:rPr>
                                <w:del w:id="6048" w:author="Nasser Mustafa [2]" w:date="2018-09-19T08:12:00Z"/>
                                <w:rFonts w:eastAsia="Calibri"/>
                                <w:sz w:val="16"/>
                                <w:szCs w:val="16"/>
                              </w:rPr>
                            </w:pPr>
                          </w:p>
                        </w:tc>
                        <w:tc>
                          <w:tcPr>
                            <w:tcW w:w="1189" w:type="dxa"/>
                            <w:vMerge w:val="restart"/>
                            <w:shd w:val="clear" w:color="auto" w:fill="auto"/>
                            <w:tcMar>
                              <w:top w:w="7" w:type="dxa"/>
                            </w:tcMar>
                          </w:tcPr>
                          <w:p w14:paraId="23B9F944" w14:textId="618EAF11" w:rsidR="00D617FD" w:rsidRPr="00DD7C0C" w:rsidDel="0032395C" w:rsidRDefault="00D617FD" w:rsidP="0009457F">
                            <w:pPr>
                              <w:widowControl w:val="0"/>
                              <w:rPr>
                                <w:del w:id="6049" w:author="Nasser Mustafa [2]" w:date="2018-09-19T08:12:00Z"/>
                                <w:rFonts w:eastAsia="Calibri"/>
                                <w:sz w:val="16"/>
                                <w:szCs w:val="16"/>
                              </w:rPr>
                            </w:pPr>
                          </w:p>
                        </w:tc>
                        <w:tc>
                          <w:tcPr>
                            <w:tcW w:w="284" w:type="dxa"/>
                            <w:vMerge w:val="restart"/>
                            <w:shd w:val="clear" w:color="auto" w:fill="auto"/>
                            <w:textDirection w:val="tbRl"/>
                          </w:tcPr>
                          <w:p w14:paraId="309C737B" w14:textId="39DF0F45" w:rsidR="00D617FD" w:rsidRPr="00DD7C0C" w:rsidDel="0032395C" w:rsidRDefault="00D617FD" w:rsidP="0009457F">
                            <w:pPr>
                              <w:widowControl w:val="0"/>
                              <w:rPr>
                                <w:del w:id="6050" w:author="Nasser Mustafa [2]" w:date="2018-09-19T08:12:00Z"/>
                                <w:rFonts w:eastAsia="Calibri"/>
                                <w:sz w:val="16"/>
                                <w:szCs w:val="16"/>
                              </w:rPr>
                            </w:pPr>
                          </w:p>
                        </w:tc>
                        <w:tc>
                          <w:tcPr>
                            <w:tcW w:w="369" w:type="dxa"/>
                            <w:vMerge w:val="restart"/>
                            <w:shd w:val="clear" w:color="auto" w:fill="auto"/>
                          </w:tcPr>
                          <w:p w14:paraId="7D06FDFC" w14:textId="3D5999B7" w:rsidR="00D617FD" w:rsidRPr="00DD7C0C" w:rsidDel="0032395C" w:rsidRDefault="00D617FD" w:rsidP="0009457F">
                            <w:pPr>
                              <w:widowControl w:val="0"/>
                              <w:rPr>
                                <w:del w:id="6051" w:author="Nasser Mustafa [2]" w:date="2018-09-19T08:12:00Z"/>
                                <w:rFonts w:eastAsia="Calibri"/>
                                <w:sz w:val="16"/>
                                <w:szCs w:val="16"/>
                              </w:rPr>
                            </w:pPr>
                          </w:p>
                        </w:tc>
                      </w:tr>
                      <w:tr w:rsidR="00D617FD" w:rsidRPr="00DD7C0C" w:rsidDel="0032395C" w14:paraId="039914EC" w14:textId="02F2E5AA" w:rsidTr="0009457F">
                        <w:trPr>
                          <w:cantSplit/>
                          <w:trHeight w:val="351"/>
                          <w:jc w:val="center"/>
                          <w:del w:id="6052" w:author="Nasser Mustafa [2]" w:date="2018-09-19T08:12:00Z"/>
                        </w:trPr>
                        <w:tc>
                          <w:tcPr>
                            <w:tcW w:w="540" w:type="dxa"/>
                            <w:vMerge/>
                            <w:shd w:val="clear" w:color="auto" w:fill="auto"/>
                            <w:tcMar>
                              <w:top w:w="7" w:type="dxa"/>
                            </w:tcMar>
                          </w:tcPr>
                          <w:p w14:paraId="1D72E0AC" w14:textId="6BE844E6" w:rsidR="00D617FD" w:rsidRPr="00DD7C0C" w:rsidDel="0032395C" w:rsidRDefault="00D617FD" w:rsidP="0009457F">
                            <w:pPr>
                              <w:widowControl w:val="0"/>
                              <w:rPr>
                                <w:del w:id="6053" w:author="Nasser Mustafa [2]" w:date="2018-09-19T08:12:00Z"/>
                                <w:rFonts w:eastAsia="Calibri"/>
                                <w:sz w:val="16"/>
                                <w:szCs w:val="16"/>
                              </w:rPr>
                            </w:pPr>
                          </w:p>
                        </w:tc>
                        <w:tc>
                          <w:tcPr>
                            <w:tcW w:w="2102" w:type="dxa"/>
                            <w:gridSpan w:val="4"/>
                            <w:vMerge/>
                            <w:shd w:val="clear" w:color="auto" w:fill="auto"/>
                            <w:tcMar>
                              <w:top w:w="7" w:type="dxa"/>
                            </w:tcMar>
                          </w:tcPr>
                          <w:p w14:paraId="5B21E9C5" w14:textId="48A8138E" w:rsidR="00D617FD" w:rsidRPr="00DD7C0C" w:rsidDel="0032395C" w:rsidRDefault="00D617FD" w:rsidP="0009457F">
                            <w:pPr>
                              <w:widowControl w:val="0"/>
                              <w:rPr>
                                <w:del w:id="6054" w:author="Nasser Mustafa [2]" w:date="2018-09-19T08:12:00Z"/>
                                <w:rFonts w:eastAsia="Calibri"/>
                                <w:iCs/>
                                <w:sz w:val="16"/>
                                <w:szCs w:val="16"/>
                              </w:rPr>
                            </w:pPr>
                          </w:p>
                        </w:tc>
                        <w:tc>
                          <w:tcPr>
                            <w:tcW w:w="1701" w:type="dxa"/>
                            <w:gridSpan w:val="4"/>
                            <w:vMerge/>
                            <w:shd w:val="clear" w:color="auto" w:fill="auto"/>
                            <w:tcMar>
                              <w:top w:w="7" w:type="dxa"/>
                            </w:tcMar>
                          </w:tcPr>
                          <w:p w14:paraId="3F1208C0" w14:textId="73030CEB" w:rsidR="00D617FD" w:rsidRPr="00DD7C0C" w:rsidDel="0032395C" w:rsidRDefault="00D617FD" w:rsidP="0009457F">
                            <w:pPr>
                              <w:widowControl w:val="0"/>
                              <w:rPr>
                                <w:del w:id="6055" w:author="Nasser Mustafa [2]" w:date="2018-09-19T08:12:00Z"/>
                                <w:rFonts w:eastAsia="Calibri"/>
                                <w:sz w:val="16"/>
                                <w:szCs w:val="16"/>
                              </w:rPr>
                            </w:pPr>
                          </w:p>
                        </w:tc>
                        <w:tc>
                          <w:tcPr>
                            <w:tcW w:w="1701" w:type="dxa"/>
                            <w:gridSpan w:val="2"/>
                            <w:vMerge/>
                            <w:shd w:val="clear" w:color="auto" w:fill="auto"/>
                            <w:tcMar>
                              <w:top w:w="7" w:type="dxa"/>
                            </w:tcMar>
                          </w:tcPr>
                          <w:p w14:paraId="31E693F4" w14:textId="57138782" w:rsidR="00D617FD" w:rsidRPr="00DD7C0C" w:rsidDel="0032395C" w:rsidRDefault="00D617FD" w:rsidP="0009457F">
                            <w:pPr>
                              <w:widowControl w:val="0"/>
                              <w:rPr>
                                <w:del w:id="6056" w:author="Nasser Mustafa [2]" w:date="2018-09-19T08:12:00Z"/>
                                <w:rFonts w:eastAsia="Calibri"/>
                                <w:sz w:val="16"/>
                                <w:szCs w:val="16"/>
                              </w:rPr>
                            </w:pPr>
                          </w:p>
                        </w:tc>
                        <w:tc>
                          <w:tcPr>
                            <w:tcW w:w="477" w:type="dxa"/>
                            <w:vMerge/>
                            <w:shd w:val="clear" w:color="auto" w:fill="auto"/>
                            <w:tcMar>
                              <w:top w:w="7" w:type="dxa"/>
                            </w:tcMar>
                            <w:textDirection w:val="tbRl"/>
                          </w:tcPr>
                          <w:p w14:paraId="75C6C830" w14:textId="2342750C" w:rsidR="00D617FD" w:rsidRPr="00DD7C0C" w:rsidDel="0032395C" w:rsidRDefault="00D617FD" w:rsidP="0009457F">
                            <w:pPr>
                              <w:widowControl w:val="0"/>
                              <w:rPr>
                                <w:del w:id="6057" w:author="Nasser Mustafa [2]" w:date="2018-09-19T08:12:00Z"/>
                                <w:rFonts w:eastAsia="Calibri"/>
                                <w:sz w:val="16"/>
                                <w:szCs w:val="16"/>
                              </w:rPr>
                            </w:pPr>
                          </w:p>
                        </w:tc>
                        <w:tc>
                          <w:tcPr>
                            <w:tcW w:w="515" w:type="dxa"/>
                            <w:shd w:val="clear" w:color="auto" w:fill="auto"/>
                            <w:tcMar>
                              <w:top w:w="7" w:type="dxa"/>
                            </w:tcMar>
                          </w:tcPr>
                          <w:p w14:paraId="65FABD64" w14:textId="479119A3" w:rsidR="00D617FD" w:rsidRPr="00DD7C0C" w:rsidDel="0032395C" w:rsidRDefault="00D617FD" w:rsidP="0009457F">
                            <w:pPr>
                              <w:widowControl w:val="0"/>
                              <w:rPr>
                                <w:del w:id="6058" w:author="Nasser Mustafa [2]" w:date="2018-09-19T08:12:00Z"/>
                                <w:rFonts w:eastAsia="Calibri"/>
                                <w:sz w:val="16"/>
                                <w:szCs w:val="16"/>
                              </w:rPr>
                            </w:pPr>
                            <w:del w:id="6059" w:author="Nasser Mustafa [2]" w:date="2018-09-19T08:12:00Z">
                              <w:r w:rsidRPr="00DD7C0C" w:rsidDel="0032395C">
                                <w:rPr>
                                  <w:rFonts w:eastAsia="Calibri"/>
                                  <w:sz w:val="16"/>
                                  <w:szCs w:val="16"/>
                                </w:rPr>
                                <w:delText>Derive</w:delText>
                              </w:r>
                            </w:del>
                          </w:p>
                          <w:p w14:paraId="5F408B27" w14:textId="2491589C" w:rsidR="00D617FD" w:rsidRPr="00DD7C0C" w:rsidDel="0032395C" w:rsidRDefault="00D617FD" w:rsidP="0009457F">
                            <w:pPr>
                              <w:widowControl w:val="0"/>
                              <w:rPr>
                                <w:del w:id="6060" w:author="Nasser Mustafa [2]" w:date="2018-09-19T08:12:00Z"/>
                                <w:rFonts w:eastAsia="Calibri"/>
                                <w:sz w:val="16"/>
                                <w:szCs w:val="16"/>
                              </w:rPr>
                            </w:pPr>
                            <w:del w:id="6061" w:author="Nasser Mustafa [2]" w:date="2018-09-19T08:12:00Z">
                              <w:r w:rsidRPr="00DD7C0C" w:rsidDel="0032395C">
                                <w:rPr>
                                  <w:rFonts w:eastAsia="Calibri"/>
                                  <w:sz w:val="16"/>
                                  <w:szCs w:val="16"/>
                                </w:rPr>
                                <w:delText>Refine</w:delText>
                              </w:r>
                            </w:del>
                          </w:p>
                        </w:tc>
                        <w:tc>
                          <w:tcPr>
                            <w:tcW w:w="228" w:type="dxa"/>
                            <w:vMerge/>
                            <w:shd w:val="clear" w:color="auto" w:fill="auto"/>
                            <w:tcMar>
                              <w:top w:w="7" w:type="dxa"/>
                            </w:tcMar>
                          </w:tcPr>
                          <w:p w14:paraId="4A27519A" w14:textId="77011CB4" w:rsidR="00D617FD" w:rsidRPr="00DD7C0C" w:rsidDel="0032395C" w:rsidRDefault="00D617FD" w:rsidP="0009457F">
                            <w:pPr>
                              <w:widowControl w:val="0"/>
                              <w:rPr>
                                <w:del w:id="6062" w:author="Nasser Mustafa [2]" w:date="2018-09-19T08:12:00Z"/>
                                <w:rFonts w:eastAsia="Calibri"/>
                                <w:sz w:val="16"/>
                                <w:szCs w:val="16"/>
                              </w:rPr>
                            </w:pPr>
                          </w:p>
                        </w:tc>
                        <w:tc>
                          <w:tcPr>
                            <w:tcW w:w="1189" w:type="dxa"/>
                            <w:vMerge/>
                            <w:shd w:val="clear" w:color="auto" w:fill="auto"/>
                            <w:tcMar>
                              <w:top w:w="7" w:type="dxa"/>
                            </w:tcMar>
                          </w:tcPr>
                          <w:p w14:paraId="61725324" w14:textId="00B722E6" w:rsidR="00D617FD" w:rsidRPr="00DD7C0C" w:rsidDel="0032395C" w:rsidRDefault="00D617FD" w:rsidP="0009457F">
                            <w:pPr>
                              <w:widowControl w:val="0"/>
                              <w:rPr>
                                <w:del w:id="6063" w:author="Nasser Mustafa [2]" w:date="2018-09-19T08:12:00Z"/>
                                <w:rFonts w:eastAsia="Calibri"/>
                                <w:sz w:val="16"/>
                                <w:szCs w:val="16"/>
                              </w:rPr>
                            </w:pPr>
                          </w:p>
                        </w:tc>
                        <w:tc>
                          <w:tcPr>
                            <w:tcW w:w="284" w:type="dxa"/>
                            <w:vMerge/>
                            <w:shd w:val="clear" w:color="auto" w:fill="auto"/>
                            <w:textDirection w:val="tbRl"/>
                          </w:tcPr>
                          <w:p w14:paraId="79EC6FE1" w14:textId="0CC28EA0" w:rsidR="00D617FD" w:rsidRPr="00DD7C0C" w:rsidDel="0032395C" w:rsidRDefault="00D617FD" w:rsidP="0009457F">
                            <w:pPr>
                              <w:widowControl w:val="0"/>
                              <w:rPr>
                                <w:del w:id="6064" w:author="Nasser Mustafa [2]" w:date="2018-09-19T08:12:00Z"/>
                                <w:rFonts w:eastAsia="Calibri"/>
                                <w:sz w:val="16"/>
                                <w:szCs w:val="16"/>
                              </w:rPr>
                            </w:pPr>
                          </w:p>
                        </w:tc>
                        <w:tc>
                          <w:tcPr>
                            <w:tcW w:w="369" w:type="dxa"/>
                            <w:vMerge/>
                            <w:shd w:val="clear" w:color="auto" w:fill="auto"/>
                          </w:tcPr>
                          <w:p w14:paraId="7E8D08D7" w14:textId="1EE64507" w:rsidR="00D617FD" w:rsidRPr="00DD7C0C" w:rsidDel="0032395C" w:rsidRDefault="00D617FD" w:rsidP="0009457F">
                            <w:pPr>
                              <w:widowControl w:val="0"/>
                              <w:rPr>
                                <w:del w:id="6065" w:author="Nasser Mustafa [2]" w:date="2018-09-19T08:12:00Z"/>
                                <w:rFonts w:eastAsia="Calibri"/>
                                <w:sz w:val="16"/>
                                <w:szCs w:val="16"/>
                              </w:rPr>
                            </w:pPr>
                          </w:p>
                        </w:tc>
                      </w:tr>
                      <w:tr w:rsidR="00D617FD" w:rsidRPr="00DD7C0C" w:rsidDel="0032395C" w14:paraId="057EAFCF" w14:textId="26A08378" w:rsidTr="0009457F">
                        <w:trPr>
                          <w:cantSplit/>
                          <w:trHeight w:val="1012"/>
                          <w:jc w:val="center"/>
                          <w:del w:id="6066" w:author="Nasser Mustafa [2]" w:date="2018-09-19T08:12:00Z"/>
                        </w:trPr>
                        <w:tc>
                          <w:tcPr>
                            <w:tcW w:w="540" w:type="dxa"/>
                            <w:shd w:val="clear" w:color="auto" w:fill="auto"/>
                            <w:tcMar>
                              <w:top w:w="7" w:type="dxa"/>
                            </w:tcMar>
                          </w:tcPr>
                          <w:p w14:paraId="22C45C1B" w14:textId="3403BAE7" w:rsidR="00D617FD" w:rsidRPr="00DD7C0C" w:rsidDel="0032395C" w:rsidRDefault="00D617FD" w:rsidP="006A58FF">
                            <w:pPr>
                              <w:widowControl w:val="0"/>
                              <w:rPr>
                                <w:del w:id="6067" w:author="Nasser Mustafa [2]" w:date="2018-09-19T08:12:00Z"/>
                                <w:rFonts w:eastAsia="Calibri"/>
                                <w:sz w:val="16"/>
                                <w:szCs w:val="16"/>
                              </w:rPr>
                            </w:pPr>
                            <w:del w:id="6068"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&lt;EndNote&gt;&lt;Cite&gt;&lt;Author&gt;Gotel&lt;/Author&gt;&lt;Year&gt;1995&lt;/Year&gt;&lt;RecNum&gt;237&lt;/RecNum&gt;&lt;DisplayText&gt;[29]&lt;/DisplayText&gt;&lt;record&gt;&lt;rec-number&gt;237&lt;/rec-number&gt;&lt;foreign-keys&gt;&lt;key app="EN" db-id="rxfad95wgs5d2dexxekxwt2katzr52wtwdxz" timestamp="0"&gt;237&lt;/key&gt;&lt;/foreign-keys&gt;&lt;ref-type name="Conference Proceedings"&gt;10&lt;/ref-type&gt;&lt;contributors&gt;&lt;authors&gt;&lt;author&gt;Olly Gotel&lt;/author&gt;&lt;author&gt;Anthony Finkelstein&lt;/author&gt;&lt;/authors&gt;&lt;/contributors&gt;&lt;titles&gt;&lt;title&gt;Contribution Structures&lt;/title&gt;&lt;secondary-title&gt;2nd International Symposium on Requirements Engineering.&lt;/secondary-title&gt;&lt;/titles&gt;&lt;pages&gt;100-107&lt;/pages&gt;&lt;dates&gt;&lt;year&gt;1995&lt;/year&gt;&lt;/dates&gt;&lt;publisher&gt;IEEE&lt;/publisher&gt;&lt;urls&gt;&lt;/urls&gt;&lt;electronic-resource-num&gt;10.1109/ISRE.1995.512550&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"_ENREF_29" \o "Gotel, 1995 #237" </w:delInstrText>
                              </w:r>
                              <w:r w:rsidDel="0032395C">
                                <w:fldChar w:fldCharType="separate"/>
                              </w:r>
                              <w:r w:rsidDel="0032395C">
                                <w:rPr>
                                  <w:rFonts w:eastAsia="Calibri"/>
                                  <w:noProof/>
                                  <w:sz w:val="16"/>
                                  <w:szCs w:val="16"/>
                                </w:rPr>
                                <w:delText>29</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620E3E64" w14:textId="0E2609AF" w:rsidR="00D617FD" w:rsidRPr="00DD7C0C" w:rsidDel="0032395C" w:rsidRDefault="00D617FD" w:rsidP="0009457F">
                            <w:pPr>
                              <w:widowControl w:val="0"/>
                              <w:rPr>
                                <w:del w:id="6069" w:author="Nasser Mustafa [2]" w:date="2018-09-19T08:12:00Z"/>
                                <w:rFonts w:eastAsia="Calibri"/>
                                <w:sz w:val="16"/>
                                <w:szCs w:val="16"/>
                              </w:rPr>
                            </w:pPr>
                          </w:p>
                        </w:tc>
                        <w:tc>
                          <w:tcPr>
                            <w:tcW w:w="1701" w:type="dxa"/>
                            <w:gridSpan w:val="4"/>
                            <w:shd w:val="clear" w:color="auto" w:fill="auto"/>
                            <w:tcMar>
                              <w:top w:w="7" w:type="dxa"/>
                            </w:tcMar>
                          </w:tcPr>
                          <w:p w14:paraId="577C6036" w14:textId="2A5E064E" w:rsidR="00D617FD" w:rsidRPr="00DD7C0C" w:rsidDel="0032395C" w:rsidRDefault="00D617FD" w:rsidP="0009457F">
                            <w:pPr>
                              <w:widowControl w:val="0"/>
                              <w:rPr>
                                <w:del w:id="6070" w:author="Nasser Mustafa [2]" w:date="2018-09-19T08:12:00Z"/>
                                <w:rFonts w:eastAsia="Calibri"/>
                                <w:sz w:val="16"/>
                                <w:szCs w:val="16"/>
                              </w:rPr>
                            </w:pPr>
                            <w:del w:id="6071" w:author="Nasser Mustafa [2]" w:date="2018-09-19T08:12:00Z">
                              <w:r w:rsidRPr="00DD7C0C" w:rsidDel="0032395C">
                                <w:rPr>
                                  <w:rFonts w:eastAsia="Calibri"/>
                                  <w:iCs/>
                                  <w:sz w:val="16"/>
                                  <w:szCs w:val="16"/>
                                </w:rPr>
                                <w:delText>Developmental</w:delText>
                              </w:r>
                            </w:del>
                          </w:p>
                        </w:tc>
                        <w:tc>
                          <w:tcPr>
                            <w:tcW w:w="1701" w:type="dxa"/>
                            <w:gridSpan w:val="2"/>
                            <w:shd w:val="clear" w:color="auto" w:fill="auto"/>
                            <w:tcMar>
                              <w:top w:w="7" w:type="dxa"/>
                            </w:tcMar>
                          </w:tcPr>
                          <w:p w14:paraId="5983E84F" w14:textId="7424AC2F" w:rsidR="00D617FD" w:rsidRPr="00DD7C0C" w:rsidDel="0032395C" w:rsidRDefault="00D617FD" w:rsidP="0009457F">
                            <w:pPr>
                              <w:widowControl w:val="0"/>
                              <w:rPr>
                                <w:del w:id="6072" w:author="Nasser Mustafa [2]" w:date="2018-09-19T08:12:00Z"/>
                                <w:rFonts w:eastAsia="Calibri"/>
                                <w:sz w:val="16"/>
                                <w:szCs w:val="16"/>
                              </w:rPr>
                            </w:pPr>
                            <w:del w:id="6073" w:author="Nasser Mustafa [2]" w:date="2018-09-19T08:12:00Z">
                              <w:r w:rsidRPr="00DD7C0C" w:rsidDel="0032395C">
                                <w:rPr>
                                  <w:rFonts w:eastAsia="Calibri"/>
                                  <w:sz w:val="16"/>
                                  <w:szCs w:val="16"/>
                                </w:rPr>
                                <w:delText>Temporal</w:delText>
                              </w:r>
                            </w:del>
                          </w:p>
                          <w:p w14:paraId="3473FFBB" w14:textId="3DEE7CB6" w:rsidR="00D617FD" w:rsidRPr="00DD7C0C" w:rsidDel="0032395C" w:rsidRDefault="00D617FD" w:rsidP="0009457F">
                            <w:pPr>
                              <w:widowControl w:val="0"/>
                              <w:rPr>
                                <w:del w:id="6074" w:author="Nasser Mustafa [2]" w:date="2018-09-19T08:12:00Z"/>
                                <w:rFonts w:eastAsia="Calibri"/>
                                <w:sz w:val="16"/>
                                <w:szCs w:val="16"/>
                              </w:rPr>
                            </w:pPr>
                          </w:p>
                        </w:tc>
                        <w:tc>
                          <w:tcPr>
                            <w:tcW w:w="477" w:type="dxa"/>
                            <w:shd w:val="clear" w:color="auto" w:fill="auto"/>
                            <w:tcMar>
                              <w:top w:w="7" w:type="dxa"/>
                            </w:tcMar>
                            <w:textDirection w:val="tbRl"/>
                          </w:tcPr>
                          <w:p w14:paraId="61268B63" w14:textId="013332DB" w:rsidR="00D617FD" w:rsidRPr="00DD7C0C" w:rsidDel="0032395C" w:rsidRDefault="00D617FD" w:rsidP="0009457F">
                            <w:pPr>
                              <w:widowControl w:val="0"/>
                              <w:rPr>
                                <w:del w:id="6075" w:author="Nasser Mustafa [2]" w:date="2018-09-19T08:12:00Z"/>
                                <w:rFonts w:eastAsia="Calibri"/>
                                <w:sz w:val="16"/>
                                <w:szCs w:val="16"/>
                              </w:rPr>
                            </w:pPr>
                            <w:del w:id="6076" w:author="Nasser Mustafa [2]" w:date="2018-09-19T08:12:00Z">
                              <w:r w:rsidRPr="00DD7C0C" w:rsidDel="0032395C">
                                <w:rPr>
                                  <w:rFonts w:eastAsia="Calibri"/>
                                  <w:sz w:val="16"/>
                                  <w:szCs w:val="16"/>
                                </w:rPr>
                                <w:delText>Containment</w:delText>
                              </w:r>
                            </w:del>
                          </w:p>
                          <w:p w14:paraId="1EBE48BB" w14:textId="24329BC8" w:rsidR="00D617FD" w:rsidRPr="00DD7C0C" w:rsidDel="0032395C" w:rsidRDefault="00D617FD" w:rsidP="0009457F">
                            <w:pPr>
                              <w:widowControl w:val="0"/>
                              <w:rPr>
                                <w:del w:id="6077" w:author="Nasser Mustafa [2]" w:date="2018-09-19T08:12:00Z"/>
                                <w:rFonts w:eastAsia="Calibri"/>
                                <w:sz w:val="16"/>
                                <w:szCs w:val="16"/>
                              </w:rPr>
                            </w:pPr>
                          </w:p>
                        </w:tc>
                        <w:tc>
                          <w:tcPr>
                            <w:tcW w:w="515" w:type="dxa"/>
                            <w:shd w:val="clear" w:color="auto" w:fill="auto"/>
                            <w:tcMar>
                              <w:top w:w="7" w:type="dxa"/>
                            </w:tcMar>
                          </w:tcPr>
                          <w:p w14:paraId="04F8F9C4" w14:textId="448EFF2E" w:rsidR="00D617FD" w:rsidRPr="00DD7C0C" w:rsidDel="0032395C" w:rsidRDefault="00D617FD" w:rsidP="0009457F">
                            <w:pPr>
                              <w:widowControl w:val="0"/>
                              <w:rPr>
                                <w:del w:id="6078" w:author="Nasser Mustafa [2]" w:date="2018-09-19T08:12:00Z"/>
                                <w:rFonts w:eastAsia="Calibri"/>
                                <w:sz w:val="16"/>
                                <w:szCs w:val="16"/>
                              </w:rPr>
                            </w:pPr>
                          </w:p>
                        </w:tc>
                        <w:tc>
                          <w:tcPr>
                            <w:tcW w:w="228" w:type="dxa"/>
                            <w:shd w:val="clear" w:color="auto" w:fill="auto"/>
                            <w:tcMar>
                              <w:top w:w="7" w:type="dxa"/>
                            </w:tcMar>
                            <w:textDirection w:val="tbRl"/>
                          </w:tcPr>
                          <w:p w14:paraId="5E9280C9" w14:textId="3CE05D8B" w:rsidR="00D617FD" w:rsidRPr="00DD7C0C" w:rsidDel="0032395C" w:rsidRDefault="00D617FD" w:rsidP="0009457F">
                            <w:pPr>
                              <w:widowControl w:val="0"/>
                              <w:rPr>
                                <w:del w:id="6079" w:author="Nasser Mustafa [2]" w:date="2018-09-19T08:12:00Z"/>
                                <w:rFonts w:eastAsia="Calibri"/>
                                <w:sz w:val="16"/>
                                <w:szCs w:val="16"/>
                              </w:rPr>
                            </w:pPr>
                            <w:del w:id="6080" w:author="Nasser Mustafa [2]" w:date="2018-09-19T08:12:00Z">
                              <w:r w:rsidRPr="00DD7C0C" w:rsidDel="0032395C">
                                <w:rPr>
                                  <w:rFonts w:eastAsia="Calibri"/>
                                  <w:sz w:val="16"/>
                                  <w:szCs w:val="16"/>
                                </w:rPr>
                                <w:delText>Adopt</w:delText>
                              </w:r>
                            </w:del>
                          </w:p>
                        </w:tc>
                        <w:tc>
                          <w:tcPr>
                            <w:tcW w:w="1189" w:type="dxa"/>
                            <w:shd w:val="clear" w:color="auto" w:fill="auto"/>
                            <w:tcMar>
                              <w:top w:w="7" w:type="dxa"/>
                            </w:tcMar>
                          </w:tcPr>
                          <w:p w14:paraId="35637BC8" w14:textId="067166C8" w:rsidR="00D617FD" w:rsidRPr="00DD7C0C" w:rsidDel="0032395C" w:rsidRDefault="00D617FD" w:rsidP="0009457F">
                            <w:pPr>
                              <w:widowControl w:val="0"/>
                              <w:rPr>
                                <w:del w:id="6081" w:author="Nasser Mustafa [2]" w:date="2018-09-19T08:12:00Z"/>
                                <w:rFonts w:eastAsia="Calibri"/>
                                <w:sz w:val="16"/>
                                <w:szCs w:val="16"/>
                              </w:rPr>
                            </w:pPr>
                          </w:p>
                        </w:tc>
                        <w:tc>
                          <w:tcPr>
                            <w:tcW w:w="284" w:type="dxa"/>
                            <w:shd w:val="clear" w:color="auto" w:fill="auto"/>
                            <w:textDirection w:val="tbRl"/>
                          </w:tcPr>
                          <w:p w14:paraId="44907C8D" w14:textId="4780AC7F" w:rsidR="00D617FD" w:rsidRPr="00DD7C0C" w:rsidDel="0032395C" w:rsidRDefault="00D617FD" w:rsidP="0009457F">
                            <w:pPr>
                              <w:widowControl w:val="0"/>
                              <w:rPr>
                                <w:del w:id="6082" w:author="Nasser Mustafa [2]" w:date="2018-09-19T08:12:00Z"/>
                                <w:rFonts w:eastAsia="Calibri"/>
                                <w:sz w:val="16"/>
                                <w:szCs w:val="16"/>
                              </w:rPr>
                            </w:pPr>
                          </w:p>
                        </w:tc>
                        <w:tc>
                          <w:tcPr>
                            <w:tcW w:w="369" w:type="dxa"/>
                            <w:shd w:val="clear" w:color="auto" w:fill="auto"/>
                          </w:tcPr>
                          <w:p w14:paraId="7606FF57" w14:textId="2E665390" w:rsidR="00D617FD" w:rsidRPr="00DD7C0C" w:rsidDel="0032395C" w:rsidRDefault="00D617FD" w:rsidP="0009457F">
                            <w:pPr>
                              <w:widowControl w:val="0"/>
                              <w:rPr>
                                <w:del w:id="6083" w:author="Nasser Mustafa [2]" w:date="2018-09-19T08:12:00Z"/>
                                <w:rFonts w:eastAsia="Calibri"/>
                                <w:sz w:val="16"/>
                                <w:szCs w:val="16"/>
                              </w:rPr>
                            </w:pPr>
                          </w:p>
                        </w:tc>
                      </w:tr>
                      <w:tr w:rsidR="00D617FD" w:rsidRPr="00DD7C0C" w:rsidDel="0032395C" w14:paraId="12905EF9" w14:textId="24C5C0F1" w:rsidTr="0009457F">
                        <w:trPr>
                          <w:cantSplit/>
                          <w:trHeight w:val="176"/>
                          <w:jc w:val="center"/>
                          <w:del w:id="6084" w:author="Nasser Mustafa [2]" w:date="2018-09-19T08:12:00Z"/>
                        </w:trPr>
                        <w:tc>
                          <w:tcPr>
                            <w:tcW w:w="540" w:type="dxa"/>
                            <w:shd w:val="clear" w:color="auto" w:fill="auto"/>
                            <w:tcMar>
                              <w:top w:w="7" w:type="dxa"/>
                            </w:tcMar>
                          </w:tcPr>
                          <w:p w14:paraId="682B4DC5" w14:textId="106DCFEE" w:rsidR="00D617FD" w:rsidRPr="00DD7C0C" w:rsidDel="0032395C" w:rsidRDefault="00D617FD" w:rsidP="006A58FF">
                            <w:pPr>
                              <w:widowControl w:val="0"/>
                              <w:rPr>
                                <w:del w:id="6085" w:author="Nasser Mustafa [2]" w:date="2018-09-19T08:12:00Z"/>
                                <w:rFonts w:eastAsia="Calibri"/>
                                <w:sz w:val="16"/>
                                <w:szCs w:val="16"/>
                              </w:rPr>
                            </w:pPr>
                            <w:del w:id="6086"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&lt;EndNote&gt;&lt;Cite&gt;&lt;Author&gt;Constantopoulos P&lt;/Author&gt;&lt;Year&gt;1993&lt;/Year&gt;&lt;RecNum&gt;238&lt;/RecNum&gt;&lt;DisplayText&gt;[31]&lt;/DisplayText&gt;&lt;record&gt;&lt;rec-number&gt;238&lt;/rec-number&gt;&lt;foreign-keys&gt;&lt;key app="EN" db-id="rxfad95wgs5d2dexxekxwt2katzr52wtwdxz" timestamp="0"&gt;238&lt;/key&gt;&lt;/foreign-keys&gt;&lt;ref-type name="Journal Article"&gt;17&lt;/ref-type&gt;&lt;contributors&gt;&lt;authors&gt;&lt;author&gt;Constantopoulos P, Jarke M, Mylopoulos Y, Vassiliou Y, &amp;quot;&lt;/author&gt;&lt;/authors&gt;&lt;/contributors&gt;&lt;titles&gt;&lt;title&gt;The Software Information Base: A Server for Reuse&lt;/title&gt;&lt;secondary-title&gt;The International Journal on Very Large Data Bases&lt;/secondary-title&gt;&lt;short-title&gt;VLDB&lt;/short-title&gt;&lt;/titles&gt;&lt;pages&gt;1-43&lt;/pages&gt;&lt;volume&gt;4&lt;/volume&gt;&lt;number&gt;1&lt;/number&gt;&lt;dates&gt;&lt;year&gt;1993&lt;/year&gt;&lt;/dates&gt;&lt;urls&gt;&lt;/urls&gt;&lt;electronic-resource-num&gt;10.1007/BF01232471&lt;/electronic-resource-num&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"_ENREF_31" \o "Constantopoulos P, 1993 #238" </w:delInstrText>
                              </w:r>
                              <w:r w:rsidDel="0032395C">
                                <w:fldChar w:fldCharType="separate"/>
                              </w:r>
                              <w:r w:rsidDel="0032395C">
                                <w:rPr>
                                  <w:rFonts w:eastAsia="Calibri"/>
                                  <w:noProof/>
                                  <w:sz w:val="16"/>
                                  <w:szCs w:val="16"/>
                                </w:rPr>
                                <w:delText>31</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605379E6" w14:textId="5FCE8B04" w:rsidR="00D617FD" w:rsidRPr="00DD7C0C" w:rsidDel="0032395C" w:rsidRDefault="00D617FD" w:rsidP="0009457F">
                            <w:pPr>
                              <w:widowControl w:val="0"/>
                              <w:rPr>
                                <w:del w:id="6087" w:author="Nasser Mustafa [2]" w:date="2018-09-19T08:12:00Z"/>
                                <w:rFonts w:eastAsia="Calibri"/>
                                <w:iCs/>
                                <w:sz w:val="16"/>
                                <w:szCs w:val="16"/>
                              </w:rPr>
                            </w:pPr>
                          </w:p>
                        </w:tc>
                        <w:tc>
                          <w:tcPr>
                            <w:tcW w:w="1701" w:type="dxa"/>
                            <w:gridSpan w:val="4"/>
                            <w:shd w:val="clear" w:color="auto" w:fill="auto"/>
                            <w:tcMar>
                              <w:top w:w="7" w:type="dxa"/>
                            </w:tcMar>
                          </w:tcPr>
                          <w:p w14:paraId="7D7845A4" w14:textId="5B5ADBF3" w:rsidR="00D617FD" w:rsidRPr="00DD7C0C" w:rsidDel="0032395C" w:rsidRDefault="00D617FD" w:rsidP="0009457F">
                            <w:pPr>
                              <w:widowControl w:val="0"/>
                              <w:rPr>
                                <w:del w:id="6088" w:author="Nasser Mustafa [2]" w:date="2018-09-19T08:12:00Z"/>
                                <w:rFonts w:eastAsia="Calibri"/>
                                <w:sz w:val="16"/>
                                <w:szCs w:val="16"/>
                              </w:rPr>
                            </w:pPr>
                            <w:del w:id="6089" w:author="Nasser Mustafa [2]" w:date="2018-09-19T08:12:00Z">
                              <w:r w:rsidRPr="00DD7C0C" w:rsidDel="0032395C">
                                <w:rPr>
                                  <w:rFonts w:eastAsia="Calibri"/>
                                  <w:iCs/>
                                  <w:sz w:val="16"/>
                                  <w:szCs w:val="16"/>
                                </w:rPr>
                                <w:delText>Correspondence</w:delText>
                              </w:r>
                            </w:del>
                          </w:p>
                        </w:tc>
                        <w:tc>
                          <w:tcPr>
                            <w:tcW w:w="1701" w:type="dxa"/>
                            <w:gridSpan w:val="2"/>
                            <w:shd w:val="clear" w:color="auto" w:fill="auto"/>
                            <w:tcMar>
                              <w:top w:w="7" w:type="dxa"/>
                            </w:tcMar>
                          </w:tcPr>
                          <w:p w14:paraId="0A14A3A9" w14:textId="47B4D045" w:rsidR="00D617FD" w:rsidRPr="00DD7C0C" w:rsidDel="0032395C" w:rsidRDefault="00D617FD" w:rsidP="0009457F">
                            <w:pPr>
                              <w:widowControl w:val="0"/>
                              <w:rPr>
                                <w:del w:id="6090" w:author="Nasser Mustafa [2]" w:date="2018-09-19T08:12:00Z"/>
                                <w:rFonts w:eastAsia="Calibri"/>
                                <w:sz w:val="16"/>
                                <w:szCs w:val="16"/>
                              </w:rPr>
                            </w:pPr>
                          </w:p>
                        </w:tc>
                        <w:tc>
                          <w:tcPr>
                            <w:tcW w:w="477" w:type="dxa"/>
                            <w:shd w:val="clear" w:color="auto" w:fill="auto"/>
                            <w:tcMar>
                              <w:top w:w="7" w:type="dxa"/>
                            </w:tcMar>
                          </w:tcPr>
                          <w:p w14:paraId="54D74044" w14:textId="7EA6BC7B" w:rsidR="00D617FD" w:rsidRPr="00DD7C0C" w:rsidDel="0032395C" w:rsidRDefault="00D617FD" w:rsidP="0009457F">
                            <w:pPr>
                              <w:widowControl w:val="0"/>
                              <w:rPr>
                                <w:del w:id="6091" w:author="Nasser Mustafa [2]" w:date="2018-09-19T08:12:00Z"/>
                                <w:rFonts w:eastAsia="Calibri"/>
                                <w:sz w:val="16"/>
                                <w:szCs w:val="16"/>
                              </w:rPr>
                            </w:pPr>
                          </w:p>
                        </w:tc>
                        <w:tc>
                          <w:tcPr>
                            <w:tcW w:w="515" w:type="dxa"/>
                            <w:shd w:val="clear" w:color="auto" w:fill="auto"/>
                            <w:tcMar>
                              <w:top w:w="7" w:type="dxa"/>
                            </w:tcMar>
                          </w:tcPr>
                          <w:p w14:paraId="60C9618B" w14:textId="5D99BD95" w:rsidR="00D617FD" w:rsidRPr="00DD7C0C" w:rsidDel="0032395C" w:rsidRDefault="00D617FD" w:rsidP="0009457F">
                            <w:pPr>
                              <w:widowControl w:val="0"/>
                              <w:rPr>
                                <w:del w:id="6092" w:author="Nasser Mustafa [2]" w:date="2018-09-19T08:12:00Z"/>
                                <w:rFonts w:eastAsia="Calibri"/>
                                <w:sz w:val="16"/>
                                <w:szCs w:val="16"/>
                              </w:rPr>
                            </w:pPr>
                          </w:p>
                        </w:tc>
                        <w:tc>
                          <w:tcPr>
                            <w:tcW w:w="228" w:type="dxa"/>
                            <w:shd w:val="clear" w:color="auto" w:fill="auto"/>
                            <w:tcMar>
                              <w:top w:w="7" w:type="dxa"/>
                            </w:tcMar>
                          </w:tcPr>
                          <w:p w14:paraId="28B00077" w14:textId="6E0AE38E" w:rsidR="00D617FD" w:rsidRPr="00DD7C0C" w:rsidDel="0032395C" w:rsidRDefault="00D617FD" w:rsidP="0009457F">
                            <w:pPr>
                              <w:widowControl w:val="0"/>
                              <w:rPr>
                                <w:del w:id="6093" w:author="Nasser Mustafa [2]" w:date="2018-09-19T08:12:00Z"/>
                                <w:rFonts w:eastAsia="Calibri"/>
                                <w:sz w:val="16"/>
                                <w:szCs w:val="16"/>
                              </w:rPr>
                            </w:pPr>
                          </w:p>
                        </w:tc>
                        <w:tc>
                          <w:tcPr>
                            <w:tcW w:w="1189" w:type="dxa"/>
                            <w:shd w:val="clear" w:color="auto" w:fill="auto"/>
                            <w:tcMar>
                              <w:top w:w="7" w:type="dxa"/>
                            </w:tcMar>
                          </w:tcPr>
                          <w:p w14:paraId="030EAF73" w14:textId="32C8A40A" w:rsidR="00D617FD" w:rsidRPr="00DD7C0C" w:rsidDel="0032395C" w:rsidRDefault="00D617FD" w:rsidP="0009457F">
                            <w:pPr>
                              <w:widowControl w:val="0"/>
                              <w:rPr>
                                <w:del w:id="6094" w:author="Nasser Mustafa [2]" w:date="2018-09-19T08:12:00Z"/>
                                <w:rFonts w:eastAsia="Calibri"/>
                                <w:sz w:val="16"/>
                                <w:szCs w:val="16"/>
                              </w:rPr>
                            </w:pPr>
                          </w:p>
                        </w:tc>
                        <w:tc>
                          <w:tcPr>
                            <w:tcW w:w="284" w:type="dxa"/>
                            <w:shd w:val="clear" w:color="auto" w:fill="auto"/>
                            <w:textDirection w:val="tbRl"/>
                          </w:tcPr>
                          <w:p w14:paraId="656D7690" w14:textId="5649EB5F" w:rsidR="00D617FD" w:rsidRPr="00DD7C0C" w:rsidDel="0032395C" w:rsidRDefault="00D617FD" w:rsidP="0009457F">
                            <w:pPr>
                              <w:widowControl w:val="0"/>
                              <w:rPr>
                                <w:del w:id="6095" w:author="Nasser Mustafa [2]" w:date="2018-09-19T08:12:00Z"/>
                                <w:rFonts w:eastAsia="Calibri"/>
                                <w:sz w:val="16"/>
                                <w:szCs w:val="16"/>
                              </w:rPr>
                            </w:pPr>
                          </w:p>
                        </w:tc>
                        <w:tc>
                          <w:tcPr>
                            <w:tcW w:w="369" w:type="dxa"/>
                            <w:shd w:val="clear" w:color="auto" w:fill="auto"/>
                          </w:tcPr>
                          <w:p w14:paraId="336A5D77" w14:textId="6CD7903F" w:rsidR="00D617FD" w:rsidRPr="00DD7C0C" w:rsidDel="0032395C" w:rsidRDefault="00D617FD" w:rsidP="0009457F">
                            <w:pPr>
                              <w:widowControl w:val="0"/>
                              <w:rPr>
                                <w:del w:id="6096" w:author="Nasser Mustafa [2]" w:date="2018-09-19T08:12:00Z"/>
                                <w:rFonts w:eastAsia="Calibri"/>
                                <w:sz w:val="16"/>
                                <w:szCs w:val="16"/>
                              </w:rPr>
                            </w:pPr>
                          </w:p>
                        </w:tc>
                      </w:tr>
                      <w:tr w:rsidR="00D617FD" w:rsidRPr="00DD7C0C" w:rsidDel="0032395C" w14:paraId="4ABD7D93" w14:textId="7281B3D7" w:rsidTr="0009457F">
                        <w:trPr>
                          <w:cantSplit/>
                          <w:trHeight w:val="156"/>
                          <w:jc w:val="center"/>
                          <w:del w:id="6097" w:author="Nasser Mustafa [2]" w:date="2018-09-19T08:12:00Z"/>
                        </w:trPr>
                        <w:tc>
                          <w:tcPr>
                            <w:tcW w:w="540" w:type="dxa"/>
                            <w:shd w:val="clear" w:color="auto" w:fill="auto"/>
                            <w:tcMar>
                              <w:top w:w="7" w:type="dxa"/>
                            </w:tcMar>
                          </w:tcPr>
                          <w:p w14:paraId="47982789" w14:textId="46D0DD7C" w:rsidR="00D617FD" w:rsidRPr="00DD7C0C" w:rsidDel="0032395C" w:rsidRDefault="00D617FD" w:rsidP="006A58FF">
                            <w:pPr>
                              <w:widowControl w:val="0"/>
                              <w:rPr>
                                <w:del w:id="6098" w:author="Nasser Mustafa [2]" w:date="2018-09-19T08:12:00Z"/>
                                <w:rFonts w:eastAsia="Calibri"/>
                                <w:sz w:val="16"/>
                                <w:szCs w:val="16"/>
                              </w:rPr>
                            </w:pPr>
                            <w:del w:id="6099" w:author="Nasser Mustafa [2]" w:date="2018-09-19T08:12:00Z">
                              <w:r w:rsidRPr="00DD7C0C" w:rsidDel="0032395C">
                                <w:rPr>
                                  <w:rFonts w:eastAsia="Calibri"/>
                                  <w:sz w:val="16"/>
                                  <w:szCs w:val="16"/>
                                </w:rPr>
                                <w:fldChar w:fldCharType="begin"/>
                              </w:r>
                              <w:r w:rsidDel="0032395C">
                                <w:rPr>
                                  <w:rFonts w:eastAsia="Calibri"/>
                                  <w:sz w:val="16"/>
                                  <w:szCs w:val="16"/>
                                </w:rPr>
                                <w:delInstrText xml:space="preserve"> ADDIN EN.CITE &lt;EndNote&gt;&lt;Cite&gt;&lt;Author&gt;Letelier&lt;/Author&gt;&lt;Year&gt;2002&lt;/Year&gt;&lt;RecNum&gt;227&lt;/RecNum&gt;&lt;DisplayText&gt;[32]&lt;/DisplayText&gt;&lt;record&gt;&lt;rec-number&gt;227&lt;/rec-number&gt;&lt;foreign-keys&gt;&lt;key app="EN" db-id="rxfad95wgs5d2dexxekxwt2katzr52wtwdxz" timestamp="0"&gt;227&lt;/key&gt;&lt;/foreign-keys&gt;&lt;ref-type name="Conference Proceedings"&gt;10&lt;/ref-type&gt;&lt;contributors&gt;&lt;authors&gt;&lt;author&gt;Patricio Letelier&lt;/author&gt;&lt;/authors&gt;&lt;/contributors&gt;&lt;titles&gt;&lt;title&gt;A Framework for Requirements Traceability in UML-based Projects&lt;/title&gt;&lt;secondary-title&gt;1st Intl. Workshop on Traceability in Emerging Forms of Softw. Eng&lt;/secondary-title&gt;&lt;/titles&gt;&lt;pages&gt;32-41&lt;/pages&gt;&lt;dates&gt;&lt;year&gt;2002&lt;/year&gt;&lt;/dates&gt;&lt;urls&gt;&lt;/urls&gt;&lt;/record&gt;&lt;/Cite&gt;&lt;/EndNote&gt;</w:delInstrText>
                              </w:r>
                              <w:r w:rsidRPr="00DD7C0C" w:rsidDel="0032395C">
                                <w:rPr>
                                  <w:rFonts w:eastAsia="Calibri"/>
                                  <w:sz w:val="16"/>
                                  <w:szCs w:val="16"/>
                                </w:rPr>
                                <w:fldChar w:fldCharType="separate"/>
                              </w:r>
                              <w:r w:rsidDel="0032395C">
                                <w:rPr>
                                  <w:rFonts w:eastAsia="Calibri"/>
                                  <w:noProof/>
                                  <w:sz w:val="16"/>
                                  <w:szCs w:val="16"/>
                                </w:rPr>
                                <w:delText>[</w:delText>
                              </w:r>
                              <w:r w:rsidDel="0032395C">
                                <w:fldChar w:fldCharType="begin"/>
                              </w:r>
                              <w:r w:rsidDel="0032395C">
                                <w:delInstrText xml:space="preserve"> HYPERLINK \l "_ENREF_32" \o "Letelier, 2002 #227" </w:delInstrText>
                              </w:r>
                              <w:r w:rsidDel="0032395C">
                                <w:fldChar w:fldCharType="separate"/>
                              </w:r>
                              <w:r w:rsidDel="0032395C">
                                <w:rPr>
                                  <w:rFonts w:eastAsia="Calibri"/>
                                  <w:noProof/>
                                  <w:sz w:val="16"/>
                                  <w:szCs w:val="16"/>
                                </w:rPr>
                                <w:delText>32</w:delText>
                              </w:r>
                              <w:r w:rsidDel="0032395C">
                                <w:rPr>
                                  <w:rFonts w:eastAsia="Calibri"/>
                                  <w:noProof/>
                                  <w:sz w:val="16"/>
                                  <w:szCs w:val="16"/>
                                </w:rPr>
                                <w:fldChar w:fldCharType="end"/>
                              </w:r>
                              <w:r w:rsidDel="0032395C">
                                <w:rPr>
                                  <w:rFonts w:eastAsia="Calibri"/>
                                  <w:noProof/>
                                  <w:sz w:val="16"/>
                                  <w:szCs w:val="16"/>
                                </w:rPr>
                                <w:delText>]</w:delText>
                              </w:r>
                              <w:r w:rsidRPr="00DD7C0C" w:rsidDel="0032395C">
                                <w:rPr>
                                  <w:rFonts w:eastAsia="Calibri"/>
                                  <w:sz w:val="16"/>
                                  <w:szCs w:val="16"/>
                                </w:rPr>
                                <w:fldChar w:fldCharType="end"/>
                              </w:r>
                              <w:r w:rsidRPr="00DD7C0C" w:rsidDel="0032395C">
                                <w:rPr>
                                  <w:rFonts w:eastAsia="Calibri"/>
                                  <w:sz w:val="16"/>
                                  <w:szCs w:val="16"/>
                                </w:rPr>
                                <w:delText xml:space="preserve"> </w:delText>
                              </w:r>
                            </w:del>
                          </w:p>
                        </w:tc>
                        <w:tc>
                          <w:tcPr>
                            <w:tcW w:w="2102" w:type="dxa"/>
                            <w:gridSpan w:val="4"/>
                            <w:shd w:val="clear" w:color="auto" w:fill="auto"/>
                            <w:tcMar>
                              <w:top w:w="7" w:type="dxa"/>
                            </w:tcMar>
                          </w:tcPr>
                          <w:p w14:paraId="33318BA3" w14:textId="55CDBB68" w:rsidR="00D617FD" w:rsidRPr="00DD7C0C" w:rsidDel="0032395C" w:rsidRDefault="00D617FD" w:rsidP="0009457F">
                            <w:pPr>
                              <w:widowControl w:val="0"/>
                              <w:rPr>
                                <w:del w:id="6100" w:author="Nasser Mustafa [2]" w:date="2018-09-19T08:12:00Z"/>
                                <w:rFonts w:eastAsia="Calibri"/>
                                <w:iCs/>
                                <w:sz w:val="16"/>
                                <w:szCs w:val="16"/>
                              </w:rPr>
                            </w:pPr>
                          </w:p>
                        </w:tc>
                        <w:tc>
                          <w:tcPr>
                            <w:tcW w:w="1701" w:type="dxa"/>
                            <w:gridSpan w:val="4"/>
                            <w:shd w:val="clear" w:color="auto" w:fill="auto"/>
                            <w:tcMar>
                              <w:top w:w="7" w:type="dxa"/>
                            </w:tcMar>
                          </w:tcPr>
                          <w:p w14:paraId="0EC6B007" w14:textId="509B6B0F" w:rsidR="00D617FD" w:rsidRPr="00DD7C0C" w:rsidDel="0032395C" w:rsidRDefault="00D617FD" w:rsidP="0009457F">
                            <w:pPr>
                              <w:widowControl w:val="0"/>
                              <w:rPr>
                                <w:del w:id="6101" w:author="Nasser Mustafa [2]" w:date="2018-09-19T08:12:00Z"/>
                                <w:rFonts w:eastAsia="Calibri"/>
                                <w:sz w:val="16"/>
                                <w:szCs w:val="16"/>
                              </w:rPr>
                            </w:pPr>
                          </w:p>
                        </w:tc>
                        <w:tc>
                          <w:tcPr>
                            <w:tcW w:w="1701" w:type="dxa"/>
                            <w:gridSpan w:val="2"/>
                            <w:shd w:val="clear" w:color="auto" w:fill="auto"/>
                            <w:tcMar>
                              <w:top w:w="7" w:type="dxa"/>
                            </w:tcMar>
                          </w:tcPr>
                          <w:p w14:paraId="775BBEC7" w14:textId="7566F5F6" w:rsidR="00D617FD" w:rsidRPr="00DD7C0C" w:rsidDel="0032395C" w:rsidRDefault="00D617FD" w:rsidP="0009457F">
                            <w:pPr>
                              <w:widowControl w:val="0"/>
                              <w:rPr>
                                <w:del w:id="6102" w:author="Nasser Mustafa [2]" w:date="2018-09-19T08:12:00Z"/>
                                <w:rFonts w:eastAsia="Calibri"/>
                                <w:sz w:val="16"/>
                                <w:szCs w:val="16"/>
                              </w:rPr>
                            </w:pPr>
                          </w:p>
                        </w:tc>
                        <w:tc>
                          <w:tcPr>
                            <w:tcW w:w="477" w:type="dxa"/>
                            <w:shd w:val="clear" w:color="auto" w:fill="auto"/>
                            <w:tcMar>
                              <w:top w:w="7" w:type="dxa"/>
                            </w:tcMar>
                          </w:tcPr>
                          <w:p w14:paraId="15B2C804" w14:textId="09F6E491" w:rsidR="00D617FD" w:rsidRPr="00DD7C0C" w:rsidDel="0032395C" w:rsidRDefault="00D617FD" w:rsidP="0009457F">
                            <w:pPr>
                              <w:widowControl w:val="0"/>
                              <w:rPr>
                                <w:del w:id="6103" w:author="Nasser Mustafa [2]" w:date="2018-09-19T08:12:00Z"/>
                                <w:rFonts w:eastAsia="Calibri"/>
                                <w:sz w:val="16"/>
                                <w:szCs w:val="16"/>
                              </w:rPr>
                            </w:pPr>
                          </w:p>
                        </w:tc>
                        <w:tc>
                          <w:tcPr>
                            <w:tcW w:w="515" w:type="dxa"/>
                            <w:shd w:val="clear" w:color="auto" w:fill="auto"/>
                            <w:tcMar>
                              <w:top w:w="7" w:type="dxa"/>
                            </w:tcMar>
                          </w:tcPr>
                          <w:p w14:paraId="06AFEE57" w14:textId="5FAB4E70" w:rsidR="00D617FD" w:rsidRPr="00DD7C0C" w:rsidDel="0032395C" w:rsidRDefault="00D617FD" w:rsidP="0009457F">
                            <w:pPr>
                              <w:widowControl w:val="0"/>
                              <w:rPr>
                                <w:del w:id="6104" w:author="Nasser Mustafa [2]" w:date="2018-09-19T08:12:00Z"/>
                                <w:rFonts w:eastAsia="Calibri"/>
                                <w:sz w:val="16"/>
                                <w:szCs w:val="16"/>
                              </w:rPr>
                            </w:pPr>
                          </w:p>
                        </w:tc>
                        <w:tc>
                          <w:tcPr>
                            <w:tcW w:w="228" w:type="dxa"/>
                            <w:shd w:val="clear" w:color="auto" w:fill="auto"/>
                            <w:tcMar>
                              <w:top w:w="7" w:type="dxa"/>
                            </w:tcMar>
                          </w:tcPr>
                          <w:p w14:paraId="26572B84" w14:textId="49ED0EA1" w:rsidR="00D617FD" w:rsidRPr="00DD7C0C" w:rsidDel="0032395C" w:rsidRDefault="00D617FD" w:rsidP="0009457F">
                            <w:pPr>
                              <w:widowControl w:val="0"/>
                              <w:rPr>
                                <w:del w:id="6105" w:author="Nasser Mustafa [2]" w:date="2018-09-19T08:12:00Z"/>
                                <w:rFonts w:eastAsia="Calibri"/>
                                <w:sz w:val="16"/>
                                <w:szCs w:val="16"/>
                              </w:rPr>
                            </w:pPr>
                          </w:p>
                        </w:tc>
                        <w:tc>
                          <w:tcPr>
                            <w:tcW w:w="1189" w:type="dxa"/>
                            <w:shd w:val="clear" w:color="auto" w:fill="auto"/>
                            <w:tcMar>
                              <w:top w:w="7" w:type="dxa"/>
                            </w:tcMar>
                          </w:tcPr>
                          <w:p w14:paraId="792D2B5C" w14:textId="26571E91" w:rsidR="00D617FD" w:rsidRPr="00DD7C0C" w:rsidDel="0032395C" w:rsidRDefault="00D617FD" w:rsidP="0009457F">
                            <w:pPr>
                              <w:widowControl w:val="0"/>
                              <w:rPr>
                                <w:del w:id="6106" w:author="Nasser Mustafa [2]" w:date="2018-09-19T08:12:00Z"/>
                                <w:rFonts w:eastAsia="Calibri"/>
                                <w:sz w:val="16"/>
                                <w:szCs w:val="16"/>
                              </w:rPr>
                            </w:pPr>
                          </w:p>
                        </w:tc>
                        <w:tc>
                          <w:tcPr>
                            <w:tcW w:w="284" w:type="dxa"/>
                            <w:shd w:val="clear" w:color="auto" w:fill="auto"/>
                          </w:tcPr>
                          <w:p w14:paraId="54E56267" w14:textId="773C5F9D" w:rsidR="00D617FD" w:rsidRPr="00DD7C0C" w:rsidDel="0032395C" w:rsidRDefault="00D617FD" w:rsidP="0009457F">
                            <w:pPr>
                              <w:widowControl w:val="0"/>
                              <w:rPr>
                                <w:del w:id="6107" w:author="Nasser Mustafa [2]" w:date="2018-09-19T08:12:00Z"/>
                                <w:rFonts w:eastAsia="Calibri"/>
                                <w:b/>
                                <w:sz w:val="16"/>
                                <w:szCs w:val="16"/>
                              </w:rPr>
                            </w:pPr>
                            <w:del w:id="6108" w:author="Nasser Mustafa [2]" w:date="2018-09-19T08:12:00Z">
                              <w:r w:rsidRPr="00DD7C0C" w:rsidDel="0032395C">
                                <w:rPr>
                                  <w:rFonts w:eastAsia="Calibri"/>
                                  <w:b/>
                                  <w:sz w:val="16"/>
                                  <w:szCs w:val="16"/>
                                </w:rPr>
                                <w:delText>X</w:delText>
                              </w:r>
                            </w:del>
                          </w:p>
                        </w:tc>
                        <w:tc>
                          <w:tcPr>
                            <w:tcW w:w="369" w:type="dxa"/>
                            <w:shd w:val="clear" w:color="auto" w:fill="auto"/>
                          </w:tcPr>
                          <w:p w14:paraId="7EFCFE87" w14:textId="622CFA0D" w:rsidR="00D617FD" w:rsidRPr="00DD7C0C" w:rsidDel="0032395C" w:rsidRDefault="00D617FD" w:rsidP="0009457F">
                            <w:pPr>
                              <w:widowControl w:val="0"/>
                              <w:rPr>
                                <w:del w:id="6109" w:author="Nasser Mustafa [2]" w:date="2018-09-19T08:12:00Z"/>
                                <w:rFonts w:eastAsia="Calibri"/>
                                <w:sz w:val="16"/>
                                <w:szCs w:val="16"/>
                              </w:rPr>
                            </w:pPr>
                          </w:p>
                        </w:tc>
                      </w:tr>
                      <w:tr w:rsidR="00D617FD" w:rsidRPr="00DD7C0C" w:rsidDel="0032395C" w14:paraId="5166C3A5" w14:textId="7EEE2CBD" w:rsidTr="0009457F">
                        <w:trPr>
                          <w:gridAfter w:val="2"/>
                          <w:wAfter w:w="653" w:type="dxa"/>
                          <w:trHeight w:val="258"/>
                          <w:jc w:val="center"/>
                          <w:del w:id="6110" w:author="Nasser Mustafa [2]" w:date="2018-09-19T08:12:00Z"/>
                        </w:trPr>
                        <w:tc>
                          <w:tcPr>
                            <w:tcW w:w="540" w:type="dxa"/>
                            <w:vMerge w:val="restart"/>
                            <w:shd w:val="clear" w:color="auto" w:fill="auto"/>
                            <w:tcMar>
                              <w:top w:w="7" w:type="dxa"/>
                            </w:tcMar>
                          </w:tcPr>
                          <w:p w14:paraId="6287460B" w14:textId="42F1E46F" w:rsidR="00D617FD" w:rsidRPr="00DD7C0C" w:rsidDel="0032395C" w:rsidRDefault="00D617FD" w:rsidP="006A58FF">
                            <w:pPr>
                              <w:widowControl w:val="0"/>
                              <w:rPr>
                                <w:del w:id="6111" w:author="Nasser Mustafa [2]" w:date="2018-09-19T08:12:00Z"/>
                                <w:rFonts w:eastAsia="Calibri"/>
                                <w:color w:val="000000"/>
                                <w:sz w:val="16"/>
                                <w:szCs w:val="16"/>
                              </w:rPr>
                            </w:pPr>
                            <w:del w:id="6112"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&lt;EndNote&gt;&lt;Cite&gt;&lt;Author&gt;Dick&lt;/Author&gt;&lt;Year&gt;2002&lt;/Year&gt;&lt;RecNum&gt;136&lt;/RecNum&gt;&lt;DisplayText&gt;[33]&lt;/DisplayText&gt;&lt;record&gt;&lt;rec-number&gt;136&lt;/rec-number&gt;&lt;foreign-keys&gt;&lt;key app="EN" db-id="rxfad95wgs5d2dexxekxwt2katzr52wtwdxz" timestamp="0"&gt;136&lt;/key&gt;&lt;/foreign-keys&gt;&lt;ref-type name="Conference Proceedings"&gt;10&lt;/ref-type&gt;&lt;contributors&gt;&lt;authors&gt;&lt;author&gt;Jeremy Dick&lt;/author&gt;&lt;/authors&gt;&lt;/contributors&gt;&lt;titles&gt;&lt;title&gt;Rich Traceability &lt;/title&gt;&lt;secondary-title&gt;1st International Workshop on Traceability for Emerging forms of Software Engineering &lt;/secondary-title&gt;&lt;short-title&gt;TEFSE &lt;/short-title&gt;&lt;/titles&gt;&lt;dates&gt;&lt;year&gt;2002&lt;/year&gt;&lt;/dates&gt;&lt;urls&gt;&lt;/urls&gt;&lt;/record&gt;&lt;/Cite&gt;&lt;/EndNote&gt;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"_ENREF_33" \o "Dick, 2002 #136" </w:delInstrText>
                              </w:r>
                              <w:r w:rsidDel="0032395C">
                                <w:fldChar w:fldCharType="separate"/>
                              </w:r>
                              <w:r w:rsidDel="0032395C">
                                <w:rPr>
                                  <w:rFonts w:eastAsia="Calibri"/>
                                  <w:noProof/>
                                  <w:color w:val="000000"/>
                                  <w:sz w:val="16"/>
                                  <w:szCs w:val="16"/>
                                </w:rPr>
                                <w:delText>33</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vMerge w:val="restart"/>
                            <w:shd w:val="clear" w:color="auto" w:fill="auto"/>
                            <w:tcMar>
                              <w:top w:w="7" w:type="dxa"/>
                            </w:tcMar>
                          </w:tcPr>
                          <w:p w14:paraId="7A97056F" w14:textId="54D54260" w:rsidR="00D617FD" w:rsidRPr="00DD7C0C" w:rsidDel="0032395C" w:rsidRDefault="00D617FD" w:rsidP="0009457F">
                            <w:pPr>
                              <w:widowControl w:val="0"/>
                              <w:rPr>
                                <w:del w:id="6113" w:author="Nasser Mustafa [2]" w:date="2018-09-19T08:12:00Z"/>
                                <w:rFonts w:eastAsia="Calibri"/>
                                <w:iCs/>
                                <w:color w:val="000000"/>
                                <w:sz w:val="16"/>
                                <w:szCs w:val="16"/>
                              </w:rPr>
                            </w:pPr>
                          </w:p>
                        </w:tc>
                        <w:tc>
                          <w:tcPr>
                            <w:tcW w:w="1701" w:type="dxa"/>
                            <w:gridSpan w:val="4"/>
                            <w:vMerge w:val="restart"/>
                            <w:shd w:val="clear" w:color="auto" w:fill="auto"/>
                            <w:tcMar>
                              <w:top w:w="7" w:type="dxa"/>
                            </w:tcMar>
                          </w:tcPr>
                          <w:p w14:paraId="0EB873AE" w14:textId="146044BB" w:rsidR="00D617FD" w:rsidRPr="00DD7C0C" w:rsidDel="0032395C" w:rsidRDefault="00D617FD" w:rsidP="0009457F">
                            <w:pPr>
                              <w:widowControl w:val="0"/>
                              <w:rPr>
                                <w:del w:id="6114" w:author="Nasser Mustafa [2]" w:date="2018-09-19T08:12:00Z"/>
                                <w:rFonts w:eastAsia="Calibri"/>
                                <w:color w:val="000000"/>
                                <w:sz w:val="16"/>
                                <w:szCs w:val="16"/>
                              </w:rPr>
                            </w:pPr>
                          </w:p>
                        </w:tc>
                        <w:tc>
                          <w:tcPr>
                            <w:tcW w:w="1701" w:type="dxa"/>
                            <w:gridSpan w:val="2"/>
                            <w:vMerge w:val="restart"/>
                            <w:shd w:val="clear" w:color="auto" w:fill="auto"/>
                            <w:tcMar>
                              <w:top w:w="7" w:type="dxa"/>
                            </w:tcMar>
                          </w:tcPr>
                          <w:p w14:paraId="553A9388" w14:textId="4C3963F8" w:rsidR="00D617FD" w:rsidRPr="00DD7C0C" w:rsidDel="0032395C" w:rsidRDefault="00D617FD" w:rsidP="0009457F">
                            <w:pPr>
                              <w:widowControl w:val="0"/>
                              <w:rPr>
                                <w:del w:id="6115" w:author="Nasser Mustafa [2]" w:date="2018-09-19T08:12:00Z"/>
                                <w:rFonts w:eastAsia="Calibri"/>
                                <w:color w:val="000000"/>
                                <w:sz w:val="16"/>
                                <w:szCs w:val="16"/>
                              </w:rPr>
                            </w:pPr>
                          </w:p>
                        </w:tc>
                        <w:tc>
                          <w:tcPr>
                            <w:tcW w:w="477" w:type="dxa"/>
                            <w:vMerge w:val="restart"/>
                            <w:shd w:val="clear" w:color="auto" w:fill="auto"/>
                            <w:tcMar>
                              <w:top w:w="7" w:type="dxa"/>
                            </w:tcMar>
                          </w:tcPr>
                          <w:p w14:paraId="433AA086" w14:textId="50BCF71C" w:rsidR="00D617FD" w:rsidRPr="00DD7C0C" w:rsidDel="0032395C" w:rsidRDefault="00D617FD" w:rsidP="0009457F">
                            <w:pPr>
                              <w:widowControl w:val="0"/>
                              <w:rPr>
                                <w:del w:id="6116" w:author="Nasser Mustafa [2]" w:date="2018-09-19T08:12:00Z"/>
                                <w:rFonts w:eastAsia="Calibri"/>
                                <w:color w:val="000000"/>
                                <w:sz w:val="16"/>
                                <w:szCs w:val="16"/>
                              </w:rPr>
                            </w:pPr>
                          </w:p>
                        </w:tc>
                        <w:tc>
                          <w:tcPr>
                            <w:tcW w:w="515" w:type="dxa"/>
                            <w:shd w:val="clear" w:color="auto" w:fill="auto"/>
                            <w:tcMar>
                              <w:top w:w="7" w:type="dxa"/>
                            </w:tcMar>
                          </w:tcPr>
                          <w:p w14:paraId="3B2CFF89" w14:textId="7C60DB17" w:rsidR="00D617FD" w:rsidRPr="00DD7C0C" w:rsidDel="0032395C" w:rsidRDefault="00D617FD" w:rsidP="0009457F">
                            <w:pPr>
                              <w:widowControl w:val="0"/>
                              <w:rPr>
                                <w:del w:id="6117" w:author="Nasser Mustafa [2]" w:date="2018-09-19T08:12:00Z"/>
                                <w:rFonts w:eastAsia="Calibri"/>
                                <w:color w:val="000000"/>
                                <w:sz w:val="16"/>
                                <w:szCs w:val="16"/>
                              </w:rPr>
                            </w:pPr>
                            <w:del w:id="6118" w:author="Nasser Mustafa [2]" w:date="2018-09-19T08:12:00Z">
                              <w:r w:rsidRPr="00DD7C0C" w:rsidDel="0032395C">
                                <w:rPr>
                                  <w:rFonts w:eastAsia="Calibri"/>
                                  <w:color w:val="000000"/>
                                  <w:sz w:val="16"/>
                                  <w:szCs w:val="16"/>
                                </w:rPr>
                                <w:delText xml:space="preserve">Satisfy </w:delText>
                              </w:r>
                            </w:del>
                          </w:p>
                        </w:tc>
                        <w:tc>
                          <w:tcPr>
                            <w:tcW w:w="228" w:type="dxa"/>
                            <w:vMerge w:val="restart"/>
                            <w:shd w:val="clear" w:color="auto" w:fill="auto"/>
                            <w:tcMar>
                              <w:top w:w="7" w:type="dxa"/>
                            </w:tcMar>
                          </w:tcPr>
                          <w:p w14:paraId="4853EFDA" w14:textId="2AC1ED1B" w:rsidR="00D617FD" w:rsidRPr="00DD7C0C" w:rsidDel="0032395C" w:rsidRDefault="00D617FD" w:rsidP="0009457F">
                            <w:pPr>
                              <w:widowControl w:val="0"/>
                              <w:rPr>
                                <w:del w:id="6119" w:author="Nasser Mustafa [2]" w:date="2018-09-19T08:12:00Z"/>
                                <w:rFonts w:eastAsia="Calibri"/>
                                <w:color w:val="000000"/>
                                <w:sz w:val="16"/>
                                <w:szCs w:val="16"/>
                              </w:rPr>
                            </w:pPr>
                          </w:p>
                        </w:tc>
                        <w:tc>
                          <w:tcPr>
                            <w:tcW w:w="1189" w:type="dxa"/>
                            <w:vMerge w:val="restart"/>
                            <w:shd w:val="clear" w:color="auto" w:fill="auto"/>
                            <w:tcMar>
                              <w:top w:w="7" w:type="dxa"/>
                            </w:tcMar>
                          </w:tcPr>
                          <w:p w14:paraId="57256A2A" w14:textId="6CB1E013" w:rsidR="00D617FD" w:rsidRPr="00DD7C0C" w:rsidDel="0032395C" w:rsidRDefault="00D617FD" w:rsidP="0009457F">
                            <w:pPr>
                              <w:widowControl w:val="0"/>
                              <w:rPr>
                                <w:del w:id="6120" w:author="Nasser Mustafa [2]" w:date="2018-09-19T08:12:00Z"/>
                                <w:rFonts w:eastAsia="Calibri"/>
                                <w:color w:val="000000"/>
                                <w:sz w:val="16"/>
                                <w:szCs w:val="16"/>
                              </w:rPr>
                            </w:pPr>
                          </w:p>
                        </w:tc>
                      </w:tr>
                      <w:tr w:rsidR="00D617FD" w:rsidRPr="00DD7C0C" w:rsidDel="0032395C" w14:paraId="32D04FFB" w14:textId="10A849FC" w:rsidTr="0009457F">
                        <w:trPr>
                          <w:gridAfter w:val="2"/>
                          <w:wAfter w:w="653" w:type="dxa"/>
                          <w:cantSplit/>
                          <w:trHeight w:val="830"/>
                          <w:jc w:val="center"/>
                          <w:del w:id="6121" w:author="Nasser Mustafa [2]" w:date="2018-09-19T08:12:00Z"/>
                        </w:trPr>
                        <w:tc>
                          <w:tcPr>
                            <w:tcW w:w="540" w:type="dxa"/>
                            <w:vMerge/>
                            <w:shd w:val="clear" w:color="auto" w:fill="auto"/>
                            <w:tcMar>
                              <w:top w:w="7" w:type="dxa"/>
                            </w:tcMar>
                          </w:tcPr>
                          <w:p w14:paraId="6E6C6A7A" w14:textId="123747F9" w:rsidR="00D617FD" w:rsidRPr="00DD7C0C" w:rsidDel="0032395C" w:rsidRDefault="00D617FD" w:rsidP="0009457F">
                            <w:pPr>
                              <w:widowControl w:val="0"/>
                              <w:rPr>
                                <w:del w:id="6122" w:author="Nasser Mustafa [2]" w:date="2018-09-19T08:12:00Z"/>
                                <w:rFonts w:eastAsia="Calibri"/>
                                <w:color w:val="000000"/>
                                <w:sz w:val="16"/>
                                <w:szCs w:val="16"/>
                              </w:rPr>
                            </w:pPr>
                          </w:p>
                        </w:tc>
                        <w:tc>
                          <w:tcPr>
                            <w:tcW w:w="2102" w:type="dxa"/>
                            <w:gridSpan w:val="4"/>
                            <w:vMerge/>
                            <w:shd w:val="clear" w:color="auto" w:fill="auto"/>
                            <w:tcMar>
                              <w:top w:w="7" w:type="dxa"/>
                            </w:tcMar>
                          </w:tcPr>
                          <w:p w14:paraId="503DCCD8" w14:textId="6DD0D1ED" w:rsidR="00D617FD" w:rsidRPr="00DD7C0C" w:rsidDel="0032395C" w:rsidRDefault="00D617FD" w:rsidP="0009457F">
                            <w:pPr>
                              <w:widowControl w:val="0"/>
                              <w:rPr>
                                <w:del w:id="6123" w:author="Nasser Mustafa [2]" w:date="2018-09-19T08:12:00Z"/>
                                <w:rFonts w:eastAsia="Calibri"/>
                                <w:iCs/>
                                <w:color w:val="000000"/>
                                <w:sz w:val="16"/>
                                <w:szCs w:val="16"/>
                              </w:rPr>
                            </w:pPr>
                          </w:p>
                        </w:tc>
                        <w:tc>
                          <w:tcPr>
                            <w:tcW w:w="1701" w:type="dxa"/>
                            <w:gridSpan w:val="4"/>
                            <w:vMerge/>
                            <w:shd w:val="clear" w:color="auto" w:fill="auto"/>
                            <w:tcMar>
                              <w:top w:w="7" w:type="dxa"/>
                            </w:tcMar>
                          </w:tcPr>
                          <w:p w14:paraId="6DE8647D" w14:textId="7F127352" w:rsidR="00D617FD" w:rsidRPr="00DD7C0C" w:rsidDel="0032395C" w:rsidRDefault="00D617FD" w:rsidP="0009457F">
                            <w:pPr>
                              <w:widowControl w:val="0"/>
                              <w:rPr>
                                <w:del w:id="6124" w:author="Nasser Mustafa [2]" w:date="2018-09-19T08:12:00Z"/>
                                <w:rFonts w:eastAsia="Calibri"/>
                                <w:color w:val="000000"/>
                                <w:sz w:val="16"/>
                                <w:szCs w:val="16"/>
                              </w:rPr>
                            </w:pPr>
                          </w:p>
                        </w:tc>
                        <w:tc>
                          <w:tcPr>
                            <w:tcW w:w="1701" w:type="dxa"/>
                            <w:gridSpan w:val="2"/>
                            <w:vMerge/>
                            <w:shd w:val="clear" w:color="auto" w:fill="auto"/>
                            <w:tcMar>
                              <w:top w:w="7" w:type="dxa"/>
                            </w:tcMar>
                          </w:tcPr>
                          <w:p w14:paraId="07641071" w14:textId="01DF054F" w:rsidR="00D617FD" w:rsidRPr="00DD7C0C" w:rsidDel="0032395C" w:rsidRDefault="00D617FD" w:rsidP="0009457F">
                            <w:pPr>
                              <w:widowControl w:val="0"/>
                              <w:rPr>
                                <w:del w:id="6125" w:author="Nasser Mustafa [2]" w:date="2018-09-19T08:12:00Z"/>
                                <w:rFonts w:eastAsia="Calibri"/>
                                <w:color w:val="000000"/>
                                <w:sz w:val="16"/>
                                <w:szCs w:val="16"/>
                              </w:rPr>
                            </w:pPr>
                          </w:p>
                        </w:tc>
                        <w:tc>
                          <w:tcPr>
                            <w:tcW w:w="477" w:type="dxa"/>
                            <w:vMerge/>
                            <w:shd w:val="clear" w:color="auto" w:fill="auto"/>
                            <w:tcMar>
                              <w:top w:w="7" w:type="dxa"/>
                            </w:tcMar>
                          </w:tcPr>
                          <w:p w14:paraId="24D76A70" w14:textId="63DB4631" w:rsidR="00D617FD" w:rsidRPr="00DD7C0C" w:rsidDel="0032395C" w:rsidRDefault="00D617FD" w:rsidP="0009457F">
                            <w:pPr>
                              <w:widowControl w:val="0"/>
                              <w:rPr>
                                <w:del w:id="6126" w:author="Nasser Mustafa [2]" w:date="2018-09-19T08:12:00Z"/>
                                <w:rFonts w:eastAsia="Calibri"/>
                                <w:color w:val="000000"/>
                                <w:sz w:val="16"/>
                                <w:szCs w:val="16"/>
                              </w:rPr>
                            </w:pPr>
                          </w:p>
                        </w:tc>
                        <w:tc>
                          <w:tcPr>
                            <w:tcW w:w="515" w:type="dxa"/>
                            <w:shd w:val="clear" w:color="auto" w:fill="auto"/>
                            <w:tcMar>
                              <w:top w:w="7" w:type="dxa"/>
                            </w:tcMar>
                            <w:textDirection w:val="tbRl"/>
                          </w:tcPr>
                          <w:p w14:paraId="771B04AE" w14:textId="6E20C33B" w:rsidR="00D617FD" w:rsidRPr="00DD7C0C" w:rsidDel="0032395C" w:rsidRDefault="00D617FD" w:rsidP="0009457F">
                            <w:pPr>
                              <w:widowControl w:val="0"/>
                              <w:rPr>
                                <w:del w:id="6127" w:author="Nasser Mustafa [2]" w:date="2018-09-19T08:12:00Z"/>
                                <w:rFonts w:eastAsia="Calibri"/>
                                <w:color w:val="000000"/>
                                <w:sz w:val="16"/>
                                <w:szCs w:val="16"/>
                              </w:rPr>
                            </w:pPr>
                            <w:del w:id="6128" w:author="Nasser Mustafa [2]" w:date="2018-09-19T08:12:00Z">
                              <w:r w:rsidRPr="00DD7C0C" w:rsidDel="0032395C">
                                <w:rPr>
                                  <w:rFonts w:eastAsia="Calibri"/>
                                  <w:color w:val="000000"/>
                                  <w:sz w:val="16"/>
                                  <w:szCs w:val="16"/>
                                </w:rPr>
                                <w:delText>Establish</w:delText>
                              </w:r>
                            </w:del>
                          </w:p>
                          <w:p w14:paraId="628F77AD" w14:textId="79EEA1D2" w:rsidR="00D617FD" w:rsidRPr="00DD7C0C" w:rsidDel="0032395C" w:rsidRDefault="00D617FD" w:rsidP="0009457F">
                            <w:pPr>
                              <w:widowControl w:val="0"/>
                              <w:rPr>
                                <w:del w:id="6129" w:author="Nasser Mustafa [2]" w:date="2018-09-19T08:12:00Z"/>
                                <w:rFonts w:eastAsia="Calibri"/>
                                <w:color w:val="000000"/>
                                <w:sz w:val="16"/>
                                <w:szCs w:val="16"/>
                              </w:rPr>
                            </w:pPr>
                            <w:del w:id="6130" w:author="Nasser Mustafa [2]" w:date="2018-09-19T08:12:00Z">
                              <w:r w:rsidRPr="00DD7C0C" w:rsidDel="0032395C">
                                <w:rPr>
                                  <w:rFonts w:eastAsia="Calibri"/>
                                  <w:color w:val="000000"/>
                                  <w:sz w:val="16"/>
                                  <w:szCs w:val="16"/>
                                </w:rPr>
                                <w:delText>Contribute</w:delText>
                              </w:r>
                            </w:del>
                          </w:p>
                        </w:tc>
                        <w:tc>
                          <w:tcPr>
                            <w:tcW w:w="228" w:type="dxa"/>
                            <w:vMerge/>
                            <w:shd w:val="clear" w:color="auto" w:fill="auto"/>
                            <w:tcMar>
                              <w:top w:w="7" w:type="dxa"/>
                            </w:tcMar>
                          </w:tcPr>
                          <w:p w14:paraId="34EF1A6A" w14:textId="52C2EB00" w:rsidR="00D617FD" w:rsidRPr="00DD7C0C" w:rsidDel="0032395C" w:rsidRDefault="00D617FD" w:rsidP="0009457F">
                            <w:pPr>
                              <w:widowControl w:val="0"/>
                              <w:rPr>
                                <w:del w:id="6131" w:author="Nasser Mustafa [2]" w:date="2018-09-19T08:12:00Z"/>
                                <w:rFonts w:eastAsia="Calibri"/>
                                <w:color w:val="000000"/>
                                <w:sz w:val="16"/>
                                <w:szCs w:val="16"/>
                              </w:rPr>
                            </w:pPr>
                          </w:p>
                        </w:tc>
                        <w:tc>
                          <w:tcPr>
                            <w:tcW w:w="1189" w:type="dxa"/>
                            <w:vMerge/>
                            <w:shd w:val="clear" w:color="auto" w:fill="auto"/>
                            <w:tcMar>
                              <w:top w:w="7" w:type="dxa"/>
                            </w:tcMar>
                          </w:tcPr>
                          <w:p w14:paraId="53D523EE" w14:textId="1ABE46A1" w:rsidR="00D617FD" w:rsidRPr="00DD7C0C" w:rsidDel="0032395C" w:rsidRDefault="00D617FD" w:rsidP="0009457F">
                            <w:pPr>
                              <w:widowControl w:val="0"/>
                              <w:rPr>
                                <w:del w:id="6132" w:author="Nasser Mustafa [2]" w:date="2018-09-19T08:12:00Z"/>
                                <w:rFonts w:eastAsia="Calibri"/>
                                <w:color w:val="000000"/>
                                <w:sz w:val="16"/>
                                <w:szCs w:val="16"/>
                              </w:rPr>
                            </w:pPr>
                          </w:p>
                        </w:tc>
                      </w:tr>
                      <w:tr w:rsidR="00D617FD" w:rsidRPr="00DD7C0C" w:rsidDel="0032395C" w14:paraId="701D34A3" w14:textId="1D112E7D" w:rsidTr="0009457F">
                        <w:trPr>
                          <w:gridAfter w:val="2"/>
                          <w:wAfter w:w="653" w:type="dxa"/>
                          <w:trHeight w:val="147"/>
                          <w:jc w:val="center"/>
                          <w:del w:id="6133" w:author="Nasser Mustafa [2]" w:date="2018-09-19T08:12:00Z"/>
                        </w:trPr>
                        <w:tc>
                          <w:tcPr>
                            <w:tcW w:w="540" w:type="dxa"/>
                            <w:shd w:val="clear" w:color="auto" w:fill="auto"/>
                            <w:tcMar>
                              <w:top w:w="7" w:type="dxa"/>
                            </w:tcMar>
                          </w:tcPr>
                          <w:p w14:paraId="7C9926F2" w14:textId="70742224" w:rsidR="00D617FD" w:rsidRPr="00DD7C0C" w:rsidDel="0032395C" w:rsidRDefault="00D617FD" w:rsidP="006A58FF">
                            <w:pPr>
                              <w:widowControl w:val="0"/>
                              <w:rPr>
                                <w:del w:id="6134" w:author="Nasser Mustafa [2]" w:date="2018-09-19T08:12:00Z"/>
                                <w:rFonts w:eastAsia="Calibri"/>
                                <w:color w:val="000000"/>
                                <w:sz w:val="16"/>
                                <w:szCs w:val="16"/>
                              </w:rPr>
                            </w:pPr>
                            <w:del w:id="6135"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&lt;EndNote&gt;&lt;Cite&gt;&lt;Author&gt;Knethen&lt;/Author&gt;&lt;Year&gt;2002&lt;/Year&gt;&lt;RecNum&gt;234&lt;/RecNum&gt;&lt;DisplayText&gt;[34]&lt;/DisplayText&gt;&lt;record&gt;&lt;rec-number&gt;234&lt;/rec-number&gt;&lt;foreign-keys&gt;&lt;key app="EN" db-id="rxfad95wgs5d2dexxekxwt2katzr52wtwdxz" timestamp="0"&gt;234&lt;/key&gt;&lt;/foreign-keys&gt;&lt;ref-type name="Conference Proceedings"&gt;10&lt;/ref-type&gt;&lt;contributors&gt;&lt;authors&gt;&lt;author&gt;Antje von Knethen&lt;/author&gt;&lt;/authors&gt;&lt;/contributors&gt;&lt;titles&gt;&lt;title&gt;Automatic Change Support Based on a Trace Model&lt;/title&gt;&lt;secondary-title&gt;1st International Workshop on Traceability in Emerging Forms of Software Engineering .&lt;/secondary-title&gt;&lt;short-title&gt;(TEFSE’02),&lt;/short-title&gt;&lt;/titles&gt;&lt;dates&gt;&lt;year&gt;2002&lt;/year&gt;&lt;/dates&gt;&lt;pub-location&gt;Edinburgh&lt;/pub-location&gt;&lt;urls&gt;&lt;/urls&gt;&lt;/record&gt;&lt;/Cite&gt;&lt;/EndNote&gt;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"_ENREF_34" \o "Knethen, 2002 #234" </w:delInstrText>
                              </w:r>
                              <w:r w:rsidDel="0032395C">
                                <w:fldChar w:fldCharType="separate"/>
                              </w:r>
                              <w:r w:rsidDel="0032395C">
                                <w:rPr>
                                  <w:rFonts w:eastAsia="Calibri"/>
                                  <w:noProof/>
                                  <w:color w:val="000000"/>
                                  <w:sz w:val="16"/>
                                  <w:szCs w:val="16"/>
                                </w:rPr>
                                <w:delText>34</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shd w:val="clear" w:color="auto" w:fill="auto"/>
                            <w:tcMar>
                              <w:top w:w="7" w:type="dxa"/>
                            </w:tcMar>
                          </w:tcPr>
                          <w:p w14:paraId="1A781F28" w14:textId="324EAEB9" w:rsidR="00D617FD" w:rsidRPr="00DD7C0C" w:rsidDel="0032395C" w:rsidRDefault="00D617FD" w:rsidP="0009457F">
                            <w:pPr>
                              <w:widowControl w:val="0"/>
                              <w:rPr>
                                <w:del w:id="6136" w:author="Nasser Mustafa [2]" w:date="2018-09-19T08:12:00Z"/>
                                <w:rFonts w:eastAsia="Calibri"/>
                                <w:color w:val="000000"/>
                                <w:sz w:val="16"/>
                                <w:szCs w:val="16"/>
                              </w:rPr>
                            </w:pPr>
                          </w:p>
                        </w:tc>
                        <w:tc>
                          <w:tcPr>
                            <w:tcW w:w="1701" w:type="dxa"/>
                            <w:gridSpan w:val="4"/>
                            <w:shd w:val="clear" w:color="auto" w:fill="auto"/>
                            <w:tcMar>
                              <w:top w:w="7" w:type="dxa"/>
                            </w:tcMar>
                          </w:tcPr>
                          <w:p w14:paraId="0D500425" w14:textId="0F91BB90" w:rsidR="00D617FD" w:rsidRPr="00DD7C0C" w:rsidDel="0032395C" w:rsidRDefault="00D617FD" w:rsidP="0009457F">
                            <w:pPr>
                              <w:widowControl w:val="0"/>
                              <w:rPr>
                                <w:del w:id="6137" w:author="Nasser Mustafa [2]" w:date="2018-09-19T08:12:00Z"/>
                                <w:rFonts w:eastAsia="Calibri"/>
                                <w:color w:val="000000"/>
                                <w:sz w:val="16"/>
                                <w:szCs w:val="16"/>
                              </w:rPr>
                            </w:pPr>
                          </w:p>
                        </w:tc>
                        <w:tc>
                          <w:tcPr>
                            <w:tcW w:w="1701" w:type="dxa"/>
                            <w:gridSpan w:val="2"/>
                            <w:shd w:val="clear" w:color="auto" w:fill="auto"/>
                            <w:tcMar>
                              <w:top w:w="7" w:type="dxa"/>
                            </w:tcMar>
                          </w:tcPr>
                          <w:p w14:paraId="51BBC546" w14:textId="64D53A4F" w:rsidR="00D617FD" w:rsidRPr="00DD7C0C" w:rsidDel="0032395C" w:rsidRDefault="00D617FD" w:rsidP="0009457F">
                            <w:pPr>
                              <w:widowControl w:val="0"/>
                              <w:rPr>
                                <w:del w:id="6138" w:author="Nasser Mustafa [2]" w:date="2018-09-19T08:12:00Z"/>
                                <w:rFonts w:eastAsia="Calibri"/>
                                <w:color w:val="000000"/>
                                <w:sz w:val="16"/>
                                <w:szCs w:val="16"/>
                              </w:rPr>
                            </w:pPr>
                          </w:p>
                        </w:tc>
                        <w:tc>
                          <w:tcPr>
                            <w:tcW w:w="477" w:type="dxa"/>
                            <w:shd w:val="clear" w:color="auto" w:fill="auto"/>
                            <w:tcMar>
                              <w:top w:w="7" w:type="dxa"/>
                            </w:tcMar>
                          </w:tcPr>
                          <w:p w14:paraId="2B8BF35C" w14:textId="632ACEF9" w:rsidR="00D617FD" w:rsidRPr="00DD7C0C" w:rsidDel="0032395C" w:rsidRDefault="00D617FD" w:rsidP="0009457F">
                            <w:pPr>
                              <w:widowControl w:val="0"/>
                              <w:rPr>
                                <w:del w:id="6139" w:author="Nasser Mustafa [2]" w:date="2018-09-19T08:12:00Z"/>
                                <w:rFonts w:eastAsia="Calibri"/>
                                <w:color w:val="000000"/>
                                <w:sz w:val="16"/>
                                <w:szCs w:val="16"/>
                              </w:rPr>
                            </w:pPr>
                          </w:p>
                        </w:tc>
                        <w:tc>
                          <w:tcPr>
                            <w:tcW w:w="515" w:type="dxa"/>
                            <w:shd w:val="clear" w:color="auto" w:fill="auto"/>
                            <w:tcMar>
                              <w:top w:w="7" w:type="dxa"/>
                            </w:tcMar>
                          </w:tcPr>
                          <w:p w14:paraId="3303DD99" w14:textId="7C532455" w:rsidR="00D617FD" w:rsidRPr="00DD7C0C" w:rsidDel="0032395C" w:rsidRDefault="00D617FD" w:rsidP="0009457F">
                            <w:pPr>
                              <w:widowControl w:val="0"/>
                              <w:rPr>
                                <w:del w:id="6140" w:author="Nasser Mustafa [2]" w:date="2018-09-19T08:12:00Z"/>
                                <w:rFonts w:eastAsia="Calibri"/>
                                <w:color w:val="000000"/>
                                <w:sz w:val="16"/>
                                <w:szCs w:val="16"/>
                              </w:rPr>
                            </w:pPr>
                          </w:p>
                        </w:tc>
                        <w:tc>
                          <w:tcPr>
                            <w:tcW w:w="228" w:type="dxa"/>
                            <w:shd w:val="clear" w:color="auto" w:fill="auto"/>
                            <w:tcMar>
                              <w:top w:w="7" w:type="dxa"/>
                            </w:tcMar>
                          </w:tcPr>
                          <w:p w14:paraId="365913DE" w14:textId="1CA5D714" w:rsidR="00D617FD" w:rsidRPr="00DD7C0C" w:rsidDel="0032395C" w:rsidRDefault="00D617FD" w:rsidP="0009457F">
                            <w:pPr>
                              <w:widowControl w:val="0"/>
                              <w:rPr>
                                <w:del w:id="6141" w:author="Nasser Mustafa [2]" w:date="2018-09-19T08:12:00Z"/>
                                <w:rFonts w:eastAsia="Calibri"/>
                                <w:color w:val="000000"/>
                                <w:sz w:val="16"/>
                                <w:szCs w:val="16"/>
                              </w:rPr>
                            </w:pPr>
                          </w:p>
                        </w:tc>
                        <w:tc>
                          <w:tcPr>
                            <w:tcW w:w="1189" w:type="dxa"/>
                            <w:shd w:val="clear" w:color="auto" w:fill="auto"/>
                            <w:tcMar>
                              <w:top w:w="7" w:type="dxa"/>
                            </w:tcMar>
                          </w:tcPr>
                          <w:p w14:paraId="125C0AF6" w14:textId="2138DA08" w:rsidR="00D617FD" w:rsidRPr="00DD7C0C" w:rsidDel="0032395C" w:rsidRDefault="00D617FD" w:rsidP="0009457F">
                            <w:pPr>
                              <w:widowControl w:val="0"/>
                              <w:rPr>
                                <w:del w:id="6142" w:author="Nasser Mustafa [2]" w:date="2018-09-19T08:12:00Z"/>
                                <w:rFonts w:eastAsia="Calibri"/>
                                <w:color w:val="000000"/>
                                <w:sz w:val="16"/>
                                <w:szCs w:val="16"/>
                              </w:rPr>
                            </w:pPr>
                            <w:del w:id="6143" w:author="Nasser Mustafa [2]" w:date="2018-09-19T08:12:00Z">
                              <w:r w:rsidRPr="00DD7C0C" w:rsidDel="0032395C">
                                <w:rPr>
                                  <w:rFonts w:eastAsia="Calibri"/>
                                  <w:color w:val="000000"/>
                                  <w:sz w:val="16"/>
                                  <w:szCs w:val="16"/>
                                </w:rPr>
                                <w:delText>Inconsistency</w:delText>
                              </w:r>
                            </w:del>
                          </w:p>
                        </w:tc>
                      </w:tr>
                      <w:tr w:rsidR="00D617FD" w:rsidRPr="00DD7C0C" w:rsidDel="0032395C" w14:paraId="1E98AD25" w14:textId="25CEBCAF" w:rsidTr="0009457F">
                        <w:trPr>
                          <w:gridAfter w:val="2"/>
                          <w:wAfter w:w="653" w:type="dxa"/>
                          <w:trHeight w:val="126"/>
                          <w:jc w:val="center"/>
                          <w:del w:id="6144" w:author="Nasser Mustafa [2]" w:date="2018-09-19T08:12:00Z"/>
                        </w:trPr>
                        <w:tc>
                          <w:tcPr>
                            <w:tcW w:w="540" w:type="dxa"/>
                            <w:shd w:val="clear" w:color="auto" w:fill="auto"/>
                            <w:tcMar>
                              <w:top w:w="7" w:type="dxa"/>
                            </w:tcMar>
                          </w:tcPr>
                          <w:p w14:paraId="2B79570A" w14:textId="1851789C" w:rsidR="00D617FD" w:rsidRPr="00DD7C0C" w:rsidDel="0032395C" w:rsidRDefault="00D617FD" w:rsidP="006A58FF">
                            <w:pPr>
                              <w:widowControl w:val="0"/>
                              <w:rPr>
                                <w:del w:id="6145" w:author="Nasser Mustafa [2]" w:date="2018-09-19T08:12:00Z"/>
                                <w:rFonts w:eastAsia="Calibri"/>
                                <w:color w:val="000000"/>
                                <w:sz w:val="16"/>
                                <w:szCs w:val="16"/>
                              </w:rPr>
                            </w:pPr>
                            <w:del w:id="6146"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"_ENREF_13" \o "Filho, 2003 #126" </w:delInstrText>
                              </w:r>
                              <w:r w:rsidDel="0032395C">
                                <w:fldChar w:fldCharType="separate"/>
                              </w:r>
                              <w:r w:rsidDel="0032395C">
                                <w:rPr>
                                  <w:rFonts w:eastAsia="Calibri"/>
                                  <w:noProof/>
                                  <w:color w:val="000000"/>
                                  <w:sz w:val="16"/>
                                  <w:szCs w:val="16"/>
                                </w:rPr>
                                <w:delText>13</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2102" w:type="dxa"/>
                            <w:gridSpan w:val="4"/>
                            <w:shd w:val="clear" w:color="auto" w:fill="auto"/>
                            <w:tcMar>
                              <w:top w:w="7" w:type="dxa"/>
                            </w:tcMar>
                          </w:tcPr>
                          <w:p w14:paraId="690CDDFE" w14:textId="088CBD89" w:rsidR="00D617FD" w:rsidRPr="00DD7C0C" w:rsidDel="0032395C" w:rsidRDefault="00D617FD" w:rsidP="0009457F">
                            <w:pPr>
                              <w:widowControl w:val="0"/>
                              <w:rPr>
                                <w:del w:id="6147" w:author="Nasser Mustafa [2]" w:date="2018-09-19T08:12:00Z"/>
                                <w:rFonts w:eastAsia="Calibri"/>
                                <w:color w:val="000000"/>
                                <w:sz w:val="16"/>
                                <w:szCs w:val="16"/>
                              </w:rPr>
                            </w:pPr>
                          </w:p>
                        </w:tc>
                        <w:tc>
                          <w:tcPr>
                            <w:tcW w:w="1701" w:type="dxa"/>
                            <w:gridSpan w:val="4"/>
                            <w:shd w:val="clear" w:color="auto" w:fill="auto"/>
                            <w:tcMar>
                              <w:top w:w="7" w:type="dxa"/>
                            </w:tcMar>
                          </w:tcPr>
                          <w:p w14:paraId="2DAD3E6E" w14:textId="1A4FE17A" w:rsidR="00D617FD" w:rsidRPr="00DD7C0C" w:rsidDel="0032395C" w:rsidRDefault="00D617FD" w:rsidP="0009457F">
                            <w:pPr>
                              <w:widowControl w:val="0"/>
                              <w:rPr>
                                <w:del w:id="6148" w:author="Nasser Mustafa [2]" w:date="2018-09-19T08:12:00Z"/>
                                <w:rFonts w:eastAsia="Calibri"/>
                                <w:color w:val="000000"/>
                                <w:sz w:val="16"/>
                                <w:szCs w:val="16"/>
                              </w:rPr>
                            </w:pPr>
                          </w:p>
                        </w:tc>
                        <w:tc>
                          <w:tcPr>
                            <w:tcW w:w="1701" w:type="dxa"/>
                            <w:gridSpan w:val="2"/>
                            <w:shd w:val="clear" w:color="auto" w:fill="auto"/>
                            <w:tcMar>
                              <w:top w:w="7" w:type="dxa"/>
                            </w:tcMar>
                          </w:tcPr>
                          <w:p w14:paraId="6A40BDAD" w14:textId="0589BB59" w:rsidR="00D617FD" w:rsidRPr="00DD7C0C" w:rsidDel="0032395C" w:rsidRDefault="00D617FD" w:rsidP="0009457F">
                            <w:pPr>
                              <w:widowControl w:val="0"/>
                              <w:rPr>
                                <w:del w:id="6149" w:author="Nasser Mustafa [2]" w:date="2018-09-19T08:12:00Z"/>
                                <w:rFonts w:eastAsia="Calibri"/>
                                <w:color w:val="000000"/>
                                <w:sz w:val="16"/>
                                <w:szCs w:val="16"/>
                              </w:rPr>
                            </w:pPr>
                          </w:p>
                        </w:tc>
                        <w:tc>
                          <w:tcPr>
                            <w:tcW w:w="477" w:type="dxa"/>
                            <w:shd w:val="clear" w:color="auto" w:fill="auto"/>
                            <w:tcMar>
                              <w:top w:w="7" w:type="dxa"/>
                            </w:tcMar>
                          </w:tcPr>
                          <w:p w14:paraId="50B98D22" w14:textId="0FE4F763" w:rsidR="00D617FD" w:rsidRPr="00DD7C0C" w:rsidDel="0032395C" w:rsidRDefault="00D617FD" w:rsidP="0009457F">
                            <w:pPr>
                              <w:widowControl w:val="0"/>
                              <w:rPr>
                                <w:del w:id="6150" w:author="Nasser Mustafa [2]" w:date="2018-09-19T08:12:00Z"/>
                                <w:rFonts w:eastAsia="Calibri"/>
                                <w:color w:val="000000"/>
                                <w:sz w:val="16"/>
                                <w:szCs w:val="16"/>
                              </w:rPr>
                            </w:pPr>
                          </w:p>
                        </w:tc>
                        <w:tc>
                          <w:tcPr>
                            <w:tcW w:w="515" w:type="dxa"/>
                            <w:shd w:val="clear" w:color="auto" w:fill="auto"/>
                            <w:tcMar>
                              <w:top w:w="7" w:type="dxa"/>
                            </w:tcMar>
                          </w:tcPr>
                          <w:p w14:paraId="796831C8" w14:textId="5DF35154" w:rsidR="00D617FD" w:rsidRPr="00DD7C0C" w:rsidDel="0032395C" w:rsidRDefault="00D617FD" w:rsidP="0009457F">
                            <w:pPr>
                              <w:widowControl w:val="0"/>
                              <w:rPr>
                                <w:del w:id="6151" w:author="Nasser Mustafa [2]" w:date="2018-09-19T08:12:00Z"/>
                                <w:rFonts w:eastAsia="Calibri"/>
                                <w:color w:val="000000"/>
                                <w:sz w:val="16"/>
                                <w:szCs w:val="16"/>
                              </w:rPr>
                            </w:pPr>
                          </w:p>
                        </w:tc>
                        <w:tc>
                          <w:tcPr>
                            <w:tcW w:w="228" w:type="dxa"/>
                            <w:shd w:val="clear" w:color="auto" w:fill="auto"/>
                            <w:tcMar>
                              <w:top w:w="7" w:type="dxa"/>
                            </w:tcMar>
                          </w:tcPr>
                          <w:p w14:paraId="2D4ABD18" w14:textId="5A83DE7A" w:rsidR="00D617FD" w:rsidRPr="00DD7C0C" w:rsidDel="0032395C" w:rsidRDefault="00D617FD" w:rsidP="0009457F">
                            <w:pPr>
                              <w:widowControl w:val="0"/>
                              <w:rPr>
                                <w:del w:id="6152" w:author="Nasser Mustafa [2]" w:date="2018-09-19T08:12:00Z"/>
                                <w:rFonts w:eastAsia="Calibri"/>
                                <w:b/>
                                <w:color w:val="000000"/>
                                <w:sz w:val="16"/>
                                <w:szCs w:val="16"/>
                              </w:rPr>
                            </w:pPr>
                            <w:del w:id="6153" w:author="Nasser Mustafa [2]" w:date="2018-09-19T08:12:00Z">
                              <w:r w:rsidRPr="00DD7C0C" w:rsidDel="0032395C">
                                <w:rPr>
                                  <w:rFonts w:eastAsia="Calibri"/>
                                  <w:b/>
                                  <w:color w:val="000000"/>
                                  <w:sz w:val="16"/>
                                  <w:szCs w:val="16"/>
                                </w:rPr>
                                <w:delText>X</w:delText>
                              </w:r>
                            </w:del>
                          </w:p>
                        </w:tc>
                        <w:tc>
                          <w:tcPr>
                            <w:tcW w:w="1189" w:type="dxa"/>
                            <w:shd w:val="clear" w:color="auto" w:fill="auto"/>
                            <w:tcMar>
                              <w:top w:w="7" w:type="dxa"/>
                            </w:tcMar>
                          </w:tcPr>
                          <w:p w14:paraId="274509E0" w14:textId="0FFADBCB" w:rsidR="00D617FD" w:rsidRPr="00DD7C0C" w:rsidDel="0032395C" w:rsidRDefault="00D617FD" w:rsidP="0009457F">
                            <w:pPr>
                              <w:widowControl w:val="0"/>
                              <w:rPr>
                                <w:del w:id="6154" w:author="Nasser Mustafa [2]" w:date="2018-09-19T08:12:00Z"/>
                                <w:rFonts w:eastAsia="Calibri"/>
                                <w:color w:val="000000"/>
                                <w:sz w:val="16"/>
                                <w:szCs w:val="16"/>
                              </w:rPr>
                            </w:pPr>
                          </w:p>
                        </w:tc>
                      </w:tr>
                      <w:tr w:rsidR="00D617FD" w:rsidRPr="00DD7C0C" w:rsidDel="0032395C" w14:paraId="78918D89" w14:textId="58584186" w:rsidTr="0009457F">
                        <w:trPr>
                          <w:gridAfter w:val="2"/>
                          <w:wAfter w:w="653" w:type="dxa"/>
                          <w:trHeight w:val="60"/>
                          <w:jc w:val="center"/>
                          <w:del w:id="6155" w:author="Nasser Mustafa [2]" w:date="2018-09-19T08:12:00Z"/>
                        </w:trPr>
                        <w:tc>
                          <w:tcPr>
                            <w:tcW w:w="8453" w:type="dxa"/>
                            <w:gridSpan w:val="15"/>
                            <w:shd w:val="clear" w:color="auto" w:fill="auto"/>
                            <w:tcMar>
                              <w:top w:w="7" w:type="dxa"/>
                            </w:tcMar>
                          </w:tcPr>
                          <w:p w14:paraId="623724F4" w14:textId="0729596C" w:rsidR="00D617FD" w:rsidRPr="00DD7C0C" w:rsidDel="0032395C" w:rsidRDefault="00D617FD" w:rsidP="0009457F">
                            <w:pPr>
                              <w:widowControl w:val="0"/>
                              <w:jc w:val="center"/>
                              <w:rPr>
                                <w:del w:id="6156" w:author="Nasser Mustafa [2]" w:date="2018-09-19T08:12:00Z"/>
                                <w:rFonts w:eastAsia="Calibri"/>
                                <w:b/>
                                <w:color w:val="0070C0"/>
                                <w:sz w:val="16"/>
                                <w:szCs w:val="16"/>
                              </w:rPr>
                            </w:pPr>
                            <w:del w:id="6157" w:author="Nasser Mustafa [2]" w:date="2018-09-19T08:12:00Z">
                              <w:r w:rsidRPr="00DD7C0C" w:rsidDel="0032395C">
                                <w:rPr>
                                  <w:rFonts w:eastAsia="Calibri"/>
                                  <w:b/>
                                  <w:color w:val="0070C0"/>
                                  <w:sz w:val="16"/>
                                  <w:szCs w:val="16"/>
                                </w:rPr>
                                <w:delText>Model Driven Engineering Classifications</w:delText>
                              </w:r>
                            </w:del>
                          </w:p>
                        </w:tc>
                      </w:tr>
                      <w:tr w:rsidR="00D617FD" w:rsidRPr="00DD7C0C" w:rsidDel="0032395C" w14:paraId="6693B191" w14:textId="2F76AE73" w:rsidTr="0009457F">
                        <w:trPr>
                          <w:gridAfter w:val="2"/>
                          <w:wAfter w:w="653" w:type="dxa"/>
                          <w:trHeight w:val="186"/>
                          <w:jc w:val="center"/>
                          <w:del w:id="6158" w:author="Nasser Mustafa [2]" w:date="2018-09-19T08:12:00Z"/>
                        </w:trPr>
                        <w:tc>
                          <w:tcPr>
                            <w:tcW w:w="540" w:type="dxa"/>
                            <w:vMerge w:val="restart"/>
                            <w:shd w:val="clear" w:color="auto" w:fill="auto"/>
                            <w:tcMar>
                              <w:top w:w="7" w:type="dxa"/>
                            </w:tcMar>
                          </w:tcPr>
                          <w:p w14:paraId="02EFCC5D" w14:textId="4CD6A1D9" w:rsidR="00D617FD" w:rsidRPr="00DD7C0C" w:rsidDel="0032395C" w:rsidRDefault="00D617FD" w:rsidP="0009457F">
                            <w:pPr>
                              <w:widowControl w:val="0"/>
                              <w:rPr>
                                <w:del w:id="6159" w:author="Nasser Mustafa [2]" w:date="2018-09-19T08:12:00Z"/>
                                <w:rFonts w:eastAsia="Calibri"/>
                                <w:color w:val="000000"/>
                                <w:sz w:val="16"/>
                                <w:szCs w:val="16"/>
                              </w:rPr>
                            </w:pPr>
                          </w:p>
                          <w:p w14:paraId="447FCE8C" w14:textId="3E6A053F" w:rsidR="00D617FD" w:rsidRPr="00DD7C0C" w:rsidDel="0032395C" w:rsidRDefault="00D617FD" w:rsidP="006A58FF">
                            <w:pPr>
                              <w:widowControl w:val="0"/>
                              <w:rPr>
                                <w:del w:id="6160" w:author="Nasser Mustafa [2]" w:date="2018-09-19T08:12:00Z"/>
                                <w:rFonts w:eastAsia="Calibri"/>
                                <w:color w:val="000000"/>
                                <w:sz w:val="16"/>
                                <w:szCs w:val="16"/>
                              </w:rPr>
                            </w:pPr>
                            <w:del w:id="6161" w:author="Nasser Mustafa [2]" w:date="2018-09-19T08:12:00Z">
                              <w:r w:rsidRPr="00DD7C0C" w:rsidDel="0032395C">
                                <w:rPr>
                                  <w:rFonts w:eastAsia="Calibri"/>
                                  <w:color w:val="000000"/>
                                  <w:sz w:val="16"/>
                                  <w:szCs w:val="16"/>
                                </w:rPr>
                                <w:fldChar w:fldCharType="begin"/>
                              </w:r>
                              <w:r w:rsidDel="0032395C">
                                <w:rPr>
                                  <w:rFonts w:eastAsia="Calibri"/>
                                  <w:color w:val="000000"/>
                                  <w:sz w:val="16"/>
                                  <w:szCs w:val="16"/>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DD7C0C" w:rsidDel="0032395C">
                                <w:rPr>
                                  <w:rFonts w:eastAsia="Calibri"/>
                                  <w:color w:val="000000"/>
                                  <w:sz w:val="16"/>
                                  <w:szCs w:val="16"/>
                                </w:rPr>
                                <w:fldChar w:fldCharType="separate"/>
                              </w:r>
                              <w:r w:rsidDel="0032395C">
                                <w:rPr>
                                  <w:rFonts w:eastAsia="Calibri"/>
                                  <w:noProof/>
                                  <w:color w:val="000000"/>
                                  <w:sz w:val="16"/>
                                  <w:szCs w:val="16"/>
                                </w:rPr>
                                <w:delText>[</w:delText>
                              </w:r>
                              <w:r w:rsidDel="0032395C">
                                <w:fldChar w:fldCharType="begin"/>
                              </w:r>
                              <w:r w:rsidDel="0032395C">
                                <w:delInstrText xml:space="preserve"> HYPERLINK \l "_ENREF_10" \o "Paige, 2008 #192" </w:delInstrText>
                              </w:r>
                              <w:r w:rsidDel="0032395C">
                                <w:fldChar w:fldCharType="separate"/>
                              </w:r>
                              <w:r w:rsidDel="0032395C">
                                <w:rPr>
                                  <w:rFonts w:eastAsia="Calibri"/>
                                  <w:noProof/>
                                  <w:color w:val="000000"/>
                                  <w:sz w:val="16"/>
                                  <w:szCs w:val="16"/>
                                </w:rPr>
                                <w:delText>10</w:delText>
                              </w:r>
                              <w:r w:rsidDel="0032395C">
                                <w:rPr>
                                  <w:rFonts w:eastAsia="Calibri"/>
                                  <w:noProof/>
                                  <w:color w:val="000000"/>
                                  <w:sz w:val="16"/>
                                  <w:szCs w:val="16"/>
                                </w:rPr>
                                <w:fldChar w:fldCharType="end"/>
                              </w:r>
                              <w:r w:rsidDel="0032395C">
                                <w:rPr>
                                  <w:rFonts w:eastAsia="Calibri"/>
                                  <w:noProof/>
                                  <w:color w:val="000000"/>
                                  <w:sz w:val="16"/>
                                  <w:szCs w:val="16"/>
                                </w:rPr>
                                <w:delText>]</w:delText>
                              </w:r>
                              <w:r w:rsidRPr="00DD7C0C" w:rsidDel="0032395C">
                                <w:rPr>
                                  <w:rFonts w:eastAsia="Calibri"/>
                                  <w:color w:val="000000"/>
                                  <w:sz w:val="16"/>
                                  <w:szCs w:val="16"/>
                                </w:rPr>
                                <w:fldChar w:fldCharType="end"/>
                              </w:r>
                              <w:r w:rsidRPr="00DD7C0C" w:rsidDel="0032395C">
                                <w:rPr>
                                  <w:rFonts w:eastAsia="Calibri"/>
                                  <w:color w:val="000000"/>
                                  <w:sz w:val="16"/>
                                  <w:szCs w:val="16"/>
                                </w:rPr>
                                <w:delText xml:space="preserve"> </w:delText>
                              </w:r>
                            </w:del>
                          </w:p>
                        </w:tc>
                        <w:tc>
                          <w:tcPr>
                            <w:tcW w:w="823" w:type="dxa"/>
                            <w:shd w:val="clear" w:color="auto" w:fill="auto"/>
                            <w:tcMar>
                              <w:top w:w="7" w:type="dxa"/>
                            </w:tcMar>
                          </w:tcPr>
                          <w:p w14:paraId="7623A4A1" w14:textId="0458082C" w:rsidR="00D617FD" w:rsidRPr="00DD7C0C" w:rsidDel="0032395C" w:rsidRDefault="00D617FD" w:rsidP="0009457F">
                            <w:pPr>
                              <w:widowControl w:val="0"/>
                              <w:rPr>
                                <w:del w:id="6162" w:author="Nasser Mustafa [2]" w:date="2018-09-19T08:12:00Z"/>
                                <w:rFonts w:eastAsia="Calibri"/>
                                <w:color w:val="000000"/>
                                <w:sz w:val="16"/>
                                <w:szCs w:val="16"/>
                              </w:rPr>
                            </w:pPr>
                            <w:del w:id="6163" w:author="Nasser Mustafa [2]" w:date="2018-09-19T08:12:00Z">
                              <w:r w:rsidRPr="00DD7C0C" w:rsidDel="0032395C">
                                <w:rPr>
                                  <w:rFonts w:eastAsia="Calibri"/>
                                  <w:color w:val="000000"/>
                                  <w:sz w:val="16"/>
                                  <w:szCs w:val="16"/>
                                </w:rPr>
                                <w:delText>Implicit</w:delText>
                              </w:r>
                            </w:del>
                          </w:p>
                        </w:tc>
                        <w:tc>
                          <w:tcPr>
                            <w:tcW w:w="7090" w:type="dxa"/>
                            <w:gridSpan w:val="13"/>
                            <w:shd w:val="clear" w:color="auto" w:fill="auto"/>
                            <w:tcMar>
                              <w:top w:w="7" w:type="dxa"/>
                            </w:tcMar>
                          </w:tcPr>
                          <w:p w14:paraId="506FA82D" w14:textId="403E41FF" w:rsidR="00D617FD" w:rsidRPr="00DD7C0C" w:rsidDel="0032395C" w:rsidRDefault="00D617FD" w:rsidP="0009457F">
                            <w:pPr>
                              <w:widowControl w:val="0"/>
                              <w:rPr>
                                <w:del w:id="6164" w:author="Nasser Mustafa [2]" w:date="2018-09-19T08:12:00Z"/>
                                <w:rFonts w:eastAsia="Calibri"/>
                                <w:color w:val="000000"/>
                                <w:sz w:val="16"/>
                                <w:szCs w:val="16"/>
                              </w:rPr>
                            </w:pPr>
                            <w:del w:id="6165" w:author="Nasser Mustafa [2]" w:date="2018-09-19T08:12:00Z">
                              <w:r w:rsidRPr="00DD7C0C" w:rsidDel="0032395C">
                                <w:rPr>
                                  <w:rFonts w:eastAsia="Calibri"/>
                                  <w:color w:val="000000"/>
                                  <w:sz w:val="16"/>
                                  <w:szCs w:val="16"/>
                                </w:rPr>
                                <w:delText>Explicit</w:delText>
                              </w:r>
                            </w:del>
                          </w:p>
                        </w:tc>
                      </w:tr>
                      <w:tr w:rsidR="00D617FD" w:rsidRPr="00DD7C0C" w:rsidDel="0032395C" w14:paraId="6AF723CF" w14:textId="624A6083" w:rsidTr="0009457F">
                        <w:trPr>
                          <w:gridAfter w:val="2"/>
                          <w:wAfter w:w="653" w:type="dxa"/>
                          <w:trHeight w:val="194"/>
                          <w:jc w:val="center"/>
                          <w:del w:id="6166" w:author="Nasser Mustafa [2]" w:date="2018-09-19T08:12:00Z"/>
                        </w:trPr>
                        <w:tc>
                          <w:tcPr>
                            <w:tcW w:w="540" w:type="dxa"/>
                            <w:vMerge/>
                            <w:shd w:val="clear" w:color="auto" w:fill="auto"/>
                            <w:tcMar>
                              <w:top w:w="7" w:type="dxa"/>
                            </w:tcMar>
                          </w:tcPr>
                          <w:p w14:paraId="4B10051B" w14:textId="770F514F" w:rsidR="00D617FD" w:rsidRPr="00DD7C0C" w:rsidDel="0032395C" w:rsidRDefault="00D617FD" w:rsidP="0009457F">
                            <w:pPr>
                              <w:widowControl w:val="0"/>
                              <w:rPr>
                                <w:del w:id="6167" w:author="Nasser Mustafa [2]" w:date="2018-09-19T08:12:00Z"/>
                                <w:rFonts w:eastAsia="Calibri"/>
                                <w:color w:val="000000"/>
                                <w:sz w:val="16"/>
                                <w:szCs w:val="16"/>
                              </w:rPr>
                            </w:pPr>
                          </w:p>
                        </w:tc>
                        <w:tc>
                          <w:tcPr>
                            <w:tcW w:w="823" w:type="dxa"/>
                            <w:vMerge w:val="restart"/>
                            <w:shd w:val="clear" w:color="auto" w:fill="auto"/>
                            <w:tcMar>
                              <w:top w:w="7" w:type="dxa"/>
                            </w:tcMar>
                          </w:tcPr>
                          <w:p w14:paraId="40A0B932" w14:textId="21AF343E" w:rsidR="00D617FD" w:rsidRPr="00DD7C0C" w:rsidDel="0032395C" w:rsidRDefault="00D617FD" w:rsidP="0009457F">
                            <w:pPr>
                              <w:widowControl w:val="0"/>
                              <w:rPr>
                                <w:del w:id="6168" w:author="Nasser Mustafa [2]" w:date="2018-09-19T08:12:00Z"/>
                                <w:rFonts w:eastAsia="Calibri"/>
                                <w:color w:val="000000"/>
                                <w:sz w:val="16"/>
                                <w:szCs w:val="16"/>
                              </w:rPr>
                            </w:pPr>
                          </w:p>
                        </w:tc>
                        <w:tc>
                          <w:tcPr>
                            <w:tcW w:w="4681" w:type="dxa"/>
                            <w:gridSpan w:val="9"/>
                            <w:shd w:val="clear" w:color="auto" w:fill="auto"/>
                            <w:tcMar>
                              <w:top w:w="7" w:type="dxa"/>
                            </w:tcMar>
                          </w:tcPr>
                          <w:p w14:paraId="70ED8B94" w14:textId="597401C4" w:rsidR="00D617FD" w:rsidRPr="00DD7C0C" w:rsidDel="0032395C" w:rsidRDefault="00D617FD" w:rsidP="0009457F">
                            <w:pPr>
                              <w:widowControl w:val="0"/>
                              <w:rPr>
                                <w:del w:id="6169" w:author="Nasser Mustafa [2]" w:date="2018-09-19T08:12:00Z"/>
                                <w:rFonts w:eastAsia="Calibri"/>
                                <w:color w:val="000000"/>
                                <w:sz w:val="16"/>
                                <w:szCs w:val="16"/>
                              </w:rPr>
                            </w:pPr>
                            <w:del w:id="6170" w:author="Nasser Mustafa [2]" w:date="2018-09-19T08:12:00Z">
                              <w:r w:rsidRPr="00DD7C0C" w:rsidDel="0032395C">
                                <w:rPr>
                                  <w:rFonts w:eastAsia="Calibri"/>
                                  <w:color w:val="000000"/>
                                  <w:sz w:val="16"/>
                                  <w:szCs w:val="16"/>
                                </w:rPr>
                                <w:delText>Model-to-model</w:delText>
                              </w:r>
                            </w:del>
                          </w:p>
                        </w:tc>
                        <w:tc>
                          <w:tcPr>
                            <w:tcW w:w="2409" w:type="dxa"/>
                            <w:gridSpan w:val="4"/>
                            <w:shd w:val="clear" w:color="auto" w:fill="auto"/>
                            <w:tcMar>
                              <w:top w:w="7" w:type="dxa"/>
                            </w:tcMar>
                          </w:tcPr>
                          <w:p w14:paraId="6410937E" w14:textId="5274B4D6" w:rsidR="00D617FD" w:rsidRPr="00DD7C0C" w:rsidDel="0032395C" w:rsidRDefault="00D617FD" w:rsidP="0009457F">
                            <w:pPr>
                              <w:widowControl w:val="0"/>
                              <w:rPr>
                                <w:del w:id="6171" w:author="Nasser Mustafa [2]" w:date="2018-09-19T08:12:00Z"/>
                                <w:rFonts w:eastAsia="Calibri"/>
                                <w:color w:val="000000"/>
                                <w:sz w:val="16"/>
                                <w:szCs w:val="16"/>
                              </w:rPr>
                            </w:pPr>
                            <w:del w:id="6172" w:author="Nasser Mustafa [2]" w:date="2018-09-19T08:12:00Z">
                              <w:r w:rsidRPr="00DD7C0C" w:rsidDel="0032395C">
                                <w:rPr>
                                  <w:rFonts w:eastAsia="Calibri"/>
                                  <w:color w:val="000000"/>
                                  <w:sz w:val="16"/>
                                  <w:szCs w:val="16"/>
                                </w:rPr>
                                <w:delText>Model-to-artifact</w:delText>
                              </w:r>
                            </w:del>
                          </w:p>
                        </w:tc>
                      </w:tr>
                      <w:tr w:rsidR="00D617FD" w:rsidRPr="00DD7C0C" w:rsidDel="0032395C" w14:paraId="4033AACA" w14:textId="213EF454" w:rsidTr="0009457F">
                        <w:trPr>
                          <w:gridAfter w:val="2"/>
                          <w:wAfter w:w="653" w:type="dxa"/>
                          <w:trHeight w:val="183"/>
                          <w:jc w:val="center"/>
                          <w:del w:id="6173" w:author="Nasser Mustafa [2]" w:date="2018-09-19T08:12:00Z"/>
                        </w:trPr>
                        <w:tc>
                          <w:tcPr>
                            <w:tcW w:w="540" w:type="dxa"/>
                            <w:vMerge/>
                            <w:shd w:val="clear" w:color="auto" w:fill="auto"/>
                            <w:tcMar>
                              <w:top w:w="7" w:type="dxa"/>
                            </w:tcMar>
                          </w:tcPr>
                          <w:p w14:paraId="2625B0A4" w14:textId="5A657B92" w:rsidR="00D617FD" w:rsidRPr="00DD7C0C" w:rsidDel="0032395C" w:rsidRDefault="00D617FD" w:rsidP="0009457F">
                            <w:pPr>
                              <w:widowControl w:val="0"/>
                              <w:rPr>
                                <w:del w:id="6174" w:author="Nasser Mustafa [2]" w:date="2018-09-19T08:12:00Z"/>
                                <w:rFonts w:eastAsia="Calibri"/>
                                <w:color w:val="000000"/>
                                <w:sz w:val="16"/>
                                <w:szCs w:val="16"/>
                              </w:rPr>
                            </w:pPr>
                          </w:p>
                        </w:tc>
                        <w:tc>
                          <w:tcPr>
                            <w:tcW w:w="823" w:type="dxa"/>
                            <w:vMerge/>
                            <w:shd w:val="clear" w:color="auto" w:fill="auto"/>
                            <w:tcMar>
                              <w:top w:w="7" w:type="dxa"/>
                            </w:tcMar>
                          </w:tcPr>
                          <w:p w14:paraId="0EF6418C" w14:textId="02428528" w:rsidR="00D617FD" w:rsidRPr="00DD7C0C" w:rsidDel="0032395C" w:rsidRDefault="00D617FD" w:rsidP="0009457F">
                            <w:pPr>
                              <w:widowControl w:val="0"/>
                              <w:rPr>
                                <w:del w:id="6175" w:author="Nasser Mustafa [2]" w:date="2018-09-19T08:12:00Z"/>
                                <w:rFonts w:eastAsia="Calibri"/>
                                <w:color w:val="000000"/>
                                <w:sz w:val="16"/>
                                <w:szCs w:val="16"/>
                              </w:rPr>
                            </w:pPr>
                          </w:p>
                        </w:tc>
                        <w:tc>
                          <w:tcPr>
                            <w:tcW w:w="3740" w:type="dxa"/>
                            <w:gridSpan w:val="8"/>
                            <w:tcBorders>
                              <w:bottom w:val="single" w:sz="4" w:space="0" w:color="auto"/>
                            </w:tcBorders>
                            <w:shd w:val="clear" w:color="auto" w:fill="auto"/>
                            <w:tcMar>
                              <w:top w:w="7" w:type="dxa"/>
                            </w:tcMar>
                          </w:tcPr>
                          <w:p w14:paraId="183D53A8" w14:textId="4CFAFF56" w:rsidR="00D617FD" w:rsidRPr="00DD7C0C" w:rsidDel="0032395C" w:rsidRDefault="00D617FD" w:rsidP="0009457F">
                            <w:pPr>
                              <w:widowControl w:val="0"/>
                              <w:rPr>
                                <w:del w:id="6176" w:author="Nasser Mustafa [2]" w:date="2018-09-19T08:12:00Z"/>
                                <w:rFonts w:eastAsia="Calibri"/>
                                <w:color w:val="000000"/>
                                <w:sz w:val="16"/>
                                <w:szCs w:val="16"/>
                              </w:rPr>
                            </w:pPr>
                            <w:del w:id="6177" w:author="Nasser Mustafa [2]" w:date="2018-09-19T08:12:00Z">
                              <w:r w:rsidRPr="00DD7C0C" w:rsidDel="0032395C">
                                <w:rPr>
                                  <w:rFonts w:eastAsia="Calibri"/>
                                  <w:color w:val="000000"/>
                                  <w:sz w:val="16"/>
                                  <w:szCs w:val="16"/>
                                </w:rPr>
                                <w:delText>Static</w:delText>
                              </w:r>
                            </w:del>
                          </w:p>
                        </w:tc>
                        <w:tc>
                          <w:tcPr>
                            <w:tcW w:w="941" w:type="dxa"/>
                            <w:tcBorders>
                              <w:bottom w:val="single" w:sz="4" w:space="0" w:color="auto"/>
                            </w:tcBorders>
                            <w:shd w:val="clear" w:color="auto" w:fill="auto"/>
                            <w:tcMar>
                              <w:top w:w="7" w:type="dxa"/>
                            </w:tcMar>
                          </w:tcPr>
                          <w:p w14:paraId="03BF0590" w14:textId="54225BBD" w:rsidR="00D617FD" w:rsidRPr="00DD7C0C" w:rsidDel="0032395C" w:rsidRDefault="00D617FD" w:rsidP="0009457F">
                            <w:pPr>
                              <w:widowControl w:val="0"/>
                              <w:rPr>
                                <w:del w:id="6178" w:author="Nasser Mustafa [2]" w:date="2018-09-19T08:12:00Z"/>
                                <w:rFonts w:eastAsia="Calibri"/>
                                <w:color w:val="000000"/>
                                <w:sz w:val="16"/>
                                <w:szCs w:val="16"/>
                              </w:rPr>
                            </w:pPr>
                            <w:del w:id="6179" w:author="Nasser Mustafa [2]" w:date="2018-09-19T08:12:00Z">
                              <w:r w:rsidRPr="00DD7C0C" w:rsidDel="0032395C">
                                <w:rPr>
                                  <w:rFonts w:eastAsia="Calibri"/>
                                  <w:color w:val="000000"/>
                                  <w:sz w:val="16"/>
                                  <w:szCs w:val="16"/>
                                </w:rPr>
                                <w:delText>Dynamic</w:delText>
                              </w:r>
                            </w:del>
                          </w:p>
                        </w:tc>
                        <w:tc>
                          <w:tcPr>
                            <w:tcW w:w="2409" w:type="dxa"/>
                            <w:gridSpan w:val="4"/>
                            <w:vMerge w:val="restart"/>
                            <w:shd w:val="clear" w:color="auto" w:fill="auto"/>
                            <w:tcMar>
                              <w:top w:w="7" w:type="dxa"/>
                            </w:tcMar>
                          </w:tcPr>
                          <w:p w14:paraId="52451B43" w14:textId="15BA258B" w:rsidR="00D617FD" w:rsidRPr="00DD7C0C" w:rsidDel="0032395C" w:rsidRDefault="00D617FD" w:rsidP="0009457F">
                            <w:pPr>
                              <w:widowControl w:val="0"/>
                              <w:rPr>
                                <w:del w:id="6180" w:author="Nasser Mustafa [2]" w:date="2018-09-19T08:12:00Z"/>
                                <w:rFonts w:eastAsia="Calibri"/>
                                <w:color w:val="000000"/>
                                <w:sz w:val="16"/>
                                <w:szCs w:val="16"/>
                              </w:rPr>
                            </w:pPr>
                            <w:del w:id="6181" w:author="Nasser Mustafa [2]" w:date="2018-09-19T08:12:00Z">
                              <w:r w:rsidRPr="00DD7C0C" w:rsidDel="0032395C">
                                <w:rPr>
                                  <w:rFonts w:eastAsia="Calibri"/>
                                  <w:color w:val="000000"/>
                                  <w:sz w:val="16"/>
                                  <w:szCs w:val="16"/>
                                </w:rPr>
                                <w:delText>Satisfy,</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Allocated-to,</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Explain,</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Perform,</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Support</w:delText>
                              </w:r>
                            </w:del>
                          </w:p>
                        </w:tc>
                      </w:tr>
                      <w:tr w:rsidR="00D617FD" w:rsidRPr="00DD7C0C" w:rsidDel="0032395C" w14:paraId="309D6ACB" w14:textId="5FF888BE" w:rsidTr="0009457F">
                        <w:trPr>
                          <w:gridAfter w:val="2"/>
                          <w:wAfter w:w="653" w:type="dxa"/>
                          <w:trHeight w:val="219"/>
                          <w:jc w:val="center"/>
                          <w:del w:id="6182" w:author="Nasser Mustafa [2]" w:date="2018-09-19T08:12:00Z"/>
                        </w:trPr>
                        <w:tc>
                          <w:tcPr>
                            <w:tcW w:w="540" w:type="dxa"/>
                            <w:vMerge/>
                            <w:shd w:val="clear" w:color="auto" w:fill="auto"/>
                          </w:tcPr>
                          <w:p w14:paraId="192BCBDF" w14:textId="07300227" w:rsidR="00D617FD" w:rsidRPr="00DD7C0C" w:rsidDel="0032395C" w:rsidRDefault="00D617FD" w:rsidP="0009457F">
                            <w:pPr>
                              <w:widowControl w:val="0"/>
                              <w:rPr>
                                <w:del w:id="6183" w:author="Nasser Mustafa [2]" w:date="2018-09-19T08:12:00Z"/>
                                <w:rFonts w:eastAsia="Calibri"/>
                                <w:color w:val="000000"/>
                                <w:sz w:val="16"/>
                                <w:szCs w:val="16"/>
                              </w:rPr>
                            </w:pPr>
                          </w:p>
                        </w:tc>
                        <w:tc>
                          <w:tcPr>
                            <w:tcW w:w="823" w:type="dxa"/>
                            <w:vMerge/>
                            <w:shd w:val="clear" w:color="auto" w:fill="auto"/>
                          </w:tcPr>
                          <w:p w14:paraId="4038DE3D" w14:textId="57CF3828" w:rsidR="00D617FD" w:rsidRPr="00DD7C0C" w:rsidDel="0032395C" w:rsidRDefault="00D617FD" w:rsidP="0009457F">
                            <w:pPr>
                              <w:widowControl w:val="0"/>
                              <w:rPr>
                                <w:del w:id="6184" w:author="Nasser Mustafa [2]" w:date="2018-09-19T08:12:00Z"/>
                                <w:rFonts w:eastAsia="Calibri"/>
                                <w:color w:val="000000"/>
                                <w:sz w:val="16"/>
                                <w:szCs w:val="16"/>
                              </w:rPr>
                            </w:pPr>
                          </w:p>
                        </w:tc>
                        <w:tc>
                          <w:tcPr>
                            <w:tcW w:w="1359" w:type="dxa"/>
                            <w:gridSpan w:val="4"/>
                            <w:tcBorders>
                              <w:bottom w:val="single" w:sz="4" w:space="0" w:color="auto"/>
                            </w:tcBorders>
                            <w:shd w:val="clear" w:color="auto" w:fill="auto"/>
                          </w:tcPr>
                          <w:p w14:paraId="60B294C9" w14:textId="43AA33E4" w:rsidR="00D617FD" w:rsidRPr="00DD7C0C" w:rsidDel="0032395C" w:rsidRDefault="00D617FD" w:rsidP="0009457F">
                            <w:pPr>
                              <w:widowControl w:val="0"/>
                              <w:rPr>
                                <w:del w:id="6185" w:author="Nasser Mustafa [2]" w:date="2018-09-19T08:12:00Z"/>
                                <w:rFonts w:eastAsia="Calibri"/>
                                <w:color w:val="000000"/>
                                <w:sz w:val="16"/>
                                <w:szCs w:val="16"/>
                              </w:rPr>
                            </w:pPr>
                            <w:del w:id="6186" w:author="Nasser Mustafa [2]" w:date="2018-09-19T08:12:00Z">
                              <w:r w:rsidRPr="00DD7C0C" w:rsidDel="0032395C">
                                <w:rPr>
                                  <w:rFonts w:eastAsia="Calibri"/>
                                  <w:color w:val="000000"/>
                                  <w:sz w:val="16"/>
                                  <w:szCs w:val="16"/>
                                </w:rPr>
                                <w:delText>Consistent-with</w:delText>
                              </w:r>
                            </w:del>
                          </w:p>
                        </w:tc>
                        <w:tc>
                          <w:tcPr>
                            <w:tcW w:w="2381" w:type="dxa"/>
                            <w:gridSpan w:val="4"/>
                            <w:tcBorders>
                              <w:bottom w:val="single" w:sz="4" w:space="0" w:color="auto"/>
                            </w:tcBorders>
                            <w:shd w:val="clear" w:color="auto" w:fill="auto"/>
                          </w:tcPr>
                          <w:p w14:paraId="3E02DFED" w14:textId="7395981A" w:rsidR="00D617FD" w:rsidRPr="00DD7C0C" w:rsidDel="0032395C" w:rsidRDefault="00D617FD" w:rsidP="0009457F">
                            <w:pPr>
                              <w:widowControl w:val="0"/>
                              <w:rPr>
                                <w:del w:id="6187" w:author="Nasser Mustafa [2]" w:date="2018-09-19T08:12:00Z"/>
                                <w:rFonts w:eastAsia="Calibri"/>
                                <w:color w:val="000000"/>
                                <w:sz w:val="16"/>
                                <w:szCs w:val="16"/>
                              </w:rPr>
                            </w:pPr>
                            <w:del w:id="6188" w:author="Nasser Mustafa [2]" w:date="2018-09-19T08:12:00Z">
                              <w:r w:rsidRPr="00DD7C0C" w:rsidDel="0032395C">
                                <w:rPr>
                                  <w:rFonts w:eastAsia="Calibri"/>
                                  <w:color w:val="000000"/>
                                  <w:sz w:val="16"/>
                                  <w:szCs w:val="16"/>
                                </w:rPr>
                                <w:delText>Dependency</w:delText>
                              </w:r>
                            </w:del>
                          </w:p>
                        </w:tc>
                        <w:tc>
                          <w:tcPr>
                            <w:tcW w:w="941" w:type="dxa"/>
                            <w:vMerge w:val="restart"/>
                            <w:shd w:val="clear" w:color="auto" w:fill="auto"/>
                          </w:tcPr>
                          <w:p w14:paraId="0F555913" w14:textId="7CE938C7" w:rsidR="00D617FD" w:rsidRPr="00DD7C0C" w:rsidDel="0032395C" w:rsidRDefault="00D617FD" w:rsidP="0009457F">
                            <w:pPr>
                              <w:widowControl w:val="0"/>
                              <w:rPr>
                                <w:del w:id="6189" w:author="Nasser Mustafa [2]" w:date="2018-09-19T08:12:00Z"/>
                                <w:rFonts w:eastAsia="Calibri"/>
                                <w:color w:val="000000"/>
                                <w:sz w:val="16"/>
                                <w:szCs w:val="16"/>
                              </w:rPr>
                            </w:pPr>
                            <w:del w:id="6190" w:author="Nasser Mustafa [2]" w:date="2018-09-19T08:12:00Z">
                              <w:r w:rsidRPr="00DD7C0C" w:rsidDel="0032395C">
                                <w:rPr>
                                  <w:rFonts w:eastAsia="Calibri"/>
                                  <w:color w:val="000000"/>
                                  <w:sz w:val="16"/>
                                  <w:szCs w:val="16"/>
                                </w:rPr>
                                <w:delText>Call,</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Notify,</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Generate</w:delText>
                              </w:r>
                            </w:del>
                          </w:p>
                        </w:tc>
                        <w:tc>
                          <w:tcPr>
                            <w:tcW w:w="2409" w:type="dxa"/>
                            <w:gridSpan w:val="4"/>
                            <w:vMerge/>
                            <w:shd w:val="clear" w:color="auto" w:fill="auto"/>
                          </w:tcPr>
                          <w:p w14:paraId="5846D670" w14:textId="1A343596" w:rsidR="00D617FD" w:rsidRPr="00DD7C0C" w:rsidDel="0032395C" w:rsidRDefault="00D617FD" w:rsidP="0009457F">
                            <w:pPr>
                              <w:widowControl w:val="0"/>
                              <w:rPr>
                                <w:del w:id="6191" w:author="Nasser Mustafa [2]" w:date="2018-09-19T08:12:00Z"/>
                                <w:rFonts w:eastAsia="Calibri"/>
                                <w:color w:val="000000"/>
                                <w:sz w:val="16"/>
                                <w:szCs w:val="16"/>
                              </w:rPr>
                            </w:pPr>
                          </w:p>
                        </w:tc>
                      </w:tr>
                      <w:tr w:rsidR="00D617FD" w:rsidRPr="00DD7C0C" w:rsidDel="0032395C" w14:paraId="75864BF1" w14:textId="0BFAF2EA" w:rsidTr="0009457F">
                        <w:trPr>
                          <w:gridAfter w:val="2"/>
                          <w:wAfter w:w="653" w:type="dxa"/>
                          <w:cantSplit/>
                          <w:trHeight w:val="387"/>
                          <w:jc w:val="center"/>
                          <w:del w:id="6192" w:author="Nasser Mustafa [2]" w:date="2018-09-19T08:12:00Z"/>
                        </w:trPr>
                        <w:tc>
                          <w:tcPr>
                            <w:tcW w:w="540" w:type="dxa"/>
                            <w:vMerge/>
                            <w:shd w:val="clear" w:color="auto" w:fill="auto"/>
                          </w:tcPr>
                          <w:p w14:paraId="2216BB00" w14:textId="5CA2C547" w:rsidR="00D617FD" w:rsidRPr="00DD7C0C" w:rsidDel="0032395C" w:rsidRDefault="00D617FD" w:rsidP="0009457F">
                            <w:pPr>
                              <w:widowControl w:val="0"/>
                              <w:rPr>
                                <w:del w:id="6193" w:author="Nasser Mustafa [2]" w:date="2018-09-19T08:12:00Z"/>
                                <w:rFonts w:eastAsia="Calibri"/>
                                <w:color w:val="000000"/>
                                <w:sz w:val="16"/>
                                <w:szCs w:val="16"/>
                              </w:rPr>
                            </w:pPr>
                          </w:p>
                        </w:tc>
                        <w:tc>
                          <w:tcPr>
                            <w:tcW w:w="823" w:type="dxa"/>
                            <w:vMerge/>
                            <w:shd w:val="clear" w:color="auto" w:fill="auto"/>
                          </w:tcPr>
                          <w:p w14:paraId="5D10ACE4" w14:textId="6B770FFA" w:rsidR="00D617FD" w:rsidRPr="00DD7C0C" w:rsidDel="0032395C" w:rsidRDefault="00D617FD" w:rsidP="0009457F">
                            <w:pPr>
                              <w:widowControl w:val="0"/>
                              <w:rPr>
                                <w:del w:id="6194" w:author="Nasser Mustafa [2]" w:date="2018-09-19T08:12:00Z"/>
                                <w:rFonts w:eastAsia="Calibri"/>
                                <w:color w:val="000000"/>
                                <w:sz w:val="16"/>
                                <w:szCs w:val="16"/>
                              </w:rPr>
                            </w:pPr>
                          </w:p>
                        </w:tc>
                        <w:tc>
                          <w:tcPr>
                            <w:tcW w:w="1359" w:type="dxa"/>
                            <w:gridSpan w:val="4"/>
                            <w:shd w:val="clear" w:color="auto" w:fill="auto"/>
                            <w:textDirection w:val="tbRl"/>
                          </w:tcPr>
                          <w:p w14:paraId="63C58204" w14:textId="51ACEC32" w:rsidR="00D617FD" w:rsidRPr="00DD7C0C" w:rsidDel="0032395C" w:rsidRDefault="00D617FD" w:rsidP="0009457F">
                            <w:pPr>
                              <w:widowControl w:val="0"/>
                              <w:rPr>
                                <w:del w:id="6195" w:author="Nasser Mustafa [2]" w:date="2018-09-19T08:12:00Z"/>
                                <w:rFonts w:eastAsia="Calibri"/>
                                <w:color w:val="000000"/>
                                <w:sz w:val="16"/>
                                <w:szCs w:val="16"/>
                              </w:rPr>
                            </w:pPr>
                          </w:p>
                        </w:tc>
                        <w:tc>
                          <w:tcPr>
                            <w:tcW w:w="2381" w:type="dxa"/>
                            <w:gridSpan w:val="4"/>
                            <w:shd w:val="clear" w:color="auto" w:fill="auto"/>
                          </w:tcPr>
                          <w:p w14:paraId="2B19AF77" w14:textId="1DBF5A96" w:rsidR="00D617FD" w:rsidRPr="00DD7C0C" w:rsidDel="0032395C" w:rsidRDefault="00D617FD" w:rsidP="0009457F">
                            <w:pPr>
                              <w:widowControl w:val="0"/>
                              <w:rPr>
                                <w:del w:id="6196" w:author="Nasser Mustafa [2]" w:date="2018-09-19T08:12:00Z"/>
                                <w:rFonts w:eastAsia="Calibri"/>
                                <w:color w:val="000000"/>
                                <w:sz w:val="16"/>
                                <w:szCs w:val="16"/>
                              </w:rPr>
                            </w:pPr>
                            <w:del w:id="6197" w:author="Nasser Mustafa [2]" w:date="2018-09-19T08:12:00Z">
                              <w:r w:rsidRPr="00DD7C0C" w:rsidDel="0032395C">
                                <w:rPr>
                                  <w:rFonts w:eastAsia="Calibri"/>
                                  <w:color w:val="000000"/>
                                  <w:sz w:val="16"/>
                                  <w:szCs w:val="16"/>
                                </w:rPr>
                                <w:delText>Export,</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Usage,</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Is-a,</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has-a,</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Part-of,</w:delText>
                              </w:r>
                              <w:r w:rsidDel="0032395C">
                                <w:rPr>
                                  <w:rFonts w:eastAsia="Calibri"/>
                                  <w:color w:val="000000"/>
                                  <w:sz w:val="16"/>
                                  <w:szCs w:val="16"/>
                                </w:rPr>
                                <w:delText xml:space="preserve">   </w:delText>
                              </w:r>
                              <w:r w:rsidRPr="00DD7C0C" w:rsidDel="0032395C">
                                <w:rPr>
                                  <w:rFonts w:eastAsia="Calibri"/>
                                  <w:color w:val="000000"/>
                                  <w:sz w:val="16"/>
                                  <w:szCs w:val="16"/>
                                </w:rPr>
                                <w:delText xml:space="preserve"> Import</w:delText>
                              </w:r>
                              <w:r w:rsidDel="0032395C">
                                <w:rPr>
                                  <w:rFonts w:eastAsia="Calibri"/>
                                  <w:color w:val="000000"/>
                                  <w:sz w:val="16"/>
                                  <w:szCs w:val="16"/>
                                </w:rPr>
                                <w:delText>,</w:delText>
                              </w:r>
                              <w:r w:rsidRPr="00DD7C0C" w:rsidDel="0032395C">
                                <w:rPr>
                                  <w:rFonts w:eastAsia="Calibri"/>
                                  <w:color w:val="000000"/>
                                  <w:sz w:val="16"/>
                                  <w:szCs w:val="16"/>
                                </w:rPr>
                                <w:delText xml:space="preserve"> Refine</w:delText>
                              </w:r>
                            </w:del>
                          </w:p>
                        </w:tc>
                        <w:tc>
                          <w:tcPr>
                            <w:tcW w:w="941" w:type="dxa"/>
                            <w:vMerge/>
                            <w:shd w:val="clear" w:color="auto" w:fill="auto"/>
                          </w:tcPr>
                          <w:p w14:paraId="136D442C" w14:textId="5102ED74" w:rsidR="00D617FD" w:rsidRPr="00DD7C0C" w:rsidDel="0032395C" w:rsidRDefault="00D617FD" w:rsidP="0009457F">
                            <w:pPr>
                              <w:widowControl w:val="0"/>
                              <w:rPr>
                                <w:del w:id="6198" w:author="Nasser Mustafa [2]" w:date="2018-09-19T08:12:00Z"/>
                                <w:rFonts w:eastAsia="Calibri"/>
                                <w:color w:val="000000"/>
                                <w:sz w:val="16"/>
                                <w:szCs w:val="16"/>
                              </w:rPr>
                            </w:pPr>
                          </w:p>
                        </w:tc>
                        <w:tc>
                          <w:tcPr>
                            <w:tcW w:w="2409" w:type="dxa"/>
                            <w:gridSpan w:val="4"/>
                            <w:vMerge/>
                            <w:shd w:val="clear" w:color="auto" w:fill="auto"/>
                          </w:tcPr>
                          <w:p w14:paraId="61DCFA97" w14:textId="785C677C" w:rsidR="00D617FD" w:rsidRPr="00DD7C0C" w:rsidDel="0032395C" w:rsidRDefault="00D617FD" w:rsidP="0009457F">
                            <w:pPr>
                              <w:widowControl w:val="0"/>
                              <w:rPr>
                                <w:del w:id="6199" w:author="Nasser Mustafa [2]" w:date="2018-09-19T08:12:00Z"/>
                                <w:rFonts w:eastAsia="Calibri"/>
                                <w:color w:val="000000"/>
                                <w:sz w:val="16"/>
                                <w:szCs w:val="16"/>
                              </w:rPr>
                            </w:pPr>
                          </w:p>
                        </w:tc>
                      </w:tr>
                      <w:tr w:rsidR="00D617FD" w:rsidRPr="00DD7C0C" w:rsidDel="0032395C" w14:paraId="26F40BBA" w14:textId="023CE2A7" w:rsidTr="0009457F">
                        <w:trPr>
                          <w:gridAfter w:val="2"/>
                          <w:wAfter w:w="653" w:type="dxa"/>
                          <w:trHeight w:val="100"/>
                          <w:jc w:val="center"/>
                          <w:del w:id="6200" w:author="Nasser Mustafa [2]" w:date="2018-09-19T08:12:00Z"/>
                        </w:trPr>
                        <w:tc>
                          <w:tcPr>
                            <w:tcW w:w="8453" w:type="dxa"/>
                            <w:gridSpan w:val="15"/>
                            <w:shd w:val="clear" w:color="auto" w:fill="auto"/>
                          </w:tcPr>
                          <w:p w14:paraId="3C1C5BA1" w14:textId="4FE43E75" w:rsidR="00D617FD" w:rsidRPr="00DD7C0C" w:rsidDel="0032395C" w:rsidRDefault="00D617FD" w:rsidP="0009457F">
                            <w:pPr>
                              <w:widowControl w:val="0"/>
                              <w:jc w:val="center"/>
                              <w:rPr>
                                <w:del w:id="6201" w:author="Nasser Mustafa [2]" w:date="2018-09-19T08:12:00Z"/>
                                <w:rFonts w:eastAsia="Calibri"/>
                                <w:b/>
                                <w:color w:val="0070C0"/>
                                <w:sz w:val="16"/>
                                <w:szCs w:val="16"/>
                              </w:rPr>
                            </w:pPr>
                            <w:del w:id="6202" w:author="Nasser Mustafa [2]" w:date="2018-09-19T08:12:00Z">
                              <w:r w:rsidRPr="00DD7C0C" w:rsidDel="0032395C">
                                <w:rPr>
                                  <w:rFonts w:eastAsia="MS Mincho"/>
                                  <w:b/>
                                  <w:color w:val="0070C0"/>
                                  <w:spacing w:val="-1"/>
                                  <w:sz w:val="16"/>
                                  <w:szCs w:val="16"/>
                                </w:rPr>
                                <w:delText>Systems Engineering Classifications</w:delText>
                              </w:r>
                            </w:del>
                          </w:p>
                        </w:tc>
                      </w:tr>
                      <w:tr w:rsidR="00D617FD" w:rsidRPr="00DD7C0C" w:rsidDel="0032395C" w14:paraId="4A4BEE8A" w14:textId="071B676A" w:rsidTr="0009457F">
                        <w:trPr>
                          <w:gridAfter w:val="2"/>
                          <w:wAfter w:w="653" w:type="dxa"/>
                          <w:trHeight w:val="212"/>
                          <w:jc w:val="center"/>
                          <w:del w:id="6203" w:author="Nasser Mustafa [2]" w:date="2018-09-19T08:12:00Z"/>
                        </w:trPr>
                        <w:tc>
                          <w:tcPr>
                            <w:tcW w:w="540" w:type="dxa"/>
                            <w:vMerge w:val="restart"/>
                            <w:shd w:val="clear" w:color="auto" w:fill="auto"/>
                          </w:tcPr>
                          <w:p w14:paraId="7B72A90C" w14:textId="4F20ACD9" w:rsidR="00D617FD" w:rsidRPr="00DD7C0C" w:rsidDel="0032395C" w:rsidRDefault="00D617FD" w:rsidP="006A58FF">
                            <w:pPr>
                              <w:widowControl w:val="0"/>
                              <w:rPr>
                                <w:del w:id="6204" w:author="Nasser Mustafa [2]" w:date="2018-09-19T08:12:00Z"/>
                                <w:rFonts w:eastAsia="Calibri"/>
                                <w:color w:val="000000"/>
                                <w:sz w:val="16"/>
                                <w:szCs w:val="16"/>
                              </w:rPr>
                            </w:pPr>
                            <w:del w:id="6205" w:author="Nasser Mustafa [2]" w:date="2018-09-19T08:12:00Z">
                              <w:r w:rsidRPr="00DD7C0C" w:rsidDel="0032395C">
                                <w:rPr>
                                  <w:rFonts w:eastAsia="MS Mincho"/>
                                  <w:color w:val="000000"/>
                                  <w:spacing w:val="-1"/>
                                  <w:sz w:val="16"/>
                                  <w:szCs w:val="16"/>
                                </w:rPr>
                                <w:fldChar w:fldCharType="begin"/>
                              </w:r>
                              <w:r w:rsidDel="0032395C">
                                <w:rPr>
                                  <w:rFonts w:eastAsia="MS Mincho"/>
                                  <w:color w:val="000000"/>
                                  <w:spacing w:val="-1"/>
                                  <w:sz w:val="16"/>
                                  <w:szCs w:val="16"/>
                                </w:rPr>
                                <w:delInstrText xml:space="preserve"> ADDIN EN.CITE &lt;EndNote&gt;&lt;Cite&gt;&lt;Author&gt;Mason&lt;/Author&gt;&lt;Year&gt;2003&lt;/Year&gt;&lt;RecNum&gt;79&lt;/RecNum&gt;&lt;DisplayText&gt;[12]&lt;/DisplayText&gt;&lt;record&gt;&lt;rec-number&gt;79&lt;/rec-number&gt;&lt;foreign-keys&gt;&lt;key app="EN" db-id="rxfad95wgs5d2dexxekxwt2katzr52wtwdxz" timestamp="0"&gt;79&lt;/key&gt;&lt;/foreign-keys&gt;&lt;ref-type name="Conference Proceedings"&gt;10&lt;/ref-type&gt;&lt;contributors&gt;&lt;authors&gt;&lt;author&gt;Paul Mason&lt;/author&gt;&lt;author&gt;Amer Saeed&lt;/author&gt;&lt;author&gt;Paul Arkley&lt;/author&gt;&lt;author&gt;Steve Riddle&lt;/author&gt;&lt;/authors&gt;&lt;/contributors&gt;&lt;titles&gt;&lt;title&gt;Meta-Modelling Approach to Traceability for Avionics: A Framework for Managing the Engineering of Computer Based Aerospace Systems.&lt;/title&gt;&lt;secondary-title&gt;10th IEEE International Conference on Engineering of Computer-Based Systems &lt;/secondary-title&gt;&lt;short-title&gt;ECBS&lt;/short-title&gt;&lt;/titles&gt;&lt;pages&gt;233-246&lt;/pages&gt;&lt;dates&gt;&lt;year&gt;2003&lt;/year&gt;&lt;/dates&gt;&lt;pub-location&gt;Huntsville, AL, USA&lt;/pub-location&gt;&lt;publisher&gt;IEEE&lt;/publisher&gt;&lt;urls&gt;&lt;/urls&gt;&lt;electronic-resource-num&gt; http://doi.ieeecomputersociety.org/10.1109/ECBS.2003.1194804&lt;/electronic-resource-num&gt;&lt;/record&gt;&lt;/Cite&gt;&lt;/EndNote&gt;</w:delInstrText>
                              </w:r>
                              <w:r w:rsidRPr="00DD7C0C" w:rsidDel="0032395C">
                                <w:rPr>
                                  <w:rFonts w:eastAsia="MS Mincho"/>
                                  <w:color w:val="000000"/>
                                  <w:spacing w:val="-1"/>
                                  <w:sz w:val="16"/>
                                  <w:szCs w:val="16"/>
                                </w:rPr>
                                <w:fldChar w:fldCharType="separate"/>
                              </w:r>
                              <w:r w:rsidDel="0032395C">
                                <w:rPr>
                                  <w:rFonts w:eastAsia="MS Mincho"/>
                                  <w:noProof/>
                                  <w:color w:val="000000"/>
                                  <w:spacing w:val="-1"/>
                                  <w:sz w:val="16"/>
                                  <w:szCs w:val="16"/>
                                </w:rPr>
                                <w:delText>[</w:delText>
                              </w:r>
                              <w:r w:rsidDel="0032395C">
                                <w:fldChar w:fldCharType="begin"/>
                              </w:r>
                              <w:r w:rsidDel="0032395C">
                                <w:delInstrText xml:space="preserve"> HYPERLINK \l "_ENREF_12" \o "Mason, 2003 #79" </w:delInstrText>
                              </w:r>
                              <w:r w:rsidDel="0032395C">
                                <w:fldChar w:fldCharType="separate"/>
                              </w:r>
                              <w:r w:rsidDel="0032395C">
                                <w:rPr>
                                  <w:rFonts w:eastAsia="MS Mincho"/>
                                  <w:noProof/>
                                  <w:color w:val="000000"/>
                                  <w:spacing w:val="-1"/>
                                  <w:sz w:val="16"/>
                                  <w:szCs w:val="16"/>
                                </w:rPr>
                                <w:delText>12</w:delText>
                              </w:r>
                              <w:r w:rsidDel="0032395C">
                                <w:rPr>
                                  <w:rFonts w:eastAsia="MS Mincho"/>
                                  <w:noProof/>
                                  <w:color w:val="000000"/>
                                  <w:spacing w:val="-1"/>
                                  <w:sz w:val="16"/>
                                  <w:szCs w:val="16"/>
                                </w:rPr>
                                <w:fldChar w:fldCharType="end"/>
                              </w:r>
                              <w:r w:rsidDel="0032395C">
                                <w:rPr>
                                  <w:rFonts w:eastAsia="MS Mincho"/>
                                  <w:noProof/>
                                  <w:color w:val="000000"/>
                                  <w:spacing w:val="-1"/>
                                  <w:sz w:val="16"/>
                                  <w:szCs w:val="16"/>
                                </w:rPr>
                                <w:delText>]</w:delText>
                              </w:r>
                              <w:r w:rsidRPr="00DD7C0C" w:rsidDel="0032395C">
                                <w:rPr>
                                  <w:rFonts w:eastAsia="MS Mincho"/>
                                  <w:color w:val="000000"/>
                                  <w:spacing w:val="-1"/>
                                  <w:sz w:val="16"/>
                                  <w:szCs w:val="16"/>
                                </w:rPr>
                                <w:fldChar w:fldCharType="end"/>
                              </w:r>
                              <w:r w:rsidDel="0032395C">
                                <w:rPr>
                                  <w:rFonts w:eastAsia="MS Mincho"/>
                                  <w:color w:val="000000"/>
                                  <w:spacing w:val="-1"/>
                                  <w:sz w:val="16"/>
                                  <w:szCs w:val="16"/>
                                </w:rPr>
                                <w:delText xml:space="preserve">   </w:delText>
                              </w:r>
                            </w:del>
                          </w:p>
                        </w:tc>
                        <w:tc>
                          <w:tcPr>
                            <w:tcW w:w="823" w:type="dxa"/>
                            <w:vMerge w:val="restart"/>
                            <w:shd w:val="clear" w:color="auto" w:fill="auto"/>
                          </w:tcPr>
                          <w:p w14:paraId="78CC2053" w14:textId="3393D13B" w:rsidR="00D617FD" w:rsidRPr="00DD7C0C" w:rsidDel="0032395C" w:rsidRDefault="00D617FD" w:rsidP="0009457F">
                            <w:pPr>
                              <w:widowControl w:val="0"/>
                              <w:rPr>
                                <w:del w:id="6206" w:author="Nasser Mustafa [2]" w:date="2018-09-19T08:12:00Z"/>
                                <w:rFonts w:eastAsia="Calibri"/>
                                <w:color w:val="000000"/>
                                <w:sz w:val="16"/>
                                <w:szCs w:val="16"/>
                              </w:rPr>
                            </w:pPr>
                            <w:del w:id="6207" w:author="Nasser Mustafa [2]" w:date="2018-09-19T08:12:00Z">
                              <w:r w:rsidRPr="00DD7C0C" w:rsidDel="0032395C">
                                <w:rPr>
                                  <w:rFonts w:eastAsia="Calibri"/>
                                  <w:color w:val="000000"/>
                                  <w:sz w:val="16"/>
                                  <w:szCs w:val="16"/>
                                </w:rPr>
                                <w:delText>Temporal</w:delText>
                              </w:r>
                            </w:del>
                          </w:p>
                        </w:tc>
                        <w:tc>
                          <w:tcPr>
                            <w:tcW w:w="2835" w:type="dxa"/>
                            <w:gridSpan w:val="6"/>
                            <w:shd w:val="clear" w:color="auto" w:fill="auto"/>
                          </w:tcPr>
                          <w:p w14:paraId="4A0110CE" w14:textId="48CE9A73" w:rsidR="00D617FD" w:rsidRPr="00DD7C0C" w:rsidDel="0032395C" w:rsidRDefault="00D617FD" w:rsidP="0009457F">
                            <w:pPr>
                              <w:widowControl w:val="0"/>
                              <w:rPr>
                                <w:del w:id="6208" w:author="Nasser Mustafa [2]" w:date="2018-09-19T08:12:00Z"/>
                                <w:rFonts w:eastAsia="Calibri"/>
                                <w:color w:val="000000"/>
                                <w:sz w:val="16"/>
                                <w:szCs w:val="16"/>
                              </w:rPr>
                            </w:pPr>
                            <w:del w:id="6209" w:author="Nasser Mustafa [2]" w:date="2018-09-19T08:12:00Z">
                              <w:r w:rsidRPr="00DD7C0C" w:rsidDel="0032395C">
                                <w:rPr>
                                  <w:rFonts w:eastAsia="Calibri"/>
                                  <w:color w:val="000000"/>
                                  <w:sz w:val="16"/>
                                  <w:szCs w:val="16"/>
                                </w:rPr>
                                <w:delText>Directional</w:delText>
                              </w:r>
                            </w:del>
                          </w:p>
                        </w:tc>
                        <w:tc>
                          <w:tcPr>
                            <w:tcW w:w="4255" w:type="dxa"/>
                            <w:gridSpan w:val="7"/>
                            <w:vMerge w:val="restart"/>
                            <w:shd w:val="clear" w:color="auto" w:fill="auto"/>
                          </w:tcPr>
                          <w:p w14:paraId="25EE8408" w14:textId="39081BB3" w:rsidR="00D617FD" w:rsidRPr="00DD7C0C" w:rsidDel="0032395C" w:rsidRDefault="00D617FD" w:rsidP="0009457F">
                            <w:pPr>
                              <w:widowControl w:val="0"/>
                              <w:rPr>
                                <w:del w:id="6210" w:author="Nasser Mustafa [2]" w:date="2018-09-19T08:12:00Z"/>
                                <w:rFonts w:eastAsia="Calibri"/>
                                <w:color w:val="000000"/>
                                <w:sz w:val="16"/>
                                <w:szCs w:val="16"/>
                              </w:rPr>
                            </w:pPr>
                          </w:p>
                        </w:tc>
                      </w:tr>
                      <w:tr w:rsidR="00D617FD" w:rsidRPr="00DD7C0C" w:rsidDel="0032395C" w14:paraId="7062E570" w14:textId="33615680" w:rsidTr="0009457F">
                        <w:trPr>
                          <w:gridAfter w:val="2"/>
                          <w:wAfter w:w="653" w:type="dxa"/>
                          <w:trHeight w:val="104"/>
                          <w:jc w:val="center"/>
                          <w:del w:id="6211" w:author="Nasser Mustafa [2]" w:date="2018-09-19T08:12:00Z"/>
                        </w:trPr>
                        <w:tc>
                          <w:tcPr>
                            <w:tcW w:w="540" w:type="dxa"/>
                            <w:vMerge/>
                            <w:shd w:val="clear" w:color="auto" w:fill="auto"/>
                          </w:tcPr>
                          <w:p w14:paraId="5E0AF07C" w14:textId="415B08A0" w:rsidR="00D617FD" w:rsidRPr="00DD7C0C" w:rsidDel="0032395C" w:rsidRDefault="00D617FD" w:rsidP="0009457F">
                            <w:pPr>
                              <w:widowControl w:val="0"/>
                              <w:rPr>
                                <w:del w:id="6212" w:author="Nasser Mustafa [2]" w:date="2018-09-19T08:12:00Z"/>
                                <w:rFonts w:eastAsia="MS Mincho"/>
                                <w:color w:val="000000"/>
                                <w:spacing w:val="-1"/>
                                <w:sz w:val="16"/>
                                <w:szCs w:val="16"/>
                              </w:rPr>
                            </w:pPr>
                          </w:p>
                        </w:tc>
                        <w:tc>
                          <w:tcPr>
                            <w:tcW w:w="823" w:type="dxa"/>
                            <w:vMerge/>
                            <w:shd w:val="clear" w:color="auto" w:fill="auto"/>
                          </w:tcPr>
                          <w:p w14:paraId="64B8A268" w14:textId="5C66C807" w:rsidR="00D617FD" w:rsidRPr="00DD7C0C" w:rsidDel="0032395C" w:rsidRDefault="00D617FD" w:rsidP="0009457F">
                            <w:pPr>
                              <w:widowControl w:val="0"/>
                              <w:rPr>
                                <w:del w:id="6213" w:author="Nasser Mustafa [2]" w:date="2018-09-19T08:12:00Z"/>
                                <w:rFonts w:eastAsia="Calibri"/>
                                <w:color w:val="000000"/>
                                <w:sz w:val="16"/>
                                <w:szCs w:val="16"/>
                              </w:rPr>
                            </w:pPr>
                          </w:p>
                        </w:tc>
                        <w:tc>
                          <w:tcPr>
                            <w:tcW w:w="1279" w:type="dxa"/>
                            <w:gridSpan w:val="3"/>
                            <w:shd w:val="clear" w:color="auto" w:fill="auto"/>
                          </w:tcPr>
                          <w:p w14:paraId="1A3B5610" w14:textId="6E148F94" w:rsidR="00D617FD" w:rsidRPr="00DD7C0C" w:rsidDel="0032395C" w:rsidRDefault="00D617FD" w:rsidP="0009457F">
                            <w:pPr>
                              <w:widowControl w:val="0"/>
                              <w:rPr>
                                <w:del w:id="6214" w:author="Nasser Mustafa [2]" w:date="2018-09-19T08:12:00Z"/>
                                <w:rFonts w:eastAsia="Calibri"/>
                                <w:color w:val="000000"/>
                                <w:sz w:val="16"/>
                                <w:szCs w:val="16"/>
                              </w:rPr>
                            </w:pPr>
                            <w:del w:id="6215" w:author="Nasser Mustafa [2]" w:date="2018-09-19T08:12:00Z">
                              <w:r w:rsidRPr="00DD7C0C" w:rsidDel="0032395C">
                                <w:rPr>
                                  <w:rFonts w:eastAsia="Calibri"/>
                                  <w:color w:val="000000"/>
                                  <w:sz w:val="16"/>
                                  <w:szCs w:val="16"/>
                                </w:rPr>
                                <w:delText>Vertical</w:delText>
                              </w:r>
                            </w:del>
                          </w:p>
                        </w:tc>
                        <w:tc>
                          <w:tcPr>
                            <w:tcW w:w="1556" w:type="dxa"/>
                            <w:gridSpan w:val="3"/>
                            <w:shd w:val="clear" w:color="auto" w:fill="auto"/>
                          </w:tcPr>
                          <w:p w14:paraId="716154F6" w14:textId="25D51535" w:rsidR="00D617FD" w:rsidRPr="00DD7C0C" w:rsidDel="0032395C" w:rsidRDefault="00D617FD" w:rsidP="0009457F">
                            <w:pPr>
                              <w:widowControl w:val="0"/>
                              <w:rPr>
                                <w:del w:id="6216" w:author="Nasser Mustafa [2]" w:date="2018-09-19T08:12:00Z"/>
                                <w:rFonts w:eastAsia="Calibri"/>
                                <w:color w:val="000000"/>
                                <w:sz w:val="16"/>
                                <w:szCs w:val="16"/>
                              </w:rPr>
                            </w:pPr>
                            <w:del w:id="6217" w:author="Nasser Mustafa [2]" w:date="2018-09-19T08:12:00Z">
                              <w:r w:rsidRPr="00DD7C0C" w:rsidDel="0032395C">
                                <w:rPr>
                                  <w:rFonts w:eastAsia="Calibri"/>
                                  <w:color w:val="000000"/>
                                  <w:sz w:val="16"/>
                                  <w:szCs w:val="16"/>
                                </w:rPr>
                                <w:delText>Horizontal</w:delText>
                              </w:r>
                            </w:del>
                          </w:p>
                        </w:tc>
                        <w:tc>
                          <w:tcPr>
                            <w:tcW w:w="4255" w:type="dxa"/>
                            <w:gridSpan w:val="7"/>
                            <w:vMerge/>
                            <w:shd w:val="clear" w:color="auto" w:fill="auto"/>
                          </w:tcPr>
                          <w:p w14:paraId="3E056790" w14:textId="7A9B5037" w:rsidR="00D617FD" w:rsidRPr="00DD7C0C" w:rsidDel="0032395C" w:rsidRDefault="00D617FD" w:rsidP="0009457F">
                            <w:pPr>
                              <w:widowControl w:val="0"/>
                              <w:rPr>
                                <w:del w:id="6218" w:author="Nasser Mustafa [2]" w:date="2018-09-19T08:12:00Z"/>
                                <w:rFonts w:eastAsia="Calibri"/>
                                <w:color w:val="000000"/>
                                <w:sz w:val="16"/>
                                <w:szCs w:val="16"/>
                              </w:rPr>
                            </w:pPr>
                          </w:p>
                        </w:tc>
                      </w:tr>
                      <w:tr w:rsidR="00D617FD" w:rsidRPr="00DD7C0C" w:rsidDel="0032395C" w14:paraId="59EBA3D7" w14:textId="5DF29563" w:rsidTr="0009457F">
                        <w:trPr>
                          <w:gridAfter w:val="2"/>
                          <w:wAfter w:w="653" w:type="dxa"/>
                          <w:trHeight w:val="72"/>
                          <w:jc w:val="center"/>
                          <w:del w:id="6219" w:author="Nasser Mustafa [2]" w:date="2018-09-19T08:12:00Z"/>
                        </w:trPr>
                        <w:tc>
                          <w:tcPr>
                            <w:tcW w:w="540" w:type="dxa"/>
                            <w:vMerge/>
                            <w:shd w:val="clear" w:color="auto" w:fill="auto"/>
                          </w:tcPr>
                          <w:p w14:paraId="1D08E9A2" w14:textId="3840448B" w:rsidR="00D617FD" w:rsidRPr="00DD7C0C" w:rsidDel="0032395C" w:rsidRDefault="00D617FD" w:rsidP="0009457F">
                            <w:pPr>
                              <w:widowControl w:val="0"/>
                              <w:rPr>
                                <w:del w:id="6220" w:author="Nasser Mustafa [2]" w:date="2018-09-19T08:12:00Z"/>
                                <w:rFonts w:eastAsia="MS Mincho"/>
                                <w:color w:val="000000"/>
                                <w:spacing w:val="-1"/>
                                <w:sz w:val="16"/>
                                <w:szCs w:val="16"/>
                              </w:rPr>
                            </w:pPr>
                          </w:p>
                        </w:tc>
                        <w:tc>
                          <w:tcPr>
                            <w:tcW w:w="823" w:type="dxa"/>
                            <w:vMerge/>
                            <w:shd w:val="clear" w:color="auto" w:fill="auto"/>
                          </w:tcPr>
                          <w:p w14:paraId="79F7ADB6" w14:textId="14924C62" w:rsidR="00D617FD" w:rsidRPr="00DD7C0C" w:rsidDel="0032395C" w:rsidRDefault="00D617FD" w:rsidP="0009457F">
                            <w:pPr>
                              <w:widowControl w:val="0"/>
                              <w:rPr>
                                <w:del w:id="6221" w:author="Nasser Mustafa [2]" w:date="2018-09-19T08:12:00Z"/>
                                <w:rFonts w:eastAsia="Calibri"/>
                                <w:color w:val="000000"/>
                                <w:sz w:val="16"/>
                                <w:szCs w:val="16"/>
                              </w:rPr>
                            </w:pPr>
                          </w:p>
                        </w:tc>
                        <w:tc>
                          <w:tcPr>
                            <w:tcW w:w="622" w:type="dxa"/>
                            <w:gridSpan w:val="2"/>
                            <w:shd w:val="clear" w:color="auto" w:fill="auto"/>
                          </w:tcPr>
                          <w:p w14:paraId="2DD0125C" w14:textId="4B8914CE" w:rsidR="00D617FD" w:rsidRPr="00DD7C0C" w:rsidDel="0032395C" w:rsidRDefault="00D617FD" w:rsidP="0009457F">
                            <w:pPr>
                              <w:widowControl w:val="0"/>
                              <w:rPr>
                                <w:del w:id="6222" w:author="Nasser Mustafa [2]" w:date="2018-09-19T08:12:00Z"/>
                                <w:rFonts w:eastAsia="Calibri"/>
                                <w:color w:val="000000"/>
                                <w:sz w:val="16"/>
                                <w:szCs w:val="16"/>
                              </w:rPr>
                            </w:pPr>
                            <w:del w:id="6223" w:author="Nasser Mustafa [2]" w:date="2018-09-19T08:12:00Z">
                              <w:r w:rsidRPr="00DD7C0C" w:rsidDel="0032395C">
                                <w:rPr>
                                  <w:rFonts w:eastAsia="Calibri"/>
                                  <w:color w:val="000000"/>
                                  <w:sz w:val="16"/>
                                  <w:szCs w:val="16"/>
                                </w:rPr>
                                <w:delText>Micro</w:delText>
                              </w:r>
                            </w:del>
                          </w:p>
                        </w:tc>
                        <w:tc>
                          <w:tcPr>
                            <w:tcW w:w="657" w:type="dxa"/>
                            <w:shd w:val="clear" w:color="auto" w:fill="auto"/>
                          </w:tcPr>
                          <w:p w14:paraId="225D14FC" w14:textId="64F00E6E" w:rsidR="00D617FD" w:rsidRPr="00DD7C0C" w:rsidDel="0032395C" w:rsidRDefault="00D617FD" w:rsidP="0009457F">
                            <w:pPr>
                              <w:widowControl w:val="0"/>
                              <w:rPr>
                                <w:del w:id="6224" w:author="Nasser Mustafa [2]" w:date="2018-09-19T08:12:00Z"/>
                                <w:rFonts w:eastAsia="Calibri"/>
                                <w:color w:val="000000"/>
                                <w:sz w:val="16"/>
                                <w:szCs w:val="16"/>
                              </w:rPr>
                            </w:pPr>
                            <w:del w:id="6225" w:author="Nasser Mustafa [2]" w:date="2018-09-19T08:12:00Z">
                              <w:r w:rsidRPr="00DD7C0C" w:rsidDel="0032395C">
                                <w:rPr>
                                  <w:rFonts w:eastAsia="Calibri"/>
                                  <w:color w:val="000000"/>
                                  <w:sz w:val="16"/>
                                  <w:szCs w:val="16"/>
                                </w:rPr>
                                <w:delText>Macro</w:delText>
                              </w:r>
                            </w:del>
                          </w:p>
                        </w:tc>
                        <w:tc>
                          <w:tcPr>
                            <w:tcW w:w="564" w:type="dxa"/>
                            <w:gridSpan w:val="2"/>
                            <w:shd w:val="clear" w:color="auto" w:fill="auto"/>
                          </w:tcPr>
                          <w:p w14:paraId="67FADEE9" w14:textId="68668BDE" w:rsidR="00D617FD" w:rsidRPr="00DD7C0C" w:rsidDel="0032395C" w:rsidRDefault="00D617FD" w:rsidP="0009457F">
                            <w:pPr>
                              <w:widowControl w:val="0"/>
                              <w:rPr>
                                <w:del w:id="6226" w:author="Nasser Mustafa [2]" w:date="2018-09-19T08:12:00Z"/>
                                <w:rFonts w:eastAsia="Calibri"/>
                                <w:color w:val="000000"/>
                                <w:sz w:val="16"/>
                                <w:szCs w:val="16"/>
                              </w:rPr>
                            </w:pPr>
                            <w:del w:id="6227" w:author="Nasser Mustafa [2]" w:date="2018-09-19T08:12:00Z">
                              <w:r w:rsidRPr="00DD7C0C" w:rsidDel="0032395C">
                                <w:rPr>
                                  <w:rFonts w:eastAsia="Calibri"/>
                                  <w:color w:val="000000"/>
                                  <w:sz w:val="16"/>
                                  <w:szCs w:val="16"/>
                                </w:rPr>
                                <w:delText>Micro</w:delText>
                              </w:r>
                            </w:del>
                          </w:p>
                        </w:tc>
                        <w:tc>
                          <w:tcPr>
                            <w:tcW w:w="992" w:type="dxa"/>
                            <w:shd w:val="clear" w:color="auto" w:fill="auto"/>
                          </w:tcPr>
                          <w:p w14:paraId="1E4688E8" w14:textId="4110B1CB" w:rsidR="00D617FD" w:rsidRPr="00DD7C0C" w:rsidDel="0032395C" w:rsidRDefault="00D617FD" w:rsidP="0009457F">
                            <w:pPr>
                              <w:widowControl w:val="0"/>
                              <w:rPr>
                                <w:del w:id="6228" w:author="Nasser Mustafa [2]" w:date="2018-09-19T08:12:00Z"/>
                                <w:rFonts w:eastAsia="Calibri"/>
                                <w:color w:val="000000"/>
                                <w:sz w:val="16"/>
                                <w:szCs w:val="16"/>
                              </w:rPr>
                            </w:pPr>
                            <w:del w:id="6229" w:author="Nasser Mustafa [2]" w:date="2018-09-19T08:12:00Z">
                              <w:r w:rsidRPr="00DD7C0C" w:rsidDel="0032395C">
                                <w:rPr>
                                  <w:rFonts w:eastAsia="Calibri"/>
                                  <w:color w:val="000000"/>
                                  <w:sz w:val="16"/>
                                  <w:szCs w:val="16"/>
                                </w:rPr>
                                <w:delText>Macro</w:delText>
                              </w:r>
                            </w:del>
                          </w:p>
                        </w:tc>
                        <w:tc>
                          <w:tcPr>
                            <w:tcW w:w="4255" w:type="dxa"/>
                            <w:gridSpan w:val="7"/>
                            <w:vMerge/>
                            <w:shd w:val="clear" w:color="auto" w:fill="auto"/>
                          </w:tcPr>
                          <w:p w14:paraId="12FEF437" w14:textId="38819309" w:rsidR="00D617FD" w:rsidRPr="00DD7C0C" w:rsidDel="0032395C" w:rsidRDefault="00D617FD" w:rsidP="0009457F">
                            <w:pPr>
                              <w:widowControl w:val="0"/>
                              <w:rPr>
                                <w:del w:id="6230" w:author="Nasser Mustafa [2]" w:date="2018-09-19T08:12:00Z"/>
                                <w:rFonts w:eastAsia="Calibri"/>
                                <w:color w:val="000000"/>
                                <w:sz w:val="16"/>
                                <w:szCs w:val="16"/>
                              </w:rPr>
                            </w:pPr>
                          </w:p>
                        </w:tc>
                      </w:tr>
                      <w:tr w:rsidR="00D617FD" w:rsidRPr="00DD7C0C" w:rsidDel="0032395C" w14:paraId="480B82C0" w14:textId="2BFED5F0" w:rsidTr="0009457F">
                        <w:trPr>
                          <w:gridAfter w:val="2"/>
                          <w:wAfter w:w="653" w:type="dxa"/>
                          <w:cantSplit/>
                          <w:trHeight w:val="275"/>
                          <w:jc w:val="center"/>
                          <w:del w:id="6231" w:author="Nasser Mustafa [2]" w:date="2018-09-19T08:12:00Z"/>
                        </w:trPr>
                        <w:tc>
                          <w:tcPr>
                            <w:tcW w:w="540" w:type="dxa"/>
                            <w:vMerge/>
                            <w:shd w:val="clear" w:color="auto" w:fill="auto"/>
                          </w:tcPr>
                          <w:p w14:paraId="3FF96258" w14:textId="3E59DDFE" w:rsidR="00D617FD" w:rsidRPr="00DD7C0C" w:rsidDel="0032395C" w:rsidRDefault="00D617FD" w:rsidP="0009457F">
                            <w:pPr>
                              <w:widowControl w:val="0"/>
                              <w:rPr>
                                <w:del w:id="6232" w:author="Nasser Mustafa [2]" w:date="2018-09-19T08:12:00Z"/>
                                <w:rFonts w:eastAsia="MS Mincho"/>
                                <w:color w:val="000000"/>
                                <w:spacing w:val="-1"/>
                                <w:sz w:val="16"/>
                                <w:szCs w:val="16"/>
                              </w:rPr>
                            </w:pPr>
                          </w:p>
                        </w:tc>
                        <w:tc>
                          <w:tcPr>
                            <w:tcW w:w="823" w:type="dxa"/>
                            <w:vMerge/>
                            <w:shd w:val="clear" w:color="auto" w:fill="auto"/>
                          </w:tcPr>
                          <w:p w14:paraId="5D3EB1BE" w14:textId="18A629C0" w:rsidR="00D617FD" w:rsidRPr="00DD7C0C" w:rsidDel="0032395C" w:rsidRDefault="00D617FD" w:rsidP="0009457F">
                            <w:pPr>
                              <w:widowControl w:val="0"/>
                              <w:rPr>
                                <w:del w:id="6233" w:author="Nasser Mustafa [2]" w:date="2018-09-19T08:12:00Z"/>
                                <w:rFonts w:eastAsia="Calibri"/>
                                <w:color w:val="000000"/>
                                <w:sz w:val="16"/>
                                <w:szCs w:val="16"/>
                              </w:rPr>
                            </w:pPr>
                          </w:p>
                        </w:tc>
                        <w:tc>
                          <w:tcPr>
                            <w:tcW w:w="622" w:type="dxa"/>
                            <w:gridSpan w:val="2"/>
                            <w:shd w:val="clear" w:color="auto" w:fill="auto"/>
                            <w:tcMar>
                              <w:top w:w="14" w:type="dxa"/>
                              <w:left w:w="14" w:type="dxa"/>
                              <w:right w:w="14" w:type="dxa"/>
                            </w:tcMar>
                            <w:vAlign w:val="center"/>
                          </w:tcPr>
                          <w:p w14:paraId="4935B5D1" w14:textId="399C6160" w:rsidR="00D617FD" w:rsidRPr="00DD7C0C" w:rsidDel="0032395C" w:rsidRDefault="00D617FD" w:rsidP="0009457F">
                            <w:pPr>
                              <w:widowControl w:val="0"/>
                              <w:rPr>
                                <w:del w:id="6234" w:author="Nasser Mustafa [2]" w:date="2018-09-19T08:12:00Z"/>
                                <w:rFonts w:eastAsia="Calibri"/>
                                <w:color w:val="000000"/>
                                <w:sz w:val="16"/>
                                <w:szCs w:val="16"/>
                              </w:rPr>
                            </w:pPr>
                            <w:del w:id="6235" w:author="Nasser Mustafa [2]" w:date="2018-09-19T08:12:00Z">
                              <w:r w:rsidRPr="00DD7C0C" w:rsidDel="0032395C">
                                <w:rPr>
                                  <w:rFonts w:eastAsia="Calibri"/>
                                  <w:color w:val="000000"/>
                                  <w:sz w:val="16"/>
                                  <w:szCs w:val="16"/>
                                </w:rPr>
                                <w:delText>Inter</w:delText>
                              </w:r>
                            </w:del>
                          </w:p>
                          <w:p w14:paraId="2C8CED11" w14:textId="3F506350" w:rsidR="00D617FD" w:rsidRPr="00DD7C0C" w:rsidDel="0032395C" w:rsidRDefault="00D617FD" w:rsidP="0009457F">
                            <w:pPr>
                              <w:widowControl w:val="0"/>
                              <w:rPr>
                                <w:del w:id="6236" w:author="Nasser Mustafa [2]" w:date="2018-09-19T08:12:00Z"/>
                                <w:rFonts w:eastAsia="Calibri"/>
                                <w:color w:val="000000"/>
                                <w:sz w:val="16"/>
                                <w:szCs w:val="16"/>
                              </w:rPr>
                            </w:pPr>
                            <w:del w:id="6237" w:author="Nasser Mustafa [2]" w:date="2018-09-19T08:12:00Z">
                              <w:r w:rsidRPr="00DD7C0C" w:rsidDel="0032395C">
                                <w:rPr>
                                  <w:rFonts w:eastAsia="Calibri"/>
                                  <w:color w:val="000000"/>
                                  <w:sz w:val="16"/>
                                  <w:szCs w:val="16"/>
                                </w:rPr>
                                <w:delText>Intra</w:delText>
                              </w:r>
                            </w:del>
                          </w:p>
                        </w:tc>
                        <w:tc>
                          <w:tcPr>
                            <w:tcW w:w="657" w:type="dxa"/>
                            <w:shd w:val="clear" w:color="auto" w:fill="auto"/>
                            <w:tcMar>
                              <w:top w:w="14" w:type="dxa"/>
                              <w:left w:w="14" w:type="dxa"/>
                              <w:right w:w="14" w:type="dxa"/>
                            </w:tcMar>
                            <w:vAlign w:val="center"/>
                          </w:tcPr>
                          <w:p w14:paraId="356F6C5C" w14:textId="09FEB9D3" w:rsidR="00D617FD" w:rsidRPr="00DD7C0C" w:rsidDel="0032395C" w:rsidRDefault="00D617FD" w:rsidP="0009457F">
                            <w:pPr>
                              <w:widowControl w:val="0"/>
                              <w:rPr>
                                <w:del w:id="6238" w:author="Nasser Mustafa [2]" w:date="2018-09-19T08:12:00Z"/>
                                <w:rFonts w:eastAsia="Calibri"/>
                                <w:color w:val="000000"/>
                                <w:sz w:val="16"/>
                                <w:szCs w:val="16"/>
                              </w:rPr>
                            </w:pPr>
                            <w:del w:id="6239" w:author="Nasser Mustafa [2]" w:date="2018-09-19T08:12:00Z">
                              <w:r w:rsidRPr="00DD7C0C" w:rsidDel="0032395C">
                                <w:rPr>
                                  <w:rFonts w:eastAsia="Calibri"/>
                                  <w:color w:val="000000"/>
                                  <w:sz w:val="16"/>
                                  <w:szCs w:val="16"/>
                                </w:rPr>
                                <w:delText>Inter</w:delText>
                              </w:r>
                            </w:del>
                          </w:p>
                          <w:p w14:paraId="0E9CCE55" w14:textId="0C2B8B41" w:rsidR="00D617FD" w:rsidRPr="00DD7C0C" w:rsidDel="0032395C" w:rsidRDefault="00D617FD" w:rsidP="0009457F">
                            <w:pPr>
                              <w:widowControl w:val="0"/>
                              <w:rPr>
                                <w:del w:id="6240" w:author="Nasser Mustafa [2]" w:date="2018-09-19T08:12:00Z"/>
                                <w:rFonts w:eastAsia="Calibri"/>
                                <w:color w:val="000000"/>
                                <w:sz w:val="16"/>
                                <w:szCs w:val="16"/>
                              </w:rPr>
                            </w:pPr>
                            <w:del w:id="6241" w:author="Nasser Mustafa [2]" w:date="2018-09-19T08:12:00Z">
                              <w:r w:rsidRPr="00DD7C0C" w:rsidDel="0032395C">
                                <w:rPr>
                                  <w:rFonts w:eastAsia="Calibri"/>
                                  <w:color w:val="000000"/>
                                  <w:sz w:val="16"/>
                                  <w:szCs w:val="16"/>
                                </w:rPr>
                                <w:delText>Intra</w:delText>
                              </w:r>
                            </w:del>
                          </w:p>
                        </w:tc>
                        <w:tc>
                          <w:tcPr>
                            <w:tcW w:w="564" w:type="dxa"/>
                            <w:gridSpan w:val="2"/>
                            <w:shd w:val="clear" w:color="auto" w:fill="auto"/>
                            <w:tcMar>
                              <w:top w:w="14" w:type="dxa"/>
                              <w:left w:w="14" w:type="dxa"/>
                              <w:right w:w="14" w:type="dxa"/>
                            </w:tcMar>
                            <w:vAlign w:val="center"/>
                          </w:tcPr>
                          <w:p w14:paraId="30A43C3E" w14:textId="7D89E78B" w:rsidR="00D617FD" w:rsidRPr="00DD7C0C" w:rsidDel="0032395C" w:rsidRDefault="00D617FD" w:rsidP="0009457F">
                            <w:pPr>
                              <w:widowControl w:val="0"/>
                              <w:rPr>
                                <w:del w:id="6242" w:author="Nasser Mustafa [2]" w:date="2018-09-19T08:12:00Z"/>
                                <w:rFonts w:eastAsia="Calibri"/>
                                <w:color w:val="000000"/>
                                <w:sz w:val="16"/>
                                <w:szCs w:val="16"/>
                              </w:rPr>
                            </w:pPr>
                            <w:del w:id="6243" w:author="Nasser Mustafa [2]" w:date="2018-09-19T08:12:00Z">
                              <w:r w:rsidRPr="00DD7C0C" w:rsidDel="0032395C">
                                <w:rPr>
                                  <w:rFonts w:eastAsia="Calibri"/>
                                  <w:color w:val="000000"/>
                                  <w:sz w:val="16"/>
                                  <w:szCs w:val="16"/>
                                </w:rPr>
                                <w:delText>Inter</w:delText>
                              </w:r>
                            </w:del>
                          </w:p>
                          <w:p w14:paraId="27A7D431" w14:textId="2E84C2C6" w:rsidR="00D617FD" w:rsidRPr="00DD7C0C" w:rsidDel="0032395C" w:rsidRDefault="00D617FD" w:rsidP="0009457F">
                            <w:pPr>
                              <w:widowControl w:val="0"/>
                              <w:rPr>
                                <w:del w:id="6244" w:author="Nasser Mustafa [2]" w:date="2018-09-19T08:12:00Z"/>
                                <w:rFonts w:eastAsia="Calibri"/>
                                <w:color w:val="000000"/>
                                <w:sz w:val="16"/>
                                <w:szCs w:val="16"/>
                              </w:rPr>
                            </w:pPr>
                            <w:del w:id="6245" w:author="Nasser Mustafa [2]" w:date="2018-09-19T08:12:00Z">
                              <w:r w:rsidRPr="00DD7C0C" w:rsidDel="0032395C">
                                <w:rPr>
                                  <w:rFonts w:eastAsia="Calibri"/>
                                  <w:color w:val="000000"/>
                                  <w:sz w:val="16"/>
                                  <w:szCs w:val="16"/>
                                </w:rPr>
                                <w:delText>Intra</w:delText>
                              </w:r>
                            </w:del>
                          </w:p>
                        </w:tc>
                        <w:tc>
                          <w:tcPr>
                            <w:tcW w:w="992" w:type="dxa"/>
                            <w:shd w:val="clear" w:color="auto" w:fill="auto"/>
                            <w:tcMar>
                              <w:top w:w="14" w:type="dxa"/>
                              <w:left w:w="14" w:type="dxa"/>
                              <w:right w:w="14" w:type="dxa"/>
                            </w:tcMar>
                            <w:vAlign w:val="center"/>
                          </w:tcPr>
                          <w:p w14:paraId="6C842215" w14:textId="3630E266" w:rsidR="00D617FD" w:rsidRPr="00DD7C0C" w:rsidDel="0032395C" w:rsidRDefault="00D617FD" w:rsidP="0009457F">
                            <w:pPr>
                              <w:widowControl w:val="0"/>
                              <w:rPr>
                                <w:del w:id="6246" w:author="Nasser Mustafa [2]" w:date="2018-09-19T08:12:00Z"/>
                                <w:rFonts w:eastAsia="Calibri"/>
                                <w:color w:val="000000"/>
                                <w:sz w:val="16"/>
                                <w:szCs w:val="16"/>
                              </w:rPr>
                            </w:pPr>
                            <w:del w:id="6247" w:author="Nasser Mustafa [2]" w:date="2018-09-19T08:12:00Z">
                              <w:r w:rsidRPr="00DD7C0C" w:rsidDel="0032395C">
                                <w:rPr>
                                  <w:rFonts w:eastAsia="Calibri"/>
                                  <w:color w:val="000000"/>
                                  <w:sz w:val="16"/>
                                  <w:szCs w:val="16"/>
                                </w:rPr>
                                <w:delText>Inter</w:delText>
                              </w:r>
                            </w:del>
                          </w:p>
                          <w:p w14:paraId="241C6802" w14:textId="0C6A2CF0" w:rsidR="00D617FD" w:rsidRPr="00DD7C0C" w:rsidDel="0032395C" w:rsidRDefault="00D617FD" w:rsidP="0009457F">
                            <w:pPr>
                              <w:widowControl w:val="0"/>
                              <w:rPr>
                                <w:del w:id="6248" w:author="Nasser Mustafa [2]" w:date="2018-09-19T08:12:00Z"/>
                                <w:rFonts w:eastAsia="Calibri"/>
                                <w:color w:val="000000"/>
                                <w:sz w:val="16"/>
                                <w:szCs w:val="16"/>
                              </w:rPr>
                            </w:pPr>
                            <w:del w:id="6249" w:author="Nasser Mustafa [2]" w:date="2018-09-19T08:12:00Z">
                              <w:r w:rsidRPr="00DD7C0C" w:rsidDel="0032395C">
                                <w:rPr>
                                  <w:rFonts w:eastAsia="Calibri"/>
                                  <w:color w:val="000000"/>
                                  <w:sz w:val="16"/>
                                  <w:szCs w:val="16"/>
                                </w:rPr>
                                <w:delText>Intra</w:delText>
                              </w:r>
                              <w:bookmarkEnd w:id="5866"/>
                            </w:del>
                          </w:p>
                        </w:tc>
                        <w:tc>
                          <w:tcPr>
                            <w:tcW w:w="4255" w:type="dxa"/>
                            <w:gridSpan w:val="7"/>
                            <w:shd w:val="clear" w:color="auto" w:fill="auto"/>
                            <w:textDirection w:val="tbRl"/>
                          </w:tcPr>
                          <w:p w14:paraId="70CEC940" w14:textId="04DCF710" w:rsidR="00D617FD" w:rsidRPr="00DD7C0C" w:rsidDel="0032395C" w:rsidRDefault="00D617FD" w:rsidP="0009457F">
                            <w:pPr>
                              <w:widowControl w:val="0"/>
                              <w:rPr>
                                <w:del w:id="6250" w:author="Nasser Mustafa [2]" w:date="2018-09-19T08:12:00Z"/>
                                <w:rFonts w:eastAsia="Calibri"/>
                                <w:color w:val="000000"/>
                                <w:sz w:val="16"/>
                                <w:szCs w:val="16"/>
                              </w:rPr>
                            </w:pPr>
                          </w:p>
                        </w:tc>
                      </w:tr>
                      <w:bookmarkEnd w:id="5867"/>
                      <w:tr w:rsidR="00D617FD" w:rsidRPr="00DD7C0C" w14:paraId="4A550B7B" w14:textId="77777777" w:rsidTr="00561C3D">
                        <w:trPr>
                          <w:trHeight w:val="143"/>
                          <w:jc w:val="center"/>
                          <w:ins w:id="6251" w:author="Nasser Mustafa [2]" w:date="2018-09-19T08:22:00Z"/>
                        </w:trPr>
                        <w:tc>
                          <w:tcPr>
                            <w:tcW w:w="540" w:type="dxa"/>
                            <w:shd w:val="clear" w:color="auto" w:fill="auto"/>
                          </w:tcPr>
                          <w:p w14:paraId="7894C96D" w14:textId="77777777" w:rsidR="00D617FD" w:rsidRPr="00DD7C0C" w:rsidRDefault="00D617FD" w:rsidP="00B34EC5">
                            <w:pPr>
                              <w:widowControl w:val="0"/>
                              <w:rPr>
                                <w:ins w:id="6252" w:author="Nasser Mustafa [2]" w:date="2018-09-19T08:22:00Z"/>
                                <w:rFonts w:eastAsia="Calibri"/>
                                <w:b/>
                                <w:color w:val="0070C0"/>
                                <w:sz w:val="16"/>
                                <w:szCs w:val="16"/>
                              </w:rPr>
                            </w:pPr>
                            <w:ins w:id="6253" w:author="Nasser Mustafa [2]" w:date="2018-09-19T08:22:00Z">
                              <w:r w:rsidRPr="00DD7C0C">
                                <w:rPr>
                                  <w:rFonts w:eastAsia="Calibri"/>
                                  <w:b/>
                                  <w:color w:val="0070C0"/>
                                  <w:sz w:val="16"/>
                                  <w:szCs w:val="16"/>
                                </w:rPr>
                                <w:t>Ref.</w:t>
                              </w:r>
                            </w:ins>
                          </w:p>
                        </w:tc>
                        <w:tc>
                          <w:tcPr>
                            <w:tcW w:w="8566" w:type="dxa"/>
                            <w:gridSpan w:val="16"/>
                            <w:shd w:val="clear" w:color="auto" w:fill="auto"/>
                          </w:tcPr>
                          <w:p w14:paraId="7F0051F4" w14:textId="77777777" w:rsidR="00D617FD" w:rsidRPr="00DD7C0C" w:rsidRDefault="00D617FD" w:rsidP="00B34EC5">
                            <w:pPr>
                              <w:widowControl w:val="0"/>
                              <w:jc w:val="center"/>
                              <w:rPr>
                                <w:ins w:id="6254" w:author="Nasser Mustafa [2]" w:date="2018-09-19T08:22:00Z"/>
                                <w:rFonts w:eastAsia="Calibri"/>
                                <w:sz w:val="16"/>
                                <w:szCs w:val="16"/>
                              </w:rPr>
                            </w:pPr>
                            <w:ins w:id="6255" w:author="Nasser Mustafa [2]" w:date="2018-09-19T08:22:00Z">
                              <w:r>
                                <w:rPr>
                                  <w:rFonts w:eastAsia="Calibri"/>
                                  <w:b/>
                                  <w:color w:val="0070C0"/>
                                  <w:sz w:val="16"/>
                                  <w:szCs w:val="16"/>
                                </w:rPr>
                                <w:t>Requirements Engineering</w:t>
                              </w:r>
                              <w:r w:rsidRPr="00DD7C0C">
                                <w:rPr>
                                  <w:rFonts w:eastAsia="Calibri"/>
                                  <w:b/>
                                  <w:color w:val="0070C0"/>
                                  <w:sz w:val="16"/>
                                  <w:szCs w:val="16"/>
                                </w:rPr>
                                <w:t xml:space="preserve"> Classifications</w:t>
                              </w:r>
                            </w:ins>
                          </w:p>
                        </w:tc>
                      </w:tr>
                      <w:tr w:rsidR="00D617FD" w:rsidRPr="00DD7C0C" w14:paraId="227EE17B" w14:textId="77777777" w:rsidTr="00561C3D">
                        <w:trPr>
                          <w:trHeight w:val="195"/>
                          <w:jc w:val="center"/>
                          <w:ins w:id="6256" w:author="Nasser Mustafa [2]" w:date="2018-09-19T08:22:00Z"/>
                        </w:trPr>
                        <w:tc>
                          <w:tcPr>
                            <w:tcW w:w="540" w:type="dxa"/>
                            <w:vMerge w:val="restart"/>
                            <w:shd w:val="clear" w:color="auto" w:fill="auto"/>
                            <w:tcMar>
                              <w:top w:w="7" w:type="dxa"/>
                            </w:tcMar>
                          </w:tcPr>
                          <w:p w14:paraId="3BA641AE" w14:textId="40123C10" w:rsidR="00D617FD" w:rsidRPr="00DD7C0C" w:rsidRDefault="00D617FD" w:rsidP="00B34EC5">
                            <w:pPr>
                              <w:widowControl w:val="0"/>
                              <w:rPr>
                                <w:ins w:id="6257" w:author="Nasser Mustafa [2]" w:date="2018-09-19T08:22:00Z"/>
                                <w:rFonts w:eastAsia="Calibri"/>
                                <w:color w:val="000000"/>
                                <w:sz w:val="16"/>
                                <w:szCs w:val="16"/>
                              </w:rPr>
                            </w:pPr>
                            <w:ins w:id="6258"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ins w:id="6259" w:author="Nasser Mustafa [2]" w:date="2018-09-19T08:22:00Z">
                              <w:r>
                                <w:rPr>
                                  <w:rFonts w:eastAsia="Calibri"/>
                                  <w:color w:val="000000"/>
                                  <w:sz w:val="16"/>
                                  <w:szCs w:val="16"/>
                                </w:rPr>
                                <w:fldChar w:fldCharType="separate"/>
                              </w:r>
                            </w:ins>
                            <w:r w:rsidRPr="00B050F0">
                              <w:rPr>
                                <w:rFonts w:eastAsia="Calibri"/>
                                <w:noProof/>
                                <w:color w:val="000000"/>
                                <w:sz w:val="16"/>
                                <w:szCs w:val="16"/>
                              </w:rPr>
                              <w:t>[90]</w:t>
                            </w:r>
                            <w:ins w:id="6260" w:author="Nasser Mustafa [2]" w:date="2018-09-19T08:22:00Z">
                              <w:r>
                                <w:rPr>
                                  <w:rFonts w:eastAsia="Calibri"/>
                                  <w:color w:val="000000"/>
                                  <w:sz w:val="16"/>
                                  <w:szCs w:val="16"/>
                                </w:rPr>
                                <w:fldChar w:fldCharType="end"/>
                              </w:r>
                            </w:ins>
                          </w:p>
                        </w:tc>
                        <w:tc>
                          <w:tcPr>
                            <w:tcW w:w="3803" w:type="dxa"/>
                            <w:gridSpan w:val="8"/>
                            <w:shd w:val="clear" w:color="auto" w:fill="auto"/>
                            <w:tcMar>
                              <w:top w:w="7" w:type="dxa"/>
                            </w:tcMar>
                          </w:tcPr>
                          <w:p w14:paraId="74327B70" w14:textId="77777777" w:rsidR="00D617FD" w:rsidRPr="00DD7C0C" w:rsidRDefault="00D617FD" w:rsidP="00B34EC5">
                            <w:pPr>
                              <w:widowControl w:val="0"/>
                              <w:rPr>
                                <w:ins w:id="6261" w:author="Nasser Mustafa [2]" w:date="2018-09-19T08:22:00Z"/>
                                <w:rFonts w:eastAsia="Calibri"/>
                                <w:sz w:val="16"/>
                                <w:szCs w:val="16"/>
                              </w:rPr>
                            </w:pPr>
                            <w:ins w:id="6262" w:author="Nasser Mustafa [2]" w:date="2018-09-19T08:22:00Z">
                              <w:r w:rsidRPr="00DD7C0C">
                                <w:rPr>
                                  <w:rFonts w:eastAsia="Calibri"/>
                                  <w:sz w:val="16"/>
                                  <w:szCs w:val="16"/>
                                </w:rPr>
                                <w:t>Product- related</w:t>
                              </w:r>
                            </w:ins>
                          </w:p>
                        </w:tc>
                        <w:tc>
                          <w:tcPr>
                            <w:tcW w:w="4763" w:type="dxa"/>
                            <w:gridSpan w:val="8"/>
                            <w:shd w:val="clear" w:color="auto" w:fill="auto"/>
                            <w:tcMar>
                              <w:top w:w="7" w:type="dxa"/>
                            </w:tcMar>
                          </w:tcPr>
                          <w:p w14:paraId="4FB65F9D" w14:textId="77777777" w:rsidR="00D617FD" w:rsidRPr="00DD7C0C" w:rsidRDefault="00D617FD" w:rsidP="00B34EC5">
                            <w:pPr>
                              <w:widowControl w:val="0"/>
                              <w:rPr>
                                <w:ins w:id="6263" w:author="Nasser Mustafa [2]" w:date="2018-09-19T08:22:00Z"/>
                                <w:rFonts w:eastAsia="Calibri"/>
                                <w:sz w:val="16"/>
                                <w:szCs w:val="16"/>
                              </w:rPr>
                            </w:pPr>
                            <w:ins w:id="6264" w:author="Nasser Mustafa [2]" w:date="2018-09-19T08:22:00Z">
                              <w:r w:rsidRPr="00DD7C0C">
                                <w:rPr>
                                  <w:rFonts w:eastAsia="Calibri"/>
                                  <w:sz w:val="16"/>
                                  <w:szCs w:val="16"/>
                                </w:rPr>
                                <w:t>Process –related</w:t>
                              </w:r>
                            </w:ins>
                          </w:p>
                        </w:tc>
                      </w:tr>
                      <w:tr w:rsidR="00D617FD" w:rsidRPr="00DD7C0C" w14:paraId="27719475" w14:textId="77777777" w:rsidTr="00561C3D">
                        <w:trPr>
                          <w:cantSplit/>
                          <w:trHeight w:val="113"/>
                          <w:jc w:val="center"/>
                          <w:ins w:id="6265" w:author="Nasser Mustafa [2]" w:date="2018-09-19T08:22:00Z"/>
                        </w:trPr>
                        <w:tc>
                          <w:tcPr>
                            <w:tcW w:w="540" w:type="dxa"/>
                            <w:vMerge/>
                            <w:shd w:val="clear" w:color="auto" w:fill="auto"/>
                            <w:tcMar>
                              <w:top w:w="7" w:type="dxa"/>
                            </w:tcMar>
                          </w:tcPr>
                          <w:p w14:paraId="789CDE2F" w14:textId="77777777" w:rsidR="00D617FD" w:rsidRPr="00DD7C0C" w:rsidRDefault="00D617FD" w:rsidP="00B34EC5">
                            <w:pPr>
                              <w:widowControl w:val="0"/>
                              <w:rPr>
                                <w:ins w:id="6266" w:author="Nasser Mustafa [2]" w:date="2018-09-19T08:22:00Z"/>
                                <w:rFonts w:eastAsia="Calibri"/>
                                <w:color w:val="000000"/>
                                <w:sz w:val="16"/>
                                <w:szCs w:val="16"/>
                              </w:rPr>
                            </w:pPr>
                          </w:p>
                        </w:tc>
                        <w:tc>
                          <w:tcPr>
                            <w:tcW w:w="1251" w:type="dxa"/>
                            <w:gridSpan w:val="2"/>
                            <w:shd w:val="clear" w:color="auto" w:fill="auto"/>
                            <w:tcMar>
                              <w:top w:w="7" w:type="dxa"/>
                            </w:tcMar>
                          </w:tcPr>
                          <w:p w14:paraId="35049B40" w14:textId="77777777" w:rsidR="00D617FD" w:rsidRPr="00DD7C0C" w:rsidRDefault="00D617FD" w:rsidP="00B34EC5">
                            <w:pPr>
                              <w:widowControl w:val="0"/>
                              <w:rPr>
                                <w:ins w:id="6267" w:author="Nasser Mustafa [2]" w:date="2018-09-19T08:22:00Z"/>
                                <w:rFonts w:eastAsia="Calibri"/>
                                <w:sz w:val="16"/>
                                <w:szCs w:val="16"/>
                              </w:rPr>
                            </w:pPr>
                            <w:ins w:id="6268" w:author="Nasser Mustafa [2]" w:date="2018-09-19T08:22:00Z">
                              <w:r w:rsidRPr="00DD7C0C">
                                <w:rPr>
                                  <w:rFonts w:eastAsia="Calibri"/>
                                  <w:sz w:val="16"/>
                                  <w:szCs w:val="16"/>
                                </w:rPr>
                                <w:t>Evolution</w:t>
                              </w:r>
                            </w:ins>
                          </w:p>
                        </w:tc>
                        <w:tc>
                          <w:tcPr>
                            <w:tcW w:w="851" w:type="dxa"/>
                            <w:gridSpan w:val="2"/>
                            <w:shd w:val="clear" w:color="auto" w:fill="auto"/>
                            <w:tcMar>
                              <w:top w:w="7" w:type="dxa"/>
                            </w:tcMar>
                          </w:tcPr>
                          <w:p w14:paraId="0CC4A891" w14:textId="77777777" w:rsidR="00D617FD" w:rsidRPr="00DD7C0C" w:rsidRDefault="00D617FD" w:rsidP="00B34EC5">
                            <w:pPr>
                              <w:widowControl w:val="0"/>
                              <w:rPr>
                                <w:ins w:id="6269" w:author="Nasser Mustafa [2]" w:date="2018-09-19T08:22:00Z"/>
                                <w:rFonts w:eastAsia="Calibri"/>
                                <w:sz w:val="16"/>
                                <w:szCs w:val="16"/>
                              </w:rPr>
                            </w:pPr>
                            <w:ins w:id="6270" w:author="Nasser Mustafa [2]" w:date="2018-09-19T08:22:00Z">
                              <w:r w:rsidRPr="00DD7C0C">
                                <w:rPr>
                                  <w:rFonts w:eastAsia="Calibri"/>
                                  <w:sz w:val="16"/>
                                  <w:szCs w:val="16"/>
                                </w:rPr>
                                <w:t>Rationale</w:t>
                              </w:r>
                            </w:ins>
                          </w:p>
                        </w:tc>
                        <w:tc>
                          <w:tcPr>
                            <w:tcW w:w="1701" w:type="dxa"/>
                            <w:gridSpan w:val="4"/>
                            <w:shd w:val="clear" w:color="auto" w:fill="auto"/>
                            <w:tcMar>
                              <w:top w:w="7" w:type="dxa"/>
                            </w:tcMar>
                          </w:tcPr>
                          <w:p w14:paraId="6F836CA2" w14:textId="77777777" w:rsidR="00D617FD" w:rsidRPr="00DD7C0C" w:rsidRDefault="00D617FD" w:rsidP="00B34EC5">
                            <w:pPr>
                              <w:widowControl w:val="0"/>
                              <w:rPr>
                                <w:ins w:id="6271" w:author="Nasser Mustafa [2]" w:date="2018-09-19T08:22:00Z"/>
                                <w:rFonts w:eastAsia="Calibri"/>
                                <w:sz w:val="16"/>
                                <w:szCs w:val="16"/>
                              </w:rPr>
                            </w:pPr>
                            <w:ins w:id="6272" w:author="Nasser Mustafa [2]" w:date="2018-09-19T08:22:00Z">
                              <w:r w:rsidRPr="00DD7C0C">
                                <w:rPr>
                                  <w:rFonts w:eastAsia="Calibri"/>
                                  <w:sz w:val="16"/>
                                  <w:szCs w:val="16"/>
                                </w:rPr>
                                <w:t>Dependency</w:t>
                              </w:r>
                            </w:ins>
                          </w:p>
                        </w:tc>
                        <w:tc>
                          <w:tcPr>
                            <w:tcW w:w="4763" w:type="dxa"/>
                            <w:gridSpan w:val="8"/>
                            <w:shd w:val="clear" w:color="auto" w:fill="auto"/>
                            <w:tcMar>
                              <w:top w:w="7" w:type="dxa"/>
                            </w:tcMar>
                          </w:tcPr>
                          <w:p w14:paraId="1FEB7844" w14:textId="77777777" w:rsidR="00D617FD" w:rsidRPr="00DD7C0C" w:rsidRDefault="00D617FD" w:rsidP="00B34EC5">
                            <w:pPr>
                              <w:widowControl w:val="0"/>
                              <w:rPr>
                                <w:ins w:id="6273" w:author="Nasser Mustafa [2]" w:date="2018-09-19T08:22:00Z"/>
                                <w:rFonts w:eastAsia="Calibri"/>
                                <w:sz w:val="16"/>
                                <w:szCs w:val="16"/>
                              </w:rPr>
                            </w:pPr>
                            <w:ins w:id="6274" w:author="Nasser Mustafa [2]" w:date="2018-09-19T08:22:00Z">
                              <w:r w:rsidRPr="00DD7C0C">
                                <w:rPr>
                                  <w:rFonts w:eastAsia="Calibri"/>
                                  <w:sz w:val="16"/>
                                  <w:szCs w:val="16"/>
                                </w:rPr>
                                <w:t>Satisfaction</w:t>
                              </w:r>
                            </w:ins>
                          </w:p>
                        </w:tc>
                      </w:tr>
                      <w:tr w:rsidR="00D617FD" w:rsidRPr="00DD7C0C" w14:paraId="2CF99AA7" w14:textId="77777777" w:rsidTr="00561C3D">
                        <w:trPr>
                          <w:cantSplit/>
                          <w:trHeight w:val="388"/>
                          <w:jc w:val="center"/>
                          <w:ins w:id="6275" w:author="Nasser Mustafa [2]" w:date="2018-09-19T08:22:00Z"/>
                        </w:trPr>
                        <w:tc>
                          <w:tcPr>
                            <w:tcW w:w="540" w:type="dxa"/>
                            <w:vMerge/>
                            <w:tcBorders>
                              <w:bottom w:val="single" w:sz="4" w:space="0" w:color="auto"/>
                            </w:tcBorders>
                            <w:shd w:val="clear" w:color="auto" w:fill="auto"/>
                            <w:tcMar>
                              <w:top w:w="7" w:type="dxa"/>
                            </w:tcMar>
                          </w:tcPr>
                          <w:p w14:paraId="4B59187B" w14:textId="77777777" w:rsidR="00D617FD" w:rsidRPr="00DD7C0C" w:rsidRDefault="00D617FD" w:rsidP="00B34EC5">
                            <w:pPr>
                              <w:widowControl w:val="0"/>
                              <w:rPr>
                                <w:ins w:id="6276" w:author="Nasser Mustafa [2]" w:date="2018-09-19T08:22:00Z"/>
                                <w:rFonts w:eastAsia="Calibri"/>
                                <w:color w:val="000000"/>
                                <w:sz w:val="16"/>
                                <w:szCs w:val="16"/>
                              </w:rPr>
                            </w:pPr>
                          </w:p>
                        </w:tc>
                        <w:tc>
                          <w:tcPr>
                            <w:tcW w:w="1251" w:type="dxa"/>
                            <w:gridSpan w:val="2"/>
                            <w:tcBorders>
                              <w:bottom w:val="single" w:sz="4" w:space="0" w:color="auto"/>
                            </w:tcBorders>
                            <w:shd w:val="clear" w:color="auto" w:fill="auto"/>
                            <w:tcMar>
                              <w:top w:w="7" w:type="dxa"/>
                            </w:tcMar>
                          </w:tcPr>
                          <w:p w14:paraId="340D0791" w14:textId="77777777" w:rsidR="00D617FD" w:rsidRPr="00DD7C0C" w:rsidRDefault="00D617FD" w:rsidP="00B34EC5">
                            <w:pPr>
                              <w:widowControl w:val="0"/>
                              <w:rPr>
                                <w:ins w:id="6277" w:author="Nasser Mustafa [2]" w:date="2018-09-19T08:22:00Z"/>
                                <w:rFonts w:eastAsia="Calibri"/>
                                <w:sz w:val="16"/>
                                <w:szCs w:val="16"/>
                              </w:rPr>
                            </w:pPr>
                            <w:ins w:id="6278" w:author="Nasser Mustafa [2]" w:date="2018-09-19T08:22:00Z">
                              <w:r>
                                <w:rPr>
                                  <w:rFonts w:eastAsia="Calibri"/>
                                  <w:sz w:val="16"/>
                                  <w:szCs w:val="16"/>
                                </w:rPr>
                                <w:t xml:space="preserve">Derive, Elaborate,   </w:t>
                              </w:r>
                              <w:r w:rsidRPr="00DD7C0C">
                                <w:rPr>
                                  <w:rFonts w:eastAsia="Calibri"/>
                                  <w:sz w:val="16"/>
                                  <w:szCs w:val="16"/>
                                </w:rPr>
                                <w:t>Depend-on</w:t>
                              </w:r>
                            </w:ins>
                          </w:p>
                        </w:tc>
                        <w:tc>
                          <w:tcPr>
                            <w:tcW w:w="851" w:type="dxa"/>
                            <w:gridSpan w:val="2"/>
                            <w:tcBorders>
                              <w:bottom w:val="single" w:sz="4" w:space="0" w:color="auto"/>
                            </w:tcBorders>
                            <w:shd w:val="clear" w:color="auto" w:fill="auto"/>
                            <w:tcMar>
                              <w:top w:w="7" w:type="dxa"/>
                            </w:tcMar>
                          </w:tcPr>
                          <w:p w14:paraId="72E81A31" w14:textId="77777777" w:rsidR="00D617FD" w:rsidRPr="00DD7C0C" w:rsidRDefault="00D617FD" w:rsidP="00B34EC5">
                            <w:pPr>
                              <w:widowControl w:val="0"/>
                              <w:rPr>
                                <w:ins w:id="6279" w:author="Nasser Mustafa [2]" w:date="2018-09-19T08:22:00Z"/>
                                <w:rFonts w:eastAsia="Calibri"/>
                                <w:sz w:val="16"/>
                                <w:szCs w:val="16"/>
                              </w:rPr>
                            </w:pPr>
                            <w:ins w:id="6280" w:author="Nasser Mustafa [2]" w:date="2018-09-19T08:22:00Z">
                              <w:r w:rsidRPr="00DD7C0C">
                                <w:rPr>
                                  <w:rFonts w:eastAsia="Calibri"/>
                                  <w:sz w:val="16"/>
                                  <w:szCs w:val="16"/>
                                </w:rPr>
                                <w:t>Select,</w:t>
                              </w:r>
                              <w:r>
                                <w:rPr>
                                  <w:rFonts w:eastAsia="Calibri"/>
                                  <w:sz w:val="16"/>
                                  <w:szCs w:val="16"/>
                                </w:rPr>
                                <w:t xml:space="preserve">   </w:t>
                              </w:r>
                              <w:r w:rsidRPr="00DD7C0C">
                                <w:rPr>
                                  <w:rFonts w:eastAsia="Calibri"/>
                                  <w:sz w:val="16"/>
                                  <w:szCs w:val="16"/>
                                </w:rPr>
                                <w:t xml:space="preserve"> Affect</w:t>
                              </w:r>
                            </w:ins>
                          </w:p>
                        </w:tc>
                        <w:tc>
                          <w:tcPr>
                            <w:tcW w:w="1701" w:type="dxa"/>
                            <w:gridSpan w:val="4"/>
                            <w:tcBorders>
                              <w:bottom w:val="single" w:sz="4" w:space="0" w:color="auto"/>
                            </w:tcBorders>
                            <w:shd w:val="clear" w:color="auto" w:fill="auto"/>
                            <w:tcMar>
                              <w:top w:w="7" w:type="dxa"/>
                            </w:tcMar>
                          </w:tcPr>
                          <w:p w14:paraId="4D41C5CE" w14:textId="77777777" w:rsidR="00D617FD" w:rsidRPr="00DD7C0C" w:rsidRDefault="00D617FD" w:rsidP="00B34EC5">
                            <w:pPr>
                              <w:widowControl w:val="0"/>
                              <w:rPr>
                                <w:ins w:id="6281" w:author="Nasser Mustafa [2]" w:date="2018-09-19T08:22:00Z"/>
                                <w:rFonts w:eastAsia="Calibri"/>
                                <w:sz w:val="16"/>
                                <w:szCs w:val="16"/>
                              </w:rPr>
                            </w:pPr>
                            <w:ins w:id="6282" w:author="Nasser Mustafa [2]" w:date="2018-09-19T08:22:00Z">
                              <w:r w:rsidRPr="00DD7C0C">
                                <w:rPr>
                                  <w:rFonts w:eastAsia="Calibri"/>
                                  <w:sz w:val="16"/>
                                  <w:szCs w:val="16"/>
                                </w:rPr>
                                <w:t>Is-a,</w:t>
                              </w:r>
                              <w:r>
                                <w:rPr>
                                  <w:rFonts w:eastAsia="Calibri"/>
                                  <w:sz w:val="16"/>
                                  <w:szCs w:val="16"/>
                                </w:rPr>
                                <w:t xml:space="preserve">   </w:t>
                              </w:r>
                              <w:r w:rsidRPr="00DD7C0C">
                                <w:rPr>
                                  <w:rFonts w:eastAsia="Calibri"/>
                                  <w:sz w:val="16"/>
                                  <w:szCs w:val="16"/>
                                </w:rPr>
                                <w:t xml:space="preserve"> Part-of,</w:t>
                              </w:r>
                              <w:r>
                                <w:rPr>
                                  <w:rFonts w:eastAsia="Calibri"/>
                                  <w:sz w:val="16"/>
                                  <w:szCs w:val="16"/>
                                </w:rPr>
                                <w:t xml:space="preserve">   </w:t>
                              </w:r>
                              <w:r w:rsidRPr="00DD7C0C">
                                <w:rPr>
                                  <w:rFonts w:eastAsia="Calibri"/>
                                  <w:sz w:val="16"/>
                                  <w:szCs w:val="16"/>
                                </w:rPr>
                                <w:t xml:space="preserve"> Contain,</w:t>
                              </w:r>
                              <w:r>
                                <w:rPr>
                                  <w:rFonts w:eastAsia="Calibri"/>
                                  <w:sz w:val="16"/>
                                  <w:szCs w:val="16"/>
                                </w:rPr>
                                <w:t xml:space="preserve">   </w:t>
                              </w:r>
                              <w:r w:rsidRPr="00DD7C0C">
                                <w:rPr>
                                  <w:rFonts w:eastAsia="Calibri"/>
                                  <w:sz w:val="16"/>
                                  <w:szCs w:val="16"/>
                                </w:rPr>
                                <w:t xml:space="preserve"> Used-by,</w:t>
                              </w:r>
                              <w:r>
                                <w:rPr>
                                  <w:rFonts w:eastAsia="Calibri"/>
                                  <w:sz w:val="16"/>
                                  <w:szCs w:val="16"/>
                                </w:rPr>
                                <w:t xml:space="preserve">   </w:t>
                              </w:r>
                              <w:r w:rsidRPr="00DD7C0C">
                                <w:rPr>
                                  <w:rFonts w:eastAsia="Calibri"/>
                                  <w:sz w:val="16"/>
                                  <w:szCs w:val="16"/>
                                </w:rPr>
                                <w:t xml:space="preserve"> Performed-by</w:t>
                              </w:r>
                            </w:ins>
                          </w:p>
                        </w:tc>
                        <w:tc>
                          <w:tcPr>
                            <w:tcW w:w="4763" w:type="dxa"/>
                            <w:gridSpan w:val="8"/>
                            <w:tcBorders>
                              <w:bottom w:val="single" w:sz="4" w:space="0" w:color="auto"/>
                            </w:tcBorders>
                            <w:shd w:val="clear" w:color="auto" w:fill="auto"/>
                            <w:tcMar>
                              <w:top w:w="7" w:type="dxa"/>
                            </w:tcMar>
                          </w:tcPr>
                          <w:p w14:paraId="6F4E615A" w14:textId="77777777" w:rsidR="00D617FD" w:rsidRPr="00DD7C0C" w:rsidRDefault="00D617FD" w:rsidP="00B34EC5">
                            <w:pPr>
                              <w:widowControl w:val="0"/>
                              <w:rPr>
                                <w:ins w:id="6283" w:author="Nasser Mustafa [2]" w:date="2018-09-19T08:22:00Z"/>
                                <w:rFonts w:eastAsia="Calibri"/>
                                <w:sz w:val="16"/>
                                <w:szCs w:val="16"/>
                              </w:rPr>
                            </w:pPr>
                            <w:ins w:id="6284" w:author="Nasser Mustafa [2]" w:date="2018-09-19T08:22:00Z">
                              <w:r w:rsidRPr="00DD7C0C">
                                <w:rPr>
                                  <w:rFonts w:eastAsia="Calibri"/>
                                  <w:sz w:val="16"/>
                                  <w:szCs w:val="16"/>
                                </w:rPr>
                                <w:t>Define,</w:t>
                              </w:r>
                              <w:r>
                                <w:rPr>
                                  <w:rFonts w:eastAsia="Calibri"/>
                                  <w:sz w:val="16"/>
                                  <w:szCs w:val="16"/>
                                </w:rPr>
                                <w:t xml:space="preserve">   </w:t>
                              </w:r>
                              <w:r w:rsidRPr="00DD7C0C">
                                <w:rPr>
                                  <w:rFonts w:eastAsia="Calibri"/>
                                  <w:sz w:val="16"/>
                                  <w:szCs w:val="16"/>
                                </w:rPr>
                                <w:t xml:space="preserve"> Allocate-to,</w:t>
                              </w:r>
                              <w:r>
                                <w:rPr>
                                  <w:rFonts w:eastAsia="Calibri"/>
                                  <w:sz w:val="16"/>
                                  <w:szCs w:val="16"/>
                                </w:rPr>
                                <w:t xml:space="preserve">   </w:t>
                              </w:r>
                              <w:r w:rsidRPr="00DD7C0C">
                                <w:rPr>
                                  <w:rFonts w:eastAsia="Calibri"/>
                                  <w:sz w:val="16"/>
                                  <w:szCs w:val="16"/>
                                </w:rPr>
                                <w:t xml:space="preserve"> Depend-on,</w:t>
                              </w:r>
                              <w:r>
                                <w:rPr>
                                  <w:rFonts w:eastAsia="Calibri"/>
                                  <w:sz w:val="16"/>
                                  <w:szCs w:val="16"/>
                                </w:rPr>
                                <w:t xml:space="preserve">   </w:t>
                              </w:r>
                              <w:r w:rsidRPr="00DD7C0C">
                                <w:rPr>
                                  <w:rFonts w:eastAsia="Calibri"/>
                                  <w:sz w:val="16"/>
                                  <w:szCs w:val="16"/>
                                </w:rPr>
                                <w:t xml:space="preserve"> Created-by,</w:t>
                              </w:r>
                              <w:r>
                                <w:rPr>
                                  <w:rFonts w:eastAsia="Calibri"/>
                                  <w:sz w:val="16"/>
                                  <w:szCs w:val="16"/>
                                </w:rPr>
                                <w:t xml:space="preserve">   </w:t>
                              </w:r>
                              <w:r w:rsidRPr="00DD7C0C">
                                <w:rPr>
                                  <w:rFonts w:eastAsia="Calibri"/>
                                  <w:sz w:val="16"/>
                                  <w:szCs w:val="16"/>
                                </w:rPr>
                                <w:t xml:space="preserve"> Verify,</w:t>
                              </w:r>
                              <w:r>
                                <w:rPr>
                                  <w:rFonts w:eastAsia="Calibri"/>
                                  <w:sz w:val="16"/>
                                  <w:szCs w:val="16"/>
                                </w:rPr>
                                <w:t xml:space="preserve">   </w:t>
                              </w:r>
                              <w:r w:rsidRPr="00DD7C0C">
                                <w:rPr>
                                  <w:rFonts w:eastAsia="Calibri"/>
                                  <w:sz w:val="16"/>
                                  <w:szCs w:val="16"/>
                                </w:rPr>
                                <w:t xml:space="preserve"> Generate</w:t>
                              </w:r>
                            </w:ins>
                          </w:p>
                        </w:tc>
                      </w:tr>
                      <w:tr w:rsidR="00D617FD" w:rsidRPr="00DD7C0C" w14:paraId="102F7C1B" w14:textId="77777777" w:rsidTr="00561C3D">
                        <w:trPr>
                          <w:cantSplit/>
                          <w:trHeight w:val="232"/>
                          <w:jc w:val="center"/>
                          <w:ins w:id="6285" w:author="Nasser Mustafa [2]" w:date="2018-09-19T08:22:00Z"/>
                        </w:trPr>
                        <w:tc>
                          <w:tcPr>
                            <w:tcW w:w="540" w:type="dxa"/>
                            <w:vMerge w:val="restart"/>
                            <w:tcBorders>
                              <w:bottom w:val="single" w:sz="4" w:space="0" w:color="auto"/>
                            </w:tcBorders>
                            <w:shd w:val="clear" w:color="auto" w:fill="auto"/>
                            <w:tcMar>
                              <w:top w:w="7" w:type="dxa"/>
                            </w:tcMar>
                          </w:tcPr>
                          <w:p w14:paraId="7EAED44D" w14:textId="2C033874" w:rsidR="00D617FD" w:rsidRPr="00DD7C0C" w:rsidRDefault="00D617FD" w:rsidP="00B34EC5">
                            <w:pPr>
                              <w:widowControl w:val="0"/>
                              <w:rPr>
                                <w:ins w:id="6286" w:author="Nasser Mustafa [2]" w:date="2018-09-19T08:22:00Z"/>
                                <w:rFonts w:eastAsia="Calibri"/>
                                <w:color w:val="000000"/>
                                <w:sz w:val="16"/>
                                <w:szCs w:val="16"/>
                              </w:rPr>
                            </w:pPr>
                            <w:ins w:id="6287"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ins w:id="6288" w:author="Nasser Mustafa [2]" w:date="2018-09-19T08:22:00Z">
                              <w:r>
                                <w:rPr>
                                  <w:rFonts w:eastAsia="Calibri"/>
                                  <w:color w:val="000000"/>
                                  <w:sz w:val="16"/>
                                  <w:szCs w:val="16"/>
                                </w:rPr>
                                <w:fldChar w:fldCharType="separate"/>
                              </w:r>
                            </w:ins>
                            <w:r w:rsidRPr="00627C91">
                              <w:rPr>
                                <w:rFonts w:eastAsia="Calibri"/>
                                <w:noProof/>
                                <w:color w:val="000000"/>
                                <w:sz w:val="16"/>
                                <w:szCs w:val="16"/>
                              </w:rPr>
                              <w:t>[19]</w:t>
                            </w:r>
                            <w:ins w:id="6289" w:author="Nasser Mustafa [2]" w:date="2018-09-19T08:22:00Z">
                              <w:r>
                                <w:rPr>
                                  <w:rFonts w:eastAsia="Calibri"/>
                                  <w:color w:val="000000"/>
                                  <w:sz w:val="16"/>
                                  <w:szCs w:val="16"/>
                                </w:rPr>
                                <w:fldChar w:fldCharType="end"/>
                              </w:r>
                            </w:ins>
                          </w:p>
                        </w:tc>
                        <w:tc>
                          <w:tcPr>
                            <w:tcW w:w="2102" w:type="dxa"/>
                            <w:gridSpan w:val="4"/>
                            <w:vMerge w:val="restart"/>
                            <w:shd w:val="clear" w:color="auto" w:fill="auto"/>
                            <w:tcMar>
                              <w:top w:w="7" w:type="dxa"/>
                            </w:tcMar>
                          </w:tcPr>
                          <w:p w14:paraId="141393CC" w14:textId="77777777" w:rsidR="00D617FD" w:rsidRPr="00DD7C0C" w:rsidRDefault="00D617FD" w:rsidP="00B34EC5">
                            <w:pPr>
                              <w:widowControl w:val="0"/>
                              <w:rPr>
                                <w:ins w:id="6290" w:author="Nasser Mustafa [2]" w:date="2018-09-19T08:22:00Z"/>
                                <w:rFonts w:eastAsia="Calibri"/>
                                <w:sz w:val="16"/>
                                <w:szCs w:val="16"/>
                              </w:rPr>
                            </w:pPr>
                          </w:p>
                        </w:tc>
                        <w:tc>
                          <w:tcPr>
                            <w:tcW w:w="1701" w:type="dxa"/>
                            <w:gridSpan w:val="4"/>
                            <w:vMerge w:val="restart"/>
                            <w:shd w:val="clear" w:color="auto" w:fill="auto"/>
                            <w:tcMar>
                              <w:top w:w="7" w:type="dxa"/>
                            </w:tcMar>
                          </w:tcPr>
                          <w:p w14:paraId="4E19BC78" w14:textId="77777777" w:rsidR="00D617FD" w:rsidRPr="00DD7C0C" w:rsidRDefault="00D617FD" w:rsidP="00B34EC5">
                            <w:pPr>
                              <w:widowControl w:val="0"/>
                              <w:rPr>
                                <w:ins w:id="6291" w:author="Nasser Mustafa [2]" w:date="2018-09-19T08:22:00Z"/>
                                <w:rFonts w:eastAsia="Calibri"/>
                                <w:sz w:val="16"/>
                                <w:szCs w:val="16"/>
                              </w:rPr>
                            </w:pPr>
                            <w:ins w:id="6292" w:author="Nasser Mustafa [2]" w:date="2018-09-19T08:22:00Z">
                              <w:r w:rsidRPr="00DD7C0C">
                                <w:rPr>
                                  <w:rFonts w:eastAsia="Calibri"/>
                                  <w:sz w:val="16"/>
                                  <w:szCs w:val="16"/>
                                </w:rPr>
                                <w:t>Dependency</w:t>
                              </w:r>
                            </w:ins>
                          </w:p>
                        </w:tc>
                        <w:tc>
                          <w:tcPr>
                            <w:tcW w:w="1701" w:type="dxa"/>
                            <w:gridSpan w:val="2"/>
                            <w:tcBorders>
                              <w:bottom w:val="single" w:sz="4" w:space="0" w:color="auto"/>
                            </w:tcBorders>
                            <w:shd w:val="clear" w:color="auto" w:fill="auto"/>
                            <w:tcMar>
                              <w:top w:w="7" w:type="dxa"/>
                            </w:tcMar>
                          </w:tcPr>
                          <w:p w14:paraId="4C602CBF" w14:textId="77777777" w:rsidR="00D617FD" w:rsidRPr="00DD7C0C" w:rsidRDefault="00D617FD" w:rsidP="00B34EC5">
                            <w:pPr>
                              <w:widowControl w:val="0"/>
                              <w:rPr>
                                <w:ins w:id="6293" w:author="Nasser Mustafa [2]" w:date="2018-09-19T08:22:00Z"/>
                                <w:rFonts w:eastAsia="Calibri"/>
                                <w:sz w:val="16"/>
                                <w:szCs w:val="16"/>
                              </w:rPr>
                            </w:pPr>
                            <w:ins w:id="6294" w:author="Nasser Mustafa [2]" w:date="2018-09-19T08:22:00Z">
                              <w:r w:rsidRPr="00DD7C0C">
                                <w:rPr>
                                  <w:rFonts w:eastAsia="Calibri"/>
                                  <w:sz w:val="16"/>
                                  <w:szCs w:val="16"/>
                                </w:rPr>
                                <w:t xml:space="preserve">Evolution </w:t>
                              </w:r>
                            </w:ins>
                          </w:p>
                        </w:tc>
                        <w:tc>
                          <w:tcPr>
                            <w:tcW w:w="477" w:type="dxa"/>
                            <w:vMerge w:val="restart"/>
                            <w:tcBorders>
                              <w:bottom w:val="single" w:sz="4" w:space="0" w:color="auto"/>
                            </w:tcBorders>
                            <w:shd w:val="clear" w:color="auto" w:fill="auto"/>
                            <w:tcMar>
                              <w:top w:w="7" w:type="dxa"/>
                            </w:tcMar>
                            <w:textDirection w:val="tbRl"/>
                          </w:tcPr>
                          <w:p w14:paraId="20A17D78" w14:textId="77777777" w:rsidR="00D617FD" w:rsidRPr="00DD7C0C" w:rsidRDefault="00D617FD" w:rsidP="00B34EC5">
                            <w:pPr>
                              <w:widowControl w:val="0"/>
                              <w:rPr>
                                <w:ins w:id="6295" w:author="Nasser Mustafa [2]" w:date="2018-09-19T08:22:00Z"/>
                                <w:rFonts w:eastAsia="Calibri"/>
                                <w:sz w:val="16"/>
                                <w:szCs w:val="16"/>
                              </w:rPr>
                            </w:pPr>
                            <w:ins w:id="6296" w:author="Nasser Mustafa [2]" w:date="2018-09-19T08:22:00Z">
                              <w:r w:rsidRPr="00DD7C0C">
                                <w:rPr>
                                  <w:rFonts w:eastAsia="Calibri"/>
                                  <w:sz w:val="16"/>
                                  <w:szCs w:val="16"/>
                                </w:rPr>
                                <w:t>Generalize/ Refine</w:t>
                              </w:r>
                            </w:ins>
                          </w:p>
                        </w:tc>
                        <w:tc>
                          <w:tcPr>
                            <w:tcW w:w="515" w:type="dxa"/>
                            <w:vMerge w:val="restart"/>
                            <w:tcBorders>
                              <w:bottom w:val="single" w:sz="4" w:space="0" w:color="auto"/>
                            </w:tcBorders>
                            <w:shd w:val="clear" w:color="auto" w:fill="auto"/>
                            <w:tcMar>
                              <w:top w:w="7" w:type="dxa"/>
                            </w:tcMar>
                            <w:textDirection w:val="tbRl"/>
                          </w:tcPr>
                          <w:p w14:paraId="6E573584" w14:textId="77777777" w:rsidR="00D617FD" w:rsidRPr="00DD7C0C" w:rsidRDefault="00D617FD" w:rsidP="00B34EC5">
                            <w:pPr>
                              <w:widowControl w:val="0"/>
                              <w:rPr>
                                <w:ins w:id="6297" w:author="Nasser Mustafa [2]" w:date="2018-09-19T08:22:00Z"/>
                                <w:rFonts w:eastAsia="Calibri"/>
                                <w:sz w:val="16"/>
                                <w:szCs w:val="16"/>
                              </w:rPr>
                            </w:pPr>
                            <w:ins w:id="6298" w:author="Nasser Mustafa [2]" w:date="2018-09-19T08:22:00Z">
                              <w:r w:rsidRPr="00DD7C0C">
                                <w:rPr>
                                  <w:rFonts w:eastAsia="Calibri"/>
                                  <w:sz w:val="16"/>
                                  <w:szCs w:val="16"/>
                                </w:rPr>
                                <w:t>Satisfaction</w:t>
                              </w:r>
                            </w:ins>
                          </w:p>
                        </w:tc>
                        <w:tc>
                          <w:tcPr>
                            <w:tcW w:w="228" w:type="dxa"/>
                            <w:vMerge w:val="restart"/>
                            <w:tcBorders>
                              <w:bottom w:val="single" w:sz="4" w:space="0" w:color="auto"/>
                            </w:tcBorders>
                            <w:shd w:val="clear" w:color="auto" w:fill="auto"/>
                            <w:tcMar>
                              <w:top w:w="7" w:type="dxa"/>
                            </w:tcMar>
                            <w:textDirection w:val="tbRl"/>
                          </w:tcPr>
                          <w:p w14:paraId="22ACE963" w14:textId="77777777" w:rsidR="00D617FD" w:rsidRPr="00DD7C0C" w:rsidRDefault="00D617FD" w:rsidP="00B34EC5">
                            <w:pPr>
                              <w:widowControl w:val="0"/>
                              <w:rPr>
                                <w:ins w:id="6299" w:author="Nasser Mustafa [2]" w:date="2018-09-19T08:22:00Z"/>
                                <w:rFonts w:eastAsia="Calibri"/>
                                <w:sz w:val="16"/>
                                <w:szCs w:val="16"/>
                              </w:rPr>
                            </w:pPr>
                            <w:ins w:id="6300" w:author="Nasser Mustafa [2]" w:date="2018-09-19T08:22:00Z">
                              <w:r w:rsidRPr="00DD7C0C">
                                <w:rPr>
                                  <w:rFonts w:eastAsia="Calibri"/>
                                  <w:sz w:val="16"/>
                                  <w:szCs w:val="16"/>
                                </w:rPr>
                                <w:t>Overlap</w:t>
                              </w:r>
                            </w:ins>
                          </w:p>
                        </w:tc>
                        <w:tc>
                          <w:tcPr>
                            <w:tcW w:w="1189" w:type="dxa"/>
                            <w:tcBorders>
                              <w:bottom w:val="single" w:sz="4" w:space="0" w:color="auto"/>
                            </w:tcBorders>
                            <w:shd w:val="clear" w:color="auto" w:fill="auto"/>
                            <w:tcMar>
                              <w:top w:w="7" w:type="dxa"/>
                            </w:tcMar>
                          </w:tcPr>
                          <w:p w14:paraId="5E824C1C" w14:textId="77777777" w:rsidR="00D617FD" w:rsidRPr="00DD7C0C" w:rsidRDefault="00D617FD" w:rsidP="00B34EC5">
                            <w:pPr>
                              <w:widowControl w:val="0"/>
                              <w:rPr>
                                <w:ins w:id="6301" w:author="Nasser Mustafa [2]" w:date="2018-09-19T08:22:00Z"/>
                                <w:rFonts w:eastAsia="Calibri"/>
                                <w:sz w:val="16"/>
                                <w:szCs w:val="16"/>
                              </w:rPr>
                            </w:pPr>
                            <w:ins w:id="6302" w:author="Nasser Mustafa [2]" w:date="2018-09-19T08:22:00Z">
                              <w:r w:rsidRPr="00DD7C0C">
                                <w:rPr>
                                  <w:rFonts w:eastAsia="Calibri"/>
                                  <w:sz w:val="16"/>
                                  <w:szCs w:val="16"/>
                                </w:rPr>
                                <w:t>Conflict</w:t>
                              </w:r>
                            </w:ins>
                          </w:p>
                        </w:tc>
                        <w:tc>
                          <w:tcPr>
                            <w:tcW w:w="284" w:type="dxa"/>
                            <w:vMerge w:val="restart"/>
                            <w:tcBorders>
                              <w:bottom w:val="single" w:sz="4" w:space="0" w:color="auto"/>
                            </w:tcBorders>
                            <w:shd w:val="clear" w:color="auto" w:fill="auto"/>
                            <w:textDirection w:val="tbRl"/>
                          </w:tcPr>
                          <w:p w14:paraId="47AEC382" w14:textId="77777777" w:rsidR="00D617FD" w:rsidRPr="00DD7C0C" w:rsidRDefault="00D617FD" w:rsidP="00B34EC5">
                            <w:pPr>
                              <w:widowControl w:val="0"/>
                              <w:rPr>
                                <w:ins w:id="6303" w:author="Nasser Mustafa [2]" w:date="2018-09-19T08:22:00Z"/>
                                <w:rFonts w:eastAsia="Calibri"/>
                                <w:sz w:val="16"/>
                                <w:szCs w:val="16"/>
                              </w:rPr>
                            </w:pPr>
                            <w:ins w:id="6304" w:author="Nasser Mustafa [2]" w:date="2018-09-19T08:22:00Z">
                              <w:r w:rsidRPr="00DD7C0C">
                                <w:rPr>
                                  <w:rFonts w:eastAsia="Calibri"/>
                                  <w:sz w:val="16"/>
                                  <w:szCs w:val="16"/>
                                </w:rPr>
                                <w:t>Rationale</w:t>
                              </w:r>
                            </w:ins>
                          </w:p>
                        </w:tc>
                        <w:tc>
                          <w:tcPr>
                            <w:tcW w:w="369" w:type="dxa"/>
                            <w:vMerge w:val="restart"/>
                            <w:tcBorders>
                              <w:bottom w:val="single" w:sz="4" w:space="0" w:color="auto"/>
                            </w:tcBorders>
                            <w:shd w:val="clear" w:color="auto" w:fill="auto"/>
                            <w:textDirection w:val="tbRl"/>
                          </w:tcPr>
                          <w:p w14:paraId="168F3D4D" w14:textId="77777777" w:rsidR="00D617FD" w:rsidRPr="00DD7C0C" w:rsidRDefault="00D617FD" w:rsidP="00B34EC5">
                            <w:pPr>
                              <w:widowControl w:val="0"/>
                              <w:rPr>
                                <w:ins w:id="6305" w:author="Nasser Mustafa [2]" w:date="2018-09-19T08:22:00Z"/>
                                <w:rFonts w:eastAsia="Calibri"/>
                                <w:sz w:val="16"/>
                                <w:szCs w:val="16"/>
                              </w:rPr>
                            </w:pPr>
                            <w:ins w:id="6306" w:author="Nasser Mustafa [2]" w:date="2018-09-19T08:22:00Z">
                              <w:r w:rsidRPr="00DD7C0C">
                                <w:rPr>
                                  <w:rFonts w:eastAsia="Calibri"/>
                                  <w:sz w:val="16"/>
                                  <w:szCs w:val="16"/>
                                </w:rPr>
                                <w:t>Contribution</w:t>
                              </w:r>
                            </w:ins>
                          </w:p>
                        </w:tc>
                      </w:tr>
                      <w:tr w:rsidR="00D617FD" w:rsidRPr="00DD7C0C" w14:paraId="489F07AA" w14:textId="77777777" w:rsidTr="00561C3D">
                        <w:trPr>
                          <w:trHeight w:val="439"/>
                          <w:jc w:val="center"/>
                          <w:ins w:id="6307" w:author="Nasser Mustafa [2]" w:date="2018-09-19T08:22:00Z"/>
                        </w:trPr>
                        <w:tc>
                          <w:tcPr>
                            <w:tcW w:w="540" w:type="dxa"/>
                            <w:vMerge/>
                            <w:tcBorders>
                              <w:bottom w:val="single" w:sz="4" w:space="0" w:color="auto"/>
                            </w:tcBorders>
                            <w:shd w:val="clear" w:color="auto" w:fill="auto"/>
                            <w:tcMar>
                              <w:top w:w="7" w:type="dxa"/>
                            </w:tcMar>
                          </w:tcPr>
                          <w:p w14:paraId="08B8D614" w14:textId="77777777" w:rsidR="00D617FD" w:rsidRPr="00DD7C0C" w:rsidRDefault="00D617FD" w:rsidP="00B34EC5">
                            <w:pPr>
                              <w:widowControl w:val="0"/>
                              <w:rPr>
                                <w:ins w:id="6308" w:author="Nasser Mustafa [2]" w:date="2018-09-19T08:22:00Z"/>
                                <w:rFonts w:eastAsia="Calibri"/>
                                <w:sz w:val="16"/>
                                <w:szCs w:val="16"/>
                              </w:rPr>
                            </w:pPr>
                          </w:p>
                        </w:tc>
                        <w:tc>
                          <w:tcPr>
                            <w:tcW w:w="2102" w:type="dxa"/>
                            <w:gridSpan w:val="4"/>
                            <w:vMerge/>
                            <w:tcBorders>
                              <w:bottom w:val="single" w:sz="4" w:space="0" w:color="auto"/>
                            </w:tcBorders>
                            <w:shd w:val="clear" w:color="auto" w:fill="auto"/>
                            <w:tcMar>
                              <w:top w:w="7" w:type="dxa"/>
                            </w:tcMar>
                          </w:tcPr>
                          <w:p w14:paraId="35F96E92" w14:textId="77777777" w:rsidR="00D617FD" w:rsidRPr="00DD7C0C" w:rsidRDefault="00D617FD" w:rsidP="00B34EC5">
                            <w:pPr>
                              <w:widowControl w:val="0"/>
                              <w:rPr>
                                <w:ins w:id="6309" w:author="Nasser Mustafa [2]" w:date="2018-09-19T08:22:00Z"/>
                                <w:rFonts w:eastAsia="Calibri"/>
                                <w:sz w:val="16"/>
                                <w:szCs w:val="16"/>
                              </w:rPr>
                            </w:pPr>
                          </w:p>
                        </w:tc>
                        <w:tc>
                          <w:tcPr>
                            <w:tcW w:w="1701" w:type="dxa"/>
                            <w:gridSpan w:val="4"/>
                            <w:vMerge/>
                            <w:tcBorders>
                              <w:bottom w:val="single" w:sz="4" w:space="0" w:color="auto"/>
                            </w:tcBorders>
                            <w:shd w:val="clear" w:color="auto" w:fill="auto"/>
                            <w:tcMar>
                              <w:top w:w="7" w:type="dxa"/>
                            </w:tcMar>
                            <w:textDirection w:val="tbRl"/>
                          </w:tcPr>
                          <w:p w14:paraId="3D139E72" w14:textId="77777777" w:rsidR="00D617FD" w:rsidRPr="00DD7C0C" w:rsidRDefault="00D617FD" w:rsidP="00B34EC5">
                            <w:pPr>
                              <w:widowControl w:val="0"/>
                              <w:rPr>
                                <w:ins w:id="6310" w:author="Nasser Mustafa [2]" w:date="2018-09-19T08:22:00Z"/>
                                <w:rFonts w:eastAsia="Calibri"/>
                                <w:sz w:val="16"/>
                                <w:szCs w:val="16"/>
                              </w:rPr>
                            </w:pPr>
                          </w:p>
                        </w:tc>
                        <w:tc>
                          <w:tcPr>
                            <w:tcW w:w="1701" w:type="dxa"/>
                            <w:gridSpan w:val="2"/>
                            <w:tcBorders>
                              <w:bottom w:val="single" w:sz="4" w:space="0" w:color="auto"/>
                            </w:tcBorders>
                            <w:shd w:val="clear" w:color="auto" w:fill="auto"/>
                            <w:tcMar>
                              <w:top w:w="7" w:type="dxa"/>
                            </w:tcMar>
                          </w:tcPr>
                          <w:p w14:paraId="34B2593A" w14:textId="77777777" w:rsidR="00D617FD" w:rsidRPr="00DD7C0C" w:rsidRDefault="00D617FD" w:rsidP="00B34EC5">
                            <w:pPr>
                              <w:widowControl w:val="0"/>
                              <w:rPr>
                                <w:ins w:id="6311" w:author="Nasser Mustafa [2]" w:date="2018-09-19T08:22:00Z"/>
                                <w:rFonts w:eastAsia="Calibri"/>
                                <w:sz w:val="16"/>
                                <w:szCs w:val="16"/>
                              </w:rPr>
                            </w:pPr>
                            <w:ins w:id="6312" w:author="Nasser Mustafa [2]" w:date="2018-09-19T08:22:00Z">
                              <w:r w:rsidRPr="00DD7C0C">
                                <w:rPr>
                                  <w:rFonts w:eastAsia="Calibri"/>
                                  <w:sz w:val="16"/>
                                  <w:szCs w:val="16"/>
                                </w:rPr>
                                <w:t>Replace,</w:t>
                              </w:r>
                              <w:r>
                                <w:rPr>
                                  <w:rFonts w:eastAsia="Calibri"/>
                                  <w:sz w:val="16"/>
                                  <w:szCs w:val="16"/>
                                </w:rPr>
                                <w:t xml:space="preserve">   </w:t>
                              </w:r>
                              <w:r w:rsidRPr="00DD7C0C">
                                <w:rPr>
                                  <w:rFonts w:eastAsia="Calibri"/>
                                  <w:sz w:val="16"/>
                                  <w:szCs w:val="16"/>
                                </w:rPr>
                                <w:t xml:space="preserve"> Based-on,</w:t>
                              </w:r>
                              <w:r>
                                <w:rPr>
                                  <w:rFonts w:eastAsia="Calibri"/>
                                  <w:sz w:val="16"/>
                                  <w:szCs w:val="16"/>
                                </w:rPr>
                                <w:t xml:space="preserve">   </w:t>
                              </w:r>
                              <w:r w:rsidRPr="00DD7C0C">
                                <w:rPr>
                                  <w:rFonts w:eastAsia="Calibri"/>
                                  <w:sz w:val="16"/>
                                  <w:szCs w:val="16"/>
                                </w:rPr>
                                <w:t xml:space="preserve"> Formalize,</w:t>
                              </w:r>
                              <w:r>
                                <w:rPr>
                                  <w:rFonts w:eastAsia="Calibri"/>
                                  <w:sz w:val="16"/>
                                  <w:szCs w:val="16"/>
                                </w:rPr>
                                <w:t xml:space="preserve">   </w:t>
                              </w:r>
                              <w:r w:rsidRPr="00DD7C0C">
                                <w:rPr>
                                  <w:rFonts w:eastAsia="Calibri"/>
                                  <w:sz w:val="16"/>
                                  <w:szCs w:val="16"/>
                                </w:rPr>
                                <w:t xml:space="preserve"> Elaborate</w:t>
                              </w:r>
                            </w:ins>
                          </w:p>
                        </w:tc>
                        <w:tc>
                          <w:tcPr>
                            <w:tcW w:w="477" w:type="dxa"/>
                            <w:vMerge/>
                            <w:tcBorders>
                              <w:bottom w:val="single" w:sz="4" w:space="0" w:color="auto"/>
                            </w:tcBorders>
                            <w:shd w:val="clear" w:color="auto" w:fill="auto"/>
                            <w:tcMar>
                              <w:top w:w="7" w:type="dxa"/>
                            </w:tcMar>
                          </w:tcPr>
                          <w:p w14:paraId="3915C96E" w14:textId="77777777" w:rsidR="00D617FD" w:rsidRPr="00DD7C0C" w:rsidRDefault="00D617FD" w:rsidP="00B34EC5">
                            <w:pPr>
                              <w:widowControl w:val="0"/>
                              <w:rPr>
                                <w:ins w:id="6313" w:author="Nasser Mustafa [2]" w:date="2018-09-19T08:22:00Z"/>
                                <w:rFonts w:eastAsia="Calibri"/>
                                <w:sz w:val="16"/>
                                <w:szCs w:val="16"/>
                              </w:rPr>
                            </w:pPr>
                          </w:p>
                        </w:tc>
                        <w:tc>
                          <w:tcPr>
                            <w:tcW w:w="515" w:type="dxa"/>
                            <w:vMerge/>
                            <w:tcBorders>
                              <w:bottom w:val="single" w:sz="4" w:space="0" w:color="auto"/>
                            </w:tcBorders>
                            <w:shd w:val="clear" w:color="auto" w:fill="auto"/>
                            <w:tcMar>
                              <w:top w:w="7" w:type="dxa"/>
                            </w:tcMar>
                          </w:tcPr>
                          <w:p w14:paraId="13DD661E" w14:textId="77777777" w:rsidR="00D617FD" w:rsidRPr="00DD7C0C" w:rsidRDefault="00D617FD" w:rsidP="00B34EC5">
                            <w:pPr>
                              <w:widowControl w:val="0"/>
                              <w:rPr>
                                <w:ins w:id="6314" w:author="Nasser Mustafa [2]" w:date="2018-09-19T08:22:00Z"/>
                                <w:rFonts w:eastAsia="Calibri"/>
                                <w:sz w:val="16"/>
                                <w:szCs w:val="16"/>
                              </w:rPr>
                            </w:pPr>
                          </w:p>
                        </w:tc>
                        <w:tc>
                          <w:tcPr>
                            <w:tcW w:w="228" w:type="dxa"/>
                            <w:vMerge/>
                            <w:tcBorders>
                              <w:bottom w:val="single" w:sz="4" w:space="0" w:color="auto"/>
                            </w:tcBorders>
                            <w:shd w:val="clear" w:color="auto" w:fill="auto"/>
                            <w:tcMar>
                              <w:top w:w="7" w:type="dxa"/>
                            </w:tcMar>
                          </w:tcPr>
                          <w:p w14:paraId="2FA3489E" w14:textId="77777777" w:rsidR="00D617FD" w:rsidRPr="00DD7C0C" w:rsidRDefault="00D617FD" w:rsidP="00B34EC5">
                            <w:pPr>
                              <w:widowControl w:val="0"/>
                              <w:rPr>
                                <w:ins w:id="6315" w:author="Nasser Mustafa [2]" w:date="2018-09-19T08:22:00Z"/>
                                <w:rFonts w:eastAsia="Calibri"/>
                                <w:sz w:val="16"/>
                                <w:szCs w:val="16"/>
                              </w:rPr>
                            </w:pPr>
                          </w:p>
                        </w:tc>
                        <w:tc>
                          <w:tcPr>
                            <w:tcW w:w="1189" w:type="dxa"/>
                            <w:tcBorders>
                              <w:bottom w:val="single" w:sz="4" w:space="0" w:color="auto"/>
                            </w:tcBorders>
                            <w:shd w:val="clear" w:color="auto" w:fill="auto"/>
                            <w:tcMar>
                              <w:top w:w="7" w:type="dxa"/>
                            </w:tcMar>
                          </w:tcPr>
                          <w:p w14:paraId="2625A653" w14:textId="77777777" w:rsidR="00D617FD" w:rsidRPr="00DD7C0C" w:rsidRDefault="00D617FD" w:rsidP="00B34EC5">
                            <w:pPr>
                              <w:widowControl w:val="0"/>
                              <w:rPr>
                                <w:ins w:id="6316" w:author="Nasser Mustafa [2]" w:date="2018-09-19T08:22:00Z"/>
                                <w:rFonts w:eastAsia="Calibri"/>
                                <w:sz w:val="16"/>
                                <w:szCs w:val="16"/>
                              </w:rPr>
                            </w:pPr>
                            <w:ins w:id="6317" w:author="Nasser Mustafa [2]" w:date="2018-09-19T08:22:00Z">
                              <w:r w:rsidRPr="00DD7C0C">
                                <w:rPr>
                                  <w:rFonts w:eastAsia="Calibri"/>
                                  <w:sz w:val="16"/>
                                  <w:szCs w:val="16"/>
                                </w:rPr>
                                <w:t>Based-on,</w:t>
                              </w:r>
                              <w:r>
                                <w:rPr>
                                  <w:rFonts w:eastAsia="Calibri"/>
                                  <w:sz w:val="16"/>
                                  <w:szCs w:val="16"/>
                                </w:rPr>
                                <w:t xml:space="preserve">   </w:t>
                              </w:r>
                              <w:r w:rsidRPr="00DD7C0C">
                                <w:rPr>
                                  <w:rFonts w:eastAsia="Calibri"/>
                                  <w:sz w:val="16"/>
                                  <w:szCs w:val="16"/>
                                </w:rPr>
                                <w:t xml:space="preserve"> Affect,</w:t>
                              </w:r>
                              <w:r>
                                <w:rPr>
                                  <w:rFonts w:eastAsia="Calibri"/>
                                  <w:sz w:val="16"/>
                                  <w:szCs w:val="16"/>
                                </w:rPr>
                                <w:t xml:space="preserve">   </w:t>
                              </w:r>
                              <w:r w:rsidRPr="00DD7C0C">
                                <w:rPr>
                                  <w:rFonts w:eastAsia="Calibri"/>
                                  <w:sz w:val="16"/>
                                  <w:szCs w:val="16"/>
                                </w:rPr>
                                <w:t xml:space="preserve"> Resolve,</w:t>
                              </w:r>
                              <w:r>
                                <w:rPr>
                                  <w:rFonts w:eastAsia="Calibri"/>
                                  <w:sz w:val="16"/>
                                  <w:szCs w:val="16"/>
                                </w:rPr>
                                <w:t xml:space="preserve">   </w:t>
                              </w:r>
                              <w:r w:rsidRPr="00DD7C0C">
                                <w:rPr>
                                  <w:rFonts w:eastAsia="Calibri"/>
                                  <w:sz w:val="16"/>
                                  <w:szCs w:val="16"/>
                                </w:rPr>
                                <w:t xml:space="preserve"> Generate</w:t>
                              </w:r>
                            </w:ins>
                          </w:p>
                        </w:tc>
                        <w:tc>
                          <w:tcPr>
                            <w:tcW w:w="284" w:type="dxa"/>
                            <w:vMerge/>
                            <w:tcBorders>
                              <w:bottom w:val="single" w:sz="4" w:space="0" w:color="auto"/>
                            </w:tcBorders>
                            <w:shd w:val="clear" w:color="auto" w:fill="auto"/>
                            <w:textDirection w:val="tbRl"/>
                          </w:tcPr>
                          <w:p w14:paraId="0D6A783A" w14:textId="77777777" w:rsidR="00D617FD" w:rsidRPr="00DD7C0C" w:rsidRDefault="00D617FD" w:rsidP="00B34EC5">
                            <w:pPr>
                              <w:widowControl w:val="0"/>
                              <w:rPr>
                                <w:ins w:id="6318" w:author="Nasser Mustafa [2]" w:date="2018-09-19T08:22:00Z"/>
                                <w:rFonts w:eastAsia="Calibri"/>
                                <w:sz w:val="16"/>
                                <w:szCs w:val="16"/>
                              </w:rPr>
                            </w:pPr>
                          </w:p>
                        </w:tc>
                        <w:tc>
                          <w:tcPr>
                            <w:tcW w:w="369" w:type="dxa"/>
                            <w:vMerge/>
                            <w:tcBorders>
                              <w:bottom w:val="single" w:sz="4" w:space="0" w:color="auto"/>
                            </w:tcBorders>
                            <w:shd w:val="clear" w:color="auto" w:fill="auto"/>
                            <w:textDirection w:val="tbRl"/>
                          </w:tcPr>
                          <w:p w14:paraId="4892F3C7" w14:textId="77777777" w:rsidR="00D617FD" w:rsidRPr="00DD7C0C" w:rsidRDefault="00D617FD" w:rsidP="00B34EC5">
                            <w:pPr>
                              <w:widowControl w:val="0"/>
                              <w:rPr>
                                <w:ins w:id="6319" w:author="Nasser Mustafa [2]" w:date="2018-09-19T08:22:00Z"/>
                                <w:rFonts w:eastAsia="Calibri"/>
                                <w:sz w:val="16"/>
                                <w:szCs w:val="16"/>
                              </w:rPr>
                            </w:pPr>
                          </w:p>
                        </w:tc>
                      </w:tr>
                      <w:tr w:rsidR="00D617FD" w:rsidRPr="00DD7C0C" w14:paraId="4BDCE29C" w14:textId="77777777" w:rsidTr="00561C3D">
                        <w:trPr>
                          <w:cantSplit/>
                          <w:trHeight w:val="103"/>
                          <w:jc w:val="center"/>
                          <w:ins w:id="6320" w:author="Nasser Mustafa [2]" w:date="2018-09-19T08:22:00Z"/>
                        </w:trPr>
                        <w:tc>
                          <w:tcPr>
                            <w:tcW w:w="9106" w:type="dxa"/>
                            <w:gridSpan w:val="17"/>
                            <w:shd w:val="clear" w:color="auto" w:fill="auto"/>
                            <w:tcMar>
                              <w:top w:w="7" w:type="dxa"/>
                            </w:tcMar>
                          </w:tcPr>
                          <w:p w14:paraId="17F5CD97" w14:textId="77777777" w:rsidR="00D617FD" w:rsidRPr="00DD7C0C" w:rsidRDefault="00D617FD" w:rsidP="00B34EC5">
                            <w:pPr>
                              <w:widowControl w:val="0"/>
                              <w:rPr>
                                <w:ins w:id="6321" w:author="Nasser Mustafa [2]" w:date="2018-09-19T08:22:00Z"/>
                                <w:rFonts w:eastAsia="Calibri"/>
                                <w:sz w:val="16"/>
                                <w:szCs w:val="16"/>
                              </w:rPr>
                            </w:pPr>
                            <w:ins w:id="6322" w:author="Nasser Mustafa [2]" w:date="2018-09-19T08:22:00Z">
                              <w:r>
                                <w:rPr>
                                  <w:rFonts w:eastAsia="Calibri"/>
                                  <w:b/>
                                  <w:color w:val="0070C0"/>
                                  <w:sz w:val="16"/>
                                  <w:szCs w:val="16"/>
                                </w:rPr>
                                <w:t xml:space="preserve">      </w:t>
                              </w:r>
                              <w:r w:rsidRPr="00DD7C0C">
                                <w:rPr>
                                  <w:rFonts w:eastAsia="Calibri"/>
                                  <w:b/>
                                  <w:color w:val="0070C0"/>
                                  <w:sz w:val="16"/>
                                  <w:szCs w:val="16"/>
                                </w:rPr>
                                <w:t xml:space="preserve"> Other RE</w:t>
                              </w:r>
                              <w:r>
                                <w:rPr>
                                  <w:rFonts w:eastAsia="Calibri"/>
                                  <w:b/>
                                  <w:color w:val="0070C0"/>
                                  <w:sz w:val="16"/>
                                  <w:szCs w:val="16"/>
                                </w:rPr>
                                <w:t xml:space="preserve">   </w:t>
                              </w:r>
                              <w:r w:rsidRPr="00DD7C0C">
                                <w:rPr>
                                  <w:rFonts w:eastAsia="Calibri"/>
                                  <w:b/>
                                  <w:color w:val="0070C0"/>
                                  <w:sz w:val="16"/>
                                  <w:szCs w:val="16"/>
                                </w:rPr>
                                <w:t>References (using the same name or a</w:t>
                              </w:r>
                              <w:r>
                                <w:rPr>
                                  <w:rFonts w:eastAsia="Calibri"/>
                                  <w:b/>
                                  <w:color w:val="0070C0"/>
                                  <w:sz w:val="16"/>
                                  <w:szCs w:val="16"/>
                                </w:rPr>
                                <w:t xml:space="preserve">   </w:t>
                              </w:r>
                              <w:r w:rsidRPr="00DD7C0C">
                                <w:rPr>
                                  <w:rFonts w:eastAsia="Calibri"/>
                                  <w:b/>
                                  <w:color w:val="0070C0"/>
                                  <w:sz w:val="16"/>
                                  <w:szCs w:val="16"/>
                                </w:rPr>
                                <w:t>different</w:t>
                              </w:r>
                              <w:r>
                                <w:rPr>
                                  <w:rFonts w:eastAsia="Calibri"/>
                                  <w:b/>
                                  <w:color w:val="0070C0"/>
                                  <w:sz w:val="16"/>
                                  <w:szCs w:val="16"/>
                                </w:rPr>
                                <w:t xml:space="preserve">   </w:t>
                              </w:r>
                              <w:r w:rsidRPr="00DD7C0C">
                                <w:rPr>
                                  <w:rFonts w:eastAsia="Calibri"/>
                                  <w:b/>
                                  <w:color w:val="0070C0"/>
                                  <w:sz w:val="16"/>
                                  <w:szCs w:val="16"/>
                                </w:rPr>
                                <w:t>name)</w:t>
                              </w:r>
                            </w:ins>
                          </w:p>
                        </w:tc>
                      </w:tr>
                      <w:tr w:rsidR="00D617FD" w:rsidRPr="00DD7C0C" w14:paraId="515CEBBD" w14:textId="77777777" w:rsidTr="00561C3D">
                        <w:trPr>
                          <w:cantSplit/>
                          <w:trHeight w:val="190"/>
                          <w:jc w:val="center"/>
                          <w:ins w:id="6323" w:author="Nasser Mustafa [2]" w:date="2018-09-19T08:22:00Z"/>
                        </w:trPr>
                        <w:tc>
                          <w:tcPr>
                            <w:tcW w:w="540" w:type="dxa"/>
                            <w:shd w:val="clear" w:color="auto" w:fill="auto"/>
                            <w:tcMar>
                              <w:top w:w="7" w:type="dxa"/>
                            </w:tcMar>
                          </w:tcPr>
                          <w:p w14:paraId="73EE62D2" w14:textId="73171267" w:rsidR="00D617FD" w:rsidRPr="00DD7C0C" w:rsidRDefault="00D617FD" w:rsidP="00B34EC5">
                            <w:pPr>
                              <w:widowControl w:val="0"/>
                              <w:rPr>
                                <w:ins w:id="6324" w:author="Nasser Mustafa [2]" w:date="2018-09-19T08:22:00Z"/>
                                <w:rFonts w:eastAsia="Calibri"/>
                                <w:sz w:val="16"/>
                                <w:szCs w:val="16"/>
                              </w:rPr>
                            </w:pPr>
                            <w:ins w:id="6325"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Gotel","given":"Orlena","non-dropping-particle":"","parse-names":false,"suffix":""},{"dropping-particle":"","family":"Finkelstein","given":"Anthony","non-dropping-particle":"","parse-names":false,"suffix":""}],"container-title":"1st International Conference on Requirements Engineering","id":"ITEM-1","issued":{"date-parts":[["1994"]]},"page":"94–101","publisher-place":"Utrecht, The Netherlands","title":"An Analysis of the Requirements Traceability Problem","title-short":"RE","type":"paper-conference"},"uris":["http://www.mendeley.com/documents/?uuid=312a12be-fb65-453e-a6a4-6a5c3fc0e459"]}],"mendeley":{"formattedCitation":"[18]","plainTextFormattedCitation":"[18]","previouslyFormattedCitation":"[18]"},"properties":{"noteIndex":0},"schema":"https://github.com/citation-style-language/schema/raw/master/csl-citation.json"}</w:instrText>
                            </w:r>
                            <w:ins w:id="6326" w:author="Nasser Mustafa [2]" w:date="2018-09-19T08:22:00Z">
                              <w:r>
                                <w:rPr>
                                  <w:rFonts w:eastAsia="Calibri"/>
                                  <w:sz w:val="16"/>
                                  <w:szCs w:val="16"/>
                                </w:rPr>
                                <w:fldChar w:fldCharType="separate"/>
                              </w:r>
                            </w:ins>
                            <w:r w:rsidRPr="00627C91">
                              <w:rPr>
                                <w:rFonts w:eastAsia="Calibri"/>
                                <w:noProof/>
                                <w:sz w:val="16"/>
                                <w:szCs w:val="16"/>
                              </w:rPr>
                              <w:t>[18]</w:t>
                            </w:r>
                            <w:ins w:id="6327"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1B51FE90" w14:textId="77777777" w:rsidR="00D617FD" w:rsidRPr="00DD7C0C" w:rsidRDefault="00D617FD" w:rsidP="00B34EC5">
                            <w:pPr>
                              <w:widowControl w:val="0"/>
                              <w:rPr>
                                <w:ins w:id="6328" w:author="Nasser Mustafa [2]" w:date="2018-09-19T08:22:00Z"/>
                                <w:rFonts w:eastAsia="Calibri"/>
                                <w:iCs/>
                                <w:sz w:val="16"/>
                                <w:szCs w:val="16"/>
                              </w:rPr>
                            </w:pPr>
                          </w:p>
                        </w:tc>
                        <w:tc>
                          <w:tcPr>
                            <w:tcW w:w="1701" w:type="dxa"/>
                            <w:gridSpan w:val="4"/>
                            <w:shd w:val="clear" w:color="auto" w:fill="auto"/>
                            <w:tcMar>
                              <w:top w:w="7" w:type="dxa"/>
                            </w:tcMar>
                          </w:tcPr>
                          <w:p w14:paraId="339F9FEC" w14:textId="77777777" w:rsidR="00D617FD" w:rsidRPr="00DD7C0C" w:rsidRDefault="00D617FD" w:rsidP="00B34EC5">
                            <w:pPr>
                              <w:widowControl w:val="0"/>
                              <w:rPr>
                                <w:ins w:id="6329" w:author="Nasser Mustafa [2]" w:date="2018-09-19T08:22:00Z"/>
                                <w:rFonts w:eastAsia="Calibri"/>
                                <w:sz w:val="16"/>
                                <w:szCs w:val="16"/>
                              </w:rPr>
                            </w:pPr>
                          </w:p>
                        </w:tc>
                        <w:tc>
                          <w:tcPr>
                            <w:tcW w:w="1701" w:type="dxa"/>
                            <w:gridSpan w:val="2"/>
                            <w:shd w:val="clear" w:color="auto" w:fill="auto"/>
                            <w:tcMar>
                              <w:top w:w="7" w:type="dxa"/>
                            </w:tcMar>
                          </w:tcPr>
                          <w:p w14:paraId="0DC6F0C3" w14:textId="77777777" w:rsidR="00D617FD" w:rsidRPr="00DD7C0C" w:rsidRDefault="00D617FD" w:rsidP="00B34EC5">
                            <w:pPr>
                              <w:widowControl w:val="0"/>
                              <w:rPr>
                                <w:ins w:id="6330" w:author="Nasser Mustafa [2]" w:date="2018-09-19T08:22:00Z"/>
                                <w:rFonts w:eastAsia="Calibri"/>
                                <w:sz w:val="16"/>
                                <w:szCs w:val="16"/>
                              </w:rPr>
                            </w:pPr>
                          </w:p>
                        </w:tc>
                        <w:tc>
                          <w:tcPr>
                            <w:tcW w:w="477" w:type="dxa"/>
                            <w:shd w:val="clear" w:color="auto" w:fill="auto"/>
                            <w:tcMar>
                              <w:top w:w="7" w:type="dxa"/>
                            </w:tcMar>
                          </w:tcPr>
                          <w:p w14:paraId="240F1C05" w14:textId="77777777" w:rsidR="00D617FD" w:rsidRPr="00DD7C0C" w:rsidRDefault="00D617FD" w:rsidP="00B34EC5">
                            <w:pPr>
                              <w:widowControl w:val="0"/>
                              <w:rPr>
                                <w:ins w:id="6331" w:author="Nasser Mustafa [2]" w:date="2018-09-19T08:22:00Z"/>
                                <w:rFonts w:eastAsia="Calibri"/>
                                <w:sz w:val="16"/>
                                <w:szCs w:val="16"/>
                              </w:rPr>
                            </w:pPr>
                          </w:p>
                        </w:tc>
                        <w:tc>
                          <w:tcPr>
                            <w:tcW w:w="515" w:type="dxa"/>
                            <w:shd w:val="clear" w:color="auto" w:fill="auto"/>
                            <w:tcMar>
                              <w:top w:w="7" w:type="dxa"/>
                            </w:tcMar>
                          </w:tcPr>
                          <w:p w14:paraId="72B2A19D" w14:textId="77777777" w:rsidR="00D617FD" w:rsidRPr="00DD7C0C" w:rsidRDefault="00D617FD" w:rsidP="00B34EC5">
                            <w:pPr>
                              <w:widowControl w:val="0"/>
                              <w:rPr>
                                <w:ins w:id="6332" w:author="Nasser Mustafa [2]" w:date="2018-09-19T08:22:00Z"/>
                                <w:rFonts w:eastAsia="Calibri"/>
                                <w:sz w:val="16"/>
                                <w:szCs w:val="16"/>
                              </w:rPr>
                            </w:pPr>
                          </w:p>
                        </w:tc>
                        <w:tc>
                          <w:tcPr>
                            <w:tcW w:w="228" w:type="dxa"/>
                            <w:shd w:val="clear" w:color="auto" w:fill="auto"/>
                            <w:tcMar>
                              <w:top w:w="7" w:type="dxa"/>
                            </w:tcMar>
                          </w:tcPr>
                          <w:p w14:paraId="49EEEDE9" w14:textId="77777777" w:rsidR="00D617FD" w:rsidRPr="00DD7C0C" w:rsidRDefault="00D617FD" w:rsidP="00B34EC5">
                            <w:pPr>
                              <w:widowControl w:val="0"/>
                              <w:rPr>
                                <w:ins w:id="6333" w:author="Nasser Mustafa [2]" w:date="2018-09-19T08:22:00Z"/>
                                <w:rFonts w:eastAsia="Calibri"/>
                                <w:sz w:val="16"/>
                                <w:szCs w:val="16"/>
                              </w:rPr>
                            </w:pPr>
                          </w:p>
                        </w:tc>
                        <w:tc>
                          <w:tcPr>
                            <w:tcW w:w="1189" w:type="dxa"/>
                            <w:shd w:val="clear" w:color="auto" w:fill="auto"/>
                            <w:tcMar>
                              <w:top w:w="7" w:type="dxa"/>
                            </w:tcMar>
                          </w:tcPr>
                          <w:p w14:paraId="6E29D072" w14:textId="77777777" w:rsidR="00D617FD" w:rsidRPr="00DD7C0C" w:rsidRDefault="00D617FD" w:rsidP="00B34EC5">
                            <w:pPr>
                              <w:widowControl w:val="0"/>
                              <w:rPr>
                                <w:ins w:id="6334" w:author="Nasser Mustafa [2]" w:date="2018-09-19T08:22:00Z"/>
                                <w:rFonts w:eastAsia="Calibri"/>
                                <w:sz w:val="16"/>
                                <w:szCs w:val="16"/>
                              </w:rPr>
                            </w:pPr>
                          </w:p>
                        </w:tc>
                        <w:tc>
                          <w:tcPr>
                            <w:tcW w:w="284" w:type="dxa"/>
                            <w:shd w:val="clear" w:color="auto" w:fill="auto"/>
                            <w:textDirection w:val="tbRl"/>
                          </w:tcPr>
                          <w:p w14:paraId="552E8638" w14:textId="77777777" w:rsidR="00D617FD" w:rsidRPr="00DD7C0C" w:rsidRDefault="00D617FD" w:rsidP="00B34EC5">
                            <w:pPr>
                              <w:widowControl w:val="0"/>
                              <w:rPr>
                                <w:ins w:id="6335" w:author="Nasser Mustafa [2]" w:date="2018-09-19T08:22:00Z"/>
                                <w:rFonts w:eastAsia="Calibri"/>
                                <w:sz w:val="16"/>
                                <w:szCs w:val="16"/>
                              </w:rPr>
                            </w:pPr>
                          </w:p>
                        </w:tc>
                        <w:tc>
                          <w:tcPr>
                            <w:tcW w:w="369" w:type="dxa"/>
                            <w:shd w:val="clear" w:color="auto" w:fill="auto"/>
                          </w:tcPr>
                          <w:p w14:paraId="74E00641" w14:textId="77777777" w:rsidR="00D617FD" w:rsidRPr="00DD7C0C" w:rsidRDefault="00D617FD" w:rsidP="00B34EC5">
                            <w:pPr>
                              <w:widowControl w:val="0"/>
                              <w:rPr>
                                <w:ins w:id="6336" w:author="Nasser Mustafa [2]" w:date="2018-09-19T08:22:00Z"/>
                                <w:rFonts w:eastAsia="Calibri"/>
                                <w:b/>
                                <w:sz w:val="16"/>
                                <w:szCs w:val="16"/>
                              </w:rPr>
                            </w:pPr>
                            <w:ins w:id="6337" w:author="Nasser Mustafa [2]" w:date="2018-09-19T08:22:00Z">
                              <w:r w:rsidRPr="00DD7C0C">
                                <w:rPr>
                                  <w:rFonts w:eastAsia="Calibri"/>
                                  <w:b/>
                                  <w:sz w:val="16"/>
                                  <w:szCs w:val="16"/>
                                </w:rPr>
                                <w:t>X</w:t>
                              </w:r>
                            </w:ins>
                          </w:p>
                        </w:tc>
                      </w:tr>
                      <w:tr w:rsidR="00D617FD" w:rsidRPr="00DD7C0C" w14:paraId="384147D9" w14:textId="77777777" w:rsidTr="00561C3D">
                        <w:trPr>
                          <w:cantSplit/>
                          <w:trHeight w:val="155"/>
                          <w:jc w:val="center"/>
                          <w:ins w:id="6338" w:author="Nasser Mustafa [2]" w:date="2018-09-19T08:22:00Z"/>
                        </w:trPr>
                        <w:tc>
                          <w:tcPr>
                            <w:tcW w:w="540" w:type="dxa"/>
                            <w:shd w:val="clear" w:color="auto" w:fill="auto"/>
                            <w:tcMar>
                              <w:top w:w="7" w:type="dxa"/>
                            </w:tcMar>
                          </w:tcPr>
                          <w:p w14:paraId="74CCA2E0" w14:textId="2F972DA7" w:rsidR="00D617FD" w:rsidRPr="00DD7C0C" w:rsidRDefault="00D617FD" w:rsidP="00B34EC5">
                            <w:pPr>
                              <w:widowControl w:val="0"/>
                              <w:rPr>
                                <w:ins w:id="6339" w:author="Nasser Mustafa [2]" w:date="2018-09-19T08:22:00Z"/>
                                <w:rFonts w:eastAsia="Calibri"/>
                                <w:sz w:val="16"/>
                                <w:szCs w:val="16"/>
                              </w:rPr>
                            </w:pPr>
                            <w:ins w:id="6340"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Spanoudakis","given":"George","non-dropping-particle":"","parse-names":false,"suffix":""},{"dropping-particle":"","family":"Zisman","given":"Andrea","non-dropping-particle":"","parse-names":false,"suffix":""},{"dropping-particle":"","family":"Pérez-Miñanab","given":"Elena","non-dropping-particle":"","parse-names":false,"suffix":""}],"container-title":"Systems and Software","id":"ITEM-1","issue":"2","issued":{"date-parts":[["2004"]]},"page":"105-127","title":"Rule-Based Generation of Requirements Traceability Relations","type":"article-journal","volume":"72"},"uris":["http://www.mendeley.com/documents/?uuid=5c88e2e2-ef48-4111-9351-b37b01431bb9"]}],"mendeley":{"formattedCitation":"[92]","plainTextFormattedCitation":"[92]","previouslyFormattedCitation":"[87]"},"properties":{"noteIndex":0},"schema":"https://github.com/citation-style-language/schema/raw/master/csl-citation.json"}</w:instrText>
                            </w:r>
                            <w:ins w:id="6341" w:author="Nasser Mustafa [2]" w:date="2018-09-19T08:22:00Z">
                              <w:r>
                                <w:rPr>
                                  <w:rFonts w:eastAsia="Calibri"/>
                                  <w:sz w:val="16"/>
                                  <w:szCs w:val="16"/>
                                </w:rPr>
                                <w:fldChar w:fldCharType="separate"/>
                              </w:r>
                            </w:ins>
                            <w:r w:rsidRPr="00B050F0">
                              <w:rPr>
                                <w:rFonts w:eastAsia="Calibri"/>
                                <w:noProof/>
                                <w:sz w:val="16"/>
                                <w:szCs w:val="16"/>
                              </w:rPr>
                              <w:t>[92]</w:t>
                            </w:r>
                            <w:ins w:id="6342"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99156D2" w14:textId="77777777" w:rsidR="00D617FD" w:rsidRPr="00DD7C0C" w:rsidRDefault="00D617FD" w:rsidP="00B34EC5">
                            <w:pPr>
                              <w:widowControl w:val="0"/>
                              <w:rPr>
                                <w:ins w:id="6343" w:author="Nasser Mustafa [2]" w:date="2018-09-19T08:22:00Z"/>
                                <w:rFonts w:eastAsia="Calibri"/>
                                <w:iCs/>
                                <w:sz w:val="16"/>
                                <w:szCs w:val="16"/>
                              </w:rPr>
                            </w:pPr>
                          </w:p>
                        </w:tc>
                        <w:tc>
                          <w:tcPr>
                            <w:tcW w:w="1701" w:type="dxa"/>
                            <w:gridSpan w:val="4"/>
                            <w:shd w:val="clear" w:color="auto" w:fill="auto"/>
                            <w:tcMar>
                              <w:top w:w="7" w:type="dxa"/>
                            </w:tcMar>
                          </w:tcPr>
                          <w:p w14:paraId="07BCA26A" w14:textId="77777777" w:rsidR="00D617FD" w:rsidRPr="00DD7C0C" w:rsidRDefault="00D617FD" w:rsidP="00B34EC5">
                            <w:pPr>
                              <w:widowControl w:val="0"/>
                              <w:rPr>
                                <w:ins w:id="6344" w:author="Nasser Mustafa [2]" w:date="2018-09-19T08:22:00Z"/>
                                <w:rFonts w:eastAsia="Calibri"/>
                                <w:sz w:val="16"/>
                                <w:szCs w:val="16"/>
                              </w:rPr>
                            </w:pPr>
                            <w:ins w:id="6345" w:author="Nasser Mustafa [2]" w:date="2018-09-19T08:22:00Z">
                              <w:r w:rsidRPr="00DD7C0C">
                                <w:rPr>
                                  <w:rFonts w:eastAsia="Calibri"/>
                                  <w:iCs/>
                                  <w:sz w:val="16"/>
                                  <w:szCs w:val="16"/>
                                </w:rPr>
                                <w:t>Requires-feature-in</w:t>
                              </w:r>
                            </w:ins>
                          </w:p>
                        </w:tc>
                        <w:tc>
                          <w:tcPr>
                            <w:tcW w:w="1701" w:type="dxa"/>
                            <w:gridSpan w:val="2"/>
                            <w:shd w:val="clear" w:color="auto" w:fill="auto"/>
                            <w:tcMar>
                              <w:top w:w="7" w:type="dxa"/>
                            </w:tcMar>
                          </w:tcPr>
                          <w:p w14:paraId="6AAF741A" w14:textId="77777777" w:rsidR="00D617FD" w:rsidRPr="00DD7C0C" w:rsidRDefault="00D617FD" w:rsidP="00B34EC5">
                            <w:pPr>
                              <w:widowControl w:val="0"/>
                              <w:rPr>
                                <w:ins w:id="6346" w:author="Nasser Mustafa [2]" w:date="2018-09-19T08:22:00Z"/>
                                <w:rFonts w:eastAsia="Calibri"/>
                                <w:sz w:val="16"/>
                                <w:szCs w:val="16"/>
                              </w:rPr>
                            </w:pPr>
                          </w:p>
                        </w:tc>
                        <w:tc>
                          <w:tcPr>
                            <w:tcW w:w="477" w:type="dxa"/>
                            <w:shd w:val="clear" w:color="auto" w:fill="auto"/>
                            <w:tcMar>
                              <w:top w:w="7" w:type="dxa"/>
                            </w:tcMar>
                          </w:tcPr>
                          <w:p w14:paraId="6806011B" w14:textId="77777777" w:rsidR="00D617FD" w:rsidRPr="00DD7C0C" w:rsidRDefault="00D617FD" w:rsidP="00B34EC5">
                            <w:pPr>
                              <w:widowControl w:val="0"/>
                              <w:rPr>
                                <w:ins w:id="6347" w:author="Nasser Mustafa [2]" w:date="2018-09-19T08:22:00Z"/>
                                <w:rFonts w:eastAsia="Calibri"/>
                                <w:sz w:val="16"/>
                                <w:szCs w:val="16"/>
                              </w:rPr>
                            </w:pPr>
                          </w:p>
                        </w:tc>
                        <w:tc>
                          <w:tcPr>
                            <w:tcW w:w="515" w:type="dxa"/>
                            <w:shd w:val="clear" w:color="auto" w:fill="auto"/>
                            <w:tcMar>
                              <w:top w:w="7" w:type="dxa"/>
                            </w:tcMar>
                          </w:tcPr>
                          <w:p w14:paraId="496545B8" w14:textId="77777777" w:rsidR="00D617FD" w:rsidRPr="00DD7C0C" w:rsidRDefault="00D617FD" w:rsidP="00B34EC5">
                            <w:pPr>
                              <w:widowControl w:val="0"/>
                              <w:rPr>
                                <w:ins w:id="6348" w:author="Nasser Mustafa [2]" w:date="2018-09-19T08:22:00Z"/>
                                <w:rFonts w:eastAsia="Calibri"/>
                                <w:sz w:val="16"/>
                                <w:szCs w:val="16"/>
                              </w:rPr>
                            </w:pPr>
                          </w:p>
                        </w:tc>
                        <w:tc>
                          <w:tcPr>
                            <w:tcW w:w="228" w:type="dxa"/>
                            <w:shd w:val="clear" w:color="auto" w:fill="auto"/>
                            <w:tcMar>
                              <w:top w:w="7" w:type="dxa"/>
                            </w:tcMar>
                          </w:tcPr>
                          <w:p w14:paraId="4D3086AC" w14:textId="77777777" w:rsidR="00D617FD" w:rsidRPr="00DD7C0C" w:rsidRDefault="00D617FD" w:rsidP="00B34EC5">
                            <w:pPr>
                              <w:widowControl w:val="0"/>
                              <w:rPr>
                                <w:ins w:id="6349" w:author="Nasser Mustafa [2]" w:date="2018-09-19T08:22:00Z"/>
                                <w:rFonts w:eastAsia="Calibri"/>
                                <w:b/>
                                <w:sz w:val="16"/>
                                <w:szCs w:val="16"/>
                              </w:rPr>
                            </w:pPr>
                            <w:ins w:id="6350" w:author="Nasser Mustafa [2]" w:date="2018-09-19T08:22:00Z">
                              <w:r w:rsidRPr="00DD7C0C">
                                <w:rPr>
                                  <w:rFonts w:eastAsia="Calibri"/>
                                  <w:b/>
                                  <w:sz w:val="16"/>
                                  <w:szCs w:val="16"/>
                                </w:rPr>
                                <w:t>X</w:t>
                              </w:r>
                            </w:ins>
                          </w:p>
                        </w:tc>
                        <w:tc>
                          <w:tcPr>
                            <w:tcW w:w="1189" w:type="dxa"/>
                            <w:shd w:val="clear" w:color="auto" w:fill="auto"/>
                            <w:tcMar>
                              <w:top w:w="7" w:type="dxa"/>
                            </w:tcMar>
                          </w:tcPr>
                          <w:p w14:paraId="59AB64BA" w14:textId="77777777" w:rsidR="00D617FD" w:rsidRPr="00DD7C0C" w:rsidRDefault="00D617FD" w:rsidP="00B34EC5">
                            <w:pPr>
                              <w:widowControl w:val="0"/>
                              <w:rPr>
                                <w:ins w:id="6351" w:author="Nasser Mustafa [2]" w:date="2018-09-19T08:22:00Z"/>
                                <w:rFonts w:eastAsia="Calibri"/>
                                <w:sz w:val="16"/>
                                <w:szCs w:val="16"/>
                              </w:rPr>
                            </w:pPr>
                          </w:p>
                        </w:tc>
                        <w:tc>
                          <w:tcPr>
                            <w:tcW w:w="284" w:type="dxa"/>
                            <w:shd w:val="clear" w:color="auto" w:fill="auto"/>
                            <w:textDirection w:val="tbRl"/>
                          </w:tcPr>
                          <w:p w14:paraId="1F441128" w14:textId="77777777" w:rsidR="00D617FD" w:rsidRPr="00DD7C0C" w:rsidRDefault="00D617FD" w:rsidP="00B34EC5">
                            <w:pPr>
                              <w:widowControl w:val="0"/>
                              <w:rPr>
                                <w:ins w:id="6352" w:author="Nasser Mustafa [2]" w:date="2018-09-19T08:22:00Z"/>
                                <w:rFonts w:eastAsia="Calibri"/>
                                <w:sz w:val="16"/>
                                <w:szCs w:val="16"/>
                              </w:rPr>
                            </w:pPr>
                          </w:p>
                        </w:tc>
                        <w:tc>
                          <w:tcPr>
                            <w:tcW w:w="369" w:type="dxa"/>
                            <w:shd w:val="clear" w:color="auto" w:fill="auto"/>
                          </w:tcPr>
                          <w:p w14:paraId="1153005A" w14:textId="77777777" w:rsidR="00D617FD" w:rsidRPr="00DD7C0C" w:rsidRDefault="00D617FD" w:rsidP="00B34EC5">
                            <w:pPr>
                              <w:widowControl w:val="0"/>
                              <w:rPr>
                                <w:ins w:id="6353" w:author="Nasser Mustafa [2]" w:date="2018-09-19T08:22:00Z"/>
                                <w:rFonts w:eastAsia="Calibri"/>
                                <w:sz w:val="16"/>
                                <w:szCs w:val="16"/>
                              </w:rPr>
                            </w:pPr>
                          </w:p>
                        </w:tc>
                      </w:tr>
                      <w:tr w:rsidR="00D617FD" w:rsidRPr="00DD7C0C" w14:paraId="0C946DB6" w14:textId="77777777" w:rsidTr="00561C3D">
                        <w:trPr>
                          <w:cantSplit/>
                          <w:trHeight w:val="78"/>
                          <w:jc w:val="center"/>
                          <w:ins w:id="6354" w:author="Nasser Mustafa [2]" w:date="2018-09-19T08:22:00Z"/>
                        </w:trPr>
                        <w:tc>
                          <w:tcPr>
                            <w:tcW w:w="540" w:type="dxa"/>
                            <w:shd w:val="clear" w:color="auto" w:fill="auto"/>
                            <w:tcMar>
                              <w:top w:w="7" w:type="dxa"/>
                            </w:tcMar>
                          </w:tcPr>
                          <w:p w14:paraId="3B6E30CA" w14:textId="75CB2D3A" w:rsidR="00D617FD" w:rsidRPr="00DD7C0C" w:rsidRDefault="00D617FD" w:rsidP="00B34EC5">
                            <w:pPr>
                              <w:widowControl w:val="0"/>
                              <w:rPr>
                                <w:ins w:id="6355" w:author="Nasser Mustafa [2]" w:date="2018-09-19T08:22:00Z"/>
                                <w:rFonts w:eastAsia="Calibri"/>
                                <w:sz w:val="16"/>
                                <w:szCs w:val="16"/>
                              </w:rPr>
                            </w:pPr>
                            <w:ins w:id="6356" w:author="Nasser Mustafa [2]" w:date="2018-09-19T08:22:00Z">
                              <w:r>
                                <w:rPr>
                                  <w:rFonts w:eastAsia="Calibri"/>
                                  <w:sz w:val="16"/>
                                  <w:szCs w:val="16"/>
                                </w:rPr>
                                <w:fldChar w:fldCharType="begin" w:fldLock="1"/>
                              </w:r>
                            </w:ins>
                            <w:r>
                              <w:rPr>
                                <w:rFonts w:eastAsia="Calibri"/>
                                <w:sz w:val="16"/>
                                <w:szCs w:val="16"/>
                              </w:rPr>
                              <w:instrText>ADDIN CSL_CITATION {"citationItems":[{"id":"ITEM-1","itemData":{"DOI":"10.1109/HICSS.2002.994021","author":[{"dropping-particle":"","family":"Xu","given":"Peng","non-dropping-particle":"","parse-names":false,"suffix":""}],"container-title":"35th Annual Hawaii International Conference on System Sciences","id":"ITEM-1","issued":{"date-parts":[["2002"]]},"publisher":"IEEE","publisher-place":"Hawaii","title":"Supporting Workflow Management Systems with traceability","title-short":"HICSS ","type":"paper-conference","volume":"3"},"uris":["http://www.mendeley.com/documents/?uuid=4220d8fb-984b-4544-bab5-fb5414bf2f98"]}],"mendeley":{"formattedCitation":"[93]","plainTextFormattedCitation":"[93]","previouslyFormattedCitation":"[88]"},"properties":{"noteIndex":0},"schema":"https://github.com/citation-style-language/schema/raw/master/csl-citation.json"}</w:instrText>
                            </w:r>
                            <w:ins w:id="6357" w:author="Nasser Mustafa [2]" w:date="2018-09-19T08:22:00Z">
                              <w:r>
                                <w:rPr>
                                  <w:rFonts w:eastAsia="Calibri"/>
                                  <w:sz w:val="16"/>
                                  <w:szCs w:val="16"/>
                                </w:rPr>
                                <w:fldChar w:fldCharType="separate"/>
                              </w:r>
                            </w:ins>
                            <w:r w:rsidRPr="00B050F0">
                              <w:rPr>
                                <w:rFonts w:eastAsia="Calibri"/>
                                <w:noProof/>
                                <w:sz w:val="16"/>
                                <w:szCs w:val="16"/>
                              </w:rPr>
                              <w:t>[93]</w:t>
                            </w:r>
                            <w:ins w:id="6358"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0D5290E0" w14:textId="77777777" w:rsidR="00D617FD" w:rsidRPr="00DD7C0C" w:rsidRDefault="00D617FD" w:rsidP="00B34EC5">
                            <w:pPr>
                              <w:widowControl w:val="0"/>
                              <w:rPr>
                                <w:ins w:id="6359" w:author="Nasser Mustafa [2]" w:date="2018-09-19T08:22:00Z"/>
                                <w:rFonts w:eastAsia="Calibri"/>
                                <w:iCs/>
                                <w:sz w:val="16"/>
                                <w:szCs w:val="16"/>
                              </w:rPr>
                            </w:pPr>
                          </w:p>
                        </w:tc>
                        <w:tc>
                          <w:tcPr>
                            <w:tcW w:w="1701" w:type="dxa"/>
                            <w:gridSpan w:val="4"/>
                            <w:shd w:val="clear" w:color="auto" w:fill="auto"/>
                            <w:tcMar>
                              <w:top w:w="7" w:type="dxa"/>
                            </w:tcMar>
                          </w:tcPr>
                          <w:p w14:paraId="338C8C89" w14:textId="77777777" w:rsidR="00D617FD" w:rsidRPr="00DD7C0C" w:rsidRDefault="00D617FD" w:rsidP="00B34EC5">
                            <w:pPr>
                              <w:widowControl w:val="0"/>
                              <w:jc w:val="center"/>
                              <w:rPr>
                                <w:ins w:id="6360" w:author="Nasser Mustafa [2]" w:date="2018-09-19T08:22:00Z"/>
                                <w:rFonts w:eastAsia="Calibri"/>
                                <w:b/>
                                <w:sz w:val="16"/>
                                <w:szCs w:val="16"/>
                              </w:rPr>
                            </w:pPr>
                            <w:ins w:id="6361"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31F82F39" w14:textId="77777777" w:rsidR="00D617FD" w:rsidRPr="00DD7C0C" w:rsidRDefault="00D617FD" w:rsidP="00B34EC5">
                            <w:pPr>
                              <w:widowControl w:val="0"/>
                              <w:rPr>
                                <w:ins w:id="6362" w:author="Nasser Mustafa [2]" w:date="2018-09-19T08:22:00Z"/>
                                <w:rFonts w:eastAsia="Calibri"/>
                                <w:sz w:val="16"/>
                                <w:szCs w:val="16"/>
                              </w:rPr>
                            </w:pPr>
                          </w:p>
                        </w:tc>
                        <w:tc>
                          <w:tcPr>
                            <w:tcW w:w="477" w:type="dxa"/>
                            <w:shd w:val="clear" w:color="auto" w:fill="auto"/>
                            <w:tcMar>
                              <w:top w:w="7" w:type="dxa"/>
                            </w:tcMar>
                          </w:tcPr>
                          <w:p w14:paraId="1938742D" w14:textId="77777777" w:rsidR="00D617FD" w:rsidRPr="00DD7C0C" w:rsidRDefault="00D617FD" w:rsidP="00B34EC5">
                            <w:pPr>
                              <w:widowControl w:val="0"/>
                              <w:rPr>
                                <w:ins w:id="6363" w:author="Nasser Mustafa [2]" w:date="2018-09-19T08:22:00Z"/>
                                <w:rFonts w:eastAsia="Calibri"/>
                                <w:sz w:val="16"/>
                                <w:szCs w:val="16"/>
                              </w:rPr>
                            </w:pPr>
                          </w:p>
                        </w:tc>
                        <w:tc>
                          <w:tcPr>
                            <w:tcW w:w="515" w:type="dxa"/>
                            <w:shd w:val="clear" w:color="auto" w:fill="auto"/>
                            <w:tcMar>
                              <w:top w:w="7" w:type="dxa"/>
                            </w:tcMar>
                          </w:tcPr>
                          <w:p w14:paraId="25CDAD5A" w14:textId="77777777" w:rsidR="00D617FD" w:rsidRPr="00DD7C0C" w:rsidRDefault="00D617FD" w:rsidP="00B34EC5">
                            <w:pPr>
                              <w:widowControl w:val="0"/>
                              <w:rPr>
                                <w:ins w:id="6364" w:author="Nasser Mustafa [2]" w:date="2018-09-19T08:22:00Z"/>
                                <w:rFonts w:eastAsia="Calibri"/>
                                <w:sz w:val="16"/>
                                <w:szCs w:val="16"/>
                              </w:rPr>
                            </w:pPr>
                          </w:p>
                        </w:tc>
                        <w:tc>
                          <w:tcPr>
                            <w:tcW w:w="228" w:type="dxa"/>
                            <w:shd w:val="clear" w:color="auto" w:fill="auto"/>
                            <w:tcMar>
                              <w:top w:w="7" w:type="dxa"/>
                            </w:tcMar>
                          </w:tcPr>
                          <w:p w14:paraId="5E8028B7" w14:textId="77777777" w:rsidR="00D617FD" w:rsidRPr="00DD7C0C" w:rsidRDefault="00D617FD" w:rsidP="00B34EC5">
                            <w:pPr>
                              <w:widowControl w:val="0"/>
                              <w:rPr>
                                <w:ins w:id="6365" w:author="Nasser Mustafa [2]" w:date="2018-09-19T08:22:00Z"/>
                                <w:rFonts w:eastAsia="Calibri"/>
                                <w:sz w:val="16"/>
                                <w:szCs w:val="16"/>
                              </w:rPr>
                            </w:pPr>
                          </w:p>
                        </w:tc>
                        <w:tc>
                          <w:tcPr>
                            <w:tcW w:w="1189" w:type="dxa"/>
                            <w:shd w:val="clear" w:color="auto" w:fill="auto"/>
                            <w:tcMar>
                              <w:top w:w="7" w:type="dxa"/>
                            </w:tcMar>
                          </w:tcPr>
                          <w:p w14:paraId="75A6D835" w14:textId="77777777" w:rsidR="00D617FD" w:rsidRPr="00DD7C0C" w:rsidRDefault="00D617FD" w:rsidP="00B34EC5">
                            <w:pPr>
                              <w:widowControl w:val="0"/>
                              <w:rPr>
                                <w:ins w:id="6366" w:author="Nasser Mustafa [2]" w:date="2018-09-19T08:22:00Z"/>
                                <w:rFonts w:eastAsia="Calibri"/>
                                <w:sz w:val="16"/>
                                <w:szCs w:val="16"/>
                              </w:rPr>
                            </w:pPr>
                          </w:p>
                        </w:tc>
                        <w:tc>
                          <w:tcPr>
                            <w:tcW w:w="284" w:type="dxa"/>
                            <w:shd w:val="clear" w:color="auto" w:fill="auto"/>
                          </w:tcPr>
                          <w:p w14:paraId="1CC16064" w14:textId="77777777" w:rsidR="00D617FD" w:rsidRPr="00DD7C0C" w:rsidRDefault="00D617FD" w:rsidP="00B34EC5">
                            <w:pPr>
                              <w:widowControl w:val="0"/>
                              <w:rPr>
                                <w:ins w:id="6367" w:author="Nasser Mustafa [2]" w:date="2018-09-19T08:22:00Z"/>
                                <w:rFonts w:eastAsia="Calibri"/>
                                <w:b/>
                                <w:sz w:val="16"/>
                                <w:szCs w:val="16"/>
                              </w:rPr>
                            </w:pPr>
                            <w:ins w:id="6368" w:author="Nasser Mustafa [2]" w:date="2018-09-19T08:22:00Z">
                              <w:r w:rsidRPr="00DD7C0C">
                                <w:rPr>
                                  <w:rFonts w:eastAsia="Calibri"/>
                                  <w:b/>
                                  <w:sz w:val="16"/>
                                  <w:szCs w:val="16"/>
                                </w:rPr>
                                <w:t>X</w:t>
                              </w:r>
                            </w:ins>
                          </w:p>
                        </w:tc>
                        <w:tc>
                          <w:tcPr>
                            <w:tcW w:w="369" w:type="dxa"/>
                            <w:shd w:val="clear" w:color="auto" w:fill="auto"/>
                          </w:tcPr>
                          <w:p w14:paraId="419BAEF9" w14:textId="77777777" w:rsidR="00D617FD" w:rsidRPr="00DD7C0C" w:rsidRDefault="00D617FD" w:rsidP="00B34EC5">
                            <w:pPr>
                              <w:widowControl w:val="0"/>
                              <w:rPr>
                                <w:ins w:id="6369" w:author="Nasser Mustafa [2]" w:date="2018-09-19T08:22:00Z"/>
                                <w:rFonts w:eastAsia="Calibri"/>
                                <w:sz w:val="16"/>
                                <w:szCs w:val="16"/>
                              </w:rPr>
                            </w:pPr>
                          </w:p>
                        </w:tc>
                      </w:tr>
                      <w:tr w:rsidR="00D617FD" w:rsidRPr="00DD7C0C" w14:paraId="165F11E9" w14:textId="77777777" w:rsidTr="00561C3D">
                        <w:trPr>
                          <w:cantSplit/>
                          <w:trHeight w:val="195"/>
                          <w:jc w:val="center"/>
                          <w:ins w:id="6370" w:author="Nasser Mustafa [2]" w:date="2018-09-19T08:22:00Z"/>
                        </w:trPr>
                        <w:tc>
                          <w:tcPr>
                            <w:tcW w:w="540" w:type="dxa"/>
                            <w:shd w:val="clear" w:color="auto" w:fill="auto"/>
                            <w:tcMar>
                              <w:top w:w="7" w:type="dxa"/>
                            </w:tcMar>
                          </w:tcPr>
                          <w:p w14:paraId="35419E22" w14:textId="5FB3D660" w:rsidR="00D617FD" w:rsidRPr="00DD7C0C" w:rsidRDefault="00D617FD" w:rsidP="00B34EC5">
                            <w:pPr>
                              <w:widowControl w:val="0"/>
                              <w:rPr>
                                <w:ins w:id="6371" w:author="Nasser Mustafa [2]" w:date="2018-09-19T08:22:00Z"/>
                                <w:rFonts w:eastAsia="Calibri"/>
                                <w:sz w:val="16"/>
                                <w:szCs w:val="16"/>
                              </w:rPr>
                            </w:pPr>
                            <w:ins w:id="6372" w:author="Nasser Mustafa [2]" w:date="2018-09-19T08:22:00Z">
                              <w:r>
                                <w:rPr>
                                  <w:rFonts w:eastAsia="Calibri"/>
                                  <w:sz w:val="16"/>
                                  <w:szCs w:val="16"/>
                                </w:rPr>
                                <w:fldChar w:fldCharType="begin" w:fldLock="1"/>
                              </w:r>
                            </w:ins>
                            <w:r>
                              <w:rPr>
                                <w:rFonts w:eastAsia="Calibri"/>
                                <w:sz w:val="16"/>
                                <w:szCs w:val="16"/>
                              </w:rPr>
                              <w:instrText>ADDIN CSL_CITATION {"citationItems":[{"id":"ITEM-1","itemData":{"DOI":"10.1109/ICRE.1996.491432","author":[{"dropping-particle":"","family":"Pohl.","given":"Klaus","non-dropping-particle":"","parse-names":false,"suffix":""}],"container-title":"2nd IEEE International. Conference on Requirements Engineering","id":"ITEM-1","issued":{"date-parts":[["1996"]]},"page":"76","publisher":"IEEE Computer Society","title":"PRO-ART: Enabling Requirements Pre-Traceability","title-short":"ICRE","type":"paper-conference"},"uris":["http://www.mendeley.com/documents/?uuid=5317174b-64be-4065-a955-5c7c6c56382c"]}],"mendeley":{"formattedCitation":"[98]","plainTextFormattedCitation":"[98]","previouslyFormattedCitation":"[98]"},"properties":{"noteIndex":0},"schema":"https://github.com/citation-style-language/schema/raw/master/csl-citation.json"}</w:instrText>
                            </w:r>
                            <w:ins w:id="6373" w:author="Nasser Mustafa [2]" w:date="2018-09-19T08:22:00Z">
                              <w:r>
                                <w:rPr>
                                  <w:rFonts w:eastAsia="Calibri"/>
                                  <w:sz w:val="16"/>
                                  <w:szCs w:val="16"/>
                                </w:rPr>
                                <w:fldChar w:fldCharType="separate"/>
                              </w:r>
                            </w:ins>
                            <w:r w:rsidRPr="00627C91">
                              <w:rPr>
                                <w:rFonts w:eastAsia="Calibri"/>
                                <w:noProof/>
                                <w:sz w:val="16"/>
                                <w:szCs w:val="16"/>
                              </w:rPr>
                              <w:t>[98]</w:t>
                            </w:r>
                            <w:ins w:id="637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315C4EFA" w14:textId="77777777" w:rsidR="00D617FD" w:rsidRPr="00DD7C0C" w:rsidRDefault="00D617FD" w:rsidP="00B34EC5">
                            <w:pPr>
                              <w:widowControl w:val="0"/>
                              <w:rPr>
                                <w:ins w:id="6375" w:author="Nasser Mustafa [2]" w:date="2018-09-19T08:22:00Z"/>
                                <w:rFonts w:eastAsia="Calibri"/>
                                <w:iCs/>
                                <w:sz w:val="16"/>
                                <w:szCs w:val="16"/>
                              </w:rPr>
                            </w:pPr>
                          </w:p>
                        </w:tc>
                        <w:tc>
                          <w:tcPr>
                            <w:tcW w:w="1701" w:type="dxa"/>
                            <w:gridSpan w:val="4"/>
                            <w:shd w:val="clear" w:color="auto" w:fill="auto"/>
                            <w:tcMar>
                              <w:top w:w="7" w:type="dxa"/>
                            </w:tcMar>
                          </w:tcPr>
                          <w:p w14:paraId="3D4E9161" w14:textId="77777777" w:rsidR="00D617FD" w:rsidRPr="00DD7C0C" w:rsidRDefault="00D617FD" w:rsidP="00B34EC5">
                            <w:pPr>
                              <w:widowControl w:val="0"/>
                              <w:jc w:val="center"/>
                              <w:rPr>
                                <w:ins w:id="6376" w:author="Nasser Mustafa [2]" w:date="2018-09-19T08:22:00Z"/>
                                <w:rFonts w:eastAsia="Calibri"/>
                                <w:b/>
                                <w:sz w:val="16"/>
                                <w:szCs w:val="16"/>
                              </w:rPr>
                            </w:pPr>
                            <w:ins w:id="6377"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0A2C17CC" w14:textId="77777777" w:rsidR="00D617FD" w:rsidRPr="00DD7C0C" w:rsidRDefault="00D617FD" w:rsidP="00B34EC5">
                            <w:pPr>
                              <w:widowControl w:val="0"/>
                              <w:rPr>
                                <w:ins w:id="6378" w:author="Nasser Mustafa [2]" w:date="2018-09-19T08:22:00Z"/>
                                <w:rFonts w:eastAsia="Calibri"/>
                                <w:sz w:val="16"/>
                                <w:szCs w:val="16"/>
                              </w:rPr>
                            </w:pPr>
                          </w:p>
                        </w:tc>
                        <w:tc>
                          <w:tcPr>
                            <w:tcW w:w="477" w:type="dxa"/>
                            <w:shd w:val="clear" w:color="auto" w:fill="auto"/>
                            <w:tcMar>
                              <w:top w:w="7" w:type="dxa"/>
                            </w:tcMar>
                          </w:tcPr>
                          <w:p w14:paraId="5899B39E" w14:textId="77777777" w:rsidR="00D617FD" w:rsidRPr="00DD7C0C" w:rsidRDefault="00D617FD" w:rsidP="00B34EC5">
                            <w:pPr>
                              <w:widowControl w:val="0"/>
                              <w:rPr>
                                <w:ins w:id="6379" w:author="Nasser Mustafa [2]" w:date="2018-09-19T08:22:00Z"/>
                                <w:rFonts w:eastAsia="Calibri"/>
                                <w:sz w:val="16"/>
                                <w:szCs w:val="16"/>
                              </w:rPr>
                            </w:pPr>
                          </w:p>
                        </w:tc>
                        <w:tc>
                          <w:tcPr>
                            <w:tcW w:w="515" w:type="dxa"/>
                            <w:shd w:val="clear" w:color="auto" w:fill="auto"/>
                            <w:tcMar>
                              <w:top w:w="7" w:type="dxa"/>
                            </w:tcMar>
                          </w:tcPr>
                          <w:p w14:paraId="1B8C8B51" w14:textId="77777777" w:rsidR="00D617FD" w:rsidRPr="00DD7C0C" w:rsidRDefault="00D617FD" w:rsidP="00B34EC5">
                            <w:pPr>
                              <w:widowControl w:val="0"/>
                              <w:rPr>
                                <w:ins w:id="6380" w:author="Nasser Mustafa [2]" w:date="2018-09-19T08:22:00Z"/>
                                <w:rFonts w:eastAsia="Calibri"/>
                                <w:sz w:val="16"/>
                                <w:szCs w:val="16"/>
                              </w:rPr>
                            </w:pPr>
                          </w:p>
                        </w:tc>
                        <w:tc>
                          <w:tcPr>
                            <w:tcW w:w="228" w:type="dxa"/>
                            <w:shd w:val="clear" w:color="auto" w:fill="auto"/>
                            <w:tcMar>
                              <w:top w:w="7" w:type="dxa"/>
                            </w:tcMar>
                          </w:tcPr>
                          <w:p w14:paraId="79C970DF" w14:textId="77777777" w:rsidR="00D617FD" w:rsidRPr="00DD7C0C" w:rsidRDefault="00D617FD" w:rsidP="00B34EC5">
                            <w:pPr>
                              <w:widowControl w:val="0"/>
                              <w:rPr>
                                <w:ins w:id="6381" w:author="Nasser Mustafa [2]" w:date="2018-09-19T08:22:00Z"/>
                                <w:rFonts w:eastAsia="Calibri"/>
                                <w:sz w:val="16"/>
                                <w:szCs w:val="16"/>
                              </w:rPr>
                            </w:pPr>
                          </w:p>
                        </w:tc>
                        <w:tc>
                          <w:tcPr>
                            <w:tcW w:w="1189" w:type="dxa"/>
                            <w:shd w:val="clear" w:color="auto" w:fill="auto"/>
                            <w:tcMar>
                              <w:top w:w="7" w:type="dxa"/>
                            </w:tcMar>
                          </w:tcPr>
                          <w:p w14:paraId="3FFC2208" w14:textId="77777777" w:rsidR="00D617FD" w:rsidRPr="00DD7C0C" w:rsidRDefault="00D617FD" w:rsidP="00B34EC5">
                            <w:pPr>
                              <w:widowControl w:val="0"/>
                              <w:rPr>
                                <w:ins w:id="6382" w:author="Nasser Mustafa [2]" w:date="2018-09-19T08:22:00Z"/>
                                <w:rFonts w:eastAsia="Calibri"/>
                                <w:sz w:val="16"/>
                                <w:szCs w:val="16"/>
                              </w:rPr>
                            </w:pPr>
                          </w:p>
                        </w:tc>
                        <w:tc>
                          <w:tcPr>
                            <w:tcW w:w="284" w:type="dxa"/>
                            <w:shd w:val="clear" w:color="auto" w:fill="auto"/>
                            <w:textDirection w:val="tbRl"/>
                          </w:tcPr>
                          <w:p w14:paraId="46B27309" w14:textId="77777777" w:rsidR="00D617FD" w:rsidRPr="00DD7C0C" w:rsidRDefault="00D617FD" w:rsidP="00B34EC5">
                            <w:pPr>
                              <w:widowControl w:val="0"/>
                              <w:rPr>
                                <w:ins w:id="6383" w:author="Nasser Mustafa [2]" w:date="2018-09-19T08:22:00Z"/>
                                <w:rFonts w:eastAsia="Calibri"/>
                                <w:sz w:val="16"/>
                                <w:szCs w:val="16"/>
                              </w:rPr>
                            </w:pPr>
                          </w:p>
                        </w:tc>
                        <w:tc>
                          <w:tcPr>
                            <w:tcW w:w="369" w:type="dxa"/>
                            <w:shd w:val="clear" w:color="auto" w:fill="auto"/>
                          </w:tcPr>
                          <w:p w14:paraId="46F3E9D9" w14:textId="77777777" w:rsidR="00D617FD" w:rsidRPr="00DD7C0C" w:rsidRDefault="00D617FD" w:rsidP="00B34EC5">
                            <w:pPr>
                              <w:widowControl w:val="0"/>
                              <w:rPr>
                                <w:ins w:id="6384" w:author="Nasser Mustafa [2]" w:date="2018-09-19T08:22:00Z"/>
                                <w:rFonts w:eastAsia="Calibri"/>
                                <w:sz w:val="16"/>
                                <w:szCs w:val="16"/>
                              </w:rPr>
                            </w:pPr>
                          </w:p>
                        </w:tc>
                      </w:tr>
                      <w:tr w:rsidR="00D617FD" w:rsidRPr="00DD7C0C" w14:paraId="0137193B" w14:textId="77777777" w:rsidTr="00561C3D">
                        <w:trPr>
                          <w:cantSplit/>
                          <w:trHeight w:val="127"/>
                          <w:jc w:val="center"/>
                          <w:ins w:id="6385" w:author="Nasser Mustafa [2]" w:date="2018-09-19T08:22:00Z"/>
                        </w:trPr>
                        <w:tc>
                          <w:tcPr>
                            <w:tcW w:w="540" w:type="dxa"/>
                            <w:shd w:val="clear" w:color="auto" w:fill="auto"/>
                            <w:tcMar>
                              <w:top w:w="7" w:type="dxa"/>
                            </w:tcMar>
                          </w:tcPr>
                          <w:p w14:paraId="583ED695" w14:textId="254174E2" w:rsidR="00D617FD" w:rsidRPr="00DD7C0C" w:rsidRDefault="00D617FD" w:rsidP="00B34EC5">
                            <w:pPr>
                              <w:widowControl w:val="0"/>
                              <w:rPr>
                                <w:ins w:id="6386" w:author="Nasser Mustafa [2]" w:date="2018-09-19T08:22:00Z"/>
                                <w:rFonts w:eastAsia="Calibri"/>
                                <w:sz w:val="16"/>
                                <w:szCs w:val="16"/>
                              </w:rPr>
                            </w:pPr>
                            <w:ins w:id="6387"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{"citationItems":[{"id":"ITEM-1","itemData":{"author":[{"dropping-particle":"","family":"Alexander","given":"Ian","non-dropping-particle":"","parse-names":false,"suffix":""}],"container-title":"2nd International Workshop on Traceability in Emerging Forms of Software Engineering ","id":"ITEM-1","issued":{"date-parts":[["2003"]]},"publisher-place":"Canada","title":"Semi Automatic Tracing of Requirement Versions to Use Cases – Experience and Challenges","type":"paper-conference"},"uris":["http://www.mendeley.com/documents/?uuid=7b1b56cf-c7fa-421a-8354-a435194766fb"]}],"mendeley":{"formattedCitation":"[94]","plainTextFormattedCitation":"[94]","previouslyFormattedCitation":"[89]"},"properties":{"noteIndex":0},"schema":"https://github.com/citation-style-language/schema/raw/master/csl-citation.json"}</w:instrText>
                            </w:r>
                            <w:ins w:id="6388" w:author="Nasser Mustafa [2]" w:date="2018-09-19T08:22:00Z">
                              <w:r>
                                <w:rPr>
                                  <w:rFonts w:eastAsia="Calibri"/>
                                  <w:sz w:val="16"/>
                                  <w:szCs w:val="16"/>
                                </w:rPr>
                                <w:fldChar w:fldCharType="separate"/>
                              </w:r>
                            </w:ins>
                            <w:r w:rsidRPr="00B050F0">
                              <w:rPr>
                                <w:rFonts w:eastAsia="Calibri"/>
                                <w:noProof/>
                                <w:sz w:val="16"/>
                                <w:szCs w:val="16"/>
                              </w:rPr>
                              <w:t>[94]</w:t>
                            </w:r>
                            <w:ins w:id="638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7DBB0225" w14:textId="77777777" w:rsidR="00D617FD" w:rsidRPr="00DD7C0C" w:rsidRDefault="00D617FD" w:rsidP="00B34EC5">
                            <w:pPr>
                              <w:widowControl w:val="0"/>
                              <w:rPr>
                                <w:ins w:id="6390" w:author="Nasser Mustafa [2]" w:date="2018-09-19T08:22:00Z"/>
                                <w:rFonts w:eastAsia="Calibri"/>
                                <w:iCs/>
                                <w:sz w:val="16"/>
                                <w:szCs w:val="16"/>
                              </w:rPr>
                            </w:pPr>
                          </w:p>
                        </w:tc>
                        <w:tc>
                          <w:tcPr>
                            <w:tcW w:w="1701" w:type="dxa"/>
                            <w:gridSpan w:val="4"/>
                            <w:shd w:val="clear" w:color="auto" w:fill="auto"/>
                            <w:tcMar>
                              <w:top w:w="7" w:type="dxa"/>
                            </w:tcMar>
                          </w:tcPr>
                          <w:p w14:paraId="0A4E347D" w14:textId="77777777" w:rsidR="00D617FD" w:rsidRPr="00DD7C0C" w:rsidRDefault="00D617FD" w:rsidP="00B34EC5">
                            <w:pPr>
                              <w:widowControl w:val="0"/>
                              <w:jc w:val="center"/>
                              <w:rPr>
                                <w:ins w:id="6391" w:author="Nasser Mustafa [2]" w:date="2018-09-19T08:22:00Z"/>
                                <w:rFonts w:eastAsia="Calibri"/>
                                <w:b/>
                                <w:sz w:val="16"/>
                                <w:szCs w:val="16"/>
                              </w:rPr>
                            </w:pPr>
                            <w:ins w:id="6392"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75405A60" w14:textId="77777777" w:rsidR="00D617FD" w:rsidRPr="00DD7C0C" w:rsidRDefault="00D617FD" w:rsidP="00B34EC5">
                            <w:pPr>
                              <w:widowControl w:val="0"/>
                              <w:rPr>
                                <w:ins w:id="6393" w:author="Nasser Mustafa [2]" w:date="2018-09-19T08:22:00Z"/>
                                <w:rFonts w:eastAsia="Calibri"/>
                                <w:sz w:val="16"/>
                                <w:szCs w:val="16"/>
                              </w:rPr>
                            </w:pPr>
                          </w:p>
                        </w:tc>
                        <w:tc>
                          <w:tcPr>
                            <w:tcW w:w="477" w:type="dxa"/>
                            <w:shd w:val="clear" w:color="auto" w:fill="auto"/>
                            <w:tcMar>
                              <w:top w:w="7" w:type="dxa"/>
                            </w:tcMar>
                          </w:tcPr>
                          <w:p w14:paraId="40D81334" w14:textId="77777777" w:rsidR="00D617FD" w:rsidRPr="00DD7C0C" w:rsidRDefault="00D617FD" w:rsidP="00B34EC5">
                            <w:pPr>
                              <w:widowControl w:val="0"/>
                              <w:rPr>
                                <w:ins w:id="6394" w:author="Nasser Mustafa [2]" w:date="2018-09-19T08:22:00Z"/>
                                <w:rFonts w:eastAsia="Calibri"/>
                                <w:sz w:val="16"/>
                                <w:szCs w:val="16"/>
                              </w:rPr>
                            </w:pPr>
                          </w:p>
                        </w:tc>
                        <w:tc>
                          <w:tcPr>
                            <w:tcW w:w="515" w:type="dxa"/>
                            <w:shd w:val="clear" w:color="auto" w:fill="auto"/>
                            <w:tcMar>
                              <w:top w:w="7" w:type="dxa"/>
                            </w:tcMar>
                          </w:tcPr>
                          <w:p w14:paraId="3C659552" w14:textId="77777777" w:rsidR="00D617FD" w:rsidRPr="00DD7C0C" w:rsidRDefault="00D617FD" w:rsidP="00B34EC5">
                            <w:pPr>
                              <w:widowControl w:val="0"/>
                              <w:rPr>
                                <w:ins w:id="6395" w:author="Nasser Mustafa [2]" w:date="2018-09-19T08:22:00Z"/>
                                <w:rFonts w:eastAsia="Calibri"/>
                                <w:sz w:val="16"/>
                                <w:szCs w:val="16"/>
                              </w:rPr>
                            </w:pPr>
                          </w:p>
                        </w:tc>
                        <w:tc>
                          <w:tcPr>
                            <w:tcW w:w="228" w:type="dxa"/>
                            <w:shd w:val="clear" w:color="auto" w:fill="auto"/>
                            <w:tcMar>
                              <w:top w:w="7" w:type="dxa"/>
                            </w:tcMar>
                          </w:tcPr>
                          <w:p w14:paraId="201E460E" w14:textId="77777777" w:rsidR="00D617FD" w:rsidRPr="00DD7C0C" w:rsidRDefault="00D617FD" w:rsidP="00B34EC5">
                            <w:pPr>
                              <w:widowControl w:val="0"/>
                              <w:rPr>
                                <w:ins w:id="6396" w:author="Nasser Mustafa [2]" w:date="2018-09-19T08:22:00Z"/>
                                <w:rFonts w:eastAsia="Calibri"/>
                                <w:sz w:val="16"/>
                                <w:szCs w:val="16"/>
                              </w:rPr>
                            </w:pPr>
                          </w:p>
                        </w:tc>
                        <w:tc>
                          <w:tcPr>
                            <w:tcW w:w="1189" w:type="dxa"/>
                            <w:shd w:val="clear" w:color="auto" w:fill="auto"/>
                            <w:tcMar>
                              <w:top w:w="7" w:type="dxa"/>
                            </w:tcMar>
                          </w:tcPr>
                          <w:p w14:paraId="447243B4" w14:textId="77777777" w:rsidR="00D617FD" w:rsidRPr="00DD7C0C" w:rsidRDefault="00D617FD" w:rsidP="00B34EC5">
                            <w:pPr>
                              <w:widowControl w:val="0"/>
                              <w:rPr>
                                <w:ins w:id="6397" w:author="Nasser Mustafa [2]" w:date="2018-09-19T08:22:00Z"/>
                                <w:rFonts w:eastAsia="Calibri"/>
                                <w:sz w:val="16"/>
                                <w:szCs w:val="16"/>
                              </w:rPr>
                            </w:pPr>
                          </w:p>
                        </w:tc>
                        <w:tc>
                          <w:tcPr>
                            <w:tcW w:w="284" w:type="dxa"/>
                            <w:shd w:val="clear" w:color="auto" w:fill="auto"/>
                            <w:textDirection w:val="tbRl"/>
                          </w:tcPr>
                          <w:p w14:paraId="6E9C2834" w14:textId="77777777" w:rsidR="00D617FD" w:rsidRPr="00DD7C0C" w:rsidRDefault="00D617FD" w:rsidP="00B34EC5">
                            <w:pPr>
                              <w:widowControl w:val="0"/>
                              <w:rPr>
                                <w:ins w:id="6398" w:author="Nasser Mustafa [2]" w:date="2018-09-19T08:22:00Z"/>
                                <w:rFonts w:eastAsia="Calibri"/>
                                <w:sz w:val="16"/>
                                <w:szCs w:val="16"/>
                              </w:rPr>
                            </w:pPr>
                          </w:p>
                        </w:tc>
                        <w:tc>
                          <w:tcPr>
                            <w:tcW w:w="369" w:type="dxa"/>
                            <w:shd w:val="clear" w:color="auto" w:fill="auto"/>
                          </w:tcPr>
                          <w:p w14:paraId="77BF4E98" w14:textId="77777777" w:rsidR="00D617FD" w:rsidRPr="00DD7C0C" w:rsidRDefault="00D617FD" w:rsidP="00B34EC5">
                            <w:pPr>
                              <w:widowControl w:val="0"/>
                              <w:rPr>
                                <w:ins w:id="6399" w:author="Nasser Mustafa [2]" w:date="2018-09-19T08:22:00Z"/>
                                <w:rFonts w:eastAsia="Calibri"/>
                                <w:sz w:val="16"/>
                                <w:szCs w:val="16"/>
                              </w:rPr>
                            </w:pPr>
                          </w:p>
                        </w:tc>
                      </w:tr>
                      <w:tr w:rsidR="00D617FD" w:rsidRPr="00DD7C0C" w14:paraId="3025DACA" w14:textId="77777777" w:rsidTr="00561C3D">
                        <w:trPr>
                          <w:cantSplit/>
                          <w:trHeight w:val="100"/>
                          <w:jc w:val="center"/>
                          <w:ins w:id="6400" w:author="Nasser Mustafa [2]" w:date="2018-09-19T08:22:00Z"/>
                        </w:trPr>
                        <w:tc>
                          <w:tcPr>
                            <w:tcW w:w="540" w:type="dxa"/>
                            <w:shd w:val="clear" w:color="auto" w:fill="auto"/>
                            <w:tcMar>
                              <w:top w:w="7" w:type="dxa"/>
                            </w:tcMar>
                          </w:tcPr>
                          <w:p w14:paraId="39CF9139" w14:textId="16CF7B27" w:rsidR="00D617FD" w:rsidRPr="00DD7C0C" w:rsidRDefault="00D617FD" w:rsidP="00B34EC5">
                            <w:pPr>
                              <w:widowControl w:val="0"/>
                              <w:rPr>
                                <w:ins w:id="6401" w:author="Nasser Mustafa [2]" w:date="2018-09-19T08:22:00Z"/>
                                <w:rFonts w:eastAsia="Calibri"/>
                                <w:sz w:val="16"/>
                                <w:szCs w:val="16"/>
                              </w:rPr>
                            </w:pPr>
                            <w:ins w:id="6402"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Riebisch","given":"Matthias","non-dropping-particle":"","parse-names":false,"suffix":""},{"dropping-particle":"","family":"Philippow","given":"Ilka","non-dropping-particle":"","parse-names":false,"suffix":""}],"container-title":"Workshop on Engineering Complex Object-Oriented Systems for Evolution","id":"ITEM-1","issued":{"date-parts":[["2001"]]},"publisher-place":"Florida","title":"Evolution of Product Lines Using Traceability","type":"paper-conference"},"uris":["http://www.mendeley.com/documents/?uuid=b937c812-76d4-4268-bf23-741d78ebe133"]}],"mendeley":{"formattedCitation":"[95]","plainTextFormattedCitation":"[95]","previouslyFormattedCitation":"[90]"},"properties":{"noteIndex":0},"schema":"https://github.com/citation-style-language/schema/raw/master/csl-citation.json"}</w:instrText>
                            </w:r>
                            <w:ins w:id="6403" w:author="Nasser Mustafa [2]" w:date="2018-09-19T08:22:00Z">
                              <w:r>
                                <w:rPr>
                                  <w:rFonts w:eastAsia="Calibri"/>
                                  <w:sz w:val="16"/>
                                  <w:szCs w:val="16"/>
                                </w:rPr>
                                <w:fldChar w:fldCharType="separate"/>
                              </w:r>
                            </w:ins>
                            <w:r w:rsidRPr="00B050F0">
                              <w:rPr>
                                <w:rFonts w:eastAsia="Calibri"/>
                                <w:noProof/>
                                <w:sz w:val="16"/>
                                <w:szCs w:val="16"/>
                              </w:rPr>
                              <w:t>[95]</w:t>
                            </w:r>
                            <w:ins w:id="640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B0318AA" w14:textId="77777777" w:rsidR="00D617FD" w:rsidRPr="00DD7C0C" w:rsidRDefault="00D617FD" w:rsidP="00B34EC5">
                            <w:pPr>
                              <w:widowControl w:val="0"/>
                              <w:rPr>
                                <w:ins w:id="6405" w:author="Nasser Mustafa [2]" w:date="2018-09-19T08:22:00Z"/>
                                <w:rFonts w:eastAsia="Calibri"/>
                                <w:iCs/>
                                <w:sz w:val="16"/>
                                <w:szCs w:val="16"/>
                              </w:rPr>
                            </w:pPr>
                          </w:p>
                        </w:tc>
                        <w:tc>
                          <w:tcPr>
                            <w:tcW w:w="1701" w:type="dxa"/>
                            <w:gridSpan w:val="4"/>
                            <w:shd w:val="clear" w:color="auto" w:fill="auto"/>
                            <w:tcMar>
                              <w:top w:w="7" w:type="dxa"/>
                            </w:tcMar>
                          </w:tcPr>
                          <w:p w14:paraId="70D618B5" w14:textId="77777777" w:rsidR="00D617FD" w:rsidRPr="00DD7C0C" w:rsidRDefault="00D617FD" w:rsidP="00B34EC5">
                            <w:pPr>
                              <w:widowControl w:val="0"/>
                              <w:jc w:val="center"/>
                              <w:rPr>
                                <w:ins w:id="6406" w:author="Nasser Mustafa [2]" w:date="2018-09-19T08:22:00Z"/>
                                <w:rFonts w:eastAsia="Calibri"/>
                                <w:b/>
                                <w:sz w:val="16"/>
                                <w:szCs w:val="16"/>
                              </w:rPr>
                            </w:pPr>
                            <w:ins w:id="6407" w:author="Nasser Mustafa [2]" w:date="2018-09-19T08:22:00Z">
                              <w:r w:rsidRPr="00DD7C0C">
                                <w:rPr>
                                  <w:rFonts w:eastAsia="Calibri"/>
                                  <w:b/>
                                  <w:iCs/>
                                  <w:sz w:val="16"/>
                                  <w:szCs w:val="16"/>
                                </w:rPr>
                                <w:t>X</w:t>
                              </w:r>
                            </w:ins>
                          </w:p>
                        </w:tc>
                        <w:tc>
                          <w:tcPr>
                            <w:tcW w:w="1701" w:type="dxa"/>
                            <w:gridSpan w:val="2"/>
                            <w:shd w:val="clear" w:color="auto" w:fill="auto"/>
                            <w:tcMar>
                              <w:top w:w="7" w:type="dxa"/>
                            </w:tcMar>
                          </w:tcPr>
                          <w:p w14:paraId="607EC7C5" w14:textId="77777777" w:rsidR="00D617FD" w:rsidRPr="00DD7C0C" w:rsidRDefault="00D617FD" w:rsidP="00B34EC5">
                            <w:pPr>
                              <w:widowControl w:val="0"/>
                              <w:rPr>
                                <w:ins w:id="6408" w:author="Nasser Mustafa [2]" w:date="2018-09-19T08:22:00Z"/>
                                <w:rFonts w:eastAsia="Calibri"/>
                                <w:sz w:val="16"/>
                                <w:szCs w:val="16"/>
                              </w:rPr>
                            </w:pPr>
                          </w:p>
                        </w:tc>
                        <w:tc>
                          <w:tcPr>
                            <w:tcW w:w="477" w:type="dxa"/>
                            <w:shd w:val="clear" w:color="auto" w:fill="auto"/>
                            <w:tcMar>
                              <w:top w:w="7" w:type="dxa"/>
                            </w:tcMar>
                          </w:tcPr>
                          <w:p w14:paraId="7AC2BFAF" w14:textId="77777777" w:rsidR="00D617FD" w:rsidRPr="00DD7C0C" w:rsidRDefault="00D617FD" w:rsidP="00B34EC5">
                            <w:pPr>
                              <w:widowControl w:val="0"/>
                              <w:rPr>
                                <w:ins w:id="6409" w:author="Nasser Mustafa [2]" w:date="2018-09-19T08:22:00Z"/>
                                <w:rFonts w:eastAsia="Calibri"/>
                                <w:sz w:val="16"/>
                                <w:szCs w:val="16"/>
                              </w:rPr>
                            </w:pPr>
                          </w:p>
                        </w:tc>
                        <w:tc>
                          <w:tcPr>
                            <w:tcW w:w="515" w:type="dxa"/>
                            <w:shd w:val="clear" w:color="auto" w:fill="auto"/>
                            <w:tcMar>
                              <w:top w:w="7" w:type="dxa"/>
                            </w:tcMar>
                          </w:tcPr>
                          <w:p w14:paraId="1C4084BA" w14:textId="77777777" w:rsidR="00D617FD" w:rsidRPr="00DD7C0C" w:rsidRDefault="00D617FD" w:rsidP="00B34EC5">
                            <w:pPr>
                              <w:widowControl w:val="0"/>
                              <w:rPr>
                                <w:ins w:id="6410" w:author="Nasser Mustafa [2]" w:date="2018-09-19T08:22:00Z"/>
                                <w:rFonts w:eastAsia="Calibri"/>
                                <w:sz w:val="16"/>
                                <w:szCs w:val="16"/>
                              </w:rPr>
                            </w:pPr>
                          </w:p>
                        </w:tc>
                        <w:tc>
                          <w:tcPr>
                            <w:tcW w:w="228" w:type="dxa"/>
                            <w:shd w:val="clear" w:color="auto" w:fill="auto"/>
                            <w:tcMar>
                              <w:top w:w="7" w:type="dxa"/>
                            </w:tcMar>
                          </w:tcPr>
                          <w:p w14:paraId="723099A0" w14:textId="77777777" w:rsidR="00D617FD" w:rsidRPr="00DD7C0C" w:rsidRDefault="00D617FD" w:rsidP="00B34EC5">
                            <w:pPr>
                              <w:widowControl w:val="0"/>
                              <w:rPr>
                                <w:ins w:id="6411" w:author="Nasser Mustafa [2]" w:date="2018-09-19T08:22:00Z"/>
                                <w:rFonts w:eastAsia="Calibri"/>
                                <w:sz w:val="16"/>
                                <w:szCs w:val="16"/>
                              </w:rPr>
                            </w:pPr>
                          </w:p>
                        </w:tc>
                        <w:tc>
                          <w:tcPr>
                            <w:tcW w:w="1189" w:type="dxa"/>
                            <w:shd w:val="clear" w:color="auto" w:fill="auto"/>
                            <w:tcMar>
                              <w:top w:w="7" w:type="dxa"/>
                            </w:tcMar>
                          </w:tcPr>
                          <w:p w14:paraId="4D8288F5" w14:textId="77777777" w:rsidR="00D617FD" w:rsidRPr="00DD7C0C" w:rsidRDefault="00D617FD" w:rsidP="00B34EC5">
                            <w:pPr>
                              <w:widowControl w:val="0"/>
                              <w:rPr>
                                <w:ins w:id="6412" w:author="Nasser Mustafa [2]" w:date="2018-09-19T08:22:00Z"/>
                                <w:rFonts w:eastAsia="Calibri"/>
                                <w:sz w:val="16"/>
                                <w:szCs w:val="16"/>
                              </w:rPr>
                            </w:pPr>
                          </w:p>
                        </w:tc>
                        <w:tc>
                          <w:tcPr>
                            <w:tcW w:w="284" w:type="dxa"/>
                            <w:shd w:val="clear" w:color="auto" w:fill="auto"/>
                            <w:textDirection w:val="tbRl"/>
                          </w:tcPr>
                          <w:p w14:paraId="23CD0655" w14:textId="77777777" w:rsidR="00D617FD" w:rsidRPr="00DD7C0C" w:rsidRDefault="00D617FD" w:rsidP="00B34EC5">
                            <w:pPr>
                              <w:widowControl w:val="0"/>
                              <w:rPr>
                                <w:ins w:id="6413" w:author="Nasser Mustafa [2]" w:date="2018-09-19T08:22:00Z"/>
                                <w:rFonts w:eastAsia="Calibri"/>
                                <w:sz w:val="16"/>
                                <w:szCs w:val="16"/>
                              </w:rPr>
                            </w:pPr>
                          </w:p>
                        </w:tc>
                        <w:tc>
                          <w:tcPr>
                            <w:tcW w:w="369" w:type="dxa"/>
                            <w:shd w:val="clear" w:color="auto" w:fill="auto"/>
                          </w:tcPr>
                          <w:p w14:paraId="0B78B0DE" w14:textId="77777777" w:rsidR="00D617FD" w:rsidRPr="00DD7C0C" w:rsidRDefault="00D617FD" w:rsidP="00B34EC5">
                            <w:pPr>
                              <w:widowControl w:val="0"/>
                              <w:rPr>
                                <w:ins w:id="6414" w:author="Nasser Mustafa [2]" w:date="2018-09-19T08:22:00Z"/>
                                <w:rFonts w:eastAsia="Calibri"/>
                                <w:sz w:val="16"/>
                                <w:szCs w:val="16"/>
                              </w:rPr>
                            </w:pPr>
                          </w:p>
                        </w:tc>
                      </w:tr>
                      <w:tr w:rsidR="00D617FD" w:rsidRPr="00DD7C0C" w14:paraId="52804996" w14:textId="77777777" w:rsidTr="00561C3D">
                        <w:trPr>
                          <w:cantSplit/>
                          <w:trHeight w:val="217"/>
                          <w:jc w:val="center"/>
                          <w:ins w:id="6415" w:author="Nasser Mustafa [2]" w:date="2018-09-19T08:22:00Z"/>
                        </w:trPr>
                        <w:tc>
                          <w:tcPr>
                            <w:tcW w:w="540" w:type="dxa"/>
                            <w:shd w:val="clear" w:color="auto" w:fill="auto"/>
                            <w:tcMar>
                              <w:top w:w="7" w:type="dxa"/>
                            </w:tcMar>
                          </w:tcPr>
                          <w:p w14:paraId="37473C51" w14:textId="1D03A090" w:rsidR="00D617FD" w:rsidRPr="00DD7C0C" w:rsidRDefault="00D617FD" w:rsidP="00B34EC5">
                            <w:pPr>
                              <w:widowControl w:val="0"/>
                              <w:rPr>
                                <w:ins w:id="6416" w:author="Nasser Mustafa [2]" w:date="2018-09-19T08:22:00Z"/>
                                <w:rFonts w:eastAsia="Calibri"/>
                                <w:sz w:val="16"/>
                                <w:szCs w:val="16"/>
                              </w:rPr>
                            </w:pPr>
                            <w:ins w:id="6417"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{"citationItems":[{"id":"ITEM-1","itemData":{"author":[{"dropping-particle":"","family":"Maletic","given":"Jonathan I","non-dropping-particle":"","parse-names":false,"suffix":""},{"dropping-particle":"V","family":"Munson","given":"Ethan","non-dropping-particle":"","parse-names":false,"suffix":""},{"dropping-particle":"","family":"Marcus","given":"Andrian","non-dropping-particle":"","parse-names":false,"suffix":""},{"dropping-particle":"","family":"Nguyen","given":"Tien N","non-dropping-particle":"","parse-names":false,"suffix":""}],"container-title":"2nd International Workshop on Traceability for Emerging Forms of Software Engineering ","id":"ITEM-1","issued":{"date-parts":[["2003"]]},"publisher-place":"Canada","title":"Using a Hypertext Model for Traceability Link Conformance Analysis ","title-short":"TEFSE","type":"paper-conference"},"uris":["http://www.mendeley.com/documents/?uuid=a6030011-b41d-40d4-ad7a-1f8b4d9d6f1f"]}],"mendeley":{"formattedCitation":"[96]","plainTextFormattedCitation":"[96]","previouslyFormattedCitation":"[91]"},"properties":{"noteIndex":0},"schema":"https://github.com/citation-style-language/schema/raw/master/csl-citation.json"}</w:instrText>
                            </w:r>
                            <w:ins w:id="6418" w:author="Nasser Mustafa [2]" w:date="2018-09-19T08:22:00Z">
                              <w:r>
                                <w:rPr>
                                  <w:rFonts w:eastAsia="Calibri"/>
                                  <w:sz w:val="16"/>
                                  <w:szCs w:val="16"/>
                                </w:rPr>
                                <w:fldChar w:fldCharType="separate"/>
                              </w:r>
                            </w:ins>
                            <w:r w:rsidRPr="00B050F0">
                              <w:rPr>
                                <w:rFonts w:eastAsia="Calibri"/>
                                <w:noProof/>
                                <w:sz w:val="16"/>
                                <w:szCs w:val="16"/>
                              </w:rPr>
                              <w:t>[96]</w:t>
                            </w:r>
                            <w:ins w:id="641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42E1CD76" w14:textId="77777777" w:rsidR="00D617FD" w:rsidRPr="00DD7C0C" w:rsidRDefault="00D617FD" w:rsidP="00B34EC5">
                            <w:pPr>
                              <w:widowControl w:val="0"/>
                              <w:rPr>
                                <w:ins w:id="6420" w:author="Nasser Mustafa [2]" w:date="2018-09-19T08:22:00Z"/>
                                <w:rFonts w:eastAsia="Calibri"/>
                                <w:sz w:val="16"/>
                                <w:szCs w:val="16"/>
                              </w:rPr>
                            </w:pPr>
                          </w:p>
                        </w:tc>
                        <w:tc>
                          <w:tcPr>
                            <w:tcW w:w="1701" w:type="dxa"/>
                            <w:gridSpan w:val="4"/>
                            <w:shd w:val="clear" w:color="auto" w:fill="auto"/>
                            <w:tcMar>
                              <w:top w:w="7" w:type="dxa"/>
                            </w:tcMar>
                          </w:tcPr>
                          <w:p w14:paraId="6B940021" w14:textId="77777777" w:rsidR="00D617FD" w:rsidRPr="00DD7C0C" w:rsidRDefault="00D617FD" w:rsidP="00B34EC5">
                            <w:pPr>
                              <w:widowControl w:val="0"/>
                              <w:rPr>
                                <w:ins w:id="6421" w:author="Nasser Mustafa [2]" w:date="2018-09-19T08:22:00Z"/>
                                <w:rFonts w:eastAsia="Calibri"/>
                                <w:sz w:val="16"/>
                                <w:szCs w:val="16"/>
                              </w:rPr>
                            </w:pPr>
                            <w:ins w:id="6422" w:author="Nasser Mustafa [2]" w:date="2018-09-19T08:22:00Z">
                              <w:r w:rsidRPr="00DD7C0C">
                                <w:rPr>
                                  <w:rFonts w:eastAsia="Calibri"/>
                                  <w:iCs/>
                                  <w:sz w:val="16"/>
                                  <w:szCs w:val="16"/>
                                </w:rPr>
                                <w:t>Causal-dependency conformance</w:t>
                              </w:r>
                            </w:ins>
                          </w:p>
                        </w:tc>
                        <w:tc>
                          <w:tcPr>
                            <w:tcW w:w="1701" w:type="dxa"/>
                            <w:gridSpan w:val="2"/>
                            <w:shd w:val="clear" w:color="auto" w:fill="auto"/>
                            <w:tcMar>
                              <w:top w:w="7" w:type="dxa"/>
                            </w:tcMar>
                          </w:tcPr>
                          <w:p w14:paraId="27D5F125" w14:textId="77777777" w:rsidR="00D617FD" w:rsidRPr="00DD7C0C" w:rsidRDefault="00D617FD" w:rsidP="00B34EC5">
                            <w:pPr>
                              <w:widowControl w:val="0"/>
                              <w:rPr>
                                <w:ins w:id="6423" w:author="Nasser Mustafa [2]" w:date="2018-09-19T08:22:00Z"/>
                                <w:rFonts w:eastAsia="Calibri"/>
                                <w:sz w:val="16"/>
                                <w:szCs w:val="16"/>
                              </w:rPr>
                            </w:pPr>
                            <w:ins w:id="6424" w:author="Nasser Mustafa [2]" w:date="2018-09-19T08:22:00Z">
                              <w:r w:rsidRPr="00DD7C0C">
                                <w:rPr>
                                  <w:rFonts w:eastAsia="Calibri"/>
                                  <w:sz w:val="16"/>
                                  <w:szCs w:val="16"/>
                                </w:rPr>
                                <w:t>Non-causal conformance</w:t>
                              </w:r>
                            </w:ins>
                          </w:p>
                        </w:tc>
                        <w:tc>
                          <w:tcPr>
                            <w:tcW w:w="477" w:type="dxa"/>
                            <w:shd w:val="clear" w:color="auto" w:fill="auto"/>
                            <w:tcMar>
                              <w:top w:w="7" w:type="dxa"/>
                            </w:tcMar>
                            <w:textDirection w:val="tbRl"/>
                          </w:tcPr>
                          <w:p w14:paraId="5590D55B" w14:textId="77777777" w:rsidR="00D617FD" w:rsidRPr="00DD7C0C" w:rsidRDefault="00D617FD" w:rsidP="00B34EC5">
                            <w:pPr>
                              <w:widowControl w:val="0"/>
                              <w:rPr>
                                <w:ins w:id="6425" w:author="Nasser Mustafa [2]" w:date="2018-09-19T08:22:00Z"/>
                                <w:rFonts w:eastAsia="Calibri"/>
                                <w:sz w:val="16"/>
                                <w:szCs w:val="16"/>
                              </w:rPr>
                            </w:pPr>
                          </w:p>
                        </w:tc>
                        <w:tc>
                          <w:tcPr>
                            <w:tcW w:w="515" w:type="dxa"/>
                            <w:shd w:val="clear" w:color="auto" w:fill="auto"/>
                            <w:tcMar>
                              <w:top w:w="7" w:type="dxa"/>
                            </w:tcMar>
                          </w:tcPr>
                          <w:p w14:paraId="3055F7C0" w14:textId="77777777" w:rsidR="00D617FD" w:rsidRPr="00DD7C0C" w:rsidRDefault="00D617FD" w:rsidP="00B34EC5">
                            <w:pPr>
                              <w:widowControl w:val="0"/>
                              <w:rPr>
                                <w:ins w:id="6426" w:author="Nasser Mustafa [2]" w:date="2018-09-19T08:22:00Z"/>
                                <w:rFonts w:eastAsia="Calibri"/>
                                <w:sz w:val="16"/>
                                <w:szCs w:val="16"/>
                              </w:rPr>
                            </w:pPr>
                          </w:p>
                        </w:tc>
                        <w:tc>
                          <w:tcPr>
                            <w:tcW w:w="228" w:type="dxa"/>
                            <w:shd w:val="clear" w:color="auto" w:fill="auto"/>
                            <w:tcMar>
                              <w:top w:w="7" w:type="dxa"/>
                            </w:tcMar>
                          </w:tcPr>
                          <w:p w14:paraId="6D0E459B" w14:textId="77777777" w:rsidR="00D617FD" w:rsidRPr="00DD7C0C" w:rsidRDefault="00D617FD" w:rsidP="00B34EC5">
                            <w:pPr>
                              <w:widowControl w:val="0"/>
                              <w:rPr>
                                <w:ins w:id="6427" w:author="Nasser Mustafa [2]" w:date="2018-09-19T08:22:00Z"/>
                                <w:rFonts w:eastAsia="Calibri"/>
                                <w:sz w:val="16"/>
                                <w:szCs w:val="16"/>
                              </w:rPr>
                            </w:pPr>
                          </w:p>
                        </w:tc>
                        <w:tc>
                          <w:tcPr>
                            <w:tcW w:w="1189" w:type="dxa"/>
                            <w:shd w:val="clear" w:color="auto" w:fill="auto"/>
                            <w:tcMar>
                              <w:top w:w="7" w:type="dxa"/>
                            </w:tcMar>
                          </w:tcPr>
                          <w:p w14:paraId="579148BD" w14:textId="77777777" w:rsidR="00D617FD" w:rsidRPr="00DD7C0C" w:rsidRDefault="00D617FD" w:rsidP="00B34EC5">
                            <w:pPr>
                              <w:widowControl w:val="0"/>
                              <w:rPr>
                                <w:ins w:id="6428" w:author="Nasser Mustafa [2]" w:date="2018-09-19T08:22:00Z"/>
                                <w:rFonts w:eastAsia="Calibri"/>
                                <w:sz w:val="16"/>
                                <w:szCs w:val="16"/>
                              </w:rPr>
                            </w:pPr>
                          </w:p>
                        </w:tc>
                        <w:tc>
                          <w:tcPr>
                            <w:tcW w:w="284" w:type="dxa"/>
                            <w:shd w:val="clear" w:color="auto" w:fill="auto"/>
                            <w:textDirection w:val="tbRl"/>
                          </w:tcPr>
                          <w:p w14:paraId="7BA05731" w14:textId="77777777" w:rsidR="00D617FD" w:rsidRPr="00DD7C0C" w:rsidRDefault="00D617FD" w:rsidP="00B34EC5">
                            <w:pPr>
                              <w:widowControl w:val="0"/>
                              <w:rPr>
                                <w:ins w:id="6429" w:author="Nasser Mustafa [2]" w:date="2018-09-19T08:22:00Z"/>
                                <w:rFonts w:eastAsia="Calibri"/>
                                <w:sz w:val="16"/>
                                <w:szCs w:val="16"/>
                              </w:rPr>
                            </w:pPr>
                          </w:p>
                        </w:tc>
                        <w:tc>
                          <w:tcPr>
                            <w:tcW w:w="369" w:type="dxa"/>
                            <w:shd w:val="clear" w:color="auto" w:fill="auto"/>
                          </w:tcPr>
                          <w:p w14:paraId="513DFF84" w14:textId="77777777" w:rsidR="00D617FD" w:rsidRPr="00DD7C0C" w:rsidRDefault="00D617FD" w:rsidP="00B34EC5">
                            <w:pPr>
                              <w:widowControl w:val="0"/>
                              <w:rPr>
                                <w:ins w:id="6430" w:author="Nasser Mustafa [2]" w:date="2018-09-19T08:22:00Z"/>
                                <w:rFonts w:eastAsia="Calibri"/>
                                <w:sz w:val="16"/>
                                <w:szCs w:val="16"/>
                              </w:rPr>
                            </w:pPr>
                          </w:p>
                        </w:tc>
                      </w:tr>
                      <w:tr w:rsidR="00D617FD" w:rsidRPr="00DD7C0C" w14:paraId="5B5D79FF" w14:textId="77777777" w:rsidTr="00561C3D">
                        <w:trPr>
                          <w:trHeight w:val="77"/>
                          <w:jc w:val="center"/>
                          <w:ins w:id="6431" w:author="Nasser Mustafa [2]" w:date="2018-09-19T08:22:00Z"/>
                        </w:trPr>
                        <w:tc>
                          <w:tcPr>
                            <w:tcW w:w="540" w:type="dxa"/>
                            <w:vMerge w:val="restart"/>
                            <w:shd w:val="clear" w:color="auto" w:fill="auto"/>
                            <w:tcMar>
                              <w:top w:w="7" w:type="dxa"/>
                            </w:tcMar>
                          </w:tcPr>
                          <w:p w14:paraId="1E93E925" w14:textId="7FDBA699" w:rsidR="00D617FD" w:rsidRPr="00DD7C0C" w:rsidRDefault="00D617FD" w:rsidP="00B34EC5">
                            <w:pPr>
                              <w:widowControl w:val="0"/>
                              <w:rPr>
                                <w:ins w:id="6432" w:author="Nasser Mustafa [2]" w:date="2018-09-19T08:22:00Z"/>
                                <w:rFonts w:eastAsia="Calibri"/>
                                <w:sz w:val="16"/>
                                <w:szCs w:val="16"/>
                              </w:rPr>
                            </w:pPr>
                            <w:ins w:id="6433" w:author="Nasser Mustafa [2]" w:date="2018-09-19T08:22:00Z">
                              <w:r w:rsidRPr="00DD7C0C">
                                <w:rPr>
                                  <w:rFonts w:eastAsia="Calibri"/>
                                  <w:sz w:val="16"/>
                                  <w:szCs w:val="16"/>
                                </w:rPr>
                                <w:fldChar w:fldCharType="begin"/>
                              </w:r>
                              <w:r>
                                <w:rPr>
                                  <w:rFonts w:eastAsia="Calibri"/>
                                  <w:sz w:val="16"/>
                                  <w:szCs w:val="16"/>
                                </w:rPr>
                                <w:instrText xml:space="preserve"> ADDIN EN.CITE &lt;EndNote&gt;&lt;Cite&gt;&lt;Author&gt;Pinheiro&lt;/Author&gt;&lt;Year&gt;1996&lt;/Year&gt;&lt;RecNum&gt;243&lt;/RecNum&gt;&lt;DisplayText&gt;[27]&lt;/DisplayText&gt;&lt;record&gt;&lt;rec-number&gt;243&lt;/rec-number&gt;&lt;foreign-keys&gt;&lt;key app="EN" db-id="rxfad95wgs5d2dexxekxwt2katzr52wtwdxz" timestamp="0"&gt;243&lt;/key&gt;&lt;/foreign-keys&gt;&lt;ref-type name="Journal Article"&gt;17&lt;/ref-type&gt;&lt;contributors&gt;&lt;authors&gt;&lt;author&gt;Francisco A. C. Pinheiro&amp;#x9; &lt;/author&gt;&lt;author&gt;Joseph A. Goguen&lt;/author&gt;&lt;/authors&gt;&lt;/contributors&gt;&lt;titles&gt;&lt;title&gt;An Object-Oriented Tool for Tracing Requirements&lt;/title&gt;&lt;secondary-title&gt; IEEE Software &lt;/secondary-title&gt;&lt;/titles&gt;&lt;pages&gt;52-64&lt;/pages&gt;&lt;volume&gt;13&lt;/volume&gt;&lt;number&gt;2&lt;/number&gt;&lt;dates&gt;&lt;year&gt;1996&lt;/year&gt;&lt;/dates&gt;&lt;urls&gt;&lt;/urls&gt;&lt;electronic-resource-num&gt;10.1109/52.506462&lt;/electronic-resource-num&gt;&lt;/record&gt;&lt;/Cite&gt;&lt;/EndNote&gt;</w:instrText>
                              </w:r>
                              <w:r w:rsidRPr="00DD7C0C">
                                <w:rPr>
                                  <w:rFonts w:eastAsia="Calibri"/>
                                  <w:sz w:val="16"/>
                                  <w:szCs w:val="16"/>
                                </w:rPr>
                                <w:fldChar w:fldCharType="end"/>
                              </w:r>
                              <w:r>
                                <w:rPr>
                                  <w:rFonts w:eastAsia="Calibri"/>
                                  <w:sz w:val="16"/>
                                  <w:szCs w:val="16"/>
                                </w:rPr>
                                <w:fldChar w:fldCharType="begin" w:fldLock="1"/>
                              </w:r>
                            </w:ins>
                            <w:r>
                              <w:rPr>
                                <w:rFonts w:eastAsia="Calibri"/>
                                <w:sz w:val="16"/>
                                <w:szCs w:val="16"/>
                              </w:rPr>
                              <w:instrText>ADDIN CSL_CITATION {"citationItems":[{"id":"ITEM-1","itemData":{"author":[{"dropping-particle":"","family":"Pinheiro","given":"F.A.C.","non-dropping-particle":"","parse-names":false,"suffix":""}],"editor":[{"dropping-particle":"","family":"J.C. Sampaio do Prado Leite and J.H. Doorn","given":"Editors.","non-dropping-particle":"","parse-names":false,"suffix":""}],"id":"ITEM-1","issued":{"date-parts":[["2004"]]},"publisher":"Springer","publisher-place":"Berlin, Germany","title":"Requirements traceability, in Perspectives on software requirements","type":"book"},"uris":["http://www.mendeley.com/documents/?uuid=cf3ab527-5f96-4221-be87-5d5b9dade961"]}],"mendeley":{"formattedCitation":"[23]","plainTextFormattedCitation":"[23]","previouslyFormattedCitation":"[23]"},"properties":{"noteIndex":0},"schema":"https://github.com/citation-style-language/schema/raw/master/csl-citation.json"}</w:instrText>
                            </w:r>
                            <w:ins w:id="6434" w:author="Nasser Mustafa [2]" w:date="2018-09-19T08:22:00Z">
                              <w:r>
                                <w:rPr>
                                  <w:rFonts w:eastAsia="Calibri"/>
                                  <w:sz w:val="16"/>
                                  <w:szCs w:val="16"/>
                                </w:rPr>
                                <w:fldChar w:fldCharType="separate"/>
                              </w:r>
                            </w:ins>
                            <w:r w:rsidRPr="00627C91">
                              <w:rPr>
                                <w:rFonts w:eastAsia="Calibri"/>
                                <w:noProof/>
                                <w:sz w:val="16"/>
                                <w:szCs w:val="16"/>
                              </w:rPr>
                              <w:t>[23]</w:t>
                            </w:r>
                            <w:ins w:id="6435" w:author="Nasser Mustafa [2]" w:date="2018-09-19T08:22:00Z">
                              <w:r>
                                <w:rPr>
                                  <w:rFonts w:eastAsia="Calibri"/>
                                  <w:sz w:val="16"/>
                                  <w:szCs w:val="16"/>
                                </w:rPr>
                                <w:fldChar w:fldCharType="end"/>
                              </w:r>
                            </w:ins>
                          </w:p>
                        </w:tc>
                        <w:tc>
                          <w:tcPr>
                            <w:tcW w:w="2102" w:type="dxa"/>
                            <w:gridSpan w:val="4"/>
                            <w:vMerge w:val="restart"/>
                            <w:shd w:val="clear" w:color="auto" w:fill="auto"/>
                            <w:tcMar>
                              <w:top w:w="7" w:type="dxa"/>
                            </w:tcMar>
                          </w:tcPr>
                          <w:p w14:paraId="2B63E844" w14:textId="77777777" w:rsidR="00D617FD" w:rsidRPr="00DD7C0C" w:rsidRDefault="00D617FD" w:rsidP="00B34EC5">
                            <w:pPr>
                              <w:widowControl w:val="0"/>
                              <w:rPr>
                                <w:ins w:id="6436" w:author="Nasser Mustafa [2]" w:date="2018-09-19T08:22:00Z"/>
                                <w:rFonts w:eastAsia="Calibri"/>
                                <w:iCs/>
                                <w:sz w:val="16"/>
                                <w:szCs w:val="16"/>
                              </w:rPr>
                            </w:pPr>
                          </w:p>
                        </w:tc>
                        <w:tc>
                          <w:tcPr>
                            <w:tcW w:w="1701" w:type="dxa"/>
                            <w:gridSpan w:val="4"/>
                            <w:vMerge w:val="restart"/>
                            <w:shd w:val="clear" w:color="auto" w:fill="auto"/>
                            <w:tcMar>
                              <w:top w:w="7" w:type="dxa"/>
                            </w:tcMar>
                          </w:tcPr>
                          <w:p w14:paraId="32D2388B" w14:textId="77777777" w:rsidR="00D617FD" w:rsidRPr="00DD7C0C" w:rsidRDefault="00D617FD" w:rsidP="00B34EC5">
                            <w:pPr>
                              <w:widowControl w:val="0"/>
                              <w:rPr>
                                <w:ins w:id="6437" w:author="Nasser Mustafa [2]" w:date="2018-09-19T08:22:00Z"/>
                                <w:rFonts w:eastAsia="Calibri"/>
                                <w:sz w:val="16"/>
                                <w:szCs w:val="16"/>
                              </w:rPr>
                            </w:pPr>
                          </w:p>
                        </w:tc>
                        <w:tc>
                          <w:tcPr>
                            <w:tcW w:w="1701" w:type="dxa"/>
                            <w:gridSpan w:val="2"/>
                            <w:vMerge w:val="restart"/>
                            <w:shd w:val="clear" w:color="auto" w:fill="auto"/>
                            <w:tcMar>
                              <w:top w:w="7" w:type="dxa"/>
                            </w:tcMar>
                          </w:tcPr>
                          <w:p w14:paraId="45CFFD0B" w14:textId="77777777" w:rsidR="00D617FD" w:rsidRPr="00DD7C0C" w:rsidRDefault="00D617FD" w:rsidP="00B34EC5">
                            <w:pPr>
                              <w:widowControl w:val="0"/>
                              <w:rPr>
                                <w:ins w:id="6438" w:author="Nasser Mustafa [2]" w:date="2018-09-19T08:22:00Z"/>
                                <w:rFonts w:eastAsia="Calibri"/>
                                <w:sz w:val="16"/>
                                <w:szCs w:val="16"/>
                              </w:rPr>
                            </w:pPr>
                          </w:p>
                        </w:tc>
                        <w:tc>
                          <w:tcPr>
                            <w:tcW w:w="477" w:type="dxa"/>
                            <w:vMerge w:val="restart"/>
                            <w:shd w:val="clear" w:color="auto" w:fill="auto"/>
                            <w:tcMar>
                              <w:top w:w="7" w:type="dxa"/>
                            </w:tcMar>
                            <w:textDirection w:val="tbRl"/>
                          </w:tcPr>
                          <w:p w14:paraId="572B72F3" w14:textId="77777777" w:rsidR="00D617FD" w:rsidRPr="00DD7C0C" w:rsidRDefault="00D617FD" w:rsidP="00B34EC5">
                            <w:pPr>
                              <w:widowControl w:val="0"/>
                              <w:rPr>
                                <w:ins w:id="6439" w:author="Nasser Mustafa [2]" w:date="2018-09-19T08:22:00Z"/>
                                <w:rFonts w:eastAsia="Calibri"/>
                                <w:sz w:val="16"/>
                                <w:szCs w:val="16"/>
                              </w:rPr>
                            </w:pPr>
                          </w:p>
                        </w:tc>
                        <w:tc>
                          <w:tcPr>
                            <w:tcW w:w="515" w:type="dxa"/>
                            <w:shd w:val="clear" w:color="auto" w:fill="auto"/>
                            <w:tcMar>
                              <w:top w:w="7" w:type="dxa"/>
                            </w:tcMar>
                          </w:tcPr>
                          <w:p w14:paraId="38E5B9F5" w14:textId="77777777" w:rsidR="00D617FD" w:rsidRPr="00DD7C0C" w:rsidRDefault="00D617FD" w:rsidP="00B34EC5">
                            <w:pPr>
                              <w:widowControl w:val="0"/>
                              <w:rPr>
                                <w:ins w:id="6440" w:author="Nasser Mustafa [2]" w:date="2018-09-19T08:22:00Z"/>
                                <w:rFonts w:eastAsia="Calibri"/>
                                <w:sz w:val="16"/>
                                <w:szCs w:val="16"/>
                              </w:rPr>
                            </w:pPr>
                            <w:ins w:id="6441" w:author="Nasser Mustafa [2]" w:date="2018-09-19T08:22:00Z">
                              <w:r w:rsidRPr="00DD7C0C">
                                <w:rPr>
                                  <w:rFonts w:eastAsia="Calibri"/>
                                  <w:sz w:val="16"/>
                                  <w:szCs w:val="16"/>
                                </w:rPr>
                                <w:t>Satisfy</w:t>
                              </w:r>
                            </w:ins>
                          </w:p>
                        </w:tc>
                        <w:tc>
                          <w:tcPr>
                            <w:tcW w:w="228" w:type="dxa"/>
                            <w:vMerge w:val="restart"/>
                            <w:shd w:val="clear" w:color="auto" w:fill="auto"/>
                            <w:tcMar>
                              <w:top w:w="7" w:type="dxa"/>
                            </w:tcMar>
                          </w:tcPr>
                          <w:p w14:paraId="601BB223" w14:textId="77777777" w:rsidR="00D617FD" w:rsidRPr="00DD7C0C" w:rsidRDefault="00D617FD" w:rsidP="00B34EC5">
                            <w:pPr>
                              <w:widowControl w:val="0"/>
                              <w:rPr>
                                <w:ins w:id="6442" w:author="Nasser Mustafa [2]" w:date="2018-09-19T08:22:00Z"/>
                                <w:rFonts w:eastAsia="Calibri"/>
                                <w:sz w:val="16"/>
                                <w:szCs w:val="16"/>
                              </w:rPr>
                            </w:pPr>
                          </w:p>
                        </w:tc>
                        <w:tc>
                          <w:tcPr>
                            <w:tcW w:w="1189" w:type="dxa"/>
                            <w:vMerge w:val="restart"/>
                            <w:shd w:val="clear" w:color="auto" w:fill="auto"/>
                            <w:tcMar>
                              <w:top w:w="7" w:type="dxa"/>
                            </w:tcMar>
                          </w:tcPr>
                          <w:p w14:paraId="218DC328" w14:textId="77777777" w:rsidR="00D617FD" w:rsidRPr="00DD7C0C" w:rsidRDefault="00D617FD" w:rsidP="00B34EC5">
                            <w:pPr>
                              <w:widowControl w:val="0"/>
                              <w:rPr>
                                <w:ins w:id="6443" w:author="Nasser Mustafa [2]" w:date="2018-09-19T08:22:00Z"/>
                                <w:rFonts w:eastAsia="Calibri"/>
                                <w:sz w:val="16"/>
                                <w:szCs w:val="16"/>
                              </w:rPr>
                            </w:pPr>
                          </w:p>
                        </w:tc>
                        <w:tc>
                          <w:tcPr>
                            <w:tcW w:w="284" w:type="dxa"/>
                            <w:vMerge w:val="restart"/>
                            <w:shd w:val="clear" w:color="auto" w:fill="auto"/>
                            <w:textDirection w:val="tbRl"/>
                          </w:tcPr>
                          <w:p w14:paraId="56849239" w14:textId="77777777" w:rsidR="00D617FD" w:rsidRPr="00DD7C0C" w:rsidRDefault="00D617FD" w:rsidP="00B34EC5">
                            <w:pPr>
                              <w:widowControl w:val="0"/>
                              <w:rPr>
                                <w:ins w:id="6444" w:author="Nasser Mustafa [2]" w:date="2018-09-19T08:22:00Z"/>
                                <w:rFonts w:eastAsia="Calibri"/>
                                <w:sz w:val="16"/>
                                <w:szCs w:val="16"/>
                              </w:rPr>
                            </w:pPr>
                          </w:p>
                        </w:tc>
                        <w:tc>
                          <w:tcPr>
                            <w:tcW w:w="369" w:type="dxa"/>
                            <w:vMerge w:val="restart"/>
                            <w:shd w:val="clear" w:color="auto" w:fill="auto"/>
                          </w:tcPr>
                          <w:p w14:paraId="36EA737E" w14:textId="77777777" w:rsidR="00D617FD" w:rsidRPr="00DD7C0C" w:rsidRDefault="00D617FD" w:rsidP="00B34EC5">
                            <w:pPr>
                              <w:widowControl w:val="0"/>
                              <w:rPr>
                                <w:ins w:id="6445" w:author="Nasser Mustafa [2]" w:date="2018-09-19T08:22:00Z"/>
                                <w:rFonts w:eastAsia="Calibri"/>
                                <w:sz w:val="16"/>
                                <w:szCs w:val="16"/>
                              </w:rPr>
                            </w:pPr>
                          </w:p>
                        </w:tc>
                      </w:tr>
                      <w:tr w:rsidR="00D617FD" w:rsidRPr="00DD7C0C" w14:paraId="47B4877C" w14:textId="77777777" w:rsidTr="00561C3D">
                        <w:trPr>
                          <w:cantSplit/>
                          <w:trHeight w:val="351"/>
                          <w:jc w:val="center"/>
                          <w:ins w:id="6446" w:author="Nasser Mustafa [2]" w:date="2018-09-19T08:22:00Z"/>
                        </w:trPr>
                        <w:tc>
                          <w:tcPr>
                            <w:tcW w:w="540" w:type="dxa"/>
                            <w:vMerge/>
                            <w:shd w:val="clear" w:color="auto" w:fill="auto"/>
                            <w:tcMar>
                              <w:top w:w="7" w:type="dxa"/>
                            </w:tcMar>
                          </w:tcPr>
                          <w:p w14:paraId="2C1E0195" w14:textId="77777777" w:rsidR="00D617FD" w:rsidRPr="00DD7C0C" w:rsidRDefault="00D617FD" w:rsidP="00B34EC5">
                            <w:pPr>
                              <w:widowControl w:val="0"/>
                              <w:rPr>
                                <w:ins w:id="6447" w:author="Nasser Mustafa [2]" w:date="2018-09-19T08:22:00Z"/>
                                <w:rFonts w:eastAsia="Calibri"/>
                                <w:sz w:val="16"/>
                                <w:szCs w:val="16"/>
                              </w:rPr>
                            </w:pPr>
                          </w:p>
                        </w:tc>
                        <w:tc>
                          <w:tcPr>
                            <w:tcW w:w="2102" w:type="dxa"/>
                            <w:gridSpan w:val="4"/>
                            <w:vMerge/>
                            <w:shd w:val="clear" w:color="auto" w:fill="auto"/>
                            <w:tcMar>
                              <w:top w:w="7" w:type="dxa"/>
                            </w:tcMar>
                          </w:tcPr>
                          <w:p w14:paraId="162F71B8" w14:textId="77777777" w:rsidR="00D617FD" w:rsidRPr="00DD7C0C" w:rsidRDefault="00D617FD" w:rsidP="00B34EC5">
                            <w:pPr>
                              <w:widowControl w:val="0"/>
                              <w:rPr>
                                <w:ins w:id="6448" w:author="Nasser Mustafa [2]" w:date="2018-09-19T08:22:00Z"/>
                                <w:rFonts w:eastAsia="Calibri"/>
                                <w:iCs/>
                                <w:sz w:val="16"/>
                                <w:szCs w:val="16"/>
                              </w:rPr>
                            </w:pPr>
                          </w:p>
                        </w:tc>
                        <w:tc>
                          <w:tcPr>
                            <w:tcW w:w="1701" w:type="dxa"/>
                            <w:gridSpan w:val="4"/>
                            <w:vMerge/>
                            <w:shd w:val="clear" w:color="auto" w:fill="auto"/>
                            <w:tcMar>
                              <w:top w:w="7" w:type="dxa"/>
                            </w:tcMar>
                          </w:tcPr>
                          <w:p w14:paraId="352A6959" w14:textId="77777777" w:rsidR="00D617FD" w:rsidRPr="00DD7C0C" w:rsidRDefault="00D617FD" w:rsidP="00B34EC5">
                            <w:pPr>
                              <w:widowControl w:val="0"/>
                              <w:rPr>
                                <w:ins w:id="6449" w:author="Nasser Mustafa [2]" w:date="2018-09-19T08:22:00Z"/>
                                <w:rFonts w:eastAsia="Calibri"/>
                                <w:sz w:val="16"/>
                                <w:szCs w:val="16"/>
                              </w:rPr>
                            </w:pPr>
                          </w:p>
                        </w:tc>
                        <w:tc>
                          <w:tcPr>
                            <w:tcW w:w="1701" w:type="dxa"/>
                            <w:gridSpan w:val="2"/>
                            <w:vMerge/>
                            <w:shd w:val="clear" w:color="auto" w:fill="auto"/>
                            <w:tcMar>
                              <w:top w:w="7" w:type="dxa"/>
                            </w:tcMar>
                          </w:tcPr>
                          <w:p w14:paraId="37185C71" w14:textId="77777777" w:rsidR="00D617FD" w:rsidRPr="00DD7C0C" w:rsidRDefault="00D617FD" w:rsidP="00B34EC5">
                            <w:pPr>
                              <w:widowControl w:val="0"/>
                              <w:rPr>
                                <w:ins w:id="6450" w:author="Nasser Mustafa [2]" w:date="2018-09-19T08:22:00Z"/>
                                <w:rFonts w:eastAsia="Calibri"/>
                                <w:sz w:val="16"/>
                                <w:szCs w:val="16"/>
                              </w:rPr>
                            </w:pPr>
                          </w:p>
                        </w:tc>
                        <w:tc>
                          <w:tcPr>
                            <w:tcW w:w="477" w:type="dxa"/>
                            <w:vMerge/>
                            <w:shd w:val="clear" w:color="auto" w:fill="auto"/>
                            <w:tcMar>
                              <w:top w:w="7" w:type="dxa"/>
                            </w:tcMar>
                            <w:textDirection w:val="tbRl"/>
                          </w:tcPr>
                          <w:p w14:paraId="3C9F1E1D" w14:textId="77777777" w:rsidR="00D617FD" w:rsidRPr="00DD7C0C" w:rsidRDefault="00D617FD" w:rsidP="00B34EC5">
                            <w:pPr>
                              <w:widowControl w:val="0"/>
                              <w:rPr>
                                <w:ins w:id="6451" w:author="Nasser Mustafa [2]" w:date="2018-09-19T08:22:00Z"/>
                                <w:rFonts w:eastAsia="Calibri"/>
                                <w:sz w:val="16"/>
                                <w:szCs w:val="16"/>
                              </w:rPr>
                            </w:pPr>
                          </w:p>
                        </w:tc>
                        <w:tc>
                          <w:tcPr>
                            <w:tcW w:w="515" w:type="dxa"/>
                            <w:shd w:val="clear" w:color="auto" w:fill="auto"/>
                            <w:tcMar>
                              <w:top w:w="7" w:type="dxa"/>
                            </w:tcMar>
                          </w:tcPr>
                          <w:p w14:paraId="3F5307D1" w14:textId="77777777" w:rsidR="00D617FD" w:rsidRPr="00DD7C0C" w:rsidRDefault="00D617FD" w:rsidP="00B34EC5">
                            <w:pPr>
                              <w:widowControl w:val="0"/>
                              <w:rPr>
                                <w:ins w:id="6452" w:author="Nasser Mustafa [2]" w:date="2018-09-19T08:22:00Z"/>
                                <w:rFonts w:eastAsia="Calibri"/>
                                <w:sz w:val="16"/>
                                <w:szCs w:val="16"/>
                              </w:rPr>
                            </w:pPr>
                            <w:ins w:id="6453" w:author="Nasser Mustafa [2]" w:date="2018-09-19T08:22:00Z">
                              <w:r w:rsidRPr="00DD7C0C">
                                <w:rPr>
                                  <w:rFonts w:eastAsia="Calibri"/>
                                  <w:sz w:val="16"/>
                                  <w:szCs w:val="16"/>
                                </w:rPr>
                                <w:t>Derive</w:t>
                              </w:r>
                            </w:ins>
                          </w:p>
                          <w:p w14:paraId="6F5FA920" w14:textId="77777777" w:rsidR="00D617FD" w:rsidRPr="00DD7C0C" w:rsidRDefault="00D617FD" w:rsidP="00B34EC5">
                            <w:pPr>
                              <w:widowControl w:val="0"/>
                              <w:rPr>
                                <w:ins w:id="6454" w:author="Nasser Mustafa [2]" w:date="2018-09-19T08:22:00Z"/>
                                <w:rFonts w:eastAsia="Calibri"/>
                                <w:sz w:val="16"/>
                                <w:szCs w:val="16"/>
                              </w:rPr>
                            </w:pPr>
                            <w:ins w:id="6455" w:author="Nasser Mustafa [2]" w:date="2018-09-19T08:22:00Z">
                              <w:r w:rsidRPr="00DD7C0C">
                                <w:rPr>
                                  <w:rFonts w:eastAsia="Calibri"/>
                                  <w:sz w:val="16"/>
                                  <w:szCs w:val="16"/>
                                </w:rPr>
                                <w:t>Refine</w:t>
                              </w:r>
                            </w:ins>
                          </w:p>
                        </w:tc>
                        <w:tc>
                          <w:tcPr>
                            <w:tcW w:w="228" w:type="dxa"/>
                            <w:vMerge/>
                            <w:shd w:val="clear" w:color="auto" w:fill="auto"/>
                            <w:tcMar>
                              <w:top w:w="7" w:type="dxa"/>
                            </w:tcMar>
                          </w:tcPr>
                          <w:p w14:paraId="43E8266A" w14:textId="77777777" w:rsidR="00D617FD" w:rsidRPr="00DD7C0C" w:rsidRDefault="00D617FD" w:rsidP="00B34EC5">
                            <w:pPr>
                              <w:widowControl w:val="0"/>
                              <w:rPr>
                                <w:ins w:id="6456" w:author="Nasser Mustafa [2]" w:date="2018-09-19T08:22:00Z"/>
                                <w:rFonts w:eastAsia="Calibri"/>
                                <w:sz w:val="16"/>
                                <w:szCs w:val="16"/>
                              </w:rPr>
                            </w:pPr>
                          </w:p>
                        </w:tc>
                        <w:tc>
                          <w:tcPr>
                            <w:tcW w:w="1189" w:type="dxa"/>
                            <w:vMerge/>
                            <w:shd w:val="clear" w:color="auto" w:fill="auto"/>
                            <w:tcMar>
                              <w:top w:w="7" w:type="dxa"/>
                            </w:tcMar>
                          </w:tcPr>
                          <w:p w14:paraId="3C1678AA" w14:textId="77777777" w:rsidR="00D617FD" w:rsidRPr="00DD7C0C" w:rsidRDefault="00D617FD" w:rsidP="00B34EC5">
                            <w:pPr>
                              <w:widowControl w:val="0"/>
                              <w:rPr>
                                <w:ins w:id="6457" w:author="Nasser Mustafa [2]" w:date="2018-09-19T08:22:00Z"/>
                                <w:rFonts w:eastAsia="Calibri"/>
                                <w:sz w:val="16"/>
                                <w:szCs w:val="16"/>
                              </w:rPr>
                            </w:pPr>
                          </w:p>
                        </w:tc>
                        <w:tc>
                          <w:tcPr>
                            <w:tcW w:w="284" w:type="dxa"/>
                            <w:vMerge/>
                            <w:shd w:val="clear" w:color="auto" w:fill="auto"/>
                            <w:textDirection w:val="tbRl"/>
                          </w:tcPr>
                          <w:p w14:paraId="451FE886" w14:textId="77777777" w:rsidR="00D617FD" w:rsidRPr="00DD7C0C" w:rsidRDefault="00D617FD" w:rsidP="00B34EC5">
                            <w:pPr>
                              <w:widowControl w:val="0"/>
                              <w:rPr>
                                <w:ins w:id="6458" w:author="Nasser Mustafa [2]" w:date="2018-09-19T08:22:00Z"/>
                                <w:rFonts w:eastAsia="Calibri"/>
                                <w:sz w:val="16"/>
                                <w:szCs w:val="16"/>
                              </w:rPr>
                            </w:pPr>
                          </w:p>
                        </w:tc>
                        <w:tc>
                          <w:tcPr>
                            <w:tcW w:w="369" w:type="dxa"/>
                            <w:vMerge/>
                            <w:shd w:val="clear" w:color="auto" w:fill="auto"/>
                          </w:tcPr>
                          <w:p w14:paraId="7428438E" w14:textId="77777777" w:rsidR="00D617FD" w:rsidRPr="00DD7C0C" w:rsidRDefault="00D617FD" w:rsidP="00B34EC5">
                            <w:pPr>
                              <w:widowControl w:val="0"/>
                              <w:rPr>
                                <w:ins w:id="6459" w:author="Nasser Mustafa [2]" w:date="2018-09-19T08:22:00Z"/>
                                <w:rFonts w:eastAsia="Calibri"/>
                                <w:sz w:val="16"/>
                                <w:szCs w:val="16"/>
                              </w:rPr>
                            </w:pPr>
                          </w:p>
                        </w:tc>
                      </w:tr>
                      <w:tr w:rsidR="00D617FD" w:rsidRPr="00DD7C0C" w14:paraId="59310810" w14:textId="77777777" w:rsidTr="00561C3D">
                        <w:trPr>
                          <w:cantSplit/>
                          <w:trHeight w:val="1012"/>
                          <w:jc w:val="center"/>
                          <w:ins w:id="6460" w:author="Nasser Mustafa [2]" w:date="2018-09-19T08:22:00Z"/>
                        </w:trPr>
                        <w:tc>
                          <w:tcPr>
                            <w:tcW w:w="540" w:type="dxa"/>
                            <w:shd w:val="clear" w:color="auto" w:fill="auto"/>
                            <w:tcMar>
                              <w:top w:w="7" w:type="dxa"/>
                            </w:tcMar>
                          </w:tcPr>
                          <w:p w14:paraId="73BE8546" w14:textId="14C814AA" w:rsidR="00D617FD" w:rsidRPr="00DD7C0C" w:rsidRDefault="00D617FD" w:rsidP="00B34EC5">
                            <w:pPr>
                              <w:widowControl w:val="0"/>
                              <w:rPr>
                                <w:ins w:id="6461" w:author="Nasser Mustafa [2]" w:date="2018-09-19T08:22:00Z"/>
                                <w:rFonts w:eastAsia="Calibri"/>
                                <w:sz w:val="16"/>
                                <w:szCs w:val="16"/>
                              </w:rPr>
                            </w:pPr>
                            <w:ins w:id="6462" w:author="Nasser Mustafa [2]" w:date="2018-09-19T08:22:00Z">
                              <w:r>
                                <w:rPr>
                                  <w:rFonts w:eastAsia="Calibri"/>
                                  <w:sz w:val="16"/>
                                  <w:szCs w:val="16"/>
                                </w:rPr>
                                <w:fldChar w:fldCharType="begin" w:fldLock="1"/>
                              </w:r>
                            </w:ins>
                            <w:r>
                              <w:rPr>
                                <w:rFonts w:eastAsia="Calibri"/>
                                <w:sz w:val="16"/>
                                <w:szCs w:val="16"/>
                              </w:rPr>
                              <w:instrText>ADDIN CSL_CITATION {"citationItems":[{"id":"ITEM-1","itemData":{"DOI":"10.1109/ISRE.1995.512550","author":[{"dropping-particle":"","family":"Gotel","given":"Orlena","non-dropping-particle":"","parse-names":false,"suffix":""},{"dropping-particle":"","family":"Finkelstein","given":"Anthony","non-dropping-particle":"","parse-names":false,"suffix":""}],"container-title":"2nd International Symposium on Requirements Engineering.","id":"ITEM-1","issued":{"date-parts":[["1995"]]},"page":"100-107","publisher":"IEEE","title":"Contribution Structures","type":"paper-conference"},"uris":["http://www.mendeley.com/documents/?uuid=202a8969-52d9-4ca6-a97a-a1f4a0121e6d"]}],"mendeley":{"formattedCitation":"[86]","plainTextFormattedCitation":"[86]","previouslyFormattedCitation":"[93]"},"properties":{"noteIndex":0},"schema":"https://github.com/citation-style-language/schema/raw/master/csl-citation.json"}</w:instrText>
                            </w:r>
                            <w:ins w:id="6463" w:author="Nasser Mustafa [2]" w:date="2018-09-19T08:22:00Z">
                              <w:r>
                                <w:rPr>
                                  <w:rFonts w:eastAsia="Calibri"/>
                                  <w:sz w:val="16"/>
                                  <w:szCs w:val="16"/>
                                </w:rPr>
                                <w:fldChar w:fldCharType="separate"/>
                              </w:r>
                            </w:ins>
                            <w:r w:rsidRPr="00B050F0">
                              <w:rPr>
                                <w:rFonts w:eastAsia="Calibri"/>
                                <w:noProof/>
                                <w:sz w:val="16"/>
                                <w:szCs w:val="16"/>
                              </w:rPr>
                              <w:t>[86]</w:t>
                            </w:r>
                            <w:ins w:id="646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F0BB77A" w14:textId="77777777" w:rsidR="00D617FD" w:rsidRPr="00DD7C0C" w:rsidRDefault="00D617FD" w:rsidP="00B34EC5">
                            <w:pPr>
                              <w:widowControl w:val="0"/>
                              <w:rPr>
                                <w:ins w:id="6465" w:author="Nasser Mustafa [2]" w:date="2018-09-19T08:22:00Z"/>
                                <w:rFonts w:eastAsia="Calibri"/>
                                <w:sz w:val="16"/>
                                <w:szCs w:val="16"/>
                              </w:rPr>
                            </w:pPr>
                          </w:p>
                        </w:tc>
                        <w:tc>
                          <w:tcPr>
                            <w:tcW w:w="1701" w:type="dxa"/>
                            <w:gridSpan w:val="4"/>
                            <w:shd w:val="clear" w:color="auto" w:fill="auto"/>
                            <w:tcMar>
                              <w:top w:w="7" w:type="dxa"/>
                            </w:tcMar>
                          </w:tcPr>
                          <w:p w14:paraId="2F8AB6A3" w14:textId="77777777" w:rsidR="00D617FD" w:rsidRPr="00DD7C0C" w:rsidRDefault="00D617FD" w:rsidP="00B34EC5">
                            <w:pPr>
                              <w:widowControl w:val="0"/>
                              <w:rPr>
                                <w:ins w:id="6466" w:author="Nasser Mustafa [2]" w:date="2018-09-19T08:22:00Z"/>
                                <w:rFonts w:eastAsia="Calibri"/>
                                <w:sz w:val="16"/>
                                <w:szCs w:val="16"/>
                              </w:rPr>
                            </w:pPr>
                            <w:ins w:id="6467" w:author="Nasser Mustafa [2]" w:date="2018-09-19T08:22:00Z">
                              <w:r w:rsidRPr="00DD7C0C">
                                <w:rPr>
                                  <w:rFonts w:eastAsia="Calibri"/>
                                  <w:iCs/>
                                  <w:sz w:val="16"/>
                                  <w:szCs w:val="16"/>
                                </w:rPr>
                                <w:t>Developmental</w:t>
                              </w:r>
                            </w:ins>
                          </w:p>
                        </w:tc>
                        <w:tc>
                          <w:tcPr>
                            <w:tcW w:w="1701" w:type="dxa"/>
                            <w:gridSpan w:val="2"/>
                            <w:shd w:val="clear" w:color="auto" w:fill="auto"/>
                            <w:tcMar>
                              <w:top w:w="7" w:type="dxa"/>
                            </w:tcMar>
                          </w:tcPr>
                          <w:p w14:paraId="778D53AB" w14:textId="77777777" w:rsidR="00D617FD" w:rsidRPr="00DD7C0C" w:rsidRDefault="00D617FD" w:rsidP="00B34EC5">
                            <w:pPr>
                              <w:widowControl w:val="0"/>
                              <w:rPr>
                                <w:ins w:id="6468" w:author="Nasser Mustafa [2]" w:date="2018-09-19T08:22:00Z"/>
                                <w:rFonts w:eastAsia="Calibri"/>
                                <w:sz w:val="16"/>
                                <w:szCs w:val="16"/>
                              </w:rPr>
                            </w:pPr>
                            <w:ins w:id="6469" w:author="Nasser Mustafa [2]" w:date="2018-09-19T08:22:00Z">
                              <w:r w:rsidRPr="00DD7C0C">
                                <w:rPr>
                                  <w:rFonts w:eastAsia="Calibri"/>
                                  <w:sz w:val="16"/>
                                  <w:szCs w:val="16"/>
                                </w:rPr>
                                <w:t>Temporal</w:t>
                              </w:r>
                            </w:ins>
                          </w:p>
                          <w:p w14:paraId="03CFB9C4" w14:textId="77777777" w:rsidR="00D617FD" w:rsidRPr="00DD7C0C" w:rsidRDefault="00D617FD" w:rsidP="00B34EC5">
                            <w:pPr>
                              <w:widowControl w:val="0"/>
                              <w:rPr>
                                <w:ins w:id="6470" w:author="Nasser Mustafa [2]" w:date="2018-09-19T08:22:00Z"/>
                                <w:rFonts w:eastAsia="Calibri"/>
                                <w:sz w:val="16"/>
                                <w:szCs w:val="16"/>
                              </w:rPr>
                            </w:pPr>
                          </w:p>
                        </w:tc>
                        <w:tc>
                          <w:tcPr>
                            <w:tcW w:w="477" w:type="dxa"/>
                            <w:shd w:val="clear" w:color="auto" w:fill="auto"/>
                            <w:tcMar>
                              <w:top w:w="7" w:type="dxa"/>
                            </w:tcMar>
                            <w:textDirection w:val="tbRl"/>
                          </w:tcPr>
                          <w:p w14:paraId="53164462" w14:textId="77777777" w:rsidR="00D617FD" w:rsidRPr="00DD7C0C" w:rsidRDefault="00D617FD" w:rsidP="00B34EC5">
                            <w:pPr>
                              <w:widowControl w:val="0"/>
                              <w:rPr>
                                <w:ins w:id="6471" w:author="Nasser Mustafa [2]" w:date="2018-09-19T08:22:00Z"/>
                                <w:rFonts w:eastAsia="Calibri"/>
                                <w:sz w:val="16"/>
                                <w:szCs w:val="16"/>
                              </w:rPr>
                            </w:pPr>
                            <w:ins w:id="6472" w:author="Nasser Mustafa [2]" w:date="2018-09-19T08:22:00Z">
                              <w:r w:rsidRPr="00DD7C0C">
                                <w:rPr>
                                  <w:rFonts w:eastAsia="Calibri"/>
                                  <w:sz w:val="16"/>
                                  <w:szCs w:val="16"/>
                                </w:rPr>
                                <w:t>Containment</w:t>
                              </w:r>
                            </w:ins>
                          </w:p>
                          <w:p w14:paraId="184A3593" w14:textId="77777777" w:rsidR="00D617FD" w:rsidRPr="00DD7C0C" w:rsidRDefault="00D617FD" w:rsidP="00B34EC5">
                            <w:pPr>
                              <w:widowControl w:val="0"/>
                              <w:rPr>
                                <w:ins w:id="6473" w:author="Nasser Mustafa [2]" w:date="2018-09-19T08:22:00Z"/>
                                <w:rFonts w:eastAsia="Calibri"/>
                                <w:sz w:val="16"/>
                                <w:szCs w:val="16"/>
                              </w:rPr>
                            </w:pPr>
                          </w:p>
                        </w:tc>
                        <w:tc>
                          <w:tcPr>
                            <w:tcW w:w="515" w:type="dxa"/>
                            <w:shd w:val="clear" w:color="auto" w:fill="auto"/>
                            <w:tcMar>
                              <w:top w:w="7" w:type="dxa"/>
                            </w:tcMar>
                          </w:tcPr>
                          <w:p w14:paraId="71F6174D" w14:textId="77777777" w:rsidR="00D617FD" w:rsidRPr="00DD7C0C" w:rsidRDefault="00D617FD" w:rsidP="00B34EC5">
                            <w:pPr>
                              <w:widowControl w:val="0"/>
                              <w:rPr>
                                <w:ins w:id="6474" w:author="Nasser Mustafa [2]" w:date="2018-09-19T08:22:00Z"/>
                                <w:rFonts w:eastAsia="Calibri"/>
                                <w:sz w:val="16"/>
                                <w:szCs w:val="16"/>
                              </w:rPr>
                            </w:pPr>
                          </w:p>
                        </w:tc>
                        <w:tc>
                          <w:tcPr>
                            <w:tcW w:w="228" w:type="dxa"/>
                            <w:shd w:val="clear" w:color="auto" w:fill="auto"/>
                            <w:tcMar>
                              <w:top w:w="7" w:type="dxa"/>
                            </w:tcMar>
                            <w:textDirection w:val="tbRl"/>
                          </w:tcPr>
                          <w:p w14:paraId="08E8C915" w14:textId="77777777" w:rsidR="00D617FD" w:rsidRPr="00DD7C0C" w:rsidRDefault="00D617FD" w:rsidP="00B34EC5">
                            <w:pPr>
                              <w:widowControl w:val="0"/>
                              <w:rPr>
                                <w:ins w:id="6475" w:author="Nasser Mustafa [2]" w:date="2018-09-19T08:22:00Z"/>
                                <w:rFonts w:eastAsia="Calibri"/>
                                <w:sz w:val="16"/>
                                <w:szCs w:val="16"/>
                              </w:rPr>
                            </w:pPr>
                            <w:ins w:id="6476" w:author="Nasser Mustafa [2]" w:date="2018-09-19T08:22:00Z">
                              <w:r w:rsidRPr="00DD7C0C">
                                <w:rPr>
                                  <w:rFonts w:eastAsia="Calibri"/>
                                  <w:sz w:val="16"/>
                                  <w:szCs w:val="16"/>
                                </w:rPr>
                                <w:t>Adopt</w:t>
                              </w:r>
                            </w:ins>
                          </w:p>
                        </w:tc>
                        <w:tc>
                          <w:tcPr>
                            <w:tcW w:w="1189" w:type="dxa"/>
                            <w:shd w:val="clear" w:color="auto" w:fill="auto"/>
                            <w:tcMar>
                              <w:top w:w="7" w:type="dxa"/>
                            </w:tcMar>
                          </w:tcPr>
                          <w:p w14:paraId="6576D184" w14:textId="77777777" w:rsidR="00D617FD" w:rsidRPr="00DD7C0C" w:rsidRDefault="00D617FD" w:rsidP="00B34EC5">
                            <w:pPr>
                              <w:widowControl w:val="0"/>
                              <w:rPr>
                                <w:ins w:id="6477" w:author="Nasser Mustafa [2]" w:date="2018-09-19T08:22:00Z"/>
                                <w:rFonts w:eastAsia="Calibri"/>
                                <w:sz w:val="16"/>
                                <w:szCs w:val="16"/>
                              </w:rPr>
                            </w:pPr>
                          </w:p>
                        </w:tc>
                        <w:tc>
                          <w:tcPr>
                            <w:tcW w:w="284" w:type="dxa"/>
                            <w:shd w:val="clear" w:color="auto" w:fill="auto"/>
                            <w:textDirection w:val="tbRl"/>
                          </w:tcPr>
                          <w:p w14:paraId="1A509936" w14:textId="77777777" w:rsidR="00D617FD" w:rsidRPr="00DD7C0C" w:rsidRDefault="00D617FD" w:rsidP="00B34EC5">
                            <w:pPr>
                              <w:widowControl w:val="0"/>
                              <w:rPr>
                                <w:ins w:id="6478" w:author="Nasser Mustafa [2]" w:date="2018-09-19T08:22:00Z"/>
                                <w:rFonts w:eastAsia="Calibri"/>
                                <w:sz w:val="16"/>
                                <w:szCs w:val="16"/>
                              </w:rPr>
                            </w:pPr>
                          </w:p>
                        </w:tc>
                        <w:tc>
                          <w:tcPr>
                            <w:tcW w:w="369" w:type="dxa"/>
                            <w:shd w:val="clear" w:color="auto" w:fill="auto"/>
                          </w:tcPr>
                          <w:p w14:paraId="21126172" w14:textId="77777777" w:rsidR="00D617FD" w:rsidRPr="00DD7C0C" w:rsidRDefault="00D617FD" w:rsidP="00B34EC5">
                            <w:pPr>
                              <w:widowControl w:val="0"/>
                              <w:rPr>
                                <w:ins w:id="6479" w:author="Nasser Mustafa [2]" w:date="2018-09-19T08:22:00Z"/>
                                <w:rFonts w:eastAsia="Calibri"/>
                                <w:sz w:val="16"/>
                                <w:szCs w:val="16"/>
                              </w:rPr>
                            </w:pPr>
                          </w:p>
                        </w:tc>
                      </w:tr>
                      <w:tr w:rsidR="00D617FD" w:rsidRPr="00DD7C0C" w14:paraId="34AA1269" w14:textId="77777777" w:rsidTr="00561C3D">
                        <w:trPr>
                          <w:cantSplit/>
                          <w:trHeight w:val="176"/>
                          <w:jc w:val="center"/>
                          <w:ins w:id="6480" w:author="Nasser Mustafa [2]" w:date="2018-09-19T08:22:00Z"/>
                        </w:trPr>
                        <w:tc>
                          <w:tcPr>
                            <w:tcW w:w="540" w:type="dxa"/>
                            <w:shd w:val="clear" w:color="auto" w:fill="auto"/>
                            <w:tcMar>
                              <w:top w:w="7" w:type="dxa"/>
                            </w:tcMar>
                          </w:tcPr>
                          <w:p w14:paraId="490F29C0" w14:textId="19F732F6" w:rsidR="00D617FD" w:rsidRPr="00DD7C0C" w:rsidRDefault="00D617FD" w:rsidP="00B34EC5">
                            <w:pPr>
                              <w:widowControl w:val="0"/>
                              <w:rPr>
                                <w:ins w:id="6481" w:author="Nasser Mustafa [2]" w:date="2018-09-19T08:22:00Z"/>
                                <w:rFonts w:eastAsia="Calibri"/>
                                <w:sz w:val="16"/>
                                <w:szCs w:val="16"/>
                              </w:rPr>
                            </w:pPr>
                            <w:ins w:id="6482" w:author="Nasser Mustafa [2]" w:date="2018-09-19T08:22:00Z">
                              <w:r>
                                <w:rPr>
                                  <w:rFonts w:eastAsia="Calibri"/>
                                  <w:sz w:val="16"/>
                                  <w:szCs w:val="16"/>
                                </w:rPr>
                                <w:fldChar w:fldCharType="begin" w:fldLock="1"/>
                              </w:r>
                            </w:ins>
                            <w:r>
                              <w:rPr>
                                <w:rFonts w:eastAsia="Calibri"/>
                                <w:sz w:val="16"/>
                                <w:szCs w:val="16"/>
                              </w:rPr>
                              <w:instrText>ADDIN CSL_CITATION {"citationItems":[{"id":"ITEM-1","itemData":{"DOI":"10.1007/BF01232471","author":[{"dropping-particle":"","family":"Constantopoulos P  Mylopoulos Y, Vassiliou Y, \"","given":"Jarke M","non-dropping-particle":"","parse-names":false,"suffix":""}],"container-title":"The International Journal on Very Large Data Bases","id":"ITEM-1","issue":"1","issued":{"date-parts":[["1993"]]},"page":"1-43","title":"The Software Information Base: A Server for Reuse","title-short":"VLDB","type":"article-journal","volume":"4"},"uris":["http://www.mendeley.com/documents/?uuid=215c6da5-1df2-4e12-b014-cc9183390af7"]}],"mendeley":{"formattedCitation":"[87]","plainTextFormattedCitation":"[87]","previouslyFormattedCitation":"[94]"},"properties":{"noteIndex":0},"schema":"https://github.com/citation-style-language/schema/raw/master/csl-citation.json"}</w:instrText>
                            </w:r>
                            <w:ins w:id="6483" w:author="Nasser Mustafa [2]" w:date="2018-09-19T08:22:00Z">
                              <w:r>
                                <w:rPr>
                                  <w:rFonts w:eastAsia="Calibri"/>
                                  <w:sz w:val="16"/>
                                  <w:szCs w:val="16"/>
                                </w:rPr>
                                <w:fldChar w:fldCharType="separate"/>
                              </w:r>
                            </w:ins>
                            <w:r w:rsidRPr="00B050F0">
                              <w:rPr>
                                <w:rFonts w:eastAsia="Calibri"/>
                                <w:noProof/>
                                <w:sz w:val="16"/>
                                <w:szCs w:val="16"/>
                              </w:rPr>
                              <w:t>[87]</w:t>
                            </w:r>
                            <w:ins w:id="6484"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65C17FB7" w14:textId="77777777" w:rsidR="00D617FD" w:rsidRPr="00DD7C0C" w:rsidRDefault="00D617FD" w:rsidP="00B34EC5">
                            <w:pPr>
                              <w:widowControl w:val="0"/>
                              <w:rPr>
                                <w:ins w:id="6485" w:author="Nasser Mustafa [2]" w:date="2018-09-19T08:22:00Z"/>
                                <w:rFonts w:eastAsia="Calibri"/>
                                <w:iCs/>
                                <w:sz w:val="16"/>
                                <w:szCs w:val="16"/>
                              </w:rPr>
                            </w:pPr>
                          </w:p>
                        </w:tc>
                        <w:tc>
                          <w:tcPr>
                            <w:tcW w:w="1701" w:type="dxa"/>
                            <w:gridSpan w:val="4"/>
                            <w:shd w:val="clear" w:color="auto" w:fill="auto"/>
                            <w:tcMar>
                              <w:top w:w="7" w:type="dxa"/>
                            </w:tcMar>
                          </w:tcPr>
                          <w:p w14:paraId="4B4D8EEF" w14:textId="77777777" w:rsidR="00D617FD" w:rsidRPr="00DD7C0C" w:rsidRDefault="00D617FD" w:rsidP="00B34EC5">
                            <w:pPr>
                              <w:widowControl w:val="0"/>
                              <w:rPr>
                                <w:ins w:id="6486" w:author="Nasser Mustafa [2]" w:date="2018-09-19T08:22:00Z"/>
                                <w:rFonts w:eastAsia="Calibri"/>
                                <w:sz w:val="16"/>
                                <w:szCs w:val="16"/>
                              </w:rPr>
                            </w:pPr>
                            <w:ins w:id="6487" w:author="Nasser Mustafa [2]" w:date="2018-09-19T08:22:00Z">
                              <w:r w:rsidRPr="00DD7C0C">
                                <w:rPr>
                                  <w:rFonts w:eastAsia="Calibri"/>
                                  <w:iCs/>
                                  <w:sz w:val="16"/>
                                  <w:szCs w:val="16"/>
                                </w:rPr>
                                <w:t>Correspondence</w:t>
                              </w:r>
                            </w:ins>
                          </w:p>
                        </w:tc>
                        <w:tc>
                          <w:tcPr>
                            <w:tcW w:w="1701" w:type="dxa"/>
                            <w:gridSpan w:val="2"/>
                            <w:shd w:val="clear" w:color="auto" w:fill="auto"/>
                            <w:tcMar>
                              <w:top w:w="7" w:type="dxa"/>
                            </w:tcMar>
                          </w:tcPr>
                          <w:p w14:paraId="79713F89" w14:textId="77777777" w:rsidR="00D617FD" w:rsidRPr="00DD7C0C" w:rsidRDefault="00D617FD" w:rsidP="00B34EC5">
                            <w:pPr>
                              <w:widowControl w:val="0"/>
                              <w:rPr>
                                <w:ins w:id="6488" w:author="Nasser Mustafa [2]" w:date="2018-09-19T08:22:00Z"/>
                                <w:rFonts w:eastAsia="Calibri"/>
                                <w:sz w:val="16"/>
                                <w:szCs w:val="16"/>
                              </w:rPr>
                            </w:pPr>
                          </w:p>
                        </w:tc>
                        <w:tc>
                          <w:tcPr>
                            <w:tcW w:w="477" w:type="dxa"/>
                            <w:shd w:val="clear" w:color="auto" w:fill="auto"/>
                            <w:tcMar>
                              <w:top w:w="7" w:type="dxa"/>
                            </w:tcMar>
                          </w:tcPr>
                          <w:p w14:paraId="089F6D60" w14:textId="77777777" w:rsidR="00D617FD" w:rsidRPr="00DD7C0C" w:rsidRDefault="00D617FD" w:rsidP="00B34EC5">
                            <w:pPr>
                              <w:widowControl w:val="0"/>
                              <w:rPr>
                                <w:ins w:id="6489" w:author="Nasser Mustafa [2]" w:date="2018-09-19T08:22:00Z"/>
                                <w:rFonts w:eastAsia="Calibri"/>
                                <w:sz w:val="16"/>
                                <w:szCs w:val="16"/>
                              </w:rPr>
                            </w:pPr>
                          </w:p>
                        </w:tc>
                        <w:tc>
                          <w:tcPr>
                            <w:tcW w:w="515" w:type="dxa"/>
                            <w:shd w:val="clear" w:color="auto" w:fill="auto"/>
                            <w:tcMar>
                              <w:top w:w="7" w:type="dxa"/>
                            </w:tcMar>
                          </w:tcPr>
                          <w:p w14:paraId="6733A010" w14:textId="77777777" w:rsidR="00D617FD" w:rsidRPr="00DD7C0C" w:rsidRDefault="00D617FD" w:rsidP="00B34EC5">
                            <w:pPr>
                              <w:widowControl w:val="0"/>
                              <w:rPr>
                                <w:ins w:id="6490" w:author="Nasser Mustafa [2]" w:date="2018-09-19T08:22:00Z"/>
                                <w:rFonts w:eastAsia="Calibri"/>
                                <w:sz w:val="16"/>
                                <w:szCs w:val="16"/>
                              </w:rPr>
                            </w:pPr>
                          </w:p>
                        </w:tc>
                        <w:tc>
                          <w:tcPr>
                            <w:tcW w:w="228" w:type="dxa"/>
                            <w:shd w:val="clear" w:color="auto" w:fill="auto"/>
                            <w:tcMar>
                              <w:top w:w="7" w:type="dxa"/>
                            </w:tcMar>
                          </w:tcPr>
                          <w:p w14:paraId="42907BC0" w14:textId="77777777" w:rsidR="00D617FD" w:rsidRPr="00DD7C0C" w:rsidRDefault="00D617FD" w:rsidP="00B34EC5">
                            <w:pPr>
                              <w:widowControl w:val="0"/>
                              <w:rPr>
                                <w:ins w:id="6491" w:author="Nasser Mustafa [2]" w:date="2018-09-19T08:22:00Z"/>
                                <w:rFonts w:eastAsia="Calibri"/>
                                <w:sz w:val="16"/>
                                <w:szCs w:val="16"/>
                              </w:rPr>
                            </w:pPr>
                          </w:p>
                        </w:tc>
                        <w:tc>
                          <w:tcPr>
                            <w:tcW w:w="1189" w:type="dxa"/>
                            <w:shd w:val="clear" w:color="auto" w:fill="auto"/>
                            <w:tcMar>
                              <w:top w:w="7" w:type="dxa"/>
                            </w:tcMar>
                          </w:tcPr>
                          <w:p w14:paraId="3BE84AD8" w14:textId="77777777" w:rsidR="00D617FD" w:rsidRPr="00DD7C0C" w:rsidRDefault="00D617FD" w:rsidP="00B34EC5">
                            <w:pPr>
                              <w:widowControl w:val="0"/>
                              <w:rPr>
                                <w:ins w:id="6492" w:author="Nasser Mustafa [2]" w:date="2018-09-19T08:22:00Z"/>
                                <w:rFonts w:eastAsia="Calibri"/>
                                <w:sz w:val="16"/>
                                <w:szCs w:val="16"/>
                              </w:rPr>
                            </w:pPr>
                          </w:p>
                        </w:tc>
                        <w:tc>
                          <w:tcPr>
                            <w:tcW w:w="284" w:type="dxa"/>
                            <w:shd w:val="clear" w:color="auto" w:fill="auto"/>
                            <w:textDirection w:val="tbRl"/>
                          </w:tcPr>
                          <w:p w14:paraId="598C0EFE" w14:textId="77777777" w:rsidR="00D617FD" w:rsidRPr="00DD7C0C" w:rsidRDefault="00D617FD" w:rsidP="00B34EC5">
                            <w:pPr>
                              <w:widowControl w:val="0"/>
                              <w:rPr>
                                <w:ins w:id="6493" w:author="Nasser Mustafa [2]" w:date="2018-09-19T08:22:00Z"/>
                                <w:rFonts w:eastAsia="Calibri"/>
                                <w:sz w:val="16"/>
                                <w:szCs w:val="16"/>
                              </w:rPr>
                            </w:pPr>
                          </w:p>
                        </w:tc>
                        <w:tc>
                          <w:tcPr>
                            <w:tcW w:w="369" w:type="dxa"/>
                            <w:shd w:val="clear" w:color="auto" w:fill="auto"/>
                          </w:tcPr>
                          <w:p w14:paraId="6D280DE6" w14:textId="77777777" w:rsidR="00D617FD" w:rsidRPr="00DD7C0C" w:rsidRDefault="00D617FD" w:rsidP="00B34EC5">
                            <w:pPr>
                              <w:widowControl w:val="0"/>
                              <w:rPr>
                                <w:ins w:id="6494" w:author="Nasser Mustafa [2]" w:date="2018-09-19T08:22:00Z"/>
                                <w:rFonts w:eastAsia="Calibri"/>
                                <w:sz w:val="16"/>
                                <w:szCs w:val="16"/>
                              </w:rPr>
                            </w:pPr>
                          </w:p>
                        </w:tc>
                      </w:tr>
                      <w:tr w:rsidR="00D617FD" w:rsidRPr="00DD7C0C" w14:paraId="6223BD81" w14:textId="77777777" w:rsidTr="00561C3D">
                        <w:trPr>
                          <w:cantSplit/>
                          <w:trHeight w:val="156"/>
                          <w:jc w:val="center"/>
                          <w:ins w:id="6495" w:author="Nasser Mustafa [2]" w:date="2018-09-19T08:22:00Z"/>
                        </w:trPr>
                        <w:tc>
                          <w:tcPr>
                            <w:tcW w:w="540" w:type="dxa"/>
                            <w:shd w:val="clear" w:color="auto" w:fill="auto"/>
                            <w:tcMar>
                              <w:top w:w="7" w:type="dxa"/>
                            </w:tcMar>
                          </w:tcPr>
                          <w:p w14:paraId="7B9128AC" w14:textId="37CBE2EE" w:rsidR="00D617FD" w:rsidRPr="00DD7C0C" w:rsidRDefault="00D617FD" w:rsidP="00B34EC5">
                            <w:pPr>
                              <w:widowControl w:val="0"/>
                              <w:rPr>
                                <w:ins w:id="6496" w:author="Nasser Mustafa [2]" w:date="2018-09-19T08:22:00Z"/>
                                <w:rFonts w:eastAsia="Calibri"/>
                                <w:sz w:val="16"/>
                                <w:szCs w:val="16"/>
                              </w:rPr>
                            </w:pPr>
                            <w:ins w:id="6497" w:author="Nasser Mustafa [2]" w:date="2018-09-19T08:22:00Z">
                              <w:r>
                                <w:rPr>
                                  <w:rFonts w:eastAsia="Calibri"/>
                                  <w:sz w:val="16"/>
                                  <w:szCs w:val="16"/>
                                </w:rPr>
                                <w:fldChar w:fldCharType="begin" w:fldLock="1"/>
                              </w:r>
                            </w:ins>
                            <w:r>
                              <w:rPr>
                                <w:rFonts w:eastAsia="Calibri"/>
                                <w:sz w:val="16"/>
                                <w:szCs w:val="16"/>
                              </w:rPr>
                              <w:instrText>ADDIN CSL_CITATION {"citationItems":[{"id":"ITEM-1","itemData":{"author":[{"dropping-particle":"","family":"Letelier","given":"Patricio","non-dropping-particle":"","parse-names":false,"suffix":""}],"container-title":"1st Intl. Workshop on Traceability in Emerging Forms of Softw. Eng","id":"ITEM-1","issued":{"date-parts":[["2002"]]},"page":"32-41","title":"A Framework for Requirements Traceability in UML-based Projects","type":"paper-conference"},"uris":["http://www.mendeley.com/documents/?uuid=b96caa67-ffde-438a-97be-d57a1802a229"]}],"mendeley":{"formattedCitation":"[99]","plainTextFormattedCitation":"[99]","previouslyFormattedCitation":"[99]"},"properties":{"noteIndex":0},"schema":"https://github.com/citation-style-language/schema/raw/master/csl-citation.json"}</w:instrText>
                            </w:r>
                            <w:ins w:id="6498" w:author="Nasser Mustafa [2]" w:date="2018-09-19T08:22:00Z">
                              <w:r>
                                <w:rPr>
                                  <w:rFonts w:eastAsia="Calibri"/>
                                  <w:sz w:val="16"/>
                                  <w:szCs w:val="16"/>
                                </w:rPr>
                                <w:fldChar w:fldCharType="separate"/>
                              </w:r>
                            </w:ins>
                            <w:r w:rsidRPr="00627C91">
                              <w:rPr>
                                <w:rFonts w:eastAsia="Calibri"/>
                                <w:noProof/>
                                <w:sz w:val="16"/>
                                <w:szCs w:val="16"/>
                              </w:rPr>
                              <w:t>[99]</w:t>
                            </w:r>
                            <w:ins w:id="6499" w:author="Nasser Mustafa [2]" w:date="2018-09-19T08:22:00Z">
                              <w:r>
                                <w:rPr>
                                  <w:rFonts w:eastAsia="Calibri"/>
                                  <w:sz w:val="16"/>
                                  <w:szCs w:val="16"/>
                                </w:rPr>
                                <w:fldChar w:fldCharType="end"/>
                              </w:r>
                            </w:ins>
                          </w:p>
                        </w:tc>
                        <w:tc>
                          <w:tcPr>
                            <w:tcW w:w="2102" w:type="dxa"/>
                            <w:gridSpan w:val="4"/>
                            <w:shd w:val="clear" w:color="auto" w:fill="auto"/>
                            <w:tcMar>
                              <w:top w:w="7" w:type="dxa"/>
                            </w:tcMar>
                          </w:tcPr>
                          <w:p w14:paraId="0AD24938" w14:textId="77777777" w:rsidR="00D617FD" w:rsidRPr="00DD7C0C" w:rsidRDefault="00D617FD" w:rsidP="00B34EC5">
                            <w:pPr>
                              <w:widowControl w:val="0"/>
                              <w:rPr>
                                <w:ins w:id="6500" w:author="Nasser Mustafa [2]" w:date="2018-09-19T08:22:00Z"/>
                                <w:rFonts w:eastAsia="Calibri"/>
                                <w:iCs/>
                                <w:sz w:val="16"/>
                                <w:szCs w:val="16"/>
                              </w:rPr>
                            </w:pPr>
                          </w:p>
                        </w:tc>
                        <w:tc>
                          <w:tcPr>
                            <w:tcW w:w="1701" w:type="dxa"/>
                            <w:gridSpan w:val="4"/>
                            <w:shd w:val="clear" w:color="auto" w:fill="auto"/>
                            <w:tcMar>
                              <w:top w:w="7" w:type="dxa"/>
                            </w:tcMar>
                          </w:tcPr>
                          <w:p w14:paraId="404FB133" w14:textId="77777777" w:rsidR="00D617FD" w:rsidRPr="00DD7C0C" w:rsidRDefault="00D617FD" w:rsidP="00B34EC5">
                            <w:pPr>
                              <w:widowControl w:val="0"/>
                              <w:rPr>
                                <w:ins w:id="6501" w:author="Nasser Mustafa [2]" w:date="2018-09-19T08:22:00Z"/>
                                <w:rFonts w:eastAsia="Calibri"/>
                                <w:sz w:val="16"/>
                                <w:szCs w:val="16"/>
                              </w:rPr>
                            </w:pPr>
                          </w:p>
                        </w:tc>
                        <w:tc>
                          <w:tcPr>
                            <w:tcW w:w="1701" w:type="dxa"/>
                            <w:gridSpan w:val="2"/>
                            <w:shd w:val="clear" w:color="auto" w:fill="auto"/>
                            <w:tcMar>
                              <w:top w:w="7" w:type="dxa"/>
                            </w:tcMar>
                          </w:tcPr>
                          <w:p w14:paraId="4C4DD2C9" w14:textId="77777777" w:rsidR="00D617FD" w:rsidRPr="00DD7C0C" w:rsidRDefault="00D617FD" w:rsidP="00B34EC5">
                            <w:pPr>
                              <w:widowControl w:val="0"/>
                              <w:rPr>
                                <w:ins w:id="6502" w:author="Nasser Mustafa [2]" w:date="2018-09-19T08:22:00Z"/>
                                <w:rFonts w:eastAsia="Calibri"/>
                                <w:sz w:val="16"/>
                                <w:szCs w:val="16"/>
                              </w:rPr>
                            </w:pPr>
                          </w:p>
                        </w:tc>
                        <w:tc>
                          <w:tcPr>
                            <w:tcW w:w="477" w:type="dxa"/>
                            <w:shd w:val="clear" w:color="auto" w:fill="auto"/>
                            <w:tcMar>
                              <w:top w:w="7" w:type="dxa"/>
                            </w:tcMar>
                          </w:tcPr>
                          <w:p w14:paraId="609C3A04" w14:textId="77777777" w:rsidR="00D617FD" w:rsidRPr="00DD7C0C" w:rsidRDefault="00D617FD" w:rsidP="00B34EC5">
                            <w:pPr>
                              <w:widowControl w:val="0"/>
                              <w:rPr>
                                <w:ins w:id="6503" w:author="Nasser Mustafa [2]" w:date="2018-09-19T08:22:00Z"/>
                                <w:rFonts w:eastAsia="Calibri"/>
                                <w:sz w:val="16"/>
                                <w:szCs w:val="16"/>
                              </w:rPr>
                            </w:pPr>
                          </w:p>
                        </w:tc>
                        <w:tc>
                          <w:tcPr>
                            <w:tcW w:w="515" w:type="dxa"/>
                            <w:shd w:val="clear" w:color="auto" w:fill="auto"/>
                            <w:tcMar>
                              <w:top w:w="7" w:type="dxa"/>
                            </w:tcMar>
                          </w:tcPr>
                          <w:p w14:paraId="646A92DA" w14:textId="77777777" w:rsidR="00D617FD" w:rsidRPr="00DD7C0C" w:rsidRDefault="00D617FD" w:rsidP="00B34EC5">
                            <w:pPr>
                              <w:widowControl w:val="0"/>
                              <w:rPr>
                                <w:ins w:id="6504" w:author="Nasser Mustafa [2]" w:date="2018-09-19T08:22:00Z"/>
                                <w:rFonts w:eastAsia="Calibri"/>
                                <w:sz w:val="16"/>
                                <w:szCs w:val="16"/>
                              </w:rPr>
                            </w:pPr>
                          </w:p>
                        </w:tc>
                        <w:tc>
                          <w:tcPr>
                            <w:tcW w:w="228" w:type="dxa"/>
                            <w:shd w:val="clear" w:color="auto" w:fill="auto"/>
                            <w:tcMar>
                              <w:top w:w="7" w:type="dxa"/>
                            </w:tcMar>
                          </w:tcPr>
                          <w:p w14:paraId="6790A882" w14:textId="77777777" w:rsidR="00D617FD" w:rsidRPr="00DD7C0C" w:rsidRDefault="00D617FD" w:rsidP="00B34EC5">
                            <w:pPr>
                              <w:widowControl w:val="0"/>
                              <w:rPr>
                                <w:ins w:id="6505" w:author="Nasser Mustafa [2]" w:date="2018-09-19T08:22:00Z"/>
                                <w:rFonts w:eastAsia="Calibri"/>
                                <w:sz w:val="16"/>
                                <w:szCs w:val="16"/>
                              </w:rPr>
                            </w:pPr>
                          </w:p>
                        </w:tc>
                        <w:tc>
                          <w:tcPr>
                            <w:tcW w:w="1189" w:type="dxa"/>
                            <w:shd w:val="clear" w:color="auto" w:fill="auto"/>
                            <w:tcMar>
                              <w:top w:w="7" w:type="dxa"/>
                            </w:tcMar>
                          </w:tcPr>
                          <w:p w14:paraId="339D71F9" w14:textId="77777777" w:rsidR="00D617FD" w:rsidRPr="00DD7C0C" w:rsidRDefault="00D617FD" w:rsidP="00B34EC5">
                            <w:pPr>
                              <w:widowControl w:val="0"/>
                              <w:rPr>
                                <w:ins w:id="6506" w:author="Nasser Mustafa [2]" w:date="2018-09-19T08:22:00Z"/>
                                <w:rFonts w:eastAsia="Calibri"/>
                                <w:sz w:val="16"/>
                                <w:szCs w:val="16"/>
                              </w:rPr>
                            </w:pPr>
                          </w:p>
                        </w:tc>
                        <w:tc>
                          <w:tcPr>
                            <w:tcW w:w="284" w:type="dxa"/>
                            <w:shd w:val="clear" w:color="auto" w:fill="auto"/>
                          </w:tcPr>
                          <w:p w14:paraId="3A2A22C4" w14:textId="77777777" w:rsidR="00D617FD" w:rsidRPr="00DD7C0C" w:rsidRDefault="00D617FD" w:rsidP="00B34EC5">
                            <w:pPr>
                              <w:widowControl w:val="0"/>
                              <w:rPr>
                                <w:ins w:id="6507" w:author="Nasser Mustafa [2]" w:date="2018-09-19T08:22:00Z"/>
                                <w:rFonts w:eastAsia="Calibri"/>
                                <w:b/>
                                <w:sz w:val="16"/>
                                <w:szCs w:val="16"/>
                              </w:rPr>
                            </w:pPr>
                            <w:ins w:id="6508" w:author="Nasser Mustafa [2]" w:date="2018-09-19T08:22:00Z">
                              <w:r w:rsidRPr="00DD7C0C">
                                <w:rPr>
                                  <w:rFonts w:eastAsia="Calibri"/>
                                  <w:b/>
                                  <w:sz w:val="16"/>
                                  <w:szCs w:val="16"/>
                                </w:rPr>
                                <w:t>X</w:t>
                              </w:r>
                            </w:ins>
                          </w:p>
                        </w:tc>
                        <w:tc>
                          <w:tcPr>
                            <w:tcW w:w="369" w:type="dxa"/>
                            <w:shd w:val="clear" w:color="auto" w:fill="auto"/>
                          </w:tcPr>
                          <w:p w14:paraId="7D8493B7" w14:textId="77777777" w:rsidR="00D617FD" w:rsidRPr="00DD7C0C" w:rsidRDefault="00D617FD" w:rsidP="00B34EC5">
                            <w:pPr>
                              <w:widowControl w:val="0"/>
                              <w:rPr>
                                <w:ins w:id="6509" w:author="Nasser Mustafa [2]" w:date="2018-09-19T08:22:00Z"/>
                                <w:rFonts w:eastAsia="Calibri"/>
                                <w:sz w:val="16"/>
                                <w:szCs w:val="16"/>
                              </w:rPr>
                            </w:pPr>
                          </w:p>
                        </w:tc>
                      </w:tr>
                      <w:tr w:rsidR="00D617FD" w:rsidRPr="00DD7C0C" w14:paraId="544A1233" w14:textId="77777777" w:rsidTr="00561C3D">
                        <w:trPr>
                          <w:gridAfter w:val="2"/>
                          <w:wAfter w:w="653" w:type="dxa"/>
                          <w:trHeight w:val="258"/>
                          <w:jc w:val="center"/>
                          <w:ins w:id="6510" w:author="Nasser Mustafa [2]" w:date="2018-09-19T08:22:00Z"/>
                        </w:trPr>
                        <w:tc>
                          <w:tcPr>
                            <w:tcW w:w="540" w:type="dxa"/>
                            <w:vMerge w:val="restart"/>
                            <w:shd w:val="clear" w:color="auto" w:fill="auto"/>
                            <w:tcMar>
                              <w:top w:w="7" w:type="dxa"/>
                            </w:tcMar>
                          </w:tcPr>
                          <w:p w14:paraId="1029D89B" w14:textId="76A47F1A" w:rsidR="00D617FD" w:rsidRPr="00DD7C0C" w:rsidRDefault="00D617FD" w:rsidP="00B34EC5">
                            <w:pPr>
                              <w:widowControl w:val="0"/>
                              <w:rPr>
                                <w:ins w:id="6511" w:author="Nasser Mustafa [2]" w:date="2018-09-19T08:22:00Z"/>
                                <w:rFonts w:eastAsia="Calibri"/>
                                <w:color w:val="000000"/>
                                <w:sz w:val="16"/>
                                <w:szCs w:val="16"/>
                              </w:rPr>
                            </w:pPr>
                            <w:ins w:id="6512"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{"citationItems":[{"id":"ITEM-1","itemData":{"author":[{"dropping-particle":"","family":"Dick","given":"Jeremy","non-dropping-particle":"","parse-names":false,"suffix":""}],"container-title":"1st International Workshop on Traceability for Emerging forms of Software Engineering ","id":"ITEM-1","issued":{"date-parts":[["2002"]]},"title":"Rich Traceability ","title-short":"TEFSE ","type":"paper-conference"},"uris":["http://www.mendeley.com/documents/?uuid=5f1e458a-a0a1-4846-bf4e-3f04f291693c"]}],"mendeley":{"formattedCitation":"[35]","plainTextFormattedCitation":"[35]","previouslyFormattedCitation":"[35]"},"properties":{"noteIndex":0},"schema":"https://github.com/citation-style-language/schema/raw/master/csl-citation.json"}</w:instrText>
                            </w:r>
                            <w:ins w:id="6513" w:author="Nasser Mustafa [2]" w:date="2018-09-19T08:22:00Z">
                              <w:r>
                                <w:rPr>
                                  <w:rFonts w:eastAsia="Calibri"/>
                                  <w:color w:val="000000"/>
                                  <w:sz w:val="16"/>
                                  <w:szCs w:val="16"/>
                                </w:rPr>
                                <w:fldChar w:fldCharType="separate"/>
                              </w:r>
                            </w:ins>
                            <w:r w:rsidRPr="00627C91">
                              <w:rPr>
                                <w:rFonts w:eastAsia="Calibri"/>
                                <w:noProof/>
                                <w:color w:val="000000"/>
                                <w:sz w:val="16"/>
                                <w:szCs w:val="16"/>
                              </w:rPr>
                              <w:t>[35]</w:t>
                            </w:r>
                            <w:ins w:id="6514" w:author="Nasser Mustafa [2]" w:date="2018-09-19T08:22:00Z">
                              <w:r>
                                <w:rPr>
                                  <w:rFonts w:eastAsia="Calibri"/>
                                  <w:color w:val="000000"/>
                                  <w:sz w:val="16"/>
                                  <w:szCs w:val="16"/>
                                </w:rPr>
                                <w:fldChar w:fldCharType="end"/>
                              </w:r>
                            </w:ins>
                          </w:p>
                        </w:tc>
                        <w:tc>
                          <w:tcPr>
                            <w:tcW w:w="2102" w:type="dxa"/>
                            <w:gridSpan w:val="4"/>
                            <w:vMerge w:val="restart"/>
                            <w:shd w:val="clear" w:color="auto" w:fill="auto"/>
                            <w:tcMar>
                              <w:top w:w="7" w:type="dxa"/>
                            </w:tcMar>
                          </w:tcPr>
                          <w:p w14:paraId="30676483" w14:textId="77777777" w:rsidR="00D617FD" w:rsidRPr="00DD7C0C" w:rsidRDefault="00D617FD" w:rsidP="00B34EC5">
                            <w:pPr>
                              <w:widowControl w:val="0"/>
                              <w:rPr>
                                <w:ins w:id="6515" w:author="Nasser Mustafa [2]" w:date="2018-09-19T08:22:00Z"/>
                                <w:rFonts w:eastAsia="Calibri"/>
                                <w:iCs/>
                                <w:color w:val="000000"/>
                                <w:sz w:val="16"/>
                                <w:szCs w:val="16"/>
                              </w:rPr>
                            </w:pPr>
                          </w:p>
                        </w:tc>
                        <w:tc>
                          <w:tcPr>
                            <w:tcW w:w="1701" w:type="dxa"/>
                            <w:gridSpan w:val="4"/>
                            <w:vMerge w:val="restart"/>
                            <w:shd w:val="clear" w:color="auto" w:fill="auto"/>
                            <w:tcMar>
                              <w:top w:w="7" w:type="dxa"/>
                            </w:tcMar>
                          </w:tcPr>
                          <w:p w14:paraId="0987C3E5" w14:textId="77777777" w:rsidR="00D617FD" w:rsidRPr="00DD7C0C" w:rsidRDefault="00D617FD" w:rsidP="00B34EC5">
                            <w:pPr>
                              <w:widowControl w:val="0"/>
                              <w:rPr>
                                <w:ins w:id="6516" w:author="Nasser Mustafa [2]" w:date="2018-09-19T08:22:00Z"/>
                                <w:rFonts w:eastAsia="Calibri"/>
                                <w:color w:val="000000"/>
                                <w:sz w:val="16"/>
                                <w:szCs w:val="16"/>
                              </w:rPr>
                            </w:pPr>
                          </w:p>
                        </w:tc>
                        <w:tc>
                          <w:tcPr>
                            <w:tcW w:w="1701" w:type="dxa"/>
                            <w:gridSpan w:val="2"/>
                            <w:vMerge w:val="restart"/>
                            <w:shd w:val="clear" w:color="auto" w:fill="auto"/>
                            <w:tcMar>
                              <w:top w:w="7" w:type="dxa"/>
                            </w:tcMar>
                          </w:tcPr>
                          <w:p w14:paraId="3872D48D" w14:textId="77777777" w:rsidR="00D617FD" w:rsidRPr="00DD7C0C" w:rsidRDefault="00D617FD" w:rsidP="00B34EC5">
                            <w:pPr>
                              <w:widowControl w:val="0"/>
                              <w:rPr>
                                <w:ins w:id="6517" w:author="Nasser Mustafa [2]" w:date="2018-09-19T08:22:00Z"/>
                                <w:rFonts w:eastAsia="Calibri"/>
                                <w:color w:val="000000"/>
                                <w:sz w:val="16"/>
                                <w:szCs w:val="16"/>
                              </w:rPr>
                            </w:pPr>
                          </w:p>
                        </w:tc>
                        <w:tc>
                          <w:tcPr>
                            <w:tcW w:w="477" w:type="dxa"/>
                            <w:vMerge w:val="restart"/>
                            <w:shd w:val="clear" w:color="auto" w:fill="auto"/>
                            <w:tcMar>
                              <w:top w:w="7" w:type="dxa"/>
                            </w:tcMar>
                          </w:tcPr>
                          <w:p w14:paraId="2850ED15" w14:textId="77777777" w:rsidR="00D617FD" w:rsidRPr="00DD7C0C" w:rsidRDefault="00D617FD" w:rsidP="00B34EC5">
                            <w:pPr>
                              <w:widowControl w:val="0"/>
                              <w:rPr>
                                <w:ins w:id="6518" w:author="Nasser Mustafa [2]" w:date="2018-09-19T08:22:00Z"/>
                                <w:rFonts w:eastAsia="Calibri"/>
                                <w:color w:val="000000"/>
                                <w:sz w:val="16"/>
                                <w:szCs w:val="16"/>
                              </w:rPr>
                            </w:pPr>
                          </w:p>
                        </w:tc>
                        <w:tc>
                          <w:tcPr>
                            <w:tcW w:w="515" w:type="dxa"/>
                            <w:shd w:val="clear" w:color="auto" w:fill="auto"/>
                            <w:tcMar>
                              <w:top w:w="7" w:type="dxa"/>
                            </w:tcMar>
                          </w:tcPr>
                          <w:p w14:paraId="43A3F986" w14:textId="77777777" w:rsidR="00D617FD" w:rsidRPr="00DD7C0C" w:rsidRDefault="00D617FD" w:rsidP="00B34EC5">
                            <w:pPr>
                              <w:widowControl w:val="0"/>
                              <w:rPr>
                                <w:ins w:id="6519" w:author="Nasser Mustafa [2]" w:date="2018-09-19T08:22:00Z"/>
                                <w:rFonts w:eastAsia="Calibri"/>
                                <w:color w:val="000000"/>
                                <w:sz w:val="16"/>
                                <w:szCs w:val="16"/>
                              </w:rPr>
                            </w:pPr>
                            <w:ins w:id="6520" w:author="Nasser Mustafa [2]" w:date="2018-09-19T08:22:00Z">
                              <w:r w:rsidRPr="00DD7C0C">
                                <w:rPr>
                                  <w:rFonts w:eastAsia="Calibri"/>
                                  <w:color w:val="000000"/>
                                  <w:sz w:val="16"/>
                                  <w:szCs w:val="16"/>
                                </w:rPr>
                                <w:t xml:space="preserve">Satisfy </w:t>
                              </w:r>
                            </w:ins>
                          </w:p>
                        </w:tc>
                        <w:tc>
                          <w:tcPr>
                            <w:tcW w:w="228" w:type="dxa"/>
                            <w:vMerge w:val="restart"/>
                            <w:shd w:val="clear" w:color="auto" w:fill="auto"/>
                            <w:tcMar>
                              <w:top w:w="7" w:type="dxa"/>
                            </w:tcMar>
                          </w:tcPr>
                          <w:p w14:paraId="04A85AAE" w14:textId="77777777" w:rsidR="00D617FD" w:rsidRPr="00DD7C0C" w:rsidRDefault="00D617FD" w:rsidP="00B34EC5">
                            <w:pPr>
                              <w:widowControl w:val="0"/>
                              <w:rPr>
                                <w:ins w:id="6521" w:author="Nasser Mustafa [2]" w:date="2018-09-19T08:22:00Z"/>
                                <w:rFonts w:eastAsia="Calibri"/>
                                <w:color w:val="000000"/>
                                <w:sz w:val="16"/>
                                <w:szCs w:val="16"/>
                              </w:rPr>
                            </w:pPr>
                          </w:p>
                        </w:tc>
                        <w:tc>
                          <w:tcPr>
                            <w:tcW w:w="1189" w:type="dxa"/>
                            <w:vMerge w:val="restart"/>
                            <w:shd w:val="clear" w:color="auto" w:fill="auto"/>
                            <w:tcMar>
                              <w:top w:w="7" w:type="dxa"/>
                            </w:tcMar>
                          </w:tcPr>
                          <w:p w14:paraId="49AB8640" w14:textId="77777777" w:rsidR="00D617FD" w:rsidRPr="00DD7C0C" w:rsidRDefault="00D617FD" w:rsidP="00B34EC5">
                            <w:pPr>
                              <w:widowControl w:val="0"/>
                              <w:rPr>
                                <w:ins w:id="6522" w:author="Nasser Mustafa [2]" w:date="2018-09-19T08:22:00Z"/>
                                <w:rFonts w:eastAsia="Calibri"/>
                                <w:color w:val="000000"/>
                                <w:sz w:val="16"/>
                                <w:szCs w:val="16"/>
                              </w:rPr>
                            </w:pPr>
                          </w:p>
                        </w:tc>
                      </w:tr>
                      <w:tr w:rsidR="00D617FD" w:rsidRPr="00DD7C0C" w14:paraId="5AB7F315" w14:textId="77777777" w:rsidTr="00561C3D">
                        <w:trPr>
                          <w:gridAfter w:val="2"/>
                          <w:wAfter w:w="653" w:type="dxa"/>
                          <w:cantSplit/>
                          <w:trHeight w:val="830"/>
                          <w:jc w:val="center"/>
                          <w:ins w:id="6523" w:author="Nasser Mustafa [2]" w:date="2018-09-19T08:22:00Z"/>
                        </w:trPr>
                        <w:tc>
                          <w:tcPr>
                            <w:tcW w:w="540" w:type="dxa"/>
                            <w:vMerge/>
                            <w:shd w:val="clear" w:color="auto" w:fill="auto"/>
                            <w:tcMar>
                              <w:top w:w="7" w:type="dxa"/>
                            </w:tcMar>
                          </w:tcPr>
                          <w:p w14:paraId="38A91D46" w14:textId="77777777" w:rsidR="00D617FD" w:rsidRPr="00DD7C0C" w:rsidRDefault="00D617FD" w:rsidP="00B34EC5">
                            <w:pPr>
                              <w:widowControl w:val="0"/>
                              <w:rPr>
                                <w:ins w:id="6524" w:author="Nasser Mustafa [2]" w:date="2018-09-19T08:22:00Z"/>
                                <w:rFonts w:eastAsia="Calibri"/>
                                <w:color w:val="000000"/>
                                <w:sz w:val="16"/>
                                <w:szCs w:val="16"/>
                              </w:rPr>
                            </w:pPr>
                          </w:p>
                        </w:tc>
                        <w:tc>
                          <w:tcPr>
                            <w:tcW w:w="2102" w:type="dxa"/>
                            <w:gridSpan w:val="4"/>
                            <w:vMerge/>
                            <w:shd w:val="clear" w:color="auto" w:fill="auto"/>
                            <w:tcMar>
                              <w:top w:w="7" w:type="dxa"/>
                            </w:tcMar>
                          </w:tcPr>
                          <w:p w14:paraId="4AD4CBBD" w14:textId="77777777" w:rsidR="00D617FD" w:rsidRPr="00DD7C0C" w:rsidRDefault="00D617FD" w:rsidP="00B34EC5">
                            <w:pPr>
                              <w:widowControl w:val="0"/>
                              <w:rPr>
                                <w:ins w:id="6525" w:author="Nasser Mustafa [2]" w:date="2018-09-19T08:22:00Z"/>
                                <w:rFonts w:eastAsia="Calibri"/>
                                <w:iCs/>
                                <w:color w:val="000000"/>
                                <w:sz w:val="16"/>
                                <w:szCs w:val="16"/>
                              </w:rPr>
                            </w:pPr>
                          </w:p>
                        </w:tc>
                        <w:tc>
                          <w:tcPr>
                            <w:tcW w:w="1701" w:type="dxa"/>
                            <w:gridSpan w:val="4"/>
                            <w:vMerge/>
                            <w:shd w:val="clear" w:color="auto" w:fill="auto"/>
                            <w:tcMar>
                              <w:top w:w="7" w:type="dxa"/>
                            </w:tcMar>
                          </w:tcPr>
                          <w:p w14:paraId="6098EC2C" w14:textId="77777777" w:rsidR="00D617FD" w:rsidRPr="00DD7C0C" w:rsidRDefault="00D617FD" w:rsidP="00B34EC5">
                            <w:pPr>
                              <w:widowControl w:val="0"/>
                              <w:rPr>
                                <w:ins w:id="6526" w:author="Nasser Mustafa [2]" w:date="2018-09-19T08:22:00Z"/>
                                <w:rFonts w:eastAsia="Calibri"/>
                                <w:color w:val="000000"/>
                                <w:sz w:val="16"/>
                                <w:szCs w:val="16"/>
                              </w:rPr>
                            </w:pPr>
                          </w:p>
                        </w:tc>
                        <w:tc>
                          <w:tcPr>
                            <w:tcW w:w="1701" w:type="dxa"/>
                            <w:gridSpan w:val="2"/>
                            <w:vMerge/>
                            <w:shd w:val="clear" w:color="auto" w:fill="auto"/>
                            <w:tcMar>
                              <w:top w:w="7" w:type="dxa"/>
                            </w:tcMar>
                          </w:tcPr>
                          <w:p w14:paraId="65A93E02" w14:textId="77777777" w:rsidR="00D617FD" w:rsidRPr="00DD7C0C" w:rsidRDefault="00D617FD" w:rsidP="00B34EC5">
                            <w:pPr>
                              <w:widowControl w:val="0"/>
                              <w:rPr>
                                <w:ins w:id="6527" w:author="Nasser Mustafa [2]" w:date="2018-09-19T08:22:00Z"/>
                                <w:rFonts w:eastAsia="Calibri"/>
                                <w:color w:val="000000"/>
                                <w:sz w:val="16"/>
                                <w:szCs w:val="16"/>
                              </w:rPr>
                            </w:pPr>
                          </w:p>
                        </w:tc>
                        <w:tc>
                          <w:tcPr>
                            <w:tcW w:w="477" w:type="dxa"/>
                            <w:vMerge/>
                            <w:shd w:val="clear" w:color="auto" w:fill="auto"/>
                            <w:tcMar>
                              <w:top w:w="7" w:type="dxa"/>
                            </w:tcMar>
                          </w:tcPr>
                          <w:p w14:paraId="28BCAD64" w14:textId="77777777" w:rsidR="00D617FD" w:rsidRPr="00DD7C0C" w:rsidRDefault="00D617FD" w:rsidP="00B34EC5">
                            <w:pPr>
                              <w:widowControl w:val="0"/>
                              <w:rPr>
                                <w:ins w:id="6528" w:author="Nasser Mustafa [2]" w:date="2018-09-19T08:22:00Z"/>
                                <w:rFonts w:eastAsia="Calibri"/>
                                <w:color w:val="000000"/>
                                <w:sz w:val="16"/>
                                <w:szCs w:val="16"/>
                              </w:rPr>
                            </w:pPr>
                          </w:p>
                        </w:tc>
                        <w:tc>
                          <w:tcPr>
                            <w:tcW w:w="515" w:type="dxa"/>
                            <w:shd w:val="clear" w:color="auto" w:fill="auto"/>
                            <w:tcMar>
                              <w:top w:w="7" w:type="dxa"/>
                            </w:tcMar>
                            <w:textDirection w:val="tbRl"/>
                          </w:tcPr>
                          <w:p w14:paraId="6954A6EC" w14:textId="77777777" w:rsidR="00D617FD" w:rsidRPr="00DD7C0C" w:rsidRDefault="00D617FD" w:rsidP="00B34EC5">
                            <w:pPr>
                              <w:widowControl w:val="0"/>
                              <w:rPr>
                                <w:ins w:id="6529" w:author="Nasser Mustafa [2]" w:date="2018-09-19T08:22:00Z"/>
                                <w:rFonts w:eastAsia="Calibri"/>
                                <w:color w:val="000000"/>
                                <w:sz w:val="16"/>
                                <w:szCs w:val="16"/>
                              </w:rPr>
                            </w:pPr>
                            <w:ins w:id="6530" w:author="Nasser Mustafa [2]" w:date="2018-09-19T08:22:00Z">
                              <w:r w:rsidRPr="00DD7C0C">
                                <w:rPr>
                                  <w:rFonts w:eastAsia="Calibri"/>
                                  <w:color w:val="000000"/>
                                  <w:sz w:val="16"/>
                                  <w:szCs w:val="16"/>
                                </w:rPr>
                                <w:t>Establish</w:t>
                              </w:r>
                            </w:ins>
                          </w:p>
                          <w:p w14:paraId="6F94A484" w14:textId="77777777" w:rsidR="00D617FD" w:rsidRPr="00DD7C0C" w:rsidRDefault="00D617FD" w:rsidP="00B34EC5">
                            <w:pPr>
                              <w:widowControl w:val="0"/>
                              <w:rPr>
                                <w:ins w:id="6531" w:author="Nasser Mustafa [2]" w:date="2018-09-19T08:22:00Z"/>
                                <w:rFonts w:eastAsia="Calibri"/>
                                <w:color w:val="000000"/>
                                <w:sz w:val="16"/>
                                <w:szCs w:val="16"/>
                              </w:rPr>
                            </w:pPr>
                            <w:ins w:id="6532" w:author="Nasser Mustafa [2]" w:date="2018-09-19T08:22:00Z">
                              <w:r w:rsidRPr="00DD7C0C">
                                <w:rPr>
                                  <w:rFonts w:eastAsia="Calibri"/>
                                  <w:color w:val="000000"/>
                                  <w:sz w:val="16"/>
                                  <w:szCs w:val="16"/>
                                </w:rPr>
                                <w:t>Contribute</w:t>
                              </w:r>
                            </w:ins>
                          </w:p>
                        </w:tc>
                        <w:tc>
                          <w:tcPr>
                            <w:tcW w:w="228" w:type="dxa"/>
                            <w:vMerge/>
                            <w:shd w:val="clear" w:color="auto" w:fill="auto"/>
                            <w:tcMar>
                              <w:top w:w="7" w:type="dxa"/>
                            </w:tcMar>
                          </w:tcPr>
                          <w:p w14:paraId="347854AA" w14:textId="77777777" w:rsidR="00D617FD" w:rsidRPr="00DD7C0C" w:rsidRDefault="00D617FD" w:rsidP="00B34EC5">
                            <w:pPr>
                              <w:widowControl w:val="0"/>
                              <w:rPr>
                                <w:ins w:id="6533" w:author="Nasser Mustafa [2]" w:date="2018-09-19T08:22:00Z"/>
                                <w:rFonts w:eastAsia="Calibri"/>
                                <w:color w:val="000000"/>
                                <w:sz w:val="16"/>
                                <w:szCs w:val="16"/>
                              </w:rPr>
                            </w:pPr>
                          </w:p>
                        </w:tc>
                        <w:tc>
                          <w:tcPr>
                            <w:tcW w:w="1189" w:type="dxa"/>
                            <w:vMerge/>
                            <w:shd w:val="clear" w:color="auto" w:fill="auto"/>
                            <w:tcMar>
                              <w:top w:w="7" w:type="dxa"/>
                            </w:tcMar>
                          </w:tcPr>
                          <w:p w14:paraId="0754C937" w14:textId="77777777" w:rsidR="00D617FD" w:rsidRPr="00DD7C0C" w:rsidRDefault="00D617FD" w:rsidP="00B34EC5">
                            <w:pPr>
                              <w:widowControl w:val="0"/>
                              <w:rPr>
                                <w:ins w:id="6534" w:author="Nasser Mustafa [2]" w:date="2018-09-19T08:22:00Z"/>
                                <w:rFonts w:eastAsia="Calibri"/>
                                <w:color w:val="000000"/>
                                <w:sz w:val="16"/>
                                <w:szCs w:val="16"/>
                              </w:rPr>
                            </w:pPr>
                          </w:p>
                        </w:tc>
                      </w:tr>
                      <w:tr w:rsidR="00D617FD" w:rsidRPr="00DD7C0C" w14:paraId="626B3269" w14:textId="77777777" w:rsidTr="00561C3D">
                        <w:trPr>
                          <w:gridAfter w:val="2"/>
                          <w:wAfter w:w="653" w:type="dxa"/>
                          <w:trHeight w:val="147"/>
                          <w:jc w:val="center"/>
                          <w:ins w:id="6535" w:author="Nasser Mustafa [2]" w:date="2018-09-19T08:22:00Z"/>
                        </w:trPr>
                        <w:tc>
                          <w:tcPr>
                            <w:tcW w:w="540" w:type="dxa"/>
                            <w:shd w:val="clear" w:color="auto" w:fill="auto"/>
                            <w:tcMar>
                              <w:top w:w="7" w:type="dxa"/>
                            </w:tcMar>
                          </w:tcPr>
                          <w:p w14:paraId="5DF55DFE" w14:textId="2B8B2121" w:rsidR="00D617FD" w:rsidRPr="00DD7C0C" w:rsidRDefault="00D617FD" w:rsidP="00B34EC5">
                            <w:pPr>
                              <w:widowControl w:val="0"/>
                              <w:rPr>
                                <w:ins w:id="6536" w:author="Nasser Mustafa [2]" w:date="2018-09-19T08:22:00Z"/>
                                <w:rFonts w:eastAsia="Calibri"/>
                                <w:color w:val="000000"/>
                                <w:sz w:val="16"/>
                                <w:szCs w:val="16"/>
                              </w:rPr>
                            </w:pPr>
                            <w:ins w:id="6537"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{"citationItems":[{"id":"ITEM-1","itemData":{"author":[{"dropping-particle":"von","family":"Knethen","given":"Antje","non-dropping-particle":"","parse-names":false,"suffix":""}],"container-title":"1st International Workshop on Traceability in Emerging Forms of Software Engineering .","id":"ITEM-1","issued":{"date-parts":[["2002"]]},"publisher-place":"Edinburgh","title":"Automatic Change Support Based on a Trace Model","title-short":"(TEFSE’02),","type":"paper-conference"},"uris":["http://www.mendeley.com/documents/?uuid=1e617afc-c3b9-471c-a37f-834365bf0cd4"]}],"mendeley":{"formattedCitation":"[97]","plainTextFormattedCitation":"[97]","previouslyFormattedCitation":"[97]"},"properties":{"noteIndex":0},"schema":"https://github.com/citation-style-language/schema/raw/master/csl-citation.json"}</w:instrText>
                            </w:r>
                            <w:ins w:id="6538" w:author="Nasser Mustafa [2]" w:date="2018-09-19T08:22:00Z">
                              <w:r>
                                <w:rPr>
                                  <w:rFonts w:eastAsia="Calibri"/>
                                  <w:color w:val="000000"/>
                                  <w:sz w:val="16"/>
                                  <w:szCs w:val="16"/>
                                </w:rPr>
                                <w:fldChar w:fldCharType="separate"/>
                              </w:r>
                            </w:ins>
                            <w:r w:rsidRPr="00627C91">
                              <w:rPr>
                                <w:rFonts w:eastAsia="Calibri"/>
                                <w:noProof/>
                                <w:color w:val="000000"/>
                                <w:sz w:val="16"/>
                                <w:szCs w:val="16"/>
                              </w:rPr>
                              <w:t>[97]</w:t>
                            </w:r>
                            <w:ins w:id="6539" w:author="Nasser Mustafa [2]" w:date="2018-09-19T08:22:00Z">
                              <w:r>
                                <w:rPr>
                                  <w:rFonts w:eastAsia="Calibri"/>
                                  <w:color w:val="000000"/>
                                  <w:sz w:val="16"/>
                                  <w:szCs w:val="16"/>
                                </w:rPr>
                                <w:fldChar w:fldCharType="end"/>
                              </w:r>
                            </w:ins>
                          </w:p>
                        </w:tc>
                        <w:tc>
                          <w:tcPr>
                            <w:tcW w:w="2102" w:type="dxa"/>
                            <w:gridSpan w:val="4"/>
                            <w:shd w:val="clear" w:color="auto" w:fill="auto"/>
                            <w:tcMar>
                              <w:top w:w="7" w:type="dxa"/>
                            </w:tcMar>
                          </w:tcPr>
                          <w:p w14:paraId="2923D2A9" w14:textId="77777777" w:rsidR="00D617FD" w:rsidRPr="00DD7C0C" w:rsidRDefault="00D617FD" w:rsidP="00B34EC5">
                            <w:pPr>
                              <w:widowControl w:val="0"/>
                              <w:rPr>
                                <w:ins w:id="6540" w:author="Nasser Mustafa [2]" w:date="2018-09-19T08:22:00Z"/>
                                <w:rFonts w:eastAsia="Calibri"/>
                                <w:color w:val="000000"/>
                                <w:sz w:val="16"/>
                                <w:szCs w:val="16"/>
                              </w:rPr>
                            </w:pPr>
                          </w:p>
                        </w:tc>
                        <w:tc>
                          <w:tcPr>
                            <w:tcW w:w="1701" w:type="dxa"/>
                            <w:gridSpan w:val="4"/>
                            <w:shd w:val="clear" w:color="auto" w:fill="auto"/>
                            <w:tcMar>
                              <w:top w:w="7" w:type="dxa"/>
                            </w:tcMar>
                          </w:tcPr>
                          <w:p w14:paraId="5E555AC2" w14:textId="77777777" w:rsidR="00D617FD" w:rsidRPr="00DD7C0C" w:rsidRDefault="00D617FD" w:rsidP="00B34EC5">
                            <w:pPr>
                              <w:widowControl w:val="0"/>
                              <w:rPr>
                                <w:ins w:id="6541" w:author="Nasser Mustafa [2]" w:date="2018-09-19T08:22:00Z"/>
                                <w:rFonts w:eastAsia="Calibri"/>
                                <w:color w:val="000000"/>
                                <w:sz w:val="16"/>
                                <w:szCs w:val="16"/>
                              </w:rPr>
                            </w:pPr>
                          </w:p>
                        </w:tc>
                        <w:tc>
                          <w:tcPr>
                            <w:tcW w:w="1701" w:type="dxa"/>
                            <w:gridSpan w:val="2"/>
                            <w:shd w:val="clear" w:color="auto" w:fill="auto"/>
                            <w:tcMar>
                              <w:top w:w="7" w:type="dxa"/>
                            </w:tcMar>
                          </w:tcPr>
                          <w:p w14:paraId="0B87BB9E" w14:textId="77777777" w:rsidR="00D617FD" w:rsidRPr="00DD7C0C" w:rsidRDefault="00D617FD" w:rsidP="00B34EC5">
                            <w:pPr>
                              <w:widowControl w:val="0"/>
                              <w:rPr>
                                <w:ins w:id="6542" w:author="Nasser Mustafa [2]" w:date="2018-09-19T08:22:00Z"/>
                                <w:rFonts w:eastAsia="Calibri"/>
                                <w:color w:val="000000"/>
                                <w:sz w:val="16"/>
                                <w:szCs w:val="16"/>
                              </w:rPr>
                            </w:pPr>
                          </w:p>
                        </w:tc>
                        <w:tc>
                          <w:tcPr>
                            <w:tcW w:w="477" w:type="dxa"/>
                            <w:shd w:val="clear" w:color="auto" w:fill="auto"/>
                            <w:tcMar>
                              <w:top w:w="7" w:type="dxa"/>
                            </w:tcMar>
                          </w:tcPr>
                          <w:p w14:paraId="71354887" w14:textId="77777777" w:rsidR="00D617FD" w:rsidRPr="00DD7C0C" w:rsidRDefault="00D617FD" w:rsidP="00B34EC5">
                            <w:pPr>
                              <w:widowControl w:val="0"/>
                              <w:rPr>
                                <w:ins w:id="6543" w:author="Nasser Mustafa [2]" w:date="2018-09-19T08:22:00Z"/>
                                <w:rFonts w:eastAsia="Calibri"/>
                                <w:color w:val="000000"/>
                                <w:sz w:val="16"/>
                                <w:szCs w:val="16"/>
                              </w:rPr>
                            </w:pPr>
                          </w:p>
                        </w:tc>
                        <w:tc>
                          <w:tcPr>
                            <w:tcW w:w="515" w:type="dxa"/>
                            <w:shd w:val="clear" w:color="auto" w:fill="auto"/>
                            <w:tcMar>
                              <w:top w:w="7" w:type="dxa"/>
                            </w:tcMar>
                          </w:tcPr>
                          <w:p w14:paraId="242C62B9" w14:textId="77777777" w:rsidR="00D617FD" w:rsidRPr="00DD7C0C" w:rsidRDefault="00D617FD" w:rsidP="00B34EC5">
                            <w:pPr>
                              <w:widowControl w:val="0"/>
                              <w:rPr>
                                <w:ins w:id="6544" w:author="Nasser Mustafa [2]" w:date="2018-09-19T08:22:00Z"/>
                                <w:rFonts w:eastAsia="Calibri"/>
                                <w:color w:val="000000"/>
                                <w:sz w:val="16"/>
                                <w:szCs w:val="16"/>
                              </w:rPr>
                            </w:pPr>
                          </w:p>
                        </w:tc>
                        <w:tc>
                          <w:tcPr>
                            <w:tcW w:w="228" w:type="dxa"/>
                            <w:shd w:val="clear" w:color="auto" w:fill="auto"/>
                            <w:tcMar>
                              <w:top w:w="7" w:type="dxa"/>
                            </w:tcMar>
                          </w:tcPr>
                          <w:p w14:paraId="55D41A76" w14:textId="77777777" w:rsidR="00D617FD" w:rsidRPr="00DD7C0C" w:rsidRDefault="00D617FD" w:rsidP="00B34EC5">
                            <w:pPr>
                              <w:widowControl w:val="0"/>
                              <w:rPr>
                                <w:ins w:id="6545" w:author="Nasser Mustafa [2]" w:date="2018-09-19T08:22:00Z"/>
                                <w:rFonts w:eastAsia="Calibri"/>
                                <w:color w:val="000000"/>
                                <w:sz w:val="16"/>
                                <w:szCs w:val="16"/>
                              </w:rPr>
                            </w:pPr>
                          </w:p>
                        </w:tc>
                        <w:tc>
                          <w:tcPr>
                            <w:tcW w:w="1189" w:type="dxa"/>
                            <w:shd w:val="clear" w:color="auto" w:fill="auto"/>
                            <w:tcMar>
                              <w:top w:w="7" w:type="dxa"/>
                            </w:tcMar>
                          </w:tcPr>
                          <w:p w14:paraId="4508171B" w14:textId="77777777" w:rsidR="00D617FD" w:rsidRPr="00DD7C0C" w:rsidRDefault="00D617FD" w:rsidP="00B34EC5">
                            <w:pPr>
                              <w:widowControl w:val="0"/>
                              <w:rPr>
                                <w:ins w:id="6546" w:author="Nasser Mustafa [2]" w:date="2018-09-19T08:22:00Z"/>
                                <w:rFonts w:eastAsia="Calibri"/>
                                <w:color w:val="000000"/>
                                <w:sz w:val="16"/>
                                <w:szCs w:val="16"/>
                              </w:rPr>
                            </w:pPr>
                            <w:ins w:id="6547" w:author="Nasser Mustafa [2]" w:date="2018-09-19T08:22:00Z">
                              <w:r w:rsidRPr="00DD7C0C">
                                <w:rPr>
                                  <w:rFonts w:eastAsia="Calibri"/>
                                  <w:color w:val="000000"/>
                                  <w:sz w:val="16"/>
                                  <w:szCs w:val="16"/>
                                </w:rPr>
                                <w:t>Inconsistency</w:t>
                              </w:r>
                            </w:ins>
                          </w:p>
                        </w:tc>
                      </w:tr>
                      <w:tr w:rsidR="00D617FD" w:rsidRPr="00DD7C0C" w14:paraId="182C3938" w14:textId="77777777" w:rsidTr="00561C3D">
                        <w:trPr>
                          <w:gridAfter w:val="2"/>
                          <w:wAfter w:w="653" w:type="dxa"/>
                          <w:trHeight w:val="126"/>
                          <w:jc w:val="center"/>
                          <w:ins w:id="6548" w:author="Nasser Mustafa [2]" w:date="2018-09-19T08:22:00Z"/>
                        </w:trPr>
                        <w:tc>
                          <w:tcPr>
                            <w:tcW w:w="540" w:type="dxa"/>
                            <w:shd w:val="clear" w:color="auto" w:fill="auto"/>
                            <w:tcMar>
                              <w:top w:w="7" w:type="dxa"/>
                            </w:tcMar>
                          </w:tcPr>
                          <w:p w14:paraId="4579CA8C" w14:textId="2AAEA30F" w:rsidR="00D617FD" w:rsidRPr="00DD7C0C" w:rsidRDefault="00D617FD" w:rsidP="00B34EC5">
                            <w:pPr>
                              <w:widowControl w:val="0"/>
                              <w:rPr>
                                <w:ins w:id="6549" w:author="Nasser Mustafa [2]" w:date="2018-09-19T08:22:00Z"/>
                                <w:rFonts w:eastAsia="Calibri"/>
                                <w:color w:val="000000"/>
                                <w:sz w:val="16"/>
                                <w:szCs w:val="16"/>
                              </w:rPr>
                            </w:pPr>
                            <w:ins w:id="6550"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6551" w:author="Nasser Mustafa [2]" w:date="2018-09-19T08:22:00Z">
                              <w:r>
                                <w:rPr>
                                  <w:rFonts w:eastAsia="Calibri"/>
                                  <w:color w:val="000000"/>
                                  <w:sz w:val="16"/>
                                  <w:szCs w:val="16"/>
                                </w:rPr>
                                <w:fldChar w:fldCharType="separate"/>
                              </w:r>
                            </w:ins>
                            <w:r w:rsidRPr="00627C91">
                              <w:rPr>
                                <w:rFonts w:eastAsia="Calibri"/>
                                <w:noProof/>
                                <w:color w:val="000000"/>
                                <w:sz w:val="16"/>
                                <w:szCs w:val="16"/>
                              </w:rPr>
                              <w:t>[80]</w:t>
                            </w:r>
                            <w:ins w:id="6552" w:author="Nasser Mustafa [2]" w:date="2018-09-19T08:22:00Z">
                              <w:r>
                                <w:rPr>
                                  <w:rFonts w:eastAsia="Calibri"/>
                                  <w:color w:val="000000"/>
                                  <w:sz w:val="16"/>
                                  <w:szCs w:val="16"/>
                                </w:rPr>
                                <w:fldChar w:fldCharType="end"/>
                              </w:r>
                            </w:ins>
                          </w:p>
                        </w:tc>
                        <w:tc>
                          <w:tcPr>
                            <w:tcW w:w="2102" w:type="dxa"/>
                            <w:gridSpan w:val="4"/>
                            <w:shd w:val="clear" w:color="auto" w:fill="auto"/>
                            <w:tcMar>
                              <w:top w:w="7" w:type="dxa"/>
                            </w:tcMar>
                          </w:tcPr>
                          <w:p w14:paraId="6C5C45FB" w14:textId="77777777" w:rsidR="00D617FD" w:rsidRPr="00DD7C0C" w:rsidRDefault="00D617FD" w:rsidP="00B34EC5">
                            <w:pPr>
                              <w:widowControl w:val="0"/>
                              <w:rPr>
                                <w:ins w:id="6553" w:author="Nasser Mustafa [2]" w:date="2018-09-19T08:22:00Z"/>
                                <w:rFonts w:eastAsia="Calibri"/>
                                <w:color w:val="000000"/>
                                <w:sz w:val="16"/>
                                <w:szCs w:val="16"/>
                              </w:rPr>
                            </w:pPr>
                          </w:p>
                        </w:tc>
                        <w:tc>
                          <w:tcPr>
                            <w:tcW w:w="1701" w:type="dxa"/>
                            <w:gridSpan w:val="4"/>
                            <w:shd w:val="clear" w:color="auto" w:fill="auto"/>
                            <w:tcMar>
                              <w:top w:w="7" w:type="dxa"/>
                            </w:tcMar>
                          </w:tcPr>
                          <w:p w14:paraId="2AF5A851" w14:textId="77777777" w:rsidR="00D617FD" w:rsidRPr="00DD7C0C" w:rsidRDefault="00D617FD" w:rsidP="00B34EC5">
                            <w:pPr>
                              <w:widowControl w:val="0"/>
                              <w:rPr>
                                <w:ins w:id="6554" w:author="Nasser Mustafa [2]" w:date="2018-09-19T08:22:00Z"/>
                                <w:rFonts w:eastAsia="Calibri"/>
                                <w:color w:val="000000"/>
                                <w:sz w:val="16"/>
                                <w:szCs w:val="16"/>
                              </w:rPr>
                            </w:pPr>
                          </w:p>
                        </w:tc>
                        <w:tc>
                          <w:tcPr>
                            <w:tcW w:w="1701" w:type="dxa"/>
                            <w:gridSpan w:val="2"/>
                            <w:shd w:val="clear" w:color="auto" w:fill="auto"/>
                            <w:tcMar>
                              <w:top w:w="7" w:type="dxa"/>
                            </w:tcMar>
                          </w:tcPr>
                          <w:p w14:paraId="2D470843" w14:textId="77777777" w:rsidR="00D617FD" w:rsidRPr="00DD7C0C" w:rsidRDefault="00D617FD" w:rsidP="00B34EC5">
                            <w:pPr>
                              <w:widowControl w:val="0"/>
                              <w:rPr>
                                <w:ins w:id="6555" w:author="Nasser Mustafa [2]" w:date="2018-09-19T08:22:00Z"/>
                                <w:rFonts w:eastAsia="Calibri"/>
                                <w:color w:val="000000"/>
                                <w:sz w:val="16"/>
                                <w:szCs w:val="16"/>
                              </w:rPr>
                            </w:pPr>
                          </w:p>
                        </w:tc>
                        <w:tc>
                          <w:tcPr>
                            <w:tcW w:w="477" w:type="dxa"/>
                            <w:shd w:val="clear" w:color="auto" w:fill="auto"/>
                            <w:tcMar>
                              <w:top w:w="7" w:type="dxa"/>
                            </w:tcMar>
                          </w:tcPr>
                          <w:p w14:paraId="1914CE34" w14:textId="77777777" w:rsidR="00D617FD" w:rsidRPr="00DD7C0C" w:rsidRDefault="00D617FD" w:rsidP="00B34EC5">
                            <w:pPr>
                              <w:widowControl w:val="0"/>
                              <w:rPr>
                                <w:ins w:id="6556" w:author="Nasser Mustafa [2]" w:date="2018-09-19T08:22:00Z"/>
                                <w:rFonts w:eastAsia="Calibri"/>
                                <w:color w:val="000000"/>
                                <w:sz w:val="16"/>
                                <w:szCs w:val="16"/>
                              </w:rPr>
                            </w:pPr>
                          </w:p>
                        </w:tc>
                        <w:tc>
                          <w:tcPr>
                            <w:tcW w:w="515" w:type="dxa"/>
                            <w:shd w:val="clear" w:color="auto" w:fill="auto"/>
                            <w:tcMar>
                              <w:top w:w="7" w:type="dxa"/>
                            </w:tcMar>
                          </w:tcPr>
                          <w:p w14:paraId="4E376EE4" w14:textId="77777777" w:rsidR="00D617FD" w:rsidRPr="00DD7C0C" w:rsidRDefault="00D617FD" w:rsidP="00B34EC5">
                            <w:pPr>
                              <w:widowControl w:val="0"/>
                              <w:rPr>
                                <w:ins w:id="6557" w:author="Nasser Mustafa [2]" w:date="2018-09-19T08:22:00Z"/>
                                <w:rFonts w:eastAsia="Calibri"/>
                                <w:color w:val="000000"/>
                                <w:sz w:val="16"/>
                                <w:szCs w:val="16"/>
                              </w:rPr>
                            </w:pPr>
                          </w:p>
                        </w:tc>
                        <w:tc>
                          <w:tcPr>
                            <w:tcW w:w="228" w:type="dxa"/>
                            <w:shd w:val="clear" w:color="auto" w:fill="auto"/>
                            <w:tcMar>
                              <w:top w:w="7" w:type="dxa"/>
                            </w:tcMar>
                          </w:tcPr>
                          <w:p w14:paraId="3FA5FE0A" w14:textId="77777777" w:rsidR="00D617FD" w:rsidRPr="00DD7C0C" w:rsidRDefault="00D617FD" w:rsidP="00B34EC5">
                            <w:pPr>
                              <w:widowControl w:val="0"/>
                              <w:rPr>
                                <w:ins w:id="6558" w:author="Nasser Mustafa [2]" w:date="2018-09-19T08:22:00Z"/>
                                <w:rFonts w:eastAsia="Calibri"/>
                                <w:b/>
                                <w:color w:val="000000"/>
                                <w:sz w:val="16"/>
                                <w:szCs w:val="16"/>
                              </w:rPr>
                            </w:pPr>
                            <w:ins w:id="6559" w:author="Nasser Mustafa [2]" w:date="2018-09-19T08:22:00Z">
                              <w:r w:rsidRPr="00DD7C0C">
                                <w:rPr>
                                  <w:rFonts w:eastAsia="Calibri"/>
                                  <w:b/>
                                  <w:color w:val="000000"/>
                                  <w:sz w:val="16"/>
                                  <w:szCs w:val="16"/>
                                </w:rPr>
                                <w:t>X</w:t>
                              </w:r>
                            </w:ins>
                          </w:p>
                        </w:tc>
                        <w:tc>
                          <w:tcPr>
                            <w:tcW w:w="1189" w:type="dxa"/>
                            <w:shd w:val="clear" w:color="auto" w:fill="auto"/>
                            <w:tcMar>
                              <w:top w:w="7" w:type="dxa"/>
                            </w:tcMar>
                          </w:tcPr>
                          <w:p w14:paraId="5E0F9DF9" w14:textId="77777777" w:rsidR="00D617FD" w:rsidRPr="00DD7C0C" w:rsidRDefault="00D617FD" w:rsidP="00B34EC5">
                            <w:pPr>
                              <w:widowControl w:val="0"/>
                              <w:rPr>
                                <w:ins w:id="6560" w:author="Nasser Mustafa [2]" w:date="2018-09-19T08:22:00Z"/>
                                <w:rFonts w:eastAsia="Calibri"/>
                                <w:color w:val="000000"/>
                                <w:sz w:val="16"/>
                                <w:szCs w:val="16"/>
                              </w:rPr>
                            </w:pPr>
                          </w:p>
                        </w:tc>
                      </w:tr>
                      <w:tr w:rsidR="00D617FD" w:rsidRPr="00DD7C0C" w14:paraId="3BD69CE9" w14:textId="77777777" w:rsidTr="00561C3D">
                        <w:trPr>
                          <w:gridAfter w:val="2"/>
                          <w:wAfter w:w="653" w:type="dxa"/>
                          <w:trHeight w:val="60"/>
                          <w:jc w:val="center"/>
                          <w:ins w:id="6561" w:author="Nasser Mustafa [2]" w:date="2018-09-19T08:22:00Z"/>
                        </w:trPr>
                        <w:tc>
                          <w:tcPr>
                            <w:tcW w:w="8453" w:type="dxa"/>
                            <w:gridSpan w:val="15"/>
                            <w:shd w:val="clear" w:color="auto" w:fill="auto"/>
                            <w:tcMar>
                              <w:top w:w="7" w:type="dxa"/>
                            </w:tcMar>
                          </w:tcPr>
                          <w:p w14:paraId="739BD210" w14:textId="77777777" w:rsidR="00D617FD" w:rsidRPr="00DD7C0C" w:rsidRDefault="00D617FD" w:rsidP="00B34EC5">
                            <w:pPr>
                              <w:widowControl w:val="0"/>
                              <w:jc w:val="center"/>
                              <w:rPr>
                                <w:ins w:id="6562" w:author="Nasser Mustafa [2]" w:date="2018-09-19T08:22:00Z"/>
                                <w:rFonts w:eastAsia="Calibri"/>
                                <w:b/>
                                <w:color w:val="0070C0"/>
                                <w:sz w:val="16"/>
                                <w:szCs w:val="16"/>
                              </w:rPr>
                            </w:pPr>
                            <w:ins w:id="6563" w:author="Nasser Mustafa [2]" w:date="2018-09-19T08:22:00Z">
                              <w:r w:rsidRPr="00DD7C0C">
                                <w:rPr>
                                  <w:rFonts w:eastAsia="Calibri"/>
                                  <w:b/>
                                  <w:color w:val="0070C0"/>
                                  <w:sz w:val="16"/>
                                  <w:szCs w:val="16"/>
                                </w:rPr>
                                <w:t>Model Driven Engineering Classifications</w:t>
                              </w:r>
                            </w:ins>
                          </w:p>
                        </w:tc>
                      </w:tr>
                      <w:tr w:rsidR="00D617FD" w:rsidRPr="00DD7C0C" w14:paraId="753B3390" w14:textId="77777777" w:rsidTr="00561C3D">
                        <w:trPr>
                          <w:gridAfter w:val="2"/>
                          <w:wAfter w:w="653" w:type="dxa"/>
                          <w:trHeight w:val="186"/>
                          <w:jc w:val="center"/>
                          <w:ins w:id="6564" w:author="Nasser Mustafa [2]" w:date="2018-09-19T08:22:00Z"/>
                        </w:trPr>
                        <w:tc>
                          <w:tcPr>
                            <w:tcW w:w="540" w:type="dxa"/>
                            <w:vMerge w:val="restart"/>
                            <w:shd w:val="clear" w:color="auto" w:fill="auto"/>
                            <w:tcMar>
                              <w:top w:w="7" w:type="dxa"/>
                            </w:tcMar>
                          </w:tcPr>
                          <w:p w14:paraId="334E5C1B" w14:textId="77777777" w:rsidR="00D617FD" w:rsidRPr="00DD7C0C" w:rsidRDefault="00D617FD" w:rsidP="00B34EC5">
                            <w:pPr>
                              <w:widowControl w:val="0"/>
                              <w:rPr>
                                <w:ins w:id="6565" w:author="Nasser Mustafa [2]" w:date="2018-09-19T08:22:00Z"/>
                                <w:rFonts w:eastAsia="Calibri"/>
                                <w:color w:val="000000"/>
                                <w:sz w:val="16"/>
                                <w:szCs w:val="16"/>
                              </w:rPr>
                            </w:pPr>
                          </w:p>
                          <w:p w14:paraId="603039E5" w14:textId="412DDBF1" w:rsidR="00D617FD" w:rsidRPr="00DD7C0C" w:rsidRDefault="00D617FD" w:rsidP="00B34EC5">
                            <w:pPr>
                              <w:widowControl w:val="0"/>
                              <w:rPr>
                                <w:ins w:id="6566" w:author="Nasser Mustafa [2]" w:date="2018-09-19T08:22:00Z"/>
                                <w:rFonts w:eastAsia="Calibri"/>
                                <w:color w:val="000000"/>
                                <w:sz w:val="16"/>
                                <w:szCs w:val="16"/>
                              </w:rPr>
                            </w:pPr>
                            <w:ins w:id="6567"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ins w:id="6568" w:author="Nasser Mustafa [2]" w:date="2018-09-19T08:22:00Z">
                              <w:r>
                                <w:rPr>
                                  <w:rFonts w:eastAsia="Calibri"/>
                                  <w:color w:val="000000"/>
                                  <w:sz w:val="16"/>
                                  <w:szCs w:val="16"/>
                                </w:rPr>
                                <w:fldChar w:fldCharType="separate"/>
                              </w:r>
                            </w:ins>
                            <w:r w:rsidRPr="00B050F0">
                              <w:rPr>
                                <w:rFonts w:eastAsia="Calibri"/>
                                <w:noProof/>
                                <w:color w:val="000000"/>
                                <w:sz w:val="16"/>
                                <w:szCs w:val="16"/>
                              </w:rPr>
                              <w:t>[91]</w:t>
                            </w:r>
                            <w:ins w:id="6569" w:author="Nasser Mustafa [2]" w:date="2018-09-19T08:22:00Z">
                              <w:r>
                                <w:rPr>
                                  <w:rFonts w:eastAsia="Calibri"/>
                                  <w:color w:val="000000"/>
                                  <w:sz w:val="16"/>
                                  <w:szCs w:val="16"/>
                                </w:rPr>
                                <w:fldChar w:fldCharType="end"/>
                              </w:r>
                            </w:ins>
                          </w:p>
                        </w:tc>
                        <w:tc>
                          <w:tcPr>
                            <w:tcW w:w="823" w:type="dxa"/>
                            <w:shd w:val="clear" w:color="auto" w:fill="auto"/>
                            <w:tcMar>
                              <w:top w:w="7" w:type="dxa"/>
                            </w:tcMar>
                          </w:tcPr>
                          <w:p w14:paraId="3529E7F9" w14:textId="77777777" w:rsidR="00D617FD" w:rsidRPr="00DD7C0C" w:rsidRDefault="00D617FD" w:rsidP="00B34EC5">
                            <w:pPr>
                              <w:widowControl w:val="0"/>
                              <w:rPr>
                                <w:ins w:id="6570" w:author="Nasser Mustafa [2]" w:date="2018-09-19T08:22:00Z"/>
                                <w:rFonts w:eastAsia="Calibri"/>
                                <w:color w:val="000000"/>
                                <w:sz w:val="16"/>
                                <w:szCs w:val="16"/>
                              </w:rPr>
                            </w:pPr>
                            <w:ins w:id="6571" w:author="Nasser Mustafa [2]" w:date="2018-09-19T08:22:00Z">
                              <w:r w:rsidRPr="00DD7C0C">
                                <w:rPr>
                                  <w:rFonts w:eastAsia="Calibri"/>
                                  <w:color w:val="000000"/>
                                  <w:sz w:val="16"/>
                                  <w:szCs w:val="16"/>
                                </w:rPr>
                                <w:t>Implicit</w:t>
                              </w:r>
                            </w:ins>
                          </w:p>
                        </w:tc>
                        <w:tc>
                          <w:tcPr>
                            <w:tcW w:w="7090" w:type="dxa"/>
                            <w:gridSpan w:val="13"/>
                            <w:shd w:val="clear" w:color="auto" w:fill="auto"/>
                            <w:tcMar>
                              <w:top w:w="7" w:type="dxa"/>
                            </w:tcMar>
                          </w:tcPr>
                          <w:p w14:paraId="23B516DF" w14:textId="77777777" w:rsidR="00D617FD" w:rsidRPr="00DD7C0C" w:rsidRDefault="00D617FD" w:rsidP="00B34EC5">
                            <w:pPr>
                              <w:widowControl w:val="0"/>
                              <w:rPr>
                                <w:ins w:id="6572" w:author="Nasser Mustafa [2]" w:date="2018-09-19T08:22:00Z"/>
                                <w:rFonts w:eastAsia="Calibri"/>
                                <w:color w:val="000000"/>
                                <w:sz w:val="16"/>
                                <w:szCs w:val="16"/>
                              </w:rPr>
                            </w:pPr>
                            <w:ins w:id="6573" w:author="Nasser Mustafa [2]" w:date="2018-09-19T08:22:00Z">
                              <w:r w:rsidRPr="00DD7C0C">
                                <w:rPr>
                                  <w:rFonts w:eastAsia="Calibri"/>
                                  <w:color w:val="000000"/>
                                  <w:sz w:val="16"/>
                                  <w:szCs w:val="16"/>
                                </w:rPr>
                                <w:t>Explicit</w:t>
                              </w:r>
                            </w:ins>
                          </w:p>
                        </w:tc>
                      </w:tr>
                      <w:tr w:rsidR="00D617FD" w:rsidRPr="00DD7C0C" w14:paraId="77DEAA34" w14:textId="77777777" w:rsidTr="00561C3D">
                        <w:trPr>
                          <w:gridAfter w:val="2"/>
                          <w:wAfter w:w="653" w:type="dxa"/>
                          <w:trHeight w:val="194"/>
                          <w:jc w:val="center"/>
                          <w:ins w:id="6574" w:author="Nasser Mustafa [2]" w:date="2018-09-19T08:22:00Z"/>
                        </w:trPr>
                        <w:tc>
                          <w:tcPr>
                            <w:tcW w:w="540" w:type="dxa"/>
                            <w:vMerge/>
                            <w:shd w:val="clear" w:color="auto" w:fill="auto"/>
                            <w:tcMar>
                              <w:top w:w="7" w:type="dxa"/>
                            </w:tcMar>
                          </w:tcPr>
                          <w:p w14:paraId="7B36113F" w14:textId="77777777" w:rsidR="00D617FD" w:rsidRPr="00DD7C0C" w:rsidRDefault="00D617FD" w:rsidP="00B34EC5">
                            <w:pPr>
                              <w:widowControl w:val="0"/>
                              <w:rPr>
                                <w:ins w:id="6575" w:author="Nasser Mustafa [2]" w:date="2018-09-19T08:22:00Z"/>
                                <w:rFonts w:eastAsia="Calibri"/>
                                <w:color w:val="000000"/>
                                <w:sz w:val="16"/>
                                <w:szCs w:val="16"/>
                              </w:rPr>
                            </w:pPr>
                          </w:p>
                        </w:tc>
                        <w:tc>
                          <w:tcPr>
                            <w:tcW w:w="823" w:type="dxa"/>
                            <w:vMerge w:val="restart"/>
                            <w:shd w:val="clear" w:color="auto" w:fill="auto"/>
                            <w:tcMar>
                              <w:top w:w="7" w:type="dxa"/>
                            </w:tcMar>
                          </w:tcPr>
                          <w:p w14:paraId="64409A7E" w14:textId="77777777" w:rsidR="00D617FD" w:rsidRPr="00DD7C0C" w:rsidRDefault="00D617FD" w:rsidP="00B34EC5">
                            <w:pPr>
                              <w:widowControl w:val="0"/>
                              <w:rPr>
                                <w:ins w:id="6576" w:author="Nasser Mustafa [2]" w:date="2018-09-19T08:22:00Z"/>
                                <w:rFonts w:eastAsia="Calibri"/>
                                <w:color w:val="000000"/>
                                <w:sz w:val="16"/>
                                <w:szCs w:val="16"/>
                              </w:rPr>
                            </w:pPr>
                          </w:p>
                        </w:tc>
                        <w:tc>
                          <w:tcPr>
                            <w:tcW w:w="4681" w:type="dxa"/>
                            <w:gridSpan w:val="9"/>
                            <w:shd w:val="clear" w:color="auto" w:fill="auto"/>
                            <w:tcMar>
                              <w:top w:w="7" w:type="dxa"/>
                            </w:tcMar>
                          </w:tcPr>
                          <w:p w14:paraId="1D73B050" w14:textId="77777777" w:rsidR="00D617FD" w:rsidRPr="00DD7C0C" w:rsidRDefault="00D617FD" w:rsidP="00B34EC5">
                            <w:pPr>
                              <w:widowControl w:val="0"/>
                              <w:rPr>
                                <w:ins w:id="6577" w:author="Nasser Mustafa [2]" w:date="2018-09-19T08:22:00Z"/>
                                <w:rFonts w:eastAsia="Calibri"/>
                                <w:color w:val="000000"/>
                                <w:sz w:val="16"/>
                                <w:szCs w:val="16"/>
                              </w:rPr>
                            </w:pPr>
                            <w:ins w:id="6578" w:author="Nasser Mustafa [2]" w:date="2018-09-19T08:22:00Z">
                              <w:r w:rsidRPr="00DD7C0C">
                                <w:rPr>
                                  <w:rFonts w:eastAsia="Calibri"/>
                                  <w:color w:val="000000"/>
                                  <w:sz w:val="16"/>
                                  <w:szCs w:val="16"/>
                                </w:rPr>
                                <w:t>Model-to-model</w:t>
                              </w:r>
                            </w:ins>
                          </w:p>
                        </w:tc>
                        <w:tc>
                          <w:tcPr>
                            <w:tcW w:w="2409" w:type="dxa"/>
                            <w:gridSpan w:val="4"/>
                            <w:shd w:val="clear" w:color="auto" w:fill="auto"/>
                            <w:tcMar>
                              <w:top w:w="7" w:type="dxa"/>
                            </w:tcMar>
                          </w:tcPr>
                          <w:p w14:paraId="7A3FAD0C" w14:textId="77777777" w:rsidR="00D617FD" w:rsidRPr="00DD7C0C" w:rsidRDefault="00D617FD" w:rsidP="00B34EC5">
                            <w:pPr>
                              <w:widowControl w:val="0"/>
                              <w:rPr>
                                <w:ins w:id="6579" w:author="Nasser Mustafa [2]" w:date="2018-09-19T08:22:00Z"/>
                                <w:rFonts w:eastAsia="Calibri"/>
                                <w:color w:val="000000"/>
                                <w:sz w:val="16"/>
                                <w:szCs w:val="16"/>
                              </w:rPr>
                            </w:pPr>
                            <w:ins w:id="6580" w:author="Nasser Mustafa [2]" w:date="2018-09-19T08:22:00Z">
                              <w:r w:rsidRPr="00DD7C0C">
                                <w:rPr>
                                  <w:rFonts w:eastAsia="Calibri"/>
                                  <w:color w:val="000000"/>
                                  <w:sz w:val="16"/>
                                  <w:szCs w:val="16"/>
                                </w:rPr>
                                <w:t>Model-to-artifact</w:t>
                              </w:r>
                            </w:ins>
                          </w:p>
                        </w:tc>
                      </w:tr>
                      <w:tr w:rsidR="00D617FD" w:rsidRPr="00DD7C0C" w14:paraId="28F3D729" w14:textId="77777777" w:rsidTr="00561C3D">
                        <w:trPr>
                          <w:gridAfter w:val="2"/>
                          <w:wAfter w:w="653" w:type="dxa"/>
                          <w:trHeight w:val="183"/>
                          <w:jc w:val="center"/>
                          <w:ins w:id="6581" w:author="Nasser Mustafa [2]" w:date="2018-09-19T08:22:00Z"/>
                        </w:trPr>
                        <w:tc>
                          <w:tcPr>
                            <w:tcW w:w="540" w:type="dxa"/>
                            <w:vMerge/>
                            <w:shd w:val="clear" w:color="auto" w:fill="auto"/>
                            <w:tcMar>
                              <w:top w:w="7" w:type="dxa"/>
                            </w:tcMar>
                          </w:tcPr>
                          <w:p w14:paraId="34348F0B" w14:textId="77777777" w:rsidR="00D617FD" w:rsidRPr="00DD7C0C" w:rsidRDefault="00D617FD" w:rsidP="00B34EC5">
                            <w:pPr>
                              <w:widowControl w:val="0"/>
                              <w:rPr>
                                <w:ins w:id="6582" w:author="Nasser Mustafa [2]" w:date="2018-09-19T08:22:00Z"/>
                                <w:rFonts w:eastAsia="Calibri"/>
                                <w:color w:val="000000"/>
                                <w:sz w:val="16"/>
                                <w:szCs w:val="16"/>
                              </w:rPr>
                            </w:pPr>
                          </w:p>
                        </w:tc>
                        <w:tc>
                          <w:tcPr>
                            <w:tcW w:w="823" w:type="dxa"/>
                            <w:vMerge/>
                            <w:shd w:val="clear" w:color="auto" w:fill="auto"/>
                            <w:tcMar>
                              <w:top w:w="7" w:type="dxa"/>
                            </w:tcMar>
                          </w:tcPr>
                          <w:p w14:paraId="5F60601A" w14:textId="77777777" w:rsidR="00D617FD" w:rsidRPr="00DD7C0C" w:rsidRDefault="00D617FD" w:rsidP="00B34EC5">
                            <w:pPr>
                              <w:widowControl w:val="0"/>
                              <w:rPr>
                                <w:ins w:id="6583" w:author="Nasser Mustafa [2]" w:date="2018-09-19T08:22:00Z"/>
                                <w:rFonts w:eastAsia="Calibri"/>
                                <w:color w:val="000000"/>
                                <w:sz w:val="16"/>
                                <w:szCs w:val="16"/>
                              </w:rPr>
                            </w:pPr>
                          </w:p>
                        </w:tc>
                        <w:tc>
                          <w:tcPr>
                            <w:tcW w:w="3740" w:type="dxa"/>
                            <w:gridSpan w:val="8"/>
                            <w:tcBorders>
                              <w:bottom w:val="single" w:sz="4" w:space="0" w:color="auto"/>
                            </w:tcBorders>
                            <w:shd w:val="clear" w:color="auto" w:fill="auto"/>
                            <w:tcMar>
                              <w:top w:w="7" w:type="dxa"/>
                            </w:tcMar>
                          </w:tcPr>
                          <w:p w14:paraId="0F53ADC0" w14:textId="77777777" w:rsidR="00D617FD" w:rsidRPr="00DD7C0C" w:rsidRDefault="00D617FD" w:rsidP="00B34EC5">
                            <w:pPr>
                              <w:widowControl w:val="0"/>
                              <w:rPr>
                                <w:ins w:id="6584" w:author="Nasser Mustafa [2]" w:date="2018-09-19T08:22:00Z"/>
                                <w:rFonts w:eastAsia="Calibri"/>
                                <w:color w:val="000000"/>
                                <w:sz w:val="16"/>
                                <w:szCs w:val="16"/>
                              </w:rPr>
                            </w:pPr>
                            <w:ins w:id="6585" w:author="Nasser Mustafa [2]" w:date="2018-09-19T08:22:00Z">
                              <w:r w:rsidRPr="00DD7C0C">
                                <w:rPr>
                                  <w:rFonts w:eastAsia="Calibri"/>
                                  <w:color w:val="000000"/>
                                  <w:sz w:val="16"/>
                                  <w:szCs w:val="16"/>
                                </w:rPr>
                                <w:t>Static</w:t>
                              </w:r>
                            </w:ins>
                          </w:p>
                        </w:tc>
                        <w:tc>
                          <w:tcPr>
                            <w:tcW w:w="941" w:type="dxa"/>
                            <w:tcBorders>
                              <w:bottom w:val="single" w:sz="4" w:space="0" w:color="auto"/>
                            </w:tcBorders>
                            <w:shd w:val="clear" w:color="auto" w:fill="auto"/>
                            <w:tcMar>
                              <w:top w:w="7" w:type="dxa"/>
                            </w:tcMar>
                          </w:tcPr>
                          <w:p w14:paraId="183D4C3C" w14:textId="77777777" w:rsidR="00D617FD" w:rsidRPr="00DD7C0C" w:rsidRDefault="00D617FD" w:rsidP="00B34EC5">
                            <w:pPr>
                              <w:widowControl w:val="0"/>
                              <w:rPr>
                                <w:ins w:id="6586" w:author="Nasser Mustafa [2]" w:date="2018-09-19T08:22:00Z"/>
                                <w:rFonts w:eastAsia="Calibri"/>
                                <w:color w:val="000000"/>
                                <w:sz w:val="16"/>
                                <w:szCs w:val="16"/>
                              </w:rPr>
                            </w:pPr>
                            <w:ins w:id="6587" w:author="Nasser Mustafa [2]" w:date="2018-09-19T08:22:00Z">
                              <w:r w:rsidRPr="00DD7C0C">
                                <w:rPr>
                                  <w:rFonts w:eastAsia="Calibri"/>
                                  <w:color w:val="000000"/>
                                  <w:sz w:val="16"/>
                                  <w:szCs w:val="16"/>
                                </w:rPr>
                                <w:t>Dynamic</w:t>
                              </w:r>
                            </w:ins>
                          </w:p>
                        </w:tc>
                        <w:tc>
                          <w:tcPr>
                            <w:tcW w:w="2409" w:type="dxa"/>
                            <w:gridSpan w:val="4"/>
                            <w:vMerge w:val="restart"/>
                            <w:shd w:val="clear" w:color="auto" w:fill="auto"/>
                            <w:tcMar>
                              <w:top w:w="7" w:type="dxa"/>
                            </w:tcMar>
                          </w:tcPr>
                          <w:p w14:paraId="02A25718" w14:textId="77777777" w:rsidR="00D617FD" w:rsidRPr="00DD7C0C" w:rsidRDefault="00D617FD" w:rsidP="00B34EC5">
                            <w:pPr>
                              <w:widowControl w:val="0"/>
                              <w:rPr>
                                <w:ins w:id="6588" w:author="Nasser Mustafa [2]" w:date="2018-09-19T08:22:00Z"/>
                                <w:rFonts w:eastAsia="Calibri"/>
                                <w:color w:val="000000"/>
                                <w:sz w:val="16"/>
                                <w:szCs w:val="16"/>
                              </w:rPr>
                            </w:pPr>
                            <w:ins w:id="6589" w:author="Nasser Mustafa [2]" w:date="2018-09-19T08:22:00Z">
                              <w:r w:rsidRPr="00DD7C0C">
                                <w:rPr>
                                  <w:rFonts w:eastAsia="Calibri"/>
                                  <w:color w:val="000000"/>
                                  <w:sz w:val="16"/>
                                  <w:szCs w:val="16"/>
                                </w:rPr>
                                <w:t>Satisfy,</w:t>
                              </w:r>
                              <w:r>
                                <w:rPr>
                                  <w:rFonts w:eastAsia="Calibri"/>
                                  <w:color w:val="000000"/>
                                  <w:sz w:val="16"/>
                                  <w:szCs w:val="16"/>
                                </w:rPr>
                                <w:t xml:space="preserve">   </w:t>
                              </w:r>
                              <w:r w:rsidRPr="00DD7C0C">
                                <w:rPr>
                                  <w:rFonts w:eastAsia="Calibri"/>
                                  <w:color w:val="000000"/>
                                  <w:sz w:val="16"/>
                                  <w:szCs w:val="16"/>
                                </w:rPr>
                                <w:t xml:space="preserve"> Allocated-to,</w:t>
                              </w:r>
                              <w:r>
                                <w:rPr>
                                  <w:rFonts w:eastAsia="Calibri"/>
                                  <w:color w:val="000000"/>
                                  <w:sz w:val="16"/>
                                  <w:szCs w:val="16"/>
                                </w:rPr>
                                <w:t xml:space="preserve">   </w:t>
                              </w:r>
                              <w:r w:rsidRPr="00DD7C0C">
                                <w:rPr>
                                  <w:rFonts w:eastAsia="Calibri"/>
                                  <w:color w:val="000000"/>
                                  <w:sz w:val="16"/>
                                  <w:szCs w:val="16"/>
                                </w:rPr>
                                <w:t xml:space="preserve"> Explain,</w:t>
                              </w:r>
                              <w:r>
                                <w:rPr>
                                  <w:rFonts w:eastAsia="Calibri"/>
                                  <w:color w:val="000000"/>
                                  <w:sz w:val="16"/>
                                  <w:szCs w:val="16"/>
                                </w:rPr>
                                <w:t xml:space="preserve">   </w:t>
                              </w:r>
                              <w:r w:rsidRPr="00DD7C0C">
                                <w:rPr>
                                  <w:rFonts w:eastAsia="Calibri"/>
                                  <w:color w:val="000000"/>
                                  <w:sz w:val="16"/>
                                  <w:szCs w:val="16"/>
                                </w:rPr>
                                <w:t xml:space="preserve"> Perform,</w:t>
                              </w:r>
                              <w:r>
                                <w:rPr>
                                  <w:rFonts w:eastAsia="Calibri"/>
                                  <w:color w:val="000000"/>
                                  <w:sz w:val="16"/>
                                  <w:szCs w:val="16"/>
                                </w:rPr>
                                <w:t xml:space="preserve">   </w:t>
                              </w:r>
                              <w:r w:rsidRPr="00DD7C0C">
                                <w:rPr>
                                  <w:rFonts w:eastAsia="Calibri"/>
                                  <w:color w:val="000000"/>
                                  <w:sz w:val="16"/>
                                  <w:szCs w:val="16"/>
                                </w:rPr>
                                <w:t xml:space="preserve"> Support</w:t>
                              </w:r>
                            </w:ins>
                          </w:p>
                        </w:tc>
                      </w:tr>
                      <w:tr w:rsidR="00D617FD" w:rsidRPr="00DD7C0C" w14:paraId="28D2413E" w14:textId="77777777" w:rsidTr="00561C3D">
                        <w:trPr>
                          <w:gridAfter w:val="2"/>
                          <w:wAfter w:w="653" w:type="dxa"/>
                          <w:trHeight w:val="219"/>
                          <w:jc w:val="center"/>
                          <w:ins w:id="6590" w:author="Nasser Mustafa [2]" w:date="2018-09-19T08:22:00Z"/>
                        </w:trPr>
                        <w:tc>
                          <w:tcPr>
                            <w:tcW w:w="540" w:type="dxa"/>
                            <w:vMerge/>
                            <w:shd w:val="clear" w:color="auto" w:fill="auto"/>
                          </w:tcPr>
                          <w:p w14:paraId="2D921684" w14:textId="77777777" w:rsidR="00D617FD" w:rsidRPr="00DD7C0C" w:rsidRDefault="00D617FD" w:rsidP="00B34EC5">
                            <w:pPr>
                              <w:widowControl w:val="0"/>
                              <w:rPr>
                                <w:ins w:id="6591" w:author="Nasser Mustafa [2]" w:date="2018-09-19T08:22:00Z"/>
                                <w:rFonts w:eastAsia="Calibri"/>
                                <w:color w:val="000000"/>
                                <w:sz w:val="16"/>
                                <w:szCs w:val="16"/>
                              </w:rPr>
                            </w:pPr>
                          </w:p>
                        </w:tc>
                        <w:tc>
                          <w:tcPr>
                            <w:tcW w:w="823" w:type="dxa"/>
                            <w:vMerge/>
                            <w:shd w:val="clear" w:color="auto" w:fill="auto"/>
                          </w:tcPr>
                          <w:p w14:paraId="58768F88" w14:textId="77777777" w:rsidR="00D617FD" w:rsidRPr="00DD7C0C" w:rsidRDefault="00D617FD" w:rsidP="00B34EC5">
                            <w:pPr>
                              <w:widowControl w:val="0"/>
                              <w:rPr>
                                <w:ins w:id="6592" w:author="Nasser Mustafa [2]" w:date="2018-09-19T08:22:00Z"/>
                                <w:rFonts w:eastAsia="Calibri"/>
                                <w:color w:val="000000"/>
                                <w:sz w:val="16"/>
                                <w:szCs w:val="16"/>
                              </w:rPr>
                            </w:pPr>
                          </w:p>
                        </w:tc>
                        <w:tc>
                          <w:tcPr>
                            <w:tcW w:w="1359" w:type="dxa"/>
                            <w:gridSpan w:val="4"/>
                            <w:tcBorders>
                              <w:bottom w:val="single" w:sz="4" w:space="0" w:color="auto"/>
                            </w:tcBorders>
                            <w:shd w:val="clear" w:color="auto" w:fill="auto"/>
                          </w:tcPr>
                          <w:p w14:paraId="576D3C7B" w14:textId="77777777" w:rsidR="00D617FD" w:rsidRPr="00DD7C0C" w:rsidRDefault="00D617FD" w:rsidP="00B34EC5">
                            <w:pPr>
                              <w:widowControl w:val="0"/>
                              <w:rPr>
                                <w:ins w:id="6593" w:author="Nasser Mustafa [2]" w:date="2018-09-19T08:22:00Z"/>
                                <w:rFonts w:eastAsia="Calibri"/>
                                <w:color w:val="000000"/>
                                <w:sz w:val="16"/>
                                <w:szCs w:val="16"/>
                              </w:rPr>
                            </w:pPr>
                            <w:ins w:id="6594" w:author="Nasser Mustafa [2]" w:date="2018-09-19T08:22:00Z">
                              <w:r w:rsidRPr="00DD7C0C">
                                <w:rPr>
                                  <w:rFonts w:eastAsia="Calibri"/>
                                  <w:color w:val="000000"/>
                                  <w:sz w:val="16"/>
                                  <w:szCs w:val="16"/>
                                </w:rPr>
                                <w:t>Consistent-with</w:t>
                              </w:r>
                            </w:ins>
                          </w:p>
                        </w:tc>
                        <w:tc>
                          <w:tcPr>
                            <w:tcW w:w="2381" w:type="dxa"/>
                            <w:gridSpan w:val="4"/>
                            <w:tcBorders>
                              <w:bottom w:val="single" w:sz="4" w:space="0" w:color="auto"/>
                            </w:tcBorders>
                            <w:shd w:val="clear" w:color="auto" w:fill="auto"/>
                          </w:tcPr>
                          <w:p w14:paraId="14B61FFD" w14:textId="77777777" w:rsidR="00D617FD" w:rsidRPr="00DD7C0C" w:rsidRDefault="00D617FD" w:rsidP="00B34EC5">
                            <w:pPr>
                              <w:widowControl w:val="0"/>
                              <w:rPr>
                                <w:ins w:id="6595" w:author="Nasser Mustafa [2]" w:date="2018-09-19T08:22:00Z"/>
                                <w:rFonts w:eastAsia="Calibri"/>
                                <w:color w:val="000000"/>
                                <w:sz w:val="16"/>
                                <w:szCs w:val="16"/>
                              </w:rPr>
                            </w:pPr>
                            <w:ins w:id="6596" w:author="Nasser Mustafa [2]" w:date="2018-09-19T08:22:00Z">
                              <w:r w:rsidRPr="00DD7C0C">
                                <w:rPr>
                                  <w:rFonts w:eastAsia="Calibri"/>
                                  <w:color w:val="000000"/>
                                  <w:sz w:val="16"/>
                                  <w:szCs w:val="16"/>
                                </w:rPr>
                                <w:t>Dependency</w:t>
                              </w:r>
                            </w:ins>
                          </w:p>
                        </w:tc>
                        <w:tc>
                          <w:tcPr>
                            <w:tcW w:w="941" w:type="dxa"/>
                            <w:vMerge w:val="restart"/>
                            <w:shd w:val="clear" w:color="auto" w:fill="auto"/>
                          </w:tcPr>
                          <w:p w14:paraId="29F5F691" w14:textId="77777777" w:rsidR="00D617FD" w:rsidRPr="00DD7C0C" w:rsidRDefault="00D617FD" w:rsidP="00B34EC5">
                            <w:pPr>
                              <w:widowControl w:val="0"/>
                              <w:rPr>
                                <w:ins w:id="6597" w:author="Nasser Mustafa [2]" w:date="2018-09-19T08:22:00Z"/>
                                <w:rFonts w:eastAsia="Calibri"/>
                                <w:color w:val="000000"/>
                                <w:sz w:val="16"/>
                                <w:szCs w:val="16"/>
                              </w:rPr>
                            </w:pPr>
                            <w:ins w:id="6598" w:author="Nasser Mustafa [2]" w:date="2018-09-19T08:22:00Z">
                              <w:r w:rsidRPr="00DD7C0C">
                                <w:rPr>
                                  <w:rFonts w:eastAsia="Calibri"/>
                                  <w:color w:val="000000"/>
                                  <w:sz w:val="16"/>
                                  <w:szCs w:val="16"/>
                                </w:rPr>
                                <w:t>Call,</w:t>
                              </w:r>
                              <w:r>
                                <w:rPr>
                                  <w:rFonts w:eastAsia="Calibri"/>
                                  <w:color w:val="000000"/>
                                  <w:sz w:val="16"/>
                                  <w:szCs w:val="16"/>
                                </w:rPr>
                                <w:t xml:space="preserve">   </w:t>
                              </w:r>
                              <w:r w:rsidRPr="00DD7C0C">
                                <w:rPr>
                                  <w:rFonts w:eastAsia="Calibri"/>
                                  <w:color w:val="000000"/>
                                  <w:sz w:val="16"/>
                                  <w:szCs w:val="16"/>
                                </w:rPr>
                                <w:t xml:space="preserve"> Notify,</w:t>
                              </w:r>
                              <w:r>
                                <w:rPr>
                                  <w:rFonts w:eastAsia="Calibri"/>
                                  <w:color w:val="000000"/>
                                  <w:sz w:val="16"/>
                                  <w:szCs w:val="16"/>
                                </w:rPr>
                                <w:t xml:space="preserve">   </w:t>
                              </w:r>
                              <w:r w:rsidRPr="00DD7C0C">
                                <w:rPr>
                                  <w:rFonts w:eastAsia="Calibri"/>
                                  <w:color w:val="000000"/>
                                  <w:sz w:val="16"/>
                                  <w:szCs w:val="16"/>
                                </w:rPr>
                                <w:t xml:space="preserve"> Generate</w:t>
                              </w:r>
                            </w:ins>
                          </w:p>
                        </w:tc>
                        <w:tc>
                          <w:tcPr>
                            <w:tcW w:w="2409" w:type="dxa"/>
                            <w:gridSpan w:val="4"/>
                            <w:vMerge/>
                            <w:shd w:val="clear" w:color="auto" w:fill="auto"/>
                          </w:tcPr>
                          <w:p w14:paraId="5C00E15B" w14:textId="77777777" w:rsidR="00D617FD" w:rsidRPr="00DD7C0C" w:rsidRDefault="00D617FD" w:rsidP="00B34EC5">
                            <w:pPr>
                              <w:widowControl w:val="0"/>
                              <w:rPr>
                                <w:ins w:id="6599" w:author="Nasser Mustafa [2]" w:date="2018-09-19T08:22:00Z"/>
                                <w:rFonts w:eastAsia="Calibri"/>
                                <w:color w:val="000000"/>
                                <w:sz w:val="16"/>
                                <w:szCs w:val="16"/>
                              </w:rPr>
                            </w:pPr>
                          </w:p>
                        </w:tc>
                      </w:tr>
                      <w:tr w:rsidR="00D617FD" w:rsidRPr="00DD7C0C" w14:paraId="1EA5BA26" w14:textId="77777777" w:rsidTr="00561C3D">
                        <w:trPr>
                          <w:gridAfter w:val="2"/>
                          <w:wAfter w:w="653" w:type="dxa"/>
                          <w:cantSplit/>
                          <w:trHeight w:val="387"/>
                          <w:jc w:val="center"/>
                          <w:ins w:id="6600" w:author="Nasser Mustafa [2]" w:date="2018-09-19T08:22:00Z"/>
                        </w:trPr>
                        <w:tc>
                          <w:tcPr>
                            <w:tcW w:w="540" w:type="dxa"/>
                            <w:vMerge/>
                            <w:shd w:val="clear" w:color="auto" w:fill="auto"/>
                          </w:tcPr>
                          <w:p w14:paraId="251DB18E" w14:textId="77777777" w:rsidR="00D617FD" w:rsidRPr="00DD7C0C" w:rsidRDefault="00D617FD" w:rsidP="00B34EC5">
                            <w:pPr>
                              <w:widowControl w:val="0"/>
                              <w:rPr>
                                <w:ins w:id="6601" w:author="Nasser Mustafa [2]" w:date="2018-09-19T08:22:00Z"/>
                                <w:rFonts w:eastAsia="Calibri"/>
                                <w:color w:val="000000"/>
                                <w:sz w:val="16"/>
                                <w:szCs w:val="16"/>
                              </w:rPr>
                            </w:pPr>
                          </w:p>
                        </w:tc>
                        <w:tc>
                          <w:tcPr>
                            <w:tcW w:w="823" w:type="dxa"/>
                            <w:vMerge/>
                            <w:shd w:val="clear" w:color="auto" w:fill="auto"/>
                          </w:tcPr>
                          <w:p w14:paraId="7F3159BE" w14:textId="77777777" w:rsidR="00D617FD" w:rsidRPr="00DD7C0C" w:rsidRDefault="00D617FD" w:rsidP="00B34EC5">
                            <w:pPr>
                              <w:widowControl w:val="0"/>
                              <w:rPr>
                                <w:ins w:id="6602" w:author="Nasser Mustafa [2]" w:date="2018-09-19T08:22:00Z"/>
                                <w:rFonts w:eastAsia="Calibri"/>
                                <w:color w:val="000000"/>
                                <w:sz w:val="16"/>
                                <w:szCs w:val="16"/>
                              </w:rPr>
                            </w:pPr>
                          </w:p>
                        </w:tc>
                        <w:tc>
                          <w:tcPr>
                            <w:tcW w:w="1359" w:type="dxa"/>
                            <w:gridSpan w:val="4"/>
                            <w:shd w:val="clear" w:color="auto" w:fill="auto"/>
                            <w:textDirection w:val="tbRl"/>
                          </w:tcPr>
                          <w:p w14:paraId="234CC0F7" w14:textId="77777777" w:rsidR="00D617FD" w:rsidRPr="00DD7C0C" w:rsidRDefault="00D617FD" w:rsidP="00B34EC5">
                            <w:pPr>
                              <w:widowControl w:val="0"/>
                              <w:rPr>
                                <w:ins w:id="6603" w:author="Nasser Mustafa [2]" w:date="2018-09-19T08:22:00Z"/>
                                <w:rFonts w:eastAsia="Calibri"/>
                                <w:color w:val="000000"/>
                                <w:sz w:val="16"/>
                                <w:szCs w:val="16"/>
                              </w:rPr>
                            </w:pPr>
                          </w:p>
                        </w:tc>
                        <w:tc>
                          <w:tcPr>
                            <w:tcW w:w="2381" w:type="dxa"/>
                            <w:gridSpan w:val="4"/>
                            <w:shd w:val="clear" w:color="auto" w:fill="auto"/>
                          </w:tcPr>
                          <w:p w14:paraId="52938FC8" w14:textId="77777777" w:rsidR="00D617FD" w:rsidRPr="00DD7C0C" w:rsidRDefault="00D617FD" w:rsidP="00B34EC5">
                            <w:pPr>
                              <w:widowControl w:val="0"/>
                              <w:rPr>
                                <w:ins w:id="6604" w:author="Nasser Mustafa [2]" w:date="2018-09-19T08:22:00Z"/>
                                <w:rFonts w:eastAsia="Calibri"/>
                                <w:color w:val="000000"/>
                                <w:sz w:val="16"/>
                                <w:szCs w:val="16"/>
                              </w:rPr>
                            </w:pPr>
                            <w:ins w:id="6605" w:author="Nasser Mustafa [2]" w:date="2018-09-19T08:22:00Z">
                              <w:r w:rsidRPr="00DD7C0C">
                                <w:rPr>
                                  <w:rFonts w:eastAsia="Calibri"/>
                                  <w:color w:val="000000"/>
                                  <w:sz w:val="16"/>
                                  <w:szCs w:val="16"/>
                                </w:rPr>
                                <w:t>Export,</w:t>
                              </w:r>
                              <w:r>
                                <w:rPr>
                                  <w:rFonts w:eastAsia="Calibri"/>
                                  <w:color w:val="000000"/>
                                  <w:sz w:val="16"/>
                                  <w:szCs w:val="16"/>
                                </w:rPr>
                                <w:t xml:space="preserve">   </w:t>
                              </w:r>
                              <w:r w:rsidRPr="00DD7C0C">
                                <w:rPr>
                                  <w:rFonts w:eastAsia="Calibri"/>
                                  <w:color w:val="000000"/>
                                  <w:sz w:val="16"/>
                                  <w:szCs w:val="16"/>
                                </w:rPr>
                                <w:t xml:space="preserve"> Usage,</w:t>
                              </w:r>
                              <w:r>
                                <w:rPr>
                                  <w:rFonts w:eastAsia="Calibri"/>
                                  <w:color w:val="000000"/>
                                  <w:sz w:val="16"/>
                                  <w:szCs w:val="16"/>
                                </w:rPr>
                                <w:t xml:space="preserve">   </w:t>
                              </w:r>
                              <w:r w:rsidRPr="00DD7C0C">
                                <w:rPr>
                                  <w:rFonts w:eastAsia="Calibri"/>
                                  <w:color w:val="000000"/>
                                  <w:sz w:val="16"/>
                                  <w:szCs w:val="16"/>
                                </w:rPr>
                                <w:t xml:space="preserve"> Is-a,</w:t>
                              </w:r>
                              <w:r>
                                <w:rPr>
                                  <w:rFonts w:eastAsia="Calibri"/>
                                  <w:color w:val="000000"/>
                                  <w:sz w:val="16"/>
                                  <w:szCs w:val="16"/>
                                </w:rPr>
                                <w:t xml:space="preserve">   </w:t>
                              </w:r>
                              <w:r w:rsidRPr="00DD7C0C">
                                <w:rPr>
                                  <w:rFonts w:eastAsia="Calibri"/>
                                  <w:color w:val="000000"/>
                                  <w:sz w:val="16"/>
                                  <w:szCs w:val="16"/>
                                </w:rPr>
                                <w:t xml:space="preserve"> has-a,</w:t>
                              </w:r>
                              <w:r>
                                <w:rPr>
                                  <w:rFonts w:eastAsia="Calibri"/>
                                  <w:color w:val="000000"/>
                                  <w:sz w:val="16"/>
                                  <w:szCs w:val="16"/>
                                </w:rPr>
                                <w:t xml:space="preserve">   </w:t>
                              </w:r>
                              <w:r w:rsidRPr="00DD7C0C">
                                <w:rPr>
                                  <w:rFonts w:eastAsia="Calibri"/>
                                  <w:color w:val="000000"/>
                                  <w:sz w:val="16"/>
                                  <w:szCs w:val="16"/>
                                </w:rPr>
                                <w:t xml:space="preserve"> Part-of,</w:t>
                              </w:r>
                              <w:r>
                                <w:rPr>
                                  <w:rFonts w:eastAsia="Calibri"/>
                                  <w:color w:val="000000"/>
                                  <w:sz w:val="16"/>
                                  <w:szCs w:val="16"/>
                                </w:rPr>
                                <w:t xml:space="preserve">   </w:t>
                              </w:r>
                              <w:r w:rsidRPr="00DD7C0C">
                                <w:rPr>
                                  <w:rFonts w:eastAsia="Calibri"/>
                                  <w:color w:val="000000"/>
                                  <w:sz w:val="16"/>
                                  <w:szCs w:val="16"/>
                                </w:rPr>
                                <w:t xml:space="preserve"> Import</w:t>
                              </w:r>
                              <w:r>
                                <w:rPr>
                                  <w:rFonts w:eastAsia="Calibri"/>
                                  <w:color w:val="000000"/>
                                  <w:sz w:val="16"/>
                                  <w:szCs w:val="16"/>
                                </w:rPr>
                                <w:t>,</w:t>
                              </w:r>
                              <w:r w:rsidRPr="00DD7C0C">
                                <w:rPr>
                                  <w:rFonts w:eastAsia="Calibri"/>
                                  <w:color w:val="000000"/>
                                  <w:sz w:val="16"/>
                                  <w:szCs w:val="16"/>
                                </w:rPr>
                                <w:t xml:space="preserve"> Refine</w:t>
                              </w:r>
                            </w:ins>
                          </w:p>
                        </w:tc>
                        <w:tc>
                          <w:tcPr>
                            <w:tcW w:w="941" w:type="dxa"/>
                            <w:vMerge/>
                            <w:shd w:val="clear" w:color="auto" w:fill="auto"/>
                          </w:tcPr>
                          <w:p w14:paraId="01FFD383" w14:textId="77777777" w:rsidR="00D617FD" w:rsidRPr="00DD7C0C" w:rsidRDefault="00D617FD" w:rsidP="00B34EC5">
                            <w:pPr>
                              <w:widowControl w:val="0"/>
                              <w:rPr>
                                <w:ins w:id="6606" w:author="Nasser Mustafa [2]" w:date="2018-09-19T08:22:00Z"/>
                                <w:rFonts w:eastAsia="Calibri"/>
                                <w:color w:val="000000"/>
                                <w:sz w:val="16"/>
                                <w:szCs w:val="16"/>
                              </w:rPr>
                            </w:pPr>
                          </w:p>
                        </w:tc>
                        <w:tc>
                          <w:tcPr>
                            <w:tcW w:w="2409" w:type="dxa"/>
                            <w:gridSpan w:val="4"/>
                            <w:vMerge/>
                            <w:shd w:val="clear" w:color="auto" w:fill="auto"/>
                          </w:tcPr>
                          <w:p w14:paraId="4E61F2A0" w14:textId="77777777" w:rsidR="00D617FD" w:rsidRPr="00DD7C0C" w:rsidRDefault="00D617FD" w:rsidP="00B34EC5">
                            <w:pPr>
                              <w:widowControl w:val="0"/>
                              <w:rPr>
                                <w:ins w:id="6607" w:author="Nasser Mustafa [2]" w:date="2018-09-19T08:22:00Z"/>
                                <w:rFonts w:eastAsia="Calibri"/>
                                <w:color w:val="000000"/>
                                <w:sz w:val="16"/>
                                <w:szCs w:val="16"/>
                              </w:rPr>
                            </w:pPr>
                          </w:p>
                        </w:tc>
                      </w:tr>
                      <w:tr w:rsidR="00D617FD" w:rsidRPr="00DD7C0C" w14:paraId="5CEA6EAE" w14:textId="77777777" w:rsidTr="00561C3D">
                        <w:trPr>
                          <w:gridAfter w:val="2"/>
                          <w:wAfter w:w="653" w:type="dxa"/>
                          <w:trHeight w:val="100"/>
                          <w:jc w:val="center"/>
                          <w:ins w:id="6608" w:author="Nasser Mustafa [2]" w:date="2018-09-19T08:22:00Z"/>
                        </w:trPr>
                        <w:tc>
                          <w:tcPr>
                            <w:tcW w:w="8453" w:type="dxa"/>
                            <w:gridSpan w:val="15"/>
                            <w:shd w:val="clear" w:color="auto" w:fill="auto"/>
                          </w:tcPr>
                          <w:p w14:paraId="56E2FC00" w14:textId="77777777" w:rsidR="00D617FD" w:rsidRPr="00DD7C0C" w:rsidRDefault="00D617FD" w:rsidP="00B34EC5">
                            <w:pPr>
                              <w:widowControl w:val="0"/>
                              <w:jc w:val="center"/>
                              <w:rPr>
                                <w:ins w:id="6609" w:author="Nasser Mustafa [2]" w:date="2018-09-19T08:22:00Z"/>
                                <w:rFonts w:eastAsia="Calibri"/>
                                <w:b/>
                                <w:color w:val="0070C0"/>
                                <w:sz w:val="16"/>
                                <w:szCs w:val="16"/>
                              </w:rPr>
                            </w:pPr>
                            <w:ins w:id="6610" w:author="Nasser Mustafa [2]" w:date="2018-09-19T08:22:00Z">
                              <w:r w:rsidRPr="00DD7C0C">
                                <w:rPr>
                                  <w:rFonts w:eastAsia="MS Mincho"/>
                                  <w:b/>
                                  <w:color w:val="0070C0"/>
                                  <w:spacing w:val="-1"/>
                                  <w:sz w:val="16"/>
                                  <w:szCs w:val="16"/>
                                </w:rPr>
                                <w:t>Systems Engineering Classifications</w:t>
                              </w:r>
                            </w:ins>
                          </w:p>
                        </w:tc>
                      </w:tr>
                      <w:tr w:rsidR="00D617FD" w:rsidRPr="00DD7C0C" w14:paraId="336AF802" w14:textId="77777777" w:rsidTr="00561C3D">
                        <w:trPr>
                          <w:gridAfter w:val="2"/>
                          <w:wAfter w:w="653" w:type="dxa"/>
                          <w:trHeight w:val="212"/>
                          <w:jc w:val="center"/>
                          <w:ins w:id="6611" w:author="Nasser Mustafa [2]" w:date="2018-09-19T08:22:00Z"/>
                        </w:trPr>
                        <w:tc>
                          <w:tcPr>
                            <w:tcW w:w="540" w:type="dxa"/>
                            <w:vMerge w:val="restart"/>
                            <w:shd w:val="clear" w:color="auto" w:fill="auto"/>
                          </w:tcPr>
                          <w:p w14:paraId="28A4EB85" w14:textId="7A796ECE" w:rsidR="00D617FD" w:rsidRPr="00DD7C0C" w:rsidRDefault="00D617FD" w:rsidP="00B34EC5">
                            <w:pPr>
                              <w:widowControl w:val="0"/>
                              <w:rPr>
                                <w:ins w:id="6612" w:author="Nasser Mustafa [2]" w:date="2018-09-19T08:22:00Z"/>
                                <w:rFonts w:eastAsia="Calibri"/>
                                <w:color w:val="000000"/>
                                <w:sz w:val="16"/>
                                <w:szCs w:val="16"/>
                              </w:rPr>
                            </w:pPr>
                            <w:ins w:id="6613" w:author="Nasser Mustafa [2]" w:date="2018-09-19T08:22:00Z">
                              <w:r>
                                <w:rPr>
                                  <w:rFonts w:eastAsia="Calibri"/>
                                  <w:color w:val="000000"/>
                                  <w:sz w:val="16"/>
                                  <w:szCs w:val="16"/>
                                </w:rPr>
                                <w:fldChar w:fldCharType="begin" w:fldLock="1"/>
                              </w:r>
                            </w:ins>
                            <w:r>
                              <w:rPr>
                                <w:rFonts w:eastAsia="Calibri"/>
                                <w:color w:val="000000"/>
                                <w:sz w:val="16"/>
                                <w:szCs w:val="16"/>
                              </w:rPr>
                              <w:instrText>ADDIN CSL_CITATION {"citationItems":[{"id":"ITEM-1","itemData":{"DOI":"http://doi.ieeecomputersociety.org/10.1109/ECBS.2003.1194804","author":[{"dropping-particle":"","family":"Mason","given":"Paul","non-dropping-particle":"","parse-names":false,"suffix":""},{"dropping-particle":"","family":"Saeed","given":"Amer","non-dropping-particle":"","parse-names":false,"suffix":""},{"dropping-particle":"","family":"Arkley","given":"Paul","non-dropping-particle":"","parse-names":false,"suffix":""},{"dropping-particle":"","family":"Riddle","given":"Steve","non-dropping-particle":"","parse-names":false,"suffix":""}],"container-title":"10th IEEE International Conference on Engineering of Computer-Based Systems ","id":"ITEM-1","issued":{"date-parts":[["2003"]]},"page":"233-246","publisher":"IEEE","publisher-place":"Huntsville, AL, USA","title":"Meta-Modelling Approach to Traceability for Avionics: A Framework for Managing the Engineering of Computer Based Aerospace Systems.","title-short":"ECBS","type":"paper-conference"},"uris":["http://www.mendeley.com/documents/?uuid=89e29b2f-45af-4f40-8abc-acfd41472872"]}],"mendeley":{"formattedCitation":"[100]","plainTextFormattedCitation":"[100]","previouslyFormattedCitation":"[100]"},"properties":{"noteIndex":0},"schema":"https://github.com/citation-style-language/schema/raw/master/csl-citation.json"}</w:instrText>
                            </w:r>
                            <w:ins w:id="6614" w:author="Nasser Mustafa [2]" w:date="2018-09-19T08:22:00Z">
                              <w:r>
                                <w:rPr>
                                  <w:rFonts w:eastAsia="Calibri"/>
                                  <w:color w:val="000000"/>
                                  <w:sz w:val="16"/>
                                  <w:szCs w:val="16"/>
                                </w:rPr>
                                <w:fldChar w:fldCharType="separate"/>
                              </w:r>
                            </w:ins>
                            <w:r w:rsidRPr="00627C91">
                              <w:rPr>
                                <w:rFonts w:eastAsia="Calibri"/>
                                <w:noProof/>
                                <w:color w:val="000000"/>
                                <w:sz w:val="16"/>
                                <w:szCs w:val="16"/>
                              </w:rPr>
                              <w:t>[100]</w:t>
                            </w:r>
                            <w:ins w:id="6615" w:author="Nasser Mustafa [2]" w:date="2018-09-19T08:22:00Z">
                              <w:r>
                                <w:rPr>
                                  <w:rFonts w:eastAsia="Calibri"/>
                                  <w:color w:val="000000"/>
                                  <w:sz w:val="16"/>
                                  <w:szCs w:val="16"/>
                                </w:rPr>
                                <w:fldChar w:fldCharType="end"/>
                              </w:r>
                            </w:ins>
                          </w:p>
                        </w:tc>
                        <w:tc>
                          <w:tcPr>
                            <w:tcW w:w="823" w:type="dxa"/>
                            <w:vMerge w:val="restart"/>
                            <w:shd w:val="clear" w:color="auto" w:fill="auto"/>
                          </w:tcPr>
                          <w:p w14:paraId="59EC0CC8" w14:textId="77777777" w:rsidR="00D617FD" w:rsidRPr="00DD7C0C" w:rsidRDefault="00D617FD" w:rsidP="00B34EC5">
                            <w:pPr>
                              <w:widowControl w:val="0"/>
                              <w:rPr>
                                <w:ins w:id="6616" w:author="Nasser Mustafa [2]" w:date="2018-09-19T08:22:00Z"/>
                                <w:rFonts w:eastAsia="Calibri"/>
                                <w:color w:val="000000"/>
                                <w:sz w:val="16"/>
                                <w:szCs w:val="16"/>
                              </w:rPr>
                            </w:pPr>
                            <w:ins w:id="6617" w:author="Nasser Mustafa [2]" w:date="2018-09-19T08:22:00Z">
                              <w:r w:rsidRPr="00DD7C0C">
                                <w:rPr>
                                  <w:rFonts w:eastAsia="Calibri"/>
                                  <w:color w:val="000000"/>
                                  <w:sz w:val="16"/>
                                  <w:szCs w:val="16"/>
                                </w:rPr>
                                <w:t>Temporal</w:t>
                              </w:r>
                            </w:ins>
                          </w:p>
                        </w:tc>
                        <w:tc>
                          <w:tcPr>
                            <w:tcW w:w="2835" w:type="dxa"/>
                            <w:gridSpan w:val="6"/>
                            <w:shd w:val="clear" w:color="auto" w:fill="auto"/>
                          </w:tcPr>
                          <w:p w14:paraId="4FB328BA" w14:textId="77777777" w:rsidR="00D617FD" w:rsidRPr="00DD7C0C" w:rsidRDefault="00D617FD" w:rsidP="00B34EC5">
                            <w:pPr>
                              <w:widowControl w:val="0"/>
                              <w:rPr>
                                <w:ins w:id="6618" w:author="Nasser Mustafa [2]" w:date="2018-09-19T08:22:00Z"/>
                                <w:rFonts w:eastAsia="Calibri"/>
                                <w:color w:val="000000"/>
                                <w:sz w:val="16"/>
                                <w:szCs w:val="16"/>
                              </w:rPr>
                            </w:pPr>
                            <w:ins w:id="6619" w:author="Nasser Mustafa [2]" w:date="2018-09-19T08:22:00Z">
                              <w:r w:rsidRPr="00DD7C0C">
                                <w:rPr>
                                  <w:rFonts w:eastAsia="Calibri"/>
                                  <w:color w:val="000000"/>
                                  <w:sz w:val="16"/>
                                  <w:szCs w:val="16"/>
                                </w:rPr>
                                <w:t>Directional</w:t>
                              </w:r>
                            </w:ins>
                          </w:p>
                        </w:tc>
                        <w:tc>
                          <w:tcPr>
                            <w:tcW w:w="4255" w:type="dxa"/>
                            <w:gridSpan w:val="7"/>
                            <w:vMerge w:val="restart"/>
                            <w:shd w:val="clear" w:color="auto" w:fill="auto"/>
                          </w:tcPr>
                          <w:p w14:paraId="272E39C5" w14:textId="77777777" w:rsidR="00D617FD" w:rsidRPr="00DD7C0C" w:rsidRDefault="00D617FD" w:rsidP="00B34EC5">
                            <w:pPr>
                              <w:widowControl w:val="0"/>
                              <w:rPr>
                                <w:ins w:id="6620" w:author="Nasser Mustafa [2]" w:date="2018-09-19T08:22:00Z"/>
                                <w:rFonts w:eastAsia="Calibri"/>
                                <w:color w:val="000000"/>
                                <w:sz w:val="16"/>
                                <w:szCs w:val="16"/>
                              </w:rPr>
                            </w:pPr>
                          </w:p>
                        </w:tc>
                      </w:tr>
                      <w:tr w:rsidR="00D617FD" w:rsidRPr="00DD7C0C" w14:paraId="742C0BDC" w14:textId="77777777" w:rsidTr="00561C3D">
                        <w:trPr>
                          <w:gridAfter w:val="2"/>
                          <w:wAfter w:w="653" w:type="dxa"/>
                          <w:trHeight w:val="104"/>
                          <w:jc w:val="center"/>
                          <w:ins w:id="6621" w:author="Nasser Mustafa [2]" w:date="2018-09-19T08:22:00Z"/>
                        </w:trPr>
                        <w:tc>
                          <w:tcPr>
                            <w:tcW w:w="540" w:type="dxa"/>
                            <w:vMerge/>
                            <w:shd w:val="clear" w:color="auto" w:fill="auto"/>
                          </w:tcPr>
                          <w:p w14:paraId="29B93C78" w14:textId="77777777" w:rsidR="00D617FD" w:rsidRPr="00DD7C0C" w:rsidRDefault="00D617FD" w:rsidP="00B34EC5">
                            <w:pPr>
                              <w:widowControl w:val="0"/>
                              <w:rPr>
                                <w:ins w:id="6622" w:author="Nasser Mustafa [2]" w:date="2018-09-19T08:22:00Z"/>
                                <w:rFonts w:eastAsia="MS Mincho"/>
                                <w:color w:val="000000"/>
                                <w:spacing w:val="-1"/>
                                <w:sz w:val="16"/>
                                <w:szCs w:val="16"/>
                              </w:rPr>
                            </w:pPr>
                          </w:p>
                        </w:tc>
                        <w:tc>
                          <w:tcPr>
                            <w:tcW w:w="823" w:type="dxa"/>
                            <w:vMerge/>
                            <w:shd w:val="clear" w:color="auto" w:fill="auto"/>
                          </w:tcPr>
                          <w:p w14:paraId="425195F8" w14:textId="77777777" w:rsidR="00D617FD" w:rsidRPr="00DD7C0C" w:rsidRDefault="00D617FD" w:rsidP="00B34EC5">
                            <w:pPr>
                              <w:widowControl w:val="0"/>
                              <w:rPr>
                                <w:ins w:id="6623" w:author="Nasser Mustafa [2]" w:date="2018-09-19T08:22:00Z"/>
                                <w:rFonts w:eastAsia="Calibri"/>
                                <w:color w:val="000000"/>
                                <w:sz w:val="16"/>
                                <w:szCs w:val="16"/>
                              </w:rPr>
                            </w:pPr>
                          </w:p>
                        </w:tc>
                        <w:tc>
                          <w:tcPr>
                            <w:tcW w:w="1279" w:type="dxa"/>
                            <w:gridSpan w:val="3"/>
                            <w:shd w:val="clear" w:color="auto" w:fill="auto"/>
                          </w:tcPr>
                          <w:p w14:paraId="4EF324C8" w14:textId="77777777" w:rsidR="00D617FD" w:rsidRPr="00DD7C0C" w:rsidRDefault="00D617FD" w:rsidP="00B34EC5">
                            <w:pPr>
                              <w:widowControl w:val="0"/>
                              <w:rPr>
                                <w:ins w:id="6624" w:author="Nasser Mustafa [2]" w:date="2018-09-19T08:22:00Z"/>
                                <w:rFonts w:eastAsia="Calibri"/>
                                <w:color w:val="000000"/>
                                <w:sz w:val="16"/>
                                <w:szCs w:val="16"/>
                              </w:rPr>
                            </w:pPr>
                            <w:ins w:id="6625" w:author="Nasser Mustafa [2]" w:date="2018-09-19T08:22:00Z">
                              <w:r w:rsidRPr="00DD7C0C">
                                <w:rPr>
                                  <w:rFonts w:eastAsia="Calibri"/>
                                  <w:color w:val="000000"/>
                                  <w:sz w:val="16"/>
                                  <w:szCs w:val="16"/>
                                </w:rPr>
                                <w:t>Vertical</w:t>
                              </w:r>
                            </w:ins>
                          </w:p>
                        </w:tc>
                        <w:tc>
                          <w:tcPr>
                            <w:tcW w:w="1556" w:type="dxa"/>
                            <w:gridSpan w:val="3"/>
                            <w:shd w:val="clear" w:color="auto" w:fill="auto"/>
                          </w:tcPr>
                          <w:p w14:paraId="60D6F6C1" w14:textId="77777777" w:rsidR="00D617FD" w:rsidRPr="00DD7C0C" w:rsidRDefault="00D617FD" w:rsidP="00B34EC5">
                            <w:pPr>
                              <w:widowControl w:val="0"/>
                              <w:rPr>
                                <w:ins w:id="6626" w:author="Nasser Mustafa [2]" w:date="2018-09-19T08:22:00Z"/>
                                <w:rFonts w:eastAsia="Calibri"/>
                                <w:color w:val="000000"/>
                                <w:sz w:val="16"/>
                                <w:szCs w:val="16"/>
                              </w:rPr>
                            </w:pPr>
                            <w:ins w:id="6627" w:author="Nasser Mustafa [2]" w:date="2018-09-19T08:22:00Z">
                              <w:r w:rsidRPr="00DD7C0C">
                                <w:rPr>
                                  <w:rFonts w:eastAsia="Calibri"/>
                                  <w:color w:val="000000"/>
                                  <w:sz w:val="16"/>
                                  <w:szCs w:val="16"/>
                                </w:rPr>
                                <w:t>Horizontal</w:t>
                              </w:r>
                            </w:ins>
                          </w:p>
                        </w:tc>
                        <w:tc>
                          <w:tcPr>
                            <w:tcW w:w="4255" w:type="dxa"/>
                            <w:gridSpan w:val="7"/>
                            <w:vMerge/>
                            <w:shd w:val="clear" w:color="auto" w:fill="auto"/>
                          </w:tcPr>
                          <w:p w14:paraId="31C52BBF" w14:textId="77777777" w:rsidR="00D617FD" w:rsidRPr="00DD7C0C" w:rsidRDefault="00D617FD" w:rsidP="00B34EC5">
                            <w:pPr>
                              <w:widowControl w:val="0"/>
                              <w:rPr>
                                <w:ins w:id="6628" w:author="Nasser Mustafa [2]" w:date="2018-09-19T08:22:00Z"/>
                                <w:rFonts w:eastAsia="Calibri"/>
                                <w:color w:val="000000"/>
                                <w:sz w:val="16"/>
                                <w:szCs w:val="16"/>
                              </w:rPr>
                            </w:pPr>
                          </w:p>
                        </w:tc>
                      </w:tr>
                      <w:tr w:rsidR="00D617FD" w:rsidRPr="00DD7C0C" w14:paraId="48226832" w14:textId="77777777" w:rsidTr="00561C3D">
                        <w:trPr>
                          <w:gridAfter w:val="2"/>
                          <w:wAfter w:w="653" w:type="dxa"/>
                          <w:trHeight w:val="72"/>
                          <w:jc w:val="center"/>
                          <w:ins w:id="6629" w:author="Nasser Mustafa [2]" w:date="2018-09-19T08:22:00Z"/>
                        </w:trPr>
                        <w:tc>
                          <w:tcPr>
                            <w:tcW w:w="540" w:type="dxa"/>
                            <w:vMerge/>
                            <w:shd w:val="clear" w:color="auto" w:fill="auto"/>
                          </w:tcPr>
                          <w:p w14:paraId="58CFF014" w14:textId="77777777" w:rsidR="00D617FD" w:rsidRPr="00DD7C0C" w:rsidRDefault="00D617FD" w:rsidP="00B34EC5">
                            <w:pPr>
                              <w:widowControl w:val="0"/>
                              <w:rPr>
                                <w:ins w:id="6630" w:author="Nasser Mustafa [2]" w:date="2018-09-19T08:22:00Z"/>
                                <w:rFonts w:eastAsia="MS Mincho"/>
                                <w:color w:val="000000"/>
                                <w:spacing w:val="-1"/>
                                <w:sz w:val="16"/>
                                <w:szCs w:val="16"/>
                              </w:rPr>
                            </w:pPr>
                          </w:p>
                        </w:tc>
                        <w:tc>
                          <w:tcPr>
                            <w:tcW w:w="823" w:type="dxa"/>
                            <w:vMerge/>
                            <w:shd w:val="clear" w:color="auto" w:fill="auto"/>
                          </w:tcPr>
                          <w:p w14:paraId="3C3A2487" w14:textId="77777777" w:rsidR="00D617FD" w:rsidRPr="00DD7C0C" w:rsidRDefault="00D617FD" w:rsidP="00B34EC5">
                            <w:pPr>
                              <w:widowControl w:val="0"/>
                              <w:rPr>
                                <w:ins w:id="6631" w:author="Nasser Mustafa [2]" w:date="2018-09-19T08:22:00Z"/>
                                <w:rFonts w:eastAsia="Calibri"/>
                                <w:color w:val="000000"/>
                                <w:sz w:val="16"/>
                                <w:szCs w:val="16"/>
                              </w:rPr>
                            </w:pPr>
                          </w:p>
                        </w:tc>
                        <w:tc>
                          <w:tcPr>
                            <w:tcW w:w="622" w:type="dxa"/>
                            <w:gridSpan w:val="2"/>
                            <w:shd w:val="clear" w:color="auto" w:fill="auto"/>
                          </w:tcPr>
                          <w:p w14:paraId="1D983326" w14:textId="77777777" w:rsidR="00D617FD" w:rsidRPr="00DD7C0C" w:rsidRDefault="00D617FD" w:rsidP="00B34EC5">
                            <w:pPr>
                              <w:widowControl w:val="0"/>
                              <w:rPr>
                                <w:ins w:id="6632" w:author="Nasser Mustafa [2]" w:date="2018-09-19T08:22:00Z"/>
                                <w:rFonts w:eastAsia="Calibri"/>
                                <w:color w:val="000000"/>
                                <w:sz w:val="16"/>
                                <w:szCs w:val="16"/>
                              </w:rPr>
                            </w:pPr>
                            <w:ins w:id="6633" w:author="Nasser Mustafa [2]" w:date="2018-09-19T08:22:00Z">
                              <w:r w:rsidRPr="00DD7C0C">
                                <w:rPr>
                                  <w:rFonts w:eastAsia="Calibri"/>
                                  <w:color w:val="000000"/>
                                  <w:sz w:val="16"/>
                                  <w:szCs w:val="16"/>
                                </w:rPr>
                                <w:t>Micro</w:t>
                              </w:r>
                            </w:ins>
                          </w:p>
                        </w:tc>
                        <w:tc>
                          <w:tcPr>
                            <w:tcW w:w="657" w:type="dxa"/>
                            <w:shd w:val="clear" w:color="auto" w:fill="auto"/>
                          </w:tcPr>
                          <w:p w14:paraId="72EF060E" w14:textId="77777777" w:rsidR="00D617FD" w:rsidRPr="00DD7C0C" w:rsidRDefault="00D617FD" w:rsidP="00B34EC5">
                            <w:pPr>
                              <w:widowControl w:val="0"/>
                              <w:rPr>
                                <w:ins w:id="6634" w:author="Nasser Mustafa [2]" w:date="2018-09-19T08:22:00Z"/>
                                <w:rFonts w:eastAsia="Calibri"/>
                                <w:color w:val="000000"/>
                                <w:sz w:val="16"/>
                                <w:szCs w:val="16"/>
                              </w:rPr>
                            </w:pPr>
                            <w:ins w:id="6635" w:author="Nasser Mustafa [2]" w:date="2018-09-19T08:22:00Z">
                              <w:r w:rsidRPr="00DD7C0C">
                                <w:rPr>
                                  <w:rFonts w:eastAsia="Calibri"/>
                                  <w:color w:val="000000"/>
                                  <w:sz w:val="16"/>
                                  <w:szCs w:val="16"/>
                                </w:rPr>
                                <w:t>Macro</w:t>
                              </w:r>
                            </w:ins>
                          </w:p>
                        </w:tc>
                        <w:tc>
                          <w:tcPr>
                            <w:tcW w:w="564" w:type="dxa"/>
                            <w:gridSpan w:val="2"/>
                            <w:shd w:val="clear" w:color="auto" w:fill="auto"/>
                          </w:tcPr>
                          <w:p w14:paraId="56C82B57" w14:textId="77777777" w:rsidR="00D617FD" w:rsidRPr="00DD7C0C" w:rsidRDefault="00D617FD" w:rsidP="00B34EC5">
                            <w:pPr>
                              <w:widowControl w:val="0"/>
                              <w:rPr>
                                <w:ins w:id="6636" w:author="Nasser Mustafa [2]" w:date="2018-09-19T08:22:00Z"/>
                                <w:rFonts w:eastAsia="Calibri"/>
                                <w:color w:val="000000"/>
                                <w:sz w:val="16"/>
                                <w:szCs w:val="16"/>
                              </w:rPr>
                            </w:pPr>
                            <w:ins w:id="6637" w:author="Nasser Mustafa [2]" w:date="2018-09-19T08:22:00Z">
                              <w:r w:rsidRPr="00DD7C0C">
                                <w:rPr>
                                  <w:rFonts w:eastAsia="Calibri"/>
                                  <w:color w:val="000000"/>
                                  <w:sz w:val="16"/>
                                  <w:szCs w:val="16"/>
                                </w:rPr>
                                <w:t>Micro</w:t>
                              </w:r>
                            </w:ins>
                          </w:p>
                        </w:tc>
                        <w:tc>
                          <w:tcPr>
                            <w:tcW w:w="992" w:type="dxa"/>
                            <w:shd w:val="clear" w:color="auto" w:fill="auto"/>
                          </w:tcPr>
                          <w:p w14:paraId="583383F1" w14:textId="77777777" w:rsidR="00D617FD" w:rsidRPr="00DD7C0C" w:rsidRDefault="00D617FD" w:rsidP="00B34EC5">
                            <w:pPr>
                              <w:widowControl w:val="0"/>
                              <w:rPr>
                                <w:ins w:id="6638" w:author="Nasser Mustafa [2]" w:date="2018-09-19T08:22:00Z"/>
                                <w:rFonts w:eastAsia="Calibri"/>
                                <w:color w:val="000000"/>
                                <w:sz w:val="16"/>
                                <w:szCs w:val="16"/>
                              </w:rPr>
                            </w:pPr>
                            <w:ins w:id="6639" w:author="Nasser Mustafa [2]" w:date="2018-09-19T08:22:00Z">
                              <w:r w:rsidRPr="00DD7C0C">
                                <w:rPr>
                                  <w:rFonts w:eastAsia="Calibri"/>
                                  <w:color w:val="000000"/>
                                  <w:sz w:val="16"/>
                                  <w:szCs w:val="16"/>
                                </w:rPr>
                                <w:t>Macro</w:t>
                              </w:r>
                            </w:ins>
                          </w:p>
                        </w:tc>
                        <w:tc>
                          <w:tcPr>
                            <w:tcW w:w="4255" w:type="dxa"/>
                            <w:gridSpan w:val="7"/>
                            <w:vMerge/>
                            <w:shd w:val="clear" w:color="auto" w:fill="auto"/>
                          </w:tcPr>
                          <w:p w14:paraId="4B599E80" w14:textId="77777777" w:rsidR="00D617FD" w:rsidRPr="00DD7C0C" w:rsidRDefault="00D617FD" w:rsidP="00B34EC5">
                            <w:pPr>
                              <w:widowControl w:val="0"/>
                              <w:rPr>
                                <w:ins w:id="6640" w:author="Nasser Mustafa [2]" w:date="2018-09-19T08:22:00Z"/>
                                <w:rFonts w:eastAsia="Calibri"/>
                                <w:color w:val="000000"/>
                                <w:sz w:val="16"/>
                                <w:szCs w:val="16"/>
                              </w:rPr>
                            </w:pPr>
                          </w:p>
                        </w:tc>
                      </w:tr>
                      <w:tr w:rsidR="00D617FD" w:rsidRPr="00DD7C0C" w14:paraId="64543218" w14:textId="77777777" w:rsidTr="00561C3D">
                        <w:trPr>
                          <w:gridAfter w:val="2"/>
                          <w:wAfter w:w="653" w:type="dxa"/>
                          <w:cantSplit/>
                          <w:trHeight w:val="275"/>
                          <w:jc w:val="center"/>
                          <w:ins w:id="6641" w:author="Nasser Mustafa [2]" w:date="2018-09-19T08:22:00Z"/>
                        </w:trPr>
                        <w:tc>
                          <w:tcPr>
                            <w:tcW w:w="540" w:type="dxa"/>
                            <w:vMerge/>
                            <w:shd w:val="clear" w:color="auto" w:fill="auto"/>
                          </w:tcPr>
                          <w:p w14:paraId="6B041BE1" w14:textId="77777777" w:rsidR="00D617FD" w:rsidRPr="00DD7C0C" w:rsidRDefault="00D617FD" w:rsidP="00B34EC5">
                            <w:pPr>
                              <w:widowControl w:val="0"/>
                              <w:rPr>
                                <w:ins w:id="6642" w:author="Nasser Mustafa [2]" w:date="2018-09-19T08:22:00Z"/>
                                <w:rFonts w:eastAsia="MS Mincho"/>
                                <w:color w:val="000000"/>
                                <w:spacing w:val="-1"/>
                                <w:sz w:val="16"/>
                                <w:szCs w:val="16"/>
                              </w:rPr>
                            </w:pPr>
                          </w:p>
                        </w:tc>
                        <w:tc>
                          <w:tcPr>
                            <w:tcW w:w="823" w:type="dxa"/>
                            <w:vMerge/>
                            <w:shd w:val="clear" w:color="auto" w:fill="auto"/>
                          </w:tcPr>
                          <w:p w14:paraId="17AE7F27" w14:textId="77777777" w:rsidR="00D617FD" w:rsidRPr="00DD7C0C" w:rsidRDefault="00D617FD" w:rsidP="00B34EC5">
                            <w:pPr>
                              <w:widowControl w:val="0"/>
                              <w:rPr>
                                <w:ins w:id="6643" w:author="Nasser Mustafa [2]" w:date="2018-09-19T08:22:00Z"/>
                                <w:rFonts w:eastAsia="Calibri"/>
                                <w:color w:val="000000"/>
                                <w:sz w:val="16"/>
                                <w:szCs w:val="16"/>
                              </w:rPr>
                            </w:pPr>
                          </w:p>
                        </w:tc>
                        <w:tc>
                          <w:tcPr>
                            <w:tcW w:w="622" w:type="dxa"/>
                            <w:gridSpan w:val="2"/>
                            <w:shd w:val="clear" w:color="auto" w:fill="auto"/>
                            <w:tcMar>
                              <w:top w:w="14" w:type="dxa"/>
                              <w:left w:w="14" w:type="dxa"/>
                              <w:right w:w="14" w:type="dxa"/>
                            </w:tcMar>
                            <w:vAlign w:val="center"/>
                          </w:tcPr>
                          <w:p w14:paraId="1C50AAC0" w14:textId="77777777" w:rsidR="00D617FD" w:rsidRPr="00DD7C0C" w:rsidRDefault="00D617FD" w:rsidP="00B34EC5">
                            <w:pPr>
                              <w:widowControl w:val="0"/>
                              <w:rPr>
                                <w:ins w:id="6644" w:author="Nasser Mustafa [2]" w:date="2018-09-19T08:22:00Z"/>
                                <w:rFonts w:eastAsia="Calibri"/>
                                <w:color w:val="000000"/>
                                <w:sz w:val="16"/>
                                <w:szCs w:val="16"/>
                              </w:rPr>
                            </w:pPr>
                            <w:ins w:id="6645" w:author="Nasser Mustafa [2]" w:date="2018-09-19T08:22:00Z">
                              <w:r w:rsidRPr="00DD7C0C">
                                <w:rPr>
                                  <w:rFonts w:eastAsia="Calibri"/>
                                  <w:color w:val="000000"/>
                                  <w:sz w:val="16"/>
                                  <w:szCs w:val="16"/>
                                </w:rPr>
                                <w:t>Inter</w:t>
                              </w:r>
                            </w:ins>
                          </w:p>
                          <w:p w14:paraId="5DB34856" w14:textId="77777777" w:rsidR="00D617FD" w:rsidRPr="00DD7C0C" w:rsidRDefault="00D617FD" w:rsidP="00B34EC5">
                            <w:pPr>
                              <w:widowControl w:val="0"/>
                              <w:rPr>
                                <w:ins w:id="6646" w:author="Nasser Mustafa [2]" w:date="2018-09-19T08:22:00Z"/>
                                <w:rFonts w:eastAsia="Calibri"/>
                                <w:color w:val="000000"/>
                                <w:sz w:val="16"/>
                                <w:szCs w:val="16"/>
                              </w:rPr>
                            </w:pPr>
                            <w:ins w:id="6647" w:author="Nasser Mustafa [2]" w:date="2018-09-19T08:22:00Z">
                              <w:r w:rsidRPr="00DD7C0C">
                                <w:rPr>
                                  <w:rFonts w:eastAsia="Calibri"/>
                                  <w:color w:val="000000"/>
                                  <w:sz w:val="16"/>
                                  <w:szCs w:val="16"/>
                                </w:rPr>
                                <w:t>Intra</w:t>
                              </w:r>
                            </w:ins>
                          </w:p>
                        </w:tc>
                        <w:tc>
                          <w:tcPr>
                            <w:tcW w:w="657" w:type="dxa"/>
                            <w:shd w:val="clear" w:color="auto" w:fill="auto"/>
                            <w:tcMar>
                              <w:top w:w="14" w:type="dxa"/>
                              <w:left w:w="14" w:type="dxa"/>
                              <w:right w:w="14" w:type="dxa"/>
                            </w:tcMar>
                            <w:vAlign w:val="center"/>
                          </w:tcPr>
                          <w:p w14:paraId="41EAFB1C" w14:textId="77777777" w:rsidR="00D617FD" w:rsidRPr="00DD7C0C" w:rsidRDefault="00D617FD" w:rsidP="00B34EC5">
                            <w:pPr>
                              <w:widowControl w:val="0"/>
                              <w:rPr>
                                <w:ins w:id="6648" w:author="Nasser Mustafa [2]" w:date="2018-09-19T08:22:00Z"/>
                                <w:rFonts w:eastAsia="Calibri"/>
                                <w:color w:val="000000"/>
                                <w:sz w:val="16"/>
                                <w:szCs w:val="16"/>
                              </w:rPr>
                            </w:pPr>
                            <w:ins w:id="6649" w:author="Nasser Mustafa [2]" w:date="2018-09-19T08:22:00Z">
                              <w:r w:rsidRPr="00DD7C0C">
                                <w:rPr>
                                  <w:rFonts w:eastAsia="Calibri"/>
                                  <w:color w:val="000000"/>
                                  <w:sz w:val="16"/>
                                  <w:szCs w:val="16"/>
                                </w:rPr>
                                <w:t>Inter</w:t>
                              </w:r>
                            </w:ins>
                          </w:p>
                          <w:p w14:paraId="6EB04247" w14:textId="77777777" w:rsidR="00D617FD" w:rsidRPr="00DD7C0C" w:rsidRDefault="00D617FD" w:rsidP="00B34EC5">
                            <w:pPr>
                              <w:widowControl w:val="0"/>
                              <w:rPr>
                                <w:ins w:id="6650" w:author="Nasser Mustafa [2]" w:date="2018-09-19T08:22:00Z"/>
                                <w:rFonts w:eastAsia="Calibri"/>
                                <w:color w:val="000000"/>
                                <w:sz w:val="16"/>
                                <w:szCs w:val="16"/>
                              </w:rPr>
                            </w:pPr>
                            <w:ins w:id="6651" w:author="Nasser Mustafa [2]" w:date="2018-09-19T08:22:00Z">
                              <w:r w:rsidRPr="00DD7C0C">
                                <w:rPr>
                                  <w:rFonts w:eastAsia="Calibri"/>
                                  <w:color w:val="000000"/>
                                  <w:sz w:val="16"/>
                                  <w:szCs w:val="16"/>
                                </w:rPr>
                                <w:t>Intra</w:t>
                              </w:r>
                            </w:ins>
                          </w:p>
                        </w:tc>
                        <w:tc>
                          <w:tcPr>
                            <w:tcW w:w="564" w:type="dxa"/>
                            <w:gridSpan w:val="2"/>
                            <w:shd w:val="clear" w:color="auto" w:fill="auto"/>
                            <w:tcMar>
                              <w:top w:w="14" w:type="dxa"/>
                              <w:left w:w="14" w:type="dxa"/>
                              <w:right w:w="14" w:type="dxa"/>
                            </w:tcMar>
                            <w:vAlign w:val="center"/>
                          </w:tcPr>
                          <w:p w14:paraId="7AEB8737" w14:textId="77777777" w:rsidR="00D617FD" w:rsidRPr="00DD7C0C" w:rsidRDefault="00D617FD" w:rsidP="00B34EC5">
                            <w:pPr>
                              <w:widowControl w:val="0"/>
                              <w:rPr>
                                <w:ins w:id="6652" w:author="Nasser Mustafa [2]" w:date="2018-09-19T08:22:00Z"/>
                                <w:rFonts w:eastAsia="Calibri"/>
                                <w:color w:val="000000"/>
                                <w:sz w:val="16"/>
                                <w:szCs w:val="16"/>
                              </w:rPr>
                            </w:pPr>
                            <w:ins w:id="6653" w:author="Nasser Mustafa [2]" w:date="2018-09-19T08:22:00Z">
                              <w:r w:rsidRPr="00DD7C0C">
                                <w:rPr>
                                  <w:rFonts w:eastAsia="Calibri"/>
                                  <w:color w:val="000000"/>
                                  <w:sz w:val="16"/>
                                  <w:szCs w:val="16"/>
                                </w:rPr>
                                <w:t>Inter</w:t>
                              </w:r>
                            </w:ins>
                          </w:p>
                          <w:p w14:paraId="38AF38B3" w14:textId="77777777" w:rsidR="00D617FD" w:rsidRPr="00DD7C0C" w:rsidRDefault="00D617FD" w:rsidP="00B34EC5">
                            <w:pPr>
                              <w:widowControl w:val="0"/>
                              <w:rPr>
                                <w:ins w:id="6654" w:author="Nasser Mustafa [2]" w:date="2018-09-19T08:22:00Z"/>
                                <w:rFonts w:eastAsia="Calibri"/>
                                <w:color w:val="000000"/>
                                <w:sz w:val="16"/>
                                <w:szCs w:val="16"/>
                              </w:rPr>
                            </w:pPr>
                            <w:ins w:id="6655" w:author="Nasser Mustafa [2]" w:date="2018-09-19T08:22:00Z">
                              <w:r w:rsidRPr="00DD7C0C">
                                <w:rPr>
                                  <w:rFonts w:eastAsia="Calibri"/>
                                  <w:color w:val="000000"/>
                                  <w:sz w:val="16"/>
                                  <w:szCs w:val="16"/>
                                </w:rPr>
                                <w:t>Intra</w:t>
                              </w:r>
                            </w:ins>
                          </w:p>
                        </w:tc>
                        <w:tc>
                          <w:tcPr>
                            <w:tcW w:w="992" w:type="dxa"/>
                            <w:shd w:val="clear" w:color="auto" w:fill="auto"/>
                            <w:tcMar>
                              <w:top w:w="14" w:type="dxa"/>
                              <w:left w:w="14" w:type="dxa"/>
                              <w:right w:w="14" w:type="dxa"/>
                            </w:tcMar>
                            <w:vAlign w:val="center"/>
                          </w:tcPr>
                          <w:p w14:paraId="351EFE46" w14:textId="77777777" w:rsidR="00D617FD" w:rsidRPr="00DD7C0C" w:rsidRDefault="00D617FD" w:rsidP="00B34EC5">
                            <w:pPr>
                              <w:widowControl w:val="0"/>
                              <w:rPr>
                                <w:ins w:id="6656" w:author="Nasser Mustafa [2]" w:date="2018-09-19T08:22:00Z"/>
                                <w:rFonts w:eastAsia="Calibri"/>
                                <w:color w:val="000000"/>
                                <w:sz w:val="16"/>
                                <w:szCs w:val="16"/>
                              </w:rPr>
                            </w:pPr>
                            <w:ins w:id="6657" w:author="Nasser Mustafa [2]" w:date="2018-09-19T08:22:00Z">
                              <w:r w:rsidRPr="00DD7C0C">
                                <w:rPr>
                                  <w:rFonts w:eastAsia="Calibri"/>
                                  <w:color w:val="000000"/>
                                  <w:sz w:val="16"/>
                                  <w:szCs w:val="16"/>
                                </w:rPr>
                                <w:t>Inter</w:t>
                              </w:r>
                            </w:ins>
                          </w:p>
                          <w:p w14:paraId="010D95B5" w14:textId="77777777" w:rsidR="00D617FD" w:rsidRPr="00DD7C0C" w:rsidRDefault="00D617FD" w:rsidP="00B34EC5">
                            <w:pPr>
                              <w:widowControl w:val="0"/>
                              <w:rPr>
                                <w:ins w:id="6658" w:author="Nasser Mustafa [2]" w:date="2018-09-19T08:22:00Z"/>
                                <w:rFonts w:eastAsia="Calibri"/>
                                <w:color w:val="000000"/>
                                <w:sz w:val="16"/>
                                <w:szCs w:val="16"/>
                              </w:rPr>
                            </w:pPr>
                            <w:ins w:id="6659" w:author="Nasser Mustafa [2]" w:date="2018-09-19T08:22:00Z">
                              <w:r w:rsidRPr="00DD7C0C">
                                <w:rPr>
                                  <w:rFonts w:eastAsia="Calibri"/>
                                  <w:color w:val="000000"/>
                                  <w:sz w:val="16"/>
                                  <w:szCs w:val="16"/>
                                </w:rPr>
                                <w:t>Intra</w:t>
                              </w:r>
                            </w:ins>
                          </w:p>
                        </w:tc>
                        <w:tc>
                          <w:tcPr>
                            <w:tcW w:w="4255" w:type="dxa"/>
                            <w:gridSpan w:val="7"/>
                            <w:shd w:val="clear" w:color="auto" w:fill="auto"/>
                            <w:textDirection w:val="tbRl"/>
                          </w:tcPr>
                          <w:p w14:paraId="0134DECE" w14:textId="77777777" w:rsidR="00D617FD" w:rsidRPr="00DD7C0C" w:rsidRDefault="00D617FD" w:rsidP="00B34EC5">
                            <w:pPr>
                              <w:widowControl w:val="0"/>
                              <w:rPr>
                                <w:ins w:id="6660" w:author="Nasser Mustafa [2]" w:date="2018-09-19T08:22:00Z"/>
                                <w:rFonts w:eastAsia="Calibri"/>
                                <w:color w:val="000000"/>
                                <w:sz w:val="16"/>
                                <w:szCs w:val="16"/>
                              </w:rPr>
                            </w:pPr>
                          </w:p>
                        </w:tc>
                      </w:tr>
                    </w:tbl>
                    <w:p w14:paraId="7CA3EC2B" w14:textId="77777777" w:rsidR="00D617FD" w:rsidRDefault="00D617FD" w:rsidP="008B130C"/>
                  </w:txbxContent>
                </v:textbox>
                <w10:wrap type="topAndBottom" anchorx="margin" anchory="margin"/>
              </v:shape>
            </w:pict>
          </mc:Fallback>
        </mc:AlternateContent>
      </w:r>
      <w:r w:rsidR="00B97147" w:rsidRPr="00C67C7F">
        <w:t>The Drawbacks of Existing Classifications</w:t>
      </w:r>
      <w:bookmarkEnd w:id="5068"/>
      <w:bookmarkEnd w:id="5069"/>
      <w:bookmarkEnd w:id="5070"/>
    </w:p>
    <w:p w14:paraId="7C7216A8" w14:textId="6E59C4D5" w:rsidR="00B97147" w:rsidRPr="00C67C7F" w:rsidRDefault="00B97147" w:rsidP="001B582E">
      <w:pPr>
        <w:pStyle w:val="BodyText"/>
        <w:tabs>
          <w:tab w:val="left" w:pos="900"/>
        </w:tabs>
        <w:spacing w:line="480" w:lineRule="auto"/>
        <w:ind w:firstLine="0"/>
        <w:jc w:val="both"/>
        <w:rPr>
          <w:sz w:val="24"/>
          <w:szCs w:val="24"/>
          <w:lang w:val="en-CA"/>
        </w:rPr>
      </w:pPr>
      <w:r w:rsidRPr="00C67C7F">
        <w:rPr>
          <w:sz w:val="24"/>
          <w:szCs w:val="24"/>
        </w:rPr>
        <w:t xml:space="preserve">As </w:t>
      </w:r>
      <w:r w:rsidRPr="008B130C">
        <w:rPr>
          <w:sz w:val="24"/>
          <w:szCs w:val="24"/>
        </w:rPr>
        <w:t>evidenced by the</w:t>
      </w:r>
      <w:r w:rsidRPr="008B130C">
        <w:rPr>
          <w:sz w:val="24"/>
          <w:szCs w:val="24"/>
          <w:lang w:val="en-CA"/>
        </w:rPr>
        <w:t xml:space="preserve"> discussions of trace link classifications</w:t>
      </w:r>
      <w:r w:rsidR="000E7C23" w:rsidRPr="008B130C">
        <w:rPr>
          <w:sz w:val="24"/>
          <w:szCs w:val="24"/>
          <w:lang w:val="en-CA"/>
        </w:rPr>
        <w:t xml:space="preserve"> </w:t>
      </w:r>
      <w:r w:rsidR="008B130C" w:rsidRPr="008B130C">
        <w:rPr>
          <w:sz w:val="24"/>
          <w:szCs w:val="24"/>
          <w:lang w:val="en-CA"/>
        </w:rPr>
        <w:t xml:space="preserve">that </w:t>
      </w:r>
      <w:r w:rsidR="000E7C23" w:rsidRPr="008B130C">
        <w:rPr>
          <w:sz w:val="24"/>
          <w:szCs w:val="24"/>
          <w:lang w:val="en-CA"/>
        </w:rPr>
        <w:t xml:space="preserve">we have discussed in chapter </w:t>
      </w:r>
      <w:r w:rsidR="000E7C23" w:rsidRPr="008B130C">
        <w:rPr>
          <w:sz w:val="24"/>
          <w:szCs w:val="24"/>
          <w:lang w:val="en-CA"/>
        </w:rPr>
        <w:fldChar w:fldCharType="begin"/>
      </w:r>
      <w:r w:rsidR="000E7C23" w:rsidRPr="008B130C">
        <w:rPr>
          <w:sz w:val="24"/>
          <w:szCs w:val="24"/>
          <w:lang w:val="en-CA"/>
        </w:rPr>
        <w:instrText xml:space="preserve"> REF _Ref512962818 \r \h  \* MERGEFORMAT </w:instrText>
      </w:r>
      <w:r w:rsidR="000E7C23" w:rsidRPr="008B130C">
        <w:rPr>
          <w:sz w:val="24"/>
          <w:szCs w:val="24"/>
          <w:lang w:val="en-CA"/>
        </w:rPr>
      </w:r>
      <w:r w:rsidR="000E7C23" w:rsidRPr="008B130C">
        <w:rPr>
          <w:sz w:val="24"/>
          <w:szCs w:val="24"/>
          <w:lang w:val="en-CA"/>
        </w:rPr>
        <w:fldChar w:fldCharType="separate"/>
      </w:r>
      <w:r w:rsidR="00047800">
        <w:rPr>
          <w:sz w:val="24"/>
          <w:szCs w:val="24"/>
          <w:lang w:val="en-CA"/>
        </w:rPr>
        <w:t>4</w:t>
      </w:r>
      <w:r w:rsidR="000E7C23" w:rsidRPr="008B130C">
        <w:rPr>
          <w:sz w:val="24"/>
          <w:szCs w:val="24"/>
          <w:lang w:val="en-CA"/>
        </w:rPr>
        <w:fldChar w:fldCharType="end"/>
      </w:r>
      <w:r w:rsidR="008B130C" w:rsidRPr="008B130C">
        <w:rPr>
          <w:sz w:val="24"/>
          <w:szCs w:val="24"/>
          <w:lang w:val="en-CA"/>
        </w:rPr>
        <w:t xml:space="preserve"> and show in </w:t>
      </w:r>
      <w:r w:rsidR="008B130C" w:rsidRPr="008B130C">
        <w:rPr>
          <w:sz w:val="24"/>
          <w:szCs w:val="24"/>
          <w:lang w:val="en-CA"/>
        </w:rPr>
        <w:fldChar w:fldCharType="begin"/>
      </w:r>
      <w:r w:rsidR="008B130C" w:rsidRPr="008B130C">
        <w:rPr>
          <w:sz w:val="24"/>
          <w:szCs w:val="24"/>
          <w:lang w:val="en-CA"/>
        </w:rPr>
        <w:instrText xml:space="preserve"> REF _Ref515826538 \h </w:instrText>
      </w:r>
      <w:r w:rsidR="008B130C">
        <w:rPr>
          <w:sz w:val="24"/>
          <w:szCs w:val="24"/>
          <w:lang w:val="en-CA"/>
        </w:rPr>
        <w:instrText xml:space="preserve"> \* MERGEFORMAT </w:instrText>
      </w:r>
      <w:r w:rsidR="008B130C" w:rsidRPr="008B130C">
        <w:rPr>
          <w:sz w:val="24"/>
          <w:szCs w:val="24"/>
          <w:lang w:val="en-CA"/>
        </w:rPr>
      </w:r>
      <w:r w:rsidR="008B130C" w:rsidRPr="008B130C">
        <w:rPr>
          <w:sz w:val="24"/>
          <w:szCs w:val="24"/>
          <w:lang w:val="en-CA"/>
        </w:rPr>
        <w:fldChar w:fldCharType="separate"/>
      </w:r>
      <w:ins w:id="6661" w:author="Nasser Mustafa [2]" w:date="2018-09-26T11:08:00Z">
        <w:r w:rsidR="00047800" w:rsidRPr="00047800">
          <w:rPr>
            <w:sz w:val="24"/>
            <w:szCs w:val="24"/>
            <w:rPrChange w:id="6662" w:author="Nasser Mustafa [2]" w:date="2018-09-26T11:08:00Z">
              <w:rPr/>
            </w:rPrChange>
          </w:rPr>
          <w:t xml:space="preserve">Table </w:t>
        </w:r>
        <w:r w:rsidR="00047800" w:rsidRPr="00047800">
          <w:rPr>
            <w:noProof/>
            <w:sz w:val="24"/>
            <w:szCs w:val="24"/>
            <w:rPrChange w:id="6663" w:author="Nasser Mustafa [2]" w:date="2018-09-26T11:08:00Z">
              <w:rPr>
                <w:noProof/>
              </w:rPr>
            </w:rPrChange>
          </w:rPr>
          <w:t>14</w:t>
        </w:r>
      </w:ins>
      <w:del w:id="6664" w:author="Nasser Mustafa [2]" w:date="2018-09-19T14:47:00Z">
        <w:r w:rsidR="00C779F7" w:rsidRPr="004C0242" w:rsidDel="00740534">
          <w:rPr>
            <w:sz w:val="24"/>
            <w:szCs w:val="24"/>
          </w:rPr>
          <w:delText xml:space="preserve">Table </w:delText>
        </w:r>
        <w:r w:rsidR="00C779F7" w:rsidRPr="004C0242" w:rsidDel="00740534">
          <w:rPr>
            <w:noProof/>
            <w:sz w:val="24"/>
            <w:szCs w:val="24"/>
          </w:rPr>
          <w:delText>14</w:delText>
        </w:r>
      </w:del>
      <w:r w:rsidR="008B130C" w:rsidRPr="008B130C">
        <w:rPr>
          <w:sz w:val="24"/>
          <w:szCs w:val="24"/>
          <w:lang w:val="en-CA"/>
        </w:rPr>
        <w:fldChar w:fldCharType="end"/>
      </w:r>
      <w:r w:rsidRPr="00C67C7F">
        <w:rPr>
          <w:sz w:val="24"/>
          <w:szCs w:val="24"/>
          <w:lang w:val="en-CA"/>
        </w:rPr>
        <w:t xml:space="preserve">, </w:t>
      </w:r>
      <w:r w:rsidRPr="00C67C7F">
        <w:rPr>
          <w:sz w:val="24"/>
          <w:szCs w:val="24"/>
        </w:rPr>
        <w:t>existing classifications of trace links have the following drawbacks:</w:t>
      </w:r>
    </w:p>
    <w:p w14:paraId="58F500D3" w14:textId="51C1AA2C" w:rsidR="00B97147" w:rsidRPr="000E4FB2"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Each classification is either problem specific or domain specific. For instance, the classifications </w:t>
      </w:r>
      <w:r w:rsidR="000E4FB2">
        <w:rPr>
          <w:rFonts w:ascii="Times New Roman" w:hAnsi="Times New Roman"/>
        </w:rPr>
        <w:t xml:space="preserve">of </w:t>
      </w:r>
      <w:r w:rsidRPr="00C67C7F">
        <w:rPr>
          <w:rFonts w:ascii="Times New Roman" w:hAnsi="Times New Roman"/>
        </w:rPr>
        <w:t>Ramesh</w:t>
      </w:r>
      <w:r w:rsidR="000E4FB2">
        <w:rPr>
          <w:rFonts w:ascii="Times New Roman" w:hAnsi="Times New Roman"/>
        </w:rPr>
        <w:t xml:space="preserve"> </w:t>
      </w:r>
      <w:ins w:id="6665" w:author="Nasser Mustafa [2]" w:date="2018-09-18T23:02:00Z">
        <w:r w:rsidR="003633F8">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3633F8">
        <w:rPr>
          <w:rFonts w:ascii="Times New Roman" w:hAnsi="Times New Roman"/>
        </w:rPr>
        <w:fldChar w:fldCharType="separate"/>
      </w:r>
      <w:r w:rsidR="00B050F0" w:rsidRPr="00B050F0">
        <w:rPr>
          <w:rFonts w:ascii="Times New Roman" w:hAnsi="Times New Roman"/>
          <w:noProof/>
        </w:rPr>
        <w:t>[90]</w:t>
      </w:r>
      <w:ins w:id="6666" w:author="Nasser Mustafa [2]" w:date="2018-09-18T23:02:00Z">
        <w:r w:rsidR="003633F8">
          <w:rPr>
            <w:rFonts w:ascii="Times New Roman" w:hAnsi="Times New Roman"/>
          </w:rPr>
          <w:fldChar w:fldCharType="end"/>
        </w:r>
      </w:ins>
      <w:del w:id="6667" w:author="Nasser Mustafa [2]" w:date="2018-09-18T23:02:00Z">
        <w:r w:rsidRPr="00C67C7F" w:rsidDel="003633F8">
          <w:rPr>
            <w:rFonts w:ascii="Times New Roman" w:eastAsia="Calibri" w:hAnsi="Times New Roman"/>
          </w:rPr>
          <w:fldChar w:fldCharType="begin"/>
        </w:r>
        <w:r w:rsidR="003C33CA" w:rsidRPr="003633F8" w:rsidDel="003633F8">
          <w:rPr>
            <w:rFonts w:ascii="Times New Roman" w:eastAsia="Calibri"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3633F8">
          <w:rPr>
            <w:rFonts w:ascii="Times New Roman" w:eastAsia="Calibri" w:hAnsi="Times New Roman"/>
          </w:rPr>
          <w:fldChar w:fldCharType="separate"/>
        </w:r>
        <w:r w:rsidR="003C33CA" w:rsidRPr="003633F8" w:rsidDel="003633F8">
          <w:rPr>
            <w:rFonts w:ascii="Times New Roman" w:eastAsia="Calibri" w:hAnsi="Times New Roman"/>
            <w:noProof/>
          </w:rPr>
          <w:delText>[</w:delText>
        </w:r>
        <w:r w:rsidR="00660900" w:rsidRPr="003633F8" w:rsidDel="003633F8">
          <w:fldChar w:fldCharType="begin"/>
        </w:r>
        <w:r w:rsidR="00660900" w:rsidRPr="003633F8" w:rsidDel="003633F8">
          <w:delInstrText xml:space="preserve"> HYPERLINK \l "_ENREF_2" \o "Ramesh, 2011 #90" </w:delInstrText>
        </w:r>
        <w:r w:rsidR="00660900" w:rsidRPr="003633F8" w:rsidDel="003633F8">
          <w:fldChar w:fldCharType="separate"/>
        </w:r>
        <w:r w:rsidR="006A58FF" w:rsidRPr="003633F8" w:rsidDel="003633F8">
          <w:rPr>
            <w:rFonts w:ascii="Times New Roman" w:eastAsia="Calibri" w:hAnsi="Times New Roman"/>
            <w:noProof/>
          </w:rPr>
          <w:delText>2</w:delText>
        </w:r>
        <w:r w:rsidR="00660900" w:rsidRPr="003633F8" w:rsidDel="003633F8">
          <w:rPr>
            <w:rFonts w:ascii="Times New Roman" w:eastAsia="Calibri" w:hAnsi="Times New Roman"/>
            <w:noProof/>
          </w:rPr>
          <w:fldChar w:fldCharType="end"/>
        </w:r>
        <w:r w:rsidR="003C33CA" w:rsidRPr="003633F8" w:rsidDel="003633F8">
          <w:rPr>
            <w:rFonts w:ascii="Times New Roman" w:eastAsia="Calibri" w:hAnsi="Times New Roman"/>
            <w:noProof/>
          </w:rPr>
          <w:delText>]</w:delText>
        </w:r>
        <w:r w:rsidRPr="00C67C7F" w:rsidDel="003633F8">
          <w:rPr>
            <w:rFonts w:ascii="Times New Roman" w:eastAsia="Calibri" w:hAnsi="Times New Roman"/>
          </w:rPr>
          <w:fldChar w:fldCharType="end"/>
        </w:r>
      </w:del>
      <w:r w:rsidRPr="00C67C7F">
        <w:rPr>
          <w:rFonts w:ascii="Times New Roman" w:eastAsia="Calibri" w:hAnsi="Times New Roman"/>
        </w:rPr>
        <w:t xml:space="preserve"> and </w:t>
      </w:r>
      <w:r w:rsidRPr="00C67C7F">
        <w:rPr>
          <w:rFonts w:ascii="Times New Roman" w:hAnsi="Times New Roman"/>
        </w:rPr>
        <w:t>Spanoudakis</w:t>
      </w:r>
      <w:r w:rsidR="001B582E">
        <w:rPr>
          <w:rFonts w:ascii="Times New Roman" w:hAnsi="Times New Roman"/>
        </w:rPr>
        <w:t xml:space="preserve"> an</w:t>
      </w:r>
      <w:r w:rsidR="000E4FB2">
        <w:rPr>
          <w:rFonts w:ascii="Times New Roman" w:hAnsi="Times New Roman"/>
        </w:rPr>
        <w:t>d Zisman</w:t>
      </w:r>
      <w:r w:rsidRPr="00C67C7F">
        <w:rPr>
          <w:rFonts w:ascii="Times New Roman" w:eastAsia="Calibri" w:hAnsi="Times New Roman"/>
        </w:rPr>
        <w:t xml:space="preserve"> </w:t>
      </w:r>
      <w:ins w:id="6668" w:author="Nasser Mustafa [2]" w:date="2018-09-18T23:03:00Z">
        <w:r w:rsidR="003633F8">
          <w:rPr>
            <w:rFonts w:ascii="Times New Roman" w:eastAsia="Calibri" w:hAnsi="Times New Roman"/>
          </w:rPr>
          <w:fldChar w:fldCharType="begin" w:fldLock="1"/>
        </w:r>
      </w:ins>
      <w:r w:rsidR="00B050F0">
        <w:rPr>
          <w:rFonts w:ascii="Times New Roman" w:eastAsia="Calibri" w:hAnsi="Times New Roman"/>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r w:rsidR="003633F8">
        <w:rPr>
          <w:rFonts w:ascii="Times New Roman" w:eastAsia="Calibri" w:hAnsi="Times New Roman"/>
        </w:rPr>
        <w:fldChar w:fldCharType="separate"/>
      </w:r>
      <w:r w:rsidR="00627C91" w:rsidRPr="00627C91">
        <w:rPr>
          <w:rFonts w:ascii="Times New Roman" w:eastAsia="Calibri" w:hAnsi="Times New Roman"/>
          <w:noProof/>
        </w:rPr>
        <w:t>[19]</w:t>
      </w:r>
      <w:ins w:id="6669" w:author="Nasser Mustafa [2]" w:date="2018-09-18T23:03:00Z">
        <w:r w:rsidR="003633F8">
          <w:rPr>
            <w:rFonts w:ascii="Times New Roman" w:eastAsia="Calibri" w:hAnsi="Times New Roman"/>
          </w:rPr>
          <w:fldChar w:fldCharType="end"/>
        </w:r>
        <w:r w:rsidR="003633F8">
          <w:rPr>
            <w:rFonts w:ascii="Times New Roman" w:eastAsia="Calibri" w:hAnsi="Times New Roman"/>
          </w:rPr>
          <w:t xml:space="preserve"> </w:t>
        </w:r>
      </w:ins>
      <w:del w:id="6670" w:author="Nasser Mustafa [2]" w:date="2018-09-18T23:03:00Z">
        <w:r w:rsidRPr="00C67C7F" w:rsidDel="003633F8">
          <w:rPr>
            <w:rFonts w:ascii="Times New Roman" w:eastAsia="Calibri" w:hAnsi="Times New Roman"/>
          </w:rPr>
          <w:fldChar w:fldCharType="begin"/>
        </w:r>
        <w:r w:rsidR="003C33CA" w:rsidRPr="003633F8" w:rsidDel="003633F8">
          <w:rPr>
            <w:rFonts w:ascii="Times New Roman" w:eastAsia="Calibri" w:hAnsi="Times New Roman"/>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3633F8">
          <w:rPr>
            <w:rFonts w:ascii="Times New Roman" w:eastAsia="Calibri" w:hAnsi="Times New Roman"/>
          </w:rPr>
          <w:fldChar w:fldCharType="separate"/>
        </w:r>
        <w:r w:rsidR="003C33CA" w:rsidRPr="003633F8" w:rsidDel="003633F8">
          <w:rPr>
            <w:rFonts w:ascii="Times New Roman" w:eastAsia="Calibri" w:hAnsi="Times New Roman"/>
            <w:noProof/>
          </w:rPr>
          <w:delText>[</w:delText>
        </w:r>
        <w:r w:rsidR="00660900" w:rsidRPr="003633F8" w:rsidDel="003633F8">
          <w:fldChar w:fldCharType="begin"/>
        </w:r>
        <w:r w:rsidR="00660900" w:rsidRPr="003633F8" w:rsidDel="003633F8">
          <w:delInstrText xml:space="preserve"> HYPERLINK \l "_ENREF_15" \o "Spanoudakis, 2005 #33" </w:delInstrText>
        </w:r>
        <w:r w:rsidR="00660900" w:rsidRPr="003633F8" w:rsidDel="003633F8">
          <w:fldChar w:fldCharType="separate"/>
        </w:r>
        <w:r w:rsidR="006A58FF" w:rsidRPr="003633F8" w:rsidDel="003633F8">
          <w:rPr>
            <w:rFonts w:ascii="Times New Roman" w:eastAsia="Calibri" w:hAnsi="Times New Roman"/>
            <w:noProof/>
          </w:rPr>
          <w:delText>15</w:delText>
        </w:r>
        <w:r w:rsidR="00660900" w:rsidRPr="003633F8" w:rsidDel="003633F8">
          <w:rPr>
            <w:rFonts w:ascii="Times New Roman" w:eastAsia="Calibri" w:hAnsi="Times New Roman"/>
            <w:noProof/>
          </w:rPr>
          <w:fldChar w:fldCharType="end"/>
        </w:r>
        <w:r w:rsidR="003C33CA" w:rsidRPr="003633F8" w:rsidDel="003633F8">
          <w:rPr>
            <w:rFonts w:ascii="Times New Roman" w:eastAsia="Calibri" w:hAnsi="Times New Roman"/>
            <w:noProof/>
          </w:rPr>
          <w:delText>]</w:delText>
        </w:r>
        <w:r w:rsidRPr="00C67C7F" w:rsidDel="003633F8">
          <w:rPr>
            <w:rFonts w:ascii="Times New Roman" w:eastAsia="Calibri" w:hAnsi="Times New Roman"/>
          </w:rPr>
          <w:fldChar w:fldCharType="end"/>
        </w:r>
        <w:r w:rsidRPr="00C67C7F" w:rsidDel="003633F8">
          <w:rPr>
            <w:rFonts w:ascii="Times New Roman" w:hAnsi="Times New Roman"/>
          </w:rPr>
          <w:delText xml:space="preserve"> </w:delText>
        </w:r>
      </w:del>
      <w:r w:rsidRPr="00C67C7F">
        <w:rPr>
          <w:rFonts w:ascii="Times New Roman" w:hAnsi="Times New Roman"/>
        </w:rPr>
        <w:t xml:space="preserve">are related to </w:t>
      </w:r>
      <w:del w:id="6671" w:author="Yvan Labiche" w:date="2018-09-07T21:32:00Z">
        <w:r w:rsidR="008D1DF9" w:rsidDel="004C0003">
          <w:rPr>
            <w:rFonts w:ascii="Times New Roman" w:hAnsi="Times New Roman"/>
          </w:rPr>
          <w:delText>Requirement Engineering</w:delText>
        </w:r>
      </w:del>
      <w:ins w:id="6672" w:author="Yvan Labiche" w:date="2018-09-07T21:32:00Z">
        <w:r w:rsidR="004C0003">
          <w:rPr>
            <w:rFonts w:ascii="Times New Roman" w:hAnsi="Times New Roman"/>
          </w:rPr>
          <w:t>Requirements Engineering</w:t>
        </w:r>
      </w:ins>
      <w:r w:rsidRPr="00C67C7F">
        <w:rPr>
          <w:rFonts w:ascii="Times New Roman" w:hAnsi="Times New Roman"/>
        </w:rPr>
        <w:t xml:space="preserve"> classification, the classification of Paige</w:t>
      </w:r>
      <w:r w:rsidR="000E4FB2">
        <w:rPr>
          <w:rFonts w:ascii="Times New Roman" w:hAnsi="Times New Roman"/>
        </w:rPr>
        <w:t xml:space="preserve"> and colleagues</w:t>
      </w:r>
      <w:r w:rsidRPr="00C67C7F">
        <w:rPr>
          <w:rFonts w:ascii="Times New Roman" w:hAnsi="Times New Roman"/>
        </w:rPr>
        <w:t xml:space="preserve"> </w:t>
      </w:r>
      <w:ins w:id="6673" w:author="Nasser Mustafa [2]" w:date="2018-09-18T23:04:00Z">
        <w:r w:rsidR="003633F8">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r w:rsidR="003633F8">
        <w:rPr>
          <w:rFonts w:ascii="Times New Roman" w:hAnsi="Times New Roman"/>
        </w:rPr>
        <w:fldChar w:fldCharType="separate"/>
      </w:r>
      <w:r w:rsidR="00B050F0" w:rsidRPr="00B050F0">
        <w:rPr>
          <w:rFonts w:ascii="Times New Roman" w:hAnsi="Times New Roman"/>
          <w:noProof/>
        </w:rPr>
        <w:t>[91]</w:t>
      </w:r>
      <w:ins w:id="6674" w:author="Nasser Mustafa [2]" w:date="2018-09-18T23:04:00Z">
        <w:r w:rsidR="003633F8">
          <w:rPr>
            <w:rFonts w:ascii="Times New Roman" w:hAnsi="Times New Roman"/>
          </w:rPr>
          <w:fldChar w:fldCharType="end"/>
        </w:r>
      </w:ins>
      <w:del w:id="6675" w:author="Nasser Mustafa [2]" w:date="2018-09-18T23:04:00Z">
        <w:r w:rsidRPr="00C67C7F" w:rsidDel="003633F8">
          <w:rPr>
            <w:rFonts w:ascii="Times New Roman" w:eastAsia="Calibri" w:hAnsi="Times New Roman"/>
          </w:rPr>
          <w:fldChar w:fldCharType="begin"/>
        </w:r>
        <w:r w:rsidR="00A300CB" w:rsidRPr="003633F8" w:rsidDel="003633F8">
          <w:rPr>
            <w:rFonts w:ascii="Times New Roman" w:eastAsia="Calibri" w:hAnsi="Times New Roman"/>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C67C7F" w:rsidDel="003633F8">
          <w:rPr>
            <w:rFonts w:ascii="Times New Roman" w:eastAsia="Calibri" w:hAnsi="Times New Roman"/>
          </w:rPr>
          <w:fldChar w:fldCharType="separate"/>
        </w:r>
        <w:r w:rsidR="00A300CB" w:rsidRPr="003633F8" w:rsidDel="003633F8">
          <w:rPr>
            <w:rFonts w:ascii="Times New Roman" w:eastAsia="Calibri" w:hAnsi="Times New Roman"/>
            <w:noProof/>
          </w:rPr>
          <w:delText>[</w:delText>
        </w:r>
        <w:r w:rsidR="00660900" w:rsidRPr="003633F8" w:rsidDel="003633F8">
          <w:fldChar w:fldCharType="begin"/>
        </w:r>
        <w:r w:rsidR="00660900" w:rsidRPr="003633F8" w:rsidDel="003633F8">
          <w:delInstrText xml:space="preserve"> HYPERLINK \l "_ENREF_10" \o "Paige, 2008 #192" </w:delInstrText>
        </w:r>
        <w:r w:rsidR="00660900" w:rsidRPr="003633F8" w:rsidDel="003633F8">
          <w:fldChar w:fldCharType="separate"/>
        </w:r>
        <w:r w:rsidR="006A58FF" w:rsidRPr="003633F8" w:rsidDel="003633F8">
          <w:rPr>
            <w:rFonts w:ascii="Times New Roman" w:eastAsia="Calibri" w:hAnsi="Times New Roman"/>
            <w:noProof/>
          </w:rPr>
          <w:delText>10</w:delText>
        </w:r>
        <w:r w:rsidR="00660900" w:rsidRPr="003633F8" w:rsidDel="003633F8">
          <w:rPr>
            <w:rFonts w:ascii="Times New Roman" w:eastAsia="Calibri" w:hAnsi="Times New Roman"/>
            <w:noProof/>
          </w:rPr>
          <w:fldChar w:fldCharType="end"/>
        </w:r>
        <w:r w:rsidR="00A300CB" w:rsidRPr="003633F8" w:rsidDel="003633F8">
          <w:rPr>
            <w:rFonts w:ascii="Times New Roman" w:eastAsia="Calibri" w:hAnsi="Times New Roman"/>
            <w:noProof/>
          </w:rPr>
          <w:delText>]</w:delText>
        </w:r>
        <w:r w:rsidRPr="00C67C7F" w:rsidDel="003633F8">
          <w:rPr>
            <w:rFonts w:ascii="Times New Roman" w:eastAsia="Calibri" w:hAnsi="Times New Roman"/>
          </w:rPr>
          <w:fldChar w:fldCharType="end"/>
        </w:r>
      </w:del>
      <w:r w:rsidR="00A64F3E">
        <w:rPr>
          <w:rFonts w:ascii="Times New Roman" w:hAnsi="Times New Roman"/>
        </w:rPr>
        <w:t xml:space="preserve"> is a</w:t>
      </w:r>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w:t>
      </w:r>
      <w:ins w:id="6676" w:author="Nasser Mustafa [2]" w:date="2018-09-18T23:04:00Z">
        <w:r w:rsidR="003633F8">
          <w:rPr>
            <w:rFonts w:ascii="Times New Roman" w:hAnsi="Times New Roman"/>
          </w:rPr>
          <w:t>c</w:t>
        </w:r>
      </w:ins>
      <w:del w:id="6677" w:author="Nasser Mustafa [2]" w:date="2018-09-18T23:04:00Z">
        <w:r w:rsidRPr="00C67C7F" w:rsidDel="003633F8">
          <w:rPr>
            <w:rFonts w:ascii="Times New Roman" w:hAnsi="Times New Roman"/>
          </w:rPr>
          <w:delText>C</w:delText>
        </w:r>
      </w:del>
      <w:r w:rsidRPr="00C67C7F">
        <w:rPr>
          <w:rFonts w:ascii="Times New Roman" w:hAnsi="Times New Roman"/>
        </w:rPr>
        <w:t>lassification.</w:t>
      </w:r>
      <w:r w:rsidR="008B130C" w:rsidRPr="008B130C">
        <w:rPr>
          <w:noProof/>
          <w:lang w:eastAsia="zh-CN"/>
        </w:rPr>
        <w:t xml:space="preserve"> </w:t>
      </w:r>
    </w:p>
    <w:p w14:paraId="79F82B32" w14:textId="2942D00D"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lang w:val="en-CA"/>
        </w:rPr>
      </w:pPr>
      <w:r w:rsidRPr="00C67C7F">
        <w:rPr>
          <w:rFonts w:ascii="Times New Roman" w:hAnsi="Times New Roman"/>
        </w:rPr>
        <w:t xml:space="preserve">Classifications are inconsistent with respect to their interpretations of link semantics. They often refer to the same semantics with different names. We conjecture this is a side effect of the first drawback. For instance, Spanoudakis and Zisman </w:t>
      </w:r>
      <w:ins w:id="6678" w:author="Nasser Mustafa [2]" w:date="2018-09-18T23:05:00Z">
        <w:r w:rsidR="001008E5">
          <w:rPr>
            <w:rFonts w:ascii="Times New Roman" w:hAnsi="Times New Roman"/>
          </w:rPr>
          <w:fldChar w:fldCharType="begin" w:fldLock="1"/>
        </w:r>
      </w:ins>
      <w:r w:rsidR="00B050F0">
        <w:rPr>
          <w:rFonts w:ascii="Times New Roman" w:hAnsi="Times New Roman"/>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r w:rsidR="001008E5">
        <w:rPr>
          <w:rFonts w:ascii="Times New Roman" w:hAnsi="Times New Roman"/>
        </w:rPr>
        <w:fldChar w:fldCharType="separate"/>
      </w:r>
      <w:r w:rsidR="00627C91" w:rsidRPr="00627C91">
        <w:rPr>
          <w:rFonts w:ascii="Times New Roman" w:hAnsi="Times New Roman"/>
          <w:noProof/>
        </w:rPr>
        <w:t>[19]</w:t>
      </w:r>
      <w:ins w:id="6679" w:author="Nasser Mustafa [2]" w:date="2018-09-18T23:05:00Z">
        <w:r w:rsidR="001008E5">
          <w:rPr>
            <w:rFonts w:ascii="Times New Roman" w:hAnsi="Times New Roman"/>
          </w:rPr>
          <w:fldChar w:fldCharType="end"/>
        </w:r>
      </w:ins>
      <w:del w:id="6680" w:author="Nasser Mustafa [2]" w:date="2018-09-18T23:05:00Z">
        <w:r w:rsidRPr="00C67C7F" w:rsidDel="001008E5">
          <w:rPr>
            <w:rFonts w:ascii="Times New Roman" w:hAnsi="Times New Roman"/>
          </w:rPr>
          <w:fldChar w:fldCharType="begin"/>
        </w:r>
        <w:r w:rsidR="003C33CA" w:rsidRPr="001008E5" w:rsidDel="001008E5">
          <w:rPr>
            <w:rFonts w:ascii="Times New Roman" w:hAnsi="Times New Roman"/>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1008E5">
          <w:rPr>
            <w:rFonts w:ascii="Times New Roman" w:hAnsi="Times New Roman"/>
          </w:rPr>
          <w:fldChar w:fldCharType="separate"/>
        </w:r>
        <w:r w:rsidR="003C33CA" w:rsidRPr="001008E5" w:rsidDel="001008E5">
          <w:rPr>
            <w:rFonts w:ascii="Times New Roman" w:hAnsi="Times New Roman"/>
            <w:noProof/>
          </w:rPr>
          <w:delText>[</w:delText>
        </w:r>
        <w:r w:rsidR="00660900" w:rsidRPr="001008E5" w:rsidDel="001008E5">
          <w:fldChar w:fldCharType="begin"/>
        </w:r>
        <w:r w:rsidR="00660900" w:rsidRPr="001008E5" w:rsidDel="001008E5">
          <w:delInstrText xml:space="preserve"> HYPERLINK \l "_ENREF_15" \o "Spanoudakis, 2005 #33" </w:delInstrText>
        </w:r>
        <w:r w:rsidR="00660900" w:rsidRPr="001008E5" w:rsidDel="001008E5">
          <w:fldChar w:fldCharType="separate"/>
        </w:r>
        <w:r w:rsidR="006A58FF" w:rsidRPr="001008E5" w:rsidDel="001008E5">
          <w:rPr>
            <w:rFonts w:ascii="Times New Roman" w:hAnsi="Times New Roman"/>
            <w:noProof/>
          </w:rPr>
          <w:delText>15</w:delText>
        </w:r>
        <w:r w:rsidR="00660900" w:rsidRPr="001008E5" w:rsidDel="001008E5">
          <w:rPr>
            <w:rFonts w:ascii="Times New Roman" w:hAnsi="Times New Roman"/>
            <w:noProof/>
          </w:rPr>
          <w:fldChar w:fldCharType="end"/>
        </w:r>
        <w:r w:rsidR="003C33CA" w:rsidRPr="001008E5" w:rsidDel="001008E5">
          <w:rPr>
            <w:rFonts w:ascii="Times New Roman" w:hAnsi="Times New Roman"/>
            <w:noProof/>
          </w:rPr>
          <w:delText>]</w:delText>
        </w:r>
        <w:r w:rsidRPr="00C67C7F" w:rsidDel="001008E5">
          <w:rPr>
            <w:rFonts w:ascii="Times New Roman" w:hAnsi="Times New Roman"/>
          </w:rPr>
          <w:fldChar w:fldCharType="end"/>
        </w:r>
      </w:del>
      <w:r w:rsidRPr="00C67C7F">
        <w:rPr>
          <w:rFonts w:ascii="Times New Roman" w:hAnsi="Times New Roman"/>
        </w:rPr>
        <w:t xml:space="preserve"> classified is-a as a generalization link (</w:t>
      </w:r>
      <w:r w:rsidRPr="00691DD1">
        <w:rPr>
          <w:rFonts w:ascii="Times New Roman" w:hAnsi="Times New Roman"/>
        </w:rPr>
        <w:t>second reference in</w:t>
      </w:r>
      <w:r w:rsidR="00691DD1" w:rsidRPr="00691DD1">
        <w:rPr>
          <w:rFonts w:ascii="Times New Roman" w:hAnsi="Times New Roman"/>
        </w:rPr>
        <w:t xml:space="preserve"> </w:t>
      </w:r>
      <w:r w:rsidR="00691DD1" w:rsidRPr="00691DD1">
        <w:rPr>
          <w:rFonts w:ascii="Times New Roman" w:hAnsi="Times New Roman"/>
        </w:rPr>
        <w:fldChar w:fldCharType="begin"/>
      </w:r>
      <w:r w:rsidR="00691DD1" w:rsidRPr="00691DD1">
        <w:rPr>
          <w:rFonts w:ascii="Times New Roman" w:hAnsi="Times New Roman"/>
        </w:rPr>
        <w:instrText xml:space="preserve"> REF _Ref515826538 \h  \* MERGEFORMAT </w:instrText>
      </w:r>
      <w:r w:rsidR="00691DD1" w:rsidRPr="00691DD1">
        <w:rPr>
          <w:rFonts w:ascii="Times New Roman" w:hAnsi="Times New Roman"/>
        </w:rPr>
      </w:r>
      <w:r w:rsidR="00691DD1" w:rsidRPr="00691DD1">
        <w:rPr>
          <w:rFonts w:ascii="Times New Roman" w:hAnsi="Times New Roman"/>
        </w:rPr>
        <w:fldChar w:fldCharType="separate"/>
      </w:r>
      <w:ins w:id="6681" w:author="Nasser Mustafa [2]" w:date="2018-09-26T11:08:00Z">
        <w:r w:rsidR="00047800" w:rsidRPr="00047800">
          <w:rPr>
            <w:rFonts w:ascii="Times New Roman" w:hAnsi="Times New Roman"/>
            <w:rPrChange w:id="6682" w:author="Nasser Mustafa [2]" w:date="2018-09-26T11:08:00Z">
              <w:rPr>
                <w:sz w:val="20"/>
                <w:szCs w:val="20"/>
              </w:rPr>
            </w:rPrChange>
          </w:rPr>
          <w:t xml:space="preserve">Table </w:t>
        </w:r>
        <w:r w:rsidR="00047800" w:rsidRPr="00047800">
          <w:rPr>
            <w:rFonts w:ascii="Times New Roman" w:hAnsi="Times New Roman"/>
            <w:noProof/>
            <w:rPrChange w:id="6683" w:author="Nasser Mustafa [2]" w:date="2018-09-26T11:08:00Z">
              <w:rPr>
                <w:noProof/>
                <w:sz w:val="20"/>
                <w:szCs w:val="20"/>
              </w:rPr>
            </w:rPrChange>
          </w:rPr>
          <w:t>14</w:t>
        </w:r>
      </w:ins>
      <w:del w:id="6684" w:author="Nasser Mustafa [2]" w:date="2018-09-19T14:47:00Z">
        <w:r w:rsidR="00C779F7" w:rsidRPr="004C0242" w:rsidDel="00740534">
          <w:rPr>
            <w:rFonts w:ascii="Times New Roman" w:hAnsi="Times New Roman"/>
          </w:rPr>
          <w:delText xml:space="preserve">Table </w:delText>
        </w:r>
        <w:r w:rsidR="00C779F7" w:rsidRPr="004C0242" w:rsidDel="00740534">
          <w:rPr>
            <w:rFonts w:ascii="Times New Roman" w:hAnsi="Times New Roman"/>
            <w:noProof/>
          </w:rPr>
          <w:delText>14</w:delText>
        </w:r>
      </w:del>
      <w:r w:rsidR="00691DD1" w:rsidRPr="00691DD1">
        <w:rPr>
          <w:rFonts w:ascii="Times New Roman" w:hAnsi="Times New Roman"/>
        </w:rPr>
        <w:fldChar w:fldCharType="end"/>
      </w:r>
      <w:r w:rsidRPr="00C67C7F">
        <w:rPr>
          <w:rFonts w:ascii="Times New Roman" w:hAnsi="Times New Roman"/>
        </w:rPr>
        <w:t>)</w:t>
      </w:r>
      <w:r w:rsidRPr="00C67C7F">
        <w:rPr>
          <w:rFonts w:ascii="Times New Roman" w:hAnsi="Times New Roman"/>
          <w:lang w:val="en-CA"/>
        </w:rPr>
        <w:t xml:space="preserve">, </w:t>
      </w:r>
      <w:r w:rsidRPr="00C67C7F">
        <w:rPr>
          <w:rFonts w:ascii="Times New Roman" w:hAnsi="Times New Roman"/>
        </w:rPr>
        <w:t xml:space="preserve">while Paige and colleagues </w:t>
      </w:r>
      <w:ins w:id="6685" w:author="Nasser Mustafa [2]" w:date="2018-09-18T23:05:00Z">
        <w:r w:rsidR="001008E5">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r w:rsidR="001008E5">
        <w:rPr>
          <w:rFonts w:ascii="Times New Roman" w:hAnsi="Times New Roman"/>
        </w:rPr>
        <w:fldChar w:fldCharType="separate"/>
      </w:r>
      <w:r w:rsidR="00B050F0" w:rsidRPr="00B050F0">
        <w:rPr>
          <w:rFonts w:ascii="Times New Roman" w:hAnsi="Times New Roman"/>
          <w:noProof/>
        </w:rPr>
        <w:t>[91]</w:t>
      </w:r>
      <w:ins w:id="6686" w:author="Nasser Mustafa [2]" w:date="2018-09-18T23:05:00Z">
        <w:r w:rsidR="001008E5">
          <w:rPr>
            <w:rFonts w:ascii="Times New Roman" w:hAnsi="Times New Roman"/>
          </w:rPr>
          <w:fldChar w:fldCharType="end"/>
        </w:r>
      </w:ins>
      <w:del w:id="6687" w:author="Nasser Mustafa [2]" w:date="2018-09-18T23:05:00Z">
        <w:r w:rsidRPr="00C67C7F" w:rsidDel="001008E5">
          <w:rPr>
            <w:rFonts w:ascii="Times New Roman" w:hAnsi="Times New Roman"/>
          </w:rPr>
          <w:fldChar w:fldCharType="begin"/>
        </w:r>
        <w:r w:rsidR="00A300CB" w:rsidRPr="001008E5" w:rsidDel="001008E5">
          <w:rPr>
            <w:rFonts w:ascii="Times New Roman" w:hAnsi="Times New Roman"/>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C67C7F" w:rsidDel="001008E5">
          <w:rPr>
            <w:rFonts w:ascii="Times New Roman" w:hAnsi="Times New Roman"/>
          </w:rPr>
          <w:fldChar w:fldCharType="separate"/>
        </w:r>
        <w:r w:rsidR="00A300CB" w:rsidRPr="001008E5" w:rsidDel="001008E5">
          <w:rPr>
            <w:rFonts w:ascii="Times New Roman" w:hAnsi="Times New Roman"/>
            <w:noProof/>
          </w:rPr>
          <w:delText>[</w:delText>
        </w:r>
        <w:r w:rsidR="00660900" w:rsidRPr="001008E5" w:rsidDel="001008E5">
          <w:fldChar w:fldCharType="begin"/>
        </w:r>
        <w:r w:rsidR="00660900" w:rsidRPr="001008E5" w:rsidDel="001008E5">
          <w:delInstrText xml:space="preserve"> HYPERLINK \l "_ENREF_10" \o "Paige, 2008 #192" </w:delInstrText>
        </w:r>
        <w:r w:rsidR="00660900" w:rsidRPr="001008E5" w:rsidDel="001008E5">
          <w:fldChar w:fldCharType="separate"/>
        </w:r>
        <w:r w:rsidR="006A58FF" w:rsidRPr="001008E5" w:rsidDel="001008E5">
          <w:rPr>
            <w:rFonts w:ascii="Times New Roman" w:hAnsi="Times New Roman"/>
            <w:noProof/>
          </w:rPr>
          <w:delText>10</w:delText>
        </w:r>
        <w:r w:rsidR="00660900" w:rsidRPr="001008E5" w:rsidDel="001008E5">
          <w:rPr>
            <w:rFonts w:ascii="Times New Roman" w:hAnsi="Times New Roman"/>
            <w:noProof/>
          </w:rPr>
          <w:fldChar w:fldCharType="end"/>
        </w:r>
        <w:r w:rsidR="00A300CB" w:rsidRPr="001008E5" w:rsidDel="001008E5">
          <w:rPr>
            <w:rFonts w:ascii="Times New Roman" w:hAnsi="Times New Roman"/>
            <w:noProof/>
          </w:rPr>
          <w:delText>]</w:delText>
        </w:r>
        <w:r w:rsidRPr="00C67C7F" w:rsidDel="001008E5">
          <w:rPr>
            <w:rFonts w:ascii="Times New Roman" w:hAnsi="Times New Roman"/>
          </w:rPr>
          <w:fldChar w:fldCharType="end"/>
        </w:r>
      </w:del>
      <w:r w:rsidRPr="00C67C7F">
        <w:rPr>
          <w:rFonts w:ascii="Times New Roman" w:hAnsi="Times New Roman"/>
        </w:rPr>
        <w:t xml:space="preserve"> classify it as </w:t>
      </w:r>
      <w:r w:rsidR="000E4FB2">
        <w:rPr>
          <w:rFonts w:ascii="Times New Roman" w:hAnsi="Times New Roman"/>
        </w:rPr>
        <w:t xml:space="preserve">a </w:t>
      </w:r>
      <w:r w:rsidRPr="00C67C7F">
        <w:rPr>
          <w:rFonts w:ascii="Times New Roman" w:hAnsi="Times New Roman"/>
        </w:rPr>
        <w:t xml:space="preserve">dependency link (one but </w:t>
      </w:r>
      <w:r w:rsidRPr="00691DD1">
        <w:rPr>
          <w:rFonts w:ascii="Times New Roman" w:hAnsi="Times New Roman"/>
        </w:rPr>
        <w:t>last reference in</w:t>
      </w:r>
      <w:r w:rsidR="00691DD1" w:rsidRPr="00691DD1">
        <w:rPr>
          <w:rFonts w:ascii="Times New Roman" w:hAnsi="Times New Roman"/>
        </w:rPr>
        <w:t xml:space="preserve"> </w:t>
      </w:r>
      <w:r w:rsidR="00691DD1" w:rsidRPr="00691DD1">
        <w:rPr>
          <w:rFonts w:ascii="Times New Roman" w:hAnsi="Times New Roman"/>
        </w:rPr>
        <w:fldChar w:fldCharType="begin"/>
      </w:r>
      <w:r w:rsidR="00691DD1" w:rsidRPr="00691DD1">
        <w:rPr>
          <w:rFonts w:ascii="Times New Roman" w:hAnsi="Times New Roman"/>
        </w:rPr>
        <w:instrText xml:space="preserve"> REF _Ref515826538 \h  \* MERGEFORMAT </w:instrText>
      </w:r>
      <w:r w:rsidR="00691DD1" w:rsidRPr="00691DD1">
        <w:rPr>
          <w:rFonts w:ascii="Times New Roman" w:hAnsi="Times New Roman"/>
        </w:rPr>
      </w:r>
      <w:r w:rsidR="00691DD1" w:rsidRPr="00691DD1">
        <w:rPr>
          <w:rFonts w:ascii="Times New Roman" w:hAnsi="Times New Roman"/>
        </w:rPr>
        <w:fldChar w:fldCharType="separate"/>
      </w:r>
      <w:ins w:id="6688" w:author="Nasser Mustafa [2]" w:date="2018-09-26T11:08:00Z">
        <w:r w:rsidR="00047800" w:rsidRPr="00047800">
          <w:rPr>
            <w:rFonts w:ascii="Times New Roman" w:hAnsi="Times New Roman"/>
            <w:rPrChange w:id="6689" w:author="Nasser Mustafa [2]" w:date="2018-09-26T11:08:00Z">
              <w:rPr>
                <w:sz w:val="20"/>
                <w:szCs w:val="20"/>
              </w:rPr>
            </w:rPrChange>
          </w:rPr>
          <w:t xml:space="preserve">Table </w:t>
        </w:r>
        <w:r w:rsidR="00047800" w:rsidRPr="00047800">
          <w:rPr>
            <w:rFonts w:ascii="Times New Roman" w:hAnsi="Times New Roman"/>
            <w:noProof/>
            <w:rPrChange w:id="6690" w:author="Nasser Mustafa [2]" w:date="2018-09-26T11:08:00Z">
              <w:rPr>
                <w:noProof/>
                <w:sz w:val="20"/>
                <w:szCs w:val="20"/>
              </w:rPr>
            </w:rPrChange>
          </w:rPr>
          <w:t>14</w:t>
        </w:r>
      </w:ins>
      <w:del w:id="6691" w:author="Nasser Mustafa [2]" w:date="2018-09-19T14:47:00Z">
        <w:r w:rsidR="00C779F7" w:rsidRPr="004C0242" w:rsidDel="00740534">
          <w:rPr>
            <w:rFonts w:ascii="Times New Roman" w:hAnsi="Times New Roman"/>
          </w:rPr>
          <w:delText xml:space="preserve">Table </w:delText>
        </w:r>
        <w:r w:rsidR="00C779F7" w:rsidRPr="004C0242" w:rsidDel="00740534">
          <w:rPr>
            <w:rFonts w:ascii="Times New Roman" w:hAnsi="Times New Roman"/>
            <w:noProof/>
          </w:rPr>
          <w:delText>14</w:delText>
        </w:r>
      </w:del>
      <w:r w:rsidR="00691DD1" w:rsidRPr="00691DD1">
        <w:rPr>
          <w:rFonts w:ascii="Times New Roman" w:hAnsi="Times New Roman"/>
        </w:rPr>
        <w:fldChar w:fldCharType="end"/>
      </w:r>
      <w:r w:rsidR="000E4FB2">
        <w:rPr>
          <w:rFonts w:ascii="Times New Roman" w:hAnsi="Times New Roman"/>
        </w:rPr>
        <w:t>).</w:t>
      </w:r>
      <w:r w:rsidRPr="00C67C7F">
        <w:rPr>
          <w:rFonts w:ascii="Times New Roman" w:hAnsi="Times New Roman"/>
        </w:rPr>
        <w:t xml:space="preserve"> Spanoudakis and Zisman use dependency for another purpose.</w:t>
      </w:r>
    </w:p>
    <w:p w14:paraId="409E20E3" w14:textId="0977BD38"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Classifications are redundant, which we conjecture is </w:t>
      </w:r>
      <w:r w:rsidR="000E7C23">
        <w:rPr>
          <w:rFonts w:ascii="Times New Roman" w:hAnsi="Times New Roman"/>
        </w:rPr>
        <w:t xml:space="preserve">also a side effect of the first </w:t>
      </w:r>
      <w:r w:rsidRPr="00C67C7F">
        <w:rPr>
          <w:rFonts w:ascii="Times New Roman" w:hAnsi="Times New Roman"/>
        </w:rPr>
        <w:t>drawback. For ins</w:t>
      </w:r>
      <w:r w:rsidR="000E7C23">
        <w:rPr>
          <w:rFonts w:ascii="Times New Roman" w:hAnsi="Times New Roman"/>
        </w:rPr>
        <w:t>tance</w:t>
      </w:r>
      <w:r w:rsidR="000E7C23" w:rsidRPr="008B130C">
        <w:rPr>
          <w:rFonts w:ascii="Times New Roman" w:hAnsi="Times New Roman"/>
        </w:rPr>
        <w:t xml:space="preserve">, </w:t>
      </w:r>
      <w:r w:rsidR="008B130C" w:rsidRPr="008B130C">
        <w:rPr>
          <w:rFonts w:ascii="Times New Roman" w:hAnsi="Times New Roman"/>
        </w:rPr>
        <w:t xml:space="preserve">in </w:t>
      </w:r>
      <w:r w:rsidR="008B130C" w:rsidRPr="008B130C">
        <w:rPr>
          <w:rFonts w:ascii="Times New Roman" w:hAnsi="Times New Roman"/>
        </w:rPr>
        <w:fldChar w:fldCharType="begin"/>
      </w:r>
      <w:r w:rsidR="008B130C" w:rsidRPr="008B130C">
        <w:rPr>
          <w:rFonts w:ascii="Times New Roman" w:hAnsi="Times New Roman"/>
        </w:rPr>
        <w:instrText xml:space="preserve"> REF _Ref515826538 \h  \* MERGEFORMAT </w:instrText>
      </w:r>
      <w:r w:rsidR="008B130C" w:rsidRPr="008B130C">
        <w:rPr>
          <w:rFonts w:ascii="Times New Roman" w:hAnsi="Times New Roman"/>
        </w:rPr>
      </w:r>
      <w:r w:rsidR="008B130C" w:rsidRPr="008B130C">
        <w:rPr>
          <w:rFonts w:ascii="Times New Roman" w:hAnsi="Times New Roman"/>
        </w:rPr>
        <w:fldChar w:fldCharType="separate"/>
      </w:r>
      <w:ins w:id="6692" w:author="Nasser Mustafa [2]" w:date="2018-09-26T11:08:00Z">
        <w:r w:rsidR="00047800" w:rsidRPr="00047800">
          <w:rPr>
            <w:rFonts w:ascii="Times New Roman" w:hAnsi="Times New Roman"/>
            <w:rPrChange w:id="6693" w:author="Nasser Mustafa [2]" w:date="2018-09-26T11:08:00Z">
              <w:rPr>
                <w:sz w:val="20"/>
                <w:szCs w:val="20"/>
              </w:rPr>
            </w:rPrChange>
          </w:rPr>
          <w:t xml:space="preserve">Table </w:t>
        </w:r>
        <w:r w:rsidR="00047800" w:rsidRPr="00047800">
          <w:rPr>
            <w:rFonts w:ascii="Times New Roman" w:hAnsi="Times New Roman"/>
            <w:noProof/>
            <w:rPrChange w:id="6694" w:author="Nasser Mustafa [2]" w:date="2018-09-26T11:08:00Z">
              <w:rPr>
                <w:noProof/>
                <w:sz w:val="20"/>
                <w:szCs w:val="20"/>
              </w:rPr>
            </w:rPrChange>
          </w:rPr>
          <w:t>14</w:t>
        </w:r>
      </w:ins>
      <w:del w:id="6695" w:author="Nasser Mustafa [2]" w:date="2018-09-19T14:47:00Z">
        <w:r w:rsidR="00C779F7" w:rsidRPr="004C0242" w:rsidDel="00740534">
          <w:rPr>
            <w:rFonts w:ascii="Times New Roman" w:hAnsi="Times New Roman"/>
          </w:rPr>
          <w:delText xml:space="preserve">Table </w:delText>
        </w:r>
        <w:r w:rsidR="00C779F7" w:rsidRPr="004C0242" w:rsidDel="00740534">
          <w:rPr>
            <w:rFonts w:ascii="Times New Roman" w:hAnsi="Times New Roman"/>
            <w:noProof/>
          </w:rPr>
          <w:delText>14</w:delText>
        </w:r>
      </w:del>
      <w:r w:rsidR="008B130C" w:rsidRPr="008B130C">
        <w:rPr>
          <w:rFonts w:ascii="Times New Roman" w:hAnsi="Times New Roman"/>
        </w:rPr>
        <w:fldChar w:fldCharType="end"/>
      </w:r>
      <w:r w:rsidR="008B130C" w:rsidRPr="008B130C">
        <w:rPr>
          <w:rFonts w:ascii="Times New Roman" w:hAnsi="Times New Roman"/>
        </w:rPr>
        <w:t xml:space="preserve"> </w:t>
      </w:r>
      <w:r w:rsidR="000E7C23" w:rsidRPr="008B130C">
        <w:rPr>
          <w:rFonts w:ascii="Times New Roman" w:hAnsi="Times New Roman"/>
        </w:rPr>
        <w:t>the</w:t>
      </w:r>
      <w:r w:rsidR="000E7C23">
        <w:rPr>
          <w:rFonts w:ascii="Times New Roman" w:hAnsi="Times New Roman"/>
        </w:rPr>
        <w:t xml:space="preserve"> </w:t>
      </w:r>
      <w:r w:rsidR="000E7C23" w:rsidRPr="008B130C">
        <w:rPr>
          <w:rFonts w:ascii="Times New Roman" w:hAnsi="Times New Roman"/>
          <w:i/>
        </w:rPr>
        <w:t>rationale</w:t>
      </w:r>
      <w:r w:rsidR="000E7C23">
        <w:rPr>
          <w:rFonts w:ascii="Times New Roman" w:hAnsi="Times New Roman"/>
        </w:rPr>
        <w:t xml:space="preserve"> trace link appears </w:t>
      </w:r>
      <w:r w:rsidRPr="00C67C7F">
        <w:rPr>
          <w:rFonts w:ascii="Times New Roman" w:hAnsi="Times New Roman"/>
        </w:rPr>
        <w:t xml:space="preserve">in </w:t>
      </w:r>
      <w:del w:id="6696" w:author="Yvan Labiche" w:date="2018-09-07T21:32:00Z">
        <w:r w:rsidR="008D1DF9" w:rsidDel="004C0003">
          <w:rPr>
            <w:rFonts w:ascii="Times New Roman" w:hAnsi="Times New Roman"/>
          </w:rPr>
          <w:delText>Requirement Engineering</w:delText>
        </w:r>
      </w:del>
      <w:ins w:id="6697" w:author="Yvan Labiche" w:date="2018-09-07T21:32:00Z">
        <w:r w:rsidR="004C0003">
          <w:rPr>
            <w:rFonts w:ascii="Times New Roman" w:hAnsi="Times New Roman"/>
          </w:rPr>
          <w:t>Requirements Engineering</w:t>
        </w:r>
      </w:ins>
      <w:r w:rsidRPr="00C67C7F">
        <w:rPr>
          <w:rFonts w:ascii="Times New Roman" w:hAnsi="Times New Roman"/>
        </w:rPr>
        <w:t xml:space="preserve"> classification</w:t>
      </w:r>
      <w:ins w:id="6698" w:author="Nasser Mustafa [2]" w:date="2018-09-18T23:06:00Z">
        <w:r w:rsidR="001008E5">
          <w:rPr>
            <w:rFonts w:ascii="Times New Roman" w:hAnsi="Times New Roman"/>
          </w:rPr>
          <w:t xml:space="preserve"> </w:t>
        </w:r>
        <w:r w:rsidR="001008E5">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1008E5">
        <w:rPr>
          <w:rFonts w:ascii="Times New Roman" w:hAnsi="Times New Roman"/>
        </w:rPr>
        <w:fldChar w:fldCharType="separate"/>
      </w:r>
      <w:r w:rsidR="00B050F0" w:rsidRPr="00B050F0">
        <w:rPr>
          <w:rFonts w:ascii="Times New Roman" w:hAnsi="Times New Roman"/>
          <w:noProof/>
        </w:rPr>
        <w:t>[90]</w:t>
      </w:r>
      <w:ins w:id="6699" w:author="Nasser Mustafa [2]" w:date="2018-09-18T23:06:00Z">
        <w:r w:rsidR="001008E5">
          <w:rPr>
            <w:rFonts w:ascii="Times New Roman" w:hAnsi="Times New Roman"/>
          </w:rPr>
          <w:fldChar w:fldCharType="end"/>
        </w:r>
      </w:ins>
      <w:del w:id="6700" w:author="Nasser Mustafa [2]" w:date="2018-09-18T23:06:00Z">
        <w:r w:rsidRPr="00C67C7F" w:rsidDel="001008E5">
          <w:rPr>
            <w:rFonts w:ascii="Times New Roman" w:hAnsi="Times New Roman"/>
          </w:rPr>
          <w:delText xml:space="preserve"> </w:delText>
        </w:r>
        <w:r w:rsidRPr="00C67C7F" w:rsidDel="001008E5">
          <w:rPr>
            <w:rFonts w:ascii="Times New Roman" w:eastAsia="Calibri" w:hAnsi="Times New Roman"/>
          </w:rPr>
          <w:fldChar w:fldCharType="begin"/>
        </w:r>
        <w:r w:rsidR="003C33CA" w:rsidRPr="001008E5" w:rsidDel="001008E5">
          <w:rPr>
            <w:rFonts w:ascii="Times New Roman" w:eastAsia="Calibri"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1008E5">
          <w:rPr>
            <w:rFonts w:ascii="Times New Roman" w:eastAsia="Calibri" w:hAnsi="Times New Roman"/>
          </w:rPr>
          <w:fldChar w:fldCharType="separate"/>
        </w:r>
        <w:r w:rsidR="003C33CA" w:rsidRPr="001008E5" w:rsidDel="001008E5">
          <w:rPr>
            <w:rFonts w:ascii="Times New Roman" w:eastAsia="Calibri" w:hAnsi="Times New Roman"/>
            <w:noProof/>
          </w:rPr>
          <w:delText>[</w:delText>
        </w:r>
        <w:r w:rsidR="00660900" w:rsidRPr="001008E5" w:rsidDel="001008E5">
          <w:fldChar w:fldCharType="begin"/>
        </w:r>
        <w:r w:rsidR="00660900" w:rsidRPr="001008E5" w:rsidDel="001008E5">
          <w:delInstrText xml:space="preserve"> HYPERLINK \l "_ENREF_2" \o "Ramesh, 2011 #90" </w:delInstrText>
        </w:r>
        <w:r w:rsidR="00660900" w:rsidRPr="001008E5" w:rsidDel="001008E5">
          <w:fldChar w:fldCharType="separate"/>
        </w:r>
        <w:r w:rsidR="006A58FF" w:rsidRPr="001008E5" w:rsidDel="001008E5">
          <w:rPr>
            <w:rFonts w:ascii="Times New Roman" w:eastAsia="Calibri" w:hAnsi="Times New Roman"/>
            <w:noProof/>
          </w:rPr>
          <w:delText>2</w:delText>
        </w:r>
        <w:r w:rsidR="00660900" w:rsidRPr="001008E5" w:rsidDel="001008E5">
          <w:rPr>
            <w:rFonts w:ascii="Times New Roman" w:eastAsia="Calibri" w:hAnsi="Times New Roman"/>
            <w:noProof/>
          </w:rPr>
          <w:fldChar w:fldCharType="end"/>
        </w:r>
        <w:r w:rsidR="003C33CA" w:rsidRPr="001008E5" w:rsidDel="001008E5">
          <w:rPr>
            <w:rFonts w:ascii="Times New Roman" w:eastAsia="Calibri" w:hAnsi="Times New Roman"/>
            <w:noProof/>
          </w:rPr>
          <w:delText>]</w:delText>
        </w:r>
        <w:r w:rsidRPr="00C67C7F" w:rsidDel="001008E5">
          <w:rPr>
            <w:rFonts w:ascii="Times New Roman" w:eastAsia="Calibri" w:hAnsi="Times New Roman"/>
          </w:rPr>
          <w:fldChar w:fldCharType="end"/>
        </w:r>
      </w:del>
      <w:r w:rsidRPr="00C67C7F">
        <w:rPr>
          <w:rFonts w:ascii="Times New Roman" w:eastAsia="Calibri" w:hAnsi="Times New Roman"/>
        </w:rPr>
        <w:t xml:space="preserve"> as part of product-related trace links and </w:t>
      </w:r>
      <w:r w:rsidR="000E4FB2">
        <w:rPr>
          <w:rFonts w:ascii="Times New Roman" w:eastAsia="Calibri" w:hAnsi="Times New Roman"/>
        </w:rPr>
        <w:t>elsewhere</w:t>
      </w:r>
      <w:r w:rsidRPr="00C67C7F">
        <w:rPr>
          <w:rFonts w:ascii="Times New Roman" w:eastAsia="Calibri" w:hAnsi="Times New Roman"/>
        </w:rPr>
        <w:t xml:space="preserve"> </w:t>
      </w:r>
      <w:ins w:id="6701" w:author="Nasser Mustafa [2]" w:date="2018-09-18T23:06:00Z">
        <w:r w:rsidR="001008E5">
          <w:rPr>
            <w:rFonts w:ascii="Times New Roman" w:eastAsia="Calibri" w:hAnsi="Times New Roman"/>
          </w:rPr>
          <w:fldChar w:fldCharType="begin" w:fldLock="1"/>
        </w:r>
      </w:ins>
      <w:r w:rsidR="00B050F0">
        <w:rPr>
          <w:rFonts w:ascii="Times New Roman" w:eastAsia="Calibri" w:hAnsi="Times New Roman"/>
        </w:rPr>
        <w:instrText>ADDIN CSL_CITATION {"citationItems":[{"id":"ITEM-1","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K","non-dropping-particle":"","parse-names":false,"suffix":""}],"id":"ITEM-1","issued":{"date-parts":[["2005"]]},"page":"395-428","title":"Software Traceability: A road map","type":"chapter","volume":"3"},"uris":["http://www.mendeley.com/documents/?uuid=ded4b03b-6f90-4a2c-bfde-735d3dc92114"]}],"mendeley":{"formattedCitation":"[19]","plainTextFormattedCitation":"[19]","previouslyFormattedCitation":"[19]"},"properties":{"noteIndex":0},"schema":"https://github.com/citation-style-language/schema/raw/master/csl-citation.json"}</w:instrText>
      </w:r>
      <w:r w:rsidR="001008E5">
        <w:rPr>
          <w:rFonts w:ascii="Times New Roman" w:eastAsia="Calibri" w:hAnsi="Times New Roman"/>
        </w:rPr>
        <w:fldChar w:fldCharType="separate"/>
      </w:r>
      <w:r w:rsidR="00627C91" w:rsidRPr="00627C91">
        <w:rPr>
          <w:rFonts w:ascii="Times New Roman" w:eastAsia="Calibri" w:hAnsi="Times New Roman"/>
          <w:noProof/>
        </w:rPr>
        <w:t>[19]</w:t>
      </w:r>
      <w:ins w:id="6702" w:author="Nasser Mustafa [2]" w:date="2018-09-18T23:06:00Z">
        <w:r w:rsidR="001008E5">
          <w:rPr>
            <w:rFonts w:ascii="Times New Roman" w:eastAsia="Calibri" w:hAnsi="Times New Roman"/>
          </w:rPr>
          <w:fldChar w:fldCharType="end"/>
        </w:r>
      </w:ins>
      <w:del w:id="6703" w:author="Nasser Mustafa [2]" w:date="2018-09-18T23:06:00Z">
        <w:r w:rsidRPr="00C67C7F" w:rsidDel="001008E5">
          <w:rPr>
            <w:rFonts w:ascii="Times New Roman" w:eastAsia="Calibri" w:hAnsi="Times New Roman"/>
          </w:rPr>
          <w:fldChar w:fldCharType="begin"/>
        </w:r>
        <w:r w:rsidR="003C33CA" w:rsidRPr="001008E5" w:rsidDel="001008E5">
          <w:rPr>
            <w:rFonts w:ascii="Times New Roman" w:eastAsia="Calibri" w:hAnsi="Times New Roman"/>
          </w:rPr>
          <w:delInstrText xml:space="preserve"> ADDIN EN.CITE &lt;EndNote&gt;&lt;Cite&gt;&lt;Author&gt;Spanoudakis&lt;/Author&gt;&lt;Year&gt;2005&lt;/Year&gt;&lt;RecNum&gt;33&lt;/RecNum&gt;&lt;DisplayText&gt;[15]&lt;/DisplayText&gt;&lt;record&gt;&lt;rec-number&gt;33&lt;/rec-number&gt;&lt;foreign-keys&gt;&lt;key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1008E5">
          <w:rPr>
            <w:rFonts w:ascii="Times New Roman" w:eastAsia="Calibri" w:hAnsi="Times New Roman"/>
          </w:rPr>
          <w:fldChar w:fldCharType="separate"/>
        </w:r>
        <w:r w:rsidR="003C33CA" w:rsidRPr="001008E5" w:rsidDel="001008E5">
          <w:rPr>
            <w:rFonts w:ascii="Times New Roman" w:eastAsia="Calibri" w:hAnsi="Times New Roman"/>
            <w:noProof/>
          </w:rPr>
          <w:delText>[</w:delText>
        </w:r>
        <w:r w:rsidR="00660900" w:rsidRPr="001008E5" w:rsidDel="001008E5">
          <w:fldChar w:fldCharType="begin"/>
        </w:r>
        <w:r w:rsidR="00660900" w:rsidRPr="001008E5" w:rsidDel="001008E5">
          <w:delInstrText xml:space="preserve"> HYPERLINK \l "_ENREF_15" \o "Spanoudakis, 2005 #33" </w:delInstrText>
        </w:r>
        <w:r w:rsidR="00660900" w:rsidRPr="001008E5" w:rsidDel="001008E5">
          <w:fldChar w:fldCharType="separate"/>
        </w:r>
        <w:r w:rsidR="006A58FF" w:rsidRPr="001008E5" w:rsidDel="001008E5">
          <w:rPr>
            <w:rFonts w:ascii="Times New Roman" w:eastAsia="Calibri" w:hAnsi="Times New Roman"/>
            <w:noProof/>
          </w:rPr>
          <w:delText>15</w:delText>
        </w:r>
        <w:r w:rsidR="00660900" w:rsidRPr="001008E5" w:rsidDel="001008E5">
          <w:rPr>
            <w:rFonts w:ascii="Times New Roman" w:eastAsia="Calibri" w:hAnsi="Times New Roman"/>
            <w:noProof/>
          </w:rPr>
          <w:fldChar w:fldCharType="end"/>
        </w:r>
        <w:r w:rsidR="003C33CA" w:rsidRPr="001008E5" w:rsidDel="001008E5">
          <w:rPr>
            <w:rFonts w:ascii="Times New Roman" w:eastAsia="Calibri" w:hAnsi="Times New Roman"/>
            <w:noProof/>
          </w:rPr>
          <w:delText>]</w:delText>
        </w:r>
        <w:r w:rsidRPr="00C67C7F" w:rsidDel="001008E5">
          <w:rPr>
            <w:rFonts w:ascii="Times New Roman" w:eastAsia="Calibri" w:hAnsi="Times New Roman"/>
          </w:rPr>
          <w:fldChar w:fldCharType="end"/>
        </w:r>
      </w:del>
      <w:r w:rsidRPr="00C67C7F">
        <w:rPr>
          <w:rFonts w:ascii="Times New Roman" w:eastAsia="Calibri" w:hAnsi="Times New Roman"/>
        </w:rPr>
        <w:t xml:space="preserve"> as a separate type.   </w:t>
      </w:r>
    </w:p>
    <w:p w14:paraId="0D608AE5" w14:textId="013B314D"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Classifications do</w:t>
      </w:r>
      <w:r w:rsidR="000C326F">
        <w:rPr>
          <w:rFonts w:ascii="Times New Roman" w:hAnsi="Times New Roman"/>
        </w:rPr>
        <w:t xml:space="preserve"> </w:t>
      </w:r>
      <w:r w:rsidRPr="00C67C7F">
        <w:rPr>
          <w:rFonts w:ascii="Times New Roman" w:hAnsi="Times New Roman"/>
        </w:rPr>
        <w:t>n</w:t>
      </w:r>
      <w:r w:rsidR="000C326F">
        <w:rPr>
          <w:rFonts w:ascii="Times New Roman" w:hAnsi="Times New Roman"/>
        </w:rPr>
        <w:t>o</w:t>
      </w:r>
      <w:r w:rsidRPr="00C67C7F">
        <w:rPr>
          <w:rFonts w:ascii="Times New Roman" w:hAnsi="Times New Roman"/>
        </w:rPr>
        <w:t xml:space="preserve">t integrate all usages of a trace link across different domains. In other words, the purpose of a certain trace link does not necessarily appear in the classifications of all domains, though there is no reason to believe this should be the case. For instance, we believe it makes sense to use the </w:t>
      </w:r>
      <w:r w:rsidRPr="00C67C7F">
        <w:rPr>
          <w:rFonts w:ascii="Times New Roman" w:hAnsi="Times New Roman"/>
          <w:i/>
        </w:rPr>
        <w:t>rationale</w:t>
      </w:r>
      <w:r w:rsidRPr="00C67C7F">
        <w:rPr>
          <w:rFonts w:ascii="Times New Roman" w:hAnsi="Times New Roman"/>
        </w:rPr>
        <w:t xml:space="preserve"> or the </w:t>
      </w:r>
      <w:r w:rsidRPr="00C67C7F">
        <w:rPr>
          <w:rFonts w:ascii="Times New Roman" w:hAnsi="Times New Roman"/>
          <w:i/>
        </w:rPr>
        <w:t>evolution</w:t>
      </w:r>
      <w:r w:rsidRPr="00C67C7F">
        <w:rPr>
          <w:rFonts w:ascii="Times New Roman" w:hAnsi="Times New Roman"/>
        </w:rPr>
        <w:t xml:space="preserve"> trace links in </w:t>
      </w:r>
      <w:r w:rsidR="000E4FB2">
        <w:rPr>
          <w:rFonts w:ascii="Times New Roman" w:hAnsi="Times New Roman"/>
        </w:rPr>
        <w:t xml:space="preserve">the </w:t>
      </w:r>
      <w:del w:id="6704" w:author="Yvan Labiche" w:date="2018-09-07T21:32:00Z">
        <w:r w:rsidR="008D1DF9" w:rsidDel="004C0003">
          <w:rPr>
            <w:rFonts w:ascii="Times New Roman" w:hAnsi="Times New Roman"/>
          </w:rPr>
          <w:delText>Requirement Engineering</w:delText>
        </w:r>
      </w:del>
      <w:ins w:id="6705" w:author="Yvan Labiche" w:date="2018-09-07T21:32: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xml:space="preserve"> domains. </w:t>
      </w:r>
    </w:p>
    <w:p w14:paraId="4BBD3248" w14:textId="3A7E5A0B"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There is no tool support for these classifications that would allow a user to navigate or to query about certain links across different domains. Some classifications such as Ramesh</w:t>
      </w:r>
      <w:ins w:id="6706" w:author="Nasser Mustafa [2]" w:date="2018-09-18T23:08:00Z">
        <w:r w:rsidR="00430F82">
          <w:rPr>
            <w:rFonts w:ascii="Times New Roman" w:hAnsi="Times New Roman"/>
          </w:rPr>
          <w:t xml:space="preserve"> work</w:t>
        </w:r>
      </w:ins>
      <w:del w:id="6707" w:author="Nasser Mustafa [2]" w:date="2018-09-18T23:08:00Z">
        <w:r w:rsidRPr="00C67C7F" w:rsidDel="001008E5">
          <w:rPr>
            <w:rFonts w:ascii="Times New Roman" w:hAnsi="Times New Roman"/>
          </w:rPr>
          <w:delText>’s</w:delText>
        </w:r>
      </w:del>
      <w:r w:rsidRPr="00C67C7F">
        <w:rPr>
          <w:rFonts w:ascii="Times New Roman" w:hAnsi="Times New Roman"/>
        </w:rPr>
        <w:t xml:space="preserve"> </w:t>
      </w:r>
      <w:ins w:id="6708" w:author="Nasser Mustafa [2]" w:date="2018-09-18T23:07:00Z">
        <w:r w:rsidR="001008E5">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mendeley":{"formattedCitation":"[90]","plainTextFormattedCitation":"[90]","previouslyFormattedCitation":"[85]"},"properties":{"noteIndex":0},"schema":"https://github.com/citation-style-language/schema/raw/master/csl-citation.json"}</w:instrText>
      </w:r>
      <w:r w:rsidR="001008E5">
        <w:rPr>
          <w:rFonts w:ascii="Times New Roman" w:hAnsi="Times New Roman"/>
        </w:rPr>
        <w:fldChar w:fldCharType="separate"/>
      </w:r>
      <w:r w:rsidR="00B050F0" w:rsidRPr="00B050F0">
        <w:rPr>
          <w:rFonts w:ascii="Times New Roman" w:hAnsi="Times New Roman"/>
          <w:noProof/>
        </w:rPr>
        <w:t>[90]</w:t>
      </w:r>
      <w:ins w:id="6709" w:author="Nasser Mustafa [2]" w:date="2018-09-18T23:07:00Z">
        <w:r w:rsidR="001008E5">
          <w:rPr>
            <w:rFonts w:ascii="Times New Roman" w:hAnsi="Times New Roman"/>
          </w:rPr>
          <w:fldChar w:fldCharType="end"/>
        </w:r>
      </w:ins>
      <w:ins w:id="6710" w:author="Nasser Mustafa [2]" w:date="2018-09-18T23:08:00Z">
        <w:r w:rsidR="001008E5">
          <w:rPr>
            <w:rFonts w:ascii="Times New Roman" w:hAnsi="Times New Roman"/>
          </w:rPr>
          <w:t xml:space="preserve"> </w:t>
        </w:r>
      </w:ins>
      <w:del w:id="6711" w:author="Nasser Mustafa [2]" w:date="2018-09-18T23:08:00Z">
        <w:r w:rsidRPr="00C67C7F" w:rsidDel="001008E5">
          <w:rPr>
            <w:rFonts w:ascii="Times New Roman" w:eastAsia="Calibri" w:hAnsi="Times New Roman"/>
          </w:rPr>
          <w:fldChar w:fldCharType="begin"/>
        </w:r>
        <w:r w:rsidR="003C33CA" w:rsidRPr="001008E5" w:rsidDel="001008E5">
          <w:rPr>
            <w:rFonts w:ascii="Times New Roman" w:eastAsia="Calibri" w:hAnsi="Times New Roman"/>
          </w:rPr>
          <w:delInstrText xml:space="preserve"> ADDIN EN.CITE &lt;EndNote&gt;&lt;Cite&gt;&lt;Author&gt;Ramesh&lt;/Author&gt;&lt;Year&gt;2011&lt;/Year&gt;&lt;RecNum&gt;90&lt;/RecNum&gt;&lt;DisplayText&gt;[2]&lt;/DisplayText&gt;&lt;record&gt;&lt;rec-number&gt;90&lt;/rec-number&gt;&lt;foreign-keys&gt;&lt;key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Eng.&lt;/secondary-title&gt;&lt;/titles&gt;&lt;pages&gt;58-93&lt;/pages&gt;&lt;volume&gt;27&lt;/volume&gt;&lt;number&gt;1&lt;/number&gt;&lt;dates&gt;&lt;year&gt;2011&lt;/year&gt;&lt;/dates&gt;&lt;urls&gt;&lt;/urls&gt;&lt;/record&gt;&lt;/Cite&gt;&lt;/EndNote&gt;</w:delInstrText>
        </w:r>
        <w:r w:rsidRPr="00C67C7F" w:rsidDel="001008E5">
          <w:rPr>
            <w:rFonts w:ascii="Times New Roman" w:eastAsia="Calibri" w:hAnsi="Times New Roman"/>
          </w:rPr>
          <w:fldChar w:fldCharType="separate"/>
        </w:r>
        <w:r w:rsidR="003C33CA" w:rsidRPr="001008E5" w:rsidDel="001008E5">
          <w:rPr>
            <w:rFonts w:ascii="Times New Roman" w:eastAsia="Calibri" w:hAnsi="Times New Roman"/>
            <w:noProof/>
          </w:rPr>
          <w:delText>[</w:delText>
        </w:r>
        <w:r w:rsidR="00660900" w:rsidRPr="001008E5" w:rsidDel="001008E5">
          <w:fldChar w:fldCharType="begin"/>
        </w:r>
        <w:r w:rsidR="00660900" w:rsidRPr="001008E5" w:rsidDel="001008E5">
          <w:delInstrText xml:space="preserve"> HYPERLINK \l "_ENREF_2" \o "Ramesh, 2011 #90" </w:delInstrText>
        </w:r>
        <w:r w:rsidR="00660900" w:rsidRPr="001008E5" w:rsidDel="001008E5">
          <w:fldChar w:fldCharType="separate"/>
        </w:r>
        <w:r w:rsidR="006A58FF" w:rsidRPr="001008E5" w:rsidDel="001008E5">
          <w:rPr>
            <w:rFonts w:ascii="Times New Roman" w:eastAsia="Calibri" w:hAnsi="Times New Roman"/>
            <w:noProof/>
          </w:rPr>
          <w:delText>2</w:delText>
        </w:r>
        <w:r w:rsidR="00660900" w:rsidRPr="001008E5" w:rsidDel="001008E5">
          <w:rPr>
            <w:rFonts w:ascii="Times New Roman" w:eastAsia="Calibri" w:hAnsi="Times New Roman"/>
            <w:noProof/>
          </w:rPr>
          <w:fldChar w:fldCharType="end"/>
        </w:r>
        <w:r w:rsidR="003C33CA" w:rsidRPr="001008E5" w:rsidDel="001008E5">
          <w:rPr>
            <w:rFonts w:ascii="Times New Roman" w:eastAsia="Calibri" w:hAnsi="Times New Roman"/>
            <w:noProof/>
          </w:rPr>
          <w:delText>]</w:delText>
        </w:r>
        <w:r w:rsidRPr="00C67C7F" w:rsidDel="001008E5">
          <w:rPr>
            <w:rFonts w:ascii="Times New Roman" w:eastAsia="Calibri" w:hAnsi="Times New Roman"/>
          </w:rPr>
          <w:fldChar w:fldCharType="end"/>
        </w:r>
        <w:r w:rsidRPr="00C67C7F" w:rsidDel="001008E5">
          <w:rPr>
            <w:rFonts w:ascii="Times New Roman" w:hAnsi="Times New Roman"/>
          </w:rPr>
          <w:delText xml:space="preserve"> </w:delText>
        </w:r>
      </w:del>
      <w:r w:rsidRPr="00C67C7F">
        <w:rPr>
          <w:rFonts w:ascii="Times New Roman" w:hAnsi="Times New Roman"/>
        </w:rPr>
        <w:t xml:space="preserve">shows a tool support for the </w:t>
      </w:r>
      <w:del w:id="6712" w:author="Yvan Labiche" w:date="2018-09-07T21:32:00Z">
        <w:r w:rsidR="008D1DF9" w:rsidDel="004C0003">
          <w:rPr>
            <w:rFonts w:ascii="Times New Roman" w:hAnsi="Times New Roman"/>
          </w:rPr>
          <w:delText>Requirement Engineering</w:delText>
        </w:r>
      </w:del>
      <w:ins w:id="6713" w:author="Yvan Labiche" w:date="2018-09-07T21:32:00Z">
        <w:r w:rsidR="004C0003">
          <w:rPr>
            <w:rFonts w:ascii="Times New Roman" w:hAnsi="Times New Roman"/>
          </w:rPr>
          <w:t>Requirements Engineering</w:t>
        </w:r>
      </w:ins>
      <w:r w:rsidRPr="00C67C7F">
        <w:rPr>
          <w:rFonts w:ascii="Times New Roman" w:hAnsi="Times New Roman"/>
        </w:rPr>
        <w:t xml:space="preserve"> classification.</w:t>
      </w:r>
    </w:p>
    <w:p w14:paraId="343ECBC0" w14:textId="0F25F224" w:rsidR="00B97147" w:rsidRPr="00C67C7F" w:rsidRDefault="00B97147" w:rsidP="001B582E">
      <w:pPr>
        <w:pStyle w:val="Style6"/>
        <w:tabs>
          <w:tab w:val="left" w:pos="900"/>
        </w:tabs>
        <w:spacing w:line="480" w:lineRule="auto"/>
        <w:ind w:left="540" w:hanging="450"/>
        <w:jc w:val="both"/>
      </w:pPr>
      <w:bookmarkStart w:id="6714" w:name="_Ref482223653"/>
      <w:bookmarkStart w:id="6715" w:name="_Toc517828379"/>
      <w:bookmarkStart w:id="6716" w:name="_Toc525737365"/>
      <w:r w:rsidRPr="00C67C7F">
        <w:t>The Taxonomy Requirements</w:t>
      </w:r>
      <w:bookmarkEnd w:id="6714"/>
      <w:bookmarkEnd w:id="6715"/>
      <w:bookmarkEnd w:id="6716"/>
    </w:p>
    <w:p w14:paraId="681B4530" w14:textId="12955A66" w:rsidR="00B97147" w:rsidRPr="00C67C7F" w:rsidRDefault="00B97147" w:rsidP="001B582E">
      <w:pPr>
        <w:pStyle w:val="Caption"/>
        <w:keepNext w:val="0"/>
        <w:tabs>
          <w:tab w:val="left" w:pos="900"/>
        </w:tabs>
        <w:spacing w:line="480" w:lineRule="auto"/>
        <w:jc w:val="both"/>
        <w:rPr>
          <w:rFonts w:ascii="Times New Roman" w:hAnsi="Times New Roman"/>
          <w:b w:val="0"/>
        </w:rPr>
      </w:pPr>
      <w:r w:rsidRPr="00C67C7F">
        <w:rPr>
          <w:rFonts w:ascii="Times New Roman" w:hAnsi="Times New Roman"/>
          <w:b w:val="0"/>
          <w:szCs w:val="24"/>
        </w:rPr>
        <w:t xml:space="preserve">The abovementioned limitations encouraged us to think about a new method for building a taxonomy that shows all trace links types and the possible relationships between them. In light of the previous discussion, we envisioned the following requirements for the new taxonomy: </w:t>
      </w:r>
    </w:p>
    <w:p w14:paraId="793A245E" w14:textId="6DDEF0FE" w:rsidR="00B97147" w:rsidRPr="00C67C7F" w:rsidRDefault="00B97147" w:rsidP="001B582E">
      <w:pPr>
        <w:pStyle w:val="Caption"/>
        <w:keepNext w:val="0"/>
        <w:tabs>
          <w:tab w:val="left" w:pos="900"/>
        </w:tabs>
        <w:spacing w:line="480" w:lineRule="auto"/>
        <w:jc w:val="both"/>
        <w:rPr>
          <w:rFonts w:ascii="Times New Roman" w:hAnsi="Times New Roman"/>
          <w:b w:val="0"/>
          <w:szCs w:val="24"/>
        </w:rPr>
      </w:pPr>
      <w:bookmarkStart w:id="6717" w:name="_Ref482280929"/>
      <w:r w:rsidRPr="00C67C7F">
        <w:rPr>
          <w:rFonts w:ascii="Times New Roman" w:hAnsi="Times New Roman"/>
          <w:szCs w:val="24"/>
        </w:rPr>
        <w:t xml:space="preserve">TRQ </w:t>
      </w:r>
      <w:r w:rsidRPr="00C67C7F">
        <w:rPr>
          <w:rFonts w:ascii="Times New Roman" w:hAnsi="Times New Roman"/>
          <w:szCs w:val="24"/>
        </w:rPr>
        <w:fldChar w:fldCharType="begin"/>
      </w:r>
      <w:r w:rsidRPr="00C67C7F">
        <w:rPr>
          <w:rFonts w:ascii="Times New Roman" w:hAnsi="Times New Roman"/>
          <w:szCs w:val="24"/>
        </w:rPr>
        <w:instrText xml:space="preserve"> SEQ TRQ \* ARABIC </w:instrText>
      </w:r>
      <w:r w:rsidRPr="00C67C7F">
        <w:rPr>
          <w:rFonts w:ascii="Times New Roman" w:hAnsi="Times New Roman"/>
          <w:szCs w:val="24"/>
        </w:rPr>
        <w:fldChar w:fldCharType="separate"/>
      </w:r>
      <w:r w:rsidR="00047800">
        <w:rPr>
          <w:rFonts w:ascii="Times New Roman" w:hAnsi="Times New Roman"/>
          <w:noProof/>
          <w:szCs w:val="24"/>
        </w:rPr>
        <w:t>1</w:t>
      </w:r>
      <w:r w:rsidRPr="00C67C7F">
        <w:rPr>
          <w:rFonts w:ascii="Times New Roman" w:hAnsi="Times New Roman"/>
          <w:szCs w:val="24"/>
        </w:rPr>
        <w:fldChar w:fldCharType="end"/>
      </w:r>
      <w:bookmarkEnd w:id="6717"/>
      <w:r w:rsidRPr="00C67C7F">
        <w:rPr>
          <w:rFonts w:ascii="Times New Roman" w:hAnsi="Times New Roman"/>
          <w:b w:val="0"/>
          <w:szCs w:val="24"/>
        </w:rPr>
        <w:t>: the taxonomy shall provide semantic specifications for trace links that relate various artifact</w:t>
      </w:r>
      <w:r w:rsidR="008B130C">
        <w:rPr>
          <w:rFonts w:ascii="Times New Roman" w:hAnsi="Times New Roman"/>
          <w:b w:val="0"/>
          <w:szCs w:val="24"/>
        </w:rPr>
        <w:t>s</w:t>
      </w:r>
      <w:r w:rsidRPr="00C67C7F">
        <w:rPr>
          <w:rFonts w:ascii="Times New Roman" w:hAnsi="Times New Roman"/>
          <w:b w:val="0"/>
          <w:szCs w:val="24"/>
        </w:rPr>
        <w:t xml:space="preserve"> types in different domains and at different levels of granularity.</w:t>
      </w:r>
    </w:p>
    <w:p w14:paraId="4692137F" w14:textId="76568578" w:rsidR="00B97147" w:rsidRPr="00C67C7F" w:rsidRDefault="00B97147" w:rsidP="001B582E">
      <w:pPr>
        <w:pStyle w:val="Caption"/>
        <w:keepNext w:val="0"/>
        <w:tabs>
          <w:tab w:val="left" w:pos="900"/>
        </w:tabs>
        <w:spacing w:line="480" w:lineRule="auto"/>
        <w:jc w:val="both"/>
        <w:rPr>
          <w:rFonts w:ascii="Times New Roman" w:hAnsi="Times New Roman"/>
          <w:b w:val="0"/>
          <w:szCs w:val="24"/>
        </w:rPr>
      </w:pPr>
      <w:bookmarkStart w:id="6718" w:name="_Ref482280962"/>
      <w:r w:rsidRPr="00C67C7F">
        <w:rPr>
          <w:rFonts w:ascii="Times New Roman" w:hAnsi="Times New Roman"/>
          <w:szCs w:val="24"/>
        </w:rPr>
        <w:t xml:space="preserve">TRQ </w:t>
      </w:r>
      <w:r w:rsidRPr="00C67C7F">
        <w:rPr>
          <w:rFonts w:ascii="Times New Roman" w:hAnsi="Times New Roman"/>
          <w:b w:val="0"/>
          <w:bCs w:val="0"/>
          <w:szCs w:val="24"/>
        </w:rPr>
        <w:fldChar w:fldCharType="begin"/>
      </w:r>
      <w:r w:rsidRPr="00C67C7F">
        <w:rPr>
          <w:rFonts w:ascii="Times New Roman" w:hAnsi="Times New Roman"/>
          <w:szCs w:val="24"/>
        </w:rPr>
        <w:instrText xml:space="preserve"> SEQ TRQ \* ARABIC </w:instrText>
      </w:r>
      <w:r w:rsidRPr="00C67C7F">
        <w:rPr>
          <w:rFonts w:ascii="Times New Roman" w:hAnsi="Times New Roman"/>
          <w:b w:val="0"/>
          <w:bCs w:val="0"/>
          <w:szCs w:val="24"/>
        </w:rPr>
        <w:fldChar w:fldCharType="separate"/>
      </w:r>
      <w:r w:rsidR="00047800">
        <w:rPr>
          <w:rFonts w:ascii="Times New Roman" w:hAnsi="Times New Roman"/>
          <w:noProof/>
          <w:szCs w:val="24"/>
        </w:rPr>
        <w:t>2</w:t>
      </w:r>
      <w:r w:rsidRPr="00C67C7F">
        <w:rPr>
          <w:rFonts w:ascii="Times New Roman" w:hAnsi="Times New Roman"/>
          <w:b w:val="0"/>
          <w:bCs w:val="0"/>
          <w:szCs w:val="24"/>
        </w:rPr>
        <w:fldChar w:fldCharType="end"/>
      </w:r>
      <w:bookmarkEnd w:id="6718"/>
      <w:r w:rsidRPr="00C67C7F">
        <w:rPr>
          <w:rFonts w:ascii="Times New Roman" w:hAnsi="Times New Roman"/>
          <w:szCs w:val="24"/>
        </w:rPr>
        <w:t xml:space="preserve">: </w:t>
      </w:r>
      <w:r w:rsidRPr="00C67C7F">
        <w:rPr>
          <w:rFonts w:ascii="Times New Roman" w:hAnsi="Times New Roman"/>
          <w:b w:val="0"/>
          <w:szCs w:val="24"/>
        </w:rPr>
        <w:t>the taxonomy shall catch the need for different types of users (e.g., analysts, designers, programmers, testers).</w:t>
      </w:r>
    </w:p>
    <w:p w14:paraId="6D02D7F5" w14:textId="17D0581B" w:rsidR="00B97147" w:rsidRPr="00C67C7F" w:rsidRDefault="009B5C58" w:rsidP="001B582E">
      <w:pPr>
        <w:pStyle w:val="BodyText"/>
        <w:tabs>
          <w:tab w:val="left" w:pos="900"/>
        </w:tabs>
        <w:spacing w:line="480" w:lineRule="auto"/>
        <w:ind w:firstLine="0"/>
        <w:jc w:val="both"/>
        <w:rPr>
          <w:sz w:val="24"/>
          <w:szCs w:val="24"/>
        </w:rPr>
      </w:pPr>
      <w:bookmarkStart w:id="6719" w:name="_Ref482280975"/>
      <w:r w:rsidRPr="00C67C7F">
        <w:rPr>
          <w:noProof/>
          <w:lang w:val="en-US" w:eastAsia="zh-CN"/>
        </w:rPr>
        <mc:AlternateContent>
          <mc:Choice Requires="wps">
            <w:drawing>
              <wp:anchor distT="45720" distB="45720" distL="114300" distR="114300" simplePos="0" relativeHeight="251748352" behindDoc="0" locked="0" layoutInCell="1" allowOverlap="1" wp14:anchorId="2E5AB781" wp14:editId="16B63BBB">
                <wp:simplePos x="0" y="0"/>
                <wp:positionH relativeFrom="margin">
                  <wp:align>center</wp:align>
                </wp:positionH>
                <wp:positionV relativeFrom="margin">
                  <wp:align>bottom</wp:align>
                </wp:positionV>
                <wp:extent cx="5733288" cy="3429000"/>
                <wp:effectExtent l="0" t="0" r="1270" b="0"/>
                <wp:wrapTopAndBottom/>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288" cy="3429000"/>
                        </a:xfrm>
                        <a:prstGeom prst="rect">
                          <a:avLst/>
                        </a:prstGeom>
                        <a:solidFill>
                          <a:srgbClr val="FFFFFF"/>
                        </a:solidFill>
                        <a:ln w="9525">
                          <a:noFill/>
                          <a:miter lim="800000"/>
                          <a:headEnd/>
                          <a:tailEnd/>
                        </a:ln>
                      </wps:spPr>
                      <wps:txbx>
                        <w:txbxContent>
                          <w:p w14:paraId="76C9E0B3" w14:textId="77777777" w:rsidR="00D617FD" w:rsidRDefault="00D617FD" w:rsidP="009B5C58">
                            <w:pPr>
                              <w:pStyle w:val="Caption"/>
                              <w:rPr>
                                <w:sz w:val="20"/>
                                <w:szCs w:val="20"/>
                              </w:rPr>
                            </w:pPr>
                            <w:bookmarkStart w:id="6720" w:name="_Ref483348459"/>
                            <w:r>
                              <w:rPr>
                                <w:noProof/>
                                <w:lang w:eastAsia="zh-CN"/>
                              </w:rPr>
                              <w:drawing>
                                <wp:inline distT="0" distB="0" distL="0" distR="0" wp14:anchorId="53279937" wp14:editId="312DA208">
                                  <wp:extent cx="5520079" cy="2988945"/>
                                  <wp:effectExtent l="0" t="0" r="444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744" t="19619" r="21066" b="11443"/>
                                          <a:stretch/>
                                        </pic:blipFill>
                                        <pic:spPr bwMode="auto">
                                          <a:xfrm>
                                            <a:off x="0" y="0"/>
                                            <a:ext cx="5546933" cy="3003486"/>
                                          </a:xfrm>
                                          <a:prstGeom prst="rect">
                                            <a:avLst/>
                                          </a:prstGeom>
                                          <a:ln>
                                            <a:noFill/>
                                          </a:ln>
                                          <a:extLst>
                                            <a:ext uri="{53640926-AAD7-44D8-BBD7-CCE9431645EC}">
                                              <a14:shadowObscured xmlns:a14="http://schemas.microsoft.com/office/drawing/2010/main"/>
                                            </a:ext>
                                          </a:extLst>
                                        </pic:spPr>
                                      </pic:pic>
                                    </a:graphicData>
                                  </a:graphic>
                                </wp:inline>
                              </w:drawing>
                            </w:r>
                          </w:p>
                          <w:p w14:paraId="39BE1D34" w14:textId="20295E96" w:rsidR="00D617FD" w:rsidRDefault="00D617FD" w:rsidP="009B5C58">
                            <w:pPr>
                              <w:pStyle w:val="Caption"/>
                            </w:pPr>
                            <w:bookmarkStart w:id="6721" w:name="_Ref485121467"/>
                            <w:bookmarkStart w:id="6722" w:name="_Toc525723655"/>
                            <w:r w:rsidRPr="00CA4CE2">
                              <w:rPr>
                                <w:sz w:val="20"/>
                                <w:szCs w:val="20"/>
                              </w:rPr>
                              <w:t xml:space="preserve">Figure </w:t>
                            </w:r>
                            <w:r w:rsidRPr="00CA4CE2">
                              <w:rPr>
                                <w:b w:val="0"/>
                                <w:bCs w:val="0"/>
                                <w:sz w:val="20"/>
                                <w:szCs w:val="20"/>
                              </w:rPr>
                              <w:fldChar w:fldCharType="begin"/>
                            </w:r>
                            <w:r w:rsidRPr="00CA4CE2">
                              <w:rPr>
                                <w:sz w:val="20"/>
                                <w:szCs w:val="20"/>
                              </w:rPr>
                              <w:instrText xml:space="preserve"> SEQ Figure \* ARABIC </w:instrText>
                            </w:r>
                            <w:r w:rsidRPr="00CA4CE2">
                              <w:rPr>
                                <w:b w:val="0"/>
                                <w:bCs w:val="0"/>
                                <w:sz w:val="20"/>
                                <w:szCs w:val="20"/>
                              </w:rPr>
                              <w:fldChar w:fldCharType="separate"/>
                            </w:r>
                            <w:ins w:id="6723" w:author="Nasser Mustafa [2]" w:date="2018-09-25T16:42:00Z">
                              <w:r>
                                <w:rPr>
                                  <w:noProof/>
                                  <w:sz w:val="20"/>
                                  <w:szCs w:val="20"/>
                                </w:rPr>
                                <w:t>16</w:t>
                              </w:r>
                            </w:ins>
                            <w:del w:id="6724" w:author="Nasser Mustafa [2]" w:date="2018-09-25T15:51:00Z">
                              <w:r w:rsidDel="00BF404A">
                                <w:rPr>
                                  <w:noProof/>
                                  <w:sz w:val="20"/>
                                  <w:szCs w:val="20"/>
                                </w:rPr>
                                <w:delText>15</w:delText>
                              </w:r>
                            </w:del>
                            <w:r w:rsidRPr="00CA4CE2">
                              <w:rPr>
                                <w:b w:val="0"/>
                                <w:bCs w:val="0"/>
                                <w:noProof/>
                                <w:sz w:val="20"/>
                                <w:szCs w:val="20"/>
                              </w:rPr>
                              <w:fldChar w:fldCharType="end"/>
                            </w:r>
                            <w:bookmarkEnd w:id="6720"/>
                            <w:bookmarkEnd w:id="6721"/>
                            <w:r w:rsidRPr="00CA4CE2">
                              <w:rPr>
                                <w:sz w:val="20"/>
                                <w:szCs w:val="20"/>
                              </w:rPr>
                              <w:t>: RDF Code for describing trace links</w:t>
                            </w:r>
                            <w:bookmarkEnd w:id="6722"/>
                          </w:p>
                          <w:p w14:paraId="4D731634" w14:textId="77777777" w:rsidR="00D617FD" w:rsidRDefault="00D617FD" w:rsidP="009B5C58">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AB781" id="_x0000_s1056" type="#_x0000_t202" style="position:absolute;left:0;text-align:left;margin-left:0;margin-top:0;width:451.45pt;height:270pt;z-index:251748352;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" stroked="f">
                <v:textbox>
                  <w:txbxContent>
                    <w:p w14:paraId="76C9E0B3" w14:textId="77777777" w:rsidR="00D617FD" w:rsidRDefault="00D617FD" w:rsidP="009B5C58">
                      <w:pPr>
                        <w:pStyle w:val="Caption"/>
                        <w:rPr>
                          <w:sz w:val="20"/>
                          <w:szCs w:val="20"/>
                        </w:rPr>
                      </w:pPr>
                      <w:bookmarkStart w:id="6725" w:name="_Ref483348459"/>
                      <w:r>
                        <w:rPr>
                          <w:noProof/>
                          <w:lang w:eastAsia="zh-CN"/>
                        </w:rPr>
                        <w:drawing>
                          <wp:inline distT="0" distB="0" distL="0" distR="0" wp14:anchorId="53279937" wp14:editId="312DA208">
                            <wp:extent cx="5520079" cy="2988945"/>
                            <wp:effectExtent l="0" t="0" r="444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744" t="19619" r="21066" b="11443"/>
                                    <a:stretch/>
                                  </pic:blipFill>
                                  <pic:spPr bwMode="auto">
                                    <a:xfrm>
                                      <a:off x="0" y="0"/>
                                      <a:ext cx="5546933" cy="3003486"/>
                                    </a:xfrm>
                                    <a:prstGeom prst="rect">
                                      <a:avLst/>
                                    </a:prstGeom>
                                    <a:ln>
                                      <a:noFill/>
                                    </a:ln>
                                    <a:extLst>
                                      <a:ext uri="{53640926-AAD7-44D8-BBD7-CCE9431645EC}">
                                        <a14:shadowObscured xmlns:a14="http://schemas.microsoft.com/office/drawing/2010/main"/>
                                      </a:ext>
                                    </a:extLst>
                                  </pic:spPr>
                                </pic:pic>
                              </a:graphicData>
                            </a:graphic>
                          </wp:inline>
                        </w:drawing>
                      </w:r>
                    </w:p>
                    <w:p w14:paraId="39BE1D34" w14:textId="20295E96" w:rsidR="00D617FD" w:rsidRDefault="00D617FD" w:rsidP="009B5C58">
                      <w:pPr>
                        <w:pStyle w:val="Caption"/>
                      </w:pPr>
                      <w:bookmarkStart w:id="6726" w:name="_Ref485121467"/>
                      <w:bookmarkStart w:id="6727" w:name="_Toc525723655"/>
                      <w:r w:rsidRPr="00CA4CE2">
                        <w:rPr>
                          <w:sz w:val="20"/>
                          <w:szCs w:val="20"/>
                        </w:rPr>
                        <w:t xml:space="preserve">Figure </w:t>
                      </w:r>
                      <w:r w:rsidRPr="00CA4CE2">
                        <w:rPr>
                          <w:b w:val="0"/>
                          <w:bCs w:val="0"/>
                          <w:sz w:val="20"/>
                          <w:szCs w:val="20"/>
                        </w:rPr>
                        <w:fldChar w:fldCharType="begin"/>
                      </w:r>
                      <w:r w:rsidRPr="00CA4CE2">
                        <w:rPr>
                          <w:sz w:val="20"/>
                          <w:szCs w:val="20"/>
                        </w:rPr>
                        <w:instrText xml:space="preserve"> SEQ Figure \* ARABIC </w:instrText>
                      </w:r>
                      <w:r w:rsidRPr="00CA4CE2">
                        <w:rPr>
                          <w:b w:val="0"/>
                          <w:bCs w:val="0"/>
                          <w:sz w:val="20"/>
                          <w:szCs w:val="20"/>
                        </w:rPr>
                        <w:fldChar w:fldCharType="separate"/>
                      </w:r>
                      <w:ins w:id="6728" w:author="Nasser Mustafa [2]" w:date="2018-09-25T16:42:00Z">
                        <w:r>
                          <w:rPr>
                            <w:noProof/>
                            <w:sz w:val="20"/>
                            <w:szCs w:val="20"/>
                          </w:rPr>
                          <w:t>16</w:t>
                        </w:r>
                      </w:ins>
                      <w:del w:id="6729" w:author="Nasser Mustafa [2]" w:date="2018-09-25T15:51:00Z">
                        <w:r w:rsidDel="00BF404A">
                          <w:rPr>
                            <w:noProof/>
                            <w:sz w:val="20"/>
                            <w:szCs w:val="20"/>
                          </w:rPr>
                          <w:delText>15</w:delText>
                        </w:r>
                      </w:del>
                      <w:r w:rsidRPr="00CA4CE2">
                        <w:rPr>
                          <w:b w:val="0"/>
                          <w:bCs w:val="0"/>
                          <w:noProof/>
                          <w:sz w:val="20"/>
                          <w:szCs w:val="20"/>
                        </w:rPr>
                        <w:fldChar w:fldCharType="end"/>
                      </w:r>
                      <w:bookmarkEnd w:id="6725"/>
                      <w:bookmarkEnd w:id="6726"/>
                      <w:r w:rsidRPr="00CA4CE2">
                        <w:rPr>
                          <w:sz w:val="20"/>
                          <w:szCs w:val="20"/>
                        </w:rPr>
                        <w:t>: RDF Code for describing trace links</w:t>
                      </w:r>
                      <w:bookmarkEnd w:id="6727"/>
                    </w:p>
                    <w:p w14:paraId="4D731634" w14:textId="77777777" w:rsidR="00D617FD" w:rsidRDefault="00D617FD" w:rsidP="009B5C58">
                      <w:pPr>
                        <w:pStyle w:val="Caption"/>
                      </w:pPr>
                    </w:p>
                  </w:txbxContent>
                </v:textbox>
                <w10:wrap type="topAndBottom" anchorx="margin" anchory="margin"/>
              </v:shape>
            </w:pict>
          </mc:Fallback>
        </mc:AlternateContent>
      </w:r>
      <w:del w:id="6730" w:author="Yvan Labiche" w:date="2018-09-07T22:28:00Z">
        <w:r w:rsidRPr="00C67C7F" w:rsidDel="00427968">
          <w:rPr>
            <w:b/>
            <w:sz w:val="24"/>
            <w:szCs w:val="24"/>
          </w:rPr>
          <w:delText xml:space="preserve"> </w:delText>
        </w:r>
      </w:del>
      <w:r w:rsidR="00B97147" w:rsidRPr="00C67C7F">
        <w:rPr>
          <w:b/>
          <w:sz w:val="24"/>
          <w:szCs w:val="24"/>
        </w:rPr>
        <w:t xml:space="preserve">TRQ </w:t>
      </w:r>
      <w:r w:rsidR="00B97147" w:rsidRPr="00C67C7F">
        <w:rPr>
          <w:b/>
          <w:sz w:val="24"/>
          <w:szCs w:val="24"/>
        </w:rPr>
        <w:fldChar w:fldCharType="begin"/>
      </w:r>
      <w:r w:rsidR="00B97147" w:rsidRPr="00C67C7F">
        <w:rPr>
          <w:b/>
          <w:sz w:val="24"/>
          <w:szCs w:val="24"/>
        </w:rPr>
        <w:instrText xml:space="preserve"> SEQ TRQ \* ARABIC </w:instrText>
      </w:r>
      <w:r w:rsidR="00B97147" w:rsidRPr="00C67C7F">
        <w:rPr>
          <w:b/>
          <w:sz w:val="24"/>
          <w:szCs w:val="24"/>
        </w:rPr>
        <w:fldChar w:fldCharType="separate"/>
      </w:r>
      <w:r w:rsidR="00047800">
        <w:rPr>
          <w:b/>
          <w:noProof/>
          <w:sz w:val="24"/>
          <w:szCs w:val="24"/>
        </w:rPr>
        <w:t>3</w:t>
      </w:r>
      <w:r w:rsidR="00B97147" w:rsidRPr="00C67C7F">
        <w:rPr>
          <w:b/>
          <w:sz w:val="24"/>
          <w:szCs w:val="24"/>
        </w:rPr>
        <w:fldChar w:fldCharType="end"/>
      </w:r>
      <w:bookmarkEnd w:id="6719"/>
      <w:r w:rsidR="00B97147" w:rsidRPr="00C67C7F">
        <w:rPr>
          <w:sz w:val="24"/>
          <w:szCs w:val="24"/>
        </w:rPr>
        <w:t>: the taxonomy shall allow the specification of a trace link only once and relate it to different domains without duplications.</w:t>
      </w:r>
    </w:p>
    <w:p w14:paraId="2123D6A1" w14:textId="068ED333" w:rsidR="00B97147" w:rsidRPr="00C67C7F" w:rsidRDefault="00B97147" w:rsidP="001B582E">
      <w:pPr>
        <w:pStyle w:val="BodyText"/>
        <w:tabs>
          <w:tab w:val="left" w:pos="900"/>
        </w:tabs>
        <w:spacing w:line="480" w:lineRule="auto"/>
        <w:ind w:firstLine="0"/>
        <w:jc w:val="both"/>
        <w:rPr>
          <w:sz w:val="24"/>
          <w:szCs w:val="24"/>
        </w:rPr>
      </w:pPr>
      <w:bookmarkStart w:id="6731" w:name="_Ref482280989"/>
      <w:r w:rsidRPr="00C67C7F">
        <w:rPr>
          <w:b/>
          <w:sz w:val="24"/>
          <w:szCs w:val="24"/>
        </w:rPr>
        <w:t xml:space="preserve">TRQ </w:t>
      </w:r>
      <w:r w:rsidRPr="00C67C7F">
        <w:rPr>
          <w:b/>
          <w:sz w:val="24"/>
          <w:szCs w:val="24"/>
        </w:rPr>
        <w:fldChar w:fldCharType="begin"/>
      </w:r>
      <w:r w:rsidRPr="00C67C7F">
        <w:rPr>
          <w:b/>
          <w:sz w:val="24"/>
          <w:szCs w:val="24"/>
        </w:rPr>
        <w:instrText xml:space="preserve"> SEQ TRQ \* ARABIC </w:instrText>
      </w:r>
      <w:r w:rsidRPr="00C67C7F">
        <w:rPr>
          <w:b/>
          <w:sz w:val="24"/>
          <w:szCs w:val="24"/>
        </w:rPr>
        <w:fldChar w:fldCharType="separate"/>
      </w:r>
      <w:r w:rsidR="00047800">
        <w:rPr>
          <w:b/>
          <w:noProof/>
          <w:sz w:val="24"/>
          <w:szCs w:val="24"/>
        </w:rPr>
        <w:t>4</w:t>
      </w:r>
      <w:r w:rsidRPr="00C67C7F">
        <w:rPr>
          <w:b/>
          <w:sz w:val="24"/>
          <w:szCs w:val="24"/>
        </w:rPr>
        <w:fldChar w:fldCharType="end"/>
      </w:r>
      <w:bookmarkEnd w:id="6731"/>
      <w:r w:rsidRPr="00C67C7F">
        <w:rPr>
          <w:sz w:val="24"/>
          <w:szCs w:val="24"/>
        </w:rPr>
        <w:t xml:space="preserve">: the taxonomy shall be flexible to allow users to add new </w:t>
      </w:r>
      <w:r w:rsidRPr="00C67C7F">
        <w:rPr>
          <w:sz w:val="24"/>
          <w:szCs w:val="24"/>
          <w:lang w:val="en-CA"/>
        </w:rPr>
        <w:t xml:space="preserve">trace links or </w:t>
      </w:r>
      <w:r w:rsidRPr="00C67C7F">
        <w:rPr>
          <w:sz w:val="24"/>
          <w:szCs w:val="24"/>
        </w:rPr>
        <w:t xml:space="preserve">properties without changing </w:t>
      </w:r>
      <w:r w:rsidRPr="00C67C7F">
        <w:rPr>
          <w:sz w:val="24"/>
          <w:szCs w:val="24"/>
          <w:lang w:val="en-US"/>
        </w:rPr>
        <w:t xml:space="preserve">its.   </w:t>
      </w:r>
    </w:p>
    <w:p w14:paraId="76EDA571" w14:textId="3953412A" w:rsidR="00B97147" w:rsidRPr="00C67C7F" w:rsidRDefault="00B97147" w:rsidP="001B582E">
      <w:pPr>
        <w:pStyle w:val="BodyText"/>
        <w:tabs>
          <w:tab w:val="left" w:pos="900"/>
        </w:tabs>
        <w:spacing w:line="480" w:lineRule="auto"/>
        <w:ind w:firstLine="0"/>
        <w:jc w:val="both"/>
        <w:rPr>
          <w:sz w:val="24"/>
          <w:szCs w:val="24"/>
        </w:rPr>
      </w:pPr>
      <w:bookmarkStart w:id="6732" w:name="_Ref482281010"/>
      <w:r w:rsidRPr="00C67C7F">
        <w:rPr>
          <w:b/>
          <w:sz w:val="24"/>
          <w:szCs w:val="24"/>
        </w:rPr>
        <w:t xml:space="preserve">TRQ </w:t>
      </w:r>
      <w:r w:rsidRPr="00C67C7F">
        <w:rPr>
          <w:b/>
          <w:sz w:val="24"/>
          <w:szCs w:val="24"/>
        </w:rPr>
        <w:fldChar w:fldCharType="begin"/>
      </w:r>
      <w:r w:rsidRPr="00C67C7F">
        <w:rPr>
          <w:b/>
          <w:sz w:val="24"/>
          <w:szCs w:val="24"/>
        </w:rPr>
        <w:instrText xml:space="preserve"> SEQ TRQ \* ARABIC </w:instrText>
      </w:r>
      <w:r w:rsidRPr="00C67C7F">
        <w:rPr>
          <w:b/>
          <w:sz w:val="24"/>
          <w:szCs w:val="24"/>
        </w:rPr>
        <w:fldChar w:fldCharType="separate"/>
      </w:r>
      <w:r w:rsidR="00047800">
        <w:rPr>
          <w:b/>
          <w:noProof/>
          <w:sz w:val="24"/>
          <w:szCs w:val="24"/>
        </w:rPr>
        <w:t>5</w:t>
      </w:r>
      <w:r w:rsidRPr="00C67C7F">
        <w:rPr>
          <w:b/>
          <w:sz w:val="24"/>
          <w:szCs w:val="24"/>
        </w:rPr>
        <w:fldChar w:fldCharType="end"/>
      </w:r>
      <w:bookmarkEnd w:id="6732"/>
      <w:r w:rsidRPr="00C67C7F">
        <w:rPr>
          <w:sz w:val="24"/>
          <w:szCs w:val="24"/>
        </w:rPr>
        <w:t xml:space="preserve">: </w:t>
      </w:r>
      <w:del w:id="6733" w:author="Yvan Labiche" w:date="2018-09-07T22:28:00Z">
        <w:r w:rsidRPr="00C67C7F" w:rsidDel="00427968">
          <w:rPr>
            <w:sz w:val="24"/>
            <w:szCs w:val="24"/>
          </w:rPr>
          <w:delText xml:space="preserve">  </w:delText>
        </w:r>
      </w:del>
      <w:r w:rsidRPr="00C67C7F">
        <w:rPr>
          <w:sz w:val="24"/>
          <w:szCs w:val="24"/>
        </w:rPr>
        <w:t>the taxonomy shall be portable enough to allow easy access for local users (i.e., connected to a private network) or global users (i.e., connected to the Internet). (This will facilitate tool</w:t>
      </w:r>
      <w:r w:rsidRPr="00C67C7F">
        <w:rPr>
          <w:sz w:val="24"/>
          <w:szCs w:val="24"/>
          <w:lang w:val="en-CA"/>
        </w:rPr>
        <w:t>s</w:t>
      </w:r>
      <w:r w:rsidRPr="00C67C7F">
        <w:rPr>
          <w:sz w:val="24"/>
          <w:szCs w:val="24"/>
        </w:rPr>
        <w:t xml:space="preserve"> integration</w:t>
      </w:r>
      <w:r w:rsidR="000E4FB2">
        <w:rPr>
          <w:sz w:val="24"/>
          <w:szCs w:val="24"/>
          <w:lang w:val="en-US"/>
        </w:rPr>
        <w:t>.</w:t>
      </w:r>
      <w:r w:rsidRPr="00C67C7F">
        <w:rPr>
          <w:sz w:val="24"/>
          <w:szCs w:val="24"/>
        </w:rPr>
        <w:t>)</w:t>
      </w:r>
    </w:p>
    <w:p w14:paraId="15F0E0C8" w14:textId="5F2813C8" w:rsidR="00B97147" w:rsidRPr="00C67C7F" w:rsidRDefault="00B97147" w:rsidP="001B582E">
      <w:pPr>
        <w:pStyle w:val="BodyText"/>
        <w:tabs>
          <w:tab w:val="left" w:pos="900"/>
        </w:tabs>
        <w:spacing w:line="480" w:lineRule="auto"/>
        <w:ind w:firstLine="0"/>
        <w:jc w:val="both"/>
        <w:rPr>
          <w:sz w:val="24"/>
          <w:szCs w:val="24"/>
        </w:rPr>
      </w:pPr>
      <w:bookmarkStart w:id="6734" w:name="_Ref482281020"/>
      <w:r w:rsidRPr="00C67C7F">
        <w:rPr>
          <w:b/>
          <w:sz w:val="24"/>
          <w:szCs w:val="24"/>
        </w:rPr>
        <w:t xml:space="preserve">TRQ </w:t>
      </w:r>
      <w:r w:rsidRPr="00C67C7F">
        <w:rPr>
          <w:b/>
          <w:sz w:val="24"/>
          <w:szCs w:val="24"/>
        </w:rPr>
        <w:fldChar w:fldCharType="begin"/>
      </w:r>
      <w:r w:rsidRPr="00C67C7F">
        <w:rPr>
          <w:b/>
          <w:sz w:val="24"/>
          <w:szCs w:val="24"/>
        </w:rPr>
        <w:instrText xml:space="preserve"> SEQ TRQ \* ARABIC </w:instrText>
      </w:r>
      <w:r w:rsidRPr="00C67C7F">
        <w:rPr>
          <w:b/>
          <w:sz w:val="24"/>
          <w:szCs w:val="24"/>
        </w:rPr>
        <w:fldChar w:fldCharType="separate"/>
      </w:r>
      <w:r w:rsidR="00047800">
        <w:rPr>
          <w:b/>
          <w:noProof/>
          <w:sz w:val="24"/>
          <w:szCs w:val="24"/>
        </w:rPr>
        <w:t>6</w:t>
      </w:r>
      <w:r w:rsidRPr="00C67C7F">
        <w:rPr>
          <w:b/>
          <w:sz w:val="24"/>
          <w:szCs w:val="24"/>
        </w:rPr>
        <w:fldChar w:fldCharType="end"/>
      </w:r>
      <w:bookmarkEnd w:id="6734"/>
      <w:r w:rsidRPr="00C67C7F">
        <w:rPr>
          <w:sz w:val="24"/>
          <w:szCs w:val="24"/>
        </w:rPr>
        <w:t xml:space="preserve">: the taxonomy shall not </w:t>
      </w:r>
      <w:r w:rsidRPr="00C67C7F">
        <w:rPr>
          <w:sz w:val="24"/>
          <w:szCs w:val="24"/>
          <w:lang w:val="en-US"/>
        </w:rPr>
        <w:t xml:space="preserve">be </w:t>
      </w:r>
      <w:r w:rsidRPr="00C67C7F">
        <w:rPr>
          <w:sz w:val="24"/>
          <w:szCs w:val="24"/>
        </w:rPr>
        <w:t>tailored to a specific environment or application.</w:t>
      </w:r>
    </w:p>
    <w:p w14:paraId="54EC0E87" w14:textId="77777777" w:rsidR="00B97147" w:rsidRPr="00C67C7F" w:rsidRDefault="00B97147" w:rsidP="008B130C">
      <w:pPr>
        <w:pStyle w:val="Style6"/>
        <w:tabs>
          <w:tab w:val="left" w:pos="900"/>
        </w:tabs>
        <w:spacing w:line="480" w:lineRule="auto"/>
        <w:ind w:left="540" w:hanging="540"/>
        <w:jc w:val="both"/>
      </w:pPr>
      <w:bookmarkStart w:id="6735" w:name="_Toc482288833"/>
      <w:bookmarkStart w:id="6736" w:name="_Toc482394630"/>
      <w:bookmarkStart w:id="6737" w:name="_Toc482400118"/>
      <w:bookmarkStart w:id="6738" w:name="_Toc482400333"/>
      <w:bookmarkStart w:id="6739" w:name="_Toc482922889"/>
      <w:bookmarkStart w:id="6740" w:name="_Toc482924452"/>
      <w:bookmarkStart w:id="6741" w:name="_Toc482928667"/>
      <w:bookmarkStart w:id="6742" w:name="_Toc482929433"/>
      <w:bookmarkStart w:id="6743" w:name="_Toc483009126"/>
      <w:bookmarkStart w:id="6744" w:name="_Toc483010419"/>
      <w:bookmarkStart w:id="6745" w:name="_Toc483255810"/>
      <w:bookmarkStart w:id="6746" w:name="_Toc483262311"/>
      <w:bookmarkStart w:id="6747" w:name="_Toc483304411"/>
      <w:bookmarkStart w:id="6748" w:name="_Toc483305220"/>
      <w:bookmarkStart w:id="6749" w:name="_Toc483305948"/>
      <w:bookmarkStart w:id="6750" w:name="_Toc483306092"/>
      <w:bookmarkStart w:id="6751" w:name="_Toc483348355"/>
      <w:bookmarkStart w:id="6752" w:name="_Toc483461142"/>
      <w:bookmarkStart w:id="6753" w:name="_Toc482288834"/>
      <w:bookmarkStart w:id="6754" w:name="_Toc482394631"/>
      <w:bookmarkStart w:id="6755" w:name="_Toc482400119"/>
      <w:bookmarkStart w:id="6756" w:name="_Toc482400334"/>
      <w:bookmarkStart w:id="6757" w:name="_Toc482922890"/>
      <w:bookmarkStart w:id="6758" w:name="_Toc482924453"/>
      <w:bookmarkStart w:id="6759" w:name="_Toc482928668"/>
      <w:bookmarkStart w:id="6760" w:name="_Toc482929434"/>
      <w:bookmarkStart w:id="6761" w:name="_Toc483009127"/>
      <w:bookmarkStart w:id="6762" w:name="_Toc483010420"/>
      <w:bookmarkStart w:id="6763" w:name="_Toc483255811"/>
      <w:bookmarkStart w:id="6764" w:name="_Toc483262312"/>
      <w:bookmarkStart w:id="6765" w:name="_Toc483304412"/>
      <w:bookmarkStart w:id="6766" w:name="_Toc483305221"/>
      <w:bookmarkStart w:id="6767" w:name="_Toc483305949"/>
      <w:bookmarkStart w:id="6768" w:name="_Toc483306093"/>
      <w:bookmarkStart w:id="6769" w:name="_Toc483348356"/>
      <w:bookmarkStart w:id="6770" w:name="_Toc483461143"/>
      <w:bookmarkStart w:id="6771" w:name="_Toc482288835"/>
      <w:bookmarkStart w:id="6772" w:name="_Toc482394632"/>
      <w:bookmarkStart w:id="6773" w:name="_Toc482400120"/>
      <w:bookmarkStart w:id="6774" w:name="_Toc482400335"/>
      <w:bookmarkStart w:id="6775" w:name="_Toc482922891"/>
      <w:bookmarkStart w:id="6776" w:name="_Toc482924454"/>
      <w:bookmarkStart w:id="6777" w:name="_Toc482928669"/>
      <w:bookmarkStart w:id="6778" w:name="_Toc482929435"/>
      <w:bookmarkStart w:id="6779" w:name="_Toc483009128"/>
      <w:bookmarkStart w:id="6780" w:name="_Toc483010421"/>
      <w:bookmarkStart w:id="6781" w:name="_Toc483255812"/>
      <w:bookmarkStart w:id="6782" w:name="_Toc483262313"/>
      <w:bookmarkStart w:id="6783" w:name="_Toc483304413"/>
      <w:bookmarkStart w:id="6784" w:name="_Toc483305222"/>
      <w:bookmarkStart w:id="6785" w:name="_Toc483305950"/>
      <w:bookmarkStart w:id="6786" w:name="_Toc483306094"/>
      <w:bookmarkStart w:id="6787" w:name="_Toc483348357"/>
      <w:bookmarkStart w:id="6788" w:name="_Toc483461144"/>
      <w:bookmarkStart w:id="6789" w:name="_Toc482288836"/>
      <w:bookmarkStart w:id="6790" w:name="_Toc482394633"/>
      <w:bookmarkStart w:id="6791" w:name="_Toc482400121"/>
      <w:bookmarkStart w:id="6792" w:name="_Toc482400336"/>
      <w:bookmarkStart w:id="6793" w:name="_Toc482922892"/>
      <w:bookmarkStart w:id="6794" w:name="_Toc482924455"/>
      <w:bookmarkStart w:id="6795" w:name="_Toc482928670"/>
      <w:bookmarkStart w:id="6796" w:name="_Toc482929436"/>
      <w:bookmarkStart w:id="6797" w:name="_Toc483009129"/>
      <w:bookmarkStart w:id="6798" w:name="_Toc483010422"/>
      <w:bookmarkStart w:id="6799" w:name="_Toc483255813"/>
      <w:bookmarkStart w:id="6800" w:name="_Toc483262314"/>
      <w:bookmarkStart w:id="6801" w:name="_Toc483304414"/>
      <w:bookmarkStart w:id="6802" w:name="_Toc483305223"/>
      <w:bookmarkStart w:id="6803" w:name="_Toc483305951"/>
      <w:bookmarkStart w:id="6804" w:name="_Toc483306095"/>
      <w:bookmarkStart w:id="6805" w:name="_Toc483348358"/>
      <w:bookmarkStart w:id="6806" w:name="_Toc483461145"/>
      <w:bookmarkStart w:id="6807" w:name="_Toc482288837"/>
      <w:bookmarkStart w:id="6808" w:name="_Toc482394634"/>
      <w:bookmarkStart w:id="6809" w:name="_Toc482400122"/>
      <w:bookmarkStart w:id="6810" w:name="_Toc482400337"/>
      <w:bookmarkStart w:id="6811" w:name="_Toc482922893"/>
      <w:bookmarkStart w:id="6812" w:name="_Toc482924456"/>
      <w:bookmarkStart w:id="6813" w:name="_Toc482928671"/>
      <w:bookmarkStart w:id="6814" w:name="_Toc482929437"/>
      <w:bookmarkStart w:id="6815" w:name="_Toc483009130"/>
      <w:bookmarkStart w:id="6816" w:name="_Toc483010423"/>
      <w:bookmarkStart w:id="6817" w:name="_Toc483255814"/>
      <w:bookmarkStart w:id="6818" w:name="_Toc483262315"/>
      <w:bookmarkStart w:id="6819" w:name="_Toc483304415"/>
      <w:bookmarkStart w:id="6820" w:name="_Toc483305224"/>
      <w:bookmarkStart w:id="6821" w:name="_Toc483305952"/>
      <w:bookmarkStart w:id="6822" w:name="_Toc483306096"/>
      <w:bookmarkStart w:id="6823" w:name="_Toc483348359"/>
      <w:bookmarkStart w:id="6824" w:name="_Toc483461146"/>
      <w:bookmarkStart w:id="6825" w:name="_Toc482288838"/>
      <w:bookmarkStart w:id="6826" w:name="_Toc482394635"/>
      <w:bookmarkStart w:id="6827" w:name="_Toc482400123"/>
      <w:bookmarkStart w:id="6828" w:name="_Toc482400338"/>
      <w:bookmarkStart w:id="6829" w:name="_Toc482922894"/>
      <w:bookmarkStart w:id="6830" w:name="_Toc482924457"/>
      <w:bookmarkStart w:id="6831" w:name="_Toc482928672"/>
      <w:bookmarkStart w:id="6832" w:name="_Toc482929438"/>
      <w:bookmarkStart w:id="6833" w:name="_Toc483009131"/>
      <w:bookmarkStart w:id="6834" w:name="_Toc483010424"/>
      <w:bookmarkStart w:id="6835" w:name="_Toc483255815"/>
      <w:bookmarkStart w:id="6836" w:name="_Toc483262316"/>
      <w:bookmarkStart w:id="6837" w:name="_Toc483304416"/>
      <w:bookmarkStart w:id="6838" w:name="_Toc483305225"/>
      <w:bookmarkStart w:id="6839" w:name="_Toc483305953"/>
      <w:bookmarkStart w:id="6840" w:name="_Toc483306097"/>
      <w:bookmarkStart w:id="6841" w:name="_Toc483348360"/>
      <w:bookmarkStart w:id="6842" w:name="_Toc483461147"/>
      <w:bookmarkStart w:id="6843" w:name="_Toc482288839"/>
      <w:bookmarkStart w:id="6844" w:name="_Toc482394636"/>
      <w:bookmarkStart w:id="6845" w:name="_Toc482400124"/>
      <w:bookmarkStart w:id="6846" w:name="_Toc482400339"/>
      <w:bookmarkStart w:id="6847" w:name="_Toc482922895"/>
      <w:bookmarkStart w:id="6848" w:name="_Toc482924458"/>
      <w:bookmarkStart w:id="6849" w:name="_Toc482928673"/>
      <w:bookmarkStart w:id="6850" w:name="_Toc482929439"/>
      <w:bookmarkStart w:id="6851" w:name="_Toc483009132"/>
      <w:bookmarkStart w:id="6852" w:name="_Toc483010425"/>
      <w:bookmarkStart w:id="6853" w:name="_Toc483255816"/>
      <w:bookmarkStart w:id="6854" w:name="_Toc483262317"/>
      <w:bookmarkStart w:id="6855" w:name="_Toc483304417"/>
      <w:bookmarkStart w:id="6856" w:name="_Toc483305226"/>
      <w:bookmarkStart w:id="6857" w:name="_Toc483305954"/>
      <w:bookmarkStart w:id="6858" w:name="_Toc483306098"/>
      <w:bookmarkStart w:id="6859" w:name="_Toc483348361"/>
      <w:bookmarkStart w:id="6860" w:name="_Toc483461148"/>
      <w:bookmarkStart w:id="6861" w:name="_Ref477390227"/>
      <w:bookmarkStart w:id="6862" w:name="_Toc517828380"/>
      <w:bookmarkStart w:id="6863" w:name="_Toc525737366"/>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r w:rsidRPr="00C67C7F">
        <w:t>Employing the RDF in Building the Taxonomy</w:t>
      </w:r>
      <w:bookmarkEnd w:id="6861"/>
      <w:bookmarkEnd w:id="6862"/>
      <w:bookmarkEnd w:id="6863"/>
    </w:p>
    <w:p w14:paraId="7EF641E2" w14:textId="5300F923"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We propose a trace link taxonomy that integrates all existing trace link classifications </w:t>
      </w:r>
      <w:r w:rsidRPr="00C67C7F">
        <w:rPr>
          <w:sz w:val="24"/>
          <w:szCs w:val="24"/>
          <w:lang w:val="en-CA"/>
        </w:rPr>
        <w:t xml:space="preserve">in </w:t>
      </w:r>
      <w:r w:rsidRPr="00C67C7F">
        <w:rPr>
          <w:sz w:val="24"/>
          <w:szCs w:val="24"/>
        </w:rPr>
        <w:t xml:space="preserve">a structure </w:t>
      </w:r>
      <w:r w:rsidRPr="00C67C7F">
        <w:rPr>
          <w:sz w:val="24"/>
          <w:szCs w:val="24"/>
          <w:lang w:val="en-CA"/>
        </w:rPr>
        <w:t>that</w:t>
      </w:r>
      <w:r w:rsidRPr="00C67C7F">
        <w:rPr>
          <w:sz w:val="24"/>
          <w:szCs w:val="24"/>
        </w:rPr>
        <w:t xml:space="preserve"> satisf</w:t>
      </w:r>
      <w:r w:rsidRPr="00C67C7F">
        <w:rPr>
          <w:sz w:val="24"/>
          <w:szCs w:val="24"/>
          <w:lang w:val="en-CA"/>
        </w:rPr>
        <w:t>ies</w:t>
      </w:r>
      <w:r w:rsidRPr="00C67C7F">
        <w:rPr>
          <w:sz w:val="24"/>
          <w:szCs w:val="24"/>
        </w:rPr>
        <w:t xml:space="preserve"> the requirements proposed in </w:t>
      </w:r>
      <w:r w:rsidRPr="00C67C7F">
        <w:rPr>
          <w:sz w:val="24"/>
          <w:szCs w:val="24"/>
          <w:lang w:val="en-CA"/>
        </w:rPr>
        <w:t xml:space="preserve">section </w:t>
      </w:r>
      <w:r w:rsidRPr="00C67C7F">
        <w:rPr>
          <w:sz w:val="24"/>
          <w:szCs w:val="24"/>
          <w:lang w:val="en-CA"/>
        </w:rPr>
        <w:fldChar w:fldCharType="begin"/>
      </w:r>
      <w:r w:rsidRPr="00C67C7F">
        <w:rPr>
          <w:sz w:val="24"/>
          <w:szCs w:val="24"/>
          <w:lang w:val="en-CA"/>
        </w:rPr>
        <w:instrText xml:space="preserve"> REF _Ref482223653 \r  \* MERGEFORMAT </w:instrText>
      </w:r>
      <w:r w:rsidRPr="00C67C7F">
        <w:rPr>
          <w:sz w:val="24"/>
          <w:szCs w:val="24"/>
          <w:lang w:val="en-CA"/>
        </w:rPr>
        <w:fldChar w:fldCharType="separate"/>
      </w:r>
      <w:r w:rsidR="00047800">
        <w:rPr>
          <w:sz w:val="24"/>
          <w:szCs w:val="24"/>
          <w:lang w:val="en-CA"/>
        </w:rPr>
        <w:t>8.4</w:t>
      </w:r>
      <w:r w:rsidRPr="00C67C7F">
        <w:rPr>
          <w:sz w:val="24"/>
          <w:szCs w:val="24"/>
          <w:lang w:val="en-CA"/>
        </w:rPr>
        <w:fldChar w:fldCharType="end"/>
      </w:r>
      <w:r w:rsidRPr="00C67C7F">
        <w:rPr>
          <w:sz w:val="24"/>
          <w:szCs w:val="24"/>
        </w:rPr>
        <w:t xml:space="preserve">. The taxonomy utilizes the OSLC </w:t>
      </w:r>
      <w:ins w:id="6864" w:author="Nasser Mustafa [2]" w:date="2018-09-18T23:08:00Z">
        <w:r w:rsidR="00430F82">
          <w:rPr>
            <w:sz w:val="24"/>
            <w:szCs w:val="24"/>
          </w:rPr>
          <w:fldChar w:fldCharType="begin" w:fldLock="1"/>
        </w:r>
      </w:ins>
      <w:r w:rsidR="00B050F0">
        <w:rPr>
          <w:sz w:val="24"/>
          <w:szCs w:val="24"/>
        </w:rPr>
        <w:instrText>ADDIN CSL_CITATION {"citationItems":[{"id":"ITEM-1","itemData":{"URL":"https://open-services.net/","author":[{"dropping-particle":"","family":"OMG","given":"Object Management Group","non-dropping-particle":"","parse-names":false,"suffix":""}],"id":"ITEM-1","issue":"Feb 20","issued":{"date-parts":[["2017"]]},"title":"Open Services  for Lifecycle Collaboration","type":"webpage","volume":"2017"},"uris":["http://www.mendeley.com/documents/?uuid=2d4f4551-fb3e-495c-b3af-f410b9399eda"]}],"mendeley":{"formattedCitation":"[127]","plainTextFormattedCitation":"[127]","previouslyFormattedCitation":"[126]"},"properties":{"noteIndex":0},"schema":"https://github.com/citation-style-language/schema/raw/master/csl-citation.json"}</w:instrText>
      </w:r>
      <w:r w:rsidR="00430F82">
        <w:rPr>
          <w:sz w:val="24"/>
          <w:szCs w:val="24"/>
        </w:rPr>
        <w:fldChar w:fldCharType="separate"/>
      </w:r>
      <w:r w:rsidR="00B050F0" w:rsidRPr="00B050F0">
        <w:rPr>
          <w:noProof/>
          <w:sz w:val="24"/>
          <w:szCs w:val="24"/>
        </w:rPr>
        <w:t>[127]</w:t>
      </w:r>
      <w:ins w:id="6865" w:author="Nasser Mustafa [2]" w:date="2018-09-18T23:08:00Z">
        <w:r w:rsidR="00430F82">
          <w:rPr>
            <w:sz w:val="24"/>
            <w:szCs w:val="24"/>
          </w:rPr>
          <w:fldChar w:fldCharType="end"/>
        </w:r>
      </w:ins>
      <w:del w:id="6866" w:author="Nasser Mustafa [2]" w:date="2018-09-18T23:08:00Z">
        <w:r w:rsidRPr="00C67C7F" w:rsidDel="00430F82">
          <w:rPr>
            <w:sz w:val="24"/>
            <w:szCs w:val="24"/>
          </w:rPr>
          <w:fldChar w:fldCharType="begin"/>
        </w:r>
        <w:r w:rsidR="003C33CA" w:rsidRPr="00430F82" w:rsidDel="00430F82">
          <w:rPr>
            <w:sz w:val="24"/>
            <w:szCs w:val="24"/>
          </w:rPr>
          <w:delInstrText xml:space="preserve"> ADDIN EN.CITE &lt;EndNote&gt;&lt;Cite&gt;&lt;Author&gt;OMG&lt;/Author&gt;&lt;Year&gt;2017&lt;/Year&gt;&lt;RecNum&gt;230&lt;/RecNum&gt;&lt;DisplayText&gt;[144]&lt;/DisplayText&gt;&lt;record&gt;&lt;rec-number&gt;230&lt;/rec-number&gt;&lt;foreign-keys&gt;&lt;key app="EN" db-id="rxfad95wgs5d2dexxekxwt2katzr52wtwdxz" timestamp="0"&gt;230&lt;/key&gt;&lt;/foreign-keys&gt;&lt;ref-type name="Web Page"&gt;12&lt;/ref-type&gt;&lt;contributors&gt;&lt;authors&gt;&lt;author&gt;Object Management Group OMG&lt;/author&gt;&lt;/authors&gt;&lt;/contributors&gt;&lt;titles&gt;&lt;title&gt;Open Services  for Lifecycle Collaboration&lt;/title&gt;&lt;/titles&gt;&lt;volume&gt;2017&lt;/volume&gt;&lt;number&gt;Feb 20&lt;/number&gt;&lt;dates&gt;&lt;year&gt;2017&lt;/year&gt;&lt;/dates&gt;&lt;urls&gt;&lt;related-urls&gt;&lt;url&gt;https://open-services.net/&lt;/url&gt;&lt;/related-urls&gt;&lt;/urls&gt;&lt;custom1&gt;2017&lt;/custom1&gt;&lt;custom2&gt;Feb 20&lt;/custom2&gt;&lt;/record&gt;&lt;/Cite&gt;&lt;/EndNote&gt;</w:delInstrText>
        </w:r>
        <w:r w:rsidRPr="00C67C7F" w:rsidDel="00430F82">
          <w:rPr>
            <w:sz w:val="24"/>
            <w:szCs w:val="24"/>
          </w:rPr>
          <w:fldChar w:fldCharType="separate"/>
        </w:r>
        <w:r w:rsidR="003C33CA" w:rsidRPr="00430F82" w:rsidDel="00430F82">
          <w:rPr>
            <w:noProof/>
            <w:sz w:val="24"/>
            <w:szCs w:val="24"/>
          </w:rPr>
          <w:delText>[</w:delText>
        </w:r>
        <w:r w:rsidR="00660900" w:rsidRPr="00430F82" w:rsidDel="00430F82">
          <w:fldChar w:fldCharType="begin"/>
        </w:r>
        <w:r w:rsidR="00660900" w:rsidRPr="00430F82" w:rsidDel="00430F82">
          <w:delInstrText xml:space="preserve"> HYPERLINK \l "_ENREF_144" \o "OMG, 2017 #230" </w:delInstrText>
        </w:r>
        <w:r w:rsidR="00660900" w:rsidRPr="00430F82" w:rsidDel="00430F82">
          <w:fldChar w:fldCharType="separate"/>
        </w:r>
        <w:r w:rsidR="006A58FF" w:rsidRPr="00430F82" w:rsidDel="00430F82">
          <w:rPr>
            <w:noProof/>
            <w:sz w:val="24"/>
            <w:szCs w:val="24"/>
          </w:rPr>
          <w:delText>144</w:delText>
        </w:r>
        <w:r w:rsidR="00660900" w:rsidRPr="00430F82" w:rsidDel="00430F82">
          <w:rPr>
            <w:noProof/>
            <w:sz w:val="24"/>
            <w:szCs w:val="24"/>
          </w:rPr>
          <w:fldChar w:fldCharType="end"/>
        </w:r>
        <w:r w:rsidR="003C33CA" w:rsidRPr="00430F82" w:rsidDel="00430F82">
          <w:rPr>
            <w:noProof/>
            <w:sz w:val="24"/>
            <w:szCs w:val="24"/>
          </w:rPr>
          <w:delText>]</w:delText>
        </w:r>
        <w:r w:rsidRPr="00C67C7F" w:rsidDel="00430F82">
          <w:rPr>
            <w:sz w:val="24"/>
            <w:szCs w:val="24"/>
          </w:rPr>
          <w:fldChar w:fldCharType="end"/>
        </w:r>
        <w:r w:rsidRPr="00C67C7F" w:rsidDel="00430F82">
          <w:rPr>
            <w:sz w:val="24"/>
            <w:szCs w:val="24"/>
          </w:rPr>
          <w:delText xml:space="preserve"> </w:delText>
        </w:r>
      </w:del>
      <w:r w:rsidRPr="00C67C7F">
        <w:rPr>
          <w:sz w:val="24"/>
          <w:szCs w:val="24"/>
        </w:rPr>
        <w:t xml:space="preserve">and the RDF </w:t>
      </w:r>
      <w:ins w:id="6867" w:author="Nasser Mustafa [2]" w:date="2018-09-18T23:09:00Z">
        <w:r w:rsidR="00430F82">
          <w:rPr>
            <w:sz w:val="24"/>
            <w:szCs w:val="24"/>
          </w:rPr>
          <w:fldChar w:fldCharType="begin" w:fldLock="1"/>
        </w:r>
      </w:ins>
      <w:r w:rsidR="00B050F0">
        <w:rPr>
          <w:sz w:val="24"/>
          <w:szCs w:val="24"/>
        </w:rPr>
        <w:instrText>ADDIN CSL_CITATION {"citationItems":[{"id":"ITEM-1","itemData":{"URL":"https://www.w3.org/RDF/","author":[{"dropping-particle":"","family":"W3C","given":"","non-dropping-particle":"","parse-names":false,"suffix":""}],"id":"ITEM-1","issue":"Oct 15","issued":{"date-parts":[["2016"]]},"title":"Resource Description Framework","type":"webpage","volume":"2016"},"uris":["http://www.mendeley.com/documents/?uuid=bf79f718-50df-4e60-9e78-4e38a974e187"]}],"mendeley":{"formattedCitation":"[126]","plainTextFormattedCitation":"[126]","previouslyFormattedCitation":"[125]"},"properties":{"noteIndex":0},"schema":"https://github.com/citation-style-language/schema/raw/master/csl-citation.json"}</w:instrText>
      </w:r>
      <w:r w:rsidR="00430F82">
        <w:rPr>
          <w:sz w:val="24"/>
          <w:szCs w:val="24"/>
        </w:rPr>
        <w:fldChar w:fldCharType="separate"/>
      </w:r>
      <w:r w:rsidR="00B050F0" w:rsidRPr="00B050F0">
        <w:rPr>
          <w:noProof/>
          <w:sz w:val="24"/>
          <w:szCs w:val="24"/>
        </w:rPr>
        <w:t>[126]</w:t>
      </w:r>
      <w:ins w:id="6868" w:author="Nasser Mustafa [2]" w:date="2018-09-18T23:09:00Z">
        <w:r w:rsidR="00430F82">
          <w:rPr>
            <w:sz w:val="24"/>
            <w:szCs w:val="24"/>
          </w:rPr>
          <w:fldChar w:fldCharType="end"/>
        </w:r>
      </w:ins>
      <w:del w:id="6869" w:author="Nasser Mustafa [2]" w:date="2018-09-18T23:08:00Z">
        <w:r w:rsidRPr="00C67C7F" w:rsidDel="00430F82">
          <w:rPr>
            <w:sz w:val="24"/>
            <w:szCs w:val="24"/>
          </w:rPr>
          <w:fldChar w:fldCharType="begin"/>
        </w:r>
        <w:r w:rsidR="003C33CA" w:rsidRPr="00430F82" w:rsidDel="00430F82">
          <w:rPr>
            <w:sz w:val="24"/>
            <w:szCs w:val="24"/>
          </w:rPr>
          <w:delInstrText xml:space="preserve"> ADDIN EN.CITE &lt;EndNote&gt;&lt;Cite&gt;&lt;Author&gt;W3C&lt;/Author&gt;&lt;Year&gt;2016&lt;/Year&gt;&lt;RecNum&gt;207&lt;/RecNum&gt;&lt;DisplayText&gt;[143]&lt;/DisplayText&gt;&lt;record&gt;&lt;rec-number&gt;207&lt;/rec-number&gt;&lt;foreign-keys&gt;&lt;key app="EN" db-id="rxfad95wgs5d2dexxekxwt2katzr52wtwdxz" timestamp="0"&gt;207&lt;/key&gt;&lt;/foreign-keys&gt;&lt;ref-type name="Web Page"&gt;12&lt;/ref-type&gt;&lt;contributors&gt;&lt;authors&gt;&lt;author&gt;W3C&lt;/author&gt;&lt;/authors&gt;&lt;/contributors&gt;&lt;titles&gt;&lt;title&gt;Resource Description Framework&lt;/title&gt;&lt;/titles&gt;&lt;volume&gt;2016&lt;/volume&gt;&lt;number&gt;Oct 15&lt;/number&gt;&lt;dates&gt;&lt;year&gt;2016&lt;/year&gt;&lt;/dates&gt;&lt;urls&gt;&lt;related-urls&gt;&lt;url&gt;https://www.w3.org/RDF/&lt;/url&gt;&lt;/related-urls&gt;&lt;/urls&gt;&lt;custom1&gt;2016&lt;/custom1&gt;&lt;custom2&gt;Nov 18&lt;/custom2&gt;&lt;/record&gt;&lt;/Cite&gt;&lt;/EndNote&gt;</w:delInstrText>
        </w:r>
        <w:r w:rsidRPr="00C67C7F" w:rsidDel="00430F82">
          <w:rPr>
            <w:sz w:val="24"/>
            <w:szCs w:val="24"/>
          </w:rPr>
          <w:fldChar w:fldCharType="separate"/>
        </w:r>
        <w:r w:rsidR="003C33CA" w:rsidRPr="00430F82" w:rsidDel="00430F82">
          <w:rPr>
            <w:noProof/>
            <w:sz w:val="24"/>
            <w:szCs w:val="24"/>
          </w:rPr>
          <w:delText>[</w:delText>
        </w:r>
        <w:r w:rsidR="00660900" w:rsidRPr="00430F82" w:rsidDel="00430F82">
          <w:fldChar w:fldCharType="begin"/>
        </w:r>
        <w:r w:rsidR="00660900" w:rsidRPr="00430F82" w:rsidDel="00430F82">
          <w:delInstrText xml:space="preserve"> HYPERLINK \l "_ENREF_143" \o "W3C, 2016 #207" </w:delInstrText>
        </w:r>
        <w:r w:rsidR="00660900" w:rsidRPr="00430F82" w:rsidDel="00430F82">
          <w:fldChar w:fldCharType="separate"/>
        </w:r>
        <w:r w:rsidR="006A58FF" w:rsidRPr="00430F82" w:rsidDel="00430F82">
          <w:rPr>
            <w:noProof/>
            <w:sz w:val="24"/>
            <w:szCs w:val="24"/>
          </w:rPr>
          <w:delText>143</w:delText>
        </w:r>
        <w:r w:rsidR="00660900" w:rsidRPr="00430F82" w:rsidDel="00430F82">
          <w:rPr>
            <w:noProof/>
            <w:sz w:val="24"/>
            <w:szCs w:val="24"/>
          </w:rPr>
          <w:fldChar w:fldCharType="end"/>
        </w:r>
        <w:r w:rsidR="003C33CA" w:rsidRPr="00430F82" w:rsidDel="00430F82">
          <w:rPr>
            <w:noProof/>
            <w:sz w:val="24"/>
            <w:szCs w:val="24"/>
          </w:rPr>
          <w:delText>]</w:delText>
        </w:r>
        <w:r w:rsidRPr="00C67C7F" w:rsidDel="00430F82">
          <w:rPr>
            <w:sz w:val="24"/>
            <w:szCs w:val="24"/>
          </w:rPr>
          <w:fldChar w:fldCharType="end"/>
        </w:r>
      </w:del>
      <w:r w:rsidRPr="00C67C7F">
        <w:rPr>
          <w:sz w:val="24"/>
          <w:szCs w:val="24"/>
        </w:rPr>
        <w:t xml:space="preserve"> for relating all trace links. This idea is borrowed from the semantic web technology in which arbitrary data are linked in a flat structure using the RDF, and referenced by the Uniform Resource Identifier (URI). The proposed structure is a non-hierarchical network of identifiable resources that can be referenced or browsed using the URI. A URI can reference any resource or element such as documents, images, services, a UML diagrams, or a group of other resources by assigning it a unique reference. </w:t>
      </w:r>
    </w:p>
    <w:p w14:paraId="484A6A12" w14:textId="0B80C8FD" w:rsidR="00B97147" w:rsidRPr="007D0D46" w:rsidRDefault="00B97147" w:rsidP="001B582E">
      <w:pPr>
        <w:tabs>
          <w:tab w:val="left" w:pos="900"/>
        </w:tabs>
        <w:spacing w:line="480" w:lineRule="auto"/>
        <w:jc w:val="both"/>
        <w:rPr>
          <w:rFonts w:ascii="Times New Roman" w:eastAsia="Times New Roman" w:hAnsi="Times New Roman"/>
          <w:lang w:eastAsia="en-CA"/>
        </w:rPr>
      </w:pPr>
      <w:r w:rsidRPr="00C67C7F">
        <w:rPr>
          <w:rFonts w:ascii="Times New Roman" w:hAnsi="Times New Roman"/>
          <w:noProof/>
        </w:rPr>
        <w:t xml:space="preserve">The RDF has three components: the </w:t>
      </w:r>
      <w:r w:rsidRPr="00C67C7F">
        <w:rPr>
          <w:rFonts w:ascii="Times New Roman" w:hAnsi="Times New Roman"/>
          <w:i/>
          <w:noProof/>
        </w:rPr>
        <w:t>subject</w:t>
      </w:r>
      <w:r w:rsidRPr="00C67C7F">
        <w:rPr>
          <w:rFonts w:ascii="Times New Roman" w:hAnsi="Times New Roman"/>
          <w:noProof/>
        </w:rPr>
        <w:t xml:space="preserve"> (resource), the </w:t>
      </w:r>
      <w:r w:rsidRPr="00C67C7F">
        <w:rPr>
          <w:rFonts w:ascii="Times New Roman" w:hAnsi="Times New Roman"/>
          <w:i/>
          <w:noProof/>
        </w:rPr>
        <w:t>predicate</w:t>
      </w:r>
      <w:r w:rsidRPr="00C67C7F">
        <w:rPr>
          <w:rFonts w:ascii="Times New Roman" w:hAnsi="Times New Roman"/>
          <w:noProof/>
        </w:rPr>
        <w:t xml:space="preserve"> (property), and the </w:t>
      </w:r>
      <w:r w:rsidRPr="00C67C7F">
        <w:rPr>
          <w:rFonts w:ascii="Times New Roman" w:hAnsi="Times New Roman"/>
          <w:i/>
          <w:noProof/>
        </w:rPr>
        <w:t>object</w:t>
      </w:r>
      <w:r w:rsidRPr="00C67C7F">
        <w:rPr>
          <w:rFonts w:ascii="Times New Roman" w:hAnsi="Times New Roman"/>
          <w:noProof/>
        </w:rPr>
        <w:t xml:space="preserve"> (property value). The </w:t>
      </w:r>
      <w:r w:rsidRPr="00C67C7F">
        <w:rPr>
          <w:rFonts w:ascii="Times New Roman" w:hAnsi="Times New Roman"/>
          <w:i/>
          <w:noProof/>
        </w:rPr>
        <w:t>subject</w:t>
      </w:r>
      <w:r w:rsidRPr="00C67C7F">
        <w:rPr>
          <w:rFonts w:ascii="Times New Roman" w:hAnsi="Times New Roman"/>
          <w:noProof/>
        </w:rPr>
        <w:t xml:space="preserve"> is the element that needs to be described with an assigned unique identifier, the </w:t>
      </w:r>
      <w:r w:rsidRPr="00C67C7F">
        <w:rPr>
          <w:rFonts w:ascii="Times New Roman" w:hAnsi="Times New Roman"/>
          <w:i/>
          <w:noProof/>
        </w:rPr>
        <w:t>predicate</w:t>
      </w:r>
      <w:r w:rsidRPr="00C67C7F">
        <w:rPr>
          <w:rFonts w:ascii="Times New Roman" w:hAnsi="Times New Roman"/>
          <w:noProof/>
        </w:rPr>
        <w:t xml:space="preserve"> represents the characteristic or feature of that element and an </w:t>
      </w:r>
      <w:r w:rsidRPr="00C67C7F">
        <w:rPr>
          <w:rFonts w:ascii="Times New Roman" w:hAnsi="Times New Roman"/>
          <w:i/>
          <w:noProof/>
        </w:rPr>
        <w:t>object</w:t>
      </w:r>
      <w:r w:rsidRPr="00C67C7F">
        <w:rPr>
          <w:rFonts w:ascii="Times New Roman" w:hAnsi="Times New Roman"/>
          <w:noProof/>
        </w:rPr>
        <w:t xml:space="preserve"> is the value of that feature. The </w:t>
      </w:r>
      <w:r w:rsidRPr="00C67C7F">
        <w:rPr>
          <w:rFonts w:ascii="Times New Roman" w:hAnsi="Times New Roman"/>
          <w:i/>
          <w:noProof/>
        </w:rPr>
        <w:t xml:space="preserve">object </w:t>
      </w:r>
      <w:r w:rsidRPr="00C67C7F">
        <w:rPr>
          <w:rFonts w:ascii="Times New Roman" w:hAnsi="Times New Roman"/>
          <w:noProof/>
        </w:rPr>
        <w:t xml:space="preserve">in turn can be a </w:t>
      </w:r>
      <w:r w:rsidRPr="00C67C7F">
        <w:rPr>
          <w:rFonts w:ascii="Times New Roman" w:hAnsi="Times New Roman"/>
          <w:i/>
          <w:noProof/>
        </w:rPr>
        <w:t>subject</w:t>
      </w:r>
      <w:r w:rsidRPr="00C67C7F">
        <w:rPr>
          <w:rFonts w:ascii="Times New Roman" w:hAnsi="Times New Roman"/>
          <w:noProof/>
        </w:rPr>
        <w:t xml:space="preserve"> that has other properties, which form nested subjects. RDF files are written using the RDF/XML format or the </w:t>
      </w:r>
      <w:r w:rsidRPr="00C67C7F">
        <w:rPr>
          <w:rFonts w:ascii="Times New Roman" w:hAnsi="Times New Roman"/>
          <w:shd w:val="clear" w:color="auto" w:fill="FFFFFF"/>
        </w:rPr>
        <w:t>Web Ontology Language (</w:t>
      </w:r>
      <w:r w:rsidRPr="00C67C7F">
        <w:rPr>
          <w:rFonts w:ascii="Times New Roman" w:hAnsi="Times New Roman"/>
          <w:noProof/>
        </w:rPr>
        <w:t xml:space="preserve">OWL) which are common formats for writing ontologies. For instance, the code for describing the trace link taxonomy in RDF can be written as shown in </w:t>
      </w:r>
      <w:r w:rsidRPr="00C67C7F">
        <w:rPr>
          <w:rFonts w:ascii="Times New Roman" w:hAnsi="Times New Roman"/>
          <w:noProof/>
        </w:rPr>
        <w:fldChar w:fldCharType="begin"/>
      </w:r>
      <w:r w:rsidRPr="00C67C7F">
        <w:rPr>
          <w:rFonts w:ascii="Times New Roman" w:hAnsi="Times New Roman"/>
          <w:noProof/>
        </w:rPr>
        <w:instrText xml:space="preserve"> REF _Ref485121467 \h  \* MERGEFORMAT </w:instrText>
      </w:r>
      <w:r w:rsidRPr="00C67C7F">
        <w:rPr>
          <w:rFonts w:ascii="Times New Roman" w:hAnsi="Times New Roman"/>
          <w:noProof/>
        </w:rPr>
      </w:r>
      <w:r w:rsidRPr="00C67C7F">
        <w:rPr>
          <w:rFonts w:ascii="Times New Roman" w:hAnsi="Times New Roman"/>
          <w:noProof/>
        </w:rPr>
        <w:fldChar w:fldCharType="separate"/>
      </w:r>
      <w:ins w:id="6870" w:author="Nasser Mustafa [2]" w:date="2018-09-26T11:08:00Z">
        <w:r w:rsidR="00047800" w:rsidRPr="00047800">
          <w:rPr>
            <w:rFonts w:ascii="Times New Roman" w:hAnsi="Times New Roman"/>
            <w:rPrChange w:id="6871" w:author="Nasser Mustafa [2]" w:date="2018-09-26T11:08:00Z">
              <w:rPr>
                <w:sz w:val="20"/>
                <w:szCs w:val="20"/>
              </w:rPr>
            </w:rPrChange>
          </w:rPr>
          <w:t xml:space="preserve">Figure </w:t>
        </w:r>
        <w:r w:rsidR="00047800" w:rsidRPr="00047800">
          <w:rPr>
            <w:rFonts w:ascii="Times New Roman" w:hAnsi="Times New Roman"/>
            <w:noProof/>
            <w:rPrChange w:id="6872" w:author="Nasser Mustafa [2]" w:date="2018-09-26T11:08:00Z">
              <w:rPr>
                <w:noProof/>
                <w:sz w:val="20"/>
                <w:szCs w:val="20"/>
              </w:rPr>
            </w:rPrChange>
          </w:rPr>
          <w:t>16</w:t>
        </w:r>
      </w:ins>
      <w:del w:id="6873" w:author="Nasser Mustafa [2]" w:date="2018-09-19T14:47:00Z">
        <w:r w:rsidR="00C779F7" w:rsidRPr="00AC4011" w:rsidDel="00740534">
          <w:rPr>
            <w:rFonts w:ascii="Times New Roman" w:hAnsi="Times New Roman"/>
          </w:rPr>
          <w:delText xml:space="preserve">Figure </w:delText>
        </w:r>
        <w:r w:rsidR="00C779F7" w:rsidRPr="00AC4011" w:rsidDel="00740534">
          <w:rPr>
            <w:rFonts w:ascii="Times New Roman" w:hAnsi="Times New Roman"/>
            <w:noProof/>
          </w:rPr>
          <w:delText>15</w:delText>
        </w:r>
      </w:del>
      <w:r w:rsidRPr="00C67C7F">
        <w:rPr>
          <w:rFonts w:ascii="Times New Roman" w:hAnsi="Times New Roman"/>
          <w:noProof/>
        </w:rPr>
        <w:fldChar w:fldCharType="end"/>
      </w:r>
      <w:r w:rsidRPr="00C67C7F">
        <w:rPr>
          <w:rFonts w:ascii="Times New Roman" w:hAnsi="Times New Roman"/>
          <w:noProof/>
        </w:rPr>
        <w:t xml:space="preserve">. </w:t>
      </w:r>
      <w:r w:rsidRPr="00C67C7F">
        <w:rPr>
          <w:rFonts w:ascii="Times New Roman" w:eastAsia="Times New Roman" w:hAnsi="Times New Roman"/>
          <w:lang w:eastAsia="en-CA"/>
        </w:rPr>
        <w:t xml:space="preserve">The figure has two parts. The top part (lines1-8) defines the taxonomy (i.e., schema, syntax, data types). In this part, lines 2 and 8 indicate the namespace of the taxonomy which represents its URI written in RDF and OWL. The reason for defining another URI in OWL can be seen clearly in the bottom part (lines 9-14). OWL is used to validate the semantics of anything written in RDF. In other words, RDF can be used to describe anything; however, to ensure correct relationships between things written in RDF, OWL must be used to specify these relationships. Therefore, the </w:t>
      </w:r>
      <w:r w:rsidRPr="00C67C7F">
        <w:rPr>
          <w:rFonts w:ascii="Times New Roman" w:eastAsia="Times New Roman" w:hAnsi="Times New Roman"/>
          <w:i/>
          <w:lang w:eastAsia="en-CA"/>
        </w:rPr>
        <w:t xml:space="preserve">owl </w:t>
      </w:r>
      <w:r w:rsidRPr="00C67C7F">
        <w:rPr>
          <w:rFonts w:ascii="Times New Roman" w:eastAsia="Times New Roman" w:hAnsi="Times New Roman"/>
          <w:lang w:eastAsia="en-CA"/>
        </w:rPr>
        <w:t>tags in line</w:t>
      </w:r>
      <w:r w:rsidR="007D0D46">
        <w:rPr>
          <w:rFonts w:ascii="Times New Roman" w:eastAsia="Times New Roman" w:hAnsi="Times New Roman"/>
          <w:lang w:eastAsia="en-CA"/>
        </w:rPr>
        <w:t>s</w:t>
      </w:r>
      <w:r w:rsidRPr="00C67C7F">
        <w:rPr>
          <w:rFonts w:ascii="Times New Roman" w:eastAsia="Times New Roman" w:hAnsi="Times New Roman"/>
          <w:lang w:eastAsia="en-CA"/>
        </w:rPr>
        <w:t xml:space="preserve"> 10 and 14 imply a relationship exists between the </w:t>
      </w:r>
      <w:r w:rsidRPr="00C67C7F">
        <w:rPr>
          <w:rFonts w:ascii="Times New Roman" w:eastAsia="Times New Roman" w:hAnsi="Times New Roman"/>
          <w:i/>
          <w:lang w:eastAsia="en-CA"/>
        </w:rPr>
        <w:t>dependency</w:t>
      </w:r>
      <w:r w:rsidRPr="00C67C7F">
        <w:rPr>
          <w:rFonts w:ascii="Times New Roman" w:eastAsia="Times New Roman" w:hAnsi="Times New Roman"/>
          <w:lang w:eastAsia="en-CA"/>
        </w:rPr>
        <w:t xml:space="preserve"> trace link and the other trace links, i.e., </w:t>
      </w:r>
      <w:r w:rsidRPr="00C67C7F">
        <w:rPr>
          <w:rFonts w:ascii="Times New Roman" w:eastAsia="Times New Roman" w:hAnsi="Times New Roman"/>
          <w:i/>
          <w:lang w:eastAsia="en-CA"/>
        </w:rPr>
        <w:t>product-related-link, re-link, and static</w:t>
      </w:r>
      <w:r w:rsidRPr="00C67C7F">
        <w:rPr>
          <w:rFonts w:ascii="Times New Roman" w:eastAsia="Times New Roman" w:hAnsi="Times New Roman"/>
          <w:lang w:eastAsia="en-CA"/>
        </w:rPr>
        <w:t xml:space="preserve"> </w:t>
      </w:r>
      <w:r w:rsidR="007D0D46">
        <w:rPr>
          <w:rFonts w:ascii="Times New Roman" w:eastAsia="Times New Roman" w:hAnsi="Times New Roman"/>
          <w:lang w:eastAsia="en-CA"/>
        </w:rPr>
        <w:t>which</w:t>
      </w:r>
      <w:r w:rsidRPr="00C67C7F">
        <w:rPr>
          <w:rFonts w:ascii="Times New Roman" w:eastAsia="Times New Roman" w:hAnsi="Times New Roman"/>
          <w:lang w:eastAsia="en-CA"/>
        </w:rPr>
        <w:t xml:space="preserve"> are enclosed within the OWL tags. The URI of any trace link in the taxonomy is the concatenation of the taxonomy URI and the trace link name. For </w:t>
      </w:r>
      <w:r w:rsidRPr="00C67C7F">
        <w:rPr>
          <w:rFonts w:ascii="Times New Roman" w:eastAsia="Times New Roman" w:hAnsi="Times New Roman"/>
          <w:noProof/>
          <w:lang w:eastAsia="en-CA"/>
        </w:rPr>
        <w:t>instance,</w:t>
      </w:r>
      <w:r w:rsidRPr="00C67C7F">
        <w:rPr>
          <w:rFonts w:ascii="Times New Roman" w:eastAsia="Times New Roman" w:hAnsi="Times New Roman"/>
          <w:lang w:eastAsia="en-CA"/>
        </w:rPr>
        <w:t xml:space="preserve"> the URI of the </w:t>
      </w:r>
      <w:r w:rsidRPr="00C67C7F">
        <w:rPr>
          <w:rFonts w:ascii="Times New Roman" w:eastAsia="Times New Roman" w:hAnsi="Times New Roman"/>
          <w:i/>
          <w:lang w:eastAsia="en-CA"/>
        </w:rPr>
        <w:t>dependency</w:t>
      </w:r>
      <w:r w:rsidRPr="00C67C7F">
        <w:rPr>
          <w:rFonts w:ascii="Times New Roman" w:eastAsia="Times New Roman" w:hAnsi="Times New Roman"/>
          <w:lang w:eastAsia="en-CA"/>
        </w:rPr>
        <w:t xml:space="preserve"> trace link is </w:t>
      </w:r>
      <w:r w:rsidR="00584097" w:rsidRPr="007D0D46">
        <w:rPr>
          <w:rStyle w:val="Hyperlink"/>
          <w:rFonts w:ascii="Times New Roman" w:hAnsi="Times New Roman"/>
          <w:color w:val="auto"/>
          <w:u w:val="none"/>
        </w:rPr>
        <w:t>http://www.ontorion.com/ontologies/TraceLinksTaxonomy#Dependency</w:t>
      </w:r>
      <w:r w:rsidR="00584097" w:rsidRPr="007D0D46">
        <w:rPr>
          <w:rFonts w:ascii="Times New Roman" w:eastAsia="Times New Roman" w:hAnsi="Times New Roman"/>
          <w:lang w:eastAsia="en-CA"/>
        </w:rPr>
        <w:t>.</w:t>
      </w:r>
    </w:p>
    <w:p w14:paraId="69D40ED3" w14:textId="225F4B20" w:rsidR="00B97147" w:rsidRPr="00C67C7F" w:rsidRDefault="00B97147" w:rsidP="001B582E">
      <w:pPr>
        <w:tabs>
          <w:tab w:val="left" w:pos="900"/>
        </w:tabs>
        <w:spacing w:line="480" w:lineRule="auto"/>
        <w:jc w:val="both"/>
        <w:rPr>
          <w:rFonts w:ascii="Times New Roman" w:eastAsia="Times New Roman" w:hAnsi="Times New Roman"/>
          <w:lang w:eastAsia="en-CA"/>
        </w:rPr>
      </w:pPr>
      <w:r w:rsidRPr="00C67C7F">
        <w:rPr>
          <w:rFonts w:ascii="Times New Roman" w:eastAsia="Times New Roman" w:hAnsi="Times New Roman"/>
          <w:lang w:eastAsia="en-CA"/>
        </w:rPr>
        <w:t xml:space="preserve">The benefit of using the URI is its uniqueness since this URI is a unique identifier for the </w:t>
      </w:r>
      <w:r w:rsidRPr="00C67C7F">
        <w:rPr>
          <w:rFonts w:ascii="Times New Roman" w:eastAsia="Times New Roman" w:hAnsi="Times New Roman"/>
          <w:i/>
          <w:lang w:eastAsia="en-CA"/>
        </w:rPr>
        <w:t>dependency</w:t>
      </w:r>
      <w:r w:rsidRPr="00C67C7F">
        <w:rPr>
          <w:rFonts w:ascii="Times New Roman" w:eastAsia="Times New Roman" w:hAnsi="Times New Roman"/>
          <w:lang w:eastAsia="en-CA"/>
        </w:rPr>
        <w:t xml:space="preserve"> trace link within this taxonomy. In addition, it can be combined with other URI’s anywhere to reason or query about the trace link across many namespaces. </w:t>
      </w:r>
    </w:p>
    <w:p w14:paraId="0749B023" w14:textId="2F67C993" w:rsidR="00B97147" w:rsidRPr="00C67C7F" w:rsidRDefault="00B97147" w:rsidP="001B582E">
      <w:pPr>
        <w:tabs>
          <w:tab w:val="left" w:pos="900"/>
        </w:tabs>
        <w:spacing w:line="480" w:lineRule="auto"/>
        <w:jc w:val="both"/>
        <w:rPr>
          <w:rFonts w:ascii="Times New Roman" w:eastAsia="Times New Roman" w:hAnsi="Times New Roman"/>
          <w:lang w:eastAsia="en-CA"/>
        </w:rPr>
      </w:pPr>
      <w:r w:rsidRPr="00C67C7F">
        <w:rPr>
          <w:rFonts w:ascii="Times New Roman" w:hAnsi="Times New Roman"/>
        </w:rPr>
        <w:t xml:space="preserve">The rationale for employing RDF in creating the trace link taxonomy is manifold: </w:t>
      </w:r>
    </w:p>
    <w:p w14:paraId="30F6EF61"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The RDF eliminates trace links redundancy among different domains, which means resources can be described only once and referenced as many times as we need.</w:t>
      </w:r>
    </w:p>
    <w:p w14:paraId="0C4A2CB7"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The RDF supports multiple </w:t>
      </w:r>
      <w:r w:rsidRPr="00C67C7F">
        <w:rPr>
          <w:rFonts w:ascii="Times New Roman" w:hAnsi="Times New Roman"/>
          <w:noProof/>
        </w:rPr>
        <w:t>inheritance</w:t>
      </w:r>
      <w:r w:rsidRPr="00C67C7F">
        <w:rPr>
          <w:rFonts w:ascii="Times New Roman" w:hAnsi="Times New Roman"/>
        </w:rPr>
        <w:t xml:space="preserve"> in situations in which a trace link is classified under more than one category.</w:t>
      </w:r>
    </w:p>
    <w:p w14:paraId="14A21F1B" w14:textId="11308D95"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The RDF data is portable, it can be transformed into many formats such as XML, HTML, and OWL</w:t>
      </w:r>
      <w:ins w:id="6874" w:author="Nasser Mustafa [2]" w:date="2018-09-18T23:09:00Z">
        <w:r w:rsidR="00430F82">
          <w:rPr>
            <w:rFonts w:ascii="Times New Roman" w:hAnsi="Times New Roman"/>
          </w:rPr>
          <w:t xml:space="preserve"> </w:t>
        </w:r>
        <w:r w:rsidR="00430F82">
          <w:rPr>
            <w:rFonts w:ascii="Times New Roman" w:hAnsi="Times New Roman"/>
          </w:rPr>
          <w:fldChar w:fldCharType="begin" w:fldLock="1"/>
        </w:r>
      </w:ins>
      <w:r w:rsidR="00B050F0">
        <w:rPr>
          <w:rFonts w:ascii="Times New Roman" w:hAnsi="Times New Roman"/>
        </w:rPr>
        <w:instrText>ADDIN CSL_CITATION {"citationItems":[{"id":"ITEM-1","itemData":{"URL":"https://www.w3.org/TR/owl-features/","author":[{"dropping-particle":"","family":"W3C","given":"","non-dropping-particle":"","parse-names":false,"suffix":""}],"id":"ITEM-1","issue":"Nov 3rd","issued":{"date-parts":[["2016"]]},"title":"Web Ontolgy Language","title-short":"OWL","type":"webpage","volume":"2016"},"uris":["http://www.mendeley.com/documents/?uuid=5fc26e72-560d-4365-b5b1-bee57dac3b37"]}],"mendeley":{"formattedCitation":"[133]","plainTextFormattedCitation":"[133]","previouslyFormattedCitation":"[132]"},"properties":{"noteIndex":0},"schema":"https://github.com/citation-style-language/schema/raw/master/csl-citation.json"}</w:instrText>
      </w:r>
      <w:r w:rsidR="00430F82">
        <w:rPr>
          <w:rFonts w:ascii="Times New Roman" w:hAnsi="Times New Roman"/>
        </w:rPr>
        <w:fldChar w:fldCharType="separate"/>
      </w:r>
      <w:r w:rsidR="00B050F0" w:rsidRPr="00B050F0">
        <w:rPr>
          <w:rFonts w:ascii="Times New Roman" w:hAnsi="Times New Roman"/>
          <w:noProof/>
        </w:rPr>
        <w:t>[133]</w:t>
      </w:r>
      <w:ins w:id="6875" w:author="Nasser Mustafa [2]" w:date="2018-09-18T23:09:00Z">
        <w:r w:rsidR="00430F82">
          <w:rPr>
            <w:rFonts w:ascii="Times New Roman" w:hAnsi="Times New Roman"/>
          </w:rPr>
          <w:fldChar w:fldCharType="end"/>
        </w:r>
      </w:ins>
      <w:del w:id="6876" w:author="Nasser Mustafa [2]" w:date="2018-09-18T23:09:00Z">
        <w:r w:rsidRPr="00C67C7F" w:rsidDel="00430F82">
          <w:rPr>
            <w:rFonts w:ascii="Times New Roman" w:hAnsi="Times New Roman"/>
          </w:rPr>
          <w:delText xml:space="preserve"> </w:delText>
        </w:r>
        <w:r w:rsidRPr="00C67C7F" w:rsidDel="00430F82">
          <w:rPr>
            <w:rFonts w:ascii="Times New Roman" w:hAnsi="Times New Roman"/>
          </w:rPr>
          <w:fldChar w:fldCharType="begin"/>
        </w:r>
        <w:r w:rsidR="003C33CA" w:rsidRPr="00430F82" w:rsidDel="00430F82">
          <w:rPr>
            <w:rFonts w:ascii="Times New Roman" w:hAnsi="Times New Roman"/>
          </w:rPr>
          <w:delInstrText xml:space="preserve"> ADDIN EN.CITE &lt;EndNote&gt;&lt;Cite&gt;&lt;Author&gt;W3C&lt;/Author&gt;&lt;Year&gt;2016&lt;/Year&gt;&lt;RecNum&gt;210&lt;/RecNum&gt;&lt;DisplayText&gt;[148]&lt;/DisplayText&gt;&lt;record&gt;&lt;rec-number&gt;210&lt;/rec-number&gt;&lt;foreign-keys&gt;&lt;key app="EN" db-id="rxfad95wgs5d2dexxekxwt2katzr52wtwdxz" timestamp="0"&gt;210&lt;/key&gt;&lt;/foreign-keys&gt;&lt;ref-type name="Web Page"&gt;12&lt;/ref-type&gt;&lt;contributors&gt;&lt;authors&gt;&lt;author&gt;W3C&lt;/author&gt;&lt;/authors&gt;&lt;/contributors&gt;&lt;titles&gt;&lt;title&gt;Web Ontolgy Language&lt;/title&gt;&lt;short-title&gt;OWL&lt;/short-title&gt;&lt;/titles&gt;&lt;volume&gt;2016&lt;/volume&gt;&lt;number&gt;Nov 3rd&lt;/number&gt;&lt;dates&gt;&lt;year&gt;2016&lt;/year&gt;&lt;/dates&gt;&lt;urls&gt;&lt;related-urls&gt;&lt;url&gt;https://www.w3.org/TR/owl-features/&lt;/url&gt;&lt;/related-urls&gt;&lt;/urls&gt;&lt;custom1&gt;2016&lt;/custom1&gt;&lt;custom2&gt;Nov 18&lt;/custom2&gt;&lt;/record&gt;&lt;/Cite&gt;&lt;/EndNote&gt;</w:delInstrText>
        </w:r>
        <w:r w:rsidRPr="00C67C7F" w:rsidDel="00430F82">
          <w:rPr>
            <w:rFonts w:ascii="Times New Roman" w:hAnsi="Times New Roman"/>
          </w:rPr>
          <w:fldChar w:fldCharType="separate"/>
        </w:r>
        <w:r w:rsidR="003C33CA" w:rsidRPr="00430F82" w:rsidDel="00430F82">
          <w:rPr>
            <w:rFonts w:ascii="Times New Roman" w:hAnsi="Times New Roman"/>
            <w:noProof/>
          </w:rPr>
          <w:delText>[</w:delText>
        </w:r>
        <w:r w:rsidR="00660900" w:rsidRPr="00430F82" w:rsidDel="00430F82">
          <w:fldChar w:fldCharType="begin"/>
        </w:r>
        <w:r w:rsidR="00660900" w:rsidRPr="00430F82" w:rsidDel="00430F82">
          <w:delInstrText xml:space="preserve"> HYPERLINK \l "_ENREF_148" \o "W3C, 2016 #210" </w:delInstrText>
        </w:r>
        <w:r w:rsidR="00660900" w:rsidRPr="00430F82" w:rsidDel="00430F82">
          <w:fldChar w:fldCharType="separate"/>
        </w:r>
        <w:r w:rsidR="006A58FF" w:rsidRPr="00430F82" w:rsidDel="00430F82">
          <w:rPr>
            <w:rFonts w:ascii="Times New Roman" w:hAnsi="Times New Roman"/>
            <w:noProof/>
          </w:rPr>
          <w:delText>148</w:delText>
        </w:r>
        <w:r w:rsidR="00660900" w:rsidRPr="00430F82" w:rsidDel="00430F82">
          <w:rPr>
            <w:rFonts w:ascii="Times New Roman" w:hAnsi="Times New Roman"/>
            <w:noProof/>
          </w:rPr>
          <w:fldChar w:fldCharType="end"/>
        </w:r>
        <w:r w:rsidR="003C33CA" w:rsidRPr="00430F82" w:rsidDel="00430F82">
          <w:rPr>
            <w:rFonts w:ascii="Times New Roman" w:hAnsi="Times New Roman"/>
            <w:noProof/>
          </w:rPr>
          <w:delText>]</w:delText>
        </w:r>
        <w:r w:rsidRPr="00C67C7F" w:rsidDel="00430F82">
          <w:rPr>
            <w:rFonts w:ascii="Times New Roman" w:hAnsi="Times New Roman"/>
          </w:rPr>
          <w:fldChar w:fldCharType="end"/>
        </w:r>
      </w:del>
      <w:r w:rsidRPr="00C67C7F">
        <w:rPr>
          <w:rFonts w:ascii="Times New Roman" w:hAnsi="Times New Roman"/>
        </w:rPr>
        <w:t>.</w:t>
      </w:r>
    </w:p>
    <w:p w14:paraId="2A90123F" w14:textId="7984E1A4"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The RDF is a knowledge base language. Unlike </w:t>
      </w:r>
      <w:r w:rsidRPr="00C67C7F">
        <w:rPr>
          <w:rFonts w:ascii="Times New Roman" w:hAnsi="Times New Roman"/>
          <w:noProof/>
        </w:rPr>
        <w:t>other portable language</w:t>
      </w:r>
      <w:r w:rsidRPr="00C67C7F">
        <w:rPr>
          <w:rFonts w:ascii="Times New Roman" w:hAnsi="Times New Roman"/>
        </w:rPr>
        <w:t>s such as</w:t>
      </w:r>
      <w:r w:rsidR="007D0D46">
        <w:rPr>
          <w:rFonts w:ascii="Times New Roman" w:hAnsi="Times New Roman"/>
        </w:rPr>
        <w:t xml:space="preserve"> XML</w:t>
      </w:r>
      <w:r w:rsidRPr="00C67C7F">
        <w:rPr>
          <w:rFonts w:ascii="Times New Roman" w:hAnsi="Times New Roman"/>
        </w:rPr>
        <w:t>, which is used to encode information, RDF can be used to build a data model with a set of rules.</w:t>
      </w:r>
    </w:p>
    <w:p w14:paraId="7418C0A4"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The RDF data can be visualized graphically as a directed graph, an undirected graph, or a tree.</w:t>
      </w:r>
    </w:p>
    <w:p w14:paraId="74A357E6" w14:textId="45A4DDED"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Using the RDF, the taxonomy can be built by referencing trace links from local repositories or external resources such as the Internet. </w:t>
      </w:r>
    </w:p>
    <w:p w14:paraId="39700A5E" w14:textId="77777777" w:rsidR="00B97147" w:rsidRPr="00C67C7F" w:rsidRDefault="00B97147" w:rsidP="00A03164">
      <w:pPr>
        <w:numPr>
          <w:ilvl w:val="0"/>
          <w:numId w:val="22"/>
        </w:numPr>
        <w:tabs>
          <w:tab w:val="clear" w:pos="1004"/>
          <w:tab w:val="left" w:pos="900"/>
        </w:tabs>
        <w:spacing w:line="480" w:lineRule="auto"/>
        <w:ind w:left="567" w:hanging="567"/>
        <w:jc w:val="both"/>
        <w:rPr>
          <w:rFonts w:ascii="Times New Roman" w:hAnsi="Times New Roman"/>
        </w:rPr>
      </w:pPr>
      <w:r w:rsidRPr="00C67C7F">
        <w:rPr>
          <w:rFonts w:ascii="Times New Roman" w:hAnsi="Times New Roman"/>
        </w:rPr>
        <w:t>The RDF provides the reusability of the same data by different users, which adheres to the principle of open linked data.</w:t>
      </w:r>
    </w:p>
    <w:p w14:paraId="1A4A7CB6" w14:textId="77777777" w:rsidR="00B97147" w:rsidRPr="00C67C7F" w:rsidRDefault="00B97147" w:rsidP="00A03164">
      <w:pPr>
        <w:numPr>
          <w:ilvl w:val="0"/>
          <w:numId w:val="22"/>
        </w:numPr>
        <w:tabs>
          <w:tab w:val="clear" w:pos="1004"/>
          <w:tab w:val="left" w:pos="900"/>
        </w:tabs>
        <w:spacing w:line="480" w:lineRule="auto"/>
        <w:ind w:left="567" w:hanging="567"/>
        <w:jc w:val="both"/>
        <w:rPr>
          <w:rFonts w:ascii="Times New Roman" w:hAnsi="Times New Roman"/>
        </w:rPr>
      </w:pPr>
      <w:r w:rsidRPr="00C67C7F">
        <w:rPr>
          <w:rFonts w:ascii="Times New Roman" w:hAnsi="Times New Roman"/>
        </w:rPr>
        <w:t xml:space="preserve">The use of the non-hierarchical RDF structure can provide easy navigation; a user can reference any trace link in the hierarchy without having any knowledge about its parent(s) or siblings. </w:t>
      </w:r>
    </w:p>
    <w:p w14:paraId="369F0D50" w14:textId="60201B9C" w:rsidR="00B97147" w:rsidRPr="00C67C7F" w:rsidRDefault="00B97147" w:rsidP="00A03164">
      <w:pPr>
        <w:numPr>
          <w:ilvl w:val="0"/>
          <w:numId w:val="22"/>
        </w:numPr>
        <w:tabs>
          <w:tab w:val="clear" w:pos="1004"/>
          <w:tab w:val="left" w:pos="900"/>
        </w:tabs>
        <w:spacing w:line="480" w:lineRule="auto"/>
        <w:ind w:left="567" w:hanging="567"/>
        <w:jc w:val="both"/>
        <w:rPr>
          <w:rFonts w:ascii="Times New Roman" w:hAnsi="Times New Roman"/>
        </w:rPr>
      </w:pPr>
      <w:r w:rsidRPr="00C67C7F">
        <w:rPr>
          <w:rFonts w:ascii="Times New Roman" w:hAnsi="Times New Roman"/>
        </w:rPr>
        <w:t xml:space="preserve">Using the RDF is a step toward standardization and providing semantics for trace links in </w:t>
      </w:r>
      <w:del w:id="6877" w:author="Yvan Labiche" w:date="2018-09-07T21:32:00Z">
        <w:r w:rsidR="008D1DF9" w:rsidDel="004C0003">
          <w:rPr>
            <w:rFonts w:ascii="Times New Roman" w:hAnsi="Times New Roman"/>
          </w:rPr>
          <w:delText>Requirement Engineering</w:delText>
        </w:r>
      </w:del>
      <w:ins w:id="6878" w:author="Yvan Labiche" w:date="2018-09-07T21:32: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w:t>
      </w:r>
    </w:p>
    <w:p w14:paraId="0ECE7C93" w14:textId="77777777" w:rsidR="00B97147" w:rsidRPr="00C67C7F" w:rsidRDefault="00B97147" w:rsidP="00A03164">
      <w:pPr>
        <w:numPr>
          <w:ilvl w:val="0"/>
          <w:numId w:val="22"/>
        </w:numPr>
        <w:tabs>
          <w:tab w:val="clear" w:pos="1004"/>
          <w:tab w:val="left" w:pos="900"/>
        </w:tabs>
        <w:spacing w:line="480" w:lineRule="auto"/>
        <w:ind w:left="567" w:hanging="567"/>
        <w:jc w:val="both"/>
        <w:rPr>
          <w:rFonts w:ascii="Times New Roman" w:hAnsi="Times New Roman"/>
        </w:rPr>
      </w:pPr>
      <w:r w:rsidRPr="00C67C7F">
        <w:rPr>
          <w:rFonts w:ascii="Times New Roman" w:hAnsi="Times New Roman"/>
        </w:rPr>
        <w:t xml:space="preserve">The RDF data provides simplicity of access since it is machine-readable data that can be shared with others. </w:t>
      </w:r>
    </w:p>
    <w:p w14:paraId="228DC3F5" w14:textId="77777777" w:rsidR="00B97147" w:rsidRPr="00C67C7F" w:rsidRDefault="00B97147" w:rsidP="00A03164">
      <w:pPr>
        <w:numPr>
          <w:ilvl w:val="0"/>
          <w:numId w:val="22"/>
        </w:numPr>
        <w:tabs>
          <w:tab w:val="clear" w:pos="1004"/>
          <w:tab w:val="left" w:pos="900"/>
        </w:tabs>
        <w:spacing w:line="480" w:lineRule="auto"/>
        <w:ind w:left="567" w:hanging="567"/>
        <w:jc w:val="both"/>
        <w:rPr>
          <w:rFonts w:ascii="Times New Roman" w:hAnsi="Times New Roman"/>
        </w:rPr>
      </w:pPr>
      <w:r w:rsidRPr="00C67C7F">
        <w:rPr>
          <w:rFonts w:ascii="Times New Roman" w:hAnsi="Times New Roman"/>
        </w:rPr>
        <w:t>Using the RDF, it is easy to reason (e.g., what, who) about any trace link in the taxonomy.</w:t>
      </w:r>
    </w:p>
    <w:p w14:paraId="33A35C74" w14:textId="38C8555D" w:rsidR="00B97147" w:rsidRPr="00C67C7F" w:rsidRDefault="00B97147" w:rsidP="00A03164">
      <w:pPr>
        <w:numPr>
          <w:ilvl w:val="0"/>
          <w:numId w:val="22"/>
        </w:numPr>
        <w:tabs>
          <w:tab w:val="clear" w:pos="1004"/>
          <w:tab w:val="left" w:pos="900"/>
        </w:tabs>
        <w:spacing w:line="480" w:lineRule="auto"/>
        <w:ind w:left="567" w:hanging="567"/>
        <w:jc w:val="both"/>
        <w:rPr>
          <w:rFonts w:ascii="Times New Roman" w:hAnsi="Times New Roman"/>
        </w:rPr>
      </w:pPr>
      <w:r w:rsidRPr="00C67C7F">
        <w:rPr>
          <w:rFonts w:ascii="Times New Roman" w:hAnsi="Times New Roman"/>
        </w:rPr>
        <w:t>Using the RDF, it is easy to query a taxonomy using query services such as SPARQL</w:t>
      </w:r>
      <w:ins w:id="6879" w:author="Nasser Mustafa [2]" w:date="2018-09-18T23:10:00Z">
        <w:r w:rsidR="00430F82">
          <w:rPr>
            <w:rFonts w:ascii="Times New Roman" w:hAnsi="Times New Roman"/>
          </w:rPr>
          <w:t xml:space="preserve"> </w:t>
        </w:r>
      </w:ins>
      <w:del w:id="6880" w:author="Nasser Mustafa [2]" w:date="2018-09-18T23:09:00Z">
        <w:r w:rsidRPr="00C67C7F" w:rsidDel="00430F82">
          <w:rPr>
            <w:rFonts w:ascii="Times New Roman" w:hAnsi="Times New Roman"/>
          </w:rPr>
          <w:delText xml:space="preserve"> </w:delText>
        </w:r>
      </w:del>
      <w:ins w:id="6881" w:author="Nasser Mustafa [2]" w:date="2018-09-18T23:10:00Z">
        <w:r w:rsidR="00430F82">
          <w:rPr>
            <w:rFonts w:ascii="Times New Roman" w:hAnsi="Times New Roman"/>
          </w:rPr>
          <w:fldChar w:fldCharType="begin" w:fldLock="1"/>
        </w:r>
      </w:ins>
      <w:r w:rsidR="00B050F0">
        <w:rPr>
          <w:rFonts w:ascii="Times New Roman" w:hAnsi="Times New Roman"/>
        </w:rPr>
        <w:instrText>ADDIN CSL_CITATION {"citationItems":[{"id":"ITEM-1","itemData":{"URL":"https://www.w3.org/2001/sw/DataAccess/rq23/","author":[{"dropping-particle":"","family":"W3C","given":"","non-dropping-particle":"","parse-names":false,"suffix":""}],"id":"ITEM-1","issue":"Nov 3rd","issued":{"date-parts":[["2016"]]},"title":"SPARQL Query Language for RDF","type":"webpage","volume":"2016"},"uris":["http://www.mendeley.com/documents/?uuid=8da8e02b-349a-46cc-aced-491cf194495e"]}],"mendeley":{"formattedCitation":"[134]","plainTextFormattedCitation":"[134]","previouslyFormattedCitation":"[133]"},"properties":{"noteIndex":0},"schema":"https://github.com/citation-style-language/schema/raw/master/csl-citation.json"}</w:instrText>
      </w:r>
      <w:r w:rsidR="00430F82">
        <w:rPr>
          <w:rFonts w:ascii="Times New Roman" w:hAnsi="Times New Roman"/>
        </w:rPr>
        <w:fldChar w:fldCharType="separate"/>
      </w:r>
      <w:r w:rsidR="00B050F0" w:rsidRPr="00B050F0">
        <w:rPr>
          <w:rFonts w:ascii="Times New Roman" w:hAnsi="Times New Roman"/>
          <w:noProof/>
        </w:rPr>
        <w:t>[134]</w:t>
      </w:r>
      <w:ins w:id="6882" w:author="Nasser Mustafa [2]" w:date="2018-09-18T23:10:00Z">
        <w:r w:rsidR="00430F82">
          <w:rPr>
            <w:rFonts w:ascii="Times New Roman" w:hAnsi="Times New Roman"/>
          </w:rPr>
          <w:fldChar w:fldCharType="end"/>
        </w:r>
      </w:ins>
      <w:del w:id="6883" w:author="Nasser Mustafa [2]" w:date="2018-09-18T23:09:00Z">
        <w:r w:rsidRPr="00C67C7F" w:rsidDel="00430F82">
          <w:rPr>
            <w:rFonts w:ascii="Times New Roman" w:hAnsi="Times New Roman"/>
          </w:rPr>
          <w:fldChar w:fldCharType="begin"/>
        </w:r>
        <w:r w:rsidR="003C33CA" w:rsidRPr="00430F82" w:rsidDel="00430F82">
          <w:rPr>
            <w:rFonts w:ascii="Times New Roman" w:hAnsi="Times New Roman"/>
          </w:rPr>
          <w:delInstrText xml:space="preserve"> ADDIN EN.CITE &lt;EndNote&gt;&lt;Cite&gt;&lt;Author&gt;W3C&lt;/Author&gt;&lt;Year&gt;2016&lt;/Year&gt;&lt;RecNum&gt;211&lt;/RecNum&gt;&lt;DisplayText&gt;[149]&lt;/DisplayText&gt;&lt;record&gt;&lt;rec-number&gt;211&lt;/rec-number&gt;&lt;foreign-keys&gt;&lt;key app="EN" db-id="rxfad95wgs5d2dexxekxwt2katzr52wtwdxz" timestamp="0"&gt;211&lt;/key&gt;&lt;/foreign-keys&gt;&lt;ref-type name="Web Page"&gt;12&lt;/ref-type&gt;&lt;contributors&gt;&lt;authors&gt;&lt;author&gt;W3C&lt;/author&gt;&lt;/authors&gt;&lt;/contributors&gt;&lt;titles&gt;&lt;title&gt;SPARQL Query Language for RDF&lt;/title&gt;&lt;/titles&gt;&lt;volume&gt;2016&lt;/volume&gt;&lt;number&gt;Nov 3rd&lt;/number&gt;&lt;dates&gt;&lt;year&gt;2016&lt;/year&gt;&lt;/dates&gt;&lt;urls&gt;&lt;related-urls&gt;&lt;url&gt;https://www.w3.org/2001/sw/DataAccess/rq23/&lt;/url&gt;&lt;/related-urls&gt;&lt;/urls&gt;&lt;custom1&gt;2016&lt;/custom1&gt;&lt;custom2&gt;Nov 18&lt;/custom2&gt;&lt;/record&gt;&lt;/Cite&gt;&lt;/EndNote&gt;</w:delInstrText>
        </w:r>
        <w:r w:rsidRPr="00C67C7F" w:rsidDel="00430F82">
          <w:rPr>
            <w:rFonts w:ascii="Times New Roman" w:hAnsi="Times New Roman"/>
          </w:rPr>
          <w:fldChar w:fldCharType="separate"/>
        </w:r>
        <w:r w:rsidR="003C33CA" w:rsidRPr="00430F82" w:rsidDel="00430F82">
          <w:rPr>
            <w:rFonts w:ascii="Times New Roman" w:hAnsi="Times New Roman"/>
            <w:noProof/>
          </w:rPr>
          <w:delText>[</w:delText>
        </w:r>
        <w:r w:rsidR="00660900" w:rsidRPr="00430F82" w:rsidDel="00430F82">
          <w:fldChar w:fldCharType="begin"/>
        </w:r>
        <w:r w:rsidR="00660900" w:rsidRPr="00430F82" w:rsidDel="00430F82">
          <w:delInstrText xml:space="preserve"> HYPERLINK \l "_ENREF_149" \o "W3C, 2016 #211" </w:delInstrText>
        </w:r>
        <w:r w:rsidR="00660900" w:rsidRPr="00430F82" w:rsidDel="00430F82">
          <w:fldChar w:fldCharType="separate"/>
        </w:r>
        <w:r w:rsidR="006A58FF" w:rsidRPr="00430F82" w:rsidDel="00430F82">
          <w:rPr>
            <w:rFonts w:ascii="Times New Roman" w:hAnsi="Times New Roman"/>
            <w:noProof/>
          </w:rPr>
          <w:delText>149</w:delText>
        </w:r>
        <w:r w:rsidR="00660900" w:rsidRPr="00430F82" w:rsidDel="00430F82">
          <w:rPr>
            <w:rFonts w:ascii="Times New Roman" w:hAnsi="Times New Roman"/>
            <w:noProof/>
          </w:rPr>
          <w:fldChar w:fldCharType="end"/>
        </w:r>
        <w:r w:rsidR="003C33CA" w:rsidRPr="00430F82" w:rsidDel="00430F82">
          <w:rPr>
            <w:rFonts w:ascii="Times New Roman" w:hAnsi="Times New Roman"/>
            <w:noProof/>
          </w:rPr>
          <w:delText>]</w:delText>
        </w:r>
        <w:r w:rsidRPr="00C67C7F" w:rsidDel="00430F82">
          <w:rPr>
            <w:rFonts w:ascii="Times New Roman" w:hAnsi="Times New Roman"/>
          </w:rPr>
          <w:fldChar w:fldCharType="end"/>
        </w:r>
      </w:del>
      <w:r w:rsidRPr="00C67C7F">
        <w:rPr>
          <w:rFonts w:ascii="Times New Roman" w:hAnsi="Times New Roman"/>
        </w:rPr>
        <w:t>, and the query can be customized based on user’s needs.</w:t>
      </w:r>
    </w:p>
    <w:p w14:paraId="1D1EAECD" w14:textId="77777777" w:rsidR="00B97147" w:rsidRPr="00C67C7F" w:rsidRDefault="00B97147" w:rsidP="001B582E">
      <w:pPr>
        <w:pStyle w:val="Style6"/>
        <w:tabs>
          <w:tab w:val="left" w:pos="900"/>
        </w:tabs>
        <w:spacing w:line="480" w:lineRule="auto"/>
        <w:ind w:left="540" w:hanging="450"/>
        <w:jc w:val="both"/>
      </w:pPr>
      <w:bookmarkStart w:id="6884" w:name="_Ref477390341"/>
      <w:bookmarkStart w:id="6885" w:name="_Ref480678937"/>
      <w:bookmarkStart w:id="6886" w:name="_Ref480771406"/>
      <w:bookmarkStart w:id="6887" w:name="_Toc517828381"/>
      <w:bookmarkStart w:id="6888" w:name="_Toc525737367"/>
      <w:r w:rsidRPr="00C67C7F">
        <w:t>Taxonomy</w:t>
      </w:r>
      <w:bookmarkEnd w:id="6884"/>
      <w:r w:rsidRPr="00C67C7F">
        <w:t xml:space="preserve"> Design</w:t>
      </w:r>
      <w:bookmarkEnd w:id="6885"/>
      <w:r w:rsidRPr="00C67C7F">
        <w:t xml:space="preserve"> and implementation</w:t>
      </w:r>
      <w:bookmarkEnd w:id="6886"/>
      <w:bookmarkEnd w:id="6887"/>
      <w:bookmarkEnd w:id="6888"/>
    </w:p>
    <w:p w14:paraId="3D24AE16" w14:textId="35322CA3"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There are two essential components that should exist in order to build our trace link taxonomy: (a) provide a set of controlled vocabulary (Metadata), </w:t>
      </w:r>
      <w:r w:rsidR="007D0D46">
        <w:rPr>
          <w:sz w:val="24"/>
          <w:szCs w:val="24"/>
          <w:lang w:val="en-US"/>
        </w:rPr>
        <w:t>which</w:t>
      </w:r>
      <w:r w:rsidRPr="00C67C7F">
        <w:rPr>
          <w:sz w:val="24"/>
          <w:szCs w:val="24"/>
        </w:rPr>
        <w:t xml:space="preserve"> is a collection of terms that have well-defined descriptions across contexts, and (b) identify the relationships between these terms, which constitute the taxonomy. A taxonomy, or Ontology in a broader context, is the knowledge domain which is represented by the collection of </w:t>
      </w:r>
      <w:r w:rsidRPr="00C67C7F">
        <w:rPr>
          <w:noProof/>
          <w:sz w:val="24"/>
          <w:szCs w:val="24"/>
        </w:rPr>
        <w:t>terms</w:t>
      </w:r>
      <w:r w:rsidRPr="00C67C7F">
        <w:rPr>
          <w:sz w:val="24"/>
          <w:szCs w:val="24"/>
        </w:rPr>
        <w:t xml:space="preserve"> and the relationships between them</w:t>
      </w:r>
      <w:ins w:id="6889" w:author="Nasser Mustafa [2]" w:date="2018-09-18T23:22:00Z">
        <w:r w:rsidR="009F1E48">
          <w:rPr>
            <w:sz w:val="24"/>
            <w:szCs w:val="24"/>
          </w:rPr>
          <w:fldChar w:fldCharType="begin" w:fldLock="1"/>
        </w:r>
      </w:ins>
      <w:r w:rsidR="00B050F0">
        <w:rPr>
          <w:sz w:val="24"/>
          <w:szCs w:val="24"/>
        </w:rPr>
        <w:instrText>ADDIN CSL_CITATION {"citationItems":[{"id":"ITEM-1","itemData":{"URL":"https://www.w3.org/TR/owl-features/","author":[{"dropping-particle":"","family":"W3C","given":"","non-dropping-particle":"","parse-names":false,"suffix":""}],"id":"ITEM-1","issue":"Nov 3rd","issued":{"date-parts":[["2016"]]},"title":"Web Ontolgy Language","title-short":"OWL","type":"webpage","volume":"2016"},"uris":["http://www.mendeley.com/documents/?uuid=5fc26e72-560d-4365-b5b1-bee57dac3b37"]}],"mendeley":{"formattedCitation":"[133]","plainTextFormattedCitation":"[133]","previouslyFormattedCitation":"[132]"},"properties":{"noteIndex":0},"schema":"https://github.com/citation-style-language/schema/raw/master/csl-citation.json"}</w:instrText>
      </w:r>
      <w:r w:rsidR="009F1E48">
        <w:rPr>
          <w:sz w:val="24"/>
          <w:szCs w:val="24"/>
        </w:rPr>
        <w:fldChar w:fldCharType="separate"/>
      </w:r>
      <w:r w:rsidR="00B050F0" w:rsidRPr="00B050F0">
        <w:rPr>
          <w:noProof/>
          <w:sz w:val="24"/>
          <w:szCs w:val="24"/>
        </w:rPr>
        <w:t>[133]</w:t>
      </w:r>
      <w:ins w:id="6890" w:author="Nasser Mustafa [2]" w:date="2018-09-18T23:22:00Z">
        <w:r w:rsidR="009F1E48">
          <w:rPr>
            <w:sz w:val="24"/>
            <w:szCs w:val="24"/>
          </w:rPr>
          <w:fldChar w:fldCharType="end"/>
        </w:r>
      </w:ins>
      <w:del w:id="6891" w:author="Nasser Mustafa [2]" w:date="2018-09-18T23:22:00Z">
        <w:r w:rsidR="005541E6" w:rsidDel="009F1E48">
          <w:rPr>
            <w:sz w:val="24"/>
            <w:szCs w:val="24"/>
          </w:rPr>
          <w:fldChar w:fldCharType="begin"/>
        </w:r>
        <w:r w:rsidR="003C33CA" w:rsidRPr="009F1E48" w:rsidDel="009F1E48">
          <w:rPr>
            <w:sz w:val="24"/>
            <w:szCs w:val="24"/>
          </w:rPr>
          <w:delInstrText xml:space="preserve"> ADDIN EN.CITE &lt;EndNote&gt;&lt;Cite&gt;&lt;Author&gt;W3C&lt;/Author&gt;&lt;Year&gt;2016&lt;/Year&gt;&lt;RecNum&gt;210&lt;/RecNum&gt;&lt;DisplayText&gt;[148]&lt;/DisplayText&gt;&lt;record&gt;&lt;rec-number&gt;210&lt;/rec-number&gt;&lt;foreign-keys&gt;&lt;key app="EN" db-id="rxfad95wgs5d2dexxekxwt2katzr52wtwdxz" timestamp="0"&gt;210&lt;/key&gt;&lt;/foreign-keys&gt;&lt;ref-type name="Web Page"&gt;12&lt;/ref-type&gt;&lt;contributors&gt;&lt;authors&gt;&lt;author&gt;W3C&lt;/author&gt;&lt;/authors&gt;&lt;/contributors&gt;&lt;titles&gt;&lt;title&gt;Web Ontolgy Language&lt;/title&gt;&lt;short-title&gt;OWL&lt;/short-title&gt;&lt;/titles&gt;&lt;volume&gt;2016&lt;/volume&gt;&lt;number&gt;Nov 3rd&lt;/number&gt;&lt;dates&gt;&lt;year&gt;2016&lt;/year&gt;&lt;/dates&gt;&lt;urls&gt;&lt;related-urls&gt;&lt;url&gt;https://www.w3.org/TR/owl-features/&lt;/url&gt;&lt;/related-urls&gt;&lt;/urls&gt;&lt;custom1&gt;2016&lt;/custom1&gt;&lt;custom2&gt;Nov 18&lt;/custom2&gt;&lt;/record&gt;&lt;/Cite&gt;&lt;/EndNote&gt;</w:delInstrText>
        </w:r>
        <w:r w:rsidR="005541E6" w:rsidDel="009F1E48">
          <w:rPr>
            <w:sz w:val="24"/>
            <w:szCs w:val="24"/>
          </w:rPr>
          <w:fldChar w:fldCharType="separate"/>
        </w:r>
        <w:r w:rsidR="003C33CA" w:rsidRPr="009F1E48" w:rsidDel="009F1E48">
          <w:rPr>
            <w:noProof/>
            <w:sz w:val="24"/>
            <w:szCs w:val="24"/>
          </w:rPr>
          <w:delText>[</w:delText>
        </w:r>
        <w:r w:rsidR="00660900" w:rsidRPr="009F1E48" w:rsidDel="009F1E48">
          <w:fldChar w:fldCharType="begin"/>
        </w:r>
        <w:r w:rsidR="00660900" w:rsidRPr="009F1E48" w:rsidDel="009F1E48">
          <w:delInstrText xml:space="preserve"> HYPERLINK \l "_ENREF_148" \o "W3C, 2016 #210" </w:delInstrText>
        </w:r>
        <w:r w:rsidR="00660900" w:rsidRPr="009F1E48" w:rsidDel="009F1E48">
          <w:fldChar w:fldCharType="separate"/>
        </w:r>
        <w:r w:rsidR="006A58FF" w:rsidRPr="009F1E48" w:rsidDel="009F1E48">
          <w:rPr>
            <w:noProof/>
            <w:sz w:val="24"/>
            <w:szCs w:val="24"/>
          </w:rPr>
          <w:delText>148</w:delText>
        </w:r>
        <w:r w:rsidR="00660900" w:rsidRPr="009F1E48" w:rsidDel="009F1E48">
          <w:rPr>
            <w:noProof/>
            <w:sz w:val="24"/>
            <w:szCs w:val="24"/>
          </w:rPr>
          <w:fldChar w:fldCharType="end"/>
        </w:r>
        <w:r w:rsidR="003C33CA" w:rsidRPr="009F1E48" w:rsidDel="009F1E48">
          <w:rPr>
            <w:noProof/>
            <w:sz w:val="24"/>
            <w:szCs w:val="24"/>
          </w:rPr>
          <w:delText>]</w:delText>
        </w:r>
        <w:r w:rsidR="005541E6" w:rsidDel="009F1E48">
          <w:rPr>
            <w:sz w:val="24"/>
            <w:szCs w:val="24"/>
          </w:rPr>
          <w:fldChar w:fldCharType="end"/>
        </w:r>
      </w:del>
      <w:r w:rsidRPr="00C67C7F">
        <w:rPr>
          <w:sz w:val="24"/>
          <w:szCs w:val="24"/>
        </w:rPr>
        <w:t>. An Ontology can be defined using the OWL</w:t>
      </w:r>
      <w:ins w:id="6892" w:author="Nasser Mustafa [2]" w:date="2018-09-18T23:10:00Z">
        <w:r w:rsidR="00430F82">
          <w:rPr>
            <w:sz w:val="24"/>
            <w:szCs w:val="24"/>
            <w:lang w:val="en-US"/>
          </w:rPr>
          <w:t xml:space="preserve"> </w:t>
        </w:r>
        <w:r w:rsidR="00430F82">
          <w:rPr>
            <w:sz w:val="24"/>
            <w:szCs w:val="24"/>
            <w:lang w:val="en-US"/>
          </w:rPr>
          <w:fldChar w:fldCharType="begin" w:fldLock="1"/>
        </w:r>
      </w:ins>
      <w:r w:rsidR="00B050F0">
        <w:rPr>
          <w:sz w:val="24"/>
          <w:szCs w:val="24"/>
          <w:lang w:val="en-US"/>
        </w:rPr>
        <w:instrText>ADDIN CSL_CITATION {"citationItems":[{"id":"ITEM-1","itemData":{"URL":"https://www.w3.org/TR/owl-features/","author":[{"dropping-particle":"","family":"W3C","given":"","non-dropping-particle":"","parse-names":false,"suffix":""}],"id":"ITEM-1","issue":"Nov 3rd","issued":{"date-parts":[["2016"]]},"title":"Web Ontolgy Language","title-short":"OWL","type":"webpage","volume":"2016"},"uris":["http://www.mendeley.com/documents/?uuid=5fc26e72-560d-4365-b5b1-bee57dac3b37"]}],"mendeley":{"formattedCitation":"[133]","plainTextFormattedCitation":"[133]","previouslyFormattedCitation":"[132]"},"properties":{"noteIndex":0},"schema":"https://github.com/citation-style-language/schema/raw/master/csl-citation.json"}</w:instrText>
      </w:r>
      <w:r w:rsidR="00430F82">
        <w:rPr>
          <w:sz w:val="24"/>
          <w:szCs w:val="24"/>
          <w:lang w:val="en-US"/>
        </w:rPr>
        <w:fldChar w:fldCharType="separate"/>
      </w:r>
      <w:r w:rsidR="00B050F0" w:rsidRPr="00B050F0">
        <w:rPr>
          <w:noProof/>
          <w:sz w:val="24"/>
          <w:szCs w:val="24"/>
          <w:lang w:val="en-US"/>
        </w:rPr>
        <w:t>[133]</w:t>
      </w:r>
      <w:ins w:id="6893" w:author="Nasser Mustafa [2]" w:date="2018-09-18T23:10:00Z">
        <w:r w:rsidR="00430F82">
          <w:rPr>
            <w:sz w:val="24"/>
            <w:szCs w:val="24"/>
            <w:lang w:val="en-US"/>
          </w:rPr>
          <w:fldChar w:fldCharType="end"/>
        </w:r>
      </w:ins>
      <w:del w:id="6894" w:author="Nasser Mustafa [2]" w:date="2018-09-18T23:10:00Z">
        <w:r w:rsidRPr="00C67C7F" w:rsidDel="00430F82">
          <w:rPr>
            <w:sz w:val="24"/>
            <w:szCs w:val="24"/>
          </w:rPr>
          <w:delText xml:space="preserve"> </w:delText>
        </w:r>
        <w:r w:rsidRPr="00C67C7F" w:rsidDel="00430F82">
          <w:rPr>
            <w:sz w:val="24"/>
            <w:szCs w:val="24"/>
          </w:rPr>
          <w:fldChar w:fldCharType="begin"/>
        </w:r>
        <w:r w:rsidR="003C33CA" w:rsidRPr="00430F82" w:rsidDel="00430F82">
          <w:rPr>
            <w:sz w:val="24"/>
            <w:szCs w:val="24"/>
          </w:rPr>
          <w:delInstrText xml:space="preserve"> ADDIN EN.CITE &lt;EndNote&gt;&lt;Cite&gt;&lt;Author&gt;W3C&lt;/Author&gt;&lt;Year&gt;2016&lt;/Year&gt;&lt;RecNum&gt;210&lt;/RecNum&gt;&lt;DisplayText&gt;[148]&lt;/DisplayText&gt;&lt;record&gt;&lt;rec-number&gt;210&lt;/rec-number&gt;&lt;foreign-keys&gt;&lt;key app="EN" db-id="rxfad95wgs5d2dexxekxwt2katzr52wtwdxz" timestamp="0"&gt;210&lt;/key&gt;&lt;/foreign-keys&gt;&lt;ref-type name="Web Page"&gt;12&lt;/ref-type&gt;&lt;contributors&gt;&lt;authors&gt;&lt;author&gt;W3C&lt;/author&gt;&lt;/authors&gt;&lt;/contributors&gt;&lt;titles&gt;&lt;title&gt;Web Ontolgy Language&lt;/title&gt;&lt;short-title&gt;OWL&lt;/short-title&gt;&lt;/titles&gt;&lt;volume&gt;2016&lt;/volume&gt;&lt;number&gt;Nov 3rd&lt;/number&gt;&lt;dates&gt;&lt;year&gt;2016&lt;/year&gt;&lt;/dates&gt;&lt;urls&gt;&lt;related-urls&gt;&lt;url&gt;https://www.w3.org/TR/owl-features/&lt;/url&gt;&lt;/related-urls&gt;&lt;/urls&gt;&lt;custom1&gt;2016&lt;/custom1&gt;&lt;custom2&gt;Nov 18&lt;/custom2&gt;&lt;/record&gt;&lt;/Cite&gt;&lt;/EndNote&gt;</w:delInstrText>
        </w:r>
        <w:r w:rsidRPr="00C67C7F" w:rsidDel="00430F82">
          <w:rPr>
            <w:sz w:val="24"/>
            <w:szCs w:val="24"/>
          </w:rPr>
          <w:fldChar w:fldCharType="separate"/>
        </w:r>
        <w:r w:rsidR="003C33CA" w:rsidRPr="00430F82" w:rsidDel="00430F82">
          <w:rPr>
            <w:noProof/>
            <w:sz w:val="24"/>
            <w:szCs w:val="24"/>
          </w:rPr>
          <w:delText>[</w:delText>
        </w:r>
        <w:r w:rsidR="00660900" w:rsidRPr="00430F82" w:rsidDel="00430F82">
          <w:fldChar w:fldCharType="begin"/>
        </w:r>
        <w:r w:rsidR="00660900" w:rsidRPr="00430F82" w:rsidDel="00430F82">
          <w:delInstrText xml:space="preserve"> HYPERLINK \l "_ENREF_148" \o "W3C, 2016 #210" </w:delInstrText>
        </w:r>
        <w:r w:rsidR="00660900" w:rsidRPr="00430F82" w:rsidDel="00430F82">
          <w:fldChar w:fldCharType="separate"/>
        </w:r>
        <w:r w:rsidR="006A58FF" w:rsidRPr="00430F82" w:rsidDel="00430F82">
          <w:rPr>
            <w:noProof/>
            <w:sz w:val="24"/>
            <w:szCs w:val="24"/>
          </w:rPr>
          <w:delText>148</w:delText>
        </w:r>
        <w:r w:rsidR="00660900" w:rsidRPr="00430F82" w:rsidDel="00430F82">
          <w:rPr>
            <w:noProof/>
            <w:sz w:val="24"/>
            <w:szCs w:val="24"/>
          </w:rPr>
          <w:fldChar w:fldCharType="end"/>
        </w:r>
        <w:r w:rsidR="003C33CA" w:rsidRPr="00430F82" w:rsidDel="00430F82">
          <w:rPr>
            <w:noProof/>
            <w:sz w:val="24"/>
            <w:szCs w:val="24"/>
          </w:rPr>
          <w:delText>]</w:delText>
        </w:r>
        <w:r w:rsidRPr="00C67C7F" w:rsidDel="00430F82">
          <w:rPr>
            <w:sz w:val="24"/>
            <w:szCs w:val="24"/>
          </w:rPr>
          <w:fldChar w:fldCharType="end"/>
        </w:r>
      </w:del>
      <w:r w:rsidRPr="00C67C7F">
        <w:rPr>
          <w:sz w:val="24"/>
          <w:szCs w:val="24"/>
        </w:rPr>
        <w:t xml:space="preserve"> which is an extension of RDF. Many organizations standardized their controlled vocabulary and made them available freely for use on the net such as the Friend of a Friend (FOAF)</w:t>
      </w:r>
      <w:r w:rsidRPr="00C67C7F">
        <w:rPr>
          <w:sz w:val="24"/>
          <w:szCs w:val="24"/>
          <w:lang w:val="en-CA"/>
        </w:rPr>
        <w:t xml:space="preserve"> </w:t>
      </w:r>
      <w:ins w:id="6895" w:author="Nasser Mustafa [2]" w:date="2018-09-18T23:22:00Z">
        <w:r w:rsidR="009F1E48">
          <w:rPr>
            <w:sz w:val="24"/>
            <w:szCs w:val="24"/>
            <w:lang w:val="en-CA"/>
          </w:rPr>
          <w:fldChar w:fldCharType="begin" w:fldLock="1"/>
        </w:r>
      </w:ins>
      <w:r w:rsidR="00B050F0">
        <w:rPr>
          <w:sz w:val="24"/>
          <w:szCs w:val="24"/>
          <w:lang w:val="en-CA"/>
        </w:rPr>
        <w:instrText>ADDIN CSL_CITATION {"citationItems":[{"id":"ITEM-1","itemData":{"URL":"http://www.foaf-project.org/","author":[{"dropping-particle":"","family":"Miller","given":"Libby","non-dropping-particle":"","parse-names":false,"suffix":""},{"dropping-particle":"","family":"Brickley","given":"Dan","non-dropping-particle":"","parse-names":false,"suffix":""}],"id":"ITEM-1","issue":"Nov 3rd ","issued":{"date-parts":[["2016"]]},"title":"FOAF","type":"webpage","volume":"2016"},"uris":["http://www.mendeley.com/documents/?uuid=413b5a34-b26c-4733-8fb9-1bf5a1bf9992"]}],"mendeley":{"formattedCitation":"[135]","plainTextFormattedCitation":"[135]","previouslyFormattedCitation":"[134]"},"properties":{"noteIndex":0},"schema":"https://github.com/citation-style-language/schema/raw/master/csl-citation.json"}</w:instrText>
      </w:r>
      <w:r w:rsidR="009F1E48">
        <w:rPr>
          <w:sz w:val="24"/>
          <w:szCs w:val="24"/>
          <w:lang w:val="en-CA"/>
        </w:rPr>
        <w:fldChar w:fldCharType="separate"/>
      </w:r>
      <w:r w:rsidR="00B050F0" w:rsidRPr="00B050F0">
        <w:rPr>
          <w:noProof/>
          <w:sz w:val="24"/>
          <w:szCs w:val="24"/>
          <w:lang w:val="en-CA"/>
        </w:rPr>
        <w:t>[135]</w:t>
      </w:r>
      <w:ins w:id="6896" w:author="Nasser Mustafa [2]" w:date="2018-09-18T23:22:00Z">
        <w:r w:rsidR="009F1E48">
          <w:rPr>
            <w:sz w:val="24"/>
            <w:szCs w:val="24"/>
            <w:lang w:val="en-CA"/>
          </w:rPr>
          <w:fldChar w:fldCharType="end"/>
        </w:r>
      </w:ins>
      <w:del w:id="6897" w:author="Nasser Mustafa [2]" w:date="2018-09-18T23:22:00Z">
        <w:r w:rsidRPr="00C67C7F" w:rsidDel="009F1E48">
          <w:rPr>
            <w:sz w:val="24"/>
            <w:szCs w:val="24"/>
          </w:rPr>
          <w:fldChar w:fldCharType="begin"/>
        </w:r>
        <w:r w:rsidR="003C33CA" w:rsidRPr="009F1E48" w:rsidDel="009F1E48">
          <w:rPr>
            <w:sz w:val="24"/>
            <w:szCs w:val="24"/>
          </w:rPr>
          <w:delInstrText xml:space="preserve"> ADDIN EN.CITE &lt;EndNote&gt;&lt;Cite&gt;&lt;Author&gt;Miller&lt;/Author&gt;&lt;Year&gt;2016&lt;/Year&gt;&lt;RecNum&gt;208&lt;/RecNum&gt;&lt;DisplayText&gt;[150]&lt;/DisplayText&gt;&lt;record&gt;&lt;rec-number&gt;208&lt;/rec-number&gt;&lt;foreign-keys&gt;&lt;key app="EN" db-id="rxfad95wgs5d2dexxekxwt2katzr52wtwdxz" timestamp="0"&gt;208&lt;/key&gt;&lt;/foreign-keys&gt;&lt;ref-type name="Web Page"&gt;12&lt;/ref-type&gt;&lt;contributors&gt;&lt;authors&gt;&lt;author&gt; Libby Miller&lt;/author&gt;&lt;author&gt;Dan Brickley&lt;/author&gt;&lt;/authors&gt;&lt;/contributors&gt;&lt;titles&gt;&lt;title&gt;FOAF&lt;/title&gt;&lt;/titles&gt;&lt;volume&gt;2016&lt;/volume&gt;&lt;number&gt;Nov 3rd &lt;/number&gt;&lt;dates&gt;&lt;year&gt;2016&lt;/year&gt;&lt;/dates&gt;&lt;urls&gt;&lt;related-urls&gt;&lt;url&gt;http://www.foaf-project.org/&lt;/url&gt;&lt;/related-urls&gt;&lt;/urls&gt;&lt;/record&gt;&lt;/Cite&gt;&lt;/EndNote&gt;</w:delInstrText>
        </w:r>
        <w:r w:rsidRPr="00C67C7F" w:rsidDel="009F1E48">
          <w:rPr>
            <w:sz w:val="24"/>
            <w:szCs w:val="24"/>
          </w:rPr>
          <w:fldChar w:fldCharType="separate"/>
        </w:r>
        <w:r w:rsidR="003C33CA" w:rsidRPr="009F1E48" w:rsidDel="009F1E48">
          <w:rPr>
            <w:noProof/>
            <w:sz w:val="24"/>
            <w:szCs w:val="24"/>
          </w:rPr>
          <w:delText>[</w:delText>
        </w:r>
        <w:r w:rsidR="00660900" w:rsidRPr="009F1E48" w:rsidDel="009F1E48">
          <w:fldChar w:fldCharType="begin"/>
        </w:r>
        <w:r w:rsidR="00660900" w:rsidRPr="009F1E48" w:rsidDel="009F1E48">
          <w:delInstrText xml:space="preserve"> HYPERLINK \l "_ENREF_150" \o "Miller, 2016 #208" </w:delInstrText>
        </w:r>
        <w:r w:rsidR="00660900" w:rsidRPr="009F1E48" w:rsidDel="009F1E48">
          <w:fldChar w:fldCharType="separate"/>
        </w:r>
        <w:r w:rsidR="006A58FF" w:rsidRPr="009F1E48" w:rsidDel="009F1E48">
          <w:rPr>
            <w:noProof/>
            <w:sz w:val="24"/>
            <w:szCs w:val="24"/>
          </w:rPr>
          <w:delText>150</w:delText>
        </w:r>
        <w:r w:rsidR="00660900" w:rsidRPr="009F1E48" w:rsidDel="009F1E48">
          <w:rPr>
            <w:noProof/>
            <w:sz w:val="24"/>
            <w:szCs w:val="24"/>
          </w:rPr>
          <w:fldChar w:fldCharType="end"/>
        </w:r>
        <w:r w:rsidR="003C33CA" w:rsidRPr="009F1E48" w:rsidDel="009F1E48">
          <w:rPr>
            <w:noProof/>
            <w:sz w:val="24"/>
            <w:szCs w:val="24"/>
          </w:rPr>
          <w:delText>]</w:delText>
        </w:r>
        <w:r w:rsidRPr="00C67C7F" w:rsidDel="009F1E48">
          <w:rPr>
            <w:sz w:val="24"/>
            <w:szCs w:val="24"/>
          </w:rPr>
          <w:fldChar w:fldCharType="end"/>
        </w:r>
        <w:r w:rsidRPr="00C67C7F" w:rsidDel="009F1E48">
          <w:rPr>
            <w:sz w:val="24"/>
            <w:szCs w:val="24"/>
          </w:rPr>
          <w:delText xml:space="preserve"> </w:delText>
        </w:r>
      </w:del>
      <w:r w:rsidRPr="00C67C7F">
        <w:rPr>
          <w:sz w:val="24"/>
          <w:szCs w:val="24"/>
        </w:rPr>
        <w:t>which has standard vocabulary/Ontology for social networks across the web, and the Description of a Project (DOAP)</w:t>
      </w:r>
      <w:r w:rsidRPr="00C67C7F">
        <w:rPr>
          <w:sz w:val="24"/>
          <w:szCs w:val="24"/>
          <w:lang w:val="en-CA"/>
        </w:rPr>
        <w:t xml:space="preserve"> </w:t>
      </w:r>
      <w:ins w:id="6898" w:author="Nasser Mustafa [2]" w:date="2018-09-18T23:11:00Z">
        <w:r w:rsidR="00430F82">
          <w:rPr>
            <w:sz w:val="24"/>
            <w:szCs w:val="24"/>
            <w:lang w:val="en-CA"/>
          </w:rPr>
          <w:fldChar w:fldCharType="begin" w:fldLock="1"/>
        </w:r>
      </w:ins>
      <w:r w:rsidR="00B050F0">
        <w:rPr>
          <w:sz w:val="24"/>
          <w:szCs w:val="24"/>
          <w:lang w:val="en-CA"/>
        </w:rPr>
        <w:instrText>ADDIN CSL_CITATION {"citationItems":[{"id":"ITEM-1","itemData":{"URL":"http://lov.okfn.org/dataset/lov/vocabs/doap","author":[{"dropping-particle":"","family":"Dumbill","given":"Edd","non-dropping-particle":"","parse-names":false,"suffix":""}],"id":"ITEM-1","issue":"Nov 3rd","issued":{"date-parts":[["2016"]]},"title":"Description of a Project","type":"webpage","volume":"2016"},"uris":["http://www.mendeley.com/documents/?uuid=7d0a43c2-dde7-47e6-be6f-0d4da595dd1d"]}],"mendeley":{"formattedCitation":"[136]","plainTextFormattedCitation":"[136]","previouslyFormattedCitation":"[135]"},"properties":{"noteIndex":0},"schema":"https://github.com/citation-style-language/schema/raw/master/csl-citation.json"}</w:instrText>
      </w:r>
      <w:r w:rsidR="00430F82">
        <w:rPr>
          <w:sz w:val="24"/>
          <w:szCs w:val="24"/>
          <w:lang w:val="en-CA"/>
        </w:rPr>
        <w:fldChar w:fldCharType="separate"/>
      </w:r>
      <w:r w:rsidR="00B050F0" w:rsidRPr="00B050F0">
        <w:rPr>
          <w:noProof/>
          <w:sz w:val="24"/>
          <w:szCs w:val="24"/>
          <w:lang w:val="en-CA"/>
        </w:rPr>
        <w:t>[136]</w:t>
      </w:r>
      <w:ins w:id="6899" w:author="Nasser Mustafa [2]" w:date="2018-09-18T23:11:00Z">
        <w:r w:rsidR="00430F82">
          <w:rPr>
            <w:sz w:val="24"/>
            <w:szCs w:val="24"/>
            <w:lang w:val="en-CA"/>
          </w:rPr>
          <w:fldChar w:fldCharType="end"/>
        </w:r>
        <w:r w:rsidR="00430F82">
          <w:rPr>
            <w:sz w:val="24"/>
            <w:szCs w:val="24"/>
            <w:lang w:val="en-CA"/>
          </w:rPr>
          <w:t xml:space="preserve"> </w:t>
        </w:r>
      </w:ins>
      <w:del w:id="6900" w:author="Nasser Mustafa [2]" w:date="2018-09-18T23:10:00Z">
        <w:r w:rsidRPr="00C67C7F" w:rsidDel="00430F82">
          <w:rPr>
            <w:sz w:val="24"/>
            <w:szCs w:val="24"/>
          </w:rPr>
          <w:fldChar w:fldCharType="begin"/>
        </w:r>
        <w:r w:rsidR="003C33CA" w:rsidRPr="00430F82" w:rsidDel="00430F82">
          <w:rPr>
            <w:sz w:val="24"/>
            <w:szCs w:val="24"/>
          </w:rPr>
          <w:delInstrText xml:space="preserve"> ADDIN EN.CITE &lt;EndNote&gt;&lt;Cite&gt;&lt;Author&gt;Dumbill&lt;/Author&gt;&lt;Year&gt;2016&lt;/Year&gt;&lt;RecNum&gt;209&lt;/RecNum&gt;&lt;DisplayText&gt;[151]&lt;/DisplayText&gt;&lt;record&gt;&lt;rec-number&gt;209&lt;/rec-number&gt;&lt;foreign-keys&gt;&lt;key app="EN" db-id="rxfad95wgs5d2dexxekxwt2katzr52wtwdxz" timestamp="0"&gt;209&lt;/key&gt;&lt;/foreign-keys&gt;&lt;ref-type name="Web Page"&gt;12&lt;/ref-type&gt;&lt;contributors&gt;&lt;authors&gt;&lt;author&gt; Edd Dumbill&lt;/author&gt;&lt;/authors&gt;&lt;/contributors&gt;&lt;titles&gt;&lt;title&gt;Description of a Project&lt;/title&gt;&lt;/titles&gt;&lt;volume&gt;2016&lt;/volume&gt;&lt;number&gt;Nov 3rd&lt;/number&gt;&lt;dates&gt;&lt;year&gt;2016&lt;/year&gt;&lt;/dates&gt;&lt;urls&gt;&lt;related-urls&gt;&lt;url&gt;http://lov.okfn.org/dataset/lov/vocabs/doap&lt;/url&gt;&lt;/related-urls&gt;&lt;/urls&gt;&lt;/record&gt;&lt;/Cite&gt;&lt;/EndNote&gt;</w:delInstrText>
        </w:r>
        <w:r w:rsidRPr="00C67C7F" w:rsidDel="00430F82">
          <w:rPr>
            <w:sz w:val="24"/>
            <w:szCs w:val="24"/>
          </w:rPr>
          <w:fldChar w:fldCharType="separate"/>
        </w:r>
        <w:r w:rsidR="003C33CA" w:rsidRPr="00430F82" w:rsidDel="00430F82">
          <w:rPr>
            <w:noProof/>
            <w:sz w:val="24"/>
            <w:szCs w:val="24"/>
          </w:rPr>
          <w:delText>[</w:delText>
        </w:r>
        <w:r w:rsidR="00660900" w:rsidRPr="00430F82" w:rsidDel="00430F82">
          <w:fldChar w:fldCharType="begin"/>
        </w:r>
        <w:r w:rsidR="00660900" w:rsidRPr="00430F82" w:rsidDel="00430F82">
          <w:delInstrText xml:space="preserve"> HYPERLINK \l "_ENREF_151" \o "Dumbill, 2016 #209" </w:delInstrText>
        </w:r>
        <w:r w:rsidR="00660900" w:rsidRPr="00430F82" w:rsidDel="00430F82">
          <w:fldChar w:fldCharType="separate"/>
        </w:r>
        <w:r w:rsidR="006A58FF" w:rsidRPr="00430F82" w:rsidDel="00430F82">
          <w:rPr>
            <w:noProof/>
            <w:sz w:val="24"/>
            <w:szCs w:val="24"/>
          </w:rPr>
          <w:delText>151</w:delText>
        </w:r>
        <w:r w:rsidR="00660900" w:rsidRPr="00430F82" w:rsidDel="00430F82">
          <w:rPr>
            <w:noProof/>
            <w:sz w:val="24"/>
            <w:szCs w:val="24"/>
          </w:rPr>
          <w:fldChar w:fldCharType="end"/>
        </w:r>
        <w:r w:rsidR="003C33CA" w:rsidRPr="00430F82" w:rsidDel="00430F82">
          <w:rPr>
            <w:noProof/>
            <w:sz w:val="24"/>
            <w:szCs w:val="24"/>
          </w:rPr>
          <w:delText>]</w:delText>
        </w:r>
        <w:r w:rsidRPr="00C67C7F" w:rsidDel="00430F82">
          <w:rPr>
            <w:sz w:val="24"/>
            <w:szCs w:val="24"/>
          </w:rPr>
          <w:fldChar w:fldCharType="end"/>
        </w:r>
        <w:r w:rsidRPr="00C67C7F" w:rsidDel="00430F82">
          <w:rPr>
            <w:sz w:val="24"/>
            <w:szCs w:val="24"/>
          </w:rPr>
          <w:delText xml:space="preserve"> </w:delText>
        </w:r>
      </w:del>
      <w:r w:rsidRPr="00C67C7F">
        <w:rPr>
          <w:sz w:val="24"/>
          <w:szCs w:val="24"/>
        </w:rPr>
        <w:t xml:space="preserve">for describing open source software projects. </w:t>
      </w:r>
    </w:p>
    <w:p w14:paraId="43376400" w14:textId="77777777" w:rsidR="00B97147" w:rsidRPr="00C67C7F" w:rsidRDefault="00B97147" w:rsidP="00A03164">
      <w:pPr>
        <w:pStyle w:val="Heading3"/>
        <w:numPr>
          <w:ilvl w:val="2"/>
          <w:numId w:val="23"/>
        </w:numPr>
        <w:tabs>
          <w:tab w:val="left" w:pos="900"/>
        </w:tabs>
        <w:spacing w:before="220" w:after="220" w:line="480" w:lineRule="auto"/>
        <w:jc w:val="both"/>
        <w:rPr>
          <w:rFonts w:ascii="Times New Roman" w:hAnsi="Times New Roman"/>
        </w:rPr>
      </w:pPr>
      <w:bookmarkStart w:id="6901" w:name="_Ref480771478"/>
      <w:bookmarkStart w:id="6902" w:name="_Toc517828382"/>
      <w:bookmarkStart w:id="6903" w:name="_Toc525737368"/>
      <w:r w:rsidRPr="00C67C7F">
        <w:rPr>
          <w:rFonts w:ascii="Times New Roman" w:hAnsi="Times New Roman"/>
        </w:rPr>
        <w:t>Taxonomy Design</w:t>
      </w:r>
      <w:bookmarkEnd w:id="6901"/>
      <w:bookmarkEnd w:id="6902"/>
      <w:bookmarkEnd w:id="6903"/>
    </w:p>
    <w:p w14:paraId="3F041DF4" w14:textId="1B0B889D"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Our design method relies on our systematic literature review to collect all the</w:t>
      </w:r>
      <w:r w:rsidR="00AE37C8">
        <w:rPr>
          <w:sz w:val="24"/>
          <w:szCs w:val="24"/>
        </w:rPr>
        <w:t xml:space="preserve"> terms that refer to trace link</w:t>
      </w:r>
      <w:r w:rsidRPr="00C67C7F">
        <w:rPr>
          <w:sz w:val="24"/>
          <w:szCs w:val="24"/>
        </w:rPr>
        <w:t xml:space="preserve"> types and process them according to the following</w:t>
      </w:r>
      <w:r w:rsidRPr="00C67C7F">
        <w:rPr>
          <w:sz w:val="24"/>
          <w:szCs w:val="24"/>
          <w:lang w:val="en-CA"/>
        </w:rPr>
        <w:t xml:space="preserve"> rules</w:t>
      </w:r>
      <w:r w:rsidRPr="00C67C7F">
        <w:rPr>
          <w:sz w:val="24"/>
          <w:szCs w:val="24"/>
        </w:rPr>
        <w:t xml:space="preserve">: </w:t>
      </w:r>
    </w:p>
    <w:p w14:paraId="1BFDFE32" w14:textId="2B7F6773"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Identify all articles that discuss trace links classification in </w:t>
      </w:r>
      <w:del w:id="6904" w:author="Yvan Labiche" w:date="2018-09-07T21:32:00Z">
        <w:r w:rsidR="008D1DF9" w:rsidDel="004C0003">
          <w:rPr>
            <w:rFonts w:ascii="Times New Roman" w:hAnsi="Times New Roman"/>
          </w:rPr>
          <w:delText>Requirement Engineering</w:delText>
        </w:r>
      </w:del>
      <w:ins w:id="6905" w:author="Yvan Labiche" w:date="2018-09-07T21:32: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noProof/>
        </w:rPr>
        <w:t>Model Driven Engineering</w:t>
      </w:r>
      <w:r w:rsidRPr="00C67C7F">
        <w:rPr>
          <w:rFonts w:ascii="Times New Roman" w:hAnsi="Times New Roman"/>
          <w:noProof/>
        </w:rPr>
        <w:t>,</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w:t>
      </w:r>
    </w:p>
    <w:p w14:paraId="7A0D94DC"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Identify the terms that describe general trace links types. Usually, these are nouns or adjectives that describe the relationship between artifacts such as </w:t>
      </w:r>
      <w:r w:rsidRPr="00C67C7F">
        <w:rPr>
          <w:rFonts w:ascii="Times New Roman" w:hAnsi="Times New Roman"/>
          <w:i/>
        </w:rPr>
        <w:t>dependency</w:t>
      </w:r>
      <w:r w:rsidRPr="00C67C7F">
        <w:rPr>
          <w:rFonts w:ascii="Times New Roman" w:hAnsi="Times New Roman"/>
        </w:rPr>
        <w:t xml:space="preserve">, </w:t>
      </w:r>
      <w:r w:rsidRPr="00C67C7F">
        <w:rPr>
          <w:rFonts w:ascii="Times New Roman" w:hAnsi="Times New Roman"/>
          <w:i/>
        </w:rPr>
        <w:t>evolution</w:t>
      </w:r>
      <w:r w:rsidRPr="00C67C7F">
        <w:rPr>
          <w:rFonts w:ascii="Times New Roman" w:hAnsi="Times New Roman"/>
        </w:rPr>
        <w:t xml:space="preserve">, and </w:t>
      </w:r>
      <w:r w:rsidRPr="00C67C7F">
        <w:rPr>
          <w:rFonts w:ascii="Times New Roman" w:hAnsi="Times New Roman"/>
          <w:i/>
        </w:rPr>
        <w:t>vertical</w:t>
      </w:r>
      <w:r w:rsidRPr="00C67C7F">
        <w:rPr>
          <w:rFonts w:ascii="Times New Roman" w:hAnsi="Times New Roman"/>
        </w:rPr>
        <w:t xml:space="preserve">. </w:t>
      </w:r>
    </w:p>
    <w:p w14:paraId="7614ADCF"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Identify the terms that describe a relationship between specific types of artifacts. These relationships between any two artifacts are generally instances of the association between such artifacts. They are usually represented as verbs, for instance, perform, generate, and </w:t>
      </w:r>
      <w:r w:rsidRPr="00C67C7F">
        <w:rPr>
          <w:rFonts w:ascii="Times New Roman" w:hAnsi="Times New Roman"/>
          <w:noProof/>
        </w:rPr>
        <w:t>depend-on</w:t>
      </w:r>
      <w:r w:rsidRPr="00C67C7F">
        <w:rPr>
          <w:rFonts w:ascii="Times New Roman" w:hAnsi="Times New Roman"/>
        </w:rPr>
        <w:t>.</w:t>
      </w:r>
    </w:p>
    <w:p w14:paraId="125CE200"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Provide a naming convention for the general types. We have done that by screening all the terms that refer to the same type or a relation and give it a unique name. For instance, we considered the </w:t>
      </w:r>
      <w:r w:rsidRPr="00C67C7F">
        <w:rPr>
          <w:rFonts w:ascii="Times New Roman" w:hAnsi="Times New Roman"/>
          <w:i/>
        </w:rPr>
        <w:t xml:space="preserve">evolution </w:t>
      </w:r>
      <w:r w:rsidRPr="00C67C7F">
        <w:rPr>
          <w:rFonts w:ascii="Times New Roman" w:hAnsi="Times New Roman"/>
        </w:rPr>
        <w:t xml:space="preserve">and </w:t>
      </w:r>
      <w:r w:rsidRPr="00C67C7F">
        <w:rPr>
          <w:rFonts w:ascii="Times New Roman" w:hAnsi="Times New Roman"/>
          <w:i/>
        </w:rPr>
        <w:t>evolutionary</w:t>
      </w:r>
      <w:r w:rsidRPr="00C67C7F">
        <w:rPr>
          <w:rFonts w:ascii="Times New Roman" w:hAnsi="Times New Roman"/>
        </w:rPr>
        <w:t xml:space="preserve"> terms as identical terms that refer to a general type (i.e., class), which we choose to call </w:t>
      </w:r>
      <w:r w:rsidRPr="00C67C7F">
        <w:rPr>
          <w:rFonts w:ascii="Times New Roman" w:hAnsi="Times New Roman"/>
          <w:i/>
        </w:rPr>
        <w:t>evolution</w:t>
      </w:r>
      <w:r w:rsidRPr="00C67C7F">
        <w:rPr>
          <w:rFonts w:ascii="Times New Roman" w:hAnsi="Times New Roman"/>
        </w:rPr>
        <w:t xml:space="preserve">. Moreover, we considered the terms </w:t>
      </w:r>
      <w:r w:rsidRPr="00C67C7F">
        <w:rPr>
          <w:rFonts w:ascii="Times New Roman" w:hAnsi="Times New Roman"/>
          <w:i/>
        </w:rPr>
        <w:t>perform</w:t>
      </w:r>
      <w:r w:rsidRPr="00C67C7F">
        <w:rPr>
          <w:rFonts w:ascii="Times New Roman" w:hAnsi="Times New Roman"/>
        </w:rPr>
        <w:t xml:space="preserve">, </w:t>
      </w:r>
      <w:r w:rsidRPr="00C67C7F">
        <w:rPr>
          <w:rFonts w:ascii="Times New Roman" w:hAnsi="Times New Roman"/>
          <w:i/>
        </w:rPr>
        <w:t>performs</w:t>
      </w:r>
      <w:r w:rsidRPr="00C67C7F">
        <w:rPr>
          <w:rFonts w:ascii="Times New Roman" w:hAnsi="Times New Roman"/>
        </w:rPr>
        <w:t xml:space="preserve">, and </w:t>
      </w:r>
      <w:r w:rsidRPr="00C67C7F">
        <w:rPr>
          <w:rFonts w:ascii="Times New Roman" w:hAnsi="Times New Roman"/>
          <w:i/>
        </w:rPr>
        <w:t>performed</w:t>
      </w:r>
      <w:r w:rsidRPr="00C67C7F">
        <w:rPr>
          <w:rFonts w:ascii="Times New Roman" w:hAnsi="Times New Roman"/>
        </w:rPr>
        <w:t xml:space="preserve"> as identical terms that refer to a specific relationship (i.e., instance), which we </w:t>
      </w:r>
      <w:r w:rsidRPr="00C67C7F">
        <w:rPr>
          <w:rFonts w:ascii="Times New Roman" w:hAnsi="Times New Roman"/>
          <w:noProof/>
        </w:rPr>
        <w:t>call</w:t>
      </w:r>
      <w:r w:rsidRPr="00C67C7F">
        <w:rPr>
          <w:rFonts w:ascii="Times New Roman" w:hAnsi="Times New Roman"/>
        </w:rPr>
        <w:t xml:space="preserve"> </w:t>
      </w:r>
      <w:r w:rsidRPr="00C67C7F">
        <w:rPr>
          <w:rFonts w:ascii="Times New Roman" w:hAnsi="Times New Roman"/>
          <w:i/>
        </w:rPr>
        <w:t>perform</w:t>
      </w:r>
      <w:r w:rsidRPr="00C67C7F">
        <w:rPr>
          <w:rFonts w:ascii="Times New Roman" w:hAnsi="Times New Roman"/>
        </w:rPr>
        <w:t>.</w:t>
      </w:r>
    </w:p>
    <w:p w14:paraId="1056E0F6" w14:textId="77777777" w:rsidR="00B97147" w:rsidRPr="00C67C7F" w:rsidRDefault="00B97147" w:rsidP="00A03164">
      <w:pPr>
        <w:numPr>
          <w:ilvl w:val="0"/>
          <w:numId w:val="22"/>
        </w:numPr>
        <w:tabs>
          <w:tab w:val="clear" w:pos="1004"/>
          <w:tab w:val="left" w:pos="900"/>
        </w:tabs>
        <w:spacing w:line="480" w:lineRule="auto"/>
        <w:ind w:left="500"/>
        <w:jc w:val="both"/>
        <w:rPr>
          <w:rFonts w:ascii="Times New Roman" w:hAnsi="Times New Roman"/>
        </w:rPr>
      </w:pPr>
      <w:r w:rsidRPr="00C67C7F">
        <w:rPr>
          <w:rFonts w:ascii="Times New Roman" w:hAnsi="Times New Roman"/>
        </w:rPr>
        <w:t xml:space="preserve">Provide a set of properties for </w:t>
      </w:r>
      <w:r w:rsidRPr="00C67C7F">
        <w:rPr>
          <w:rFonts w:ascii="Times New Roman" w:hAnsi="Times New Roman"/>
          <w:iCs/>
        </w:rPr>
        <w:t>instances</w:t>
      </w:r>
      <w:r w:rsidRPr="00C67C7F">
        <w:rPr>
          <w:rFonts w:ascii="Times New Roman" w:hAnsi="Times New Roman"/>
        </w:rPr>
        <w:t>. Each i</w:t>
      </w:r>
      <w:r w:rsidRPr="00C67C7F">
        <w:rPr>
          <w:rFonts w:ascii="Times New Roman" w:hAnsi="Times New Roman"/>
          <w:iCs/>
        </w:rPr>
        <w:t>nstance</w:t>
      </w:r>
      <w:r w:rsidRPr="00C67C7F">
        <w:rPr>
          <w:rFonts w:ascii="Times New Roman" w:hAnsi="Times New Roman"/>
        </w:rPr>
        <w:t xml:space="preserve"> must have unique values that differentiate it from other instances. We limit the properties to include the following: </w:t>
      </w:r>
      <w:r w:rsidRPr="00C67C7F">
        <w:rPr>
          <w:rFonts w:ascii="Times New Roman" w:hAnsi="Times New Roman"/>
          <w:i/>
        </w:rPr>
        <w:t>id</w:t>
      </w:r>
      <w:r w:rsidRPr="00C67C7F">
        <w:rPr>
          <w:rFonts w:ascii="Times New Roman" w:hAnsi="Times New Roman"/>
        </w:rPr>
        <w:t xml:space="preserve">, </w:t>
      </w:r>
      <w:r w:rsidRPr="00C67C7F">
        <w:rPr>
          <w:rFonts w:ascii="Times New Roman" w:hAnsi="Times New Roman"/>
          <w:i/>
        </w:rPr>
        <w:t>name</w:t>
      </w:r>
      <w:r w:rsidRPr="00C67C7F">
        <w:rPr>
          <w:rFonts w:ascii="Times New Roman" w:hAnsi="Times New Roman"/>
        </w:rPr>
        <w:t xml:space="preserve">, </w:t>
      </w:r>
      <w:r w:rsidRPr="00C67C7F">
        <w:rPr>
          <w:rFonts w:ascii="Times New Roman" w:hAnsi="Times New Roman"/>
          <w:i/>
        </w:rPr>
        <w:t>usage</w:t>
      </w:r>
      <w:r w:rsidRPr="00C67C7F">
        <w:rPr>
          <w:rFonts w:ascii="Times New Roman" w:hAnsi="Times New Roman"/>
        </w:rPr>
        <w:t xml:space="preserve">, </w:t>
      </w:r>
      <w:r w:rsidRPr="00C67C7F">
        <w:rPr>
          <w:rFonts w:ascii="Times New Roman" w:hAnsi="Times New Roman"/>
          <w:i/>
          <w:iCs/>
        </w:rPr>
        <w:t>type</w:t>
      </w:r>
      <w:r w:rsidRPr="00C67C7F">
        <w:rPr>
          <w:rFonts w:ascii="Times New Roman" w:hAnsi="Times New Roman"/>
        </w:rPr>
        <w:t xml:space="preserve">, and </w:t>
      </w:r>
      <w:r w:rsidRPr="00C67C7F">
        <w:rPr>
          <w:rFonts w:ascii="Times New Roman" w:hAnsi="Times New Roman"/>
          <w:i/>
          <w:noProof/>
        </w:rPr>
        <w:t>definition;</w:t>
      </w:r>
      <w:r w:rsidRPr="00C67C7F">
        <w:rPr>
          <w:rFonts w:ascii="Times New Roman" w:hAnsi="Times New Roman"/>
        </w:rPr>
        <w:t xml:space="preserve"> although other properties can be added. The </w:t>
      </w:r>
      <w:r w:rsidRPr="00C67C7F">
        <w:rPr>
          <w:rFonts w:ascii="Times New Roman" w:hAnsi="Times New Roman"/>
          <w:i/>
        </w:rPr>
        <w:t xml:space="preserve">id </w:t>
      </w:r>
      <w:r w:rsidRPr="00C67C7F">
        <w:rPr>
          <w:rFonts w:ascii="Times New Roman" w:hAnsi="Times New Roman"/>
        </w:rPr>
        <w:t>is a unique string represented by the</w:t>
      </w:r>
      <w:r w:rsidRPr="00C67C7F">
        <w:rPr>
          <w:rFonts w:ascii="Times New Roman" w:hAnsi="Times New Roman"/>
          <w:i/>
        </w:rPr>
        <w:t xml:space="preserve"> URI </w:t>
      </w:r>
      <w:r w:rsidRPr="00C67C7F">
        <w:rPr>
          <w:rFonts w:ascii="Times New Roman" w:hAnsi="Times New Roman"/>
        </w:rPr>
        <w:t>of a class or an instance, it is the concatenation of the taxonomy URI followed by the ‘#’ followed by the class or instance name, which is generated automatically.</w:t>
      </w:r>
      <w:r w:rsidRPr="00C67C7F">
        <w:rPr>
          <w:rFonts w:ascii="Times New Roman" w:hAnsi="Times New Roman"/>
          <w:i/>
        </w:rPr>
        <w:t xml:space="preserve"> </w:t>
      </w:r>
      <w:r w:rsidRPr="00C67C7F">
        <w:rPr>
          <w:rFonts w:ascii="Times New Roman" w:hAnsi="Times New Roman"/>
        </w:rPr>
        <w:t>The</w:t>
      </w:r>
      <w:r w:rsidRPr="00C67C7F">
        <w:rPr>
          <w:rFonts w:ascii="Times New Roman" w:hAnsi="Times New Roman"/>
          <w:i/>
        </w:rPr>
        <w:t xml:space="preserve"> </w:t>
      </w:r>
      <w:r w:rsidRPr="00C67C7F">
        <w:rPr>
          <w:rFonts w:ascii="Times New Roman" w:hAnsi="Times New Roman"/>
          <w:i/>
          <w:iCs/>
        </w:rPr>
        <w:t>name</w:t>
      </w:r>
      <w:r w:rsidRPr="00C67C7F">
        <w:rPr>
          <w:rFonts w:ascii="Times New Roman" w:hAnsi="Times New Roman"/>
        </w:rPr>
        <w:t xml:space="preserve"> represents the </w:t>
      </w:r>
      <w:r w:rsidRPr="00C67C7F">
        <w:rPr>
          <w:rFonts w:ascii="Times New Roman" w:hAnsi="Times New Roman"/>
          <w:iCs/>
        </w:rPr>
        <w:t>instance name</w:t>
      </w:r>
      <w:r w:rsidRPr="00C67C7F">
        <w:rPr>
          <w:rFonts w:ascii="Times New Roman" w:hAnsi="Times New Roman"/>
        </w:rPr>
        <w:t xml:space="preserve">, and the </w:t>
      </w:r>
      <w:r w:rsidRPr="00C67C7F">
        <w:rPr>
          <w:rFonts w:ascii="Times New Roman" w:hAnsi="Times New Roman"/>
          <w:i/>
        </w:rPr>
        <w:t>type</w:t>
      </w:r>
      <w:r w:rsidRPr="00C67C7F">
        <w:rPr>
          <w:rFonts w:ascii="Times New Roman" w:hAnsi="Times New Roman"/>
        </w:rPr>
        <w:t xml:space="preserve"> represents the </w:t>
      </w:r>
      <w:r w:rsidRPr="00C67C7F">
        <w:rPr>
          <w:rFonts w:ascii="Times New Roman" w:hAnsi="Times New Roman"/>
          <w:i/>
          <w:iCs/>
        </w:rPr>
        <w:t>Class</w:t>
      </w:r>
      <w:r w:rsidRPr="00C67C7F">
        <w:rPr>
          <w:rFonts w:ascii="Times New Roman" w:hAnsi="Times New Roman"/>
        </w:rPr>
        <w:t xml:space="preserve"> </w:t>
      </w:r>
      <w:r w:rsidRPr="00C67C7F">
        <w:rPr>
          <w:rFonts w:ascii="Times New Roman" w:hAnsi="Times New Roman"/>
          <w:i/>
          <w:iCs/>
        </w:rPr>
        <w:t>name</w:t>
      </w:r>
      <w:r w:rsidRPr="00C67C7F">
        <w:rPr>
          <w:rFonts w:ascii="Times New Roman" w:hAnsi="Times New Roman"/>
        </w:rPr>
        <w:t xml:space="preserve">, the </w:t>
      </w:r>
      <w:r w:rsidRPr="00C67C7F">
        <w:rPr>
          <w:rFonts w:ascii="Times New Roman" w:hAnsi="Times New Roman"/>
          <w:i/>
        </w:rPr>
        <w:t>usage</w:t>
      </w:r>
      <w:r w:rsidRPr="00C67C7F">
        <w:rPr>
          <w:rFonts w:ascii="Times New Roman" w:hAnsi="Times New Roman"/>
        </w:rPr>
        <w:t xml:space="preserve"> shows in what situations a class or an instance can be used, and the </w:t>
      </w:r>
      <w:r w:rsidRPr="00C67C7F">
        <w:rPr>
          <w:rFonts w:ascii="Times New Roman" w:hAnsi="Times New Roman"/>
          <w:i/>
        </w:rPr>
        <w:t>definition</w:t>
      </w:r>
      <w:r w:rsidRPr="00C67C7F">
        <w:rPr>
          <w:rFonts w:ascii="Times New Roman" w:hAnsi="Times New Roman"/>
        </w:rPr>
        <w:t xml:space="preserve"> of the specified class or instance. </w:t>
      </w:r>
    </w:p>
    <w:p w14:paraId="7000F15D" w14:textId="77777777" w:rsidR="00B97147" w:rsidRPr="00C67C7F" w:rsidRDefault="00B97147" w:rsidP="00A03164">
      <w:pPr>
        <w:pStyle w:val="Heading3"/>
        <w:numPr>
          <w:ilvl w:val="2"/>
          <w:numId w:val="23"/>
        </w:numPr>
        <w:tabs>
          <w:tab w:val="left" w:pos="900"/>
        </w:tabs>
        <w:spacing w:before="220" w:after="220" w:line="480" w:lineRule="auto"/>
        <w:jc w:val="both"/>
        <w:rPr>
          <w:rFonts w:ascii="Times New Roman" w:hAnsi="Times New Roman"/>
        </w:rPr>
      </w:pPr>
      <w:bookmarkStart w:id="6906" w:name="_Toc517828383"/>
      <w:bookmarkStart w:id="6907" w:name="_Toc525737369"/>
      <w:r w:rsidRPr="00C67C7F">
        <w:rPr>
          <w:rFonts w:ascii="Times New Roman" w:hAnsi="Times New Roman"/>
        </w:rPr>
        <w:t>Design Decisions</w:t>
      </w:r>
      <w:bookmarkEnd w:id="6906"/>
      <w:bookmarkEnd w:id="6907"/>
      <w:r w:rsidRPr="00C67C7F">
        <w:rPr>
          <w:rFonts w:ascii="Times New Roman" w:hAnsi="Times New Roman"/>
        </w:rPr>
        <w:t xml:space="preserve"> </w:t>
      </w:r>
    </w:p>
    <w:p w14:paraId="6F387F3C" w14:textId="5155B25F"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taxonomy design decisions are based on the drawbacks of the existing classifications and the requirements stated in section </w:t>
      </w:r>
      <w:r w:rsidRPr="00C67C7F">
        <w:rPr>
          <w:rFonts w:ascii="Times New Roman" w:hAnsi="Times New Roman"/>
        </w:rPr>
        <w:fldChar w:fldCharType="begin"/>
      </w:r>
      <w:r w:rsidRPr="00C67C7F">
        <w:rPr>
          <w:rFonts w:ascii="Times New Roman" w:hAnsi="Times New Roman"/>
        </w:rPr>
        <w:instrText xml:space="preserve"> REF _Ref482223653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8.4</w:t>
      </w:r>
      <w:r w:rsidRPr="00C67C7F">
        <w:rPr>
          <w:rFonts w:ascii="Times New Roman" w:hAnsi="Times New Roman"/>
        </w:rPr>
        <w:fldChar w:fldCharType="end"/>
      </w:r>
      <w:r w:rsidRPr="00C67C7F">
        <w:rPr>
          <w:rFonts w:ascii="Times New Roman" w:hAnsi="Times New Roman"/>
        </w:rPr>
        <w:t xml:space="preserve">. We have considered the following design decisions: </w:t>
      </w:r>
    </w:p>
    <w:p w14:paraId="7B7BC12E" w14:textId="7BEEDD8B" w:rsidR="00B97147" w:rsidRPr="0018645B" w:rsidRDefault="002E127D" w:rsidP="00A03164">
      <w:pPr>
        <w:pStyle w:val="ListParagraph"/>
        <w:keepNext w:val="0"/>
        <w:numPr>
          <w:ilvl w:val="0"/>
          <w:numId w:val="26"/>
        </w:numPr>
        <w:tabs>
          <w:tab w:val="left" w:pos="900"/>
        </w:tabs>
        <w:spacing w:line="480" w:lineRule="auto"/>
        <w:ind w:left="714" w:hanging="357"/>
        <w:jc w:val="both"/>
        <w:rPr>
          <w:rFonts w:ascii="Times New Roman" w:hAnsi="Times New Roman"/>
        </w:rPr>
      </w:pPr>
      <w:r w:rsidRPr="00C67C7F">
        <w:rPr>
          <w:noProof/>
          <w:lang w:eastAsia="zh-CN"/>
        </w:rPr>
        <mc:AlternateContent>
          <mc:Choice Requires="wps">
            <w:drawing>
              <wp:anchor distT="45720" distB="45720" distL="114300" distR="114300" simplePos="0" relativeHeight="251684864" behindDoc="0" locked="0" layoutInCell="1" allowOverlap="1" wp14:anchorId="21DDE0BD" wp14:editId="4C15048D">
                <wp:simplePos x="0" y="0"/>
                <wp:positionH relativeFrom="margin">
                  <wp:posOffset>1171575</wp:posOffset>
                </wp:positionH>
                <wp:positionV relativeFrom="margin">
                  <wp:posOffset>2700655</wp:posOffset>
                </wp:positionV>
                <wp:extent cx="2798064" cy="2505456"/>
                <wp:effectExtent l="0" t="0" r="2540" b="952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064" cy="2505456"/>
                        </a:xfrm>
                        <a:prstGeom prst="rect">
                          <a:avLst/>
                        </a:prstGeom>
                        <a:solidFill>
                          <a:srgbClr val="FFFFFF"/>
                        </a:solidFill>
                        <a:ln w="9525">
                          <a:noFill/>
                          <a:miter lim="800000"/>
                          <a:headEnd/>
                          <a:tailEnd/>
                        </a:ln>
                      </wps:spPr>
                      <wps:txbx>
                        <w:txbxContent>
                          <w:p w14:paraId="406C5397" w14:textId="77777777" w:rsidR="00D617FD" w:rsidRDefault="00D617FD" w:rsidP="00B97147">
                            <w:pPr>
                              <w:keepNext/>
                            </w:pPr>
                            <w:r w:rsidRPr="00683383">
                              <w:rPr>
                                <w:noProof/>
                                <w:lang w:eastAsia="zh-CN"/>
                              </w:rPr>
                              <w:drawing>
                                <wp:inline distT="0" distB="0" distL="0" distR="0" wp14:anchorId="40DA2719" wp14:editId="05E07E31">
                                  <wp:extent cx="2017062" cy="2224800"/>
                                  <wp:effectExtent l="0" t="0" r="2540" b="4445"/>
                                  <wp:docPr id="100" name="Picture 100" descr="E:\PhD proposal 2017\taxonomy related images and files\leaf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D proposal 2017\taxonomy related images and files\leaf diagra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4709" cy="2255294"/>
                                          </a:xfrm>
                                          <a:prstGeom prst="rect">
                                            <a:avLst/>
                                          </a:prstGeom>
                                          <a:noFill/>
                                          <a:ln>
                                            <a:noFill/>
                                          </a:ln>
                                        </pic:spPr>
                                      </pic:pic>
                                    </a:graphicData>
                                  </a:graphic>
                                </wp:inline>
                              </w:drawing>
                            </w:r>
                          </w:p>
                          <w:p w14:paraId="16CF9F73" w14:textId="24C1C179" w:rsidR="00D617FD" w:rsidRPr="005541E6" w:rsidRDefault="00D617FD" w:rsidP="005541E6">
                            <w:pPr>
                              <w:pStyle w:val="Caption"/>
                              <w:rPr>
                                <w:sz w:val="20"/>
                                <w:szCs w:val="20"/>
                              </w:rPr>
                            </w:pPr>
                            <w:bookmarkStart w:id="6908" w:name="_Ref483348524"/>
                            <w:bookmarkStart w:id="6909" w:name="_Toc525723656"/>
                            <w:r w:rsidRPr="005541E6">
                              <w:rPr>
                                <w:sz w:val="20"/>
                                <w:szCs w:val="20"/>
                              </w:rPr>
                              <w:t xml:space="preserve">Figure </w:t>
                            </w:r>
                            <w:r w:rsidRPr="005541E6">
                              <w:rPr>
                                <w:sz w:val="20"/>
                                <w:szCs w:val="20"/>
                              </w:rPr>
                              <w:fldChar w:fldCharType="begin"/>
                            </w:r>
                            <w:r w:rsidRPr="005541E6">
                              <w:rPr>
                                <w:sz w:val="20"/>
                                <w:szCs w:val="20"/>
                              </w:rPr>
                              <w:instrText xml:space="preserve"> SEQ Figure \* ARABIC </w:instrText>
                            </w:r>
                            <w:r w:rsidRPr="005541E6">
                              <w:rPr>
                                <w:sz w:val="20"/>
                                <w:szCs w:val="20"/>
                              </w:rPr>
                              <w:fldChar w:fldCharType="separate"/>
                            </w:r>
                            <w:ins w:id="6910" w:author="Nasser Mustafa [2]" w:date="2018-09-25T16:42:00Z">
                              <w:r>
                                <w:rPr>
                                  <w:noProof/>
                                  <w:sz w:val="20"/>
                                  <w:szCs w:val="20"/>
                                </w:rPr>
                                <w:t>17</w:t>
                              </w:r>
                            </w:ins>
                            <w:del w:id="6911" w:author="Nasser Mustafa [2]" w:date="2018-09-25T15:51:00Z">
                              <w:r w:rsidDel="00BF404A">
                                <w:rPr>
                                  <w:noProof/>
                                  <w:sz w:val="20"/>
                                  <w:szCs w:val="20"/>
                                </w:rPr>
                                <w:delText>16</w:delText>
                              </w:r>
                            </w:del>
                            <w:r w:rsidRPr="005541E6">
                              <w:rPr>
                                <w:noProof/>
                                <w:sz w:val="20"/>
                                <w:szCs w:val="20"/>
                              </w:rPr>
                              <w:fldChar w:fldCharType="end"/>
                            </w:r>
                            <w:bookmarkEnd w:id="6908"/>
                            <w:r w:rsidRPr="005541E6">
                              <w:rPr>
                                <w:sz w:val="20"/>
                                <w:szCs w:val="20"/>
                              </w:rPr>
                              <w:t xml:space="preserve">: </w:t>
                            </w:r>
                            <w:r>
                              <w:rPr>
                                <w:sz w:val="20"/>
                                <w:szCs w:val="20"/>
                              </w:rPr>
                              <w:t>Trace links examples:</w:t>
                            </w:r>
                            <w:r w:rsidRPr="005541E6">
                              <w:rPr>
                                <w:sz w:val="20"/>
                                <w:szCs w:val="20"/>
                              </w:rPr>
                              <w:t xml:space="preserve"> leaf and type</w:t>
                            </w:r>
                            <w:r>
                              <w:rPr>
                                <w:sz w:val="20"/>
                                <w:szCs w:val="20"/>
                              </w:rPr>
                              <w:t xml:space="preserve"> of</w:t>
                            </w:r>
                            <w:bookmarkEnd w:id="6909"/>
                            <w:r>
                              <w:rPr>
                                <w:sz w:val="20"/>
                                <w:szCs w:val="20"/>
                              </w:rPr>
                              <w:t xml:space="preserve"> </w:t>
                            </w:r>
                          </w:p>
                          <w:p w14:paraId="3624BF37"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DE0BD" id="_x0000_s1057" type="#_x0000_t202" style="position:absolute;left:0;text-align:left;margin-left:92.25pt;margin-top:212.65pt;width:220.3pt;height:197.3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3R6JAIAACU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" stroked="f">
                <v:textbox>
                  <w:txbxContent>
                    <w:p w14:paraId="406C5397" w14:textId="77777777" w:rsidR="00D617FD" w:rsidRDefault="00D617FD" w:rsidP="00B97147">
                      <w:pPr>
                        <w:keepNext/>
                      </w:pPr>
                      <w:r w:rsidRPr="00683383">
                        <w:rPr>
                          <w:noProof/>
                          <w:lang w:eastAsia="zh-CN"/>
                        </w:rPr>
                        <w:drawing>
                          <wp:inline distT="0" distB="0" distL="0" distR="0" wp14:anchorId="40DA2719" wp14:editId="05E07E31">
                            <wp:extent cx="2017062" cy="2224800"/>
                            <wp:effectExtent l="0" t="0" r="2540" b="4445"/>
                            <wp:docPr id="100" name="Picture 100" descr="E:\PhD proposal 2017\taxonomy related images and files\leaf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D proposal 2017\taxonomy related images and files\leaf diagra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4709" cy="2255294"/>
                                    </a:xfrm>
                                    <a:prstGeom prst="rect">
                                      <a:avLst/>
                                    </a:prstGeom>
                                    <a:noFill/>
                                    <a:ln>
                                      <a:noFill/>
                                    </a:ln>
                                  </pic:spPr>
                                </pic:pic>
                              </a:graphicData>
                            </a:graphic>
                          </wp:inline>
                        </w:drawing>
                      </w:r>
                    </w:p>
                    <w:p w14:paraId="16CF9F73" w14:textId="24C1C179" w:rsidR="00D617FD" w:rsidRPr="005541E6" w:rsidRDefault="00D617FD" w:rsidP="005541E6">
                      <w:pPr>
                        <w:pStyle w:val="Caption"/>
                        <w:rPr>
                          <w:sz w:val="20"/>
                          <w:szCs w:val="20"/>
                        </w:rPr>
                      </w:pPr>
                      <w:bookmarkStart w:id="6912" w:name="_Ref483348524"/>
                      <w:bookmarkStart w:id="6913" w:name="_Toc525723656"/>
                      <w:r w:rsidRPr="005541E6">
                        <w:rPr>
                          <w:sz w:val="20"/>
                          <w:szCs w:val="20"/>
                        </w:rPr>
                        <w:t xml:space="preserve">Figure </w:t>
                      </w:r>
                      <w:r w:rsidRPr="005541E6">
                        <w:rPr>
                          <w:sz w:val="20"/>
                          <w:szCs w:val="20"/>
                        </w:rPr>
                        <w:fldChar w:fldCharType="begin"/>
                      </w:r>
                      <w:r w:rsidRPr="005541E6">
                        <w:rPr>
                          <w:sz w:val="20"/>
                          <w:szCs w:val="20"/>
                        </w:rPr>
                        <w:instrText xml:space="preserve"> SEQ Figure \* ARABIC </w:instrText>
                      </w:r>
                      <w:r w:rsidRPr="005541E6">
                        <w:rPr>
                          <w:sz w:val="20"/>
                          <w:szCs w:val="20"/>
                        </w:rPr>
                        <w:fldChar w:fldCharType="separate"/>
                      </w:r>
                      <w:ins w:id="6914" w:author="Nasser Mustafa [2]" w:date="2018-09-25T16:42:00Z">
                        <w:r>
                          <w:rPr>
                            <w:noProof/>
                            <w:sz w:val="20"/>
                            <w:szCs w:val="20"/>
                          </w:rPr>
                          <w:t>17</w:t>
                        </w:r>
                      </w:ins>
                      <w:del w:id="6915" w:author="Nasser Mustafa [2]" w:date="2018-09-25T15:51:00Z">
                        <w:r w:rsidDel="00BF404A">
                          <w:rPr>
                            <w:noProof/>
                            <w:sz w:val="20"/>
                            <w:szCs w:val="20"/>
                          </w:rPr>
                          <w:delText>16</w:delText>
                        </w:r>
                      </w:del>
                      <w:r w:rsidRPr="005541E6">
                        <w:rPr>
                          <w:noProof/>
                          <w:sz w:val="20"/>
                          <w:szCs w:val="20"/>
                        </w:rPr>
                        <w:fldChar w:fldCharType="end"/>
                      </w:r>
                      <w:bookmarkEnd w:id="6912"/>
                      <w:r w:rsidRPr="005541E6">
                        <w:rPr>
                          <w:sz w:val="20"/>
                          <w:szCs w:val="20"/>
                        </w:rPr>
                        <w:t xml:space="preserve">: </w:t>
                      </w:r>
                      <w:r>
                        <w:rPr>
                          <w:sz w:val="20"/>
                          <w:szCs w:val="20"/>
                        </w:rPr>
                        <w:t>Trace links examples:</w:t>
                      </w:r>
                      <w:r w:rsidRPr="005541E6">
                        <w:rPr>
                          <w:sz w:val="20"/>
                          <w:szCs w:val="20"/>
                        </w:rPr>
                        <w:t xml:space="preserve"> leaf and type</w:t>
                      </w:r>
                      <w:r>
                        <w:rPr>
                          <w:sz w:val="20"/>
                          <w:szCs w:val="20"/>
                        </w:rPr>
                        <w:t xml:space="preserve"> of</w:t>
                      </w:r>
                      <w:bookmarkEnd w:id="6913"/>
                      <w:r>
                        <w:rPr>
                          <w:sz w:val="20"/>
                          <w:szCs w:val="20"/>
                        </w:rPr>
                        <w:t xml:space="preserve"> </w:t>
                      </w:r>
                    </w:p>
                    <w:p w14:paraId="3624BF37" w14:textId="77777777" w:rsidR="00D617FD" w:rsidRDefault="00D617FD" w:rsidP="00B97147"/>
                  </w:txbxContent>
                </v:textbox>
                <w10:wrap type="topAndBottom" anchorx="margin" anchory="margin"/>
              </v:shape>
            </w:pict>
          </mc:Fallback>
        </mc:AlternateContent>
      </w:r>
      <w:r w:rsidR="00B97147" w:rsidRPr="00C67C7F">
        <w:rPr>
          <w:rFonts w:ascii="Times New Roman" w:hAnsi="Times New Roman"/>
        </w:rPr>
        <w:t xml:space="preserve">With respect to a trace link or a </w:t>
      </w:r>
      <w:r w:rsidR="00B97147" w:rsidRPr="00C67C7F">
        <w:rPr>
          <w:rFonts w:ascii="Times New Roman" w:hAnsi="Times New Roman"/>
          <w:noProof/>
        </w:rPr>
        <w:t>relation,</w:t>
      </w:r>
      <w:r w:rsidR="00B97147" w:rsidRPr="00C67C7F">
        <w:rPr>
          <w:rFonts w:ascii="Times New Roman" w:hAnsi="Times New Roman"/>
        </w:rPr>
        <w:t xml:space="preserve"> we differentiate between a </w:t>
      </w:r>
      <w:r w:rsidR="00B97147" w:rsidRPr="00C67C7F">
        <w:rPr>
          <w:rFonts w:ascii="Times New Roman" w:hAnsi="Times New Roman"/>
          <w:i/>
        </w:rPr>
        <w:t>leaf</w:t>
      </w:r>
      <w:r w:rsidR="00B97147" w:rsidRPr="00C67C7F">
        <w:rPr>
          <w:rFonts w:ascii="Times New Roman" w:hAnsi="Times New Roman"/>
        </w:rPr>
        <w:t xml:space="preserve"> and a </w:t>
      </w:r>
      <w:r w:rsidR="00B97147" w:rsidRPr="00C67C7F">
        <w:rPr>
          <w:rFonts w:ascii="Times New Roman" w:hAnsi="Times New Roman"/>
          <w:i/>
        </w:rPr>
        <w:t>type</w:t>
      </w:r>
      <w:r w:rsidR="00B97147" w:rsidRPr="00C67C7F">
        <w:rPr>
          <w:rFonts w:ascii="Times New Roman" w:hAnsi="Times New Roman"/>
        </w:rPr>
        <w:t xml:space="preserve"> in our taxonomy. A </w:t>
      </w:r>
      <w:r w:rsidR="00B97147" w:rsidRPr="00C67C7F">
        <w:rPr>
          <w:rFonts w:ascii="Times New Roman" w:hAnsi="Times New Roman"/>
          <w:i/>
        </w:rPr>
        <w:t>leaf</w:t>
      </w:r>
      <w:r w:rsidR="00B97147" w:rsidRPr="00C67C7F">
        <w:rPr>
          <w:rFonts w:ascii="Times New Roman" w:hAnsi="Times New Roman"/>
        </w:rPr>
        <w:t xml:space="preserve"> is a node that represents a trace link or a relation name that can’t have any sibling</w:t>
      </w:r>
      <w:r w:rsidR="0025423B">
        <w:rPr>
          <w:rFonts w:ascii="Times New Roman" w:hAnsi="Times New Roman"/>
        </w:rPr>
        <w:t xml:space="preserve"> and cannot be refined anymore</w:t>
      </w:r>
      <w:r w:rsidR="005541E6">
        <w:rPr>
          <w:rFonts w:ascii="Times New Roman" w:hAnsi="Times New Roman"/>
        </w:rPr>
        <w:t>;</w:t>
      </w:r>
      <w:r w:rsidR="00B97147" w:rsidRPr="00C67C7F">
        <w:rPr>
          <w:rFonts w:ascii="Times New Roman" w:hAnsi="Times New Roman"/>
        </w:rPr>
        <w:t xml:space="preserve"> it is like an instance of a class. A </w:t>
      </w:r>
      <w:r w:rsidR="00B97147" w:rsidRPr="00C67C7F">
        <w:rPr>
          <w:rFonts w:ascii="Times New Roman" w:hAnsi="Times New Roman"/>
          <w:i/>
        </w:rPr>
        <w:t>type</w:t>
      </w:r>
      <w:r w:rsidR="00B97147" w:rsidRPr="00C67C7F">
        <w:rPr>
          <w:rFonts w:ascii="Times New Roman" w:hAnsi="Times New Roman"/>
        </w:rPr>
        <w:t xml:space="preserve"> is a trace link or a relation that has </w:t>
      </w:r>
      <w:r w:rsidR="005541E6">
        <w:rPr>
          <w:rFonts w:ascii="Times New Roman" w:hAnsi="Times New Roman"/>
        </w:rPr>
        <w:t>at least</w:t>
      </w:r>
      <w:r w:rsidR="00B97147" w:rsidRPr="00C67C7F">
        <w:rPr>
          <w:rFonts w:ascii="Times New Roman" w:hAnsi="Times New Roman"/>
        </w:rPr>
        <w:t xml:space="preserve"> one sub-type or a leaf. </w:t>
      </w:r>
      <w:r w:rsidR="0025423B" w:rsidRPr="0025423B">
        <w:rPr>
          <w:rFonts w:ascii="Times New Roman" w:hAnsi="Times New Roman"/>
        </w:rPr>
        <w:t xml:space="preserve">In </w:t>
      </w:r>
      <w:r w:rsidR="0025423B" w:rsidRPr="00E67D71">
        <w:rPr>
          <w:rFonts w:ascii="Times New Roman" w:hAnsi="Times New Roman"/>
        </w:rPr>
        <w:fldChar w:fldCharType="begin"/>
      </w:r>
      <w:r w:rsidR="0025423B" w:rsidRPr="0025423B">
        <w:rPr>
          <w:rFonts w:ascii="Times New Roman" w:hAnsi="Times New Roman"/>
        </w:rPr>
        <w:instrText xml:space="preserve"> REF _Ref483348524 \h  \* MERGEFORMAT </w:instrText>
      </w:r>
      <w:r w:rsidR="0025423B" w:rsidRPr="00E67D71">
        <w:rPr>
          <w:rFonts w:ascii="Times New Roman" w:hAnsi="Times New Roman"/>
        </w:rPr>
      </w:r>
      <w:r w:rsidR="0025423B" w:rsidRPr="00E67D71">
        <w:rPr>
          <w:rFonts w:ascii="Times New Roman" w:hAnsi="Times New Roman"/>
        </w:rPr>
        <w:fldChar w:fldCharType="separate"/>
      </w:r>
      <w:ins w:id="6916" w:author="Nasser Mustafa [2]" w:date="2018-09-26T11:08:00Z">
        <w:r w:rsidR="00047800" w:rsidRPr="00047800">
          <w:rPr>
            <w:rFonts w:ascii="Times New Roman" w:hAnsi="Times New Roman"/>
            <w:rPrChange w:id="6917" w:author="Nasser Mustafa [2]" w:date="2018-09-26T11:08:00Z">
              <w:rPr>
                <w:sz w:val="20"/>
                <w:szCs w:val="20"/>
              </w:rPr>
            </w:rPrChange>
          </w:rPr>
          <w:t xml:space="preserve">Figure </w:t>
        </w:r>
        <w:r w:rsidR="00047800" w:rsidRPr="00047800">
          <w:rPr>
            <w:rFonts w:ascii="Times New Roman" w:hAnsi="Times New Roman"/>
            <w:noProof/>
            <w:rPrChange w:id="6918" w:author="Nasser Mustafa [2]" w:date="2018-09-26T11:08:00Z">
              <w:rPr>
                <w:noProof/>
                <w:sz w:val="20"/>
                <w:szCs w:val="20"/>
              </w:rPr>
            </w:rPrChange>
          </w:rPr>
          <w:t>17</w:t>
        </w:r>
      </w:ins>
      <w:del w:id="6919" w:author="Nasser Mustafa [2]" w:date="2018-09-19T14:47:00Z">
        <w:r w:rsidR="00C779F7" w:rsidRPr="00AC4011" w:rsidDel="00740534">
          <w:rPr>
            <w:rFonts w:ascii="Times New Roman" w:hAnsi="Times New Roman"/>
          </w:rPr>
          <w:delText xml:space="preserve">Figure </w:delText>
        </w:r>
        <w:r w:rsidR="00C779F7" w:rsidRPr="00AC4011" w:rsidDel="00740534">
          <w:rPr>
            <w:rFonts w:ascii="Times New Roman" w:hAnsi="Times New Roman"/>
            <w:noProof/>
          </w:rPr>
          <w:delText>16</w:delText>
        </w:r>
      </w:del>
      <w:r w:rsidR="0025423B" w:rsidRPr="00E67D71">
        <w:rPr>
          <w:rFonts w:ascii="Times New Roman" w:hAnsi="Times New Roman"/>
        </w:rPr>
        <w:fldChar w:fldCharType="end"/>
      </w:r>
      <w:r w:rsidR="0025423B" w:rsidRPr="0025423B">
        <w:rPr>
          <w:rFonts w:ascii="Times New Roman" w:hAnsi="Times New Roman"/>
        </w:rPr>
        <w:t>, f</w:t>
      </w:r>
      <w:r w:rsidR="00B97147" w:rsidRPr="0025423B">
        <w:rPr>
          <w:rFonts w:ascii="Times New Roman" w:hAnsi="Times New Roman"/>
        </w:rPr>
        <w:t xml:space="preserve">or </w:t>
      </w:r>
      <w:r w:rsidR="000C326F" w:rsidRPr="0025423B">
        <w:rPr>
          <w:rFonts w:ascii="Times New Roman" w:hAnsi="Times New Roman"/>
        </w:rPr>
        <w:t>i</w:t>
      </w:r>
      <w:r w:rsidR="00B97147" w:rsidRPr="0025423B">
        <w:rPr>
          <w:rFonts w:ascii="Times New Roman" w:hAnsi="Times New Roman"/>
        </w:rPr>
        <w:t xml:space="preserve">nstance, </w:t>
      </w:r>
      <w:del w:id="6920" w:author="Yvan Labiche" w:date="2018-09-07T22:25:00Z">
        <w:r w:rsidR="0018645B" w:rsidRPr="0025423B" w:rsidDel="00BA1C9B">
          <w:rPr>
            <w:rFonts w:ascii="Times New Roman" w:hAnsi="Times New Roman"/>
          </w:rPr>
          <w:delText xml:space="preserve"> </w:delText>
        </w:r>
      </w:del>
      <w:r w:rsidR="00B97147" w:rsidRPr="0025423B">
        <w:rPr>
          <w:rFonts w:ascii="Times New Roman" w:hAnsi="Times New Roman"/>
          <w:i/>
        </w:rPr>
        <w:t>Is-A</w:t>
      </w:r>
      <w:r w:rsidR="005541E6" w:rsidRPr="0025423B">
        <w:rPr>
          <w:rFonts w:ascii="Times New Roman" w:hAnsi="Times New Roman"/>
          <w:i/>
        </w:rPr>
        <w:t xml:space="preserve"> </w:t>
      </w:r>
      <w:ins w:id="6921" w:author="Nasser Mustafa [2]" w:date="2018-09-18T23:11:00Z">
        <w:r w:rsidR="00430F82" w:rsidRPr="00430F82">
          <w:rPr>
            <w:rFonts w:ascii="Times New Roman" w:hAnsi="Times New Roman"/>
            <w:i/>
          </w:rPr>
          <w:fldChar w:fldCharType="begin" w:fldLock="1"/>
        </w:r>
      </w:ins>
      <w:r w:rsidR="00B050F0">
        <w:rPr>
          <w:rFonts w:ascii="Times New Roman" w:hAnsi="Times New Roman"/>
          <w:i/>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r w:rsidR="00430F82" w:rsidRPr="00430F82">
        <w:rPr>
          <w:rFonts w:ascii="Times New Roman" w:hAnsi="Times New Roman"/>
          <w:i/>
        </w:rPr>
        <w:fldChar w:fldCharType="separate"/>
      </w:r>
      <w:r w:rsidR="00B050F0" w:rsidRPr="00B050F0">
        <w:rPr>
          <w:rFonts w:ascii="Times New Roman" w:hAnsi="Times New Roman"/>
          <w:noProof/>
        </w:rPr>
        <w:t>[91]</w:t>
      </w:r>
      <w:ins w:id="6922" w:author="Nasser Mustafa [2]" w:date="2018-09-18T23:11:00Z">
        <w:r w:rsidR="00430F82" w:rsidRPr="00430F82">
          <w:rPr>
            <w:rFonts w:ascii="Times New Roman" w:hAnsi="Times New Roman"/>
            <w:i/>
          </w:rPr>
          <w:fldChar w:fldCharType="end"/>
        </w:r>
      </w:ins>
      <w:del w:id="6923" w:author="Nasser Mustafa [2]" w:date="2018-09-18T23:11:00Z">
        <w:r w:rsidR="00B97147" w:rsidRPr="00430F82" w:rsidDel="00430F82">
          <w:rPr>
            <w:rFonts w:ascii="Times New Roman" w:hAnsi="Times New Roman"/>
          </w:rPr>
          <w:fldChar w:fldCharType="begin"/>
        </w:r>
        <w:r w:rsidR="00A300CB" w:rsidRPr="00430F82" w:rsidDel="00430F82">
          <w:rPr>
            <w:rFonts w:ascii="Times New Roman" w:hAnsi="Times New Roman"/>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00B97147" w:rsidRPr="00430F82" w:rsidDel="00430F82">
          <w:rPr>
            <w:rFonts w:ascii="Times New Roman" w:hAnsi="Times New Roman"/>
          </w:rPr>
          <w:fldChar w:fldCharType="separate"/>
        </w:r>
        <w:r w:rsidR="00A300CB" w:rsidRPr="00430F82" w:rsidDel="00430F82">
          <w:rPr>
            <w:rFonts w:ascii="Times New Roman" w:hAnsi="Times New Roman"/>
            <w:noProof/>
          </w:rPr>
          <w:delText>[</w:delText>
        </w:r>
        <w:r w:rsidR="00660900" w:rsidRPr="00430F82" w:rsidDel="00430F82">
          <w:rPr>
            <w:rFonts w:ascii="Times New Roman" w:hAnsi="Times New Roman"/>
            <w:rPrChange w:id="6924" w:author="Nasser Mustafa [2]" w:date="2018-09-18T23:11:00Z">
              <w:rPr/>
            </w:rPrChange>
          </w:rPr>
          <w:fldChar w:fldCharType="begin"/>
        </w:r>
        <w:r w:rsidR="00660900" w:rsidRPr="00430F82" w:rsidDel="00430F82">
          <w:rPr>
            <w:rFonts w:ascii="Times New Roman" w:hAnsi="Times New Roman"/>
            <w:rPrChange w:id="6925" w:author="Nasser Mustafa [2]" w:date="2018-09-18T23:11:00Z">
              <w:rPr/>
            </w:rPrChange>
          </w:rPr>
          <w:delInstrText xml:space="preserve"> HYPERLINK \l "_ENREF_10" \o "Paige, 2008 #192" </w:delInstrText>
        </w:r>
        <w:r w:rsidR="00660900" w:rsidRPr="00430F82" w:rsidDel="00430F82">
          <w:rPr>
            <w:rFonts w:ascii="Times New Roman" w:hAnsi="Times New Roman"/>
            <w:rPrChange w:id="6926" w:author="Nasser Mustafa [2]" w:date="2018-09-18T23:11:00Z">
              <w:rPr>
                <w:rFonts w:ascii="Times New Roman" w:hAnsi="Times New Roman"/>
                <w:noProof/>
              </w:rPr>
            </w:rPrChange>
          </w:rPr>
          <w:fldChar w:fldCharType="separate"/>
        </w:r>
        <w:r w:rsidR="006A58FF" w:rsidRPr="00430F82" w:rsidDel="00430F82">
          <w:rPr>
            <w:rFonts w:ascii="Times New Roman" w:hAnsi="Times New Roman"/>
            <w:noProof/>
          </w:rPr>
          <w:delText>10</w:delText>
        </w:r>
        <w:r w:rsidR="00660900" w:rsidRPr="00430F82" w:rsidDel="00430F82">
          <w:rPr>
            <w:rFonts w:ascii="Times New Roman" w:hAnsi="Times New Roman"/>
            <w:noProof/>
          </w:rPr>
          <w:fldChar w:fldCharType="end"/>
        </w:r>
        <w:r w:rsidR="00A300CB" w:rsidRPr="00430F82" w:rsidDel="00430F82">
          <w:rPr>
            <w:rFonts w:ascii="Times New Roman" w:hAnsi="Times New Roman"/>
            <w:noProof/>
          </w:rPr>
          <w:delText>]</w:delText>
        </w:r>
        <w:r w:rsidR="00B97147" w:rsidRPr="00430F82" w:rsidDel="00430F82">
          <w:rPr>
            <w:rFonts w:ascii="Times New Roman" w:hAnsi="Times New Roman"/>
          </w:rPr>
          <w:fldChar w:fldCharType="end"/>
        </w:r>
      </w:del>
      <w:r w:rsidR="00B97147" w:rsidRPr="00430F82">
        <w:rPr>
          <w:rFonts w:ascii="Times New Roman" w:hAnsi="Times New Roman"/>
        </w:rPr>
        <w:t xml:space="preserve"> </w:t>
      </w:r>
      <w:r w:rsidR="00B97147" w:rsidRPr="0025423B">
        <w:rPr>
          <w:rFonts w:ascii="Times New Roman" w:hAnsi="Times New Roman"/>
        </w:rPr>
        <w:t>is a leaf</w:t>
      </w:r>
      <w:r w:rsidR="00B97147" w:rsidRPr="0018645B">
        <w:rPr>
          <w:rFonts w:ascii="Times New Roman" w:hAnsi="Times New Roman"/>
        </w:rPr>
        <w:t xml:space="preserve"> since it does not have any sibling, while </w:t>
      </w:r>
      <w:r w:rsidR="00B97147" w:rsidRPr="0018645B">
        <w:rPr>
          <w:rFonts w:ascii="Times New Roman" w:hAnsi="Times New Roman"/>
          <w:i/>
        </w:rPr>
        <w:t>dependency</w:t>
      </w:r>
      <w:r w:rsidR="00B97147" w:rsidRPr="0018645B">
        <w:rPr>
          <w:rFonts w:ascii="Times New Roman" w:hAnsi="Times New Roman"/>
        </w:rPr>
        <w:t xml:space="preserve"> is a </w:t>
      </w:r>
      <w:r w:rsidR="00B97147" w:rsidRPr="0018645B">
        <w:rPr>
          <w:rFonts w:ascii="Times New Roman" w:hAnsi="Times New Roman"/>
          <w:i/>
        </w:rPr>
        <w:t>type</w:t>
      </w:r>
      <w:r w:rsidR="00B97147" w:rsidRPr="0018645B">
        <w:rPr>
          <w:rFonts w:ascii="Times New Roman" w:hAnsi="Times New Roman"/>
        </w:rPr>
        <w:t xml:space="preserve"> since it has </w:t>
      </w:r>
      <w:r w:rsidR="00B97147" w:rsidRPr="0018645B">
        <w:rPr>
          <w:rFonts w:ascii="Times New Roman" w:hAnsi="Times New Roman"/>
          <w:noProof/>
        </w:rPr>
        <w:t>leaves</w:t>
      </w:r>
      <w:r w:rsidR="00B97147" w:rsidRPr="0018645B">
        <w:rPr>
          <w:rFonts w:ascii="Times New Roman" w:hAnsi="Times New Roman"/>
        </w:rPr>
        <w:t xml:space="preserve"> such as is-a, part-of </w:t>
      </w:r>
      <w:ins w:id="6927" w:author="Nasser Mustafa [2]" w:date="2018-09-18T23:13:00Z">
        <w:r w:rsidR="00430F82">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id":"ITEM-2","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K","non-dropping-particle":"","parse-names":false,"suffix":""}],"id":"ITEM-2","issued":{"date-parts":[["2005"]]},"page":"395-428","title":"Software Traceability: A road map","type":"chapter","volume":"3"},"uris":["http://www.mendeley.com/documents/?uuid=ded4b03b-6f90-4a2c-bfde-735d3dc92114"]}],"mendeley":{"formattedCitation":"[19], [91]","plainTextFormattedCitation":"[19], [91]","previouslyFormattedCitation":"[19], [86]"},"properties":{"noteIndex":0},"schema":"https://github.com/citation-style-language/schema/raw/master/csl-citation.json"}</w:instrText>
      </w:r>
      <w:r w:rsidR="00430F82">
        <w:rPr>
          <w:rFonts w:ascii="Times New Roman" w:hAnsi="Times New Roman"/>
        </w:rPr>
        <w:fldChar w:fldCharType="separate"/>
      </w:r>
      <w:r w:rsidR="00B050F0" w:rsidRPr="00B050F0">
        <w:rPr>
          <w:rFonts w:ascii="Times New Roman" w:hAnsi="Times New Roman"/>
          <w:noProof/>
        </w:rPr>
        <w:t>[19], [91]</w:t>
      </w:r>
      <w:ins w:id="6928" w:author="Nasser Mustafa [2]" w:date="2018-09-18T23:13:00Z">
        <w:r w:rsidR="00430F82">
          <w:rPr>
            <w:rFonts w:ascii="Times New Roman" w:hAnsi="Times New Roman"/>
          </w:rPr>
          <w:fldChar w:fldCharType="end"/>
        </w:r>
      </w:ins>
      <w:del w:id="6929" w:author="Nasser Mustafa [2]" w:date="2018-09-18T23:13:00Z">
        <w:r w:rsidR="00B97147" w:rsidRPr="0018645B" w:rsidDel="00430F82">
          <w:rPr>
            <w:rFonts w:ascii="Times New Roman" w:eastAsia="Calibri" w:hAnsi="Times New Roman"/>
          </w:rPr>
          <w:fldChar w:fldCharType="begin"/>
        </w:r>
        <w:r w:rsidR="00A300CB" w:rsidRPr="00430F82" w:rsidDel="00430F82">
          <w:rPr>
            <w:rFonts w:ascii="Times New Roman" w:eastAsia="Calibri" w:hAnsi="Times New Roman"/>
          </w:rPr>
          <w:delInstrText xml:space="preserve"> ADDIN EN.CITE &lt;EndNote&gt;&lt;Cite&gt;&lt;Author&gt;Spanoudakis&lt;/Author&gt;&lt;Year&gt;2005&lt;/Year&gt;&lt;RecNum&gt;33&lt;/RecNum&gt;&lt;DisplayText&gt;[10, 15]&lt;/DisplayText&gt;&lt;record&gt;&lt;rec-number&gt;33&lt;/rec-number&gt;&lt;foreign-keys&gt;&lt;key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Cite&gt;&lt;Author&gt;Paige&lt;/Author&gt;&lt;Year&gt;2008&lt;/Year&gt;&lt;RecNum&gt;192&lt;/RecNum&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00B97147" w:rsidRPr="0018645B" w:rsidDel="00430F82">
          <w:rPr>
            <w:rFonts w:ascii="Times New Roman" w:eastAsia="Calibri" w:hAnsi="Times New Roman"/>
          </w:rPr>
          <w:fldChar w:fldCharType="separate"/>
        </w:r>
        <w:r w:rsidR="00A300CB" w:rsidRPr="00430F82" w:rsidDel="00430F82">
          <w:rPr>
            <w:rFonts w:ascii="Times New Roman" w:eastAsia="Calibri" w:hAnsi="Times New Roman"/>
            <w:noProof/>
          </w:rPr>
          <w:delText>[</w:delText>
        </w:r>
        <w:r w:rsidR="00660900" w:rsidRPr="00430F82" w:rsidDel="00430F82">
          <w:fldChar w:fldCharType="begin"/>
        </w:r>
        <w:r w:rsidR="00660900" w:rsidRPr="00430F82" w:rsidDel="00430F82">
          <w:delInstrText xml:space="preserve"> HYPERLINK \l "_ENREF_10" \o "Paige, 2008 #192" </w:delInstrText>
        </w:r>
        <w:r w:rsidR="00660900" w:rsidRPr="00430F82" w:rsidDel="00430F82">
          <w:fldChar w:fldCharType="separate"/>
        </w:r>
        <w:r w:rsidR="006A58FF" w:rsidRPr="00430F82" w:rsidDel="00430F82">
          <w:rPr>
            <w:rFonts w:ascii="Times New Roman" w:eastAsia="Calibri" w:hAnsi="Times New Roman"/>
            <w:noProof/>
          </w:rPr>
          <w:delText>10</w:delText>
        </w:r>
        <w:r w:rsidR="00660900" w:rsidRPr="00430F82" w:rsidDel="00430F82">
          <w:rPr>
            <w:rFonts w:ascii="Times New Roman" w:eastAsia="Calibri" w:hAnsi="Times New Roman"/>
            <w:noProof/>
          </w:rPr>
          <w:fldChar w:fldCharType="end"/>
        </w:r>
        <w:r w:rsidR="00A300CB" w:rsidRPr="00430F82" w:rsidDel="00430F82">
          <w:rPr>
            <w:rFonts w:ascii="Times New Roman" w:eastAsia="Calibri" w:hAnsi="Times New Roman"/>
            <w:noProof/>
          </w:rPr>
          <w:delText xml:space="preserve">, </w:delText>
        </w:r>
        <w:r w:rsidR="00660900" w:rsidRPr="00430F82" w:rsidDel="00430F82">
          <w:fldChar w:fldCharType="begin"/>
        </w:r>
        <w:r w:rsidR="00660900" w:rsidRPr="00430F82" w:rsidDel="00430F82">
          <w:delInstrText xml:space="preserve"> HYPERLINK \l "_ENREF_15" \o "Spanoudakis, 2005 #33" </w:delInstrText>
        </w:r>
        <w:r w:rsidR="00660900" w:rsidRPr="00430F82" w:rsidDel="00430F82">
          <w:fldChar w:fldCharType="separate"/>
        </w:r>
        <w:r w:rsidR="006A58FF" w:rsidRPr="00430F82" w:rsidDel="00430F82">
          <w:rPr>
            <w:rFonts w:ascii="Times New Roman" w:eastAsia="Calibri" w:hAnsi="Times New Roman"/>
            <w:noProof/>
          </w:rPr>
          <w:delText>15</w:delText>
        </w:r>
        <w:r w:rsidR="00660900" w:rsidRPr="00430F82" w:rsidDel="00430F82">
          <w:rPr>
            <w:rFonts w:ascii="Times New Roman" w:eastAsia="Calibri" w:hAnsi="Times New Roman"/>
            <w:noProof/>
          </w:rPr>
          <w:fldChar w:fldCharType="end"/>
        </w:r>
        <w:r w:rsidR="00A300CB" w:rsidRPr="00430F82" w:rsidDel="00430F82">
          <w:rPr>
            <w:rFonts w:ascii="Times New Roman" w:eastAsia="Calibri" w:hAnsi="Times New Roman"/>
            <w:noProof/>
          </w:rPr>
          <w:delText>]</w:delText>
        </w:r>
        <w:r w:rsidR="00B97147" w:rsidRPr="0018645B" w:rsidDel="00430F82">
          <w:rPr>
            <w:rFonts w:ascii="Times New Roman" w:eastAsia="Calibri" w:hAnsi="Times New Roman"/>
          </w:rPr>
          <w:fldChar w:fldCharType="end"/>
        </w:r>
      </w:del>
      <w:r w:rsidR="00B97147" w:rsidRPr="0018645B">
        <w:rPr>
          <w:rFonts w:ascii="Times New Roman" w:hAnsi="Times New Roman"/>
        </w:rPr>
        <w:t xml:space="preserve">. Leaf names in the taxonomy start with capital letters, while types names </w:t>
      </w:r>
      <w:r w:rsidR="00B97147" w:rsidRPr="0018645B">
        <w:rPr>
          <w:rFonts w:ascii="Times New Roman" w:hAnsi="Times New Roman"/>
          <w:noProof/>
        </w:rPr>
        <w:t>starts</w:t>
      </w:r>
      <w:r w:rsidR="00B97147" w:rsidRPr="0018645B">
        <w:rPr>
          <w:rFonts w:ascii="Times New Roman" w:hAnsi="Times New Roman"/>
        </w:rPr>
        <w:t xml:space="preserve"> with small letters as shown in </w:t>
      </w:r>
      <w:r w:rsidR="00B97147" w:rsidRPr="0018645B">
        <w:rPr>
          <w:rFonts w:ascii="Times New Roman" w:hAnsi="Times New Roman"/>
        </w:rPr>
        <w:fldChar w:fldCharType="begin"/>
      </w:r>
      <w:r w:rsidR="00B97147" w:rsidRPr="0018645B">
        <w:rPr>
          <w:rFonts w:ascii="Times New Roman" w:hAnsi="Times New Roman"/>
        </w:rPr>
        <w:instrText xml:space="preserve"> REF _Ref483348524 \h  \* MERGEFORMAT </w:instrText>
      </w:r>
      <w:r w:rsidR="00B97147" w:rsidRPr="0018645B">
        <w:rPr>
          <w:rFonts w:ascii="Times New Roman" w:hAnsi="Times New Roman"/>
        </w:rPr>
      </w:r>
      <w:r w:rsidR="00B97147" w:rsidRPr="0018645B">
        <w:rPr>
          <w:rFonts w:ascii="Times New Roman" w:hAnsi="Times New Roman"/>
        </w:rPr>
        <w:fldChar w:fldCharType="separate"/>
      </w:r>
      <w:ins w:id="6930" w:author="Nasser Mustafa [2]" w:date="2018-09-26T11:08:00Z">
        <w:r w:rsidR="00047800" w:rsidRPr="00047800">
          <w:rPr>
            <w:rFonts w:ascii="Times New Roman" w:hAnsi="Times New Roman"/>
            <w:rPrChange w:id="6931" w:author="Nasser Mustafa [2]" w:date="2018-09-26T11:08:00Z">
              <w:rPr>
                <w:sz w:val="20"/>
                <w:szCs w:val="20"/>
              </w:rPr>
            </w:rPrChange>
          </w:rPr>
          <w:t xml:space="preserve">Figure </w:t>
        </w:r>
        <w:r w:rsidR="00047800" w:rsidRPr="00047800">
          <w:rPr>
            <w:rFonts w:ascii="Times New Roman" w:hAnsi="Times New Roman"/>
            <w:noProof/>
            <w:rPrChange w:id="6932" w:author="Nasser Mustafa [2]" w:date="2018-09-26T11:08:00Z">
              <w:rPr>
                <w:noProof/>
                <w:sz w:val="20"/>
                <w:szCs w:val="20"/>
              </w:rPr>
            </w:rPrChange>
          </w:rPr>
          <w:t>17</w:t>
        </w:r>
      </w:ins>
      <w:del w:id="6933" w:author="Nasser Mustafa [2]" w:date="2018-09-19T14:47:00Z">
        <w:r w:rsidR="00C779F7" w:rsidRPr="00AC4011" w:rsidDel="00740534">
          <w:rPr>
            <w:rFonts w:ascii="Times New Roman" w:hAnsi="Times New Roman"/>
          </w:rPr>
          <w:delText xml:space="preserve">Figure </w:delText>
        </w:r>
        <w:r w:rsidR="00C779F7" w:rsidRPr="00AC4011" w:rsidDel="00740534">
          <w:rPr>
            <w:rFonts w:ascii="Times New Roman" w:hAnsi="Times New Roman"/>
            <w:noProof/>
          </w:rPr>
          <w:delText>16</w:delText>
        </w:r>
      </w:del>
      <w:r w:rsidR="00B97147" w:rsidRPr="0018645B">
        <w:rPr>
          <w:rFonts w:ascii="Times New Roman" w:hAnsi="Times New Roman"/>
        </w:rPr>
        <w:fldChar w:fldCharType="end"/>
      </w:r>
      <w:r w:rsidR="00B97147" w:rsidRPr="0018645B">
        <w:rPr>
          <w:rFonts w:ascii="Times New Roman" w:hAnsi="Times New Roman"/>
        </w:rPr>
        <w:t xml:space="preserve">. We rely on the classifications provided </w:t>
      </w:r>
      <w:r w:rsidR="00B97147" w:rsidRPr="00E41212">
        <w:rPr>
          <w:rFonts w:ascii="Times New Roman" w:hAnsi="Times New Roman"/>
        </w:rPr>
        <w:t xml:space="preserve">in </w:t>
      </w:r>
      <w:r w:rsidR="00E41212" w:rsidRPr="00E41212">
        <w:rPr>
          <w:rFonts w:ascii="Times New Roman" w:hAnsi="Times New Roman"/>
        </w:rPr>
        <w:fldChar w:fldCharType="begin"/>
      </w:r>
      <w:r w:rsidR="00E41212" w:rsidRPr="00E41212">
        <w:rPr>
          <w:rFonts w:ascii="Times New Roman" w:hAnsi="Times New Roman"/>
        </w:rPr>
        <w:instrText xml:space="preserve"> REF _Ref515826538 \h  \* MERGEFORMAT </w:instrText>
      </w:r>
      <w:r w:rsidR="00E41212" w:rsidRPr="00E41212">
        <w:rPr>
          <w:rFonts w:ascii="Times New Roman" w:hAnsi="Times New Roman"/>
        </w:rPr>
      </w:r>
      <w:r w:rsidR="00E41212" w:rsidRPr="00E41212">
        <w:rPr>
          <w:rFonts w:ascii="Times New Roman" w:hAnsi="Times New Roman"/>
        </w:rPr>
        <w:fldChar w:fldCharType="separate"/>
      </w:r>
      <w:ins w:id="6934" w:author="Nasser Mustafa [2]" w:date="2018-09-26T11:08:00Z">
        <w:r w:rsidR="00047800" w:rsidRPr="00047800">
          <w:rPr>
            <w:rFonts w:ascii="Times New Roman" w:hAnsi="Times New Roman"/>
            <w:rPrChange w:id="6935" w:author="Nasser Mustafa [2]" w:date="2018-09-26T11:08:00Z">
              <w:rPr>
                <w:sz w:val="20"/>
                <w:szCs w:val="20"/>
              </w:rPr>
            </w:rPrChange>
          </w:rPr>
          <w:t xml:space="preserve">Table </w:t>
        </w:r>
        <w:r w:rsidR="00047800" w:rsidRPr="00047800">
          <w:rPr>
            <w:rFonts w:ascii="Times New Roman" w:hAnsi="Times New Roman"/>
            <w:noProof/>
            <w:rPrChange w:id="6936" w:author="Nasser Mustafa [2]" w:date="2018-09-26T11:08:00Z">
              <w:rPr>
                <w:noProof/>
                <w:sz w:val="20"/>
                <w:szCs w:val="20"/>
              </w:rPr>
            </w:rPrChange>
          </w:rPr>
          <w:t>14</w:t>
        </w:r>
      </w:ins>
      <w:del w:id="6937" w:author="Nasser Mustafa [2]" w:date="2018-09-19T14:47:00Z">
        <w:r w:rsidR="00C779F7" w:rsidRPr="00AC4011" w:rsidDel="00740534">
          <w:rPr>
            <w:rFonts w:ascii="Times New Roman" w:hAnsi="Times New Roman"/>
          </w:rPr>
          <w:delText xml:space="preserve">Table </w:delText>
        </w:r>
        <w:r w:rsidR="00C779F7" w:rsidRPr="00AC4011" w:rsidDel="00740534">
          <w:rPr>
            <w:rFonts w:ascii="Times New Roman" w:hAnsi="Times New Roman"/>
            <w:noProof/>
          </w:rPr>
          <w:delText>14</w:delText>
        </w:r>
      </w:del>
      <w:r w:rsidR="00E41212" w:rsidRPr="00E41212">
        <w:rPr>
          <w:rFonts w:ascii="Times New Roman" w:hAnsi="Times New Roman"/>
        </w:rPr>
        <w:fldChar w:fldCharType="end"/>
      </w:r>
      <w:r w:rsidR="00E41212">
        <w:rPr>
          <w:rFonts w:ascii="Times New Roman" w:hAnsi="Times New Roman"/>
        </w:rPr>
        <w:t xml:space="preserve"> </w:t>
      </w:r>
      <w:r w:rsidR="00B97147" w:rsidRPr="0018645B">
        <w:rPr>
          <w:rFonts w:ascii="Times New Roman" w:hAnsi="Times New Roman"/>
        </w:rPr>
        <w:t>for the taxonomy design. In other words, we did</w:t>
      </w:r>
      <w:r w:rsidR="0025423B">
        <w:rPr>
          <w:rFonts w:ascii="Times New Roman" w:hAnsi="Times New Roman"/>
        </w:rPr>
        <w:t xml:space="preserve"> </w:t>
      </w:r>
      <w:r w:rsidR="00B97147" w:rsidRPr="0018645B">
        <w:rPr>
          <w:rFonts w:ascii="Times New Roman" w:hAnsi="Times New Roman"/>
        </w:rPr>
        <w:t>n</w:t>
      </w:r>
      <w:r w:rsidR="0025423B">
        <w:rPr>
          <w:rFonts w:ascii="Times New Roman" w:hAnsi="Times New Roman"/>
        </w:rPr>
        <w:t>o</w:t>
      </w:r>
      <w:r w:rsidR="00B97147" w:rsidRPr="0018645B">
        <w:rPr>
          <w:rFonts w:ascii="Times New Roman" w:hAnsi="Times New Roman"/>
        </w:rPr>
        <w:t xml:space="preserve">t make any change or move any trace link from any domain. The changes that we made are providing common names for the trace links or relations that have </w:t>
      </w:r>
      <w:r w:rsidR="00B97147" w:rsidRPr="0018645B">
        <w:rPr>
          <w:rFonts w:ascii="Times New Roman" w:hAnsi="Times New Roman"/>
          <w:noProof/>
        </w:rPr>
        <w:t>identical</w:t>
      </w:r>
      <w:r w:rsidR="00B97147" w:rsidRPr="0018645B">
        <w:rPr>
          <w:rFonts w:ascii="Times New Roman" w:hAnsi="Times New Roman"/>
        </w:rPr>
        <w:t xml:space="preserve"> purpose, usage, and definition. </w:t>
      </w:r>
    </w:p>
    <w:p w14:paraId="55AF0463" w14:textId="0D610F6A" w:rsidR="00B97147" w:rsidRPr="00C67C7F" w:rsidRDefault="00B97147" w:rsidP="00A03164">
      <w:pPr>
        <w:pStyle w:val="ListParagraph"/>
        <w:keepNext w:val="0"/>
        <w:numPr>
          <w:ilvl w:val="0"/>
          <w:numId w:val="25"/>
        </w:numPr>
        <w:tabs>
          <w:tab w:val="left" w:pos="900"/>
        </w:tabs>
        <w:spacing w:line="480" w:lineRule="auto"/>
        <w:ind w:left="714" w:hanging="357"/>
        <w:jc w:val="both"/>
        <w:rPr>
          <w:rFonts w:ascii="Times New Roman" w:hAnsi="Times New Roman"/>
        </w:rPr>
      </w:pPr>
      <w:r w:rsidRPr="00C67C7F">
        <w:rPr>
          <w:rFonts w:ascii="Times New Roman" w:hAnsi="Times New Roman"/>
        </w:rPr>
        <w:t xml:space="preserve">We removed redundant trace links or relations that </w:t>
      </w:r>
      <w:r w:rsidRPr="00C67C7F">
        <w:rPr>
          <w:rFonts w:ascii="Times New Roman" w:hAnsi="Times New Roman"/>
          <w:noProof/>
        </w:rPr>
        <w:t>share</w:t>
      </w:r>
      <w:r w:rsidRPr="00C67C7F">
        <w:rPr>
          <w:rFonts w:ascii="Times New Roman" w:hAnsi="Times New Roman"/>
        </w:rPr>
        <w:t xml:space="preserve"> a purpose or usage. This is achieved by finding all trace links or relations that have identical usage or purpose and then creating one node that specifies them. For instance, in the </w:t>
      </w:r>
      <w:r w:rsidRPr="00C67C7F">
        <w:rPr>
          <w:rFonts w:ascii="Times New Roman" w:hAnsi="Times New Roman"/>
          <w:i/>
        </w:rPr>
        <w:t>dependency</w:t>
      </w:r>
      <w:r w:rsidRPr="00C67C7F">
        <w:rPr>
          <w:rFonts w:ascii="Times New Roman" w:hAnsi="Times New Roman"/>
        </w:rPr>
        <w:t xml:space="preserve"> type that exists in </w:t>
      </w:r>
      <w:del w:id="6938" w:author="Yvan Labiche" w:date="2018-09-07T21:32:00Z">
        <w:r w:rsidR="008D1DF9" w:rsidDel="004C0003">
          <w:rPr>
            <w:rFonts w:ascii="Times New Roman" w:hAnsi="Times New Roman"/>
          </w:rPr>
          <w:delText>Requirement Engineering</w:delText>
        </w:r>
      </w:del>
      <w:ins w:id="6939" w:author="Yvan Labiche" w:date="2018-09-07T21:32:00Z">
        <w:r w:rsidR="004C0003">
          <w:rPr>
            <w:rFonts w:ascii="Times New Roman" w:hAnsi="Times New Roman"/>
          </w:rPr>
          <w:t>Requirements Engineering</w:t>
        </w:r>
      </w:ins>
      <w:ins w:id="6940" w:author="Nasser Mustafa [2]" w:date="2018-09-18T23:13:00Z">
        <w:r w:rsidR="00430F82">
          <w:rPr>
            <w:rFonts w:ascii="Times New Roman" w:hAnsi="Times New Roman"/>
          </w:rPr>
          <w:t xml:space="preserve"> </w:t>
        </w:r>
      </w:ins>
      <w:ins w:id="6941" w:author="Nasser Mustafa [2]" w:date="2018-09-18T23:14:00Z">
        <w:r w:rsidR="00430F82">
          <w:rPr>
            <w:rFonts w:ascii="Times New Roman" w:hAnsi="Times New Roman"/>
          </w:rPr>
          <w:fldChar w:fldCharType="begin" w:fldLock="1"/>
        </w:r>
      </w:ins>
      <w:r w:rsidR="00B050F0">
        <w:rPr>
          <w:rFonts w:ascii="Times New Roman" w:hAnsi="Times New Roman"/>
        </w:rPr>
        <w:instrText>ADDIN CSL_CITATION {"citationItems":[{"id":"ITEM-1","itemData":{"author":[{"dropping-particle":"","family":"Ramesh","given":"Balasubramaniam","non-dropping-particle":"","parse-names":false,"suffix":""},{"dropping-particle":"","family":"Jarke","given":"Matthias","non-dropping-particle":"","parse-names":false,"suffix":""}],"container-title":"IEEE Trans. Softw. Eng.","id":"ITEM-1","issue":"1","issued":{"date-parts":[["2011"]]},"page":"58-93","title":"Toward Reference Models for Requirements Traceability","type":"article-journal","volume":"27"},"uris":["http://www.mendeley.com/documents/?uuid=fe462e20-f19b-479f-accb-7fb4c5807ce4"]},{"id":"ITEM-2","itemData":{"author":[{"dropping-particle":"","family":"Spanoudakis","given":"George","non-dropping-particle":"","parse-names":false,"suffix":""},{"dropping-particle":"","family":"Zisman","given":"Andrea","non-dropping-particle":"","parse-names":false,"suffix":""}],"chapter-number":"14\r","container-title":"Handbook of Software Engineering and Knowledge Engineering","editor":[{"dropping-particle":"","family":"Chang","given":"S K","non-dropping-particle":"","parse-names":false,"suffix":""}],"id":"ITEM-2","issued":{"date-parts":[["2005"]]},"page":"395-428","title":"Software Traceability: A road map","type":"chapter","volume":"3"},"uris":["http://www.mendeley.com/documents/?uuid=ded4b03b-6f90-4a2c-bfde-735d3dc92114"]}],"mendeley":{"formattedCitation":"[19], [90]","plainTextFormattedCitation":"[19], [90]","previouslyFormattedCitation":"[19], [85]"},"properties":{"noteIndex":0},"schema":"https://github.com/citation-style-language/schema/raw/master/csl-citation.json"}</w:instrText>
      </w:r>
      <w:r w:rsidR="00430F82">
        <w:rPr>
          <w:rFonts w:ascii="Times New Roman" w:hAnsi="Times New Roman"/>
        </w:rPr>
        <w:fldChar w:fldCharType="separate"/>
      </w:r>
      <w:r w:rsidR="00B050F0" w:rsidRPr="00B050F0">
        <w:rPr>
          <w:rFonts w:ascii="Times New Roman" w:hAnsi="Times New Roman"/>
          <w:noProof/>
        </w:rPr>
        <w:t>[19], [90]</w:t>
      </w:r>
      <w:ins w:id="6942" w:author="Nasser Mustafa [2]" w:date="2018-09-18T23:14:00Z">
        <w:r w:rsidR="00430F82">
          <w:rPr>
            <w:rFonts w:ascii="Times New Roman" w:hAnsi="Times New Roman"/>
          </w:rPr>
          <w:fldChar w:fldCharType="end"/>
        </w:r>
        <w:r w:rsidR="00430F82">
          <w:rPr>
            <w:rFonts w:ascii="Times New Roman" w:hAnsi="Times New Roman"/>
          </w:rPr>
          <w:t xml:space="preserve"> </w:t>
        </w:r>
      </w:ins>
      <w:del w:id="6943" w:author="Nasser Mustafa [2]" w:date="2018-09-18T23:14:00Z">
        <w:r w:rsidR="00154B3C" w:rsidDel="00430F82">
          <w:rPr>
            <w:rFonts w:ascii="Times New Roman" w:hAnsi="Times New Roman"/>
          </w:rPr>
          <w:delText xml:space="preserve"> </w:delText>
        </w:r>
        <w:r w:rsidRPr="00C67C7F" w:rsidDel="00430F82">
          <w:rPr>
            <w:rFonts w:ascii="Times New Roman" w:hAnsi="Times New Roman"/>
          </w:rPr>
          <w:fldChar w:fldCharType="begin"/>
        </w:r>
        <w:r w:rsidR="003C33CA" w:rsidRPr="00430F82" w:rsidDel="00430F82">
          <w:rPr>
            <w:rFonts w:ascii="Times New Roman" w:hAnsi="Times New Roman"/>
          </w:rPr>
          <w:delInstrText xml:space="preserve"> ADDIN EN.CITE &lt;EndNote&gt;&lt;Cite&gt;&lt;Author&gt;Ramesh&lt;/Author&gt;&lt;Year&gt;2011&lt;/Year&gt;&lt;RecNum&gt;90&lt;/RecNum&gt;&lt;DisplayText&gt;[2, 15]&lt;/DisplayText&gt;&lt;record&gt;&lt;rec-number&gt;90&lt;/rec-number&gt;&lt;foreign-keys&gt;&lt;key app="EN" db-id="rxfad95wgs5d2dexxekxwt2katzr52wtwdxz" timestamp="0"&gt;90&lt;/key&gt;&lt;/foreign-keys&gt;&lt;ref-type name="Journal Article"&gt;17&lt;/ref-type&gt;&lt;contributors&gt;&lt;authors&gt;&lt;author&gt;Balasubramaniam  Ramesh&lt;/author&gt;&lt;author&gt;Matthias Jarke&lt;/author&gt;&lt;/authors&gt;&lt;/contributors&gt;&lt;titles&gt;&lt;title&gt;Toward Reference Models for Requirements Traceability&lt;/title&gt;&lt;secondary-title&gt;IEEE Trans. Softw. Eng.&lt;/secondary-title&gt;&lt;/titles&gt;&lt;pages&gt;58-93&lt;/pages&gt;&lt;volume&gt;27&lt;/volume&gt;&lt;number&gt;1&lt;/number&gt;&lt;dates&gt;&lt;year&gt;2011&lt;/year&gt;&lt;/dates&gt;&lt;urls&gt;&lt;/urls&gt;&lt;/record&gt;&lt;/Cite&gt;&lt;Cite&gt;&lt;Author&gt;Spanoudakis&lt;/Author&gt;&lt;Year&gt;2005&lt;/Year&gt;&lt;RecNum&gt;33&lt;/RecNum&gt;&lt;record&gt;&lt;rec-number&gt;33&lt;/rec-number&gt;&lt;foreign-keys&gt;&lt;key app="EN" db-id="rxfad95wgs5d2dexxekxwt2katzr52wtwdxz" timestamp="0"&gt;33&lt;/key&gt;&lt;/foreign-keys&gt;&lt;ref-type name="Book Section"&gt;5&lt;/ref-type&gt;&lt;contributors&gt;&lt;authors&gt;&lt;author&gt;George Spanoudakis&lt;/author&gt;&lt;author&gt;Andrea Zisman&lt;/author&gt;&lt;/authors&gt;&lt;secondary-authors&gt;&lt;author&gt;Chang, S. K.&lt;/author&gt;&lt;/secondary-authors&gt;&lt;/contributors&gt;&lt;titles&gt;&lt;title&gt;Software Traceability: A road map&lt;/title&gt;&lt;secondary-title&gt;Handbook of Software Engineering and Knowledge Engineering&lt;/secondary-title&gt;&lt;/titles&gt;&lt;pages&gt;395-428&lt;/pages&gt;&lt;volume&gt;3&lt;/volume&gt;&lt;section&gt;14&amp;#xD;&lt;/section&gt;&lt;dates&gt;&lt;year&gt;2005&lt;/year&gt;&lt;/dates&gt;&lt;urls&gt;&lt;related-urls&gt;&lt;url&gt;http://www.cin.ufpe.br/~in1020/arquivos/palestras/sz_trace_roadmap_2.pdf&lt;/url&gt;&lt;/related-urls&gt;&lt;/urls&gt;&lt;/record&gt;&lt;/Cite&gt;&lt;/EndNote&gt;</w:delInstrText>
        </w:r>
        <w:r w:rsidRPr="00C67C7F" w:rsidDel="00430F82">
          <w:rPr>
            <w:rFonts w:ascii="Times New Roman" w:hAnsi="Times New Roman"/>
          </w:rPr>
          <w:fldChar w:fldCharType="separate"/>
        </w:r>
        <w:r w:rsidR="003C33CA" w:rsidRPr="00430F82" w:rsidDel="00430F82">
          <w:rPr>
            <w:rFonts w:ascii="Times New Roman" w:hAnsi="Times New Roman"/>
            <w:noProof/>
          </w:rPr>
          <w:delText>[</w:delText>
        </w:r>
        <w:r w:rsidR="00660900" w:rsidRPr="00430F82" w:rsidDel="00430F82">
          <w:fldChar w:fldCharType="begin"/>
        </w:r>
        <w:r w:rsidR="00660900" w:rsidRPr="00430F82" w:rsidDel="00430F82">
          <w:delInstrText xml:space="preserve"> HYPERLINK \l "_ENREF_2" \o "Ramesh, 2011 #90" </w:delInstrText>
        </w:r>
        <w:r w:rsidR="00660900" w:rsidRPr="00430F82" w:rsidDel="00430F82">
          <w:fldChar w:fldCharType="separate"/>
        </w:r>
        <w:r w:rsidR="006A58FF" w:rsidRPr="00430F82" w:rsidDel="00430F82">
          <w:rPr>
            <w:rFonts w:ascii="Times New Roman" w:hAnsi="Times New Roman"/>
            <w:noProof/>
          </w:rPr>
          <w:delText>2</w:delText>
        </w:r>
        <w:r w:rsidR="00660900" w:rsidRPr="00430F82" w:rsidDel="00430F82">
          <w:rPr>
            <w:rFonts w:ascii="Times New Roman" w:hAnsi="Times New Roman"/>
            <w:noProof/>
          </w:rPr>
          <w:fldChar w:fldCharType="end"/>
        </w:r>
        <w:r w:rsidR="003C33CA" w:rsidRPr="00430F82" w:rsidDel="00430F82">
          <w:rPr>
            <w:rFonts w:ascii="Times New Roman" w:hAnsi="Times New Roman"/>
            <w:noProof/>
          </w:rPr>
          <w:delText xml:space="preserve">, </w:delText>
        </w:r>
        <w:r w:rsidR="00660900" w:rsidRPr="00430F82" w:rsidDel="00430F82">
          <w:fldChar w:fldCharType="begin"/>
        </w:r>
        <w:r w:rsidR="00660900" w:rsidRPr="00430F82" w:rsidDel="00430F82">
          <w:delInstrText xml:space="preserve"> HYPERLINK \l "_ENREF_15" \o "Spanoudakis, 2005 #33" </w:delInstrText>
        </w:r>
        <w:r w:rsidR="00660900" w:rsidRPr="00430F82" w:rsidDel="00430F82">
          <w:fldChar w:fldCharType="separate"/>
        </w:r>
        <w:r w:rsidR="006A58FF" w:rsidRPr="00430F82" w:rsidDel="00430F82">
          <w:rPr>
            <w:rFonts w:ascii="Times New Roman" w:hAnsi="Times New Roman"/>
            <w:noProof/>
          </w:rPr>
          <w:delText>15</w:delText>
        </w:r>
        <w:r w:rsidR="00660900" w:rsidRPr="00430F82" w:rsidDel="00430F82">
          <w:rPr>
            <w:rFonts w:ascii="Times New Roman" w:hAnsi="Times New Roman"/>
            <w:noProof/>
          </w:rPr>
          <w:fldChar w:fldCharType="end"/>
        </w:r>
        <w:r w:rsidR="003C33CA" w:rsidRPr="00430F82" w:rsidDel="00430F82">
          <w:rPr>
            <w:rFonts w:ascii="Times New Roman" w:hAnsi="Times New Roman"/>
            <w:noProof/>
          </w:rPr>
          <w:delText>]</w:delText>
        </w:r>
        <w:r w:rsidRPr="00C67C7F" w:rsidDel="00430F82">
          <w:rPr>
            <w:rFonts w:ascii="Times New Roman" w:hAnsi="Times New Roman"/>
          </w:rPr>
          <w:fldChar w:fldCharType="end"/>
        </w:r>
        <w:r w:rsidRPr="00C67C7F" w:rsidDel="00430F82">
          <w:rPr>
            <w:rFonts w:ascii="Times New Roman" w:hAnsi="Times New Roman"/>
          </w:rPr>
          <w:delText xml:space="preserve"> </w:delText>
        </w:r>
      </w:del>
      <w:r w:rsidRPr="00C67C7F">
        <w:rPr>
          <w:rFonts w:ascii="Times New Roman" w:hAnsi="Times New Roman"/>
        </w:rPr>
        <w:t xml:space="preserve">and </w:t>
      </w:r>
      <w:r w:rsidR="00A64F3E">
        <w:rPr>
          <w:rFonts w:ascii="Times New Roman" w:hAnsi="Times New Roman"/>
        </w:rPr>
        <w:t>Model Driven Engineering</w:t>
      </w:r>
      <w:r w:rsidRPr="00C67C7F">
        <w:rPr>
          <w:rFonts w:ascii="Times New Roman" w:hAnsi="Times New Roman"/>
        </w:rPr>
        <w:t xml:space="preserve"> </w:t>
      </w:r>
      <w:ins w:id="6944" w:author="Nasser Mustafa [2]" w:date="2018-09-18T23:14:00Z">
        <w:r w:rsidR="00430F82">
          <w:rPr>
            <w:rFonts w:ascii="Times New Roman" w:hAnsi="Times New Roman"/>
          </w:rPr>
          <w:fldChar w:fldCharType="begin" w:fldLock="1"/>
        </w:r>
      </w:ins>
      <w:r w:rsidR="00B050F0">
        <w:rPr>
          <w:rFonts w:ascii="Times New Roman" w:hAnsi="Times New Roman"/>
        </w:rPr>
        <w:instrText>ADDIN CSL_CITATION {"citationItems":[{"id":"ITEM-1","itemData":{"author":[{"dropping-particle":"","family":"Paige","given":"F","non-dropping-particle":"","parse-names":false,"suffix":""},{"dropping-particle":"","family":"Olsen","given":"G K","non-dropping-particle":"","parse-names":false,"suffix":""},{"dropping-particle":"","family":"Kolovos","given":"D","non-dropping-particle":"","parse-names":false,"suffix":""},{"dropping-particle":"","family":"Zschaler","given":"S","non-dropping-particle":"","parse-names":false,"suffix":""},{"dropping-particle":"","family":"Power","given":"C","non-dropping-particle":"","parse-names":false,"suffix":""}],"container-title":"European Conference on Model Driven Architecture - Traceability Workshop ","id":"ITEM-1","issued":{"date-parts":[["2008"]]},"page":"49-58","publisher-place":"Berlin, Germany","title":"Building Model-Driven Engineering Traceability Classifications","title-short":"ECMDA-TW","type":"paper-conference"},"uris":["http://www.mendeley.com/documents/?uuid=692e3dbe-d432-4876-b669-72a4a9fbbb57"]}],"mendeley":{"formattedCitation":"[91]","plainTextFormattedCitation":"[91]","previouslyFormattedCitation":"[86]"},"properties":{"noteIndex":0},"schema":"https://github.com/citation-style-language/schema/raw/master/csl-citation.json"}</w:instrText>
      </w:r>
      <w:r w:rsidR="00430F82">
        <w:rPr>
          <w:rFonts w:ascii="Times New Roman" w:hAnsi="Times New Roman"/>
        </w:rPr>
        <w:fldChar w:fldCharType="separate"/>
      </w:r>
      <w:r w:rsidR="00B050F0" w:rsidRPr="00B050F0">
        <w:rPr>
          <w:rFonts w:ascii="Times New Roman" w:hAnsi="Times New Roman"/>
          <w:noProof/>
        </w:rPr>
        <w:t>[91]</w:t>
      </w:r>
      <w:ins w:id="6945" w:author="Nasser Mustafa [2]" w:date="2018-09-18T23:14:00Z">
        <w:r w:rsidR="00430F82">
          <w:rPr>
            <w:rFonts w:ascii="Times New Roman" w:hAnsi="Times New Roman"/>
          </w:rPr>
          <w:fldChar w:fldCharType="end"/>
        </w:r>
      </w:ins>
      <w:del w:id="6946" w:author="Nasser Mustafa [2]" w:date="2018-09-18T23:14:00Z">
        <w:r w:rsidRPr="00C67C7F" w:rsidDel="00430F82">
          <w:rPr>
            <w:rFonts w:ascii="Times New Roman" w:hAnsi="Times New Roman"/>
          </w:rPr>
          <w:fldChar w:fldCharType="begin"/>
        </w:r>
        <w:r w:rsidR="00A300CB" w:rsidRPr="00430F82" w:rsidDel="00430F82">
          <w:rPr>
            <w:rFonts w:ascii="Times New Roman" w:hAnsi="Times New Roman"/>
          </w:rPr>
          <w:delInstrText xml:space="preserve"> ADDIN EN.CITE &lt;EndNote&gt;&lt;Cite&gt;&lt;Author&gt;Paige&lt;/Author&gt;&lt;Year&gt;2008&lt;/Year&gt;&lt;RecNum&gt;192&lt;/RecNum&gt;&lt;DisplayText&gt;[10]&lt;/DisplayText&gt;&lt;record&gt;&lt;rec-number&gt;192&lt;/rec-number&gt;&lt;foreign-keys&gt;&lt;key app="EN" db-id="rxfad95wgs5d2dexxekxwt2katzr52wtwdxz" timestamp="0"&gt;192&lt;/key&gt;&lt;/foreign-keys&gt;&lt;ref-type name="Conference Proceedings"&gt;10&lt;/ref-type&gt;&lt;contributors&gt;&lt;authors&gt;&lt;author&gt;Paige, F. &lt;/author&gt;&lt;author&gt;Olsen, G. K.&lt;/author&gt;&lt;author&gt;Kolovos, D.&lt;/author&gt;&lt;author&gt;Zschaler,  S.&lt;/author&gt;&lt;author&gt;Power, C.&lt;/author&gt;&lt;/authors&gt;&lt;/contributors&gt;&lt;titles&gt;&lt;title&gt;Building Model-Driven Engineering Traceability Classifications&lt;/title&gt;&lt;secondary-title&gt;European Conference on Model Driven Architecture - Traceability Workshop &lt;/secondary-title&gt;&lt;short-title&gt;ECMDA-TW&lt;/short-title&gt;&lt;/titles&gt;&lt;pages&gt;49-58&lt;/pages&gt;&lt;dates&gt;&lt;year&gt;2008&lt;/year&gt;&lt;/dates&gt;&lt;pub-location&gt;Berlin, Germany&lt;/pub-location&gt;&lt;urls&gt;&lt;/urls&gt;&lt;/record&gt;&lt;/Cite&gt;&lt;/EndNote&gt;</w:delInstrText>
        </w:r>
        <w:r w:rsidRPr="00C67C7F" w:rsidDel="00430F82">
          <w:rPr>
            <w:rFonts w:ascii="Times New Roman" w:hAnsi="Times New Roman"/>
          </w:rPr>
          <w:fldChar w:fldCharType="separate"/>
        </w:r>
        <w:r w:rsidR="00A300CB" w:rsidRPr="00430F82" w:rsidDel="00430F82">
          <w:rPr>
            <w:rFonts w:ascii="Times New Roman" w:hAnsi="Times New Roman"/>
            <w:noProof/>
          </w:rPr>
          <w:delText>[</w:delText>
        </w:r>
        <w:r w:rsidR="00660900" w:rsidRPr="00430F82" w:rsidDel="00430F82">
          <w:fldChar w:fldCharType="begin"/>
        </w:r>
        <w:r w:rsidR="00660900" w:rsidRPr="00430F82" w:rsidDel="00430F82">
          <w:delInstrText xml:space="preserve"> HYPERLINK \l "_ENREF_10" \o "Paige, 2008 #192" </w:delInstrText>
        </w:r>
        <w:r w:rsidR="00660900" w:rsidRPr="00430F82" w:rsidDel="00430F82">
          <w:fldChar w:fldCharType="separate"/>
        </w:r>
        <w:r w:rsidR="006A58FF" w:rsidRPr="00430F82" w:rsidDel="00430F82">
          <w:rPr>
            <w:rFonts w:ascii="Times New Roman" w:hAnsi="Times New Roman"/>
            <w:noProof/>
          </w:rPr>
          <w:delText>10</w:delText>
        </w:r>
        <w:r w:rsidR="00660900" w:rsidRPr="00430F82" w:rsidDel="00430F82">
          <w:rPr>
            <w:rFonts w:ascii="Times New Roman" w:hAnsi="Times New Roman"/>
            <w:noProof/>
          </w:rPr>
          <w:fldChar w:fldCharType="end"/>
        </w:r>
        <w:r w:rsidR="00A300CB" w:rsidRPr="00430F82" w:rsidDel="00430F82">
          <w:rPr>
            <w:rFonts w:ascii="Times New Roman" w:hAnsi="Times New Roman"/>
            <w:noProof/>
          </w:rPr>
          <w:delText>]</w:delText>
        </w:r>
        <w:r w:rsidRPr="00C67C7F" w:rsidDel="00430F82">
          <w:rPr>
            <w:rFonts w:ascii="Times New Roman" w:hAnsi="Times New Roman"/>
          </w:rPr>
          <w:fldChar w:fldCharType="end"/>
        </w:r>
      </w:del>
      <w:r w:rsidR="00154B3C">
        <w:rPr>
          <w:rFonts w:ascii="Times New Roman" w:hAnsi="Times New Roman"/>
        </w:rPr>
        <w:t xml:space="preserve"> </w:t>
      </w:r>
      <w:r w:rsidR="00154B3C" w:rsidRPr="00C67C7F">
        <w:rPr>
          <w:rFonts w:ascii="Times New Roman" w:hAnsi="Times New Roman"/>
        </w:rPr>
        <w:t>classification</w:t>
      </w:r>
      <w:r w:rsidR="00154B3C">
        <w:rPr>
          <w:rFonts w:ascii="Times New Roman" w:hAnsi="Times New Roman"/>
        </w:rPr>
        <w:t>s</w:t>
      </w:r>
      <w:r w:rsidRPr="00C67C7F">
        <w:rPr>
          <w:rFonts w:ascii="Times New Roman" w:hAnsi="Times New Roman"/>
        </w:rPr>
        <w:t xml:space="preserve">, we created a shared node which represents the </w:t>
      </w:r>
      <w:r w:rsidRPr="00C67C7F">
        <w:rPr>
          <w:rFonts w:ascii="Times New Roman" w:hAnsi="Times New Roman"/>
          <w:i/>
        </w:rPr>
        <w:t>dependency</w:t>
      </w:r>
      <w:r w:rsidRPr="00C67C7F">
        <w:rPr>
          <w:rFonts w:ascii="Times New Roman" w:hAnsi="Times New Roman"/>
        </w:rPr>
        <w:t xml:space="preserve"> relation and showed its hierarchical classification with respect to each domain as shown in </w:t>
      </w:r>
      <w:r w:rsidRPr="00C67C7F">
        <w:rPr>
          <w:rFonts w:ascii="Times New Roman" w:hAnsi="Times New Roman"/>
        </w:rPr>
        <w:fldChar w:fldCharType="begin"/>
      </w:r>
      <w:r w:rsidRPr="00C67C7F">
        <w:rPr>
          <w:rFonts w:ascii="Times New Roman" w:hAnsi="Times New Roman"/>
        </w:rPr>
        <w:instrText xml:space="preserve"> REF _Ref483348573 \h  \* MERGEFORMAT </w:instrText>
      </w:r>
      <w:r w:rsidRPr="00C67C7F">
        <w:rPr>
          <w:rFonts w:ascii="Times New Roman" w:hAnsi="Times New Roman"/>
        </w:rPr>
      </w:r>
      <w:r w:rsidRPr="00C67C7F">
        <w:rPr>
          <w:rFonts w:ascii="Times New Roman" w:hAnsi="Times New Roman"/>
        </w:rPr>
        <w:fldChar w:fldCharType="separate"/>
      </w:r>
      <w:ins w:id="6947" w:author="Nasser Mustafa [2]" w:date="2018-09-26T11:08:00Z">
        <w:r w:rsidR="00047800" w:rsidRPr="00047800">
          <w:rPr>
            <w:rFonts w:ascii="Times New Roman" w:hAnsi="Times New Roman"/>
            <w:rPrChange w:id="6948" w:author="Nasser Mustafa [2]" w:date="2018-09-26T11:08:00Z">
              <w:rPr>
                <w:sz w:val="20"/>
                <w:szCs w:val="20"/>
              </w:rPr>
            </w:rPrChange>
          </w:rPr>
          <w:t xml:space="preserve">Figure </w:t>
        </w:r>
        <w:r w:rsidR="00047800" w:rsidRPr="00047800">
          <w:rPr>
            <w:rFonts w:ascii="Times New Roman" w:hAnsi="Times New Roman"/>
            <w:noProof/>
            <w:rPrChange w:id="6949" w:author="Nasser Mustafa [2]" w:date="2018-09-26T11:08:00Z">
              <w:rPr>
                <w:noProof/>
                <w:sz w:val="20"/>
                <w:szCs w:val="20"/>
              </w:rPr>
            </w:rPrChange>
          </w:rPr>
          <w:t>18</w:t>
        </w:r>
      </w:ins>
      <w:del w:id="6950" w:author="Nasser Mustafa [2]" w:date="2018-09-19T14:47:00Z">
        <w:r w:rsidR="00C779F7" w:rsidRPr="00AC4011" w:rsidDel="00740534">
          <w:rPr>
            <w:rFonts w:ascii="Times New Roman" w:hAnsi="Times New Roman"/>
          </w:rPr>
          <w:delText xml:space="preserve">Figure </w:delText>
        </w:r>
        <w:r w:rsidR="00C779F7" w:rsidRPr="00AC4011" w:rsidDel="00740534">
          <w:rPr>
            <w:rFonts w:ascii="Times New Roman" w:hAnsi="Times New Roman"/>
            <w:noProof/>
          </w:rPr>
          <w:delText>17</w:delText>
        </w:r>
      </w:del>
      <w:r w:rsidRPr="00C67C7F">
        <w:rPr>
          <w:rFonts w:ascii="Times New Roman" w:hAnsi="Times New Roman"/>
        </w:rPr>
        <w:fldChar w:fldCharType="end"/>
      </w:r>
      <w:r w:rsidRPr="00C67C7F">
        <w:rPr>
          <w:rFonts w:ascii="Times New Roman" w:hAnsi="Times New Roman"/>
        </w:rPr>
        <w:t>.</w:t>
      </w:r>
      <w:r w:rsidRPr="00C67C7F">
        <w:rPr>
          <w:rFonts w:ascii="Times New Roman" w:hAnsi="Times New Roman"/>
          <w:noProof/>
          <w:lang w:eastAsia="zh-CN"/>
        </w:rPr>
        <w:t xml:space="preserve"> </w:t>
      </w:r>
    </w:p>
    <w:p w14:paraId="36481B6A" w14:textId="694FFB19" w:rsidR="00B97147" w:rsidRPr="00C67C7F" w:rsidRDefault="002E127D" w:rsidP="00A03164">
      <w:pPr>
        <w:pStyle w:val="ListParagraph"/>
        <w:keepNext w:val="0"/>
        <w:numPr>
          <w:ilvl w:val="0"/>
          <w:numId w:val="25"/>
        </w:numPr>
        <w:tabs>
          <w:tab w:val="left" w:pos="900"/>
        </w:tabs>
        <w:spacing w:line="480" w:lineRule="auto"/>
        <w:ind w:left="714" w:hanging="357"/>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750400" behindDoc="0" locked="0" layoutInCell="1" allowOverlap="0" wp14:anchorId="5775D331" wp14:editId="5AA0A3C2">
                <wp:simplePos x="0" y="0"/>
                <wp:positionH relativeFrom="margin">
                  <wp:posOffset>1558290</wp:posOffset>
                </wp:positionH>
                <wp:positionV relativeFrom="margin">
                  <wp:posOffset>1390650</wp:posOffset>
                </wp:positionV>
                <wp:extent cx="3072384" cy="2441448"/>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384" cy="2441448"/>
                        </a:xfrm>
                        <a:prstGeom prst="rect">
                          <a:avLst/>
                        </a:prstGeom>
                        <a:solidFill>
                          <a:srgbClr val="FFFFFF"/>
                        </a:solidFill>
                        <a:ln w="9525">
                          <a:noFill/>
                          <a:miter lim="800000"/>
                          <a:headEnd/>
                          <a:tailEnd/>
                        </a:ln>
                      </wps:spPr>
                      <wps:txbx>
                        <w:txbxContent>
                          <w:p w14:paraId="51A93654" w14:textId="77777777" w:rsidR="00D617FD" w:rsidRDefault="00D617FD" w:rsidP="009B5C58">
                            <w:pPr>
                              <w:keepNext/>
                            </w:pPr>
                            <w:r w:rsidRPr="0090166B">
                              <w:rPr>
                                <w:noProof/>
                                <w:lang w:eastAsia="zh-CN"/>
                              </w:rPr>
                              <w:drawing>
                                <wp:inline distT="0" distB="0" distL="0" distR="0" wp14:anchorId="46311AEB" wp14:editId="46B648A9">
                                  <wp:extent cx="2353854" cy="2095200"/>
                                  <wp:effectExtent l="0" t="0" r="8890" b="635"/>
                                  <wp:docPr id="101" name="Picture 101" descr="E:\PhD proposal 2017\taxonomy related images and files\dependency 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D proposal 2017\taxonomy related images and files\dependency rel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6573" cy="2106521"/>
                                          </a:xfrm>
                                          <a:prstGeom prst="rect">
                                            <a:avLst/>
                                          </a:prstGeom>
                                          <a:noFill/>
                                          <a:ln>
                                            <a:noFill/>
                                          </a:ln>
                                        </pic:spPr>
                                      </pic:pic>
                                    </a:graphicData>
                                  </a:graphic>
                                </wp:inline>
                              </w:drawing>
                            </w:r>
                          </w:p>
                          <w:p w14:paraId="63961000" w14:textId="678BFA76" w:rsidR="00D617FD" w:rsidRPr="00C05FEC" w:rsidRDefault="00D617FD" w:rsidP="009B5C58">
                            <w:pPr>
                              <w:pStyle w:val="Caption"/>
                              <w:rPr>
                                <w:sz w:val="20"/>
                                <w:szCs w:val="20"/>
                              </w:rPr>
                            </w:pPr>
                            <w:bookmarkStart w:id="6951" w:name="_Ref483348573"/>
                            <w:bookmarkStart w:id="6952" w:name="_Ref512967951"/>
                            <w:bookmarkStart w:id="6953" w:name="_Toc525723657"/>
                            <w:r w:rsidRPr="00C05FEC">
                              <w:rPr>
                                <w:sz w:val="20"/>
                                <w:szCs w:val="20"/>
                              </w:rPr>
                              <w:t xml:space="preserve">Figure </w:t>
                            </w:r>
                            <w:r w:rsidRPr="00C05FEC">
                              <w:rPr>
                                <w:sz w:val="20"/>
                                <w:szCs w:val="20"/>
                              </w:rPr>
                              <w:fldChar w:fldCharType="begin"/>
                            </w:r>
                            <w:r w:rsidRPr="00C05FEC">
                              <w:rPr>
                                <w:sz w:val="20"/>
                                <w:szCs w:val="20"/>
                              </w:rPr>
                              <w:instrText xml:space="preserve"> SEQ Figure \* ARABIC </w:instrText>
                            </w:r>
                            <w:r w:rsidRPr="00C05FEC">
                              <w:rPr>
                                <w:sz w:val="20"/>
                                <w:szCs w:val="20"/>
                              </w:rPr>
                              <w:fldChar w:fldCharType="separate"/>
                            </w:r>
                            <w:ins w:id="6954" w:author="Nasser Mustafa [2]" w:date="2018-09-25T16:42:00Z">
                              <w:r>
                                <w:rPr>
                                  <w:noProof/>
                                  <w:sz w:val="20"/>
                                  <w:szCs w:val="20"/>
                                </w:rPr>
                                <w:t>18</w:t>
                              </w:r>
                            </w:ins>
                            <w:del w:id="6955" w:author="Nasser Mustafa [2]" w:date="2018-09-25T15:51:00Z">
                              <w:r w:rsidDel="00BF404A">
                                <w:rPr>
                                  <w:noProof/>
                                  <w:sz w:val="20"/>
                                  <w:szCs w:val="20"/>
                                </w:rPr>
                                <w:delText>17</w:delText>
                              </w:r>
                            </w:del>
                            <w:r w:rsidRPr="00C05FEC">
                              <w:rPr>
                                <w:sz w:val="20"/>
                                <w:szCs w:val="20"/>
                              </w:rPr>
                              <w:fldChar w:fldCharType="end"/>
                            </w:r>
                            <w:bookmarkEnd w:id="6951"/>
                            <w:r w:rsidRPr="00C05FEC">
                              <w:rPr>
                                <w:sz w:val="20"/>
                                <w:szCs w:val="20"/>
                              </w:rPr>
                              <w:t>: The dependency relation in the taxonomy</w:t>
                            </w:r>
                            <w:bookmarkEnd w:id="6952"/>
                            <w:bookmarkEnd w:id="6953"/>
                          </w:p>
                          <w:p w14:paraId="0EF0C7E3" w14:textId="77777777" w:rsidR="00D617FD" w:rsidRDefault="00D617FD" w:rsidP="009B5C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5D331" id="_x0000_s1058" type="#_x0000_t202" style="position:absolute;left:0;text-align:left;margin-left:122.7pt;margin-top:109.5pt;width:241.9pt;height:192.2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" o:allowoverlap="f" stroked="f">
                <v:textbox>
                  <w:txbxContent>
                    <w:p w14:paraId="51A93654" w14:textId="77777777" w:rsidR="00D617FD" w:rsidRDefault="00D617FD" w:rsidP="009B5C58">
                      <w:pPr>
                        <w:keepNext/>
                      </w:pPr>
                      <w:r w:rsidRPr="0090166B">
                        <w:rPr>
                          <w:noProof/>
                          <w:lang w:eastAsia="zh-CN"/>
                        </w:rPr>
                        <w:drawing>
                          <wp:inline distT="0" distB="0" distL="0" distR="0" wp14:anchorId="46311AEB" wp14:editId="46B648A9">
                            <wp:extent cx="2353854" cy="2095200"/>
                            <wp:effectExtent l="0" t="0" r="8890" b="635"/>
                            <wp:docPr id="101" name="Picture 101" descr="E:\PhD proposal 2017\taxonomy related images and files\dependency 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D proposal 2017\taxonomy related images and files\dependency rela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6573" cy="2106521"/>
                                    </a:xfrm>
                                    <a:prstGeom prst="rect">
                                      <a:avLst/>
                                    </a:prstGeom>
                                    <a:noFill/>
                                    <a:ln>
                                      <a:noFill/>
                                    </a:ln>
                                  </pic:spPr>
                                </pic:pic>
                              </a:graphicData>
                            </a:graphic>
                          </wp:inline>
                        </w:drawing>
                      </w:r>
                    </w:p>
                    <w:p w14:paraId="63961000" w14:textId="678BFA76" w:rsidR="00D617FD" w:rsidRPr="00C05FEC" w:rsidRDefault="00D617FD" w:rsidP="009B5C58">
                      <w:pPr>
                        <w:pStyle w:val="Caption"/>
                        <w:rPr>
                          <w:sz w:val="20"/>
                          <w:szCs w:val="20"/>
                        </w:rPr>
                      </w:pPr>
                      <w:bookmarkStart w:id="6956" w:name="_Ref483348573"/>
                      <w:bookmarkStart w:id="6957" w:name="_Ref512967951"/>
                      <w:bookmarkStart w:id="6958" w:name="_Toc525723657"/>
                      <w:r w:rsidRPr="00C05FEC">
                        <w:rPr>
                          <w:sz w:val="20"/>
                          <w:szCs w:val="20"/>
                        </w:rPr>
                        <w:t xml:space="preserve">Figure </w:t>
                      </w:r>
                      <w:r w:rsidRPr="00C05FEC">
                        <w:rPr>
                          <w:sz w:val="20"/>
                          <w:szCs w:val="20"/>
                        </w:rPr>
                        <w:fldChar w:fldCharType="begin"/>
                      </w:r>
                      <w:r w:rsidRPr="00C05FEC">
                        <w:rPr>
                          <w:sz w:val="20"/>
                          <w:szCs w:val="20"/>
                        </w:rPr>
                        <w:instrText xml:space="preserve"> SEQ Figure \* ARABIC </w:instrText>
                      </w:r>
                      <w:r w:rsidRPr="00C05FEC">
                        <w:rPr>
                          <w:sz w:val="20"/>
                          <w:szCs w:val="20"/>
                        </w:rPr>
                        <w:fldChar w:fldCharType="separate"/>
                      </w:r>
                      <w:ins w:id="6959" w:author="Nasser Mustafa [2]" w:date="2018-09-25T16:42:00Z">
                        <w:r>
                          <w:rPr>
                            <w:noProof/>
                            <w:sz w:val="20"/>
                            <w:szCs w:val="20"/>
                          </w:rPr>
                          <w:t>18</w:t>
                        </w:r>
                      </w:ins>
                      <w:del w:id="6960" w:author="Nasser Mustafa [2]" w:date="2018-09-25T15:51:00Z">
                        <w:r w:rsidDel="00BF404A">
                          <w:rPr>
                            <w:noProof/>
                            <w:sz w:val="20"/>
                            <w:szCs w:val="20"/>
                          </w:rPr>
                          <w:delText>17</w:delText>
                        </w:r>
                      </w:del>
                      <w:r w:rsidRPr="00C05FEC">
                        <w:rPr>
                          <w:sz w:val="20"/>
                          <w:szCs w:val="20"/>
                        </w:rPr>
                        <w:fldChar w:fldCharType="end"/>
                      </w:r>
                      <w:bookmarkEnd w:id="6956"/>
                      <w:r w:rsidRPr="00C05FEC">
                        <w:rPr>
                          <w:sz w:val="20"/>
                          <w:szCs w:val="20"/>
                        </w:rPr>
                        <w:t>: The dependency relation in the taxonomy</w:t>
                      </w:r>
                      <w:bookmarkEnd w:id="6957"/>
                      <w:bookmarkEnd w:id="6958"/>
                    </w:p>
                    <w:p w14:paraId="0EF0C7E3" w14:textId="77777777" w:rsidR="00D617FD" w:rsidRDefault="00D617FD" w:rsidP="009B5C58"/>
                  </w:txbxContent>
                </v:textbox>
                <w10:wrap type="topAndBottom" anchorx="margin" anchory="margin"/>
              </v:shape>
            </w:pict>
          </mc:Fallback>
        </mc:AlternateContent>
      </w:r>
      <w:r w:rsidR="00B97147" w:rsidRPr="00C67C7F">
        <w:rPr>
          <w:rFonts w:ascii="Times New Roman" w:hAnsi="Times New Roman"/>
        </w:rPr>
        <w:t xml:space="preserve">With respect to trace links semantics, we specified this through two different methods: first by specifying the relationship between nodes, this can be seen clearly in </w:t>
      </w:r>
      <w:r w:rsidR="00B97147" w:rsidRPr="00C67C7F">
        <w:rPr>
          <w:rFonts w:ascii="Times New Roman" w:hAnsi="Times New Roman"/>
        </w:rPr>
        <w:fldChar w:fldCharType="begin"/>
      </w:r>
      <w:r w:rsidR="00B97147" w:rsidRPr="00C67C7F">
        <w:rPr>
          <w:rFonts w:ascii="Times New Roman" w:hAnsi="Times New Roman"/>
        </w:rPr>
        <w:instrText xml:space="preserve"> REF _Ref483348573 \h  \* MERGEFORMAT </w:instrText>
      </w:r>
      <w:r w:rsidR="00B97147" w:rsidRPr="00C67C7F">
        <w:rPr>
          <w:rFonts w:ascii="Times New Roman" w:hAnsi="Times New Roman"/>
        </w:rPr>
      </w:r>
      <w:r w:rsidR="00B97147" w:rsidRPr="00C67C7F">
        <w:rPr>
          <w:rFonts w:ascii="Times New Roman" w:hAnsi="Times New Roman"/>
        </w:rPr>
        <w:fldChar w:fldCharType="separate"/>
      </w:r>
      <w:ins w:id="6961" w:author="Nasser Mustafa [2]" w:date="2018-09-26T11:08:00Z">
        <w:r w:rsidR="00047800" w:rsidRPr="00047800">
          <w:rPr>
            <w:rFonts w:ascii="Times New Roman" w:hAnsi="Times New Roman"/>
            <w:rPrChange w:id="6962" w:author="Nasser Mustafa [2]" w:date="2018-09-26T11:08:00Z">
              <w:rPr>
                <w:sz w:val="20"/>
                <w:szCs w:val="20"/>
              </w:rPr>
            </w:rPrChange>
          </w:rPr>
          <w:t xml:space="preserve">Figure </w:t>
        </w:r>
        <w:r w:rsidR="00047800" w:rsidRPr="00047800">
          <w:rPr>
            <w:rFonts w:ascii="Times New Roman" w:hAnsi="Times New Roman"/>
            <w:noProof/>
            <w:rPrChange w:id="6963" w:author="Nasser Mustafa [2]" w:date="2018-09-26T11:08:00Z">
              <w:rPr>
                <w:noProof/>
                <w:sz w:val="20"/>
                <w:szCs w:val="20"/>
              </w:rPr>
            </w:rPrChange>
          </w:rPr>
          <w:t>18</w:t>
        </w:r>
      </w:ins>
      <w:del w:id="6964" w:author="Nasser Mustafa [2]" w:date="2018-09-19T14:47:00Z">
        <w:r w:rsidR="00C779F7" w:rsidRPr="00AC4011" w:rsidDel="00740534">
          <w:rPr>
            <w:rFonts w:ascii="Times New Roman" w:hAnsi="Times New Roman"/>
          </w:rPr>
          <w:delText xml:space="preserve">Figure </w:delText>
        </w:r>
        <w:r w:rsidR="00C779F7" w:rsidRPr="00AC4011" w:rsidDel="00740534">
          <w:rPr>
            <w:rFonts w:ascii="Times New Roman" w:hAnsi="Times New Roman"/>
            <w:noProof/>
          </w:rPr>
          <w:delText>17</w:delText>
        </w:r>
      </w:del>
      <w:r w:rsidR="00B97147" w:rsidRPr="00C67C7F">
        <w:rPr>
          <w:rFonts w:ascii="Times New Roman" w:hAnsi="Times New Roman"/>
        </w:rPr>
        <w:fldChar w:fldCharType="end"/>
      </w:r>
      <w:r w:rsidR="00B97147" w:rsidRPr="00C67C7F">
        <w:rPr>
          <w:rFonts w:ascii="Times New Roman" w:hAnsi="Times New Roman"/>
        </w:rPr>
        <w:t xml:space="preserve">; it shows that </w:t>
      </w:r>
      <w:r w:rsidR="00B97147" w:rsidRPr="00C67C7F">
        <w:rPr>
          <w:rFonts w:ascii="Times New Roman" w:hAnsi="Times New Roman"/>
          <w:i/>
        </w:rPr>
        <w:t>dependency</w:t>
      </w:r>
      <w:r w:rsidR="00B97147" w:rsidRPr="00C67C7F">
        <w:rPr>
          <w:rFonts w:ascii="Times New Roman" w:hAnsi="Times New Roman"/>
        </w:rPr>
        <w:t xml:space="preserve"> is a </w:t>
      </w:r>
      <w:r w:rsidR="00B97147" w:rsidRPr="00C67C7F">
        <w:rPr>
          <w:rFonts w:ascii="Times New Roman" w:hAnsi="Times New Roman"/>
          <w:i/>
        </w:rPr>
        <w:t>static</w:t>
      </w:r>
      <w:r w:rsidR="00B97147" w:rsidRPr="00C67C7F">
        <w:rPr>
          <w:rFonts w:ascii="Times New Roman" w:hAnsi="Times New Roman"/>
        </w:rPr>
        <w:t xml:space="preserve"> trace link which is a type of </w:t>
      </w:r>
      <w:r w:rsidR="00B97147" w:rsidRPr="00A64F3E">
        <w:rPr>
          <w:rFonts w:ascii="Times New Roman" w:hAnsi="Times New Roman"/>
          <w:i/>
        </w:rPr>
        <w:t>MDE</w:t>
      </w:r>
      <w:r w:rsidR="00B97147" w:rsidRPr="00C67C7F">
        <w:rPr>
          <w:rFonts w:ascii="Times New Roman" w:hAnsi="Times New Roman"/>
        </w:rPr>
        <w:t xml:space="preserve"> trace link, at the same time, it is a </w:t>
      </w:r>
      <w:r w:rsidR="00B97147" w:rsidRPr="00C67C7F">
        <w:rPr>
          <w:rFonts w:ascii="Times New Roman" w:hAnsi="Times New Roman"/>
          <w:i/>
        </w:rPr>
        <w:t>product-related</w:t>
      </w:r>
      <w:r w:rsidR="00B97147" w:rsidRPr="00C67C7F">
        <w:rPr>
          <w:rFonts w:ascii="Times New Roman" w:hAnsi="Times New Roman"/>
        </w:rPr>
        <w:t xml:space="preserve"> trace link which is a type of </w:t>
      </w:r>
      <w:r w:rsidR="00B97147" w:rsidRPr="008D1DF9">
        <w:rPr>
          <w:rFonts w:ascii="Times New Roman" w:hAnsi="Times New Roman"/>
          <w:i/>
        </w:rPr>
        <w:t>RE</w:t>
      </w:r>
      <w:r w:rsidR="00B97147" w:rsidRPr="00C67C7F">
        <w:rPr>
          <w:rFonts w:ascii="Times New Roman" w:hAnsi="Times New Roman"/>
        </w:rPr>
        <w:t xml:space="preserve"> trace links. The second method is applying a set of properties for each trace link that specifies its</w:t>
      </w:r>
      <w:r w:rsidR="0025423B">
        <w:rPr>
          <w:rFonts w:ascii="Times New Roman" w:hAnsi="Times New Roman"/>
        </w:rPr>
        <w:t xml:space="preserve"> </w:t>
      </w:r>
      <w:r w:rsidR="0025423B" w:rsidRPr="00AC4011">
        <w:rPr>
          <w:rFonts w:ascii="Times New Roman" w:hAnsi="Times New Roman"/>
          <w:i/>
        </w:rPr>
        <w:t>ID</w:t>
      </w:r>
      <w:r w:rsidR="00B97147" w:rsidRPr="00C67C7F">
        <w:rPr>
          <w:rFonts w:ascii="Times New Roman" w:hAnsi="Times New Roman"/>
        </w:rPr>
        <w:t xml:space="preserve">, name, usage, definition as mentioned in section </w:t>
      </w:r>
      <w:r w:rsidR="00B97147" w:rsidRPr="00C67C7F">
        <w:rPr>
          <w:rFonts w:ascii="Times New Roman" w:hAnsi="Times New Roman"/>
        </w:rPr>
        <w:fldChar w:fldCharType="begin"/>
      </w:r>
      <w:r w:rsidR="00B97147" w:rsidRPr="00C67C7F">
        <w:rPr>
          <w:rFonts w:ascii="Times New Roman" w:hAnsi="Times New Roman"/>
        </w:rPr>
        <w:instrText xml:space="preserve"> REF _Ref480771478 \r \h  \* MERGEFORMAT </w:instrText>
      </w:r>
      <w:r w:rsidR="00B97147" w:rsidRPr="00C67C7F">
        <w:rPr>
          <w:rFonts w:ascii="Times New Roman" w:hAnsi="Times New Roman"/>
        </w:rPr>
      </w:r>
      <w:r w:rsidR="00B97147" w:rsidRPr="00C67C7F">
        <w:rPr>
          <w:rFonts w:ascii="Times New Roman" w:hAnsi="Times New Roman"/>
        </w:rPr>
        <w:fldChar w:fldCharType="separate"/>
      </w:r>
      <w:r w:rsidR="00047800">
        <w:rPr>
          <w:rFonts w:ascii="Times New Roman" w:hAnsi="Times New Roman"/>
        </w:rPr>
        <w:t>8.6.1</w:t>
      </w:r>
      <w:r w:rsidR="00B97147" w:rsidRPr="00C67C7F">
        <w:rPr>
          <w:rFonts w:ascii="Times New Roman" w:hAnsi="Times New Roman"/>
        </w:rPr>
        <w:fldChar w:fldCharType="end"/>
      </w:r>
      <w:r w:rsidR="00B97147" w:rsidRPr="00C67C7F">
        <w:rPr>
          <w:rFonts w:ascii="Times New Roman" w:hAnsi="Times New Roman"/>
        </w:rPr>
        <w:t xml:space="preserve">. </w:t>
      </w:r>
    </w:p>
    <w:p w14:paraId="075075FF" w14:textId="77777777" w:rsidR="00B97147" w:rsidRPr="00C67C7F" w:rsidRDefault="00B97147" w:rsidP="00A03164">
      <w:pPr>
        <w:pStyle w:val="Heading3"/>
        <w:numPr>
          <w:ilvl w:val="2"/>
          <w:numId w:val="23"/>
        </w:numPr>
        <w:tabs>
          <w:tab w:val="left" w:pos="900"/>
        </w:tabs>
        <w:spacing w:before="220" w:after="220" w:line="480" w:lineRule="auto"/>
        <w:jc w:val="both"/>
        <w:rPr>
          <w:rFonts w:ascii="Times New Roman" w:hAnsi="Times New Roman"/>
        </w:rPr>
      </w:pPr>
      <w:bookmarkStart w:id="6965" w:name="_Ref483450785"/>
      <w:bookmarkStart w:id="6966" w:name="_Toc517828384"/>
      <w:bookmarkStart w:id="6967" w:name="_Toc525737370"/>
      <w:r w:rsidRPr="00C67C7F">
        <w:rPr>
          <w:rFonts w:ascii="Times New Roman" w:hAnsi="Times New Roman"/>
        </w:rPr>
        <w:t>Taxonomy Implementation</w:t>
      </w:r>
      <w:bookmarkEnd w:id="6965"/>
      <w:bookmarkEnd w:id="6966"/>
      <w:bookmarkEnd w:id="6967"/>
    </w:p>
    <w:p w14:paraId="34CB6BDD" w14:textId="68C1ABDA"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We build the taxonomy by following the previous steps and employing the RDF. We used the Fluent editor application </w:t>
      </w:r>
      <w:ins w:id="6968" w:author="Nasser Mustafa [2]" w:date="2018-09-18T23:15:00Z">
        <w:r w:rsidR="004116CF">
          <w:rPr>
            <w:rFonts w:ascii="Times New Roman" w:hAnsi="Times New Roman"/>
          </w:rPr>
          <w:fldChar w:fldCharType="begin" w:fldLock="1"/>
        </w:r>
      </w:ins>
      <w:r w:rsidR="00B050F0">
        <w:rPr>
          <w:rFonts w:ascii="Times New Roman" w:hAnsi="Times New Roman"/>
        </w:rPr>
        <w:instrText>ADDIN CSL_CITATION {"citationItems":[{"id":"ITEM-1","itemData":{"URL":"http://www.cognitum.eu/semantics/FluentEditor/","author":[{"dropping-particle":"","family":"Cognitum","given":"","non-dropping-particle":"","parse-names":false,"suffix":""}],"id":"ITEM-1","issue":"Feb 2","issued":{"date-parts":[["2017"]]},"title":"Fluent Editor 2015","type":"webpage","volume":"2017"},"uris":["http://www.mendeley.com/documents/?uuid=77f1c525-36b1-481d-8e2d-9cfddb427412"]}],"mendeley":{"formattedCitation":"[137]","plainTextFormattedCitation":"[137]","previouslyFormattedCitation":"[136]"},"properties":{"noteIndex":0},"schema":"https://github.com/citation-style-language/schema/raw/master/csl-citation.json"}</w:instrText>
      </w:r>
      <w:r w:rsidR="004116CF">
        <w:rPr>
          <w:rFonts w:ascii="Times New Roman" w:hAnsi="Times New Roman"/>
        </w:rPr>
        <w:fldChar w:fldCharType="separate"/>
      </w:r>
      <w:r w:rsidR="00B050F0" w:rsidRPr="00B050F0">
        <w:rPr>
          <w:rFonts w:ascii="Times New Roman" w:hAnsi="Times New Roman"/>
          <w:noProof/>
        </w:rPr>
        <w:t>[137]</w:t>
      </w:r>
      <w:ins w:id="6969" w:author="Nasser Mustafa [2]" w:date="2018-09-18T23:15:00Z">
        <w:r w:rsidR="004116CF">
          <w:rPr>
            <w:rFonts w:ascii="Times New Roman" w:hAnsi="Times New Roman"/>
          </w:rPr>
          <w:fldChar w:fldCharType="end"/>
        </w:r>
      </w:ins>
      <w:del w:id="6970" w:author="Nasser Mustafa [2]" w:date="2018-09-18T23:15:00Z">
        <w:r w:rsidRPr="00C67C7F" w:rsidDel="004116CF">
          <w:rPr>
            <w:rFonts w:ascii="Times New Roman" w:hAnsi="Times New Roman"/>
          </w:rPr>
          <w:fldChar w:fldCharType="begin"/>
        </w:r>
        <w:r w:rsidR="003C33CA" w:rsidRPr="004116CF" w:rsidDel="004116CF">
          <w:rPr>
            <w:rFonts w:ascii="Times New Roman" w:hAnsi="Times New Roman"/>
          </w:rPr>
          <w:delInstrText xml:space="preserve"> ADDIN EN.CITE &lt;EndNote&gt;&lt;Cite&gt;&lt;Author&gt;Cognitum&lt;/Author&gt;&lt;Year&gt;2017&lt;/Year&gt;&lt;RecNum&gt;220&lt;/RecNum&gt;&lt;DisplayText&gt;[152]&lt;/DisplayText&gt;&lt;record&gt;&lt;rec-number&gt;220&lt;/rec-number&gt;&lt;foreign-keys&gt;&lt;key app="EN" db-id="rxfad95wgs5d2dexxekxwt2katzr52wtwdxz" timestamp="0"&gt;220&lt;/key&gt;&lt;/foreign-keys&gt;&lt;ref-type name="Web Page"&gt;12&lt;/ref-type&gt;&lt;contributors&gt;&lt;authors&gt;&lt;author&gt;Cognitum&lt;/author&gt;&lt;/authors&gt;&lt;/contributors&gt;&lt;titles&gt;&lt;title&gt;Fluent Editor 2015&lt;/title&gt;&lt;/titles&gt;&lt;volume&gt;2017&lt;/volume&gt;&lt;number&gt;Feb 2&lt;/number&gt;&lt;dates&gt;&lt;year&gt;2017&lt;/year&gt;&lt;/dates&gt;&lt;urls&gt;&lt;related-urls&gt;&lt;url&gt;http://www.cognitum.eu/semantics/FluentEditor/&lt;/url&gt;&lt;/related-urls&gt;&lt;/urls&gt;&lt;custom1&gt;2017&lt;/custom1&gt;&lt;custom2&gt;Feb 2&lt;/custom2&gt;&lt;/record&gt;&lt;/Cite&gt;&lt;/EndNote&gt;</w:delInstrText>
        </w:r>
        <w:r w:rsidRPr="00C67C7F" w:rsidDel="004116CF">
          <w:rPr>
            <w:rFonts w:ascii="Times New Roman" w:hAnsi="Times New Roman"/>
          </w:rPr>
          <w:fldChar w:fldCharType="separate"/>
        </w:r>
        <w:r w:rsidR="003C33CA" w:rsidRPr="004116CF" w:rsidDel="004116CF">
          <w:rPr>
            <w:rFonts w:ascii="Times New Roman" w:hAnsi="Times New Roman"/>
            <w:noProof/>
          </w:rPr>
          <w:delText>[</w:delText>
        </w:r>
        <w:r w:rsidR="00660900" w:rsidRPr="004116CF" w:rsidDel="004116CF">
          <w:fldChar w:fldCharType="begin"/>
        </w:r>
        <w:r w:rsidR="00660900" w:rsidRPr="004116CF" w:rsidDel="004116CF">
          <w:delInstrText xml:space="preserve"> HYPERLINK \l "_ENREF_152" \o "Cognitum, 2017 #220" </w:delInstrText>
        </w:r>
        <w:r w:rsidR="00660900" w:rsidRPr="004116CF" w:rsidDel="004116CF">
          <w:fldChar w:fldCharType="separate"/>
        </w:r>
        <w:r w:rsidR="006A58FF" w:rsidRPr="004116CF" w:rsidDel="004116CF">
          <w:rPr>
            <w:rFonts w:ascii="Times New Roman" w:hAnsi="Times New Roman"/>
            <w:noProof/>
          </w:rPr>
          <w:delText>152</w:delText>
        </w:r>
        <w:r w:rsidR="00660900" w:rsidRPr="004116CF" w:rsidDel="004116CF">
          <w:rPr>
            <w:rFonts w:ascii="Times New Roman" w:hAnsi="Times New Roman"/>
            <w:noProof/>
          </w:rPr>
          <w:fldChar w:fldCharType="end"/>
        </w:r>
        <w:r w:rsidR="003C33CA" w:rsidRPr="004116CF" w:rsidDel="004116CF">
          <w:rPr>
            <w:rFonts w:ascii="Times New Roman" w:hAnsi="Times New Roman"/>
            <w:noProof/>
          </w:rPr>
          <w:delText>]</w:delText>
        </w:r>
        <w:r w:rsidRPr="00C67C7F" w:rsidDel="004116CF">
          <w:rPr>
            <w:rFonts w:ascii="Times New Roman" w:hAnsi="Times New Roman"/>
          </w:rPr>
          <w:fldChar w:fldCharType="end"/>
        </w:r>
      </w:del>
      <w:r w:rsidRPr="00C67C7F">
        <w:rPr>
          <w:rFonts w:ascii="Times New Roman" w:hAnsi="Times New Roman"/>
        </w:rPr>
        <w:t xml:space="preserve"> for coding the rules of the taxonomy. The editor provides features for authoring complex ontologies that use controlled English as a language for knowledge modeling. It allows users to import and export the knowledge model into different</w:t>
      </w:r>
      <w:r w:rsidRPr="00C67C7F">
        <w:rPr>
          <w:rFonts w:ascii="Times New Roman" w:hAnsi="Times New Roman"/>
          <w:noProof/>
          <w:lang w:val="en-CA" w:eastAsia="en-CA"/>
        </w:rPr>
        <w:t xml:space="preserve"> </w:t>
      </w:r>
      <w:r w:rsidRPr="00C67C7F">
        <w:rPr>
          <w:rFonts w:ascii="Times New Roman" w:hAnsi="Times New Roman"/>
        </w:rPr>
        <w:t>formats such as RDF, XML, and OWL. In addition, it supports building and visualizing ontologies as interactive diagrams or trees. Finally, the application allows integrating ontologies with the R Language</w:t>
      </w:r>
      <w:ins w:id="6971" w:author="Nasser Mustafa [2]" w:date="2018-09-18T23:15:00Z">
        <w:r w:rsidR="004116CF">
          <w:rPr>
            <w:rFonts w:ascii="Times New Roman" w:hAnsi="Times New Roman"/>
          </w:rPr>
          <w:t xml:space="preserve"> </w:t>
        </w:r>
        <w:r w:rsidR="004116CF">
          <w:rPr>
            <w:rFonts w:ascii="Times New Roman" w:hAnsi="Times New Roman"/>
          </w:rPr>
          <w:fldChar w:fldCharType="begin" w:fldLock="1"/>
        </w:r>
      </w:ins>
      <w:r w:rsidR="00B050F0">
        <w:rPr>
          <w:rFonts w:ascii="Times New Roman" w:hAnsi="Times New Roman"/>
        </w:rPr>
        <w:instrText>ADDIN CSL_CITATION {"citationItems":[{"id":"ITEM-1","itemData":{"URL":"https://www.r-project.org/","author":[{"dropping-particle":"","family":"R Foundation","given":"","non-dropping-particle":"","parse-names":false,"suffix":""}],"id":"ITEM-1","issue":"Feb 2","issued":{"date-parts":[["2017"]]},"title":"The R project for statistical computing","type":"webpage","volume":"2017"},"uris":["http://www.mendeley.com/documents/?uuid=603da633-0c83-4f73-8378-9e199c853477"]}],"mendeley":{"formattedCitation":"[138]","plainTextFormattedCitation":"[138]","previouslyFormattedCitation":"[137]"},"properties":{"noteIndex":0},"schema":"https://github.com/citation-style-language/schema/raw/master/csl-citation.json"}</w:instrText>
      </w:r>
      <w:r w:rsidR="004116CF">
        <w:rPr>
          <w:rFonts w:ascii="Times New Roman" w:hAnsi="Times New Roman"/>
        </w:rPr>
        <w:fldChar w:fldCharType="separate"/>
      </w:r>
      <w:r w:rsidR="00B050F0" w:rsidRPr="00B050F0">
        <w:rPr>
          <w:rFonts w:ascii="Times New Roman" w:hAnsi="Times New Roman"/>
          <w:noProof/>
        </w:rPr>
        <w:t>[138]</w:t>
      </w:r>
      <w:ins w:id="6972" w:author="Nasser Mustafa [2]" w:date="2018-09-18T23:15:00Z">
        <w:r w:rsidR="004116CF">
          <w:rPr>
            <w:rFonts w:ascii="Times New Roman" w:hAnsi="Times New Roman"/>
          </w:rPr>
          <w:fldChar w:fldCharType="end"/>
        </w:r>
      </w:ins>
      <w:del w:id="6973" w:author="Nasser Mustafa [2]" w:date="2018-09-18T23:15:00Z">
        <w:r w:rsidRPr="00C67C7F" w:rsidDel="004116CF">
          <w:rPr>
            <w:rFonts w:ascii="Times New Roman" w:hAnsi="Times New Roman"/>
          </w:rPr>
          <w:delText xml:space="preserve"> </w:delText>
        </w:r>
        <w:r w:rsidRPr="00C67C7F" w:rsidDel="004116CF">
          <w:rPr>
            <w:rFonts w:ascii="Times New Roman" w:hAnsi="Times New Roman"/>
          </w:rPr>
          <w:fldChar w:fldCharType="begin"/>
        </w:r>
        <w:r w:rsidR="003C33CA" w:rsidRPr="004116CF" w:rsidDel="004116CF">
          <w:rPr>
            <w:rFonts w:ascii="Times New Roman" w:hAnsi="Times New Roman"/>
          </w:rPr>
          <w:delInstrText xml:space="preserve"> ADDIN EN.CITE &lt;EndNote&gt;&lt;Cite&gt;&lt;Author&gt;R Foundation&lt;/Author&gt;&lt;Year&gt;2017&lt;/Year&gt;&lt;RecNum&gt;221&lt;/RecNum&gt;&lt;DisplayText&gt;[153]&lt;/DisplayText&gt;&lt;record&gt;&lt;rec-number&gt;221&lt;/rec-number&gt;&lt;foreign-keys&gt;&lt;key app="EN" db-id="rxfad95wgs5d2dexxekxwt2katzr52wtwdxz" timestamp="0"&gt;221&lt;/key&gt;&lt;/foreign-keys&gt;&lt;ref-type name="Web Page"&gt;12&lt;/ref-type&gt;&lt;contributors&gt;&lt;authors&gt;&lt;author&gt;R Foundation,&lt;/author&gt;&lt;/authors&gt;&lt;/contributors&gt;&lt;titles&gt;&lt;title&gt;The R project for statistical computing&lt;/title&gt;&lt;/titles&gt;&lt;volume&gt;2017&lt;/volume&gt;&lt;number&gt;Feb 2&lt;/number&gt;&lt;dates&gt;&lt;year&gt;2017&lt;/year&gt;&lt;/dates&gt;&lt;urls&gt;&lt;related-urls&gt;&lt;url&gt;https://www.r-project.org/&lt;/url&gt;&lt;/related-urls&gt;&lt;/urls&gt;&lt;custom1&gt;2017&lt;/custom1&gt;&lt;custom2&gt;Feb 17&lt;/custom2&gt;&lt;/record&gt;&lt;/Cite&gt;&lt;/EndNote&gt;</w:delInstrText>
        </w:r>
        <w:r w:rsidRPr="00C67C7F" w:rsidDel="004116CF">
          <w:rPr>
            <w:rFonts w:ascii="Times New Roman" w:hAnsi="Times New Roman"/>
          </w:rPr>
          <w:fldChar w:fldCharType="separate"/>
        </w:r>
        <w:r w:rsidR="003C33CA" w:rsidRPr="004116CF" w:rsidDel="004116CF">
          <w:rPr>
            <w:rFonts w:ascii="Times New Roman" w:hAnsi="Times New Roman"/>
            <w:noProof/>
          </w:rPr>
          <w:delText>[</w:delText>
        </w:r>
        <w:r w:rsidR="00660900" w:rsidRPr="004116CF" w:rsidDel="004116CF">
          <w:fldChar w:fldCharType="begin"/>
        </w:r>
        <w:r w:rsidR="00660900" w:rsidRPr="004116CF" w:rsidDel="004116CF">
          <w:delInstrText xml:space="preserve"> HYPERLINK \l "_ENREF_153" \o "R Foundation, 2017 #221" </w:delInstrText>
        </w:r>
        <w:r w:rsidR="00660900" w:rsidRPr="004116CF" w:rsidDel="004116CF">
          <w:fldChar w:fldCharType="separate"/>
        </w:r>
        <w:r w:rsidR="006A58FF" w:rsidRPr="004116CF" w:rsidDel="004116CF">
          <w:rPr>
            <w:rFonts w:ascii="Times New Roman" w:hAnsi="Times New Roman"/>
            <w:noProof/>
          </w:rPr>
          <w:delText>153</w:delText>
        </w:r>
        <w:r w:rsidR="00660900" w:rsidRPr="004116CF" w:rsidDel="004116CF">
          <w:rPr>
            <w:rFonts w:ascii="Times New Roman" w:hAnsi="Times New Roman"/>
            <w:noProof/>
          </w:rPr>
          <w:fldChar w:fldCharType="end"/>
        </w:r>
        <w:r w:rsidR="003C33CA" w:rsidRPr="004116CF" w:rsidDel="004116CF">
          <w:rPr>
            <w:rFonts w:ascii="Times New Roman" w:hAnsi="Times New Roman"/>
            <w:noProof/>
          </w:rPr>
          <w:delText>]</w:delText>
        </w:r>
        <w:r w:rsidRPr="00C67C7F" w:rsidDel="004116CF">
          <w:rPr>
            <w:rFonts w:ascii="Times New Roman" w:hAnsi="Times New Roman"/>
          </w:rPr>
          <w:fldChar w:fldCharType="end"/>
        </w:r>
      </w:del>
      <w:r w:rsidRPr="00C67C7F">
        <w:rPr>
          <w:rFonts w:ascii="Times New Roman" w:hAnsi="Times New Roman"/>
        </w:rPr>
        <w:t xml:space="preserve">, in which quantitative and qualitative analysis can be performed. </w:t>
      </w:r>
    </w:p>
    <w:p w14:paraId="7AF5C7E9" w14:textId="72448E52"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The diagram in </w:t>
      </w:r>
      <w:r w:rsidRPr="00C67C7F">
        <w:rPr>
          <w:rFonts w:ascii="Times New Roman" w:hAnsi="Times New Roman"/>
        </w:rPr>
        <w:fldChar w:fldCharType="begin"/>
      </w:r>
      <w:r w:rsidRPr="00C67C7F">
        <w:rPr>
          <w:rFonts w:ascii="Times New Roman" w:hAnsi="Times New Roman"/>
        </w:rPr>
        <w:instrText xml:space="preserve"> REF _Ref484638770 \h  \* MERGEFORMAT </w:instrText>
      </w:r>
      <w:r w:rsidRPr="00C67C7F">
        <w:rPr>
          <w:rFonts w:ascii="Times New Roman" w:hAnsi="Times New Roman"/>
        </w:rPr>
      </w:r>
      <w:r w:rsidRPr="00C67C7F">
        <w:rPr>
          <w:rFonts w:ascii="Times New Roman" w:hAnsi="Times New Roman"/>
        </w:rPr>
        <w:fldChar w:fldCharType="separate"/>
      </w:r>
      <w:ins w:id="6974" w:author="Nasser Mustafa [2]" w:date="2018-09-26T11:08:00Z">
        <w:r w:rsidR="00047800" w:rsidRPr="00047800">
          <w:rPr>
            <w:rFonts w:ascii="Times New Roman" w:hAnsi="Times New Roman"/>
            <w:rPrChange w:id="6975" w:author="Nasser Mustafa [2]" w:date="2018-09-26T11:08:00Z">
              <w:rPr/>
            </w:rPrChange>
          </w:rPr>
          <w:t xml:space="preserve">Figure </w:t>
        </w:r>
        <w:r w:rsidR="00047800" w:rsidRPr="00047800">
          <w:rPr>
            <w:rFonts w:ascii="Times New Roman" w:hAnsi="Times New Roman"/>
            <w:noProof/>
            <w:rPrChange w:id="6976" w:author="Nasser Mustafa [2]" w:date="2018-09-26T11:08:00Z">
              <w:rPr>
                <w:noProof/>
              </w:rPr>
            </w:rPrChange>
          </w:rPr>
          <w:t>19</w:t>
        </w:r>
      </w:ins>
      <w:del w:id="6977" w:author="Nasser Mustafa [2]" w:date="2018-09-19T14:47:00Z">
        <w:r w:rsidR="00C779F7" w:rsidRPr="00AC4011" w:rsidDel="00740534">
          <w:rPr>
            <w:rFonts w:ascii="Times New Roman" w:hAnsi="Times New Roman"/>
          </w:rPr>
          <w:delText xml:space="preserve">Figure </w:delText>
        </w:r>
        <w:r w:rsidR="00C779F7" w:rsidRPr="00AC4011" w:rsidDel="00740534">
          <w:rPr>
            <w:rFonts w:ascii="Times New Roman" w:hAnsi="Times New Roman"/>
            <w:noProof/>
          </w:rPr>
          <w:delText>18</w:delText>
        </w:r>
      </w:del>
      <w:r w:rsidRPr="00C67C7F">
        <w:rPr>
          <w:rFonts w:ascii="Times New Roman" w:hAnsi="Times New Roman"/>
        </w:rPr>
        <w:fldChar w:fldCharType="end"/>
      </w:r>
      <w:r w:rsidRPr="00C67C7F">
        <w:rPr>
          <w:rFonts w:ascii="Times New Roman" w:hAnsi="Times New Roman"/>
        </w:rPr>
        <w:t xml:space="preserve"> depicts an excerpt of the taxonomy, it shows a partial view for trace links across the </w:t>
      </w:r>
      <w:del w:id="6978" w:author="Yvan Labiche" w:date="2018-09-07T21:32:00Z">
        <w:r w:rsidR="008D1DF9" w:rsidDel="004C0003">
          <w:rPr>
            <w:rFonts w:ascii="Times New Roman" w:hAnsi="Times New Roman"/>
          </w:rPr>
          <w:delText>Requirement Engineering</w:delText>
        </w:r>
      </w:del>
      <w:ins w:id="6979" w:author="Yvan Labiche" w:date="2018-09-07T21:32: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xml:space="preserve"> domains and the </w:t>
      </w:r>
      <w:commentRangeStart w:id="6980"/>
      <w:r w:rsidRPr="00C67C7F">
        <w:rPr>
          <w:rFonts w:ascii="Times New Roman" w:hAnsi="Times New Roman"/>
        </w:rPr>
        <w:t>relationships between them</w:t>
      </w:r>
      <w:r w:rsidR="0025423B">
        <w:rPr>
          <w:rFonts w:ascii="Times New Roman" w:hAnsi="Times New Roman"/>
        </w:rPr>
        <w:t>, see the script file</w:t>
      </w:r>
      <w:ins w:id="6981" w:author="Nasser Mustafa [2]" w:date="2018-09-26T10:51:00Z">
        <w:r w:rsidR="00F944DC">
          <w:rPr>
            <w:rFonts w:ascii="Times New Roman" w:hAnsi="Times New Roman"/>
          </w:rPr>
          <w:t xml:space="preserve"> </w:t>
        </w:r>
      </w:ins>
      <w:del w:id="6982" w:author="Nasser Mustafa [2]" w:date="2018-09-26T10:51:00Z">
        <w:r w:rsidR="0025423B" w:rsidRPr="00F944DC" w:rsidDel="00F944DC">
          <w:rPr>
            <w:rFonts w:ascii="Times New Roman" w:hAnsi="Times New Roman"/>
            <w:color w:val="000000" w:themeColor="text1"/>
            <w:rPrChange w:id="6983" w:author="Nasser Mustafa [2]" w:date="2018-09-26T10:52:00Z">
              <w:rPr>
                <w:rFonts w:ascii="Times New Roman" w:hAnsi="Times New Roman"/>
              </w:rPr>
            </w:rPrChange>
          </w:rPr>
          <w:delText xml:space="preserve"> in </w:delText>
        </w:r>
        <w:r w:rsidR="0025423B" w:rsidRPr="00F944DC" w:rsidDel="00F944DC">
          <w:rPr>
            <w:rFonts w:ascii="Times New Roman" w:hAnsi="Times New Roman"/>
            <w:color w:val="000000" w:themeColor="text1"/>
            <w:rPrChange w:id="6984" w:author="Nasser Mustafa [2]" w:date="2018-09-26T10:52:00Z">
              <w:rPr>
                <w:rFonts w:ascii="Times New Roman" w:hAnsi="Times New Roman"/>
                <w:color w:val="FF0000"/>
              </w:rPr>
            </w:rPrChange>
          </w:rPr>
          <w:delText xml:space="preserve">Appendix B </w:delText>
        </w:r>
      </w:del>
      <w:r w:rsidR="0025423B" w:rsidRPr="00F944DC">
        <w:rPr>
          <w:rFonts w:ascii="Times New Roman" w:hAnsi="Times New Roman"/>
          <w:color w:val="000000" w:themeColor="text1"/>
          <w:rPrChange w:id="6985" w:author="Nasser Mustafa [2]" w:date="2018-09-26T10:52:00Z">
            <w:rPr>
              <w:rFonts w:ascii="Times New Roman" w:hAnsi="Times New Roman"/>
              <w:color w:val="FF0000"/>
            </w:rPr>
          </w:rPrChange>
        </w:rPr>
        <w:t>for</w:t>
      </w:r>
      <w:r w:rsidR="00F56C79" w:rsidRPr="00F944DC">
        <w:rPr>
          <w:rFonts w:ascii="Times New Roman" w:hAnsi="Times New Roman"/>
          <w:color w:val="000000" w:themeColor="text1"/>
          <w:rPrChange w:id="6986" w:author="Nasser Mustafa [2]" w:date="2018-09-26T10:52:00Z">
            <w:rPr>
              <w:rFonts w:ascii="Times New Roman" w:hAnsi="Times New Roman"/>
              <w:color w:val="FF0000"/>
            </w:rPr>
          </w:rPrChange>
        </w:rPr>
        <w:t xml:space="preserve"> the </w:t>
      </w:r>
      <w:ins w:id="6987" w:author="Nasser Mustafa [2]" w:date="2018-09-26T10:51:00Z">
        <w:r w:rsidR="00F944DC" w:rsidRPr="00F944DC">
          <w:rPr>
            <w:rFonts w:ascii="Times New Roman" w:hAnsi="Times New Roman"/>
            <w:color w:val="000000" w:themeColor="text1"/>
            <w:rPrChange w:id="6988" w:author="Nasser Mustafa [2]" w:date="2018-09-26T10:52:00Z">
              <w:rPr>
                <w:rFonts w:ascii="Times New Roman" w:hAnsi="Times New Roman"/>
                <w:color w:val="FF0000"/>
              </w:rPr>
            </w:rPrChange>
          </w:rPr>
          <w:t xml:space="preserve">complete </w:t>
        </w:r>
      </w:ins>
      <w:r w:rsidR="00F56C79" w:rsidRPr="00F944DC">
        <w:rPr>
          <w:rFonts w:ascii="Times New Roman" w:hAnsi="Times New Roman"/>
          <w:color w:val="000000" w:themeColor="text1"/>
          <w:rPrChange w:id="6989" w:author="Nasser Mustafa [2]" w:date="2018-09-26T10:52:00Z">
            <w:rPr>
              <w:rFonts w:ascii="Times New Roman" w:hAnsi="Times New Roman"/>
              <w:color w:val="FF0000"/>
            </w:rPr>
          </w:rPrChange>
        </w:rPr>
        <w:t xml:space="preserve">specification of </w:t>
      </w:r>
      <w:ins w:id="6990" w:author="Nasser Mustafa [2]" w:date="2018-09-26T10:51:00Z">
        <w:r w:rsidR="00F944DC" w:rsidRPr="00F944DC">
          <w:rPr>
            <w:rFonts w:ascii="Times New Roman" w:hAnsi="Times New Roman"/>
            <w:color w:val="000000" w:themeColor="text1"/>
            <w:rPrChange w:id="6991" w:author="Nasser Mustafa [2]" w:date="2018-09-26T10:52:00Z">
              <w:rPr>
                <w:rFonts w:ascii="Times New Roman" w:hAnsi="Times New Roman"/>
                <w:color w:val="FF0000"/>
              </w:rPr>
            </w:rPrChange>
          </w:rPr>
          <w:t xml:space="preserve"> the </w:t>
        </w:r>
      </w:ins>
      <w:del w:id="6992" w:author="Nasser Mustafa [2]" w:date="2018-09-26T10:51:00Z">
        <w:r w:rsidR="0025423B" w:rsidRPr="00F944DC" w:rsidDel="00F944DC">
          <w:rPr>
            <w:rFonts w:ascii="Times New Roman" w:hAnsi="Times New Roman"/>
            <w:color w:val="000000" w:themeColor="text1"/>
            <w:rPrChange w:id="6993" w:author="Nasser Mustafa [2]" w:date="2018-09-26T10:52:00Z">
              <w:rPr>
                <w:rFonts w:ascii="Times New Roman" w:hAnsi="Times New Roman"/>
                <w:color w:val="FF0000"/>
              </w:rPr>
            </w:rPrChange>
          </w:rPr>
          <w:delText xml:space="preserve">complete </w:delText>
        </w:r>
      </w:del>
      <w:r w:rsidR="0025423B" w:rsidRPr="00F944DC">
        <w:rPr>
          <w:rFonts w:ascii="Times New Roman" w:hAnsi="Times New Roman"/>
          <w:color w:val="000000" w:themeColor="text1"/>
          <w:rPrChange w:id="6994" w:author="Nasser Mustafa [2]" w:date="2018-09-26T10:52:00Z">
            <w:rPr>
              <w:rFonts w:ascii="Times New Roman" w:hAnsi="Times New Roman"/>
              <w:color w:val="FF0000"/>
            </w:rPr>
          </w:rPrChange>
        </w:rPr>
        <w:t>taxonomy</w:t>
      </w:r>
      <w:ins w:id="6995" w:author="Nasser Mustafa [2]" w:date="2018-09-26T10:51:00Z">
        <w:r w:rsidR="00F944DC" w:rsidRPr="00F944DC">
          <w:rPr>
            <w:rFonts w:ascii="Times New Roman" w:hAnsi="Times New Roman"/>
            <w:color w:val="000000" w:themeColor="text1"/>
            <w:rPrChange w:id="6996" w:author="Nasser Mustafa [2]" w:date="2018-09-26T10:52:00Z">
              <w:rPr>
                <w:rFonts w:ascii="Times New Roman" w:hAnsi="Times New Roman"/>
                <w:color w:val="FF0000"/>
              </w:rPr>
            </w:rPrChange>
          </w:rPr>
          <w:t xml:space="preserve"> in Appendix </w:t>
        </w:r>
      </w:ins>
      <w:ins w:id="6997" w:author="Nasser Mustafa [2]" w:date="2018-09-26T10:52:00Z">
        <w:r w:rsidR="00F944DC" w:rsidRPr="00F944DC">
          <w:rPr>
            <w:rFonts w:ascii="Times New Roman" w:hAnsi="Times New Roman"/>
            <w:color w:val="000000" w:themeColor="text1"/>
            <w:rPrChange w:id="6998" w:author="Nasser Mustafa [2]" w:date="2018-09-26T10:52:00Z">
              <w:rPr>
                <w:rFonts w:ascii="Times New Roman" w:hAnsi="Times New Roman"/>
                <w:color w:val="FF0000"/>
              </w:rPr>
            </w:rPrChange>
          </w:rPr>
          <w:t>B.</w:t>
        </w:r>
      </w:ins>
      <w:del w:id="6999" w:author="Nasser Mustafa" w:date="2018-08-27T00:29:00Z">
        <w:r w:rsidRPr="00F944DC" w:rsidDel="0025423B">
          <w:rPr>
            <w:rFonts w:ascii="Times New Roman" w:hAnsi="Times New Roman"/>
            <w:color w:val="000000" w:themeColor="text1"/>
            <w:rPrChange w:id="7000" w:author="Nasser Mustafa [2]" w:date="2018-09-26T10:52:00Z">
              <w:rPr>
                <w:rFonts w:ascii="Times New Roman" w:hAnsi="Times New Roman"/>
              </w:rPr>
            </w:rPrChange>
          </w:rPr>
          <w:delText>. We could not provide the complete taxonomy since it is not easy to visualize all the trace links and their connections</w:delText>
        </w:r>
      </w:del>
      <w:r w:rsidRPr="00F944DC">
        <w:rPr>
          <w:rFonts w:ascii="Times New Roman" w:hAnsi="Times New Roman"/>
          <w:color w:val="000000" w:themeColor="text1"/>
          <w:rPrChange w:id="7001" w:author="Nasser Mustafa [2]" w:date="2018-09-26T10:52:00Z">
            <w:rPr>
              <w:rFonts w:ascii="Times New Roman" w:hAnsi="Times New Roman"/>
            </w:rPr>
          </w:rPrChange>
        </w:rPr>
        <w:t xml:space="preserve">. As the </w:t>
      </w:r>
      <w:commentRangeEnd w:id="6980"/>
      <w:r w:rsidR="00BA1C9B" w:rsidRPr="00F944DC">
        <w:rPr>
          <w:rStyle w:val="CommentReference"/>
          <w:rFonts w:ascii="Times New Roman" w:eastAsia="Calibri" w:hAnsi="Times New Roman"/>
          <w:color w:val="000000" w:themeColor="text1"/>
          <w:rPrChange w:id="7002" w:author="Nasser Mustafa [2]" w:date="2018-09-26T10:52:00Z">
            <w:rPr>
              <w:rStyle w:val="CommentReference"/>
              <w:rFonts w:ascii="Times New Roman" w:eastAsia="Calibri" w:hAnsi="Times New Roman"/>
            </w:rPr>
          </w:rPrChange>
        </w:rPr>
        <w:commentReference w:id="6980"/>
      </w:r>
      <w:r w:rsidRPr="00F944DC">
        <w:rPr>
          <w:rFonts w:ascii="Times New Roman" w:hAnsi="Times New Roman"/>
          <w:color w:val="000000" w:themeColor="text1"/>
          <w:rPrChange w:id="7003" w:author="Nasser Mustafa [2]" w:date="2018-09-26T10:52:00Z">
            <w:rPr>
              <w:rFonts w:ascii="Times New Roman" w:hAnsi="Times New Roman"/>
            </w:rPr>
          </w:rPrChange>
        </w:rPr>
        <w:t>figure depicts, o</w:t>
      </w:r>
      <w:r w:rsidRPr="00C67C7F">
        <w:rPr>
          <w:rFonts w:ascii="Times New Roman" w:hAnsi="Times New Roman"/>
        </w:rPr>
        <w:t xml:space="preserve">n the top level of the diagram, there is the root of all trace links in the taxonomy, </w:t>
      </w:r>
      <w:r w:rsidR="00D27527" w:rsidRPr="00C67C7F">
        <w:rPr>
          <w:rFonts w:ascii="Times New Roman" w:hAnsi="Times New Roman"/>
          <w:noProof/>
          <w:lang w:eastAsia="zh-CN"/>
        </w:rPr>
        <mc:AlternateContent>
          <mc:Choice Requires="wps">
            <w:drawing>
              <wp:anchor distT="45720" distB="45720" distL="114300" distR="114300" simplePos="0" relativeHeight="251686912" behindDoc="0" locked="0" layoutInCell="1" allowOverlap="1" wp14:anchorId="32F7345A" wp14:editId="61F40F18">
                <wp:simplePos x="0" y="0"/>
                <wp:positionH relativeFrom="margin">
                  <wp:posOffset>61472</wp:posOffset>
                </wp:positionH>
                <wp:positionV relativeFrom="margin">
                  <wp:posOffset>0</wp:posOffset>
                </wp:positionV>
                <wp:extent cx="5732780" cy="5266690"/>
                <wp:effectExtent l="0" t="0" r="127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5266690"/>
                        </a:xfrm>
                        <a:prstGeom prst="rect">
                          <a:avLst/>
                        </a:prstGeom>
                        <a:solidFill>
                          <a:srgbClr val="FFFFFF"/>
                        </a:solidFill>
                        <a:ln w="9525">
                          <a:noFill/>
                          <a:miter lim="800000"/>
                          <a:headEnd/>
                          <a:tailEnd/>
                        </a:ln>
                      </wps:spPr>
                      <wps:txbx>
                        <w:txbxContent>
                          <w:p w14:paraId="5B081B50" w14:textId="77777777" w:rsidR="00D617FD" w:rsidRDefault="00D617FD" w:rsidP="00B97147">
                            <w:pPr>
                              <w:keepNext/>
                              <w:ind w:right="508"/>
                              <w:jc w:val="center"/>
                              <w:rPr>
                                <w:noProof/>
                                <w:lang w:eastAsia="zh-CN"/>
                              </w:rPr>
                            </w:pPr>
                          </w:p>
                          <w:p w14:paraId="610CB76F" w14:textId="77777777" w:rsidR="00D617FD" w:rsidRDefault="00D617FD" w:rsidP="00B97147">
                            <w:pPr>
                              <w:keepNext/>
                              <w:ind w:right="508"/>
                              <w:jc w:val="center"/>
                            </w:pPr>
                            <w:r>
                              <w:rPr>
                                <w:noProof/>
                                <w:lang w:eastAsia="zh-CN"/>
                              </w:rPr>
                              <w:drawing>
                                <wp:inline distT="0" distB="0" distL="0" distR="0" wp14:anchorId="4D2A3B73" wp14:editId="0177B5B7">
                                  <wp:extent cx="5279390" cy="4710313"/>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2">
                                            <a:extLst>
                                              <a:ext uri="{28A0092B-C50C-407E-A947-70E740481C1C}">
                                                <a14:useLocalDpi xmlns:a14="http://schemas.microsoft.com/office/drawing/2010/main" val="0"/>
                                              </a:ext>
                                            </a:extLst>
                                          </a:blip>
                                          <a:srcRect l="1937" t="1868" r="1192" b="2493"/>
                                          <a:stretch/>
                                        </pic:blipFill>
                                        <pic:spPr bwMode="auto">
                                          <a:xfrm>
                                            <a:off x="0" y="0"/>
                                            <a:ext cx="5372337" cy="4793241"/>
                                          </a:xfrm>
                                          <a:prstGeom prst="rect">
                                            <a:avLst/>
                                          </a:prstGeom>
                                          <a:noFill/>
                                          <a:ln>
                                            <a:noFill/>
                                          </a:ln>
                                          <a:extLst>
                                            <a:ext uri="{53640926-AAD7-44D8-BBD7-CCE9431645EC}">
                                              <a14:shadowObscured xmlns:a14="http://schemas.microsoft.com/office/drawing/2010/main"/>
                                            </a:ext>
                                          </a:extLst>
                                        </pic:spPr>
                                      </pic:pic>
                                    </a:graphicData>
                                  </a:graphic>
                                </wp:inline>
                              </w:drawing>
                            </w:r>
                          </w:p>
                          <w:p w14:paraId="3FE60254" w14:textId="37FD1A6C" w:rsidR="00D617FD" w:rsidRPr="000551FE" w:rsidRDefault="00D617FD" w:rsidP="00B97147">
                            <w:pPr>
                              <w:pStyle w:val="Caption"/>
                            </w:pPr>
                            <w:bookmarkStart w:id="7004" w:name="_Ref484638770"/>
                            <w:bookmarkStart w:id="7005" w:name="_Toc525723658"/>
                            <w:r>
                              <w:t xml:space="preserve">Figure </w:t>
                            </w:r>
                            <w:r>
                              <w:rPr>
                                <w:noProof/>
                              </w:rPr>
                              <w:fldChar w:fldCharType="begin"/>
                            </w:r>
                            <w:r>
                              <w:rPr>
                                <w:noProof/>
                              </w:rPr>
                              <w:instrText xml:space="preserve"> SEQ Figure \* ARABIC </w:instrText>
                            </w:r>
                            <w:r>
                              <w:rPr>
                                <w:noProof/>
                              </w:rPr>
                              <w:fldChar w:fldCharType="separate"/>
                            </w:r>
                            <w:ins w:id="7006" w:author="Nasser Mustafa [2]" w:date="2018-09-25T16:42:00Z">
                              <w:r>
                                <w:rPr>
                                  <w:noProof/>
                                </w:rPr>
                                <w:t>19</w:t>
                              </w:r>
                            </w:ins>
                            <w:del w:id="7007" w:author="Nasser Mustafa [2]" w:date="2018-09-25T15:51:00Z">
                              <w:r w:rsidDel="00BF404A">
                                <w:rPr>
                                  <w:noProof/>
                                </w:rPr>
                                <w:delText>18</w:delText>
                              </w:r>
                            </w:del>
                            <w:r>
                              <w:rPr>
                                <w:noProof/>
                              </w:rPr>
                              <w:fldChar w:fldCharType="end"/>
                            </w:r>
                            <w:bookmarkEnd w:id="7004"/>
                            <w:r>
                              <w:t xml:space="preserve">: </w:t>
                            </w:r>
                            <w:r w:rsidRPr="00AE05CD">
                              <w:t>The trace links taxonomy (excerpt)</w:t>
                            </w:r>
                            <w:bookmarkEnd w:id="700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7345A" id="_x0000_s1059" type="#_x0000_t202" style="position:absolute;left:0;text-align:left;margin-left:4.85pt;margin-top:0;width:451.4pt;height:414.7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" stroked="f">
                <v:textbox>
                  <w:txbxContent>
                    <w:p w14:paraId="5B081B50" w14:textId="77777777" w:rsidR="00D617FD" w:rsidRDefault="00D617FD" w:rsidP="00B97147">
                      <w:pPr>
                        <w:keepNext/>
                        <w:ind w:right="508"/>
                        <w:jc w:val="center"/>
                        <w:rPr>
                          <w:noProof/>
                          <w:lang w:eastAsia="zh-CN"/>
                        </w:rPr>
                      </w:pPr>
                    </w:p>
                    <w:p w14:paraId="610CB76F" w14:textId="77777777" w:rsidR="00D617FD" w:rsidRDefault="00D617FD" w:rsidP="00B97147">
                      <w:pPr>
                        <w:keepNext/>
                        <w:ind w:right="508"/>
                        <w:jc w:val="center"/>
                      </w:pPr>
                      <w:r>
                        <w:rPr>
                          <w:noProof/>
                          <w:lang w:eastAsia="zh-CN"/>
                        </w:rPr>
                        <w:drawing>
                          <wp:inline distT="0" distB="0" distL="0" distR="0" wp14:anchorId="4D2A3B73" wp14:editId="0177B5B7">
                            <wp:extent cx="5279390" cy="4710313"/>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2">
                                      <a:extLst>
                                        <a:ext uri="{28A0092B-C50C-407E-A947-70E740481C1C}">
                                          <a14:useLocalDpi xmlns:a14="http://schemas.microsoft.com/office/drawing/2010/main" val="0"/>
                                        </a:ext>
                                      </a:extLst>
                                    </a:blip>
                                    <a:srcRect l="1937" t="1868" r="1192" b="2493"/>
                                    <a:stretch/>
                                  </pic:blipFill>
                                  <pic:spPr bwMode="auto">
                                    <a:xfrm>
                                      <a:off x="0" y="0"/>
                                      <a:ext cx="5372337" cy="4793241"/>
                                    </a:xfrm>
                                    <a:prstGeom prst="rect">
                                      <a:avLst/>
                                    </a:prstGeom>
                                    <a:noFill/>
                                    <a:ln>
                                      <a:noFill/>
                                    </a:ln>
                                    <a:extLst>
                                      <a:ext uri="{53640926-AAD7-44D8-BBD7-CCE9431645EC}">
                                        <a14:shadowObscured xmlns:a14="http://schemas.microsoft.com/office/drawing/2010/main"/>
                                      </a:ext>
                                    </a:extLst>
                                  </pic:spPr>
                                </pic:pic>
                              </a:graphicData>
                            </a:graphic>
                          </wp:inline>
                        </w:drawing>
                      </w:r>
                    </w:p>
                    <w:p w14:paraId="3FE60254" w14:textId="37FD1A6C" w:rsidR="00D617FD" w:rsidRPr="000551FE" w:rsidRDefault="00D617FD" w:rsidP="00B97147">
                      <w:pPr>
                        <w:pStyle w:val="Caption"/>
                      </w:pPr>
                      <w:bookmarkStart w:id="7008" w:name="_Ref484638770"/>
                      <w:bookmarkStart w:id="7009" w:name="_Toc525723658"/>
                      <w:r>
                        <w:t xml:space="preserve">Figure </w:t>
                      </w:r>
                      <w:r>
                        <w:rPr>
                          <w:noProof/>
                        </w:rPr>
                        <w:fldChar w:fldCharType="begin"/>
                      </w:r>
                      <w:r>
                        <w:rPr>
                          <w:noProof/>
                        </w:rPr>
                        <w:instrText xml:space="preserve"> SEQ Figure \* ARABIC </w:instrText>
                      </w:r>
                      <w:r>
                        <w:rPr>
                          <w:noProof/>
                        </w:rPr>
                        <w:fldChar w:fldCharType="separate"/>
                      </w:r>
                      <w:ins w:id="7010" w:author="Nasser Mustafa [2]" w:date="2018-09-25T16:42:00Z">
                        <w:r>
                          <w:rPr>
                            <w:noProof/>
                          </w:rPr>
                          <w:t>19</w:t>
                        </w:r>
                      </w:ins>
                      <w:del w:id="7011" w:author="Nasser Mustafa [2]" w:date="2018-09-25T15:51:00Z">
                        <w:r w:rsidDel="00BF404A">
                          <w:rPr>
                            <w:noProof/>
                          </w:rPr>
                          <w:delText>18</w:delText>
                        </w:r>
                      </w:del>
                      <w:r>
                        <w:rPr>
                          <w:noProof/>
                        </w:rPr>
                        <w:fldChar w:fldCharType="end"/>
                      </w:r>
                      <w:bookmarkEnd w:id="7008"/>
                      <w:r>
                        <w:t xml:space="preserve">: </w:t>
                      </w:r>
                      <w:r w:rsidRPr="00AE05CD">
                        <w:t>The trace links taxonomy (excerpt)</w:t>
                      </w:r>
                      <w:bookmarkEnd w:id="7009"/>
                    </w:p>
                  </w:txbxContent>
                </v:textbox>
                <w10:wrap type="topAndBottom" anchorx="margin" anchory="margin"/>
              </v:shape>
            </w:pict>
          </mc:Fallback>
        </mc:AlternateContent>
      </w:r>
      <w:r w:rsidRPr="00C67C7F">
        <w:rPr>
          <w:rFonts w:ascii="Times New Roman" w:hAnsi="Times New Roman"/>
        </w:rPr>
        <w:t>which is represented by the word “</w:t>
      </w:r>
      <w:r w:rsidRPr="00C67C7F">
        <w:rPr>
          <w:rFonts w:ascii="Times New Roman" w:hAnsi="Times New Roman"/>
          <w:i/>
        </w:rPr>
        <w:t>thing”</w:t>
      </w:r>
      <w:r w:rsidRPr="00C67C7F">
        <w:rPr>
          <w:rFonts w:ascii="Times New Roman" w:hAnsi="Times New Roman"/>
        </w:rPr>
        <w:t xml:space="preserve">. Next, there is the </w:t>
      </w:r>
      <w:r w:rsidRPr="00C67C7F">
        <w:rPr>
          <w:rFonts w:ascii="Times New Roman" w:hAnsi="Times New Roman"/>
          <w:i/>
        </w:rPr>
        <w:t>trace-link</w:t>
      </w:r>
      <w:r w:rsidRPr="00C67C7F">
        <w:rPr>
          <w:rFonts w:ascii="Times New Roman" w:hAnsi="Times New Roman"/>
        </w:rPr>
        <w:t xml:space="preserve"> element. A </w:t>
      </w:r>
      <w:r w:rsidRPr="00C67C7F">
        <w:rPr>
          <w:rFonts w:ascii="Times New Roman" w:hAnsi="Times New Roman"/>
          <w:i/>
        </w:rPr>
        <w:t>trace-link</w:t>
      </w:r>
      <w:r w:rsidRPr="00C67C7F">
        <w:rPr>
          <w:rFonts w:ascii="Times New Roman" w:hAnsi="Times New Roman"/>
        </w:rPr>
        <w:t xml:space="preserve"> is a general type that </w:t>
      </w:r>
      <w:r w:rsidRPr="00C67C7F">
        <w:rPr>
          <w:rFonts w:ascii="Times New Roman" w:hAnsi="Times New Roman"/>
          <w:noProof/>
        </w:rPr>
        <w:t>represents</w:t>
      </w:r>
      <w:r w:rsidRPr="00C67C7F">
        <w:rPr>
          <w:rFonts w:ascii="Times New Roman" w:hAnsi="Times New Roman"/>
        </w:rPr>
        <w:t xml:space="preserve"> any trace link type in all domains. It has three sub-types, i.e., re-</w:t>
      </w:r>
      <w:r w:rsidRPr="00C67C7F">
        <w:rPr>
          <w:rFonts w:ascii="Times New Roman" w:hAnsi="Times New Roman"/>
          <w:i/>
        </w:rPr>
        <w:t xml:space="preserve">link, </w:t>
      </w:r>
      <w:r w:rsidRPr="00C67C7F">
        <w:rPr>
          <w:rFonts w:ascii="Times New Roman" w:hAnsi="Times New Roman"/>
          <w:i/>
          <w:noProof/>
        </w:rPr>
        <w:t>mde</w:t>
      </w:r>
      <w:r w:rsidRPr="00C67C7F">
        <w:rPr>
          <w:rFonts w:ascii="Times New Roman" w:hAnsi="Times New Roman"/>
          <w:i/>
        </w:rPr>
        <w:t xml:space="preserve">-link, and </w:t>
      </w:r>
      <w:r w:rsidRPr="00C67C7F">
        <w:rPr>
          <w:rFonts w:ascii="Times New Roman" w:hAnsi="Times New Roman"/>
          <w:i/>
          <w:noProof/>
        </w:rPr>
        <w:t>se</w:t>
      </w:r>
      <w:r w:rsidRPr="00C67C7F">
        <w:rPr>
          <w:rFonts w:ascii="Times New Roman" w:hAnsi="Times New Roman"/>
          <w:i/>
        </w:rPr>
        <w:t>-link</w:t>
      </w:r>
      <w:r w:rsidRPr="00C67C7F">
        <w:rPr>
          <w:rFonts w:ascii="Times New Roman" w:hAnsi="Times New Roman"/>
        </w:rPr>
        <w:t xml:space="preserve"> for the respective trace links types in </w:t>
      </w:r>
      <w:del w:id="7012" w:author="Yvan Labiche" w:date="2018-09-07T21:32:00Z">
        <w:r w:rsidR="008D1DF9" w:rsidDel="004C0003">
          <w:rPr>
            <w:rFonts w:ascii="Times New Roman" w:hAnsi="Times New Roman"/>
          </w:rPr>
          <w:delText>Requirement Engineering</w:delText>
        </w:r>
      </w:del>
      <w:ins w:id="7013" w:author="Yvan Labiche" w:date="2018-09-07T21:32:00Z">
        <w:r w:rsidR="004C0003">
          <w:rPr>
            <w:rFonts w:ascii="Times New Roman" w:hAnsi="Times New Roman"/>
          </w:rPr>
          <w:t>Requirements Engineering</w:t>
        </w:r>
      </w:ins>
      <w:r w:rsidRPr="00C67C7F">
        <w:rPr>
          <w:rFonts w:ascii="Times New Roman" w:hAnsi="Times New Roman"/>
        </w:rPr>
        <w:t xml:space="preserve">, </w:t>
      </w:r>
      <w:r w:rsidR="00A64F3E">
        <w:rPr>
          <w:rFonts w:ascii="Times New Roman" w:hAnsi="Times New Roman"/>
          <w:noProof/>
        </w:rPr>
        <w:t>Model Driven Engineering</w:t>
      </w:r>
      <w:r w:rsidRPr="00C67C7F">
        <w:rPr>
          <w:rFonts w:ascii="Times New Roman" w:hAnsi="Times New Roman"/>
          <w:noProof/>
        </w:rPr>
        <w:t>,</w:t>
      </w:r>
      <w:r w:rsidRPr="00C67C7F">
        <w:rPr>
          <w:rFonts w:ascii="Times New Roman" w:hAnsi="Times New Roman"/>
        </w:rPr>
        <w:t xml:space="preserve"> and </w:t>
      </w:r>
      <w:r w:rsidR="008D1DF9">
        <w:rPr>
          <w:rFonts w:ascii="Times New Roman" w:hAnsi="Times New Roman"/>
        </w:rPr>
        <w:t>Systems Engineering</w:t>
      </w:r>
      <w:r w:rsidRPr="00C67C7F">
        <w:rPr>
          <w:rFonts w:ascii="Times New Roman" w:hAnsi="Times New Roman"/>
        </w:rPr>
        <w:t xml:space="preserve"> domains. Following the path of any of these sub-types, we can reach the leaves which represent the trace links of that domain. Each trace link has a set of values, not shown, that define </w:t>
      </w:r>
      <w:r w:rsidRPr="00C67C7F">
        <w:rPr>
          <w:rFonts w:ascii="Times New Roman" w:hAnsi="Times New Roman"/>
          <w:noProof/>
        </w:rPr>
        <w:t>its</w:t>
      </w:r>
      <w:r w:rsidRPr="00C67C7F">
        <w:rPr>
          <w:rFonts w:ascii="Times New Roman" w:hAnsi="Times New Roman"/>
        </w:rPr>
        <w:t xml:space="preserve"> semantic. We should mention that any trace link is defined once in the taxonomy but it might belong to two or more </w:t>
      </w:r>
      <w:r w:rsidRPr="00C67C7F">
        <w:rPr>
          <w:rFonts w:ascii="Times New Roman" w:hAnsi="Times New Roman"/>
          <w:noProof/>
        </w:rPr>
        <w:t>classes</w:t>
      </w:r>
      <w:r w:rsidRPr="00C67C7F">
        <w:rPr>
          <w:rFonts w:ascii="Times New Roman" w:hAnsi="Times New Roman"/>
        </w:rPr>
        <w:t xml:space="preserve"> or domains. For instance, at the top left corner of </w:t>
      </w:r>
      <w:r w:rsidRPr="00C67C7F">
        <w:rPr>
          <w:rFonts w:ascii="Times New Roman" w:hAnsi="Times New Roman"/>
        </w:rPr>
        <w:fldChar w:fldCharType="begin"/>
      </w:r>
      <w:r w:rsidRPr="00C67C7F">
        <w:rPr>
          <w:rFonts w:ascii="Times New Roman" w:hAnsi="Times New Roman"/>
        </w:rPr>
        <w:instrText xml:space="preserve"> REF _Ref484638770 \h  \* MERGEFORMAT </w:instrText>
      </w:r>
      <w:r w:rsidRPr="00C67C7F">
        <w:rPr>
          <w:rFonts w:ascii="Times New Roman" w:hAnsi="Times New Roman"/>
        </w:rPr>
      </w:r>
      <w:r w:rsidRPr="00C67C7F">
        <w:rPr>
          <w:rFonts w:ascii="Times New Roman" w:hAnsi="Times New Roman"/>
        </w:rPr>
        <w:fldChar w:fldCharType="separate"/>
      </w:r>
      <w:ins w:id="7014" w:author="Nasser Mustafa [2]" w:date="2018-09-26T11:08:00Z">
        <w:r w:rsidR="00047800" w:rsidRPr="00047800">
          <w:rPr>
            <w:rFonts w:ascii="Times New Roman" w:hAnsi="Times New Roman"/>
            <w:rPrChange w:id="7015" w:author="Nasser Mustafa [2]" w:date="2018-09-26T11:08:00Z">
              <w:rPr/>
            </w:rPrChange>
          </w:rPr>
          <w:t xml:space="preserve">Figure </w:t>
        </w:r>
        <w:r w:rsidR="00047800" w:rsidRPr="00047800">
          <w:rPr>
            <w:rFonts w:ascii="Times New Roman" w:hAnsi="Times New Roman"/>
            <w:noProof/>
            <w:rPrChange w:id="7016" w:author="Nasser Mustafa [2]" w:date="2018-09-26T11:08:00Z">
              <w:rPr>
                <w:noProof/>
              </w:rPr>
            </w:rPrChange>
          </w:rPr>
          <w:t>19</w:t>
        </w:r>
      </w:ins>
      <w:del w:id="7017" w:author="Nasser Mustafa [2]" w:date="2018-09-19T14:47:00Z">
        <w:r w:rsidR="00C779F7" w:rsidRPr="003379F6" w:rsidDel="00740534">
          <w:rPr>
            <w:rFonts w:ascii="Times New Roman" w:hAnsi="Times New Roman"/>
          </w:rPr>
          <w:delText xml:space="preserve">Figure </w:delText>
        </w:r>
        <w:r w:rsidR="00C779F7" w:rsidRPr="003379F6" w:rsidDel="00740534">
          <w:rPr>
            <w:rFonts w:ascii="Times New Roman" w:hAnsi="Times New Roman"/>
            <w:noProof/>
          </w:rPr>
          <w:delText>18</w:delText>
        </w:r>
      </w:del>
      <w:r w:rsidRPr="00C67C7F">
        <w:rPr>
          <w:rFonts w:ascii="Times New Roman" w:hAnsi="Times New Roman"/>
        </w:rPr>
        <w:fldChar w:fldCharType="end"/>
      </w:r>
      <w:r w:rsidRPr="00C67C7F">
        <w:rPr>
          <w:rFonts w:ascii="Times New Roman" w:hAnsi="Times New Roman"/>
        </w:rPr>
        <w:t xml:space="preserve">, the </w:t>
      </w:r>
      <w:r w:rsidRPr="00C67C7F">
        <w:rPr>
          <w:rFonts w:ascii="Times New Roman" w:hAnsi="Times New Roman"/>
          <w:i/>
        </w:rPr>
        <w:t>Allocate-to</w:t>
      </w:r>
      <w:r w:rsidRPr="00C67C7F">
        <w:rPr>
          <w:rFonts w:ascii="Times New Roman" w:hAnsi="Times New Roman"/>
        </w:rPr>
        <w:t xml:space="preserve"> trace link belongs to the </w:t>
      </w:r>
      <w:r w:rsidRPr="00C67C7F">
        <w:rPr>
          <w:rFonts w:ascii="Times New Roman" w:hAnsi="Times New Roman"/>
          <w:i/>
        </w:rPr>
        <w:t xml:space="preserve">model-to-artifact </w:t>
      </w:r>
      <w:r w:rsidRPr="00C67C7F">
        <w:rPr>
          <w:rFonts w:ascii="Times New Roman" w:hAnsi="Times New Roman"/>
        </w:rPr>
        <w:t>and to</w:t>
      </w:r>
      <w:r w:rsidRPr="00C67C7F">
        <w:rPr>
          <w:rFonts w:ascii="Times New Roman" w:hAnsi="Times New Roman"/>
          <w:i/>
        </w:rPr>
        <w:t xml:space="preserve"> evolution </w:t>
      </w:r>
      <w:r w:rsidRPr="00C67C7F">
        <w:rPr>
          <w:rFonts w:ascii="Times New Roman" w:hAnsi="Times New Roman"/>
        </w:rPr>
        <w:t xml:space="preserve">categories. This design eliminates trace links redundancy. </w:t>
      </w:r>
    </w:p>
    <w:p w14:paraId="4203328D" w14:textId="7D78C83F" w:rsidR="00B97147" w:rsidRPr="00C67C7F" w:rsidRDefault="00B97147" w:rsidP="003B1FC7">
      <w:pPr>
        <w:pStyle w:val="Style6"/>
        <w:tabs>
          <w:tab w:val="left" w:pos="900"/>
        </w:tabs>
        <w:spacing w:line="480" w:lineRule="auto"/>
        <w:ind w:left="540" w:hanging="450"/>
        <w:jc w:val="both"/>
        <w:rPr>
          <w:rFonts w:ascii="Times New Roman" w:hAnsi="Times New Roman"/>
        </w:rPr>
      </w:pPr>
      <w:bookmarkStart w:id="7018" w:name="_Toc517828385"/>
      <w:bookmarkStart w:id="7019" w:name="_Toc525737371"/>
      <w:r w:rsidRPr="00C67C7F">
        <w:rPr>
          <w:rFonts w:ascii="Times New Roman" w:hAnsi="Times New Roman"/>
        </w:rPr>
        <w:t>Taxonomy Validation</w:t>
      </w:r>
      <w:bookmarkEnd w:id="7018"/>
      <w:bookmarkEnd w:id="7019"/>
    </w:p>
    <w:p w14:paraId="0FB71D46" w14:textId="798334CB"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Th</w:t>
      </w:r>
      <w:r w:rsidR="00AB023E">
        <w:rPr>
          <w:rFonts w:ascii="Times New Roman" w:hAnsi="Times New Roman"/>
        </w:rPr>
        <w:t xml:space="preserve">e taxonomy can be validated by </w:t>
      </w:r>
      <w:r w:rsidRPr="00C67C7F">
        <w:rPr>
          <w:rFonts w:ascii="Times New Roman" w:hAnsi="Times New Roman"/>
        </w:rPr>
        <w:t xml:space="preserve">a) ensuring that it satisfies the taxonomy requirements that we proposed in section </w:t>
      </w:r>
      <w:r w:rsidRPr="00C67C7F">
        <w:rPr>
          <w:rFonts w:ascii="Times New Roman" w:hAnsi="Times New Roman"/>
        </w:rPr>
        <w:fldChar w:fldCharType="begin"/>
      </w:r>
      <w:r w:rsidRPr="00C67C7F">
        <w:rPr>
          <w:rFonts w:ascii="Times New Roman" w:hAnsi="Times New Roman"/>
        </w:rPr>
        <w:instrText xml:space="preserve"> REF _Ref477221423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8.3</w:t>
      </w:r>
      <w:r w:rsidRPr="00C67C7F">
        <w:rPr>
          <w:rFonts w:ascii="Times New Roman" w:hAnsi="Times New Roman"/>
        </w:rPr>
        <w:fldChar w:fldCharType="end"/>
      </w:r>
      <w:r w:rsidRPr="00C67C7F">
        <w:rPr>
          <w:rFonts w:ascii="Times New Roman" w:hAnsi="Times New Roman"/>
        </w:rPr>
        <w:t xml:space="preserve"> in order to resolve the issues about</w:t>
      </w:r>
      <w:r w:rsidR="00AB023E">
        <w:rPr>
          <w:rFonts w:ascii="Times New Roman" w:hAnsi="Times New Roman"/>
        </w:rPr>
        <w:t xml:space="preserve"> existing classifications, and </w:t>
      </w:r>
      <w:r w:rsidRPr="00C67C7F">
        <w:rPr>
          <w:rFonts w:ascii="Times New Roman" w:hAnsi="Times New Roman"/>
        </w:rPr>
        <w:t xml:space="preserve">b) it can accommodate any traceability problem. </w:t>
      </w:r>
    </w:p>
    <w:p w14:paraId="7EEAB5EE" w14:textId="2007EE09" w:rsidR="00B97147" w:rsidRDefault="00210B26" w:rsidP="003B1FC7">
      <w:pPr>
        <w:pStyle w:val="Heading3"/>
      </w:pPr>
      <w:bookmarkStart w:id="7020" w:name="_Ref482278623"/>
      <w:bookmarkStart w:id="7021" w:name="_Toc517828386"/>
      <w:bookmarkStart w:id="7022" w:name="_Toc525737372"/>
      <w:r>
        <w:t>Compliance</w:t>
      </w:r>
      <w:r w:rsidRPr="00C67C7F">
        <w:t xml:space="preserve"> </w:t>
      </w:r>
      <w:r w:rsidR="00B97147" w:rsidRPr="00C67C7F">
        <w:t>Criteria</w:t>
      </w:r>
      <w:bookmarkEnd w:id="7020"/>
      <w:bookmarkEnd w:id="7021"/>
      <w:bookmarkEnd w:id="7022"/>
    </w:p>
    <w:p w14:paraId="1B557FEC" w14:textId="35AD93CA" w:rsidR="003B1FC7" w:rsidRPr="003B1FC7" w:rsidRDefault="003B1FC7" w:rsidP="003B1FC7"/>
    <w:p w14:paraId="3C3B76E8" w14:textId="6B438956" w:rsidR="00760B20" w:rsidRPr="00A20857" w:rsidRDefault="00B97147" w:rsidP="00A20857">
      <w:pPr>
        <w:pStyle w:val="Caption"/>
        <w:keepNext w:val="0"/>
        <w:tabs>
          <w:tab w:val="left" w:pos="900"/>
        </w:tabs>
        <w:spacing w:line="480" w:lineRule="auto"/>
        <w:jc w:val="both"/>
        <w:rPr>
          <w:rFonts w:ascii="Times New Roman" w:hAnsi="Times New Roman"/>
        </w:rPr>
      </w:pPr>
      <w:r w:rsidRPr="00C67C7F">
        <w:rPr>
          <w:rFonts w:ascii="Times New Roman" w:hAnsi="Times New Roman"/>
          <w:b w:val="0"/>
        </w:rPr>
        <w:t xml:space="preserve">We </w:t>
      </w:r>
      <w:r w:rsidRPr="00C67C7F">
        <w:rPr>
          <w:rFonts w:ascii="Times New Roman" w:eastAsia="SimSun" w:hAnsi="Times New Roman"/>
          <w:b w:val="0"/>
          <w:bCs w:val="0"/>
        </w:rPr>
        <w:t>proposed</w:t>
      </w:r>
      <w:r w:rsidRPr="00C67C7F">
        <w:rPr>
          <w:rFonts w:ascii="Times New Roman" w:hAnsi="Times New Roman"/>
        </w:rPr>
        <w:t xml:space="preserve"> </w:t>
      </w:r>
      <w:r w:rsidRPr="00C67C7F">
        <w:rPr>
          <w:rFonts w:ascii="Times New Roman" w:hAnsi="Times New Roman"/>
          <w:b w:val="0"/>
        </w:rPr>
        <w:t xml:space="preserve">the following </w:t>
      </w:r>
      <w:r w:rsidR="00210B26">
        <w:rPr>
          <w:b w:val="0"/>
        </w:rPr>
        <w:t>c</w:t>
      </w:r>
      <w:r w:rsidR="00210B26" w:rsidRPr="00A16FBB">
        <w:rPr>
          <w:b w:val="0"/>
        </w:rPr>
        <w:t>ompliance</w:t>
      </w:r>
      <w:r w:rsidR="00210B26" w:rsidRPr="00C67C7F" w:rsidDel="00210B26">
        <w:rPr>
          <w:rFonts w:ascii="Times New Roman" w:hAnsi="Times New Roman"/>
          <w:b w:val="0"/>
        </w:rPr>
        <w:t xml:space="preserve"> </w:t>
      </w:r>
      <w:r w:rsidRPr="00C67C7F">
        <w:rPr>
          <w:rFonts w:ascii="Times New Roman" w:hAnsi="Times New Roman"/>
          <w:b w:val="0"/>
        </w:rPr>
        <w:t>criteria in order to ensure that all requirements can be met:</w:t>
      </w:r>
      <w:r w:rsidRPr="00C67C7F">
        <w:rPr>
          <w:rFonts w:ascii="Times New Roman" w:hAnsi="Times New Roman"/>
        </w:rPr>
        <w:t xml:space="preserve"> </w:t>
      </w:r>
    </w:p>
    <w:p w14:paraId="00306A7D" w14:textId="149BE248" w:rsidR="00A20857" w:rsidRPr="00587C6E" w:rsidRDefault="00B97147" w:rsidP="003C6E9F">
      <w:pPr>
        <w:pStyle w:val="ListParagraph"/>
        <w:numPr>
          <w:ilvl w:val="0"/>
          <w:numId w:val="55"/>
        </w:numPr>
        <w:tabs>
          <w:tab w:val="left" w:pos="900"/>
        </w:tabs>
        <w:spacing w:line="480" w:lineRule="auto"/>
        <w:jc w:val="both"/>
        <w:rPr>
          <w:rFonts w:ascii="Times New Roman" w:hAnsi="Times New Roman"/>
        </w:rPr>
      </w:pPr>
      <w:bookmarkStart w:id="7023" w:name="_Ref482280624"/>
      <w:r w:rsidRPr="00A20857">
        <w:rPr>
          <w:rFonts w:ascii="Times New Roman" w:hAnsi="Times New Roman"/>
          <w:b/>
        </w:rPr>
        <w:t xml:space="preserve">TaxCr </w:t>
      </w:r>
      <w:r w:rsidRPr="00A20857">
        <w:rPr>
          <w:rFonts w:ascii="Times New Roman" w:hAnsi="Times New Roman"/>
          <w:b/>
        </w:rPr>
        <w:fldChar w:fldCharType="begin"/>
      </w:r>
      <w:r w:rsidRPr="00A20857">
        <w:rPr>
          <w:rFonts w:ascii="Times New Roman" w:hAnsi="Times New Roman"/>
          <w:b/>
        </w:rPr>
        <w:instrText xml:space="preserve"> SEQ TaxCr \* ARABIC </w:instrText>
      </w:r>
      <w:r w:rsidRPr="00A20857">
        <w:rPr>
          <w:rFonts w:ascii="Times New Roman" w:hAnsi="Times New Roman"/>
          <w:b/>
        </w:rPr>
        <w:fldChar w:fldCharType="separate"/>
      </w:r>
      <w:r w:rsidR="00047800">
        <w:rPr>
          <w:rFonts w:ascii="Times New Roman" w:hAnsi="Times New Roman"/>
          <w:b/>
          <w:noProof/>
        </w:rPr>
        <w:t>1</w:t>
      </w:r>
      <w:r w:rsidRPr="00A20857">
        <w:rPr>
          <w:rFonts w:ascii="Times New Roman" w:hAnsi="Times New Roman"/>
          <w:b/>
        </w:rPr>
        <w:fldChar w:fldCharType="end"/>
      </w:r>
      <w:bookmarkEnd w:id="7023"/>
      <w:r w:rsidRPr="00A20857">
        <w:rPr>
          <w:rFonts w:ascii="Times New Roman" w:hAnsi="Times New Roman"/>
        </w:rPr>
        <w:t xml:space="preserve">: Trace Links redundancy. </w:t>
      </w:r>
      <w:r w:rsidR="0015224E" w:rsidRPr="00A20857">
        <w:rPr>
          <w:rFonts w:ascii="Times New Roman" w:hAnsi="Times New Roman"/>
        </w:rPr>
        <w:t xml:space="preserve">This criterion </w:t>
      </w:r>
      <w:r w:rsidR="00210B26">
        <w:rPr>
          <w:rFonts w:ascii="Times New Roman" w:hAnsi="Times New Roman"/>
        </w:rPr>
        <w:t xml:space="preserve">supports the </w:t>
      </w:r>
      <w:commentRangeStart w:id="7024"/>
      <w:r w:rsidR="00210B26">
        <w:rPr>
          <w:rFonts w:ascii="Times New Roman" w:hAnsi="Times New Roman"/>
        </w:rPr>
        <w:t xml:space="preserve">validation </w:t>
      </w:r>
      <w:commentRangeEnd w:id="7024"/>
      <w:r w:rsidR="00427968">
        <w:rPr>
          <w:rStyle w:val="CommentReference"/>
          <w:rFonts w:ascii="Times New Roman" w:eastAsia="Calibri" w:hAnsi="Times New Roman"/>
        </w:rPr>
        <w:commentReference w:id="7024"/>
      </w:r>
      <w:del w:id="7025" w:author="Yvan Labiche" w:date="2018-09-07T22:28:00Z">
        <w:r w:rsidR="00210B26" w:rsidDel="00427968">
          <w:rPr>
            <w:rFonts w:ascii="Times New Roman" w:hAnsi="Times New Roman"/>
          </w:rPr>
          <w:delText xml:space="preserve">for </w:delText>
        </w:r>
      </w:del>
      <w:ins w:id="7026" w:author="Yvan Labiche" w:date="2018-09-07T22:28:00Z">
        <w:r w:rsidR="00427968">
          <w:rPr>
            <w:rFonts w:ascii="Times New Roman" w:hAnsi="Times New Roman"/>
          </w:rPr>
          <w:t xml:space="preserve">of </w:t>
        </w:r>
      </w:ins>
      <w:r w:rsidR="0015224E" w:rsidRPr="00A20857">
        <w:rPr>
          <w:rFonts w:ascii="Times New Roman" w:hAnsi="Times New Roman"/>
        </w:rPr>
        <w:t xml:space="preserve">the taxonomy requirement </w:t>
      </w:r>
      <w:r w:rsidR="00760B20" w:rsidRPr="00A20857">
        <w:rPr>
          <w:rFonts w:ascii="Times New Roman" w:hAnsi="Times New Roman"/>
        </w:rPr>
        <w:fldChar w:fldCharType="begin"/>
      </w:r>
      <w:r w:rsidR="00760B20" w:rsidRPr="00A20857">
        <w:rPr>
          <w:rFonts w:ascii="Times New Roman" w:hAnsi="Times New Roman"/>
        </w:rPr>
        <w:instrText xml:space="preserve"> REF _Ref482280975 \h  \* MERGEFORMAT </w:instrText>
      </w:r>
      <w:r w:rsidR="00760B20" w:rsidRPr="00A20857">
        <w:rPr>
          <w:rFonts w:ascii="Times New Roman" w:hAnsi="Times New Roman"/>
        </w:rPr>
      </w:r>
      <w:r w:rsidR="00760B20" w:rsidRPr="00A20857">
        <w:rPr>
          <w:rFonts w:ascii="Times New Roman" w:hAnsi="Times New Roman"/>
        </w:rPr>
        <w:fldChar w:fldCharType="separate"/>
      </w:r>
      <w:ins w:id="7027" w:author="Nasser Mustafa [2]" w:date="2018-09-26T11:08:00Z">
        <w:r w:rsidR="00047800" w:rsidRPr="00047800">
          <w:rPr>
            <w:rFonts w:ascii="Times New Roman" w:hAnsi="Times New Roman"/>
            <w:b/>
            <w:rPrChange w:id="7028" w:author="Nasser Mustafa [2]" w:date="2018-09-26T11:08:00Z">
              <w:rPr>
                <w:b/>
              </w:rPr>
            </w:rPrChange>
          </w:rPr>
          <w:t xml:space="preserve">TRQ </w:t>
        </w:r>
        <w:r w:rsidR="00047800" w:rsidRPr="00047800">
          <w:rPr>
            <w:rFonts w:ascii="Times New Roman" w:hAnsi="Times New Roman"/>
            <w:b/>
            <w:noProof/>
            <w:rPrChange w:id="7029" w:author="Nasser Mustafa [2]" w:date="2018-09-26T11:08:00Z">
              <w:rPr>
                <w:b/>
                <w:noProof/>
              </w:rPr>
            </w:rPrChange>
          </w:rPr>
          <w:t>3</w:t>
        </w:r>
      </w:ins>
      <w:del w:id="7030" w:author="Nasser Mustafa [2]" w:date="2018-09-19T14:47:00Z">
        <w:r w:rsidR="00427968" w:rsidRPr="00427968" w:rsidDel="00740534">
          <w:rPr>
            <w:rFonts w:ascii="Times New Roman" w:hAnsi="Times New Roman"/>
            <w:b/>
          </w:rPr>
          <w:delText xml:space="preserve">TRQ </w:delText>
        </w:r>
        <w:r w:rsidR="00427968" w:rsidRPr="00427968" w:rsidDel="00740534">
          <w:rPr>
            <w:rFonts w:ascii="Times New Roman" w:hAnsi="Times New Roman"/>
            <w:b/>
            <w:noProof/>
          </w:rPr>
          <w:delText>3</w:delText>
        </w:r>
      </w:del>
      <w:r w:rsidR="00760B20" w:rsidRPr="00A20857">
        <w:rPr>
          <w:rFonts w:ascii="Times New Roman" w:hAnsi="Times New Roman"/>
        </w:rPr>
        <w:fldChar w:fldCharType="end"/>
      </w:r>
      <w:r w:rsidR="00587C6E">
        <w:rPr>
          <w:rFonts w:ascii="Times New Roman" w:hAnsi="Times New Roman"/>
        </w:rPr>
        <w:t xml:space="preserve"> which requires </w:t>
      </w:r>
      <w:r w:rsidR="00A20857" w:rsidRPr="00587C6E">
        <w:t xml:space="preserve">the specification of a trace link </w:t>
      </w:r>
      <w:r w:rsidR="00587C6E">
        <w:t xml:space="preserve">should be specified </w:t>
      </w:r>
      <w:r w:rsidR="00A20857" w:rsidRPr="00587C6E">
        <w:t xml:space="preserve">only once </w:t>
      </w:r>
      <w:r w:rsidR="00587C6E">
        <w:t>in the taxonomy but it can be</w:t>
      </w:r>
      <w:r w:rsidR="00A20857" w:rsidRPr="00587C6E">
        <w:t xml:space="preserve"> relate</w:t>
      </w:r>
      <w:r w:rsidR="00587C6E">
        <w:t>d</w:t>
      </w:r>
      <w:r w:rsidR="00A20857" w:rsidRPr="00587C6E">
        <w:t xml:space="preserve"> to different domains </w:t>
      </w:r>
      <w:r w:rsidR="00587C6E">
        <w:t>through different paths.</w:t>
      </w:r>
    </w:p>
    <w:p w14:paraId="1D6E6242" w14:textId="1B80D766" w:rsidR="00B97147" w:rsidRPr="00A20857" w:rsidRDefault="00B97147" w:rsidP="003C6E9F">
      <w:pPr>
        <w:pStyle w:val="ListParagraph"/>
        <w:numPr>
          <w:ilvl w:val="0"/>
          <w:numId w:val="55"/>
        </w:numPr>
        <w:tabs>
          <w:tab w:val="left" w:pos="900"/>
        </w:tabs>
        <w:spacing w:line="480" w:lineRule="auto"/>
        <w:jc w:val="both"/>
        <w:rPr>
          <w:rFonts w:ascii="Times New Roman" w:hAnsi="Times New Roman"/>
        </w:rPr>
      </w:pPr>
      <w:bookmarkStart w:id="7031" w:name="_Ref482281287"/>
      <w:r w:rsidRPr="00A20857">
        <w:rPr>
          <w:rFonts w:ascii="Times New Roman" w:hAnsi="Times New Roman"/>
          <w:b/>
        </w:rPr>
        <w:t xml:space="preserve">TaxCr </w:t>
      </w:r>
      <w:r w:rsidRPr="00A20857">
        <w:rPr>
          <w:rFonts w:ascii="Times New Roman" w:hAnsi="Times New Roman"/>
          <w:b/>
        </w:rPr>
        <w:fldChar w:fldCharType="begin"/>
      </w:r>
      <w:r w:rsidRPr="00A20857">
        <w:rPr>
          <w:rFonts w:ascii="Times New Roman" w:hAnsi="Times New Roman"/>
          <w:b/>
        </w:rPr>
        <w:instrText xml:space="preserve"> SEQ TaxCr \* ARABIC </w:instrText>
      </w:r>
      <w:r w:rsidRPr="00A20857">
        <w:rPr>
          <w:rFonts w:ascii="Times New Roman" w:hAnsi="Times New Roman"/>
          <w:b/>
        </w:rPr>
        <w:fldChar w:fldCharType="separate"/>
      </w:r>
      <w:r w:rsidR="00047800">
        <w:rPr>
          <w:rFonts w:ascii="Times New Roman" w:hAnsi="Times New Roman"/>
          <w:b/>
          <w:noProof/>
        </w:rPr>
        <w:t>2</w:t>
      </w:r>
      <w:r w:rsidRPr="00A20857">
        <w:rPr>
          <w:rFonts w:ascii="Times New Roman" w:hAnsi="Times New Roman"/>
          <w:b/>
        </w:rPr>
        <w:fldChar w:fldCharType="end"/>
      </w:r>
      <w:bookmarkEnd w:id="7031"/>
      <w:r w:rsidRPr="00A20857">
        <w:rPr>
          <w:rFonts w:ascii="Times New Roman" w:hAnsi="Times New Roman"/>
        </w:rPr>
        <w:t xml:space="preserve">: The capability of the taxonomy to accommodate the classification of trace links related to </w:t>
      </w:r>
      <w:r w:rsidR="0015224E" w:rsidRPr="00A20857">
        <w:rPr>
          <w:rFonts w:ascii="Times New Roman" w:hAnsi="Times New Roman"/>
        </w:rPr>
        <w:t xml:space="preserve">different users in </w:t>
      </w:r>
      <w:del w:id="7032" w:author="Yvan Labiche" w:date="2018-09-07T21:32:00Z">
        <w:r w:rsidR="008D1DF9" w:rsidRPr="00A20857" w:rsidDel="004C0003">
          <w:rPr>
            <w:rFonts w:ascii="Times New Roman" w:hAnsi="Times New Roman"/>
          </w:rPr>
          <w:delText>Requirement Engineering</w:delText>
        </w:r>
      </w:del>
      <w:ins w:id="7033" w:author="Yvan Labiche" w:date="2018-09-07T21:32:00Z">
        <w:r w:rsidR="004C0003">
          <w:rPr>
            <w:rFonts w:ascii="Times New Roman" w:hAnsi="Times New Roman"/>
          </w:rPr>
          <w:t>Requirements Engineering</w:t>
        </w:r>
      </w:ins>
      <w:r w:rsidRPr="00A20857">
        <w:rPr>
          <w:rFonts w:ascii="Times New Roman" w:hAnsi="Times New Roman"/>
        </w:rPr>
        <w:t xml:space="preserve">, </w:t>
      </w:r>
      <w:r w:rsidR="00A64F3E" w:rsidRPr="00A20857">
        <w:rPr>
          <w:rFonts w:ascii="Times New Roman" w:hAnsi="Times New Roman"/>
        </w:rPr>
        <w:t>Model Driven Engineering</w:t>
      </w:r>
      <w:r w:rsidRPr="00A20857">
        <w:rPr>
          <w:rFonts w:ascii="Times New Roman" w:hAnsi="Times New Roman"/>
        </w:rPr>
        <w:t xml:space="preserve">, and </w:t>
      </w:r>
      <w:r w:rsidR="008D1DF9" w:rsidRPr="00A20857">
        <w:rPr>
          <w:rFonts w:ascii="Times New Roman" w:hAnsi="Times New Roman"/>
        </w:rPr>
        <w:t>Systems Engineering</w:t>
      </w:r>
      <w:r w:rsidRPr="00A20857">
        <w:rPr>
          <w:rFonts w:ascii="Times New Roman" w:hAnsi="Times New Roman"/>
        </w:rPr>
        <w:t xml:space="preserve">. This </w:t>
      </w:r>
      <w:r w:rsidR="00210B26">
        <w:rPr>
          <w:rFonts w:ascii="Times New Roman" w:hAnsi="Times New Roman"/>
        </w:rPr>
        <w:t xml:space="preserve">criterion supports </w:t>
      </w:r>
      <w:commentRangeStart w:id="7034"/>
      <w:ins w:id="7035" w:author="Yvan Labiche" w:date="2018-09-07T22:30:00Z">
        <w:r w:rsidR="001F6FA3">
          <w:rPr>
            <w:rFonts w:ascii="Times New Roman" w:hAnsi="Times New Roman"/>
          </w:rPr>
          <w:t xml:space="preserve">the claim that </w:t>
        </w:r>
      </w:ins>
      <w:del w:id="7036" w:author="Yvan Labiche" w:date="2018-09-07T22:30:00Z">
        <w:r w:rsidRPr="00A20857" w:rsidDel="001F6FA3">
          <w:rPr>
            <w:rFonts w:ascii="Times New Roman" w:hAnsi="Times New Roman"/>
          </w:rPr>
          <w:delText xml:space="preserve">whether </w:delText>
        </w:r>
      </w:del>
      <w:r w:rsidRPr="00A20857">
        <w:rPr>
          <w:rFonts w:ascii="Times New Roman" w:hAnsi="Times New Roman"/>
        </w:rPr>
        <w:t xml:space="preserve">the </w:t>
      </w:r>
      <w:commentRangeEnd w:id="7034"/>
      <w:r w:rsidR="001F6FA3">
        <w:rPr>
          <w:rStyle w:val="CommentReference"/>
          <w:rFonts w:ascii="Times New Roman" w:eastAsia="Calibri" w:hAnsi="Times New Roman"/>
        </w:rPr>
        <w:commentReference w:id="7034"/>
      </w:r>
      <w:r w:rsidRPr="00A20857">
        <w:rPr>
          <w:rFonts w:ascii="Times New Roman" w:hAnsi="Times New Roman"/>
        </w:rPr>
        <w:t>taxonomy can have all types of trace links.</w:t>
      </w:r>
      <w:r w:rsidR="0015224E" w:rsidRPr="00A20857">
        <w:rPr>
          <w:rFonts w:ascii="Times New Roman" w:hAnsi="Times New Roman"/>
        </w:rPr>
        <w:t xml:space="preserve"> This criterion </w:t>
      </w:r>
      <w:ins w:id="7037" w:author="Nasser Mustafa [2]" w:date="2018-09-25T18:36:00Z">
        <w:r w:rsidR="00AB29B8">
          <w:rPr>
            <w:rFonts w:ascii="Times New Roman" w:hAnsi="Times New Roman"/>
          </w:rPr>
          <w:t xml:space="preserve">supports the </w:t>
        </w:r>
      </w:ins>
      <w:r w:rsidR="0015224E" w:rsidRPr="00A20857">
        <w:rPr>
          <w:rFonts w:ascii="Times New Roman" w:hAnsi="Times New Roman"/>
        </w:rPr>
        <w:t>validat</w:t>
      </w:r>
      <w:ins w:id="7038" w:author="Nasser Mustafa [2]" w:date="2018-09-25T18:36:00Z">
        <w:r w:rsidR="00AB29B8">
          <w:rPr>
            <w:rFonts w:ascii="Times New Roman" w:hAnsi="Times New Roman"/>
          </w:rPr>
          <w:t>ion</w:t>
        </w:r>
      </w:ins>
      <w:del w:id="7039" w:author="Nasser Mustafa [2]" w:date="2018-09-25T18:36:00Z">
        <w:r w:rsidR="0015224E" w:rsidRPr="00A20857" w:rsidDel="00AB29B8">
          <w:rPr>
            <w:rFonts w:ascii="Times New Roman" w:hAnsi="Times New Roman"/>
          </w:rPr>
          <w:delText>es</w:delText>
        </w:r>
      </w:del>
      <w:r w:rsidR="0015224E" w:rsidRPr="00A20857">
        <w:rPr>
          <w:rFonts w:ascii="Times New Roman" w:hAnsi="Times New Roman"/>
        </w:rPr>
        <w:t xml:space="preserve"> </w:t>
      </w:r>
      <w:ins w:id="7040" w:author="Nasser Mustafa [2]" w:date="2018-09-25T18:36:00Z">
        <w:r w:rsidR="00AB29B8">
          <w:rPr>
            <w:rFonts w:ascii="Times New Roman" w:hAnsi="Times New Roman"/>
          </w:rPr>
          <w:t xml:space="preserve">of </w:t>
        </w:r>
      </w:ins>
      <w:r w:rsidR="0015224E" w:rsidRPr="00A20857">
        <w:rPr>
          <w:rFonts w:ascii="Times New Roman" w:hAnsi="Times New Roman"/>
        </w:rPr>
        <w:t xml:space="preserve">the taxonomy requirement </w:t>
      </w:r>
      <w:r w:rsidR="0015224E" w:rsidRPr="00A20857">
        <w:rPr>
          <w:rFonts w:ascii="Times New Roman" w:hAnsi="Times New Roman"/>
          <w:b/>
        </w:rPr>
        <w:t xml:space="preserve">TRQ </w:t>
      </w:r>
      <w:r w:rsidR="0015224E" w:rsidRPr="00A20857">
        <w:rPr>
          <w:rFonts w:ascii="Times New Roman" w:hAnsi="Times New Roman"/>
          <w:b/>
          <w:bCs/>
        </w:rPr>
        <w:fldChar w:fldCharType="begin"/>
      </w:r>
      <w:r w:rsidR="0015224E" w:rsidRPr="00A20857">
        <w:rPr>
          <w:rFonts w:ascii="Times New Roman" w:hAnsi="Times New Roman"/>
          <w:b/>
        </w:rPr>
        <w:instrText xml:space="preserve"> SEQ TRQ \* ARABIC </w:instrText>
      </w:r>
      <w:r w:rsidR="0015224E" w:rsidRPr="00A20857">
        <w:rPr>
          <w:rFonts w:ascii="Times New Roman" w:hAnsi="Times New Roman"/>
          <w:b/>
          <w:bCs/>
        </w:rPr>
        <w:fldChar w:fldCharType="separate"/>
      </w:r>
      <w:r w:rsidR="00047800">
        <w:rPr>
          <w:rFonts w:ascii="Times New Roman" w:hAnsi="Times New Roman"/>
          <w:b/>
          <w:noProof/>
        </w:rPr>
        <w:t>7</w:t>
      </w:r>
      <w:r w:rsidR="0015224E" w:rsidRPr="00A20857">
        <w:rPr>
          <w:rFonts w:ascii="Times New Roman" w:hAnsi="Times New Roman"/>
          <w:b/>
          <w:bCs/>
        </w:rPr>
        <w:fldChar w:fldCharType="end"/>
      </w:r>
      <w:r w:rsidR="0015224E" w:rsidRPr="00A20857">
        <w:rPr>
          <w:rFonts w:ascii="Times New Roman" w:hAnsi="Times New Roman"/>
        </w:rPr>
        <w:t xml:space="preserve"> which requires that the taxonomy shall integrate all, at least all those we have identified from a systematic search in the literature and therefore from prominent literature, trace link types that can relate the artifacts produced during system analysis, design, coding, and testing, and during model-to-model transformations. </w:t>
      </w:r>
      <w:r w:rsidRPr="00A20857">
        <w:rPr>
          <w:rFonts w:ascii="Times New Roman" w:hAnsi="Times New Roman"/>
        </w:rPr>
        <w:t xml:space="preserve"> </w:t>
      </w:r>
    </w:p>
    <w:p w14:paraId="2EBC4070" w14:textId="444F33BB" w:rsidR="00B97147" w:rsidRPr="00A20857" w:rsidRDefault="00B97147" w:rsidP="003C6E9F">
      <w:pPr>
        <w:pStyle w:val="ListParagraph"/>
        <w:numPr>
          <w:ilvl w:val="0"/>
          <w:numId w:val="55"/>
        </w:numPr>
        <w:tabs>
          <w:tab w:val="left" w:pos="900"/>
        </w:tabs>
        <w:spacing w:line="480" w:lineRule="auto"/>
        <w:jc w:val="both"/>
        <w:rPr>
          <w:rFonts w:ascii="Times New Roman" w:hAnsi="Times New Roman"/>
        </w:rPr>
      </w:pPr>
      <w:bookmarkStart w:id="7041" w:name="_Ref482281295"/>
      <w:r w:rsidRPr="00A20857">
        <w:rPr>
          <w:rFonts w:ascii="Times New Roman" w:hAnsi="Times New Roman"/>
          <w:b/>
        </w:rPr>
        <w:t xml:space="preserve">TaxCr </w:t>
      </w:r>
      <w:r w:rsidRPr="00A20857">
        <w:rPr>
          <w:rFonts w:ascii="Times New Roman" w:hAnsi="Times New Roman"/>
          <w:b/>
        </w:rPr>
        <w:fldChar w:fldCharType="begin"/>
      </w:r>
      <w:r w:rsidRPr="00A20857">
        <w:rPr>
          <w:rFonts w:ascii="Times New Roman" w:hAnsi="Times New Roman"/>
          <w:b/>
        </w:rPr>
        <w:instrText xml:space="preserve"> SEQ TaxCr \* ARABIC </w:instrText>
      </w:r>
      <w:r w:rsidRPr="00A20857">
        <w:rPr>
          <w:rFonts w:ascii="Times New Roman" w:hAnsi="Times New Roman"/>
          <w:b/>
        </w:rPr>
        <w:fldChar w:fldCharType="separate"/>
      </w:r>
      <w:r w:rsidR="00047800">
        <w:rPr>
          <w:rFonts w:ascii="Times New Roman" w:hAnsi="Times New Roman"/>
          <w:b/>
          <w:noProof/>
        </w:rPr>
        <w:t>3</w:t>
      </w:r>
      <w:r w:rsidRPr="00A20857">
        <w:rPr>
          <w:rFonts w:ascii="Times New Roman" w:hAnsi="Times New Roman"/>
          <w:b/>
        </w:rPr>
        <w:fldChar w:fldCharType="end"/>
      </w:r>
      <w:bookmarkEnd w:id="7041"/>
      <w:r w:rsidRPr="00A20857">
        <w:rPr>
          <w:rFonts w:ascii="Times New Roman" w:hAnsi="Times New Roman"/>
        </w:rPr>
        <w:t xml:space="preserve">: </w:t>
      </w:r>
      <w:r w:rsidR="00210B26">
        <w:rPr>
          <w:rFonts w:ascii="Times New Roman" w:hAnsi="Times New Roman"/>
        </w:rPr>
        <w:t>Trace links c</w:t>
      </w:r>
      <w:r w:rsidRPr="00A20857">
        <w:rPr>
          <w:rFonts w:ascii="Times New Roman" w:hAnsi="Times New Roman"/>
        </w:rPr>
        <w:t xml:space="preserve">onsistency. This </w:t>
      </w:r>
      <w:r w:rsidR="00210B26">
        <w:rPr>
          <w:rFonts w:ascii="Times New Roman" w:hAnsi="Times New Roman"/>
        </w:rPr>
        <w:t>c</w:t>
      </w:r>
      <w:r w:rsidRPr="00A20857">
        <w:rPr>
          <w:rFonts w:ascii="Times New Roman" w:hAnsi="Times New Roman"/>
        </w:rPr>
        <w:t xml:space="preserve">riterion </w:t>
      </w:r>
      <w:r w:rsidR="00210B26">
        <w:rPr>
          <w:rFonts w:ascii="Times New Roman" w:hAnsi="Times New Roman"/>
        </w:rPr>
        <w:t>supports</w:t>
      </w:r>
      <w:r w:rsidR="00210B26" w:rsidRPr="00A20857">
        <w:rPr>
          <w:rFonts w:ascii="Times New Roman" w:hAnsi="Times New Roman"/>
        </w:rPr>
        <w:t xml:space="preserve"> </w:t>
      </w:r>
      <w:r w:rsidRPr="00A20857">
        <w:rPr>
          <w:rFonts w:ascii="Times New Roman" w:hAnsi="Times New Roman"/>
        </w:rPr>
        <w:t>whether a trace link has only one definition.</w:t>
      </w:r>
      <w:r w:rsidR="00B802C1" w:rsidRPr="00A20857">
        <w:rPr>
          <w:rFonts w:ascii="Times New Roman" w:hAnsi="Times New Roman"/>
        </w:rPr>
        <w:t xml:space="preserve"> This criterion </w:t>
      </w:r>
      <w:del w:id="7042" w:author="Nasser Mustafa [2]" w:date="2018-09-25T18:36:00Z">
        <w:r w:rsidR="00B802C1" w:rsidRPr="00A20857" w:rsidDel="00AB29B8">
          <w:rPr>
            <w:rFonts w:ascii="Times New Roman" w:hAnsi="Times New Roman"/>
          </w:rPr>
          <w:delText xml:space="preserve">validates </w:delText>
        </w:r>
      </w:del>
      <w:ins w:id="7043" w:author="Nasser Mustafa [2]" w:date="2018-09-25T18:36:00Z">
        <w:r w:rsidR="00AB29B8">
          <w:rPr>
            <w:rFonts w:ascii="Times New Roman" w:hAnsi="Times New Roman"/>
          </w:rPr>
          <w:t>supports the validation of</w:t>
        </w:r>
        <w:r w:rsidR="00AB29B8" w:rsidRPr="00A20857">
          <w:rPr>
            <w:rFonts w:ascii="Times New Roman" w:hAnsi="Times New Roman"/>
          </w:rPr>
          <w:t xml:space="preserve"> </w:t>
        </w:r>
      </w:ins>
      <w:r w:rsidR="00B802C1" w:rsidRPr="00A20857">
        <w:rPr>
          <w:rFonts w:ascii="Times New Roman" w:hAnsi="Times New Roman"/>
        </w:rPr>
        <w:t xml:space="preserve">the taxonomy requirement </w:t>
      </w:r>
      <w:r w:rsidR="00B802C1" w:rsidRPr="00A20857">
        <w:rPr>
          <w:rFonts w:ascii="Times New Roman" w:hAnsi="Times New Roman"/>
        </w:rPr>
        <w:fldChar w:fldCharType="begin"/>
      </w:r>
      <w:r w:rsidR="00B802C1" w:rsidRPr="00A20857">
        <w:rPr>
          <w:rFonts w:ascii="Times New Roman" w:hAnsi="Times New Roman"/>
        </w:rPr>
        <w:instrText xml:space="preserve"> REF _Ref482280929 \h  \* MERGEFORMAT </w:instrText>
      </w:r>
      <w:r w:rsidR="00B802C1" w:rsidRPr="00A20857">
        <w:rPr>
          <w:rFonts w:ascii="Times New Roman" w:hAnsi="Times New Roman"/>
        </w:rPr>
      </w:r>
      <w:r w:rsidR="00B802C1" w:rsidRPr="00A20857">
        <w:rPr>
          <w:rFonts w:ascii="Times New Roman" w:hAnsi="Times New Roman"/>
        </w:rPr>
        <w:fldChar w:fldCharType="separate"/>
      </w:r>
      <w:ins w:id="7044" w:author="Nasser Mustafa [2]" w:date="2018-09-26T11:08:00Z">
        <w:r w:rsidR="00047800" w:rsidRPr="00047800">
          <w:rPr>
            <w:rFonts w:ascii="Times New Roman" w:hAnsi="Times New Roman"/>
            <w:b/>
            <w:rPrChange w:id="7045" w:author="Nasser Mustafa [2]" w:date="2018-09-26T11:08:00Z">
              <w:rPr>
                <w:rFonts w:ascii="Times New Roman" w:hAnsi="Times New Roman"/>
              </w:rPr>
            </w:rPrChange>
          </w:rPr>
          <w:t xml:space="preserve">TRQ </w:t>
        </w:r>
        <w:r w:rsidR="00047800" w:rsidRPr="00047800">
          <w:rPr>
            <w:rFonts w:ascii="Times New Roman" w:hAnsi="Times New Roman"/>
            <w:b/>
            <w:noProof/>
            <w:rPrChange w:id="7046" w:author="Nasser Mustafa [2]" w:date="2018-09-26T11:08:00Z">
              <w:rPr>
                <w:rFonts w:ascii="Times New Roman" w:hAnsi="Times New Roman"/>
                <w:noProof/>
              </w:rPr>
            </w:rPrChange>
          </w:rPr>
          <w:t>1</w:t>
        </w:r>
      </w:ins>
      <w:del w:id="7047" w:author="Nasser Mustafa [2]" w:date="2018-09-19T14:47:00Z">
        <w:r w:rsidR="00C779F7" w:rsidRPr="00427968" w:rsidDel="00740534">
          <w:rPr>
            <w:rFonts w:ascii="Times New Roman" w:hAnsi="Times New Roman"/>
            <w:b/>
          </w:rPr>
          <w:delText xml:space="preserve">TRQ </w:delText>
        </w:r>
        <w:r w:rsidR="00C779F7" w:rsidRPr="00427968" w:rsidDel="00740534">
          <w:rPr>
            <w:rFonts w:ascii="Times New Roman" w:hAnsi="Times New Roman"/>
            <w:b/>
            <w:noProof/>
          </w:rPr>
          <w:delText>1</w:delText>
        </w:r>
      </w:del>
      <w:r w:rsidR="00B802C1" w:rsidRPr="00A20857">
        <w:rPr>
          <w:rFonts w:ascii="Times New Roman" w:hAnsi="Times New Roman"/>
        </w:rPr>
        <w:fldChar w:fldCharType="end"/>
      </w:r>
      <w:r w:rsidR="00B802C1" w:rsidRPr="00A20857">
        <w:rPr>
          <w:rFonts w:ascii="Times New Roman" w:hAnsi="Times New Roman"/>
        </w:rPr>
        <w:t xml:space="preserve"> in which we specified a set of properties for each trace links that defines its usage or purpose, its name, </w:t>
      </w:r>
      <w:r w:rsidR="00B802C1" w:rsidRPr="00A20857">
        <w:rPr>
          <w:rFonts w:ascii="Times New Roman" w:hAnsi="Times New Roman"/>
          <w:noProof/>
        </w:rPr>
        <w:t>type,</w:t>
      </w:r>
      <w:r w:rsidR="00B802C1" w:rsidRPr="00A20857">
        <w:rPr>
          <w:rFonts w:ascii="Times New Roman" w:hAnsi="Times New Roman"/>
        </w:rPr>
        <w:t xml:space="preserve"> and definition. These properties </w:t>
      </w:r>
      <w:r w:rsidR="00B802C1" w:rsidRPr="00A20857">
        <w:rPr>
          <w:rFonts w:ascii="Times New Roman" w:hAnsi="Times New Roman"/>
          <w:noProof/>
        </w:rPr>
        <w:t>provide</w:t>
      </w:r>
      <w:r w:rsidR="00B802C1" w:rsidRPr="00A20857">
        <w:rPr>
          <w:rFonts w:ascii="Times New Roman" w:hAnsi="Times New Roman"/>
        </w:rPr>
        <w:t xml:space="preserve"> a semantic for each trace link. Moreover, we established relationships between trace links that exist across different domains. Therefore, a certain trace link can be reached through many paths from different domains. </w:t>
      </w:r>
    </w:p>
    <w:p w14:paraId="3A102F52" w14:textId="2A9523A8" w:rsidR="00B802C1" w:rsidRPr="00A20857" w:rsidRDefault="00B97147" w:rsidP="00A20857">
      <w:pPr>
        <w:pStyle w:val="ListParagraph"/>
        <w:keepNext w:val="0"/>
        <w:numPr>
          <w:ilvl w:val="0"/>
          <w:numId w:val="27"/>
        </w:numPr>
        <w:tabs>
          <w:tab w:val="left" w:pos="900"/>
        </w:tabs>
        <w:spacing w:line="480" w:lineRule="auto"/>
        <w:ind w:left="714" w:hanging="357"/>
        <w:jc w:val="both"/>
        <w:rPr>
          <w:rFonts w:ascii="Times New Roman" w:hAnsi="Times New Roman"/>
        </w:rPr>
      </w:pPr>
      <w:bookmarkStart w:id="7048" w:name="_Ref482286847"/>
      <w:r w:rsidRPr="00A20857">
        <w:rPr>
          <w:rFonts w:ascii="Times New Roman" w:hAnsi="Times New Roman"/>
          <w:b/>
        </w:rPr>
        <w:t xml:space="preserve">TaxCr </w:t>
      </w:r>
      <w:r w:rsidRPr="00A20857">
        <w:rPr>
          <w:rFonts w:ascii="Times New Roman" w:hAnsi="Times New Roman"/>
          <w:b/>
        </w:rPr>
        <w:fldChar w:fldCharType="begin"/>
      </w:r>
      <w:r w:rsidRPr="00A20857">
        <w:rPr>
          <w:rFonts w:ascii="Times New Roman" w:hAnsi="Times New Roman"/>
          <w:b/>
        </w:rPr>
        <w:instrText xml:space="preserve"> SEQ TaxCr \* ARABIC </w:instrText>
      </w:r>
      <w:r w:rsidRPr="00A20857">
        <w:rPr>
          <w:rFonts w:ascii="Times New Roman" w:hAnsi="Times New Roman"/>
          <w:b/>
        </w:rPr>
        <w:fldChar w:fldCharType="separate"/>
      </w:r>
      <w:r w:rsidR="00047800">
        <w:rPr>
          <w:rFonts w:ascii="Times New Roman" w:hAnsi="Times New Roman"/>
          <w:b/>
          <w:noProof/>
        </w:rPr>
        <w:t>4</w:t>
      </w:r>
      <w:r w:rsidRPr="00A20857">
        <w:rPr>
          <w:rFonts w:ascii="Times New Roman" w:hAnsi="Times New Roman"/>
          <w:b/>
        </w:rPr>
        <w:fldChar w:fldCharType="end"/>
      </w:r>
      <w:bookmarkEnd w:id="7048"/>
      <w:r w:rsidRPr="00A20857">
        <w:rPr>
          <w:rFonts w:ascii="Times New Roman" w:hAnsi="Times New Roman"/>
        </w:rPr>
        <w:t xml:space="preserve">: Extensibility and maintainability. This criterion </w:t>
      </w:r>
      <w:r w:rsidR="00210B26">
        <w:rPr>
          <w:rFonts w:ascii="Times New Roman" w:hAnsi="Times New Roman"/>
        </w:rPr>
        <w:t>supports</w:t>
      </w:r>
      <w:r w:rsidR="00210B26" w:rsidRPr="00A20857">
        <w:rPr>
          <w:rFonts w:ascii="Times New Roman" w:hAnsi="Times New Roman"/>
        </w:rPr>
        <w:t xml:space="preserve"> </w:t>
      </w:r>
      <w:r w:rsidR="00210B26">
        <w:rPr>
          <w:rFonts w:ascii="Times New Roman" w:hAnsi="Times New Roman"/>
        </w:rPr>
        <w:t>the</w:t>
      </w:r>
      <w:ins w:id="7049" w:author="Yvan Labiche" w:date="2018-09-07T22:31:00Z">
        <w:r w:rsidR="00460BA1">
          <w:rPr>
            <w:rFonts w:ascii="Times New Roman" w:hAnsi="Times New Roman"/>
          </w:rPr>
          <w:t xml:space="preserve"> claim that it is</w:t>
        </w:r>
      </w:ins>
      <w:r w:rsidR="00210B26">
        <w:rPr>
          <w:rFonts w:ascii="Times New Roman" w:hAnsi="Times New Roman"/>
        </w:rPr>
        <w:t xml:space="preserve"> simpl</w:t>
      </w:r>
      <w:ins w:id="7050" w:author="Yvan Labiche" w:date="2018-09-07T22:31:00Z">
        <w:r w:rsidR="00460BA1">
          <w:rPr>
            <w:rFonts w:ascii="Times New Roman" w:hAnsi="Times New Roman"/>
          </w:rPr>
          <w:t>e</w:t>
        </w:r>
      </w:ins>
      <w:del w:id="7051" w:author="Yvan Labiche" w:date="2018-09-07T22:31:00Z">
        <w:r w:rsidR="00210B26" w:rsidDel="00460BA1">
          <w:rPr>
            <w:rFonts w:ascii="Times New Roman" w:hAnsi="Times New Roman"/>
          </w:rPr>
          <w:delText>icity</w:delText>
        </w:r>
      </w:del>
      <w:r w:rsidR="00210B26">
        <w:rPr>
          <w:rFonts w:ascii="Times New Roman" w:hAnsi="Times New Roman"/>
        </w:rPr>
        <w:t xml:space="preserve"> </w:t>
      </w:r>
      <w:del w:id="7052" w:author="Yvan Labiche" w:date="2018-09-07T22:31:00Z">
        <w:r w:rsidR="00210B26" w:rsidDel="00460BA1">
          <w:rPr>
            <w:rFonts w:ascii="Times New Roman" w:hAnsi="Times New Roman"/>
          </w:rPr>
          <w:delText xml:space="preserve">of </w:delText>
        </w:r>
      </w:del>
      <w:ins w:id="7053" w:author="Yvan Labiche" w:date="2018-09-07T22:31:00Z">
        <w:r w:rsidR="00460BA1">
          <w:rPr>
            <w:rFonts w:ascii="Times New Roman" w:hAnsi="Times New Roman"/>
          </w:rPr>
          <w:t xml:space="preserve">to </w:t>
        </w:r>
      </w:ins>
      <w:r w:rsidR="00B802C1" w:rsidRPr="00A20857">
        <w:rPr>
          <w:rFonts w:ascii="Times New Roman" w:hAnsi="Times New Roman"/>
        </w:rPr>
        <w:t>add</w:t>
      </w:r>
      <w:del w:id="7054" w:author="Yvan Labiche" w:date="2018-09-07T22:31:00Z">
        <w:r w:rsidR="00210B26" w:rsidDel="00460BA1">
          <w:rPr>
            <w:rFonts w:ascii="Times New Roman" w:hAnsi="Times New Roman"/>
          </w:rPr>
          <w:delText>ing</w:delText>
        </w:r>
      </w:del>
      <w:r w:rsidRPr="00A20857">
        <w:rPr>
          <w:rFonts w:ascii="Times New Roman" w:hAnsi="Times New Roman"/>
        </w:rPr>
        <w:t xml:space="preserve"> a trace link or a property to the taxonomy without changing the existing design.</w:t>
      </w:r>
      <w:r w:rsidR="00A20857" w:rsidRPr="00A20857">
        <w:rPr>
          <w:rFonts w:ascii="Times New Roman" w:hAnsi="Times New Roman"/>
        </w:rPr>
        <w:t xml:space="preserve"> T</w:t>
      </w:r>
      <w:r w:rsidR="00B802C1" w:rsidRPr="00A20857">
        <w:rPr>
          <w:rFonts w:ascii="Times New Roman" w:hAnsi="Times New Roman"/>
        </w:rPr>
        <w:t xml:space="preserve">his criterion </w:t>
      </w:r>
      <w:r w:rsidR="00210B26">
        <w:rPr>
          <w:rFonts w:ascii="Times New Roman" w:hAnsi="Times New Roman"/>
        </w:rPr>
        <w:t>supports the validation for</w:t>
      </w:r>
      <w:r w:rsidR="00210B26" w:rsidRPr="00A20857">
        <w:rPr>
          <w:rFonts w:ascii="Times New Roman" w:hAnsi="Times New Roman"/>
        </w:rPr>
        <w:t xml:space="preserve"> the </w:t>
      </w:r>
      <w:r w:rsidR="00B802C1" w:rsidRPr="00A20857">
        <w:rPr>
          <w:rFonts w:ascii="Times New Roman" w:hAnsi="Times New Roman"/>
        </w:rPr>
        <w:t xml:space="preserve">taxonomy requirement </w:t>
      </w:r>
      <w:r w:rsidR="00B802C1" w:rsidRPr="00A20857">
        <w:rPr>
          <w:rFonts w:ascii="Times New Roman" w:hAnsi="Times New Roman"/>
        </w:rPr>
        <w:fldChar w:fldCharType="begin"/>
      </w:r>
      <w:r w:rsidR="00B802C1" w:rsidRPr="00A20857">
        <w:rPr>
          <w:rFonts w:ascii="Times New Roman" w:hAnsi="Times New Roman"/>
        </w:rPr>
        <w:instrText xml:space="preserve"> REF _Ref482280989 \h  \* MERGEFORMAT </w:instrText>
      </w:r>
      <w:r w:rsidR="00B802C1" w:rsidRPr="00A20857">
        <w:rPr>
          <w:rFonts w:ascii="Times New Roman" w:hAnsi="Times New Roman"/>
        </w:rPr>
      </w:r>
      <w:r w:rsidR="00B802C1" w:rsidRPr="00A20857">
        <w:rPr>
          <w:rFonts w:ascii="Times New Roman" w:hAnsi="Times New Roman"/>
        </w:rPr>
        <w:fldChar w:fldCharType="separate"/>
      </w:r>
      <w:ins w:id="7055" w:author="Nasser Mustafa [2]" w:date="2018-09-26T11:08:00Z">
        <w:r w:rsidR="00047800" w:rsidRPr="00047800">
          <w:rPr>
            <w:rFonts w:ascii="Times New Roman" w:hAnsi="Times New Roman"/>
            <w:b/>
            <w:rPrChange w:id="7056" w:author="Nasser Mustafa [2]" w:date="2018-09-26T11:08:00Z">
              <w:rPr>
                <w:b/>
              </w:rPr>
            </w:rPrChange>
          </w:rPr>
          <w:t xml:space="preserve">TRQ </w:t>
        </w:r>
        <w:r w:rsidR="00047800" w:rsidRPr="00047800">
          <w:rPr>
            <w:rFonts w:ascii="Times New Roman" w:hAnsi="Times New Roman"/>
            <w:b/>
            <w:noProof/>
            <w:rPrChange w:id="7057" w:author="Nasser Mustafa [2]" w:date="2018-09-26T11:08:00Z">
              <w:rPr>
                <w:b/>
                <w:noProof/>
              </w:rPr>
            </w:rPrChange>
          </w:rPr>
          <w:t>4</w:t>
        </w:r>
      </w:ins>
      <w:del w:id="7058" w:author="Nasser Mustafa [2]" w:date="2018-09-19T14:47:00Z">
        <w:r w:rsidR="00C779F7" w:rsidRPr="003379F6" w:rsidDel="00740534">
          <w:rPr>
            <w:rFonts w:ascii="Times New Roman" w:hAnsi="Times New Roman"/>
            <w:b/>
          </w:rPr>
          <w:delText xml:space="preserve">TRQ </w:delText>
        </w:r>
        <w:r w:rsidR="00C779F7" w:rsidRPr="003379F6" w:rsidDel="00740534">
          <w:rPr>
            <w:rFonts w:ascii="Times New Roman" w:hAnsi="Times New Roman"/>
            <w:b/>
            <w:noProof/>
          </w:rPr>
          <w:delText>4</w:delText>
        </w:r>
      </w:del>
      <w:r w:rsidR="00B802C1" w:rsidRPr="00A20857">
        <w:rPr>
          <w:rFonts w:ascii="Times New Roman" w:hAnsi="Times New Roman"/>
        </w:rPr>
        <w:fldChar w:fldCharType="end"/>
      </w:r>
      <w:r w:rsidR="00B802C1" w:rsidRPr="00A20857">
        <w:rPr>
          <w:rFonts w:ascii="Times New Roman" w:hAnsi="Times New Roman"/>
        </w:rPr>
        <w:t xml:space="preserve">. The flat hierarchy nature of the taxonomy allows inserting any new trace link type in the </w:t>
      </w:r>
      <w:commentRangeStart w:id="7059"/>
      <w:commentRangeStart w:id="7060"/>
      <w:r w:rsidR="00B802C1" w:rsidRPr="00A20857">
        <w:rPr>
          <w:rFonts w:ascii="Times New Roman" w:hAnsi="Times New Roman"/>
        </w:rPr>
        <w:t xml:space="preserve">taxonomy without the need for reorganizing </w:t>
      </w:r>
      <w:commentRangeEnd w:id="7059"/>
      <w:r w:rsidR="005279E3">
        <w:rPr>
          <w:rStyle w:val="CommentReference"/>
          <w:rFonts w:ascii="Times New Roman" w:eastAsia="Calibri" w:hAnsi="Times New Roman"/>
        </w:rPr>
        <w:commentReference w:id="7059"/>
      </w:r>
      <w:commentRangeEnd w:id="7060"/>
      <w:r w:rsidR="009D67D5">
        <w:rPr>
          <w:rStyle w:val="CommentReference"/>
          <w:rFonts w:ascii="Times New Roman" w:eastAsia="Calibri" w:hAnsi="Times New Roman"/>
        </w:rPr>
        <w:commentReference w:id="7060"/>
      </w:r>
      <w:r w:rsidR="00B802C1" w:rsidRPr="00A20857">
        <w:rPr>
          <w:rFonts w:ascii="Times New Roman" w:hAnsi="Times New Roman"/>
        </w:rPr>
        <w:t>the taxonomy structure. The new specification can be added anywhere in the RDF code. The same argument is applied when we want to add a new property for trace link types; the added properties will apply to all trace links in the taxonomy</w:t>
      </w:r>
      <w:bookmarkStart w:id="7061" w:name="_Ref482287902"/>
      <w:r w:rsidR="00B802C1" w:rsidRPr="00A20857">
        <w:rPr>
          <w:rFonts w:ascii="Times New Roman" w:hAnsi="Times New Roman"/>
        </w:rPr>
        <w:t>.</w:t>
      </w:r>
    </w:p>
    <w:p w14:paraId="7A347FB5" w14:textId="5A87B0EC" w:rsidR="00A20857" w:rsidRPr="00A20857" w:rsidRDefault="00B97147" w:rsidP="00A20857">
      <w:pPr>
        <w:pStyle w:val="ListParagraph"/>
        <w:keepNext w:val="0"/>
        <w:numPr>
          <w:ilvl w:val="0"/>
          <w:numId w:val="27"/>
        </w:numPr>
        <w:tabs>
          <w:tab w:val="left" w:pos="900"/>
        </w:tabs>
        <w:spacing w:line="480" w:lineRule="auto"/>
        <w:ind w:left="714" w:hanging="357"/>
        <w:jc w:val="both"/>
        <w:rPr>
          <w:rFonts w:ascii="Times New Roman" w:hAnsi="Times New Roman"/>
        </w:rPr>
      </w:pPr>
      <w:r w:rsidRPr="00A20857">
        <w:rPr>
          <w:rFonts w:ascii="Times New Roman" w:hAnsi="Times New Roman"/>
          <w:b/>
        </w:rPr>
        <w:t xml:space="preserve">TaxCr </w:t>
      </w:r>
      <w:r w:rsidRPr="00A20857">
        <w:rPr>
          <w:rFonts w:ascii="Times New Roman" w:hAnsi="Times New Roman"/>
          <w:b/>
        </w:rPr>
        <w:fldChar w:fldCharType="begin"/>
      </w:r>
      <w:r w:rsidRPr="00A20857">
        <w:rPr>
          <w:rFonts w:ascii="Times New Roman" w:hAnsi="Times New Roman"/>
          <w:b/>
        </w:rPr>
        <w:instrText xml:space="preserve"> SEQ TaxCr \* ARABIC </w:instrText>
      </w:r>
      <w:r w:rsidRPr="00A20857">
        <w:rPr>
          <w:rFonts w:ascii="Times New Roman" w:hAnsi="Times New Roman"/>
          <w:b/>
        </w:rPr>
        <w:fldChar w:fldCharType="separate"/>
      </w:r>
      <w:r w:rsidR="00047800">
        <w:rPr>
          <w:rFonts w:ascii="Times New Roman" w:hAnsi="Times New Roman"/>
          <w:b/>
          <w:noProof/>
        </w:rPr>
        <w:t>5</w:t>
      </w:r>
      <w:r w:rsidRPr="00A20857">
        <w:rPr>
          <w:rFonts w:ascii="Times New Roman" w:hAnsi="Times New Roman"/>
          <w:b/>
        </w:rPr>
        <w:fldChar w:fldCharType="end"/>
      </w:r>
      <w:bookmarkEnd w:id="7061"/>
      <w:r w:rsidRPr="00A20857">
        <w:rPr>
          <w:rFonts w:ascii="Times New Roman" w:hAnsi="Times New Roman"/>
        </w:rPr>
        <w:t>: Tool</w:t>
      </w:r>
      <w:del w:id="7062" w:author="Yvan Labiche" w:date="2018-09-07T22:32:00Z">
        <w:r w:rsidR="00210B26" w:rsidDel="00CB1201">
          <w:rPr>
            <w:rFonts w:ascii="Times New Roman" w:hAnsi="Times New Roman"/>
          </w:rPr>
          <w:delText>s</w:delText>
        </w:r>
      </w:del>
      <w:r w:rsidRPr="00A20857">
        <w:rPr>
          <w:rFonts w:ascii="Times New Roman" w:hAnsi="Times New Roman"/>
        </w:rPr>
        <w:t xml:space="preserve"> Support. This criterion </w:t>
      </w:r>
      <w:r w:rsidR="00210B26">
        <w:rPr>
          <w:rFonts w:ascii="Times New Roman" w:hAnsi="Times New Roman"/>
        </w:rPr>
        <w:t>shows</w:t>
      </w:r>
      <w:r w:rsidR="00210B26" w:rsidRPr="00A20857">
        <w:rPr>
          <w:rFonts w:ascii="Times New Roman" w:hAnsi="Times New Roman"/>
        </w:rPr>
        <w:t xml:space="preserve"> </w:t>
      </w:r>
      <w:r w:rsidRPr="00A20857">
        <w:rPr>
          <w:rFonts w:ascii="Times New Roman" w:hAnsi="Times New Roman"/>
        </w:rPr>
        <w:t xml:space="preserve">whether the taxonomy data can be saved, configured, or exported to other formats or applications. </w:t>
      </w:r>
      <w:bookmarkStart w:id="7063" w:name="_Ref482287814"/>
      <w:r w:rsidR="00A20857" w:rsidRPr="00A20857">
        <w:rPr>
          <w:rFonts w:ascii="Times New Roman" w:hAnsi="Times New Roman"/>
        </w:rPr>
        <w:t xml:space="preserve">This criterion </w:t>
      </w:r>
      <w:r w:rsidR="00210B26">
        <w:rPr>
          <w:rFonts w:ascii="Times New Roman" w:hAnsi="Times New Roman"/>
        </w:rPr>
        <w:t xml:space="preserve">supports the </w:t>
      </w:r>
      <w:r w:rsidR="00A20857" w:rsidRPr="00A20857">
        <w:rPr>
          <w:rFonts w:ascii="Times New Roman" w:hAnsi="Times New Roman"/>
        </w:rPr>
        <w:t>validat</w:t>
      </w:r>
      <w:r w:rsidR="00210B26">
        <w:rPr>
          <w:rFonts w:ascii="Times New Roman" w:hAnsi="Times New Roman"/>
        </w:rPr>
        <w:t>ion for</w:t>
      </w:r>
      <w:r w:rsidR="00A20857" w:rsidRPr="00A20857">
        <w:rPr>
          <w:rFonts w:ascii="Times New Roman" w:hAnsi="Times New Roman"/>
        </w:rPr>
        <w:t xml:space="preserve"> the taxonomy requirement </w:t>
      </w:r>
      <w:r w:rsidR="00A20857" w:rsidRPr="00A20857">
        <w:rPr>
          <w:rFonts w:ascii="Times New Roman" w:hAnsi="Times New Roman"/>
        </w:rPr>
        <w:fldChar w:fldCharType="begin"/>
      </w:r>
      <w:r w:rsidR="00A20857" w:rsidRPr="00A20857">
        <w:rPr>
          <w:rFonts w:ascii="Times New Roman" w:hAnsi="Times New Roman"/>
        </w:rPr>
        <w:instrText xml:space="preserve"> REF _Ref482281020 \h  \* MERGEFORMAT </w:instrText>
      </w:r>
      <w:r w:rsidR="00A20857" w:rsidRPr="00A20857">
        <w:rPr>
          <w:rFonts w:ascii="Times New Roman" w:hAnsi="Times New Roman"/>
        </w:rPr>
      </w:r>
      <w:r w:rsidR="00A20857" w:rsidRPr="00A20857">
        <w:rPr>
          <w:rFonts w:ascii="Times New Roman" w:hAnsi="Times New Roman"/>
        </w:rPr>
        <w:fldChar w:fldCharType="separate"/>
      </w:r>
      <w:ins w:id="7064" w:author="Nasser Mustafa [2]" w:date="2018-09-26T11:08:00Z">
        <w:r w:rsidR="00047800" w:rsidRPr="00047800">
          <w:rPr>
            <w:rFonts w:ascii="Times New Roman" w:hAnsi="Times New Roman"/>
            <w:b/>
            <w:rPrChange w:id="7065" w:author="Nasser Mustafa [2]" w:date="2018-09-26T11:08:00Z">
              <w:rPr>
                <w:b/>
              </w:rPr>
            </w:rPrChange>
          </w:rPr>
          <w:t xml:space="preserve">TRQ </w:t>
        </w:r>
        <w:r w:rsidR="00047800" w:rsidRPr="00047800">
          <w:rPr>
            <w:rFonts w:ascii="Times New Roman" w:hAnsi="Times New Roman"/>
            <w:b/>
            <w:noProof/>
            <w:rPrChange w:id="7066" w:author="Nasser Mustafa [2]" w:date="2018-09-26T11:08:00Z">
              <w:rPr>
                <w:b/>
                <w:noProof/>
              </w:rPr>
            </w:rPrChange>
          </w:rPr>
          <w:t>6</w:t>
        </w:r>
      </w:ins>
      <w:del w:id="7067" w:author="Nasser Mustafa [2]" w:date="2018-09-19T14:47:00Z">
        <w:r w:rsidR="00C779F7" w:rsidRPr="00CB1201" w:rsidDel="00740534">
          <w:rPr>
            <w:rFonts w:ascii="Times New Roman" w:hAnsi="Times New Roman"/>
            <w:b/>
          </w:rPr>
          <w:delText xml:space="preserve">TRQ </w:delText>
        </w:r>
        <w:r w:rsidR="00C779F7" w:rsidRPr="00CB1201" w:rsidDel="00740534">
          <w:rPr>
            <w:rFonts w:ascii="Times New Roman" w:hAnsi="Times New Roman"/>
            <w:b/>
            <w:noProof/>
          </w:rPr>
          <w:delText>6</w:delText>
        </w:r>
      </w:del>
      <w:r w:rsidR="00A20857" w:rsidRPr="00A20857">
        <w:rPr>
          <w:rFonts w:ascii="Times New Roman" w:hAnsi="Times New Roman"/>
        </w:rPr>
        <w:fldChar w:fldCharType="end"/>
      </w:r>
      <w:r w:rsidR="00A20857" w:rsidRPr="00A20857">
        <w:rPr>
          <w:rFonts w:ascii="Times New Roman" w:hAnsi="Times New Roman"/>
        </w:rPr>
        <w:t>. The taxonomy data can be exported in many universal formats such as HTML, XML, and OWL. In addition, the OWL provides not only data serialization but also validation for the taxonomy semantics.</w:t>
      </w:r>
    </w:p>
    <w:p w14:paraId="51536B66" w14:textId="7C65F717" w:rsidR="00B802C1" w:rsidRPr="00B802C1" w:rsidRDefault="00B97147" w:rsidP="002D6A49">
      <w:pPr>
        <w:pStyle w:val="ListParagraph"/>
        <w:keepNext w:val="0"/>
        <w:numPr>
          <w:ilvl w:val="0"/>
          <w:numId w:val="27"/>
        </w:numPr>
        <w:tabs>
          <w:tab w:val="left" w:pos="900"/>
        </w:tabs>
        <w:spacing w:line="480" w:lineRule="auto"/>
        <w:ind w:left="714" w:hanging="357"/>
        <w:jc w:val="both"/>
      </w:pPr>
      <w:r w:rsidRPr="00A20857">
        <w:rPr>
          <w:rFonts w:ascii="Times New Roman" w:hAnsi="Times New Roman"/>
          <w:b/>
        </w:rPr>
        <w:t xml:space="preserve">TaxCr </w:t>
      </w:r>
      <w:r w:rsidRPr="00A20857">
        <w:rPr>
          <w:rFonts w:ascii="Times New Roman" w:hAnsi="Times New Roman"/>
          <w:b/>
        </w:rPr>
        <w:fldChar w:fldCharType="begin"/>
      </w:r>
      <w:r w:rsidRPr="00A20857">
        <w:rPr>
          <w:rFonts w:ascii="Times New Roman" w:hAnsi="Times New Roman"/>
          <w:b/>
        </w:rPr>
        <w:instrText xml:space="preserve"> SEQ TaxCr \* ARABIC </w:instrText>
      </w:r>
      <w:r w:rsidRPr="00A20857">
        <w:rPr>
          <w:rFonts w:ascii="Times New Roman" w:hAnsi="Times New Roman"/>
          <w:b/>
        </w:rPr>
        <w:fldChar w:fldCharType="separate"/>
      </w:r>
      <w:r w:rsidR="00047800">
        <w:rPr>
          <w:rFonts w:ascii="Times New Roman" w:hAnsi="Times New Roman"/>
          <w:b/>
          <w:noProof/>
        </w:rPr>
        <w:t>6</w:t>
      </w:r>
      <w:r w:rsidRPr="00A20857">
        <w:rPr>
          <w:rFonts w:ascii="Times New Roman" w:hAnsi="Times New Roman"/>
          <w:b/>
          <w:noProof/>
        </w:rPr>
        <w:fldChar w:fldCharType="end"/>
      </w:r>
      <w:bookmarkEnd w:id="7063"/>
      <w:r w:rsidRPr="00A20857">
        <w:rPr>
          <w:rFonts w:ascii="Times New Roman" w:hAnsi="Times New Roman"/>
        </w:rPr>
        <w:t>: The simplicity of referencing the taxonomy data locally or globally.</w:t>
      </w:r>
      <w:r w:rsidR="00B802C1" w:rsidRPr="00A20857">
        <w:rPr>
          <w:rFonts w:ascii="Times New Roman" w:hAnsi="Times New Roman"/>
        </w:rPr>
        <w:t xml:space="preserve"> This criterion </w:t>
      </w:r>
      <w:r w:rsidR="00210B26">
        <w:rPr>
          <w:rFonts w:ascii="Times New Roman" w:hAnsi="Times New Roman"/>
        </w:rPr>
        <w:t xml:space="preserve">supports the validation </w:t>
      </w:r>
      <w:del w:id="7068" w:author="Nasser Mustafa [2]" w:date="2018-09-25T18:37:00Z">
        <w:r w:rsidR="00210B26" w:rsidDel="00AB29B8">
          <w:rPr>
            <w:rFonts w:ascii="Times New Roman" w:hAnsi="Times New Roman"/>
          </w:rPr>
          <w:delText>for</w:delText>
        </w:r>
        <w:r w:rsidR="00210B26" w:rsidRPr="00A20857" w:rsidDel="00AB29B8">
          <w:rPr>
            <w:rFonts w:ascii="Times New Roman" w:hAnsi="Times New Roman"/>
          </w:rPr>
          <w:delText xml:space="preserve"> </w:delText>
        </w:r>
      </w:del>
      <w:ins w:id="7069" w:author="Nasser Mustafa [2]" w:date="2018-09-25T18:37:00Z">
        <w:r w:rsidR="00AB29B8">
          <w:rPr>
            <w:rFonts w:ascii="Times New Roman" w:hAnsi="Times New Roman"/>
          </w:rPr>
          <w:t>of</w:t>
        </w:r>
        <w:r w:rsidR="00AB29B8" w:rsidRPr="00A20857">
          <w:rPr>
            <w:rFonts w:ascii="Times New Roman" w:hAnsi="Times New Roman"/>
          </w:rPr>
          <w:t xml:space="preserve"> </w:t>
        </w:r>
      </w:ins>
      <w:r w:rsidR="00A20857" w:rsidRPr="00A20857">
        <w:rPr>
          <w:rFonts w:ascii="Times New Roman" w:hAnsi="Times New Roman"/>
        </w:rPr>
        <w:t xml:space="preserve">the taxonomy requirement </w:t>
      </w:r>
      <w:r w:rsidR="00A20857" w:rsidRPr="00A20857">
        <w:rPr>
          <w:rFonts w:ascii="Times New Roman" w:hAnsi="Times New Roman"/>
        </w:rPr>
        <w:fldChar w:fldCharType="begin"/>
      </w:r>
      <w:r w:rsidR="00A20857" w:rsidRPr="00A20857">
        <w:rPr>
          <w:rFonts w:ascii="Times New Roman" w:hAnsi="Times New Roman"/>
        </w:rPr>
        <w:instrText xml:space="preserve"> REF _Ref482281010 \h  \* MERGEFORMAT </w:instrText>
      </w:r>
      <w:r w:rsidR="00A20857" w:rsidRPr="00A20857">
        <w:rPr>
          <w:rFonts w:ascii="Times New Roman" w:hAnsi="Times New Roman"/>
        </w:rPr>
      </w:r>
      <w:r w:rsidR="00A20857" w:rsidRPr="00A20857">
        <w:rPr>
          <w:rFonts w:ascii="Times New Roman" w:hAnsi="Times New Roman"/>
        </w:rPr>
        <w:fldChar w:fldCharType="separate"/>
      </w:r>
      <w:ins w:id="7070" w:author="Nasser Mustafa [2]" w:date="2018-09-26T11:08:00Z">
        <w:r w:rsidR="00047800" w:rsidRPr="00047800">
          <w:rPr>
            <w:rFonts w:ascii="Times New Roman" w:hAnsi="Times New Roman"/>
            <w:b/>
            <w:rPrChange w:id="7071" w:author="Nasser Mustafa [2]" w:date="2018-09-26T11:08:00Z">
              <w:rPr>
                <w:b/>
              </w:rPr>
            </w:rPrChange>
          </w:rPr>
          <w:t xml:space="preserve">TRQ </w:t>
        </w:r>
        <w:r w:rsidR="00047800" w:rsidRPr="00047800">
          <w:rPr>
            <w:rFonts w:ascii="Times New Roman" w:hAnsi="Times New Roman"/>
            <w:b/>
            <w:noProof/>
            <w:rPrChange w:id="7072" w:author="Nasser Mustafa [2]" w:date="2018-09-26T11:08:00Z">
              <w:rPr>
                <w:b/>
                <w:noProof/>
              </w:rPr>
            </w:rPrChange>
          </w:rPr>
          <w:t>5</w:t>
        </w:r>
      </w:ins>
      <w:del w:id="7073" w:author="Nasser Mustafa [2]" w:date="2018-09-19T14:47:00Z">
        <w:r w:rsidR="00C779F7" w:rsidRPr="00CB1201" w:rsidDel="00740534">
          <w:rPr>
            <w:rFonts w:ascii="Times New Roman" w:hAnsi="Times New Roman"/>
            <w:b/>
          </w:rPr>
          <w:delText xml:space="preserve">TRQ </w:delText>
        </w:r>
        <w:r w:rsidR="00C779F7" w:rsidRPr="00CB1201" w:rsidDel="00740534">
          <w:rPr>
            <w:rFonts w:ascii="Times New Roman" w:hAnsi="Times New Roman"/>
            <w:b/>
            <w:noProof/>
          </w:rPr>
          <w:delText>5</w:delText>
        </w:r>
      </w:del>
      <w:r w:rsidR="00A20857" w:rsidRPr="00A20857">
        <w:rPr>
          <w:rFonts w:ascii="Times New Roman" w:hAnsi="Times New Roman"/>
        </w:rPr>
        <w:fldChar w:fldCharType="end"/>
      </w:r>
      <w:r w:rsidR="00A20857" w:rsidRPr="00A20857">
        <w:rPr>
          <w:rFonts w:ascii="Times New Roman" w:hAnsi="Times New Roman"/>
        </w:rPr>
        <w:t xml:space="preserve">. Any trace link in the taxonomy can be referenced by using its own URI. </w:t>
      </w:r>
    </w:p>
    <w:p w14:paraId="5DFDBCBD" w14:textId="357F0F0D" w:rsidR="003B1FC7" w:rsidRPr="008B57AD" w:rsidRDefault="00B97147" w:rsidP="00A03164">
      <w:pPr>
        <w:keepNext/>
        <w:numPr>
          <w:ilvl w:val="2"/>
          <w:numId w:val="23"/>
        </w:numPr>
        <w:tabs>
          <w:tab w:val="left" w:pos="900"/>
        </w:tabs>
        <w:spacing w:line="480" w:lineRule="auto"/>
        <w:jc w:val="both"/>
        <w:rPr>
          <w:rFonts w:ascii="Times New Roman" w:hAnsi="Times New Roman"/>
          <w:b/>
        </w:rPr>
      </w:pPr>
      <w:r w:rsidRPr="008B57AD">
        <w:rPr>
          <w:rFonts w:ascii="Times New Roman" w:hAnsi="Times New Roman"/>
          <w:b/>
        </w:rPr>
        <w:t>Validation by Example</w:t>
      </w:r>
    </w:p>
    <w:p w14:paraId="06A7B62C" w14:textId="1A9A597E" w:rsidR="00B97147" w:rsidRPr="000A3491" w:rsidRDefault="00B97147" w:rsidP="001B582E">
      <w:pPr>
        <w:tabs>
          <w:tab w:val="left" w:pos="900"/>
        </w:tabs>
        <w:spacing w:line="480" w:lineRule="auto"/>
        <w:jc w:val="both"/>
        <w:rPr>
          <w:rFonts w:ascii="Times New Roman" w:hAnsi="Times New Roman"/>
        </w:rPr>
      </w:pPr>
      <w:r w:rsidRPr="00C67C7F">
        <w:rPr>
          <w:rFonts w:ascii="Times New Roman" w:hAnsi="Times New Roman"/>
          <w:bCs/>
        </w:rPr>
        <w:t>Since we do</w:t>
      </w:r>
      <w:r w:rsidR="005279E3">
        <w:rPr>
          <w:rFonts w:ascii="Times New Roman" w:hAnsi="Times New Roman"/>
          <w:bCs/>
        </w:rPr>
        <w:t xml:space="preserve"> </w:t>
      </w:r>
      <w:r w:rsidRPr="00C67C7F">
        <w:rPr>
          <w:rFonts w:ascii="Times New Roman" w:hAnsi="Times New Roman"/>
          <w:bCs/>
        </w:rPr>
        <w:t>n</w:t>
      </w:r>
      <w:r w:rsidR="005279E3">
        <w:rPr>
          <w:rFonts w:ascii="Times New Roman" w:hAnsi="Times New Roman"/>
          <w:bCs/>
        </w:rPr>
        <w:t>o</w:t>
      </w:r>
      <w:r w:rsidRPr="00C67C7F">
        <w:rPr>
          <w:rFonts w:ascii="Times New Roman" w:hAnsi="Times New Roman"/>
          <w:bCs/>
        </w:rPr>
        <w:t xml:space="preserve">t have an existing taxonomy for trace link types </w:t>
      </w:r>
      <w:r w:rsidRPr="00C67C7F">
        <w:rPr>
          <w:rFonts w:ascii="Times New Roman" w:hAnsi="Times New Roman"/>
          <w:bCs/>
          <w:noProof/>
        </w:rPr>
        <w:t>except</w:t>
      </w:r>
      <w:r w:rsidRPr="00C67C7F">
        <w:rPr>
          <w:rFonts w:ascii="Times New Roman" w:hAnsi="Times New Roman"/>
          <w:bCs/>
        </w:rPr>
        <w:t xml:space="preserve"> for the one that we build, our </w:t>
      </w:r>
      <w:r w:rsidR="006946DA">
        <w:rPr>
          <w:rFonts w:ascii="Times New Roman" w:hAnsi="Times New Roman"/>
          <w:bCs/>
        </w:rPr>
        <w:t>validation case</w:t>
      </w:r>
      <w:r w:rsidRPr="00C67C7F">
        <w:rPr>
          <w:rFonts w:ascii="Times New Roman" w:hAnsi="Times New Roman"/>
          <w:bCs/>
        </w:rPr>
        <w:t xml:space="preserve">s are based on testing whether </w:t>
      </w:r>
      <w:r w:rsidRPr="00C67C7F">
        <w:rPr>
          <w:rFonts w:ascii="Times New Roman" w:hAnsi="Times New Roman"/>
          <w:bCs/>
          <w:noProof/>
        </w:rPr>
        <w:t>our</w:t>
      </w:r>
      <w:r w:rsidRPr="00C67C7F">
        <w:rPr>
          <w:rFonts w:ascii="Times New Roman" w:hAnsi="Times New Roman"/>
          <w:bCs/>
        </w:rPr>
        <w:t xml:space="preserve"> taxonomy can accommodate different solution needs. </w:t>
      </w:r>
      <w:r w:rsidRPr="00C67C7F">
        <w:rPr>
          <w:rFonts w:ascii="Times New Roman" w:hAnsi="Times New Roman"/>
        </w:rPr>
        <w:t xml:space="preserve">Therefore, the </w:t>
      </w:r>
      <w:r w:rsidR="006946DA">
        <w:rPr>
          <w:rFonts w:ascii="Times New Roman" w:hAnsi="Times New Roman"/>
        </w:rPr>
        <w:t>validation case</w:t>
      </w:r>
      <w:r w:rsidRPr="00C67C7F">
        <w:rPr>
          <w:rFonts w:ascii="Times New Roman" w:hAnsi="Times New Roman"/>
        </w:rPr>
        <w:t xml:space="preserve">s are constructed based on the type of the artifacts that can be linked, their level of granularity, and whether the taxonomy can accommodate the traceability rules between the two metamodels that we have discussed in section </w:t>
      </w:r>
      <w:r w:rsidRPr="00C67C7F">
        <w:rPr>
          <w:rFonts w:ascii="Times New Roman" w:hAnsi="Times New Roman"/>
        </w:rPr>
        <w:fldChar w:fldCharType="begin"/>
      </w:r>
      <w:r w:rsidRPr="00C67C7F">
        <w:rPr>
          <w:rFonts w:ascii="Times New Roman" w:hAnsi="Times New Roman"/>
        </w:rPr>
        <w:instrText xml:space="preserve"> REF _Ref481444508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8.2</w:t>
      </w:r>
      <w:r w:rsidRPr="00C67C7F">
        <w:rPr>
          <w:rFonts w:ascii="Times New Roman" w:hAnsi="Times New Roman"/>
        </w:rPr>
        <w:fldChar w:fldCharType="end"/>
      </w:r>
      <w:r w:rsidRPr="00C67C7F">
        <w:rPr>
          <w:rFonts w:ascii="Times New Roman" w:hAnsi="Times New Roman"/>
        </w:rPr>
        <w:t xml:space="preserve">. </w:t>
      </w:r>
      <w:r w:rsidRPr="00C67C7F">
        <w:rPr>
          <w:rFonts w:ascii="Times New Roman" w:hAnsi="Times New Roman"/>
          <w:bCs/>
        </w:rPr>
        <w:t xml:space="preserve">However, we should mention that </w:t>
      </w:r>
      <w:r w:rsidRPr="00C67C7F">
        <w:rPr>
          <w:rFonts w:ascii="Times New Roman" w:hAnsi="Times New Roman"/>
        </w:rPr>
        <w:t>the validation of the taxonomy will not be complete without being confi</w:t>
      </w:r>
      <w:r w:rsidR="00EC01E7">
        <w:rPr>
          <w:rFonts w:ascii="Times New Roman" w:hAnsi="Times New Roman"/>
        </w:rPr>
        <w:t xml:space="preserve">gured with a traceability model. </w:t>
      </w:r>
      <w:r w:rsidRPr="00C67C7F">
        <w:rPr>
          <w:rFonts w:ascii="Times New Roman" w:hAnsi="Times New Roman"/>
        </w:rPr>
        <w:t xml:space="preserve">Therefore, </w:t>
      </w:r>
      <w:r w:rsidR="00EC01E7">
        <w:rPr>
          <w:rFonts w:ascii="Times New Roman" w:hAnsi="Times New Roman"/>
        </w:rPr>
        <w:t xml:space="preserve">the </w:t>
      </w:r>
      <w:r w:rsidRPr="00C67C7F">
        <w:rPr>
          <w:rFonts w:ascii="Times New Roman" w:hAnsi="Times New Roman"/>
          <w:bCs/>
        </w:rPr>
        <w:t xml:space="preserve">following </w:t>
      </w:r>
      <w:r w:rsidR="006946DA">
        <w:rPr>
          <w:rFonts w:ascii="Times New Roman" w:hAnsi="Times New Roman"/>
          <w:bCs/>
        </w:rPr>
        <w:t>validation case</w:t>
      </w:r>
      <w:r w:rsidRPr="00C67C7F">
        <w:rPr>
          <w:rFonts w:ascii="Times New Roman" w:hAnsi="Times New Roman"/>
          <w:bCs/>
        </w:rPr>
        <w:t>s are proposed to validate</w:t>
      </w:r>
      <w:r w:rsidR="00EC01E7">
        <w:rPr>
          <w:rFonts w:ascii="Times New Roman" w:hAnsi="Times New Roman"/>
          <w:bCs/>
        </w:rPr>
        <w:t xml:space="preserve"> whether the taxonomy can accommodate the traceability between the </w:t>
      </w:r>
      <w:r w:rsidR="00EC01E7" w:rsidRPr="00E17C72">
        <w:rPr>
          <w:rFonts w:ascii="Times New Roman" w:hAnsi="Times New Roman"/>
          <w:bCs/>
          <w:i/>
        </w:rPr>
        <w:t>i</w:t>
      </w:r>
      <w:r w:rsidR="00EC01E7">
        <w:rPr>
          <w:rFonts w:ascii="Times New Roman" w:hAnsi="Times New Roman"/>
          <w:bCs/>
        </w:rPr>
        <w:t xml:space="preserve">* and UML-Class metamodel based on </w:t>
      </w:r>
      <w:r w:rsidRPr="00C67C7F">
        <w:rPr>
          <w:rFonts w:ascii="Times New Roman" w:hAnsi="Times New Roman"/>
          <w:bCs/>
        </w:rPr>
        <w:t xml:space="preserve">the traceability rules between instances </w:t>
      </w:r>
      <w:bookmarkStart w:id="7074" w:name="_Ref482315630"/>
      <w:r w:rsidR="002D7476">
        <w:rPr>
          <w:rFonts w:ascii="Times New Roman" w:hAnsi="Times New Roman"/>
          <w:bCs/>
        </w:rPr>
        <w:t xml:space="preserve">of </w:t>
      </w:r>
      <w:r w:rsidR="00EC01E7">
        <w:rPr>
          <w:rFonts w:ascii="Times New Roman" w:hAnsi="Times New Roman"/>
          <w:bCs/>
        </w:rPr>
        <w:t>the metamodels.</w:t>
      </w:r>
      <w:r w:rsidR="000A3491">
        <w:rPr>
          <w:rFonts w:ascii="Times New Roman" w:hAnsi="Times New Roman"/>
          <w:bCs/>
        </w:rPr>
        <w:t xml:space="preserve"> </w:t>
      </w:r>
    </w:p>
    <w:p w14:paraId="6B04687C" w14:textId="010C0602" w:rsidR="00B97147" w:rsidRPr="00C67C7F" w:rsidRDefault="00B97147" w:rsidP="001B582E">
      <w:pPr>
        <w:pStyle w:val="Caption"/>
        <w:keepNext w:val="0"/>
        <w:tabs>
          <w:tab w:val="left" w:pos="900"/>
        </w:tabs>
        <w:spacing w:line="480" w:lineRule="auto"/>
        <w:jc w:val="both"/>
        <w:rPr>
          <w:rFonts w:ascii="Times New Roman" w:hAnsi="Times New Roman"/>
        </w:rPr>
      </w:pPr>
      <w:r w:rsidRPr="00C67C7F">
        <w:rPr>
          <w:rFonts w:ascii="Times New Roman" w:hAnsi="Times New Roman"/>
        </w:rPr>
        <w:t xml:space="preserve">TestCase </w:t>
      </w:r>
      <w:r w:rsidRPr="00C67C7F">
        <w:rPr>
          <w:rFonts w:ascii="Times New Roman" w:hAnsi="Times New Roman"/>
        </w:rPr>
        <w:fldChar w:fldCharType="begin"/>
      </w:r>
      <w:r w:rsidRPr="00C67C7F">
        <w:rPr>
          <w:rFonts w:ascii="Times New Roman" w:hAnsi="Times New Roman"/>
        </w:rPr>
        <w:instrText xml:space="preserve"> SEQ TestCase \* ARABIC </w:instrText>
      </w:r>
      <w:r w:rsidRPr="00C67C7F">
        <w:rPr>
          <w:rFonts w:ascii="Times New Roman" w:hAnsi="Times New Roman"/>
        </w:rPr>
        <w:fldChar w:fldCharType="separate"/>
      </w:r>
      <w:r w:rsidR="00047800">
        <w:rPr>
          <w:rFonts w:ascii="Times New Roman" w:hAnsi="Times New Roman"/>
          <w:noProof/>
        </w:rPr>
        <w:t>1</w:t>
      </w:r>
      <w:r w:rsidRPr="00C67C7F">
        <w:rPr>
          <w:rFonts w:ascii="Times New Roman" w:hAnsi="Times New Roman"/>
          <w:noProof/>
        </w:rPr>
        <w:fldChar w:fldCharType="end"/>
      </w:r>
      <w:bookmarkEnd w:id="7074"/>
      <w:r w:rsidRPr="00C67C7F">
        <w:rPr>
          <w:rFonts w:ascii="Times New Roman" w:hAnsi="Times New Roman"/>
        </w:rPr>
        <w:t xml:space="preserve">: </w:t>
      </w:r>
      <w:r w:rsidRPr="00C67C7F">
        <w:rPr>
          <w:rFonts w:ascii="Times New Roman" w:hAnsi="Times New Roman"/>
          <w:b w:val="0"/>
        </w:rPr>
        <w:t>Relate the model that represent</w:t>
      </w:r>
      <w:r w:rsidR="00B16BF8">
        <w:rPr>
          <w:rFonts w:ascii="Times New Roman" w:hAnsi="Times New Roman"/>
          <w:b w:val="0"/>
        </w:rPr>
        <w:t>s</w:t>
      </w:r>
      <w:r w:rsidRPr="00C67C7F">
        <w:rPr>
          <w:rFonts w:ascii="Times New Roman" w:hAnsi="Times New Roman"/>
          <w:b w:val="0"/>
        </w:rPr>
        <w:t xml:space="preserve"> the early-phase requirements to the model that represent</w:t>
      </w:r>
      <w:r w:rsidR="00B16BF8">
        <w:rPr>
          <w:rFonts w:ascii="Times New Roman" w:hAnsi="Times New Roman"/>
          <w:b w:val="0"/>
        </w:rPr>
        <w:t>s</w:t>
      </w:r>
      <w:r w:rsidRPr="00C67C7F">
        <w:rPr>
          <w:rFonts w:ascii="Times New Roman" w:hAnsi="Times New Roman"/>
          <w:b w:val="0"/>
        </w:rPr>
        <w:t xml:space="preserve"> the late-phase requirements.   </w:t>
      </w:r>
    </w:p>
    <w:p w14:paraId="23294739" w14:textId="5C1FABF4" w:rsidR="00B97147" w:rsidRPr="00C67C7F" w:rsidRDefault="00B97147" w:rsidP="001B582E">
      <w:pPr>
        <w:tabs>
          <w:tab w:val="left" w:pos="900"/>
        </w:tabs>
        <w:spacing w:line="480" w:lineRule="auto"/>
        <w:jc w:val="both"/>
        <w:rPr>
          <w:rFonts w:ascii="Times New Roman" w:hAnsi="Times New Roman"/>
        </w:rPr>
      </w:pPr>
      <w:bookmarkStart w:id="7075" w:name="_Ref482316326"/>
      <w:r w:rsidRPr="00C67C7F">
        <w:rPr>
          <w:rFonts w:ascii="Times New Roman" w:hAnsi="Times New Roman"/>
          <w:b/>
        </w:rPr>
        <w:t xml:space="preserve">TestCase </w:t>
      </w:r>
      <w:r w:rsidRPr="00C67C7F">
        <w:rPr>
          <w:rFonts w:ascii="Times New Roman" w:hAnsi="Times New Roman"/>
          <w:b/>
        </w:rPr>
        <w:fldChar w:fldCharType="begin"/>
      </w:r>
      <w:r w:rsidRPr="00C67C7F">
        <w:rPr>
          <w:rFonts w:ascii="Times New Roman" w:hAnsi="Times New Roman"/>
          <w:b/>
        </w:rPr>
        <w:instrText xml:space="preserve"> SEQ TestCase \* ARABIC </w:instrText>
      </w:r>
      <w:r w:rsidRPr="00C67C7F">
        <w:rPr>
          <w:rFonts w:ascii="Times New Roman" w:hAnsi="Times New Roman"/>
          <w:b/>
        </w:rPr>
        <w:fldChar w:fldCharType="separate"/>
      </w:r>
      <w:r w:rsidR="00047800">
        <w:rPr>
          <w:rFonts w:ascii="Times New Roman" w:hAnsi="Times New Roman"/>
          <w:b/>
          <w:noProof/>
        </w:rPr>
        <w:t>2</w:t>
      </w:r>
      <w:r w:rsidRPr="00C67C7F">
        <w:rPr>
          <w:rFonts w:ascii="Times New Roman" w:hAnsi="Times New Roman"/>
          <w:b/>
        </w:rPr>
        <w:fldChar w:fldCharType="end"/>
      </w:r>
      <w:bookmarkEnd w:id="7075"/>
      <w:r w:rsidRPr="00C67C7F">
        <w:rPr>
          <w:rFonts w:ascii="Times New Roman" w:hAnsi="Times New Roman"/>
          <w:b/>
        </w:rPr>
        <w:t>:</w:t>
      </w:r>
      <w:r w:rsidRPr="00C67C7F">
        <w:rPr>
          <w:rFonts w:ascii="Times New Roman" w:hAnsi="Times New Roman"/>
        </w:rPr>
        <w:t xml:space="preserve"> Relate instances </w:t>
      </w:r>
      <w:r w:rsidR="00632393">
        <w:rPr>
          <w:rFonts w:ascii="Times New Roman" w:hAnsi="Times New Roman"/>
        </w:rPr>
        <w:t xml:space="preserve">from </w:t>
      </w:r>
      <w:r w:rsidRPr="00C67C7F">
        <w:rPr>
          <w:rFonts w:ascii="Times New Roman" w:hAnsi="Times New Roman"/>
        </w:rPr>
        <w:t xml:space="preserve">the </w:t>
      </w:r>
      <w:r w:rsidRPr="00C67C7F">
        <w:rPr>
          <w:rFonts w:ascii="Times New Roman" w:hAnsi="Times New Roman"/>
          <w:i/>
        </w:rPr>
        <w:t>i</w:t>
      </w:r>
      <w:r w:rsidRPr="00C67C7F">
        <w:rPr>
          <w:rFonts w:ascii="Times New Roman" w:hAnsi="Times New Roman"/>
        </w:rPr>
        <w:t xml:space="preserve">* metamodel and </w:t>
      </w:r>
      <w:r w:rsidRPr="00C67C7F">
        <w:rPr>
          <w:rFonts w:ascii="Times New Roman" w:hAnsi="Times New Roman"/>
          <w:i/>
        </w:rPr>
        <w:t>UML-Class</w:t>
      </w:r>
      <w:r w:rsidRPr="00C67C7F">
        <w:rPr>
          <w:rFonts w:ascii="Times New Roman" w:hAnsi="Times New Roman"/>
        </w:rPr>
        <w:t xml:space="preserve"> metamodel that must have identical names.</w:t>
      </w:r>
    </w:p>
    <w:p w14:paraId="019E1806" w14:textId="3D46D195" w:rsidR="00B97147" w:rsidRPr="00C67C7F" w:rsidRDefault="00B97147" w:rsidP="001B582E">
      <w:pPr>
        <w:pStyle w:val="Caption"/>
        <w:keepNext w:val="0"/>
        <w:tabs>
          <w:tab w:val="left" w:pos="900"/>
        </w:tabs>
        <w:spacing w:line="480" w:lineRule="auto"/>
        <w:jc w:val="both"/>
        <w:rPr>
          <w:rFonts w:ascii="Times New Roman" w:hAnsi="Times New Roman"/>
        </w:rPr>
      </w:pPr>
      <w:bookmarkStart w:id="7076" w:name="_Ref482318132"/>
      <w:r w:rsidRPr="00C67C7F">
        <w:rPr>
          <w:rFonts w:ascii="Times New Roman" w:hAnsi="Times New Roman"/>
        </w:rPr>
        <w:t xml:space="preserve">TestCase </w:t>
      </w:r>
      <w:r w:rsidRPr="00C67C7F">
        <w:rPr>
          <w:rFonts w:ascii="Times New Roman" w:hAnsi="Times New Roman"/>
        </w:rPr>
        <w:fldChar w:fldCharType="begin"/>
      </w:r>
      <w:r w:rsidRPr="00C67C7F">
        <w:rPr>
          <w:rFonts w:ascii="Times New Roman" w:hAnsi="Times New Roman"/>
        </w:rPr>
        <w:instrText xml:space="preserve"> SEQ TestCase \* ARABIC </w:instrText>
      </w:r>
      <w:r w:rsidRPr="00C67C7F">
        <w:rPr>
          <w:rFonts w:ascii="Times New Roman" w:hAnsi="Times New Roman"/>
        </w:rPr>
        <w:fldChar w:fldCharType="separate"/>
      </w:r>
      <w:r w:rsidR="00047800">
        <w:rPr>
          <w:rFonts w:ascii="Times New Roman" w:hAnsi="Times New Roman"/>
          <w:noProof/>
        </w:rPr>
        <w:t>3</w:t>
      </w:r>
      <w:r w:rsidRPr="00C67C7F">
        <w:rPr>
          <w:rFonts w:ascii="Times New Roman" w:hAnsi="Times New Roman"/>
          <w:noProof/>
        </w:rPr>
        <w:fldChar w:fldCharType="end"/>
      </w:r>
      <w:bookmarkEnd w:id="7076"/>
      <w:r w:rsidRPr="00C67C7F">
        <w:rPr>
          <w:rFonts w:ascii="Times New Roman" w:hAnsi="Times New Roman"/>
        </w:rPr>
        <w:t xml:space="preserve">: </w:t>
      </w:r>
      <w:r w:rsidRPr="00C67C7F">
        <w:rPr>
          <w:rFonts w:ascii="Times New Roman" w:hAnsi="Times New Roman"/>
          <w:b w:val="0"/>
        </w:rPr>
        <w:t>Relate instances of the</w:t>
      </w:r>
      <w:r w:rsidRPr="00C67C7F">
        <w:rPr>
          <w:rFonts w:ascii="Times New Roman" w:hAnsi="Times New Roman"/>
          <w:b w:val="0"/>
          <w:i/>
        </w:rPr>
        <w:t xml:space="preserve"> </w:t>
      </w:r>
      <w:r w:rsidRPr="00C67C7F">
        <w:rPr>
          <w:rFonts w:ascii="Times New Roman" w:hAnsi="Times New Roman"/>
          <w:b w:val="0"/>
          <w:i/>
          <w:noProof/>
        </w:rPr>
        <w:t>i</w:t>
      </w:r>
      <w:r w:rsidRPr="00C67C7F">
        <w:rPr>
          <w:rFonts w:ascii="Times New Roman" w:hAnsi="Times New Roman"/>
          <w:b w:val="0"/>
        </w:rPr>
        <w:t xml:space="preserve">* metamodel that must be mapped to a </w:t>
      </w:r>
      <w:r w:rsidRPr="00C67C7F">
        <w:rPr>
          <w:rFonts w:ascii="Times New Roman" w:hAnsi="Times New Roman"/>
          <w:b w:val="0"/>
          <w:i/>
        </w:rPr>
        <w:t>Class</w:t>
      </w:r>
      <w:r w:rsidRPr="00C67C7F">
        <w:rPr>
          <w:rFonts w:ascii="Times New Roman" w:hAnsi="Times New Roman"/>
          <w:b w:val="0"/>
        </w:rPr>
        <w:t xml:space="preserve"> instance in the </w:t>
      </w:r>
      <w:r w:rsidRPr="00C67C7F">
        <w:rPr>
          <w:rFonts w:ascii="Times New Roman" w:hAnsi="Times New Roman"/>
          <w:b w:val="0"/>
          <w:i/>
        </w:rPr>
        <w:t xml:space="preserve">UML-Class </w:t>
      </w:r>
      <w:r w:rsidRPr="00C67C7F">
        <w:rPr>
          <w:rFonts w:ascii="Times New Roman" w:hAnsi="Times New Roman"/>
          <w:b w:val="0"/>
        </w:rPr>
        <w:t>metamodel.</w:t>
      </w:r>
    </w:p>
    <w:p w14:paraId="290C4824" w14:textId="566AFF3C" w:rsidR="00B97147" w:rsidRPr="00C67C7F" w:rsidRDefault="00B97147" w:rsidP="001B582E">
      <w:pPr>
        <w:tabs>
          <w:tab w:val="left" w:pos="900"/>
        </w:tabs>
        <w:spacing w:line="480" w:lineRule="auto"/>
        <w:jc w:val="both"/>
        <w:rPr>
          <w:rFonts w:ascii="Times New Roman" w:hAnsi="Times New Roman"/>
        </w:rPr>
      </w:pPr>
      <w:bookmarkStart w:id="7077" w:name="_Ref482318724"/>
      <w:r w:rsidRPr="00C67C7F">
        <w:rPr>
          <w:rFonts w:ascii="Times New Roman" w:hAnsi="Times New Roman"/>
          <w:b/>
        </w:rPr>
        <w:t xml:space="preserve">TestCase </w:t>
      </w:r>
      <w:r w:rsidRPr="00C67C7F">
        <w:rPr>
          <w:rFonts w:ascii="Times New Roman" w:hAnsi="Times New Roman"/>
          <w:b/>
        </w:rPr>
        <w:fldChar w:fldCharType="begin"/>
      </w:r>
      <w:r w:rsidRPr="00C67C7F">
        <w:rPr>
          <w:rFonts w:ascii="Times New Roman" w:hAnsi="Times New Roman"/>
          <w:b/>
        </w:rPr>
        <w:instrText xml:space="preserve"> SEQ TestCase \* ARABIC </w:instrText>
      </w:r>
      <w:r w:rsidRPr="00C67C7F">
        <w:rPr>
          <w:rFonts w:ascii="Times New Roman" w:hAnsi="Times New Roman"/>
          <w:b/>
        </w:rPr>
        <w:fldChar w:fldCharType="separate"/>
      </w:r>
      <w:r w:rsidR="00047800">
        <w:rPr>
          <w:rFonts w:ascii="Times New Roman" w:hAnsi="Times New Roman"/>
          <w:b/>
          <w:noProof/>
        </w:rPr>
        <w:t>4</w:t>
      </w:r>
      <w:r w:rsidRPr="00C67C7F">
        <w:rPr>
          <w:rFonts w:ascii="Times New Roman" w:hAnsi="Times New Roman"/>
          <w:b/>
        </w:rPr>
        <w:fldChar w:fldCharType="end"/>
      </w:r>
      <w:bookmarkEnd w:id="7077"/>
      <w:r w:rsidRPr="00C67C7F">
        <w:rPr>
          <w:rFonts w:ascii="Times New Roman" w:hAnsi="Times New Roman"/>
          <w:b/>
        </w:rPr>
        <w:t>:</w:t>
      </w:r>
      <w:r w:rsidRPr="00C67C7F">
        <w:rPr>
          <w:rFonts w:ascii="Times New Roman" w:hAnsi="Times New Roman"/>
        </w:rPr>
        <w:t xml:space="preserve"> Relate </w:t>
      </w:r>
      <w:r w:rsidRPr="00C67C7F">
        <w:rPr>
          <w:rFonts w:ascii="Times New Roman" w:hAnsi="Times New Roman"/>
          <w:i/>
        </w:rPr>
        <w:t>Task</w:t>
      </w:r>
      <w:r w:rsidRPr="00C67C7F">
        <w:rPr>
          <w:rFonts w:ascii="Times New Roman" w:hAnsi="Times New Roman"/>
        </w:rPr>
        <w:t xml:space="preserve"> instances </w:t>
      </w:r>
      <w:r w:rsidR="00632393">
        <w:rPr>
          <w:rFonts w:ascii="Times New Roman" w:hAnsi="Times New Roman"/>
        </w:rPr>
        <w:t>from</w:t>
      </w:r>
      <w:r w:rsidRPr="00C67C7F">
        <w:rPr>
          <w:rFonts w:ascii="Times New Roman" w:hAnsi="Times New Roman"/>
        </w:rPr>
        <w:t xml:space="preserve"> the </w:t>
      </w:r>
      <w:r w:rsidRPr="00C67C7F">
        <w:rPr>
          <w:rFonts w:ascii="Times New Roman" w:hAnsi="Times New Roman"/>
          <w:i/>
          <w:noProof/>
        </w:rPr>
        <w:t>i</w:t>
      </w:r>
      <w:r w:rsidRPr="00C67C7F">
        <w:rPr>
          <w:rFonts w:ascii="Times New Roman" w:hAnsi="Times New Roman"/>
        </w:rPr>
        <w:t xml:space="preserve">* metamodel to their corresponding </w:t>
      </w:r>
      <w:r w:rsidRPr="00C67C7F">
        <w:rPr>
          <w:rFonts w:ascii="Times New Roman" w:hAnsi="Times New Roman"/>
          <w:i/>
        </w:rPr>
        <w:t>Method</w:t>
      </w:r>
      <w:r w:rsidRPr="00C67C7F">
        <w:rPr>
          <w:rFonts w:ascii="Times New Roman" w:hAnsi="Times New Roman"/>
        </w:rPr>
        <w:t xml:space="preserve"> instances in the </w:t>
      </w:r>
      <w:r w:rsidRPr="00C67C7F">
        <w:rPr>
          <w:rFonts w:ascii="Times New Roman" w:hAnsi="Times New Roman"/>
          <w:i/>
        </w:rPr>
        <w:t>UML-Class</w:t>
      </w:r>
      <w:r w:rsidRPr="00C67C7F">
        <w:rPr>
          <w:rFonts w:ascii="Times New Roman" w:hAnsi="Times New Roman"/>
        </w:rPr>
        <w:t xml:space="preserve"> metamodel.   </w:t>
      </w:r>
    </w:p>
    <w:p w14:paraId="57385C21" w14:textId="3895D6D5" w:rsidR="00B97147" w:rsidRPr="00C67C7F" w:rsidRDefault="00B97147">
      <w:pPr>
        <w:keepNext/>
        <w:widowControl w:val="0"/>
        <w:tabs>
          <w:tab w:val="left" w:pos="900"/>
        </w:tabs>
        <w:spacing w:line="480" w:lineRule="auto"/>
        <w:jc w:val="both"/>
        <w:rPr>
          <w:rFonts w:ascii="Times New Roman" w:hAnsi="Times New Roman"/>
        </w:rPr>
        <w:pPrChange w:id="7078" w:author="Nasser Mustafa [2]" w:date="2018-09-26T11:25:00Z">
          <w:pPr>
            <w:tabs>
              <w:tab w:val="left" w:pos="900"/>
            </w:tabs>
            <w:spacing w:line="480" w:lineRule="auto"/>
            <w:jc w:val="both"/>
          </w:pPr>
        </w:pPrChange>
      </w:pPr>
      <w:bookmarkStart w:id="7079" w:name="_Ref482319034"/>
      <w:r w:rsidRPr="00C67C7F">
        <w:rPr>
          <w:rFonts w:ascii="Times New Roman" w:hAnsi="Times New Roman"/>
          <w:b/>
        </w:rPr>
        <w:t xml:space="preserve">TestCase </w:t>
      </w:r>
      <w:r w:rsidRPr="00C67C7F">
        <w:rPr>
          <w:rFonts w:ascii="Times New Roman" w:hAnsi="Times New Roman"/>
          <w:b/>
        </w:rPr>
        <w:fldChar w:fldCharType="begin"/>
      </w:r>
      <w:r w:rsidRPr="00C67C7F">
        <w:rPr>
          <w:rFonts w:ascii="Times New Roman" w:hAnsi="Times New Roman"/>
          <w:b/>
        </w:rPr>
        <w:instrText xml:space="preserve"> SEQ TestCase \* ARABIC </w:instrText>
      </w:r>
      <w:r w:rsidRPr="00C67C7F">
        <w:rPr>
          <w:rFonts w:ascii="Times New Roman" w:hAnsi="Times New Roman"/>
          <w:b/>
        </w:rPr>
        <w:fldChar w:fldCharType="separate"/>
      </w:r>
      <w:r w:rsidR="00047800">
        <w:rPr>
          <w:rFonts w:ascii="Times New Roman" w:hAnsi="Times New Roman"/>
          <w:b/>
          <w:noProof/>
        </w:rPr>
        <w:t>5</w:t>
      </w:r>
      <w:r w:rsidRPr="00C67C7F">
        <w:rPr>
          <w:rFonts w:ascii="Times New Roman" w:hAnsi="Times New Roman"/>
          <w:b/>
        </w:rPr>
        <w:fldChar w:fldCharType="end"/>
      </w:r>
      <w:bookmarkEnd w:id="7079"/>
      <w:r w:rsidRPr="00C67C7F">
        <w:rPr>
          <w:rFonts w:ascii="Times New Roman" w:hAnsi="Times New Roman"/>
          <w:b/>
        </w:rPr>
        <w:t>:</w:t>
      </w:r>
      <w:r w:rsidRPr="00C67C7F">
        <w:rPr>
          <w:rFonts w:ascii="Times New Roman" w:hAnsi="Times New Roman"/>
        </w:rPr>
        <w:t xml:space="preserve"> Relate </w:t>
      </w:r>
      <w:r w:rsidRPr="00C67C7F">
        <w:rPr>
          <w:rFonts w:ascii="Times New Roman" w:hAnsi="Times New Roman"/>
          <w:i/>
        </w:rPr>
        <w:t>SoftGoal</w:t>
      </w:r>
      <w:r w:rsidRPr="00C67C7F">
        <w:rPr>
          <w:rFonts w:ascii="Times New Roman" w:hAnsi="Times New Roman"/>
        </w:rPr>
        <w:t xml:space="preserve"> and </w:t>
      </w:r>
      <w:r w:rsidRPr="00C67C7F">
        <w:rPr>
          <w:rFonts w:ascii="Times New Roman" w:hAnsi="Times New Roman"/>
          <w:i/>
        </w:rPr>
        <w:t>HardGoal</w:t>
      </w:r>
      <w:r w:rsidRPr="00C67C7F">
        <w:rPr>
          <w:rFonts w:ascii="Times New Roman" w:hAnsi="Times New Roman"/>
        </w:rPr>
        <w:t xml:space="preserve"> instances </w:t>
      </w:r>
      <w:r w:rsidR="00632393">
        <w:rPr>
          <w:rFonts w:ascii="Times New Roman" w:hAnsi="Times New Roman"/>
        </w:rPr>
        <w:t>from</w:t>
      </w:r>
      <w:r w:rsidRPr="00C67C7F">
        <w:rPr>
          <w:rFonts w:ascii="Times New Roman" w:hAnsi="Times New Roman"/>
        </w:rPr>
        <w:t xml:space="preserve"> the </w:t>
      </w:r>
      <w:r w:rsidRPr="00C67C7F">
        <w:rPr>
          <w:rFonts w:ascii="Times New Roman" w:hAnsi="Times New Roman"/>
          <w:i/>
          <w:noProof/>
        </w:rPr>
        <w:t>i</w:t>
      </w:r>
      <w:r w:rsidRPr="00C67C7F">
        <w:rPr>
          <w:rFonts w:ascii="Times New Roman" w:hAnsi="Times New Roman"/>
        </w:rPr>
        <w:t xml:space="preserve">* metamodel to their corresponding </w:t>
      </w:r>
      <w:r w:rsidRPr="00C67C7F">
        <w:rPr>
          <w:rFonts w:ascii="Times New Roman" w:hAnsi="Times New Roman"/>
          <w:i/>
        </w:rPr>
        <w:t xml:space="preserve">Attribute </w:t>
      </w:r>
      <w:r w:rsidRPr="00C67C7F">
        <w:rPr>
          <w:rFonts w:ascii="Times New Roman" w:hAnsi="Times New Roman"/>
        </w:rPr>
        <w:t xml:space="preserve">instances in the </w:t>
      </w:r>
      <w:r w:rsidRPr="00C67C7F">
        <w:rPr>
          <w:rFonts w:ascii="Times New Roman" w:hAnsi="Times New Roman"/>
          <w:i/>
        </w:rPr>
        <w:t>UML-Class</w:t>
      </w:r>
      <w:r w:rsidRPr="00C67C7F">
        <w:rPr>
          <w:rFonts w:ascii="Times New Roman" w:hAnsi="Times New Roman"/>
        </w:rPr>
        <w:t xml:space="preserve"> metamodel. </w:t>
      </w:r>
    </w:p>
    <w:p w14:paraId="2833352B" w14:textId="6FBC67BD" w:rsidR="00B97147" w:rsidRPr="00C67C7F" w:rsidRDefault="008F1E7D">
      <w:pPr>
        <w:keepNext/>
        <w:widowControl w:val="0"/>
        <w:tabs>
          <w:tab w:val="left" w:pos="900"/>
        </w:tabs>
        <w:spacing w:line="480" w:lineRule="auto"/>
        <w:jc w:val="both"/>
        <w:rPr>
          <w:rFonts w:ascii="Times New Roman" w:hAnsi="Times New Roman"/>
        </w:rPr>
        <w:pPrChange w:id="7080" w:author="Nasser Mustafa [2]" w:date="2018-09-26T11:25:00Z">
          <w:pPr>
            <w:tabs>
              <w:tab w:val="left" w:pos="900"/>
            </w:tabs>
            <w:spacing w:line="480" w:lineRule="auto"/>
            <w:jc w:val="both"/>
          </w:pPr>
        </w:pPrChange>
      </w:pPr>
      <w:r w:rsidRPr="00204021">
        <w:rPr>
          <w:rFonts w:ascii="Times New Roman" w:hAnsi="Times New Roman"/>
          <w:noProof/>
          <w:lang w:eastAsia="zh-CN"/>
        </w:rPr>
        <mc:AlternateContent>
          <mc:Choice Requires="wps">
            <w:drawing>
              <wp:anchor distT="45720" distB="45720" distL="114300" distR="114300" simplePos="0" relativeHeight="251752448" behindDoc="0" locked="0" layoutInCell="1" allowOverlap="1" wp14:anchorId="5B5D3917" wp14:editId="3B945314">
                <wp:simplePos x="0" y="0"/>
                <wp:positionH relativeFrom="margin">
                  <wp:align>left</wp:align>
                </wp:positionH>
                <wp:positionV relativeFrom="margin">
                  <wp:align>bottom</wp:align>
                </wp:positionV>
                <wp:extent cx="5669280" cy="2734056"/>
                <wp:effectExtent l="0" t="0" r="7620" b="9525"/>
                <wp:wrapTopAndBottom/>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2734056"/>
                        </a:xfrm>
                        <a:prstGeom prst="rect">
                          <a:avLst/>
                        </a:prstGeom>
                        <a:solidFill>
                          <a:srgbClr val="FFFFFF"/>
                        </a:solidFill>
                        <a:ln w="9525">
                          <a:noFill/>
                          <a:miter lim="800000"/>
                          <a:headEnd/>
                          <a:tailEnd/>
                        </a:ln>
                      </wps:spPr>
                      <wps:txbx>
                        <w:txbxContent>
                          <w:p w14:paraId="215BE312" w14:textId="77777777" w:rsidR="00D617FD" w:rsidRDefault="00D617FD" w:rsidP="00204021">
                            <w:pPr>
                              <w:keepNext/>
                            </w:pPr>
                            <w:r>
                              <w:rPr>
                                <w:noProof/>
                                <w:lang w:eastAsia="zh-CN"/>
                              </w:rPr>
                              <w:drawing>
                                <wp:inline distT="0" distB="0" distL="0" distR="0" wp14:anchorId="39736F38" wp14:editId="75987F2C">
                                  <wp:extent cx="5220000" cy="2094865"/>
                                  <wp:effectExtent l="0" t="0" r="0" b="635"/>
                                  <wp:docPr id="103" name="Picture 5" descr="D:\Traceability papers\Instantiation examples\dispatcher cab example.jpg"/>
                                  <wp:cNvGraphicFramePr/>
                                  <a:graphic xmlns:a="http://schemas.openxmlformats.org/drawingml/2006/main">
                                    <a:graphicData uri="http://schemas.openxmlformats.org/drawingml/2006/picture">
                                      <pic:pic xmlns:pic="http://schemas.openxmlformats.org/drawingml/2006/picture">
                                        <pic:nvPicPr>
                                          <pic:cNvPr id="28" name="Picture 5" descr="D:\Traceability papers\Instantiation examples\dispatcher cab example.jpg"/>
                                          <pic:cNvPicPr/>
                                        </pic:nvPicPr>
                                        <pic:blipFill>
                                          <a:blip r:embed="rId16" cstate="print"/>
                                          <a:srcRect/>
                                          <a:stretch>
                                            <a:fillRect/>
                                          </a:stretch>
                                        </pic:blipFill>
                                        <pic:spPr bwMode="auto">
                                          <a:xfrm>
                                            <a:off x="0" y="0"/>
                                            <a:ext cx="5273834" cy="2116469"/>
                                          </a:xfrm>
                                          <a:prstGeom prst="rect">
                                            <a:avLst/>
                                          </a:prstGeom>
                                          <a:noFill/>
                                          <a:ln w="9525">
                                            <a:noFill/>
                                            <a:miter lim="800000"/>
                                            <a:headEnd/>
                                            <a:tailEnd/>
                                          </a:ln>
                                        </pic:spPr>
                                      </pic:pic>
                                    </a:graphicData>
                                  </a:graphic>
                                </wp:inline>
                              </w:drawing>
                            </w:r>
                          </w:p>
                          <w:p w14:paraId="5D22FA3C" w14:textId="788CBF19" w:rsidR="00D617FD" w:rsidRPr="00D85A42" w:rsidRDefault="00D617FD" w:rsidP="00204021">
                            <w:pPr>
                              <w:pStyle w:val="Caption"/>
                              <w:rPr>
                                <w:sz w:val="20"/>
                                <w:szCs w:val="20"/>
                              </w:rPr>
                            </w:pPr>
                            <w:bookmarkStart w:id="7081" w:name="_Ref512969105"/>
                            <w:bookmarkStart w:id="7082" w:name="_Toc525723659"/>
                            <w:bookmarkStart w:id="7083" w:name="_Toc513498783"/>
                            <w:r>
                              <w:t xml:space="preserve">Figure </w:t>
                            </w:r>
                            <w:r>
                              <w:rPr>
                                <w:noProof/>
                              </w:rPr>
                              <w:fldChar w:fldCharType="begin"/>
                            </w:r>
                            <w:r>
                              <w:rPr>
                                <w:noProof/>
                              </w:rPr>
                              <w:instrText xml:space="preserve"> SEQ Figure \* ARABIC </w:instrText>
                            </w:r>
                            <w:r>
                              <w:rPr>
                                <w:noProof/>
                              </w:rPr>
                              <w:fldChar w:fldCharType="separate"/>
                            </w:r>
                            <w:ins w:id="7084" w:author="Nasser Mustafa [2]" w:date="2018-09-25T16:42:00Z">
                              <w:r>
                                <w:rPr>
                                  <w:noProof/>
                                </w:rPr>
                                <w:t>20</w:t>
                              </w:r>
                            </w:ins>
                            <w:del w:id="7085" w:author="Nasser Mustafa [2]" w:date="2018-09-25T15:51:00Z">
                              <w:r w:rsidDel="00BF404A">
                                <w:rPr>
                                  <w:noProof/>
                                </w:rPr>
                                <w:delText>19</w:delText>
                              </w:r>
                            </w:del>
                            <w:r>
                              <w:rPr>
                                <w:noProof/>
                              </w:rPr>
                              <w:fldChar w:fldCharType="end"/>
                            </w:r>
                            <w:bookmarkEnd w:id="7081"/>
                            <w:r>
                              <w:t xml:space="preserve">:   </w:t>
                            </w:r>
                            <w:r w:rsidRPr="00D85A42">
                              <w:rPr>
                                <w:sz w:val="20"/>
                                <w:szCs w:val="20"/>
                              </w:rPr>
                              <w:t xml:space="preserve">Traceability Example: </w:t>
                            </w:r>
                            <w:r w:rsidRPr="00D85A42">
                              <w:rPr>
                                <w:i/>
                                <w:sz w:val="20"/>
                                <w:szCs w:val="20"/>
                              </w:rPr>
                              <w:t>i</w:t>
                            </w:r>
                            <w:r w:rsidRPr="00D85A42">
                              <w:rPr>
                                <w:sz w:val="20"/>
                                <w:szCs w:val="20"/>
                              </w:rPr>
                              <w:t>* (excerpt) model (left), UML (excerpt) class diagram (right), traceability links (grayed dashed lines</w:t>
                            </w:r>
                            <w:ins w:id="7086" w:author="Nasser Mustafa [2]" w:date="2018-09-19T08:23:00Z">
                              <w:r w:rsidRPr="005A1A5B">
                                <w:rPr>
                                  <w:sz w:val="20"/>
                                  <w:szCs w:val="20"/>
                                </w:rPr>
                                <w:t xml:space="preserve"> </w:t>
                              </w:r>
                              <w:r w:rsidRPr="00561C3D">
                                <w:rPr>
                                  <w:rFonts w:ascii="Times New Roman" w:hAnsi="Times New Roman"/>
                                  <w:sz w:val="20"/>
                                  <w:szCs w:val="20"/>
                                  <w:rPrChange w:id="7087" w:author="Nasser Mustafa [2]" w:date="2018-09-19T08:23:00Z">
                                    <w:rPr>
                                      <w:rFonts w:ascii="Times New Roman" w:hAnsi="Times New Roman"/>
                                      <w:i/>
                                    </w:rPr>
                                  </w:rPrChange>
                                </w:rPr>
                                <w:fldChar w:fldCharType="begin" w:fldLock="1"/>
                              </w:r>
                            </w:ins>
                            <w:r>
                              <w:rPr>
                                <w:rFonts w:ascii="Times New Roman" w:hAnsi="Times New Roman"/>
                                <w:sz w:val="20"/>
                                <w:szCs w:val="20"/>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7088" w:author="Nasser Mustafa [2]" w:date="2018-09-19T08:23:00Z">
                              <w:r w:rsidRPr="00561C3D">
                                <w:rPr>
                                  <w:rFonts w:ascii="Times New Roman" w:hAnsi="Times New Roman"/>
                                  <w:sz w:val="20"/>
                                  <w:szCs w:val="20"/>
                                  <w:rPrChange w:id="7089" w:author="Nasser Mustafa [2]" w:date="2018-09-19T08:23:00Z">
                                    <w:rPr>
                                      <w:rFonts w:ascii="Times New Roman" w:hAnsi="Times New Roman"/>
                                      <w:i/>
                                    </w:rPr>
                                  </w:rPrChange>
                                </w:rPr>
                                <w:fldChar w:fldCharType="separate"/>
                              </w:r>
                            </w:ins>
                            <w:r w:rsidRPr="00627C91">
                              <w:rPr>
                                <w:rFonts w:ascii="Times New Roman" w:hAnsi="Times New Roman"/>
                                <w:b w:val="0"/>
                                <w:noProof/>
                                <w:sz w:val="20"/>
                                <w:szCs w:val="20"/>
                              </w:rPr>
                              <w:t>[49]</w:t>
                            </w:r>
                            <w:bookmarkEnd w:id="7082"/>
                            <w:ins w:id="7090" w:author="Nasser Mustafa [2]" w:date="2018-09-19T08:23:00Z">
                              <w:r w:rsidRPr="00561C3D">
                                <w:rPr>
                                  <w:rFonts w:ascii="Times New Roman" w:hAnsi="Times New Roman"/>
                                  <w:sz w:val="20"/>
                                  <w:szCs w:val="20"/>
                                  <w:rPrChange w:id="7091" w:author="Nasser Mustafa [2]" w:date="2018-09-19T08:23:00Z">
                                    <w:rPr>
                                      <w:rFonts w:ascii="Times New Roman" w:hAnsi="Times New Roman"/>
                                      <w:i/>
                                    </w:rPr>
                                  </w:rPrChange>
                                </w:rPr>
                                <w:fldChar w:fldCharType="end"/>
                              </w:r>
                            </w:ins>
                            <w:del w:id="7092" w:author="Nasser Mustafa [2]" w:date="2018-09-19T08:23:00Z">
                              <w:r w:rsidRPr="00D85A42" w:rsidDel="00561C3D">
                                <w:rPr>
                                  <w:sz w:val="20"/>
                                  <w:szCs w:val="20"/>
                                </w:rPr>
                                <w:delText>) [1]</w:delText>
                              </w:r>
                            </w:del>
                            <w:bookmarkEnd w:id="7083"/>
                          </w:p>
                          <w:p w14:paraId="21E6C1B1" w14:textId="77777777" w:rsidR="00D617FD" w:rsidRPr="001A443F" w:rsidRDefault="00D617FD" w:rsidP="00204021">
                            <w:pPr>
                              <w:pStyle w:val="Caption"/>
                              <w:rPr>
                                <w:noProof/>
                                <w:color w:val="131413"/>
                                <w:szCs w:val="24"/>
                              </w:rPr>
                            </w:pPr>
                          </w:p>
                          <w:p w14:paraId="2CA15A60" w14:textId="77777777" w:rsidR="00D617FD" w:rsidRDefault="00D617FD" w:rsidP="00204021">
                            <w:pPr>
                              <w:pStyle w:val="Caption"/>
                              <w:jc w:val="both"/>
                            </w:pPr>
                          </w:p>
                          <w:p w14:paraId="4514DBC2" w14:textId="77777777" w:rsidR="00D617FD" w:rsidRDefault="00D617FD" w:rsidP="002040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D3917" id="_x0000_s1060" type="#_x0000_t202" style="position:absolute;left:0;text-align:left;margin-left:0;margin-top:0;width:446.4pt;height:215.3pt;z-index:251752448;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" stroked="f">
                <v:textbox>
                  <w:txbxContent>
                    <w:p w14:paraId="215BE312" w14:textId="77777777" w:rsidR="00D617FD" w:rsidRDefault="00D617FD" w:rsidP="00204021">
                      <w:pPr>
                        <w:keepNext/>
                      </w:pPr>
                      <w:r>
                        <w:rPr>
                          <w:noProof/>
                          <w:lang w:eastAsia="zh-CN"/>
                        </w:rPr>
                        <w:drawing>
                          <wp:inline distT="0" distB="0" distL="0" distR="0" wp14:anchorId="39736F38" wp14:editId="75987F2C">
                            <wp:extent cx="5220000" cy="2094865"/>
                            <wp:effectExtent l="0" t="0" r="0" b="635"/>
                            <wp:docPr id="103" name="Picture 5" descr="D:\Traceability papers\Instantiation examples\dispatcher cab example.jpg"/>
                            <wp:cNvGraphicFramePr/>
                            <a:graphic xmlns:a="http://schemas.openxmlformats.org/drawingml/2006/main">
                              <a:graphicData uri="http://schemas.openxmlformats.org/drawingml/2006/picture">
                                <pic:pic xmlns:pic="http://schemas.openxmlformats.org/drawingml/2006/picture">
                                  <pic:nvPicPr>
                                    <pic:cNvPr id="28" name="Picture 5" descr="D:\Traceability papers\Instantiation examples\dispatcher cab example.jpg"/>
                                    <pic:cNvPicPr/>
                                  </pic:nvPicPr>
                                  <pic:blipFill>
                                    <a:blip r:embed="rId16" cstate="print"/>
                                    <a:srcRect/>
                                    <a:stretch>
                                      <a:fillRect/>
                                    </a:stretch>
                                  </pic:blipFill>
                                  <pic:spPr bwMode="auto">
                                    <a:xfrm>
                                      <a:off x="0" y="0"/>
                                      <a:ext cx="5273834" cy="2116469"/>
                                    </a:xfrm>
                                    <a:prstGeom prst="rect">
                                      <a:avLst/>
                                    </a:prstGeom>
                                    <a:noFill/>
                                    <a:ln w="9525">
                                      <a:noFill/>
                                      <a:miter lim="800000"/>
                                      <a:headEnd/>
                                      <a:tailEnd/>
                                    </a:ln>
                                  </pic:spPr>
                                </pic:pic>
                              </a:graphicData>
                            </a:graphic>
                          </wp:inline>
                        </w:drawing>
                      </w:r>
                    </w:p>
                    <w:p w14:paraId="5D22FA3C" w14:textId="788CBF19" w:rsidR="00D617FD" w:rsidRPr="00D85A42" w:rsidRDefault="00D617FD" w:rsidP="00204021">
                      <w:pPr>
                        <w:pStyle w:val="Caption"/>
                        <w:rPr>
                          <w:sz w:val="20"/>
                          <w:szCs w:val="20"/>
                        </w:rPr>
                      </w:pPr>
                      <w:bookmarkStart w:id="7093" w:name="_Ref512969105"/>
                      <w:bookmarkStart w:id="7094" w:name="_Toc525723659"/>
                      <w:bookmarkStart w:id="7095" w:name="_Toc513498783"/>
                      <w:r>
                        <w:t xml:space="preserve">Figure </w:t>
                      </w:r>
                      <w:r>
                        <w:rPr>
                          <w:noProof/>
                        </w:rPr>
                        <w:fldChar w:fldCharType="begin"/>
                      </w:r>
                      <w:r>
                        <w:rPr>
                          <w:noProof/>
                        </w:rPr>
                        <w:instrText xml:space="preserve"> SEQ Figure \* ARABIC </w:instrText>
                      </w:r>
                      <w:r>
                        <w:rPr>
                          <w:noProof/>
                        </w:rPr>
                        <w:fldChar w:fldCharType="separate"/>
                      </w:r>
                      <w:ins w:id="7096" w:author="Nasser Mustafa [2]" w:date="2018-09-25T16:42:00Z">
                        <w:r>
                          <w:rPr>
                            <w:noProof/>
                          </w:rPr>
                          <w:t>20</w:t>
                        </w:r>
                      </w:ins>
                      <w:del w:id="7097" w:author="Nasser Mustafa [2]" w:date="2018-09-25T15:51:00Z">
                        <w:r w:rsidDel="00BF404A">
                          <w:rPr>
                            <w:noProof/>
                          </w:rPr>
                          <w:delText>19</w:delText>
                        </w:r>
                      </w:del>
                      <w:r>
                        <w:rPr>
                          <w:noProof/>
                        </w:rPr>
                        <w:fldChar w:fldCharType="end"/>
                      </w:r>
                      <w:bookmarkEnd w:id="7093"/>
                      <w:r>
                        <w:t xml:space="preserve">:   </w:t>
                      </w:r>
                      <w:r w:rsidRPr="00D85A42">
                        <w:rPr>
                          <w:sz w:val="20"/>
                          <w:szCs w:val="20"/>
                        </w:rPr>
                        <w:t xml:space="preserve">Traceability Example: </w:t>
                      </w:r>
                      <w:r w:rsidRPr="00D85A42">
                        <w:rPr>
                          <w:i/>
                          <w:sz w:val="20"/>
                          <w:szCs w:val="20"/>
                        </w:rPr>
                        <w:t>i</w:t>
                      </w:r>
                      <w:r w:rsidRPr="00D85A42">
                        <w:rPr>
                          <w:sz w:val="20"/>
                          <w:szCs w:val="20"/>
                        </w:rPr>
                        <w:t>* (excerpt) model (left), UML (excerpt) class diagram (right), traceability links (grayed dashed lines</w:t>
                      </w:r>
                      <w:ins w:id="7098" w:author="Nasser Mustafa [2]" w:date="2018-09-19T08:23:00Z">
                        <w:r w:rsidRPr="005A1A5B">
                          <w:rPr>
                            <w:sz w:val="20"/>
                            <w:szCs w:val="20"/>
                          </w:rPr>
                          <w:t xml:space="preserve"> </w:t>
                        </w:r>
                        <w:r w:rsidRPr="00561C3D">
                          <w:rPr>
                            <w:rFonts w:ascii="Times New Roman" w:hAnsi="Times New Roman"/>
                            <w:sz w:val="20"/>
                            <w:szCs w:val="20"/>
                            <w:rPrChange w:id="7099" w:author="Nasser Mustafa [2]" w:date="2018-09-19T08:23:00Z">
                              <w:rPr>
                                <w:rFonts w:ascii="Times New Roman" w:hAnsi="Times New Roman"/>
                                <w:i/>
                              </w:rPr>
                            </w:rPrChange>
                          </w:rPr>
                          <w:fldChar w:fldCharType="begin" w:fldLock="1"/>
                        </w:r>
                      </w:ins>
                      <w:r>
                        <w:rPr>
                          <w:rFonts w:ascii="Times New Roman" w:hAnsi="Times New Roman"/>
                          <w:sz w:val="20"/>
                          <w:szCs w:val="20"/>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7100" w:author="Nasser Mustafa [2]" w:date="2018-09-19T08:23:00Z">
                        <w:r w:rsidRPr="00561C3D">
                          <w:rPr>
                            <w:rFonts w:ascii="Times New Roman" w:hAnsi="Times New Roman"/>
                            <w:sz w:val="20"/>
                            <w:szCs w:val="20"/>
                            <w:rPrChange w:id="7101" w:author="Nasser Mustafa [2]" w:date="2018-09-19T08:23:00Z">
                              <w:rPr>
                                <w:rFonts w:ascii="Times New Roman" w:hAnsi="Times New Roman"/>
                                <w:i/>
                              </w:rPr>
                            </w:rPrChange>
                          </w:rPr>
                          <w:fldChar w:fldCharType="separate"/>
                        </w:r>
                      </w:ins>
                      <w:r w:rsidRPr="00627C91">
                        <w:rPr>
                          <w:rFonts w:ascii="Times New Roman" w:hAnsi="Times New Roman"/>
                          <w:b w:val="0"/>
                          <w:noProof/>
                          <w:sz w:val="20"/>
                          <w:szCs w:val="20"/>
                        </w:rPr>
                        <w:t>[49]</w:t>
                      </w:r>
                      <w:bookmarkEnd w:id="7094"/>
                      <w:ins w:id="7102" w:author="Nasser Mustafa [2]" w:date="2018-09-19T08:23:00Z">
                        <w:r w:rsidRPr="00561C3D">
                          <w:rPr>
                            <w:rFonts w:ascii="Times New Roman" w:hAnsi="Times New Roman"/>
                            <w:sz w:val="20"/>
                            <w:szCs w:val="20"/>
                            <w:rPrChange w:id="7103" w:author="Nasser Mustafa [2]" w:date="2018-09-19T08:23:00Z">
                              <w:rPr>
                                <w:rFonts w:ascii="Times New Roman" w:hAnsi="Times New Roman"/>
                                <w:i/>
                              </w:rPr>
                            </w:rPrChange>
                          </w:rPr>
                          <w:fldChar w:fldCharType="end"/>
                        </w:r>
                      </w:ins>
                      <w:del w:id="7104" w:author="Nasser Mustafa [2]" w:date="2018-09-19T08:23:00Z">
                        <w:r w:rsidRPr="00D85A42" w:rsidDel="00561C3D">
                          <w:rPr>
                            <w:sz w:val="20"/>
                            <w:szCs w:val="20"/>
                          </w:rPr>
                          <w:delText>) [1]</w:delText>
                        </w:r>
                      </w:del>
                      <w:bookmarkEnd w:id="7095"/>
                    </w:p>
                    <w:p w14:paraId="21E6C1B1" w14:textId="77777777" w:rsidR="00D617FD" w:rsidRPr="001A443F" w:rsidRDefault="00D617FD" w:rsidP="00204021">
                      <w:pPr>
                        <w:pStyle w:val="Caption"/>
                        <w:rPr>
                          <w:noProof/>
                          <w:color w:val="131413"/>
                          <w:szCs w:val="24"/>
                        </w:rPr>
                      </w:pPr>
                    </w:p>
                    <w:p w14:paraId="2CA15A60" w14:textId="77777777" w:rsidR="00D617FD" w:rsidRDefault="00D617FD" w:rsidP="00204021">
                      <w:pPr>
                        <w:pStyle w:val="Caption"/>
                        <w:jc w:val="both"/>
                      </w:pPr>
                    </w:p>
                    <w:p w14:paraId="4514DBC2" w14:textId="77777777" w:rsidR="00D617FD" w:rsidRDefault="00D617FD" w:rsidP="00204021"/>
                  </w:txbxContent>
                </v:textbox>
                <w10:wrap type="topAndBottom" anchorx="margin" anchory="margin"/>
              </v:shape>
            </w:pict>
          </mc:Fallback>
        </mc:AlternateContent>
      </w:r>
      <w:r w:rsidR="006946DA">
        <w:rPr>
          <w:rFonts w:ascii="Times New Roman" w:hAnsi="Times New Roman"/>
        </w:rPr>
        <w:t xml:space="preserve">In order to validate these </w:t>
      </w:r>
      <w:r w:rsidR="00B97147" w:rsidRPr="00C67C7F">
        <w:rPr>
          <w:rFonts w:ascii="Times New Roman" w:hAnsi="Times New Roman"/>
        </w:rPr>
        <w:t xml:space="preserve">cases, we created two object models for the </w:t>
      </w:r>
      <w:r w:rsidR="00B97147" w:rsidRPr="00C67C7F">
        <w:rPr>
          <w:rFonts w:ascii="Times New Roman" w:hAnsi="Times New Roman"/>
          <w:i/>
        </w:rPr>
        <w:t>i*</w:t>
      </w:r>
      <w:r w:rsidR="00B97147" w:rsidRPr="00C67C7F">
        <w:rPr>
          <w:rFonts w:ascii="Times New Roman" w:hAnsi="Times New Roman"/>
        </w:rPr>
        <w:t xml:space="preserve"> and </w:t>
      </w:r>
      <w:r w:rsidR="00B97147" w:rsidRPr="00C67C7F">
        <w:rPr>
          <w:rFonts w:ascii="Times New Roman" w:hAnsi="Times New Roman"/>
          <w:i/>
        </w:rPr>
        <w:t>UML-Class</w:t>
      </w:r>
      <w:r w:rsidR="00B97147" w:rsidRPr="00C67C7F">
        <w:rPr>
          <w:rFonts w:ascii="Times New Roman" w:hAnsi="Times New Roman"/>
        </w:rPr>
        <w:t xml:space="preserve"> as shown in </w:t>
      </w:r>
      <w:r w:rsidR="008B57AD">
        <w:rPr>
          <w:rFonts w:ascii="Times New Roman" w:hAnsi="Times New Roman"/>
        </w:rPr>
        <w:fldChar w:fldCharType="begin"/>
      </w:r>
      <w:r w:rsidR="008B57AD">
        <w:rPr>
          <w:rFonts w:ascii="Times New Roman" w:hAnsi="Times New Roman"/>
        </w:rPr>
        <w:instrText xml:space="preserve"> REF _Ref512969105 \h </w:instrText>
      </w:r>
      <w:r w:rsidR="008B57AD">
        <w:rPr>
          <w:rFonts w:ascii="Times New Roman" w:hAnsi="Times New Roman"/>
        </w:rPr>
      </w:r>
      <w:r w:rsidR="008B57AD">
        <w:rPr>
          <w:rFonts w:ascii="Times New Roman" w:hAnsi="Times New Roman"/>
        </w:rPr>
        <w:fldChar w:fldCharType="separate"/>
      </w:r>
      <w:ins w:id="7105" w:author="Nasser Mustafa [2]" w:date="2018-09-26T11:08:00Z">
        <w:r w:rsidR="00047800">
          <w:t xml:space="preserve">Figure </w:t>
        </w:r>
        <w:r w:rsidR="00047800">
          <w:rPr>
            <w:noProof/>
          </w:rPr>
          <w:t>20</w:t>
        </w:r>
      </w:ins>
      <w:del w:id="7106" w:author="Nasser Mustafa [2]" w:date="2018-09-26T11:08:00Z">
        <w:r w:rsidR="00740534" w:rsidDel="00047800">
          <w:delText xml:space="preserve">Figure </w:delText>
        </w:r>
        <w:r w:rsidR="00740534" w:rsidDel="00047800">
          <w:rPr>
            <w:noProof/>
          </w:rPr>
          <w:delText>19</w:delText>
        </w:r>
      </w:del>
      <w:r w:rsidR="008B57AD">
        <w:rPr>
          <w:rFonts w:ascii="Times New Roman" w:hAnsi="Times New Roman"/>
        </w:rPr>
        <w:fldChar w:fldCharType="end"/>
      </w:r>
      <w:r w:rsidR="008B57AD">
        <w:rPr>
          <w:rFonts w:ascii="Times New Roman" w:hAnsi="Times New Roman"/>
        </w:rPr>
        <w:t xml:space="preserve">. </w:t>
      </w:r>
      <w:r w:rsidR="00B97147" w:rsidRPr="00C67C7F">
        <w:rPr>
          <w:rFonts w:ascii="Times New Roman" w:hAnsi="Times New Roman"/>
        </w:rPr>
        <w:t xml:space="preserve">The gray dashed lines in the figure represent possible trace links between the instances of the two models. The following instances are linked together. </w:t>
      </w:r>
    </w:p>
    <w:p w14:paraId="4F8B863E" w14:textId="0F06D883" w:rsidR="00B97147" w:rsidRPr="00C67C7F" w:rsidRDefault="00B97147" w:rsidP="00A03164">
      <w:pPr>
        <w:pStyle w:val="ListParagraph"/>
        <w:keepNext w:val="0"/>
        <w:numPr>
          <w:ilvl w:val="0"/>
          <w:numId w:val="28"/>
        </w:numPr>
        <w:tabs>
          <w:tab w:val="left" w:pos="900"/>
        </w:tabs>
        <w:spacing w:line="480" w:lineRule="auto"/>
        <w:ind w:left="714" w:hanging="357"/>
        <w:jc w:val="both"/>
        <w:rPr>
          <w:rFonts w:ascii="Times New Roman" w:hAnsi="Times New Roman"/>
        </w:rPr>
      </w:pPr>
      <w:r w:rsidRPr="00C67C7F">
        <w:rPr>
          <w:rFonts w:ascii="Times New Roman" w:hAnsi="Times New Roman"/>
        </w:rPr>
        <w:t xml:space="preserve">The </w:t>
      </w:r>
      <w:r w:rsidRPr="00E17C72">
        <w:rPr>
          <w:rFonts w:ascii="Times New Roman" w:hAnsi="Times New Roman"/>
          <w:i/>
        </w:rPr>
        <w:t>i</w:t>
      </w:r>
      <w:r w:rsidRPr="00C67C7F">
        <w:rPr>
          <w:rFonts w:ascii="Times New Roman" w:hAnsi="Times New Roman"/>
        </w:rPr>
        <w:t xml:space="preserve">* object model is </w:t>
      </w:r>
      <w:r w:rsidR="00632393">
        <w:rPr>
          <w:rFonts w:ascii="Times New Roman" w:hAnsi="Times New Roman"/>
        </w:rPr>
        <w:t xml:space="preserve">linked to </w:t>
      </w:r>
      <w:r w:rsidRPr="00C67C7F">
        <w:rPr>
          <w:rFonts w:ascii="Times New Roman" w:hAnsi="Times New Roman"/>
        </w:rPr>
        <w:t>the UML-Class object model.</w:t>
      </w:r>
      <w:r w:rsidR="0057158C" w:rsidRPr="0057158C">
        <w:rPr>
          <w:rFonts w:ascii="Times New Roman" w:hAnsi="Times New Roman"/>
          <w:noProof/>
          <w:lang w:eastAsia="zh-CN"/>
        </w:rPr>
        <w:t xml:space="preserve"> </w:t>
      </w:r>
    </w:p>
    <w:p w14:paraId="36A9C746" w14:textId="6338DEBE" w:rsidR="00B97147" w:rsidRPr="00C67C7F" w:rsidRDefault="00B97147" w:rsidP="00A03164">
      <w:pPr>
        <w:pStyle w:val="ListParagraph"/>
        <w:keepNext w:val="0"/>
        <w:numPr>
          <w:ilvl w:val="0"/>
          <w:numId w:val="28"/>
        </w:numPr>
        <w:tabs>
          <w:tab w:val="left" w:pos="900"/>
        </w:tabs>
        <w:spacing w:line="480" w:lineRule="auto"/>
        <w:ind w:left="714" w:hanging="357"/>
        <w:jc w:val="both"/>
        <w:rPr>
          <w:rFonts w:ascii="Times New Roman" w:hAnsi="Times New Roman"/>
        </w:rPr>
      </w:pPr>
      <w:r w:rsidRPr="00C67C7F">
        <w:rPr>
          <w:rFonts w:ascii="Times New Roman" w:hAnsi="Times New Roman"/>
        </w:rPr>
        <w:t xml:space="preserve">The </w:t>
      </w:r>
      <w:r w:rsidRPr="00C67C7F">
        <w:rPr>
          <w:rFonts w:ascii="Times New Roman" w:hAnsi="Times New Roman"/>
          <w:i/>
          <w:iCs/>
        </w:rPr>
        <w:t xml:space="preserve">Resource </w:t>
      </w:r>
      <w:r w:rsidRPr="00C67C7F">
        <w:rPr>
          <w:rFonts w:ascii="Times New Roman" w:hAnsi="Times New Roman"/>
          <w:iCs/>
        </w:rPr>
        <w:t xml:space="preserve">instance (e.g., PickupLocation) </w:t>
      </w:r>
      <w:r w:rsidR="00632393">
        <w:rPr>
          <w:rFonts w:ascii="Times New Roman" w:hAnsi="Times New Roman"/>
          <w:iCs/>
        </w:rPr>
        <w:t>from</w:t>
      </w:r>
      <w:r w:rsidRPr="00C67C7F">
        <w:rPr>
          <w:rFonts w:ascii="Times New Roman" w:hAnsi="Times New Roman"/>
          <w:iCs/>
        </w:rPr>
        <w:t xml:space="preserve"> the </w:t>
      </w:r>
      <w:r w:rsidRPr="00C67C7F">
        <w:rPr>
          <w:rFonts w:ascii="Times New Roman" w:hAnsi="Times New Roman"/>
          <w:i/>
          <w:iCs/>
        </w:rPr>
        <w:t>i*</w:t>
      </w:r>
      <w:r w:rsidRPr="00C67C7F">
        <w:rPr>
          <w:rFonts w:ascii="Times New Roman" w:hAnsi="Times New Roman"/>
          <w:iCs/>
        </w:rPr>
        <w:t xml:space="preserve"> object model is </w:t>
      </w:r>
      <w:r w:rsidRPr="00C67C7F">
        <w:rPr>
          <w:rFonts w:ascii="Times New Roman" w:hAnsi="Times New Roman"/>
        </w:rPr>
        <w:t>linked to the</w:t>
      </w:r>
      <w:r w:rsidRPr="00C67C7F">
        <w:rPr>
          <w:rFonts w:ascii="Times New Roman" w:hAnsi="Times New Roman"/>
          <w:i/>
          <w:iCs/>
        </w:rPr>
        <w:t xml:space="preserve"> Class</w:t>
      </w:r>
      <w:r w:rsidRPr="00C67C7F">
        <w:rPr>
          <w:rFonts w:ascii="Times New Roman" w:hAnsi="Times New Roman"/>
        </w:rPr>
        <w:t xml:space="preserve"> instance (</w:t>
      </w:r>
      <w:r w:rsidRPr="00C67C7F">
        <w:rPr>
          <w:rFonts w:ascii="Times New Roman" w:hAnsi="Times New Roman"/>
          <w:iCs/>
        </w:rPr>
        <w:t>e.g., PickupLocation)</w:t>
      </w:r>
      <w:r w:rsidRPr="00C67C7F">
        <w:rPr>
          <w:rFonts w:ascii="Times New Roman" w:hAnsi="Times New Roman"/>
        </w:rPr>
        <w:t xml:space="preserve"> </w:t>
      </w:r>
      <w:r w:rsidR="00632393">
        <w:rPr>
          <w:rFonts w:ascii="Times New Roman" w:hAnsi="Times New Roman"/>
        </w:rPr>
        <w:t>from</w:t>
      </w:r>
      <w:r w:rsidRPr="00C67C7F">
        <w:rPr>
          <w:rFonts w:ascii="Times New Roman" w:hAnsi="Times New Roman"/>
        </w:rPr>
        <w:t xml:space="preserve"> the </w:t>
      </w:r>
      <w:r w:rsidRPr="00C67C7F">
        <w:rPr>
          <w:rFonts w:ascii="Times New Roman" w:hAnsi="Times New Roman"/>
          <w:i/>
        </w:rPr>
        <w:t>UML-Class</w:t>
      </w:r>
      <w:r w:rsidRPr="00C67C7F">
        <w:rPr>
          <w:rFonts w:ascii="Times New Roman" w:hAnsi="Times New Roman"/>
        </w:rPr>
        <w:t xml:space="preserve"> object model.</w:t>
      </w:r>
    </w:p>
    <w:p w14:paraId="2A4E9E99" w14:textId="0EF659BF" w:rsidR="00B97147" w:rsidRPr="00C67C7F" w:rsidRDefault="00B97147" w:rsidP="00A03164">
      <w:pPr>
        <w:pStyle w:val="ListParagraph"/>
        <w:keepNext w:val="0"/>
        <w:numPr>
          <w:ilvl w:val="0"/>
          <w:numId w:val="28"/>
        </w:numPr>
        <w:tabs>
          <w:tab w:val="left" w:pos="900"/>
        </w:tabs>
        <w:spacing w:line="480" w:lineRule="auto"/>
        <w:ind w:left="714" w:hanging="357"/>
        <w:jc w:val="both"/>
        <w:rPr>
          <w:rFonts w:ascii="Times New Roman" w:hAnsi="Times New Roman"/>
        </w:rPr>
      </w:pPr>
      <w:r w:rsidRPr="00C67C7F">
        <w:rPr>
          <w:rFonts w:ascii="Times New Roman" w:hAnsi="Times New Roman"/>
        </w:rPr>
        <w:t xml:space="preserve">The </w:t>
      </w:r>
      <w:r w:rsidRPr="00C67C7F">
        <w:rPr>
          <w:rFonts w:ascii="Times New Roman" w:hAnsi="Times New Roman"/>
          <w:i/>
        </w:rPr>
        <w:t>Task</w:t>
      </w:r>
      <w:r w:rsidRPr="00C67C7F">
        <w:rPr>
          <w:rFonts w:ascii="Times New Roman" w:hAnsi="Times New Roman"/>
        </w:rPr>
        <w:t xml:space="preserve"> instance (BookCap) </w:t>
      </w:r>
      <w:r w:rsidR="00632393">
        <w:rPr>
          <w:rFonts w:ascii="Times New Roman" w:hAnsi="Times New Roman"/>
        </w:rPr>
        <w:t>from</w:t>
      </w:r>
      <w:r w:rsidRPr="00C67C7F">
        <w:rPr>
          <w:rFonts w:ascii="Times New Roman" w:hAnsi="Times New Roman"/>
        </w:rPr>
        <w:t xml:space="preserve"> </w:t>
      </w:r>
      <w:r w:rsidRPr="00C67C7F">
        <w:rPr>
          <w:rFonts w:ascii="Times New Roman" w:hAnsi="Times New Roman"/>
          <w:iCs/>
        </w:rPr>
        <w:t xml:space="preserve">the </w:t>
      </w:r>
      <w:r w:rsidRPr="00C67C7F">
        <w:rPr>
          <w:rFonts w:ascii="Times New Roman" w:hAnsi="Times New Roman"/>
          <w:i/>
          <w:iCs/>
        </w:rPr>
        <w:t>i*</w:t>
      </w:r>
      <w:r w:rsidRPr="00C67C7F">
        <w:rPr>
          <w:rFonts w:ascii="Times New Roman" w:hAnsi="Times New Roman"/>
          <w:iCs/>
        </w:rPr>
        <w:t xml:space="preserve"> object model </w:t>
      </w:r>
      <w:r w:rsidRPr="00C67C7F">
        <w:rPr>
          <w:rFonts w:ascii="Times New Roman" w:hAnsi="Times New Roman"/>
        </w:rPr>
        <w:t xml:space="preserve">is linked to the </w:t>
      </w:r>
      <w:r w:rsidRPr="00C67C7F">
        <w:rPr>
          <w:rFonts w:ascii="Times New Roman" w:hAnsi="Times New Roman"/>
          <w:i/>
        </w:rPr>
        <w:t>Operation</w:t>
      </w:r>
      <w:r w:rsidRPr="00C67C7F">
        <w:rPr>
          <w:rFonts w:ascii="Times New Roman" w:hAnsi="Times New Roman"/>
        </w:rPr>
        <w:t xml:space="preserve"> (bookCap) </w:t>
      </w:r>
      <w:r w:rsidR="00632393">
        <w:rPr>
          <w:rFonts w:ascii="Times New Roman" w:hAnsi="Times New Roman"/>
        </w:rPr>
        <w:t>in</w:t>
      </w:r>
      <w:r w:rsidRPr="00C67C7F">
        <w:rPr>
          <w:rFonts w:ascii="Times New Roman" w:hAnsi="Times New Roman"/>
        </w:rPr>
        <w:t xml:space="preserve"> the class </w:t>
      </w:r>
      <w:r w:rsidRPr="00C67C7F">
        <w:rPr>
          <w:rFonts w:ascii="Times New Roman" w:hAnsi="Times New Roman"/>
          <w:i/>
        </w:rPr>
        <w:t>DispatcherControl</w:t>
      </w:r>
      <w:r w:rsidRPr="00C67C7F">
        <w:rPr>
          <w:rFonts w:ascii="Times New Roman" w:hAnsi="Times New Roman"/>
        </w:rPr>
        <w:t xml:space="preserve"> in the </w:t>
      </w:r>
      <w:r w:rsidRPr="00C67C7F">
        <w:rPr>
          <w:rFonts w:ascii="Times New Roman" w:hAnsi="Times New Roman"/>
          <w:i/>
        </w:rPr>
        <w:t>UML-Class</w:t>
      </w:r>
      <w:r w:rsidRPr="00C67C7F">
        <w:rPr>
          <w:rFonts w:ascii="Times New Roman" w:hAnsi="Times New Roman"/>
        </w:rPr>
        <w:t xml:space="preserve"> object model.</w:t>
      </w:r>
    </w:p>
    <w:p w14:paraId="25272914" w14:textId="3B58E1A3" w:rsidR="00B97147" w:rsidRPr="00C67C7F" w:rsidRDefault="00B97147" w:rsidP="00A03164">
      <w:pPr>
        <w:pStyle w:val="ListParagraph"/>
        <w:keepNext w:val="0"/>
        <w:numPr>
          <w:ilvl w:val="0"/>
          <w:numId w:val="28"/>
        </w:numPr>
        <w:tabs>
          <w:tab w:val="left" w:pos="900"/>
        </w:tabs>
        <w:spacing w:line="480" w:lineRule="auto"/>
        <w:ind w:left="714" w:hanging="357"/>
        <w:jc w:val="both"/>
        <w:rPr>
          <w:rFonts w:ascii="Times New Roman" w:hAnsi="Times New Roman"/>
          <w:iCs/>
        </w:rPr>
      </w:pPr>
      <w:r w:rsidRPr="00C67C7F">
        <w:rPr>
          <w:rFonts w:ascii="Times New Roman" w:hAnsi="Times New Roman"/>
        </w:rPr>
        <w:t xml:space="preserve">The </w:t>
      </w:r>
      <w:r w:rsidRPr="00C67C7F">
        <w:rPr>
          <w:rFonts w:ascii="Times New Roman" w:hAnsi="Times New Roman"/>
          <w:i/>
          <w:iCs/>
        </w:rPr>
        <w:t xml:space="preserve">SoftGoal </w:t>
      </w:r>
      <w:r w:rsidRPr="00C67C7F">
        <w:rPr>
          <w:rFonts w:ascii="Times New Roman" w:hAnsi="Times New Roman"/>
          <w:iCs/>
        </w:rPr>
        <w:t>instance (</w:t>
      </w:r>
      <w:r w:rsidRPr="00C67C7F">
        <w:rPr>
          <w:rFonts w:ascii="Times New Roman" w:hAnsi="Times New Roman"/>
          <w:i/>
        </w:rPr>
        <w:t>ShortestETA</w:t>
      </w:r>
      <w:r w:rsidRPr="00C67C7F">
        <w:rPr>
          <w:rFonts w:ascii="Times New Roman" w:hAnsi="Times New Roman"/>
          <w:iCs/>
        </w:rPr>
        <w:t xml:space="preserve">) in the </w:t>
      </w:r>
      <w:r w:rsidRPr="00C67C7F">
        <w:rPr>
          <w:rFonts w:ascii="Times New Roman" w:hAnsi="Times New Roman"/>
          <w:i/>
          <w:iCs/>
        </w:rPr>
        <w:t>i*</w:t>
      </w:r>
      <w:r w:rsidRPr="00C67C7F">
        <w:rPr>
          <w:rFonts w:ascii="Times New Roman" w:hAnsi="Times New Roman"/>
          <w:iCs/>
        </w:rPr>
        <w:t xml:space="preserve"> object model is</w:t>
      </w:r>
      <w:r w:rsidRPr="00C67C7F">
        <w:rPr>
          <w:rFonts w:ascii="Times New Roman" w:hAnsi="Times New Roman"/>
        </w:rPr>
        <w:t xml:space="preserve"> linked to the </w:t>
      </w:r>
      <w:r w:rsidRPr="00C67C7F">
        <w:rPr>
          <w:rFonts w:ascii="Times New Roman" w:hAnsi="Times New Roman"/>
          <w:i/>
        </w:rPr>
        <w:t>Attribute</w:t>
      </w:r>
      <w:r w:rsidRPr="00C67C7F">
        <w:rPr>
          <w:rFonts w:ascii="Times New Roman" w:hAnsi="Times New Roman"/>
        </w:rPr>
        <w:t xml:space="preserve"> (Disability) of class </w:t>
      </w:r>
      <w:r w:rsidRPr="00C67C7F">
        <w:rPr>
          <w:rFonts w:ascii="Times New Roman" w:hAnsi="Times New Roman"/>
          <w:i/>
        </w:rPr>
        <w:t>CabJob</w:t>
      </w:r>
      <w:r w:rsidRPr="00C67C7F">
        <w:rPr>
          <w:rFonts w:ascii="Times New Roman" w:hAnsi="Times New Roman"/>
        </w:rPr>
        <w:t xml:space="preserve"> in the </w:t>
      </w:r>
      <w:r w:rsidRPr="00C67C7F">
        <w:rPr>
          <w:rFonts w:ascii="Times New Roman" w:hAnsi="Times New Roman"/>
          <w:i/>
        </w:rPr>
        <w:t>UML-Class</w:t>
      </w:r>
      <w:r w:rsidRPr="00C67C7F">
        <w:rPr>
          <w:rFonts w:ascii="Times New Roman" w:hAnsi="Times New Roman"/>
        </w:rPr>
        <w:t xml:space="preserve"> object model.</w:t>
      </w:r>
    </w:p>
    <w:p w14:paraId="6A5FA168" w14:textId="34A85936" w:rsidR="00B97147" w:rsidRPr="00C67C7F" w:rsidRDefault="00B97147" w:rsidP="00A03164">
      <w:pPr>
        <w:pStyle w:val="ListParagraph"/>
        <w:keepNext w:val="0"/>
        <w:numPr>
          <w:ilvl w:val="0"/>
          <w:numId w:val="28"/>
        </w:numPr>
        <w:tabs>
          <w:tab w:val="left" w:pos="900"/>
        </w:tabs>
        <w:spacing w:line="480" w:lineRule="auto"/>
        <w:ind w:left="714" w:hanging="357"/>
        <w:jc w:val="both"/>
        <w:rPr>
          <w:rFonts w:ascii="Times New Roman" w:hAnsi="Times New Roman"/>
        </w:rPr>
      </w:pPr>
      <w:r w:rsidRPr="00C67C7F">
        <w:rPr>
          <w:rFonts w:ascii="Times New Roman" w:hAnsi="Times New Roman"/>
        </w:rPr>
        <w:t xml:space="preserve">The </w:t>
      </w:r>
      <w:r w:rsidRPr="00C67C7F">
        <w:rPr>
          <w:rFonts w:ascii="Times New Roman" w:hAnsi="Times New Roman"/>
          <w:i/>
          <w:iCs/>
        </w:rPr>
        <w:t xml:space="preserve">HardGoal </w:t>
      </w:r>
      <w:r w:rsidRPr="00C67C7F">
        <w:rPr>
          <w:rFonts w:ascii="Times New Roman" w:hAnsi="Times New Roman"/>
          <w:iCs/>
        </w:rPr>
        <w:t>instance (</w:t>
      </w:r>
      <w:r w:rsidRPr="00C67C7F">
        <w:rPr>
          <w:rFonts w:ascii="Times New Roman" w:hAnsi="Times New Roman"/>
          <w:i/>
        </w:rPr>
        <w:t>PeopleWithDisability</w:t>
      </w:r>
      <w:r w:rsidRPr="00C67C7F">
        <w:rPr>
          <w:rFonts w:ascii="Times New Roman" w:hAnsi="Times New Roman"/>
        </w:rPr>
        <w:t xml:space="preserve">) </w:t>
      </w:r>
      <w:r w:rsidR="00632393">
        <w:rPr>
          <w:rFonts w:ascii="Times New Roman" w:hAnsi="Times New Roman"/>
          <w:iCs/>
        </w:rPr>
        <w:t>from</w:t>
      </w:r>
      <w:r w:rsidRPr="00C67C7F">
        <w:rPr>
          <w:rFonts w:ascii="Times New Roman" w:hAnsi="Times New Roman"/>
          <w:iCs/>
        </w:rPr>
        <w:t xml:space="preserve"> the </w:t>
      </w:r>
      <w:r w:rsidRPr="00C67C7F">
        <w:rPr>
          <w:rFonts w:ascii="Times New Roman" w:hAnsi="Times New Roman"/>
          <w:i/>
          <w:iCs/>
        </w:rPr>
        <w:t>i*</w:t>
      </w:r>
      <w:r w:rsidRPr="00C67C7F">
        <w:rPr>
          <w:rFonts w:ascii="Times New Roman" w:hAnsi="Times New Roman"/>
          <w:iCs/>
        </w:rPr>
        <w:t xml:space="preserve"> object model is </w:t>
      </w:r>
      <w:r w:rsidRPr="00C67C7F">
        <w:rPr>
          <w:rFonts w:ascii="Times New Roman" w:hAnsi="Times New Roman"/>
        </w:rPr>
        <w:t xml:space="preserve">linked to the </w:t>
      </w:r>
      <w:r w:rsidRPr="00C67C7F">
        <w:rPr>
          <w:rFonts w:ascii="Times New Roman" w:hAnsi="Times New Roman"/>
          <w:i/>
        </w:rPr>
        <w:t>Attribute (ETA)</w:t>
      </w:r>
      <w:r w:rsidRPr="00C67C7F">
        <w:rPr>
          <w:rFonts w:ascii="Times New Roman" w:hAnsi="Times New Roman"/>
        </w:rPr>
        <w:t xml:space="preserve"> inside the class </w:t>
      </w:r>
      <w:r w:rsidRPr="00C67C7F">
        <w:rPr>
          <w:rFonts w:ascii="Times New Roman" w:hAnsi="Times New Roman"/>
          <w:i/>
        </w:rPr>
        <w:t>CabJob</w:t>
      </w:r>
      <w:r w:rsidRPr="00C67C7F">
        <w:rPr>
          <w:rFonts w:ascii="Times New Roman" w:hAnsi="Times New Roman"/>
        </w:rPr>
        <w:t xml:space="preserve"> in the </w:t>
      </w:r>
      <w:r w:rsidRPr="00C67C7F">
        <w:rPr>
          <w:rFonts w:ascii="Times New Roman" w:hAnsi="Times New Roman"/>
          <w:i/>
        </w:rPr>
        <w:t>UML-Class</w:t>
      </w:r>
      <w:r w:rsidRPr="00C67C7F">
        <w:rPr>
          <w:rFonts w:ascii="Times New Roman" w:hAnsi="Times New Roman"/>
        </w:rPr>
        <w:t xml:space="preserve"> object model. </w:t>
      </w:r>
    </w:p>
    <w:p w14:paraId="0930C7F6" w14:textId="7C9B24C5" w:rsidR="002D7476" w:rsidRPr="008F1E7D" w:rsidRDefault="00B97147" w:rsidP="002D7476">
      <w:pPr>
        <w:tabs>
          <w:tab w:val="left" w:pos="900"/>
        </w:tabs>
        <w:spacing w:line="480" w:lineRule="auto"/>
        <w:jc w:val="both"/>
        <w:rPr>
          <w:rFonts w:ascii="Times New Roman" w:hAnsi="Times New Roman"/>
        </w:rPr>
      </w:pPr>
      <w:r w:rsidRPr="00C67C7F">
        <w:rPr>
          <w:rFonts w:ascii="Times New Roman" w:hAnsi="Times New Roman"/>
        </w:rPr>
        <w:t>We configured the two models with our taxonomy to o</w:t>
      </w:r>
      <w:r w:rsidR="00056587">
        <w:rPr>
          <w:rFonts w:ascii="Times New Roman" w:hAnsi="Times New Roman"/>
        </w:rPr>
        <w:t>btain the required trace links betwee</w:t>
      </w:r>
      <w:r w:rsidR="00824E91">
        <w:rPr>
          <w:rFonts w:ascii="Times New Roman" w:hAnsi="Times New Roman"/>
        </w:rPr>
        <w:t xml:space="preserve">n source and target </w:t>
      </w:r>
      <w:r w:rsidR="00824E91" w:rsidRPr="00975F42">
        <w:rPr>
          <w:rFonts w:ascii="Times New Roman" w:hAnsi="Times New Roman"/>
        </w:rPr>
        <w:t>artifacts as shown in</w:t>
      </w:r>
      <w:r w:rsidR="00975F42" w:rsidRPr="00975F42">
        <w:rPr>
          <w:rFonts w:ascii="Times New Roman" w:hAnsi="Times New Roman"/>
        </w:rPr>
        <w:t xml:space="preserve"> </w:t>
      </w:r>
      <w:r w:rsidR="00975F42" w:rsidRPr="00975F42">
        <w:rPr>
          <w:rFonts w:ascii="Times New Roman" w:hAnsi="Times New Roman"/>
        </w:rPr>
        <w:fldChar w:fldCharType="begin"/>
      </w:r>
      <w:r w:rsidR="00975F42" w:rsidRPr="00975F42">
        <w:rPr>
          <w:rFonts w:ascii="Times New Roman" w:hAnsi="Times New Roman"/>
        </w:rPr>
        <w:instrText xml:space="preserve"> REF _Ref515871102 \h  \* MERGEFORMAT </w:instrText>
      </w:r>
      <w:r w:rsidR="00975F42" w:rsidRPr="00975F42">
        <w:rPr>
          <w:rFonts w:ascii="Times New Roman" w:hAnsi="Times New Roman"/>
        </w:rPr>
      </w:r>
      <w:r w:rsidR="00975F42" w:rsidRPr="00975F42">
        <w:rPr>
          <w:rFonts w:ascii="Times New Roman" w:hAnsi="Times New Roman"/>
        </w:rPr>
        <w:fldChar w:fldCharType="separate"/>
      </w:r>
      <w:ins w:id="7107" w:author="Nasser Mustafa [2]" w:date="2018-09-26T11:08:00Z">
        <w:r w:rsidR="00047800" w:rsidRPr="00047800">
          <w:rPr>
            <w:rFonts w:ascii="Times New Roman" w:hAnsi="Times New Roman"/>
            <w:rPrChange w:id="7108" w:author="Nasser Mustafa [2]" w:date="2018-09-26T11:08:00Z">
              <w:rPr>
                <w:sz w:val="20"/>
                <w:szCs w:val="20"/>
              </w:rPr>
            </w:rPrChange>
          </w:rPr>
          <w:t xml:space="preserve">Table </w:t>
        </w:r>
        <w:r w:rsidR="00047800" w:rsidRPr="00047800">
          <w:rPr>
            <w:rFonts w:ascii="Times New Roman" w:hAnsi="Times New Roman"/>
            <w:noProof/>
            <w:rPrChange w:id="7109" w:author="Nasser Mustafa [2]" w:date="2018-09-26T11:08:00Z">
              <w:rPr>
                <w:noProof/>
                <w:sz w:val="20"/>
                <w:szCs w:val="20"/>
              </w:rPr>
            </w:rPrChange>
          </w:rPr>
          <w:t>15</w:t>
        </w:r>
      </w:ins>
      <w:del w:id="7110" w:author="Nasser Mustafa [2]" w:date="2018-09-19T14:47:00Z">
        <w:r w:rsidR="00C779F7" w:rsidRPr="00F17095" w:rsidDel="00740534">
          <w:rPr>
            <w:rFonts w:ascii="Times New Roman" w:hAnsi="Times New Roman"/>
          </w:rPr>
          <w:delText xml:space="preserve">Table </w:delText>
        </w:r>
        <w:r w:rsidR="00C779F7" w:rsidRPr="00F17095" w:rsidDel="00740534">
          <w:rPr>
            <w:rFonts w:ascii="Times New Roman" w:hAnsi="Times New Roman"/>
            <w:noProof/>
          </w:rPr>
          <w:delText>15</w:delText>
        </w:r>
      </w:del>
      <w:r w:rsidR="00975F42" w:rsidRPr="00975F42">
        <w:rPr>
          <w:rFonts w:ascii="Times New Roman" w:hAnsi="Times New Roman"/>
        </w:rPr>
        <w:fldChar w:fldCharType="end"/>
      </w:r>
      <w:r w:rsidR="00056587" w:rsidRPr="00975F42">
        <w:rPr>
          <w:rFonts w:ascii="Times New Roman" w:hAnsi="Times New Roman"/>
        </w:rPr>
        <w:t>.</w:t>
      </w:r>
      <w:r w:rsidRPr="00975F42">
        <w:rPr>
          <w:rFonts w:ascii="Times New Roman" w:hAnsi="Times New Roman"/>
        </w:rPr>
        <w:t xml:space="preserve"> </w:t>
      </w:r>
      <w:r w:rsidR="00824E91" w:rsidRPr="00975F42">
        <w:rPr>
          <w:rFonts w:ascii="Times New Roman" w:hAnsi="Times New Roman"/>
        </w:rPr>
        <w:t xml:space="preserve">The </w:t>
      </w:r>
      <w:r w:rsidRPr="00975F42">
        <w:rPr>
          <w:rFonts w:ascii="Times New Roman" w:hAnsi="Times New Roman"/>
        </w:rPr>
        <w:t>values</w:t>
      </w:r>
      <w:r w:rsidRPr="00C67C7F">
        <w:rPr>
          <w:rFonts w:ascii="Times New Roman" w:hAnsi="Times New Roman"/>
        </w:rPr>
        <w:t xml:space="preserve"> in the source and target columns represent </w:t>
      </w:r>
      <w:r w:rsidR="00975F42">
        <w:rPr>
          <w:rFonts w:ascii="Times New Roman" w:hAnsi="Times New Roman"/>
        </w:rPr>
        <w:t>a</w:t>
      </w:r>
      <w:r w:rsidRPr="00C67C7F">
        <w:rPr>
          <w:rFonts w:ascii="Times New Roman" w:hAnsi="Times New Roman"/>
        </w:rPr>
        <w:t xml:space="preserve"> </w:t>
      </w:r>
      <w:r w:rsidRPr="00C67C7F">
        <w:rPr>
          <w:rFonts w:ascii="Times New Roman" w:hAnsi="Times New Roman"/>
          <w:i/>
        </w:rPr>
        <w:t>metaclass: instance</w:t>
      </w:r>
      <w:r w:rsidRPr="00C67C7F">
        <w:rPr>
          <w:rFonts w:ascii="Times New Roman" w:hAnsi="Times New Roman"/>
        </w:rPr>
        <w:t xml:space="preserve">. For instance, </w:t>
      </w:r>
      <w:r w:rsidRPr="00C67C7F">
        <w:rPr>
          <w:rFonts w:ascii="Times New Roman" w:hAnsi="Times New Roman"/>
          <w:i/>
        </w:rPr>
        <w:t>Actor: Customer</w:t>
      </w:r>
      <w:r w:rsidRPr="00C67C7F">
        <w:rPr>
          <w:rFonts w:ascii="Times New Roman" w:hAnsi="Times New Roman"/>
        </w:rPr>
        <w:t xml:space="preserve"> means a </w:t>
      </w:r>
      <w:r w:rsidRPr="00C67C7F">
        <w:rPr>
          <w:rFonts w:ascii="Times New Roman" w:hAnsi="Times New Roman"/>
          <w:i/>
        </w:rPr>
        <w:t>Customer</w:t>
      </w:r>
      <w:r w:rsidRPr="00C67C7F">
        <w:rPr>
          <w:rFonts w:ascii="Times New Roman" w:hAnsi="Times New Roman"/>
        </w:rPr>
        <w:t xml:space="preserve"> is an instance of the </w:t>
      </w:r>
      <w:r w:rsidRPr="00C67C7F">
        <w:rPr>
          <w:rFonts w:ascii="Times New Roman" w:hAnsi="Times New Roman"/>
          <w:i/>
        </w:rPr>
        <w:t>Actor</w:t>
      </w:r>
      <w:r w:rsidRPr="00C67C7F">
        <w:rPr>
          <w:rFonts w:ascii="Times New Roman" w:hAnsi="Times New Roman"/>
        </w:rPr>
        <w:t xml:space="preserve"> metaclass. </w:t>
      </w:r>
      <w:r w:rsidR="004C1F3F" w:rsidRPr="004C1F3F">
        <w:rPr>
          <w:rFonts w:ascii="Times New Roman" w:hAnsi="Times New Roman"/>
        </w:rPr>
        <w:fldChar w:fldCharType="begin"/>
      </w:r>
      <w:r w:rsidR="004C1F3F" w:rsidRPr="004C1F3F">
        <w:rPr>
          <w:rFonts w:ascii="Times New Roman" w:hAnsi="Times New Roman"/>
        </w:rPr>
        <w:instrText xml:space="preserve"> REF _Ref515871102 \h  \* MERGEFORMAT </w:instrText>
      </w:r>
      <w:r w:rsidR="004C1F3F" w:rsidRPr="004C1F3F">
        <w:rPr>
          <w:rFonts w:ascii="Times New Roman" w:hAnsi="Times New Roman"/>
        </w:rPr>
      </w:r>
      <w:r w:rsidR="004C1F3F" w:rsidRPr="004C1F3F">
        <w:rPr>
          <w:rFonts w:ascii="Times New Roman" w:hAnsi="Times New Roman"/>
        </w:rPr>
        <w:fldChar w:fldCharType="separate"/>
      </w:r>
      <w:ins w:id="7111" w:author="Nasser Mustafa [2]" w:date="2018-09-26T11:08:00Z">
        <w:r w:rsidR="00047800" w:rsidRPr="00047800">
          <w:rPr>
            <w:rFonts w:ascii="Times New Roman" w:hAnsi="Times New Roman"/>
            <w:rPrChange w:id="7112" w:author="Nasser Mustafa [2]" w:date="2018-09-26T11:08:00Z">
              <w:rPr>
                <w:sz w:val="20"/>
                <w:szCs w:val="20"/>
              </w:rPr>
            </w:rPrChange>
          </w:rPr>
          <w:t xml:space="preserve">Table </w:t>
        </w:r>
        <w:r w:rsidR="00047800" w:rsidRPr="00047800">
          <w:rPr>
            <w:rFonts w:ascii="Times New Roman" w:hAnsi="Times New Roman"/>
            <w:noProof/>
            <w:rPrChange w:id="7113" w:author="Nasser Mustafa [2]" w:date="2018-09-26T11:08:00Z">
              <w:rPr>
                <w:noProof/>
                <w:sz w:val="20"/>
                <w:szCs w:val="20"/>
              </w:rPr>
            </w:rPrChange>
          </w:rPr>
          <w:t>15</w:t>
        </w:r>
      </w:ins>
      <w:del w:id="7114" w:author="Nasser Mustafa [2]" w:date="2018-09-19T14:47:00Z">
        <w:r w:rsidR="00C779F7" w:rsidRPr="00F17095" w:rsidDel="00740534">
          <w:rPr>
            <w:rFonts w:ascii="Times New Roman" w:hAnsi="Times New Roman"/>
          </w:rPr>
          <w:delText xml:space="preserve">Table </w:delText>
        </w:r>
        <w:r w:rsidR="00C779F7" w:rsidRPr="00F17095" w:rsidDel="00740534">
          <w:rPr>
            <w:rFonts w:ascii="Times New Roman" w:hAnsi="Times New Roman"/>
            <w:noProof/>
          </w:rPr>
          <w:delText>15</w:delText>
        </w:r>
      </w:del>
      <w:r w:rsidR="004C1F3F" w:rsidRPr="004C1F3F">
        <w:rPr>
          <w:rFonts w:ascii="Times New Roman" w:hAnsi="Times New Roman"/>
        </w:rPr>
        <w:fldChar w:fldCharType="end"/>
      </w:r>
      <w:r w:rsidR="004C1F3F">
        <w:rPr>
          <w:rFonts w:ascii="Times New Roman" w:hAnsi="Times New Roman"/>
        </w:rPr>
        <w:t xml:space="preserve"> dep</w:t>
      </w:r>
      <w:r w:rsidR="00EB4AA0">
        <w:rPr>
          <w:rFonts w:ascii="Times New Roman" w:hAnsi="Times New Roman"/>
        </w:rPr>
        <w:t>icts the following trace links.</w:t>
      </w:r>
      <w:r w:rsidR="002D7476" w:rsidRPr="002D7476">
        <w:rPr>
          <w:rFonts w:ascii="Times New Roman" w:hAnsi="Times New Roman"/>
          <w:bCs/>
        </w:rPr>
        <w:t xml:space="preserve"> </w:t>
      </w:r>
      <w:r w:rsidR="002D7476">
        <w:rPr>
          <w:rFonts w:ascii="Times New Roman" w:hAnsi="Times New Roman"/>
          <w:bCs/>
        </w:rPr>
        <w:t xml:space="preserve">We showed these rules previously in </w:t>
      </w:r>
      <w:r w:rsidR="002D7476" w:rsidRPr="000A3491">
        <w:rPr>
          <w:rFonts w:ascii="Times New Roman" w:hAnsi="Times New Roman"/>
          <w:bCs/>
        </w:rPr>
        <w:fldChar w:fldCharType="begin"/>
      </w:r>
      <w:r w:rsidR="002D7476" w:rsidRPr="000A3491">
        <w:rPr>
          <w:rFonts w:ascii="Times New Roman" w:hAnsi="Times New Roman"/>
          <w:bCs/>
        </w:rPr>
        <w:instrText xml:space="preserve"> REF _Ref515809774 \h  \* MERGEFORMAT </w:instrText>
      </w:r>
      <w:r w:rsidR="002D7476" w:rsidRPr="000A3491">
        <w:rPr>
          <w:rFonts w:ascii="Times New Roman" w:hAnsi="Times New Roman"/>
          <w:bCs/>
        </w:rPr>
      </w:r>
      <w:r w:rsidR="002D7476" w:rsidRPr="000A3491">
        <w:rPr>
          <w:rFonts w:ascii="Times New Roman" w:hAnsi="Times New Roman"/>
          <w:bCs/>
        </w:rPr>
        <w:fldChar w:fldCharType="separate"/>
      </w:r>
      <w:ins w:id="7115" w:author="Nasser Mustafa [2]" w:date="2018-09-26T11:08:00Z">
        <w:r w:rsidR="00047800" w:rsidRPr="00047800">
          <w:rPr>
            <w:rFonts w:ascii="Times New Roman" w:hAnsi="Times New Roman"/>
            <w:rPrChange w:id="7116" w:author="Nasser Mustafa [2]" w:date="2018-09-26T11:08:00Z">
              <w:rPr>
                <w:sz w:val="20"/>
                <w:szCs w:val="20"/>
              </w:rPr>
            </w:rPrChange>
          </w:rPr>
          <w:t xml:space="preserve">Figure </w:t>
        </w:r>
        <w:r w:rsidR="00047800" w:rsidRPr="00047800">
          <w:rPr>
            <w:rFonts w:ascii="Times New Roman" w:hAnsi="Times New Roman"/>
            <w:noProof/>
            <w:rPrChange w:id="7117" w:author="Nasser Mustafa [2]" w:date="2018-09-26T11:08:00Z">
              <w:rPr>
                <w:noProof/>
                <w:sz w:val="20"/>
                <w:szCs w:val="20"/>
              </w:rPr>
            </w:rPrChange>
          </w:rPr>
          <w:t>4</w:t>
        </w:r>
      </w:ins>
      <w:del w:id="7118" w:author="Nasser Mustafa [2]" w:date="2018-09-19T14:47:00Z">
        <w:r w:rsidR="00C779F7" w:rsidRPr="00F17095" w:rsidDel="00740534">
          <w:rPr>
            <w:rFonts w:ascii="Times New Roman" w:hAnsi="Times New Roman"/>
          </w:rPr>
          <w:delText xml:space="preserve">Figure </w:delText>
        </w:r>
        <w:r w:rsidR="00C779F7" w:rsidRPr="00F17095" w:rsidDel="00740534">
          <w:rPr>
            <w:rFonts w:ascii="Times New Roman" w:hAnsi="Times New Roman"/>
            <w:noProof/>
          </w:rPr>
          <w:delText>4</w:delText>
        </w:r>
      </w:del>
      <w:r w:rsidR="002D7476" w:rsidRPr="000A3491">
        <w:rPr>
          <w:rFonts w:ascii="Times New Roman" w:hAnsi="Times New Roman"/>
          <w:bCs/>
        </w:rPr>
        <w:fldChar w:fldCharType="end"/>
      </w:r>
      <w:r w:rsidR="002D7476">
        <w:rPr>
          <w:rFonts w:ascii="Times New Roman" w:hAnsi="Times New Roman"/>
        </w:rPr>
        <w:t xml:space="preserve"> and the figure is repeated here in </w:t>
      </w:r>
      <w:r w:rsidR="002D7476">
        <w:rPr>
          <w:rFonts w:ascii="Times New Roman" w:hAnsi="Times New Roman"/>
        </w:rPr>
        <w:fldChar w:fldCharType="begin"/>
      </w:r>
      <w:r w:rsidR="002D7476">
        <w:rPr>
          <w:rFonts w:ascii="Times New Roman" w:hAnsi="Times New Roman"/>
        </w:rPr>
        <w:instrText xml:space="preserve"> REF _Ref512969105 \h </w:instrText>
      </w:r>
      <w:r w:rsidR="002D7476">
        <w:rPr>
          <w:rFonts w:ascii="Times New Roman" w:hAnsi="Times New Roman"/>
        </w:rPr>
      </w:r>
      <w:r w:rsidR="002D7476">
        <w:rPr>
          <w:rFonts w:ascii="Times New Roman" w:hAnsi="Times New Roman"/>
        </w:rPr>
        <w:fldChar w:fldCharType="separate"/>
      </w:r>
      <w:ins w:id="7119" w:author="Nasser Mustafa [2]" w:date="2018-09-26T11:08:00Z">
        <w:r w:rsidR="00047800">
          <w:t xml:space="preserve">Figure </w:t>
        </w:r>
        <w:r w:rsidR="00047800">
          <w:rPr>
            <w:noProof/>
          </w:rPr>
          <w:t>20</w:t>
        </w:r>
      </w:ins>
      <w:del w:id="7120" w:author="Nasser Mustafa [2]" w:date="2018-09-26T11:08:00Z">
        <w:r w:rsidR="00740534" w:rsidDel="00047800">
          <w:delText xml:space="preserve">Figure </w:delText>
        </w:r>
        <w:r w:rsidR="00740534" w:rsidDel="00047800">
          <w:rPr>
            <w:noProof/>
          </w:rPr>
          <w:delText>19</w:delText>
        </w:r>
      </w:del>
      <w:r w:rsidR="002D7476">
        <w:rPr>
          <w:rFonts w:ascii="Times New Roman" w:hAnsi="Times New Roman"/>
        </w:rPr>
        <w:fldChar w:fldCharType="end"/>
      </w:r>
      <w:r w:rsidR="002D7476">
        <w:rPr>
          <w:rFonts w:ascii="Times New Roman" w:hAnsi="Times New Roman"/>
        </w:rPr>
        <w:t>.</w:t>
      </w:r>
    </w:p>
    <w:p w14:paraId="4C6A2635" w14:textId="5FAC5CFB" w:rsidR="004C1F3F" w:rsidRPr="008F1E7D" w:rsidRDefault="002D7476" w:rsidP="008F1E7D">
      <w:pPr>
        <w:pStyle w:val="ListParagraph"/>
        <w:numPr>
          <w:ilvl w:val="0"/>
          <w:numId w:val="54"/>
        </w:numPr>
        <w:tabs>
          <w:tab w:val="left" w:pos="900"/>
        </w:tabs>
        <w:spacing w:line="480" w:lineRule="auto"/>
        <w:jc w:val="both"/>
        <w:rPr>
          <w:rFonts w:ascii="Times New Roman" w:hAnsi="Times New Roman"/>
        </w:rPr>
      </w:pPr>
      <w:r>
        <w:rPr>
          <w:rFonts w:ascii="Times New Roman" w:hAnsi="Times New Roman"/>
        </w:rPr>
        <w:t xml:space="preserve">The trace link is </w:t>
      </w:r>
      <w:r w:rsidR="00CA236E">
        <w:rPr>
          <w:rFonts w:ascii="Times New Roman" w:hAnsi="Times New Roman"/>
          <w:i/>
        </w:rPr>
        <w:t>re-l</w:t>
      </w:r>
      <w:r w:rsidRPr="00CA236E">
        <w:rPr>
          <w:rFonts w:ascii="Times New Roman" w:hAnsi="Times New Roman"/>
          <w:i/>
        </w:rPr>
        <w:t>ink</w:t>
      </w:r>
      <w:r w:rsidR="00CA236E">
        <w:rPr>
          <w:rFonts w:ascii="Times New Roman" w:hAnsi="Times New Roman"/>
        </w:rPr>
        <w:t xml:space="preserve"> satisfies </w:t>
      </w:r>
      <w:r w:rsidR="00CA236E" w:rsidRPr="00AB023E">
        <w:rPr>
          <w:rFonts w:ascii="Times New Roman" w:hAnsi="Times New Roman"/>
          <w:b/>
        </w:rPr>
        <w:t xml:space="preserve">TestCase </w:t>
      </w:r>
      <w:r w:rsidR="00CA236E" w:rsidRPr="00AB023E">
        <w:rPr>
          <w:rFonts w:ascii="Times New Roman" w:hAnsi="Times New Roman"/>
          <w:b/>
          <w:noProof/>
        </w:rPr>
        <w:t>1</w:t>
      </w:r>
      <w:r w:rsidR="00B97147" w:rsidRPr="008F1E7D">
        <w:rPr>
          <w:rFonts w:ascii="Times New Roman" w:hAnsi="Times New Roman"/>
        </w:rPr>
        <w:t xml:space="preserve"> since the purpose of this </w:t>
      </w:r>
      <w:r w:rsidR="006946DA" w:rsidRPr="008F1E7D">
        <w:rPr>
          <w:rFonts w:ascii="Times New Roman" w:hAnsi="Times New Roman"/>
        </w:rPr>
        <w:t>validation case</w:t>
      </w:r>
      <w:r w:rsidR="00B97147" w:rsidRPr="008F1E7D">
        <w:rPr>
          <w:rFonts w:ascii="Times New Roman" w:hAnsi="Times New Roman"/>
        </w:rPr>
        <w:t xml:space="preserve"> is to link the two models</w:t>
      </w:r>
      <w:r w:rsidR="00AB023E" w:rsidRPr="008F1E7D">
        <w:rPr>
          <w:rFonts w:ascii="Times New Roman" w:hAnsi="Times New Roman"/>
        </w:rPr>
        <w:t xml:space="preserve"> that represent early and late phase requirements</w:t>
      </w:r>
      <w:r w:rsidR="00B97147" w:rsidRPr="008F1E7D">
        <w:rPr>
          <w:rFonts w:ascii="Times New Roman" w:hAnsi="Times New Roman"/>
        </w:rPr>
        <w:t xml:space="preserve"> at </w:t>
      </w:r>
      <w:r w:rsidR="00B97147" w:rsidRPr="008F1E7D">
        <w:rPr>
          <w:rFonts w:ascii="Times New Roman" w:hAnsi="Times New Roman"/>
          <w:noProof/>
        </w:rPr>
        <w:t>a higher</w:t>
      </w:r>
      <w:r w:rsidR="00B97147" w:rsidRPr="008F1E7D">
        <w:rPr>
          <w:rFonts w:ascii="Times New Roman" w:hAnsi="Times New Roman"/>
        </w:rPr>
        <w:t xml:space="preserve"> level of abstraction without looking at their instances.</w:t>
      </w:r>
    </w:p>
    <w:p w14:paraId="595FDBDA" w14:textId="1C618355" w:rsidR="004C1F3F" w:rsidRDefault="00B97147" w:rsidP="008F1E7D">
      <w:pPr>
        <w:pStyle w:val="ListParagraph"/>
        <w:numPr>
          <w:ilvl w:val="0"/>
          <w:numId w:val="54"/>
        </w:numPr>
        <w:tabs>
          <w:tab w:val="left" w:pos="900"/>
        </w:tabs>
        <w:spacing w:line="480" w:lineRule="auto"/>
        <w:jc w:val="both"/>
        <w:rPr>
          <w:rFonts w:ascii="Times New Roman" w:hAnsi="Times New Roman"/>
        </w:rPr>
      </w:pPr>
      <w:r w:rsidRPr="008F1E7D">
        <w:rPr>
          <w:rFonts w:ascii="Times New Roman" w:hAnsi="Times New Roman"/>
        </w:rPr>
        <w:t xml:space="preserve"> The trace link </w:t>
      </w:r>
      <w:r w:rsidR="004C1F3F" w:rsidRPr="008F1E7D">
        <w:rPr>
          <w:rFonts w:ascii="Times New Roman" w:hAnsi="Times New Roman"/>
          <w:i/>
        </w:rPr>
        <w:t>consistent-with</w:t>
      </w:r>
      <w:r w:rsidR="004C1F3F" w:rsidRPr="008F1E7D">
        <w:rPr>
          <w:rFonts w:ascii="Times New Roman" w:hAnsi="Times New Roman"/>
        </w:rPr>
        <w:t xml:space="preserve"> </w:t>
      </w:r>
      <w:r w:rsidRPr="008F1E7D">
        <w:rPr>
          <w:rFonts w:ascii="Times New Roman" w:hAnsi="Times New Roman"/>
        </w:rPr>
        <w:t xml:space="preserve">satisfies </w:t>
      </w:r>
      <w:r w:rsidRPr="008F1E7D">
        <w:rPr>
          <w:rFonts w:ascii="Times New Roman" w:hAnsi="Times New Roman"/>
        </w:rPr>
        <w:fldChar w:fldCharType="begin"/>
      </w:r>
      <w:r w:rsidRPr="008F1E7D">
        <w:rPr>
          <w:rFonts w:ascii="Times New Roman" w:hAnsi="Times New Roman"/>
        </w:rPr>
        <w:instrText xml:space="preserve"> REF _Ref482316326 \h  \* MERGEFORMAT </w:instrText>
      </w:r>
      <w:r w:rsidRPr="008F1E7D">
        <w:rPr>
          <w:rFonts w:ascii="Times New Roman" w:hAnsi="Times New Roman"/>
        </w:rPr>
      </w:r>
      <w:r w:rsidRPr="008F1E7D">
        <w:rPr>
          <w:rFonts w:ascii="Times New Roman" w:hAnsi="Times New Roman"/>
        </w:rPr>
        <w:fldChar w:fldCharType="separate"/>
      </w:r>
      <w:ins w:id="7121" w:author="Nasser Mustafa [2]" w:date="2018-09-26T11:08:00Z">
        <w:r w:rsidR="00047800" w:rsidRPr="00C67C7F">
          <w:rPr>
            <w:rFonts w:ascii="Times New Roman" w:hAnsi="Times New Roman"/>
            <w:b/>
          </w:rPr>
          <w:t xml:space="preserve">TestCase </w:t>
        </w:r>
        <w:r w:rsidR="00047800">
          <w:rPr>
            <w:rFonts w:ascii="Times New Roman" w:hAnsi="Times New Roman"/>
            <w:b/>
            <w:noProof/>
          </w:rPr>
          <w:t>2</w:t>
        </w:r>
      </w:ins>
      <w:del w:id="7122" w:author="Nasser Mustafa [2]" w:date="2018-09-19T14:47:00Z">
        <w:r w:rsidR="00C779F7" w:rsidRPr="00C67C7F" w:rsidDel="00740534">
          <w:rPr>
            <w:rFonts w:ascii="Times New Roman" w:hAnsi="Times New Roman"/>
            <w:b/>
          </w:rPr>
          <w:delText xml:space="preserve">TestCase </w:delText>
        </w:r>
        <w:r w:rsidR="00C779F7" w:rsidDel="00740534">
          <w:rPr>
            <w:rFonts w:ascii="Times New Roman" w:hAnsi="Times New Roman"/>
            <w:b/>
            <w:noProof/>
          </w:rPr>
          <w:delText>2</w:delText>
        </w:r>
      </w:del>
      <w:r w:rsidRPr="008F1E7D">
        <w:rPr>
          <w:rFonts w:ascii="Times New Roman" w:hAnsi="Times New Roman"/>
        </w:rPr>
        <w:fldChar w:fldCharType="end"/>
      </w:r>
      <w:r w:rsidR="004C1F3F" w:rsidRPr="008F1E7D">
        <w:rPr>
          <w:rFonts w:ascii="Times New Roman" w:hAnsi="Times New Roman"/>
        </w:rPr>
        <w:t>.</w:t>
      </w:r>
      <w:r w:rsidRPr="008F1E7D">
        <w:rPr>
          <w:rFonts w:ascii="Times New Roman" w:hAnsi="Times New Roman"/>
          <w:i/>
        </w:rPr>
        <w:t xml:space="preserve"> </w:t>
      </w:r>
      <w:r w:rsidR="004C1F3F" w:rsidRPr="008F1E7D">
        <w:rPr>
          <w:rFonts w:ascii="Times New Roman" w:hAnsi="Times New Roman"/>
        </w:rPr>
        <w:t>W</w:t>
      </w:r>
      <w:r w:rsidRPr="008F1E7D">
        <w:rPr>
          <w:rFonts w:ascii="Times New Roman" w:hAnsi="Times New Roman"/>
        </w:rPr>
        <w:t xml:space="preserve">e obtained the semantics of this link based on the type of artifacts and the traceability rule in </w:t>
      </w:r>
      <w:r w:rsidRPr="008F1E7D">
        <w:rPr>
          <w:rFonts w:ascii="Times New Roman" w:hAnsi="Times New Roman"/>
        </w:rPr>
        <w:fldChar w:fldCharType="begin"/>
      </w:r>
      <w:r w:rsidRPr="008F1E7D">
        <w:rPr>
          <w:rFonts w:ascii="Times New Roman" w:hAnsi="Times New Roman"/>
        </w:rPr>
        <w:instrText xml:space="preserve"> REF _Ref482316326 \h  \* MERGEFORMAT </w:instrText>
      </w:r>
      <w:r w:rsidRPr="008F1E7D">
        <w:rPr>
          <w:rFonts w:ascii="Times New Roman" w:hAnsi="Times New Roman"/>
        </w:rPr>
      </w:r>
      <w:r w:rsidRPr="008F1E7D">
        <w:rPr>
          <w:rFonts w:ascii="Times New Roman" w:hAnsi="Times New Roman"/>
        </w:rPr>
        <w:fldChar w:fldCharType="separate"/>
      </w:r>
      <w:ins w:id="7123" w:author="Nasser Mustafa [2]" w:date="2018-09-26T11:08:00Z">
        <w:r w:rsidR="00047800" w:rsidRPr="00C67C7F">
          <w:rPr>
            <w:rFonts w:ascii="Times New Roman" w:hAnsi="Times New Roman"/>
            <w:b/>
          </w:rPr>
          <w:t xml:space="preserve">TestCase </w:t>
        </w:r>
        <w:r w:rsidR="00047800">
          <w:rPr>
            <w:rFonts w:ascii="Times New Roman" w:hAnsi="Times New Roman"/>
            <w:b/>
            <w:noProof/>
          </w:rPr>
          <w:t>2</w:t>
        </w:r>
      </w:ins>
      <w:del w:id="7124" w:author="Nasser Mustafa [2]" w:date="2018-09-19T14:47:00Z">
        <w:r w:rsidR="00C779F7" w:rsidRPr="00C67C7F" w:rsidDel="00740534">
          <w:rPr>
            <w:rFonts w:ascii="Times New Roman" w:hAnsi="Times New Roman"/>
            <w:b/>
          </w:rPr>
          <w:delText xml:space="preserve">TestCase </w:delText>
        </w:r>
        <w:r w:rsidR="00C779F7" w:rsidDel="00740534">
          <w:rPr>
            <w:rFonts w:ascii="Times New Roman" w:hAnsi="Times New Roman"/>
            <w:b/>
            <w:noProof/>
          </w:rPr>
          <w:delText>2</w:delText>
        </w:r>
      </w:del>
      <w:r w:rsidRPr="008F1E7D">
        <w:rPr>
          <w:rFonts w:ascii="Times New Roman" w:hAnsi="Times New Roman"/>
        </w:rPr>
        <w:fldChar w:fldCharType="end"/>
      </w:r>
      <w:r w:rsidRPr="008F1E7D">
        <w:rPr>
          <w:rFonts w:ascii="Times New Roman" w:hAnsi="Times New Roman"/>
        </w:rPr>
        <w:t xml:space="preserve"> which requires the names of the source and target</w:t>
      </w:r>
      <w:r w:rsidRPr="004C1F3F">
        <w:rPr>
          <w:rFonts w:ascii="Times New Roman" w:hAnsi="Times New Roman"/>
        </w:rPr>
        <w:t xml:space="preserve"> artifacts must </w:t>
      </w:r>
      <w:r w:rsidR="006946DA" w:rsidRPr="004C1F3F">
        <w:rPr>
          <w:rFonts w:ascii="Times New Roman" w:hAnsi="Times New Roman"/>
        </w:rPr>
        <w:t>be</w:t>
      </w:r>
      <w:r w:rsidRPr="004C1F3F">
        <w:rPr>
          <w:rFonts w:ascii="Times New Roman" w:hAnsi="Times New Roman"/>
        </w:rPr>
        <w:t xml:space="preserve"> the same. </w:t>
      </w:r>
    </w:p>
    <w:p w14:paraId="1F0F0C22" w14:textId="07F06A85" w:rsidR="004C1F3F" w:rsidRDefault="00B97147" w:rsidP="004C1F3F">
      <w:pPr>
        <w:pStyle w:val="ListParagraph"/>
        <w:numPr>
          <w:ilvl w:val="0"/>
          <w:numId w:val="54"/>
        </w:numPr>
        <w:tabs>
          <w:tab w:val="left" w:pos="900"/>
        </w:tabs>
        <w:spacing w:line="480" w:lineRule="auto"/>
        <w:jc w:val="both"/>
        <w:rPr>
          <w:rFonts w:ascii="Times New Roman" w:hAnsi="Times New Roman"/>
        </w:rPr>
      </w:pPr>
      <w:r w:rsidRPr="004C1F3F">
        <w:rPr>
          <w:rFonts w:ascii="Times New Roman" w:hAnsi="Times New Roman"/>
        </w:rPr>
        <w:t xml:space="preserve">The trace link </w:t>
      </w:r>
      <w:r w:rsidR="004C1F3F" w:rsidRPr="004C1F3F">
        <w:rPr>
          <w:rFonts w:ascii="Times New Roman" w:hAnsi="Times New Roman"/>
          <w:i/>
        </w:rPr>
        <w:t>Consi</w:t>
      </w:r>
      <w:r w:rsidR="004C1F3F">
        <w:rPr>
          <w:rFonts w:ascii="Times New Roman" w:hAnsi="Times New Roman"/>
          <w:i/>
        </w:rPr>
        <w:t xml:space="preserve">stent-with </w:t>
      </w:r>
      <w:r w:rsidRPr="004C1F3F">
        <w:rPr>
          <w:rFonts w:ascii="Times New Roman" w:hAnsi="Times New Roman"/>
        </w:rPr>
        <w:t xml:space="preserve">satisfies </w:t>
      </w:r>
      <w:r w:rsidRPr="004C1F3F">
        <w:rPr>
          <w:rFonts w:ascii="Times New Roman" w:hAnsi="Times New Roman"/>
          <w:b/>
        </w:rPr>
        <w:fldChar w:fldCharType="begin"/>
      </w:r>
      <w:r w:rsidRPr="004C1F3F">
        <w:rPr>
          <w:rFonts w:ascii="Times New Roman" w:hAnsi="Times New Roman"/>
          <w:b/>
        </w:rPr>
        <w:instrText xml:space="preserve"> REF _Ref482318132 \h  \* MERGEFORMAT </w:instrText>
      </w:r>
      <w:r w:rsidRPr="004C1F3F">
        <w:rPr>
          <w:rFonts w:ascii="Times New Roman" w:hAnsi="Times New Roman"/>
          <w:b/>
        </w:rPr>
      </w:r>
      <w:r w:rsidRPr="004C1F3F">
        <w:rPr>
          <w:rFonts w:ascii="Times New Roman" w:hAnsi="Times New Roman"/>
          <w:b/>
        </w:rPr>
        <w:fldChar w:fldCharType="separate"/>
      </w:r>
      <w:ins w:id="7125" w:author="Nasser Mustafa [2]" w:date="2018-09-26T11:08:00Z">
        <w:r w:rsidR="00047800" w:rsidRPr="00047800">
          <w:rPr>
            <w:rFonts w:ascii="Times New Roman" w:hAnsi="Times New Roman"/>
            <w:b/>
            <w:rPrChange w:id="7126" w:author="Nasser Mustafa [2]" w:date="2018-09-26T11:08:00Z">
              <w:rPr>
                <w:rFonts w:ascii="Times New Roman" w:hAnsi="Times New Roman"/>
              </w:rPr>
            </w:rPrChange>
          </w:rPr>
          <w:t xml:space="preserve">TestCase </w:t>
        </w:r>
        <w:r w:rsidR="00047800" w:rsidRPr="00047800">
          <w:rPr>
            <w:rFonts w:ascii="Times New Roman" w:hAnsi="Times New Roman"/>
            <w:b/>
            <w:noProof/>
            <w:rPrChange w:id="7127" w:author="Nasser Mustafa [2]" w:date="2018-09-26T11:08:00Z">
              <w:rPr>
                <w:rFonts w:ascii="Times New Roman" w:hAnsi="Times New Roman"/>
                <w:noProof/>
              </w:rPr>
            </w:rPrChange>
          </w:rPr>
          <w:t>3</w:t>
        </w:r>
      </w:ins>
      <w:del w:id="7128" w:author="Nasser Mustafa [2]" w:date="2018-09-19T14:47:00Z">
        <w:r w:rsidR="00C779F7" w:rsidRPr="00F17095" w:rsidDel="00740534">
          <w:rPr>
            <w:rFonts w:ascii="Times New Roman" w:hAnsi="Times New Roman"/>
            <w:b/>
          </w:rPr>
          <w:delText xml:space="preserve">TestCase </w:delText>
        </w:r>
        <w:r w:rsidR="00C779F7" w:rsidRPr="00F17095" w:rsidDel="00740534">
          <w:rPr>
            <w:rFonts w:ascii="Times New Roman" w:hAnsi="Times New Roman"/>
            <w:b/>
            <w:noProof/>
          </w:rPr>
          <w:delText>3</w:delText>
        </w:r>
      </w:del>
      <w:r w:rsidRPr="004C1F3F">
        <w:rPr>
          <w:rFonts w:ascii="Times New Roman" w:hAnsi="Times New Roman"/>
          <w:b/>
        </w:rPr>
        <w:fldChar w:fldCharType="end"/>
      </w:r>
      <w:r w:rsidRPr="004C1F3F">
        <w:rPr>
          <w:rFonts w:ascii="Times New Roman" w:hAnsi="Times New Roman"/>
          <w:i/>
        </w:rPr>
        <w:t xml:space="preserve">. </w:t>
      </w:r>
      <w:r w:rsidRPr="004C1F3F">
        <w:rPr>
          <w:rFonts w:ascii="Times New Roman" w:hAnsi="Times New Roman"/>
        </w:rPr>
        <w:t xml:space="preserve">In this case instances of </w:t>
      </w:r>
      <w:r w:rsidRPr="004C1F3F">
        <w:rPr>
          <w:rFonts w:ascii="Times New Roman" w:hAnsi="Times New Roman"/>
          <w:i/>
        </w:rPr>
        <w:t>Actor</w:t>
      </w:r>
      <w:r w:rsidRPr="004C1F3F">
        <w:rPr>
          <w:rFonts w:ascii="Times New Roman" w:hAnsi="Times New Roman"/>
        </w:rPr>
        <w:t xml:space="preserve"> or </w:t>
      </w:r>
      <w:r w:rsidRPr="004C1F3F">
        <w:rPr>
          <w:rFonts w:ascii="Times New Roman" w:hAnsi="Times New Roman"/>
          <w:i/>
        </w:rPr>
        <w:t>Resources</w:t>
      </w:r>
      <w:r w:rsidRPr="004C1F3F">
        <w:rPr>
          <w:rFonts w:ascii="Times New Roman" w:hAnsi="Times New Roman"/>
        </w:rPr>
        <w:t xml:space="preserve"> can be linked to </w:t>
      </w:r>
      <w:r w:rsidRPr="004C1F3F">
        <w:rPr>
          <w:rFonts w:ascii="Times New Roman" w:hAnsi="Times New Roman"/>
          <w:noProof/>
        </w:rPr>
        <w:t>an instance</w:t>
      </w:r>
      <w:r w:rsidRPr="004C1F3F">
        <w:rPr>
          <w:rFonts w:ascii="Times New Roman" w:hAnsi="Times New Roman"/>
        </w:rPr>
        <w:t xml:space="preserve"> of a </w:t>
      </w:r>
      <w:r w:rsidRPr="004C1F3F">
        <w:rPr>
          <w:rFonts w:ascii="Times New Roman" w:hAnsi="Times New Roman"/>
          <w:i/>
        </w:rPr>
        <w:t>Class</w:t>
      </w:r>
      <w:r w:rsidRPr="004C1F3F">
        <w:rPr>
          <w:rFonts w:ascii="Times New Roman" w:hAnsi="Times New Roman"/>
        </w:rPr>
        <w:t xml:space="preserve">. The reason for choosing </w:t>
      </w:r>
      <w:r w:rsidRPr="004C1F3F">
        <w:rPr>
          <w:rFonts w:ascii="Times New Roman" w:hAnsi="Times New Roman"/>
          <w:i/>
        </w:rPr>
        <w:t>Consistent</w:t>
      </w:r>
      <w:r w:rsidR="0057158C">
        <w:rPr>
          <w:rFonts w:ascii="Times New Roman" w:hAnsi="Times New Roman"/>
          <w:i/>
        </w:rPr>
        <w:t xml:space="preserve"> </w:t>
      </w:r>
      <w:r w:rsidRPr="004C1F3F">
        <w:rPr>
          <w:rFonts w:ascii="Times New Roman" w:hAnsi="Times New Roman"/>
          <w:i/>
        </w:rPr>
        <w:t>with</w:t>
      </w:r>
      <w:r w:rsidRPr="004C1F3F">
        <w:rPr>
          <w:rFonts w:ascii="Times New Roman" w:hAnsi="Times New Roman"/>
        </w:rPr>
        <w:t xml:space="preserve"> is the traceability rule that </w:t>
      </w:r>
      <w:r w:rsidR="004C1F3F">
        <w:rPr>
          <w:rFonts w:ascii="Times New Roman" w:hAnsi="Times New Roman"/>
          <w:noProof/>
        </w:rPr>
        <w:t xml:space="preserve">requires </w:t>
      </w:r>
      <w:r w:rsidRPr="004C1F3F">
        <w:rPr>
          <w:rFonts w:ascii="Times New Roman" w:hAnsi="Times New Roman"/>
        </w:rPr>
        <w:t xml:space="preserve">the name of the </w:t>
      </w:r>
      <w:r w:rsidRPr="004C1F3F">
        <w:rPr>
          <w:rFonts w:ascii="Times New Roman" w:hAnsi="Times New Roman"/>
          <w:i/>
        </w:rPr>
        <w:t>Class</w:t>
      </w:r>
      <w:r w:rsidRPr="004C1F3F">
        <w:rPr>
          <w:rFonts w:ascii="Times New Roman" w:hAnsi="Times New Roman"/>
        </w:rPr>
        <w:t xml:space="preserve"> instance must be the same as the name of the </w:t>
      </w:r>
      <w:r w:rsidRPr="004C1F3F">
        <w:rPr>
          <w:rFonts w:ascii="Times New Roman" w:hAnsi="Times New Roman"/>
          <w:i/>
        </w:rPr>
        <w:t>Actor</w:t>
      </w:r>
      <w:r w:rsidRPr="004C1F3F">
        <w:rPr>
          <w:rFonts w:ascii="Times New Roman" w:hAnsi="Times New Roman"/>
        </w:rPr>
        <w:t xml:space="preserve"> or the </w:t>
      </w:r>
      <w:r w:rsidRPr="004C1F3F">
        <w:rPr>
          <w:rFonts w:ascii="Times New Roman" w:hAnsi="Times New Roman"/>
          <w:i/>
        </w:rPr>
        <w:t xml:space="preserve">Resources </w:t>
      </w:r>
      <w:r w:rsidRPr="004C1F3F">
        <w:rPr>
          <w:rFonts w:ascii="Times New Roman" w:hAnsi="Times New Roman"/>
        </w:rPr>
        <w:t>instance</w:t>
      </w:r>
      <w:r w:rsidR="004C1F3F">
        <w:rPr>
          <w:rFonts w:ascii="Times New Roman" w:hAnsi="Times New Roman"/>
        </w:rPr>
        <w:t>s</w:t>
      </w:r>
      <w:r w:rsidRPr="004C1F3F">
        <w:rPr>
          <w:rFonts w:ascii="Times New Roman" w:hAnsi="Times New Roman"/>
        </w:rPr>
        <w:t xml:space="preserve">. </w:t>
      </w:r>
    </w:p>
    <w:p w14:paraId="47114E34" w14:textId="6785D3F3" w:rsidR="004C1F3F" w:rsidRDefault="00B97147" w:rsidP="004C1F3F">
      <w:pPr>
        <w:pStyle w:val="ListParagraph"/>
        <w:numPr>
          <w:ilvl w:val="0"/>
          <w:numId w:val="54"/>
        </w:numPr>
        <w:tabs>
          <w:tab w:val="left" w:pos="900"/>
        </w:tabs>
        <w:spacing w:line="480" w:lineRule="auto"/>
        <w:jc w:val="both"/>
        <w:rPr>
          <w:rFonts w:ascii="Times New Roman" w:hAnsi="Times New Roman"/>
        </w:rPr>
      </w:pPr>
      <w:r w:rsidRPr="004C1F3F">
        <w:rPr>
          <w:rFonts w:ascii="Times New Roman" w:hAnsi="Times New Roman"/>
        </w:rPr>
        <w:t xml:space="preserve">The trace link </w:t>
      </w:r>
      <w:r w:rsidR="004C1F3F" w:rsidRPr="004C1F3F">
        <w:rPr>
          <w:rFonts w:ascii="Times New Roman" w:hAnsi="Times New Roman"/>
          <w:i/>
        </w:rPr>
        <w:t>Satisfy</w:t>
      </w:r>
      <w:r w:rsidR="004C1F3F">
        <w:rPr>
          <w:rFonts w:ascii="Times New Roman" w:hAnsi="Times New Roman"/>
        </w:rPr>
        <w:t xml:space="preserve"> </w:t>
      </w:r>
      <w:r w:rsidRPr="004C1F3F">
        <w:rPr>
          <w:rFonts w:ascii="Times New Roman" w:hAnsi="Times New Roman"/>
        </w:rPr>
        <w:t xml:space="preserve">satisfies </w:t>
      </w:r>
      <w:r w:rsidRPr="004C1F3F">
        <w:rPr>
          <w:rFonts w:ascii="Times New Roman" w:hAnsi="Times New Roman"/>
        </w:rPr>
        <w:fldChar w:fldCharType="begin"/>
      </w:r>
      <w:r w:rsidRPr="004C1F3F">
        <w:rPr>
          <w:rFonts w:ascii="Times New Roman" w:hAnsi="Times New Roman"/>
        </w:rPr>
        <w:instrText xml:space="preserve"> REF _Ref482318724 \h  \* MERGEFORMAT </w:instrText>
      </w:r>
      <w:r w:rsidRPr="004C1F3F">
        <w:rPr>
          <w:rFonts w:ascii="Times New Roman" w:hAnsi="Times New Roman"/>
        </w:rPr>
      </w:r>
      <w:r w:rsidRPr="004C1F3F">
        <w:rPr>
          <w:rFonts w:ascii="Times New Roman" w:hAnsi="Times New Roman"/>
        </w:rPr>
        <w:fldChar w:fldCharType="separate"/>
      </w:r>
      <w:ins w:id="7129" w:author="Nasser Mustafa [2]" w:date="2018-09-26T11:08:00Z">
        <w:r w:rsidR="00047800" w:rsidRPr="00C67C7F">
          <w:rPr>
            <w:rFonts w:ascii="Times New Roman" w:hAnsi="Times New Roman"/>
            <w:b/>
          </w:rPr>
          <w:t xml:space="preserve">TestCase </w:t>
        </w:r>
        <w:r w:rsidR="00047800">
          <w:rPr>
            <w:rFonts w:ascii="Times New Roman" w:hAnsi="Times New Roman"/>
            <w:b/>
            <w:noProof/>
          </w:rPr>
          <w:t>4</w:t>
        </w:r>
      </w:ins>
      <w:del w:id="7130" w:author="Nasser Mustafa [2]" w:date="2018-09-19T14:47:00Z">
        <w:r w:rsidR="00C779F7" w:rsidRPr="00C67C7F" w:rsidDel="00740534">
          <w:rPr>
            <w:rFonts w:ascii="Times New Roman" w:hAnsi="Times New Roman"/>
            <w:b/>
          </w:rPr>
          <w:delText xml:space="preserve">TestCase </w:delText>
        </w:r>
        <w:r w:rsidR="00C779F7" w:rsidDel="00740534">
          <w:rPr>
            <w:rFonts w:ascii="Times New Roman" w:hAnsi="Times New Roman"/>
            <w:b/>
            <w:noProof/>
          </w:rPr>
          <w:delText>4</w:delText>
        </w:r>
      </w:del>
      <w:r w:rsidRPr="004C1F3F">
        <w:rPr>
          <w:rFonts w:ascii="Times New Roman" w:hAnsi="Times New Roman"/>
        </w:rPr>
        <w:fldChar w:fldCharType="end"/>
      </w:r>
      <w:r w:rsidR="004C1F3F">
        <w:rPr>
          <w:rFonts w:ascii="Times New Roman" w:hAnsi="Times New Roman"/>
        </w:rPr>
        <w:t xml:space="preserve"> </w:t>
      </w:r>
      <w:r w:rsidRPr="004C1F3F">
        <w:rPr>
          <w:rFonts w:ascii="Times New Roman" w:hAnsi="Times New Roman"/>
        </w:rPr>
        <w:t>since the</w:t>
      </w:r>
      <w:r w:rsidR="00AB023E" w:rsidRPr="004C1F3F">
        <w:rPr>
          <w:rFonts w:ascii="Times New Roman" w:hAnsi="Times New Roman"/>
        </w:rPr>
        <w:t xml:space="preserve"> target method</w:t>
      </w:r>
      <w:r w:rsidRPr="004C1F3F">
        <w:rPr>
          <w:rFonts w:ascii="Times New Roman" w:hAnsi="Times New Roman"/>
        </w:rPr>
        <w:t xml:space="preserve"> </w:t>
      </w:r>
      <w:r w:rsidRPr="004C1F3F">
        <w:rPr>
          <w:rFonts w:ascii="Times New Roman" w:eastAsia="Calibri" w:hAnsi="Times New Roman"/>
          <w:i/>
        </w:rPr>
        <w:t>bookCab()</w:t>
      </w:r>
      <w:r w:rsidR="00AB023E" w:rsidRPr="004C1F3F">
        <w:rPr>
          <w:rFonts w:ascii="Times New Roman" w:hAnsi="Times New Roman"/>
        </w:rPr>
        <w:t xml:space="preserve"> satisfies </w:t>
      </w:r>
      <w:r w:rsidRPr="004C1F3F">
        <w:rPr>
          <w:rFonts w:ascii="Times New Roman" w:hAnsi="Times New Roman"/>
        </w:rPr>
        <w:t xml:space="preserve">the source </w:t>
      </w:r>
      <w:r w:rsidRPr="004C1F3F">
        <w:rPr>
          <w:rFonts w:ascii="Times New Roman" w:hAnsi="Times New Roman"/>
          <w:i/>
        </w:rPr>
        <w:t>Task</w:t>
      </w:r>
      <w:r w:rsidRPr="004C1F3F">
        <w:rPr>
          <w:rFonts w:ascii="Times New Roman" w:hAnsi="Times New Roman"/>
        </w:rPr>
        <w:t>, BookCab.</w:t>
      </w:r>
    </w:p>
    <w:p w14:paraId="3BA60C9E" w14:textId="4B778F99" w:rsidR="00B97147" w:rsidRPr="004C1F3F" w:rsidRDefault="004C1F3F" w:rsidP="004C1F3F">
      <w:pPr>
        <w:pStyle w:val="ListParagraph"/>
        <w:numPr>
          <w:ilvl w:val="0"/>
          <w:numId w:val="54"/>
        </w:numPr>
        <w:tabs>
          <w:tab w:val="left" w:pos="900"/>
        </w:tabs>
        <w:spacing w:line="480" w:lineRule="auto"/>
        <w:jc w:val="both"/>
        <w:rPr>
          <w:rFonts w:ascii="Times New Roman" w:hAnsi="Times New Roman"/>
        </w:rPr>
      </w:pPr>
      <w:r>
        <w:rPr>
          <w:rFonts w:ascii="Times New Roman" w:hAnsi="Times New Roman"/>
        </w:rPr>
        <w:t xml:space="preserve"> T</w:t>
      </w:r>
      <w:r w:rsidR="00B97147" w:rsidRPr="004C1F3F">
        <w:rPr>
          <w:rFonts w:ascii="Times New Roman" w:hAnsi="Times New Roman"/>
        </w:rPr>
        <w:t xml:space="preserve">he </w:t>
      </w:r>
      <w:r w:rsidR="005279E3">
        <w:rPr>
          <w:rFonts w:ascii="Times New Roman" w:hAnsi="Times New Roman"/>
        </w:rPr>
        <w:t>t</w:t>
      </w:r>
      <w:r w:rsidR="00B97147" w:rsidRPr="004C1F3F">
        <w:rPr>
          <w:rFonts w:ascii="Times New Roman" w:hAnsi="Times New Roman"/>
        </w:rPr>
        <w:t xml:space="preserve">race link </w:t>
      </w:r>
      <w:r w:rsidRPr="004C1F3F">
        <w:rPr>
          <w:rFonts w:ascii="Times New Roman" w:hAnsi="Times New Roman"/>
          <w:i/>
        </w:rPr>
        <w:t>Satisfy</w:t>
      </w:r>
      <w:r>
        <w:rPr>
          <w:rFonts w:ascii="Times New Roman" w:hAnsi="Times New Roman"/>
        </w:rPr>
        <w:t xml:space="preserve"> </w:t>
      </w:r>
      <w:r w:rsidR="00B97147" w:rsidRPr="004C1F3F">
        <w:rPr>
          <w:rFonts w:ascii="Times New Roman" w:hAnsi="Times New Roman"/>
        </w:rPr>
        <w:t xml:space="preserve">satisfies </w:t>
      </w:r>
      <w:r w:rsidR="00B97147" w:rsidRPr="004C1F3F">
        <w:rPr>
          <w:rFonts w:ascii="Times New Roman" w:hAnsi="Times New Roman"/>
        </w:rPr>
        <w:fldChar w:fldCharType="begin"/>
      </w:r>
      <w:r w:rsidR="00B97147" w:rsidRPr="004C1F3F">
        <w:rPr>
          <w:rFonts w:ascii="Times New Roman" w:hAnsi="Times New Roman"/>
        </w:rPr>
        <w:instrText xml:space="preserve"> REF _Ref482319034 \h  \* MERGEFORMAT </w:instrText>
      </w:r>
      <w:r w:rsidR="00B97147" w:rsidRPr="004C1F3F">
        <w:rPr>
          <w:rFonts w:ascii="Times New Roman" w:hAnsi="Times New Roman"/>
        </w:rPr>
      </w:r>
      <w:r w:rsidR="00B97147" w:rsidRPr="004C1F3F">
        <w:rPr>
          <w:rFonts w:ascii="Times New Roman" w:hAnsi="Times New Roman"/>
        </w:rPr>
        <w:fldChar w:fldCharType="separate"/>
      </w:r>
      <w:ins w:id="7131" w:author="Nasser Mustafa [2]" w:date="2018-09-26T11:08:00Z">
        <w:r w:rsidR="00047800" w:rsidRPr="00C67C7F">
          <w:rPr>
            <w:rFonts w:ascii="Times New Roman" w:hAnsi="Times New Roman"/>
            <w:b/>
          </w:rPr>
          <w:t xml:space="preserve">TestCase </w:t>
        </w:r>
        <w:r w:rsidR="00047800">
          <w:rPr>
            <w:rFonts w:ascii="Times New Roman" w:hAnsi="Times New Roman"/>
            <w:b/>
            <w:noProof/>
          </w:rPr>
          <w:t>5</w:t>
        </w:r>
      </w:ins>
      <w:del w:id="7132" w:author="Nasser Mustafa [2]" w:date="2018-09-19T14:47:00Z">
        <w:r w:rsidR="00C779F7" w:rsidRPr="00C67C7F" w:rsidDel="00740534">
          <w:rPr>
            <w:rFonts w:ascii="Times New Roman" w:hAnsi="Times New Roman"/>
            <w:b/>
          </w:rPr>
          <w:delText xml:space="preserve">TestCase </w:delText>
        </w:r>
        <w:r w:rsidR="00C779F7" w:rsidDel="00740534">
          <w:rPr>
            <w:rFonts w:ascii="Times New Roman" w:hAnsi="Times New Roman"/>
            <w:b/>
            <w:noProof/>
          </w:rPr>
          <w:delText>5</w:delText>
        </w:r>
      </w:del>
      <w:r w:rsidR="00B97147" w:rsidRPr="004C1F3F">
        <w:rPr>
          <w:rFonts w:ascii="Times New Roman" w:hAnsi="Times New Roman"/>
        </w:rPr>
        <w:fldChar w:fldCharType="end"/>
      </w:r>
      <w:r>
        <w:rPr>
          <w:rFonts w:ascii="Times New Roman" w:hAnsi="Times New Roman"/>
        </w:rPr>
        <w:t xml:space="preserve"> .</w:t>
      </w:r>
      <w:r w:rsidR="00B97147" w:rsidRPr="004C1F3F">
        <w:rPr>
          <w:rFonts w:ascii="Times New Roman" w:hAnsi="Times New Roman"/>
        </w:rPr>
        <w:t xml:space="preserve"> This is configured based on the traceability rule of the </w:t>
      </w:r>
      <w:r w:rsidR="006946DA" w:rsidRPr="004C1F3F">
        <w:rPr>
          <w:rFonts w:ascii="Times New Roman" w:hAnsi="Times New Roman"/>
        </w:rPr>
        <w:t>validation case</w:t>
      </w:r>
      <w:r w:rsidR="00B97147" w:rsidRPr="004C1F3F">
        <w:rPr>
          <w:rFonts w:ascii="Times New Roman" w:hAnsi="Times New Roman"/>
        </w:rPr>
        <w:t xml:space="preserve"> since the </w:t>
      </w:r>
      <w:r w:rsidR="00B97147" w:rsidRPr="004C1F3F">
        <w:rPr>
          <w:rFonts w:ascii="Times New Roman" w:hAnsi="Times New Roman"/>
          <w:i/>
        </w:rPr>
        <w:t>Disability</w:t>
      </w:r>
      <w:r w:rsidR="00B97147" w:rsidRPr="004C1F3F">
        <w:rPr>
          <w:rFonts w:ascii="Times New Roman" w:hAnsi="Times New Roman"/>
        </w:rPr>
        <w:t xml:space="preserve"> instance satisfies the </w:t>
      </w:r>
      <w:r w:rsidR="00B97147" w:rsidRPr="004C1F3F">
        <w:rPr>
          <w:rFonts w:ascii="Times New Roman" w:hAnsi="Times New Roman"/>
          <w:i/>
        </w:rPr>
        <w:t>HardGoal</w:t>
      </w:r>
      <w:r w:rsidR="00B97147" w:rsidRPr="004C1F3F">
        <w:rPr>
          <w:rFonts w:ascii="Times New Roman" w:hAnsi="Times New Roman"/>
        </w:rPr>
        <w:t xml:space="preserve"> instance; </w:t>
      </w:r>
      <w:r w:rsidR="00B97147" w:rsidRPr="004C1F3F">
        <w:rPr>
          <w:rFonts w:ascii="Times New Roman" w:hAnsi="Times New Roman"/>
          <w:i/>
        </w:rPr>
        <w:t>PeopleWithDisability</w:t>
      </w:r>
      <w:r w:rsidR="00B97147" w:rsidRPr="004C1F3F">
        <w:rPr>
          <w:rFonts w:ascii="Times New Roman" w:hAnsi="Times New Roman"/>
        </w:rPr>
        <w:t xml:space="preserve">. </w:t>
      </w:r>
    </w:p>
    <w:p w14:paraId="6C3EE93B" w14:textId="4265E891"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In conclusion, this simple example shows </w:t>
      </w:r>
      <w:r w:rsidR="004C1F3F">
        <w:rPr>
          <w:rFonts w:ascii="Times New Roman" w:hAnsi="Times New Roman"/>
        </w:rPr>
        <w:t xml:space="preserve">how </w:t>
      </w:r>
      <w:r w:rsidRPr="00C67C7F">
        <w:rPr>
          <w:rFonts w:ascii="Times New Roman" w:hAnsi="Times New Roman"/>
        </w:rPr>
        <w:t xml:space="preserve">our taxonomy </w:t>
      </w:r>
      <w:r w:rsidR="004C1F3F">
        <w:rPr>
          <w:rFonts w:ascii="Times New Roman" w:hAnsi="Times New Roman"/>
        </w:rPr>
        <w:t>can accommodate different</w:t>
      </w:r>
      <w:r w:rsidRPr="00C67C7F">
        <w:rPr>
          <w:rFonts w:ascii="Times New Roman" w:hAnsi="Times New Roman"/>
        </w:rPr>
        <w:t xml:space="preserve"> </w:t>
      </w:r>
      <w:r w:rsidR="004C1F3F">
        <w:rPr>
          <w:rFonts w:ascii="Times New Roman" w:hAnsi="Times New Roman"/>
        </w:rPr>
        <w:t xml:space="preserve">traceability situations based on the </w:t>
      </w:r>
      <w:r w:rsidR="0057158C">
        <w:rPr>
          <w:rFonts w:ascii="Times New Roman" w:hAnsi="Times New Roman"/>
        </w:rPr>
        <w:t xml:space="preserve">traceability rules between the </w:t>
      </w:r>
      <w:r w:rsidRPr="00C67C7F">
        <w:rPr>
          <w:rFonts w:ascii="Times New Roman" w:hAnsi="Times New Roman"/>
          <w:i/>
        </w:rPr>
        <w:t>i</w:t>
      </w:r>
      <w:r w:rsidRPr="00C67C7F">
        <w:rPr>
          <w:rFonts w:ascii="Times New Roman" w:hAnsi="Times New Roman"/>
        </w:rPr>
        <w:t xml:space="preserve">* and the UML-Class metamodels. It is important to mention that </w:t>
      </w:r>
      <w:r w:rsidR="007703D0">
        <w:rPr>
          <w:rFonts w:ascii="Times New Roman" w:hAnsi="Times New Roman"/>
        </w:rPr>
        <w:t>we use the</w:t>
      </w:r>
      <w:r w:rsidR="007703D0" w:rsidRPr="007703D0">
        <w:rPr>
          <w:rFonts w:ascii="Times New Roman" w:hAnsi="Times New Roman"/>
          <w:i/>
        </w:rPr>
        <w:t xml:space="preserve"> uri</w:t>
      </w:r>
      <w:r w:rsidR="007703D0">
        <w:rPr>
          <w:rFonts w:ascii="Times New Roman" w:hAnsi="Times New Roman"/>
        </w:rPr>
        <w:t xml:space="preserve"> </w:t>
      </w:r>
      <w:r w:rsidR="004C1F3F">
        <w:rPr>
          <w:rFonts w:ascii="Times New Roman" w:hAnsi="Times New Roman"/>
        </w:rPr>
        <w:t xml:space="preserve">to </w:t>
      </w:r>
      <w:r w:rsidR="007703D0">
        <w:rPr>
          <w:rFonts w:ascii="Times New Roman" w:hAnsi="Times New Roman"/>
        </w:rPr>
        <w:t xml:space="preserve">reference </w:t>
      </w:r>
      <w:r w:rsidR="004C1F3F">
        <w:rPr>
          <w:rFonts w:ascii="Times New Roman" w:hAnsi="Times New Roman"/>
        </w:rPr>
        <w:t>taxonomy trace links.</w:t>
      </w:r>
    </w:p>
    <w:p w14:paraId="4486627C" w14:textId="77777777" w:rsidR="00B97147" w:rsidRPr="00C67C7F" w:rsidRDefault="00B97147" w:rsidP="001B582E">
      <w:pPr>
        <w:pStyle w:val="Style6"/>
        <w:tabs>
          <w:tab w:val="left" w:pos="900"/>
        </w:tabs>
        <w:spacing w:line="480" w:lineRule="auto"/>
        <w:ind w:left="540" w:hanging="450"/>
        <w:jc w:val="both"/>
      </w:pPr>
      <w:bookmarkStart w:id="7133" w:name="_Toc517828387"/>
      <w:bookmarkStart w:id="7134" w:name="_Toc525737373"/>
      <w:r w:rsidRPr="00C67C7F">
        <w:t>Summary</w:t>
      </w:r>
      <w:bookmarkEnd w:id="7133"/>
      <w:bookmarkEnd w:id="7134"/>
      <w:r w:rsidRPr="00C67C7F">
        <w:t xml:space="preserve"> </w:t>
      </w:r>
    </w:p>
    <w:p w14:paraId="727D182B" w14:textId="27521487" w:rsidR="00B97147" w:rsidRPr="00C67C7F" w:rsidRDefault="0057158C" w:rsidP="001B582E">
      <w:pPr>
        <w:tabs>
          <w:tab w:val="left" w:pos="900"/>
        </w:tabs>
        <w:spacing w:line="480" w:lineRule="auto"/>
        <w:jc w:val="both"/>
        <w:rPr>
          <w:rFonts w:ascii="Times New Roman" w:hAnsi="Times New Roman"/>
        </w:rPr>
      </w:pPr>
      <w:r w:rsidRPr="0057158C">
        <w:rPr>
          <w:rFonts w:ascii="Times New Roman" w:hAnsi="Times New Roman"/>
          <w:noProof/>
          <w:lang w:eastAsia="zh-CN"/>
        </w:rPr>
        <mc:AlternateContent>
          <mc:Choice Requires="wps">
            <w:drawing>
              <wp:anchor distT="45720" distB="45720" distL="114300" distR="114300" simplePos="0" relativeHeight="251754496" behindDoc="0" locked="0" layoutInCell="1" allowOverlap="1" wp14:anchorId="70EF0051" wp14:editId="00C0F145">
                <wp:simplePos x="0" y="0"/>
                <wp:positionH relativeFrom="margin">
                  <wp:posOffset>-23052</wp:posOffset>
                </wp:positionH>
                <wp:positionV relativeFrom="margin">
                  <wp:align>bottom</wp:align>
                </wp:positionV>
                <wp:extent cx="5751576" cy="3172968"/>
                <wp:effectExtent l="0" t="0" r="1905" b="8890"/>
                <wp:wrapTopAndBottom/>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576" cy="3172968"/>
                        </a:xfrm>
                        <a:prstGeom prst="rect">
                          <a:avLst/>
                        </a:prstGeom>
                        <a:solidFill>
                          <a:srgbClr val="FFFFFF"/>
                        </a:solidFill>
                        <a:ln w="9525">
                          <a:noFill/>
                          <a:miter lim="800000"/>
                          <a:headEnd/>
                          <a:tailEnd/>
                        </a:ln>
                      </wps:spPr>
                      <wps:txbx>
                        <w:txbxContent>
                          <w:p w14:paraId="182BB21E" w14:textId="4F6C93BA" w:rsidR="00D617FD" w:rsidRPr="00975F42" w:rsidRDefault="00D617FD" w:rsidP="0057158C">
                            <w:pPr>
                              <w:pStyle w:val="Caption"/>
                              <w:rPr>
                                <w:sz w:val="20"/>
                                <w:szCs w:val="20"/>
                              </w:rPr>
                            </w:pPr>
                            <w:bookmarkStart w:id="7135" w:name="_Ref515871102"/>
                            <w:bookmarkStart w:id="7136" w:name="_Toc525723634"/>
                            <w:r w:rsidRPr="00975F42">
                              <w:rPr>
                                <w:sz w:val="20"/>
                                <w:szCs w:val="20"/>
                              </w:rPr>
                              <w:t xml:space="preserve">Table </w:t>
                            </w:r>
                            <w:r w:rsidRPr="00975F42">
                              <w:rPr>
                                <w:sz w:val="20"/>
                                <w:szCs w:val="20"/>
                              </w:rPr>
                              <w:fldChar w:fldCharType="begin"/>
                            </w:r>
                            <w:r w:rsidRPr="00975F42">
                              <w:rPr>
                                <w:sz w:val="20"/>
                                <w:szCs w:val="20"/>
                              </w:rPr>
                              <w:instrText xml:space="preserve"> SEQ Table \* ARABIC </w:instrText>
                            </w:r>
                            <w:r w:rsidRPr="00975F42">
                              <w:rPr>
                                <w:sz w:val="20"/>
                                <w:szCs w:val="20"/>
                              </w:rPr>
                              <w:fldChar w:fldCharType="separate"/>
                            </w:r>
                            <w:r>
                              <w:rPr>
                                <w:noProof/>
                                <w:sz w:val="20"/>
                                <w:szCs w:val="20"/>
                              </w:rPr>
                              <w:t>15</w:t>
                            </w:r>
                            <w:r w:rsidRPr="00975F42">
                              <w:rPr>
                                <w:sz w:val="20"/>
                                <w:szCs w:val="20"/>
                              </w:rPr>
                              <w:fldChar w:fldCharType="end"/>
                            </w:r>
                            <w:bookmarkEnd w:id="7135"/>
                            <w:r>
                              <w:rPr>
                                <w:sz w:val="20"/>
                                <w:szCs w:val="20"/>
                              </w:rPr>
                              <w:t>: Trace links between instances of the i* an the UML-Class models</w:t>
                            </w:r>
                            <w:bookmarkEnd w:id="7136"/>
                          </w:p>
                          <w:tbl>
                            <w:tblPr>
                              <w:tblW w:w="88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260"/>
                              <w:gridCol w:w="1921"/>
                              <w:gridCol w:w="1494"/>
                              <w:gridCol w:w="2847"/>
                            </w:tblGrid>
                            <w:tr w:rsidR="00D617FD" w:rsidRPr="00883C5B" w14:paraId="155E186F" w14:textId="77777777" w:rsidTr="00241BB9">
                              <w:trPr>
                                <w:trHeight w:val="469"/>
                              </w:trPr>
                              <w:tc>
                                <w:tcPr>
                                  <w:tcW w:w="1350" w:type="dxa"/>
                                  <w:shd w:val="clear" w:color="auto" w:fill="auto"/>
                                </w:tcPr>
                                <w:p w14:paraId="5F5CF134" w14:textId="77777777" w:rsidR="00D617FD" w:rsidRPr="009B5C58" w:rsidRDefault="00D617FD" w:rsidP="00824E91">
                                  <w:pPr>
                                    <w:rPr>
                                      <w:rFonts w:ascii="Times New Roman" w:eastAsia="Calibri" w:hAnsi="Times New Roman"/>
                                      <w:b/>
                                      <w:sz w:val="20"/>
                                      <w:szCs w:val="20"/>
                                    </w:rPr>
                                  </w:pPr>
                                  <w:r>
                                    <w:rPr>
                                      <w:rFonts w:ascii="Times New Roman" w:eastAsia="Calibri" w:hAnsi="Times New Roman"/>
                                      <w:b/>
                                      <w:sz w:val="20"/>
                                      <w:szCs w:val="20"/>
                                    </w:rPr>
                                    <w:t>Case</w:t>
                                  </w:r>
                                </w:p>
                              </w:tc>
                              <w:tc>
                                <w:tcPr>
                                  <w:tcW w:w="1260" w:type="dxa"/>
                                  <w:shd w:val="clear" w:color="auto" w:fill="auto"/>
                                </w:tcPr>
                                <w:p w14:paraId="0B9E3C99"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i* artifacts (source)</w:t>
                                  </w:r>
                                </w:p>
                              </w:tc>
                              <w:tc>
                                <w:tcPr>
                                  <w:tcW w:w="1921" w:type="dxa"/>
                                  <w:shd w:val="clear" w:color="auto" w:fill="auto"/>
                                </w:tcPr>
                                <w:p w14:paraId="508771DA"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UML artifacts</w:t>
                                  </w:r>
                                </w:p>
                                <w:p w14:paraId="7727A1D7"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(target)</w:t>
                                  </w:r>
                                </w:p>
                              </w:tc>
                              <w:tc>
                                <w:tcPr>
                                  <w:tcW w:w="1494" w:type="dxa"/>
                                  <w:shd w:val="clear" w:color="auto" w:fill="auto"/>
                                </w:tcPr>
                                <w:p w14:paraId="4678B9A7"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 xml:space="preserve">Trace link </w:t>
                                  </w:r>
                                </w:p>
                              </w:tc>
                              <w:tc>
                                <w:tcPr>
                                  <w:tcW w:w="2847" w:type="dxa"/>
                                </w:tcPr>
                                <w:p w14:paraId="207721F3" w14:textId="77777777" w:rsidR="00D617FD" w:rsidRPr="00AB023E" w:rsidRDefault="00D617FD" w:rsidP="00824E91">
                                  <w:pPr>
                                    <w:rPr>
                                      <w:rFonts w:ascii="Times New Roman" w:eastAsia="Calibri" w:hAnsi="Times New Roman"/>
                                      <w:b/>
                                      <w:sz w:val="20"/>
                                      <w:szCs w:val="20"/>
                                    </w:rPr>
                                  </w:pPr>
                                  <w:r w:rsidRPr="00AB023E">
                                    <w:rPr>
                                      <w:rFonts w:ascii="Times New Roman" w:eastAsia="Calibri" w:hAnsi="Times New Roman"/>
                                      <w:b/>
                                      <w:sz w:val="20"/>
                                      <w:szCs w:val="20"/>
                                    </w:rPr>
                                    <w:t>Trace link uri</w:t>
                                  </w:r>
                                </w:p>
                              </w:tc>
                            </w:tr>
                            <w:tr w:rsidR="00D617FD" w:rsidRPr="00883C5B" w14:paraId="70CB7A23" w14:textId="77777777" w:rsidTr="00241BB9">
                              <w:trPr>
                                <w:trHeight w:val="245"/>
                              </w:trPr>
                              <w:tc>
                                <w:tcPr>
                                  <w:tcW w:w="1350" w:type="dxa"/>
                                  <w:shd w:val="clear" w:color="auto" w:fill="auto"/>
                                </w:tcPr>
                                <w:p w14:paraId="55DC13CB" w14:textId="77777777" w:rsidR="00D617FD" w:rsidRPr="003147F1" w:rsidRDefault="00D617FD" w:rsidP="00824E91">
                                  <w:pPr>
                                    <w:rPr>
                                      <w:rFonts w:ascii="Times New Roman" w:eastAsia="Calibri" w:hAnsi="Times New Roman"/>
                                      <w:sz w:val="20"/>
                                      <w:szCs w:val="20"/>
                                    </w:rPr>
                                  </w:pPr>
                                  <w:r w:rsidRPr="00AB023E">
                                    <w:rPr>
                                      <w:rFonts w:ascii="Times New Roman" w:hAnsi="Times New Roman"/>
                                      <w:b/>
                                    </w:rPr>
                                    <w:t xml:space="preserve">TestCase </w:t>
                                  </w:r>
                                  <w:r w:rsidRPr="00AB023E">
                                    <w:rPr>
                                      <w:rFonts w:ascii="Times New Roman" w:hAnsi="Times New Roman"/>
                                      <w:b/>
                                      <w:noProof/>
                                    </w:rPr>
                                    <w:t>1</w:t>
                                  </w:r>
                                </w:p>
                              </w:tc>
                              <w:tc>
                                <w:tcPr>
                                  <w:tcW w:w="1260" w:type="dxa"/>
                                  <w:shd w:val="clear" w:color="auto" w:fill="auto"/>
                                </w:tcPr>
                                <w:p w14:paraId="76F038CC" w14:textId="77777777" w:rsidR="00D617FD" w:rsidRPr="003147F1" w:rsidRDefault="00D617FD" w:rsidP="00824E91">
                                  <w:pPr>
                                    <w:rPr>
                                      <w:rFonts w:ascii="Times New Roman" w:eastAsia="Calibri" w:hAnsi="Times New Roman"/>
                                      <w:sz w:val="20"/>
                                      <w:szCs w:val="20"/>
                                    </w:rPr>
                                  </w:pPr>
                                  <w:r w:rsidRPr="003147F1">
                                    <w:rPr>
                                      <w:rFonts w:ascii="Times New Roman" w:eastAsia="Calibri" w:hAnsi="Times New Roman"/>
                                      <w:sz w:val="20"/>
                                      <w:szCs w:val="20"/>
                                    </w:rPr>
                                    <w:t xml:space="preserve">i* model </w:t>
                                  </w:r>
                                </w:p>
                              </w:tc>
                              <w:tc>
                                <w:tcPr>
                                  <w:tcW w:w="1921" w:type="dxa"/>
                                  <w:shd w:val="clear" w:color="auto" w:fill="auto"/>
                                </w:tcPr>
                                <w:p w14:paraId="78BFD315" w14:textId="77777777" w:rsidR="00D617FD" w:rsidRPr="003147F1" w:rsidRDefault="00D617FD" w:rsidP="00824E91">
                                  <w:pPr>
                                    <w:rPr>
                                      <w:rFonts w:ascii="Times New Roman" w:eastAsia="Calibri" w:hAnsi="Times New Roman"/>
                                      <w:sz w:val="20"/>
                                      <w:szCs w:val="20"/>
                                    </w:rPr>
                                  </w:pPr>
                                  <w:r w:rsidRPr="003147F1">
                                    <w:rPr>
                                      <w:rFonts w:ascii="Times New Roman" w:eastAsia="Calibri" w:hAnsi="Times New Roman"/>
                                      <w:sz w:val="20"/>
                                      <w:szCs w:val="20"/>
                                    </w:rPr>
                                    <w:t xml:space="preserve">UML-Class  model </w:t>
                                  </w:r>
                                </w:p>
                              </w:tc>
                              <w:tc>
                                <w:tcPr>
                                  <w:tcW w:w="1494" w:type="dxa"/>
                                  <w:shd w:val="clear" w:color="auto" w:fill="auto"/>
                                </w:tcPr>
                                <w:p w14:paraId="7211B8E6" w14:textId="2F72649F" w:rsidR="00D617FD" w:rsidRPr="003147F1" w:rsidRDefault="00D617FD" w:rsidP="00824E91">
                                  <w:pPr>
                                    <w:rPr>
                                      <w:rFonts w:ascii="Times New Roman" w:eastAsia="Calibri" w:hAnsi="Times New Roman"/>
                                      <w:sz w:val="20"/>
                                      <w:szCs w:val="20"/>
                                    </w:rPr>
                                  </w:pPr>
                                  <w:r>
                                    <w:rPr>
                                      <w:rFonts w:ascii="Times New Roman" w:eastAsia="Calibri" w:hAnsi="Times New Roman"/>
                                      <w:sz w:val="20"/>
                                      <w:szCs w:val="20"/>
                                    </w:rPr>
                                    <w:t>re-link</w:t>
                                  </w:r>
                                </w:p>
                              </w:tc>
                              <w:tc>
                                <w:tcPr>
                                  <w:tcW w:w="2847" w:type="dxa"/>
                                </w:tcPr>
                                <w:p w14:paraId="2CEF3B87" w14:textId="419702A8" w:rsidR="00D617FD" w:rsidRPr="00F30203" w:rsidRDefault="00D617FD">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ntologies/TraceLinksTaxonomy/re-link</w:t>
                                  </w:r>
                                </w:p>
                              </w:tc>
                            </w:tr>
                            <w:tr w:rsidR="00D617FD" w:rsidRPr="00883C5B" w14:paraId="0347C906" w14:textId="77777777" w:rsidTr="00241BB9">
                              <w:trPr>
                                <w:trHeight w:val="234"/>
                              </w:trPr>
                              <w:tc>
                                <w:tcPr>
                                  <w:tcW w:w="1350" w:type="dxa"/>
                                  <w:shd w:val="clear" w:color="auto" w:fill="auto"/>
                                </w:tcPr>
                                <w:p w14:paraId="49199796" w14:textId="028CE463" w:rsidR="00D617FD" w:rsidRPr="003147F1" w:rsidRDefault="00D617FD" w:rsidP="00824E91">
                                  <w:pPr>
                                    <w:rPr>
                                      <w:rFonts w:ascii="Times New Roman" w:eastAsia="Calibri" w:hAnsi="Times New Roman"/>
                                      <w:sz w:val="20"/>
                                      <w:szCs w:val="20"/>
                                    </w:rPr>
                                  </w:pPr>
                                  <w:r w:rsidRPr="00C67C7F">
                                    <w:rPr>
                                      <w:rFonts w:ascii="Times New Roman" w:hAnsi="Times New Roman"/>
                                    </w:rPr>
                                    <w:fldChar w:fldCharType="begin"/>
                                  </w:r>
                                  <w:r w:rsidRPr="00C67C7F">
                                    <w:rPr>
                                      <w:rFonts w:ascii="Times New Roman" w:hAnsi="Times New Roman"/>
                                    </w:rPr>
                                    <w:instrText xml:space="preserve"> REF _Ref482316326 \h  \* MERGEFORMAT </w:instrText>
                                  </w:r>
                                  <w:r w:rsidRPr="00C67C7F">
                                    <w:rPr>
                                      <w:rFonts w:ascii="Times New Roman" w:hAnsi="Times New Roman"/>
                                    </w:rPr>
                                  </w:r>
                                  <w:r w:rsidRPr="00C67C7F">
                                    <w:rPr>
                                      <w:rFonts w:ascii="Times New Roman" w:hAnsi="Times New Roman"/>
                                    </w:rPr>
                                    <w:fldChar w:fldCharType="separate"/>
                                  </w:r>
                                  <w:r w:rsidRPr="00C67C7F">
                                    <w:rPr>
                                      <w:rFonts w:ascii="Times New Roman" w:hAnsi="Times New Roman"/>
                                      <w:b/>
                                    </w:rPr>
                                    <w:t xml:space="preserve">TestCase </w:t>
                                  </w:r>
                                  <w:r>
                                    <w:rPr>
                                      <w:rFonts w:ascii="Times New Roman" w:hAnsi="Times New Roman"/>
                                      <w:b/>
                                      <w:noProof/>
                                    </w:rPr>
                                    <w:t>2</w:t>
                                  </w:r>
                                  <w:r w:rsidRPr="00C67C7F">
                                    <w:rPr>
                                      <w:rFonts w:ascii="Times New Roman" w:hAnsi="Times New Roman"/>
                                    </w:rPr>
                                    <w:fldChar w:fldCharType="end"/>
                                  </w:r>
                                </w:p>
                              </w:tc>
                              <w:tc>
                                <w:tcPr>
                                  <w:tcW w:w="1260" w:type="dxa"/>
                                  <w:shd w:val="clear" w:color="auto" w:fill="auto"/>
                                </w:tcPr>
                                <w:p w14:paraId="75D92D88" w14:textId="77777777" w:rsidR="00D617FD" w:rsidRPr="003147F1" w:rsidDel="003F7FF4" w:rsidRDefault="00D617FD" w:rsidP="00824E91">
                                  <w:pPr>
                                    <w:rPr>
                                      <w:rFonts w:ascii="Times New Roman" w:eastAsia="Calibri" w:hAnsi="Times New Roman"/>
                                      <w:sz w:val="20"/>
                                      <w:szCs w:val="20"/>
                                    </w:rPr>
                                  </w:pPr>
                                  <w:r w:rsidRPr="003147F1">
                                    <w:rPr>
                                      <w:rFonts w:ascii="Times New Roman" w:eastAsia="Calibri" w:hAnsi="Times New Roman"/>
                                      <w:sz w:val="20"/>
                                      <w:szCs w:val="20"/>
                                    </w:rPr>
                                    <w:t>Actor: Customer</w:t>
                                  </w:r>
                                </w:p>
                              </w:tc>
                              <w:tc>
                                <w:tcPr>
                                  <w:tcW w:w="1921" w:type="dxa"/>
                                  <w:shd w:val="clear" w:color="auto" w:fill="auto"/>
                                </w:tcPr>
                                <w:p w14:paraId="27B4A4A8" w14:textId="77777777" w:rsidR="00D617FD" w:rsidRPr="003147F1" w:rsidRDefault="00D617FD" w:rsidP="00824E91">
                                  <w:pPr>
                                    <w:rPr>
                                      <w:rFonts w:ascii="Times New Roman" w:eastAsia="Calibri" w:hAnsi="Times New Roman"/>
                                      <w:sz w:val="20"/>
                                      <w:szCs w:val="20"/>
                                    </w:rPr>
                                  </w:pPr>
                                  <w:r w:rsidRPr="003147F1">
                                    <w:rPr>
                                      <w:rFonts w:ascii="Times New Roman" w:eastAsia="Calibri" w:hAnsi="Times New Roman"/>
                                      <w:sz w:val="20"/>
                                      <w:szCs w:val="20"/>
                                    </w:rPr>
                                    <w:t>Class: Customer</w:t>
                                  </w:r>
                                </w:p>
                              </w:tc>
                              <w:tc>
                                <w:tcPr>
                                  <w:tcW w:w="1494" w:type="dxa"/>
                                  <w:shd w:val="clear" w:color="auto" w:fill="auto"/>
                                </w:tcPr>
                                <w:p w14:paraId="581D8A63" w14:textId="77777777" w:rsidR="00D617FD" w:rsidRPr="003147F1" w:rsidDel="001C7821" w:rsidRDefault="00D617FD" w:rsidP="00824E91">
                                  <w:pPr>
                                    <w:rPr>
                                      <w:rFonts w:ascii="Times New Roman" w:eastAsia="Calibri" w:hAnsi="Times New Roman"/>
                                      <w:sz w:val="20"/>
                                      <w:szCs w:val="20"/>
                                    </w:rPr>
                                  </w:pPr>
                                  <w:r w:rsidRPr="003147F1">
                                    <w:rPr>
                                      <w:rFonts w:ascii="Times New Roman" w:eastAsia="Calibri" w:hAnsi="Times New Roman"/>
                                      <w:sz w:val="20"/>
                                      <w:szCs w:val="20"/>
                                    </w:rPr>
                                    <w:t>Consistent-with</w:t>
                                  </w:r>
                                </w:p>
                              </w:tc>
                              <w:tc>
                                <w:tcPr>
                                  <w:tcW w:w="2847" w:type="dxa"/>
                                </w:tcPr>
                                <w:p w14:paraId="0052CB24" w14:textId="335E3EAB" w:rsidR="00D617FD" w:rsidRPr="003147F1" w:rsidRDefault="00D617FD" w:rsidP="009B5C58">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ntologies/TraceLinksTaxonomy/mde-link/Explicit/model-to-model/static#Consistent-with</w:t>
                                  </w:r>
                                </w:p>
                              </w:tc>
                            </w:tr>
                            <w:tr w:rsidR="00D617FD" w:rsidRPr="00883C5B" w14:paraId="62F2810B" w14:textId="77777777" w:rsidTr="00241BB9">
                              <w:trPr>
                                <w:trHeight w:val="469"/>
                              </w:trPr>
                              <w:tc>
                                <w:tcPr>
                                  <w:tcW w:w="1350" w:type="dxa"/>
                                  <w:shd w:val="clear" w:color="auto" w:fill="auto"/>
                                </w:tcPr>
                                <w:p w14:paraId="73F78D58" w14:textId="31B9878A" w:rsidR="00D617FD" w:rsidRPr="003147F1" w:rsidRDefault="00D617FD" w:rsidP="009B5C58">
                                  <w:pPr>
                                    <w:rPr>
                                      <w:rFonts w:ascii="Times New Roman" w:eastAsia="Calibri" w:hAnsi="Times New Roman"/>
                                      <w:sz w:val="20"/>
                                      <w:szCs w:val="20"/>
                                    </w:rPr>
                                  </w:pPr>
                                  <w:r w:rsidRPr="004C1F3F">
                                    <w:rPr>
                                      <w:rFonts w:ascii="Times New Roman" w:hAnsi="Times New Roman"/>
                                      <w:b/>
                                    </w:rPr>
                                    <w:fldChar w:fldCharType="begin"/>
                                  </w:r>
                                  <w:r w:rsidRPr="004C1F3F">
                                    <w:rPr>
                                      <w:rFonts w:ascii="Times New Roman" w:hAnsi="Times New Roman"/>
                                      <w:b/>
                                    </w:rPr>
                                    <w:instrText xml:space="preserve"> REF _Ref482318132 \h  \* MERGEFORMAT </w:instrText>
                                  </w:r>
                                  <w:r w:rsidRPr="004C1F3F">
                                    <w:rPr>
                                      <w:rFonts w:ascii="Times New Roman" w:hAnsi="Times New Roman"/>
                                      <w:b/>
                                    </w:rPr>
                                  </w:r>
                                  <w:r w:rsidRPr="004C1F3F">
                                    <w:rPr>
                                      <w:rFonts w:ascii="Times New Roman" w:hAnsi="Times New Roman"/>
                                      <w:b/>
                                    </w:rPr>
                                    <w:fldChar w:fldCharType="separate"/>
                                  </w:r>
                                  <w:r w:rsidRPr="00085E96">
                                    <w:rPr>
                                      <w:rFonts w:ascii="Times New Roman" w:hAnsi="Times New Roman"/>
                                      <w:b/>
                                    </w:rPr>
                                    <w:t xml:space="preserve">TestCase </w:t>
                                  </w:r>
                                  <w:r w:rsidRPr="00085E96">
                                    <w:rPr>
                                      <w:rFonts w:ascii="Times New Roman" w:hAnsi="Times New Roman"/>
                                      <w:b/>
                                      <w:noProof/>
                                    </w:rPr>
                                    <w:t>3</w:t>
                                  </w:r>
                                  <w:r w:rsidRPr="004C1F3F">
                                    <w:rPr>
                                      <w:rFonts w:ascii="Times New Roman" w:hAnsi="Times New Roman"/>
                                      <w:b/>
                                    </w:rPr>
                                    <w:fldChar w:fldCharType="end"/>
                                  </w:r>
                                </w:p>
                              </w:tc>
                              <w:tc>
                                <w:tcPr>
                                  <w:tcW w:w="1260" w:type="dxa"/>
                                  <w:shd w:val="clear" w:color="auto" w:fill="auto"/>
                                </w:tcPr>
                                <w:p w14:paraId="7AF670F3"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Resource: PickupLocation</w:t>
                                  </w:r>
                                </w:p>
                              </w:tc>
                              <w:tc>
                                <w:tcPr>
                                  <w:tcW w:w="1921" w:type="dxa"/>
                                  <w:shd w:val="clear" w:color="auto" w:fill="auto"/>
                                </w:tcPr>
                                <w:p w14:paraId="5B580E57"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Class: PickupLocation</w:t>
                                  </w:r>
                                </w:p>
                              </w:tc>
                              <w:tc>
                                <w:tcPr>
                                  <w:tcW w:w="1494" w:type="dxa"/>
                                  <w:shd w:val="clear" w:color="auto" w:fill="auto"/>
                                </w:tcPr>
                                <w:p w14:paraId="5C2B0761"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 xml:space="preserve">Consistent-with </w:t>
                                  </w:r>
                                </w:p>
                              </w:tc>
                              <w:tc>
                                <w:tcPr>
                                  <w:tcW w:w="2847" w:type="dxa"/>
                                </w:tcPr>
                                <w:p w14:paraId="79C70407" w14:textId="77777777" w:rsidR="00D617FD" w:rsidRPr="003147F1" w:rsidRDefault="00D617FD" w:rsidP="009B5C58">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ntologies/TraceLinksTaxonomy/mde-link/Explicit/model-to-model/static#Consistent-with</w:t>
                                  </w:r>
                                </w:p>
                              </w:tc>
                            </w:tr>
                            <w:tr w:rsidR="00D617FD" w:rsidRPr="00883C5B" w14:paraId="2A110E80" w14:textId="77777777" w:rsidTr="00241BB9">
                              <w:trPr>
                                <w:trHeight w:val="245"/>
                              </w:trPr>
                              <w:tc>
                                <w:tcPr>
                                  <w:tcW w:w="1350" w:type="dxa"/>
                                  <w:shd w:val="clear" w:color="auto" w:fill="auto"/>
                                </w:tcPr>
                                <w:p w14:paraId="0C4D709F" w14:textId="58F8F350" w:rsidR="00D617FD" w:rsidRPr="003147F1" w:rsidRDefault="00D617FD" w:rsidP="009B5C58">
                                  <w:pPr>
                                    <w:rPr>
                                      <w:rFonts w:ascii="Times New Roman" w:eastAsia="Calibri" w:hAnsi="Times New Roman"/>
                                      <w:sz w:val="20"/>
                                      <w:szCs w:val="20"/>
                                    </w:rPr>
                                  </w:pPr>
                                  <w:r w:rsidRPr="004C1F3F">
                                    <w:rPr>
                                      <w:rFonts w:ascii="Times New Roman" w:hAnsi="Times New Roman"/>
                                    </w:rPr>
                                    <w:fldChar w:fldCharType="begin"/>
                                  </w:r>
                                  <w:r w:rsidRPr="004C1F3F">
                                    <w:rPr>
                                      <w:rFonts w:ascii="Times New Roman" w:hAnsi="Times New Roman"/>
                                    </w:rPr>
                                    <w:instrText xml:space="preserve"> REF _Ref482318724 \h  \* MERGEFORMAT </w:instrText>
                                  </w:r>
                                  <w:r w:rsidRPr="004C1F3F">
                                    <w:rPr>
                                      <w:rFonts w:ascii="Times New Roman" w:hAnsi="Times New Roman"/>
                                    </w:rPr>
                                  </w:r>
                                  <w:r w:rsidRPr="004C1F3F">
                                    <w:rPr>
                                      <w:rFonts w:ascii="Times New Roman" w:hAnsi="Times New Roman"/>
                                    </w:rPr>
                                    <w:fldChar w:fldCharType="separate"/>
                                  </w:r>
                                  <w:r w:rsidRPr="00C67C7F">
                                    <w:rPr>
                                      <w:rFonts w:ascii="Times New Roman" w:hAnsi="Times New Roman"/>
                                      <w:b/>
                                    </w:rPr>
                                    <w:t xml:space="preserve">TestCase </w:t>
                                  </w:r>
                                  <w:r>
                                    <w:rPr>
                                      <w:rFonts w:ascii="Times New Roman" w:hAnsi="Times New Roman"/>
                                      <w:b/>
                                      <w:noProof/>
                                    </w:rPr>
                                    <w:t>4</w:t>
                                  </w:r>
                                  <w:r w:rsidRPr="004C1F3F">
                                    <w:rPr>
                                      <w:rFonts w:ascii="Times New Roman" w:hAnsi="Times New Roman"/>
                                    </w:rPr>
                                    <w:fldChar w:fldCharType="end"/>
                                  </w:r>
                                </w:p>
                              </w:tc>
                              <w:tc>
                                <w:tcPr>
                                  <w:tcW w:w="1260" w:type="dxa"/>
                                  <w:shd w:val="clear" w:color="auto" w:fill="auto"/>
                                </w:tcPr>
                                <w:p w14:paraId="11E62D46"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Task: BookCab</w:t>
                                  </w:r>
                                </w:p>
                              </w:tc>
                              <w:tc>
                                <w:tcPr>
                                  <w:tcW w:w="1921" w:type="dxa"/>
                                  <w:shd w:val="clear" w:color="auto" w:fill="auto"/>
                                </w:tcPr>
                                <w:p w14:paraId="4663A208"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Method: bookCab</w:t>
                                  </w:r>
                                </w:p>
                              </w:tc>
                              <w:tc>
                                <w:tcPr>
                                  <w:tcW w:w="1494" w:type="dxa"/>
                                  <w:shd w:val="clear" w:color="auto" w:fill="auto"/>
                                </w:tcPr>
                                <w:p w14:paraId="774BF14F" w14:textId="77777777" w:rsidR="00D617FD" w:rsidRPr="003147F1" w:rsidRDefault="00D617FD" w:rsidP="009B5C58">
                                  <w:pPr>
                                    <w:rPr>
                                      <w:rFonts w:ascii="Times New Roman" w:eastAsia="Calibri" w:hAnsi="Times New Roman"/>
                                      <w:sz w:val="20"/>
                                      <w:szCs w:val="20"/>
                                    </w:rPr>
                                  </w:pPr>
                                  <w:r>
                                    <w:rPr>
                                      <w:rFonts w:ascii="Times New Roman" w:eastAsia="Calibri" w:hAnsi="Times New Roman"/>
                                      <w:sz w:val="20"/>
                                      <w:szCs w:val="20"/>
                                    </w:rPr>
                                    <w:t>Satisfy</w:t>
                                  </w:r>
                                </w:p>
                              </w:tc>
                              <w:tc>
                                <w:tcPr>
                                  <w:tcW w:w="2847" w:type="dxa"/>
                                </w:tcPr>
                                <w:p w14:paraId="37754CD3" w14:textId="77777777" w:rsidR="00D617FD" w:rsidRPr="003147F1" w:rsidRDefault="00D617FD" w:rsidP="00AB023E">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ntologies/TraceLinksTaxonomy/mde-link/model-artifact#Satisfy</w:t>
                                  </w:r>
                                </w:p>
                              </w:tc>
                            </w:tr>
                            <w:tr w:rsidR="00D617FD" w:rsidRPr="00883C5B" w14:paraId="426AAC66" w14:textId="77777777" w:rsidTr="00241BB9">
                              <w:trPr>
                                <w:trHeight w:val="469"/>
                              </w:trPr>
                              <w:tc>
                                <w:tcPr>
                                  <w:tcW w:w="1350" w:type="dxa"/>
                                  <w:shd w:val="clear" w:color="auto" w:fill="auto"/>
                                </w:tcPr>
                                <w:p w14:paraId="6B6601CA" w14:textId="2452765D" w:rsidR="00D617FD" w:rsidRPr="003147F1" w:rsidRDefault="00D617FD" w:rsidP="009B5C58">
                                  <w:pPr>
                                    <w:rPr>
                                      <w:rFonts w:ascii="Times New Roman" w:eastAsia="Calibri" w:hAnsi="Times New Roman"/>
                                      <w:sz w:val="20"/>
                                      <w:szCs w:val="20"/>
                                    </w:rPr>
                                  </w:pPr>
                                  <w:r w:rsidRPr="004C1F3F">
                                    <w:rPr>
                                      <w:rFonts w:ascii="Times New Roman" w:hAnsi="Times New Roman"/>
                                    </w:rPr>
                                    <w:fldChar w:fldCharType="begin"/>
                                  </w:r>
                                  <w:r w:rsidRPr="004C1F3F">
                                    <w:rPr>
                                      <w:rFonts w:ascii="Times New Roman" w:hAnsi="Times New Roman"/>
                                    </w:rPr>
                                    <w:instrText xml:space="preserve"> REF _Ref482319034 \h  \* MERGEFORMAT </w:instrText>
                                  </w:r>
                                  <w:r w:rsidRPr="004C1F3F">
                                    <w:rPr>
                                      <w:rFonts w:ascii="Times New Roman" w:hAnsi="Times New Roman"/>
                                    </w:rPr>
                                  </w:r>
                                  <w:r w:rsidRPr="004C1F3F">
                                    <w:rPr>
                                      <w:rFonts w:ascii="Times New Roman" w:hAnsi="Times New Roman"/>
                                    </w:rPr>
                                    <w:fldChar w:fldCharType="separate"/>
                                  </w:r>
                                  <w:r w:rsidRPr="00C67C7F">
                                    <w:rPr>
                                      <w:rFonts w:ascii="Times New Roman" w:hAnsi="Times New Roman"/>
                                      <w:b/>
                                    </w:rPr>
                                    <w:t xml:space="preserve">TestCase </w:t>
                                  </w:r>
                                  <w:r>
                                    <w:rPr>
                                      <w:rFonts w:ascii="Times New Roman" w:hAnsi="Times New Roman"/>
                                      <w:b/>
                                      <w:noProof/>
                                    </w:rPr>
                                    <w:t>5</w:t>
                                  </w:r>
                                  <w:r w:rsidRPr="004C1F3F">
                                    <w:rPr>
                                      <w:rFonts w:ascii="Times New Roman" w:hAnsi="Times New Roman"/>
                                    </w:rPr>
                                    <w:fldChar w:fldCharType="end"/>
                                  </w:r>
                                </w:p>
                              </w:tc>
                              <w:tc>
                                <w:tcPr>
                                  <w:tcW w:w="1260" w:type="dxa"/>
                                  <w:shd w:val="clear" w:color="auto" w:fill="auto"/>
                                </w:tcPr>
                                <w:p w14:paraId="435F928D"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HardGoal: PeopleWithDisability</w:t>
                                  </w:r>
                                </w:p>
                              </w:tc>
                              <w:tc>
                                <w:tcPr>
                                  <w:tcW w:w="1921" w:type="dxa"/>
                                  <w:shd w:val="clear" w:color="auto" w:fill="auto"/>
                                </w:tcPr>
                                <w:p w14:paraId="448601EA"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Attribute: Disability</w:t>
                                  </w:r>
                                </w:p>
                              </w:tc>
                              <w:tc>
                                <w:tcPr>
                                  <w:tcW w:w="1494" w:type="dxa"/>
                                  <w:shd w:val="clear" w:color="auto" w:fill="auto"/>
                                </w:tcPr>
                                <w:p w14:paraId="64044DEA"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Satisfy</w:t>
                                  </w:r>
                                </w:p>
                              </w:tc>
                              <w:tc>
                                <w:tcPr>
                                  <w:tcW w:w="2847" w:type="dxa"/>
                                </w:tcPr>
                                <w:p w14:paraId="142DF708" w14:textId="77777777" w:rsidR="00D617FD" w:rsidRPr="003147F1" w:rsidRDefault="00D617FD" w:rsidP="009B5C58">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ntologies/TraceLinksTaxonomy/mde-link/model-artifact#Satisfy</w:t>
                                  </w:r>
                                </w:p>
                              </w:tc>
                            </w:tr>
                          </w:tbl>
                          <w:p w14:paraId="11648B44" w14:textId="77777777" w:rsidR="00D617FD" w:rsidRDefault="00D617FD" w:rsidP="005715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F0051" id="_x0000_s1061" type="#_x0000_t202" style="position:absolute;left:0;text-align:left;margin-left:-1.8pt;margin-top:0;width:452.9pt;height:249.85pt;z-index:251754496;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" stroked="f">
                <v:textbox>
                  <w:txbxContent>
                    <w:p w14:paraId="182BB21E" w14:textId="4F6C93BA" w:rsidR="00D617FD" w:rsidRPr="00975F42" w:rsidRDefault="00D617FD" w:rsidP="0057158C">
                      <w:pPr>
                        <w:pStyle w:val="Caption"/>
                        <w:rPr>
                          <w:sz w:val="20"/>
                          <w:szCs w:val="20"/>
                        </w:rPr>
                      </w:pPr>
                      <w:bookmarkStart w:id="7137" w:name="_Ref515871102"/>
                      <w:bookmarkStart w:id="7138" w:name="_Toc525723634"/>
                      <w:r w:rsidRPr="00975F42">
                        <w:rPr>
                          <w:sz w:val="20"/>
                          <w:szCs w:val="20"/>
                        </w:rPr>
                        <w:t xml:space="preserve">Table </w:t>
                      </w:r>
                      <w:r w:rsidRPr="00975F42">
                        <w:rPr>
                          <w:sz w:val="20"/>
                          <w:szCs w:val="20"/>
                        </w:rPr>
                        <w:fldChar w:fldCharType="begin"/>
                      </w:r>
                      <w:r w:rsidRPr="00975F42">
                        <w:rPr>
                          <w:sz w:val="20"/>
                          <w:szCs w:val="20"/>
                        </w:rPr>
                        <w:instrText xml:space="preserve"> SEQ Table \* ARABIC </w:instrText>
                      </w:r>
                      <w:r w:rsidRPr="00975F42">
                        <w:rPr>
                          <w:sz w:val="20"/>
                          <w:szCs w:val="20"/>
                        </w:rPr>
                        <w:fldChar w:fldCharType="separate"/>
                      </w:r>
                      <w:r>
                        <w:rPr>
                          <w:noProof/>
                          <w:sz w:val="20"/>
                          <w:szCs w:val="20"/>
                        </w:rPr>
                        <w:t>15</w:t>
                      </w:r>
                      <w:r w:rsidRPr="00975F42">
                        <w:rPr>
                          <w:sz w:val="20"/>
                          <w:szCs w:val="20"/>
                        </w:rPr>
                        <w:fldChar w:fldCharType="end"/>
                      </w:r>
                      <w:bookmarkEnd w:id="7137"/>
                      <w:r>
                        <w:rPr>
                          <w:sz w:val="20"/>
                          <w:szCs w:val="20"/>
                        </w:rPr>
                        <w:t>: Trace links between instances of the i* an the UML-Class models</w:t>
                      </w:r>
                      <w:bookmarkEnd w:id="7138"/>
                    </w:p>
                    <w:tbl>
                      <w:tblPr>
                        <w:tblW w:w="88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260"/>
                        <w:gridCol w:w="1921"/>
                        <w:gridCol w:w="1494"/>
                        <w:gridCol w:w="2847"/>
                      </w:tblGrid>
                      <w:tr w:rsidR="00D617FD" w:rsidRPr="00883C5B" w14:paraId="155E186F" w14:textId="77777777" w:rsidTr="00241BB9">
                        <w:trPr>
                          <w:trHeight w:val="469"/>
                        </w:trPr>
                        <w:tc>
                          <w:tcPr>
                            <w:tcW w:w="1350" w:type="dxa"/>
                            <w:shd w:val="clear" w:color="auto" w:fill="auto"/>
                          </w:tcPr>
                          <w:p w14:paraId="5F5CF134" w14:textId="77777777" w:rsidR="00D617FD" w:rsidRPr="009B5C58" w:rsidRDefault="00D617FD" w:rsidP="00824E91">
                            <w:pPr>
                              <w:rPr>
                                <w:rFonts w:ascii="Times New Roman" w:eastAsia="Calibri" w:hAnsi="Times New Roman"/>
                                <w:b/>
                                <w:sz w:val="20"/>
                                <w:szCs w:val="20"/>
                              </w:rPr>
                            </w:pPr>
                            <w:r>
                              <w:rPr>
                                <w:rFonts w:ascii="Times New Roman" w:eastAsia="Calibri" w:hAnsi="Times New Roman"/>
                                <w:b/>
                                <w:sz w:val="20"/>
                                <w:szCs w:val="20"/>
                              </w:rPr>
                              <w:t>Case</w:t>
                            </w:r>
                          </w:p>
                        </w:tc>
                        <w:tc>
                          <w:tcPr>
                            <w:tcW w:w="1260" w:type="dxa"/>
                            <w:shd w:val="clear" w:color="auto" w:fill="auto"/>
                          </w:tcPr>
                          <w:p w14:paraId="0B9E3C99"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i* artifacts (source)</w:t>
                            </w:r>
                          </w:p>
                        </w:tc>
                        <w:tc>
                          <w:tcPr>
                            <w:tcW w:w="1921" w:type="dxa"/>
                            <w:shd w:val="clear" w:color="auto" w:fill="auto"/>
                          </w:tcPr>
                          <w:p w14:paraId="508771DA"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UML artifacts</w:t>
                            </w:r>
                          </w:p>
                          <w:p w14:paraId="7727A1D7"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(target)</w:t>
                            </w:r>
                          </w:p>
                        </w:tc>
                        <w:tc>
                          <w:tcPr>
                            <w:tcW w:w="1494" w:type="dxa"/>
                            <w:shd w:val="clear" w:color="auto" w:fill="auto"/>
                          </w:tcPr>
                          <w:p w14:paraId="4678B9A7" w14:textId="77777777" w:rsidR="00D617FD" w:rsidRPr="009B5C58" w:rsidRDefault="00D617FD" w:rsidP="00824E91">
                            <w:pPr>
                              <w:rPr>
                                <w:rFonts w:ascii="Times New Roman" w:eastAsia="Calibri" w:hAnsi="Times New Roman"/>
                                <w:b/>
                                <w:sz w:val="20"/>
                                <w:szCs w:val="20"/>
                              </w:rPr>
                            </w:pPr>
                            <w:r w:rsidRPr="009B5C58">
                              <w:rPr>
                                <w:rFonts w:ascii="Times New Roman" w:eastAsia="Calibri" w:hAnsi="Times New Roman"/>
                                <w:b/>
                                <w:sz w:val="20"/>
                                <w:szCs w:val="20"/>
                              </w:rPr>
                              <w:t xml:space="preserve">Trace link </w:t>
                            </w:r>
                          </w:p>
                        </w:tc>
                        <w:tc>
                          <w:tcPr>
                            <w:tcW w:w="2847" w:type="dxa"/>
                          </w:tcPr>
                          <w:p w14:paraId="207721F3" w14:textId="77777777" w:rsidR="00D617FD" w:rsidRPr="00AB023E" w:rsidRDefault="00D617FD" w:rsidP="00824E91">
                            <w:pPr>
                              <w:rPr>
                                <w:rFonts w:ascii="Times New Roman" w:eastAsia="Calibri" w:hAnsi="Times New Roman"/>
                                <w:b/>
                                <w:sz w:val="20"/>
                                <w:szCs w:val="20"/>
                              </w:rPr>
                            </w:pPr>
                            <w:r w:rsidRPr="00AB023E">
                              <w:rPr>
                                <w:rFonts w:ascii="Times New Roman" w:eastAsia="Calibri" w:hAnsi="Times New Roman"/>
                                <w:b/>
                                <w:sz w:val="20"/>
                                <w:szCs w:val="20"/>
                              </w:rPr>
                              <w:t>Trace link uri</w:t>
                            </w:r>
                          </w:p>
                        </w:tc>
                      </w:tr>
                      <w:tr w:rsidR="00D617FD" w:rsidRPr="00883C5B" w14:paraId="70CB7A23" w14:textId="77777777" w:rsidTr="00241BB9">
                        <w:trPr>
                          <w:trHeight w:val="245"/>
                        </w:trPr>
                        <w:tc>
                          <w:tcPr>
                            <w:tcW w:w="1350" w:type="dxa"/>
                            <w:shd w:val="clear" w:color="auto" w:fill="auto"/>
                          </w:tcPr>
                          <w:p w14:paraId="55DC13CB" w14:textId="77777777" w:rsidR="00D617FD" w:rsidRPr="003147F1" w:rsidRDefault="00D617FD" w:rsidP="00824E91">
                            <w:pPr>
                              <w:rPr>
                                <w:rFonts w:ascii="Times New Roman" w:eastAsia="Calibri" w:hAnsi="Times New Roman"/>
                                <w:sz w:val="20"/>
                                <w:szCs w:val="20"/>
                              </w:rPr>
                            </w:pPr>
                            <w:r w:rsidRPr="00AB023E">
                              <w:rPr>
                                <w:rFonts w:ascii="Times New Roman" w:hAnsi="Times New Roman"/>
                                <w:b/>
                              </w:rPr>
                              <w:t xml:space="preserve">TestCase </w:t>
                            </w:r>
                            <w:r w:rsidRPr="00AB023E">
                              <w:rPr>
                                <w:rFonts w:ascii="Times New Roman" w:hAnsi="Times New Roman"/>
                                <w:b/>
                                <w:noProof/>
                              </w:rPr>
                              <w:t>1</w:t>
                            </w:r>
                          </w:p>
                        </w:tc>
                        <w:tc>
                          <w:tcPr>
                            <w:tcW w:w="1260" w:type="dxa"/>
                            <w:shd w:val="clear" w:color="auto" w:fill="auto"/>
                          </w:tcPr>
                          <w:p w14:paraId="76F038CC" w14:textId="77777777" w:rsidR="00D617FD" w:rsidRPr="003147F1" w:rsidRDefault="00D617FD" w:rsidP="00824E91">
                            <w:pPr>
                              <w:rPr>
                                <w:rFonts w:ascii="Times New Roman" w:eastAsia="Calibri" w:hAnsi="Times New Roman"/>
                                <w:sz w:val="20"/>
                                <w:szCs w:val="20"/>
                              </w:rPr>
                            </w:pPr>
                            <w:r w:rsidRPr="003147F1">
                              <w:rPr>
                                <w:rFonts w:ascii="Times New Roman" w:eastAsia="Calibri" w:hAnsi="Times New Roman"/>
                                <w:sz w:val="20"/>
                                <w:szCs w:val="20"/>
                              </w:rPr>
                              <w:t xml:space="preserve">i* model </w:t>
                            </w:r>
                          </w:p>
                        </w:tc>
                        <w:tc>
                          <w:tcPr>
                            <w:tcW w:w="1921" w:type="dxa"/>
                            <w:shd w:val="clear" w:color="auto" w:fill="auto"/>
                          </w:tcPr>
                          <w:p w14:paraId="78BFD315" w14:textId="77777777" w:rsidR="00D617FD" w:rsidRPr="003147F1" w:rsidRDefault="00D617FD" w:rsidP="00824E91">
                            <w:pPr>
                              <w:rPr>
                                <w:rFonts w:ascii="Times New Roman" w:eastAsia="Calibri" w:hAnsi="Times New Roman"/>
                                <w:sz w:val="20"/>
                                <w:szCs w:val="20"/>
                              </w:rPr>
                            </w:pPr>
                            <w:r w:rsidRPr="003147F1">
                              <w:rPr>
                                <w:rFonts w:ascii="Times New Roman" w:eastAsia="Calibri" w:hAnsi="Times New Roman"/>
                                <w:sz w:val="20"/>
                                <w:szCs w:val="20"/>
                              </w:rPr>
                              <w:t xml:space="preserve">UML-Class  model </w:t>
                            </w:r>
                          </w:p>
                        </w:tc>
                        <w:tc>
                          <w:tcPr>
                            <w:tcW w:w="1494" w:type="dxa"/>
                            <w:shd w:val="clear" w:color="auto" w:fill="auto"/>
                          </w:tcPr>
                          <w:p w14:paraId="7211B8E6" w14:textId="2F72649F" w:rsidR="00D617FD" w:rsidRPr="003147F1" w:rsidRDefault="00D617FD" w:rsidP="00824E91">
                            <w:pPr>
                              <w:rPr>
                                <w:rFonts w:ascii="Times New Roman" w:eastAsia="Calibri" w:hAnsi="Times New Roman"/>
                                <w:sz w:val="20"/>
                                <w:szCs w:val="20"/>
                              </w:rPr>
                            </w:pPr>
                            <w:r>
                              <w:rPr>
                                <w:rFonts w:ascii="Times New Roman" w:eastAsia="Calibri" w:hAnsi="Times New Roman"/>
                                <w:sz w:val="20"/>
                                <w:szCs w:val="20"/>
                              </w:rPr>
                              <w:t>re-link</w:t>
                            </w:r>
                          </w:p>
                        </w:tc>
                        <w:tc>
                          <w:tcPr>
                            <w:tcW w:w="2847" w:type="dxa"/>
                          </w:tcPr>
                          <w:p w14:paraId="2CEF3B87" w14:textId="419702A8" w:rsidR="00D617FD" w:rsidRPr="00F30203" w:rsidRDefault="00D617FD">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ntologies/TraceLinksTaxonomy/re-link</w:t>
                            </w:r>
                          </w:p>
                        </w:tc>
                      </w:tr>
                      <w:tr w:rsidR="00D617FD" w:rsidRPr="00883C5B" w14:paraId="0347C906" w14:textId="77777777" w:rsidTr="00241BB9">
                        <w:trPr>
                          <w:trHeight w:val="234"/>
                        </w:trPr>
                        <w:tc>
                          <w:tcPr>
                            <w:tcW w:w="1350" w:type="dxa"/>
                            <w:shd w:val="clear" w:color="auto" w:fill="auto"/>
                          </w:tcPr>
                          <w:p w14:paraId="49199796" w14:textId="028CE463" w:rsidR="00D617FD" w:rsidRPr="003147F1" w:rsidRDefault="00D617FD" w:rsidP="00824E91">
                            <w:pPr>
                              <w:rPr>
                                <w:rFonts w:ascii="Times New Roman" w:eastAsia="Calibri" w:hAnsi="Times New Roman"/>
                                <w:sz w:val="20"/>
                                <w:szCs w:val="20"/>
                              </w:rPr>
                            </w:pPr>
                            <w:r w:rsidRPr="00C67C7F">
                              <w:rPr>
                                <w:rFonts w:ascii="Times New Roman" w:hAnsi="Times New Roman"/>
                              </w:rPr>
                              <w:fldChar w:fldCharType="begin"/>
                            </w:r>
                            <w:r w:rsidRPr="00C67C7F">
                              <w:rPr>
                                <w:rFonts w:ascii="Times New Roman" w:hAnsi="Times New Roman"/>
                              </w:rPr>
                              <w:instrText xml:space="preserve"> REF _Ref482316326 \h  \* MERGEFORMAT </w:instrText>
                            </w:r>
                            <w:r w:rsidRPr="00C67C7F">
                              <w:rPr>
                                <w:rFonts w:ascii="Times New Roman" w:hAnsi="Times New Roman"/>
                              </w:rPr>
                            </w:r>
                            <w:r w:rsidRPr="00C67C7F">
                              <w:rPr>
                                <w:rFonts w:ascii="Times New Roman" w:hAnsi="Times New Roman"/>
                              </w:rPr>
                              <w:fldChar w:fldCharType="separate"/>
                            </w:r>
                            <w:r w:rsidRPr="00C67C7F">
                              <w:rPr>
                                <w:rFonts w:ascii="Times New Roman" w:hAnsi="Times New Roman"/>
                                <w:b/>
                              </w:rPr>
                              <w:t xml:space="preserve">TestCase </w:t>
                            </w:r>
                            <w:r>
                              <w:rPr>
                                <w:rFonts w:ascii="Times New Roman" w:hAnsi="Times New Roman"/>
                                <w:b/>
                                <w:noProof/>
                              </w:rPr>
                              <w:t>2</w:t>
                            </w:r>
                            <w:r w:rsidRPr="00C67C7F">
                              <w:rPr>
                                <w:rFonts w:ascii="Times New Roman" w:hAnsi="Times New Roman"/>
                              </w:rPr>
                              <w:fldChar w:fldCharType="end"/>
                            </w:r>
                          </w:p>
                        </w:tc>
                        <w:tc>
                          <w:tcPr>
                            <w:tcW w:w="1260" w:type="dxa"/>
                            <w:shd w:val="clear" w:color="auto" w:fill="auto"/>
                          </w:tcPr>
                          <w:p w14:paraId="75D92D88" w14:textId="77777777" w:rsidR="00D617FD" w:rsidRPr="003147F1" w:rsidDel="003F7FF4" w:rsidRDefault="00D617FD" w:rsidP="00824E91">
                            <w:pPr>
                              <w:rPr>
                                <w:rFonts w:ascii="Times New Roman" w:eastAsia="Calibri" w:hAnsi="Times New Roman"/>
                                <w:sz w:val="20"/>
                                <w:szCs w:val="20"/>
                              </w:rPr>
                            </w:pPr>
                            <w:r w:rsidRPr="003147F1">
                              <w:rPr>
                                <w:rFonts w:ascii="Times New Roman" w:eastAsia="Calibri" w:hAnsi="Times New Roman"/>
                                <w:sz w:val="20"/>
                                <w:szCs w:val="20"/>
                              </w:rPr>
                              <w:t>Actor: Customer</w:t>
                            </w:r>
                          </w:p>
                        </w:tc>
                        <w:tc>
                          <w:tcPr>
                            <w:tcW w:w="1921" w:type="dxa"/>
                            <w:shd w:val="clear" w:color="auto" w:fill="auto"/>
                          </w:tcPr>
                          <w:p w14:paraId="27B4A4A8" w14:textId="77777777" w:rsidR="00D617FD" w:rsidRPr="003147F1" w:rsidRDefault="00D617FD" w:rsidP="00824E91">
                            <w:pPr>
                              <w:rPr>
                                <w:rFonts w:ascii="Times New Roman" w:eastAsia="Calibri" w:hAnsi="Times New Roman"/>
                                <w:sz w:val="20"/>
                                <w:szCs w:val="20"/>
                              </w:rPr>
                            </w:pPr>
                            <w:r w:rsidRPr="003147F1">
                              <w:rPr>
                                <w:rFonts w:ascii="Times New Roman" w:eastAsia="Calibri" w:hAnsi="Times New Roman"/>
                                <w:sz w:val="20"/>
                                <w:szCs w:val="20"/>
                              </w:rPr>
                              <w:t>Class: Customer</w:t>
                            </w:r>
                          </w:p>
                        </w:tc>
                        <w:tc>
                          <w:tcPr>
                            <w:tcW w:w="1494" w:type="dxa"/>
                            <w:shd w:val="clear" w:color="auto" w:fill="auto"/>
                          </w:tcPr>
                          <w:p w14:paraId="581D8A63" w14:textId="77777777" w:rsidR="00D617FD" w:rsidRPr="003147F1" w:rsidDel="001C7821" w:rsidRDefault="00D617FD" w:rsidP="00824E91">
                            <w:pPr>
                              <w:rPr>
                                <w:rFonts w:ascii="Times New Roman" w:eastAsia="Calibri" w:hAnsi="Times New Roman"/>
                                <w:sz w:val="20"/>
                                <w:szCs w:val="20"/>
                              </w:rPr>
                            </w:pPr>
                            <w:r w:rsidRPr="003147F1">
                              <w:rPr>
                                <w:rFonts w:ascii="Times New Roman" w:eastAsia="Calibri" w:hAnsi="Times New Roman"/>
                                <w:sz w:val="20"/>
                                <w:szCs w:val="20"/>
                              </w:rPr>
                              <w:t>Consistent-with</w:t>
                            </w:r>
                          </w:p>
                        </w:tc>
                        <w:tc>
                          <w:tcPr>
                            <w:tcW w:w="2847" w:type="dxa"/>
                          </w:tcPr>
                          <w:p w14:paraId="0052CB24" w14:textId="335E3EAB" w:rsidR="00D617FD" w:rsidRPr="003147F1" w:rsidRDefault="00D617FD" w:rsidP="009B5C58">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ntologies/TraceLinksTaxonomy/mde-link/Explicit/model-to-model/static#Consistent-with</w:t>
                            </w:r>
                          </w:p>
                        </w:tc>
                      </w:tr>
                      <w:tr w:rsidR="00D617FD" w:rsidRPr="00883C5B" w14:paraId="62F2810B" w14:textId="77777777" w:rsidTr="00241BB9">
                        <w:trPr>
                          <w:trHeight w:val="469"/>
                        </w:trPr>
                        <w:tc>
                          <w:tcPr>
                            <w:tcW w:w="1350" w:type="dxa"/>
                            <w:shd w:val="clear" w:color="auto" w:fill="auto"/>
                          </w:tcPr>
                          <w:p w14:paraId="73F78D58" w14:textId="31B9878A" w:rsidR="00D617FD" w:rsidRPr="003147F1" w:rsidRDefault="00D617FD" w:rsidP="009B5C58">
                            <w:pPr>
                              <w:rPr>
                                <w:rFonts w:ascii="Times New Roman" w:eastAsia="Calibri" w:hAnsi="Times New Roman"/>
                                <w:sz w:val="20"/>
                                <w:szCs w:val="20"/>
                              </w:rPr>
                            </w:pPr>
                            <w:r w:rsidRPr="004C1F3F">
                              <w:rPr>
                                <w:rFonts w:ascii="Times New Roman" w:hAnsi="Times New Roman"/>
                                <w:b/>
                              </w:rPr>
                              <w:fldChar w:fldCharType="begin"/>
                            </w:r>
                            <w:r w:rsidRPr="004C1F3F">
                              <w:rPr>
                                <w:rFonts w:ascii="Times New Roman" w:hAnsi="Times New Roman"/>
                                <w:b/>
                              </w:rPr>
                              <w:instrText xml:space="preserve"> REF _Ref482318132 \h  \* MERGEFORMAT </w:instrText>
                            </w:r>
                            <w:r w:rsidRPr="004C1F3F">
                              <w:rPr>
                                <w:rFonts w:ascii="Times New Roman" w:hAnsi="Times New Roman"/>
                                <w:b/>
                              </w:rPr>
                            </w:r>
                            <w:r w:rsidRPr="004C1F3F">
                              <w:rPr>
                                <w:rFonts w:ascii="Times New Roman" w:hAnsi="Times New Roman"/>
                                <w:b/>
                              </w:rPr>
                              <w:fldChar w:fldCharType="separate"/>
                            </w:r>
                            <w:r w:rsidRPr="00085E96">
                              <w:rPr>
                                <w:rFonts w:ascii="Times New Roman" w:hAnsi="Times New Roman"/>
                                <w:b/>
                              </w:rPr>
                              <w:t xml:space="preserve">TestCase </w:t>
                            </w:r>
                            <w:r w:rsidRPr="00085E96">
                              <w:rPr>
                                <w:rFonts w:ascii="Times New Roman" w:hAnsi="Times New Roman"/>
                                <w:b/>
                                <w:noProof/>
                              </w:rPr>
                              <w:t>3</w:t>
                            </w:r>
                            <w:r w:rsidRPr="004C1F3F">
                              <w:rPr>
                                <w:rFonts w:ascii="Times New Roman" w:hAnsi="Times New Roman"/>
                                <w:b/>
                              </w:rPr>
                              <w:fldChar w:fldCharType="end"/>
                            </w:r>
                          </w:p>
                        </w:tc>
                        <w:tc>
                          <w:tcPr>
                            <w:tcW w:w="1260" w:type="dxa"/>
                            <w:shd w:val="clear" w:color="auto" w:fill="auto"/>
                          </w:tcPr>
                          <w:p w14:paraId="7AF670F3"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Resource: PickupLocation</w:t>
                            </w:r>
                          </w:p>
                        </w:tc>
                        <w:tc>
                          <w:tcPr>
                            <w:tcW w:w="1921" w:type="dxa"/>
                            <w:shd w:val="clear" w:color="auto" w:fill="auto"/>
                          </w:tcPr>
                          <w:p w14:paraId="5B580E57"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Class: PickupLocation</w:t>
                            </w:r>
                          </w:p>
                        </w:tc>
                        <w:tc>
                          <w:tcPr>
                            <w:tcW w:w="1494" w:type="dxa"/>
                            <w:shd w:val="clear" w:color="auto" w:fill="auto"/>
                          </w:tcPr>
                          <w:p w14:paraId="5C2B0761"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 xml:space="preserve">Consistent-with </w:t>
                            </w:r>
                          </w:p>
                        </w:tc>
                        <w:tc>
                          <w:tcPr>
                            <w:tcW w:w="2847" w:type="dxa"/>
                          </w:tcPr>
                          <w:p w14:paraId="79C70407" w14:textId="77777777" w:rsidR="00D617FD" w:rsidRPr="003147F1" w:rsidRDefault="00D617FD" w:rsidP="009B5C58">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ntologies/TraceLinksTaxonomy/mde-link/Explicit/model-to-model/static#Consistent-with</w:t>
                            </w:r>
                          </w:p>
                        </w:tc>
                      </w:tr>
                      <w:tr w:rsidR="00D617FD" w:rsidRPr="00883C5B" w14:paraId="2A110E80" w14:textId="77777777" w:rsidTr="00241BB9">
                        <w:trPr>
                          <w:trHeight w:val="245"/>
                        </w:trPr>
                        <w:tc>
                          <w:tcPr>
                            <w:tcW w:w="1350" w:type="dxa"/>
                            <w:shd w:val="clear" w:color="auto" w:fill="auto"/>
                          </w:tcPr>
                          <w:p w14:paraId="0C4D709F" w14:textId="58F8F350" w:rsidR="00D617FD" w:rsidRPr="003147F1" w:rsidRDefault="00D617FD" w:rsidP="009B5C58">
                            <w:pPr>
                              <w:rPr>
                                <w:rFonts w:ascii="Times New Roman" w:eastAsia="Calibri" w:hAnsi="Times New Roman"/>
                                <w:sz w:val="20"/>
                                <w:szCs w:val="20"/>
                              </w:rPr>
                            </w:pPr>
                            <w:r w:rsidRPr="004C1F3F">
                              <w:rPr>
                                <w:rFonts w:ascii="Times New Roman" w:hAnsi="Times New Roman"/>
                              </w:rPr>
                              <w:fldChar w:fldCharType="begin"/>
                            </w:r>
                            <w:r w:rsidRPr="004C1F3F">
                              <w:rPr>
                                <w:rFonts w:ascii="Times New Roman" w:hAnsi="Times New Roman"/>
                              </w:rPr>
                              <w:instrText xml:space="preserve"> REF _Ref482318724 \h  \* MERGEFORMAT </w:instrText>
                            </w:r>
                            <w:r w:rsidRPr="004C1F3F">
                              <w:rPr>
                                <w:rFonts w:ascii="Times New Roman" w:hAnsi="Times New Roman"/>
                              </w:rPr>
                            </w:r>
                            <w:r w:rsidRPr="004C1F3F">
                              <w:rPr>
                                <w:rFonts w:ascii="Times New Roman" w:hAnsi="Times New Roman"/>
                              </w:rPr>
                              <w:fldChar w:fldCharType="separate"/>
                            </w:r>
                            <w:r w:rsidRPr="00C67C7F">
                              <w:rPr>
                                <w:rFonts w:ascii="Times New Roman" w:hAnsi="Times New Roman"/>
                                <w:b/>
                              </w:rPr>
                              <w:t xml:space="preserve">TestCase </w:t>
                            </w:r>
                            <w:r>
                              <w:rPr>
                                <w:rFonts w:ascii="Times New Roman" w:hAnsi="Times New Roman"/>
                                <w:b/>
                                <w:noProof/>
                              </w:rPr>
                              <w:t>4</w:t>
                            </w:r>
                            <w:r w:rsidRPr="004C1F3F">
                              <w:rPr>
                                <w:rFonts w:ascii="Times New Roman" w:hAnsi="Times New Roman"/>
                              </w:rPr>
                              <w:fldChar w:fldCharType="end"/>
                            </w:r>
                          </w:p>
                        </w:tc>
                        <w:tc>
                          <w:tcPr>
                            <w:tcW w:w="1260" w:type="dxa"/>
                            <w:shd w:val="clear" w:color="auto" w:fill="auto"/>
                          </w:tcPr>
                          <w:p w14:paraId="11E62D46"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Task: BookCab</w:t>
                            </w:r>
                          </w:p>
                        </w:tc>
                        <w:tc>
                          <w:tcPr>
                            <w:tcW w:w="1921" w:type="dxa"/>
                            <w:shd w:val="clear" w:color="auto" w:fill="auto"/>
                          </w:tcPr>
                          <w:p w14:paraId="4663A208"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Method: bookCab</w:t>
                            </w:r>
                          </w:p>
                        </w:tc>
                        <w:tc>
                          <w:tcPr>
                            <w:tcW w:w="1494" w:type="dxa"/>
                            <w:shd w:val="clear" w:color="auto" w:fill="auto"/>
                          </w:tcPr>
                          <w:p w14:paraId="774BF14F" w14:textId="77777777" w:rsidR="00D617FD" w:rsidRPr="003147F1" w:rsidRDefault="00D617FD" w:rsidP="009B5C58">
                            <w:pPr>
                              <w:rPr>
                                <w:rFonts w:ascii="Times New Roman" w:eastAsia="Calibri" w:hAnsi="Times New Roman"/>
                                <w:sz w:val="20"/>
                                <w:szCs w:val="20"/>
                              </w:rPr>
                            </w:pPr>
                            <w:r>
                              <w:rPr>
                                <w:rFonts w:ascii="Times New Roman" w:eastAsia="Calibri" w:hAnsi="Times New Roman"/>
                                <w:sz w:val="20"/>
                                <w:szCs w:val="20"/>
                              </w:rPr>
                              <w:t>Satisfy</w:t>
                            </w:r>
                          </w:p>
                        </w:tc>
                        <w:tc>
                          <w:tcPr>
                            <w:tcW w:w="2847" w:type="dxa"/>
                          </w:tcPr>
                          <w:p w14:paraId="37754CD3" w14:textId="77777777" w:rsidR="00D617FD" w:rsidRPr="003147F1" w:rsidRDefault="00D617FD" w:rsidP="00AB023E">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ntologies/TraceLinksTaxonomy/mde-link/model-artifact#Satisfy</w:t>
                            </w:r>
                          </w:p>
                        </w:tc>
                      </w:tr>
                      <w:tr w:rsidR="00D617FD" w:rsidRPr="00883C5B" w14:paraId="426AAC66" w14:textId="77777777" w:rsidTr="00241BB9">
                        <w:trPr>
                          <w:trHeight w:val="469"/>
                        </w:trPr>
                        <w:tc>
                          <w:tcPr>
                            <w:tcW w:w="1350" w:type="dxa"/>
                            <w:shd w:val="clear" w:color="auto" w:fill="auto"/>
                          </w:tcPr>
                          <w:p w14:paraId="6B6601CA" w14:textId="2452765D" w:rsidR="00D617FD" w:rsidRPr="003147F1" w:rsidRDefault="00D617FD" w:rsidP="009B5C58">
                            <w:pPr>
                              <w:rPr>
                                <w:rFonts w:ascii="Times New Roman" w:eastAsia="Calibri" w:hAnsi="Times New Roman"/>
                                <w:sz w:val="20"/>
                                <w:szCs w:val="20"/>
                              </w:rPr>
                            </w:pPr>
                            <w:r w:rsidRPr="004C1F3F">
                              <w:rPr>
                                <w:rFonts w:ascii="Times New Roman" w:hAnsi="Times New Roman"/>
                              </w:rPr>
                              <w:fldChar w:fldCharType="begin"/>
                            </w:r>
                            <w:r w:rsidRPr="004C1F3F">
                              <w:rPr>
                                <w:rFonts w:ascii="Times New Roman" w:hAnsi="Times New Roman"/>
                              </w:rPr>
                              <w:instrText xml:space="preserve"> REF _Ref482319034 \h  \* MERGEFORMAT </w:instrText>
                            </w:r>
                            <w:r w:rsidRPr="004C1F3F">
                              <w:rPr>
                                <w:rFonts w:ascii="Times New Roman" w:hAnsi="Times New Roman"/>
                              </w:rPr>
                            </w:r>
                            <w:r w:rsidRPr="004C1F3F">
                              <w:rPr>
                                <w:rFonts w:ascii="Times New Roman" w:hAnsi="Times New Roman"/>
                              </w:rPr>
                              <w:fldChar w:fldCharType="separate"/>
                            </w:r>
                            <w:r w:rsidRPr="00C67C7F">
                              <w:rPr>
                                <w:rFonts w:ascii="Times New Roman" w:hAnsi="Times New Roman"/>
                                <w:b/>
                              </w:rPr>
                              <w:t xml:space="preserve">TestCase </w:t>
                            </w:r>
                            <w:r>
                              <w:rPr>
                                <w:rFonts w:ascii="Times New Roman" w:hAnsi="Times New Roman"/>
                                <w:b/>
                                <w:noProof/>
                              </w:rPr>
                              <w:t>5</w:t>
                            </w:r>
                            <w:r w:rsidRPr="004C1F3F">
                              <w:rPr>
                                <w:rFonts w:ascii="Times New Roman" w:hAnsi="Times New Roman"/>
                              </w:rPr>
                              <w:fldChar w:fldCharType="end"/>
                            </w:r>
                          </w:p>
                        </w:tc>
                        <w:tc>
                          <w:tcPr>
                            <w:tcW w:w="1260" w:type="dxa"/>
                            <w:shd w:val="clear" w:color="auto" w:fill="auto"/>
                          </w:tcPr>
                          <w:p w14:paraId="435F928D"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HardGoal: PeopleWithDisability</w:t>
                            </w:r>
                          </w:p>
                        </w:tc>
                        <w:tc>
                          <w:tcPr>
                            <w:tcW w:w="1921" w:type="dxa"/>
                            <w:shd w:val="clear" w:color="auto" w:fill="auto"/>
                          </w:tcPr>
                          <w:p w14:paraId="448601EA"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Attribute: Disability</w:t>
                            </w:r>
                          </w:p>
                        </w:tc>
                        <w:tc>
                          <w:tcPr>
                            <w:tcW w:w="1494" w:type="dxa"/>
                            <w:shd w:val="clear" w:color="auto" w:fill="auto"/>
                          </w:tcPr>
                          <w:p w14:paraId="64044DEA" w14:textId="77777777" w:rsidR="00D617FD" w:rsidRPr="003147F1" w:rsidRDefault="00D617FD" w:rsidP="009B5C58">
                            <w:pPr>
                              <w:rPr>
                                <w:rFonts w:ascii="Times New Roman" w:eastAsia="Calibri" w:hAnsi="Times New Roman"/>
                                <w:sz w:val="20"/>
                                <w:szCs w:val="20"/>
                              </w:rPr>
                            </w:pPr>
                            <w:r w:rsidRPr="003147F1">
                              <w:rPr>
                                <w:rFonts w:ascii="Times New Roman" w:eastAsia="Calibri" w:hAnsi="Times New Roman"/>
                                <w:sz w:val="20"/>
                                <w:szCs w:val="20"/>
                              </w:rPr>
                              <w:t>Satisfy</w:t>
                            </w:r>
                          </w:p>
                        </w:tc>
                        <w:tc>
                          <w:tcPr>
                            <w:tcW w:w="2847" w:type="dxa"/>
                          </w:tcPr>
                          <w:p w14:paraId="142DF708" w14:textId="77777777" w:rsidR="00D617FD" w:rsidRPr="003147F1" w:rsidRDefault="00D617FD" w:rsidP="009B5C58">
                            <w:pPr>
                              <w:rPr>
                                <w:rFonts w:ascii="Times New Roman" w:eastAsia="Calibri" w:hAnsi="Times New Roman"/>
                                <w:sz w:val="20"/>
                                <w:szCs w:val="20"/>
                              </w:rPr>
                            </w:pPr>
                            <w:r w:rsidRPr="00F30203">
                              <w:rPr>
                                <w:rStyle w:val="Hyperlink"/>
                                <w:rFonts w:ascii="Times New Roman" w:hAnsi="Times New Roman"/>
                                <w:color w:val="auto"/>
                                <w:sz w:val="20"/>
                                <w:szCs w:val="20"/>
                                <w:u w:val="none"/>
                              </w:rPr>
                              <w:t>http://www.ontorion.com/o</w:t>
                            </w:r>
                            <w:r>
                              <w:rPr>
                                <w:rStyle w:val="Hyperlink"/>
                                <w:rFonts w:ascii="Times New Roman" w:hAnsi="Times New Roman"/>
                                <w:color w:val="auto"/>
                                <w:sz w:val="20"/>
                                <w:szCs w:val="20"/>
                                <w:u w:val="none"/>
                              </w:rPr>
                              <w:t>ntologies/TraceLinksTaxonomy/mde-link/model-artifact#Satisfy</w:t>
                            </w:r>
                          </w:p>
                        </w:tc>
                      </w:tr>
                    </w:tbl>
                    <w:p w14:paraId="11648B44" w14:textId="77777777" w:rsidR="00D617FD" w:rsidRDefault="00D617FD" w:rsidP="0057158C"/>
                  </w:txbxContent>
                </v:textbox>
                <w10:wrap type="topAndBottom" anchorx="margin" anchory="margin"/>
              </v:shape>
            </w:pict>
          </mc:Fallback>
        </mc:AlternateContent>
      </w:r>
      <w:r w:rsidR="00B97147" w:rsidRPr="00C67C7F">
        <w:rPr>
          <w:rFonts w:ascii="Times New Roman" w:hAnsi="Times New Roman"/>
        </w:rPr>
        <w:t>Existing trace links classifications have some drawbacks that affect their usage in relating artifacts from different domains. We proposed a trace link taxonomy that can be used as part of a traceability framework to capture traceability information among artifacts. The taxonomy is built be linking local and global, network resources (taxonomy elements) to form a flat hierarchical structure. We implemented the taxonomy using the RDF technique, which allows referencing elements using their URI. This technique provides many advantages over other classical techniques such as relational or hierarchical structures. It offers interoperability and portability of data among different platforms. Moreover, data are readable by human and machines as well, and it can be transformed into several textual and graphical formats. This can solve the problem of unformatted outputs that are produced by different modeling tools. RDF allows many languages to be referenced using URI references; now we can have a universal machine-processable language similar to XML.</w:t>
      </w:r>
      <w:r w:rsidR="00B97147" w:rsidRPr="00C67C7F">
        <w:rPr>
          <w:rFonts w:ascii="Times New Roman" w:hAnsi="Times New Roman"/>
          <w:noProof/>
          <w:lang w:val="en-CA" w:eastAsia="en-CA"/>
        </w:rPr>
        <w:t xml:space="preserve"> The </w:t>
      </w:r>
      <w:r w:rsidR="00B97147" w:rsidRPr="00C67C7F">
        <w:rPr>
          <w:rFonts w:ascii="Times New Roman" w:hAnsi="Times New Roman"/>
        </w:rPr>
        <w:t xml:space="preserve">taxonomy can be extended by adding more trace link properties and trace link types, though we believe that thanks to our systematic literature review, we likely have collected and integrated most of that information. Researchers in software engineering and traceability are invited to build upon this taxonomy. Trace link data then can be filtered and edited. We believe this taxonomy can be used as a base for standardizing trace links semantics. </w:t>
      </w:r>
    </w:p>
    <w:p w14:paraId="441523C1" w14:textId="0418C9AF" w:rsidR="00B97147" w:rsidRPr="00C67C7F" w:rsidRDefault="00B97147" w:rsidP="009E56AC">
      <w:pPr>
        <w:pStyle w:val="Heading1"/>
        <w:tabs>
          <w:tab w:val="left" w:pos="900"/>
        </w:tabs>
        <w:spacing w:line="480" w:lineRule="auto"/>
        <w:rPr>
          <w:rFonts w:ascii="Times New Roman" w:hAnsi="Times New Roman"/>
        </w:rPr>
      </w:pPr>
      <w:bookmarkStart w:id="7139" w:name="_Toc482394645"/>
      <w:bookmarkStart w:id="7140" w:name="_Toc482400133"/>
      <w:bookmarkStart w:id="7141" w:name="_Toc482400348"/>
      <w:bookmarkStart w:id="7142" w:name="_Toc482922904"/>
      <w:bookmarkStart w:id="7143" w:name="_Toc482924467"/>
      <w:bookmarkStart w:id="7144" w:name="_Toc482928682"/>
      <w:bookmarkStart w:id="7145" w:name="_Toc482929448"/>
      <w:bookmarkStart w:id="7146" w:name="_Toc483009141"/>
      <w:bookmarkStart w:id="7147" w:name="_Toc483010434"/>
      <w:bookmarkStart w:id="7148" w:name="_Toc483255826"/>
      <w:bookmarkStart w:id="7149" w:name="_Toc483262327"/>
      <w:bookmarkStart w:id="7150" w:name="_Toc483304427"/>
      <w:bookmarkStart w:id="7151" w:name="_Toc483305236"/>
      <w:bookmarkStart w:id="7152" w:name="_Toc483305964"/>
      <w:bookmarkStart w:id="7153" w:name="_Toc483306108"/>
      <w:bookmarkStart w:id="7154" w:name="_Toc483348371"/>
      <w:bookmarkStart w:id="7155" w:name="_Toc483461158"/>
      <w:bookmarkStart w:id="7156" w:name="_Ref481508972"/>
      <w:bookmarkStart w:id="7157" w:name="_Ref482984869"/>
      <w:bookmarkStart w:id="7158" w:name="_Toc517828388"/>
      <w:bookmarkStart w:id="7159" w:name="_Toc525737374"/>
      <w:bookmarkEnd w:id="4987"/>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r w:rsidRPr="00C67C7F">
        <w:rPr>
          <w:rFonts w:ascii="Times New Roman" w:hAnsi="Times New Roman"/>
        </w:rPr>
        <w:t>Model Validation</w:t>
      </w:r>
      <w:bookmarkEnd w:id="7156"/>
      <w:bookmarkEnd w:id="7157"/>
      <w:bookmarkEnd w:id="7158"/>
      <w:bookmarkEnd w:id="7159"/>
      <w:r w:rsidRPr="00C67C7F">
        <w:rPr>
          <w:rFonts w:ascii="Times New Roman" w:hAnsi="Times New Roman"/>
        </w:rPr>
        <w:t xml:space="preserve"> </w:t>
      </w:r>
    </w:p>
    <w:p w14:paraId="7A097FF2" w14:textId="3A12841C"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This </w:t>
      </w:r>
      <w:commentRangeStart w:id="7160"/>
      <w:r w:rsidRPr="00C67C7F">
        <w:rPr>
          <w:rFonts w:ascii="Times New Roman" w:hAnsi="Times New Roman"/>
        </w:rPr>
        <w:t xml:space="preserve">chapter presents </w:t>
      </w:r>
      <w:r w:rsidR="009F4B5E">
        <w:rPr>
          <w:rFonts w:ascii="Times New Roman" w:hAnsi="Times New Roman"/>
        </w:rPr>
        <w:t xml:space="preserve">the </w:t>
      </w:r>
      <w:r w:rsidR="006C55DE">
        <w:rPr>
          <w:rFonts w:ascii="Times New Roman" w:hAnsi="Times New Roman"/>
        </w:rPr>
        <w:t xml:space="preserve">validation </w:t>
      </w:r>
      <w:r w:rsidR="009F4B5E">
        <w:rPr>
          <w:rFonts w:ascii="Times New Roman" w:hAnsi="Times New Roman"/>
        </w:rPr>
        <w:t xml:space="preserve">for </w:t>
      </w:r>
      <w:ins w:id="7161" w:author="Nasser Mustafa" w:date="2018-08-27T00:48:00Z">
        <w:r w:rsidR="005279E3">
          <w:rPr>
            <w:rFonts w:ascii="Times New Roman" w:hAnsi="Times New Roman"/>
          </w:rPr>
          <w:t xml:space="preserve">the </w:t>
        </w:r>
      </w:ins>
      <w:ins w:id="7162" w:author="Nasser Mustafa" w:date="2018-08-27T00:49:00Z">
        <w:r w:rsidR="005279E3">
          <w:rPr>
            <w:rFonts w:ascii="Times New Roman" w:hAnsi="Times New Roman"/>
          </w:rPr>
          <w:t xml:space="preserve">existing </w:t>
        </w:r>
      </w:ins>
      <w:del w:id="7163" w:author="Nasser Mustafa" w:date="2018-08-27T00:48:00Z">
        <w:r w:rsidR="009F4B5E" w:rsidDel="005279E3">
          <w:rPr>
            <w:rFonts w:ascii="Times New Roman" w:hAnsi="Times New Roman"/>
          </w:rPr>
          <w:delText xml:space="preserve">our traceability model and </w:delText>
        </w:r>
        <w:r w:rsidR="006C55DE" w:rsidDel="005279E3">
          <w:rPr>
            <w:rFonts w:ascii="Times New Roman" w:hAnsi="Times New Roman"/>
          </w:rPr>
          <w:delText>existing</w:delText>
        </w:r>
        <w:r w:rsidR="009F4B5E" w:rsidDel="005279E3">
          <w:rPr>
            <w:rFonts w:ascii="Times New Roman" w:hAnsi="Times New Roman"/>
          </w:rPr>
          <w:delText xml:space="preserve"> </w:delText>
        </w:r>
      </w:del>
      <w:r w:rsidR="009F4B5E">
        <w:rPr>
          <w:rFonts w:ascii="Times New Roman" w:hAnsi="Times New Roman"/>
        </w:rPr>
        <w:t xml:space="preserve">traceability </w:t>
      </w:r>
      <w:commentRangeEnd w:id="7160"/>
      <w:r w:rsidR="0082058A">
        <w:rPr>
          <w:rStyle w:val="CommentReference"/>
          <w:rFonts w:ascii="Times New Roman" w:eastAsia="Calibri" w:hAnsi="Times New Roman"/>
        </w:rPr>
        <w:commentReference w:id="7160"/>
      </w:r>
      <w:r w:rsidR="009F4B5E">
        <w:rPr>
          <w:rFonts w:ascii="Times New Roman" w:hAnsi="Times New Roman"/>
        </w:rPr>
        <w:t>models</w:t>
      </w:r>
      <w:r w:rsidR="006C55DE">
        <w:rPr>
          <w:rFonts w:ascii="Times New Roman" w:hAnsi="Times New Roman"/>
        </w:rPr>
        <w:t>.</w:t>
      </w:r>
      <w:r w:rsidR="009F4B5E">
        <w:rPr>
          <w:rFonts w:ascii="Times New Roman" w:hAnsi="Times New Roman"/>
        </w:rPr>
        <w:t xml:space="preserve"> </w:t>
      </w:r>
      <w:r w:rsidR="006C55DE">
        <w:rPr>
          <w:rFonts w:ascii="Times New Roman" w:hAnsi="Times New Roman"/>
        </w:rPr>
        <w:t>S</w:t>
      </w:r>
      <w:r w:rsidRPr="00C67C7F">
        <w:rPr>
          <w:rFonts w:ascii="Times New Roman" w:hAnsi="Times New Roman"/>
        </w:rPr>
        <w:t xml:space="preserve">ection </w:t>
      </w:r>
      <w:r w:rsidRPr="00C67C7F">
        <w:rPr>
          <w:rFonts w:ascii="Times New Roman" w:hAnsi="Times New Roman"/>
        </w:rPr>
        <w:fldChar w:fldCharType="begin"/>
      </w:r>
      <w:r w:rsidRPr="00C67C7F">
        <w:rPr>
          <w:rFonts w:ascii="Times New Roman" w:hAnsi="Times New Roman"/>
        </w:rPr>
        <w:instrText xml:space="preserve"> REF _Ref481807609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9.1</w:t>
      </w:r>
      <w:r w:rsidRPr="00C67C7F">
        <w:rPr>
          <w:rFonts w:ascii="Times New Roman" w:hAnsi="Times New Roman"/>
        </w:rPr>
        <w:fldChar w:fldCharType="end"/>
      </w:r>
      <w:r w:rsidRPr="00C67C7F">
        <w:rPr>
          <w:rFonts w:ascii="Times New Roman" w:hAnsi="Times New Roman"/>
        </w:rPr>
        <w:t xml:space="preserve"> propose</w:t>
      </w:r>
      <w:r w:rsidR="006C55DE">
        <w:rPr>
          <w:rFonts w:ascii="Times New Roman" w:hAnsi="Times New Roman"/>
        </w:rPr>
        <w:t>s</w:t>
      </w:r>
      <w:r w:rsidRPr="00C67C7F">
        <w:rPr>
          <w:rFonts w:ascii="Times New Roman" w:hAnsi="Times New Roman"/>
        </w:rPr>
        <w:t xml:space="preserve"> the validation criteri</w:t>
      </w:r>
      <w:r w:rsidR="006C55DE">
        <w:rPr>
          <w:rFonts w:ascii="Times New Roman" w:hAnsi="Times New Roman"/>
        </w:rPr>
        <w:t>a and</w:t>
      </w:r>
      <w:r w:rsidRPr="00C67C7F">
        <w:rPr>
          <w:rFonts w:ascii="Times New Roman" w:hAnsi="Times New Roman"/>
        </w:rPr>
        <w:t xml:space="preserve"> </w:t>
      </w:r>
      <w:r w:rsidR="006C55DE">
        <w:rPr>
          <w:rFonts w:ascii="Times New Roman" w:hAnsi="Times New Roman"/>
        </w:rPr>
        <w:t xml:space="preserve">section </w:t>
      </w:r>
      <w:r w:rsidR="006C55DE">
        <w:rPr>
          <w:rFonts w:ascii="Times New Roman" w:hAnsi="Times New Roman"/>
        </w:rPr>
        <w:fldChar w:fldCharType="begin"/>
      </w:r>
      <w:r w:rsidR="006C55DE">
        <w:rPr>
          <w:rFonts w:ascii="Times New Roman" w:hAnsi="Times New Roman"/>
        </w:rPr>
        <w:instrText xml:space="preserve"> REF _Ref515789213 \r \h </w:instrText>
      </w:r>
      <w:r w:rsidR="001B582E">
        <w:rPr>
          <w:rFonts w:ascii="Times New Roman" w:hAnsi="Times New Roman"/>
        </w:rPr>
        <w:instrText xml:space="preserve"> \* MERGEFORMAT </w:instrText>
      </w:r>
      <w:r w:rsidR="006C55DE">
        <w:rPr>
          <w:rFonts w:ascii="Times New Roman" w:hAnsi="Times New Roman"/>
        </w:rPr>
      </w:r>
      <w:r w:rsidR="006C55DE">
        <w:rPr>
          <w:rFonts w:ascii="Times New Roman" w:hAnsi="Times New Roman"/>
        </w:rPr>
        <w:fldChar w:fldCharType="separate"/>
      </w:r>
      <w:r w:rsidR="00047800">
        <w:rPr>
          <w:rFonts w:ascii="Times New Roman" w:hAnsi="Times New Roman"/>
        </w:rPr>
        <w:t>9.2</w:t>
      </w:r>
      <w:r w:rsidR="006C55DE">
        <w:rPr>
          <w:rFonts w:ascii="Times New Roman" w:hAnsi="Times New Roman"/>
        </w:rPr>
        <w:fldChar w:fldCharType="end"/>
      </w:r>
      <w:r w:rsidR="006C55DE">
        <w:rPr>
          <w:rFonts w:ascii="Times New Roman" w:hAnsi="Times New Roman"/>
        </w:rPr>
        <w:t xml:space="preserve"> explains the validation of existing traceability models.</w:t>
      </w:r>
      <w:del w:id="7164" w:author="Yvan Labiche" w:date="2018-09-07T22:42:00Z">
        <w:r w:rsidR="006C55DE" w:rsidDel="00E57EAC">
          <w:rPr>
            <w:rFonts w:ascii="Times New Roman" w:hAnsi="Times New Roman"/>
          </w:rPr>
          <w:delText>.</w:delText>
        </w:r>
      </w:del>
    </w:p>
    <w:p w14:paraId="597E6923" w14:textId="4C01494B" w:rsidR="00B97147" w:rsidRPr="00C67C7F" w:rsidRDefault="00B97147" w:rsidP="00824E91">
      <w:pPr>
        <w:pStyle w:val="Style6"/>
        <w:tabs>
          <w:tab w:val="left" w:pos="900"/>
        </w:tabs>
        <w:spacing w:line="480" w:lineRule="auto"/>
        <w:ind w:left="540" w:hanging="540"/>
        <w:jc w:val="both"/>
      </w:pPr>
      <w:bookmarkStart w:id="7165" w:name="_Ref420919836"/>
      <w:bookmarkStart w:id="7166" w:name="_Ref420919906"/>
      <w:bookmarkStart w:id="7167" w:name="_Ref420919913"/>
      <w:bookmarkStart w:id="7168" w:name="_Ref482763443"/>
      <w:bookmarkStart w:id="7169" w:name="_Ref481807609"/>
      <w:bookmarkStart w:id="7170" w:name="_Toc517828389"/>
      <w:bookmarkStart w:id="7171" w:name="_Toc525737375"/>
      <w:r w:rsidRPr="00C67C7F">
        <w:t>Validation Criteria</w:t>
      </w:r>
      <w:bookmarkEnd w:id="7165"/>
      <w:bookmarkEnd w:id="7166"/>
      <w:bookmarkEnd w:id="7167"/>
      <w:bookmarkEnd w:id="7168"/>
      <w:bookmarkEnd w:id="7169"/>
      <w:r w:rsidR="00824E91">
        <w:t xml:space="preserve"> for </w:t>
      </w:r>
      <w:r w:rsidR="00824E91" w:rsidRPr="00C67C7F">
        <w:t xml:space="preserve">Traceability </w:t>
      </w:r>
      <w:r w:rsidR="00824E91">
        <w:t>Model</w:t>
      </w:r>
      <w:bookmarkEnd w:id="7170"/>
      <w:bookmarkEnd w:id="7171"/>
    </w:p>
    <w:p w14:paraId="6194583A" w14:textId="36665763"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This section discusses the traceability validation criteria that we use to validate the existing traceability model</w:t>
      </w:r>
      <w:r w:rsidR="00610303">
        <w:rPr>
          <w:rFonts w:ascii="Times New Roman" w:hAnsi="Times New Roman"/>
        </w:rPr>
        <w:t>s</w:t>
      </w:r>
      <w:r w:rsidRPr="00C67C7F">
        <w:rPr>
          <w:rFonts w:ascii="Times New Roman" w:hAnsi="Times New Roman"/>
        </w:rPr>
        <w:t xml:space="preserve"> and our traceability model. We want to achieve two objectives: (a) </w:t>
      </w:r>
      <w:r w:rsidR="00610303">
        <w:rPr>
          <w:rFonts w:ascii="Times New Roman" w:hAnsi="Times New Roman"/>
        </w:rPr>
        <w:t>check</w:t>
      </w:r>
      <w:r w:rsidRPr="00C67C7F">
        <w:rPr>
          <w:rFonts w:ascii="Times New Roman" w:hAnsi="Times New Roman"/>
        </w:rPr>
        <w:t xml:space="preserve"> </w:t>
      </w:r>
      <w:r w:rsidR="00610303">
        <w:rPr>
          <w:rFonts w:ascii="Times New Roman" w:hAnsi="Times New Roman"/>
        </w:rPr>
        <w:t>whether</w:t>
      </w:r>
      <w:r w:rsidRPr="00C67C7F">
        <w:rPr>
          <w:rFonts w:ascii="Times New Roman" w:hAnsi="Times New Roman"/>
        </w:rPr>
        <w:t xml:space="preserve"> existing traceability models </w:t>
      </w:r>
      <w:r w:rsidR="00610303">
        <w:rPr>
          <w:rFonts w:ascii="Times New Roman" w:hAnsi="Times New Roman"/>
        </w:rPr>
        <w:t>can</w:t>
      </w:r>
      <w:r w:rsidRPr="00C67C7F">
        <w:rPr>
          <w:rFonts w:ascii="Times New Roman" w:hAnsi="Times New Roman"/>
        </w:rPr>
        <w:t xml:space="preserve"> satisfy all the requirements collectively, (b) ensure that our traceability model can </w:t>
      </w:r>
      <w:r w:rsidR="006C55DE">
        <w:rPr>
          <w:rFonts w:ascii="Times New Roman" w:hAnsi="Times New Roman"/>
        </w:rPr>
        <w:t>address</w:t>
      </w:r>
      <w:r w:rsidRPr="00C67C7F">
        <w:rPr>
          <w:rFonts w:ascii="Times New Roman" w:hAnsi="Times New Roman"/>
        </w:rPr>
        <w:t xml:space="preserve"> </w:t>
      </w:r>
      <w:r w:rsidR="00610303">
        <w:rPr>
          <w:rFonts w:ascii="Times New Roman" w:hAnsi="Times New Roman"/>
        </w:rPr>
        <w:t>any</w:t>
      </w:r>
      <w:r w:rsidRPr="00C67C7F">
        <w:rPr>
          <w:rFonts w:ascii="Times New Roman" w:hAnsi="Times New Roman"/>
        </w:rPr>
        <w:t xml:space="preserve"> drawbacks </w:t>
      </w:r>
      <w:r w:rsidR="00610303">
        <w:rPr>
          <w:rFonts w:ascii="Times New Roman" w:hAnsi="Times New Roman"/>
        </w:rPr>
        <w:t>of</w:t>
      </w:r>
      <w:r w:rsidRPr="00C67C7F">
        <w:rPr>
          <w:rFonts w:ascii="Times New Roman" w:hAnsi="Times New Roman"/>
        </w:rPr>
        <w:t xml:space="preserve"> existing solutions. </w:t>
      </w:r>
      <w:r w:rsidR="007651D8">
        <w:rPr>
          <w:rFonts w:ascii="Times New Roman" w:hAnsi="Times New Roman"/>
        </w:rPr>
        <w:t>T</w:t>
      </w:r>
      <w:r w:rsidRPr="00C67C7F">
        <w:rPr>
          <w:rFonts w:ascii="Times New Roman" w:hAnsi="Times New Roman"/>
        </w:rPr>
        <w:t xml:space="preserve">he following </w:t>
      </w:r>
      <w:r w:rsidR="007651D8">
        <w:rPr>
          <w:rFonts w:ascii="Times New Roman" w:hAnsi="Times New Roman"/>
        </w:rPr>
        <w:t xml:space="preserve">validation criteria are proposed based on traceability model requirements provided in section </w:t>
      </w:r>
      <w:r w:rsidR="007651D8">
        <w:rPr>
          <w:rFonts w:ascii="Times New Roman" w:hAnsi="Times New Roman"/>
        </w:rPr>
        <w:fldChar w:fldCharType="begin"/>
      </w:r>
      <w:r w:rsidR="007651D8">
        <w:rPr>
          <w:rFonts w:ascii="Times New Roman" w:hAnsi="Times New Roman"/>
        </w:rPr>
        <w:instrText xml:space="preserve"> REF _Ref292617414 \r \h </w:instrText>
      </w:r>
      <w:r w:rsidR="001B582E">
        <w:rPr>
          <w:rFonts w:ascii="Times New Roman" w:hAnsi="Times New Roman"/>
        </w:rPr>
        <w:instrText xml:space="preserve"> \* MERGEFORMAT </w:instrText>
      </w:r>
      <w:r w:rsidR="007651D8">
        <w:rPr>
          <w:rFonts w:ascii="Times New Roman" w:hAnsi="Times New Roman"/>
        </w:rPr>
      </w:r>
      <w:r w:rsidR="007651D8">
        <w:rPr>
          <w:rFonts w:ascii="Times New Roman" w:hAnsi="Times New Roman"/>
        </w:rPr>
        <w:fldChar w:fldCharType="separate"/>
      </w:r>
      <w:r w:rsidR="00047800">
        <w:rPr>
          <w:rFonts w:ascii="Times New Roman" w:hAnsi="Times New Roman"/>
        </w:rPr>
        <w:t>7.2</w:t>
      </w:r>
      <w:r w:rsidR="007651D8">
        <w:rPr>
          <w:rFonts w:ascii="Times New Roman" w:hAnsi="Times New Roman"/>
        </w:rPr>
        <w:fldChar w:fldCharType="end"/>
      </w:r>
      <w:r w:rsidRPr="00C67C7F">
        <w:rPr>
          <w:rFonts w:ascii="Times New Roman" w:hAnsi="Times New Roman"/>
        </w:rPr>
        <w:t xml:space="preserve">: </w:t>
      </w:r>
    </w:p>
    <w:p w14:paraId="13099439" w14:textId="0697556C"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72" w:name="_Ref484619544"/>
      <w:bookmarkStart w:id="7173" w:name="_Ref477902065"/>
      <w:r w:rsidRPr="00C67C7F">
        <w:rPr>
          <w:rFonts w:ascii="Times New Roman" w:hAnsi="Times New Roman"/>
          <w:noProof/>
        </w:rPr>
        <w:t>Model</w:t>
      </w:r>
      <w:r w:rsidRPr="00C67C7F">
        <w:rPr>
          <w:rFonts w:ascii="Times New Roman" w:hAnsi="Times New Roman"/>
        </w:rPr>
        <w:t xml:space="preserve"> shall not be restricted </w:t>
      </w:r>
      <w:r w:rsidR="00717128">
        <w:rPr>
          <w:rFonts w:ascii="Times New Roman" w:hAnsi="Times New Roman"/>
        </w:rPr>
        <w:t>only to</w:t>
      </w:r>
      <w:r w:rsidRPr="00C67C7F">
        <w:rPr>
          <w:rFonts w:ascii="Times New Roman" w:hAnsi="Times New Roman"/>
        </w:rPr>
        <w:t xml:space="preserve"> </w:t>
      </w:r>
      <w:r w:rsidR="00717128">
        <w:rPr>
          <w:rFonts w:ascii="Times New Roman" w:hAnsi="Times New Roman"/>
        </w:rPr>
        <w:t>trace artifacts of a specific domain</w:t>
      </w:r>
      <w:r w:rsidR="00AD08C6">
        <w:rPr>
          <w:rFonts w:ascii="Times New Roman" w:hAnsi="Times New Roman"/>
        </w:rPr>
        <w:t xml:space="preserve"> or specific metamodel</w:t>
      </w:r>
      <w:r w:rsidR="00717128">
        <w:rPr>
          <w:rFonts w:ascii="Times New Roman" w:hAnsi="Times New Roman"/>
        </w:rPr>
        <w:t>.</w:t>
      </w:r>
      <w:r w:rsidRPr="00C67C7F">
        <w:rPr>
          <w:rFonts w:ascii="Times New Roman" w:hAnsi="Times New Roman"/>
        </w:rPr>
        <w:t xml:space="preserve"> </w:t>
      </w:r>
      <w:bookmarkEnd w:id="7172"/>
      <w:r w:rsidR="00717128">
        <w:rPr>
          <w:rFonts w:ascii="Times New Roman" w:hAnsi="Times New Roman"/>
        </w:rPr>
        <w:t xml:space="preserve"> </w:t>
      </w:r>
    </w:p>
    <w:p w14:paraId="7187F870" w14:textId="77777777"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74" w:name="_Ref484619590"/>
      <w:r w:rsidRPr="00C67C7F">
        <w:rPr>
          <w:rFonts w:ascii="Times New Roman" w:hAnsi="Times New Roman"/>
        </w:rPr>
        <w:t>Model ability to capture traceability information among homogeneous or heterogeneous artifacts.</w:t>
      </w:r>
      <w:bookmarkEnd w:id="7174"/>
      <w:r w:rsidRPr="00C67C7F">
        <w:rPr>
          <w:rFonts w:ascii="Times New Roman" w:hAnsi="Times New Roman"/>
        </w:rPr>
        <w:t xml:space="preserve"> </w:t>
      </w:r>
      <w:bookmarkEnd w:id="7173"/>
    </w:p>
    <w:p w14:paraId="0852E790" w14:textId="77777777"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75" w:name="_Ref421356316"/>
      <w:bookmarkStart w:id="7176" w:name="_Ref481810149"/>
      <w:r w:rsidRPr="00C67C7F">
        <w:rPr>
          <w:rFonts w:ascii="Times New Roman" w:hAnsi="Times New Roman"/>
          <w:lang w:val="en-CA"/>
        </w:rPr>
        <w:t>Model ability to trace artifacts at the same level or at different levels of abstraction and/or decomposition.</w:t>
      </w:r>
      <w:bookmarkEnd w:id="7175"/>
      <w:bookmarkEnd w:id="7176"/>
    </w:p>
    <w:p w14:paraId="6F8A30FD" w14:textId="77777777"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77" w:name="_Ref513410902"/>
      <w:bookmarkStart w:id="7178" w:name="_Ref421356332"/>
      <w:bookmarkStart w:id="7179" w:name="_Ref481810158"/>
      <w:r w:rsidRPr="00C67C7F">
        <w:rPr>
          <w:rFonts w:ascii="Times New Roman" w:hAnsi="Times New Roman"/>
          <w:lang w:val="en-CA"/>
        </w:rPr>
        <w:t>Model capability to link source and target artifacts having different cardinalities.</w:t>
      </w:r>
      <w:bookmarkEnd w:id="7177"/>
      <w:r w:rsidRPr="00C67C7F">
        <w:rPr>
          <w:rFonts w:ascii="Times New Roman" w:hAnsi="Times New Roman"/>
          <w:lang w:val="en-CA"/>
        </w:rPr>
        <w:t xml:space="preserve"> </w:t>
      </w:r>
      <w:bookmarkEnd w:id="7178"/>
      <w:bookmarkEnd w:id="7179"/>
    </w:p>
    <w:p w14:paraId="23864429" w14:textId="77777777"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80" w:name="_Ref513413724"/>
      <w:bookmarkStart w:id="7181" w:name="_Ref421356344"/>
      <w:bookmarkStart w:id="7182" w:name="_Ref481810166"/>
      <w:r w:rsidRPr="00C67C7F">
        <w:rPr>
          <w:rFonts w:ascii="Times New Roman" w:hAnsi="Times New Roman"/>
          <w:lang w:val="en-CA"/>
        </w:rPr>
        <w:t>Model ability to allow the addition of one or more constraint to an artifact or a trace link.</w:t>
      </w:r>
      <w:bookmarkEnd w:id="7180"/>
      <w:r w:rsidRPr="00C67C7F">
        <w:rPr>
          <w:rFonts w:ascii="Times New Roman" w:hAnsi="Times New Roman"/>
          <w:lang w:val="en-CA"/>
        </w:rPr>
        <w:t xml:space="preserve"> </w:t>
      </w:r>
      <w:bookmarkEnd w:id="7181"/>
      <w:bookmarkEnd w:id="7182"/>
    </w:p>
    <w:p w14:paraId="70F1A23F" w14:textId="129DFF49"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83" w:name="_Ref421356406"/>
      <w:bookmarkStart w:id="7184" w:name="_Ref481810174"/>
      <w:r w:rsidRPr="00C67C7F">
        <w:rPr>
          <w:rFonts w:ascii="Times New Roman" w:hAnsi="Times New Roman"/>
          <w:lang w:val="en-CA"/>
        </w:rPr>
        <w:t xml:space="preserve">Model ability to </w:t>
      </w:r>
      <w:r w:rsidR="007651D8">
        <w:rPr>
          <w:rFonts w:ascii="Times New Roman" w:hAnsi="Times New Roman"/>
          <w:lang w:val="en-CA"/>
        </w:rPr>
        <w:t>characterize</w:t>
      </w:r>
      <w:r w:rsidRPr="00C67C7F">
        <w:rPr>
          <w:rFonts w:ascii="Times New Roman" w:hAnsi="Times New Roman"/>
          <w:lang w:val="en-CA"/>
        </w:rPr>
        <w:t xml:space="preserve"> </w:t>
      </w:r>
      <w:r w:rsidR="007651D8">
        <w:rPr>
          <w:rFonts w:ascii="Times New Roman" w:hAnsi="Times New Roman"/>
          <w:lang w:val="en-CA"/>
        </w:rPr>
        <w:t>a trace element</w:t>
      </w:r>
      <w:r w:rsidRPr="00C67C7F">
        <w:rPr>
          <w:rFonts w:ascii="Times New Roman" w:hAnsi="Times New Roman"/>
          <w:lang w:val="en-CA"/>
        </w:rPr>
        <w:t>.</w:t>
      </w:r>
      <w:bookmarkEnd w:id="7183"/>
      <w:bookmarkEnd w:id="7184"/>
    </w:p>
    <w:p w14:paraId="00EA446D" w14:textId="63C10EF5"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85" w:name="_Ref513409051"/>
      <w:bookmarkStart w:id="7186" w:name="_Ref421356415"/>
      <w:r w:rsidRPr="00C67C7F">
        <w:rPr>
          <w:rFonts w:ascii="Times New Roman" w:hAnsi="Times New Roman"/>
        </w:rPr>
        <w:t>Model ability to identify the source and the target from two related artifacts</w:t>
      </w:r>
      <w:bookmarkEnd w:id="7185"/>
      <w:r w:rsidR="007651D8">
        <w:rPr>
          <w:rFonts w:ascii="Times New Roman" w:hAnsi="Times New Roman"/>
        </w:rPr>
        <w:t>.</w:t>
      </w:r>
      <w:r w:rsidRPr="00C67C7F">
        <w:rPr>
          <w:rFonts w:ascii="Times New Roman" w:hAnsi="Times New Roman"/>
        </w:rPr>
        <w:t xml:space="preserve"> </w:t>
      </w:r>
      <w:bookmarkEnd w:id="7186"/>
    </w:p>
    <w:p w14:paraId="364FAEB0" w14:textId="77777777"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87" w:name="_Ref482757007"/>
      <w:bookmarkStart w:id="7188" w:name="_Ref481806597"/>
      <w:r w:rsidRPr="00C67C7F">
        <w:rPr>
          <w:rFonts w:ascii="Times New Roman" w:hAnsi="Times New Roman"/>
        </w:rPr>
        <w:t>Model ability to capture traceability information during model transformation.</w:t>
      </w:r>
      <w:bookmarkEnd w:id="7187"/>
      <w:r w:rsidRPr="00C67C7F">
        <w:rPr>
          <w:rFonts w:ascii="Times New Roman" w:hAnsi="Times New Roman"/>
        </w:rPr>
        <w:t xml:space="preserve"> </w:t>
      </w:r>
      <w:bookmarkEnd w:id="7188"/>
    </w:p>
    <w:p w14:paraId="29ED6C68" w14:textId="4671DD8D" w:rsidR="00B97147" w:rsidRPr="00C67C7F" w:rsidRDefault="00B97147" w:rsidP="00A03164">
      <w:pPr>
        <w:pStyle w:val="ListParagraph"/>
        <w:keepNext w:val="0"/>
        <w:numPr>
          <w:ilvl w:val="0"/>
          <w:numId w:val="10"/>
        </w:numPr>
        <w:tabs>
          <w:tab w:val="left" w:pos="900"/>
        </w:tabs>
        <w:spacing w:line="480" w:lineRule="auto"/>
        <w:ind w:left="1260" w:hanging="990"/>
        <w:jc w:val="both"/>
        <w:rPr>
          <w:rFonts w:ascii="Times New Roman" w:hAnsi="Times New Roman"/>
        </w:rPr>
      </w:pPr>
      <w:bookmarkStart w:id="7189" w:name="_Ref482757054"/>
      <w:bookmarkStart w:id="7190" w:name="_Ref481806603"/>
      <w:r w:rsidRPr="00C67C7F">
        <w:rPr>
          <w:rFonts w:ascii="Times New Roman" w:hAnsi="Times New Roman"/>
        </w:rPr>
        <w:t xml:space="preserve">Model ability to link </w:t>
      </w:r>
      <w:bookmarkStart w:id="7191" w:name="_Toc421285965"/>
      <w:bookmarkStart w:id="7192" w:name="_Toc421407673"/>
      <w:bookmarkStart w:id="7193" w:name="_Toc421409900"/>
      <w:bookmarkStart w:id="7194" w:name="_Toc421438277"/>
      <w:bookmarkStart w:id="7195" w:name="_Toc421438599"/>
      <w:bookmarkStart w:id="7196" w:name="_Toc421439398"/>
      <w:bookmarkStart w:id="7197" w:name="_Toc421439720"/>
      <w:bookmarkStart w:id="7198" w:name="_Toc421440049"/>
      <w:bookmarkStart w:id="7199" w:name="_Toc421440252"/>
      <w:bookmarkStart w:id="7200" w:name="_Toc421465311"/>
      <w:bookmarkStart w:id="7201" w:name="_Toc421480442"/>
      <w:bookmarkStart w:id="7202" w:name="_Toc421485564"/>
      <w:bookmarkStart w:id="7203" w:name="_Toc421485910"/>
      <w:bookmarkStart w:id="7204" w:name="_Toc421486080"/>
      <w:bookmarkStart w:id="7205" w:name="_Toc421486249"/>
      <w:bookmarkStart w:id="7206" w:name="_Toc421486416"/>
      <w:bookmarkStart w:id="7207" w:name="_Toc421486579"/>
      <w:bookmarkStart w:id="7208" w:name="_Toc421486708"/>
      <w:bookmarkStart w:id="7209" w:name="_Toc421486829"/>
      <w:bookmarkStart w:id="7210" w:name="_Toc421486937"/>
      <w:bookmarkStart w:id="7211" w:name="_Toc421487045"/>
      <w:bookmarkStart w:id="7212" w:name="_Toc421487137"/>
      <w:bookmarkStart w:id="7213" w:name="_Toc421487230"/>
      <w:bookmarkStart w:id="7214" w:name="_Toc421487347"/>
      <w:bookmarkStart w:id="7215" w:name="_Toc421487456"/>
      <w:bookmarkStart w:id="7216" w:name="_Toc421488055"/>
      <w:bookmarkStart w:id="7217" w:name="_Toc421488232"/>
      <w:bookmarkStart w:id="7218" w:name="_Toc421285966"/>
      <w:bookmarkStart w:id="7219" w:name="_Toc421407674"/>
      <w:bookmarkStart w:id="7220" w:name="_Toc421409901"/>
      <w:bookmarkStart w:id="7221" w:name="_Toc421438278"/>
      <w:bookmarkStart w:id="7222" w:name="_Toc421438600"/>
      <w:bookmarkStart w:id="7223" w:name="_Toc421439399"/>
      <w:bookmarkStart w:id="7224" w:name="_Toc421439721"/>
      <w:bookmarkStart w:id="7225" w:name="_Toc421440050"/>
      <w:bookmarkStart w:id="7226" w:name="_Toc421440253"/>
      <w:bookmarkStart w:id="7227" w:name="_Toc421465312"/>
      <w:bookmarkStart w:id="7228" w:name="_Toc421480443"/>
      <w:bookmarkStart w:id="7229" w:name="_Toc421485565"/>
      <w:bookmarkStart w:id="7230" w:name="_Toc421485911"/>
      <w:bookmarkStart w:id="7231" w:name="_Toc421486081"/>
      <w:bookmarkStart w:id="7232" w:name="_Toc421486250"/>
      <w:bookmarkStart w:id="7233" w:name="_Toc421486417"/>
      <w:bookmarkStart w:id="7234" w:name="_Toc421486580"/>
      <w:bookmarkStart w:id="7235" w:name="_Toc421486709"/>
      <w:bookmarkStart w:id="7236" w:name="_Toc421486830"/>
      <w:bookmarkStart w:id="7237" w:name="_Toc421486938"/>
      <w:bookmarkStart w:id="7238" w:name="_Toc421487046"/>
      <w:bookmarkStart w:id="7239" w:name="_Toc421487138"/>
      <w:bookmarkStart w:id="7240" w:name="_Toc421487231"/>
      <w:bookmarkStart w:id="7241" w:name="_Toc421487348"/>
      <w:bookmarkStart w:id="7242" w:name="_Toc421487457"/>
      <w:bookmarkStart w:id="7243" w:name="_Toc421488056"/>
      <w:bookmarkStart w:id="7244" w:name="_Toc421488233"/>
      <w:bookmarkStart w:id="7245" w:name="_Toc421285967"/>
      <w:bookmarkStart w:id="7246" w:name="_Toc421407675"/>
      <w:bookmarkStart w:id="7247" w:name="_Toc421409902"/>
      <w:bookmarkStart w:id="7248" w:name="_Toc421438279"/>
      <w:bookmarkStart w:id="7249" w:name="_Toc421438601"/>
      <w:bookmarkStart w:id="7250" w:name="_Toc421439400"/>
      <w:bookmarkStart w:id="7251" w:name="_Toc421439722"/>
      <w:bookmarkStart w:id="7252" w:name="_Toc421440051"/>
      <w:bookmarkStart w:id="7253" w:name="_Toc421440254"/>
      <w:bookmarkStart w:id="7254" w:name="_Toc421465313"/>
      <w:bookmarkStart w:id="7255" w:name="_Toc421480444"/>
      <w:bookmarkStart w:id="7256" w:name="_Toc421485566"/>
      <w:bookmarkStart w:id="7257" w:name="_Toc421485912"/>
      <w:bookmarkStart w:id="7258" w:name="_Toc421486082"/>
      <w:bookmarkStart w:id="7259" w:name="_Toc421486251"/>
      <w:bookmarkStart w:id="7260" w:name="_Toc421486418"/>
      <w:bookmarkStart w:id="7261" w:name="_Toc421486581"/>
      <w:bookmarkStart w:id="7262" w:name="_Toc421486710"/>
      <w:bookmarkStart w:id="7263" w:name="_Toc421486831"/>
      <w:bookmarkStart w:id="7264" w:name="_Toc421486939"/>
      <w:bookmarkStart w:id="7265" w:name="_Toc421487047"/>
      <w:bookmarkStart w:id="7266" w:name="_Toc421487139"/>
      <w:bookmarkStart w:id="7267" w:name="_Toc421487232"/>
      <w:bookmarkStart w:id="7268" w:name="_Toc421487349"/>
      <w:bookmarkStart w:id="7269" w:name="_Toc421487458"/>
      <w:bookmarkStart w:id="7270" w:name="_Toc421488057"/>
      <w:bookmarkStart w:id="7271" w:name="_Toc421488234"/>
      <w:bookmarkStart w:id="7272" w:name="_Toc421285968"/>
      <w:bookmarkStart w:id="7273" w:name="_Toc421407676"/>
      <w:bookmarkStart w:id="7274" w:name="_Toc421409903"/>
      <w:bookmarkStart w:id="7275" w:name="_Toc421438280"/>
      <w:bookmarkStart w:id="7276" w:name="_Toc421438602"/>
      <w:bookmarkStart w:id="7277" w:name="_Toc421439401"/>
      <w:bookmarkStart w:id="7278" w:name="_Toc421439723"/>
      <w:bookmarkStart w:id="7279" w:name="_Toc421440052"/>
      <w:bookmarkStart w:id="7280" w:name="_Toc421440255"/>
      <w:bookmarkStart w:id="7281" w:name="_Toc421465314"/>
      <w:bookmarkStart w:id="7282" w:name="_Toc421480445"/>
      <w:bookmarkStart w:id="7283" w:name="_Toc421485567"/>
      <w:bookmarkStart w:id="7284" w:name="_Toc421485913"/>
      <w:bookmarkStart w:id="7285" w:name="_Toc421486083"/>
      <w:bookmarkStart w:id="7286" w:name="_Toc421486252"/>
      <w:bookmarkStart w:id="7287" w:name="_Toc421486419"/>
      <w:bookmarkStart w:id="7288" w:name="_Toc421486582"/>
      <w:bookmarkStart w:id="7289" w:name="_Toc421486711"/>
      <w:bookmarkStart w:id="7290" w:name="_Toc421486832"/>
      <w:bookmarkStart w:id="7291" w:name="_Toc421486940"/>
      <w:bookmarkStart w:id="7292" w:name="_Toc421487048"/>
      <w:bookmarkStart w:id="7293" w:name="_Toc421487140"/>
      <w:bookmarkStart w:id="7294" w:name="_Toc421487233"/>
      <w:bookmarkStart w:id="7295" w:name="_Toc421487350"/>
      <w:bookmarkStart w:id="7296" w:name="_Toc421487459"/>
      <w:bookmarkStart w:id="7297" w:name="_Toc421488058"/>
      <w:bookmarkStart w:id="7298" w:name="_Toc421488235"/>
      <w:bookmarkStart w:id="7299" w:name="_Toc421285970"/>
      <w:bookmarkStart w:id="7300" w:name="_Toc421407678"/>
      <w:bookmarkStart w:id="7301" w:name="_Toc421409905"/>
      <w:bookmarkStart w:id="7302" w:name="_Toc421438282"/>
      <w:bookmarkStart w:id="7303" w:name="_Toc421438604"/>
      <w:bookmarkStart w:id="7304" w:name="_Toc421439403"/>
      <w:bookmarkStart w:id="7305" w:name="_Toc421439725"/>
      <w:bookmarkStart w:id="7306" w:name="_Toc421440054"/>
      <w:bookmarkStart w:id="7307" w:name="_Toc421440257"/>
      <w:bookmarkStart w:id="7308" w:name="_Toc421465316"/>
      <w:bookmarkStart w:id="7309" w:name="_Toc421480447"/>
      <w:bookmarkStart w:id="7310" w:name="_Toc421485569"/>
      <w:bookmarkStart w:id="7311" w:name="_Toc421485915"/>
      <w:bookmarkStart w:id="7312" w:name="_Toc421486085"/>
      <w:bookmarkStart w:id="7313" w:name="_Toc421486254"/>
      <w:bookmarkStart w:id="7314" w:name="_Toc421486421"/>
      <w:bookmarkStart w:id="7315" w:name="_Toc421486584"/>
      <w:bookmarkStart w:id="7316" w:name="_Toc421486713"/>
      <w:bookmarkStart w:id="7317" w:name="_Toc421486834"/>
      <w:bookmarkStart w:id="7318" w:name="_Toc421486942"/>
      <w:bookmarkStart w:id="7319" w:name="_Toc421487050"/>
      <w:bookmarkStart w:id="7320" w:name="_Toc421487142"/>
      <w:bookmarkStart w:id="7321" w:name="_Toc421487235"/>
      <w:bookmarkStart w:id="7322" w:name="_Toc421487352"/>
      <w:bookmarkStart w:id="7323" w:name="_Toc421487461"/>
      <w:bookmarkStart w:id="7324" w:name="_Toc421488060"/>
      <w:bookmarkStart w:id="7325" w:name="_Toc421488237"/>
      <w:bookmarkStart w:id="7326" w:name="_Toc421285971"/>
      <w:bookmarkStart w:id="7327" w:name="_Toc421407679"/>
      <w:bookmarkStart w:id="7328" w:name="_Toc421409906"/>
      <w:bookmarkStart w:id="7329" w:name="_Toc421438283"/>
      <w:bookmarkStart w:id="7330" w:name="_Toc421438605"/>
      <w:bookmarkStart w:id="7331" w:name="_Toc421439404"/>
      <w:bookmarkStart w:id="7332" w:name="_Toc421439726"/>
      <w:bookmarkStart w:id="7333" w:name="_Toc421440055"/>
      <w:bookmarkStart w:id="7334" w:name="_Toc421440258"/>
      <w:bookmarkStart w:id="7335" w:name="_Toc421465317"/>
      <w:bookmarkStart w:id="7336" w:name="_Toc421480448"/>
      <w:bookmarkStart w:id="7337" w:name="_Toc421485570"/>
      <w:bookmarkStart w:id="7338" w:name="_Toc421485916"/>
      <w:bookmarkStart w:id="7339" w:name="_Toc421486086"/>
      <w:bookmarkStart w:id="7340" w:name="_Toc421486255"/>
      <w:bookmarkStart w:id="7341" w:name="_Toc421486422"/>
      <w:bookmarkStart w:id="7342" w:name="_Toc421486585"/>
      <w:bookmarkStart w:id="7343" w:name="_Toc421486714"/>
      <w:bookmarkStart w:id="7344" w:name="_Toc421486835"/>
      <w:bookmarkStart w:id="7345" w:name="_Toc421486943"/>
      <w:bookmarkStart w:id="7346" w:name="_Toc421487051"/>
      <w:bookmarkStart w:id="7347" w:name="_Toc421487143"/>
      <w:bookmarkStart w:id="7348" w:name="_Toc421487236"/>
      <w:bookmarkStart w:id="7349" w:name="_Toc421487353"/>
      <w:bookmarkStart w:id="7350" w:name="_Toc421487462"/>
      <w:bookmarkStart w:id="7351" w:name="_Toc421488061"/>
      <w:bookmarkStart w:id="7352" w:name="_Toc421488238"/>
      <w:bookmarkStart w:id="7353" w:name="_Toc421285973"/>
      <w:bookmarkStart w:id="7354" w:name="_Toc421407681"/>
      <w:bookmarkStart w:id="7355" w:name="_Toc421409908"/>
      <w:bookmarkStart w:id="7356" w:name="_Toc421438285"/>
      <w:bookmarkStart w:id="7357" w:name="_Toc421438607"/>
      <w:bookmarkStart w:id="7358" w:name="_Toc421439406"/>
      <w:bookmarkStart w:id="7359" w:name="_Toc421439728"/>
      <w:bookmarkStart w:id="7360" w:name="_Toc421440057"/>
      <w:bookmarkStart w:id="7361" w:name="_Toc421440260"/>
      <w:bookmarkStart w:id="7362" w:name="_Toc421465319"/>
      <w:bookmarkStart w:id="7363" w:name="_Toc421480450"/>
      <w:bookmarkStart w:id="7364" w:name="_Toc421485572"/>
      <w:bookmarkStart w:id="7365" w:name="_Toc421485918"/>
      <w:bookmarkStart w:id="7366" w:name="_Toc421486088"/>
      <w:bookmarkStart w:id="7367" w:name="_Toc421486257"/>
      <w:bookmarkStart w:id="7368" w:name="_Toc421486424"/>
      <w:bookmarkStart w:id="7369" w:name="_Toc421486587"/>
      <w:bookmarkStart w:id="7370" w:name="_Toc421486716"/>
      <w:bookmarkStart w:id="7371" w:name="_Toc421486837"/>
      <w:bookmarkStart w:id="7372" w:name="_Toc421486945"/>
      <w:bookmarkStart w:id="7373" w:name="_Toc421487053"/>
      <w:bookmarkStart w:id="7374" w:name="_Toc421487145"/>
      <w:bookmarkStart w:id="7375" w:name="_Toc421487238"/>
      <w:bookmarkStart w:id="7376" w:name="_Toc421487355"/>
      <w:bookmarkStart w:id="7377" w:name="_Toc421487464"/>
      <w:bookmarkStart w:id="7378" w:name="_Toc421488063"/>
      <w:bookmarkStart w:id="7379" w:name="_Toc421488240"/>
      <w:bookmarkStart w:id="7380" w:name="_Toc421285975"/>
      <w:bookmarkStart w:id="7381" w:name="_Toc421407683"/>
      <w:bookmarkStart w:id="7382" w:name="_Toc421409910"/>
      <w:bookmarkStart w:id="7383" w:name="_Toc421438287"/>
      <w:bookmarkStart w:id="7384" w:name="_Toc421438609"/>
      <w:bookmarkStart w:id="7385" w:name="_Toc421439408"/>
      <w:bookmarkStart w:id="7386" w:name="_Toc421439730"/>
      <w:bookmarkStart w:id="7387" w:name="_Toc421440059"/>
      <w:bookmarkStart w:id="7388" w:name="_Toc421440262"/>
      <w:bookmarkStart w:id="7389" w:name="_Toc421465321"/>
      <w:bookmarkStart w:id="7390" w:name="_Toc421480452"/>
      <w:bookmarkStart w:id="7391" w:name="_Toc421485574"/>
      <w:bookmarkStart w:id="7392" w:name="_Toc421485920"/>
      <w:bookmarkStart w:id="7393" w:name="_Toc421486090"/>
      <w:bookmarkStart w:id="7394" w:name="_Toc421486259"/>
      <w:bookmarkStart w:id="7395" w:name="_Toc421486426"/>
      <w:bookmarkStart w:id="7396" w:name="_Toc421486589"/>
      <w:bookmarkStart w:id="7397" w:name="_Toc421486718"/>
      <w:bookmarkStart w:id="7398" w:name="_Toc421486839"/>
      <w:bookmarkStart w:id="7399" w:name="_Toc421486947"/>
      <w:bookmarkStart w:id="7400" w:name="_Toc421487055"/>
      <w:bookmarkStart w:id="7401" w:name="_Toc421487147"/>
      <w:bookmarkStart w:id="7402" w:name="_Toc421487240"/>
      <w:bookmarkStart w:id="7403" w:name="_Toc421487357"/>
      <w:bookmarkStart w:id="7404" w:name="_Toc421487466"/>
      <w:bookmarkStart w:id="7405" w:name="_Toc421488065"/>
      <w:bookmarkStart w:id="7406" w:name="_Toc421488242"/>
      <w:bookmarkStart w:id="7407" w:name="_Toc421285976"/>
      <w:bookmarkStart w:id="7408" w:name="_Toc421407684"/>
      <w:bookmarkStart w:id="7409" w:name="_Toc421409911"/>
      <w:bookmarkStart w:id="7410" w:name="_Toc421438288"/>
      <w:bookmarkStart w:id="7411" w:name="_Toc421438610"/>
      <w:bookmarkStart w:id="7412" w:name="_Toc421439409"/>
      <w:bookmarkStart w:id="7413" w:name="_Toc421439731"/>
      <w:bookmarkStart w:id="7414" w:name="_Toc421440060"/>
      <w:bookmarkStart w:id="7415" w:name="_Toc421440263"/>
      <w:bookmarkStart w:id="7416" w:name="_Toc421465322"/>
      <w:bookmarkStart w:id="7417" w:name="_Toc421480453"/>
      <w:bookmarkStart w:id="7418" w:name="_Toc421485575"/>
      <w:bookmarkStart w:id="7419" w:name="_Toc421485921"/>
      <w:bookmarkStart w:id="7420" w:name="_Toc421486091"/>
      <w:bookmarkStart w:id="7421" w:name="_Toc421486260"/>
      <w:bookmarkStart w:id="7422" w:name="_Toc421486427"/>
      <w:bookmarkStart w:id="7423" w:name="_Toc421486590"/>
      <w:bookmarkStart w:id="7424" w:name="_Toc421486719"/>
      <w:bookmarkStart w:id="7425" w:name="_Toc421486840"/>
      <w:bookmarkStart w:id="7426" w:name="_Toc421486948"/>
      <w:bookmarkStart w:id="7427" w:name="_Toc421487056"/>
      <w:bookmarkStart w:id="7428" w:name="_Toc421487148"/>
      <w:bookmarkStart w:id="7429" w:name="_Toc421487241"/>
      <w:bookmarkStart w:id="7430" w:name="_Toc421487358"/>
      <w:bookmarkStart w:id="7431" w:name="_Toc421487467"/>
      <w:bookmarkStart w:id="7432" w:name="_Toc421488066"/>
      <w:bookmarkStart w:id="7433" w:name="_Toc421488243"/>
      <w:bookmarkStart w:id="7434" w:name="_Toc421285977"/>
      <w:bookmarkStart w:id="7435" w:name="_Toc421407685"/>
      <w:bookmarkStart w:id="7436" w:name="_Toc421409912"/>
      <w:bookmarkStart w:id="7437" w:name="_Toc421438289"/>
      <w:bookmarkStart w:id="7438" w:name="_Toc421438611"/>
      <w:bookmarkStart w:id="7439" w:name="_Toc421439410"/>
      <w:bookmarkStart w:id="7440" w:name="_Toc421439732"/>
      <w:bookmarkStart w:id="7441" w:name="_Toc421440061"/>
      <w:bookmarkStart w:id="7442" w:name="_Toc421440264"/>
      <w:bookmarkStart w:id="7443" w:name="_Toc421465323"/>
      <w:bookmarkStart w:id="7444" w:name="_Toc421480454"/>
      <w:bookmarkStart w:id="7445" w:name="_Toc421485576"/>
      <w:bookmarkStart w:id="7446" w:name="_Toc421485922"/>
      <w:bookmarkStart w:id="7447" w:name="_Toc421486092"/>
      <w:bookmarkStart w:id="7448" w:name="_Toc421486261"/>
      <w:bookmarkStart w:id="7449" w:name="_Toc421486428"/>
      <w:bookmarkStart w:id="7450" w:name="_Toc421486591"/>
      <w:bookmarkStart w:id="7451" w:name="_Toc421486720"/>
      <w:bookmarkStart w:id="7452" w:name="_Toc421486841"/>
      <w:bookmarkStart w:id="7453" w:name="_Toc421486949"/>
      <w:bookmarkStart w:id="7454" w:name="_Toc421487057"/>
      <w:bookmarkStart w:id="7455" w:name="_Toc421487149"/>
      <w:bookmarkStart w:id="7456" w:name="_Toc421487242"/>
      <w:bookmarkStart w:id="7457" w:name="_Toc421487359"/>
      <w:bookmarkStart w:id="7458" w:name="_Toc421487468"/>
      <w:bookmarkStart w:id="7459" w:name="_Toc421488067"/>
      <w:bookmarkStart w:id="7460" w:name="_Toc421488244"/>
      <w:bookmarkStart w:id="7461" w:name="_Toc421285978"/>
      <w:bookmarkStart w:id="7462" w:name="_Toc421407686"/>
      <w:bookmarkStart w:id="7463" w:name="_Toc421409913"/>
      <w:bookmarkStart w:id="7464" w:name="_Toc421438290"/>
      <w:bookmarkStart w:id="7465" w:name="_Toc421438612"/>
      <w:bookmarkStart w:id="7466" w:name="_Toc421439411"/>
      <w:bookmarkStart w:id="7467" w:name="_Toc421439733"/>
      <w:bookmarkStart w:id="7468" w:name="_Toc421440062"/>
      <w:bookmarkStart w:id="7469" w:name="_Toc421440265"/>
      <w:bookmarkStart w:id="7470" w:name="_Toc421465324"/>
      <w:bookmarkStart w:id="7471" w:name="_Toc421480455"/>
      <w:bookmarkStart w:id="7472" w:name="_Toc421485577"/>
      <w:bookmarkStart w:id="7473" w:name="_Toc421485923"/>
      <w:bookmarkStart w:id="7474" w:name="_Toc421486093"/>
      <w:bookmarkStart w:id="7475" w:name="_Toc421486262"/>
      <w:bookmarkStart w:id="7476" w:name="_Toc421486429"/>
      <w:bookmarkStart w:id="7477" w:name="_Toc421486592"/>
      <w:bookmarkStart w:id="7478" w:name="_Toc421486721"/>
      <w:bookmarkStart w:id="7479" w:name="_Toc421486842"/>
      <w:bookmarkStart w:id="7480" w:name="_Toc421486950"/>
      <w:bookmarkStart w:id="7481" w:name="_Toc421487058"/>
      <w:bookmarkStart w:id="7482" w:name="_Toc421487150"/>
      <w:bookmarkStart w:id="7483" w:name="_Toc421487243"/>
      <w:bookmarkStart w:id="7484" w:name="_Toc421487360"/>
      <w:bookmarkStart w:id="7485" w:name="_Toc421487469"/>
      <w:bookmarkStart w:id="7486" w:name="_Toc421488068"/>
      <w:bookmarkStart w:id="7487" w:name="_Toc421488245"/>
      <w:bookmarkStart w:id="7488" w:name="_Toc421285979"/>
      <w:bookmarkStart w:id="7489" w:name="_Toc421407687"/>
      <w:bookmarkStart w:id="7490" w:name="_Toc421409914"/>
      <w:bookmarkStart w:id="7491" w:name="_Toc421438291"/>
      <w:bookmarkStart w:id="7492" w:name="_Toc421438613"/>
      <w:bookmarkStart w:id="7493" w:name="_Toc421439412"/>
      <w:bookmarkStart w:id="7494" w:name="_Toc421439734"/>
      <w:bookmarkStart w:id="7495" w:name="_Toc421440063"/>
      <w:bookmarkStart w:id="7496" w:name="_Toc421440266"/>
      <w:bookmarkStart w:id="7497" w:name="_Toc421465325"/>
      <w:bookmarkStart w:id="7498" w:name="_Toc421480456"/>
      <w:bookmarkStart w:id="7499" w:name="_Toc421485578"/>
      <w:bookmarkStart w:id="7500" w:name="_Toc421485924"/>
      <w:bookmarkStart w:id="7501" w:name="_Toc421486094"/>
      <w:bookmarkStart w:id="7502" w:name="_Toc421486263"/>
      <w:bookmarkStart w:id="7503" w:name="_Toc421486430"/>
      <w:bookmarkStart w:id="7504" w:name="_Toc421486593"/>
      <w:bookmarkStart w:id="7505" w:name="_Toc421486722"/>
      <w:bookmarkStart w:id="7506" w:name="_Toc421486843"/>
      <w:bookmarkStart w:id="7507" w:name="_Toc421486951"/>
      <w:bookmarkStart w:id="7508" w:name="_Toc421487059"/>
      <w:bookmarkStart w:id="7509" w:name="_Toc421487151"/>
      <w:bookmarkStart w:id="7510" w:name="_Toc421487244"/>
      <w:bookmarkStart w:id="7511" w:name="_Toc421487361"/>
      <w:bookmarkStart w:id="7512" w:name="_Toc421487470"/>
      <w:bookmarkStart w:id="7513" w:name="_Toc421488069"/>
      <w:bookmarkStart w:id="7514" w:name="_Toc421488246"/>
      <w:bookmarkStart w:id="7515" w:name="_Toc421285980"/>
      <w:bookmarkStart w:id="7516" w:name="_Toc421407688"/>
      <w:bookmarkStart w:id="7517" w:name="_Toc421409915"/>
      <w:bookmarkStart w:id="7518" w:name="_Toc421438292"/>
      <w:bookmarkStart w:id="7519" w:name="_Toc421438614"/>
      <w:bookmarkStart w:id="7520" w:name="_Toc421439413"/>
      <w:bookmarkStart w:id="7521" w:name="_Toc421439735"/>
      <w:bookmarkStart w:id="7522" w:name="_Toc421440064"/>
      <w:bookmarkStart w:id="7523" w:name="_Toc421440267"/>
      <w:bookmarkStart w:id="7524" w:name="_Toc421465326"/>
      <w:bookmarkStart w:id="7525" w:name="_Toc421480457"/>
      <w:bookmarkStart w:id="7526" w:name="_Toc421485579"/>
      <w:bookmarkStart w:id="7527" w:name="_Toc421485925"/>
      <w:bookmarkStart w:id="7528" w:name="_Toc421486095"/>
      <w:bookmarkStart w:id="7529" w:name="_Toc421486264"/>
      <w:bookmarkStart w:id="7530" w:name="_Toc421486431"/>
      <w:bookmarkStart w:id="7531" w:name="_Toc421486594"/>
      <w:bookmarkStart w:id="7532" w:name="_Toc421486723"/>
      <w:bookmarkStart w:id="7533" w:name="_Toc421486844"/>
      <w:bookmarkStart w:id="7534" w:name="_Toc421486952"/>
      <w:bookmarkStart w:id="7535" w:name="_Toc421487060"/>
      <w:bookmarkStart w:id="7536" w:name="_Toc421487152"/>
      <w:bookmarkStart w:id="7537" w:name="_Toc421487245"/>
      <w:bookmarkStart w:id="7538" w:name="_Toc421487362"/>
      <w:bookmarkStart w:id="7539" w:name="_Toc421487471"/>
      <w:bookmarkStart w:id="7540" w:name="_Toc421488070"/>
      <w:bookmarkStart w:id="7541" w:name="_Toc421488247"/>
      <w:bookmarkStart w:id="7542" w:name="_Toc421285981"/>
      <w:bookmarkStart w:id="7543" w:name="_Toc421407689"/>
      <w:bookmarkStart w:id="7544" w:name="_Toc421409916"/>
      <w:bookmarkStart w:id="7545" w:name="_Toc421438293"/>
      <w:bookmarkStart w:id="7546" w:name="_Toc421438615"/>
      <w:bookmarkStart w:id="7547" w:name="_Toc421439414"/>
      <w:bookmarkStart w:id="7548" w:name="_Toc421439736"/>
      <w:bookmarkStart w:id="7549" w:name="_Toc421440065"/>
      <w:bookmarkStart w:id="7550" w:name="_Toc421440268"/>
      <w:bookmarkStart w:id="7551" w:name="_Toc421465327"/>
      <w:bookmarkStart w:id="7552" w:name="_Toc421480458"/>
      <w:bookmarkStart w:id="7553" w:name="_Toc421485580"/>
      <w:bookmarkStart w:id="7554" w:name="_Toc421485926"/>
      <w:bookmarkStart w:id="7555" w:name="_Toc421486096"/>
      <w:bookmarkStart w:id="7556" w:name="_Toc421486265"/>
      <w:bookmarkStart w:id="7557" w:name="_Toc421486432"/>
      <w:bookmarkStart w:id="7558" w:name="_Toc421486595"/>
      <w:bookmarkStart w:id="7559" w:name="_Toc421486724"/>
      <w:bookmarkStart w:id="7560" w:name="_Toc421486845"/>
      <w:bookmarkStart w:id="7561" w:name="_Toc421486953"/>
      <w:bookmarkStart w:id="7562" w:name="_Toc421487061"/>
      <w:bookmarkStart w:id="7563" w:name="_Toc421487153"/>
      <w:bookmarkStart w:id="7564" w:name="_Toc421487246"/>
      <w:bookmarkStart w:id="7565" w:name="_Toc421487363"/>
      <w:bookmarkStart w:id="7566" w:name="_Toc421487472"/>
      <w:bookmarkStart w:id="7567" w:name="_Toc421488071"/>
      <w:bookmarkStart w:id="7568" w:name="_Toc421488248"/>
      <w:bookmarkStart w:id="7569" w:name="_Toc421285982"/>
      <w:bookmarkStart w:id="7570" w:name="_Toc421407690"/>
      <w:bookmarkStart w:id="7571" w:name="_Toc421409917"/>
      <w:bookmarkStart w:id="7572" w:name="_Toc421438294"/>
      <w:bookmarkStart w:id="7573" w:name="_Toc421438616"/>
      <w:bookmarkStart w:id="7574" w:name="_Toc421439415"/>
      <w:bookmarkStart w:id="7575" w:name="_Toc421439737"/>
      <w:bookmarkStart w:id="7576" w:name="_Toc421440066"/>
      <w:bookmarkStart w:id="7577" w:name="_Toc421440269"/>
      <w:bookmarkStart w:id="7578" w:name="_Toc421465328"/>
      <w:bookmarkStart w:id="7579" w:name="_Toc421480459"/>
      <w:bookmarkStart w:id="7580" w:name="_Toc421485581"/>
      <w:bookmarkStart w:id="7581" w:name="_Toc421485927"/>
      <w:bookmarkStart w:id="7582" w:name="_Toc421486097"/>
      <w:bookmarkStart w:id="7583" w:name="_Toc421486266"/>
      <w:bookmarkStart w:id="7584" w:name="_Toc421486433"/>
      <w:bookmarkStart w:id="7585" w:name="_Toc421486596"/>
      <w:bookmarkStart w:id="7586" w:name="_Toc421486725"/>
      <w:bookmarkStart w:id="7587" w:name="_Toc421486846"/>
      <w:bookmarkStart w:id="7588" w:name="_Toc421486954"/>
      <w:bookmarkStart w:id="7589" w:name="_Toc421487062"/>
      <w:bookmarkStart w:id="7590" w:name="_Toc421487154"/>
      <w:bookmarkStart w:id="7591" w:name="_Toc421487247"/>
      <w:bookmarkStart w:id="7592" w:name="_Toc421487364"/>
      <w:bookmarkStart w:id="7593" w:name="_Toc421487473"/>
      <w:bookmarkStart w:id="7594" w:name="_Toc421488072"/>
      <w:bookmarkStart w:id="7595" w:name="_Toc421488249"/>
      <w:bookmarkStart w:id="7596" w:name="_Toc421285983"/>
      <w:bookmarkStart w:id="7597" w:name="_Toc421407691"/>
      <w:bookmarkStart w:id="7598" w:name="_Toc421409918"/>
      <w:bookmarkStart w:id="7599" w:name="_Toc421438295"/>
      <w:bookmarkStart w:id="7600" w:name="_Toc421438617"/>
      <w:bookmarkStart w:id="7601" w:name="_Toc421439416"/>
      <w:bookmarkStart w:id="7602" w:name="_Toc421439738"/>
      <w:bookmarkStart w:id="7603" w:name="_Toc421440067"/>
      <w:bookmarkStart w:id="7604" w:name="_Toc421440270"/>
      <w:bookmarkStart w:id="7605" w:name="_Toc421465329"/>
      <w:bookmarkStart w:id="7606" w:name="_Toc421480460"/>
      <w:bookmarkStart w:id="7607" w:name="_Toc421485582"/>
      <w:bookmarkStart w:id="7608" w:name="_Toc421485928"/>
      <w:bookmarkStart w:id="7609" w:name="_Toc421486098"/>
      <w:bookmarkStart w:id="7610" w:name="_Toc421486267"/>
      <w:bookmarkStart w:id="7611" w:name="_Toc421486434"/>
      <w:bookmarkStart w:id="7612" w:name="_Toc421486597"/>
      <w:bookmarkStart w:id="7613" w:name="_Toc421486726"/>
      <w:bookmarkStart w:id="7614" w:name="_Toc421486847"/>
      <w:bookmarkStart w:id="7615" w:name="_Toc421486955"/>
      <w:bookmarkStart w:id="7616" w:name="_Toc421487063"/>
      <w:bookmarkStart w:id="7617" w:name="_Toc421487155"/>
      <w:bookmarkStart w:id="7618" w:name="_Toc421487248"/>
      <w:bookmarkStart w:id="7619" w:name="_Toc421487365"/>
      <w:bookmarkStart w:id="7620" w:name="_Toc421487474"/>
      <w:bookmarkStart w:id="7621" w:name="_Toc421488073"/>
      <w:bookmarkStart w:id="7622" w:name="_Toc421488250"/>
      <w:bookmarkStart w:id="7623" w:name="_Toc421285984"/>
      <w:bookmarkStart w:id="7624" w:name="_Toc421407692"/>
      <w:bookmarkStart w:id="7625" w:name="_Toc421409919"/>
      <w:bookmarkStart w:id="7626" w:name="_Toc421438296"/>
      <w:bookmarkStart w:id="7627" w:name="_Toc421438618"/>
      <w:bookmarkStart w:id="7628" w:name="_Toc421439417"/>
      <w:bookmarkStart w:id="7629" w:name="_Toc421439739"/>
      <w:bookmarkStart w:id="7630" w:name="_Toc421440068"/>
      <w:bookmarkStart w:id="7631" w:name="_Toc421440271"/>
      <w:bookmarkStart w:id="7632" w:name="_Toc421465330"/>
      <w:bookmarkStart w:id="7633" w:name="_Toc421480461"/>
      <w:bookmarkStart w:id="7634" w:name="_Toc421485583"/>
      <w:bookmarkStart w:id="7635" w:name="_Toc421485929"/>
      <w:bookmarkStart w:id="7636" w:name="_Toc421486099"/>
      <w:bookmarkStart w:id="7637" w:name="_Toc421486268"/>
      <w:bookmarkStart w:id="7638" w:name="_Toc421486435"/>
      <w:bookmarkStart w:id="7639" w:name="_Toc421486598"/>
      <w:bookmarkStart w:id="7640" w:name="_Toc421486727"/>
      <w:bookmarkStart w:id="7641" w:name="_Toc421486848"/>
      <w:bookmarkStart w:id="7642" w:name="_Toc421486956"/>
      <w:bookmarkStart w:id="7643" w:name="_Toc421487064"/>
      <w:bookmarkStart w:id="7644" w:name="_Toc421487156"/>
      <w:bookmarkStart w:id="7645" w:name="_Toc421487249"/>
      <w:bookmarkStart w:id="7646" w:name="_Toc421487366"/>
      <w:bookmarkStart w:id="7647" w:name="_Toc421487475"/>
      <w:bookmarkStart w:id="7648" w:name="_Toc421488074"/>
      <w:bookmarkStart w:id="7649" w:name="_Toc421488251"/>
      <w:bookmarkStart w:id="7650" w:name="_Toc420942320"/>
      <w:bookmarkStart w:id="7651" w:name="_Toc420942626"/>
      <w:bookmarkStart w:id="7652" w:name="_Toc420943670"/>
      <w:bookmarkStart w:id="7653" w:name="_Toc421285985"/>
      <w:bookmarkStart w:id="7654" w:name="_Toc421407693"/>
      <w:bookmarkStart w:id="7655" w:name="_Toc421409920"/>
      <w:bookmarkStart w:id="7656" w:name="_Toc421438297"/>
      <w:bookmarkStart w:id="7657" w:name="_Toc421438619"/>
      <w:bookmarkStart w:id="7658" w:name="_Toc421439418"/>
      <w:bookmarkStart w:id="7659" w:name="_Toc421439740"/>
      <w:bookmarkStart w:id="7660" w:name="_Toc421440069"/>
      <w:bookmarkStart w:id="7661" w:name="_Toc421440272"/>
      <w:bookmarkStart w:id="7662" w:name="_Toc421465331"/>
      <w:bookmarkStart w:id="7663" w:name="_Toc421480462"/>
      <w:bookmarkStart w:id="7664" w:name="_Toc421485584"/>
      <w:bookmarkStart w:id="7665" w:name="_Toc421485930"/>
      <w:bookmarkStart w:id="7666" w:name="_Toc421486100"/>
      <w:bookmarkStart w:id="7667" w:name="_Toc421486269"/>
      <w:bookmarkStart w:id="7668" w:name="_Toc421486436"/>
      <w:bookmarkStart w:id="7669" w:name="_Toc421486599"/>
      <w:bookmarkStart w:id="7670" w:name="_Toc421486728"/>
      <w:bookmarkStart w:id="7671" w:name="_Toc421486849"/>
      <w:bookmarkStart w:id="7672" w:name="_Toc421486957"/>
      <w:bookmarkStart w:id="7673" w:name="_Toc421487065"/>
      <w:bookmarkStart w:id="7674" w:name="_Toc421487157"/>
      <w:bookmarkStart w:id="7675" w:name="_Toc421487250"/>
      <w:bookmarkStart w:id="7676" w:name="_Toc421487367"/>
      <w:bookmarkStart w:id="7677" w:name="_Toc421487476"/>
      <w:bookmarkStart w:id="7678" w:name="_Toc421488075"/>
      <w:bookmarkStart w:id="7679" w:name="_Toc421488252"/>
      <w:bookmarkStart w:id="7680" w:name="_Toc420942321"/>
      <w:bookmarkStart w:id="7681" w:name="_Toc420942627"/>
      <w:bookmarkStart w:id="7682" w:name="_Toc420943671"/>
      <w:bookmarkStart w:id="7683" w:name="_Toc421285986"/>
      <w:bookmarkStart w:id="7684" w:name="_Toc421407694"/>
      <w:bookmarkStart w:id="7685" w:name="_Toc421409921"/>
      <w:bookmarkStart w:id="7686" w:name="_Toc421438298"/>
      <w:bookmarkStart w:id="7687" w:name="_Toc421438620"/>
      <w:bookmarkStart w:id="7688" w:name="_Toc421439419"/>
      <w:bookmarkStart w:id="7689" w:name="_Toc421439741"/>
      <w:bookmarkStart w:id="7690" w:name="_Toc421440070"/>
      <w:bookmarkStart w:id="7691" w:name="_Toc421440273"/>
      <w:bookmarkStart w:id="7692" w:name="_Toc421465332"/>
      <w:bookmarkStart w:id="7693" w:name="_Toc421480463"/>
      <w:bookmarkStart w:id="7694" w:name="_Toc421485585"/>
      <w:bookmarkStart w:id="7695" w:name="_Toc421485931"/>
      <w:bookmarkStart w:id="7696" w:name="_Toc421486101"/>
      <w:bookmarkStart w:id="7697" w:name="_Toc421486270"/>
      <w:bookmarkStart w:id="7698" w:name="_Toc421486437"/>
      <w:bookmarkStart w:id="7699" w:name="_Toc421486600"/>
      <w:bookmarkStart w:id="7700" w:name="_Toc421486729"/>
      <w:bookmarkStart w:id="7701" w:name="_Toc421486850"/>
      <w:bookmarkStart w:id="7702" w:name="_Toc421486958"/>
      <w:bookmarkStart w:id="7703" w:name="_Toc421487066"/>
      <w:bookmarkStart w:id="7704" w:name="_Toc421487158"/>
      <w:bookmarkStart w:id="7705" w:name="_Toc421487251"/>
      <w:bookmarkStart w:id="7706" w:name="_Toc421487368"/>
      <w:bookmarkStart w:id="7707" w:name="_Toc421487477"/>
      <w:bookmarkStart w:id="7708" w:name="_Toc421488076"/>
      <w:bookmarkStart w:id="7709" w:name="_Toc421488253"/>
      <w:bookmarkStart w:id="7710" w:name="_Toc420942322"/>
      <w:bookmarkStart w:id="7711" w:name="_Toc420942628"/>
      <w:bookmarkStart w:id="7712" w:name="_Toc420943672"/>
      <w:bookmarkStart w:id="7713" w:name="_Toc421285987"/>
      <w:bookmarkStart w:id="7714" w:name="_Toc421407695"/>
      <w:bookmarkStart w:id="7715" w:name="_Toc421409922"/>
      <w:bookmarkStart w:id="7716" w:name="_Toc421438299"/>
      <w:bookmarkStart w:id="7717" w:name="_Toc421438621"/>
      <w:bookmarkStart w:id="7718" w:name="_Toc421439420"/>
      <w:bookmarkStart w:id="7719" w:name="_Toc421439742"/>
      <w:bookmarkStart w:id="7720" w:name="_Toc420942323"/>
      <w:bookmarkStart w:id="7721" w:name="_Toc420942629"/>
      <w:bookmarkStart w:id="7722" w:name="_Toc420943673"/>
      <w:bookmarkStart w:id="7723" w:name="_Toc420942324"/>
      <w:bookmarkStart w:id="7724" w:name="_Toc420942630"/>
      <w:bookmarkStart w:id="7725" w:name="_Toc420943674"/>
      <w:bookmarkStart w:id="7726" w:name="_Toc421285988"/>
      <w:bookmarkStart w:id="7727" w:name="_Toc421407696"/>
      <w:bookmarkStart w:id="7728" w:name="_Toc421409923"/>
      <w:bookmarkStart w:id="7729" w:name="_Toc421438300"/>
      <w:bookmarkStart w:id="7730" w:name="_Toc421438622"/>
      <w:bookmarkStart w:id="7731" w:name="_Toc421439421"/>
      <w:bookmarkStart w:id="7732" w:name="_Toc421439743"/>
      <w:bookmarkStart w:id="7733" w:name="_Toc420942339"/>
      <w:bookmarkStart w:id="7734" w:name="_Toc420942645"/>
      <w:bookmarkStart w:id="7735" w:name="_Toc420943689"/>
      <w:bookmarkStart w:id="7736" w:name="_Toc421286003"/>
      <w:bookmarkStart w:id="7737" w:name="_Toc421407711"/>
      <w:bookmarkStart w:id="7738" w:name="_Toc421409938"/>
      <w:bookmarkStart w:id="7739" w:name="_Toc421438315"/>
      <w:bookmarkStart w:id="7740" w:name="_Toc421438637"/>
      <w:bookmarkStart w:id="7741" w:name="_Toc421439436"/>
      <w:bookmarkStart w:id="7742" w:name="_Toc421439758"/>
      <w:bookmarkStart w:id="7743" w:name="_Toc420942344"/>
      <w:bookmarkStart w:id="7744" w:name="_Toc420942650"/>
      <w:bookmarkStart w:id="7745" w:name="_Toc420943694"/>
      <w:bookmarkStart w:id="7746" w:name="_Toc421286008"/>
      <w:bookmarkStart w:id="7747" w:name="_Toc421407716"/>
      <w:bookmarkStart w:id="7748" w:name="_Toc421409943"/>
      <w:bookmarkStart w:id="7749" w:name="_Toc421438320"/>
      <w:bookmarkStart w:id="7750" w:name="_Toc421438642"/>
      <w:bookmarkStart w:id="7751" w:name="_Toc421439441"/>
      <w:bookmarkStart w:id="7752" w:name="_Toc421439763"/>
      <w:bookmarkStart w:id="7753" w:name="_Toc420942354"/>
      <w:bookmarkStart w:id="7754" w:name="_Toc420942660"/>
      <w:bookmarkStart w:id="7755" w:name="_Toc420943704"/>
      <w:bookmarkStart w:id="7756" w:name="_Toc421286018"/>
      <w:bookmarkStart w:id="7757" w:name="_Toc421407726"/>
      <w:bookmarkStart w:id="7758" w:name="_Toc421409953"/>
      <w:bookmarkStart w:id="7759" w:name="_Toc421438330"/>
      <w:bookmarkStart w:id="7760" w:name="_Toc421438652"/>
      <w:bookmarkStart w:id="7761" w:name="_Toc421439451"/>
      <w:bookmarkStart w:id="7762" w:name="_Toc421439773"/>
      <w:bookmarkStart w:id="7763" w:name="_Toc420942359"/>
      <w:bookmarkStart w:id="7764" w:name="_Toc420942665"/>
      <w:bookmarkStart w:id="7765" w:name="_Toc420943709"/>
      <w:bookmarkStart w:id="7766" w:name="_Toc421286023"/>
      <w:bookmarkStart w:id="7767" w:name="_Toc421407731"/>
      <w:bookmarkStart w:id="7768" w:name="_Toc421409958"/>
      <w:bookmarkStart w:id="7769" w:name="_Toc421438335"/>
      <w:bookmarkStart w:id="7770" w:name="_Toc421438657"/>
      <w:bookmarkStart w:id="7771" w:name="_Toc421439456"/>
      <w:bookmarkStart w:id="7772" w:name="_Toc421439778"/>
      <w:bookmarkStart w:id="7773" w:name="_Toc420942369"/>
      <w:bookmarkStart w:id="7774" w:name="_Toc420942675"/>
      <w:bookmarkStart w:id="7775" w:name="_Toc420943719"/>
      <w:bookmarkStart w:id="7776" w:name="_Toc421286033"/>
      <w:bookmarkStart w:id="7777" w:name="_Toc421407741"/>
      <w:bookmarkStart w:id="7778" w:name="_Toc421409968"/>
      <w:bookmarkStart w:id="7779" w:name="_Toc421438345"/>
      <w:bookmarkStart w:id="7780" w:name="_Toc421438667"/>
      <w:bookmarkStart w:id="7781" w:name="_Toc421439466"/>
      <w:bookmarkStart w:id="7782" w:name="_Toc421439788"/>
      <w:bookmarkStart w:id="7783" w:name="_Toc420942374"/>
      <w:bookmarkStart w:id="7784" w:name="_Toc420942680"/>
      <w:bookmarkStart w:id="7785" w:name="_Toc420943724"/>
      <w:bookmarkStart w:id="7786" w:name="_Toc421286038"/>
      <w:bookmarkStart w:id="7787" w:name="_Toc421407746"/>
      <w:bookmarkStart w:id="7788" w:name="_Toc421409973"/>
      <w:bookmarkStart w:id="7789" w:name="_Toc421438350"/>
      <w:bookmarkStart w:id="7790" w:name="_Toc421438672"/>
      <w:bookmarkStart w:id="7791" w:name="_Toc421439471"/>
      <w:bookmarkStart w:id="7792" w:name="_Toc421439793"/>
      <w:bookmarkStart w:id="7793" w:name="_Toc420942379"/>
      <w:bookmarkStart w:id="7794" w:name="_Toc420942685"/>
      <w:bookmarkStart w:id="7795" w:name="_Toc420943729"/>
      <w:bookmarkStart w:id="7796" w:name="_Toc421286043"/>
      <w:bookmarkStart w:id="7797" w:name="_Toc421407751"/>
      <w:bookmarkStart w:id="7798" w:name="_Toc421409978"/>
      <w:bookmarkStart w:id="7799" w:name="_Toc421438355"/>
      <w:bookmarkStart w:id="7800" w:name="_Toc421438677"/>
      <w:bookmarkStart w:id="7801" w:name="_Toc421439476"/>
      <w:bookmarkStart w:id="7802" w:name="_Toc421439798"/>
      <w:bookmarkStart w:id="7803" w:name="_Toc420942389"/>
      <w:bookmarkStart w:id="7804" w:name="_Toc420942695"/>
      <w:bookmarkStart w:id="7805" w:name="_Toc420943739"/>
      <w:bookmarkStart w:id="7806" w:name="_Toc421286053"/>
      <w:bookmarkStart w:id="7807" w:name="_Toc421407761"/>
      <w:bookmarkStart w:id="7808" w:name="_Toc421409988"/>
      <w:bookmarkStart w:id="7809" w:name="_Toc421438365"/>
      <w:bookmarkStart w:id="7810" w:name="_Toc421438687"/>
      <w:bookmarkStart w:id="7811" w:name="_Toc421439486"/>
      <w:bookmarkStart w:id="7812" w:name="_Toc421439808"/>
      <w:bookmarkStart w:id="7813" w:name="_Toc420942394"/>
      <w:bookmarkStart w:id="7814" w:name="_Toc420942700"/>
      <w:bookmarkStart w:id="7815" w:name="_Toc420943744"/>
      <w:bookmarkStart w:id="7816" w:name="_Toc421286058"/>
      <w:bookmarkStart w:id="7817" w:name="_Toc421407766"/>
      <w:bookmarkStart w:id="7818" w:name="_Toc421409993"/>
      <w:bookmarkStart w:id="7819" w:name="_Toc421438370"/>
      <w:bookmarkStart w:id="7820" w:name="_Toc421438692"/>
      <w:bookmarkStart w:id="7821" w:name="_Toc421439491"/>
      <w:bookmarkStart w:id="7822" w:name="_Toc421439813"/>
      <w:bookmarkStart w:id="7823" w:name="_Toc420942409"/>
      <w:bookmarkStart w:id="7824" w:name="_Toc420942715"/>
      <w:bookmarkStart w:id="7825" w:name="_Toc420943759"/>
      <w:bookmarkStart w:id="7826" w:name="_Toc421286073"/>
      <w:bookmarkStart w:id="7827" w:name="_Toc421407781"/>
      <w:bookmarkStart w:id="7828" w:name="_Toc421410008"/>
      <w:bookmarkStart w:id="7829" w:name="_Toc421438385"/>
      <w:bookmarkStart w:id="7830" w:name="_Toc421438707"/>
      <w:bookmarkStart w:id="7831" w:name="_Toc421439506"/>
      <w:bookmarkStart w:id="7832" w:name="_Toc421439828"/>
      <w:bookmarkStart w:id="7833" w:name="_Toc420942414"/>
      <w:bookmarkStart w:id="7834" w:name="_Toc420942720"/>
      <w:bookmarkStart w:id="7835" w:name="_Toc420943764"/>
      <w:bookmarkStart w:id="7836" w:name="_Toc421286078"/>
      <w:bookmarkStart w:id="7837" w:name="_Toc421407786"/>
      <w:bookmarkStart w:id="7838" w:name="_Toc421410013"/>
      <w:bookmarkStart w:id="7839" w:name="_Toc421438390"/>
      <w:bookmarkStart w:id="7840" w:name="_Toc421438712"/>
      <w:bookmarkStart w:id="7841" w:name="_Toc421439511"/>
      <w:bookmarkStart w:id="7842" w:name="_Toc421439833"/>
      <w:bookmarkStart w:id="7843" w:name="_Toc420942419"/>
      <w:bookmarkStart w:id="7844" w:name="_Toc420942725"/>
      <w:bookmarkStart w:id="7845" w:name="_Toc420943769"/>
      <w:bookmarkStart w:id="7846" w:name="_Toc421286083"/>
      <w:bookmarkStart w:id="7847" w:name="_Toc421407791"/>
      <w:bookmarkStart w:id="7848" w:name="_Toc421410018"/>
      <w:bookmarkStart w:id="7849" w:name="_Toc421438395"/>
      <w:bookmarkStart w:id="7850" w:name="_Toc421438717"/>
      <w:bookmarkStart w:id="7851" w:name="_Toc421439516"/>
      <w:bookmarkStart w:id="7852" w:name="_Toc421439838"/>
      <w:bookmarkStart w:id="7853" w:name="_Toc420942424"/>
      <w:bookmarkStart w:id="7854" w:name="_Toc420942730"/>
      <w:bookmarkStart w:id="7855" w:name="_Toc420943774"/>
      <w:bookmarkStart w:id="7856" w:name="_Toc421286088"/>
      <w:bookmarkStart w:id="7857" w:name="_Toc421407796"/>
      <w:bookmarkStart w:id="7858" w:name="_Toc421410023"/>
      <w:bookmarkStart w:id="7859" w:name="_Toc421438400"/>
      <w:bookmarkStart w:id="7860" w:name="_Toc421438722"/>
      <w:bookmarkStart w:id="7861" w:name="_Toc421439521"/>
      <w:bookmarkStart w:id="7862" w:name="_Toc421439843"/>
      <w:bookmarkStart w:id="7863" w:name="_Toc420942438"/>
      <w:bookmarkStart w:id="7864" w:name="_Toc420942744"/>
      <w:bookmarkStart w:id="7865" w:name="_Toc420943788"/>
      <w:bookmarkStart w:id="7866" w:name="_Toc421286102"/>
      <w:bookmarkStart w:id="7867" w:name="_Toc421407810"/>
      <w:bookmarkStart w:id="7868" w:name="_Toc421410037"/>
      <w:bookmarkStart w:id="7869" w:name="_Toc421438414"/>
      <w:bookmarkStart w:id="7870" w:name="_Toc421438736"/>
      <w:bookmarkStart w:id="7871" w:name="_Toc420942439"/>
      <w:bookmarkStart w:id="7872" w:name="_Toc420942745"/>
      <w:bookmarkStart w:id="7873" w:name="_Toc420943789"/>
      <w:bookmarkStart w:id="7874" w:name="_Toc421286103"/>
      <w:bookmarkStart w:id="7875" w:name="_Toc421407811"/>
      <w:bookmarkStart w:id="7876" w:name="_Toc421410038"/>
      <w:bookmarkStart w:id="7877" w:name="_Toc421438415"/>
      <w:bookmarkStart w:id="7878" w:name="_Toc421438737"/>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r w:rsidRPr="00C67C7F">
        <w:rPr>
          <w:rFonts w:ascii="Times New Roman" w:hAnsi="Times New Roman"/>
        </w:rPr>
        <w:t>two artifacts in both directions</w:t>
      </w:r>
      <w:r w:rsidR="007651D8">
        <w:rPr>
          <w:rFonts w:ascii="Times New Roman" w:hAnsi="Times New Roman"/>
        </w:rPr>
        <w:t>,</w:t>
      </w:r>
      <w:r w:rsidRPr="00C67C7F">
        <w:rPr>
          <w:rFonts w:ascii="Times New Roman" w:hAnsi="Times New Roman"/>
        </w:rPr>
        <w:t xml:space="preserve"> forward and backward.</w:t>
      </w:r>
      <w:bookmarkEnd w:id="7189"/>
    </w:p>
    <w:p w14:paraId="1464A840" w14:textId="0B37197C" w:rsidR="00B97147" w:rsidRPr="00C67C7F" w:rsidRDefault="00B97147" w:rsidP="00A03164">
      <w:pPr>
        <w:pStyle w:val="ListParagraph"/>
        <w:keepNext w:val="0"/>
        <w:numPr>
          <w:ilvl w:val="0"/>
          <w:numId w:val="10"/>
        </w:numPr>
        <w:tabs>
          <w:tab w:val="left" w:pos="900"/>
          <w:tab w:val="left" w:pos="990"/>
        </w:tabs>
        <w:spacing w:line="480" w:lineRule="auto"/>
        <w:ind w:left="1260" w:hanging="990"/>
        <w:jc w:val="both"/>
        <w:rPr>
          <w:rFonts w:ascii="Times New Roman" w:hAnsi="Times New Roman"/>
        </w:rPr>
      </w:pPr>
      <w:bookmarkStart w:id="7879" w:name="_Ref482757547"/>
      <w:r w:rsidRPr="00C67C7F">
        <w:rPr>
          <w:rFonts w:ascii="Times New Roman" w:hAnsi="Times New Roman"/>
        </w:rPr>
        <w:t xml:space="preserve">Model ability to assign </w:t>
      </w:r>
      <w:r w:rsidRPr="00C67C7F">
        <w:rPr>
          <w:rFonts w:ascii="Times New Roman" w:hAnsi="Times New Roman"/>
          <w:lang w:val="en-CA"/>
        </w:rPr>
        <w:t xml:space="preserve">or capture historical information </w:t>
      </w:r>
      <w:r w:rsidRPr="00C67C7F">
        <w:rPr>
          <w:rFonts w:ascii="Times New Roman" w:hAnsi="Times New Roman"/>
        </w:rPr>
        <w:t>to a traced element (i.e., an artifact, trace link, trace)</w:t>
      </w:r>
      <w:bookmarkEnd w:id="7879"/>
      <w:r w:rsidR="007651D8">
        <w:rPr>
          <w:rFonts w:ascii="Times New Roman" w:hAnsi="Times New Roman"/>
        </w:rPr>
        <w:t>.</w:t>
      </w:r>
    </w:p>
    <w:p w14:paraId="74976A40" w14:textId="77777777" w:rsidR="00B97147" w:rsidRPr="00C67C7F" w:rsidRDefault="00B97147" w:rsidP="001B582E">
      <w:pPr>
        <w:pStyle w:val="Style6"/>
        <w:tabs>
          <w:tab w:val="left" w:pos="900"/>
        </w:tabs>
        <w:spacing w:line="480" w:lineRule="auto"/>
        <w:ind w:left="540" w:hanging="540"/>
        <w:jc w:val="both"/>
        <w:rPr>
          <w:rFonts w:ascii="Times New Roman" w:hAnsi="Times New Roman"/>
        </w:rPr>
      </w:pPr>
      <w:bookmarkStart w:id="7880" w:name="_Toc483348377"/>
      <w:bookmarkStart w:id="7881" w:name="_Toc483461164"/>
      <w:bookmarkStart w:id="7882" w:name="_Ref515789213"/>
      <w:bookmarkStart w:id="7883" w:name="_Toc517828390"/>
      <w:bookmarkStart w:id="7884" w:name="_Toc525737376"/>
      <w:bookmarkEnd w:id="7190"/>
      <w:bookmarkEnd w:id="7880"/>
      <w:bookmarkEnd w:id="7881"/>
      <w:r w:rsidRPr="00C67C7F">
        <w:rPr>
          <w:rFonts w:ascii="Times New Roman" w:hAnsi="Times New Roman"/>
        </w:rPr>
        <w:t>Validation of Existing Traceability Models</w:t>
      </w:r>
      <w:bookmarkEnd w:id="7882"/>
      <w:bookmarkEnd w:id="7883"/>
      <w:bookmarkEnd w:id="7884"/>
    </w:p>
    <w:p w14:paraId="0F224FA1" w14:textId="3AB03634" w:rsidR="00981CA4"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We have discussed </w:t>
      </w:r>
      <w:r w:rsidRPr="00C67C7F">
        <w:rPr>
          <w:rFonts w:ascii="Times New Roman" w:hAnsi="Times New Roman"/>
          <w:noProof/>
        </w:rPr>
        <w:t>several traceability</w:t>
      </w:r>
      <w:r w:rsidRPr="00C67C7F">
        <w:rPr>
          <w:rFonts w:ascii="Times New Roman" w:hAnsi="Times New Roman"/>
        </w:rPr>
        <w:t xml:space="preserve"> (Meta)models in chapter </w:t>
      </w:r>
      <w:r w:rsidRPr="00C67C7F">
        <w:rPr>
          <w:rFonts w:ascii="Times New Roman" w:hAnsi="Times New Roman"/>
        </w:rPr>
        <w:fldChar w:fldCharType="begin"/>
      </w:r>
      <w:r w:rsidRPr="00C67C7F">
        <w:rPr>
          <w:rFonts w:ascii="Times New Roman" w:hAnsi="Times New Roman"/>
        </w:rPr>
        <w:instrText xml:space="preserve"> REF _Ref419114857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5</w:t>
      </w:r>
      <w:r w:rsidRPr="00C67C7F">
        <w:rPr>
          <w:rFonts w:ascii="Times New Roman" w:hAnsi="Times New Roman"/>
        </w:rPr>
        <w:fldChar w:fldCharType="end"/>
      </w:r>
      <w:r w:rsidRPr="00C67C7F">
        <w:rPr>
          <w:rFonts w:ascii="Times New Roman" w:hAnsi="Times New Roman"/>
        </w:rPr>
        <w:t xml:space="preserve"> that aim to provide a mechanism for capturing traceability information between artifacts during the development of software systems. Although each model has some useful features for capturing traceability information among certain artifacts, there is no one model that combines all these features which are required by our problem. Therefore, we propose a test suite that tests the existing model features and </w:t>
      </w:r>
      <w:r w:rsidRPr="00C67C7F">
        <w:rPr>
          <w:rFonts w:ascii="Times New Roman" w:hAnsi="Times New Roman"/>
          <w:noProof/>
        </w:rPr>
        <w:t>checks</w:t>
      </w:r>
      <w:r w:rsidRPr="00C67C7F">
        <w:rPr>
          <w:rFonts w:ascii="Times New Roman" w:hAnsi="Times New Roman"/>
        </w:rPr>
        <w:t xml:space="preserve"> it against the validation criteria. First, we </w:t>
      </w:r>
      <w:ins w:id="7885" w:author="Nasser Mustafa [2]" w:date="2018-09-25T18:38:00Z">
        <w:r w:rsidR="00EC52D7">
          <w:rPr>
            <w:rFonts w:ascii="Times New Roman" w:hAnsi="Times New Roman"/>
          </w:rPr>
          <w:t xml:space="preserve">will </w:t>
        </w:r>
      </w:ins>
      <w:r w:rsidRPr="00C67C7F">
        <w:rPr>
          <w:rFonts w:ascii="Times New Roman" w:hAnsi="Times New Roman"/>
        </w:rPr>
        <w:t xml:space="preserve">describe the </w:t>
      </w:r>
      <w:r w:rsidR="006946DA">
        <w:rPr>
          <w:rFonts w:ascii="Times New Roman" w:hAnsi="Times New Roman"/>
        </w:rPr>
        <w:t>validation case</w:t>
      </w:r>
      <w:r w:rsidRPr="00C67C7F">
        <w:rPr>
          <w:rFonts w:ascii="Times New Roman" w:hAnsi="Times New Roman"/>
        </w:rPr>
        <w:t xml:space="preserve">s, then we will show whether each model </w:t>
      </w:r>
      <w:r w:rsidRPr="00C67C7F">
        <w:rPr>
          <w:rFonts w:ascii="Times New Roman" w:hAnsi="Times New Roman"/>
          <w:noProof/>
        </w:rPr>
        <w:t>passes</w:t>
      </w:r>
      <w:r w:rsidRPr="00C67C7F">
        <w:rPr>
          <w:rFonts w:ascii="Times New Roman" w:hAnsi="Times New Roman"/>
        </w:rPr>
        <w:t xml:space="preserve"> or fails these cases based on the validation criteria. </w:t>
      </w:r>
      <w:bookmarkStart w:id="7886" w:name="_Ref482744767"/>
    </w:p>
    <w:p w14:paraId="33884618" w14:textId="328B5B9D" w:rsidR="00981CA4" w:rsidRPr="00981CA4" w:rsidRDefault="00B97147" w:rsidP="001B582E">
      <w:pPr>
        <w:tabs>
          <w:tab w:val="left" w:pos="900"/>
        </w:tabs>
        <w:spacing w:line="480" w:lineRule="auto"/>
        <w:jc w:val="both"/>
        <w:rPr>
          <w:rFonts w:ascii="Times New Roman" w:hAnsi="Times New Roman"/>
        </w:rPr>
      </w:pPr>
      <w:r w:rsidRPr="00981CA4">
        <w:rPr>
          <w:rFonts w:ascii="Times New Roman" w:hAnsi="Times New Roman"/>
          <w:b/>
        </w:rPr>
        <w:t xml:space="preserve">TrTstCase </w:t>
      </w:r>
      <w:r w:rsidRPr="00981CA4">
        <w:rPr>
          <w:rFonts w:ascii="Times New Roman" w:hAnsi="Times New Roman"/>
          <w:b/>
        </w:rPr>
        <w:fldChar w:fldCharType="begin"/>
      </w:r>
      <w:r w:rsidRPr="00981CA4">
        <w:rPr>
          <w:rFonts w:ascii="Times New Roman" w:hAnsi="Times New Roman"/>
          <w:b/>
        </w:rPr>
        <w:instrText xml:space="preserve"> SEQ TrTstCase \* ARABIC </w:instrText>
      </w:r>
      <w:r w:rsidRPr="00981CA4">
        <w:rPr>
          <w:rFonts w:ascii="Times New Roman" w:hAnsi="Times New Roman"/>
          <w:b/>
        </w:rPr>
        <w:fldChar w:fldCharType="separate"/>
      </w:r>
      <w:r w:rsidR="00047800">
        <w:rPr>
          <w:rFonts w:ascii="Times New Roman" w:hAnsi="Times New Roman"/>
          <w:b/>
          <w:noProof/>
        </w:rPr>
        <w:t>1</w:t>
      </w:r>
      <w:r w:rsidRPr="00981CA4">
        <w:rPr>
          <w:rFonts w:ascii="Times New Roman" w:hAnsi="Times New Roman"/>
          <w:b/>
        </w:rPr>
        <w:fldChar w:fldCharType="end"/>
      </w:r>
      <w:bookmarkEnd w:id="7886"/>
      <w:r w:rsidRPr="00981CA4">
        <w:rPr>
          <w:rFonts w:ascii="Times New Roman" w:hAnsi="Times New Roman"/>
        </w:rPr>
        <w:t xml:space="preserve">: </w:t>
      </w:r>
      <w:r w:rsidR="005F4137">
        <w:rPr>
          <w:rFonts w:ascii="Times New Roman" w:hAnsi="Times New Roman"/>
        </w:rPr>
        <w:t>Check the characteristics of traceable artifacts</w:t>
      </w:r>
      <w:r w:rsidR="00981CA4" w:rsidRPr="00981CA4">
        <w:rPr>
          <w:rFonts w:ascii="Times New Roman" w:hAnsi="Times New Roman"/>
        </w:rPr>
        <w:t xml:space="preserve">. </w:t>
      </w:r>
      <w:r w:rsidRPr="00981CA4">
        <w:rPr>
          <w:rFonts w:ascii="Times New Roman" w:hAnsi="Times New Roman"/>
        </w:rPr>
        <w:t xml:space="preserve">It checks whether a traceability model </w:t>
      </w:r>
      <w:bookmarkStart w:id="7887" w:name="_Ref482755909"/>
      <w:r w:rsidR="005F4137">
        <w:rPr>
          <w:rFonts w:ascii="Times New Roman" w:hAnsi="Times New Roman"/>
        </w:rPr>
        <w:t>trace</w:t>
      </w:r>
      <w:r w:rsidR="00A32AC3">
        <w:rPr>
          <w:rFonts w:ascii="Times New Roman" w:hAnsi="Times New Roman"/>
        </w:rPr>
        <w:t>s</w:t>
      </w:r>
      <w:r w:rsidR="005F4137">
        <w:rPr>
          <w:rFonts w:ascii="Times New Roman" w:hAnsi="Times New Roman"/>
        </w:rPr>
        <w:t xml:space="preserve"> only specific types of artifacts.</w:t>
      </w:r>
    </w:p>
    <w:p w14:paraId="0D1DD588" w14:textId="1B968F6C" w:rsidR="00981CA4" w:rsidRPr="00981CA4" w:rsidRDefault="00B97147" w:rsidP="001B582E">
      <w:pPr>
        <w:tabs>
          <w:tab w:val="left" w:pos="900"/>
        </w:tabs>
        <w:spacing w:line="480" w:lineRule="auto"/>
        <w:jc w:val="both"/>
        <w:rPr>
          <w:rFonts w:ascii="Times New Roman" w:hAnsi="Times New Roman"/>
        </w:rPr>
      </w:pPr>
      <w:r w:rsidRPr="00981CA4">
        <w:rPr>
          <w:rFonts w:ascii="Times New Roman" w:hAnsi="Times New Roman"/>
          <w:b/>
        </w:rPr>
        <w:t xml:space="preserve">TrTstCase </w:t>
      </w:r>
      <w:r w:rsidRPr="00981CA4">
        <w:rPr>
          <w:rFonts w:ascii="Times New Roman" w:hAnsi="Times New Roman"/>
          <w:b/>
        </w:rPr>
        <w:fldChar w:fldCharType="begin"/>
      </w:r>
      <w:r w:rsidRPr="00981CA4">
        <w:rPr>
          <w:rFonts w:ascii="Times New Roman" w:hAnsi="Times New Roman"/>
          <w:b/>
        </w:rPr>
        <w:instrText xml:space="preserve"> SEQ TrTstCase \* ARABIC </w:instrText>
      </w:r>
      <w:r w:rsidRPr="00981CA4">
        <w:rPr>
          <w:rFonts w:ascii="Times New Roman" w:hAnsi="Times New Roman"/>
          <w:b/>
        </w:rPr>
        <w:fldChar w:fldCharType="separate"/>
      </w:r>
      <w:r w:rsidR="00047800">
        <w:rPr>
          <w:rFonts w:ascii="Times New Roman" w:hAnsi="Times New Roman"/>
          <w:b/>
          <w:noProof/>
        </w:rPr>
        <w:t>2</w:t>
      </w:r>
      <w:r w:rsidRPr="00981CA4">
        <w:rPr>
          <w:rFonts w:ascii="Times New Roman" w:hAnsi="Times New Roman"/>
          <w:b/>
        </w:rPr>
        <w:fldChar w:fldCharType="end"/>
      </w:r>
      <w:bookmarkEnd w:id="7887"/>
      <w:r w:rsidRPr="00981CA4">
        <w:rPr>
          <w:rFonts w:ascii="Times New Roman" w:hAnsi="Times New Roman"/>
        </w:rPr>
        <w:t xml:space="preserve">: Relate one requirement in the analysis phase to a test case in the </w:t>
      </w:r>
      <w:r w:rsidRPr="00981CA4">
        <w:rPr>
          <w:rFonts w:ascii="Times New Roman" w:hAnsi="Times New Roman"/>
          <w:noProof/>
        </w:rPr>
        <w:t>testing</w:t>
      </w:r>
      <w:r w:rsidRPr="00981CA4">
        <w:rPr>
          <w:rFonts w:ascii="Times New Roman" w:hAnsi="Times New Roman"/>
        </w:rPr>
        <w:t xml:space="preserve"> phase. It checks the ability of a traceability model to link artifacts produced at different phases (vertical traceability).</w:t>
      </w:r>
      <w:bookmarkStart w:id="7888" w:name="_Ref482755963"/>
    </w:p>
    <w:p w14:paraId="23009D21" w14:textId="6C120A1B" w:rsidR="00975F42" w:rsidRDefault="00B97147" w:rsidP="00975F42">
      <w:pPr>
        <w:tabs>
          <w:tab w:val="left" w:pos="900"/>
        </w:tabs>
        <w:spacing w:line="480" w:lineRule="auto"/>
        <w:jc w:val="both"/>
        <w:rPr>
          <w:rFonts w:ascii="Times New Roman" w:hAnsi="Times New Roman"/>
        </w:rPr>
      </w:pPr>
      <w:r w:rsidRPr="00981CA4">
        <w:rPr>
          <w:rFonts w:ascii="Times New Roman" w:hAnsi="Times New Roman"/>
          <w:b/>
        </w:rPr>
        <w:t xml:space="preserve">TrTstCase </w:t>
      </w:r>
      <w:r w:rsidRPr="00981CA4">
        <w:rPr>
          <w:rFonts w:ascii="Times New Roman" w:hAnsi="Times New Roman"/>
          <w:b/>
        </w:rPr>
        <w:fldChar w:fldCharType="begin"/>
      </w:r>
      <w:r w:rsidRPr="00981CA4">
        <w:rPr>
          <w:rFonts w:ascii="Times New Roman" w:hAnsi="Times New Roman"/>
          <w:b/>
        </w:rPr>
        <w:instrText xml:space="preserve"> SEQ TrTstCase \* ARABIC </w:instrText>
      </w:r>
      <w:r w:rsidRPr="00981CA4">
        <w:rPr>
          <w:rFonts w:ascii="Times New Roman" w:hAnsi="Times New Roman"/>
          <w:b/>
        </w:rPr>
        <w:fldChar w:fldCharType="separate"/>
      </w:r>
      <w:r w:rsidR="00047800">
        <w:rPr>
          <w:rFonts w:ascii="Times New Roman" w:hAnsi="Times New Roman"/>
          <w:b/>
          <w:noProof/>
        </w:rPr>
        <w:t>3</w:t>
      </w:r>
      <w:r w:rsidRPr="00981CA4">
        <w:rPr>
          <w:rFonts w:ascii="Times New Roman" w:hAnsi="Times New Roman"/>
          <w:b/>
        </w:rPr>
        <w:fldChar w:fldCharType="end"/>
      </w:r>
      <w:bookmarkEnd w:id="7888"/>
      <w:r w:rsidRPr="00981CA4">
        <w:rPr>
          <w:rFonts w:ascii="Times New Roman" w:hAnsi="Times New Roman"/>
        </w:rPr>
        <w:t>: Trace a requirement</w:t>
      </w:r>
      <w:r w:rsidR="00981CA4" w:rsidRPr="00981CA4">
        <w:rPr>
          <w:rFonts w:ascii="Times New Roman" w:hAnsi="Times New Roman"/>
        </w:rPr>
        <w:t xml:space="preserve"> to a use case and vice versa. </w:t>
      </w:r>
      <w:r w:rsidRPr="00981CA4">
        <w:rPr>
          <w:rFonts w:ascii="Times New Roman" w:hAnsi="Times New Roman"/>
        </w:rPr>
        <w:t xml:space="preserve">It checks whether a traceability model can link two artifacts; </w:t>
      </w:r>
      <w:r w:rsidRPr="00981CA4">
        <w:rPr>
          <w:rFonts w:ascii="Times New Roman" w:hAnsi="Times New Roman"/>
          <w:i/>
        </w:rPr>
        <w:t>source</w:t>
      </w:r>
      <w:r w:rsidRPr="00981CA4">
        <w:rPr>
          <w:rFonts w:ascii="Times New Roman" w:hAnsi="Times New Roman"/>
        </w:rPr>
        <w:t xml:space="preserve"> and </w:t>
      </w:r>
      <w:r w:rsidRPr="00981CA4">
        <w:rPr>
          <w:rFonts w:ascii="Times New Roman" w:hAnsi="Times New Roman"/>
          <w:i/>
        </w:rPr>
        <w:t>target</w:t>
      </w:r>
      <w:r w:rsidRPr="00981CA4">
        <w:rPr>
          <w:rFonts w:ascii="Times New Roman" w:hAnsi="Times New Roman"/>
        </w:rPr>
        <w:t xml:space="preserve">, in </w:t>
      </w:r>
      <w:r w:rsidRPr="00981CA4">
        <w:rPr>
          <w:rFonts w:ascii="Times New Roman" w:hAnsi="Times New Roman"/>
          <w:i/>
          <w:noProof/>
        </w:rPr>
        <w:t>forward</w:t>
      </w:r>
      <w:r w:rsidRPr="00981CA4">
        <w:rPr>
          <w:rFonts w:ascii="Times New Roman" w:hAnsi="Times New Roman"/>
        </w:rPr>
        <w:t xml:space="preserve"> or </w:t>
      </w:r>
      <w:r w:rsidRPr="00981CA4">
        <w:rPr>
          <w:rFonts w:ascii="Times New Roman" w:hAnsi="Times New Roman"/>
          <w:i/>
        </w:rPr>
        <w:t xml:space="preserve">backward </w:t>
      </w:r>
      <w:r w:rsidRPr="00981CA4">
        <w:rPr>
          <w:rFonts w:ascii="Times New Roman" w:hAnsi="Times New Roman"/>
        </w:rPr>
        <w:t>directions (i.e., bidirectional traceability).</w:t>
      </w:r>
      <w:bookmarkStart w:id="7889" w:name="_Ref482756089"/>
    </w:p>
    <w:p w14:paraId="74BA52AB" w14:textId="2685E045" w:rsidR="00975F42" w:rsidRDefault="00B97147" w:rsidP="00975F42">
      <w:pPr>
        <w:tabs>
          <w:tab w:val="left" w:pos="900"/>
        </w:tabs>
        <w:spacing w:line="480" w:lineRule="auto"/>
        <w:jc w:val="both"/>
        <w:rPr>
          <w:rFonts w:ascii="Times New Roman" w:hAnsi="Times New Roman"/>
        </w:rPr>
      </w:pPr>
      <w:r w:rsidRPr="00975F42">
        <w:rPr>
          <w:rFonts w:ascii="Times New Roman" w:hAnsi="Times New Roman"/>
          <w:b/>
        </w:rPr>
        <w:t xml:space="preserve">TrTstCase </w:t>
      </w:r>
      <w:r w:rsidRPr="00975F42">
        <w:rPr>
          <w:rFonts w:ascii="Times New Roman" w:hAnsi="Times New Roman"/>
          <w:b/>
        </w:rPr>
        <w:fldChar w:fldCharType="begin"/>
      </w:r>
      <w:r w:rsidRPr="00975F42">
        <w:rPr>
          <w:rFonts w:ascii="Times New Roman" w:hAnsi="Times New Roman"/>
          <w:b/>
        </w:rPr>
        <w:instrText xml:space="preserve"> SEQ TrTstCase \* ARABIC </w:instrText>
      </w:r>
      <w:r w:rsidRPr="00975F42">
        <w:rPr>
          <w:rFonts w:ascii="Times New Roman" w:hAnsi="Times New Roman"/>
          <w:b/>
        </w:rPr>
        <w:fldChar w:fldCharType="separate"/>
      </w:r>
      <w:r w:rsidR="00047800">
        <w:rPr>
          <w:rFonts w:ascii="Times New Roman" w:hAnsi="Times New Roman"/>
          <w:b/>
          <w:noProof/>
        </w:rPr>
        <w:t>4</w:t>
      </w:r>
      <w:r w:rsidRPr="00975F42">
        <w:rPr>
          <w:rFonts w:ascii="Times New Roman" w:hAnsi="Times New Roman"/>
          <w:b/>
        </w:rPr>
        <w:fldChar w:fldCharType="end"/>
      </w:r>
      <w:bookmarkEnd w:id="7889"/>
      <w:r w:rsidRPr="00975F42">
        <w:rPr>
          <w:rFonts w:ascii="Times New Roman" w:hAnsi="Times New Roman"/>
          <w:b/>
        </w:rPr>
        <w:t>:</w:t>
      </w:r>
      <w:r w:rsidRPr="00981CA4">
        <w:rPr>
          <w:rFonts w:ascii="Times New Roman" w:hAnsi="Times New Roman"/>
        </w:rPr>
        <w:t xml:space="preserve"> Trace one requirement in analysis phase to a use case.</w:t>
      </w:r>
      <w:r w:rsidR="00981CA4">
        <w:rPr>
          <w:rFonts w:ascii="Times New Roman" w:hAnsi="Times New Roman"/>
        </w:rPr>
        <w:t xml:space="preserve"> </w:t>
      </w:r>
      <w:r w:rsidRPr="00981CA4">
        <w:rPr>
          <w:rFonts w:ascii="Times New Roman" w:hAnsi="Times New Roman"/>
        </w:rPr>
        <w:t xml:space="preserve">It checks whether a traceability model can relate a </w:t>
      </w:r>
      <w:r w:rsidRPr="00981CA4">
        <w:rPr>
          <w:rFonts w:ascii="Times New Roman" w:hAnsi="Times New Roman"/>
          <w:i/>
        </w:rPr>
        <w:t>source</w:t>
      </w:r>
      <w:r w:rsidRPr="00981CA4">
        <w:rPr>
          <w:rFonts w:ascii="Times New Roman" w:hAnsi="Times New Roman"/>
        </w:rPr>
        <w:t xml:space="preserve"> artifact to a </w:t>
      </w:r>
      <w:r w:rsidRPr="00981CA4">
        <w:rPr>
          <w:rFonts w:ascii="Times New Roman" w:hAnsi="Times New Roman"/>
          <w:i/>
        </w:rPr>
        <w:t>target</w:t>
      </w:r>
      <w:r w:rsidRPr="00981CA4">
        <w:rPr>
          <w:rFonts w:ascii="Times New Roman" w:hAnsi="Times New Roman"/>
        </w:rPr>
        <w:t xml:space="preserve"> artifact. (1-to-1 cardinality).</w:t>
      </w:r>
      <w:bookmarkStart w:id="7890" w:name="_Ref482756099"/>
    </w:p>
    <w:p w14:paraId="4D567758" w14:textId="71C3780E" w:rsidR="00B97147" w:rsidRPr="00975F42" w:rsidRDefault="00B97147" w:rsidP="00975F42">
      <w:pPr>
        <w:tabs>
          <w:tab w:val="left" w:pos="900"/>
        </w:tabs>
        <w:spacing w:line="480" w:lineRule="auto"/>
        <w:jc w:val="both"/>
        <w:rPr>
          <w:rFonts w:ascii="Times New Roman" w:hAnsi="Times New Roman"/>
        </w:rPr>
      </w:pPr>
      <w:r w:rsidRPr="00975F42">
        <w:rPr>
          <w:rFonts w:ascii="Times New Roman" w:hAnsi="Times New Roman"/>
          <w:b/>
        </w:rPr>
        <w:t xml:space="preserve">TrTstCase </w:t>
      </w:r>
      <w:r w:rsidRPr="00975F42">
        <w:rPr>
          <w:rFonts w:ascii="Times New Roman" w:hAnsi="Times New Roman"/>
          <w:b/>
        </w:rPr>
        <w:fldChar w:fldCharType="begin"/>
      </w:r>
      <w:r w:rsidRPr="00975F42">
        <w:rPr>
          <w:rFonts w:ascii="Times New Roman" w:hAnsi="Times New Roman"/>
          <w:b/>
        </w:rPr>
        <w:instrText xml:space="preserve"> SEQ TrTstCase \* ARABIC </w:instrText>
      </w:r>
      <w:r w:rsidRPr="00975F42">
        <w:rPr>
          <w:rFonts w:ascii="Times New Roman" w:hAnsi="Times New Roman"/>
          <w:b/>
        </w:rPr>
        <w:fldChar w:fldCharType="separate"/>
      </w:r>
      <w:r w:rsidR="00047800">
        <w:rPr>
          <w:rFonts w:ascii="Times New Roman" w:hAnsi="Times New Roman"/>
          <w:b/>
          <w:noProof/>
        </w:rPr>
        <w:t>5</w:t>
      </w:r>
      <w:r w:rsidRPr="00975F42">
        <w:rPr>
          <w:rFonts w:ascii="Times New Roman" w:hAnsi="Times New Roman"/>
          <w:b/>
        </w:rPr>
        <w:fldChar w:fldCharType="end"/>
      </w:r>
      <w:bookmarkEnd w:id="7890"/>
      <w:r w:rsidRPr="00981CA4">
        <w:rPr>
          <w:rFonts w:ascii="Times New Roman" w:hAnsi="Times New Roman"/>
        </w:rPr>
        <w:t>: Trace one requirement in analysis phase to a use case and a test case.</w:t>
      </w:r>
      <w:r w:rsidR="00981CA4" w:rsidRPr="00981CA4">
        <w:rPr>
          <w:rFonts w:ascii="Times New Roman" w:hAnsi="Times New Roman"/>
        </w:rPr>
        <w:t xml:space="preserve"> </w:t>
      </w:r>
      <w:r w:rsidRPr="00981CA4">
        <w:rPr>
          <w:rFonts w:ascii="Times New Roman" w:hAnsi="Times New Roman"/>
        </w:rPr>
        <w:t xml:space="preserve">It checks whether a traceability model can link a </w:t>
      </w:r>
      <w:r w:rsidRPr="00981CA4">
        <w:rPr>
          <w:rFonts w:ascii="Times New Roman" w:hAnsi="Times New Roman"/>
          <w:i/>
        </w:rPr>
        <w:t>source</w:t>
      </w:r>
      <w:r w:rsidRPr="00981CA4">
        <w:rPr>
          <w:rFonts w:ascii="Times New Roman" w:hAnsi="Times New Roman"/>
        </w:rPr>
        <w:t xml:space="preserve"> artifact to more than one </w:t>
      </w:r>
      <w:r w:rsidRPr="00981CA4">
        <w:rPr>
          <w:rFonts w:ascii="Times New Roman" w:hAnsi="Times New Roman"/>
          <w:i/>
        </w:rPr>
        <w:t>target</w:t>
      </w:r>
      <w:r w:rsidR="00463FC1">
        <w:rPr>
          <w:rFonts w:ascii="Times New Roman" w:hAnsi="Times New Roman"/>
        </w:rPr>
        <w:t xml:space="preserve"> artifacts. (1-</w:t>
      </w:r>
      <w:r w:rsidRPr="00981CA4">
        <w:rPr>
          <w:rFonts w:ascii="Times New Roman" w:hAnsi="Times New Roman"/>
        </w:rPr>
        <w:t>m cardinality).</w:t>
      </w:r>
    </w:p>
    <w:p w14:paraId="2C47A1BF" w14:textId="59C02341" w:rsidR="00B97147" w:rsidRPr="00981CA4" w:rsidRDefault="00B97147" w:rsidP="001B582E">
      <w:pPr>
        <w:pStyle w:val="Caption"/>
        <w:tabs>
          <w:tab w:val="left" w:pos="900"/>
        </w:tabs>
        <w:spacing w:line="480" w:lineRule="auto"/>
        <w:jc w:val="both"/>
        <w:rPr>
          <w:rFonts w:ascii="Times New Roman" w:hAnsi="Times New Roman"/>
          <w:b w:val="0"/>
        </w:rPr>
      </w:pPr>
      <w:bookmarkStart w:id="7891" w:name="_Ref482756855"/>
      <w:r w:rsidRPr="00981CA4">
        <w:rPr>
          <w:rFonts w:ascii="Times New Roman" w:hAnsi="Times New Roman"/>
        </w:rPr>
        <w:t xml:space="preserve">TrTstCase </w:t>
      </w:r>
      <w:r w:rsidRPr="00981CA4">
        <w:rPr>
          <w:rFonts w:ascii="Times New Roman" w:hAnsi="Times New Roman"/>
        </w:rPr>
        <w:fldChar w:fldCharType="begin"/>
      </w:r>
      <w:r w:rsidRPr="00981CA4">
        <w:rPr>
          <w:rFonts w:ascii="Times New Roman" w:hAnsi="Times New Roman"/>
        </w:rPr>
        <w:instrText xml:space="preserve"> SEQ TrTstCase \* ARABIC </w:instrText>
      </w:r>
      <w:r w:rsidRPr="00981CA4">
        <w:rPr>
          <w:rFonts w:ascii="Times New Roman" w:hAnsi="Times New Roman"/>
        </w:rPr>
        <w:fldChar w:fldCharType="separate"/>
      </w:r>
      <w:r w:rsidR="00047800">
        <w:rPr>
          <w:rFonts w:ascii="Times New Roman" w:hAnsi="Times New Roman"/>
          <w:noProof/>
        </w:rPr>
        <w:t>6</w:t>
      </w:r>
      <w:r w:rsidRPr="00981CA4">
        <w:rPr>
          <w:rFonts w:ascii="Times New Roman" w:hAnsi="Times New Roman"/>
          <w:noProof/>
        </w:rPr>
        <w:fldChar w:fldCharType="end"/>
      </w:r>
      <w:bookmarkEnd w:id="7891"/>
      <w:r w:rsidRPr="00981CA4">
        <w:rPr>
          <w:rFonts w:ascii="Times New Roman" w:hAnsi="Times New Roman"/>
          <w:b w:val="0"/>
        </w:rPr>
        <w:t>: Relate a safety requirement to a Simulink model that realizes it.</w:t>
      </w:r>
      <w:r w:rsidR="00981CA4" w:rsidRPr="00981CA4">
        <w:rPr>
          <w:rFonts w:ascii="Times New Roman" w:hAnsi="Times New Roman"/>
          <w:b w:val="0"/>
        </w:rPr>
        <w:t xml:space="preserve"> </w:t>
      </w:r>
      <w:r w:rsidRPr="00981CA4">
        <w:rPr>
          <w:rFonts w:ascii="Times New Roman" w:hAnsi="Times New Roman"/>
          <w:b w:val="0"/>
        </w:rPr>
        <w:t>It checks whether a traceability model can relate two heterogeneous artifacts.</w:t>
      </w:r>
    </w:p>
    <w:p w14:paraId="6539EC1F" w14:textId="0A6578EC" w:rsidR="00B97147" w:rsidRPr="00981CA4" w:rsidRDefault="00B97147" w:rsidP="001B582E">
      <w:pPr>
        <w:pStyle w:val="Caption"/>
        <w:tabs>
          <w:tab w:val="left" w:pos="900"/>
        </w:tabs>
        <w:spacing w:line="480" w:lineRule="auto"/>
        <w:jc w:val="both"/>
        <w:rPr>
          <w:rFonts w:ascii="Times New Roman" w:hAnsi="Times New Roman"/>
          <w:b w:val="0"/>
        </w:rPr>
      </w:pPr>
      <w:bookmarkStart w:id="7892" w:name="_Ref482756143"/>
      <w:r w:rsidRPr="00981CA4">
        <w:rPr>
          <w:rFonts w:ascii="Times New Roman" w:hAnsi="Times New Roman"/>
          <w:szCs w:val="24"/>
        </w:rPr>
        <w:t xml:space="preserve">TrTstCase </w:t>
      </w:r>
      <w:r w:rsidRPr="00981CA4">
        <w:rPr>
          <w:rFonts w:ascii="Times New Roman" w:hAnsi="Times New Roman"/>
          <w:szCs w:val="24"/>
        </w:rPr>
        <w:fldChar w:fldCharType="begin"/>
      </w:r>
      <w:r w:rsidRPr="00981CA4">
        <w:rPr>
          <w:rFonts w:ascii="Times New Roman" w:hAnsi="Times New Roman"/>
          <w:szCs w:val="24"/>
        </w:rPr>
        <w:instrText xml:space="preserve"> SEQ TrTstCase \* ARABIC </w:instrText>
      </w:r>
      <w:r w:rsidRPr="00981CA4">
        <w:rPr>
          <w:rFonts w:ascii="Times New Roman" w:hAnsi="Times New Roman"/>
          <w:szCs w:val="24"/>
        </w:rPr>
        <w:fldChar w:fldCharType="separate"/>
      </w:r>
      <w:r w:rsidR="00047800">
        <w:rPr>
          <w:rFonts w:ascii="Times New Roman" w:hAnsi="Times New Roman"/>
          <w:noProof/>
          <w:szCs w:val="24"/>
        </w:rPr>
        <w:t>7</w:t>
      </w:r>
      <w:r w:rsidRPr="00981CA4">
        <w:rPr>
          <w:rFonts w:ascii="Times New Roman" w:hAnsi="Times New Roman"/>
          <w:szCs w:val="24"/>
        </w:rPr>
        <w:fldChar w:fldCharType="end"/>
      </w:r>
      <w:bookmarkEnd w:id="7892"/>
      <w:r w:rsidRPr="00981CA4">
        <w:rPr>
          <w:rFonts w:ascii="Times New Roman" w:hAnsi="Times New Roman"/>
          <w:b w:val="0"/>
          <w:szCs w:val="24"/>
        </w:rPr>
        <w:t>: Apply a constraint to classes in a Class diagram</w:t>
      </w:r>
      <w:r w:rsidR="00981CA4" w:rsidRPr="00981CA4">
        <w:rPr>
          <w:rFonts w:ascii="Times New Roman" w:hAnsi="Times New Roman"/>
          <w:b w:val="0"/>
          <w:szCs w:val="24"/>
        </w:rPr>
        <w:t>.</w:t>
      </w:r>
      <w:r w:rsidRPr="00981CA4">
        <w:rPr>
          <w:rFonts w:ascii="Times New Roman" w:hAnsi="Times New Roman"/>
          <w:b w:val="0"/>
          <w:szCs w:val="24"/>
        </w:rPr>
        <w:t xml:space="preserve"> It checks whether a traceability model allows a user to apply a </w:t>
      </w:r>
      <w:r w:rsidRPr="00981CA4">
        <w:rPr>
          <w:rFonts w:ascii="Times New Roman" w:hAnsi="Times New Roman"/>
          <w:b w:val="0"/>
          <w:i/>
          <w:szCs w:val="24"/>
        </w:rPr>
        <w:t>constraint</w:t>
      </w:r>
      <w:r w:rsidR="00A65524">
        <w:rPr>
          <w:rFonts w:ascii="Times New Roman" w:hAnsi="Times New Roman"/>
          <w:b w:val="0"/>
          <w:szCs w:val="24"/>
        </w:rPr>
        <w:t xml:space="preserve"> to an artifact. </w:t>
      </w:r>
      <w:r w:rsidRPr="00981CA4">
        <w:rPr>
          <w:rFonts w:ascii="Times New Roman" w:hAnsi="Times New Roman"/>
          <w:b w:val="0"/>
          <w:szCs w:val="24"/>
        </w:rPr>
        <w:t>In this particular instance, the constraint is that no two classes have the same name in a package.</w:t>
      </w:r>
    </w:p>
    <w:p w14:paraId="7A244C08" w14:textId="45354F39" w:rsidR="00B97147" w:rsidRPr="00981CA4" w:rsidRDefault="00B97147" w:rsidP="001B582E">
      <w:pPr>
        <w:keepNext/>
        <w:tabs>
          <w:tab w:val="left" w:pos="900"/>
        </w:tabs>
        <w:spacing w:line="480" w:lineRule="auto"/>
        <w:jc w:val="both"/>
        <w:rPr>
          <w:rFonts w:ascii="Times New Roman" w:hAnsi="Times New Roman"/>
        </w:rPr>
      </w:pPr>
      <w:bookmarkStart w:id="7893" w:name="_Ref482756186"/>
      <w:r w:rsidRPr="00981CA4">
        <w:rPr>
          <w:rFonts w:ascii="Times New Roman" w:hAnsi="Times New Roman"/>
          <w:b/>
        </w:rPr>
        <w:t xml:space="preserve">TrTstCase </w:t>
      </w:r>
      <w:r w:rsidRPr="00981CA4">
        <w:rPr>
          <w:rFonts w:ascii="Times New Roman" w:hAnsi="Times New Roman"/>
          <w:b/>
        </w:rPr>
        <w:fldChar w:fldCharType="begin"/>
      </w:r>
      <w:r w:rsidRPr="00981CA4">
        <w:rPr>
          <w:rFonts w:ascii="Times New Roman" w:hAnsi="Times New Roman"/>
          <w:b/>
        </w:rPr>
        <w:instrText xml:space="preserve"> SEQ TrTstCase \* ARABIC </w:instrText>
      </w:r>
      <w:r w:rsidRPr="00981CA4">
        <w:rPr>
          <w:rFonts w:ascii="Times New Roman" w:hAnsi="Times New Roman"/>
          <w:b/>
        </w:rPr>
        <w:fldChar w:fldCharType="separate"/>
      </w:r>
      <w:r w:rsidR="00047800">
        <w:rPr>
          <w:rFonts w:ascii="Times New Roman" w:hAnsi="Times New Roman"/>
          <w:b/>
          <w:noProof/>
        </w:rPr>
        <w:t>8</w:t>
      </w:r>
      <w:r w:rsidRPr="00981CA4">
        <w:rPr>
          <w:rFonts w:ascii="Times New Roman" w:hAnsi="Times New Roman"/>
          <w:b/>
        </w:rPr>
        <w:fldChar w:fldCharType="end"/>
      </w:r>
      <w:bookmarkEnd w:id="7893"/>
      <w:r w:rsidRPr="00981CA4">
        <w:rPr>
          <w:rFonts w:ascii="Times New Roman" w:hAnsi="Times New Roman"/>
        </w:rPr>
        <w:t>: Apply the following constraints to a trace link that relates a requirement and a use case:</w:t>
      </w:r>
    </w:p>
    <w:p w14:paraId="5D85C8E3" w14:textId="77777777" w:rsidR="00B97147" w:rsidRPr="00981CA4" w:rsidRDefault="00B97147" w:rsidP="00A03164">
      <w:pPr>
        <w:pStyle w:val="ListParagraph"/>
        <w:keepNext w:val="0"/>
        <w:numPr>
          <w:ilvl w:val="0"/>
          <w:numId w:val="29"/>
        </w:numPr>
        <w:tabs>
          <w:tab w:val="left" w:pos="900"/>
        </w:tabs>
        <w:spacing w:line="480" w:lineRule="auto"/>
        <w:jc w:val="both"/>
        <w:rPr>
          <w:rFonts w:ascii="Times New Roman" w:hAnsi="Times New Roman"/>
        </w:rPr>
      </w:pPr>
      <w:r w:rsidRPr="00981CA4">
        <w:rPr>
          <w:rFonts w:ascii="Times New Roman" w:hAnsi="Times New Roman"/>
        </w:rPr>
        <w:t xml:space="preserve">Each requirement should be linked to only on </w:t>
      </w:r>
      <w:r w:rsidRPr="00981CA4">
        <w:rPr>
          <w:rFonts w:ascii="Times New Roman" w:hAnsi="Times New Roman"/>
          <w:noProof/>
        </w:rPr>
        <w:t>use</w:t>
      </w:r>
      <w:r w:rsidRPr="00981CA4">
        <w:rPr>
          <w:rFonts w:ascii="Times New Roman" w:hAnsi="Times New Roman"/>
        </w:rPr>
        <w:t xml:space="preserve"> case.</w:t>
      </w:r>
    </w:p>
    <w:p w14:paraId="7078A193" w14:textId="77777777" w:rsidR="00B97147" w:rsidRPr="00981CA4" w:rsidRDefault="00B97147" w:rsidP="00A03164">
      <w:pPr>
        <w:pStyle w:val="ListParagraph"/>
        <w:keepNext w:val="0"/>
        <w:numPr>
          <w:ilvl w:val="0"/>
          <w:numId w:val="29"/>
        </w:numPr>
        <w:tabs>
          <w:tab w:val="left" w:pos="900"/>
        </w:tabs>
        <w:spacing w:line="480" w:lineRule="auto"/>
        <w:jc w:val="both"/>
        <w:rPr>
          <w:rFonts w:ascii="Times New Roman" w:hAnsi="Times New Roman"/>
        </w:rPr>
      </w:pPr>
      <w:r w:rsidRPr="00981CA4">
        <w:rPr>
          <w:rFonts w:ascii="Times New Roman" w:hAnsi="Times New Roman"/>
        </w:rPr>
        <w:t xml:space="preserve">Deleting a requirement </w:t>
      </w:r>
      <w:r w:rsidRPr="00981CA4">
        <w:rPr>
          <w:rFonts w:ascii="Times New Roman" w:hAnsi="Times New Roman"/>
          <w:noProof/>
        </w:rPr>
        <w:t>must delete</w:t>
      </w:r>
      <w:r w:rsidRPr="00981CA4">
        <w:rPr>
          <w:rFonts w:ascii="Times New Roman" w:hAnsi="Times New Roman"/>
        </w:rPr>
        <w:t xml:space="preserve"> the trace link that linked it to a requirement.</w:t>
      </w:r>
    </w:p>
    <w:p w14:paraId="5EDB80EE" w14:textId="77777777" w:rsidR="00B97147" w:rsidRPr="00981CA4" w:rsidRDefault="00B97147" w:rsidP="001B582E">
      <w:pPr>
        <w:pStyle w:val="Caption"/>
        <w:keepNext w:val="0"/>
        <w:tabs>
          <w:tab w:val="left" w:pos="900"/>
        </w:tabs>
        <w:spacing w:line="480" w:lineRule="auto"/>
        <w:jc w:val="both"/>
        <w:rPr>
          <w:rFonts w:ascii="Times New Roman" w:hAnsi="Times New Roman"/>
          <w:b w:val="0"/>
          <w:szCs w:val="24"/>
        </w:rPr>
      </w:pPr>
      <w:r w:rsidRPr="00981CA4">
        <w:rPr>
          <w:rFonts w:ascii="Times New Roman" w:hAnsi="Times New Roman"/>
          <w:b w:val="0"/>
          <w:szCs w:val="24"/>
        </w:rPr>
        <w:t xml:space="preserve">It checks whether a traceability model allows a user to apply a constraint or more to a </w:t>
      </w:r>
      <w:r w:rsidRPr="00981CA4">
        <w:rPr>
          <w:rFonts w:ascii="Times New Roman" w:hAnsi="Times New Roman"/>
          <w:b w:val="0"/>
          <w:i/>
          <w:szCs w:val="24"/>
        </w:rPr>
        <w:t>trace link</w:t>
      </w:r>
      <w:r w:rsidRPr="00981CA4">
        <w:rPr>
          <w:rFonts w:ascii="Times New Roman" w:hAnsi="Times New Roman"/>
          <w:b w:val="0"/>
          <w:szCs w:val="24"/>
        </w:rPr>
        <w:t xml:space="preserve">. </w:t>
      </w:r>
    </w:p>
    <w:p w14:paraId="3C4694AC" w14:textId="1E51BEA5" w:rsidR="00B97147" w:rsidRPr="00981CA4" w:rsidRDefault="00B97147" w:rsidP="001B582E">
      <w:pPr>
        <w:pStyle w:val="Caption"/>
        <w:tabs>
          <w:tab w:val="left" w:pos="900"/>
        </w:tabs>
        <w:spacing w:line="480" w:lineRule="auto"/>
        <w:jc w:val="both"/>
        <w:rPr>
          <w:rFonts w:ascii="Times New Roman" w:hAnsi="Times New Roman"/>
          <w:b w:val="0"/>
        </w:rPr>
      </w:pPr>
      <w:bookmarkStart w:id="7894" w:name="_Ref482756262"/>
      <w:r w:rsidRPr="00981CA4">
        <w:rPr>
          <w:rFonts w:ascii="Times New Roman" w:hAnsi="Times New Roman"/>
          <w:szCs w:val="24"/>
        </w:rPr>
        <w:t xml:space="preserve">TrTstCase </w:t>
      </w:r>
      <w:r w:rsidRPr="00981CA4">
        <w:rPr>
          <w:rFonts w:ascii="Times New Roman" w:hAnsi="Times New Roman"/>
          <w:szCs w:val="24"/>
        </w:rPr>
        <w:fldChar w:fldCharType="begin"/>
      </w:r>
      <w:r w:rsidRPr="00981CA4">
        <w:rPr>
          <w:rFonts w:ascii="Times New Roman" w:hAnsi="Times New Roman"/>
          <w:szCs w:val="24"/>
        </w:rPr>
        <w:instrText xml:space="preserve"> SEQ TrTstCase \* ARABIC </w:instrText>
      </w:r>
      <w:r w:rsidRPr="00981CA4">
        <w:rPr>
          <w:rFonts w:ascii="Times New Roman" w:hAnsi="Times New Roman"/>
          <w:szCs w:val="24"/>
        </w:rPr>
        <w:fldChar w:fldCharType="separate"/>
      </w:r>
      <w:r w:rsidR="00047800">
        <w:rPr>
          <w:rFonts w:ascii="Times New Roman" w:hAnsi="Times New Roman"/>
          <w:noProof/>
          <w:szCs w:val="24"/>
        </w:rPr>
        <w:t>9</w:t>
      </w:r>
      <w:r w:rsidRPr="00981CA4">
        <w:rPr>
          <w:rFonts w:ascii="Times New Roman" w:hAnsi="Times New Roman"/>
          <w:szCs w:val="24"/>
        </w:rPr>
        <w:fldChar w:fldCharType="end"/>
      </w:r>
      <w:bookmarkEnd w:id="7894"/>
      <w:r w:rsidRPr="00981CA4">
        <w:rPr>
          <w:rFonts w:ascii="Times New Roman" w:hAnsi="Times New Roman"/>
          <w:b w:val="0"/>
          <w:szCs w:val="24"/>
        </w:rPr>
        <w:t xml:space="preserve">: Make a reference to a trace link or an artifact. It checks whether a traceability model can allow a user to uniquely reference a </w:t>
      </w:r>
      <w:r w:rsidRPr="00981CA4">
        <w:rPr>
          <w:rFonts w:ascii="Times New Roman" w:hAnsi="Times New Roman"/>
          <w:b w:val="0"/>
          <w:i/>
          <w:szCs w:val="24"/>
        </w:rPr>
        <w:t>trace link</w:t>
      </w:r>
      <w:r w:rsidRPr="00981CA4">
        <w:rPr>
          <w:rFonts w:ascii="Times New Roman" w:hAnsi="Times New Roman"/>
          <w:b w:val="0"/>
          <w:szCs w:val="24"/>
        </w:rPr>
        <w:t xml:space="preserve"> or an </w:t>
      </w:r>
      <w:r w:rsidRPr="00981CA4">
        <w:rPr>
          <w:rFonts w:ascii="Times New Roman" w:hAnsi="Times New Roman"/>
          <w:b w:val="0"/>
          <w:i/>
          <w:szCs w:val="24"/>
        </w:rPr>
        <w:t>artifact</w:t>
      </w:r>
      <w:r w:rsidRPr="00981CA4">
        <w:rPr>
          <w:rFonts w:ascii="Times New Roman" w:hAnsi="Times New Roman"/>
          <w:b w:val="0"/>
          <w:szCs w:val="24"/>
        </w:rPr>
        <w:t xml:space="preserve"> using an identification number, a name, or a reference to its location. </w:t>
      </w:r>
    </w:p>
    <w:p w14:paraId="0E955592" w14:textId="09987131" w:rsidR="00B97147" w:rsidRPr="00981CA4" w:rsidRDefault="00B97147" w:rsidP="001B582E">
      <w:pPr>
        <w:pStyle w:val="Caption"/>
        <w:tabs>
          <w:tab w:val="left" w:pos="900"/>
        </w:tabs>
        <w:spacing w:line="480" w:lineRule="auto"/>
        <w:jc w:val="both"/>
        <w:rPr>
          <w:rFonts w:ascii="Times New Roman" w:hAnsi="Times New Roman"/>
          <w:b w:val="0"/>
        </w:rPr>
      </w:pPr>
      <w:bookmarkStart w:id="7895" w:name="_Ref482757418"/>
      <w:r w:rsidRPr="00981CA4">
        <w:rPr>
          <w:rFonts w:ascii="Times New Roman" w:hAnsi="Times New Roman"/>
          <w:szCs w:val="24"/>
        </w:rPr>
        <w:t xml:space="preserve">TrTstCase </w:t>
      </w:r>
      <w:r w:rsidRPr="00981CA4">
        <w:rPr>
          <w:rFonts w:ascii="Times New Roman" w:hAnsi="Times New Roman"/>
          <w:szCs w:val="24"/>
        </w:rPr>
        <w:fldChar w:fldCharType="begin"/>
      </w:r>
      <w:r w:rsidRPr="00981CA4">
        <w:rPr>
          <w:rFonts w:ascii="Times New Roman" w:hAnsi="Times New Roman"/>
          <w:szCs w:val="24"/>
        </w:rPr>
        <w:instrText xml:space="preserve"> SEQ TrTstCase \* ARABIC </w:instrText>
      </w:r>
      <w:r w:rsidRPr="00981CA4">
        <w:rPr>
          <w:rFonts w:ascii="Times New Roman" w:hAnsi="Times New Roman"/>
          <w:szCs w:val="24"/>
        </w:rPr>
        <w:fldChar w:fldCharType="separate"/>
      </w:r>
      <w:r w:rsidR="00047800">
        <w:rPr>
          <w:rFonts w:ascii="Times New Roman" w:hAnsi="Times New Roman"/>
          <w:noProof/>
          <w:szCs w:val="24"/>
        </w:rPr>
        <w:t>10</w:t>
      </w:r>
      <w:r w:rsidRPr="00981CA4">
        <w:rPr>
          <w:rFonts w:ascii="Times New Roman" w:hAnsi="Times New Roman"/>
          <w:szCs w:val="24"/>
        </w:rPr>
        <w:fldChar w:fldCharType="end"/>
      </w:r>
      <w:bookmarkEnd w:id="7895"/>
      <w:r w:rsidRPr="00981CA4">
        <w:rPr>
          <w:rFonts w:ascii="Times New Roman" w:hAnsi="Times New Roman"/>
          <w:b w:val="0"/>
          <w:szCs w:val="24"/>
        </w:rPr>
        <w:t xml:space="preserve">: Specify the </w:t>
      </w:r>
      <w:r w:rsidRPr="00981CA4">
        <w:rPr>
          <w:rFonts w:ascii="Times New Roman" w:hAnsi="Times New Roman"/>
          <w:b w:val="0"/>
          <w:i/>
          <w:szCs w:val="24"/>
        </w:rPr>
        <w:t>is-a</w:t>
      </w:r>
      <w:r w:rsidRPr="00981CA4">
        <w:rPr>
          <w:rFonts w:ascii="Times New Roman" w:hAnsi="Times New Roman"/>
          <w:b w:val="0"/>
          <w:szCs w:val="24"/>
        </w:rPr>
        <w:t xml:space="preserve"> relation between two classes, </w:t>
      </w:r>
      <w:r w:rsidRPr="00981CA4">
        <w:rPr>
          <w:rFonts w:ascii="Times New Roman" w:hAnsi="Times New Roman"/>
          <w:b w:val="0"/>
          <w:i/>
          <w:szCs w:val="24"/>
        </w:rPr>
        <w:t>ClassA</w:t>
      </w:r>
      <w:r w:rsidRPr="00981CA4">
        <w:rPr>
          <w:rFonts w:ascii="Times New Roman" w:hAnsi="Times New Roman"/>
          <w:b w:val="0"/>
          <w:szCs w:val="24"/>
        </w:rPr>
        <w:t xml:space="preserve"> and </w:t>
      </w:r>
      <w:r w:rsidRPr="00981CA4">
        <w:rPr>
          <w:rFonts w:ascii="Times New Roman" w:hAnsi="Times New Roman"/>
          <w:b w:val="0"/>
          <w:i/>
          <w:szCs w:val="24"/>
        </w:rPr>
        <w:t xml:space="preserve">ClassB, </w:t>
      </w:r>
      <w:r w:rsidRPr="00981CA4">
        <w:rPr>
          <w:rFonts w:ascii="Times New Roman" w:hAnsi="Times New Roman"/>
          <w:b w:val="0"/>
          <w:szCs w:val="24"/>
        </w:rPr>
        <w:t xml:space="preserve">during the transformation of a class diagram to Java code. It checks whether a traceability model can allow a user to specify an </w:t>
      </w:r>
      <w:r w:rsidRPr="00981CA4">
        <w:rPr>
          <w:rFonts w:ascii="Times New Roman" w:hAnsi="Times New Roman"/>
          <w:b w:val="0"/>
          <w:i/>
          <w:szCs w:val="24"/>
        </w:rPr>
        <w:t>explicit</w:t>
      </w:r>
      <w:r w:rsidRPr="00981CA4">
        <w:rPr>
          <w:rFonts w:ascii="Times New Roman" w:hAnsi="Times New Roman"/>
          <w:b w:val="0"/>
          <w:szCs w:val="24"/>
        </w:rPr>
        <w:t xml:space="preserve"> trace link between artifacts of two models during model transformation.</w:t>
      </w:r>
    </w:p>
    <w:p w14:paraId="12006CD4" w14:textId="7B2B1CD6" w:rsidR="00B97147" w:rsidRPr="00981CA4" w:rsidRDefault="00B97147" w:rsidP="001B582E">
      <w:pPr>
        <w:pStyle w:val="Caption"/>
        <w:tabs>
          <w:tab w:val="left" w:pos="900"/>
        </w:tabs>
        <w:spacing w:line="480" w:lineRule="auto"/>
        <w:jc w:val="both"/>
        <w:rPr>
          <w:rFonts w:ascii="Times New Roman" w:hAnsi="Times New Roman"/>
          <w:b w:val="0"/>
        </w:rPr>
      </w:pPr>
      <w:bookmarkStart w:id="7896" w:name="_Ref482757515"/>
      <w:r w:rsidRPr="00981CA4">
        <w:rPr>
          <w:rFonts w:ascii="Times New Roman" w:hAnsi="Times New Roman"/>
          <w:szCs w:val="24"/>
        </w:rPr>
        <w:t xml:space="preserve">TrTstCase </w:t>
      </w:r>
      <w:r w:rsidRPr="00981CA4">
        <w:rPr>
          <w:rFonts w:ascii="Times New Roman" w:hAnsi="Times New Roman"/>
          <w:szCs w:val="24"/>
        </w:rPr>
        <w:fldChar w:fldCharType="begin"/>
      </w:r>
      <w:r w:rsidRPr="00981CA4">
        <w:rPr>
          <w:rFonts w:ascii="Times New Roman" w:hAnsi="Times New Roman"/>
          <w:szCs w:val="24"/>
        </w:rPr>
        <w:instrText xml:space="preserve"> SEQ TrTstCase \* ARABIC </w:instrText>
      </w:r>
      <w:r w:rsidRPr="00981CA4">
        <w:rPr>
          <w:rFonts w:ascii="Times New Roman" w:hAnsi="Times New Roman"/>
          <w:szCs w:val="24"/>
        </w:rPr>
        <w:fldChar w:fldCharType="separate"/>
      </w:r>
      <w:r w:rsidR="00047800">
        <w:rPr>
          <w:rFonts w:ascii="Times New Roman" w:hAnsi="Times New Roman"/>
          <w:noProof/>
          <w:szCs w:val="24"/>
        </w:rPr>
        <w:t>11</w:t>
      </w:r>
      <w:r w:rsidRPr="00981CA4">
        <w:rPr>
          <w:rFonts w:ascii="Times New Roman" w:hAnsi="Times New Roman"/>
          <w:szCs w:val="24"/>
        </w:rPr>
        <w:fldChar w:fldCharType="end"/>
      </w:r>
      <w:bookmarkEnd w:id="7896"/>
      <w:r w:rsidRPr="00981CA4">
        <w:rPr>
          <w:rFonts w:ascii="Times New Roman" w:hAnsi="Times New Roman"/>
          <w:b w:val="0"/>
          <w:szCs w:val="24"/>
        </w:rPr>
        <w:t xml:space="preserve">: Specify a version to a requirement that is derived from another requirement. </w:t>
      </w:r>
    </w:p>
    <w:p w14:paraId="42BA547E" w14:textId="77777777" w:rsidR="00981CA4" w:rsidRPr="00981CA4" w:rsidRDefault="00B97147" w:rsidP="001B582E">
      <w:pPr>
        <w:tabs>
          <w:tab w:val="left" w:pos="900"/>
        </w:tabs>
        <w:spacing w:line="480" w:lineRule="auto"/>
        <w:jc w:val="both"/>
        <w:rPr>
          <w:rFonts w:ascii="Times New Roman" w:hAnsi="Times New Roman"/>
        </w:rPr>
      </w:pPr>
      <w:r w:rsidRPr="00981CA4">
        <w:rPr>
          <w:rFonts w:ascii="Times New Roman" w:hAnsi="Times New Roman"/>
        </w:rPr>
        <w:t xml:space="preserve">It checks whether a traceability model can allow a user to specify historical information to a trace element (an </w:t>
      </w:r>
      <w:r w:rsidRPr="00981CA4">
        <w:rPr>
          <w:rFonts w:ascii="Times New Roman" w:hAnsi="Times New Roman"/>
          <w:i/>
        </w:rPr>
        <w:t>artifact</w:t>
      </w:r>
      <w:r w:rsidRPr="00981CA4">
        <w:rPr>
          <w:rFonts w:ascii="Times New Roman" w:hAnsi="Times New Roman"/>
        </w:rPr>
        <w:t xml:space="preserve">, a </w:t>
      </w:r>
      <w:r w:rsidRPr="00981CA4">
        <w:rPr>
          <w:rFonts w:ascii="Times New Roman" w:hAnsi="Times New Roman"/>
          <w:i/>
        </w:rPr>
        <w:t>trace link</w:t>
      </w:r>
      <w:r w:rsidRPr="00981CA4">
        <w:rPr>
          <w:rFonts w:ascii="Times New Roman" w:hAnsi="Times New Roman"/>
        </w:rPr>
        <w:t xml:space="preserve">, or a </w:t>
      </w:r>
      <w:r w:rsidRPr="00981CA4">
        <w:rPr>
          <w:rFonts w:ascii="Times New Roman" w:hAnsi="Times New Roman"/>
          <w:i/>
        </w:rPr>
        <w:t>transformation</w:t>
      </w:r>
      <w:r w:rsidRPr="00981CA4">
        <w:rPr>
          <w:rFonts w:ascii="Times New Roman" w:hAnsi="Times New Roman"/>
        </w:rPr>
        <w:t>).</w:t>
      </w:r>
      <w:bookmarkStart w:id="7897" w:name="_Ref482756285"/>
    </w:p>
    <w:p w14:paraId="4510057E" w14:textId="5680E7F9" w:rsidR="00981CA4" w:rsidRPr="00981CA4" w:rsidRDefault="00B97147" w:rsidP="001B582E">
      <w:pPr>
        <w:tabs>
          <w:tab w:val="left" w:pos="900"/>
        </w:tabs>
        <w:spacing w:line="480" w:lineRule="auto"/>
        <w:jc w:val="both"/>
        <w:rPr>
          <w:rFonts w:ascii="Times New Roman" w:hAnsi="Times New Roman"/>
        </w:rPr>
      </w:pPr>
      <w:r w:rsidRPr="00981CA4">
        <w:rPr>
          <w:rFonts w:ascii="Times New Roman" w:hAnsi="Times New Roman"/>
          <w:b/>
        </w:rPr>
        <w:t xml:space="preserve">TrTstCase </w:t>
      </w:r>
      <w:r w:rsidRPr="00981CA4">
        <w:rPr>
          <w:rFonts w:ascii="Times New Roman" w:hAnsi="Times New Roman"/>
          <w:b/>
        </w:rPr>
        <w:fldChar w:fldCharType="begin"/>
      </w:r>
      <w:r w:rsidRPr="00981CA4">
        <w:rPr>
          <w:rFonts w:ascii="Times New Roman" w:hAnsi="Times New Roman"/>
          <w:b/>
        </w:rPr>
        <w:instrText xml:space="preserve"> SEQ TrTstCase \* ARABIC </w:instrText>
      </w:r>
      <w:r w:rsidRPr="00981CA4">
        <w:rPr>
          <w:rFonts w:ascii="Times New Roman" w:hAnsi="Times New Roman"/>
          <w:b/>
        </w:rPr>
        <w:fldChar w:fldCharType="separate"/>
      </w:r>
      <w:r w:rsidR="00047800">
        <w:rPr>
          <w:rFonts w:ascii="Times New Roman" w:hAnsi="Times New Roman"/>
          <w:b/>
          <w:noProof/>
        </w:rPr>
        <w:t>12</w:t>
      </w:r>
      <w:r w:rsidRPr="00981CA4">
        <w:rPr>
          <w:rFonts w:ascii="Times New Roman" w:hAnsi="Times New Roman"/>
          <w:b/>
          <w:noProof/>
        </w:rPr>
        <w:fldChar w:fldCharType="end"/>
      </w:r>
      <w:bookmarkEnd w:id="7897"/>
      <w:r w:rsidRPr="00981CA4">
        <w:rPr>
          <w:rFonts w:ascii="Times New Roman" w:hAnsi="Times New Roman"/>
        </w:rPr>
        <w:t>: Specify the relation between two requirements as product-related and dependency. It checks whether a traceability model can allow a user to apply more than one type to a trace link based on the purpose of the link or the level of granularity.</w:t>
      </w:r>
      <w:bookmarkStart w:id="7898" w:name="_Ref482756822"/>
    </w:p>
    <w:p w14:paraId="66AB4B88" w14:textId="1402E1A5" w:rsidR="001D4C58" w:rsidRDefault="00B97147" w:rsidP="001B582E">
      <w:pPr>
        <w:tabs>
          <w:tab w:val="left" w:pos="900"/>
        </w:tabs>
        <w:spacing w:line="480" w:lineRule="auto"/>
        <w:jc w:val="both"/>
        <w:rPr>
          <w:rFonts w:ascii="Times New Roman" w:hAnsi="Times New Roman"/>
        </w:rPr>
      </w:pPr>
      <w:r w:rsidRPr="00981CA4">
        <w:rPr>
          <w:rFonts w:ascii="Times New Roman" w:hAnsi="Times New Roman"/>
          <w:b/>
        </w:rPr>
        <w:t xml:space="preserve">TrTstCase </w:t>
      </w:r>
      <w:r w:rsidRPr="00981CA4">
        <w:rPr>
          <w:rFonts w:ascii="Times New Roman" w:hAnsi="Times New Roman"/>
          <w:b/>
        </w:rPr>
        <w:fldChar w:fldCharType="begin"/>
      </w:r>
      <w:r w:rsidRPr="00981CA4">
        <w:rPr>
          <w:rFonts w:ascii="Times New Roman" w:hAnsi="Times New Roman"/>
          <w:b/>
        </w:rPr>
        <w:instrText xml:space="preserve"> SEQ TrTstCase \* ARABIC </w:instrText>
      </w:r>
      <w:r w:rsidRPr="00981CA4">
        <w:rPr>
          <w:rFonts w:ascii="Times New Roman" w:hAnsi="Times New Roman"/>
          <w:b/>
        </w:rPr>
        <w:fldChar w:fldCharType="separate"/>
      </w:r>
      <w:r w:rsidR="00047800">
        <w:rPr>
          <w:rFonts w:ascii="Times New Roman" w:hAnsi="Times New Roman"/>
          <w:b/>
          <w:noProof/>
        </w:rPr>
        <w:t>13</w:t>
      </w:r>
      <w:r w:rsidRPr="00981CA4">
        <w:rPr>
          <w:rFonts w:ascii="Times New Roman" w:hAnsi="Times New Roman"/>
          <w:b/>
          <w:noProof/>
        </w:rPr>
        <w:fldChar w:fldCharType="end"/>
      </w:r>
      <w:bookmarkEnd w:id="7898"/>
      <w:r w:rsidRPr="00981CA4">
        <w:rPr>
          <w:rFonts w:ascii="Times New Roman" w:hAnsi="Times New Roman"/>
        </w:rPr>
        <w:t>: Relate a requirement to a trace link such that the requirement is the source and the use case is the target</w:t>
      </w:r>
      <w:r w:rsidRPr="00981CA4">
        <w:rPr>
          <w:rFonts w:ascii="Times New Roman" w:hAnsi="Times New Roman"/>
          <w:bCs/>
        </w:rPr>
        <w:t>.</w:t>
      </w:r>
      <w:r w:rsidR="00981CA4" w:rsidRPr="00981CA4">
        <w:rPr>
          <w:rFonts w:ascii="Times New Roman" w:hAnsi="Times New Roman"/>
          <w:bCs/>
        </w:rPr>
        <w:t xml:space="preserve"> </w:t>
      </w:r>
      <w:r w:rsidRPr="00981CA4">
        <w:rPr>
          <w:rFonts w:ascii="Times New Roman" w:hAnsi="Times New Roman"/>
        </w:rPr>
        <w:t xml:space="preserve">It checks whether a user can specify in a trace model the source and target artifacts. </w:t>
      </w:r>
    </w:p>
    <w:p w14:paraId="3A099682" w14:textId="06CF73B1" w:rsidR="00A65524" w:rsidRPr="001D4C58" w:rsidRDefault="00EA5AF7" w:rsidP="001B582E">
      <w:pPr>
        <w:tabs>
          <w:tab w:val="left" w:pos="900"/>
        </w:tabs>
        <w:spacing w:line="480" w:lineRule="auto"/>
        <w:jc w:val="both"/>
        <w:rPr>
          <w:rFonts w:ascii="Times New Roman" w:hAnsi="Times New Roman"/>
        </w:rPr>
      </w:pPr>
      <w:r w:rsidRPr="00C67C7F">
        <w:rPr>
          <w:rFonts w:ascii="Times New Roman" w:hAnsi="Times New Roman"/>
          <w:noProof/>
          <w:sz w:val="20"/>
          <w:szCs w:val="20"/>
          <w:lang w:eastAsia="zh-CN"/>
        </w:rPr>
        <mc:AlternateContent>
          <mc:Choice Requires="wps">
            <w:drawing>
              <wp:anchor distT="45720" distB="45720" distL="114300" distR="114300" simplePos="0" relativeHeight="251667456" behindDoc="0" locked="0" layoutInCell="1" allowOverlap="1" wp14:anchorId="0D85D65D" wp14:editId="62F61CCD">
                <wp:simplePos x="0" y="0"/>
                <wp:positionH relativeFrom="margin">
                  <wp:posOffset>764540</wp:posOffset>
                </wp:positionH>
                <wp:positionV relativeFrom="margin">
                  <wp:posOffset>2241550</wp:posOffset>
                </wp:positionV>
                <wp:extent cx="4694555" cy="5238750"/>
                <wp:effectExtent l="0" t="0" r="0" b="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4555" cy="5238750"/>
                        </a:xfrm>
                        <a:prstGeom prst="rect">
                          <a:avLst/>
                        </a:prstGeom>
                        <a:solidFill>
                          <a:srgbClr val="FFFFFF"/>
                        </a:solidFill>
                        <a:ln w="9525">
                          <a:noFill/>
                          <a:miter lim="800000"/>
                          <a:headEnd/>
                          <a:tailEnd/>
                        </a:ln>
                      </wps:spPr>
                      <wps:txbx>
                        <w:txbxContent>
                          <w:p w14:paraId="198E7755" w14:textId="11D0D982" w:rsidR="00D617FD" w:rsidRDefault="00D617FD" w:rsidP="00B97147">
                            <w:pPr>
                              <w:pStyle w:val="Caption"/>
                            </w:pPr>
                            <w:bookmarkStart w:id="7899" w:name="_Ref483349091"/>
                            <w:bookmarkStart w:id="7900" w:name="_Toc525723635"/>
                            <w:r w:rsidRPr="00B2629C">
                              <w:rPr>
                                <w:sz w:val="20"/>
                                <w:szCs w:val="20"/>
                              </w:rPr>
                              <w:t xml:space="preserve">Table </w:t>
                            </w:r>
                            <w:r w:rsidRPr="00B2629C">
                              <w:rPr>
                                <w:sz w:val="20"/>
                                <w:szCs w:val="20"/>
                              </w:rPr>
                              <w:fldChar w:fldCharType="begin"/>
                            </w:r>
                            <w:r w:rsidRPr="00B2629C">
                              <w:rPr>
                                <w:sz w:val="20"/>
                                <w:szCs w:val="20"/>
                              </w:rPr>
                              <w:instrText xml:space="preserve"> SEQ Table \* ARABIC </w:instrText>
                            </w:r>
                            <w:r w:rsidRPr="00B2629C">
                              <w:rPr>
                                <w:sz w:val="20"/>
                                <w:szCs w:val="20"/>
                              </w:rPr>
                              <w:fldChar w:fldCharType="separate"/>
                            </w:r>
                            <w:r>
                              <w:rPr>
                                <w:noProof/>
                                <w:sz w:val="20"/>
                                <w:szCs w:val="20"/>
                              </w:rPr>
                              <w:t>16</w:t>
                            </w:r>
                            <w:r w:rsidRPr="00B2629C">
                              <w:rPr>
                                <w:sz w:val="20"/>
                                <w:szCs w:val="20"/>
                              </w:rPr>
                              <w:fldChar w:fldCharType="end"/>
                            </w:r>
                            <w:bookmarkEnd w:id="7899"/>
                            <w:r>
                              <w:t xml:space="preserve">: </w:t>
                            </w:r>
                            <w:r w:rsidRPr="00AD071D">
                              <w:rPr>
                                <w:sz w:val="20"/>
                                <w:szCs w:val="20"/>
                              </w:rPr>
                              <w:t>Validation of existing traceability models</w:t>
                            </w:r>
                            <w:bookmarkEnd w:id="7900"/>
                          </w:p>
                          <w:tbl>
                            <w:tblPr>
                              <w:tblW w:w="5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140"/>
                              <w:gridCol w:w="1134"/>
                              <w:gridCol w:w="425"/>
                              <w:gridCol w:w="403"/>
                              <w:gridCol w:w="354"/>
                              <w:gridCol w:w="417"/>
                              <w:gridCol w:w="358"/>
                              <w:gridCol w:w="358"/>
                              <w:gridCol w:w="413"/>
                              <w:gridCol w:w="413"/>
                              <w:gridCol w:w="544"/>
                            </w:tblGrid>
                            <w:tr w:rsidR="00D617FD" w:rsidRPr="00A11AF7" w14:paraId="60793DD9" w14:textId="77777777" w:rsidTr="00A1256E">
                              <w:trPr>
                                <w:trHeight w:val="134"/>
                                <w:tblHeader/>
                                <w:jc w:val="center"/>
                                <w:ins w:id="7901" w:author="Nasser Mustafa [2]" w:date="2018-09-19T08:34:00Z"/>
                              </w:trPr>
                              <w:tc>
                                <w:tcPr>
                                  <w:tcW w:w="1140" w:type="dxa"/>
                                  <w:vMerge w:val="restart"/>
                                </w:tcPr>
                                <w:p w14:paraId="48C8BDE8" w14:textId="77777777" w:rsidR="00D617FD" w:rsidRPr="00F646CB" w:rsidRDefault="00D617FD" w:rsidP="003A6101">
                                  <w:pPr>
                                    <w:rPr>
                                      <w:ins w:id="7902" w:author="Nasser Mustafa [2]" w:date="2018-09-19T08:34:00Z"/>
                                      <w:rFonts w:ascii="Times New Roman" w:hAnsi="Times New Roman"/>
                                      <w:b/>
                                      <w:bCs/>
                                      <w:sz w:val="18"/>
                                      <w:szCs w:val="18"/>
                                    </w:rPr>
                                  </w:pPr>
                                  <w:ins w:id="7903" w:author="Nasser Mustafa [2]" w:date="2018-09-19T08:34:00Z">
                                    <w:r w:rsidRPr="00F646CB">
                                      <w:rPr>
                                        <w:rFonts w:ascii="Times New Roman" w:hAnsi="Times New Roman"/>
                                        <w:b/>
                                        <w:bCs/>
                                        <w:sz w:val="18"/>
                                        <w:szCs w:val="18"/>
                                      </w:rPr>
                                      <w:t>Validation Criteria</w:t>
                                    </w:r>
                                  </w:ins>
                                </w:p>
                              </w:tc>
                              <w:tc>
                                <w:tcPr>
                                  <w:tcW w:w="1134" w:type="dxa"/>
                                  <w:vMerge w:val="restart"/>
                                </w:tcPr>
                                <w:p w14:paraId="582A5881" w14:textId="77777777" w:rsidR="00D617FD" w:rsidRPr="00F646CB" w:rsidRDefault="00D617FD" w:rsidP="003A6101">
                                  <w:pPr>
                                    <w:rPr>
                                      <w:ins w:id="7904" w:author="Nasser Mustafa [2]" w:date="2018-09-19T08:34:00Z"/>
                                      <w:rFonts w:ascii="Times New Roman" w:hAnsi="Times New Roman"/>
                                      <w:b/>
                                      <w:bCs/>
                                      <w:sz w:val="20"/>
                                      <w:szCs w:val="20"/>
                                    </w:rPr>
                                  </w:pPr>
                                  <w:ins w:id="7905" w:author="Nasser Mustafa [2]" w:date="2018-09-19T08:34:00Z">
                                    <w:r>
                                      <w:rPr>
                                        <w:rFonts w:ascii="Times New Roman" w:hAnsi="Times New Roman"/>
                                        <w:b/>
                                        <w:bCs/>
                                        <w:sz w:val="20"/>
                                        <w:szCs w:val="20"/>
                                      </w:rPr>
                                      <w:t>Validation</w:t>
                                    </w:r>
                                    <w:r w:rsidRPr="00F646CB">
                                      <w:rPr>
                                        <w:rFonts w:ascii="Times New Roman" w:hAnsi="Times New Roman"/>
                                        <w:b/>
                                        <w:bCs/>
                                        <w:sz w:val="20"/>
                                        <w:szCs w:val="20"/>
                                      </w:rPr>
                                      <w:t xml:space="preserve"> Case</w:t>
                                    </w:r>
                                  </w:ins>
                                </w:p>
                              </w:tc>
                              <w:tc>
                                <w:tcPr>
                                  <w:tcW w:w="3685" w:type="dxa"/>
                                  <w:gridSpan w:val="9"/>
                                  <w:tcBorders>
                                    <w:bottom w:val="single" w:sz="4" w:space="0" w:color="auto"/>
                                  </w:tcBorders>
                                </w:tcPr>
                                <w:p w14:paraId="6B9223ED" w14:textId="77777777" w:rsidR="00D617FD" w:rsidRPr="00F646CB" w:rsidRDefault="00D617FD" w:rsidP="003A6101">
                                  <w:pPr>
                                    <w:rPr>
                                      <w:ins w:id="7906" w:author="Nasser Mustafa [2]" w:date="2018-09-19T08:34:00Z"/>
                                      <w:rFonts w:ascii="Times New Roman" w:hAnsi="Times New Roman"/>
                                      <w:b/>
                                      <w:bCs/>
                                      <w:sz w:val="18"/>
                                      <w:szCs w:val="18"/>
                                    </w:rPr>
                                  </w:pPr>
                                  <w:ins w:id="7907" w:author="Nasser Mustafa [2]" w:date="2018-09-19T08:34:00Z">
                                    <w:r w:rsidRPr="00F646CB">
                                      <w:rPr>
                                        <w:rFonts w:ascii="Times New Roman" w:hAnsi="Times New Roman"/>
                                        <w:b/>
                                        <w:bCs/>
                                        <w:sz w:val="18"/>
                                        <w:szCs w:val="18"/>
                                      </w:rPr>
                                      <w:t>Satisfied by</w:t>
                                    </w:r>
                                  </w:ins>
                                </w:p>
                              </w:tc>
                            </w:tr>
                            <w:tr w:rsidR="00D617FD" w:rsidRPr="00A11AF7" w14:paraId="49A4214C" w14:textId="77777777" w:rsidTr="00A1256E">
                              <w:trPr>
                                <w:trHeight w:val="63"/>
                                <w:tblHeader/>
                                <w:jc w:val="center"/>
                                <w:ins w:id="7908" w:author="Nasser Mustafa [2]" w:date="2018-09-19T08:34:00Z"/>
                              </w:trPr>
                              <w:tc>
                                <w:tcPr>
                                  <w:tcW w:w="1140" w:type="dxa"/>
                                  <w:vMerge/>
                                </w:tcPr>
                                <w:p w14:paraId="26468653" w14:textId="77777777" w:rsidR="00D617FD" w:rsidRPr="00F646CB" w:rsidRDefault="00D617FD" w:rsidP="003A6101">
                                  <w:pPr>
                                    <w:ind w:hanging="14"/>
                                    <w:rPr>
                                      <w:ins w:id="7909" w:author="Nasser Mustafa [2]" w:date="2018-09-19T08:34:00Z"/>
                                      <w:rFonts w:ascii="Times New Roman" w:hAnsi="Times New Roman"/>
                                      <w:iCs/>
                                      <w:sz w:val="18"/>
                                      <w:szCs w:val="18"/>
                                      <w:lang w:val="en-CA"/>
                                    </w:rPr>
                                  </w:pPr>
                                </w:p>
                              </w:tc>
                              <w:tc>
                                <w:tcPr>
                                  <w:tcW w:w="1134" w:type="dxa"/>
                                  <w:vMerge/>
                                </w:tcPr>
                                <w:p w14:paraId="7A9BE57B" w14:textId="77777777" w:rsidR="00D617FD" w:rsidRPr="00F646CB" w:rsidRDefault="00D617FD" w:rsidP="003A6101">
                                  <w:pPr>
                                    <w:rPr>
                                      <w:ins w:id="7910" w:author="Nasser Mustafa [2]" w:date="2018-09-19T08:34:00Z"/>
                                      <w:rFonts w:ascii="Times New Roman" w:hAnsi="Times New Roman"/>
                                      <w:sz w:val="20"/>
                                      <w:szCs w:val="20"/>
                                      <w:lang w:val="en-CA"/>
                                    </w:rPr>
                                  </w:pPr>
                                </w:p>
                              </w:tc>
                              <w:tc>
                                <w:tcPr>
                                  <w:tcW w:w="425" w:type="dxa"/>
                                </w:tcPr>
                                <w:p w14:paraId="49BF9CE3" w14:textId="0CFA8C5E" w:rsidR="00D617FD" w:rsidRPr="00EC52D7" w:rsidRDefault="00D617FD" w:rsidP="003A6101">
                                  <w:pPr>
                                    <w:rPr>
                                      <w:ins w:id="7911" w:author="Nasser Mustafa [2]" w:date="2018-09-19T08:34:00Z"/>
                                      <w:rFonts w:ascii="Times New Roman" w:hAnsi="Times New Roman"/>
                                      <w:sz w:val="16"/>
                                      <w:szCs w:val="16"/>
                                      <w:lang w:val="en-CA"/>
                                      <w:rPrChange w:id="7912" w:author="Nasser Mustafa [2]" w:date="2018-09-25T18:39:00Z">
                                        <w:rPr>
                                          <w:ins w:id="7913" w:author="Nasser Mustafa [2]" w:date="2018-09-19T08:34:00Z"/>
                                          <w:rFonts w:ascii="Times New Roman" w:hAnsi="Times New Roman"/>
                                          <w:sz w:val="18"/>
                                          <w:szCs w:val="18"/>
                                          <w:lang w:val="en-CA"/>
                                        </w:rPr>
                                      </w:rPrChange>
                                    </w:rPr>
                                  </w:pPr>
                                  <w:ins w:id="7914" w:author="Nasser Mustafa [2]" w:date="2018-09-19T08:34:00Z">
                                    <w:r w:rsidRPr="00EC52D7">
                                      <w:rPr>
                                        <w:rFonts w:ascii="Times New Roman" w:hAnsi="Times New Roman"/>
                                        <w:sz w:val="16"/>
                                        <w:szCs w:val="16"/>
                                        <w:lang w:val="en-CA"/>
                                        <w:rPrChange w:id="7915"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16" w:author="Nasser Mustafa [2]" w:date="2018-09-25T18:39:00Z">
                                        <w:rPr>
                                          <w:rFonts w:ascii="Times New Roman" w:hAnsi="Times New Roman"/>
                                          <w:sz w:val="18"/>
                                          <w:szCs w:val="18"/>
                                          <w:lang w:val="en-CA"/>
                                        </w:rPr>
                                      </w:rPrChange>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7917" w:author="Nasser Mustafa [2]" w:date="2018-09-19T08:34:00Z">
                                    <w:r w:rsidRPr="00EC52D7">
                                      <w:rPr>
                                        <w:rFonts w:ascii="Times New Roman" w:hAnsi="Times New Roman"/>
                                        <w:sz w:val="16"/>
                                        <w:szCs w:val="16"/>
                                        <w:lang w:val="en-CA"/>
                                        <w:rPrChange w:id="7918"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19" w:author="Nasser Mustafa [2]" w:date="2018-09-25T18:39:00Z">
                                        <w:rPr>
                                          <w:rFonts w:ascii="Times New Roman" w:hAnsi="Times New Roman"/>
                                          <w:noProof/>
                                          <w:sz w:val="18"/>
                                          <w:szCs w:val="18"/>
                                          <w:lang w:val="en-CA"/>
                                        </w:rPr>
                                      </w:rPrChange>
                                    </w:rPr>
                                    <w:t>[84]</w:t>
                                  </w:r>
                                  <w:ins w:id="7920" w:author="Nasser Mustafa [2]" w:date="2018-09-19T08:34:00Z">
                                    <w:r w:rsidRPr="00EC52D7">
                                      <w:rPr>
                                        <w:rFonts w:ascii="Times New Roman" w:hAnsi="Times New Roman"/>
                                        <w:sz w:val="16"/>
                                        <w:szCs w:val="16"/>
                                        <w:lang w:val="en-CA"/>
                                        <w:rPrChange w:id="7921" w:author="Nasser Mustafa [2]" w:date="2018-09-25T18:39:00Z">
                                          <w:rPr>
                                            <w:rFonts w:ascii="Times New Roman" w:hAnsi="Times New Roman"/>
                                            <w:sz w:val="18"/>
                                            <w:szCs w:val="18"/>
                                            <w:lang w:val="en-CA"/>
                                          </w:rPr>
                                        </w:rPrChange>
                                      </w:rPr>
                                      <w:fldChar w:fldCharType="end"/>
                                    </w:r>
                                  </w:ins>
                                </w:p>
                              </w:tc>
                              <w:tc>
                                <w:tcPr>
                                  <w:tcW w:w="403" w:type="dxa"/>
                                </w:tcPr>
                                <w:p w14:paraId="56F29E62" w14:textId="77CCCFC5" w:rsidR="00D617FD" w:rsidRPr="00EC52D7" w:rsidRDefault="00D617FD" w:rsidP="003A6101">
                                  <w:pPr>
                                    <w:rPr>
                                      <w:ins w:id="7922" w:author="Nasser Mustafa [2]" w:date="2018-09-19T08:34:00Z"/>
                                      <w:rFonts w:ascii="Times New Roman" w:hAnsi="Times New Roman"/>
                                      <w:sz w:val="16"/>
                                      <w:szCs w:val="16"/>
                                      <w:lang w:val="en-CA"/>
                                      <w:rPrChange w:id="7923" w:author="Nasser Mustafa [2]" w:date="2018-09-25T18:39:00Z">
                                        <w:rPr>
                                          <w:ins w:id="7924" w:author="Nasser Mustafa [2]" w:date="2018-09-19T08:34:00Z"/>
                                          <w:rFonts w:ascii="Times New Roman" w:hAnsi="Times New Roman"/>
                                          <w:sz w:val="18"/>
                                          <w:szCs w:val="18"/>
                                          <w:lang w:val="en-CA"/>
                                        </w:rPr>
                                      </w:rPrChange>
                                    </w:rPr>
                                  </w:pPr>
                                  <w:ins w:id="7925" w:author="Nasser Mustafa [2]" w:date="2018-09-19T08:34:00Z">
                                    <w:r w:rsidRPr="00EC52D7">
                                      <w:rPr>
                                        <w:rFonts w:ascii="Times New Roman" w:hAnsi="Times New Roman"/>
                                        <w:sz w:val="16"/>
                                        <w:szCs w:val="16"/>
                                        <w:lang w:val="en-CA"/>
                                        <w:rPrChange w:id="7926"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27" w:author="Nasser Mustafa [2]" w:date="2018-09-25T18:39:00Z">
                                        <w:rPr>
                                          <w:rFonts w:ascii="Times New Roman" w:hAnsi="Times New Roman"/>
                                          <w:sz w:val="18"/>
                                          <w:szCs w:val="18"/>
                                          <w:lang w:val="en-CA"/>
                                        </w:rPr>
                                      </w:rPrChange>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7928" w:author="Nasser Mustafa [2]" w:date="2018-09-19T08:34:00Z">
                                    <w:r w:rsidRPr="00EC52D7">
                                      <w:rPr>
                                        <w:rFonts w:ascii="Times New Roman" w:hAnsi="Times New Roman"/>
                                        <w:sz w:val="16"/>
                                        <w:szCs w:val="16"/>
                                        <w:lang w:val="en-CA"/>
                                        <w:rPrChange w:id="7929"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30" w:author="Nasser Mustafa [2]" w:date="2018-09-25T18:39:00Z">
                                        <w:rPr>
                                          <w:rFonts w:ascii="Times New Roman" w:hAnsi="Times New Roman"/>
                                          <w:noProof/>
                                          <w:sz w:val="18"/>
                                          <w:szCs w:val="18"/>
                                          <w:lang w:val="en-CA"/>
                                        </w:rPr>
                                      </w:rPrChange>
                                    </w:rPr>
                                    <w:t>[80]</w:t>
                                  </w:r>
                                  <w:ins w:id="7931" w:author="Nasser Mustafa [2]" w:date="2018-09-19T08:34:00Z">
                                    <w:r w:rsidRPr="00EC52D7">
                                      <w:rPr>
                                        <w:rFonts w:ascii="Times New Roman" w:hAnsi="Times New Roman"/>
                                        <w:sz w:val="16"/>
                                        <w:szCs w:val="16"/>
                                        <w:lang w:val="en-CA"/>
                                        <w:rPrChange w:id="7932" w:author="Nasser Mustafa [2]" w:date="2018-09-25T18:39:00Z">
                                          <w:rPr>
                                            <w:rFonts w:ascii="Times New Roman" w:hAnsi="Times New Roman"/>
                                            <w:sz w:val="18"/>
                                            <w:szCs w:val="18"/>
                                            <w:lang w:val="en-CA"/>
                                          </w:rPr>
                                        </w:rPrChange>
                                      </w:rPr>
                                      <w:fldChar w:fldCharType="end"/>
                                    </w:r>
                                    <w:r w:rsidRPr="00EC52D7">
                                      <w:rPr>
                                        <w:rFonts w:ascii="Times New Roman" w:hAnsi="Times New Roman"/>
                                        <w:sz w:val="16"/>
                                        <w:szCs w:val="16"/>
                                        <w:lang w:val="en-CA"/>
                                        <w:rPrChange w:id="7933" w:author="Nasser Mustafa [2]" w:date="2018-09-25T18:39:00Z">
                                          <w:rPr>
                                            <w:rFonts w:ascii="Times New Roman" w:hAnsi="Times New Roman"/>
                                            <w:sz w:val="18"/>
                                            <w:szCs w:val="18"/>
                                            <w:lang w:val="en-CA"/>
                                          </w:rPr>
                                        </w:rPrChange>
                                      </w:rPr>
                                      <w:fldChar w:fldCharType="begin"/>
                                    </w:r>
                                    <w:r w:rsidRPr="00EC52D7">
                                      <w:rPr>
                                        <w:rFonts w:ascii="Times New Roman" w:hAnsi="Times New Roman"/>
                                        <w:sz w:val="16"/>
                                        <w:szCs w:val="16"/>
                                        <w:lang w:val="en-CA"/>
                                        <w:rPrChange w:id="7934" w:author="Nasser Mustafa [2]" w:date="2018-09-25T18:39:00Z">
                                          <w:rPr>
                                            <w:rFonts w:ascii="Times New Roman" w:hAnsi="Times New Roman"/>
                                            <w:sz w:val="18"/>
                                            <w:szCs w:val="18"/>
                                            <w:lang w:val="en-CA"/>
                                          </w:rPr>
                                        </w:rPrChange>
                                      </w:rPr>
                                      <w: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instrText>
                                    </w:r>
                                    <w:r w:rsidRPr="00EC52D7">
                                      <w:rPr>
                                        <w:rFonts w:ascii="Times New Roman" w:hAnsi="Times New Roman"/>
                                        <w:sz w:val="16"/>
                                        <w:szCs w:val="16"/>
                                        <w:lang w:val="en-CA"/>
                                        <w:rPrChange w:id="7935" w:author="Nasser Mustafa [2]" w:date="2018-09-25T18:39:00Z">
                                          <w:rPr>
                                            <w:rFonts w:ascii="Times New Roman" w:hAnsi="Times New Roman"/>
                                            <w:sz w:val="18"/>
                                            <w:szCs w:val="18"/>
                                            <w:lang w:val="en-CA"/>
                                          </w:rPr>
                                        </w:rPrChange>
                                      </w:rPr>
                                      <w:fldChar w:fldCharType="end"/>
                                    </w:r>
                                  </w:ins>
                                </w:p>
                              </w:tc>
                              <w:tc>
                                <w:tcPr>
                                  <w:tcW w:w="354" w:type="dxa"/>
                                </w:tcPr>
                                <w:p w14:paraId="34B30159" w14:textId="524C3287" w:rsidR="00D617FD" w:rsidRPr="00EC52D7" w:rsidRDefault="00D617FD" w:rsidP="003A6101">
                                  <w:pPr>
                                    <w:rPr>
                                      <w:ins w:id="7936" w:author="Nasser Mustafa [2]" w:date="2018-09-19T08:34:00Z"/>
                                      <w:rFonts w:ascii="Times New Roman" w:hAnsi="Times New Roman"/>
                                      <w:sz w:val="16"/>
                                      <w:szCs w:val="16"/>
                                      <w:lang w:val="en-CA"/>
                                      <w:rPrChange w:id="7937" w:author="Nasser Mustafa [2]" w:date="2018-09-25T18:39:00Z">
                                        <w:rPr>
                                          <w:ins w:id="7938" w:author="Nasser Mustafa [2]" w:date="2018-09-19T08:34:00Z"/>
                                          <w:rFonts w:ascii="Times New Roman" w:hAnsi="Times New Roman"/>
                                          <w:sz w:val="18"/>
                                          <w:szCs w:val="18"/>
                                          <w:lang w:val="en-CA"/>
                                        </w:rPr>
                                      </w:rPrChange>
                                    </w:rPr>
                                  </w:pPr>
                                  <w:ins w:id="7939" w:author="Nasser Mustafa [2]" w:date="2018-09-19T08:34:00Z">
                                    <w:r w:rsidRPr="00EC52D7">
                                      <w:rPr>
                                        <w:rFonts w:ascii="Times New Roman" w:hAnsi="Times New Roman"/>
                                        <w:sz w:val="16"/>
                                        <w:szCs w:val="16"/>
                                        <w:lang w:val="en-CA"/>
                                        <w:rPrChange w:id="7940"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41" w:author="Nasser Mustafa [2]" w:date="2018-09-25T18:39:00Z">
                                        <w:rPr>
                                          <w:rFonts w:ascii="Times New Roman" w:hAnsi="Times New Roman"/>
                                          <w:sz w:val="18"/>
                                          <w:szCs w:val="18"/>
                                          <w:lang w:val="en-CA"/>
                                        </w:rPr>
                                      </w:rPrChange>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ins w:id="7942" w:author="Nasser Mustafa [2]" w:date="2018-09-19T08:34:00Z">
                                    <w:r w:rsidRPr="00EC52D7">
                                      <w:rPr>
                                        <w:rFonts w:ascii="Times New Roman" w:hAnsi="Times New Roman"/>
                                        <w:sz w:val="16"/>
                                        <w:szCs w:val="16"/>
                                        <w:lang w:val="en-CA"/>
                                        <w:rPrChange w:id="7943"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44" w:author="Nasser Mustafa [2]" w:date="2018-09-25T18:39:00Z">
                                        <w:rPr>
                                          <w:rFonts w:ascii="Times New Roman" w:hAnsi="Times New Roman"/>
                                          <w:noProof/>
                                          <w:sz w:val="18"/>
                                          <w:szCs w:val="18"/>
                                          <w:lang w:val="en-CA"/>
                                        </w:rPr>
                                      </w:rPrChange>
                                    </w:rPr>
                                    <w:t>[79]</w:t>
                                  </w:r>
                                  <w:ins w:id="7945" w:author="Nasser Mustafa [2]" w:date="2018-09-19T08:34:00Z">
                                    <w:r w:rsidRPr="00EC52D7">
                                      <w:rPr>
                                        <w:rFonts w:ascii="Times New Roman" w:hAnsi="Times New Roman"/>
                                        <w:sz w:val="16"/>
                                        <w:szCs w:val="16"/>
                                        <w:lang w:val="en-CA"/>
                                        <w:rPrChange w:id="7946" w:author="Nasser Mustafa [2]" w:date="2018-09-25T18:39:00Z">
                                          <w:rPr>
                                            <w:rFonts w:ascii="Times New Roman" w:hAnsi="Times New Roman"/>
                                            <w:sz w:val="18"/>
                                            <w:szCs w:val="18"/>
                                            <w:lang w:val="en-CA"/>
                                          </w:rPr>
                                        </w:rPrChange>
                                      </w:rPr>
                                      <w:fldChar w:fldCharType="end"/>
                                    </w:r>
                                  </w:ins>
                                </w:p>
                              </w:tc>
                              <w:tc>
                                <w:tcPr>
                                  <w:tcW w:w="417" w:type="dxa"/>
                                </w:tcPr>
                                <w:p w14:paraId="524794D0" w14:textId="0F956A10" w:rsidR="00D617FD" w:rsidRPr="00EC52D7" w:rsidRDefault="00D617FD" w:rsidP="003A6101">
                                  <w:pPr>
                                    <w:rPr>
                                      <w:ins w:id="7947" w:author="Nasser Mustafa [2]" w:date="2018-09-19T08:34:00Z"/>
                                      <w:rFonts w:ascii="Times New Roman" w:hAnsi="Times New Roman"/>
                                      <w:sz w:val="16"/>
                                      <w:szCs w:val="16"/>
                                      <w:lang w:val="en-CA"/>
                                      <w:rPrChange w:id="7948" w:author="Nasser Mustafa [2]" w:date="2018-09-25T18:39:00Z">
                                        <w:rPr>
                                          <w:ins w:id="7949" w:author="Nasser Mustafa [2]" w:date="2018-09-19T08:34:00Z"/>
                                          <w:rFonts w:ascii="Times New Roman" w:hAnsi="Times New Roman"/>
                                          <w:sz w:val="18"/>
                                          <w:szCs w:val="18"/>
                                          <w:lang w:val="en-CA"/>
                                        </w:rPr>
                                      </w:rPrChange>
                                    </w:rPr>
                                  </w:pPr>
                                  <w:ins w:id="7950" w:author="Nasser Mustafa [2]" w:date="2018-09-19T08:34:00Z">
                                    <w:r w:rsidRPr="00EC52D7">
                                      <w:rPr>
                                        <w:rFonts w:ascii="Times New Roman" w:hAnsi="Times New Roman"/>
                                        <w:sz w:val="16"/>
                                        <w:szCs w:val="16"/>
                                        <w:lang w:val="en-CA"/>
                                        <w:rPrChange w:id="7951"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52" w:author="Nasser Mustafa [2]" w:date="2018-09-25T18:39:00Z">
                                        <w:rPr>
                                          <w:rFonts w:ascii="Times New Roman" w:hAnsi="Times New Roman"/>
                                          <w:sz w:val="18"/>
                                          <w:szCs w:val="18"/>
                                          <w:lang w:val="en-CA"/>
                                        </w:rPr>
                                      </w:rPrChange>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ins w:id="7953" w:author="Nasser Mustafa [2]" w:date="2018-09-19T08:34:00Z">
                                    <w:r w:rsidRPr="00EC52D7">
                                      <w:rPr>
                                        <w:rFonts w:ascii="Times New Roman" w:hAnsi="Times New Roman"/>
                                        <w:sz w:val="16"/>
                                        <w:szCs w:val="16"/>
                                        <w:lang w:val="en-CA"/>
                                        <w:rPrChange w:id="7954"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55" w:author="Nasser Mustafa [2]" w:date="2018-09-25T18:39:00Z">
                                        <w:rPr>
                                          <w:rFonts w:ascii="Times New Roman" w:hAnsi="Times New Roman"/>
                                          <w:noProof/>
                                          <w:sz w:val="18"/>
                                          <w:szCs w:val="18"/>
                                          <w:lang w:val="en-CA"/>
                                        </w:rPr>
                                      </w:rPrChange>
                                    </w:rPr>
                                    <w:t>[102]</w:t>
                                  </w:r>
                                  <w:ins w:id="7956" w:author="Nasser Mustafa [2]" w:date="2018-09-19T08:34:00Z">
                                    <w:r w:rsidRPr="00EC52D7">
                                      <w:rPr>
                                        <w:rFonts w:ascii="Times New Roman" w:hAnsi="Times New Roman"/>
                                        <w:sz w:val="16"/>
                                        <w:szCs w:val="16"/>
                                        <w:lang w:val="en-CA"/>
                                        <w:rPrChange w:id="7957" w:author="Nasser Mustafa [2]" w:date="2018-09-25T18:39:00Z">
                                          <w:rPr>
                                            <w:rFonts w:ascii="Times New Roman" w:hAnsi="Times New Roman"/>
                                            <w:sz w:val="18"/>
                                            <w:szCs w:val="18"/>
                                            <w:lang w:val="en-CA"/>
                                          </w:rPr>
                                        </w:rPrChange>
                                      </w:rPr>
                                      <w:fldChar w:fldCharType="end"/>
                                    </w:r>
                                  </w:ins>
                                </w:p>
                              </w:tc>
                              <w:tc>
                                <w:tcPr>
                                  <w:tcW w:w="358" w:type="dxa"/>
                                </w:tcPr>
                                <w:p w14:paraId="1F24D578" w14:textId="785E7885" w:rsidR="00D617FD" w:rsidRPr="00EC52D7" w:rsidRDefault="00D617FD" w:rsidP="003A6101">
                                  <w:pPr>
                                    <w:rPr>
                                      <w:ins w:id="7958" w:author="Nasser Mustafa [2]" w:date="2018-09-19T08:34:00Z"/>
                                      <w:rFonts w:ascii="Times New Roman" w:hAnsi="Times New Roman"/>
                                      <w:sz w:val="16"/>
                                      <w:szCs w:val="16"/>
                                      <w:lang w:val="en-CA"/>
                                      <w:rPrChange w:id="7959" w:author="Nasser Mustafa [2]" w:date="2018-09-25T18:39:00Z">
                                        <w:rPr>
                                          <w:ins w:id="7960" w:author="Nasser Mustafa [2]" w:date="2018-09-19T08:34:00Z"/>
                                          <w:rFonts w:ascii="Times New Roman" w:hAnsi="Times New Roman"/>
                                          <w:sz w:val="18"/>
                                          <w:szCs w:val="18"/>
                                          <w:lang w:val="en-CA"/>
                                        </w:rPr>
                                      </w:rPrChange>
                                    </w:rPr>
                                  </w:pPr>
                                  <w:ins w:id="7961" w:author="Nasser Mustafa [2]" w:date="2018-09-19T08:34:00Z">
                                    <w:r w:rsidRPr="00EC52D7">
                                      <w:rPr>
                                        <w:rFonts w:ascii="Times New Roman" w:hAnsi="Times New Roman"/>
                                        <w:sz w:val="16"/>
                                        <w:szCs w:val="16"/>
                                        <w:lang w:val="en-CA"/>
                                        <w:rPrChange w:id="7962"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63" w:author="Nasser Mustafa [2]" w:date="2018-09-25T18:39:00Z">
                                        <w:rPr>
                                          <w:rFonts w:ascii="Times New Roman" w:hAnsi="Times New Roman"/>
                                          <w:sz w:val="18"/>
                                          <w:szCs w:val="18"/>
                                          <w:lang w:val="en-CA"/>
                                        </w:rPr>
                                      </w:rPrChange>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ins w:id="7964" w:author="Nasser Mustafa [2]" w:date="2018-09-19T08:34:00Z">
                                    <w:r w:rsidRPr="00EC52D7">
                                      <w:rPr>
                                        <w:rFonts w:ascii="Times New Roman" w:hAnsi="Times New Roman"/>
                                        <w:sz w:val="16"/>
                                        <w:szCs w:val="16"/>
                                        <w:lang w:val="en-CA"/>
                                        <w:rPrChange w:id="7965"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66" w:author="Nasser Mustafa [2]" w:date="2018-09-25T18:39:00Z">
                                        <w:rPr>
                                          <w:rFonts w:ascii="Times New Roman" w:hAnsi="Times New Roman"/>
                                          <w:noProof/>
                                          <w:sz w:val="18"/>
                                          <w:szCs w:val="18"/>
                                          <w:lang w:val="en-CA"/>
                                        </w:rPr>
                                      </w:rPrChange>
                                    </w:rPr>
                                    <w:t>[46]</w:t>
                                  </w:r>
                                  <w:ins w:id="7967" w:author="Nasser Mustafa [2]" w:date="2018-09-19T08:34:00Z">
                                    <w:r w:rsidRPr="00EC52D7">
                                      <w:rPr>
                                        <w:rFonts w:ascii="Times New Roman" w:hAnsi="Times New Roman"/>
                                        <w:sz w:val="16"/>
                                        <w:szCs w:val="16"/>
                                        <w:lang w:val="en-CA"/>
                                        <w:rPrChange w:id="7968" w:author="Nasser Mustafa [2]" w:date="2018-09-25T18:39:00Z">
                                          <w:rPr>
                                            <w:rFonts w:ascii="Times New Roman" w:hAnsi="Times New Roman"/>
                                            <w:sz w:val="18"/>
                                            <w:szCs w:val="18"/>
                                            <w:lang w:val="en-CA"/>
                                          </w:rPr>
                                        </w:rPrChange>
                                      </w:rPr>
                                      <w:fldChar w:fldCharType="end"/>
                                    </w:r>
                                  </w:ins>
                                </w:p>
                              </w:tc>
                              <w:tc>
                                <w:tcPr>
                                  <w:tcW w:w="358" w:type="dxa"/>
                                </w:tcPr>
                                <w:p w14:paraId="631E1144" w14:textId="5D2F7FA5" w:rsidR="00D617FD" w:rsidRPr="00EC52D7" w:rsidRDefault="00D617FD" w:rsidP="003A6101">
                                  <w:pPr>
                                    <w:rPr>
                                      <w:ins w:id="7969" w:author="Nasser Mustafa [2]" w:date="2018-09-19T08:34:00Z"/>
                                      <w:rFonts w:ascii="Times New Roman" w:hAnsi="Times New Roman"/>
                                      <w:sz w:val="16"/>
                                      <w:szCs w:val="16"/>
                                      <w:lang w:val="en-CA"/>
                                      <w:rPrChange w:id="7970" w:author="Nasser Mustafa [2]" w:date="2018-09-25T18:39:00Z">
                                        <w:rPr>
                                          <w:ins w:id="7971" w:author="Nasser Mustafa [2]" w:date="2018-09-19T08:34:00Z"/>
                                          <w:rFonts w:ascii="Times New Roman" w:hAnsi="Times New Roman"/>
                                          <w:sz w:val="18"/>
                                          <w:szCs w:val="18"/>
                                          <w:lang w:val="en-CA"/>
                                        </w:rPr>
                                      </w:rPrChange>
                                    </w:rPr>
                                  </w:pPr>
                                  <w:ins w:id="7972" w:author="Nasser Mustafa [2]" w:date="2018-09-19T08:34:00Z">
                                    <w:r w:rsidRPr="00EC52D7">
                                      <w:rPr>
                                        <w:rFonts w:ascii="Times New Roman" w:hAnsi="Times New Roman"/>
                                        <w:sz w:val="16"/>
                                        <w:szCs w:val="16"/>
                                        <w:lang w:val="en-CA"/>
                                        <w:rPrChange w:id="7973"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74" w:author="Nasser Mustafa [2]" w:date="2018-09-25T18:39:00Z">
                                        <w:rPr>
                                          <w:rFonts w:ascii="Times New Roman" w:hAnsi="Times New Roman"/>
                                          <w:sz w:val="18"/>
                                          <w:szCs w:val="18"/>
                                          <w:lang w:val="en-CA"/>
                                        </w:rPr>
                                      </w:rPrChange>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mendeley":{"formattedCitation":"[47]","plainTextFormattedCitation":"[47]","previouslyFormattedCitation":"[47]"},"properties":{"noteIndex":0},"schema":"https://github.com/citation-style-language/schema/raw/master/csl-citation.json"}</w:instrText>
                                  </w:r>
                                  <w:ins w:id="7975" w:author="Nasser Mustafa [2]" w:date="2018-09-19T08:34:00Z">
                                    <w:r w:rsidRPr="00EC52D7">
                                      <w:rPr>
                                        <w:rFonts w:ascii="Times New Roman" w:hAnsi="Times New Roman"/>
                                        <w:sz w:val="16"/>
                                        <w:szCs w:val="16"/>
                                        <w:lang w:val="en-CA"/>
                                        <w:rPrChange w:id="7976"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77" w:author="Nasser Mustafa [2]" w:date="2018-09-25T18:39:00Z">
                                        <w:rPr>
                                          <w:rFonts w:ascii="Times New Roman" w:hAnsi="Times New Roman"/>
                                          <w:noProof/>
                                          <w:sz w:val="18"/>
                                          <w:szCs w:val="18"/>
                                          <w:lang w:val="en-CA"/>
                                        </w:rPr>
                                      </w:rPrChange>
                                    </w:rPr>
                                    <w:t>[47]</w:t>
                                  </w:r>
                                  <w:ins w:id="7978" w:author="Nasser Mustafa [2]" w:date="2018-09-19T08:34:00Z">
                                    <w:r w:rsidRPr="00EC52D7">
                                      <w:rPr>
                                        <w:rFonts w:ascii="Times New Roman" w:hAnsi="Times New Roman"/>
                                        <w:sz w:val="16"/>
                                        <w:szCs w:val="16"/>
                                        <w:lang w:val="en-CA"/>
                                        <w:rPrChange w:id="7979" w:author="Nasser Mustafa [2]" w:date="2018-09-25T18:39:00Z">
                                          <w:rPr>
                                            <w:rFonts w:ascii="Times New Roman" w:hAnsi="Times New Roman"/>
                                            <w:sz w:val="18"/>
                                            <w:szCs w:val="18"/>
                                            <w:lang w:val="en-CA"/>
                                          </w:rPr>
                                        </w:rPrChange>
                                      </w:rPr>
                                      <w:fldChar w:fldCharType="end"/>
                                    </w:r>
                                  </w:ins>
                                </w:p>
                              </w:tc>
                              <w:tc>
                                <w:tcPr>
                                  <w:tcW w:w="413" w:type="dxa"/>
                                </w:tcPr>
                                <w:p w14:paraId="13895225" w14:textId="6655E871" w:rsidR="00D617FD" w:rsidRPr="00EC52D7" w:rsidRDefault="00D617FD" w:rsidP="003A6101">
                                  <w:pPr>
                                    <w:rPr>
                                      <w:ins w:id="7980" w:author="Nasser Mustafa [2]" w:date="2018-09-19T08:34:00Z"/>
                                      <w:rFonts w:ascii="Times New Roman" w:hAnsi="Times New Roman"/>
                                      <w:sz w:val="16"/>
                                      <w:szCs w:val="16"/>
                                      <w:lang w:val="en-CA"/>
                                      <w:rPrChange w:id="7981" w:author="Nasser Mustafa [2]" w:date="2018-09-25T18:39:00Z">
                                        <w:rPr>
                                          <w:ins w:id="7982" w:author="Nasser Mustafa [2]" w:date="2018-09-19T08:34:00Z"/>
                                          <w:rFonts w:ascii="Times New Roman" w:hAnsi="Times New Roman"/>
                                          <w:sz w:val="18"/>
                                          <w:szCs w:val="18"/>
                                          <w:lang w:val="en-CA"/>
                                        </w:rPr>
                                      </w:rPrChange>
                                    </w:rPr>
                                  </w:pPr>
                                  <w:ins w:id="7983" w:author="Nasser Mustafa [2]" w:date="2018-09-19T08:34:00Z">
                                    <w:r w:rsidRPr="00EC52D7">
                                      <w:rPr>
                                        <w:rFonts w:ascii="Times New Roman" w:hAnsi="Times New Roman"/>
                                        <w:sz w:val="16"/>
                                        <w:szCs w:val="16"/>
                                        <w:lang w:val="en-CA"/>
                                        <w:rPrChange w:id="7984"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7985" w:author="Nasser Mustafa [2]" w:date="2018-09-25T18:39:00Z">
                                        <w:rPr>
                                          <w:rFonts w:ascii="Times New Roman" w:hAnsi="Times New Roman"/>
                                          <w:sz w:val="18"/>
                                          <w:szCs w:val="18"/>
                                          <w:lang w:val="en-CA"/>
                                        </w:rPr>
                                      </w:rPrChange>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ins w:id="7986" w:author="Nasser Mustafa [2]" w:date="2018-09-19T08:34:00Z">
                                    <w:r w:rsidRPr="00EC52D7">
                                      <w:rPr>
                                        <w:rFonts w:ascii="Times New Roman" w:hAnsi="Times New Roman"/>
                                        <w:sz w:val="16"/>
                                        <w:szCs w:val="16"/>
                                        <w:lang w:val="en-CA"/>
                                        <w:rPrChange w:id="7987"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7988" w:author="Nasser Mustafa [2]" w:date="2018-09-25T18:39:00Z">
                                        <w:rPr>
                                          <w:rFonts w:ascii="Times New Roman" w:hAnsi="Times New Roman"/>
                                          <w:noProof/>
                                          <w:sz w:val="18"/>
                                          <w:szCs w:val="18"/>
                                          <w:lang w:val="en-CA"/>
                                        </w:rPr>
                                      </w:rPrChange>
                                    </w:rPr>
                                    <w:t>[106]</w:t>
                                  </w:r>
                                  <w:ins w:id="7989" w:author="Nasser Mustafa [2]" w:date="2018-09-19T08:34:00Z">
                                    <w:r w:rsidRPr="00EC52D7">
                                      <w:rPr>
                                        <w:rFonts w:ascii="Times New Roman" w:hAnsi="Times New Roman"/>
                                        <w:sz w:val="16"/>
                                        <w:szCs w:val="16"/>
                                        <w:lang w:val="en-CA"/>
                                        <w:rPrChange w:id="7990" w:author="Nasser Mustafa [2]" w:date="2018-09-25T18:39:00Z">
                                          <w:rPr>
                                            <w:rFonts w:ascii="Times New Roman" w:hAnsi="Times New Roman"/>
                                            <w:sz w:val="18"/>
                                            <w:szCs w:val="18"/>
                                            <w:lang w:val="en-CA"/>
                                          </w:rPr>
                                        </w:rPrChange>
                                      </w:rPr>
                                      <w:fldChar w:fldCharType="end"/>
                                    </w:r>
                                  </w:ins>
                                </w:p>
                              </w:tc>
                              <w:tc>
                                <w:tcPr>
                                  <w:tcW w:w="413" w:type="dxa"/>
                                </w:tcPr>
                                <w:p w14:paraId="16211343" w14:textId="651668F0" w:rsidR="00D617FD" w:rsidRPr="00EC52D7" w:rsidRDefault="00D617FD" w:rsidP="003A6101">
                                  <w:pPr>
                                    <w:rPr>
                                      <w:ins w:id="7991" w:author="Nasser Mustafa [2]" w:date="2018-09-19T08:34:00Z"/>
                                      <w:sz w:val="16"/>
                                      <w:szCs w:val="16"/>
                                      <w:lang w:val="en-CA"/>
                                      <w:rPrChange w:id="7992" w:author="Nasser Mustafa [2]" w:date="2018-09-25T18:39:00Z">
                                        <w:rPr>
                                          <w:ins w:id="7993" w:author="Nasser Mustafa [2]" w:date="2018-09-19T08:34:00Z"/>
                                          <w:sz w:val="18"/>
                                          <w:szCs w:val="18"/>
                                          <w:lang w:val="en-CA"/>
                                        </w:rPr>
                                      </w:rPrChange>
                                    </w:rPr>
                                  </w:pPr>
                                  <w:ins w:id="7994" w:author="Nasser Mustafa [2]" w:date="2018-09-19T08:34:00Z">
                                    <w:r w:rsidRPr="00EC52D7">
                                      <w:rPr>
                                        <w:sz w:val="16"/>
                                        <w:szCs w:val="16"/>
                                        <w:lang w:val="en-CA"/>
                                        <w:rPrChange w:id="7995" w:author="Nasser Mustafa [2]" w:date="2018-09-25T18:39:00Z">
                                          <w:rPr>
                                            <w:sz w:val="18"/>
                                            <w:szCs w:val="18"/>
                                            <w:lang w:val="en-CA"/>
                                          </w:rPr>
                                        </w:rPrChange>
                                      </w:rPr>
                                      <w:fldChar w:fldCharType="begin" w:fldLock="1"/>
                                    </w:r>
                                  </w:ins>
                                  <w:r w:rsidRPr="00EC52D7">
                                    <w:rPr>
                                      <w:sz w:val="16"/>
                                      <w:szCs w:val="16"/>
                                      <w:lang w:val="en-CA"/>
                                      <w:rPrChange w:id="7996" w:author="Nasser Mustafa [2]" w:date="2018-09-25T18:39:00Z">
                                        <w:rPr>
                                          <w:sz w:val="18"/>
                                          <w:szCs w:val="18"/>
                                          <w:lang w:val="en-CA"/>
                                        </w:rPr>
                                      </w:rPrChange>
                                    </w:rPr>
                                    <w:instrText>ADDIN CSL_CITATION {"citationItems":[{"id":"ITEM-1","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Engineering","id":"ITEM-1","issue":"3","issued":{"date-parts":[["2008"]]},"page":"189-193","title":"Towards a traceability model in a MARTE-based methodology for real-time embedded systems","type":"article-journal","volume":"4"},"uris":["http://www.mendeley.com/documents/?uuid=f089f3ba-58f9-4bb4-bd5b-d67b1de30d33"]}],"mendeley":{"formattedCitation":"[48]","plainTextFormattedCitation":"[48]","previouslyFormattedCitation":"[48]"},"properties":{"noteIndex":0},"schema":"https://github.com/citation-style-language/schema/raw/master/csl-citation.json"}</w:instrText>
                                  </w:r>
                                  <w:ins w:id="7997" w:author="Nasser Mustafa [2]" w:date="2018-09-19T08:34:00Z">
                                    <w:r w:rsidRPr="00EC52D7">
                                      <w:rPr>
                                        <w:sz w:val="16"/>
                                        <w:szCs w:val="16"/>
                                        <w:lang w:val="en-CA"/>
                                        <w:rPrChange w:id="7998" w:author="Nasser Mustafa [2]" w:date="2018-09-25T18:39:00Z">
                                          <w:rPr>
                                            <w:sz w:val="18"/>
                                            <w:szCs w:val="18"/>
                                            <w:lang w:val="en-CA"/>
                                          </w:rPr>
                                        </w:rPrChange>
                                      </w:rPr>
                                      <w:fldChar w:fldCharType="separate"/>
                                    </w:r>
                                  </w:ins>
                                  <w:r w:rsidRPr="00EC52D7">
                                    <w:rPr>
                                      <w:noProof/>
                                      <w:sz w:val="16"/>
                                      <w:szCs w:val="16"/>
                                      <w:lang w:val="en-CA"/>
                                      <w:rPrChange w:id="7999" w:author="Nasser Mustafa [2]" w:date="2018-09-25T18:39:00Z">
                                        <w:rPr>
                                          <w:noProof/>
                                          <w:sz w:val="18"/>
                                          <w:szCs w:val="18"/>
                                          <w:lang w:val="en-CA"/>
                                        </w:rPr>
                                      </w:rPrChange>
                                    </w:rPr>
                                    <w:t>[48]</w:t>
                                  </w:r>
                                  <w:ins w:id="8000" w:author="Nasser Mustafa [2]" w:date="2018-09-19T08:34:00Z">
                                    <w:r w:rsidRPr="00EC52D7">
                                      <w:rPr>
                                        <w:sz w:val="16"/>
                                        <w:szCs w:val="16"/>
                                        <w:lang w:val="en-CA"/>
                                        <w:rPrChange w:id="8001" w:author="Nasser Mustafa [2]" w:date="2018-09-25T18:39:00Z">
                                          <w:rPr>
                                            <w:sz w:val="18"/>
                                            <w:szCs w:val="18"/>
                                            <w:lang w:val="en-CA"/>
                                          </w:rPr>
                                        </w:rPrChange>
                                      </w:rPr>
                                      <w:fldChar w:fldCharType="end"/>
                                    </w:r>
                                  </w:ins>
                                </w:p>
                              </w:tc>
                              <w:tc>
                                <w:tcPr>
                                  <w:tcW w:w="544" w:type="dxa"/>
                                </w:tcPr>
                                <w:p w14:paraId="0DEC9F33" w14:textId="54F78A08" w:rsidR="00D617FD" w:rsidRPr="00EC52D7" w:rsidRDefault="00D617FD" w:rsidP="003A6101">
                                  <w:pPr>
                                    <w:rPr>
                                      <w:ins w:id="8002" w:author="Nasser Mustafa [2]" w:date="2018-09-19T08:34:00Z"/>
                                      <w:sz w:val="16"/>
                                      <w:szCs w:val="16"/>
                                      <w:lang w:val="en-CA"/>
                                      <w:rPrChange w:id="8003" w:author="Nasser Mustafa [2]" w:date="2018-09-25T18:39:00Z">
                                        <w:rPr>
                                          <w:ins w:id="8004" w:author="Nasser Mustafa [2]" w:date="2018-09-19T08:34:00Z"/>
                                          <w:sz w:val="18"/>
                                          <w:szCs w:val="18"/>
                                          <w:lang w:val="en-CA"/>
                                        </w:rPr>
                                      </w:rPrChange>
                                    </w:rPr>
                                  </w:pPr>
                                  <w:ins w:id="8005" w:author="Nasser Mustafa [2]" w:date="2018-09-19T08:34:00Z">
                                    <w:r w:rsidRPr="00EC52D7">
                                      <w:rPr>
                                        <w:sz w:val="16"/>
                                        <w:szCs w:val="16"/>
                                        <w:lang w:val="en-CA"/>
                                        <w:rPrChange w:id="8006" w:author="Nasser Mustafa [2]" w:date="2018-09-25T18:39:00Z">
                                          <w:rPr>
                                            <w:sz w:val="18"/>
                                            <w:szCs w:val="18"/>
                                            <w:lang w:val="en-CA"/>
                                          </w:rPr>
                                        </w:rPrChange>
                                      </w:rPr>
                                      <w:fldChar w:fldCharType="begin" w:fldLock="1"/>
                                    </w:r>
                                  </w:ins>
                                  <w:r w:rsidRPr="00EC52D7">
                                    <w:rPr>
                                      <w:sz w:val="16"/>
                                      <w:szCs w:val="16"/>
                                      <w:lang w:val="en-CA"/>
                                      <w:rPrChange w:id="8007" w:author="Nasser Mustafa [2]" w:date="2018-09-25T18:39:00Z">
                                        <w:rPr>
                                          <w:sz w:val="18"/>
                                          <w:szCs w:val="18"/>
                                          <w:lang w:val="en-CA"/>
                                        </w:rPr>
                                      </w:rPrChange>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8008" w:author="Nasser Mustafa [2]" w:date="2018-09-19T08:34:00Z">
                                    <w:r w:rsidRPr="00EC52D7">
                                      <w:rPr>
                                        <w:sz w:val="16"/>
                                        <w:szCs w:val="16"/>
                                        <w:lang w:val="en-CA"/>
                                        <w:rPrChange w:id="8009" w:author="Nasser Mustafa [2]" w:date="2018-09-25T18:39:00Z">
                                          <w:rPr>
                                            <w:sz w:val="18"/>
                                            <w:szCs w:val="18"/>
                                            <w:lang w:val="en-CA"/>
                                          </w:rPr>
                                        </w:rPrChange>
                                      </w:rPr>
                                      <w:fldChar w:fldCharType="separate"/>
                                    </w:r>
                                  </w:ins>
                                  <w:r w:rsidRPr="00EC52D7">
                                    <w:rPr>
                                      <w:noProof/>
                                      <w:sz w:val="16"/>
                                      <w:szCs w:val="16"/>
                                      <w:lang w:val="en-CA"/>
                                      <w:rPrChange w:id="8010" w:author="Nasser Mustafa [2]" w:date="2018-09-25T18:39:00Z">
                                        <w:rPr>
                                          <w:noProof/>
                                          <w:sz w:val="18"/>
                                          <w:szCs w:val="18"/>
                                          <w:lang w:val="en-CA"/>
                                        </w:rPr>
                                      </w:rPrChange>
                                    </w:rPr>
                                    <w:t>[49]</w:t>
                                  </w:r>
                                  <w:ins w:id="8011" w:author="Nasser Mustafa [2]" w:date="2018-09-19T08:34:00Z">
                                    <w:r w:rsidRPr="00EC52D7">
                                      <w:rPr>
                                        <w:sz w:val="16"/>
                                        <w:szCs w:val="16"/>
                                        <w:lang w:val="en-CA"/>
                                        <w:rPrChange w:id="8012" w:author="Nasser Mustafa [2]" w:date="2018-09-25T18:39:00Z">
                                          <w:rPr>
                                            <w:sz w:val="18"/>
                                            <w:szCs w:val="18"/>
                                            <w:lang w:val="en-CA"/>
                                          </w:rPr>
                                        </w:rPrChange>
                                      </w:rPr>
                                      <w:fldChar w:fldCharType="end"/>
                                    </w:r>
                                    <w:r w:rsidRPr="00EC52D7">
                                      <w:rPr>
                                        <w:sz w:val="16"/>
                                        <w:szCs w:val="16"/>
                                        <w:lang w:val="en-CA"/>
                                        <w:rPrChange w:id="8013" w:author="Nasser Mustafa [2]" w:date="2018-09-25T18:39:00Z">
                                          <w:rPr>
                                            <w:sz w:val="18"/>
                                            <w:szCs w:val="18"/>
                                            <w:lang w:val="en-CA"/>
                                          </w:rPr>
                                        </w:rPrChange>
                                      </w:rPr>
                                      <w:fldChar w:fldCharType="begin"/>
                                    </w:r>
                                    <w:r w:rsidRPr="00EC52D7">
                                      <w:rPr>
                                        <w:sz w:val="16"/>
                                        <w:szCs w:val="16"/>
                                        <w:lang w:val="en-CA"/>
                                        <w:rPrChange w:id="8014" w:author="Nasser Mustafa [2]" w:date="2018-09-25T18:39:00Z">
                                          <w:rPr>
                                            <w:sz w:val="18"/>
                                            <w:szCs w:val="18"/>
                                            <w:lang w:val="en-CA"/>
                                          </w:rPr>
                                        </w:rPrChange>
                                      </w:rPr>
                                      <w:instrText xml:space="preserve"> ADDIN EN.CITE &lt;EndNote&gt;&lt;Cite&gt;&lt;Author&gt;Taromirad&lt;/Author&gt;&lt;Year&gt;2013&lt;/Year&gt;&lt;RecNum&gt;97&lt;/RecNum&gt;&lt;DisplayText&gt;[30]&lt;/DisplayText&gt;&lt;record&gt;&lt;rec-number&gt;97&lt;/rec-number&gt;&lt;foreign-keys&gt;&lt;key app="EN" db-id="tvxa5fdete252teftz0psaw2r0wedat5fte5"&gt;97&lt;/key&gt;&lt;/foreign-keys&gt;&lt;ref-type name="Conference Proceedings"&gt;10&lt;/ref-type&gt;&lt;contributors&gt;&lt;authors&gt;&lt;author&gt;Masoumeh Taromirad&lt;/author&gt;&lt;author&gt;Nicholas Matragkas&amp;#x9; &lt;/author&gt;&lt;author&gt;Richard F  Paige&lt;/author&gt;&lt;/authors&gt;&lt;/contributors&gt;&lt;titles&gt;&lt;title&gt;Towards a Multi-Domain Model-Driven Traceability Approach.&lt;/title&gt;&lt;secondary-title&gt;7th International Workshop on Multi-Paradigm Modeling co-located with 2013 ACM/IEEE 16th International Conference on Model Driven Engineering Languages and Systems (MODELS)&lt;/secondary-title&gt;&lt;/titles&gt;&lt;pages&gt;27-36&lt;/pages&gt;&lt;dates&gt;&lt;year&gt;2013&lt;/year&gt;&lt;/dates&gt;&lt;pub-location&gt;Florida, USA&lt;/pub-location&gt;&lt;urls&gt;&lt;/urls&gt;&lt;/record&gt;&lt;/Cite&gt;&lt;/EndNote&gt;</w:instrText>
                                    </w:r>
                                    <w:r w:rsidRPr="00EC52D7">
                                      <w:rPr>
                                        <w:sz w:val="16"/>
                                        <w:szCs w:val="16"/>
                                        <w:lang w:val="en-CA"/>
                                        <w:rPrChange w:id="8015" w:author="Nasser Mustafa [2]" w:date="2018-09-25T18:39:00Z">
                                          <w:rPr>
                                            <w:sz w:val="18"/>
                                            <w:szCs w:val="18"/>
                                            <w:lang w:val="en-CA"/>
                                          </w:rPr>
                                        </w:rPrChange>
                                      </w:rPr>
                                      <w:fldChar w:fldCharType="end"/>
                                    </w:r>
                                  </w:ins>
                                </w:p>
                              </w:tc>
                            </w:tr>
                            <w:tr w:rsidR="00D617FD" w:rsidRPr="00A11AF7" w14:paraId="7BC61E22" w14:textId="77777777" w:rsidTr="00A1256E">
                              <w:trPr>
                                <w:trHeight w:val="265"/>
                                <w:jc w:val="center"/>
                                <w:ins w:id="8016" w:author="Nasser Mustafa [2]" w:date="2018-09-19T08:34:00Z"/>
                              </w:trPr>
                              <w:tc>
                                <w:tcPr>
                                  <w:tcW w:w="1140" w:type="dxa"/>
                                </w:tcPr>
                                <w:p w14:paraId="389E3C2C" w14:textId="77777777" w:rsidR="00D617FD" w:rsidRPr="00F646CB" w:rsidRDefault="00D617FD" w:rsidP="003A6101">
                                  <w:pPr>
                                    <w:rPr>
                                      <w:ins w:id="8017" w:author="Nasser Mustafa [2]" w:date="2018-09-19T08:34:00Z"/>
                                      <w:rFonts w:ascii="Times New Roman" w:hAnsi="Times New Roman"/>
                                      <w:sz w:val="18"/>
                                      <w:szCs w:val="18"/>
                                    </w:rPr>
                                  </w:pPr>
                                  <w:ins w:id="8018" w:author="Nasser Mustafa [2]" w:date="2018-09-19T08:34:00Z">
                                    <w:r>
                                      <w:rPr>
                                        <w:rFonts w:ascii="Times New Roman" w:hAnsi="Times New Roman"/>
                                        <w:sz w:val="18"/>
                                        <w:szCs w:val="18"/>
                                      </w:rPr>
                                      <w:fldChar w:fldCharType="begin"/>
                                    </w:r>
                                    <w:r>
                                      <w:rPr>
                                        <w:rFonts w:ascii="Times New Roman" w:hAnsi="Times New Roman"/>
                                        <w:sz w:val="18"/>
                                        <w:szCs w:val="18"/>
                                      </w:rPr>
                                      <w:instrText xml:space="preserve"> REF _Ref484619544 \r \h  \* MERGEFORMAT </w:instrText>
                                    </w:r>
                                  </w:ins>
                                  <w:r>
                                    <w:rPr>
                                      <w:rFonts w:ascii="Times New Roman" w:hAnsi="Times New Roman"/>
                                      <w:sz w:val="18"/>
                                      <w:szCs w:val="18"/>
                                    </w:rPr>
                                  </w:r>
                                  <w:ins w:id="8019" w:author="Nasser Mustafa [2]" w:date="2018-09-19T08:34:00Z">
                                    <w:r>
                                      <w:rPr>
                                        <w:rFonts w:ascii="Times New Roman" w:hAnsi="Times New Roman"/>
                                        <w:sz w:val="18"/>
                                        <w:szCs w:val="18"/>
                                      </w:rPr>
                                      <w:fldChar w:fldCharType="separate"/>
                                    </w:r>
                                    <w:r>
                                      <w:rPr>
                                        <w:rFonts w:ascii="Times New Roman" w:hAnsi="Times New Roman"/>
                                        <w:sz w:val="18"/>
                                        <w:szCs w:val="18"/>
                                      </w:rPr>
                                      <w:t>ValCr1</w:t>
                                    </w:r>
                                    <w:r>
                                      <w:rPr>
                                        <w:rFonts w:ascii="Times New Roman" w:hAnsi="Times New Roman"/>
                                        <w:sz w:val="18"/>
                                        <w:szCs w:val="18"/>
                                      </w:rPr>
                                      <w:fldChar w:fldCharType="end"/>
                                    </w:r>
                                  </w:ins>
                                </w:p>
                              </w:tc>
                              <w:tc>
                                <w:tcPr>
                                  <w:tcW w:w="1134" w:type="dxa"/>
                                </w:tcPr>
                                <w:p w14:paraId="29773C7A" w14:textId="77777777" w:rsidR="00D617FD" w:rsidRPr="00085E96" w:rsidRDefault="00D617FD" w:rsidP="003A6101">
                                  <w:pPr>
                                    <w:rPr>
                                      <w:ins w:id="8020" w:author="Nasser Mustafa [2]" w:date="2018-09-19T08:34:00Z"/>
                                      <w:rFonts w:ascii="Times New Roman" w:hAnsi="Times New Roman"/>
                                      <w:sz w:val="20"/>
                                      <w:szCs w:val="20"/>
                                    </w:rPr>
                                  </w:pPr>
                                  <w:ins w:id="8021"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_Ref482744767 \h  \* MERGEFORMAT </w:instrText>
                                    </w:r>
                                  </w:ins>
                                  <w:r w:rsidRPr="002D6A49">
                                    <w:rPr>
                                      <w:rFonts w:ascii="Times New Roman" w:hAnsi="Times New Roman"/>
                                      <w:sz w:val="20"/>
                                      <w:szCs w:val="20"/>
                                    </w:rPr>
                                  </w:r>
                                  <w:ins w:id="8022" w:author="Nasser Mustafa [2]" w:date="2018-09-19T08:34:00Z">
                                    <w:r w:rsidRPr="002D6A49">
                                      <w:rPr>
                                        <w:rFonts w:ascii="Times New Roman" w:hAnsi="Times New Roman"/>
                                        <w:sz w:val="20"/>
                                        <w:szCs w:val="20"/>
                                      </w:rPr>
                                      <w:fldChar w:fldCharType="separate"/>
                                    </w:r>
                                  </w:ins>
                                </w:p>
                                <w:p w14:paraId="5E57DBA7" w14:textId="77777777" w:rsidR="00D617FD" w:rsidRPr="002D6A49" w:rsidRDefault="00D617FD" w:rsidP="003A6101">
                                  <w:pPr>
                                    <w:rPr>
                                      <w:ins w:id="8023" w:author="Nasser Mustafa [2]" w:date="2018-09-19T08:34:00Z"/>
                                      <w:rFonts w:ascii="Times New Roman" w:hAnsi="Times New Roman"/>
                                      <w:sz w:val="20"/>
                                      <w:szCs w:val="20"/>
                                    </w:rPr>
                                  </w:pPr>
                                  <w:ins w:id="8024" w:author="Nasser Mustafa [2]" w:date="2018-09-19T08:34:00Z">
                                    <w:r w:rsidRPr="00085E96">
                                      <w:rPr>
                                        <w:rFonts w:ascii="Times New Roman" w:hAnsi="Times New Roman"/>
                                        <w:noProof/>
                                        <w:sz w:val="20"/>
                                        <w:szCs w:val="20"/>
                                      </w:rPr>
                                      <w:t>TrTstCase 1</w:t>
                                    </w:r>
                                    <w:r w:rsidRPr="002D6A49">
                                      <w:rPr>
                                        <w:rFonts w:ascii="Times New Roman" w:hAnsi="Times New Roman"/>
                                        <w:sz w:val="20"/>
                                        <w:szCs w:val="20"/>
                                      </w:rPr>
                                      <w:fldChar w:fldCharType="end"/>
                                    </w:r>
                                  </w:ins>
                                </w:p>
                              </w:tc>
                              <w:tc>
                                <w:tcPr>
                                  <w:tcW w:w="425" w:type="dxa"/>
                                </w:tcPr>
                                <w:p w14:paraId="6B926C82" w14:textId="77777777" w:rsidR="00D617FD" w:rsidRPr="00F646CB" w:rsidRDefault="00D617FD" w:rsidP="003A6101">
                                  <w:pPr>
                                    <w:rPr>
                                      <w:ins w:id="8025" w:author="Nasser Mustafa [2]" w:date="2018-09-19T08:34:00Z"/>
                                      <w:rFonts w:ascii="Times New Roman" w:hAnsi="Times New Roman"/>
                                      <w:sz w:val="18"/>
                                      <w:szCs w:val="18"/>
                                    </w:rPr>
                                  </w:pPr>
                                  <w:ins w:id="8026" w:author="Nasser Mustafa [2]" w:date="2018-09-19T08:34:00Z">
                                    <w:r w:rsidRPr="00F646CB">
                                      <w:rPr>
                                        <w:rFonts w:ascii="Times New Roman" w:hAnsi="Times New Roman"/>
                                        <w:sz w:val="18"/>
                                        <w:szCs w:val="18"/>
                                      </w:rPr>
                                      <w:t>No</w:t>
                                    </w:r>
                                  </w:ins>
                                </w:p>
                              </w:tc>
                              <w:tc>
                                <w:tcPr>
                                  <w:tcW w:w="403" w:type="dxa"/>
                                </w:tcPr>
                                <w:p w14:paraId="6B59A512" w14:textId="77777777" w:rsidR="00D617FD" w:rsidRPr="00F646CB" w:rsidRDefault="00D617FD" w:rsidP="003A6101">
                                  <w:pPr>
                                    <w:rPr>
                                      <w:ins w:id="8027" w:author="Nasser Mustafa [2]" w:date="2018-09-19T08:34:00Z"/>
                                      <w:rFonts w:ascii="Times New Roman" w:hAnsi="Times New Roman"/>
                                      <w:sz w:val="18"/>
                                      <w:szCs w:val="18"/>
                                    </w:rPr>
                                  </w:pPr>
                                  <w:ins w:id="8028" w:author="Nasser Mustafa [2]" w:date="2018-09-19T08:34:00Z">
                                    <w:r w:rsidRPr="00F646CB">
                                      <w:rPr>
                                        <w:rFonts w:ascii="Times New Roman" w:hAnsi="Times New Roman"/>
                                        <w:sz w:val="18"/>
                                        <w:szCs w:val="18"/>
                                      </w:rPr>
                                      <w:t>No</w:t>
                                    </w:r>
                                  </w:ins>
                                </w:p>
                              </w:tc>
                              <w:tc>
                                <w:tcPr>
                                  <w:tcW w:w="354" w:type="dxa"/>
                                </w:tcPr>
                                <w:p w14:paraId="691E8877" w14:textId="77777777" w:rsidR="00D617FD" w:rsidRPr="00F646CB" w:rsidRDefault="00D617FD" w:rsidP="003A6101">
                                  <w:pPr>
                                    <w:rPr>
                                      <w:ins w:id="8029" w:author="Nasser Mustafa [2]" w:date="2018-09-19T08:34:00Z"/>
                                      <w:rFonts w:ascii="Times New Roman" w:hAnsi="Times New Roman"/>
                                      <w:sz w:val="18"/>
                                      <w:szCs w:val="18"/>
                                    </w:rPr>
                                  </w:pPr>
                                  <w:ins w:id="8030" w:author="Nasser Mustafa [2]" w:date="2018-09-19T08:34:00Z">
                                    <w:r w:rsidRPr="00F646CB">
                                      <w:rPr>
                                        <w:rFonts w:ascii="Times New Roman" w:hAnsi="Times New Roman"/>
                                        <w:sz w:val="18"/>
                                        <w:szCs w:val="18"/>
                                      </w:rPr>
                                      <w:t>No</w:t>
                                    </w:r>
                                  </w:ins>
                                </w:p>
                              </w:tc>
                              <w:tc>
                                <w:tcPr>
                                  <w:tcW w:w="417" w:type="dxa"/>
                                </w:tcPr>
                                <w:p w14:paraId="536630D8" w14:textId="77777777" w:rsidR="00D617FD" w:rsidRPr="00F646CB" w:rsidRDefault="00D617FD" w:rsidP="003A6101">
                                  <w:pPr>
                                    <w:rPr>
                                      <w:ins w:id="8031" w:author="Nasser Mustafa [2]" w:date="2018-09-19T08:34:00Z"/>
                                      <w:rFonts w:ascii="Times New Roman" w:hAnsi="Times New Roman"/>
                                      <w:sz w:val="18"/>
                                      <w:szCs w:val="18"/>
                                    </w:rPr>
                                  </w:pPr>
                                  <w:ins w:id="8032" w:author="Nasser Mustafa [2]" w:date="2018-09-19T08:34:00Z">
                                    <w:r w:rsidRPr="00F646CB">
                                      <w:rPr>
                                        <w:rFonts w:ascii="Times New Roman" w:hAnsi="Times New Roman"/>
                                        <w:sz w:val="18"/>
                                        <w:szCs w:val="18"/>
                                      </w:rPr>
                                      <w:t>No</w:t>
                                    </w:r>
                                  </w:ins>
                                </w:p>
                              </w:tc>
                              <w:tc>
                                <w:tcPr>
                                  <w:tcW w:w="358" w:type="dxa"/>
                                </w:tcPr>
                                <w:p w14:paraId="126CB2BA" w14:textId="77777777" w:rsidR="00D617FD" w:rsidRPr="00F646CB" w:rsidRDefault="00D617FD" w:rsidP="003A6101">
                                  <w:pPr>
                                    <w:rPr>
                                      <w:ins w:id="8033" w:author="Nasser Mustafa [2]" w:date="2018-09-19T08:34:00Z"/>
                                      <w:rFonts w:ascii="Times New Roman" w:hAnsi="Times New Roman"/>
                                      <w:sz w:val="18"/>
                                      <w:szCs w:val="18"/>
                                    </w:rPr>
                                  </w:pPr>
                                  <w:ins w:id="8034" w:author="Nasser Mustafa [2]" w:date="2018-09-19T08:34:00Z">
                                    <w:r w:rsidRPr="00F646CB">
                                      <w:rPr>
                                        <w:rFonts w:ascii="Times New Roman" w:hAnsi="Times New Roman"/>
                                        <w:sz w:val="18"/>
                                        <w:szCs w:val="18"/>
                                      </w:rPr>
                                      <w:t>No</w:t>
                                    </w:r>
                                  </w:ins>
                                </w:p>
                              </w:tc>
                              <w:tc>
                                <w:tcPr>
                                  <w:tcW w:w="358" w:type="dxa"/>
                                </w:tcPr>
                                <w:p w14:paraId="6F113E64" w14:textId="77777777" w:rsidR="00D617FD" w:rsidRPr="00F646CB" w:rsidRDefault="00D617FD" w:rsidP="003A6101">
                                  <w:pPr>
                                    <w:rPr>
                                      <w:ins w:id="8035" w:author="Nasser Mustafa [2]" w:date="2018-09-19T08:34:00Z"/>
                                      <w:rFonts w:ascii="Times New Roman" w:hAnsi="Times New Roman"/>
                                      <w:sz w:val="18"/>
                                      <w:szCs w:val="18"/>
                                    </w:rPr>
                                  </w:pPr>
                                  <w:ins w:id="8036" w:author="Nasser Mustafa [2]" w:date="2018-09-19T08:34:00Z">
                                    <w:r w:rsidRPr="00F646CB">
                                      <w:rPr>
                                        <w:rFonts w:ascii="Times New Roman" w:hAnsi="Times New Roman"/>
                                        <w:sz w:val="18"/>
                                        <w:szCs w:val="18"/>
                                      </w:rPr>
                                      <w:t>No</w:t>
                                    </w:r>
                                  </w:ins>
                                </w:p>
                              </w:tc>
                              <w:tc>
                                <w:tcPr>
                                  <w:tcW w:w="413" w:type="dxa"/>
                                </w:tcPr>
                                <w:p w14:paraId="039384B5" w14:textId="77777777" w:rsidR="00D617FD" w:rsidRPr="00F646CB" w:rsidRDefault="00D617FD" w:rsidP="003A6101">
                                  <w:pPr>
                                    <w:rPr>
                                      <w:ins w:id="8037" w:author="Nasser Mustafa [2]" w:date="2018-09-19T08:34:00Z"/>
                                      <w:rFonts w:ascii="Times New Roman" w:hAnsi="Times New Roman"/>
                                      <w:sz w:val="18"/>
                                      <w:szCs w:val="18"/>
                                    </w:rPr>
                                  </w:pPr>
                                  <w:ins w:id="8038" w:author="Nasser Mustafa [2]" w:date="2018-09-19T08:34:00Z">
                                    <w:r w:rsidRPr="00F646CB">
                                      <w:rPr>
                                        <w:rFonts w:ascii="Times New Roman" w:hAnsi="Times New Roman"/>
                                        <w:sz w:val="18"/>
                                        <w:szCs w:val="18"/>
                                      </w:rPr>
                                      <w:t>No</w:t>
                                    </w:r>
                                  </w:ins>
                                </w:p>
                              </w:tc>
                              <w:tc>
                                <w:tcPr>
                                  <w:tcW w:w="413" w:type="dxa"/>
                                </w:tcPr>
                                <w:p w14:paraId="4D56C954" w14:textId="77777777" w:rsidR="00D617FD" w:rsidRPr="00A11AF7" w:rsidRDefault="00D617FD" w:rsidP="003A6101">
                                  <w:pPr>
                                    <w:rPr>
                                      <w:ins w:id="8039" w:author="Nasser Mustafa [2]" w:date="2018-09-19T08:34:00Z"/>
                                      <w:rFonts w:cstheme="majorBidi"/>
                                      <w:sz w:val="18"/>
                                      <w:szCs w:val="18"/>
                                    </w:rPr>
                                  </w:pPr>
                                  <w:ins w:id="8040" w:author="Nasser Mustafa [2]" w:date="2018-09-19T08:34:00Z">
                                    <w:r>
                                      <w:rPr>
                                        <w:rFonts w:cstheme="majorBidi"/>
                                        <w:sz w:val="18"/>
                                        <w:szCs w:val="18"/>
                                      </w:rPr>
                                      <w:t>No</w:t>
                                    </w:r>
                                  </w:ins>
                                </w:p>
                              </w:tc>
                              <w:tc>
                                <w:tcPr>
                                  <w:tcW w:w="544" w:type="dxa"/>
                                </w:tcPr>
                                <w:p w14:paraId="1576707D" w14:textId="77777777" w:rsidR="00D617FD" w:rsidRPr="00A11AF7" w:rsidRDefault="00D617FD" w:rsidP="003A6101">
                                  <w:pPr>
                                    <w:rPr>
                                      <w:ins w:id="8041" w:author="Nasser Mustafa [2]" w:date="2018-09-19T08:34:00Z"/>
                                      <w:rFonts w:cstheme="majorBidi"/>
                                      <w:sz w:val="18"/>
                                      <w:szCs w:val="18"/>
                                    </w:rPr>
                                  </w:pPr>
                                  <w:ins w:id="8042" w:author="Nasser Mustafa [2]" w:date="2018-09-19T08:34:00Z">
                                    <w:r>
                                      <w:rPr>
                                        <w:rFonts w:cstheme="majorBidi"/>
                                        <w:sz w:val="18"/>
                                        <w:szCs w:val="18"/>
                                      </w:rPr>
                                      <w:t>No</w:t>
                                    </w:r>
                                  </w:ins>
                                </w:p>
                              </w:tc>
                            </w:tr>
                            <w:tr w:rsidR="00D617FD" w:rsidRPr="00A11AF7" w14:paraId="67D7556F" w14:textId="77777777" w:rsidTr="00A1256E">
                              <w:trPr>
                                <w:trHeight w:val="69"/>
                                <w:jc w:val="center"/>
                                <w:ins w:id="8043" w:author="Nasser Mustafa [2]" w:date="2018-09-19T08:34:00Z"/>
                              </w:trPr>
                              <w:tc>
                                <w:tcPr>
                                  <w:tcW w:w="1140" w:type="dxa"/>
                                  <w:vMerge w:val="restart"/>
                                </w:tcPr>
                                <w:p w14:paraId="7A7EFD6D" w14:textId="77777777" w:rsidR="00D617FD" w:rsidRPr="00F646CB" w:rsidRDefault="00D617FD" w:rsidP="003A6101">
                                  <w:pPr>
                                    <w:rPr>
                                      <w:ins w:id="8044" w:author="Nasser Mustafa [2]" w:date="2018-09-19T08:34:00Z"/>
                                      <w:rFonts w:ascii="Times New Roman" w:hAnsi="Times New Roman"/>
                                      <w:sz w:val="18"/>
                                      <w:szCs w:val="18"/>
                                    </w:rPr>
                                  </w:pPr>
                                  <w:ins w:id="8045" w:author="Nasser Mustafa [2]" w:date="2018-09-19T08:34:00Z">
                                    <w:r>
                                      <w:rPr>
                                        <w:rFonts w:ascii="Times New Roman" w:hAnsi="Times New Roman"/>
                                        <w:sz w:val="18"/>
                                        <w:szCs w:val="18"/>
                                      </w:rPr>
                                      <w:fldChar w:fldCharType="begin"/>
                                    </w:r>
                                    <w:r>
                                      <w:rPr>
                                        <w:rFonts w:ascii="Times New Roman" w:hAnsi="Times New Roman"/>
                                        <w:sz w:val="18"/>
                                        <w:szCs w:val="18"/>
                                      </w:rPr>
                                      <w:instrText xml:space="preserve"> REF _Ref421356316 \r \h  \* MERGEFORMAT </w:instrText>
                                    </w:r>
                                  </w:ins>
                                  <w:r>
                                    <w:rPr>
                                      <w:rFonts w:ascii="Times New Roman" w:hAnsi="Times New Roman"/>
                                      <w:sz w:val="18"/>
                                      <w:szCs w:val="18"/>
                                    </w:rPr>
                                  </w:r>
                                  <w:ins w:id="8046" w:author="Nasser Mustafa [2]" w:date="2018-09-19T08:34:00Z">
                                    <w:r>
                                      <w:rPr>
                                        <w:rFonts w:ascii="Times New Roman" w:hAnsi="Times New Roman"/>
                                        <w:sz w:val="18"/>
                                        <w:szCs w:val="18"/>
                                      </w:rPr>
                                      <w:fldChar w:fldCharType="separate"/>
                                    </w:r>
                                    <w:r>
                                      <w:rPr>
                                        <w:rFonts w:ascii="Times New Roman" w:hAnsi="Times New Roman"/>
                                        <w:sz w:val="18"/>
                                        <w:szCs w:val="18"/>
                                      </w:rPr>
                                      <w:t>ValCr3</w:t>
                                    </w:r>
                                    <w:r>
                                      <w:rPr>
                                        <w:rFonts w:ascii="Times New Roman" w:hAnsi="Times New Roman"/>
                                        <w:sz w:val="18"/>
                                        <w:szCs w:val="18"/>
                                      </w:rPr>
                                      <w:fldChar w:fldCharType="end"/>
                                    </w:r>
                                  </w:ins>
                                </w:p>
                              </w:tc>
                              <w:tc>
                                <w:tcPr>
                                  <w:tcW w:w="1134" w:type="dxa"/>
                                </w:tcPr>
                                <w:p w14:paraId="74CD4132" w14:textId="77777777" w:rsidR="00D617FD" w:rsidRPr="00085E96" w:rsidRDefault="00D617FD" w:rsidP="003A6101">
                                  <w:pPr>
                                    <w:tabs>
                                      <w:tab w:val="left" w:pos="900"/>
                                    </w:tabs>
                                    <w:spacing w:line="480" w:lineRule="auto"/>
                                    <w:jc w:val="both"/>
                                    <w:rPr>
                                      <w:ins w:id="8047" w:author="Nasser Mustafa [2]" w:date="2018-09-19T08:34:00Z"/>
                                      <w:rFonts w:ascii="Times New Roman" w:hAnsi="Times New Roman"/>
                                      <w:sz w:val="20"/>
                                      <w:szCs w:val="20"/>
                                    </w:rPr>
                                  </w:pPr>
                                  <w:ins w:id="8048" w:author="Nasser Mustafa [2]" w:date="2018-09-19T08:34:00Z">
                                    <w:r w:rsidRPr="002D6A49">
                                      <w:rPr>
                                        <w:rFonts w:ascii="Times New Roman" w:hAnsi="Times New Roman"/>
                                        <w:sz w:val="20"/>
                                        <w:szCs w:val="20"/>
                                      </w:rPr>
                                      <w:t xml:space="preserve">TrTstCase </w:t>
                                    </w:r>
                                    <w:r w:rsidRPr="002D6A49">
                                      <w:rPr>
                                        <w:rFonts w:ascii="Times New Roman" w:hAnsi="Times New Roman"/>
                                        <w:sz w:val="20"/>
                                        <w:szCs w:val="20"/>
                                      </w:rPr>
                                      <w:fldChar w:fldCharType="begin"/>
                                    </w:r>
                                    <w:r w:rsidRPr="002D6A49">
                                      <w:rPr>
                                        <w:rFonts w:ascii="Times New Roman" w:hAnsi="Times New Roman"/>
                                        <w:sz w:val="20"/>
                                        <w:szCs w:val="20"/>
                                      </w:rPr>
                                      <w:instrText xml:space="preserve"> SEQ TrTstCase \* ARABIC </w:instrText>
                                    </w:r>
                                    <w:r w:rsidRPr="002D6A49">
                                      <w:rPr>
                                        <w:rFonts w:ascii="Times New Roman" w:hAnsi="Times New Roman"/>
                                        <w:sz w:val="20"/>
                                        <w:szCs w:val="20"/>
                                      </w:rPr>
                                      <w:fldChar w:fldCharType="separate"/>
                                    </w:r>
                                    <w:r>
                                      <w:rPr>
                                        <w:rFonts w:ascii="Times New Roman" w:hAnsi="Times New Roman"/>
                                        <w:noProof/>
                                        <w:sz w:val="20"/>
                                        <w:szCs w:val="20"/>
                                      </w:rPr>
                                      <w:t>14</w:t>
                                    </w:r>
                                    <w:r w:rsidRPr="002D6A49">
                                      <w:rPr>
                                        <w:rFonts w:ascii="Times New Roman" w:hAnsi="Times New Roman"/>
                                        <w:sz w:val="20"/>
                                        <w:szCs w:val="20"/>
                                      </w:rPr>
                                      <w:fldChar w:fldCharType="end"/>
                                    </w:r>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_Ref482755963 \h  \* MERGEFORMAT </w:instrText>
                                    </w:r>
                                  </w:ins>
                                  <w:r w:rsidRPr="002D6A49">
                                    <w:rPr>
                                      <w:rFonts w:ascii="Times New Roman" w:hAnsi="Times New Roman"/>
                                      <w:sz w:val="20"/>
                                      <w:szCs w:val="20"/>
                                    </w:rPr>
                                  </w:r>
                                  <w:ins w:id="8049" w:author="Nasser Mustafa [2]" w:date="2018-09-19T08:34:00Z">
                                    <w:r w:rsidRPr="002D6A49">
                                      <w:rPr>
                                        <w:rFonts w:ascii="Times New Roman" w:hAnsi="Times New Roman"/>
                                        <w:sz w:val="20"/>
                                        <w:szCs w:val="20"/>
                                      </w:rPr>
                                      <w:fldChar w:fldCharType="separate"/>
                                    </w:r>
                                  </w:ins>
                                </w:p>
                                <w:p w14:paraId="014B0C16" w14:textId="77777777" w:rsidR="00D617FD" w:rsidRPr="002D6A49" w:rsidRDefault="00D617FD" w:rsidP="003A6101">
                                  <w:pPr>
                                    <w:rPr>
                                      <w:ins w:id="8050" w:author="Nasser Mustafa [2]" w:date="2018-09-19T08:34:00Z"/>
                                      <w:rFonts w:ascii="Times New Roman" w:hAnsi="Times New Roman"/>
                                      <w:sz w:val="20"/>
                                      <w:szCs w:val="20"/>
                                    </w:rPr>
                                  </w:pPr>
                                  <w:ins w:id="8051" w:author="Nasser Mustafa [2]" w:date="2018-09-19T08:34:00Z">
                                    <w:r w:rsidRPr="00085E96">
                                      <w:rPr>
                                        <w:rFonts w:ascii="Times New Roman" w:hAnsi="Times New Roman"/>
                                        <w:sz w:val="20"/>
                                        <w:szCs w:val="20"/>
                                      </w:rPr>
                                      <w:t xml:space="preserve">TrTstCase </w:t>
                                    </w:r>
                                    <w:r w:rsidRPr="00085E96">
                                      <w:rPr>
                                        <w:rFonts w:ascii="Times New Roman" w:hAnsi="Times New Roman"/>
                                        <w:noProof/>
                                        <w:sz w:val="20"/>
                                        <w:szCs w:val="20"/>
                                      </w:rPr>
                                      <w:t>3</w:t>
                                    </w:r>
                                    <w:r w:rsidRPr="002D6A49">
                                      <w:rPr>
                                        <w:rFonts w:ascii="Times New Roman" w:hAnsi="Times New Roman"/>
                                        <w:sz w:val="20"/>
                                        <w:szCs w:val="20"/>
                                      </w:rPr>
                                      <w:fldChar w:fldCharType="end"/>
                                    </w:r>
                                  </w:ins>
                                </w:p>
                              </w:tc>
                              <w:tc>
                                <w:tcPr>
                                  <w:tcW w:w="425" w:type="dxa"/>
                                </w:tcPr>
                                <w:p w14:paraId="371B5147" w14:textId="77777777" w:rsidR="00D617FD" w:rsidRPr="00F646CB" w:rsidRDefault="00D617FD" w:rsidP="003A6101">
                                  <w:pPr>
                                    <w:rPr>
                                      <w:ins w:id="8052" w:author="Nasser Mustafa [2]" w:date="2018-09-19T08:34:00Z"/>
                                      <w:rFonts w:ascii="Times New Roman" w:hAnsi="Times New Roman"/>
                                      <w:sz w:val="18"/>
                                      <w:szCs w:val="18"/>
                                    </w:rPr>
                                  </w:pPr>
                                  <w:ins w:id="8053" w:author="Nasser Mustafa [2]" w:date="2018-09-19T08:34:00Z">
                                    <w:r w:rsidRPr="00F646CB">
                                      <w:rPr>
                                        <w:rFonts w:ascii="Times New Roman" w:hAnsi="Times New Roman"/>
                                        <w:sz w:val="18"/>
                                        <w:szCs w:val="18"/>
                                      </w:rPr>
                                      <w:t>Yes</w:t>
                                    </w:r>
                                  </w:ins>
                                </w:p>
                              </w:tc>
                              <w:tc>
                                <w:tcPr>
                                  <w:tcW w:w="403" w:type="dxa"/>
                                </w:tcPr>
                                <w:p w14:paraId="2E09EDDB" w14:textId="77777777" w:rsidR="00D617FD" w:rsidRPr="00F646CB" w:rsidRDefault="00D617FD" w:rsidP="003A6101">
                                  <w:pPr>
                                    <w:rPr>
                                      <w:ins w:id="8054" w:author="Nasser Mustafa [2]" w:date="2018-09-19T08:34:00Z"/>
                                      <w:rFonts w:ascii="Times New Roman" w:hAnsi="Times New Roman"/>
                                      <w:sz w:val="18"/>
                                      <w:szCs w:val="18"/>
                                    </w:rPr>
                                  </w:pPr>
                                  <w:ins w:id="8055" w:author="Nasser Mustafa [2]" w:date="2018-09-19T08:34:00Z">
                                    <w:r w:rsidRPr="00F646CB">
                                      <w:rPr>
                                        <w:rFonts w:ascii="Times New Roman" w:hAnsi="Times New Roman"/>
                                        <w:sz w:val="18"/>
                                        <w:szCs w:val="18"/>
                                      </w:rPr>
                                      <w:t>Yes</w:t>
                                    </w:r>
                                  </w:ins>
                                </w:p>
                              </w:tc>
                              <w:tc>
                                <w:tcPr>
                                  <w:tcW w:w="354" w:type="dxa"/>
                                </w:tcPr>
                                <w:p w14:paraId="4DF6C06D" w14:textId="77777777" w:rsidR="00D617FD" w:rsidRPr="00F646CB" w:rsidRDefault="00D617FD" w:rsidP="003A6101">
                                  <w:pPr>
                                    <w:rPr>
                                      <w:ins w:id="8056" w:author="Nasser Mustafa [2]" w:date="2018-09-19T08:34:00Z"/>
                                      <w:rFonts w:ascii="Times New Roman" w:hAnsi="Times New Roman"/>
                                      <w:sz w:val="18"/>
                                      <w:szCs w:val="18"/>
                                    </w:rPr>
                                  </w:pPr>
                                  <w:ins w:id="8057" w:author="Nasser Mustafa [2]" w:date="2018-09-19T08:34:00Z">
                                    <w:r w:rsidRPr="00F646CB">
                                      <w:rPr>
                                        <w:rFonts w:ascii="Times New Roman" w:hAnsi="Times New Roman"/>
                                        <w:sz w:val="18"/>
                                        <w:szCs w:val="18"/>
                                      </w:rPr>
                                      <w:t>Yes</w:t>
                                    </w:r>
                                  </w:ins>
                                </w:p>
                              </w:tc>
                              <w:tc>
                                <w:tcPr>
                                  <w:tcW w:w="417" w:type="dxa"/>
                                </w:tcPr>
                                <w:p w14:paraId="0E40F596" w14:textId="77777777" w:rsidR="00D617FD" w:rsidRPr="00F646CB" w:rsidRDefault="00D617FD" w:rsidP="003A6101">
                                  <w:pPr>
                                    <w:rPr>
                                      <w:ins w:id="8058" w:author="Nasser Mustafa [2]" w:date="2018-09-19T08:34:00Z"/>
                                      <w:rFonts w:ascii="Times New Roman" w:hAnsi="Times New Roman"/>
                                      <w:sz w:val="18"/>
                                      <w:szCs w:val="18"/>
                                    </w:rPr>
                                  </w:pPr>
                                  <w:ins w:id="8059" w:author="Nasser Mustafa [2]" w:date="2018-09-19T08:34:00Z">
                                    <w:r w:rsidRPr="00F646CB">
                                      <w:rPr>
                                        <w:rFonts w:ascii="Times New Roman" w:hAnsi="Times New Roman"/>
                                        <w:sz w:val="18"/>
                                        <w:szCs w:val="18"/>
                                      </w:rPr>
                                      <w:t>Yes</w:t>
                                    </w:r>
                                  </w:ins>
                                </w:p>
                              </w:tc>
                              <w:tc>
                                <w:tcPr>
                                  <w:tcW w:w="358" w:type="dxa"/>
                                </w:tcPr>
                                <w:p w14:paraId="6D1A22C1" w14:textId="77777777" w:rsidR="00D617FD" w:rsidRPr="00F646CB" w:rsidRDefault="00D617FD" w:rsidP="003A6101">
                                  <w:pPr>
                                    <w:rPr>
                                      <w:ins w:id="8060" w:author="Nasser Mustafa [2]" w:date="2018-09-19T08:34:00Z"/>
                                      <w:rFonts w:ascii="Times New Roman" w:hAnsi="Times New Roman"/>
                                      <w:sz w:val="18"/>
                                      <w:szCs w:val="18"/>
                                    </w:rPr>
                                  </w:pPr>
                                  <w:ins w:id="8061" w:author="Nasser Mustafa [2]" w:date="2018-09-19T08:34:00Z">
                                    <w:r w:rsidRPr="00F646CB">
                                      <w:rPr>
                                        <w:rFonts w:ascii="Times New Roman" w:hAnsi="Times New Roman"/>
                                        <w:sz w:val="18"/>
                                        <w:szCs w:val="18"/>
                                      </w:rPr>
                                      <w:t>Yes</w:t>
                                    </w:r>
                                  </w:ins>
                                </w:p>
                              </w:tc>
                              <w:tc>
                                <w:tcPr>
                                  <w:tcW w:w="358" w:type="dxa"/>
                                </w:tcPr>
                                <w:p w14:paraId="1EB426D9" w14:textId="77777777" w:rsidR="00D617FD" w:rsidRPr="00F646CB" w:rsidRDefault="00D617FD" w:rsidP="003A6101">
                                  <w:pPr>
                                    <w:rPr>
                                      <w:ins w:id="8062" w:author="Nasser Mustafa [2]" w:date="2018-09-19T08:34:00Z"/>
                                      <w:rFonts w:ascii="Times New Roman" w:hAnsi="Times New Roman"/>
                                      <w:sz w:val="18"/>
                                      <w:szCs w:val="18"/>
                                    </w:rPr>
                                  </w:pPr>
                                  <w:ins w:id="8063" w:author="Nasser Mustafa [2]" w:date="2018-09-19T08:34:00Z">
                                    <w:r w:rsidRPr="00F646CB">
                                      <w:rPr>
                                        <w:rFonts w:ascii="Times New Roman" w:hAnsi="Times New Roman"/>
                                        <w:sz w:val="18"/>
                                        <w:szCs w:val="18"/>
                                      </w:rPr>
                                      <w:t>Yes</w:t>
                                    </w:r>
                                  </w:ins>
                                </w:p>
                              </w:tc>
                              <w:tc>
                                <w:tcPr>
                                  <w:tcW w:w="413" w:type="dxa"/>
                                </w:tcPr>
                                <w:p w14:paraId="0043197E" w14:textId="77777777" w:rsidR="00D617FD" w:rsidRPr="00F646CB" w:rsidRDefault="00D617FD" w:rsidP="003A6101">
                                  <w:pPr>
                                    <w:rPr>
                                      <w:ins w:id="8064" w:author="Nasser Mustafa [2]" w:date="2018-09-19T08:34:00Z"/>
                                      <w:rFonts w:ascii="Times New Roman" w:hAnsi="Times New Roman"/>
                                      <w:sz w:val="18"/>
                                      <w:szCs w:val="18"/>
                                    </w:rPr>
                                  </w:pPr>
                                  <w:ins w:id="8065" w:author="Nasser Mustafa [2]" w:date="2018-09-19T08:34:00Z">
                                    <w:r w:rsidRPr="00F646CB">
                                      <w:rPr>
                                        <w:rFonts w:ascii="Times New Roman" w:hAnsi="Times New Roman"/>
                                        <w:sz w:val="18"/>
                                        <w:szCs w:val="18"/>
                                      </w:rPr>
                                      <w:t>Yes</w:t>
                                    </w:r>
                                  </w:ins>
                                </w:p>
                              </w:tc>
                              <w:tc>
                                <w:tcPr>
                                  <w:tcW w:w="413" w:type="dxa"/>
                                </w:tcPr>
                                <w:p w14:paraId="2935B544" w14:textId="77777777" w:rsidR="00D617FD" w:rsidRPr="00A11AF7" w:rsidRDefault="00D617FD" w:rsidP="003A6101">
                                  <w:pPr>
                                    <w:rPr>
                                      <w:ins w:id="8066" w:author="Nasser Mustafa [2]" w:date="2018-09-19T08:34:00Z"/>
                                      <w:rFonts w:cstheme="majorBidi"/>
                                      <w:sz w:val="18"/>
                                      <w:szCs w:val="18"/>
                                    </w:rPr>
                                  </w:pPr>
                                  <w:ins w:id="8067" w:author="Nasser Mustafa [2]" w:date="2018-09-19T08:34:00Z">
                                    <w:r>
                                      <w:rPr>
                                        <w:rFonts w:cstheme="majorBidi"/>
                                        <w:sz w:val="18"/>
                                        <w:szCs w:val="18"/>
                                      </w:rPr>
                                      <w:t>No</w:t>
                                    </w:r>
                                  </w:ins>
                                </w:p>
                              </w:tc>
                              <w:tc>
                                <w:tcPr>
                                  <w:tcW w:w="544" w:type="dxa"/>
                                </w:tcPr>
                                <w:p w14:paraId="0C77B7EA" w14:textId="77777777" w:rsidR="00D617FD" w:rsidRPr="00A11AF7" w:rsidRDefault="00D617FD" w:rsidP="003A6101">
                                  <w:pPr>
                                    <w:rPr>
                                      <w:ins w:id="8068" w:author="Nasser Mustafa [2]" w:date="2018-09-19T08:34:00Z"/>
                                      <w:rFonts w:cstheme="majorBidi"/>
                                      <w:sz w:val="18"/>
                                      <w:szCs w:val="18"/>
                                    </w:rPr>
                                  </w:pPr>
                                  <w:ins w:id="8069" w:author="Nasser Mustafa [2]" w:date="2018-09-19T08:34:00Z">
                                    <w:r>
                                      <w:rPr>
                                        <w:rFonts w:cstheme="majorBidi"/>
                                        <w:sz w:val="18"/>
                                        <w:szCs w:val="18"/>
                                      </w:rPr>
                                      <w:t>Yes</w:t>
                                    </w:r>
                                  </w:ins>
                                </w:p>
                              </w:tc>
                            </w:tr>
                            <w:tr w:rsidR="00D617FD" w:rsidRPr="00A11AF7" w14:paraId="2ED5B4E0" w14:textId="77777777" w:rsidTr="00A1256E">
                              <w:trPr>
                                <w:trHeight w:val="292"/>
                                <w:jc w:val="center"/>
                                <w:ins w:id="8070" w:author="Nasser Mustafa [2]" w:date="2018-09-19T08:34:00Z"/>
                              </w:trPr>
                              <w:tc>
                                <w:tcPr>
                                  <w:tcW w:w="1140" w:type="dxa"/>
                                  <w:vMerge/>
                                </w:tcPr>
                                <w:p w14:paraId="4AF583D3" w14:textId="77777777" w:rsidR="00D617FD" w:rsidRPr="00F646CB" w:rsidRDefault="00D617FD" w:rsidP="003A6101">
                                  <w:pPr>
                                    <w:rPr>
                                      <w:ins w:id="8071" w:author="Nasser Mustafa [2]" w:date="2018-09-19T08:34:00Z"/>
                                      <w:rFonts w:ascii="Times New Roman" w:hAnsi="Times New Roman"/>
                                      <w:sz w:val="18"/>
                                      <w:szCs w:val="18"/>
                                    </w:rPr>
                                  </w:pPr>
                                </w:p>
                              </w:tc>
                              <w:tc>
                                <w:tcPr>
                                  <w:tcW w:w="1134" w:type="dxa"/>
                                </w:tcPr>
                                <w:p w14:paraId="47CF2333" w14:textId="77777777" w:rsidR="00D617FD" w:rsidRPr="00085E96" w:rsidRDefault="00D617FD" w:rsidP="003A6101">
                                  <w:pPr>
                                    <w:rPr>
                                      <w:ins w:id="8072" w:author="Nasser Mustafa [2]" w:date="2018-09-19T08:34:00Z"/>
                                      <w:rFonts w:ascii="Times New Roman" w:hAnsi="Times New Roman"/>
                                      <w:sz w:val="20"/>
                                      <w:szCs w:val="20"/>
                                    </w:rPr>
                                  </w:pPr>
                                  <w:ins w:id="8073"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_Ref482756099 \h  \* MERGEFORMAT </w:instrText>
                                    </w:r>
                                  </w:ins>
                                  <w:r w:rsidRPr="002D6A49">
                                    <w:rPr>
                                      <w:rFonts w:ascii="Times New Roman" w:hAnsi="Times New Roman"/>
                                      <w:sz w:val="20"/>
                                      <w:szCs w:val="20"/>
                                    </w:rPr>
                                  </w:r>
                                  <w:ins w:id="8074" w:author="Nasser Mustafa [2]" w:date="2018-09-19T08:34:00Z">
                                    <w:r w:rsidRPr="002D6A49">
                                      <w:rPr>
                                        <w:rFonts w:ascii="Times New Roman" w:hAnsi="Times New Roman"/>
                                        <w:sz w:val="20"/>
                                        <w:szCs w:val="20"/>
                                      </w:rPr>
                                      <w:fldChar w:fldCharType="separate"/>
                                    </w:r>
                                  </w:ins>
                                </w:p>
                                <w:p w14:paraId="7086246E" w14:textId="77777777" w:rsidR="00D617FD" w:rsidRPr="002D6A49" w:rsidRDefault="00D617FD" w:rsidP="003A6101">
                                  <w:pPr>
                                    <w:rPr>
                                      <w:ins w:id="8075" w:author="Nasser Mustafa [2]" w:date="2018-09-19T08:34:00Z"/>
                                      <w:rFonts w:ascii="Times New Roman" w:hAnsi="Times New Roman"/>
                                      <w:sz w:val="20"/>
                                      <w:szCs w:val="20"/>
                                    </w:rPr>
                                  </w:pPr>
                                  <w:ins w:id="8076" w:author="Nasser Mustafa [2]" w:date="2018-09-19T08:34:00Z">
                                    <w:r w:rsidRPr="00085E96">
                                      <w:rPr>
                                        <w:rFonts w:ascii="Times New Roman" w:hAnsi="Times New Roman"/>
                                        <w:noProof/>
                                        <w:sz w:val="20"/>
                                        <w:szCs w:val="20"/>
                                      </w:rPr>
                                      <w:t>TrTstCase 5</w:t>
                                    </w:r>
                                    <w:r w:rsidRPr="002D6A49">
                                      <w:rPr>
                                        <w:rFonts w:ascii="Times New Roman" w:hAnsi="Times New Roman"/>
                                        <w:sz w:val="20"/>
                                        <w:szCs w:val="20"/>
                                      </w:rPr>
                                      <w:fldChar w:fldCharType="end"/>
                                    </w:r>
                                  </w:ins>
                                </w:p>
                              </w:tc>
                              <w:tc>
                                <w:tcPr>
                                  <w:tcW w:w="425" w:type="dxa"/>
                                </w:tcPr>
                                <w:p w14:paraId="6530860C" w14:textId="77777777" w:rsidR="00D617FD" w:rsidRPr="00F646CB" w:rsidRDefault="00D617FD" w:rsidP="003A6101">
                                  <w:pPr>
                                    <w:rPr>
                                      <w:ins w:id="8077" w:author="Nasser Mustafa [2]" w:date="2018-09-19T08:34:00Z"/>
                                      <w:rFonts w:ascii="Times New Roman" w:hAnsi="Times New Roman"/>
                                      <w:sz w:val="18"/>
                                      <w:szCs w:val="18"/>
                                    </w:rPr>
                                  </w:pPr>
                                  <w:ins w:id="8078" w:author="Nasser Mustafa [2]" w:date="2018-09-19T08:34:00Z">
                                    <w:r w:rsidRPr="00F646CB">
                                      <w:rPr>
                                        <w:rFonts w:ascii="Times New Roman" w:hAnsi="Times New Roman"/>
                                        <w:sz w:val="18"/>
                                        <w:szCs w:val="18"/>
                                      </w:rPr>
                                      <w:t>Yes</w:t>
                                    </w:r>
                                  </w:ins>
                                </w:p>
                              </w:tc>
                              <w:tc>
                                <w:tcPr>
                                  <w:tcW w:w="403" w:type="dxa"/>
                                </w:tcPr>
                                <w:p w14:paraId="11935E64" w14:textId="77777777" w:rsidR="00D617FD" w:rsidRPr="00F646CB" w:rsidRDefault="00D617FD" w:rsidP="003A6101">
                                  <w:pPr>
                                    <w:rPr>
                                      <w:ins w:id="8079" w:author="Nasser Mustafa [2]" w:date="2018-09-19T08:34:00Z"/>
                                      <w:rFonts w:ascii="Times New Roman" w:hAnsi="Times New Roman"/>
                                      <w:sz w:val="18"/>
                                      <w:szCs w:val="18"/>
                                    </w:rPr>
                                  </w:pPr>
                                  <w:ins w:id="8080" w:author="Nasser Mustafa [2]" w:date="2018-09-19T08:34:00Z">
                                    <w:r w:rsidRPr="00F646CB">
                                      <w:rPr>
                                        <w:rFonts w:ascii="Times New Roman" w:hAnsi="Times New Roman"/>
                                        <w:sz w:val="18"/>
                                        <w:szCs w:val="18"/>
                                      </w:rPr>
                                      <w:t>Yes</w:t>
                                    </w:r>
                                  </w:ins>
                                </w:p>
                              </w:tc>
                              <w:tc>
                                <w:tcPr>
                                  <w:tcW w:w="354" w:type="dxa"/>
                                </w:tcPr>
                                <w:p w14:paraId="5D98E89C" w14:textId="77777777" w:rsidR="00D617FD" w:rsidRPr="00F646CB" w:rsidRDefault="00D617FD" w:rsidP="003A6101">
                                  <w:pPr>
                                    <w:rPr>
                                      <w:ins w:id="8081" w:author="Nasser Mustafa [2]" w:date="2018-09-19T08:34:00Z"/>
                                      <w:rFonts w:ascii="Times New Roman" w:hAnsi="Times New Roman"/>
                                      <w:sz w:val="18"/>
                                      <w:szCs w:val="18"/>
                                    </w:rPr>
                                  </w:pPr>
                                  <w:ins w:id="8082" w:author="Nasser Mustafa [2]" w:date="2018-09-19T08:34:00Z">
                                    <w:r w:rsidRPr="00F646CB">
                                      <w:rPr>
                                        <w:rFonts w:ascii="Times New Roman" w:hAnsi="Times New Roman"/>
                                        <w:sz w:val="18"/>
                                        <w:szCs w:val="18"/>
                                      </w:rPr>
                                      <w:t>No</w:t>
                                    </w:r>
                                  </w:ins>
                                </w:p>
                              </w:tc>
                              <w:tc>
                                <w:tcPr>
                                  <w:tcW w:w="417" w:type="dxa"/>
                                </w:tcPr>
                                <w:p w14:paraId="4E20910C" w14:textId="77777777" w:rsidR="00D617FD" w:rsidRPr="00F646CB" w:rsidRDefault="00D617FD" w:rsidP="003A6101">
                                  <w:pPr>
                                    <w:rPr>
                                      <w:ins w:id="8083" w:author="Nasser Mustafa [2]" w:date="2018-09-19T08:34:00Z"/>
                                      <w:rFonts w:ascii="Times New Roman" w:hAnsi="Times New Roman"/>
                                      <w:sz w:val="18"/>
                                      <w:szCs w:val="18"/>
                                    </w:rPr>
                                  </w:pPr>
                                  <w:ins w:id="8084" w:author="Nasser Mustafa [2]" w:date="2018-09-19T08:34:00Z">
                                    <w:r w:rsidRPr="00F646CB">
                                      <w:rPr>
                                        <w:rFonts w:ascii="Times New Roman" w:hAnsi="Times New Roman"/>
                                        <w:sz w:val="18"/>
                                        <w:szCs w:val="18"/>
                                      </w:rPr>
                                      <w:t>No</w:t>
                                    </w:r>
                                  </w:ins>
                                </w:p>
                              </w:tc>
                              <w:tc>
                                <w:tcPr>
                                  <w:tcW w:w="358" w:type="dxa"/>
                                </w:tcPr>
                                <w:p w14:paraId="5269542C" w14:textId="77777777" w:rsidR="00D617FD" w:rsidRPr="00F646CB" w:rsidRDefault="00D617FD" w:rsidP="003A6101">
                                  <w:pPr>
                                    <w:rPr>
                                      <w:ins w:id="8085" w:author="Nasser Mustafa [2]" w:date="2018-09-19T08:34:00Z"/>
                                      <w:rFonts w:ascii="Times New Roman" w:hAnsi="Times New Roman"/>
                                      <w:sz w:val="18"/>
                                      <w:szCs w:val="18"/>
                                    </w:rPr>
                                  </w:pPr>
                                  <w:ins w:id="8086" w:author="Nasser Mustafa [2]" w:date="2018-09-19T08:34:00Z">
                                    <w:r w:rsidRPr="00F646CB">
                                      <w:rPr>
                                        <w:rFonts w:ascii="Times New Roman" w:hAnsi="Times New Roman"/>
                                        <w:sz w:val="18"/>
                                        <w:szCs w:val="18"/>
                                      </w:rPr>
                                      <w:t>No</w:t>
                                    </w:r>
                                  </w:ins>
                                </w:p>
                              </w:tc>
                              <w:tc>
                                <w:tcPr>
                                  <w:tcW w:w="358" w:type="dxa"/>
                                </w:tcPr>
                                <w:p w14:paraId="2DCEFB85" w14:textId="77777777" w:rsidR="00D617FD" w:rsidRPr="00F646CB" w:rsidRDefault="00D617FD" w:rsidP="003A6101">
                                  <w:pPr>
                                    <w:rPr>
                                      <w:ins w:id="8087" w:author="Nasser Mustafa [2]" w:date="2018-09-19T08:34:00Z"/>
                                      <w:rFonts w:ascii="Times New Roman" w:hAnsi="Times New Roman"/>
                                      <w:sz w:val="18"/>
                                      <w:szCs w:val="18"/>
                                    </w:rPr>
                                  </w:pPr>
                                  <w:ins w:id="8088" w:author="Nasser Mustafa [2]" w:date="2018-09-19T08:34:00Z">
                                    <w:r w:rsidRPr="00F646CB">
                                      <w:rPr>
                                        <w:rFonts w:ascii="Times New Roman" w:hAnsi="Times New Roman"/>
                                        <w:sz w:val="18"/>
                                        <w:szCs w:val="18"/>
                                      </w:rPr>
                                      <w:t>Yes</w:t>
                                    </w:r>
                                  </w:ins>
                                </w:p>
                              </w:tc>
                              <w:tc>
                                <w:tcPr>
                                  <w:tcW w:w="413" w:type="dxa"/>
                                </w:tcPr>
                                <w:p w14:paraId="7893E77E" w14:textId="77777777" w:rsidR="00D617FD" w:rsidRPr="00F646CB" w:rsidRDefault="00D617FD" w:rsidP="003A6101">
                                  <w:pPr>
                                    <w:rPr>
                                      <w:ins w:id="8089" w:author="Nasser Mustafa [2]" w:date="2018-09-19T08:34:00Z"/>
                                      <w:rFonts w:ascii="Times New Roman" w:hAnsi="Times New Roman"/>
                                      <w:sz w:val="18"/>
                                      <w:szCs w:val="18"/>
                                    </w:rPr>
                                  </w:pPr>
                                  <w:ins w:id="8090" w:author="Nasser Mustafa [2]" w:date="2018-09-19T08:34:00Z">
                                    <w:r w:rsidRPr="00F646CB">
                                      <w:rPr>
                                        <w:rFonts w:ascii="Times New Roman" w:hAnsi="Times New Roman"/>
                                        <w:sz w:val="18"/>
                                        <w:szCs w:val="18"/>
                                      </w:rPr>
                                      <w:t>Yes</w:t>
                                    </w:r>
                                  </w:ins>
                                </w:p>
                              </w:tc>
                              <w:tc>
                                <w:tcPr>
                                  <w:tcW w:w="413" w:type="dxa"/>
                                </w:tcPr>
                                <w:p w14:paraId="5D24C63B" w14:textId="77777777" w:rsidR="00D617FD" w:rsidRPr="00A11AF7" w:rsidRDefault="00D617FD" w:rsidP="003A6101">
                                  <w:pPr>
                                    <w:rPr>
                                      <w:ins w:id="8091" w:author="Nasser Mustafa [2]" w:date="2018-09-19T08:34:00Z"/>
                                      <w:rFonts w:cstheme="majorBidi"/>
                                      <w:sz w:val="18"/>
                                      <w:szCs w:val="18"/>
                                    </w:rPr>
                                  </w:pPr>
                                  <w:ins w:id="8092" w:author="Nasser Mustafa [2]" w:date="2018-09-19T08:34:00Z">
                                    <w:r>
                                      <w:rPr>
                                        <w:rFonts w:cstheme="majorBidi"/>
                                        <w:sz w:val="18"/>
                                        <w:szCs w:val="18"/>
                                      </w:rPr>
                                      <w:t>Yes</w:t>
                                    </w:r>
                                  </w:ins>
                                </w:p>
                              </w:tc>
                              <w:tc>
                                <w:tcPr>
                                  <w:tcW w:w="544" w:type="dxa"/>
                                </w:tcPr>
                                <w:p w14:paraId="66D5B034" w14:textId="77777777" w:rsidR="00D617FD" w:rsidRPr="00A11AF7" w:rsidRDefault="00D617FD" w:rsidP="003A6101">
                                  <w:pPr>
                                    <w:rPr>
                                      <w:ins w:id="8093" w:author="Nasser Mustafa [2]" w:date="2018-09-19T08:34:00Z"/>
                                      <w:rFonts w:cstheme="majorBidi"/>
                                      <w:sz w:val="18"/>
                                      <w:szCs w:val="18"/>
                                    </w:rPr>
                                  </w:pPr>
                                  <w:ins w:id="8094" w:author="Nasser Mustafa [2]" w:date="2018-09-19T08:34:00Z">
                                    <w:r>
                                      <w:rPr>
                                        <w:rFonts w:cstheme="majorBidi"/>
                                        <w:sz w:val="18"/>
                                        <w:szCs w:val="18"/>
                                      </w:rPr>
                                      <w:t>Yes</w:t>
                                    </w:r>
                                  </w:ins>
                                </w:p>
                              </w:tc>
                            </w:tr>
                            <w:tr w:rsidR="00D617FD" w:rsidRPr="00A11AF7" w14:paraId="7BDD6D50" w14:textId="77777777" w:rsidTr="00A1256E">
                              <w:trPr>
                                <w:trHeight w:val="247"/>
                                <w:jc w:val="center"/>
                                <w:ins w:id="8095" w:author="Nasser Mustafa [2]" w:date="2018-09-19T08:34:00Z"/>
                              </w:trPr>
                              <w:tc>
                                <w:tcPr>
                                  <w:tcW w:w="1140" w:type="dxa"/>
                                  <w:vMerge w:val="restart"/>
                                </w:tcPr>
                                <w:p w14:paraId="5788C420" w14:textId="77777777" w:rsidR="00D617FD" w:rsidRPr="00F646CB" w:rsidRDefault="00D617FD" w:rsidP="003A6101">
                                  <w:pPr>
                                    <w:rPr>
                                      <w:ins w:id="8096" w:author="Nasser Mustafa [2]" w:date="2018-09-19T08:34:00Z"/>
                                      <w:rFonts w:ascii="Times New Roman" w:hAnsi="Times New Roman"/>
                                      <w:sz w:val="18"/>
                                      <w:szCs w:val="18"/>
                                    </w:rPr>
                                  </w:pPr>
                                  <w:ins w:id="8097"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_Ref421356332 \r \h  \* MERGEFORMAT </w:instrText>
                                    </w:r>
                                  </w:ins>
                                  <w:r w:rsidRPr="00F646CB">
                                    <w:rPr>
                                      <w:rFonts w:ascii="Times New Roman" w:hAnsi="Times New Roman"/>
                                      <w:sz w:val="18"/>
                                      <w:szCs w:val="18"/>
                                    </w:rPr>
                                  </w:r>
                                  <w:ins w:id="8098"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ValCr4</w:t>
                                    </w:r>
                                    <w:r w:rsidRPr="00F646CB">
                                      <w:rPr>
                                        <w:rFonts w:ascii="Times New Roman" w:hAnsi="Times New Roman"/>
                                        <w:sz w:val="18"/>
                                        <w:szCs w:val="18"/>
                                      </w:rPr>
                                      <w:fldChar w:fldCharType="end"/>
                                    </w:r>
                                  </w:ins>
                                </w:p>
                              </w:tc>
                              <w:tc>
                                <w:tcPr>
                                  <w:tcW w:w="1134" w:type="dxa"/>
                                </w:tcPr>
                                <w:p w14:paraId="34D8D5CB" w14:textId="77777777" w:rsidR="00D617FD" w:rsidRPr="00085E96" w:rsidRDefault="00D617FD" w:rsidP="003A6101">
                                  <w:pPr>
                                    <w:rPr>
                                      <w:ins w:id="8099" w:author="Nasser Mustafa [2]" w:date="2018-09-19T08:34:00Z"/>
                                      <w:rFonts w:ascii="Times New Roman" w:hAnsi="Times New Roman"/>
                                      <w:sz w:val="20"/>
                                      <w:szCs w:val="20"/>
                                    </w:rPr>
                                  </w:pPr>
                                  <w:ins w:id="8100"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_Ref482756089 \h  \* MERGEFORMAT </w:instrText>
                                    </w:r>
                                  </w:ins>
                                  <w:r w:rsidRPr="002D6A49">
                                    <w:rPr>
                                      <w:rFonts w:ascii="Times New Roman" w:hAnsi="Times New Roman"/>
                                      <w:sz w:val="20"/>
                                      <w:szCs w:val="20"/>
                                    </w:rPr>
                                  </w:r>
                                  <w:ins w:id="8101" w:author="Nasser Mustafa [2]" w:date="2018-09-19T08:34:00Z">
                                    <w:r w:rsidRPr="002D6A49">
                                      <w:rPr>
                                        <w:rFonts w:ascii="Times New Roman" w:hAnsi="Times New Roman"/>
                                        <w:sz w:val="20"/>
                                        <w:szCs w:val="20"/>
                                      </w:rPr>
                                      <w:fldChar w:fldCharType="separate"/>
                                    </w:r>
                                  </w:ins>
                                </w:p>
                                <w:p w14:paraId="7D8EA23C" w14:textId="77777777" w:rsidR="00D617FD" w:rsidRPr="002D6A49" w:rsidRDefault="00D617FD" w:rsidP="003A6101">
                                  <w:pPr>
                                    <w:rPr>
                                      <w:ins w:id="8102" w:author="Nasser Mustafa [2]" w:date="2018-09-19T08:34:00Z"/>
                                      <w:rFonts w:ascii="Times New Roman" w:hAnsi="Times New Roman"/>
                                      <w:sz w:val="20"/>
                                      <w:szCs w:val="20"/>
                                    </w:rPr>
                                  </w:pPr>
                                  <w:ins w:id="8103" w:author="Nasser Mustafa [2]" w:date="2018-09-19T08:34:00Z">
                                    <w:r w:rsidRPr="00085E96">
                                      <w:rPr>
                                        <w:rFonts w:ascii="Times New Roman" w:hAnsi="Times New Roman"/>
                                        <w:noProof/>
                                        <w:sz w:val="20"/>
                                        <w:szCs w:val="20"/>
                                      </w:rPr>
                                      <w:t>TrTstCase 4</w:t>
                                    </w:r>
                                    <w:r w:rsidRPr="002D6A49">
                                      <w:rPr>
                                        <w:rFonts w:ascii="Times New Roman" w:hAnsi="Times New Roman"/>
                                        <w:sz w:val="20"/>
                                        <w:szCs w:val="20"/>
                                      </w:rPr>
                                      <w:fldChar w:fldCharType="end"/>
                                    </w:r>
                                  </w:ins>
                                </w:p>
                              </w:tc>
                              <w:tc>
                                <w:tcPr>
                                  <w:tcW w:w="425" w:type="dxa"/>
                                </w:tcPr>
                                <w:p w14:paraId="63F2E1AA" w14:textId="77777777" w:rsidR="00D617FD" w:rsidRPr="00F646CB" w:rsidRDefault="00D617FD" w:rsidP="003A6101">
                                  <w:pPr>
                                    <w:rPr>
                                      <w:ins w:id="8104" w:author="Nasser Mustafa [2]" w:date="2018-09-19T08:34:00Z"/>
                                      <w:rFonts w:ascii="Times New Roman" w:hAnsi="Times New Roman"/>
                                      <w:sz w:val="18"/>
                                      <w:szCs w:val="18"/>
                                    </w:rPr>
                                  </w:pPr>
                                  <w:ins w:id="8105" w:author="Nasser Mustafa [2]" w:date="2018-09-19T08:34:00Z">
                                    <w:r w:rsidRPr="00F646CB">
                                      <w:rPr>
                                        <w:rFonts w:ascii="Times New Roman" w:hAnsi="Times New Roman"/>
                                        <w:sz w:val="18"/>
                                        <w:szCs w:val="18"/>
                                      </w:rPr>
                                      <w:t>Yes</w:t>
                                    </w:r>
                                  </w:ins>
                                </w:p>
                              </w:tc>
                              <w:tc>
                                <w:tcPr>
                                  <w:tcW w:w="403" w:type="dxa"/>
                                </w:tcPr>
                                <w:p w14:paraId="77C818FC" w14:textId="77777777" w:rsidR="00D617FD" w:rsidRPr="00F646CB" w:rsidRDefault="00D617FD" w:rsidP="003A6101">
                                  <w:pPr>
                                    <w:rPr>
                                      <w:ins w:id="8106" w:author="Nasser Mustafa [2]" w:date="2018-09-19T08:34:00Z"/>
                                      <w:rFonts w:ascii="Times New Roman" w:hAnsi="Times New Roman"/>
                                      <w:sz w:val="18"/>
                                      <w:szCs w:val="18"/>
                                    </w:rPr>
                                  </w:pPr>
                                  <w:ins w:id="8107" w:author="Nasser Mustafa [2]" w:date="2018-09-19T08:34:00Z">
                                    <w:r w:rsidRPr="00F646CB">
                                      <w:rPr>
                                        <w:rFonts w:ascii="Times New Roman" w:hAnsi="Times New Roman"/>
                                        <w:sz w:val="18"/>
                                        <w:szCs w:val="18"/>
                                      </w:rPr>
                                      <w:t>Yes</w:t>
                                    </w:r>
                                  </w:ins>
                                </w:p>
                              </w:tc>
                              <w:tc>
                                <w:tcPr>
                                  <w:tcW w:w="354" w:type="dxa"/>
                                </w:tcPr>
                                <w:p w14:paraId="527380C5" w14:textId="77777777" w:rsidR="00D617FD" w:rsidRPr="00F646CB" w:rsidRDefault="00D617FD" w:rsidP="003A6101">
                                  <w:pPr>
                                    <w:rPr>
                                      <w:ins w:id="8108" w:author="Nasser Mustafa [2]" w:date="2018-09-19T08:34:00Z"/>
                                      <w:rFonts w:ascii="Times New Roman" w:hAnsi="Times New Roman"/>
                                      <w:sz w:val="18"/>
                                      <w:szCs w:val="18"/>
                                    </w:rPr>
                                  </w:pPr>
                                  <w:ins w:id="8109" w:author="Nasser Mustafa [2]" w:date="2018-09-19T08:34:00Z">
                                    <w:r w:rsidRPr="00F646CB">
                                      <w:rPr>
                                        <w:rFonts w:ascii="Times New Roman" w:hAnsi="Times New Roman"/>
                                        <w:sz w:val="18"/>
                                        <w:szCs w:val="18"/>
                                      </w:rPr>
                                      <w:t>Yes</w:t>
                                    </w:r>
                                  </w:ins>
                                </w:p>
                              </w:tc>
                              <w:tc>
                                <w:tcPr>
                                  <w:tcW w:w="417" w:type="dxa"/>
                                </w:tcPr>
                                <w:p w14:paraId="341FDDE8" w14:textId="77777777" w:rsidR="00D617FD" w:rsidRPr="00F646CB" w:rsidRDefault="00D617FD" w:rsidP="003A6101">
                                  <w:pPr>
                                    <w:rPr>
                                      <w:ins w:id="8110" w:author="Nasser Mustafa [2]" w:date="2018-09-19T08:34:00Z"/>
                                      <w:rFonts w:ascii="Times New Roman" w:hAnsi="Times New Roman"/>
                                      <w:sz w:val="18"/>
                                      <w:szCs w:val="18"/>
                                    </w:rPr>
                                  </w:pPr>
                                  <w:ins w:id="8111" w:author="Nasser Mustafa [2]" w:date="2018-09-19T08:34:00Z">
                                    <w:r w:rsidRPr="00F646CB">
                                      <w:rPr>
                                        <w:rFonts w:ascii="Times New Roman" w:hAnsi="Times New Roman"/>
                                        <w:sz w:val="18"/>
                                        <w:szCs w:val="18"/>
                                      </w:rPr>
                                      <w:t>Yes</w:t>
                                    </w:r>
                                  </w:ins>
                                </w:p>
                              </w:tc>
                              <w:tc>
                                <w:tcPr>
                                  <w:tcW w:w="358" w:type="dxa"/>
                                </w:tcPr>
                                <w:p w14:paraId="4590ED0A" w14:textId="77777777" w:rsidR="00D617FD" w:rsidRPr="00F646CB" w:rsidRDefault="00D617FD" w:rsidP="003A6101">
                                  <w:pPr>
                                    <w:rPr>
                                      <w:ins w:id="8112" w:author="Nasser Mustafa [2]" w:date="2018-09-19T08:34:00Z"/>
                                      <w:rFonts w:ascii="Times New Roman" w:hAnsi="Times New Roman"/>
                                      <w:sz w:val="18"/>
                                      <w:szCs w:val="18"/>
                                    </w:rPr>
                                  </w:pPr>
                                  <w:ins w:id="8113" w:author="Nasser Mustafa [2]" w:date="2018-09-19T08:34:00Z">
                                    <w:r w:rsidRPr="00F646CB">
                                      <w:rPr>
                                        <w:rFonts w:ascii="Times New Roman" w:hAnsi="Times New Roman"/>
                                        <w:sz w:val="18"/>
                                        <w:szCs w:val="18"/>
                                      </w:rPr>
                                      <w:t>Yes</w:t>
                                    </w:r>
                                  </w:ins>
                                </w:p>
                              </w:tc>
                              <w:tc>
                                <w:tcPr>
                                  <w:tcW w:w="358" w:type="dxa"/>
                                </w:tcPr>
                                <w:p w14:paraId="63E277B7" w14:textId="77777777" w:rsidR="00D617FD" w:rsidRPr="00F646CB" w:rsidRDefault="00D617FD" w:rsidP="003A6101">
                                  <w:pPr>
                                    <w:rPr>
                                      <w:ins w:id="8114" w:author="Nasser Mustafa [2]" w:date="2018-09-19T08:34:00Z"/>
                                      <w:rFonts w:ascii="Times New Roman" w:hAnsi="Times New Roman"/>
                                      <w:sz w:val="18"/>
                                      <w:szCs w:val="18"/>
                                    </w:rPr>
                                  </w:pPr>
                                  <w:ins w:id="8115" w:author="Nasser Mustafa [2]" w:date="2018-09-19T08:34:00Z">
                                    <w:r w:rsidRPr="00F646CB">
                                      <w:rPr>
                                        <w:rFonts w:ascii="Times New Roman" w:hAnsi="Times New Roman"/>
                                        <w:sz w:val="18"/>
                                        <w:szCs w:val="18"/>
                                      </w:rPr>
                                      <w:t>Yes</w:t>
                                    </w:r>
                                  </w:ins>
                                </w:p>
                              </w:tc>
                              <w:tc>
                                <w:tcPr>
                                  <w:tcW w:w="413" w:type="dxa"/>
                                </w:tcPr>
                                <w:p w14:paraId="02179495" w14:textId="77777777" w:rsidR="00D617FD" w:rsidRPr="00F646CB" w:rsidRDefault="00D617FD" w:rsidP="003A6101">
                                  <w:pPr>
                                    <w:rPr>
                                      <w:ins w:id="8116" w:author="Nasser Mustafa [2]" w:date="2018-09-19T08:34:00Z"/>
                                      <w:rFonts w:ascii="Times New Roman" w:hAnsi="Times New Roman"/>
                                      <w:sz w:val="18"/>
                                      <w:szCs w:val="18"/>
                                    </w:rPr>
                                  </w:pPr>
                                  <w:ins w:id="8117" w:author="Nasser Mustafa [2]" w:date="2018-09-19T08:34:00Z">
                                    <w:r w:rsidRPr="00F646CB">
                                      <w:rPr>
                                        <w:rFonts w:ascii="Times New Roman" w:hAnsi="Times New Roman"/>
                                        <w:sz w:val="18"/>
                                        <w:szCs w:val="18"/>
                                      </w:rPr>
                                      <w:t>Yes</w:t>
                                    </w:r>
                                  </w:ins>
                                </w:p>
                              </w:tc>
                              <w:tc>
                                <w:tcPr>
                                  <w:tcW w:w="413" w:type="dxa"/>
                                </w:tcPr>
                                <w:p w14:paraId="5DABB739" w14:textId="77777777" w:rsidR="00D617FD" w:rsidRPr="00A11AF7" w:rsidRDefault="00D617FD" w:rsidP="003A6101">
                                  <w:pPr>
                                    <w:rPr>
                                      <w:ins w:id="8118" w:author="Nasser Mustafa [2]" w:date="2018-09-19T08:34:00Z"/>
                                      <w:rFonts w:cstheme="majorBidi"/>
                                      <w:sz w:val="18"/>
                                      <w:szCs w:val="18"/>
                                    </w:rPr>
                                  </w:pPr>
                                  <w:ins w:id="8119" w:author="Nasser Mustafa [2]" w:date="2018-09-19T08:34:00Z">
                                    <w:r>
                                      <w:rPr>
                                        <w:rFonts w:cstheme="majorBidi"/>
                                        <w:sz w:val="18"/>
                                        <w:szCs w:val="18"/>
                                      </w:rPr>
                                      <w:t>Yes</w:t>
                                    </w:r>
                                  </w:ins>
                                </w:p>
                              </w:tc>
                              <w:tc>
                                <w:tcPr>
                                  <w:tcW w:w="544" w:type="dxa"/>
                                </w:tcPr>
                                <w:p w14:paraId="1FA0EE29" w14:textId="77777777" w:rsidR="00D617FD" w:rsidRPr="00A11AF7" w:rsidRDefault="00D617FD" w:rsidP="003A6101">
                                  <w:pPr>
                                    <w:rPr>
                                      <w:ins w:id="8120" w:author="Nasser Mustafa [2]" w:date="2018-09-19T08:34:00Z"/>
                                      <w:rFonts w:cstheme="majorBidi"/>
                                      <w:sz w:val="18"/>
                                      <w:szCs w:val="18"/>
                                    </w:rPr>
                                  </w:pPr>
                                  <w:ins w:id="8121" w:author="Nasser Mustafa [2]" w:date="2018-09-19T08:34:00Z">
                                    <w:r>
                                      <w:rPr>
                                        <w:rFonts w:cstheme="majorBidi"/>
                                        <w:sz w:val="18"/>
                                        <w:szCs w:val="18"/>
                                      </w:rPr>
                                      <w:t>Yes</w:t>
                                    </w:r>
                                  </w:ins>
                                </w:p>
                              </w:tc>
                            </w:tr>
                            <w:tr w:rsidR="00D617FD" w:rsidRPr="00A11AF7" w14:paraId="3B1381EA" w14:textId="77777777" w:rsidTr="00A1256E">
                              <w:trPr>
                                <w:trHeight w:val="69"/>
                                <w:jc w:val="center"/>
                                <w:ins w:id="8122" w:author="Nasser Mustafa [2]" w:date="2018-09-19T08:34:00Z"/>
                              </w:trPr>
                              <w:tc>
                                <w:tcPr>
                                  <w:tcW w:w="1140" w:type="dxa"/>
                                  <w:vMerge/>
                                </w:tcPr>
                                <w:p w14:paraId="78B78EC5" w14:textId="77777777" w:rsidR="00D617FD" w:rsidRPr="00F646CB" w:rsidRDefault="00D617FD" w:rsidP="003A6101">
                                  <w:pPr>
                                    <w:rPr>
                                      <w:ins w:id="8123" w:author="Nasser Mustafa [2]" w:date="2018-09-19T08:34:00Z"/>
                                      <w:rFonts w:ascii="Times New Roman" w:hAnsi="Times New Roman"/>
                                      <w:sz w:val="18"/>
                                      <w:szCs w:val="18"/>
                                    </w:rPr>
                                  </w:pPr>
                                </w:p>
                              </w:tc>
                              <w:tc>
                                <w:tcPr>
                                  <w:tcW w:w="1134" w:type="dxa"/>
                                </w:tcPr>
                                <w:p w14:paraId="34ED0D62" w14:textId="77777777" w:rsidR="00D617FD" w:rsidRPr="00085E96" w:rsidRDefault="00D617FD" w:rsidP="003A6101">
                                  <w:pPr>
                                    <w:rPr>
                                      <w:ins w:id="8124" w:author="Nasser Mustafa [2]" w:date="2018-09-19T08:34:00Z"/>
                                      <w:rFonts w:ascii="Times New Roman" w:hAnsi="Times New Roman"/>
                                      <w:sz w:val="20"/>
                                      <w:szCs w:val="20"/>
                                    </w:rPr>
                                  </w:pPr>
                                  <w:ins w:id="8125"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_Ref482756099 \h  \* MERGEFORMAT </w:instrText>
                                    </w:r>
                                  </w:ins>
                                  <w:r w:rsidRPr="002D6A49">
                                    <w:rPr>
                                      <w:rFonts w:ascii="Times New Roman" w:hAnsi="Times New Roman"/>
                                      <w:sz w:val="20"/>
                                      <w:szCs w:val="20"/>
                                    </w:rPr>
                                  </w:r>
                                  <w:ins w:id="8126" w:author="Nasser Mustafa [2]" w:date="2018-09-19T08:34:00Z">
                                    <w:r w:rsidRPr="002D6A49">
                                      <w:rPr>
                                        <w:rFonts w:ascii="Times New Roman" w:hAnsi="Times New Roman"/>
                                        <w:sz w:val="20"/>
                                        <w:szCs w:val="20"/>
                                      </w:rPr>
                                      <w:fldChar w:fldCharType="separate"/>
                                    </w:r>
                                  </w:ins>
                                </w:p>
                                <w:p w14:paraId="05273F26" w14:textId="77777777" w:rsidR="00D617FD" w:rsidRPr="002D6A49" w:rsidRDefault="00D617FD" w:rsidP="003A6101">
                                  <w:pPr>
                                    <w:rPr>
                                      <w:ins w:id="8127" w:author="Nasser Mustafa [2]" w:date="2018-09-19T08:34:00Z"/>
                                      <w:rFonts w:ascii="Times New Roman" w:hAnsi="Times New Roman"/>
                                      <w:sz w:val="20"/>
                                      <w:szCs w:val="20"/>
                                    </w:rPr>
                                  </w:pPr>
                                  <w:ins w:id="8128" w:author="Nasser Mustafa [2]" w:date="2018-09-19T08:34:00Z">
                                    <w:r w:rsidRPr="00085E96">
                                      <w:rPr>
                                        <w:rFonts w:ascii="Times New Roman" w:hAnsi="Times New Roman"/>
                                        <w:noProof/>
                                        <w:sz w:val="20"/>
                                        <w:szCs w:val="20"/>
                                      </w:rPr>
                                      <w:t>TrTstCase 5</w:t>
                                    </w:r>
                                    <w:r w:rsidRPr="002D6A49">
                                      <w:rPr>
                                        <w:rFonts w:ascii="Times New Roman" w:hAnsi="Times New Roman"/>
                                        <w:sz w:val="20"/>
                                        <w:szCs w:val="20"/>
                                      </w:rPr>
                                      <w:fldChar w:fldCharType="end"/>
                                    </w:r>
                                  </w:ins>
                                </w:p>
                              </w:tc>
                              <w:tc>
                                <w:tcPr>
                                  <w:tcW w:w="425" w:type="dxa"/>
                                </w:tcPr>
                                <w:p w14:paraId="4DAE406A" w14:textId="77777777" w:rsidR="00D617FD" w:rsidRPr="00F646CB" w:rsidRDefault="00D617FD" w:rsidP="003A6101">
                                  <w:pPr>
                                    <w:rPr>
                                      <w:ins w:id="8129" w:author="Nasser Mustafa [2]" w:date="2018-09-19T08:34:00Z"/>
                                      <w:rFonts w:ascii="Times New Roman" w:hAnsi="Times New Roman"/>
                                      <w:sz w:val="18"/>
                                      <w:szCs w:val="18"/>
                                    </w:rPr>
                                  </w:pPr>
                                  <w:ins w:id="8130" w:author="Nasser Mustafa [2]" w:date="2018-09-19T08:34:00Z">
                                    <w:r w:rsidRPr="00F646CB">
                                      <w:rPr>
                                        <w:rFonts w:ascii="Times New Roman" w:hAnsi="Times New Roman"/>
                                        <w:sz w:val="18"/>
                                        <w:szCs w:val="18"/>
                                      </w:rPr>
                                      <w:t>No</w:t>
                                    </w:r>
                                  </w:ins>
                                </w:p>
                              </w:tc>
                              <w:tc>
                                <w:tcPr>
                                  <w:tcW w:w="403" w:type="dxa"/>
                                </w:tcPr>
                                <w:p w14:paraId="30E9F169" w14:textId="77777777" w:rsidR="00D617FD" w:rsidRPr="00F646CB" w:rsidRDefault="00D617FD" w:rsidP="003A6101">
                                  <w:pPr>
                                    <w:rPr>
                                      <w:ins w:id="8131" w:author="Nasser Mustafa [2]" w:date="2018-09-19T08:34:00Z"/>
                                      <w:rFonts w:ascii="Times New Roman" w:hAnsi="Times New Roman"/>
                                      <w:sz w:val="18"/>
                                      <w:szCs w:val="18"/>
                                    </w:rPr>
                                  </w:pPr>
                                  <w:ins w:id="8132" w:author="Nasser Mustafa [2]" w:date="2018-09-19T08:34:00Z">
                                    <w:r w:rsidRPr="00F646CB">
                                      <w:rPr>
                                        <w:rFonts w:ascii="Times New Roman" w:hAnsi="Times New Roman"/>
                                        <w:sz w:val="18"/>
                                        <w:szCs w:val="18"/>
                                      </w:rPr>
                                      <w:t>No</w:t>
                                    </w:r>
                                  </w:ins>
                                </w:p>
                              </w:tc>
                              <w:tc>
                                <w:tcPr>
                                  <w:tcW w:w="354" w:type="dxa"/>
                                </w:tcPr>
                                <w:p w14:paraId="19DF06E3" w14:textId="77777777" w:rsidR="00D617FD" w:rsidRPr="00F646CB" w:rsidRDefault="00D617FD" w:rsidP="003A6101">
                                  <w:pPr>
                                    <w:rPr>
                                      <w:ins w:id="8133" w:author="Nasser Mustafa [2]" w:date="2018-09-19T08:34:00Z"/>
                                      <w:rFonts w:ascii="Times New Roman" w:hAnsi="Times New Roman"/>
                                      <w:sz w:val="18"/>
                                      <w:szCs w:val="18"/>
                                    </w:rPr>
                                  </w:pPr>
                                  <w:ins w:id="8134" w:author="Nasser Mustafa [2]" w:date="2018-09-19T08:34:00Z">
                                    <w:r w:rsidRPr="00F646CB">
                                      <w:rPr>
                                        <w:rFonts w:ascii="Times New Roman" w:hAnsi="Times New Roman"/>
                                        <w:sz w:val="18"/>
                                        <w:szCs w:val="18"/>
                                      </w:rPr>
                                      <w:t>No</w:t>
                                    </w:r>
                                  </w:ins>
                                </w:p>
                              </w:tc>
                              <w:tc>
                                <w:tcPr>
                                  <w:tcW w:w="417" w:type="dxa"/>
                                </w:tcPr>
                                <w:p w14:paraId="1C17FFB8" w14:textId="77777777" w:rsidR="00D617FD" w:rsidRPr="00F646CB" w:rsidRDefault="00D617FD" w:rsidP="003A6101">
                                  <w:pPr>
                                    <w:rPr>
                                      <w:ins w:id="8135" w:author="Nasser Mustafa [2]" w:date="2018-09-19T08:34:00Z"/>
                                      <w:rFonts w:ascii="Times New Roman" w:hAnsi="Times New Roman"/>
                                      <w:sz w:val="18"/>
                                      <w:szCs w:val="18"/>
                                    </w:rPr>
                                  </w:pPr>
                                  <w:ins w:id="8136" w:author="Nasser Mustafa [2]" w:date="2018-09-19T08:34:00Z">
                                    <w:r w:rsidRPr="00F646CB">
                                      <w:rPr>
                                        <w:rFonts w:ascii="Times New Roman" w:hAnsi="Times New Roman"/>
                                        <w:sz w:val="18"/>
                                        <w:szCs w:val="18"/>
                                      </w:rPr>
                                      <w:t>No</w:t>
                                    </w:r>
                                  </w:ins>
                                </w:p>
                              </w:tc>
                              <w:tc>
                                <w:tcPr>
                                  <w:tcW w:w="358" w:type="dxa"/>
                                </w:tcPr>
                                <w:p w14:paraId="5FB9F3BC" w14:textId="77777777" w:rsidR="00D617FD" w:rsidRPr="00F646CB" w:rsidRDefault="00D617FD" w:rsidP="003A6101">
                                  <w:pPr>
                                    <w:rPr>
                                      <w:ins w:id="8137" w:author="Nasser Mustafa [2]" w:date="2018-09-19T08:34:00Z"/>
                                      <w:rFonts w:ascii="Times New Roman" w:hAnsi="Times New Roman"/>
                                      <w:sz w:val="18"/>
                                      <w:szCs w:val="18"/>
                                    </w:rPr>
                                  </w:pPr>
                                  <w:ins w:id="8138" w:author="Nasser Mustafa [2]" w:date="2018-09-19T08:34:00Z">
                                    <w:r w:rsidRPr="00F646CB">
                                      <w:rPr>
                                        <w:rFonts w:ascii="Times New Roman" w:hAnsi="Times New Roman"/>
                                        <w:sz w:val="18"/>
                                        <w:szCs w:val="18"/>
                                      </w:rPr>
                                      <w:t>No</w:t>
                                    </w:r>
                                  </w:ins>
                                </w:p>
                              </w:tc>
                              <w:tc>
                                <w:tcPr>
                                  <w:tcW w:w="358" w:type="dxa"/>
                                </w:tcPr>
                                <w:p w14:paraId="7BC84E7B" w14:textId="77777777" w:rsidR="00D617FD" w:rsidRPr="00F646CB" w:rsidRDefault="00D617FD" w:rsidP="003A6101">
                                  <w:pPr>
                                    <w:rPr>
                                      <w:ins w:id="8139" w:author="Nasser Mustafa [2]" w:date="2018-09-19T08:34:00Z"/>
                                      <w:rFonts w:ascii="Times New Roman" w:hAnsi="Times New Roman"/>
                                      <w:sz w:val="18"/>
                                      <w:szCs w:val="18"/>
                                    </w:rPr>
                                  </w:pPr>
                                  <w:ins w:id="8140" w:author="Nasser Mustafa [2]" w:date="2018-09-19T08:34:00Z">
                                    <w:r w:rsidRPr="00F646CB">
                                      <w:rPr>
                                        <w:rFonts w:ascii="Times New Roman" w:hAnsi="Times New Roman"/>
                                        <w:sz w:val="18"/>
                                        <w:szCs w:val="18"/>
                                      </w:rPr>
                                      <w:t>No</w:t>
                                    </w:r>
                                  </w:ins>
                                </w:p>
                              </w:tc>
                              <w:tc>
                                <w:tcPr>
                                  <w:tcW w:w="413" w:type="dxa"/>
                                </w:tcPr>
                                <w:p w14:paraId="4E77C70F" w14:textId="77777777" w:rsidR="00D617FD" w:rsidRPr="00F646CB" w:rsidRDefault="00D617FD" w:rsidP="003A6101">
                                  <w:pPr>
                                    <w:rPr>
                                      <w:ins w:id="8141" w:author="Nasser Mustafa [2]" w:date="2018-09-19T08:34:00Z"/>
                                      <w:rFonts w:ascii="Times New Roman" w:hAnsi="Times New Roman"/>
                                      <w:sz w:val="18"/>
                                      <w:szCs w:val="18"/>
                                    </w:rPr>
                                  </w:pPr>
                                  <w:ins w:id="8142" w:author="Nasser Mustafa [2]" w:date="2018-09-19T08:34:00Z">
                                    <w:r w:rsidRPr="00F646CB">
                                      <w:rPr>
                                        <w:rFonts w:ascii="Times New Roman" w:hAnsi="Times New Roman"/>
                                        <w:sz w:val="18"/>
                                        <w:szCs w:val="18"/>
                                      </w:rPr>
                                      <w:t>Yes</w:t>
                                    </w:r>
                                  </w:ins>
                                </w:p>
                              </w:tc>
                              <w:tc>
                                <w:tcPr>
                                  <w:tcW w:w="413" w:type="dxa"/>
                                </w:tcPr>
                                <w:p w14:paraId="641C6662" w14:textId="77777777" w:rsidR="00D617FD" w:rsidRPr="00A11AF7" w:rsidRDefault="00D617FD" w:rsidP="003A6101">
                                  <w:pPr>
                                    <w:rPr>
                                      <w:ins w:id="8143" w:author="Nasser Mustafa [2]" w:date="2018-09-19T08:34:00Z"/>
                                      <w:rFonts w:cstheme="majorBidi"/>
                                      <w:sz w:val="18"/>
                                      <w:szCs w:val="18"/>
                                    </w:rPr>
                                  </w:pPr>
                                  <w:ins w:id="8144" w:author="Nasser Mustafa [2]" w:date="2018-09-19T08:34:00Z">
                                    <w:r>
                                      <w:rPr>
                                        <w:rFonts w:cstheme="majorBidi"/>
                                        <w:sz w:val="18"/>
                                        <w:szCs w:val="18"/>
                                      </w:rPr>
                                      <w:t>Yes</w:t>
                                    </w:r>
                                  </w:ins>
                                </w:p>
                              </w:tc>
                              <w:tc>
                                <w:tcPr>
                                  <w:tcW w:w="544" w:type="dxa"/>
                                </w:tcPr>
                                <w:p w14:paraId="3090B8EF" w14:textId="77777777" w:rsidR="00D617FD" w:rsidRPr="00A11AF7" w:rsidRDefault="00D617FD" w:rsidP="003A6101">
                                  <w:pPr>
                                    <w:rPr>
                                      <w:ins w:id="8145" w:author="Nasser Mustafa [2]" w:date="2018-09-19T08:34:00Z"/>
                                      <w:rFonts w:cstheme="majorBidi"/>
                                      <w:sz w:val="18"/>
                                      <w:szCs w:val="18"/>
                                    </w:rPr>
                                  </w:pPr>
                                  <w:ins w:id="8146" w:author="Nasser Mustafa [2]" w:date="2018-09-19T08:34:00Z">
                                    <w:r>
                                      <w:rPr>
                                        <w:rFonts w:cstheme="majorBidi"/>
                                        <w:sz w:val="18"/>
                                        <w:szCs w:val="18"/>
                                      </w:rPr>
                                      <w:t>Yes</w:t>
                                    </w:r>
                                  </w:ins>
                                </w:p>
                              </w:tc>
                            </w:tr>
                            <w:tr w:rsidR="00D617FD" w:rsidRPr="00A11AF7" w14:paraId="7E288980" w14:textId="77777777" w:rsidTr="00A1256E">
                              <w:trPr>
                                <w:trHeight w:val="118"/>
                                <w:jc w:val="center"/>
                                <w:ins w:id="8147" w:author="Nasser Mustafa [2]" w:date="2018-09-19T08:34:00Z"/>
                              </w:trPr>
                              <w:tc>
                                <w:tcPr>
                                  <w:tcW w:w="1140" w:type="dxa"/>
                                  <w:vMerge w:val="restart"/>
                                </w:tcPr>
                                <w:p w14:paraId="766BC6B8" w14:textId="77777777" w:rsidR="00D617FD" w:rsidRPr="00F646CB" w:rsidRDefault="00D617FD" w:rsidP="003A6101">
                                  <w:pPr>
                                    <w:rPr>
                                      <w:ins w:id="8148" w:author="Nasser Mustafa [2]" w:date="2018-09-19T08:34:00Z"/>
                                      <w:rFonts w:ascii="Times New Roman" w:hAnsi="Times New Roman"/>
                                      <w:sz w:val="18"/>
                                      <w:szCs w:val="18"/>
                                    </w:rPr>
                                  </w:pPr>
                                  <w:ins w:id="8149"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_Ref421356344 \r \h  \* MERGEFORMAT </w:instrText>
                                    </w:r>
                                  </w:ins>
                                  <w:r w:rsidRPr="00F646CB">
                                    <w:rPr>
                                      <w:rFonts w:ascii="Times New Roman" w:hAnsi="Times New Roman"/>
                                      <w:sz w:val="18"/>
                                      <w:szCs w:val="18"/>
                                    </w:rPr>
                                  </w:r>
                                  <w:ins w:id="8150"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ValCr5</w:t>
                                    </w:r>
                                    <w:r w:rsidRPr="00F646CB">
                                      <w:rPr>
                                        <w:rFonts w:ascii="Times New Roman" w:hAnsi="Times New Roman"/>
                                        <w:sz w:val="18"/>
                                        <w:szCs w:val="18"/>
                                      </w:rPr>
                                      <w:fldChar w:fldCharType="end"/>
                                    </w:r>
                                  </w:ins>
                                </w:p>
                              </w:tc>
                              <w:tc>
                                <w:tcPr>
                                  <w:tcW w:w="1134" w:type="dxa"/>
                                </w:tcPr>
                                <w:p w14:paraId="1FB38372" w14:textId="77777777" w:rsidR="00D617FD" w:rsidRPr="002D6A49" w:rsidRDefault="00D617FD" w:rsidP="003A6101">
                                  <w:pPr>
                                    <w:rPr>
                                      <w:ins w:id="8151" w:author="Nasser Mustafa [2]" w:date="2018-09-19T08:34:00Z"/>
                                      <w:rFonts w:ascii="Times New Roman" w:hAnsi="Times New Roman"/>
                                      <w:sz w:val="20"/>
                                      <w:szCs w:val="20"/>
                                    </w:rPr>
                                  </w:pPr>
                                  <w:ins w:id="8152"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_Ref482756143 \h  \* MERGEFORMAT </w:instrText>
                                    </w:r>
                                  </w:ins>
                                  <w:r w:rsidRPr="002D6A49">
                                    <w:rPr>
                                      <w:rFonts w:ascii="Times New Roman" w:hAnsi="Times New Roman"/>
                                      <w:sz w:val="20"/>
                                      <w:szCs w:val="20"/>
                                    </w:rPr>
                                  </w:r>
                                  <w:ins w:id="8153"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7</w:t>
                                    </w:r>
                                    <w:r w:rsidRPr="002D6A49">
                                      <w:rPr>
                                        <w:rFonts w:ascii="Times New Roman" w:hAnsi="Times New Roman"/>
                                        <w:sz w:val="20"/>
                                        <w:szCs w:val="20"/>
                                      </w:rPr>
                                      <w:fldChar w:fldCharType="end"/>
                                    </w:r>
                                  </w:ins>
                                </w:p>
                              </w:tc>
                              <w:tc>
                                <w:tcPr>
                                  <w:tcW w:w="425" w:type="dxa"/>
                                </w:tcPr>
                                <w:p w14:paraId="44C676F8" w14:textId="77777777" w:rsidR="00D617FD" w:rsidRPr="00F646CB" w:rsidRDefault="00D617FD" w:rsidP="003A6101">
                                  <w:pPr>
                                    <w:rPr>
                                      <w:ins w:id="8154" w:author="Nasser Mustafa [2]" w:date="2018-09-19T08:34:00Z"/>
                                      <w:rFonts w:ascii="Times New Roman" w:hAnsi="Times New Roman"/>
                                      <w:sz w:val="18"/>
                                      <w:szCs w:val="18"/>
                                    </w:rPr>
                                  </w:pPr>
                                  <w:ins w:id="8155" w:author="Nasser Mustafa [2]" w:date="2018-09-19T08:34:00Z">
                                    <w:r w:rsidRPr="00F646CB">
                                      <w:rPr>
                                        <w:rFonts w:ascii="Times New Roman" w:hAnsi="Times New Roman"/>
                                        <w:sz w:val="18"/>
                                        <w:szCs w:val="18"/>
                                      </w:rPr>
                                      <w:t>Yes</w:t>
                                    </w:r>
                                  </w:ins>
                                </w:p>
                              </w:tc>
                              <w:tc>
                                <w:tcPr>
                                  <w:tcW w:w="403" w:type="dxa"/>
                                </w:tcPr>
                                <w:p w14:paraId="0CCED7AC" w14:textId="77777777" w:rsidR="00D617FD" w:rsidRPr="00F646CB" w:rsidRDefault="00D617FD" w:rsidP="003A6101">
                                  <w:pPr>
                                    <w:rPr>
                                      <w:ins w:id="8156" w:author="Nasser Mustafa [2]" w:date="2018-09-19T08:34:00Z"/>
                                      <w:rFonts w:ascii="Times New Roman" w:hAnsi="Times New Roman"/>
                                      <w:sz w:val="18"/>
                                      <w:szCs w:val="18"/>
                                    </w:rPr>
                                  </w:pPr>
                                  <w:ins w:id="8157" w:author="Nasser Mustafa [2]" w:date="2018-09-19T08:34:00Z">
                                    <w:r w:rsidRPr="00F646CB">
                                      <w:rPr>
                                        <w:rFonts w:ascii="Times New Roman" w:hAnsi="Times New Roman"/>
                                        <w:sz w:val="18"/>
                                        <w:szCs w:val="18"/>
                                      </w:rPr>
                                      <w:t>Yes</w:t>
                                    </w:r>
                                  </w:ins>
                                </w:p>
                              </w:tc>
                              <w:tc>
                                <w:tcPr>
                                  <w:tcW w:w="354" w:type="dxa"/>
                                </w:tcPr>
                                <w:p w14:paraId="76349136" w14:textId="77777777" w:rsidR="00D617FD" w:rsidRPr="00F646CB" w:rsidRDefault="00D617FD" w:rsidP="003A6101">
                                  <w:pPr>
                                    <w:rPr>
                                      <w:ins w:id="8158" w:author="Nasser Mustafa [2]" w:date="2018-09-19T08:34:00Z"/>
                                      <w:rFonts w:ascii="Times New Roman" w:hAnsi="Times New Roman"/>
                                      <w:sz w:val="18"/>
                                      <w:szCs w:val="18"/>
                                    </w:rPr>
                                  </w:pPr>
                                  <w:ins w:id="8159" w:author="Nasser Mustafa [2]" w:date="2018-09-19T08:34:00Z">
                                    <w:r w:rsidRPr="00F646CB">
                                      <w:rPr>
                                        <w:rFonts w:ascii="Times New Roman" w:hAnsi="Times New Roman"/>
                                        <w:sz w:val="18"/>
                                        <w:szCs w:val="18"/>
                                      </w:rPr>
                                      <w:t>Yes</w:t>
                                    </w:r>
                                  </w:ins>
                                </w:p>
                              </w:tc>
                              <w:tc>
                                <w:tcPr>
                                  <w:tcW w:w="417" w:type="dxa"/>
                                </w:tcPr>
                                <w:p w14:paraId="59B3B981" w14:textId="77777777" w:rsidR="00D617FD" w:rsidRPr="00F646CB" w:rsidRDefault="00D617FD" w:rsidP="003A6101">
                                  <w:pPr>
                                    <w:rPr>
                                      <w:ins w:id="8160" w:author="Nasser Mustafa [2]" w:date="2018-09-19T08:34:00Z"/>
                                      <w:rFonts w:ascii="Times New Roman" w:hAnsi="Times New Roman"/>
                                      <w:sz w:val="18"/>
                                      <w:szCs w:val="18"/>
                                    </w:rPr>
                                  </w:pPr>
                                  <w:ins w:id="8161" w:author="Nasser Mustafa [2]" w:date="2018-09-19T08:34:00Z">
                                    <w:r w:rsidRPr="00F646CB">
                                      <w:rPr>
                                        <w:rFonts w:ascii="Times New Roman" w:hAnsi="Times New Roman"/>
                                        <w:sz w:val="18"/>
                                        <w:szCs w:val="18"/>
                                      </w:rPr>
                                      <w:t>No</w:t>
                                    </w:r>
                                  </w:ins>
                                </w:p>
                              </w:tc>
                              <w:tc>
                                <w:tcPr>
                                  <w:tcW w:w="358" w:type="dxa"/>
                                </w:tcPr>
                                <w:p w14:paraId="5EE0717D" w14:textId="77777777" w:rsidR="00D617FD" w:rsidRPr="00F646CB" w:rsidRDefault="00D617FD" w:rsidP="003A6101">
                                  <w:pPr>
                                    <w:rPr>
                                      <w:ins w:id="8162" w:author="Nasser Mustafa [2]" w:date="2018-09-19T08:34:00Z"/>
                                      <w:rFonts w:ascii="Times New Roman" w:hAnsi="Times New Roman"/>
                                      <w:sz w:val="18"/>
                                      <w:szCs w:val="18"/>
                                    </w:rPr>
                                  </w:pPr>
                                  <w:ins w:id="8163" w:author="Nasser Mustafa [2]" w:date="2018-09-19T08:34:00Z">
                                    <w:r w:rsidRPr="00F646CB">
                                      <w:rPr>
                                        <w:rFonts w:ascii="Times New Roman" w:hAnsi="Times New Roman"/>
                                        <w:sz w:val="18"/>
                                        <w:szCs w:val="18"/>
                                      </w:rPr>
                                      <w:t>No</w:t>
                                    </w:r>
                                  </w:ins>
                                </w:p>
                              </w:tc>
                              <w:tc>
                                <w:tcPr>
                                  <w:tcW w:w="358" w:type="dxa"/>
                                </w:tcPr>
                                <w:p w14:paraId="636EAA44" w14:textId="77777777" w:rsidR="00D617FD" w:rsidRPr="00F646CB" w:rsidRDefault="00D617FD" w:rsidP="003A6101">
                                  <w:pPr>
                                    <w:rPr>
                                      <w:ins w:id="8164" w:author="Nasser Mustafa [2]" w:date="2018-09-19T08:34:00Z"/>
                                      <w:rFonts w:ascii="Times New Roman" w:hAnsi="Times New Roman"/>
                                      <w:sz w:val="18"/>
                                      <w:szCs w:val="18"/>
                                    </w:rPr>
                                  </w:pPr>
                                  <w:ins w:id="8165" w:author="Nasser Mustafa [2]" w:date="2018-09-19T08:34:00Z">
                                    <w:r w:rsidRPr="00F646CB">
                                      <w:rPr>
                                        <w:rFonts w:ascii="Times New Roman" w:hAnsi="Times New Roman"/>
                                        <w:sz w:val="18"/>
                                        <w:szCs w:val="18"/>
                                      </w:rPr>
                                      <w:t>No</w:t>
                                    </w:r>
                                  </w:ins>
                                </w:p>
                              </w:tc>
                              <w:tc>
                                <w:tcPr>
                                  <w:tcW w:w="413" w:type="dxa"/>
                                </w:tcPr>
                                <w:p w14:paraId="2786D516" w14:textId="77777777" w:rsidR="00D617FD" w:rsidRPr="00F646CB" w:rsidRDefault="00D617FD" w:rsidP="003A6101">
                                  <w:pPr>
                                    <w:rPr>
                                      <w:ins w:id="8166" w:author="Nasser Mustafa [2]" w:date="2018-09-19T08:34:00Z"/>
                                      <w:rFonts w:ascii="Times New Roman" w:hAnsi="Times New Roman"/>
                                      <w:sz w:val="18"/>
                                      <w:szCs w:val="18"/>
                                    </w:rPr>
                                  </w:pPr>
                                  <w:ins w:id="8167" w:author="Nasser Mustafa [2]" w:date="2018-09-19T08:34:00Z">
                                    <w:r w:rsidRPr="00F646CB">
                                      <w:rPr>
                                        <w:rFonts w:ascii="Times New Roman" w:hAnsi="Times New Roman"/>
                                        <w:sz w:val="18"/>
                                        <w:szCs w:val="18"/>
                                      </w:rPr>
                                      <w:t>Yes</w:t>
                                    </w:r>
                                  </w:ins>
                                </w:p>
                              </w:tc>
                              <w:tc>
                                <w:tcPr>
                                  <w:tcW w:w="413" w:type="dxa"/>
                                </w:tcPr>
                                <w:p w14:paraId="7AA9736C" w14:textId="77777777" w:rsidR="00D617FD" w:rsidRPr="00A11AF7" w:rsidRDefault="00D617FD" w:rsidP="003A6101">
                                  <w:pPr>
                                    <w:rPr>
                                      <w:ins w:id="8168" w:author="Nasser Mustafa [2]" w:date="2018-09-19T08:34:00Z"/>
                                      <w:rFonts w:cstheme="majorBidi"/>
                                      <w:sz w:val="18"/>
                                      <w:szCs w:val="18"/>
                                    </w:rPr>
                                  </w:pPr>
                                  <w:ins w:id="8169" w:author="Nasser Mustafa [2]" w:date="2018-09-19T08:34:00Z">
                                    <w:r>
                                      <w:rPr>
                                        <w:rFonts w:cstheme="majorBidi"/>
                                        <w:sz w:val="18"/>
                                        <w:szCs w:val="18"/>
                                      </w:rPr>
                                      <w:t>No</w:t>
                                    </w:r>
                                  </w:ins>
                                </w:p>
                              </w:tc>
                              <w:tc>
                                <w:tcPr>
                                  <w:tcW w:w="544" w:type="dxa"/>
                                </w:tcPr>
                                <w:p w14:paraId="51BDEC8C" w14:textId="77777777" w:rsidR="00D617FD" w:rsidRPr="00A11AF7" w:rsidRDefault="00D617FD" w:rsidP="003A6101">
                                  <w:pPr>
                                    <w:rPr>
                                      <w:ins w:id="8170" w:author="Nasser Mustafa [2]" w:date="2018-09-19T08:34:00Z"/>
                                      <w:rFonts w:cstheme="majorBidi"/>
                                      <w:sz w:val="18"/>
                                      <w:szCs w:val="18"/>
                                    </w:rPr>
                                  </w:pPr>
                                  <w:ins w:id="8171" w:author="Nasser Mustafa [2]" w:date="2018-09-19T08:34:00Z">
                                    <w:r>
                                      <w:rPr>
                                        <w:rFonts w:cstheme="majorBidi"/>
                                        <w:sz w:val="18"/>
                                        <w:szCs w:val="18"/>
                                      </w:rPr>
                                      <w:t>No</w:t>
                                    </w:r>
                                  </w:ins>
                                </w:p>
                              </w:tc>
                            </w:tr>
                            <w:tr w:rsidR="00D617FD" w:rsidRPr="00A11AF7" w14:paraId="7EF82870" w14:textId="77777777" w:rsidTr="00A1256E">
                              <w:trPr>
                                <w:trHeight w:val="118"/>
                                <w:jc w:val="center"/>
                                <w:ins w:id="8172" w:author="Nasser Mustafa [2]" w:date="2018-09-19T08:34:00Z"/>
                              </w:trPr>
                              <w:tc>
                                <w:tcPr>
                                  <w:tcW w:w="1140" w:type="dxa"/>
                                  <w:vMerge/>
                                </w:tcPr>
                                <w:p w14:paraId="7430011D" w14:textId="77777777" w:rsidR="00D617FD" w:rsidRPr="00F646CB" w:rsidRDefault="00D617FD" w:rsidP="003A6101">
                                  <w:pPr>
                                    <w:rPr>
                                      <w:ins w:id="8173" w:author="Nasser Mustafa [2]" w:date="2018-09-19T08:34:00Z"/>
                                      <w:rFonts w:ascii="Times New Roman" w:hAnsi="Times New Roman"/>
                                      <w:sz w:val="18"/>
                                      <w:szCs w:val="18"/>
                                    </w:rPr>
                                  </w:pPr>
                                </w:p>
                              </w:tc>
                              <w:tc>
                                <w:tcPr>
                                  <w:tcW w:w="1134" w:type="dxa"/>
                                </w:tcPr>
                                <w:p w14:paraId="70A79B0F" w14:textId="77777777" w:rsidR="00D617FD" w:rsidRPr="002D6A49" w:rsidRDefault="00D617FD" w:rsidP="003A6101">
                                  <w:pPr>
                                    <w:rPr>
                                      <w:ins w:id="8174" w:author="Nasser Mustafa [2]" w:date="2018-09-19T08:34:00Z"/>
                                      <w:rFonts w:ascii="Times New Roman" w:hAnsi="Times New Roman"/>
                                      <w:sz w:val="20"/>
                                      <w:szCs w:val="20"/>
                                    </w:rPr>
                                  </w:pPr>
                                  <w:ins w:id="8175"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_Ref482756186 \h  \* MERGEFORMAT </w:instrText>
                                    </w:r>
                                  </w:ins>
                                  <w:r w:rsidRPr="002D6A49">
                                    <w:rPr>
                                      <w:rFonts w:ascii="Times New Roman" w:hAnsi="Times New Roman"/>
                                      <w:sz w:val="20"/>
                                      <w:szCs w:val="20"/>
                                    </w:rPr>
                                  </w:r>
                                  <w:ins w:id="8176"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8</w:t>
                                    </w:r>
                                    <w:r w:rsidRPr="002D6A49">
                                      <w:rPr>
                                        <w:rFonts w:ascii="Times New Roman" w:hAnsi="Times New Roman"/>
                                        <w:sz w:val="20"/>
                                        <w:szCs w:val="20"/>
                                      </w:rPr>
                                      <w:fldChar w:fldCharType="end"/>
                                    </w:r>
                                  </w:ins>
                                </w:p>
                              </w:tc>
                              <w:tc>
                                <w:tcPr>
                                  <w:tcW w:w="425" w:type="dxa"/>
                                </w:tcPr>
                                <w:p w14:paraId="68F49372" w14:textId="77777777" w:rsidR="00D617FD" w:rsidRPr="00F646CB" w:rsidRDefault="00D617FD" w:rsidP="003A6101">
                                  <w:pPr>
                                    <w:rPr>
                                      <w:ins w:id="8177" w:author="Nasser Mustafa [2]" w:date="2018-09-19T08:34:00Z"/>
                                      <w:rFonts w:ascii="Times New Roman" w:hAnsi="Times New Roman"/>
                                      <w:sz w:val="18"/>
                                      <w:szCs w:val="18"/>
                                    </w:rPr>
                                  </w:pPr>
                                  <w:ins w:id="8178" w:author="Nasser Mustafa [2]" w:date="2018-09-19T08:34:00Z">
                                    <w:r w:rsidRPr="00F646CB">
                                      <w:rPr>
                                        <w:rFonts w:ascii="Times New Roman" w:hAnsi="Times New Roman"/>
                                        <w:sz w:val="18"/>
                                        <w:szCs w:val="18"/>
                                      </w:rPr>
                                      <w:t>No</w:t>
                                    </w:r>
                                  </w:ins>
                                </w:p>
                              </w:tc>
                              <w:tc>
                                <w:tcPr>
                                  <w:tcW w:w="403" w:type="dxa"/>
                                </w:tcPr>
                                <w:p w14:paraId="09C96624" w14:textId="77777777" w:rsidR="00D617FD" w:rsidRPr="00F646CB" w:rsidRDefault="00D617FD" w:rsidP="003A6101">
                                  <w:pPr>
                                    <w:rPr>
                                      <w:ins w:id="8179" w:author="Nasser Mustafa [2]" w:date="2018-09-19T08:34:00Z"/>
                                      <w:rFonts w:ascii="Times New Roman" w:hAnsi="Times New Roman"/>
                                      <w:sz w:val="18"/>
                                      <w:szCs w:val="18"/>
                                    </w:rPr>
                                  </w:pPr>
                                  <w:ins w:id="8180" w:author="Nasser Mustafa [2]" w:date="2018-09-19T08:34:00Z">
                                    <w:r w:rsidRPr="00F646CB">
                                      <w:rPr>
                                        <w:rFonts w:ascii="Times New Roman" w:hAnsi="Times New Roman"/>
                                        <w:sz w:val="18"/>
                                        <w:szCs w:val="18"/>
                                      </w:rPr>
                                      <w:t>No</w:t>
                                    </w:r>
                                  </w:ins>
                                </w:p>
                              </w:tc>
                              <w:tc>
                                <w:tcPr>
                                  <w:tcW w:w="354" w:type="dxa"/>
                                </w:tcPr>
                                <w:p w14:paraId="0E6031DF" w14:textId="77777777" w:rsidR="00D617FD" w:rsidRPr="00F646CB" w:rsidRDefault="00D617FD" w:rsidP="003A6101">
                                  <w:pPr>
                                    <w:rPr>
                                      <w:ins w:id="8181" w:author="Nasser Mustafa [2]" w:date="2018-09-19T08:34:00Z"/>
                                      <w:rFonts w:ascii="Times New Roman" w:hAnsi="Times New Roman"/>
                                      <w:sz w:val="18"/>
                                      <w:szCs w:val="18"/>
                                    </w:rPr>
                                  </w:pPr>
                                  <w:ins w:id="8182" w:author="Nasser Mustafa [2]" w:date="2018-09-19T08:34:00Z">
                                    <w:r w:rsidRPr="00F646CB">
                                      <w:rPr>
                                        <w:rFonts w:ascii="Times New Roman" w:hAnsi="Times New Roman"/>
                                        <w:sz w:val="18"/>
                                        <w:szCs w:val="18"/>
                                      </w:rPr>
                                      <w:t>No</w:t>
                                    </w:r>
                                  </w:ins>
                                </w:p>
                              </w:tc>
                              <w:tc>
                                <w:tcPr>
                                  <w:tcW w:w="417" w:type="dxa"/>
                                </w:tcPr>
                                <w:p w14:paraId="1B65F3BB" w14:textId="77777777" w:rsidR="00D617FD" w:rsidRPr="00F646CB" w:rsidRDefault="00D617FD" w:rsidP="003A6101">
                                  <w:pPr>
                                    <w:rPr>
                                      <w:ins w:id="8183" w:author="Nasser Mustafa [2]" w:date="2018-09-19T08:34:00Z"/>
                                      <w:rFonts w:ascii="Times New Roman" w:hAnsi="Times New Roman"/>
                                      <w:sz w:val="18"/>
                                      <w:szCs w:val="18"/>
                                    </w:rPr>
                                  </w:pPr>
                                  <w:ins w:id="8184" w:author="Nasser Mustafa [2]" w:date="2018-09-19T08:34:00Z">
                                    <w:r w:rsidRPr="00F646CB">
                                      <w:rPr>
                                        <w:rFonts w:ascii="Times New Roman" w:hAnsi="Times New Roman"/>
                                        <w:sz w:val="18"/>
                                        <w:szCs w:val="18"/>
                                      </w:rPr>
                                      <w:t>No</w:t>
                                    </w:r>
                                  </w:ins>
                                </w:p>
                              </w:tc>
                              <w:tc>
                                <w:tcPr>
                                  <w:tcW w:w="358" w:type="dxa"/>
                                </w:tcPr>
                                <w:p w14:paraId="31441DDB" w14:textId="77777777" w:rsidR="00D617FD" w:rsidRPr="00F646CB" w:rsidRDefault="00D617FD" w:rsidP="003A6101">
                                  <w:pPr>
                                    <w:rPr>
                                      <w:ins w:id="8185" w:author="Nasser Mustafa [2]" w:date="2018-09-19T08:34:00Z"/>
                                      <w:rFonts w:ascii="Times New Roman" w:hAnsi="Times New Roman"/>
                                      <w:sz w:val="18"/>
                                      <w:szCs w:val="18"/>
                                    </w:rPr>
                                  </w:pPr>
                                  <w:ins w:id="8186" w:author="Nasser Mustafa [2]" w:date="2018-09-19T08:34:00Z">
                                    <w:r w:rsidRPr="00F646CB">
                                      <w:rPr>
                                        <w:rFonts w:ascii="Times New Roman" w:hAnsi="Times New Roman"/>
                                        <w:sz w:val="18"/>
                                        <w:szCs w:val="18"/>
                                      </w:rPr>
                                      <w:t>No</w:t>
                                    </w:r>
                                  </w:ins>
                                </w:p>
                              </w:tc>
                              <w:tc>
                                <w:tcPr>
                                  <w:tcW w:w="358" w:type="dxa"/>
                                </w:tcPr>
                                <w:p w14:paraId="1D3A3AFE" w14:textId="77777777" w:rsidR="00D617FD" w:rsidRPr="00F646CB" w:rsidRDefault="00D617FD" w:rsidP="003A6101">
                                  <w:pPr>
                                    <w:rPr>
                                      <w:ins w:id="8187" w:author="Nasser Mustafa [2]" w:date="2018-09-19T08:34:00Z"/>
                                      <w:rFonts w:ascii="Times New Roman" w:hAnsi="Times New Roman"/>
                                      <w:sz w:val="18"/>
                                      <w:szCs w:val="18"/>
                                    </w:rPr>
                                  </w:pPr>
                                  <w:ins w:id="8188" w:author="Nasser Mustafa [2]" w:date="2018-09-19T08:34:00Z">
                                    <w:r w:rsidRPr="00F646CB">
                                      <w:rPr>
                                        <w:rFonts w:ascii="Times New Roman" w:hAnsi="Times New Roman"/>
                                        <w:sz w:val="18"/>
                                        <w:szCs w:val="18"/>
                                      </w:rPr>
                                      <w:t>No</w:t>
                                    </w:r>
                                  </w:ins>
                                </w:p>
                              </w:tc>
                              <w:tc>
                                <w:tcPr>
                                  <w:tcW w:w="413" w:type="dxa"/>
                                </w:tcPr>
                                <w:p w14:paraId="5DF5F358" w14:textId="77777777" w:rsidR="00D617FD" w:rsidRPr="00F646CB" w:rsidRDefault="00D617FD" w:rsidP="003A6101">
                                  <w:pPr>
                                    <w:rPr>
                                      <w:ins w:id="8189" w:author="Nasser Mustafa [2]" w:date="2018-09-19T08:34:00Z"/>
                                      <w:rFonts w:ascii="Times New Roman" w:hAnsi="Times New Roman"/>
                                      <w:sz w:val="18"/>
                                      <w:szCs w:val="18"/>
                                    </w:rPr>
                                  </w:pPr>
                                  <w:ins w:id="8190" w:author="Nasser Mustafa [2]" w:date="2018-09-19T08:34:00Z">
                                    <w:r w:rsidRPr="00F646CB">
                                      <w:rPr>
                                        <w:rFonts w:ascii="Times New Roman" w:hAnsi="Times New Roman"/>
                                        <w:sz w:val="18"/>
                                        <w:szCs w:val="18"/>
                                      </w:rPr>
                                      <w:t>No</w:t>
                                    </w:r>
                                  </w:ins>
                                </w:p>
                              </w:tc>
                              <w:tc>
                                <w:tcPr>
                                  <w:tcW w:w="413" w:type="dxa"/>
                                </w:tcPr>
                                <w:p w14:paraId="3F856557" w14:textId="77777777" w:rsidR="00D617FD" w:rsidRPr="00A11AF7" w:rsidRDefault="00D617FD" w:rsidP="003A6101">
                                  <w:pPr>
                                    <w:rPr>
                                      <w:ins w:id="8191" w:author="Nasser Mustafa [2]" w:date="2018-09-19T08:34:00Z"/>
                                      <w:rFonts w:cstheme="majorBidi"/>
                                      <w:sz w:val="18"/>
                                      <w:szCs w:val="18"/>
                                    </w:rPr>
                                  </w:pPr>
                                  <w:ins w:id="8192" w:author="Nasser Mustafa [2]" w:date="2018-09-19T08:34:00Z">
                                    <w:r>
                                      <w:rPr>
                                        <w:rFonts w:cstheme="majorBidi"/>
                                        <w:sz w:val="18"/>
                                        <w:szCs w:val="18"/>
                                      </w:rPr>
                                      <w:t>No</w:t>
                                    </w:r>
                                  </w:ins>
                                </w:p>
                              </w:tc>
                              <w:tc>
                                <w:tcPr>
                                  <w:tcW w:w="544" w:type="dxa"/>
                                </w:tcPr>
                                <w:p w14:paraId="7B8D836F" w14:textId="77777777" w:rsidR="00D617FD" w:rsidRPr="00A11AF7" w:rsidRDefault="00D617FD" w:rsidP="003A6101">
                                  <w:pPr>
                                    <w:rPr>
                                      <w:ins w:id="8193" w:author="Nasser Mustafa [2]" w:date="2018-09-19T08:34:00Z"/>
                                      <w:rFonts w:cstheme="majorBidi"/>
                                      <w:sz w:val="18"/>
                                      <w:szCs w:val="18"/>
                                    </w:rPr>
                                  </w:pPr>
                                  <w:ins w:id="8194" w:author="Nasser Mustafa [2]" w:date="2018-09-19T08:34:00Z">
                                    <w:r>
                                      <w:rPr>
                                        <w:rFonts w:cstheme="majorBidi"/>
                                        <w:sz w:val="18"/>
                                        <w:szCs w:val="18"/>
                                      </w:rPr>
                                      <w:t>No</w:t>
                                    </w:r>
                                  </w:ins>
                                </w:p>
                              </w:tc>
                            </w:tr>
                            <w:tr w:rsidR="00D617FD" w:rsidRPr="00A11AF7" w14:paraId="47F53326" w14:textId="77777777" w:rsidTr="00A1256E">
                              <w:trPr>
                                <w:trHeight w:val="260"/>
                                <w:jc w:val="center"/>
                                <w:ins w:id="8195" w:author="Nasser Mustafa [2]" w:date="2018-09-19T08:34:00Z"/>
                              </w:trPr>
                              <w:tc>
                                <w:tcPr>
                                  <w:tcW w:w="1140" w:type="dxa"/>
                                  <w:vMerge w:val="restart"/>
                                </w:tcPr>
                                <w:p w14:paraId="11345F47" w14:textId="77777777" w:rsidR="00D617FD" w:rsidRPr="00F646CB" w:rsidRDefault="00D617FD" w:rsidP="003A6101">
                                  <w:pPr>
                                    <w:rPr>
                                      <w:ins w:id="8196" w:author="Nasser Mustafa [2]" w:date="2018-09-19T08:34:00Z"/>
                                      <w:rFonts w:ascii="Times New Roman" w:hAnsi="Times New Roman"/>
                                      <w:sz w:val="18"/>
                                      <w:szCs w:val="18"/>
                                    </w:rPr>
                                  </w:pPr>
                                  <w:ins w:id="8197"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_Ref421356406 \r \h  \* MERGEFORMAT </w:instrText>
                                    </w:r>
                                  </w:ins>
                                  <w:r w:rsidRPr="00F646CB">
                                    <w:rPr>
                                      <w:rFonts w:ascii="Times New Roman" w:hAnsi="Times New Roman"/>
                                      <w:sz w:val="18"/>
                                      <w:szCs w:val="18"/>
                                    </w:rPr>
                                  </w:r>
                                  <w:ins w:id="8198"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ValCr6</w:t>
                                    </w:r>
                                    <w:r w:rsidRPr="00F646CB">
                                      <w:rPr>
                                        <w:rFonts w:ascii="Times New Roman" w:hAnsi="Times New Roman"/>
                                        <w:sz w:val="18"/>
                                        <w:szCs w:val="18"/>
                                      </w:rPr>
                                      <w:fldChar w:fldCharType="end"/>
                                    </w:r>
                                  </w:ins>
                                </w:p>
                              </w:tc>
                              <w:tc>
                                <w:tcPr>
                                  <w:tcW w:w="1134" w:type="dxa"/>
                                </w:tcPr>
                                <w:p w14:paraId="2137F3BF" w14:textId="77777777" w:rsidR="00D617FD" w:rsidRPr="002D6A49" w:rsidRDefault="00D617FD" w:rsidP="003A6101">
                                  <w:pPr>
                                    <w:rPr>
                                      <w:ins w:id="8199" w:author="Nasser Mustafa [2]" w:date="2018-09-19T08:34:00Z"/>
                                      <w:rFonts w:ascii="Times New Roman" w:hAnsi="Times New Roman"/>
                                      <w:sz w:val="20"/>
                                      <w:szCs w:val="20"/>
                                    </w:rPr>
                                  </w:pPr>
                                  <w:ins w:id="8200"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_Ref482756262 \h  \* MERGEFORMAT </w:instrText>
                                    </w:r>
                                  </w:ins>
                                  <w:r w:rsidRPr="002D6A49">
                                    <w:rPr>
                                      <w:rFonts w:ascii="Times New Roman" w:hAnsi="Times New Roman"/>
                                      <w:sz w:val="20"/>
                                      <w:szCs w:val="20"/>
                                    </w:rPr>
                                  </w:r>
                                  <w:ins w:id="8201"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9</w:t>
                                    </w:r>
                                    <w:r w:rsidRPr="002D6A49">
                                      <w:rPr>
                                        <w:rFonts w:ascii="Times New Roman" w:hAnsi="Times New Roman"/>
                                        <w:sz w:val="20"/>
                                        <w:szCs w:val="20"/>
                                      </w:rPr>
                                      <w:fldChar w:fldCharType="end"/>
                                    </w:r>
                                  </w:ins>
                                </w:p>
                              </w:tc>
                              <w:tc>
                                <w:tcPr>
                                  <w:tcW w:w="425" w:type="dxa"/>
                                </w:tcPr>
                                <w:p w14:paraId="7A8EAEC4" w14:textId="77777777" w:rsidR="00D617FD" w:rsidRPr="00F646CB" w:rsidRDefault="00D617FD" w:rsidP="003A6101">
                                  <w:pPr>
                                    <w:rPr>
                                      <w:ins w:id="8202" w:author="Nasser Mustafa [2]" w:date="2018-09-19T08:34:00Z"/>
                                      <w:rFonts w:ascii="Times New Roman" w:hAnsi="Times New Roman"/>
                                      <w:sz w:val="18"/>
                                      <w:szCs w:val="18"/>
                                    </w:rPr>
                                  </w:pPr>
                                  <w:ins w:id="8203" w:author="Nasser Mustafa [2]" w:date="2018-09-19T08:34:00Z">
                                    <w:r w:rsidRPr="00F646CB">
                                      <w:rPr>
                                        <w:rFonts w:ascii="Times New Roman" w:hAnsi="Times New Roman"/>
                                        <w:sz w:val="18"/>
                                        <w:szCs w:val="18"/>
                                      </w:rPr>
                                      <w:t>No</w:t>
                                    </w:r>
                                  </w:ins>
                                </w:p>
                              </w:tc>
                              <w:tc>
                                <w:tcPr>
                                  <w:tcW w:w="403" w:type="dxa"/>
                                </w:tcPr>
                                <w:p w14:paraId="4ED380E0" w14:textId="77777777" w:rsidR="00D617FD" w:rsidRPr="00F646CB" w:rsidRDefault="00D617FD" w:rsidP="003A6101">
                                  <w:pPr>
                                    <w:rPr>
                                      <w:ins w:id="8204" w:author="Nasser Mustafa [2]" w:date="2018-09-19T08:34:00Z"/>
                                      <w:rFonts w:ascii="Times New Roman" w:hAnsi="Times New Roman"/>
                                      <w:sz w:val="18"/>
                                      <w:szCs w:val="18"/>
                                    </w:rPr>
                                  </w:pPr>
                                  <w:ins w:id="8205" w:author="Nasser Mustafa [2]" w:date="2018-09-19T08:34:00Z">
                                    <w:r w:rsidRPr="00F646CB">
                                      <w:rPr>
                                        <w:rFonts w:ascii="Times New Roman" w:hAnsi="Times New Roman"/>
                                        <w:sz w:val="18"/>
                                        <w:szCs w:val="18"/>
                                      </w:rPr>
                                      <w:t>No</w:t>
                                    </w:r>
                                  </w:ins>
                                </w:p>
                              </w:tc>
                              <w:tc>
                                <w:tcPr>
                                  <w:tcW w:w="354" w:type="dxa"/>
                                </w:tcPr>
                                <w:p w14:paraId="2303EBF7" w14:textId="77777777" w:rsidR="00D617FD" w:rsidRPr="00F646CB" w:rsidRDefault="00D617FD" w:rsidP="003A6101">
                                  <w:pPr>
                                    <w:rPr>
                                      <w:ins w:id="8206" w:author="Nasser Mustafa [2]" w:date="2018-09-19T08:34:00Z"/>
                                      <w:rFonts w:ascii="Times New Roman" w:hAnsi="Times New Roman"/>
                                      <w:sz w:val="18"/>
                                      <w:szCs w:val="18"/>
                                    </w:rPr>
                                  </w:pPr>
                                  <w:ins w:id="8207" w:author="Nasser Mustafa [2]" w:date="2018-09-19T08:34:00Z">
                                    <w:r w:rsidRPr="00F646CB">
                                      <w:rPr>
                                        <w:rFonts w:ascii="Times New Roman" w:hAnsi="Times New Roman"/>
                                        <w:sz w:val="18"/>
                                        <w:szCs w:val="18"/>
                                      </w:rPr>
                                      <w:t>No</w:t>
                                    </w:r>
                                  </w:ins>
                                </w:p>
                              </w:tc>
                              <w:tc>
                                <w:tcPr>
                                  <w:tcW w:w="417" w:type="dxa"/>
                                </w:tcPr>
                                <w:p w14:paraId="68802D5B" w14:textId="77777777" w:rsidR="00D617FD" w:rsidRPr="00F646CB" w:rsidRDefault="00D617FD" w:rsidP="003A6101">
                                  <w:pPr>
                                    <w:rPr>
                                      <w:ins w:id="8208" w:author="Nasser Mustafa [2]" w:date="2018-09-19T08:34:00Z"/>
                                      <w:rFonts w:ascii="Times New Roman" w:hAnsi="Times New Roman"/>
                                      <w:sz w:val="18"/>
                                      <w:szCs w:val="18"/>
                                    </w:rPr>
                                  </w:pPr>
                                  <w:ins w:id="8209" w:author="Nasser Mustafa [2]" w:date="2018-09-19T08:34:00Z">
                                    <w:r>
                                      <w:rPr>
                                        <w:rFonts w:ascii="Times New Roman" w:hAnsi="Times New Roman"/>
                                        <w:sz w:val="18"/>
                                        <w:szCs w:val="18"/>
                                      </w:rPr>
                                      <w:t>Yes</w:t>
                                    </w:r>
                                  </w:ins>
                                </w:p>
                              </w:tc>
                              <w:tc>
                                <w:tcPr>
                                  <w:tcW w:w="358" w:type="dxa"/>
                                </w:tcPr>
                                <w:p w14:paraId="1858F8F8" w14:textId="77777777" w:rsidR="00D617FD" w:rsidRPr="00F646CB" w:rsidRDefault="00D617FD" w:rsidP="003A6101">
                                  <w:pPr>
                                    <w:rPr>
                                      <w:ins w:id="8210" w:author="Nasser Mustafa [2]" w:date="2018-09-19T08:34:00Z"/>
                                      <w:rFonts w:ascii="Times New Roman" w:hAnsi="Times New Roman"/>
                                      <w:sz w:val="18"/>
                                      <w:szCs w:val="18"/>
                                    </w:rPr>
                                  </w:pPr>
                                  <w:ins w:id="8211" w:author="Nasser Mustafa [2]" w:date="2018-09-19T08:34:00Z">
                                    <w:r w:rsidRPr="00F646CB">
                                      <w:rPr>
                                        <w:rFonts w:ascii="Times New Roman" w:hAnsi="Times New Roman"/>
                                        <w:sz w:val="18"/>
                                        <w:szCs w:val="18"/>
                                      </w:rPr>
                                      <w:t>No</w:t>
                                    </w:r>
                                  </w:ins>
                                </w:p>
                              </w:tc>
                              <w:tc>
                                <w:tcPr>
                                  <w:tcW w:w="358" w:type="dxa"/>
                                </w:tcPr>
                                <w:p w14:paraId="2853EDB4" w14:textId="77777777" w:rsidR="00D617FD" w:rsidRPr="00F646CB" w:rsidRDefault="00D617FD" w:rsidP="003A6101">
                                  <w:pPr>
                                    <w:rPr>
                                      <w:ins w:id="8212" w:author="Nasser Mustafa [2]" w:date="2018-09-19T08:34:00Z"/>
                                      <w:rFonts w:ascii="Times New Roman" w:hAnsi="Times New Roman"/>
                                      <w:sz w:val="18"/>
                                      <w:szCs w:val="18"/>
                                    </w:rPr>
                                  </w:pPr>
                                  <w:ins w:id="8213" w:author="Nasser Mustafa [2]" w:date="2018-09-19T08:34:00Z">
                                    <w:r w:rsidRPr="00F646CB">
                                      <w:rPr>
                                        <w:rFonts w:ascii="Times New Roman" w:hAnsi="Times New Roman"/>
                                        <w:sz w:val="18"/>
                                        <w:szCs w:val="18"/>
                                      </w:rPr>
                                      <w:t>No</w:t>
                                    </w:r>
                                  </w:ins>
                                </w:p>
                              </w:tc>
                              <w:tc>
                                <w:tcPr>
                                  <w:tcW w:w="413" w:type="dxa"/>
                                </w:tcPr>
                                <w:p w14:paraId="36D2E14A" w14:textId="77777777" w:rsidR="00D617FD" w:rsidRPr="00F646CB" w:rsidRDefault="00D617FD" w:rsidP="003A6101">
                                  <w:pPr>
                                    <w:rPr>
                                      <w:ins w:id="8214" w:author="Nasser Mustafa [2]" w:date="2018-09-19T08:34:00Z"/>
                                      <w:rFonts w:ascii="Times New Roman" w:hAnsi="Times New Roman"/>
                                      <w:sz w:val="18"/>
                                      <w:szCs w:val="18"/>
                                    </w:rPr>
                                  </w:pPr>
                                  <w:ins w:id="8215" w:author="Nasser Mustafa [2]" w:date="2018-09-19T08:34:00Z">
                                    <w:r>
                                      <w:rPr>
                                        <w:rFonts w:ascii="Times New Roman" w:hAnsi="Times New Roman"/>
                                        <w:sz w:val="18"/>
                                        <w:szCs w:val="18"/>
                                      </w:rPr>
                                      <w:t>Yes</w:t>
                                    </w:r>
                                  </w:ins>
                                </w:p>
                              </w:tc>
                              <w:tc>
                                <w:tcPr>
                                  <w:tcW w:w="413" w:type="dxa"/>
                                </w:tcPr>
                                <w:p w14:paraId="5319B7FC" w14:textId="77777777" w:rsidR="00D617FD" w:rsidRPr="00A11AF7" w:rsidRDefault="00D617FD" w:rsidP="003A6101">
                                  <w:pPr>
                                    <w:rPr>
                                      <w:ins w:id="8216" w:author="Nasser Mustafa [2]" w:date="2018-09-19T08:34:00Z"/>
                                      <w:rFonts w:cstheme="majorBidi"/>
                                      <w:sz w:val="18"/>
                                      <w:szCs w:val="18"/>
                                    </w:rPr>
                                  </w:pPr>
                                  <w:ins w:id="8217" w:author="Nasser Mustafa [2]" w:date="2018-09-19T08:34:00Z">
                                    <w:r>
                                      <w:rPr>
                                        <w:rFonts w:cstheme="majorBidi"/>
                                        <w:sz w:val="18"/>
                                        <w:szCs w:val="18"/>
                                      </w:rPr>
                                      <w:t>Yes</w:t>
                                    </w:r>
                                  </w:ins>
                                </w:p>
                              </w:tc>
                              <w:tc>
                                <w:tcPr>
                                  <w:tcW w:w="544" w:type="dxa"/>
                                </w:tcPr>
                                <w:p w14:paraId="1CB4322A" w14:textId="77777777" w:rsidR="00D617FD" w:rsidRPr="00A11AF7" w:rsidRDefault="00D617FD" w:rsidP="003A6101">
                                  <w:pPr>
                                    <w:rPr>
                                      <w:ins w:id="8218" w:author="Nasser Mustafa [2]" w:date="2018-09-19T08:34:00Z"/>
                                      <w:rFonts w:cstheme="majorBidi"/>
                                      <w:sz w:val="18"/>
                                      <w:szCs w:val="18"/>
                                    </w:rPr>
                                  </w:pPr>
                                  <w:ins w:id="8219" w:author="Nasser Mustafa [2]" w:date="2018-09-19T08:34:00Z">
                                    <w:r>
                                      <w:rPr>
                                        <w:rFonts w:cstheme="majorBidi"/>
                                        <w:sz w:val="18"/>
                                        <w:szCs w:val="18"/>
                                      </w:rPr>
                                      <w:t>No</w:t>
                                    </w:r>
                                  </w:ins>
                                </w:p>
                              </w:tc>
                            </w:tr>
                            <w:tr w:rsidR="00D617FD" w:rsidRPr="00A11AF7" w14:paraId="4274AB5D" w14:textId="77777777" w:rsidTr="00A1256E">
                              <w:trPr>
                                <w:trHeight w:val="260"/>
                                <w:jc w:val="center"/>
                                <w:ins w:id="8220" w:author="Nasser Mustafa [2]" w:date="2018-09-19T08:34:00Z"/>
                              </w:trPr>
                              <w:tc>
                                <w:tcPr>
                                  <w:tcW w:w="1140" w:type="dxa"/>
                                  <w:vMerge/>
                                </w:tcPr>
                                <w:p w14:paraId="24B813FF" w14:textId="77777777" w:rsidR="00D617FD" w:rsidRPr="00F646CB" w:rsidRDefault="00D617FD" w:rsidP="003A6101">
                                  <w:pPr>
                                    <w:rPr>
                                      <w:ins w:id="8221" w:author="Nasser Mustafa [2]" w:date="2018-09-19T08:34:00Z"/>
                                      <w:rFonts w:ascii="Times New Roman" w:hAnsi="Times New Roman"/>
                                      <w:sz w:val="18"/>
                                      <w:szCs w:val="18"/>
                                    </w:rPr>
                                  </w:pPr>
                                </w:p>
                              </w:tc>
                              <w:tc>
                                <w:tcPr>
                                  <w:tcW w:w="1134" w:type="dxa"/>
                                </w:tcPr>
                                <w:p w14:paraId="44E3D349" w14:textId="77777777" w:rsidR="00D617FD" w:rsidRPr="00085E96" w:rsidRDefault="00D617FD" w:rsidP="003A6101">
                                  <w:pPr>
                                    <w:rPr>
                                      <w:ins w:id="8222" w:author="Nasser Mustafa [2]" w:date="2018-09-19T08:34:00Z"/>
                                      <w:rFonts w:ascii="Times New Roman" w:hAnsi="Times New Roman"/>
                                      <w:sz w:val="20"/>
                                      <w:szCs w:val="20"/>
                                    </w:rPr>
                                  </w:pPr>
                                  <w:ins w:id="8223"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_Ref482756285 \h  \* MERGEFORMAT </w:instrText>
                                    </w:r>
                                  </w:ins>
                                  <w:r w:rsidRPr="002D6A49">
                                    <w:rPr>
                                      <w:rFonts w:ascii="Times New Roman" w:hAnsi="Times New Roman"/>
                                      <w:sz w:val="20"/>
                                      <w:szCs w:val="20"/>
                                    </w:rPr>
                                  </w:r>
                                  <w:ins w:id="8224" w:author="Nasser Mustafa [2]" w:date="2018-09-19T08:34:00Z">
                                    <w:r w:rsidRPr="002D6A49">
                                      <w:rPr>
                                        <w:rFonts w:ascii="Times New Roman" w:hAnsi="Times New Roman"/>
                                        <w:sz w:val="20"/>
                                        <w:szCs w:val="20"/>
                                      </w:rPr>
                                      <w:fldChar w:fldCharType="separate"/>
                                    </w:r>
                                  </w:ins>
                                </w:p>
                                <w:p w14:paraId="732D7374" w14:textId="77777777" w:rsidR="00D617FD" w:rsidRPr="002D6A49" w:rsidRDefault="00D617FD" w:rsidP="003A6101">
                                  <w:pPr>
                                    <w:rPr>
                                      <w:ins w:id="8225" w:author="Nasser Mustafa [2]" w:date="2018-09-19T08:34:00Z"/>
                                      <w:rFonts w:ascii="Times New Roman" w:hAnsi="Times New Roman"/>
                                      <w:sz w:val="20"/>
                                      <w:szCs w:val="20"/>
                                    </w:rPr>
                                  </w:pPr>
                                  <w:ins w:id="8226" w:author="Nasser Mustafa [2]" w:date="2018-09-19T08:34:00Z">
                                    <w:r w:rsidRPr="00085E96">
                                      <w:rPr>
                                        <w:rFonts w:ascii="Times New Roman" w:hAnsi="Times New Roman"/>
                                        <w:noProof/>
                                        <w:sz w:val="20"/>
                                        <w:szCs w:val="20"/>
                                      </w:rPr>
                                      <w:t>TrTstCase 12</w:t>
                                    </w:r>
                                    <w:r w:rsidRPr="002D6A49">
                                      <w:rPr>
                                        <w:rFonts w:ascii="Times New Roman" w:hAnsi="Times New Roman"/>
                                        <w:sz w:val="20"/>
                                        <w:szCs w:val="20"/>
                                      </w:rPr>
                                      <w:fldChar w:fldCharType="end"/>
                                    </w:r>
                                  </w:ins>
                                </w:p>
                              </w:tc>
                              <w:tc>
                                <w:tcPr>
                                  <w:tcW w:w="425" w:type="dxa"/>
                                </w:tcPr>
                                <w:p w14:paraId="31B32479" w14:textId="77777777" w:rsidR="00D617FD" w:rsidRPr="00F646CB" w:rsidRDefault="00D617FD" w:rsidP="003A6101">
                                  <w:pPr>
                                    <w:rPr>
                                      <w:ins w:id="8227" w:author="Nasser Mustafa [2]" w:date="2018-09-19T08:34:00Z"/>
                                      <w:rFonts w:ascii="Times New Roman" w:hAnsi="Times New Roman"/>
                                      <w:sz w:val="18"/>
                                      <w:szCs w:val="18"/>
                                    </w:rPr>
                                  </w:pPr>
                                  <w:ins w:id="8228" w:author="Nasser Mustafa [2]" w:date="2018-09-19T08:34:00Z">
                                    <w:r w:rsidRPr="00F646CB">
                                      <w:rPr>
                                        <w:rFonts w:ascii="Times New Roman" w:hAnsi="Times New Roman"/>
                                        <w:sz w:val="18"/>
                                        <w:szCs w:val="18"/>
                                      </w:rPr>
                                      <w:t>No</w:t>
                                    </w:r>
                                  </w:ins>
                                </w:p>
                              </w:tc>
                              <w:tc>
                                <w:tcPr>
                                  <w:tcW w:w="403" w:type="dxa"/>
                                </w:tcPr>
                                <w:p w14:paraId="408B0F32" w14:textId="77777777" w:rsidR="00D617FD" w:rsidRPr="00F646CB" w:rsidRDefault="00D617FD" w:rsidP="003A6101">
                                  <w:pPr>
                                    <w:rPr>
                                      <w:ins w:id="8229" w:author="Nasser Mustafa [2]" w:date="2018-09-19T08:34:00Z"/>
                                      <w:rFonts w:ascii="Times New Roman" w:hAnsi="Times New Roman"/>
                                      <w:sz w:val="18"/>
                                      <w:szCs w:val="18"/>
                                    </w:rPr>
                                  </w:pPr>
                                  <w:ins w:id="8230" w:author="Nasser Mustafa [2]" w:date="2018-09-19T08:34:00Z">
                                    <w:r w:rsidRPr="00F646CB">
                                      <w:rPr>
                                        <w:rFonts w:ascii="Times New Roman" w:hAnsi="Times New Roman"/>
                                        <w:sz w:val="18"/>
                                        <w:szCs w:val="18"/>
                                      </w:rPr>
                                      <w:t>No</w:t>
                                    </w:r>
                                  </w:ins>
                                </w:p>
                              </w:tc>
                              <w:tc>
                                <w:tcPr>
                                  <w:tcW w:w="354" w:type="dxa"/>
                                </w:tcPr>
                                <w:p w14:paraId="31D2D7D1" w14:textId="77777777" w:rsidR="00D617FD" w:rsidRPr="00F646CB" w:rsidRDefault="00D617FD" w:rsidP="003A6101">
                                  <w:pPr>
                                    <w:rPr>
                                      <w:ins w:id="8231" w:author="Nasser Mustafa [2]" w:date="2018-09-19T08:34:00Z"/>
                                      <w:rFonts w:ascii="Times New Roman" w:hAnsi="Times New Roman"/>
                                      <w:sz w:val="18"/>
                                      <w:szCs w:val="18"/>
                                    </w:rPr>
                                  </w:pPr>
                                  <w:ins w:id="8232" w:author="Nasser Mustafa [2]" w:date="2018-09-19T08:34:00Z">
                                    <w:r w:rsidRPr="00F646CB">
                                      <w:rPr>
                                        <w:rFonts w:ascii="Times New Roman" w:hAnsi="Times New Roman"/>
                                        <w:sz w:val="18"/>
                                        <w:szCs w:val="18"/>
                                      </w:rPr>
                                      <w:t>No</w:t>
                                    </w:r>
                                  </w:ins>
                                </w:p>
                              </w:tc>
                              <w:tc>
                                <w:tcPr>
                                  <w:tcW w:w="417" w:type="dxa"/>
                                </w:tcPr>
                                <w:p w14:paraId="00AE40ED" w14:textId="77777777" w:rsidR="00D617FD" w:rsidRPr="00F646CB" w:rsidRDefault="00D617FD" w:rsidP="003A6101">
                                  <w:pPr>
                                    <w:rPr>
                                      <w:ins w:id="8233" w:author="Nasser Mustafa [2]" w:date="2018-09-19T08:34:00Z"/>
                                      <w:rFonts w:ascii="Times New Roman" w:hAnsi="Times New Roman"/>
                                      <w:sz w:val="18"/>
                                      <w:szCs w:val="18"/>
                                    </w:rPr>
                                  </w:pPr>
                                  <w:ins w:id="8234" w:author="Nasser Mustafa [2]" w:date="2018-09-19T08:34:00Z">
                                    <w:r w:rsidRPr="00F646CB">
                                      <w:rPr>
                                        <w:rFonts w:ascii="Times New Roman" w:hAnsi="Times New Roman"/>
                                        <w:sz w:val="18"/>
                                        <w:szCs w:val="18"/>
                                      </w:rPr>
                                      <w:t>No</w:t>
                                    </w:r>
                                  </w:ins>
                                </w:p>
                              </w:tc>
                              <w:tc>
                                <w:tcPr>
                                  <w:tcW w:w="358" w:type="dxa"/>
                                </w:tcPr>
                                <w:p w14:paraId="37FD68F7" w14:textId="77777777" w:rsidR="00D617FD" w:rsidRPr="00F646CB" w:rsidRDefault="00D617FD" w:rsidP="003A6101">
                                  <w:pPr>
                                    <w:rPr>
                                      <w:ins w:id="8235" w:author="Nasser Mustafa [2]" w:date="2018-09-19T08:34:00Z"/>
                                      <w:rFonts w:ascii="Times New Roman" w:hAnsi="Times New Roman"/>
                                      <w:sz w:val="18"/>
                                      <w:szCs w:val="18"/>
                                    </w:rPr>
                                  </w:pPr>
                                  <w:ins w:id="8236" w:author="Nasser Mustafa [2]" w:date="2018-09-19T08:34:00Z">
                                    <w:r w:rsidRPr="00F646CB">
                                      <w:rPr>
                                        <w:rFonts w:ascii="Times New Roman" w:hAnsi="Times New Roman"/>
                                        <w:sz w:val="18"/>
                                        <w:szCs w:val="18"/>
                                      </w:rPr>
                                      <w:t>No</w:t>
                                    </w:r>
                                  </w:ins>
                                </w:p>
                              </w:tc>
                              <w:tc>
                                <w:tcPr>
                                  <w:tcW w:w="358" w:type="dxa"/>
                                </w:tcPr>
                                <w:p w14:paraId="0FB08D4C" w14:textId="77777777" w:rsidR="00D617FD" w:rsidRPr="00F646CB" w:rsidRDefault="00D617FD" w:rsidP="003A6101">
                                  <w:pPr>
                                    <w:rPr>
                                      <w:ins w:id="8237" w:author="Nasser Mustafa [2]" w:date="2018-09-19T08:34:00Z"/>
                                      <w:rFonts w:ascii="Times New Roman" w:hAnsi="Times New Roman"/>
                                      <w:sz w:val="18"/>
                                      <w:szCs w:val="18"/>
                                    </w:rPr>
                                  </w:pPr>
                                  <w:ins w:id="8238" w:author="Nasser Mustafa [2]" w:date="2018-09-19T08:34:00Z">
                                    <w:r w:rsidRPr="00F646CB">
                                      <w:rPr>
                                        <w:rFonts w:ascii="Times New Roman" w:hAnsi="Times New Roman"/>
                                        <w:sz w:val="18"/>
                                        <w:szCs w:val="18"/>
                                      </w:rPr>
                                      <w:t>No</w:t>
                                    </w:r>
                                  </w:ins>
                                </w:p>
                              </w:tc>
                              <w:tc>
                                <w:tcPr>
                                  <w:tcW w:w="413" w:type="dxa"/>
                                </w:tcPr>
                                <w:p w14:paraId="03295915" w14:textId="77777777" w:rsidR="00D617FD" w:rsidRPr="00F646CB" w:rsidRDefault="00D617FD" w:rsidP="003A6101">
                                  <w:pPr>
                                    <w:rPr>
                                      <w:ins w:id="8239" w:author="Nasser Mustafa [2]" w:date="2018-09-19T08:34:00Z"/>
                                      <w:rFonts w:ascii="Times New Roman" w:hAnsi="Times New Roman"/>
                                      <w:sz w:val="18"/>
                                      <w:szCs w:val="18"/>
                                    </w:rPr>
                                  </w:pPr>
                                  <w:ins w:id="8240" w:author="Nasser Mustafa [2]" w:date="2018-09-19T08:34:00Z">
                                    <w:r w:rsidRPr="00F646CB">
                                      <w:rPr>
                                        <w:rFonts w:ascii="Times New Roman" w:hAnsi="Times New Roman"/>
                                        <w:sz w:val="18"/>
                                        <w:szCs w:val="18"/>
                                      </w:rPr>
                                      <w:t>No</w:t>
                                    </w:r>
                                  </w:ins>
                                </w:p>
                              </w:tc>
                              <w:tc>
                                <w:tcPr>
                                  <w:tcW w:w="413" w:type="dxa"/>
                                </w:tcPr>
                                <w:p w14:paraId="644B1E25" w14:textId="77777777" w:rsidR="00D617FD" w:rsidRPr="00A11AF7" w:rsidRDefault="00D617FD" w:rsidP="003A6101">
                                  <w:pPr>
                                    <w:rPr>
                                      <w:ins w:id="8241" w:author="Nasser Mustafa [2]" w:date="2018-09-19T08:34:00Z"/>
                                      <w:rFonts w:cstheme="majorBidi"/>
                                      <w:sz w:val="18"/>
                                      <w:szCs w:val="18"/>
                                    </w:rPr>
                                  </w:pPr>
                                  <w:ins w:id="8242" w:author="Nasser Mustafa [2]" w:date="2018-09-19T08:34:00Z">
                                    <w:r>
                                      <w:rPr>
                                        <w:rFonts w:cstheme="majorBidi"/>
                                        <w:sz w:val="18"/>
                                        <w:szCs w:val="18"/>
                                      </w:rPr>
                                      <w:t>No</w:t>
                                    </w:r>
                                  </w:ins>
                                </w:p>
                              </w:tc>
                              <w:tc>
                                <w:tcPr>
                                  <w:tcW w:w="544" w:type="dxa"/>
                                </w:tcPr>
                                <w:p w14:paraId="30D04F08" w14:textId="77777777" w:rsidR="00D617FD" w:rsidRPr="00A11AF7" w:rsidRDefault="00D617FD" w:rsidP="003A6101">
                                  <w:pPr>
                                    <w:rPr>
                                      <w:ins w:id="8243" w:author="Nasser Mustafa [2]" w:date="2018-09-19T08:34:00Z"/>
                                      <w:rFonts w:cstheme="majorBidi"/>
                                      <w:sz w:val="18"/>
                                      <w:szCs w:val="18"/>
                                    </w:rPr>
                                  </w:pPr>
                                  <w:ins w:id="8244" w:author="Nasser Mustafa [2]" w:date="2018-09-19T08:34:00Z">
                                    <w:r>
                                      <w:rPr>
                                        <w:rFonts w:cstheme="majorBidi"/>
                                        <w:sz w:val="18"/>
                                        <w:szCs w:val="18"/>
                                      </w:rPr>
                                      <w:t>No</w:t>
                                    </w:r>
                                  </w:ins>
                                </w:p>
                              </w:tc>
                            </w:tr>
                            <w:tr w:rsidR="00D617FD" w:rsidRPr="00A11AF7" w14:paraId="473D836E" w14:textId="77777777" w:rsidTr="00A1256E">
                              <w:trPr>
                                <w:trHeight w:val="235"/>
                                <w:jc w:val="center"/>
                                <w:ins w:id="8245" w:author="Nasser Mustafa [2]" w:date="2018-09-19T08:34:00Z"/>
                              </w:trPr>
                              <w:tc>
                                <w:tcPr>
                                  <w:tcW w:w="1140" w:type="dxa"/>
                                </w:tcPr>
                                <w:p w14:paraId="10DEF73D" w14:textId="77777777" w:rsidR="00D617FD" w:rsidRPr="00F646CB" w:rsidRDefault="00D617FD" w:rsidP="003A6101">
                                  <w:pPr>
                                    <w:rPr>
                                      <w:ins w:id="8246" w:author="Nasser Mustafa [2]" w:date="2018-09-19T08:34:00Z"/>
                                      <w:rFonts w:ascii="Times New Roman" w:hAnsi="Times New Roman"/>
                                      <w:sz w:val="18"/>
                                      <w:szCs w:val="18"/>
                                    </w:rPr>
                                  </w:pPr>
                                  <w:ins w:id="8247"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_Ref421356415 \r \h  \* MERGEFORMAT </w:instrText>
                                    </w:r>
                                  </w:ins>
                                  <w:r w:rsidRPr="00F646CB">
                                    <w:rPr>
                                      <w:rFonts w:ascii="Times New Roman" w:hAnsi="Times New Roman"/>
                                      <w:sz w:val="18"/>
                                      <w:szCs w:val="18"/>
                                    </w:rPr>
                                  </w:r>
                                  <w:ins w:id="8248"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ValCr7</w:t>
                                    </w:r>
                                    <w:r w:rsidRPr="00F646CB">
                                      <w:rPr>
                                        <w:rFonts w:ascii="Times New Roman" w:hAnsi="Times New Roman"/>
                                        <w:sz w:val="18"/>
                                        <w:szCs w:val="18"/>
                                      </w:rPr>
                                      <w:fldChar w:fldCharType="end"/>
                                    </w:r>
                                  </w:ins>
                                </w:p>
                              </w:tc>
                              <w:tc>
                                <w:tcPr>
                                  <w:tcW w:w="1134" w:type="dxa"/>
                                </w:tcPr>
                                <w:p w14:paraId="54BF9A94" w14:textId="77777777" w:rsidR="00D617FD" w:rsidRPr="00085E96" w:rsidRDefault="00D617FD" w:rsidP="003A6101">
                                  <w:pPr>
                                    <w:rPr>
                                      <w:ins w:id="8249" w:author="Nasser Mustafa [2]" w:date="2018-09-19T08:34:00Z"/>
                                      <w:rFonts w:ascii="Times New Roman" w:hAnsi="Times New Roman"/>
                                      <w:sz w:val="20"/>
                                      <w:szCs w:val="20"/>
                                    </w:rPr>
                                  </w:pPr>
                                  <w:ins w:id="8250"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_Ref482756822 \h  \* MERGEFORMAT </w:instrText>
                                    </w:r>
                                  </w:ins>
                                  <w:r w:rsidRPr="002D6A49">
                                    <w:rPr>
                                      <w:rFonts w:ascii="Times New Roman" w:hAnsi="Times New Roman"/>
                                      <w:sz w:val="20"/>
                                      <w:szCs w:val="20"/>
                                    </w:rPr>
                                  </w:r>
                                  <w:ins w:id="8251" w:author="Nasser Mustafa [2]" w:date="2018-09-19T08:34:00Z">
                                    <w:r w:rsidRPr="002D6A49">
                                      <w:rPr>
                                        <w:rFonts w:ascii="Times New Roman" w:hAnsi="Times New Roman"/>
                                        <w:sz w:val="20"/>
                                        <w:szCs w:val="20"/>
                                      </w:rPr>
                                      <w:fldChar w:fldCharType="separate"/>
                                    </w:r>
                                  </w:ins>
                                </w:p>
                                <w:p w14:paraId="5599FB2D" w14:textId="77777777" w:rsidR="00D617FD" w:rsidRPr="002D6A49" w:rsidRDefault="00D617FD" w:rsidP="003A6101">
                                  <w:pPr>
                                    <w:rPr>
                                      <w:ins w:id="8252" w:author="Nasser Mustafa [2]" w:date="2018-09-19T08:34:00Z"/>
                                      <w:rFonts w:ascii="Times New Roman" w:hAnsi="Times New Roman"/>
                                      <w:sz w:val="20"/>
                                      <w:szCs w:val="20"/>
                                    </w:rPr>
                                  </w:pPr>
                                  <w:ins w:id="8253" w:author="Nasser Mustafa [2]" w:date="2018-09-19T08:34:00Z">
                                    <w:r w:rsidRPr="00085E96">
                                      <w:rPr>
                                        <w:rFonts w:ascii="Times New Roman" w:hAnsi="Times New Roman"/>
                                        <w:noProof/>
                                        <w:sz w:val="20"/>
                                        <w:szCs w:val="20"/>
                                      </w:rPr>
                                      <w:t>TrTstCase 13</w:t>
                                    </w:r>
                                    <w:r w:rsidRPr="002D6A49">
                                      <w:rPr>
                                        <w:rFonts w:ascii="Times New Roman" w:hAnsi="Times New Roman"/>
                                        <w:sz w:val="20"/>
                                        <w:szCs w:val="20"/>
                                      </w:rPr>
                                      <w:fldChar w:fldCharType="end"/>
                                    </w:r>
                                  </w:ins>
                                </w:p>
                              </w:tc>
                              <w:tc>
                                <w:tcPr>
                                  <w:tcW w:w="425" w:type="dxa"/>
                                </w:tcPr>
                                <w:p w14:paraId="0F45DE45" w14:textId="77777777" w:rsidR="00D617FD" w:rsidRPr="00F646CB" w:rsidRDefault="00D617FD" w:rsidP="003A6101">
                                  <w:pPr>
                                    <w:rPr>
                                      <w:ins w:id="8254" w:author="Nasser Mustafa [2]" w:date="2018-09-19T08:34:00Z"/>
                                      <w:rFonts w:ascii="Times New Roman" w:hAnsi="Times New Roman"/>
                                      <w:sz w:val="18"/>
                                      <w:szCs w:val="18"/>
                                    </w:rPr>
                                  </w:pPr>
                                  <w:ins w:id="8255" w:author="Nasser Mustafa [2]" w:date="2018-09-19T08:34:00Z">
                                    <w:r w:rsidRPr="00F646CB">
                                      <w:rPr>
                                        <w:rFonts w:ascii="Times New Roman" w:hAnsi="Times New Roman"/>
                                        <w:sz w:val="18"/>
                                        <w:szCs w:val="18"/>
                                      </w:rPr>
                                      <w:t>Yes</w:t>
                                    </w:r>
                                  </w:ins>
                                </w:p>
                              </w:tc>
                              <w:tc>
                                <w:tcPr>
                                  <w:tcW w:w="403" w:type="dxa"/>
                                </w:tcPr>
                                <w:p w14:paraId="066CA648" w14:textId="77777777" w:rsidR="00D617FD" w:rsidRPr="00F646CB" w:rsidRDefault="00D617FD" w:rsidP="003A6101">
                                  <w:pPr>
                                    <w:rPr>
                                      <w:ins w:id="8256" w:author="Nasser Mustafa [2]" w:date="2018-09-19T08:34:00Z"/>
                                      <w:rFonts w:ascii="Times New Roman" w:hAnsi="Times New Roman"/>
                                      <w:sz w:val="18"/>
                                      <w:szCs w:val="18"/>
                                    </w:rPr>
                                  </w:pPr>
                                  <w:ins w:id="8257" w:author="Nasser Mustafa [2]" w:date="2018-09-19T08:34:00Z">
                                    <w:r w:rsidRPr="00F646CB">
                                      <w:rPr>
                                        <w:rFonts w:ascii="Times New Roman" w:hAnsi="Times New Roman"/>
                                        <w:sz w:val="18"/>
                                        <w:szCs w:val="18"/>
                                      </w:rPr>
                                      <w:t>No</w:t>
                                    </w:r>
                                  </w:ins>
                                </w:p>
                              </w:tc>
                              <w:tc>
                                <w:tcPr>
                                  <w:tcW w:w="354" w:type="dxa"/>
                                </w:tcPr>
                                <w:p w14:paraId="1133C7E4" w14:textId="77777777" w:rsidR="00D617FD" w:rsidRPr="00F646CB" w:rsidRDefault="00D617FD" w:rsidP="003A6101">
                                  <w:pPr>
                                    <w:rPr>
                                      <w:ins w:id="8258" w:author="Nasser Mustafa [2]" w:date="2018-09-19T08:34:00Z"/>
                                      <w:rFonts w:ascii="Times New Roman" w:hAnsi="Times New Roman"/>
                                      <w:sz w:val="18"/>
                                      <w:szCs w:val="18"/>
                                    </w:rPr>
                                  </w:pPr>
                                  <w:ins w:id="8259" w:author="Nasser Mustafa [2]" w:date="2018-09-19T08:34:00Z">
                                    <w:r w:rsidRPr="00F646CB">
                                      <w:rPr>
                                        <w:rFonts w:ascii="Times New Roman" w:hAnsi="Times New Roman"/>
                                        <w:sz w:val="18"/>
                                        <w:szCs w:val="18"/>
                                      </w:rPr>
                                      <w:t>Yes</w:t>
                                    </w:r>
                                  </w:ins>
                                </w:p>
                              </w:tc>
                              <w:tc>
                                <w:tcPr>
                                  <w:tcW w:w="417" w:type="dxa"/>
                                </w:tcPr>
                                <w:p w14:paraId="0A881DFE" w14:textId="77777777" w:rsidR="00D617FD" w:rsidRPr="00F646CB" w:rsidRDefault="00D617FD" w:rsidP="003A6101">
                                  <w:pPr>
                                    <w:rPr>
                                      <w:ins w:id="8260" w:author="Nasser Mustafa [2]" w:date="2018-09-19T08:34:00Z"/>
                                      <w:rFonts w:ascii="Times New Roman" w:hAnsi="Times New Roman"/>
                                      <w:sz w:val="18"/>
                                      <w:szCs w:val="18"/>
                                    </w:rPr>
                                  </w:pPr>
                                  <w:ins w:id="8261" w:author="Nasser Mustafa [2]" w:date="2018-09-19T08:34:00Z">
                                    <w:r w:rsidRPr="00F646CB">
                                      <w:rPr>
                                        <w:rFonts w:ascii="Times New Roman" w:hAnsi="Times New Roman"/>
                                        <w:sz w:val="18"/>
                                        <w:szCs w:val="18"/>
                                      </w:rPr>
                                      <w:t>No</w:t>
                                    </w:r>
                                  </w:ins>
                                </w:p>
                              </w:tc>
                              <w:tc>
                                <w:tcPr>
                                  <w:tcW w:w="358" w:type="dxa"/>
                                </w:tcPr>
                                <w:p w14:paraId="22F35A8A" w14:textId="77777777" w:rsidR="00D617FD" w:rsidRPr="00F646CB" w:rsidRDefault="00D617FD" w:rsidP="003A6101">
                                  <w:pPr>
                                    <w:rPr>
                                      <w:ins w:id="8262" w:author="Nasser Mustafa [2]" w:date="2018-09-19T08:34:00Z"/>
                                      <w:rFonts w:ascii="Times New Roman" w:hAnsi="Times New Roman"/>
                                      <w:sz w:val="18"/>
                                      <w:szCs w:val="18"/>
                                    </w:rPr>
                                  </w:pPr>
                                  <w:ins w:id="8263" w:author="Nasser Mustafa [2]" w:date="2018-09-19T08:34:00Z">
                                    <w:r w:rsidRPr="00F646CB">
                                      <w:rPr>
                                        <w:rFonts w:ascii="Times New Roman" w:hAnsi="Times New Roman"/>
                                        <w:sz w:val="18"/>
                                        <w:szCs w:val="18"/>
                                      </w:rPr>
                                      <w:t>Yes</w:t>
                                    </w:r>
                                  </w:ins>
                                </w:p>
                              </w:tc>
                              <w:tc>
                                <w:tcPr>
                                  <w:tcW w:w="358" w:type="dxa"/>
                                </w:tcPr>
                                <w:p w14:paraId="6CE51BA0" w14:textId="77777777" w:rsidR="00D617FD" w:rsidRPr="00F646CB" w:rsidRDefault="00D617FD" w:rsidP="003A6101">
                                  <w:pPr>
                                    <w:rPr>
                                      <w:ins w:id="8264" w:author="Nasser Mustafa [2]" w:date="2018-09-19T08:34:00Z"/>
                                      <w:rFonts w:ascii="Times New Roman" w:hAnsi="Times New Roman"/>
                                      <w:sz w:val="18"/>
                                      <w:szCs w:val="18"/>
                                    </w:rPr>
                                  </w:pPr>
                                  <w:ins w:id="8265" w:author="Nasser Mustafa [2]" w:date="2018-09-19T08:34:00Z">
                                    <w:r w:rsidRPr="00F646CB">
                                      <w:rPr>
                                        <w:rFonts w:ascii="Times New Roman" w:hAnsi="Times New Roman"/>
                                        <w:sz w:val="18"/>
                                        <w:szCs w:val="18"/>
                                      </w:rPr>
                                      <w:t>Yes</w:t>
                                    </w:r>
                                  </w:ins>
                                </w:p>
                              </w:tc>
                              <w:tc>
                                <w:tcPr>
                                  <w:tcW w:w="413" w:type="dxa"/>
                                </w:tcPr>
                                <w:p w14:paraId="2C61AB82" w14:textId="77777777" w:rsidR="00D617FD" w:rsidRPr="00F646CB" w:rsidRDefault="00D617FD" w:rsidP="003A6101">
                                  <w:pPr>
                                    <w:rPr>
                                      <w:ins w:id="8266" w:author="Nasser Mustafa [2]" w:date="2018-09-19T08:34:00Z"/>
                                      <w:rFonts w:ascii="Times New Roman" w:hAnsi="Times New Roman"/>
                                      <w:sz w:val="18"/>
                                      <w:szCs w:val="18"/>
                                    </w:rPr>
                                  </w:pPr>
                                  <w:ins w:id="8267" w:author="Nasser Mustafa [2]" w:date="2018-09-19T08:34:00Z">
                                    <w:r w:rsidRPr="00F646CB">
                                      <w:rPr>
                                        <w:rFonts w:ascii="Times New Roman" w:hAnsi="Times New Roman"/>
                                        <w:sz w:val="18"/>
                                        <w:szCs w:val="18"/>
                                      </w:rPr>
                                      <w:t>Yes</w:t>
                                    </w:r>
                                  </w:ins>
                                </w:p>
                              </w:tc>
                              <w:tc>
                                <w:tcPr>
                                  <w:tcW w:w="413" w:type="dxa"/>
                                </w:tcPr>
                                <w:p w14:paraId="39FD60BC" w14:textId="77777777" w:rsidR="00D617FD" w:rsidRPr="00A11AF7" w:rsidRDefault="00D617FD" w:rsidP="003A6101">
                                  <w:pPr>
                                    <w:rPr>
                                      <w:ins w:id="8268" w:author="Nasser Mustafa [2]" w:date="2018-09-19T08:34:00Z"/>
                                      <w:rFonts w:cstheme="majorBidi"/>
                                      <w:sz w:val="18"/>
                                      <w:szCs w:val="18"/>
                                    </w:rPr>
                                  </w:pPr>
                                  <w:ins w:id="8269" w:author="Nasser Mustafa [2]" w:date="2018-09-19T08:34:00Z">
                                    <w:r>
                                      <w:rPr>
                                        <w:rFonts w:cstheme="majorBidi"/>
                                        <w:sz w:val="18"/>
                                        <w:szCs w:val="18"/>
                                      </w:rPr>
                                      <w:t>Yes</w:t>
                                    </w:r>
                                  </w:ins>
                                </w:p>
                              </w:tc>
                              <w:tc>
                                <w:tcPr>
                                  <w:tcW w:w="544" w:type="dxa"/>
                                </w:tcPr>
                                <w:p w14:paraId="4874E337" w14:textId="77777777" w:rsidR="00D617FD" w:rsidRPr="00A11AF7" w:rsidRDefault="00D617FD" w:rsidP="003A6101">
                                  <w:pPr>
                                    <w:rPr>
                                      <w:ins w:id="8270" w:author="Nasser Mustafa [2]" w:date="2018-09-19T08:34:00Z"/>
                                      <w:rFonts w:cstheme="majorBidi"/>
                                      <w:sz w:val="18"/>
                                      <w:szCs w:val="18"/>
                                    </w:rPr>
                                  </w:pPr>
                                  <w:ins w:id="8271" w:author="Nasser Mustafa [2]" w:date="2018-09-19T08:34:00Z">
                                    <w:r>
                                      <w:rPr>
                                        <w:rFonts w:cstheme="majorBidi"/>
                                        <w:sz w:val="18"/>
                                        <w:szCs w:val="18"/>
                                      </w:rPr>
                                      <w:t>Yes</w:t>
                                    </w:r>
                                  </w:ins>
                                </w:p>
                              </w:tc>
                            </w:tr>
                            <w:tr w:rsidR="00D617FD" w:rsidRPr="00A11AF7" w14:paraId="3CEF4EAA" w14:textId="77777777" w:rsidTr="00A1256E">
                              <w:trPr>
                                <w:trHeight w:val="219"/>
                                <w:jc w:val="center"/>
                                <w:ins w:id="8272" w:author="Nasser Mustafa [2]" w:date="2018-09-19T08:34:00Z"/>
                              </w:trPr>
                              <w:tc>
                                <w:tcPr>
                                  <w:tcW w:w="1140" w:type="dxa"/>
                                  <w:vMerge w:val="restart"/>
                                </w:tcPr>
                                <w:p w14:paraId="1DE7F39F" w14:textId="77777777" w:rsidR="00D617FD" w:rsidRPr="00F646CB" w:rsidRDefault="00D617FD" w:rsidP="003A6101">
                                  <w:pPr>
                                    <w:ind w:hanging="14"/>
                                    <w:rPr>
                                      <w:ins w:id="8273" w:author="Nasser Mustafa [2]" w:date="2018-09-19T08:34:00Z"/>
                                      <w:rFonts w:ascii="Times New Roman" w:hAnsi="Times New Roman"/>
                                      <w:sz w:val="18"/>
                                      <w:szCs w:val="18"/>
                                      <w:lang w:val="en-CA"/>
                                    </w:rPr>
                                  </w:pPr>
                                  <w:ins w:id="8274" w:author="Nasser Mustafa [2]" w:date="2018-09-19T08:34:00Z">
                                    <w:r>
                                      <w:rPr>
                                        <w:rFonts w:ascii="Times New Roman" w:hAnsi="Times New Roman"/>
                                        <w:sz w:val="18"/>
                                        <w:szCs w:val="18"/>
                                      </w:rPr>
                                      <w:fldChar w:fldCharType="begin"/>
                                    </w:r>
                                    <w:r>
                                      <w:rPr>
                                        <w:rFonts w:ascii="Times New Roman" w:hAnsi="Times New Roman"/>
                                        <w:sz w:val="18"/>
                                        <w:szCs w:val="18"/>
                                      </w:rPr>
                                      <w:instrText xml:space="preserve"> REF _Ref484619590 \r \h  \* MERGEFORMAT </w:instrText>
                                    </w:r>
                                  </w:ins>
                                  <w:r>
                                    <w:rPr>
                                      <w:rFonts w:ascii="Times New Roman" w:hAnsi="Times New Roman"/>
                                      <w:sz w:val="18"/>
                                      <w:szCs w:val="18"/>
                                    </w:rPr>
                                  </w:r>
                                  <w:ins w:id="8275" w:author="Nasser Mustafa [2]" w:date="2018-09-19T08:34:00Z">
                                    <w:r>
                                      <w:rPr>
                                        <w:rFonts w:ascii="Times New Roman" w:hAnsi="Times New Roman"/>
                                        <w:sz w:val="18"/>
                                        <w:szCs w:val="18"/>
                                      </w:rPr>
                                      <w:fldChar w:fldCharType="separate"/>
                                    </w:r>
                                    <w:r>
                                      <w:rPr>
                                        <w:rFonts w:ascii="Times New Roman" w:hAnsi="Times New Roman"/>
                                        <w:sz w:val="18"/>
                                        <w:szCs w:val="18"/>
                                      </w:rPr>
                                      <w:t>ValCr2</w:t>
                                    </w:r>
                                    <w:r>
                                      <w:rPr>
                                        <w:rFonts w:ascii="Times New Roman" w:hAnsi="Times New Roman"/>
                                        <w:sz w:val="18"/>
                                        <w:szCs w:val="18"/>
                                      </w:rPr>
                                      <w:fldChar w:fldCharType="end"/>
                                    </w:r>
                                  </w:ins>
                                </w:p>
                              </w:tc>
                              <w:tc>
                                <w:tcPr>
                                  <w:tcW w:w="1134" w:type="dxa"/>
                                </w:tcPr>
                                <w:p w14:paraId="6679DA60" w14:textId="77777777" w:rsidR="00D617FD" w:rsidRPr="002D6A49" w:rsidRDefault="00D617FD" w:rsidP="003A6101">
                                  <w:pPr>
                                    <w:rPr>
                                      <w:ins w:id="8276" w:author="Nasser Mustafa [2]" w:date="2018-09-19T08:34:00Z"/>
                                      <w:rFonts w:ascii="Times New Roman" w:hAnsi="Times New Roman"/>
                                      <w:sz w:val="20"/>
                                      <w:szCs w:val="20"/>
                                    </w:rPr>
                                  </w:pPr>
                                  <w:ins w:id="8277"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_Ref482756855 \h  \* MERGEFORMAT </w:instrText>
                                    </w:r>
                                  </w:ins>
                                  <w:r w:rsidRPr="002D6A49">
                                    <w:rPr>
                                      <w:rFonts w:ascii="Times New Roman" w:hAnsi="Times New Roman"/>
                                      <w:sz w:val="20"/>
                                      <w:szCs w:val="20"/>
                                    </w:rPr>
                                  </w:r>
                                  <w:ins w:id="8278"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6</w:t>
                                    </w:r>
                                    <w:r w:rsidRPr="002D6A49">
                                      <w:rPr>
                                        <w:rFonts w:ascii="Times New Roman" w:hAnsi="Times New Roman"/>
                                        <w:sz w:val="20"/>
                                        <w:szCs w:val="20"/>
                                      </w:rPr>
                                      <w:fldChar w:fldCharType="end"/>
                                    </w:r>
                                  </w:ins>
                                </w:p>
                              </w:tc>
                              <w:tc>
                                <w:tcPr>
                                  <w:tcW w:w="425" w:type="dxa"/>
                                </w:tcPr>
                                <w:p w14:paraId="6BBB76E1" w14:textId="77777777" w:rsidR="00D617FD" w:rsidRPr="00F646CB" w:rsidRDefault="00D617FD" w:rsidP="003A6101">
                                  <w:pPr>
                                    <w:rPr>
                                      <w:ins w:id="8279" w:author="Nasser Mustafa [2]" w:date="2018-09-19T08:34:00Z"/>
                                      <w:rFonts w:ascii="Times New Roman" w:hAnsi="Times New Roman"/>
                                      <w:sz w:val="18"/>
                                      <w:szCs w:val="18"/>
                                    </w:rPr>
                                  </w:pPr>
                                  <w:ins w:id="8280" w:author="Nasser Mustafa [2]" w:date="2018-09-19T08:34:00Z">
                                    <w:r w:rsidRPr="00F646CB">
                                      <w:rPr>
                                        <w:rFonts w:ascii="Times New Roman" w:hAnsi="Times New Roman"/>
                                        <w:sz w:val="18"/>
                                        <w:szCs w:val="18"/>
                                      </w:rPr>
                                      <w:t>Yes</w:t>
                                    </w:r>
                                  </w:ins>
                                </w:p>
                              </w:tc>
                              <w:tc>
                                <w:tcPr>
                                  <w:tcW w:w="403" w:type="dxa"/>
                                </w:tcPr>
                                <w:p w14:paraId="11CC860F" w14:textId="77777777" w:rsidR="00D617FD" w:rsidRPr="00F646CB" w:rsidRDefault="00D617FD" w:rsidP="003A6101">
                                  <w:pPr>
                                    <w:rPr>
                                      <w:ins w:id="8281" w:author="Nasser Mustafa [2]" w:date="2018-09-19T08:34:00Z"/>
                                      <w:rFonts w:ascii="Times New Roman" w:hAnsi="Times New Roman"/>
                                      <w:sz w:val="18"/>
                                      <w:szCs w:val="18"/>
                                    </w:rPr>
                                  </w:pPr>
                                  <w:ins w:id="8282" w:author="Nasser Mustafa [2]" w:date="2018-09-19T08:34:00Z">
                                    <w:r>
                                      <w:rPr>
                                        <w:rFonts w:ascii="Times New Roman" w:hAnsi="Times New Roman"/>
                                        <w:sz w:val="18"/>
                                        <w:szCs w:val="18"/>
                                      </w:rPr>
                                      <w:t>Yes</w:t>
                                    </w:r>
                                  </w:ins>
                                </w:p>
                              </w:tc>
                              <w:tc>
                                <w:tcPr>
                                  <w:tcW w:w="354" w:type="dxa"/>
                                </w:tcPr>
                                <w:p w14:paraId="6E3FABB6" w14:textId="77777777" w:rsidR="00D617FD" w:rsidRPr="00F646CB" w:rsidRDefault="00D617FD" w:rsidP="003A6101">
                                  <w:pPr>
                                    <w:rPr>
                                      <w:ins w:id="8283" w:author="Nasser Mustafa [2]" w:date="2018-09-19T08:34:00Z"/>
                                      <w:rFonts w:ascii="Times New Roman" w:hAnsi="Times New Roman"/>
                                      <w:sz w:val="18"/>
                                      <w:szCs w:val="18"/>
                                    </w:rPr>
                                  </w:pPr>
                                  <w:ins w:id="8284" w:author="Nasser Mustafa [2]" w:date="2018-09-19T08:34:00Z">
                                    <w:r>
                                      <w:rPr>
                                        <w:rFonts w:ascii="Times New Roman" w:hAnsi="Times New Roman"/>
                                        <w:sz w:val="18"/>
                                        <w:szCs w:val="18"/>
                                      </w:rPr>
                                      <w:t>No</w:t>
                                    </w:r>
                                  </w:ins>
                                </w:p>
                              </w:tc>
                              <w:tc>
                                <w:tcPr>
                                  <w:tcW w:w="417" w:type="dxa"/>
                                </w:tcPr>
                                <w:p w14:paraId="1BAB6326" w14:textId="77777777" w:rsidR="00D617FD" w:rsidRPr="00F646CB" w:rsidRDefault="00D617FD" w:rsidP="003A6101">
                                  <w:pPr>
                                    <w:rPr>
                                      <w:ins w:id="8285" w:author="Nasser Mustafa [2]" w:date="2018-09-19T08:34:00Z"/>
                                      <w:rFonts w:ascii="Times New Roman" w:hAnsi="Times New Roman"/>
                                      <w:sz w:val="18"/>
                                      <w:szCs w:val="18"/>
                                    </w:rPr>
                                  </w:pPr>
                                  <w:ins w:id="8286" w:author="Nasser Mustafa [2]" w:date="2018-09-19T08:34:00Z">
                                    <w:r w:rsidRPr="00F646CB">
                                      <w:rPr>
                                        <w:rFonts w:ascii="Times New Roman" w:hAnsi="Times New Roman"/>
                                        <w:sz w:val="18"/>
                                        <w:szCs w:val="18"/>
                                      </w:rPr>
                                      <w:t>No</w:t>
                                    </w:r>
                                  </w:ins>
                                </w:p>
                              </w:tc>
                              <w:tc>
                                <w:tcPr>
                                  <w:tcW w:w="358" w:type="dxa"/>
                                </w:tcPr>
                                <w:p w14:paraId="1907705D" w14:textId="77777777" w:rsidR="00D617FD" w:rsidRPr="00F646CB" w:rsidRDefault="00D617FD" w:rsidP="003A6101">
                                  <w:pPr>
                                    <w:rPr>
                                      <w:ins w:id="8287" w:author="Nasser Mustafa [2]" w:date="2018-09-19T08:34:00Z"/>
                                      <w:rFonts w:ascii="Times New Roman" w:hAnsi="Times New Roman"/>
                                      <w:sz w:val="18"/>
                                      <w:szCs w:val="18"/>
                                    </w:rPr>
                                  </w:pPr>
                                  <w:ins w:id="8288" w:author="Nasser Mustafa [2]" w:date="2018-09-19T08:34:00Z">
                                    <w:r>
                                      <w:rPr>
                                        <w:rFonts w:ascii="Times New Roman" w:hAnsi="Times New Roman"/>
                                        <w:sz w:val="18"/>
                                        <w:szCs w:val="18"/>
                                      </w:rPr>
                                      <w:t>No</w:t>
                                    </w:r>
                                  </w:ins>
                                </w:p>
                              </w:tc>
                              <w:tc>
                                <w:tcPr>
                                  <w:tcW w:w="358" w:type="dxa"/>
                                </w:tcPr>
                                <w:p w14:paraId="4D6E652B" w14:textId="77777777" w:rsidR="00D617FD" w:rsidRPr="00F646CB" w:rsidRDefault="00D617FD" w:rsidP="003A6101">
                                  <w:pPr>
                                    <w:rPr>
                                      <w:ins w:id="8289" w:author="Nasser Mustafa [2]" w:date="2018-09-19T08:34:00Z"/>
                                      <w:rFonts w:ascii="Times New Roman" w:hAnsi="Times New Roman"/>
                                      <w:sz w:val="18"/>
                                      <w:szCs w:val="18"/>
                                    </w:rPr>
                                  </w:pPr>
                                  <w:ins w:id="8290" w:author="Nasser Mustafa [2]" w:date="2018-09-19T08:34:00Z">
                                    <w:r w:rsidRPr="00F646CB">
                                      <w:rPr>
                                        <w:rFonts w:ascii="Times New Roman" w:hAnsi="Times New Roman"/>
                                        <w:sz w:val="18"/>
                                        <w:szCs w:val="18"/>
                                      </w:rPr>
                                      <w:t>No</w:t>
                                    </w:r>
                                  </w:ins>
                                </w:p>
                              </w:tc>
                              <w:tc>
                                <w:tcPr>
                                  <w:tcW w:w="413" w:type="dxa"/>
                                </w:tcPr>
                                <w:p w14:paraId="1F2C041B" w14:textId="77777777" w:rsidR="00D617FD" w:rsidRPr="00F646CB" w:rsidRDefault="00D617FD" w:rsidP="003A6101">
                                  <w:pPr>
                                    <w:rPr>
                                      <w:ins w:id="8291" w:author="Nasser Mustafa [2]" w:date="2018-09-19T08:34:00Z"/>
                                      <w:rFonts w:ascii="Times New Roman" w:hAnsi="Times New Roman"/>
                                      <w:sz w:val="18"/>
                                      <w:szCs w:val="18"/>
                                    </w:rPr>
                                  </w:pPr>
                                  <w:ins w:id="8292" w:author="Nasser Mustafa [2]" w:date="2018-09-19T08:34:00Z">
                                    <w:r>
                                      <w:rPr>
                                        <w:rFonts w:ascii="Times New Roman" w:hAnsi="Times New Roman"/>
                                        <w:sz w:val="18"/>
                                        <w:szCs w:val="18"/>
                                      </w:rPr>
                                      <w:t>Yes</w:t>
                                    </w:r>
                                  </w:ins>
                                </w:p>
                              </w:tc>
                              <w:tc>
                                <w:tcPr>
                                  <w:tcW w:w="413" w:type="dxa"/>
                                </w:tcPr>
                                <w:p w14:paraId="76A63F58" w14:textId="77777777" w:rsidR="00D617FD" w:rsidRPr="00A11AF7" w:rsidRDefault="00D617FD" w:rsidP="003A6101">
                                  <w:pPr>
                                    <w:rPr>
                                      <w:ins w:id="8293" w:author="Nasser Mustafa [2]" w:date="2018-09-19T08:34:00Z"/>
                                      <w:rFonts w:cstheme="majorBidi"/>
                                      <w:sz w:val="18"/>
                                      <w:szCs w:val="18"/>
                                    </w:rPr>
                                  </w:pPr>
                                  <w:ins w:id="8294" w:author="Nasser Mustafa [2]" w:date="2018-09-19T08:34:00Z">
                                    <w:r>
                                      <w:rPr>
                                        <w:rFonts w:cstheme="majorBidi"/>
                                        <w:sz w:val="18"/>
                                        <w:szCs w:val="18"/>
                                      </w:rPr>
                                      <w:t>Yes</w:t>
                                    </w:r>
                                  </w:ins>
                                </w:p>
                              </w:tc>
                              <w:tc>
                                <w:tcPr>
                                  <w:tcW w:w="544" w:type="dxa"/>
                                </w:tcPr>
                                <w:p w14:paraId="62D9145E" w14:textId="77777777" w:rsidR="00D617FD" w:rsidRPr="00A11AF7" w:rsidRDefault="00D617FD" w:rsidP="003A6101">
                                  <w:pPr>
                                    <w:rPr>
                                      <w:ins w:id="8295" w:author="Nasser Mustafa [2]" w:date="2018-09-19T08:34:00Z"/>
                                      <w:rFonts w:cstheme="majorBidi"/>
                                      <w:sz w:val="18"/>
                                      <w:szCs w:val="18"/>
                                    </w:rPr>
                                  </w:pPr>
                                  <w:ins w:id="8296" w:author="Nasser Mustafa [2]" w:date="2018-09-19T08:34:00Z">
                                    <w:r>
                                      <w:rPr>
                                        <w:rFonts w:cstheme="majorBidi"/>
                                        <w:sz w:val="18"/>
                                        <w:szCs w:val="18"/>
                                      </w:rPr>
                                      <w:t>Yes</w:t>
                                    </w:r>
                                  </w:ins>
                                </w:p>
                              </w:tc>
                            </w:tr>
                            <w:tr w:rsidR="00D617FD" w:rsidRPr="00A11AF7" w14:paraId="792E9088" w14:textId="77777777" w:rsidTr="00A1256E">
                              <w:trPr>
                                <w:trHeight w:val="240"/>
                                <w:jc w:val="center"/>
                                <w:ins w:id="8297" w:author="Nasser Mustafa [2]" w:date="2018-09-19T08:34:00Z"/>
                              </w:trPr>
                              <w:tc>
                                <w:tcPr>
                                  <w:tcW w:w="1140" w:type="dxa"/>
                                  <w:vMerge/>
                                </w:tcPr>
                                <w:p w14:paraId="43A9948B" w14:textId="77777777" w:rsidR="00D617FD" w:rsidRPr="00F646CB" w:rsidRDefault="00D617FD" w:rsidP="003A6101">
                                  <w:pPr>
                                    <w:ind w:hanging="14"/>
                                    <w:rPr>
                                      <w:ins w:id="8298" w:author="Nasser Mustafa [2]" w:date="2018-09-19T08:34:00Z"/>
                                      <w:rFonts w:ascii="Times New Roman" w:hAnsi="Times New Roman"/>
                                      <w:sz w:val="18"/>
                                      <w:szCs w:val="18"/>
                                      <w:lang w:val="en-CA"/>
                                    </w:rPr>
                                  </w:pPr>
                                </w:p>
                              </w:tc>
                              <w:tc>
                                <w:tcPr>
                                  <w:tcW w:w="1134" w:type="dxa"/>
                                </w:tcPr>
                                <w:p w14:paraId="5BB46898" w14:textId="77777777" w:rsidR="00D617FD" w:rsidRPr="00085E96" w:rsidRDefault="00D617FD" w:rsidP="003A6101">
                                  <w:pPr>
                                    <w:rPr>
                                      <w:ins w:id="8299" w:author="Nasser Mustafa [2]" w:date="2018-09-19T08:34:00Z"/>
                                      <w:rFonts w:ascii="Times New Roman" w:hAnsi="Times New Roman"/>
                                      <w:sz w:val="20"/>
                                      <w:szCs w:val="20"/>
                                    </w:rPr>
                                  </w:pPr>
                                  <w:ins w:id="8300"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_Ref482756089 \h  \* MERGEFORMAT </w:instrText>
                                    </w:r>
                                  </w:ins>
                                  <w:r w:rsidRPr="002D6A49">
                                    <w:rPr>
                                      <w:rFonts w:ascii="Times New Roman" w:hAnsi="Times New Roman"/>
                                      <w:sz w:val="20"/>
                                      <w:szCs w:val="20"/>
                                    </w:rPr>
                                  </w:r>
                                  <w:ins w:id="8301" w:author="Nasser Mustafa [2]" w:date="2018-09-19T08:34:00Z">
                                    <w:r w:rsidRPr="002D6A49">
                                      <w:rPr>
                                        <w:rFonts w:ascii="Times New Roman" w:hAnsi="Times New Roman"/>
                                        <w:sz w:val="20"/>
                                        <w:szCs w:val="20"/>
                                      </w:rPr>
                                      <w:fldChar w:fldCharType="separate"/>
                                    </w:r>
                                  </w:ins>
                                </w:p>
                                <w:p w14:paraId="331D6FBA" w14:textId="77777777" w:rsidR="00D617FD" w:rsidRPr="002D6A49" w:rsidRDefault="00D617FD" w:rsidP="003A6101">
                                  <w:pPr>
                                    <w:rPr>
                                      <w:ins w:id="8302" w:author="Nasser Mustafa [2]" w:date="2018-09-19T08:34:00Z"/>
                                      <w:rFonts w:ascii="Times New Roman" w:hAnsi="Times New Roman"/>
                                      <w:sz w:val="20"/>
                                      <w:szCs w:val="20"/>
                                    </w:rPr>
                                  </w:pPr>
                                  <w:ins w:id="8303" w:author="Nasser Mustafa [2]" w:date="2018-09-19T08:34:00Z">
                                    <w:r w:rsidRPr="00085E96">
                                      <w:rPr>
                                        <w:rFonts w:ascii="Times New Roman" w:hAnsi="Times New Roman"/>
                                        <w:noProof/>
                                        <w:sz w:val="20"/>
                                        <w:szCs w:val="20"/>
                                      </w:rPr>
                                      <w:t>TrTstCase 4</w:t>
                                    </w:r>
                                    <w:r w:rsidRPr="002D6A49">
                                      <w:rPr>
                                        <w:rFonts w:ascii="Times New Roman" w:hAnsi="Times New Roman"/>
                                        <w:sz w:val="20"/>
                                        <w:szCs w:val="20"/>
                                      </w:rPr>
                                      <w:fldChar w:fldCharType="end"/>
                                    </w:r>
                                  </w:ins>
                                </w:p>
                              </w:tc>
                              <w:tc>
                                <w:tcPr>
                                  <w:tcW w:w="425" w:type="dxa"/>
                                </w:tcPr>
                                <w:p w14:paraId="0B540A9D" w14:textId="77777777" w:rsidR="00D617FD" w:rsidRPr="00F646CB" w:rsidRDefault="00D617FD" w:rsidP="003A6101">
                                  <w:pPr>
                                    <w:rPr>
                                      <w:ins w:id="8304" w:author="Nasser Mustafa [2]" w:date="2018-09-19T08:34:00Z"/>
                                      <w:rFonts w:ascii="Times New Roman" w:hAnsi="Times New Roman"/>
                                      <w:sz w:val="18"/>
                                      <w:szCs w:val="18"/>
                                    </w:rPr>
                                  </w:pPr>
                                  <w:ins w:id="8305" w:author="Nasser Mustafa [2]" w:date="2018-09-19T08:34:00Z">
                                    <w:r w:rsidRPr="00F646CB">
                                      <w:rPr>
                                        <w:rFonts w:ascii="Times New Roman" w:hAnsi="Times New Roman"/>
                                        <w:sz w:val="18"/>
                                        <w:szCs w:val="18"/>
                                      </w:rPr>
                                      <w:t>Yes</w:t>
                                    </w:r>
                                  </w:ins>
                                </w:p>
                              </w:tc>
                              <w:tc>
                                <w:tcPr>
                                  <w:tcW w:w="403" w:type="dxa"/>
                                </w:tcPr>
                                <w:p w14:paraId="3227ECEC" w14:textId="77777777" w:rsidR="00D617FD" w:rsidRPr="00F646CB" w:rsidRDefault="00D617FD" w:rsidP="003A6101">
                                  <w:pPr>
                                    <w:rPr>
                                      <w:ins w:id="8306" w:author="Nasser Mustafa [2]" w:date="2018-09-19T08:34:00Z"/>
                                      <w:rFonts w:ascii="Times New Roman" w:hAnsi="Times New Roman"/>
                                      <w:sz w:val="18"/>
                                      <w:szCs w:val="18"/>
                                    </w:rPr>
                                  </w:pPr>
                                  <w:ins w:id="8307" w:author="Nasser Mustafa [2]" w:date="2018-09-19T08:34:00Z">
                                    <w:r w:rsidRPr="00F646CB">
                                      <w:rPr>
                                        <w:rFonts w:ascii="Times New Roman" w:hAnsi="Times New Roman"/>
                                        <w:sz w:val="18"/>
                                        <w:szCs w:val="18"/>
                                      </w:rPr>
                                      <w:t>No</w:t>
                                    </w:r>
                                  </w:ins>
                                </w:p>
                              </w:tc>
                              <w:tc>
                                <w:tcPr>
                                  <w:tcW w:w="354" w:type="dxa"/>
                                </w:tcPr>
                                <w:p w14:paraId="40B8E2F1" w14:textId="77777777" w:rsidR="00D617FD" w:rsidRPr="00F646CB" w:rsidRDefault="00D617FD" w:rsidP="003A6101">
                                  <w:pPr>
                                    <w:rPr>
                                      <w:ins w:id="8308" w:author="Nasser Mustafa [2]" w:date="2018-09-19T08:34:00Z"/>
                                      <w:rFonts w:ascii="Times New Roman" w:hAnsi="Times New Roman"/>
                                      <w:sz w:val="18"/>
                                      <w:szCs w:val="18"/>
                                    </w:rPr>
                                  </w:pPr>
                                  <w:ins w:id="8309" w:author="Nasser Mustafa [2]" w:date="2018-09-19T08:34:00Z">
                                    <w:r w:rsidRPr="00F646CB">
                                      <w:rPr>
                                        <w:rFonts w:ascii="Times New Roman" w:hAnsi="Times New Roman"/>
                                        <w:sz w:val="18"/>
                                        <w:szCs w:val="18"/>
                                      </w:rPr>
                                      <w:t>No</w:t>
                                    </w:r>
                                  </w:ins>
                                </w:p>
                              </w:tc>
                              <w:tc>
                                <w:tcPr>
                                  <w:tcW w:w="417" w:type="dxa"/>
                                </w:tcPr>
                                <w:p w14:paraId="0FE6FCCA" w14:textId="77777777" w:rsidR="00D617FD" w:rsidRPr="00F646CB" w:rsidRDefault="00D617FD" w:rsidP="003A6101">
                                  <w:pPr>
                                    <w:rPr>
                                      <w:ins w:id="8310" w:author="Nasser Mustafa [2]" w:date="2018-09-19T08:34:00Z"/>
                                      <w:rFonts w:ascii="Times New Roman" w:hAnsi="Times New Roman"/>
                                      <w:sz w:val="18"/>
                                      <w:szCs w:val="18"/>
                                    </w:rPr>
                                  </w:pPr>
                                  <w:ins w:id="8311" w:author="Nasser Mustafa [2]" w:date="2018-09-19T08:34:00Z">
                                    <w:r w:rsidRPr="00F646CB">
                                      <w:rPr>
                                        <w:rFonts w:ascii="Times New Roman" w:hAnsi="Times New Roman"/>
                                        <w:sz w:val="18"/>
                                        <w:szCs w:val="18"/>
                                      </w:rPr>
                                      <w:t>No</w:t>
                                    </w:r>
                                  </w:ins>
                                </w:p>
                              </w:tc>
                              <w:tc>
                                <w:tcPr>
                                  <w:tcW w:w="358" w:type="dxa"/>
                                </w:tcPr>
                                <w:p w14:paraId="2B7C7E91" w14:textId="77777777" w:rsidR="00D617FD" w:rsidRPr="00F646CB" w:rsidRDefault="00D617FD" w:rsidP="003A6101">
                                  <w:pPr>
                                    <w:rPr>
                                      <w:ins w:id="8312" w:author="Nasser Mustafa [2]" w:date="2018-09-19T08:34:00Z"/>
                                      <w:rFonts w:ascii="Times New Roman" w:hAnsi="Times New Roman"/>
                                      <w:sz w:val="18"/>
                                      <w:szCs w:val="18"/>
                                    </w:rPr>
                                  </w:pPr>
                                  <w:ins w:id="8313" w:author="Nasser Mustafa [2]" w:date="2018-09-19T08:34:00Z">
                                    <w:r w:rsidRPr="00F646CB">
                                      <w:rPr>
                                        <w:rFonts w:ascii="Times New Roman" w:hAnsi="Times New Roman"/>
                                        <w:sz w:val="18"/>
                                        <w:szCs w:val="18"/>
                                      </w:rPr>
                                      <w:t>No</w:t>
                                    </w:r>
                                  </w:ins>
                                </w:p>
                              </w:tc>
                              <w:tc>
                                <w:tcPr>
                                  <w:tcW w:w="358" w:type="dxa"/>
                                </w:tcPr>
                                <w:p w14:paraId="62104875" w14:textId="77777777" w:rsidR="00D617FD" w:rsidRPr="00F646CB" w:rsidRDefault="00D617FD" w:rsidP="003A6101">
                                  <w:pPr>
                                    <w:rPr>
                                      <w:ins w:id="8314" w:author="Nasser Mustafa [2]" w:date="2018-09-19T08:34:00Z"/>
                                      <w:rFonts w:ascii="Times New Roman" w:hAnsi="Times New Roman"/>
                                      <w:sz w:val="18"/>
                                      <w:szCs w:val="18"/>
                                    </w:rPr>
                                  </w:pPr>
                                  <w:ins w:id="8315" w:author="Nasser Mustafa [2]" w:date="2018-09-19T08:34:00Z">
                                    <w:r w:rsidRPr="00F646CB">
                                      <w:rPr>
                                        <w:rFonts w:ascii="Times New Roman" w:hAnsi="Times New Roman"/>
                                        <w:sz w:val="18"/>
                                        <w:szCs w:val="18"/>
                                      </w:rPr>
                                      <w:t>No</w:t>
                                    </w:r>
                                  </w:ins>
                                </w:p>
                              </w:tc>
                              <w:tc>
                                <w:tcPr>
                                  <w:tcW w:w="413" w:type="dxa"/>
                                </w:tcPr>
                                <w:p w14:paraId="25B88ACB" w14:textId="77777777" w:rsidR="00D617FD" w:rsidRPr="00F646CB" w:rsidRDefault="00D617FD" w:rsidP="003A6101">
                                  <w:pPr>
                                    <w:rPr>
                                      <w:ins w:id="8316" w:author="Nasser Mustafa [2]" w:date="2018-09-19T08:34:00Z"/>
                                      <w:rFonts w:ascii="Times New Roman" w:hAnsi="Times New Roman"/>
                                      <w:sz w:val="18"/>
                                      <w:szCs w:val="18"/>
                                    </w:rPr>
                                  </w:pPr>
                                  <w:ins w:id="8317" w:author="Nasser Mustafa [2]" w:date="2018-09-19T08:34:00Z">
                                    <w:r w:rsidRPr="00F646CB">
                                      <w:rPr>
                                        <w:rFonts w:ascii="Times New Roman" w:hAnsi="Times New Roman"/>
                                        <w:sz w:val="18"/>
                                        <w:szCs w:val="18"/>
                                      </w:rPr>
                                      <w:t>Yes</w:t>
                                    </w:r>
                                  </w:ins>
                                </w:p>
                              </w:tc>
                              <w:tc>
                                <w:tcPr>
                                  <w:tcW w:w="413" w:type="dxa"/>
                                </w:tcPr>
                                <w:p w14:paraId="33B162DE" w14:textId="77777777" w:rsidR="00D617FD" w:rsidRPr="00A11AF7" w:rsidRDefault="00D617FD" w:rsidP="003A6101">
                                  <w:pPr>
                                    <w:rPr>
                                      <w:ins w:id="8318" w:author="Nasser Mustafa [2]" w:date="2018-09-19T08:34:00Z"/>
                                      <w:rFonts w:cstheme="majorBidi"/>
                                      <w:sz w:val="18"/>
                                      <w:szCs w:val="18"/>
                                    </w:rPr>
                                  </w:pPr>
                                  <w:ins w:id="8319" w:author="Nasser Mustafa [2]" w:date="2018-09-19T08:34:00Z">
                                    <w:r>
                                      <w:rPr>
                                        <w:rFonts w:cstheme="majorBidi"/>
                                        <w:sz w:val="18"/>
                                        <w:szCs w:val="18"/>
                                      </w:rPr>
                                      <w:t>Yes</w:t>
                                    </w:r>
                                  </w:ins>
                                </w:p>
                              </w:tc>
                              <w:tc>
                                <w:tcPr>
                                  <w:tcW w:w="544" w:type="dxa"/>
                                </w:tcPr>
                                <w:p w14:paraId="372A9F50" w14:textId="77777777" w:rsidR="00D617FD" w:rsidRPr="00A11AF7" w:rsidRDefault="00D617FD" w:rsidP="003A6101">
                                  <w:pPr>
                                    <w:rPr>
                                      <w:ins w:id="8320" w:author="Nasser Mustafa [2]" w:date="2018-09-19T08:34:00Z"/>
                                      <w:rFonts w:cstheme="majorBidi"/>
                                      <w:sz w:val="18"/>
                                      <w:szCs w:val="18"/>
                                    </w:rPr>
                                  </w:pPr>
                                  <w:ins w:id="8321" w:author="Nasser Mustafa [2]" w:date="2018-09-19T08:34:00Z">
                                    <w:r>
                                      <w:rPr>
                                        <w:rFonts w:cstheme="majorBidi"/>
                                        <w:sz w:val="18"/>
                                        <w:szCs w:val="18"/>
                                      </w:rPr>
                                      <w:t>Yes</w:t>
                                    </w:r>
                                  </w:ins>
                                </w:p>
                              </w:tc>
                            </w:tr>
                            <w:tr w:rsidR="00D617FD" w:rsidRPr="00A11AF7" w14:paraId="10283984" w14:textId="77777777" w:rsidTr="00A1256E">
                              <w:trPr>
                                <w:trHeight w:val="150"/>
                                <w:jc w:val="center"/>
                                <w:ins w:id="8322" w:author="Nasser Mustafa [2]" w:date="2018-09-19T08:34:00Z"/>
                              </w:trPr>
                              <w:tc>
                                <w:tcPr>
                                  <w:tcW w:w="1140" w:type="dxa"/>
                                  <w:vMerge/>
                                </w:tcPr>
                                <w:p w14:paraId="0A6BB4C2" w14:textId="77777777" w:rsidR="00D617FD" w:rsidRPr="00F646CB" w:rsidRDefault="00D617FD" w:rsidP="003A6101">
                                  <w:pPr>
                                    <w:rPr>
                                      <w:ins w:id="8323" w:author="Nasser Mustafa [2]" w:date="2018-09-19T08:34:00Z"/>
                                      <w:rFonts w:ascii="Times New Roman" w:hAnsi="Times New Roman"/>
                                      <w:sz w:val="18"/>
                                      <w:szCs w:val="18"/>
                                    </w:rPr>
                                  </w:pPr>
                                </w:p>
                              </w:tc>
                              <w:tc>
                                <w:tcPr>
                                  <w:tcW w:w="1134" w:type="dxa"/>
                                </w:tcPr>
                                <w:p w14:paraId="610239FC" w14:textId="77777777" w:rsidR="00D617FD" w:rsidRPr="00085E96" w:rsidRDefault="00D617FD" w:rsidP="003A6101">
                                  <w:pPr>
                                    <w:rPr>
                                      <w:ins w:id="8324" w:author="Nasser Mustafa [2]" w:date="2018-09-19T08:34:00Z"/>
                                      <w:rFonts w:ascii="Times New Roman" w:hAnsi="Times New Roman"/>
                                      <w:sz w:val="20"/>
                                      <w:szCs w:val="20"/>
                                    </w:rPr>
                                  </w:pPr>
                                  <w:ins w:id="8325"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_Ref482756099 \h  \* MERGEFORMAT </w:instrText>
                                    </w:r>
                                  </w:ins>
                                  <w:r w:rsidRPr="002D6A49">
                                    <w:rPr>
                                      <w:rFonts w:ascii="Times New Roman" w:hAnsi="Times New Roman"/>
                                      <w:sz w:val="20"/>
                                      <w:szCs w:val="20"/>
                                    </w:rPr>
                                  </w:r>
                                  <w:ins w:id="8326" w:author="Nasser Mustafa [2]" w:date="2018-09-19T08:34:00Z">
                                    <w:r w:rsidRPr="002D6A49">
                                      <w:rPr>
                                        <w:rFonts w:ascii="Times New Roman" w:hAnsi="Times New Roman"/>
                                        <w:sz w:val="20"/>
                                        <w:szCs w:val="20"/>
                                      </w:rPr>
                                      <w:fldChar w:fldCharType="separate"/>
                                    </w:r>
                                  </w:ins>
                                </w:p>
                                <w:p w14:paraId="2D776BA3" w14:textId="77777777" w:rsidR="00D617FD" w:rsidRPr="002D6A49" w:rsidRDefault="00D617FD" w:rsidP="003A6101">
                                  <w:pPr>
                                    <w:rPr>
                                      <w:ins w:id="8327" w:author="Nasser Mustafa [2]" w:date="2018-09-19T08:34:00Z"/>
                                      <w:rFonts w:ascii="Times New Roman" w:hAnsi="Times New Roman"/>
                                      <w:sz w:val="20"/>
                                      <w:szCs w:val="20"/>
                                    </w:rPr>
                                  </w:pPr>
                                  <w:ins w:id="8328" w:author="Nasser Mustafa [2]" w:date="2018-09-19T08:34:00Z">
                                    <w:r w:rsidRPr="00085E96">
                                      <w:rPr>
                                        <w:rFonts w:ascii="Times New Roman" w:hAnsi="Times New Roman"/>
                                        <w:noProof/>
                                        <w:sz w:val="20"/>
                                        <w:szCs w:val="20"/>
                                      </w:rPr>
                                      <w:t>TrTstCase 5</w:t>
                                    </w:r>
                                    <w:r w:rsidRPr="002D6A49">
                                      <w:rPr>
                                        <w:rFonts w:ascii="Times New Roman" w:hAnsi="Times New Roman"/>
                                        <w:sz w:val="20"/>
                                        <w:szCs w:val="20"/>
                                      </w:rPr>
                                      <w:fldChar w:fldCharType="end"/>
                                    </w:r>
                                  </w:ins>
                                </w:p>
                              </w:tc>
                              <w:tc>
                                <w:tcPr>
                                  <w:tcW w:w="425" w:type="dxa"/>
                                </w:tcPr>
                                <w:p w14:paraId="5969260D" w14:textId="77777777" w:rsidR="00D617FD" w:rsidRPr="00F646CB" w:rsidRDefault="00D617FD" w:rsidP="003A6101">
                                  <w:pPr>
                                    <w:rPr>
                                      <w:ins w:id="8329" w:author="Nasser Mustafa [2]" w:date="2018-09-19T08:34:00Z"/>
                                      <w:rFonts w:ascii="Times New Roman" w:hAnsi="Times New Roman"/>
                                      <w:sz w:val="18"/>
                                      <w:szCs w:val="18"/>
                                    </w:rPr>
                                  </w:pPr>
                                  <w:ins w:id="8330" w:author="Nasser Mustafa [2]" w:date="2018-09-19T08:34:00Z">
                                    <w:r w:rsidRPr="00F646CB">
                                      <w:rPr>
                                        <w:rFonts w:ascii="Times New Roman" w:hAnsi="Times New Roman"/>
                                        <w:sz w:val="18"/>
                                        <w:szCs w:val="18"/>
                                      </w:rPr>
                                      <w:t>No</w:t>
                                    </w:r>
                                  </w:ins>
                                </w:p>
                              </w:tc>
                              <w:tc>
                                <w:tcPr>
                                  <w:tcW w:w="403" w:type="dxa"/>
                                </w:tcPr>
                                <w:p w14:paraId="31E5B8C2" w14:textId="77777777" w:rsidR="00D617FD" w:rsidRPr="00F646CB" w:rsidRDefault="00D617FD" w:rsidP="003A6101">
                                  <w:pPr>
                                    <w:rPr>
                                      <w:ins w:id="8331" w:author="Nasser Mustafa [2]" w:date="2018-09-19T08:34:00Z"/>
                                      <w:rFonts w:ascii="Times New Roman" w:hAnsi="Times New Roman"/>
                                      <w:sz w:val="18"/>
                                      <w:szCs w:val="18"/>
                                    </w:rPr>
                                  </w:pPr>
                                  <w:ins w:id="8332" w:author="Nasser Mustafa [2]" w:date="2018-09-19T08:34:00Z">
                                    <w:r w:rsidRPr="00F646CB">
                                      <w:rPr>
                                        <w:rFonts w:ascii="Times New Roman" w:hAnsi="Times New Roman"/>
                                        <w:sz w:val="18"/>
                                        <w:szCs w:val="18"/>
                                      </w:rPr>
                                      <w:t>No</w:t>
                                    </w:r>
                                  </w:ins>
                                </w:p>
                              </w:tc>
                              <w:tc>
                                <w:tcPr>
                                  <w:tcW w:w="354" w:type="dxa"/>
                                </w:tcPr>
                                <w:p w14:paraId="54EDC3DD" w14:textId="77777777" w:rsidR="00D617FD" w:rsidRPr="00F646CB" w:rsidRDefault="00D617FD" w:rsidP="003A6101">
                                  <w:pPr>
                                    <w:rPr>
                                      <w:ins w:id="8333" w:author="Nasser Mustafa [2]" w:date="2018-09-19T08:34:00Z"/>
                                      <w:rFonts w:ascii="Times New Roman" w:hAnsi="Times New Roman"/>
                                      <w:sz w:val="18"/>
                                      <w:szCs w:val="18"/>
                                    </w:rPr>
                                  </w:pPr>
                                  <w:ins w:id="8334" w:author="Nasser Mustafa [2]" w:date="2018-09-19T08:34:00Z">
                                    <w:r w:rsidRPr="00F646CB">
                                      <w:rPr>
                                        <w:rFonts w:ascii="Times New Roman" w:hAnsi="Times New Roman"/>
                                        <w:sz w:val="18"/>
                                        <w:szCs w:val="18"/>
                                      </w:rPr>
                                      <w:t>No</w:t>
                                    </w:r>
                                  </w:ins>
                                </w:p>
                              </w:tc>
                              <w:tc>
                                <w:tcPr>
                                  <w:tcW w:w="417" w:type="dxa"/>
                                </w:tcPr>
                                <w:p w14:paraId="407FE9E0" w14:textId="77777777" w:rsidR="00D617FD" w:rsidRPr="00F646CB" w:rsidRDefault="00D617FD" w:rsidP="003A6101">
                                  <w:pPr>
                                    <w:rPr>
                                      <w:ins w:id="8335" w:author="Nasser Mustafa [2]" w:date="2018-09-19T08:34:00Z"/>
                                      <w:rFonts w:ascii="Times New Roman" w:hAnsi="Times New Roman"/>
                                      <w:sz w:val="18"/>
                                      <w:szCs w:val="18"/>
                                    </w:rPr>
                                  </w:pPr>
                                  <w:ins w:id="8336" w:author="Nasser Mustafa [2]" w:date="2018-09-19T08:34:00Z">
                                    <w:r w:rsidRPr="00F646CB">
                                      <w:rPr>
                                        <w:rFonts w:ascii="Times New Roman" w:hAnsi="Times New Roman"/>
                                        <w:sz w:val="18"/>
                                        <w:szCs w:val="18"/>
                                      </w:rPr>
                                      <w:t>No</w:t>
                                    </w:r>
                                  </w:ins>
                                </w:p>
                              </w:tc>
                              <w:tc>
                                <w:tcPr>
                                  <w:tcW w:w="358" w:type="dxa"/>
                                </w:tcPr>
                                <w:p w14:paraId="063C0222" w14:textId="77777777" w:rsidR="00D617FD" w:rsidRPr="00F646CB" w:rsidRDefault="00D617FD" w:rsidP="003A6101">
                                  <w:pPr>
                                    <w:rPr>
                                      <w:ins w:id="8337" w:author="Nasser Mustafa [2]" w:date="2018-09-19T08:34:00Z"/>
                                      <w:rFonts w:ascii="Times New Roman" w:hAnsi="Times New Roman"/>
                                      <w:sz w:val="18"/>
                                      <w:szCs w:val="18"/>
                                    </w:rPr>
                                  </w:pPr>
                                  <w:ins w:id="8338" w:author="Nasser Mustafa [2]" w:date="2018-09-19T08:34:00Z">
                                    <w:r w:rsidRPr="00F646CB">
                                      <w:rPr>
                                        <w:rFonts w:ascii="Times New Roman" w:hAnsi="Times New Roman"/>
                                        <w:sz w:val="18"/>
                                        <w:szCs w:val="18"/>
                                      </w:rPr>
                                      <w:t>No</w:t>
                                    </w:r>
                                  </w:ins>
                                </w:p>
                              </w:tc>
                              <w:tc>
                                <w:tcPr>
                                  <w:tcW w:w="358" w:type="dxa"/>
                                </w:tcPr>
                                <w:p w14:paraId="472A77F7" w14:textId="77777777" w:rsidR="00D617FD" w:rsidRPr="00F646CB" w:rsidRDefault="00D617FD" w:rsidP="003A6101">
                                  <w:pPr>
                                    <w:rPr>
                                      <w:ins w:id="8339" w:author="Nasser Mustafa [2]" w:date="2018-09-19T08:34:00Z"/>
                                      <w:rFonts w:ascii="Times New Roman" w:hAnsi="Times New Roman"/>
                                      <w:sz w:val="18"/>
                                      <w:szCs w:val="18"/>
                                    </w:rPr>
                                  </w:pPr>
                                  <w:ins w:id="8340" w:author="Nasser Mustafa [2]" w:date="2018-09-19T08:34:00Z">
                                    <w:r w:rsidRPr="00F646CB">
                                      <w:rPr>
                                        <w:rFonts w:ascii="Times New Roman" w:hAnsi="Times New Roman"/>
                                        <w:sz w:val="18"/>
                                        <w:szCs w:val="18"/>
                                      </w:rPr>
                                      <w:t>No</w:t>
                                    </w:r>
                                  </w:ins>
                                </w:p>
                              </w:tc>
                              <w:tc>
                                <w:tcPr>
                                  <w:tcW w:w="413" w:type="dxa"/>
                                </w:tcPr>
                                <w:p w14:paraId="43491F9D" w14:textId="77777777" w:rsidR="00D617FD" w:rsidRPr="00F646CB" w:rsidRDefault="00D617FD" w:rsidP="003A6101">
                                  <w:pPr>
                                    <w:rPr>
                                      <w:ins w:id="8341" w:author="Nasser Mustafa [2]" w:date="2018-09-19T08:34:00Z"/>
                                      <w:rFonts w:ascii="Times New Roman" w:hAnsi="Times New Roman"/>
                                      <w:sz w:val="18"/>
                                      <w:szCs w:val="18"/>
                                    </w:rPr>
                                  </w:pPr>
                                  <w:ins w:id="8342" w:author="Nasser Mustafa [2]" w:date="2018-09-19T08:34:00Z">
                                    <w:r w:rsidRPr="00F646CB">
                                      <w:rPr>
                                        <w:rFonts w:ascii="Times New Roman" w:hAnsi="Times New Roman"/>
                                        <w:sz w:val="18"/>
                                        <w:szCs w:val="18"/>
                                      </w:rPr>
                                      <w:t>No</w:t>
                                    </w:r>
                                  </w:ins>
                                </w:p>
                              </w:tc>
                              <w:tc>
                                <w:tcPr>
                                  <w:tcW w:w="413" w:type="dxa"/>
                                </w:tcPr>
                                <w:p w14:paraId="674E9E8D" w14:textId="77777777" w:rsidR="00D617FD" w:rsidRPr="00A11AF7" w:rsidRDefault="00D617FD" w:rsidP="003A6101">
                                  <w:pPr>
                                    <w:rPr>
                                      <w:ins w:id="8343" w:author="Nasser Mustafa [2]" w:date="2018-09-19T08:34:00Z"/>
                                      <w:sz w:val="18"/>
                                      <w:szCs w:val="18"/>
                                    </w:rPr>
                                  </w:pPr>
                                  <w:ins w:id="8344" w:author="Nasser Mustafa [2]" w:date="2018-09-19T08:34:00Z">
                                    <w:r>
                                      <w:rPr>
                                        <w:sz w:val="18"/>
                                        <w:szCs w:val="18"/>
                                      </w:rPr>
                                      <w:t>Yes</w:t>
                                    </w:r>
                                  </w:ins>
                                </w:p>
                              </w:tc>
                              <w:tc>
                                <w:tcPr>
                                  <w:tcW w:w="544" w:type="dxa"/>
                                </w:tcPr>
                                <w:p w14:paraId="4E25833A" w14:textId="77777777" w:rsidR="00D617FD" w:rsidRPr="00A11AF7" w:rsidRDefault="00D617FD" w:rsidP="003A6101">
                                  <w:pPr>
                                    <w:rPr>
                                      <w:ins w:id="8345" w:author="Nasser Mustafa [2]" w:date="2018-09-19T08:34:00Z"/>
                                      <w:sz w:val="18"/>
                                      <w:szCs w:val="18"/>
                                    </w:rPr>
                                  </w:pPr>
                                  <w:ins w:id="8346" w:author="Nasser Mustafa [2]" w:date="2018-09-19T08:34:00Z">
                                    <w:r>
                                      <w:rPr>
                                        <w:rFonts w:cstheme="majorBidi"/>
                                        <w:sz w:val="18"/>
                                        <w:szCs w:val="18"/>
                                      </w:rPr>
                                      <w:t>Yes</w:t>
                                    </w:r>
                                  </w:ins>
                                </w:p>
                              </w:tc>
                            </w:tr>
                            <w:tr w:rsidR="00D617FD" w:rsidRPr="00A11AF7" w14:paraId="590F039F" w14:textId="77777777" w:rsidTr="00A1256E">
                              <w:trPr>
                                <w:trHeight w:val="275"/>
                                <w:jc w:val="center"/>
                                <w:ins w:id="8347" w:author="Nasser Mustafa [2]" w:date="2018-09-19T08:34:00Z"/>
                              </w:trPr>
                              <w:tc>
                                <w:tcPr>
                                  <w:tcW w:w="1140" w:type="dxa"/>
                                </w:tcPr>
                                <w:p w14:paraId="72333093" w14:textId="77777777" w:rsidR="00D617FD" w:rsidRPr="00F646CB" w:rsidRDefault="00D617FD" w:rsidP="003A6101">
                                  <w:pPr>
                                    <w:rPr>
                                      <w:ins w:id="8348" w:author="Nasser Mustafa [2]" w:date="2018-09-19T08:34:00Z"/>
                                      <w:rFonts w:ascii="Times New Roman" w:hAnsi="Times New Roman"/>
                                      <w:sz w:val="18"/>
                                      <w:szCs w:val="18"/>
                                    </w:rPr>
                                  </w:pPr>
                                  <w:ins w:id="8349"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_Ref482757007 \r \h </w:instrText>
                                    </w:r>
                                    <w:r>
                                      <w:rPr>
                                        <w:rFonts w:ascii="Times New Roman" w:hAnsi="Times New Roman"/>
                                        <w:sz w:val="18"/>
                                        <w:szCs w:val="18"/>
                                      </w:rPr>
                                      <w:instrText xml:space="preserve"> \* MERGEFORMAT </w:instrText>
                                    </w:r>
                                  </w:ins>
                                  <w:r w:rsidRPr="00F646CB">
                                    <w:rPr>
                                      <w:rFonts w:ascii="Times New Roman" w:hAnsi="Times New Roman"/>
                                      <w:sz w:val="18"/>
                                      <w:szCs w:val="18"/>
                                    </w:rPr>
                                  </w:r>
                                  <w:ins w:id="8350"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ValCr8</w:t>
                                    </w:r>
                                    <w:r w:rsidRPr="00F646CB">
                                      <w:rPr>
                                        <w:rFonts w:ascii="Times New Roman" w:hAnsi="Times New Roman"/>
                                        <w:sz w:val="18"/>
                                        <w:szCs w:val="18"/>
                                      </w:rPr>
                                      <w:fldChar w:fldCharType="end"/>
                                    </w:r>
                                  </w:ins>
                                </w:p>
                              </w:tc>
                              <w:tc>
                                <w:tcPr>
                                  <w:tcW w:w="1134" w:type="dxa"/>
                                </w:tcPr>
                                <w:p w14:paraId="30DB7D60" w14:textId="77777777" w:rsidR="00D617FD" w:rsidRPr="002D6A49" w:rsidRDefault="00D617FD" w:rsidP="003A6101">
                                  <w:pPr>
                                    <w:rPr>
                                      <w:ins w:id="8351" w:author="Nasser Mustafa [2]" w:date="2018-09-19T08:34:00Z"/>
                                      <w:rFonts w:ascii="Times New Roman" w:hAnsi="Times New Roman"/>
                                      <w:sz w:val="20"/>
                                      <w:szCs w:val="20"/>
                                    </w:rPr>
                                  </w:pPr>
                                  <w:ins w:id="8352"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_Ref482757418 \h  \* MERGEFORMAT </w:instrText>
                                    </w:r>
                                  </w:ins>
                                  <w:r w:rsidRPr="002D6A49">
                                    <w:rPr>
                                      <w:rFonts w:ascii="Times New Roman" w:hAnsi="Times New Roman"/>
                                      <w:sz w:val="20"/>
                                      <w:szCs w:val="20"/>
                                    </w:rPr>
                                  </w:r>
                                  <w:ins w:id="8353"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10</w:t>
                                    </w:r>
                                    <w:r w:rsidRPr="002D6A49">
                                      <w:rPr>
                                        <w:rFonts w:ascii="Times New Roman" w:hAnsi="Times New Roman"/>
                                        <w:sz w:val="20"/>
                                        <w:szCs w:val="20"/>
                                      </w:rPr>
                                      <w:fldChar w:fldCharType="end"/>
                                    </w:r>
                                  </w:ins>
                                </w:p>
                              </w:tc>
                              <w:tc>
                                <w:tcPr>
                                  <w:tcW w:w="425" w:type="dxa"/>
                                </w:tcPr>
                                <w:p w14:paraId="6F659D05" w14:textId="77777777" w:rsidR="00D617FD" w:rsidRPr="00F646CB" w:rsidRDefault="00D617FD" w:rsidP="003A6101">
                                  <w:pPr>
                                    <w:rPr>
                                      <w:ins w:id="8354" w:author="Nasser Mustafa [2]" w:date="2018-09-19T08:34:00Z"/>
                                      <w:rFonts w:ascii="Times New Roman" w:hAnsi="Times New Roman"/>
                                      <w:sz w:val="18"/>
                                      <w:szCs w:val="18"/>
                                    </w:rPr>
                                  </w:pPr>
                                  <w:ins w:id="8355" w:author="Nasser Mustafa [2]" w:date="2018-09-19T08:34:00Z">
                                    <w:r w:rsidRPr="00F646CB">
                                      <w:rPr>
                                        <w:rFonts w:ascii="Times New Roman" w:hAnsi="Times New Roman"/>
                                        <w:sz w:val="18"/>
                                        <w:szCs w:val="18"/>
                                      </w:rPr>
                                      <w:t>No</w:t>
                                    </w:r>
                                  </w:ins>
                                </w:p>
                              </w:tc>
                              <w:tc>
                                <w:tcPr>
                                  <w:tcW w:w="403" w:type="dxa"/>
                                </w:tcPr>
                                <w:p w14:paraId="2845BE28" w14:textId="77777777" w:rsidR="00D617FD" w:rsidRPr="00F646CB" w:rsidRDefault="00D617FD" w:rsidP="003A6101">
                                  <w:pPr>
                                    <w:rPr>
                                      <w:ins w:id="8356" w:author="Nasser Mustafa [2]" w:date="2018-09-19T08:34:00Z"/>
                                      <w:rFonts w:ascii="Times New Roman" w:hAnsi="Times New Roman"/>
                                      <w:sz w:val="18"/>
                                      <w:szCs w:val="18"/>
                                    </w:rPr>
                                  </w:pPr>
                                  <w:ins w:id="8357" w:author="Nasser Mustafa [2]" w:date="2018-09-19T08:34:00Z">
                                    <w:r w:rsidRPr="00F646CB">
                                      <w:rPr>
                                        <w:rFonts w:ascii="Times New Roman" w:hAnsi="Times New Roman"/>
                                        <w:sz w:val="18"/>
                                        <w:szCs w:val="18"/>
                                      </w:rPr>
                                      <w:t>No</w:t>
                                    </w:r>
                                  </w:ins>
                                </w:p>
                              </w:tc>
                              <w:tc>
                                <w:tcPr>
                                  <w:tcW w:w="354" w:type="dxa"/>
                                </w:tcPr>
                                <w:p w14:paraId="169CC965" w14:textId="77777777" w:rsidR="00D617FD" w:rsidRPr="00F646CB" w:rsidRDefault="00D617FD" w:rsidP="003A6101">
                                  <w:pPr>
                                    <w:rPr>
                                      <w:ins w:id="8358" w:author="Nasser Mustafa [2]" w:date="2018-09-19T08:34:00Z"/>
                                      <w:rFonts w:ascii="Times New Roman" w:hAnsi="Times New Roman"/>
                                      <w:sz w:val="18"/>
                                      <w:szCs w:val="18"/>
                                    </w:rPr>
                                  </w:pPr>
                                  <w:ins w:id="8359" w:author="Nasser Mustafa [2]" w:date="2018-09-19T08:34:00Z">
                                    <w:r w:rsidRPr="00F646CB">
                                      <w:rPr>
                                        <w:rFonts w:ascii="Times New Roman" w:hAnsi="Times New Roman"/>
                                        <w:sz w:val="18"/>
                                        <w:szCs w:val="18"/>
                                      </w:rPr>
                                      <w:t>No</w:t>
                                    </w:r>
                                  </w:ins>
                                </w:p>
                              </w:tc>
                              <w:tc>
                                <w:tcPr>
                                  <w:tcW w:w="417" w:type="dxa"/>
                                </w:tcPr>
                                <w:p w14:paraId="17E6D866" w14:textId="77777777" w:rsidR="00D617FD" w:rsidRPr="00F646CB" w:rsidRDefault="00D617FD" w:rsidP="003A6101">
                                  <w:pPr>
                                    <w:rPr>
                                      <w:ins w:id="8360" w:author="Nasser Mustafa [2]" w:date="2018-09-19T08:34:00Z"/>
                                      <w:rFonts w:ascii="Times New Roman" w:hAnsi="Times New Roman"/>
                                      <w:sz w:val="18"/>
                                      <w:szCs w:val="18"/>
                                    </w:rPr>
                                  </w:pPr>
                                  <w:ins w:id="8361" w:author="Nasser Mustafa [2]" w:date="2018-09-19T08:34:00Z">
                                    <w:r w:rsidRPr="00F646CB">
                                      <w:rPr>
                                        <w:rFonts w:ascii="Times New Roman" w:hAnsi="Times New Roman"/>
                                        <w:sz w:val="18"/>
                                        <w:szCs w:val="18"/>
                                      </w:rPr>
                                      <w:t>No</w:t>
                                    </w:r>
                                  </w:ins>
                                </w:p>
                              </w:tc>
                              <w:tc>
                                <w:tcPr>
                                  <w:tcW w:w="358" w:type="dxa"/>
                                </w:tcPr>
                                <w:p w14:paraId="0E087715" w14:textId="77777777" w:rsidR="00D617FD" w:rsidRPr="00F646CB" w:rsidRDefault="00D617FD" w:rsidP="003A6101">
                                  <w:pPr>
                                    <w:rPr>
                                      <w:ins w:id="8362" w:author="Nasser Mustafa [2]" w:date="2018-09-19T08:34:00Z"/>
                                      <w:rFonts w:ascii="Times New Roman" w:hAnsi="Times New Roman"/>
                                      <w:sz w:val="18"/>
                                      <w:szCs w:val="18"/>
                                    </w:rPr>
                                  </w:pPr>
                                  <w:ins w:id="8363" w:author="Nasser Mustafa [2]" w:date="2018-09-19T08:34:00Z">
                                    <w:r w:rsidRPr="00F646CB">
                                      <w:rPr>
                                        <w:rFonts w:ascii="Times New Roman" w:hAnsi="Times New Roman"/>
                                        <w:sz w:val="18"/>
                                        <w:szCs w:val="18"/>
                                      </w:rPr>
                                      <w:t>No</w:t>
                                    </w:r>
                                  </w:ins>
                                </w:p>
                              </w:tc>
                              <w:tc>
                                <w:tcPr>
                                  <w:tcW w:w="358" w:type="dxa"/>
                                </w:tcPr>
                                <w:p w14:paraId="75CD12AE" w14:textId="77777777" w:rsidR="00D617FD" w:rsidRPr="00F646CB" w:rsidRDefault="00D617FD" w:rsidP="003A6101">
                                  <w:pPr>
                                    <w:rPr>
                                      <w:ins w:id="8364" w:author="Nasser Mustafa [2]" w:date="2018-09-19T08:34:00Z"/>
                                      <w:rFonts w:ascii="Times New Roman" w:hAnsi="Times New Roman"/>
                                      <w:sz w:val="18"/>
                                      <w:szCs w:val="18"/>
                                    </w:rPr>
                                  </w:pPr>
                                  <w:ins w:id="8365" w:author="Nasser Mustafa [2]" w:date="2018-09-19T08:34:00Z">
                                    <w:r w:rsidRPr="00F646CB">
                                      <w:rPr>
                                        <w:rFonts w:ascii="Times New Roman" w:hAnsi="Times New Roman"/>
                                        <w:sz w:val="18"/>
                                        <w:szCs w:val="18"/>
                                      </w:rPr>
                                      <w:t>No</w:t>
                                    </w:r>
                                  </w:ins>
                                </w:p>
                              </w:tc>
                              <w:tc>
                                <w:tcPr>
                                  <w:tcW w:w="413" w:type="dxa"/>
                                </w:tcPr>
                                <w:p w14:paraId="575283F0" w14:textId="77777777" w:rsidR="00D617FD" w:rsidRPr="00F646CB" w:rsidRDefault="00D617FD" w:rsidP="003A6101">
                                  <w:pPr>
                                    <w:rPr>
                                      <w:ins w:id="8366" w:author="Nasser Mustafa [2]" w:date="2018-09-19T08:34:00Z"/>
                                      <w:rFonts w:ascii="Times New Roman" w:hAnsi="Times New Roman"/>
                                      <w:sz w:val="18"/>
                                      <w:szCs w:val="18"/>
                                    </w:rPr>
                                  </w:pPr>
                                  <w:ins w:id="8367" w:author="Nasser Mustafa [2]" w:date="2018-09-19T08:34:00Z">
                                    <w:r w:rsidRPr="00F646CB">
                                      <w:rPr>
                                        <w:rFonts w:ascii="Times New Roman" w:hAnsi="Times New Roman"/>
                                        <w:sz w:val="18"/>
                                        <w:szCs w:val="18"/>
                                      </w:rPr>
                                      <w:t>No</w:t>
                                    </w:r>
                                  </w:ins>
                                </w:p>
                              </w:tc>
                              <w:tc>
                                <w:tcPr>
                                  <w:tcW w:w="413" w:type="dxa"/>
                                </w:tcPr>
                                <w:p w14:paraId="139C693A" w14:textId="77777777" w:rsidR="00D617FD" w:rsidRPr="00A11AF7" w:rsidRDefault="00D617FD" w:rsidP="003A6101">
                                  <w:pPr>
                                    <w:rPr>
                                      <w:ins w:id="8368" w:author="Nasser Mustafa [2]" w:date="2018-09-19T08:34:00Z"/>
                                      <w:sz w:val="18"/>
                                      <w:szCs w:val="18"/>
                                    </w:rPr>
                                  </w:pPr>
                                  <w:ins w:id="8369" w:author="Nasser Mustafa [2]" w:date="2018-09-19T08:34:00Z">
                                    <w:r>
                                      <w:rPr>
                                        <w:sz w:val="18"/>
                                        <w:szCs w:val="18"/>
                                      </w:rPr>
                                      <w:t>No</w:t>
                                    </w:r>
                                  </w:ins>
                                </w:p>
                              </w:tc>
                              <w:tc>
                                <w:tcPr>
                                  <w:tcW w:w="544" w:type="dxa"/>
                                </w:tcPr>
                                <w:p w14:paraId="727DA425" w14:textId="77777777" w:rsidR="00D617FD" w:rsidRPr="00A11AF7" w:rsidRDefault="00D617FD" w:rsidP="003A6101">
                                  <w:pPr>
                                    <w:rPr>
                                      <w:ins w:id="8370" w:author="Nasser Mustafa [2]" w:date="2018-09-19T08:34:00Z"/>
                                      <w:sz w:val="18"/>
                                      <w:szCs w:val="18"/>
                                    </w:rPr>
                                  </w:pPr>
                                  <w:ins w:id="8371" w:author="Nasser Mustafa [2]" w:date="2018-09-19T08:34:00Z">
                                    <w:r>
                                      <w:rPr>
                                        <w:rFonts w:cstheme="majorBidi"/>
                                        <w:sz w:val="18"/>
                                        <w:szCs w:val="18"/>
                                      </w:rPr>
                                      <w:t>Yes</w:t>
                                    </w:r>
                                  </w:ins>
                                </w:p>
                              </w:tc>
                            </w:tr>
                            <w:tr w:rsidR="00D617FD" w:rsidRPr="00A11AF7" w14:paraId="4C242BAF" w14:textId="77777777" w:rsidTr="00A1256E">
                              <w:trPr>
                                <w:trHeight w:val="275"/>
                                <w:jc w:val="center"/>
                                <w:ins w:id="8372" w:author="Nasser Mustafa [2]" w:date="2018-09-19T08:34:00Z"/>
                              </w:trPr>
                              <w:tc>
                                <w:tcPr>
                                  <w:tcW w:w="1140" w:type="dxa"/>
                                </w:tcPr>
                                <w:p w14:paraId="300ABF0F" w14:textId="77777777" w:rsidR="00D617FD" w:rsidRPr="00F646CB" w:rsidRDefault="00D617FD" w:rsidP="003A6101">
                                  <w:pPr>
                                    <w:rPr>
                                      <w:ins w:id="8373" w:author="Nasser Mustafa [2]" w:date="2018-09-19T08:34:00Z"/>
                                      <w:rFonts w:ascii="Times New Roman" w:hAnsi="Times New Roman"/>
                                      <w:sz w:val="18"/>
                                      <w:szCs w:val="18"/>
                                    </w:rPr>
                                  </w:pPr>
                                  <w:ins w:id="8374"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_Ref482757054 \r \h </w:instrText>
                                    </w:r>
                                    <w:r>
                                      <w:rPr>
                                        <w:rFonts w:ascii="Times New Roman" w:hAnsi="Times New Roman"/>
                                        <w:sz w:val="18"/>
                                        <w:szCs w:val="18"/>
                                      </w:rPr>
                                      <w:instrText xml:space="preserve"> \* MERGEFORMAT </w:instrText>
                                    </w:r>
                                  </w:ins>
                                  <w:r w:rsidRPr="00F646CB">
                                    <w:rPr>
                                      <w:rFonts w:ascii="Times New Roman" w:hAnsi="Times New Roman"/>
                                      <w:sz w:val="18"/>
                                      <w:szCs w:val="18"/>
                                    </w:rPr>
                                  </w:r>
                                  <w:ins w:id="8375"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ValCr9</w:t>
                                    </w:r>
                                    <w:r w:rsidRPr="00F646CB">
                                      <w:rPr>
                                        <w:rFonts w:ascii="Times New Roman" w:hAnsi="Times New Roman"/>
                                        <w:sz w:val="18"/>
                                        <w:szCs w:val="18"/>
                                      </w:rPr>
                                      <w:fldChar w:fldCharType="end"/>
                                    </w:r>
                                  </w:ins>
                                </w:p>
                              </w:tc>
                              <w:tc>
                                <w:tcPr>
                                  <w:tcW w:w="1134" w:type="dxa"/>
                                </w:tcPr>
                                <w:p w14:paraId="27506330" w14:textId="77777777" w:rsidR="00D617FD" w:rsidRPr="00085E96" w:rsidRDefault="00D617FD" w:rsidP="003A6101">
                                  <w:pPr>
                                    <w:rPr>
                                      <w:ins w:id="8376" w:author="Nasser Mustafa [2]" w:date="2018-09-19T08:34:00Z"/>
                                      <w:rFonts w:ascii="Times New Roman" w:hAnsi="Times New Roman"/>
                                      <w:sz w:val="20"/>
                                      <w:szCs w:val="20"/>
                                    </w:rPr>
                                  </w:pPr>
                                  <w:ins w:id="8377"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_Ref482755963 \h  \* MERGEFORMAT </w:instrText>
                                    </w:r>
                                  </w:ins>
                                  <w:r w:rsidRPr="002D6A49">
                                    <w:rPr>
                                      <w:rFonts w:ascii="Times New Roman" w:hAnsi="Times New Roman"/>
                                      <w:sz w:val="20"/>
                                      <w:szCs w:val="20"/>
                                    </w:rPr>
                                  </w:r>
                                  <w:ins w:id="8378" w:author="Nasser Mustafa [2]" w:date="2018-09-19T08:34:00Z">
                                    <w:r w:rsidRPr="002D6A49">
                                      <w:rPr>
                                        <w:rFonts w:ascii="Times New Roman" w:hAnsi="Times New Roman"/>
                                        <w:sz w:val="20"/>
                                        <w:szCs w:val="20"/>
                                      </w:rPr>
                                      <w:fldChar w:fldCharType="separate"/>
                                    </w:r>
                                  </w:ins>
                                </w:p>
                                <w:p w14:paraId="51F9FFE1" w14:textId="77777777" w:rsidR="00D617FD" w:rsidRPr="002D6A49" w:rsidRDefault="00D617FD" w:rsidP="003A6101">
                                  <w:pPr>
                                    <w:rPr>
                                      <w:ins w:id="8379" w:author="Nasser Mustafa [2]" w:date="2018-09-19T08:34:00Z"/>
                                      <w:rFonts w:ascii="Times New Roman" w:hAnsi="Times New Roman"/>
                                      <w:sz w:val="20"/>
                                      <w:szCs w:val="20"/>
                                    </w:rPr>
                                  </w:pPr>
                                  <w:ins w:id="8380" w:author="Nasser Mustafa [2]" w:date="2018-09-19T08:34:00Z">
                                    <w:r w:rsidRPr="00085E96">
                                      <w:rPr>
                                        <w:rFonts w:ascii="Times New Roman" w:hAnsi="Times New Roman"/>
                                        <w:noProof/>
                                        <w:sz w:val="20"/>
                                        <w:szCs w:val="20"/>
                                      </w:rPr>
                                      <w:t>TrTstCase 3</w:t>
                                    </w:r>
                                    <w:r w:rsidRPr="002D6A49">
                                      <w:rPr>
                                        <w:rFonts w:ascii="Times New Roman" w:hAnsi="Times New Roman"/>
                                        <w:sz w:val="20"/>
                                        <w:szCs w:val="20"/>
                                      </w:rPr>
                                      <w:fldChar w:fldCharType="end"/>
                                    </w:r>
                                  </w:ins>
                                </w:p>
                              </w:tc>
                              <w:tc>
                                <w:tcPr>
                                  <w:tcW w:w="425" w:type="dxa"/>
                                </w:tcPr>
                                <w:p w14:paraId="7EDA339A" w14:textId="77777777" w:rsidR="00D617FD" w:rsidRPr="00F646CB" w:rsidRDefault="00D617FD" w:rsidP="003A6101">
                                  <w:pPr>
                                    <w:rPr>
                                      <w:ins w:id="8381" w:author="Nasser Mustafa [2]" w:date="2018-09-19T08:34:00Z"/>
                                      <w:rFonts w:ascii="Times New Roman" w:hAnsi="Times New Roman"/>
                                      <w:sz w:val="18"/>
                                      <w:szCs w:val="18"/>
                                    </w:rPr>
                                  </w:pPr>
                                  <w:ins w:id="8382" w:author="Nasser Mustafa [2]" w:date="2018-09-19T08:34:00Z">
                                    <w:r>
                                      <w:rPr>
                                        <w:rFonts w:ascii="Times New Roman" w:hAnsi="Times New Roman"/>
                                        <w:sz w:val="18"/>
                                        <w:szCs w:val="18"/>
                                      </w:rPr>
                                      <w:t>Yes</w:t>
                                    </w:r>
                                  </w:ins>
                                </w:p>
                              </w:tc>
                              <w:tc>
                                <w:tcPr>
                                  <w:tcW w:w="403" w:type="dxa"/>
                                </w:tcPr>
                                <w:p w14:paraId="13FA851F" w14:textId="77777777" w:rsidR="00D617FD" w:rsidRPr="00F646CB" w:rsidRDefault="00D617FD" w:rsidP="003A6101">
                                  <w:pPr>
                                    <w:rPr>
                                      <w:ins w:id="8383" w:author="Nasser Mustafa [2]" w:date="2018-09-19T08:34:00Z"/>
                                      <w:rFonts w:ascii="Times New Roman" w:hAnsi="Times New Roman"/>
                                      <w:sz w:val="18"/>
                                      <w:szCs w:val="18"/>
                                    </w:rPr>
                                  </w:pPr>
                                  <w:ins w:id="8384" w:author="Nasser Mustafa [2]" w:date="2018-09-19T08:34:00Z">
                                    <w:r>
                                      <w:rPr>
                                        <w:rFonts w:ascii="Times New Roman" w:hAnsi="Times New Roman"/>
                                        <w:sz w:val="18"/>
                                        <w:szCs w:val="18"/>
                                      </w:rPr>
                                      <w:t>Yes</w:t>
                                    </w:r>
                                  </w:ins>
                                </w:p>
                              </w:tc>
                              <w:tc>
                                <w:tcPr>
                                  <w:tcW w:w="354" w:type="dxa"/>
                                </w:tcPr>
                                <w:p w14:paraId="0CD1B894" w14:textId="77777777" w:rsidR="00D617FD" w:rsidRPr="00F646CB" w:rsidRDefault="00D617FD" w:rsidP="003A6101">
                                  <w:pPr>
                                    <w:rPr>
                                      <w:ins w:id="8385" w:author="Nasser Mustafa [2]" w:date="2018-09-19T08:34:00Z"/>
                                      <w:rFonts w:ascii="Times New Roman" w:hAnsi="Times New Roman"/>
                                      <w:sz w:val="18"/>
                                      <w:szCs w:val="18"/>
                                    </w:rPr>
                                  </w:pPr>
                                  <w:ins w:id="8386" w:author="Nasser Mustafa [2]" w:date="2018-09-19T08:34:00Z">
                                    <w:r>
                                      <w:rPr>
                                        <w:rFonts w:ascii="Times New Roman" w:hAnsi="Times New Roman"/>
                                        <w:sz w:val="18"/>
                                        <w:szCs w:val="18"/>
                                      </w:rPr>
                                      <w:t>Yes</w:t>
                                    </w:r>
                                  </w:ins>
                                </w:p>
                              </w:tc>
                              <w:tc>
                                <w:tcPr>
                                  <w:tcW w:w="417" w:type="dxa"/>
                                </w:tcPr>
                                <w:p w14:paraId="64A2AFB9" w14:textId="77777777" w:rsidR="00D617FD" w:rsidRPr="00F646CB" w:rsidRDefault="00D617FD" w:rsidP="003A6101">
                                  <w:pPr>
                                    <w:rPr>
                                      <w:ins w:id="8387" w:author="Nasser Mustafa [2]" w:date="2018-09-19T08:34:00Z"/>
                                      <w:rFonts w:ascii="Times New Roman" w:hAnsi="Times New Roman"/>
                                      <w:sz w:val="18"/>
                                      <w:szCs w:val="18"/>
                                    </w:rPr>
                                  </w:pPr>
                                  <w:ins w:id="8388" w:author="Nasser Mustafa [2]" w:date="2018-09-19T08:34:00Z">
                                    <w:r>
                                      <w:rPr>
                                        <w:rFonts w:ascii="Times New Roman" w:hAnsi="Times New Roman"/>
                                        <w:sz w:val="18"/>
                                        <w:szCs w:val="18"/>
                                      </w:rPr>
                                      <w:t>Yes</w:t>
                                    </w:r>
                                  </w:ins>
                                </w:p>
                              </w:tc>
                              <w:tc>
                                <w:tcPr>
                                  <w:tcW w:w="358" w:type="dxa"/>
                                </w:tcPr>
                                <w:p w14:paraId="503C419E" w14:textId="77777777" w:rsidR="00D617FD" w:rsidRPr="00F646CB" w:rsidRDefault="00D617FD" w:rsidP="003A6101">
                                  <w:pPr>
                                    <w:rPr>
                                      <w:ins w:id="8389" w:author="Nasser Mustafa [2]" w:date="2018-09-19T08:34:00Z"/>
                                      <w:rFonts w:ascii="Times New Roman" w:hAnsi="Times New Roman"/>
                                      <w:sz w:val="18"/>
                                      <w:szCs w:val="18"/>
                                    </w:rPr>
                                  </w:pPr>
                                  <w:ins w:id="8390" w:author="Nasser Mustafa [2]" w:date="2018-09-19T08:34:00Z">
                                    <w:r>
                                      <w:rPr>
                                        <w:rFonts w:ascii="Times New Roman" w:hAnsi="Times New Roman"/>
                                        <w:sz w:val="18"/>
                                        <w:szCs w:val="18"/>
                                      </w:rPr>
                                      <w:t>Yes</w:t>
                                    </w:r>
                                  </w:ins>
                                </w:p>
                              </w:tc>
                              <w:tc>
                                <w:tcPr>
                                  <w:tcW w:w="358" w:type="dxa"/>
                                </w:tcPr>
                                <w:p w14:paraId="32AE3C71" w14:textId="77777777" w:rsidR="00D617FD" w:rsidRPr="00F646CB" w:rsidRDefault="00D617FD" w:rsidP="003A6101">
                                  <w:pPr>
                                    <w:rPr>
                                      <w:ins w:id="8391" w:author="Nasser Mustafa [2]" w:date="2018-09-19T08:34:00Z"/>
                                      <w:rFonts w:ascii="Times New Roman" w:hAnsi="Times New Roman"/>
                                      <w:sz w:val="18"/>
                                      <w:szCs w:val="18"/>
                                    </w:rPr>
                                  </w:pPr>
                                  <w:ins w:id="8392" w:author="Nasser Mustafa [2]" w:date="2018-09-19T08:34:00Z">
                                    <w:r>
                                      <w:rPr>
                                        <w:rFonts w:ascii="Times New Roman" w:hAnsi="Times New Roman"/>
                                        <w:sz w:val="18"/>
                                        <w:szCs w:val="18"/>
                                      </w:rPr>
                                      <w:t>Yes</w:t>
                                    </w:r>
                                  </w:ins>
                                </w:p>
                              </w:tc>
                              <w:tc>
                                <w:tcPr>
                                  <w:tcW w:w="413" w:type="dxa"/>
                                </w:tcPr>
                                <w:p w14:paraId="6151800F" w14:textId="77777777" w:rsidR="00D617FD" w:rsidRPr="00F646CB" w:rsidRDefault="00D617FD" w:rsidP="003A6101">
                                  <w:pPr>
                                    <w:rPr>
                                      <w:ins w:id="8393" w:author="Nasser Mustafa [2]" w:date="2018-09-19T08:34:00Z"/>
                                      <w:rFonts w:ascii="Times New Roman" w:hAnsi="Times New Roman"/>
                                      <w:sz w:val="18"/>
                                      <w:szCs w:val="18"/>
                                    </w:rPr>
                                  </w:pPr>
                                  <w:ins w:id="8394" w:author="Nasser Mustafa [2]" w:date="2018-09-19T08:34:00Z">
                                    <w:r>
                                      <w:rPr>
                                        <w:rFonts w:ascii="Times New Roman" w:hAnsi="Times New Roman"/>
                                        <w:sz w:val="18"/>
                                        <w:szCs w:val="18"/>
                                      </w:rPr>
                                      <w:t>Yes</w:t>
                                    </w:r>
                                  </w:ins>
                                </w:p>
                              </w:tc>
                              <w:tc>
                                <w:tcPr>
                                  <w:tcW w:w="413" w:type="dxa"/>
                                </w:tcPr>
                                <w:p w14:paraId="0EAAA475" w14:textId="77777777" w:rsidR="00D617FD" w:rsidRPr="00A11AF7" w:rsidRDefault="00D617FD" w:rsidP="003A6101">
                                  <w:pPr>
                                    <w:rPr>
                                      <w:ins w:id="8395" w:author="Nasser Mustafa [2]" w:date="2018-09-19T08:34:00Z"/>
                                      <w:sz w:val="18"/>
                                      <w:szCs w:val="18"/>
                                    </w:rPr>
                                  </w:pPr>
                                  <w:ins w:id="8396" w:author="Nasser Mustafa [2]" w:date="2018-09-19T08:34:00Z">
                                    <w:r>
                                      <w:rPr>
                                        <w:sz w:val="18"/>
                                        <w:szCs w:val="18"/>
                                      </w:rPr>
                                      <w:t>No</w:t>
                                    </w:r>
                                  </w:ins>
                                </w:p>
                              </w:tc>
                              <w:tc>
                                <w:tcPr>
                                  <w:tcW w:w="544" w:type="dxa"/>
                                </w:tcPr>
                                <w:p w14:paraId="4373CA49" w14:textId="77777777" w:rsidR="00D617FD" w:rsidRPr="00A11AF7" w:rsidRDefault="00D617FD" w:rsidP="003A6101">
                                  <w:pPr>
                                    <w:rPr>
                                      <w:ins w:id="8397" w:author="Nasser Mustafa [2]" w:date="2018-09-19T08:34:00Z"/>
                                      <w:sz w:val="18"/>
                                      <w:szCs w:val="18"/>
                                    </w:rPr>
                                  </w:pPr>
                                  <w:ins w:id="8398" w:author="Nasser Mustafa [2]" w:date="2018-09-19T08:34:00Z">
                                    <w:r>
                                      <w:rPr>
                                        <w:rFonts w:cstheme="majorBidi"/>
                                        <w:sz w:val="18"/>
                                        <w:szCs w:val="18"/>
                                      </w:rPr>
                                      <w:t>Yes</w:t>
                                    </w:r>
                                  </w:ins>
                                </w:p>
                              </w:tc>
                            </w:tr>
                            <w:tr w:rsidR="00D617FD" w:rsidRPr="00A11AF7" w14:paraId="755FB55A" w14:textId="77777777" w:rsidTr="00A1256E">
                              <w:trPr>
                                <w:trHeight w:val="275"/>
                                <w:jc w:val="center"/>
                                <w:ins w:id="8399" w:author="Nasser Mustafa [2]" w:date="2018-09-19T08:34:00Z"/>
                              </w:trPr>
                              <w:tc>
                                <w:tcPr>
                                  <w:tcW w:w="1140" w:type="dxa"/>
                                </w:tcPr>
                                <w:p w14:paraId="22ACB842" w14:textId="77777777" w:rsidR="00D617FD" w:rsidRPr="00F646CB" w:rsidRDefault="00D617FD" w:rsidP="003A6101">
                                  <w:pPr>
                                    <w:rPr>
                                      <w:ins w:id="8400" w:author="Nasser Mustafa [2]" w:date="2018-09-19T08:34:00Z"/>
                                      <w:rFonts w:ascii="Times New Roman" w:hAnsi="Times New Roman"/>
                                      <w:sz w:val="18"/>
                                      <w:szCs w:val="18"/>
                                    </w:rPr>
                                  </w:pPr>
                                  <w:ins w:id="8401"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_Ref482757547 \w \h </w:instrText>
                                    </w:r>
                                    <w:r>
                                      <w:rPr>
                                        <w:rFonts w:ascii="Times New Roman" w:hAnsi="Times New Roman"/>
                                        <w:sz w:val="18"/>
                                        <w:szCs w:val="18"/>
                                      </w:rPr>
                                      <w:instrText xml:space="preserve"> \* MERGEFORMAT </w:instrText>
                                    </w:r>
                                  </w:ins>
                                  <w:r w:rsidRPr="00F646CB">
                                    <w:rPr>
                                      <w:rFonts w:ascii="Times New Roman" w:hAnsi="Times New Roman"/>
                                      <w:sz w:val="18"/>
                                      <w:szCs w:val="18"/>
                                    </w:rPr>
                                  </w:r>
                                  <w:ins w:id="8402"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ValCr10</w:t>
                                    </w:r>
                                    <w:r w:rsidRPr="00F646CB">
                                      <w:rPr>
                                        <w:rFonts w:ascii="Times New Roman" w:hAnsi="Times New Roman"/>
                                        <w:sz w:val="18"/>
                                        <w:szCs w:val="18"/>
                                      </w:rPr>
                                      <w:fldChar w:fldCharType="end"/>
                                    </w:r>
                                  </w:ins>
                                </w:p>
                              </w:tc>
                              <w:tc>
                                <w:tcPr>
                                  <w:tcW w:w="1134" w:type="dxa"/>
                                </w:tcPr>
                                <w:p w14:paraId="57259417" w14:textId="77777777" w:rsidR="00D617FD" w:rsidRPr="002D6A49" w:rsidRDefault="00D617FD" w:rsidP="003A6101">
                                  <w:pPr>
                                    <w:rPr>
                                      <w:ins w:id="8403" w:author="Nasser Mustafa [2]" w:date="2018-09-19T08:34:00Z"/>
                                      <w:rFonts w:ascii="Times New Roman" w:hAnsi="Times New Roman"/>
                                      <w:sz w:val="20"/>
                                      <w:szCs w:val="20"/>
                                    </w:rPr>
                                  </w:pPr>
                                  <w:ins w:id="8404"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_Ref482757515 \h  \* MERGEFORMAT </w:instrText>
                                    </w:r>
                                  </w:ins>
                                  <w:r w:rsidRPr="002D6A49">
                                    <w:rPr>
                                      <w:rFonts w:ascii="Times New Roman" w:hAnsi="Times New Roman"/>
                                      <w:sz w:val="20"/>
                                      <w:szCs w:val="20"/>
                                    </w:rPr>
                                  </w:r>
                                  <w:ins w:id="8405"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11</w:t>
                                    </w:r>
                                    <w:r w:rsidRPr="002D6A49">
                                      <w:rPr>
                                        <w:rFonts w:ascii="Times New Roman" w:hAnsi="Times New Roman"/>
                                        <w:sz w:val="20"/>
                                        <w:szCs w:val="20"/>
                                      </w:rPr>
                                      <w:fldChar w:fldCharType="end"/>
                                    </w:r>
                                  </w:ins>
                                </w:p>
                              </w:tc>
                              <w:tc>
                                <w:tcPr>
                                  <w:tcW w:w="425" w:type="dxa"/>
                                </w:tcPr>
                                <w:p w14:paraId="57AF2792" w14:textId="77777777" w:rsidR="00D617FD" w:rsidRPr="00F646CB" w:rsidRDefault="00D617FD" w:rsidP="003A6101">
                                  <w:pPr>
                                    <w:rPr>
                                      <w:ins w:id="8406" w:author="Nasser Mustafa [2]" w:date="2018-09-19T08:34:00Z"/>
                                      <w:rFonts w:ascii="Times New Roman" w:hAnsi="Times New Roman"/>
                                      <w:sz w:val="18"/>
                                      <w:szCs w:val="18"/>
                                    </w:rPr>
                                  </w:pPr>
                                  <w:ins w:id="8407" w:author="Nasser Mustafa [2]" w:date="2018-09-19T08:34:00Z">
                                    <w:r>
                                      <w:rPr>
                                        <w:rFonts w:ascii="Times New Roman" w:hAnsi="Times New Roman"/>
                                        <w:sz w:val="18"/>
                                        <w:szCs w:val="18"/>
                                      </w:rPr>
                                      <w:t>No</w:t>
                                    </w:r>
                                  </w:ins>
                                </w:p>
                              </w:tc>
                              <w:tc>
                                <w:tcPr>
                                  <w:tcW w:w="403" w:type="dxa"/>
                                </w:tcPr>
                                <w:p w14:paraId="758DF77C" w14:textId="77777777" w:rsidR="00D617FD" w:rsidRPr="00F646CB" w:rsidRDefault="00D617FD" w:rsidP="003A6101">
                                  <w:pPr>
                                    <w:rPr>
                                      <w:ins w:id="8408" w:author="Nasser Mustafa [2]" w:date="2018-09-19T08:34:00Z"/>
                                      <w:rFonts w:ascii="Times New Roman" w:hAnsi="Times New Roman"/>
                                      <w:sz w:val="18"/>
                                      <w:szCs w:val="18"/>
                                    </w:rPr>
                                  </w:pPr>
                                  <w:ins w:id="8409" w:author="Nasser Mustafa [2]" w:date="2018-09-19T08:34:00Z">
                                    <w:r>
                                      <w:rPr>
                                        <w:rFonts w:ascii="Times New Roman" w:hAnsi="Times New Roman"/>
                                        <w:sz w:val="18"/>
                                        <w:szCs w:val="18"/>
                                      </w:rPr>
                                      <w:t>No</w:t>
                                    </w:r>
                                  </w:ins>
                                </w:p>
                              </w:tc>
                              <w:tc>
                                <w:tcPr>
                                  <w:tcW w:w="354" w:type="dxa"/>
                                </w:tcPr>
                                <w:p w14:paraId="625C3C04" w14:textId="77777777" w:rsidR="00D617FD" w:rsidRPr="00F646CB" w:rsidRDefault="00D617FD" w:rsidP="003A6101">
                                  <w:pPr>
                                    <w:rPr>
                                      <w:ins w:id="8410" w:author="Nasser Mustafa [2]" w:date="2018-09-19T08:34:00Z"/>
                                      <w:rFonts w:ascii="Times New Roman" w:hAnsi="Times New Roman"/>
                                      <w:sz w:val="18"/>
                                      <w:szCs w:val="18"/>
                                    </w:rPr>
                                  </w:pPr>
                                  <w:ins w:id="8411" w:author="Nasser Mustafa [2]" w:date="2018-09-19T08:34:00Z">
                                    <w:r>
                                      <w:rPr>
                                        <w:rFonts w:ascii="Times New Roman" w:hAnsi="Times New Roman"/>
                                        <w:sz w:val="18"/>
                                        <w:szCs w:val="18"/>
                                      </w:rPr>
                                      <w:t>No</w:t>
                                    </w:r>
                                  </w:ins>
                                </w:p>
                              </w:tc>
                              <w:tc>
                                <w:tcPr>
                                  <w:tcW w:w="417" w:type="dxa"/>
                                </w:tcPr>
                                <w:p w14:paraId="07775BEB" w14:textId="77777777" w:rsidR="00D617FD" w:rsidRPr="00F646CB" w:rsidRDefault="00D617FD" w:rsidP="003A6101">
                                  <w:pPr>
                                    <w:rPr>
                                      <w:ins w:id="8412" w:author="Nasser Mustafa [2]" w:date="2018-09-19T08:34:00Z"/>
                                      <w:rFonts w:ascii="Times New Roman" w:hAnsi="Times New Roman"/>
                                      <w:sz w:val="18"/>
                                      <w:szCs w:val="18"/>
                                    </w:rPr>
                                  </w:pPr>
                                  <w:ins w:id="8413" w:author="Nasser Mustafa [2]" w:date="2018-09-19T08:34:00Z">
                                    <w:r>
                                      <w:rPr>
                                        <w:rFonts w:ascii="Times New Roman" w:hAnsi="Times New Roman"/>
                                        <w:sz w:val="18"/>
                                        <w:szCs w:val="18"/>
                                      </w:rPr>
                                      <w:t>No</w:t>
                                    </w:r>
                                  </w:ins>
                                </w:p>
                              </w:tc>
                              <w:tc>
                                <w:tcPr>
                                  <w:tcW w:w="358" w:type="dxa"/>
                                </w:tcPr>
                                <w:p w14:paraId="090E0085" w14:textId="77777777" w:rsidR="00D617FD" w:rsidRPr="00F646CB" w:rsidRDefault="00D617FD" w:rsidP="003A6101">
                                  <w:pPr>
                                    <w:rPr>
                                      <w:ins w:id="8414" w:author="Nasser Mustafa [2]" w:date="2018-09-19T08:34:00Z"/>
                                      <w:rFonts w:ascii="Times New Roman" w:hAnsi="Times New Roman"/>
                                      <w:sz w:val="18"/>
                                      <w:szCs w:val="18"/>
                                    </w:rPr>
                                  </w:pPr>
                                  <w:ins w:id="8415" w:author="Nasser Mustafa [2]" w:date="2018-09-19T08:34:00Z">
                                    <w:r>
                                      <w:rPr>
                                        <w:rFonts w:ascii="Times New Roman" w:hAnsi="Times New Roman"/>
                                        <w:sz w:val="18"/>
                                        <w:szCs w:val="18"/>
                                      </w:rPr>
                                      <w:t>No</w:t>
                                    </w:r>
                                  </w:ins>
                                </w:p>
                              </w:tc>
                              <w:tc>
                                <w:tcPr>
                                  <w:tcW w:w="358" w:type="dxa"/>
                                </w:tcPr>
                                <w:p w14:paraId="79369FFE" w14:textId="77777777" w:rsidR="00D617FD" w:rsidRPr="00F646CB" w:rsidRDefault="00D617FD" w:rsidP="003A6101">
                                  <w:pPr>
                                    <w:rPr>
                                      <w:ins w:id="8416" w:author="Nasser Mustafa [2]" w:date="2018-09-19T08:34:00Z"/>
                                      <w:rFonts w:ascii="Times New Roman" w:hAnsi="Times New Roman"/>
                                      <w:sz w:val="18"/>
                                      <w:szCs w:val="18"/>
                                    </w:rPr>
                                  </w:pPr>
                                  <w:ins w:id="8417" w:author="Nasser Mustafa [2]" w:date="2018-09-19T08:34:00Z">
                                    <w:r>
                                      <w:rPr>
                                        <w:rFonts w:ascii="Times New Roman" w:hAnsi="Times New Roman"/>
                                        <w:sz w:val="18"/>
                                        <w:szCs w:val="18"/>
                                      </w:rPr>
                                      <w:t>No</w:t>
                                    </w:r>
                                  </w:ins>
                                </w:p>
                              </w:tc>
                              <w:tc>
                                <w:tcPr>
                                  <w:tcW w:w="413" w:type="dxa"/>
                                </w:tcPr>
                                <w:p w14:paraId="3FA4BD86" w14:textId="77777777" w:rsidR="00D617FD" w:rsidRPr="00F646CB" w:rsidRDefault="00D617FD" w:rsidP="003A6101">
                                  <w:pPr>
                                    <w:rPr>
                                      <w:ins w:id="8418" w:author="Nasser Mustafa [2]" w:date="2018-09-19T08:34:00Z"/>
                                      <w:rFonts w:ascii="Times New Roman" w:hAnsi="Times New Roman"/>
                                      <w:sz w:val="18"/>
                                      <w:szCs w:val="18"/>
                                    </w:rPr>
                                  </w:pPr>
                                  <w:ins w:id="8419" w:author="Nasser Mustafa [2]" w:date="2018-09-19T08:34:00Z">
                                    <w:r>
                                      <w:rPr>
                                        <w:rFonts w:ascii="Times New Roman" w:hAnsi="Times New Roman"/>
                                        <w:sz w:val="18"/>
                                        <w:szCs w:val="18"/>
                                      </w:rPr>
                                      <w:t>No</w:t>
                                    </w:r>
                                  </w:ins>
                                </w:p>
                              </w:tc>
                              <w:tc>
                                <w:tcPr>
                                  <w:tcW w:w="413" w:type="dxa"/>
                                </w:tcPr>
                                <w:p w14:paraId="2E078709" w14:textId="77777777" w:rsidR="00D617FD" w:rsidRPr="00A11AF7" w:rsidRDefault="00D617FD" w:rsidP="003A6101">
                                  <w:pPr>
                                    <w:rPr>
                                      <w:ins w:id="8420" w:author="Nasser Mustafa [2]" w:date="2018-09-19T08:34:00Z"/>
                                      <w:sz w:val="18"/>
                                      <w:szCs w:val="18"/>
                                    </w:rPr>
                                  </w:pPr>
                                  <w:ins w:id="8421" w:author="Nasser Mustafa [2]" w:date="2018-09-19T08:34:00Z">
                                    <w:r>
                                      <w:rPr>
                                        <w:sz w:val="18"/>
                                        <w:szCs w:val="18"/>
                                      </w:rPr>
                                      <w:t>No</w:t>
                                    </w:r>
                                  </w:ins>
                                </w:p>
                              </w:tc>
                              <w:tc>
                                <w:tcPr>
                                  <w:tcW w:w="544" w:type="dxa"/>
                                </w:tcPr>
                                <w:p w14:paraId="71D43770" w14:textId="77777777" w:rsidR="00D617FD" w:rsidRPr="00A11AF7" w:rsidRDefault="00D617FD" w:rsidP="003A6101">
                                  <w:pPr>
                                    <w:rPr>
                                      <w:ins w:id="8422" w:author="Nasser Mustafa [2]" w:date="2018-09-19T08:34:00Z"/>
                                      <w:sz w:val="18"/>
                                      <w:szCs w:val="18"/>
                                    </w:rPr>
                                  </w:pPr>
                                  <w:ins w:id="8423" w:author="Nasser Mustafa [2]" w:date="2018-09-19T08:34:00Z">
                                    <w:r>
                                      <w:rPr>
                                        <w:rFonts w:cstheme="majorBidi"/>
                                        <w:sz w:val="18"/>
                                        <w:szCs w:val="18"/>
                                      </w:rPr>
                                      <w:t>No</w:t>
                                    </w:r>
                                  </w:ins>
                                </w:p>
                              </w:tc>
                            </w:tr>
                            <w:tr w:rsidR="00D617FD" w:rsidRPr="00A11AF7" w14:paraId="3637B9FA" w14:textId="77777777" w:rsidTr="00A1256E">
                              <w:trPr>
                                <w:trHeight w:val="275"/>
                                <w:jc w:val="center"/>
                                <w:ins w:id="8424" w:author="Nasser Mustafa [2]" w:date="2018-09-19T08:34:00Z"/>
                              </w:trPr>
                              <w:tc>
                                <w:tcPr>
                                  <w:tcW w:w="2274" w:type="dxa"/>
                                  <w:gridSpan w:val="2"/>
                                </w:tcPr>
                                <w:p w14:paraId="73BD2CA9" w14:textId="77777777" w:rsidR="00D617FD" w:rsidRPr="00465559" w:rsidRDefault="00D617FD" w:rsidP="003A6101">
                                  <w:pPr>
                                    <w:rPr>
                                      <w:ins w:id="8425" w:author="Nasser Mustafa [2]" w:date="2018-09-19T08:34:00Z"/>
                                      <w:rFonts w:ascii="Times New Roman" w:hAnsi="Times New Roman"/>
                                      <w:b/>
                                      <w:sz w:val="20"/>
                                      <w:szCs w:val="20"/>
                                    </w:rPr>
                                  </w:pPr>
                                  <w:ins w:id="8426" w:author="Nasser Mustafa [2]" w:date="2018-09-19T08:34:00Z">
                                    <w:r w:rsidRPr="00465559">
                                      <w:rPr>
                                        <w:rFonts w:ascii="Times New Roman" w:hAnsi="Times New Roman"/>
                                        <w:b/>
                                        <w:sz w:val="18"/>
                                        <w:szCs w:val="18"/>
                                      </w:rPr>
                                      <w:t>Total Passed</w:t>
                                    </w:r>
                                  </w:ins>
                                </w:p>
                              </w:tc>
                              <w:tc>
                                <w:tcPr>
                                  <w:tcW w:w="425" w:type="dxa"/>
                                </w:tcPr>
                                <w:p w14:paraId="3B67500C" w14:textId="77777777" w:rsidR="00D617FD" w:rsidRPr="00465559" w:rsidRDefault="00D617FD" w:rsidP="003A6101">
                                  <w:pPr>
                                    <w:rPr>
                                      <w:ins w:id="8427" w:author="Nasser Mustafa [2]" w:date="2018-09-19T08:34:00Z"/>
                                      <w:rFonts w:ascii="Times New Roman" w:hAnsi="Times New Roman"/>
                                      <w:b/>
                                      <w:sz w:val="18"/>
                                      <w:szCs w:val="18"/>
                                    </w:rPr>
                                  </w:pPr>
                                  <w:ins w:id="8428" w:author="Nasser Mustafa [2]" w:date="2018-09-19T08:34:00Z">
                                    <w:r w:rsidRPr="00465559">
                                      <w:rPr>
                                        <w:rFonts w:ascii="Times New Roman" w:hAnsi="Times New Roman"/>
                                        <w:b/>
                                        <w:sz w:val="18"/>
                                        <w:szCs w:val="18"/>
                                      </w:rPr>
                                      <w:t>8</w:t>
                                    </w:r>
                                  </w:ins>
                                </w:p>
                              </w:tc>
                              <w:tc>
                                <w:tcPr>
                                  <w:tcW w:w="403" w:type="dxa"/>
                                </w:tcPr>
                                <w:p w14:paraId="0576B18F" w14:textId="77777777" w:rsidR="00D617FD" w:rsidRPr="00465559" w:rsidRDefault="00D617FD" w:rsidP="003A6101">
                                  <w:pPr>
                                    <w:rPr>
                                      <w:ins w:id="8429" w:author="Nasser Mustafa [2]" w:date="2018-09-19T08:34:00Z"/>
                                      <w:rFonts w:ascii="Times New Roman" w:hAnsi="Times New Roman"/>
                                      <w:b/>
                                      <w:sz w:val="18"/>
                                      <w:szCs w:val="18"/>
                                    </w:rPr>
                                  </w:pPr>
                                  <w:ins w:id="8430" w:author="Nasser Mustafa [2]" w:date="2018-09-19T08:34:00Z">
                                    <w:r w:rsidRPr="00465559">
                                      <w:rPr>
                                        <w:rFonts w:ascii="Times New Roman" w:hAnsi="Times New Roman"/>
                                        <w:b/>
                                        <w:sz w:val="18"/>
                                        <w:szCs w:val="18"/>
                                      </w:rPr>
                                      <w:t>7</w:t>
                                    </w:r>
                                  </w:ins>
                                </w:p>
                              </w:tc>
                              <w:tc>
                                <w:tcPr>
                                  <w:tcW w:w="354" w:type="dxa"/>
                                </w:tcPr>
                                <w:p w14:paraId="35865C38" w14:textId="77777777" w:rsidR="00D617FD" w:rsidRPr="00465559" w:rsidRDefault="00D617FD" w:rsidP="003A6101">
                                  <w:pPr>
                                    <w:rPr>
                                      <w:ins w:id="8431" w:author="Nasser Mustafa [2]" w:date="2018-09-19T08:34:00Z"/>
                                      <w:rFonts w:ascii="Times New Roman" w:hAnsi="Times New Roman"/>
                                      <w:b/>
                                      <w:sz w:val="18"/>
                                      <w:szCs w:val="18"/>
                                    </w:rPr>
                                  </w:pPr>
                                  <w:ins w:id="8432" w:author="Nasser Mustafa [2]" w:date="2018-09-19T08:34:00Z">
                                    <w:r w:rsidRPr="00465559">
                                      <w:rPr>
                                        <w:rFonts w:ascii="Times New Roman" w:hAnsi="Times New Roman"/>
                                        <w:b/>
                                        <w:sz w:val="18"/>
                                        <w:szCs w:val="18"/>
                                      </w:rPr>
                                      <w:t>5</w:t>
                                    </w:r>
                                  </w:ins>
                                </w:p>
                              </w:tc>
                              <w:tc>
                                <w:tcPr>
                                  <w:tcW w:w="417" w:type="dxa"/>
                                </w:tcPr>
                                <w:p w14:paraId="7E8C9CB1" w14:textId="77777777" w:rsidR="00D617FD" w:rsidRPr="00465559" w:rsidRDefault="00D617FD" w:rsidP="003A6101">
                                  <w:pPr>
                                    <w:rPr>
                                      <w:ins w:id="8433" w:author="Nasser Mustafa [2]" w:date="2018-09-19T08:34:00Z"/>
                                      <w:rFonts w:ascii="Times New Roman" w:hAnsi="Times New Roman"/>
                                      <w:b/>
                                      <w:sz w:val="18"/>
                                      <w:szCs w:val="18"/>
                                    </w:rPr>
                                  </w:pPr>
                                  <w:ins w:id="8434" w:author="Nasser Mustafa [2]" w:date="2018-09-19T08:34:00Z">
                                    <w:r w:rsidRPr="00465559">
                                      <w:rPr>
                                        <w:rFonts w:ascii="Times New Roman" w:hAnsi="Times New Roman"/>
                                        <w:b/>
                                        <w:sz w:val="18"/>
                                        <w:szCs w:val="18"/>
                                      </w:rPr>
                                      <w:t>4</w:t>
                                    </w:r>
                                  </w:ins>
                                </w:p>
                              </w:tc>
                              <w:tc>
                                <w:tcPr>
                                  <w:tcW w:w="358" w:type="dxa"/>
                                </w:tcPr>
                                <w:p w14:paraId="73643606" w14:textId="77777777" w:rsidR="00D617FD" w:rsidRPr="00465559" w:rsidRDefault="00D617FD" w:rsidP="003A6101">
                                  <w:pPr>
                                    <w:rPr>
                                      <w:ins w:id="8435" w:author="Nasser Mustafa [2]" w:date="2018-09-19T08:34:00Z"/>
                                      <w:rFonts w:ascii="Times New Roman" w:hAnsi="Times New Roman"/>
                                      <w:b/>
                                      <w:sz w:val="18"/>
                                      <w:szCs w:val="18"/>
                                    </w:rPr>
                                  </w:pPr>
                                  <w:ins w:id="8436" w:author="Nasser Mustafa [2]" w:date="2018-09-19T08:34:00Z">
                                    <w:r w:rsidRPr="00465559">
                                      <w:rPr>
                                        <w:rFonts w:ascii="Times New Roman" w:hAnsi="Times New Roman"/>
                                        <w:b/>
                                        <w:sz w:val="18"/>
                                        <w:szCs w:val="18"/>
                                      </w:rPr>
                                      <w:t>4</w:t>
                                    </w:r>
                                  </w:ins>
                                </w:p>
                              </w:tc>
                              <w:tc>
                                <w:tcPr>
                                  <w:tcW w:w="358" w:type="dxa"/>
                                </w:tcPr>
                                <w:p w14:paraId="66796A9B" w14:textId="77777777" w:rsidR="00D617FD" w:rsidRPr="00465559" w:rsidRDefault="00D617FD" w:rsidP="003A6101">
                                  <w:pPr>
                                    <w:rPr>
                                      <w:ins w:id="8437" w:author="Nasser Mustafa [2]" w:date="2018-09-19T08:34:00Z"/>
                                      <w:rFonts w:ascii="Times New Roman" w:hAnsi="Times New Roman"/>
                                      <w:b/>
                                      <w:sz w:val="18"/>
                                      <w:szCs w:val="18"/>
                                    </w:rPr>
                                  </w:pPr>
                                  <w:ins w:id="8438" w:author="Nasser Mustafa [2]" w:date="2018-09-19T08:34:00Z">
                                    <w:r w:rsidRPr="00465559">
                                      <w:rPr>
                                        <w:rFonts w:ascii="Times New Roman" w:hAnsi="Times New Roman"/>
                                        <w:b/>
                                        <w:sz w:val="18"/>
                                        <w:szCs w:val="18"/>
                                      </w:rPr>
                                      <w:t>5</w:t>
                                    </w:r>
                                  </w:ins>
                                </w:p>
                              </w:tc>
                              <w:tc>
                                <w:tcPr>
                                  <w:tcW w:w="413" w:type="dxa"/>
                                </w:tcPr>
                                <w:p w14:paraId="5AFBA1D6" w14:textId="77777777" w:rsidR="00D617FD" w:rsidRPr="00465559" w:rsidRDefault="00D617FD" w:rsidP="003A6101">
                                  <w:pPr>
                                    <w:rPr>
                                      <w:ins w:id="8439" w:author="Nasser Mustafa [2]" w:date="2018-09-19T08:34:00Z"/>
                                      <w:rFonts w:ascii="Times New Roman" w:hAnsi="Times New Roman"/>
                                      <w:b/>
                                      <w:sz w:val="18"/>
                                      <w:szCs w:val="18"/>
                                    </w:rPr>
                                  </w:pPr>
                                  <w:ins w:id="8440" w:author="Nasser Mustafa [2]" w:date="2018-09-19T08:34:00Z">
                                    <w:r w:rsidRPr="00465559">
                                      <w:rPr>
                                        <w:rFonts w:ascii="Times New Roman" w:hAnsi="Times New Roman"/>
                                        <w:b/>
                                        <w:sz w:val="18"/>
                                        <w:szCs w:val="18"/>
                                      </w:rPr>
                                      <w:t>10</w:t>
                                    </w:r>
                                  </w:ins>
                                </w:p>
                              </w:tc>
                              <w:tc>
                                <w:tcPr>
                                  <w:tcW w:w="413" w:type="dxa"/>
                                </w:tcPr>
                                <w:p w14:paraId="027C6D4E" w14:textId="77777777" w:rsidR="00D617FD" w:rsidRPr="00465559" w:rsidRDefault="00D617FD" w:rsidP="003A6101">
                                  <w:pPr>
                                    <w:rPr>
                                      <w:ins w:id="8441" w:author="Nasser Mustafa [2]" w:date="2018-09-19T08:34:00Z"/>
                                      <w:b/>
                                      <w:sz w:val="18"/>
                                      <w:szCs w:val="18"/>
                                    </w:rPr>
                                  </w:pPr>
                                  <w:ins w:id="8442" w:author="Nasser Mustafa [2]" w:date="2018-09-19T08:34:00Z">
                                    <w:r w:rsidRPr="00465559">
                                      <w:rPr>
                                        <w:b/>
                                        <w:sz w:val="18"/>
                                        <w:szCs w:val="18"/>
                                      </w:rPr>
                                      <w:t>8</w:t>
                                    </w:r>
                                  </w:ins>
                                </w:p>
                              </w:tc>
                              <w:tc>
                                <w:tcPr>
                                  <w:tcW w:w="544" w:type="dxa"/>
                                </w:tcPr>
                                <w:p w14:paraId="7A7A05A6" w14:textId="77777777" w:rsidR="00D617FD" w:rsidRPr="00465559" w:rsidRDefault="00D617FD" w:rsidP="003A6101">
                                  <w:pPr>
                                    <w:rPr>
                                      <w:ins w:id="8443" w:author="Nasser Mustafa [2]" w:date="2018-09-19T08:34:00Z"/>
                                      <w:rFonts w:cstheme="majorBidi"/>
                                      <w:b/>
                                      <w:sz w:val="18"/>
                                      <w:szCs w:val="18"/>
                                    </w:rPr>
                                  </w:pPr>
                                  <w:ins w:id="8444" w:author="Nasser Mustafa [2]" w:date="2018-09-19T08:34:00Z">
                                    <w:r w:rsidRPr="00465559">
                                      <w:rPr>
                                        <w:rFonts w:cstheme="majorBidi"/>
                                        <w:b/>
                                        <w:sz w:val="18"/>
                                        <w:szCs w:val="18"/>
                                      </w:rPr>
                                      <w:t>10</w:t>
                                    </w:r>
                                  </w:ins>
                                </w:p>
                              </w:tc>
                            </w:tr>
                            <w:tr w:rsidR="00D617FD" w:rsidRPr="00A11AF7" w14:paraId="5FE08C15" w14:textId="77777777" w:rsidTr="00A1256E">
                              <w:trPr>
                                <w:trHeight w:val="275"/>
                                <w:jc w:val="center"/>
                                <w:ins w:id="8445" w:author="Nasser Mustafa [2]" w:date="2018-09-19T08:34:00Z"/>
                              </w:trPr>
                              <w:tc>
                                <w:tcPr>
                                  <w:tcW w:w="2274" w:type="dxa"/>
                                  <w:gridSpan w:val="2"/>
                                </w:tcPr>
                                <w:p w14:paraId="12E6825E" w14:textId="77777777" w:rsidR="00D617FD" w:rsidRPr="00465559" w:rsidRDefault="00D617FD" w:rsidP="003A6101">
                                  <w:pPr>
                                    <w:rPr>
                                      <w:ins w:id="8446" w:author="Nasser Mustafa [2]" w:date="2018-09-19T08:34:00Z"/>
                                      <w:rFonts w:ascii="Times New Roman" w:hAnsi="Times New Roman"/>
                                      <w:b/>
                                      <w:sz w:val="18"/>
                                      <w:szCs w:val="18"/>
                                    </w:rPr>
                                  </w:pPr>
                                  <w:ins w:id="8447" w:author="Nasser Mustafa [2]" w:date="2018-09-19T08:34:00Z">
                                    <w:r w:rsidRPr="00465559">
                                      <w:rPr>
                                        <w:rFonts w:ascii="Times New Roman" w:hAnsi="Times New Roman"/>
                                        <w:b/>
                                        <w:sz w:val="18"/>
                                        <w:szCs w:val="18"/>
                                      </w:rPr>
                                      <w:t>Total Failed</w:t>
                                    </w:r>
                                  </w:ins>
                                </w:p>
                              </w:tc>
                              <w:tc>
                                <w:tcPr>
                                  <w:tcW w:w="425" w:type="dxa"/>
                                </w:tcPr>
                                <w:p w14:paraId="3023FBC2" w14:textId="77777777" w:rsidR="00D617FD" w:rsidRPr="00465559" w:rsidRDefault="00D617FD" w:rsidP="003A6101">
                                  <w:pPr>
                                    <w:rPr>
                                      <w:ins w:id="8448" w:author="Nasser Mustafa [2]" w:date="2018-09-19T08:34:00Z"/>
                                      <w:rFonts w:ascii="Times New Roman" w:hAnsi="Times New Roman"/>
                                      <w:b/>
                                      <w:sz w:val="18"/>
                                      <w:szCs w:val="18"/>
                                    </w:rPr>
                                  </w:pPr>
                                  <w:ins w:id="8449" w:author="Nasser Mustafa [2]" w:date="2018-09-19T08:34:00Z">
                                    <w:r w:rsidRPr="00465559">
                                      <w:rPr>
                                        <w:rFonts w:ascii="Times New Roman" w:hAnsi="Times New Roman"/>
                                        <w:b/>
                                        <w:sz w:val="18"/>
                                        <w:szCs w:val="18"/>
                                      </w:rPr>
                                      <w:t>8</w:t>
                                    </w:r>
                                  </w:ins>
                                </w:p>
                              </w:tc>
                              <w:tc>
                                <w:tcPr>
                                  <w:tcW w:w="403" w:type="dxa"/>
                                </w:tcPr>
                                <w:p w14:paraId="6F7E1060" w14:textId="77777777" w:rsidR="00D617FD" w:rsidRPr="00465559" w:rsidRDefault="00D617FD" w:rsidP="003A6101">
                                  <w:pPr>
                                    <w:rPr>
                                      <w:ins w:id="8450" w:author="Nasser Mustafa [2]" w:date="2018-09-19T08:34:00Z"/>
                                      <w:rFonts w:ascii="Times New Roman" w:hAnsi="Times New Roman"/>
                                      <w:b/>
                                      <w:sz w:val="18"/>
                                      <w:szCs w:val="18"/>
                                    </w:rPr>
                                  </w:pPr>
                                  <w:ins w:id="8451" w:author="Nasser Mustafa [2]" w:date="2018-09-19T08:34:00Z">
                                    <w:r w:rsidRPr="00465559">
                                      <w:rPr>
                                        <w:rFonts w:ascii="Times New Roman" w:hAnsi="Times New Roman"/>
                                        <w:b/>
                                        <w:sz w:val="18"/>
                                        <w:szCs w:val="18"/>
                                      </w:rPr>
                                      <w:t>9</w:t>
                                    </w:r>
                                  </w:ins>
                                </w:p>
                              </w:tc>
                              <w:tc>
                                <w:tcPr>
                                  <w:tcW w:w="354" w:type="dxa"/>
                                </w:tcPr>
                                <w:p w14:paraId="524716FA" w14:textId="77777777" w:rsidR="00D617FD" w:rsidRPr="00465559" w:rsidRDefault="00D617FD" w:rsidP="003A6101">
                                  <w:pPr>
                                    <w:rPr>
                                      <w:ins w:id="8452" w:author="Nasser Mustafa [2]" w:date="2018-09-19T08:34:00Z"/>
                                      <w:rFonts w:ascii="Times New Roman" w:hAnsi="Times New Roman"/>
                                      <w:b/>
                                      <w:sz w:val="18"/>
                                      <w:szCs w:val="18"/>
                                    </w:rPr>
                                  </w:pPr>
                                  <w:ins w:id="8453" w:author="Nasser Mustafa [2]" w:date="2018-09-19T08:34:00Z">
                                    <w:r w:rsidRPr="00465559">
                                      <w:rPr>
                                        <w:rFonts w:ascii="Times New Roman" w:hAnsi="Times New Roman"/>
                                        <w:b/>
                                        <w:sz w:val="18"/>
                                        <w:szCs w:val="18"/>
                                      </w:rPr>
                                      <w:t>11</w:t>
                                    </w:r>
                                  </w:ins>
                                </w:p>
                              </w:tc>
                              <w:tc>
                                <w:tcPr>
                                  <w:tcW w:w="417" w:type="dxa"/>
                                </w:tcPr>
                                <w:p w14:paraId="0C496870" w14:textId="77777777" w:rsidR="00D617FD" w:rsidRPr="00465559" w:rsidRDefault="00D617FD" w:rsidP="003A6101">
                                  <w:pPr>
                                    <w:rPr>
                                      <w:ins w:id="8454" w:author="Nasser Mustafa [2]" w:date="2018-09-19T08:34:00Z"/>
                                      <w:rFonts w:ascii="Times New Roman" w:hAnsi="Times New Roman"/>
                                      <w:b/>
                                      <w:sz w:val="18"/>
                                      <w:szCs w:val="18"/>
                                    </w:rPr>
                                  </w:pPr>
                                  <w:ins w:id="8455" w:author="Nasser Mustafa [2]" w:date="2018-09-19T08:34:00Z">
                                    <w:r w:rsidRPr="00465559">
                                      <w:rPr>
                                        <w:rFonts w:ascii="Times New Roman" w:hAnsi="Times New Roman"/>
                                        <w:b/>
                                        <w:sz w:val="18"/>
                                        <w:szCs w:val="18"/>
                                      </w:rPr>
                                      <w:t>12</w:t>
                                    </w:r>
                                  </w:ins>
                                </w:p>
                              </w:tc>
                              <w:tc>
                                <w:tcPr>
                                  <w:tcW w:w="358" w:type="dxa"/>
                                </w:tcPr>
                                <w:p w14:paraId="77384E93" w14:textId="77777777" w:rsidR="00D617FD" w:rsidRPr="00465559" w:rsidRDefault="00D617FD" w:rsidP="003A6101">
                                  <w:pPr>
                                    <w:rPr>
                                      <w:ins w:id="8456" w:author="Nasser Mustafa [2]" w:date="2018-09-19T08:34:00Z"/>
                                      <w:rFonts w:ascii="Times New Roman" w:hAnsi="Times New Roman"/>
                                      <w:b/>
                                      <w:sz w:val="18"/>
                                      <w:szCs w:val="18"/>
                                    </w:rPr>
                                  </w:pPr>
                                  <w:ins w:id="8457" w:author="Nasser Mustafa [2]" w:date="2018-09-19T08:34:00Z">
                                    <w:r w:rsidRPr="00465559">
                                      <w:rPr>
                                        <w:rFonts w:ascii="Times New Roman" w:hAnsi="Times New Roman"/>
                                        <w:b/>
                                        <w:sz w:val="18"/>
                                        <w:szCs w:val="18"/>
                                      </w:rPr>
                                      <w:t>12</w:t>
                                    </w:r>
                                  </w:ins>
                                </w:p>
                              </w:tc>
                              <w:tc>
                                <w:tcPr>
                                  <w:tcW w:w="358" w:type="dxa"/>
                                </w:tcPr>
                                <w:p w14:paraId="462B5EF4" w14:textId="77777777" w:rsidR="00D617FD" w:rsidRPr="00465559" w:rsidRDefault="00D617FD" w:rsidP="003A6101">
                                  <w:pPr>
                                    <w:rPr>
                                      <w:ins w:id="8458" w:author="Nasser Mustafa [2]" w:date="2018-09-19T08:34:00Z"/>
                                      <w:rFonts w:ascii="Times New Roman" w:hAnsi="Times New Roman"/>
                                      <w:b/>
                                      <w:sz w:val="18"/>
                                      <w:szCs w:val="18"/>
                                    </w:rPr>
                                  </w:pPr>
                                  <w:ins w:id="8459" w:author="Nasser Mustafa [2]" w:date="2018-09-19T08:34:00Z">
                                    <w:r w:rsidRPr="00465559">
                                      <w:rPr>
                                        <w:rFonts w:ascii="Times New Roman" w:hAnsi="Times New Roman"/>
                                        <w:b/>
                                        <w:sz w:val="18"/>
                                        <w:szCs w:val="18"/>
                                      </w:rPr>
                                      <w:t>11</w:t>
                                    </w:r>
                                  </w:ins>
                                </w:p>
                              </w:tc>
                              <w:tc>
                                <w:tcPr>
                                  <w:tcW w:w="413" w:type="dxa"/>
                                </w:tcPr>
                                <w:p w14:paraId="08E692BB" w14:textId="77777777" w:rsidR="00D617FD" w:rsidRPr="00465559" w:rsidRDefault="00D617FD" w:rsidP="003A6101">
                                  <w:pPr>
                                    <w:rPr>
                                      <w:ins w:id="8460" w:author="Nasser Mustafa [2]" w:date="2018-09-19T08:34:00Z"/>
                                      <w:rFonts w:ascii="Times New Roman" w:hAnsi="Times New Roman"/>
                                      <w:b/>
                                      <w:sz w:val="18"/>
                                      <w:szCs w:val="18"/>
                                    </w:rPr>
                                  </w:pPr>
                                  <w:ins w:id="8461" w:author="Nasser Mustafa [2]" w:date="2018-09-19T08:34:00Z">
                                    <w:r w:rsidRPr="00465559">
                                      <w:rPr>
                                        <w:rFonts w:ascii="Times New Roman" w:hAnsi="Times New Roman"/>
                                        <w:b/>
                                        <w:sz w:val="18"/>
                                        <w:szCs w:val="18"/>
                                      </w:rPr>
                                      <w:t>6</w:t>
                                    </w:r>
                                  </w:ins>
                                </w:p>
                              </w:tc>
                              <w:tc>
                                <w:tcPr>
                                  <w:tcW w:w="413" w:type="dxa"/>
                                </w:tcPr>
                                <w:p w14:paraId="1097CC7B" w14:textId="77777777" w:rsidR="00D617FD" w:rsidRPr="00465559" w:rsidRDefault="00D617FD" w:rsidP="003A6101">
                                  <w:pPr>
                                    <w:rPr>
                                      <w:ins w:id="8462" w:author="Nasser Mustafa [2]" w:date="2018-09-19T08:34:00Z"/>
                                      <w:b/>
                                      <w:sz w:val="18"/>
                                      <w:szCs w:val="18"/>
                                    </w:rPr>
                                  </w:pPr>
                                  <w:ins w:id="8463" w:author="Nasser Mustafa [2]" w:date="2018-09-19T08:34:00Z">
                                    <w:r w:rsidRPr="00465559">
                                      <w:rPr>
                                        <w:b/>
                                        <w:sz w:val="18"/>
                                        <w:szCs w:val="18"/>
                                      </w:rPr>
                                      <w:t>8</w:t>
                                    </w:r>
                                  </w:ins>
                                </w:p>
                              </w:tc>
                              <w:tc>
                                <w:tcPr>
                                  <w:tcW w:w="544" w:type="dxa"/>
                                </w:tcPr>
                                <w:p w14:paraId="2A8C352B" w14:textId="77777777" w:rsidR="00D617FD" w:rsidRPr="00465559" w:rsidRDefault="00D617FD" w:rsidP="003A6101">
                                  <w:pPr>
                                    <w:rPr>
                                      <w:ins w:id="8464" w:author="Nasser Mustafa [2]" w:date="2018-09-19T08:34:00Z"/>
                                      <w:rFonts w:cstheme="majorBidi"/>
                                      <w:b/>
                                      <w:sz w:val="18"/>
                                      <w:szCs w:val="18"/>
                                    </w:rPr>
                                  </w:pPr>
                                  <w:ins w:id="8465" w:author="Nasser Mustafa [2]" w:date="2018-09-19T08:34:00Z">
                                    <w:r w:rsidRPr="00465559">
                                      <w:rPr>
                                        <w:rFonts w:cstheme="majorBidi"/>
                                        <w:b/>
                                        <w:sz w:val="18"/>
                                        <w:szCs w:val="18"/>
                                      </w:rPr>
                                      <w:t>6</w:t>
                                    </w:r>
                                  </w:ins>
                                </w:p>
                              </w:tc>
                            </w:tr>
                          </w:tbl>
                          <w:p w14:paraId="42DA24D5" w14:textId="77777777" w:rsidR="00D617FD" w:rsidRDefault="00D617FD" w:rsidP="00B97147"/>
                          <w:p w14:paraId="45C3D925" w14:textId="77777777" w:rsidR="00D617FD" w:rsidRDefault="00D617FD" w:rsidP="00B97147"/>
                          <w:p w14:paraId="056E2B26"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5D65D" id="_x0000_s1062" type="#_x0000_t202" style="position:absolute;left:0;text-align:left;margin-left:60.2pt;margin-top:176.5pt;width:369.65pt;height:41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" stroked="f">
                <v:textbox>
                  <w:txbxContent>
                    <w:p w14:paraId="198E7755" w14:textId="11D0D982" w:rsidR="00D617FD" w:rsidRDefault="00D617FD" w:rsidP="00B97147">
                      <w:pPr>
                        <w:pStyle w:val="Caption"/>
                      </w:pPr>
                      <w:bookmarkStart w:id="8466" w:name="_Ref483349091"/>
                      <w:bookmarkStart w:id="8467" w:name="_Toc525723635"/>
                      <w:r w:rsidRPr="00B2629C">
                        <w:rPr>
                          <w:sz w:val="20"/>
                          <w:szCs w:val="20"/>
                        </w:rPr>
                        <w:t xml:space="preserve">Table </w:t>
                      </w:r>
                      <w:r w:rsidRPr="00B2629C">
                        <w:rPr>
                          <w:sz w:val="20"/>
                          <w:szCs w:val="20"/>
                        </w:rPr>
                        <w:fldChar w:fldCharType="begin"/>
                      </w:r>
                      <w:r w:rsidRPr="00B2629C">
                        <w:rPr>
                          <w:sz w:val="20"/>
                          <w:szCs w:val="20"/>
                        </w:rPr>
                        <w:instrText xml:space="preserve"> SEQ Table \* ARABIC </w:instrText>
                      </w:r>
                      <w:r w:rsidRPr="00B2629C">
                        <w:rPr>
                          <w:sz w:val="20"/>
                          <w:szCs w:val="20"/>
                        </w:rPr>
                        <w:fldChar w:fldCharType="separate"/>
                      </w:r>
                      <w:r>
                        <w:rPr>
                          <w:noProof/>
                          <w:sz w:val="20"/>
                          <w:szCs w:val="20"/>
                        </w:rPr>
                        <w:t>16</w:t>
                      </w:r>
                      <w:r w:rsidRPr="00B2629C">
                        <w:rPr>
                          <w:sz w:val="20"/>
                          <w:szCs w:val="20"/>
                        </w:rPr>
                        <w:fldChar w:fldCharType="end"/>
                      </w:r>
                      <w:bookmarkEnd w:id="8466"/>
                      <w:r>
                        <w:t xml:space="preserve">: </w:t>
                      </w:r>
                      <w:r w:rsidRPr="00AD071D">
                        <w:rPr>
                          <w:sz w:val="20"/>
                          <w:szCs w:val="20"/>
                        </w:rPr>
                        <w:t>Validation of existing traceability models</w:t>
                      </w:r>
                      <w:bookmarkEnd w:id="8467"/>
                    </w:p>
                    <w:tbl>
                      <w:tblPr>
                        <w:tblW w:w="5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140"/>
                        <w:gridCol w:w="1134"/>
                        <w:gridCol w:w="425"/>
                        <w:gridCol w:w="403"/>
                        <w:gridCol w:w="354"/>
                        <w:gridCol w:w="417"/>
                        <w:gridCol w:w="358"/>
                        <w:gridCol w:w="358"/>
                        <w:gridCol w:w="413"/>
                        <w:gridCol w:w="413"/>
                        <w:gridCol w:w="544"/>
                      </w:tblGrid>
                      <w:tr w:rsidR="00D617FD" w:rsidRPr="00A11AF7" w14:paraId="60793DD9" w14:textId="77777777" w:rsidTr="00A1256E">
                        <w:trPr>
                          <w:trHeight w:val="134"/>
                          <w:tblHeader/>
                          <w:jc w:val="center"/>
                          <w:ins w:id="8468" w:author="Nasser Mustafa [2]" w:date="2018-09-19T08:34:00Z"/>
                        </w:trPr>
                        <w:tc>
                          <w:tcPr>
                            <w:tcW w:w="1140" w:type="dxa"/>
                            <w:vMerge w:val="restart"/>
                          </w:tcPr>
                          <w:p w14:paraId="48C8BDE8" w14:textId="77777777" w:rsidR="00D617FD" w:rsidRPr="00F646CB" w:rsidRDefault="00D617FD" w:rsidP="003A6101">
                            <w:pPr>
                              <w:rPr>
                                <w:ins w:id="8469" w:author="Nasser Mustafa [2]" w:date="2018-09-19T08:34:00Z"/>
                                <w:rFonts w:ascii="Times New Roman" w:hAnsi="Times New Roman"/>
                                <w:b/>
                                <w:bCs/>
                                <w:sz w:val="18"/>
                                <w:szCs w:val="18"/>
                              </w:rPr>
                            </w:pPr>
                            <w:ins w:id="8470" w:author="Nasser Mustafa [2]" w:date="2018-09-19T08:34:00Z">
                              <w:r w:rsidRPr="00F646CB">
                                <w:rPr>
                                  <w:rFonts w:ascii="Times New Roman" w:hAnsi="Times New Roman"/>
                                  <w:b/>
                                  <w:bCs/>
                                  <w:sz w:val="18"/>
                                  <w:szCs w:val="18"/>
                                </w:rPr>
                                <w:t>Validation Criteria</w:t>
                              </w:r>
                            </w:ins>
                          </w:p>
                        </w:tc>
                        <w:tc>
                          <w:tcPr>
                            <w:tcW w:w="1134" w:type="dxa"/>
                            <w:vMerge w:val="restart"/>
                          </w:tcPr>
                          <w:p w14:paraId="582A5881" w14:textId="77777777" w:rsidR="00D617FD" w:rsidRPr="00F646CB" w:rsidRDefault="00D617FD" w:rsidP="003A6101">
                            <w:pPr>
                              <w:rPr>
                                <w:ins w:id="8471" w:author="Nasser Mustafa [2]" w:date="2018-09-19T08:34:00Z"/>
                                <w:rFonts w:ascii="Times New Roman" w:hAnsi="Times New Roman"/>
                                <w:b/>
                                <w:bCs/>
                                <w:sz w:val="20"/>
                                <w:szCs w:val="20"/>
                              </w:rPr>
                            </w:pPr>
                            <w:ins w:id="8472" w:author="Nasser Mustafa [2]" w:date="2018-09-19T08:34:00Z">
                              <w:r>
                                <w:rPr>
                                  <w:rFonts w:ascii="Times New Roman" w:hAnsi="Times New Roman"/>
                                  <w:b/>
                                  <w:bCs/>
                                  <w:sz w:val="20"/>
                                  <w:szCs w:val="20"/>
                                </w:rPr>
                                <w:t>Validation</w:t>
                              </w:r>
                              <w:r w:rsidRPr="00F646CB">
                                <w:rPr>
                                  <w:rFonts w:ascii="Times New Roman" w:hAnsi="Times New Roman"/>
                                  <w:b/>
                                  <w:bCs/>
                                  <w:sz w:val="20"/>
                                  <w:szCs w:val="20"/>
                                </w:rPr>
                                <w:t xml:space="preserve"> Case</w:t>
                              </w:r>
                            </w:ins>
                          </w:p>
                        </w:tc>
                        <w:tc>
                          <w:tcPr>
                            <w:tcW w:w="3685" w:type="dxa"/>
                            <w:gridSpan w:val="9"/>
                            <w:tcBorders>
                              <w:bottom w:val="single" w:sz="4" w:space="0" w:color="auto"/>
                            </w:tcBorders>
                          </w:tcPr>
                          <w:p w14:paraId="6B9223ED" w14:textId="77777777" w:rsidR="00D617FD" w:rsidRPr="00F646CB" w:rsidRDefault="00D617FD" w:rsidP="003A6101">
                            <w:pPr>
                              <w:rPr>
                                <w:ins w:id="8473" w:author="Nasser Mustafa [2]" w:date="2018-09-19T08:34:00Z"/>
                                <w:rFonts w:ascii="Times New Roman" w:hAnsi="Times New Roman"/>
                                <w:b/>
                                <w:bCs/>
                                <w:sz w:val="18"/>
                                <w:szCs w:val="18"/>
                              </w:rPr>
                            </w:pPr>
                            <w:ins w:id="8474" w:author="Nasser Mustafa [2]" w:date="2018-09-19T08:34:00Z">
                              <w:r w:rsidRPr="00F646CB">
                                <w:rPr>
                                  <w:rFonts w:ascii="Times New Roman" w:hAnsi="Times New Roman"/>
                                  <w:b/>
                                  <w:bCs/>
                                  <w:sz w:val="18"/>
                                  <w:szCs w:val="18"/>
                                </w:rPr>
                                <w:t>Satisfied by</w:t>
                              </w:r>
                            </w:ins>
                          </w:p>
                        </w:tc>
                      </w:tr>
                      <w:tr w:rsidR="00D617FD" w:rsidRPr="00A11AF7" w14:paraId="49A4214C" w14:textId="77777777" w:rsidTr="00A1256E">
                        <w:trPr>
                          <w:trHeight w:val="63"/>
                          <w:tblHeader/>
                          <w:jc w:val="center"/>
                          <w:ins w:id="8475" w:author="Nasser Mustafa [2]" w:date="2018-09-19T08:34:00Z"/>
                        </w:trPr>
                        <w:tc>
                          <w:tcPr>
                            <w:tcW w:w="1140" w:type="dxa"/>
                            <w:vMerge/>
                          </w:tcPr>
                          <w:p w14:paraId="26468653" w14:textId="77777777" w:rsidR="00D617FD" w:rsidRPr="00F646CB" w:rsidRDefault="00D617FD" w:rsidP="003A6101">
                            <w:pPr>
                              <w:ind w:hanging="14"/>
                              <w:rPr>
                                <w:ins w:id="8476" w:author="Nasser Mustafa [2]" w:date="2018-09-19T08:34:00Z"/>
                                <w:rFonts w:ascii="Times New Roman" w:hAnsi="Times New Roman"/>
                                <w:iCs/>
                                <w:sz w:val="18"/>
                                <w:szCs w:val="18"/>
                                <w:lang w:val="en-CA"/>
                              </w:rPr>
                            </w:pPr>
                          </w:p>
                        </w:tc>
                        <w:tc>
                          <w:tcPr>
                            <w:tcW w:w="1134" w:type="dxa"/>
                            <w:vMerge/>
                          </w:tcPr>
                          <w:p w14:paraId="7A9BE57B" w14:textId="77777777" w:rsidR="00D617FD" w:rsidRPr="00F646CB" w:rsidRDefault="00D617FD" w:rsidP="003A6101">
                            <w:pPr>
                              <w:rPr>
                                <w:ins w:id="8477" w:author="Nasser Mustafa [2]" w:date="2018-09-19T08:34:00Z"/>
                                <w:rFonts w:ascii="Times New Roman" w:hAnsi="Times New Roman"/>
                                <w:sz w:val="20"/>
                                <w:szCs w:val="20"/>
                                <w:lang w:val="en-CA"/>
                              </w:rPr>
                            </w:pPr>
                          </w:p>
                        </w:tc>
                        <w:tc>
                          <w:tcPr>
                            <w:tcW w:w="425" w:type="dxa"/>
                          </w:tcPr>
                          <w:p w14:paraId="49BF9CE3" w14:textId="0CFA8C5E" w:rsidR="00D617FD" w:rsidRPr="00EC52D7" w:rsidRDefault="00D617FD" w:rsidP="003A6101">
                            <w:pPr>
                              <w:rPr>
                                <w:ins w:id="8478" w:author="Nasser Mustafa [2]" w:date="2018-09-19T08:34:00Z"/>
                                <w:rFonts w:ascii="Times New Roman" w:hAnsi="Times New Roman"/>
                                <w:sz w:val="16"/>
                                <w:szCs w:val="16"/>
                                <w:lang w:val="en-CA"/>
                                <w:rPrChange w:id="8479" w:author="Nasser Mustafa [2]" w:date="2018-09-25T18:39:00Z">
                                  <w:rPr>
                                    <w:ins w:id="8480" w:author="Nasser Mustafa [2]" w:date="2018-09-19T08:34:00Z"/>
                                    <w:rFonts w:ascii="Times New Roman" w:hAnsi="Times New Roman"/>
                                    <w:sz w:val="18"/>
                                    <w:szCs w:val="18"/>
                                    <w:lang w:val="en-CA"/>
                                  </w:rPr>
                                </w:rPrChange>
                              </w:rPr>
                            </w:pPr>
                            <w:ins w:id="8481" w:author="Nasser Mustafa [2]" w:date="2018-09-19T08:34:00Z">
                              <w:r w:rsidRPr="00EC52D7">
                                <w:rPr>
                                  <w:rFonts w:ascii="Times New Roman" w:hAnsi="Times New Roman"/>
                                  <w:sz w:val="16"/>
                                  <w:szCs w:val="16"/>
                                  <w:lang w:val="en-CA"/>
                                  <w:rPrChange w:id="8482"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483" w:author="Nasser Mustafa [2]" w:date="2018-09-25T18:39:00Z">
                                  <w:rPr>
                                    <w:rFonts w:ascii="Times New Roman" w:hAnsi="Times New Roman"/>
                                    <w:sz w:val="18"/>
                                    <w:szCs w:val="18"/>
                                    <w:lang w:val="en-CA"/>
                                  </w:rPr>
                                </w:rPrChange>
                              </w:rPr>
                              <w:instrText>ADDIN CSL_CITATION {"citationItems":[{"id":"ITEM-1","itemData":{"author":[{"dropping-particle":"","family":"Anquetil","given":"N.","non-dropping-particle":"","parse-names":false,"suffix":""}],"container-title":"Software. Syst. Model","id":"ITEM-1","issue":"4","issued":{"date-parts":[["2010"]]},"page":"427-451","title":"A model-driven traceability framework for software product lines.","type":"article-journal","volume":"9"},"uris":["http://www.mendeley.com/documents/?uuid=a05f4a32-2810-4de4-96b1-e1d956aa669c"]}],"mendeley":{"formattedCitation":"[84]","plainTextFormattedCitation":"[84]","previouslyFormattedCitation":"[84]"},"properties":{"noteIndex":0},"schema":"https://github.com/citation-style-language/schema/raw/master/csl-citation.json"}</w:instrText>
                            </w:r>
                            <w:ins w:id="8484" w:author="Nasser Mustafa [2]" w:date="2018-09-19T08:34:00Z">
                              <w:r w:rsidRPr="00EC52D7">
                                <w:rPr>
                                  <w:rFonts w:ascii="Times New Roman" w:hAnsi="Times New Roman"/>
                                  <w:sz w:val="16"/>
                                  <w:szCs w:val="16"/>
                                  <w:lang w:val="en-CA"/>
                                  <w:rPrChange w:id="8485"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486" w:author="Nasser Mustafa [2]" w:date="2018-09-25T18:39:00Z">
                                  <w:rPr>
                                    <w:rFonts w:ascii="Times New Roman" w:hAnsi="Times New Roman"/>
                                    <w:noProof/>
                                    <w:sz w:val="18"/>
                                    <w:szCs w:val="18"/>
                                    <w:lang w:val="en-CA"/>
                                  </w:rPr>
                                </w:rPrChange>
                              </w:rPr>
                              <w:t>[84]</w:t>
                            </w:r>
                            <w:ins w:id="8487" w:author="Nasser Mustafa [2]" w:date="2018-09-19T08:34:00Z">
                              <w:r w:rsidRPr="00EC52D7">
                                <w:rPr>
                                  <w:rFonts w:ascii="Times New Roman" w:hAnsi="Times New Roman"/>
                                  <w:sz w:val="16"/>
                                  <w:szCs w:val="16"/>
                                  <w:lang w:val="en-CA"/>
                                  <w:rPrChange w:id="8488" w:author="Nasser Mustafa [2]" w:date="2018-09-25T18:39:00Z">
                                    <w:rPr>
                                      <w:rFonts w:ascii="Times New Roman" w:hAnsi="Times New Roman"/>
                                      <w:sz w:val="18"/>
                                      <w:szCs w:val="18"/>
                                      <w:lang w:val="en-CA"/>
                                    </w:rPr>
                                  </w:rPrChange>
                                </w:rPr>
                                <w:fldChar w:fldCharType="end"/>
                              </w:r>
                            </w:ins>
                          </w:p>
                        </w:tc>
                        <w:tc>
                          <w:tcPr>
                            <w:tcW w:w="403" w:type="dxa"/>
                          </w:tcPr>
                          <w:p w14:paraId="56F29E62" w14:textId="77CCCFC5" w:rsidR="00D617FD" w:rsidRPr="00EC52D7" w:rsidRDefault="00D617FD" w:rsidP="003A6101">
                            <w:pPr>
                              <w:rPr>
                                <w:ins w:id="8489" w:author="Nasser Mustafa [2]" w:date="2018-09-19T08:34:00Z"/>
                                <w:rFonts w:ascii="Times New Roman" w:hAnsi="Times New Roman"/>
                                <w:sz w:val="16"/>
                                <w:szCs w:val="16"/>
                                <w:lang w:val="en-CA"/>
                                <w:rPrChange w:id="8490" w:author="Nasser Mustafa [2]" w:date="2018-09-25T18:39:00Z">
                                  <w:rPr>
                                    <w:ins w:id="8491" w:author="Nasser Mustafa [2]" w:date="2018-09-19T08:34:00Z"/>
                                    <w:rFonts w:ascii="Times New Roman" w:hAnsi="Times New Roman"/>
                                    <w:sz w:val="18"/>
                                    <w:szCs w:val="18"/>
                                    <w:lang w:val="en-CA"/>
                                  </w:rPr>
                                </w:rPrChange>
                              </w:rPr>
                            </w:pPr>
                            <w:ins w:id="8492" w:author="Nasser Mustafa [2]" w:date="2018-09-19T08:34:00Z">
                              <w:r w:rsidRPr="00EC52D7">
                                <w:rPr>
                                  <w:rFonts w:ascii="Times New Roman" w:hAnsi="Times New Roman"/>
                                  <w:sz w:val="16"/>
                                  <w:szCs w:val="16"/>
                                  <w:lang w:val="en-CA"/>
                                  <w:rPrChange w:id="8493"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494" w:author="Nasser Mustafa [2]" w:date="2018-09-25T18:39:00Z">
                                  <w:rPr>
                                    <w:rFonts w:ascii="Times New Roman" w:hAnsi="Times New Roman"/>
                                    <w:sz w:val="18"/>
                                    <w:szCs w:val="18"/>
                                    <w:lang w:val="en-CA"/>
                                  </w:rPr>
                                </w:rPrChange>
                              </w:rPr>
                              <w:instrText>ADDIN CSL_CITATION {"citationItems":[{"id":"ITEM-1","itemData":{"author":[{"dropping-particle":"","family":"Filho","given":"Gilberto Cysneiros","non-dropping-particle":"","parse-names":false,"suffix":""},{"dropping-particle":"","family":"Zisman","given":"Andrea","non-dropping-particle":"","parse-names":false,"suffix":""},{"dropping-particle":"","family":"Spanoudakis","given":"George","non-dropping-particle":"","parse-names":false,"suffix":""}],"container-title":"International Workshop on Software Engineering for Large-Scale Multi-Agent Systems","id":"ITEM-1","issued":{"date-parts":[["2003"]]},"publisher-place":"Portland","title":"Traceability approach for i* and UML models","title-short":"SELMAS","type":"paper-conference"},"uris":["http://www.mendeley.com/documents/?uuid=8b418a08-8891-43f7-a591-228b9717420a"]}],"mendeley":{"formattedCitation":"[80]","plainTextFormattedCitation":"[80]","previouslyFormattedCitation":"[80]"},"properties":{"noteIndex":0},"schema":"https://github.com/citation-style-language/schema/raw/master/csl-citation.json"}</w:instrText>
                            </w:r>
                            <w:ins w:id="8495" w:author="Nasser Mustafa [2]" w:date="2018-09-19T08:34:00Z">
                              <w:r w:rsidRPr="00EC52D7">
                                <w:rPr>
                                  <w:rFonts w:ascii="Times New Roman" w:hAnsi="Times New Roman"/>
                                  <w:sz w:val="16"/>
                                  <w:szCs w:val="16"/>
                                  <w:lang w:val="en-CA"/>
                                  <w:rPrChange w:id="8496"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497" w:author="Nasser Mustafa [2]" w:date="2018-09-25T18:39:00Z">
                                  <w:rPr>
                                    <w:rFonts w:ascii="Times New Roman" w:hAnsi="Times New Roman"/>
                                    <w:noProof/>
                                    <w:sz w:val="18"/>
                                    <w:szCs w:val="18"/>
                                    <w:lang w:val="en-CA"/>
                                  </w:rPr>
                                </w:rPrChange>
                              </w:rPr>
                              <w:t>[80]</w:t>
                            </w:r>
                            <w:ins w:id="8498" w:author="Nasser Mustafa [2]" w:date="2018-09-19T08:34:00Z">
                              <w:r w:rsidRPr="00EC52D7">
                                <w:rPr>
                                  <w:rFonts w:ascii="Times New Roman" w:hAnsi="Times New Roman"/>
                                  <w:sz w:val="16"/>
                                  <w:szCs w:val="16"/>
                                  <w:lang w:val="en-CA"/>
                                  <w:rPrChange w:id="8499" w:author="Nasser Mustafa [2]" w:date="2018-09-25T18:39:00Z">
                                    <w:rPr>
                                      <w:rFonts w:ascii="Times New Roman" w:hAnsi="Times New Roman"/>
                                      <w:sz w:val="18"/>
                                      <w:szCs w:val="18"/>
                                      <w:lang w:val="en-CA"/>
                                    </w:rPr>
                                  </w:rPrChange>
                                </w:rPr>
                                <w:fldChar w:fldCharType="end"/>
                              </w:r>
                              <w:r w:rsidRPr="00EC52D7">
                                <w:rPr>
                                  <w:rFonts w:ascii="Times New Roman" w:hAnsi="Times New Roman"/>
                                  <w:sz w:val="16"/>
                                  <w:szCs w:val="16"/>
                                  <w:lang w:val="en-CA"/>
                                  <w:rPrChange w:id="8500" w:author="Nasser Mustafa [2]" w:date="2018-09-25T18:39:00Z">
                                    <w:rPr>
                                      <w:rFonts w:ascii="Times New Roman" w:hAnsi="Times New Roman"/>
                                      <w:sz w:val="18"/>
                                      <w:szCs w:val="18"/>
                                      <w:lang w:val="en-CA"/>
                                    </w:rPr>
                                  </w:rPrChange>
                                </w:rPr>
                                <w:fldChar w:fldCharType="begin"/>
                              </w:r>
                              <w:r w:rsidRPr="00EC52D7">
                                <w:rPr>
                                  <w:rFonts w:ascii="Times New Roman" w:hAnsi="Times New Roman"/>
                                  <w:sz w:val="16"/>
                                  <w:szCs w:val="16"/>
                                  <w:lang w:val="en-CA"/>
                                  <w:rPrChange w:id="8501" w:author="Nasser Mustafa [2]" w:date="2018-09-25T18:39:00Z">
                                    <w:rPr>
                                      <w:rFonts w:ascii="Times New Roman" w:hAnsi="Times New Roman"/>
                                      <w:sz w:val="18"/>
                                      <w:szCs w:val="18"/>
                                      <w:lang w:val="en-CA"/>
                                    </w:rPr>
                                  </w:rPrChange>
                                </w:rPr>
                                <w:instrText xml:space="preserve"> ADDIN EN.CITE &lt;EndNote&gt;&lt;Cite&gt;&lt;Author&gt;Filho&lt;/Author&gt;&lt;Year&gt;2003&lt;/Year&gt;&lt;RecNum&gt;126&lt;/RecNum&gt;&lt;DisplayText&gt;[13]&lt;/DisplayText&gt;&lt;record&gt;&lt;rec-number&gt;126&lt;/rec-number&gt;&lt;foreign-keys&gt;&lt;key app="EN" db-id="rxfad95wgs5d2dexxekxwt2katzr52wtwdxz" timestamp="0"&gt;126&lt;/key&gt;&lt;/foreign-keys&gt;&lt;ref-type name="Conference Proceedings"&gt;10&lt;/ref-type&gt;&lt;contributors&gt;&lt;authors&gt;&lt;author&gt;Gilberto Cysneiros Filho&lt;/author&gt;&lt;author&gt;Andrea Zisman&lt;/author&gt;&lt;author&gt;George Spanoudakis&lt;/author&gt;&lt;/authors&gt;&lt;/contributors&gt;&lt;titles&gt;&lt;title&gt;Traceability approach for i* and UML models&lt;/title&gt;&lt;secondary-title&gt;International Workshop on Software Engineering for Large-Scale Multi-Agent Systems&lt;/secondary-title&gt;&lt;short-title&gt;SELMAS&lt;/short-title&gt;&lt;/titles&gt;&lt;dates&gt;&lt;year&gt;2003&lt;/year&gt;&lt;/dates&gt;&lt;pub-location&gt;Portland&lt;/pub-location&gt;&lt;urls&gt;&lt;/urls&gt;&lt;/record&gt;&lt;/Cite&gt;&lt;/EndNote&gt;</w:instrText>
                              </w:r>
                              <w:r w:rsidRPr="00EC52D7">
                                <w:rPr>
                                  <w:rFonts w:ascii="Times New Roman" w:hAnsi="Times New Roman"/>
                                  <w:sz w:val="16"/>
                                  <w:szCs w:val="16"/>
                                  <w:lang w:val="en-CA"/>
                                  <w:rPrChange w:id="8502" w:author="Nasser Mustafa [2]" w:date="2018-09-25T18:39:00Z">
                                    <w:rPr>
                                      <w:rFonts w:ascii="Times New Roman" w:hAnsi="Times New Roman"/>
                                      <w:sz w:val="18"/>
                                      <w:szCs w:val="18"/>
                                      <w:lang w:val="en-CA"/>
                                    </w:rPr>
                                  </w:rPrChange>
                                </w:rPr>
                                <w:fldChar w:fldCharType="end"/>
                              </w:r>
                            </w:ins>
                          </w:p>
                        </w:tc>
                        <w:tc>
                          <w:tcPr>
                            <w:tcW w:w="354" w:type="dxa"/>
                          </w:tcPr>
                          <w:p w14:paraId="34B30159" w14:textId="524C3287" w:rsidR="00D617FD" w:rsidRPr="00EC52D7" w:rsidRDefault="00D617FD" w:rsidP="003A6101">
                            <w:pPr>
                              <w:rPr>
                                <w:ins w:id="8503" w:author="Nasser Mustafa [2]" w:date="2018-09-19T08:34:00Z"/>
                                <w:rFonts w:ascii="Times New Roman" w:hAnsi="Times New Roman"/>
                                <w:sz w:val="16"/>
                                <w:szCs w:val="16"/>
                                <w:lang w:val="en-CA"/>
                                <w:rPrChange w:id="8504" w:author="Nasser Mustafa [2]" w:date="2018-09-25T18:39:00Z">
                                  <w:rPr>
                                    <w:ins w:id="8505" w:author="Nasser Mustafa [2]" w:date="2018-09-19T08:34:00Z"/>
                                    <w:rFonts w:ascii="Times New Roman" w:hAnsi="Times New Roman"/>
                                    <w:sz w:val="18"/>
                                    <w:szCs w:val="18"/>
                                    <w:lang w:val="en-CA"/>
                                  </w:rPr>
                                </w:rPrChange>
                              </w:rPr>
                            </w:pPr>
                            <w:ins w:id="8506" w:author="Nasser Mustafa [2]" w:date="2018-09-19T08:34:00Z">
                              <w:r w:rsidRPr="00EC52D7">
                                <w:rPr>
                                  <w:rFonts w:ascii="Times New Roman" w:hAnsi="Times New Roman"/>
                                  <w:sz w:val="16"/>
                                  <w:szCs w:val="16"/>
                                  <w:lang w:val="en-CA"/>
                                  <w:rPrChange w:id="8507"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508" w:author="Nasser Mustafa [2]" w:date="2018-09-25T18:39:00Z">
                                  <w:rPr>
                                    <w:rFonts w:ascii="Times New Roman" w:hAnsi="Times New Roman"/>
                                    <w:sz w:val="18"/>
                                    <w:szCs w:val="18"/>
                                    <w:lang w:val="en-CA"/>
                                  </w:rPr>
                                </w:rPrChange>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ins w:id="8509" w:author="Nasser Mustafa [2]" w:date="2018-09-19T08:34:00Z">
                              <w:r w:rsidRPr="00EC52D7">
                                <w:rPr>
                                  <w:rFonts w:ascii="Times New Roman" w:hAnsi="Times New Roman"/>
                                  <w:sz w:val="16"/>
                                  <w:szCs w:val="16"/>
                                  <w:lang w:val="en-CA"/>
                                  <w:rPrChange w:id="8510"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511" w:author="Nasser Mustafa [2]" w:date="2018-09-25T18:39:00Z">
                                  <w:rPr>
                                    <w:rFonts w:ascii="Times New Roman" w:hAnsi="Times New Roman"/>
                                    <w:noProof/>
                                    <w:sz w:val="18"/>
                                    <w:szCs w:val="18"/>
                                    <w:lang w:val="en-CA"/>
                                  </w:rPr>
                                </w:rPrChange>
                              </w:rPr>
                              <w:t>[79]</w:t>
                            </w:r>
                            <w:ins w:id="8512" w:author="Nasser Mustafa [2]" w:date="2018-09-19T08:34:00Z">
                              <w:r w:rsidRPr="00EC52D7">
                                <w:rPr>
                                  <w:rFonts w:ascii="Times New Roman" w:hAnsi="Times New Roman"/>
                                  <w:sz w:val="16"/>
                                  <w:szCs w:val="16"/>
                                  <w:lang w:val="en-CA"/>
                                  <w:rPrChange w:id="8513" w:author="Nasser Mustafa [2]" w:date="2018-09-25T18:39:00Z">
                                    <w:rPr>
                                      <w:rFonts w:ascii="Times New Roman" w:hAnsi="Times New Roman"/>
                                      <w:sz w:val="18"/>
                                      <w:szCs w:val="18"/>
                                      <w:lang w:val="en-CA"/>
                                    </w:rPr>
                                  </w:rPrChange>
                                </w:rPr>
                                <w:fldChar w:fldCharType="end"/>
                              </w:r>
                            </w:ins>
                          </w:p>
                        </w:tc>
                        <w:tc>
                          <w:tcPr>
                            <w:tcW w:w="417" w:type="dxa"/>
                          </w:tcPr>
                          <w:p w14:paraId="524794D0" w14:textId="0F956A10" w:rsidR="00D617FD" w:rsidRPr="00EC52D7" w:rsidRDefault="00D617FD" w:rsidP="003A6101">
                            <w:pPr>
                              <w:rPr>
                                <w:ins w:id="8514" w:author="Nasser Mustafa [2]" w:date="2018-09-19T08:34:00Z"/>
                                <w:rFonts w:ascii="Times New Roman" w:hAnsi="Times New Roman"/>
                                <w:sz w:val="16"/>
                                <w:szCs w:val="16"/>
                                <w:lang w:val="en-CA"/>
                                <w:rPrChange w:id="8515" w:author="Nasser Mustafa [2]" w:date="2018-09-25T18:39:00Z">
                                  <w:rPr>
                                    <w:ins w:id="8516" w:author="Nasser Mustafa [2]" w:date="2018-09-19T08:34:00Z"/>
                                    <w:rFonts w:ascii="Times New Roman" w:hAnsi="Times New Roman"/>
                                    <w:sz w:val="18"/>
                                    <w:szCs w:val="18"/>
                                    <w:lang w:val="en-CA"/>
                                  </w:rPr>
                                </w:rPrChange>
                              </w:rPr>
                            </w:pPr>
                            <w:ins w:id="8517" w:author="Nasser Mustafa [2]" w:date="2018-09-19T08:34:00Z">
                              <w:r w:rsidRPr="00EC52D7">
                                <w:rPr>
                                  <w:rFonts w:ascii="Times New Roman" w:hAnsi="Times New Roman"/>
                                  <w:sz w:val="16"/>
                                  <w:szCs w:val="16"/>
                                  <w:lang w:val="en-CA"/>
                                  <w:rPrChange w:id="8518"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519" w:author="Nasser Mustafa [2]" w:date="2018-09-25T18:39:00Z">
                                  <w:rPr>
                                    <w:rFonts w:ascii="Times New Roman" w:hAnsi="Times New Roman"/>
                                    <w:sz w:val="18"/>
                                    <w:szCs w:val="18"/>
                                    <w:lang w:val="en-CA"/>
                                  </w:rPr>
                                </w:rPrChange>
                              </w:rPr>
                              <w:instrText>ADDIN CSL_CITATION {"citationItems":[{"id":"ITEM-1","itemData":{"author":[{"dropping-particle":"","family":"Drivalos","given":"Nikolaos","non-dropping-particle":"","parse-names":false,"suffix":""},{"dropping-particle":"","family":"Kolovos","given":"Dimitrios S","non-dropping-particle":"","parse-names":false,"suffix":""},{"dropping-particle":"","family":"Paige","given":"Richard F","non-dropping-particle":"","parse-names":false,"suffix":""},{"dropping-particle":"","family":"Fernandes","given":"Kiran J","non-dropping-particle":"","parse-names":false,"suffix":""}],"container-title":"Software Language Engineering","id":"ITEM-1","issued":{"date-parts":[["2008"]]},"page":"151-167","title":"Engineering a DSL for software traceability","title-short":"SLE","type":"paper-conference","volume":"5452"},"uris":["http://www.mendeley.com/documents/?uuid=da2cd517-8152-43a8-a1ae-b559c8f23aa5"]}],"mendeley":{"formattedCitation":"[102]","plainTextFormattedCitation":"[102]","previouslyFormattedCitation":"[102]"},"properties":{"noteIndex":0},"schema":"https://github.com/citation-style-language/schema/raw/master/csl-citation.json"}</w:instrText>
                            </w:r>
                            <w:ins w:id="8520" w:author="Nasser Mustafa [2]" w:date="2018-09-19T08:34:00Z">
                              <w:r w:rsidRPr="00EC52D7">
                                <w:rPr>
                                  <w:rFonts w:ascii="Times New Roman" w:hAnsi="Times New Roman"/>
                                  <w:sz w:val="16"/>
                                  <w:szCs w:val="16"/>
                                  <w:lang w:val="en-CA"/>
                                  <w:rPrChange w:id="8521"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522" w:author="Nasser Mustafa [2]" w:date="2018-09-25T18:39:00Z">
                                  <w:rPr>
                                    <w:rFonts w:ascii="Times New Roman" w:hAnsi="Times New Roman"/>
                                    <w:noProof/>
                                    <w:sz w:val="18"/>
                                    <w:szCs w:val="18"/>
                                    <w:lang w:val="en-CA"/>
                                  </w:rPr>
                                </w:rPrChange>
                              </w:rPr>
                              <w:t>[102]</w:t>
                            </w:r>
                            <w:ins w:id="8523" w:author="Nasser Mustafa [2]" w:date="2018-09-19T08:34:00Z">
                              <w:r w:rsidRPr="00EC52D7">
                                <w:rPr>
                                  <w:rFonts w:ascii="Times New Roman" w:hAnsi="Times New Roman"/>
                                  <w:sz w:val="16"/>
                                  <w:szCs w:val="16"/>
                                  <w:lang w:val="en-CA"/>
                                  <w:rPrChange w:id="8524" w:author="Nasser Mustafa [2]" w:date="2018-09-25T18:39:00Z">
                                    <w:rPr>
                                      <w:rFonts w:ascii="Times New Roman" w:hAnsi="Times New Roman"/>
                                      <w:sz w:val="18"/>
                                      <w:szCs w:val="18"/>
                                      <w:lang w:val="en-CA"/>
                                    </w:rPr>
                                  </w:rPrChange>
                                </w:rPr>
                                <w:fldChar w:fldCharType="end"/>
                              </w:r>
                            </w:ins>
                          </w:p>
                        </w:tc>
                        <w:tc>
                          <w:tcPr>
                            <w:tcW w:w="358" w:type="dxa"/>
                          </w:tcPr>
                          <w:p w14:paraId="1F24D578" w14:textId="785E7885" w:rsidR="00D617FD" w:rsidRPr="00EC52D7" w:rsidRDefault="00D617FD" w:rsidP="003A6101">
                            <w:pPr>
                              <w:rPr>
                                <w:ins w:id="8525" w:author="Nasser Mustafa [2]" w:date="2018-09-19T08:34:00Z"/>
                                <w:rFonts w:ascii="Times New Roman" w:hAnsi="Times New Roman"/>
                                <w:sz w:val="16"/>
                                <w:szCs w:val="16"/>
                                <w:lang w:val="en-CA"/>
                                <w:rPrChange w:id="8526" w:author="Nasser Mustafa [2]" w:date="2018-09-25T18:39:00Z">
                                  <w:rPr>
                                    <w:ins w:id="8527" w:author="Nasser Mustafa [2]" w:date="2018-09-19T08:34:00Z"/>
                                    <w:rFonts w:ascii="Times New Roman" w:hAnsi="Times New Roman"/>
                                    <w:sz w:val="18"/>
                                    <w:szCs w:val="18"/>
                                    <w:lang w:val="en-CA"/>
                                  </w:rPr>
                                </w:rPrChange>
                              </w:rPr>
                            </w:pPr>
                            <w:ins w:id="8528" w:author="Nasser Mustafa [2]" w:date="2018-09-19T08:34:00Z">
                              <w:r w:rsidRPr="00EC52D7">
                                <w:rPr>
                                  <w:rFonts w:ascii="Times New Roman" w:hAnsi="Times New Roman"/>
                                  <w:sz w:val="16"/>
                                  <w:szCs w:val="16"/>
                                  <w:lang w:val="en-CA"/>
                                  <w:rPrChange w:id="8529"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530" w:author="Nasser Mustafa [2]" w:date="2018-09-25T18:39:00Z">
                                  <w:rPr>
                                    <w:rFonts w:ascii="Times New Roman" w:hAnsi="Times New Roman"/>
                                    <w:sz w:val="18"/>
                                    <w:szCs w:val="18"/>
                                    <w:lang w:val="en-CA"/>
                                  </w:rPr>
                                </w:rPrChange>
                              </w:rPr>
                              <w:instrText>ADDIN CSL_CITATION {"citationItems":[{"id":"ITEM-1","itemData":{"author":[{"dropping-particle":"","family":"Paige","given":"Richard F","non-dropping-particle":"","parse-names":false,"suffix":""},{"dropping-particle":"","family":"Drivalos","given":"Nikolaos","non-dropping-particle":"","parse-names":false,"suffix":""},{"dropping-particle":"","family":"Kolovos","given":"Dimitrios S","non-dropping-particle":"","parse-names":false,"suffix":""},{"dropping-particle":"","family":"Fernandes","given":"Kiran J","non-dropping-particle":"","parse-names":false,"suffix":""},{"dropping-particle":"","family":"Power","given":"Christopher","non-dropping-particle":"","parse-names":false,"suffix":""},{"dropping-particle":"","family":"Zschaler","given":"Steffen","non-dropping-particle":"","parse-names":false,"suffix":""}],"container-title":"Software &amp; Systems Modeling","id":"ITEM-1","issue":"4","issued":{"date-parts":[["2011"]]},"page":"469-487","title":"Rigorous identification and encoding of trace-links in model-driven engineering","title-short":"SoSyM","type":"article-journal","volume":"10"},"uris":["http://www.mendeley.com/documents/?uuid=22dcdb88-37a8-46ff-be61-12cfc67a2f60"]}],"mendeley":{"formattedCitation":"[46]","plainTextFormattedCitation":"[46]","previouslyFormattedCitation":"[43]"},"properties":{"noteIndex":0},"schema":"https://github.com/citation-style-language/schema/raw/master/csl-citation.json"}</w:instrText>
                            </w:r>
                            <w:ins w:id="8531" w:author="Nasser Mustafa [2]" w:date="2018-09-19T08:34:00Z">
                              <w:r w:rsidRPr="00EC52D7">
                                <w:rPr>
                                  <w:rFonts w:ascii="Times New Roman" w:hAnsi="Times New Roman"/>
                                  <w:sz w:val="16"/>
                                  <w:szCs w:val="16"/>
                                  <w:lang w:val="en-CA"/>
                                  <w:rPrChange w:id="8532"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533" w:author="Nasser Mustafa [2]" w:date="2018-09-25T18:39:00Z">
                                  <w:rPr>
                                    <w:rFonts w:ascii="Times New Roman" w:hAnsi="Times New Roman"/>
                                    <w:noProof/>
                                    <w:sz w:val="18"/>
                                    <w:szCs w:val="18"/>
                                    <w:lang w:val="en-CA"/>
                                  </w:rPr>
                                </w:rPrChange>
                              </w:rPr>
                              <w:t>[46]</w:t>
                            </w:r>
                            <w:ins w:id="8534" w:author="Nasser Mustafa [2]" w:date="2018-09-19T08:34:00Z">
                              <w:r w:rsidRPr="00EC52D7">
                                <w:rPr>
                                  <w:rFonts w:ascii="Times New Roman" w:hAnsi="Times New Roman"/>
                                  <w:sz w:val="16"/>
                                  <w:szCs w:val="16"/>
                                  <w:lang w:val="en-CA"/>
                                  <w:rPrChange w:id="8535" w:author="Nasser Mustafa [2]" w:date="2018-09-25T18:39:00Z">
                                    <w:rPr>
                                      <w:rFonts w:ascii="Times New Roman" w:hAnsi="Times New Roman"/>
                                      <w:sz w:val="18"/>
                                      <w:szCs w:val="18"/>
                                      <w:lang w:val="en-CA"/>
                                    </w:rPr>
                                  </w:rPrChange>
                                </w:rPr>
                                <w:fldChar w:fldCharType="end"/>
                              </w:r>
                            </w:ins>
                          </w:p>
                        </w:tc>
                        <w:tc>
                          <w:tcPr>
                            <w:tcW w:w="358" w:type="dxa"/>
                          </w:tcPr>
                          <w:p w14:paraId="631E1144" w14:textId="5D2F7FA5" w:rsidR="00D617FD" w:rsidRPr="00EC52D7" w:rsidRDefault="00D617FD" w:rsidP="003A6101">
                            <w:pPr>
                              <w:rPr>
                                <w:ins w:id="8536" w:author="Nasser Mustafa [2]" w:date="2018-09-19T08:34:00Z"/>
                                <w:rFonts w:ascii="Times New Roman" w:hAnsi="Times New Roman"/>
                                <w:sz w:val="16"/>
                                <w:szCs w:val="16"/>
                                <w:lang w:val="en-CA"/>
                                <w:rPrChange w:id="8537" w:author="Nasser Mustafa [2]" w:date="2018-09-25T18:39:00Z">
                                  <w:rPr>
                                    <w:ins w:id="8538" w:author="Nasser Mustafa [2]" w:date="2018-09-19T08:34:00Z"/>
                                    <w:rFonts w:ascii="Times New Roman" w:hAnsi="Times New Roman"/>
                                    <w:sz w:val="18"/>
                                    <w:szCs w:val="18"/>
                                    <w:lang w:val="en-CA"/>
                                  </w:rPr>
                                </w:rPrChange>
                              </w:rPr>
                            </w:pPr>
                            <w:ins w:id="8539" w:author="Nasser Mustafa [2]" w:date="2018-09-19T08:34:00Z">
                              <w:r w:rsidRPr="00EC52D7">
                                <w:rPr>
                                  <w:rFonts w:ascii="Times New Roman" w:hAnsi="Times New Roman"/>
                                  <w:sz w:val="16"/>
                                  <w:szCs w:val="16"/>
                                  <w:lang w:val="en-CA"/>
                                  <w:rPrChange w:id="8540"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541" w:author="Nasser Mustafa [2]" w:date="2018-09-25T18:39:00Z">
                                  <w:rPr>
                                    <w:rFonts w:ascii="Times New Roman" w:hAnsi="Times New Roman"/>
                                    <w:sz w:val="18"/>
                                    <w:szCs w:val="18"/>
                                    <w:lang w:val="en-CA"/>
                                  </w:rPr>
                                </w:rPrChange>
                              </w:rPr>
                              <w:instrText>ADDIN CSL_CITATION {"citationItems":[{"id":"ITEM-1","itemData":{"author":[{"dropping-particle":"","family":"Pavalkis","given":"Saulius","non-dropping-particle":"","parse-names":false,"suffix":""},{"dropping-particle":"","family":"Nemuraite","given":"Lina","non-dropping-particle":"","parse-names":false,"suffix":""},{"dropping-particle":"","family":"Milevičienė","given":"Edita","non-dropping-particle":"","parse-names":false,"suffix":""}],"container-title":"IFIP Advances in Information and Communication Technology","id":"ITEM-1","issued":{"date-parts":[["2011"]]},"page":"177-188","title":"Towards Traceability Metamodel for Business Process Modeling Notation","title-short":"IFIP AICT","type":"article"},"uris":["http://www.mendeley.com/documents/?uuid=33234f5c-b725-4d36-9660-37678000fec4"]}],"mendeley":{"formattedCitation":"[47]","plainTextFormattedCitation":"[47]","previouslyFormattedCitation":"[47]"},"properties":{"noteIndex":0},"schema":"https://github.com/citation-style-language/schema/raw/master/csl-citation.json"}</w:instrText>
                            </w:r>
                            <w:ins w:id="8542" w:author="Nasser Mustafa [2]" w:date="2018-09-19T08:34:00Z">
                              <w:r w:rsidRPr="00EC52D7">
                                <w:rPr>
                                  <w:rFonts w:ascii="Times New Roman" w:hAnsi="Times New Roman"/>
                                  <w:sz w:val="16"/>
                                  <w:szCs w:val="16"/>
                                  <w:lang w:val="en-CA"/>
                                  <w:rPrChange w:id="8543"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544" w:author="Nasser Mustafa [2]" w:date="2018-09-25T18:39:00Z">
                                  <w:rPr>
                                    <w:rFonts w:ascii="Times New Roman" w:hAnsi="Times New Roman"/>
                                    <w:noProof/>
                                    <w:sz w:val="18"/>
                                    <w:szCs w:val="18"/>
                                    <w:lang w:val="en-CA"/>
                                  </w:rPr>
                                </w:rPrChange>
                              </w:rPr>
                              <w:t>[47]</w:t>
                            </w:r>
                            <w:ins w:id="8545" w:author="Nasser Mustafa [2]" w:date="2018-09-19T08:34:00Z">
                              <w:r w:rsidRPr="00EC52D7">
                                <w:rPr>
                                  <w:rFonts w:ascii="Times New Roman" w:hAnsi="Times New Roman"/>
                                  <w:sz w:val="16"/>
                                  <w:szCs w:val="16"/>
                                  <w:lang w:val="en-CA"/>
                                  <w:rPrChange w:id="8546" w:author="Nasser Mustafa [2]" w:date="2018-09-25T18:39:00Z">
                                    <w:rPr>
                                      <w:rFonts w:ascii="Times New Roman" w:hAnsi="Times New Roman"/>
                                      <w:sz w:val="18"/>
                                      <w:szCs w:val="18"/>
                                      <w:lang w:val="en-CA"/>
                                    </w:rPr>
                                  </w:rPrChange>
                                </w:rPr>
                                <w:fldChar w:fldCharType="end"/>
                              </w:r>
                            </w:ins>
                          </w:p>
                        </w:tc>
                        <w:tc>
                          <w:tcPr>
                            <w:tcW w:w="413" w:type="dxa"/>
                          </w:tcPr>
                          <w:p w14:paraId="13895225" w14:textId="6655E871" w:rsidR="00D617FD" w:rsidRPr="00EC52D7" w:rsidRDefault="00D617FD" w:rsidP="003A6101">
                            <w:pPr>
                              <w:rPr>
                                <w:ins w:id="8547" w:author="Nasser Mustafa [2]" w:date="2018-09-19T08:34:00Z"/>
                                <w:rFonts w:ascii="Times New Roman" w:hAnsi="Times New Roman"/>
                                <w:sz w:val="16"/>
                                <w:szCs w:val="16"/>
                                <w:lang w:val="en-CA"/>
                                <w:rPrChange w:id="8548" w:author="Nasser Mustafa [2]" w:date="2018-09-25T18:39:00Z">
                                  <w:rPr>
                                    <w:ins w:id="8549" w:author="Nasser Mustafa [2]" w:date="2018-09-19T08:34:00Z"/>
                                    <w:rFonts w:ascii="Times New Roman" w:hAnsi="Times New Roman"/>
                                    <w:sz w:val="18"/>
                                    <w:szCs w:val="18"/>
                                    <w:lang w:val="en-CA"/>
                                  </w:rPr>
                                </w:rPrChange>
                              </w:rPr>
                            </w:pPr>
                            <w:ins w:id="8550" w:author="Nasser Mustafa [2]" w:date="2018-09-19T08:34:00Z">
                              <w:r w:rsidRPr="00EC52D7">
                                <w:rPr>
                                  <w:rFonts w:ascii="Times New Roman" w:hAnsi="Times New Roman"/>
                                  <w:sz w:val="16"/>
                                  <w:szCs w:val="16"/>
                                  <w:lang w:val="en-CA"/>
                                  <w:rPrChange w:id="8551" w:author="Nasser Mustafa [2]" w:date="2018-09-25T18:39:00Z">
                                    <w:rPr>
                                      <w:rFonts w:ascii="Times New Roman" w:hAnsi="Times New Roman"/>
                                      <w:sz w:val="18"/>
                                      <w:szCs w:val="18"/>
                                      <w:lang w:val="en-CA"/>
                                    </w:rPr>
                                  </w:rPrChange>
                                </w:rPr>
                                <w:fldChar w:fldCharType="begin" w:fldLock="1"/>
                              </w:r>
                            </w:ins>
                            <w:r w:rsidRPr="00EC52D7">
                              <w:rPr>
                                <w:rFonts w:ascii="Times New Roman" w:hAnsi="Times New Roman"/>
                                <w:sz w:val="16"/>
                                <w:szCs w:val="16"/>
                                <w:lang w:val="en-CA"/>
                                <w:rPrChange w:id="8552" w:author="Nasser Mustafa [2]" w:date="2018-09-25T18:39:00Z">
                                  <w:rPr>
                                    <w:rFonts w:ascii="Times New Roman" w:hAnsi="Times New Roman"/>
                                    <w:sz w:val="18"/>
                                    <w:szCs w:val="18"/>
                                    <w:lang w:val="en-CA"/>
                                  </w:rPr>
                                </w:rPrChange>
                              </w:rPr>
                              <w:instrText>ADDIN CSL_CITATION {"citationItems":[{"id":"ITEM-1","itemData":{"author":[{"dropping-particle":"","family":"Mate´","given":"A","non-dropping-particle":"","parse-names":false,"suffix":""},{"dropping-particle":"","family":"Trujillo","given":"J","non-dropping-particle":"","parse-names":false,"suffix":""}],"container-title":"International conference on Advanced information systems engineering","id":"ITEM-1","issued":{"date-parts":[["2011"]]},"page":"123-137","publisher-place":"Berlin","title":"A trace metamodel proposal based on the model driven architecture framework for the traceability of user requirements in data warehouses","title-short":"CAiSE","type":"paper-conference"},"uris":["http://www.mendeley.com/documents/?uuid=6ce1a77d-a9e7-4681-8678-163e9e37f53c"]}],"mendeley":{"formattedCitation":"[106]","plainTextFormattedCitation":"[106]","previouslyFormattedCitation":"[106]"},"properties":{"noteIndex":0},"schema":"https://github.com/citation-style-language/schema/raw/master/csl-citation.json"}</w:instrText>
                            </w:r>
                            <w:ins w:id="8553" w:author="Nasser Mustafa [2]" w:date="2018-09-19T08:34:00Z">
                              <w:r w:rsidRPr="00EC52D7">
                                <w:rPr>
                                  <w:rFonts w:ascii="Times New Roman" w:hAnsi="Times New Roman"/>
                                  <w:sz w:val="16"/>
                                  <w:szCs w:val="16"/>
                                  <w:lang w:val="en-CA"/>
                                  <w:rPrChange w:id="8554" w:author="Nasser Mustafa [2]" w:date="2018-09-25T18:39:00Z">
                                    <w:rPr>
                                      <w:rFonts w:ascii="Times New Roman" w:hAnsi="Times New Roman"/>
                                      <w:sz w:val="18"/>
                                      <w:szCs w:val="18"/>
                                      <w:lang w:val="en-CA"/>
                                    </w:rPr>
                                  </w:rPrChange>
                                </w:rPr>
                                <w:fldChar w:fldCharType="separate"/>
                              </w:r>
                            </w:ins>
                            <w:r w:rsidRPr="00EC52D7">
                              <w:rPr>
                                <w:rFonts w:ascii="Times New Roman" w:hAnsi="Times New Roman"/>
                                <w:noProof/>
                                <w:sz w:val="16"/>
                                <w:szCs w:val="16"/>
                                <w:lang w:val="en-CA"/>
                                <w:rPrChange w:id="8555" w:author="Nasser Mustafa [2]" w:date="2018-09-25T18:39:00Z">
                                  <w:rPr>
                                    <w:rFonts w:ascii="Times New Roman" w:hAnsi="Times New Roman"/>
                                    <w:noProof/>
                                    <w:sz w:val="18"/>
                                    <w:szCs w:val="18"/>
                                    <w:lang w:val="en-CA"/>
                                  </w:rPr>
                                </w:rPrChange>
                              </w:rPr>
                              <w:t>[106]</w:t>
                            </w:r>
                            <w:ins w:id="8556" w:author="Nasser Mustafa [2]" w:date="2018-09-19T08:34:00Z">
                              <w:r w:rsidRPr="00EC52D7">
                                <w:rPr>
                                  <w:rFonts w:ascii="Times New Roman" w:hAnsi="Times New Roman"/>
                                  <w:sz w:val="16"/>
                                  <w:szCs w:val="16"/>
                                  <w:lang w:val="en-CA"/>
                                  <w:rPrChange w:id="8557" w:author="Nasser Mustafa [2]" w:date="2018-09-25T18:39:00Z">
                                    <w:rPr>
                                      <w:rFonts w:ascii="Times New Roman" w:hAnsi="Times New Roman"/>
                                      <w:sz w:val="18"/>
                                      <w:szCs w:val="18"/>
                                      <w:lang w:val="en-CA"/>
                                    </w:rPr>
                                  </w:rPrChange>
                                </w:rPr>
                                <w:fldChar w:fldCharType="end"/>
                              </w:r>
                            </w:ins>
                          </w:p>
                        </w:tc>
                        <w:tc>
                          <w:tcPr>
                            <w:tcW w:w="413" w:type="dxa"/>
                          </w:tcPr>
                          <w:p w14:paraId="16211343" w14:textId="651668F0" w:rsidR="00D617FD" w:rsidRPr="00EC52D7" w:rsidRDefault="00D617FD" w:rsidP="003A6101">
                            <w:pPr>
                              <w:rPr>
                                <w:ins w:id="8558" w:author="Nasser Mustafa [2]" w:date="2018-09-19T08:34:00Z"/>
                                <w:sz w:val="16"/>
                                <w:szCs w:val="16"/>
                                <w:lang w:val="en-CA"/>
                                <w:rPrChange w:id="8559" w:author="Nasser Mustafa [2]" w:date="2018-09-25T18:39:00Z">
                                  <w:rPr>
                                    <w:ins w:id="8560" w:author="Nasser Mustafa [2]" w:date="2018-09-19T08:34:00Z"/>
                                    <w:sz w:val="18"/>
                                    <w:szCs w:val="18"/>
                                    <w:lang w:val="en-CA"/>
                                  </w:rPr>
                                </w:rPrChange>
                              </w:rPr>
                            </w:pPr>
                            <w:ins w:id="8561" w:author="Nasser Mustafa [2]" w:date="2018-09-19T08:34:00Z">
                              <w:r w:rsidRPr="00EC52D7">
                                <w:rPr>
                                  <w:sz w:val="16"/>
                                  <w:szCs w:val="16"/>
                                  <w:lang w:val="en-CA"/>
                                  <w:rPrChange w:id="8562" w:author="Nasser Mustafa [2]" w:date="2018-09-25T18:39:00Z">
                                    <w:rPr>
                                      <w:sz w:val="18"/>
                                      <w:szCs w:val="18"/>
                                      <w:lang w:val="en-CA"/>
                                    </w:rPr>
                                  </w:rPrChange>
                                </w:rPr>
                                <w:fldChar w:fldCharType="begin" w:fldLock="1"/>
                              </w:r>
                            </w:ins>
                            <w:r w:rsidRPr="00EC52D7">
                              <w:rPr>
                                <w:sz w:val="16"/>
                                <w:szCs w:val="16"/>
                                <w:lang w:val="en-CA"/>
                                <w:rPrChange w:id="8563" w:author="Nasser Mustafa [2]" w:date="2018-09-25T18:39:00Z">
                                  <w:rPr>
                                    <w:sz w:val="18"/>
                                    <w:szCs w:val="18"/>
                                    <w:lang w:val="en-CA"/>
                                  </w:rPr>
                                </w:rPrChange>
                              </w:rPr>
                              <w:instrText>ADDIN CSL_CITATION {"citationItems":[{"id":"ITEM-1","itemData":{"author":[{"dropping-particle":"Le","family":"Dang","given":"Hung","non-dropping-particle":"","parse-names":false,"suffix":""},{"dropping-particle":"","family":"Dubois","given":"Hubert","non-dropping-particle":"","parse-names":false,"suffix":""},{"dropping-particle":"","family":"Gérard","given":"Sébastien","non-dropping-particle":"","parse-names":false,"suffix":""}],"container-title":"Innovations in Systems and Software Engineering","id":"ITEM-1","issue":"3","issued":{"date-parts":[["2008"]]},"page":"189-193","title":"Towards a traceability model in a MARTE-based methodology for real-time embedded systems","type":"article-journal","volume":"4"},"uris":["http://www.mendeley.com/documents/?uuid=f089f3ba-58f9-4bb4-bd5b-d67b1de30d33"]}],"mendeley":{"formattedCitation":"[48]","plainTextFormattedCitation":"[48]","previouslyFormattedCitation":"[48]"},"properties":{"noteIndex":0},"schema":"https://github.com/citation-style-language/schema/raw/master/csl-citation.json"}</w:instrText>
                            </w:r>
                            <w:ins w:id="8564" w:author="Nasser Mustafa [2]" w:date="2018-09-19T08:34:00Z">
                              <w:r w:rsidRPr="00EC52D7">
                                <w:rPr>
                                  <w:sz w:val="16"/>
                                  <w:szCs w:val="16"/>
                                  <w:lang w:val="en-CA"/>
                                  <w:rPrChange w:id="8565" w:author="Nasser Mustafa [2]" w:date="2018-09-25T18:39:00Z">
                                    <w:rPr>
                                      <w:sz w:val="18"/>
                                      <w:szCs w:val="18"/>
                                      <w:lang w:val="en-CA"/>
                                    </w:rPr>
                                  </w:rPrChange>
                                </w:rPr>
                                <w:fldChar w:fldCharType="separate"/>
                              </w:r>
                            </w:ins>
                            <w:r w:rsidRPr="00EC52D7">
                              <w:rPr>
                                <w:noProof/>
                                <w:sz w:val="16"/>
                                <w:szCs w:val="16"/>
                                <w:lang w:val="en-CA"/>
                                <w:rPrChange w:id="8566" w:author="Nasser Mustafa [2]" w:date="2018-09-25T18:39:00Z">
                                  <w:rPr>
                                    <w:noProof/>
                                    <w:sz w:val="18"/>
                                    <w:szCs w:val="18"/>
                                    <w:lang w:val="en-CA"/>
                                  </w:rPr>
                                </w:rPrChange>
                              </w:rPr>
                              <w:t>[48]</w:t>
                            </w:r>
                            <w:ins w:id="8567" w:author="Nasser Mustafa [2]" w:date="2018-09-19T08:34:00Z">
                              <w:r w:rsidRPr="00EC52D7">
                                <w:rPr>
                                  <w:sz w:val="16"/>
                                  <w:szCs w:val="16"/>
                                  <w:lang w:val="en-CA"/>
                                  <w:rPrChange w:id="8568" w:author="Nasser Mustafa [2]" w:date="2018-09-25T18:39:00Z">
                                    <w:rPr>
                                      <w:sz w:val="18"/>
                                      <w:szCs w:val="18"/>
                                      <w:lang w:val="en-CA"/>
                                    </w:rPr>
                                  </w:rPrChange>
                                </w:rPr>
                                <w:fldChar w:fldCharType="end"/>
                              </w:r>
                            </w:ins>
                          </w:p>
                        </w:tc>
                        <w:tc>
                          <w:tcPr>
                            <w:tcW w:w="544" w:type="dxa"/>
                          </w:tcPr>
                          <w:p w14:paraId="0DEC9F33" w14:textId="54F78A08" w:rsidR="00D617FD" w:rsidRPr="00EC52D7" w:rsidRDefault="00D617FD" w:rsidP="003A6101">
                            <w:pPr>
                              <w:rPr>
                                <w:ins w:id="8569" w:author="Nasser Mustafa [2]" w:date="2018-09-19T08:34:00Z"/>
                                <w:sz w:val="16"/>
                                <w:szCs w:val="16"/>
                                <w:lang w:val="en-CA"/>
                                <w:rPrChange w:id="8570" w:author="Nasser Mustafa [2]" w:date="2018-09-25T18:39:00Z">
                                  <w:rPr>
                                    <w:ins w:id="8571" w:author="Nasser Mustafa [2]" w:date="2018-09-19T08:34:00Z"/>
                                    <w:sz w:val="18"/>
                                    <w:szCs w:val="18"/>
                                    <w:lang w:val="en-CA"/>
                                  </w:rPr>
                                </w:rPrChange>
                              </w:rPr>
                            </w:pPr>
                            <w:ins w:id="8572" w:author="Nasser Mustafa [2]" w:date="2018-09-19T08:34:00Z">
                              <w:r w:rsidRPr="00EC52D7">
                                <w:rPr>
                                  <w:sz w:val="16"/>
                                  <w:szCs w:val="16"/>
                                  <w:lang w:val="en-CA"/>
                                  <w:rPrChange w:id="8573" w:author="Nasser Mustafa [2]" w:date="2018-09-25T18:39:00Z">
                                    <w:rPr>
                                      <w:sz w:val="18"/>
                                      <w:szCs w:val="18"/>
                                      <w:lang w:val="en-CA"/>
                                    </w:rPr>
                                  </w:rPrChange>
                                </w:rPr>
                                <w:fldChar w:fldCharType="begin" w:fldLock="1"/>
                              </w:r>
                            </w:ins>
                            <w:r w:rsidRPr="00EC52D7">
                              <w:rPr>
                                <w:sz w:val="16"/>
                                <w:szCs w:val="16"/>
                                <w:lang w:val="en-CA"/>
                                <w:rPrChange w:id="8574" w:author="Nasser Mustafa [2]" w:date="2018-09-25T18:39:00Z">
                                  <w:rPr>
                                    <w:sz w:val="18"/>
                                    <w:szCs w:val="18"/>
                                    <w:lang w:val="en-CA"/>
                                  </w:rPr>
                                </w:rPrChange>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ins w:id="8575" w:author="Nasser Mustafa [2]" w:date="2018-09-19T08:34:00Z">
                              <w:r w:rsidRPr="00EC52D7">
                                <w:rPr>
                                  <w:sz w:val="16"/>
                                  <w:szCs w:val="16"/>
                                  <w:lang w:val="en-CA"/>
                                  <w:rPrChange w:id="8576" w:author="Nasser Mustafa [2]" w:date="2018-09-25T18:39:00Z">
                                    <w:rPr>
                                      <w:sz w:val="18"/>
                                      <w:szCs w:val="18"/>
                                      <w:lang w:val="en-CA"/>
                                    </w:rPr>
                                  </w:rPrChange>
                                </w:rPr>
                                <w:fldChar w:fldCharType="separate"/>
                              </w:r>
                            </w:ins>
                            <w:r w:rsidRPr="00EC52D7">
                              <w:rPr>
                                <w:noProof/>
                                <w:sz w:val="16"/>
                                <w:szCs w:val="16"/>
                                <w:lang w:val="en-CA"/>
                                <w:rPrChange w:id="8577" w:author="Nasser Mustafa [2]" w:date="2018-09-25T18:39:00Z">
                                  <w:rPr>
                                    <w:noProof/>
                                    <w:sz w:val="18"/>
                                    <w:szCs w:val="18"/>
                                    <w:lang w:val="en-CA"/>
                                  </w:rPr>
                                </w:rPrChange>
                              </w:rPr>
                              <w:t>[49]</w:t>
                            </w:r>
                            <w:ins w:id="8578" w:author="Nasser Mustafa [2]" w:date="2018-09-19T08:34:00Z">
                              <w:r w:rsidRPr="00EC52D7">
                                <w:rPr>
                                  <w:sz w:val="16"/>
                                  <w:szCs w:val="16"/>
                                  <w:lang w:val="en-CA"/>
                                  <w:rPrChange w:id="8579" w:author="Nasser Mustafa [2]" w:date="2018-09-25T18:39:00Z">
                                    <w:rPr>
                                      <w:sz w:val="18"/>
                                      <w:szCs w:val="18"/>
                                      <w:lang w:val="en-CA"/>
                                    </w:rPr>
                                  </w:rPrChange>
                                </w:rPr>
                                <w:fldChar w:fldCharType="end"/>
                              </w:r>
                              <w:r w:rsidRPr="00EC52D7">
                                <w:rPr>
                                  <w:sz w:val="16"/>
                                  <w:szCs w:val="16"/>
                                  <w:lang w:val="en-CA"/>
                                  <w:rPrChange w:id="8580" w:author="Nasser Mustafa [2]" w:date="2018-09-25T18:39:00Z">
                                    <w:rPr>
                                      <w:sz w:val="18"/>
                                      <w:szCs w:val="18"/>
                                      <w:lang w:val="en-CA"/>
                                    </w:rPr>
                                  </w:rPrChange>
                                </w:rPr>
                                <w:fldChar w:fldCharType="begin"/>
                              </w:r>
                              <w:r w:rsidRPr="00EC52D7">
                                <w:rPr>
                                  <w:sz w:val="16"/>
                                  <w:szCs w:val="16"/>
                                  <w:lang w:val="en-CA"/>
                                  <w:rPrChange w:id="8581" w:author="Nasser Mustafa [2]" w:date="2018-09-25T18:39:00Z">
                                    <w:rPr>
                                      <w:sz w:val="18"/>
                                      <w:szCs w:val="18"/>
                                      <w:lang w:val="en-CA"/>
                                    </w:rPr>
                                  </w:rPrChange>
                                </w:rPr>
                                <w:instrText xml:space="preserve"> ADDIN EN.CITE &lt;EndNote&gt;&lt;Cite&gt;&lt;Author&gt;Taromirad&lt;/Author&gt;&lt;Year&gt;2013&lt;/Year&gt;&lt;RecNum&gt;97&lt;/RecNum&gt;&lt;DisplayText&gt;[30]&lt;/DisplayText&gt;&lt;record&gt;&lt;rec-number&gt;97&lt;/rec-number&gt;&lt;foreign-keys&gt;&lt;key app="EN" db-id="tvxa5fdete252teftz0psaw2r0wedat5fte5"&gt;97&lt;/key&gt;&lt;/foreign-keys&gt;&lt;ref-type name="Conference Proceedings"&gt;10&lt;/ref-type&gt;&lt;contributors&gt;&lt;authors&gt;&lt;author&gt;Masoumeh Taromirad&lt;/author&gt;&lt;author&gt;Nicholas Matragkas&amp;#x9; &lt;/author&gt;&lt;author&gt;Richard F  Paige&lt;/author&gt;&lt;/authors&gt;&lt;/contributors&gt;&lt;titles&gt;&lt;title&gt;Towards a Multi-Domain Model-Driven Traceability Approach.&lt;/title&gt;&lt;secondary-title&gt;7th International Workshop on Multi-Paradigm Modeling co-located with 2013 ACM/IEEE 16th International Conference on Model Driven Engineering Languages and Systems (MODELS)&lt;/secondary-title&gt;&lt;/titles&gt;&lt;pages&gt;27-36&lt;/pages&gt;&lt;dates&gt;&lt;year&gt;2013&lt;/year&gt;&lt;/dates&gt;&lt;pub-location&gt;Florida, USA&lt;/pub-location&gt;&lt;urls&gt;&lt;/urls&gt;&lt;/record&gt;&lt;/Cite&gt;&lt;/EndNote&gt;</w:instrText>
                              </w:r>
                              <w:r w:rsidRPr="00EC52D7">
                                <w:rPr>
                                  <w:sz w:val="16"/>
                                  <w:szCs w:val="16"/>
                                  <w:lang w:val="en-CA"/>
                                  <w:rPrChange w:id="8582" w:author="Nasser Mustafa [2]" w:date="2018-09-25T18:39:00Z">
                                    <w:rPr>
                                      <w:sz w:val="18"/>
                                      <w:szCs w:val="18"/>
                                      <w:lang w:val="en-CA"/>
                                    </w:rPr>
                                  </w:rPrChange>
                                </w:rPr>
                                <w:fldChar w:fldCharType="end"/>
                              </w:r>
                            </w:ins>
                          </w:p>
                        </w:tc>
                      </w:tr>
                      <w:tr w:rsidR="00D617FD" w:rsidRPr="00A11AF7" w14:paraId="7BC61E22" w14:textId="77777777" w:rsidTr="00A1256E">
                        <w:trPr>
                          <w:trHeight w:val="265"/>
                          <w:jc w:val="center"/>
                          <w:ins w:id="8583" w:author="Nasser Mustafa [2]" w:date="2018-09-19T08:34:00Z"/>
                        </w:trPr>
                        <w:tc>
                          <w:tcPr>
                            <w:tcW w:w="1140" w:type="dxa"/>
                          </w:tcPr>
                          <w:p w14:paraId="389E3C2C" w14:textId="77777777" w:rsidR="00D617FD" w:rsidRPr="00F646CB" w:rsidRDefault="00D617FD" w:rsidP="003A6101">
                            <w:pPr>
                              <w:rPr>
                                <w:ins w:id="8584" w:author="Nasser Mustafa [2]" w:date="2018-09-19T08:34:00Z"/>
                                <w:rFonts w:ascii="Times New Roman" w:hAnsi="Times New Roman"/>
                                <w:sz w:val="18"/>
                                <w:szCs w:val="18"/>
                              </w:rPr>
                            </w:pPr>
                            <w:ins w:id="8585" w:author="Nasser Mustafa [2]" w:date="2018-09-19T08:34:00Z">
                              <w:r>
                                <w:rPr>
                                  <w:rFonts w:ascii="Times New Roman" w:hAnsi="Times New Roman"/>
                                  <w:sz w:val="18"/>
                                  <w:szCs w:val="18"/>
                                </w:rPr>
                                <w:fldChar w:fldCharType="begin"/>
                              </w:r>
                              <w:r>
                                <w:rPr>
                                  <w:rFonts w:ascii="Times New Roman" w:hAnsi="Times New Roman"/>
                                  <w:sz w:val="18"/>
                                  <w:szCs w:val="18"/>
                                </w:rPr>
                                <w:instrText xml:space="preserve"> REF _Ref484619544 \r \h  \* MERGEFORMAT </w:instrText>
                              </w:r>
                            </w:ins>
                            <w:r>
                              <w:rPr>
                                <w:rFonts w:ascii="Times New Roman" w:hAnsi="Times New Roman"/>
                                <w:sz w:val="18"/>
                                <w:szCs w:val="18"/>
                              </w:rPr>
                            </w:r>
                            <w:ins w:id="8586" w:author="Nasser Mustafa [2]" w:date="2018-09-19T08:34:00Z">
                              <w:r>
                                <w:rPr>
                                  <w:rFonts w:ascii="Times New Roman" w:hAnsi="Times New Roman"/>
                                  <w:sz w:val="18"/>
                                  <w:szCs w:val="18"/>
                                </w:rPr>
                                <w:fldChar w:fldCharType="separate"/>
                              </w:r>
                              <w:r>
                                <w:rPr>
                                  <w:rFonts w:ascii="Times New Roman" w:hAnsi="Times New Roman"/>
                                  <w:sz w:val="18"/>
                                  <w:szCs w:val="18"/>
                                </w:rPr>
                                <w:t>ValCr1</w:t>
                              </w:r>
                              <w:r>
                                <w:rPr>
                                  <w:rFonts w:ascii="Times New Roman" w:hAnsi="Times New Roman"/>
                                  <w:sz w:val="18"/>
                                  <w:szCs w:val="18"/>
                                </w:rPr>
                                <w:fldChar w:fldCharType="end"/>
                              </w:r>
                            </w:ins>
                          </w:p>
                        </w:tc>
                        <w:tc>
                          <w:tcPr>
                            <w:tcW w:w="1134" w:type="dxa"/>
                          </w:tcPr>
                          <w:p w14:paraId="29773C7A" w14:textId="77777777" w:rsidR="00D617FD" w:rsidRPr="00085E96" w:rsidRDefault="00D617FD" w:rsidP="003A6101">
                            <w:pPr>
                              <w:rPr>
                                <w:ins w:id="8587" w:author="Nasser Mustafa [2]" w:date="2018-09-19T08:34:00Z"/>
                                <w:rFonts w:ascii="Times New Roman" w:hAnsi="Times New Roman"/>
                                <w:sz w:val="20"/>
                                <w:szCs w:val="20"/>
                              </w:rPr>
                            </w:pPr>
                            <w:ins w:id="8588"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_Ref482744767 \h  \* MERGEFORMAT </w:instrText>
                              </w:r>
                            </w:ins>
                            <w:r w:rsidRPr="002D6A49">
                              <w:rPr>
                                <w:rFonts w:ascii="Times New Roman" w:hAnsi="Times New Roman"/>
                                <w:sz w:val="20"/>
                                <w:szCs w:val="20"/>
                              </w:rPr>
                            </w:r>
                            <w:ins w:id="8589" w:author="Nasser Mustafa [2]" w:date="2018-09-19T08:34:00Z">
                              <w:r w:rsidRPr="002D6A49">
                                <w:rPr>
                                  <w:rFonts w:ascii="Times New Roman" w:hAnsi="Times New Roman"/>
                                  <w:sz w:val="20"/>
                                  <w:szCs w:val="20"/>
                                </w:rPr>
                                <w:fldChar w:fldCharType="separate"/>
                              </w:r>
                            </w:ins>
                          </w:p>
                          <w:p w14:paraId="5E57DBA7" w14:textId="77777777" w:rsidR="00D617FD" w:rsidRPr="002D6A49" w:rsidRDefault="00D617FD" w:rsidP="003A6101">
                            <w:pPr>
                              <w:rPr>
                                <w:ins w:id="8590" w:author="Nasser Mustafa [2]" w:date="2018-09-19T08:34:00Z"/>
                                <w:rFonts w:ascii="Times New Roman" w:hAnsi="Times New Roman"/>
                                <w:sz w:val="20"/>
                                <w:szCs w:val="20"/>
                              </w:rPr>
                            </w:pPr>
                            <w:ins w:id="8591" w:author="Nasser Mustafa [2]" w:date="2018-09-19T08:34:00Z">
                              <w:r w:rsidRPr="00085E96">
                                <w:rPr>
                                  <w:rFonts w:ascii="Times New Roman" w:hAnsi="Times New Roman"/>
                                  <w:noProof/>
                                  <w:sz w:val="20"/>
                                  <w:szCs w:val="20"/>
                                </w:rPr>
                                <w:t>TrTstCase 1</w:t>
                              </w:r>
                              <w:r w:rsidRPr="002D6A49">
                                <w:rPr>
                                  <w:rFonts w:ascii="Times New Roman" w:hAnsi="Times New Roman"/>
                                  <w:sz w:val="20"/>
                                  <w:szCs w:val="20"/>
                                </w:rPr>
                                <w:fldChar w:fldCharType="end"/>
                              </w:r>
                            </w:ins>
                          </w:p>
                        </w:tc>
                        <w:tc>
                          <w:tcPr>
                            <w:tcW w:w="425" w:type="dxa"/>
                          </w:tcPr>
                          <w:p w14:paraId="6B926C82" w14:textId="77777777" w:rsidR="00D617FD" w:rsidRPr="00F646CB" w:rsidRDefault="00D617FD" w:rsidP="003A6101">
                            <w:pPr>
                              <w:rPr>
                                <w:ins w:id="8592" w:author="Nasser Mustafa [2]" w:date="2018-09-19T08:34:00Z"/>
                                <w:rFonts w:ascii="Times New Roman" w:hAnsi="Times New Roman"/>
                                <w:sz w:val="18"/>
                                <w:szCs w:val="18"/>
                              </w:rPr>
                            </w:pPr>
                            <w:ins w:id="8593" w:author="Nasser Mustafa [2]" w:date="2018-09-19T08:34:00Z">
                              <w:r w:rsidRPr="00F646CB">
                                <w:rPr>
                                  <w:rFonts w:ascii="Times New Roman" w:hAnsi="Times New Roman"/>
                                  <w:sz w:val="18"/>
                                  <w:szCs w:val="18"/>
                                </w:rPr>
                                <w:t>No</w:t>
                              </w:r>
                            </w:ins>
                          </w:p>
                        </w:tc>
                        <w:tc>
                          <w:tcPr>
                            <w:tcW w:w="403" w:type="dxa"/>
                          </w:tcPr>
                          <w:p w14:paraId="6B59A512" w14:textId="77777777" w:rsidR="00D617FD" w:rsidRPr="00F646CB" w:rsidRDefault="00D617FD" w:rsidP="003A6101">
                            <w:pPr>
                              <w:rPr>
                                <w:ins w:id="8594" w:author="Nasser Mustafa [2]" w:date="2018-09-19T08:34:00Z"/>
                                <w:rFonts w:ascii="Times New Roman" w:hAnsi="Times New Roman"/>
                                <w:sz w:val="18"/>
                                <w:szCs w:val="18"/>
                              </w:rPr>
                            </w:pPr>
                            <w:ins w:id="8595" w:author="Nasser Mustafa [2]" w:date="2018-09-19T08:34:00Z">
                              <w:r w:rsidRPr="00F646CB">
                                <w:rPr>
                                  <w:rFonts w:ascii="Times New Roman" w:hAnsi="Times New Roman"/>
                                  <w:sz w:val="18"/>
                                  <w:szCs w:val="18"/>
                                </w:rPr>
                                <w:t>No</w:t>
                              </w:r>
                            </w:ins>
                          </w:p>
                        </w:tc>
                        <w:tc>
                          <w:tcPr>
                            <w:tcW w:w="354" w:type="dxa"/>
                          </w:tcPr>
                          <w:p w14:paraId="691E8877" w14:textId="77777777" w:rsidR="00D617FD" w:rsidRPr="00F646CB" w:rsidRDefault="00D617FD" w:rsidP="003A6101">
                            <w:pPr>
                              <w:rPr>
                                <w:ins w:id="8596" w:author="Nasser Mustafa [2]" w:date="2018-09-19T08:34:00Z"/>
                                <w:rFonts w:ascii="Times New Roman" w:hAnsi="Times New Roman"/>
                                <w:sz w:val="18"/>
                                <w:szCs w:val="18"/>
                              </w:rPr>
                            </w:pPr>
                            <w:ins w:id="8597" w:author="Nasser Mustafa [2]" w:date="2018-09-19T08:34:00Z">
                              <w:r w:rsidRPr="00F646CB">
                                <w:rPr>
                                  <w:rFonts w:ascii="Times New Roman" w:hAnsi="Times New Roman"/>
                                  <w:sz w:val="18"/>
                                  <w:szCs w:val="18"/>
                                </w:rPr>
                                <w:t>No</w:t>
                              </w:r>
                            </w:ins>
                          </w:p>
                        </w:tc>
                        <w:tc>
                          <w:tcPr>
                            <w:tcW w:w="417" w:type="dxa"/>
                          </w:tcPr>
                          <w:p w14:paraId="536630D8" w14:textId="77777777" w:rsidR="00D617FD" w:rsidRPr="00F646CB" w:rsidRDefault="00D617FD" w:rsidP="003A6101">
                            <w:pPr>
                              <w:rPr>
                                <w:ins w:id="8598" w:author="Nasser Mustafa [2]" w:date="2018-09-19T08:34:00Z"/>
                                <w:rFonts w:ascii="Times New Roman" w:hAnsi="Times New Roman"/>
                                <w:sz w:val="18"/>
                                <w:szCs w:val="18"/>
                              </w:rPr>
                            </w:pPr>
                            <w:ins w:id="8599" w:author="Nasser Mustafa [2]" w:date="2018-09-19T08:34:00Z">
                              <w:r w:rsidRPr="00F646CB">
                                <w:rPr>
                                  <w:rFonts w:ascii="Times New Roman" w:hAnsi="Times New Roman"/>
                                  <w:sz w:val="18"/>
                                  <w:szCs w:val="18"/>
                                </w:rPr>
                                <w:t>No</w:t>
                              </w:r>
                            </w:ins>
                          </w:p>
                        </w:tc>
                        <w:tc>
                          <w:tcPr>
                            <w:tcW w:w="358" w:type="dxa"/>
                          </w:tcPr>
                          <w:p w14:paraId="126CB2BA" w14:textId="77777777" w:rsidR="00D617FD" w:rsidRPr="00F646CB" w:rsidRDefault="00D617FD" w:rsidP="003A6101">
                            <w:pPr>
                              <w:rPr>
                                <w:ins w:id="8600" w:author="Nasser Mustafa [2]" w:date="2018-09-19T08:34:00Z"/>
                                <w:rFonts w:ascii="Times New Roman" w:hAnsi="Times New Roman"/>
                                <w:sz w:val="18"/>
                                <w:szCs w:val="18"/>
                              </w:rPr>
                            </w:pPr>
                            <w:ins w:id="8601" w:author="Nasser Mustafa [2]" w:date="2018-09-19T08:34:00Z">
                              <w:r w:rsidRPr="00F646CB">
                                <w:rPr>
                                  <w:rFonts w:ascii="Times New Roman" w:hAnsi="Times New Roman"/>
                                  <w:sz w:val="18"/>
                                  <w:szCs w:val="18"/>
                                </w:rPr>
                                <w:t>No</w:t>
                              </w:r>
                            </w:ins>
                          </w:p>
                        </w:tc>
                        <w:tc>
                          <w:tcPr>
                            <w:tcW w:w="358" w:type="dxa"/>
                          </w:tcPr>
                          <w:p w14:paraId="6F113E64" w14:textId="77777777" w:rsidR="00D617FD" w:rsidRPr="00F646CB" w:rsidRDefault="00D617FD" w:rsidP="003A6101">
                            <w:pPr>
                              <w:rPr>
                                <w:ins w:id="8602" w:author="Nasser Mustafa [2]" w:date="2018-09-19T08:34:00Z"/>
                                <w:rFonts w:ascii="Times New Roman" w:hAnsi="Times New Roman"/>
                                <w:sz w:val="18"/>
                                <w:szCs w:val="18"/>
                              </w:rPr>
                            </w:pPr>
                            <w:ins w:id="8603" w:author="Nasser Mustafa [2]" w:date="2018-09-19T08:34:00Z">
                              <w:r w:rsidRPr="00F646CB">
                                <w:rPr>
                                  <w:rFonts w:ascii="Times New Roman" w:hAnsi="Times New Roman"/>
                                  <w:sz w:val="18"/>
                                  <w:szCs w:val="18"/>
                                </w:rPr>
                                <w:t>No</w:t>
                              </w:r>
                            </w:ins>
                          </w:p>
                        </w:tc>
                        <w:tc>
                          <w:tcPr>
                            <w:tcW w:w="413" w:type="dxa"/>
                          </w:tcPr>
                          <w:p w14:paraId="039384B5" w14:textId="77777777" w:rsidR="00D617FD" w:rsidRPr="00F646CB" w:rsidRDefault="00D617FD" w:rsidP="003A6101">
                            <w:pPr>
                              <w:rPr>
                                <w:ins w:id="8604" w:author="Nasser Mustafa [2]" w:date="2018-09-19T08:34:00Z"/>
                                <w:rFonts w:ascii="Times New Roman" w:hAnsi="Times New Roman"/>
                                <w:sz w:val="18"/>
                                <w:szCs w:val="18"/>
                              </w:rPr>
                            </w:pPr>
                            <w:ins w:id="8605" w:author="Nasser Mustafa [2]" w:date="2018-09-19T08:34:00Z">
                              <w:r w:rsidRPr="00F646CB">
                                <w:rPr>
                                  <w:rFonts w:ascii="Times New Roman" w:hAnsi="Times New Roman"/>
                                  <w:sz w:val="18"/>
                                  <w:szCs w:val="18"/>
                                </w:rPr>
                                <w:t>No</w:t>
                              </w:r>
                            </w:ins>
                          </w:p>
                        </w:tc>
                        <w:tc>
                          <w:tcPr>
                            <w:tcW w:w="413" w:type="dxa"/>
                          </w:tcPr>
                          <w:p w14:paraId="4D56C954" w14:textId="77777777" w:rsidR="00D617FD" w:rsidRPr="00A11AF7" w:rsidRDefault="00D617FD" w:rsidP="003A6101">
                            <w:pPr>
                              <w:rPr>
                                <w:ins w:id="8606" w:author="Nasser Mustafa [2]" w:date="2018-09-19T08:34:00Z"/>
                                <w:rFonts w:cstheme="majorBidi"/>
                                <w:sz w:val="18"/>
                                <w:szCs w:val="18"/>
                              </w:rPr>
                            </w:pPr>
                            <w:ins w:id="8607" w:author="Nasser Mustafa [2]" w:date="2018-09-19T08:34:00Z">
                              <w:r>
                                <w:rPr>
                                  <w:rFonts w:cstheme="majorBidi"/>
                                  <w:sz w:val="18"/>
                                  <w:szCs w:val="18"/>
                                </w:rPr>
                                <w:t>No</w:t>
                              </w:r>
                            </w:ins>
                          </w:p>
                        </w:tc>
                        <w:tc>
                          <w:tcPr>
                            <w:tcW w:w="544" w:type="dxa"/>
                          </w:tcPr>
                          <w:p w14:paraId="1576707D" w14:textId="77777777" w:rsidR="00D617FD" w:rsidRPr="00A11AF7" w:rsidRDefault="00D617FD" w:rsidP="003A6101">
                            <w:pPr>
                              <w:rPr>
                                <w:ins w:id="8608" w:author="Nasser Mustafa [2]" w:date="2018-09-19T08:34:00Z"/>
                                <w:rFonts w:cstheme="majorBidi"/>
                                <w:sz w:val="18"/>
                                <w:szCs w:val="18"/>
                              </w:rPr>
                            </w:pPr>
                            <w:ins w:id="8609" w:author="Nasser Mustafa [2]" w:date="2018-09-19T08:34:00Z">
                              <w:r>
                                <w:rPr>
                                  <w:rFonts w:cstheme="majorBidi"/>
                                  <w:sz w:val="18"/>
                                  <w:szCs w:val="18"/>
                                </w:rPr>
                                <w:t>No</w:t>
                              </w:r>
                            </w:ins>
                          </w:p>
                        </w:tc>
                      </w:tr>
                      <w:tr w:rsidR="00D617FD" w:rsidRPr="00A11AF7" w14:paraId="67D7556F" w14:textId="77777777" w:rsidTr="00A1256E">
                        <w:trPr>
                          <w:trHeight w:val="69"/>
                          <w:jc w:val="center"/>
                          <w:ins w:id="8610" w:author="Nasser Mustafa [2]" w:date="2018-09-19T08:34:00Z"/>
                        </w:trPr>
                        <w:tc>
                          <w:tcPr>
                            <w:tcW w:w="1140" w:type="dxa"/>
                            <w:vMerge w:val="restart"/>
                          </w:tcPr>
                          <w:p w14:paraId="7A7EFD6D" w14:textId="77777777" w:rsidR="00D617FD" w:rsidRPr="00F646CB" w:rsidRDefault="00D617FD" w:rsidP="003A6101">
                            <w:pPr>
                              <w:rPr>
                                <w:ins w:id="8611" w:author="Nasser Mustafa [2]" w:date="2018-09-19T08:34:00Z"/>
                                <w:rFonts w:ascii="Times New Roman" w:hAnsi="Times New Roman"/>
                                <w:sz w:val="18"/>
                                <w:szCs w:val="18"/>
                              </w:rPr>
                            </w:pPr>
                            <w:ins w:id="8612" w:author="Nasser Mustafa [2]" w:date="2018-09-19T08:34:00Z">
                              <w:r>
                                <w:rPr>
                                  <w:rFonts w:ascii="Times New Roman" w:hAnsi="Times New Roman"/>
                                  <w:sz w:val="18"/>
                                  <w:szCs w:val="18"/>
                                </w:rPr>
                                <w:fldChar w:fldCharType="begin"/>
                              </w:r>
                              <w:r>
                                <w:rPr>
                                  <w:rFonts w:ascii="Times New Roman" w:hAnsi="Times New Roman"/>
                                  <w:sz w:val="18"/>
                                  <w:szCs w:val="18"/>
                                </w:rPr>
                                <w:instrText xml:space="preserve"> REF _Ref421356316 \r \h  \* MERGEFORMAT </w:instrText>
                              </w:r>
                            </w:ins>
                            <w:r>
                              <w:rPr>
                                <w:rFonts w:ascii="Times New Roman" w:hAnsi="Times New Roman"/>
                                <w:sz w:val="18"/>
                                <w:szCs w:val="18"/>
                              </w:rPr>
                            </w:r>
                            <w:ins w:id="8613" w:author="Nasser Mustafa [2]" w:date="2018-09-19T08:34:00Z">
                              <w:r>
                                <w:rPr>
                                  <w:rFonts w:ascii="Times New Roman" w:hAnsi="Times New Roman"/>
                                  <w:sz w:val="18"/>
                                  <w:szCs w:val="18"/>
                                </w:rPr>
                                <w:fldChar w:fldCharType="separate"/>
                              </w:r>
                              <w:r>
                                <w:rPr>
                                  <w:rFonts w:ascii="Times New Roman" w:hAnsi="Times New Roman"/>
                                  <w:sz w:val="18"/>
                                  <w:szCs w:val="18"/>
                                </w:rPr>
                                <w:t>ValCr3</w:t>
                              </w:r>
                              <w:r>
                                <w:rPr>
                                  <w:rFonts w:ascii="Times New Roman" w:hAnsi="Times New Roman"/>
                                  <w:sz w:val="18"/>
                                  <w:szCs w:val="18"/>
                                </w:rPr>
                                <w:fldChar w:fldCharType="end"/>
                              </w:r>
                            </w:ins>
                          </w:p>
                        </w:tc>
                        <w:tc>
                          <w:tcPr>
                            <w:tcW w:w="1134" w:type="dxa"/>
                          </w:tcPr>
                          <w:p w14:paraId="74CD4132" w14:textId="77777777" w:rsidR="00D617FD" w:rsidRPr="00085E96" w:rsidRDefault="00D617FD" w:rsidP="003A6101">
                            <w:pPr>
                              <w:tabs>
                                <w:tab w:val="left" w:pos="900"/>
                              </w:tabs>
                              <w:spacing w:line="480" w:lineRule="auto"/>
                              <w:jc w:val="both"/>
                              <w:rPr>
                                <w:ins w:id="8614" w:author="Nasser Mustafa [2]" w:date="2018-09-19T08:34:00Z"/>
                                <w:rFonts w:ascii="Times New Roman" w:hAnsi="Times New Roman"/>
                                <w:sz w:val="20"/>
                                <w:szCs w:val="20"/>
                              </w:rPr>
                            </w:pPr>
                            <w:ins w:id="8615" w:author="Nasser Mustafa [2]" w:date="2018-09-19T08:34:00Z">
                              <w:r w:rsidRPr="002D6A49">
                                <w:rPr>
                                  <w:rFonts w:ascii="Times New Roman" w:hAnsi="Times New Roman"/>
                                  <w:sz w:val="20"/>
                                  <w:szCs w:val="20"/>
                                </w:rPr>
                                <w:t xml:space="preserve">TrTstCase </w:t>
                              </w:r>
                              <w:r w:rsidRPr="002D6A49">
                                <w:rPr>
                                  <w:rFonts w:ascii="Times New Roman" w:hAnsi="Times New Roman"/>
                                  <w:sz w:val="20"/>
                                  <w:szCs w:val="20"/>
                                </w:rPr>
                                <w:fldChar w:fldCharType="begin"/>
                              </w:r>
                              <w:r w:rsidRPr="002D6A49">
                                <w:rPr>
                                  <w:rFonts w:ascii="Times New Roman" w:hAnsi="Times New Roman"/>
                                  <w:sz w:val="20"/>
                                  <w:szCs w:val="20"/>
                                </w:rPr>
                                <w:instrText xml:space="preserve"> SEQ TrTstCase \* ARABIC </w:instrText>
                              </w:r>
                              <w:r w:rsidRPr="002D6A49">
                                <w:rPr>
                                  <w:rFonts w:ascii="Times New Roman" w:hAnsi="Times New Roman"/>
                                  <w:sz w:val="20"/>
                                  <w:szCs w:val="20"/>
                                </w:rPr>
                                <w:fldChar w:fldCharType="separate"/>
                              </w:r>
                              <w:r>
                                <w:rPr>
                                  <w:rFonts w:ascii="Times New Roman" w:hAnsi="Times New Roman"/>
                                  <w:noProof/>
                                  <w:sz w:val="20"/>
                                  <w:szCs w:val="20"/>
                                </w:rPr>
                                <w:t>14</w:t>
                              </w:r>
                              <w:r w:rsidRPr="002D6A49">
                                <w:rPr>
                                  <w:rFonts w:ascii="Times New Roman" w:hAnsi="Times New Roman"/>
                                  <w:sz w:val="20"/>
                                  <w:szCs w:val="20"/>
                                </w:rPr>
                                <w:fldChar w:fldCharType="end"/>
                              </w:r>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_Ref482755963 \h  \* MERGEFORMAT </w:instrText>
                              </w:r>
                            </w:ins>
                            <w:r w:rsidRPr="002D6A49">
                              <w:rPr>
                                <w:rFonts w:ascii="Times New Roman" w:hAnsi="Times New Roman"/>
                                <w:sz w:val="20"/>
                                <w:szCs w:val="20"/>
                              </w:rPr>
                            </w:r>
                            <w:ins w:id="8616" w:author="Nasser Mustafa [2]" w:date="2018-09-19T08:34:00Z">
                              <w:r w:rsidRPr="002D6A49">
                                <w:rPr>
                                  <w:rFonts w:ascii="Times New Roman" w:hAnsi="Times New Roman"/>
                                  <w:sz w:val="20"/>
                                  <w:szCs w:val="20"/>
                                </w:rPr>
                                <w:fldChar w:fldCharType="separate"/>
                              </w:r>
                            </w:ins>
                          </w:p>
                          <w:p w14:paraId="014B0C16" w14:textId="77777777" w:rsidR="00D617FD" w:rsidRPr="002D6A49" w:rsidRDefault="00D617FD" w:rsidP="003A6101">
                            <w:pPr>
                              <w:rPr>
                                <w:ins w:id="8617" w:author="Nasser Mustafa [2]" w:date="2018-09-19T08:34:00Z"/>
                                <w:rFonts w:ascii="Times New Roman" w:hAnsi="Times New Roman"/>
                                <w:sz w:val="20"/>
                                <w:szCs w:val="20"/>
                              </w:rPr>
                            </w:pPr>
                            <w:ins w:id="8618" w:author="Nasser Mustafa [2]" w:date="2018-09-19T08:34:00Z">
                              <w:r w:rsidRPr="00085E96">
                                <w:rPr>
                                  <w:rFonts w:ascii="Times New Roman" w:hAnsi="Times New Roman"/>
                                  <w:sz w:val="20"/>
                                  <w:szCs w:val="20"/>
                                </w:rPr>
                                <w:t xml:space="preserve">TrTstCase </w:t>
                              </w:r>
                              <w:r w:rsidRPr="00085E96">
                                <w:rPr>
                                  <w:rFonts w:ascii="Times New Roman" w:hAnsi="Times New Roman"/>
                                  <w:noProof/>
                                  <w:sz w:val="20"/>
                                  <w:szCs w:val="20"/>
                                </w:rPr>
                                <w:t>3</w:t>
                              </w:r>
                              <w:r w:rsidRPr="002D6A49">
                                <w:rPr>
                                  <w:rFonts w:ascii="Times New Roman" w:hAnsi="Times New Roman"/>
                                  <w:sz w:val="20"/>
                                  <w:szCs w:val="20"/>
                                </w:rPr>
                                <w:fldChar w:fldCharType="end"/>
                              </w:r>
                            </w:ins>
                          </w:p>
                        </w:tc>
                        <w:tc>
                          <w:tcPr>
                            <w:tcW w:w="425" w:type="dxa"/>
                          </w:tcPr>
                          <w:p w14:paraId="371B5147" w14:textId="77777777" w:rsidR="00D617FD" w:rsidRPr="00F646CB" w:rsidRDefault="00D617FD" w:rsidP="003A6101">
                            <w:pPr>
                              <w:rPr>
                                <w:ins w:id="8619" w:author="Nasser Mustafa [2]" w:date="2018-09-19T08:34:00Z"/>
                                <w:rFonts w:ascii="Times New Roman" w:hAnsi="Times New Roman"/>
                                <w:sz w:val="18"/>
                                <w:szCs w:val="18"/>
                              </w:rPr>
                            </w:pPr>
                            <w:ins w:id="8620" w:author="Nasser Mustafa [2]" w:date="2018-09-19T08:34:00Z">
                              <w:r w:rsidRPr="00F646CB">
                                <w:rPr>
                                  <w:rFonts w:ascii="Times New Roman" w:hAnsi="Times New Roman"/>
                                  <w:sz w:val="18"/>
                                  <w:szCs w:val="18"/>
                                </w:rPr>
                                <w:t>Yes</w:t>
                              </w:r>
                            </w:ins>
                          </w:p>
                        </w:tc>
                        <w:tc>
                          <w:tcPr>
                            <w:tcW w:w="403" w:type="dxa"/>
                          </w:tcPr>
                          <w:p w14:paraId="2E09EDDB" w14:textId="77777777" w:rsidR="00D617FD" w:rsidRPr="00F646CB" w:rsidRDefault="00D617FD" w:rsidP="003A6101">
                            <w:pPr>
                              <w:rPr>
                                <w:ins w:id="8621" w:author="Nasser Mustafa [2]" w:date="2018-09-19T08:34:00Z"/>
                                <w:rFonts w:ascii="Times New Roman" w:hAnsi="Times New Roman"/>
                                <w:sz w:val="18"/>
                                <w:szCs w:val="18"/>
                              </w:rPr>
                            </w:pPr>
                            <w:ins w:id="8622" w:author="Nasser Mustafa [2]" w:date="2018-09-19T08:34:00Z">
                              <w:r w:rsidRPr="00F646CB">
                                <w:rPr>
                                  <w:rFonts w:ascii="Times New Roman" w:hAnsi="Times New Roman"/>
                                  <w:sz w:val="18"/>
                                  <w:szCs w:val="18"/>
                                </w:rPr>
                                <w:t>Yes</w:t>
                              </w:r>
                            </w:ins>
                          </w:p>
                        </w:tc>
                        <w:tc>
                          <w:tcPr>
                            <w:tcW w:w="354" w:type="dxa"/>
                          </w:tcPr>
                          <w:p w14:paraId="4DF6C06D" w14:textId="77777777" w:rsidR="00D617FD" w:rsidRPr="00F646CB" w:rsidRDefault="00D617FD" w:rsidP="003A6101">
                            <w:pPr>
                              <w:rPr>
                                <w:ins w:id="8623" w:author="Nasser Mustafa [2]" w:date="2018-09-19T08:34:00Z"/>
                                <w:rFonts w:ascii="Times New Roman" w:hAnsi="Times New Roman"/>
                                <w:sz w:val="18"/>
                                <w:szCs w:val="18"/>
                              </w:rPr>
                            </w:pPr>
                            <w:ins w:id="8624" w:author="Nasser Mustafa [2]" w:date="2018-09-19T08:34:00Z">
                              <w:r w:rsidRPr="00F646CB">
                                <w:rPr>
                                  <w:rFonts w:ascii="Times New Roman" w:hAnsi="Times New Roman"/>
                                  <w:sz w:val="18"/>
                                  <w:szCs w:val="18"/>
                                </w:rPr>
                                <w:t>Yes</w:t>
                              </w:r>
                            </w:ins>
                          </w:p>
                        </w:tc>
                        <w:tc>
                          <w:tcPr>
                            <w:tcW w:w="417" w:type="dxa"/>
                          </w:tcPr>
                          <w:p w14:paraId="0E40F596" w14:textId="77777777" w:rsidR="00D617FD" w:rsidRPr="00F646CB" w:rsidRDefault="00D617FD" w:rsidP="003A6101">
                            <w:pPr>
                              <w:rPr>
                                <w:ins w:id="8625" w:author="Nasser Mustafa [2]" w:date="2018-09-19T08:34:00Z"/>
                                <w:rFonts w:ascii="Times New Roman" w:hAnsi="Times New Roman"/>
                                <w:sz w:val="18"/>
                                <w:szCs w:val="18"/>
                              </w:rPr>
                            </w:pPr>
                            <w:ins w:id="8626" w:author="Nasser Mustafa [2]" w:date="2018-09-19T08:34:00Z">
                              <w:r w:rsidRPr="00F646CB">
                                <w:rPr>
                                  <w:rFonts w:ascii="Times New Roman" w:hAnsi="Times New Roman"/>
                                  <w:sz w:val="18"/>
                                  <w:szCs w:val="18"/>
                                </w:rPr>
                                <w:t>Yes</w:t>
                              </w:r>
                            </w:ins>
                          </w:p>
                        </w:tc>
                        <w:tc>
                          <w:tcPr>
                            <w:tcW w:w="358" w:type="dxa"/>
                          </w:tcPr>
                          <w:p w14:paraId="6D1A22C1" w14:textId="77777777" w:rsidR="00D617FD" w:rsidRPr="00F646CB" w:rsidRDefault="00D617FD" w:rsidP="003A6101">
                            <w:pPr>
                              <w:rPr>
                                <w:ins w:id="8627" w:author="Nasser Mustafa [2]" w:date="2018-09-19T08:34:00Z"/>
                                <w:rFonts w:ascii="Times New Roman" w:hAnsi="Times New Roman"/>
                                <w:sz w:val="18"/>
                                <w:szCs w:val="18"/>
                              </w:rPr>
                            </w:pPr>
                            <w:ins w:id="8628" w:author="Nasser Mustafa [2]" w:date="2018-09-19T08:34:00Z">
                              <w:r w:rsidRPr="00F646CB">
                                <w:rPr>
                                  <w:rFonts w:ascii="Times New Roman" w:hAnsi="Times New Roman"/>
                                  <w:sz w:val="18"/>
                                  <w:szCs w:val="18"/>
                                </w:rPr>
                                <w:t>Yes</w:t>
                              </w:r>
                            </w:ins>
                          </w:p>
                        </w:tc>
                        <w:tc>
                          <w:tcPr>
                            <w:tcW w:w="358" w:type="dxa"/>
                          </w:tcPr>
                          <w:p w14:paraId="1EB426D9" w14:textId="77777777" w:rsidR="00D617FD" w:rsidRPr="00F646CB" w:rsidRDefault="00D617FD" w:rsidP="003A6101">
                            <w:pPr>
                              <w:rPr>
                                <w:ins w:id="8629" w:author="Nasser Mustafa [2]" w:date="2018-09-19T08:34:00Z"/>
                                <w:rFonts w:ascii="Times New Roman" w:hAnsi="Times New Roman"/>
                                <w:sz w:val="18"/>
                                <w:szCs w:val="18"/>
                              </w:rPr>
                            </w:pPr>
                            <w:ins w:id="8630" w:author="Nasser Mustafa [2]" w:date="2018-09-19T08:34:00Z">
                              <w:r w:rsidRPr="00F646CB">
                                <w:rPr>
                                  <w:rFonts w:ascii="Times New Roman" w:hAnsi="Times New Roman"/>
                                  <w:sz w:val="18"/>
                                  <w:szCs w:val="18"/>
                                </w:rPr>
                                <w:t>Yes</w:t>
                              </w:r>
                            </w:ins>
                          </w:p>
                        </w:tc>
                        <w:tc>
                          <w:tcPr>
                            <w:tcW w:w="413" w:type="dxa"/>
                          </w:tcPr>
                          <w:p w14:paraId="0043197E" w14:textId="77777777" w:rsidR="00D617FD" w:rsidRPr="00F646CB" w:rsidRDefault="00D617FD" w:rsidP="003A6101">
                            <w:pPr>
                              <w:rPr>
                                <w:ins w:id="8631" w:author="Nasser Mustafa [2]" w:date="2018-09-19T08:34:00Z"/>
                                <w:rFonts w:ascii="Times New Roman" w:hAnsi="Times New Roman"/>
                                <w:sz w:val="18"/>
                                <w:szCs w:val="18"/>
                              </w:rPr>
                            </w:pPr>
                            <w:ins w:id="8632" w:author="Nasser Mustafa [2]" w:date="2018-09-19T08:34:00Z">
                              <w:r w:rsidRPr="00F646CB">
                                <w:rPr>
                                  <w:rFonts w:ascii="Times New Roman" w:hAnsi="Times New Roman"/>
                                  <w:sz w:val="18"/>
                                  <w:szCs w:val="18"/>
                                </w:rPr>
                                <w:t>Yes</w:t>
                              </w:r>
                            </w:ins>
                          </w:p>
                        </w:tc>
                        <w:tc>
                          <w:tcPr>
                            <w:tcW w:w="413" w:type="dxa"/>
                          </w:tcPr>
                          <w:p w14:paraId="2935B544" w14:textId="77777777" w:rsidR="00D617FD" w:rsidRPr="00A11AF7" w:rsidRDefault="00D617FD" w:rsidP="003A6101">
                            <w:pPr>
                              <w:rPr>
                                <w:ins w:id="8633" w:author="Nasser Mustafa [2]" w:date="2018-09-19T08:34:00Z"/>
                                <w:rFonts w:cstheme="majorBidi"/>
                                <w:sz w:val="18"/>
                                <w:szCs w:val="18"/>
                              </w:rPr>
                            </w:pPr>
                            <w:ins w:id="8634" w:author="Nasser Mustafa [2]" w:date="2018-09-19T08:34:00Z">
                              <w:r>
                                <w:rPr>
                                  <w:rFonts w:cstheme="majorBidi"/>
                                  <w:sz w:val="18"/>
                                  <w:szCs w:val="18"/>
                                </w:rPr>
                                <w:t>No</w:t>
                              </w:r>
                            </w:ins>
                          </w:p>
                        </w:tc>
                        <w:tc>
                          <w:tcPr>
                            <w:tcW w:w="544" w:type="dxa"/>
                          </w:tcPr>
                          <w:p w14:paraId="0C77B7EA" w14:textId="77777777" w:rsidR="00D617FD" w:rsidRPr="00A11AF7" w:rsidRDefault="00D617FD" w:rsidP="003A6101">
                            <w:pPr>
                              <w:rPr>
                                <w:ins w:id="8635" w:author="Nasser Mustafa [2]" w:date="2018-09-19T08:34:00Z"/>
                                <w:rFonts w:cstheme="majorBidi"/>
                                <w:sz w:val="18"/>
                                <w:szCs w:val="18"/>
                              </w:rPr>
                            </w:pPr>
                            <w:ins w:id="8636" w:author="Nasser Mustafa [2]" w:date="2018-09-19T08:34:00Z">
                              <w:r>
                                <w:rPr>
                                  <w:rFonts w:cstheme="majorBidi"/>
                                  <w:sz w:val="18"/>
                                  <w:szCs w:val="18"/>
                                </w:rPr>
                                <w:t>Yes</w:t>
                              </w:r>
                            </w:ins>
                          </w:p>
                        </w:tc>
                      </w:tr>
                      <w:tr w:rsidR="00D617FD" w:rsidRPr="00A11AF7" w14:paraId="2ED5B4E0" w14:textId="77777777" w:rsidTr="00A1256E">
                        <w:trPr>
                          <w:trHeight w:val="292"/>
                          <w:jc w:val="center"/>
                          <w:ins w:id="8637" w:author="Nasser Mustafa [2]" w:date="2018-09-19T08:34:00Z"/>
                        </w:trPr>
                        <w:tc>
                          <w:tcPr>
                            <w:tcW w:w="1140" w:type="dxa"/>
                            <w:vMerge/>
                          </w:tcPr>
                          <w:p w14:paraId="4AF583D3" w14:textId="77777777" w:rsidR="00D617FD" w:rsidRPr="00F646CB" w:rsidRDefault="00D617FD" w:rsidP="003A6101">
                            <w:pPr>
                              <w:rPr>
                                <w:ins w:id="8638" w:author="Nasser Mustafa [2]" w:date="2018-09-19T08:34:00Z"/>
                                <w:rFonts w:ascii="Times New Roman" w:hAnsi="Times New Roman"/>
                                <w:sz w:val="18"/>
                                <w:szCs w:val="18"/>
                              </w:rPr>
                            </w:pPr>
                          </w:p>
                        </w:tc>
                        <w:tc>
                          <w:tcPr>
                            <w:tcW w:w="1134" w:type="dxa"/>
                          </w:tcPr>
                          <w:p w14:paraId="47CF2333" w14:textId="77777777" w:rsidR="00D617FD" w:rsidRPr="00085E96" w:rsidRDefault="00D617FD" w:rsidP="003A6101">
                            <w:pPr>
                              <w:rPr>
                                <w:ins w:id="8639" w:author="Nasser Mustafa [2]" w:date="2018-09-19T08:34:00Z"/>
                                <w:rFonts w:ascii="Times New Roman" w:hAnsi="Times New Roman"/>
                                <w:sz w:val="20"/>
                                <w:szCs w:val="20"/>
                              </w:rPr>
                            </w:pPr>
                            <w:ins w:id="8640"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_Ref482756099 \h  \* MERGEFORMAT </w:instrText>
                              </w:r>
                            </w:ins>
                            <w:r w:rsidRPr="002D6A49">
                              <w:rPr>
                                <w:rFonts w:ascii="Times New Roman" w:hAnsi="Times New Roman"/>
                                <w:sz w:val="20"/>
                                <w:szCs w:val="20"/>
                              </w:rPr>
                            </w:r>
                            <w:ins w:id="8641" w:author="Nasser Mustafa [2]" w:date="2018-09-19T08:34:00Z">
                              <w:r w:rsidRPr="002D6A49">
                                <w:rPr>
                                  <w:rFonts w:ascii="Times New Roman" w:hAnsi="Times New Roman"/>
                                  <w:sz w:val="20"/>
                                  <w:szCs w:val="20"/>
                                </w:rPr>
                                <w:fldChar w:fldCharType="separate"/>
                              </w:r>
                            </w:ins>
                          </w:p>
                          <w:p w14:paraId="7086246E" w14:textId="77777777" w:rsidR="00D617FD" w:rsidRPr="002D6A49" w:rsidRDefault="00D617FD" w:rsidP="003A6101">
                            <w:pPr>
                              <w:rPr>
                                <w:ins w:id="8642" w:author="Nasser Mustafa [2]" w:date="2018-09-19T08:34:00Z"/>
                                <w:rFonts w:ascii="Times New Roman" w:hAnsi="Times New Roman"/>
                                <w:sz w:val="20"/>
                                <w:szCs w:val="20"/>
                              </w:rPr>
                            </w:pPr>
                            <w:ins w:id="8643" w:author="Nasser Mustafa [2]" w:date="2018-09-19T08:34:00Z">
                              <w:r w:rsidRPr="00085E96">
                                <w:rPr>
                                  <w:rFonts w:ascii="Times New Roman" w:hAnsi="Times New Roman"/>
                                  <w:noProof/>
                                  <w:sz w:val="20"/>
                                  <w:szCs w:val="20"/>
                                </w:rPr>
                                <w:t>TrTstCase 5</w:t>
                              </w:r>
                              <w:r w:rsidRPr="002D6A49">
                                <w:rPr>
                                  <w:rFonts w:ascii="Times New Roman" w:hAnsi="Times New Roman"/>
                                  <w:sz w:val="20"/>
                                  <w:szCs w:val="20"/>
                                </w:rPr>
                                <w:fldChar w:fldCharType="end"/>
                              </w:r>
                            </w:ins>
                          </w:p>
                        </w:tc>
                        <w:tc>
                          <w:tcPr>
                            <w:tcW w:w="425" w:type="dxa"/>
                          </w:tcPr>
                          <w:p w14:paraId="6530860C" w14:textId="77777777" w:rsidR="00D617FD" w:rsidRPr="00F646CB" w:rsidRDefault="00D617FD" w:rsidP="003A6101">
                            <w:pPr>
                              <w:rPr>
                                <w:ins w:id="8644" w:author="Nasser Mustafa [2]" w:date="2018-09-19T08:34:00Z"/>
                                <w:rFonts w:ascii="Times New Roman" w:hAnsi="Times New Roman"/>
                                <w:sz w:val="18"/>
                                <w:szCs w:val="18"/>
                              </w:rPr>
                            </w:pPr>
                            <w:ins w:id="8645" w:author="Nasser Mustafa [2]" w:date="2018-09-19T08:34:00Z">
                              <w:r w:rsidRPr="00F646CB">
                                <w:rPr>
                                  <w:rFonts w:ascii="Times New Roman" w:hAnsi="Times New Roman"/>
                                  <w:sz w:val="18"/>
                                  <w:szCs w:val="18"/>
                                </w:rPr>
                                <w:t>Yes</w:t>
                              </w:r>
                            </w:ins>
                          </w:p>
                        </w:tc>
                        <w:tc>
                          <w:tcPr>
                            <w:tcW w:w="403" w:type="dxa"/>
                          </w:tcPr>
                          <w:p w14:paraId="11935E64" w14:textId="77777777" w:rsidR="00D617FD" w:rsidRPr="00F646CB" w:rsidRDefault="00D617FD" w:rsidP="003A6101">
                            <w:pPr>
                              <w:rPr>
                                <w:ins w:id="8646" w:author="Nasser Mustafa [2]" w:date="2018-09-19T08:34:00Z"/>
                                <w:rFonts w:ascii="Times New Roman" w:hAnsi="Times New Roman"/>
                                <w:sz w:val="18"/>
                                <w:szCs w:val="18"/>
                              </w:rPr>
                            </w:pPr>
                            <w:ins w:id="8647" w:author="Nasser Mustafa [2]" w:date="2018-09-19T08:34:00Z">
                              <w:r w:rsidRPr="00F646CB">
                                <w:rPr>
                                  <w:rFonts w:ascii="Times New Roman" w:hAnsi="Times New Roman"/>
                                  <w:sz w:val="18"/>
                                  <w:szCs w:val="18"/>
                                </w:rPr>
                                <w:t>Yes</w:t>
                              </w:r>
                            </w:ins>
                          </w:p>
                        </w:tc>
                        <w:tc>
                          <w:tcPr>
                            <w:tcW w:w="354" w:type="dxa"/>
                          </w:tcPr>
                          <w:p w14:paraId="5D98E89C" w14:textId="77777777" w:rsidR="00D617FD" w:rsidRPr="00F646CB" w:rsidRDefault="00D617FD" w:rsidP="003A6101">
                            <w:pPr>
                              <w:rPr>
                                <w:ins w:id="8648" w:author="Nasser Mustafa [2]" w:date="2018-09-19T08:34:00Z"/>
                                <w:rFonts w:ascii="Times New Roman" w:hAnsi="Times New Roman"/>
                                <w:sz w:val="18"/>
                                <w:szCs w:val="18"/>
                              </w:rPr>
                            </w:pPr>
                            <w:ins w:id="8649" w:author="Nasser Mustafa [2]" w:date="2018-09-19T08:34:00Z">
                              <w:r w:rsidRPr="00F646CB">
                                <w:rPr>
                                  <w:rFonts w:ascii="Times New Roman" w:hAnsi="Times New Roman"/>
                                  <w:sz w:val="18"/>
                                  <w:szCs w:val="18"/>
                                </w:rPr>
                                <w:t>No</w:t>
                              </w:r>
                            </w:ins>
                          </w:p>
                        </w:tc>
                        <w:tc>
                          <w:tcPr>
                            <w:tcW w:w="417" w:type="dxa"/>
                          </w:tcPr>
                          <w:p w14:paraId="4E20910C" w14:textId="77777777" w:rsidR="00D617FD" w:rsidRPr="00F646CB" w:rsidRDefault="00D617FD" w:rsidP="003A6101">
                            <w:pPr>
                              <w:rPr>
                                <w:ins w:id="8650" w:author="Nasser Mustafa [2]" w:date="2018-09-19T08:34:00Z"/>
                                <w:rFonts w:ascii="Times New Roman" w:hAnsi="Times New Roman"/>
                                <w:sz w:val="18"/>
                                <w:szCs w:val="18"/>
                              </w:rPr>
                            </w:pPr>
                            <w:ins w:id="8651" w:author="Nasser Mustafa [2]" w:date="2018-09-19T08:34:00Z">
                              <w:r w:rsidRPr="00F646CB">
                                <w:rPr>
                                  <w:rFonts w:ascii="Times New Roman" w:hAnsi="Times New Roman"/>
                                  <w:sz w:val="18"/>
                                  <w:szCs w:val="18"/>
                                </w:rPr>
                                <w:t>No</w:t>
                              </w:r>
                            </w:ins>
                          </w:p>
                        </w:tc>
                        <w:tc>
                          <w:tcPr>
                            <w:tcW w:w="358" w:type="dxa"/>
                          </w:tcPr>
                          <w:p w14:paraId="5269542C" w14:textId="77777777" w:rsidR="00D617FD" w:rsidRPr="00F646CB" w:rsidRDefault="00D617FD" w:rsidP="003A6101">
                            <w:pPr>
                              <w:rPr>
                                <w:ins w:id="8652" w:author="Nasser Mustafa [2]" w:date="2018-09-19T08:34:00Z"/>
                                <w:rFonts w:ascii="Times New Roman" w:hAnsi="Times New Roman"/>
                                <w:sz w:val="18"/>
                                <w:szCs w:val="18"/>
                              </w:rPr>
                            </w:pPr>
                            <w:ins w:id="8653" w:author="Nasser Mustafa [2]" w:date="2018-09-19T08:34:00Z">
                              <w:r w:rsidRPr="00F646CB">
                                <w:rPr>
                                  <w:rFonts w:ascii="Times New Roman" w:hAnsi="Times New Roman"/>
                                  <w:sz w:val="18"/>
                                  <w:szCs w:val="18"/>
                                </w:rPr>
                                <w:t>No</w:t>
                              </w:r>
                            </w:ins>
                          </w:p>
                        </w:tc>
                        <w:tc>
                          <w:tcPr>
                            <w:tcW w:w="358" w:type="dxa"/>
                          </w:tcPr>
                          <w:p w14:paraId="2DCEFB85" w14:textId="77777777" w:rsidR="00D617FD" w:rsidRPr="00F646CB" w:rsidRDefault="00D617FD" w:rsidP="003A6101">
                            <w:pPr>
                              <w:rPr>
                                <w:ins w:id="8654" w:author="Nasser Mustafa [2]" w:date="2018-09-19T08:34:00Z"/>
                                <w:rFonts w:ascii="Times New Roman" w:hAnsi="Times New Roman"/>
                                <w:sz w:val="18"/>
                                <w:szCs w:val="18"/>
                              </w:rPr>
                            </w:pPr>
                            <w:ins w:id="8655" w:author="Nasser Mustafa [2]" w:date="2018-09-19T08:34:00Z">
                              <w:r w:rsidRPr="00F646CB">
                                <w:rPr>
                                  <w:rFonts w:ascii="Times New Roman" w:hAnsi="Times New Roman"/>
                                  <w:sz w:val="18"/>
                                  <w:szCs w:val="18"/>
                                </w:rPr>
                                <w:t>Yes</w:t>
                              </w:r>
                            </w:ins>
                          </w:p>
                        </w:tc>
                        <w:tc>
                          <w:tcPr>
                            <w:tcW w:w="413" w:type="dxa"/>
                          </w:tcPr>
                          <w:p w14:paraId="7893E77E" w14:textId="77777777" w:rsidR="00D617FD" w:rsidRPr="00F646CB" w:rsidRDefault="00D617FD" w:rsidP="003A6101">
                            <w:pPr>
                              <w:rPr>
                                <w:ins w:id="8656" w:author="Nasser Mustafa [2]" w:date="2018-09-19T08:34:00Z"/>
                                <w:rFonts w:ascii="Times New Roman" w:hAnsi="Times New Roman"/>
                                <w:sz w:val="18"/>
                                <w:szCs w:val="18"/>
                              </w:rPr>
                            </w:pPr>
                            <w:ins w:id="8657" w:author="Nasser Mustafa [2]" w:date="2018-09-19T08:34:00Z">
                              <w:r w:rsidRPr="00F646CB">
                                <w:rPr>
                                  <w:rFonts w:ascii="Times New Roman" w:hAnsi="Times New Roman"/>
                                  <w:sz w:val="18"/>
                                  <w:szCs w:val="18"/>
                                </w:rPr>
                                <w:t>Yes</w:t>
                              </w:r>
                            </w:ins>
                          </w:p>
                        </w:tc>
                        <w:tc>
                          <w:tcPr>
                            <w:tcW w:w="413" w:type="dxa"/>
                          </w:tcPr>
                          <w:p w14:paraId="5D24C63B" w14:textId="77777777" w:rsidR="00D617FD" w:rsidRPr="00A11AF7" w:rsidRDefault="00D617FD" w:rsidP="003A6101">
                            <w:pPr>
                              <w:rPr>
                                <w:ins w:id="8658" w:author="Nasser Mustafa [2]" w:date="2018-09-19T08:34:00Z"/>
                                <w:rFonts w:cstheme="majorBidi"/>
                                <w:sz w:val="18"/>
                                <w:szCs w:val="18"/>
                              </w:rPr>
                            </w:pPr>
                            <w:ins w:id="8659" w:author="Nasser Mustafa [2]" w:date="2018-09-19T08:34:00Z">
                              <w:r>
                                <w:rPr>
                                  <w:rFonts w:cstheme="majorBidi"/>
                                  <w:sz w:val="18"/>
                                  <w:szCs w:val="18"/>
                                </w:rPr>
                                <w:t>Yes</w:t>
                              </w:r>
                            </w:ins>
                          </w:p>
                        </w:tc>
                        <w:tc>
                          <w:tcPr>
                            <w:tcW w:w="544" w:type="dxa"/>
                          </w:tcPr>
                          <w:p w14:paraId="66D5B034" w14:textId="77777777" w:rsidR="00D617FD" w:rsidRPr="00A11AF7" w:rsidRDefault="00D617FD" w:rsidP="003A6101">
                            <w:pPr>
                              <w:rPr>
                                <w:ins w:id="8660" w:author="Nasser Mustafa [2]" w:date="2018-09-19T08:34:00Z"/>
                                <w:rFonts w:cstheme="majorBidi"/>
                                <w:sz w:val="18"/>
                                <w:szCs w:val="18"/>
                              </w:rPr>
                            </w:pPr>
                            <w:ins w:id="8661" w:author="Nasser Mustafa [2]" w:date="2018-09-19T08:34:00Z">
                              <w:r>
                                <w:rPr>
                                  <w:rFonts w:cstheme="majorBidi"/>
                                  <w:sz w:val="18"/>
                                  <w:szCs w:val="18"/>
                                </w:rPr>
                                <w:t>Yes</w:t>
                              </w:r>
                            </w:ins>
                          </w:p>
                        </w:tc>
                      </w:tr>
                      <w:tr w:rsidR="00D617FD" w:rsidRPr="00A11AF7" w14:paraId="7BDD6D50" w14:textId="77777777" w:rsidTr="00A1256E">
                        <w:trPr>
                          <w:trHeight w:val="247"/>
                          <w:jc w:val="center"/>
                          <w:ins w:id="8662" w:author="Nasser Mustafa [2]" w:date="2018-09-19T08:34:00Z"/>
                        </w:trPr>
                        <w:tc>
                          <w:tcPr>
                            <w:tcW w:w="1140" w:type="dxa"/>
                            <w:vMerge w:val="restart"/>
                          </w:tcPr>
                          <w:p w14:paraId="5788C420" w14:textId="77777777" w:rsidR="00D617FD" w:rsidRPr="00F646CB" w:rsidRDefault="00D617FD" w:rsidP="003A6101">
                            <w:pPr>
                              <w:rPr>
                                <w:ins w:id="8663" w:author="Nasser Mustafa [2]" w:date="2018-09-19T08:34:00Z"/>
                                <w:rFonts w:ascii="Times New Roman" w:hAnsi="Times New Roman"/>
                                <w:sz w:val="18"/>
                                <w:szCs w:val="18"/>
                              </w:rPr>
                            </w:pPr>
                            <w:ins w:id="8664"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_Ref421356332 \r \h  \* MERGEFORMAT </w:instrText>
                              </w:r>
                            </w:ins>
                            <w:r w:rsidRPr="00F646CB">
                              <w:rPr>
                                <w:rFonts w:ascii="Times New Roman" w:hAnsi="Times New Roman"/>
                                <w:sz w:val="18"/>
                                <w:szCs w:val="18"/>
                              </w:rPr>
                            </w:r>
                            <w:ins w:id="8665"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ValCr4</w:t>
                              </w:r>
                              <w:r w:rsidRPr="00F646CB">
                                <w:rPr>
                                  <w:rFonts w:ascii="Times New Roman" w:hAnsi="Times New Roman"/>
                                  <w:sz w:val="18"/>
                                  <w:szCs w:val="18"/>
                                </w:rPr>
                                <w:fldChar w:fldCharType="end"/>
                              </w:r>
                            </w:ins>
                          </w:p>
                        </w:tc>
                        <w:tc>
                          <w:tcPr>
                            <w:tcW w:w="1134" w:type="dxa"/>
                          </w:tcPr>
                          <w:p w14:paraId="34D8D5CB" w14:textId="77777777" w:rsidR="00D617FD" w:rsidRPr="00085E96" w:rsidRDefault="00D617FD" w:rsidP="003A6101">
                            <w:pPr>
                              <w:rPr>
                                <w:ins w:id="8666" w:author="Nasser Mustafa [2]" w:date="2018-09-19T08:34:00Z"/>
                                <w:rFonts w:ascii="Times New Roman" w:hAnsi="Times New Roman"/>
                                <w:sz w:val="20"/>
                                <w:szCs w:val="20"/>
                              </w:rPr>
                            </w:pPr>
                            <w:ins w:id="8667"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_Ref482756089 \h  \* MERGEFORMAT </w:instrText>
                              </w:r>
                            </w:ins>
                            <w:r w:rsidRPr="002D6A49">
                              <w:rPr>
                                <w:rFonts w:ascii="Times New Roman" w:hAnsi="Times New Roman"/>
                                <w:sz w:val="20"/>
                                <w:szCs w:val="20"/>
                              </w:rPr>
                            </w:r>
                            <w:ins w:id="8668" w:author="Nasser Mustafa [2]" w:date="2018-09-19T08:34:00Z">
                              <w:r w:rsidRPr="002D6A49">
                                <w:rPr>
                                  <w:rFonts w:ascii="Times New Roman" w:hAnsi="Times New Roman"/>
                                  <w:sz w:val="20"/>
                                  <w:szCs w:val="20"/>
                                </w:rPr>
                                <w:fldChar w:fldCharType="separate"/>
                              </w:r>
                            </w:ins>
                          </w:p>
                          <w:p w14:paraId="7D8EA23C" w14:textId="77777777" w:rsidR="00D617FD" w:rsidRPr="002D6A49" w:rsidRDefault="00D617FD" w:rsidP="003A6101">
                            <w:pPr>
                              <w:rPr>
                                <w:ins w:id="8669" w:author="Nasser Mustafa [2]" w:date="2018-09-19T08:34:00Z"/>
                                <w:rFonts w:ascii="Times New Roman" w:hAnsi="Times New Roman"/>
                                <w:sz w:val="20"/>
                                <w:szCs w:val="20"/>
                              </w:rPr>
                            </w:pPr>
                            <w:ins w:id="8670" w:author="Nasser Mustafa [2]" w:date="2018-09-19T08:34:00Z">
                              <w:r w:rsidRPr="00085E96">
                                <w:rPr>
                                  <w:rFonts w:ascii="Times New Roman" w:hAnsi="Times New Roman"/>
                                  <w:noProof/>
                                  <w:sz w:val="20"/>
                                  <w:szCs w:val="20"/>
                                </w:rPr>
                                <w:t>TrTstCase 4</w:t>
                              </w:r>
                              <w:r w:rsidRPr="002D6A49">
                                <w:rPr>
                                  <w:rFonts w:ascii="Times New Roman" w:hAnsi="Times New Roman"/>
                                  <w:sz w:val="20"/>
                                  <w:szCs w:val="20"/>
                                </w:rPr>
                                <w:fldChar w:fldCharType="end"/>
                              </w:r>
                            </w:ins>
                          </w:p>
                        </w:tc>
                        <w:tc>
                          <w:tcPr>
                            <w:tcW w:w="425" w:type="dxa"/>
                          </w:tcPr>
                          <w:p w14:paraId="63F2E1AA" w14:textId="77777777" w:rsidR="00D617FD" w:rsidRPr="00F646CB" w:rsidRDefault="00D617FD" w:rsidP="003A6101">
                            <w:pPr>
                              <w:rPr>
                                <w:ins w:id="8671" w:author="Nasser Mustafa [2]" w:date="2018-09-19T08:34:00Z"/>
                                <w:rFonts w:ascii="Times New Roman" w:hAnsi="Times New Roman"/>
                                <w:sz w:val="18"/>
                                <w:szCs w:val="18"/>
                              </w:rPr>
                            </w:pPr>
                            <w:ins w:id="8672" w:author="Nasser Mustafa [2]" w:date="2018-09-19T08:34:00Z">
                              <w:r w:rsidRPr="00F646CB">
                                <w:rPr>
                                  <w:rFonts w:ascii="Times New Roman" w:hAnsi="Times New Roman"/>
                                  <w:sz w:val="18"/>
                                  <w:szCs w:val="18"/>
                                </w:rPr>
                                <w:t>Yes</w:t>
                              </w:r>
                            </w:ins>
                          </w:p>
                        </w:tc>
                        <w:tc>
                          <w:tcPr>
                            <w:tcW w:w="403" w:type="dxa"/>
                          </w:tcPr>
                          <w:p w14:paraId="77C818FC" w14:textId="77777777" w:rsidR="00D617FD" w:rsidRPr="00F646CB" w:rsidRDefault="00D617FD" w:rsidP="003A6101">
                            <w:pPr>
                              <w:rPr>
                                <w:ins w:id="8673" w:author="Nasser Mustafa [2]" w:date="2018-09-19T08:34:00Z"/>
                                <w:rFonts w:ascii="Times New Roman" w:hAnsi="Times New Roman"/>
                                <w:sz w:val="18"/>
                                <w:szCs w:val="18"/>
                              </w:rPr>
                            </w:pPr>
                            <w:ins w:id="8674" w:author="Nasser Mustafa [2]" w:date="2018-09-19T08:34:00Z">
                              <w:r w:rsidRPr="00F646CB">
                                <w:rPr>
                                  <w:rFonts w:ascii="Times New Roman" w:hAnsi="Times New Roman"/>
                                  <w:sz w:val="18"/>
                                  <w:szCs w:val="18"/>
                                </w:rPr>
                                <w:t>Yes</w:t>
                              </w:r>
                            </w:ins>
                          </w:p>
                        </w:tc>
                        <w:tc>
                          <w:tcPr>
                            <w:tcW w:w="354" w:type="dxa"/>
                          </w:tcPr>
                          <w:p w14:paraId="527380C5" w14:textId="77777777" w:rsidR="00D617FD" w:rsidRPr="00F646CB" w:rsidRDefault="00D617FD" w:rsidP="003A6101">
                            <w:pPr>
                              <w:rPr>
                                <w:ins w:id="8675" w:author="Nasser Mustafa [2]" w:date="2018-09-19T08:34:00Z"/>
                                <w:rFonts w:ascii="Times New Roman" w:hAnsi="Times New Roman"/>
                                <w:sz w:val="18"/>
                                <w:szCs w:val="18"/>
                              </w:rPr>
                            </w:pPr>
                            <w:ins w:id="8676" w:author="Nasser Mustafa [2]" w:date="2018-09-19T08:34:00Z">
                              <w:r w:rsidRPr="00F646CB">
                                <w:rPr>
                                  <w:rFonts w:ascii="Times New Roman" w:hAnsi="Times New Roman"/>
                                  <w:sz w:val="18"/>
                                  <w:szCs w:val="18"/>
                                </w:rPr>
                                <w:t>Yes</w:t>
                              </w:r>
                            </w:ins>
                          </w:p>
                        </w:tc>
                        <w:tc>
                          <w:tcPr>
                            <w:tcW w:w="417" w:type="dxa"/>
                          </w:tcPr>
                          <w:p w14:paraId="341FDDE8" w14:textId="77777777" w:rsidR="00D617FD" w:rsidRPr="00F646CB" w:rsidRDefault="00D617FD" w:rsidP="003A6101">
                            <w:pPr>
                              <w:rPr>
                                <w:ins w:id="8677" w:author="Nasser Mustafa [2]" w:date="2018-09-19T08:34:00Z"/>
                                <w:rFonts w:ascii="Times New Roman" w:hAnsi="Times New Roman"/>
                                <w:sz w:val="18"/>
                                <w:szCs w:val="18"/>
                              </w:rPr>
                            </w:pPr>
                            <w:ins w:id="8678" w:author="Nasser Mustafa [2]" w:date="2018-09-19T08:34:00Z">
                              <w:r w:rsidRPr="00F646CB">
                                <w:rPr>
                                  <w:rFonts w:ascii="Times New Roman" w:hAnsi="Times New Roman"/>
                                  <w:sz w:val="18"/>
                                  <w:szCs w:val="18"/>
                                </w:rPr>
                                <w:t>Yes</w:t>
                              </w:r>
                            </w:ins>
                          </w:p>
                        </w:tc>
                        <w:tc>
                          <w:tcPr>
                            <w:tcW w:w="358" w:type="dxa"/>
                          </w:tcPr>
                          <w:p w14:paraId="4590ED0A" w14:textId="77777777" w:rsidR="00D617FD" w:rsidRPr="00F646CB" w:rsidRDefault="00D617FD" w:rsidP="003A6101">
                            <w:pPr>
                              <w:rPr>
                                <w:ins w:id="8679" w:author="Nasser Mustafa [2]" w:date="2018-09-19T08:34:00Z"/>
                                <w:rFonts w:ascii="Times New Roman" w:hAnsi="Times New Roman"/>
                                <w:sz w:val="18"/>
                                <w:szCs w:val="18"/>
                              </w:rPr>
                            </w:pPr>
                            <w:ins w:id="8680" w:author="Nasser Mustafa [2]" w:date="2018-09-19T08:34:00Z">
                              <w:r w:rsidRPr="00F646CB">
                                <w:rPr>
                                  <w:rFonts w:ascii="Times New Roman" w:hAnsi="Times New Roman"/>
                                  <w:sz w:val="18"/>
                                  <w:szCs w:val="18"/>
                                </w:rPr>
                                <w:t>Yes</w:t>
                              </w:r>
                            </w:ins>
                          </w:p>
                        </w:tc>
                        <w:tc>
                          <w:tcPr>
                            <w:tcW w:w="358" w:type="dxa"/>
                          </w:tcPr>
                          <w:p w14:paraId="63E277B7" w14:textId="77777777" w:rsidR="00D617FD" w:rsidRPr="00F646CB" w:rsidRDefault="00D617FD" w:rsidP="003A6101">
                            <w:pPr>
                              <w:rPr>
                                <w:ins w:id="8681" w:author="Nasser Mustafa [2]" w:date="2018-09-19T08:34:00Z"/>
                                <w:rFonts w:ascii="Times New Roman" w:hAnsi="Times New Roman"/>
                                <w:sz w:val="18"/>
                                <w:szCs w:val="18"/>
                              </w:rPr>
                            </w:pPr>
                            <w:ins w:id="8682" w:author="Nasser Mustafa [2]" w:date="2018-09-19T08:34:00Z">
                              <w:r w:rsidRPr="00F646CB">
                                <w:rPr>
                                  <w:rFonts w:ascii="Times New Roman" w:hAnsi="Times New Roman"/>
                                  <w:sz w:val="18"/>
                                  <w:szCs w:val="18"/>
                                </w:rPr>
                                <w:t>Yes</w:t>
                              </w:r>
                            </w:ins>
                          </w:p>
                        </w:tc>
                        <w:tc>
                          <w:tcPr>
                            <w:tcW w:w="413" w:type="dxa"/>
                          </w:tcPr>
                          <w:p w14:paraId="02179495" w14:textId="77777777" w:rsidR="00D617FD" w:rsidRPr="00F646CB" w:rsidRDefault="00D617FD" w:rsidP="003A6101">
                            <w:pPr>
                              <w:rPr>
                                <w:ins w:id="8683" w:author="Nasser Mustafa [2]" w:date="2018-09-19T08:34:00Z"/>
                                <w:rFonts w:ascii="Times New Roman" w:hAnsi="Times New Roman"/>
                                <w:sz w:val="18"/>
                                <w:szCs w:val="18"/>
                              </w:rPr>
                            </w:pPr>
                            <w:ins w:id="8684" w:author="Nasser Mustafa [2]" w:date="2018-09-19T08:34:00Z">
                              <w:r w:rsidRPr="00F646CB">
                                <w:rPr>
                                  <w:rFonts w:ascii="Times New Roman" w:hAnsi="Times New Roman"/>
                                  <w:sz w:val="18"/>
                                  <w:szCs w:val="18"/>
                                </w:rPr>
                                <w:t>Yes</w:t>
                              </w:r>
                            </w:ins>
                          </w:p>
                        </w:tc>
                        <w:tc>
                          <w:tcPr>
                            <w:tcW w:w="413" w:type="dxa"/>
                          </w:tcPr>
                          <w:p w14:paraId="5DABB739" w14:textId="77777777" w:rsidR="00D617FD" w:rsidRPr="00A11AF7" w:rsidRDefault="00D617FD" w:rsidP="003A6101">
                            <w:pPr>
                              <w:rPr>
                                <w:ins w:id="8685" w:author="Nasser Mustafa [2]" w:date="2018-09-19T08:34:00Z"/>
                                <w:rFonts w:cstheme="majorBidi"/>
                                <w:sz w:val="18"/>
                                <w:szCs w:val="18"/>
                              </w:rPr>
                            </w:pPr>
                            <w:ins w:id="8686" w:author="Nasser Mustafa [2]" w:date="2018-09-19T08:34:00Z">
                              <w:r>
                                <w:rPr>
                                  <w:rFonts w:cstheme="majorBidi"/>
                                  <w:sz w:val="18"/>
                                  <w:szCs w:val="18"/>
                                </w:rPr>
                                <w:t>Yes</w:t>
                              </w:r>
                            </w:ins>
                          </w:p>
                        </w:tc>
                        <w:tc>
                          <w:tcPr>
                            <w:tcW w:w="544" w:type="dxa"/>
                          </w:tcPr>
                          <w:p w14:paraId="1FA0EE29" w14:textId="77777777" w:rsidR="00D617FD" w:rsidRPr="00A11AF7" w:rsidRDefault="00D617FD" w:rsidP="003A6101">
                            <w:pPr>
                              <w:rPr>
                                <w:ins w:id="8687" w:author="Nasser Mustafa [2]" w:date="2018-09-19T08:34:00Z"/>
                                <w:rFonts w:cstheme="majorBidi"/>
                                <w:sz w:val="18"/>
                                <w:szCs w:val="18"/>
                              </w:rPr>
                            </w:pPr>
                            <w:ins w:id="8688" w:author="Nasser Mustafa [2]" w:date="2018-09-19T08:34:00Z">
                              <w:r>
                                <w:rPr>
                                  <w:rFonts w:cstheme="majorBidi"/>
                                  <w:sz w:val="18"/>
                                  <w:szCs w:val="18"/>
                                </w:rPr>
                                <w:t>Yes</w:t>
                              </w:r>
                            </w:ins>
                          </w:p>
                        </w:tc>
                      </w:tr>
                      <w:tr w:rsidR="00D617FD" w:rsidRPr="00A11AF7" w14:paraId="3B1381EA" w14:textId="77777777" w:rsidTr="00A1256E">
                        <w:trPr>
                          <w:trHeight w:val="69"/>
                          <w:jc w:val="center"/>
                          <w:ins w:id="8689" w:author="Nasser Mustafa [2]" w:date="2018-09-19T08:34:00Z"/>
                        </w:trPr>
                        <w:tc>
                          <w:tcPr>
                            <w:tcW w:w="1140" w:type="dxa"/>
                            <w:vMerge/>
                          </w:tcPr>
                          <w:p w14:paraId="78B78EC5" w14:textId="77777777" w:rsidR="00D617FD" w:rsidRPr="00F646CB" w:rsidRDefault="00D617FD" w:rsidP="003A6101">
                            <w:pPr>
                              <w:rPr>
                                <w:ins w:id="8690" w:author="Nasser Mustafa [2]" w:date="2018-09-19T08:34:00Z"/>
                                <w:rFonts w:ascii="Times New Roman" w:hAnsi="Times New Roman"/>
                                <w:sz w:val="18"/>
                                <w:szCs w:val="18"/>
                              </w:rPr>
                            </w:pPr>
                          </w:p>
                        </w:tc>
                        <w:tc>
                          <w:tcPr>
                            <w:tcW w:w="1134" w:type="dxa"/>
                          </w:tcPr>
                          <w:p w14:paraId="34ED0D62" w14:textId="77777777" w:rsidR="00D617FD" w:rsidRPr="00085E96" w:rsidRDefault="00D617FD" w:rsidP="003A6101">
                            <w:pPr>
                              <w:rPr>
                                <w:ins w:id="8691" w:author="Nasser Mustafa [2]" w:date="2018-09-19T08:34:00Z"/>
                                <w:rFonts w:ascii="Times New Roman" w:hAnsi="Times New Roman"/>
                                <w:sz w:val="20"/>
                                <w:szCs w:val="20"/>
                              </w:rPr>
                            </w:pPr>
                            <w:ins w:id="8692"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_Ref482756099 \h  \* MERGEFORMAT </w:instrText>
                              </w:r>
                            </w:ins>
                            <w:r w:rsidRPr="002D6A49">
                              <w:rPr>
                                <w:rFonts w:ascii="Times New Roman" w:hAnsi="Times New Roman"/>
                                <w:sz w:val="20"/>
                                <w:szCs w:val="20"/>
                              </w:rPr>
                            </w:r>
                            <w:ins w:id="8693" w:author="Nasser Mustafa [2]" w:date="2018-09-19T08:34:00Z">
                              <w:r w:rsidRPr="002D6A49">
                                <w:rPr>
                                  <w:rFonts w:ascii="Times New Roman" w:hAnsi="Times New Roman"/>
                                  <w:sz w:val="20"/>
                                  <w:szCs w:val="20"/>
                                </w:rPr>
                                <w:fldChar w:fldCharType="separate"/>
                              </w:r>
                            </w:ins>
                          </w:p>
                          <w:p w14:paraId="05273F26" w14:textId="77777777" w:rsidR="00D617FD" w:rsidRPr="002D6A49" w:rsidRDefault="00D617FD" w:rsidP="003A6101">
                            <w:pPr>
                              <w:rPr>
                                <w:ins w:id="8694" w:author="Nasser Mustafa [2]" w:date="2018-09-19T08:34:00Z"/>
                                <w:rFonts w:ascii="Times New Roman" w:hAnsi="Times New Roman"/>
                                <w:sz w:val="20"/>
                                <w:szCs w:val="20"/>
                              </w:rPr>
                            </w:pPr>
                            <w:ins w:id="8695" w:author="Nasser Mustafa [2]" w:date="2018-09-19T08:34:00Z">
                              <w:r w:rsidRPr="00085E96">
                                <w:rPr>
                                  <w:rFonts w:ascii="Times New Roman" w:hAnsi="Times New Roman"/>
                                  <w:noProof/>
                                  <w:sz w:val="20"/>
                                  <w:szCs w:val="20"/>
                                </w:rPr>
                                <w:t>TrTstCase 5</w:t>
                              </w:r>
                              <w:r w:rsidRPr="002D6A49">
                                <w:rPr>
                                  <w:rFonts w:ascii="Times New Roman" w:hAnsi="Times New Roman"/>
                                  <w:sz w:val="20"/>
                                  <w:szCs w:val="20"/>
                                </w:rPr>
                                <w:fldChar w:fldCharType="end"/>
                              </w:r>
                            </w:ins>
                          </w:p>
                        </w:tc>
                        <w:tc>
                          <w:tcPr>
                            <w:tcW w:w="425" w:type="dxa"/>
                          </w:tcPr>
                          <w:p w14:paraId="4DAE406A" w14:textId="77777777" w:rsidR="00D617FD" w:rsidRPr="00F646CB" w:rsidRDefault="00D617FD" w:rsidP="003A6101">
                            <w:pPr>
                              <w:rPr>
                                <w:ins w:id="8696" w:author="Nasser Mustafa [2]" w:date="2018-09-19T08:34:00Z"/>
                                <w:rFonts w:ascii="Times New Roman" w:hAnsi="Times New Roman"/>
                                <w:sz w:val="18"/>
                                <w:szCs w:val="18"/>
                              </w:rPr>
                            </w:pPr>
                            <w:ins w:id="8697" w:author="Nasser Mustafa [2]" w:date="2018-09-19T08:34:00Z">
                              <w:r w:rsidRPr="00F646CB">
                                <w:rPr>
                                  <w:rFonts w:ascii="Times New Roman" w:hAnsi="Times New Roman"/>
                                  <w:sz w:val="18"/>
                                  <w:szCs w:val="18"/>
                                </w:rPr>
                                <w:t>No</w:t>
                              </w:r>
                            </w:ins>
                          </w:p>
                        </w:tc>
                        <w:tc>
                          <w:tcPr>
                            <w:tcW w:w="403" w:type="dxa"/>
                          </w:tcPr>
                          <w:p w14:paraId="30E9F169" w14:textId="77777777" w:rsidR="00D617FD" w:rsidRPr="00F646CB" w:rsidRDefault="00D617FD" w:rsidP="003A6101">
                            <w:pPr>
                              <w:rPr>
                                <w:ins w:id="8698" w:author="Nasser Mustafa [2]" w:date="2018-09-19T08:34:00Z"/>
                                <w:rFonts w:ascii="Times New Roman" w:hAnsi="Times New Roman"/>
                                <w:sz w:val="18"/>
                                <w:szCs w:val="18"/>
                              </w:rPr>
                            </w:pPr>
                            <w:ins w:id="8699" w:author="Nasser Mustafa [2]" w:date="2018-09-19T08:34:00Z">
                              <w:r w:rsidRPr="00F646CB">
                                <w:rPr>
                                  <w:rFonts w:ascii="Times New Roman" w:hAnsi="Times New Roman"/>
                                  <w:sz w:val="18"/>
                                  <w:szCs w:val="18"/>
                                </w:rPr>
                                <w:t>No</w:t>
                              </w:r>
                            </w:ins>
                          </w:p>
                        </w:tc>
                        <w:tc>
                          <w:tcPr>
                            <w:tcW w:w="354" w:type="dxa"/>
                          </w:tcPr>
                          <w:p w14:paraId="19DF06E3" w14:textId="77777777" w:rsidR="00D617FD" w:rsidRPr="00F646CB" w:rsidRDefault="00D617FD" w:rsidP="003A6101">
                            <w:pPr>
                              <w:rPr>
                                <w:ins w:id="8700" w:author="Nasser Mustafa [2]" w:date="2018-09-19T08:34:00Z"/>
                                <w:rFonts w:ascii="Times New Roman" w:hAnsi="Times New Roman"/>
                                <w:sz w:val="18"/>
                                <w:szCs w:val="18"/>
                              </w:rPr>
                            </w:pPr>
                            <w:ins w:id="8701" w:author="Nasser Mustafa [2]" w:date="2018-09-19T08:34:00Z">
                              <w:r w:rsidRPr="00F646CB">
                                <w:rPr>
                                  <w:rFonts w:ascii="Times New Roman" w:hAnsi="Times New Roman"/>
                                  <w:sz w:val="18"/>
                                  <w:szCs w:val="18"/>
                                </w:rPr>
                                <w:t>No</w:t>
                              </w:r>
                            </w:ins>
                          </w:p>
                        </w:tc>
                        <w:tc>
                          <w:tcPr>
                            <w:tcW w:w="417" w:type="dxa"/>
                          </w:tcPr>
                          <w:p w14:paraId="1C17FFB8" w14:textId="77777777" w:rsidR="00D617FD" w:rsidRPr="00F646CB" w:rsidRDefault="00D617FD" w:rsidP="003A6101">
                            <w:pPr>
                              <w:rPr>
                                <w:ins w:id="8702" w:author="Nasser Mustafa [2]" w:date="2018-09-19T08:34:00Z"/>
                                <w:rFonts w:ascii="Times New Roman" w:hAnsi="Times New Roman"/>
                                <w:sz w:val="18"/>
                                <w:szCs w:val="18"/>
                              </w:rPr>
                            </w:pPr>
                            <w:ins w:id="8703" w:author="Nasser Mustafa [2]" w:date="2018-09-19T08:34:00Z">
                              <w:r w:rsidRPr="00F646CB">
                                <w:rPr>
                                  <w:rFonts w:ascii="Times New Roman" w:hAnsi="Times New Roman"/>
                                  <w:sz w:val="18"/>
                                  <w:szCs w:val="18"/>
                                </w:rPr>
                                <w:t>No</w:t>
                              </w:r>
                            </w:ins>
                          </w:p>
                        </w:tc>
                        <w:tc>
                          <w:tcPr>
                            <w:tcW w:w="358" w:type="dxa"/>
                          </w:tcPr>
                          <w:p w14:paraId="5FB9F3BC" w14:textId="77777777" w:rsidR="00D617FD" w:rsidRPr="00F646CB" w:rsidRDefault="00D617FD" w:rsidP="003A6101">
                            <w:pPr>
                              <w:rPr>
                                <w:ins w:id="8704" w:author="Nasser Mustafa [2]" w:date="2018-09-19T08:34:00Z"/>
                                <w:rFonts w:ascii="Times New Roman" w:hAnsi="Times New Roman"/>
                                <w:sz w:val="18"/>
                                <w:szCs w:val="18"/>
                              </w:rPr>
                            </w:pPr>
                            <w:ins w:id="8705" w:author="Nasser Mustafa [2]" w:date="2018-09-19T08:34:00Z">
                              <w:r w:rsidRPr="00F646CB">
                                <w:rPr>
                                  <w:rFonts w:ascii="Times New Roman" w:hAnsi="Times New Roman"/>
                                  <w:sz w:val="18"/>
                                  <w:szCs w:val="18"/>
                                </w:rPr>
                                <w:t>No</w:t>
                              </w:r>
                            </w:ins>
                          </w:p>
                        </w:tc>
                        <w:tc>
                          <w:tcPr>
                            <w:tcW w:w="358" w:type="dxa"/>
                          </w:tcPr>
                          <w:p w14:paraId="7BC84E7B" w14:textId="77777777" w:rsidR="00D617FD" w:rsidRPr="00F646CB" w:rsidRDefault="00D617FD" w:rsidP="003A6101">
                            <w:pPr>
                              <w:rPr>
                                <w:ins w:id="8706" w:author="Nasser Mustafa [2]" w:date="2018-09-19T08:34:00Z"/>
                                <w:rFonts w:ascii="Times New Roman" w:hAnsi="Times New Roman"/>
                                <w:sz w:val="18"/>
                                <w:szCs w:val="18"/>
                              </w:rPr>
                            </w:pPr>
                            <w:ins w:id="8707" w:author="Nasser Mustafa [2]" w:date="2018-09-19T08:34:00Z">
                              <w:r w:rsidRPr="00F646CB">
                                <w:rPr>
                                  <w:rFonts w:ascii="Times New Roman" w:hAnsi="Times New Roman"/>
                                  <w:sz w:val="18"/>
                                  <w:szCs w:val="18"/>
                                </w:rPr>
                                <w:t>No</w:t>
                              </w:r>
                            </w:ins>
                          </w:p>
                        </w:tc>
                        <w:tc>
                          <w:tcPr>
                            <w:tcW w:w="413" w:type="dxa"/>
                          </w:tcPr>
                          <w:p w14:paraId="4E77C70F" w14:textId="77777777" w:rsidR="00D617FD" w:rsidRPr="00F646CB" w:rsidRDefault="00D617FD" w:rsidP="003A6101">
                            <w:pPr>
                              <w:rPr>
                                <w:ins w:id="8708" w:author="Nasser Mustafa [2]" w:date="2018-09-19T08:34:00Z"/>
                                <w:rFonts w:ascii="Times New Roman" w:hAnsi="Times New Roman"/>
                                <w:sz w:val="18"/>
                                <w:szCs w:val="18"/>
                              </w:rPr>
                            </w:pPr>
                            <w:ins w:id="8709" w:author="Nasser Mustafa [2]" w:date="2018-09-19T08:34:00Z">
                              <w:r w:rsidRPr="00F646CB">
                                <w:rPr>
                                  <w:rFonts w:ascii="Times New Roman" w:hAnsi="Times New Roman"/>
                                  <w:sz w:val="18"/>
                                  <w:szCs w:val="18"/>
                                </w:rPr>
                                <w:t>Yes</w:t>
                              </w:r>
                            </w:ins>
                          </w:p>
                        </w:tc>
                        <w:tc>
                          <w:tcPr>
                            <w:tcW w:w="413" w:type="dxa"/>
                          </w:tcPr>
                          <w:p w14:paraId="641C6662" w14:textId="77777777" w:rsidR="00D617FD" w:rsidRPr="00A11AF7" w:rsidRDefault="00D617FD" w:rsidP="003A6101">
                            <w:pPr>
                              <w:rPr>
                                <w:ins w:id="8710" w:author="Nasser Mustafa [2]" w:date="2018-09-19T08:34:00Z"/>
                                <w:rFonts w:cstheme="majorBidi"/>
                                <w:sz w:val="18"/>
                                <w:szCs w:val="18"/>
                              </w:rPr>
                            </w:pPr>
                            <w:ins w:id="8711" w:author="Nasser Mustafa [2]" w:date="2018-09-19T08:34:00Z">
                              <w:r>
                                <w:rPr>
                                  <w:rFonts w:cstheme="majorBidi"/>
                                  <w:sz w:val="18"/>
                                  <w:szCs w:val="18"/>
                                </w:rPr>
                                <w:t>Yes</w:t>
                              </w:r>
                            </w:ins>
                          </w:p>
                        </w:tc>
                        <w:tc>
                          <w:tcPr>
                            <w:tcW w:w="544" w:type="dxa"/>
                          </w:tcPr>
                          <w:p w14:paraId="3090B8EF" w14:textId="77777777" w:rsidR="00D617FD" w:rsidRPr="00A11AF7" w:rsidRDefault="00D617FD" w:rsidP="003A6101">
                            <w:pPr>
                              <w:rPr>
                                <w:ins w:id="8712" w:author="Nasser Mustafa [2]" w:date="2018-09-19T08:34:00Z"/>
                                <w:rFonts w:cstheme="majorBidi"/>
                                <w:sz w:val="18"/>
                                <w:szCs w:val="18"/>
                              </w:rPr>
                            </w:pPr>
                            <w:ins w:id="8713" w:author="Nasser Mustafa [2]" w:date="2018-09-19T08:34:00Z">
                              <w:r>
                                <w:rPr>
                                  <w:rFonts w:cstheme="majorBidi"/>
                                  <w:sz w:val="18"/>
                                  <w:szCs w:val="18"/>
                                </w:rPr>
                                <w:t>Yes</w:t>
                              </w:r>
                            </w:ins>
                          </w:p>
                        </w:tc>
                      </w:tr>
                      <w:tr w:rsidR="00D617FD" w:rsidRPr="00A11AF7" w14:paraId="7E288980" w14:textId="77777777" w:rsidTr="00A1256E">
                        <w:trPr>
                          <w:trHeight w:val="118"/>
                          <w:jc w:val="center"/>
                          <w:ins w:id="8714" w:author="Nasser Mustafa [2]" w:date="2018-09-19T08:34:00Z"/>
                        </w:trPr>
                        <w:tc>
                          <w:tcPr>
                            <w:tcW w:w="1140" w:type="dxa"/>
                            <w:vMerge w:val="restart"/>
                          </w:tcPr>
                          <w:p w14:paraId="766BC6B8" w14:textId="77777777" w:rsidR="00D617FD" w:rsidRPr="00F646CB" w:rsidRDefault="00D617FD" w:rsidP="003A6101">
                            <w:pPr>
                              <w:rPr>
                                <w:ins w:id="8715" w:author="Nasser Mustafa [2]" w:date="2018-09-19T08:34:00Z"/>
                                <w:rFonts w:ascii="Times New Roman" w:hAnsi="Times New Roman"/>
                                <w:sz w:val="18"/>
                                <w:szCs w:val="18"/>
                              </w:rPr>
                            </w:pPr>
                            <w:ins w:id="8716"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_Ref421356344 \r \h  \* MERGEFORMAT </w:instrText>
                              </w:r>
                            </w:ins>
                            <w:r w:rsidRPr="00F646CB">
                              <w:rPr>
                                <w:rFonts w:ascii="Times New Roman" w:hAnsi="Times New Roman"/>
                                <w:sz w:val="18"/>
                                <w:szCs w:val="18"/>
                              </w:rPr>
                            </w:r>
                            <w:ins w:id="8717"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ValCr5</w:t>
                              </w:r>
                              <w:r w:rsidRPr="00F646CB">
                                <w:rPr>
                                  <w:rFonts w:ascii="Times New Roman" w:hAnsi="Times New Roman"/>
                                  <w:sz w:val="18"/>
                                  <w:szCs w:val="18"/>
                                </w:rPr>
                                <w:fldChar w:fldCharType="end"/>
                              </w:r>
                            </w:ins>
                          </w:p>
                        </w:tc>
                        <w:tc>
                          <w:tcPr>
                            <w:tcW w:w="1134" w:type="dxa"/>
                          </w:tcPr>
                          <w:p w14:paraId="1FB38372" w14:textId="77777777" w:rsidR="00D617FD" w:rsidRPr="002D6A49" w:rsidRDefault="00D617FD" w:rsidP="003A6101">
                            <w:pPr>
                              <w:rPr>
                                <w:ins w:id="8718" w:author="Nasser Mustafa [2]" w:date="2018-09-19T08:34:00Z"/>
                                <w:rFonts w:ascii="Times New Roman" w:hAnsi="Times New Roman"/>
                                <w:sz w:val="20"/>
                                <w:szCs w:val="20"/>
                              </w:rPr>
                            </w:pPr>
                            <w:ins w:id="8719"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_Ref482756143 \h  \* MERGEFORMAT </w:instrText>
                              </w:r>
                            </w:ins>
                            <w:r w:rsidRPr="002D6A49">
                              <w:rPr>
                                <w:rFonts w:ascii="Times New Roman" w:hAnsi="Times New Roman"/>
                                <w:sz w:val="20"/>
                                <w:szCs w:val="20"/>
                              </w:rPr>
                            </w:r>
                            <w:ins w:id="8720"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7</w:t>
                              </w:r>
                              <w:r w:rsidRPr="002D6A49">
                                <w:rPr>
                                  <w:rFonts w:ascii="Times New Roman" w:hAnsi="Times New Roman"/>
                                  <w:sz w:val="20"/>
                                  <w:szCs w:val="20"/>
                                </w:rPr>
                                <w:fldChar w:fldCharType="end"/>
                              </w:r>
                            </w:ins>
                          </w:p>
                        </w:tc>
                        <w:tc>
                          <w:tcPr>
                            <w:tcW w:w="425" w:type="dxa"/>
                          </w:tcPr>
                          <w:p w14:paraId="44C676F8" w14:textId="77777777" w:rsidR="00D617FD" w:rsidRPr="00F646CB" w:rsidRDefault="00D617FD" w:rsidP="003A6101">
                            <w:pPr>
                              <w:rPr>
                                <w:ins w:id="8721" w:author="Nasser Mustafa [2]" w:date="2018-09-19T08:34:00Z"/>
                                <w:rFonts w:ascii="Times New Roman" w:hAnsi="Times New Roman"/>
                                <w:sz w:val="18"/>
                                <w:szCs w:val="18"/>
                              </w:rPr>
                            </w:pPr>
                            <w:ins w:id="8722" w:author="Nasser Mustafa [2]" w:date="2018-09-19T08:34:00Z">
                              <w:r w:rsidRPr="00F646CB">
                                <w:rPr>
                                  <w:rFonts w:ascii="Times New Roman" w:hAnsi="Times New Roman"/>
                                  <w:sz w:val="18"/>
                                  <w:szCs w:val="18"/>
                                </w:rPr>
                                <w:t>Yes</w:t>
                              </w:r>
                            </w:ins>
                          </w:p>
                        </w:tc>
                        <w:tc>
                          <w:tcPr>
                            <w:tcW w:w="403" w:type="dxa"/>
                          </w:tcPr>
                          <w:p w14:paraId="0CCED7AC" w14:textId="77777777" w:rsidR="00D617FD" w:rsidRPr="00F646CB" w:rsidRDefault="00D617FD" w:rsidP="003A6101">
                            <w:pPr>
                              <w:rPr>
                                <w:ins w:id="8723" w:author="Nasser Mustafa [2]" w:date="2018-09-19T08:34:00Z"/>
                                <w:rFonts w:ascii="Times New Roman" w:hAnsi="Times New Roman"/>
                                <w:sz w:val="18"/>
                                <w:szCs w:val="18"/>
                              </w:rPr>
                            </w:pPr>
                            <w:ins w:id="8724" w:author="Nasser Mustafa [2]" w:date="2018-09-19T08:34:00Z">
                              <w:r w:rsidRPr="00F646CB">
                                <w:rPr>
                                  <w:rFonts w:ascii="Times New Roman" w:hAnsi="Times New Roman"/>
                                  <w:sz w:val="18"/>
                                  <w:szCs w:val="18"/>
                                </w:rPr>
                                <w:t>Yes</w:t>
                              </w:r>
                            </w:ins>
                          </w:p>
                        </w:tc>
                        <w:tc>
                          <w:tcPr>
                            <w:tcW w:w="354" w:type="dxa"/>
                          </w:tcPr>
                          <w:p w14:paraId="76349136" w14:textId="77777777" w:rsidR="00D617FD" w:rsidRPr="00F646CB" w:rsidRDefault="00D617FD" w:rsidP="003A6101">
                            <w:pPr>
                              <w:rPr>
                                <w:ins w:id="8725" w:author="Nasser Mustafa [2]" w:date="2018-09-19T08:34:00Z"/>
                                <w:rFonts w:ascii="Times New Roman" w:hAnsi="Times New Roman"/>
                                <w:sz w:val="18"/>
                                <w:szCs w:val="18"/>
                              </w:rPr>
                            </w:pPr>
                            <w:ins w:id="8726" w:author="Nasser Mustafa [2]" w:date="2018-09-19T08:34:00Z">
                              <w:r w:rsidRPr="00F646CB">
                                <w:rPr>
                                  <w:rFonts w:ascii="Times New Roman" w:hAnsi="Times New Roman"/>
                                  <w:sz w:val="18"/>
                                  <w:szCs w:val="18"/>
                                </w:rPr>
                                <w:t>Yes</w:t>
                              </w:r>
                            </w:ins>
                          </w:p>
                        </w:tc>
                        <w:tc>
                          <w:tcPr>
                            <w:tcW w:w="417" w:type="dxa"/>
                          </w:tcPr>
                          <w:p w14:paraId="59B3B981" w14:textId="77777777" w:rsidR="00D617FD" w:rsidRPr="00F646CB" w:rsidRDefault="00D617FD" w:rsidP="003A6101">
                            <w:pPr>
                              <w:rPr>
                                <w:ins w:id="8727" w:author="Nasser Mustafa [2]" w:date="2018-09-19T08:34:00Z"/>
                                <w:rFonts w:ascii="Times New Roman" w:hAnsi="Times New Roman"/>
                                <w:sz w:val="18"/>
                                <w:szCs w:val="18"/>
                              </w:rPr>
                            </w:pPr>
                            <w:ins w:id="8728" w:author="Nasser Mustafa [2]" w:date="2018-09-19T08:34:00Z">
                              <w:r w:rsidRPr="00F646CB">
                                <w:rPr>
                                  <w:rFonts w:ascii="Times New Roman" w:hAnsi="Times New Roman"/>
                                  <w:sz w:val="18"/>
                                  <w:szCs w:val="18"/>
                                </w:rPr>
                                <w:t>No</w:t>
                              </w:r>
                            </w:ins>
                          </w:p>
                        </w:tc>
                        <w:tc>
                          <w:tcPr>
                            <w:tcW w:w="358" w:type="dxa"/>
                          </w:tcPr>
                          <w:p w14:paraId="5EE0717D" w14:textId="77777777" w:rsidR="00D617FD" w:rsidRPr="00F646CB" w:rsidRDefault="00D617FD" w:rsidP="003A6101">
                            <w:pPr>
                              <w:rPr>
                                <w:ins w:id="8729" w:author="Nasser Mustafa [2]" w:date="2018-09-19T08:34:00Z"/>
                                <w:rFonts w:ascii="Times New Roman" w:hAnsi="Times New Roman"/>
                                <w:sz w:val="18"/>
                                <w:szCs w:val="18"/>
                              </w:rPr>
                            </w:pPr>
                            <w:ins w:id="8730" w:author="Nasser Mustafa [2]" w:date="2018-09-19T08:34:00Z">
                              <w:r w:rsidRPr="00F646CB">
                                <w:rPr>
                                  <w:rFonts w:ascii="Times New Roman" w:hAnsi="Times New Roman"/>
                                  <w:sz w:val="18"/>
                                  <w:szCs w:val="18"/>
                                </w:rPr>
                                <w:t>No</w:t>
                              </w:r>
                            </w:ins>
                          </w:p>
                        </w:tc>
                        <w:tc>
                          <w:tcPr>
                            <w:tcW w:w="358" w:type="dxa"/>
                          </w:tcPr>
                          <w:p w14:paraId="636EAA44" w14:textId="77777777" w:rsidR="00D617FD" w:rsidRPr="00F646CB" w:rsidRDefault="00D617FD" w:rsidP="003A6101">
                            <w:pPr>
                              <w:rPr>
                                <w:ins w:id="8731" w:author="Nasser Mustafa [2]" w:date="2018-09-19T08:34:00Z"/>
                                <w:rFonts w:ascii="Times New Roman" w:hAnsi="Times New Roman"/>
                                <w:sz w:val="18"/>
                                <w:szCs w:val="18"/>
                              </w:rPr>
                            </w:pPr>
                            <w:ins w:id="8732" w:author="Nasser Mustafa [2]" w:date="2018-09-19T08:34:00Z">
                              <w:r w:rsidRPr="00F646CB">
                                <w:rPr>
                                  <w:rFonts w:ascii="Times New Roman" w:hAnsi="Times New Roman"/>
                                  <w:sz w:val="18"/>
                                  <w:szCs w:val="18"/>
                                </w:rPr>
                                <w:t>No</w:t>
                              </w:r>
                            </w:ins>
                          </w:p>
                        </w:tc>
                        <w:tc>
                          <w:tcPr>
                            <w:tcW w:w="413" w:type="dxa"/>
                          </w:tcPr>
                          <w:p w14:paraId="2786D516" w14:textId="77777777" w:rsidR="00D617FD" w:rsidRPr="00F646CB" w:rsidRDefault="00D617FD" w:rsidP="003A6101">
                            <w:pPr>
                              <w:rPr>
                                <w:ins w:id="8733" w:author="Nasser Mustafa [2]" w:date="2018-09-19T08:34:00Z"/>
                                <w:rFonts w:ascii="Times New Roman" w:hAnsi="Times New Roman"/>
                                <w:sz w:val="18"/>
                                <w:szCs w:val="18"/>
                              </w:rPr>
                            </w:pPr>
                            <w:ins w:id="8734" w:author="Nasser Mustafa [2]" w:date="2018-09-19T08:34:00Z">
                              <w:r w:rsidRPr="00F646CB">
                                <w:rPr>
                                  <w:rFonts w:ascii="Times New Roman" w:hAnsi="Times New Roman"/>
                                  <w:sz w:val="18"/>
                                  <w:szCs w:val="18"/>
                                </w:rPr>
                                <w:t>Yes</w:t>
                              </w:r>
                            </w:ins>
                          </w:p>
                        </w:tc>
                        <w:tc>
                          <w:tcPr>
                            <w:tcW w:w="413" w:type="dxa"/>
                          </w:tcPr>
                          <w:p w14:paraId="7AA9736C" w14:textId="77777777" w:rsidR="00D617FD" w:rsidRPr="00A11AF7" w:rsidRDefault="00D617FD" w:rsidP="003A6101">
                            <w:pPr>
                              <w:rPr>
                                <w:ins w:id="8735" w:author="Nasser Mustafa [2]" w:date="2018-09-19T08:34:00Z"/>
                                <w:rFonts w:cstheme="majorBidi"/>
                                <w:sz w:val="18"/>
                                <w:szCs w:val="18"/>
                              </w:rPr>
                            </w:pPr>
                            <w:ins w:id="8736" w:author="Nasser Mustafa [2]" w:date="2018-09-19T08:34:00Z">
                              <w:r>
                                <w:rPr>
                                  <w:rFonts w:cstheme="majorBidi"/>
                                  <w:sz w:val="18"/>
                                  <w:szCs w:val="18"/>
                                </w:rPr>
                                <w:t>No</w:t>
                              </w:r>
                            </w:ins>
                          </w:p>
                        </w:tc>
                        <w:tc>
                          <w:tcPr>
                            <w:tcW w:w="544" w:type="dxa"/>
                          </w:tcPr>
                          <w:p w14:paraId="51BDEC8C" w14:textId="77777777" w:rsidR="00D617FD" w:rsidRPr="00A11AF7" w:rsidRDefault="00D617FD" w:rsidP="003A6101">
                            <w:pPr>
                              <w:rPr>
                                <w:ins w:id="8737" w:author="Nasser Mustafa [2]" w:date="2018-09-19T08:34:00Z"/>
                                <w:rFonts w:cstheme="majorBidi"/>
                                <w:sz w:val="18"/>
                                <w:szCs w:val="18"/>
                              </w:rPr>
                            </w:pPr>
                            <w:ins w:id="8738" w:author="Nasser Mustafa [2]" w:date="2018-09-19T08:34:00Z">
                              <w:r>
                                <w:rPr>
                                  <w:rFonts w:cstheme="majorBidi"/>
                                  <w:sz w:val="18"/>
                                  <w:szCs w:val="18"/>
                                </w:rPr>
                                <w:t>No</w:t>
                              </w:r>
                            </w:ins>
                          </w:p>
                        </w:tc>
                      </w:tr>
                      <w:tr w:rsidR="00D617FD" w:rsidRPr="00A11AF7" w14:paraId="7EF82870" w14:textId="77777777" w:rsidTr="00A1256E">
                        <w:trPr>
                          <w:trHeight w:val="118"/>
                          <w:jc w:val="center"/>
                          <w:ins w:id="8739" w:author="Nasser Mustafa [2]" w:date="2018-09-19T08:34:00Z"/>
                        </w:trPr>
                        <w:tc>
                          <w:tcPr>
                            <w:tcW w:w="1140" w:type="dxa"/>
                            <w:vMerge/>
                          </w:tcPr>
                          <w:p w14:paraId="7430011D" w14:textId="77777777" w:rsidR="00D617FD" w:rsidRPr="00F646CB" w:rsidRDefault="00D617FD" w:rsidP="003A6101">
                            <w:pPr>
                              <w:rPr>
                                <w:ins w:id="8740" w:author="Nasser Mustafa [2]" w:date="2018-09-19T08:34:00Z"/>
                                <w:rFonts w:ascii="Times New Roman" w:hAnsi="Times New Roman"/>
                                <w:sz w:val="18"/>
                                <w:szCs w:val="18"/>
                              </w:rPr>
                            </w:pPr>
                          </w:p>
                        </w:tc>
                        <w:tc>
                          <w:tcPr>
                            <w:tcW w:w="1134" w:type="dxa"/>
                          </w:tcPr>
                          <w:p w14:paraId="70A79B0F" w14:textId="77777777" w:rsidR="00D617FD" w:rsidRPr="002D6A49" w:rsidRDefault="00D617FD" w:rsidP="003A6101">
                            <w:pPr>
                              <w:rPr>
                                <w:ins w:id="8741" w:author="Nasser Mustafa [2]" w:date="2018-09-19T08:34:00Z"/>
                                <w:rFonts w:ascii="Times New Roman" w:hAnsi="Times New Roman"/>
                                <w:sz w:val="20"/>
                                <w:szCs w:val="20"/>
                              </w:rPr>
                            </w:pPr>
                            <w:ins w:id="8742"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_Ref482756186 \h  \* MERGEFORMAT </w:instrText>
                              </w:r>
                            </w:ins>
                            <w:r w:rsidRPr="002D6A49">
                              <w:rPr>
                                <w:rFonts w:ascii="Times New Roman" w:hAnsi="Times New Roman"/>
                                <w:sz w:val="20"/>
                                <w:szCs w:val="20"/>
                              </w:rPr>
                            </w:r>
                            <w:ins w:id="8743"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8</w:t>
                              </w:r>
                              <w:r w:rsidRPr="002D6A49">
                                <w:rPr>
                                  <w:rFonts w:ascii="Times New Roman" w:hAnsi="Times New Roman"/>
                                  <w:sz w:val="20"/>
                                  <w:szCs w:val="20"/>
                                </w:rPr>
                                <w:fldChar w:fldCharType="end"/>
                              </w:r>
                            </w:ins>
                          </w:p>
                        </w:tc>
                        <w:tc>
                          <w:tcPr>
                            <w:tcW w:w="425" w:type="dxa"/>
                          </w:tcPr>
                          <w:p w14:paraId="68F49372" w14:textId="77777777" w:rsidR="00D617FD" w:rsidRPr="00F646CB" w:rsidRDefault="00D617FD" w:rsidP="003A6101">
                            <w:pPr>
                              <w:rPr>
                                <w:ins w:id="8744" w:author="Nasser Mustafa [2]" w:date="2018-09-19T08:34:00Z"/>
                                <w:rFonts w:ascii="Times New Roman" w:hAnsi="Times New Roman"/>
                                <w:sz w:val="18"/>
                                <w:szCs w:val="18"/>
                              </w:rPr>
                            </w:pPr>
                            <w:ins w:id="8745" w:author="Nasser Mustafa [2]" w:date="2018-09-19T08:34:00Z">
                              <w:r w:rsidRPr="00F646CB">
                                <w:rPr>
                                  <w:rFonts w:ascii="Times New Roman" w:hAnsi="Times New Roman"/>
                                  <w:sz w:val="18"/>
                                  <w:szCs w:val="18"/>
                                </w:rPr>
                                <w:t>No</w:t>
                              </w:r>
                            </w:ins>
                          </w:p>
                        </w:tc>
                        <w:tc>
                          <w:tcPr>
                            <w:tcW w:w="403" w:type="dxa"/>
                          </w:tcPr>
                          <w:p w14:paraId="09C96624" w14:textId="77777777" w:rsidR="00D617FD" w:rsidRPr="00F646CB" w:rsidRDefault="00D617FD" w:rsidP="003A6101">
                            <w:pPr>
                              <w:rPr>
                                <w:ins w:id="8746" w:author="Nasser Mustafa [2]" w:date="2018-09-19T08:34:00Z"/>
                                <w:rFonts w:ascii="Times New Roman" w:hAnsi="Times New Roman"/>
                                <w:sz w:val="18"/>
                                <w:szCs w:val="18"/>
                              </w:rPr>
                            </w:pPr>
                            <w:ins w:id="8747" w:author="Nasser Mustafa [2]" w:date="2018-09-19T08:34:00Z">
                              <w:r w:rsidRPr="00F646CB">
                                <w:rPr>
                                  <w:rFonts w:ascii="Times New Roman" w:hAnsi="Times New Roman"/>
                                  <w:sz w:val="18"/>
                                  <w:szCs w:val="18"/>
                                </w:rPr>
                                <w:t>No</w:t>
                              </w:r>
                            </w:ins>
                          </w:p>
                        </w:tc>
                        <w:tc>
                          <w:tcPr>
                            <w:tcW w:w="354" w:type="dxa"/>
                          </w:tcPr>
                          <w:p w14:paraId="0E6031DF" w14:textId="77777777" w:rsidR="00D617FD" w:rsidRPr="00F646CB" w:rsidRDefault="00D617FD" w:rsidP="003A6101">
                            <w:pPr>
                              <w:rPr>
                                <w:ins w:id="8748" w:author="Nasser Mustafa [2]" w:date="2018-09-19T08:34:00Z"/>
                                <w:rFonts w:ascii="Times New Roman" w:hAnsi="Times New Roman"/>
                                <w:sz w:val="18"/>
                                <w:szCs w:val="18"/>
                              </w:rPr>
                            </w:pPr>
                            <w:ins w:id="8749" w:author="Nasser Mustafa [2]" w:date="2018-09-19T08:34:00Z">
                              <w:r w:rsidRPr="00F646CB">
                                <w:rPr>
                                  <w:rFonts w:ascii="Times New Roman" w:hAnsi="Times New Roman"/>
                                  <w:sz w:val="18"/>
                                  <w:szCs w:val="18"/>
                                </w:rPr>
                                <w:t>No</w:t>
                              </w:r>
                            </w:ins>
                          </w:p>
                        </w:tc>
                        <w:tc>
                          <w:tcPr>
                            <w:tcW w:w="417" w:type="dxa"/>
                          </w:tcPr>
                          <w:p w14:paraId="1B65F3BB" w14:textId="77777777" w:rsidR="00D617FD" w:rsidRPr="00F646CB" w:rsidRDefault="00D617FD" w:rsidP="003A6101">
                            <w:pPr>
                              <w:rPr>
                                <w:ins w:id="8750" w:author="Nasser Mustafa [2]" w:date="2018-09-19T08:34:00Z"/>
                                <w:rFonts w:ascii="Times New Roman" w:hAnsi="Times New Roman"/>
                                <w:sz w:val="18"/>
                                <w:szCs w:val="18"/>
                              </w:rPr>
                            </w:pPr>
                            <w:ins w:id="8751" w:author="Nasser Mustafa [2]" w:date="2018-09-19T08:34:00Z">
                              <w:r w:rsidRPr="00F646CB">
                                <w:rPr>
                                  <w:rFonts w:ascii="Times New Roman" w:hAnsi="Times New Roman"/>
                                  <w:sz w:val="18"/>
                                  <w:szCs w:val="18"/>
                                </w:rPr>
                                <w:t>No</w:t>
                              </w:r>
                            </w:ins>
                          </w:p>
                        </w:tc>
                        <w:tc>
                          <w:tcPr>
                            <w:tcW w:w="358" w:type="dxa"/>
                          </w:tcPr>
                          <w:p w14:paraId="31441DDB" w14:textId="77777777" w:rsidR="00D617FD" w:rsidRPr="00F646CB" w:rsidRDefault="00D617FD" w:rsidP="003A6101">
                            <w:pPr>
                              <w:rPr>
                                <w:ins w:id="8752" w:author="Nasser Mustafa [2]" w:date="2018-09-19T08:34:00Z"/>
                                <w:rFonts w:ascii="Times New Roman" w:hAnsi="Times New Roman"/>
                                <w:sz w:val="18"/>
                                <w:szCs w:val="18"/>
                              </w:rPr>
                            </w:pPr>
                            <w:ins w:id="8753" w:author="Nasser Mustafa [2]" w:date="2018-09-19T08:34:00Z">
                              <w:r w:rsidRPr="00F646CB">
                                <w:rPr>
                                  <w:rFonts w:ascii="Times New Roman" w:hAnsi="Times New Roman"/>
                                  <w:sz w:val="18"/>
                                  <w:szCs w:val="18"/>
                                </w:rPr>
                                <w:t>No</w:t>
                              </w:r>
                            </w:ins>
                          </w:p>
                        </w:tc>
                        <w:tc>
                          <w:tcPr>
                            <w:tcW w:w="358" w:type="dxa"/>
                          </w:tcPr>
                          <w:p w14:paraId="1D3A3AFE" w14:textId="77777777" w:rsidR="00D617FD" w:rsidRPr="00F646CB" w:rsidRDefault="00D617FD" w:rsidP="003A6101">
                            <w:pPr>
                              <w:rPr>
                                <w:ins w:id="8754" w:author="Nasser Mustafa [2]" w:date="2018-09-19T08:34:00Z"/>
                                <w:rFonts w:ascii="Times New Roman" w:hAnsi="Times New Roman"/>
                                <w:sz w:val="18"/>
                                <w:szCs w:val="18"/>
                              </w:rPr>
                            </w:pPr>
                            <w:ins w:id="8755" w:author="Nasser Mustafa [2]" w:date="2018-09-19T08:34:00Z">
                              <w:r w:rsidRPr="00F646CB">
                                <w:rPr>
                                  <w:rFonts w:ascii="Times New Roman" w:hAnsi="Times New Roman"/>
                                  <w:sz w:val="18"/>
                                  <w:szCs w:val="18"/>
                                </w:rPr>
                                <w:t>No</w:t>
                              </w:r>
                            </w:ins>
                          </w:p>
                        </w:tc>
                        <w:tc>
                          <w:tcPr>
                            <w:tcW w:w="413" w:type="dxa"/>
                          </w:tcPr>
                          <w:p w14:paraId="5DF5F358" w14:textId="77777777" w:rsidR="00D617FD" w:rsidRPr="00F646CB" w:rsidRDefault="00D617FD" w:rsidP="003A6101">
                            <w:pPr>
                              <w:rPr>
                                <w:ins w:id="8756" w:author="Nasser Mustafa [2]" w:date="2018-09-19T08:34:00Z"/>
                                <w:rFonts w:ascii="Times New Roman" w:hAnsi="Times New Roman"/>
                                <w:sz w:val="18"/>
                                <w:szCs w:val="18"/>
                              </w:rPr>
                            </w:pPr>
                            <w:ins w:id="8757" w:author="Nasser Mustafa [2]" w:date="2018-09-19T08:34:00Z">
                              <w:r w:rsidRPr="00F646CB">
                                <w:rPr>
                                  <w:rFonts w:ascii="Times New Roman" w:hAnsi="Times New Roman"/>
                                  <w:sz w:val="18"/>
                                  <w:szCs w:val="18"/>
                                </w:rPr>
                                <w:t>No</w:t>
                              </w:r>
                            </w:ins>
                          </w:p>
                        </w:tc>
                        <w:tc>
                          <w:tcPr>
                            <w:tcW w:w="413" w:type="dxa"/>
                          </w:tcPr>
                          <w:p w14:paraId="3F856557" w14:textId="77777777" w:rsidR="00D617FD" w:rsidRPr="00A11AF7" w:rsidRDefault="00D617FD" w:rsidP="003A6101">
                            <w:pPr>
                              <w:rPr>
                                <w:ins w:id="8758" w:author="Nasser Mustafa [2]" w:date="2018-09-19T08:34:00Z"/>
                                <w:rFonts w:cstheme="majorBidi"/>
                                <w:sz w:val="18"/>
                                <w:szCs w:val="18"/>
                              </w:rPr>
                            </w:pPr>
                            <w:ins w:id="8759" w:author="Nasser Mustafa [2]" w:date="2018-09-19T08:34:00Z">
                              <w:r>
                                <w:rPr>
                                  <w:rFonts w:cstheme="majorBidi"/>
                                  <w:sz w:val="18"/>
                                  <w:szCs w:val="18"/>
                                </w:rPr>
                                <w:t>No</w:t>
                              </w:r>
                            </w:ins>
                          </w:p>
                        </w:tc>
                        <w:tc>
                          <w:tcPr>
                            <w:tcW w:w="544" w:type="dxa"/>
                          </w:tcPr>
                          <w:p w14:paraId="7B8D836F" w14:textId="77777777" w:rsidR="00D617FD" w:rsidRPr="00A11AF7" w:rsidRDefault="00D617FD" w:rsidP="003A6101">
                            <w:pPr>
                              <w:rPr>
                                <w:ins w:id="8760" w:author="Nasser Mustafa [2]" w:date="2018-09-19T08:34:00Z"/>
                                <w:rFonts w:cstheme="majorBidi"/>
                                <w:sz w:val="18"/>
                                <w:szCs w:val="18"/>
                              </w:rPr>
                            </w:pPr>
                            <w:ins w:id="8761" w:author="Nasser Mustafa [2]" w:date="2018-09-19T08:34:00Z">
                              <w:r>
                                <w:rPr>
                                  <w:rFonts w:cstheme="majorBidi"/>
                                  <w:sz w:val="18"/>
                                  <w:szCs w:val="18"/>
                                </w:rPr>
                                <w:t>No</w:t>
                              </w:r>
                            </w:ins>
                          </w:p>
                        </w:tc>
                      </w:tr>
                      <w:tr w:rsidR="00D617FD" w:rsidRPr="00A11AF7" w14:paraId="47F53326" w14:textId="77777777" w:rsidTr="00A1256E">
                        <w:trPr>
                          <w:trHeight w:val="260"/>
                          <w:jc w:val="center"/>
                          <w:ins w:id="8762" w:author="Nasser Mustafa [2]" w:date="2018-09-19T08:34:00Z"/>
                        </w:trPr>
                        <w:tc>
                          <w:tcPr>
                            <w:tcW w:w="1140" w:type="dxa"/>
                            <w:vMerge w:val="restart"/>
                          </w:tcPr>
                          <w:p w14:paraId="11345F47" w14:textId="77777777" w:rsidR="00D617FD" w:rsidRPr="00F646CB" w:rsidRDefault="00D617FD" w:rsidP="003A6101">
                            <w:pPr>
                              <w:rPr>
                                <w:ins w:id="8763" w:author="Nasser Mustafa [2]" w:date="2018-09-19T08:34:00Z"/>
                                <w:rFonts w:ascii="Times New Roman" w:hAnsi="Times New Roman"/>
                                <w:sz w:val="18"/>
                                <w:szCs w:val="18"/>
                              </w:rPr>
                            </w:pPr>
                            <w:ins w:id="8764"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_Ref421356406 \r \h  \* MERGEFORMAT </w:instrText>
                              </w:r>
                            </w:ins>
                            <w:r w:rsidRPr="00F646CB">
                              <w:rPr>
                                <w:rFonts w:ascii="Times New Roman" w:hAnsi="Times New Roman"/>
                                <w:sz w:val="18"/>
                                <w:szCs w:val="18"/>
                              </w:rPr>
                            </w:r>
                            <w:ins w:id="8765"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ValCr6</w:t>
                              </w:r>
                              <w:r w:rsidRPr="00F646CB">
                                <w:rPr>
                                  <w:rFonts w:ascii="Times New Roman" w:hAnsi="Times New Roman"/>
                                  <w:sz w:val="18"/>
                                  <w:szCs w:val="18"/>
                                </w:rPr>
                                <w:fldChar w:fldCharType="end"/>
                              </w:r>
                            </w:ins>
                          </w:p>
                        </w:tc>
                        <w:tc>
                          <w:tcPr>
                            <w:tcW w:w="1134" w:type="dxa"/>
                          </w:tcPr>
                          <w:p w14:paraId="2137F3BF" w14:textId="77777777" w:rsidR="00D617FD" w:rsidRPr="002D6A49" w:rsidRDefault="00D617FD" w:rsidP="003A6101">
                            <w:pPr>
                              <w:rPr>
                                <w:ins w:id="8766" w:author="Nasser Mustafa [2]" w:date="2018-09-19T08:34:00Z"/>
                                <w:rFonts w:ascii="Times New Roman" w:hAnsi="Times New Roman"/>
                                <w:sz w:val="20"/>
                                <w:szCs w:val="20"/>
                              </w:rPr>
                            </w:pPr>
                            <w:ins w:id="8767"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_Ref482756262 \h  \* MERGEFORMAT </w:instrText>
                              </w:r>
                            </w:ins>
                            <w:r w:rsidRPr="002D6A49">
                              <w:rPr>
                                <w:rFonts w:ascii="Times New Roman" w:hAnsi="Times New Roman"/>
                                <w:sz w:val="20"/>
                                <w:szCs w:val="20"/>
                              </w:rPr>
                            </w:r>
                            <w:ins w:id="8768"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9</w:t>
                              </w:r>
                              <w:r w:rsidRPr="002D6A49">
                                <w:rPr>
                                  <w:rFonts w:ascii="Times New Roman" w:hAnsi="Times New Roman"/>
                                  <w:sz w:val="20"/>
                                  <w:szCs w:val="20"/>
                                </w:rPr>
                                <w:fldChar w:fldCharType="end"/>
                              </w:r>
                            </w:ins>
                          </w:p>
                        </w:tc>
                        <w:tc>
                          <w:tcPr>
                            <w:tcW w:w="425" w:type="dxa"/>
                          </w:tcPr>
                          <w:p w14:paraId="7A8EAEC4" w14:textId="77777777" w:rsidR="00D617FD" w:rsidRPr="00F646CB" w:rsidRDefault="00D617FD" w:rsidP="003A6101">
                            <w:pPr>
                              <w:rPr>
                                <w:ins w:id="8769" w:author="Nasser Mustafa [2]" w:date="2018-09-19T08:34:00Z"/>
                                <w:rFonts w:ascii="Times New Roman" w:hAnsi="Times New Roman"/>
                                <w:sz w:val="18"/>
                                <w:szCs w:val="18"/>
                              </w:rPr>
                            </w:pPr>
                            <w:ins w:id="8770" w:author="Nasser Mustafa [2]" w:date="2018-09-19T08:34:00Z">
                              <w:r w:rsidRPr="00F646CB">
                                <w:rPr>
                                  <w:rFonts w:ascii="Times New Roman" w:hAnsi="Times New Roman"/>
                                  <w:sz w:val="18"/>
                                  <w:szCs w:val="18"/>
                                </w:rPr>
                                <w:t>No</w:t>
                              </w:r>
                            </w:ins>
                          </w:p>
                        </w:tc>
                        <w:tc>
                          <w:tcPr>
                            <w:tcW w:w="403" w:type="dxa"/>
                          </w:tcPr>
                          <w:p w14:paraId="4ED380E0" w14:textId="77777777" w:rsidR="00D617FD" w:rsidRPr="00F646CB" w:rsidRDefault="00D617FD" w:rsidP="003A6101">
                            <w:pPr>
                              <w:rPr>
                                <w:ins w:id="8771" w:author="Nasser Mustafa [2]" w:date="2018-09-19T08:34:00Z"/>
                                <w:rFonts w:ascii="Times New Roman" w:hAnsi="Times New Roman"/>
                                <w:sz w:val="18"/>
                                <w:szCs w:val="18"/>
                              </w:rPr>
                            </w:pPr>
                            <w:ins w:id="8772" w:author="Nasser Mustafa [2]" w:date="2018-09-19T08:34:00Z">
                              <w:r w:rsidRPr="00F646CB">
                                <w:rPr>
                                  <w:rFonts w:ascii="Times New Roman" w:hAnsi="Times New Roman"/>
                                  <w:sz w:val="18"/>
                                  <w:szCs w:val="18"/>
                                </w:rPr>
                                <w:t>No</w:t>
                              </w:r>
                            </w:ins>
                          </w:p>
                        </w:tc>
                        <w:tc>
                          <w:tcPr>
                            <w:tcW w:w="354" w:type="dxa"/>
                          </w:tcPr>
                          <w:p w14:paraId="2303EBF7" w14:textId="77777777" w:rsidR="00D617FD" w:rsidRPr="00F646CB" w:rsidRDefault="00D617FD" w:rsidP="003A6101">
                            <w:pPr>
                              <w:rPr>
                                <w:ins w:id="8773" w:author="Nasser Mustafa [2]" w:date="2018-09-19T08:34:00Z"/>
                                <w:rFonts w:ascii="Times New Roman" w:hAnsi="Times New Roman"/>
                                <w:sz w:val="18"/>
                                <w:szCs w:val="18"/>
                              </w:rPr>
                            </w:pPr>
                            <w:ins w:id="8774" w:author="Nasser Mustafa [2]" w:date="2018-09-19T08:34:00Z">
                              <w:r w:rsidRPr="00F646CB">
                                <w:rPr>
                                  <w:rFonts w:ascii="Times New Roman" w:hAnsi="Times New Roman"/>
                                  <w:sz w:val="18"/>
                                  <w:szCs w:val="18"/>
                                </w:rPr>
                                <w:t>No</w:t>
                              </w:r>
                            </w:ins>
                          </w:p>
                        </w:tc>
                        <w:tc>
                          <w:tcPr>
                            <w:tcW w:w="417" w:type="dxa"/>
                          </w:tcPr>
                          <w:p w14:paraId="68802D5B" w14:textId="77777777" w:rsidR="00D617FD" w:rsidRPr="00F646CB" w:rsidRDefault="00D617FD" w:rsidP="003A6101">
                            <w:pPr>
                              <w:rPr>
                                <w:ins w:id="8775" w:author="Nasser Mustafa [2]" w:date="2018-09-19T08:34:00Z"/>
                                <w:rFonts w:ascii="Times New Roman" w:hAnsi="Times New Roman"/>
                                <w:sz w:val="18"/>
                                <w:szCs w:val="18"/>
                              </w:rPr>
                            </w:pPr>
                            <w:ins w:id="8776" w:author="Nasser Mustafa [2]" w:date="2018-09-19T08:34:00Z">
                              <w:r>
                                <w:rPr>
                                  <w:rFonts w:ascii="Times New Roman" w:hAnsi="Times New Roman"/>
                                  <w:sz w:val="18"/>
                                  <w:szCs w:val="18"/>
                                </w:rPr>
                                <w:t>Yes</w:t>
                              </w:r>
                            </w:ins>
                          </w:p>
                        </w:tc>
                        <w:tc>
                          <w:tcPr>
                            <w:tcW w:w="358" w:type="dxa"/>
                          </w:tcPr>
                          <w:p w14:paraId="1858F8F8" w14:textId="77777777" w:rsidR="00D617FD" w:rsidRPr="00F646CB" w:rsidRDefault="00D617FD" w:rsidP="003A6101">
                            <w:pPr>
                              <w:rPr>
                                <w:ins w:id="8777" w:author="Nasser Mustafa [2]" w:date="2018-09-19T08:34:00Z"/>
                                <w:rFonts w:ascii="Times New Roman" w:hAnsi="Times New Roman"/>
                                <w:sz w:val="18"/>
                                <w:szCs w:val="18"/>
                              </w:rPr>
                            </w:pPr>
                            <w:ins w:id="8778" w:author="Nasser Mustafa [2]" w:date="2018-09-19T08:34:00Z">
                              <w:r w:rsidRPr="00F646CB">
                                <w:rPr>
                                  <w:rFonts w:ascii="Times New Roman" w:hAnsi="Times New Roman"/>
                                  <w:sz w:val="18"/>
                                  <w:szCs w:val="18"/>
                                </w:rPr>
                                <w:t>No</w:t>
                              </w:r>
                            </w:ins>
                          </w:p>
                        </w:tc>
                        <w:tc>
                          <w:tcPr>
                            <w:tcW w:w="358" w:type="dxa"/>
                          </w:tcPr>
                          <w:p w14:paraId="2853EDB4" w14:textId="77777777" w:rsidR="00D617FD" w:rsidRPr="00F646CB" w:rsidRDefault="00D617FD" w:rsidP="003A6101">
                            <w:pPr>
                              <w:rPr>
                                <w:ins w:id="8779" w:author="Nasser Mustafa [2]" w:date="2018-09-19T08:34:00Z"/>
                                <w:rFonts w:ascii="Times New Roman" w:hAnsi="Times New Roman"/>
                                <w:sz w:val="18"/>
                                <w:szCs w:val="18"/>
                              </w:rPr>
                            </w:pPr>
                            <w:ins w:id="8780" w:author="Nasser Mustafa [2]" w:date="2018-09-19T08:34:00Z">
                              <w:r w:rsidRPr="00F646CB">
                                <w:rPr>
                                  <w:rFonts w:ascii="Times New Roman" w:hAnsi="Times New Roman"/>
                                  <w:sz w:val="18"/>
                                  <w:szCs w:val="18"/>
                                </w:rPr>
                                <w:t>No</w:t>
                              </w:r>
                            </w:ins>
                          </w:p>
                        </w:tc>
                        <w:tc>
                          <w:tcPr>
                            <w:tcW w:w="413" w:type="dxa"/>
                          </w:tcPr>
                          <w:p w14:paraId="36D2E14A" w14:textId="77777777" w:rsidR="00D617FD" w:rsidRPr="00F646CB" w:rsidRDefault="00D617FD" w:rsidP="003A6101">
                            <w:pPr>
                              <w:rPr>
                                <w:ins w:id="8781" w:author="Nasser Mustafa [2]" w:date="2018-09-19T08:34:00Z"/>
                                <w:rFonts w:ascii="Times New Roman" w:hAnsi="Times New Roman"/>
                                <w:sz w:val="18"/>
                                <w:szCs w:val="18"/>
                              </w:rPr>
                            </w:pPr>
                            <w:ins w:id="8782" w:author="Nasser Mustafa [2]" w:date="2018-09-19T08:34:00Z">
                              <w:r>
                                <w:rPr>
                                  <w:rFonts w:ascii="Times New Roman" w:hAnsi="Times New Roman"/>
                                  <w:sz w:val="18"/>
                                  <w:szCs w:val="18"/>
                                </w:rPr>
                                <w:t>Yes</w:t>
                              </w:r>
                            </w:ins>
                          </w:p>
                        </w:tc>
                        <w:tc>
                          <w:tcPr>
                            <w:tcW w:w="413" w:type="dxa"/>
                          </w:tcPr>
                          <w:p w14:paraId="5319B7FC" w14:textId="77777777" w:rsidR="00D617FD" w:rsidRPr="00A11AF7" w:rsidRDefault="00D617FD" w:rsidP="003A6101">
                            <w:pPr>
                              <w:rPr>
                                <w:ins w:id="8783" w:author="Nasser Mustafa [2]" w:date="2018-09-19T08:34:00Z"/>
                                <w:rFonts w:cstheme="majorBidi"/>
                                <w:sz w:val="18"/>
                                <w:szCs w:val="18"/>
                              </w:rPr>
                            </w:pPr>
                            <w:ins w:id="8784" w:author="Nasser Mustafa [2]" w:date="2018-09-19T08:34:00Z">
                              <w:r>
                                <w:rPr>
                                  <w:rFonts w:cstheme="majorBidi"/>
                                  <w:sz w:val="18"/>
                                  <w:szCs w:val="18"/>
                                </w:rPr>
                                <w:t>Yes</w:t>
                              </w:r>
                            </w:ins>
                          </w:p>
                        </w:tc>
                        <w:tc>
                          <w:tcPr>
                            <w:tcW w:w="544" w:type="dxa"/>
                          </w:tcPr>
                          <w:p w14:paraId="1CB4322A" w14:textId="77777777" w:rsidR="00D617FD" w:rsidRPr="00A11AF7" w:rsidRDefault="00D617FD" w:rsidP="003A6101">
                            <w:pPr>
                              <w:rPr>
                                <w:ins w:id="8785" w:author="Nasser Mustafa [2]" w:date="2018-09-19T08:34:00Z"/>
                                <w:rFonts w:cstheme="majorBidi"/>
                                <w:sz w:val="18"/>
                                <w:szCs w:val="18"/>
                              </w:rPr>
                            </w:pPr>
                            <w:ins w:id="8786" w:author="Nasser Mustafa [2]" w:date="2018-09-19T08:34:00Z">
                              <w:r>
                                <w:rPr>
                                  <w:rFonts w:cstheme="majorBidi"/>
                                  <w:sz w:val="18"/>
                                  <w:szCs w:val="18"/>
                                </w:rPr>
                                <w:t>No</w:t>
                              </w:r>
                            </w:ins>
                          </w:p>
                        </w:tc>
                      </w:tr>
                      <w:tr w:rsidR="00D617FD" w:rsidRPr="00A11AF7" w14:paraId="4274AB5D" w14:textId="77777777" w:rsidTr="00A1256E">
                        <w:trPr>
                          <w:trHeight w:val="260"/>
                          <w:jc w:val="center"/>
                          <w:ins w:id="8787" w:author="Nasser Mustafa [2]" w:date="2018-09-19T08:34:00Z"/>
                        </w:trPr>
                        <w:tc>
                          <w:tcPr>
                            <w:tcW w:w="1140" w:type="dxa"/>
                            <w:vMerge/>
                          </w:tcPr>
                          <w:p w14:paraId="24B813FF" w14:textId="77777777" w:rsidR="00D617FD" w:rsidRPr="00F646CB" w:rsidRDefault="00D617FD" w:rsidP="003A6101">
                            <w:pPr>
                              <w:rPr>
                                <w:ins w:id="8788" w:author="Nasser Mustafa [2]" w:date="2018-09-19T08:34:00Z"/>
                                <w:rFonts w:ascii="Times New Roman" w:hAnsi="Times New Roman"/>
                                <w:sz w:val="18"/>
                                <w:szCs w:val="18"/>
                              </w:rPr>
                            </w:pPr>
                          </w:p>
                        </w:tc>
                        <w:tc>
                          <w:tcPr>
                            <w:tcW w:w="1134" w:type="dxa"/>
                          </w:tcPr>
                          <w:p w14:paraId="44E3D349" w14:textId="77777777" w:rsidR="00D617FD" w:rsidRPr="00085E96" w:rsidRDefault="00D617FD" w:rsidP="003A6101">
                            <w:pPr>
                              <w:rPr>
                                <w:ins w:id="8789" w:author="Nasser Mustafa [2]" w:date="2018-09-19T08:34:00Z"/>
                                <w:rFonts w:ascii="Times New Roman" w:hAnsi="Times New Roman"/>
                                <w:sz w:val="20"/>
                                <w:szCs w:val="20"/>
                              </w:rPr>
                            </w:pPr>
                            <w:ins w:id="8790"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_Ref482756285 \h  \* MERGEFORMAT </w:instrText>
                              </w:r>
                            </w:ins>
                            <w:r w:rsidRPr="002D6A49">
                              <w:rPr>
                                <w:rFonts w:ascii="Times New Roman" w:hAnsi="Times New Roman"/>
                                <w:sz w:val="20"/>
                                <w:szCs w:val="20"/>
                              </w:rPr>
                            </w:r>
                            <w:ins w:id="8791" w:author="Nasser Mustafa [2]" w:date="2018-09-19T08:34:00Z">
                              <w:r w:rsidRPr="002D6A49">
                                <w:rPr>
                                  <w:rFonts w:ascii="Times New Roman" w:hAnsi="Times New Roman"/>
                                  <w:sz w:val="20"/>
                                  <w:szCs w:val="20"/>
                                </w:rPr>
                                <w:fldChar w:fldCharType="separate"/>
                              </w:r>
                            </w:ins>
                          </w:p>
                          <w:p w14:paraId="732D7374" w14:textId="77777777" w:rsidR="00D617FD" w:rsidRPr="002D6A49" w:rsidRDefault="00D617FD" w:rsidP="003A6101">
                            <w:pPr>
                              <w:rPr>
                                <w:ins w:id="8792" w:author="Nasser Mustafa [2]" w:date="2018-09-19T08:34:00Z"/>
                                <w:rFonts w:ascii="Times New Roman" w:hAnsi="Times New Roman"/>
                                <w:sz w:val="20"/>
                                <w:szCs w:val="20"/>
                              </w:rPr>
                            </w:pPr>
                            <w:ins w:id="8793" w:author="Nasser Mustafa [2]" w:date="2018-09-19T08:34:00Z">
                              <w:r w:rsidRPr="00085E96">
                                <w:rPr>
                                  <w:rFonts w:ascii="Times New Roman" w:hAnsi="Times New Roman"/>
                                  <w:noProof/>
                                  <w:sz w:val="20"/>
                                  <w:szCs w:val="20"/>
                                </w:rPr>
                                <w:t>TrTstCase 12</w:t>
                              </w:r>
                              <w:r w:rsidRPr="002D6A49">
                                <w:rPr>
                                  <w:rFonts w:ascii="Times New Roman" w:hAnsi="Times New Roman"/>
                                  <w:sz w:val="20"/>
                                  <w:szCs w:val="20"/>
                                </w:rPr>
                                <w:fldChar w:fldCharType="end"/>
                              </w:r>
                            </w:ins>
                          </w:p>
                        </w:tc>
                        <w:tc>
                          <w:tcPr>
                            <w:tcW w:w="425" w:type="dxa"/>
                          </w:tcPr>
                          <w:p w14:paraId="31B32479" w14:textId="77777777" w:rsidR="00D617FD" w:rsidRPr="00F646CB" w:rsidRDefault="00D617FD" w:rsidP="003A6101">
                            <w:pPr>
                              <w:rPr>
                                <w:ins w:id="8794" w:author="Nasser Mustafa [2]" w:date="2018-09-19T08:34:00Z"/>
                                <w:rFonts w:ascii="Times New Roman" w:hAnsi="Times New Roman"/>
                                <w:sz w:val="18"/>
                                <w:szCs w:val="18"/>
                              </w:rPr>
                            </w:pPr>
                            <w:ins w:id="8795" w:author="Nasser Mustafa [2]" w:date="2018-09-19T08:34:00Z">
                              <w:r w:rsidRPr="00F646CB">
                                <w:rPr>
                                  <w:rFonts w:ascii="Times New Roman" w:hAnsi="Times New Roman"/>
                                  <w:sz w:val="18"/>
                                  <w:szCs w:val="18"/>
                                </w:rPr>
                                <w:t>No</w:t>
                              </w:r>
                            </w:ins>
                          </w:p>
                        </w:tc>
                        <w:tc>
                          <w:tcPr>
                            <w:tcW w:w="403" w:type="dxa"/>
                          </w:tcPr>
                          <w:p w14:paraId="408B0F32" w14:textId="77777777" w:rsidR="00D617FD" w:rsidRPr="00F646CB" w:rsidRDefault="00D617FD" w:rsidP="003A6101">
                            <w:pPr>
                              <w:rPr>
                                <w:ins w:id="8796" w:author="Nasser Mustafa [2]" w:date="2018-09-19T08:34:00Z"/>
                                <w:rFonts w:ascii="Times New Roman" w:hAnsi="Times New Roman"/>
                                <w:sz w:val="18"/>
                                <w:szCs w:val="18"/>
                              </w:rPr>
                            </w:pPr>
                            <w:ins w:id="8797" w:author="Nasser Mustafa [2]" w:date="2018-09-19T08:34:00Z">
                              <w:r w:rsidRPr="00F646CB">
                                <w:rPr>
                                  <w:rFonts w:ascii="Times New Roman" w:hAnsi="Times New Roman"/>
                                  <w:sz w:val="18"/>
                                  <w:szCs w:val="18"/>
                                </w:rPr>
                                <w:t>No</w:t>
                              </w:r>
                            </w:ins>
                          </w:p>
                        </w:tc>
                        <w:tc>
                          <w:tcPr>
                            <w:tcW w:w="354" w:type="dxa"/>
                          </w:tcPr>
                          <w:p w14:paraId="31D2D7D1" w14:textId="77777777" w:rsidR="00D617FD" w:rsidRPr="00F646CB" w:rsidRDefault="00D617FD" w:rsidP="003A6101">
                            <w:pPr>
                              <w:rPr>
                                <w:ins w:id="8798" w:author="Nasser Mustafa [2]" w:date="2018-09-19T08:34:00Z"/>
                                <w:rFonts w:ascii="Times New Roman" w:hAnsi="Times New Roman"/>
                                <w:sz w:val="18"/>
                                <w:szCs w:val="18"/>
                              </w:rPr>
                            </w:pPr>
                            <w:ins w:id="8799" w:author="Nasser Mustafa [2]" w:date="2018-09-19T08:34:00Z">
                              <w:r w:rsidRPr="00F646CB">
                                <w:rPr>
                                  <w:rFonts w:ascii="Times New Roman" w:hAnsi="Times New Roman"/>
                                  <w:sz w:val="18"/>
                                  <w:szCs w:val="18"/>
                                </w:rPr>
                                <w:t>No</w:t>
                              </w:r>
                            </w:ins>
                          </w:p>
                        </w:tc>
                        <w:tc>
                          <w:tcPr>
                            <w:tcW w:w="417" w:type="dxa"/>
                          </w:tcPr>
                          <w:p w14:paraId="00AE40ED" w14:textId="77777777" w:rsidR="00D617FD" w:rsidRPr="00F646CB" w:rsidRDefault="00D617FD" w:rsidP="003A6101">
                            <w:pPr>
                              <w:rPr>
                                <w:ins w:id="8800" w:author="Nasser Mustafa [2]" w:date="2018-09-19T08:34:00Z"/>
                                <w:rFonts w:ascii="Times New Roman" w:hAnsi="Times New Roman"/>
                                <w:sz w:val="18"/>
                                <w:szCs w:val="18"/>
                              </w:rPr>
                            </w:pPr>
                            <w:ins w:id="8801" w:author="Nasser Mustafa [2]" w:date="2018-09-19T08:34:00Z">
                              <w:r w:rsidRPr="00F646CB">
                                <w:rPr>
                                  <w:rFonts w:ascii="Times New Roman" w:hAnsi="Times New Roman"/>
                                  <w:sz w:val="18"/>
                                  <w:szCs w:val="18"/>
                                </w:rPr>
                                <w:t>No</w:t>
                              </w:r>
                            </w:ins>
                          </w:p>
                        </w:tc>
                        <w:tc>
                          <w:tcPr>
                            <w:tcW w:w="358" w:type="dxa"/>
                          </w:tcPr>
                          <w:p w14:paraId="37FD68F7" w14:textId="77777777" w:rsidR="00D617FD" w:rsidRPr="00F646CB" w:rsidRDefault="00D617FD" w:rsidP="003A6101">
                            <w:pPr>
                              <w:rPr>
                                <w:ins w:id="8802" w:author="Nasser Mustafa [2]" w:date="2018-09-19T08:34:00Z"/>
                                <w:rFonts w:ascii="Times New Roman" w:hAnsi="Times New Roman"/>
                                <w:sz w:val="18"/>
                                <w:szCs w:val="18"/>
                              </w:rPr>
                            </w:pPr>
                            <w:ins w:id="8803" w:author="Nasser Mustafa [2]" w:date="2018-09-19T08:34:00Z">
                              <w:r w:rsidRPr="00F646CB">
                                <w:rPr>
                                  <w:rFonts w:ascii="Times New Roman" w:hAnsi="Times New Roman"/>
                                  <w:sz w:val="18"/>
                                  <w:szCs w:val="18"/>
                                </w:rPr>
                                <w:t>No</w:t>
                              </w:r>
                            </w:ins>
                          </w:p>
                        </w:tc>
                        <w:tc>
                          <w:tcPr>
                            <w:tcW w:w="358" w:type="dxa"/>
                          </w:tcPr>
                          <w:p w14:paraId="0FB08D4C" w14:textId="77777777" w:rsidR="00D617FD" w:rsidRPr="00F646CB" w:rsidRDefault="00D617FD" w:rsidP="003A6101">
                            <w:pPr>
                              <w:rPr>
                                <w:ins w:id="8804" w:author="Nasser Mustafa [2]" w:date="2018-09-19T08:34:00Z"/>
                                <w:rFonts w:ascii="Times New Roman" w:hAnsi="Times New Roman"/>
                                <w:sz w:val="18"/>
                                <w:szCs w:val="18"/>
                              </w:rPr>
                            </w:pPr>
                            <w:ins w:id="8805" w:author="Nasser Mustafa [2]" w:date="2018-09-19T08:34:00Z">
                              <w:r w:rsidRPr="00F646CB">
                                <w:rPr>
                                  <w:rFonts w:ascii="Times New Roman" w:hAnsi="Times New Roman"/>
                                  <w:sz w:val="18"/>
                                  <w:szCs w:val="18"/>
                                </w:rPr>
                                <w:t>No</w:t>
                              </w:r>
                            </w:ins>
                          </w:p>
                        </w:tc>
                        <w:tc>
                          <w:tcPr>
                            <w:tcW w:w="413" w:type="dxa"/>
                          </w:tcPr>
                          <w:p w14:paraId="03295915" w14:textId="77777777" w:rsidR="00D617FD" w:rsidRPr="00F646CB" w:rsidRDefault="00D617FD" w:rsidP="003A6101">
                            <w:pPr>
                              <w:rPr>
                                <w:ins w:id="8806" w:author="Nasser Mustafa [2]" w:date="2018-09-19T08:34:00Z"/>
                                <w:rFonts w:ascii="Times New Roman" w:hAnsi="Times New Roman"/>
                                <w:sz w:val="18"/>
                                <w:szCs w:val="18"/>
                              </w:rPr>
                            </w:pPr>
                            <w:ins w:id="8807" w:author="Nasser Mustafa [2]" w:date="2018-09-19T08:34:00Z">
                              <w:r w:rsidRPr="00F646CB">
                                <w:rPr>
                                  <w:rFonts w:ascii="Times New Roman" w:hAnsi="Times New Roman"/>
                                  <w:sz w:val="18"/>
                                  <w:szCs w:val="18"/>
                                </w:rPr>
                                <w:t>No</w:t>
                              </w:r>
                            </w:ins>
                          </w:p>
                        </w:tc>
                        <w:tc>
                          <w:tcPr>
                            <w:tcW w:w="413" w:type="dxa"/>
                          </w:tcPr>
                          <w:p w14:paraId="644B1E25" w14:textId="77777777" w:rsidR="00D617FD" w:rsidRPr="00A11AF7" w:rsidRDefault="00D617FD" w:rsidP="003A6101">
                            <w:pPr>
                              <w:rPr>
                                <w:ins w:id="8808" w:author="Nasser Mustafa [2]" w:date="2018-09-19T08:34:00Z"/>
                                <w:rFonts w:cstheme="majorBidi"/>
                                <w:sz w:val="18"/>
                                <w:szCs w:val="18"/>
                              </w:rPr>
                            </w:pPr>
                            <w:ins w:id="8809" w:author="Nasser Mustafa [2]" w:date="2018-09-19T08:34:00Z">
                              <w:r>
                                <w:rPr>
                                  <w:rFonts w:cstheme="majorBidi"/>
                                  <w:sz w:val="18"/>
                                  <w:szCs w:val="18"/>
                                </w:rPr>
                                <w:t>No</w:t>
                              </w:r>
                            </w:ins>
                          </w:p>
                        </w:tc>
                        <w:tc>
                          <w:tcPr>
                            <w:tcW w:w="544" w:type="dxa"/>
                          </w:tcPr>
                          <w:p w14:paraId="30D04F08" w14:textId="77777777" w:rsidR="00D617FD" w:rsidRPr="00A11AF7" w:rsidRDefault="00D617FD" w:rsidP="003A6101">
                            <w:pPr>
                              <w:rPr>
                                <w:ins w:id="8810" w:author="Nasser Mustafa [2]" w:date="2018-09-19T08:34:00Z"/>
                                <w:rFonts w:cstheme="majorBidi"/>
                                <w:sz w:val="18"/>
                                <w:szCs w:val="18"/>
                              </w:rPr>
                            </w:pPr>
                            <w:ins w:id="8811" w:author="Nasser Mustafa [2]" w:date="2018-09-19T08:34:00Z">
                              <w:r>
                                <w:rPr>
                                  <w:rFonts w:cstheme="majorBidi"/>
                                  <w:sz w:val="18"/>
                                  <w:szCs w:val="18"/>
                                </w:rPr>
                                <w:t>No</w:t>
                              </w:r>
                            </w:ins>
                          </w:p>
                        </w:tc>
                      </w:tr>
                      <w:tr w:rsidR="00D617FD" w:rsidRPr="00A11AF7" w14:paraId="473D836E" w14:textId="77777777" w:rsidTr="00A1256E">
                        <w:trPr>
                          <w:trHeight w:val="235"/>
                          <w:jc w:val="center"/>
                          <w:ins w:id="8812" w:author="Nasser Mustafa [2]" w:date="2018-09-19T08:34:00Z"/>
                        </w:trPr>
                        <w:tc>
                          <w:tcPr>
                            <w:tcW w:w="1140" w:type="dxa"/>
                          </w:tcPr>
                          <w:p w14:paraId="10DEF73D" w14:textId="77777777" w:rsidR="00D617FD" w:rsidRPr="00F646CB" w:rsidRDefault="00D617FD" w:rsidP="003A6101">
                            <w:pPr>
                              <w:rPr>
                                <w:ins w:id="8813" w:author="Nasser Mustafa [2]" w:date="2018-09-19T08:34:00Z"/>
                                <w:rFonts w:ascii="Times New Roman" w:hAnsi="Times New Roman"/>
                                <w:sz w:val="18"/>
                                <w:szCs w:val="18"/>
                              </w:rPr>
                            </w:pPr>
                            <w:ins w:id="8814"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_Ref421356415 \r \h  \* MERGEFORMAT </w:instrText>
                              </w:r>
                            </w:ins>
                            <w:r w:rsidRPr="00F646CB">
                              <w:rPr>
                                <w:rFonts w:ascii="Times New Roman" w:hAnsi="Times New Roman"/>
                                <w:sz w:val="18"/>
                                <w:szCs w:val="18"/>
                              </w:rPr>
                            </w:r>
                            <w:ins w:id="8815"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ValCr7</w:t>
                              </w:r>
                              <w:r w:rsidRPr="00F646CB">
                                <w:rPr>
                                  <w:rFonts w:ascii="Times New Roman" w:hAnsi="Times New Roman"/>
                                  <w:sz w:val="18"/>
                                  <w:szCs w:val="18"/>
                                </w:rPr>
                                <w:fldChar w:fldCharType="end"/>
                              </w:r>
                            </w:ins>
                          </w:p>
                        </w:tc>
                        <w:tc>
                          <w:tcPr>
                            <w:tcW w:w="1134" w:type="dxa"/>
                          </w:tcPr>
                          <w:p w14:paraId="54BF9A94" w14:textId="77777777" w:rsidR="00D617FD" w:rsidRPr="00085E96" w:rsidRDefault="00D617FD" w:rsidP="003A6101">
                            <w:pPr>
                              <w:rPr>
                                <w:ins w:id="8816" w:author="Nasser Mustafa [2]" w:date="2018-09-19T08:34:00Z"/>
                                <w:rFonts w:ascii="Times New Roman" w:hAnsi="Times New Roman"/>
                                <w:sz w:val="20"/>
                                <w:szCs w:val="20"/>
                              </w:rPr>
                            </w:pPr>
                            <w:ins w:id="8817"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_Ref482756822 \h  \* MERGEFORMAT </w:instrText>
                              </w:r>
                            </w:ins>
                            <w:r w:rsidRPr="002D6A49">
                              <w:rPr>
                                <w:rFonts w:ascii="Times New Roman" w:hAnsi="Times New Roman"/>
                                <w:sz w:val="20"/>
                                <w:szCs w:val="20"/>
                              </w:rPr>
                            </w:r>
                            <w:ins w:id="8818" w:author="Nasser Mustafa [2]" w:date="2018-09-19T08:34:00Z">
                              <w:r w:rsidRPr="002D6A49">
                                <w:rPr>
                                  <w:rFonts w:ascii="Times New Roman" w:hAnsi="Times New Roman"/>
                                  <w:sz w:val="20"/>
                                  <w:szCs w:val="20"/>
                                </w:rPr>
                                <w:fldChar w:fldCharType="separate"/>
                              </w:r>
                            </w:ins>
                          </w:p>
                          <w:p w14:paraId="5599FB2D" w14:textId="77777777" w:rsidR="00D617FD" w:rsidRPr="002D6A49" w:rsidRDefault="00D617FD" w:rsidP="003A6101">
                            <w:pPr>
                              <w:rPr>
                                <w:ins w:id="8819" w:author="Nasser Mustafa [2]" w:date="2018-09-19T08:34:00Z"/>
                                <w:rFonts w:ascii="Times New Roman" w:hAnsi="Times New Roman"/>
                                <w:sz w:val="20"/>
                                <w:szCs w:val="20"/>
                              </w:rPr>
                            </w:pPr>
                            <w:ins w:id="8820" w:author="Nasser Mustafa [2]" w:date="2018-09-19T08:34:00Z">
                              <w:r w:rsidRPr="00085E96">
                                <w:rPr>
                                  <w:rFonts w:ascii="Times New Roman" w:hAnsi="Times New Roman"/>
                                  <w:noProof/>
                                  <w:sz w:val="20"/>
                                  <w:szCs w:val="20"/>
                                </w:rPr>
                                <w:t>TrTstCase 13</w:t>
                              </w:r>
                              <w:r w:rsidRPr="002D6A49">
                                <w:rPr>
                                  <w:rFonts w:ascii="Times New Roman" w:hAnsi="Times New Roman"/>
                                  <w:sz w:val="20"/>
                                  <w:szCs w:val="20"/>
                                </w:rPr>
                                <w:fldChar w:fldCharType="end"/>
                              </w:r>
                            </w:ins>
                          </w:p>
                        </w:tc>
                        <w:tc>
                          <w:tcPr>
                            <w:tcW w:w="425" w:type="dxa"/>
                          </w:tcPr>
                          <w:p w14:paraId="0F45DE45" w14:textId="77777777" w:rsidR="00D617FD" w:rsidRPr="00F646CB" w:rsidRDefault="00D617FD" w:rsidP="003A6101">
                            <w:pPr>
                              <w:rPr>
                                <w:ins w:id="8821" w:author="Nasser Mustafa [2]" w:date="2018-09-19T08:34:00Z"/>
                                <w:rFonts w:ascii="Times New Roman" w:hAnsi="Times New Roman"/>
                                <w:sz w:val="18"/>
                                <w:szCs w:val="18"/>
                              </w:rPr>
                            </w:pPr>
                            <w:ins w:id="8822" w:author="Nasser Mustafa [2]" w:date="2018-09-19T08:34:00Z">
                              <w:r w:rsidRPr="00F646CB">
                                <w:rPr>
                                  <w:rFonts w:ascii="Times New Roman" w:hAnsi="Times New Roman"/>
                                  <w:sz w:val="18"/>
                                  <w:szCs w:val="18"/>
                                </w:rPr>
                                <w:t>Yes</w:t>
                              </w:r>
                            </w:ins>
                          </w:p>
                        </w:tc>
                        <w:tc>
                          <w:tcPr>
                            <w:tcW w:w="403" w:type="dxa"/>
                          </w:tcPr>
                          <w:p w14:paraId="066CA648" w14:textId="77777777" w:rsidR="00D617FD" w:rsidRPr="00F646CB" w:rsidRDefault="00D617FD" w:rsidP="003A6101">
                            <w:pPr>
                              <w:rPr>
                                <w:ins w:id="8823" w:author="Nasser Mustafa [2]" w:date="2018-09-19T08:34:00Z"/>
                                <w:rFonts w:ascii="Times New Roman" w:hAnsi="Times New Roman"/>
                                <w:sz w:val="18"/>
                                <w:szCs w:val="18"/>
                              </w:rPr>
                            </w:pPr>
                            <w:ins w:id="8824" w:author="Nasser Mustafa [2]" w:date="2018-09-19T08:34:00Z">
                              <w:r w:rsidRPr="00F646CB">
                                <w:rPr>
                                  <w:rFonts w:ascii="Times New Roman" w:hAnsi="Times New Roman"/>
                                  <w:sz w:val="18"/>
                                  <w:szCs w:val="18"/>
                                </w:rPr>
                                <w:t>No</w:t>
                              </w:r>
                            </w:ins>
                          </w:p>
                        </w:tc>
                        <w:tc>
                          <w:tcPr>
                            <w:tcW w:w="354" w:type="dxa"/>
                          </w:tcPr>
                          <w:p w14:paraId="1133C7E4" w14:textId="77777777" w:rsidR="00D617FD" w:rsidRPr="00F646CB" w:rsidRDefault="00D617FD" w:rsidP="003A6101">
                            <w:pPr>
                              <w:rPr>
                                <w:ins w:id="8825" w:author="Nasser Mustafa [2]" w:date="2018-09-19T08:34:00Z"/>
                                <w:rFonts w:ascii="Times New Roman" w:hAnsi="Times New Roman"/>
                                <w:sz w:val="18"/>
                                <w:szCs w:val="18"/>
                              </w:rPr>
                            </w:pPr>
                            <w:ins w:id="8826" w:author="Nasser Mustafa [2]" w:date="2018-09-19T08:34:00Z">
                              <w:r w:rsidRPr="00F646CB">
                                <w:rPr>
                                  <w:rFonts w:ascii="Times New Roman" w:hAnsi="Times New Roman"/>
                                  <w:sz w:val="18"/>
                                  <w:szCs w:val="18"/>
                                </w:rPr>
                                <w:t>Yes</w:t>
                              </w:r>
                            </w:ins>
                          </w:p>
                        </w:tc>
                        <w:tc>
                          <w:tcPr>
                            <w:tcW w:w="417" w:type="dxa"/>
                          </w:tcPr>
                          <w:p w14:paraId="0A881DFE" w14:textId="77777777" w:rsidR="00D617FD" w:rsidRPr="00F646CB" w:rsidRDefault="00D617FD" w:rsidP="003A6101">
                            <w:pPr>
                              <w:rPr>
                                <w:ins w:id="8827" w:author="Nasser Mustafa [2]" w:date="2018-09-19T08:34:00Z"/>
                                <w:rFonts w:ascii="Times New Roman" w:hAnsi="Times New Roman"/>
                                <w:sz w:val="18"/>
                                <w:szCs w:val="18"/>
                              </w:rPr>
                            </w:pPr>
                            <w:ins w:id="8828" w:author="Nasser Mustafa [2]" w:date="2018-09-19T08:34:00Z">
                              <w:r w:rsidRPr="00F646CB">
                                <w:rPr>
                                  <w:rFonts w:ascii="Times New Roman" w:hAnsi="Times New Roman"/>
                                  <w:sz w:val="18"/>
                                  <w:szCs w:val="18"/>
                                </w:rPr>
                                <w:t>No</w:t>
                              </w:r>
                            </w:ins>
                          </w:p>
                        </w:tc>
                        <w:tc>
                          <w:tcPr>
                            <w:tcW w:w="358" w:type="dxa"/>
                          </w:tcPr>
                          <w:p w14:paraId="22F35A8A" w14:textId="77777777" w:rsidR="00D617FD" w:rsidRPr="00F646CB" w:rsidRDefault="00D617FD" w:rsidP="003A6101">
                            <w:pPr>
                              <w:rPr>
                                <w:ins w:id="8829" w:author="Nasser Mustafa [2]" w:date="2018-09-19T08:34:00Z"/>
                                <w:rFonts w:ascii="Times New Roman" w:hAnsi="Times New Roman"/>
                                <w:sz w:val="18"/>
                                <w:szCs w:val="18"/>
                              </w:rPr>
                            </w:pPr>
                            <w:ins w:id="8830" w:author="Nasser Mustafa [2]" w:date="2018-09-19T08:34:00Z">
                              <w:r w:rsidRPr="00F646CB">
                                <w:rPr>
                                  <w:rFonts w:ascii="Times New Roman" w:hAnsi="Times New Roman"/>
                                  <w:sz w:val="18"/>
                                  <w:szCs w:val="18"/>
                                </w:rPr>
                                <w:t>Yes</w:t>
                              </w:r>
                            </w:ins>
                          </w:p>
                        </w:tc>
                        <w:tc>
                          <w:tcPr>
                            <w:tcW w:w="358" w:type="dxa"/>
                          </w:tcPr>
                          <w:p w14:paraId="6CE51BA0" w14:textId="77777777" w:rsidR="00D617FD" w:rsidRPr="00F646CB" w:rsidRDefault="00D617FD" w:rsidP="003A6101">
                            <w:pPr>
                              <w:rPr>
                                <w:ins w:id="8831" w:author="Nasser Mustafa [2]" w:date="2018-09-19T08:34:00Z"/>
                                <w:rFonts w:ascii="Times New Roman" w:hAnsi="Times New Roman"/>
                                <w:sz w:val="18"/>
                                <w:szCs w:val="18"/>
                              </w:rPr>
                            </w:pPr>
                            <w:ins w:id="8832" w:author="Nasser Mustafa [2]" w:date="2018-09-19T08:34:00Z">
                              <w:r w:rsidRPr="00F646CB">
                                <w:rPr>
                                  <w:rFonts w:ascii="Times New Roman" w:hAnsi="Times New Roman"/>
                                  <w:sz w:val="18"/>
                                  <w:szCs w:val="18"/>
                                </w:rPr>
                                <w:t>Yes</w:t>
                              </w:r>
                            </w:ins>
                          </w:p>
                        </w:tc>
                        <w:tc>
                          <w:tcPr>
                            <w:tcW w:w="413" w:type="dxa"/>
                          </w:tcPr>
                          <w:p w14:paraId="2C61AB82" w14:textId="77777777" w:rsidR="00D617FD" w:rsidRPr="00F646CB" w:rsidRDefault="00D617FD" w:rsidP="003A6101">
                            <w:pPr>
                              <w:rPr>
                                <w:ins w:id="8833" w:author="Nasser Mustafa [2]" w:date="2018-09-19T08:34:00Z"/>
                                <w:rFonts w:ascii="Times New Roman" w:hAnsi="Times New Roman"/>
                                <w:sz w:val="18"/>
                                <w:szCs w:val="18"/>
                              </w:rPr>
                            </w:pPr>
                            <w:ins w:id="8834" w:author="Nasser Mustafa [2]" w:date="2018-09-19T08:34:00Z">
                              <w:r w:rsidRPr="00F646CB">
                                <w:rPr>
                                  <w:rFonts w:ascii="Times New Roman" w:hAnsi="Times New Roman"/>
                                  <w:sz w:val="18"/>
                                  <w:szCs w:val="18"/>
                                </w:rPr>
                                <w:t>Yes</w:t>
                              </w:r>
                            </w:ins>
                          </w:p>
                        </w:tc>
                        <w:tc>
                          <w:tcPr>
                            <w:tcW w:w="413" w:type="dxa"/>
                          </w:tcPr>
                          <w:p w14:paraId="39FD60BC" w14:textId="77777777" w:rsidR="00D617FD" w:rsidRPr="00A11AF7" w:rsidRDefault="00D617FD" w:rsidP="003A6101">
                            <w:pPr>
                              <w:rPr>
                                <w:ins w:id="8835" w:author="Nasser Mustafa [2]" w:date="2018-09-19T08:34:00Z"/>
                                <w:rFonts w:cstheme="majorBidi"/>
                                <w:sz w:val="18"/>
                                <w:szCs w:val="18"/>
                              </w:rPr>
                            </w:pPr>
                            <w:ins w:id="8836" w:author="Nasser Mustafa [2]" w:date="2018-09-19T08:34:00Z">
                              <w:r>
                                <w:rPr>
                                  <w:rFonts w:cstheme="majorBidi"/>
                                  <w:sz w:val="18"/>
                                  <w:szCs w:val="18"/>
                                </w:rPr>
                                <w:t>Yes</w:t>
                              </w:r>
                            </w:ins>
                          </w:p>
                        </w:tc>
                        <w:tc>
                          <w:tcPr>
                            <w:tcW w:w="544" w:type="dxa"/>
                          </w:tcPr>
                          <w:p w14:paraId="4874E337" w14:textId="77777777" w:rsidR="00D617FD" w:rsidRPr="00A11AF7" w:rsidRDefault="00D617FD" w:rsidP="003A6101">
                            <w:pPr>
                              <w:rPr>
                                <w:ins w:id="8837" w:author="Nasser Mustafa [2]" w:date="2018-09-19T08:34:00Z"/>
                                <w:rFonts w:cstheme="majorBidi"/>
                                <w:sz w:val="18"/>
                                <w:szCs w:val="18"/>
                              </w:rPr>
                            </w:pPr>
                            <w:ins w:id="8838" w:author="Nasser Mustafa [2]" w:date="2018-09-19T08:34:00Z">
                              <w:r>
                                <w:rPr>
                                  <w:rFonts w:cstheme="majorBidi"/>
                                  <w:sz w:val="18"/>
                                  <w:szCs w:val="18"/>
                                </w:rPr>
                                <w:t>Yes</w:t>
                              </w:r>
                            </w:ins>
                          </w:p>
                        </w:tc>
                      </w:tr>
                      <w:tr w:rsidR="00D617FD" w:rsidRPr="00A11AF7" w14:paraId="3CEF4EAA" w14:textId="77777777" w:rsidTr="00A1256E">
                        <w:trPr>
                          <w:trHeight w:val="219"/>
                          <w:jc w:val="center"/>
                          <w:ins w:id="8839" w:author="Nasser Mustafa [2]" w:date="2018-09-19T08:34:00Z"/>
                        </w:trPr>
                        <w:tc>
                          <w:tcPr>
                            <w:tcW w:w="1140" w:type="dxa"/>
                            <w:vMerge w:val="restart"/>
                          </w:tcPr>
                          <w:p w14:paraId="1DE7F39F" w14:textId="77777777" w:rsidR="00D617FD" w:rsidRPr="00F646CB" w:rsidRDefault="00D617FD" w:rsidP="003A6101">
                            <w:pPr>
                              <w:ind w:hanging="14"/>
                              <w:rPr>
                                <w:ins w:id="8840" w:author="Nasser Mustafa [2]" w:date="2018-09-19T08:34:00Z"/>
                                <w:rFonts w:ascii="Times New Roman" w:hAnsi="Times New Roman"/>
                                <w:sz w:val="18"/>
                                <w:szCs w:val="18"/>
                                <w:lang w:val="en-CA"/>
                              </w:rPr>
                            </w:pPr>
                            <w:ins w:id="8841" w:author="Nasser Mustafa [2]" w:date="2018-09-19T08:34:00Z">
                              <w:r>
                                <w:rPr>
                                  <w:rFonts w:ascii="Times New Roman" w:hAnsi="Times New Roman"/>
                                  <w:sz w:val="18"/>
                                  <w:szCs w:val="18"/>
                                </w:rPr>
                                <w:fldChar w:fldCharType="begin"/>
                              </w:r>
                              <w:r>
                                <w:rPr>
                                  <w:rFonts w:ascii="Times New Roman" w:hAnsi="Times New Roman"/>
                                  <w:sz w:val="18"/>
                                  <w:szCs w:val="18"/>
                                </w:rPr>
                                <w:instrText xml:space="preserve"> REF _Ref484619590 \r \h  \* MERGEFORMAT </w:instrText>
                              </w:r>
                            </w:ins>
                            <w:r>
                              <w:rPr>
                                <w:rFonts w:ascii="Times New Roman" w:hAnsi="Times New Roman"/>
                                <w:sz w:val="18"/>
                                <w:szCs w:val="18"/>
                              </w:rPr>
                            </w:r>
                            <w:ins w:id="8842" w:author="Nasser Mustafa [2]" w:date="2018-09-19T08:34:00Z">
                              <w:r>
                                <w:rPr>
                                  <w:rFonts w:ascii="Times New Roman" w:hAnsi="Times New Roman"/>
                                  <w:sz w:val="18"/>
                                  <w:szCs w:val="18"/>
                                </w:rPr>
                                <w:fldChar w:fldCharType="separate"/>
                              </w:r>
                              <w:r>
                                <w:rPr>
                                  <w:rFonts w:ascii="Times New Roman" w:hAnsi="Times New Roman"/>
                                  <w:sz w:val="18"/>
                                  <w:szCs w:val="18"/>
                                </w:rPr>
                                <w:t>ValCr2</w:t>
                              </w:r>
                              <w:r>
                                <w:rPr>
                                  <w:rFonts w:ascii="Times New Roman" w:hAnsi="Times New Roman"/>
                                  <w:sz w:val="18"/>
                                  <w:szCs w:val="18"/>
                                </w:rPr>
                                <w:fldChar w:fldCharType="end"/>
                              </w:r>
                            </w:ins>
                          </w:p>
                        </w:tc>
                        <w:tc>
                          <w:tcPr>
                            <w:tcW w:w="1134" w:type="dxa"/>
                          </w:tcPr>
                          <w:p w14:paraId="6679DA60" w14:textId="77777777" w:rsidR="00D617FD" w:rsidRPr="002D6A49" w:rsidRDefault="00D617FD" w:rsidP="003A6101">
                            <w:pPr>
                              <w:rPr>
                                <w:ins w:id="8843" w:author="Nasser Mustafa [2]" w:date="2018-09-19T08:34:00Z"/>
                                <w:rFonts w:ascii="Times New Roman" w:hAnsi="Times New Roman"/>
                                <w:sz w:val="20"/>
                                <w:szCs w:val="20"/>
                              </w:rPr>
                            </w:pPr>
                            <w:ins w:id="8844"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_Ref482756855 \h  \* MERGEFORMAT </w:instrText>
                              </w:r>
                            </w:ins>
                            <w:r w:rsidRPr="002D6A49">
                              <w:rPr>
                                <w:rFonts w:ascii="Times New Roman" w:hAnsi="Times New Roman"/>
                                <w:sz w:val="20"/>
                                <w:szCs w:val="20"/>
                              </w:rPr>
                            </w:r>
                            <w:ins w:id="8845"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6</w:t>
                              </w:r>
                              <w:r w:rsidRPr="002D6A49">
                                <w:rPr>
                                  <w:rFonts w:ascii="Times New Roman" w:hAnsi="Times New Roman"/>
                                  <w:sz w:val="20"/>
                                  <w:szCs w:val="20"/>
                                </w:rPr>
                                <w:fldChar w:fldCharType="end"/>
                              </w:r>
                            </w:ins>
                          </w:p>
                        </w:tc>
                        <w:tc>
                          <w:tcPr>
                            <w:tcW w:w="425" w:type="dxa"/>
                          </w:tcPr>
                          <w:p w14:paraId="6BBB76E1" w14:textId="77777777" w:rsidR="00D617FD" w:rsidRPr="00F646CB" w:rsidRDefault="00D617FD" w:rsidP="003A6101">
                            <w:pPr>
                              <w:rPr>
                                <w:ins w:id="8846" w:author="Nasser Mustafa [2]" w:date="2018-09-19T08:34:00Z"/>
                                <w:rFonts w:ascii="Times New Roman" w:hAnsi="Times New Roman"/>
                                <w:sz w:val="18"/>
                                <w:szCs w:val="18"/>
                              </w:rPr>
                            </w:pPr>
                            <w:ins w:id="8847" w:author="Nasser Mustafa [2]" w:date="2018-09-19T08:34:00Z">
                              <w:r w:rsidRPr="00F646CB">
                                <w:rPr>
                                  <w:rFonts w:ascii="Times New Roman" w:hAnsi="Times New Roman"/>
                                  <w:sz w:val="18"/>
                                  <w:szCs w:val="18"/>
                                </w:rPr>
                                <w:t>Yes</w:t>
                              </w:r>
                            </w:ins>
                          </w:p>
                        </w:tc>
                        <w:tc>
                          <w:tcPr>
                            <w:tcW w:w="403" w:type="dxa"/>
                          </w:tcPr>
                          <w:p w14:paraId="11CC860F" w14:textId="77777777" w:rsidR="00D617FD" w:rsidRPr="00F646CB" w:rsidRDefault="00D617FD" w:rsidP="003A6101">
                            <w:pPr>
                              <w:rPr>
                                <w:ins w:id="8848" w:author="Nasser Mustafa [2]" w:date="2018-09-19T08:34:00Z"/>
                                <w:rFonts w:ascii="Times New Roman" w:hAnsi="Times New Roman"/>
                                <w:sz w:val="18"/>
                                <w:szCs w:val="18"/>
                              </w:rPr>
                            </w:pPr>
                            <w:ins w:id="8849" w:author="Nasser Mustafa [2]" w:date="2018-09-19T08:34:00Z">
                              <w:r>
                                <w:rPr>
                                  <w:rFonts w:ascii="Times New Roman" w:hAnsi="Times New Roman"/>
                                  <w:sz w:val="18"/>
                                  <w:szCs w:val="18"/>
                                </w:rPr>
                                <w:t>Yes</w:t>
                              </w:r>
                            </w:ins>
                          </w:p>
                        </w:tc>
                        <w:tc>
                          <w:tcPr>
                            <w:tcW w:w="354" w:type="dxa"/>
                          </w:tcPr>
                          <w:p w14:paraId="6E3FABB6" w14:textId="77777777" w:rsidR="00D617FD" w:rsidRPr="00F646CB" w:rsidRDefault="00D617FD" w:rsidP="003A6101">
                            <w:pPr>
                              <w:rPr>
                                <w:ins w:id="8850" w:author="Nasser Mustafa [2]" w:date="2018-09-19T08:34:00Z"/>
                                <w:rFonts w:ascii="Times New Roman" w:hAnsi="Times New Roman"/>
                                <w:sz w:val="18"/>
                                <w:szCs w:val="18"/>
                              </w:rPr>
                            </w:pPr>
                            <w:ins w:id="8851" w:author="Nasser Mustafa [2]" w:date="2018-09-19T08:34:00Z">
                              <w:r>
                                <w:rPr>
                                  <w:rFonts w:ascii="Times New Roman" w:hAnsi="Times New Roman"/>
                                  <w:sz w:val="18"/>
                                  <w:szCs w:val="18"/>
                                </w:rPr>
                                <w:t>No</w:t>
                              </w:r>
                            </w:ins>
                          </w:p>
                        </w:tc>
                        <w:tc>
                          <w:tcPr>
                            <w:tcW w:w="417" w:type="dxa"/>
                          </w:tcPr>
                          <w:p w14:paraId="1BAB6326" w14:textId="77777777" w:rsidR="00D617FD" w:rsidRPr="00F646CB" w:rsidRDefault="00D617FD" w:rsidP="003A6101">
                            <w:pPr>
                              <w:rPr>
                                <w:ins w:id="8852" w:author="Nasser Mustafa [2]" w:date="2018-09-19T08:34:00Z"/>
                                <w:rFonts w:ascii="Times New Roman" w:hAnsi="Times New Roman"/>
                                <w:sz w:val="18"/>
                                <w:szCs w:val="18"/>
                              </w:rPr>
                            </w:pPr>
                            <w:ins w:id="8853" w:author="Nasser Mustafa [2]" w:date="2018-09-19T08:34:00Z">
                              <w:r w:rsidRPr="00F646CB">
                                <w:rPr>
                                  <w:rFonts w:ascii="Times New Roman" w:hAnsi="Times New Roman"/>
                                  <w:sz w:val="18"/>
                                  <w:szCs w:val="18"/>
                                </w:rPr>
                                <w:t>No</w:t>
                              </w:r>
                            </w:ins>
                          </w:p>
                        </w:tc>
                        <w:tc>
                          <w:tcPr>
                            <w:tcW w:w="358" w:type="dxa"/>
                          </w:tcPr>
                          <w:p w14:paraId="1907705D" w14:textId="77777777" w:rsidR="00D617FD" w:rsidRPr="00F646CB" w:rsidRDefault="00D617FD" w:rsidP="003A6101">
                            <w:pPr>
                              <w:rPr>
                                <w:ins w:id="8854" w:author="Nasser Mustafa [2]" w:date="2018-09-19T08:34:00Z"/>
                                <w:rFonts w:ascii="Times New Roman" w:hAnsi="Times New Roman"/>
                                <w:sz w:val="18"/>
                                <w:szCs w:val="18"/>
                              </w:rPr>
                            </w:pPr>
                            <w:ins w:id="8855" w:author="Nasser Mustafa [2]" w:date="2018-09-19T08:34:00Z">
                              <w:r>
                                <w:rPr>
                                  <w:rFonts w:ascii="Times New Roman" w:hAnsi="Times New Roman"/>
                                  <w:sz w:val="18"/>
                                  <w:szCs w:val="18"/>
                                </w:rPr>
                                <w:t>No</w:t>
                              </w:r>
                            </w:ins>
                          </w:p>
                        </w:tc>
                        <w:tc>
                          <w:tcPr>
                            <w:tcW w:w="358" w:type="dxa"/>
                          </w:tcPr>
                          <w:p w14:paraId="4D6E652B" w14:textId="77777777" w:rsidR="00D617FD" w:rsidRPr="00F646CB" w:rsidRDefault="00D617FD" w:rsidP="003A6101">
                            <w:pPr>
                              <w:rPr>
                                <w:ins w:id="8856" w:author="Nasser Mustafa [2]" w:date="2018-09-19T08:34:00Z"/>
                                <w:rFonts w:ascii="Times New Roman" w:hAnsi="Times New Roman"/>
                                <w:sz w:val="18"/>
                                <w:szCs w:val="18"/>
                              </w:rPr>
                            </w:pPr>
                            <w:ins w:id="8857" w:author="Nasser Mustafa [2]" w:date="2018-09-19T08:34:00Z">
                              <w:r w:rsidRPr="00F646CB">
                                <w:rPr>
                                  <w:rFonts w:ascii="Times New Roman" w:hAnsi="Times New Roman"/>
                                  <w:sz w:val="18"/>
                                  <w:szCs w:val="18"/>
                                </w:rPr>
                                <w:t>No</w:t>
                              </w:r>
                            </w:ins>
                          </w:p>
                        </w:tc>
                        <w:tc>
                          <w:tcPr>
                            <w:tcW w:w="413" w:type="dxa"/>
                          </w:tcPr>
                          <w:p w14:paraId="1F2C041B" w14:textId="77777777" w:rsidR="00D617FD" w:rsidRPr="00F646CB" w:rsidRDefault="00D617FD" w:rsidP="003A6101">
                            <w:pPr>
                              <w:rPr>
                                <w:ins w:id="8858" w:author="Nasser Mustafa [2]" w:date="2018-09-19T08:34:00Z"/>
                                <w:rFonts w:ascii="Times New Roman" w:hAnsi="Times New Roman"/>
                                <w:sz w:val="18"/>
                                <w:szCs w:val="18"/>
                              </w:rPr>
                            </w:pPr>
                            <w:ins w:id="8859" w:author="Nasser Mustafa [2]" w:date="2018-09-19T08:34:00Z">
                              <w:r>
                                <w:rPr>
                                  <w:rFonts w:ascii="Times New Roman" w:hAnsi="Times New Roman"/>
                                  <w:sz w:val="18"/>
                                  <w:szCs w:val="18"/>
                                </w:rPr>
                                <w:t>Yes</w:t>
                              </w:r>
                            </w:ins>
                          </w:p>
                        </w:tc>
                        <w:tc>
                          <w:tcPr>
                            <w:tcW w:w="413" w:type="dxa"/>
                          </w:tcPr>
                          <w:p w14:paraId="76A63F58" w14:textId="77777777" w:rsidR="00D617FD" w:rsidRPr="00A11AF7" w:rsidRDefault="00D617FD" w:rsidP="003A6101">
                            <w:pPr>
                              <w:rPr>
                                <w:ins w:id="8860" w:author="Nasser Mustafa [2]" w:date="2018-09-19T08:34:00Z"/>
                                <w:rFonts w:cstheme="majorBidi"/>
                                <w:sz w:val="18"/>
                                <w:szCs w:val="18"/>
                              </w:rPr>
                            </w:pPr>
                            <w:ins w:id="8861" w:author="Nasser Mustafa [2]" w:date="2018-09-19T08:34:00Z">
                              <w:r>
                                <w:rPr>
                                  <w:rFonts w:cstheme="majorBidi"/>
                                  <w:sz w:val="18"/>
                                  <w:szCs w:val="18"/>
                                </w:rPr>
                                <w:t>Yes</w:t>
                              </w:r>
                            </w:ins>
                          </w:p>
                        </w:tc>
                        <w:tc>
                          <w:tcPr>
                            <w:tcW w:w="544" w:type="dxa"/>
                          </w:tcPr>
                          <w:p w14:paraId="62D9145E" w14:textId="77777777" w:rsidR="00D617FD" w:rsidRPr="00A11AF7" w:rsidRDefault="00D617FD" w:rsidP="003A6101">
                            <w:pPr>
                              <w:rPr>
                                <w:ins w:id="8862" w:author="Nasser Mustafa [2]" w:date="2018-09-19T08:34:00Z"/>
                                <w:rFonts w:cstheme="majorBidi"/>
                                <w:sz w:val="18"/>
                                <w:szCs w:val="18"/>
                              </w:rPr>
                            </w:pPr>
                            <w:ins w:id="8863" w:author="Nasser Mustafa [2]" w:date="2018-09-19T08:34:00Z">
                              <w:r>
                                <w:rPr>
                                  <w:rFonts w:cstheme="majorBidi"/>
                                  <w:sz w:val="18"/>
                                  <w:szCs w:val="18"/>
                                </w:rPr>
                                <w:t>Yes</w:t>
                              </w:r>
                            </w:ins>
                          </w:p>
                        </w:tc>
                      </w:tr>
                      <w:tr w:rsidR="00D617FD" w:rsidRPr="00A11AF7" w14:paraId="792E9088" w14:textId="77777777" w:rsidTr="00A1256E">
                        <w:trPr>
                          <w:trHeight w:val="240"/>
                          <w:jc w:val="center"/>
                          <w:ins w:id="8864" w:author="Nasser Mustafa [2]" w:date="2018-09-19T08:34:00Z"/>
                        </w:trPr>
                        <w:tc>
                          <w:tcPr>
                            <w:tcW w:w="1140" w:type="dxa"/>
                            <w:vMerge/>
                          </w:tcPr>
                          <w:p w14:paraId="43A9948B" w14:textId="77777777" w:rsidR="00D617FD" w:rsidRPr="00F646CB" w:rsidRDefault="00D617FD" w:rsidP="003A6101">
                            <w:pPr>
                              <w:ind w:hanging="14"/>
                              <w:rPr>
                                <w:ins w:id="8865" w:author="Nasser Mustafa [2]" w:date="2018-09-19T08:34:00Z"/>
                                <w:rFonts w:ascii="Times New Roman" w:hAnsi="Times New Roman"/>
                                <w:sz w:val="18"/>
                                <w:szCs w:val="18"/>
                                <w:lang w:val="en-CA"/>
                              </w:rPr>
                            </w:pPr>
                          </w:p>
                        </w:tc>
                        <w:tc>
                          <w:tcPr>
                            <w:tcW w:w="1134" w:type="dxa"/>
                          </w:tcPr>
                          <w:p w14:paraId="5BB46898" w14:textId="77777777" w:rsidR="00D617FD" w:rsidRPr="00085E96" w:rsidRDefault="00D617FD" w:rsidP="003A6101">
                            <w:pPr>
                              <w:rPr>
                                <w:ins w:id="8866" w:author="Nasser Mustafa [2]" w:date="2018-09-19T08:34:00Z"/>
                                <w:rFonts w:ascii="Times New Roman" w:hAnsi="Times New Roman"/>
                                <w:sz w:val="20"/>
                                <w:szCs w:val="20"/>
                              </w:rPr>
                            </w:pPr>
                            <w:ins w:id="8867"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_Ref482756089 \h  \* MERGEFORMAT </w:instrText>
                              </w:r>
                            </w:ins>
                            <w:r w:rsidRPr="002D6A49">
                              <w:rPr>
                                <w:rFonts w:ascii="Times New Roman" w:hAnsi="Times New Roman"/>
                                <w:sz w:val="20"/>
                                <w:szCs w:val="20"/>
                              </w:rPr>
                            </w:r>
                            <w:ins w:id="8868" w:author="Nasser Mustafa [2]" w:date="2018-09-19T08:34:00Z">
                              <w:r w:rsidRPr="002D6A49">
                                <w:rPr>
                                  <w:rFonts w:ascii="Times New Roman" w:hAnsi="Times New Roman"/>
                                  <w:sz w:val="20"/>
                                  <w:szCs w:val="20"/>
                                </w:rPr>
                                <w:fldChar w:fldCharType="separate"/>
                              </w:r>
                            </w:ins>
                          </w:p>
                          <w:p w14:paraId="331D6FBA" w14:textId="77777777" w:rsidR="00D617FD" w:rsidRPr="002D6A49" w:rsidRDefault="00D617FD" w:rsidP="003A6101">
                            <w:pPr>
                              <w:rPr>
                                <w:ins w:id="8869" w:author="Nasser Mustafa [2]" w:date="2018-09-19T08:34:00Z"/>
                                <w:rFonts w:ascii="Times New Roman" w:hAnsi="Times New Roman"/>
                                <w:sz w:val="20"/>
                                <w:szCs w:val="20"/>
                              </w:rPr>
                            </w:pPr>
                            <w:ins w:id="8870" w:author="Nasser Mustafa [2]" w:date="2018-09-19T08:34:00Z">
                              <w:r w:rsidRPr="00085E96">
                                <w:rPr>
                                  <w:rFonts w:ascii="Times New Roman" w:hAnsi="Times New Roman"/>
                                  <w:noProof/>
                                  <w:sz w:val="20"/>
                                  <w:szCs w:val="20"/>
                                </w:rPr>
                                <w:t>TrTstCase 4</w:t>
                              </w:r>
                              <w:r w:rsidRPr="002D6A49">
                                <w:rPr>
                                  <w:rFonts w:ascii="Times New Roman" w:hAnsi="Times New Roman"/>
                                  <w:sz w:val="20"/>
                                  <w:szCs w:val="20"/>
                                </w:rPr>
                                <w:fldChar w:fldCharType="end"/>
                              </w:r>
                            </w:ins>
                          </w:p>
                        </w:tc>
                        <w:tc>
                          <w:tcPr>
                            <w:tcW w:w="425" w:type="dxa"/>
                          </w:tcPr>
                          <w:p w14:paraId="0B540A9D" w14:textId="77777777" w:rsidR="00D617FD" w:rsidRPr="00F646CB" w:rsidRDefault="00D617FD" w:rsidP="003A6101">
                            <w:pPr>
                              <w:rPr>
                                <w:ins w:id="8871" w:author="Nasser Mustafa [2]" w:date="2018-09-19T08:34:00Z"/>
                                <w:rFonts w:ascii="Times New Roman" w:hAnsi="Times New Roman"/>
                                <w:sz w:val="18"/>
                                <w:szCs w:val="18"/>
                              </w:rPr>
                            </w:pPr>
                            <w:ins w:id="8872" w:author="Nasser Mustafa [2]" w:date="2018-09-19T08:34:00Z">
                              <w:r w:rsidRPr="00F646CB">
                                <w:rPr>
                                  <w:rFonts w:ascii="Times New Roman" w:hAnsi="Times New Roman"/>
                                  <w:sz w:val="18"/>
                                  <w:szCs w:val="18"/>
                                </w:rPr>
                                <w:t>Yes</w:t>
                              </w:r>
                            </w:ins>
                          </w:p>
                        </w:tc>
                        <w:tc>
                          <w:tcPr>
                            <w:tcW w:w="403" w:type="dxa"/>
                          </w:tcPr>
                          <w:p w14:paraId="3227ECEC" w14:textId="77777777" w:rsidR="00D617FD" w:rsidRPr="00F646CB" w:rsidRDefault="00D617FD" w:rsidP="003A6101">
                            <w:pPr>
                              <w:rPr>
                                <w:ins w:id="8873" w:author="Nasser Mustafa [2]" w:date="2018-09-19T08:34:00Z"/>
                                <w:rFonts w:ascii="Times New Roman" w:hAnsi="Times New Roman"/>
                                <w:sz w:val="18"/>
                                <w:szCs w:val="18"/>
                              </w:rPr>
                            </w:pPr>
                            <w:ins w:id="8874" w:author="Nasser Mustafa [2]" w:date="2018-09-19T08:34:00Z">
                              <w:r w:rsidRPr="00F646CB">
                                <w:rPr>
                                  <w:rFonts w:ascii="Times New Roman" w:hAnsi="Times New Roman"/>
                                  <w:sz w:val="18"/>
                                  <w:szCs w:val="18"/>
                                </w:rPr>
                                <w:t>No</w:t>
                              </w:r>
                            </w:ins>
                          </w:p>
                        </w:tc>
                        <w:tc>
                          <w:tcPr>
                            <w:tcW w:w="354" w:type="dxa"/>
                          </w:tcPr>
                          <w:p w14:paraId="40B8E2F1" w14:textId="77777777" w:rsidR="00D617FD" w:rsidRPr="00F646CB" w:rsidRDefault="00D617FD" w:rsidP="003A6101">
                            <w:pPr>
                              <w:rPr>
                                <w:ins w:id="8875" w:author="Nasser Mustafa [2]" w:date="2018-09-19T08:34:00Z"/>
                                <w:rFonts w:ascii="Times New Roman" w:hAnsi="Times New Roman"/>
                                <w:sz w:val="18"/>
                                <w:szCs w:val="18"/>
                              </w:rPr>
                            </w:pPr>
                            <w:ins w:id="8876" w:author="Nasser Mustafa [2]" w:date="2018-09-19T08:34:00Z">
                              <w:r w:rsidRPr="00F646CB">
                                <w:rPr>
                                  <w:rFonts w:ascii="Times New Roman" w:hAnsi="Times New Roman"/>
                                  <w:sz w:val="18"/>
                                  <w:szCs w:val="18"/>
                                </w:rPr>
                                <w:t>No</w:t>
                              </w:r>
                            </w:ins>
                          </w:p>
                        </w:tc>
                        <w:tc>
                          <w:tcPr>
                            <w:tcW w:w="417" w:type="dxa"/>
                          </w:tcPr>
                          <w:p w14:paraId="0FE6FCCA" w14:textId="77777777" w:rsidR="00D617FD" w:rsidRPr="00F646CB" w:rsidRDefault="00D617FD" w:rsidP="003A6101">
                            <w:pPr>
                              <w:rPr>
                                <w:ins w:id="8877" w:author="Nasser Mustafa [2]" w:date="2018-09-19T08:34:00Z"/>
                                <w:rFonts w:ascii="Times New Roman" w:hAnsi="Times New Roman"/>
                                <w:sz w:val="18"/>
                                <w:szCs w:val="18"/>
                              </w:rPr>
                            </w:pPr>
                            <w:ins w:id="8878" w:author="Nasser Mustafa [2]" w:date="2018-09-19T08:34:00Z">
                              <w:r w:rsidRPr="00F646CB">
                                <w:rPr>
                                  <w:rFonts w:ascii="Times New Roman" w:hAnsi="Times New Roman"/>
                                  <w:sz w:val="18"/>
                                  <w:szCs w:val="18"/>
                                </w:rPr>
                                <w:t>No</w:t>
                              </w:r>
                            </w:ins>
                          </w:p>
                        </w:tc>
                        <w:tc>
                          <w:tcPr>
                            <w:tcW w:w="358" w:type="dxa"/>
                          </w:tcPr>
                          <w:p w14:paraId="2B7C7E91" w14:textId="77777777" w:rsidR="00D617FD" w:rsidRPr="00F646CB" w:rsidRDefault="00D617FD" w:rsidP="003A6101">
                            <w:pPr>
                              <w:rPr>
                                <w:ins w:id="8879" w:author="Nasser Mustafa [2]" w:date="2018-09-19T08:34:00Z"/>
                                <w:rFonts w:ascii="Times New Roman" w:hAnsi="Times New Roman"/>
                                <w:sz w:val="18"/>
                                <w:szCs w:val="18"/>
                              </w:rPr>
                            </w:pPr>
                            <w:ins w:id="8880" w:author="Nasser Mustafa [2]" w:date="2018-09-19T08:34:00Z">
                              <w:r w:rsidRPr="00F646CB">
                                <w:rPr>
                                  <w:rFonts w:ascii="Times New Roman" w:hAnsi="Times New Roman"/>
                                  <w:sz w:val="18"/>
                                  <w:szCs w:val="18"/>
                                </w:rPr>
                                <w:t>No</w:t>
                              </w:r>
                            </w:ins>
                          </w:p>
                        </w:tc>
                        <w:tc>
                          <w:tcPr>
                            <w:tcW w:w="358" w:type="dxa"/>
                          </w:tcPr>
                          <w:p w14:paraId="62104875" w14:textId="77777777" w:rsidR="00D617FD" w:rsidRPr="00F646CB" w:rsidRDefault="00D617FD" w:rsidP="003A6101">
                            <w:pPr>
                              <w:rPr>
                                <w:ins w:id="8881" w:author="Nasser Mustafa [2]" w:date="2018-09-19T08:34:00Z"/>
                                <w:rFonts w:ascii="Times New Roman" w:hAnsi="Times New Roman"/>
                                <w:sz w:val="18"/>
                                <w:szCs w:val="18"/>
                              </w:rPr>
                            </w:pPr>
                            <w:ins w:id="8882" w:author="Nasser Mustafa [2]" w:date="2018-09-19T08:34:00Z">
                              <w:r w:rsidRPr="00F646CB">
                                <w:rPr>
                                  <w:rFonts w:ascii="Times New Roman" w:hAnsi="Times New Roman"/>
                                  <w:sz w:val="18"/>
                                  <w:szCs w:val="18"/>
                                </w:rPr>
                                <w:t>No</w:t>
                              </w:r>
                            </w:ins>
                          </w:p>
                        </w:tc>
                        <w:tc>
                          <w:tcPr>
                            <w:tcW w:w="413" w:type="dxa"/>
                          </w:tcPr>
                          <w:p w14:paraId="25B88ACB" w14:textId="77777777" w:rsidR="00D617FD" w:rsidRPr="00F646CB" w:rsidRDefault="00D617FD" w:rsidP="003A6101">
                            <w:pPr>
                              <w:rPr>
                                <w:ins w:id="8883" w:author="Nasser Mustafa [2]" w:date="2018-09-19T08:34:00Z"/>
                                <w:rFonts w:ascii="Times New Roman" w:hAnsi="Times New Roman"/>
                                <w:sz w:val="18"/>
                                <w:szCs w:val="18"/>
                              </w:rPr>
                            </w:pPr>
                            <w:ins w:id="8884" w:author="Nasser Mustafa [2]" w:date="2018-09-19T08:34:00Z">
                              <w:r w:rsidRPr="00F646CB">
                                <w:rPr>
                                  <w:rFonts w:ascii="Times New Roman" w:hAnsi="Times New Roman"/>
                                  <w:sz w:val="18"/>
                                  <w:szCs w:val="18"/>
                                </w:rPr>
                                <w:t>Yes</w:t>
                              </w:r>
                            </w:ins>
                          </w:p>
                        </w:tc>
                        <w:tc>
                          <w:tcPr>
                            <w:tcW w:w="413" w:type="dxa"/>
                          </w:tcPr>
                          <w:p w14:paraId="33B162DE" w14:textId="77777777" w:rsidR="00D617FD" w:rsidRPr="00A11AF7" w:rsidRDefault="00D617FD" w:rsidP="003A6101">
                            <w:pPr>
                              <w:rPr>
                                <w:ins w:id="8885" w:author="Nasser Mustafa [2]" w:date="2018-09-19T08:34:00Z"/>
                                <w:rFonts w:cstheme="majorBidi"/>
                                <w:sz w:val="18"/>
                                <w:szCs w:val="18"/>
                              </w:rPr>
                            </w:pPr>
                            <w:ins w:id="8886" w:author="Nasser Mustafa [2]" w:date="2018-09-19T08:34:00Z">
                              <w:r>
                                <w:rPr>
                                  <w:rFonts w:cstheme="majorBidi"/>
                                  <w:sz w:val="18"/>
                                  <w:szCs w:val="18"/>
                                </w:rPr>
                                <w:t>Yes</w:t>
                              </w:r>
                            </w:ins>
                          </w:p>
                        </w:tc>
                        <w:tc>
                          <w:tcPr>
                            <w:tcW w:w="544" w:type="dxa"/>
                          </w:tcPr>
                          <w:p w14:paraId="372A9F50" w14:textId="77777777" w:rsidR="00D617FD" w:rsidRPr="00A11AF7" w:rsidRDefault="00D617FD" w:rsidP="003A6101">
                            <w:pPr>
                              <w:rPr>
                                <w:ins w:id="8887" w:author="Nasser Mustafa [2]" w:date="2018-09-19T08:34:00Z"/>
                                <w:rFonts w:cstheme="majorBidi"/>
                                <w:sz w:val="18"/>
                                <w:szCs w:val="18"/>
                              </w:rPr>
                            </w:pPr>
                            <w:ins w:id="8888" w:author="Nasser Mustafa [2]" w:date="2018-09-19T08:34:00Z">
                              <w:r>
                                <w:rPr>
                                  <w:rFonts w:cstheme="majorBidi"/>
                                  <w:sz w:val="18"/>
                                  <w:szCs w:val="18"/>
                                </w:rPr>
                                <w:t>Yes</w:t>
                              </w:r>
                            </w:ins>
                          </w:p>
                        </w:tc>
                      </w:tr>
                      <w:tr w:rsidR="00D617FD" w:rsidRPr="00A11AF7" w14:paraId="10283984" w14:textId="77777777" w:rsidTr="00A1256E">
                        <w:trPr>
                          <w:trHeight w:val="150"/>
                          <w:jc w:val="center"/>
                          <w:ins w:id="8889" w:author="Nasser Mustafa [2]" w:date="2018-09-19T08:34:00Z"/>
                        </w:trPr>
                        <w:tc>
                          <w:tcPr>
                            <w:tcW w:w="1140" w:type="dxa"/>
                            <w:vMerge/>
                          </w:tcPr>
                          <w:p w14:paraId="0A6BB4C2" w14:textId="77777777" w:rsidR="00D617FD" w:rsidRPr="00F646CB" w:rsidRDefault="00D617FD" w:rsidP="003A6101">
                            <w:pPr>
                              <w:rPr>
                                <w:ins w:id="8890" w:author="Nasser Mustafa [2]" w:date="2018-09-19T08:34:00Z"/>
                                <w:rFonts w:ascii="Times New Roman" w:hAnsi="Times New Roman"/>
                                <w:sz w:val="18"/>
                                <w:szCs w:val="18"/>
                              </w:rPr>
                            </w:pPr>
                          </w:p>
                        </w:tc>
                        <w:tc>
                          <w:tcPr>
                            <w:tcW w:w="1134" w:type="dxa"/>
                          </w:tcPr>
                          <w:p w14:paraId="610239FC" w14:textId="77777777" w:rsidR="00D617FD" w:rsidRPr="00085E96" w:rsidRDefault="00D617FD" w:rsidP="003A6101">
                            <w:pPr>
                              <w:rPr>
                                <w:ins w:id="8891" w:author="Nasser Mustafa [2]" w:date="2018-09-19T08:34:00Z"/>
                                <w:rFonts w:ascii="Times New Roman" w:hAnsi="Times New Roman"/>
                                <w:sz w:val="20"/>
                                <w:szCs w:val="20"/>
                              </w:rPr>
                            </w:pPr>
                            <w:ins w:id="8892"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_Ref482756099 \h  \* MERGEFORMAT </w:instrText>
                              </w:r>
                            </w:ins>
                            <w:r w:rsidRPr="002D6A49">
                              <w:rPr>
                                <w:rFonts w:ascii="Times New Roman" w:hAnsi="Times New Roman"/>
                                <w:sz w:val="20"/>
                                <w:szCs w:val="20"/>
                              </w:rPr>
                            </w:r>
                            <w:ins w:id="8893" w:author="Nasser Mustafa [2]" w:date="2018-09-19T08:34:00Z">
                              <w:r w:rsidRPr="002D6A49">
                                <w:rPr>
                                  <w:rFonts w:ascii="Times New Roman" w:hAnsi="Times New Roman"/>
                                  <w:sz w:val="20"/>
                                  <w:szCs w:val="20"/>
                                </w:rPr>
                                <w:fldChar w:fldCharType="separate"/>
                              </w:r>
                            </w:ins>
                          </w:p>
                          <w:p w14:paraId="2D776BA3" w14:textId="77777777" w:rsidR="00D617FD" w:rsidRPr="002D6A49" w:rsidRDefault="00D617FD" w:rsidP="003A6101">
                            <w:pPr>
                              <w:rPr>
                                <w:ins w:id="8894" w:author="Nasser Mustafa [2]" w:date="2018-09-19T08:34:00Z"/>
                                <w:rFonts w:ascii="Times New Roman" w:hAnsi="Times New Roman"/>
                                <w:sz w:val="20"/>
                                <w:szCs w:val="20"/>
                              </w:rPr>
                            </w:pPr>
                            <w:ins w:id="8895" w:author="Nasser Mustafa [2]" w:date="2018-09-19T08:34:00Z">
                              <w:r w:rsidRPr="00085E96">
                                <w:rPr>
                                  <w:rFonts w:ascii="Times New Roman" w:hAnsi="Times New Roman"/>
                                  <w:noProof/>
                                  <w:sz w:val="20"/>
                                  <w:szCs w:val="20"/>
                                </w:rPr>
                                <w:t>TrTstCase 5</w:t>
                              </w:r>
                              <w:r w:rsidRPr="002D6A49">
                                <w:rPr>
                                  <w:rFonts w:ascii="Times New Roman" w:hAnsi="Times New Roman"/>
                                  <w:sz w:val="20"/>
                                  <w:szCs w:val="20"/>
                                </w:rPr>
                                <w:fldChar w:fldCharType="end"/>
                              </w:r>
                            </w:ins>
                          </w:p>
                        </w:tc>
                        <w:tc>
                          <w:tcPr>
                            <w:tcW w:w="425" w:type="dxa"/>
                          </w:tcPr>
                          <w:p w14:paraId="5969260D" w14:textId="77777777" w:rsidR="00D617FD" w:rsidRPr="00F646CB" w:rsidRDefault="00D617FD" w:rsidP="003A6101">
                            <w:pPr>
                              <w:rPr>
                                <w:ins w:id="8896" w:author="Nasser Mustafa [2]" w:date="2018-09-19T08:34:00Z"/>
                                <w:rFonts w:ascii="Times New Roman" w:hAnsi="Times New Roman"/>
                                <w:sz w:val="18"/>
                                <w:szCs w:val="18"/>
                              </w:rPr>
                            </w:pPr>
                            <w:ins w:id="8897" w:author="Nasser Mustafa [2]" w:date="2018-09-19T08:34:00Z">
                              <w:r w:rsidRPr="00F646CB">
                                <w:rPr>
                                  <w:rFonts w:ascii="Times New Roman" w:hAnsi="Times New Roman"/>
                                  <w:sz w:val="18"/>
                                  <w:szCs w:val="18"/>
                                </w:rPr>
                                <w:t>No</w:t>
                              </w:r>
                            </w:ins>
                          </w:p>
                        </w:tc>
                        <w:tc>
                          <w:tcPr>
                            <w:tcW w:w="403" w:type="dxa"/>
                          </w:tcPr>
                          <w:p w14:paraId="31E5B8C2" w14:textId="77777777" w:rsidR="00D617FD" w:rsidRPr="00F646CB" w:rsidRDefault="00D617FD" w:rsidP="003A6101">
                            <w:pPr>
                              <w:rPr>
                                <w:ins w:id="8898" w:author="Nasser Mustafa [2]" w:date="2018-09-19T08:34:00Z"/>
                                <w:rFonts w:ascii="Times New Roman" w:hAnsi="Times New Roman"/>
                                <w:sz w:val="18"/>
                                <w:szCs w:val="18"/>
                              </w:rPr>
                            </w:pPr>
                            <w:ins w:id="8899" w:author="Nasser Mustafa [2]" w:date="2018-09-19T08:34:00Z">
                              <w:r w:rsidRPr="00F646CB">
                                <w:rPr>
                                  <w:rFonts w:ascii="Times New Roman" w:hAnsi="Times New Roman"/>
                                  <w:sz w:val="18"/>
                                  <w:szCs w:val="18"/>
                                </w:rPr>
                                <w:t>No</w:t>
                              </w:r>
                            </w:ins>
                          </w:p>
                        </w:tc>
                        <w:tc>
                          <w:tcPr>
                            <w:tcW w:w="354" w:type="dxa"/>
                          </w:tcPr>
                          <w:p w14:paraId="54EDC3DD" w14:textId="77777777" w:rsidR="00D617FD" w:rsidRPr="00F646CB" w:rsidRDefault="00D617FD" w:rsidP="003A6101">
                            <w:pPr>
                              <w:rPr>
                                <w:ins w:id="8900" w:author="Nasser Mustafa [2]" w:date="2018-09-19T08:34:00Z"/>
                                <w:rFonts w:ascii="Times New Roman" w:hAnsi="Times New Roman"/>
                                <w:sz w:val="18"/>
                                <w:szCs w:val="18"/>
                              </w:rPr>
                            </w:pPr>
                            <w:ins w:id="8901" w:author="Nasser Mustafa [2]" w:date="2018-09-19T08:34:00Z">
                              <w:r w:rsidRPr="00F646CB">
                                <w:rPr>
                                  <w:rFonts w:ascii="Times New Roman" w:hAnsi="Times New Roman"/>
                                  <w:sz w:val="18"/>
                                  <w:szCs w:val="18"/>
                                </w:rPr>
                                <w:t>No</w:t>
                              </w:r>
                            </w:ins>
                          </w:p>
                        </w:tc>
                        <w:tc>
                          <w:tcPr>
                            <w:tcW w:w="417" w:type="dxa"/>
                          </w:tcPr>
                          <w:p w14:paraId="407FE9E0" w14:textId="77777777" w:rsidR="00D617FD" w:rsidRPr="00F646CB" w:rsidRDefault="00D617FD" w:rsidP="003A6101">
                            <w:pPr>
                              <w:rPr>
                                <w:ins w:id="8902" w:author="Nasser Mustafa [2]" w:date="2018-09-19T08:34:00Z"/>
                                <w:rFonts w:ascii="Times New Roman" w:hAnsi="Times New Roman"/>
                                <w:sz w:val="18"/>
                                <w:szCs w:val="18"/>
                              </w:rPr>
                            </w:pPr>
                            <w:ins w:id="8903" w:author="Nasser Mustafa [2]" w:date="2018-09-19T08:34:00Z">
                              <w:r w:rsidRPr="00F646CB">
                                <w:rPr>
                                  <w:rFonts w:ascii="Times New Roman" w:hAnsi="Times New Roman"/>
                                  <w:sz w:val="18"/>
                                  <w:szCs w:val="18"/>
                                </w:rPr>
                                <w:t>No</w:t>
                              </w:r>
                            </w:ins>
                          </w:p>
                        </w:tc>
                        <w:tc>
                          <w:tcPr>
                            <w:tcW w:w="358" w:type="dxa"/>
                          </w:tcPr>
                          <w:p w14:paraId="063C0222" w14:textId="77777777" w:rsidR="00D617FD" w:rsidRPr="00F646CB" w:rsidRDefault="00D617FD" w:rsidP="003A6101">
                            <w:pPr>
                              <w:rPr>
                                <w:ins w:id="8904" w:author="Nasser Mustafa [2]" w:date="2018-09-19T08:34:00Z"/>
                                <w:rFonts w:ascii="Times New Roman" w:hAnsi="Times New Roman"/>
                                <w:sz w:val="18"/>
                                <w:szCs w:val="18"/>
                              </w:rPr>
                            </w:pPr>
                            <w:ins w:id="8905" w:author="Nasser Mustafa [2]" w:date="2018-09-19T08:34:00Z">
                              <w:r w:rsidRPr="00F646CB">
                                <w:rPr>
                                  <w:rFonts w:ascii="Times New Roman" w:hAnsi="Times New Roman"/>
                                  <w:sz w:val="18"/>
                                  <w:szCs w:val="18"/>
                                </w:rPr>
                                <w:t>No</w:t>
                              </w:r>
                            </w:ins>
                          </w:p>
                        </w:tc>
                        <w:tc>
                          <w:tcPr>
                            <w:tcW w:w="358" w:type="dxa"/>
                          </w:tcPr>
                          <w:p w14:paraId="472A77F7" w14:textId="77777777" w:rsidR="00D617FD" w:rsidRPr="00F646CB" w:rsidRDefault="00D617FD" w:rsidP="003A6101">
                            <w:pPr>
                              <w:rPr>
                                <w:ins w:id="8906" w:author="Nasser Mustafa [2]" w:date="2018-09-19T08:34:00Z"/>
                                <w:rFonts w:ascii="Times New Roman" w:hAnsi="Times New Roman"/>
                                <w:sz w:val="18"/>
                                <w:szCs w:val="18"/>
                              </w:rPr>
                            </w:pPr>
                            <w:ins w:id="8907" w:author="Nasser Mustafa [2]" w:date="2018-09-19T08:34:00Z">
                              <w:r w:rsidRPr="00F646CB">
                                <w:rPr>
                                  <w:rFonts w:ascii="Times New Roman" w:hAnsi="Times New Roman"/>
                                  <w:sz w:val="18"/>
                                  <w:szCs w:val="18"/>
                                </w:rPr>
                                <w:t>No</w:t>
                              </w:r>
                            </w:ins>
                          </w:p>
                        </w:tc>
                        <w:tc>
                          <w:tcPr>
                            <w:tcW w:w="413" w:type="dxa"/>
                          </w:tcPr>
                          <w:p w14:paraId="43491F9D" w14:textId="77777777" w:rsidR="00D617FD" w:rsidRPr="00F646CB" w:rsidRDefault="00D617FD" w:rsidP="003A6101">
                            <w:pPr>
                              <w:rPr>
                                <w:ins w:id="8908" w:author="Nasser Mustafa [2]" w:date="2018-09-19T08:34:00Z"/>
                                <w:rFonts w:ascii="Times New Roman" w:hAnsi="Times New Roman"/>
                                <w:sz w:val="18"/>
                                <w:szCs w:val="18"/>
                              </w:rPr>
                            </w:pPr>
                            <w:ins w:id="8909" w:author="Nasser Mustafa [2]" w:date="2018-09-19T08:34:00Z">
                              <w:r w:rsidRPr="00F646CB">
                                <w:rPr>
                                  <w:rFonts w:ascii="Times New Roman" w:hAnsi="Times New Roman"/>
                                  <w:sz w:val="18"/>
                                  <w:szCs w:val="18"/>
                                </w:rPr>
                                <w:t>No</w:t>
                              </w:r>
                            </w:ins>
                          </w:p>
                        </w:tc>
                        <w:tc>
                          <w:tcPr>
                            <w:tcW w:w="413" w:type="dxa"/>
                          </w:tcPr>
                          <w:p w14:paraId="674E9E8D" w14:textId="77777777" w:rsidR="00D617FD" w:rsidRPr="00A11AF7" w:rsidRDefault="00D617FD" w:rsidP="003A6101">
                            <w:pPr>
                              <w:rPr>
                                <w:ins w:id="8910" w:author="Nasser Mustafa [2]" w:date="2018-09-19T08:34:00Z"/>
                                <w:sz w:val="18"/>
                                <w:szCs w:val="18"/>
                              </w:rPr>
                            </w:pPr>
                            <w:ins w:id="8911" w:author="Nasser Mustafa [2]" w:date="2018-09-19T08:34:00Z">
                              <w:r>
                                <w:rPr>
                                  <w:sz w:val="18"/>
                                  <w:szCs w:val="18"/>
                                </w:rPr>
                                <w:t>Yes</w:t>
                              </w:r>
                            </w:ins>
                          </w:p>
                        </w:tc>
                        <w:tc>
                          <w:tcPr>
                            <w:tcW w:w="544" w:type="dxa"/>
                          </w:tcPr>
                          <w:p w14:paraId="4E25833A" w14:textId="77777777" w:rsidR="00D617FD" w:rsidRPr="00A11AF7" w:rsidRDefault="00D617FD" w:rsidP="003A6101">
                            <w:pPr>
                              <w:rPr>
                                <w:ins w:id="8912" w:author="Nasser Mustafa [2]" w:date="2018-09-19T08:34:00Z"/>
                                <w:sz w:val="18"/>
                                <w:szCs w:val="18"/>
                              </w:rPr>
                            </w:pPr>
                            <w:ins w:id="8913" w:author="Nasser Mustafa [2]" w:date="2018-09-19T08:34:00Z">
                              <w:r>
                                <w:rPr>
                                  <w:rFonts w:cstheme="majorBidi"/>
                                  <w:sz w:val="18"/>
                                  <w:szCs w:val="18"/>
                                </w:rPr>
                                <w:t>Yes</w:t>
                              </w:r>
                            </w:ins>
                          </w:p>
                        </w:tc>
                      </w:tr>
                      <w:tr w:rsidR="00D617FD" w:rsidRPr="00A11AF7" w14:paraId="590F039F" w14:textId="77777777" w:rsidTr="00A1256E">
                        <w:trPr>
                          <w:trHeight w:val="275"/>
                          <w:jc w:val="center"/>
                          <w:ins w:id="8914" w:author="Nasser Mustafa [2]" w:date="2018-09-19T08:34:00Z"/>
                        </w:trPr>
                        <w:tc>
                          <w:tcPr>
                            <w:tcW w:w="1140" w:type="dxa"/>
                          </w:tcPr>
                          <w:p w14:paraId="72333093" w14:textId="77777777" w:rsidR="00D617FD" w:rsidRPr="00F646CB" w:rsidRDefault="00D617FD" w:rsidP="003A6101">
                            <w:pPr>
                              <w:rPr>
                                <w:ins w:id="8915" w:author="Nasser Mustafa [2]" w:date="2018-09-19T08:34:00Z"/>
                                <w:rFonts w:ascii="Times New Roman" w:hAnsi="Times New Roman"/>
                                <w:sz w:val="18"/>
                                <w:szCs w:val="18"/>
                              </w:rPr>
                            </w:pPr>
                            <w:ins w:id="8916"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_Ref482757007 \r \h </w:instrText>
                              </w:r>
                              <w:r>
                                <w:rPr>
                                  <w:rFonts w:ascii="Times New Roman" w:hAnsi="Times New Roman"/>
                                  <w:sz w:val="18"/>
                                  <w:szCs w:val="18"/>
                                </w:rPr>
                                <w:instrText xml:space="preserve"> \* MERGEFORMAT </w:instrText>
                              </w:r>
                            </w:ins>
                            <w:r w:rsidRPr="00F646CB">
                              <w:rPr>
                                <w:rFonts w:ascii="Times New Roman" w:hAnsi="Times New Roman"/>
                                <w:sz w:val="18"/>
                                <w:szCs w:val="18"/>
                              </w:rPr>
                            </w:r>
                            <w:ins w:id="8917"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ValCr8</w:t>
                              </w:r>
                              <w:r w:rsidRPr="00F646CB">
                                <w:rPr>
                                  <w:rFonts w:ascii="Times New Roman" w:hAnsi="Times New Roman"/>
                                  <w:sz w:val="18"/>
                                  <w:szCs w:val="18"/>
                                </w:rPr>
                                <w:fldChar w:fldCharType="end"/>
                              </w:r>
                            </w:ins>
                          </w:p>
                        </w:tc>
                        <w:tc>
                          <w:tcPr>
                            <w:tcW w:w="1134" w:type="dxa"/>
                          </w:tcPr>
                          <w:p w14:paraId="30DB7D60" w14:textId="77777777" w:rsidR="00D617FD" w:rsidRPr="002D6A49" w:rsidRDefault="00D617FD" w:rsidP="003A6101">
                            <w:pPr>
                              <w:rPr>
                                <w:ins w:id="8918" w:author="Nasser Mustafa [2]" w:date="2018-09-19T08:34:00Z"/>
                                <w:rFonts w:ascii="Times New Roman" w:hAnsi="Times New Roman"/>
                                <w:sz w:val="20"/>
                                <w:szCs w:val="20"/>
                              </w:rPr>
                            </w:pPr>
                            <w:ins w:id="8919"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_Ref482757418 \h  \* MERGEFORMAT </w:instrText>
                              </w:r>
                            </w:ins>
                            <w:r w:rsidRPr="002D6A49">
                              <w:rPr>
                                <w:rFonts w:ascii="Times New Roman" w:hAnsi="Times New Roman"/>
                                <w:sz w:val="20"/>
                                <w:szCs w:val="20"/>
                              </w:rPr>
                            </w:r>
                            <w:ins w:id="8920"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10</w:t>
                              </w:r>
                              <w:r w:rsidRPr="002D6A49">
                                <w:rPr>
                                  <w:rFonts w:ascii="Times New Roman" w:hAnsi="Times New Roman"/>
                                  <w:sz w:val="20"/>
                                  <w:szCs w:val="20"/>
                                </w:rPr>
                                <w:fldChar w:fldCharType="end"/>
                              </w:r>
                            </w:ins>
                          </w:p>
                        </w:tc>
                        <w:tc>
                          <w:tcPr>
                            <w:tcW w:w="425" w:type="dxa"/>
                          </w:tcPr>
                          <w:p w14:paraId="6F659D05" w14:textId="77777777" w:rsidR="00D617FD" w:rsidRPr="00F646CB" w:rsidRDefault="00D617FD" w:rsidP="003A6101">
                            <w:pPr>
                              <w:rPr>
                                <w:ins w:id="8921" w:author="Nasser Mustafa [2]" w:date="2018-09-19T08:34:00Z"/>
                                <w:rFonts w:ascii="Times New Roman" w:hAnsi="Times New Roman"/>
                                <w:sz w:val="18"/>
                                <w:szCs w:val="18"/>
                              </w:rPr>
                            </w:pPr>
                            <w:ins w:id="8922" w:author="Nasser Mustafa [2]" w:date="2018-09-19T08:34:00Z">
                              <w:r w:rsidRPr="00F646CB">
                                <w:rPr>
                                  <w:rFonts w:ascii="Times New Roman" w:hAnsi="Times New Roman"/>
                                  <w:sz w:val="18"/>
                                  <w:szCs w:val="18"/>
                                </w:rPr>
                                <w:t>No</w:t>
                              </w:r>
                            </w:ins>
                          </w:p>
                        </w:tc>
                        <w:tc>
                          <w:tcPr>
                            <w:tcW w:w="403" w:type="dxa"/>
                          </w:tcPr>
                          <w:p w14:paraId="2845BE28" w14:textId="77777777" w:rsidR="00D617FD" w:rsidRPr="00F646CB" w:rsidRDefault="00D617FD" w:rsidP="003A6101">
                            <w:pPr>
                              <w:rPr>
                                <w:ins w:id="8923" w:author="Nasser Mustafa [2]" w:date="2018-09-19T08:34:00Z"/>
                                <w:rFonts w:ascii="Times New Roman" w:hAnsi="Times New Roman"/>
                                <w:sz w:val="18"/>
                                <w:szCs w:val="18"/>
                              </w:rPr>
                            </w:pPr>
                            <w:ins w:id="8924" w:author="Nasser Mustafa [2]" w:date="2018-09-19T08:34:00Z">
                              <w:r w:rsidRPr="00F646CB">
                                <w:rPr>
                                  <w:rFonts w:ascii="Times New Roman" w:hAnsi="Times New Roman"/>
                                  <w:sz w:val="18"/>
                                  <w:szCs w:val="18"/>
                                </w:rPr>
                                <w:t>No</w:t>
                              </w:r>
                            </w:ins>
                          </w:p>
                        </w:tc>
                        <w:tc>
                          <w:tcPr>
                            <w:tcW w:w="354" w:type="dxa"/>
                          </w:tcPr>
                          <w:p w14:paraId="169CC965" w14:textId="77777777" w:rsidR="00D617FD" w:rsidRPr="00F646CB" w:rsidRDefault="00D617FD" w:rsidP="003A6101">
                            <w:pPr>
                              <w:rPr>
                                <w:ins w:id="8925" w:author="Nasser Mustafa [2]" w:date="2018-09-19T08:34:00Z"/>
                                <w:rFonts w:ascii="Times New Roman" w:hAnsi="Times New Roman"/>
                                <w:sz w:val="18"/>
                                <w:szCs w:val="18"/>
                              </w:rPr>
                            </w:pPr>
                            <w:ins w:id="8926" w:author="Nasser Mustafa [2]" w:date="2018-09-19T08:34:00Z">
                              <w:r w:rsidRPr="00F646CB">
                                <w:rPr>
                                  <w:rFonts w:ascii="Times New Roman" w:hAnsi="Times New Roman"/>
                                  <w:sz w:val="18"/>
                                  <w:szCs w:val="18"/>
                                </w:rPr>
                                <w:t>No</w:t>
                              </w:r>
                            </w:ins>
                          </w:p>
                        </w:tc>
                        <w:tc>
                          <w:tcPr>
                            <w:tcW w:w="417" w:type="dxa"/>
                          </w:tcPr>
                          <w:p w14:paraId="17E6D866" w14:textId="77777777" w:rsidR="00D617FD" w:rsidRPr="00F646CB" w:rsidRDefault="00D617FD" w:rsidP="003A6101">
                            <w:pPr>
                              <w:rPr>
                                <w:ins w:id="8927" w:author="Nasser Mustafa [2]" w:date="2018-09-19T08:34:00Z"/>
                                <w:rFonts w:ascii="Times New Roman" w:hAnsi="Times New Roman"/>
                                <w:sz w:val="18"/>
                                <w:szCs w:val="18"/>
                              </w:rPr>
                            </w:pPr>
                            <w:ins w:id="8928" w:author="Nasser Mustafa [2]" w:date="2018-09-19T08:34:00Z">
                              <w:r w:rsidRPr="00F646CB">
                                <w:rPr>
                                  <w:rFonts w:ascii="Times New Roman" w:hAnsi="Times New Roman"/>
                                  <w:sz w:val="18"/>
                                  <w:szCs w:val="18"/>
                                </w:rPr>
                                <w:t>No</w:t>
                              </w:r>
                            </w:ins>
                          </w:p>
                        </w:tc>
                        <w:tc>
                          <w:tcPr>
                            <w:tcW w:w="358" w:type="dxa"/>
                          </w:tcPr>
                          <w:p w14:paraId="0E087715" w14:textId="77777777" w:rsidR="00D617FD" w:rsidRPr="00F646CB" w:rsidRDefault="00D617FD" w:rsidP="003A6101">
                            <w:pPr>
                              <w:rPr>
                                <w:ins w:id="8929" w:author="Nasser Mustafa [2]" w:date="2018-09-19T08:34:00Z"/>
                                <w:rFonts w:ascii="Times New Roman" w:hAnsi="Times New Roman"/>
                                <w:sz w:val="18"/>
                                <w:szCs w:val="18"/>
                              </w:rPr>
                            </w:pPr>
                            <w:ins w:id="8930" w:author="Nasser Mustafa [2]" w:date="2018-09-19T08:34:00Z">
                              <w:r w:rsidRPr="00F646CB">
                                <w:rPr>
                                  <w:rFonts w:ascii="Times New Roman" w:hAnsi="Times New Roman"/>
                                  <w:sz w:val="18"/>
                                  <w:szCs w:val="18"/>
                                </w:rPr>
                                <w:t>No</w:t>
                              </w:r>
                            </w:ins>
                          </w:p>
                        </w:tc>
                        <w:tc>
                          <w:tcPr>
                            <w:tcW w:w="358" w:type="dxa"/>
                          </w:tcPr>
                          <w:p w14:paraId="75CD12AE" w14:textId="77777777" w:rsidR="00D617FD" w:rsidRPr="00F646CB" w:rsidRDefault="00D617FD" w:rsidP="003A6101">
                            <w:pPr>
                              <w:rPr>
                                <w:ins w:id="8931" w:author="Nasser Mustafa [2]" w:date="2018-09-19T08:34:00Z"/>
                                <w:rFonts w:ascii="Times New Roman" w:hAnsi="Times New Roman"/>
                                <w:sz w:val="18"/>
                                <w:szCs w:val="18"/>
                              </w:rPr>
                            </w:pPr>
                            <w:ins w:id="8932" w:author="Nasser Mustafa [2]" w:date="2018-09-19T08:34:00Z">
                              <w:r w:rsidRPr="00F646CB">
                                <w:rPr>
                                  <w:rFonts w:ascii="Times New Roman" w:hAnsi="Times New Roman"/>
                                  <w:sz w:val="18"/>
                                  <w:szCs w:val="18"/>
                                </w:rPr>
                                <w:t>No</w:t>
                              </w:r>
                            </w:ins>
                          </w:p>
                        </w:tc>
                        <w:tc>
                          <w:tcPr>
                            <w:tcW w:w="413" w:type="dxa"/>
                          </w:tcPr>
                          <w:p w14:paraId="575283F0" w14:textId="77777777" w:rsidR="00D617FD" w:rsidRPr="00F646CB" w:rsidRDefault="00D617FD" w:rsidP="003A6101">
                            <w:pPr>
                              <w:rPr>
                                <w:ins w:id="8933" w:author="Nasser Mustafa [2]" w:date="2018-09-19T08:34:00Z"/>
                                <w:rFonts w:ascii="Times New Roman" w:hAnsi="Times New Roman"/>
                                <w:sz w:val="18"/>
                                <w:szCs w:val="18"/>
                              </w:rPr>
                            </w:pPr>
                            <w:ins w:id="8934" w:author="Nasser Mustafa [2]" w:date="2018-09-19T08:34:00Z">
                              <w:r w:rsidRPr="00F646CB">
                                <w:rPr>
                                  <w:rFonts w:ascii="Times New Roman" w:hAnsi="Times New Roman"/>
                                  <w:sz w:val="18"/>
                                  <w:szCs w:val="18"/>
                                </w:rPr>
                                <w:t>No</w:t>
                              </w:r>
                            </w:ins>
                          </w:p>
                        </w:tc>
                        <w:tc>
                          <w:tcPr>
                            <w:tcW w:w="413" w:type="dxa"/>
                          </w:tcPr>
                          <w:p w14:paraId="139C693A" w14:textId="77777777" w:rsidR="00D617FD" w:rsidRPr="00A11AF7" w:rsidRDefault="00D617FD" w:rsidP="003A6101">
                            <w:pPr>
                              <w:rPr>
                                <w:ins w:id="8935" w:author="Nasser Mustafa [2]" w:date="2018-09-19T08:34:00Z"/>
                                <w:sz w:val="18"/>
                                <w:szCs w:val="18"/>
                              </w:rPr>
                            </w:pPr>
                            <w:ins w:id="8936" w:author="Nasser Mustafa [2]" w:date="2018-09-19T08:34:00Z">
                              <w:r>
                                <w:rPr>
                                  <w:sz w:val="18"/>
                                  <w:szCs w:val="18"/>
                                </w:rPr>
                                <w:t>No</w:t>
                              </w:r>
                            </w:ins>
                          </w:p>
                        </w:tc>
                        <w:tc>
                          <w:tcPr>
                            <w:tcW w:w="544" w:type="dxa"/>
                          </w:tcPr>
                          <w:p w14:paraId="727DA425" w14:textId="77777777" w:rsidR="00D617FD" w:rsidRPr="00A11AF7" w:rsidRDefault="00D617FD" w:rsidP="003A6101">
                            <w:pPr>
                              <w:rPr>
                                <w:ins w:id="8937" w:author="Nasser Mustafa [2]" w:date="2018-09-19T08:34:00Z"/>
                                <w:sz w:val="18"/>
                                <w:szCs w:val="18"/>
                              </w:rPr>
                            </w:pPr>
                            <w:ins w:id="8938" w:author="Nasser Mustafa [2]" w:date="2018-09-19T08:34:00Z">
                              <w:r>
                                <w:rPr>
                                  <w:rFonts w:cstheme="majorBidi"/>
                                  <w:sz w:val="18"/>
                                  <w:szCs w:val="18"/>
                                </w:rPr>
                                <w:t>Yes</w:t>
                              </w:r>
                            </w:ins>
                          </w:p>
                        </w:tc>
                      </w:tr>
                      <w:tr w:rsidR="00D617FD" w:rsidRPr="00A11AF7" w14:paraId="4C242BAF" w14:textId="77777777" w:rsidTr="00A1256E">
                        <w:trPr>
                          <w:trHeight w:val="275"/>
                          <w:jc w:val="center"/>
                          <w:ins w:id="8939" w:author="Nasser Mustafa [2]" w:date="2018-09-19T08:34:00Z"/>
                        </w:trPr>
                        <w:tc>
                          <w:tcPr>
                            <w:tcW w:w="1140" w:type="dxa"/>
                          </w:tcPr>
                          <w:p w14:paraId="300ABF0F" w14:textId="77777777" w:rsidR="00D617FD" w:rsidRPr="00F646CB" w:rsidRDefault="00D617FD" w:rsidP="003A6101">
                            <w:pPr>
                              <w:rPr>
                                <w:ins w:id="8940" w:author="Nasser Mustafa [2]" w:date="2018-09-19T08:34:00Z"/>
                                <w:rFonts w:ascii="Times New Roman" w:hAnsi="Times New Roman"/>
                                <w:sz w:val="18"/>
                                <w:szCs w:val="18"/>
                              </w:rPr>
                            </w:pPr>
                            <w:ins w:id="8941"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_Ref482757054 \r \h </w:instrText>
                              </w:r>
                              <w:r>
                                <w:rPr>
                                  <w:rFonts w:ascii="Times New Roman" w:hAnsi="Times New Roman"/>
                                  <w:sz w:val="18"/>
                                  <w:szCs w:val="18"/>
                                </w:rPr>
                                <w:instrText xml:space="preserve"> \* MERGEFORMAT </w:instrText>
                              </w:r>
                            </w:ins>
                            <w:r w:rsidRPr="00F646CB">
                              <w:rPr>
                                <w:rFonts w:ascii="Times New Roman" w:hAnsi="Times New Roman"/>
                                <w:sz w:val="18"/>
                                <w:szCs w:val="18"/>
                              </w:rPr>
                            </w:r>
                            <w:ins w:id="8942"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ValCr9</w:t>
                              </w:r>
                              <w:r w:rsidRPr="00F646CB">
                                <w:rPr>
                                  <w:rFonts w:ascii="Times New Roman" w:hAnsi="Times New Roman"/>
                                  <w:sz w:val="18"/>
                                  <w:szCs w:val="18"/>
                                </w:rPr>
                                <w:fldChar w:fldCharType="end"/>
                              </w:r>
                            </w:ins>
                          </w:p>
                        </w:tc>
                        <w:tc>
                          <w:tcPr>
                            <w:tcW w:w="1134" w:type="dxa"/>
                          </w:tcPr>
                          <w:p w14:paraId="27506330" w14:textId="77777777" w:rsidR="00D617FD" w:rsidRPr="00085E96" w:rsidRDefault="00D617FD" w:rsidP="003A6101">
                            <w:pPr>
                              <w:rPr>
                                <w:ins w:id="8943" w:author="Nasser Mustafa [2]" w:date="2018-09-19T08:34:00Z"/>
                                <w:rFonts w:ascii="Times New Roman" w:hAnsi="Times New Roman"/>
                                <w:sz w:val="20"/>
                                <w:szCs w:val="20"/>
                              </w:rPr>
                            </w:pPr>
                            <w:ins w:id="8944"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_Ref482755963 \h  \* MERGEFORMAT </w:instrText>
                              </w:r>
                            </w:ins>
                            <w:r w:rsidRPr="002D6A49">
                              <w:rPr>
                                <w:rFonts w:ascii="Times New Roman" w:hAnsi="Times New Roman"/>
                                <w:sz w:val="20"/>
                                <w:szCs w:val="20"/>
                              </w:rPr>
                            </w:r>
                            <w:ins w:id="8945" w:author="Nasser Mustafa [2]" w:date="2018-09-19T08:34:00Z">
                              <w:r w:rsidRPr="002D6A49">
                                <w:rPr>
                                  <w:rFonts w:ascii="Times New Roman" w:hAnsi="Times New Roman"/>
                                  <w:sz w:val="20"/>
                                  <w:szCs w:val="20"/>
                                </w:rPr>
                                <w:fldChar w:fldCharType="separate"/>
                              </w:r>
                            </w:ins>
                          </w:p>
                          <w:p w14:paraId="51F9FFE1" w14:textId="77777777" w:rsidR="00D617FD" w:rsidRPr="002D6A49" w:rsidRDefault="00D617FD" w:rsidP="003A6101">
                            <w:pPr>
                              <w:rPr>
                                <w:ins w:id="8946" w:author="Nasser Mustafa [2]" w:date="2018-09-19T08:34:00Z"/>
                                <w:rFonts w:ascii="Times New Roman" w:hAnsi="Times New Roman"/>
                                <w:sz w:val="20"/>
                                <w:szCs w:val="20"/>
                              </w:rPr>
                            </w:pPr>
                            <w:ins w:id="8947" w:author="Nasser Mustafa [2]" w:date="2018-09-19T08:34:00Z">
                              <w:r w:rsidRPr="00085E96">
                                <w:rPr>
                                  <w:rFonts w:ascii="Times New Roman" w:hAnsi="Times New Roman"/>
                                  <w:noProof/>
                                  <w:sz w:val="20"/>
                                  <w:szCs w:val="20"/>
                                </w:rPr>
                                <w:t>TrTstCase 3</w:t>
                              </w:r>
                              <w:r w:rsidRPr="002D6A49">
                                <w:rPr>
                                  <w:rFonts w:ascii="Times New Roman" w:hAnsi="Times New Roman"/>
                                  <w:sz w:val="20"/>
                                  <w:szCs w:val="20"/>
                                </w:rPr>
                                <w:fldChar w:fldCharType="end"/>
                              </w:r>
                            </w:ins>
                          </w:p>
                        </w:tc>
                        <w:tc>
                          <w:tcPr>
                            <w:tcW w:w="425" w:type="dxa"/>
                          </w:tcPr>
                          <w:p w14:paraId="7EDA339A" w14:textId="77777777" w:rsidR="00D617FD" w:rsidRPr="00F646CB" w:rsidRDefault="00D617FD" w:rsidP="003A6101">
                            <w:pPr>
                              <w:rPr>
                                <w:ins w:id="8948" w:author="Nasser Mustafa [2]" w:date="2018-09-19T08:34:00Z"/>
                                <w:rFonts w:ascii="Times New Roman" w:hAnsi="Times New Roman"/>
                                <w:sz w:val="18"/>
                                <w:szCs w:val="18"/>
                              </w:rPr>
                            </w:pPr>
                            <w:ins w:id="8949" w:author="Nasser Mustafa [2]" w:date="2018-09-19T08:34:00Z">
                              <w:r>
                                <w:rPr>
                                  <w:rFonts w:ascii="Times New Roman" w:hAnsi="Times New Roman"/>
                                  <w:sz w:val="18"/>
                                  <w:szCs w:val="18"/>
                                </w:rPr>
                                <w:t>Yes</w:t>
                              </w:r>
                            </w:ins>
                          </w:p>
                        </w:tc>
                        <w:tc>
                          <w:tcPr>
                            <w:tcW w:w="403" w:type="dxa"/>
                          </w:tcPr>
                          <w:p w14:paraId="13FA851F" w14:textId="77777777" w:rsidR="00D617FD" w:rsidRPr="00F646CB" w:rsidRDefault="00D617FD" w:rsidP="003A6101">
                            <w:pPr>
                              <w:rPr>
                                <w:ins w:id="8950" w:author="Nasser Mustafa [2]" w:date="2018-09-19T08:34:00Z"/>
                                <w:rFonts w:ascii="Times New Roman" w:hAnsi="Times New Roman"/>
                                <w:sz w:val="18"/>
                                <w:szCs w:val="18"/>
                              </w:rPr>
                            </w:pPr>
                            <w:ins w:id="8951" w:author="Nasser Mustafa [2]" w:date="2018-09-19T08:34:00Z">
                              <w:r>
                                <w:rPr>
                                  <w:rFonts w:ascii="Times New Roman" w:hAnsi="Times New Roman"/>
                                  <w:sz w:val="18"/>
                                  <w:szCs w:val="18"/>
                                </w:rPr>
                                <w:t>Yes</w:t>
                              </w:r>
                            </w:ins>
                          </w:p>
                        </w:tc>
                        <w:tc>
                          <w:tcPr>
                            <w:tcW w:w="354" w:type="dxa"/>
                          </w:tcPr>
                          <w:p w14:paraId="0CD1B894" w14:textId="77777777" w:rsidR="00D617FD" w:rsidRPr="00F646CB" w:rsidRDefault="00D617FD" w:rsidP="003A6101">
                            <w:pPr>
                              <w:rPr>
                                <w:ins w:id="8952" w:author="Nasser Mustafa [2]" w:date="2018-09-19T08:34:00Z"/>
                                <w:rFonts w:ascii="Times New Roman" w:hAnsi="Times New Roman"/>
                                <w:sz w:val="18"/>
                                <w:szCs w:val="18"/>
                              </w:rPr>
                            </w:pPr>
                            <w:ins w:id="8953" w:author="Nasser Mustafa [2]" w:date="2018-09-19T08:34:00Z">
                              <w:r>
                                <w:rPr>
                                  <w:rFonts w:ascii="Times New Roman" w:hAnsi="Times New Roman"/>
                                  <w:sz w:val="18"/>
                                  <w:szCs w:val="18"/>
                                </w:rPr>
                                <w:t>Yes</w:t>
                              </w:r>
                            </w:ins>
                          </w:p>
                        </w:tc>
                        <w:tc>
                          <w:tcPr>
                            <w:tcW w:w="417" w:type="dxa"/>
                          </w:tcPr>
                          <w:p w14:paraId="64A2AFB9" w14:textId="77777777" w:rsidR="00D617FD" w:rsidRPr="00F646CB" w:rsidRDefault="00D617FD" w:rsidP="003A6101">
                            <w:pPr>
                              <w:rPr>
                                <w:ins w:id="8954" w:author="Nasser Mustafa [2]" w:date="2018-09-19T08:34:00Z"/>
                                <w:rFonts w:ascii="Times New Roman" w:hAnsi="Times New Roman"/>
                                <w:sz w:val="18"/>
                                <w:szCs w:val="18"/>
                              </w:rPr>
                            </w:pPr>
                            <w:ins w:id="8955" w:author="Nasser Mustafa [2]" w:date="2018-09-19T08:34:00Z">
                              <w:r>
                                <w:rPr>
                                  <w:rFonts w:ascii="Times New Roman" w:hAnsi="Times New Roman"/>
                                  <w:sz w:val="18"/>
                                  <w:szCs w:val="18"/>
                                </w:rPr>
                                <w:t>Yes</w:t>
                              </w:r>
                            </w:ins>
                          </w:p>
                        </w:tc>
                        <w:tc>
                          <w:tcPr>
                            <w:tcW w:w="358" w:type="dxa"/>
                          </w:tcPr>
                          <w:p w14:paraId="503C419E" w14:textId="77777777" w:rsidR="00D617FD" w:rsidRPr="00F646CB" w:rsidRDefault="00D617FD" w:rsidP="003A6101">
                            <w:pPr>
                              <w:rPr>
                                <w:ins w:id="8956" w:author="Nasser Mustafa [2]" w:date="2018-09-19T08:34:00Z"/>
                                <w:rFonts w:ascii="Times New Roman" w:hAnsi="Times New Roman"/>
                                <w:sz w:val="18"/>
                                <w:szCs w:val="18"/>
                              </w:rPr>
                            </w:pPr>
                            <w:ins w:id="8957" w:author="Nasser Mustafa [2]" w:date="2018-09-19T08:34:00Z">
                              <w:r>
                                <w:rPr>
                                  <w:rFonts w:ascii="Times New Roman" w:hAnsi="Times New Roman"/>
                                  <w:sz w:val="18"/>
                                  <w:szCs w:val="18"/>
                                </w:rPr>
                                <w:t>Yes</w:t>
                              </w:r>
                            </w:ins>
                          </w:p>
                        </w:tc>
                        <w:tc>
                          <w:tcPr>
                            <w:tcW w:w="358" w:type="dxa"/>
                          </w:tcPr>
                          <w:p w14:paraId="32AE3C71" w14:textId="77777777" w:rsidR="00D617FD" w:rsidRPr="00F646CB" w:rsidRDefault="00D617FD" w:rsidP="003A6101">
                            <w:pPr>
                              <w:rPr>
                                <w:ins w:id="8958" w:author="Nasser Mustafa [2]" w:date="2018-09-19T08:34:00Z"/>
                                <w:rFonts w:ascii="Times New Roman" w:hAnsi="Times New Roman"/>
                                <w:sz w:val="18"/>
                                <w:szCs w:val="18"/>
                              </w:rPr>
                            </w:pPr>
                            <w:ins w:id="8959" w:author="Nasser Mustafa [2]" w:date="2018-09-19T08:34:00Z">
                              <w:r>
                                <w:rPr>
                                  <w:rFonts w:ascii="Times New Roman" w:hAnsi="Times New Roman"/>
                                  <w:sz w:val="18"/>
                                  <w:szCs w:val="18"/>
                                </w:rPr>
                                <w:t>Yes</w:t>
                              </w:r>
                            </w:ins>
                          </w:p>
                        </w:tc>
                        <w:tc>
                          <w:tcPr>
                            <w:tcW w:w="413" w:type="dxa"/>
                          </w:tcPr>
                          <w:p w14:paraId="6151800F" w14:textId="77777777" w:rsidR="00D617FD" w:rsidRPr="00F646CB" w:rsidRDefault="00D617FD" w:rsidP="003A6101">
                            <w:pPr>
                              <w:rPr>
                                <w:ins w:id="8960" w:author="Nasser Mustafa [2]" w:date="2018-09-19T08:34:00Z"/>
                                <w:rFonts w:ascii="Times New Roman" w:hAnsi="Times New Roman"/>
                                <w:sz w:val="18"/>
                                <w:szCs w:val="18"/>
                              </w:rPr>
                            </w:pPr>
                            <w:ins w:id="8961" w:author="Nasser Mustafa [2]" w:date="2018-09-19T08:34:00Z">
                              <w:r>
                                <w:rPr>
                                  <w:rFonts w:ascii="Times New Roman" w:hAnsi="Times New Roman"/>
                                  <w:sz w:val="18"/>
                                  <w:szCs w:val="18"/>
                                </w:rPr>
                                <w:t>Yes</w:t>
                              </w:r>
                            </w:ins>
                          </w:p>
                        </w:tc>
                        <w:tc>
                          <w:tcPr>
                            <w:tcW w:w="413" w:type="dxa"/>
                          </w:tcPr>
                          <w:p w14:paraId="0EAAA475" w14:textId="77777777" w:rsidR="00D617FD" w:rsidRPr="00A11AF7" w:rsidRDefault="00D617FD" w:rsidP="003A6101">
                            <w:pPr>
                              <w:rPr>
                                <w:ins w:id="8962" w:author="Nasser Mustafa [2]" w:date="2018-09-19T08:34:00Z"/>
                                <w:sz w:val="18"/>
                                <w:szCs w:val="18"/>
                              </w:rPr>
                            </w:pPr>
                            <w:ins w:id="8963" w:author="Nasser Mustafa [2]" w:date="2018-09-19T08:34:00Z">
                              <w:r>
                                <w:rPr>
                                  <w:sz w:val="18"/>
                                  <w:szCs w:val="18"/>
                                </w:rPr>
                                <w:t>No</w:t>
                              </w:r>
                            </w:ins>
                          </w:p>
                        </w:tc>
                        <w:tc>
                          <w:tcPr>
                            <w:tcW w:w="544" w:type="dxa"/>
                          </w:tcPr>
                          <w:p w14:paraId="4373CA49" w14:textId="77777777" w:rsidR="00D617FD" w:rsidRPr="00A11AF7" w:rsidRDefault="00D617FD" w:rsidP="003A6101">
                            <w:pPr>
                              <w:rPr>
                                <w:ins w:id="8964" w:author="Nasser Mustafa [2]" w:date="2018-09-19T08:34:00Z"/>
                                <w:sz w:val="18"/>
                                <w:szCs w:val="18"/>
                              </w:rPr>
                            </w:pPr>
                            <w:ins w:id="8965" w:author="Nasser Mustafa [2]" w:date="2018-09-19T08:34:00Z">
                              <w:r>
                                <w:rPr>
                                  <w:rFonts w:cstheme="majorBidi"/>
                                  <w:sz w:val="18"/>
                                  <w:szCs w:val="18"/>
                                </w:rPr>
                                <w:t>Yes</w:t>
                              </w:r>
                            </w:ins>
                          </w:p>
                        </w:tc>
                      </w:tr>
                      <w:tr w:rsidR="00D617FD" w:rsidRPr="00A11AF7" w14:paraId="755FB55A" w14:textId="77777777" w:rsidTr="00A1256E">
                        <w:trPr>
                          <w:trHeight w:val="275"/>
                          <w:jc w:val="center"/>
                          <w:ins w:id="8966" w:author="Nasser Mustafa [2]" w:date="2018-09-19T08:34:00Z"/>
                        </w:trPr>
                        <w:tc>
                          <w:tcPr>
                            <w:tcW w:w="1140" w:type="dxa"/>
                          </w:tcPr>
                          <w:p w14:paraId="22ACB842" w14:textId="77777777" w:rsidR="00D617FD" w:rsidRPr="00F646CB" w:rsidRDefault="00D617FD" w:rsidP="003A6101">
                            <w:pPr>
                              <w:rPr>
                                <w:ins w:id="8967" w:author="Nasser Mustafa [2]" w:date="2018-09-19T08:34:00Z"/>
                                <w:rFonts w:ascii="Times New Roman" w:hAnsi="Times New Roman"/>
                                <w:sz w:val="18"/>
                                <w:szCs w:val="18"/>
                              </w:rPr>
                            </w:pPr>
                            <w:ins w:id="8968" w:author="Nasser Mustafa [2]" w:date="2018-09-19T08:34:00Z">
                              <w:r w:rsidRPr="00F646CB">
                                <w:rPr>
                                  <w:rFonts w:ascii="Times New Roman" w:hAnsi="Times New Roman"/>
                                  <w:sz w:val="18"/>
                                  <w:szCs w:val="18"/>
                                </w:rPr>
                                <w:fldChar w:fldCharType="begin"/>
                              </w:r>
                              <w:r w:rsidRPr="00F646CB">
                                <w:rPr>
                                  <w:rFonts w:ascii="Times New Roman" w:hAnsi="Times New Roman"/>
                                  <w:sz w:val="18"/>
                                  <w:szCs w:val="18"/>
                                </w:rPr>
                                <w:instrText xml:space="preserve"> REF _Ref482757547 \w \h </w:instrText>
                              </w:r>
                              <w:r>
                                <w:rPr>
                                  <w:rFonts w:ascii="Times New Roman" w:hAnsi="Times New Roman"/>
                                  <w:sz w:val="18"/>
                                  <w:szCs w:val="18"/>
                                </w:rPr>
                                <w:instrText xml:space="preserve"> \* MERGEFORMAT </w:instrText>
                              </w:r>
                            </w:ins>
                            <w:r w:rsidRPr="00F646CB">
                              <w:rPr>
                                <w:rFonts w:ascii="Times New Roman" w:hAnsi="Times New Roman"/>
                                <w:sz w:val="18"/>
                                <w:szCs w:val="18"/>
                              </w:rPr>
                            </w:r>
                            <w:ins w:id="8969" w:author="Nasser Mustafa [2]" w:date="2018-09-19T08:34:00Z">
                              <w:r w:rsidRPr="00F646CB">
                                <w:rPr>
                                  <w:rFonts w:ascii="Times New Roman" w:hAnsi="Times New Roman"/>
                                  <w:sz w:val="18"/>
                                  <w:szCs w:val="18"/>
                                </w:rPr>
                                <w:fldChar w:fldCharType="separate"/>
                              </w:r>
                              <w:r>
                                <w:rPr>
                                  <w:rFonts w:ascii="Times New Roman" w:hAnsi="Times New Roman"/>
                                  <w:sz w:val="18"/>
                                  <w:szCs w:val="18"/>
                                </w:rPr>
                                <w:t>ValCr10</w:t>
                              </w:r>
                              <w:r w:rsidRPr="00F646CB">
                                <w:rPr>
                                  <w:rFonts w:ascii="Times New Roman" w:hAnsi="Times New Roman"/>
                                  <w:sz w:val="18"/>
                                  <w:szCs w:val="18"/>
                                </w:rPr>
                                <w:fldChar w:fldCharType="end"/>
                              </w:r>
                            </w:ins>
                          </w:p>
                        </w:tc>
                        <w:tc>
                          <w:tcPr>
                            <w:tcW w:w="1134" w:type="dxa"/>
                          </w:tcPr>
                          <w:p w14:paraId="57259417" w14:textId="77777777" w:rsidR="00D617FD" w:rsidRPr="002D6A49" w:rsidRDefault="00D617FD" w:rsidP="003A6101">
                            <w:pPr>
                              <w:rPr>
                                <w:ins w:id="8970" w:author="Nasser Mustafa [2]" w:date="2018-09-19T08:34:00Z"/>
                                <w:rFonts w:ascii="Times New Roman" w:hAnsi="Times New Roman"/>
                                <w:sz w:val="20"/>
                                <w:szCs w:val="20"/>
                              </w:rPr>
                            </w:pPr>
                            <w:ins w:id="8971" w:author="Nasser Mustafa [2]" w:date="2018-09-19T08:34:00Z">
                              <w:r w:rsidRPr="002D6A49">
                                <w:rPr>
                                  <w:rFonts w:ascii="Times New Roman" w:hAnsi="Times New Roman"/>
                                  <w:sz w:val="20"/>
                                  <w:szCs w:val="20"/>
                                </w:rPr>
                                <w:fldChar w:fldCharType="begin"/>
                              </w:r>
                              <w:r w:rsidRPr="002D6A49">
                                <w:rPr>
                                  <w:rFonts w:ascii="Times New Roman" w:hAnsi="Times New Roman"/>
                                  <w:sz w:val="20"/>
                                  <w:szCs w:val="20"/>
                                </w:rPr>
                                <w:instrText xml:space="preserve"> REF _Ref482757515 \h  \* MERGEFORMAT </w:instrText>
                              </w:r>
                            </w:ins>
                            <w:r w:rsidRPr="002D6A49">
                              <w:rPr>
                                <w:rFonts w:ascii="Times New Roman" w:hAnsi="Times New Roman"/>
                                <w:sz w:val="20"/>
                                <w:szCs w:val="20"/>
                              </w:rPr>
                            </w:r>
                            <w:ins w:id="8972" w:author="Nasser Mustafa [2]" w:date="2018-09-19T08:34:00Z">
                              <w:r w:rsidRPr="002D6A49">
                                <w:rPr>
                                  <w:rFonts w:ascii="Times New Roman" w:hAnsi="Times New Roman"/>
                                  <w:sz w:val="20"/>
                                  <w:szCs w:val="20"/>
                                </w:rPr>
                                <w:fldChar w:fldCharType="separate"/>
                              </w:r>
                              <w:r w:rsidRPr="00085E96">
                                <w:rPr>
                                  <w:rFonts w:ascii="Times New Roman" w:hAnsi="Times New Roman"/>
                                  <w:sz w:val="20"/>
                                  <w:szCs w:val="20"/>
                                </w:rPr>
                                <w:t xml:space="preserve">TrTstCase </w:t>
                              </w:r>
                              <w:r w:rsidRPr="00085E96">
                                <w:rPr>
                                  <w:rFonts w:ascii="Times New Roman" w:hAnsi="Times New Roman"/>
                                  <w:noProof/>
                                  <w:sz w:val="20"/>
                                  <w:szCs w:val="20"/>
                                </w:rPr>
                                <w:t>11</w:t>
                              </w:r>
                              <w:r w:rsidRPr="002D6A49">
                                <w:rPr>
                                  <w:rFonts w:ascii="Times New Roman" w:hAnsi="Times New Roman"/>
                                  <w:sz w:val="20"/>
                                  <w:szCs w:val="20"/>
                                </w:rPr>
                                <w:fldChar w:fldCharType="end"/>
                              </w:r>
                            </w:ins>
                          </w:p>
                        </w:tc>
                        <w:tc>
                          <w:tcPr>
                            <w:tcW w:w="425" w:type="dxa"/>
                          </w:tcPr>
                          <w:p w14:paraId="57AF2792" w14:textId="77777777" w:rsidR="00D617FD" w:rsidRPr="00F646CB" w:rsidRDefault="00D617FD" w:rsidP="003A6101">
                            <w:pPr>
                              <w:rPr>
                                <w:ins w:id="8973" w:author="Nasser Mustafa [2]" w:date="2018-09-19T08:34:00Z"/>
                                <w:rFonts w:ascii="Times New Roman" w:hAnsi="Times New Roman"/>
                                <w:sz w:val="18"/>
                                <w:szCs w:val="18"/>
                              </w:rPr>
                            </w:pPr>
                            <w:ins w:id="8974" w:author="Nasser Mustafa [2]" w:date="2018-09-19T08:34:00Z">
                              <w:r>
                                <w:rPr>
                                  <w:rFonts w:ascii="Times New Roman" w:hAnsi="Times New Roman"/>
                                  <w:sz w:val="18"/>
                                  <w:szCs w:val="18"/>
                                </w:rPr>
                                <w:t>No</w:t>
                              </w:r>
                            </w:ins>
                          </w:p>
                        </w:tc>
                        <w:tc>
                          <w:tcPr>
                            <w:tcW w:w="403" w:type="dxa"/>
                          </w:tcPr>
                          <w:p w14:paraId="758DF77C" w14:textId="77777777" w:rsidR="00D617FD" w:rsidRPr="00F646CB" w:rsidRDefault="00D617FD" w:rsidP="003A6101">
                            <w:pPr>
                              <w:rPr>
                                <w:ins w:id="8975" w:author="Nasser Mustafa [2]" w:date="2018-09-19T08:34:00Z"/>
                                <w:rFonts w:ascii="Times New Roman" w:hAnsi="Times New Roman"/>
                                <w:sz w:val="18"/>
                                <w:szCs w:val="18"/>
                              </w:rPr>
                            </w:pPr>
                            <w:ins w:id="8976" w:author="Nasser Mustafa [2]" w:date="2018-09-19T08:34:00Z">
                              <w:r>
                                <w:rPr>
                                  <w:rFonts w:ascii="Times New Roman" w:hAnsi="Times New Roman"/>
                                  <w:sz w:val="18"/>
                                  <w:szCs w:val="18"/>
                                </w:rPr>
                                <w:t>No</w:t>
                              </w:r>
                            </w:ins>
                          </w:p>
                        </w:tc>
                        <w:tc>
                          <w:tcPr>
                            <w:tcW w:w="354" w:type="dxa"/>
                          </w:tcPr>
                          <w:p w14:paraId="625C3C04" w14:textId="77777777" w:rsidR="00D617FD" w:rsidRPr="00F646CB" w:rsidRDefault="00D617FD" w:rsidP="003A6101">
                            <w:pPr>
                              <w:rPr>
                                <w:ins w:id="8977" w:author="Nasser Mustafa [2]" w:date="2018-09-19T08:34:00Z"/>
                                <w:rFonts w:ascii="Times New Roman" w:hAnsi="Times New Roman"/>
                                <w:sz w:val="18"/>
                                <w:szCs w:val="18"/>
                              </w:rPr>
                            </w:pPr>
                            <w:ins w:id="8978" w:author="Nasser Mustafa [2]" w:date="2018-09-19T08:34:00Z">
                              <w:r>
                                <w:rPr>
                                  <w:rFonts w:ascii="Times New Roman" w:hAnsi="Times New Roman"/>
                                  <w:sz w:val="18"/>
                                  <w:szCs w:val="18"/>
                                </w:rPr>
                                <w:t>No</w:t>
                              </w:r>
                            </w:ins>
                          </w:p>
                        </w:tc>
                        <w:tc>
                          <w:tcPr>
                            <w:tcW w:w="417" w:type="dxa"/>
                          </w:tcPr>
                          <w:p w14:paraId="07775BEB" w14:textId="77777777" w:rsidR="00D617FD" w:rsidRPr="00F646CB" w:rsidRDefault="00D617FD" w:rsidP="003A6101">
                            <w:pPr>
                              <w:rPr>
                                <w:ins w:id="8979" w:author="Nasser Mustafa [2]" w:date="2018-09-19T08:34:00Z"/>
                                <w:rFonts w:ascii="Times New Roman" w:hAnsi="Times New Roman"/>
                                <w:sz w:val="18"/>
                                <w:szCs w:val="18"/>
                              </w:rPr>
                            </w:pPr>
                            <w:ins w:id="8980" w:author="Nasser Mustafa [2]" w:date="2018-09-19T08:34:00Z">
                              <w:r>
                                <w:rPr>
                                  <w:rFonts w:ascii="Times New Roman" w:hAnsi="Times New Roman"/>
                                  <w:sz w:val="18"/>
                                  <w:szCs w:val="18"/>
                                </w:rPr>
                                <w:t>No</w:t>
                              </w:r>
                            </w:ins>
                          </w:p>
                        </w:tc>
                        <w:tc>
                          <w:tcPr>
                            <w:tcW w:w="358" w:type="dxa"/>
                          </w:tcPr>
                          <w:p w14:paraId="090E0085" w14:textId="77777777" w:rsidR="00D617FD" w:rsidRPr="00F646CB" w:rsidRDefault="00D617FD" w:rsidP="003A6101">
                            <w:pPr>
                              <w:rPr>
                                <w:ins w:id="8981" w:author="Nasser Mustafa [2]" w:date="2018-09-19T08:34:00Z"/>
                                <w:rFonts w:ascii="Times New Roman" w:hAnsi="Times New Roman"/>
                                <w:sz w:val="18"/>
                                <w:szCs w:val="18"/>
                              </w:rPr>
                            </w:pPr>
                            <w:ins w:id="8982" w:author="Nasser Mustafa [2]" w:date="2018-09-19T08:34:00Z">
                              <w:r>
                                <w:rPr>
                                  <w:rFonts w:ascii="Times New Roman" w:hAnsi="Times New Roman"/>
                                  <w:sz w:val="18"/>
                                  <w:szCs w:val="18"/>
                                </w:rPr>
                                <w:t>No</w:t>
                              </w:r>
                            </w:ins>
                          </w:p>
                        </w:tc>
                        <w:tc>
                          <w:tcPr>
                            <w:tcW w:w="358" w:type="dxa"/>
                          </w:tcPr>
                          <w:p w14:paraId="79369FFE" w14:textId="77777777" w:rsidR="00D617FD" w:rsidRPr="00F646CB" w:rsidRDefault="00D617FD" w:rsidP="003A6101">
                            <w:pPr>
                              <w:rPr>
                                <w:ins w:id="8983" w:author="Nasser Mustafa [2]" w:date="2018-09-19T08:34:00Z"/>
                                <w:rFonts w:ascii="Times New Roman" w:hAnsi="Times New Roman"/>
                                <w:sz w:val="18"/>
                                <w:szCs w:val="18"/>
                              </w:rPr>
                            </w:pPr>
                            <w:ins w:id="8984" w:author="Nasser Mustafa [2]" w:date="2018-09-19T08:34:00Z">
                              <w:r>
                                <w:rPr>
                                  <w:rFonts w:ascii="Times New Roman" w:hAnsi="Times New Roman"/>
                                  <w:sz w:val="18"/>
                                  <w:szCs w:val="18"/>
                                </w:rPr>
                                <w:t>No</w:t>
                              </w:r>
                            </w:ins>
                          </w:p>
                        </w:tc>
                        <w:tc>
                          <w:tcPr>
                            <w:tcW w:w="413" w:type="dxa"/>
                          </w:tcPr>
                          <w:p w14:paraId="3FA4BD86" w14:textId="77777777" w:rsidR="00D617FD" w:rsidRPr="00F646CB" w:rsidRDefault="00D617FD" w:rsidP="003A6101">
                            <w:pPr>
                              <w:rPr>
                                <w:ins w:id="8985" w:author="Nasser Mustafa [2]" w:date="2018-09-19T08:34:00Z"/>
                                <w:rFonts w:ascii="Times New Roman" w:hAnsi="Times New Roman"/>
                                <w:sz w:val="18"/>
                                <w:szCs w:val="18"/>
                              </w:rPr>
                            </w:pPr>
                            <w:ins w:id="8986" w:author="Nasser Mustafa [2]" w:date="2018-09-19T08:34:00Z">
                              <w:r>
                                <w:rPr>
                                  <w:rFonts w:ascii="Times New Roman" w:hAnsi="Times New Roman"/>
                                  <w:sz w:val="18"/>
                                  <w:szCs w:val="18"/>
                                </w:rPr>
                                <w:t>No</w:t>
                              </w:r>
                            </w:ins>
                          </w:p>
                        </w:tc>
                        <w:tc>
                          <w:tcPr>
                            <w:tcW w:w="413" w:type="dxa"/>
                          </w:tcPr>
                          <w:p w14:paraId="2E078709" w14:textId="77777777" w:rsidR="00D617FD" w:rsidRPr="00A11AF7" w:rsidRDefault="00D617FD" w:rsidP="003A6101">
                            <w:pPr>
                              <w:rPr>
                                <w:ins w:id="8987" w:author="Nasser Mustafa [2]" w:date="2018-09-19T08:34:00Z"/>
                                <w:sz w:val="18"/>
                                <w:szCs w:val="18"/>
                              </w:rPr>
                            </w:pPr>
                            <w:ins w:id="8988" w:author="Nasser Mustafa [2]" w:date="2018-09-19T08:34:00Z">
                              <w:r>
                                <w:rPr>
                                  <w:sz w:val="18"/>
                                  <w:szCs w:val="18"/>
                                </w:rPr>
                                <w:t>No</w:t>
                              </w:r>
                            </w:ins>
                          </w:p>
                        </w:tc>
                        <w:tc>
                          <w:tcPr>
                            <w:tcW w:w="544" w:type="dxa"/>
                          </w:tcPr>
                          <w:p w14:paraId="71D43770" w14:textId="77777777" w:rsidR="00D617FD" w:rsidRPr="00A11AF7" w:rsidRDefault="00D617FD" w:rsidP="003A6101">
                            <w:pPr>
                              <w:rPr>
                                <w:ins w:id="8989" w:author="Nasser Mustafa [2]" w:date="2018-09-19T08:34:00Z"/>
                                <w:sz w:val="18"/>
                                <w:szCs w:val="18"/>
                              </w:rPr>
                            </w:pPr>
                            <w:ins w:id="8990" w:author="Nasser Mustafa [2]" w:date="2018-09-19T08:34:00Z">
                              <w:r>
                                <w:rPr>
                                  <w:rFonts w:cstheme="majorBidi"/>
                                  <w:sz w:val="18"/>
                                  <w:szCs w:val="18"/>
                                </w:rPr>
                                <w:t>No</w:t>
                              </w:r>
                            </w:ins>
                          </w:p>
                        </w:tc>
                      </w:tr>
                      <w:tr w:rsidR="00D617FD" w:rsidRPr="00A11AF7" w14:paraId="3637B9FA" w14:textId="77777777" w:rsidTr="00A1256E">
                        <w:trPr>
                          <w:trHeight w:val="275"/>
                          <w:jc w:val="center"/>
                          <w:ins w:id="8991" w:author="Nasser Mustafa [2]" w:date="2018-09-19T08:34:00Z"/>
                        </w:trPr>
                        <w:tc>
                          <w:tcPr>
                            <w:tcW w:w="2274" w:type="dxa"/>
                            <w:gridSpan w:val="2"/>
                          </w:tcPr>
                          <w:p w14:paraId="73BD2CA9" w14:textId="77777777" w:rsidR="00D617FD" w:rsidRPr="00465559" w:rsidRDefault="00D617FD" w:rsidP="003A6101">
                            <w:pPr>
                              <w:rPr>
                                <w:ins w:id="8992" w:author="Nasser Mustafa [2]" w:date="2018-09-19T08:34:00Z"/>
                                <w:rFonts w:ascii="Times New Roman" w:hAnsi="Times New Roman"/>
                                <w:b/>
                                <w:sz w:val="20"/>
                                <w:szCs w:val="20"/>
                              </w:rPr>
                            </w:pPr>
                            <w:ins w:id="8993" w:author="Nasser Mustafa [2]" w:date="2018-09-19T08:34:00Z">
                              <w:r w:rsidRPr="00465559">
                                <w:rPr>
                                  <w:rFonts w:ascii="Times New Roman" w:hAnsi="Times New Roman"/>
                                  <w:b/>
                                  <w:sz w:val="18"/>
                                  <w:szCs w:val="18"/>
                                </w:rPr>
                                <w:t>Total Passed</w:t>
                              </w:r>
                            </w:ins>
                          </w:p>
                        </w:tc>
                        <w:tc>
                          <w:tcPr>
                            <w:tcW w:w="425" w:type="dxa"/>
                          </w:tcPr>
                          <w:p w14:paraId="3B67500C" w14:textId="77777777" w:rsidR="00D617FD" w:rsidRPr="00465559" w:rsidRDefault="00D617FD" w:rsidP="003A6101">
                            <w:pPr>
                              <w:rPr>
                                <w:ins w:id="8994" w:author="Nasser Mustafa [2]" w:date="2018-09-19T08:34:00Z"/>
                                <w:rFonts w:ascii="Times New Roman" w:hAnsi="Times New Roman"/>
                                <w:b/>
                                <w:sz w:val="18"/>
                                <w:szCs w:val="18"/>
                              </w:rPr>
                            </w:pPr>
                            <w:ins w:id="8995" w:author="Nasser Mustafa [2]" w:date="2018-09-19T08:34:00Z">
                              <w:r w:rsidRPr="00465559">
                                <w:rPr>
                                  <w:rFonts w:ascii="Times New Roman" w:hAnsi="Times New Roman"/>
                                  <w:b/>
                                  <w:sz w:val="18"/>
                                  <w:szCs w:val="18"/>
                                </w:rPr>
                                <w:t>8</w:t>
                              </w:r>
                            </w:ins>
                          </w:p>
                        </w:tc>
                        <w:tc>
                          <w:tcPr>
                            <w:tcW w:w="403" w:type="dxa"/>
                          </w:tcPr>
                          <w:p w14:paraId="0576B18F" w14:textId="77777777" w:rsidR="00D617FD" w:rsidRPr="00465559" w:rsidRDefault="00D617FD" w:rsidP="003A6101">
                            <w:pPr>
                              <w:rPr>
                                <w:ins w:id="8996" w:author="Nasser Mustafa [2]" w:date="2018-09-19T08:34:00Z"/>
                                <w:rFonts w:ascii="Times New Roman" w:hAnsi="Times New Roman"/>
                                <w:b/>
                                <w:sz w:val="18"/>
                                <w:szCs w:val="18"/>
                              </w:rPr>
                            </w:pPr>
                            <w:ins w:id="8997" w:author="Nasser Mustafa [2]" w:date="2018-09-19T08:34:00Z">
                              <w:r w:rsidRPr="00465559">
                                <w:rPr>
                                  <w:rFonts w:ascii="Times New Roman" w:hAnsi="Times New Roman"/>
                                  <w:b/>
                                  <w:sz w:val="18"/>
                                  <w:szCs w:val="18"/>
                                </w:rPr>
                                <w:t>7</w:t>
                              </w:r>
                            </w:ins>
                          </w:p>
                        </w:tc>
                        <w:tc>
                          <w:tcPr>
                            <w:tcW w:w="354" w:type="dxa"/>
                          </w:tcPr>
                          <w:p w14:paraId="35865C38" w14:textId="77777777" w:rsidR="00D617FD" w:rsidRPr="00465559" w:rsidRDefault="00D617FD" w:rsidP="003A6101">
                            <w:pPr>
                              <w:rPr>
                                <w:ins w:id="8998" w:author="Nasser Mustafa [2]" w:date="2018-09-19T08:34:00Z"/>
                                <w:rFonts w:ascii="Times New Roman" w:hAnsi="Times New Roman"/>
                                <w:b/>
                                <w:sz w:val="18"/>
                                <w:szCs w:val="18"/>
                              </w:rPr>
                            </w:pPr>
                            <w:ins w:id="8999" w:author="Nasser Mustafa [2]" w:date="2018-09-19T08:34:00Z">
                              <w:r w:rsidRPr="00465559">
                                <w:rPr>
                                  <w:rFonts w:ascii="Times New Roman" w:hAnsi="Times New Roman"/>
                                  <w:b/>
                                  <w:sz w:val="18"/>
                                  <w:szCs w:val="18"/>
                                </w:rPr>
                                <w:t>5</w:t>
                              </w:r>
                            </w:ins>
                          </w:p>
                        </w:tc>
                        <w:tc>
                          <w:tcPr>
                            <w:tcW w:w="417" w:type="dxa"/>
                          </w:tcPr>
                          <w:p w14:paraId="7E8C9CB1" w14:textId="77777777" w:rsidR="00D617FD" w:rsidRPr="00465559" w:rsidRDefault="00D617FD" w:rsidP="003A6101">
                            <w:pPr>
                              <w:rPr>
                                <w:ins w:id="9000" w:author="Nasser Mustafa [2]" w:date="2018-09-19T08:34:00Z"/>
                                <w:rFonts w:ascii="Times New Roman" w:hAnsi="Times New Roman"/>
                                <w:b/>
                                <w:sz w:val="18"/>
                                <w:szCs w:val="18"/>
                              </w:rPr>
                            </w:pPr>
                            <w:ins w:id="9001" w:author="Nasser Mustafa [2]" w:date="2018-09-19T08:34:00Z">
                              <w:r w:rsidRPr="00465559">
                                <w:rPr>
                                  <w:rFonts w:ascii="Times New Roman" w:hAnsi="Times New Roman"/>
                                  <w:b/>
                                  <w:sz w:val="18"/>
                                  <w:szCs w:val="18"/>
                                </w:rPr>
                                <w:t>4</w:t>
                              </w:r>
                            </w:ins>
                          </w:p>
                        </w:tc>
                        <w:tc>
                          <w:tcPr>
                            <w:tcW w:w="358" w:type="dxa"/>
                          </w:tcPr>
                          <w:p w14:paraId="73643606" w14:textId="77777777" w:rsidR="00D617FD" w:rsidRPr="00465559" w:rsidRDefault="00D617FD" w:rsidP="003A6101">
                            <w:pPr>
                              <w:rPr>
                                <w:ins w:id="9002" w:author="Nasser Mustafa [2]" w:date="2018-09-19T08:34:00Z"/>
                                <w:rFonts w:ascii="Times New Roman" w:hAnsi="Times New Roman"/>
                                <w:b/>
                                <w:sz w:val="18"/>
                                <w:szCs w:val="18"/>
                              </w:rPr>
                            </w:pPr>
                            <w:ins w:id="9003" w:author="Nasser Mustafa [2]" w:date="2018-09-19T08:34:00Z">
                              <w:r w:rsidRPr="00465559">
                                <w:rPr>
                                  <w:rFonts w:ascii="Times New Roman" w:hAnsi="Times New Roman"/>
                                  <w:b/>
                                  <w:sz w:val="18"/>
                                  <w:szCs w:val="18"/>
                                </w:rPr>
                                <w:t>4</w:t>
                              </w:r>
                            </w:ins>
                          </w:p>
                        </w:tc>
                        <w:tc>
                          <w:tcPr>
                            <w:tcW w:w="358" w:type="dxa"/>
                          </w:tcPr>
                          <w:p w14:paraId="66796A9B" w14:textId="77777777" w:rsidR="00D617FD" w:rsidRPr="00465559" w:rsidRDefault="00D617FD" w:rsidP="003A6101">
                            <w:pPr>
                              <w:rPr>
                                <w:ins w:id="9004" w:author="Nasser Mustafa [2]" w:date="2018-09-19T08:34:00Z"/>
                                <w:rFonts w:ascii="Times New Roman" w:hAnsi="Times New Roman"/>
                                <w:b/>
                                <w:sz w:val="18"/>
                                <w:szCs w:val="18"/>
                              </w:rPr>
                            </w:pPr>
                            <w:ins w:id="9005" w:author="Nasser Mustafa [2]" w:date="2018-09-19T08:34:00Z">
                              <w:r w:rsidRPr="00465559">
                                <w:rPr>
                                  <w:rFonts w:ascii="Times New Roman" w:hAnsi="Times New Roman"/>
                                  <w:b/>
                                  <w:sz w:val="18"/>
                                  <w:szCs w:val="18"/>
                                </w:rPr>
                                <w:t>5</w:t>
                              </w:r>
                            </w:ins>
                          </w:p>
                        </w:tc>
                        <w:tc>
                          <w:tcPr>
                            <w:tcW w:w="413" w:type="dxa"/>
                          </w:tcPr>
                          <w:p w14:paraId="5AFBA1D6" w14:textId="77777777" w:rsidR="00D617FD" w:rsidRPr="00465559" w:rsidRDefault="00D617FD" w:rsidP="003A6101">
                            <w:pPr>
                              <w:rPr>
                                <w:ins w:id="9006" w:author="Nasser Mustafa [2]" w:date="2018-09-19T08:34:00Z"/>
                                <w:rFonts w:ascii="Times New Roman" w:hAnsi="Times New Roman"/>
                                <w:b/>
                                <w:sz w:val="18"/>
                                <w:szCs w:val="18"/>
                              </w:rPr>
                            </w:pPr>
                            <w:ins w:id="9007" w:author="Nasser Mustafa [2]" w:date="2018-09-19T08:34:00Z">
                              <w:r w:rsidRPr="00465559">
                                <w:rPr>
                                  <w:rFonts w:ascii="Times New Roman" w:hAnsi="Times New Roman"/>
                                  <w:b/>
                                  <w:sz w:val="18"/>
                                  <w:szCs w:val="18"/>
                                </w:rPr>
                                <w:t>10</w:t>
                              </w:r>
                            </w:ins>
                          </w:p>
                        </w:tc>
                        <w:tc>
                          <w:tcPr>
                            <w:tcW w:w="413" w:type="dxa"/>
                          </w:tcPr>
                          <w:p w14:paraId="027C6D4E" w14:textId="77777777" w:rsidR="00D617FD" w:rsidRPr="00465559" w:rsidRDefault="00D617FD" w:rsidP="003A6101">
                            <w:pPr>
                              <w:rPr>
                                <w:ins w:id="9008" w:author="Nasser Mustafa [2]" w:date="2018-09-19T08:34:00Z"/>
                                <w:b/>
                                <w:sz w:val="18"/>
                                <w:szCs w:val="18"/>
                              </w:rPr>
                            </w:pPr>
                            <w:ins w:id="9009" w:author="Nasser Mustafa [2]" w:date="2018-09-19T08:34:00Z">
                              <w:r w:rsidRPr="00465559">
                                <w:rPr>
                                  <w:b/>
                                  <w:sz w:val="18"/>
                                  <w:szCs w:val="18"/>
                                </w:rPr>
                                <w:t>8</w:t>
                              </w:r>
                            </w:ins>
                          </w:p>
                        </w:tc>
                        <w:tc>
                          <w:tcPr>
                            <w:tcW w:w="544" w:type="dxa"/>
                          </w:tcPr>
                          <w:p w14:paraId="7A7A05A6" w14:textId="77777777" w:rsidR="00D617FD" w:rsidRPr="00465559" w:rsidRDefault="00D617FD" w:rsidP="003A6101">
                            <w:pPr>
                              <w:rPr>
                                <w:ins w:id="9010" w:author="Nasser Mustafa [2]" w:date="2018-09-19T08:34:00Z"/>
                                <w:rFonts w:cstheme="majorBidi"/>
                                <w:b/>
                                <w:sz w:val="18"/>
                                <w:szCs w:val="18"/>
                              </w:rPr>
                            </w:pPr>
                            <w:ins w:id="9011" w:author="Nasser Mustafa [2]" w:date="2018-09-19T08:34:00Z">
                              <w:r w:rsidRPr="00465559">
                                <w:rPr>
                                  <w:rFonts w:cstheme="majorBidi"/>
                                  <w:b/>
                                  <w:sz w:val="18"/>
                                  <w:szCs w:val="18"/>
                                </w:rPr>
                                <w:t>10</w:t>
                              </w:r>
                            </w:ins>
                          </w:p>
                        </w:tc>
                      </w:tr>
                      <w:tr w:rsidR="00D617FD" w:rsidRPr="00A11AF7" w14:paraId="5FE08C15" w14:textId="77777777" w:rsidTr="00A1256E">
                        <w:trPr>
                          <w:trHeight w:val="275"/>
                          <w:jc w:val="center"/>
                          <w:ins w:id="9012" w:author="Nasser Mustafa [2]" w:date="2018-09-19T08:34:00Z"/>
                        </w:trPr>
                        <w:tc>
                          <w:tcPr>
                            <w:tcW w:w="2274" w:type="dxa"/>
                            <w:gridSpan w:val="2"/>
                          </w:tcPr>
                          <w:p w14:paraId="12E6825E" w14:textId="77777777" w:rsidR="00D617FD" w:rsidRPr="00465559" w:rsidRDefault="00D617FD" w:rsidP="003A6101">
                            <w:pPr>
                              <w:rPr>
                                <w:ins w:id="9013" w:author="Nasser Mustafa [2]" w:date="2018-09-19T08:34:00Z"/>
                                <w:rFonts w:ascii="Times New Roman" w:hAnsi="Times New Roman"/>
                                <w:b/>
                                <w:sz w:val="18"/>
                                <w:szCs w:val="18"/>
                              </w:rPr>
                            </w:pPr>
                            <w:ins w:id="9014" w:author="Nasser Mustafa [2]" w:date="2018-09-19T08:34:00Z">
                              <w:r w:rsidRPr="00465559">
                                <w:rPr>
                                  <w:rFonts w:ascii="Times New Roman" w:hAnsi="Times New Roman"/>
                                  <w:b/>
                                  <w:sz w:val="18"/>
                                  <w:szCs w:val="18"/>
                                </w:rPr>
                                <w:t>Total Failed</w:t>
                              </w:r>
                            </w:ins>
                          </w:p>
                        </w:tc>
                        <w:tc>
                          <w:tcPr>
                            <w:tcW w:w="425" w:type="dxa"/>
                          </w:tcPr>
                          <w:p w14:paraId="3023FBC2" w14:textId="77777777" w:rsidR="00D617FD" w:rsidRPr="00465559" w:rsidRDefault="00D617FD" w:rsidP="003A6101">
                            <w:pPr>
                              <w:rPr>
                                <w:ins w:id="9015" w:author="Nasser Mustafa [2]" w:date="2018-09-19T08:34:00Z"/>
                                <w:rFonts w:ascii="Times New Roman" w:hAnsi="Times New Roman"/>
                                <w:b/>
                                <w:sz w:val="18"/>
                                <w:szCs w:val="18"/>
                              </w:rPr>
                            </w:pPr>
                            <w:ins w:id="9016" w:author="Nasser Mustafa [2]" w:date="2018-09-19T08:34:00Z">
                              <w:r w:rsidRPr="00465559">
                                <w:rPr>
                                  <w:rFonts w:ascii="Times New Roman" w:hAnsi="Times New Roman"/>
                                  <w:b/>
                                  <w:sz w:val="18"/>
                                  <w:szCs w:val="18"/>
                                </w:rPr>
                                <w:t>8</w:t>
                              </w:r>
                            </w:ins>
                          </w:p>
                        </w:tc>
                        <w:tc>
                          <w:tcPr>
                            <w:tcW w:w="403" w:type="dxa"/>
                          </w:tcPr>
                          <w:p w14:paraId="6F7E1060" w14:textId="77777777" w:rsidR="00D617FD" w:rsidRPr="00465559" w:rsidRDefault="00D617FD" w:rsidP="003A6101">
                            <w:pPr>
                              <w:rPr>
                                <w:ins w:id="9017" w:author="Nasser Mustafa [2]" w:date="2018-09-19T08:34:00Z"/>
                                <w:rFonts w:ascii="Times New Roman" w:hAnsi="Times New Roman"/>
                                <w:b/>
                                <w:sz w:val="18"/>
                                <w:szCs w:val="18"/>
                              </w:rPr>
                            </w:pPr>
                            <w:ins w:id="9018" w:author="Nasser Mustafa [2]" w:date="2018-09-19T08:34:00Z">
                              <w:r w:rsidRPr="00465559">
                                <w:rPr>
                                  <w:rFonts w:ascii="Times New Roman" w:hAnsi="Times New Roman"/>
                                  <w:b/>
                                  <w:sz w:val="18"/>
                                  <w:szCs w:val="18"/>
                                </w:rPr>
                                <w:t>9</w:t>
                              </w:r>
                            </w:ins>
                          </w:p>
                        </w:tc>
                        <w:tc>
                          <w:tcPr>
                            <w:tcW w:w="354" w:type="dxa"/>
                          </w:tcPr>
                          <w:p w14:paraId="524716FA" w14:textId="77777777" w:rsidR="00D617FD" w:rsidRPr="00465559" w:rsidRDefault="00D617FD" w:rsidP="003A6101">
                            <w:pPr>
                              <w:rPr>
                                <w:ins w:id="9019" w:author="Nasser Mustafa [2]" w:date="2018-09-19T08:34:00Z"/>
                                <w:rFonts w:ascii="Times New Roman" w:hAnsi="Times New Roman"/>
                                <w:b/>
                                <w:sz w:val="18"/>
                                <w:szCs w:val="18"/>
                              </w:rPr>
                            </w:pPr>
                            <w:ins w:id="9020" w:author="Nasser Mustafa [2]" w:date="2018-09-19T08:34:00Z">
                              <w:r w:rsidRPr="00465559">
                                <w:rPr>
                                  <w:rFonts w:ascii="Times New Roman" w:hAnsi="Times New Roman"/>
                                  <w:b/>
                                  <w:sz w:val="18"/>
                                  <w:szCs w:val="18"/>
                                </w:rPr>
                                <w:t>11</w:t>
                              </w:r>
                            </w:ins>
                          </w:p>
                        </w:tc>
                        <w:tc>
                          <w:tcPr>
                            <w:tcW w:w="417" w:type="dxa"/>
                          </w:tcPr>
                          <w:p w14:paraId="0C496870" w14:textId="77777777" w:rsidR="00D617FD" w:rsidRPr="00465559" w:rsidRDefault="00D617FD" w:rsidP="003A6101">
                            <w:pPr>
                              <w:rPr>
                                <w:ins w:id="9021" w:author="Nasser Mustafa [2]" w:date="2018-09-19T08:34:00Z"/>
                                <w:rFonts w:ascii="Times New Roman" w:hAnsi="Times New Roman"/>
                                <w:b/>
                                <w:sz w:val="18"/>
                                <w:szCs w:val="18"/>
                              </w:rPr>
                            </w:pPr>
                            <w:ins w:id="9022" w:author="Nasser Mustafa [2]" w:date="2018-09-19T08:34:00Z">
                              <w:r w:rsidRPr="00465559">
                                <w:rPr>
                                  <w:rFonts w:ascii="Times New Roman" w:hAnsi="Times New Roman"/>
                                  <w:b/>
                                  <w:sz w:val="18"/>
                                  <w:szCs w:val="18"/>
                                </w:rPr>
                                <w:t>12</w:t>
                              </w:r>
                            </w:ins>
                          </w:p>
                        </w:tc>
                        <w:tc>
                          <w:tcPr>
                            <w:tcW w:w="358" w:type="dxa"/>
                          </w:tcPr>
                          <w:p w14:paraId="77384E93" w14:textId="77777777" w:rsidR="00D617FD" w:rsidRPr="00465559" w:rsidRDefault="00D617FD" w:rsidP="003A6101">
                            <w:pPr>
                              <w:rPr>
                                <w:ins w:id="9023" w:author="Nasser Mustafa [2]" w:date="2018-09-19T08:34:00Z"/>
                                <w:rFonts w:ascii="Times New Roman" w:hAnsi="Times New Roman"/>
                                <w:b/>
                                <w:sz w:val="18"/>
                                <w:szCs w:val="18"/>
                              </w:rPr>
                            </w:pPr>
                            <w:ins w:id="9024" w:author="Nasser Mustafa [2]" w:date="2018-09-19T08:34:00Z">
                              <w:r w:rsidRPr="00465559">
                                <w:rPr>
                                  <w:rFonts w:ascii="Times New Roman" w:hAnsi="Times New Roman"/>
                                  <w:b/>
                                  <w:sz w:val="18"/>
                                  <w:szCs w:val="18"/>
                                </w:rPr>
                                <w:t>12</w:t>
                              </w:r>
                            </w:ins>
                          </w:p>
                        </w:tc>
                        <w:tc>
                          <w:tcPr>
                            <w:tcW w:w="358" w:type="dxa"/>
                          </w:tcPr>
                          <w:p w14:paraId="462B5EF4" w14:textId="77777777" w:rsidR="00D617FD" w:rsidRPr="00465559" w:rsidRDefault="00D617FD" w:rsidP="003A6101">
                            <w:pPr>
                              <w:rPr>
                                <w:ins w:id="9025" w:author="Nasser Mustafa [2]" w:date="2018-09-19T08:34:00Z"/>
                                <w:rFonts w:ascii="Times New Roman" w:hAnsi="Times New Roman"/>
                                <w:b/>
                                <w:sz w:val="18"/>
                                <w:szCs w:val="18"/>
                              </w:rPr>
                            </w:pPr>
                            <w:ins w:id="9026" w:author="Nasser Mustafa [2]" w:date="2018-09-19T08:34:00Z">
                              <w:r w:rsidRPr="00465559">
                                <w:rPr>
                                  <w:rFonts w:ascii="Times New Roman" w:hAnsi="Times New Roman"/>
                                  <w:b/>
                                  <w:sz w:val="18"/>
                                  <w:szCs w:val="18"/>
                                </w:rPr>
                                <w:t>11</w:t>
                              </w:r>
                            </w:ins>
                          </w:p>
                        </w:tc>
                        <w:tc>
                          <w:tcPr>
                            <w:tcW w:w="413" w:type="dxa"/>
                          </w:tcPr>
                          <w:p w14:paraId="08E692BB" w14:textId="77777777" w:rsidR="00D617FD" w:rsidRPr="00465559" w:rsidRDefault="00D617FD" w:rsidP="003A6101">
                            <w:pPr>
                              <w:rPr>
                                <w:ins w:id="9027" w:author="Nasser Mustafa [2]" w:date="2018-09-19T08:34:00Z"/>
                                <w:rFonts w:ascii="Times New Roman" w:hAnsi="Times New Roman"/>
                                <w:b/>
                                <w:sz w:val="18"/>
                                <w:szCs w:val="18"/>
                              </w:rPr>
                            </w:pPr>
                            <w:ins w:id="9028" w:author="Nasser Mustafa [2]" w:date="2018-09-19T08:34:00Z">
                              <w:r w:rsidRPr="00465559">
                                <w:rPr>
                                  <w:rFonts w:ascii="Times New Roman" w:hAnsi="Times New Roman"/>
                                  <w:b/>
                                  <w:sz w:val="18"/>
                                  <w:szCs w:val="18"/>
                                </w:rPr>
                                <w:t>6</w:t>
                              </w:r>
                            </w:ins>
                          </w:p>
                        </w:tc>
                        <w:tc>
                          <w:tcPr>
                            <w:tcW w:w="413" w:type="dxa"/>
                          </w:tcPr>
                          <w:p w14:paraId="1097CC7B" w14:textId="77777777" w:rsidR="00D617FD" w:rsidRPr="00465559" w:rsidRDefault="00D617FD" w:rsidP="003A6101">
                            <w:pPr>
                              <w:rPr>
                                <w:ins w:id="9029" w:author="Nasser Mustafa [2]" w:date="2018-09-19T08:34:00Z"/>
                                <w:b/>
                                <w:sz w:val="18"/>
                                <w:szCs w:val="18"/>
                              </w:rPr>
                            </w:pPr>
                            <w:ins w:id="9030" w:author="Nasser Mustafa [2]" w:date="2018-09-19T08:34:00Z">
                              <w:r w:rsidRPr="00465559">
                                <w:rPr>
                                  <w:b/>
                                  <w:sz w:val="18"/>
                                  <w:szCs w:val="18"/>
                                </w:rPr>
                                <w:t>8</w:t>
                              </w:r>
                            </w:ins>
                          </w:p>
                        </w:tc>
                        <w:tc>
                          <w:tcPr>
                            <w:tcW w:w="544" w:type="dxa"/>
                          </w:tcPr>
                          <w:p w14:paraId="2A8C352B" w14:textId="77777777" w:rsidR="00D617FD" w:rsidRPr="00465559" w:rsidRDefault="00D617FD" w:rsidP="003A6101">
                            <w:pPr>
                              <w:rPr>
                                <w:ins w:id="9031" w:author="Nasser Mustafa [2]" w:date="2018-09-19T08:34:00Z"/>
                                <w:rFonts w:cstheme="majorBidi"/>
                                <w:b/>
                                <w:sz w:val="18"/>
                                <w:szCs w:val="18"/>
                              </w:rPr>
                            </w:pPr>
                            <w:ins w:id="9032" w:author="Nasser Mustafa [2]" w:date="2018-09-19T08:34:00Z">
                              <w:r w:rsidRPr="00465559">
                                <w:rPr>
                                  <w:rFonts w:cstheme="majorBidi"/>
                                  <w:b/>
                                  <w:sz w:val="18"/>
                                  <w:szCs w:val="18"/>
                                </w:rPr>
                                <w:t>6</w:t>
                              </w:r>
                            </w:ins>
                          </w:p>
                        </w:tc>
                      </w:tr>
                    </w:tbl>
                    <w:p w14:paraId="42DA24D5" w14:textId="77777777" w:rsidR="00D617FD" w:rsidRDefault="00D617FD" w:rsidP="00B97147"/>
                    <w:p w14:paraId="45C3D925" w14:textId="77777777" w:rsidR="00D617FD" w:rsidRDefault="00D617FD" w:rsidP="00B97147"/>
                    <w:p w14:paraId="056E2B26" w14:textId="77777777" w:rsidR="00D617FD" w:rsidRDefault="00D617FD" w:rsidP="00B97147"/>
                  </w:txbxContent>
                </v:textbox>
                <w10:wrap type="topAndBottom" anchorx="margin" anchory="margin"/>
              </v:shape>
            </w:pict>
          </mc:Fallback>
        </mc:AlternateContent>
      </w:r>
      <w:r w:rsidR="00A65524" w:rsidRPr="001D4C58">
        <w:rPr>
          <w:rFonts w:ascii="Times New Roman" w:hAnsi="Times New Roman"/>
        </w:rPr>
        <w:t xml:space="preserve">We believe these validation cases </w:t>
      </w:r>
      <w:r w:rsidR="001D4C58" w:rsidRPr="001D4C58">
        <w:rPr>
          <w:rFonts w:ascii="Times New Roman" w:hAnsi="Times New Roman"/>
        </w:rPr>
        <w:t>can</w:t>
      </w:r>
      <w:r w:rsidR="00A65524" w:rsidRPr="001D4C58">
        <w:rPr>
          <w:rFonts w:ascii="Times New Roman" w:hAnsi="Times New Roman"/>
        </w:rPr>
        <w:t xml:space="preserve"> address </w:t>
      </w:r>
      <w:r w:rsidR="001D4C58" w:rsidRPr="001D4C58">
        <w:rPr>
          <w:rFonts w:ascii="Times New Roman" w:hAnsi="Times New Roman"/>
        </w:rPr>
        <w:t>our traceability</w:t>
      </w:r>
      <w:r w:rsidR="00A65524" w:rsidRPr="001D4C58">
        <w:rPr>
          <w:rFonts w:ascii="Times New Roman" w:hAnsi="Times New Roman"/>
        </w:rPr>
        <w:t xml:space="preserve"> needs based on the </w:t>
      </w:r>
      <w:r w:rsidR="001D4C58" w:rsidRPr="001D4C58">
        <w:rPr>
          <w:rFonts w:ascii="Times New Roman" w:hAnsi="Times New Roman"/>
        </w:rPr>
        <w:t>traceability requirements</w:t>
      </w:r>
      <w:r w:rsidR="006B25B3">
        <w:rPr>
          <w:rFonts w:ascii="Times New Roman" w:hAnsi="Times New Roman"/>
        </w:rPr>
        <w:t xml:space="preserve"> we described earlier</w:t>
      </w:r>
      <w:r w:rsidR="001D4C58" w:rsidRPr="001D4C58">
        <w:rPr>
          <w:rFonts w:ascii="Times New Roman" w:hAnsi="Times New Roman"/>
        </w:rPr>
        <w:t xml:space="preserve">. Moreover, these cases can show that existing traceability models are inadequate to satisfy our traceability needs. </w:t>
      </w:r>
      <w:r w:rsidR="00A65524" w:rsidRPr="001D4C58">
        <w:rPr>
          <w:rFonts w:ascii="Times New Roman" w:hAnsi="Times New Roman"/>
        </w:rPr>
        <w:t xml:space="preserve"> </w:t>
      </w:r>
    </w:p>
    <w:p w14:paraId="142337E8" w14:textId="4A398737" w:rsidR="001D4C58" w:rsidRPr="00981CA4" w:rsidRDefault="001D4C58" w:rsidP="001B582E">
      <w:pPr>
        <w:pStyle w:val="Style6"/>
        <w:tabs>
          <w:tab w:val="left" w:pos="900"/>
        </w:tabs>
        <w:spacing w:line="480" w:lineRule="auto"/>
        <w:ind w:left="540" w:hanging="540"/>
        <w:jc w:val="both"/>
        <w:rPr>
          <w:rFonts w:ascii="Times New Roman" w:hAnsi="Times New Roman"/>
        </w:rPr>
      </w:pPr>
      <w:bookmarkStart w:id="9033" w:name="_Toc517828391"/>
      <w:bookmarkStart w:id="9034" w:name="_Toc525737377"/>
      <w:r>
        <w:rPr>
          <w:rFonts w:ascii="Times New Roman" w:hAnsi="Times New Roman"/>
        </w:rPr>
        <w:t>Validation Results</w:t>
      </w:r>
      <w:bookmarkEnd w:id="9033"/>
      <w:bookmarkEnd w:id="9034"/>
    </w:p>
    <w:p w14:paraId="6177D96D" w14:textId="7C7DBE58" w:rsidR="00561C3D" w:rsidRDefault="00B97147" w:rsidP="001B582E">
      <w:pPr>
        <w:spacing w:line="480" w:lineRule="auto"/>
        <w:jc w:val="both"/>
        <w:rPr>
          <w:ins w:id="9035" w:author="Nasser Mustafa [2]" w:date="2018-09-19T08:24:00Z"/>
          <w:rFonts w:ascii="Times New Roman" w:hAnsi="Times New Roman"/>
        </w:rPr>
      </w:pPr>
      <w:r w:rsidRPr="007E2F43">
        <w:rPr>
          <w:rFonts w:ascii="Times New Roman" w:hAnsi="Times New Roman"/>
        </w:rPr>
        <w:t xml:space="preserve">Based on our analysis of existing traceability models in chapter </w:t>
      </w:r>
      <w:r w:rsidRPr="007E2F43">
        <w:rPr>
          <w:rFonts w:ascii="Times New Roman" w:hAnsi="Times New Roman"/>
        </w:rPr>
        <w:fldChar w:fldCharType="begin"/>
      </w:r>
      <w:r w:rsidRPr="007E2F43">
        <w:rPr>
          <w:rFonts w:ascii="Times New Roman" w:hAnsi="Times New Roman"/>
        </w:rPr>
        <w:instrText xml:space="preserve"> REF _Ref482763316 \r \h  \* MERGEFORMAT </w:instrText>
      </w:r>
      <w:r w:rsidRPr="007E2F43">
        <w:rPr>
          <w:rFonts w:ascii="Times New Roman" w:hAnsi="Times New Roman"/>
        </w:rPr>
      </w:r>
      <w:r w:rsidRPr="007E2F43">
        <w:rPr>
          <w:rFonts w:ascii="Times New Roman" w:hAnsi="Times New Roman"/>
        </w:rPr>
        <w:fldChar w:fldCharType="separate"/>
      </w:r>
      <w:r w:rsidR="00047800">
        <w:rPr>
          <w:rFonts w:ascii="Times New Roman" w:hAnsi="Times New Roman"/>
        </w:rPr>
        <w:t>5</w:t>
      </w:r>
      <w:r w:rsidRPr="007E2F43">
        <w:rPr>
          <w:rFonts w:ascii="Times New Roman" w:hAnsi="Times New Roman"/>
        </w:rPr>
        <w:fldChar w:fldCharType="end"/>
      </w:r>
      <w:r w:rsidRPr="007E2F43">
        <w:rPr>
          <w:rFonts w:ascii="Times New Roman" w:hAnsi="Times New Roman"/>
        </w:rPr>
        <w:t xml:space="preserve">, </w:t>
      </w:r>
      <w:r w:rsidR="001D4C58" w:rsidRPr="007E2F43">
        <w:rPr>
          <w:rFonts w:ascii="Times New Roman" w:hAnsi="Times New Roman"/>
        </w:rPr>
        <w:t>we use</w:t>
      </w:r>
      <w:r w:rsidRPr="007E2F43">
        <w:rPr>
          <w:rFonts w:ascii="Times New Roman" w:hAnsi="Times New Roman"/>
        </w:rPr>
        <w:t xml:space="preserve"> the validation criteria </w:t>
      </w:r>
      <w:r w:rsidR="001D4C58" w:rsidRPr="007E2F43">
        <w:rPr>
          <w:rFonts w:ascii="Times New Roman" w:hAnsi="Times New Roman"/>
        </w:rPr>
        <w:t>to validate existing traceability solution</w:t>
      </w:r>
      <w:r w:rsidR="00057355">
        <w:rPr>
          <w:rFonts w:ascii="Times New Roman" w:hAnsi="Times New Roman"/>
        </w:rPr>
        <w:t>s</w:t>
      </w:r>
      <w:r w:rsidR="001D4C58" w:rsidRPr="007E2F43">
        <w:rPr>
          <w:rFonts w:ascii="Times New Roman" w:hAnsi="Times New Roman"/>
        </w:rPr>
        <w:t>.</w:t>
      </w:r>
      <w:r w:rsidRPr="007E2F43">
        <w:rPr>
          <w:rFonts w:ascii="Times New Roman" w:hAnsi="Times New Roman"/>
        </w:rPr>
        <w:t xml:space="preserve"> </w:t>
      </w:r>
      <w:r w:rsidR="001D4C58" w:rsidRPr="007E2F43">
        <w:rPr>
          <w:rFonts w:ascii="Times New Roman" w:hAnsi="Times New Roman"/>
        </w:rPr>
        <w:t>The result of our validation is depicted in</w:t>
      </w:r>
      <w:r w:rsidRPr="007E2F43">
        <w:rPr>
          <w:rFonts w:ascii="Times New Roman" w:hAnsi="Times New Roman"/>
        </w:rPr>
        <w:t xml:space="preserve"> </w:t>
      </w:r>
      <w:r w:rsidRPr="007E2F43">
        <w:rPr>
          <w:rFonts w:ascii="Times New Roman" w:hAnsi="Times New Roman"/>
        </w:rPr>
        <w:fldChar w:fldCharType="begin"/>
      </w:r>
      <w:r w:rsidRPr="007E2F43">
        <w:rPr>
          <w:rFonts w:ascii="Times New Roman" w:hAnsi="Times New Roman"/>
        </w:rPr>
        <w:instrText xml:space="preserve"> REF _Ref483349091 \h  \* MERGEFORMAT </w:instrText>
      </w:r>
      <w:r w:rsidRPr="007E2F43">
        <w:rPr>
          <w:rFonts w:ascii="Times New Roman" w:hAnsi="Times New Roman"/>
        </w:rPr>
      </w:r>
      <w:r w:rsidRPr="007E2F43">
        <w:rPr>
          <w:rFonts w:ascii="Times New Roman" w:hAnsi="Times New Roman"/>
        </w:rPr>
        <w:fldChar w:fldCharType="separate"/>
      </w:r>
      <w:ins w:id="9036" w:author="Nasser Mustafa [2]" w:date="2018-09-26T11:08:00Z">
        <w:r w:rsidR="00047800" w:rsidRPr="00047800">
          <w:rPr>
            <w:rFonts w:ascii="Times New Roman" w:hAnsi="Times New Roman"/>
            <w:rPrChange w:id="9037" w:author="Nasser Mustafa [2]" w:date="2018-09-26T11:08:00Z">
              <w:rPr>
                <w:sz w:val="20"/>
                <w:szCs w:val="20"/>
              </w:rPr>
            </w:rPrChange>
          </w:rPr>
          <w:t xml:space="preserve">Table </w:t>
        </w:r>
        <w:r w:rsidR="00047800" w:rsidRPr="00047800">
          <w:rPr>
            <w:rFonts w:ascii="Times New Roman" w:hAnsi="Times New Roman"/>
            <w:noProof/>
            <w:rPrChange w:id="9038" w:author="Nasser Mustafa [2]" w:date="2018-09-26T11:08:00Z">
              <w:rPr>
                <w:noProof/>
                <w:sz w:val="20"/>
                <w:szCs w:val="20"/>
              </w:rPr>
            </w:rPrChange>
          </w:rPr>
          <w:t>16</w:t>
        </w:r>
      </w:ins>
      <w:del w:id="9039" w:author="Nasser Mustafa [2]" w:date="2018-09-19T14:47:00Z">
        <w:r w:rsidR="00C779F7" w:rsidRPr="0082058A" w:rsidDel="00740534">
          <w:rPr>
            <w:rFonts w:ascii="Times New Roman" w:hAnsi="Times New Roman"/>
          </w:rPr>
          <w:delText xml:space="preserve">Table </w:delText>
        </w:r>
        <w:r w:rsidR="00C779F7" w:rsidRPr="0082058A" w:rsidDel="00740534">
          <w:rPr>
            <w:rFonts w:ascii="Times New Roman" w:hAnsi="Times New Roman"/>
            <w:noProof/>
          </w:rPr>
          <w:delText>16</w:delText>
        </w:r>
      </w:del>
      <w:r w:rsidRPr="007E2F43">
        <w:rPr>
          <w:rFonts w:ascii="Times New Roman" w:hAnsi="Times New Roman"/>
        </w:rPr>
        <w:fldChar w:fldCharType="end"/>
      </w:r>
      <w:r w:rsidRPr="007E2F43">
        <w:rPr>
          <w:rFonts w:ascii="Times New Roman" w:hAnsi="Times New Roman"/>
        </w:rPr>
        <w:t xml:space="preserve">. The table contains 13 </w:t>
      </w:r>
      <w:r w:rsidR="006946DA" w:rsidRPr="007E2F43">
        <w:rPr>
          <w:rFonts w:ascii="Times New Roman" w:hAnsi="Times New Roman"/>
        </w:rPr>
        <w:t>validation case</w:t>
      </w:r>
      <w:r w:rsidRPr="007E2F43">
        <w:rPr>
          <w:rFonts w:ascii="Times New Roman" w:hAnsi="Times New Roman"/>
        </w:rPr>
        <w:t xml:space="preserve">s and ten validation criteria that validate nine traceability </w:t>
      </w:r>
    </w:p>
    <w:p w14:paraId="6492C7D1" w14:textId="77777777" w:rsidR="00047800" w:rsidRPr="00981CA4" w:rsidRDefault="00775202" w:rsidP="001B582E">
      <w:pPr>
        <w:spacing w:line="480" w:lineRule="auto"/>
        <w:jc w:val="both"/>
        <w:rPr>
          <w:ins w:id="9040" w:author="Nasser Mustafa [2]" w:date="2018-09-26T11:08:00Z"/>
          <w:rFonts w:ascii="Times New Roman" w:hAnsi="Times New Roman"/>
        </w:rPr>
      </w:pPr>
      <w:r>
        <w:rPr>
          <w:rFonts w:ascii="Times New Roman" w:hAnsi="Times New Roman"/>
        </w:rPr>
        <w:t>solutions</w:t>
      </w:r>
      <w:r w:rsidR="001D4C58" w:rsidRPr="007E2F43">
        <w:rPr>
          <w:rFonts w:ascii="Times New Roman" w:hAnsi="Times New Roman"/>
        </w:rPr>
        <w:t>.</w:t>
      </w:r>
      <w:r w:rsidR="00B97147" w:rsidRPr="007E2F43">
        <w:rPr>
          <w:rFonts w:ascii="Times New Roman" w:hAnsi="Times New Roman"/>
        </w:rPr>
        <w:t xml:space="preserve"> </w:t>
      </w:r>
      <w:r w:rsidR="00717128" w:rsidRPr="007E2F43">
        <w:rPr>
          <w:rFonts w:ascii="Times New Roman" w:hAnsi="Times New Roman"/>
        </w:rPr>
        <w:t>As indicated by the table, the</w:t>
      </w:r>
      <w:r w:rsidR="00B97147" w:rsidRPr="007E2F43">
        <w:rPr>
          <w:rFonts w:ascii="Times New Roman" w:hAnsi="Times New Roman"/>
        </w:rPr>
        <w:t xml:space="preserve"> validation criterion</w:t>
      </w:r>
      <w:r w:rsidR="00717128" w:rsidRPr="007E2F43">
        <w:rPr>
          <w:rFonts w:ascii="Times New Roman" w:hAnsi="Times New Roman"/>
        </w:rPr>
        <w:t xml:space="preserve"> </w:t>
      </w:r>
      <w:r w:rsidR="00717128" w:rsidRPr="007E2F43">
        <w:rPr>
          <w:rFonts w:ascii="Times New Roman" w:hAnsi="Times New Roman"/>
        </w:rPr>
        <w:fldChar w:fldCharType="begin"/>
      </w:r>
      <w:r w:rsidR="00717128" w:rsidRPr="007E2F43">
        <w:rPr>
          <w:rFonts w:ascii="Times New Roman" w:hAnsi="Times New Roman"/>
        </w:rPr>
        <w:instrText xml:space="preserve"> REF _Ref484619544 \r \h </w:instrText>
      </w:r>
      <w:r w:rsidR="007E2F43" w:rsidRPr="007E2F43">
        <w:rPr>
          <w:rFonts w:ascii="Times New Roman" w:hAnsi="Times New Roman"/>
        </w:rPr>
        <w:instrText xml:space="preserve"> \* MERGEFORMAT </w:instrText>
      </w:r>
      <w:r w:rsidR="00717128" w:rsidRPr="007E2F43">
        <w:rPr>
          <w:rFonts w:ascii="Times New Roman" w:hAnsi="Times New Roman"/>
        </w:rPr>
      </w:r>
      <w:r w:rsidR="00717128" w:rsidRPr="007E2F43">
        <w:rPr>
          <w:rFonts w:ascii="Times New Roman" w:hAnsi="Times New Roman"/>
        </w:rPr>
        <w:fldChar w:fldCharType="separate"/>
      </w:r>
      <w:r w:rsidR="00047800">
        <w:rPr>
          <w:rFonts w:ascii="Times New Roman" w:hAnsi="Times New Roman"/>
        </w:rPr>
        <w:t>ValCr1</w:t>
      </w:r>
      <w:r w:rsidR="00717128" w:rsidRPr="007E2F43">
        <w:rPr>
          <w:rFonts w:ascii="Times New Roman" w:hAnsi="Times New Roman"/>
        </w:rPr>
        <w:fldChar w:fldCharType="end"/>
      </w:r>
      <w:r w:rsidR="00AD08C6" w:rsidRPr="007E2F43">
        <w:rPr>
          <w:rFonts w:ascii="Times New Roman" w:hAnsi="Times New Roman"/>
        </w:rPr>
        <w:t xml:space="preserve"> </w:t>
      </w:r>
      <w:r w:rsidR="00717128" w:rsidRPr="007E2F43">
        <w:rPr>
          <w:rFonts w:ascii="Times New Roman" w:hAnsi="Times New Roman"/>
        </w:rPr>
        <w:t>is not satisfied by any traceability model since they are domain specific and designed to accommodate specific traceability needs. In addition</w:t>
      </w:r>
      <w:r>
        <w:rPr>
          <w:rFonts w:ascii="Times New Roman" w:hAnsi="Times New Roman"/>
        </w:rPr>
        <w:t>,</w:t>
      </w:r>
      <w:r w:rsidR="00717128" w:rsidRPr="007E2F43">
        <w:rPr>
          <w:rFonts w:ascii="Times New Roman" w:hAnsi="Times New Roman"/>
        </w:rPr>
        <w:t xml:space="preserve"> these models impose constrains on the traceable artifacts. For instance, the traceability solution by Falleri and colleagues </w:t>
      </w:r>
      <w:ins w:id="9041" w:author="Nasser Mustafa [2]" w:date="2018-09-18T23:16:00Z">
        <w:r w:rsidR="004116CF">
          <w:rPr>
            <w:rFonts w:ascii="Times New Roman" w:hAnsi="Times New Roman"/>
          </w:rPr>
          <w:fldChar w:fldCharType="begin" w:fldLock="1"/>
        </w:r>
      </w:ins>
      <w:r w:rsidR="00B050F0">
        <w:rPr>
          <w:rFonts w:ascii="Times New Roman" w:hAnsi="Times New Roman"/>
        </w:rPr>
        <w:instrText>ADDIN CSL_CITATION {"citationItems":[{"id":"ITEM-1","itemData":{"author":[{"dropping-particle":"","family":"Falleri","given":"Jean-R´emy","non-dropping-particle":"","parse-names":false,"suffix":""},{"dropping-particle":"","family":"Huchard","given":"Marianne","non-dropping-particle":"","parse-names":false,"suffix":""},{"dropping-particle":"","family":"Nebut","given":"Cl´ementine","non-dropping-particle":"","parse-names":false,"suffix":""}],"container-title":"European Conference on Model Driven Architecture - Traceability Workshop ","id":"ITEM-1","issued":{"date-parts":[["2006"]]},"title":"Towards a traceability framework for model transformations in kermeta","title-short":"ECMDA-TW","type":"paper-conference"},"uris":["http://www.mendeley.com/documents/?uuid=74ddccd6-77a1-455a-9447-cc2604342aa7"]}],"mendeley":{"formattedCitation":"[79]","plainTextFormattedCitation":"[79]","previouslyFormattedCitation":"[79]"},"properties":{"noteIndex":0},"schema":"https://github.com/citation-style-language/schema/raw/master/csl-citation.json"}</w:instrText>
      </w:r>
      <w:r w:rsidR="004116CF">
        <w:rPr>
          <w:rFonts w:ascii="Times New Roman" w:hAnsi="Times New Roman"/>
        </w:rPr>
        <w:fldChar w:fldCharType="separate"/>
      </w:r>
      <w:r w:rsidR="00627C91" w:rsidRPr="00627C91">
        <w:rPr>
          <w:rFonts w:ascii="Times New Roman" w:hAnsi="Times New Roman"/>
          <w:noProof/>
        </w:rPr>
        <w:t>[79]</w:t>
      </w:r>
      <w:ins w:id="9042" w:author="Nasser Mustafa [2]" w:date="2018-09-18T23:16:00Z">
        <w:r w:rsidR="004116CF">
          <w:rPr>
            <w:rFonts w:ascii="Times New Roman" w:hAnsi="Times New Roman"/>
          </w:rPr>
          <w:fldChar w:fldCharType="end"/>
        </w:r>
      </w:ins>
      <w:del w:id="9043" w:author="Nasser Mustafa [2]" w:date="2018-09-18T23:16:00Z">
        <w:r w:rsidR="00717128" w:rsidRPr="007E2F43" w:rsidDel="004116CF">
          <w:rPr>
            <w:rFonts w:ascii="Times New Roman" w:hAnsi="Times New Roman"/>
          </w:rPr>
          <w:fldChar w:fldCharType="begin"/>
        </w:r>
        <w:r w:rsidR="00A300CB" w:rsidRPr="004116CF" w:rsidDel="004116CF">
          <w:rPr>
            <w:rFonts w:ascii="Times New Roman" w:hAnsi="Times New Roman"/>
          </w:rPr>
          <w:delInstrText xml:space="preserve"> ADDIN EN.CITE &lt;EndNote&gt;&lt;Cite&gt;&lt;Author&gt;Falleri&lt;/Author&gt;&lt;Year&gt;2006&lt;/Year&gt;&lt;RecNum&gt;130&lt;/RecNum&gt;&lt;DisplayText&gt;[4]&lt;/DisplayText&gt;&lt;record&gt;&lt;rec-number&gt;130&lt;/rec-number&gt;&lt;foreign-keys&gt;&lt;key app="EN" db-id="rxfad95wgs5d2dexxekxwt2katzr52wtwdxz" timestamp="0"&gt;130&lt;/key&gt;&lt;/foreign-keys&gt;&lt;ref-type name="Conference Proceedings"&gt;10&lt;/ref-type&gt;&lt;contributors&gt;&lt;authors&gt;&lt;author&gt;Jean-R´emy Falleri&lt;/author&gt;&lt;author&gt;Marianne Huchard&lt;/author&gt;&lt;author&gt;Cl´ementine Nebut&lt;/author&gt;&lt;/authors&gt;&lt;/contributors&gt;&lt;titles&gt;&lt;title&gt;Towards a traceability framework for model transformations in kermeta&lt;/title&gt;&lt;secondary-title&gt;European Conference on Model Driven Architecture - Traceability Workshop &lt;/secondary-title&gt;&lt;short-title&gt;ECMDA-TW&lt;/short-title&gt;&lt;/titles&gt;&lt;dates&gt;&lt;year&gt;2006&lt;/year&gt;&lt;/dates&gt;&lt;urls&gt;&lt;/urls&gt;&lt;/record&gt;&lt;/Cite&gt;&lt;/EndNote&gt;</w:delInstrText>
        </w:r>
        <w:r w:rsidR="00717128" w:rsidRPr="007E2F43" w:rsidDel="004116CF">
          <w:rPr>
            <w:rFonts w:ascii="Times New Roman" w:hAnsi="Times New Roman"/>
          </w:rPr>
          <w:fldChar w:fldCharType="separate"/>
        </w:r>
        <w:r w:rsidR="00A300CB" w:rsidRPr="004116CF" w:rsidDel="004116CF">
          <w:rPr>
            <w:rFonts w:ascii="Times New Roman" w:hAnsi="Times New Roman"/>
            <w:noProof/>
          </w:rPr>
          <w:delText>[</w:delText>
        </w:r>
        <w:r w:rsidR="00660900" w:rsidRPr="004116CF" w:rsidDel="004116CF">
          <w:fldChar w:fldCharType="begin"/>
        </w:r>
        <w:r w:rsidR="00660900" w:rsidRPr="004116CF" w:rsidDel="004116CF">
          <w:delInstrText xml:space="preserve"> HYPERLINK \l "_ENREF_4" \o "Falleri, 2006 #130" </w:delInstrText>
        </w:r>
        <w:r w:rsidR="00660900" w:rsidRPr="004116CF" w:rsidDel="004116CF">
          <w:fldChar w:fldCharType="separate"/>
        </w:r>
        <w:r w:rsidR="006A58FF" w:rsidRPr="004116CF" w:rsidDel="004116CF">
          <w:rPr>
            <w:rFonts w:ascii="Times New Roman" w:hAnsi="Times New Roman"/>
            <w:noProof/>
          </w:rPr>
          <w:delText>4</w:delText>
        </w:r>
        <w:r w:rsidR="00660900" w:rsidRPr="004116CF" w:rsidDel="004116CF">
          <w:rPr>
            <w:rFonts w:ascii="Times New Roman" w:hAnsi="Times New Roman"/>
            <w:noProof/>
          </w:rPr>
          <w:fldChar w:fldCharType="end"/>
        </w:r>
        <w:r w:rsidR="00A300CB" w:rsidRPr="004116CF" w:rsidDel="004116CF">
          <w:rPr>
            <w:rFonts w:ascii="Times New Roman" w:hAnsi="Times New Roman"/>
            <w:noProof/>
          </w:rPr>
          <w:delText>]</w:delText>
        </w:r>
        <w:r w:rsidR="00717128" w:rsidRPr="007E2F43" w:rsidDel="004116CF">
          <w:rPr>
            <w:rFonts w:ascii="Times New Roman" w:hAnsi="Times New Roman"/>
          </w:rPr>
          <w:fldChar w:fldCharType="end"/>
        </w:r>
      </w:del>
      <w:r w:rsidR="00717128" w:rsidRPr="007E2F43">
        <w:rPr>
          <w:rFonts w:ascii="Times New Roman" w:hAnsi="Times New Roman"/>
        </w:rPr>
        <w:t xml:space="preserve"> requires that traceable artifacts should conform to the same metamodel. We provided a comprehensive </w:t>
      </w:r>
      <w:r w:rsidR="00AD08C6" w:rsidRPr="007E2F43">
        <w:rPr>
          <w:rFonts w:ascii="Times New Roman" w:hAnsi="Times New Roman"/>
        </w:rPr>
        <w:t xml:space="preserve">discussion about </w:t>
      </w:r>
      <w:r w:rsidR="00A60939">
        <w:rPr>
          <w:rFonts w:ascii="Times New Roman" w:hAnsi="Times New Roman"/>
        </w:rPr>
        <w:t>such</w:t>
      </w:r>
      <w:r w:rsidR="00A60939" w:rsidRPr="007E2F43">
        <w:rPr>
          <w:rFonts w:ascii="Times New Roman" w:hAnsi="Times New Roman"/>
        </w:rPr>
        <w:t xml:space="preserve"> </w:t>
      </w:r>
      <w:r w:rsidR="00AD08C6" w:rsidRPr="007E2F43">
        <w:rPr>
          <w:rFonts w:ascii="Times New Roman" w:hAnsi="Times New Roman"/>
        </w:rPr>
        <w:t>drawback</w:t>
      </w:r>
      <w:r w:rsidR="00A60939">
        <w:rPr>
          <w:rFonts w:ascii="Times New Roman" w:hAnsi="Times New Roman"/>
        </w:rPr>
        <w:t>s</w:t>
      </w:r>
      <w:r w:rsidR="00AD08C6" w:rsidRPr="007E2F43">
        <w:rPr>
          <w:rFonts w:ascii="Times New Roman" w:hAnsi="Times New Roman"/>
        </w:rPr>
        <w:t xml:space="preserve"> in sections </w:t>
      </w:r>
      <w:r w:rsidR="00AD08C6" w:rsidRPr="007E2F43">
        <w:rPr>
          <w:rFonts w:ascii="Times New Roman" w:hAnsi="Times New Roman"/>
        </w:rPr>
        <w:fldChar w:fldCharType="begin"/>
      </w:r>
      <w:r w:rsidR="00AD08C6" w:rsidRPr="007E2F43">
        <w:rPr>
          <w:rFonts w:ascii="Times New Roman" w:hAnsi="Times New Roman"/>
        </w:rPr>
        <w:instrText xml:space="preserve"> REF _Ref420838696 \r \h </w:instrText>
      </w:r>
      <w:r w:rsidR="007E2F43" w:rsidRPr="007E2F43">
        <w:rPr>
          <w:rFonts w:ascii="Times New Roman" w:hAnsi="Times New Roman"/>
        </w:rPr>
        <w:instrText xml:space="preserve"> \* MERGEFORMAT </w:instrText>
      </w:r>
      <w:r w:rsidR="00AD08C6" w:rsidRPr="007E2F43">
        <w:rPr>
          <w:rFonts w:ascii="Times New Roman" w:hAnsi="Times New Roman"/>
        </w:rPr>
      </w:r>
      <w:r w:rsidR="00AD08C6" w:rsidRPr="007E2F43">
        <w:rPr>
          <w:rFonts w:ascii="Times New Roman" w:hAnsi="Times New Roman"/>
        </w:rPr>
        <w:fldChar w:fldCharType="separate"/>
      </w:r>
      <w:r w:rsidR="00047800">
        <w:rPr>
          <w:rFonts w:ascii="Times New Roman" w:hAnsi="Times New Roman"/>
        </w:rPr>
        <w:t>5.1</w:t>
      </w:r>
      <w:r w:rsidR="00AD08C6" w:rsidRPr="007E2F43">
        <w:rPr>
          <w:rFonts w:ascii="Times New Roman" w:hAnsi="Times New Roman"/>
        </w:rPr>
        <w:fldChar w:fldCharType="end"/>
      </w:r>
      <w:r w:rsidR="00AD08C6" w:rsidRPr="007E2F43">
        <w:rPr>
          <w:rFonts w:ascii="Times New Roman" w:hAnsi="Times New Roman"/>
        </w:rPr>
        <w:t xml:space="preserve"> and </w:t>
      </w:r>
      <w:r w:rsidR="00AD08C6" w:rsidRPr="007E2F43">
        <w:rPr>
          <w:rFonts w:ascii="Times New Roman" w:hAnsi="Times New Roman"/>
        </w:rPr>
        <w:fldChar w:fldCharType="begin"/>
      </w:r>
      <w:r w:rsidR="00AD08C6" w:rsidRPr="007E2F43">
        <w:rPr>
          <w:rFonts w:ascii="Times New Roman" w:hAnsi="Times New Roman"/>
        </w:rPr>
        <w:instrText xml:space="preserve"> REF _Ref482394690 \r \h </w:instrText>
      </w:r>
      <w:r w:rsidR="007E2F43" w:rsidRPr="007E2F43">
        <w:rPr>
          <w:rFonts w:ascii="Times New Roman" w:hAnsi="Times New Roman"/>
        </w:rPr>
        <w:instrText xml:space="preserve"> \* MERGEFORMAT </w:instrText>
      </w:r>
      <w:r w:rsidR="00AD08C6" w:rsidRPr="007E2F43">
        <w:rPr>
          <w:rFonts w:ascii="Times New Roman" w:hAnsi="Times New Roman"/>
        </w:rPr>
      </w:r>
      <w:r w:rsidR="00AD08C6" w:rsidRPr="007E2F43">
        <w:rPr>
          <w:rFonts w:ascii="Times New Roman" w:hAnsi="Times New Roman"/>
        </w:rPr>
        <w:fldChar w:fldCharType="separate"/>
      </w:r>
      <w:r w:rsidR="00047800">
        <w:rPr>
          <w:rFonts w:ascii="Times New Roman" w:hAnsi="Times New Roman"/>
        </w:rPr>
        <w:t>5.2</w:t>
      </w:r>
      <w:r w:rsidR="00AD08C6" w:rsidRPr="007E2F43">
        <w:rPr>
          <w:rFonts w:ascii="Times New Roman" w:hAnsi="Times New Roman"/>
        </w:rPr>
        <w:fldChar w:fldCharType="end"/>
      </w:r>
      <w:r w:rsidR="00AD08C6" w:rsidRPr="007E2F43">
        <w:rPr>
          <w:rFonts w:ascii="Times New Roman" w:hAnsi="Times New Roman"/>
        </w:rPr>
        <w:t xml:space="preserve">. </w:t>
      </w:r>
      <w:r w:rsidR="007E2F43" w:rsidRPr="007E2F43">
        <w:rPr>
          <w:rFonts w:ascii="Times New Roman" w:hAnsi="Times New Roman"/>
        </w:rPr>
        <w:t xml:space="preserve">The validation </w:t>
      </w:r>
      <w:r w:rsidR="007E2F43" w:rsidRPr="007E2F43">
        <w:rPr>
          <w:rFonts w:ascii="Times New Roman" w:hAnsi="Times New Roman"/>
        </w:rPr>
        <w:fldChar w:fldCharType="begin"/>
      </w:r>
      <w:r w:rsidR="007E2F43" w:rsidRPr="007E2F43">
        <w:rPr>
          <w:rFonts w:ascii="Times New Roman" w:hAnsi="Times New Roman"/>
        </w:rPr>
        <w:instrText xml:space="preserve"> REF _Ref482757007 \r \h  \* MERGEFORMAT </w:instrText>
      </w:r>
      <w:r w:rsidR="007E2F43" w:rsidRPr="007E2F43">
        <w:rPr>
          <w:rFonts w:ascii="Times New Roman" w:hAnsi="Times New Roman"/>
        </w:rPr>
      </w:r>
      <w:r w:rsidR="007E2F43" w:rsidRPr="007E2F43">
        <w:rPr>
          <w:rFonts w:ascii="Times New Roman" w:hAnsi="Times New Roman"/>
        </w:rPr>
        <w:fldChar w:fldCharType="separate"/>
      </w:r>
      <w:r w:rsidR="00047800">
        <w:rPr>
          <w:rFonts w:ascii="Times New Roman" w:hAnsi="Times New Roman"/>
        </w:rPr>
        <w:t>ValCr8</w:t>
      </w:r>
      <w:r w:rsidR="007E2F43" w:rsidRPr="007E2F43">
        <w:rPr>
          <w:rFonts w:ascii="Times New Roman" w:hAnsi="Times New Roman"/>
        </w:rPr>
        <w:fldChar w:fldCharType="end"/>
      </w:r>
      <w:r w:rsidR="007E2F43" w:rsidRPr="007E2F43">
        <w:rPr>
          <w:rFonts w:ascii="Times New Roman" w:hAnsi="Times New Roman"/>
        </w:rPr>
        <w:t xml:space="preserve"> is satisfied only by one solution </w:t>
      </w:r>
      <w:ins w:id="9044" w:author="Nasser Mustafa [2]" w:date="2018-09-18T23:23:00Z">
        <w:r w:rsidR="009F1E48">
          <w:rPr>
            <w:rFonts w:ascii="Times New Roman" w:hAnsi="Times New Roman"/>
          </w:rPr>
          <w:fldChar w:fldCharType="begin" w:fldLock="1"/>
        </w:r>
      </w:ins>
      <w:r w:rsidR="00B050F0">
        <w:rPr>
          <w:rFonts w:ascii="Times New Roman" w:hAnsi="Times New Roman"/>
        </w:rPr>
        <w:instrText>ADDIN CSL_CITATION {"citationItems":[{"id":"ITEM-1","itemData":{"author":[{"dropping-particle":"","family":"Taromirad, M., N. Matragkas","given":"R.F. Paige.","non-dropping-particle":"","parse-names":false,"suffix":""}],"container-title":"7th International Workshop on Multi-Paradigm Modeling co-located with 2013 ACM/IEEE 16th International Conference on Model Driven Engineering Languages and Systems (MODELS).","id":"ITEM-1","issued":{"date-parts":[["2013"]]},"publisher-place":"Florida","title":"Towards a Multi-Domain Model-Driven Traceability Approach","type":"paper-conference"},"uris":["http://www.mendeley.com/documents/?uuid=14257d2d-bc8f-4018-ac26-419e5bbd3d56"]}],"mendeley":{"formattedCitation":"[49]","plainTextFormattedCitation":"[49]","previouslyFormattedCitation":"[49]"},"properties":{"noteIndex":0},"schema":"https://github.com/citation-style-language/schema/raw/master/csl-citation.json"}</w:instrText>
      </w:r>
      <w:r w:rsidR="009F1E48">
        <w:rPr>
          <w:rFonts w:ascii="Times New Roman" w:hAnsi="Times New Roman"/>
        </w:rPr>
        <w:fldChar w:fldCharType="separate"/>
      </w:r>
      <w:r w:rsidR="00627C91" w:rsidRPr="00627C91">
        <w:rPr>
          <w:rFonts w:ascii="Times New Roman" w:hAnsi="Times New Roman"/>
          <w:noProof/>
        </w:rPr>
        <w:t>[49]</w:t>
      </w:r>
      <w:ins w:id="9045" w:author="Nasser Mustafa [2]" w:date="2018-09-18T23:23:00Z">
        <w:r w:rsidR="009F1E48">
          <w:rPr>
            <w:rFonts w:ascii="Times New Roman" w:hAnsi="Times New Roman"/>
          </w:rPr>
          <w:fldChar w:fldCharType="end"/>
        </w:r>
      </w:ins>
      <w:del w:id="9046" w:author="Nasser Mustafa [2]" w:date="2018-09-18T23:23:00Z">
        <w:r w:rsidR="007E2F43" w:rsidRPr="007E2F43" w:rsidDel="009F1E48">
          <w:rPr>
            <w:rFonts w:ascii="Times New Roman" w:hAnsi="Times New Roman"/>
            <w:lang w:val="en-CA"/>
          </w:rPr>
          <w:fldChar w:fldCharType="begin"/>
        </w:r>
        <w:r w:rsidR="003C33CA" w:rsidRPr="009F1E48" w:rsidDel="009F1E48">
          <w:rPr>
            <w:rFonts w:ascii="Times New Roman" w:hAnsi="Times New Roman"/>
            <w:lang w:val="en-CA"/>
          </w:rPr>
          <w:delInstrText xml:space="preserve"> ADDIN EN.CITE &lt;EndNote&gt;&lt;Cite&gt;&lt;Author&gt;Taromirad&lt;/Author&gt;&lt;Year&gt;2013&lt;/Year&gt;&lt;RecNum&gt;97&lt;/RecNum&gt;&lt;DisplayText&gt;[30]&lt;/DisplayText&gt;&lt;record&gt;&lt;rec-number&gt;97&lt;/rec-number&gt;&lt;foreign-keys&gt;&lt;key app="EN" db-id="tvxa5fdete252teftz0psaw2r0wedat5fte5"&gt;97&lt;/key&gt;&lt;/foreign-keys&gt;&lt;ref-type name="Conference Proceedings"&gt;10&lt;/ref-type&gt;&lt;contributors&gt;&lt;authors&gt;&lt;author&gt;Masoumeh Taromirad&lt;/author&gt;&lt;author&gt;Nicholas Matragkas&amp;#x9; &lt;/author&gt;&lt;author&gt;Richard F  Paige&lt;/author&gt;&lt;/authors&gt;&lt;/contributors&gt;&lt;titles&gt;&lt;title&gt;Towards a Multi-Domain Model-Driven Traceability Approach.&lt;/title&gt;&lt;secondary-title&gt;7th International Workshop on Multi-Paradigm Modeling co-located with 2013 ACM/IEEE 16th International Conference on Model Driven Engineering Languages and Systems (MODELS)&lt;/secondary-title&gt;&lt;/titles&gt;&lt;pages&gt;27-36&lt;/pages&gt;&lt;dates&gt;&lt;year&gt;2013&lt;/year&gt;&lt;/dates&gt;&lt;pub-location&gt;Florida, USA&lt;/pub-location&gt;&lt;urls&gt;&lt;/urls&gt;&lt;/record&gt;&lt;/Cite&gt;&lt;/EndNote&gt;</w:delInstrText>
        </w:r>
        <w:r w:rsidR="007E2F43" w:rsidRPr="007E2F43" w:rsidDel="009F1E48">
          <w:rPr>
            <w:rFonts w:ascii="Times New Roman" w:hAnsi="Times New Roman"/>
            <w:lang w:val="en-CA"/>
          </w:rPr>
          <w:fldChar w:fldCharType="separate"/>
        </w:r>
        <w:r w:rsidR="003C33CA" w:rsidRPr="009F1E48" w:rsidDel="009F1E48">
          <w:rPr>
            <w:rFonts w:ascii="Times New Roman" w:hAnsi="Times New Roman"/>
            <w:noProof/>
            <w:lang w:val="en-CA"/>
          </w:rPr>
          <w:delText>[</w:delText>
        </w:r>
        <w:r w:rsidR="00660900" w:rsidRPr="009F1E48" w:rsidDel="009F1E48">
          <w:fldChar w:fldCharType="begin"/>
        </w:r>
        <w:r w:rsidR="00660900" w:rsidRPr="009F1E48" w:rsidDel="009F1E48">
          <w:delInstrText xml:space="preserve"> HYPERLINK \l "_ENREF_30" \o "Taromirad, 2013 #97" </w:delInstrText>
        </w:r>
        <w:r w:rsidR="00660900" w:rsidRPr="009F1E48" w:rsidDel="009F1E48">
          <w:fldChar w:fldCharType="separate"/>
        </w:r>
        <w:r w:rsidR="006A58FF" w:rsidRPr="009F1E48" w:rsidDel="009F1E48">
          <w:rPr>
            <w:rFonts w:ascii="Times New Roman" w:hAnsi="Times New Roman"/>
            <w:noProof/>
            <w:lang w:val="en-CA"/>
          </w:rPr>
          <w:delText>30</w:delText>
        </w:r>
        <w:r w:rsidR="00660900" w:rsidRPr="009F1E48" w:rsidDel="009F1E48">
          <w:rPr>
            <w:rFonts w:ascii="Times New Roman" w:hAnsi="Times New Roman"/>
            <w:noProof/>
            <w:lang w:val="en-CA"/>
          </w:rPr>
          <w:fldChar w:fldCharType="end"/>
        </w:r>
        <w:r w:rsidR="003C33CA" w:rsidRPr="009F1E48" w:rsidDel="009F1E48">
          <w:rPr>
            <w:rFonts w:ascii="Times New Roman" w:hAnsi="Times New Roman"/>
            <w:noProof/>
            <w:lang w:val="en-CA"/>
          </w:rPr>
          <w:delText>]</w:delText>
        </w:r>
        <w:r w:rsidR="007E2F43" w:rsidRPr="007E2F43" w:rsidDel="009F1E48">
          <w:rPr>
            <w:rFonts w:ascii="Times New Roman" w:hAnsi="Times New Roman"/>
            <w:lang w:val="en-CA"/>
          </w:rPr>
          <w:fldChar w:fldCharType="end"/>
        </w:r>
      </w:del>
      <w:r w:rsidR="007E2F43" w:rsidRPr="007E2F43">
        <w:rPr>
          <w:rFonts w:ascii="Times New Roman" w:hAnsi="Times New Roman"/>
          <w:lang w:val="en-CA"/>
        </w:rPr>
        <w:t xml:space="preserve"> since</w:t>
      </w:r>
      <w:r w:rsidR="007E2F43">
        <w:rPr>
          <w:rFonts w:ascii="Times New Roman" w:hAnsi="Times New Roman"/>
          <w:lang w:val="en-CA"/>
        </w:rPr>
        <w:t xml:space="preserve"> none of the other traceability solutions can capture traceability information for model transformation as required by</w:t>
      </w:r>
      <w:r w:rsidR="007E2F43" w:rsidRPr="007E2F43">
        <w:rPr>
          <w:rFonts w:ascii="Times New Roman" w:hAnsi="Times New Roman"/>
          <w:lang w:val="en-CA"/>
        </w:rPr>
        <w:t xml:space="preserve"> </w:t>
      </w:r>
      <w:r w:rsidR="007E2F43" w:rsidRPr="007E2F43">
        <w:rPr>
          <w:rFonts w:ascii="Times New Roman" w:hAnsi="Times New Roman"/>
        </w:rPr>
        <w:fldChar w:fldCharType="begin"/>
      </w:r>
      <w:r w:rsidR="007E2F43" w:rsidRPr="007E2F43">
        <w:rPr>
          <w:rFonts w:ascii="Times New Roman" w:hAnsi="Times New Roman"/>
        </w:rPr>
        <w:instrText xml:space="preserve"> REF _Ref482757418 \h  \* MERGEFORMAT </w:instrText>
      </w:r>
      <w:r w:rsidR="007E2F43" w:rsidRPr="007E2F43">
        <w:rPr>
          <w:rFonts w:ascii="Times New Roman" w:hAnsi="Times New Roman"/>
        </w:rPr>
      </w:r>
      <w:r w:rsidR="007E2F43" w:rsidRPr="007E2F43">
        <w:rPr>
          <w:rFonts w:ascii="Times New Roman" w:hAnsi="Times New Roman"/>
        </w:rPr>
        <w:fldChar w:fldCharType="separate"/>
      </w:r>
      <w:ins w:id="9047" w:author="Nasser Mustafa [2]" w:date="2018-09-26T11:08:00Z">
        <w:r w:rsidR="00047800" w:rsidRPr="00981CA4">
          <w:rPr>
            <w:rFonts w:ascii="Times New Roman" w:hAnsi="Times New Roman"/>
          </w:rPr>
          <w:t xml:space="preserve">TrTstCase </w:t>
        </w:r>
        <w:r w:rsidR="00047800">
          <w:rPr>
            <w:rFonts w:ascii="Times New Roman" w:hAnsi="Times New Roman"/>
            <w:noProof/>
          </w:rPr>
          <w:t>10</w:t>
        </w:r>
      </w:ins>
      <w:del w:id="9048" w:author="Nasser Mustafa [2]" w:date="2018-09-19T14:47:00Z">
        <w:r w:rsidR="00C779F7" w:rsidRPr="00981CA4" w:rsidDel="00740534">
          <w:rPr>
            <w:rFonts w:ascii="Times New Roman" w:hAnsi="Times New Roman"/>
          </w:rPr>
          <w:delText xml:space="preserve">TrTstCase </w:delText>
        </w:r>
        <w:r w:rsidR="00C779F7" w:rsidDel="00740534">
          <w:rPr>
            <w:rFonts w:ascii="Times New Roman" w:hAnsi="Times New Roman"/>
            <w:noProof/>
          </w:rPr>
          <w:delText>10</w:delText>
        </w:r>
      </w:del>
      <w:r w:rsidR="007E2F43" w:rsidRPr="007E2F43">
        <w:rPr>
          <w:rFonts w:ascii="Times New Roman" w:hAnsi="Times New Roman"/>
        </w:rPr>
        <w:fldChar w:fldCharType="end"/>
      </w:r>
      <w:r w:rsidR="007E2F43" w:rsidRPr="007E2F43">
        <w:rPr>
          <w:rFonts w:ascii="Times New Roman" w:hAnsi="Times New Roman"/>
        </w:rPr>
        <w:t xml:space="preserve">. </w:t>
      </w:r>
      <w:r w:rsidR="008D6A85">
        <w:rPr>
          <w:rFonts w:ascii="Times New Roman" w:hAnsi="Times New Roman"/>
        </w:rPr>
        <w:t xml:space="preserve">The table also indicates that </w:t>
      </w:r>
      <w:r w:rsidR="00463FC1" w:rsidRPr="00C67C7F">
        <w:rPr>
          <w:rFonts w:ascii="Times New Roman" w:hAnsi="Times New Roman"/>
        </w:rPr>
        <w:t xml:space="preserve">the </w:t>
      </w:r>
      <w:r w:rsidR="00463FC1">
        <w:rPr>
          <w:rFonts w:ascii="Times New Roman" w:hAnsi="Times New Roman"/>
        </w:rPr>
        <w:t>validation case</w:t>
      </w:r>
      <w:r w:rsidR="00463FC1" w:rsidRPr="00C67C7F">
        <w:rPr>
          <w:rFonts w:ascii="Times New Roman" w:hAnsi="Times New Roman"/>
        </w:rPr>
        <w:t xml:space="preserve"> </w:t>
      </w:r>
      <w:r w:rsidR="00463FC1" w:rsidRPr="00C67C7F">
        <w:rPr>
          <w:rFonts w:ascii="Times New Roman" w:hAnsi="Times New Roman"/>
        </w:rPr>
        <w:fldChar w:fldCharType="begin"/>
      </w:r>
      <w:r w:rsidR="00463FC1" w:rsidRPr="00C67C7F">
        <w:rPr>
          <w:rFonts w:ascii="Times New Roman" w:hAnsi="Times New Roman"/>
        </w:rPr>
        <w:instrText xml:space="preserve"> REF _Ref482756186 \h  \* MERGEFORMAT </w:instrText>
      </w:r>
      <w:r w:rsidR="00463FC1" w:rsidRPr="00C67C7F">
        <w:rPr>
          <w:rFonts w:ascii="Times New Roman" w:hAnsi="Times New Roman"/>
        </w:rPr>
      </w:r>
      <w:r w:rsidR="00463FC1" w:rsidRPr="00C67C7F">
        <w:rPr>
          <w:rFonts w:ascii="Times New Roman" w:hAnsi="Times New Roman"/>
        </w:rPr>
        <w:fldChar w:fldCharType="separate"/>
      </w:r>
      <w:ins w:id="9049" w:author="Nasser Mustafa [2]" w:date="2018-09-26T11:08:00Z">
        <w:r w:rsidR="00047800" w:rsidRPr="00047800">
          <w:rPr>
            <w:rFonts w:ascii="Times New Roman" w:hAnsi="Times New Roman"/>
            <w:rPrChange w:id="9050" w:author="Nasser Mustafa [2]" w:date="2018-09-26T11:08:00Z">
              <w:rPr>
                <w:rFonts w:ascii="Times New Roman" w:hAnsi="Times New Roman"/>
                <w:b/>
              </w:rPr>
            </w:rPrChange>
          </w:rPr>
          <w:t xml:space="preserve">TrTstCase </w:t>
        </w:r>
        <w:r w:rsidR="00047800" w:rsidRPr="00047800">
          <w:rPr>
            <w:rFonts w:ascii="Times New Roman" w:hAnsi="Times New Roman"/>
            <w:noProof/>
            <w:rPrChange w:id="9051" w:author="Nasser Mustafa [2]" w:date="2018-09-26T11:08:00Z">
              <w:rPr>
                <w:rFonts w:ascii="Times New Roman" w:hAnsi="Times New Roman"/>
                <w:b/>
                <w:noProof/>
              </w:rPr>
            </w:rPrChange>
          </w:rPr>
          <w:t>8</w:t>
        </w:r>
      </w:ins>
      <w:del w:id="9052" w:author="Nasser Mustafa [2]" w:date="2018-09-19T14:47:00Z">
        <w:r w:rsidR="00C779F7" w:rsidRPr="003379F6" w:rsidDel="00740534">
          <w:rPr>
            <w:rFonts w:ascii="Times New Roman" w:hAnsi="Times New Roman"/>
          </w:rPr>
          <w:delText xml:space="preserve">TrTstCase </w:delText>
        </w:r>
        <w:r w:rsidR="00C779F7" w:rsidRPr="003379F6" w:rsidDel="00740534">
          <w:rPr>
            <w:rFonts w:ascii="Times New Roman" w:hAnsi="Times New Roman"/>
            <w:noProof/>
          </w:rPr>
          <w:delText>8</w:delText>
        </w:r>
      </w:del>
      <w:r w:rsidR="00463FC1" w:rsidRPr="00C67C7F">
        <w:rPr>
          <w:rFonts w:ascii="Times New Roman" w:hAnsi="Times New Roman"/>
        </w:rPr>
        <w:fldChar w:fldCharType="end"/>
      </w:r>
      <w:r w:rsidR="008D6A85">
        <w:rPr>
          <w:rFonts w:ascii="Times New Roman" w:hAnsi="Times New Roman"/>
        </w:rPr>
        <w:t xml:space="preserve"> did not </w:t>
      </w:r>
      <w:r w:rsidR="003956E3">
        <w:rPr>
          <w:rFonts w:ascii="Times New Roman" w:hAnsi="Times New Roman"/>
        </w:rPr>
        <w:t>pass since none of the existing solutions consider adding constraints to</w:t>
      </w:r>
      <w:r w:rsidR="00D537E0">
        <w:rPr>
          <w:rFonts w:ascii="Times New Roman" w:hAnsi="Times New Roman"/>
        </w:rPr>
        <w:t xml:space="preserve"> an artifact or trace link</w:t>
      </w:r>
      <w:r w:rsidR="008D6A85">
        <w:rPr>
          <w:rFonts w:ascii="Times New Roman" w:hAnsi="Times New Roman"/>
        </w:rPr>
        <w:t>.</w:t>
      </w:r>
      <w:r w:rsidR="00463FC1" w:rsidRPr="00C67C7F">
        <w:rPr>
          <w:rFonts w:ascii="Times New Roman" w:hAnsi="Times New Roman"/>
        </w:rPr>
        <w:t xml:space="preserve"> </w:t>
      </w:r>
      <w:r w:rsidR="008D6A85">
        <w:rPr>
          <w:rFonts w:ascii="Times New Roman" w:hAnsi="Times New Roman"/>
        </w:rPr>
        <w:t xml:space="preserve">Also, </w:t>
      </w:r>
      <w:r w:rsidR="008D6A85" w:rsidRPr="00C67C7F">
        <w:rPr>
          <w:rFonts w:ascii="Times New Roman" w:hAnsi="Times New Roman"/>
        </w:rPr>
        <w:fldChar w:fldCharType="begin"/>
      </w:r>
      <w:r w:rsidR="008D6A85" w:rsidRPr="00C67C7F">
        <w:rPr>
          <w:rFonts w:ascii="Times New Roman" w:hAnsi="Times New Roman"/>
        </w:rPr>
        <w:instrText xml:space="preserve"> REF _Ref482757515 \h  \* MERGEFORMAT </w:instrText>
      </w:r>
      <w:r w:rsidR="008D6A85" w:rsidRPr="00C67C7F">
        <w:rPr>
          <w:rFonts w:ascii="Times New Roman" w:hAnsi="Times New Roman"/>
        </w:rPr>
      </w:r>
      <w:r w:rsidR="008D6A85" w:rsidRPr="00C67C7F">
        <w:rPr>
          <w:rFonts w:ascii="Times New Roman" w:hAnsi="Times New Roman"/>
        </w:rPr>
        <w:fldChar w:fldCharType="separate"/>
      </w:r>
      <w:ins w:id="9053" w:author="Nasser Mustafa [2]" w:date="2018-09-26T11:08:00Z">
        <w:r w:rsidR="00047800" w:rsidRPr="00981CA4">
          <w:rPr>
            <w:rFonts w:ascii="Times New Roman" w:hAnsi="Times New Roman"/>
          </w:rPr>
          <w:t xml:space="preserve">TrTstCase </w:t>
        </w:r>
        <w:r w:rsidR="00047800">
          <w:rPr>
            <w:rFonts w:ascii="Times New Roman" w:hAnsi="Times New Roman"/>
            <w:noProof/>
          </w:rPr>
          <w:t>11</w:t>
        </w:r>
      </w:ins>
      <w:del w:id="9054" w:author="Nasser Mustafa [2]" w:date="2018-09-19T14:47:00Z">
        <w:r w:rsidR="00C779F7" w:rsidRPr="00981CA4" w:rsidDel="00740534">
          <w:rPr>
            <w:rFonts w:ascii="Times New Roman" w:hAnsi="Times New Roman"/>
          </w:rPr>
          <w:delText xml:space="preserve">TrTstCase </w:delText>
        </w:r>
        <w:r w:rsidR="00C779F7" w:rsidDel="00740534">
          <w:rPr>
            <w:rFonts w:ascii="Times New Roman" w:hAnsi="Times New Roman"/>
            <w:noProof/>
          </w:rPr>
          <w:delText>11</w:delText>
        </w:r>
      </w:del>
      <w:r w:rsidR="008D6A85" w:rsidRPr="00C67C7F">
        <w:rPr>
          <w:rFonts w:ascii="Times New Roman" w:hAnsi="Times New Roman"/>
        </w:rPr>
        <w:fldChar w:fldCharType="end"/>
      </w:r>
      <w:r w:rsidR="008D6A85">
        <w:rPr>
          <w:rFonts w:ascii="Times New Roman" w:hAnsi="Times New Roman"/>
        </w:rPr>
        <w:t xml:space="preserve"> which relates to assign</w:t>
      </w:r>
      <w:r w:rsidR="00D537E0">
        <w:rPr>
          <w:rFonts w:ascii="Times New Roman" w:hAnsi="Times New Roman"/>
        </w:rPr>
        <w:t>ing</w:t>
      </w:r>
      <w:r w:rsidR="008D6A85">
        <w:rPr>
          <w:rFonts w:ascii="Times New Roman" w:hAnsi="Times New Roman"/>
        </w:rPr>
        <w:t xml:space="preserve"> </w:t>
      </w:r>
      <w:r w:rsidR="00D537E0">
        <w:rPr>
          <w:rFonts w:ascii="Times New Roman" w:hAnsi="Times New Roman"/>
        </w:rPr>
        <w:t xml:space="preserve">a </w:t>
      </w:r>
      <w:r w:rsidR="008D6A85">
        <w:rPr>
          <w:rFonts w:ascii="Times New Roman" w:hAnsi="Times New Roman"/>
        </w:rPr>
        <w:t>version to a trace element</w:t>
      </w:r>
      <w:r w:rsidR="008D6A85" w:rsidRPr="00C67C7F">
        <w:rPr>
          <w:rFonts w:ascii="Times New Roman" w:hAnsi="Times New Roman"/>
        </w:rPr>
        <w:t xml:space="preserve"> and </w:t>
      </w:r>
      <w:r w:rsidR="008D6A85" w:rsidRPr="00C67C7F">
        <w:rPr>
          <w:rFonts w:ascii="Times New Roman" w:hAnsi="Times New Roman"/>
        </w:rPr>
        <w:fldChar w:fldCharType="begin"/>
      </w:r>
      <w:r w:rsidR="008D6A85" w:rsidRPr="00C67C7F">
        <w:rPr>
          <w:rFonts w:ascii="Times New Roman" w:hAnsi="Times New Roman"/>
        </w:rPr>
        <w:instrText xml:space="preserve"> REF _Ref482756285 \h  \* MERGEFORMAT </w:instrText>
      </w:r>
      <w:r w:rsidR="008D6A85" w:rsidRPr="00C67C7F">
        <w:rPr>
          <w:rFonts w:ascii="Times New Roman" w:hAnsi="Times New Roman"/>
        </w:rPr>
      </w:r>
      <w:r w:rsidR="008D6A85" w:rsidRPr="00C67C7F">
        <w:rPr>
          <w:rFonts w:ascii="Times New Roman" w:hAnsi="Times New Roman"/>
        </w:rPr>
        <w:fldChar w:fldCharType="separate"/>
      </w:r>
    </w:p>
    <w:p w14:paraId="640B7752" w14:textId="7F9581BD" w:rsidR="00C779F7" w:rsidRPr="00981CA4" w:rsidDel="00740534" w:rsidRDefault="00047800" w:rsidP="001B582E">
      <w:pPr>
        <w:spacing w:line="480" w:lineRule="auto"/>
        <w:jc w:val="both"/>
        <w:rPr>
          <w:del w:id="9055" w:author="Nasser Mustafa [2]" w:date="2018-09-19T14:47:00Z"/>
          <w:rFonts w:ascii="Times New Roman" w:hAnsi="Times New Roman"/>
        </w:rPr>
      </w:pPr>
      <w:ins w:id="9056" w:author="Nasser Mustafa [2]" w:date="2018-09-26T11:08:00Z">
        <w:r w:rsidRPr="00047800">
          <w:rPr>
            <w:rFonts w:ascii="Times New Roman" w:hAnsi="Times New Roman"/>
            <w:noProof/>
            <w:rPrChange w:id="9057" w:author="Nasser Mustafa [2]" w:date="2018-09-26T11:08:00Z">
              <w:rPr>
                <w:rFonts w:ascii="Times New Roman" w:hAnsi="Times New Roman"/>
                <w:b/>
              </w:rPr>
            </w:rPrChange>
          </w:rPr>
          <w:t xml:space="preserve">TrTstCase </w:t>
        </w:r>
        <w:r w:rsidRPr="00047800">
          <w:rPr>
            <w:rFonts w:ascii="Times New Roman" w:hAnsi="Times New Roman"/>
            <w:noProof/>
            <w:rPrChange w:id="9058" w:author="Nasser Mustafa [2]" w:date="2018-09-26T11:08:00Z">
              <w:rPr>
                <w:rFonts w:ascii="Times New Roman" w:hAnsi="Times New Roman"/>
                <w:b/>
                <w:noProof/>
              </w:rPr>
            </w:rPrChange>
          </w:rPr>
          <w:t>12</w:t>
        </w:r>
      </w:ins>
    </w:p>
    <w:p w14:paraId="4586B038" w14:textId="3EC17DB0" w:rsidR="00B97147" w:rsidRPr="00C67C7F" w:rsidRDefault="00C779F7" w:rsidP="001B582E">
      <w:pPr>
        <w:spacing w:line="480" w:lineRule="auto"/>
        <w:jc w:val="both"/>
        <w:rPr>
          <w:rFonts w:ascii="Times New Roman" w:hAnsi="Times New Roman"/>
        </w:rPr>
      </w:pPr>
      <w:del w:id="9059" w:author="Nasser Mustafa [2]" w:date="2018-09-19T14:47:00Z">
        <w:r w:rsidRPr="003379F6" w:rsidDel="00740534">
          <w:rPr>
            <w:rFonts w:ascii="Times New Roman" w:hAnsi="Times New Roman"/>
            <w:noProof/>
          </w:rPr>
          <w:delText>TrTstCase</w:delText>
        </w:r>
        <w:r w:rsidRPr="004116CF" w:rsidDel="00740534">
          <w:rPr>
            <w:rFonts w:ascii="Times New Roman" w:hAnsi="Times New Roman"/>
            <w:noProof/>
            <w:rPrChange w:id="9060" w:author="Nasser Mustafa [2]" w:date="2018-09-18T23:16:00Z">
              <w:rPr>
                <w:rFonts w:ascii="Times New Roman" w:hAnsi="Times New Roman"/>
                <w:b/>
                <w:noProof/>
              </w:rPr>
            </w:rPrChange>
          </w:rPr>
          <w:delText xml:space="preserve"> 12</w:delText>
        </w:r>
      </w:del>
      <w:r w:rsidR="008D6A85" w:rsidRPr="00C67C7F">
        <w:rPr>
          <w:rFonts w:ascii="Times New Roman" w:hAnsi="Times New Roman"/>
        </w:rPr>
        <w:fldChar w:fldCharType="end"/>
      </w:r>
      <w:r w:rsidR="008D6A85">
        <w:rPr>
          <w:rFonts w:ascii="Times New Roman" w:hAnsi="Times New Roman"/>
        </w:rPr>
        <w:t xml:space="preserve"> </w:t>
      </w:r>
      <w:del w:id="9061" w:author="Yvan Labiche" w:date="2018-09-07T22:35:00Z">
        <w:r w:rsidR="008D6A85" w:rsidDel="004E3A7E">
          <w:rPr>
            <w:rFonts w:ascii="Times New Roman" w:hAnsi="Times New Roman"/>
          </w:rPr>
          <w:delText xml:space="preserve">which </w:delText>
        </w:r>
      </w:del>
      <w:r w:rsidR="008D6A85">
        <w:rPr>
          <w:rFonts w:ascii="Times New Roman" w:hAnsi="Times New Roman"/>
        </w:rPr>
        <w:t xml:space="preserve">relates to </w:t>
      </w:r>
      <w:r w:rsidR="00D537E0">
        <w:rPr>
          <w:rFonts w:ascii="Times New Roman" w:hAnsi="Times New Roman"/>
        </w:rPr>
        <w:t>characterizing</w:t>
      </w:r>
      <w:r w:rsidR="008D6A85">
        <w:rPr>
          <w:rFonts w:ascii="Times New Roman" w:hAnsi="Times New Roman"/>
        </w:rPr>
        <w:t xml:space="preserve"> a trace element</w:t>
      </w:r>
      <w:r w:rsidR="00FF63CB">
        <w:rPr>
          <w:rFonts w:ascii="Times New Roman" w:hAnsi="Times New Roman"/>
        </w:rPr>
        <w:t xml:space="preserve">. These </w:t>
      </w:r>
      <w:commentRangeStart w:id="9062"/>
      <w:r w:rsidR="00FF63CB">
        <w:rPr>
          <w:rFonts w:ascii="Times New Roman" w:hAnsi="Times New Roman"/>
        </w:rPr>
        <w:t xml:space="preserve">two </w:t>
      </w:r>
      <w:commentRangeEnd w:id="9062"/>
      <w:r w:rsidR="004E3A7E">
        <w:rPr>
          <w:rStyle w:val="CommentReference"/>
          <w:rFonts w:ascii="Times New Roman" w:eastAsia="Calibri" w:hAnsi="Times New Roman"/>
        </w:rPr>
        <w:commentReference w:id="9062"/>
      </w:r>
      <w:r w:rsidR="00FF63CB">
        <w:rPr>
          <w:rFonts w:ascii="Times New Roman" w:hAnsi="Times New Roman"/>
        </w:rPr>
        <w:t>test cases</w:t>
      </w:r>
      <w:r w:rsidR="008D6A85">
        <w:rPr>
          <w:rFonts w:ascii="Times New Roman" w:hAnsi="Times New Roman"/>
        </w:rPr>
        <w:t xml:space="preserve"> </w:t>
      </w:r>
      <w:r w:rsidR="00FF63CB">
        <w:rPr>
          <w:rFonts w:ascii="Times New Roman" w:hAnsi="Times New Roman"/>
        </w:rPr>
        <w:t xml:space="preserve">were </w:t>
      </w:r>
      <w:r w:rsidR="00463FC1">
        <w:rPr>
          <w:rFonts w:ascii="Times New Roman" w:hAnsi="Times New Roman"/>
        </w:rPr>
        <w:t>not pass</w:t>
      </w:r>
      <w:r w:rsidR="00FF63CB">
        <w:rPr>
          <w:rFonts w:ascii="Times New Roman" w:hAnsi="Times New Roman"/>
        </w:rPr>
        <w:t>ed</w:t>
      </w:r>
      <w:r w:rsidR="00463FC1">
        <w:rPr>
          <w:rFonts w:ascii="Times New Roman" w:hAnsi="Times New Roman"/>
        </w:rPr>
        <w:t xml:space="preserve"> by any model. Hence, the validation criteria</w:t>
      </w:r>
      <w:r w:rsidR="00320C04" w:rsidRPr="00463FC1">
        <w:rPr>
          <w:rFonts w:ascii="Times New Roman" w:hAnsi="Times New Roman"/>
        </w:rPr>
        <w:t xml:space="preserve"> </w:t>
      </w:r>
      <w:r w:rsidR="00320C04" w:rsidRPr="00463FC1">
        <w:rPr>
          <w:rFonts w:ascii="Times New Roman" w:hAnsi="Times New Roman"/>
        </w:rPr>
        <w:fldChar w:fldCharType="begin"/>
      </w:r>
      <w:r w:rsidR="00320C04" w:rsidRPr="00463FC1">
        <w:rPr>
          <w:rFonts w:ascii="Times New Roman" w:hAnsi="Times New Roman"/>
        </w:rPr>
        <w:instrText xml:space="preserve"> REF _Ref484619544 \r \h </w:instrText>
      </w:r>
      <w:r w:rsidR="00463FC1">
        <w:rPr>
          <w:rFonts w:ascii="Times New Roman" w:hAnsi="Times New Roman"/>
        </w:rPr>
        <w:instrText xml:space="preserve"> \* MERGEFORMAT </w:instrText>
      </w:r>
      <w:r w:rsidR="00320C04" w:rsidRPr="00463FC1">
        <w:rPr>
          <w:rFonts w:ascii="Times New Roman" w:hAnsi="Times New Roman"/>
        </w:rPr>
      </w:r>
      <w:r w:rsidR="00320C04" w:rsidRPr="00463FC1">
        <w:rPr>
          <w:rFonts w:ascii="Times New Roman" w:hAnsi="Times New Roman"/>
        </w:rPr>
        <w:fldChar w:fldCharType="separate"/>
      </w:r>
      <w:r w:rsidR="00047800">
        <w:rPr>
          <w:rFonts w:ascii="Times New Roman" w:hAnsi="Times New Roman"/>
        </w:rPr>
        <w:t>ValCr1</w:t>
      </w:r>
      <w:r w:rsidR="00320C04" w:rsidRPr="00463FC1">
        <w:rPr>
          <w:rFonts w:ascii="Times New Roman" w:hAnsi="Times New Roman"/>
        </w:rPr>
        <w:fldChar w:fldCharType="end"/>
      </w:r>
      <w:r w:rsidR="00320C04" w:rsidRPr="00463FC1">
        <w:rPr>
          <w:rFonts w:ascii="Times New Roman" w:hAnsi="Times New Roman"/>
        </w:rPr>
        <w:t xml:space="preserve">, </w:t>
      </w:r>
      <w:r w:rsidR="00320C04" w:rsidRPr="00463FC1">
        <w:rPr>
          <w:rFonts w:ascii="Times New Roman" w:hAnsi="Times New Roman"/>
        </w:rPr>
        <w:fldChar w:fldCharType="begin"/>
      </w:r>
      <w:r w:rsidR="00320C04" w:rsidRPr="00463FC1">
        <w:rPr>
          <w:rFonts w:ascii="Times New Roman" w:hAnsi="Times New Roman"/>
        </w:rPr>
        <w:instrText xml:space="preserve"> REF _Ref421356344 \r \h  \* MERGEFORMAT </w:instrText>
      </w:r>
      <w:r w:rsidR="00320C04" w:rsidRPr="00463FC1">
        <w:rPr>
          <w:rFonts w:ascii="Times New Roman" w:hAnsi="Times New Roman"/>
        </w:rPr>
      </w:r>
      <w:r w:rsidR="00320C04" w:rsidRPr="00463FC1">
        <w:rPr>
          <w:rFonts w:ascii="Times New Roman" w:hAnsi="Times New Roman"/>
        </w:rPr>
        <w:fldChar w:fldCharType="separate"/>
      </w:r>
      <w:r w:rsidR="00047800">
        <w:rPr>
          <w:rFonts w:ascii="Times New Roman" w:hAnsi="Times New Roman"/>
        </w:rPr>
        <w:t>ValCr5</w:t>
      </w:r>
      <w:r w:rsidR="00320C04" w:rsidRPr="00463FC1">
        <w:rPr>
          <w:rFonts w:ascii="Times New Roman" w:hAnsi="Times New Roman"/>
        </w:rPr>
        <w:fldChar w:fldCharType="end"/>
      </w:r>
      <w:r w:rsidR="00320C04" w:rsidRPr="00463FC1">
        <w:rPr>
          <w:rFonts w:ascii="Times New Roman" w:hAnsi="Times New Roman"/>
        </w:rPr>
        <w:t xml:space="preserve">, </w:t>
      </w:r>
      <w:r w:rsidR="00320C04" w:rsidRPr="00463FC1">
        <w:rPr>
          <w:rFonts w:ascii="Times New Roman" w:hAnsi="Times New Roman"/>
        </w:rPr>
        <w:fldChar w:fldCharType="begin"/>
      </w:r>
      <w:r w:rsidR="00320C04" w:rsidRPr="00463FC1">
        <w:rPr>
          <w:rFonts w:ascii="Times New Roman" w:hAnsi="Times New Roman"/>
        </w:rPr>
        <w:instrText xml:space="preserve"> REF _Ref421356406 \r \h  \* MERGEFORMAT </w:instrText>
      </w:r>
      <w:r w:rsidR="00320C04" w:rsidRPr="00463FC1">
        <w:rPr>
          <w:rFonts w:ascii="Times New Roman" w:hAnsi="Times New Roman"/>
        </w:rPr>
      </w:r>
      <w:r w:rsidR="00320C04" w:rsidRPr="00463FC1">
        <w:rPr>
          <w:rFonts w:ascii="Times New Roman" w:hAnsi="Times New Roman"/>
        </w:rPr>
        <w:fldChar w:fldCharType="separate"/>
      </w:r>
      <w:r w:rsidR="00047800">
        <w:rPr>
          <w:rFonts w:ascii="Times New Roman" w:hAnsi="Times New Roman"/>
        </w:rPr>
        <w:t>ValCr6</w:t>
      </w:r>
      <w:r w:rsidR="00320C04" w:rsidRPr="00463FC1">
        <w:rPr>
          <w:rFonts w:ascii="Times New Roman" w:hAnsi="Times New Roman"/>
        </w:rPr>
        <w:fldChar w:fldCharType="end"/>
      </w:r>
      <w:r w:rsidR="00463FC1" w:rsidRPr="00463FC1">
        <w:rPr>
          <w:rFonts w:ascii="Times New Roman" w:hAnsi="Times New Roman"/>
        </w:rPr>
        <w:t xml:space="preserve">, and </w:t>
      </w:r>
      <w:r w:rsidR="00463FC1" w:rsidRPr="00463FC1">
        <w:rPr>
          <w:rFonts w:ascii="Times New Roman" w:hAnsi="Times New Roman"/>
        </w:rPr>
        <w:fldChar w:fldCharType="begin"/>
      </w:r>
      <w:r w:rsidR="00463FC1" w:rsidRPr="00463FC1">
        <w:rPr>
          <w:rFonts w:ascii="Times New Roman" w:hAnsi="Times New Roman"/>
        </w:rPr>
        <w:instrText xml:space="preserve"> REF _Ref482757547 \w \h  \* MERGEFORMAT </w:instrText>
      </w:r>
      <w:r w:rsidR="00463FC1" w:rsidRPr="00463FC1">
        <w:rPr>
          <w:rFonts w:ascii="Times New Roman" w:hAnsi="Times New Roman"/>
        </w:rPr>
      </w:r>
      <w:r w:rsidR="00463FC1" w:rsidRPr="00463FC1">
        <w:rPr>
          <w:rFonts w:ascii="Times New Roman" w:hAnsi="Times New Roman"/>
        </w:rPr>
        <w:fldChar w:fldCharType="separate"/>
      </w:r>
      <w:r w:rsidR="00047800">
        <w:rPr>
          <w:rFonts w:ascii="Times New Roman" w:hAnsi="Times New Roman"/>
        </w:rPr>
        <w:t>ValCr10</w:t>
      </w:r>
      <w:r w:rsidR="00463FC1" w:rsidRPr="00463FC1">
        <w:rPr>
          <w:rFonts w:ascii="Times New Roman" w:hAnsi="Times New Roman"/>
        </w:rPr>
        <w:fldChar w:fldCharType="end"/>
      </w:r>
      <w:r w:rsidR="00463FC1" w:rsidRPr="00463FC1">
        <w:rPr>
          <w:rFonts w:ascii="Times New Roman" w:hAnsi="Times New Roman"/>
        </w:rPr>
        <w:t xml:space="preserve"> </w:t>
      </w:r>
      <w:r w:rsidR="00A60939">
        <w:rPr>
          <w:rFonts w:ascii="Times New Roman" w:hAnsi="Times New Roman"/>
        </w:rPr>
        <w:t xml:space="preserve">are </w:t>
      </w:r>
      <w:r w:rsidR="00463FC1">
        <w:rPr>
          <w:rFonts w:ascii="Times New Roman" w:hAnsi="Times New Roman"/>
        </w:rPr>
        <w:t>never satisfied</w:t>
      </w:r>
      <w:r w:rsidR="008D6A85">
        <w:rPr>
          <w:rFonts w:ascii="Times New Roman" w:hAnsi="Times New Roman"/>
        </w:rPr>
        <w:t xml:space="preserve"> by </w:t>
      </w:r>
      <w:r w:rsidR="00D537E0">
        <w:rPr>
          <w:rFonts w:ascii="Times New Roman" w:hAnsi="Times New Roman"/>
        </w:rPr>
        <w:t xml:space="preserve">any </w:t>
      </w:r>
      <w:r w:rsidR="008D6A85">
        <w:rPr>
          <w:rFonts w:ascii="Times New Roman" w:hAnsi="Times New Roman"/>
        </w:rPr>
        <w:t>existing traceability solutions</w:t>
      </w:r>
      <w:r w:rsidR="00463FC1">
        <w:rPr>
          <w:rFonts w:ascii="Times New Roman" w:hAnsi="Times New Roman"/>
        </w:rPr>
        <w:t xml:space="preserve">. </w:t>
      </w:r>
      <w:r w:rsidR="00B97147" w:rsidRPr="00C67C7F">
        <w:rPr>
          <w:rFonts w:ascii="Times New Roman" w:hAnsi="Times New Roman"/>
        </w:rPr>
        <w:t xml:space="preserve">Moreover, there are only two traceability models that pass a maximum </w:t>
      </w:r>
      <w:r w:rsidR="00A60939">
        <w:rPr>
          <w:rFonts w:ascii="Times New Roman" w:hAnsi="Times New Roman"/>
        </w:rPr>
        <w:t xml:space="preserve">of ten </w:t>
      </w:r>
      <w:ins w:id="9063" w:author="Nasser Mustafa [2]" w:date="2018-09-18T23:23:00Z">
        <w:r w:rsidR="009F1E48">
          <w:rPr>
            <w:rFonts w:ascii="Times New Roman" w:hAnsi="Times New Roman"/>
          </w:rPr>
          <w:t xml:space="preserve">of </w:t>
        </w:r>
      </w:ins>
      <w:r w:rsidR="00A60939">
        <w:rPr>
          <w:rFonts w:ascii="Times New Roman" w:hAnsi="Times New Roman"/>
        </w:rPr>
        <w:t xml:space="preserve">our </w:t>
      </w:r>
      <w:del w:id="9064" w:author="Nasser Mustafa [2]" w:date="2018-09-18T23:23:00Z">
        <w:r w:rsidR="00A60939" w:rsidDel="009F1E48">
          <w:rPr>
            <w:rFonts w:ascii="Times New Roman" w:hAnsi="Times New Roman"/>
          </w:rPr>
          <w:delText xml:space="preserve">of </w:delText>
        </w:r>
      </w:del>
      <w:r w:rsidR="00A60939">
        <w:rPr>
          <w:rFonts w:ascii="Times New Roman" w:hAnsi="Times New Roman"/>
        </w:rPr>
        <w:t>16</w:t>
      </w:r>
      <w:r w:rsidR="00B97147" w:rsidRPr="00C67C7F">
        <w:rPr>
          <w:rFonts w:ascii="Times New Roman" w:hAnsi="Times New Roman"/>
        </w:rPr>
        <w:t xml:space="preserve"> cases. The rest of the traceability </w:t>
      </w:r>
      <w:r w:rsidR="00A60939">
        <w:rPr>
          <w:rFonts w:ascii="Times New Roman" w:hAnsi="Times New Roman"/>
        </w:rPr>
        <w:t xml:space="preserve">solutions </w:t>
      </w:r>
      <w:r w:rsidR="00B97147" w:rsidRPr="00C67C7F">
        <w:rPr>
          <w:rFonts w:ascii="Times New Roman" w:hAnsi="Times New Roman"/>
        </w:rPr>
        <w:t xml:space="preserve">passed at most 50% of the </w:t>
      </w:r>
      <w:r w:rsidR="006946DA">
        <w:rPr>
          <w:rFonts w:ascii="Times New Roman" w:hAnsi="Times New Roman"/>
        </w:rPr>
        <w:t>validation case</w:t>
      </w:r>
      <w:r w:rsidR="00B97147" w:rsidRPr="00C67C7F">
        <w:rPr>
          <w:rFonts w:ascii="Times New Roman" w:hAnsi="Times New Roman"/>
        </w:rPr>
        <w:t xml:space="preserve">s. </w:t>
      </w:r>
    </w:p>
    <w:p w14:paraId="5B23323A" w14:textId="6C3637C3" w:rsidR="00B97147" w:rsidRPr="00C67C7F" w:rsidRDefault="00D537E0" w:rsidP="001B582E">
      <w:pPr>
        <w:tabs>
          <w:tab w:val="left" w:pos="900"/>
        </w:tabs>
        <w:spacing w:line="480" w:lineRule="auto"/>
        <w:jc w:val="both"/>
        <w:rPr>
          <w:rFonts w:ascii="Times New Roman" w:hAnsi="Times New Roman"/>
        </w:rPr>
      </w:pPr>
      <w:r>
        <w:rPr>
          <w:rFonts w:ascii="Times New Roman" w:hAnsi="Times New Roman"/>
        </w:rPr>
        <w:t>In conclusion, t</w:t>
      </w:r>
      <w:r w:rsidR="00B97147" w:rsidRPr="00C67C7F">
        <w:rPr>
          <w:rFonts w:ascii="Times New Roman" w:hAnsi="Times New Roman"/>
        </w:rPr>
        <w:t xml:space="preserve">hese results </w:t>
      </w:r>
      <w:r>
        <w:rPr>
          <w:rFonts w:ascii="Times New Roman" w:hAnsi="Times New Roman"/>
        </w:rPr>
        <w:t xml:space="preserve">of the validation cases </w:t>
      </w:r>
      <w:r w:rsidR="00B97147" w:rsidRPr="00C67C7F">
        <w:rPr>
          <w:rFonts w:ascii="Times New Roman" w:hAnsi="Times New Roman"/>
          <w:noProof/>
        </w:rPr>
        <w:t>imply</w:t>
      </w:r>
      <w:r w:rsidR="00B97147" w:rsidRPr="00C67C7F">
        <w:rPr>
          <w:rFonts w:ascii="Times New Roman" w:hAnsi="Times New Roman"/>
        </w:rPr>
        <w:t xml:space="preserve"> two things: first, since the existing </w:t>
      </w:r>
      <w:r w:rsidR="00A60939">
        <w:rPr>
          <w:rFonts w:ascii="Times New Roman" w:hAnsi="Times New Roman"/>
        </w:rPr>
        <w:t>solutions</w:t>
      </w:r>
      <w:r w:rsidR="00A60939" w:rsidRPr="00C67C7F">
        <w:rPr>
          <w:rFonts w:ascii="Times New Roman" w:hAnsi="Times New Roman"/>
        </w:rPr>
        <w:t xml:space="preserve"> </w:t>
      </w:r>
      <w:r w:rsidR="00B97147" w:rsidRPr="00C67C7F">
        <w:rPr>
          <w:rFonts w:ascii="Times New Roman" w:hAnsi="Times New Roman"/>
        </w:rPr>
        <w:t xml:space="preserve">fail some </w:t>
      </w:r>
      <w:r w:rsidR="006946DA">
        <w:rPr>
          <w:rFonts w:ascii="Times New Roman" w:hAnsi="Times New Roman"/>
        </w:rPr>
        <w:t>validation case</w:t>
      </w:r>
      <w:r w:rsidR="00B97147" w:rsidRPr="00C67C7F">
        <w:rPr>
          <w:rFonts w:ascii="Times New Roman" w:hAnsi="Times New Roman"/>
        </w:rPr>
        <w:t xml:space="preserve">s, our traceability model </w:t>
      </w:r>
      <w:r w:rsidR="00FF63CB">
        <w:rPr>
          <w:rFonts w:ascii="Times New Roman" w:hAnsi="Times New Roman"/>
        </w:rPr>
        <w:t>shall</w:t>
      </w:r>
      <w:r w:rsidR="00FF63CB" w:rsidRPr="00C67C7F">
        <w:rPr>
          <w:rFonts w:ascii="Times New Roman" w:hAnsi="Times New Roman"/>
        </w:rPr>
        <w:t xml:space="preserve"> </w:t>
      </w:r>
      <w:r>
        <w:rPr>
          <w:rFonts w:ascii="Times New Roman" w:hAnsi="Times New Roman"/>
        </w:rPr>
        <w:t xml:space="preserve">provide adequate solutions </w:t>
      </w:r>
      <w:r w:rsidR="00B97147" w:rsidRPr="00C67C7F">
        <w:rPr>
          <w:rFonts w:ascii="Times New Roman" w:hAnsi="Times New Roman"/>
        </w:rPr>
        <w:t xml:space="preserve">for these </w:t>
      </w:r>
      <w:r>
        <w:rPr>
          <w:rFonts w:ascii="Times New Roman" w:hAnsi="Times New Roman"/>
        </w:rPr>
        <w:t>drawbacks</w:t>
      </w:r>
      <w:r w:rsidR="00A60939">
        <w:rPr>
          <w:rFonts w:ascii="Times New Roman" w:hAnsi="Times New Roman"/>
        </w:rPr>
        <w:t>;</w:t>
      </w:r>
      <w:r w:rsidR="00A60939" w:rsidRPr="00C67C7F">
        <w:rPr>
          <w:rFonts w:ascii="Times New Roman" w:hAnsi="Times New Roman"/>
        </w:rPr>
        <w:t xml:space="preserve"> </w:t>
      </w:r>
      <w:r w:rsidR="00B97147" w:rsidRPr="00C67C7F">
        <w:rPr>
          <w:rFonts w:ascii="Times New Roman" w:hAnsi="Times New Roman"/>
        </w:rPr>
        <w:t xml:space="preserve">Second, although some of these models claim to trace heterogeneous artifacts, they fail short on important features such as model extensibility, </w:t>
      </w:r>
      <w:r>
        <w:rPr>
          <w:rFonts w:ascii="Times New Roman" w:hAnsi="Times New Roman"/>
        </w:rPr>
        <w:t xml:space="preserve">or tracing artifacts at different levels of granularity. </w:t>
      </w:r>
      <w:bookmarkStart w:id="9065" w:name="_Ref483465642"/>
      <w:bookmarkStart w:id="9066" w:name="_Ref463203170"/>
      <w:r>
        <w:rPr>
          <w:rFonts w:ascii="Times New Roman" w:hAnsi="Times New Roman"/>
        </w:rPr>
        <w:t xml:space="preserve"> </w:t>
      </w:r>
    </w:p>
    <w:p w14:paraId="704ACBC3" w14:textId="5ED7ED4F" w:rsidR="00B97147" w:rsidRPr="0080722C" w:rsidRDefault="00B97147">
      <w:pPr>
        <w:pStyle w:val="Heading1"/>
        <w:tabs>
          <w:tab w:val="clear" w:pos="1985"/>
          <w:tab w:val="left" w:pos="1560"/>
        </w:tabs>
        <w:rPr>
          <w:szCs w:val="44"/>
        </w:rPr>
        <w:pPrChange w:id="9067" w:author="Yvan Labiche" w:date="2018-09-07T22:43:00Z">
          <w:pPr>
            <w:pStyle w:val="Heading1"/>
          </w:pPr>
        </w:pPrChange>
      </w:pPr>
      <w:bookmarkStart w:id="9068" w:name="_Ref513498127"/>
      <w:bookmarkStart w:id="9069" w:name="_Ref515462416"/>
      <w:bookmarkStart w:id="9070" w:name="_Ref515789351"/>
      <w:bookmarkStart w:id="9071" w:name="_Toc517828392"/>
      <w:bookmarkStart w:id="9072" w:name="_Toc525737378"/>
      <w:r w:rsidRPr="00C67C7F">
        <w:t xml:space="preserve">Validation by </w:t>
      </w:r>
      <w:r w:rsidRPr="0080722C">
        <w:rPr>
          <w:szCs w:val="44"/>
        </w:rPr>
        <w:t>Example</w:t>
      </w:r>
      <w:bookmarkEnd w:id="9068"/>
      <w:bookmarkEnd w:id="9069"/>
      <w:bookmarkEnd w:id="9070"/>
      <w:bookmarkEnd w:id="9071"/>
      <w:r w:rsidR="00644886" w:rsidRPr="0080722C">
        <w:rPr>
          <w:szCs w:val="44"/>
        </w:rPr>
        <w:t>—</w:t>
      </w:r>
      <w:r w:rsidR="00644886" w:rsidRPr="0080722C">
        <w:rPr>
          <w:szCs w:val="44"/>
          <w:rPrChange w:id="9073" w:author="Yvan Labiche" w:date="2018-09-07T22:42:00Z">
            <w:rPr>
              <w:sz w:val="36"/>
              <w:szCs w:val="36"/>
            </w:rPr>
          </w:rPrChange>
        </w:rPr>
        <w:t>An Avionics Case Study</w:t>
      </w:r>
      <w:bookmarkEnd w:id="9072"/>
    </w:p>
    <w:p w14:paraId="5AF239DD" w14:textId="1A603D90"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This case study follows the guidelines suggested by Runeson and Höst</w:t>
      </w:r>
      <w:del w:id="9074" w:author="Nasser Mustafa [2]" w:date="2018-09-18T23:16:00Z">
        <w:r w:rsidRPr="00C67C7F" w:rsidDel="004116CF">
          <w:rPr>
            <w:rFonts w:ascii="Times New Roman" w:hAnsi="Times New Roman"/>
          </w:rPr>
          <w:delText xml:space="preserve"> </w:delText>
        </w:r>
      </w:del>
      <w:ins w:id="9075" w:author="Nasser Mustafa [2]" w:date="2018-09-18T23:16:00Z">
        <w:r w:rsidR="004116CF">
          <w:rPr>
            <w:rFonts w:ascii="Times New Roman" w:hAnsi="Times New Roman"/>
          </w:rPr>
          <w:t xml:space="preserve"> </w:t>
        </w:r>
      </w:ins>
      <w:ins w:id="9076" w:author="Nasser Mustafa [2]" w:date="2018-09-18T23:17:00Z">
        <w:r w:rsidR="004116CF">
          <w:rPr>
            <w:rFonts w:ascii="Times New Roman" w:hAnsi="Times New Roman"/>
          </w:rPr>
          <w:fldChar w:fldCharType="begin" w:fldLock="1"/>
        </w:r>
      </w:ins>
      <w:r w:rsidR="00B050F0">
        <w:rPr>
          <w:rFonts w:ascii="Times New Roman" w:hAnsi="Times New Roman"/>
        </w:rPr>
        <w:instrText>ADDIN CSL_CITATION {"citationItems":[{"id":"ITEM-1","itemData":{"DOI":"10.1007/s10664-008-9102-8","ISBN":"1573-7616","abstract":"Case study is a suitable research methodology for software engineering research since it studies contemporary phenomena in its natural context. However, the understanding of what constitutes a case study varies, and hence the quality of the resulting studies. This paper aims at providing an introduction to case study methodology and guidelines for researchers conducting case studies and readers studying reports of such studies. The content is based on the authors’ own experience from conducting and reading case studies. The terminology and guidelines are compiled from different methodology handbooks in other research domains, in particular social science and information systems, and adapted to the needs in software engineering. We present recommended practices for software engineering case studies as well as empirically derived and evaluated checklists for researchers and readers of case study research.","author":[{"dropping-particle":"","family":"Runeson","given":"Per","non-dropping-particle":"","parse-names":false,"suffix":""},{"dropping-particle":"","family":"Höst","given":"Martin","non-dropping-particle":"","parse-names":false,"suffix":""}],"container-title":"Empirical Software Engineering","id":"ITEM-1","issue":"2","issued":{"date-parts":[["2008"]]},"page":"131","title":"Guidelines for conducting and reporting case study research in software engineering","type":"article-journal","volume":"14"},"uris":["http://www.mendeley.com/documents/?uuid=ffe1ac86-628c-4dfd-bac7-c1845bf142dc"]}],"mendeley":{"formattedCitation":"[139]","plainTextFormattedCitation":"[139]","previouslyFormattedCitation":"[138]"},"properties":{"noteIndex":0},"schema":"https://github.com/citation-style-language/schema/raw/master/csl-citation.json"}</w:instrText>
      </w:r>
      <w:r w:rsidR="004116CF">
        <w:rPr>
          <w:rFonts w:ascii="Times New Roman" w:hAnsi="Times New Roman"/>
        </w:rPr>
        <w:fldChar w:fldCharType="separate"/>
      </w:r>
      <w:r w:rsidR="00B050F0" w:rsidRPr="00B050F0">
        <w:rPr>
          <w:rFonts w:ascii="Times New Roman" w:hAnsi="Times New Roman"/>
          <w:noProof/>
        </w:rPr>
        <w:t>[139]</w:t>
      </w:r>
      <w:ins w:id="9077" w:author="Nasser Mustafa [2]" w:date="2018-09-18T23:17:00Z">
        <w:r w:rsidR="004116CF">
          <w:rPr>
            <w:rFonts w:ascii="Times New Roman" w:hAnsi="Times New Roman"/>
          </w:rPr>
          <w:fldChar w:fldCharType="end"/>
        </w:r>
      </w:ins>
      <w:del w:id="9078" w:author="Nasser Mustafa [2]" w:date="2018-09-18T23:16:00Z">
        <w:r w:rsidRPr="00C67C7F" w:rsidDel="004116CF">
          <w:rPr>
            <w:rFonts w:ascii="Times New Roman" w:hAnsi="Times New Roman"/>
          </w:rPr>
          <w:fldChar w:fldCharType="begin"/>
        </w:r>
        <w:r w:rsidR="003C33CA" w:rsidDel="004116CF">
          <w:rPr>
            <w:rFonts w:ascii="Times New Roman" w:hAnsi="Times New Roman"/>
          </w:rPr>
          <w:delInstrText xml:space="preserve"> ADDIN EN.CITE &lt;EndNote&gt;&lt;Cite&gt;&lt;Author&gt;Runeson&lt;/Author&gt;&lt;Year&gt;2008&lt;/Year&gt;&lt;RecNum&gt;254&lt;/RecNum&gt;&lt;DisplayText&gt;[154]&lt;/DisplayText&gt;&lt;record&gt;&lt;rec-number&gt;254&lt;/rec-number&gt;&lt;foreign-keys&gt;&lt;key app="EN" db-id="rxfad95wgs5d2dexxekxwt2katzr52wtwdxz" timestamp="1522237121"&gt;254&lt;/key&gt;&lt;/foreign-keys&gt;&lt;ref-type name="Journal Article"&gt;17&lt;/ref-type&gt;&lt;contributors&gt;&lt;authors&gt;&lt;author&gt;Runeson, Per&lt;/author&gt;&lt;author&gt;Höst, Martin&lt;/author&gt;&lt;/authors&gt;&lt;/contributors&gt;&lt;titles&gt;&lt;title&gt;Guidelines for conducting and reporting case study research in software engineering&lt;/title&gt;&lt;secondary-title&gt;Empirical Software Engineering&lt;/secondary-title&gt;&lt;/titles&gt;&lt;periodical&gt;&lt;full-title&gt;Empirical Software Engineering&lt;/full-title&gt;&lt;/periodical&gt;&lt;pages&gt;131&lt;/pages&gt;&lt;volume&gt;14&lt;/volume&gt;&lt;number&gt;2&lt;/number&gt;&lt;dates&gt;&lt;year&gt;2008&lt;/year&gt;&lt;pub-dates&gt;&lt;date&gt;December 19&lt;/date&gt;&lt;/pub-dates&gt;&lt;/dates&gt;&lt;isbn&gt;1573-7616&lt;/isbn&gt;&lt;label&gt;Runeson2008&lt;/label&gt;&lt;work-type&gt;journal article&lt;/work-type&gt;&lt;urls&gt;&lt;related-urls&gt;&lt;url&gt;https://doi.org/10.1007/s10664-008-9102-8&lt;/url&gt;&lt;/related-urls&gt;&lt;/urls&gt;&lt;electronic-resource-num&gt;10.1007/s10664-008-9102-8&lt;/electronic-resource-num&gt;&lt;/record&gt;&lt;/Cite&gt;&lt;/EndNote&gt;</w:delInstrText>
        </w:r>
        <w:r w:rsidRPr="00C67C7F" w:rsidDel="004116CF">
          <w:rPr>
            <w:rFonts w:ascii="Times New Roman" w:hAnsi="Times New Roman"/>
          </w:rPr>
          <w:fldChar w:fldCharType="separate"/>
        </w:r>
        <w:r w:rsidR="003C33CA" w:rsidDel="004116CF">
          <w:rPr>
            <w:rFonts w:ascii="Times New Roman" w:hAnsi="Times New Roman"/>
            <w:noProof/>
          </w:rPr>
          <w:delText>[</w:delText>
        </w:r>
        <w:r w:rsidR="00660900" w:rsidDel="004116CF">
          <w:fldChar w:fldCharType="begin"/>
        </w:r>
        <w:r w:rsidR="00660900" w:rsidDel="004116CF">
          <w:delInstrText xml:space="preserve"> HYPERLINK \l "_ENREF_154" \o "Runeson, 2008 #254" </w:delInstrText>
        </w:r>
        <w:r w:rsidR="00660900" w:rsidDel="004116CF">
          <w:fldChar w:fldCharType="separate"/>
        </w:r>
        <w:r w:rsidR="006A58FF" w:rsidDel="004116CF">
          <w:rPr>
            <w:rFonts w:ascii="Times New Roman" w:hAnsi="Times New Roman"/>
            <w:noProof/>
          </w:rPr>
          <w:delText>154</w:delText>
        </w:r>
        <w:r w:rsidR="00660900" w:rsidDel="004116CF">
          <w:rPr>
            <w:rFonts w:ascii="Times New Roman" w:hAnsi="Times New Roman"/>
            <w:noProof/>
          </w:rPr>
          <w:fldChar w:fldCharType="end"/>
        </w:r>
        <w:r w:rsidR="003C33CA" w:rsidDel="004116CF">
          <w:rPr>
            <w:rFonts w:ascii="Times New Roman" w:hAnsi="Times New Roman"/>
            <w:noProof/>
          </w:rPr>
          <w:delText>]</w:delText>
        </w:r>
        <w:r w:rsidRPr="00C67C7F" w:rsidDel="004116CF">
          <w:rPr>
            <w:rFonts w:ascii="Times New Roman" w:hAnsi="Times New Roman"/>
          </w:rPr>
          <w:fldChar w:fldCharType="end"/>
        </w:r>
      </w:del>
      <w:r w:rsidR="00AA288C">
        <w:rPr>
          <w:rFonts w:ascii="Times New Roman" w:hAnsi="Times New Roman"/>
        </w:rPr>
        <w:t>. It</w:t>
      </w:r>
      <w:r w:rsidRPr="00C67C7F">
        <w:rPr>
          <w:rFonts w:ascii="Times New Roman" w:hAnsi="Times New Roman"/>
        </w:rPr>
        <w:t xml:space="preserve"> is considered to be an independent analysis because the data comes from published papers and Airbus specification documents.</w:t>
      </w:r>
      <w:r w:rsidR="00AA288C">
        <w:rPr>
          <w:rFonts w:ascii="Times New Roman" w:hAnsi="Times New Roman"/>
        </w:rPr>
        <w:t xml:space="preserve"> This chapter covers the objectives of the case study, data collection, case study and problem description, and validation.</w:t>
      </w:r>
    </w:p>
    <w:p w14:paraId="19A2CCDC" w14:textId="77777777" w:rsidR="00B97147" w:rsidRPr="00C67C7F" w:rsidRDefault="00B97147" w:rsidP="001B582E">
      <w:pPr>
        <w:pStyle w:val="Style6"/>
        <w:tabs>
          <w:tab w:val="left" w:pos="900"/>
        </w:tabs>
        <w:spacing w:line="480" w:lineRule="auto"/>
        <w:ind w:left="540" w:hanging="540"/>
        <w:jc w:val="both"/>
      </w:pPr>
      <w:bookmarkStart w:id="9079" w:name="_Toc517828393"/>
      <w:bookmarkStart w:id="9080" w:name="_Toc525737379"/>
      <w:r w:rsidRPr="00C67C7F">
        <w:t>Objectives</w:t>
      </w:r>
      <w:bookmarkEnd w:id="9079"/>
      <w:bookmarkEnd w:id="9080"/>
    </w:p>
    <w:p w14:paraId="1599CF91" w14:textId="777777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Our case study concerns capturing the traceability information of the requirements and artifacts related to the operations of the Slats and Flaps of the Airbus family of aircrafts (A319, A320, and A321). System engineers found inconsistency in the computer-generated data that trigger movements of the Slat/Flap transmissions. This case study represents a real-world industrial problem that requires traceability in order to study the impact of data inconsistency on the safety of flights in those aircrafts. The objective is to capture the traceability information for the Slat/Flap operations.</w:t>
      </w:r>
    </w:p>
    <w:p w14:paraId="48BCB7A1" w14:textId="77777777" w:rsidR="00B97147" w:rsidRPr="00C67C7F" w:rsidRDefault="00B97147" w:rsidP="001B582E">
      <w:pPr>
        <w:pStyle w:val="Style6"/>
        <w:tabs>
          <w:tab w:val="left" w:pos="900"/>
        </w:tabs>
        <w:spacing w:line="480" w:lineRule="auto"/>
        <w:ind w:left="540" w:hanging="540"/>
        <w:jc w:val="both"/>
      </w:pPr>
      <w:bookmarkStart w:id="9081" w:name="_Toc517828394"/>
      <w:bookmarkStart w:id="9082" w:name="_Toc525737380"/>
      <w:r w:rsidRPr="00C67C7F">
        <w:t>Data Collection</w:t>
      </w:r>
      <w:bookmarkEnd w:id="9081"/>
      <w:bookmarkEnd w:id="9082"/>
    </w:p>
    <w:p w14:paraId="0ADD800C" w14:textId="46929D66" w:rsidR="00B97147" w:rsidRPr="00C67C7F" w:rsidRDefault="00B97147" w:rsidP="001B582E">
      <w:pPr>
        <w:pStyle w:val="Caption"/>
        <w:tabs>
          <w:tab w:val="left" w:pos="900"/>
        </w:tabs>
        <w:spacing w:line="480" w:lineRule="auto"/>
        <w:jc w:val="both"/>
        <w:rPr>
          <w:rFonts w:ascii="Times New Roman" w:hAnsi="Times New Roman"/>
          <w:b w:val="0"/>
          <w:szCs w:val="24"/>
        </w:rPr>
      </w:pPr>
      <w:r w:rsidRPr="00C67C7F">
        <w:rPr>
          <w:rFonts w:ascii="Times New Roman" w:hAnsi="Times New Roman"/>
          <w:b w:val="0"/>
          <w:szCs w:val="24"/>
        </w:rPr>
        <w:t>The case study is concerned with identifying the requirement(s) and artifacts involved in the operations of Slat/Flaps that are mainly controlled by the Slat/Flap Control Computers (SFCCs). The following documents</w:t>
      </w:r>
      <w:ins w:id="9083" w:author="Nasser Mustafa [2]" w:date="2018-09-18T23:17:00Z">
        <w:r w:rsidR="004116CF">
          <w:rPr>
            <w:rFonts w:ascii="Times New Roman" w:hAnsi="Times New Roman"/>
            <w:b w:val="0"/>
            <w:szCs w:val="24"/>
          </w:rPr>
          <w:t xml:space="preserve"> </w:t>
        </w:r>
        <w:r w:rsidR="004116CF">
          <w:rPr>
            <w:rFonts w:ascii="Times New Roman" w:hAnsi="Times New Roman"/>
            <w:b w:val="0"/>
            <w:szCs w:val="24"/>
          </w:rPr>
          <w:fldChar w:fldCharType="begin" w:fldLock="1"/>
        </w:r>
      </w:ins>
      <w:r w:rsidR="00B050F0">
        <w:rPr>
          <w:rFonts w:ascii="Times New Roman" w:hAnsi="Times New Roman"/>
          <w:b w:val="0"/>
          <w:szCs w:val="24"/>
        </w:rPr>
        <w:instrText>ADDIN CSL_CITATION {"citationItems":[{"id":"ITEM-1","itemData":{"PMID":"201228606","author":[{"dropping-particle":"","family":"Mason","given":"Paul Andrew James","non-dropping-particle":"","parse-names":false,"suffix":""},{"dropping-particle":"","family":"Saeed","given":"Amer","non-dropping-particle":"","parse-names":false,"suffix":""}],"container-title":"Computer Science","id":"ITEM-1","issued":{"date-parts":[["2002"]]},"number-of-pages":"369","publisher":"University of Newcastle","title":"MATrA : Meta-modelling Approach to Traceability for Avionics","type":"thesis","volume":"PhD"},"uris":["http://www.mendeley.com/documents/?uuid=099db876-a093-445b-b9ca-3b8aabc18091"]}],"mendeley":{"formattedCitation":"[82]","plainTextFormattedCitation":"[82]","previouslyFormattedCitation":"[82]"},"properties":{"noteIndex":0},"schema":"https://github.com/citation-style-language/schema/raw/master/csl-citation.json"}</w:instrText>
      </w:r>
      <w:r w:rsidR="004116CF">
        <w:rPr>
          <w:rFonts w:ascii="Times New Roman" w:hAnsi="Times New Roman"/>
          <w:b w:val="0"/>
          <w:szCs w:val="24"/>
        </w:rPr>
        <w:fldChar w:fldCharType="separate"/>
      </w:r>
      <w:r w:rsidR="00627C91" w:rsidRPr="00627C91">
        <w:rPr>
          <w:rFonts w:ascii="Times New Roman" w:hAnsi="Times New Roman"/>
          <w:b w:val="0"/>
          <w:noProof/>
          <w:szCs w:val="24"/>
        </w:rPr>
        <w:t>[82]</w:t>
      </w:r>
      <w:ins w:id="9084" w:author="Nasser Mustafa [2]" w:date="2018-09-18T23:17:00Z">
        <w:r w:rsidR="004116CF">
          <w:rPr>
            <w:rFonts w:ascii="Times New Roman" w:hAnsi="Times New Roman"/>
            <w:b w:val="0"/>
            <w:szCs w:val="24"/>
          </w:rPr>
          <w:fldChar w:fldCharType="end"/>
        </w:r>
      </w:ins>
      <w:del w:id="9085" w:author="Nasser Mustafa [2]" w:date="2018-09-18T23:17:00Z">
        <w:r w:rsidR="000F5019" w:rsidDel="004116CF">
          <w:rPr>
            <w:rFonts w:ascii="Times New Roman" w:hAnsi="Times New Roman"/>
            <w:b w:val="0"/>
            <w:szCs w:val="24"/>
          </w:rPr>
          <w:delText xml:space="preserve"> </w:delText>
        </w:r>
        <w:r w:rsidR="00AA288C" w:rsidDel="004116CF">
          <w:rPr>
            <w:rFonts w:ascii="Times New Roman" w:hAnsi="Times New Roman"/>
            <w:b w:val="0"/>
            <w:szCs w:val="24"/>
          </w:rPr>
          <w:fldChar w:fldCharType="begin"/>
        </w:r>
        <w:r w:rsidR="003C33CA" w:rsidRPr="004116CF" w:rsidDel="004116CF">
          <w:rPr>
            <w:rFonts w:ascii="Times New Roman" w:hAnsi="Times New Roman"/>
            <w:b w:val="0"/>
            <w:szCs w:val="24"/>
          </w:rPr>
          <w:delInstrText xml:space="preserve"> ADDIN EN.CITE &lt;EndNote&gt;&lt;Cite&gt;&lt;Author&gt;Mason&lt;/Author&gt;&lt;Year&gt;2002&lt;/Year&gt;&lt;RecNum&gt;222&lt;/RecNum&gt;&lt;DisplayText&gt;[111]&lt;/DisplayText&gt;&lt;record&gt;&lt;rec-number&gt;222&lt;/rec-number&gt;&lt;foreign-keys&gt;&lt;key app="EN" db-id="rxfad95wgs5d2dexxekxwt2katzr52wtwdxz" timestamp="0"&gt;222&lt;/key&gt;&lt;/foreign-keys&gt;&lt;ref-type name="Thesis"&gt;32&lt;/ref-type&gt;&lt;contributors&gt;&lt;authors&gt;&lt;author&gt;Paul Andrew James Mason&lt;/author&gt;&lt;/authors&gt;&lt;tertiary-authors&gt;&lt;author&gt;Amer Saeed&lt;/author&gt;&lt;/tertiary-authors&gt;&lt;/contributors&gt;&lt;titles&gt;&lt;title&gt;MATrA : Meta-modelling Approach to Traceability for Avionics&lt;/title&gt;&lt;secondary-title&gt;Computer Science&lt;/secondary-title&gt;&lt;/titles&gt;&lt;pages&gt;369&lt;/pages&gt;&lt;volume&gt;PhD&lt;/volume&gt;&lt;dates&gt;&lt;year&gt;2002&lt;/year&gt;&lt;/dates&gt;&lt;publisher&gt;University of Newcastle&lt;/publisher&gt;&lt;accession-num&gt;201228606&lt;/accession-num&gt;&lt;call-num&gt;L7176&lt;/call-num&gt;&lt;urls&gt;&lt;/urls&gt;&lt;/record&gt;&lt;/Cite&gt;&lt;/EndNote&gt;</w:delInstrText>
        </w:r>
        <w:r w:rsidR="00AA288C" w:rsidDel="004116CF">
          <w:rPr>
            <w:rFonts w:ascii="Times New Roman" w:hAnsi="Times New Roman"/>
            <w:b w:val="0"/>
            <w:szCs w:val="24"/>
          </w:rPr>
          <w:fldChar w:fldCharType="separate"/>
        </w:r>
        <w:r w:rsidR="003C33CA" w:rsidRPr="004116CF" w:rsidDel="004116CF">
          <w:rPr>
            <w:rFonts w:ascii="Times New Roman" w:hAnsi="Times New Roman"/>
            <w:b w:val="0"/>
            <w:noProof/>
            <w:szCs w:val="24"/>
          </w:rPr>
          <w:delText>[</w:delText>
        </w:r>
        <w:r w:rsidR="00660900" w:rsidRPr="004116CF" w:rsidDel="004116CF">
          <w:fldChar w:fldCharType="begin"/>
        </w:r>
        <w:r w:rsidR="00660900" w:rsidRPr="004116CF" w:rsidDel="004116CF">
          <w:delInstrText xml:space="preserve"> HYPERLINK \l "_ENREF_111" \o "Mason, 2002 #222" </w:delInstrText>
        </w:r>
        <w:r w:rsidR="00660900" w:rsidRPr="004116CF" w:rsidDel="004116CF">
          <w:fldChar w:fldCharType="separate"/>
        </w:r>
        <w:r w:rsidR="006A58FF" w:rsidRPr="004116CF" w:rsidDel="004116CF">
          <w:rPr>
            <w:rFonts w:ascii="Times New Roman" w:hAnsi="Times New Roman"/>
            <w:b w:val="0"/>
            <w:noProof/>
            <w:szCs w:val="24"/>
          </w:rPr>
          <w:delText>111</w:delText>
        </w:r>
        <w:r w:rsidR="00660900" w:rsidRPr="004116CF" w:rsidDel="004116CF">
          <w:rPr>
            <w:rFonts w:ascii="Times New Roman" w:hAnsi="Times New Roman"/>
            <w:b w:val="0"/>
            <w:noProof/>
            <w:szCs w:val="24"/>
          </w:rPr>
          <w:fldChar w:fldCharType="end"/>
        </w:r>
        <w:r w:rsidR="003C33CA" w:rsidRPr="004116CF" w:rsidDel="004116CF">
          <w:rPr>
            <w:rFonts w:ascii="Times New Roman" w:hAnsi="Times New Roman"/>
            <w:b w:val="0"/>
            <w:noProof/>
            <w:szCs w:val="24"/>
          </w:rPr>
          <w:delText>]</w:delText>
        </w:r>
        <w:r w:rsidR="00AA288C" w:rsidDel="004116CF">
          <w:rPr>
            <w:rFonts w:ascii="Times New Roman" w:hAnsi="Times New Roman"/>
            <w:b w:val="0"/>
            <w:szCs w:val="24"/>
          </w:rPr>
          <w:fldChar w:fldCharType="end"/>
        </w:r>
      </w:del>
      <w:r w:rsidRPr="00C67C7F">
        <w:rPr>
          <w:rFonts w:ascii="Times New Roman" w:hAnsi="Times New Roman"/>
          <w:b w:val="0"/>
          <w:szCs w:val="24"/>
        </w:rPr>
        <w:t xml:space="preserve"> provide the sources of our data:</w:t>
      </w:r>
    </w:p>
    <w:p w14:paraId="6E85F6B1" w14:textId="77777777" w:rsidR="00B97147" w:rsidRPr="00C67C7F" w:rsidRDefault="00B97147" w:rsidP="00A03164">
      <w:pPr>
        <w:pStyle w:val="bulletlist"/>
        <w:numPr>
          <w:ilvl w:val="0"/>
          <w:numId w:val="44"/>
        </w:numPr>
        <w:tabs>
          <w:tab w:val="left" w:pos="900"/>
        </w:tabs>
        <w:spacing w:after="120" w:line="480" w:lineRule="auto"/>
        <w:jc w:val="both"/>
        <w:rPr>
          <w:sz w:val="24"/>
          <w:szCs w:val="24"/>
        </w:rPr>
      </w:pPr>
      <w:r w:rsidRPr="00C67C7F">
        <w:rPr>
          <w:sz w:val="24"/>
          <w:szCs w:val="24"/>
        </w:rPr>
        <w:t xml:space="preserve">Standard Specification Document: Produced by Airbus industries, this contains the requirements covering the full aircraft system. </w:t>
      </w:r>
    </w:p>
    <w:p w14:paraId="2455D632" w14:textId="77777777" w:rsidR="00B97147" w:rsidRPr="00C67C7F" w:rsidRDefault="00B97147" w:rsidP="00A03164">
      <w:pPr>
        <w:pStyle w:val="bulletlist"/>
        <w:numPr>
          <w:ilvl w:val="0"/>
          <w:numId w:val="44"/>
        </w:numPr>
        <w:tabs>
          <w:tab w:val="left" w:pos="900"/>
        </w:tabs>
        <w:spacing w:after="120" w:line="480" w:lineRule="auto"/>
        <w:jc w:val="both"/>
        <w:rPr>
          <w:sz w:val="24"/>
          <w:szCs w:val="24"/>
        </w:rPr>
      </w:pPr>
      <w:r w:rsidRPr="00C67C7F">
        <w:rPr>
          <w:sz w:val="24"/>
          <w:szCs w:val="24"/>
        </w:rPr>
        <w:t xml:space="preserve">System Definition Document: Produced by BAe Airbus Company, this contains the flight control specifications. </w:t>
      </w:r>
    </w:p>
    <w:p w14:paraId="0C06F33D" w14:textId="77777777" w:rsidR="00B97147" w:rsidRPr="00C67C7F" w:rsidRDefault="00B97147" w:rsidP="00A03164">
      <w:pPr>
        <w:pStyle w:val="bulletlist"/>
        <w:numPr>
          <w:ilvl w:val="0"/>
          <w:numId w:val="44"/>
        </w:numPr>
        <w:tabs>
          <w:tab w:val="left" w:pos="900"/>
        </w:tabs>
        <w:spacing w:after="120" w:line="480" w:lineRule="auto"/>
        <w:jc w:val="both"/>
        <w:rPr>
          <w:sz w:val="24"/>
          <w:szCs w:val="24"/>
        </w:rPr>
      </w:pPr>
      <w:r w:rsidRPr="00C67C7F">
        <w:rPr>
          <w:sz w:val="24"/>
          <w:szCs w:val="24"/>
        </w:rPr>
        <w:t>Equipment Specification Document: It describes the Slat/Flap mechanical drive specifications that are produced be an external vendor.</w:t>
      </w:r>
    </w:p>
    <w:p w14:paraId="01AE320C" w14:textId="77777777" w:rsidR="00B97147" w:rsidRPr="00C67C7F" w:rsidRDefault="00B97147" w:rsidP="00A03164">
      <w:pPr>
        <w:pStyle w:val="bulletlist"/>
        <w:numPr>
          <w:ilvl w:val="0"/>
          <w:numId w:val="44"/>
        </w:numPr>
        <w:tabs>
          <w:tab w:val="left" w:pos="900"/>
        </w:tabs>
        <w:spacing w:after="120" w:line="480" w:lineRule="auto"/>
        <w:jc w:val="both"/>
        <w:rPr>
          <w:sz w:val="24"/>
          <w:szCs w:val="24"/>
        </w:rPr>
      </w:pPr>
      <w:r w:rsidRPr="00C67C7F">
        <w:rPr>
          <w:sz w:val="24"/>
          <w:szCs w:val="24"/>
        </w:rPr>
        <w:t>Interface Document: Produced by an external vendor, this contains the mechanical and electrical interface parameters for the Slat/Flap control system.</w:t>
      </w:r>
    </w:p>
    <w:p w14:paraId="12C2A365" w14:textId="77777777" w:rsidR="00B97147" w:rsidRPr="00C67C7F" w:rsidRDefault="00B97147" w:rsidP="00A03164">
      <w:pPr>
        <w:pStyle w:val="bulletlist"/>
        <w:numPr>
          <w:ilvl w:val="0"/>
          <w:numId w:val="44"/>
        </w:numPr>
        <w:tabs>
          <w:tab w:val="left" w:pos="900"/>
        </w:tabs>
        <w:spacing w:after="120" w:line="480" w:lineRule="auto"/>
        <w:jc w:val="both"/>
        <w:rPr>
          <w:sz w:val="24"/>
          <w:szCs w:val="24"/>
        </w:rPr>
      </w:pPr>
      <w:r w:rsidRPr="00C67C7F">
        <w:rPr>
          <w:sz w:val="24"/>
          <w:szCs w:val="24"/>
        </w:rPr>
        <w:t xml:space="preserve">System Structure Document: Produced by an external vendor, this contains lower level specifications about the functional and behavioral specifications of Slat/Flaps. </w:t>
      </w:r>
    </w:p>
    <w:p w14:paraId="5003138A" w14:textId="77777777" w:rsidR="00B97147" w:rsidRPr="00C67C7F" w:rsidRDefault="00B97147" w:rsidP="001B582E">
      <w:pPr>
        <w:pStyle w:val="Style6"/>
        <w:tabs>
          <w:tab w:val="left" w:pos="900"/>
        </w:tabs>
        <w:spacing w:line="480" w:lineRule="auto"/>
        <w:ind w:left="540" w:hanging="540"/>
        <w:jc w:val="both"/>
      </w:pPr>
      <w:bookmarkStart w:id="9086" w:name="_Toc517828395"/>
      <w:bookmarkStart w:id="9087" w:name="_Toc525737381"/>
      <w:r w:rsidRPr="00C67C7F">
        <w:t>Case Study Description</w:t>
      </w:r>
      <w:bookmarkEnd w:id="9086"/>
      <w:bookmarkEnd w:id="9087"/>
    </w:p>
    <w:p w14:paraId="2111684E" w14:textId="54DB5AB8" w:rsidR="00B97147" w:rsidRPr="00C67C7F" w:rsidRDefault="00B97147" w:rsidP="001B582E">
      <w:pPr>
        <w:pStyle w:val="BodyText"/>
        <w:tabs>
          <w:tab w:val="left" w:pos="900"/>
        </w:tabs>
        <w:spacing w:line="480" w:lineRule="auto"/>
        <w:ind w:firstLine="0"/>
        <w:jc w:val="both"/>
        <w:rPr>
          <w:sz w:val="24"/>
          <w:szCs w:val="24"/>
        </w:rPr>
      </w:pPr>
      <w:r w:rsidRPr="00C67C7F">
        <w:rPr>
          <w:sz w:val="24"/>
          <w:szCs w:val="24"/>
        </w:rPr>
        <w:t xml:space="preserve">The Flight Control Systems (FCSs) in Airbus aircraft provide the functionality for take-off and landing, and consist of three types of computers: the Elevator and Aileron Computers (ELACs); the Spoiler and Elevator Computers (SECs); and the Slat and Flap Control Computers (SFCCs). Redundancy of operations on each computer’s type is important to provide system’s reliability in the event of </w:t>
      </w:r>
      <w:commentRangeStart w:id="9088"/>
      <w:r w:rsidRPr="00C67C7F">
        <w:rPr>
          <w:sz w:val="24"/>
          <w:szCs w:val="24"/>
        </w:rPr>
        <w:t>disasters</w:t>
      </w:r>
      <w:r w:rsidR="00FF63CB">
        <w:rPr>
          <w:sz w:val="24"/>
          <w:szCs w:val="24"/>
          <w:lang w:val="en-US"/>
        </w:rPr>
        <w:t>, see</w:t>
      </w:r>
      <w:del w:id="9089" w:author="Nasser Mustafa [2]" w:date="2018-09-18T23:18:00Z">
        <w:r w:rsidRPr="00C67C7F" w:rsidDel="004116CF">
          <w:rPr>
            <w:sz w:val="24"/>
            <w:szCs w:val="24"/>
          </w:rPr>
          <w:delText xml:space="preserve"> </w:delText>
        </w:r>
      </w:del>
      <w:ins w:id="9090" w:author="Nasser Mustafa [2]" w:date="2018-09-18T23:18:00Z">
        <w:r w:rsidR="004116CF">
          <w:rPr>
            <w:sz w:val="24"/>
            <w:szCs w:val="24"/>
            <w:lang w:val="en-US"/>
          </w:rPr>
          <w:t xml:space="preserve"> Mason </w:t>
        </w:r>
        <w:r w:rsidR="004116CF">
          <w:rPr>
            <w:sz w:val="24"/>
            <w:szCs w:val="24"/>
            <w:lang w:val="en-US"/>
          </w:rPr>
          <w:fldChar w:fldCharType="begin" w:fldLock="1"/>
        </w:r>
      </w:ins>
      <w:r w:rsidR="00B050F0">
        <w:rPr>
          <w:sz w:val="24"/>
          <w:szCs w:val="24"/>
          <w:lang w:val="en-US"/>
        </w:rPr>
        <w:instrText>ADDIN CSL_CITATION {"citationItems":[{"id":"ITEM-1","itemData":{"PMID":"201228606","author":[{"dropping-particle":"","family":"Mason","given":"Paul Andrew James","non-dropping-particle":"","parse-names":false,"suffix":""},{"dropping-particle":"","family":"Saeed","given":"Amer","non-dropping-particle":"","parse-names":false,"suffix":""}],"container-title":"Computer Science","id":"ITEM-1","issued":{"date-parts":[["2002"]]},"number-of-pages":"369","publisher":"University of Newcastle","title":"MATrA : Meta-modelling Approach to Traceability for Avionics","type":"thesis","volume":"PhD"},"uris":["http://www.mendeley.com/documents/?uuid=099db876-a093-445b-b9ca-3b8aabc18091"]}],"mendeley":{"formattedCitation":"[82]","plainTextFormattedCitation":"[82]","previouslyFormattedCitation":"[82]"},"properties":{"noteIndex":0},"schema":"https://github.com/citation-style-language/schema/raw/master/csl-citation.json"}</w:instrText>
      </w:r>
      <w:r w:rsidR="004116CF">
        <w:rPr>
          <w:sz w:val="24"/>
          <w:szCs w:val="24"/>
          <w:lang w:val="en-US"/>
        </w:rPr>
        <w:fldChar w:fldCharType="separate"/>
      </w:r>
      <w:r w:rsidR="00627C91" w:rsidRPr="00627C91">
        <w:rPr>
          <w:noProof/>
          <w:sz w:val="24"/>
          <w:szCs w:val="24"/>
          <w:lang w:val="en-US"/>
        </w:rPr>
        <w:t>[82]</w:t>
      </w:r>
      <w:ins w:id="9091" w:author="Nasser Mustafa [2]" w:date="2018-09-18T23:18:00Z">
        <w:r w:rsidR="004116CF">
          <w:rPr>
            <w:sz w:val="24"/>
            <w:szCs w:val="24"/>
            <w:lang w:val="en-US"/>
          </w:rPr>
          <w:fldChar w:fldCharType="end"/>
        </w:r>
      </w:ins>
      <w:del w:id="9092" w:author="Nasser Mustafa [2]" w:date="2018-09-18T23:18:00Z">
        <w:r w:rsidR="00660900" w:rsidDel="004116CF">
          <w:fldChar w:fldCharType="begin"/>
        </w:r>
        <w:r w:rsidR="00660900" w:rsidRPr="004116CF" w:rsidDel="004116CF">
          <w:delInstrText xml:space="preserve"> HYPERLINK \l "_ENREF_111" \o "Mason, 2002 #222" </w:delInstrText>
        </w:r>
        <w:r w:rsidR="00660900" w:rsidDel="004116CF">
          <w:fldChar w:fldCharType="separate"/>
        </w:r>
        <w:r w:rsidR="006A58FF" w:rsidRPr="004116CF" w:rsidDel="004116CF">
          <w:rPr>
            <w:sz w:val="24"/>
            <w:szCs w:val="24"/>
          </w:rPr>
          <w:fldChar w:fldCharType="begin"/>
        </w:r>
        <w:r w:rsidR="006A58FF" w:rsidRPr="004116CF" w:rsidDel="004116CF">
          <w:rPr>
            <w:sz w:val="24"/>
            <w:szCs w:val="24"/>
          </w:rPr>
          <w:delInstrText xml:space="preserve"> ADDIN EN.CITE &lt;EndNote&gt;&lt;Cite AuthorYear="1"&gt;&lt;Author&gt;Mason&lt;/Author&gt;&lt;Year&gt;2002&lt;/Year&gt;&lt;RecNum&gt;222&lt;/RecNum&gt;&lt;DisplayText&gt;Mason [111]&lt;/DisplayText&gt;&lt;record&gt;&lt;rec-number&gt;222&lt;/rec-number&gt;&lt;foreign-keys&gt;&lt;key app="EN" db-id="rxfad95wgs5d2dexxekxwt2katzr52wtwdxz" timestamp="0"&gt;222&lt;/key&gt;&lt;/foreign-keys&gt;&lt;ref-type name="Thesis"&gt;32&lt;/ref-type&gt;&lt;contributors&gt;&lt;authors&gt;&lt;author&gt;Paul Andrew James Mason&lt;/author&gt;&lt;/authors&gt;&lt;tertiary-authors&gt;&lt;author&gt;Amer Saeed&lt;/author&gt;&lt;/tertiary-authors&gt;&lt;/contributors&gt;&lt;titles&gt;&lt;title&gt;MATrA : Meta-modelling Approach to Traceability for Avionics&lt;/title&gt;&lt;secondary-title&gt;Computer Science&lt;/secondary-title&gt;&lt;/titles&gt;&lt;pages&gt;369&lt;/pages&gt;&lt;volume&gt;PhD&lt;/volume&gt;&lt;dates&gt;&lt;year&gt;2002&lt;/year&gt;&lt;/dates&gt;&lt;publisher&gt;University of Newcastle&lt;/publisher&gt;&lt;accession-num&gt;201228606&lt;/accession-num&gt;&lt;call-num&gt;L7176&lt;/call-num&gt;&lt;urls&gt;&lt;/urls&gt;&lt;/record&gt;&lt;/Cite&gt;&lt;/EndNote&gt;</w:delInstrText>
        </w:r>
        <w:r w:rsidR="006A58FF" w:rsidRPr="004116CF" w:rsidDel="004116CF">
          <w:rPr>
            <w:sz w:val="24"/>
            <w:szCs w:val="24"/>
          </w:rPr>
          <w:fldChar w:fldCharType="separate"/>
        </w:r>
        <w:r w:rsidR="006A58FF" w:rsidRPr="004116CF" w:rsidDel="004116CF">
          <w:rPr>
            <w:noProof/>
            <w:sz w:val="24"/>
            <w:szCs w:val="24"/>
          </w:rPr>
          <w:delText>Mason [111]</w:delText>
        </w:r>
        <w:r w:rsidR="006A58FF" w:rsidRPr="004116CF" w:rsidDel="004116CF">
          <w:rPr>
            <w:sz w:val="24"/>
            <w:szCs w:val="24"/>
          </w:rPr>
          <w:fldChar w:fldCharType="end"/>
        </w:r>
        <w:r w:rsidR="00660900" w:rsidDel="004116CF">
          <w:rPr>
            <w:sz w:val="24"/>
            <w:szCs w:val="24"/>
          </w:rPr>
          <w:fldChar w:fldCharType="end"/>
        </w:r>
      </w:del>
      <w:r w:rsidRPr="00C67C7F">
        <w:rPr>
          <w:sz w:val="24"/>
          <w:szCs w:val="24"/>
        </w:rPr>
        <w:t xml:space="preserve">. </w:t>
      </w:r>
      <w:commentRangeEnd w:id="9088"/>
      <w:r w:rsidR="0089551B">
        <w:rPr>
          <w:rStyle w:val="CommentReference"/>
          <w:rFonts w:eastAsia="Calibri"/>
          <w:spacing w:val="0"/>
          <w:lang w:val="en-US" w:eastAsia="en-US"/>
        </w:rPr>
        <w:commentReference w:id="9088"/>
      </w:r>
      <w:r w:rsidRPr="00C67C7F">
        <w:rPr>
          <w:sz w:val="24"/>
          <w:szCs w:val="24"/>
        </w:rPr>
        <w:t>In this case study, we focus only on the SFCC, which controls the movements of Slats and Flaps. The functionality of Slats and Flaps is described by Hutchins</w:t>
      </w:r>
      <w:del w:id="9093" w:author="Nasser Mustafa [2]" w:date="2018-09-18T23:18:00Z">
        <w:r w:rsidRPr="00C67C7F" w:rsidDel="004116CF">
          <w:rPr>
            <w:sz w:val="24"/>
            <w:szCs w:val="24"/>
          </w:rPr>
          <w:delText xml:space="preserve"> </w:delText>
        </w:r>
      </w:del>
      <w:ins w:id="9094" w:author="Nasser Mustafa [2]" w:date="2018-09-18T23:18:00Z">
        <w:r w:rsidR="004116CF">
          <w:rPr>
            <w:sz w:val="24"/>
            <w:szCs w:val="24"/>
            <w:lang w:val="en-US"/>
          </w:rPr>
          <w:t xml:space="preserve"> </w:t>
        </w:r>
        <w:r w:rsidR="004116CF">
          <w:rPr>
            <w:sz w:val="24"/>
            <w:szCs w:val="24"/>
            <w:lang w:val="en-US"/>
          </w:rPr>
          <w:fldChar w:fldCharType="begin" w:fldLock="1"/>
        </w:r>
      </w:ins>
      <w:r w:rsidR="00B050F0">
        <w:rPr>
          <w:sz w:val="24"/>
          <w:szCs w:val="24"/>
          <w:lang w:val="en-US"/>
        </w:rPr>
        <w:instrText>ADDIN CSL_CITATION {"citationItems":[{"id":"ITEM-1","itemData":{"DOI":"10.1207/s15516709cog1903_1","author":[{"dropping-particle":"","family":"Hutchins","given":"Edwin","non-dropping-particle":"","parse-names":false,"suffix":""}],"container-title":"Cognitive Science","id":"ITEM-1","issue":"33","issued":{"date-parts":[["1995"]]},"page":"265-288","title":"How a Cockpit Remembers Its Speeds","type":"article-journal","volume":"19"},"uris":["http://www.mendeley.com/documents/?uuid=38aaad35-fa22-4d30-9720-e95c25de487e"]}],"mendeley":{"formattedCitation":"[140]","plainTextFormattedCitation":"[140]","previouslyFormattedCitation":"[139]"},"properties":{"noteIndex":0},"schema":"https://github.com/citation-style-language/schema/raw/master/csl-citation.json"}</w:instrText>
      </w:r>
      <w:r w:rsidR="004116CF">
        <w:rPr>
          <w:sz w:val="24"/>
          <w:szCs w:val="24"/>
          <w:lang w:val="en-US"/>
        </w:rPr>
        <w:fldChar w:fldCharType="separate"/>
      </w:r>
      <w:r w:rsidR="00B050F0" w:rsidRPr="00B050F0">
        <w:rPr>
          <w:noProof/>
          <w:sz w:val="24"/>
          <w:szCs w:val="24"/>
          <w:lang w:val="en-US"/>
        </w:rPr>
        <w:t>[140]</w:t>
      </w:r>
      <w:ins w:id="9095" w:author="Nasser Mustafa [2]" w:date="2018-09-18T23:18:00Z">
        <w:r w:rsidR="004116CF">
          <w:rPr>
            <w:sz w:val="24"/>
            <w:szCs w:val="24"/>
            <w:lang w:val="en-US"/>
          </w:rPr>
          <w:fldChar w:fldCharType="end"/>
        </w:r>
      </w:ins>
      <w:del w:id="9096" w:author="Nasser Mustafa [2]" w:date="2018-09-18T23:18:00Z">
        <w:r w:rsidRPr="00C67C7F" w:rsidDel="004116CF">
          <w:rPr>
            <w:sz w:val="24"/>
            <w:szCs w:val="24"/>
          </w:rPr>
          <w:fldChar w:fldCharType="begin"/>
        </w:r>
        <w:r w:rsidR="003C33CA" w:rsidRPr="004116CF" w:rsidDel="004116CF">
          <w:rPr>
            <w:sz w:val="24"/>
            <w:szCs w:val="24"/>
          </w:rPr>
          <w:delInstrText xml:space="preserve"> ADDIN EN.CITE &lt;EndNote&gt;&lt;Cite&gt;&lt;Author&gt;Hutchins&lt;/Author&gt;&lt;Year&gt;1995&lt;/Year&gt;&lt;RecNum&gt;223&lt;/RecNum&gt;&lt;DisplayText&gt;[155]&lt;/DisplayText&gt;&lt;record&gt;&lt;rec-number&gt;223&lt;/rec-number&gt;&lt;foreign-keys&gt;&lt;key app="EN" db-id="rxfad95wgs5d2dexxekxwt2katzr52wtwdxz" timestamp="0"&gt;223&lt;/key&gt;&lt;/foreign-keys&gt;&lt;ref-type name="Journal Article"&gt;17&lt;/ref-type&gt;&lt;contributors&gt;&lt;authors&gt;&lt;author&gt;Edwin Hutchins&lt;/author&gt;&lt;/authors&gt;&lt;/contributors&gt;&lt;titles&gt;&lt;title&gt;How a Cockpit Remembers Its Speeds&lt;/title&gt;&lt;secondary-title&gt;Cognitive Science&lt;/secondary-title&gt;&lt;/titles&gt;&lt;pages&gt;265-288&lt;/pages&gt;&lt;volume&gt;19&lt;/volume&gt;&lt;number&gt;33&lt;/number&gt;&lt;dates&gt;&lt;year&gt;1995&lt;/year&gt;&lt;/dates&gt;&lt;urls&gt;&lt;/urls&gt;&lt;electronic-resource-num&gt;10.1207/s15516709cog1903_1&lt;/electronic-resource-num&gt;&lt;/record&gt;&lt;/Cite&gt;&lt;/EndNote&gt;</w:delInstrText>
        </w:r>
        <w:r w:rsidRPr="00C67C7F" w:rsidDel="004116CF">
          <w:rPr>
            <w:sz w:val="24"/>
            <w:szCs w:val="24"/>
          </w:rPr>
          <w:fldChar w:fldCharType="separate"/>
        </w:r>
        <w:r w:rsidR="003C33CA" w:rsidRPr="004116CF" w:rsidDel="004116CF">
          <w:rPr>
            <w:noProof/>
            <w:sz w:val="24"/>
            <w:szCs w:val="24"/>
          </w:rPr>
          <w:delText>[</w:delText>
        </w:r>
        <w:r w:rsidR="00660900" w:rsidRPr="004116CF" w:rsidDel="004116CF">
          <w:fldChar w:fldCharType="begin"/>
        </w:r>
        <w:r w:rsidR="00660900" w:rsidRPr="004116CF" w:rsidDel="004116CF">
          <w:delInstrText xml:space="preserve"> HYPERLINK \l "_ENREF_155" \o "Hutchins, 1995 #223" </w:delInstrText>
        </w:r>
        <w:r w:rsidR="00660900" w:rsidRPr="004116CF" w:rsidDel="004116CF">
          <w:fldChar w:fldCharType="separate"/>
        </w:r>
        <w:r w:rsidR="006A58FF" w:rsidRPr="004116CF" w:rsidDel="004116CF">
          <w:rPr>
            <w:noProof/>
            <w:sz w:val="24"/>
            <w:szCs w:val="24"/>
          </w:rPr>
          <w:delText>155</w:delText>
        </w:r>
        <w:r w:rsidR="00660900" w:rsidRPr="004116CF" w:rsidDel="004116CF">
          <w:rPr>
            <w:noProof/>
            <w:sz w:val="24"/>
            <w:szCs w:val="24"/>
          </w:rPr>
          <w:fldChar w:fldCharType="end"/>
        </w:r>
        <w:r w:rsidR="003C33CA" w:rsidRPr="004116CF" w:rsidDel="004116CF">
          <w:rPr>
            <w:noProof/>
            <w:sz w:val="24"/>
            <w:szCs w:val="24"/>
          </w:rPr>
          <w:delText>]</w:delText>
        </w:r>
        <w:r w:rsidRPr="00C67C7F" w:rsidDel="004116CF">
          <w:rPr>
            <w:sz w:val="24"/>
            <w:szCs w:val="24"/>
          </w:rPr>
          <w:fldChar w:fldCharType="end"/>
        </w:r>
      </w:del>
      <w:r w:rsidRPr="00C67C7F">
        <w:rPr>
          <w:sz w:val="24"/>
          <w:szCs w:val="24"/>
        </w:rPr>
        <w:t xml:space="preserve">: </w:t>
      </w:r>
    </w:p>
    <w:p w14:paraId="33DB43A4" w14:textId="0E038BF7" w:rsidR="00B97147" w:rsidRPr="009C6AA0" w:rsidRDefault="009C6AA0" w:rsidP="001B582E">
      <w:pPr>
        <w:pStyle w:val="BodyText"/>
        <w:tabs>
          <w:tab w:val="left" w:pos="900"/>
        </w:tabs>
        <w:spacing w:line="480" w:lineRule="auto"/>
        <w:ind w:right="244" w:firstLine="0"/>
        <w:jc w:val="both"/>
        <w:rPr>
          <w:rFonts w:eastAsia="Times New Roman"/>
          <w:i/>
          <w:spacing w:val="0"/>
          <w:sz w:val="24"/>
          <w:szCs w:val="24"/>
        </w:rPr>
      </w:pPr>
      <w:r w:rsidRPr="009C6AA0">
        <w:rPr>
          <w:i/>
          <w:sz w:val="24"/>
          <w:szCs w:val="24"/>
          <w:lang w:val="en-US"/>
        </w:rPr>
        <w:t>“</w:t>
      </w:r>
      <w:r w:rsidR="00B97147" w:rsidRPr="009C6AA0">
        <w:rPr>
          <w:i/>
          <w:sz w:val="24"/>
          <w:szCs w:val="24"/>
        </w:rPr>
        <w:t xml:space="preserve">The </w:t>
      </w:r>
      <w:r w:rsidR="00B97147" w:rsidRPr="009C6AA0">
        <w:rPr>
          <w:rFonts w:eastAsia="Times New Roman"/>
          <w:i/>
          <w:spacing w:val="0"/>
          <w:sz w:val="24"/>
          <w:szCs w:val="24"/>
        </w:rPr>
        <w:t>wings of airliners are designed to enable fast flight, yet performance and safety considerations require airlines to fly relatively slowly just after takeoff and before landing. The wings generate ample lift at high speeds, but the shapes designed for high speed cannot generate enough lift to keep the airplane flying at low speeds. In order to solve this problem aircrafts are equipped with devices, called Slats and Flaps that change the shape and area of the wing. The part on the leading edge of the wing is called a Slat, while the part on the trailing edge of the wing is called a Flap, both can move along metal tracks built into the wings. They are normally retracted in flight, giving the wing a very clean aerodynamic shape. For slow flight, Slats and Flaps are extended, enlarging the wing and increasing its coefficient of lift. The positions of the Slats and Flaps define the configurations of the wings. In a “clean” wing configuration, the Slats and Flaps are entirely retracted. There is a lower limit on the speed at which the airplane can be flown in this configuration. Below this limit, the wing can no longer produce lift. This condition is called a wing stall. The stall has an abrupt onset and invariably leads to loss of altitude. Stalls at low altitude are very dangerous. The minimum maneuvering speed for a given configuration and aircraft weight is a speed that guarantees a reasonable margin of safety above the stall speed. Flying slower than this speed is dangerous because the airplane is nearer to a stall. Changing the configuration of the wing by extending the Slats and Flaps, lowers the stall speed of the wing, thus permitting the airplane to fly safely at slower speeds. In order to maintain safe flight at slower speeds, the crew member must extend the Slats and Flaps to produce the appropriate wing configurations at the right speeds</w:t>
      </w:r>
      <w:r w:rsidRPr="009C6AA0">
        <w:rPr>
          <w:rFonts w:eastAsia="Times New Roman"/>
          <w:i/>
          <w:spacing w:val="0"/>
          <w:sz w:val="24"/>
          <w:szCs w:val="24"/>
          <w:lang w:val="en-US"/>
        </w:rPr>
        <w:t>”</w:t>
      </w:r>
      <w:r w:rsidR="00B97147" w:rsidRPr="009C6AA0">
        <w:rPr>
          <w:rFonts w:eastAsia="Times New Roman"/>
          <w:i/>
          <w:spacing w:val="0"/>
          <w:sz w:val="24"/>
          <w:szCs w:val="24"/>
        </w:rPr>
        <w:t>.</w:t>
      </w:r>
    </w:p>
    <w:p w14:paraId="7DBEB31B" w14:textId="1C21B212" w:rsidR="00B97147" w:rsidRPr="0051504E" w:rsidRDefault="00B97147" w:rsidP="001B582E">
      <w:pPr>
        <w:pStyle w:val="BodyText"/>
        <w:tabs>
          <w:tab w:val="left" w:pos="900"/>
        </w:tabs>
        <w:spacing w:line="480" w:lineRule="auto"/>
        <w:ind w:firstLine="0"/>
        <w:jc w:val="both"/>
        <w:rPr>
          <w:sz w:val="24"/>
          <w:szCs w:val="24"/>
          <w:lang w:val="en-US"/>
        </w:rPr>
      </w:pPr>
      <w:r w:rsidRPr="00C67C7F">
        <w:rPr>
          <w:sz w:val="24"/>
          <w:szCs w:val="24"/>
        </w:rPr>
        <w:t>There are five lever positions in the aircraft shifting gears that are used by the pilot to control the Slat/Flap angle, as shown in</w:t>
      </w:r>
      <w:r w:rsidRPr="00C67C7F">
        <w:rPr>
          <w:sz w:val="24"/>
          <w:szCs w:val="24"/>
          <w:lang w:val="en-US"/>
        </w:rPr>
        <w:t xml:space="preserve"> </w:t>
      </w:r>
      <w:r w:rsidRPr="00C67C7F">
        <w:rPr>
          <w:sz w:val="24"/>
          <w:szCs w:val="24"/>
          <w:lang w:val="en-US"/>
        </w:rPr>
        <w:fldChar w:fldCharType="begin"/>
      </w:r>
      <w:r w:rsidRPr="00C67C7F">
        <w:rPr>
          <w:sz w:val="24"/>
          <w:szCs w:val="24"/>
          <w:lang w:val="en-US"/>
        </w:rPr>
        <w:instrText xml:space="preserve"> REF _Ref513052908 \h  \* MERGEFORMAT </w:instrText>
      </w:r>
      <w:r w:rsidRPr="00C67C7F">
        <w:rPr>
          <w:sz w:val="24"/>
          <w:szCs w:val="24"/>
          <w:lang w:val="en-US"/>
        </w:rPr>
      </w:r>
      <w:r w:rsidRPr="00C67C7F">
        <w:rPr>
          <w:sz w:val="24"/>
          <w:szCs w:val="24"/>
          <w:lang w:val="en-US"/>
        </w:rPr>
        <w:fldChar w:fldCharType="separate"/>
      </w:r>
      <w:ins w:id="9097" w:author="Nasser Mustafa [2]" w:date="2018-09-26T11:08:00Z">
        <w:r w:rsidR="00047800" w:rsidRPr="00047800">
          <w:rPr>
            <w:sz w:val="24"/>
            <w:szCs w:val="24"/>
            <w:rPrChange w:id="9098" w:author="Nasser Mustafa [2]" w:date="2018-09-26T11:08:00Z">
              <w:rPr/>
            </w:rPrChange>
          </w:rPr>
          <w:t xml:space="preserve">Table </w:t>
        </w:r>
        <w:r w:rsidR="00047800" w:rsidRPr="00047800">
          <w:rPr>
            <w:noProof/>
            <w:sz w:val="24"/>
            <w:szCs w:val="24"/>
            <w:rPrChange w:id="9099" w:author="Nasser Mustafa [2]" w:date="2018-09-26T11:08:00Z">
              <w:rPr>
                <w:noProof/>
              </w:rPr>
            </w:rPrChange>
          </w:rPr>
          <w:t>17</w:t>
        </w:r>
      </w:ins>
      <w:del w:id="9100" w:author="Nasser Mustafa [2]" w:date="2018-09-19T14:47:00Z">
        <w:r w:rsidR="00C779F7" w:rsidRPr="003379F6" w:rsidDel="00740534">
          <w:rPr>
            <w:sz w:val="24"/>
            <w:szCs w:val="24"/>
          </w:rPr>
          <w:delText xml:space="preserve">Table </w:delText>
        </w:r>
        <w:r w:rsidR="00C779F7" w:rsidRPr="003379F6" w:rsidDel="00740534">
          <w:rPr>
            <w:noProof/>
            <w:sz w:val="24"/>
            <w:szCs w:val="24"/>
          </w:rPr>
          <w:delText>17</w:delText>
        </w:r>
      </w:del>
      <w:r w:rsidRPr="00C67C7F">
        <w:rPr>
          <w:sz w:val="24"/>
          <w:szCs w:val="24"/>
          <w:lang w:val="en-US"/>
        </w:rPr>
        <w:fldChar w:fldCharType="end"/>
      </w:r>
      <w:r w:rsidRPr="00C67C7F">
        <w:rPr>
          <w:sz w:val="24"/>
          <w:szCs w:val="24"/>
        </w:rPr>
        <w:t xml:space="preserve">. For instance, when a pilot is taking off and wants to fly at a high angle of attack, he moves the lever from position 3 to position 0, so there will be no retraction for the Slats and Flaps. Under certain conditions, the Slats will not be retracted to position 0, they are held at position 1 until the conditions are safe so they can be retracted to position 0. </w:t>
      </w:r>
      <w:r w:rsidRPr="00C67C7F">
        <w:rPr>
          <w:sz w:val="24"/>
          <w:szCs w:val="24"/>
        </w:rPr>
        <w:tab/>
        <w:t xml:space="preserve"> </w:t>
      </w:r>
      <w:r w:rsidR="0051504E">
        <w:rPr>
          <w:sz w:val="24"/>
          <w:szCs w:val="24"/>
          <w:lang w:val="en-US"/>
        </w:rPr>
        <w:t xml:space="preserve"> </w:t>
      </w:r>
    </w:p>
    <w:p w14:paraId="17EA0C6C" w14:textId="391D3F46" w:rsidR="00B97147" w:rsidRPr="00C67C7F" w:rsidRDefault="006D2E2B" w:rsidP="001B582E">
      <w:pPr>
        <w:pStyle w:val="Style6"/>
        <w:tabs>
          <w:tab w:val="left" w:pos="900"/>
        </w:tabs>
        <w:spacing w:line="480" w:lineRule="auto"/>
        <w:ind w:left="540" w:hanging="540"/>
        <w:jc w:val="both"/>
      </w:pPr>
      <w:bookmarkStart w:id="9101" w:name="_Toc517828396"/>
      <w:bookmarkStart w:id="9102" w:name="_Toc525737382"/>
      <w:r w:rsidRPr="009C6AA0">
        <w:rPr>
          <w:i/>
          <w:noProof/>
          <w:lang w:eastAsia="zh-CN"/>
        </w:rPr>
        <mc:AlternateContent>
          <mc:Choice Requires="wps">
            <w:drawing>
              <wp:anchor distT="45720" distB="45720" distL="114300" distR="114300" simplePos="0" relativeHeight="251677696" behindDoc="0" locked="0" layoutInCell="1" allowOverlap="1" wp14:anchorId="7D6B2BA2" wp14:editId="276C76DA">
                <wp:simplePos x="0" y="0"/>
                <wp:positionH relativeFrom="margin">
                  <wp:posOffset>1137285</wp:posOffset>
                </wp:positionH>
                <wp:positionV relativeFrom="margin">
                  <wp:align>bottom</wp:align>
                </wp:positionV>
                <wp:extent cx="3456432" cy="1609344"/>
                <wp:effectExtent l="0" t="0" r="0" b="0"/>
                <wp:wrapTopAndBottom/>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6432" cy="1609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FD561F" w14:textId="6779128E" w:rsidR="00D617FD" w:rsidRPr="007B2289" w:rsidRDefault="00D617FD" w:rsidP="00B97147">
                            <w:pPr>
                              <w:pStyle w:val="Caption"/>
                              <w:rPr>
                                <w:sz w:val="20"/>
                                <w:szCs w:val="20"/>
                              </w:rPr>
                            </w:pPr>
                            <w:bookmarkStart w:id="9103" w:name="_Ref513052908"/>
                            <w:bookmarkStart w:id="9104" w:name="_Toc525723636"/>
                            <w:r w:rsidRPr="007B2289">
                              <w:rPr>
                                <w:sz w:val="20"/>
                                <w:szCs w:val="20"/>
                              </w:rPr>
                              <w:t xml:space="preserve">Table </w:t>
                            </w:r>
                            <w:r w:rsidRPr="007B2289">
                              <w:rPr>
                                <w:sz w:val="20"/>
                                <w:szCs w:val="20"/>
                              </w:rPr>
                              <w:fldChar w:fldCharType="begin"/>
                            </w:r>
                            <w:r w:rsidRPr="007B2289">
                              <w:rPr>
                                <w:sz w:val="20"/>
                                <w:szCs w:val="20"/>
                              </w:rPr>
                              <w:instrText xml:space="preserve"> SEQ Table \* ARABIC </w:instrText>
                            </w:r>
                            <w:r w:rsidRPr="007B2289">
                              <w:rPr>
                                <w:sz w:val="20"/>
                                <w:szCs w:val="20"/>
                              </w:rPr>
                              <w:fldChar w:fldCharType="separate"/>
                            </w:r>
                            <w:r>
                              <w:rPr>
                                <w:noProof/>
                                <w:sz w:val="20"/>
                                <w:szCs w:val="20"/>
                              </w:rPr>
                              <w:t>17</w:t>
                            </w:r>
                            <w:r w:rsidRPr="007B2289">
                              <w:rPr>
                                <w:sz w:val="20"/>
                                <w:szCs w:val="20"/>
                              </w:rPr>
                              <w:fldChar w:fldCharType="end"/>
                            </w:r>
                            <w:bookmarkEnd w:id="9103"/>
                            <w:r w:rsidRPr="007B2289">
                              <w:rPr>
                                <w:sz w:val="20"/>
                                <w:szCs w:val="20"/>
                              </w:rPr>
                              <w:t xml:space="preserve">: </w:t>
                            </w:r>
                            <w:r>
                              <w:rPr>
                                <w:noProof/>
                                <w:sz w:val="20"/>
                                <w:szCs w:val="20"/>
                              </w:rPr>
                              <w:t>Aircraft lever positions</w:t>
                            </w:r>
                            <w:bookmarkEnd w:id="9104"/>
                          </w:p>
                          <w:tbl>
                            <w:tblPr>
                              <w:tblW w:w="4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1932"/>
                              <w:gridCol w:w="895"/>
                              <w:gridCol w:w="1080"/>
                            </w:tblGrid>
                            <w:tr w:rsidR="00D617FD" w14:paraId="63AB1B73" w14:textId="77777777" w:rsidTr="0009457F">
                              <w:tc>
                                <w:tcPr>
                                  <w:tcW w:w="971" w:type="dxa"/>
                                  <w:shd w:val="clear" w:color="auto" w:fill="auto"/>
                                </w:tcPr>
                                <w:p w14:paraId="5ADDCAD0" w14:textId="77777777" w:rsidR="00D617FD" w:rsidRPr="007B2289" w:rsidRDefault="00D617FD" w:rsidP="0066443A">
                                  <w:pPr>
                                    <w:overflowPunct w:val="0"/>
                                    <w:autoSpaceDE w:val="0"/>
                                    <w:autoSpaceDN w:val="0"/>
                                    <w:adjustRightInd w:val="0"/>
                                    <w:textAlignment w:val="baseline"/>
                                    <w:rPr>
                                      <w:b/>
                                      <w:bCs/>
                                      <w:color w:val="000000"/>
                                      <w:sz w:val="20"/>
                                      <w:szCs w:val="20"/>
                                    </w:rPr>
                                  </w:pPr>
                                  <w:r w:rsidRPr="007B2289">
                                    <w:rPr>
                                      <w:b/>
                                      <w:color w:val="000000"/>
                                      <w:sz w:val="20"/>
                                      <w:szCs w:val="20"/>
                                    </w:rPr>
                                    <w:t>Lever Position</w:t>
                                  </w:r>
                                </w:p>
                              </w:tc>
                              <w:tc>
                                <w:tcPr>
                                  <w:tcW w:w="1932" w:type="dxa"/>
                                  <w:shd w:val="clear" w:color="auto" w:fill="auto"/>
                                </w:tcPr>
                                <w:p w14:paraId="09BA6874"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b/>
                                      <w:color w:val="000000"/>
                                      <w:sz w:val="20"/>
                                      <w:szCs w:val="20"/>
                                    </w:rPr>
                                    <w:t>Flight Phase</w:t>
                                  </w:r>
                                </w:p>
                              </w:tc>
                              <w:tc>
                                <w:tcPr>
                                  <w:tcW w:w="895" w:type="dxa"/>
                                  <w:shd w:val="clear" w:color="auto" w:fill="auto"/>
                                </w:tcPr>
                                <w:p w14:paraId="4F45EA47" w14:textId="77777777" w:rsidR="00D617FD" w:rsidRPr="007B2289" w:rsidRDefault="00D617FD" w:rsidP="0066443A">
                                  <w:pPr>
                                    <w:overflowPunct w:val="0"/>
                                    <w:autoSpaceDE w:val="0"/>
                                    <w:autoSpaceDN w:val="0"/>
                                    <w:adjustRightInd w:val="0"/>
                                    <w:textAlignment w:val="baseline"/>
                                    <w:rPr>
                                      <w:b/>
                                      <w:bCs/>
                                      <w:iCs/>
                                      <w:color w:val="000000"/>
                                      <w:sz w:val="20"/>
                                      <w:szCs w:val="20"/>
                                    </w:rPr>
                                  </w:pPr>
                                  <w:r w:rsidRPr="007B2289">
                                    <w:rPr>
                                      <w:b/>
                                      <w:color w:val="000000"/>
                                      <w:sz w:val="20"/>
                                      <w:szCs w:val="20"/>
                                    </w:rPr>
                                    <w:t>Flap Angle</w:t>
                                  </w:r>
                                </w:p>
                              </w:tc>
                              <w:tc>
                                <w:tcPr>
                                  <w:tcW w:w="1080" w:type="dxa"/>
                                  <w:shd w:val="clear" w:color="auto" w:fill="auto"/>
                                </w:tcPr>
                                <w:p w14:paraId="48399237" w14:textId="77777777" w:rsidR="00D617FD" w:rsidRPr="007B2289" w:rsidRDefault="00D617FD" w:rsidP="0066443A">
                                  <w:pPr>
                                    <w:overflowPunct w:val="0"/>
                                    <w:autoSpaceDE w:val="0"/>
                                    <w:autoSpaceDN w:val="0"/>
                                    <w:adjustRightInd w:val="0"/>
                                    <w:textAlignment w:val="baseline"/>
                                    <w:rPr>
                                      <w:b/>
                                      <w:bCs/>
                                      <w:iCs/>
                                      <w:color w:val="000000"/>
                                      <w:sz w:val="20"/>
                                      <w:szCs w:val="20"/>
                                    </w:rPr>
                                  </w:pPr>
                                  <w:r w:rsidRPr="007B2289">
                                    <w:rPr>
                                      <w:b/>
                                      <w:noProof/>
                                      <w:color w:val="000000"/>
                                      <w:sz w:val="20"/>
                                      <w:szCs w:val="20"/>
                                    </w:rPr>
                                    <w:t>Slat</w:t>
                                  </w:r>
                                  <w:r w:rsidRPr="007B2289">
                                    <w:rPr>
                                      <w:b/>
                                      <w:color w:val="000000"/>
                                      <w:sz w:val="20"/>
                                      <w:szCs w:val="20"/>
                                    </w:rPr>
                                    <w:t xml:space="preserve"> angle</w:t>
                                  </w:r>
                                </w:p>
                              </w:tc>
                            </w:tr>
                            <w:tr w:rsidR="00D617FD" w14:paraId="14684560" w14:textId="77777777" w:rsidTr="0009457F">
                              <w:tc>
                                <w:tcPr>
                                  <w:tcW w:w="971" w:type="dxa"/>
                                  <w:shd w:val="clear" w:color="auto" w:fill="auto"/>
                                </w:tcPr>
                                <w:p w14:paraId="3648F1F4"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c>
                                <w:tcPr>
                                  <w:tcW w:w="1932" w:type="dxa"/>
                                  <w:shd w:val="clear" w:color="auto" w:fill="auto"/>
                                </w:tcPr>
                                <w:p w14:paraId="2776FC0D" w14:textId="77777777" w:rsidR="00D617FD" w:rsidRPr="007B2289" w:rsidRDefault="00D617FD" w:rsidP="0066443A">
                                  <w:pPr>
                                    <w:overflowPunct w:val="0"/>
                                    <w:autoSpaceDE w:val="0"/>
                                    <w:autoSpaceDN w:val="0"/>
                                    <w:adjustRightInd w:val="0"/>
                                    <w:textAlignment w:val="baseline"/>
                                    <w:rPr>
                                      <w:color w:val="000000"/>
                                      <w:sz w:val="20"/>
                                      <w:szCs w:val="20"/>
                                    </w:rPr>
                                  </w:pPr>
                                  <w:r w:rsidRPr="007B2289">
                                    <w:rPr>
                                      <w:color w:val="000000"/>
                                      <w:sz w:val="20"/>
                                      <w:szCs w:val="20"/>
                                    </w:rPr>
                                    <w:t>Cruise</w:t>
                                  </w:r>
                                </w:p>
                              </w:tc>
                              <w:tc>
                                <w:tcPr>
                                  <w:tcW w:w="895" w:type="dxa"/>
                                  <w:shd w:val="clear" w:color="auto" w:fill="auto"/>
                                </w:tcPr>
                                <w:p w14:paraId="1AB05378"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c>
                                <w:tcPr>
                                  <w:tcW w:w="1080" w:type="dxa"/>
                                  <w:shd w:val="clear" w:color="auto" w:fill="auto"/>
                                </w:tcPr>
                                <w:p w14:paraId="797EE6C6"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r>
                            <w:tr w:rsidR="00D617FD" w14:paraId="6435A9AF" w14:textId="77777777" w:rsidTr="0009457F">
                              <w:tc>
                                <w:tcPr>
                                  <w:tcW w:w="971" w:type="dxa"/>
                                  <w:shd w:val="clear" w:color="auto" w:fill="auto"/>
                                </w:tcPr>
                                <w:p w14:paraId="7F3A28B2"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w:t>
                                  </w:r>
                                </w:p>
                              </w:tc>
                              <w:tc>
                                <w:tcPr>
                                  <w:tcW w:w="1932" w:type="dxa"/>
                                  <w:shd w:val="clear" w:color="auto" w:fill="auto"/>
                                </w:tcPr>
                                <w:p w14:paraId="75383709"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Hold</w:t>
                                  </w:r>
                                </w:p>
                              </w:tc>
                              <w:tc>
                                <w:tcPr>
                                  <w:tcW w:w="895" w:type="dxa"/>
                                  <w:shd w:val="clear" w:color="auto" w:fill="auto"/>
                                </w:tcPr>
                                <w:p w14:paraId="08A45693"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c>
                                <w:tcPr>
                                  <w:tcW w:w="1080" w:type="dxa"/>
                                  <w:shd w:val="clear" w:color="auto" w:fill="auto"/>
                                </w:tcPr>
                                <w:p w14:paraId="2399F416"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18</w:t>
                                  </w:r>
                                </w:p>
                              </w:tc>
                            </w:tr>
                            <w:tr w:rsidR="00D617FD" w14:paraId="13C81C56" w14:textId="77777777" w:rsidTr="0009457F">
                              <w:tc>
                                <w:tcPr>
                                  <w:tcW w:w="971" w:type="dxa"/>
                                  <w:shd w:val="clear" w:color="auto" w:fill="auto"/>
                                </w:tcPr>
                                <w:p w14:paraId="79BB9987"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w:t>
                                  </w:r>
                                </w:p>
                              </w:tc>
                              <w:tc>
                                <w:tcPr>
                                  <w:tcW w:w="1932" w:type="dxa"/>
                                  <w:shd w:val="clear" w:color="auto" w:fill="auto"/>
                                </w:tcPr>
                                <w:p w14:paraId="2CFDD305"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Take-off/ Approach</w:t>
                                  </w:r>
                                </w:p>
                              </w:tc>
                              <w:tc>
                                <w:tcPr>
                                  <w:tcW w:w="895" w:type="dxa"/>
                                  <w:shd w:val="clear" w:color="auto" w:fill="auto"/>
                                </w:tcPr>
                                <w:p w14:paraId="20952DC7"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10</w:t>
                                  </w:r>
                                </w:p>
                              </w:tc>
                              <w:tc>
                                <w:tcPr>
                                  <w:tcW w:w="1080" w:type="dxa"/>
                                  <w:shd w:val="clear" w:color="auto" w:fill="auto"/>
                                </w:tcPr>
                                <w:p w14:paraId="1609DF4C"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18</w:t>
                                  </w:r>
                                </w:p>
                              </w:tc>
                            </w:tr>
                            <w:tr w:rsidR="00D617FD" w14:paraId="5BFA849B" w14:textId="77777777" w:rsidTr="0009457F">
                              <w:tc>
                                <w:tcPr>
                                  <w:tcW w:w="971" w:type="dxa"/>
                                  <w:shd w:val="clear" w:color="auto" w:fill="auto"/>
                                </w:tcPr>
                                <w:p w14:paraId="7EF3CBC8"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w:t>
                                  </w:r>
                                </w:p>
                              </w:tc>
                              <w:tc>
                                <w:tcPr>
                                  <w:tcW w:w="1932" w:type="dxa"/>
                                  <w:shd w:val="clear" w:color="auto" w:fill="auto"/>
                                </w:tcPr>
                                <w:p w14:paraId="69DDAEDD" w14:textId="77777777" w:rsidR="00D617FD" w:rsidRPr="007B2289" w:rsidRDefault="00D617FD" w:rsidP="0066443A">
                                  <w:pPr>
                                    <w:overflowPunct w:val="0"/>
                                    <w:autoSpaceDE w:val="0"/>
                                    <w:autoSpaceDN w:val="0"/>
                                    <w:adjustRightInd w:val="0"/>
                                    <w:textAlignment w:val="baseline"/>
                                    <w:rPr>
                                      <w:rFonts w:eastAsia="SimSun"/>
                                      <w:b/>
                                      <w:bCs/>
                                      <w:color w:val="000000"/>
                                      <w:sz w:val="20"/>
                                      <w:szCs w:val="20"/>
                                    </w:rPr>
                                  </w:pPr>
                                  <w:r w:rsidRPr="007B2289">
                                    <w:rPr>
                                      <w:color w:val="000000"/>
                                      <w:sz w:val="20"/>
                                      <w:szCs w:val="20"/>
                                    </w:rPr>
                                    <w:t>Take-off/ Approach</w:t>
                                  </w:r>
                                </w:p>
                              </w:tc>
                              <w:tc>
                                <w:tcPr>
                                  <w:tcW w:w="895" w:type="dxa"/>
                                  <w:shd w:val="clear" w:color="auto" w:fill="auto"/>
                                </w:tcPr>
                                <w:p w14:paraId="788A542F"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14</w:t>
                                  </w:r>
                                </w:p>
                              </w:tc>
                              <w:tc>
                                <w:tcPr>
                                  <w:tcW w:w="1080" w:type="dxa"/>
                                  <w:shd w:val="clear" w:color="auto" w:fill="auto"/>
                                </w:tcPr>
                                <w:p w14:paraId="6DCC9199" w14:textId="77777777" w:rsidR="00D617FD" w:rsidRPr="007B2289" w:rsidRDefault="00D617FD" w:rsidP="0066443A">
                                  <w:pPr>
                                    <w:overflowPunct w:val="0"/>
                                    <w:autoSpaceDE w:val="0"/>
                                    <w:autoSpaceDN w:val="0"/>
                                    <w:adjustRightInd w:val="0"/>
                                    <w:ind w:firstLine="227"/>
                                    <w:textAlignment w:val="baseline"/>
                                    <w:rPr>
                                      <w:color w:val="000000"/>
                                      <w:sz w:val="20"/>
                                      <w:szCs w:val="20"/>
                                    </w:rPr>
                                  </w:pPr>
                                  <w:r w:rsidRPr="007B2289">
                                    <w:rPr>
                                      <w:color w:val="000000"/>
                                      <w:sz w:val="20"/>
                                      <w:szCs w:val="20"/>
                                    </w:rPr>
                                    <w:t>22</w:t>
                                  </w:r>
                                </w:p>
                              </w:tc>
                            </w:tr>
                            <w:tr w:rsidR="00D617FD" w14:paraId="1C0D3806" w14:textId="77777777" w:rsidTr="0009457F">
                              <w:tc>
                                <w:tcPr>
                                  <w:tcW w:w="971" w:type="dxa"/>
                                  <w:shd w:val="clear" w:color="auto" w:fill="auto"/>
                                </w:tcPr>
                                <w:p w14:paraId="34BE090C"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3</w:t>
                                  </w:r>
                                </w:p>
                              </w:tc>
                              <w:tc>
                                <w:tcPr>
                                  <w:tcW w:w="1932" w:type="dxa"/>
                                  <w:shd w:val="clear" w:color="auto" w:fill="auto"/>
                                </w:tcPr>
                                <w:p w14:paraId="796DE9EC"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Take-off/ Approach</w:t>
                                  </w:r>
                                </w:p>
                              </w:tc>
                              <w:tc>
                                <w:tcPr>
                                  <w:tcW w:w="895" w:type="dxa"/>
                                  <w:shd w:val="clear" w:color="auto" w:fill="auto"/>
                                </w:tcPr>
                                <w:p w14:paraId="08B3F767"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21</w:t>
                                  </w:r>
                                </w:p>
                              </w:tc>
                              <w:tc>
                                <w:tcPr>
                                  <w:tcW w:w="1080" w:type="dxa"/>
                                  <w:shd w:val="clear" w:color="auto" w:fill="auto"/>
                                </w:tcPr>
                                <w:p w14:paraId="7B26D6D9"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22</w:t>
                                  </w:r>
                                </w:p>
                              </w:tc>
                            </w:tr>
                            <w:tr w:rsidR="00D617FD" w14:paraId="59433517" w14:textId="77777777" w:rsidTr="0009457F">
                              <w:tc>
                                <w:tcPr>
                                  <w:tcW w:w="971" w:type="dxa"/>
                                  <w:shd w:val="clear" w:color="auto" w:fill="auto"/>
                                </w:tcPr>
                                <w:p w14:paraId="422AF4F4"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Full</w:t>
                                  </w:r>
                                </w:p>
                              </w:tc>
                              <w:tc>
                                <w:tcPr>
                                  <w:tcW w:w="1932" w:type="dxa"/>
                                  <w:shd w:val="clear" w:color="auto" w:fill="auto"/>
                                </w:tcPr>
                                <w:p w14:paraId="05040604"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Land</w:t>
                                  </w:r>
                                </w:p>
                              </w:tc>
                              <w:tc>
                                <w:tcPr>
                                  <w:tcW w:w="895" w:type="dxa"/>
                                  <w:shd w:val="clear" w:color="auto" w:fill="auto"/>
                                </w:tcPr>
                                <w:p w14:paraId="066784F9"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25</w:t>
                                  </w:r>
                                </w:p>
                              </w:tc>
                              <w:tc>
                                <w:tcPr>
                                  <w:tcW w:w="1080" w:type="dxa"/>
                                  <w:shd w:val="clear" w:color="auto" w:fill="auto"/>
                                </w:tcPr>
                                <w:p w14:paraId="4C64FCCD"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27</w:t>
                                  </w:r>
                                </w:p>
                              </w:tc>
                            </w:tr>
                          </w:tbl>
                          <w:p w14:paraId="02588D6C" w14:textId="77777777" w:rsidR="00D617FD" w:rsidRDefault="00D617FD" w:rsidP="0066443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6B2BA2" id="Text Box 54" o:spid="_x0000_s1063" type="#_x0000_t202" style="position:absolute;left:0;text-align:left;margin-left:89.55pt;margin-top:0;width:272.15pt;height:126.7pt;z-index:251677696;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" stroked="f">
                <v:textbox>
                  <w:txbxContent>
                    <w:p w14:paraId="5DFD561F" w14:textId="6779128E" w:rsidR="00D617FD" w:rsidRPr="007B2289" w:rsidRDefault="00D617FD" w:rsidP="00B97147">
                      <w:pPr>
                        <w:pStyle w:val="Caption"/>
                        <w:rPr>
                          <w:sz w:val="20"/>
                          <w:szCs w:val="20"/>
                        </w:rPr>
                      </w:pPr>
                      <w:bookmarkStart w:id="9105" w:name="_Ref513052908"/>
                      <w:bookmarkStart w:id="9106" w:name="_Toc525723636"/>
                      <w:r w:rsidRPr="007B2289">
                        <w:rPr>
                          <w:sz w:val="20"/>
                          <w:szCs w:val="20"/>
                        </w:rPr>
                        <w:t xml:space="preserve">Table </w:t>
                      </w:r>
                      <w:r w:rsidRPr="007B2289">
                        <w:rPr>
                          <w:sz w:val="20"/>
                          <w:szCs w:val="20"/>
                        </w:rPr>
                        <w:fldChar w:fldCharType="begin"/>
                      </w:r>
                      <w:r w:rsidRPr="007B2289">
                        <w:rPr>
                          <w:sz w:val="20"/>
                          <w:szCs w:val="20"/>
                        </w:rPr>
                        <w:instrText xml:space="preserve"> SEQ Table \* ARABIC </w:instrText>
                      </w:r>
                      <w:r w:rsidRPr="007B2289">
                        <w:rPr>
                          <w:sz w:val="20"/>
                          <w:szCs w:val="20"/>
                        </w:rPr>
                        <w:fldChar w:fldCharType="separate"/>
                      </w:r>
                      <w:r>
                        <w:rPr>
                          <w:noProof/>
                          <w:sz w:val="20"/>
                          <w:szCs w:val="20"/>
                        </w:rPr>
                        <w:t>17</w:t>
                      </w:r>
                      <w:r w:rsidRPr="007B2289">
                        <w:rPr>
                          <w:sz w:val="20"/>
                          <w:szCs w:val="20"/>
                        </w:rPr>
                        <w:fldChar w:fldCharType="end"/>
                      </w:r>
                      <w:bookmarkEnd w:id="9105"/>
                      <w:r w:rsidRPr="007B2289">
                        <w:rPr>
                          <w:sz w:val="20"/>
                          <w:szCs w:val="20"/>
                        </w:rPr>
                        <w:t xml:space="preserve">: </w:t>
                      </w:r>
                      <w:r>
                        <w:rPr>
                          <w:noProof/>
                          <w:sz w:val="20"/>
                          <w:szCs w:val="20"/>
                        </w:rPr>
                        <w:t>Aircraft lever positions</w:t>
                      </w:r>
                      <w:bookmarkEnd w:id="9106"/>
                    </w:p>
                    <w:tbl>
                      <w:tblPr>
                        <w:tblW w:w="4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1932"/>
                        <w:gridCol w:w="895"/>
                        <w:gridCol w:w="1080"/>
                      </w:tblGrid>
                      <w:tr w:rsidR="00D617FD" w14:paraId="63AB1B73" w14:textId="77777777" w:rsidTr="0009457F">
                        <w:tc>
                          <w:tcPr>
                            <w:tcW w:w="971" w:type="dxa"/>
                            <w:shd w:val="clear" w:color="auto" w:fill="auto"/>
                          </w:tcPr>
                          <w:p w14:paraId="5ADDCAD0" w14:textId="77777777" w:rsidR="00D617FD" w:rsidRPr="007B2289" w:rsidRDefault="00D617FD" w:rsidP="0066443A">
                            <w:pPr>
                              <w:overflowPunct w:val="0"/>
                              <w:autoSpaceDE w:val="0"/>
                              <w:autoSpaceDN w:val="0"/>
                              <w:adjustRightInd w:val="0"/>
                              <w:textAlignment w:val="baseline"/>
                              <w:rPr>
                                <w:b/>
                                <w:bCs/>
                                <w:color w:val="000000"/>
                                <w:sz w:val="20"/>
                                <w:szCs w:val="20"/>
                              </w:rPr>
                            </w:pPr>
                            <w:r w:rsidRPr="007B2289">
                              <w:rPr>
                                <w:b/>
                                <w:color w:val="000000"/>
                                <w:sz w:val="20"/>
                                <w:szCs w:val="20"/>
                              </w:rPr>
                              <w:t>Lever Position</w:t>
                            </w:r>
                          </w:p>
                        </w:tc>
                        <w:tc>
                          <w:tcPr>
                            <w:tcW w:w="1932" w:type="dxa"/>
                            <w:shd w:val="clear" w:color="auto" w:fill="auto"/>
                          </w:tcPr>
                          <w:p w14:paraId="09BA6874"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b/>
                                <w:color w:val="000000"/>
                                <w:sz w:val="20"/>
                                <w:szCs w:val="20"/>
                              </w:rPr>
                              <w:t>Flight Phase</w:t>
                            </w:r>
                          </w:p>
                        </w:tc>
                        <w:tc>
                          <w:tcPr>
                            <w:tcW w:w="895" w:type="dxa"/>
                            <w:shd w:val="clear" w:color="auto" w:fill="auto"/>
                          </w:tcPr>
                          <w:p w14:paraId="4F45EA47" w14:textId="77777777" w:rsidR="00D617FD" w:rsidRPr="007B2289" w:rsidRDefault="00D617FD" w:rsidP="0066443A">
                            <w:pPr>
                              <w:overflowPunct w:val="0"/>
                              <w:autoSpaceDE w:val="0"/>
                              <w:autoSpaceDN w:val="0"/>
                              <w:adjustRightInd w:val="0"/>
                              <w:textAlignment w:val="baseline"/>
                              <w:rPr>
                                <w:b/>
                                <w:bCs/>
                                <w:iCs/>
                                <w:color w:val="000000"/>
                                <w:sz w:val="20"/>
                                <w:szCs w:val="20"/>
                              </w:rPr>
                            </w:pPr>
                            <w:r w:rsidRPr="007B2289">
                              <w:rPr>
                                <w:b/>
                                <w:color w:val="000000"/>
                                <w:sz w:val="20"/>
                                <w:szCs w:val="20"/>
                              </w:rPr>
                              <w:t>Flap Angle</w:t>
                            </w:r>
                          </w:p>
                        </w:tc>
                        <w:tc>
                          <w:tcPr>
                            <w:tcW w:w="1080" w:type="dxa"/>
                            <w:shd w:val="clear" w:color="auto" w:fill="auto"/>
                          </w:tcPr>
                          <w:p w14:paraId="48399237" w14:textId="77777777" w:rsidR="00D617FD" w:rsidRPr="007B2289" w:rsidRDefault="00D617FD" w:rsidP="0066443A">
                            <w:pPr>
                              <w:overflowPunct w:val="0"/>
                              <w:autoSpaceDE w:val="0"/>
                              <w:autoSpaceDN w:val="0"/>
                              <w:adjustRightInd w:val="0"/>
                              <w:textAlignment w:val="baseline"/>
                              <w:rPr>
                                <w:b/>
                                <w:bCs/>
                                <w:iCs/>
                                <w:color w:val="000000"/>
                                <w:sz w:val="20"/>
                                <w:szCs w:val="20"/>
                              </w:rPr>
                            </w:pPr>
                            <w:r w:rsidRPr="007B2289">
                              <w:rPr>
                                <w:b/>
                                <w:noProof/>
                                <w:color w:val="000000"/>
                                <w:sz w:val="20"/>
                                <w:szCs w:val="20"/>
                              </w:rPr>
                              <w:t>Slat</w:t>
                            </w:r>
                            <w:r w:rsidRPr="007B2289">
                              <w:rPr>
                                <w:b/>
                                <w:color w:val="000000"/>
                                <w:sz w:val="20"/>
                                <w:szCs w:val="20"/>
                              </w:rPr>
                              <w:t xml:space="preserve"> angle</w:t>
                            </w:r>
                          </w:p>
                        </w:tc>
                      </w:tr>
                      <w:tr w:rsidR="00D617FD" w14:paraId="14684560" w14:textId="77777777" w:rsidTr="0009457F">
                        <w:tc>
                          <w:tcPr>
                            <w:tcW w:w="971" w:type="dxa"/>
                            <w:shd w:val="clear" w:color="auto" w:fill="auto"/>
                          </w:tcPr>
                          <w:p w14:paraId="3648F1F4"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c>
                          <w:tcPr>
                            <w:tcW w:w="1932" w:type="dxa"/>
                            <w:shd w:val="clear" w:color="auto" w:fill="auto"/>
                          </w:tcPr>
                          <w:p w14:paraId="2776FC0D" w14:textId="77777777" w:rsidR="00D617FD" w:rsidRPr="007B2289" w:rsidRDefault="00D617FD" w:rsidP="0066443A">
                            <w:pPr>
                              <w:overflowPunct w:val="0"/>
                              <w:autoSpaceDE w:val="0"/>
                              <w:autoSpaceDN w:val="0"/>
                              <w:adjustRightInd w:val="0"/>
                              <w:textAlignment w:val="baseline"/>
                              <w:rPr>
                                <w:color w:val="000000"/>
                                <w:sz w:val="20"/>
                                <w:szCs w:val="20"/>
                              </w:rPr>
                            </w:pPr>
                            <w:r w:rsidRPr="007B2289">
                              <w:rPr>
                                <w:color w:val="000000"/>
                                <w:sz w:val="20"/>
                                <w:szCs w:val="20"/>
                              </w:rPr>
                              <w:t>Cruise</w:t>
                            </w:r>
                          </w:p>
                        </w:tc>
                        <w:tc>
                          <w:tcPr>
                            <w:tcW w:w="895" w:type="dxa"/>
                            <w:shd w:val="clear" w:color="auto" w:fill="auto"/>
                          </w:tcPr>
                          <w:p w14:paraId="1AB05378"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c>
                          <w:tcPr>
                            <w:tcW w:w="1080" w:type="dxa"/>
                            <w:shd w:val="clear" w:color="auto" w:fill="auto"/>
                          </w:tcPr>
                          <w:p w14:paraId="797EE6C6"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r>
                      <w:tr w:rsidR="00D617FD" w14:paraId="6435A9AF" w14:textId="77777777" w:rsidTr="0009457F">
                        <w:tc>
                          <w:tcPr>
                            <w:tcW w:w="971" w:type="dxa"/>
                            <w:shd w:val="clear" w:color="auto" w:fill="auto"/>
                          </w:tcPr>
                          <w:p w14:paraId="7F3A28B2"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w:t>
                            </w:r>
                          </w:p>
                        </w:tc>
                        <w:tc>
                          <w:tcPr>
                            <w:tcW w:w="1932" w:type="dxa"/>
                            <w:shd w:val="clear" w:color="auto" w:fill="auto"/>
                          </w:tcPr>
                          <w:p w14:paraId="75383709"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Hold</w:t>
                            </w:r>
                          </w:p>
                        </w:tc>
                        <w:tc>
                          <w:tcPr>
                            <w:tcW w:w="895" w:type="dxa"/>
                            <w:shd w:val="clear" w:color="auto" w:fill="auto"/>
                          </w:tcPr>
                          <w:p w14:paraId="08A45693"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0</w:t>
                            </w:r>
                          </w:p>
                        </w:tc>
                        <w:tc>
                          <w:tcPr>
                            <w:tcW w:w="1080" w:type="dxa"/>
                            <w:shd w:val="clear" w:color="auto" w:fill="auto"/>
                          </w:tcPr>
                          <w:p w14:paraId="2399F416"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18</w:t>
                            </w:r>
                          </w:p>
                        </w:tc>
                      </w:tr>
                      <w:tr w:rsidR="00D617FD" w14:paraId="13C81C56" w14:textId="77777777" w:rsidTr="0009457F">
                        <w:tc>
                          <w:tcPr>
                            <w:tcW w:w="971" w:type="dxa"/>
                            <w:shd w:val="clear" w:color="auto" w:fill="auto"/>
                          </w:tcPr>
                          <w:p w14:paraId="79BB9987"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w:t>
                            </w:r>
                          </w:p>
                        </w:tc>
                        <w:tc>
                          <w:tcPr>
                            <w:tcW w:w="1932" w:type="dxa"/>
                            <w:shd w:val="clear" w:color="auto" w:fill="auto"/>
                          </w:tcPr>
                          <w:p w14:paraId="2CFDD305"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Take-off/ Approach</w:t>
                            </w:r>
                          </w:p>
                        </w:tc>
                        <w:tc>
                          <w:tcPr>
                            <w:tcW w:w="895" w:type="dxa"/>
                            <w:shd w:val="clear" w:color="auto" w:fill="auto"/>
                          </w:tcPr>
                          <w:p w14:paraId="20952DC7"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10</w:t>
                            </w:r>
                          </w:p>
                        </w:tc>
                        <w:tc>
                          <w:tcPr>
                            <w:tcW w:w="1080" w:type="dxa"/>
                            <w:shd w:val="clear" w:color="auto" w:fill="auto"/>
                          </w:tcPr>
                          <w:p w14:paraId="1609DF4C"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18</w:t>
                            </w:r>
                          </w:p>
                        </w:tc>
                      </w:tr>
                      <w:tr w:rsidR="00D617FD" w14:paraId="5BFA849B" w14:textId="77777777" w:rsidTr="0009457F">
                        <w:tc>
                          <w:tcPr>
                            <w:tcW w:w="971" w:type="dxa"/>
                            <w:shd w:val="clear" w:color="auto" w:fill="auto"/>
                          </w:tcPr>
                          <w:p w14:paraId="7EF3CBC8"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w:t>
                            </w:r>
                          </w:p>
                        </w:tc>
                        <w:tc>
                          <w:tcPr>
                            <w:tcW w:w="1932" w:type="dxa"/>
                            <w:shd w:val="clear" w:color="auto" w:fill="auto"/>
                          </w:tcPr>
                          <w:p w14:paraId="69DDAEDD" w14:textId="77777777" w:rsidR="00D617FD" w:rsidRPr="007B2289" w:rsidRDefault="00D617FD" w:rsidP="0066443A">
                            <w:pPr>
                              <w:overflowPunct w:val="0"/>
                              <w:autoSpaceDE w:val="0"/>
                              <w:autoSpaceDN w:val="0"/>
                              <w:adjustRightInd w:val="0"/>
                              <w:textAlignment w:val="baseline"/>
                              <w:rPr>
                                <w:rFonts w:eastAsia="SimSun"/>
                                <w:b/>
                                <w:bCs/>
                                <w:color w:val="000000"/>
                                <w:sz w:val="20"/>
                                <w:szCs w:val="20"/>
                              </w:rPr>
                            </w:pPr>
                            <w:r w:rsidRPr="007B2289">
                              <w:rPr>
                                <w:color w:val="000000"/>
                                <w:sz w:val="20"/>
                                <w:szCs w:val="20"/>
                              </w:rPr>
                              <w:t>Take-off/ Approach</w:t>
                            </w:r>
                          </w:p>
                        </w:tc>
                        <w:tc>
                          <w:tcPr>
                            <w:tcW w:w="895" w:type="dxa"/>
                            <w:shd w:val="clear" w:color="auto" w:fill="auto"/>
                          </w:tcPr>
                          <w:p w14:paraId="788A542F"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14</w:t>
                            </w:r>
                          </w:p>
                        </w:tc>
                        <w:tc>
                          <w:tcPr>
                            <w:tcW w:w="1080" w:type="dxa"/>
                            <w:shd w:val="clear" w:color="auto" w:fill="auto"/>
                          </w:tcPr>
                          <w:p w14:paraId="6DCC9199" w14:textId="77777777" w:rsidR="00D617FD" w:rsidRPr="007B2289" w:rsidRDefault="00D617FD" w:rsidP="0066443A">
                            <w:pPr>
                              <w:overflowPunct w:val="0"/>
                              <w:autoSpaceDE w:val="0"/>
                              <w:autoSpaceDN w:val="0"/>
                              <w:adjustRightInd w:val="0"/>
                              <w:ind w:firstLine="227"/>
                              <w:textAlignment w:val="baseline"/>
                              <w:rPr>
                                <w:color w:val="000000"/>
                                <w:sz w:val="20"/>
                                <w:szCs w:val="20"/>
                              </w:rPr>
                            </w:pPr>
                            <w:r w:rsidRPr="007B2289">
                              <w:rPr>
                                <w:color w:val="000000"/>
                                <w:sz w:val="20"/>
                                <w:szCs w:val="20"/>
                              </w:rPr>
                              <w:t>22</w:t>
                            </w:r>
                          </w:p>
                        </w:tc>
                      </w:tr>
                      <w:tr w:rsidR="00D617FD" w14:paraId="1C0D3806" w14:textId="77777777" w:rsidTr="0009457F">
                        <w:tc>
                          <w:tcPr>
                            <w:tcW w:w="971" w:type="dxa"/>
                            <w:shd w:val="clear" w:color="auto" w:fill="auto"/>
                          </w:tcPr>
                          <w:p w14:paraId="34BE090C"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3</w:t>
                            </w:r>
                          </w:p>
                        </w:tc>
                        <w:tc>
                          <w:tcPr>
                            <w:tcW w:w="1932" w:type="dxa"/>
                            <w:shd w:val="clear" w:color="auto" w:fill="auto"/>
                          </w:tcPr>
                          <w:p w14:paraId="796DE9EC"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Take-off/ Approach</w:t>
                            </w:r>
                          </w:p>
                        </w:tc>
                        <w:tc>
                          <w:tcPr>
                            <w:tcW w:w="895" w:type="dxa"/>
                            <w:shd w:val="clear" w:color="auto" w:fill="auto"/>
                          </w:tcPr>
                          <w:p w14:paraId="08B3F767"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21</w:t>
                            </w:r>
                          </w:p>
                        </w:tc>
                        <w:tc>
                          <w:tcPr>
                            <w:tcW w:w="1080" w:type="dxa"/>
                            <w:shd w:val="clear" w:color="auto" w:fill="auto"/>
                          </w:tcPr>
                          <w:p w14:paraId="7B26D6D9"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22</w:t>
                            </w:r>
                          </w:p>
                        </w:tc>
                      </w:tr>
                      <w:tr w:rsidR="00D617FD" w14:paraId="59433517" w14:textId="77777777" w:rsidTr="0009457F">
                        <w:tc>
                          <w:tcPr>
                            <w:tcW w:w="971" w:type="dxa"/>
                            <w:shd w:val="clear" w:color="auto" w:fill="auto"/>
                          </w:tcPr>
                          <w:p w14:paraId="422AF4F4"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Full</w:t>
                            </w:r>
                          </w:p>
                        </w:tc>
                        <w:tc>
                          <w:tcPr>
                            <w:tcW w:w="1932" w:type="dxa"/>
                            <w:shd w:val="clear" w:color="auto" w:fill="auto"/>
                          </w:tcPr>
                          <w:p w14:paraId="05040604" w14:textId="77777777" w:rsidR="00D617FD" w:rsidRPr="007B2289" w:rsidRDefault="00D617FD" w:rsidP="0066443A">
                            <w:pPr>
                              <w:overflowPunct w:val="0"/>
                              <w:autoSpaceDE w:val="0"/>
                              <w:autoSpaceDN w:val="0"/>
                              <w:adjustRightInd w:val="0"/>
                              <w:textAlignment w:val="baseline"/>
                              <w:rPr>
                                <w:rFonts w:eastAsia="SimSun"/>
                                <w:b/>
                                <w:bCs/>
                                <w:iCs/>
                                <w:color w:val="000000"/>
                                <w:sz w:val="20"/>
                                <w:szCs w:val="20"/>
                              </w:rPr>
                            </w:pPr>
                            <w:r w:rsidRPr="007B2289">
                              <w:rPr>
                                <w:color w:val="000000"/>
                                <w:sz w:val="20"/>
                                <w:szCs w:val="20"/>
                              </w:rPr>
                              <w:t>Land</w:t>
                            </w:r>
                          </w:p>
                        </w:tc>
                        <w:tc>
                          <w:tcPr>
                            <w:tcW w:w="895" w:type="dxa"/>
                            <w:shd w:val="clear" w:color="auto" w:fill="auto"/>
                          </w:tcPr>
                          <w:p w14:paraId="066784F9"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25</w:t>
                            </w:r>
                          </w:p>
                        </w:tc>
                        <w:tc>
                          <w:tcPr>
                            <w:tcW w:w="1080" w:type="dxa"/>
                            <w:shd w:val="clear" w:color="auto" w:fill="auto"/>
                          </w:tcPr>
                          <w:p w14:paraId="4C64FCCD" w14:textId="77777777" w:rsidR="00D617FD" w:rsidRPr="007B2289" w:rsidRDefault="00D617FD" w:rsidP="0066443A">
                            <w:pPr>
                              <w:overflowPunct w:val="0"/>
                              <w:autoSpaceDE w:val="0"/>
                              <w:autoSpaceDN w:val="0"/>
                              <w:adjustRightInd w:val="0"/>
                              <w:ind w:firstLine="227"/>
                              <w:textAlignment w:val="baseline"/>
                              <w:rPr>
                                <w:b/>
                                <w:bCs/>
                                <w:iCs/>
                                <w:color w:val="000000"/>
                                <w:sz w:val="20"/>
                                <w:szCs w:val="20"/>
                              </w:rPr>
                            </w:pPr>
                            <w:r w:rsidRPr="007B2289">
                              <w:rPr>
                                <w:color w:val="000000"/>
                                <w:sz w:val="20"/>
                                <w:szCs w:val="20"/>
                              </w:rPr>
                              <w:t>27</w:t>
                            </w:r>
                          </w:p>
                        </w:tc>
                      </w:tr>
                    </w:tbl>
                    <w:p w14:paraId="02588D6C" w14:textId="77777777" w:rsidR="00D617FD" w:rsidRDefault="00D617FD" w:rsidP="0066443A"/>
                  </w:txbxContent>
                </v:textbox>
                <w10:wrap type="topAndBottom" anchorx="margin" anchory="margin"/>
              </v:shape>
            </w:pict>
          </mc:Fallback>
        </mc:AlternateContent>
      </w:r>
      <w:r w:rsidR="00B97147" w:rsidRPr="00C67C7F">
        <w:t>Problem Identification</w:t>
      </w:r>
      <w:bookmarkEnd w:id="9101"/>
      <w:bookmarkEnd w:id="9102"/>
    </w:p>
    <w:p w14:paraId="08EB3739" w14:textId="602A60A5"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Slats and Flaps are retracted or extended while an aircraft is flying or landing, which involves synchronization between various software and hardware components in the aircraft. When a pilot changes the Slat/Flap lever to a certain position, a Command Sensor Unit (CSU) converts the selection into a set of discrete electrical signals that are dispatched and validated by each SFCC. Accordingly, each SFCC sends a signal independently to the associated hydraulic solenoid on the Power Control Unit (PCU) in order to allow the hydraulic motors to change the Slat/Flap to the new angle</w:t>
      </w:r>
      <w:del w:id="9107" w:author="Nasser Mustafa [2]" w:date="2018-09-18T23:18:00Z">
        <w:r w:rsidRPr="00C67C7F" w:rsidDel="004116CF">
          <w:rPr>
            <w:rFonts w:ascii="Times New Roman" w:hAnsi="Times New Roman"/>
          </w:rPr>
          <w:delText xml:space="preserve"> </w:delText>
        </w:r>
      </w:del>
      <w:ins w:id="9108" w:author="Nasser Mustafa [2]" w:date="2018-09-18T23:18:00Z">
        <w:r w:rsidR="004116CF">
          <w:rPr>
            <w:rFonts w:ascii="Times New Roman" w:hAnsi="Times New Roman"/>
          </w:rPr>
          <w:t xml:space="preserve"> </w:t>
        </w:r>
      </w:ins>
      <w:ins w:id="9109" w:author="Nasser Mustafa [2]" w:date="2018-09-18T23:19:00Z">
        <w:r w:rsidR="009F1E48">
          <w:rPr>
            <w:rFonts w:ascii="Times New Roman" w:hAnsi="Times New Roman"/>
          </w:rPr>
          <w:fldChar w:fldCharType="begin" w:fldLock="1"/>
        </w:r>
      </w:ins>
      <w:r w:rsidR="00B050F0">
        <w:rPr>
          <w:rFonts w:ascii="Times New Roman" w:hAnsi="Times New Roman"/>
        </w:rPr>
        <w:instrText>ADDIN CSL_CITATION {"citationItems":[{"id":"ITEM-1","itemData":{"DOI":"10.1002/j.2334-5837.2004.tb00493.x","author":[{"dropping-particle":"","family":"Bretschneider","given":"Matthias","non-dropping-particle":"","parse-names":false,"suffix":""},{"dropping-particle":"","family":"Holberg","given":"Hans-Jurgen","non-dropping-particle":"","parse-names":false,"suffix":""},{"dropping-particle":"","family":"Bode","given":"Eckarde","non-dropping-particle":"","parse-names":false,"suffix":""},{"dropping-particle":"","family":"Bruckner","given":"Ingo","non-dropping-particle":"","parse-names":false,"suffix":""},{"dropping-particle":"","family":"Peikenkamp","given":"Thomas","non-dropping-particle":"","parse-names":false,"suffix":""},{"dropping-particle":"","family":"Spenke","given":"Harrriet","non-dropping-particle":"","parse-names":false,"suffix":""}],"container-title":"International Council on Systems Engineering","id":"ITEM-1","issue":"1","issued":{"date-parts":[["2004"]]},"page":"246-256","title":"Model-based Safety Analysis of a Flap Control System","title-short":"INCOSE","type":"article-journal","volume":"14"},"uris":["http://www.mendeley.com/documents/?uuid=f93f4d3a-c324-4ed4-834f-4684a52c5164"]}],"mendeley":{"formattedCitation":"[141]","plainTextFormattedCitation":"[141]","previouslyFormattedCitation":"[140]"},"properties":{"noteIndex":0},"schema":"https://github.com/citation-style-language/schema/raw/master/csl-citation.json"}</w:instrText>
      </w:r>
      <w:r w:rsidR="009F1E48">
        <w:rPr>
          <w:rFonts w:ascii="Times New Roman" w:hAnsi="Times New Roman"/>
        </w:rPr>
        <w:fldChar w:fldCharType="separate"/>
      </w:r>
      <w:r w:rsidR="00B050F0" w:rsidRPr="00B050F0">
        <w:rPr>
          <w:rFonts w:ascii="Times New Roman" w:hAnsi="Times New Roman"/>
          <w:noProof/>
        </w:rPr>
        <w:t>[141]</w:t>
      </w:r>
      <w:ins w:id="9110" w:author="Nasser Mustafa [2]" w:date="2018-09-18T23:19:00Z">
        <w:r w:rsidR="009F1E48">
          <w:rPr>
            <w:rFonts w:ascii="Times New Roman" w:hAnsi="Times New Roman"/>
          </w:rPr>
          <w:fldChar w:fldCharType="end"/>
        </w:r>
      </w:ins>
      <w:del w:id="9111" w:author="Nasser Mustafa [2]" w:date="2018-09-18T23:18:00Z">
        <w:r w:rsidRPr="00C67C7F" w:rsidDel="004116CF">
          <w:rPr>
            <w:rFonts w:ascii="Times New Roman" w:hAnsi="Times New Roman"/>
          </w:rPr>
          <w:fldChar w:fldCharType="begin"/>
        </w:r>
        <w:r w:rsidR="003C33CA" w:rsidRPr="004116CF" w:rsidDel="004116CF">
          <w:rPr>
            <w:rFonts w:ascii="Times New Roman" w:hAnsi="Times New Roman"/>
          </w:rPr>
          <w:delInstrText xml:space="preserve"> ADDIN EN.CITE &lt;EndNote&gt;&lt;Cite&gt;&lt;Author&gt;Bretschneider&lt;/Author&gt;&lt;Year&gt;2004&lt;/Year&gt;&lt;RecNum&gt;224&lt;/RecNum&gt;&lt;DisplayText&gt;[156]&lt;/DisplayText&gt;&lt;record&gt;&lt;rec-number&gt;224&lt;/rec-number&gt;&lt;foreign-keys&gt;&lt;key app="EN" db-id="rxfad95wgs5d2dexxekxwt2katzr52wtwdxz" timestamp="0"&gt;224&lt;/key&gt;&lt;/foreign-keys&gt;&lt;ref-type name="Journal Article"&gt;17&lt;/ref-type&gt;&lt;contributors&gt;&lt;authors&gt;&lt;author&gt;Matthias Bretschneider&lt;/author&gt;&lt;author&gt;Hans-Jurgen Holberg&lt;/author&gt;&lt;author&gt;Eckarde Bode&lt;/author&gt;&lt;author&gt;Ingo Bruckner&lt;/author&gt;&lt;author&gt;Thomas Peikenkamp&lt;/author&gt;&lt;author&gt;Harrriet Spenke&lt;/author&gt;&lt;/authors&gt;&lt;/contributors&gt;&lt;titles&gt;&lt;title&gt;Model-based Safety Analysis of a Flap Control System&lt;/title&gt;&lt;secondary-title&gt;International Council on Systems Engineering&lt;/secondary-title&gt;&lt;short-title&gt;INCOSE&lt;/short-title&gt;&lt;/titles&gt;&lt;pages&gt;246-256&lt;/pages&gt;&lt;volume&gt;14&lt;/volume&gt;&lt;number&gt;1&lt;/number&gt;&lt;dates&gt;&lt;year&gt;2004&lt;/year&gt;&lt;/dates&gt;&lt;urls&gt;&lt;/urls&gt;&lt;electronic-resource-num&gt;10.1002/j.2334-5837.2004.tb00493.x&lt;/electronic-resource-num&gt;&lt;/record&gt;&lt;/Cite&gt;&lt;/EndNote&gt;</w:delInstrText>
        </w:r>
        <w:r w:rsidRPr="00C67C7F" w:rsidDel="004116CF">
          <w:rPr>
            <w:rFonts w:ascii="Times New Roman" w:hAnsi="Times New Roman"/>
          </w:rPr>
          <w:fldChar w:fldCharType="separate"/>
        </w:r>
        <w:r w:rsidR="003C33CA" w:rsidRPr="004116CF" w:rsidDel="004116CF">
          <w:rPr>
            <w:rFonts w:ascii="Times New Roman" w:hAnsi="Times New Roman"/>
            <w:noProof/>
          </w:rPr>
          <w:delText>[</w:delText>
        </w:r>
        <w:r w:rsidR="00660900" w:rsidRPr="004116CF" w:rsidDel="004116CF">
          <w:fldChar w:fldCharType="begin"/>
        </w:r>
        <w:r w:rsidR="00660900" w:rsidRPr="004116CF" w:rsidDel="004116CF">
          <w:delInstrText xml:space="preserve"> HYPERLINK \l "_ENREF_156" \o "Bretschneider, 2004 #224" </w:delInstrText>
        </w:r>
        <w:r w:rsidR="00660900" w:rsidRPr="004116CF" w:rsidDel="004116CF">
          <w:fldChar w:fldCharType="separate"/>
        </w:r>
        <w:r w:rsidR="006A58FF" w:rsidRPr="004116CF" w:rsidDel="004116CF">
          <w:rPr>
            <w:rFonts w:ascii="Times New Roman" w:hAnsi="Times New Roman"/>
            <w:noProof/>
          </w:rPr>
          <w:delText>156</w:delText>
        </w:r>
        <w:r w:rsidR="00660900" w:rsidRPr="004116CF" w:rsidDel="004116CF">
          <w:rPr>
            <w:rFonts w:ascii="Times New Roman" w:hAnsi="Times New Roman"/>
            <w:noProof/>
          </w:rPr>
          <w:fldChar w:fldCharType="end"/>
        </w:r>
        <w:r w:rsidR="003C33CA" w:rsidRPr="004116CF" w:rsidDel="004116CF">
          <w:rPr>
            <w:rFonts w:ascii="Times New Roman" w:hAnsi="Times New Roman"/>
            <w:noProof/>
          </w:rPr>
          <w:delText>]</w:delText>
        </w:r>
        <w:r w:rsidRPr="00C67C7F" w:rsidDel="004116CF">
          <w:rPr>
            <w:rFonts w:ascii="Times New Roman" w:hAnsi="Times New Roman"/>
          </w:rPr>
          <w:fldChar w:fldCharType="end"/>
        </w:r>
      </w:del>
      <w:r w:rsidRPr="00C67C7F">
        <w:rPr>
          <w:rFonts w:ascii="Times New Roman" w:hAnsi="Times New Roman"/>
        </w:rPr>
        <w:t>. In A320 and A321 aircraft models, each SFCC produces slightly different output</w:t>
      </w:r>
      <w:r w:rsidR="00FF63CB">
        <w:rPr>
          <w:rFonts w:ascii="Times New Roman" w:hAnsi="Times New Roman"/>
        </w:rPr>
        <w:t>s</w:t>
      </w:r>
      <w:r w:rsidRPr="00C67C7F">
        <w:rPr>
          <w:rFonts w:ascii="Times New Roman" w:hAnsi="Times New Roman"/>
        </w:rPr>
        <w:t xml:space="preserve"> as a result of their design by separate vendors. The ambiguity between the outputs of the two SFCCs mandates a traceability for the Slat/Flap requirement through all phases of development in order to measure the effect of the outputs’ variations. </w:t>
      </w:r>
    </w:p>
    <w:p w14:paraId="42B22AB9" w14:textId="6245B6A6"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The original Slat/Flap requirement for the A321 aircraft states that “Slat retraction shall be inhibited at a high angle of attack”. The development of SFCCs that satisfy this requirement is split into two lanes developed independently by two teams that have no interaction with each other. Moreover, the data required to develop each lane is obtained from the Standard Specification document, the Equipment Specification document, and the Interface document. The Standard Specification document is common to both teams, however, the Equipment Specification document and the Interface document are developed by independent vendors. Therefore, creation of the Equipment Specification Documents and Interface document by different vendors leads to variations in the derived requirements from the original one. As a result, an inconsistency in the control signals of the two SFCC lanes</w:t>
      </w:r>
      <w:r w:rsidR="009C6AA0">
        <w:rPr>
          <w:rFonts w:ascii="Times New Roman" w:hAnsi="Times New Roman"/>
        </w:rPr>
        <w:t xml:space="preserve"> can occur</w:t>
      </w:r>
      <w:r w:rsidRPr="00C67C7F">
        <w:rPr>
          <w:rFonts w:ascii="Times New Roman" w:hAnsi="Times New Roman"/>
        </w:rPr>
        <w:t>. In order to</w:t>
      </w:r>
      <w:r w:rsidR="00936477">
        <w:rPr>
          <w:rFonts w:ascii="Times New Roman" w:hAnsi="Times New Roman"/>
        </w:rPr>
        <w:t xml:space="preserve"> </w:t>
      </w:r>
      <w:r w:rsidRPr="00C67C7F">
        <w:rPr>
          <w:rFonts w:ascii="Times New Roman" w:hAnsi="Times New Roman"/>
        </w:rPr>
        <w:t>understand the effect of this requirement on aircraft operation, it is important to understand the following concepts</w:t>
      </w:r>
      <w:r w:rsidR="00AA011D">
        <w:rPr>
          <w:rFonts w:ascii="Times New Roman" w:hAnsi="Times New Roman"/>
        </w:rPr>
        <w:t xml:space="preserve"> (</w:t>
      </w:r>
      <w:r w:rsidR="009C6AA0" w:rsidRPr="009C6AA0">
        <w:rPr>
          <w:rFonts w:ascii="Times New Roman" w:hAnsi="Times New Roman"/>
        </w:rPr>
        <w:t xml:space="preserve">see illustrations in </w:t>
      </w:r>
      <w:r w:rsidR="009C6AA0" w:rsidRPr="009C6AA0">
        <w:rPr>
          <w:rFonts w:ascii="Times New Roman" w:hAnsi="Times New Roman"/>
        </w:rPr>
        <w:fldChar w:fldCharType="begin"/>
      </w:r>
      <w:r w:rsidR="009C6AA0" w:rsidRPr="009C6AA0">
        <w:rPr>
          <w:rFonts w:ascii="Times New Roman" w:hAnsi="Times New Roman"/>
        </w:rPr>
        <w:instrText xml:space="preserve"> REF _Ref512971628 \h  \* MERGEFORMAT </w:instrText>
      </w:r>
      <w:r w:rsidR="009C6AA0" w:rsidRPr="009C6AA0">
        <w:rPr>
          <w:rFonts w:ascii="Times New Roman" w:hAnsi="Times New Roman"/>
        </w:rPr>
      </w:r>
      <w:r w:rsidR="009C6AA0" w:rsidRPr="009C6AA0">
        <w:rPr>
          <w:rFonts w:ascii="Times New Roman" w:hAnsi="Times New Roman"/>
        </w:rPr>
        <w:fldChar w:fldCharType="separate"/>
      </w:r>
      <w:ins w:id="9112" w:author="Nasser Mustafa [2]" w:date="2018-09-26T11:08:00Z">
        <w:r w:rsidR="00047800" w:rsidRPr="00047800">
          <w:rPr>
            <w:rFonts w:ascii="Times New Roman" w:hAnsi="Times New Roman"/>
            <w:rPrChange w:id="9113" w:author="Nasser Mustafa [2]" w:date="2018-09-26T11:08:00Z">
              <w:rPr>
                <w:sz w:val="20"/>
                <w:szCs w:val="20"/>
              </w:rPr>
            </w:rPrChange>
          </w:rPr>
          <w:t xml:space="preserve">Figure </w:t>
        </w:r>
        <w:r w:rsidR="00047800" w:rsidRPr="00047800">
          <w:rPr>
            <w:rFonts w:ascii="Times New Roman" w:hAnsi="Times New Roman"/>
            <w:noProof/>
            <w:rPrChange w:id="9114" w:author="Nasser Mustafa [2]" w:date="2018-09-26T11:08:00Z">
              <w:rPr>
                <w:noProof/>
                <w:sz w:val="20"/>
                <w:szCs w:val="20"/>
              </w:rPr>
            </w:rPrChange>
          </w:rPr>
          <w:t>21</w:t>
        </w:r>
      </w:ins>
      <w:del w:id="9115" w:author="Nasser Mustafa [2]" w:date="2018-09-19T14:47:00Z">
        <w:r w:rsidR="00C779F7" w:rsidRPr="003379F6" w:rsidDel="00740534">
          <w:rPr>
            <w:rFonts w:ascii="Times New Roman" w:hAnsi="Times New Roman"/>
          </w:rPr>
          <w:delText xml:space="preserve">Figure </w:delText>
        </w:r>
        <w:r w:rsidR="00C779F7" w:rsidRPr="003379F6" w:rsidDel="00740534">
          <w:rPr>
            <w:rFonts w:ascii="Times New Roman" w:hAnsi="Times New Roman"/>
            <w:noProof/>
          </w:rPr>
          <w:delText>20</w:delText>
        </w:r>
      </w:del>
      <w:r w:rsidR="009C6AA0" w:rsidRPr="009C6AA0">
        <w:rPr>
          <w:rFonts w:ascii="Times New Roman" w:hAnsi="Times New Roman"/>
        </w:rPr>
        <w:fldChar w:fldCharType="end"/>
      </w:r>
      <w:r w:rsidR="00AA011D">
        <w:rPr>
          <w:rFonts w:ascii="Times New Roman" w:hAnsi="Times New Roman"/>
        </w:rPr>
        <w:t>)</w:t>
      </w:r>
      <w:r w:rsidRPr="009C6AA0">
        <w:rPr>
          <w:rFonts w:ascii="Times New Roman" w:hAnsi="Times New Roman"/>
        </w:rPr>
        <w:t>:</w:t>
      </w:r>
    </w:p>
    <w:p w14:paraId="481DCAB5" w14:textId="10BF1286" w:rsidR="00B97147" w:rsidRPr="00C67C7F" w:rsidRDefault="00B97147" w:rsidP="007329B2">
      <w:pPr>
        <w:pStyle w:val="ListParagraph"/>
        <w:keepNext w:val="0"/>
        <w:widowControl w:val="0"/>
        <w:numPr>
          <w:ilvl w:val="0"/>
          <w:numId w:val="46"/>
        </w:numPr>
        <w:tabs>
          <w:tab w:val="left" w:pos="900"/>
        </w:tabs>
        <w:spacing w:line="480" w:lineRule="auto"/>
        <w:jc w:val="both"/>
        <w:rPr>
          <w:rFonts w:ascii="Times New Roman" w:hAnsi="Times New Roman"/>
        </w:rPr>
      </w:pPr>
      <w:r w:rsidRPr="00C67C7F">
        <w:rPr>
          <w:rFonts w:ascii="Times New Roman" w:hAnsi="Times New Roman"/>
        </w:rPr>
        <w:t xml:space="preserve">The wing chord is the straight line from the leading edge to the trailing edge of the aerofoil (airfoil). </w:t>
      </w:r>
    </w:p>
    <w:p w14:paraId="39F650E1" w14:textId="54FCF994" w:rsidR="00B97147" w:rsidRPr="00C67C7F" w:rsidRDefault="00B97147" w:rsidP="007329B2">
      <w:pPr>
        <w:pStyle w:val="ListParagraph"/>
        <w:keepNext w:val="0"/>
        <w:widowControl w:val="0"/>
        <w:numPr>
          <w:ilvl w:val="0"/>
          <w:numId w:val="46"/>
        </w:numPr>
        <w:tabs>
          <w:tab w:val="left" w:pos="900"/>
        </w:tabs>
        <w:spacing w:line="480" w:lineRule="auto"/>
        <w:jc w:val="both"/>
        <w:rPr>
          <w:rFonts w:ascii="Times New Roman" w:hAnsi="Times New Roman"/>
        </w:rPr>
      </w:pPr>
      <w:r w:rsidRPr="00C67C7F">
        <w:rPr>
          <w:rFonts w:ascii="Times New Roman" w:hAnsi="Times New Roman"/>
        </w:rPr>
        <w:t xml:space="preserve">The Relative Air flow (RAF) is the direction of the air relative to the wing that is not affected by the airfoil. The air affected by the airfoil is the air that is close to it and which is not a relative air flow, see </w:t>
      </w:r>
      <w:r w:rsidRPr="00C67C7F">
        <w:rPr>
          <w:rFonts w:ascii="Times New Roman" w:hAnsi="Times New Roman"/>
        </w:rPr>
        <w:fldChar w:fldCharType="begin"/>
      </w:r>
      <w:r w:rsidRPr="00C67C7F">
        <w:rPr>
          <w:rFonts w:ascii="Times New Roman" w:hAnsi="Times New Roman"/>
        </w:rPr>
        <w:instrText xml:space="preserve"> REF _Ref512971628 \h  \* MERGEFORMAT </w:instrText>
      </w:r>
      <w:r w:rsidRPr="00C67C7F">
        <w:rPr>
          <w:rFonts w:ascii="Times New Roman" w:hAnsi="Times New Roman"/>
        </w:rPr>
      </w:r>
      <w:r w:rsidRPr="00C67C7F">
        <w:rPr>
          <w:rFonts w:ascii="Times New Roman" w:hAnsi="Times New Roman"/>
        </w:rPr>
        <w:fldChar w:fldCharType="separate"/>
      </w:r>
      <w:ins w:id="9116" w:author="Nasser Mustafa [2]" w:date="2018-09-26T11:08:00Z">
        <w:r w:rsidR="00047800" w:rsidRPr="00047800">
          <w:rPr>
            <w:rFonts w:ascii="Times New Roman" w:hAnsi="Times New Roman"/>
            <w:rPrChange w:id="9117" w:author="Nasser Mustafa [2]" w:date="2018-09-26T11:08:00Z">
              <w:rPr>
                <w:sz w:val="20"/>
                <w:szCs w:val="20"/>
              </w:rPr>
            </w:rPrChange>
          </w:rPr>
          <w:t xml:space="preserve">Figure </w:t>
        </w:r>
        <w:r w:rsidR="00047800" w:rsidRPr="00047800">
          <w:rPr>
            <w:rFonts w:ascii="Times New Roman" w:hAnsi="Times New Roman"/>
            <w:rPrChange w:id="9118" w:author="Nasser Mustafa [2]" w:date="2018-09-26T11:08:00Z">
              <w:rPr>
                <w:noProof/>
                <w:sz w:val="20"/>
                <w:szCs w:val="20"/>
              </w:rPr>
            </w:rPrChange>
          </w:rPr>
          <w:t>21</w:t>
        </w:r>
      </w:ins>
      <w:del w:id="9119" w:author="Nasser Mustafa [2]" w:date="2018-09-19T14:47:00Z">
        <w:r w:rsidR="00C779F7" w:rsidRPr="003379F6" w:rsidDel="00740534">
          <w:rPr>
            <w:rFonts w:ascii="Times New Roman" w:hAnsi="Times New Roman"/>
          </w:rPr>
          <w:delText>Figure 20</w:delText>
        </w:r>
      </w:del>
      <w:r w:rsidRPr="00C67C7F">
        <w:rPr>
          <w:rFonts w:ascii="Times New Roman" w:hAnsi="Times New Roman"/>
        </w:rPr>
        <w:fldChar w:fldCharType="end"/>
      </w:r>
      <w:r w:rsidRPr="00C67C7F">
        <w:rPr>
          <w:rFonts w:ascii="Times New Roman" w:hAnsi="Times New Roman"/>
        </w:rPr>
        <w:t xml:space="preserve">. </w:t>
      </w:r>
    </w:p>
    <w:p w14:paraId="39899A63" w14:textId="77777777" w:rsidR="00B97147" w:rsidRPr="00C67C7F" w:rsidRDefault="00B97147" w:rsidP="00A03164">
      <w:pPr>
        <w:pStyle w:val="ListParagraph"/>
        <w:numPr>
          <w:ilvl w:val="0"/>
          <w:numId w:val="46"/>
        </w:numPr>
        <w:tabs>
          <w:tab w:val="left" w:pos="900"/>
        </w:tabs>
        <w:spacing w:line="480" w:lineRule="auto"/>
        <w:jc w:val="both"/>
        <w:rPr>
          <w:rFonts w:ascii="Times New Roman" w:hAnsi="Times New Roman"/>
        </w:rPr>
      </w:pPr>
      <w:r w:rsidRPr="008F3FED">
        <w:rPr>
          <w:rFonts w:ascii="Times New Roman" w:hAnsi="Times New Roman"/>
          <w:color w:val="000000" w:themeColor="text1"/>
          <w:rPrChange w:id="9120" w:author="Nasser Mustafa [2]" w:date="2018-09-19T08:40:00Z">
            <w:rPr>
              <w:rFonts w:ascii="Times New Roman" w:hAnsi="Times New Roman"/>
            </w:rPr>
          </w:rPrChange>
        </w:rPr>
        <w:t xml:space="preserve">The Angle of Attack (AoA) is the angle between the wing chord and RAF. A small angle of attack can produce a small amount </w:t>
      </w:r>
      <w:r w:rsidRPr="00C67C7F">
        <w:rPr>
          <w:rFonts w:ascii="Times New Roman" w:hAnsi="Times New Roman"/>
        </w:rPr>
        <w:t xml:space="preserve">of lift, and a high angle of attack can produce a larger amount of lift. </w:t>
      </w:r>
    </w:p>
    <w:p w14:paraId="6EF488DA" w14:textId="6A13CF8D" w:rsidR="00B97147" w:rsidRPr="00C67C7F" w:rsidRDefault="007329B2" w:rsidP="00A03164">
      <w:pPr>
        <w:pStyle w:val="ListParagraph"/>
        <w:numPr>
          <w:ilvl w:val="0"/>
          <w:numId w:val="46"/>
        </w:num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756544" behindDoc="0" locked="0" layoutInCell="1" allowOverlap="0" wp14:anchorId="0A288150" wp14:editId="0C876037">
                <wp:simplePos x="0" y="0"/>
                <wp:positionH relativeFrom="margin">
                  <wp:posOffset>114300</wp:posOffset>
                </wp:positionH>
                <wp:positionV relativeFrom="paragraph">
                  <wp:posOffset>-4608830</wp:posOffset>
                </wp:positionV>
                <wp:extent cx="5632704" cy="2459736"/>
                <wp:effectExtent l="0" t="0" r="6350" b="0"/>
                <wp:wrapTopAndBottom/>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704" cy="2459736"/>
                        </a:xfrm>
                        <a:prstGeom prst="rect">
                          <a:avLst/>
                        </a:prstGeom>
                        <a:solidFill>
                          <a:srgbClr val="FFFFFF"/>
                        </a:solidFill>
                        <a:ln w="9525">
                          <a:noFill/>
                          <a:miter lim="800000"/>
                          <a:headEnd/>
                          <a:tailEnd/>
                        </a:ln>
                      </wps:spPr>
                      <wps:txbx>
                        <w:txbxContent>
                          <w:p w14:paraId="3320F1E6" w14:textId="1DB4E3F4" w:rsidR="00D617FD" w:rsidDel="008F3FED" w:rsidRDefault="00D617FD" w:rsidP="00241BB9">
                            <w:pPr>
                              <w:keepNext/>
                              <w:rPr>
                                <w:del w:id="9121" w:author="Nasser Mustafa [2]" w:date="2018-09-19T08:39:00Z"/>
                              </w:rPr>
                            </w:pPr>
                            <w:r w:rsidRPr="00F049A3">
                              <w:rPr>
                                <w:noProof/>
                                <w:lang w:eastAsia="zh-CN"/>
                              </w:rPr>
                              <w:drawing>
                                <wp:inline distT="0" distB="0" distL="0" distR="0" wp14:anchorId="43C12C19" wp14:editId="755E214C">
                                  <wp:extent cx="5440045" cy="1855177"/>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4565"/>
                                          <a:stretch/>
                                        </pic:blipFill>
                                        <pic:spPr bwMode="auto">
                                          <a:xfrm>
                                            <a:off x="0" y="0"/>
                                            <a:ext cx="5450539" cy="1858756"/>
                                          </a:xfrm>
                                          <a:prstGeom prst="rect">
                                            <a:avLst/>
                                          </a:prstGeom>
                                          <a:noFill/>
                                          <a:ln>
                                            <a:noFill/>
                                          </a:ln>
                                          <a:extLst>
                                            <a:ext uri="{53640926-AAD7-44D8-BBD7-CCE9431645EC}">
                                              <a14:shadowObscured xmlns:a14="http://schemas.microsoft.com/office/drawing/2010/main"/>
                                            </a:ext>
                                          </a:extLst>
                                        </pic:spPr>
                                      </pic:pic>
                                    </a:graphicData>
                                  </a:graphic>
                                </wp:inline>
                              </w:drawing>
                            </w:r>
                            <w:del w:id="9122" w:author="Nasser Mustafa [2]" w:date="2018-09-19T08:39:00Z">
                              <w:r w:rsidRPr="000F60B2" w:rsidDel="008F3FED">
                                <w:rPr>
                                  <w:noProof/>
                                  <w:lang w:eastAsia="zh-CN"/>
                                </w:rPr>
                                <w:drawing>
                                  <wp:inline distT="0" distB="0" distL="0" distR="0" wp14:anchorId="2355D142" wp14:editId="2E49A1AD">
                                    <wp:extent cx="5011200" cy="190732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384" t="4363" r="2629" b="13334"/>
                                            <a:stretch/>
                                          </pic:blipFill>
                                          <pic:spPr bwMode="auto">
                                            <a:xfrm>
                                              <a:off x="0" y="0"/>
                                              <a:ext cx="5079502" cy="1933318"/>
                                            </a:xfrm>
                                            <a:prstGeom prst="rect">
                                              <a:avLst/>
                                            </a:prstGeom>
                                            <a:noFill/>
                                            <a:ln>
                                              <a:noFill/>
                                            </a:ln>
                                            <a:extLst>
                                              <a:ext uri="{53640926-AAD7-44D8-BBD7-CCE9431645EC}">
                                                <a14:shadowObscured xmlns:a14="http://schemas.microsoft.com/office/drawing/2010/main"/>
                                              </a:ext>
                                            </a:extLst>
                                          </pic:spPr>
                                        </pic:pic>
                                      </a:graphicData>
                                    </a:graphic>
                                  </wp:inline>
                                </w:drawing>
                              </w:r>
                            </w:del>
                          </w:p>
                          <w:p w14:paraId="11ECE690" w14:textId="1ED14373" w:rsidR="00D617FD" w:rsidRPr="008F3FED" w:rsidRDefault="00D617FD">
                            <w:pPr>
                              <w:keepNext/>
                              <w:rPr>
                                <w:sz w:val="20"/>
                                <w:szCs w:val="20"/>
                                <w:rPrChange w:id="9123" w:author="Nasser Mustafa [2]" w:date="2018-09-19T08:39:00Z">
                                  <w:rPr/>
                                </w:rPrChange>
                              </w:rPr>
                              <w:pPrChange w:id="9124" w:author="Nasser Mustafa [2]" w:date="2018-09-19T08:39:00Z">
                                <w:pPr>
                                  <w:pStyle w:val="ListParagraph"/>
                                  <w:numPr>
                                    <w:numId w:val="24"/>
                                  </w:numPr>
                                  <w:tabs>
                                    <w:tab w:val="left" w:pos="284"/>
                                  </w:tabs>
                                  <w:ind w:left="284" w:hanging="360"/>
                                </w:pPr>
                              </w:pPrChange>
                            </w:pPr>
                            <w:del w:id="9125" w:author="Nasser Mustafa [2]" w:date="2018-09-19T08:39:00Z">
                              <w:r w:rsidRPr="008F3FED" w:rsidDel="008F3FED">
                                <w:rPr>
                                  <w:sz w:val="20"/>
                                  <w:szCs w:val="20"/>
                                  <w:rPrChange w:id="9126" w:author="Nasser Mustafa [2]" w:date="2018-09-19T08:39:00Z">
                                    <w:rPr/>
                                  </w:rPrChange>
                                </w:rPr>
                                <w:delText>Wing chord in green                                                 B) Relative airflow around the wing</w:delText>
                              </w:r>
                            </w:del>
                          </w:p>
                          <w:p w14:paraId="4855EC44" w14:textId="4F967CF2" w:rsidR="00D617FD" w:rsidRPr="00E759BE" w:rsidRDefault="00D617FD" w:rsidP="00241BB9">
                            <w:pPr>
                              <w:pStyle w:val="Caption"/>
                              <w:rPr>
                                <w:sz w:val="20"/>
                                <w:szCs w:val="20"/>
                              </w:rPr>
                            </w:pPr>
                            <w:bookmarkStart w:id="9127" w:name="_Ref512971628"/>
                            <w:bookmarkStart w:id="9128" w:name="_Toc525723660"/>
                            <w:r w:rsidRPr="00311F78">
                              <w:rPr>
                                <w:sz w:val="20"/>
                                <w:szCs w:val="20"/>
                              </w:rPr>
                              <w:t xml:space="preserve">Figure </w:t>
                            </w:r>
                            <w:r w:rsidRPr="00311F78">
                              <w:rPr>
                                <w:sz w:val="20"/>
                                <w:szCs w:val="20"/>
                              </w:rPr>
                              <w:fldChar w:fldCharType="begin"/>
                            </w:r>
                            <w:r w:rsidRPr="00311F78">
                              <w:rPr>
                                <w:sz w:val="20"/>
                                <w:szCs w:val="20"/>
                              </w:rPr>
                              <w:instrText xml:space="preserve"> SEQ Figure \* ARABIC </w:instrText>
                            </w:r>
                            <w:r w:rsidRPr="00311F78">
                              <w:rPr>
                                <w:sz w:val="20"/>
                                <w:szCs w:val="20"/>
                              </w:rPr>
                              <w:fldChar w:fldCharType="separate"/>
                            </w:r>
                            <w:ins w:id="9129" w:author="Nasser Mustafa [2]" w:date="2018-09-25T16:42:00Z">
                              <w:r>
                                <w:rPr>
                                  <w:noProof/>
                                  <w:sz w:val="20"/>
                                  <w:szCs w:val="20"/>
                                </w:rPr>
                                <w:t>21</w:t>
                              </w:r>
                            </w:ins>
                            <w:del w:id="9130" w:author="Nasser Mustafa [2]" w:date="2018-09-25T15:51:00Z">
                              <w:r w:rsidDel="00BF404A">
                                <w:rPr>
                                  <w:noProof/>
                                  <w:sz w:val="20"/>
                                  <w:szCs w:val="20"/>
                                </w:rPr>
                                <w:delText>20</w:delText>
                              </w:r>
                            </w:del>
                            <w:r w:rsidRPr="00311F78">
                              <w:rPr>
                                <w:noProof/>
                                <w:sz w:val="20"/>
                                <w:szCs w:val="20"/>
                              </w:rPr>
                              <w:fldChar w:fldCharType="end"/>
                            </w:r>
                            <w:bookmarkEnd w:id="9127"/>
                            <w:r w:rsidRPr="00311F78">
                              <w:rPr>
                                <w:sz w:val="20"/>
                                <w:szCs w:val="20"/>
                              </w:rPr>
                              <w:t>: Wing chord and relative air flow</w:t>
                            </w:r>
                            <w:r>
                              <w:rPr>
                                <w:sz w:val="20"/>
                                <w:szCs w:val="20"/>
                              </w:rPr>
                              <w:t>, sour</w:t>
                            </w:r>
                            <w:r w:rsidRPr="005A1A5B">
                              <w:rPr>
                                <w:sz w:val="20"/>
                                <w:szCs w:val="20"/>
                              </w:rPr>
                              <w:t>ce</w:t>
                            </w:r>
                            <w:del w:id="9131" w:author="Nasser Mustafa [2]" w:date="2018-09-19T08:39:00Z">
                              <w:r w:rsidRPr="005A1A5B" w:rsidDel="008F3FED">
                                <w:rPr>
                                  <w:sz w:val="20"/>
                                  <w:szCs w:val="20"/>
                                </w:rPr>
                                <w:delText xml:space="preserve"> </w:delText>
                              </w:r>
                              <w:r w:rsidRPr="005A1A5B" w:rsidDel="008F3FED">
                                <w:rPr>
                                  <w:sz w:val="20"/>
                                  <w:szCs w:val="20"/>
                                </w:rPr>
                                <w:fldChar w:fldCharType="begin"/>
                              </w:r>
                              <w:r w:rsidRPr="005A1A5B" w:rsidDel="008F3FED">
                                <w:rPr>
                                  <w:sz w:val="20"/>
                                  <w:szCs w:val="20"/>
                                </w:rPr>
                                <w:delInstrText xml:space="preserve"> ADDIN EN.CITE &lt;EndNote&gt;&lt;Cite&gt;&lt;Author&gt;Profpilot&lt;/Author&gt;&lt;Year&gt;2016&lt;/Year&gt;&lt;RecNum&gt;250&lt;/RecNum&gt;&lt;DisplayText&gt;[5]&lt;/DisplayText&gt;&lt;record&gt;&lt;rec-number&gt;250&lt;/rec-number&gt;&lt;foreign-keys&gt;&lt;key app="EN" db-id="rxfad95wgs5d2dexxekxwt2katzr52wtwdxz" timestamp="0"&gt;250&lt;/key&gt;&lt;/foreign-keys&gt;&lt;ref-type name="Online Multimedia"&gt;48&lt;/ref-type&gt;&lt;contributors&gt;&lt;authors&gt;&lt;author&gt;Profpilot &lt;/author&gt;&lt;/authors&gt;&lt;/contributors&gt;&lt;titles&gt;&lt;title&gt;Profpilot&lt;/title&gt;&lt;/titles&gt;&lt;dates&gt;&lt;year&gt;2016&lt;/year&gt;&lt;pub-dates&gt;&lt;date&gt;July 2016&lt;/date&gt;&lt;/pub-dates&gt;&lt;/dates&gt;&lt;work-type&gt;Video&lt;/work-type&gt;&lt;urls&gt;&lt;related-urls&gt;&lt;url&gt;https://profpilot.co.uk&lt;/url&gt;&lt;/related-urls&gt;&lt;/urls&gt;&lt;custom1&gt;2017&lt;/custom1&gt;&lt;custom2&gt;17 May&lt;/custom2&gt;&lt;/record&gt;&lt;/Cite&gt;&lt;/EndNote&gt;</w:delInstrText>
                              </w:r>
                              <w:r w:rsidRPr="005A1A5B" w:rsidDel="008F3FED">
                                <w:rPr>
                                  <w:sz w:val="20"/>
                                  <w:szCs w:val="20"/>
                                </w:rPr>
                                <w:fldChar w:fldCharType="separate"/>
                              </w:r>
                              <w:r w:rsidRPr="005A1A5B" w:rsidDel="008F3FED">
                                <w:rPr>
                                  <w:noProof/>
                                  <w:sz w:val="20"/>
                                  <w:szCs w:val="20"/>
                                </w:rPr>
                                <w:delText>[</w:delText>
                              </w:r>
                              <w:r w:rsidRPr="005A1A5B" w:rsidDel="008F3FED">
                                <w:rPr>
                                  <w:sz w:val="20"/>
                                  <w:szCs w:val="20"/>
                                  <w:rPrChange w:id="9132" w:author="Nasser Mustafa [2]" w:date="2018-09-19T08:40:00Z">
                                    <w:rPr/>
                                  </w:rPrChange>
                                </w:rPr>
                                <w:fldChar w:fldCharType="begin"/>
                              </w:r>
                              <w:r w:rsidRPr="008F3FED" w:rsidDel="008F3FED">
                                <w:rPr>
                                  <w:sz w:val="20"/>
                                  <w:szCs w:val="20"/>
                                  <w:rPrChange w:id="9133" w:author="Nasser Mustafa [2]" w:date="2018-09-19T08:40:00Z">
                                    <w:rPr/>
                                  </w:rPrChange>
                                </w:rPr>
                                <w:delInstrText xml:space="preserve"> HYPERLINK \l "_ENREF_5" \o "Profpilot, 2016 #250" </w:delInstrText>
                              </w:r>
                              <w:r w:rsidRPr="005A1A5B" w:rsidDel="008F3FED">
                                <w:rPr>
                                  <w:sz w:val="20"/>
                                  <w:szCs w:val="20"/>
                                  <w:rPrChange w:id="9134" w:author="Nasser Mustafa [2]" w:date="2018-09-19T08:40:00Z">
                                    <w:rPr>
                                      <w:noProof/>
                                      <w:sz w:val="20"/>
                                      <w:szCs w:val="20"/>
                                    </w:rPr>
                                  </w:rPrChange>
                                </w:rPr>
                                <w:fldChar w:fldCharType="separate"/>
                              </w:r>
                              <w:r w:rsidRPr="005A1A5B" w:rsidDel="008F3FED">
                                <w:rPr>
                                  <w:noProof/>
                                  <w:sz w:val="20"/>
                                  <w:szCs w:val="20"/>
                                </w:rPr>
                                <w:delText>5</w:delText>
                              </w:r>
                              <w:r w:rsidRPr="005A1A5B" w:rsidDel="008F3FED">
                                <w:rPr>
                                  <w:noProof/>
                                  <w:sz w:val="20"/>
                                  <w:szCs w:val="20"/>
                                </w:rPr>
                                <w:fldChar w:fldCharType="end"/>
                              </w:r>
                              <w:r w:rsidRPr="005A1A5B" w:rsidDel="008F3FED">
                                <w:rPr>
                                  <w:noProof/>
                                  <w:sz w:val="20"/>
                                  <w:szCs w:val="20"/>
                                </w:rPr>
                                <w:delText>]</w:delText>
                              </w:r>
                              <w:r w:rsidRPr="005A1A5B" w:rsidDel="008F3FED">
                                <w:rPr>
                                  <w:sz w:val="20"/>
                                  <w:szCs w:val="20"/>
                                </w:rPr>
                                <w:fldChar w:fldCharType="end"/>
                              </w:r>
                            </w:del>
                            <w:ins w:id="9135" w:author="Nasser Mustafa [2]" w:date="2018-09-19T08:39:00Z">
                              <w:r w:rsidRPr="005A1A5B">
                                <w:rPr>
                                  <w:sz w:val="20"/>
                                  <w:szCs w:val="20"/>
                                </w:rPr>
                                <w:t xml:space="preserve"> </w:t>
                              </w:r>
                            </w:ins>
                            <w:ins w:id="9136" w:author="Nasser Mustafa [2]" w:date="2018-09-19T08:40:00Z">
                              <w:r w:rsidRPr="008F3FED">
                                <w:rPr>
                                  <w:rFonts w:ascii="Times New Roman" w:hAnsi="Times New Roman"/>
                                  <w:sz w:val="20"/>
                                  <w:szCs w:val="20"/>
                                  <w:rPrChange w:id="9137" w:author="Nasser Mustafa [2]" w:date="2018-09-19T08:40:00Z">
                                    <w:rPr>
                                      <w:rFonts w:ascii="Times New Roman" w:hAnsi="Times New Roman"/>
                                    </w:rPr>
                                  </w:rPrChange>
                                </w:rPr>
                                <w:fldChar w:fldCharType="begin" w:fldLock="1"/>
                              </w:r>
                            </w:ins>
                            <w:r>
                              <w:rPr>
                                <w:rFonts w:ascii="Times New Roman" w:hAnsi="Times New Roman"/>
                                <w:sz w:val="20"/>
                                <w:szCs w:val="20"/>
                              </w:rPr>
                              <w:instrText>ADDIN CSL_CITATION {"citationItems":[{"id":"ITEM-1","itemData":{"URL":"https://profpilot.co.uk","author":[{"dropping-particle":"","family":"Profpilot","given":"","non-dropping-particle":"","parse-names":false,"suffix":""}],"id":"ITEM-1","issued":{"date-parts":[["2016"]]},"title":"Profpilot","type":"webpage"},"uris":["http://www.mendeley.com/documents/?uuid=887190b8-c1e2-45f9-966a-712222968716"]}],"mendeley":{"formattedCitation":"[146]","plainTextFormattedCitation":"[146]","previouslyFormattedCitation":"[145]"},"properties":{"noteIndex":0},"schema":"https://github.com/citation-style-language/schema/raw/master/csl-citation.json"}</w:instrText>
                            </w:r>
                            <w:ins w:id="9138" w:author="Nasser Mustafa [2]" w:date="2018-09-19T08:40:00Z">
                              <w:r w:rsidRPr="008F3FED">
                                <w:rPr>
                                  <w:rFonts w:ascii="Times New Roman" w:hAnsi="Times New Roman"/>
                                  <w:sz w:val="20"/>
                                  <w:szCs w:val="20"/>
                                  <w:rPrChange w:id="9139" w:author="Nasser Mustafa [2]" w:date="2018-09-19T08:40:00Z">
                                    <w:rPr>
                                      <w:rFonts w:ascii="Times New Roman" w:hAnsi="Times New Roman"/>
                                    </w:rPr>
                                  </w:rPrChange>
                                </w:rPr>
                                <w:fldChar w:fldCharType="separate"/>
                              </w:r>
                            </w:ins>
                            <w:r w:rsidRPr="00B050F0">
                              <w:rPr>
                                <w:rFonts w:ascii="Times New Roman" w:hAnsi="Times New Roman"/>
                                <w:b w:val="0"/>
                                <w:noProof/>
                                <w:sz w:val="20"/>
                                <w:szCs w:val="20"/>
                              </w:rPr>
                              <w:t>[146]</w:t>
                            </w:r>
                            <w:bookmarkEnd w:id="9128"/>
                            <w:ins w:id="9140" w:author="Nasser Mustafa [2]" w:date="2018-09-19T08:40:00Z">
                              <w:r w:rsidRPr="008F3FED">
                                <w:rPr>
                                  <w:rFonts w:ascii="Times New Roman" w:hAnsi="Times New Roman"/>
                                  <w:sz w:val="20"/>
                                  <w:szCs w:val="20"/>
                                  <w:rPrChange w:id="9141" w:author="Nasser Mustafa [2]" w:date="2018-09-19T08:40:00Z">
                                    <w:rPr>
                                      <w:rFonts w:ascii="Times New Roman" w:hAnsi="Times New Roman"/>
                                    </w:rPr>
                                  </w:rPrChange>
                                </w:rPr>
                                <w:fldChar w:fldCharType="end"/>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8150" id="_x0000_s1064" type="#_x0000_t202" style="position:absolute;left:0;text-align:left;margin-left:9pt;margin-top:-362.9pt;width:443.5pt;height:193.7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" o:allowoverlap="f" stroked="f">
                <v:textbox>
                  <w:txbxContent>
                    <w:p w14:paraId="3320F1E6" w14:textId="1DB4E3F4" w:rsidR="00D617FD" w:rsidDel="008F3FED" w:rsidRDefault="00D617FD" w:rsidP="00241BB9">
                      <w:pPr>
                        <w:keepNext/>
                        <w:rPr>
                          <w:del w:id="9142" w:author="Nasser Mustafa [2]" w:date="2018-09-19T08:39:00Z"/>
                        </w:rPr>
                      </w:pPr>
                      <w:r w:rsidRPr="00F049A3">
                        <w:rPr>
                          <w:noProof/>
                          <w:lang w:eastAsia="zh-CN"/>
                        </w:rPr>
                        <w:drawing>
                          <wp:inline distT="0" distB="0" distL="0" distR="0" wp14:anchorId="43C12C19" wp14:editId="755E214C">
                            <wp:extent cx="5440045" cy="1855177"/>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4565"/>
                                    <a:stretch/>
                                  </pic:blipFill>
                                  <pic:spPr bwMode="auto">
                                    <a:xfrm>
                                      <a:off x="0" y="0"/>
                                      <a:ext cx="5450539" cy="1858756"/>
                                    </a:xfrm>
                                    <a:prstGeom prst="rect">
                                      <a:avLst/>
                                    </a:prstGeom>
                                    <a:noFill/>
                                    <a:ln>
                                      <a:noFill/>
                                    </a:ln>
                                    <a:extLst>
                                      <a:ext uri="{53640926-AAD7-44D8-BBD7-CCE9431645EC}">
                                        <a14:shadowObscured xmlns:a14="http://schemas.microsoft.com/office/drawing/2010/main"/>
                                      </a:ext>
                                    </a:extLst>
                                  </pic:spPr>
                                </pic:pic>
                              </a:graphicData>
                            </a:graphic>
                          </wp:inline>
                        </w:drawing>
                      </w:r>
                      <w:del w:id="9143" w:author="Nasser Mustafa [2]" w:date="2018-09-19T08:39:00Z">
                        <w:r w:rsidRPr="000F60B2" w:rsidDel="008F3FED">
                          <w:rPr>
                            <w:noProof/>
                            <w:lang w:eastAsia="zh-CN"/>
                          </w:rPr>
                          <w:drawing>
                            <wp:inline distT="0" distB="0" distL="0" distR="0" wp14:anchorId="2355D142" wp14:editId="2E49A1AD">
                              <wp:extent cx="5011200" cy="190732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384" t="4363" r="2629" b="13334"/>
                                      <a:stretch/>
                                    </pic:blipFill>
                                    <pic:spPr bwMode="auto">
                                      <a:xfrm>
                                        <a:off x="0" y="0"/>
                                        <a:ext cx="5079502" cy="1933318"/>
                                      </a:xfrm>
                                      <a:prstGeom prst="rect">
                                        <a:avLst/>
                                      </a:prstGeom>
                                      <a:noFill/>
                                      <a:ln>
                                        <a:noFill/>
                                      </a:ln>
                                      <a:extLst>
                                        <a:ext uri="{53640926-AAD7-44D8-BBD7-CCE9431645EC}">
                                          <a14:shadowObscured xmlns:a14="http://schemas.microsoft.com/office/drawing/2010/main"/>
                                        </a:ext>
                                      </a:extLst>
                                    </pic:spPr>
                                  </pic:pic>
                                </a:graphicData>
                              </a:graphic>
                            </wp:inline>
                          </w:drawing>
                        </w:r>
                      </w:del>
                    </w:p>
                    <w:p w14:paraId="11ECE690" w14:textId="1ED14373" w:rsidR="00D617FD" w:rsidRPr="008F3FED" w:rsidRDefault="00D617FD">
                      <w:pPr>
                        <w:keepNext/>
                        <w:rPr>
                          <w:sz w:val="20"/>
                          <w:szCs w:val="20"/>
                          <w:rPrChange w:id="9144" w:author="Nasser Mustafa [2]" w:date="2018-09-19T08:39:00Z">
                            <w:rPr/>
                          </w:rPrChange>
                        </w:rPr>
                        <w:pPrChange w:id="9145" w:author="Nasser Mustafa [2]" w:date="2018-09-19T08:39:00Z">
                          <w:pPr>
                            <w:pStyle w:val="ListParagraph"/>
                            <w:numPr>
                              <w:numId w:val="24"/>
                            </w:numPr>
                            <w:tabs>
                              <w:tab w:val="left" w:pos="284"/>
                            </w:tabs>
                            <w:ind w:left="284" w:hanging="360"/>
                          </w:pPr>
                        </w:pPrChange>
                      </w:pPr>
                      <w:del w:id="9146" w:author="Nasser Mustafa [2]" w:date="2018-09-19T08:39:00Z">
                        <w:r w:rsidRPr="008F3FED" w:rsidDel="008F3FED">
                          <w:rPr>
                            <w:sz w:val="20"/>
                            <w:szCs w:val="20"/>
                            <w:rPrChange w:id="9147" w:author="Nasser Mustafa [2]" w:date="2018-09-19T08:39:00Z">
                              <w:rPr/>
                            </w:rPrChange>
                          </w:rPr>
                          <w:delText>Wing chord in green                                                 B) Relative airflow around the wing</w:delText>
                        </w:r>
                      </w:del>
                    </w:p>
                    <w:p w14:paraId="4855EC44" w14:textId="4F967CF2" w:rsidR="00D617FD" w:rsidRPr="00E759BE" w:rsidRDefault="00D617FD" w:rsidP="00241BB9">
                      <w:pPr>
                        <w:pStyle w:val="Caption"/>
                        <w:rPr>
                          <w:sz w:val="20"/>
                          <w:szCs w:val="20"/>
                        </w:rPr>
                      </w:pPr>
                      <w:bookmarkStart w:id="9148" w:name="_Ref512971628"/>
                      <w:bookmarkStart w:id="9149" w:name="_Toc525723660"/>
                      <w:r w:rsidRPr="00311F78">
                        <w:rPr>
                          <w:sz w:val="20"/>
                          <w:szCs w:val="20"/>
                        </w:rPr>
                        <w:t xml:space="preserve">Figure </w:t>
                      </w:r>
                      <w:r w:rsidRPr="00311F78">
                        <w:rPr>
                          <w:sz w:val="20"/>
                          <w:szCs w:val="20"/>
                        </w:rPr>
                        <w:fldChar w:fldCharType="begin"/>
                      </w:r>
                      <w:r w:rsidRPr="00311F78">
                        <w:rPr>
                          <w:sz w:val="20"/>
                          <w:szCs w:val="20"/>
                        </w:rPr>
                        <w:instrText xml:space="preserve"> SEQ Figure \* ARABIC </w:instrText>
                      </w:r>
                      <w:r w:rsidRPr="00311F78">
                        <w:rPr>
                          <w:sz w:val="20"/>
                          <w:szCs w:val="20"/>
                        </w:rPr>
                        <w:fldChar w:fldCharType="separate"/>
                      </w:r>
                      <w:ins w:id="9150" w:author="Nasser Mustafa [2]" w:date="2018-09-25T16:42:00Z">
                        <w:r>
                          <w:rPr>
                            <w:noProof/>
                            <w:sz w:val="20"/>
                            <w:szCs w:val="20"/>
                          </w:rPr>
                          <w:t>21</w:t>
                        </w:r>
                      </w:ins>
                      <w:del w:id="9151" w:author="Nasser Mustafa [2]" w:date="2018-09-25T15:51:00Z">
                        <w:r w:rsidDel="00BF404A">
                          <w:rPr>
                            <w:noProof/>
                            <w:sz w:val="20"/>
                            <w:szCs w:val="20"/>
                          </w:rPr>
                          <w:delText>20</w:delText>
                        </w:r>
                      </w:del>
                      <w:r w:rsidRPr="00311F78">
                        <w:rPr>
                          <w:noProof/>
                          <w:sz w:val="20"/>
                          <w:szCs w:val="20"/>
                        </w:rPr>
                        <w:fldChar w:fldCharType="end"/>
                      </w:r>
                      <w:bookmarkEnd w:id="9148"/>
                      <w:r w:rsidRPr="00311F78">
                        <w:rPr>
                          <w:sz w:val="20"/>
                          <w:szCs w:val="20"/>
                        </w:rPr>
                        <w:t>: Wing chord and relative air flow</w:t>
                      </w:r>
                      <w:r>
                        <w:rPr>
                          <w:sz w:val="20"/>
                          <w:szCs w:val="20"/>
                        </w:rPr>
                        <w:t>, sour</w:t>
                      </w:r>
                      <w:r w:rsidRPr="005A1A5B">
                        <w:rPr>
                          <w:sz w:val="20"/>
                          <w:szCs w:val="20"/>
                        </w:rPr>
                        <w:t>ce</w:t>
                      </w:r>
                      <w:del w:id="9152" w:author="Nasser Mustafa [2]" w:date="2018-09-19T08:39:00Z">
                        <w:r w:rsidRPr="005A1A5B" w:rsidDel="008F3FED">
                          <w:rPr>
                            <w:sz w:val="20"/>
                            <w:szCs w:val="20"/>
                          </w:rPr>
                          <w:delText xml:space="preserve"> </w:delText>
                        </w:r>
                        <w:r w:rsidRPr="005A1A5B" w:rsidDel="008F3FED">
                          <w:rPr>
                            <w:sz w:val="20"/>
                            <w:szCs w:val="20"/>
                          </w:rPr>
                          <w:fldChar w:fldCharType="begin"/>
                        </w:r>
                        <w:r w:rsidRPr="005A1A5B" w:rsidDel="008F3FED">
                          <w:rPr>
                            <w:sz w:val="20"/>
                            <w:szCs w:val="20"/>
                          </w:rPr>
                          <w:delInstrText xml:space="preserve"> ADDIN EN.CITE &lt;EndNote&gt;&lt;Cite&gt;&lt;Author&gt;Profpilot&lt;/Author&gt;&lt;Year&gt;2016&lt;/Year&gt;&lt;RecNum&gt;250&lt;/RecNum&gt;&lt;DisplayText&gt;[5]&lt;/DisplayText&gt;&lt;record&gt;&lt;rec-number&gt;250&lt;/rec-number&gt;&lt;foreign-keys&gt;&lt;key app="EN" db-id="rxfad95wgs5d2dexxekxwt2katzr52wtwdxz" timestamp="0"&gt;250&lt;/key&gt;&lt;/foreign-keys&gt;&lt;ref-type name="Online Multimedia"&gt;48&lt;/ref-type&gt;&lt;contributors&gt;&lt;authors&gt;&lt;author&gt;Profpilot &lt;/author&gt;&lt;/authors&gt;&lt;/contributors&gt;&lt;titles&gt;&lt;title&gt;Profpilot&lt;/title&gt;&lt;/titles&gt;&lt;dates&gt;&lt;year&gt;2016&lt;/year&gt;&lt;pub-dates&gt;&lt;date&gt;July 2016&lt;/date&gt;&lt;/pub-dates&gt;&lt;/dates&gt;&lt;work-type&gt;Video&lt;/work-type&gt;&lt;urls&gt;&lt;related-urls&gt;&lt;url&gt;https://profpilot.co.uk&lt;/url&gt;&lt;/related-urls&gt;&lt;/urls&gt;&lt;custom1&gt;2017&lt;/custom1&gt;&lt;custom2&gt;17 May&lt;/custom2&gt;&lt;/record&gt;&lt;/Cite&gt;&lt;/EndNote&gt;</w:delInstrText>
                        </w:r>
                        <w:r w:rsidRPr="005A1A5B" w:rsidDel="008F3FED">
                          <w:rPr>
                            <w:sz w:val="20"/>
                            <w:szCs w:val="20"/>
                          </w:rPr>
                          <w:fldChar w:fldCharType="separate"/>
                        </w:r>
                        <w:r w:rsidRPr="005A1A5B" w:rsidDel="008F3FED">
                          <w:rPr>
                            <w:noProof/>
                            <w:sz w:val="20"/>
                            <w:szCs w:val="20"/>
                          </w:rPr>
                          <w:delText>[</w:delText>
                        </w:r>
                        <w:r w:rsidRPr="005A1A5B" w:rsidDel="008F3FED">
                          <w:rPr>
                            <w:sz w:val="20"/>
                            <w:szCs w:val="20"/>
                            <w:rPrChange w:id="9153" w:author="Nasser Mustafa [2]" w:date="2018-09-19T08:40:00Z">
                              <w:rPr/>
                            </w:rPrChange>
                          </w:rPr>
                          <w:fldChar w:fldCharType="begin"/>
                        </w:r>
                        <w:r w:rsidRPr="008F3FED" w:rsidDel="008F3FED">
                          <w:rPr>
                            <w:sz w:val="20"/>
                            <w:szCs w:val="20"/>
                            <w:rPrChange w:id="9154" w:author="Nasser Mustafa [2]" w:date="2018-09-19T08:40:00Z">
                              <w:rPr/>
                            </w:rPrChange>
                          </w:rPr>
                          <w:delInstrText xml:space="preserve"> HYPERLINK \l "_ENREF_5" \o "Profpilot, 2016 #250" </w:delInstrText>
                        </w:r>
                        <w:r w:rsidRPr="005A1A5B" w:rsidDel="008F3FED">
                          <w:rPr>
                            <w:sz w:val="20"/>
                            <w:szCs w:val="20"/>
                            <w:rPrChange w:id="9155" w:author="Nasser Mustafa [2]" w:date="2018-09-19T08:40:00Z">
                              <w:rPr>
                                <w:noProof/>
                                <w:sz w:val="20"/>
                                <w:szCs w:val="20"/>
                              </w:rPr>
                            </w:rPrChange>
                          </w:rPr>
                          <w:fldChar w:fldCharType="separate"/>
                        </w:r>
                        <w:r w:rsidRPr="005A1A5B" w:rsidDel="008F3FED">
                          <w:rPr>
                            <w:noProof/>
                            <w:sz w:val="20"/>
                            <w:szCs w:val="20"/>
                          </w:rPr>
                          <w:delText>5</w:delText>
                        </w:r>
                        <w:r w:rsidRPr="005A1A5B" w:rsidDel="008F3FED">
                          <w:rPr>
                            <w:noProof/>
                            <w:sz w:val="20"/>
                            <w:szCs w:val="20"/>
                          </w:rPr>
                          <w:fldChar w:fldCharType="end"/>
                        </w:r>
                        <w:r w:rsidRPr="005A1A5B" w:rsidDel="008F3FED">
                          <w:rPr>
                            <w:noProof/>
                            <w:sz w:val="20"/>
                            <w:szCs w:val="20"/>
                          </w:rPr>
                          <w:delText>]</w:delText>
                        </w:r>
                        <w:r w:rsidRPr="005A1A5B" w:rsidDel="008F3FED">
                          <w:rPr>
                            <w:sz w:val="20"/>
                            <w:szCs w:val="20"/>
                          </w:rPr>
                          <w:fldChar w:fldCharType="end"/>
                        </w:r>
                      </w:del>
                      <w:ins w:id="9156" w:author="Nasser Mustafa [2]" w:date="2018-09-19T08:39:00Z">
                        <w:r w:rsidRPr="005A1A5B">
                          <w:rPr>
                            <w:sz w:val="20"/>
                            <w:szCs w:val="20"/>
                          </w:rPr>
                          <w:t xml:space="preserve"> </w:t>
                        </w:r>
                      </w:ins>
                      <w:ins w:id="9157" w:author="Nasser Mustafa [2]" w:date="2018-09-19T08:40:00Z">
                        <w:r w:rsidRPr="008F3FED">
                          <w:rPr>
                            <w:rFonts w:ascii="Times New Roman" w:hAnsi="Times New Roman"/>
                            <w:sz w:val="20"/>
                            <w:szCs w:val="20"/>
                            <w:rPrChange w:id="9158" w:author="Nasser Mustafa [2]" w:date="2018-09-19T08:40:00Z">
                              <w:rPr>
                                <w:rFonts w:ascii="Times New Roman" w:hAnsi="Times New Roman"/>
                              </w:rPr>
                            </w:rPrChange>
                          </w:rPr>
                          <w:fldChar w:fldCharType="begin" w:fldLock="1"/>
                        </w:r>
                      </w:ins>
                      <w:r>
                        <w:rPr>
                          <w:rFonts w:ascii="Times New Roman" w:hAnsi="Times New Roman"/>
                          <w:sz w:val="20"/>
                          <w:szCs w:val="20"/>
                        </w:rPr>
                        <w:instrText>ADDIN CSL_CITATION {"citationItems":[{"id":"ITEM-1","itemData":{"URL":"https://profpilot.co.uk","author":[{"dropping-particle":"","family":"Profpilot","given":"","non-dropping-particle":"","parse-names":false,"suffix":""}],"id":"ITEM-1","issued":{"date-parts":[["2016"]]},"title":"Profpilot","type":"webpage"},"uris":["http://www.mendeley.com/documents/?uuid=887190b8-c1e2-45f9-966a-712222968716"]}],"mendeley":{"formattedCitation":"[146]","plainTextFormattedCitation":"[146]","previouslyFormattedCitation":"[145]"},"properties":{"noteIndex":0},"schema":"https://github.com/citation-style-language/schema/raw/master/csl-citation.json"}</w:instrText>
                      </w:r>
                      <w:ins w:id="9159" w:author="Nasser Mustafa [2]" w:date="2018-09-19T08:40:00Z">
                        <w:r w:rsidRPr="008F3FED">
                          <w:rPr>
                            <w:rFonts w:ascii="Times New Roman" w:hAnsi="Times New Roman"/>
                            <w:sz w:val="20"/>
                            <w:szCs w:val="20"/>
                            <w:rPrChange w:id="9160" w:author="Nasser Mustafa [2]" w:date="2018-09-19T08:40:00Z">
                              <w:rPr>
                                <w:rFonts w:ascii="Times New Roman" w:hAnsi="Times New Roman"/>
                              </w:rPr>
                            </w:rPrChange>
                          </w:rPr>
                          <w:fldChar w:fldCharType="separate"/>
                        </w:r>
                      </w:ins>
                      <w:r w:rsidRPr="00B050F0">
                        <w:rPr>
                          <w:rFonts w:ascii="Times New Roman" w:hAnsi="Times New Roman"/>
                          <w:b w:val="0"/>
                          <w:noProof/>
                          <w:sz w:val="20"/>
                          <w:szCs w:val="20"/>
                        </w:rPr>
                        <w:t>[146]</w:t>
                      </w:r>
                      <w:bookmarkEnd w:id="9149"/>
                      <w:ins w:id="9161" w:author="Nasser Mustafa [2]" w:date="2018-09-19T08:40:00Z">
                        <w:r w:rsidRPr="008F3FED">
                          <w:rPr>
                            <w:rFonts w:ascii="Times New Roman" w:hAnsi="Times New Roman"/>
                            <w:sz w:val="20"/>
                            <w:szCs w:val="20"/>
                            <w:rPrChange w:id="9162" w:author="Nasser Mustafa [2]" w:date="2018-09-19T08:40:00Z">
                              <w:rPr>
                                <w:rFonts w:ascii="Times New Roman" w:hAnsi="Times New Roman"/>
                              </w:rPr>
                            </w:rPrChange>
                          </w:rPr>
                          <w:fldChar w:fldCharType="end"/>
                        </w:r>
                      </w:ins>
                    </w:p>
                  </w:txbxContent>
                </v:textbox>
                <w10:wrap type="topAndBottom" anchorx="margin"/>
              </v:shape>
            </w:pict>
          </mc:Fallback>
        </mc:AlternateContent>
      </w:r>
      <w:r w:rsidR="00B97147" w:rsidRPr="00C67C7F">
        <w:rPr>
          <w:rFonts w:ascii="Times New Roman" w:hAnsi="Times New Roman"/>
        </w:rPr>
        <w:t>The Critical AoA is the angle between the wing chord and the RAF, where any increase beyond this angle will cause a “stall” or generating less lift. Since the only moving part of the wing is the aerlon hanging at its back, it can cause a big change in the AoA while the relative airflow stays the same. Therefore, during aircraft takeoff, a higher AoA is required to achieve greater lift, and thus slat extension is necessary. On the other hand, during aircraft landing slat retraction is necessary to cause less lift.</w:t>
      </w:r>
    </w:p>
    <w:p w14:paraId="3632F893" w14:textId="77777777" w:rsidR="00B97147" w:rsidRPr="00C67C7F" w:rsidRDefault="00B97147" w:rsidP="001B582E">
      <w:pPr>
        <w:pStyle w:val="Style6"/>
        <w:tabs>
          <w:tab w:val="left" w:pos="900"/>
        </w:tabs>
        <w:spacing w:line="480" w:lineRule="auto"/>
        <w:ind w:left="540" w:hanging="540"/>
        <w:jc w:val="both"/>
      </w:pPr>
      <w:bookmarkStart w:id="9163" w:name="_Toc517828397"/>
      <w:bookmarkStart w:id="9164" w:name="_Toc525737383"/>
      <w:r w:rsidRPr="00C67C7F">
        <w:t>Slat/Flap Requirements Specification</w:t>
      </w:r>
      <w:bookmarkEnd w:id="9163"/>
      <w:bookmarkEnd w:id="9164"/>
    </w:p>
    <w:p w14:paraId="5C76F019" w14:textId="56B30C5E" w:rsidR="00B97147" w:rsidRPr="00C67C7F" w:rsidRDefault="009C6AA0" w:rsidP="001B582E">
      <w:pPr>
        <w:tabs>
          <w:tab w:val="left" w:pos="900"/>
        </w:tabs>
        <w:spacing w:line="480" w:lineRule="auto"/>
        <w:jc w:val="both"/>
        <w:rPr>
          <w:rFonts w:ascii="Times New Roman" w:hAnsi="Times New Roman"/>
        </w:rPr>
      </w:pPr>
      <w:r>
        <w:rPr>
          <w:rFonts w:ascii="Times New Roman" w:hAnsi="Times New Roman"/>
        </w:rPr>
        <w:t>The main Slat/Flap requirement</w:t>
      </w:r>
      <w:r w:rsidR="00B97147" w:rsidRPr="00C67C7F">
        <w:rPr>
          <w:rFonts w:ascii="Times New Roman" w:hAnsi="Times New Roman"/>
        </w:rPr>
        <w:t xml:space="preserve"> derives different requirements at different levels of granularity, the desc</w:t>
      </w:r>
      <w:r>
        <w:rPr>
          <w:rFonts w:ascii="Times New Roman" w:hAnsi="Times New Roman"/>
        </w:rPr>
        <w:t>ription of the main requirement</w:t>
      </w:r>
      <w:r w:rsidR="00B97147" w:rsidRPr="00C67C7F">
        <w:rPr>
          <w:rFonts w:ascii="Times New Roman" w:hAnsi="Times New Roman"/>
        </w:rPr>
        <w:t xml:space="preserve"> and its derivations span several documents. We assume that the IBM DOOR requirement management system </w:t>
      </w:r>
      <w:ins w:id="9165" w:author="Nasser Mustafa [2]" w:date="2018-09-18T23:20:00Z">
        <w:r w:rsidR="009F1E48">
          <w:rPr>
            <w:rFonts w:ascii="Times New Roman" w:hAnsi="Times New Roman"/>
          </w:rPr>
          <w:fldChar w:fldCharType="begin" w:fldLock="1"/>
        </w:r>
      </w:ins>
      <w:r w:rsidR="00B050F0">
        <w:rPr>
          <w:rFonts w:ascii="Times New Roman" w:hAnsi="Times New Roman"/>
        </w:rPr>
        <w:instrText>ADDIN CSL_CITATION {"citationItems":[{"id":"ITEM-1","itemData":{"URL":"https://jazz.net/products/rational-doors-next-generation/","author":[{"dropping-particle":"","family":"IBM","given":"","non-dropping-particle":"","parse-names":false,"suffix":""}],"id":"ITEM-1","issue":"17 March","issued":{"date-parts":[["2018"]]},"title":"IBM Rational DOORS  Next Generations","type":"webpage","volume":"2018"},"uris":["http://www.mendeley.com/documents/?uuid=aa895fe4-8bca-406c-b0fb-91a1fa742fee"]}],"mendeley":{"formattedCitation":"[123]","plainTextFormattedCitation":"[123]","previouslyFormattedCitation":"[123]"},"properties":{"noteIndex":0},"schema":"https://github.com/citation-style-language/schema/raw/master/csl-citation.json"}</w:instrText>
      </w:r>
      <w:r w:rsidR="009F1E48">
        <w:rPr>
          <w:rFonts w:ascii="Times New Roman" w:hAnsi="Times New Roman"/>
        </w:rPr>
        <w:fldChar w:fldCharType="separate"/>
      </w:r>
      <w:r w:rsidR="00627C91" w:rsidRPr="00627C91">
        <w:rPr>
          <w:rFonts w:ascii="Times New Roman" w:hAnsi="Times New Roman"/>
          <w:noProof/>
        </w:rPr>
        <w:t>[123]</w:t>
      </w:r>
      <w:ins w:id="9166" w:author="Nasser Mustafa [2]" w:date="2018-09-18T23:20:00Z">
        <w:r w:rsidR="009F1E48">
          <w:rPr>
            <w:rFonts w:ascii="Times New Roman" w:hAnsi="Times New Roman"/>
          </w:rPr>
          <w:fldChar w:fldCharType="end"/>
        </w:r>
      </w:ins>
      <w:del w:id="9167" w:author="Nasser Mustafa [2]" w:date="2018-09-18T23:19:00Z">
        <w:r w:rsidR="00B97147" w:rsidRPr="00C67C7F" w:rsidDel="009F1E48">
          <w:rPr>
            <w:rFonts w:ascii="Times New Roman" w:hAnsi="Times New Roman"/>
          </w:rPr>
          <w:fldChar w:fldCharType="begin"/>
        </w:r>
        <w:r w:rsidR="003C33CA" w:rsidRPr="009F1E48" w:rsidDel="009F1E48">
          <w:rPr>
            <w:rFonts w:ascii="Times New Roman" w:hAnsi="Times New Roman"/>
          </w:rPr>
          <w:delInstrText xml:space="preserve"> ADDIN EN.CITE &lt;EndNote&gt;&lt;Cite&gt;&lt;Author&gt;IBM&lt;/Author&gt;&lt;Year&gt;2018&lt;/Year&gt;&lt;RecNum&gt;257&lt;/RecNum&gt;&lt;DisplayText&gt;[139]&lt;/DisplayText&gt;&lt;record&gt;&lt;rec-number&gt;257&lt;/rec-number&gt;&lt;foreign-keys&gt;&lt;key app="EN" db-id="rxfad95wgs5d2dexxekxwt2katzr52wtwdxz" timestamp="1523979277"&gt;257&lt;/key&gt;&lt;/foreign-keys&gt;&lt;ref-type name="Web Page"&gt;12&lt;/ref-type&gt;&lt;contributors&gt;&lt;authors&gt;&lt;author&gt;IBM&lt;/author&gt;&lt;/authors&gt;&lt;/contributors&gt;&lt;titles&gt;&lt;title&gt;IBM Rational DOORS  Next Generations&lt;/title&gt;&lt;/titles&gt;&lt;volume&gt;2018&lt;/volume&gt;&lt;number&gt;17 March&lt;/number&gt;&lt;dates&gt;&lt;year&gt;2018&lt;/year&gt;&lt;/dates&gt;&lt;urls&gt;&lt;related-urls&gt;&lt;url&gt;https://jazz.net/products/rational-doors-next-generation/&lt;/url&gt;&lt;/related-urls&gt;&lt;/urls&gt;&lt;/record&gt;&lt;/Cite&gt;&lt;/EndNote&gt;</w:delInstrText>
        </w:r>
        <w:r w:rsidR="00B97147" w:rsidRPr="00C67C7F" w:rsidDel="009F1E48">
          <w:rPr>
            <w:rFonts w:ascii="Times New Roman" w:hAnsi="Times New Roman"/>
          </w:rPr>
          <w:fldChar w:fldCharType="separate"/>
        </w:r>
        <w:r w:rsidR="003C33CA" w:rsidRPr="009F1E48" w:rsidDel="009F1E48">
          <w:rPr>
            <w:rFonts w:ascii="Times New Roman" w:hAnsi="Times New Roman"/>
            <w:noProof/>
          </w:rPr>
          <w:delText>[</w:delText>
        </w:r>
        <w:r w:rsidR="00660900" w:rsidRPr="009F1E48" w:rsidDel="009F1E48">
          <w:fldChar w:fldCharType="begin"/>
        </w:r>
        <w:r w:rsidR="00660900" w:rsidRPr="009F1E48" w:rsidDel="009F1E48">
          <w:delInstrText xml:space="preserve"> HYPERLINK \l "_ENREF_139" \o "IBM, 2018 #257" </w:delInstrText>
        </w:r>
        <w:r w:rsidR="00660900" w:rsidRPr="009F1E48" w:rsidDel="009F1E48">
          <w:fldChar w:fldCharType="separate"/>
        </w:r>
        <w:r w:rsidR="006A58FF" w:rsidRPr="009F1E48" w:rsidDel="009F1E48">
          <w:rPr>
            <w:rFonts w:ascii="Times New Roman" w:hAnsi="Times New Roman"/>
            <w:noProof/>
          </w:rPr>
          <w:delText>139</w:delText>
        </w:r>
        <w:r w:rsidR="00660900" w:rsidRPr="009F1E48" w:rsidDel="009F1E48">
          <w:rPr>
            <w:rFonts w:ascii="Times New Roman" w:hAnsi="Times New Roman"/>
            <w:noProof/>
          </w:rPr>
          <w:fldChar w:fldCharType="end"/>
        </w:r>
        <w:r w:rsidR="003C33CA" w:rsidRPr="009F1E48" w:rsidDel="009F1E48">
          <w:rPr>
            <w:rFonts w:ascii="Times New Roman" w:hAnsi="Times New Roman"/>
            <w:noProof/>
          </w:rPr>
          <w:delText>]</w:delText>
        </w:r>
        <w:r w:rsidR="00B97147" w:rsidRPr="00C67C7F" w:rsidDel="009F1E48">
          <w:rPr>
            <w:rFonts w:ascii="Times New Roman" w:hAnsi="Times New Roman"/>
          </w:rPr>
          <w:fldChar w:fldCharType="end"/>
        </w:r>
      </w:del>
      <w:r w:rsidR="00B97147" w:rsidRPr="00C67C7F">
        <w:rPr>
          <w:rFonts w:ascii="Times New Roman" w:hAnsi="Times New Roman"/>
        </w:rPr>
        <w:t xml:space="preserve"> is used to store the main requirement and its derivations. Moreover, we assume these requirements are refined by UML and Simulink models. The main requirements and </w:t>
      </w:r>
      <w:r w:rsidR="00D41523">
        <w:rPr>
          <w:rFonts w:ascii="Times New Roman" w:hAnsi="Times New Roman"/>
        </w:rPr>
        <w:t>their</w:t>
      </w:r>
      <w:r w:rsidR="00D41523" w:rsidRPr="00C67C7F">
        <w:rPr>
          <w:rFonts w:ascii="Times New Roman" w:hAnsi="Times New Roman"/>
        </w:rPr>
        <w:t xml:space="preserve"> </w:t>
      </w:r>
      <w:r w:rsidR="00B97147" w:rsidRPr="00C67C7F">
        <w:rPr>
          <w:rFonts w:ascii="Times New Roman" w:hAnsi="Times New Roman"/>
        </w:rPr>
        <w:t>derivations are described below.</w:t>
      </w:r>
    </w:p>
    <w:p w14:paraId="59E5E0F9" w14:textId="250A28D8" w:rsidR="00B97147" w:rsidRPr="00C67C7F" w:rsidRDefault="00B97147" w:rsidP="00A03164">
      <w:pPr>
        <w:pStyle w:val="bulletlist"/>
        <w:numPr>
          <w:ilvl w:val="0"/>
          <w:numId w:val="45"/>
        </w:numPr>
        <w:tabs>
          <w:tab w:val="left" w:pos="900"/>
        </w:tabs>
        <w:spacing w:after="120" w:line="480" w:lineRule="auto"/>
        <w:jc w:val="both"/>
        <w:rPr>
          <w:sz w:val="24"/>
          <w:szCs w:val="24"/>
        </w:rPr>
      </w:pPr>
      <w:r w:rsidRPr="00C67C7F">
        <w:rPr>
          <w:sz w:val="24"/>
          <w:szCs w:val="24"/>
        </w:rPr>
        <w:t xml:space="preserve">The main requirement of the Slat/Flap RQ 1.1 states that “Slat retraction shall be inhibited at high angle of attack”. </w:t>
      </w:r>
    </w:p>
    <w:p w14:paraId="62F48DE4" w14:textId="2BBD0983" w:rsidR="00B97147" w:rsidRPr="00C67C7F" w:rsidRDefault="00B97147" w:rsidP="00A03164">
      <w:pPr>
        <w:pStyle w:val="bulletlist"/>
        <w:numPr>
          <w:ilvl w:val="0"/>
          <w:numId w:val="45"/>
        </w:numPr>
        <w:tabs>
          <w:tab w:val="left" w:pos="900"/>
        </w:tabs>
        <w:spacing w:after="120" w:line="480" w:lineRule="auto"/>
        <w:jc w:val="both"/>
        <w:rPr>
          <w:sz w:val="24"/>
          <w:szCs w:val="24"/>
        </w:rPr>
      </w:pPr>
      <w:r w:rsidRPr="00C67C7F">
        <w:rPr>
          <w:sz w:val="24"/>
          <w:szCs w:val="24"/>
        </w:rPr>
        <w:t xml:space="preserve">Requirement RQ1.2 is specified in the System Definition Document; it describes further the Alpha-Lock/Speed-Baulk inhibition function for requirement RQ 1.1. The inhibition function prevents the retraction of the slats when the aircraft is operating outside specified flight parameters. The parameters are calculated by the Air Data/Inertial Reference Unit (ADIRU) and supplied to the SFCC. </w:t>
      </w:r>
    </w:p>
    <w:p w14:paraId="5AF45112" w14:textId="0E9CB123" w:rsidR="00B97147" w:rsidRPr="00C67C7F" w:rsidRDefault="00B97147" w:rsidP="00A03164">
      <w:pPr>
        <w:pStyle w:val="bulletlist"/>
        <w:numPr>
          <w:ilvl w:val="0"/>
          <w:numId w:val="45"/>
        </w:numPr>
        <w:tabs>
          <w:tab w:val="left" w:pos="900"/>
        </w:tabs>
        <w:spacing w:after="120" w:line="480" w:lineRule="auto"/>
        <w:jc w:val="both"/>
        <w:rPr>
          <w:sz w:val="24"/>
          <w:szCs w:val="24"/>
        </w:rPr>
      </w:pPr>
      <w:r w:rsidRPr="00C67C7F">
        <w:rPr>
          <w:sz w:val="24"/>
          <w:szCs w:val="24"/>
        </w:rPr>
        <w:t>Requirement RQ1.3 is specified in the Equipment specification document and provides additional details for RQ1.2. The details show the rationale for the Slat Alpha-Lock/Speed-Baulk function by expressing the conditions that lead to different function sta</w:t>
      </w:r>
      <w:r w:rsidR="00EF2F83">
        <w:rPr>
          <w:sz w:val="24"/>
          <w:szCs w:val="24"/>
        </w:rPr>
        <w:t>tes, particularly, the Disable and Engaged</w:t>
      </w:r>
      <w:r w:rsidRPr="00C67C7F">
        <w:rPr>
          <w:sz w:val="24"/>
          <w:szCs w:val="24"/>
        </w:rPr>
        <w:t xml:space="preserve">. The rationale for adding these conditions is to prevent </w:t>
      </w:r>
      <w:r w:rsidR="009C6AA0">
        <w:rPr>
          <w:sz w:val="24"/>
          <w:szCs w:val="24"/>
        </w:rPr>
        <w:t>a</w:t>
      </w:r>
      <w:r w:rsidRPr="00C67C7F">
        <w:rPr>
          <w:sz w:val="24"/>
          <w:szCs w:val="24"/>
        </w:rPr>
        <w:t xml:space="preserve"> stall condition if a pilot accidently selects the zero slats position (see the Slat/Flap positions in </w:t>
      </w:r>
      <w:r w:rsidRPr="00C67C7F">
        <w:rPr>
          <w:sz w:val="24"/>
          <w:szCs w:val="24"/>
        </w:rPr>
        <w:fldChar w:fldCharType="begin"/>
      </w:r>
      <w:r w:rsidRPr="00C67C7F">
        <w:rPr>
          <w:sz w:val="24"/>
          <w:szCs w:val="24"/>
        </w:rPr>
        <w:instrText xml:space="preserve"> REF _Ref513052908 \h  \* MERGEFORMAT </w:instrText>
      </w:r>
      <w:r w:rsidRPr="00C67C7F">
        <w:rPr>
          <w:sz w:val="24"/>
          <w:szCs w:val="24"/>
        </w:rPr>
      </w:r>
      <w:r w:rsidRPr="00C67C7F">
        <w:rPr>
          <w:sz w:val="24"/>
          <w:szCs w:val="24"/>
        </w:rPr>
        <w:fldChar w:fldCharType="separate"/>
      </w:r>
      <w:ins w:id="9168" w:author="Nasser Mustafa [2]" w:date="2018-09-26T11:08:00Z">
        <w:r w:rsidR="00047800" w:rsidRPr="00047800">
          <w:rPr>
            <w:sz w:val="24"/>
            <w:szCs w:val="24"/>
            <w:rPrChange w:id="9169" w:author="Nasser Mustafa [2]" w:date="2018-09-26T11:08:00Z">
              <w:rPr/>
            </w:rPrChange>
          </w:rPr>
          <w:t xml:space="preserve">Table </w:t>
        </w:r>
        <w:r w:rsidR="00047800" w:rsidRPr="00047800">
          <w:rPr>
            <w:noProof/>
            <w:sz w:val="24"/>
            <w:szCs w:val="24"/>
            <w:rPrChange w:id="9170" w:author="Nasser Mustafa [2]" w:date="2018-09-26T11:08:00Z">
              <w:rPr>
                <w:noProof/>
              </w:rPr>
            </w:rPrChange>
          </w:rPr>
          <w:t>17</w:t>
        </w:r>
      </w:ins>
      <w:del w:id="9171" w:author="Nasser Mustafa [2]" w:date="2018-09-19T14:47:00Z">
        <w:r w:rsidR="00C779F7" w:rsidRPr="003379F6" w:rsidDel="00740534">
          <w:rPr>
            <w:sz w:val="24"/>
            <w:szCs w:val="24"/>
          </w:rPr>
          <w:delText xml:space="preserve">Table </w:delText>
        </w:r>
        <w:r w:rsidR="00C779F7" w:rsidRPr="003379F6" w:rsidDel="00740534">
          <w:rPr>
            <w:noProof/>
            <w:sz w:val="24"/>
            <w:szCs w:val="24"/>
          </w:rPr>
          <w:delText>17</w:delText>
        </w:r>
      </w:del>
      <w:r w:rsidRPr="00C67C7F">
        <w:rPr>
          <w:sz w:val="24"/>
          <w:szCs w:val="24"/>
        </w:rPr>
        <w:fldChar w:fldCharType="end"/>
      </w:r>
      <w:r w:rsidRPr="00C67C7F">
        <w:rPr>
          <w:sz w:val="24"/>
          <w:szCs w:val="24"/>
        </w:rPr>
        <w:t xml:space="preserve">). The Disable state specifies the conditions under which the function cannot be applied. The Engaged state specifies the valid Corrected Angle of Attack (CAoA) and Computed Airspeed (CAS) values for the function. </w:t>
      </w:r>
    </w:p>
    <w:p w14:paraId="69D7194C" w14:textId="2D25FDA2" w:rsidR="00B97147" w:rsidRPr="00C67C7F" w:rsidRDefault="00B97147" w:rsidP="00A03164">
      <w:pPr>
        <w:pStyle w:val="bulletlist"/>
        <w:numPr>
          <w:ilvl w:val="0"/>
          <w:numId w:val="45"/>
        </w:numPr>
        <w:tabs>
          <w:tab w:val="left" w:pos="900"/>
        </w:tabs>
        <w:spacing w:after="120" w:line="480" w:lineRule="auto"/>
        <w:jc w:val="both"/>
        <w:rPr>
          <w:sz w:val="24"/>
          <w:szCs w:val="24"/>
        </w:rPr>
      </w:pPr>
      <w:r w:rsidRPr="00C67C7F">
        <w:rPr>
          <w:sz w:val="24"/>
          <w:szCs w:val="24"/>
        </w:rPr>
        <w:t xml:space="preserve">Requirement RQ1.4 </w:t>
      </w:r>
      <w:r w:rsidR="009C6AA0">
        <w:rPr>
          <w:sz w:val="24"/>
          <w:szCs w:val="24"/>
        </w:rPr>
        <w:t xml:space="preserve">is </w:t>
      </w:r>
      <w:r w:rsidRPr="00C67C7F">
        <w:rPr>
          <w:sz w:val="24"/>
          <w:szCs w:val="24"/>
        </w:rPr>
        <w:t xml:space="preserve">derived from RQ1.3 by adding values that lead to any of the specified states in RQ1.3. The Alpha-Lock/Speed-Baulk function is disabled if the slat retraction is set before Alpha is more than 8.5 degrees, or if CAS is less than 148 knots, or if the aircraft is on the ground with CAS below 60 knots. The Alpha-Lock/Speed-Baulk function is engaged if the CAoA is greater than 8 degrees in the A321 aircraft model or the CAoA is greater than 8.5 degrees in the A320 aircraft model. In addition, a constraint is added in order </w:t>
      </w:r>
      <w:r w:rsidR="00F04591">
        <w:rPr>
          <w:sz w:val="24"/>
          <w:szCs w:val="24"/>
        </w:rPr>
        <w:t xml:space="preserve">to </w:t>
      </w:r>
      <w:r w:rsidRPr="00C67C7F">
        <w:rPr>
          <w:sz w:val="24"/>
          <w:szCs w:val="24"/>
        </w:rPr>
        <w:t xml:space="preserve">notify the pilot via the ARINC 429 </w:t>
      </w:r>
      <w:r w:rsidR="00F04591">
        <w:rPr>
          <w:sz w:val="24"/>
          <w:szCs w:val="24"/>
        </w:rPr>
        <w:t>communication</w:t>
      </w:r>
      <w:r w:rsidRPr="00C67C7F">
        <w:rPr>
          <w:sz w:val="24"/>
          <w:szCs w:val="24"/>
        </w:rPr>
        <w:t xml:space="preserve"> system about this state. The Alpha-</w:t>
      </w:r>
      <w:r w:rsidRPr="00C67C7F">
        <w:rPr>
          <w:bCs/>
          <w:sz w:val="24"/>
          <w:szCs w:val="24"/>
        </w:rPr>
        <w:t xml:space="preserve">Lock/Speed-Baulk function is </w:t>
      </w:r>
      <w:r w:rsidR="00574251">
        <w:rPr>
          <w:bCs/>
          <w:sz w:val="24"/>
          <w:szCs w:val="24"/>
        </w:rPr>
        <w:t xml:space="preserve">in </w:t>
      </w:r>
      <w:r w:rsidR="007A319E">
        <w:rPr>
          <w:bCs/>
          <w:sz w:val="24"/>
          <w:szCs w:val="24"/>
        </w:rPr>
        <w:t xml:space="preserve">the </w:t>
      </w:r>
      <w:r w:rsidR="00574251">
        <w:rPr>
          <w:bCs/>
          <w:sz w:val="24"/>
          <w:szCs w:val="24"/>
        </w:rPr>
        <w:t>Reset</w:t>
      </w:r>
      <w:r w:rsidR="00EF2F83">
        <w:rPr>
          <w:bCs/>
          <w:sz w:val="24"/>
          <w:szCs w:val="24"/>
        </w:rPr>
        <w:t xml:space="preserve"> or Not Engaged</w:t>
      </w:r>
      <w:r w:rsidRPr="00C67C7F">
        <w:rPr>
          <w:bCs/>
          <w:sz w:val="24"/>
          <w:szCs w:val="24"/>
        </w:rPr>
        <w:t xml:space="preserve"> state if the CAoA value decreases below 7.1 degrees in the A321 aircraft model or below 7.6 in the A321 aircraft model, or the CAS value increases over 154 knots.</w:t>
      </w:r>
      <w:r w:rsidRPr="00C67C7F">
        <w:rPr>
          <w:sz w:val="24"/>
          <w:szCs w:val="24"/>
        </w:rPr>
        <w:t xml:space="preserve"> </w:t>
      </w:r>
    </w:p>
    <w:p w14:paraId="7BF258D0" w14:textId="163B5DC8" w:rsidR="00B97147" w:rsidRPr="00C67C7F" w:rsidRDefault="00B97147" w:rsidP="00A03164">
      <w:pPr>
        <w:pStyle w:val="bulletlist"/>
        <w:numPr>
          <w:ilvl w:val="0"/>
          <w:numId w:val="45"/>
        </w:numPr>
        <w:tabs>
          <w:tab w:val="left" w:pos="900"/>
        </w:tabs>
        <w:spacing w:after="120" w:line="480" w:lineRule="auto"/>
        <w:jc w:val="both"/>
        <w:rPr>
          <w:sz w:val="24"/>
          <w:szCs w:val="24"/>
        </w:rPr>
      </w:pPr>
      <w:r w:rsidRPr="00C67C7F">
        <w:rPr>
          <w:sz w:val="24"/>
          <w:szCs w:val="24"/>
        </w:rPr>
        <w:t>Requirement RQ1.5 provides more details about the functional specifications of RQ1.2. It provides the input and output signals for Slat/Flap retraction that are specified by the Alpha-Loc</w:t>
      </w:r>
      <w:r w:rsidR="00F04591">
        <w:rPr>
          <w:sz w:val="24"/>
          <w:szCs w:val="24"/>
        </w:rPr>
        <w:t>k/Speed-Baulk function in RQ1.2.</w:t>
      </w:r>
    </w:p>
    <w:p w14:paraId="1B462C76" w14:textId="1433761D" w:rsidR="00B97147" w:rsidRPr="00C67C7F" w:rsidRDefault="00B97147" w:rsidP="001B582E">
      <w:pPr>
        <w:pStyle w:val="Style6"/>
        <w:tabs>
          <w:tab w:val="left" w:pos="900"/>
        </w:tabs>
        <w:spacing w:line="480" w:lineRule="auto"/>
        <w:ind w:left="540" w:hanging="540"/>
        <w:jc w:val="both"/>
      </w:pPr>
      <w:bookmarkStart w:id="9172" w:name="_Toc517828398"/>
      <w:bookmarkStart w:id="9173" w:name="_Toc525737384"/>
      <w:r w:rsidRPr="00C67C7F">
        <w:t>Artifacts Identification</w:t>
      </w:r>
      <w:bookmarkEnd w:id="9172"/>
      <w:bookmarkEnd w:id="9173"/>
    </w:p>
    <w:p w14:paraId="6E2458F2" w14:textId="31219764" w:rsidR="00B97147" w:rsidRPr="00C67C7F" w:rsidRDefault="00F04591" w:rsidP="001B582E">
      <w:pPr>
        <w:tabs>
          <w:tab w:val="left" w:pos="900"/>
        </w:tabs>
        <w:spacing w:line="480" w:lineRule="auto"/>
        <w:jc w:val="both"/>
      </w:pPr>
      <w:r>
        <w:t xml:space="preserve">We modeled the </w:t>
      </w:r>
      <w:r w:rsidR="00B97147" w:rsidRPr="00C67C7F">
        <w:t xml:space="preserve">specified requirements </w:t>
      </w:r>
      <w:r>
        <w:t>using</w:t>
      </w:r>
      <w:r w:rsidR="00B97147" w:rsidRPr="00C67C7F">
        <w:t xml:space="preserve"> </w:t>
      </w:r>
      <w:r>
        <w:t xml:space="preserve">the following </w:t>
      </w:r>
      <w:r w:rsidR="00B97147" w:rsidRPr="00C67C7F">
        <w:t xml:space="preserve">UML diagrams which include an Activity diagram, a State Machine diagram, and a Component diagram. In addition, we used the Simulink block diagram to model the input/output signals of the </w:t>
      </w:r>
      <w:r>
        <w:t>Alpha-Lock/Speed-Baulk function:</w:t>
      </w:r>
    </w:p>
    <w:p w14:paraId="41E3CFFD" w14:textId="38751B6F" w:rsidR="00B97147" w:rsidRDefault="006266D0" w:rsidP="00A03164">
      <w:pPr>
        <w:pStyle w:val="ListParagraph"/>
        <w:numPr>
          <w:ilvl w:val="0"/>
          <w:numId w:val="47"/>
        </w:num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696128" behindDoc="0" locked="0" layoutInCell="1" allowOverlap="1" wp14:anchorId="498C677E" wp14:editId="16A32E40">
                <wp:simplePos x="0" y="0"/>
                <wp:positionH relativeFrom="margin">
                  <wp:align>right</wp:align>
                </wp:positionH>
                <wp:positionV relativeFrom="margin">
                  <wp:align>bottom</wp:align>
                </wp:positionV>
                <wp:extent cx="5120640" cy="2935224"/>
                <wp:effectExtent l="0" t="0" r="3810" b="0"/>
                <wp:wrapTopAndBottom/>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2935224"/>
                        </a:xfrm>
                        <a:prstGeom prst="rect">
                          <a:avLst/>
                        </a:prstGeom>
                        <a:solidFill>
                          <a:srgbClr val="FFFFFF"/>
                        </a:solidFill>
                        <a:ln w="9525">
                          <a:noFill/>
                          <a:miter lim="800000"/>
                          <a:headEnd/>
                          <a:tailEnd/>
                        </a:ln>
                      </wps:spPr>
                      <wps:txbx>
                        <w:txbxContent>
                          <w:p w14:paraId="4A9EE889" w14:textId="77777777" w:rsidR="00D617FD" w:rsidRDefault="00D617FD" w:rsidP="00B97147">
                            <w:pPr>
                              <w:keepNext/>
                            </w:pPr>
                            <w:r w:rsidRPr="00754B15">
                              <w:rPr>
                                <w:noProof/>
                                <w:lang w:eastAsia="zh-CN"/>
                              </w:rPr>
                              <w:drawing>
                                <wp:inline distT="0" distB="0" distL="0" distR="0" wp14:anchorId="2E07DD4C" wp14:editId="59F675BF">
                                  <wp:extent cx="4647859" cy="2570400"/>
                                  <wp:effectExtent l="0" t="0" r="635" b="1905"/>
                                  <wp:docPr id="108" name="Picture 108" descr="E:\SlatFlap case study\mode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latFlap case study\model5.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51" t="5815" r="14311" b="23434"/>
                                          <a:stretch/>
                                        </pic:blipFill>
                                        <pic:spPr bwMode="auto">
                                          <a:xfrm>
                                            <a:off x="0" y="0"/>
                                            <a:ext cx="4725479" cy="2613326"/>
                                          </a:xfrm>
                                          <a:prstGeom prst="rect">
                                            <a:avLst/>
                                          </a:prstGeom>
                                          <a:noFill/>
                                          <a:ln>
                                            <a:noFill/>
                                          </a:ln>
                                          <a:extLst>
                                            <a:ext uri="{53640926-AAD7-44D8-BBD7-CCE9431645EC}">
                                              <a14:shadowObscured xmlns:a14="http://schemas.microsoft.com/office/drawing/2010/main"/>
                                            </a:ext>
                                          </a:extLst>
                                        </pic:spPr>
                                      </pic:pic>
                                    </a:graphicData>
                                  </a:graphic>
                                </wp:inline>
                              </w:drawing>
                            </w:r>
                          </w:p>
                          <w:p w14:paraId="4D4BB9DE" w14:textId="5F18C4FA" w:rsidR="00D617FD" w:rsidRPr="00CF2435" w:rsidRDefault="00D617FD" w:rsidP="00B97147">
                            <w:pPr>
                              <w:pStyle w:val="Caption"/>
                              <w:rPr>
                                <w:sz w:val="20"/>
                                <w:szCs w:val="20"/>
                              </w:rPr>
                            </w:pPr>
                            <w:bookmarkStart w:id="9174" w:name="_Ref513474469"/>
                            <w:bookmarkStart w:id="9175" w:name="_Toc525723661"/>
                            <w:r w:rsidRPr="00CF2435">
                              <w:rPr>
                                <w:sz w:val="20"/>
                                <w:szCs w:val="20"/>
                              </w:rPr>
                              <w:t xml:space="preserve">Figure </w:t>
                            </w:r>
                            <w:r w:rsidRPr="00CF2435">
                              <w:rPr>
                                <w:sz w:val="20"/>
                                <w:szCs w:val="20"/>
                              </w:rPr>
                              <w:fldChar w:fldCharType="begin"/>
                            </w:r>
                            <w:r w:rsidRPr="00CF2435">
                              <w:rPr>
                                <w:sz w:val="20"/>
                                <w:szCs w:val="20"/>
                              </w:rPr>
                              <w:instrText xml:space="preserve"> SEQ Figure \* ARABIC </w:instrText>
                            </w:r>
                            <w:r w:rsidRPr="00CF2435">
                              <w:rPr>
                                <w:sz w:val="20"/>
                                <w:szCs w:val="20"/>
                              </w:rPr>
                              <w:fldChar w:fldCharType="separate"/>
                            </w:r>
                            <w:ins w:id="9176" w:author="Nasser Mustafa [2]" w:date="2018-09-25T16:42:00Z">
                              <w:r>
                                <w:rPr>
                                  <w:noProof/>
                                  <w:sz w:val="20"/>
                                  <w:szCs w:val="20"/>
                                </w:rPr>
                                <w:t>22</w:t>
                              </w:r>
                            </w:ins>
                            <w:del w:id="9177" w:author="Nasser Mustafa [2]" w:date="2018-09-25T15:51:00Z">
                              <w:r w:rsidDel="00BF404A">
                                <w:rPr>
                                  <w:noProof/>
                                  <w:sz w:val="20"/>
                                  <w:szCs w:val="20"/>
                                </w:rPr>
                                <w:delText>21</w:delText>
                              </w:r>
                            </w:del>
                            <w:r w:rsidRPr="00CF2435">
                              <w:rPr>
                                <w:sz w:val="20"/>
                                <w:szCs w:val="20"/>
                              </w:rPr>
                              <w:fldChar w:fldCharType="end"/>
                            </w:r>
                            <w:bookmarkEnd w:id="9174"/>
                            <w:r w:rsidRPr="00CF2435">
                              <w:rPr>
                                <w:sz w:val="20"/>
                                <w:szCs w:val="20"/>
                              </w:rPr>
                              <w:t>: State Machine Diagram</w:t>
                            </w:r>
                            <w:bookmarkEnd w:id="9175"/>
                          </w:p>
                          <w:p w14:paraId="6D265B47" w14:textId="77777777" w:rsidR="00D617FD" w:rsidRDefault="00D617FD" w:rsidP="00B97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C677E" id="_x0000_s1065" type="#_x0000_t202" style="position:absolute;left:0;text-align:left;margin-left:352pt;margin-top:0;width:403.2pt;height:231.1pt;z-index:251696128;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2JQIAACUEAAAOAAAAZHJzL2Uyb0RvYy54bWysU9uO2yAQfa/Uf0C8N3a8cbq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" stroked="f">
                <v:textbox>
                  <w:txbxContent>
                    <w:p w14:paraId="4A9EE889" w14:textId="77777777" w:rsidR="00D617FD" w:rsidRDefault="00D617FD" w:rsidP="00B97147">
                      <w:pPr>
                        <w:keepNext/>
                      </w:pPr>
                      <w:r w:rsidRPr="00754B15">
                        <w:rPr>
                          <w:noProof/>
                          <w:lang w:eastAsia="zh-CN"/>
                        </w:rPr>
                        <w:drawing>
                          <wp:inline distT="0" distB="0" distL="0" distR="0" wp14:anchorId="2E07DD4C" wp14:editId="59F675BF">
                            <wp:extent cx="4647859" cy="2570400"/>
                            <wp:effectExtent l="0" t="0" r="635" b="1905"/>
                            <wp:docPr id="108" name="Picture 108" descr="E:\SlatFlap case study\mode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latFlap case study\model5.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7251" t="5815" r="14311" b="23434"/>
                                    <a:stretch/>
                                  </pic:blipFill>
                                  <pic:spPr bwMode="auto">
                                    <a:xfrm>
                                      <a:off x="0" y="0"/>
                                      <a:ext cx="4725479" cy="2613326"/>
                                    </a:xfrm>
                                    <a:prstGeom prst="rect">
                                      <a:avLst/>
                                    </a:prstGeom>
                                    <a:noFill/>
                                    <a:ln>
                                      <a:noFill/>
                                    </a:ln>
                                    <a:extLst>
                                      <a:ext uri="{53640926-AAD7-44D8-BBD7-CCE9431645EC}">
                                        <a14:shadowObscured xmlns:a14="http://schemas.microsoft.com/office/drawing/2010/main"/>
                                      </a:ext>
                                    </a:extLst>
                                  </pic:spPr>
                                </pic:pic>
                              </a:graphicData>
                            </a:graphic>
                          </wp:inline>
                        </w:drawing>
                      </w:r>
                    </w:p>
                    <w:p w14:paraId="4D4BB9DE" w14:textId="5F18C4FA" w:rsidR="00D617FD" w:rsidRPr="00CF2435" w:rsidRDefault="00D617FD" w:rsidP="00B97147">
                      <w:pPr>
                        <w:pStyle w:val="Caption"/>
                        <w:rPr>
                          <w:sz w:val="20"/>
                          <w:szCs w:val="20"/>
                        </w:rPr>
                      </w:pPr>
                      <w:bookmarkStart w:id="9178" w:name="_Ref513474469"/>
                      <w:bookmarkStart w:id="9179" w:name="_Toc525723661"/>
                      <w:r w:rsidRPr="00CF2435">
                        <w:rPr>
                          <w:sz w:val="20"/>
                          <w:szCs w:val="20"/>
                        </w:rPr>
                        <w:t xml:space="preserve">Figure </w:t>
                      </w:r>
                      <w:r w:rsidRPr="00CF2435">
                        <w:rPr>
                          <w:sz w:val="20"/>
                          <w:szCs w:val="20"/>
                        </w:rPr>
                        <w:fldChar w:fldCharType="begin"/>
                      </w:r>
                      <w:r w:rsidRPr="00CF2435">
                        <w:rPr>
                          <w:sz w:val="20"/>
                          <w:szCs w:val="20"/>
                        </w:rPr>
                        <w:instrText xml:space="preserve"> SEQ Figure \* ARABIC </w:instrText>
                      </w:r>
                      <w:r w:rsidRPr="00CF2435">
                        <w:rPr>
                          <w:sz w:val="20"/>
                          <w:szCs w:val="20"/>
                        </w:rPr>
                        <w:fldChar w:fldCharType="separate"/>
                      </w:r>
                      <w:ins w:id="9180" w:author="Nasser Mustafa [2]" w:date="2018-09-25T16:42:00Z">
                        <w:r>
                          <w:rPr>
                            <w:noProof/>
                            <w:sz w:val="20"/>
                            <w:szCs w:val="20"/>
                          </w:rPr>
                          <w:t>22</w:t>
                        </w:r>
                      </w:ins>
                      <w:del w:id="9181" w:author="Nasser Mustafa [2]" w:date="2018-09-25T15:51:00Z">
                        <w:r w:rsidDel="00BF404A">
                          <w:rPr>
                            <w:noProof/>
                            <w:sz w:val="20"/>
                            <w:szCs w:val="20"/>
                          </w:rPr>
                          <w:delText>21</w:delText>
                        </w:r>
                      </w:del>
                      <w:r w:rsidRPr="00CF2435">
                        <w:rPr>
                          <w:sz w:val="20"/>
                          <w:szCs w:val="20"/>
                        </w:rPr>
                        <w:fldChar w:fldCharType="end"/>
                      </w:r>
                      <w:bookmarkEnd w:id="9178"/>
                      <w:r w:rsidRPr="00CF2435">
                        <w:rPr>
                          <w:sz w:val="20"/>
                          <w:szCs w:val="20"/>
                        </w:rPr>
                        <w:t>: State Machine Diagram</w:t>
                      </w:r>
                      <w:bookmarkEnd w:id="9179"/>
                    </w:p>
                    <w:p w14:paraId="6D265B47" w14:textId="77777777" w:rsidR="00D617FD" w:rsidRDefault="00D617FD" w:rsidP="00B97147"/>
                  </w:txbxContent>
                </v:textbox>
                <w10:wrap type="topAndBottom" anchorx="margin" anchory="margin"/>
              </v:shape>
            </w:pict>
          </mc:Fallback>
        </mc:AlternateContent>
      </w:r>
      <w:r w:rsidR="00B97147" w:rsidRPr="00C67C7F">
        <w:rPr>
          <w:rFonts w:ascii="Times New Roman" w:hAnsi="Times New Roman"/>
        </w:rPr>
        <w:t>State Machine Diagram: The state machine diagram satisfies the different states that are described in RQ1.3, and detailed in RQ1.4. The transition</w:t>
      </w:r>
      <w:r w:rsidR="00544C23">
        <w:rPr>
          <w:rFonts w:ascii="Times New Roman" w:hAnsi="Times New Roman"/>
        </w:rPr>
        <w:t>s</w:t>
      </w:r>
      <w:r w:rsidR="00B97147" w:rsidRPr="00C67C7F">
        <w:rPr>
          <w:rFonts w:ascii="Times New Roman" w:hAnsi="Times New Roman"/>
        </w:rPr>
        <w:t xml:space="preserve"> from one state to another </w:t>
      </w:r>
      <w:r w:rsidR="00544C23">
        <w:rPr>
          <w:rFonts w:ascii="Times New Roman" w:hAnsi="Times New Roman"/>
        </w:rPr>
        <w:t>depend</w:t>
      </w:r>
      <w:r w:rsidR="00B97147" w:rsidRPr="00C67C7F">
        <w:rPr>
          <w:rFonts w:ascii="Times New Roman" w:hAnsi="Times New Roman"/>
        </w:rPr>
        <w:t xml:space="preserve"> on the values of the CAoA and CAS as shown in </w:t>
      </w:r>
      <w:r w:rsidR="00B97147" w:rsidRPr="00C67C7F">
        <w:rPr>
          <w:rFonts w:ascii="Times New Roman" w:hAnsi="Times New Roman"/>
        </w:rPr>
        <w:fldChar w:fldCharType="begin"/>
      </w:r>
      <w:r w:rsidR="00B97147" w:rsidRPr="00C67C7F">
        <w:rPr>
          <w:rFonts w:ascii="Times New Roman" w:hAnsi="Times New Roman"/>
        </w:rPr>
        <w:instrText xml:space="preserve"> REF _Ref513474469 \h  \* MERGEFORMAT </w:instrText>
      </w:r>
      <w:r w:rsidR="00B97147" w:rsidRPr="00C67C7F">
        <w:rPr>
          <w:rFonts w:ascii="Times New Roman" w:hAnsi="Times New Roman"/>
        </w:rPr>
      </w:r>
      <w:r w:rsidR="00B97147" w:rsidRPr="00C67C7F">
        <w:rPr>
          <w:rFonts w:ascii="Times New Roman" w:hAnsi="Times New Roman"/>
        </w:rPr>
        <w:fldChar w:fldCharType="separate"/>
      </w:r>
      <w:ins w:id="9182" w:author="Nasser Mustafa [2]" w:date="2018-09-26T11:08:00Z">
        <w:r w:rsidR="00047800" w:rsidRPr="00047800">
          <w:rPr>
            <w:rFonts w:ascii="Times New Roman" w:hAnsi="Times New Roman"/>
            <w:rPrChange w:id="9183" w:author="Nasser Mustafa [2]" w:date="2018-09-26T11:08:00Z">
              <w:rPr>
                <w:sz w:val="20"/>
                <w:szCs w:val="20"/>
              </w:rPr>
            </w:rPrChange>
          </w:rPr>
          <w:t xml:space="preserve">Figure </w:t>
        </w:r>
        <w:r w:rsidR="00047800" w:rsidRPr="00047800">
          <w:rPr>
            <w:rFonts w:ascii="Times New Roman" w:hAnsi="Times New Roman"/>
            <w:noProof/>
            <w:rPrChange w:id="9184" w:author="Nasser Mustafa [2]" w:date="2018-09-26T11:08:00Z">
              <w:rPr>
                <w:noProof/>
                <w:sz w:val="20"/>
                <w:szCs w:val="20"/>
              </w:rPr>
            </w:rPrChange>
          </w:rPr>
          <w:t>22</w:t>
        </w:r>
      </w:ins>
      <w:del w:id="9185" w:author="Nasser Mustafa [2]" w:date="2018-09-19T14:47:00Z">
        <w:r w:rsidR="00C779F7" w:rsidRPr="003379F6" w:rsidDel="00740534">
          <w:rPr>
            <w:rFonts w:ascii="Times New Roman" w:hAnsi="Times New Roman"/>
          </w:rPr>
          <w:delText xml:space="preserve">Figure </w:delText>
        </w:r>
        <w:r w:rsidR="00C779F7" w:rsidRPr="003379F6" w:rsidDel="00740534">
          <w:rPr>
            <w:rFonts w:ascii="Times New Roman" w:hAnsi="Times New Roman"/>
            <w:noProof/>
          </w:rPr>
          <w:delText>21</w:delText>
        </w:r>
      </w:del>
      <w:r w:rsidR="00B97147" w:rsidRPr="00C67C7F">
        <w:rPr>
          <w:rFonts w:ascii="Times New Roman" w:hAnsi="Times New Roman"/>
        </w:rPr>
        <w:fldChar w:fldCharType="end"/>
      </w:r>
      <w:r w:rsidR="00B97147" w:rsidRPr="00C67C7F">
        <w:rPr>
          <w:rFonts w:ascii="Times New Roman" w:hAnsi="Times New Roman"/>
        </w:rPr>
        <w:t xml:space="preserve">. For instance, in the Disabled state, the Alpha-Lock/Speed-Baulk is not possible if the Slat retraction is set </w:t>
      </w:r>
      <w:r w:rsidR="00544C23">
        <w:rPr>
          <w:rFonts w:ascii="Times New Roman" w:hAnsi="Times New Roman"/>
        </w:rPr>
        <w:t>when</w:t>
      </w:r>
      <w:r w:rsidR="00B97147" w:rsidRPr="00C67C7F">
        <w:rPr>
          <w:rFonts w:ascii="Times New Roman" w:hAnsi="Times New Roman"/>
        </w:rPr>
        <w:t xml:space="preserve"> CAoA is more than 8.5 degrees or CAS is less than 148 knots, or the aircraft is on the ground with CAS below 60 knots. The Engaged state specifies the valid values for CAoA and CAS to apply the </w:t>
      </w:r>
      <w:r w:rsidR="00544C23" w:rsidRPr="00C67C7F">
        <w:rPr>
          <w:rFonts w:ascii="Times New Roman" w:hAnsi="Times New Roman"/>
        </w:rPr>
        <w:t xml:space="preserve">Alpha-Lock </w:t>
      </w:r>
      <w:r w:rsidR="00B97147" w:rsidRPr="00C67C7F">
        <w:rPr>
          <w:rFonts w:ascii="Times New Roman" w:hAnsi="Times New Roman"/>
        </w:rPr>
        <w:t xml:space="preserve">function. A constraint is added in order </w:t>
      </w:r>
      <w:r w:rsidR="00544C23">
        <w:rPr>
          <w:rFonts w:ascii="Times New Roman" w:hAnsi="Times New Roman"/>
        </w:rPr>
        <w:t xml:space="preserve">to </w:t>
      </w:r>
      <w:r w:rsidR="00B97147" w:rsidRPr="00C67C7F">
        <w:rPr>
          <w:rFonts w:ascii="Times New Roman" w:hAnsi="Times New Roman"/>
        </w:rPr>
        <w:t xml:space="preserve">notify the pilot via the ARINC 429 </w:t>
      </w:r>
      <w:r w:rsidR="00544C23">
        <w:rPr>
          <w:rFonts w:ascii="Times New Roman" w:hAnsi="Times New Roman"/>
        </w:rPr>
        <w:t>communication</w:t>
      </w:r>
      <w:r w:rsidR="00B97147" w:rsidRPr="00C67C7F">
        <w:rPr>
          <w:rFonts w:ascii="Times New Roman" w:hAnsi="Times New Roman"/>
        </w:rPr>
        <w:t xml:space="preserve"> system about this state. The state machine diagram consists of the five states: </w:t>
      </w:r>
      <w:r w:rsidR="00EF2F83">
        <w:rPr>
          <w:rFonts w:ascii="Times New Roman" w:hAnsi="Times New Roman"/>
        </w:rPr>
        <w:t>Not Engaged</w:t>
      </w:r>
      <w:r w:rsidR="00B97147" w:rsidRPr="00C67C7F">
        <w:rPr>
          <w:rFonts w:ascii="Times New Roman" w:hAnsi="Times New Roman"/>
        </w:rPr>
        <w:t xml:space="preserve">, Disable, Engaged Alpha-Lock, Alpha-Lock Wait, and Release Alpha-Lock. Another state machine diagram that </w:t>
      </w:r>
      <w:r w:rsidR="006D2E2B" w:rsidRPr="00C67C7F">
        <w:rPr>
          <w:noProof/>
          <w:lang w:eastAsia="zh-CN"/>
        </w:rPr>
        <mc:AlternateContent>
          <mc:Choice Requires="wps">
            <w:drawing>
              <wp:anchor distT="45720" distB="45720" distL="114300" distR="114300" simplePos="0" relativeHeight="251729920" behindDoc="0" locked="0" layoutInCell="1" allowOverlap="1" wp14:anchorId="167A4E1E" wp14:editId="04FA3F82">
                <wp:simplePos x="0" y="0"/>
                <wp:positionH relativeFrom="margin">
                  <wp:align>right</wp:align>
                </wp:positionH>
                <wp:positionV relativeFrom="margin">
                  <wp:align>top</wp:align>
                </wp:positionV>
                <wp:extent cx="5431536" cy="3959352"/>
                <wp:effectExtent l="0" t="0" r="17145" b="2222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1536" cy="3959352"/>
                        </a:xfrm>
                        <a:prstGeom prst="rect">
                          <a:avLst/>
                        </a:prstGeom>
                        <a:solidFill>
                          <a:srgbClr val="FFFFFF"/>
                        </a:solidFill>
                        <a:ln w="9525">
                          <a:solidFill>
                            <a:srgbClr val="000000"/>
                          </a:solidFill>
                          <a:miter lim="800000"/>
                          <a:headEnd/>
                          <a:tailEnd/>
                        </a:ln>
                      </wps:spPr>
                      <wps:txbx>
                        <w:txbxContent>
                          <w:p w14:paraId="6FCAACDC" w14:textId="77777777" w:rsidR="00D617FD" w:rsidRDefault="00D617FD" w:rsidP="009A34EC">
                            <w:pPr>
                              <w:widowControl w:val="0"/>
                            </w:pPr>
                            <w:r w:rsidRPr="00632BB9">
                              <w:rPr>
                                <w:noProof/>
                                <w:lang w:eastAsia="zh-CN"/>
                              </w:rPr>
                              <w:drawing>
                                <wp:inline distT="0" distB="0" distL="0" distR="0" wp14:anchorId="323A06AE" wp14:editId="3E709C7B">
                                  <wp:extent cx="5040450" cy="3578400"/>
                                  <wp:effectExtent l="0" t="0" r="8255" b="3175"/>
                                  <wp:docPr id="109" name="Picture 109" descr="M:\Traceability papers\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raceability papers\activitydiagram.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661" t="4321" r="16526" b="6239"/>
                                          <a:stretch/>
                                        </pic:blipFill>
                                        <pic:spPr bwMode="auto">
                                          <a:xfrm>
                                            <a:off x="0" y="0"/>
                                            <a:ext cx="5159663" cy="3663034"/>
                                          </a:xfrm>
                                          <a:prstGeom prst="rect">
                                            <a:avLst/>
                                          </a:prstGeom>
                                          <a:noFill/>
                                          <a:ln>
                                            <a:noFill/>
                                          </a:ln>
                                          <a:extLst>
                                            <a:ext uri="{53640926-AAD7-44D8-BBD7-CCE9431645EC}">
                                              <a14:shadowObscured xmlns:a14="http://schemas.microsoft.com/office/drawing/2010/main"/>
                                            </a:ext>
                                          </a:extLst>
                                        </pic:spPr>
                                      </pic:pic>
                                    </a:graphicData>
                                  </a:graphic>
                                </wp:inline>
                              </w:drawing>
                            </w:r>
                          </w:p>
                          <w:p w14:paraId="4D5670D4" w14:textId="0A193003" w:rsidR="00D617FD" w:rsidRPr="00CF2435" w:rsidRDefault="00D617FD" w:rsidP="009A34EC">
                            <w:pPr>
                              <w:pStyle w:val="Caption"/>
                              <w:keepNext w:val="0"/>
                              <w:widowControl w:val="0"/>
                              <w:rPr>
                                <w:sz w:val="20"/>
                                <w:szCs w:val="20"/>
                              </w:rPr>
                            </w:pPr>
                            <w:bookmarkStart w:id="9186" w:name="_Ref513474255"/>
                            <w:bookmarkStart w:id="9187" w:name="_Toc525723662"/>
                            <w:r w:rsidRPr="00CF2435">
                              <w:rPr>
                                <w:sz w:val="20"/>
                                <w:szCs w:val="20"/>
                              </w:rPr>
                              <w:t xml:space="preserve">Figure </w:t>
                            </w:r>
                            <w:r w:rsidRPr="00CF2435">
                              <w:rPr>
                                <w:sz w:val="20"/>
                                <w:szCs w:val="20"/>
                              </w:rPr>
                              <w:fldChar w:fldCharType="begin"/>
                            </w:r>
                            <w:r w:rsidRPr="00CF2435">
                              <w:rPr>
                                <w:sz w:val="20"/>
                                <w:szCs w:val="20"/>
                              </w:rPr>
                              <w:instrText xml:space="preserve"> SEQ Figure \* ARABIC </w:instrText>
                            </w:r>
                            <w:r w:rsidRPr="00CF2435">
                              <w:rPr>
                                <w:sz w:val="20"/>
                                <w:szCs w:val="20"/>
                              </w:rPr>
                              <w:fldChar w:fldCharType="separate"/>
                            </w:r>
                            <w:ins w:id="9188" w:author="Nasser Mustafa [2]" w:date="2018-09-25T16:42:00Z">
                              <w:r>
                                <w:rPr>
                                  <w:noProof/>
                                  <w:sz w:val="20"/>
                                  <w:szCs w:val="20"/>
                                </w:rPr>
                                <w:t>23</w:t>
                              </w:r>
                            </w:ins>
                            <w:del w:id="9189" w:author="Nasser Mustafa [2]" w:date="2018-09-25T15:51:00Z">
                              <w:r w:rsidDel="00BF404A">
                                <w:rPr>
                                  <w:noProof/>
                                  <w:sz w:val="20"/>
                                  <w:szCs w:val="20"/>
                                </w:rPr>
                                <w:delText>22</w:delText>
                              </w:r>
                            </w:del>
                            <w:r w:rsidRPr="00CF2435">
                              <w:rPr>
                                <w:sz w:val="20"/>
                                <w:szCs w:val="20"/>
                              </w:rPr>
                              <w:fldChar w:fldCharType="end"/>
                            </w:r>
                            <w:bookmarkEnd w:id="9186"/>
                            <w:r w:rsidRPr="00CF2435">
                              <w:rPr>
                                <w:sz w:val="20"/>
                                <w:szCs w:val="20"/>
                              </w:rPr>
                              <w:t xml:space="preserve">: Activity diagram </w:t>
                            </w:r>
                            <w:r>
                              <w:rPr>
                                <w:sz w:val="20"/>
                                <w:szCs w:val="20"/>
                              </w:rPr>
                              <w:t>of</w:t>
                            </w:r>
                            <w:r w:rsidRPr="00CF2435">
                              <w:rPr>
                                <w:sz w:val="20"/>
                                <w:szCs w:val="20"/>
                              </w:rPr>
                              <w:t xml:space="preserve"> </w:t>
                            </w:r>
                            <w:r>
                              <w:rPr>
                                <w:sz w:val="20"/>
                                <w:szCs w:val="20"/>
                              </w:rPr>
                              <w:t xml:space="preserve">SFCC and </w:t>
                            </w:r>
                            <w:r w:rsidRPr="00CF2435">
                              <w:rPr>
                                <w:sz w:val="20"/>
                                <w:szCs w:val="20"/>
                              </w:rPr>
                              <w:t>ADIRU</w:t>
                            </w:r>
                            <w:bookmarkEnd w:id="9187"/>
                          </w:p>
                          <w:p w14:paraId="08334711" w14:textId="77777777" w:rsidR="00D617FD" w:rsidRDefault="00D617FD" w:rsidP="009A34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A4E1E" id="_x0000_s1066" type="#_x0000_t202" style="position:absolute;left:0;text-align:left;margin-left:376.5pt;margin-top:0;width:427.7pt;height:311.75pt;z-index:251729920;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">
                <v:textbox>
                  <w:txbxContent>
                    <w:p w14:paraId="6FCAACDC" w14:textId="77777777" w:rsidR="00D617FD" w:rsidRDefault="00D617FD" w:rsidP="009A34EC">
                      <w:pPr>
                        <w:widowControl w:val="0"/>
                      </w:pPr>
                      <w:r w:rsidRPr="00632BB9">
                        <w:rPr>
                          <w:noProof/>
                          <w:lang w:eastAsia="zh-CN"/>
                        </w:rPr>
                        <w:drawing>
                          <wp:inline distT="0" distB="0" distL="0" distR="0" wp14:anchorId="323A06AE" wp14:editId="3E709C7B">
                            <wp:extent cx="5040450" cy="3578400"/>
                            <wp:effectExtent l="0" t="0" r="8255" b="3175"/>
                            <wp:docPr id="109" name="Picture 109" descr="M:\Traceability papers\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raceability papers\activitydiagram.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661" t="4321" r="16526" b="6239"/>
                                    <a:stretch/>
                                  </pic:blipFill>
                                  <pic:spPr bwMode="auto">
                                    <a:xfrm>
                                      <a:off x="0" y="0"/>
                                      <a:ext cx="5159663" cy="3663034"/>
                                    </a:xfrm>
                                    <a:prstGeom prst="rect">
                                      <a:avLst/>
                                    </a:prstGeom>
                                    <a:noFill/>
                                    <a:ln>
                                      <a:noFill/>
                                    </a:ln>
                                    <a:extLst>
                                      <a:ext uri="{53640926-AAD7-44D8-BBD7-CCE9431645EC}">
                                        <a14:shadowObscured xmlns:a14="http://schemas.microsoft.com/office/drawing/2010/main"/>
                                      </a:ext>
                                    </a:extLst>
                                  </pic:spPr>
                                </pic:pic>
                              </a:graphicData>
                            </a:graphic>
                          </wp:inline>
                        </w:drawing>
                      </w:r>
                    </w:p>
                    <w:p w14:paraId="4D5670D4" w14:textId="0A193003" w:rsidR="00D617FD" w:rsidRPr="00CF2435" w:rsidRDefault="00D617FD" w:rsidP="009A34EC">
                      <w:pPr>
                        <w:pStyle w:val="Caption"/>
                        <w:keepNext w:val="0"/>
                        <w:widowControl w:val="0"/>
                        <w:rPr>
                          <w:sz w:val="20"/>
                          <w:szCs w:val="20"/>
                        </w:rPr>
                      </w:pPr>
                      <w:bookmarkStart w:id="9190" w:name="_Ref513474255"/>
                      <w:bookmarkStart w:id="9191" w:name="_Toc525723662"/>
                      <w:r w:rsidRPr="00CF2435">
                        <w:rPr>
                          <w:sz w:val="20"/>
                          <w:szCs w:val="20"/>
                        </w:rPr>
                        <w:t xml:space="preserve">Figure </w:t>
                      </w:r>
                      <w:r w:rsidRPr="00CF2435">
                        <w:rPr>
                          <w:sz w:val="20"/>
                          <w:szCs w:val="20"/>
                        </w:rPr>
                        <w:fldChar w:fldCharType="begin"/>
                      </w:r>
                      <w:r w:rsidRPr="00CF2435">
                        <w:rPr>
                          <w:sz w:val="20"/>
                          <w:szCs w:val="20"/>
                        </w:rPr>
                        <w:instrText xml:space="preserve"> SEQ Figure \* ARABIC </w:instrText>
                      </w:r>
                      <w:r w:rsidRPr="00CF2435">
                        <w:rPr>
                          <w:sz w:val="20"/>
                          <w:szCs w:val="20"/>
                        </w:rPr>
                        <w:fldChar w:fldCharType="separate"/>
                      </w:r>
                      <w:ins w:id="9192" w:author="Nasser Mustafa [2]" w:date="2018-09-25T16:42:00Z">
                        <w:r>
                          <w:rPr>
                            <w:noProof/>
                            <w:sz w:val="20"/>
                            <w:szCs w:val="20"/>
                          </w:rPr>
                          <w:t>23</w:t>
                        </w:r>
                      </w:ins>
                      <w:del w:id="9193" w:author="Nasser Mustafa [2]" w:date="2018-09-25T15:51:00Z">
                        <w:r w:rsidDel="00BF404A">
                          <w:rPr>
                            <w:noProof/>
                            <w:sz w:val="20"/>
                            <w:szCs w:val="20"/>
                          </w:rPr>
                          <w:delText>22</w:delText>
                        </w:r>
                      </w:del>
                      <w:r w:rsidRPr="00CF2435">
                        <w:rPr>
                          <w:sz w:val="20"/>
                          <w:szCs w:val="20"/>
                        </w:rPr>
                        <w:fldChar w:fldCharType="end"/>
                      </w:r>
                      <w:bookmarkEnd w:id="9190"/>
                      <w:r w:rsidRPr="00CF2435">
                        <w:rPr>
                          <w:sz w:val="20"/>
                          <w:szCs w:val="20"/>
                        </w:rPr>
                        <w:t xml:space="preserve">: Activity diagram </w:t>
                      </w:r>
                      <w:r>
                        <w:rPr>
                          <w:sz w:val="20"/>
                          <w:szCs w:val="20"/>
                        </w:rPr>
                        <w:t>of</w:t>
                      </w:r>
                      <w:r w:rsidRPr="00CF2435">
                        <w:rPr>
                          <w:sz w:val="20"/>
                          <w:szCs w:val="20"/>
                        </w:rPr>
                        <w:t xml:space="preserve"> </w:t>
                      </w:r>
                      <w:r>
                        <w:rPr>
                          <w:sz w:val="20"/>
                          <w:szCs w:val="20"/>
                        </w:rPr>
                        <w:t xml:space="preserve">SFCC and </w:t>
                      </w:r>
                      <w:r w:rsidRPr="00CF2435">
                        <w:rPr>
                          <w:sz w:val="20"/>
                          <w:szCs w:val="20"/>
                        </w:rPr>
                        <w:t>ADIRU</w:t>
                      </w:r>
                      <w:bookmarkEnd w:id="9191"/>
                    </w:p>
                    <w:p w14:paraId="08334711" w14:textId="77777777" w:rsidR="00D617FD" w:rsidRDefault="00D617FD" w:rsidP="009A34EC"/>
                  </w:txbxContent>
                </v:textbox>
                <w10:wrap type="topAndBottom" anchorx="margin" anchory="margin"/>
              </v:shape>
            </w:pict>
          </mc:Fallback>
        </mc:AlternateContent>
      </w:r>
      <w:r w:rsidR="00B97147" w:rsidRPr="00C67C7F">
        <w:rPr>
          <w:rFonts w:ascii="Times New Roman" w:hAnsi="Times New Roman"/>
        </w:rPr>
        <w:t xml:space="preserve">models the Speed-Baulk of RQ1.4 can be constructed the same way by calculating the value of CAS. </w:t>
      </w:r>
    </w:p>
    <w:p w14:paraId="51543DE1" w14:textId="672A8757" w:rsidR="0080044B" w:rsidRPr="006D2E2B" w:rsidRDefault="0080044B" w:rsidP="00A03164">
      <w:pPr>
        <w:pStyle w:val="ListParagraph"/>
        <w:keepNext w:val="0"/>
        <w:widowControl w:val="0"/>
        <w:numPr>
          <w:ilvl w:val="0"/>
          <w:numId w:val="47"/>
        </w:numPr>
        <w:tabs>
          <w:tab w:val="left" w:pos="900"/>
        </w:tabs>
        <w:spacing w:line="480" w:lineRule="auto"/>
        <w:jc w:val="both"/>
        <w:rPr>
          <w:rFonts w:ascii="Times New Roman" w:hAnsi="Times New Roman"/>
        </w:rPr>
      </w:pPr>
      <w:r w:rsidRPr="00C67C7F">
        <w:rPr>
          <w:rFonts w:ascii="Times New Roman" w:hAnsi="Times New Roman"/>
        </w:rPr>
        <w:t xml:space="preserve">Activity Diagram: The Activity diagram </w:t>
      </w:r>
      <w:r>
        <w:rPr>
          <w:rFonts w:ascii="Times New Roman" w:hAnsi="Times New Roman"/>
        </w:rPr>
        <w:t xml:space="preserve">in </w:t>
      </w:r>
      <w:r w:rsidRPr="00F04591">
        <w:rPr>
          <w:rFonts w:ascii="Times New Roman" w:hAnsi="Times New Roman"/>
        </w:rPr>
        <w:fldChar w:fldCharType="begin"/>
      </w:r>
      <w:r w:rsidRPr="00F04591">
        <w:rPr>
          <w:rFonts w:ascii="Times New Roman" w:hAnsi="Times New Roman"/>
        </w:rPr>
        <w:instrText xml:space="preserve"> REF _Ref513474255 \h  \* MERGEFORMAT </w:instrText>
      </w:r>
      <w:r w:rsidRPr="00F04591">
        <w:rPr>
          <w:rFonts w:ascii="Times New Roman" w:hAnsi="Times New Roman"/>
        </w:rPr>
      </w:r>
      <w:r w:rsidRPr="00F04591">
        <w:rPr>
          <w:rFonts w:ascii="Times New Roman" w:hAnsi="Times New Roman"/>
        </w:rPr>
        <w:fldChar w:fldCharType="separate"/>
      </w:r>
      <w:ins w:id="9194" w:author="Nasser Mustafa [2]" w:date="2018-09-26T11:08:00Z">
        <w:r w:rsidR="00047800" w:rsidRPr="00047800">
          <w:rPr>
            <w:rFonts w:ascii="Times New Roman" w:hAnsi="Times New Roman"/>
            <w:rPrChange w:id="9195" w:author="Nasser Mustafa [2]" w:date="2018-09-26T11:08:00Z">
              <w:rPr>
                <w:sz w:val="20"/>
                <w:szCs w:val="20"/>
              </w:rPr>
            </w:rPrChange>
          </w:rPr>
          <w:t xml:space="preserve">Figure </w:t>
        </w:r>
        <w:r w:rsidR="00047800" w:rsidRPr="00047800">
          <w:rPr>
            <w:rFonts w:ascii="Times New Roman" w:hAnsi="Times New Roman"/>
            <w:noProof/>
            <w:rPrChange w:id="9196" w:author="Nasser Mustafa [2]" w:date="2018-09-26T11:08:00Z">
              <w:rPr>
                <w:noProof/>
                <w:sz w:val="20"/>
                <w:szCs w:val="20"/>
              </w:rPr>
            </w:rPrChange>
          </w:rPr>
          <w:t>23</w:t>
        </w:r>
      </w:ins>
      <w:del w:id="9197" w:author="Nasser Mustafa [2]" w:date="2018-09-19T14:47:00Z">
        <w:r w:rsidR="00C779F7" w:rsidRPr="003379F6" w:rsidDel="00740534">
          <w:rPr>
            <w:rFonts w:ascii="Times New Roman" w:hAnsi="Times New Roman"/>
          </w:rPr>
          <w:delText xml:space="preserve">Figure </w:delText>
        </w:r>
        <w:r w:rsidR="00C779F7" w:rsidRPr="003379F6" w:rsidDel="00740534">
          <w:rPr>
            <w:rFonts w:ascii="Times New Roman" w:hAnsi="Times New Roman"/>
            <w:noProof/>
          </w:rPr>
          <w:delText>22</w:delText>
        </w:r>
      </w:del>
      <w:r w:rsidRPr="00F04591">
        <w:rPr>
          <w:rFonts w:ascii="Times New Roman" w:hAnsi="Times New Roman"/>
        </w:rPr>
        <w:fldChar w:fldCharType="end"/>
      </w:r>
      <w:r>
        <w:rPr>
          <w:rFonts w:ascii="Times New Roman" w:hAnsi="Times New Roman"/>
        </w:rPr>
        <w:t xml:space="preserve"> shows</w:t>
      </w:r>
      <w:r w:rsidRPr="00C67C7F">
        <w:rPr>
          <w:rFonts w:ascii="Times New Roman" w:hAnsi="Times New Roman"/>
        </w:rPr>
        <w:t xml:space="preserve"> the different activities performed by the ADIRU and SFCC as stated in RQ1.2. The ADIRU supplies the Corrected Angle of Attack (CAoA) and the Computed </w:t>
      </w:r>
      <w:r>
        <w:rPr>
          <w:rFonts w:ascii="Times New Roman" w:hAnsi="Times New Roman"/>
        </w:rPr>
        <w:t xml:space="preserve">Airspeed (CAS) data to the SFCC. </w:t>
      </w:r>
      <w:r w:rsidRPr="00F04591">
        <w:rPr>
          <w:rFonts w:ascii="Times New Roman" w:hAnsi="Times New Roman"/>
        </w:rPr>
        <w:t>The SFCC</w:t>
      </w:r>
      <w:r w:rsidRPr="00C67C7F">
        <w:rPr>
          <w:rFonts w:ascii="Times New Roman" w:hAnsi="Times New Roman"/>
        </w:rPr>
        <w:t xml:space="preserve"> uses this data to prevent Slat retraction when the CAoA is too large, or the CAS is too low. </w:t>
      </w:r>
    </w:p>
    <w:p w14:paraId="5BAF0476" w14:textId="7836B42A" w:rsidR="00B97147" w:rsidRPr="00DE70A0" w:rsidRDefault="00B97147" w:rsidP="00DE70A0">
      <w:pPr>
        <w:pStyle w:val="ListParagraph"/>
        <w:numPr>
          <w:ilvl w:val="0"/>
          <w:numId w:val="47"/>
        </w:numPr>
        <w:tabs>
          <w:tab w:val="left" w:pos="900"/>
        </w:tabs>
        <w:spacing w:line="480" w:lineRule="auto"/>
        <w:jc w:val="both"/>
        <w:rPr>
          <w:rFonts w:ascii="Times New Roman" w:hAnsi="Times New Roman"/>
        </w:rPr>
      </w:pPr>
      <w:r w:rsidRPr="006D2E2B">
        <w:rPr>
          <w:rFonts w:ascii="Times New Roman" w:hAnsi="Times New Roman"/>
        </w:rPr>
        <w:t xml:space="preserve">Component Diagram: The </w:t>
      </w:r>
      <w:r w:rsidRPr="00DE70A0">
        <w:rPr>
          <w:rFonts w:ascii="Times New Roman" w:hAnsi="Times New Roman"/>
        </w:rPr>
        <w:t xml:space="preserve">Component diagram in </w:t>
      </w:r>
      <w:r w:rsidR="00DE70A0" w:rsidRPr="00DE70A0">
        <w:rPr>
          <w:rFonts w:ascii="Times New Roman" w:hAnsi="Times New Roman"/>
        </w:rPr>
        <w:fldChar w:fldCharType="begin"/>
      </w:r>
      <w:r w:rsidR="00DE70A0" w:rsidRPr="00DE70A0">
        <w:rPr>
          <w:rFonts w:ascii="Times New Roman" w:hAnsi="Times New Roman"/>
        </w:rPr>
        <w:instrText xml:space="preserve"> REF _Ref515815234 \h </w:instrText>
      </w:r>
      <w:r w:rsidR="00DE70A0">
        <w:rPr>
          <w:rFonts w:ascii="Times New Roman" w:hAnsi="Times New Roman"/>
        </w:rPr>
        <w:instrText xml:space="preserve"> \* MERGEFORMAT </w:instrText>
      </w:r>
      <w:r w:rsidR="00DE70A0" w:rsidRPr="00DE70A0">
        <w:rPr>
          <w:rFonts w:ascii="Times New Roman" w:hAnsi="Times New Roman"/>
        </w:rPr>
      </w:r>
      <w:r w:rsidR="00DE70A0" w:rsidRPr="00DE70A0">
        <w:rPr>
          <w:rFonts w:ascii="Times New Roman" w:hAnsi="Times New Roman"/>
        </w:rPr>
        <w:fldChar w:fldCharType="separate"/>
      </w:r>
      <w:ins w:id="9198" w:author="Nasser Mustafa [2]" w:date="2018-09-26T11:08:00Z">
        <w:r w:rsidR="00047800" w:rsidRPr="00047800">
          <w:rPr>
            <w:rFonts w:ascii="Times New Roman" w:hAnsi="Times New Roman"/>
            <w:rPrChange w:id="9199" w:author="Nasser Mustafa [2]" w:date="2018-09-26T11:08:00Z">
              <w:rPr>
                <w:rFonts w:ascii="Times New Roman" w:hAnsi="Times New Roman"/>
                <w:sz w:val="20"/>
                <w:szCs w:val="20"/>
              </w:rPr>
            </w:rPrChange>
          </w:rPr>
          <w:t xml:space="preserve">Figure </w:t>
        </w:r>
        <w:r w:rsidR="00047800" w:rsidRPr="00047800">
          <w:rPr>
            <w:rFonts w:ascii="Times New Roman" w:hAnsi="Times New Roman"/>
            <w:noProof/>
            <w:rPrChange w:id="9200" w:author="Nasser Mustafa [2]" w:date="2018-09-26T11:08:00Z">
              <w:rPr>
                <w:rFonts w:ascii="Times New Roman" w:hAnsi="Times New Roman"/>
                <w:noProof/>
                <w:sz w:val="20"/>
                <w:szCs w:val="20"/>
              </w:rPr>
            </w:rPrChange>
          </w:rPr>
          <w:t>24</w:t>
        </w:r>
      </w:ins>
      <w:del w:id="9201" w:author="Nasser Mustafa [2]" w:date="2018-09-19T14:47:00Z">
        <w:r w:rsidR="00C779F7" w:rsidRPr="003379F6" w:rsidDel="00740534">
          <w:rPr>
            <w:rFonts w:ascii="Times New Roman" w:hAnsi="Times New Roman"/>
          </w:rPr>
          <w:delText xml:space="preserve">Figure </w:delText>
        </w:r>
        <w:r w:rsidR="00C779F7" w:rsidRPr="003379F6" w:rsidDel="00740534">
          <w:rPr>
            <w:rFonts w:ascii="Times New Roman" w:hAnsi="Times New Roman"/>
            <w:noProof/>
          </w:rPr>
          <w:delText>23</w:delText>
        </w:r>
      </w:del>
      <w:r w:rsidR="00DE70A0" w:rsidRPr="00DE70A0">
        <w:rPr>
          <w:rFonts w:ascii="Times New Roman" w:hAnsi="Times New Roman"/>
        </w:rPr>
        <w:fldChar w:fldCharType="end"/>
      </w:r>
      <w:r w:rsidR="00DE70A0" w:rsidRPr="00DE70A0">
        <w:rPr>
          <w:rFonts w:ascii="Times New Roman" w:hAnsi="Times New Roman"/>
        </w:rPr>
        <w:t xml:space="preserve"> s</w:t>
      </w:r>
      <w:r w:rsidRPr="00DE70A0">
        <w:rPr>
          <w:rFonts w:ascii="Times New Roman" w:hAnsi="Times New Roman"/>
        </w:rPr>
        <w:t>hows the relationship between the various physical aspects that realize the Slat/Flap requirements and their</w:t>
      </w:r>
      <w:r w:rsidR="006D2E2B" w:rsidRPr="00DE70A0">
        <w:rPr>
          <w:rFonts w:ascii="Times New Roman" w:hAnsi="Times New Roman"/>
        </w:rPr>
        <w:t xml:space="preserve"> </w:t>
      </w:r>
      <w:r w:rsidRPr="00DE70A0">
        <w:rPr>
          <w:rFonts w:ascii="Times New Roman" w:hAnsi="Times New Roman"/>
        </w:rPr>
        <w:t xml:space="preserve">derivations. The components interface with each other through different ports. It includes the following components: </w:t>
      </w:r>
    </w:p>
    <w:p w14:paraId="644AFDC1" w14:textId="2B33FFCD" w:rsidR="00B97147" w:rsidRPr="00C67C7F" w:rsidRDefault="00B97147" w:rsidP="00D819AF">
      <w:pPr>
        <w:pStyle w:val="ListParagraph"/>
        <w:keepNext w:val="0"/>
        <w:widowControl w:val="0"/>
        <w:numPr>
          <w:ilvl w:val="0"/>
          <w:numId w:val="51"/>
        </w:numPr>
        <w:tabs>
          <w:tab w:val="left" w:pos="1080"/>
        </w:tabs>
        <w:spacing w:line="480" w:lineRule="auto"/>
        <w:ind w:firstLine="0"/>
        <w:jc w:val="both"/>
      </w:pPr>
      <w:r w:rsidRPr="00C67C7F">
        <w:rPr>
          <w:rFonts w:ascii="Times New Roman" w:hAnsi="Times New Roman"/>
        </w:rPr>
        <w:t xml:space="preserve"> </w:t>
      </w:r>
      <w:r w:rsidRPr="00C67C7F">
        <w:t xml:space="preserve">Slat/Flap lever: allows the pilot </w:t>
      </w:r>
      <w:r w:rsidR="00595655">
        <w:t>to make</w:t>
      </w:r>
      <w:r w:rsidRPr="00C67C7F">
        <w:t xml:space="preserve"> his selection to fly at a certain altitude</w:t>
      </w:r>
      <w:r w:rsidR="00595655">
        <w:t>.</w:t>
      </w:r>
    </w:p>
    <w:p w14:paraId="2BF5BB9E" w14:textId="42475445" w:rsidR="00B97147" w:rsidRPr="00C67C7F" w:rsidRDefault="00B97147" w:rsidP="00D819AF">
      <w:pPr>
        <w:pStyle w:val="ListParagraph"/>
        <w:keepNext w:val="0"/>
        <w:widowControl w:val="0"/>
        <w:numPr>
          <w:ilvl w:val="0"/>
          <w:numId w:val="51"/>
        </w:numPr>
        <w:tabs>
          <w:tab w:val="left" w:pos="1080"/>
        </w:tabs>
        <w:spacing w:line="480" w:lineRule="auto"/>
        <w:ind w:left="1080"/>
        <w:jc w:val="both"/>
      </w:pPr>
      <w:r w:rsidRPr="00C67C7F">
        <w:t xml:space="preserve">Command Selection Unit (CSU): it is responsible for receiving the pilot selection </w:t>
      </w:r>
      <w:r w:rsidR="002C2CC0" w:rsidRPr="006D2E2B">
        <w:rPr>
          <w:rFonts w:ascii="Times New Roman" w:hAnsi="Times New Roman"/>
          <w:noProof/>
          <w:lang w:eastAsia="zh-CN"/>
        </w:rPr>
        <mc:AlternateContent>
          <mc:Choice Requires="wps">
            <w:drawing>
              <wp:anchor distT="45720" distB="45720" distL="114300" distR="114300" simplePos="0" relativeHeight="251738112" behindDoc="0" locked="0" layoutInCell="1" allowOverlap="0" wp14:anchorId="7E4D2E7F" wp14:editId="46FD5B59">
                <wp:simplePos x="0" y="0"/>
                <wp:positionH relativeFrom="margin">
                  <wp:align>left</wp:align>
                </wp:positionH>
                <wp:positionV relativeFrom="margin">
                  <wp:align>top</wp:align>
                </wp:positionV>
                <wp:extent cx="5623560" cy="2898648"/>
                <wp:effectExtent l="0" t="0" r="0" b="0"/>
                <wp:wrapTopAndBottom/>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2898648"/>
                        </a:xfrm>
                        <a:prstGeom prst="rect">
                          <a:avLst/>
                        </a:prstGeom>
                        <a:solidFill>
                          <a:srgbClr val="FFFFFF"/>
                        </a:solidFill>
                        <a:ln w="9525">
                          <a:noFill/>
                          <a:miter lim="800000"/>
                          <a:headEnd/>
                          <a:tailEnd/>
                        </a:ln>
                      </wps:spPr>
                      <wps:txbx>
                        <w:txbxContent>
                          <w:p w14:paraId="32C97F0C" w14:textId="77777777" w:rsidR="00D617FD" w:rsidRDefault="00D617FD" w:rsidP="006D2E2B">
                            <w:pPr>
                              <w:pStyle w:val="Caption"/>
                              <w:keepNext w:val="0"/>
                              <w:widowControl w:val="0"/>
                              <w:rPr>
                                <w:rFonts w:ascii="Times New Roman" w:hAnsi="Times New Roman"/>
                                <w:sz w:val="20"/>
                                <w:szCs w:val="20"/>
                              </w:rPr>
                            </w:pPr>
                            <w:bookmarkStart w:id="9202" w:name="_Ref513474791"/>
                            <w:r w:rsidRPr="008B5111">
                              <w:rPr>
                                <w:noProof/>
                                <w:lang w:eastAsia="zh-CN"/>
                              </w:rPr>
                              <w:drawing>
                                <wp:inline distT="0" distB="0" distL="0" distR="0" wp14:anchorId="7D9E36BE" wp14:editId="45AEEE2A">
                                  <wp:extent cx="5251133" cy="25019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1600"/>
                                          <a:stretch/>
                                        </pic:blipFill>
                                        <pic:spPr bwMode="auto">
                                          <a:xfrm>
                                            <a:off x="0" y="0"/>
                                            <a:ext cx="5262983" cy="2507546"/>
                                          </a:xfrm>
                                          <a:prstGeom prst="rect">
                                            <a:avLst/>
                                          </a:prstGeom>
                                          <a:noFill/>
                                          <a:ln>
                                            <a:noFill/>
                                          </a:ln>
                                          <a:extLst>
                                            <a:ext uri="{53640926-AAD7-44D8-BBD7-CCE9431645EC}">
                                              <a14:shadowObscured xmlns:a14="http://schemas.microsoft.com/office/drawing/2010/main"/>
                                            </a:ext>
                                          </a:extLst>
                                        </pic:spPr>
                                      </pic:pic>
                                    </a:graphicData>
                                  </a:graphic>
                                </wp:inline>
                              </w:drawing>
                            </w:r>
                          </w:p>
                          <w:p w14:paraId="771BB93C" w14:textId="019CEA34" w:rsidR="00D617FD" w:rsidRPr="009A34EC" w:rsidRDefault="00D617FD" w:rsidP="006D2E2B">
                            <w:pPr>
                              <w:pStyle w:val="Caption"/>
                              <w:keepNext w:val="0"/>
                              <w:widowControl w:val="0"/>
                              <w:rPr>
                                <w:rFonts w:ascii="Times New Roman" w:hAnsi="Times New Roman"/>
                                <w:sz w:val="20"/>
                                <w:szCs w:val="20"/>
                              </w:rPr>
                            </w:pPr>
                            <w:bookmarkStart w:id="9203" w:name="_Ref515815234"/>
                            <w:bookmarkStart w:id="9204" w:name="_Toc525723663"/>
                            <w:r w:rsidRPr="006422D3">
                              <w:rPr>
                                <w:rFonts w:ascii="Times New Roman" w:hAnsi="Times New Roman"/>
                                <w:sz w:val="20"/>
                                <w:szCs w:val="20"/>
                              </w:rPr>
                              <w:t xml:space="preserve">Figure </w:t>
                            </w:r>
                            <w:r w:rsidRPr="006422D3">
                              <w:rPr>
                                <w:rFonts w:ascii="Times New Roman" w:hAnsi="Times New Roman"/>
                                <w:sz w:val="20"/>
                                <w:szCs w:val="20"/>
                              </w:rPr>
                              <w:fldChar w:fldCharType="begin"/>
                            </w:r>
                            <w:r w:rsidRPr="006422D3">
                              <w:rPr>
                                <w:rFonts w:ascii="Times New Roman" w:hAnsi="Times New Roman"/>
                                <w:sz w:val="20"/>
                                <w:szCs w:val="20"/>
                              </w:rPr>
                              <w:instrText xml:space="preserve"> SEQ Figure \* ARABIC </w:instrText>
                            </w:r>
                            <w:r w:rsidRPr="006422D3">
                              <w:rPr>
                                <w:rFonts w:ascii="Times New Roman" w:hAnsi="Times New Roman"/>
                                <w:sz w:val="20"/>
                                <w:szCs w:val="20"/>
                              </w:rPr>
                              <w:fldChar w:fldCharType="separate"/>
                            </w:r>
                            <w:ins w:id="9205" w:author="Nasser Mustafa [2]" w:date="2018-09-25T16:42:00Z">
                              <w:r>
                                <w:rPr>
                                  <w:rFonts w:ascii="Times New Roman" w:hAnsi="Times New Roman"/>
                                  <w:noProof/>
                                  <w:sz w:val="20"/>
                                  <w:szCs w:val="20"/>
                                </w:rPr>
                                <w:t>24</w:t>
                              </w:r>
                            </w:ins>
                            <w:del w:id="9206" w:author="Nasser Mustafa [2]" w:date="2018-09-25T15:51:00Z">
                              <w:r w:rsidDel="00BF404A">
                                <w:rPr>
                                  <w:rFonts w:ascii="Times New Roman" w:hAnsi="Times New Roman"/>
                                  <w:noProof/>
                                  <w:sz w:val="20"/>
                                  <w:szCs w:val="20"/>
                                </w:rPr>
                                <w:delText>23</w:delText>
                              </w:r>
                            </w:del>
                            <w:r w:rsidRPr="006422D3">
                              <w:rPr>
                                <w:rFonts w:ascii="Times New Roman" w:hAnsi="Times New Roman"/>
                                <w:sz w:val="20"/>
                                <w:szCs w:val="20"/>
                              </w:rPr>
                              <w:fldChar w:fldCharType="end"/>
                            </w:r>
                            <w:bookmarkEnd w:id="9202"/>
                            <w:bookmarkEnd w:id="9203"/>
                            <w:r w:rsidRPr="006422D3">
                              <w:rPr>
                                <w:rFonts w:ascii="Times New Roman" w:hAnsi="Times New Roman"/>
                                <w:sz w:val="20"/>
                                <w:szCs w:val="20"/>
                              </w:rPr>
                              <w:t>: Component diagram for slat flap units</w:t>
                            </w:r>
                            <w:bookmarkEnd w:id="92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D2E7F" id="_x0000_s1067" type="#_x0000_t202" style="position:absolute;left:0;text-align:left;margin-left:0;margin-top:0;width:442.8pt;height:228.25pt;z-index:251738112;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" o:allowoverlap="f" stroked="f">
                <v:textbox>
                  <w:txbxContent>
                    <w:p w14:paraId="32C97F0C" w14:textId="77777777" w:rsidR="00D617FD" w:rsidRDefault="00D617FD" w:rsidP="006D2E2B">
                      <w:pPr>
                        <w:pStyle w:val="Caption"/>
                        <w:keepNext w:val="0"/>
                        <w:widowControl w:val="0"/>
                        <w:rPr>
                          <w:rFonts w:ascii="Times New Roman" w:hAnsi="Times New Roman"/>
                          <w:sz w:val="20"/>
                          <w:szCs w:val="20"/>
                        </w:rPr>
                      </w:pPr>
                      <w:bookmarkStart w:id="9207" w:name="_Ref513474791"/>
                      <w:r w:rsidRPr="008B5111">
                        <w:rPr>
                          <w:noProof/>
                          <w:lang w:eastAsia="zh-CN"/>
                        </w:rPr>
                        <w:drawing>
                          <wp:inline distT="0" distB="0" distL="0" distR="0" wp14:anchorId="7D9E36BE" wp14:editId="45AEEE2A">
                            <wp:extent cx="5251133" cy="25019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1600"/>
                                    <a:stretch/>
                                  </pic:blipFill>
                                  <pic:spPr bwMode="auto">
                                    <a:xfrm>
                                      <a:off x="0" y="0"/>
                                      <a:ext cx="5262983" cy="2507546"/>
                                    </a:xfrm>
                                    <a:prstGeom prst="rect">
                                      <a:avLst/>
                                    </a:prstGeom>
                                    <a:noFill/>
                                    <a:ln>
                                      <a:noFill/>
                                    </a:ln>
                                    <a:extLst>
                                      <a:ext uri="{53640926-AAD7-44D8-BBD7-CCE9431645EC}">
                                        <a14:shadowObscured xmlns:a14="http://schemas.microsoft.com/office/drawing/2010/main"/>
                                      </a:ext>
                                    </a:extLst>
                                  </pic:spPr>
                                </pic:pic>
                              </a:graphicData>
                            </a:graphic>
                          </wp:inline>
                        </w:drawing>
                      </w:r>
                    </w:p>
                    <w:p w14:paraId="771BB93C" w14:textId="019CEA34" w:rsidR="00D617FD" w:rsidRPr="009A34EC" w:rsidRDefault="00D617FD" w:rsidP="006D2E2B">
                      <w:pPr>
                        <w:pStyle w:val="Caption"/>
                        <w:keepNext w:val="0"/>
                        <w:widowControl w:val="0"/>
                        <w:rPr>
                          <w:rFonts w:ascii="Times New Roman" w:hAnsi="Times New Roman"/>
                          <w:sz w:val="20"/>
                          <w:szCs w:val="20"/>
                        </w:rPr>
                      </w:pPr>
                      <w:bookmarkStart w:id="9208" w:name="_Ref515815234"/>
                      <w:bookmarkStart w:id="9209" w:name="_Toc525723663"/>
                      <w:r w:rsidRPr="006422D3">
                        <w:rPr>
                          <w:rFonts w:ascii="Times New Roman" w:hAnsi="Times New Roman"/>
                          <w:sz w:val="20"/>
                          <w:szCs w:val="20"/>
                        </w:rPr>
                        <w:t xml:space="preserve">Figure </w:t>
                      </w:r>
                      <w:r w:rsidRPr="006422D3">
                        <w:rPr>
                          <w:rFonts w:ascii="Times New Roman" w:hAnsi="Times New Roman"/>
                          <w:sz w:val="20"/>
                          <w:szCs w:val="20"/>
                        </w:rPr>
                        <w:fldChar w:fldCharType="begin"/>
                      </w:r>
                      <w:r w:rsidRPr="006422D3">
                        <w:rPr>
                          <w:rFonts w:ascii="Times New Roman" w:hAnsi="Times New Roman"/>
                          <w:sz w:val="20"/>
                          <w:szCs w:val="20"/>
                        </w:rPr>
                        <w:instrText xml:space="preserve"> SEQ Figure \* ARABIC </w:instrText>
                      </w:r>
                      <w:r w:rsidRPr="006422D3">
                        <w:rPr>
                          <w:rFonts w:ascii="Times New Roman" w:hAnsi="Times New Roman"/>
                          <w:sz w:val="20"/>
                          <w:szCs w:val="20"/>
                        </w:rPr>
                        <w:fldChar w:fldCharType="separate"/>
                      </w:r>
                      <w:ins w:id="9210" w:author="Nasser Mustafa [2]" w:date="2018-09-25T16:42:00Z">
                        <w:r>
                          <w:rPr>
                            <w:rFonts w:ascii="Times New Roman" w:hAnsi="Times New Roman"/>
                            <w:noProof/>
                            <w:sz w:val="20"/>
                            <w:szCs w:val="20"/>
                          </w:rPr>
                          <w:t>24</w:t>
                        </w:r>
                      </w:ins>
                      <w:del w:id="9211" w:author="Nasser Mustafa [2]" w:date="2018-09-25T15:51:00Z">
                        <w:r w:rsidDel="00BF404A">
                          <w:rPr>
                            <w:rFonts w:ascii="Times New Roman" w:hAnsi="Times New Roman"/>
                            <w:noProof/>
                            <w:sz w:val="20"/>
                            <w:szCs w:val="20"/>
                          </w:rPr>
                          <w:delText>23</w:delText>
                        </w:r>
                      </w:del>
                      <w:r w:rsidRPr="006422D3">
                        <w:rPr>
                          <w:rFonts w:ascii="Times New Roman" w:hAnsi="Times New Roman"/>
                          <w:sz w:val="20"/>
                          <w:szCs w:val="20"/>
                        </w:rPr>
                        <w:fldChar w:fldCharType="end"/>
                      </w:r>
                      <w:bookmarkEnd w:id="9207"/>
                      <w:bookmarkEnd w:id="9208"/>
                      <w:r w:rsidRPr="006422D3">
                        <w:rPr>
                          <w:rFonts w:ascii="Times New Roman" w:hAnsi="Times New Roman"/>
                          <w:sz w:val="20"/>
                          <w:szCs w:val="20"/>
                        </w:rPr>
                        <w:t>: Component diagram for slat flap units</w:t>
                      </w:r>
                      <w:bookmarkEnd w:id="9209"/>
                    </w:p>
                  </w:txbxContent>
                </v:textbox>
                <w10:wrap type="topAndBottom" anchorx="margin" anchory="margin"/>
              </v:shape>
            </w:pict>
          </mc:Fallback>
        </mc:AlternateContent>
      </w:r>
      <w:r w:rsidRPr="00C67C7F">
        <w:t>and convert</w:t>
      </w:r>
      <w:r w:rsidR="00595655">
        <w:t>ing</w:t>
      </w:r>
      <w:r w:rsidRPr="00C67C7F">
        <w:t xml:space="preserve"> it in to discrete signals. </w:t>
      </w:r>
    </w:p>
    <w:p w14:paraId="0D2B6276" w14:textId="265AC327" w:rsidR="00B97147" w:rsidRPr="00C67C7F" w:rsidRDefault="00B97147" w:rsidP="007329B2">
      <w:pPr>
        <w:pStyle w:val="ListParagraph"/>
        <w:keepNext w:val="0"/>
        <w:widowControl w:val="0"/>
        <w:numPr>
          <w:ilvl w:val="0"/>
          <w:numId w:val="51"/>
        </w:numPr>
        <w:tabs>
          <w:tab w:val="left" w:pos="1080"/>
        </w:tabs>
        <w:spacing w:line="480" w:lineRule="auto"/>
        <w:ind w:left="1080"/>
        <w:jc w:val="both"/>
      </w:pPr>
      <w:r w:rsidRPr="00C67C7F">
        <w:t>SFCC: it is trigger</w:t>
      </w:r>
      <w:r w:rsidR="00595655">
        <w:t>ed by the CSU signals;</w:t>
      </w:r>
      <w:r w:rsidRPr="00C67C7F">
        <w:t xml:space="preserve"> it is responsible for calculating the CAoA and CAS and sending the result to the Power Control Unit</w:t>
      </w:r>
      <w:r w:rsidR="00595655">
        <w:t>.</w:t>
      </w:r>
    </w:p>
    <w:p w14:paraId="546CF5F9" w14:textId="1B9BC7A9" w:rsidR="00B97147" w:rsidRPr="00C67C7F" w:rsidRDefault="00B97147" w:rsidP="008C7203">
      <w:pPr>
        <w:pStyle w:val="ListParagraph"/>
        <w:numPr>
          <w:ilvl w:val="0"/>
          <w:numId w:val="51"/>
        </w:numPr>
        <w:tabs>
          <w:tab w:val="left" w:pos="1080"/>
        </w:tabs>
        <w:spacing w:line="480" w:lineRule="auto"/>
        <w:ind w:left="1080"/>
        <w:jc w:val="both"/>
      </w:pPr>
      <w:r w:rsidRPr="00C67C7F">
        <w:t xml:space="preserve">Power Control Unit (PCU): it is responsible for sending signals to the </w:t>
      </w:r>
      <w:r w:rsidRPr="00C67C7F">
        <w:rPr>
          <w:noProof/>
        </w:rPr>
        <w:t xml:space="preserve">left-hand </w:t>
      </w:r>
      <w:r w:rsidRPr="00C67C7F">
        <w:t xml:space="preserve">and </w:t>
      </w:r>
      <w:r w:rsidRPr="00C67C7F">
        <w:rPr>
          <w:noProof/>
        </w:rPr>
        <w:t>right-hand</w:t>
      </w:r>
      <w:r w:rsidRPr="00C67C7F">
        <w:t xml:space="preserve"> transmissions, which are responsible for tracking Slat/Flap surfaces. </w:t>
      </w:r>
    </w:p>
    <w:p w14:paraId="732538A1" w14:textId="08F699F7" w:rsidR="00B97147" w:rsidRPr="00C67C7F" w:rsidRDefault="00B97147" w:rsidP="008C7203">
      <w:pPr>
        <w:pStyle w:val="ListParagraph"/>
        <w:numPr>
          <w:ilvl w:val="0"/>
          <w:numId w:val="51"/>
        </w:numPr>
        <w:tabs>
          <w:tab w:val="left" w:pos="1080"/>
        </w:tabs>
        <w:spacing w:line="480" w:lineRule="auto"/>
        <w:ind w:firstLine="0"/>
        <w:jc w:val="both"/>
      </w:pPr>
      <w:r w:rsidRPr="00C67C7F">
        <w:t xml:space="preserve">Slat/Flap: it receives the signals from the PCU which cause it to extend or retract. </w:t>
      </w:r>
    </w:p>
    <w:p w14:paraId="25A44816" w14:textId="177591CD" w:rsidR="00B97147" w:rsidRPr="00C67C7F" w:rsidRDefault="002C2CC0" w:rsidP="00A03164">
      <w:pPr>
        <w:pStyle w:val="ListParagraph"/>
        <w:numPr>
          <w:ilvl w:val="0"/>
          <w:numId w:val="47"/>
        </w:numPr>
        <w:tabs>
          <w:tab w:val="left" w:pos="900"/>
        </w:tabs>
        <w:spacing w:line="480" w:lineRule="auto"/>
        <w:jc w:val="both"/>
        <w:rPr>
          <w:rFonts w:ascii="Times New Roman" w:hAnsi="Times New Roman"/>
        </w:rPr>
      </w:pPr>
      <w:r w:rsidRPr="00C67C7F">
        <w:rPr>
          <w:rFonts w:ascii="Times New Roman" w:hAnsi="Times New Roman"/>
          <w:noProof/>
          <w:lang w:eastAsia="zh-CN"/>
        </w:rPr>
        <mc:AlternateContent>
          <mc:Choice Requires="wps">
            <w:drawing>
              <wp:anchor distT="45720" distB="45720" distL="114300" distR="114300" simplePos="0" relativeHeight="251740160" behindDoc="0" locked="0" layoutInCell="1" allowOverlap="1" wp14:anchorId="2F8FFF3A" wp14:editId="74BAB429">
                <wp:simplePos x="0" y="0"/>
                <wp:positionH relativeFrom="margin">
                  <wp:align>center</wp:align>
                </wp:positionH>
                <wp:positionV relativeFrom="margin">
                  <wp:posOffset>5476875</wp:posOffset>
                </wp:positionV>
                <wp:extent cx="4443984" cy="3072384"/>
                <wp:effectExtent l="0" t="0" r="13970" b="13970"/>
                <wp:wrapTopAndBottom/>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3984" cy="3072384"/>
                        </a:xfrm>
                        <a:prstGeom prst="rect">
                          <a:avLst/>
                        </a:prstGeom>
                        <a:solidFill>
                          <a:srgbClr val="FFFFFF"/>
                        </a:solidFill>
                        <a:ln w="9525">
                          <a:solidFill>
                            <a:srgbClr val="000000"/>
                          </a:solidFill>
                          <a:miter lim="800000"/>
                          <a:headEnd/>
                          <a:tailEnd/>
                        </a:ln>
                      </wps:spPr>
                      <wps:txbx>
                        <w:txbxContent>
                          <w:p w14:paraId="326F1015" w14:textId="77777777" w:rsidR="00D617FD" w:rsidRDefault="00D617FD" w:rsidP="006D2E2B">
                            <w:pPr>
                              <w:keepNext/>
                            </w:pPr>
                            <w:r w:rsidRPr="00897736">
                              <w:rPr>
                                <w:noProof/>
                                <w:lang w:eastAsia="zh-CN"/>
                              </w:rPr>
                              <w:drawing>
                                <wp:inline distT="0" distB="0" distL="0" distR="0" wp14:anchorId="13A1D94D" wp14:editId="6D5A0AC7">
                                  <wp:extent cx="4173855" cy="2750400"/>
                                  <wp:effectExtent l="0" t="0" r="0" b="0"/>
                                  <wp:docPr id="111" name="Picture 111" descr="E:\SlatFlap case study\SF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latFlap case study\SFCC.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8535" r="11806"/>
                                          <a:stretch/>
                                        </pic:blipFill>
                                        <pic:spPr bwMode="auto">
                                          <a:xfrm>
                                            <a:off x="0" y="0"/>
                                            <a:ext cx="4251687" cy="2801688"/>
                                          </a:xfrm>
                                          <a:prstGeom prst="rect">
                                            <a:avLst/>
                                          </a:prstGeom>
                                          <a:noFill/>
                                          <a:ln>
                                            <a:noFill/>
                                          </a:ln>
                                          <a:extLst>
                                            <a:ext uri="{53640926-AAD7-44D8-BBD7-CCE9431645EC}">
                                              <a14:shadowObscured xmlns:a14="http://schemas.microsoft.com/office/drawing/2010/main"/>
                                            </a:ext>
                                          </a:extLst>
                                        </pic:spPr>
                                      </pic:pic>
                                    </a:graphicData>
                                  </a:graphic>
                                </wp:inline>
                              </w:drawing>
                            </w:r>
                          </w:p>
                          <w:p w14:paraId="69C8B757" w14:textId="752ACE33" w:rsidR="00D617FD" w:rsidRPr="008E53A9" w:rsidRDefault="00D617FD" w:rsidP="006D2E2B">
                            <w:pPr>
                              <w:pStyle w:val="Caption"/>
                              <w:rPr>
                                <w:rFonts w:ascii="Times New Roman" w:hAnsi="Times New Roman"/>
                                <w:sz w:val="20"/>
                                <w:szCs w:val="20"/>
                              </w:rPr>
                            </w:pPr>
                            <w:bookmarkStart w:id="9212" w:name="_Ref513474979"/>
                            <w:bookmarkStart w:id="9213" w:name="_Toc525723664"/>
                            <w:r w:rsidRPr="008E53A9">
                              <w:rPr>
                                <w:rFonts w:ascii="Times New Roman" w:hAnsi="Times New Roman"/>
                                <w:sz w:val="20"/>
                                <w:szCs w:val="20"/>
                              </w:rPr>
                              <w:t xml:space="preserve">Figure </w:t>
                            </w:r>
                            <w:r w:rsidRPr="008E53A9">
                              <w:rPr>
                                <w:rFonts w:ascii="Times New Roman" w:hAnsi="Times New Roman"/>
                                <w:sz w:val="20"/>
                                <w:szCs w:val="20"/>
                              </w:rPr>
                              <w:fldChar w:fldCharType="begin"/>
                            </w:r>
                            <w:r w:rsidRPr="008E53A9">
                              <w:rPr>
                                <w:rFonts w:ascii="Times New Roman" w:hAnsi="Times New Roman"/>
                                <w:sz w:val="20"/>
                                <w:szCs w:val="20"/>
                              </w:rPr>
                              <w:instrText xml:space="preserve"> SEQ Figure \* ARABIC </w:instrText>
                            </w:r>
                            <w:r w:rsidRPr="008E53A9">
                              <w:rPr>
                                <w:rFonts w:ascii="Times New Roman" w:hAnsi="Times New Roman"/>
                                <w:sz w:val="20"/>
                                <w:szCs w:val="20"/>
                              </w:rPr>
                              <w:fldChar w:fldCharType="separate"/>
                            </w:r>
                            <w:ins w:id="9214" w:author="Nasser Mustafa [2]" w:date="2018-09-25T16:42:00Z">
                              <w:r>
                                <w:rPr>
                                  <w:rFonts w:ascii="Times New Roman" w:hAnsi="Times New Roman"/>
                                  <w:noProof/>
                                  <w:sz w:val="20"/>
                                  <w:szCs w:val="20"/>
                                </w:rPr>
                                <w:t>25</w:t>
                              </w:r>
                            </w:ins>
                            <w:del w:id="9215" w:author="Nasser Mustafa [2]" w:date="2018-09-25T15:51:00Z">
                              <w:r w:rsidDel="00BF404A">
                                <w:rPr>
                                  <w:rFonts w:ascii="Times New Roman" w:hAnsi="Times New Roman"/>
                                  <w:noProof/>
                                  <w:sz w:val="20"/>
                                  <w:szCs w:val="20"/>
                                </w:rPr>
                                <w:delText>24</w:delText>
                              </w:r>
                            </w:del>
                            <w:r w:rsidRPr="008E53A9">
                              <w:rPr>
                                <w:rFonts w:ascii="Times New Roman" w:hAnsi="Times New Roman"/>
                                <w:sz w:val="20"/>
                                <w:szCs w:val="20"/>
                              </w:rPr>
                              <w:fldChar w:fldCharType="end"/>
                            </w:r>
                            <w:bookmarkEnd w:id="9212"/>
                            <w:r w:rsidRPr="008E53A9">
                              <w:rPr>
                                <w:rFonts w:ascii="Times New Roman" w:hAnsi="Times New Roman"/>
                                <w:sz w:val="20"/>
                                <w:szCs w:val="20"/>
                              </w:rPr>
                              <w:t>: Signal Flow diagram</w:t>
                            </w:r>
                            <w:bookmarkEnd w:id="9213"/>
                          </w:p>
                          <w:p w14:paraId="542E69E8" w14:textId="77777777" w:rsidR="00D617FD" w:rsidRDefault="00D617FD" w:rsidP="006D2E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FFF3A" id="_x0000_s1068" type="#_x0000_t202" style="position:absolute;left:0;text-align:left;margin-left:0;margin-top:431.25pt;width:349.9pt;height:241.9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">
                <v:textbox>
                  <w:txbxContent>
                    <w:p w14:paraId="326F1015" w14:textId="77777777" w:rsidR="00D617FD" w:rsidRDefault="00D617FD" w:rsidP="006D2E2B">
                      <w:pPr>
                        <w:keepNext/>
                      </w:pPr>
                      <w:r w:rsidRPr="00897736">
                        <w:rPr>
                          <w:noProof/>
                          <w:lang w:eastAsia="zh-CN"/>
                        </w:rPr>
                        <w:drawing>
                          <wp:inline distT="0" distB="0" distL="0" distR="0" wp14:anchorId="13A1D94D" wp14:editId="6D5A0AC7">
                            <wp:extent cx="4173855" cy="2750400"/>
                            <wp:effectExtent l="0" t="0" r="0" b="0"/>
                            <wp:docPr id="111" name="Picture 111" descr="E:\SlatFlap case study\SF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latFlap case study\SFCC.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8535" r="11806"/>
                                    <a:stretch/>
                                  </pic:blipFill>
                                  <pic:spPr bwMode="auto">
                                    <a:xfrm>
                                      <a:off x="0" y="0"/>
                                      <a:ext cx="4251687" cy="2801688"/>
                                    </a:xfrm>
                                    <a:prstGeom prst="rect">
                                      <a:avLst/>
                                    </a:prstGeom>
                                    <a:noFill/>
                                    <a:ln>
                                      <a:noFill/>
                                    </a:ln>
                                    <a:extLst>
                                      <a:ext uri="{53640926-AAD7-44D8-BBD7-CCE9431645EC}">
                                        <a14:shadowObscured xmlns:a14="http://schemas.microsoft.com/office/drawing/2010/main"/>
                                      </a:ext>
                                    </a:extLst>
                                  </pic:spPr>
                                </pic:pic>
                              </a:graphicData>
                            </a:graphic>
                          </wp:inline>
                        </w:drawing>
                      </w:r>
                    </w:p>
                    <w:p w14:paraId="69C8B757" w14:textId="752ACE33" w:rsidR="00D617FD" w:rsidRPr="008E53A9" w:rsidRDefault="00D617FD" w:rsidP="006D2E2B">
                      <w:pPr>
                        <w:pStyle w:val="Caption"/>
                        <w:rPr>
                          <w:rFonts w:ascii="Times New Roman" w:hAnsi="Times New Roman"/>
                          <w:sz w:val="20"/>
                          <w:szCs w:val="20"/>
                        </w:rPr>
                      </w:pPr>
                      <w:bookmarkStart w:id="9216" w:name="_Ref513474979"/>
                      <w:bookmarkStart w:id="9217" w:name="_Toc525723664"/>
                      <w:r w:rsidRPr="008E53A9">
                        <w:rPr>
                          <w:rFonts w:ascii="Times New Roman" w:hAnsi="Times New Roman"/>
                          <w:sz w:val="20"/>
                          <w:szCs w:val="20"/>
                        </w:rPr>
                        <w:t xml:space="preserve">Figure </w:t>
                      </w:r>
                      <w:r w:rsidRPr="008E53A9">
                        <w:rPr>
                          <w:rFonts w:ascii="Times New Roman" w:hAnsi="Times New Roman"/>
                          <w:sz w:val="20"/>
                          <w:szCs w:val="20"/>
                        </w:rPr>
                        <w:fldChar w:fldCharType="begin"/>
                      </w:r>
                      <w:r w:rsidRPr="008E53A9">
                        <w:rPr>
                          <w:rFonts w:ascii="Times New Roman" w:hAnsi="Times New Roman"/>
                          <w:sz w:val="20"/>
                          <w:szCs w:val="20"/>
                        </w:rPr>
                        <w:instrText xml:space="preserve"> SEQ Figure \* ARABIC </w:instrText>
                      </w:r>
                      <w:r w:rsidRPr="008E53A9">
                        <w:rPr>
                          <w:rFonts w:ascii="Times New Roman" w:hAnsi="Times New Roman"/>
                          <w:sz w:val="20"/>
                          <w:szCs w:val="20"/>
                        </w:rPr>
                        <w:fldChar w:fldCharType="separate"/>
                      </w:r>
                      <w:ins w:id="9218" w:author="Nasser Mustafa [2]" w:date="2018-09-25T16:42:00Z">
                        <w:r>
                          <w:rPr>
                            <w:rFonts w:ascii="Times New Roman" w:hAnsi="Times New Roman"/>
                            <w:noProof/>
                            <w:sz w:val="20"/>
                            <w:szCs w:val="20"/>
                          </w:rPr>
                          <w:t>25</w:t>
                        </w:r>
                      </w:ins>
                      <w:del w:id="9219" w:author="Nasser Mustafa [2]" w:date="2018-09-25T15:51:00Z">
                        <w:r w:rsidDel="00BF404A">
                          <w:rPr>
                            <w:rFonts w:ascii="Times New Roman" w:hAnsi="Times New Roman"/>
                            <w:noProof/>
                            <w:sz w:val="20"/>
                            <w:szCs w:val="20"/>
                          </w:rPr>
                          <w:delText>24</w:delText>
                        </w:r>
                      </w:del>
                      <w:r w:rsidRPr="008E53A9">
                        <w:rPr>
                          <w:rFonts w:ascii="Times New Roman" w:hAnsi="Times New Roman"/>
                          <w:sz w:val="20"/>
                          <w:szCs w:val="20"/>
                        </w:rPr>
                        <w:fldChar w:fldCharType="end"/>
                      </w:r>
                      <w:bookmarkEnd w:id="9216"/>
                      <w:r w:rsidRPr="008E53A9">
                        <w:rPr>
                          <w:rFonts w:ascii="Times New Roman" w:hAnsi="Times New Roman"/>
                          <w:sz w:val="20"/>
                          <w:szCs w:val="20"/>
                        </w:rPr>
                        <w:t>: Signal Flow diagram</w:t>
                      </w:r>
                      <w:bookmarkEnd w:id="9217"/>
                    </w:p>
                    <w:p w14:paraId="542E69E8" w14:textId="77777777" w:rsidR="00D617FD" w:rsidRDefault="00D617FD" w:rsidP="006D2E2B"/>
                  </w:txbxContent>
                </v:textbox>
                <w10:wrap type="topAndBottom" anchorx="margin" anchory="margin"/>
              </v:shape>
            </w:pict>
          </mc:Fallback>
        </mc:AlternateContent>
      </w:r>
      <w:r w:rsidR="00B97147" w:rsidRPr="00C67C7F">
        <w:rPr>
          <w:rFonts w:ascii="Times New Roman" w:hAnsi="Times New Roman"/>
        </w:rPr>
        <w:t>Signal Flow Diagram: The signal flow diagram provides the input-output signals for the Alpha-Lock/Speed-</w:t>
      </w:r>
      <w:r w:rsidR="00B97147" w:rsidRPr="00595655">
        <w:rPr>
          <w:rFonts w:ascii="Times New Roman" w:hAnsi="Times New Roman"/>
        </w:rPr>
        <w:t xml:space="preserve">Baulk function as shown in </w:t>
      </w:r>
      <w:r w:rsidR="00B97147" w:rsidRPr="00595655">
        <w:rPr>
          <w:rFonts w:ascii="Times New Roman" w:hAnsi="Times New Roman"/>
        </w:rPr>
        <w:fldChar w:fldCharType="begin"/>
      </w:r>
      <w:r w:rsidR="00B97147" w:rsidRPr="00595655">
        <w:rPr>
          <w:rFonts w:ascii="Times New Roman" w:hAnsi="Times New Roman"/>
        </w:rPr>
        <w:instrText xml:space="preserve"> REF _Ref513474979 \h </w:instrText>
      </w:r>
      <w:r w:rsidR="00595655">
        <w:rPr>
          <w:rFonts w:ascii="Times New Roman" w:hAnsi="Times New Roman"/>
        </w:rPr>
        <w:instrText xml:space="preserve"> \* MERGEFORMAT </w:instrText>
      </w:r>
      <w:r w:rsidR="00B97147" w:rsidRPr="00595655">
        <w:rPr>
          <w:rFonts w:ascii="Times New Roman" w:hAnsi="Times New Roman"/>
        </w:rPr>
      </w:r>
      <w:r w:rsidR="00B97147" w:rsidRPr="00595655">
        <w:rPr>
          <w:rFonts w:ascii="Times New Roman" w:hAnsi="Times New Roman"/>
        </w:rPr>
        <w:fldChar w:fldCharType="separate"/>
      </w:r>
      <w:ins w:id="9220" w:author="Nasser Mustafa [2]" w:date="2018-09-26T11:08:00Z">
        <w:r w:rsidR="00047800" w:rsidRPr="00047800">
          <w:rPr>
            <w:rFonts w:ascii="Times New Roman" w:hAnsi="Times New Roman"/>
            <w:rPrChange w:id="9221" w:author="Nasser Mustafa [2]" w:date="2018-09-26T11:08:00Z">
              <w:rPr>
                <w:rFonts w:ascii="Times New Roman" w:hAnsi="Times New Roman"/>
                <w:sz w:val="20"/>
                <w:szCs w:val="20"/>
              </w:rPr>
            </w:rPrChange>
          </w:rPr>
          <w:t xml:space="preserve">Figure </w:t>
        </w:r>
        <w:r w:rsidR="00047800" w:rsidRPr="00047800">
          <w:rPr>
            <w:rFonts w:ascii="Times New Roman" w:hAnsi="Times New Roman"/>
            <w:noProof/>
            <w:rPrChange w:id="9222" w:author="Nasser Mustafa [2]" w:date="2018-09-26T11:08:00Z">
              <w:rPr>
                <w:rFonts w:ascii="Times New Roman" w:hAnsi="Times New Roman"/>
                <w:noProof/>
                <w:sz w:val="20"/>
                <w:szCs w:val="20"/>
              </w:rPr>
            </w:rPrChange>
          </w:rPr>
          <w:t>25</w:t>
        </w:r>
      </w:ins>
      <w:del w:id="9223" w:author="Nasser Mustafa [2]" w:date="2018-09-19T14:47:00Z">
        <w:r w:rsidR="00C779F7" w:rsidRPr="003379F6" w:rsidDel="00740534">
          <w:rPr>
            <w:rFonts w:ascii="Times New Roman" w:hAnsi="Times New Roman"/>
          </w:rPr>
          <w:delText xml:space="preserve">Figure </w:delText>
        </w:r>
        <w:r w:rsidR="00C779F7" w:rsidRPr="003379F6" w:rsidDel="00740534">
          <w:rPr>
            <w:rFonts w:ascii="Times New Roman" w:hAnsi="Times New Roman"/>
            <w:noProof/>
          </w:rPr>
          <w:delText>24</w:delText>
        </w:r>
      </w:del>
      <w:r w:rsidR="00B97147" w:rsidRPr="00595655">
        <w:rPr>
          <w:rFonts w:ascii="Times New Roman" w:hAnsi="Times New Roman"/>
        </w:rPr>
        <w:fldChar w:fldCharType="end"/>
      </w:r>
      <w:r w:rsidR="00B97147" w:rsidRPr="00595655">
        <w:rPr>
          <w:rFonts w:ascii="Times New Roman" w:hAnsi="Times New Roman"/>
        </w:rPr>
        <w:t>. We assume</w:t>
      </w:r>
      <w:r w:rsidR="00B97147" w:rsidRPr="00C67C7F">
        <w:rPr>
          <w:rFonts w:ascii="Times New Roman" w:hAnsi="Times New Roman"/>
        </w:rPr>
        <w:t xml:space="preserve"> the signal flow is represented by a block diagram in Simulink. The main block represents the CSU, which receives the pilot’s selection as input, converts it to discrete signals, and outputs the signals to SFCC1 and S</w:t>
      </w:r>
      <w:r w:rsidR="00595655">
        <w:rPr>
          <w:rFonts w:ascii="Times New Roman" w:hAnsi="Times New Roman"/>
        </w:rPr>
        <w:t>FCC2, simultaneously. Each SFCC</w:t>
      </w:r>
      <w:r w:rsidR="00B97147" w:rsidRPr="00C67C7F">
        <w:rPr>
          <w:rFonts w:ascii="Times New Roman" w:hAnsi="Times New Roman"/>
        </w:rPr>
        <w:t xml:space="preserve"> computes the CAoA and CAS independently and sends the results to the PCU simultaneously. The PCU, which is powered by a hydraulic system, receives the CAoA and CAS signals that drive the Slat/Flap movements in the aircraft. The main block represents the Power Control Unit (PCU), which is powered by a hydraulic system, then sends its own signals to the left-hand and right-hand transmissions, which are responsible for tracking Slat/Flap surfaces. </w:t>
      </w:r>
    </w:p>
    <w:p w14:paraId="2A6E3841" w14:textId="3CC3814D" w:rsidR="00B97147" w:rsidRPr="00C67C7F" w:rsidRDefault="00B97147" w:rsidP="001B582E">
      <w:pPr>
        <w:pStyle w:val="Style6"/>
        <w:tabs>
          <w:tab w:val="left" w:pos="900"/>
        </w:tabs>
        <w:spacing w:line="480" w:lineRule="auto"/>
        <w:ind w:left="540" w:hanging="540"/>
        <w:jc w:val="both"/>
      </w:pPr>
      <w:bookmarkStart w:id="9224" w:name="_Toc517828399"/>
      <w:bookmarkStart w:id="9225" w:name="_Toc525737385"/>
      <w:r w:rsidRPr="00C67C7F">
        <w:t>Identifying Trace Links</w:t>
      </w:r>
      <w:bookmarkEnd w:id="9224"/>
      <w:bookmarkEnd w:id="9225"/>
      <w:r w:rsidRPr="00C67C7F">
        <w:t xml:space="preserve"> </w:t>
      </w:r>
    </w:p>
    <w:p w14:paraId="6170DB4B" w14:textId="5EA38696" w:rsidR="00B97147" w:rsidRPr="00C67C7F" w:rsidRDefault="009A1BD6" w:rsidP="001B582E">
      <w:pPr>
        <w:tabs>
          <w:tab w:val="left" w:pos="900"/>
        </w:tabs>
        <w:spacing w:line="480" w:lineRule="auto"/>
        <w:jc w:val="both"/>
        <w:rPr>
          <w:rFonts w:ascii="Times New Roman" w:hAnsi="Times New Roman"/>
        </w:rPr>
      </w:pPr>
      <w:r w:rsidRPr="00C67C7F">
        <w:rPr>
          <w:noProof/>
          <w:lang w:eastAsia="zh-CN"/>
        </w:rPr>
        <mc:AlternateContent>
          <mc:Choice Requires="wps">
            <w:drawing>
              <wp:anchor distT="45720" distB="45720" distL="114300" distR="114300" simplePos="0" relativeHeight="251797504" behindDoc="0" locked="0" layoutInCell="1" allowOverlap="0" wp14:anchorId="319D5833" wp14:editId="770159FF">
                <wp:simplePos x="0" y="0"/>
                <wp:positionH relativeFrom="margin">
                  <wp:align>left</wp:align>
                </wp:positionH>
                <wp:positionV relativeFrom="margin">
                  <wp:posOffset>4606652</wp:posOffset>
                </wp:positionV>
                <wp:extent cx="5038344" cy="3099816"/>
                <wp:effectExtent l="0" t="0" r="0" b="5715"/>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344" cy="3099816"/>
                        </a:xfrm>
                        <a:prstGeom prst="rect">
                          <a:avLst/>
                        </a:prstGeom>
                        <a:solidFill>
                          <a:srgbClr val="FFFFFF"/>
                        </a:solidFill>
                        <a:ln w="9525">
                          <a:noFill/>
                          <a:miter lim="800000"/>
                          <a:headEnd/>
                          <a:tailEnd/>
                        </a:ln>
                      </wps:spPr>
                      <wps:txbx>
                        <w:txbxContent>
                          <w:p w14:paraId="526601DE" w14:textId="55F0868E" w:rsidR="00D617FD" w:rsidRPr="00887FC4" w:rsidRDefault="00D617FD" w:rsidP="009A1BD6">
                            <w:pPr>
                              <w:pStyle w:val="Caption"/>
                              <w:rPr>
                                <w:sz w:val="20"/>
                              </w:rPr>
                            </w:pPr>
                            <w:bookmarkStart w:id="9226" w:name="_Ref483308369"/>
                            <w:bookmarkStart w:id="9227" w:name="_Toc485116063"/>
                            <w:bookmarkStart w:id="9228" w:name="_Toc525723637"/>
                            <w:bookmarkStart w:id="9229" w:name="_Ref481624770"/>
                            <w:r w:rsidRPr="00887FC4">
                              <w:rPr>
                                <w:sz w:val="20"/>
                              </w:rPr>
                              <w:t xml:space="preserve">Table </w:t>
                            </w:r>
                            <w:r w:rsidRPr="00887FC4">
                              <w:rPr>
                                <w:sz w:val="20"/>
                              </w:rPr>
                              <w:fldChar w:fldCharType="begin"/>
                            </w:r>
                            <w:r w:rsidRPr="00887FC4">
                              <w:rPr>
                                <w:sz w:val="20"/>
                              </w:rPr>
                              <w:instrText xml:space="preserve"> SEQ Table \* ARABIC </w:instrText>
                            </w:r>
                            <w:r w:rsidRPr="00887FC4">
                              <w:rPr>
                                <w:sz w:val="20"/>
                              </w:rPr>
                              <w:fldChar w:fldCharType="separate"/>
                            </w:r>
                            <w:r>
                              <w:rPr>
                                <w:noProof/>
                                <w:sz w:val="20"/>
                              </w:rPr>
                              <w:t>18</w:t>
                            </w:r>
                            <w:r w:rsidRPr="00887FC4">
                              <w:rPr>
                                <w:sz w:val="20"/>
                              </w:rPr>
                              <w:fldChar w:fldCharType="end"/>
                            </w:r>
                            <w:bookmarkEnd w:id="9226"/>
                            <w:r w:rsidRPr="00887FC4">
                              <w:rPr>
                                <w:sz w:val="20"/>
                              </w:rPr>
                              <w:t xml:space="preserve">. </w:t>
                            </w:r>
                            <w:r>
                              <w:rPr>
                                <w:sz w:val="20"/>
                              </w:rPr>
                              <w:t>Identifying requirements and</w:t>
                            </w:r>
                            <w:r w:rsidRPr="00887FC4">
                              <w:rPr>
                                <w:sz w:val="20"/>
                              </w:rPr>
                              <w:t xml:space="preserve"> artifacts </w:t>
                            </w:r>
                            <w:r>
                              <w:rPr>
                                <w:sz w:val="20"/>
                              </w:rPr>
                              <w:t>from</w:t>
                            </w:r>
                            <w:r w:rsidRPr="00887FC4">
                              <w:rPr>
                                <w:sz w:val="20"/>
                              </w:rPr>
                              <w:t xml:space="preserve"> </w:t>
                            </w:r>
                            <w:r>
                              <w:rPr>
                                <w:sz w:val="20"/>
                              </w:rPr>
                              <w:t xml:space="preserve">the </w:t>
                            </w:r>
                            <w:r w:rsidRPr="00887FC4">
                              <w:rPr>
                                <w:sz w:val="20"/>
                              </w:rPr>
                              <w:t>Slat/Flap</w:t>
                            </w:r>
                            <w:bookmarkEnd w:id="9227"/>
                            <w:r>
                              <w:rPr>
                                <w:sz w:val="20"/>
                              </w:rPr>
                              <w:t xml:space="preserve"> case Study</w:t>
                            </w:r>
                            <w:bookmarkEnd w:id="9228"/>
                          </w:p>
                          <w:tbl>
                            <w:tblPr>
                              <w:tblStyle w:val="TableGrid"/>
                              <w:tblW w:w="0" w:type="auto"/>
                              <w:jc w:val="center"/>
                              <w:tblCellMar>
                                <w:left w:w="28" w:type="dxa"/>
                                <w:right w:w="28" w:type="dxa"/>
                              </w:tblCellMar>
                              <w:tblLook w:val="04A0" w:firstRow="1" w:lastRow="0" w:firstColumn="1" w:lastColumn="0" w:noHBand="0" w:noVBand="1"/>
                            </w:tblPr>
                            <w:tblGrid>
                              <w:gridCol w:w="578"/>
                              <w:gridCol w:w="1924"/>
                              <w:gridCol w:w="1717"/>
                              <w:gridCol w:w="601"/>
                              <w:gridCol w:w="1795"/>
                              <w:gridCol w:w="989"/>
                            </w:tblGrid>
                            <w:tr w:rsidR="00D617FD" w:rsidRPr="00B02480" w14:paraId="4F83AFCC" w14:textId="77777777" w:rsidTr="0009457F">
                              <w:trPr>
                                <w:trHeight w:val="185"/>
                                <w:jc w:val="center"/>
                              </w:trPr>
                              <w:tc>
                                <w:tcPr>
                                  <w:tcW w:w="0" w:type="auto"/>
                                  <w:vMerge w:val="restart"/>
                                </w:tcPr>
                                <w:p w14:paraId="2E627AE4" w14:textId="77777777" w:rsidR="00D617FD" w:rsidRPr="00F273C9" w:rsidRDefault="00D617FD" w:rsidP="0009457F">
                                  <w:pPr>
                                    <w:spacing w:line="240" w:lineRule="auto"/>
                                    <w:jc w:val="left"/>
                                    <w:rPr>
                                      <w:rFonts w:ascii="Times New Roman" w:hAnsi="Times New Roman"/>
                                      <w:b/>
                                      <w:iCs/>
                                      <w:color w:val="000000" w:themeColor="text1"/>
                                      <w:sz w:val="20"/>
                                      <w:szCs w:val="20"/>
                                    </w:rPr>
                                  </w:pPr>
                                  <w:r w:rsidRPr="00F273C9">
                                    <w:rPr>
                                      <w:rFonts w:ascii="Times New Roman" w:hAnsi="Times New Roman"/>
                                      <w:b/>
                                      <w:color w:val="000000" w:themeColor="text1"/>
                                      <w:sz w:val="20"/>
                                      <w:szCs w:val="20"/>
                                    </w:rPr>
                                    <w:t>No.</w:t>
                                  </w:r>
                                </w:p>
                              </w:tc>
                              <w:tc>
                                <w:tcPr>
                                  <w:tcW w:w="0" w:type="auto"/>
                                  <w:vMerge w:val="restart"/>
                                </w:tcPr>
                                <w:p w14:paraId="13113D1F" w14:textId="77777777" w:rsidR="00D617FD" w:rsidRPr="00F273C9" w:rsidRDefault="00D617FD" w:rsidP="0009457F">
                                  <w:pPr>
                                    <w:spacing w:line="240" w:lineRule="auto"/>
                                    <w:ind w:left="-47" w:firstLine="47"/>
                                    <w:jc w:val="left"/>
                                    <w:rPr>
                                      <w:rFonts w:ascii="Times New Roman" w:hAnsi="Times New Roman"/>
                                      <w:b/>
                                      <w:iCs/>
                                      <w:color w:val="000000" w:themeColor="text1"/>
                                      <w:sz w:val="20"/>
                                      <w:szCs w:val="20"/>
                                    </w:rPr>
                                  </w:pPr>
                                  <w:r w:rsidRPr="00F273C9">
                                    <w:rPr>
                                      <w:rFonts w:ascii="Times New Roman" w:hAnsi="Times New Roman"/>
                                      <w:b/>
                                      <w:color w:val="000000" w:themeColor="text1"/>
                                      <w:sz w:val="20"/>
                                      <w:szCs w:val="20"/>
                                    </w:rPr>
                                    <w:t>Source artifact</w:t>
                                  </w:r>
                                </w:p>
                              </w:tc>
                              <w:tc>
                                <w:tcPr>
                                  <w:tcW w:w="0" w:type="auto"/>
                                  <w:vMerge w:val="restart"/>
                                </w:tcPr>
                                <w:p w14:paraId="17627BE5" w14:textId="77777777" w:rsidR="00D617FD" w:rsidRPr="00F273C9" w:rsidRDefault="00D617FD" w:rsidP="0009457F">
                                  <w:pPr>
                                    <w:spacing w:line="240" w:lineRule="auto"/>
                                    <w:jc w:val="left"/>
                                    <w:rPr>
                                      <w:rFonts w:ascii="Times New Roman" w:hAnsi="Times New Roman"/>
                                      <w:b/>
                                      <w:iCs/>
                                      <w:color w:val="000000" w:themeColor="text1"/>
                                      <w:sz w:val="20"/>
                                      <w:szCs w:val="20"/>
                                    </w:rPr>
                                  </w:pPr>
                                  <w:r w:rsidRPr="00F273C9">
                                    <w:rPr>
                                      <w:rFonts w:ascii="Times New Roman" w:hAnsi="Times New Roman"/>
                                      <w:b/>
                                      <w:color w:val="000000" w:themeColor="text1"/>
                                      <w:sz w:val="20"/>
                                      <w:szCs w:val="20"/>
                                    </w:rPr>
                                    <w:t>Target artifact</w:t>
                                  </w:r>
                                </w:p>
                              </w:tc>
                              <w:tc>
                                <w:tcPr>
                                  <w:tcW w:w="0" w:type="auto"/>
                                  <w:gridSpan w:val="3"/>
                                </w:tcPr>
                                <w:p w14:paraId="3837CB6C" w14:textId="77777777" w:rsidR="00D617FD" w:rsidRPr="00F273C9" w:rsidRDefault="00D617FD" w:rsidP="0009457F">
                                  <w:pPr>
                                    <w:spacing w:line="240" w:lineRule="auto"/>
                                    <w:jc w:val="left"/>
                                    <w:rPr>
                                      <w:rFonts w:ascii="Times New Roman" w:hAnsi="Times New Roman"/>
                                      <w:b/>
                                      <w:color w:val="000000" w:themeColor="text1"/>
                                      <w:sz w:val="20"/>
                                      <w:szCs w:val="20"/>
                                    </w:rPr>
                                  </w:pPr>
                                  <w:r w:rsidRPr="00F273C9">
                                    <w:rPr>
                                      <w:rFonts w:ascii="Times New Roman" w:hAnsi="Times New Roman"/>
                                      <w:b/>
                                      <w:color w:val="000000" w:themeColor="text1"/>
                                      <w:sz w:val="20"/>
                                      <w:szCs w:val="20"/>
                                    </w:rPr>
                                    <w:t>Trace link</w:t>
                                  </w:r>
                                </w:p>
                              </w:tc>
                            </w:tr>
                            <w:tr w:rsidR="00D617FD" w:rsidRPr="00B02480" w14:paraId="2BCAC62A" w14:textId="77777777" w:rsidTr="0009457F">
                              <w:trPr>
                                <w:trHeight w:val="243"/>
                                <w:jc w:val="center"/>
                              </w:trPr>
                              <w:tc>
                                <w:tcPr>
                                  <w:tcW w:w="0" w:type="auto"/>
                                  <w:vMerge/>
                                </w:tcPr>
                                <w:p w14:paraId="09FBFC7B" w14:textId="77777777" w:rsidR="00D617FD" w:rsidRPr="00F273C9" w:rsidRDefault="00D617FD" w:rsidP="0009457F">
                                  <w:pPr>
                                    <w:spacing w:line="240" w:lineRule="auto"/>
                                    <w:jc w:val="left"/>
                                    <w:rPr>
                                      <w:rFonts w:ascii="Times New Roman" w:hAnsi="Times New Roman"/>
                                      <w:b/>
                                      <w:color w:val="000000" w:themeColor="text1"/>
                                      <w:sz w:val="20"/>
                                      <w:szCs w:val="20"/>
                                    </w:rPr>
                                  </w:pPr>
                                </w:p>
                              </w:tc>
                              <w:tc>
                                <w:tcPr>
                                  <w:tcW w:w="0" w:type="auto"/>
                                  <w:vMerge/>
                                </w:tcPr>
                                <w:p w14:paraId="2311A638" w14:textId="77777777" w:rsidR="00D617FD" w:rsidRPr="00F273C9" w:rsidRDefault="00D617FD" w:rsidP="0009457F">
                                  <w:pPr>
                                    <w:spacing w:line="240" w:lineRule="auto"/>
                                    <w:jc w:val="left"/>
                                    <w:rPr>
                                      <w:rFonts w:ascii="Times New Roman" w:hAnsi="Times New Roman"/>
                                      <w:b/>
                                      <w:color w:val="000000" w:themeColor="text1"/>
                                      <w:sz w:val="20"/>
                                      <w:szCs w:val="20"/>
                                    </w:rPr>
                                  </w:pPr>
                                </w:p>
                              </w:tc>
                              <w:tc>
                                <w:tcPr>
                                  <w:tcW w:w="0" w:type="auto"/>
                                  <w:vMerge/>
                                </w:tcPr>
                                <w:p w14:paraId="77227A46" w14:textId="77777777" w:rsidR="00D617FD" w:rsidRPr="00F273C9" w:rsidRDefault="00D617FD" w:rsidP="0009457F">
                                  <w:pPr>
                                    <w:spacing w:line="240" w:lineRule="auto"/>
                                    <w:jc w:val="left"/>
                                    <w:rPr>
                                      <w:rFonts w:ascii="Times New Roman" w:hAnsi="Times New Roman"/>
                                      <w:b/>
                                      <w:color w:val="000000" w:themeColor="text1"/>
                                      <w:sz w:val="20"/>
                                      <w:szCs w:val="20"/>
                                    </w:rPr>
                                  </w:pPr>
                                </w:p>
                              </w:tc>
                              <w:tc>
                                <w:tcPr>
                                  <w:tcW w:w="0" w:type="auto"/>
                                </w:tcPr>
                                <w:p w14:paraId="00B9B7A9" w14:textId="77777777" w:rsidR="00D617FD" w:rsidRPr="00F273C9" w:rsidRDefault="00D617FD" w:rsidP="009A34EC">
                                  <w:pPr>
                                    <w:tabs>
                                      <w:tab w:val="left" w:pos="0"/>
                                    </w:tabs>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 xml:space="preserve">Main </w:t>
                                  </w:r>
                                </w:p>
                                <w:p w14:paraId="6FC774FB" w14:textId="77777777" w:rsidR="00D617FD" w:rsidRPr="00F273C9" w:rsidRDefault="00D617FD" w:rsidP="009A34EC">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type</w:t>
                                  </w:r>
                                </w:p>
                              </w:tc>
                              <w:tc>
                                <w:tcPr>
                                  <w:tcW w:w="0" w:type="auto"/>
                                </w:tcPr>
                                <w:p w14:paraId="51DFAFEE" w14:textId="77777777" w:rsidR="00D617FD" w:rsidRPr="00F273C9" w:rsidRDefault="00D617FD" w:rsidP="009A34EC">
                                  <w:pPr>
                                    <w:spacing w:line="240" w:lineRule="auto"/>
                                    <w:ind w:hanging="16"/>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Subtype</w:t>
                                  </w:r>
                                </w:p>
                              </w:tc>
                              <w:tc>
                                <w:tcPr>
                                  <w:tcW w:w="0" w:type="auto"/>
                                </w:tcPr>
                                <w:p w14:paraId="0D6D0E50" w14:textId="77777777" w:rsidR="00D617FD" w:rsidRPr="00F273C9" w:rsidRDefault="00D617FD" w:rsidP="009A34EC">
                                  <w:pPr>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Leaf-type</w:t>
                                  </w:r>
                                </w:p>
                              </w:tc>
                            </w:tr>
                            <w:tr w:rsidR="00D617FD" w:rsidRPr="00B02480" w14:paraId="6C88AC1C" w14:textId="77777777" w:rsidTr="0009457F">
                              <w:trPr>
                                <w:trHeight w:val="214"/>
                                <w:jc w:val="center"/>
                              </w:trPr>
                              <w:tc>
                                <w:tcPr>
                                  <w:tcW w:w="0" w:type="auto"/>
                                </w:tcPr>
                                <w:p w14:paraId="1D210E74" w14:textId="77777777" w:rsidR="00D617FD" w:rsidRPr="00F273C9" w:rsidRDefault="00D617FD" w:rsidP="0009457F">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w:t>
                                  </w:r>
                                </w:p>
                              </w:tc>
                              <w:tc>
                                <w:tcPr>
                                  <w:tcW w:w="0" w:type="auto"/>
                                </w:tcPr>
                                <w:p w14:paraId="18343FC6" w14:textId="77777777" w:rsidR="00D617FD" w:rsidRPr="00F273C9" w:rsidRDefault="00D617FD" w:rsidP="0009457F">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277F5B49" w14:textId="77777777" w:rsidR="00D617FD" w:rsidRPr="00F273C9" w:rsidRDefault="00D617FD" w:rsidP="0009457F">
                                  <w:pPr>
                                    <w:ind w:left="227" w:hanging="204"/>
                                    <w:rPr>
                                      <w:rFonts w:ascii="Times New Roman" w:hAnsi="Times New Roman"/>
                                      <w:sz w:val="20"/>
                                      <w:szCs w:val="20"/>
                                    </w:rPr>
                                  </w:pPr>
                                  <w:r w:rsidRPr="00F273C9">
                                    <w:rPr>
                                      <w:rFonts w:ascii="Times New Roman" w:hAnsi="Times New Roman"/>
                                      <w:sz w:val="20"/>
                                      <w:szCs w:val="20"/>
                                    </w:rPr>
                                    <w:t>RQ1.2</w:t>
                                  </w:r>
                                </w:p>
                              </w:tc>
                              <w:tc>
                                <w:tcPr>
                                  <w:tcW w:w="0" w:type="auto"/>
                                </w:tcPr>
                                <w:p w14:paraId="5BDDB684" w14:textId="77777777" w:rsidR="00D617FD" w:rsidRPr="00F273C9" w:rsidRDefault="00D617FD" w:rsidP="009A34EC">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63AFCC3A" w14:textId="77777777" w:rsidR="00D617FD" w:rsidRPr="00F273C9" w:rsidRDefault="00D617FD" w:rsidP="009A34EC">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6A3ACAF3" w14:textId="77777777" w:rsidR="00D617FD" w:rsidRPr="00F273C9" w:rsidRDefault="00D617FD" w:rsidP="009A34EC">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55B43FEF" w14:textId="77777777" w:rsidTr="0009457F">
                              <w:trPr>
                                <w:trHeight w:val="214"/>
                                <w:jc w:val="center"/>
                              </w:trPr>
                              <w:tc>
                                <w:tcPr>
                                  <w:tcW w:w="0" w:type="auto"/>
                                </w:tcPr>
                                <w:p w14:paraId="523F9439"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2</w:t>
                                  </w:r>
                                </w:p>
                              </w:tc>
                              <w:tc>
                                <w:tcPr>
                                  <w:tcW w:w="0" w:type="auto"/>
                                </w:tcPr>
                                <w:p w14:paraId="6C2637D4"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1138BA27"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RQ1.3</w:t>
                                  </w:r>
                                </w:p>
                              </w:tc>
                              <w:tc>
                                <w:tcPr>
                                  <w:tcW w:w="0" w:type="auto"/>
                                </w:tcPr>
                                <w:p w14:paraId="484A20A4"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5ED30F70"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6204300D"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176CA980" w14:textId="77777777" w:rsidTr="0009457F">
                              <w:trPr>
                                <w:trHeight w:val="234"/>
                                <w:jc w:val="center"/>
                              </w:trPr>
                              <w:tc>
                                <w:tcPr>
                                  <w:tcW w:w="0" w:type="auto"/>
                                </w:tcPr>
                                <w:p w14:paraId="7F058C29"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3</w:t>
                                  </w:r>
                                </w:p>
                              </w:tc>
                              <w:tc>
                                <w:tcPr>
                                  <w:tcW w:w="0" w:type="auto"/>
                                </w:tcPr>
                                <w:p w14:paraId="12DF0705"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111D03B1"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RQ1.4</w:t>
                                  </w:r>
                                </w:p>
                              </w:tc>
                              <w:tc>
                                <w:tcPr>
                                  <w:tcW w:w="0" w:type="auto"/>
                                </w:tcPr>
                                <w:p w14:paraId="21234B9C"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62185CE3"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5BB059AA"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0E669DCC" w14:textId="77777777" w:rsidTr="0009457F">
                              <w:trPr>
                                <w:trHeight w:val="214"/>
                                <w:jc w:val="center"/>
                              </w:trPr>
                              <w:tc>
                                <w:tcPr>
                                  <w:tcW w:w="0" w:type="auto"/>
                                </w:tcPr>
                                <w:p w14:paraId="3EAF45B4"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4</w:t>
                                  </w:r>
                                </w:p>
                              </w:tc>
                              <w:tc>
                                <w:tcPr>
                                  <w:tcW w:w="0" w:type="auto"/>
                                </w:tcPr>
                                <w:p w14:paraId="6511D8B0"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78B2D105"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RQ1.5</w:t>
                                  </w:r>
                                </w:p>
                              </w:tc>
                              <w:tc>
                                <w:tcPr>
                                  <w:tcW w:w="0" w:type="auto"/>
                                </w:tcPr>
                                <w:p w14:paraId="7F099B08"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2E8D899A"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06E4B0FD"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70E7218E" w14:textId="77777777" w:rsidTr="0009457F">
                              <w:trPr>
                                <w:trHeight w:val="234"/>
                                <w:jc w:val="center"/>
                              </w:trPr>
                              <w:tc>
                                <w:tcPr>
                                  <w:tcW w:w="0" w:type="auto"/>
                                </w:tcPr>
                                <w:p w14:paraId="11C06451"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6</w:t>
                                  </w:r>
                                </w:p>
                              </w:tc>
                              <w:tc>
                                <w:tcPr>
                                  <w:tcW w:w="0" w:type="auto"/>
                                </w:tcPr>
                                <w:p w14:paraId="1CD53CA9"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RQ1.2</w:t>
                                  </w:r>
                                </w:p>
                              </w:tc>
                              <w:tc>
                                <w:tcPr>
                                  <w:tcW w:w="0" w:type="auto"/>
                                </w:tcPr>
                                <w:p w14:paraId="3B84F2F1"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RQ1.3</w:t>
                                  </w:r>
                                </w:p>
                              </w:tc>
                              <w:tc>
                                <w:tcPr>
                                  <w:tcW w:w="0" w:type="auto"/>
                                </w:tcPr>
                                <w:p w14:paraId="7668CF54"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2DE6CA2B"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09E6A8D1"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4E532EA6" w14:textId="77777777" w:rsidTr="0009457F">
                              <w:trPr>
                                <w:trHeight w:val="214"/>
                                <w:jc w:val="center"/>
                              </w:trPr>
                              <w:tc>
                                <w:tcPr>
                                  <w:tcW w:w="0" w:type="auto"/>
                                </w:tcPr>
                                <w:p w14:paraId="6DFF374C"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7</w:t>
                                  </w:r>
                                </w:p>
                              </w:tc>
                              <w:tc>
                                <w:tcPr>
                                  <w:tcW w:w="0" w:type="auto"/>
                                </w:tcPr>
                                <w:p w14:paraId="72F96268"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RQ1.3</w:t>
                                  </w:r>
                                </w:p>
                              </w:tc>
                              <w:tc>
                                <w:tcPr>
                                  <w:tcW w:w="0" w:type="auto"/>
                                </w:tcPr>
                                <w:p w14:paraId="64411D1A"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RQ1.4</w:t>
                                  </w:r>
                                </w:p>
                              </w:tc>
                              <w:tc>
                                <w:tcPr>
                                  <w:tcW w:w="0" w:type="auto"/>
                                </w:tcPr>
                                <w:p w14:paraId="310648E3"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5926E928"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44CB8251"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42C9E3B3" w14:textId="77777777" w:rsidTr="0009457F">
                              <w:trPr>
                                <w:trHeight w:val="214"/>
                                <w:jc w:val="center"/>
                              </w:trPr>
                              <w:tc>
                                <w:tcPr>
                                  <w:tcW w:w="0" w:type="auto"/>
                                </w:tcPr>
                                <w:p w14:paraId="68316C3F"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8</w:t>
                                  </w:r>
                                </w:p>
                              </w:tc>
                              <w:tc>
                                <w:tcPr>
                                  <w:tcW w:w="0" w:type="auto"/>
                                </w:tcPr>
                                <w:p w14:paraId="4B1293D6"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RQ1.4</w:t>
                                  </w:r>
                                </w:p>
                              </w:tc>
                              <w:tc>
                                <w:tcPr>
                                  <w:tcW w:w="0" w:type="auto"/>
                                </w:tcPr>
                                <w:p w14:paraId="22BE689D"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RQ1.5</w:t>
                                  </w:r>
                                </w:p>
                              </w:tc>
                              <w:tc>
                                <w:tcPr>
                                  <w:tcW w:w="0" w:type="auto"/>
                                </w:tcPr>
                                <w:p w14:paraId="7DC009C7"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4B4400B7"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0ADC5C34"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48604AF6" w14:textId="77777777" w:rsidTr="00D43AC1">
                              <w:trPr>
                                <w:trHeight w:val="261"/>
                                <w:jc w:val="center"/>
                              </w:trPr>
                              <w:tc>
                                <w:tcPr>
                                  <w:tcW w:w="0" w:type="auto"/>
                                </w:tcPr>
                                <w:p w14:paraId="56311554" w14:textId="77777777" w:rsidR="00D617FD" w:rsidRPr="00F273C9" w:rsidRDefault="00D617FD" w:rsidP="00C532F1">
                                  <w:pPr>
                                    <w:spacing w:line="240" w:lineRule="auto"/>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9</w:t>
                                  </w:r>
                                </w:p>
                              </w:tc>
                              <w:tc>
                                <w:tcPr>
                                  <w:tcW w:w="0" w:type="auto"/>
                                </w:tcPr>
                                <w:p w14:paraId="340C2669" w14:textId="77777777" w:rsidR="00D617FD" w:rsidRPr="00F273C9" w:rsidRDefault="00D617FD" w:rsidP="00C532F1">
                                  <w:pPr>
                                    <w:spacing w:line="240" w:lineRule="auto"/>
                                    <w:ind w:firstLine="13"/>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Activity Diagram</w:t>
                                  </w:r>
                                </w:p>
                              </w:tc>
                              <w:tc>
                                <w:tcPr>
                                  <w:tcW w:w="0" w:type="auto"/>
                                </w:tcPr>
                                <w:p w14:paraId="512A5D64" w14:textId="77777777" w:rsidR="00D617FD" w:rsidRPr="00F273C9" w:rsidRDefault="00D617FD" w:rsidP="00C532F1">
                                  <w:pPr>
                                    <w:spacing w:line="240" w:lineRule="auto"/>
                                    <w:ind w:firstLine="22"/>
                                    <w:jc w:val="left"/>
                                    <w:rPr>
                                      <w:rFonts w:ascii="Times New Roman" w:hAnsi="Times New Roman"/>
                                      <w:color w:val="000000" w:themeColor="text1"/>
                                      <w:sz w:val="20"/>
                                      <w:szCs w:val="20"/>
                                    </w:rPr>
                                  </w:pPr>
                                  <w:r w:rsidRPr="00F273C9">
                                    <w:rPr>
                                      <w:rFonts w:ascii="Times New Roman" w:hAnsi="Times New Roman"/>
                                      <w:sz w:val="20"/>
                                      <w:szCs w:val="20"/>
                                    </w:rPr>
                                    <w:t>RQ1.2</w:t>
                                  </w:r>
                                </w:p>
                              </w:tc>
                              <w:tc>
                                <w:tcPr>
                                  <w:tcW w:w="0" w:type="auto"/>
                                </w:tcPr>
                                <w:p w14:paraId="614D9799" w14:textId="77777777" w:rsidR="00D617FD" w:rsidRPr="00F273C9" w:rsidRDefault="00D617FD" w:rsidP="00C532F1">
                                  <w:pPr>
                                    <w:tabs>
                                      <w:tab w:val="left" w:pos="0"/>
                                    </w:tabs>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se-link</w:t>
                                  </w:r>
                                </w:p>
                              </w:tc>
                              <w:tc>
                                <w:tcPr>
                                  <w:tcW w:w="0" w:type="auto"/>
                                </w:tcPr>
                                <w:p w14:paraId="78BDB35A"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20967DAE"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p>
                              </w:tc>
                            </w:tr>
                            <w:tr w:rsidR="00D617FD" w:rsidRPr="00B02480" w14:paraId="3AD546DB" w14:textId="77777777" w:rsidTr="0009457F">
                              <w:trPr>
                                <w:trHeight w:val="214"/>
                                <w:jc w:val="center"/>
                              </w:trPr>
                              <w:tc>
                                <w:tcPr>
                                  <w:tcW w:w="0" w:type="auto"/>
                                </w:tcPr>
                                <w:p w14:paraId="31289589" w14:textId="77777777" w:rsidR="00D617FD" w:rsidRPr="00F273C9" w:rsidRDefault="00D617FD" w:rsidP="00C532F1">
                                  <w:pPr>
                                    <w:spacing w:line="240" w:lineRule="auto"/>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10</w:t>
                                  </w:r>
                                </w:p>
                              </w:tc>
                              <w:tc>
                                <w:tcPr>
                                  <w:tcW w:w="0" w:type="auto"/>
                                </w:tcPr>
                                <w:p w14:paraId="7CFD7E42"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State Machine diagram</w:t>
                                  </w:r>
                                </w:p>
                              </w:tc>
                              <w:tc>
                                <w:tcPr>
                                  <w:tcW w:w="0" w:type="auto"/>
                                </w:tcPr>
                                <w:p w14:paraId="23E1B3D9"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sz w:val="20"/>
                                      <w:szCs w:val="20"/>
                                    </w:rPr>
                                    <w:t>RQ1.4</w:t>
                                  </w:r>
                                </w:p>
                              </w:tc>
                              <w:tc>
                                <w:tcPr>
                                  <w:tcW w:w="0" w:type="auto"/>
                                </w:tcPr>
                                <w:p w14:paraId="24BD47B4"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0C747CE4"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6BE7E8A7"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r w:rsidRPr="00F273C9" w:rsidDel="008F21BE">
                                    <w:rPr>
                                      <w:rFonts w:ascii="Times New Roman" w:hAnsi="Times New Roman"/>
                                      <w:color w:val="000000" w:themeColor="text1"/>
                                      <w:sz w:val="20"/>
                                      <w:szCs w:val="20"/>
                                    </w:rPr>
                                    <w:t xml:space="preserve"> </w:t>
                                  </w:r>
                                </w:p>
                              </w:tc>
                            </w:tr>
                            <w:tr w:rsidR="00D617FD" w:rsidRPr="00B02480" w14:paraId="47B93014" w14:textId="77777777" w:rsidTr="0009457F">
                              <w:trPr>
                                <w:trHeight w:val="214"/>
                                <w:jc w:val="center"/>
                              </w:trPr>
                              <w:tc>
                                <w:tcPr>
                                  <w:tcW w:w="0" w:type="auto"/>
                                </w:tcPr>
                                <w:p w14:paraId="230C0086"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11</w:t>
                                  </w:r>
                                </w:p>
                              </w:tc>
                              <w:tc>
                                <w:tcPr>
                                  <w:tcW w:w="0" w:type="auto"/>
                                </w:tcPr>
                                <w:p w14:paraId="1E7CDAAA"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Component diagram</w:t>
                                  </w:r>
                                </w:p>
                              </w:tc>
                              <w:tc>
                                <w:tcPr>
                                  <w:tcW w:w="0" w:type="auto"/>
                                </w:tcPr>
                                <w:p w14:paraId="36DD7843"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sz w:val="20"/>
                                      <w:szCs w:val="20"/>
                                    </w:rPr>
                                    <w:t>RQ1.2</w:t>
                                  </w:r>
                                </w:p>
                              </w:tc>
                              <w:tc>
                                <w:tcPr>
                                  <w:tcW w:w="0" w:type="auto"/>
                                </w:tcPr>
                                <w:p w14:paraId="695B6746"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7295C676"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76EB9B7E"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p>
                              </w:tc>
                            </w:tr>
                            <w:tr w:rsidR="00D617FD" w:rsidRPr="00B02480" w14:paraId="5F99DCDC" w14:textId="77777777" w:rsidTr="0009457F">
                              <w:trPr>
                                <w:trHeight w:val="234"/>
                                <w:jc w:val="center"/>
                              </w:trPr>
                              <w:tc>
                                <w:tcPr>
                                  <w:tcW w:w="0" w:type="auto"/>
                                </w:tcPr>
                                <w:p w14:paraId="26763A1F"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12</w:t>
                                  </w:r>
                                </w:p>
                              </w:tc>
                              <w:tc>
                                <w:tcPr>
                                  <w:tcW w:w="0" w:type="auto"/>
                                </w:tcPr>
                                <w:p w14:paraId="20A07C59"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Block diagram</w:t>
                                  </w:r>
                                </w:p>
                              </w:tc>
                              <w:tc>
                                <w:tcPr>
                                  <w:tcW w:w="0" w:type="auto"/>
                                </w:tcPr>
                                <w:p w14:paraId="47CF27F1"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sz w:val="20"/>
                                      <w:szCs w:val="20"/>
                                    </w:rPr>
                                    <w:t>RQ1.2</w:t>
                                  </w:r>
                                </w:p>
                              </w:tc>
                              <w:tc>
                                <w:tcPr>
                                  <w:tcW w:w="0" w:type="auto"/>
                                </w:tcPr>
                                <w:p w14:paraId="713C1892"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298798F1"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520331C9"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r w:rsidRPr="00F273C9" w:rsidDel="003C41D2">
                                    <w:rPr>
                                      <w:rFonts w:ascii="Times New Roman" w:hAnsi="Times New Roman"/>
                                      <w:color w:val="000000" w:themeColor="text1"/>
                                      <w:sz w:val="20"/>
                                      <w:szCs w:val="20"/>
                                    </w:rPr>
                                    <w:t xml:space="preserve"> </w:t>
                                  </w:r>
                                </w:p>
                              </w:tc>
                            </w:tr>
                            <w:tr w:rsidR="00D617FD" w:rsidRPr="00B02480" w14:paraId="5368ABD8" w14:textId="77777777" w:rsidTr="0009457F">
                              <w:trPr>
                                <w:trHeight w:val="214"/>
                                <w:jc w:val="center"/>
                              </w:trPr>
                              <w:tc>
                                <w:tcPr>
                                  <w:tcW w:w="0" w:type="auto"/>
                                </w:tcPr>
                                <w:p w14:paraId="2CBAD2E4"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13</w:t>
                                  </w:r>
                                </w:p>
                              </w:tc>
                              <w:tc>
                                <w:tcPr>
                                  <w:tcW w:w="0" w:type="auto"/>
                                </w:tcPr>
                                <w:p w14:paraId="16394F0B"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Block diagram</w:t>
                                  </w:r>
                                </w:p>
                              </w:tc>
                              <w:tc>
                                <w:tcPr>
                                  <w:tcW w:w="0" w:type="auto"/>
                                </w:tcPr>
                                <w:p w14:paraId="2F9A2726"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Component diagram</w:t>
                                  </w:r>
                                </w:p>
                              </w:tc>
                              <w:tc>
                                <w:tcPr>
                                  <w:tcW w:w="0" w:type="auto"/>
                                </w:tcPr>
                                <w:p w14:paraId="47DCA197"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762FEDF3"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Pr>
                                      <w:rFonts w:ascii="Times New Roman" w:hAnsi="Times New Roman"/>
                                      <w:color w:val="000000" w:themeColor="text1"/>
                                      <w:sz w:val="20"/>
                                      <w:szCs w:val="20"/>
                                    </w:rPr>
                                    <w:t>vertical</w:t>
                                  </w:r>
                                </w:p>
                              </w:tc>
                              <w:tc>
                                <w:tcPr>
                                  <w:tcW w:w="0" w:type="auto"/>
                                </w:tcPr>
                                <w:p w14:paraId="27C88A26"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Intra-Micro</w:t>
                                  </w:r>
                                </w:p>
                              </w:tc>
                            </w:tr>
                            <w:tr w:rsidR="00D617FD" w:rsidRPr="00B02480" w14:paraId="3BC4F828" w14:textId="77777777" w:rsidTr="0009457F">
                              <w:trPr>
                                <w:trHeight w:val="234"/>
                                <w:jc w:val="center"/>
                              </w:trPr>
                              <w:tc>
                                <w:tcPr>
                                  <w:tcW w:w="0" w:type="auto"/>
                                </w:tcPr>
                                <w:p w14:paraId="719567B7" w14:textId="77777777" w:rsidR="00D617FD" w:rsidRPr="00F273C9" w:rsidRDefault="00D617FD" w:rsidP="00C532F1">
                                  <w:pPr>
                                    <w:spacing w:line="240" w:lineRule="auto"/>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14</w:t>
                                  </w:r>
                                </w:p>
                              </w:tc>
                              <w:tc>
                                <w:tcPr>
                                  <w:tcW w:w="0" w:type="auto"/>
                                </w:tcPr>
                                <w:p w14:paraId="0BB8C70D" w14:textId="77777777" w:rsidR="00D617FD" w:rsidRPr="00F273C9" w:rsidRDefault="00D617FD" w:rsidP="00C532F1">
                                  <w:pPr>
                                    <w:spacing w:line="240" w:lineRule="auto"/>
                                    <w:ind w:firstLine="13"/>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Block diagram</w:t>
                                  </w:r>
                                </w:p>
                              </w:tc>
                              <w:tc>
                                <w:tcPr>
                                  <w:tcW w:w="0" w:type="auto"/>
                                </w:tcPr>
                                <w:p w14:paraId="4AB90308" w14:textId="77777777" w:rsidR="00D617FD" w:rsidRPr="00F273C9" w:rsidRDefault="00D617FD" w:rsidP="00C532F1">
                                  <w:pPr>
                                    <w:spacing w:line="240" w:lineRule="auto"/>
                                    <w:ind w:firstLine="22"/>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Activity diagram</w:t>
                                  </w:r>
                                </w:p>
                              </w:tc>
                              <w:tc>
                                <w:tcPr>
                                  <w:tcW w:w="0" w:type="auto"/>
                                </w:tcPr>
                                <w:p w14:paraId="36B6246C" w14:textId="77777777" w:rsidR="00D617FD" w:rsidRPr="00F273C9" w:rsidRDefault="00D617FD" w:rsidP="00C532F1">
                                  <w:pPr>
                                    <w:tabs>
                                      <w:tab w:val="left" w:pos="0"/>
                                    </w:tabs>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se-link</w:t>
                                  </w:r>
                                </w:p>
                              </w:tc>
                              <w:tc>
                                <w:tcPr>
                                  <w:tcW w:w="0" w:type="auto"/>
                                </w:tcPr>
                                <w:p w14:paraId="04A006E6"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Pr>
                                      <w:rFonts w:ascii="Times New Roman" w:hAnsi="Times New Roman"/>
                                      <w:color w:val="000000" w:themeColor="text1"/>
                                      <w:sz w:val="20"/>
                                      <w:szCs w:val="20"/>
                                    </w:rPr>
                                    <w:t>vertical</w:t>
                                  </w:r>
                                </w:p>
                              </w:tc>
                              <w:tc>
                                <w:tcPr>
                                  <w:tcW w:w="0" w:type="auto"/>
                                </w:tcPr>
                                <w:p w14:paraId="0A3559DC"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Intra-Micro</w:t>
                                  </w:r>
                                </w:p>
                              </w:tc>
                            </w:tr>
                            <w:tr w:rsidR="00D617FD" w:rsidRPr="00B02480" w14:paraId="547C624E" w14:textId="77777777" w:rsidTr="0009457F">
                              <w:trPr>
                                <w:trHeight w:val="214"/>
                                <w:jc w:val="center"/>
                              </w:trPr>
                              <w:tc>
                                <w:tcPr>
                                  <w:tcW w:w="0" w:type="auto"/>
                                </w:tcPr>
                                <w:p w14:paraId="0E70E8F5" w14:textId="77777777" w:rsidR="00D617FD" w:rsidRPr="00F273C9" w:rsidRDefault="00D617FD" w:rsidP="00C532F1">
                                  <w:pPr>
                                    <w:spacing w:line="240" w:lineRule="auto"/>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15</w:t>
                                  </w:r>
                                </w:p>
                              </w:tc>
                              <w:tc>
                                <w:tcPr>
                                  <w:tcW w:w="0" w:type="auto"/>
                                </w:tcPr>
                                <w:p w14:paraId="1CA5AAFD" w14:textId="77777777" w:rsidR="00D617FD" w:rsidRPr="00F273C9" w:rsidRDefault="00D617FD" w:rsidP="00C532F1">
                                  <w:pPr>
                                    <w:spacing w:line="240" w:lineRule="auto"/>
                                    <w:ind w:firstLine="13"/>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Activity diagram</w:t>
                                  </w:r>
                                </w:p>
                              </w:tc>
                              <w:tc>
                                <w:tcPr>
                                  <w:tcW w:w="0" w:type="auto"/>
                                </w:tcPr>
                                <w:p w14:paraId="1A9D774A"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Component diagram</w:t>
                                  </w:r>
                                </w:p>
                              </w:tc>
                              <w:tc>
                                <w:tcPr>
                                  <w:tcW w:w="0" w:type="auto"/>
                                </w:tcPr>
                                <w:p w14:paraId="25F62162"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6E6B7BB9"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Pr>
                                      <w:rFonts w:ascii="Times New Roman" w:hAnsi="Times New Roman"/>
                                      <w:color w:val="000000" w:themeColor="text1"/>
                                      <w:sz w:val="20"/>
                                      <w:szCs w:val="20"/>
                                    </w:rPr>
                                    <w:t>vertical</w:t>
                                  </w:r>
                                </w:p>
                              </w:tc>
                              <w:tc>
                                <w:tcPr>
                                  <w:tcW w:w="0" w:type="auto"/>
                                </w:tcPr>
                                <w:p w14:paraId="2C766138" w14:textId="77777777" w:rsidR="00D617FD" w:rsidRPr="00F273C9" w:rsidRDefault="00D617FD" w:rsidP="00C532F1">
                                  <w:pPr>
                                    <w:spacing w:line="240" w:lineRule="auto"/>
                                    <w:ind w:firstLine="0"/>
                                    <w:jc w:val="left"/>
                                    <w:rPr>
                                      <w:rFonts w:ascii="Times New Roman" w:eastAsia="SimSun" w:hAnsi="Times New Roman"/>
                                      <w:b/>
                                      <w:bCs/>
                                      <w:iCs/>
                                      <w:color w:val="000000" w:themeColor="text1"/>
                                      <w:sz w:val="20"/>
                                      <w:szCs w:val="20"/>
                                    </w:rPr>
                                  </w:pPr>
                                  <w:r>
                                    <w:rPr>
                                      <w:rFonts w:ascii="Times New Roman" w:hAnsi="Times New Roman"/>
                                      <w:color w:val="000000" w:themeColor="text1"/>
                                      <w:sz w:val="20"/>
                                      <w:szCs w:val="20"/>
                                    </w:rPr>
                                    <w:t>Intra-Micro</w:t>
                                  </w:r>
                                </w:p>
                              </w:tc>
                            </w:tr>
                            <w:bookmarkEnd w:id="9229"/>
                          </w:tbl>
                          <w:p w14:paraId="42D436AF" w14:textId="77777777" w:rsidR="00D617FD" w:rsidRPr="00B02480" w:rsidRDefault="00D617FD" w:rsidP="009A1BD6">
                            <w:pPr>
                              <w:rPr>
                                <w:rFonts w:ascii="Times New Roman" w:hAnsi="Times New Roman"/>
                                <w:sz w:val="20"/>
                                <w:szCs w:val="20"/>
                              </w:rPr>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D5833" id="_x0000_s1069" type="#_x0000_t202" style="position:absolute;left:0;text-align:left;margin-left:0;margin-top:362.75pt;width:396.7pt;height:244.1pt;z-index:251797504;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" o:allowoverlap="f" stroked="f">
                <v:textbox inset="0,,0">
                  <w:txbxContent>
                    <w:p w14:paraId="526601DE" w14:textId="55F0868E" w:rsidR="00D617FD" w:rsidRPr="00887FC4" w:rsidRDefault="00D617FD" w:rsidP="009A1BD6">
                      <w:pPr>
                        <w:pStyle w:val="Caption"/>
                        <w:rPr>
                          <w:sz w:val="20"/>
                        </w:rPr>
                      </w:pPr>
                      <w:bookmarkStart w:id="9230" w:name="_Ref483308369"/>
                      <w:bookmarkStart w:id="9231" w:name="_Toc485116063"/>
                      <w:bookmarkStart w:id="9232" w:name="_Toc525723637"/>
                      <w:bookmarkStart w:id="9233" w:name="_Ref481624770"/>
                      <w:r w:rsidRPr="00887FC4">
                        <w:rPr>
                          <w:sz w:val="20"/>
                        </w:rPr>
                        <w:t xml:space="preserve">Table </w:t>
                      </w:r>
                      <w:r w:rsidRPr="00887FC4">
                        <w:rPr>
                          <w:sz w:val="20"/>
                        </w:rPr>
                        <w:fldChar w:fldCharType="begin"/>
                      </w:r>
                      <w:r w:rsidRPr="00887FC4">
                        <w:rPr>
                          <w:sz w:val="20"/>
                        </w:rPr>
                        <w:instrText xml:space="preserve"> SEQ Table \* ARABIC </w:instrText>
                      </w:r>
                      <w:r w:rsidRPr="00887FC4">
                        <w:rPr>
                          <w:sz w:val="20"/>
                        </w:rPr>
                        <w:fldChar w:fldCharType="separate"/>
                      </w:r>
                      <w:r>
                        <w:rPr>
                          <w:noProof/>
                          <w:sz w:val="20"/>
                        </w:rPr>
                        <w:t>18</w:t>
                      </w:r>
                      <w:r w:rsidRPr="00887FC4">
                        <w:rPr>
                          <w:sz w:val="20"/>
                        </w:rPr>
                        <w:fldChar w:fldCharType="end"/>
                      </w:r>
                      <w:bookmarkEnd w:id="9230"/>
                      <w:r w:rsidRPr="00887FC4">
                        <w:rPr>
                          <w:sz w:val="20"/>
                        </w:rPr>
                        <w:t xml:space="preserve">. </w:t>
                      </w:r>
                      <w:r>
                        <w:rPr>
                          <w:sz w:val="20"/>
                        </w:rPr>
                        <w:t>Identifying requirements and</w:t>
                      </w:r>
                      <w:r w:rsidRPr="00887FC4">
                        <w:rPr>
                          <w:sz w:val="20"/>
                        </w:rPr>
                        <w:t xml:space="preserve"> artifacts </w:t>
                      </w:r>
                      <w:r>
                        <w:rPr>
                          <w:sz w:val="20"/>
                        </w:rPr>
                        <w:t>from</w:t>
                      </w:r>
                      <w:r w:rsidRPr="00887FC4">
                        <w:rPr>
                          <w:sz w:val="20"/>
                        </w:rPr>
                        <w:t xml:space="preserve"> </w:t>
                      </w:r>
                      <w:r>
                        <w:rPr>
                          <w:sz w:val="20"/>
                        </w:rPr>
                        <w:t xml:space="preserve">the </w:t>
                      </w:r>
                      <w:r w:rsidRPr="00887FC4">
                        <w:rPr>
                          <w:sz w:val="20"/>
                        </w:rPr>
                        <w:t>Slat/Flap</w:t>
                      </w:r>
                      <w:bookmarkEnd w:id="9231"/>
                      <w:r>
                        <w:rPr>
                          <w:sz w:val="20"/>
                        </w:rPr>
                        <w:t xml:space="preserve"> case Study</w:t>
                      </w:r>
                      <w:bookmarkEnd w:id="9232"/>
                    </w:p>
                    <w:tbl>
                      <w:tblPr>
                        <w:tblStyle w:val="TableGrid"/>
                        <w:tblW w:w="0" w:type="auto"/>
                        <w:jc w:val="center"/>
                        <w:tblCellMar>
                          <w:left w:w="28" w:type="dxa"/>
                          <w:right w:w="28" w:type="dxa"/>
                        </w:tblCellMar>
                        <w:tblLook w:val="04A0" w:firstRow="1" w:lastRow="0" w:firstColumn="1" w:lastColumn="0" w:noHBand="0" w:noVBand="1"/>
                      </w:tblPr>
                      <w:tblGrid>
                        <w:gridCol w:w="578"/>
                        <w:gridCol w:w="1924"/>
                        <w:gridCol w:w="1717"/>
                        <w:gridCol w:w="601"/>
                        <w:gridCol w:w="1795"/>
                        <w:gridCol w:w="989"/>
                      </w:tblGrid>
                      <w:tr w:rsidR="00D617FD" w:rsidRPr="00B02480" w14:paraId="4F83AFCC" w14:textId="77777777" w:rsidTr="0009457F">
                        <w:trPr>
                          <w:trHeight w:val="185"/>
                          <w:jc w:val="center"/>
                        </w:trPr>
                        <w:tc>
                          <w:tcPr>
                            <w:tcW w:w="0" w:type="auto"/>
                            <w:vMerge w:val="restart"/>
                          </w:tcPr>
                          <w:p w14:paraId="2E627AE4" w14:textId="77777777" w:rsidR="00D617FD" w:rsidRPr="00F273C9" w:rsidRDefault="00D617FD" w:rsidP="0009457F">
                            <w:pPr>
                              <w:spacing w:line="240" w:lineRule="auto"/>
                              <w:jc w:val="left"/>
                              <w:rPr>
                                <w:rFonts w:ascii="Times New Roman" w:hAnsi="Times New Roman"/>
                                <w:b/>
                                <w:iCs/>
                                <w:color w:val="000000" w:themeColor="text1"/>
                                <w:sz w:val="20"/>
                                <w:szCs w:val="20"/>
                              </w:rPr>
                            </w:pPr>
                            <w:r w:rsidRPr="00F273C9">
                              <w:rPr>
                                <w:rFonts w:ascii="Times New Roman" w:hAnsi="Times New Roman"/>
                                <w:b/>
                                <w:color w:val="000000" w:themeColor="text1"/>
                                <w:sz w:val="20"/>
                                <w:szCs w:val="20"/>
                              </w:rPr>
                              <w:t>No.</w:t>
                            </w:r>
                          </w:p>
                        </w:tc>
                        <w:tc>
                          <w:tcPr>
                            <w:tcW w:w="0" w:type="auto"/>
                            <w:vMerge w:val="restart"/>
                          </w:tcPr>
                          <w:p w14:paraId="13113D1F" w14:textId="77777777" w:rsidR="00D617FD" w:rsidRPr="00F273C9" w:rsidRDefault="00D617FD" w:rsidP="0009457F">
                            <w:pPr>
                              <w:spacing w:line="240" w:lineRule="auto"/>
                              <w:ind w:left="-47" w:firstLine="47"/>
                              <w:jc w:val="left"/>
                              <w:rPr>
                                <w:rFonts w:ascii="Times New Roman" w:hAnsi="Times New Roman"/>
                                <w:b/>
                                <w:iCs/>
                                <w:color w:val="000000" w:themeColor="text1"/>
                                <w:sz w:val="20"/>
                                <w:szCs w:val="20"/>
                              </w:rPr>
                            </w:pPr>
                            <w:r w:rsidRPr="00F273C9">
                              <w:rPr>
                                <w:rFonts w:ascii="Times New Roman" w:hAnsi="Times New Roman"/>
                                <w:b/>
                                <w:color w:val="000000" w:themeColor="text1"/>
                                <w:sz w:val="20"/>
                                <w:szCs w:val="20"/>
                              </w:rPr>
                              <w:t>Source artifact</w:t>
                            </w:r>
                          </w:p>
                        </w:tc>
                        <w:tc>
                          <w:tcPr>
                            <w:tcW w:w="0" w:type="auto"/>
                            <w:vMerge w:val="restart"/>
                          </w:tcPr>
                          <w:p w14:paraId="17627BE5" w14:textId="77777777" w:rsidR="00D617FD" w:rsidRPr="00F273C9" w:rsidRDefault="00D617FD" w:rsidP="0009457F">
                            <w:pPr>
                              <w:spacing w:line="240" w:lineRule="auto"/>
                              <w:jc w:val="left"/>
                              <w:rPr>
                                <w:rFonts w:ascii="Times New Roman" w:hAnsi="Times New Roman"/>
                                <w:b/>
                                <w:iCs/>
                                <w:color w:val="000000" w:themeColor="text1"/>
                                <w:sz w:val="20"/>
                                <w:szCs w:val="20"/>
                              </w:rPr>
                            </w:pPr>
                            <w:r w:rsidRPr="00F273C9">
                              <w:rPr>
                                <w:rFonts w:ascii="Times New Roman" w:hAnsi="Times New Roman"/>
                                <w:b/>
                                <w:color w:val="000000" w:themeColor="text1"/>
                                <w:sz w:val="20"/>
                                <w:szCs w:val="20"/>
                              </w:rPr>
                              <w:t>Target artifact</w:t>
                            </w:r>
                          </w:p>
                        </w:tc>
                        <w:tc>
                          <w:tcPr>
                            <w:tcW w:w="0" w:type="auto"/>
                            <w:gridSpan w:val="3"/>
                          </w:tcPr>
                          <w:p w14:paraId="3837CB6C" w14:textId="77777777" w:rsidR="00D617FD" w:rsidRPr="00F273C9" w:rsidRDefault="00D617FD" w:rsidP="0009457F">
                            <w:pPr>
                              <w:spacing w:line="240" w:lineRule="auto"/>
                              <w:jc w:val="left"/>
                              <w:rPr>
                                <w:rFonts w:ascii="Times New Roman" w:hAnsi="Times New Roman"/>
                                <w:b/>
                                <w:color w:val="000000" w:themeColor="text1"/>
                                <w:sz w:val="20"/>
                                <w:szCs w:val="20"/>
                              </w:rPr>
                            </w:pPr>
                            <w:r w:rsidRPr="00F273C9">
                              <w:rPr>
                                <w:rFonts w:ascii="Times New Roman" w:hAnsi="Times New Roman"/>
                                <w:b/>
                                <w:color w:val="000000" w:themeColor="text1"/>
                                <w:sz w:val="20"/>
                                <w:szCs w:val="20"/>
                              </w:rPr>
                              <w:t>Trace link</w:t>
                            </w:r>
                          </w:p>
                        </w:tc>
                      </w:tr>
                      <w:tr w:rsidR="00D617FD" w:rsidRPr="00B02480" w14:paraId="2BCAC62A" w14:textId="77777777" w:rsidTr="0009457F">
                        <w:trPr>
                          <w:trHeight w:val="243"/>
                          <w:jc w:val="center"/>
                        </w:trPr>
                        <w:tc>
                          <w:tcPr>
                            <w:tcW w:w="0" w:type="auto"/>
                            <w:vMerge/>
                          </w:tcPr>
                          <w:p w14:paraId="09FBFC7B" w14:textId="77777777" w:rsidR="00D617FD" w:rsidRPr="00F273C9" w:rsidRDefault="00D617FD" w:rsidP="0009457F">
                            <w:pPr>
                              <w:spacing w:line="240" w:lineRule="auto"/>
                              <w:jc w:val="left"/>
                              <w:rPr>
                                <w:rFonts w:ascii="Times New Roman" w:hAnsi="Times New Roman"/>
                                <w:b/>
                                <w:color w:val="000000" w:themeColor="text1"/>
                                <w:sz w:val="20"/>
                                <w:szCs w:val="20"/>
                              </w:rPr>
                            </w:pPr>
                          </w:p>
                        </w:tc>
                        <w:tc>
                          <w:tcPr>
                            <w:tcW w:w="0" w:type="auto"/>
                            <w:vMerge/>
                          </w:tcPr>
                          <w:p w14:paraId="2311A638" w14:textId="77777777" w:rsidR="00D617FD" w:rsidRPr="00F273C9" w:rsidRDefault="00D617FD" w:rsidP="0009457F">
                            <w:pPr>
                              <w:spacing w:line="240" w:lineRule="auto"/>
                              <w:jc w:val="left"/>
                              <w:rPr>
                                <w:rFonts w:ascii="Times New Roman" w:hAnsi="Times New Roman"/>
                                <w:b/>
                                <w:color w:val="000000" w:themeColor="text1"/>
                                <w:sz w:val="20"/>
                                <w:szCs w:val="20"/>
                              </w:rPr>
                            </w:pPr>
                          </w:p>
                        </w:tc>
                        <w:tc>
                          <w:tcPr>
                            <w:tcW w:w="0" w:type="auto"/>
                            <w:vMerge/>
                          </w:tcPr>
                          <w:p w14:paraId="77227A46" w14:textId="77777777" w:rsidR="00D617FD" w:rsidRPr="00F273C9" w:rsidRDefault="00D617FD" w:rsidP="0009457F">
                            <w:pPr>
                              <w:spacing w:line="240" w:lineRule="auto"/>
                              <w:jc w:val="left"/>
                              <w:rPr>
                                <w:rFonts w:ascii="Times New Roman" w:hAnsi="Times New Roman"/>
                                <w:b/>
                                <w:color w:val="000000" w:themeColor="text1"/>
                                <w:sz w:val="20"/>
                                <w:szCs w:val="20"/>
                              </w:rPr>
                            </w:pPr>
                          </w:p>
                        </w:tc>
                        <w:tc>
                          <w:tcPr>
                            <w:tcW w:w="0" w:type="auto"/>
                          </w:tcPr>
                          <w:p w14:paraId="00B9B7A9" w14:textId="77777777" w:rsidR="00D617FD" w:rsidRPr="00F273C9" w:rsidRDefault="00D617FD" w:rsidP="009A34EC">
                            <w:pPr>
                              <w:tabs>
                                <w:tab w:val="left" w:pos="0"/>
                              </w:tabs>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 xml:space="preserve">Main </w:t>
                            </w:r>
                          </w:p>
                          <w:p w14:paraId="6FC774FB" w14:textId="77777777" w:rsidR="00D617FD" w:rsidRPr="00F273C9" w:rsidRDefault="00D617FD" w:rsidP="009A34EC">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type</w:t>
                            </w:r>
                          </w:p>
                        </w:tc>
                        <w:tc>
                          <w:tcPr>
                            <w:tcW w:w="0" w:type="auto"/>
                          </w:tcPr>
                          <w:p w14:paraId="51DFAFEE" w14:textId="77777777" w:rsidR="00D617FD" w:rsidRPr="00F273C9" w:rsidRDefault="00D617FD" w:rsidP="009A34EC">
                            <w:pPr>
                              <w:spacing w:line="240" w:lineRule="auto"/>
                              <w:ind w:hanging="16"/>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Subtype</w:t>
                            </w:r>
                          </w:p>
                        </w:tc>
                        <w:tc>
                          <w:tcPr>
                            <w:tcW w:w="0" w:type="auto"/>
                          </w:tcPr>
                          <w:p w14:paraId="0D6D0E50" w14:textId="77777777" w:rsidR="00D617FD" w:rsidRPr="00F273C9" w:rsidRDefault="00D617FD" w:rsidP="009A34EC">
                            <w:pPr>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Leaf-type</w:t>
                            </w:r>
                          </w:p>
                        </w:tc>
                      </w:tr>
                      <w:tr w:rsidR="00D617FD" w:rsidRPr="00B02480" w14:paraId="6C88AC1C" w14:textId="77777777" w:rsidTr="0009457F">
                        <w:trPr>
                          <w:trHeight w:val="214"/>
                          <w:jc w:val="center"/>
                        </w:trPr>
                        <w:tc>
                          <w:tcPr>
                            <w:tcW w:w="0" w:type="auto"/>
                          </w:tcPr>
                          <w:p w14:paraId="1D210E74" w14:textId="77777777" w:rsidR="00D617FD" w:rsidRPr="00F273C9" w:rsidRDefault="00D617FD" w:rsidP="0009457F">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w:t>
                            </w:r>
                          </w:p>
                        </w:tc>
                        <w:tc>
                          <w:tcPr>
                            <w:tcW w:w="0" w:type="auto"/>
                          </w:tcPr>
                          <w:p w14:paraId="18343FC6" w14:textId="77777777" w:rsidR="00D617FD" w:rsidRPr="00F273C9" w:rsidRDefault="00D617FD" w:rsidP="0009457F">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277F5B49" w14:textId="77777777" w:rsidR="00D617FD" w:rsidRPr="00F273C9" w:rsidRDefault="00D617FD" w:rsidP="0009457F">
                            <w:pPr>
                              <w:ind w:left="227" w:hanging="204"/>
                              <w:rPr>
                                <w:rFonts w:ascii="Times New Roman" w:hAnsi="Times New Roman"/>
                                <w:sz w:val="20"/>
                                <w:szCs w:val="20"/>
                              </w:rPr>
                            </w:pPr>
                            <w:r w:rsidRPr="00F273C9">
                              <w:rPr>
                                <w:rFonts w:ascii="Times New Roman" w:hAnsi="Times New Roman"/>
                                <w:sz w:val="20"/>
                                <w:szCs w:val="20"/>
                              </w:rPr>
                              <w:t>RQ1.2</w:t>
                            </w:r>
                          </w:p>
                        </w:tc>
                        <w:tc>
                          <w:tcPr>
                            <w:tcW w:w="0" w:type="auto"/>
                          </w:tcPr>
                          <w:p w14:paraId="5BDDB684" w14:textId="77777777" w:rsidR="00D617FD" w:rsidRPr="00F273C9" w:rsidRDefault="00D617FD" w:rsidP="009A34EC">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63AFCC3A" w14:textId="77777777" w:rsidR="00D617FD" w:rsidRPr="00F273C9" w:rsidRDefault="00D617FD" w:rsidP="009A34EC">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6A3ACAF3" w14:textId="77777777" w:rsidR="00D617FD" w:rsidRPr="00F273C9" w:rsidRDefault="00D617FD" w:rsidP="009A34EC">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55B43FEF" w14:textId="77777777" w:rsidTr="0009457F">
                        <w:trPr>
                          <w:trHeight w:val="214"/>
                          <w:jc w:val="center"/>
                        </w:trPr>
                        <w:tc>
                          <w:tcPr>
                            <w:tcW w:w="0" w:type="auto"/>
                          </w:tcPr>
                          <w:p w14:paraId="523F9439"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2</w:t>
                            </w:r>
                          </w:p>
                        </w:tc>
                        <w:tc>
                          <w:tcPr>
                            <w:tcW w:w="0" w:type="auto"/>
                          </w:tcPr>
                          <w:p w14:paraId="6C2637D4"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1138BA27"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RQ1.3</w:t>
                            </w:r>
                          </w:p>
                        </w:tc>
                        <w:tc>
                          <w:tcPr>
                            <w:tcW w:w="0" w:type="auto"/>
                          </w:tcPr>
                          <w:p w14:paraId="484A20A4"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5ED30F70"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6204300D"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176CA980" w14:textId="77777777" w:rsidTr="0009457F">
                        <w:trPr>
                          <w:trHeight w:val="234"/>
                          <w:jc w:val="center"/>
                        </w:trPr>
                        <w:tc>
                          <w:tcPr>
                            <w:tcW w:w="0" w:type="auto"/>
                          </w:tcPr>
                          <w:p w14:paraId="7F058C29"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3</w:t>
                            </w:r>
                          </w:p>
                        </w:tc>
                        <w:tc>
                          <w:tcPr>
                            <w:tcW w:w="0" w:type="auto"/>
                          </w:tcPr>
                          <w:p w14:paraId="12DF0705"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111D03B1"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RQ1.4</w:t>
                            </w:r>
                          </w:p>
                        </w:tc>
                        <w:tc>
                          <w:tcPr>
                            <w:tcW w:w="0" w:type="auto"/>
                          </w:tcPr>
                          <w:p w14:paraId="21234B9C"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62185CE3"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5BB059AA"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0E669DCC" w14:textId="77777777" w:rsidTr="0009457F">
                        <w:trPr>
                          <w:trHeight w:val="214"/>
                          <w:jc w:val="center"/>
                        </w:trPr>
                        <w:tc>
                          <w:tcPr>
                            <w:tcW w:w="0" w:type="auto"/>
                          </w:tcPr>
                          <w:p w14:paraId="3EAF45B4"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4</w:t>
                            </w:r>
                          </w:p>
                        </w:tc>
                        <w:tc>
                          <w:tcPr>
                            <w:tcW w:w="0" w:type="auto"/>
                          </w:tcPr>
                          <w:p w14:paraId="6511D8B0"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RQ1.1</w:t>
                            </w:r>
                          </w:p>
                        </w:tc>
                        <w:tc>
                          <w:tcPr>
                            <w:tcW w:w="0" w:type="auto"/>
                          </w:tcPr>
                          <w:p w14:paraId="78B2D105"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RQ1.5</w:t>
                            </w:r>
                          </w:p>
                        </w:tc>
                        <w:tc>
                          <w:tcPr>
                            <w:tcW w:w="0" w:type="auto"/>
                          </w:tcPr>
                          <w:p w14:paraId="7F099B08"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2E8D899A"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06E4B0FD"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70E7218E" w14:textId="77777777" w:rsidTr="0009457F">
                        <w:trPr>
                          <w:trHeight w:val="234"/>
                          <w:jc w:val="center"/>
                        </w:trPr>
                        <w:tc>
                          <w:tcPr>
                            <w:tcW w:w="0" w:type="auto"/>
                          </w:tcPr>
                          <w:p w14:paraId="11C06451"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6</w:t>
                            </w:r>
                          </w:p>
                        </w:tc>
                        <w:tc>
                          <w:tcPr>
                            <w:tcW w:w="0" w:type="auto"/>
                          </w:tcPr>
                          <w:p w14:paraId="1CD53CA9"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RQ1.2</w:t>
                            </w:r>
                          </w:p>
                        </w:tc>
                        <w:tc>
                          <w:tcPr>
                            <w:tcW w:w="0" w:type="auto"/>
                          </w:tcPr>
                          <w:p w14:paraId="3B84F2F1"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RQ1.3</w:t>
                            </w:r>
                          </w:p>
                        </w:tc>
                        <w:tc>
                          <w:tcPr>
                            <w:tcW w:w="0" w:type="auto"/>
                          </w:tcPr>
                          <w:p w14:paraId="7668CF54"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2DE6CA2B"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09E6A8D1"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4E532EA6" w14:textId="77777777" w:rsidTr="0009457F">
                        <w:trPr>
                          <w:trHeight w:val="214"/>
                          <w:jc w:val="center"/>
                        </w:trPr>
                        <w:tc>
                          <w:tcPr>
                            <w:tcW w:w="0" w:type="auto"/>
                          </w:tcPr>
                          <w:p w14:paraId="6DFF374C"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7</w:t>
                            </w:r>
                          </w:p>
                        </w:tc>
                        <w:tc>
                          <w:tcPr>
                            <w:tcW w:w="0" w:type="auto"/>
                          </w:tcPr>
                          <w:p w14:paraId="72F96268"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RQ1.3</w:t>
                            </w:r>
                          </w:p>
                        </w:tc>
                        <w:tc>
                          <w:tcPr>
                            <w:tcW w:w="0" w:type="auto"/>
                          </w:tcPr>
                          <w:p w14:paraId="64411D1A"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RQ1.4</w:t>
                            </w:r>
                          </w:p>
                        </w:tc>
                        <w:tc>
                          <w:tcPr>
                            <w:tcW w:w="0" w:type="auto"/>
                          </w:tcPr>
                          <w:p w14:paraId="310648E3"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5926E928"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44CB8251"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42C9E3B3" w14:textId="77777777" w:rsidTr="0009457F">
                        <w:trPr>
                          <w:trHeight w:val="214"/>
                          <w:jc w:val="center"/>
                        </w:trPr>
                        <w:tc>
                          <w:tcPr>
                            <w:tcW w:w="0" w:type="auto"/>
                          </w:tcPr>
                          <w:p w14:paraId="68316C3F"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8</w:t>
                            </w:r>
                          </w:p>
                        </w:tc>
                        <w:tc>
                          <w:tcPr>
                            <w:tcW w:w="0" w:type="auto"/>
                          </w:tcPr>
                          <w:p w14:paraId="4B1293D6" w14:textId="77777777" w:rsidR="00D617FD" w:rsidRPr="00F273C9" w:rsidRDefault="00D617FD" w:rsidP="00C532F1">
                            <w:pPr>
                              <w:ind w:left="227" w:hanging="227"/>
                              <w:rPr>
                                <w:rFonts w:ascii="Times New Roman" w:hAnsi="Times New Roman"/>
                                <w:sz w:val="20"/>
                                <w:szCs w:val="20"/>
                              </w:rPr>
                            </w:pPr>
                            <w:r w:rsidRPr="00F273C9">
                              <w:rPr>
                                <w:rFonts w:ascii="Times New Roman" w:hAnsi="Times New Roman"/>
                                <w:sz w:val="20"/>
                                <w:szCs w:val="20"/>
                              </w:rPr>
                              <w:t>RQ1.4</w:t>
                            </w:r>
                          </w:p>
                        </w:tc>
                        <w:tc>
                          <w:tcPr>
                            <w:tcW w:w="0" w:type="auto"/>
                          </w:tcPr>
                          <w:p w14:paraId="22BE689D" w14:textId="77777777" w:rsidR="00D617FD" w:rsidRPr="00F273C9" w:rsidRDefault="00D617FD" w:rsidP="00C532F1">
                            <w:pPr>
                              <w:ind w:left="227" w:hanging="204"/>
                              <w:rPr>
                                <w:rFonts w:ascii="Times New Roman" w:hAnsi="Times New Roman"/>
                                <w:sz w:val="20"/>
                                <w:szCs w:val="20"/>
                              </w:rPr>
                            </w:pPr>
                            <w:r w:rsidRPr="00F273C9">
                              <w:rPr>
                                <w:rFonts w:ascii="Times New Roman" w:hAnsi="Times New Roman"/>
                                <w:sz w:val="20"/>
                                <w:szCs w:val="20"/>
                              </w:rPr>
                              <w:t>RQ1.5</w:t>
                            </w:r>
                          </w:p>
                        </w:tc>
                        <w:tc>
                          <w:tcPr>
                            <w:tcW w:w="0" w:type="auto"/>
                          </w:tcPr>
                          <w:p w14:paraId="7DC009C7"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re-link</w:t>
                            </w:r>
                          </w:p>
                        </w:tc>
                        <w:tc>
                          <w:tcPr>
                            <w:tcW w:w="0" w:type="auto"/>
                          </w:tcPr>
                          <w:p w14:paraId="4B4400B7"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evolution</w:t>
                            </w:r>
                          </w:p>
                        </w:tc>
                        <w:tc>
                          <w:tcPr>
                            <w:tcW w:w="0" w:type="auto"/>
                          </w:tcPr>
                          <w:p w14:paraId="0ADC5C34"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D</w:t>
                            </w:r>
                            <w:r w:rsidRPr="00F273C9">
                              <w:rPr>
                                <w:rFonts w:ascii="Times New Roman" w:hAnsi="Times New Roman"/>
                                <w:color w:val="000000" w:themeColor="text1"/>
                                <w:sz w:val="20"/>
                                <w:szCs w:val="20"/>
                              </w:rPr>
                              <w:t>erive</w:t>
                            </w:r>
                          </w:p>
                        </w:tc>
                      </w:tr>
                      <w:tr w:rsidR="00D617FD" w:rsidRPr="00B02480" w14:paraId="48604AF6" w14:textId="77777777" w:rsidTr="00D43AC1">
                        <w:trPr>
                          <w:trHeight w:val="261"/>
                          <w:jc w:val="center"/>
                        </w:trPr>
                        <w:tc>
                          <w:tcPr>
                            <w:tcW w:w="0" w:type="auto"/>
                          </w:tcPr>
                          <w:p w14:paraId="56311554" w14:textId="77777777" w:rsidR="00D617FD" w:rsidRPr="00F273C9" w:rsidRDefault="00D617FD" w:rsidP="00C532F1">
                            <w:pPr>
                              <w:spacing w:line="240" w:lineRule="auto"/>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9</w:t>
                            </w:r>
                          </w:p>
                        </w:tc>
                        <w:tc>
                          <w:tcPr>
                            <w:tcW w:w="0" w:type="auto"/>
                          </w:tcPr>
                          <w:p w14:paraId="340C2669" w14:textId="77777777" w:rsidR="00D617FD" w:rsidRPr="00F273C9" w:rsidRDefault="00D617FD" w:rsidP="00C532F1">
                            <w:pPr>
                              <w:spacing w:line="240" w:lineRule="auto"/>
                              <w:ind w:firstLine="13"/>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Activity Diagram</w:t>
                            </w:r>
                          </w:p>
                        </w:tc>
                        <w:tc>
                          <w:tcPr>
                            <w:tcW w:w="0" w:type="auto"/>
                          </w:tcPr>
                          <w:p w14:paraId="512A5D64" w14:textId="77777777" w:rsidR="00D617FD" w:rsidRPr="00F273C9" w:rsidRDefault="00D617FD" w:rsidP="00C532F1">
                            <w:pPr>
                              <w:spacing w:line="240" w:lineRule="auto"/>
                              <w:ind w:firstLine="22"/>
                              <w:jc w:val="left"/>
                              <w:rPr>
                                <w:rFonts w:ascii="Times New Roman" w:hAnsi="Times New Roman"/>
                                <w:color w:val="000000" w:themeColor="text1"/>
                                <w:sz w:val="20"/>
                                <w:szCs w:val="20"/>
                              </w:rPr>
                            </w:pPr>
                            <w:r w:rsidRPr="00F273C9">
                              <w:rPr>
                                <w:rFonts w:ascii="Times New Roman" w:hAnsi="Times New Roman"/>
                                <w:sz w:val="20"/>
                                <w:szCs w:val="20"/>
                              </w:rPr>
                              <w:t>RQ1.2</w:t>
                            </w:r>
                          </w:p>
                        </w:tc>
                        <w:tc>
                          <w:tcPr>
                            <w:tcW w:w="0" w:type="auto"/>
                          </w:tcPr>
                          <w:p w14:paraId="614D9799" w14:textId="77777777" w:rsidR="00D617FD" w:rsidRPr="00F273C9" w:rsidRDefault="00D617FD" w:rsidP="00C532F1">
                            <w:pPr>
                              <w:tabs>
                                <w:tab w:val="left" w:pos="0"/>
                              </w:tabs>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se-link</w:t>
                            </w:r>
                          </w:p>
                        </w:tc>
                        <w:tc>
                          <w:tcPr>
                            <w:tcW w:w="0" w:type="auto"/>
                          </w:tcPr>
                          <w:p w14:paraId="78BDB35A"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20967DAE"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p>
                        </w:tc>
                      </w:tr>
                      <w:tr w:rsidR="00D617FD" w:rsidRPr="00B02480" w14:paraId="3AD546DB" w14:textId="77777777" w:rsidTr="0009457F">
                        <w:trPr>
                          <w:trHeight w:val="214"/>
                          <w:jc w:val="center"/>
                        </w:trPr>
                        <w:tc>
                          <w:tcPr>
                            <w:tcW w:w="0" w:type="auto"/>
                          </w:tcPr>
                          <w:p w14:paraId="31289589" w14:textId="77777777" w:rsidR="00D617FD" w:rsidRPr="00F273C9" w:rsidRDefault="00D617FD" w:rsidP="00C532F1">
                            <w:pPr>
                              <w:spacing w:line="240" w:lineRule="auto"/>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10</w:t>
                            </w:r>
                          </w:p>
                        </w:tc>
                        <w:tc>
                          <w:tcPr>
                            <w:tcW w:w="0" w:type="auto"/>
                          </w:tcPr>
                          <w:p w14:paraId="7CFD7E42"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State Machine diagram</w:t>
                            </w:r>
                          </w:p>
                        </w:tc>
                        <w:tc>
                          <w:tcPr>
                            <w:tcW w:w="0" w:type="auto"/>
                          </w:tcPr>
                          <w:p w14:paraId="23E1B3D9"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sz w:val="20"/>
                                <w:szCs w:val="20"/>
                              </w:rPr>
                              <w:t>RQ1.4</w:t>
                            </w:r>
                          </w:p>
                        </w:tc>
                        <w:tc>
                          <w:tcPr>
                            <w:tcW w:w="0" w:type="auto"/>
                          </w:tcPr>
                          <w:p w14:paraId="24BD47B4"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0C747CE4"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6BE7E8A7"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r w:rsidRPr="00F273C9" w:rsidDel="008F21BE">
                              <w:rPr>
                                <w:rFonts w:ascii="Times New Roman" w:hAnsi="Times New Roman"/>
                                <w:color w:val="000000" w:themeColor="text1"/>
                                <w:sz w:val="20"/>
                                <w:szCs w:val="20"/>
                              </w:rPr>
                              <w:t xml:space="preserve"> </w:t>
                            </w:r>
                          </w:p>
                        </w:tc>
                      </w:tr>
                      <w:tr w:rsidR="00D617FD" w:rsidRPr="00B02480" w14:paraId="47B93014" w14:textId="77777777" w:rsidTr="0009457F">
                        <w:trPr>
                          <w:trHeight w:val="214"/>
                          <w:jc w:val="center"/>
                        </w:trPr>
                        <w:tc>
                          <w:tcPr>
                            <w:tcW w:w="0" w:type="auto"/>
                          </w:tcPr>
                          <w:p w14:paraId="230C0086"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11</w:t>
                            </w:r>
                          </w:p>
                        </w:tc>
                        <w:tc>
                          <w:tcPr>
                            <w:tcW w:w="0" w:type="auto"/>
                          </w:tcPr>
                          <w:p w14:paraId="1E7CDAAA"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Component diagram</w:t>
                            </w:r>
                          </w:p>
                        </w:tc>
                        <w:tc>
                          <w:tcPr>
                            <w:tcW w:w="0" w:type="auto"/>
                          </w:tcPr>
                          <w:p w14:paraId="36DD7843"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sz w:val="20"/>
                                <w:szCs w:val="20"/>
                              </w:rPr>
                              <w:t>RQ1.2</w:t>
                            </w:r>
                          </w:p>
                        </w:tc>
                        <w:tc>
                          <w:tcPr>
                            <w:tcW w:w="0" w:type="auto"/>
                          </w:tcPr>
                          <w:p w14:paraId="695B6746"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7295C676"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76EB9B7E"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p>
                        </w:tc>
                      </w:tr>
                      <w:tr w:rsidR="00D617FD" w:rsidRPr="00B02480" w14:paraId="5F99DCDC" w14:textId="77777777" w:rsidTr="0009457F">
                        <w:trPr>
                          <w:trHeight w:val="234"/>
                          <w:jc w:val="center"/>
                        </w:trPr>
                        <w:tc>
                          <w:tcPr>
                            <w:tcW w:w="0" w:type="auto"/>
                          </w:tcPr>
                          <w:p w14:paraId="26763A1F"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12</w:t>
                            </w:r>
                          </w:p>
                        </w:tc>
                        <w:tc>
                          <w:tcPr>
                            <w:tcW w:w="0" w:type="auto"/>
                          </w:tcPr>
                          <w:p w14:paraId="20A07C59"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Block diagram</w:t>
                            </w:r>
                          </w:p>
                        </w:tc>
                        <w:tc>
                          <w:tcPr>
                            <w:tcW w:w="0" w:type="auto"/>
                          </w:tcPr>
                          <w:p w14:paraId="47CF27F1"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sz w:val="20"/>
                                <w:szCs w:val="20"/>
                              </w:rPr>
                              <w:t>RQ1.2</w:t>
                            </w:r>
                          </w:p>
                        </w:tc>
                        <w:tc>
                          <w:tcPr>
                            <w:tcW w:w="0" w:type="auto"/>
                          </w:tcPr>
                          <w:p w14:paraId="713C1892"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298798F1"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Artifact-requirement</w:t>
                            </w:r>
                          </w:p>
                        </w:tc>
                        <w:tc>
                          <w:tcPr>
                            <w:tcW w:w="0" w:type="auto"/>
                          </w:tcPr>
                          <w:p w14:paraId="520331C9"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Satisfy</w:t>
                            </w:r>
                            <w:r w:rsidRPr="00F273C9" w:rsidDel="003C41D2">
                              <w:rPr>
                                <w:rFonts w:ascii="Times New Roman" w:hAnsi="Times New Roman"/>
                                <w:color w:val="000000" w:themeColor="text1"/>
                                <w:sz w:val="20"/>
                                <w:szCs w:val="20"/>
                              </w:rPr>
                              <w:t xml:space="preserve"> </w:t>
                            </w:r>
                          </w:p>
                        </w:tc>
                      </w:tr>
                      <w:tr w:rsidR="00D617FD" w:rsidRPr="00B02480" w14:paraId="5368ABD8" w14:textId="77777777" w:rsidTr="0009457F">
                        <w:trPr>
                          <w:trHeight w:val="214"/>
                          <w:jc w:val="center"/>
                        </w:trPr>
                        <w:tc>
                          <w:tcPr>
                            <w:tcW w:w="0" w:type="auto"/>
                          </w:tcPr>
                          <w:p w14:paraId="2CBAD2E4" w14:textId="77777777" w:rsidR="00D617FD" w:rsidRPr="00F273C9" w:rsidRDefault="00D617FD" w:rsidP="00C532F1">
                            <w:pPr>
                              <w:spacing w:line="240" w:lineRule="auto"/>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13</w:t>
                            </w:r>
                          </w:p>
                        </w:tc>
                        <w:tc>
                          <w:tcPr>
                            <w:tcW w:w="0" w:type="auto"/>
                          </w:tcPr>
                          <w:p w14:paraId="16394F0B" w14:textId="77777777" w:rsidR="00D617FD" w:rsidRPr="00F273C9" w:rsidRDefault="00D617FD" w:rsidP="00C532F1">
                            <w:pPr>
                              <w:spacing w:line="240" w:lineRule="auto"/>
                              <w:ind w:firstLine="13"/>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Block diagram</w:t>
                            </w:r>
                          </w:p>
                        </w:tc>
                        <w:tc>
                          <w:tcPr>
                            <w:tcW w:w="0" w:type="auto"/>
                          </w:tcPr>
                          <w:p w14:paraId="2F9A2726"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Component diagram</w:t>
                            </w:r>
                          </w:p>
                        </w:tc>
                        <w:tc>
                          <w:tcPr>
                            <w:tcW w:w="0" w:type="auto"/>
                          </w:tcPr>
                          <w:p w14:paraId="47DCA197" w14:textId="77777777" w:rsidR="00D617FD" w:rsidRPr="00F273C9" w:rsidRDefault="00D617FD" w:rsidP="00C532F1">
                            <w:pPr>
                              <w:tabs>
                                <w:tab w:val="left" w:pos="0"/>
                              </w:tabs>
                              <w:spacing w:line="240" w:lineRule="auto"/>
                              <w:ind w:firstLine="0"/>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762FEDF3"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Pr>
                                <w:rFonts w:ascii="Times New Roman" w:hAnsi="Times New Roman"/>
                                <w:color w:val="000000" w:themeColor="text1"/>
                                <w:sz w:val="20"/>
                                <w:szCs w:val="20"/>
                              </w:rPr>
                              <w:t>vertical</w:t>
                            </w:r>
                          </w:p>
                        </w:tc>
                        <w:tc>
                          <w:tcPr>
                            <w:tcW w:w="0" w:type="auto"/>
                          </w:tcPr>
                          <w:p w14:paraId="27C88A26"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Intra-Micro</w:t>
                            </w:r>
                          </w:p>
                        </w:tc>
                      </w:tr>
                      <w:tr w:rsidR="00D617FD" w:rsidRPr="00B02480" w14:paraId="3BC4F828" w14:textId="77777777" w:rsidTr="0009457F">
                        <w:trPr>
                          <w:trHeight w:val="234"/>
                          <w:jc w:val="center"/>
                        </w:trPr>
                        <w:tc>
                          <w:tcPr>
                            <w:tcW w:w="0" w:type="auto"/>
                          </w:tcPr>
                          <w:p w14:paraId="719567B7" w14:textId="77777777" w:rsidR="00D617FD" w:rsidRPr="00F273C9" w:rsidRDefault="00D617FD" w:rsidP="00C532F1">
                            <w:pPr>
                              <w:spacing w:line="240" w:lineRule="auto"/>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14</w:t>
                            </w:r>
                          </w:p>
                        </w:tc>
                        <w:tc>
                          <w:tcPr>
                            <w:tcW w:w="0" w:type="auto"/>
                          </w:tcPr>
                          <w:p w14:paraId="0BB8C70D" w14:textId="77777777" w:rsidR="00D617FD" w:rsidRPr="00F273C9" w:rsidRDefault="00D617FD" w:rsidP="00C532F1">
                            <w:pPr>
                              <w:spacing w:line="240" w:lineRule="auto"/>
                              <w:ind w:firstLine="13"/>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Block diagram</w:t>
                            </w:r>
                          </w:p>
                        </w:tc>
                        <w:tc>
                          <w:tcPr>
                            <w:tcW w:w="0" w:type="auto"/>
                          </w:tcPr>
                          <w:p w14:paraId="4AB90308" w14:textId="77777777" w:rsidR="00D617FD" w:rsidRPr="00F273C9" w:rsidRDefault="00D617FD" w:rsidP="00C532F1">
                            <w:pPr>
                              <w:spacing w:line="240" w:lineRule="auto"/>
                              <w:ind w:firstLine="22"/>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Activity diagram</w:t>
                            </w:r>
                          </w:p>
                        </w:tc>
                        <w:tc>
                          <w:tcPr>
                            <w:tcW w:w="0" w:type="auto"/>
                          </w:tcPr>
                          <w:p w14:paraId="36B6246C" w14:textId="77777777" w:rsidR="00D617FD" w:rsidRPr="00F273C9" w:rsidRDefault="00D617FD" w:rsidP="00C532F1">
                            <w:pPr>
                              <w:tabs>
                                <w:tab w:val="left" w:pos="0"/>
                              </w:tabs>
                              <w:spacing w:line="240" w:lineRule="auto"/>
                              <w:ind w:firstLine="0"/>
                              <w:jc w:val="left"/>
                              <w:rPr>
                                <w:rFonts w:ascii="Times New Roman" w:hAnsi="Times New Roman"/>
                                <w:color w:val="000000" w:themeColor="text1"/>
                                <w:sz w:val="20"/>
                                <w:szCs w:val="20"/>
                              </w:rPr>
                            </w:pPr>
                            <w:r w:rsidRPr="00F273C9">
                              <w:rPr>
                                <w:rFonts w:ascii="Times New Roman" w:hAnsi="Times New Roman"/>
                                <w:color w:val="000000" w:themeColor="text1"/>
                                <w:sz w:val="20"/>
                                <w:szCs w:val="20"/>
                              </w:rPr>
                              <w:t>se-link</w:t>
                            </w:r>
                          </w:p>
                        </w:tc>
                        <w:tc>
                          <w:tcPr>
                            <w:tcW w:w="0" w:type="auto"/>
                          </w:tcPr>
                          <w:p w14:paraId="04A006E6"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Pr>
                                <w:rFonts w:ascii="Times New Roman" w:hAnsi="Times New Roman"/>
                                <w:color w:val="000000" w:themeColor="text1"/>
                                <w:sz w:val="20"/>
                                <w:szCs w:val="20"/>
                              </w:rPr>
                              <w:t>vertical</w:t>
                            </w:r>
                          </w:p>
                        </w:tc>
                        <w:tc>
                          <w:tcPr>
                            <w:tcW w:w="0" w:type="auto"/>
                          </w:tcPr>
                          <w:p w14:paraId="0A3559DC" w14:textId="77777777" w:rsidR="00D617FD" w:rsidRPr="00F273C9" w:rsidRDefault="00D617FD" w:rsidP="00C532F1">
                            <w:pPr>
                              <w:spacing w:line="240" w:lineRule="auto"/>
                              <w:ind w:firstLine="0"/>
                              <w:jc w:val="left"/>
                              <w:rPr>
                                <w:rFonts w:ascii="Times New Roman" w:hAnsi="Times New Roman"/>
                                <w:color w:val="000000" w:themeColor="text1"/>
                                <w:sz w:val="20"/>
                                <w:szCs w:val="20"/>
                              </w:rPr>
                            </w:pPr>
                            <w:r>
                              <w:rPr>
                                <w:rFonts w:ascii="Times New Roman" w:hAnsi="Times New Roman"/>
                                <w:color w:val="000000" w:themeColor="text1"/>
                                <w:sz w:val="20"/>
                                <w:szCs w:val="20"/>
                              </w:rPr>
                              <w:t>Intra-Micro</w:t>
                            </w:r>
                          </w:p>
                        </w:tc>
                      </w:tr>
                      <w:tr w:rsidR="00D617FD" w:rsidRPr="00B02480" w14:paraId="547C624E" w14:textId="77777777" w:rsidTr="0009457F">
                        <w:trPr>
                          <w:trHeight w:val="214"/>
                          <w:jc w:val="center"/>
                        </w:trPr>
                        <w:tc>
                          <w:tcPr>
                            <w:tcW w:w="0" w:type="auto"/>
                          </w:tcPr>
                          <w:p w14:paraId="0E70E8F5" w14:textId="77777777" w:rsidR="00D617FD" w:rsidRPr="00F273C9" w:rsidRDefault="00D617FD" w:rsidP="00C532F1">
                            <w:pPr>
                              <w:spacing w:line="240" w:lineRule="auto"/>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15</w:t>
                            </w:r>
                          </w:p>
                        </w:tc>
                        <w:tc>
                          <w:tcPr>
                            <w:tcW w:w="0" w:type="auto"/>
                          </w:tcPr>
                          <w:p w14:paraId="1CA5AAFD" w14:textId="77777777" w:rsidR="00D617FD" w:rsidRPr="00F273C9" w:rsidRDefault="00D617FD" w:rsidP="00C532F1">
                            <w:pPr>
                              <w:spacing w:line="240" w:lineRule="auto"/>
                              <w:ind w:firstLine="13"/>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Activity diagram</w:t>
                            </w:r>
                          </w:p>
                        </w:tc>
                        <w:tc>
                          <w:tcPr>
                            <w:tcW w:w="0" w:type="auto"/>
                          </w:tcPr>
                          <w:p w14:paraId="1A9D774A" w14:textId="77777777" w:rsidR="00D617FD" w:rsidRPr="00F273C9" w:rsidRDefault="00D617FD" w:rsidP="00C532F1">
                            <w:pPr>
                              <w:spacing w:line="240" w:lineRule="auto"/>
                              <w:ind w:firstLine="22"/>
                              <w:jc w:val="left"/>
                              <w:rPr>
                                <w:rFonts w:ascii="Times New Roman" w:hAnsi="Times New Roman"/>
                                <w:b/>
                                <w:iCs/>
                                <w:color w:val="000000" w:themeColor="text1"/>
                                <w:sz w:val="20"/>
                                <w:szCs w:val="20"/>
                              </w:rPr>
                            </w:pPr>
                            <w:r w:rsidRPr="00F273C9">
                              <w:rPr>
                                <w:rFonts w:ascii="Times New Roman" w:hAnsi="Times New Roman"/>
                                <w:color w:val="000000" w:themeColor="text1"/>
                                <w:sz w:val="20"/>
                                <w:szCs w:val="20"/>
                              </w:rPr>
                              <w:t>Component diagram</w:t>
                            </w:r>
                          </w:p>
                        </w:tc>
                        <w:tc>
                          <w:tcPr>
                            <w:tcW w:w="0" w:type="auto"/>
                          </w:tcPr>
                          <w:p w14:paraId="25F62162" w14:textId="77777777" w:rsidR="00D617FD" w:rsidRPr="00F273C9" w:rsidRDefault="00D617FD" w:rsidP="00C532F1">
                            <w:pPr>
                              <w:tabs>
                                <w:tab w:val="left" w:pos="0"/>
                              </w:tabs>
                              <w:spacing w:line="240" w:lineRule="auto"/>
                              <w:ind w:firstLine="0"/>
                              <w:jc w:val="left"/>
                              <w:rPr>
                                <w:rFonts w:ascii="Times New Roman" w:eastAsia="SimSun" w:hAnsi="Times New Roman"/>
                                <w:b/>
                                <w:bCs/>
                                <w:iCs/>
                                <w:color w:val="000000" w:themeColor="text1"/>
                                <w:sz w:val="20"/>
                                <w:szCs w:val="20"/>
                              </w:rPr>
                            </w:pPr>
                            <w:r w:rsidRPr="00F273C9">
                              <w:rPr>
                                <w:rFonts w:ascii="Times New Roman" w:hAnsi="Times New Roman"/>
                                <w:color w:val="000000" w:themeColor="text1"/>
                                <w:sz w:val="20"/>
                                <w:szCs w:val="20"/>
                              </w:rPr>
                              <w:t>se-link</w:t>
                            </w:r>
                          </w:p>
                        </w:tc>
                        <w:tc>
                          <w:tcPr>
                            <w:tcW w:w="0" w:type="auto"/>
                          </w:tcPr>
                          <w:p w14:paraId="6E6B7BB9" w14:textId="77777777" w:rsidR="00D617FD" w:rsidRPr="00F273C9" w:rsidRDefault="00D617FD" w:rsidP="00C532F1">
                            <w:pPr>
                              <w:tabs>
                                <w:tab w:val="left" w:pos="956"/>
                              </w:tabs>
                              <w:spacing w:line="240" w:lineRule="auto"/>
                              <w:ind w:hanging="16"/>
                              <w:jc w:val="left"/>
                              <w:rPr>
                                <w:rFonts w:ascii="Times New Roman" w:hAnsi="Times New Roman"/>
                                <w:color w:val="000000" w:themeColor="text1"/>
                                <w:sz w:val="20"/>
                                <w:szCs w:val="20"/>
                              </w:rPr>
                            </w:pPr>
                            <w:r>
                              <w:rPr>
                                <w:rFonts w:ascii="Times New Roman" w:hAnsi="Times New Roman"/>
                                <w:color w:val="000000" w:themeColor="text1"/>
                                <w:sz w:val="20"/>
                                <w:szCs w:val="20"/>
                              </w:rPr>
                              <w:t>vertical</w:t>
                            </w:r>
                          </w:p>
                        </w:tc>
                        <w:tc>
                          <w:tcPr>
                            <w:tcW w:w="0" w:type="auto"/>
                          </w:tcPr>
                          <w:p w14:paraId="2C766138" w14:textId="77777777" w:rsidR="00D617FD" w:rsidRPr="00F273C9" w:rsidRDefault="00D617FD" w:rsidP="00C532F1">
                            <w:pPr>
                              <w:spacing w:line="240" w:lineRule="auto"/>
                              <w:ind w:firstLine="0"/>
                              <w:jc w:val="left"/>
                              <w:rPr>
                                <w:rFonts w:ascii="Times New Roman" w:eastAsia="SimSun" w:hAnsi="Times New Roman"/>
                                <w:b/>
                                <w:bCs/>
                                <w:iCs/>
                                <w:color w:val="000000" w:themeColor="text1"/>
                                <w:sz w:val="20"/>
                                <w:szCs w:val="20"/>
                              </w:rPr>
                            </w:pPr>
                            <w:r>
                              <w:rPr>
                                <w:rFonts w:ascii="Times New Roman" w:hAnsi="Times New Roman"/>
                                <w:color w:val="000000" w:themeColor="text1"/>
                                <w:sz w:val="20"/>
                                <w:szCs w:val="20"/>
                              </w:rPr>
                              <w:t>Intra-Micro</w:t>
                            </w:r>
                          </w:p>
                        </w:tc>
                      </w:tr>
                      <w:bookmarkEnd w:id="9233"/>
                    </w:tbl>
                    <w:p w14:paraId="42D436AF" w14:textId="77777777" w:rsidR="00D617FD" w:rsidRPr="00B02480" w:rsidRDefault="00D617FD" w:rsidP="009A1BD6">
                      <w:pPr>
                        <w:rPr>
                          <w:rFonts w:ascii="Times New Roman" w:hAnsi="Times New Roman"/>
                          <w:sz w:val="20"/>
                          <w:szCs w:val="20"/>
                        </w:rPr>
                      </w:pPr>
                    </w:p>
                  </w:txbxContent>
                </v:textbox>
                <w10:wrap type="topAndBottom" anchorx="margin" anchory="margin"/>
              </v:shape>
            </w:pict>
          </mc:Fallback>
        </mc:AlternateContent>
      </w:r>
      <w:r w:rsidR="00B97147" w:rsidRPr="00C67C7F">
        <w:rPr>
          <w:rFonts w:ascii="Times New Roman" w:hAnsi="Times New Roman"/>
        </w:rPr>
        <w:fldChar w:fldCharType="begin"/>
      </w:r>
      <w:r w:rsidR="00B97147" w:rsidRPr="00C67C7F">
        <w:rPr>
          <w:rFonts w:ascii="Times New Roman" w:hAnsi="Times New Roman"/>
        </w:rPr>
        <w:instrText xml:space="preserve"> REF _Ref483308369 \h  \* MERGEFORMAT </w:instrText>
      </w:r>
      <w:r w:rsidR="00B97147" w:rsidRPr="00C67C7F">
        <w:rPr>
          <w:rFonts w:ascii="Times New Roman" w:hAnsi="Times New Roman"/>
        </w:rPr>
      </w:r>
      <w:r w:rsidR="00B97147" w:rsidRPr="00C67C7F">
        <w:rPr>
          <w:rFonts w:ascii="Times New Roman" w:hAnsi="Times New Roman"/>
        </w:rPr>
        <w:fldChar w:fldCharType="separate"/>
      </w:r>
      <w:ins w:id="9234" w:author="Nasser Mustafa [2]" w:date="2018-09-26T11:08:00Z">
        <w:r w:rsidR="00047800" w:rsidRPr="00047800">
          <w:rPr>
            <w:rFonts w:ascii="Times New Roman" w:hAnsi="Times New Roman"/>
            <w:rPrChange w:id="9235" w:author="Nasser Mustafa [2]" w:date="2018-09-26T11:08:00Z">
              <w:rPr>
                <w:sz w:val="20"/>
              </w:rPr>
            </w:rPrChange>
          </w:rPr>
          <w:t xml:space="preserve">Table </w:t>
        </w:r>
        <w:r w:rsidR="00047800" w:rsidRPr="00047800">
          <w:rPr>
            <w:rFonts w:ascii="Times New Roman" w:hAnsi="Times New Roman"/>
            <w:noProof/>
            <w:rPrChange w:id="9236" w:author="Nasser Mustafa [2]" w:date="2018-09-26T11:08:00Z">
              <w:rPr>
                <w:noProof/>
                <w:sz w:val="20"/>
              </w:rPr>
            </w:rPrChange>
          </w:rPr>
          <w:t>18</w:t>
        </w:r>
      </w:ins>
      <w:del w:id="9237" w:author="Nasser Mustafa [2]" w:date="2018-09-19T14:47:00Z">
        <w:r w:rsidR="00C779F7" w:rsidRPr="003379F6" w:rsidDel="00740534">
          <w:rPr>
            <w:rFonts w:ascii="Times New Roman" w:hAnsi="Times New Roman"/>
          </w:rPr>
          <w:delText xml:space="preserve">Table </w:delText>
        </w:r>
        <w:r w:rsidR="00C779F7" w:rsidRPr="003379F6" w:rsidDel="00740534">
          <w:rPr>
            <w:rFonts w:ascii="Times New Roman" w:hAnsi="Times New Roman"/>
            <w:noProof/>
          </w:rPr>
          <w:delText>18</w:delText>
        </w:r>
      </w:del>
      <w:r w:rsidR="00B97147" w:rsidRPr="00C67C7F">
        <w:rPr>
          <w:rFonts w:ascii="Times New Roman" w:hAnsi="Times New Roman"/>
        </w:rPr>
        <w:fldChar w:fldCharType="end"/>
      </w:r>
      <w:r w:rsidR="00B97147" w:rsidRPr="00C67C7F">
        <w:rPr>
          <w:rFonts w:ascii="Times New Roman" w:hAnsi="Times New Roman"/>
        </w:rPr>
        <w:t xml:space="preserve"> presents the possible cases for linking the Slat/Flap requirements and artifacts. The trace links among the requirements or artifacts are configured</w:t>
      </w:r>
      <w:r w:rsidR="00B97147" w:rsidRPr="00C67C7F">
        <w:rPr>
          <w:noProof/>
          <w:lang w:eastAsia="zh-CN"/>
        </w:rPr>
        <w:t xml:space="preserve"> </w:t>
      </w:r>
      <w:r w:rsidR="008E5907">
        <w:rPr>
          <w:rFonts w:ascii="Times New Roman" w:hAnsi="Times New Roman"/>
        </w:rPr>
        <w:t xml:space="preserve">based on the level of </w:t>
      </w:r>
      <w:r w:rsidR="00B97147" w:rsidRPr="00C67C7F">
        <w:rPr>
          <w:rFonts w:ascii="Times New Roman" w:hAnsi="Times New Roman"/>
        </w:rPr>
        <w:t>granularity, the type of the artifacts, and the purpose for establishing a trace link, according to our trace links taxonomy.</w:t>
      </w:r>
    </w:p>
    <w:p w14:paraId="4199C99A" w14:textId="0449915D"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As indicated </w:t>
      </w:r>
      <w:r w:rsidRPr="00C67C7F">
        <w:rPr>
          <w:rFonts w:ascii="Times New Roman" w:hAnsi="Times New Roman"/>
          <w:noProof/>
        </w:rPr>
        <w:t>in</w:t>
      </w:r>
      <w:r w:rsidRPr="00C67C7F">
        <w:rPr>
          <w:rFonts w:ascii="Times New Roman" w:hAnsi="Times New Roman"/>
        </w:rPr>
        <w:t xml:space="preserve"> </w:t>
      </w:r>
      <w:r w:rsidRPr="00C67C7F">
        <w:rPr>
          <w:rFonts w:ascii="Times New Roman" w:hAnsi="Times New Roman"/>
        </w:rPr>
        <w:fldChar w:fldCharType="begin"/>
      </w:r>
      <w:r w:rsidRPr="00C67C7F">
        <w:rPr>
          <w:rFonts w:ascii="Times New Roman" w:hAnsi="Times New Roman"/>
        </w:rPr>
        <w:instrText xml:space="preserve"> REF _Ref483308369 \h  \* MERGEFORMAT </w:instrText>
      </w:r>
      <w:r w:rsidRPr="00C67C7F">
        <w:rPr>
          <w:rFonts w:ascii="Times New Roman" w:hAnsi="Times New Roman"/>
        </w:rPr>
      </w:r>
      <w:r w:rsidRPr="00C67C7F">
        <w:rPr>
          <w:rFonts w:ascii="Times New Roman" w:hAnsi="Times New Roman"/>
        </w:rPr>
        <w:fldChar w:fldCharType="separate"/>
      </w:r>
      <w:ins w:id="9238" w:author="Nasser Mustafa [2]" w:date="2018-09-26T11:08:00Z">
        <w:r w:rsidR="00047800" w:rsidRPr="00047800">
          <w:rPr>
            <w:rFonts w:ascii="Times New Roman" w:hAnsi="Times New Roman"/>
            <w:rPrChange w:id="9239" w:author="Nasser Mustafa [2]" w:date="2018-09-26T11:08:00Z">
              <w:rPr>
                <w:sz w:val="20"/>
              </w:rPr>
            </w:rPrChange>
          </w:rPr>
          <w:t xml:space="preserve">Table </w:t>
        </w:r>
        <w:r w:rsidR="00047800" w:rsidRPr="00047800">
          <w:rPr>
            <w:rFonts w:ascii="Times New Roman" w:hAnsi="Times New Roman"/>
            <w:noProof/>
            <w:rPrChange w:id="9240" w:author="Nasser Mustafa [2]" w:date="2018-09-26T11:08:00Z">
              <w:rPr>
                <w:noProof/>
                <w:sz w:val="20"/>
              </w:rPr>
            </w:rPrChange>
          </w:rPr>
          <w:t>18</w:t>
        </w:r>
      </w:ins>
      <w:del w:id="9241" w:author="Nasser Mustafa [2]" w:date="2018-09-19T14:47:00Z">
        <w:r w:rsidR="00C779F7" w:rsidRPr="003379F6" w:rsidDel="00740534">
          <w:rPr>
            <w:rFonts w:ascii="Times New Roman" w:hAnsi="Times New Roman"/>
          </w:rPr>
          <w:delText xml:space="preserve">Table </w:delText>
        </w:r>
        <w:r w:rsidR="00C779F7" w:rsidRPr="003379F6" w:rsidDel="00740534">
          <w:rPr>
            <w:rFonts w:ascii="Times New Roman" w:hAnsi="Times New Roman"/>
            <w:noProof/>
          </w:rPr>
          <w:delText>18</w:delText>
        </w:r>
      </w:del>
      <w:r w:rsidRPr="00C67C7F">
        <w:rPr>
          <w:rFonts w:ascii="Times New Roman" w:hAnsi="Times New Roman"/>
        </w:rPr>
        <w:fldChar w:fldCharType="end"/>
      </w:r>
      <w:r w:rsidRPr="00C67C7F">
        <w:rPr>
          <w:rFonts w:ascii="Times New Roman" w:hAnsi="Times New Roman"/>
        </w:rPr>
        <w:t>, at a coarse level of granularity,</w:t>
      </w:r>
      <w:r w:rsidR="00F47AEA">
        <w:rPr>
          <w:rFonts w:ascii="Times New Roman" w:hAnsi="Times New Roman"/>
        </w:rPr>
        <w:t xml:space="preserve"> a trace link can have either a</w:t>
      </w:r>
      <w:r w:rsidRPr="00C67C7F">
        <w:rPr>
          <w:rFonts w:ascii="Times New Roman" w:hAnsi="Times New Roman"/>
        </w:rPr>
        <w:t xml:space="preserve"> </w:t>
      </w:r>
      <w:r w:rsidR="00A64F3E">
        <w:rPr>
          <w:rFonts w:ascii="Times New Roman" w:hAnsi="Times New Roman"/>
        </w:rPr>
        <w:t>Model Driven Engineering</w:t>
      </w:r>
      <w:r w:rsidRPr="00C67C7F">
        <w:rPr>
          <w:rFonts w:ascii="Times New Roman" w:hAnsi="Times New Roman"/>
        </w:rPr>
        <w:t xml:space="preserve">, </w:t>
      </w:r>
      <w:del w:id="9242" w:author="Yvan Labiche" w:date="2018-09-07T21:32:00Z">
        <w:r w:rsidR="008D1DF9" w:rsidDel="004C0003">
          <w:rPr>
            <w:rFonts w:ascii="Times New Roman" w:hAnsi="Times New Roman"/>
          </w:rPr>
          <w:delText>Requirement Engineering</w:delText>
        </w:r>
      </w:del>
      <w:ins w:id="9243" w:author="Yvan Labiche" w:date="2018-09-07T21:32:00Z">
        <w:r w:rsidR="004C0003">
          <w:rPr>
            <w:rFonts w:ascii="Times New Roman" w:hAnsi="Times New Roman"/>
          </w:rPr>
          <w:t>Requirements Engineering</w:t>
        </w:r>
      </w:ins>
      <w:r w:rsidRPr="00C67C7F">
        <w:rPr>
          <w:rFonts w:ascii="Times New Roman" w:hAnsi="Times New Roman"/>
        </w:rPr>
        <w:t xml:space="preserve">, or </w:t>
      </w:r>
      <w:r w:rsidR="008D1DF9">
        <w:rPr>
          <w:rFonts w:ascii="Times New Roman" w:hAnsi="Times New Roman"/>
        </w:rPr>
        <w:t>Systems Engineering</w:t>
      </w:r>
      <w:r w:rsidRPr="00C67C7F">
        <w:rPr>
          <w:rFonts w:ascii="Times New Roman" w:hAnsi="Times New Roman"/>
        </w:rPr>
        <w:t xml:space="preserve"> link type. At a fine level of granularity more types can be inferred based on the classification specified in the taxonomy. For instance, at a coarse level, the trace link betw</w:t>
      </w:r>
      <w:r w:rsidR="008D1DF9">
        <w:rPr>
          <w:rFonts w:ascii="Times New Roman" w:hAnsi="Times New Roman"/>
        </w:rPr>
        <w:t xml:space="preserve">een RQ1.1 and RQ1.2 has the </w:t>
      </w:r>
      <w:r w:rsidR="008D1DF9" w:rsidRPr="008D1DF9">
        <w:rPr>
          <w:rFonts w:ascii="Times New Roman" w:hAnsi="Times New Roman"/>
          <w:i/>
        </w:rPr>
        <w:t>RE</w:t>
      </w:r>
      <w:r w:rsidR="008D1DF9">
        <w:rPr>
          <w:rFonts w:ascii="Times New Roman" w:hAnsi="Times New Roman"/>
        </w:rPr>
        <w:t xml:space="preserve"> </w:t>
      </w:r>
      <w:r w:rsidRPr="00C67C7F">
        <w:rPr>
          <w:rFonts w:ascii="Times New Roman" w:hAnsi="Times New Roman"/>
        </w:rPr>
        <w:t xml:space="preserve">type since the two requirements are linked together in the elicitation phase. However, in order to specify exactly how RQ1.1 and RQ1.2 are related to each other, a </w:t>
      </w:r>
      <w:r w:rsidRPr="00C67C7F">
        <w:rPr>
          <w:rFonts w:ascii="Times New Roman" w:hAnsi="Times New Roman"/>
          <w:noProof/>
        </w:rPr>
        <w:t>fine</w:t>
      </w:r>
      <w:r w:rsidRPr="00C67C7F">
        <w:rPr>
          <w:rFonts w:ascii="Times New Roman" w:hAnsi="Times New Roman"/>
        </w:rPr>
        <w:t xml:space="preserve">-grained traceability is required. Therefore, the trace link between the two requirements is specified as a </w:t>
      </w:r>
      <w:r w:rsidRPr="00C67C7F">
        <w:rPr>
          <w:rFonts w:ascii="Times New Roman" w:hAnsi="Times New Roman"/>
          <w:i/>
        </w:rPr>
        <w:t>Derive</w:t>
      </w:r>
      <w:r w:rsidRPr="00C67C7F">
        <w:rPr>
          <w:rFonts w:ascii="Times New Roman" w:hAnsi="Times New Roman"/>
        </w:rPr>
        <w:t xml:space="preserve"> trace link since requi</w:t>
      </w:r>
      <w:r w:rsidR="008E5907">
        <w:rPr>
          <w:rFonts w:ascii="Times New Roman" w:hAnsi="Times New Roman"/>
        </w:rPr>
        <w:t>rement RQ1.2 is derived from</w:t>
      </w:r>
      <w:r w:rsidRPr="00C67C7F">
        <w:rPr>
          <w:rFonts w:ascii="Times New Roman" w:hAnsi="Times New Roman"/>
        </w:rPr>
        <w:t xml:space="preserve"> requirement RQ1.1. Other types of trace links are specified in </w:t>
      </w:r>
      <w:r w:rsidRPr="00C67C7F">
        <w:rPr>
          <w:rFonts w:ascii="Times New Roman" w:hAnsi="Times New Roman"/>
        </w:rPr>
        <w:fldChar w:fldCharType="begin"/>
      </w:r>
      <w:r w:rsidRPr="00C67C7F">
        <w:rPr>
          <w:rFonts w:ascii="Times New Roman" w:hAnsi="Times New Roman"/>
        </w:rPr>
        <w:instrText xml:space="preserve"> REF _Ref483308369 \h  \* MERGEFORMAT </w:instrText>
      </w:r>
      <w:r w:rsidRPr="00C67C7F">
        <w:rPr>
          <w:rFonts w:ascii="Times New Roman" w:hAnsi="Times New Roman"/>
        </w:rPr>
      </w:r>
      <w:r w:rsidRPr="00C67C7F">
        <w:rPr>
          <w:rFonts w:ascii="Times New Roman" w:hAnsi="Times New Roman"/>
        </w:rPr>
        <w:fldChar w:fldCharType="separate"/>
      </w:r>
      <w:ins w:id="9244" w:author="Nasser Mustafa [2]" w:date="2018-09-26T11:08:00Z">
        <w:r w:rsidR="00047800" w:rsidRPr="00047800">
          <w:rPr>
            <w:rFonts w:ascii="Times New Roman" w:hAnsi="Times New Roman"/>
            <w:rPrChange w:id="9245" w:author="Nasser Mustafa [2]" w:date="2018-09-26T11:08:00Z">
              <w:rPr>
                <w:sz w:val="20"/>
              </w:rPr>
            </w:rPrChange>
          </w:rPr>
          <w:t xml:space="preserve">Table </w:t>
        </w:r>
        <w:r w:rsidR="00047800" w:rsidRPr="00047800">
          <w:rPr>
            <w:rFonts w:ascii="Times New Roman" w:hAnsi="Times New Roman"/>
            <w:noProof/>
            <w:rPrChange w:id="9246" w:author="Nasser Mustafa [2]" w:date="2018-09-26T11:08:00Z">
              <w:rPr>
                <w:noProof/>
                <w:sz w:val="20"/>
              </w:rPr>
            </w:rPrChange>
          </w:rPr>
          <w:t>18</w:t>
        </w:r>
      </w:ins>
      <w:del w:id="9247" w:author="Nasser Mustafa [2]" w:date="2018-09-19T14:47:00Z">
        <w:r w:rsidR="00C779F7" w:rsidRPr="003379F6" w:rsidDel="00740534">
          <w:rPr>
            <w:rFonts w:ascii="Times New Roman" w:hAnsi="Times New Roman"/>
          </w:rPr>
          <w:delText xml:space="preserve">Table </w:delText>
        </w:r>
        <w:r w:rsidR="00C779F7" w:rsidRPr="003379F6" w:rsidDel="00740534">
          <w:rPr>
            <w:rFonts w:ascii="Times New Roman" w:hAnsi="Times New Roman"/>
            <w:noProof/>
          </w:rPr>
          <w:delText>18</w:delText>
        </w:r>
      </w:del>
      <w:r w:rsidRPr="00C67C7F">
        <w:rPr>
          <w:rFonts w:ascii="Times New Roman" w:hAnsi="Times New Roman"/>
        </w:rPr>
        <w:fldChar w:fldCharType="end"/>
      </w:r>
      <w:r w:rsidRPr="00C67C7F">
        <w:rPr>
          <w:rFonts w:ascii="Times New Roman" w:hAnsi="Times New Roman"/>
        </w:rPr>
        <w:t xml:space="preserve"> based on the needs explained in the Slat/Flap case study. For instance, the requirements are traced also to some design elements such as activity diagrams and block diagrams. Moreover, the case study would involve other artifacts if this needs to be </w:t>
      </w:r>
      <w:r w:rsidR="009A1BD6" w:rsidRPr="00C67C7F">
        <w:rPr>
          <w:noProof/>
          <w:lang w:eastAsia="zh-CN"/>
        </w:rPr>
        <mc:AlternateContent>
          <mc:Choice Requires="wps">
            <w:drawing>
              <wp:anchor distT="45720" distB="45720" distL="114300" distR="114300" simplePos="0" relativeHeight="251713536" behindDoc="0" locked="0" layoutInCell="1" allowOverlap="1" wp14:anchorId="166F9D0E" wp14:editId="57D234F6">
                <wp:simplePos x="0" y="0"/>
                <wp:positionH relativeFrom="margin">
                  <wp:posOffset>42349</wp:posOffset>
                </wp:positionH>
                <wp:positionV relativeFrom="margin">
                  <wp:align>bottom</wp:align>
                </wp:positionV>
                <wp:extent cx="5724144" cy="4050792"/>
                <wp:effectExtent l="0" t="0" r="0" b="698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144" cy="4050792"/>
                        </a:xfrm>
                        <a:prstGeom prst="rect">
                          <a:avLst/>
                        </a:prstGeom>
                        <a:solidFill>
                          <a:srgbClr val="FFFFFF"/>
                        </a:solidFill>
                        <a:ln w="9525">
                          <a:noFill/>
                          <a:miter lim="800000"/>
                          <a:headEnd/>
                          <a:tailEnd/>
                        </a:ln>
                      </wps:spPr>
                      <wps:txbx>
                        <w:txbxContent>
                          <w:p w14:paraId="49F37848" w14:textId="28021D49" w:rsidR="00D617FD" w:rsidRPr="00E759BE" w:rsidRDefault="00D617FD" w:rsidP="00E54D34">
                            <w:pPr>
                              <w:pStyle w:val="Caption"/>
                              <w:rPr>
                                <w:rFonts w:ascii="Times New Roman" w:hAnsi="Times New Roman"/>
                                <w:sz w:val="20"/>
                                <w:szCs w:val="20"/>
                              </w:rPr>
                            </w:pPr>
                            <w:bookmarkStart w:id="9248" w:name="_Ref513401627"/>
                            <w:bookmarkStart w:id="9249" w:name="_Toc525723638"/>
                            <w:r w:rsidRPr="00E759BE">
                              <w:rPr>
                                <w:rFonts w:ascii="Times New Roman" w:hAnsi="Times New Roman"/>
                                <w:sz w:val="20"/>
                                <w:szCs w:val="20"/>
                              </w:rPr>
                              <w:t xml:space="preserve">Table </w:t>
                            </w:r>
                            <w:r w:rsidRPr="00E759BE">
                              <w:rPr>
                                <w:rFonts w:ascii="Times New Roman" w:hAnsi="Times New Roman"/>
                                <w:sz w:val="20"/>
                                <w:szCs w:val="20"/>
                              </w:rPr>
                              <w:fldChar w:fldCharType="begin"/>
                            </w:r>
                            <w:r w:rsidRPr="00E759BE">
                              <w:rPr>
                                <w:rFonts w:ascii="Times New Roman" w:hAnsi="Times New Roman"/>
                                <w:sz w:val="20"/>
                                <w:szCs w:val="20"/>
                              </w:rPr>
                              <w:instrText xml:space="preserve"> SEQ Table \* ARABIC </w:instrText>
                            </w:r>
                            <w:r w:rsidRPr="00E759BE">
                              <w:rPr>
                                <w:rFonts w:ascii="Times New Roman" w:hAnsi="Times New Roman"/>
                                <w:sz w:val="20"/>
                                <w:szCs w:val="20"/>
                              </w:rPr>
                              <w:fldChar w:fldCharType="separate"/>
                            </w:r>
                            <w:r>
                              <w:rPr>
                                <w:rFonts w:ascii="Times New Roman" w:hAnsi="Times New Roman"/>
                                <w:noProof/>
                                <w:sz w:val="20"/>
                                <w:szCs w:val="20"/>
                              </w:rPr>
                              <w:t>19</w:t>
                            </w:r>
                            <w:r w:rsidRPr="00E759BE">
                              <w:rPr>
                                <w:rFonts w:ascii="Times New Roman" w:hAnsi="Times New Roman"/>
                                <w:sz w:val="20"/>
                                <w:szCs w:val="20"/>
                              </w:rPr>
                              <w:fldChar w:fldCharType="end"/>
                            </w:r>
                            <w:bookmarkEnd w:id="9248"/>
                            <w:r>
                              <w:rPr>
                                <w:rFonts w:ascii="Times New Roman" w:hAnsi="Times New Roman"/>
                                <w:sz w:val="20"/>
                                <w:szCs w:val="20"/>
                              </w:rPr>
                              <w:t>: Test Cases for validating the traceability model</w:t>
                            </w:r>
                            <w:bookmarkEnd w:id="9249"/>
                          </w:p>
                          <w:tbl>
                            <w:tblPr>
                              <w:tblStyle w:val="TableGrid"/>
                              <w:tblW w:w="8820" w:type="dxa"/>
                              <w:tblInd w:w="-5" w:type="dxa"/>
                              <w:tblLayout w:type="fixed"/>
                              <w:tblLook w:val="04A0" w:firstRow="1" w:lastRow="0" w:firstColumn="1" w:lastColumn="0" w:noHBand="0" w:noVBand="1"/>
                            </w:tblPr>
                            <w:tblGrid>
                              <w:gridCol w:w="1080"/>
                              <w:gridCol w:w="3060"/>
                              <w:gridCol w:w="1350"/>
                              <w:gridCol w:w="1170"/>
                              <w:gridCol w:w="1080"/>
                              <w:gridCol w:w="1080"/>
                            </w:tblGrid>
                            <w:tr w:rsidR="00D617FD" w:rsidRPr="00896FFC" w14:paraId="7F2EF156" w14:textId="77777777" w:rsidTr="002C2CC0">
                              <w:tc>
                                <w:tcPr>
                                  <w:tcW w:w="1080" w:type="dxa"/>
                                </w:tcPr>
                                <w:p w14:paraId="1C5A4A29" w14:textId="66A54609"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validation Case</w:t>
                                  </w:r>
                                </w:p>
                              </w:tc>
                              <w:tc>
                                <w:tcPr>
                                  <w:tcW w:w="3060" w:type="dxa"/>
                                </w:tcPr>
                                <w:p w14:paraId="4EDBBEDE" w14:textId="0205CA47"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Description of Test Case</w:t>
                                  </w:r>
                                </w:p>
                              </w:tc>
                              <w:tc>
                                <w:tcPr>
                                  <w:tcW w:w="1350" w:type="dxa"/>
                                </w:tcPr>
                                <w:p w14:paraId="5F36186C" w14:textId="77777777" w:rsidR="00D617FD" w:rsidRPr="00896FFC" w:rsidRDefault="00D617FD" w:rsidP="00595655">
                                  <w:pPr>
                                    <w:pStyle w:val="ListParagraph"/>
                                    <w:tabs>
                                      <w:tab w:val="left" w:pos="1260"/>
                                    </w:tabs>
                                    <w:spacing w:line="276" w:lineRule="auto"/>
                                    <w:ind w:left="110" w:firstLine="0"/>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Source Artifact</w:t>
                                  </w:r>
                                </w:p>
                              </w:tc>
                              <w:tc>
                                <w:tcPr>
                                  <w:tcW w:w="1170" w:type="dxa"/>
                                </w:tcPr>
                                <w:p w14:paraId="3953D5E7" w14:textId="77777777" w:rsidR="00D617FD" w:rsidRPr="00896FFC" w:rsidRDefault="00D617FD" w:rsidP="00595655">
                                  <w:pPr>
                                    <w:pStyle w:val="ListParagraph"/>
                                    <w:tabs>
                                      <w:tab w:val="left" w:pos="1260"/>
                                    </w:tabs>
                                    <w:spacing w:line="276" w:lineRule="auto"/>
                                    <w:ind w:left="0" w:firstLine="0"/>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Target Artifact</w:t>
                                  </w:r>
                                </w:p>
                              </w:tc>
                              <w:tc>
                                <w:tcPr>
                                  <w:tcW w:w="1080" w:type="dxa"/>
                                </w:tcPr>
                                <w:p w14:paraId="6041E39F" w14:textId="77777777"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Criteria</w:t>
                                  </w:r>
                                </w:p>
                              </w:tc>
                              <w:tc>
                                <w:tcPr>
                                  <w:tcW w:w="1080" w:type="dxa"/>
                                </w:tcPr>
                                <w:p w14:paraId="5AC62965" w14:textId="77777777"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Object Diagram</w:t>
                                  </w:r>
                                </w:p>
                              </w:tc>
                            </w:tr>
                            <w:tr w:rsidR="00D617FD" w:rsidRPr="005F3D83" w14:paraId="7B0A0975" w14:textId="77777777" w:rsidTr="002C2CC0">
                              <w:tc>
                                <w:tcPr>
                                  <w:tcW w:w="1080" w:type="dxa"/>
                                </w:tcPr>
                                <w:p w14:paraId="5A523C8B" w14:textId="01256887" w:rsidR="00D617FD" w:rsidRPr="00F67A04" w:rsidRDefault="00D617FD" w:rsidP="00595655">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1</w:t>
                                  </w:r>
                                </w:p>
                              </w:tc>
                              <w:tc>
                                <w:tcPr>
                                  <w:tcW w:w="3060" w:type="dxa"/>
                                </w:tcPr>
                                <w:p w14:paraId="1FE990E4" w14:textId="77777777" w:rsidR="00D617FD" w:rsidRPr="00F67A04" w:rsidRDefault="00D617FD" w:rsidP="00595655">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Apply characarization to a trace link between two artifacts</w:t>
                                  </w:r>
                                </w:p>
                              </w:tc>
                              <w:tc>
                                <w:tcPr>
                                  <w:tcW w:w="1350" w:type="dxa"/>
                                  <w:shd w:val="clear" w:color="auto" w:fill="auto"/>
                                </w:tcPr>
                                <w:p w14:paraId="5E683FFC" w14:textId="77777777" w:rsidR="00D617FD" w:rsidRPr="00F67A04" w:rsidRDefault="00D617FD" w:rsidP="00A03164">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RQ1.1</w:t>
                                  </w:r>
                                </w:p>
                              </w:tc>
                              <w:tc>
                                <w:tcPr>
                                  <w:tcW w:w="1170" w:type="dxa"/>
                                </w:tcPr>
                                <w:p w14:paraId="606B997C" w14:textId="77777777" w:rsidR="00D617FD" w:rsidRPr="00F67A04" w:rsidRDefault="00D617FD" w:rsidP="00A03164">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tc>
                              <w:tc>
                                <w:tcPr>
                                  <w:tcW w:w="1080" w:type="dxa"/>
                                </w:tcPr>
                                <w:p w14:paraId="1AEC1C51" w14:textId="2968D82C" w:rsidR="00D617FD" w:rsidRPr="00F67A04" w:rsidRDefault="00D617FD" w:rsidP="000779B1">
                                  <w:pPr>
                                    <w:tabs>
                                      <w:tab w:val="left" w:pos="1260"/>
                                    </w:tabs>
                                    <w:spacing w:line="276" w:lineRule="auto"/>
                                    <w:ind w:left="-40" w:firstLine="19"/>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_Ref421356406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ValCr6</w:t>
                                  </w:r>
                                  <w:r>
                                    <w:rPr>
                                      <w:rFonts w:ascii="Times New Roman" w:eastAsia="MS Mincho" w:hAnsi="Times New Roman"/>
                                      <w:iCs/>
                                      <w:noProof/>
                                      <w:color w:val="000000"/>
                                      <w:sz w:val="20"/>
                                      <w:szCs w:val="20"/>
                                    </w:rPr>
                                    <w:fldChar w:fldCharType="end"/>
                                  </w:r>
                                </w:p>
                              </w:tc>
                              <w:tc>
                                <w:tcPr>
                                  <w:tcW w:w="1080" w:type="dxa"/>
                                </w:tcPr>
                                <w:p w14:paraId="5CC7EB64" w14:textId="77777777" w:rsidR="00D617FD" w:rsidRPr="002923D7" w:rsidRDefault="00D617FD" w:rsidP="002923D7">
                                  <w:pPr>
                                    <w:keepNext/>
                                    <w:rPr>
                                      <w:ins w:id="9250" w:author="Nasser Mustafa [2]" w:date="2018-09-26T11:11:00Z"/>
                                    </w:rPr>
                                  </w:pPr>
                                  <w:r>
                                    <w:rPr>
                                      <w:rFonts w:ascii="Times New Roman" w:eastAsia="MS Mincho" w:hAnsi="Times New Roman"/>
                                      <w:iCs/>
                                      <w:noProof/>
                                      <w:color w:val="FF0000"/>
                                      <w:sz w:val="20"/>
                                      <w:szCs w:val="20"/>
                                    </w:rPr>
                                    <w:fldChar w:fldCharType="begin"/>
                                  </w:r>
                                  <w:r>
                                    <w:rPr>
                                      <w:rFonts w:ascii="Times New Roman" w:eastAsia="MS Mincho" w:hAnsi="Times New Roman"/>
                                      <w:iCs/>
                                      <w:noProof/>
                                      <w:color w:val="000000"/>
                                      <w:sz w:val="20"/>
                                      <w:szCs w:val="20"/>
                                    </w:rPr>
                                    <w:instrText xml:space="preserve"> REF _Ref517366625 \h </w:instrText>
                                  </w:r>
                                  <w:r>
                                    <w:rPr>
                                      <w:rFonts w:ascii="Times New Roman" w:eastAsia="MS Mincho" w:hAnsi="Times New Roman"/>
                                      <w:iCs/>
                                      <w:noProof/>
                                      <w:color w:val="FF0000"/>
                                      <w:sz w:val="20"/>
                                      <w:szCs w:val="20"/>
                                    </w:rPr>
                                  </w:r>
                                  <w:r>
                                    <w:rPr>
                                      <w:rFonts w:ascii="Times New Roman" w:eastAsia="MS Mincho" w:hAnsi="Times New Roman"/>
                                      <w:iCs/>
                                      <w:noProof/>
                                      <w:color w:val="FF0000"/>
                                      <w:sz w:val="20"/>
                                      <w:szCs w:val="20"/>
                                    </w:rPr>
                                    <w:fldChar w:fldCharType="separate"/>
                                  </w:r>
                                </w:p>
                                <w:p w14:paraId="175BCDCA" w14:textId="7C9E3EC1" w:rsidR="00D617FD" w:rsidRPr="002923D7" w:rsidDel="00047800" w:rsidRDefault="00D617FD" w:rsidP="002923D7">
                                  <w:pPr>
                                    <w:keepNext/>
                                    <w:rPr>
                                      <w:del w:id="9251" w:author="Nasser Mustafa [2]" w:date="2018-09-26T11:11:00Z"/>
                                    </w:rPr>
                                  </w:pPr>
                                  <w:ins w:id="9252" w:author="Nasser Mustafa [2]" w:date="2018-09-26T11:11:00Z">
                                    <w:r w:rsidRPr="009738C2">
                                      <w:rPr>
                                        <w:sz w:val="20"/>
                                        <w:szCs w:val="20"/>
                                      </w:rPr>
                                      <w:t xml:space="preserve">Figure </w:t>
                                    </w:r>
                                    <w:r>
                                      <w:rPr>
                                        <w:noProof/>
                                        <w:sz w:val="20"/>
                                        <w:szCs w:val="20"/>
                                      </w:rPr>
                                      <w:t>26</w:t>
                                    </w:r>
                                  </w:ins>
                                </w:p>
                                <w:p w14:paraId="6F0702F9" w14:textId="416F9D26" w:rsidR="00D617FD" w:rsidRPr="00F67A04" w:rsidRDefault="00D617FD" w:rsidP="00CB64B2">
                                  <w:pPr>
                                    <w:tabs>
                                      <w:tab w:val="left" w:pos="1260"/>
                                    </w:tabs>
                                    <w:spacing w:line="276" w:lineRule="auto"/>
                                    <w:ind w:hanging="21"/>
                                    <w:jc w:val="left"/>
                                    <w:rPr>
                                      <w:rFonts w:ascii="Times New Roman" w:eastAsia="MS Mincho" w:hAnsi="Times New Roman"/>
                                      <w:iCs/>
                                      <w:noProof/>
                                      <w:color w:val="000000"/>
                                      <w:sz w:val="20"/>
                                      <w:szCs w:val="20"/>
                                    </w:rPr>
                                  </w:pPr>
                                  <w:del w:id="9253" w:author="Nasser Mustafa [2]" w:date="2018-09-26T11:11:00Z">
                                    <w:r w:rsidRPr="009738C2" w:rsidDel="00047800">
                                      <w:rPr>
                                        <w:sz w:val="20"/>
                                        <w:szCs w:val="20"/>
                                      </w:rPr>
                                      <w:delText xml:space="preserve">Figure </w:delText>
                                    </w:r>
                                    <w:r w:rsidDel="00047800">
                                      <w:rPr>
                                        <w:noProof/>
                                        <w:sz w:val="20"/>
                                        <w:szCs w:val="20"/>
                                      </w:rPr>
                                      <w:delText>25</w:delText>
                                    </w:r>
                                  </w:del>
                                  <w:r>
                                    <w:rPr>
                                      <w:rFonts w:ascii="Times New Roman" w:eastAsia="MS Mincho" w:hAnsi="Times New Roman"/>
                                      <w:iCs/>
                                      <w:noProof/>
                                      <w:color w:val="FF0000"/>
                                      <w:sz w:val="20"/>
                                      <w:szCs w:val="20"/>
                                    </w:rPr>
                                    <w:fldChar w:fldCharType="end"/>
                                  </w:r>
                                </w:p>
                              </w:tc>
                            </w:tr>
                            <w:tr w:rsidR="00D617FD" w:rsidRPr="005F3D83" w14:paraId="6E0E057D" w14:textId="77777777" w:rsidTr="002C2CC0">
                              <w:tc>
                                <w:tcPr>
                                  <w:tcW w:w="1080" w:type="dxa"/>
                                </w:tcPr>
                                <w:p w14:paraId="5AD6365E" w14:textId="771AB649" w:rsidR="00D617FD" w:rsidRDefault="00D617FD" w:rsidP="00CB64B2">
                                  <w:pPr>
                                    <w:tabs>
                                      <w:tab w:val="left" w:pos="340"/>
                                      <w:tab w:val="left" w:pos="1260"/>
                                    </w:tabs>
                                    <w:spacing w:line="276" w:lineRule="auto"/>
                                    <w:ind w:left="-110" w:firstLine="70"/>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2</w:t>
                                  </w:r>
                                </w:p>
                              </w:tc>
                              <w:tc>
                                <w:tcPr>
                                  <w:tcW w:w="3060" w:type="dxa"/>
                                </w:tcPr>
                                <w:p w14:paraId="66F09361" w14:textId="56D00FEB" w:rsidR="00D617FD" w:rsidRPr="00F67A04" w:rsidRDefault="00D617FD" w:rsidP="00CB64B2">
                                  <w:pPr>
                                    <w:tabs>
                                      <w:tab w:val="left" w:pos="203"/>
                                      <w:tab w:val="left" w:pos="391"/>
                                      <w:tab w:val="left" w:pos="1260"/>
                                    </w:tabs>
                                    <w:spacing w:line="276" w:lineRule="auto"/>
                                    <w:ind w:hanging="16"/>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Trace one so</w:t>
                                  </w:r>
                                  <w:r>
                                    <w:rPr>
                                      <w:rFonts w:ascii="Times New Roman" w:eastAsia="MS Mincho" w:hAnsi="Times New Roman"/>
                                      <w:iCs/>
                                      <w:noProof/>
                                      <w:color w:val="000000"/>
                                      <w:sz w:val="20"/>
                                      <w:szCs w:val="20"/>
                                    </w:rPr>
                                    <w:t>urce artifact to one target artifact</w:t>
                                  </w:r>
                                </w:p>
                              </w:tc>
                              <w:tc>
                                <w:tcPr>
                                  <w:tcW w:w="1350" w:type="dxa"/>
                                  <w:shd w:val="clear" w:color="auto" w:fill="auto"/>
                                </w:tcPr>
                                <w:p w14:paraId="3652EB45" w14:textId="06FF9EE3"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 xml:space="preserve">RQ1.1 </w:t>
                                  </w:r>
                                </w:p>
                              </w:tc>
                              <w:tc>
                                <w:tcPr>
                                  <w:tcW w:w="1170" w:type="dxa"/>
                                </w:tcPr>
                                <w:p w14:paraId="261899A6" w14:textId="177F2F40"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tc>
                              <w:tc>
                                <w:tcPr>
                                  <w:tcW w:w="1080" w:type="dxa"/>
                                </w:tcPr>
                                <w:p w14:paraId="18CB3825" w14:textId="503AA5CF" w:rsidR="00D617FD" w:rsidRDefault="00D617FD" w:rsidP="00CB64B2">
                                  <w:pPr>
                                    <w:tabs>
                                      <w:tab w:val="left" w:pos="1260"/>
                                    </w:tabs>
                                    <w:spacing w:line="276" w:lineRule="auto"/>
                                    <w:ind w:left="-40" w:firstLine="19"/>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fldChar w:fldCharType="begin"/>
                                  </w:r>
                                  <w:r w:rsidRPr="00F67A04">
                                    <w:rPr>
                                      <w:rFonts w:ascii="Times New Roman" w:eastAsia="MS Mincho" w:hAnsi="Times New Roman"/>
                                      <w:iCs/>
                                      <w:noProof/>
                                      <w:color w:val="000000"/>
                                      <w:sz w:val="20"/>
                                      <w:szCs w:val="20"/>
                                    </w:rPr>
                                    <w:instrText xml:space="preserve"> REF _Ref421356316 \n \h  \* MERGEFORMAT </w:instrText>
                                  </w:r>
                                  <w:r w:rsidRPr="00F67A04">
                                    <w:rPr>
                                      <w:rFonts w:ascii="Times New Roman" w:eastAsia="MS Mincho" w:hAnsi="Times New Roman"/>
                                      <w:iCs/>
                                      <w:noProof/>
                                      <w:color w:val="000000"/>
                                      <w:sz w:val="20"/>
                                      <w:szCs w:val="20"/>
                                    </w:rPr>
                                  </w:r>
                                  <w:r w:rsidRPr="00F67A04">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ValCr3</w:t>
                                  </w:r>
                                  <w:r w:rsidRPr="00F67A04">
                                    <w:rPr>
                                      <w:rFonts w:ascii="Times New Roman" w:eastAsia="MS Mincho" w:hAnsi="Times New Roman"/>
                                      <w:iCs/>
                                      <w:noProof/>
                                      <w:color w:val="000000"/>
                                      <w:sz w:val="20"/>
                                      <w:szCs w:val="20"/>
                                    </w:rPr>
                                    <w:fldChar w:fldCharType="end"/>
                                  </w:r>
                                  <w:r w:rsidRPr="00F67A04">
                                    <w:rPr>
                                      <w:rFonts w:ascii="Times New Roman" w:eastAsia="MS Mincho" w:hAnsi="Times New Roman"/>
                                      <w:iCs/>
                                      <w:noProof/>
                                      <w:color w:val="000000"/>
                                      <w:sz w:val="20"/>
                                      <w:szCs w:val="20"/>
                                    </w:rPr>
                                    <w:t xml:space="preserve">, </w:t>
                                  </w:r>
                                  <w:r w:rsidRPr="00F67A04">
                                    <w:rPr>
                                      <w:rFonts w:ascii="Times New Roman" w:eastAsia="MS Mincho" w:hAnsi="Times New Roman"/>
                                      <w:iCs/>
                                      <w:noProof/>
                                      <w:color w:val="000000"/>
                                      <w:sz w:val="20"/>
                                      <w:szCs w:val="20"/>
                                    </w:rPr>
                                    <w:fldChar w:fldCharType="begin"/>
                                  </w:r>
                                  <w:r w:rsidRPr="00F67A04">
                                    <w:rPr>
                                      <w:rFonts w:ascii="Times New Roman" w:eastAsia="MS Mincho" w:hAnsi="Times New Roman"/>
                                      <w:iCs/>
                                      <w:noProof/>
                                      <w:color w:val="000000"/>
                                      <w:sz w:val="20"/>
                                      <w:szCs w:val="20"/>
                                    </w:rPr>
                                    <w:instrText xml:space="preserve"> REF _Ref513409051 \n \h  \* MERGEFORMAT </w:instrText>
                                  </w:r>
                                  <w:r w:rsidRPr="00F67A04">
                                    <w:rPr>
                                      <w:rFonts w:ascii="Times New Roman" w:eastAsia="MS Mincho" w:hAnsi="Times New Roman"/>
                                      <w:iCs/>
                                      <w:noProof/>
                                      <w:color w:val="000000"/>
                                      <w:sz w:val="20"/>
                                      <w:szCs w:val="20"/>
                                    </w:rPr>
                                  </w:r>
                                  <w:r w:rsidRPr="00F67A04">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ValCr7</w:t>
                                  </w:r>
                                  <w:r w:rsidRPr="00F67A04">
                                    <w:rPr>
                                      <w:rFonts w:ascii="Times New Roman" w:eastAsia="MS Mincho" w:hAnsi="Times New Roman"/>
                                      <w:iCs/>
                                      <w:noProof/>
                                      <w:color w:val="000000"/>
                                      <w:sz w:val="20"/>
                                      <w:szCs w:val="20"/>
                                    </w:rPr>
                                    <w:fldChar w:fldCharType="end"/>
                                  </w:r>
                                </w:p>
                              </w:tc>
                              <w:tc>
                                <w:tcPr>
                                  <w:tcW w:w="1080" w:type="dxa"/>
                                </w:tcPr>
                                <w:p w14:paraId="473597D1" w14:textId="631DE5AF" w:rsidR="00D617FD" w:rsidRDefault="00D617FD" w:rsidP="00BB2CE3">
                                  <w:pPr>
                                    <w:tabs>
                                      <w:tab w:val="left" w:pos="1260"/>
                                    </w:tabs>
                                    <w:spacing w:line="276" w:lineRule="auto"/>
                                    <w:ind w:hanging="21"/>
                                    <w:rPr>
                                      <w:rFonts w:ascii="Times New Roman" w:eastAsia="MS Mincho" w:hAnsi="Times New Roman"/>
                                      <w:iCs/>
                                      <w:noProof/>
                                      <w:color w:val="FF0000"/>
                                      <w:sz w:val="20"/>
                                      <w:szCs w:val="20"/>
                                    </w:rPr>
                                  </w:pPr>
                                  <w:r>
                                    <w:rPr>
                                      <w:rFonts w:ascii="Times New Roman" w:eastAsia="MS Mincho" w:hAnsi="Times New Roman"/>
                                      <w:iCs/>
                                      <w:noProof/>
                                      <w:color w:val="FF0000"/>
                                      <w:sz w:val="20"/>
                                      <w:szCs w:val="20"/>
                                    </w:rPr>
                                    <w:fldChar w:fldCharType="begin"/>
                                  </w:r>
                                  <w:r>
                                    <w:rPr>
                                      <w:rFonts w:ascii="Times New Roman" w:eastAsia="MS Mincho" w:hAnsi="Times New Roman"/>
                                      <w:iCs/>
                                      <w:noProof/>
                                      <w:color w:val="FF0000"/>
                                      <w:sz w:val="20"/>
                                      <w:szCs w:val="20"/>
                                    </w:rPr>
                                    <w:instrText xml:space="preserve"> REF _Ref517439938 \h </w:instrText>
                                  </w:r>
                                  <w:r>
                                    <w:rPr>
                                      <w:rFonts w:ascii="Times New Roman" w:eastAsia="MS Mincho" w:hAnsi="Times New Roman"/>
                                      <w:iCs/>
                                      <w:noProof/>
                                      <w:color w:val="FF0000"/>
                                      <w:sz w:val="20"/>
                                      <w:szCs w:val="20"/>
                                    </w:rPr>
                                  </w:r>
                                  <w:r>
                                    <w:rPr>
                                      <w:rFonts w:ascii="Times New Roman" w:eastAsia="MS Mincho" w:hAnsi="Times New Roman"/>
                                      <w:iCs/>
                                      <w:noProof/>
                                      <w:color w:val="FF0000"/>
                                      <w:sz w:val="20"/>
                                      <w:szCs w:val="20"/>
                                    </w:rPr>
                                    <w:fldChar w:fldCharType="separate"/>
                                  </w:r>
                                  <w:ins w:id="9254" w:author="Nasser Mustafa [2]" w:date="2018-09-26T11:11:00Z">
                                    <w:r w:rsidRPr="00865579">
                                      <w:rPr>
                                        <w:sz w:val="20"/>
                                        <w:szCs w:val="20"/>
                                      </w:rPr>
                                      <w:t xml:space="preserve">Figure </w:t>
                                    </w:r>
                                    <w:r>
                                      <w:rPr>
                                        <w:noProof/>
                                        <w:sz w:val="20"/>
                                        <w:szCs w:val="20"/>
                                      </w:rPr>
                                      <w:t>27</w:t>
                                    </w:r>
                                  </w:ins>
                                  <w:del w:id="9255" w:author="Nasser Mustafa [2]" w:date="2018-09-26T11:11:00Z">
                                    <w:r w:rsidRPr="00865579" w:rsidDel="00047800">
                                      <w:rPr>
                                        <w:sz w:val="20"/>
                                        <w:szCs w:val="20"/>
                                      </w:rPr>
                                      <w:delText xml:space="preserve">Figure </w:delText>
                                    </w:r>
                                    <w:r w:rsidDel="00047800">
                                      <w:rPr>
                                        <w:noProof/>
                                        <w:sz w:val="20"/>
                                        <w:szCs w:val="20"/>
                                      </w:rPr>
                                      <w:delText>26</w:delText>
                                    </w:r>
                                  </w:del>
                                  <w:r>
                                    <w:rPr>
                                      <w:rFonts w:ascii="Times New Roman" w:eastAsia="MS Mincho" w:hAnsi="Times New Roman"/>
                                      <w:iCs/>
                                      <w:noProof/>
                                      <w:color w:val="FF0000"/>
                                      <w:sz w:val="20"/>
                                      <w:szCs w:val="20"/>
                                    </w:rPr>
                                    <w:fldChar w:fldCharType="end"/>
                                  </w:r>
                                </w:p>
                              </w:tc>
                            </w:tr>
                            <w:tr w:rsidR="00D617FD" w:rsidRPr="005F3D83" w14:paraId="34712106" w14:textId="77777777" w:rsidTr="002C2CC0">
                              <w:tc>
                                <w:tcPr>
                                  <w:tcW w:w="1080" w:type="dxa"/>
                                </w:tcPr>
                                <w:p w14:paraId="4B19C936" w14:textId="747DD211"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3</w:t>
                                  </w:r>
                                </w:p>
                              </w:tc>
                              <w:tc>
                                <w:tcPr>
                                  <w:tcW w:w="3060" w:type="dxa"/>
                                </w:tcPr>
                                <w:p w14:paraId="3748F243" w14:textId="77777777"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 xml:space="preserve">Trace  one source artifact to more than one target artifact  </w:t>
                                  </w:r>
                                </w:p>
                              </w:tc>
                              <w:tc>
                                <w:tcPr>
                                  <w:tcW w:w="1350" w:type="dxa"/>
                                  <w:shd w:val="clear" w:color="auto" w:fill="auto"/>
                                </w:tcPr>
                                <w:p w14:paraId="01250CE2" w14:textId="77777777" w:rsidR="00D617FD" w:rsidRDefault="00D617FD" w:rsidP="00CB64B2">
                                  <w:pPr>
                                    <w:pStyle w:val="ListParagraph"/>
                                    <w:keepNext w:val="0"/>
                                    <w:numPr>
                                      <w:ilvl w:val="0"/>
                                      <w:numId w:val="48"/>
                                    </w:numPr>
                                    <w:tabs>
                                      <w:tab w:val="left" w:pos="1260"/>
                                    </w:tabs>
                                    <w:spacing w:line="276" w:lineRule="auto"/>
                                    <w:ind w:left="163" w:hanging="18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p w14:paraId="0482BF6C" w14:textId="6B24E2FE" w:rsidR="00D617FD" w:rsidRPr="00F67A04" w:rsidRDefault="00D617FD" w:rsidP="00CB64B2">
                                  <w:pPr>
                                    <w:pStyle w:val="ListParagraph"/>
                                    <w:keepNext w:val="0"/>
                                    <w:tabs>
                                      <w:tab w:val="left" w:pos="1260"/>
                                    </w:tabs>
                                    <w:spacing w:line="276" w:lineRule="auto"/>
                                    <w:ind w:left="110" w:firstLine="0"/>
                                    <w:contextualSpacing w:val="0"/>
                                    <w:rPr>
                                      <w:rFonts w:ascii="Times New Roman" w:eastAsia="MS Mincho" w:hAnsi="Times New Roman"/>
                                      <w:iCs/>
                                      <w:noProof/>
                                      <w:color w:val="000000"/>
                                      <w:sz w:val="20"/>
                                      <w:szCs w:val="20"/>
                                    </w:rPr>
                                  </w:pPr>
                                </w:p>
                              </w:tc>
                              <w:tc>
                                <w:tcPr>
                                  <w:tcW w:w="1170" w:type="dxa"/>
                                </w:tcPr>
                                <w:p w14:paraId="18BF95DB" w14:textId="77777777" w:rsidR="00D617FD" w:rsidRPr="00F67A04" w:rsidRDefault="00D617FD" w:rsidP="00CB64B2">
                                  <w:pPr>
                                    <w:pStyle w:val="ListParagraph"/>
                                    <w:keepNext w:val="0"/>
                                    <w:numPr>
                                      <w:ilvl w:val="0"/>
                                      <w:numId w:val="49"/>
                                    </w:numPr>
                                    <w:tabs>
                                      <w:tab w:val="left" w:pos="1260"/>
                                    </w:tabs>
                                    <w:spacing w:line="276" w:lineRule="auto"/>
                                    <w:ind w:left="157" w:hanging="157"/>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Component diagram</w:t>
                                  </w:r>
                                </w:p>
                                <w:p w14:paraId="08E4AB64" w14:textId="77777777" w:rsidR="00D617FD" w:rsidRPr="00F67A04" w:rsidRDefault="00D617FD" w:rsidP="00CB64B2">
                                  <w:pPr>
                                    <w:pStyle w:val="ListParagraph"/>
                                    <w:keepNext w:val="0"/>
                                    <w:numPr>
                                      <w:ilvl w:val="0"/>
                                      <w:numId w:val="49"/>
                                    </w:numPr>
                                    <w:tabs>
                                      <w:tab w:val="left" w:pos="1260"/>
                                    </w:tabs>
                                    <w:spacing w:line="276" w:lineRule="auto"/>
                                    <w:ind w:left="157" w:hanging="157"/>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Activity diagram</w:t>
                                  </w:r>
                                </w:p>
                                <w:p w14:paraId="50E2E888" w14:textId="056BEF14" w:rsidR="00D617FD" w:rsidRPr="00F67A04" w:rsidRDefault="00D617FD" w:rsidP="00CB64B2">
                                  <w:pPr>
                                    <w:pStyle w:val="ListParagraph"/>
                                    <w:keepNext w:val="0"/>
                                    <w:tabs>
                                      <w:tab w:val="left" w:pos="1260"/>
                                    </w:tabs>
                                    <w:spacing w:line="276" w:lineRule="auto"/>
                                    <w:ind w:left="159" w:firstLine="0"/>
                                    <w:contextualSpacing w:val="0"/>
                                    <w:rPr>
                                      <w:rFonts w:ascii="Times New Roman" w:eastAsia="MS Mincho" w:hAnsi="Times New Roman"/>
                                      <w:iCs/>
                                      <w:noProof/>
                                      <w:color w:val="000000"/>
                                      <w:sz w:val="20"/>
                                      <w:szCs w:val="20"/>
                                    </w:rPr>
                                  </w:pPr>
                                </w:p>
                              </w:tc>
                              <w:tc>
                                <w:tcPr>
                                  <w:tcW w:w="1080" w:type="dxa"/>
                                </w:tcPr>
                                <w:p w14:paraId="2BFF7A8E" w14:textId="5108559F" w:rsidR="00D617FD" w:rsidRPr="00F67A04"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_Ref513410902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ValCr4</w:t>
                                  </w:r>
                                  <w:r>
                                    <w:rPr>
                                      <w:rFonts w:ascii="Times New Roman" w:eastAsia="MS Mincho" w:hAnsi="Times New Roman"/>
                                      <w:iCs/>
                                      <w:noProof/>
                                      <w:color w:val="000000"/>
                                      <w:sz w:val="20"/>
                                      <w:szCs w:val="20"/>
                                    </w:rPr>
                                    <w:fldChar w:fldCharType="end"/>
                                  </w:r>
                                </w:p>
                              </w:tc>
                              <w:tc>
                                <w:tcPr>
                                  <w:tcW w:w="1080" w:type="dxa"/>
                                </w:tcPr>
                                <w:p w14:paraId="030D6890" w14:textId="417FD611" w:rsidR="00D617FD" w:rsidRPr="00CB64B2" w:rsidRDefault="00D617FD" w:rsidP="00CB64B2">
                                  <w:pPr>
                                    <w:tabs>
                                      <w:tab w:val="left" w:pos="1260"/>
                                    </w:tabs>
                                    <w:spacing w:line="276" w:lineRule="auto"/>
                                    <w:ind w:left="-23" w:hanging="22"/>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 xml:space="preserve"> </w:t>
                                  </w: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_Ref517443637 \h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ins w:id="9256" w:author="Nasser Mustafa [2]" w:date="2018-09-26T11:11:00Z">
                                    <w:r w:rsidRPr="00FA0D25">
                                      <w:rPr>
                                        <w:sz w:val="20"/>
                                        <w:szCs w:val="20"/>
                                      </w:rPr>
                                      <w:t xml:space="preserve">Figure </w:t>
                                    </w:r>
                                    <w:r>
                                      <w:rPr>
                                        <w:noProof/>
                                        <w:sz w:val="20"/>
                                        <w:szCs w:val="20"/>
                                      </w:rPr>
                                      <w:t>28</w:t>
                                    </w:r>
                                  </w:ins>
                                  <w:del w:id="9257" w:author="Nasser Mustafa [2]" w:date="2018-09-26T11:11:00Z">
                                    <w:r w:rsidRPr="00FA0D25" w:rsidDel="00047800">
                                      <w:rPr>
                                        <w:sz w:val="20"/>
                                        <w:szCs w:val="20"/>
                                      </w:rPr>
                                      <w:delText xml:space="preserve">Figure </w:delText>
                                    </w:r>
                                    <w:r w:rsidDel="00047800">
                                      <w:rPr>
                                        <w:noProof/>
                                        <w:sz w:val="20"/>
                                        <w:szCs w:val="20"/>
                                      </w:rPr>
                                      <w:delText>27</w:delText>
                                    </w:r>
                                  </w:del>
                                  <w:r>
                                    <w:rPr>
                                      <w:rFonts w:ascii="Times New Roman" w:eastAsia="MS Mincho" w:hAnsi="Times New Roman"/>
                                      <w:iCs/>
                                      <w:noProof/>
                                      <w:color w:val="000000"/>
                                      <w:sz w:val="20"/>
                                      <w:szCs w:val="20"/>
                                    </w:rPr>
                                    <w:fldChar w:fldCharType="end"/>
                                  </w:r>
                                </w:p>
                              </w:tc>
                            </w:tr>
                            <w:tr w:rsidR="00D617FD" w:rsidRPr="005F3D83" w14:paraId="562BE619" w14:textId="77777777" w:rsidTr="002C2CC0">
                              <w:tc>
                                <w:tcPr>
                                  <w:tcW w:w="1080" w:type="dxa"/>
                                </w:tcPr>
                                <w:p w14:paraId="463C4CF9" w14:textId="3EB09B92"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4</w:t>
                                  </w:r>
                                </w:p>
                              </w:tc>
                              <w:tc>
                                <w:tcPr>
                                  <w:tcW w:w="3060" w:type="dxa"/>
                                </w:tcPr>
                                <w:p w14:paraId="1261B452" w14:textId="3E1C2E79"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Appl</w:t>
                                  </w:r>
                                  <w:r>
                                    <w:rPr>
                                      <w:rFonts w:ascii="Times New Roman" w:eastAsia="MS Mincho" w:hAnsi="Times New Roman"/>
                                      <w:iCs/>
                                      <w:noProof/>
                                      <w:color w:val="000000"/>
                                      <w:sz w:val="20"/>
                                      <w:szCs w:val="20"/>
                                    </w:rPr>
                                    <w:t>y characterization to two</w:t>
                                  </w:r>
                                  <w:r w:rsidRPr="00F67A04">
                                    <w:rPr>
                                      <w:rFonts w:ascii="Times New Roman" w:eastAsia="MS Mincho" w:hAnsi="Times New Roman"/>
                                      <w:iCs/>
                                      <w:noProof/>
                                      <w:color w:val="000000"/>
                                      <w:sz w:val="20"/>
                                      <w:szCs w:val="20"/>
                                    </w:rPr>
                                    <w:t xml:space="preserve"> artifacts</w:t>
                                  </w:r>
                                </w:p>
                              </w:tc>
                              <w:tc>
                                <w:tcPr>
                                  <w:tcW w:w="1350" w:type="dxa"/>
                                </w:tcPr>
                                <w:p w14:paraId="494F5952"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Block Diagram</w:t>
                                  </w:r>
                                </w:p>
                              </w:tc>
                              <w:tc>
                                <w:tcPr>
                                  <w:tcW w:w="1170" w:type="dxa"/>
                                </w:tcPr>
                                <w:p w14:paraId="04228D16" w14:textId="6036EFF3" w:rsidR="00D617FD" w:rsidRPr="00F67A04" w:rsidRDefault="00D617FD" w:rsidP="00531B2F">
                                  <w:pPr>
                                    <w:pStyle w:val="ListParagraph"/>
                                    <w:keepNext w:val="0"/>
                                    <w:tabs>
                                      <w:tab w:val="left" w:pos="1260"/>
                                    </w:tabs>
                                    <w:spacing w:line="276" w:lineRule="auto"/>
                                    <w:ind w:left="159" w:firstLine="0"/>
                                    <w:contextualSpacing w:val="0"/>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RQ 1.3</w:t>
                                  </w:r>
                                </w:p>
                              </w:tc>
                              <w:tc>
                                <w:tcPr>
                                  <w:tcW w:w="1080" w:type="dxa"/>
                                </w:tcPr>
                                <w:p w14:paraId="3C8B46DB" w14:textId="60A42560" w:rsidR="00D617FD"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_Ref421356406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ValCr6</w:t>
                                  </w:r>
                                  <w:r>
                                    <w:rPr>
                                      <w:rFonts w:ascii="Times New Roman" w:eastAsia="MS Mincho" w:hAnsi="Times New Roman"/>
                                      <w:iCs/>
                                      <w:noProof/>
                                      <w:color w:val="000000"/>
                                      <w:sz w:val="20"/>
                                      <w:szCs w:val="20"/>
                                    </w:rPr>
                                    <w:fldChar w:fldCharType="end"/>
                                  </w:r>
                                </w:p>
                              </w:tc>
                              <w:tc>
                                <w:tcPr>
                                  <w:tcW w:w="1080" w:type="dxa"/>
                                </w:tcPr>
                                <w:p w14:paraId="462A0C6F" w14:textId="7C31ABC8" w:rsidR="00D617FD" w:rsidRPr="00325A2B" w:rsidRDefault="00D617FD" w:rsidP="00531B2F">
                                  <w:pPr>
                                    <w:tabs>
                                      <w:tab w:val="left" w:pos="1260"/>
                                    </w:tabs>
                                    <w:spacing w:line="276" w:lineRule="auto"/>
                                    <w:ind w:hanging="21"/>
                                    <w:jc w:val="left"/>
                                    <w:rPr>
                                      <w:rFonts w:ascii="Times New Roman" w:eastAsia="MS Mincho" w:hAnsi="Times New Roman"/>
                                      <w:iCs/>
                                      <w:noProof/>
                                      <w:color w:val="000000"/>
                                      <w:sz w:val="20"/>
                                      <w:szCs w:val="20"/>
                                    </w:rPr>
                                  </w:pPr>
                                  <w:r w:rsidRPr="00325A2B">
                                    <w:rPr>
                                      <w:rFonts w:ascii="Times New Roman" w:eastAsia="MS Mincho" w:hAnsi="Times New Roman"/>
                                      <w:iCs/>
                                      <w:noProof/>
                                      <w:color w:val="000000"/>
                                      <w:sz w:val="20"/>
                                      <w:szCs w:val="20"/>
                                    </w:rPr>
                                    <w:fldChar w:fldCharType="begin"/>
                                  </w:r>
                                  <w:r w:rsidRPr="00325A2B">
                                    <w:rPr>
                                      <w:rFonts w:ascii="Times New Roman" w:eastAsia="MS Mincho" w:hAnsi="Times New Roman"/>
                                      <w:iCs/>
                                      <w:noProof/>
                                      <w:color w:val="000000"/>
                                      <w:sz w:val="20"/>
                                      <w:szCs w:val="20"/>
                                    </w:rPr>
                                    <w:instrText xml:space="preserve"> REF _Ref517468043 \h  \* MERGEFORMAT </w:instrText>
                                  </w:r>
                                  <w:r w:rsidRPr="00325A2B">
                                    <w:rPr>
                                      <w:rFonts w:ascii="Times New Roman" w:eastAsia="MS Mincho" w:hAnsi="Times New Roman"/>
                                      <w:iCs/>
                                      <w:noProof/>
                                      <w:color w:val="000000"/>
                                      <w:sz w:val="20"/>
                                      <w:szCs w:val="20"/>
                                    </w:rPr>
                                  </w:r>
                                  <w:r w:rsidRPr="00325A2B">
                                    <w:rPr>
                                      <w:rFonts w:ascii="Times New Roman" w:eastAsia="MS Mincho" w:hAnsi="Times New Roman"/>
                                      <w:iCs/>
                                      <w:noProof/>
                                      <w:color w:val="000000"/>
                                      <w:sz w:val="20"/>
                                      <w:szCs w:val="20"/>
                                    </w:rPr>
                                    <w:fldChar w:fldCharType="separate"/>
                                  </w:r>
                                  <w:ins w:id="9258" w:author="Nasser Mustafa [2]" w:date="2018-09-26T11:11:00Z">
                                    <w:r w:rsidRPr="00047800">
                                      <w:rPr>
                                        <w:rFonts w:ascii="Times New Roman" w:hAnsi="Times New Roman"/>
                                        <w:sz w:val="20"/>
                                        <w:szCs w:val="20"/>
                                        <w:rPrChange w:id="9259" w:author="Nasser Mustafa [2]" w:date="2018-09-26T11:11:00Z">
                                          <w:rPr>
                                            <w:sz w:val="20"/>
                                            <w:szCs w:val="20"/>
                                          </w:rPr>
                                        </w:rPrChange>
                                      </w:rPr>
                                      <w:t xml:space="preserve">Figure </w:t>
                                    </w:r>
                                    <w:r w:rsidRPr="00047800">
                                      <w:rPr>
                                        <w:rFonts w:ascii="Times New Roman" w:hAnsi="Times New Roman"/>
                                        <w:noProof/>
                                        <w:sz w:val="20"/>
                                        <w:szCs w:val="20"/>
                                        <w:rPrChange w:id="9260" w:author="Nasser Mustafa [2]" w:date="2018-09-26T11:11:00Z">
                                          <w:rPr>
                                            <w:noProof/>
                                            <w:sz w:val="20"/>
                                            <w:szCs w:val="20"/>
                                          </w:rPr>
                                        </w:rPrChange>
                                      </w:rPr>
                                      <w:t>29</w:t>
                                    </w:r>
                                  </w:ins>
                                  <w:del w:id="9261"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28</w:delText>
                                    </w:r>
                                  </w:del>
                                  <w:r w:rsidRPr="00325A2B">
                                    <w:rPr>
                                      <w:rFonts w:ascii="Times New Roman" w:eastAsia="MS Mincho" w:hAnsi="Times New Roman"/>
                                      <w:iCs/>
                                      <w:noProof/>
                                      <w:color w:val="000000"/>
                                      <w:sz w:val="20"/>
                                      <w:szCs w:val="20"/>
                                    </w:rPr>
                                    <w:fldChar w:fldCharType="end"/>
                                  </w:r>
                                </w:p>
                              </w:tc>
                            </w:tr>
                            <w:tr w:rsidR="00D617FD" w:rsidRPr="005F3D83" w14:paraId="524539DD" w14:textId="77777777" w:rsidTr="002C2CC0">
                              <w:tc>
                                <w:tcPr>
                                  <w:tcW w:w="1080" w:type="dxa"/>
                                </w:tcPr>
                                <w:p w14:paraId="6D273CDF" w14:textId="7E716115"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5</w:t>
                                  </w:r>
                                </w:p>
                              </w:tc>
                              <w:tc>
                                <w:tcPr>
                                  <w:tcW w:w="3060" w:type="dxa"/>
                                </w:tcPr>
                                <w:p w14:paraId="15573784" w14:textId="176CFF8B" w:rsidR="00D617FD" w:rsidRPr="00F67A04" w:rsidRDefault="00D617FD" w:rsidP="00FF63CB">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Capturing version control information</w:t>
                                  </w:r>
                                </w:p>
                              </w:tc>
                              <w:tc>
                                <w:tcPr>
                                  <w:tcW w:w="1350" w:type="dxa"/>
                                </w:tcPr>
                                <w:p w14:paraId="4DF98A36"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RQ1.1</w:t>
                                  </w:r>
                                </w:p>
                              </w:tc>
                              <w:tc>
                                <w:tcPr>
                                  <w:tcW w:w="1170" w:type="dxa"/>
                                </w:tcPr>
                                <w:p w14:paraId="7938097D"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tc>
                              <w:tc>
                                <w:tcPr>
                                  <w:tcW w:w="1080" w:type="dxa"/>
                                </w:tcPr>
                                <w:p w14:paraId="75D0F260" w14:textId="1D3B2406" w:rsidR="00D617FD" w:rsidRPr="00F67A04"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_Ref482757547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ValCr10</w:t>
                                  </w:r>
                                  <w:r>
                                    <w:rPr>
                                      <w:rFonts w:ascii="Times New Roman" w:eastAsia="MS Mincho" w:hAnsi="Times New Roman"/>
                                      <w:iCs/>
                                      <w:noProof/>
                                      <w:color w:val="000000"/>
                                      <w:sz w:val="20"/>
                                      <w:szCs w:val="20"/>
                                    </w:rPr>
                                    <w:fldChar w:fldCharType="end"/>
                                  </w:r>
                                </w:p>
                              </w:tc>
                              <w:tc>
                                <w:tcPr>
                                  <w:tcW w:w="1080" w:type="dxa"/>
                                </w:tcPr>
                                <w:p w14:paraId="6BEF315A" w14:textId="6B8E0DD9" w:rsidR="00D617FD" w:rsidRPr="00D003FA" w:rsidRDefault="00D617FD" w:rsidP="00D003FA">
                                  <w:pPr>
                                    <w:tabs>
                                      <w:tab w:val="left" w:pos="1260"/>
                                    </w:tabs>
                                    <w:spacing w:line="276" w:lineRule="auto"/>
                                    <w:ind w:hanging="134"/>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 xml:space="preserve">  </w:t>
                                  </w:r>
                                  <w:r w:rsidRPr="00D003FA">
                                    <w:rPr>
                                      <w:rFonts w:ascii="Times New Roman" w:eastAsia="MS Mincho" w:hAnsi="Times New Roman"/>
                                      <w:iCs/>
                                      <w:noProof/>
                                      <w:color w:val="000000"/>
                                      <w:sz w:val="20"/>
                                      <w:szCs w:val="20"/>
                                    </w:rPr>
                                    <w:fldChar w:fldCharType="begin"/>
                                  </w:r>
                                  <w:r w:rsidRPr="00D003FA">
                                    <w:rPr>
                                      <w:rFonts w:ascii="Times New Roman" w:eastAsia="MS Mincho" w:hAnsi="Times New Roman"/>
                                      <w:iCs/>
                                      <w:noProof/>
                                      <w:color w:val="000000"/>
                                      <w:sz w:val="20"/>
                                      <w:szCs w:val="20"/>
                                    </w:rPr>
                                    <w:instrText xml:space="preserve"> REF _Ref517468724 \h  \* MERGEFORMAT </w:instrText>
                                  </w:r>
                                  <w:r w:rsidRPr="00D003FA">
                                    <w:rPr>
                                      <w:rFonts w:ascii="Times New Roman" w:eastAsia="MS Mincho" w:hAnsi="Times New Roman"/>
                                      <w:iCs/>
                                      <w:noProof/>
                                      <w:color w:val="000000"/>
                                      <w:sz w:val="20"/>
                                      <w:szCs w:val="20"/>
                                    </w:rPr>
                                  </w:r>
                                  <w:r w:rsidRPr="00D003FA">
                                    <w:rPr>
                                      <w:rFonts w:ascii="Times New Roman" w:eastAsia="MS Mincho" w:hAnsi="Times New Roman"/>
                                      <w:iCs/>
                                      <w:noProof/>
                                      <w:color w:val="000000"/>
                                      <w:sz w:val="20"/>
                                      <w:szCs w:val="20"/>
                                    </w:rPr>
                                    <w:fldChar w:fldCharType="separate"/>
                                  </w:r>
                                  <w:ins w:id="9262" w:author="Nasser Mustafa [2]" w:date="2018-09-26T11:11:00Z">
                                    <w:r w:rsidRPr="00047800">
                                      <w:rPr>
                                        <w:rFonts w:ascii="Times New Roman" w:hAnsi="Times New Roman"/>
                                        <w:sz w:val="20"/>
                                        <w:szCs w:val="20"/>
                                        <w:rPrChange w:id="9263" w:author="Nasser Mustafa [2]" w:date="2018-09-26T11:11:00Z">
                                          <w:rPr>
                                            <w:sz w:val="20"/>
                                            <w:szCs w:val="20"/>
                                          </w:rPr>
                                        </w:rPrChange>
                                      </w:rPr>
                                      <w:t xml:space="preserve">Figure </w:t>
                                    </w:r>
                                    <w:r w:rsidRPr="00047800">
                                      <w:rPr>
                                        <w:rFonts w:ascii="Times New Roman" w:hAnsi="Times New Roman"/>
                                        <w:noProof/>
                                        <w:sz w:val="20"/>
                                        <w:szCs w:val="20"/>
                                        <w:rPrChange w:id="9264" w:author="Nasser Mustafa [2]" w:date="2018-09-26T11:11:00Z">
                                          <w:rPr>
                                            <w:noProof/>
                                            <w:sz w:val="20"/>
                                            <w:szCs w:val="20"/>
                                          </w:rPr>
                                        </w:rPrChange>
                                      </w:rPr>
                                      <w:t>30</w:t>
                                    </w:r>
                                  </w:ins>
                                  <w:del w:id="9265"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29</w:delText>
                                    </w:r>
                                  </w:del>
                                  <w:r w:rsidRPr="00D003FA">
                                    <w:rPr>
                                      <w:rFonts w:ascii="Times New Roman" w:eastAsia="MS Mincho" w:hAnsi="Times New Roman"/>
                                      <w:iCs/>
                                      <w:noProof/>
                                      <w:color w:val="000000"/>
                                      <w:sz w:val="20"/>
                                      <w:szCs w:val="20"/>
                                    </w:rPr>
                                    <w:fldChar w:fldCharType="end"/>
                                  </w:r>
                                </w:p>
                              </w:tc>
                            </w:tr>
                            <w:tr w:rsidR="00D617FD" w:rsidRPr="005F3D83" w14:paraId="5CF43DAA" w14:textId="77777777" w:rsidTr="002C2CC0">
                              <w:tc>
                                <w:tcPr>
                                  <w:tcW w:w="1080" w:type="dxa"/>
                                </w:tcPr>
                                <w:p w14:paraId="44C9A9FA" w14:textId="05AA41AF"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hAnsi="Times New Roman"/>
                                      <w:sz w:val="20"/>
                                      <w:szCs w:val="20"/>
                                    </w:rPr>
                                    <w:t>6</w:t>
                                  </w:r>
                                </w:p>
                              </w:tc>
                              <w:tc>
                                <w:tcPr>
                                  <w:tcW w:w="3060" w:type="dxa"/>
                                </w:tcPr>
                                <w:p w14:paraId="078ABBBB" w14:textId="77777777"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hAnsi="Times New Roman"/>
                                      <w:sz w:val="20"/>
                                      <w:szCs w:val="20"/>
                                    </w:rPr>
                                    <w:t xml:space="preserve">Trace source and target artifacts in both directions </w:t>
                                  </w:r>
                                </w:p>
                              </w:tc>
                              <w:tc>
                                <w:tcPr>
                                  <w:tcW w:w="1350" w:type="dxa"/>
                                </w:tcPr>
                                <w:p w14:paraId="7050BB97"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hAnsi="Times New Roman"/>
                                      <w:sz w:val="20"/>
                                      <w:szCs w:val="20"/>
                                    </w:rPr>
                                    <w:t>RQ 1.1</w:t>
                                  </w:r>
                                </w:p>
                              </w:tc>
                              <w:tc>
                                <w:tcPr>
                                  <w:tcW w:w="1170" w:type="dxa"/>
                                </w:tcPr>
                                <w:p w14:paraId="643974B5"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hAnsi="Times New Roman"/>
                                      <w:sz w:val="20"/>
                                      <w:szCs w:val="20"/>
                                    </w:rPr>
                                    <w:t>RQ 1.3</w:t>
                                  </w:r>
                                </w:p>
                              </w:tc>
                              <w:tc>
                                <w:tcPr>
                                  <w:tcW w:w="1080" w:type="dxa"/>
                                </w:tcPr>
                                <w:p w14:paraId="0B3F307A" w14:textId="37A76F12" w:rsidR="00D617FD"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hAnsi="Times New Roman"/>
                                      <w:sz w:val="20"/>
                                      <w:szCs w:val="20"/>
                                    </w:rPr>
                                    <w:fldChar w:fldCharType="begin"/>
                                  </w:r>
                                  <w:r>
                                    <w:rPr>
                                      <w:rFonts w:ascii="Times New Roman" w:hAnsi="Times New Roman"/>
                                      <w:sz w:val="20"/>
                                      <w:szCs w:val="20"/>
                                    </w:rPr>
                                    <w:instrText xml:space="preserve"> REF _Ref482757054 \r \h  \* MERGEFORMAT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ValCr9</w:t>
                                  </w:r>
                                  <w:r>
                                    <w:rPr>
                                      <w:rFonts w:ascii="Times New Roman" w:hAnsi="Times New Roman"/>
                                      <w:sz w:val="20"/>
                                      <w:szCs w:val="20"/>
                                    </w:rPr>
                                    <w:fldChar w:fldCharType="end"/>
                                  </w:r>
                                </w:p>
                              </w:tc>
                              <w:tc>
                                <w:tcPr>
                                  <w:tcW w:w="1080" w:type="dxa"/>
                                </w:tcPr>
                                <w:p w14:paraId="1233814E" w14:textId="0DD176B8" w:rsidR="00D617FD" w:rsidRPr="00BB2CE3" w:rsidRDefault="00D617FD" w:rsidP="00CB64B2">
                                  <w:pPr>
                                    <w:tabs>
                                      <w:tab w:val="left" w:pos="0"/>
                                      <w:tab w:val="left" w:pos="1260"/>
                                    </w:tabs>
                                    <w:spacing w:line="276" w:lineRule="auto"/>
                                    <w:ind w:firstLine="0"/>
                                    <w:jc w:val="left"/>
                                    <w:rPr>
                                      <w:rFonts w:ascii="Times New Roman" w:eastAsia="MS Mincho" w:hAnsi="Times New Roman"/>
                                      <w:iCs/>
                                      <w:noProof/>
                                      <w:color w:val="000000"/>
                                      <w:sz w:val="20"/>
                                      <w:szCs w:val="20"/>
                                    </w:rPr>
                                  </w:pPr>
                                  <w:r w:rsidRPr="00BB2CE3">
                                    <w:rPr>
                                      <w:rFonts w:ascii="Times New Roman" w:hAnsi="Times New Roman"/>
                                      <w:sz w:val="20"/>
                                      <w:szCs w:val="20"/>
                                    </w:rPr>
                                    <w:fldChar w:fldCharType="begin"/>
                                  </w:r>
                                  <w:r w:rsidRPr="00BB2CE3">
                                    <w:rPr>
                                      <w:rFonts w:ascii="Times New Roman" w:eastAsia="MS Mincho" w:hAnsi="Times New Roman"/>
                                      <w:iCs/>
                                      <w:noProof/>
                                      <w:color w:val="000000"/>
                                      <w:sz w:val="20"/>
                                      <w:szCs w:val="20"/>
                                    </w:rPr>
                                    <w:instrText xml:space="preserve"> REF _Ref517567450 \h </w:instrText>
                                  </w:r>
                                  <w:r w:rsidRPr="00BB2CE3">
                                    <w:rPr>
                                      <w:rFonts w:ascii="Times New Roman" w:hAnsi="Times New Roman"/>
                                      <w:sz w:val="20"/>
                                      <w:szCs w:val="20"/>
                                    </w:rPr>
                                    <w:instrText xml:space="preserve"> \* MERGEFORMAT </w:instrText>
                                  </w:r>
                                  <w:r w:rsidRPr="00BB2CE3">
                                    <w:rPr>
                                      <w:rFonts w:ascii="Times New Roman" w:hAnsi="Times New Roman"/>
                                      <w:sz w:val="20"/>
                                      <w:szCs w:val="20"/>
                                    </w:rPr>
                                  </w:r>
                                  <w:r w:rsidRPr="00BB2CE3">
                                    <w:rPr>
                                      <w:rFonts w:ascii="Times New Roman" w:hAnsi="Times New Roman"/>
                                      <w:sz w:val="20"/>
                                      <w:szCs w:val="20"/>
                                    </w:rPr>
                                    <w:fldChar w:fldCharType="separate"/>
                                  </w:r>
                                  <w:ins w:id="9266" w:author="Nasser Mustafa [2]" w:date="2018-09-26T11:11:00Z">
                                    <w:r w:rsidRPr="00047800">
                                      <w:rPr>
                                        <w:rFonts w:ascii="Times New Roman" w:hAnsi="Times New Roman"/>
                                        <w:sz w:val="20"/>
                                        <w:szCs w:val="20"/>
                                        <w:rPrChange w:id="9267" w:author="Nasser Mustafa [2]" w:date="2018-09-26T11:11:00Z">
                                          <w:rPr/>
                                        </w:rPrChange>
                                      </w:rPr>
                                      <w:t xml:space="preserve">Figure </w:t>
                                    </w:r>
                                    <w:r w:rsidRPr="00047800">
                                      <w:rPr>
                                        <w:rFonts w:ascii="Times New Roman" w:hAnsi="Times New Roman"/>
                                        <w:noProof/>
                                        <w:sz w:val="20"/>
                                        <w:szCs w:val="20"/>
                                        <w:rPrChange w:id="9268" w:author="Nasser Mustafa [2]" w:date="2018-09-26T11:11:00Z">
                                          <w:rPr>
                                            <w:noProof/>
                                          </w:rPr>
                                        </w:rPrChange>
                                      </w:rPr>
                                      <w:t>31</w:t>
                                    </w:r>
                                  </w:ins>
                                  <w:del w:id="9269"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30</w:delText>
                                    </w:r>
                                  </w:del>
                                  <w:r w:rsidRPr="00BB2CE3">
                                    <w:rPr>
                                      <w:rFonts w:ascii="Times New Roman" w:hAnsi="Times New Roman"/>
                                      <w:sz w:val="20"/>
                                      <w:szCs w:val="20"/>
                                    </w:rPr>
                                    <w:fldChar w:fldCharType="end"/>
                                  </w:r>
                                </w:p>
                              </w:tc>
                            </w:tr>
                            <w:tr w:rsidR="00D617FD" w:rsidRPr="005F3D83" w14:paraId="47FFF01A" w14:textId="77777777" w:rsidTr="002C2CC0">
                              <w:tc>
                                <w:tcPr>
                                  <w:tcW w:w="1080" w:type="dxa"/>
                                </w:tcPr>
                                <w:p w14:paraId="20EE82AB" w14:textId="14843E0A" w:rsidR="00D617FD" w:rsidRDefault="00D617FD" w:rsidP="00CB64B2">
                                  <w:pPr>
                                    <w:tabs>
                                      <w:tab w:val="left" w:pos="340"/>
                                      <w:tab w:val="left" w:pos="1260"/>
                                    </w:tabs>
                                    <w:spacing w:line="276" w:lineRule="auto"/>
                                    <w:ind w:left="-110" w:firstLine="70"/>
                                    <w:jc w:val="left"/>
                                    <w:rPr>
                                      <w:rFonts w:ascii="Times New Roman" w:hAnsi="Times New Roman"/>
                                      <w:sz w:val="20"/>
                                      <w:szCs w:val="20"/>
                                    </w:rPr>
                                  </w:pPr>
                                  <w:r>
                                    <w:rPr>
                                      <w:rFonts w:ascii="Times New Roman" w:eastAsia="MS Mincho" w:hAnsi="Times New Roman"/>
                                      <w:iCs/>
                                      <w:noProof/>
                                      <w:color w:val="000000"/>
                                      <w:sz w:val="20"/>
                                      <w:szCs w:val="20"/>
                                    </w:rPr>
                                    <w:t>7</w:t>
                                  </w:r>
                                </w:p>
                              </w:tc>
                              <w:tc>
                                <w:tcPr>
                                  <w:tcW w:w="3060" w:type="dxa"/>
                                </w:tcPr>
                                <w:p w14:paraId="7917A0C6" w14:textId="77777777" w:rsidR="00D617FD" w:rsidRPr="00F67A04" w:rsidRDefault="00D617FD" w:rsidP="00CB64B2">
                                  <w:pPr>
                                    <w:tabs>
                                      <w:tab w:val="left" w:pos="203"/>
                                      <w:tab w:val="left" w:pos="391"/>
                                      <w:tab w:val="left" w:pos="1260"/>
                                    </w:tabs>
                                    <w:spacing w:line="276" w:lineRule="auto"/>
                                    <w:ind w:hanging="16"/>
                                    <w:jc w:val="left"/>
                                    <w:rPr>
                                      <w:rFonts w:ascii="Times New Roman" w:hAnsi="Times New Roman"/>
                                      <w:sz w:val="20"/>
                                      <w:szCs w:val="20"/>
                                    </w:rPr>
                                  </w:pPr>
                                  <w:r w:rsidRPr="00F67A04">
                                    <w:rPr>
                                      <w:rFonts w:ascii="Times New Roman" w:eastAsia="MS Mincho" w:hAnsi="Times New Roman"/>
                                      <w:iCs/>
                                      <w:noProof/>
                                      <w:color w:val="000000"/>
                                      <w:sz w:val="20"/>
                                      <w:szCs w:val="20"/>
                                    </w:rPr>
                                    <w:t>Apply a constraint into a trace link</w:t>
                                  </w:r>
                                </w:p>
                              </w:tc>
                              <w:tc>
                                <w:tcPr>
                                  <w:tcW w:w="1350" w:type="dxa"/>
                                </w:tcPr>
                                <w:p w14:paraId="1A7FD726"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hAnsi="Times New Roman"/>
                                      <w:sz w:val="20"/>
                                      <w:szCs w:val="20"/>
                                    </w:rPr>
                                  </w:pPr>
                                  <w:r>
                                    <w:rPr>
                                      <w:rFonts w:ascii="Times New Roman" w:eastAsia="MS Mincho" w:hAnsi="Times New Roman"/>
                                      <w:iCs/>
                                      <w:noProof/>
                                      <w:color w:val="000000"/>
                                      <w:sz w:val="20"/>
                                      <w:szCs w:val="20"/>
                                    </w:rPr>
                                    <w:t>RQ 1.2</w:t>
                                  </w:r>
                                </w:p>
                              </w:tc>
                              <w:tc>
                                <w:tcPr>
                                  <w:tcW w:w="1170" w:type="dxa"/>
                                </w:tcPr>
                                <w:p w14:paraId="356D932A"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hAnsi="Times New Roman"/>
                                      <w:sz w:val="20"/>
                                      <w:szCs w:val="20"/>
                                    </w:rPr>
                                  </w:pPr>
                                  <w:r>
                                    <w:rPr>
                                      <w:rFonts w:ascii="Times New Roman" w:eastAsia="MS Mincho" w:hAnsi="Times New Roman"/>
                                      <w:iCs/>
                                      <w:noProof/>
                                      <w:color w:val="000000"/>
                                      <w:sz w:val="20"/>
                                      <w:szCs w:val="20"/>
                                    </w:rPr>
                                    <w:t>RQ1.3</w:t>
                                  </w:r>
                                </w:p>
                              </w:tc>
                              <w:tc>
                                <w:tcPr>
                                  <w:tcW w:w="1080" w:type="dxa"/>
                                </w:tcPr>
                                <w:p w14:paraId="47B37B3D" w14:textId="66D843C9" w:rsidR="00D617FD" w:rsidRPr="00B127D2" w:rsidRDefault="00D617FD" w:rsidP="00CB64B2">
                                  <w:pPr>
                                    <w:tabs>
                                      <w:tab w:val="left" w:pos="1260"/>
                                    </w:tabs>
                                    <w:spacing w:line="276" w:lineRule="auto"/>
                                    <w:ind w:left="-40" w:firstLine="47"/>
                                    <w:jc w:val="left"/>
                                    <w:rPr>
                                      <w:rFonts w:ascii="Times New Roman" w:hAnsi="Times New Roman"/>
                                      <w:sz w:val="20"/>
                                      <w:szCs w:val="20"/>
                                    </w:rPr>
                                  </w:pPr>
                                  <w:r w:rsidRPr="00B127D2">
                                    <w:rPr>
                                      <w:rFonts w:ascii="Times New Roman" w:eastAsia="MS Mincho" w:hAnsi="Times New Roman"/>
                                      <w:iCs/>
                                      <w:noProof/>
                                      <w:color w:val="000000"/>
                                      <w:sz w:val="20"/>
                                      <w:szCs w:val="20"/>
                                    </w:rPr>
                                    <w:fldChar w:fldCharType="begin"/>
                                  </w:r>
                                  <w:r w:rsidRPr="00B127D2">
                                    <w:rPr>
                                      <w:rFonts w:ascii="Times New Roman" w:eastAsia="MS Mincho" w:hAnsi="Times New Roman"/>
                                      <w:iCs/>
                                      <w:noProof/>
                                      <w:color w:val="000000"/>
                                      <w:sz w:val="20"/>
                                      <w:szCs w:val="20"/>
                                    </w:rPr>
                                    <w:instrText xml:space="preserve"> REF _Ref513413724 \r \h  \* MERGEFORMAT </w:instrText>
                                  </w:r>
                                  <w:r w:rsidRPr="00B127D2">
                                    <w:rPr>
                                      <w:rFonts w:ascii="Times New Roman" w:eastAsia="MS Mincho" w:hAnsi="Times New Roman"/>
                                      <w:iCs/>
                                      <w:noProof/>
                                      <w:color w:val="000000"/>
                                      <w:sz w:val="20"/>
                                      <w:szCs w:val="20"/>
                                    </w:rPr>
                                  </w:r>
                                  <w:r w:rsidRPr="00B127D2">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ValCr5</w:t>
                                  </w:r>
                                  <w:r w:rsidRPr="00B127D2">
                                    <w:rPr>
                                      <w:rFonts w:ascii="Times New Roman" w:eastAsia="MS Mincho" w:hAnsi="Times New Roman"/>
                                      <w:iCs/>
                                      <w:noProof/>
                                      <w:color w:val="000000"/>
                                      <w:sz w:val="20"/>
                                      <w:szCs w:val="20"/>
                                    </w:rPr>
                                    <w:fldChar w:fldCharType="end"/>
                                  </w:r>
                                </w:p>
                              </w:tc>
                              <w:tc>
                                <w:tcPr>
                                  <w:tcW w:w="1080" w:type="dxa"/>
                                </w:tcPr>
                                <w:p w14:paraId="4B8BA9DA" w14:textId="06BE3DA6" w:rsidR="00D617FD" w:rsidRPr="00BB2CE3" w:rsidRDefault="00D617FD" w:rsidP="00B127D2">
                                  <w:pPr>
                                    <w:tabs>
                                      <w:tab w:val="left" w:pos="1260"/>
                                    </w:tabs>
                                    <w:spacing w:line="276" w:lineRule="auto"/>
                                    <w:ind w:hanging="45"/>
                                    <w:jc w:val="left"/>
                                    <w:rPr>
                                      <w:rFonts w:ascii="Times New Roman" w:hAnsi="Times New Roman"/>
                                      <w:sz w:val="20"/>
                                      <w:szCs w:val="20"/>
                                    </w:rPr>
                                  </w:pPr>
                                  <w:r w:rsidRPr="00BB2CE3">
                                    <w:rPr>
                                      <w:rFonts w:ascii="Times New Roman" w:eastAsia="MS Mincho" w:hAnsi="Times New Roman"/>
                                      <w:iCs/>
                                      <w:noProof/>
                                      <w:color w:val="000000"/>
                                      <w:sz w:val="20"/>
                                      <w:szCs w:val="20"/>
                                    </w:rPr>
                                    <w:fldChar w:fldCharType="begin"/>
                                  </w:r>
                                  <w:r w:rsidRPr="00BB2CE3">
                                    <w:rPr>
                                      <w:rFonts w:ascii="Times New Roman" w:hAnsi="Times New Roman"/>
                                      <w:sz w:val="20"/>
                                      <w:szCs w:val="20"/>
                                    </w:rPr>
                                    <w:instrText xml:space="preserve"> REF _Ref517470911 \h </w:instrText>
                                  </w:r>
                                  <w:r w:rsidRPr="00BB2CE3">
                                    <w:rPr>
                                      <w:rFonts w:ascii="Times New Roman" w:eastAsia="MS Mincho" w:hAnsi="Times New Roman"/>
                                      <w:iCs/>
                                      <w:noProof/>
                                      <w:color w:val="000000"/>
                                      <w:sz w:val="20"/>
                                      <w:szCs w:val="20"/>
                                    </w:rPr>
                                    <w:instrText xml:space="preserve"> \* MERGEFORMAT </w:instrText>
                                  </w:r>
                                  <w:r w:rsidRPr="00BB2CE3">
                                    <w:rPr>
                                      <w:rFonts w:ascii="Times New Roman" w:eastAsia="MS Mincho" w:hAnsi="Times New Roman"/>
                                      <w:iCs/>
                                      <w:noProof/>
                                      <w:color w:val="000000"/>
                                      <w:sz w:val="20"/>
                                      <w:szCs w:val="20"/>
                                    </w:rPr>
                                  </w:r>
                                  <w:r w:rsidRPr="00BB2CE3">
                                    <w:rPr>
                                      <w:rFonts w:ascii="Times New Roman" w:eastAsia="MS Mincho" w:hAnsi="Times New Roman"/>
                                      <w:iCs/>
                                      <w:noProof/>
                                      <w:color w:val="000000"/>
                                      <w:sz w:val="20"/>
                                      <w:szCs w:val="20"/>
                                    </w:rPr>
                                    <w:fldChar w:fldCharType="separate"/>
                                  </w:r>
                                  <w:ins w:id="9270" w:author="Nasser Mustafa [2]" w:date="2018-09-26T11:11:00Z">
                                    <w:r w:rsidRPr="00047800">
                                      <w:rPr>
                                        <w:rFonts w:ascii="Times New Roman" w:hAnsi="Times New Roman"/>
                                        <w:sz w:val="20"/>
                                        <w:szCs w:val="20"/>
                                        <w:rPrChange w:id="9271" w:author="Nasser Mustafa [2]" w:date="2018-09-26T11:11:00Z">
                                          <w:rPr>
                                            <w:sz w:val="20"/>
                                            <w:szCs w:val="20"/>
                                          </w:rPr>
                                        </w:rPrChange>
                                      </w:rPr>
                                      <w:t xml:space="preserve">Figure </w:t>
                                    </w:r>
                                    <w:r w:rsidRPr="00047800">
                                      <w:rPr>
                                        <w:rFonts w:ascii="Times New Roman" w:hAnsi="Times New Roman"/>
                                        <w:noProof/>
                                        <w:sz w:val="20"/>
                                        <w:szCs w:val="20"/>
                                        <w:rPrChange w:id="9272" w:author="Nasser Mustafa [2]" w:date="2018-09-26T11:11:00Z">
                                          <w:rPr>
                                            <w:noProof/>
                                            <w:sz w:val="20"/>
                                            <w:szCs w:val="20"/>
                                          </w:rPr>
                                        </w:rPrChange>
                                      </w:rPr>
                                      <w:t>32</w:t>
                                    </w:r>
                                  </w:ins>
                                  <w:del w:id="9273"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31</w:delText>
                                    </w:r>
                                  </w:del>
                                  <w:r w:rsidRPr="00BB2CE3">
                                    <w:rPr>
                                      <w:rFonts w:ascii="Times New Roman" w:eastAsia="MS Mincho" w:hAnsi="Times New Roman"/>
                                      <w:iCs/>
                                      <w:noProof/>
                                      <w:color w:val="000000"/>
                                      <w:sz w:val="20"/>
                                      <w:szCs w:val="20"/>
                                    </w:rPr>
                                    <w:fldChar w:fldCharType="end"/>
                                  </w:r>
                                </w:p>
                              </w:tc>
                            </w:tr>
                            <w:tr w:rsidR="00D617FD" w:rsidRPr="005F3D83" w14:paraId="73E92E1E" w14:textId="77777777" w:rsidTr="002C2CC0">
                              <w:tc>
                                <w:tcPr>
                                  <w:tcW w:w="1080" w:type="dxa"/>
                                </w:tcPr>
                                <w:p w14:paraId="40AB0277" w14:textId="4F3B3D77"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8</w:t>
                                  </w:r>
                                </w:p>
                              </w:tc>
                              <w:tc>
                                <w:tcPr>
                                  <w:tcW w:w="3060" w:type="dxa"/>
                                </w:tcPr>
                                <w:p w14:paraId="7B8A7415" w14:textId="4EFBCA1E"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 xml:space="preserve">Trace  artifacts belong to   different domains/levels </w:t>
                                  </w:r>
                                </w:p>
                              </w:tc>
                              <w:tc>
                                <w:tcPr>
                                  <w:tcW w:w="1350" w:type="dxa"/>
                                </w:tcPr>
                                <w:p w14:paraId="09943634"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Block daigram</w:t>
                                  </w:r>
                                </w:p>
                              </w:tc>
                              <w:tc>
                                <w:tcPr>
                                  <w:tcW w:w="1170" w:type="dxa"/>
                                </w:tcPr>
                                <w:p w14:paraId="15F02403"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RQ1.3</w:t>
                                  </w:r>
                                </w:p>
                              </w:tc>
                              <w:tc>
                                <w:tcPr>
                                  <w:tcW w:w="1080" w:type="dxa"/>
                                </w:tcPr>
                                <w:p w14:paraId="38A246A1" w14:textId="44FEBEDF" w:rsidR="00D617FD" w:rsidRPr="00B127D2"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sidRPr="00B127D2">
                                    <w:rPr>
                                      <w:rFonts w:ascii="Times New Roman" w:eastAsia="MS Mincho" w:hAnsi="Times New Roman"/>
                                      <w:iCs/>
                                      <w:noProof/>
                                      <w:color w:val="000000"/>
                                      <w:sz w:val="20"/>
                                      <w:szCs w:val="20"/>
                                    </w:rPr>
                                    <w:fldChar w:fldCharType="begin"/>
                                  </w:r>
                                  <w:r w:rsidRPr="00B127D2">
                                    <w:rPr>
                                      <w:rFonts w:ascii="Times New Roman" w:eastAsia="MS Mincho" w:hAnsi="Times New Roman"/>
                                      <w:iCs/>
                                      <w:noProof/>
                                      <w:color w:val="000000"/>
                                      <w:sz w:val="20"/>
                                      <w:szCs w:val="20"/>
                                    </w:rPr>
                                    <w:instrText xml:space="preserve"> REF _Ref484619590 \r \h  \* MERGEFORMAT </w:instrText>
                                  </w:r>
                                  <w:r w:rsidRPr="00B127D2">
                                    <w:rPr>
                                      <w:rFonts w:ascii="Times New Roman" w:eastAsia="MS Mincho" w:hAnsi="Times New Roman"/>
                                      <w:iCs/>
                                      <w:noProof/>
                                      <w:color w:val="000000"/>
                                      <w:sz w:val="20"/>
                                      <w:szCs w:val="20"/>
                                    </w:rPr>
                                  </w:r>
                                  <w:r w:rsidRPr="00B127D2">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ValCr2</w:t>
                                  </w:r>
                                  <w:r w:rsidRPr="00B127D2">
                                    <w:rPr>
                                      <w:rFonts w:ascii="Times New Roman" w:eastAsia="MS Mincho" w:hAnsi="Times New Roman"/>
                                      <w:iCs/>
                                      <w:noProof/>
                                      <w:color w:val="000000"/>
                                      <w:sz w:val="20"/>
                                      <w:szCs w:val="20"/>
                                    </w:rPr>
                                    <w:fldChar w:fldCharType="end"/>
                                  </w:r>
                                </w:p>
                              </w:tc>
                              <w:tc>
                                <w:tcPr>
                                  <w:tcW w:w="1080" w:type="dxa"/>
                                </w:tcPr>
                                <w:p w14:paraId="447C6987" w14:textId="1976ACA8" w:rsidR="00D617FD" w:rsidRPr="00B127D2" w:rsidRDefault="00D617FD" w:rsidP="00BB2CE3">
                                  <w:pPr>
                                    <w:tabs>
                                      <w:tab w:val="left" w:pos="1260"/>
                                    </w:tabs>
                                    <w:spacing w:line="276" w:lineRule="auto"/>
                                    <w:ind w:hanging="45"/>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_Ref517569202 \h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ins w:id="9274" w:author="Nasser Mustafa [2]" w:date="2018-09-26T11:11:00Z">
                                    <w:r w:rsidRPr="00263EE1">
                                      <w:rPr>
                                        <w:sz w:val="20"/>
                                        <w:szCs w:val="20"/>
                                      </w:rPr>
                                      <w:t xml:space="preserve">Figure </w:t>
                                    </w:r>
                                    <w:r>
                                      <w:rPr>
                                        <w:noProof/>
                                        <w:sz w:val="20"/>
                                        <w:szCs w:val="20"/>
                                      </w:rPr>
                                      <w:t>33</w:t>
                                    </w:r>
                                  </w:ins>
                                  <w:del w:id="9275" w:author="Nasser Mustafa [2]" w:date="2018-09-26T11:11:00Z">
                                    <w:r w:rsidRPr="00263EE1" w:rsidDel="00047800">
                                      <w:rPr>
                                        <w:sz w:val="20"/>
                                        <w:szCs w:val="20"/>
                                      </w:rPr>
                                      <w:delText xml:space="preserve">Figure </w:delText>
                                    </w:r>
                                    <w:r w:rsidDel="00047800">
                                      <w:rPr>
                                        <w:noProof/>
                                        <w:sz w:val="20"/>
                                        <w:szCs w:val="20"/>
                                      </w:rPr>
                                      <w:delText>32</w:delText>
                                    </w:r>
                                  </w:del>
                                  <w:r>
                                    <w:rPr>
                                      <w:rFonts w:ascii="Times New Roman" w:eastAsia="MS Mincho" w:hAnsi="Times New Roman"/>
                                      <w:iCs/>
                                      <w:noProof/>
                                      <w:color w:val="000000"/>
                                      <w:sz w:val="20"/>
                                      <w:szCs w:val="20"/>
                                    </w:rPr>
                                    <w:fldChar w:fldCharType="end"/>
                                  </w:r>
                                </w:p>
                              </w:tc>
                            </w:tr>
                          </w:tbl>
                          <w:p w14:paraId="539B1914" w14:textId="77777777" w:rsidR="00D617FD" w:rsidRDefault="00D617FD" w:rsidP="00E54D34">
                            <w:pPr>
                              <w:tabs>
                                <w:tab w:val="left" w:pos="1260"/>
                              </w:tabs>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F9D0E" id="_x0000_s1070" type="#_x0000_t202" style="position:absolute;left:0;text-align:left;margin-left:3.35pt;margin-top:0;width:450.7pt;height:318.95pt;z-index:251713536;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" stroked="f">
                <v:textbox>
                  <w:txbxContent>
                    <w:p w14:paraId="49F37848" w14:textId="28021D49" w:rsidR="00D617FD" w:rsidRPr="00E759BE" w:rsidRDefault="00D617FD" w:rsidP="00E54D34">
                      <w:pPr>
                        <w:pStyle w:val="Caption"/>
                        <w:rPr>
                          <w:rFonts w:ascii="Times New Roman" w:hAnsi="Times New Roman"/>
                          <w:sz w:val="20"/>
                          <w:szCs w:val="20"/>
                        </w:rPr>
                      </w:pPr>
                      <w:bookmarkStart w:id="9276" w:name="_Ref513401627"/>
                      <w:bookmarkStart w:id="9277" w:name="_Toc525723638"/>
                      <w:r w:rsidRPr="00E759BE">
                        <w:rPr>
                          <w:rFonts w:ascii="Times New Roman" w:hAnsi="Times New Roman"/>
                          <w:sz w:val="20"/>
                          <w:szCs w:val="20"/>
                        </w:rPr>
                        <w:t xml:space="preserve">Table </w:t>
                      </w:r>
                      <w:r w:rsidRPr="00E759BE">
                        <w:rPr>
                          <w:rFonts w:ascii="Times New Roman" w:hAnsi="Times New Roman"/>
                          <w:sz w:val="20"/>
                          <w:szCs w:val="20"/>
                        </w:rPr>
                        <w:fldChar w:fldCharType="begin"/>
                      </w:r>
                      <w:r w:rsidRPr="00E759BE">
                        <w:rPr>
                          <w:rFonts w:ascii="Times New Roman" w:hAnsi="Times New Roman"/>
                          <w:sz w:val="20"/>
                          <w:szCs w:val="20"/>
                        </w:rPr>
                        <w:instrText xml:space="preserve"> SEQ Table \* ARABIC </w:instrText>
                      </w:r>
                      <w:r w:rsidRPr="00E759BE">
                        <w:rPr>
                          <w:rFonts w:ascii="Times New Roman" w:hAnsi="Times New Roman"/>
                          <w:sz w:val="20"/>
                          <w:szCs w:val="20"/>
                        </w:rPr>
                        <w:fldChar w:fldCharType="separate"/>
                      </w:r>
                      <w:r>
                        <w:rPr>
                          <w:rFonts w:ascii="Times New Roman" w:hAnsi="Times New Roman"/>
                          <w:noProof/>
                          <w:sz w:val="20"/>
                          <w:szCs w:val="20"/>
                        </w:rPr>
                        <w:t>19</w:t>
                      </w:r>
                      <w:r w:rsidRPr="00E759BE">
                        <w:rPr>
                          <w:rFonts w:ascii="Times New Roman" w:hAnsi="Times New Roman"/>
                          <w:sz w:val="20"/>
                          <w:szCs w:val="20"/>
                        </w:rPr>
                        <w:fldChar w:fldCharType="end"/>
                      </w:r>
                      <w:bookmarkEnd w:id="9276"/>
                      <w:r>
                        <w:rPr>
                          <w:rFonts w:ascii="Times New Roman" w:hAnsi="Times New Roman"/>
                          <w:sz w:val="20"/>
                          <w:szCs w:val="20"/>
                        </w:rPr>
                        <w:t>: Test Cases for validating the traceability model</w:t>
                      </w:r>
                      <w:bookmarkEnd w:id="9277"/>
                    </w:p>
                    <w:tbl>
                      <w:tblPr>
                        <w:tblStyle w:val="TableGrid"/>
                        <w:tblW w:w="8820" w:type="dxa"/>
                        <w:tblInd w:w="-5" w:type="dxa"/>
                        <w:tblLayout w:type="fixed"/>
                        <w:tblLook w:val="04A0" w:firstRow="1" w:lastRow="0" w:firstColumn="1" w:lastColumn="0" w:noHBand="0" w:noVBand="1"/>
                      </w:tblPr>
                      <w:tblGrid>
                        <w:gridCol w:w="1080"/>
                        <w:gridCol w:w="3060"/>
                        <w:gridCol w:w="1350"/>
                        <w:gridCol w:w="1170"/>
                        <w:gridCol w:w="1080"/>
                        <w:gridCol w:w="1080"/>
                      </w:tblGrid>
                      <w:tr w:rsidR="00D617FD" w:rsidRPr="00896FFC" w14:paraId="7F2EF156" w14:textId="77777777" w:rsidTr="002C2CC0">
                        <w:tc>
                          <w:tcPr>
                            <w:tcW w:w="1080" w:type="dxa"/>
                          </w:tcPr>
                          <w:p w14:paraId="1C5A4A29" w14:textId="66A54609"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validation Case</w:t>
                            </w:r>
                          </w:p>
                        </w:tc>
                        <w:tc>
                          <w:tcPr>
                            <w:tcW w:w="3060" w:type="dxa"/>
                          </w:tcPr>
                          <w:p w14:paraId="4EDBBEDE" w14:textId="0205CA47"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Description of Test Case</w:t>
                            </w:r>
                          </w:p>
                        </w:tc>
                        <w:tc>
                          <w:tcPr>
                            <w:tcW w:w="1350" w:type="dxa"/>
                          </w:tcPr>
                          <w:p w14:paraId="5F36186C" w14:textId="77777777" w:rsidR="00D617FD" w:rsidRPr="00896FFC" w:rsidRDefault="00D617FD" w:rsidP="00595655">
                            <w:pPr>
                              <w:pStyle w:val="ListParagraph"/>
                              <w:tabs>
                                <w:tab w:val="left" w:pos="1260"/>
                              </w:tabs>
                              <w:spacing w:line="276" w:lineRule="auto"/>
                              <w:ind w:left="110" w:firstLine="0"/>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Source Artifact</w:t>
                            </w:r>
                          </w:p>
                        </w:tc>
                        <w:tc>
                          <w:tcPr>
                            <w:tcW w:w="1170" w:type="dxa"/>
                          </w:tcPr>
                          <w:p w14:paraId="3953D5E7" w14:textId="77777777" w:rsidR="00D617FD" w:rsidRPr="00896FFC" w:rsidRDefault="00D617FD" w:rsidP="00595655">
                            <w:pPr>
                              <w:pStyle w:val="ListParagraph"/>
                              <w:tabs>
                                <w:tab w:val="left" w:pos="1260"/>
                              </w:tabs>
                              <w:spacing w:line="276" w:lineRule="auto"/>
                              <w:ind w:left="0" w:firstLine="0"/>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Target Artifact</w:t>
                            </w:r>
                          </w:p>
                        </w:tc>
                        <w:tc>
                          <w:tcPr>
                            <w:tcW w:w="1080" w:type="dxa"/>
                          </w:tcPr>
                          <w:p w14:paraId="6041E39F" w14:textId="77777777"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Criteria</w:t>
                            </w:r>
                          </w:p>
                        </w:tc>
                        <w:tc>
                          <w:tcPr>
                            <w:tcW w:w="1080" w:type="dxa"/>
                          </w:tcPr>
                          <w:p w14:paraId="5AC62965" w14:textId="77777777" w:rsidR="00D617FD" w:rsidRPr="00896FFC" w:rsidRDefault="00D617FD" w:rsidP="00595655">
                            <w:pPr>
                              <w:tabs>
                                <w:tab w:val="left" w:pos="1260"/>
                              </w:tabs>
                              <w:spacing w:line="276" w:lineRule="auto"/>
                              <w:ind w:firstLine="0"/>
                              <w:jc w:val="left"/>
                              <w:rPr>
                                <w:rFonts w:ascii="Times New Roman" w:eastAsia="MS Mincho" w:hAnsi="Times New Roman"/>
                                <w:b/>
                                <w:iCs/>
                                <w:noProof/>
                                <w:color w:val="000000"/>
                                <w:sz w:val="20"/>
                                <w:szCs w:val="20"/>
                              </w:rPr>
                            </w:pPr>
                            <w:r w:rsidRPr="00896FFC">
                              <w:rPr>
                                <w:rFonts w:ascii="Times New Roman" w:eastAsia="MS Mincho" w:hAnsi="Times New Roman"/>
                                <w:b/>
                                <w:iCs/>
                                <w:noProof/>
                                <w:color w:val="000000"/>
                                <w:sz w:val="20"/>
                                <w:szCs w:val="20"/>
                              </w:rPr>
                              <w:t>Object Diagram</w:t>
                            </w:r>
                          </w:p>
                        </w:tc>
                      </w:tr>
                      <w:tr w:rsidR="00D617FD" w:rsidRPr="005F3D83" w14:paraId="7B0A0975" w14:textId="77777777" w:rsidTr="002C2CC0">
                        <w:tc>
                          <w:tcPr>
                            <w:tcW w:w="1080" w:type="dxa"/>
                          </w:tcPr>
                          <w:p w14:paraId="5A523C8B" w14:textId="01256887" w:rsidR="00D617FD" w:rsidRPr="00F67A04" w:rsidRDefault="00D617FD" w:rsidP="00595655">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1</w:t>
                            </w:r>
                          </w:p>
                        </w:tc>
                        <w:tc>
                          <w:tcPr>
                            <w:tcW w:w="3060" w:type="dxa"/>
                          </w:tcPr>
                          <w:p w14:paraId="1FE990E4" w14:textId="77777777" w:rsidR="00D617FD" w:rsidRPr="00F67A04" w:rsidRDefault="00D617FD" w:rsidP="00595655">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Apply characarization to a trace link between two artifacts</w:t>
                            </w:r>
                          </w:p>
                        </w:tc>
                        <w:tc>
                          <w:tcPr>
                            <w:tcW w:w="1350" w:type="dxa"/>
                            <w:shd w:val="clear" w:color="auto" w:fill="auto"/>
                          </w:tcPr>
                          <w:p w14:paraId="5E683FFC" w14:textId="77777777" w:rsidR="00D617FD" w:rsidRPr="00F67A04" w:rsidRDefault="00D617FD" w:rsidP="00A03164">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RQ1.1</w:t>
                            </w:r>
                          </w:p>
                        </w:tc>
                        <w:tc>
                          <w:tcPr>
                            <w:tcW w:w="1170" w:type="dxa"/>
                          </w:tcPr>
                          <w:p w14:paraId="606B997C" w14:textId="77777777" w:rsidR="00D617FD" w:rsidRPr="00F67A04" w:rsidRDefault="00D617FD" w:rsidP="00A03164">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tc>
                        <w:tc>
                          <w:tcPr>
                            <w:tcW w:w="1080" w:type="dxa"/>
                          </w:tcPr>
                          <w:p w14:paraId="1AEC1C51" w14:textId="2968D82C" w:rsidR="00D617FD" w:rsidRPr="00F67A04" w:rsidRDefault="00D617FD" w:rsidP="000779B1">
                            <w:pPr>
                              <w:tabs>
                                <w:tab w:val="left" w:pos="1260"/>
                              </w:tabs>
                              <w:spacing w:line="276" w:lineRule="auto"/>
                              <w:ind w:left="-40" w:firstLine="19"/>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_Ref421356406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ValCr6</w:t>
                            </w:r>
                            <w:r>
                              <w:rPr>
                                <w:rFonts w:ascii="Times New Roman" w:eastAsia="MS Mincho" w:hAnsi="Times New Roman"/>
                                <w:iCs/>
                                <w:noProof/>
                                <w:color w:val="000000"/>
                                <w:sz w:val="20"/>
                                <w:szCs w:val="20"/>
                              </w:rPr>
                              <w:fldChar w:fldCharType="end"/>
                            </w:r>
                          </w:p>
                        </w:tc>
                        <w:tc>
                          <w:tcPr>
                            <w:tcW w:w="1080" w:type="dxa"/>
                          </w:tcPr>
                          <w:p w14:paraId="5CC7EB64" w14:textId="77777777" w:rsidR="00D617FD" w:rsidRPr="002923D7" w:rsidRDefault="00D617FD" w:rsidP="002923D7">
                            <w:pPr>
                              <w:keepNext/>
                              <w:rPr>
                                <w:ins w:id="9278" w:author="Nasser Mustafa [2]" w:date="2018-09-26T11:11:00Z"/>
                              </w:rPr>
                            </w:pPr>
                            <w:r>
                              <w:rPr>
                                <w:rFonts w:ascii="Times New Roman" w:eastAsia="MS Mincho" w:hAnsi="Times New Roman"/>
                                <w:iCs/>
                                <w:noProof/>
                                <w:color w:val="FF0000"/>
                                <w:sz w:val="20"/>
                                <w:szCs w:val="20"/>
                              </w:rPr>
                              <w:fldChar w:fldCharType="begin"/>
                            </w:r>
                            <w:r>
                              <w:rPr>
                                <w:rFonts w:ascii="Times New Roman" w:eastAsia="MS Mincho" w:hAnsi="Times New Roman"/>
                                <w:iCs/>
                                <w:noProof/>
                                <w:color w:val="000000"/>
                                <w:sz w:val="20"/>
                                <w:szCs w:val="20"/>
                              </w:rPr>
                              <w:instrText xml:space="preserve"> REF _Ref517366625 \h </w:instrText>
                            </w:r>
                            <w:r>
                              <w:rPr>
                                <w:rFonts w:ascii="Times New Roman" w:eastAsia="MS Mincho" w:hAnsi="Times New Roman"/>
                                <w:iCs/>
                                <w:noProof/>
                                <w:color w:val="FF0000"/>
                                <w:sz w:val="20"/>
                                <w:szCs w:val="20"/>
                              </w:rPr>
                            </w:r>
                            <w:r>
                              <w:rPr>
                                <w:rFonts w:ascii="Times New Roman" w:eastAsia="MS Mincho" w:hAnsi="Times New Roman"/>
                                <w:iCs/>
                                <w:noProof/>
                                <w:color w:val="FF0000"/>
                                <w:sz w:val="20"/>
                                <w:szCs w:val="20"/>
                              </w:rPr>
                              <w:fldChar w:fldCharType="separate"/>
                            </w:r>
                          </w:p>
                          <w:p w14:paraId="175BCDCA" w14:textId="7C9E3EC1" w:rsidR="00D617FD" w:rsidRPr="002923D7" w:rsidDel="00047800" w:rsidRDefault="00D617FD" w:rsidP="002923D7">
                            <w:pPr>
                              <w:keepNext/>
                              <w:rPr>
                                <w:del w:id="9279" w:author="Nasser Mustafa [2]" w:date="2018-09-26T11:11:00Z"/>
                              </w:rPr>
                            </w:pPr>
                            <w:ins w:id="9280" w:author="Nasser Mustafa [2]" w:date="2018-09-26T11:11:00Z">
                              <w:r w:rsidRPr="009738C2">
                                <w:rPr>
                                  <w:sz w:val="20"/>
                                  <w:szCs w:val="20"/>
                                </w:rPr>
                                <w:t xml:space="preserve">Figure </w:t>
                              </w:r>
                              <w:r>
                                <w:rPr>
                                  <w:noProof/>
                                  <w:sz w:val="20"/>
                                  <w:szCs w:val="20"/>
                                </w:rPr>
                                <w:t>26</w:t>
                              </w:r>
                            </w:ins>
                          </w:p>
                          <w:p w14:paraId="6F0702F9" w14:textId="416F9D26" w:rsidR="00D617FD" w:rsidRPr="00F67A04" w:rsidRDefault="00D617FD" w:rsidP="00CB64B2">
                            <w:pPr>
                              <w:tabs>
                                <w:tab w:val="left" w:pos="1260"/>
                              </w:tabs>
                              <w:spacing w:line="276" w:lineRule="auto"/>
                              <w:ind w:hanging="21"/>
                              <w:jc w:val="left"/>
                              <w:rPr>
                                <w:rFonts w:ascii="Times New Roman" w:eastAsia="MS Mincho" w:hAnsi="Times New Roman"/>
                                <w:iCs/>
                                <w:noProof/>
                                <w:color w:val="000000"/>
                                <w:sz w:val="20"/>
                                <w:szCs w:val="20"/>
                              </w:rPr>
                            </w:pPr>
                            <w:del w:id="9281" w:author="Nasser Mustafa [2]" w:date="2018-09-26T11:11:00Z">
                              <w:r w:rsidRPr="009738C2" w:rsidDel="00047800">
                                <w:rPr>
                                  <w:sz w:val="20"/>
                                  <w:szCs w:val="20"/>
                                </w:rPr>
                                <w:delText xml:space="preserve">Figure </w:delText>
                              </w:r>
                              <w:r w:rsidDel="00047800">
                                <w:rPr>
                                  <w:noProof/>
                                  <w:sz w:val="20"/>
                                  <w:szCs w:val="20"/>
                                </w:rPr>
                                <w:delText>25</w:delText>
                              </w:r>
                            </w:del>
                            <w:r>
                              <w:rPr>
                                <w:rFonts w:ascii="Times New Roman" w:eastAsia="MS Mincho" w:hAnsi="Times New Roman"/>
                                <w:iCs/>
                                <w:noProof/>
                                <w:color w:val="FF0000"/>
                                <w:sz w:val="20"/>
                                <w:szCs w:val="20"/>
                              </w:rPr>
                              <w:fldChar w:fldCharType="end"/>
                            </w:r>
                          </w:p>
                        </w:tc>
                      </w:tr>
                      <w:tr w:rsidR="00D617FD" w:rsidRPr="005F3D83" w14:paraId="6E0E057D" w14:textId="77777777" w:rsidTr="002C2CC0">
                        <w:tc>
                          <w:tcPr>
                            <w:tcW w:w="1080" w:type="dxa"/>
                          </w:tcPr>
                          <w:p w14:paraId="5AD6365E" w14:textId="771AB649" w:rsidR="00D617FD" w:rsidRDefault="00D617FD" w:rsidP="00CB64B2">
                            <w:pPr>
                              <w:tabs>
                                <w:tab w:val="left" w:pos="340"/>
                                <w:tab w:val="left" w:pos="1260"/>
                              </w:tabs>
                              <w:spacing w:line="276" w:lineRule="auto"/>
                              <w:ind w:left="-110" w:firstLine="70"/>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2</w:t>
                            </w:r>
                          </w:p>
                        </w:tc>
                        <w:tc>
                          <w:tcPr>
                            <w:tcW w:w="3060" w:type="dxa"/>
                          </w:tcPr>
                          <w:p w14:paraId="66F09361" w14:textId="56D00FEB" w:rsidR="00D617FD" w:rsidRPr="00F67A04" w:rsidRDefault="00D617FD" w:rsidP="00CB64B2">
                            <w:pPr>
                              <w:tabs>
                                <w:tab w:val="left" w:pos="203"/>
                                <w:tab w:val="left" w:pos="391"/>
                                <w:tab w:val="left" w:pos="1260"/>
                              </w:tabs>
                              <w:spacing w:line="276" w:lineRule="auto"/>
                              <w:ind w:hanging="16"/>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Trace one so</w:t>
                            </w:r>
                            <w:r>
                              <w:rPr>
                                <w:rFonts w:ascii="Times New Roman" w:eastAsia="MS Mincho" w:hAnsi="Times New Roman"/>
                                <w:iCs/>
                                <w:noProof/>
                                <w:color w:val="000000"/>
                                <w:sz w:val="20"/>
                                <w:szCs w:val="20"/>
                              </w:rPr>
                              <w:t>urce artifact to one target artifact</w:t>
                            </w:r>
                          </w:p>
                        </w:tc>
                        <w:tc>
                          <w:tcPr>
                            <w:tcW w:w="1350" w:type="dxa"/>
                            <w:shd w:val="clear" w:color="auto" w:fill="auto"/>
                          </w:tcPr>
                          <w:p w14:paraId="3652EB45" w14:textId="06FF9EE3"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 xml:space="preserve">RQ1.1 </w:t>
                            </w:r>
                          </w:p>
                        </w:tc>
                        <w:tc>
                          <w:tcPr>
                            <w:tcW w:w="1170" w:type="dxa"/>
                          </w:tcPr>
                          <w:p w14:paraId="261899A6" w14:textId="177F2F40"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tc>
                        <w:tc>
                          <w:tcPr>
                            <w:tcW w:w="1080" w:type="dxa"/>
                          </w:tcPr>
                          <w:p w14:paraId="18CB3825" w14:textId="503AA5CF" w:rsidR="00D617FD" w:rsidRDefault="00D617FD" w:rsidP="00CB64B2">
                            <w:pPr>
                              <w:tabs>
                                <w:tab w:val="left" w:pos="1260"/>
                              </w:tabs>
                              <w:spacing w:line="276" w:lineRule="auto"/>
                              <w:ind w:left="-40" w:firstLine="19"/>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fldChar w:fldCharType="begin"/>
                            </w:r>
                            <w:r w:rsidRPr="00F67A04">
                              <w:rPr>
                                <w:rFonts w:ascii="Times New Roman" w:eastAsia="MS Mincho" w:hAnsi="Times New Roman"/>
                                <w:iCs/>
                                <w:noProof/>
                                <w:color w:val="000000"/>
                                <w:sz w:val="20"/>
                                <w:szCs w:val="20"/>
                              </w:rPr>
                              <w:instrText xml:space="preserve"> REF _Ref421356316 \n \h  \* MERGEFORMAT </w:instrText>
                            </w:r>
                            <w:r w:rsidRPr="00F67A04">
                              <w:rPr>
                                <w:rFonts w:ascii="Times New Roman" w:eastAsia="MS Mincho" w:hAnsi="Times New Roman"/>
                                <w:iCs/>
                                <w:noProof/>
                                <w:color w:val="000000"/>
                                <w:sz w:val="20"/>
                                <w:szCs w:val="20"/>
                              </w:rPr>
                            </w:r>
                            <w:r w:rsidRPr="00F67A04">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ValCr3</w:t>
                            </w:r>
                            <w:r w:rsidRPr="00F67A04">
                              <w:rPr>
                                <w:rFonts w:ascii="Times New Roman" w:eastAsia="MS Mincho" w:hAnsi="Times New Roman"/>
                                <w:iCs/>
                                <w:noProof/>
                                <w:color w:val="000000"/>
                                <w:sz w:val="20"/>
                                <w:szCs w:val="20"/>
                              </w:rPr>
                              <w:fldChar w:fldCharType="end"/>
                            </w:r>
                            <w:r w:rsidRPr="00F67A04">
                              <w:rPr>
                                <w:rFonts w:ascii="Times New Roman" w:eastAsia="MS Mincho" w:hAnsi="Times New Roman"/>
                                <w:iCs/>
                                <w:noProof/>
                                <w:color w:val="000000"/>
                                <w:sz w:val="20"/>
                                <w:szCs w:val="20"/>
                              </w:rPr>
                              <w:t xml:space="preserve">, </w:t>
                            </w:r>
                            <w:r w:rsidRPr="00F67A04">
                              <w:rPr>
                                <w:rFonts w:ascii="Times New Roman" w:eastAsia="MS Mincho" w:hAnsi="Times New Roman"/>
                                <w:iCs/>
                                <w:noProof/>
                                <w:color w:val="000000"/>
                                <w:sz w:val="20"/>
                                <w:szCs w:val="20"/>
                              </w:rPr>
                              <w:fldChar w:fldCharType="begin"/>
                            </w:r>
                            <w:r w:rsidRPr="00F67A04">
                              <w:rPr>
                                <w:rFonts w:ascii="Times New Roman" w:eastAsia="MS Mincho" w:hAnsi="Times New Roman"/>
                                <w:iCs/>
                                <w:noProof/>
                                <w:color w:val="000000"/>
                                <w:sz w:val="20"/>
                                <w:szCs w:val="20"/>
                              </w:rPr>
                              <w:instrText xml:space="preserve"> REF _Ref513409051 \n \h  \* MERGEFORMAT </w:instrText>
                            </w:r>
                            <w:r w:rsidRPr="00F67A04">
                              <w:rPr>
                                <w:rFonts w:ascii="Times New Roman" w:eastAsia="MS Mincho" w:hAnsi="Times New Roman"/>
                                <w:iCs/>
                                <w:noProof/>
                                <w:color w:val="000000"/>
                                <w:sz w:val="20"/>
                                <w:szCs w:val="20"/>
                              </w:rPr>
                            </w:r>
                            <w:r w:rsidRPr="00F67A04">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ValCr7</w:t>
                            </w:r>
                            <w:r w:rsidRPr="00F67A04">
                              <w:rPr>
                                <w:rFonts w:ascii="Times New Roman" w:eastAsia="MS Mincho" w:hAnsi="Times New Roman"/>
                                <w:iCs/>
                                <w:noProof/>
                                <w:color w:val="000000"/>
                                <w:sz w:val="20"/>
                                <w:szCs w:val="20"/>
                              </w:rPr>
                              <w:fldChar w:fldCharType="end"/>
                            </w:r>
                          </w:p>
                        </w:tc>
                        <w:tc>
                          <w:tcPr>
                            <w:tcW w:w="1080" w:type="dxa"/>
                          </w:tcPr>
                          <w:p w14:paraId="473597D1" w14:textId="631DE5AF" w:rsidR="00D617FD" w:rsidRDefault="00D617FD" w:rsidP="00BB2CE3">
                            <w:pPr>
                              <w:tabs>
                                <w:tab w:val="left" w:pos="1260"/>
                              </w:tabs>
                              <w:spacing w:line="276" w:lineRule="auto"/>
                              <w:ind w:hanging="21"/>
                              <w:rPr>
                                <w:rFonts w:ascii="Times New Roman" w:eastAsia="MS Mincho" w:hAnsi="Times New Roman"/>
                                <w:iCs/>
                                <w:noProof/>
                                <w:color w:val="FF0000"/>
                                <w:sz w:val="20"/>
                                <w:szCs w:val="20"/>
                              </w:rPr>
                            </w:pPr>
                            <w:r>
                              <w:rPr>
                                <w:rFonts w:ascii="Times New Roman" w:eastAsia="MS Mincho" w:hAnsi="Times New Roman"/>
                                <w:iCs/>
                                <w:noProof/>
                                <w:color w:val="FF0000"/>
                                <w:sz w:val="20"/>
                                <w:szCs w:val="20"/>
                              </w:rPr>
                              <w:fldChar w:fldCharType="begin"/>
                            </w:r>
                            <w:r>
                              <w:rPr>
                                <w:rFonts w:ascii="Times New Roman" w:eastAsia="MS Mincho" w:hAnsi="Times New Roman"/>
                                <w:iCs/>
                                <w:noProof/>
                                <w:color w:val="FF0000"/>
                                <w:sz w:val="20"/>
                                <w:szCs w:val="20"/>
                              </w:rPr>
                              <w:instrText xml:space="preserve"> REF _Ref517439938 \h </w:instrText>
                            </w:r>
                            <w:r>
                              <w:rPr>
                                <w:rFonts w:ascii="Times New Roman" w:eastAsia="MS Mincho" w:hAnsi="Times New Roman"/>
                                <w:iCs/>
                                <w:noProof/>
                                <w:color w:val="FF0000"/>
                                <w:sz w:val="20"/>
                                <w:szCs w:val="20"/>
                              </w:rPr>
                            </w:r>
                            <w:r>
                              <w:rPr>
                                <w:rFonts w:ascii="Times New Roman" w:eastAsia="MS Mincho" w:hAnsi="Times New Roman"/>
                                <w:iCs/>
                                <w:noProof/>
                                <w:color w:val="FF0000"/>
                                <w:sz w:val="20"/>
                                <w:szCs w:val="20"/>
                              </w:rPr>
                              <w:fldChar w:fldCharType="separate"/>
                            </w:r>
                            <w:ins w:id="9282" w:author="Nasser Mustafa [2]" w:date="2018-09-26T11:11:00Z">
                              <w:r w:rsidRPr="00865579">
                                <w:rPr>
                                  <w:sz w:val="20"/>
                                  <w:szCs w:val="20"/>
                                </w:rPr>
                                <w:t xml:space="preserve">Figure </w:t>
                              </w:r>
                              <w:r>
                                <w:rPr>
                                  <w:noProof/>
                                  <w:sz w:val="20"/>
                                  <w:szCs w:val="20"/>
                                </w:rPr>
                                <w:t>27</w:t>
                              </w:r>
                            </w:ins>
                            <w:del w:id="9283" w:author="Nasser Mustafa [2]" w:date="2018-09-26T11:11:00Z">
                              <w:r w:rsidRPr="00865579" w:rsidDel="00047800">
                                <w:rPr>
                                  <w:sz w:val="20"/>
                                  <w:szCs w:val="20"/>
                                </w:rPr>
                                <w:delText xml:space="preserve">Figure </w:delText>
                              </w:r>
                              <w:r w:rsidDel="00047800">
                                <w:rPr>
                                  <w:noProof/>
                                  <w:sz w:val="20"/>
                                  <w:szCs w:val="20"/>
                                </w:rPr>
                                <w:delText>26</w:delText>
                              </w:r>
                            </w:del>
                            <w:r>
                              <w:rPr>
                                <w:rFonts w:ascii="Times New Roman" w:eastAsia="MS Mincho" w:hAnsi="Times New Roman"/>
                                <w:iCs/>
                                <w:noProof/>
                                <w:color w:val="FF0000"/>
                                <w:sz w:val="20"/>
                                <w:szCs w:val="20"/>
                              </w:rPr>
                              <w:fldChar w:fldCharType="end"/>
                            </w:r>
                          </w:p>
                        </w:tc>
                      </w:tr>
                      <w:tr w:rsidR="00D617FD" w:rsidRPr="005F3D83" w14:paraId="34712106" w14:textId="77777777" w:rsidTr="002C2CC0">
                        <w:tc>
                          <w:tcPr>
                            <w:tcW w:w="1080" w:type="dxa"/>
                          </w:tcPr>
                          <w:p w14:paraId="4B19C936" w14:textId="747DD211"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3</w:t>
                            </w:r>
                          </w:p>
                        </w:tc>
                        <w:tc>
                          <w:tcPr>
                            <w:tcW w:w="3060" w:type="dxa"/>
                          </w:tcPr>
                          <w:p w14:paraId="3748F243" w14:textId="77777777"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 xml:space="preserve">Trace  one source artifact to more than one target artifact  </w:t>
                            </w:r>
                          </w:p>
                        </w:tc>
                        <w:tc>
                          <w:tcPr>
                            <w:tcW w:w="1350" w:type="dxa"/>
                            <w:shd w:val="clear" w:color="auto" w:fill="auto"/>
                          </w:tcPr>
                          <w:p w14:paraId="01250CE2" w14:textId="77777777" w:rsidR="00D617FD" w:rsidRDefault="00D617FD" w:rsidP="00CB64B2">
                            <w:pPr>
                              <w:pStyle w:val="ListParagraph"/>
                              <w:keepNext w:val="0"/>
                              <w:numPr>
                                <w:ilvl w:val="0"/>
                                <w:numId w:val="48"/>
                              </w:numPr>
                              <w:tabs>
                                <w:tab w:val="left" w:pos="1260"/>
                              </w:tabs>
                              <w:spacing w:line="276" w:lineRule="auto"/>
                              <w:ind w:left="163" w:hanging="18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p w14:paraId="0482BF6C" w14:textId="6B24E2FE" w:rsidR="00D617FD" w:rsidRPr="00F67A04" w:rsidRDefault="00D617FD" w:rsidP="00CB64B2">
                            <w:pPr>
                              <w:pStyle w:val="ListParagraph"/>
                              <w:keepNext w:val="0"/>
                              <w:tabs>
                                <w:tab w:val="left" w:pos="1260"/>
                              </w:tabs>
                              <w:spacing w:line="276" w:lineRule="auto"/>
                              <w:ind w:left="110" w:firstLine="0"/>
                              <w:contextualSpacing w:val="0"/>
                              <w:rPr>
                                <w:rFonts w:ascii="Times New Roman" w:eastAsia="MS Mincho" w:hAnsi="Times New Roman"/>
                                <w:iCs/>
                                <w:noProof/>
                                <w:color w:val="000000"/>
                                <w:sz w:val="20"/>
                                <w:szCs w:val="20"/>
                              </w:rPr>
                            </w:pPr>
                          </w:p>
                        </w:tc>
                        <w:tc>
                          <w:tcPr>
                            <w:tcW w:w="1170" w:type="dxa"/>
                          </w:tcPr>
                          <w:p w14:paraId="18BF95DB" w14:textId="77777777" w:rsidR="00D617FD" w:rsidRPr="00F67A04" w:rsidRDefault="00D617FD" w:rsidP="00CB64B2">
                            <w:pPr>
                              <w:pStyle w:val="ListParagraph"/>
                              <w:keepNext w:val="0"/>
                              <w:numPr>
                                <w:ilvl w:val="0"/>
                                <w:numId w:val="49"/>
                              </w:numPr>
                              <w:tabs>
                                <w:tab w:val="left" w:pos="1260"/>
                              </w:tabs>
                              <w:spacing w:line="276" w:lineRule="auto"/>
                              <w:ind w:left="157" w:hanging="157"/>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Component diagram</w:t>
                            </w:r>
                          </w:p>
                          <w:p w14:paraId="08E4AB64" w14:textId="77777777" w:rsidR="00D617FD" w:rsidRPr="00F67A04" w:rsidRDefault="00D617FD" w:rsidP="00CB64B2">
                            <w:pPr>
                              <w:pStyle w:val="ListParagraph"/>
                              <w:keepNext w:val="0"/>
                              <w:numPr>
                                <w:ilvl w:val="0"/>
                                <w:numId w:val="49"/>
                              </w:numPr>
                              <w:tabs>
                                <w:tab w:val="left" w:pos="1260"/>
                              </w:tabs>
                              <w:spacing w:line="276" w:lineRule="auto"/>
                              <w:ind w:left="157" w:hanging="157"/>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Activity diagram</w:t>
                            </w:r>
                          </w:p>
                          <w:p w14:paraId="50E2E888" w14:textId="056BEF14" w:rsidR="00D617FD" w:rsidRPr="00F67A04" w:rsidRDefault="00D617FD" w:rsidP="00CB64B2">
                            <w:pPr>
                              <w:pStyle w:val="ListParagraph"/>
                              <w:keepNext w:val="0"/>
                              <w:tabs>
                                <w:tab w:val="left" w:pos="1260"/>
                              </w:tabs>
                              <w:spacing w:line="276" w:lineRule="auto"/>
                              <w:ind w:left="159" w:firstLine="0"/>
                              <w:contextualSpacing w:val="0"/>
                              <w:rPr>
                                <w:rFonts w:ascii="Times New Roman" w:eastAsia="MS Mincho" w:hAnsi="Times New Roman"/>
                                <w:iCs/>
                                <w:noProof/>
                                <w:color w:val="000000"/>
                                <w:sz w:val="20"/>
                                <w:szCs w:val="20"/>
                              </w:rPr>
                            </w:pPr>
                          </w:p>
                        </w:tc>
                        <w:tc>
                          <w:tcPr>
                            <w:tcW w:w="1080" w:type="dxa"/>
                          </w:tcPr>
                          <w:p w14:paraId="2BFF7A8E" w14:textId="5108559F" w:rsidR="00D617FD" w:rsidRPr="00F67A04"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_Ref513410902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ValCr4</w:t>
                            </w:r>
                            <w:r>
                              <w:rPr>
                                <w:rFonts w:ascii="Times New Roman" w:eastAsia="MS Mincho" w:hAnsi="Times New Roman"/>
                                <w:iCs/>
                                <w:noProof/>
                                <w:color w:val="000000"/>
                                <w:sz w:val="20"/>
                                <w:szCs w:val="20"/>
                              </w:rPr>
                              <w:fldChar w:fldCharType="end"/>
                            </w:r>
                          </w:p>
                        </w:tc>
                        <w:tc>
                          <w:tcPr>
                            <w:tcW w:w="1080" w:type="dxa"/>
                          </w:tcPr>
                          <w:p w14:paraId="030D6890" w14:textId="417FD611" w:rsidR="00D617FD" w:rsidRPr="00CB64B2" w:rsidRDefault="00D617FD" w:rsidP="00CB64B2">
                            <w:pPr>
                              <w:tabs>
                                <w:tab w:val="left" w:pos="1260"/>
                              </w:tabs>
                              <w:spacing w:line="276" w:lineRule="auto"/>
                              <w:ind w:left="-23" w:hanging="22"/>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 xml:space="preserve"> </w:t>
                            </w: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_Ref517443637 \h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ins w:id="9284" w:author="Nasser Mustafa [2]" w:date="2018-09-26T11:11:00Z">
                              <w:r w:rsidRPr="00FA0D25">
                                <w:rPr>
                                  <w:sz w:val="20"/>
                                  <w:szCs w:val="20"/>
                                </w:rPr>
                                <w:t xml:space="preserve">Figure </w:t>
                              </w:r>
                              <w:r>
                                <w:rPr>
                                  <w:noProof/>
                                  <w:sz w:val="20"/>
                                  <w:szCs w:val="20"/>
                                </w:rPr>
                                <w:t>28</w:t>
                              </w:r>
                            </w:ins>
                            <w:del w:id="9285" w:author="Nasser Mustafa [2]" w:date="2018-09-26T11:11:00Z">
                              <w:r w:rsidRPr="00FA0D25" w:rsidDel="00047800">
                                <w:rPr>
                                  <w:sz w:val="20"/>
                                  <w:szCs w:val="20"/>
                                </w:rPr>
                                <w:delText xml:space="preserve">Figure </w:delText>
                              </w:r>
                              <w:r w:rsidDel="00047800">
                                <w:rPr>
                                  <w:noProof/>
                                  <w:sz w:val="20"/>
                                  <w:szCs w:val="20"/>
                                </w:rPr>
                                <w:delText>27</w:delText>
                              </w:r>
                            </w:del>
                            <w:r>
                              <w:rPr>
                                <w:rFonts w:ascii="Times New Roman" w:eastAsia="MS Mincho" w:hAnsi="Times New Roman"/>
                                <w:iCs/>
                                <w:noProof/>
                                <w:color w:val="000000"/>
                                <w:sz w:val="20"/>
                                <w:szCs w:val="20"/>
                              </w:rPr>
                              <w:fldChar w:fldCharType="end"/>
                            </w:r>
                          </w:p>
                        </w:tc>
                      </w:tr>
                      <w:tr w:rsidR="00D617FD" w:rsidRPr="005F3D83" w14:paraId="562BE619" w14:textId="77777777" w:rsidTr="002C2CC0">
                        <w:tc>
                          <w:tcPr>
                            <w:tcW w:w="1080" w:type="dxa"/>
                          </w:tcPr>
                          <w:p w14:paraId="463C4CF9" w14:textId="3EB09B92"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4</w:t>
                            </w:r>
                          </w:p>
                        </w:tc>
                        <w:tc>
                          <w:tcPr>
                            <w:tcW w:w="3060" w:type="dxa"/>
                          </w:tcPr>
                          <w:p w14:paraId="1261B452" w14:textId="3E1C2E79"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Appl</w:t>
                            </w:r>
                            <w:r>
                              <w:rPr>
                                <w:rFonts w:ascii="Times New Roman" w:eastAsia="MS Mincho" w:hAnsi="Times New Roman"/>
                                <w:iCs/>
                                <w:noProof/>
                                <w:color w:val="000000"/>
                                <w:sz w:val="20"/>
                                <w:szCs w:val="20"/>
                              </w:rPr>
                              <w:t>y characterization to two</w:t>
                            </w:r>
                            <w:r w:rsidRPr="00F67A04">
                              <w:rPr>
                                <w:rFonts w:ascii="Times New Roman" w:eastAsia="MS Mincho" w:hAnsi="Times New Roman"/>
                                <w:iCs/>
                                <w:noProof/>
                                <w:color w:val="000000"/>
                                <w:sz w:val="20"/>
                                <w:szCs w:val="20"/>
                              </w:rPr>
                              <w:t xml:space="preserve"> artifacts</w:t>
                            </w:r>
                          </w:p>
                        </w:tc>
                        <w:tc>
                          <w:tcPr>
                            <w:tcW w:w="1350" w:type="dxa"/>
                          </w:tcPr>
                          <w:p w14:paraId="494F5952"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Block Diagram</w:t>
                            </w:r>
                          </w:p>
                        </w:tc>
                        <w:tc>
                          <w:tcPr>
                            <w:tcW w:w="1170" w:type="dxa"/>
                          </w:tcPr>
                          <w:p w14:paraId="04228D16" w14:textId="6036EFF3" w:rsidR="00D617FD" w:rsidRPr="00F67A04" w:rsidRDefault="00D617FD" w:rsidP="00531B2F">
                            <w:pPr>
                              <w:pStyle w:val="ListParagraph"/>
                              <w:keepNext w:val="0"/>
                              <w:tabs>
                                <w:tab w:val="left" w:pos="1260"/>
                              </w:tabs>
                              <w:spacing w:line="276" w:lineRule="auto"/>
                              <w:ind w:left="159" w:firstLine="0"/>
                              <w:contextualSpacing w:val="0"/>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RQ 1.3</w:t>
                            </w:r>
                          </w:p>
                        </w:tc>
                        <w:tc>
                          <w:tcPr>
                            <w:tcW w:w="1080" w:type="dxa"/>
                          </w:tcPr>
                          <w:p w14:paraId="3C8B46DB" w14:textId="60A42560" w:rsidR="00D617FD"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_Ref421356406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ValCr6</w:t>
                            </w:r>
                            <w:r>
                              <w:rPr>
                                <w:rFonts w:ascii="Times New Roman" w:eastAsia="MS Mincho" w:hAnsi="Times New Roman"/>
                                <w:iCs/>
                                <w:noProof/>
                                <w:color w:val="000000"/>
                                <w:sz w:val="20"/>
                                <w:szCs w:val="20"/>
                              </w:rPr>
                              <w:fldChar w:fldCharType="end"/>
                            </w:r>
                          </w:p>
                        </w:tc>
                        <w:tc>
                          <w:tcPr>
                            <w:tcW w:w="1080" w:type="dxa"/>
                          </w:tcPr>
                          <w:p w14:paraId="462A0C6F" w14:textId="7C31ABC8" w:rsidR="00D617FD" w:rsidRPr="00325A2B" w:rsidRDefault="00D617FD" w:rsidP="00531B2F">
                            <w:pPr>
                              <w:tabs>
                                <w:tab w:val="left" w:pos="1260"/>
                              </w:tabs>
                              <w:spacing w:line="276" w:lineRule="auto"/>
                              <w:ind w:hanging="21"/>
                              <w:jc w:val="left"/>
                              <w:rPr>
                                <w:rFonts w:ascii="Times New Roman" w:eastAsia="MS Mincho" w:hAnsi="Times New Roman"/>
                                <w:iCs/>
                                <w:noProof/>
                                <w:color w:val="000000"/>
                                <w:sz w:val="20"/>
                                <w:szCs w:val="20"/>
                              </w:rPr>
                            </w:pPr>
                            <w:r w:rsidRPr="00325A2B">
                              <w:rPr>
                                <w:rFonts w:ascii="Times New Roman" w:eastAsia="MS Mincho" w:hAnsi="Times New Roman"/>
                                <w:iCs/>
                                <w:noProof/>
                                <w:color w:val="000000"/>
                                <w:sz w:val="20"/>
                                <w:szCs w:val="20"/>
                              </w:rPr>
                              <w:fldChar w:fldCharType="begin"/>
                            </w:r>
                            <w:r w:rsidRPr="00325A2B">
                              <w:rPr>
                                <w:rFonts w:ascii="Times New Roman" w:eastAsia="MS Mincho" w:hAnsi="Times New Roman"/>
                                <w:iCs/>
                                <w:noProof/>
                                <w:color w:val="000000"/>
                                <w:sz w:val="20"/>
                                <w:szCs w:val="20"/>
                              </w:rPr>
                              <w:instrText xml:space="preserve"> REF _Ref517468043 \h  \* MERGEFORMAT </w:instrText>
                            </w:r>
                            <w:r w:rsidRPr="00325A2B">
                              <w:rPr>
                                <w:rFonts w:ascii="Times New Roman" w:eastAsia="MS Mincho" w:hAnsi="Times New Roman"/>
                                <w:iCs/>
                                <w:noProof/>
                                <w:color w:val="000000"/>
                                <w:sz w:val="20"/>
                                <w:szCs w:val="20"/>
                              </w:rPr>
                            </w:r>
                            <w:r w:rsidRPr="00325A2B">
                              <w:rPr>
                                <w:rFonts w:ascii="Times New Roman" w:eastAsia="MS Mincho" w:hAnsi="Times New Roman"/>
                                <w:iCs/>
                                <w:noProof/>
                                <w:color w:val="000000"/>
                                <w:sz w:val="20"/>
                                <w:szCs w:val="20"/>
                              </w:rPr>
                              <w:fldChar w:fldCharType="separate"/>
                            </w:r>
                            <w:ins w:id="9286" w:author="Nasser Mustafa [2]" w:date="2018-09-26T11:11:00Z">
                              <w:r w:rsidRPr="00047800">
                                <w:rPr>
                                  <w:rFonts w:ascii="Times New Roman" w:hAnsi="Times New Roman"/>
                                  <w:sz w:val="20"/>
                                  <w:szCs w:val="20"/>
                                  <w:rPrChange w:id="9287" w:author="Nasser Mustafa [2]" w:date="2018-09-26T11:11:00Z">
                                    <w:rPr>
                                      <w:sz w:val="20"/>
                                      <w:szCs w:val="20"/>
                                    </w:rPr>
                                  </w:rPrChange>
                                </w:rPr>
                                <w:t xml:space="preserve">Figure </w:t>
                              </w:r>
                              <w:r w:rsidRPr="00047800">
                                <w:rPr>
                                  <w:rFonts w:ascii="Times New Roman" w:hAnsi="Times New Roman"/>
                                  <w:noProof/>
                                  <w:sz w:val="20"/>
                                  <w:szCs w:val="20"/>
                                  <w:rPrChange w:id="9288" w:author="Nasser Mustafa [2]" w:date="2018-09-26T11:11:00Z">
                                    <w:rPr>
                                      <w:noProof/>
                                      <w:sz w:val="20"/>
                                      <w:szCs w:val="20"/>
                                    </w:rPr>
                                  </w:rPrChange>
                                </w:rPr>
                                <w:t>29</w:t>
                              </w:r>
                            </w:ins>
                            <w:del w:id="9289"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28</w:delText>
                              </w:r>
                            </w:del>
                            <w:r w:rsidRPr="00325A2B">
                              <w:rPr>
                                <w:rFonts w:ascii="Times New Roman" w:eastAsia="MS Mincho" w:hAnsi="Times New Roman"/>
                                <w:iCs/>
                                <w:noProof/>
                                <w:color w:val="000000"/>
                                <w:sz w:val="20"/>
                                <w:szCs w:val="20"/>
                              </w:rPr>
                              <w:fldChar w:fldCharType="end"/>
                            </w:r>
                          </w:p>
                        </w:tc>
                      </w:tr>
                      <w:tr w:rsidR="00D617FD" w:rsidRPr="005F3D83" w14:paraId="524539DD" w14:textId="77777777" w:rsidTr="002C2CC0">
                        <w:tc>
                          <w:tcPr>
                            <w:tcW w:w="1080" w:type="dxa"/>
                          </w:tcPr>
                          <w:p w14:paraId="6D273CDF" w14:textId="7E716115"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5</w:t>
                            </w:r>
                          </w:p>
                        </w:tc>
                        <w:tc>
                          <w:tcPr>
                            <w:tcW w:w="3060" w:type="dxa"/>
                          </w:tcPr>
                          <w:p w14:paraId="15573784" w14:textId="176CFF8B" w:rsidR="00D617FD" w:rsidRPr="00F67A04" w:rsidRDefault="00D617FD" w:rsidP="00FF63CB">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Capturing version control information</w:t>
                            </w:r>
                          </w:p>
                        </w:tc>
                        <w:tc>
                          <w:tcPr>
                            <w:tcW w:w="1350" w:type="dxa"/>
                          </w:tcPr>
                          <w:p w14:paraId="4DF98A36"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RQ1.1</w:t>
                            </w:r>
                          </w:p>
                        </w:tc>
                        <w:tc>
                          <w:tcPr>
                            <w:tcW w:w="1170" w:type="dxa"/>
                          </w:tcPr>
                          <w:p w14:paraId="7938097D"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 1.2</w:t>
                            </w:r>
                          </w:p>
                        </w:tc>
                        <w:tc>
                          <w:tcPr>
                            <w:tcW w:w="1080" w:type="dxa"/>
                          </w:tcPr>
                          <w:p w14:paraId="75D0F260" w14:textId="1D3B2406" w:rsidR="00D617FD" w:rsidRPr="00F67A04"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_Ref482757547 \r \h  \* MERGEFORMAT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ValCr10</w:t>
                            </w:r>
                            <w:r>
                              <w:rPr>
                                <w:rFonts w:ascii="Times New Roman" w:eastAsia="MS Mincho" w:hAnsi="Times New Roman"/>
                                <w:iCs/>
                                <w:noProof/>
                                <w:color w:val="000000"/>
                                <w:sz w:val="20"/>
                                <w:szCs w:val="20"/>
                              </w:rPr>
                              <w:fldChar w:fldCharType="end"/>
                            </w:r>
                          </w:p>
                        </w:tc>
                        <w:tc>
                          <w:tcPr>
                            <w:tcW w:w="1080" w:type="dxa"/>
                          </w:tcPr>
                          <w:p w14:paraId="6BEF315A" w14:textId="6B8E0DD9" w:rsidR="00D617FD" w:rsidRPr="00D003FA" w:rsidRDefault="00D617FD" w:rsidP="00D003FA">
                            <w:pPr>
                              <w:tabs>
                                <w:tab w:val="left" w:pos="1260"/>
                              </w:tabs>
                              <w:spacing w:line="276" w:lineRule="auto"/>
                              <w:ind w:hanging="134"/>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 xml:space="preserve">  </w:t>
                            </w:r>
                            <w:r w:rsidRPr="00D003FA">
                              <w:rPr>
                                <w:rFonts w:ascii="Times New Roman" w:eastAsia="MS Mincho" w:hAnsi="Times New Roman"/>
                                <w:iCs/>
                                <w:noProof/>
                                <w:color w:val="000000"/>
                                <w:sz w:val="20"/>
                                <w:szCs w:val="20"/>
                              </w:rPr>
                              <w:fldChar w:fldCharType="begin"/>
                            </w:r>
                            <w:r w:rsidRPr="00D003FA">
                              <w:rPr>
                                <w:rFonts w:ascii="Times New Roman" w:eastAsia="MS Mincho" w:hAnsi="Times New Roman"/>
                                <w:iCs/>
                                <w:noProof/>
                                <w:color w:val="000000"/>
                                <w:sz w:val="20"/>
                                <w:szCs w:val="20"/>
                              </w:rPr>
                              <w:instrText xml:space="preserve"> REF _Ref517468724 \h  \* MERGEFORMAT </w:instrText>
                            </w:r>
                            <w:r w:rsidRPr="00D003FA">
                              <w:rPr>
                                <w:rFonts w:ascii="Times New Roman" w:eastAsia="MS Mincho" w:hAnsi="Times New Roman"/>
                                <w:iCs/>
                                <w:noProof/>
                                <w:color w:val="000000"/>
                                <w:sz w:val="20"/>
                                <w:szCs w:val="20"/>
                              </w:rPr>
                            </w:r>
                            <w:r w:rsidRPr="00D003FA">
                              <w:rPr>
                                <w:rFonts w:ascii="Times New Roman" w:eastAsia="MS Mincho" w:hAnsi="Times New Roman"/>
                                <w:iCs/>
                                <w:noProof/>
                                <w:color w:val="000000"/>
                                <w:sz w:val="20"/>
                                <w:szCs w:val="20"/>
                              </w:rPr>
                              <w:fldChar w:fldCharType="separate"/>
                            </w:r>
                            <w:ins w:id="9290" w:author="Nasser Mustafa [2]" w:date="2018-09-26T11:11:00Z">
                              <w:r w:rsidRPr="00047800">
                                <w:rPr>
                                  <w:rFonts w:ascii="Times New Roman" w:hAnsi="Times New Roman"/>
                                  <w:sz w:val="20"/>
                                  <w:szCs w:val="20"/>
                                  <w:rPrChange w:id="9291" w:author="Nasser Mustafa [2]" w:date="2018-09-26T11:11:00Z">
                                    <w:rPr>
                                      <w:sz w:val="20"/>
                                      <w:szCs w:val="20"/>
                                    </w:rPr>
                                  </w:rPrChange>
                                </w:rPr>
                                <w:t xml:space="preserve">Figure </w:t>
                              </w:r>
                              <w:r w:rsidRPr="00047800">
                                <w:rPr>
                                  <w:rFonts w:ascii="Times New Roman" w:hAnsi="Times New Roman"/>
                                  <w:noProof/>
                                  <w:sz w:val="20"/>
                                  <w:szCs w:val="20"/>
                                  <w:rPrChange w:id="9292" w:author="Nasser Mustafa [2]" w:date="2018-09-26T11:11:00Z">
                                    <w:rPr>
                                      <w:noProof/>
                                      <w:sz w:val="20"/>
                                      <w:szCs w:val="20"/>
                                    </w:rPr>
                                  </w:rPrChange>
                                </w:rPr>
                                <w:t>30</w:t>
                              </w:r>
                            </w:ins>
                            <w:del w:id="9293"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29</w:delText>
                              </w:r>
                            </w:del>
                            <w:r w:rsidRPr="00D003FA">
                              <w:rPr>
                                <w:rFonts w:ascii="Times New Roman" w:eastAsia="MS Mincho" w:hAnsi="Times New Roman"/>
                                <w:iCs/>
                                <w:noProof/>
                                <w:color w:val="000000"/>
                                <w:sz w:val="20"/>
                                <w:szCs w:val="20"/>
                              </w:rPr>
                              <w:fldChar w:fldCharType="end"/>
                            </w:r>
                          </w:p>
                        </w:tc>
                      </w:tr>
                      <w:tr w:rsidR="00D617FD" w:rsidRPr="005F3D83" w14:paraId="5CF43DAA" w14:textId="77777777" w:rsidTr="002C2CC0">
                        <w:tc>
                          <w:tcPr>
                            <w:tcW w:w="1080" w:type="dxa"/>
                          </w:tcPr>
                          <w:p w14:paraId="44C9A9FA" w14:textId="05AA41AF"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hAnsi="Times New Roman"/>
                                <w:sz w:val="20"/>
                                <w:szCs w:val="20"/>
                              </w:rPr>
                              <w:t>6</w:t>
                            </w:r>
                          </w:p>
                        </w:tc>
                        <w:tc>
                          <w:tcPr>
                            <w:tcW w:w="3060" w:type="dxa"/>
                          </w:tcPr>
                          <w:p w14:paraId="078ABBBB" w14:textId="77777777"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hAnsi="Times New Roman"/>
                                <w:sz w:val="20"/>
                                <w:szCs w:val="20"/>
                              </w:rPr>
                              <w:t xml:space="preserve">Trace source and target artifacts in both directions </w:t>
                            </w:r>
                          </w:p>
                        </w:tc>
                        <w:tc>
                          <w:tcPr>
                            <w:tcW w:w="1350" w:type="dxa"/>
                          </w:tcPr>
                          <w:p w14:paraId="7050BB97"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hAnsi="Times New Roman"/>
                                <w:sz w:val="20"/>
                                <w:szCs w:val="20"/>
                              </w:rPr>
                              <w:t>RQ 1.1</w:t>
                            </w:r>
                          </w:p>
                        </w:tc>
                        <w:tc>
                          <w:tcPr>
                            <w:tcW w:w="1170" w:type="dxa"/>
                          </w:tcPr>
                          <w:p w14:paraId="643974B5"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hAnsi="Times New Roman"/>
                                <w:sz w:val="20"/>
                                <w:szCs w:val="20"/>
                              </w:rPr>
                              <w:t>RQ 1.3</w:t>
                            </w:r>
                          </w:p>
                        </w:tc>
                        <w:tc>
                          <w:tcPr>
                            <w:tcW w:w="1080" w:type="dxa"/>
                          </w:tcPr>
                          <w:p w14:paraId="0B3F307A" w14:textId="37A76F12" w:rsidR="00D617FD"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Pr>
                                <w:rFonts w:ascii="Times New Roman" w:hAnsi="Times New Roman"/>
                                <w:sz w:val="20"/>
                                <w:szCs w:val="20"/>
                              </w:rPr>
                              <w:fldChar w:fldCharType="begin"/>
                            </w:r>
                            <w:r>
                              <w:rPr>
                                <w:rFonts w:ascii="Times New Roman" w:hAnsi="Times New Roman"/>
                                <w:sz w:val="20"/>
                                <w:szCs w:val="20"/>
                              </w:rPr>
                              <w:instrText xml:space="preserve"> REF _Ref482757054 \r \h  \* MERGEFORMAT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ValCr9</w:t>
                            </w:r>
                            <w:r>
                              <w:rPr>
                                <w:rFonts w:ascii="Times New Roman" w:hAnsi="Times New Roman"/>
                                <w:sz w:val="20"/>
                                <w:szCs w:val="20"/>
                              </w:rPr>
                              <w:fldChar w:fldCharType="end"/>
                            </w:r>
                          </w:p>
                        </w:tc>
                        <w:tc>
                          <w:tcPr>
                            <w:tcW w:w="1080" w:type="dxa"/>
                          </w:tcPr>
                          <w:p w14:paraId="1233814E" w14:textId="0DD176B8" w:rsidR="00D617FD" w:rsidRPr="00BB2CE3" w:rsidRDefault="00D617FD" w:rsidP="00CB64B2">
                            <w:pPr>
                              <w:tabs>
                                <w:tab w:val="left" w:pos="0"/>
                                <w:tab w:val="left" w:pos="1260"/>
                              </w:tabs>
                              <w:spacing w:line="276" w:lineRule="auto"/>
                              <w:ind w:firstLine="0"/>
                              <w:jc w:val="left"/>
                              <w:rPr>
                                <w:rFonts w:ascii="Times New Roman" w:eastAsia="MS Mincho" w:hAnsi="Times New Roman"/>
                                <w:iCs/>
                                <w:noProof/>
                                <w:color w:val="000000"/>
                                <w:sz w:val="20"/>
                                <w:szCs w:val="20"/>
                              </w:rPr>
                            </w:pPr>
                            <w:r w:rsidRPr="00BB2CE3">
                              <w:rPr>
                                <w:rFonts w:ascii="Times New Roman" w:hAnsi="Times New Roman"/>
                                <w:sz w:val="20"/>
                                <w:szCs w:val="20"/>
                              </w:rPr>
                              <w:fldChar w:fldCharType="begin"/>
                            </w:r>
                            <w:r w:rsidRPr="00BB2CE3">
                              <w:rPr>
                                <w:rFonts w:ascii="Times New Roman" w:eastAsia="MS Mincho" w:hAnsi="Times New Roman"/>
                                <w:iCs/>
                                <w:noProof/>
                                <w:color w:val="000000"/>
                                <w:sz w:val="20"/>
                                <w:szCs w:val="20"/>
                              </w:rPr>
                              <w:instrText xml:space="preserve"> REF _Ref517567450 \h </w:instrText>
                            </w:r>
                            <w:r w:rsidRPr="00BB2CE3">
                              <w:rPr>
                                <w:rFonts w:ascii="Times New Roman" w:hAnsi="Times New Roman"/>
                                <w:sz w:val="20"/>
                                <w:szCs w:val="20"/>
                              </w:rPr>
                              <w:instrText xml:space="preserve"> \* MERGEFORMAT </w:instrText>
                            </w:r>
                            <w:r w:rsidRPr="00BB2CE3">
                              <w:rPr>
                                <w:rFonts w:ascii="Times New Roman" w:hAnsi="Times New Roman"/>
                                <w:sz w:val="20"/>
                                <w:szCs w:val="20"/>
                              </w:rPr>
                            </w:r>
                            <w:r w:rsidRPr="00BB2CE3">
                              <w:rPr>
                                <w:rFonts w:ascii="Times New Roman" w:hAnsi="Times New Roman"/>
                                <w:sz w:val="20"/>
                                <w:szCs w:val="20"/>
                              </w:rPr>
                              <w:fldChar w:fldCharType="separate"/>
                            </w:r>
                            <w:ins w:id="9294" w:author="Nasser Mustafa [2]" w:date="2018-09-26T11:11:00Z">
                              <w:r w:rsidRPr="00047800">
                                <w:rPr>
                                  <w:rFonts w:ascii="Times New Roman" w:hAnsi="Times New Roman"/>
                                  <w:sz w:val="20"/>
                                  <w:szCs w:val="20"/>
                                  <w:rPrChange w:id="9295" w:author="Nasser Mustafa [2]" w:date="2018-09-26T11:11:00Z">
                                    <w:rPr/>
                                  </w:rPrChange>
                                </w:rPr>
                                <w:t xml:space="preserve">Figure </w:t>
                              </w:r>
                              <w:r w:rsidRPr="00047800">
                                <w:rPr>
                                  <w:rFonts w:ascii="Times New Roman" w:hAnsi="Times New Roman"/>
                                  <w:noProof/>
                                  <w:sz w:val="20"/>
                                  <w:szCs w:val="20"/>
                                  <w:rPrChange w:id="9296" w:author="Nasser Mustafa [2]" w:date="2018-09-26T11:11:00Z">
                                    <w:rPr>
                                      <w:noProof/>
                                    </w:rPr>
                                  </w:rPrChange>
                                </w:rPr>
                                <w:t>31</w:t>
                              </w:r>
                            </w:ins>
                            <w:del w:id="9297"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30</w:delText>
                              </w:r>
                            </w:del>
                            <w:r w:rsidRPr="00BB2CE3">
                              <w:rPr>
                                <w:rFonts w:ascii="Times New Roman" w:hAnsi="Times New Roman"/>
                                <w:sz w:val="20"/>
                                <w:szCs w:val="20"/>
                              </w:rPr>
                              <w:fldChar w:fldCharType="end"/>
                            </w:r>
                          </w:p>
                        </w:tc>
                      </w:tr>
                      <w:tr w:rsidR="00D617FD" w:rsidRPr="005F3D83" w14:paraId="47FFF01A" w14:textId="77777777" w:rsidTr="002C2CC0">
                        <w:tc>
                          <w:tcPr>
                            <w:tcW w:w="1080" w:type="dxa"/>
                          </w:tcPr>
                          <w:p w14:paraId="20EE82AB" w14:textId="14843E0A" w:rsidR="00D617FD" w:rsidRDefault="00D617FD" w:rsidP="00CB64B2">
                            <w:pPr>
                              <w:tabs>
                                <w:tab w:val="left" w:pos="340"/>
                                <w:tab w:val="left" w:pos="1260"/>
                              </w:tabs>
                              <w:spacing w:line="276" w:lineRule="auto"/>
                              <w:ind w:left="-110" w:firstLine="70"/>
                              <w:jc w:val="left"/>
                              <w:rPr>
                                <w:rFonts w:ascii="Times New Roman" w:hAnsi="Times New Roman"/>
                                <w:sz w:val="20"/>
                                <w:szCs w:val="20"/>
                              </w:rPr>
                            </w:pPr>
                            <w:r>
                              <w:rPr>
                                <w:rFonts w:ascii="Times New Roman" w:eastAsia="MS Mincho" w:hAnsi="Times New Roman"/>
                                <w:iCs/>
                                <w:noProof/>
                                <w:color w:val="000000"/>
                                <w:sz w:val="20"/>
                                <w:szCs w:val="20"/>
                              </w:rPr>
                              <w:t>7</w:t>
                            </w:r>
                          </w:p>
                        </w:tc>
                        <w:tc>
                          <w:tcPr>
                            <w:tcW w:w="3060" w:type="dxa"/>
                          </w:tcPr>
                          <w:p w14:paraId="7917A0C6" w14:textId="77777777" w:rsidR="00D617FD" w:rsidRPr="00F67A04" w:rsidRDefault="00D617FD" w:rsidP="00CB64B2">
                            <w:pPr>
                              <w:tabs>
                                <w:tab w:val="left" w:pos="203"/>
                                <w:tab w:val="left" w:pos="391"/>
                                <w:tab w:val="left" w:pos="1260"/>
                              </w:tabs>
                              <w:spacing w:line="276" w:lineRule="auto"/>
                              <w:ind w:hanging="16"/>
                              <w:jc w:val="left"/>
                              <w:rPr>
                                <w:rFonts w:ascii="Times New Roman" w:hAnsi="Times New Roman"/>
                                <w:sz w:val="20"/>
                                <w:szCs w:val="20"/>
                              </w:rPr>
                            </w:pPr>
                            <w:r w:rsidRPr="00F67A04">
                              <w:rPr>
                                <w:rFonts w:ascii="Times New Roman" w:eastAsia="MS Mincho" w:hAnsi="Times New Roman"/>
                                <w:iCs/>
                                <w:noProof/>
                                <w:color w:val="000000"/>
                                <w:sz w:val="20"/>
                                <w:szCs w:val="20"/>
                              </w:rPr>
                              <w:t>Apply a constraint into a trace link</w:t>
                            </w:r>
                          </w:p>
                        </w:tc>
                        <w:tc>
                          <w:tcPr>
                            <w:tcW w:w="1350" w:type="dxa"/>
                          </w:tcPr>
                          <w:p w14:paraId="1A7FD726"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hAnsi="Times New Roman"/>
                                <w:sz w:val="20"/>
                                <w:szCs w:val="20"/>
                              </w:rPr>
                            </w:pPr>
                            <w:r>
                              <w:rPr>
                                <w:rFonts w:ascii="Times New Roman" w:eastAsia="MS Mincho" w:hAnsi="Times New Roman"/>
                                <w:iCs/>
                                <w:noProof/>
                                <w:color w:val="000000"/>
                                <w:sz w:val="20"/>
                                <w:szCs w:val="20"/>
                              </w:rPr>
                              <w:t>RQ 1.2</w:t>
                            </w:r>
                          </w:p>
                        </w:tc>
                        <w:tc>
                          <w:tcPr>
                            <w:tcW w:w="1170" w:type="dxa"/>
                          </w:tcPr>
                          <w:p w14:paraId="356D932A"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hAnsi="Times New Roman"/>
                                <w:sz w:val="20"/>
                                <w:szCs w:val="20"/>
                              </w:rPr>
                            </w:pPr>
                            <w:r>
                              <w:rPr>
                                <w:rFonts w:ascii="Times New Roman" w:eastAsia="MS Mincho" w:hAnsi="Times New Roman"/>
                                <w:iCs/>
                                <w:noProof/>
                                <w:color w:val="000000"/>
                                <w:sz w:val="20"/>
                                <w:szCs w:val="20"/>
                              </w:rPr>
                              <w:t>RQ1.3</w:t>
                            </w:r>
                          </w:p>
                        </w:tc>
                        <w:tc>
                          <w:tcPr>
                            <w:tcW w:w="1080" w:type="dxa"/>
                          </w:tcPr>
                          <w:p w14:paraId="47B37B3D" w14:textId="66D843C9" w:rsidR="00D617FD" w:rsidRPr="00B127D2" w:rsidRDefault="00D617FD" w:rsidP="00CB64B2">
                            <w:pPr>
                              <w:tabs>
                                <w:tab w:val="left" w:pos="1260"/>
                              </w:tabs>
                              <w:spacing w:line="276" w:lineRule="auto"/>
                              <w:ind w:left="-40" w:firstLine="47"/>
                              <w:jc w:val="left"/>
                              <w:rPr>
                                <w:rFonts w:ascii="Times New Roman" w:hAnsi="Times New Roman"/>
                                <w:sz w:val="20"/>
                                <w:szCs w:val="20"/>
                              </w:rPr>
                            </w:pPr>
                            <w:r w:rsidRPr="00B127D2">
                              <w:rPr>
                                <w:rFonts w:ascii="Times New Roman" w:eastAsia="MS Mincho" w:hAnsi="Times New Roman"/>
                                <w:iCs/>
                                <w:noProof/>
                                <w:color w:val="000000"/>
                                <w:sz w:val="20"/>
                                <w:szCs w:val="20"/>
                              </w:rPr>
                              <w:fldChar w:fldCharType="begin"/>
                            </w:r>
                            <w:r w:rsidRPr="00B127D2">
                              <w:rPr>
                                <w:rFonts w:ascii="Times New Roman" w:eastAsia="MS Mincho" w:hAnsi="Times New Roman"/>
                                <w:iCs/>
                                <w:noProof/>
                                <w:color w:val="000000"/>
                                <w:sz w:val="20"/>
                                <w:szCs w:val="20"/>
                              </w:rPr>
                              <w:instrText xml:space="preserve"> REF _Ref513413724 \r \h  \* MERGEFORMAT </w:instrText>
                            </w:r>
                            <w:r w:rsidRPr="00B127D2">
                              <w:rPr>
                                <w:rFonts w:ascii="Times New Roman" w:eastAsia="MS Mincho" w:hAnsi="Times New Roman"/>
                                <w:iCs/>
                                <w:noProof/>
                                <w:color w:val="000000"/>
                                <w:sz w:val="20"/>
                                <w:szCs w:val="20"/>
                              </w:rPr>
                            </w:r>
                            <w:r w:rsidRPr="00B127D2">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ValCr5</w:t>
                            </w:r>
                            <w:r w:rsidRPr="00B127D2">
                              <w:rPr>
                                <w:rFonts w:ascii="Times New Roman" w:eastAsia="MS Mincho" w:hAnsi="Times New Roman"/>
                                <w:iCs/>
                                <w:noProof/>
                                <w:color w:val="000000"/>
                                <w:sz w:val="20"/>
                                <w:szCs w:val="20"/>
                              </w:rPr>
                              <w:fldChar w:fldCharType="end"/>
                            </w:r>
                          </w:p>
                        </w:tc>
                        <w:tc>
                          <w:tcPr>
                            <w:tcW w:w="1080" w:type="dxa"/>
                          </w:tcPr>
                          <w:p w14:paraId="4B8BA9DA" w14:textId="06BE3DA6" w:rsidR="00D617FD" w:rsidRPr="00BB2CE3" w:rsidRDefault="00D617FD" w:rsidP="00B127D2">
                            <w:pPr>
                              <w:tabs>
                                <w:tab w:val="left" w:pos="1260"/>
                              </w:tabs>
                              <w:spacing w:line="276" w:lineRule="auto"/>
                              <w:ind w:hanging="45"/>
                              <w:jc w:val="left"/>
                              <w:rPr>
                                <w:rFonts w:ascii="Times New Roman" w:hAnsi="Times New Roman"/>
                                <w:sz w:val="20"/>
                                <w:szCs w:val="20"/>
                              </w:rPr>
                            </w:pPr>
                            <w:r w:rsidRPr="00BB2CE3">
                              <w:rPr>
                                <w:rFonts w:ascii="Times New Roman" w:eastAsia="MS Mincho" w:hAnsi="Times New Roman"/>
                                <w:iCs/>
                                <w:noProof/>
                                <w:color w:val="000000"/>
                                <w:sz w:val="20"/>
                                <w:szCs w:val="20"/>
                              </w:rPr>
                              <w:fldChar w:fldCharType="begin"/>
                            </w:r>
                            <w:r w:rsidRPr="00BB2CE3">
                              <w:rPr>
                                <w:rFonts w:ascii="Times New Roman" w:hAnsi="Times New Roman"/>
                                <w:sz w:val="20"/>
                                <w:szCs w:val="20"/>
                              </w:rPr>
                              <w:instrText xml:space="preserve"> REF _Ref517470911 \h </w:instrText>
                            </w:r>
                            <w:r w:rsidRPr="00BB2CE3">
                              <w:rPr>
                                <w:rFonts w:ascii="Times New Roman" w:eastAsia="MS Mincho" w:hAnsi="Times New Roman"/>
                                <w:iCs/>
                                <w:noProof/>
                                <w:color w:val="000000"/>
                                <w:sz w:val="20"/>
                                <w:szCs w:val="20"/>
                              </w:rPr>
                              <w:instrText xml:space="preserve"> \* MERGEFORMAT </w:instrText>
                            </w:r>
                            <w:r w:rsidRPr="00BB2CE3">
                              <w:rPr>
                                <w:rFonts w:ascii="Times New Roman" w:eastAsia="MS Mincho" w:hAnsi="Times New Roman"/>
                                <w:iCs/>
                                <w:noProof/>
                                <w:color w:val="000000"/>
                                <w:sz w:val="20"/>
                                <w:szCs w:val="20"/>
                              </w:rPr>
                            </w:r>
                            <w:r w:rsidRPr="00BB2CE3">
                              <w:rPr>
                                <w:rFonts w:ascii="Times New Roman" w:eastAsia="MS Mincho" w:hAnsi="Times New Roman"/>
                                <w:iCs/>
                                <w:noProof/>
                                <w:color w:val="000000"/>
                                <w:sz w:val="20"/>
                                <w:szCs w:val="20"/>
                              </w:rPr>
                              <w:fldChar w:fldCharType="separate"/>
                            </w:r>
                            <w:ins w:id="9298" w:author="Nasser Mustafa [2]" w:date="2018-09-26T11:11:00Z">
                              <w:r w:rsidRPr="00047800">
                                <w:rPr>
                                  <w:rFonts w:ascii="Times New Roman" w:hAnsi="Times New Roman"/>
                                  <w:sz w:val="20"/>
                                  <w:szCs w:val="20"/>
                                  <w:rPrChange w:id="9299" w:author="Nasser Mustafa [2]" w:date="2018-09-26T11:11:00Z">
                                    <w:rPr>
                                      <w:sz w:val="20"/>
                                      <w:szCs w:val="20"/>
                                    </w:rPr>
                                  </w:rPrChange>
                                </w:rPr>
                                <w:t xml:space="preserve">Figure </w:t>
                              </w:r>
                              <w:r w:rsidRPr="00047800">
                                <w:rPr>
                                  <w:rFonts w:ascii="Times New Roman" w:hAnsi="Times New Roman"/>
                                  <w:noProof/>
                                  <w:sz w:val="20"/>
                                  <w:szCs w:val="20"/>
                                  <w:rPrChange w:id="9300" w:author="Nasser Mustafa [2]" w:date="2018-09-26T11:11:00Z">
                                    <w:rPr>
                                      <w:noProof/>
                                      <w:sz w:val="20"/>
                                      <w:szCs w:val="20"/>
                                    </w:rPr>
                                  </w:rPrChange>
                                </w:rPr>
                                <w:t>32</w:t>
                              </w:r>
                            </w:ins>
                            <w:del w:id="9301" w:author="Nasser Mustafa [2]" w:date="2018-09-26T11:11:00Z">
                              <w:r w:rsidRPr="00085E96" w:rsidDel="00047800">
                                <w:rPr>
                                  <w:rFonts w:ascii="Times New Roman" w:hAnsi="Times New Roman"/>
                                  <w:sz w:val="20"/>
                                  <w:szCs w:val="20"/>
                                </w:rPr>
                                <w:delText xml:space="preserve">Figure </w:delText>
                              </w:r>
                              <w:r w:rsidRPr="00085E96" w:rsidDel="00047800">
                                <w:rPr>
                                  <w:rFonts w:ascii="Times New Roman" w:hAnsi="Times New Roman"/>
                                  <w:noProof/>
                                  <w:sz w:val="20"/>
                                  <w:szCs w:val="20"/>
                                </w:rPr>
                                <w:delText>31</w:delText>
                              </w:r>
                            </w:del>
                            <w:r w:rsidRPr="00BB2CE3">
                              <w:rPr>
                                <w:rFonts w:ascii="Times New Roman" w:eastAsia="MS Mincho" w:hAnsi="Times New Roman"/>
                                <w:iCs/>
                                <w:noProof/>
                                <w:color w:val="000000"/>
                                <w:sz w:val="20"/>
                                <w:szCs w:val="20"/>
                              </w:rPr>
                              <w:fldChar w:fldCharType="end"/>
                            </w:r>
                          </w:p>
                        </w:tc>
                      </w:tr>
                      <w:tr w:rsidR="00D617FD" w:rsidRPr="005F3D83" w14:paraId="73E92E1E" w14:textId="77777777" w:rsidTr="002C2CC0">
                        <w:tc>
                          <w:tcPr>
                            <w:tcW w:w="1080" w:type="dxa"/>
                          </w:tcPr>
                          <w:p w14:paraId="40AB0277" w14:textId="4F3B3D77" w:rsidR="00D617FD" w:rsidRPr="00F67A04" w:rsidRDefault="00D617FD" w:rsidP="00CB64B2">
                            <w:pPr>
                              <w:tabs>
                                <w:tab w:val="left" w:pos="340"/>
                                <w:tab w:val="left" w:pos="1260"/>
                              </w:tabs>
                              <w:spacing w:line="276" w:lineRule="auto"/>
                              <w:ind w:left="-110" w:firstLine="70"/>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t>8</w:t>
                            </w:r>
                          </w:p>
                        </w:tc>
                        <w:tc>
                          <w:tcPr>
                            <w:tcW w:w="3060" w:type="dxa"/>
                          </w:tcPr>
                          <w:p w14:paraId="7B8A7415" w14:textId="4EFBCA1E" w:rsidR="00D617FD" w:rsidRPr="00F67A04" w:rsidRDefault="00D617FD" w:rsidP="00CB64B2">
                            <w:pPr>
                              <w:tabs>
                                <w:tab w:val="left" w:pos="203"/>
                                <w:tab w:val="left" w:pos="391"/>
                                <w:tab w:val="left" w:pos="1260"/>
                              </w:tabs>
                              <w:spacing w:line="276" w:lineRule="auto"/>
                              <w:ind w:hanging="16"/>
                              <w:jc w:val="left"/>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 xml:space="preserve">Trace  artifacts belong to   different domains/levels </w:t>
                            </w:r>
                          </w:p>
                        </w:tc>
                        <w:tc>
                          <w:tcPr>
                            <w:tcW w:w="1350" w:type="dxa"/>
                          </w:tcPr>
                          <w:p w14:paraId="09943634" w14:textId="77777777" w:rsidR="00D617FD" w:rsidRPr="00F67A04" w:rsidRDefault="00D617FD" w:rsidP="00CB64B2">
                            <w:pPr>
                              <w:pStyle w:val="ListParagraph"/>
                              <w:keepNext w:val="0"/>
                              <w:numPr>
                                <w:ilvl w:val="0"/>
                                <w:numId w:val="48"/>
                              </w:numPr>
                              <w:tabs>
                                <w:tab w:val="left" w:pos="1260"/>
                              </w:tabs>
                              <w:spacing w:line="276" w:lineRule="auto"/>
                              <w:ind w:left="110" w:hanging="110"/>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Block daigram</w:t>
                            </w:r>
                          </w:p>
                        </w:tc>
                        <w:tc>
                          <w:tcPr>
                            <w:tcW w:w="1170" w:type="dxa"/>
                          </w:tcPr>
                          <w:p w14:paraId="15F02403" w14:textId="77777777" w:rsidR="00D617FD" w:rsidRPr="00F67A04" w:rsidRDefault="00D617FD" w:rsidP="00CB64B2">
                            <w:pPr>
                              <w:pStyle w:val="ListParagraph"/>
                              <w:keepNext w:val="0"/>
                              <w:numPr>
                                <w:ilvl w:val="0"/>
                                <w:numId w:val="49"/>
                              </w:numPr>
                              <w:tabs>
                                <w:tab w:val="left" w:pos="1260"/>
                              </w:tabs>
                              <w:spacing w:line="276" w:lineRule="auto"/>
                              <w:ind w:left="159" w:hanging="159"/>
                              <w:contextualSpacing w:val="0"/>
                              <w:rPr>
                                <w:rFonts w:ascii="Times New Roman" w:eastAsia="MS Mincho" w:hAnsi="Times New Roman"/>
                                <w:iCs/>
                                <w:noProof/>
                                <w:color w:val="000000"/>
                                <w:sz w:val="20"/>
                                <w:szCs w:val="20"/>
                              </w:rPr>
                            </w:pPr>
                            <w:r w:rsidRPr="00F67A04">
                              <w:rPr>
                                <w:rFonts w:ascii="Times New Roman" w:eastAsia="MS Mincho" w:hAnsi="Times New Roman"/>
                                <w:iCs/>
                                <w:noProof/>
                                <w:color w:val="000000"/>
                                <w:sz w:val="20"/>
                                <w:szCs w:val="20"/>
                              </w:rPr>
                              <w:t>RQ1.3</w:t>
                            </w:r>
                          </w:p>
                        </w:tc>
                        <w:tc>
                          <w:tcPr>
                            <w:tcW w:w="1080" w:type="dxa"/>
                          </w:tcPr>
                          <w:p w14:paraId="38A246A1" w14:textId="44FEBEDF" w:rsidR="00D617FD" w:rsidRPr="00B127D2" w:rsidRDefault="00D617FD" w:rsidP="00CB64B2">
                            <w:pPr>
                              <w:tabs>
                                <w:tab w:val="left" w:pos="1260"/>
                              </w:tabs>
                              <w:spacing w:line="276" w:lineRule="auto"/>
                              <w:ind w:left="-40" w:firstLine="47"/>
                              <w:jc w:val="left"/>
                              <w:rPr>
                                <w:rFonts w:ascii="Times New Roman" w:eastAsia="MS Mincho" w:hAnsi="Times New Roman"/>
                                <w:iCs/>
                                <w:noProof/>
                                <w:color w:val="000000"/>
                                <w:sz w:val="20"/>
                                <w:szCs w:val="20"/>
                              </w:rPr>
                            </w:pPr>
                            <w:r w:rsidRPr="00B127D2">
                              <w:rPr>
                                <w:rFonts w:ascii="Times New Roman" w:eastAsia="MS Mincho" w:hAnsi="Times New Roman"/>
                                <w:iCs/>
                                <w:noProof/>
                                <w:color w:val="000000"/>
                                <w:sz w:val="20"/>
                                <w:szCs w:val="20"/>
                              </w:rPr>
                              <w:fldChar w:fldCharType="begin"/>
                            </w:r>
                            <w:r w:rsidRPr="00B127D2">
                              <w:rPr>
                                <w:rFonts w:ascii="Times New Roman" w:eastAsia="MS Mincho" w:hAnsi="Times New Roman"/>
                                <w:iCs/>
                                <w:noProof/>
                                <w:color w:val="000000"/>
                                <w:sz w:val="20"/>
                                <w:szCs w:val="20"/>
                              </w:rPr>
                              <w:instrText xml:space="preserve"> REF _Ref484619590 \r \h  \* MERGEFORMAT </w:instrText>
                            </w:r>
                            <w:r w:rsidRPr="00B127D2">
                              <w:rPr>
                                <w:rFonts w:ascii="Times New Roman" w:eastAsia="MS Mincho" w:hAnsi="Times New Roman"/>
                                <w:iCs/>
                                <w:noProof/>
                                <w:color w:val="000000"/>
                                <w:sz w:val="20"/>
                                <w:szCs w:val="20"/>
                              </w:rPr>
                            </w:r>
                            <w:r w:rsidRPr="00B127D2">
                              <w:rPr>
                                <w:rFonts w:ascii="Times New Roman" w:eastAsia="MS Mincho" w:hAnsi="Times New Roman"/>
                                <w:iCs/>
                                <w:noProof/>
                                <w:color w:val="000000"/>
                                <w:sz w:val="20"/>
                                <w:szCs w:val="20"/>
                              </w:rPr>
                              <w:fldChar w:fldCharType="separate"/>
                            </w:r>
                            <w:r>
                              <w:rPr>
                                <w:rFonts w:ascii="Times New Roman" w:eastAsia="MS Mincho" w:hAnsi="Times New Roman"/>
                                <w:iCs/>
                                <w:noProof/>
                                <w:color w:val="000000"/>
                                <w:sz w:val="20"/>
                                <w:szCs w:val="20"/>
                              </w:rPr>
                              <w:t>ValCr2</w:t>
                            </w:r>
                            <w:r w:rsidRPr="00B127D2">
                              <w:rPr>
                                <w:rFonts w:ascii="Times New Roman" w:eastAsia="MS Mincho" w:hAnsi="Times New Roman"/>
                                <w:iCs/>
                                <w:noProof/>
                                <w:color w:val="000000"/>
                                <w:sz w:val="20"/>
                                <w:szCs w:val="20"/>
                              </w:rPr>
                              <w:fldChar w:fldCharType="end"/>
                            </w:r>
                          </w:p>
                        </w:tc>
                        <w:tc>
                          <w:tcPr>
                            <w:tcW w:w="1080" w:type="dxa"/>
                          </w:tcPr>
                          <w:p w14:paraId="447C6987" w14:textId="1976ACA8" w:rsidR="00D617FD" w:rsidRPr="00B127D2" w:rsidRDefault="00D617FD" w:rsidP="00BB2CE3">
                            <w:pPr>
                              <w:tabs>
                                <w:tab w:val="left" w:pos="1260"/>
                              </w:tabs>
                              <w:spacing w:line="276" w:lineRule="auto"/>
                              <w:ind w:hanging="45"/>
                              <w:jc w:val="left"/>
                              <w:rPr>
                                <w:rFonts w:ascii="Times New Roman" w:eastAsia="MS Mincho" w:hAnsi="Times New Roman"/>
                                <w:iCs/>
                                <w:noProof/>
                                <w:color w:val="000000"/>
                                <w:sz w:val="20"/>
                                <w:szCs w:val="20"/>
                              </w:rPr>
                            </w:pPr>
                            <w:r>
                              <w:rPr>
                                <w:rFonts w:ascii="Times New Roman" w:eastAsia="MS Mincho" w:hAnsi="Times New Roman"/>
                                <w:iCs/>
                                <w:noProof/>
                                <w:color w:val="000000"/>
                                <w:sz w:val="20"/>
                                <w:szCs w:val="20"/>
                              </w:rPr>
                              <w:fldChar w:fldCharType="begin"/>
                            </w:r>
                            <w:r>
                              <w:rPr>
                                <w:rFonts w:ascii="Times New Roman" w:eastAsia="MS Mincho" w:hAnsi="Times New Roman"/>
                                <w:iCs/>
                                <w:noProof/>
                                <w:color w:val="000000"/>
                                <w:sz w:val="20"/>
                                <w:szCs w:val="20"/>
                              </w:rPr>
                              <w:instrText xml:space="preserve"> REF _Ref517569202 \h </w:instrText>
                            </w:r>
                            <w:r>
                              <w:rPr>
                                <w:rFonts w:ascii="Times New Roman" w:eastAsia="MS Mincho" w:hAnsi="Times New Roman"/>
                                <w:iCs/>
                                <w:noProof/>
                                <w:color w:val="000000"/>
                                <w:sz w:val="20"/>
                                <w:szCs w:val="20"/>
                              </w:rPr>
                            </w:r>
                            <w:r>
                              <w:rPr>
                                <w:rFonts w:ascii="Times New Roman" w:eastAsia="MS Mincho" w:hAnsi="Times New Roman"/>
                                <w:iCs/>
                                <w:noProof/>
                                <w:color w:val="000000"/>
                                <w:sz w:val="20"/>
                                <w:szCs w:val="20"/>
                              </w:rPr>
                              <w:fldChar w:fldCharType="separate"/>
                            </w:r>
                            <w:ins w:id="9302" w:author="Nasser Mustafa [2]" w:date="2018-09-26T11:11:00Z">
                              <w:r w:rsidRPr="00263EE1">
                                <w:rPr>
                                  <w:sz w:val="20"/>
                                  <w:szCs w:val="20"/>
                                </w:rPr>
                                <w:t xml:space="preserve">Figure </w:t>
                              </w:r>
                              <w:r>
                                <w:rPr>
                                  <w:noProof/>
                                  <w:sz w:val="20"/>
                                  <w:szCs w:val="20"/>
                                </w:rPr>
                                <w:t>33</w:t>
                              </w:r>
                            </w:ins>
                            <w:del w:id="9303" w:author="Nasser Mustafa [2]" w:date="2018-09-26T11:11:00Z">
                              <w:r w:rsidRPr="00263EE1" w:rsidDel="00047800">
                                <w:rPr>
                                  <w:sz w:val="20"/>
                                  <w:szCs w:val="20"/>
                                </w:rPr>
                                <w:delText xml:space="preserve">Figure </w:delText>
                              </w:r>
                              <w:r w:rsidDel="00047800">
                                <w:rPr>
                                  <w:noProof/>
                                  <w:sz w:val="20"/>
                                  <w:szCs w:val="20"/>
                                </w:rPr>
                                <w:delText>32</w:delText>
                              </w:r>
                            </w:del>
                            <w:r>
                              <w:rPr>
                                <w:rFonts w:ascii="Times New Roman" w:eastAsia="MS Mincho" w:hAnsi="Times New Roman"/>
                                <w:iCs/>
                                <w:noProof/>
                                <w:color w:val="000000"/>
                                <w:sz w:val="20"/>
                                <w:szCs w:val="20"/>
                              </w:rPr>
                              <w:fldChar w:fldCharType="end"/>
                            </w:r>
                          </w:p>
                        </w:tc>
                      </w:tr>
                    </w:tbl>
                    <w:p w14:paraId="539B1914" w14:textId="77777777" w:rsidR="00D617FD" w:rsidRDefault="00D617FD" w:rsidP="00E54D34">
                      <w:pPr>
                        <w:tabs>
                          <w:tab w:val="left" w:pos="1260"/>
                        </w:tabs>
                      </w:pPr>
                    </w:p>
                  </w:txbxContent>
                </v:textbox>
                <w10:wrap type="topAndBottom" anchorx="margin" anchory="margin"/>
              </v:shape>
            </w:pict>
          </mc:Fallback>
        </mc:AlternateContent>
      </w:r>
      <w:r w:rsidRPr="00C67C7F">
        <w:rPr>
          <w:rFonts w:ascii="Times New Roman" w:hAnsi="Times New Roman"/>
        </w:rPr>
        <w:t>implemented. These artifacts need also to be traced, for instance, a requirement can be traced to code that implement</w:t>
      </w:r>
      <w:r w:rsidR="008E5907">
        <w:rPr>
          <w:rFonts w:ascii="Times New Roman" w:hAnsi="Times New Roman"/>
        </w:rPr>
        <w:t>s</w:t>
      </w:r>
      <w:r w:rsidRPr="00C67C7F">
        <w:rPr>
          <w:rFonts w:ascii="Times New Roman" w:hAnsi="Times New Roman"/>
        </w:rPr>
        <w:t xml:space="preserve"> i</w:t>
      </w:r>
      <w:r w:rsidR="008E5907">
        <w:rPr>
          <w:rFonts w:ascii="Times New Roman" w:hAnsi="Times New Roman"/>
        </w:rPr>
        <w:t>t, or to a test case that verifies it, or a hardware that satisfies</w:t>
      </w:r>
      <w:r w:rsidRPr="00C67C7F">
        <w:rPr>
          <w:rFonts w:ascii="Times New Roman" w:hAnsi="Times New Roman"/>
        </w:rPr>
        <w:t xml:space="preserve"> it. The table also shows traceable artifacts from different or </w:t>
      </w:r>
      <w:r w:rsidR="008E5907">
        <w:rPr>
          <w:rFonts w:ascii="Times New Roman" w:hAnsi="Times New Roman"/>
        </w:rPr>
        <w:t xml:space="preserve">the </w:t>
      </w:r>
      <w:r w:rsidRPr="00C67C7F">
        <w:rPr>
          <w:rFonts w:ascii="Times New Roman" w:hAnsi="Times New Roman"/>
        </w:rPr>
        <w:t xml:space="preserve">same domains. For instance, number 12 in the table shows a requirement from </w:t>
      </w:r>
      <w:del w:id="9304" w:author="Yvan Labiche" w:date="2018-09-07T21:32:00Z">
        <w:r w:rsidR="008D1DF9" w:rsidDel="004C0003">
          <w:rPr>
            <w:rFonts w:ascii="Times New Roman" w:hAnsi="Times New Roman"/>
          </w:rPr>
          <w:delText>Requirement Engineering</w:delText>
        </w:r>
      </w:del>
      <w:ins w:id="9305" w:author="Yvan Labiche" w:date="2018-09-07T21:32:00Z">
        <w:r w:rsidR="004C0003">
          <w:rPr>
            <w:rFonts w:ascii="Times New Roman" w:hAnsi="Times New Roman"/>
          </w:rPr>
          <w:t>Requirements Engineering</w:t>
        </w:r>
      </w:ins>
      <w:r w:rsidRPr="00C67C7F">
        <w:rPr>
          <w:rFonts w:ascii="Times New Roman" w:hAnsi="Times New Roman"/>
        </w:rPr>
        <w:t xml:space="preserve"> domain is traced to a block diagram implemented by SysML language from the </w:t>
      </w:r>
      <w:r w:rsidR="008D1DF9">
        <w:rPr>
          <w:rFonts w:ascii="Times New Roman" w:hAnsi="Times New Roman"/>
        </w:rPr>
        <w:t>Systems Engineering</w:t>
      </w:r>
      <w:r w:rsidRPr="00C67C7F">
        <w:rPr>
          <w:rFonts w:ascii="Times New Roman" w:hAnsi="Times New Roman"/>
        </w:rPr>
        <w:t xml:space="preserve"> domain.  </w:t>
      </w:r>
    </w:p>
    <w:p w14:paraId="43D7EE5D" w14:textId="4B87A4EC" w:rsidR="00B97147" w:rsidRPr="00C67C7F" w:rsidRDefault="00B97147" w:rsidP="001B582E">
      <w:pPr>
        <w:pStyle w:val="Style6"/>
        <w:tabs>
          <w:tab w:val="left" w:pos="900"/>
        </w:tabs>
        <w:spacing w:line="480" w:lineRule="auto"/>
        <w:ind w:left="540" w:hanging="540"/>
        <w:jc w:val="both"/>
      </w:pPr>
      <w:bookmarkStart w:id="9306" w:name="_Toc517828400"/>
      <w:bookmarkStart w:id="9307" w:name="_Toc525737386"/>
      <w:r w:rsidRPr="00C67C7F">
        <w:t>Traceability Model Validation</w:t>
      </w:r>
      <w:bookmarkEnd w:id="9306"/>
      <w:bookmarkEnd w:id="9307"/>
    </w:p>
    <w:p w14:paraId="4DE04252" w14:textId="27753AC4" w:rsidR="00B97147" w:rsidRPr="00C67C7F" w:rsidRDefault="00B97147" w:rsidP="001B582E">
      <w:pPr>
        <w:tabs>
          <w:tab w:val="left" w:pos="900"/>
        </w:tabs>
        <w:spacing w:line="480" w:lineRule="auto"/>
        <w:jc w:val="both"/>
        <w:rPr>
          <w:rFonts w:ascii="Times New Roman" w:eastAsia="MS Mincho" w:hAnsi="Times New Roman"/>
          <w:iCs/>
          <w:noProof/>
        </w:rPr>
      </w:pPr>
      <w:r w:rsidRPr="00C67C7F">
        <w:rPr>
          <w:rFonts w:ascii="Times New Roman" w:eastAsia="MS Mincho" w:hAnsi="Times New Roman"/>
          <w:iCs/>
          <w:noProof/>
        </w:rPr>
        <w:t>We decide</w:t>
      </w:r>
      <w:r w:rsidR="008E5907">
        <w:rPr>
          <w:rFonts w:ascii="Times New Roman" w:eastAsia="MS Mincho" w:hAnsi="Times New Roman"/>
          <w:iCs/>
          <w:noProof/>
        </w:rPr>
        <w:t>d</w:t>
      </w:r>
      <w:r w:rsidRPr="00C67C7F">
        <w:rPr>
          <w:rFonts w:ascii="Times New Roman" w:eastAsia="MS Mincho" w:hAnsi="Times New Roman"/>
          <w:iCs/>
          <w:noProof/>
        </w:rPr>
        <w:t xml:space="preserve"> to create </w:t>
      </w:r>
      <w:r w:rsidR="006946DA">
        <w:rPr>
          <w:rFonts w:ascii="Times New Roman" w:eastAsia="MS Mincho" w:hAnsi="Times New Roman"/>
          <w:iCs/>
          <w:noProof/>
        </w:rPr>
        <w:t>validation case</w:t>
      </w:r>
      <w:r w:rsidRPr="00C67C7F">
        <w:rPr>
          <w:rFonts w:ascii="Times New Roman" w:eastAsia="MS Mincho" w:hAnsi="Times New Roman"/>
          <w:iCs/>
          <w:noProof/>
        </w:rPr>
        <w:t>s to check whether our traceability model can capture the traceability information for the artifacts and requirements of the Slat/Flap case study. We construct</w:t>
      </w:r>
      <w:ins w:id="9308" w:author="Nasser Mustafa" w:date="2018-08-27T00:56:00Z">
        <w:r w:rsidR="00FF63CB">
          <w:rPr>
            <w:rFonts w:ascii="Times New Roman" w:eastAsia="MS Mincho" w:hAnsi="Times New Roman"/>
            <w:iCs/>
            <w:noProof/>
          </w:rPr>
          <w:t>ed</w:t>
        </w:r>
      </w:ins>
      <w:r w:rsidRPr="00C67C7F">
        <w:rPr>
          <w:rFonts w:ascii="Times New Roman" w:eastAsia="MS Mincho" w:hAnsi="Times New Roman"/>
          <w:iCs/>
          <w:noProof/>
        </w:rPr>
        <w:t xml:space="preserve"> </w:t>
      </w:r>
      <w:r w:rsidR="008E5907">
        <w:rPr>
          <w:rFonts w:ascii="Times New Roman" w:eastAsia="MS Mincho" w:hAnsi="Times New Roman"/>
          <w:iCs/>
          <w:noProof/>
        </w:rPr>
        <w:t>ten</w:t>
      </w:r>
      <w:r w:rsidRPr="00C67C7F">
        <w:rPr>
          <w:rFonts w:ascii="Times New Roman" w:eastAsia="MS Mincho" w:hAnsi="Times New Roman"/>
          <w:iCs/>
          <w:noProof/>
        </w:rPr>
        <w:t xml:space="preserve"> </w:t>
      </w:r>
      <w:r w:rsidR="006946DA">
        <w:rPr>
          <w:rFonts w:ascii="Times New Roman" w:eastAsia="MS Mincho" w:hAnsi="Times New Roman"/>
          <w:iCs/>
          <w:noProof/>
        </w:rPr>
        <w:t>validation case</w:t>
      </w:r>
      <w:r w:rsidR="008E5907">
        <w:rPr>
          <w:rFonts w:ascii="Times New Roman" w:eastAsia="MS Mincho" w:hAnsi="Times New Roman"/>
          <w:iCs/>
          <w:noProof/>
        </w:rPr>
        <w:t>s (</w:t>
      </w:r>
      <w:r w:rsidRPr="00C67C7F">
        <w:rPr>
          <w:rFonts w:ascii="Times New Roman" w:eastAsia="MS Mincho" w:hAnsi="Times New Roman"/>
          <w:iCs/>
          <w:noProof/>
        </w:rPr>
        <w:fldChar w:fldCharType="begin"/>
      </w:r>
      <w:r w:rsidRPr="00C67C7F">
        <w:rPr>
          <w:rFonts w:ascii="Times New Roman" w:eastAsia="MS Mincho" w:hAnsi="Times New Roman"/>
          <w:iCs/>
          <w:noProof/>
        </w:rPr>
        <w:instrText xml:space="preserve"> REF _Ref513401627 \h  \* MERGEFORMAT </w:instrText>
      </w:r>
      <w:r w:rsidRPr="00C67C7F">
        <w:rPr>
          <w:rFonts w:ascii="Times New Roman" w:eastAsia="MS Mincho" w:hAnsi="Times New Roman"/>
          <w:iCs/>
          <w:noProof/>
        </w:rPr>
      </w:r>
      <w:r w:rsidRPr="00C67C7F">
        <w:rPr>
          <w:rFonts w:ascii="Times New Roman" w:eastAsia="MS Mincho" w:hAnsi="Times New Roman"/>
          <w:iCs/>
          <w:noProof/>
        </w:rPr>
        <w:fldChar w:fldCharType="separate"/>
      </w:r>
      <w:ins w:id="9309" w:author="Nasser Mustafa [2]" w:date="2018-09-26T11:08:00Z">
        <w:r w:rsidR="00047800" w:rsidRPr="00047800">
          <w:rPr>
            <w:rFonts w:ascii="Times New Roman" w:hAnsi="Times New Roman"/>
            <w:rPrChange w:id="9310"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9311" w:author="Nasser Mustafa [2]" w:date="2018-09-26T11:08:00Z">
              <w:rPr>
                <w:rFonts w:ascii="Times New Roman" w:hAnsi="Times New Roman"/>
                <w:noProof/>
                <w:sz w:val="20"/>
                <w:szCs w:val="20"/>
              </w:rPr>
            </w:rPrChange>
          </w:rPr>
          <w:t>19</w:t>
        </w:r>
      </w:ins>
      <w:del w:id="9312" w:author="Nasser Mustafa [2]" w:date="2018-09-19T14:47:00Z">
        <w:r w:rsidR="00C779F7" w:rsidRPr="009170DB" w:rsidDel="00740534">
          <w:rPr>
            <w:rFonts w:ascii="Times New Roman" w:hAnsi="Times New Roman"/>
          </w:rPr>
          <w:delText xml:space="preserve">Table </w:delText>
        </w:r>
        <w:r w:rsidR="00C779F7" w:rsidRPr="009170DB" w:rsidDel="00740534">
          <w:rPr>
            <w:rFonts w:ascii="Times New Roman" w:hAnsi="Times New Roman"/>
            <w:noProof/>
          </w:rPr>
          <w:delText>19</w:delText>
        </w:r>
      </w:del>
      <w:r w:rsidRPr="00C67C7F">
        <w:rPr>
          <w:rFonts w:ascii="Times New Roman" w:eastAsia="MS Mincho" w:hAnsi="Times New Roman"/>
          <w:iCs/>
          <w:noProof/>
        </w:rPr>
        <w:fldChar w:fldCharType="end"/>
      </w:r>
      <w:r w:rsidR="008E5907">
        <w:rPr>
          <w:rFonts w:ascii="Times New Roman" w:eastAsia="MS Mincho" w:hAnsi="Times New Roman"/>
          <w:iCs/>
          <w:noProof/>
        </w:rPr>
        <w:t xml:space="preserve">) from the data </w:t>
      </w:r>
      <w:r w:rsidR="008E5907" w:rsidRPr="008E5907">
        <w:rPr>
          <w:rFonts w:ascii="Times New Roman" w:eastAsia="MS Mincho" w:hAnsi="Times New Roman"/>
          <w:iCs/>
          <w:noProof/>
        </w:rPr>
        <w:t xml:space="preserve">provided in </w:t>
      </w:r>
      <w:r w:rsidR="008E5907" w:rsidRPr="008E5907">
        <w:rPr>
          <w:rFonts w:ascii="Times New Roman" w:eastAsia="MS Mincho" w:hAnsi="Times New Roman"/>
          <w:iCs/>
          <w:noProof/>
        </w:rPr>
        <w:fldChar w:fldCharType="begin"/>
      </w:r>
      <w:r w:rsidR="008E5907" w:rsidRPr="008E5907">
        <w:rPr>
          <w:rFonts w:ascii="Times New Roman" w:eastAsia="MS Mincho" w:hAnsi="Times New Roman"/>
          <w:iCs/>
          <w:noProof/>
        </w:rPr>
        <w:instrText xml:space="preserve"> REF _Ref483308369 \h  \* MERGEFORMAT </w:instrText>
      </w:r>
      <w:r w:rsidR="008E5907" w:rsidRPr="008E5907">
        <w:rPr>
          <w:rFonts w:ascii="Times New Roman" w:eastAsia="MS Mincho" w:hAnsi="Times New Roman"/>
          <w:iCs/>
          <w:noProof/>
        </w:rPr>
      </w:r>
      <w:r w:rsidR="008E5907" w:rsidRPr="008E5907">
        <w:rPr>
          <w:rFonts w:ascii="Times New Roman" w:eastAsia="MS Mincho" w:hAnsi="Times New Roman"/>
          <w:iCs/>
          <w:noProof/>
        </w:rPr>
        <w:fldChar w:fldCharType="separate"/>
      </w:r>
      <w:ins w:id="9313" w:author="Nasser Mustafa [2]" w:date="2018-09-26T11:08:00Z">
        <w:r w:rsidR="00047800" w:rsidRPr="00047800">
          <w:rPr>
            <w:rFonts w:ascii="Times New Roman" w:hAnsi="Times New Roman"/>
            <w:rPrChange w:id="9314" w:author="Nasser Mustafa [2]" w:date="2018-09-26T11:08:00Z">
              <w:rPr>
                <w:sz w:val="20"/>
              </w:rPr>
            </w:rPrChange>
          </w:rPr>
          <w:t xml:space="preserve">Table </w:t>
        </w:r>
        <w:r w:rsidR="00047800" w:rsidRPr="00047800">
          <w:rPr>
            <w:rFonts w:ascii="Times New Roman" w:hAnsi="Times New Roman"/>
            <w:noProof/>
            <w:rPrChange w:id="9315" w:author="Nasser Mustafa [2]" w:date="2018-09-26T11:08:00Z">
              <w:rPr>
                <w:noProof/>
                <w:sz w:val="20"/>
              </w:rPr>
            </w:rPrChange>
          </w:rPr>
          <w:t>18</w:t>
        </w:r>
      </w:ins>
      <w:del w:id="9316" w:author="Nasser Mustafa [2]" w:date="2018-09-19T14:47:00Z">
        <w:r w:rsidR="00C779F7" w:rsidRPr="009170DB" w:rsidDel="00740534">
          <w:rPr>
            <w:rFonts w:ascii="Times New Roman" w:hAnsi="Times New Roman"/>
          </w:rPr>
          <w:delText xml:space="preserve">Table </w:delText>
        </w:r>
        <w:r w:rsidR="00C779F7" w:rsidRPr="009170DB" w:rsidDel="00740534">
          <w:rPr>
            <w:rFonts w:ascii="Times New Roman" w:hAnsi="Times New Roman"/>
            <w:noProof/>
          </w:rPr>
          <w:delText>18</w:delText>
        </w:r>
      </w:del>
      <w:r w:rsidR="008E5907" w:rsidRPr="008E5907">
        <w:rPr>
          <w:rFonts w:ascii="Times New Roman" w:eastAsia="MS Mincho" w:hAnsi="Times New Roman"/>
          <w:iCs/>
          <w:noProof/>
        </w:rPr>
        <w:fldChar w:fldCharType="end"/>
      </w:r>
      <w:r w:rsidR="008E5907">
        <w:rPr>
          <w:rFonts w:ascii="Times New Roman" w:eastAsia="MS Mincho" w:hAnsi="Times New Roman"/>
          <w:iCs/>
          <w:noProof/>
        </w:rPr>
        <w:t>.</w:t>
      </w:r>
      <w:r w:rsidRPr="00C67C7F">
        <w:rPr>
          <w:rFonts w:ascii="Times New Roman" w:eastAsia="MS Mincho" w:hAnsi="Times New Roman"/>
          <w:iCs/>
          <w:noProof/>
        </w:rPr>
        <w:t xml:space="preserve"> For each </w:t>
      </w:r>
      <w:r w:rsidR="006946DA">
        <w:rPr>
          <w:rFonts w:ascii="Times New Roman" w:eastAsia="MS Mincho" w:hAnsi="Times New Roman"/>
          <w:iCs/>
          <w:noProof/>
        </w:rPr>
        <w:t>validation case</w:t>
      </w:r>
      <w:r w:rsidRPr="00C67C7F">
        <w:rPr>
          <w:rFonts w:ascii="Times New Roman" w:eastAsia="MS Mincho" w:hAnsi="Times New Roman"/>
          <w:iCs/>
          <w:noProof/>
        </w:rPr>
        <w:t xml:space="preserve"> we provide a </w:t>
      </w:r>
      <w:r w:rsidR="006946DA">
        <w:rPr>
          <w:rFonts w:ascii="Times New Roman" w:eastAsia="MS Mincho" w:hAnsi="Times New Roman"/>
          <w:iCs/>
          <w:noProof/>
        </w:rPr>
        <w:t>validation case</w:t>
      </w:r>
      <w:r w:rsidRPr="00C67C7F">
        <w:rPr>
          <w:rFonts w:ascii="Times New Roman" w:eastAsia="MS Mincho" w:hAnsi="Times New Roman"/>
          <w:iCs/>
          <w:noProof/>
        </w:rPr>
        <w:t xml:space="preserve"> number, description, and the source and target artifact </w:t>
      </w:r>
      <w:r w:rsidR="008E5907">
        <w:rPr>
          <w:rFonts w:ascii="Times New Roman" w:eastAsia="MS Mincho" w:hAnsi="Times New Roman"/>
          <w:iCs/>
          <w:noProof/>
        </w:rPr>
        <w:t xml:space="preserve">that are </w:t>
      </w:r>
      <w:r w:rsidRPr="00C67C7F">
        <w:rPr>
          <w:rFonts w:ascii="Times New Roman" w:eastAsia="MS Mincho" w:hAnsi="Times New Roman"/>
          <w:iCs/>
          <w:noProof/>
        </w:rPr>
        <w:t>involved.</w:t>
      </w:r>
      <w:r w:rsidR="008E5907">
        <w:rPr>
          <w:rFonts w:ascii="Times New Roman" w:eastAsia="MS Mincho" w:hAnsi="Times New Roman"/>
          <w:iCs/>
          <w:noProof/>
        </w:rPr>
        <w:t xml:space="preserve"> </w:t>
      </w:r>
    </w:p>
    <w:p w14:paraId="2F5D2A24" w14:textId="5379392B" w:rsidR="00B97147" w:rsidRPr="00C67C7F" w:rsidRDefault="008E5907" w:rsidP="001B582E">
      <w:pPr>
        <w:tabs>
          <w:tab w:val="left" w:pos="900"/>
        </w:tabs>
        <w:spacing w:line="480" w:lineRule="auto"/>
        <w:jc w:val="both"/>
        <w:rPr>
          <w:rFonts w:ascii="Times New Roman" w:eastAsia="MS Mincho" w:hAnsi="Times New Roman"/>
          <w:iCs/>
          <w:noProof/>
        </w:rPr>
      </w:pPr>
      <w:r>
        <w:rPr>
          <w:rFonts w:ascii="Times New Roman" w:eastAsia="MS Mincho" w:hAnsi="Times New Roman"/>
          <w:iCs/>
          <w:noProof/>
        </w:rPr>
        <w:t>We create</w:t>
      </w:r>
      <w:r w:rsidR="00896FFC">
        <w:rPr>
          <w:rFonts w:ascii="Times New Roman" w:eastAsia="MS Mincho" w:hAnsi="Times New Roman"/>
          <w:iCs/>
          <w:noProof/>
        </w:rPr>
        <w:t>d</w:t>
      </w:r>
      <w:r>
        <w:rPr>
          <w:rFonts w:ascii="Times New Roman" w:eastAsia="MS Mincho" w:hAnsi="Times New Roman"/>
          <w:iCs/>
          <w:noProof/>
        </w:rPr>
        <w:t xml:space="preserve"> </w:t>
      </w:r>
      <w:r w:rsidR="00AD18C4">
        <w:rPr>
          <w:rFonts w:ascii="Times New Roman" w:eastAsia="MS Mincho" w:hAnsi="Times New Roman"/>
          <w:iCs/>
          <w:noProof/>
        </w:rPr>
        <w:t>eight</w:t>
      </w:r>
      <w:r>
        <w:rPr>
          <w:rFonts w:ascii="Times New Roman" w:eastAsia="MS Mincho" w:hAnsi="Times New Roman"/>
          <w:iCs/>
          <w:noProof/>
        </w:rPr>
        <w:t xml:space="preserve"> </w:t>
      </w:r>
      <w:r w:rsidR="00896FFC">
        <w:rPr>
          <w:rFonts w:ascii="Times New Roman" w:eastAsia="MS Mincho" w:hAnsi="Times New Roman"/>
          <w:iCs/>
          <w:noProof/>
        </w:rPr>
        <w:t xml:space="preserve">traceability </w:t>
      </w:r>
      <w:r w:rsidR="00B97147" w:rsidRPr="00C67C7F">
        <w:rPr>
          <w:rFonts w:ascii="Times New Roman" w:eastAsia="MS Mincho" w:hAnsi="Times New Roman"/>
          <w:iCs/>
          <w:noProof/>
        </w:rPr>
        <w:t xml:space="preserve">object models that capture the traceability information for the </w:t>
      </w:r>
      <w:r w:rsidR="00AD18C4">
        <w:rPr>
          <w:rFonts w:ascii="Times New Roman" w:eastAsia="MS Mincho" w:hAnsi="Times New Roman"/>
          <w:iCs/>
          <w:noProof/>
        </w:rPr>
        <w:t>eight</w:t>
      </w:r>
      <w:r w:rsidR="00B97147" w:rsidRPr="00C67C7F">
        <w:rPr>
          <w:rFonts w:ascii="Times New Roman" w:eastAsia="MS Mincho" w:hAnsi="Times New Roman"/>
          <w:iCs/>
          <w:noProof/>
        </w:rPr>
        <w:t xml:space="preserve"> </w:t>
      </w:r>
      <w:r w:rsidR="006946DA">
        <w:rPr>
          <w:rFonts w:ascii="Times New Roman" w:eastAsia="MS Mincho" w:hAnsi="Times New Roman"/>
          <w:iCs/>
          <w:noProof/>
        </w:rPr>
        <w:t>validation case</w:t>
      </w:r>
      <w:r w:rsidR="00B97147" w:rsidRPr="00C67C7F">
        <w:rPr>
          <w:rFonts w:ascii="Times New Roman" w:eastAsia="MS Mincho" w:hAnsi="Times New Roman"/>
          <w:iCs/>
          <w:noProof/>
        </w:rPr>
        <w:t>s</w:t>
      </w:r>
      <w:r w:rsidR="00AD18C4">
        <w:rPr>
          <w:rFonts w:ascii="Times New Roman" w:eastAsia="MS Mincho" w:hAnsi="Times New Roman"/>
          <w:iCs/>
          <w:noProof/>
        </w:rPr>
        <w:t xml:space="preserve"> that we </w:t>
      </w:r>
      <w:r w:rsidR="00AD18C4" w:rsidRPr="00AD18C4">
        <w:rPr>
          <w:rFonts w:ascii="Times New Roman" w:eastAsia="MS Mincho" w:hAnsi="Times New Roman"/>
          <w:iCs/>
          <w:noProof/>
        </w:rPr>
        <w:t>present</w:t>
      </w:r>
      <w:r w:rsidR="00B97147" w:rsidRPr="00AD18C4">
        <w:rPr>
          <w:rFonts w:ascii="Times New Roman" w:eastAsia="MS Mincho" w:hAnsi="Times New Roman"/>
          <w:iCs/>
          <w:noProof/>
        </w:rPr>
        <w:t xml:space="preserve"> in</w:t>
      </w:r>
      <w:r w:rsidR="00AD18C4" w:rsidRPr="00AD18C4">
        <w:rPr>
          <w:rFonts w:ascii="Times New Roman" w:eastAsia="MS Mincho" w:hAnsi="Times New Roman"/>
          <w:iCs/>
          <w:noProof/>
        </w:rPr>
        <w:t xml:space="preserve"> </w:t>
      </w:r>
      <w:r w:rsidR="00AD18C4" w:rsidRPr="00AD18C4">
        <w:rPr>
          <w:rFonts w:ascii="Times New Roman" w:eastAsia="MS Mincho" w:hAnsi="Times New Roman"/>
          <w:iCs/>
          <w:noProof/>
        </w:rPr>
        <w:fldChar w:fldCharType="begin"/>
      </w:r>
      <w:r w:rsidR="00AD18C4" w:rsidRPr="00AD18C4">
        <w:rPr>
          <w:rFonts w:ascii="Times New Roman" w:eastAsia="MS Mincho" w:hAnsi="Times New Roman"/>
          <w:iCs/>
          <w:noProof/>
        </w:rPr>
        <w:instrText xml:space="preserve"> REF _Ref513401627 \h </w:instrText>
      </w:r>
      <w:r w:rsidR="00AD18C4">
        <w:rPr>
          <w:rFonts w:ascii="Times New Roman" w:eastAsia="MS Mincho" w:hAnsi="Times New Roman"/>
          <w:iCs/>
          <w:noProof/>
        </w:rPr>
        <w:instrText xml:space="preserve"> \* MERGEFORMAT </w:instrText>
      </w:r>
      <w:r w:rsidR="00AD18C4" w:rsidRPr="00AD18C4">
        <w:rPr>
          <w:rFonts w:ascii="Times New Roman" w:eastAsia="MS Mincho" w:hAnsi="Times New Roman"/>
          <w:iCs/>
          <w:noProof/>
        </w:rPr>
      </w:r>
      <w:r w:rsidR="00AD18C4" w:rsidRPr="00AD18C4">
        <w:rPr>
          <w:rFonts w:ascii="Times New Roman" w:eastAsia="MS Mincho" w:hAnsi="Times New Roman"/>
          <w:iCs/>
          <w:noProof/>
        </w:rPr>
        <w:fldChar w:fldCharType="separate"/>
      </w:r>
      <w:ins w:id="9317" w:author="Nasser Mustafa [2]" w:date="2018-09-26T11:08:00Z">
        <w:r w:rsidR="00047800" w:rsidRPr="00047800">
          <w:rPr>
            <w:rFonts w:ascii="Times New Roman" w:hAnsi="Times New Roman"/>
            <w:rPrChange w:id="9318" w:author="Nasser Mustafa [2]" w:date="2018-09-26T11:08:00Z">
              <w:rPr>
                <w:rFonts w:ascii="Times New Roman" w:hAnsi="Times New Roman"/>
                <w:sz w:val="20"/>
                <w:szCs w:val="20"/>
              </w:rPr>
            </w:rPrChange>
          </w:rPr>
          <w:t xml:space="preserve">Table </w:t>
        </w:r>
        <w:r w:rsidR="00047800" w:rsidRPr="00047800">
          <w:rPr>
            <w:rFonts w:ascii="Times New Roman" w:hAnsi="Times New Roman"/>
            <w:noProof/>
            <w:rPrChange w:id="9319" w:author="Nasser Mustafa [2]" w:date="2018-09-26T11:08:00Z">
              <w:rPr>
                <w:rFonts w:ascii="Times New Roman" w:hAnsi="Times New Roman"/>
                <w:noProof/>
                <w:sz w:val="20"/>
                <w:szCs w:val="20"/>
              </w:rPr>
            </w:rPrChange>
          </w:rPr>
          <w:t>19</w:t>
        </w:r>
      </w:ins>
      <w:del w:id="9320" w:author="Nasser Mustafa [2]" w:date="2018-09-19T14:47:00Z">
        <w:r w:rsidR="00C779F7" w:rsidRPr="009170DB" w:rsidDel="00740534">
          <w:rPr>
            <w:rFonts w:ascii="Times New Roman" w:hAnsi="Times New Roman"/>
          </w:rPr>
          <w:delText xml:space="preserve">Table </w:delText>
        </w:r>
        <w:r w:rsidR="00C779F7" w:rsidRPr="009170DB" w:rsidDel="00740534">
          <w:rPr>
            <w:rFonts w:ascii="Times New Roman" w:hAnsi="Times New Roman"/>
            <w:noProof/>
          </w:rPr>
          <w:delText>19</w:delText>
        </w:r>
      </w:del>
      <w:r w:rsidR="00AD18C4" w:rsidRPr="00AD18C4">
        <w:rPr>
          <w:rFonts w:ascii="Times New Roman" w:eastAsia="MS Mincho" w:hAnsi="Times New Roman"/>
          <w:iCs/>
          <w:noProof/>
        </w:rPr>
        <w:fldChar w:fldCharType="end"/>
      </w:r>
      <w:r w:rsidR="00B97147" w:rsidRPr="00AD18C4">
        <w:rPr>
          <w:rFonts w:ascii="Times New Roman" w:eastAsia="MS Mincho" w:hAnsi="Times New Roman"/>
          <w:iCs/>
          <w:noProof/>
        </w:rPr>
        <w:t xml:space="preserve">. </w:t>
      </w:r>
      <w:r w:rsidR="00896FFC" w:rsidRPr="00AD18C4">
        <w:rPr>
          <w:rFonts w:ascii="Times New Roman" w:eastAsia="MS Mincho" w:hAnsi="Times New Roman"/>
          <w:iCs/>
          <w:noProof/>
        </w:rPr>
        <w:t>We</w:t>
      </w:r>
      <w:r w:rsidR="00896FFC">
        <w:rPr>
          <w:rFonts w:ascii="Times New Roman" w:eastAsia="MS Mincho" w:hAnsi="Times New Roman"/>
          <w:iCs/>
          <w:noProof/>
        </w:rPr>
        <w:t xml:space="preserve"> used</w:t>
      </w:r>
      <w:r w:rsidR="00B97147" w:rsidRPr="00C67C7F">
        <w:rPr>
          <w:rFonts w:ascii="Times New Roman" w:eastAsia="MS Mincho" w:hAnsi="Times New Roman"/>
          <w:iCs/>
          <w:noProof/>
        </w:rPr>
        <w:t xml:space="preserve"> the USE UML based tool </w:t>
      </w:r>
      <w:ins w:id="9321" w:author="Nasser Mustafa [2]" w:date="2018-09-18T23:20:00Z">
        <w:r w:rsidR="009F1E48">
          <w:rPr>
            <w:rFonts w:ascii="Times New Roman" w:eastAsia="MS Mincho" w:hAnsi="Times New Roman"/>
            <w:iCs/>
            <w:noProof/>
          </w:rPr>
          <w:fldChar w:fldCharType="begin" w:fldLock="1"/>
        </w:r>
      </w:ins>
      <w:r w:rsidR="00B050F0">
        <w:rPr>
          <w:rFonts w:ascii="Times New Roman" w:eastAsia="MS Mincho" w:hAnsi="Times New Roman"/>
          <w:iCs/>
          <w:noProof/>
        </w:rPr>
        <w:instrText>ADDIN CSL_CITATION {"citationItems":[{"id":"ITEM-1","itemData":{"author":[{"dropping-particle":"","family":"Gogolla","given":"Martin","non-dropping-particle":"","parse-names":false,"suffix":""},{"dropping-particle":"","family":"Richters","given":"Mark","non-dropping-particle":"","parse-names":false,"suffix":""}],"container-title":"Science of Computer Programming","id":"ITEM-1","issue":"1-3","issued":{"date-parts":[["2007"]]},"page":"27-34","publisher":"Elsevier","publisher-place":"Germany","title":"USE: A UML-Based Specification Environment for Validating UML and OCL","type":"article-journal","volume":"69"},"uris":["http://www.mendeley.com/documents/?uuid=3952d0f0-7e55-44c8-9430-48d5f372b949"]}],"mendeley":{"formattedCitation":"[125]","plainTextFormattedCitation":"[125]","previouslyFormattedCitation":"[124]"},"properties":{"noteIndex":0},"schema":"https://github.com/citation-style-language/schema/raw/master/csl-citation.json"}</w:instrText>
      </w:r>
      <w:r w:rsidR="009F1E48">
        <w:rPr>
          <w:rFonts w:ascii="Times New Roman" w:eastAsia="MS Mincho" w:hAnsi="Times New Roman"/>
          <w:iCs/>
          <w:noProof/>
        </w:rPr>
        <w:fldChar w:fldCharType="separate"/>
      </w:r>
      <w:r w:rsidR="00B050F0" w:rsidRPr="00B050F0">
        <w:rPr>
          <w:rFonts w:ascii="Times New Roman" w:eastAsia="MS Mincho" w:hAnsi="Times New Roman"/>
          <w:iCs/>
          <w:noProof/>
        </w:rPr>
        <w:t>[125]</w:t>
      </w:r>
      <w:ins w:id="9322" w:author="Nasser Mustafa [2]" w:date="2018-09-18T23:20:00Z">
        <w:r w:rsidR="009F1E48">
          <w:rPr>
            <w:rFonts w:ascii="Times New Roman" w:eastAsia="MS Mincho" w:hAnsi="Times New Roman"/>
            <w:iCs/>
            <w:noProof/>
          </w:rPr>
          <w:fldChar w:fldCharType="end"/>
        </w:r>
      </w:ins>
      <w:del w:id="9323" w:author="Nasser Mustafa [2]" w:date="2018-09-18T23:20:00Z">
        <w:r w:rsidR="00B97147" w:rsidRPr="00C67C7F" w:rsidDel="009F1E48">
          <w:rPr>
            <w:rFonts w:ascii="Times New Roman" w:eastAsia="MS Mincho" w:hAnsi="Times New Roman"/>
            <w:iCs/>
            <w:noProof/>
          </w:rPr>
          <w:fldChar w:fldCharType="begin"/>
        </w:r>
        <w:r w:rsidR="003C33CA" w:rsidRPr="009F1E48" w:rsidDel="009F1E48">
          <w:rPr>
            <w:rFonts w:ascii="Times New Roman" w:eastAsia="MS Mincho" w:hAnsi="Times New Roman"/>
            <w:iCs/>
            <w:noProof/>
          </w:rPr>
          <w:delInstrText xml:space="preserve"> ADDIN EN.CITE &lt;EndNote&gt;&lt;Cite&gt;&lt;Author&gt;Gogolla&lt;/Author&gt;&lt;Year&gt;2007&lt;/Year&gt;&lt;RecNum&gt;256&lt;/RecNum&gt;&lt;DisplayText&gt;[142]&lt;/DisplayText&gt;&lt;record&gt;&lt;rec-number&gt;256&lt;/rec-number&gt;&lt;foreign-keys&gt;&lt;key app="EN" db-id="rxfad95wgs5d2dexxekxwt2katzr52wtwdxz" timestamp="1523358653"&gt;256&lt;/key&gt;&lt;/foreign-keys&gt;&lt;ref-type name="Journal Article"&gt;17&lt;/ref-type&gt;&lt;contributors&gt;&lt;authors&gt;&lt;author&gt;Martin Gogolla&lt;/author&gt;&lt;author&gt;Fabian B¨uttner &lt;/author&gt;&lt;author&gt;Mark Richters&lt;/author&gt;&lt;/authors&gt;&lt;/contributors&gt;&lt;titles&gt;&lt;title&gt;USE: A UML-Based Specification Environment for Validating UML and OCL&lt;/title&gt;&lt;secondary-title&gt;Science of Computer Programming&lt;/secondary-title&gt;&lt;/titles&gt;&lt;periodical&gt;&lt;full-title&gt;Science of Computer Programming&lt;/full-title&gt;&lt;/periodical&gt;&lt;pages&gt;27-34&lt;/pages&gt;&lt;volume&gt;69&lt;/volume&gt;&lt;number&gt;1-3&lt;/number&gt;&lt;dates&gt;&lt;year&gt;2007&lt;/year&gt;&lt;/dates&gt;&lt;pub-location&gt;Germany&lt;/pub-location&gt;&lt;publisher&gt;Elsevier&lt;/publisher&gt;&lt;urls&gt;&lt;/urls&gt;&lt;/record&gt;&lt;/Cite&gt;&lt;/EndNote&gt;</w:delInstrText>
        </w:r>
        <w:r w:rsidR="00B97147" w:rsidRPr="00C67C7F" w:rsidDel="009F1E48">
          <w:rPr>
            <w:rFonts w:ascii="Times New Roman" w:eastAsia="MS Mincho" w:hAnsi="Times New Roman"/>
            <w:iCs/>
            <w:noProof/>
          </w:rPr>
          <w:fldChar w:fldCharType="separate"/>
        </w:r>
        <w:r w:rsidR="003C33CA" w:rsidRPr="009F1E48" w:rsidDel="009F1E48">
          <w:rPr>
            <w:rFonts w:ascii="Times New Roman" w:eastAsia="MS Mincho" w:hAnsi="Times New Roman"/>
            <w:iCs/>
            <w:noProof/>
          </w:rPr>
          <w:delText>[</w:delText>
        </w:r>
        <w:r w:rsidR="00660900" w:rsidRPr="009F1E48" w:rsidDel="009F1E48">
          <w:fldChar w:fldCharType="begin"/>
        </w:r>
        <w:r w:rsidR="00660900" w:rsidRPr="009F1E48" w:rsidDel="009F1E48">
          <w:delInstrText xml:space="preserve"> HYPERLINK \l "_ENREF_142" \o "Gogolla, 2007 #256" </w:delInstrText>
        </w:r>
        <w:r w:rsidR="00660900" w:rsidRPr="009F1E48" w:rsidDel="009F1E48">
          <w:fldChar w:fldCharType="separate"/>
        </w:r>
        <w:r w:rsidR="006A58FF" w:rsidRPr="009F1E48" w:rsidDel="009F1E48">
          <w:rPr>
            <w:rFonts w:ascii="Times New Roman" w:eastAsia="MS Mincho" w:hAnsi="Times New Roman"/>
            <w:iCs/>
            <w:noProof/>
          </w:rPr>
          <w:delText>142</w:delText>
        </w:r>
        <w:r w:rsidR="00660900" w:rsidRPr="009F1E48" w:rsidDel="009F1E48">
          <w:rPr>
            <w:rFonts w:ascii="Times New Roman" w:eastAsia="MS Mincho" w:hAnsi="Times New Roman"/>
            <w:iCs/>
            <w:noProof/>
          </w:rPr>
          <w:fldChar w:fldCharType="end"/>
        </w:r>
        <w:r w:rsidR="003C33CA" w:rsidRPr="009F1E48" w:rsidDel="009F1E48">
          <w:rPr>
            <w:rFonts w:ascii="Times New Roman" w:eastAsia="MS Mincho" w:hAnsi="Times New Roman"/>
            <w:iCs/>
            <w:noProof/>
          </w:rPr>
          <w:delText>]</w:delText>
        </w:r>
        <w:r w:rsidR="00B97147" w:rsidRPr="00C67C7F" w:rsidDel="009F1E48">
          <w:rPr>
            <w:rFonts w:ascii="Times New Roman" w:eastAsia="MS Mincho" w:hAnsi="Times New Roman"/>
            <w:iCs/>
            <w:noProof/>
          </w:rPr>
          <w:fldChar w:fldCharType="end"/>
        </w:r>
      </w:del>
      <w:r w:rsidR="00896FFC">
        <w:rPr>
          <w:rFonts w:ascii="Times New Roman" w:eastAsia="MS Mincho" w:hAnsi="Times New Roman"/>
          <w:iCs/>
          <w:noProof/>
        </w:rPr>
        <w:t xml:space="preserve"> to instantiate these models</w:t>
      </w:r>
      <w:r w:rsidR="00B97147" w:rsidRPr="00C67C7F">
        <w:rPr>
          <w:rFonts w:ascii="Times New Roman" w:eastAsia="MS Mincho" w:hAnsi="Times New Roman"/>
          <w:iCs/>
          <w:noProof/>
        </w:rPr>
        <w:t xml:space="preserve">. </w:t>
      </w:r>
      <w:r w:rsidR="00896FFC">
        <w:rPr>
          <w:rFonts w:ascii="Times New Roman" w:eastAsia="MS Mincho" w:hAnsi="Times New Roman"/>
          <w:iCs/>
          <w:noProof/>
        </w:rPr>
        <w:t xml:space="preserve">The traceability object model for each validation case is shown seperately for clarity. </w:t>
      </w:r>
      <w:r w:rsidR="00B97147" w:rsidRPr="00C67C7F">
        <w:rPr>
          <w:rFonts w:ascii="Times New Roman" w:eastAsia="MS Mincho" w:hAnsi="Times New Roman"/>
          <w:iCs/>
          <w:noProof/>
        </w:rPr>
        <w:t xml:space="preserve">The </w:t>
      </w:r>
      <w:r w:rsidR="006946DA">
        <w:rPr>
          <w:rFonts w:ascii="Times New Roman" w:eastAsia="MS Mincho" w:hAnsi="Times New Roman"/>
          <w:iCs/>
          <w:noProof/>
        </w:rPr>
        <w:t>validation case</w:t>
      </w:r>
      <w:r w:rsidR="00B97147" w:rsidRPr="00C67C7F">
        <w:rPr>
          <w:rFonts w:ascii="Times New Roman" w:eastAsia="MS Mincho" w:hAnsi="Times New Roman"/>
          <w:iCs/>
          <w:noProof/>
        </w:rPr>
        <w:t xml:space="preserve">s in the table validate the following aspects: </w:t>
      </w:r>
    </w:p>
    <w:p w14:paraId="5CD0A3CE" w14:textId="4D10708B" w:rsidR="00632FD5" w:rsidRPr="00632FD5" w:rsidRDefault="00C85059" w:rsidP="00F910CA">
      <w:pPr>
        <w:pStyle w:val="ListParagraph"/>
        <w:keepNext w:val="0"/>
        <w:widowControl w:val="0"/>
        <w:numPr>
          <w:ilvl w:val="0"/>
          <w:numId w:val="50"/>
        </w:numPr>
        <w:tabs>
          <w:tab w:val="left" w:pos="900"/>
        </w:tabs>
        <w:spacing w:line="480" w:lineRule="auto"/>
        <w:jc w:val="both"/>
        <w:rPr>
          <w:rFonts w:ascii="Times New Roman" w:eastAsia="MS Mincho" w:hAnsi="Times New Roman"/>
          <w:iCs/>
          <w:noProof/>
        </w:rPr>
      </w:pPr>
      <w:r w:rsidRPr="009738C2">
        <w:rPr>
          <w:noProof/>
          <w:lang w:eastAsia="zh-CN"/>
        </w:rPr>
        <mc:AlternateContent>
          <mc:Choice Requires="wps">
            <w:drawing>
              <wp:anchor distT="45720" distB="45720" distL="114300" distR="114300" simplePos="0" relativeHeight="251758592" behindDoc="0" locked="0" layoutInCell="1" allowOverlap="1" wp14:anchorId="4D5BECB2" wp14:editId="66309713">
                <wp:simplePos x="0" y="0"/>
                <wp:positionH relativeFrom="margin">
                  <wp:align>right</wp:align>
                </wp:positionH>
                <wp:positionV relativeFrom="margin">
                  <wp:posOffset>2038350</wp:posOffset>
                </wp:positionV>
                <wp:extent cx="5669280" cy="2816352"/>
                <wp:effectExtent l="0" t="0" r="0" b="317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2816352"/>
                        </a:xfrm>
                        <a:prstGeom prst="rect">
                          <a:avLst/>
                        </a:prstGeom>
                        <a:noFill/>
                        <a:ln w="9525">
                          <a:noFill/>
                          <a:miter lim="800000"/>
                          <a:headEnd/>
                          <a:tailEnd/>
                        </a:ln>
                      </wps:spPr>
                      <wps:txbx>
                        <w:txbxContent>
                          <w:p w14:paraId="11A3DB8F" w14:textId="7343E2B6" w:rsidR="00D617FD" w:rsidRPr="002923D7" w:rsidRDefault="00D617FD" w:rsidP="002923D7">
                            <w:pPr>
                              <w:keepNext/>
                            </w:pPr>
                            <w:r>
                              <w:rPr>
                                <w:noProof/>
                                <w:lang w:eastAsia="zh-CN"/>
                              </w:rPr>
                              <w:drawing>
                                <wp:inline distT="0" distB="0" distL="0" distR="0" wp14:anchorId="4DB0E24A" wp14:editId="64CC91F2">
                                  <wp:extent cx="5448457" cy="24960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7" t="23324" r="41877" b="16507"/>
                                          <a:stretch/>
                                        </pic:blipFill>
                                        <pic:spPr bwMode="auto">
                                          <a:xfrm>
                                            <a:off x="0" y="0"/>
                                            <a:ext cx="5666443" cy="2595930"/>
                                          </a:xfrm>
                                          <a:prstGeom prst="rect">
                                            <a:avLst/>
                                          </a:prstGeom>
                                          <a:ln>
                                            <a:noFill/>
                                          </a:ln>
                                          <a:extLst>
                                            <a:ext uri="{53640926-AAD7-44D8-BBD7-CCE9431645EC}">
                                              <a14:shadowObscured xmlns:a14="http://schemas.microsoft.com/office/drawing/2010/main"/>
                                            </a:ext>
                                          </a:extLst>
                                        </pic:spPr>
                                      </pic:pic>
                                    </a:graphicData>
                                  </a:graphic>
                                </wp:inline>
                              </w:drawing>
                            </w:r>
                            <w:bookmarkStart w:id="9324" w:name="_Ref517366625"/>
                          </w:p>
                          <w:p w14:paraId="697B1E7F" w14:textId="49C646C1" w:rsidR="00D617FD" w:rsidRPr="00AD18C4" w:rsidRDefault="00D617FD" w:rsidP="00AD18C4">
                            <w:pPr>
                              <w:pStyle w:val="Caption"/>
                              <w:jc w:val="left"/>
                              <w:rPr>
                                <w:sz w:val="20"/>
                                <w:szCs w:val="20"/>
                              </w:rPr>
                            </w:pPr>
                            <w:bookmarkStart w:id="9325" w:name="_Ref517905977"/>
                            <w:bookmarkStart w:id="9326" w:name="_Toc525723665"/>
                            <w:r w:rsidRPr="009738C2">
                              <w:rPr>
                                <w:sz w:val="20"/>
                                <w:szCs w:val="20"/>
                              </w:rPr>
                              <w:t xml:space="preserve">Figure </w:t>
                            </w:r>
                            <w:r w:rsidRPr="009738C2">
                              <w:rPr>
                                <w:sz w:val="20"/>
                                <w:szCs w:val="20"/>
                              </w:rPr>
                              <w:fldChar w:fldCharType="begin"/>
                            </w:r>
                            <w:r w:rsidRPr="009738C2">
                              <w:rPr>
                                <w:sz w:val="20"/>
                                <w:szCs w:val="20"/>
                              </w:rPr>
                              <w:instrText xml:space="preserve"> SEQ Figure \* ARABIC </w:instrText>
                            </w:r>
                            <w:r w:rsidRPr="009738C2">
                              <w:rPr>
                                <w:sz w:val="20"/>
                                <w:szCs w:val="20"/>
                              </w:rPr>
                              <w:fldChar w:fldCharType="separate"/>
                            </w:r>
                            <w:ins w:id="9327" w:author="Nasser Mustafa [2]" w:date="2018-09-25T16:42:00Z">
                              <w:r>
                                <w:rPr>
                                  <w:noProof/>
                                  <w:sz w:val="20"/>
                                  <w:szCs w:val="20"/>
                                </w:rPr>
                                <w:t>26</w:t>
                              </w:r>
                            </w:ins>
                            <w:del w:id="9328" w:author="Nasser Mustafa [2]" w:date="2018-09-25T15:51:00Z">
                              <w:r w:rsidDel="00BF404A">
                                <w:rPr>
                                  <w:noProof/>
                                  <w:sz w:val="20"/>
                                  <w:szCs w:val="20"/>
                                </w:rPr>
                                <w:delText>25</w:delText>
                              </w:r>
                            </w:del>
                            <w:r w:rsidRPr="009738C2">
                              <w:rPr>
                                <w:sz w:val="20"/>
                                <w:szCs w:val="20"/>
                              </w:rPr>
                              <w:fldChar w:fldCharType="end"/>
                            </w:r>
                            <w:bookmarkEnd w:id="9324"/>
                            <w:bookmarkEnd w:id="9325"/>
                            <w:r w:rsidRPr="009738C2">
                              <w:rPr>
                                <w:sz w:val="20"/>
                                <w:szCs w:val="20"/>
                              </w:rPr>
                              <w:t xml:space="preserve">: </w:t>
                            </w:r>
                            <w:bookmarkStart w:id="9329" w:name="_Ref517366598"/>
                            <w:r w:rsidRPr="009738C2">
                              <w:rPr>
                                <w:sz w:val="20"/>
                                <w:szCs w:val="20"/>
                              </w:rPr>
                              <w:t xml:space="preserve">Object traceability diagram </w:t>
                            </w:r>
                            <w:r>
                              <w:rPr>
                                <w:sz w:val="20"/>
                                <w:szCs w:val="20"/>
                              </w:rPr>
                              <w:t>for a</w:t>
                            </w:r>
                            <w:r w:rsidRPr="009738C2">
                              <w:rPr>
                                <w:sz w:val="20"/>
                                <w:szCs w:val="20"/>
                              </w:rPr>
                              <w:t>pply</w:t>
                            </w:r>
                            <w:r>
                              <w:rPr>
                                <w:sz w:val="20"/>
                                <w:szCs w:val="20"/>
                              </w:rPr>
                              <w:t>ing</w:t>
                            </w:r>
                            <w:r w:rsidRPr="009738C2">
                              <w:rPr>
                                <w:sz w:val="20"/>
                                <w:szCs w:val="20"/>
                              </w:rPr>
                              <w:t xml:space="preserve"> characterization to a trace link</w:t>
                            </w:r>
                            <w:bookmarkEnd w:id="9329"/>
                            <w:bookmarkEnd w:id="93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BECB2" id="_x0000_s1071" type="#_x0000_t202" style="position:absolute;left:0;text-align:left;margin-left:395.2pt;margin-top:160.5pt;width:446.4pt;height:221.75pt;z-index:25175859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" filled="f" stroked="f">
                <v:textbox>
                  <w:txbxContent>
                    <w:p w14:paraId="11A3DB8F" w14:textId="7343E2B6" w:rsidR="00D617FD" w:rsidRPr="002923D7" w:rsidRDefault="00D617FD" w:rsidP="002923D7">
                      <w:pPr>
                        <w:keepNext/>
                      </w:pPr>
                      <w:r>
                        <w:rPr>
                          <w:noProof/>
                          <w:lang w:eastAsia="zh-CN"/>
                        </w:rPr>
                        <w:drawing>
                          <wp:inline distT="0" distB="0" distL="0" distR="0" wp14:anchorId="4DB0E24A" wp14:editId="64CC91F2">
                            <wp:extent cx="5448457" cy="24960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667" t="23324" r="41877" b="16507"/>
                                    <a:stretch/>
                                  </pic:blipFill>
                                  <pic:spPr bwMode="auto">
                                    <a:xfrm>
                                      <a:off x="0" y="0"/>
                                      <a:ext cx="5666443" cy="2595930"/>
                                    </a:xfrm>
                                    <a:prstGeom prst="rect">
                                      <a:avLst/>
                                    </a:prstGeom>
                                    <a:ln>
                                      <a:noFill/>
                                    </a:ln>
                                    <a:extLst>
                                      <a:ext uri="{53640926-AAD7-44D8-BBD7-CCE9431645EC}">
                                        <a14:shadowObscured xmlns:a14="http://schemas.microsoft.com/office/drawing/2010/main"/>
                                      </a:ext>
                                    </a:extLst>
                                  </pic:spPr>
                                </pic:pic>
                              </a:graphicData>
                            </a:graphic>
                          </wp:inline>
                        </w:drawing>
                      </w:r>
                      <w:bookmarkStart w:id="9330" w:name="_Ref517366625"/>
                    </w:p>
                    <w:p w14:paraId="697B1E7F" w14:textId="49C646C1" w:rsidR="00D617FD" w:rsidRPr="00AD18C4" w:rsidRDefault="00D617FD" w:rsidP="00AD18C4">
                      <w:pPr>
                        <w:pStyle w:val="Caption"/>
                        <w:jc w:val="left"/>
                        <w:rPr>
                          <w:sz w:val="20"/>
                          <w:szCs w:val="20"/>
                        </w:rPr>
                      </w:pPr>
                      <w:bookmarkStart w:id="9331" w:name="_Ref517905977"/>
                      <w:bookmarkStart w:id="9332" w:name="_Toc525723665"/>
                      <w:r w:rsidRPr="009738C2">
                        <w:rPr>
                          <w:sz w:val="20"/>
                          <w:szCs w:val="20"/>
                        </w:rPr>
                        <w:t xml:space="preserve">Figure </w:t>
                      </w:r>
                      <w:r w:rsidRPr="009738C2">
                        <w:rPr>
                          <w:sz w:val="20"/>
                          <w:szCs w:val="20"/>
                        </w:rPr>
                        <w:fldChar w:fldCharType="begin"/>
                      </w:r>
                      <w:r w:rsidRPr="009738C2">
                        <w:rPr>
                          <w:sz w:val="20"/>
                          <w:szCs w:val="20"/>
                        </w:rPr>
                        <w:instrText xml:space="preserve"> SEQ Figure \* ARABIC </w:instrText>
                      </w:r>
                      <w:r w:rsidRPr="009738C2">
                        <w:rPr>
                          <w:sz w:val="20"/>
                          <w:szCs w:val="20"/>
                        </w:rPr>
                        <w:fldChar w:fldCharType="separate"/>
                      </w:r>
                      <w:ins w:id="9333" w:author="Nasser Mustafa [2]" w:date="2018-09-25T16:42:00Z">
                        <w:r>
                          <w:rPr>
                            <w:noProof/>
                            <w:sz w:val="20"/>
                            <w:szCs w:val="20"/>
                          </w:rPr>
                          <w:t>26</w:t>
                        </w:r>
                      </w:ins>
                      <w:del w:id="9334" w:author="Nasser Mustafa [2]" w:date="2018-09-25T15:51:00Z">
                        <w:r w:rsidDel="00BF404A">
                          <w:rPr>
                            <w:noProof/>
                            <w:sz w:val="20"/>
                            <w:szCs w:val="20"/>
                          </w:rPr>
                          <w:delText>25</w:delText>
                        </w:r>
                      </w:del>
                      <w:r w:rsidRPr="009738C2">
                        <w:rPr>
                          <w:sz w:val="20"/>
                          <w:szCs w:val="20"/>
                        </w:rPr>
                        <w:fldChar w:fldCharType="end"/>
                      </w:r>
                      <w:bookmarkEnd w:id="9330"/>
                      <w:bookmarkEnd w:id="9331"/>
                      <w:r w:rsidRPr="009738C2">
                        <w:rPr>
                          <w:sz w:val="20"/>
                          <w:szCs w:val="20"/>
                        </w:rPr>
                        <w:t xml:space="preserve">: </w:t>
                      </w:r>
                      <w:bookmarkStart w:id="9335" w:name="_Ref517366598"/>
                      <w:r w:rsidRPr="009738C2">
                        <w:rPr>
                          <w:sz w:val="20"/>
                          <w:szCs w:val="20"/>
                        </w:rPr>
                        <w:t xml:space="preserve">Object traceability diagram </w:t>
                      </w:r>
                      <w:r>
                        <w:rPr>
                          <w:sz w:val="20"/>
                          <w:szCs w:val="20"/>
                        </w:rPr>
                        <w:t>for a</w:t>
                      </w:r>
                      <w:r w:rsidRPr="009738C2">
                        <w:rPr>
                          <w:sz w:val="20"/>
                          <w:szCs w:val="20"/>
                        </w:rPr>
                        <w:t>pply</w:t>
                      </w:r>
                      <w:r>
                        <w:rPr>
                          <w:sz w:val="20"/>
                          <w:szCs w:val="20"/>
                        </w:rPr>
                        <w:t>ing</w:t>
                      </w:r>
                      <w:r w:rsidRPr="009738C2">
                        <w:rPr>
                          <w:sz w:val="20"/>
                          <w:szCs w:val="20"/>
                        </w:rPr>
                        <w:t xml:space="preserve"> characterization to a trace link</w:t>
                      </w:r>
                      <w:bookmarkEnd w:id="9335"/>
                      <w:bookmarkEnd w:id="9332"/>
                    </w:p>
                  </w:txbxContent>
                </v:textbox>
                <w10:wrap type="topAndBottom" anchorx="margin" anchory="margin"/>
              </v:shape>
            </w:pict>
          </mc:Fallback>
        </mc:AlternateContent>
      </w:r>
      <w:r w:rsidRPr="00865579">
        <w:rPr>
          <w:rFonts w:ascii="Times New Roman" w:eastAsia="MS Mincho" w:hAnsi="Times New Roman"/>
          <w:iCs/>
          <w:noProof/>
          <w:lang w:eastAsia="zh-CN"/>
        </w:rPr>
        <mc:AlternateContent>
          <mc:Choice Requires="wps">
            <w:drawing>
              <wp:anchor distT="45720" distB="45720" distL="114300" distR="114300" simplePos="0" relativeHeight="251783168" behindDoc="0" locked="0" layoutInCell="1" allowOverlap="1" wp14:anchorId="72573789" wp14:editId="1CDA0597">
                <wp:simplePos x="0" y="0"/>
                <wp:positionH relativeFrom="margin">
                  <wp:posOffset>152400</wp:posOffset>
                </wp:positionH>
                <wp:positionV relativeFrom="margin">
                  <wp:posOffset>6181725</wp:posOffset>
                </wp:positionV>
                <wp:extent cx="5705856" cy="2212848"/>
                <wp:effectExtent l="0" t="0" r="9525"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856" cy="2212848"/>
                        </a:xfrm>
                        <a:prstGeom prst="rect">
                          <a:avLst/>
                        </a:prstGeom>
                        <a:solidFill>
                          <a:srgbClr val="FFFFFF"/>
                        </a:solidFill>
                        <a:ln w="9525">
                          <a:noFill/>
                          <a:miter lim="800000"/>
                          <a:headEnd/>
                          <a:tailEnd/>
                        </a:ln>
                      </wps:spPr>
                      <wps:txbx>
                        <w:txbxContent>
                          <w:p w14:paraId="64D50F53" w14:textId="77777777" w:rsidR="00D617FD" w:rsidRDefault="00D617FD" w:rsidP="00BC3FFE">
                            <w:pPr>
                              <w:rPr>
                                <w:noProof/>
                                <w:lang w:eastAsia="zh-CN"/>
                              </w:rPr>
                            </w:pPr>
                          </w:p>
                          <w:p w14:paraId="5CB9C9CD" w14:textId="77777777" w:rsidR="00D617FD" w:rsidRDefault="00D617FD" w:rsidP="00BC3FFE">
                            <w:pPr>
                              <w:keepNext/>
                            </w:pPr>
                            <w:r>
                              <w:rPr>
                                <w:noProof/>
                                <w:lang w:eastAsia="zh-CN"/>
                              </w:rPr>
                              <w:drawing>
                                <wp:inline distT="0" distB="0" distL="0" distR="0" wp14:anchorId="22C7EF3C" wp14:editId="6B31A829">
                                  <wp:extent cx="5462718" cy="1705232"/>
                                  <wp:effectExtent l="0" t="0" r="508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19" t="34447" r="27998" b="27588"/>
                                          <a:stretch/>
                                        </pic:blipFill>
                                        <pic:spPr bwMode="auto">
                                          <a:xfrm>
                                            <a:off x="0" y="0"/>
                                            <a:ext cx="5594152" cy="1746260"/>
                                          </a:xfrm>
                                          <a:prstGeom prst="rect">
                                            <a:avLst/>
                                          </a:prstGeom>
                                          <a:ln>
                                            <a:noFill/>
                                          </a:ln>
                                          <a:extLst>
                                            <a:ext uri="{53640926-AAD7-44D8-BBD7-CCE9431645EC}">
                                              <a14:shadowObscured xmlns:a14="http://schemas.microsoft.com/office/drawing/2010/main"/>
                                            </a:ext>
                                          </a:extLst>
                                        </pic:spPr>
                                      </pic:pic>
                                    </a:graphicData>
                                  </a:graphic>
                                </wp:inline>
                              </w:drawing>
                            </w:r>
                          </w:p>
                          <w:p w14:paraId="5E7FB7D4" w14:textId="1C3522AB" w:rsidR="00D617FD" w:rsidRPr="00865579" w:rsidRDefault="00D617FD" w:rsidP="00BC3FFE">
                            <w:pPr>
                              <w:pStyle w:val="Caption"/>
                              <w:jc w:val="left"/>
                              <w:rPr>
                                <w:sz w:val="20"/>
                                <w:szCs w:val="20"/>
                              </w:rPr>
                            </w:pPr>
                            <w:bookmarkStart w:id="9336" w:name="_Ref517439938"/>
                            <w:bookmarkStart w:id="9337" w:name="_Toc525723666"/>
                            <w:r w:rsidRPr="00865579">
                              <w:rPr>
                                <w:sz w:val="20"/>
                                <w:szCs w:val="20"/>
                              </w:rPr>
                              <w:t xml:space="preserve">Figure </w:t>
                            </w:r>
                            <w:r w:rsidRPr="00865579">
                              <w:rPr>
                                <w:sz w:val="20"/>
                                <w:szCs w:val="20"/>
                              </w:rPr>
                              <w:fldChar w:fldCharType="begin"/>
                            </w:r>
                            <w:r w:rsidRPr="00865579">
                              <w:rPr>
                                <w:sz w:val="20"/>
                                <w:szCs w:val="20"/>
                              </w:rPr>
                              <w:instrText xml:space="preserve"> SEQ Figure \* ARABIC </w:instrText>
                            </w:r>
                            <w:r w:rsidRPr="00865579">
                              <w:rPr>
                                <w:sz w:val="20"/>
                                <w:szCs w:val="20"/>
                              </w:rPr>
                              <w:fldChar w:fldCharType="separate"/>
                            </w:r>
                            <w:ins w:id="9338" w:author="Nasser Mustafa [2]" w:date="2018-09-25T16:42:00Z">
                              <w:r>
                                <w:rPr>
                                  <w:noProof/>
                                  <w:sz w:val="20"/>
                                  <w:szCs w:val="20"/>
                                </w:rPr>
                                <w:t>27</w:t>
                              </w:r>
                            </w:ins>
                            <w:del w:id="9339" w:author="Nasser Mustafa [2]" w:date="2018-09-25T15:51:00Z">
                              <w:r w:rsidDel="00BF404A">
                                <w:rPr>
                                  <w:noProof/>
                                  <w:sz w:val="20"/>
                                  <w:szCs w:val="20"/>
                                </w:rPr>
                                <w:delText>26</w:delText>
                              </w:r>
                            </w:del>
                            <w:r w:rsidRPr="00865579">
                              <w:rPr>
                                <w:sz w:val="20"/>
                                <w:szCs w:val="20"/>
                              </w:rPr>
                              <w:fldChar w:fldCharType="end"/>
                            </w:r>
                            <w:bookmarkEnd w:id="9336"/>
                            <w:r w:rsidRPr="00865579">
                              <w:rPr>
                                <w:sz w:val="20"/>
                                <w:szCs w:val="20"/>
                              </w:rPr>
                              <w:t>: Object traceability diagram for tracing a source artifact to a target artifact</w:t>
                            </w:r>
                            <w:bookmarkEnd w:id="9337"/>
                          </w:p>
                          <w:p w14:paraId="64BC319B" w14:textId="77777777" w:rsidR="00D617FD" w:rsidRPr="00865579" w:rsidRDefault="00D617FD" w:rsidP="00BC3FFE">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73789" id="_x0000_s1072" type="#_x0000_t202" style="position:absolute;left:0;text-align:left;margin-left:12pt;margin-top:486.75pt;width:449.3pt;height:174.2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" stroked="f">
                <v:textbox>
                  <w:txbxContent>
                    <w:p w14:paraId="64D50F53" w14:textId="77777777" w:rsidR="00D617FD" w:rsidRDefault="00D617FD" w:rsidP="00BC3FFE">
                      <w:pPr>
                        <w:rPr>
                          <w:noProof/>
                          <w:lang w:eastAsia="zh-CN"/>
                        </w:rPr>
                      </w:pPr>
                    </w:p>
                    <w:p w14:paraId="5CB9C9CD" w14:textId="77777777" w:rsidR="00D617FD" w:rsidRDefault="00D617FD" w:rsidP="00BC3FFE">
                      <w:pPr>
                        <w:keepNext/>
                      </w:pPr>
                      <w:r>
                        <w:rPr>
                          <w:noProof/>
                          <w:lang w:eastAsia="zh-CN"/>
                        </w:rPr>
                        <w:drawing>
                          <wp:inline distT="0" distB="0" distL="0" distR="0" wp14:anchorId="22C7EF3C" wp14:editId="6B31A829">
                            <wp:extent cx="5462718" cy="1705232"/>
                            <wp:effectExtent l="0" t="0" r="508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19" t="34447" r="27998" b="27588"/>
                                    <a:stretch/>
                                  </pic:blipFill>
                                  <pic:spPr bwMode="auto">
                                    <a:xfrm>
                                      <a:off x="0" y="0"/>
                                      <a:ext cx="5594152" cy="1746260"/>
                                    </a:xfrm>
                                    <a:prstGeom prst="rect">
                                      <a:avLst/>
                                    </a:prstGeom>
                                    <a:ln>
                                      <a:noFill/>
                                    </a:ln>
                                    <a:extLst>
                                      <a:ext uri="{53640926-AAD7-44D8-BBD7-CCE9431645EC}">
                                        <a14:shadowObscured xmlns:a14="http://schemas.microsoft.com/office/drawing/2010/main"/>
                                      </a:ext>
                                    </a:extLst>
                                  </pic:spPr>
                                </pic:pic>
                              </a:graphicData>
                            </a:graphic>
                          </wp:inline>
                        </w:drawing>
                      </w:r>
                    </w:p>
                    <w:p w14:paraId="5E7FB7D4" w14:textId="1C3522AB" w:rsidR="00D617FD" w:rsidRPr="00865579" w:rsidRDefault="00D617FD" w:rsidP="00BC3FFE">
                      <w:pPr>
                        <w:pStyle w:val="Caption"/>
                        <w:jc w:val="left"/>
                        <w:rPr>
                          <w:sz w:val="20"/>
                          <w:szCs w:val="20"/>
                        </w:rPr>
                      </w:pPr>
                      <w:bookmarkStart w:id="9340" w:name="_Ref517439938"/>
                      <w:bookmarkStart w:id="9341" w:name="_Toc525723666"/>
                      <w:r w:rsidRPr="00865579">
                        <w:rPr>
                          <w:sz w:val="20"/>
                          <w:szCs w:val="20"/>
                        </w:rPr>
                        <w:t xml:space="preserve">Figure </w:t>
                      </w:r>
                      <w:r w:rsidRPr="00865579">
                        <w:rPr>
                          <w:sz w:val="20"/>
                          <w:szCs w:val="20"/>
                        </w:rPr>
                        <w:fldChar w:fldCharType="begin"/>
                      </w:r>
                      <w:r w:rsidRPr="00865579">
                        <w:rPr>
                          <w:sz w:val="20"/>
                          <w:szCs w:val="20"/>
                        </w:rPr>
                        <w:instrText xml:space="preserve"> SEQ Figure \* ARABIC </w:instrText>
                      </w:r>
                      <w:r w:rsidRPr="00865579">
                        <w:rPr>
                          <w:sz w:val="20"/>
                          <w:szCs w:val="20"/>
                        </w:rPr>
                        <w:fldChar w:fldCharType="separate"/>
                      </w:r>
                      <w:ins w:id="9342" w:author="Nasser Mustafa [2]" w:date="2018-09-25T16:42:00Z">
                        <w:r>
                          <w:rPr>
                            <w:noProof/>
                            <w:sz w:val="20"/>
                            <w:szCs w:val="20"/>
                          </w:rPr>
                          <w:t>27</w:t>
                        </w:r>
                      </w:ins>
                      <w:del w:id="9343" w:author="Nasser Mustafa [2]" w:date="2018-09-25T15:51:00Z">
                        <w:r w:rsidDel="00BF404A">
                          <w:rPr>
                            <w:noProof/>
                            <w:sz w:val="20"/>
                            <w:szCs w:val="20"/>
                          </w:rPr>
                          <w:delText>26</w:delText>
                        </w:r>
                      </w:del>
                      <w:r w:rsidRPr="00865579">
                        <w:rPr>
                          <w:sz w:val="20"/>
                          <w:szCs w:val="20"/>
                        </w:rPr>
                        <w:fldChar w:fldCharType="end"/>
                      </w:r>
                      <w:bookmarkEnd w:id="9340"/>
                      <w:r w:rsidRPr="00865579">
                        <w:rPr>
                          <w:sz w:val="20"/>
                          <w:szCs w:val="20"/>
                        </w:rPr>
                        <w:t>: Object traceability diagram for tracing a source artifact to a target artifact</w:t>
                      </w:r>
                      <w:bookmarkEnd w:id="9341"/>
                    </w:p>
                    <w:p w14:paraId="64BC319B" w14:textId="77777777" w:rsidR="00D617FD" w:rsidRPr="00865579" w:rsidRDefault="00D617FD" w:rsidP="00BC3FFE">
                      <w:pPr>
                        <w:rPr>
                          <w:sz w:val="20"/>
                          <w:szCs w:val="20"/>
                        </w:rPr>
                      </w:pPr>
                    </w:p>
                  </w:txbxContent>
                </v:textbox>
                <w10:wrap type="topAndBottom" anchorx="margin" anchory="margin"/>
              </v:shape>
            </w:pict>
          </mc:Fallback>
        </mc:AlternateContent>
      </w:r>
      <w:r w:rsidR="006946DA">
        <w:rPr>
          <w:rFonts w:ascii="Times New Roman" w:eastAsia="MS Mincho" w:hAnsi="Times New Roman"/>
          <w:iCs/>
          <w:noProof/>
        </w:rPr>
        <w:t>Validation case</w:t>
      </w:r>
      <w:r w:rsidR="0070120E">
        <w:rPr>
          <w:rFonts w:ascii="Times New Roman" w:eastAsia="MS Mincho" w:hAnsi="Times New Roman"/>
          <w:iCs/>
          <w:noProof/>
        </w:rPr>
        <w:t xml:space="preserve"> 1</w:t>
      </w:r>
      <w:r w:rsidR="007755BC">
        <w:rPr>
          <w:rFonts w:ascii="Times New Roman" w:eastAsia="MS Mincho" w:hAnsi="Times New Roman"/>
          <w:iCs/>
          <w:noProof/>
        </w:rPr>
        <w:t xml:space="preserve">: it </w:t>
      </w:r>
      <w:r w:rsidR="00B97147" w:rsidRPr="00C67C7F">
        <w:rPr>
          <w:rFonts w:ascii="Times New Roman" w:eastAsia="MS Mincho" w:hAnsi="Times New Roman"/>
          <w:iCs/>
          <w:noProof/>
        </w:rPr>
        <w:t xml:space="preserve">tests whether the traceability model can capture the traceability </w:t>
      </w:r>
      <w:r w:rsidR="00B97147" w:rsidRPr="009738C2">
        <w:rPr>
          <w:rFonts w:ascii="Times New Roman" w:eastAsia="MS Mincho" w:hAnsi="Times New Roman"/>
          <w:iCs/>
          <w:noProof/>
        </w:rPr>
        <w:t>information  related to apply</w:t>
      </w:r>
      <w:r w:rsidR="00981CA4" w:rsidRPr="009738C2">
        <w:rPr>
          <w:rFonts w:ascii="Times New Roman" w:eastAsia="MS Mincho" w:hAnsi="Times New Roman"/>
          <w:iCs/>
          <w:noProof/>
        </w:rPr>
        <w:t>ing</w:t>
      </w:r>
      <w:r w:rsidR="00B97147" w:rsidRPr="009738C2">
        <w:rPr>
          <w:rFonts w:ascii="Times New Roman" w:eastAsia="MS Mincho" w:hAnsi="Times New Roman"/>
          <w:iCs/>
          <w:noProof/>
        </w:rPr>
        <w:t xml:space="preserve"> characarization to a</w:t>
      </w:r>
      <w:r w:rsidR="005830ED" w:rsidRPr="009738C2">
        <w:rPr>
          <w:rFonts w:ascii="Times New Roman" w:eastAsia="MS Mincho" w:hAnsi="Times New Roman"/>
          <w:iCs/>
          <w:noProof/>
        </w:rPr>
        <w:t xml:space="preserve"> trace link</w:t>
      </w:r>
      <w:r w:rsidR="00B97147" w:rsidRPr="009738C2">
        <w:rPr>
          <w:rFonts w:ascii="Times New Roman" w:eastAsia="MS Mincho" w:hAnsi="Times New Roman"/>
          <w:iCs/>
          <w:noProof/>
        </w:rPr>
        <w:t xml:space="preserve">. The </w:t>
      </w:r>
      <w:r w:rsidR="00F516FF" w:rsidRPr="009738C2">
        <w:rPr>
          <w:rFonts w:ascii="Times New Roman" w:eastAsia="MS Mincho" w:hAnsi="Times New Roman"/>
          <w:iCs/>
          <w:noProof/>
        </w:rPr>
        <w:t>solution</w:t>
      </w:r>
      <w:r w:rsidR="00B97147" w:rsidRPr="009738C2">
        <w:rPr>
          <w:rFonts w:ascii="Times New Roman" w:eastAsia="MS Mincho" w:hAnsi="Times New Roman"/>
          <w:iCs/>
          <w:noProof/>
        </w:rPr>
        <w:t xml:space="preserve"> is shown </w:t>
      </w:r>
      <w:r w:rsidR="00B97147" w:rsidRPr="00F910CA">
        <w:rPr>
          <w:rFonts w:ascii="Times New Roman" w:eastAsia="MS Mincho" w:hAnsi="Times New Roman"/>
          <w:iCs/>
          <w:noProof/>
        </w:rPr>
        <w:t>in</w:t>
      </w:r>
      <w:r w:rsidR="009738C2" w:rsidRPr="00F910CA">
        <w:rPr>
          <w:rFonts w:ascii="Times New Roman" w:eastAsia="MS Mincho" w:hAnsi="Times New Roman"/>
          <w:iCs/>
          <w:noProof/>
        </w:rPr>
        <w:t xml:space="preserve"> </w:t>
      </w:r>
      <w:r w:rsidR="00F910CA" w:rsidRPr="00F910CA">
        <w:rPr>
          <w:rFonts w:ascii="Times New Roman" w:eastAsia="MS Mincho" w:hAnsi="Times New Roman"/>
          <w:iCs/>
          <w:noProof/>
        </w:rPr>
        <w:fldChar w:fldCharType="begin"/>
      </w:r>
      <w:r w:rsidR="00F910CA" w:rsidRPr="00F910CA">
        <w:rPr>
          <w:rFonts w:ascii="Times New Roman" w:eastAsia="MS Mincho" w:hAnsi="Times New Roman"/>
          <w:iCs/>
          <w:noProof/>
        </w:rPr>
        <w:instrText xml:space="preserve"> REF _Ref517905977 \h </w:instrText>
      </w:r>
      <w:r w:rsidR="00F910CA">
        <w:rPr>
          <w:rFonts w:ascii="Times New Roman" w:eastAsia="MS Mincho" w:hAnsi="Times New Roman"/>
          <w:iCs/>
          <w:noProof/>
        </w:rPr>
        <w:instrText xml:space="preserve"> \* MERGEFORMAT </w:instrText>
      </w:r>
      <w:r w:rsidR="00F910CA" w:rsidRPr="00F910CA">
        <w:rPr>
          <w:rFonts w:ascii="Times New Roman" w:eastAsia="MS Mincho" w:hAnsi="Times New Roman"/>
          <w:iCs/>
          <w:noProof/>
        </w:rPr>
      </w:r>
      <w:r w:rsidR="00F910CA" w:rsidRPr="00F910CA">
        <w:rPr>
          <w:rFonts w:ascii="Times New Roman" w:eastAsia="MS Mincho" w:hAnsi="Times New Roman"/>
          <w:iCs/>
          <w:noProof/>
        </w:rPr>
        <w:fldChar w:fldCharType="separate"/>
      </w:r>
      <w:ins w:id="9344" w:author="Nasser Mustafa [2]" w:date="2018-09-26T11:08:00Z">
        <w:r w:rsidR="00047800" w:rsidRPr="00047800">
          <w:rPr>
            <w:rPrChange w:id="9345" w:author="Nasser Mustafa [2]" w:date="2018-09-26T11:08:00Z">
              <w:rPr>
                <w:sz w:val="20"/>
                <w:szCs w:val="20"/>
              </w:rPr>
            </w:rPrChange>
          </w:rPr>
          <w:t xml:space="preserve">Figure </w:t>
        </w:r>
        <w:r w:rsidR="00047800" w:rsidRPr="00047800">
          <w:rPr>
            <w:noProof/>
            <w:rPrChange w:id="9346" w:author="Nasser Mustafa [2]" w:date="2018-09-26T11:08:00Z">
              <w:rPr>
                <w:noProof/>
                <w:sz w:val="20"/>
                <w:szCs w:val="20"/>
              </w:rPr>
            </w:rPrChange>
          </w:rPr>
          <w:t>26</w:t>
        </w:r>
      </w:ins>
      <w:del w:id="9347" w:author="Nasser Mustafa [2]" w:date="2018-09-19T14:47:00Z">
        <w:r w:rsidR="00C779F7" w:rsidRPr="009170DB" w:rsidDel="00740534">
          <w:delText xml:space="preserve">Figure </w:delText>
        </w:r>
        <w:r w:rsidR="00C779F7" w:rsidRPr="009170DB" w:rsidDel="00740534">
          <w:rPr>
            <w:noProof/>
          </w:rPr>
          <w:delText>25</w:delText>
        </w:r>
      </w:del>
      <w:r w:rsidR="00F910CA" w:rsidRPr="00F910CA">
        <w:rPr>
          <w:rFonts w:ascii="Times New Roman" w:eastAsia="MS Mincho" w:hAnsi="Times New Roman"/>
          <w:iCs/>
          <w:noProof/>
        </w:rPr>
        <w:fldChar w:fldCharType="end"/>
      </w:r>
      <w:r w:rsidR="00F910CA" w:rsidRPr="00F910CA">
        <w:rPr>
          <w:rFonts w:ascii="Times New Roman" w:eastAsia="MS Mincho" w:hAnsi="Times New Roman"/>
          <w:iCs/>
          <w:noProof/>
        </w:rPr>
        <w:t>.</w:t>
      </w:r>
      <w:r w:rsidR="00F910CA">
        <w:rPr>
          <w:rFonts w:ascii="Times New Roman" w:eastAsia="MS Mincho" w:hAnsi="Times New Roman"/>
          <w:iCs/>
          <w:noProof/>
        </w:rPr>
        <w:t xml:space="preserve"> </w:t>
      </w:r>
      <w:r w:rsidR="00B97147" w:rsidRPr="009738C2">
        <w:rPr>
          <w:rFonts w:ascii="Times New Roman" w:eastAsia="MS Mincho" w:hAnsi="Times New Roman"/>
          <w:iCs/>
          <w:noProof/>
        </w:rPr>
        <w:t xml:space="preserve">RQ1.1 is the source artifact and RQ1.2 is the target artifact and the trace link between the </w:t>
      </w:r>
      <w:r w:rsidR="00F516FF" w:rsidRPr="009738C2">
        <w:rPr>
          <w:rFonts w:ascii="Times New Roman" w:eastAsia="MS Mincho" w:hAnsi="Times New Roman"/>
          <w:iCs/>
          <w:noProof/>
        </w:rPr>
        <w:t xml:space="preserve">two </w:t>
      </w:r>
      <w:r w:rsidR="00B97147" w:rsidRPr="009738C2">
        <w:rPr>
          <w:rFonts w:ascii="Times New Roman" w:eastAsia="MS Mincho" w:hAnsi="Times New Roman"/>
          <w:iCs/>
          <w:noProof/>
        </w:rPr>
        <w:t xml:space="preserve">requirements is </w:t>
      </w:r>
      <w:r w:rsidR="00B97147" w:rsidRPr="009738C2">
        <w:rPr>
          <w:rFonts w:ascii="Times New Roman" w:eastAsia="MS Mincho" w:hAnsi="Times New Roman"/>
          <w:i/>
          <w:iCs/>
          <w:noProof/>
        </w:rPr>
        <w:t xml:space="preserve">Derive. </w:t>
      </w:r>
      <w:r w:rsidR="00B97147" w:rsidRPr="009738C2">
        <w:rPr>
          <w:rFonts w:ascii="Times New Roman" w:eastAsia="MS Mincho" w:hAnsi="Times New Roman"/>
          <w:iCs/>
          <w:noProof/>
        </w:rPr>
        <w:t>The charaectrization is applied to</w:t>
      </w:r>
      <w:r w:rsidR="00FF63CB">
        <w:rPr>
          <w:rFonts w:ascii="Times New Roman" w:eastAsia="MS Mincho" w:hAnsi="Times New Roman"/>
          <w:iCs/>
          <w:noProof/>
        </w:rPr>
        <w:t xml:space="preserve"> </w:t>
      </w:r>
      <w:r w:rsidR="00B97147" w:rsidRPr="009738C2">
        <w:rPr>
          <w:rFonts w:ascii="Times New Roman" w:eastAsia="MS Mincho" w:hAnsi="Times New Roman"/>
          <w:iCs/>
          <w:noProof/>
        </w:rPr>
        <w:t xml:space="preserve">the </w:t>
      </w:r>
      <w:r w:rsidR="00B97147" w:rsidRPr="009738C2">
        <w:rPr>
          <w:rFonts w:ascii="Times New Roman" w:eastAsia="MS Mincho" w:hAnsi="Times New Roman"/>
          <w:i/>
          <w:iCs/>
          <w:noProof/>
        </w:rPr>
        <w:t>Derive</w:t>
      </w:r>
      <w:r w:rsidR="00F60B98" w:rsidRPr="009738C2">
        <w:rPr>
          <w:rFonts w:ascii="Times New Roman" w:eastAsia="MS Mincho" w:hAnsi="Times New Roman"/>
          <w:iCs/>
          <w:noProof/>
        </w:rPr>
        <w:t xml:space="preserve"> trace link by </w:t>
      </w:r>
      <w:r w:rsidR="00FF63CB">
        <w:rPr>
          <w:rFonts w:ascii="Times New Roman" w:eastAsia="MS Mincho" w:hAnsi="Times New Roman"/>
          <w:iCs/>
          <w:noProof/>
        </w:rPr>
        <w:t>adding</w:t>
      </w:r>
      <w:r w:rsidR="002915F6">
        <w:rPr>
          <w:rFonts w:ascii="Times New Roman" w:eastAsia="MS Mincho" w:hAnsi="Times New Roman"/>
          <w:iCs/>
          <w:noProof/>
        </w:rPr>
        <w:t xml:space="preserve"> </w:t>
      </w:r>
      <w:r w:rsidR="00F60B98" w:rsidRPr="009738C2">
        <w:rPr>
          <w:rFonts w:ascii="Times New Roman" w:eastAsia="MS Mincho" w:hAnsi="Times New Roman"/>
          <w:iCs/>
          <w:noProof/>
        </w:rPr>
        <w:t>values for</w:t>
      </w:r>
      <w:r w:rsidR="00B97147" w:rsidRPr="009738C2">
        <w:rPr>
          <w:rFonts w:ascii="Times New Roman" w:eastAsia="MS Mincho" w:hAnsi="Times New Roman"/>
          <w:iCs/>
          <w:noProof/>
        </w:rPr>
        <w:t xml:space="preserve"> the</w:t>
      </w:r>
      <w:r w:rsidR="00F60B98" w:rsidRPr="009738C2">
        <w:rPr>
          <w:rFonts w:ascii="Times New Roman" w:eastAsia="MS Mincho" w:hAnsi="Times New Roman"/>
          <w:iCs/>
          <w:noProof/>
        </w:rPr>
        <w:t xml:space="preserve"> </w:t>
      </w:r>
      <w:r w:rsidR="00F60B98" w:rsidRPr="009738C2">
        <w:rPr>
          <w:rFonts w:ascii="Times New Roman" w:eastAsia="MS Mincho" w:hAnsi="Times New Roman"/>
          <w:i/>
          <w:iCs/>
          <w:noProof/>
        </w:rPr>
        <w:t>type</w:t>
      </w:r>
      <w:r w:rsidR="00321982">
        <w:rPr>
          <w:rFonts w:ascii="Times New Roman" w:eastAsia="MS Mincho" w:hAnsi="Times New Roman"/>
          <w:iCs/>
          <w:noProof/>
        </w:rPr>
        <w:t xml:space="preserve">, </w:t>
      </w:r>
      <w:r w:rsidR="00321982" w:rsidRPr="00321982">
        <w:rPr>
          <w:rFonts w:ascii="Times New Roman" w:eastAsia="MS Mincho" w:hAnsi="Times New Roman"/>
          <w:i/>
          <w:iCs/>
          <w:noProof/>
        </w:rPr>
        <w:t>domain</w:t>
      </w:r>
      <w:r w:rsidR="00321982">
        <w:rPr>
          <w:rFonts w:ascii="Times New Roman" w:eastAsia="MS Mincho" w:hAnsi="Times New Roman"/>
          <w:iCs/>
          <w:noProof/>
        </w:rPr>
        <w:t>,</w:t>
      </w:r>
      <w:r w:rsidR="00FF63CB">
        <w:rPr>
          <w:rFonts w:ascii="Times New Roman" w:eastAsia="MS Mincho" w:hAnsi="Times New Roman"/>
          <w:iCs/>
          <w:noProof/>
        </w:rPr>
        <w:t xml:space="preserve"> </w:t>
      </w:r>
      <w:r w:rsidR="00321982">
        <w:rPr>
          <w:rFonts w:ascii="Times New Roman" w:eastAsia="MS Mincho" w:hAnsi="Times New Roman"/>
          <w:iCs/>
          <w:noProof/>
        </w:rPr>
        <w:t xml:space="preserve">and </w:t>
      </w:r>
      <w:r w:rsidR="00321982" w:rsidRPr="00321982">
        <w:rPr>
          <w:rFonts w:ascii="Times New Roman" w:eastAsia="MS Mincho" w:hAnsi="Times New Roman"/>
          <w:i/>
          <w:iCs/>
          <w:noProof/>
        </w:rPr>
        <w:t>granularity</w:t>
      </w:r>
      <w:r w:rsidR="00321982">
        <w:rPr>
          <w:rFonts w:ascii="Times New Roman" w:eastAsia="MS Mincho" w:hAnsi="Times New Roman"/>
          <w:iCs/>
          <w:noProof/>
        </w:rPr>
        <w:t xml:space="preserve"> </w:t>
      </w:r>
      <w:r w:rsidR="009910E6" w:rsidRPr="009738C2">
        <w:rPr>
          <w:rFonts w:ascii="Times New Roman" w:eastAsia="MS Mincho" w:hAnsi="Times New Roman"/>
          <w:iCs/>
          <w:noProof/>
        </w:rPr>
        <w:t>attributes</w:t>
      </w:r>
      <w:r w:rsidR="00D819AF">
        <w:rPr>
          <w:rFonts w:ascii="Times New Roman" w:eastAsia="MS Mincho" w:hAnsi="Times New Roman"/>
          <w:iCs/>
          <w:noProof/>
        </w:rPr>
        <w:t xml:space="preserve">. </w:t>
      </w:r>
      <w:r w:rsidR="00F516FF" w:rsidRPr="009738C2">
        <w:rPr>
          <w:rFonts w:ascii="Times New Roman" w:eastAsia="MS Mincho" w:hAnsi="Times New Roman"/>
          <w:iCs/>
          <w:noProof/>
        </w:rPr>
        <w:t xml:space="preserve">This solution is validated by the validation criterion </w:t>
      </w:r>
      <w:r w:rsidR="00F516FF" w:rsidRPr="009738C2">
        <w:rPr>
          <w:rFonts w:ascii="Times New Roman" w:eastAsia="MS Mincho" w:hAnsi="Times New Roman"/>
          <w:iCs/>
          <w:noProof/>
        </w:rPr>
        <w:fldChar w:fldCharType="begin"/>
      </w:r>
      <w:r w:rsidR="00F516FF" w:rsidRPr="009738C2">
        <w:rPr>
          <w:rFonts w:ascii="Times New Roman" w:eastAsia="MS Mincho" w:hAnsi="Times New Roman"/>
          <w:iCs/>
          <w:noProof/>
        </w:rPr>
        <w:instrText xml:space="preserve"> REF _Ref421356406 \n \h  \* MERGEFORMAT </w:instrText>
      </w:r>
      <w:r w:rsidR="00F516FF" w:rsidRPr="009738C2">
        <w:rPr>
          <w:rFonts w:ascii="Times New Roman" w:eastAsia="MS Mincho" w:hAnsi="Times New Roman"/>
          <w:iCs/>
          <w:noProof/>
        </w:rPr>
      </w:r>
      <w:r w:rsidR="00F516FF" w:rsidRPr="009738C2">
        <w:rPr>
          <w:rFonts w:ascii="Times New Roman" w:eastAsia="MS Mincho" w:hAnsi="Times New Roman"/>
          <w:iCs/>
          <w:noProof/>
        </w:rPr>
        <w:fldChar w:fldCharType="separate"/>
      </w:r>
      <w:r w:rsidR="00047800">
        <w:rPr>
          <w:rFonts w:ascii="Times New Roman" w:eastAsia="MS Mincho" w:hAnsi="Times New Roman"/>
          <w:iCs/>
          <w:noProof/>
        </w:rPr>
        <w:t>ValCr6</w:t>
      </w:r>
      <w:r w:rsidR="00F516FF" w:rsidRPr="009738C2">
        <w:rPr>
          <w:rFonts w:ascii="Times New Roman" w:eastAsia="MS Mincho" w:hAnsi="Times New Roman"/>
          <w:iCs/>
          <w:noProof/>
        </w:rPr>
        <w:fldChar w:fldCharType="end"/>
      </w:r>
      <w:r w:rsidR="00F516FF" w:rsidRPr="009738C2">
        <w:rPr>
          <w:rFonts w:ascii="Times New Roman" w:eastAsia="MS Mincho" w:hAnsi="Times New Roman"/>
          <w:iCs/>
          <w:noProof/>
        </w:rPr>
        <w:t>.</w:t>
      </w:r>
      <w:r w:rsidR="00632FD5">
        <w:rPr>
          <w:rFonts w:ascii="Times New Roman" w:eastAsia="MS Mincho" w:hAnsi="Times New Roman"/>
          <w:iCs/>
          <w:noProof/>
        </w:rPr>
        <w:t xml:space="preserve"> </w:t>
      </w:r>
    </w:p>
    <w:p w14:paraId="7D6F4DAC" w14:textId="62A898E9" w:rsidR="003E2FC6" w:rsidRPr="003E2FC6" w:rsidRDefault="003E2FC6" w:rsidP="00E8406E">
      <w:pPr>
        <w:pStyle w:val="ListParagraph"/>
        <w:keepNext w:val="0"/>
        <w:widowControl w:val="0"/>
        <w:numPr>
          <w:ilvl w:val="0"/>
          <w:numId w:val="50"/>
        </w:numPr>
        <w:tabs>
          <w:tab w:val="left" w:pos="900"/>
        </w:tabs>
        <w:spacing w:line="480" w:lineRule="auto"/>
        <w:jc w:val="both"/>
        <w:rPr>
          <w:rFonts w:ascii="Times New Roman" w:eastAsia="MS Mincho" w:hAnsi="Times New Roman"/>
          <w:iCs/>
          <w:noProof/>
        </w:rPr>
      </w:pPr>
      <w:r>
        <w:rPr>
          <w:rFonts w:ascii="Times New Roman" w:eastAsia="MS Mincho" w:hAnsi="Times New Roman"/>
          <w:iCs/>
          <w:noProof/>
        </w:rPr>
        <w:t>Validation case 2</w:t>
      </w:r>
      <w:r w:rsidRPr="00C67C7F">
        <w:rPr>
          <w:rFonts w:ascii="Times New Roman" w:eastAsia="MS Mincho" w:hAnsi="Times New Roman"/>
          <w:iCs/>
          <w:noProof/>
        </w:rPr>
        <w:t>: it tests whether the traceability model can capture traceability information between a single source artifa</w:t>
      </w:r>
      <w:r>
        <w:rPr>
          <w:rFonts w:ascii="Times New Roman" w:eastAsia="MS Mincho" w:hAnsi="Times New Roman"/>
          <w:iCs/>
          <w:noProof/>
        </w:rPr>
        <w:t>ct and a single target artifact</w:t>
      </w:r>
      <w:r w:rsidRPr="00C67C7F">
        <w:rPr>
          <w:rFonts w:ascii="Times New Roman" w:eastAsia="MS Mincho" w:hAnsi="Times New Roman"/>
          <w:iCs/>
          <w:noProof/>
        </w:rPr>
        <w:t xml:space="preserve">. The </w:t>
      </w:r>
      <w:r>
        <w:rPr>
          <w:rFonts w:ascii="Times New Roman" w:eastAsia="MS Mincho" w:hAnsi="Times New Roman"/>
          <w:iCs/>
          <w:noProof/>
        </w:rPr>
        <w:t>solution</w:t>
      </w:r>
      <w:r w:rsidRPr="00C67C7F">
        <w:rPr>
          <w:rFonts w:ascii="Times New Roman" w:eastAsia="MS Mincho" w:hAnsi="Times New Roman"/>
          <w:iCs/>
          <w:noProof/>
        </w:rPr>
        <w:t xml:space="preserve"> is shown </w:t>
      </w:r>
      <w:r w:rsidRPr="00865579">
        <w:rPr>
          <w:rFonts w:ascii="Times New Roman" w:eastAsia="MS Mincho" w:hAnsi="Times New Roman"/>
          <w:iCs/>
          <w:noProof/>
        </w:rPr>
        <w:t>in</w:t>
      </w:r>
      <w:r w:rsidR="00865579" w:rsidRPr="00865579">
        <w:rPr>
          <w:rFonts w:ascii="Times New Roman" w:eastAsia="MS Mincho" w:hAnsi="Times New Roman"/>
          <w:iCs/>
          <w:noProof/>
        </w:rPr>
        <w:t xml:space="preserve"> </w:t>
      </w:r>
      <w:r w:rsidR="00865579" w:rsidRPr="00865579">
        <w:rPr>
          <w:rFonts w:ascii="Times New Roman" w:eastAsia="MS Mincho" w:hAnsi="Times New Roman"/>
          <w:iCs/>
          <w:noProof/>
        </w:rPr>
        <w:fldChar w:fldCharType="begin"/>
      </w:r>
      <w:r w:rsidR="00865579" w:rsidRPr="00865579">
        <w:rPr>
          <w:rFonts w:ascii="Times New Roman" w:eastAsia="MS Mincho" w:hAnsi="Times New Roman"/>
          <w:iCs/>
          <w:noProof/>
        </w:rPr>
        <w:instrText xml:space="preserve"> REF _Ref517439938 \h  \* MERGEFORMAT </w:instrText>
      </w:r>
      <w:r w:rsidR="00865579" w:rsidRPr="00865579">
        <w:rPr>
          <w:rFonts w:ascii="Times New Roman" w:eastAsia="MS Mincho" w:hAnsi="Times New Roman"/>
          <w:iCs/>
          <w:noProof/>
        </w:rPr>
      </w:r>
      <w:r w:rsidR="00865579" w:rsidRPr="00865579">
        <w:rPr>
          <w:rFonts w:ascii="Times New Roman" w:eastAsia="MS Mincho" w:hAnsi="Times New Roman"/>
          <w:iCs/>
          <w:noProof/>
        </w:rPr>
        <w:fldChar w:fldCharType="separate"/>
      </w:r>
      <w:ins w:id="9348" w:author="Nasser Mustafa [2]" w:date="2018-09-26T11:08:00Z">
        <w:r w:rsidR="00047800" w:rsidRPr="00047800">
          <w:rPr>
            <w:rFonts w:ascii="Times New Roman" w:hAnsi="Times New Roman"/>
            <w:rPrChange w:id="9349" w:author="Nasser Mustafa [2]" w:date="2018-09-26T11:08:00Z">
              <w:rPr>
                <w:sz w:val="20"/>
                <w:szCs w:val="20"/>
              </w:rPr>
            </w:rPrChange>
          </w:rPr>
          <w:t xml:space="preserve">Figure </w:t>
        </w:r>
        <w:r w:rsidR="00047800" w:rsidRPr="00047800">
          <w:rPr>
            <w:rFonts w:ascii="Times New Roman" w:hAnsi="Times New Roman"/>
            <w:noProof/>
            <w:rPrChange w:id="9350" w:author="Nasser Mustafa [2]" w:date="2018-09-26T11:08:00Z">
              <w:rPr>
                <w:noProof/>
                <w:sz w:val="20"/>
                <w:szCs w:val="20"/>
              </w:rPr>
            </w:rPrChange>
          </w:rPr>
          <w:t>27</w:t>
        </w:r>
      </w:ins>
      <w:del w:id="9351" w:author="Nasser Mustafa [2]" w:date="2018-09-19T14:47:00Z">
        <w:r w:rsidR="00C779F7" w:rsidRPr="009170DB" w:rsidDel="00740534">
          <w:rPr>
            <w:rFonts w:ascii="Times New Roman" w:hAnsi="Times New Roman"/>
          </w:rPr>
          <w:delText xml:space="preserve">Figure </w:delText>
        </w:r>
        <w:r w:rsidR="00C779F7" w:rsidRPr="009170DB" w:rsidDel="00740534">
          <w:rPr>
            <w:rFonts w:ascii="Times New Roman" w:hAnsi="Times New Roman"/>
            <w:noProof/>
          </w:rPr>
          <w:delText>26</w:delText>
        </w:r>
      </w:del>
      <w:r w:rsidR="00865579" w:rsidRPr="00865579">
        <w:rPr>
          <w:rFonts w:ascii="Times New Roman" w:eastAsia="MS Mincho" w:hAnsi="Times New Roman"/>
          <w:iCs/>
          <w:noProof/>
        </w:rPr>
        <w:fldChar w:fldCharType="end"/>
      </w:r>
      <w:r w:rsidR="00CB64B2" w:rsidRPr="00865579">
        <w:rPr>
          <w:rFonts w:ascii="Times New Roman" w:eastAsia="MS Mincho" w:hAnsi="Times New Roman"/>
          <w:iCs/>
          <w:noProof/>
        </w:rPr>
        <w:t>.</w:t>
      </w:r>
      <w:r w:rsidRPr="00865579">
        <w:rPr>
          <w:rFonts w:ascii="Times New Roman" w:eastAsia="MS Mincho" w:hAnsi="Times New Roman"/>
          <w:iCs/>
          <w:noProof/>
        </w:rPr>
        <w:t xml:space="preserve"> RQ1</w:t>
      </w:r>
      <w:r w:rsidRPr="00C67C7F">
        <w:rPr>
          <w:rFonts w:ascii="Times New Roman" w:eastAsia="MS Mincho" w:hAnsi="Times New Roman"/>
          <w:iCs/>
          <w:noProof/>
        </w:rPr>
        <w:t xml:space="preserve">.1 is the source artifact and RQ1.2 is the target artifact and the trace link between the requirements is </w:t>
      </w:r>
      <w:r w:rsidRPr="00C67C7F">
        <w:rPr>
          <w:rFonts w:ascii="Times New Roman" w:eastAsia="MS Mincho" w:hAnsi="Times New Roman"/>
          <w:i/>
          <w:iCs/>
          <w:noProof/>
        </w:rPr>
        <w:t>Derive</w:t>
      </w:r>
      <w:r w:rsidR="00F910CA">
        <w:rPr>
          <w:rFonts w:ascii="Times New Roman" w:eastAsia="MS Mincho" w:hAnsi="Times New Roman"/>
          <w:iCs/>
          <w:noProof/>
        </w:rPr>
        <w:t>.</w:t>
      </w:r>
      <w:r w:rsidRPr="00C67C7F">
        <w:rPr>
          <w:rFonts w:ascii="Times New Roman" w:eastAsia="MS Mincho" w:hAnsi="Times New Roman"/>
          <w:i/>
          <w:iCs/>
          <w:noProof/>
        </w:rPr>
        <w:t xml:space="preserve"> </w:t>
      </w:r>
      <w:r w:rsidRPr="00C67C7F">
        <w:rPr>
          <w:rFonts w:ascii="Times New Roman" w:eastAsia="MS Mincho" w:hAnsi="Times New Roman"/>
          <w:iCs/>
          <w:noProof/>
        </w:rPr>
        <w:t>RQ 1.2 is derived from RQ1.1. The</w:t>
      </w:r>
      <w:r w:rsidRPr="00C67C7F">
        <w:rPr>
          <w:rFonts w:ascii="Times New Roman" w:eastAsia="MS Mincho" w:hAnsi="Times New Roman"/>
          <w:i/>
          <w:iCs/>
          <w:noProof/>
        </w:rPr>
        <w:t xml:space="preserve"> uri</w:t>
      </w:r>
      <w:r w:rsidRPr="00C67C7F">
        <w:rPr>
          <w:rFonts w:ascii="Times New Roman" w:eastAsia="MS Mincho" w:hAnsi="Times New Roman"/>
          <w:iCs/>
          <w:noProof/>
        </w:rPr>
        <w:t xml:space="preserve"> is used to identify the trace links and the requirements.</w:t>
      </w:r>
      <w:r>
        <w:rPr>
          <w:rFonts w:ascii="Times New Roman" w:eastAsia="MS Mincho" w:hAnsi="Times New Roman"/>
          <w:iCs/>
          <w:noProof/>
        </w:rPr>
        <w:t xml:space="preserve"> This solution is validate</w:t>
      </w:r>
      <w:r w:rsidR="00F910CA">
        <w:rPr>
          <w:rFonts w:ascii="Times New Roman" w:eastAsia="MS Mincho" w:hAnsi="Times New Roman"/>
          <w:iCs/>
          <w:noProof/>
        </w:rPr>
        <w:t>d</w:t>
      </w:r>
      <w:r w:rsidR="00B21696">
        <w:rPr>
          <w:rFonts w:ascii="Times New Roman" w:eastAsia="MS Mincho" w:hAnsi="Times New Roman"/>
          <w:iCs/>
          <w:noProof/>
        </w:rPr>
        <w:t xml:space="preserve"> </w:t>
      </w:r>
      <w:r>
        <w:rPr>
          <w:rFonts w:ascii="Times New Roman" w:eastAsia="MS Mincho" w:hAnsi="Times New Roman"/>
          <w:iCs/>
          <w:noProof/>
        </w:rPr>
        <w:t xml:space="preserve">by the validatation criteria </w:t>
      </w:r>
      <w:r>
        <w:rPr>
          <w:rFonts w:ascii="Times New Roman" w:eastAsia="MS Mincho" w:hAnsi="Times New Roman"/>
          <w:iCs/>
          <w:noProof/>
        </w:rPr>
        <w:fldChar w:fldCharType="begin"/>
      </w:r>
      <w:r>
        <w:rPr>
          <w:rFonts w:ascii="Times New Roman" w:eastAsia="MS Mincho" w:hAnsi="Times New Roman"/>
          <w:iCs/>
          <w:noProof/>
        </w:rPr>
        <w:instrText xml:space="preserve"> REF _Ref421356316 \r \h  \* MERGEFORMAT </w:instrText>
      </w:r>
      <w:r>
        <w:rPr>
          <w:rFonts w:ascii="Times New Roman" w:eastAsia="MS Mincho" w:hAnsi="Times New Roman"/>
          <w:iCs/>
          <w:noProof/>
        </w:rPr>
      </w:r>
      <w:r>
        <w:rPr>
          <w:rFonts w:ascii="Times New Roman" w:eastAsia="MS Mincho" w:hAnsi="Times New Roman"/>
          <w:iCs/>
          <w:noProof/>
        </w:rPr>
        <w:fldChar w:fldCharType="separate"/>
      </w:r>
      <w:r w:rsidR="00047800">
        <w:rPr>
          <w:rFonts w:ascii="Times New Roman" w:eastAsia="MS Mincho" w:hAnsi="Times New Roman"/>
          <w:iCs/>
          <w:noProof/>
        </w:rPr>
        <w:t>ValCr3</w:t>
      </w:r>
      <w:r>
        <w:rPr>
          <w:rFonts w:ascii="Times New Roman" w:eastAsia="MS Mincho" w:hAnsi="Times New Roman"/>
          <w:iCs/>
          <w:noProof/>
        </w:rPr>
        <w:fldChar w:fldCharType="end"/>
      </w:r>
      <w:r>
        <w:rPr>
          <w:rFonts w:ascii="Times New Roman" w:eastAsia="MS Mincho" w:hAnsi="Times New Roman"/>
          <w:iCs/>
          <w:noProof/>
        </w:rPr>
        <w:t xml:space="preserve"> and </w:t>
      </w:r>
      <w:r>
        <w:rPr>
          <w:rFonts w:ascii="Times New Roman" w:eastAsia="MS Mincho" w:hAnsi="Times New Roman"/>
          <w:iCs/>
          <w:noProof/>
        </w:rPr>
        <w:fldChar w:fldCharType="begin"/>
      </w:r>
      <w:r>
        <w:rPr>
          <w:rFonts w:ascii="Times New Roman" w:eastAsia="MS Mincho" w:hAnsi="Times New Roman"/>
          <w:iCs/>
          <w:noProof/>
        </w:rPr>
        <w:instrText xml:space="preserve"> REF _Ref513409051 \r \h  \* MERGEFORMAT </w:instrText>
      </w:r>
      <w:r>
        <w:rPr>
          <w:rFonts w:ascii="Times New Roman" w:eastAsia="MS Mincho" w:hAnsi="Times New Roman"/>
          <w:iCs/>
          <w:noProof/>
        </w:rPr>
      </w:r>
      <w:r>
        <w:rPr>
          <w:rFonts w:ascii="Times New Roman" w:eastAsia="MS Mincho" w:hAnsi="Times New Roman"/>
          <w:iCs/>
          <w:noProof/>
        </w:rPr>
        <w:fldChar w:fldCharType="separate"/>
      </w:r>
      <w:r w:rsidR="00047800">
        <w:rPr>
          <w:rFonts w:ascii="Times New Roman" w:eastAsia="MS Mincho" w:hAnsi="Times New Roman"/>
          <w:iCs/>
          <w:noProof/>
        </w:rPr>
        <w:t>ValCr7</w:t>
      </w:r>
      <w:r>
        <w:rPr>
          <w:rFonts w:ascii="Times New Roman" w:eastAsia="MS Mincho" w:hAnsi="Times New Roman"/>
          <w:iCs/>
          <w:noProof/>
        </w:rPr>
        <w:fldChar w:fldCharType="end"/>
      </w:r>
      <w:r>
        <w:rPr>
          <w:rFonts w:ascii="Times New Roman" w:eastAsia="MS Mincho" w:hAnsi="Times New Roman"/>
          <w:iCs/>
          <w:noProof/>
        </w:rPr>
        <w:t>.</w:t>
      </w:r>
    </w:p>
    <w:p w14:paraId="10D45C05" w14:textId="4092A3B5" w:rsidR="006E3A60" w:rsidRDefault="00C85059" w:rsidP="006E3A60">
      <w:pPr>
        <w:pStyle w:val="ListParagraph"/>
        <w:keepNext w:val="0"/>
        <w:widowControl w:val="0"/>
        <w:numPr>
          <w:ilvl w:val="0"/>
          <w:numId w:val="50"/>
        </w:numPr>
        <w:tabs>
          <w:tab w:val="left" w:pos="900"/>
        </w:tabs>
        <w:spacing w:line="480" w:lineRule="auto"/>
        <w:jc w:val="both"/>
        <w:rPr>
          <w:rFonts w:ascii="Times New Roman" w:eastAsia="MS Mincho" w:hAnsi="Times New Roman"/>
          <w:iCs/>
          <w:noProof/>
        </w:rPr>
      </w:pPr>
      <w:r w:rsidRPr="00FA0D25">
        <w:rPr>
          <w:noProof/>
          <w:lang w:eastAsia="zh-CN"/>
        </w:rPr>
        <mc:AlternateContent>
          <mc:Choice Requires="wps">
            <w:drawing>
              <wp:anchor distT="45720" distB="45720" distL="114300" distR="114300" simplePos="0" relativeHeight="251770880" behindDoc="0" locked="0" layoutInCell="1" allowOverlap="1" wp14:anchorId="28392EC1" wp14:editId="35832DE0">
                <wp:simplePos x="0" y="0"/>
                <wp:positionH relativeFrom="margin">
                  <wp:align>right</wp:align>
                </wp:positionH>
                <wp:positionV relativeFrom="page">
                  <wp:posOffset>3418205</wp:posOffset>
                </wp:positionV>
                <wp:extent cx="5687568" cy="2578608"/>
                <wp:effectExtent l="0" t="0" r="8890" b="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7568" cy="2578608"/>
                        </a:xfrm>
                        <a:prstGeom prst="rect">
                          <a:avLst/>
                        </a:prstGeom>
                        <a:solidFill>
                          <a:srgbClr val="FFFFFF"/>
                        </a:solidFill>
                        <a:ln w="9525">
                          <a:noFill/>
                          <a:miter lim="800000"/>
                          <a:headEnd/>
                          <a:tailEnd/>
                        </a:ln>
                      </wps:spPr>
                      <wps:txbx>
                        <w:txbxContent>
                          <w:p w14:paraId="284816F3" w14:textId="0F0EC78E" w:rsidR="00D617FD" w:rsidRDefault="00D617FD" w:rsidP="00B21696">
                            <w:pPr>
                              <w:rPr>
                                <w:noProof/>
                                <w:lang w:eastAsia="zh-CN"/>
                              </w:rPr>
                            </w:pPr>
                            <w:r>
                              <w:rPr>
                                <w:noProof/>
                                <w:lang w:eastAsia="zh-CN"/>
                              </w:rPr>
                              <w:drawing>
                                <wp:inline distT="0" distB="0" distL="0" distR="0" wp14:anchorId="3BC08415" wp14:editId="6397DBB7">
                                  <wp:extent cx="5492115" cy="2209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90" t="23368" r="20597" b="29917"/>
                                          <a:stretch/>
                                        </pic:blipFill>
                                        <pic:spPr bwMode="auto">
                                          <a:xfrm>
                                            <a:off x="0" y="0"/>
                                            <a:ext cx="5570327" cy="2241269"/>
                                          </a:xfrm>
                                          <a:prstGeom prst="rect">
                                            <a:avLst/>
                                          </a:prstGeom>
                                          <a:ln>
                                            <a:noFill/>
                                          </a:ln>
                                          <a:extLst>
                                            <a:ext uri="{53640926-AAD7-44D8-BBD7-CCE9431645EC}">
                                              <a14:shadowObscured xmlns:a14="http://schemas.microsoft.com/office/drawing/2010/main"/>
                                            </a:ext>
                                          </a:extLst>
                                        </pic:spPr>
                                      </pic:pic>
                                    </a:graphicData>
                                  </a:graphic>
                                </wp:inline>
                              </w:drawing>
                            </w:r>
                          </w:p>
                          <w:p w14:paraId="0E53B12B" w14:textId="3EFFF22B" w:rsidR="00D617FD" w:rsidRPr="00B21696" w:rsidRDefault="00D617FD" w:rsidP="00B21696">
                            <w:pPr>
                              <w:pStyle w:val="Caption"/>
                              <w:jc w:val="left"/>
                              <w:rPr>
                                <w:sz w:val="20"/>
                                <w:szCs w:val="20"/>
                              </w:rPr>
                            </w:pPr>
                            <w:bookmarkStart w:id="9352" w:name="_Ref517443637"/>
                            <w:bookmarkStart w:id="9353" w:name="_Toc525723667"/>
                            <w:r w:rsidRPr="00FA0D25">
                              <w:rPr>
                                <w:sz w:val="20"/>
                                <w:szCs w:val="20"/>
                              </w:rPr>
                              <w:t xml:space="preserve">Figure </w:t>
                            </w:r>
                            <w:r w:rsidRPr="00FA0D25">
                              <w:rPr>
                                <w:sz w:val="20"/>
                                <w:szCs w:val="20"/>
                              </w:rPr>
                              <w:fldChar w:fldCharType="begin"/>
                            </w:r>
                            <w:r w:rsidRPr="00FA0D25">
                              <w:rPr>
                                <w:sz w:val="20"/>
                                <w:szCs w:val="20"/>
                              </w:rPr>
                              <w:instrText xml:space="preserve"> SEQ Figure \* ARABIC </w:instrText>
                            </w:r>
                            <w:r w:rsidRPr="00FA0D25">
                              <w:rPr>
                                <w:sz w:val="20"/>
                                <w:szCs w:val="20"/>
                              </w:rPr>
                              <w:fldChar w:fldCharType="separate"/>
                            </w:r>
                            <w:ins w:id="9354" w:author="Nasser Mustafa [2]" w:date="2018-09-25T16:42:00Z">
                              <w:r>
                                <w:rPr>
                                  <w:noProof/>
                                  <w:sz w:val="20"/>
                                  <w:szCs w:val="20"/>
                                </w:rPr>
                                <w:t>28</w:t>
                              </w:r>
                            </w:ins>
                            <w:del w:id="9355" w:author="Nasser Mustafa [2]" w:date="2018-09-25T15:51:00Z">
                              <w:r w:rsidDel="00BF404A">
                                <w:rPr>
                                  <w:noProof/>
                                  <w:sz w:val="20"/>
                                  <w:szCs w:val="20"/>
                                </w:rPr>
                                <w:delText>27</w:delText>
                              </w:r>
                            </w:del>
                            <w:r w:rsidRPr="00FA0D25">
                              <w:rPr>
                                <w:sz w:val="20"/>
                                <w:szCs w:val="20"/>
                              </w:rPr>
                              <w:fldChar w:fldCharType="end"/>
                            </w:r>
                            <w:bookmarkEnd w:id="9352"/>
                            <w:r w:rsidRPr="00FA0D25">
                              <w:rPr>
                                <w:sz w:val="20"/>
                                <w:szCs w:val="20"/>
                              </w:rPr>
                              <w:t xml:space="preserve">: Object traceability model for tracing a source artifact </w:t>
                            </w:r>
                            <w:r>
                              <w:rPr>
                                <w:sz w:val="20"/>
                                <w:szCs w:val="20"/>
                              </w:rPr>
                              <w:t>to more than one target artifacts</w:t>
                            </w:r>
                            <w:bookmarkEnd w:id="935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92EC1" id="_x0000_s1073" type="#_x0000_t202" style="position:absolute;left:0;text-align:left;margin-left:396.65pt;margin-top:269.15pt;width:447.85pt;height:203.0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" stroked="f">
                <v:textbox>
                  <w:txbxContent>
                    <w:p w14:paraId="284816F3" w14:textId="0F0EC78E" w:rsidR="00D617FD" w:rsidRDefault="00D617FD" w:rsidP="00B21696">
                      <w:pPr>
                        <w:rPr>
                          <w:noProof/>
                          <w:lang w:eastAsia="zh-CN"/>
                        </w:rPr>
                      </w:pPr>
                      <w:r>
                        <w:rPr>
                          <w:noProof/>
                          <w:lang w:eastAsia="zh-CN"/>
                        </w:rPr>
                        <w:drawing>
                          <wp:inline distT="0" distB="0" distL="0" distR="0" wp14:anchorId="3BC08415" wp14:editId="6397DBB7">
                            <wp:extent cx="5492115" cy="2209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590" t="23368" r="20597" b="29917"/>
                                    <a:stretch/>
                                  </pic:blipFill>
                                  <pic:spPr bwMode="auto">
                                    <a:xfrm>
                                      <a:off x="0" y="0"/>
                                      <a:ext cx="5570327" cy="2241269"/>
                                    </a:xfrm>
                                    <a:prstGeom prst="rect">
                                      <a:avLst/>
                                    </a:prstGeom>
                                    <a:ln>
                                      <a:noFill/>
                                    </a:ln>
                                    <a:extLst>
                                      <a:ext uri="{53640926-AAD7-44D8-BBD7-CCE9431645EC}">
                                        <a14:shadowObscured xmlns:a14="http://schemas.microsoft.com/office/drawing/2010/main"/>
                                      </a:ext>
                                    </a:extLst>
                                  </pic:spPr>
                                </pic:pic>
                              </a:graphicData>
                            </a:graphic>
                          </wp:inline>
                        </w:drawing>
                      </w:r>
                    </w:p>
                    <w:p w14:paraId="0E53B12B" w14:textId="3EFFF22B" w:rsidR="00D617FD" w:rsidRPr="00B21696" w:rsidRDefault="00D617FD" w:rsidP="00B21696">
                      <w:pPr>
                        <w:pStyle w:val="Caption"/>
                        <w:jc w:val="left"/>
                        <w:rPr>
                          <w:sz w:val="20"/>
                          <w:szCs w:val="20"/>
                        </w:rPr>
                      </w:pPr>
                      <w:bookmarkStart w:id="9356" w:name="_Ref517443637"/>
                      <w:bookmarkStart w:id="9357" w:name="_Toc525723667"/>
                      <w:r w:rsidRPr="00FA0D25">
                        <w:rPr>
                          <w:sz w:val="20"/>
                          <w:szCs w:val="20"/>
                        </w:rPr>
                        <w:t xml:space="preserve">Figure </w:t>
                      </w:r>
                      <w:r w:rsidRPr="00FA0D25">
                        <w:rPr>
                          <w:sz w:val="20"/>
                          <w:szCs w:val="20"/>
                        </w:rPr>
                        <w:fldChar w:fldCharType="begin"/>
                      </w:r>
                      <w:r w:rsidRPr="00FA0D25">
                        <w:rPr>
                          <w:sz w:val="20"/>
                          <w:szCs w:val="20"/>
                        </w:rPr>
                        <w:instrText xml:space="preserve"> SEQ Figure \* ARABIC </w:instrText>
                      </w:r>
                      <w:r w:rsidRPr="00FA0D25">
                        <w:rPr>
                          <w:sz w:val="20"/>
                          <w:szCs w:val="20"/>
                        </w:rPr>
                        <w:fldChar w:fldCharType="separate"/>
                      </w:r>
                      <w:ins w:id="9358" w:author="Nasser Mustafa [2]" w:date="2018-09-25T16:42:00Z">
                        <w:r>
                          <w:rPr>
                            <w:noProof/>
                            <w:sz w:val="20"/>
                            <w:szCs w:val="20"/>
                          </w:rPr>
                          <w:t>28</w:t>
                        </w:r>
                      </w:ins>
                      <w:del w:id="9359" w:author="Nasser Mustafa [2]" w:date="2018-09-25T15:51:00Z">
                        <w:r w:rsidDel="00BF404A">
                          <w:rPr>
                            <w:noProof/>
                            <w:sz w:val="20"/>
                            <w:szCs w:val="20"/>
                          </w:rPr>
                          <w:delText>27</w:delText>
                        </w:r>
                      </w:del>
                      <w:r w:rsidRPr="00FA0D25">
                        <w:rPr>
                          <w:sz w:val="20"/>
                          <w:szCs w:val="20"/>
                        </w:rPr>
                        <w:fldChar w:fldCharType="end"/>
                      </w:r>
                      <w:bookmarkEnd w:id="9356"/>
                      <w:r w:rsidRPr="00FA0D25">
                        <w:rPr>
                          <w:sz w:val="20"/>
                          <w:szCs w:val="20"/>
                        </w:rPr>
                        <w:t xml:space="preserve">: Object traceability model for tracing a source artifact </w:t>
                      </w:r>
                      <w:r>
                        <w:rPr>
                          <w:sz w:val="20"/>
                          <w:szCs w:val="20"/>
                        </w:rPr>
                        <w:t>to more than one target artifacts</w:t>
                      </w:r>
                      <w:bookmarkEnd w:id="9357"/>
                    </w:p>
                  </w:txbxContent>
                </v:textbox>
                <w10:wrap type="topAndBottom" anchorx="margin" anchory="page"/>
              </v:shape>
            </w:pict>
          </mc:Fallback>
        </mc:AlternateContent>
      </w:r>
      <w:r w:rsidR="009738C2">
        <w:rPr>
          <w:rFonts w:ascii="Times New Roman" w:eastAsia="MS Mincho" w:hAnsi="Times New Roman"/>
          <w:iCs/>
          <w:noProof/>
        </w:rPr>
        <w:t>Validation case</w:t>
      </w:r>
      <w:r w:rsidR="003E2FC6">
        <w:rPr>
          <w:rFonts w:ascii="Times New Roman" w:eastAsia="MS Mincho" w:hAnsi="Times New Roman"/>
          <w:iCs/>
          <w:noProof/>
        </w:rPr>
        <w:t xml:space="preserve"> 3</w:t>
      </w:r>
      <w:r w:rsidR="00D819AF">
        <w:rPr>
          <w:rFonts w:ascii="Times New Roman" w:eastAsia="MS Mincho" w:hAnsi="Times New Roman"/>
          <w:iCs/>
          <w:noProof/>
        </w:rPr>
        <w:t xml:space="preserve">: it </w:t>
      </w:r>
      <w:r w:rsidR="009738C2" w:rsidRPr="00C67C7F">
        <w:rPr>
          <w:rFonts w:ascii="Times New Roman" w:eastAsia="MS Mincho" w:hAnsi="Times New Roman"/>
          <w:iCs/>
          <w:noProof/>
        </w:rPr>
        <w:t xml:space="preserve">tests whether the traceability model can capture the traceability information  of tracing  </w:t>
      </w:r>
      <w:r w:rsidR="00D819AF">
        <w:rPr>
          <w:rFonts w:ascii="Times New Roman" w:eastAsia="MS Mincho" w:hAnsi="Times New Roman"/>
          <w:iCs/>
          <w:noProof/>
        </w:rPr>
        <w:t xml:space="preserve">a </w:t>
      </w:r>
      <w:r w:rsidR="009738C2" w:rsidRPr="00C67C7F">
        <w:rPr>
          <w:rFonts w:ascii="Times New Roman" w:eastAsia="MS Mincho" w:hAnsi="Times New Roman"/>
          <w:iCs/>
          <w:noProof/>
        </w:rPr>
        <w:t>source artifact t</w:t>
      </w:r>
      <w:r w:rsidR="009738C2">
        <w:rPr>
          <w:rFonts w:ascii="Times New Roman" w:eastAsia="MS Mincho" w:hAnsi="Times New Roman"/>
          <w:iCs/>
          <w:noProof/>
        </w:rPr>
        <w:t>o more than one target artifact. The solution</w:t>
      </w:r>
      <w:r w:rsidR="009738C2" w:rsidRPr="00C67C7F">
        <w:rPr>
          <w:rFonts w:ascii="Times New Roman" w:eastAsia="MS Mincho" w:hAnsi="Times New Roman"/>
          <w:iCs/>
          <w:noProof/>
        </w:rPr>
        <w:t xml:space="preserve"> </w:t>
      </w:r>
      <w:r w:rsidR="009738C2" w:rsidRPr="000E52AA">
        <w:rPr>
          <w:rFonts w:ascii="Times New Roman" w:eastAsia="MS Mincho" w:hAnsi="Times New Roman"/>
          <w:iCs/>
          <w:noProof/>
        </w:rPr>
        <w:t>is depicted in</w:t>
      </w:r>
      <w:r w:rsidR="000E52AA" w:rsidRPr="000E52AA">
        <w:rPr>
          <w:rFonts w:ascii="Times New Roman" w:eastAsia="MS Mincho" w:hAnsi="Times New Roman"/>
          <w:iCs/>
          <w:noProof/>
        </w:rPr>
        <w:t xml:space="preserve"> </w:t>
      </w:r>
      <w:r w:rsidR="000E52AA" w:rsidRPr="000E52AA">
        <w:rPr>
          <w:rFonts w:ascii="Times New Roman" w:eastAsia="MS Mincho" w:hAnsi="Times New Roman"/>
          <w:iCs/>
          <w:noProof/>
        </w:rPr>
        <w:fldChar w:fldCharType="begin"/>
      </w:r>
      <w:r w:rsidR="000E52AA" w:rsidRPr="000E52AA">
        <w:rPr>
          <w:rFonts w:ascii="Times New Roman" w:eastAsia="MS Mincho" w:hAnsi="Times New Roman"/>
          <w:iCs/>
          <w:noProof/>
        </w:rPr>
        <w:instrText xml:space="preserve"> REF _Ref517443637 \h  \* MERGEFORMAT </w:instrText>
      </w:r>
      <w:r w:rsidR="000E52AA" w:rsidRPr="000E52AA">
        <w:rPr>
          <w:rFonts w:ascii="Times New Roman" w:eastAsia="MS Mincho" w:hAnsi="Times New Roman"/>
          <w:iCs/>
          <w:noProof/>
        </w:rPr>
      </w:r>
      <w:r w:rsidR="000E52AA" w:rsidRPr="000E52AA">
        <w:rPr>
          <w:rFonts w:ascii="Times New Roman" w:eastAsia="MS Mincho" w:hAnsi="Times New Roman"/>
          <w:iCs/>
          <w:noProof/>
        </w:rPr>
        <w:fldChar w:fldCharType="separate"/>
      </w:r>
      <w:ins w:id="9360" w:author="Nasser Mustafa [2]" w:date="2018-09-26T11:08:00Z">
        <w:r w:rsidR="00047800" w:rsidRPr="00047800">
          <w:rPr>
            <w:rFonts w:ascii="Times New Roman" w:hAnsi="Times New Roman"/>
            <w:rPrChange w:id="9361" w:author="Nasser Mustafa [2]" w:date="2018-09-26T11:08:00Z">
              <w:rPr>
                <w:sz w:val="20"/>
                <w:szCs w:val="20"/>
              </w:rPr>
            </w:rPrChange>
          </w:rPr>
          <w:t xml:space="preserve">Figure </w:t>
        </w:r>
        <w:r w:rsidR="00047800" w:rsidRPr="00047800">
          <w:rPr>
            <w:rFonts w:ascii="Times New Roman" w:hAnsi="Times New Roman"/>
            <w:noProof/>
            <w:rPrChange w:id="9362" w:author="Nasser Mustafa [2]" w:date="2018-09-26T11:08:00Z">
              <w:rPr>
                <w:noProof/>
                <w:sz w:val="20"/>
                <w:szCs w:val="20"/>
              </w:rPr>
            </w:rPrChange>
          </w:rPr>
          <w:t>28</w:t>
        </w:r>
      </w:ins>
      <w:del w:id="9363" w:author="Nasser Mustafa [2]" w:date="2018-09-19T14:47:00Z">
        <w:r w:rsidR="00C779F7" w:rsidRPr="009170DB" w:rsidDel="00740534">
          <w:rPr>
            <w:rFonts w:ascii="Times New Roman" w:hAnsi="Times New Roman"/>
          </w:rPr>
          <w:delText xml:space="preserve">Figure </w:delText>
        </w:r>
        <w:r w:rsidR="00C779F7" w:rsidRPr="009170DB" w:rsidDel="00740534">
          <w:rPr>
            <w:rFonts w:ascii="Times New Roman" w:hAnsi="Times New Roman"/>
            <w:noProof/>
          </w:rPr>
          <w:delText>27</w:delText>
        </w:r>
      </w:del>
      <w:r w:rsidR="000E52AA" w:rsidRPr="000E52AA">
        <w:rPr>
          <w:rFonts w:ascii="Times New Roman" w:eastAsia="MS Mincho" w:hAnsi="Times New Roman"/>
          <w:iCs/>
          <w:noProof/>
        </w:rPr>
        <w:fldChar w:fldCharType="end"/>
      </w:r>
      <w:r w:rsidR="009738C2" w:rsidRPr="000E52AA">
        <w:rPr>
          <w:rFonts w:ascii="Times New Roman" w:eastAsia="MS Mincho" w:hAnsi="Times New Roman"/>
          <w:iCs/>
          <w:noProof/>
        </w:rPr>
        <w:t>, the source</w:t>
      </w:r>
      <w:r w:rsidR="009738C2" w:rsidRPr="00C67C7F">
        <w:rPr>
          <w:rFonts w:ascii="Times New Roman" w:eastAsia="MS Mincho" w:hAnsi="Times New Roman"/>
          <w:iCs/>
          <w:noProof/>
        </w:rPr>
        <w:t xml:space="preserve"> artifact </w:t>
      </w:r>
      <w:r w:rsidR="00CB64B2">
        <w:rPr>
          <w:rFonts w:ascii="Times New Roman" w:eastAsia="MS Mincho" w:hAnsi="Times New Roman"/>
          <w:iCs/>
          <w:noProof/>
        </w:rPr>
        <w:t xml:space="preserve">is </w:t>
      </w:r>
      <w:r w:rsidR="009738C2">
        <w:rPr>
          <w:rFonts w:ascii="Times New Roman" w:eastAsia="MS Mincho" w:hAnsi="Times New Roman"/>
          <w:iCs/>
          <w:noProof/>
        </w:rPr>
        <w:t>RQ</w:t>
      </w:r>
      <w:r w:rsidR="009738C2" w:rsidRPr="00C67C7F">
        <w:rPr>
          <w:rFonts w:ascii="Times New Roman" w:eastAsia="MS Mincho" w:hAnsi="Times New Roman"/>
          <w:iCs/>
          <w:noProof/>
        </w:rPr>
        <w:t>1</w:t>
      </w:r>
      <w:r w:rsidR="009738C2">
        <w:rPr>
          <w:rFonts w:ascii="Times New Roman" w:eastAsia="MS Mincho" w:hAnsi="Times New Roman"/>
          <w:iCs/>
          <w:noProof/>
        </w:rPr>
        <w:t>.</w:t>
      </w:r>
      <w:r w:rsidR="003E2FC6">
        <w:rPr>
          <w:rFonts w:ascii="Times New Roman" w:eastAsia="MS Mincho" w:hAnsi="Times New Roman"/>
          <w:iCs/>
          <w:noProof/>
        </w:rPr>
        <w:t>2</w:t>
      </w:r>
      <w:r w:rsidR="009738C2" w:rsidRPr="00C67C7F">
        <w:rPr>
          <w:rFonts w:ascii="Times New Roman" w:eastAsia="MS Mincho" w:hAnsi="Times New Roman"/>
          <w:iCs/>
          <w:noProof/>
        </w:rPr>
        <w:t xml:space="preserve"> and the</w:t>
      </w:r>
      <w:r w:rsidR="009738C2">
        <w:rPr>
          <w:rFonts w:ascii="Times New Roman" w:eastAsia="MS Mincho" w:hAnsi="Times New Roman"/>
          <w:iCs/>
          <w:noProof/>
        </w:rPr>
        <w:t xml:space="preserve"> target artifacts are </w:t>
      </w:r>
      <w:r w:rsidR="003E2FC6">
        <w:rPr>
          <w:rFonts w:ascii="Times New Roman" w:eastAsia="MS Mincho" w:hAnsi="Times New Roman"/>
          <w:iCs/>
          <w:noProof/>
        </w:rPr>
        <w:t xml:space="preserve">an Activity diagram </w:t>
      </w:r>
      <w:r w:rsidR="007329B2">
        <w:rPr>
          <w:rFonts w:ascii="Times New Roman" w:eastAsia="MS Mincho" w:hAnsi="Times New Roman"/>
          <w:iCs/>
          <w:noProof/>
        </w:rPr>
        <w:t>and</w:t>
      </w:r>
      <w:r w:rsidR="009738C2">
        <w:rPr>
          <w:rFonts w:ascii="Times New Roman" w:eastAsia="MS Mincho" w:hAnsi="Times New Roman"/>
          <w:iCs/>
          <w:noProof/>
        </w:rPr>
        <w:t xml:space="preserve"> </w:t>
      </w:r>
      <w:r w:rsidR="00CB64B2">
        <w:rPr>
          <w:rFonts w:ascii="Times New Roman" w:eastAsia="MS Mincho" w:hAnsi="Times New Roman"/>
          <w:iCs/>
          <w:noProof/>
        </w:rPr>
        <w:t>a C</w:t>
      </w:r>
      <w:r w:rsidR="003E2FC6">
        <w:rPr>
          <w:rFonts w:ascii="Times New Roman" w:eastAsia="MS Mincho" w:hAnsi="Times New Roman"/>
          <w:iCs/>
          <w:noProof/>
        </w:rPr>
        <w:t xml:space="preserve">omponent diagram. </w:t>
      </w:r>
      <w:r w:rsidR="009738C2" w:rsidRPr="00C67C7F">
        <w:rPr>
          <w:rFonts w:ascii="Times New Roman" w:eastAsia="MS Mincho" w:hAnsi="Times New Roman"/>
          <w:iCs/>
          <w:noProof/>
        </w:rPr>
        <w:t xml:space="preserve">The </w:t>
      </w:r>
      <w:r w:rsidR="009738C2">
        <w:rPr>
          <w:rFonts w:ascii="Times New Roman" w:eastAsia="MS Mincho" w:hAnsi="Times New Roman"/>
          <w:iCs/>
          <w:noProof/>
        </w:rPr>
        <w:t xml:space="preserve">solution is validated by the </w:t>
      </w:r>
      <w:r w:rsidR="009738C2" w:rsidRPr="00C67C7F">
        <w:rPr>
          <w:rFonts w:ascii="Times New Roman" w:eastAsia="MS Mincho" w:hAnsi="Times New Roman"/>
          <w:iCs/>
          <w:noProof/>
        </w:rPr>
        <w:t>validation criter</w:t>
      </w:r>
      <w:r w:rsidR="009738C2">
        <w:rPr>
          <w:rFonts w:ascii="Times New Roman" w:eastAsia="MS Mincho" w:hAnsi="Times New Roman"/>
          <w:iCs/>
          <w:noProof/>
        </w:rPr>
        <w:t>ion</w:t>
      </w:r>
      <w:r w:rsidR="009738C2" w:rsidRPr="00C67C7F">
        <w:rPr>
          <w:rFonts w:ascii="Times New Roman" w:eastAsia="MS Mincho" w:hAnsi="Times New Roman"/>
          <w:iCs/>
          <w:noProof/>
        </w:rPr>
        <w:t xml:space="preserve"> </w:t>
      </w:r>
      <w:r w:rsidR="009738C2" w:rsidRPr="00C67C7F">
        <w:rPr>
          <w:rFonts w:ascii="Times New Roman" w:eastAsia="MS Mincho" w:hAnsi="Times New Roman"/>
          <w:iCs/>
          <w:noProof/>
        </w:rPr>
        <w:fldChar w:fldCharType="begin"/>
      </w:r>
      <w:r w:rsidR="009738C2" w:rsidRPr="00C67C7F">
        <w:rPr>
          <w:rFonts w:ascii="Times New Roman" w:eastAsia="MS Mincho" w:hAnsi="Times New Roman"/>
          <w:iCs/>
          <w:noProof/>
        </w:rPr>
        <w:instrText xml:space="preserve"> REF _Ref513410902 \r \h  \* MERGEFORMAT </w:instrText>
      </w:r>
      <w:r w:rsidR="009738C2" w:rsidRPr="00C67C7F">
        <w:rPr>
          <w:rFonts w:ascii="Times New Roman" w:eastAsia="MS Mincho" w:hAnsi="Times New Roman"/>
          <w:iCs/>
          <w:noProof/>
        </w:rPr>
      </w:r>
      <w:r w:rsidR="009738C2" w:rsidRPr="00C67C7F">
        <w:rPr>
          <w:rFonts w:ascii="Times New Roman" w:eastAsia="MS Mincho" w:hAnsi="Times New Roman"/>
          <w:iCs/>
          <w:noProof/>
        </w:rPr>
        <w:fldChar w:fldCharType="separate"/>
      </w:r>
      <w:r w:rsidR="00047800">
        <w:rPr>
          <w:rFonts w:ascii="Times New Roman" w:eastAsia="MS Mincho" w:hAnsi="Times New Roman"/>
          <w:iCs/>
          <w:noProof/>
        </w:rPr>
        <w:t>ValCr4</w:t>
      </w:r>
      <w:r w:rsidR="009738C2" w:rsidRPr="00C67C7F">
        <w:rPr>
          <w:rFonts w:ascii="Times New Roman" w:eastAsia="MS Mincho" w:hAnsi="Times New Roman"/>
          <w:iCs/>
          <w:noProof/>
        </w:rPr>
        <w:fldChar w:fldCharType="end"/>
      </w:r>
      <w:r w:rsidR="009738C2">
        <w:rPr>
          <w:rFonts w:ascii="Times New Roman" w:eastAsia="MS Mincho" w:hAnsi="Times New Roman"/>
          <w:iCs/>
          <w:noProof/>
        </w:rPr>
        <w:t>.</w:t>
      </w:r>
    </w:p>
    <w:p w14:paraId="5D7280A7" w14:textId="000F4D63" w:rsidR="00B97147" w:rsidRPr="006E3A60" w:rsidRDefault="00C85059" w:rsidP="006E3A60">
      <w:pPr>
        <w:pStyle w:val="ListParagraph"/>
        <w:keepNext w:val="0"/>
        <w:widowControl w:val="0"/>
        <w:numPr>
          <w:ilvl w:val="0"/>
          <w:numId w:val="50"/>
        </w:numPr>
        <w:tabs>
          <w:tab w:val="left" w:pos="900"/>
        </w:tabs>
        <w:spacing w:line="480" w:lineRule="auto"/>
        <w:jc w:val="both"/>
        <w:rPr>
          <w:rFonts w:ascii="Times New Roman" w:eastAsia="MS Mincho" w:hAnsi="Times New Roman"/>
          <w:iCs/>
          <w:noProof/>
        </w:rPr>
      </w:pPr>
      <w:r w:rsidRPr="0051457F">
        <w:rPr>
          <w:noProof/>
          <w:lang w:eastAsia="zh-CN"/>
        </w:rPr>
        <mc:AlternateContent>
          <mc:Choice Requires="wps">
            <w:drawing>
              <wp:anchor distT="45720" distB="45720" distL="114300" distR="114300" simplePos="0" relativeHeight="251772928" behindDoc="0" locked="0" layoutInCell="1" allowOverlap="1" wp14:anchorId="4A1D6320" wp14:editId="520657CD">
                <wp:simplePos x="0" y="0"/>
                <wp:positionH relativeFrom="margin">
                  <wp:align>center</wp:align>
                </wp:positionH>
                <wp:positionV relativeFrom="margin">
                  <wp:align>top</wp:align>
                </wp:positionV>
                <wp:extent cx="5157216" cy="2286000"/>
                <wp:effectExtent l="0" t="0" r="5715"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7216" cy="2286000"/>
                        </a:xfrm>
                        <a:prstGeom prst="rect">
                          <a:avLst/>
                        </a:prstGeom>
                        <a:solidFill>
                          <a:srgbClr val="FFFFFF"/>
                        </a:solidFill>
                        <a:ln w="9525">
                          <a:noFill/>
                          <a:miter lim="800000"/>
                          <a:headEnd/>
                          <a:tailEnd/>
                        </a:ln>
                      </wps:spPr>
                      <wps:txbx>
                        <w:txbxContent>
                          <w:p w14:paraId="6DA3D23E" w14:textId="77777777" w:rsidR="00D617FD" w:rsidRDefault="00D617FD" w:rsidP="0051457F">
                            <w:pPr>
                              <w:keepNext/>
                            </w:pPr>
                            <w:r>
                              <w:rPr>
                                <w:noProof/>
                                <w:lang w:eastAsia="zh-CN"/>
                              </w:rPr>
                              <w:drawing>
                                <wp:inline distT="0" distB="0" distL="0" distR="0" wp14:anchorId="22FD9BD0" wp14:editId="3AF07DDE">
                                  <wp:extent cx="4819084" cy="20002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310" t="25251" r="21914" b="22843"/>
                                          <a:stretch/>
                                        </pic:blipFill>
                                        <pic:spPr bwMode="auto">
                                          <a:xfrm>
                                            <a:off x="0" y="0"/>
                                            <a:ext cx="4849754" cy="2012980"/>
                                          </a:xfrm>
                                          <a:prstGeom prst="rect">
                                            <a:avLst/>
                                          </a:prstGeom>
                                          <a:ln>
                                            <a:noFill/>
                                          </a:ln>
                                          <a:extLst>
                                            <a:ext uri="{53640926-AAD7-44D8-BBD7-CCE9431645EC}">
                                              <a14:shadowObscured xmlns:a14="http://schemas.microsoft.com/office/drawing/2010/main"/>
                                            </a:ext>
                                          </a:extLst>
                                        </pic:spPr>
                                      </pic:pic>
                                    </a:graphicData>
                                  </a:graphic>
                                </wp:inline>
                              </w:drawing>
                            </w:r>
                          </w:p>
                          <w:p w14:paraId="2C36C89F" w14:textId="2C577BCF" w:rsidR="00D617FD" w:rsidRPr="007C426B" w:rsidRDefault="00D617FD" w:rsidP="00846778">
                            <w:pPr>
                              <w:pStyle w:val="Caption"/>
                              <w:jc w:val="left"/>
                              <w:rPr>
                                <w:sz w:val="20"/>
                                <w:szCs w:val="20"/>
                              </w:rPr>
                            </w:pPr>
                            <w:bookmarkStart w:id="9364" w:name="_Ref517468043"/>
                            <w:bookmarkStart w:id="9365" w:name="_Toc525723668"/>
                            <w:r w:rsidRPr="007C426B">
                              <w:rPr>
                                <w:sz w:val="20"/>
                                <w:szCs w:val="20"/>
                              </w:rPr>
                              <w:t xml:space="preserve">Figure </w:t>
                            </w:r>
                            <w:r w:rsidRPr="007C426B">
                              <w:rPr>
                                <w:sz w:val="20"/>
                                <w:szCs w:val="20"/>
                              </w:rPr>
                              <w:fldChar w:fldCharType="begin"/>
                            </w:r>
                            <w:r w:rsidRPr="007C426B">
                              <w:rPr>
                                <w:sz w:val="20"/>
                                <w:szCs w:val="20"/>
                              </w:rPr>
                              <w:instrText xml:space="preserve"> SEQ Figure \* ARABIC </w:instrText>
                            </w:r>
                            <w:r w:rsidRPr="007C426B">
                              <w:rPr>
                                <w:sz w:val="20"/>
                                <w:szCs w:val="20"/>
                              </w:rPr>
                              <w:fldChar w:fldCharType="separate"/>
                            </w:r>
                            <w:ins w:id="9366" w:author="Nasser Mustafa [2]" w:date="2018-09-25T16:42:00Z">
                              <w:r>
                                <w:rPr>
                                  <w:noProof/>
                                  <w:sz w:val="20"/>
                                  <w:szCs w:val="20"/>
                                </w:rPr>
                                <w:t>29</w:t>
                              </w:r>
                            </w:ins>
                            <w:del w:id="9367" w:author="Nasser Mustafa [2]" w:date="2018-09-25T15:51:00Z">
                              <w:r w:rsidDel="00BF404A">
                                <w:rPr>
                                  <w:noProof/>
                                  <w:sz w:val="20"/>
                                  <w:szCs w:val="20"/>
                                </w:rPr>
                                <w:delText>28</w:delText>
                              </w:r>
                            </w:del>
                            <w:r w:rsidRPr="007C426B">
                              <w:rPr>
                                <w:sz w:val="20"/>
                                <w:szCs w:val="20"/>
                              </w:rPr>
                              <w:fldChar w:fldCharType="end"/>
                            </w:r>
                            <w:bookmarkEnd w:id="9364"/>
                            <w:r w:rsidRPr="007C426B">
                              <w:rPr>
                                <w:sz w:val="20"/>
                                <w:szCs w:val="20"/>
                              </w:rPr>
                              <w:t>: Object traceability diagram for artifacts characterization</w:t>
                            </w:r>
                            <w:bookmarkEnd w:id="936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D6320" id="_x0000_s1074" type="#_x0000_t202" style="position:absolute;left:0;text-align:left;margin-left:0;margin-top:0;width:406.1pt;height:180pt;z-index:251772928;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" stroked="f">
                <v:textbox>
                  <w:txbxContent>
                    <w:p w14:paraId="6DA3D23E" w14:textId="77777777" w:rsidR="00D617FD" w:rsidRDefault="00D617FD" w:rsidP="0051457F">
                      <w:pPr>
                        <w:keepNext/>
                      </w:pPr>
                      <w:r>
                        <w:rPr>
                          <w:noProof/>
                          <w:lang w:eastAsia="zh-CN"/>
                        </w:rPr>
                        <w:drawing>
                          <wp:inline distT="0" distB="0" distL="0" distR="0" wp14:anchorId="22FD9BD0" wp14:editId="3AF07DDE">
                            <wp:extent cx="4819084" cy="20002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310" t="25251" r="21914" b="22843"/>
                                    <a:stretch/>
                                  </pic:blipFill>
                                  <pic:spPr bwMode="auto">
                                    <a:xfrm>
                                      <a:off x="0" y="0"/>
                                      <a:ext cx="4849754" cy="2012980"/>
                                    </a:xfrm>
                                    <a:prstGeom prst="rect">
                                      <a:avLst/>
                                    </a:prstGeom>
                                    <a:ln>
                                      <a:noFill/>
                                    </a:ln>
                                    <a:extLst>
                                      <a:ext uri="{53640926-AAD7-44D8-BBD7-CCE9431645EC}">
                                        <a14:shadowObscured xmlns:a14="http://schemas.microsoft.com/office/drawing/2010/main"/>
                                      </a:ext>
                                    </a:extLst>
                                  </pic:spPr>
                                </pic:pic>
                              </a:graphicData>
                            </a:graphic>
                          </wp:inline>
                        </w:drawing>
                      </w:r>
                    </w:p>
                    <w:p w14:paraId="2C36C89F" w14:textId="2C577BCF" w:rsidR="00D617FD" w:rsidRPr="007C426B" w:rsidRDefault="00D617FD" w:rsidP="00846778">
                      <w:pPr>
                        <w:pStyle w:val="Caption"/>
                        <w:jc w:val="left"/>
                        <w:rPr>
                          <w:sz w:val="20"/>
                          <w:szCs w:val="20"/>
                        </w:rPr>
                      </w:pPr>
                      <w:bookmarkStart w:id="9368" w:name="_Ref517468043"/>
                      <w:bookmarkStart w:id="9369" w:name="_Toc525723668"/>
                      <w:r w:rsidRPr="007C426B">
                        <w:rPr>
                          <w:sz w:val="20"/>
                          <w:szCs w:val="20"/>
                        </w:rPr>
                        <w:t xml:space="preserve">Figure </w:t>
                      </w:r>
                      <w:r w:rsidRPr="007C426B">
                        <w:rPr>
                          <w:sz w:val="20"/>
                          <w:szCs w:val="20"/>
                        </w:rPr>
                        <w:fldChar w:fldCharType="begin"/>
                      </w:r>
                      <w:r w:rsidRPr="007C426B">
                        <w:rPr>
                          <w:sz w:val="20"/>
                          <w:szCs w:val="20"/>
                        </w:rPr>
                        <w:instrText xml:space="preserve"> SEQ Figure \* ARABIC </w:instrText>
                      </w:r>
                      <w:r w:rsidRPr="007C426B">
                        <w:rPr>
                          <w:sz w:val="20"/>
                          <w:szCs w:val="20"/>
                        </w:rPr>
                        <w:fldChar w:fldCharType="separate"/>
                      </w:r>
                      <w:ins w:id="9370" w:author="Nasser Mustafa [2]" w:date="2018-09-25T16:42:00Z">
                        <w:r>
                          <w:rPr>
                            <w:noProof/>
                            <w:sz w:val="20"/>
                            <w:szCs w:val="20"/>
                          </w:rPr>
                          <w:t>29</w:t>
                        </w:r>
                      </w:ins>
                      <w:del w:id="9371" w:author="Nasser Mustafa [2]" w:date="2018-09-25T15:51:00Z">
                        <w:r w:rsidDel="00BF404A">
                          <w:rPr>
                            <w:noProof/>
                            <w:sz w:val="20"/>
                            <w:szCs w:val="20"/>
                          </w:rPr>
                          <w:delText>28</w:delText>
                        </w:r>
                      </w:del>
                      <w:r w:rsidRPr="007C426B">
                        <w:rPr>
                          <w:sz w:val="20"/>
                          <w:szCs w:val="20"/>
                        </w:rPr>
                        <w:fldChar w:fldCharType="end"/>
                      </w:r>
                      <w:bookmarkEnd w:id="9368"/>
                      <w:r w:rsidRPr="007C426B">
                        <w:rPr>
                          <w:sz w:val="20"/>
                          <w:szCs w:val="20"/>
                        </w:rPr>
                        <w:t>: Object traceability diagram for artifacts characterization</w:t>
                      </w:r>
                      <w:bookmarkEnd w:id="9369"/>
                    </w:p>
                  </w:txbxContent>
                </v:textbox>
                <w10:wrap type="topAndBottom" anchorx="margin" anchory="margin"/>
              </v:shape>
            </w:pict>
          </mc:Fallback>
        </mc:AlternateContent>
      </w:r>
      <w:r w:rsidR="0043728E" w:rsidRPr="006E3A60">
        <w:rPr>
          <w:rFonts w:ascii="Times New Roman" w:eastAsia="MS Mincho" w:hAnsi="Times New Roman"/>
          <w:iCs/>
          <w:noProof/>
        </w:rPr>
        <w:t>Validation case 4: it tests whether the traceability model allows charac</w:t>
      </w:r>
      <w:r w:rsidR="00F910CA">
        <w:rPr>
          <w:rFonts w:ascii="Times New Roman" w:eastAsia="MS Mincho" w:hAnsi="Times New Roman"/>
          <w:iCs/>
          <w:noProof/>
        </w:rPr>
        <w:t>te</w:t>
      </w:r>
      <w:r w:rsidR="0043728E" w:rsidRPr="006E3A60">
        <w:rPr>
          <w:rFonts w:ascii="Times New Roman" w:eastAsia="MS Mincho" w:hAnsi="Times New Roman"/>
          <w:iCs/>
          <w:noProof/>
        </w:rPr>
        <w:t xml:space="preserve">rizations of </w:t>
      </w:r>
      <w:r w:rsidR="00531B2F" w:rsidRPr="006E3A60">
        <w:rPr>
          <w:rFonts w:ascii="Times New Roman" w:eastAsia="MS Mincho" w:hAnsi="Times New Roman"/>
          <w:iCs/>
          <w:noProof/>
        </w:rPr>
        <w:t>artifacts</w:t>
      </w:r>
      <w:r w:rsidR="0043728E" w:rsidRPr="006E3A60">
        <w:rPr>
          <w:rFonts w:ascii="Times New Roman" w:eastAsia="MS Mincho" w:hAnsi="Times New Roman"/>
          <w:iCs/>
          <w:noProof/>
        </w:rPr>
        <w:t>. The solution is depicted in</w:t>
      </w:r>
      <w:r w:rsidR="0051457F" w:rsidRPr="006E3A60">
        <w:rPr>
          <w:rFonts w:ascii="Times New Roman" w:eastAsia="MS Mincho" w:hAnsi="Times New Roman"/>
          <w:iCs/>
          <w:noProof/>
        </w:rPr>
        <w:t xml:space="preserve"> </w:t>
      </w:r>
      <w:r w:rsidR="0051457F" w:rsidRPr="006E3A60">
        <w:rPr>
          <w:rFonts w:ascii="Times New Roman" w:eastAsia="MS Mincho" w:hAnsi="Times New Roman"/>
          <w:iCs/>
          <w:noProof/>
        </w:rPr>
        <w:fldChar w:fldCharType="begin"/>
      </w:r>
      <w:r w:rsidR="0051457F" w:rsidRPr="006E3A60">
        <w:rPr>
          <w:rFonts w:ascii="Times New Roman" w:eastAsia="MS Mincho" w:hAnsi="Times New Roman"/>
          <w:iCs/>
          <w:noProof/>
        </w:rPr>
        <w:instrText xml:space="preserve"> REF _Ref517468043 \h  \* MERGEFORMAT </w:instrText>
      </w:r>
      <w:r w:rsidR="0051457F" w:rsidRPr="006E3A60">
        <w:rPr>
          <w:rFonts w:ascii="Times New Roman" w:eastAsia="MS Mincho" w:hAnsi="Times New Roman"/>
          <w:iCs/>
          <w:noProof/>
        </w:rPr>
      </w:r>
      <w:r w:rsidR="0051457F" w:rsidRPr="006E3A60">
        <w:rPr>
          <w:rFonts w:ascii="Times New Roman" w:eastAsia="MS Mincho" w:hAnsi="Times New Roman"/>
          <w:iCs/>
          <w:noProof/>
        </w:rPr>
        <w:fldChar w:fldCharType="separate"/>
      </w:r>
      <w:ins w:id="9372" w:author="Nasser Mustafa [2]" w:date="2018-09-26T11:08:00Z">
        <w:r w:rsidR="00047800" w:rsidRPr="00047800">
          <w:rPr>
            <w:rFonts w:ascii="Times New Roman" w:hAnsi="Times New Roman"/>
            <w:rPrChange w:id="9373" w:author="Nasser Mustafa [2]" w:date="2018-09-26T11:08:00Z">
              <w:rPr>
                <w:sz w:val="20"/>
                <w:szCs w:val="20"/>
              </w:rPr>
            </w:rPrChange>
          </w:rPr>
          <w:t xml:space="preserve">Figure </w:t>
        </w:r>
        <w:r w:rsidR="00047800" w:rsidRPr="00047800">
          <w:rPr>
            <w:rFonts w:ascii="Times New Roman" w:hAnsi="Times New Roman"/>
            <w:noProof/>
            <w:rPrChange w:id="9374" w:author="Nasser Mustafa [2]" w:date="2018-09-26T11:08:00Z">
              <w:rPr>
                <w:noProof/>
                <w:sz w:val="20"/>
                <w:szCs w:val="20"/>
              </w:rPr>
            </w:rPrChange>
          </w:rPr>
          <w:t>29</w:t>
        </w:r>
      </w:ins>
      <w:del w:id="9375" w:author="Nasser Mustafa [2]" w:date="2018-09-19T14:47:00Z">
        <w:r w:rsidR="00C779F7" w:rsidRPr="009170DB" w:rsidDel="00740534">
          <w:rPr>
            <w:rFonts w:ascii="Times New Roman" w:hAnsi="Times New Roman"/>
          </w:rPr>
          <w:delText xml:space="preserve">Figure </w:delText>
        </w:r>
        <w:r w:rsidR="00C779F7" w:rsidRPr="009170DB" w:rsidDel="00740534">
          <w:rPr>
            <w:rFonts w:ascii="Times New Roman" w:hAnsi="Times New Roman"/>
            <w:noProof/>
          </w:rPr>
          <w:delText>28</w:delText>
        </w:r>
      </w:del>
      <w:r w:rsidR="0051457F" w:rsidRPr="006E3A60">
        <w:rPr>
          <w:rFonts w:ascii="Times New Roman" w:eastAsia="MS Mincho" w:hAnsi="Times New Roman"/>
          <w:iCs/>
          <w:noProof/>
        </w:rPr>
        <w:fldChar w:fldCharType="end"/>
      </w:r>
      <w:r w:rsidR="0043728E" w:rsidRPr="006E3A60">
        <w:rPr>
          <w:rFonts w:ascii="Times New Roman" w:eastAsia="MS Mincho" w:hAnsi="Times New Roman"/>
          <w:iCs/>
          <w:noProof/>
        </w:rPr>
        <w:t>. We applied char</w:t>
      </w:r>
      <w:r w:rsidR="00F910CA">
        <w:rPr>
          <w:rFonts w:ascii="Times New Roman" w:eastAsia="MS Mincho" w:hAnsi="Times New Roman"/>
          <w:iCs/>
          <w:noProof/>
        </w:rPr>
        <w:t>a</w:t>
      </w:r>
      <w:r w:rsidR="0043728E" w:rsidRPr="006E3A60">
        <w:rPr>
          <w:rFonts w:ascii="Times New Roman" w:eastAsia="MS Mincho" w:hAnsi="Times New Roman"/>
          <w:iCs/>
          <w:noProof/>
        </w:rPr>
        <w:t>ct</w:t>
      </w:r>
      <w:r w:rsidR="00F910CA">
        <w:rPr>
          <w:rFonts w:ascii="Times New Roman" w:eastAsia="MS Mincho" w:hAnsi="Times New Roman"/>
          <w:iCs/>
          <w:noProof/>
        </w:rPr>
        <w:t>e</w:t>
      </w:r>
      <w:r w:rsidR="0043728E" w:rsidRPr="006E3A60">
        <w:rPr>
          <w:rFonts w:ascii="Times New Roman" w:eastAsia="MS Mincho" w:hAnsi="Times New Roman"/>
          <w:iCs/>
          <w:noProof/>
        </w:rPr>
        <w:t xml:space="preserve">rizations for </w:t>
      </w:r>
      <w:r w:rsidR="00531B2F" w:rsidRPr="006E3A60">
        <w:rPr>
          <w:rFonts w:ascii="Times New Roman" w:eastAsia="MS Mincho" w:hAnsi="Times New Roman"/>
          <w:iCs/>
          <w:noProof/>
        </w:rPr>
        <w:t xml:space="preserve">two </w:t>
      </w:r>
      <w:r w:rsidR="0043728E" w:rsidRPr="006E3A60">
        <w:rPr>
          <w:rFonts w:ascii="Times New Roman" w:eastAsia="MS Mincho" w:hAnsi="Times New Roman"/>
          <w:iCs/>
          <w:noProof/>
        </w:rPr>
        <w:t xml:space="preserve">artifacts: RQ1.3 and </w:t>
      </w:r>
      <w:r w:rsidR="00531B2F" w:rsidRPr="006E3A60">
        <w:rPr>
          <w:rFonts w:ascii="Times New Roman" w:eastAsia="MS Mincho" w:hAnsi="Times New Roman"/>
          <w:iCs/>
          <w:noProof/>
        </w:rPr>
        <w:t>a</w:t>
      </w:r>
      <w:r w:rsidR="0043728E" w:rsidRPr="006E3A60">
        <w:rPr>
          <w:rFonts w:ascii="Times New Roman" w:eastAsia="MS Mincho" w:hAnsi="Times New Roman"/>
          <w:iCs/>
          <w:noProof/>
        </w:rPr>
        <w:t xml:space="preserve"> Block diagram. The solution is validated by the validation criteria </w:t>
      </w:r>
      <w:r w:rsidR="0043728E" w:rsidRPr="006E3A60">
        <w:rPr>
          <w:rFonts w:ascii="Times New Roman" w:eastAsia="MS Mincho" w:hAnsi="Times New Roman"/>
          <w:iCs/>
          <w:noProof/>
        </w:rPr>
        <w:fldChar w:fldCharType="begin"/>
      </w:r>
      <w:r w:rsidR="0043728E" w:rsidRPr="006E3A60">
        <w:rPr>
          <w:rFonts w:ascii="Times New Roman" w:eastAsia="MS Mincho" w:hAnsi="Times New Roman"/>
          <w:iCs/>
          <w:noProof/>
        </w:rPr>
        <w:instrText xml:space="preserve"> REF _Ref421356406 \r \h  \* MERGEFORMAT </w:instrText>
      </w:r>
      <w:r w:rsidR="0043728E" w:rsidRPr="006E3A60">
        <w:rPr>
          <w:rFonts w:ascii="Times New Roman" w:eastAsia="MS Mincho" w:hAnsi="Times New Roman"/>
          <w:iCs/>
          <w:noProof/>
        </w:rPr>
      </w:r>
      <w:r w:rsidR="0043728E" w:rsidRPr="006E3A60">
        <w:rPr>
          <w:rFonts w:ascii="Times New Roman" w:eastAsia="MS Mincho" w:hAnsi="Times New Roman"/>
          <w:iCs/>
          <w:noProof/>
        </w:rPr>
        <w:fldChar w:fldCharType="separate"/>
      </w:r>
      <w:r w:rsidR="00047800">
        <w:rPr>
          <w:rFonts w:ascii="Times New Roman" w:eastAsia="MS Mincho" w:hAnsi="Times New Roman"/>
          <w:iCs/>
          <w:noProof/>
        </w:rPr>
        <w:t>ValCr6</w:t>
      </w:r>
      <w:r w:rsidR="0043728E" w:rsidRPr="006E3A60">
        <w:rPr>
          <w:rFonts w:ascii="Times New Roman" w:eastAsia="MS Mincho" w:hAnsi="Times New Roman"/>
          <w:iCs/>
          <w:noProof/>
        </w:rPr>
        <w:fldChar w:fldCharType="end"/>
      </w:r>
      <w:r w:rsidR="0043728E" w:rsidRPr="006E3A60">
        <w:rPr>
          <w:rFonts w:ascii="Times New Roman" w:eastAsia="MS Mincho" w:hAnsi="Times New Roman"/>
          <w:iCs/>
          <w:noProof/>
        </w:rPr>
        <w:t>.</w:t>
      </w:r>
    </w:p>
    <w:p w14:paraId="0CBE68FA" w14:textId="4FE1FD8C" w:rsidR="00B97147" w:rsidRPr="00C67C7F" w:rsidRDefault="00EA5AF7" w:rsidP="00A03164">
      <w:pPr>
        <w:pStyle w:val="ListParagraph"/>
        <w:numPr>
          <w:ilvl w:val="0"/>
          <w:numId w:val="50"/>
        </w:numPr>
        <w:tabs>
          <w:tab w:val="left" w:pos="900"/>
        </w:tabs>
        <w:spacing w:line="480" w:lineRule="auto"/>
        <w:jc w:val="both"/>
        <w:rPr>
          <w:rFonts w:ascii="Times New Roman" w:eastAsia="MS Mincho" w:hAnsi="Times New Roman"/>
          <w:iCs/>
          <w:noProof/>
        </w:rPr>
      </w:pPr>
      <w:r w:rsidRPr="00155F5C">
        <w:rPr>
          <w:noProof/>
          <w:lang w:eastAsia="zh-CN"/>
        </w:rPr>
        <mc:AlternateContent>
          <mc:Choice Requires="wps">
            <w:drawing>
              <wp:anchor distT="45720" distB="45720" distL="114300" distR="114300" simplePos="0" relativeHeight="251774976" behindDoc="0" locked="0" layoutInCell="1" allowOverlap="0" wp14:anchorId="214936AB" wp14:editId="725EB950">
                <wp:simplePos x="0" y="0"/>
                <wp:positionH relativeFrom="margin">
                  <wp:align>center</wp:align>
                </wp:positionH>
                <wp:positionV relativeFrom="page">
                  <wp:posOffset>5670278</wp:posOffset>
                </wp:positionV>
                <wp:extent cx="5532120" cy="2871216"/>
                <wp:effectExtent l="0" t="0" r="0" b="5715"/>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2871216"/>
                        </a:xfrm>
                        <a:prstGeom prst="rect">
                          <a:avLst/>
                        </a:prstGeom>
                        <a:solidFill>
                          <a:srgbClr val="FFFFFF"/>
                        </a:solidFill>
                        <a:ln w="9525">
                          <a:noFill/>
                          <a:miter lim="800000"/>
                          <a:headEnd/>
                          <a:tailEnd/>
                        </a:ln>
                      </wps:spPr>
                      <wps:txbx>
                        <w:txbxContent>
                          <w:p w14:paraId="6A0480B5" w14:textId="77777777" w:rsidR="00D617FD" w:rsidRDefault="00D617FD" w:rsidP="00155F5C">
                            <w:pPr>
                              <w:keepNext/>
                            </w:pPr>
                            <w:r>
                              <w:rPr>
                                <w:noProof/>
                                <w:lang w:eastAsia="zh-CN"/>
                              </w:rPr>
                              <w:drawing>
                                <wp:inline distT="0" distB="0" distL="0" distR="0" wp14:anchorId="409F9BB7" wp14:editId="62DFC30A">
                                  <wp:extent cx="5114925" cy="2584766"/>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73" t="31198" r="26524" b="8938"/>
                                          <a:stretch/>
                                        </pic:blipFill>
                                        <pic:spPr bwMode="auto">
                                          <a:xfrm>
                                            <a:off x="0" y="0"/>
                                            <a:ext cx="5159136" cy="2607108"/>
                                          </a:xfrm>
                                          <a:prstGeom prst="rect">
                                            <a:avLst/>
                                          </a:prstGeom>
                                          <a:ln>
                                            <a:noFill/>
                                          </a:ln>
                                          <a:extLst>
                                            <a:ext uri="{53640926-AAD7-44D8-BBD7-CCE9431645EC}">
                                              <a14:shadowObscured xmlns:a14="http://schemas.microsoft.com/office/drawing/2010/main"/>
                                            </a:ext>
                                          </a:extLst>
                                        </pic:spPr>
                                      </pic:pic>
                                    </a:graphicData>
                                  </a:graphic>
                                </wp:inline>
                              </w:drawing>
                            </w:r>
                          </w:p>
                          <w:p w14:paraId="5B4D5414" w14:textId="40B38A7F" w:rsidR="00D617FD" w:rsidRPr="00C85059" w:rsidRDefault="00D617FD" w:rsidP="00155F5C">
                            <w:pPr>
                              <w:pStyle w:val="Caption"/>
                              <w:jc w:val="left"/>
                              <w:rPr>
                                <w:sz w:val="20"/>
                                <w:szCs w:val="20"/>
                              </w:rPr>
                            </w:pPr>
                            <w:bookmarkStart w:id="9376" w:name="_Ref517468724"/>
                            <w:bookmarkStart w:id="9377" w:name="_Toc525723669"/>
                            <w:r w:rsidRPr="00C85059">
                              <w:rPr>
                                <w:sz w:val="20"/>
                                <w:szCs w:val="20"/>
                              </w:rPr>
                              <w:t xml:space="preserve">Figure </w:t>
                            </w:r>
                            <w:r w:rsidRPr="00C85059">
                              <w:rPr>
                                <w:sz w:val="20"/>
                                <w:szCs w:val="20"/>
                              </w:rPr>
                              <w:fldChar w:fldCharType="begin"/>
                            </w:r>
                            <w:r w:rsidRPr="00C85059">
                              <w:rPr>
                                <w:sz w:val="20"/>
                                <w:szCs w:val="20"/>
                              </w:rPr>
                              <w:instrText xml:space="preserve"> SEQ Figure \* ARABIC </w:instrText>
                            </w:r>
                            <w:r w:rsidRPr="00C85059">
                              <w:rPr>
                                <w:sz w:val="20"/>
                                <w:szCs w:val="20"/>
                              </w:rPr>
                              <w:fldChar w:fldCharType="separate"/>
                            </w:r>
                            <w:ins w:id="9378" w:author="Nasser Mustafa [2]" w:date="2018-09-25T16:42:00Z">
                              <w:r>
                                <w:rPr>
                                  <w:noProof/>
                                  <w:sz w:val="20"/>
                                  <w:szCs w:val="20"/>
                                </w:rPr>
                                <w:t>30</w:t>
                              </w:r>
                            </w:ins>
                            <w:del w:id="9379" w:author="Nasser Mustafa [2]" w:date="2018-09-25T15:51:00Z">
                              <w:r w:rsidDel="00BF404A">
                                <w:rPr>
                                  <w:noProof/>
                                  <w:sz w:val="20"/>
                                  <w:szCs w:val="20"/>
                                </w:rPr>
                                <w:delText>29</w:delText>
                              </w:r>
                            </w:del>
                            <w:r w:rsidRPr="00C85059">
                              <w:rPr>
                                <w:sz w:val="20"/>
                                <w:szCs w:val="20"/>
                              </w:rPr>
                              <w:fldChar w:fldCharType="end"/>
                            </w:r>
                            <w:bookmarkEnd w:id="9376"/>
                            <w:r w:rsidRPr="00C85059">
                              <w:rPr>
                                <w:sz w:val="20"/>
                                <w:szCs w:val="20"/>
                              </w:rPr>
                              <w:t>: Object traceability diagram for version control information</w:t>
                            </w:r>
                            <w:bookmarkEnd w:id="937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936AB" id="_x0000_s1075" type="#_x0000_t202" style="position:absolute;left:0;text-align:left;margin-left:0;margin-top:446.5pt;width:435.6pt;height:226.1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" o:allowoverlap="f" stroked="f">
                <v:textbox>
                  <w:txbxContent>
                    <w:p w14:paraId="6A0480B5" w14:textId="77777777" w:rsidR="00D617FD" w:rsidRDefault="00D617FD" w:rsidP="00155F5C">
                      <w:pPr>
                        <w:keepNext/>
                      </w:pPr>
                      <w:r>
                        <w:rPr>
                          <w:noProof/>
                          <w:lang w:eastAsia="zh-CN"/>
                        </w:rPr>
                        <w:drawing>
                          <wp:inline distT="0" distB="0" distL="0" distR="0" wp14:anchorId="409F9BB7" wp14:editId="62DFC30A">
                            <wp:extent cx="5114925" cy="2584766"/>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873" t="31198" r="26524" b="8938"/>
                                    <a:stretch/>
                                  </pic:blipFill>
                                  <pic:spPr bwMode="auto">
                                    <a:xfrm>
                                      <a:off x="0" y="0"/>
                                      <a:ext cx="5159136" cy="2607108"/>
                                    </a:xfrm>
                                    <a:prstGeom prst="rect">
                                      <a:avLst/>
                                    </a:prstGeom>
                                    <a:ln>
                                      <a:noFill/>
                                    </a:ln>
                                    <a:extLst>
                                      <a:ext uri="{53640926-AAD7-44D8-BBD7-CCE9431645EC}">
                                        <a14:shadowObscured xmlns:a14="http://schemas.microsoft.com/office/drawing/2010/main"/>
                                      </a:ext>
                                    </a:extLst>
                                  </pic:spPr>
                                </pic:pic>
                              </a:graphicData>
                            </a:graphic>
                          </wp:inline>
                        </w:drawing>
                      </w:r>
                    </w:p>
                    <w:p w14:paraId="5B4D5414" w14:textId="40B38A7F" w:rsidR="00D617FD" w:rsidRPr="00C85059" w:rsidRDefault="00D617FD" w:rsidP="00155F5C">
                      <w:pPr>
                        <w:pStyle w:val="Caption"/>
                        <w:jc w:val="left"/>
                        <w:rPr>
                          <w:sz w:val="20"/>
                          <w:szCs w:val="20"/>
                        </w:rPr>
                      </w:pPr>
                      <w:bookmarkStart w:id="9380" w:name="_Ref517468724"/>
                      <w:bookmarkStart w:id="9381" w:name="_Toc525723669"/>
                      <w:r w:rsidRPr="00C85059">
                        <w:rPr>
                          <w:sz w:val="20"/>
                          <w:szCs w:val="20"/>
                        </w:rPr>
                        <w:t xml:space="preserve">Figure </w:t>
                      </w:r>
                      <w:r w:rsidRPr="00C85059">
                        <w:rPr>
                          <w:sz w:val="20"/>
                          <w:szCs w:val="20"/>
                        </w:rPr>
                        <w:fldChar w:fldCharType="begin"/>
                      </w:r>
                      <w:r w:rsidRPr="00C85059">
                        <w:rPr>
                          <w:sz w:val="20"/>
                          <w:szCs w:val="20"/>
                        </w:rPr>
                        <w:instrText xml:space="preserve"> SEQ Figure \* ARABIC </w:instrText>
                      </w:r>
                      <w:r w:rsidRPr="00C85059">
                        <w:rPr>
                          <w:sz w:val="20"/>
                          <w:szCs w:val="20"/>
                        </w:rPr>
                        <w:fldChar w:fldCharType="separate"/>
                      </w:r>
                      <w:ins w:id="9382" w:author="Nasser Mustafa [2]" w:date="2018-09-25T16:42:00Z">
                        <w:r>
                          <w:rPr>
                            <w:noProof/>
                            <w:sz w:val="20"/>
                            <w:szCs w:val="20"/>
                          </w:rPr>
                          <w:t>30</w:t>
                        </w:r>
                      </w:ins>
                      <w:del w:id="9383" w:author="Nasser Mustafa [2]" w:date="2018-09-25T15:51:00Z">
                        <w:r w:rsidDel="00BF404A">
                          <w:rPr>
                            <w:noProof/>
                            <w:sz w:val="20"/>
                            <w:szCs w:val="20"/>
                          </w:rPr>
                          <w:delText>29</w:delText>
                        </w:r>
                      </w:del>
                      <w:r w:rsidRPr="00C85059">
                        <w:rPr>
                          <w:sz w:val="20"/>
                          <w:szCs w:val="20"/>
                        </w:rPr>
                        <w:fldChar w:fldCharType="end"/>
                      </w:r>
                      <w:bookmarkEnd w:id="9380"/>
                      <w:r w:rsidRPr="00C85059">
                        <w:rPr>
                          <w:sz w:val="20"/>
                          <w:szCs w:val="20"/>
                        </w:rPr>
                        <w:t>: Object traceability diagram for version control information</w:t>
                      </w:r>
                      <w:bookmarkEnd w:id="9381"/>
                    </w:p>
                  </w:txbxContent>
                </v:textbox>
                <w10:wrap type="topAndBottom" anchorx="margin" anchory="page"/>
              </v:shape>
            </w:pict>
          </mc:Fallback>
        </mc:AlternateContent>
      </w:r>
      <w:r w:rsidR="006946DA">
        <w:rPr>
          <w:rFonts w:ascii="Times New Roman" w:eastAsia="MS Mincho" w:hAnsi="Times New Roman"/>
          <w:iCs/>
          <w:noProof/>
        </w:rPr>
        <w:t>Validation case</w:t>
      </w:r>
      <w:r w:rsidR="009723E6">
        <w:rPr>
          <w:rFonts w:ascii="Times New Roman" w:eastAsia="MS Mincho" w:hAnsi="Times New Roman"/>
          <w:iCs/>
          <w:noProof/>
        </w:rPr>
        <w:t xml:space="preserve"> 5</w:t>
      </w:r>
      <w:r w:rsidR="00B97147" w:rsidRPr="00C67C7F">
        <w:rPr>
          <w:rFonts w:ascii="Times New Roman" w:eastAsia="MS Mincho" w:hAnsi="Times New Roman"/>
          <w:iCs/>
          <w:noProof/>
        </w:rPr>
        <w:t>: it tests whether the traceability model can capture versi</w:t>
      </w:r>
      <w:r w:rsidR="0030544D">
        <w:rPr>
          <w:rFonts w:ascii="Times New Roman" w:eastAsia="MS Mincho" w:hAnsi="Times New Roman"/>
          <w:iCs/>
          <w:noProof/>
        </w:rPr>
        <w:t>on control information. It sat</w:t>
      </w:r>
      <w:r w:rsidR="00B97147" w:rsidRPr="00C67C7F">
        <w:rPr>
          <w:rFonts w:ascii="Times New Roman" w:eastAsia="MS Mincho" w:hAnsi="Times New Roman"/>
          <w:iCs/>
          <w:noProof/>
        </w:rPr>
        <w:t xml:space="preserve">isfies the validation criteria </w:t>
      </w:r>
      <w:r w:rsidR="00B97147" w:rsidRPr="00C67C7F">
        <w:rPr>
          <w:rFonts w:ascii="Times New Roman" w:eastAsia="MS Mincho" w:hAnsi="Times New Roman"/>
          <w:iCs/>
          <w:noProof/>
        </w:rPr>
        <w:fldChar w:fldCharType="begin"/>
      </w:r>
      <w:r w:rsidR="00B97147" w:rsidRPr="00C67C7F">
        <w:rPr>
          <w:rFonts w:ascii="Times New Roman" w:eastAsia="MS Mincho" w:hAnsi="Times New Roman"/>
          <w:iCs/>
          <w:noProof/>
        </w:rPr>
        <w:instrText xml:space="preserve"> REF _Ref482757547 \r \h  \* MERGEFORMAT </w:instrText>
      </w:r>
      <w:r w:rsidR="00B97147" w:rsidRPr="00C67C7F">
        <w:rPr>
          <w:rFonts w:ascii="Times New Roman" w:eastAsia="MS Mincho" w:hAnsi="Times New Roman"/>
          <w:iCs/>
          <w:noProof/>
        </w:rPr>
      </w:r>
      <w:r w:rsidR="00B97147" w:rsidRPr="00C67C7F">
        <w:rPr>
          <w:rFonts w:ascii="Times New Roman" w:eastAsia="MS Mincho" w:hAnsi="Times New Roman"/>
          <w:iCs/>
          <w:noProof/>
        </w:rPr>
        <w:fldChar w:fldCharType="separate"/>
      </w:r>
      <w:r w:rsidR="00047800">
        <w:rPr>
          <w:rFonts w:ascii="Times New Roman" w:eastAsia="MS Mincho" w:hAnsi="Times New Roman"/>
          <w:iCs/>
          <w:noProof/>
        </w:rPr>
        <w:t>ValCr10</w:t>
      </w:r>
      <w:r w:rsidR="00B97147" w:rsidRPr="00C67C7F">
        <w:rPr>
          <w:rFonts w:ascii="Times New Roman" w:eastAsia="MS Mincho" w:hAnsi="Times New Roman"/>
          <w:iCs/>
          <w:noProof/>
        </w:rPr>
        <w:fldChar w:fldCharType="end"/>
      </w:r>
      <w:r w:rsidR="00B97147" w:rsidRPr="00C67C7F">
        <w:rPr>
          <w:rFonts w:ascii="Times New Roman" w:eastAsia="MS Mincho" w:hAnsi="Times New Roman"/>
          <w:iCs/>
          <w:noProof/>
        </w:rPr>
        <w:t>. The result is depicted in</w:t>
      </w:r>
      <w:r w:rsidR="00B61B66">
        <w:rPr>
          <w:rFonts w:ascii="Times New Roman" w:eastAsia="MS Mincho" w:hAnsi="Times New Roman"/>
          <w:iCs/>
          <w:noProof/>
        </w:rPr>
        <w:t xml:space="preserve"> </w:t>
      </w:r>
      <w:r w:rsidR="00B61B66" w:rsidRPr="00155F5C">
        <w:rPr>
          <w:rFonts w:ascii="Times New Roman" w:eastAsia="MS Mincho" w:hAnsi="Times New Roman"/>
          <w:iCs/>
          <w:noProof/>
        </w:rPr>
        <w:fldChar w:fldCharType="begin"/>
      </w:r>
      <w:r w:rsidR="00B61B66" w:rsidRPr="00155F5C">
        <w:rPr>
          <w:rFonts w:ascii="Times New Roman" w:eastAsia="MS Mincho" w:hAnsi="Times New Roman"/>
          <w:iCs/>
          <w:noProof/>
        </w:rPr>
        <w:instrText xml:space="preserve"> REF _Ref517468724 \h  \* MERGEFORMAT </w:instrText>
      </w:r>
      <w:r w:rsidR="00B61B66" w:rsidRPr="00155F5C">
        <w:rPr>
          <w:rFonts w:ascii="Times New Roman" w:eastAsia="MS Mincho" w:hAnsi="Times New Roman"/>
          <w:iCs/>
          <w:noProof/>
        </w:rPr>
      </w:r>
      <w:r w:rsidR="00B61B66" w:rsidRPr="00155F5C">
        <w:rPr>
          <w:rFonts w:ascii="Times New Roman" w:eastAsia="MS Mincho" w:hAnsi="Times New Roman"/>
          <w:iCs/>
          <w:noProof/>
        </w:rPr>
        <w:fldChar w:fldCharType="separate"/>
      </w:r>
      <w:ins w:id="9384" w:author="Nasser Mustafa [2]" w:date="2018-09-26T11:08:00Z">
        <w:r w:rsidR="00047800" w:rsidRPr="00047800">
          <w:rPr>
            <w:rFonts w:ascii="Times New Roman" w:hAnsi="Times New Roman"/>
            <w:rPrChange w:id="9385" w:author="Nasser Mustafa [2]" w:date="2018-09-26T11:08:00Z">
              <w:rPr>
                <w:sz w:val="20"/>
                <w:szCs w:val="20"/>
              </w:rPr>
            </w:rPrChange>
          </w:rPr>
          <w:t xml:space="preserve">Figure </w:t>
        </w:r>
        <w:r w:rsidR="00047800" w:rsidRPr="00047800">
          <w:rPr>
            <w:rFonts w:ascii="Times New Roman" w:hAnsi="Times New Roman"/>
            <w:noProof/>
            <w:rPrChange w:id="9386" w:author="Nasser Mustafa [2]" w:date="2018-09-26T11:08:00Z">
              <w:rPr>
                <w:noProof/>
                <w:sz w:val="20"/>
                <w:szCs w:val="20"/>
              </w:rPr>
            </w:rPrChange>
          </w:rPr>
          <w:t>30</w:t>
        </w:r>
      </w:ins>
      <w:del w:id="9387" w:author="Nasser Mustafa [2]" w:date="2018-09-19T14:47:00Z">
        <w:r w:rsidR="00C779F7" w:rsidRPr="009170DB" w:rsidDel="00740534">
          <w:rPr>
            <w:rFonts w:ascii="Times New Roman" w:hAnsi="Times New Roman"/>
          </w:rPr>
          <w:delText xml:space="preserve">Figure </w:delText>
        </w:r>
        <w:r w:rsidR="00C779F7" w:rsidRPr="009170DB" w:rsidDel="00740534">
          <w:rPr>
            <w:rFonts w:ascii="Times New Roman" w:hAnsi="Times New Roman"/>
            <w:noProof/>
          </w:rPr>
          <w:delText>29</w:delText>
        </w:r>
      </w:del>
      <w:r w:rsidR="00B61B66" w:rsidRPr="00155F5C">
        <w:rPr>
          <w:rFonts w:ascii="Times New Roman" w:eastAsia="MS Mincho" w:hAnsi="Times New Roman"/>
          <w:iCs/>
          <w:noProof/>
        </w:rPr>
        <w:fldChar w:fldCharType="end"/>
      </w:r>
      <w:r w:rsidR="00F910CA">
        <w:rPr>
          <w:rFonts w:ascii="Times New Roman" w:eastAsia="MS Mincho" w:hAnsi="Times New Roman"/>
          <w:iCs/>
          <w:noProof/>
        </w:rPr>
        <w:t>;</w:t>
      </w:r>
      <w:r w:rsidR="00F910CA" w:rsidRPr="00CF667A">
        <w:rPr>
          <w:rFonts w:ascii="Times New Roman" w:eastAsia="MS Mincho" w:hAnsi="Times New Roman"/>
          <w:iCs/>
          <w:noProof/>
        </w:rPr>
        <w:t xml:space="preserve"> </w:t>
      </w:r>
      <w:r w:rsidR="00B97147" w:rsidRPr="00CF667A">
        <w:rPr>
          <w:rFonts w:ascii="Times New Roman" w:eastAsia="MS Mincho" w:hAnsi="Times New Roman"/>
          <w:iCs/>
          <w:noProof/>
        </w:rPr>
        <w:t>version contro</w:t>
      </w:r>
      <w:r w:rsidR="00B97147" w:rsidRPr="00C67C7F">
        <w:rPr>
          <w:rFonts w:ascii="Times New Roman" w:eastAsia="MS Mincho" w:hAnsi="Times New Roman"/>
          <w:iCs/>
          <w:noProof/>
        </w:rPr>
        <w:t>l informati</w:t>
      </w:r>
      <w:r w:rsidR="00B61B66">
        <w:rPr>
          <w:rFonts w:ascii="Times New Roman" w:eastAsia="MS Mincho" w:hAnsi="Times New Roman"/>
          <w:iCs/>
          <w:noProof/>
        </w:rPr>
        <w:t>on is added to block diagram and RQ</w:t>
      </w:r>
      <w:r w:rsidR="0068161B">
        <w:rPr>
          <w:rFonts w:ascii="Times New Roman" w:eastAsia="MS Mincho" w:hAnsi="Times New Roman"/>
          <w:iCs/>
          <w:noProof/>
        </w:rPr>
        <w:t xml:space="preserve"> 1.3</w:t>
      </w:r>
      <w:r w:rsidR="00B97147" w:rsidRPr="00C67C7F">
        <w:rPr>
          <w:rFonts w:ascii="Times New Roman" w:eastAsia="MS Mincho" w:hAnsi="Times New Roman"/>
          <w:iCs/>
          <w:noProof/>
        </w:rPr>
        <w:t>.</w:t>
      </w:r>
      <w:r w:rsidR="00B97147" w:rsidRPr="00C67C7F">
        <w:rPr>
          <w:rFonts w:ascii="Times New Roman" w:hAnsi="Times New Roman"/>
          <w:noProof/>
          <w:lang w:eastAsia="zh-CN"/>
        </w:rPr>
        <w:t xml:space="preserve"> </w:t>
      </w:r>
    </w:p>
    <w:p w14:paraId="7FCDFE48" w14:textId="79D538DB" w:rsidR="00B97147" w:rsidRPr="002D6A49" w:rsidRDefault="006946DA" w:rsidP="002D6A49">
      <w:pPr>
        <w:pStyle w:val="ListParagraph"/>
        <w:keepNext w:val="0"/>
        <w:widowControl w:val="0"/>
        <w:numPr>
          <w:ilvl w:val="0"/>
          <w:numId w:val="50"/>
        </w:numPr>
        <w:tabs>
          <w:tab w:val="left" w:pos="900"/>
        </w:tabs>
        <w:spacing w:line="480" w:lineRule="auto"/>
        <w:jc w:val="both"/>
        <w:rPr>
          <w:rFonts w:ascii="Times New Roman" w:hAnsi="Times New Roman"/>
        </w:rPr>
      </w:pPr>
      <w:r>
        <w:rPr>
          <w:rFonts w:ascii="Times New Roman" w:eastAsia="MS Mincho" w:hAnsi="Times New Roman"/>
          <w:iCs/>
          <w:noProof/>
        </w:rPr>
        <w:t>Validation case</w:t>
      </w:r>
      <w:r w:rsidR="009723E6">
        <w:rPr>
          <w:rFonts w:ascii="Times New Roman" w:eastAsia="MS Mincho" w:hAnsi="Times New Roman"/>
          <w:iCs/>
          <w:noProof/>
        </w:rPr>
        <w:t xml:space="preserve"> 6</w:t>
      </w:r>
      <w:r w:rsidR="0030544D">
        <w:rPr>
          <w:rFonts w:ascii="Times New Roman" w:eastAsia="MS Mincho" w:hAnsi="Times New Roman"/>
          <w:iCs/>
          <w:noProof/>
        </w:rPr>
        <w:t xml:space="preserve">: it </w:t>
      </w:r>
      <w:r w:rsidR="00B97147" w:rsidRPr="00C67C7F">
        <w:rPr>
          <w:rFonts w:ascii="Times New Roman" w:eastAsia="MS Mincho" w:hAnsi="Times New Roman"/>
          <w:iCs/>
          <w:noProof/>
        </w:rPr>
        <w:t>tests whether the traceability model can capture the traceability information related to tracing artifacts in forward and backward direction</w:t>
      </w:r>
      <w:r w:rsidR="0030544D">
        <w:rPr>
          <w:rFonts w:ascii="Times New Roman" w:eastAsia="MS Mincho" w:hAnsi="Times New Roman"/>
          <w:iCs/>
          <w:noProof/>
        </w:rPr>
        <w:t>s</w:t>
      </w:r>
      <w:r w:rsidR="00B97147" w:rsidRPr="00C67C7F">
        <w:rPr>
          <w:rFonts w:ascii="Times New Roman" w:eastAsia="MS Mincho" w:hAnsi="Times New Roman"/>
          <w:iCs/>
          <w:noProof/>
        </w:rPr>
        <w:t xml:space="preserve">. The </w:t>
      </w:r>
      <w:r w:rsidR="00155F5C" w:rsidRPr="00155F5C">
        <w:rPr>
          <w:rFonts w:ascii="Times New Roman" w:eastAsia="MS Mincho" w:hAnsi="Times New Roman"/>
          <w:iCs/>
          <w:noProof/>
        </w:rPr>
        <w:t xml:space="preserve">diagram in </w:t>
      </w:r>
      <w:r w:rsidR="00A505EE">
        <w:rPr>
          <w:rFonts w:ascii="Times New Roman" w:eastAsia="MS Mincho" w:hAnsi="Times New Roman"/>
          <w:iCs/>
          <w:noProof/>
        </w:rPr>
        <w:fldChar w:fldCharType="begin"/>
      </w:r>
      <w:r w:rsidR="00A505EE">
        <w:rPr>
          <w:rFonts w:ascii="Times New Roman" w:eastAsia="MS Mincho" w:hAnsi="Times New Roman"/>
          <w:iCs/>
          <w:noProof/>
        </w:rPr>
        <w:instrText xml:space="preserve"> REF _Ref517567450 \h </w:instrText>
      </w:r>
      <w:r w:rsidR="00A505EE">
        <w:rPr>
          <w:rFonts w:ascii="Times New Roman" w:eastAsia="MS Mincho" w:hAnsi="Times New Roman"/>
          <w:iCs/>
          <w:noProof/>
        </w:rPr>
      </w:r>
      <w:r w:rsidR="00A505EE">
        <w:rPr>
          <w:rFonts w:ascii="Times New Roman" w:eastAsia="MS Mincho" w:hAnsi="Times New Roman"/>
          <w:iCs/>
          <w:noProof/>
        </w:rPr>
        <w:fldChar w:fldCharType="separate"/>
      </w:r>
      <w:ins w:id="9388" w:author="Nasser Mustafa [2]" w:date="2018-09-26T11:08:00Z">
        <w:r w:rsidR="00047800">
          <w:t xml:space="preserve">Figure </w:t>
        </w:r>
        <w:r w:rsidR="00047800">
          <w:rPr>
            <w:noProof/>
          </w:rPr>
          <w:t>31</w:t>
        </w:r>
      </w:ins>
      <w:del w:id="9389" w:author="Nasser Mustafa [2]" w:date="2018-09-26T11:08:00Z">
        <w:r w:rsidR="00740534" w:rsidDel="00047800">
          <w:delText xml:space="preserve">Figure </w:delText>
        </w:r>
        <w:r w:rsidR="00740534" w:rsidDel="00047800">
          <w:rPr>
            <w:noProof/>
          </w:rPr>
          <w:delText>30</w:delText>
        </w:r>
      </w:del>
      <w:r w:rsidR="00A505EE">
        <w:rPr>
          <w:rFonts w:ascii="Times New Roman" w:eastAsia="MS Mincho" w:hAnsi="Times New Roman"/>
          <w:iCs/>
          <w:noProof/>
        </w:rPr>
        <w:fldChar w:fldCharType="end"/>
      </w:r>
      <w:r w:rsidR="00F910CA">
        <w:rPr>
          <w:rFonts w:ascii="Times New Roman" w:eastAsia="MS Mincho" w:hAnsi="Times New Roman"/>
          <w:iCs/>
          <w:noProof/>
        </w:rPr>
        <w:t xml:space="preserve"> </w:t>
      </w:r>
      <w:r w:rsidR="00B97147" w:rsidRPr="00155F5C">
        <w:rPr>
          <w:rFonts w:ascii="Times New Roman" w:eastAsia="MS Mincho" w:hAnsi="Times New Roman"/>
          <w:iCs/>
          <w:noProof/>
        </w:rPr>
        <w:t>s</w:t>
      </w:r>
      <w:r w:rsidR="00B97147" w:rsidRPr="0030544D">
        <w:rPr>
          <w:rFonts w:ascii="Times New Roman" w:eastAsia="MS Mincho" w:hAnsi="Times New Roman"/>
          <w:iCs/>
          <w:noProof/>
        </w:rPr>
        <w:t>hows the requirements rq11 and rq13 are</w:t>
      </w:r>
      <w:r w:rsidR="00B97147" w:rsidRPr="00C67C7F">
        <w:rPr>
          <w:rFonts w:ascii="Times New Roman" w:eastAsia="MS Mincho" w:hAnsi="Times New Roman"/>
          <w:iCs/>
          <w:noProof/>
        </w:rPr>
        <w:t xml:space="preserve"> traced in forward and </w:t>
      </w:r>
      <w:r w:rsidR="00A40FFD" w:rsidRPr="00A116DC">
        <w:rPr>
          <w:rFonts w:ascii="Times New Roman" w:eastAsia="MS Mincho" w:hAnsi="Times New Roman"/>
          <w:iCs/>
          <w:noProof/>
          <w:lang w:eastAsia="zh-CN"/>
        </w:rPr>
        <mc:AlternateContent>
          <mc:Choice Requires="wps">
            <w:drawing>
              <wp:anchor distT="45720" distB="45720" distL="114300" distR="114300" simplePos="0" relativeHeight="251799552" behindDoc="0" locked="0" layoutInCell="1" allowOverlap="0" wp14:anchorId="383243C9" wp14:editId="154CA9B9">
                <wp:simplePos x="0" y="0"/>
                <wp:positionH relativeFrom="margin">
                  <wp:align>center</wp:align>
                </wp:positionH>
                <wp:positionV relativeFrom="margin">
                  <wp:align>top</wp:align>
                </wp:positionV>
                <wp:extent cx="5715000" cy="2331720"/>
                <wp:effectExtent l="0" t="0" r="0" b="0"/>
                <wp:wrapTopAndBottom/>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331720"/>
                        </a:xfrm>
                        <a:prstGeom prst="rect">
                          <a:avLst/>
                        </a:prstGeom>
                        <a:solidFill>
                          <a:srgbClr val="FFFFFF"/>
                        </a:solidFill>
                        <a:ln w="9525">
                          <a:noFill/>
                          <a:miter lim="800000"/>
                          <a:headEnd/>
                          <a:tailEnd/>
                        </a:ln>
                      </wps:spPr>
                      <wps:txbx>
                        <w:txbxContent>
                          <w:p w14:paraId="39E43A29" w14:textId="77777777" w:rsidR="00D617FD" w:rsidRDefault="00D617FD" w:rsidP="00A40FFD">
                            <w:pPr>
                              <w:keepNext/>
                            </w:pPr>
                            <w:r>
                              <w:rPr>
                                <w:noProof/>
                                <w:lang w:eastAsia="zh-CN"/>
                              </w:rPr>
                              <w:drawing>
                                <wp:inline distT="0" distB="0" distL="0" distR="0" wp14:anchorId="5D677EC5" wp14:editId="66773031">
                                  <wp:extent cx="5511800" cy="20027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48" t="23998" r="26925" b="30812"/>
                                          <a:stretch/>
                                        </pic:blipFill>
                                        <pic:spPr bwMode="auto">
                                          <a:xfrm>
                                            <a:off x="0" y="0"/>
                                            <a:ext cx="5511800" cy="2002741"/>
                                          </a:xfrm>
                                          <a:prstGeom prst="rect">
                                            <a:avLst/>
                                          </a:prstGeom>
                                          <a:ln>
                                            <a:noFill/>
                                          </a:ln>
                                          <a:extLst>
                                            <a:ext uri="{53640926-AAD7-44D8-BBD7-CCE9431645EC}">
                                              <a14:shadowObscured xmlns:a14="http://schemas.microsoft.com/office/drawing/2010/main"/>
                                            </a:ext>
                                          </a:extLst>
                                        </pic:spPr>
                                      </pic:pic>
                                    </a:graphicData>
                                  </a:graphic>
                                </wp:inline>
                              </w:drawing>
                            </w:r>
                          </w:p>
                          <w:p w14:paraId="03981CE0" w14:textId="24F598FF" w:rsidR="00D617FD" w:rsidRDefault="00D617FD" w:rsidP="00A40FFD">
                            <w:pPr>
                              <w:pStyle w:val="Caption"/>
                              <w:jc w:val="left"/>
                            </w:pPr>
                            <w:bookmarkStart w:id="9390" w:name="_Ref517567450"/>
                            <w:bookmarkStart w:id="9391" w:name="_Toc525723670"/>
                            <w:r>
                              <w:t xml:space="preserve">Figure </w:t>
                            </w:r>
                            <w:r>
                              <w:rPr>
                                <w:noProof/>
                              </w:rPr>
                              <w:fldChar w:fldCharType="begin"/>
                            </w:r>
                            <w:r>
                              <w:rPr>
                                <w:noProof/>
                              </w:rPr>
                              <w:instrText xml:space="preserve"> SEQ Figure \* ARABIC </w:instrText>
                            </w:r>
                            <w:r>
                              <w:rPr>
                                <w:noProof/>
                              </w:rPr>
                              <w:fldChar w:fldCharType="separate"/>
                            </w:r>
                            <w:ins w:id="9392" w:author="Nasser Mustafa [2]" w:date="2018-09-25T16:42:00Z">
                              <w:r>
                                <w:rPr>
                                  <w:noProof/>
                                </w:rPr>
                                <w:t>31</w:t>
                              </w:r>
                            </w:ins>
                            <w:del w:id="9393" w:author="Nasser Mustafa [2]" w:date="2018-09-25T15:51:00Z">
                              <w:r w:rsidDel="00BF404A">
                                <w:rPr>
                                  <w:noProof/>
                                </w:rPr>
                                <w:delText>30</w:delText>
                              </w:r>
                            </w:del>
                            <w:r>
                              <w:rPr>
                                <w:noProof/>
                              </w:rPr>
                              <w:fldChar w:fldCharType="end"/>
                            </w:r>
                            <w:bookmarkEnd w:id="9390"/>
                            <w:r>
                              <w:t xml:space="preserve">: </w:t>
                            </w:r>
                            <w:r w:rsidRPr="00101C93">
                              <w:rPr>
                                <w:sz w:val="20"/>
                                <w:szCs w:val="20"/>
                              </w:rPr>
                              <w:t>Object traceability diagram for bidirectional traceability between two artifacts</w:t>
                            </w:r>
                            <w:bookmarkEnd w:id="9391"/>
                          </w:p>
                          <w:p w14:paraId="7D987904" w14:textId="77777777" w:rsidR="00D617FD" w:rsidRDefault="00D617FD" w:rsidP="00A40F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243C9" id="_x0000_s1076" type="#_x0000_t202" style="position:absolute;left:0;text-align:left;margin-left:0;margin-top:0;width:450pt;height:183.6pt;z-index:25179955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" o:allowoverlap="f" stroked="f">
                <v:textbox>
                  <w:txbxContent>
                    <w:p w14:paraId="39E43A29" w14:textId="77777777" w:rsidR="00D617FD" w:rsidRDefault="00D617FD" w:rsidP="00A40FFD">
                      <w:pPr>
                        <w:keepNext/>
                      </w:pPr>
                      <w:r>
                        <w:rPr>
                          <w:noProof/>
                          <w:lang w:eastAsia="zh-CN"/>
                        </w:rPr>
                        <w:drawing>
                          <wp:inline distT="0" distB="0" distL="0" distR="0" wp14:anchorId="5D677EC5" wp14:editId="66773031">
                            <wp:extent cx="5511800" cy="20027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48" t="23998" r="26925" b="30812"/>
                                    <a:stretch/>
                                  </pic:blipFill>
                                  <pic:spPr bwMode="auto">
                                    <a:xfrm>
                                      <a:off x="0" y="0"/>
                                      <a:ext cx="5511800" cy="2002741"/>
                                    </a:xfrm>
                                    <a:prstGeom prst="rect">
                                      <a:avLst/>
                                    </a:prstGeom>
                                    <a:ln>
                                      <a:noFill/>
                                    </a:ln>
                                    <a:extLst>
                                      <a:ext uri="{53640926-AAD7-44D8-BBD7-CCE9431645EC}">
                                        <a14:shadowObscured xmlns:a14="http://schemas.microsoft.com/office/drawing/2010/main"/>
                                      </a:ext>
                                    </a:extLst>
                                  </pic:spPr>
                                </pic:pic>
                              </a:graphicData>
                            </a:graphic>
                          </wp:inline>
                        </w:drawing>
                      </w:r>
                    </w:p>
                    <w:p w14:paraId="03981CE0" w14:textId="24F598FF" w:rsidR="00D617FD" w:rsidRDefault="00D617FD" w:rsidP="00A40FFD">
                      <w:pPr>
                        <w:pStyle w:val="Caption"/>
                        <w:jc w:val="left"/>
                      </w:pPr>
                      <w:bookmarkStart w:id="9394" w:name="_Ref517567450"/>
                      <w:bookmarkStart w:id="9395" w:name="_Toc525723670"/>
                      <w:r>
                        <w:t xml:space="preserve">Figure </w:t>
                      </w:r>
                      <w:r>
                        <w:rPr>
                          <w:noProof/>
                        </w:rPr>
                        <w:fldChar w:fldCharType="begin"/>
                      </w:r>
                      <w:r>
                        <w:rPr>
                          <w:noProof/>
                        </w:rPr>
                        <w:instrText xml:space="preserve"> SEQ Figure \* ARABIC </w:instrText>
                      </w:r>
                      <w:r>
                        <w:rPr>
                          <w:noProof/>
                        </w:rPr>
                        <w:fldChar w:fldCharType="separate"/>
                      </w:r>
                      <w:ins w:id="9396" w:author="Nasser Mustafa [2]" w:date="2018-09-25T16:42:00Z">
                        <w:r>
                          <w:rPr>
                            <w:noProof/>
                          </w:rPr>
                          <w:t>31</w:t>
                        </w:r>
                      </w:ins>
                      <w:del w:id="9397" w:author="Nasser Mustafa [2]" w:date="2018-09-25T15:51:00Z">
                        <w:r w:rsidDel="00BF404A">
                          <w:rPr>
                            <w:noProof/>
                          </w:rPr>
                          <w:delText>30</w:delText>
                        </w:r>
                      </w:del>
                      <w:r>
                        <w:rPr>
                          <w:noProof/>
                        </w:rPr>
                        <w:fldChar w:fldCharType="end"/>
                      </w:r>
                      <w:bookmarkEnd w:id="9394"/>
                      <w:r>
                        <w:t xml:space="preserve">: </w:t>
                      </w:r>
                      <w:r w:rsidRPr="00101C93">
                        <w:rPr>
                          <w:sz w:val="20"/>
                          <w:szCs w:val="20"/>
                        </w:rPr>
                        <w:t>Object traceability diagram for bidirectional traceability between two artifacts</w:t>
                      </w:r>
                      <w:bookmarkEnd w:id="9395"/>
                    </w:p>
                    <w:p w14:paraId="7D987904" w14:textId="77777777" w:rsidR="00D617FD" w:rsidRDefault="00D617FD" w:rsidP="00A40FFD"/>
                  </w:txbxContent>
                </v:textbox>
                <w10:wrap type="topAndBottom" anchorx="margin" anchory="margin"/>
              </v:shape>
            </w:pict>
          </mc:Fallback>
        </mc:AlternateContent>
      </w:r>
      <w:r w:rsidR="00B97147" w:rsidRPr="00C67C7F">
        <w:rPr>
          <w:rFonts w:ascii="Times New Roman" w:eastAsia="MS Mincho" w:hAnsi="Times New Roman"/>
          <w:iCs/>
          <w:noProof/>
        </w:rPr>
        <w:t xml:space="preserve">backward directions. The forward trace link from rq11 to rq13 is </w:t>
      </w:r>
      <w:r w:rsidR="00B97147" w:rsidRPr="00C67C7F">
        <w:rPr>
          <w:rFonts w:ascii="Times New Roman" w:eastAsia="MS Mincho" w:hAnsi="Times New Roman"/>
          <w:i/>
          <w:iCs/>
          <w:noProof/>
        </w:rPr>
        <w:t>Derive</w:t>
      </w:r>
      <w:r w:rsidR="00B97147" w:rsidRPr="00C67C7F">
        <w:rPr>
          <w:rFonts w:ascii="Times New Roman" w:eastAsia="MS Mincho" w:hAnsi="Times New Roman"/>
          <w:iCs/>
          <w:noProof/>
        </w:rPr>
        <w:t>, and the backward trace</w:t>
      </w:r>
      <w:r w:rsidR="00F910CA">
        <w:rPr>
          <w:rFonts w:ascii="Times New Roman" w:eastAsia="MS Mincho" w:hAnsi="Times New Roman"/>
          <w:iCs/>
          <w:noProof/>
        </w:rPr>
        <w:t xml:space="preserve"> </w:t>
      </w:r>
      <w:r w:rsidR="00B97147" w:rsidRPr="002D6A49">
        <w:rPr>
          <w:rFonts w:ascii="Times New Roman" w:eastAsia="MS Mincho" w:hAnsi="Times New Roman"/>
          <w:iCs/>
          <w:noProof/>
        </w:rPr>
        <w:t xml:space="preserve">link from rq13 to rq11 is </w:t>
      </w:r>
      <w:r w:rsidR="0030544D" w:rsidRPr="002D6A49">
        <w:rPr>
          <w:rFonts w:ascii="Times New Roman" w:eastAsia="MS Mincho" w:hAnsi="Times New Roman"/>
          <w:i/>
          <w:iCs/>
          <w:noProof/>
        </w:rPr>
        <w:t>DerivedFrom</w:t>
      </w:r>
      <w:r w:rsidR="00B97147" w:rsidRPr="002D6A49">
        <w:rPr>
          <w:rFonts w:ascii="Times New Roman" w:eastAsia="MS Mincho" w:hAnsi="Times New Roman"/>
          <w:iCs/>
          <w:noProof/>
        </w:rPr>
        <w:t xml:space="preserve">. The </w:t>
      </w:r>
      <w:r w:rsidRPr="002D6A49">
        <w:rPr>
          <w:rFonts w:ascii="Times New Roman" w:eastAsia="MS Mincho" w:hAnsi="Times New Roman"/>
          <w:iCs/>
          <w:noProof/>
        </w:rPr>
        <w:t>validation case</w:t>
      </w:r>
      <w:r w:rsidR="00B97147" w:rsidRPr="002D6A49">
        <w:rPr>
          <w:rFonts w:ascii="Times New Roman" w:eastAsia="MS Mincho" w:hAnsi="Times New Roman"/>
          <w:iCs/>
          <w:noProof/>
        </w:rPr>
        <w:t xml:space="preserve"> satisfies the validation criteria </w:t>
      </w:r>
      <w:r w:rsidR="00B97147" w:rsidRPr="002D6A49">
        <w:rPr>
          <w:rFonts w:ascii="Times New Roman" w:eastAsia="MS Mincho" w:hAnsi="Times New Roman"/>
          <w:iCs/>
          <w:noProof/>
        </w:rPr>
        <w:fldChar w:fldCharType="begin"/>
      </w:r>
      <w:r w:rsidR="00B97147" w:rsidRPr="002D6A49">
        <w:rPr>
          <w:rFonts w:ascii="Times New Roman" w:eastAsia="MS Mincho" w:hAnsi="Times New Roman"/>
          <w:iCs/>
          <w:noProof/>
        </w:rPr>
        <w:instrText xml:space="preserve"> REF _Ref482757054 \r \h  \* MERGEFORMAT </w:instrText>
      </w:r>
      <w:r w:rsidR="00B97147" w:rsidRPr="002D6A49">
        <w:rPr>
          <w:rFonts w:ascii="Times New Roman" w:eastAsia="MS Mincho" w:hAnsi="Times New Roman"/>
          <w:iCs/>
          <w:noProof/>
        </w:rPr>
      </w:r>
      <w:r w:rsidR="00B97147" w:rsidRPr="002D6A49">
        <w:rPr>
          <w:rFonts w:ascii="Times New Roman" w:eastAsia="MS Mincho" w:hAnsi="Times New Roman"/>
          <w:iCs/>
          <w:noProof/>
        </w:rPr>
        <w:fldChar w:fldCharType="separate"/>
      </w:r>
      <w:r w:rsidR="00047800">
        <w:rPr>
          <w:rFonts w:ascii="Times New Roman" w:eastAsia="MS Mincho" w:hAnsi="Times New Roman"/>
          <w:iCs/>
          <w:noProof/>
        </w:rPr>
        <w:t>ValCr9</w:t>
      </w:r>
      <w:r w:rsidR="00B97147" w:rsidRPr="002D6A49">
        <w:rPr>
          <w:rFonts w:ascii="Times New Roman" w:eastAsia="MS Mincho" w:hAnsi="Times New Roman"/>
          <w:iCs/>
          <w:noProof/>
        </w:rPr>
        <w:fldChar w:fldCharType="end"/>
      </w:r>
      <w:r w:rsidR="00B97147" w:rsidRPr="002D6A49">
        <w:rPr>
          <w:rFonts w:ascii="Times New Roman" w:eastAsia="MS Mincho" w:hAnsi="Times New Roman"/>
          <w:iCs/>
          <w:noProof/>
        </w:rPr>
        <w:t xml:space="preserve">. </w:t>
      </w:r>
    </w:p>
    <w:p w14:paraId="1CA10A97" w14:textId="2FC009B5" w:rsidR="00B97147" w:rsidRPr="00C67C7F" w:rsidRDefault="00A40FFD" w:rsidP="00A03164">
      <w:pPr>
        <w:pStyle w:val="ListParagraph"/>
        <w:numPr>
          <w:ilvl w:val="0"/>
          <w:numId w:val="50"/>
        </w:numPr>
        <w:tabs>
          <w:tab w:val="left" w:pos="900"/>
        </w:tabs>
        <w:spacing w:line="480" w:lineRule="auto"/>
        <w:jc w:val="both"/>
        <w:rPr>
          <w:rFonts w:ascii="Times New Roman" w:hAnsi="Times New Roman"/>
        </w:rPr>
      </w:pPr>
      <w:r w:rsidRPr="00B22148">
        <w:rPr>
          <w:rFonts w:ascii="Times New Roman" w:eastAsia="MS Mincho" w:hAnsi="Times New Roman"/>
          <w:iCs/>
          <w:noProof/>
          <w:lang w:eastAsia="zh-CN"/>
        </w:rPr>
        <mc:AlternateContent>
          <mc:Choice Requires="wps">
            <w:drawing>
              <wp:anchor distT="45720" distB="45720" distL="114300" distR="114300" simplePos="0" relativeHeight="251801600" behindDoc="0" locked="0" layoutInCell="1" allowOverlap="0" wp14:anchorId="1FE1BEBD" wp14:editId="2B6EC792">
                <wp:simplePos x="0" y="0"/>
                <wp:positionH relativeFrom="margin">
                  <wp:align>center</wp:align>
                </wp:positionH>
                <wp:positionV relativeFrom="margin">
                  <wp:posOffset>4422957</wp:posOffset>
                </wp:positionV>
                <wp:extent cx="5715000" cy="2633472"/>
                <wp:effectExtent l="0" t="0" r="0" b="0"/>
                <wp:wrapTopAndBottom/>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633472"/>
                        </a:xfrm>
                        <a:prstGeom prst="rect">
                          <a:avLst/>
                        </a:prstGeom>
                        <a:solidFill>
                          <a:srgbClr val="FFFFFF"/>
                        </a:solidFill>
                        <a:ln w="9525">
                          <a:noFill/>
                          <a:miter lim="800000"/>
                          <a:headEnd/>
                          <a:tailEnd/>
                        </a:ln>
                      </wps:spPr>
                      <wps:txbx>
                        <w:txbxContent>
                          <w:p w14:paraId="3AF96E04" w14:textId="77777777" w:rsidR="00D617FD" w:rsidRDefault="00D617FD" w:rsidP="00A40FFD">
                            <w:pPr>
                              <w:keepNext/>
                            </w:pPr>
                            <w:r>
                              <w:rPr>
                                <w:noProof/>
                                <w:lang w:eastAsia="zh-CN"/>
                              </w:rPr>
                              <w:drawing>
                                <wp:inline distT="0" distB="0" distL="0" distR="0" wp14:anchorId="71E10D86" wp14:editId="61D0B168">
                                  <wp:extent cx="5473041" cy="227058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2" t="30335" r="13000" b="17892"/>
                                          <a:stretch/>
                                        </pic:blipFill>
                                        <pic:spPr bwMode="auto">
                                          <a:xfrm>
                                            <a:off x="0" y="0"/>
                                            <a:ext cx="5504296" cy="2283556"/>
                                          </a:xfrm>
                                          <a:prstGeom prst="rect">
                                            <a:avLst/>
                                          </a:prstGeom>
                                          <a:ln>
                                            <a:noFill/>
                                          </a:ln>
                                          <a:extLst>
                                            <a:ext uri="{53640926-AAD7-44D8-BBD7-CCE9431645EC}">
                                              <a14:shadowObscured xmlns:a14="http://schemas.microsoft.com/office/drawing/2010/main"/>
                                            </a:ext>
                                          </a:extLst>
                                        </pic:spPr>
                                      </pic:pic>
                                    </a:graphicData>
                                  </a:graphic>
                                </wp:inline>
                              </w:drawing>
                            </w:r>
                          </w:p>
                          <w:p w14:paraId="0DFE5A76" w14:textId="70F1906F" w:rsidR="00D617FD" w:rsidRPr="007C426B" w:rsidRDefault="00D617FD" w:rsidP="00A40FFD">
                            <w:pPr>
                              <w:pStyle w:val="Caption"/>
                              <w:jc w:val="left"/>
                              <w:rPr>
                                <w:sz w:val="20"/>
                                <w:szCs w:val="20"/>
                              </w:rPr>
                            </w:pPr>
                            <w:bookmarkStart w:id="9398" w:name="_Ref517470911"/>
                            <w:bookmarkStart w:id="9399" w:name="_Toc525723671"/>
                            <w:r w:rsidRPr="007C426B">
                              <w:rPr>
                                <w:sz w:val="20"/>
                                <w:szCs w:val="20"/>
                              </w:rPr>
                              <w:t xml:space="preserve">Figure </w:t>
                            </w:r>
                            <w:r w:rsidRPr="007C426B">
                              <w:rPr>
                                <w:sz w:val="20"/>
                                <w:szCs w:val="20"/>
                              </w:rPr>
                              <w:fldChar w:fldCharType="begin"/>
                            </w:r>
                            <w:r w:rsidRPr="007C426B">
                              <w:rPr>
                                <w:sz w:val="20"/>
                                <w:szCs w:val="20"/>
                              </w:rPr>
                              <w:instrText xml:space="preserve"> SEQ Figure \* ARABIC </w:instrText>
                            </w:r>
                            <w:r w:rsidRPr="007C426B">
                              <w:rPr>
                                <w:sz w:val="20"/>
                                <w:szCs w:val="20"/>
                              </w:rPr>
                              <w:fldChar w:fldCharType="separate"/>
                            </w:r>
                            <w:ins w:id="9400" w:author="Nasser Mustafa [2]" w:date="2018-09-25T16:42:00Z">
                              <w:r>
                                <w:rPr>
                                  <w:noProof/>
                                  <w:sz w:val="20"/>
                                  <w:szCs w:val="20"/>
                                </w:rPr>
                                <w:t>32</w:t>
                              </w:r>
                            </w:ins>
                            <w:del w:id="9401" w:author="Nasser Mustafa [2]" w:date="2018-09-25T15:51:00Z">
                              <w:r w:rsidDel="00BF404A">
                                <w:rPr>
                                  <w:noProof/>
                                  <w:sz w:val="20"/>
                                  <w:szCs w:val="20"/>
                                </w:rPr>
                                <w:delText>31</w:delText>
                              </w:r>
                            </w:del>
                            <w:r w:rsidRPr="007C426B">
                              <w:rPr>
                                <w:sz w:val="20"/>
                                <w:szCs w:val="20"/>
                              </w:rPr>
                              <w:fldChar w:fldCharType="end"/>
                            </w:r>
                            <w:bookmarkEnd w:id="9398"/>
                            <w:r w:rsidRPr="007C426B">
                              <w:rPr>
                                <w:sz w:val="20"/>
                                <w:szCs w:val="20"/>
                              </w:rPr>
                              <w:t>: Traceability object diagram for applying a constraint on trace link</w:t>
                            </w:r>
                            <w:bookmarkEnd w:id="93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1BEBD" id="_x0000_s1077" type="#_x0000_t202" style="position:absolute;left:0;text-align:left;margin-left:0;margin-top:348.25pt;width:450pt;height:207.35pt;z-index:25180160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" o:allowoverlap="f" stroked="f">
                <v:textbox>
                  <w:txbxContent>
                    <w:p w14:paraId="3AF96E04" w14:textId="77777777" w:rsidR="00D617FD" w:rsidRDefault="00D617FD" w:rsidP="00A40FFD">
                      <w:pPr>
                        <w:keepNext/>
                      </w:pPr>
                      <w:r>
                        <w:rPr>
                          <w:noProof/>
                          <w:lang w:eastAsia="zh-CN"/>
                        </w:rPr>
                        <w:drawing>
                          <wp:inline distT="0" distB="0" distL="0" distR="0" wp14:anchorId="71E10D86" wp14:editId="61D0B168">
                            <wp:extent cx="5473041" cy="227058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42" t="30335" r="13000" b="17892"/>
                                    <a:stretch/>
                                  </pic:blipFill>
                                  <pic:spPr bwMode="auto">
                                    <a:xfrm>
                                      <a:off x="0" y="0"/>
                                      <a:ext cx="5504296" cy="2283556"/>
                                    </a:xfrm>
                                    <a:prstGeom prst="rect">
                                      <a:avLst/>
                                    </a:prstGeom>
                                    <a:ln>
                                      <a:noFill/>
                                    </a:ln>
                                    <a:extLst>
                                      <a:ext uri="{53640926-AAD7-44D8-BBD7-CCE9431645EC}">
                                        <a14:shadowObscured xmlns:a14="http://schemas.microsoft.com/office/drawing/2010/main"/>
                                      </a:ext>
                                    </a:extLst>
                                  </pic:spPr>
                                </pic:pic>
                              </a:graphicData>
                            </a:graphic>
                          </wp:inline>
                        </w:drawing>
                      </w:r>
                    </w:p>
                    <w:p w14:paraId="0DFE5A76" w14:textId="70F1906F" w:rsidR="00D617FD" w:rsidRPr="007C426B" w:rsidRDefault="00D617FD" w:rsidP="00A40FFD">
                      <w:pPr>
                        <w:pStyle w:val="Caption"/>
                        <w:jc w:val="left"/>
                        <w:rPr>
                          <w:sz w:val="20"/>
                          <w:szCs w:val="20"/>
                        </w:rPr>
                      </w:pPr>
                      <w:bookmarkStart w:id="9402" w:name="_Ref517470911"/>
                      <w:bookmarkStart w:id="9403" w:name="_Toc525723671"/>
                      <w:r w:rsidRPr="007C426B">
                        <w:rPr>
                          <w:sz w:val="20"/>
                          <w:szCs w:val="20"/>
                        </w:rPr>
                        <w:t xml:space="preserve">Figure </w:t>
                      </w:r>
                      <w:r w:rsidRPr="007C426B">
                        <w:rPr>
                          <w:sz w:val="20"/>
                          <w:szCs w:val="20"/>
                        </w:rPr>
                        <w:fldChar w:fldCharType="begin"/>
                      </w:r>
                      <w:r w:rsidRPr="007C426B">
                        <w:rPr>
                          <w:sz w:val="20"/>
                          <w:szCs w:val="20"/>
                        </w:rPr>
                        <w:instrText xml:space="preserve"> SEQ Figure \* ARABIC </w:instrText>
                      </w:r>
                      <w:r w:rsidRPr="007C426B">
                        <w:rPr>
                          <w:sz w:val="20"/>
                          <w:szCs w:val="20"/>
                        </w:rPr>
                        <w:fldChar w:fldCharType="separate"/>
                      </w:r>
                      <w:ins w:id="9404" w:author="Nasser Mustafa [2]" w:date="2018-09-25T16:42:00Z">
                        <w:r>
                          <w:rPr>
                            <w:noProof/>
                            <w:sz w:val="20"/>
                            <w:szCs w:val="20"/>
                          </w:rPr>
                          <w:t>32</w:t>
                        </w:r>
                      </w:ins>
                      <w:del w:id="9405" w:author="Nasser Mustafa [2]" w:date="2018-09-25T15:51:00Z">
                        <w:r w:rsidDel="00BF404A">
                          <w:rPr>
                            <w:noProof/>
                            <w:sz w:val="20"/>
                            <w:szCs w:val="20"/>
                          </w:rPr>
                          <w:delText>31</w:delText>
                        </w:r>
                      </w:del>
                      <w:r w:rsidRPr="007C426B">
                        <w:rPr>
                          <w:sz w:val="20"/>
                          <w:szCs w:val="20"/>
                        </w:rPr>
                        <w:fldChar w:fldCharType="end"/>
                      </w:r>
                      <w:bookmarkEnd w:id="9402"/>
                      <w:r w:rsidRPr="007C426B">
                        <w:rPr>
                          <w:sz w:val="20"/>
                          <w:szCs w:val="20"/>
                        </w:rPr>
                        <w:t>: Traceability object diagram for applying a constraint on trace link</w:t>
                      </w:r>
                      <w:bookmarkEnd w:id="9403"/>
                    </w:p>
                  </w:txbxContent>
                </v:textbox>
                <w10:wrap type="topAndBottom" anchorx="margin" anchory="margin"/>
              </v:shape>
            </w:pict>
          </mc:Fallback>
        </mc:AlternateContent>
      </w:r>
      <w:r w:rsidR="006946DA">
        <w:rPr>
          <w:rFonts w:ascii="Times New Roman" w:eastAsia="MS Mincho" w:hAnsi="Times New Roman"/>
          <w:iCs/>
          <w:noProof/>
        </w:rPr>
        <w:t>Validation case</w:t>
      </w:r>
      <w:r w:rsidR="009723E6">
        <w:rPr>
          <w:rFonts w:ascii="Times New Roman" w:eastAsia="MS Mincho" w:hAnsi="Times New Roman"/>
          <w:iCs/>
          <w:noProof/>
        </w:rPr>
        <w:t xml:space="preserve"> 7</w:t>
      </w:r>
      <w:r w:rsidR="00B97147" w:rsidRPr="00C67C7F">
        <w:rPr>
          <w:rFonts w:ascii="Times New Roman" w:eastAsia="MS Mincho" w:hAnsi="Times New Roman"/>
          <w:iCs/>
          <w:noProof/>
        </w:rPr>
        <w:t xml:space="preserve">: it tests whether the traceability model </w:t>
      </w:r>
      <w:r w:rsidR="0030544D">
        <w:rPr>
          <w:rFonts w:ascii="Times New Roman" w:eastAsia="MS Mincho" w:hAnsi="Times New Roman"/>
          <w:iCs/>
          <w:noProof/>
        </w:rPr>
        <w:t>allows</w:t>
      </w:r>
      <w:r w:rsidR="00B97147" w:rsidRPr="00C67C7F">
        <w:rPr>
          <w:rFonts w:ascii="Times New Roman" w:eastAsia="MS Mincho" w:hAnsi="Times New Roman"/>
          <w:iCs/>
          <w:noProof/>
        </w:rPr>
        <w:t xml:space="preserve"> applying a constraint to an artifact. </w:t>
      </w:r>
      <w:r w:rsidR="00814AF1">
        <w:rPr>
          <w:rFonts w:ascii="Times New Roman" w:eastAsia="MS Mincho" w:hAnsi="Times New Roman"/>
          <w:iCs/>
          <w:noProof/>
        </w:rPr>
        <w:t xml:space="preserve">Since we did not implement our traceability management system, we </w:t>
      </w:r>
      <w:r w:rsidR="00814AF1" w:rsidRPr="00C67C7F">
        <w:rPr>
          <w:rFonts w:ascii="Times New Roman" w:eastAsia="MS Mincho" w:hAnsi="Times New Roman"/>
          <w:iCs/>
          <w:noProof/>
        </w:rPr>
        <w:t>s</w:t>
      </w:r>
      <w:r w:rsidR="00F910CA">
        <w:rPr>
          <w:rFonts w:ascii="Times New Roman" w:eastAsia="MS Mincho" w:hAnsi="Times New Roman"/>
          <w:iCs/>
          <w:noProof/>
        </w:rPr>
        <w:t>i</w:t>
      </w:r>
      <w:r w:rsidR="00814AF1" w:rsidRPr="00C67C7F">
        <w:rPr>
          <w:rFonts w:ascii="Times New Roman" w:eastAsia="MS Mincho" w:hAnsi="Times New Roman"/>
          <w:iCs/>
          <w:noProof/>
        </w:rPr>
        <w:t>m</w:t>
      </w:r>
      <w:r w:rsidR="00F910CA">
        <w:rPr>
          <w:rFonts w:ascii="Times New Roman" w:eastAsia="MS Mincho" w:hAnsi="Times New Roman"/>
          <w:iCs/>
          <w:noProof/>
        </w:rPr>
        <w:t>u</w:t>
      </w:r>
      <w:r w:rsidR="00814AF1" w:rsidRPr="00C67C7F">
        <w:rPr>
          <w:rFonts w:ascii="Times New Roman" w:eastAsia="MS Mincho" w:hAnsi="Times New Roman"/>
          <w:iCs/>
          <w:noProof/>
        </w:rPr>
        <w:t xml:space="preserve">lated </w:t>
      </w:r>
      <w:r w:rsidR="00814AF1">
        <w:rPr>
          <w:rFonts w:ascii="Times New Roman" w:eastAsia="MS Mincho" w:hAnsi="Times New Roman"/>
          <w:iCs/>
          <w:noProof/>
        </w:rPr>
        <w:t xml:space="preserve">this </w:t>
      </w:r>
      <w:r w:rsidR="00814AF1" w:rsidRPr="00C67C7F">
        <w:rPr>
          <w:rFonts w:ascii="Times New Roman" w:eastAsia="MS Mincho" w:hAnsi="Times New Roman"/>
          <w:iCs/>
          <w:noProof/>
        </w:rPr>
        <w:t xml:space="preserve">by writing a constraint on </w:t>
      </w:r>
      <w:r w:rsidR="00F910CA">
        <w:rPr>
          <w:rFonts w:ascii="Times New Roman" w:eastAsia="MS Mincho" w:hAnsi="Times New Roman"/>
          <w:iCs/>
          <w:noProof/>
        </w:rPr>
        <w:t xml:space="preserve">the </w:t>
      </w:r>
      <w:r w:rsidR="00814AF1">
        <w:rPr>
          <w:rFonts w:ascii="Times New Roman" w:eastAsia="MS Mincho" w:hAnsi="Times New Roman"/>
          <w:iCs/>
          <w:noProof/>
        </w:rPr>
        <w:t>Trac</w:t>
      </w:r>
      <w:r w:rsidR="00F910CA">
        <w:rPr>
          <w:rFonts w:ascii="Times New Roman" w:eastAsia="MS Mincho" w:hAnsi="Times New Roman"/>
          <w:iCs/>
          <w:noProof/>
        </w:rPr>
        <w:t>e</w:t>
      </w:r>
      <w:r w:rsidR="00814AF1">
        <w:rPr>
          <w:rFonts w:ascii="Times New Roman" w:eastAsia="MS Mincho" w:hAnsi="Times New Roman"/>
          <w:iCs/>
          <w:noProof/>
        </w:rPr>
        <w:t>L</w:t>
      </w:r>
      <w:r w:rsidR="00814AF1" w:rsidRPr="00C67C7F">
        <w:rPr>
          <w:rFonts w:ascii="Times New Roman" w:eastAsia="MS Mincho" w:hAnsi="Times New Roman"/>
          <w:iCs/>
          <w:noProof/>
        </w:rPr>
        <w:t xml:space="preserve">ink </w:t>
      </w:r>
      <w:r w:rsidR="00814AF1">
        <w:rPr>
          <w:rFonts w:ascii="Times New Roman" w:eastAsia="MS Mincho" w:hAnsi="Times New Roman"/>
          <w:iCs/>
          <w:noProof/>
        </w:rPr>
        <w:t xml:space="preserve">class </w:t>
      </w:r>
      <w:r w:rsidR="00814AF1" w:rsidRPr="00C67C7F">
        <w:rPr>
          <w:rFonts w:ascii="Times New Roman" w:eastAsia="MS Mincho" w:hAnsi="Times New Roman"/>
          <w:iCs/>
          <w:noProof/>
        </w:rPr>
        <w:t xml:space="preserve">such that the source and target artifacts of a trace link cannot be the same. </w:t>
      </w:r>
      <w:r w:rsidR="00B97147" w:rsidRPr="00C67C7F">
        <w:rPr>
          <w:rFonts w:ascii="Times New Roman" w:eastAsia="MS Mincho" w:hAnsi="Times New Roman"/>
          <w:iCs/>
          <w:noProof/>
        </w:rPr>
        <w:t xml:space="preserve">The </w:t>
      </w:r>
      <w:r w:rsidR="006946DA">
        <w:rPr>
          <w:rFonts w:ascii="Times New Roman" w:eastAsia="MS Mincho" w:hAnsi="Times New Roman"/>
          <w:iCs/>
          <w:noProof/>
        </w:rPr>
        <w:t>validation case</w:t>
      </w:r>
      <w:r w:rsidR="00B97147" w:rsidRPr="00C67C7F">
        <w:rPr>
          <w:rFonts w:ascii="Times New Roman" w:eastAsia="MS Mincho" w:hAnsi="Times New Roman"/>
          <w:iCs/>
          <w:noProof/>
        </w:rPr>
        <w:t xml:space="preserve"> validates the validation </w:t>
      </w:r>
      <w:r w:rsidR="00B97147" w:rsidRPr="00814AF1">
        <w:rPr>
          <w:rFonts w:ascii="Times New Roman" w:eastAsia="MS Mincho" w:hAnsi="Times New Roman"/>
          <w:iCs/>
          <w:noProof/>
        </w:rPr>
        <w:t xml:space="preserve">criteria </w:t>
      </w:r>
      <w:r w:rsidR="00B97147" w:rsidRPr="00814AF1">
        <w:rPr>
          <w:rFonts w:ascii="Times New Roman" w:eastAsia="MS Mincho" w:hAnsi="Times New Roman"/>
          <w:iCs/>
          <w:noProof/>
        </w:rPr>
        <w:fldChar w:fldCharType="begin"/>
      </w:r>
      <w:r w:rsidR="00B97147" w:rsidRPr="00814AF1">
        <w:rPr>
          <w:rFonts w:ascii="Times New Roman" w:eastAsia="MS Mincho" w:hAnsi="Times New Roman"/>
          <w:iCs/>
          <w:noProof/>
        </w:rPr>
        <w:instrText xml:space="preserve"> REF _Ref513413724 \r \h  \* MERGEFORMAT </w:instrText>
      </w:r>
      <w:r w:rsidR="00B97147" w:rsidRPr="00814AF1">
        <w:rPr>
          <w:rFonts w:ascii="Times New Roman" w:eastAsia="MS Mincho" w:hAnsi="Times New Roman"/>
          <w:iCs/>
          <w:noProof/>
        </w:rPr>
      </w:r>
      <w:r w:rsidR="00B97147" w:rsidRPr="00814AF1">
        <w:rPr>
          <w:rFonts w:ascii="Times New Roman" w:eastAsia="MS Mincho" w:hAnsi="Times New Roman"/>
          <w:iCs/>
          <w:noProof/>
        </w:rPr>
        <w:fldChar w:fldCharType="separate"/>
      </w:r>
      <w:r w:rsidR="00047800">
        <w:rPr>
          <w:rFonts w:ascii="Times New Roman" w:eastAsia="MS Mincho" w:hAnsi="Times New Roman"/>
          <w:iCs/>
          <w:noProof/>
        </w:rPr>
        <w:t>ValCr5</w:t>
      </w:r>
      <w:r w:rsidR="00B97147" w:rsidRPr="00814AF1">
        <w:rPr>
          <w:rFonts w:ascii="Times New Roman" w:eastAsia="MS Mincho" w:hAnsi="Times New Roman"/>
          <w:iCs/>
          <w:noProof/>
        </w:rPr>
        <w:fldChar w:fldCharType="end"/>
      </w:r>
      <w:r w:rsidR="00B97147" w:rsidRPr="00814AF1">
        <w:rPr>
          <w:rFonts w:ascii="Times New Roman" w:eastAsia="MS Mincho" w:hAnsi="Times New Roman"/>
          <w:iCs/>
          <w:noProof/>
        </w:rPr>
        <w:t xml:space="preserve">. </w:t>
      </w:r>
      <w:r w:rsidR="00814AF1" w:rsidRPr="00814AF1">
        <w:rPr>
          <w:rFonts w:ascii="Times New Roman" w:eastAsia="MS Mincho" w:hAnsi="Times New Roman"/>
          <w:iCs/>
          <w:noProof/>
        </w:rPr>
        <w:fldChar w:fldCharType="begin"/>
      </w:r>
      <w:r w:rsidR="00814AF1" w:rsidRPr="00814AF1">
        <w:rPr>
          <w:rFonts w:ascii="Times New Roman" w:eastAsia="MS Mincho" w:hAnsi="Times New Roman"/>
          <w:iCs/>
          <w:noProof/>
        </w:rPr>
        <w:instrText xml:space="preserve"> REF _Ref517470911 \h </w:instrText>
      </w:r>
      <w:r w:rsidR="00814AF1">
        <w:rPr>
          <w:rFonts w:ascii="Times New Roman" w:eastAsia="MS Mincho" w:hAnsi="Times New Roman"/>
          <w:iCs/>
          <w:noProof/>
        </w:rPr>
        <w:instrText xml:space="preserve"> \* MERGEFORMAT </w:instrText>
      </w:r>
      <w:r w:rsidR="00814AF1" w:rsidRPr="00814AF1">
        <w:rPr>
          <w:rFonts w:ascii="Times New Roman" w:eastAsia="MS Mincho" w:hAnsi="Times New Roman"/>
          <w:iCs/>
          <w:noProof/>
        </w:rPr>
      </w:r>
      <w:r w:rsidR="00814AF1" w:rsidRPr="00814AF1">
        <w:rPr>
          <w:rFonts w:ascii="Times New Roman" w:eastAsia="MS Mincho" w:hAnsi="Times New Roman"/>
          <w:iCs/>
          <w:noProof/>
        </w:rPr>
        <w:fldChar w:fldCharType="separate"/>
      </w:r>
      <w:ins w:id="9406" w:author="Nasser Mustafa [2]" w:date="2018-09-26T11:08:00Z">
        <w:r w:rsidR="00047800" w:rsidRPr="00047800">
          <w:rPr>
            <w:rFonts w:ascii="Times New Roman" w:hAnsi="Times New Roman"/>
            <w:rPrChange w:id="9407" w:author="Nasser Mustafa [2]" w:date="2018-09-26T11:08:00Z">
              <w:rPr>
                <w:sz w:val="20"/>
                <w:szCs w:val="20"/>
              </w:rPr>
            </w:rPrChange>
          </w:rPr>
          <w:t xml:space="preserve">Figure </w:t>
        </w:r>
        <w:r w:rsidR="00047800" w:rsidRPr="00047800">
          <w:rPr>
            <w:rFonts w:ascii="Times New Roman" w:hAnsi="Times New Roman"/>
            <w:noProof/>
            <w:rPrChange w:id="9408" w:author="Nasser Mustafa [2]" w:date="2018-09-26T11:08:00Z">
              <w:rPr>
                <w:noProof/>
                <w:sz w:val="20"/>
                <w:szCs w:val="20"/>
              </w:rPr>
            </w:rPrChange>
          </w:rPr>
          <w:t>32</w:t>
        </w:r>
      </w:ins>
      <w:del w:id="9409" w:author="Nasser Mustafa [2]" w:date="2018-09-19T14:47:00Z">
        <w:r w:rsidR="00C779F7" w:rsidRPr="009170DB" w:rsidDel="00740534">
          <w:rPr>
            <w:rFonts w:ascii="Times New Roman" w:hAnsi="Times New Roman"/>
          </w:rPr>
          <w:delText xml:space="preserve">Figure </w:delText>
        </w:r>
        <w:r w:rsidR="00C779F7" w:rsidRPr="009170DB" w:rsidDel="00740534">
          <w:rPr>
            <w:rFonts w:ascii="Times New Roman" w:hAnsi="Times New Roman"/>
            <w:noProof/>
          </w:rPr>
          <w:delText>31</w:delText>
        </w:r>
      </w:del>
      <w:r w:rsidR="00814AF1" w:rsidRPr="00814AF1">
        <w:rPr>
          <w:rFonts w:ascii="Times New Roman" w:eastAsia="MS Mincho" w:hAnsi="Times New Roman"/>
          <w:iCs/>
          <w:noProof/>
        </w:rPr>
        <w:fldChar w:fldCharType="end"/>
      </w:r>
      <w:r w:rsidR="00814AF1" w:rsidRPr="00814AF1">
        <w:rPr>
          <w:rFonts w:ascii="Times New Roman" w:eastAsia="MS Mincho" w:hAnsi="Times New Roman"/>
          <w:iCs/>
          <w:noProof/>
        </w:rPr>
        <w:t xml:space="preserve"> </w:t>
      </w:r>
      <w:r w:rsidR="00B97147" w:rsidRPr="00814AF1">
        <w:rPr>
          <w:rFonts w:ascii="Times New Roman" w:eastAsia="MS Mincho" w:hAnsi="Times New Roman"/>
          <w:iCs/>
          <w:noProof/>
        </w:rPr>
        <w:t>shows the result</w:t>
      </w:r>
      <w:r w:rsidR="00B97147" w:rsidRPr="00C67C7F">
        <w:rPr>
          <w:rFonts w:ascii="Times New Roman" w:eastAsia="MS Mincho" w:hAnsi="Times New Roman"/>
          <w:iCs/>
          <w:noProof/>
        </w:rPr>
        <w:t xml:space="preserve"> of applying a constraint on the </w:t>
      </w:r>
      <w:r w:rsidR="00B97147" w:rsidRPr="00C67C7F">
        <w:rPr>
          <w:rFonts w:ascii="Times New Roman" w:eastAsia="MS Mincho" w:hAnsi="Times New Roman"/>
          <w:i/>
          <w:iCs/>
          <w:noProof/>
        </w:rPr>
        <w:t>Derive</w:t>
      </w:r>
      <w:r w:rsidR="00B97147" w:rsidRPr="00C67C7F">
        <w:rPr>
          <w:rFonts w:ascii="Times New Roman" w:eastAsia="MS Mincho" w:hAnsi="Times New Roman"/>
          <w:iCs/>
          <w:noProof/>
        </w:rPr>
        <w:t xml:space="preserve"> trace link. </w:t>
      </w:r>
    </w:p>
    <w:p w14:paraId="69201533" w14:textId="64B6C41E" w:rsidR="00B97147" w:rsidRPr="00C67C7F" w:rsidRDefault="006946DA" w:rsidP="00263EE1">
      <w:pPr>
        <w:pStyle w:val="ListParagraph"/>
        <w:keepNext w:val="0"/>
        <w:widowControl w:val="0"/>
        <w:numPr>
          <w:ilvl w:val="0"/>
          <w:numId w:val="50"/>
        </w:numPr>
        <w:tabs>
          <w:tab w:val="left" w:pos="900"/>
        </w:tabs>
        <w:spacing w:line="480" w:lineRule="auto"/>
        <w:jc w:val="both"/>
        <w:rPr>
          <w:rFonts w:ascii="Times New Roman" w:hAnsi="Times New Roman"/>
        </w:rPr>
      </w:pPr>
      <w:r>
        <w:rPr>
          <w:rFonts w:ascii="Times New Roman" w:eastAsia="MS Mincho" w:hAnsi="Times New Roman"/>
          <w:iCs/>
          <w:noProof/>
        </w:rPr>
        <w:t>Validation case</w:t>
      </w:r>
      <w:r w:rsidR="009723E6">
        <w:rPr>
          <w:rFonts w:ascii="Times New Roman" w:eastAsia="MS Mincho" w:hAnsi="Times New Roman"/>
          <w:iCs/>
          <w:noProof/>
        </w:rPr>
        <w:t xml:space="preserve"> 8</w:t>
      </w:r>
      <w:r w:rsidR="00B97147" w:rsidRPr="00C67C7F">
        <w:rPr>
          <w:rFonts w:ascii="Times New Roman" w:eastAsia="MS Mincho" w:hAnsi="Times New Roman"/>
          <w:iCs/>
          <w:noProof/>
        </w:rPr>
        <w:t xml:space="preserve">: it tests whether the traceability model </w:t>
      </w:r>
      <w:r w:rsidR="0063650A">
        <w:rPr>
          <w:rFonts w:ascii="Times New Roman" w:eastAsia="MS Mincho" w:hAnsi="Times New Roman"/>
          <w:iCs/>
          <w:noProof/>
        </w:rPr>
        <w:t xml:space="preserve">allows </w:t>
      </w:r>
      <w:r w:rsidR="00B97147" w:rsidRPr="00C67C7F">
        <w:rPr>
          <w:rFonts w:ascii="Times New Roman" w:eastAsia="MS Mincho" w:hAnsi="Times New Roman"/>
          <w:iCs/>
          <w:noProof/>
        </w:rPr>
        <w:t xml:space="preserve">tracing artifacts from </w:t>
      </w:r>
      <w:r w:rsidR="00A40FFD" w:rsidRPr="00263EE1">
        <w:rPr>
          <w:rFonts w:ascii="Times New Roman" w:eastAsia="MS Mincho" w:hAnsi="Times New Roman"/>
          <w:iCs/>
          <w:noProof/>
          <w:lang w:eastAsia="zh-CN"/>
        </w:rPr>
        <mc:AlternateContent>
          <mc:Choice Requires="wps">
            <w:drawing>
              <wp:anchor distT="45720" distB="45720" distL="114300" distR="114300" simplePos="0" relativeHeight="251789312" behindDoc="0" locked="0" layoutInCell="1" allowOverlap="0" wp14:anchorId="0DA230A9" wp14:editId="26C71D7F">
                <wp:simplePos x="0" y="0"/>
                <wp:positionH relativeFrom="margin">
                  <wp:align>center</wp:align>
                </wp:positionH>
                <wp:positionV relativeFrom="margin">
                  <wp:align>top</wp:align>
                </wp:positionV>
                <wp:extent cx="5358384" cy="2798064"/>
                <wp:effectExtent l="0" t="0" r="0" b="2540"/>
                <wp:wrapTopAndBottom/>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8384" cy="2798064"/>
                        </a:xfrm>
                        <a:prstGeom prst="rect">
                          <a:avLst/>
                        </a:prstGeom>
                        <a:solidFill>
                          <a:srgbClr val="FFFFFF"/>
                        </a:solidFill>
                        <a:ln w="9525">
                          <a:noFill/>
                          <a:miter lim="800000"/>
                          <a:headEnd/>
                          <a:tailEnd/>
                        </a:ln>
                      </wps:spPr>
                      <wps:txbx>
                        <w:txbxContent>
                          <w:p w14:paraId="6A2B8015" w14:textId="77777777" w:rsidR="00D617FD" w:rsidRDefault="00D617FD" w:rsidP="00263EE1">
                            <w:pPr>
                              <w:keepNext/>
                            </w:pPr>
                            <w:r>
                              <w:rPr>
                                <w:noProof/>
                                <w:lang w:eastAsia="zh-CN"/>
                              </w:rPr>
                              <w:drawing>
                                <wp:inline distT="0" distB="0" distL="0" distR="0" wp14:anchorId="1A48AD4E" wp14:editId="1FB3DA67">
                                  <wp:extent cx="5166360" cy="2412301"/>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51" t="22417" r="22892" b="29698"/>
                                          <a:stretch/>
                                        </pic:blipFill>
                                        <pic:spPr bwMode="auto">
                                          <a:xfrm>
                                            <a:off x="0" y="0"/>
                                            <a:ext cx="5166360" cy="2412301"/>
                                          </a:xfrm>
                                          <a:prstGeom prst="rect">
                                            <a:avLst/>
                                          </a:prstGeom>
                                          <a:ln>
                                            <a:noFill/>
                                          </a:ln>
                                          <a:extLst>
                                            <a:ext uri="{53640926-AAD7-44D8-BBD7-CCE9431645EC}">
                                              <a14:shadowObscured xmlns:a14="http://schemas.microsoft.com/office/drawing/2010/main"/>
                                            </a:ext>
                                          </a:extLst>
                                        </pic:spPr>
                                      </pic:pic>
                                    </a:graphicData>
                                  </a:graphic>
                                </wp:inline>
                              </w:drawing>
                            </w:r>
                          </w:p>
                          <w:p w14:paraId="21DDA04A" w14:textId="3FD4C53E" w:rsidR="00D617FD" w:rsidRPr="00263EE1" w:rsidRDefault="00D617FD" w:rsidP="00263EE1">
                            <w:pPr>
                              <w:pStyle w:val="Caption"/>
                              <w:jc w:val="left"/>
                              <w:rPr>
                                <w:sz w:val="20"/>
                                <w:szCs w:val="20"/>
                              </w:rPr>
                            </w:pPr>
                            <w:bookmarkStart w:id="9410" w:name="_Ref517569202"/>
                            <w:bookmarkStart w:id="9411" w:name="_Ref517570258"/>
                            <w:bookmarkStart w:id="9412" w:name="_Toc525723672"/>
                            <w:r w:rsidRPr="00263EE1">
                              <w:rPr>
                                <w:sz w:val="20"/>
                                <w:szCs w:val="20"/>
                              </w:rPr>
                              <w:t xml:space="preserve">Figure </w:t>
                            </w:r>
                            <w:r w:rsidRPr="00263EE1">
                              <w:rPr>
                                <w:sz w:val="20"/>
                                <w:szCs w:val="20"/>
                              </w:rPr>
                              <w:fldChar w:fldCharType="begin"/>
                            </w:r>
                            <w:r w:rsidRPr="00263EE1">
                              <w:rPr>
                                <w:sz w:val="20"/>
                                <w:szCs w:val="20"/>
                              </w:rPr>
                              <w:instrText xml:space="preserve"> SEQ Figure \* ARABIC </w:instrText>
                            </w:r>
                            <w:r w:rsidRPr="00263EE1">
                              <w:rPr>
                                <w:sz w:val="20"/>
                                <w:szCs w:val="20"/>
                              </w:rPr>
                              <w:fldChar w:fldCharType="separate"/>
                            </w:r>
                            <w:ins w:id="9413" w:author="Nasser Mustafa [2]" w:date="2018-09-25T16:42:00Z">
                              <w:r>
                                <w:rPr>
                                  <w:noProof/>
                                  <w:sz w:val="20"/>
                                  <w:szCs w:val="20"/>
                                </w:rPr>
                                <w:t>33</w:t>
                              </w:r>
                            </w:ins>
                            <w:del w:id="9414" w:author="Nasser Mustafa [2]" w:date="2018-09-25T15:51:00Z">
                              <w:r w:rsidDel="00BF404A">
                                <w:rPr>
                                  <w:noProof/>
                                  <w:sz w:val="20"/>
                                  <w:szCs w:val="20"/>
                                </w:rPr>
                                <w:delText>32</w:delText>
                              </w:r>
                            </w:del>
                            <w:r w:rsidRPr="00263EE1">
                              <w:rPr>
                                <w:sz w:val="20"/>
                                <w:szCs w:val="20"/>
                              </w:rPr>
                              <w:fldChar w:fldCharType="end"/>
                            </w:r>
                            <w:bookmarkEnd w:id="9410"/>
                            <w:r w:rsidRPr="00263EE1">
                              <w:rPr>
                                <w:sz w:val="20"/>
                                <w:szCs w:val="20"/>
                              </w:rPr>
                              <w:t>: Object traceability diagram for tracing artifacts from different domains</w:t>
                            </w:r>
                            <w:bookmarkEnd w:id="9411"/>
                            <w:bookmarkEnd w:id="9412"/>
                          </w:p>
                          <w:p w14:paraId="2E1A6EC6" w14:textId="06F46DF8" w:rsidR="00D617FD" w:rsidRPr="00263EE1" w:rsidRDefault="00D617FD">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A230A9" id="_x0000_s1078" type="#_x0000_t202" style="position:absolute;left:0;text-align:left;margin-left:0;margin-top:0;width:421.9pt;height:220.3pt;z-index:251789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" o:allowoverlap="f" stroked="f">
                <v:textbox>
                  <w:txbxContent>
                    <w:p w14:paraId="6A2B8015" w14:textId="77777777" w:rsidR="00D617FD" w:rsidRDefault="00D617FD" w:rsidP="00263EE1">
                      <w:pPr>
                        <w:keepNext/>
                      </w:pPr>
                      <w:r>
                        <w:rPr>
                          <w:noProof/>
                          <w:lang w:eastAsia="zh-CN"/>
                        </w:rPr>
                        <w:drawing>
                          <wp:inline distT="0" distB="0" distL="0" distR="0" wp14:anchorId="1A48AD4E" wp14:editId="1FB3DA67">
                            <wp:extent cx="5166360" cy="2412301"/>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451" t="22417" r="22892" b="29698"/>
                                    <a:stretch/>
                                  </pic:blipFill>
                                  <pic:spPr bwMode="auto">
                                    <a:xfrm>
                                      <a:off x="0" y="0"/>
                                      <a:ext cx="5166360" cy="2412301"/>
                                    </a:xfrm>
                                    <a:prstGeom prst="rect">
                                      <a:avLst/>
                                    </a:prstGeom>
                                    <a:ln>
                                      <a:noFill/>
                                    </a:ln>
                                    <a:extLst>
                                      <a:ext uri="{53640926-AAD7-44D8-BBD7-CCE9431645EC}">
                                        <a14:shadowObscured xmlns:a14="http://schemas.microsoft.com/office/drawing/2010/main"/>
                                      </a:ext>
                                    </a:extLst>
                                  </pic:spPr>
                                </pic:pic>
                              </a:graphicData>
                            </a:graphic>
                          </wp:inline>
                        </w:drawing>
                      </w:r>
                    </w:p>
                    <w:p w14:paraId="21DDA04A" w14:textId="3FD4C53E" w:rsidR="00D617FD" w:rsidRPr="00263EE1" w:rsidRDefault="00D617FD" w:rsidP="00263EE1">
                      <w:pPr>
                        <w:pStyle w:val="Caption"/>
                        <w:jc w:val="left"/>
                        <w:rPr>
                          <w:sz w:val="20"/>
                          <w:szCs w:val="20"/>
                        </w:rPr>
                      </w:pPr>
                      <w:bookmarkStart w:id="9415" w:name="_Ref517569202"/>
                      <w:bookmarkStart w:id="9416" w:name="_Ref517570258"/>
                      <w:bookmarkStart w:id="9417" w:name="_Toc525723672"/>
                      <w:r w:rsidRPr="00263EE1">
                        <w:rPr>
                          <w:sz w:val="20"/>
                          <w:szCs w:val="20"/>
                        </w:rPr>
                        <w:t xml:space="preserve">Figure </w:t>
                      </w:r>
                      <w:r w:rsidRPr="00263EE1">
                        <w:rPr>
                          <w:sz w:val="20"/>
                          <w:szCs w:val="20"/>
                        </w:rPr>
                        <w:fldChar w:fldCharType="begin"/>
                      </w:r>
                      <w:r w:rsidRPr="00263EE1">
                        <w:rPr>
                          <w:sz w:val="20"/>
                          <w:szCs w:val="20"/>
                        </w:rPr>
                        <w:instrText xml:space="preserve"> SEQ Figure \* ARABIC </w:instrText>
                      </w:r>
                      <w:r w:rsidRPr="00263EE1">
                        <w:rPr>
                          <w:sz w:val="20"/>
                          <w:szCs w:val="20"/>
                        </w:rPr>
                        <w:fldChar w:fldCharType="separate"/>
                      </w:r>
                      <w:ins w:id="9418" w:author="Nasser Mustafa [2]" w:date="2018-09-25T16:42:00Z">
                        <w:r>
                          <w:rPr>
                            <w:noProof/>
                            <w:sz w:val="20"/>
                            <w:szCs w:val="20"/>
                          </w:rPr>
                          <w:t>33</w:t>
                        </w:r>
                      </w:ins>
                      <w:del w:id="9419" w:author="Nasser Mustafa [2]" w:date="2018-09-25T15:51:00Z">
                        <w:r w:rsidDel="00BF404A">
                          <w:rPr>
                            <w:noProof/>
                            <w:sz w:val="20"/>
                            <w:szCs w:val="20"/>
                          </w:rPr>
                          <w:delText>32</w:delText>
                        </w:r>
                      </w:del>
                      <w:r w:rsidRPr="00263EE1">
                        <w:rPr>
                          <w:sz w:val="20"/>
                          <w:szCs w:val="20"/>
                        </w:rPr>
                        <w:fldChar w:fldCharType="end"/>
                      </w:r>
                      <w:bookmarkEnd w:id="9415"/>
                      <w:r w:rsidRPr="00263EE1">
                        <w:rPr>
                          <w:sz w:val="20"/>
                          <w:szCs w:val="20"/>
                        </w:rPr>
                        <w:t>: Object traceability diagram for tracing artifacts from different domains</w:t>
                      </w:r>
                      <w:bookmarkEnd w:id="9416"/>
                      <w:bookmarkEnd w:id="9417"/>
                    </w:p>
                    <w:p w14:paraId="2E1A6EC6" w14:textId="06F46DF8" w:rsidR="00D617FD" w:rsidRPr="00263EE1" w:rsidRDefault="00D617FD">
                      <w:pPr>
                        <w:rPr>
                          <w:sz w:val="20"/>
                          <w:szCs w:val="20"/>
                        </w:rPr>
                      </w:pPr>
                    </w:p>
                  </w:txbxContent>
                </v:textbox>
                <w10:wrap type="topAndBottom" anchorx="margin" anchory="margin"/>
              </v:shape>
            </w:pict>
          </mc:Fallback>
        </mc:AlternateContent>
      </w:r>
      <w:r w:rsidR="00B97147" w:rsidRPr="00C67C7F">
        <w:rPr>
          <w:rFonts w:ascii="Times New Roman" w:eastAsia="MS Mincho" w:hAnsi="Times New Roman"/>
          <w:iCs/>
          <w:noProof/>
        </w:rPr>
        <w:t xml:space="preserve">two different domains. This </w:t>
      </w:r>
      <w:r>
        <w:rPr>
          <w:rFonts w:ascii="Times New Roman" w:eastAsia="MS Mincho" w:hAnsi="Times New Roman"/>
          <w:iCs/>
          <w:noProof/>
        </w:rPr>
        <w:t>validation case</w:t>
      </w:r>
      <w:r w:rsidR="00B97147" w:rsidRPr="00C67C7F">
        <w:rPr>
          <w:rFonts w:ascii="Times New Roman" w:eastAsia="MS Mincho" w:hAnsi="Times New Roman"/>
          <w:iCs/>
          <w:noProof/>
        </w:rPr>
        <w:t xml:space="preserve"> satisfies validation criteria </w:t>
      </w:r>
      <w:r w:rsidR="00B97147" w:rsidRPr="00C67C7F">
        <w:rPr>
          <w:rFonts w:ascii="Times New Roman" w:eastAsia="MS Mincho" w:hAnsi="Times New Roman"/>
          <w:iCs/>
          <w:noProof/>
        </w:rPr>
        <w:fldChar w:fldCharType="begin"/>
      </w:r>
      <w:r w:rsidR="00B97147" w:rsidRPr="00C67C7F">
        <w:rPr>
          <w:rFonts w:ascii="Times New Roman" w:eastAsia="MS Mincho" w:hAnsi="Times New Roman"/>
          <w:iCs/>
          <w:noProof/>
        </w:rPr>
        <w:instrText xml:space="preserve"> REF _Ref484619590 \r \h </w:instrText>
      </w:r>
      <w:r w:rsidR="00595655">
        <w:rPr>
          <w:rFonts w:ascii="Times New Roman" w:eastAsia="MS Mincho" w:hAnsi="Times New Roman"/>
          <w:iCs/>
          <w:noProof/>
        </w:rPr>
        <w:instrText xml:space="preserve"> \* MERGEFORMAT </w:instrText>
      </w:r>
      <w:r w:rsidR="00B97147" w:rsidRPr="00C67C7F">
        <w:rPr>
          <w:rFonts w:ascii="Times New Roman" w:eastAsia="MS Mincho" w:hAnsi="Times New Roman"/>
          <w:iCs/>
          <w:noProof/>
        </w:rPr>
      </w:r>
      <w:r w:rsidR="00B97147" w:rsidRPr="00C67C7F">
        <w:rPr>
          <w:rFonts w:ascii="Times New Roman" w:eastAsia="MS Mincho" w:hAnsi="Times New Roman"/>
          <w:iCs/>
          <w:noProof/>
        </w:rPr>
        <w:fldChar w:fldCharType="separate"/>
      </w:r>
      <w:r w:rsidR="00047800">
        <w:rPr>
          <w:rFonts w:ascii="Times New Roman" w:eastAsia="MS Mincho" w:hAnsi="Times New Roman"/>
          <w:iCs/>
          <w:noProof/>
        </w:rPr>
        <w:t>ValCr2</w:t>
      </w:r>
      <w:r w:rsidR="00B97147" w:rsidRPr="00C67C7F">
        <w:rPr>
          <w:rFonts w:ascii="Times New Roman" w:eastAsia="MS Mincho" w:hAnsi="Times New Roman"/>
          <w:iCs/>
          <w:noProof/>
        </w:rPr>
        <w:fldChar w:fldCharType="end"/>
      </w:r>
      <w:r w:rsidR="00F910CA">
        <w:rPr>
          <w:rFonts w:ascii="Times New Roman" w:eastAsia="MS Mincho" w:hAnsi="Times New Roman"/>
          <w:iCs/>
          <w:noProof/>
        </w:rPr>
        <w:t>.</w:t>
      </w:r>
      <w:r w:rsidR="00F910CA" w:rsidRPr="00C67C7F">
        <w:rPr>
          <w:rFonts w:ascii="Times New Roman" w:eastAsia="MS Mincho" w:hAnsi="Times New Roman"/>
          <w:iCs/>
          <w:noProof/>
        </w:rPr>
        <w:t xml:space="preserve"> </w:t>
      </w:r>
      <w:r w:rsidR="00F910CA">
        <w:rPr>
          <w:rFonts w:ascii="Times New Roman" w:eastAsia="MS Mincho" w:hAnsi="Times New Roman"/>
          <w:iCs/>
          <w:noProof/>
        </w:rPr>
        <w:t>T</w:t>
      </w:r>
      <w:r w:rsidR="00B97147" w:rsidRPr="00C67C7F">
        <w:rPr>
          <w:rFonts w:ascii="Times New Roman" w:eastAsia="MS Mincho" w:hAnsi="Times New Roman"/>
          <w:iCs/>
          <w:noProof/>
        </w:rPr>
        <w:t xml:space="preserve">he </w:t>
      </w:r>
      <w:r w:rsidR="00B97147" w:rsidRPr="0065131D">
        <w:rPr>
          <w:rFonts w:ascii="Times New Roman" w:eastAsia="MS Mincho" w:hAnsi="Times New Roman"/>
          <w:iCs/>
          <w:noProof/>
        </w:rPr>
        <w:t xml:space="preserve">diagram in </w:t>
      </w:r>
      <w:r w:rsidR="0065131D" w:rsidRPr="0065131D">
        <w:rPr>
          <w:rFonts w:ascii="Times New Roman" w:eastAsia="MS Mincho" w:hAnsi="Times New Roman"/>
          <w:iCs/>
          <w:noProof/>
        </w:rPr>
        <w:fldChar w:fldCharType="begin"/>
      </w:r>
      <w:r w:rsidR="0065131D" w:rsidRPr="0065131D">
        <w:rPr>
          <w:rFonts w:ascii="Times New Roman" w:eastAsia="MS Mincho" w:hAnsi="Times New Roman"/>
          <w:iCs/>
          <w:noProof/>
        </w:rPr>
        <w:instrText xml:space="preserve"> REF _Ref517569202 \h  \* MERGEFORMAT </w:instrText>
      </w:r>
      <w:r w:rsidR="0065131D" w:rsidRPr="0065131D">
        <w:rPr>
          <w:rFonts w:ascii="Times New Roman" w:eastAsia="MS Mincho" w:hAnsi="Times New Roman"/>
          <w:iCs/>
          <w:noProof/>
        </w:rPr>
      </w:r>
      <w:r w:rsidR="0065131D" w:rsidRPr="0065131D">
        <w:rPr>
          <w:rFonts w:ascii="Times New Roman" w:eastAsia="MS Mincho" w:hAnsi="Times New Roman"/>
          <w:iCs/>
          <w:noProof/>
        </w:rPr>
        <w:fldChar w:fldCharType="separate"/>
      </w:r>
      <w:ins w:id="9420" w:author="Nasser Mustafa [2]" w:date="2018-09-26T11:08:00Z">
        <w:r w:rsidR="00047800" w:rsidRPr="00047800">
          <w:rPr>
            <w:rFonts w:ascii="Times New Roman" w:hAnsi="Times New Roman"/>
            <w:rPrChange w:id="9421" w:author="Nasser Mustafa [2]" w:date="2018-09-26T11:08:00Z">
              <w:rPr>
                <w:sz w:val="20"/>
                <w:szCs w:val="20"/>
              </w:rPr>
            </w:rPrChange>
          </w:rPr>
          <w:t xml:space="preserve">Figure </w:t>
        </w:r>
        <w:r w:rsidR="00047800" w:rsidRPr="00047800">
          <w:rPr>
            <w:rFonts w:ascii="Times New Roman" w:hAnsi="Times New Roman"/>
            <w:noProof/>
            <w:rPrChange w:id="9422" w:author="Nasser Mustafa [2]" w:date="2018-09-26T11:08:00Z">
              <w:rPr>
                <w:noProof/>
                <w:sz w:val="20"/>
                <w:szCs w:val="20"/>
              </w:rPr>
            </w:rPrChange>
          </w:rPr>
          <w:t>33</w:t>
        </w:r>
      </w:ins>
      <w:del w:id="9423" w:author="Nasser Mustafa [2]" w:date="2018-09-19T14:47:00Z">
        <w:r w:rsidR="00C779F7" w:rsidRPr="009170DB" w:rsidDel="00740534">
          <w:rPr>
            <w:rFonts w:ascii="Times New Roman" w:hAnsi="Times New Roman"/>
          </w:rPr>
          <w:delText xml:space="preserve">Figure </w:delText>
        </w:r>
        <w:r w:rsidR="00C779F7" w:rsidRPr="009170DB" w:rsidDel="00740534">
          <w:rPr>
            <w:rFonts w:ascii="Times New Roman" w:hAnsi="Times New Roman"/>
            <w:noProof/>
          </w:rPr>
          <w:delText>32</w:delText>
        </w:r>
      </w:del>
      <w:r w:rsidR="0065131D" w:rsidRPr="0065131D">
        <w:rPr>
          <w:rFonts w:ascii="Times New Roman" w:eastAsia="MS Mincho" w:hAnsi="Times New Roman"/>
          <w:iCs/>
          <w:noProof/>
        </w:rPr>
        <w:fldChar w:fldCharType="end"/>
      </w:r>
      <w:r w:rsidR="0065131D">
        <w:rPr>
          <w:rFonts w:ascii="Times New Roman" w:eastAsia="MS Mincho" w:hAnsi="Times New Roman"/>
          <w:iCs/>
          <w:noProof/>
        </w:rPr>
        <w:t xml:space="preserve"> </w:t>
      </w:r>
      <w:r w:rsidR="00B97147" w:rsidRPr="00B127D2">
        <w:rPr>
          <w:rFonts w:ascii="Times New Roman" w:eastAsia="MS Mincho" w:hAnsi="Times New Roman"/>
          <w:iCs/>
          <w:noProof/>
        </w:rPr>
        <w:t>shows</w:t>
      </w:r>
      <w:r w:rsidR="00B97147" w:rsidRPr="00C67C7F">
        <w:rPr>
          <w:rFonts w:ascii="Times New Roman" w:eastAsia="MS Mincho" w:hAnsi="Times New Roman"/>
          <w:iCs/>
          <w:noProof/>
        </w:rPr>
        <w:t xml:space="preserve"> the object model for linking requirement </w:t>
      </w:r>
      <w:r w:rsidR="0063650A">
        <w:rPr>
          <w:rFonts w:ascii="Times New Roman" w:eastAsia="MS Mincho" w:hAnsi="Times New Roman"/>
          <w:iCs/>
          <w:noProof/>
        </w:rPr>
        <w:t>RQ 1.1</w:t>
      </w:r>
      <w:r w:rsidR="00B97147" w:rsidRPr="00C67C7F">
        <w:rPr>
          <w:rFonts w:ascii="Times New Roman" w:eastAsia="MS Mincho" w:hAnsi="Times New Roman"/>
          <w:iCs/>
          <w:noProof/>
        </w:rPr>
        <w:t xml:space="preserve"> from </w:t>
      </w:r>
      <w:r w:rsidR="0063650A">
        <w:rPr>
          <w:rFonts w:ascii="Times New Roman" w:eastAsia="MS Mincho" w:hAnsi="Times New Roman"/>
          <w:iCs/>
          <w:noProof/>
        </w:rPr>
        <w:t xml:space="preserve">the </w:t>
      </w:r>
      <w:del w:id="9424" w:author="Yvan Labiche" w:date="2018-09-07T21:32:00Z">
        <w:r w:rsidR="00B97147" w:rsidRPr="00C67C7F" w:rsidDel="004C0003">
          <w:rPr>
            <w:rFonts w:ascii="Times New Roman" w:eastAsia="MS Mincho" w:hAnsi="Times New Roman"/>
            <w:iCs/>
            <w:noProof/>
          </w:rPr>
          <w:delText>Requi</w:delText>
        </w:r>
        <w:r w:rsidR="0063650A" w:rsidDel="004C0003">
          <w:rPr>
            <w:rFonts w:ascii="Times New Roman" w:eastAsia="MS Mincho" w:hAnsi="Times New Roman"/>
            <w:iCs/>
            <w:noProof/>
          </w:rPr>
          <w:delText>rement Engineering</w:delText>
        </w:r>
      </w:del>
      <w:ins w:id="9425" w:author="Yvan Labiche" w:date="2018-09-07T21:32:00Z">
        <w:r w:rsidR="004C0003">
          <w:rPr>
            <w:rFonts w:ascii="Times New Roman" w:eastAsia="MS Mincho" w:hAnsi="Times New Roman"/>
            <w:iCs/>
            <w:noProof/>
          </w:rPr>
          <w:t>Requirements Engineering</w:t>
        </w:r>
      </w:ins>
      <w:r w:rsidR="0063650A">
        <w:rPr>
          <w:rFonts w:ascii="Times New Roman" w:eastAsia="MS Mincho" w:hAnsi="Times New Roman"/>
          <w:iCs/>
          <w:noProof/>
        </w:rPr>
        <w:t xml:space="preserve"> domain to a </w:t>
      </w:r>
      <w:r w:rsidR="00B97147" w:rsidRPr="00C67C7F">
        <w:rPr>
          <w:rFonts w:ascii="Times New Roman" w:eastAsia="MS Mincho" w:hAnsi="Times New Roman"/>
          <w:iCs/>
          <w:noProof/>
        </w:rPr>
        <w:t xml:space="preserve">SysML Block diagram from </w:t>
      </w:r>
      <w:r w:rsidR="0063650A">
        <w:rPr>
          <w:rFonts w:ascii="Times New Roman" w:eastAsia="MS Mincho" w:hAnsi="Times New Roman"/>
          <w:iCs/>
          <w:noProof/>
        </w:rPr>
        <w:t xml:space="preserve">the </w:t>
      </w:r>
      <w:r w:rsidR="00B97147" w:rsidRPr="00C67C7F">
        <w:rPr>
          <w:rFonts w:ascii="Times New Roman" w:eastAsia="MS Mincho" w:hAnsi="Times New Roman"/>
          <w:iCs/>
          <w:noProof/>
        </w:rPr>
        <w:t>Systems Engineering domain</w:t>
      </w:r>
      <w:r w:rsidR="00B97147" w:rsidRPr="00C67C7F">
        <w:rPr>
          <w:rFonts w:ascii="Times New Roman" w:hAnsi="Times New Roman"/>
          <w:noProof/>
          <w:lang w:eastAsia="zh-CN"/>
        </w:rPr>
        <w:t xml:space="preserve"> </w:t>
      </w:r>
    </w:p>
    <w:p w14:paraId="64872190" w14:textId="66E194AF" w:rsidR="00B97147" w:rsidRPr="00C67C7F" w:rsidRDefault="00B97147" w:rsidP="001B582E">
      <w:pPr>
        <w:pStyle w:val="Style6"/>
        <w:tabs>
          <w:tab w:val="left" w:pos="900"/>
        </w:tabs>
        <w:spacing w:line="480" w:lineRule="auto"/>
        <w:ind w:left="540" w:hanging="540"/>
        <w:jc w:val="both"/>
        <w:rPr>
          <w:rFonts w:ascii="Times New Roman" w:hAnsi="Times New Roman"/>
          <w:b w:val="0"/>
        </w:rPr>
      </w:pPr>
      <w:bookmarkStart w:id="9426" w:name="_Toc517828401"/>
      <w:bookmarkStart w:id="9427" w:name="_Toc525737387"/>
      <w:r w:rsidRPr="00C67C7F">
        <w:t>Conclusion</w:t>
      </w:r>
      <w:bookmarkEnd w:id="9426"/>
      <w:bookmarkEnd w:id="9427"/>
    </w:p>
    <w:p w14:paraId="2F1F86CD" w14:textId="431CF959"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This chapter describes </w:t>
      </w:r>
      <w:r w:rsidR="0063650A">
        <w:rPr>
          <w:rFonts w:ascii="Times New Roman" w:hAnsi="Times New Roman"/>
        </w:rPr>
        <w:t>a</w:t>
      </w:r>
      <w:r w:rsidRPr="00C67C7F">
        <w:rPr>
          <w:rFonts w:ascii="Times New Roman" w:hAnsi="Times New Roman"/>
        </w:rPr>
        <w:t xml:space="preserve"> case study </w:t>
      </w:r>
      <w:r w:rsidR="0063650A">
        <w:rPr>
          <w:rFonts w:ascii="Times New Roman" w:hAnsi="Times New Roman"/>
        </w:rPr>
        <w:t xml:space="preserve">from the avionics domain </w:t>
      </w:r>
      <w:r w:rsidRPr="00C67C7F">
        <w:rPr>
          <w:rFonts w:ascii="Times New Roman" w:hAnsi="Times New Roman"/>
        </w:rPr>
        <w:t xml:space="preserve">for validating a generic traceability model. The case study provides a realistic Systems Engineering </w:t>
      </w:r>
      <w:r w:rsidR="0076449F">
        <w:rPr>
          <w:rFonts w:ascii="Times New Roman" w:hAnsi="Times New Roman"/>
        </w:rPr>
        <w:t>situation</w:t>
      </w:r>
      <w:r w:rsidRPr="00C67C7F">
        <w:rPr>
          <w:rFonts w:ascii="Times New Roman" w:hAnsi="Times New Roman"/>
        </w:rPr>
        <w:t xml:space="preserve"> in which a requirement produces many artifacts that span across multiple software and hardware components. We showed </w:t>
      </w:r>
      <w:r w:rsidR="0076449F">
        <w:rPr>
          <w:rFonts w:ascii="Times New Roman" w:hAnsi="Times New Roman"/>
        </w:rPr>
        <w:t xml:space="preserve">that </w:t>
      </w:r>
      <w:r w:rsidRPr="00C67C7F">
        <w:rPr>
          <w:rFonts w:ascii="Times New Roman" w:hAnsi="Times New Roman"/>
        </w:rPr>
        <w:t>the main Slat/Flap requirement produces four other successive requirements. The derived requirements add more details and enforce more conditions that contr</w:t>
      </w:r>
      <w:r w:rsidR="0076449F">
        <w:rPr>
          <w:rFonts w:ascii="Times New Roman" w:hAnsi="Times New Roman"/>
        </w:rPr>
        <w:t>ols the movements of Slat/Flap t</w:t>
      </w:r>
      <w:r w:rsidRPr="00C67C7F">
        <w:rPr>
          <w:rFonts w:ascii="Times New Roman" w:hAnsi="Times New Roman"/>
        </w:rPr>
        <w:t xml:space="preserve">ransmissions. Moreover, </w:t>
      </w:r>
      <w:r w:rsidR="0076449F">
        <w:rPr>
          <w:rFonts w:ascii="Times New Roman" w:hAnsi="Times New Roman"/>
        </w:rPr>
        <w:t xml:space="preserve">we implemented </w:t>
      </w:r>
      <w:r w:rsidRPr="00C67C7F">
        <w:rPr>
          <w:rFonts w:ascii="Times New Roman" w:hAnsi="Times New Roman"/>
        </w:rPr>
        <w:t xml:space="preserve">several UML </w:t>
      </w:r>
      <w:r w:rsidR="0076449F">
        <w:rPr>
          <w:rFonts w:ascii="Times New Roman" w:hAnsi="Times New Roman"/>
        </w:rPr>
        <w:t xml:space="preserve">and </w:t>
      </w:r>
      <w:r w:rsidRPr="00C67C7F">
        <w:rPr>
          <w:rFonts w:ascii="Times New Roman" w:hAnsi="Times New Roman"/>
        </w:rPr>
        <w:t>Simulink diagram</w:t>
      </w:r>
      <w:r w:rsidR="0076449F">
        <w:rPr>
          <w:rFonts w:ascii="Times New Roman" w:hAnsi="Times New Roman"/>
        </w:rPr>
        <w:t>s that</w:t>
      </w:r>
      <w:r w:rsidRPr="00C67C7F">
        <w:rPr>
          <w:rFonts w:ascii="Times New Roman" w:hAnsi="Times New Roman"/>
        </w:rPr>
        <w:t xml:space="preserve"> realize the functionality of these </w:t>
      </w:r>
      <w:r w:rsidR="00383E25" w:rsidRPr="00C67C7F">
        <w:rPr>
          <w:rFonts w:ascii="Times New Roman" w:hAnsi="Times New Roman"/>
        </w:rPr>
        <w:t xml:space="preserve">requirements. </w:t>
      </w:r>
      <w:r w:rsidR="0076449F">
        <w:rPr>
          <w:rFonts w:ascii="Times New Roman" w:hAnsi="Times New Roman"/>
        </w:rPr>
        <w:t xml:space="preserve">We chose different </w:t>
      </w:r>
      <w:r w:rsidRPr="00C67C7F">
        <w:rPr>
          <w:rFonts w:ascii="Times New Roman" w:hAnsi="Times New Roman"/>
        </w:rPr>
        <w:t xml:space="preserve">traceability scenarios </w:t>
      </w:r>
      <w:r w:rsidR="0076449F">
        <w:rPr>
          <w:rFonts w:ascii="Times New Roman" w:hAnsi="Times New Roman"/>
        </w:rPr>
        <w:t xml:space="preserve">that represent validation cases </w:t>
      </w:r>
      <w:r w:rsidRPr="00C67C7F">
        <w:rPr>
          <w:rFonts w:ascii="Times New Roman" w:hAnsi="Times New Roman"/>
        </w:rPr>
        <w:t xml:space="preserve">for </w:t>
      </w:r>
      <w:r w:rsidR="0076449F">
        <w:rPr>
          <w:rFonts w:ascii="Times New Roman" w:hAnsi="Times New Roman"/>
        </w:rPr>
        <w:t xml:space="preserve">our traceability model. These cases require </w:t>
      </w:r>
      <w:r w:rsidRPr="00C67C7F">
        <w:rPr>
          <w:rFonts w:ascii="Times New Roman" w:hAnsi="Times New Roman"/>
        </w:rPr>
        <w:t>linking requirements and artifacts at different levels of granularity</w:t>
      </w:r>
      <w:r w:rsidR="0076449F">
        <w:rPr>
          <w:rFonts w:ascii="Times New Roman" w:hAnsi="Times New Roman"/>
        </w:rPr>
        <w:t xml:space="preserve"> and across domains</w:t>
      </w:r>
      <w:r w:rsidRPr="00C67C7F">
        <w:rPr>
          <w:rFonts w:ascii="Times New Roman" w:hAnsi="Times New Roman"/>
        </w:rPr>
        <w:t xml:space="preserve">. Our experimentation shows that </w:t>
      </w:r>
      <w:r w:rsidR="0076449F">
        <w:rPr>
          <w:rFonts w:ascii="Times New Roman" w:hAnsi="Times New Roman"/>
        </w:rPr>
        <w:t>our</w:t>
      </w:r>
      <w:r w:rsidRPr="00C67C7F">
        <w:rPr>
          <w:rFonts w:ascii="Times New Roman" w:hAnsi="Times New Roman"/>
        </w:rPr>
        <w:t xml:space="preserve"> generic traceability model and the trace links taxonomy accommodate</w:t>
      </w:r>
      <w:r w:rsidR="0076449F">
        <w:rPr>
          <w:rFonts w:ascii="Times New Roman" w:hAnsi="Times New Roman"/>
        </w:rPr>
        <w:t xml:space="preserve"> all</w:t>
      </w:r>
      <w:r w:rsidRPr="00C67C7F">
        <w:rPr>
          <w:rFonts w:ascii="Times New Roman" w:hAnsi="Times New Roman"/>
        </w:rPr>
        <w:t xml:space="preserve"> the traceability </w:t>
      </w:r>
      <w:r w:rsidR="0076449F">
        <w:rPr>
          <w:rFonts w:ascii="Times New Roman" w:hAnsi="Times New Roman"/>
        </w:rPr>
        <w:t>needs</w:t>
      </w:r>
      <w:r w:rsidRPr="00C67C7F">
        <w:rPr>
          <w:rFonts w:ascii="Times New Roman" w:hAnsi="Times New Roman"/>
        </w:rPr>
        <w:t xml:space="preserve"> presented in this case study.</w:t>
      </w:r>
    </w:p>
    <w:p w14:paraId="6783391E" w14:textId="42349FD6" w:rsidR="00B97147" w:rsidRDefault="00B97147" w:rsidP="001B582E">
      <w:pPr>
        <w:pStyle w:val="references"/>
        <w:numPr>
          <w:ilvl w:val="0"/>
          <w:numId w:val="0"/>
        </w:numPr>
        <w:tabs>
          <w:tab w:val="left" w:pos="900"/>
        </w:tabs>
        <w:spacing w:line="480" w:lineRule="auto"/>
        <w:ind w:left="284" w:hanging="295"/>
        <w:rPr>
          <w:sz w:val="24"/>
          <w:szCs w:val="24"/>
        </w:rPr>
      </w:pPr>
    </w:p>
    <w:p w14:paraId="77E4A30A" w14:textId="51D24AC5" w:rsidR="00F33643" w:rsidDel="008C22B9" w:rsidRDefault="00F33643" w:rsidP="001B582E">
      <w:pPr>
        <w:pStyle w:val="references"/>
        <w:numPr>
          <w:ilvl w:val="0"/>
          <w:numId w:val="0"/>
        </w:numPr>
        <w:tabs>
          <w:tab w:val="left" w:pos="900"/>
        </w:tabs>
        <w:spacing w:line="480" w:lineRule="auto"/>
        <w:ind w:left="284" w:hanging="295"/>
        <w:rPr>
          <w:del w:id="9428" w:author="Nasser Mustafa [2]" w:date="2018-09-19T14:52:00Z"/>
          <w:sz w:val="24"/>
          <w:szCs w:val="24"/>
        </w:rPr>
      </w:pPr>
      <w:bookmarkStart w:id="9429" w:name="_Toc525723527"/>
      <w:bookmarkStart w:id="9430" w:name="_Toc525726050"/>
      <w:bookmarkStart w:id="9431" w:name="_Toc525736612"/>
      <w:bookmarkStart w:id="9432" w:name="_Toc525736782"/>
      <w:bookmarkStart w:id="9433" w:name="_Toc525736952"/>
      <w:bookmarkStart w:id="9434" w:name="_Toc525737122"/>
      <w:bookmarkStart w:id="9435" w:name="_Toc525737292"/>
      <w:bookmarkStart w:id="9436" w:name="_Toc525737388"/>
      <w:bookmarkEnd w:id="9429"/>
      <w:bookmarkEnd w:id="9430"/>
      <w:bookmarkEnd w:id="9431"/>
      <w:bookmarkEnd w:id="9432"/>
      <w:bookmarkEnd w:id="9433"/>
      <w:bookmarkEnd w:id="9434"/>
      <w:bookmarkEnd w:id="9435"/>
      <w:bookmarkEnd w:id="9436"/>
    </w:p>
    <w:p w14:paraId="05203CF6" w14:textId="77777777" w:rsidR="00F33643" w:rsidRPr="00C67C7F" w:rsidRDefault="00F33643" w:rsidP="00F33643">
      <w:pPr>
        <w:pStyle w:val="Heading1"/>
        <w:tabs>
          <w:tab w:val="left" w:pos="900"/>
        </w:tabs>
        <w:spacing w:line="480" w:lineRule="auto"/>
        <w:rPr>
          <w:rFonts w:ascii="Times New Roman" w:hAnsi="Times New Roman"/>
          <w:b w:val="0"/>
          <w:szCs w:val="44"/>
        </w:rPr>
      </w:pPr>
      <w:bookmarkStart w:id="9437" w:name="_Ref524117407"/>
      <w:bookmarkStart w:id="9438" w:name="_Toc525737389"/>
      <w:r w:rsidRPr="00C67C7F">
        <w:rPr>
          <w:rFonts w:ascii="Times New Roman" w:hAnsi="Times New Roman"/>
          <w:szCs w:val="44"/>
        </w:rPr>
        <w:t>Threats to Validity</w:t>
      </w:r>
      <w:bookmarkEnd w:id="9437"/>
      <w:bookmarkEnd w:id="9438"/>
    </w:p>
    <w:p w14:paraId="40CF5041" w14:textId="039F2207" w:rsidR="00F33643" w:rsidRPr="00C67C7F" w:rsidRDefault="00F33643" w:rsidP="00F33643">
      <w:pPr>
        <w:tabs>
          <w:tab w:val="left" w:pos="900"/>
        </w:tabs>
        <w:autoSpaceDE w:val="0"/>
        <w:autoSpaceDN w:val="0"/>
        <w:adjustRightInd w:val="0"/>
        <w:spacing w:line="480" w:lineRule="auto"/>
        <w:jc w:val="both"/>
        <w:rPr>
          <w:rFonts w:ascii="Times New Roman" w:eastAsiaTheme="minorEastAsia" w:hAnsi="Times New Roman"/>
          <w:lang w:eastAsia="zh-CN"/>
        </w:rPr>
      </w:pPr>
      <w:r w:rsidRPr="00C67C7F">
        <w:rPr>
          <w:rFonts w:ascii="Times New Roman" w:eastAsiaTheme="minorEastAsia" w:hAnsi="Times New Roman"/>
          <w:lang w:eastAsia="zh-CN"/>
        </w:rPr>
        <w:t>A validity threat refers to the situation in wh</w:t>
      </w:r>
      <w:r>
        <w:rPr>
          <w:rFonts w:ascii="Times New Roman" w:eastAsiaTheme="minorEastAsia" w:hAnsi="Times New Roman"/>
          <w:lang w:eastAsia="zh-CN"/>
        </w:rPr>
        <w:t>ich a researcher might be wrong. T</w:t>
      </w:r>
      <w:r w:rsidRPr="00C67C7F">
        <w:rPr>
          <w:rFonts w:ascii="Times New Roman" w:eastAsiaTheme="minorEastAsia" w:hAnsi="Times New Roman"/>
          <w:lang w:eastAsia="zh-CN"/>
        </w:rPr>
        <w:t xml:space="preserve">his can be identified during validity analysis. </w:t>
      </w:r>
      <w:r w:rsidRPr="00C67C7F">
        <w:rPr>
          <w:rFonts w:ascii="Times New Roman" w:hAnsi="Times New Roman"/>
        </w:rPr>
        <w:t>Therefore, in discussing validity</w:t>
      </w:r>
      <w:r>
        <w:rPr>
          <w:rFonts w:ascii="Times New Roman" w:hAnsi="Times New Roman"/>
        </w:rPr>
        <w:t>,</w:t>
      </w:r>
      <w:r w:rsidRPr="00C67C7F">
        <w:rPr>
          <w:rFonts w:ascii="Times New Roman" w:hAnsi="Times New Roman"/>
        </w:rPr>
        <w:t xml:space="preserve"> we are </w:t>
      </w:r>
      <w:r w:rsidRPr="00C67C7F">
        <w:rPr>
          <w:rFonts w:ascii="Times New Roman" w:eastAsiaTheme="minorEastAsia" w:hAnsi="Times New Roman"/>
          <w:lang w:eastAsia="zh-CN"/>
        </w:rPr>
        <w:t>concerned with the relationship between our experimental conclusions and reality and how the conclusions might be wrong</w:t>
      </w:r>
      <w:del w:id="9439" w:author="Nasser Mustafa [2]" w:date="2018-09-19T07:46:00Z">
        <w:r w:rsidRPr="00C67C7F" w:rsidDel="00F830E6">
          <w:rPr>
            <w:rFonts w:ascii="Times New Roman" w:eastAsiaTheme="minorEastAsia" w:hAnsi="Times New Roman"/>
            <w:lang w:eastAsia="zh-CN"/>
          </w:rPr>
          <w:delText xml:space="preserve"> </w:delText>
        </w:r>
      </w:del>
      <w:ins w:id="9440" w:author="Nasser Mustafa [2]" w:date="2018-09-19T07:46:00Z">
        <w:r w:rsidR="00F830E6">
          <w:rPr>
            <w:rFonts w:ascii="Times New Roman" w:eastAsiaTheme="minorEastAsia" w:hAnsi="Times New Roman"/>
            <w:lang w:eastAsia="zh-CN"/>
          </w:rPr>
          <w:t xml:space="preserve"> </w:t>
        </w:r>
      </w:ins>
      <w:ins w:id="9441" w:author="Nasser Mustafa [2]" w:date="2018-09-19T07:47:00Z">
        <w:r w:rsidR="00F830E6">
          <w:rPr>
            <w:rFonts w:ascii="Times New Roman" w:eastAsiaTheme="minorEastAsia" w:hAnsi="Times New Roman"/>
            <w:lang w:eastAsia="zh-CN"/>
          </w:rPr>
          <w:fldChar w:fldCharType="begin" w:fldLock="1"/>
        </w:r>
      </w:ins>
      <w:r w:rsidR="00B050F0">
        <w:rPr>
          <w:rFonts w:ascii="Times New Roman" w:eastAsiaTheme="minorEastAsia" w:hAnsi="Times New Roman"/>
          <w:lang w:eastAsia="zh-CN"/>
        </w:rPr>
        <w:instrText>ADDIN CSL_CITATION {"citationItems":[{"id":"ITEM-1","itemData":{"author":[{"dropping-particle":"","family":"Feldt","given":"Robert","non-dropping-particle":"","parse-names":false,"suffix":""},{"dropping-particle":"","family":"Magazinius","given":"Ana","non-dropping-particle":"","parse-names":false,"suffix":""}],"id":"ITEM-1","issued":{"date-parts":[["2010"]]},"number-of-pages":"374-379","title":"Validity Threats in Empirical Software Engineering Research - An Initial Survey","type":"book"},"uris":["http://www.mendeley.com/documents/?uuid=55422f88-65d8-44fa-abf7-434d5533bba6"]}],"mendeley":{"formattedCitation":"[142]","plainTextFormattedCitation":"[142]","previouslyFormattedCitation":"[141]"},"properties":{"noteIndex":0},"schema":"https://github.com/citation-style-language/schema/raw/master/csl-citation.json"}</w:instrText>
      </w:r>
      <w:r w:rsidR="00F830E6">
        <w:rPr>
          <w:rFonts w:ascii="Times New Roman" w:eastAsiaTheme="minorEastAsia" w:hAnsi="Times New Roman"/>
          <w:lang w:eastAsia="zh-CN"/>
        </w:rPr>
        <w:fldChar w:fldCharType="separate"/>
      </w:r>
      <w:r w:rsidR="00B050F0" w:rsidRPr="00B050F0">
        <w:rPr>
          <w:rFonts w:ascii="Times New Roman" w:eastAsiaTheme="minorEastAsia" w:hAnsi="Times New Roman"/>
          <w:noProof/>
          <w:lang w:eastAsia="zh-CN"/>
        </w:rPr>
        <w:t>[142]</w:t>
      </w:r>
      <w:ins w:id="9442" w:author="Nasser Mustafa [2]" w:date="2018-09-19T07:47:00Z">
        <w:r w:rsidR="00F830E6">
          <w:rPr>
            <w:rFonts w:ascii="Times New Roman" w:eastAsiaTheme="minorEastAsia" w:hAnsi="Times New Roman"/>
            <w:lang w:eastAsia="zh-CN"/>
          </w:rPr>
          <w:fldChar w:fldCharType="end"/>
        </w:r>
      </w:ins>
      <w:del w:id="9443" w:author="Nasser Mustafa [2]" w:date="2018-09-19T07:46:00Z">
        <w:r w:rsidRPr="00C67C7F" w:rsidDel="00F830E6">
          <w:rPr>
            <w:rFonts w:ascii="Times New Roman" w:hAnsi="Times New Roman"/>
          </w:rPr>
          <w:fldChar w:fldCharType="begin"/>
        </w:r>
        <w:r w:rsidRPr="005A1A5B" w:rsidDel="00F830E6">
          <w:rPr>
            <w:rFonts w:ascii="Times New Roman" w:hAnsi="Times New Roman"/>
          </w:rPr>
          <w:delInstrText xml:space="preserve"> ADDIN EN.CITE &lt;EndNote&gt;&lt;Cite&gt;&lt;Author&gt;Feldt&lt;/Author&gt;&lt;Year&gt;International Conference on Software Engineering &amp;amp; Knowledge Engineering (SEKE&amp;apos;2010), Redwood City, San Francisco Bay, CA,&lt;/Year&gt;&lt;RecNum&gt;266&lt;/RecNum&gt;&lt;DisplayText&gt;[54]&lt;/DisplayText&gt;&lt;record&gt;&lt;rec-number&gt;266&lt;/rec-number&gt;&lt;foreign-keys&gt;&lt;key app="EN" db-id="rxfad95wgs5d2dexxekxwt2katzr52wtwdxz" timestamp="1524830645"&gt;266&lt;/key&gt;&lt;/foreign-keys&gt;&lt;ref-type name="Conference Paper"&gt;47&lt;/ref-type&gt;&lt;contributors&gt;&lt;authors&gt;&lt;author&gt;Robert Feldt&lt;/author&gt;&lt;author&gt;Ana Magazinius&lt;/author&gt;&lt;/authors&gt;&lt;/contributors&gt;&lt;titles&gt;&lt;title&gt;Validity Threats in Empirical Software Engineering Research - An Initial Survey&lt;/title&gt;&lt;secondary-title&gt;International Conference on Software Engineering &amp;amp; Knowledge Engineering &lt;/secondary-title&gt;&lt;/titles&gt;&lt;dates&gt;&lt;year&gt;International Conference on Software Engineering &amp;amp; Knowledge Engineering (SEKE&amp;apos;2010), Redwood City, San Francisco Bay, CA,&lt;/year&gt;&lt;/dates&gt;&lt;pub-location&gt; Redwood City, San Francisco Bay, CA,&lt;/pub-location&gt;&lt;urls&gt;&lt;/urls&gt;&lt;/record&gt;&lt;/Cite&gt;&lt;/EndNote&gt;</w:delInstrText>
        </w:r>
        <w:r w:rsidRPr="00C67C7F" w:rsidDel="00F830E6">
          <w:rPr>
            <w:rFonts w:ascii="Times New Roman" w:hAnsi="Times New Roman"/>
          </w:rPr>
          <w:fldChar w:fldCharType="separate"/>
        </w:r>
        <w:r w:rsidRPr="005A1A5B" w:rsidDel="00F830E6">
          <w:rPr>
            <w:rFonts w:ascii="Times New Roman" w:hAnsi="Times New Roman"/>
            <w:noProof/>
          </w:rPr>
          <w:delText>[</w:delText>
        </w:r>
        <w:r w:rsidR="0029494E" w:rsidRPr="005A1A5B" w:rsidDel="00F830E6">
          <w:fldChar w:fldCharType="begin"/>
        </w:r>
        <w:r w:rsidR="0029494E" w:rsidRPr="005A1A5B" w:rsidDel="00F830E6">
          <w:delInstrText xml:space="preserve"> HYPERLINK \l "_ENREF_54" \o "Feldt, International Conference on Software Engineering &amp; Knowledge Engineering (SEKE'2010), Redwood City, San Francisco Bay, CA, #266" </w:delInstrText>
        </w:r>
        <w:r w:rsidR="0029494E" w:rsidRPr="005A1A5B" w:rsidDel="00F830E6">
          <w:fldChar w:fldCharType="separate"/>
        </w:r>
        <w:r w:rsidRPr="005A1A5B" w:rsidDel="00F830E6">
          <w:rPr>
            <w:rFonts w:ascii="Times New Roman" w:hAnsi="Times New Roman"/>
            <w:noProof/>
          </w:rPr>
          <w:delText>54</w:delText>
        </w:r>
        <w:r w:rsidR="0029494E" w:rsidRPr="005A1A5B" w:rsidDel="00F830E6">
          <w:rPr>
            <w:rFonts w:ascii="Times New Roman" w:hAnsi="Times New Roman"/>
            <w:noProof/>
          </w:rPr>
          <w:fldChar w:fldCharType="end"/>
        </w:r>
        <w:r w:rsidRPr="005A1A5B" w:rsidDel="00F830E6">
          <w:rPr>
            <w:rFonts w:ascii="Times New Roman" w:hAnsi="Times New Roman"/>
            <w:noProof/>
          </w:rPr>
          <w:delText>]</w:delText>
        </w:r>
        <w:r w:rsidRPr="00C67C7F" w:rsidDel="00F830E6">
          <w:rPr>
            <w:rFonts w:ascii="Times New Roman" w:hAnsi="Times New Roman"/>
          </w:rPr>
          <w:fldChar w:fldCharType="end"/>
        </w:r>
      </w:del>
      <w:r w:rsidRPr="00C67C7F">
        <w:rPr>
          <w:rFonts w:ascii="Times New Roman" w:hAnsi="Times New Roman"/>
        </w:rPr>
        <w:t xml:space="preserve">. Researchers in empirical software engineering </w:t>
      </w:r>
      <w:r>
        <w:rPr>
          <w:rFonts w:ascii="Times New Roman" w:hAnsi="Times New Roman"/>
        </w:rPr>
        <w:t xml:space="preserve">are </w:t>
      </w:r>
      <w:r w:rsidRPr="00C67C7F">
        <w:rPr>
          <w:rFonts w:ascii="Times New Roman" w:hAnsi="Times New Roman"/>
        </w:rPr>
        <w:t>often confined with options for validating their new techniques or research. They can either have control on their experimentation by introducing certa</w:t>
      </w:r>
      <w:r>
        <w:rPr>
          <w:rFonts w:ascii="Times New Roman" w:hAnsi="Times New Roman"/>
        </w:rPr>
        <w:t>in parameters (internal setting</w:t>
      </w:r>
      <w:r w:rsidRPr="00C67C7F">
        <w:rPr>
          <w:rFonts w:ascii="Times New Roman" w:hAnsi="Times New Roman"/>
        </w:rPr>
        <w:t xml:space="preserve">) or observe the behavior of their experiment in the real world (i.e., external setting) </w:t>
      </w:r>
      <w:ins w:id="9444" w:author="Nasser Mustafa [2]" w:date="2018-09-19T07:47:00Z">
        <w:r w:rsidR="00F830E6">
          <w:rPr>
            <w:rFonts w:ascii="Times New Roman" w:hAnsi="Times New Roman"/>
          </w:rPr>
          <w:fldChar w:fldCharType="begin" w:fldLock="1"/>
        </w:r>
      </w:ins>
      <w:r w:rsidR="00B050F0">
        <w:rPr>
          <w:rFonts w:ascii="Times New Roman" w:hAnsi="Times New Roman"/>
        </w:rPr>
        <w:instrText>ADDIN CSL_CITATION {"citationItems":[{"id":"ITEM-1","itemData":{"author":[{"dropping-particle":"","family":"Siegmund","given":"Janet","non-dropping-particle":"","parse-names":false,"suffix":""},{"dropping-particle":"","family":"Siegmund","given":"Norbert","non-dropping-particle":"","parse-names":false,"suffix":""},{"dropping-particle":"","family":"Apel","given":"Sven","non-dropping-particle":"","parse-names":false,"suffix":""}],"container-title":"Proceedings of the 37th International Conference on Software Engineering ","id":"ITEM-1","issued":{"date-parts":[["2015"]]},"page":"9-19","title":"Views on Internal and External Validity in Empirical Software Engineering","title-short":"ICSE","type":"paper-conference","volume":"1"},"uris":["http://www.mendeley.com/documents/?uuid=8f02ae24-59e1-400f-939f-9f6e06fd61da"]}],"mendeley":{"formattedCitation":"[143]","plainTextFormattedCitation":"[143]","previouslyFormattedCitation":"[142]"},"properties":{"noteIndex":0},"schema":"https://github.com/citation-style-language/schema/raw/master/csl-citation.json"}</w:instrText>
      </w:r>
      <w:r w:rsidR="00F830E6">
        <w:rPr>
          <w:rFonts w:ascii="Times New Roman" w:hAnsi="Times New Roman"/>
        </w:rPr>
        <w:fldChar w:fldCharType="separate"/>
      </w:r>
      <w:r w:rsidR="00B050F0" w:rsidRPr="00B050F0">
        <w:rPr>
          <w:rFonts w:ascii="Times New Roman" w:hAnsi="Times New Roman"/>
          <w:noProof/>
        </w:rPr>
        <w:t>[143]</w:t>
      </w:r>
      <w:ins w:id="9445" w:author="Nasser Mustafa [2]" w:date="2018-09-19T07:47:00Z">
        <w:r w:rsidR="00F830E6">
          <w:rPr>
            <w:rFonts w:ascii="Times New Roman" w:hAnsi="Times New Roman"/>
          </w:rPr>
          <w:fldChar w:fldCharType="end"/>
        </w:r>
      </w:ins>
      <w:del w:id="9446" w:author="Nasser Mustafa [2]" w:date="2018-09-19T07:47:00Z">
        <w:r w:rsidRPr="00C67C7F" w:rsidDel="00F830E6">
          <w:rPr>
            <w:rFonts w:ascii="Times New Roman" w:hAnsi="Times New Roman"/>
          </w:rPr>
          <w:fldChar w:fldCharType="begin"/>
        </w:r>
        <w:r w:rsidRPr="005A1A5B" w:rsidDel="00F830E6">
          <w:rPr>
            <w:rFonts w:ascii="Times New Roman" w:hAnsi="Times New Roman"/>
          </w:rPr>
          <w:delInstrText xml:space="preserve"> ADDIN EN.CITE &lt;EndNote&gt;&lt;Cite&gt;&lt;Author&gt;Siegmund&lt;/Author&gt;&lt;Year&gt;2015&lt;/Year&gt;&lt;RecNum&gt;265&lt;/RecNum&gt;&lt;DisplayText&gt;[55]&lt;/DisplayText&gt;&lt;record&gt;&lt;rec-number&gt;265&lt;/rec-number&gt;&lt;foreign-keys&gt;&lt;key app="EN" db-id="rxfad95wgs5d2dexxekxwt2katzr52wtwdxz" timestamp="1524827679"&gt;265&lt;/key&gt;&lt;/foreign-keys&gt;&lt;ref-type name="Conference Proceedings"&gt;10&lt;/ref-type&gt;&lt;contributors&gt;&lt;authors&gt;&lt;author&gt;Janet Siegmund&lt;/author&gt;&lt;author&gt;Norbert Siegmund&lt;/author&gt;&lt;author&gt;Sven Apel&lt;/author&gt;&lt;/authors&gt;&lt;/contributors&gt;&lt;titles&gt;&lt;title&gt;Views on Internal and External Validity in Empirical Software Engineering&lt;/title&gt;&lt;secondary-title&gt;Proceedings of the 37th International Conference on Software Engineering &lt;/secondary-title&gt;&lt;short-title&gt;ICSE&lt;/short-title&gt;&lt;/titles&gt;&lt;pages&gt;9-19&lt;/pages&gt;&lt;volume&gt;1&lt;/volume&gt;&lt;dates&gt;&lt;year&gt;2015&lt;/year&gt;&lt;/dates&gt;&lt;urls&gt;&lt;/urls&gt;&lt;/record&gt;&lt;/Cite&gt;&lt;/EndNote&gt;</w:delInstrText>
        </w:r>
        <w:r w:rsidRPr="00C67C7F" w:rsidDel="00F830E6">
          <w:rPr>
            <w:rFonts w:ascii="Times New Roman" w:hAnsi="Times New Roman"/>
          </w:rPr>
          <w:fldChar w:fldCharType="separate"/>
        </w:r>
        <w:r w:rsidRPr="005A1A5B" w:rsidDel="00F830E6">
          <w:rPr>
            <w:rFonts w:ascii="Times New Roman" w:hAnsi="Times New Roman"/>
            <w:noProof/>
          </w:rPr>
          <w:delText>[</w:delText>
        </w:r>
        <w:r w:rsidR="0029494E" w:rsidRPr="005A1A5B" w:rsidDel="00F830E6">
          <w:fldChar w:fldCharType="begin"/>
        </w:r>
        <w:r w:rsidR="0029494E" w:rsidRPr="005A1A5B" w:rsidDel="00F830E6">
          <w:delInstrText xml:space="preserve"> HYPERLINK \l "_ENREF_55" \o "Siegmund, 2015 #265" </w:delInstrText>
        </w:r>
        <w:r w:rsidR="0029494E" w:rsidRPr="005A1A5B" w:rsidDel="00F830E6">
          <w:fldChar w:fldCharType="separate"/>
        </w:r>
        <w:r w:rsidRPr="005A1A5B" w:rsidDel="00F830E6">
          <w:rPr>
            <w:rFonts w:ascii="Times New Roman" w:hAnsi="Times New Roman"/>
            <w:noProof/>
          </w:rPr>
          <w:delText>55</w:delText>
        </w:r>
        <w:r w:rsidR="0029494E" w:rsidRPr="005A1A5B" w:rsidDel="00F830E6">
          <w:rPr>
            <w:rFonts w:ascii="Times New Roman" w:hAnsi="Times New Roman"/>
            <w:noProof/>
          </w:rPr>
          <w:fldChar w:fldCharType="end"/>
        </w:r>
        <w:r w:rsidRPr="005A1A5B" w:rsidDel="00F830E6">
          <w:rPr>
            <w:rFonts w:ascii="Times New Roman" w:hAnsi="Times New Roman"/>
            <w:noProof/>
          </w:rPr>
          <w:delText>]</w:delText>
        </w:r>
        <w:r w:rsidRPr="00C67C7F" w:rsidDel="00F830E6">
          <w:rPr>
            <w:rFonts w:ascii="Times New Roman" w:hAnsi="Times New Roman"/>
          </w:rPr>
          <w:fldChar w:fldCharType="end"/>
        </w:r>
        <w:r w:rsidRPr="00C67C7F" w:rsidDel="00F830E6">
          <w:rPr>
            <w:rFonts w:ascii="Times New Roman" w:hAnsi="Times New Roman"/>
          </w:rPr>
          <w:delText xml:space="preserve"> </w:delText>
        </w:r>
      </w:del>
      <w:r w:rsidRPr="00C67C7F">
        <w:rPr>
          <w:rFonts w:ascii="Times New Roman" w:hAnsi="Times New Roman"/>
        </w:rPr>
        <w:t xml:space="preserve">. There is a tradeoff for using any of these settings; in both cases there might be threat to the validity. </w:t>
      </w:r>
      <w:r w:rsidRPr="00C67C7F">
        <w:rPr>
          <w:rFonts w:ascii="Times New Roman" w:eastAsiaTheme="minorEastAsia" w:hAnsi="Times New Roman"/>
          <w:lang w:eastAsia="zh-CN"/>
        </w:rPr>
        <w:t xml:space="preserve">Wohlin and colleagues </w:t>
      </w:r>
      <w:ins w:id="9447" w:author="Nasser Mustafa [2]" w:date="2018-09-19T07:48:00Z">
        <w:r w:rsidR="00F830E6">
          <w:rPr>
            <w:rFonts w:ascii="Times New Roman" w:eastAsiaTheme="minorEastAsia" w:hAnsi="Times New Roman"/>
            <w:lang w:eastAsia="zh-CN"/>
          </w:rPr>
          <w:fldChar w:fldCharType="begin" w:fldLock="1"/>
        </w:r>
      </w:ins>
      <w:r w:rsidR="00B050F0">
        <w:rPr>
          <w:rFonts w:ascii="Times New Roman" w:eastAsiaTheme="minorEastAsia" w:hAnsi="Times New Roman"/>
          <w:lang w:eastAsia="zh-CN"/>
        </w:rPr>
        <w:instrText>ADDIN CSL_CITATION {"citationItems":[{"id":"ITEM-1","itemData":{"ISBN":"ISBN:3642290434 9783642290435","author":[{"dropping-particle":"","family":"Wohlin","given":"Claes","non-dropping-particle":"","parse-names":false,"suffix":""},{"dropping-particle":"","family":"Runeson","given":"Per","non-dropping-particle":"","parse-names":false,"suffix":""},{"dropping-particle":"","family":"Höst","given":"Martin","non-dropping-particle":"","parse-names":false,"suffix":""},{"dropping-particle":"","family":"Ohlsson","given":"Magnus C","non-dropping-particle":"","parse-names":false,"suffix":""},{"dropping-particle":"","family":"Regnell","given":"Bjöorn","non-dropping-particle":"","parse-names":false,"suffix":""},{"dropping-particle":"","family":"Wesslén","given":"Anders","non-dropping-particle":"","parse-names":false,"suffix":""}],"id":"ITEM-1","issued":{"date-parts":[["2012"]]},"publisher":"Springer Publishing Company ","title":"Experimentation in software engineering","type":"book"},"uris":["http://www.mendeley.com/documents/?uuid=9b1069e5-23b1-4236-b98d-406772558fac"]}],"mendeley":{"formattedCitation":"[115]","plainTextFormattedCitation":"[115]","previouslyFormattedCitation":"[115]"},"properties":{"noteIndex":0},"schema":"https://github.com/citation-style-language/schema/raw/master/csl-citation.json"}</w:instrText>
      </w:r>
      <w:r w:rsidR="00F830E6">
        <w:rPr>
          <w:rFonts w:ascii="Times New Roman" w:eastAsiaTheme="minorEastAsia" w:hAnsi="Times New Roman"/>
          <w:lang w:eastAsia="zh-CN"/>
        </w:rPr>
        <w:fldChar w:fldCharType="separate"/>
      </w:r>
      <w:r w:rsidR="00627C91" w:rsidRPr="00627C91">
        <w:rPr>
          <w:rFonts w:ascii="Times New Roman" w:eastAsiaTheme="minorEastAsia" w:hAnsi="Times New Roman"/>
          <w:noProof/>
          <w:lang w:eastAsia="zh-CN"/>
        </w:rPr>
        <w:t>[115]</w:t>
      </w:r>
      <w:ins w:id="9448" w:author="Nasser Mustafa [2]" w:date="2018-09-19T07:48:00Z">
        <w:r w:rsidR="00F830E6">
          <w:rPr>
            <w:rFonts w:ascii="Times New Roman" w:eastAsiaTheme="minorEastAsia" w:hAnsi="Times New Roman"/>
            <w:lang w:eastAsia="zh-CN"/>
          </w:rPr>
          <w:fldChar w:fldCharType="end"/>
        </w:r>
      </w:ins>
      <w:del w:id="9449" w:author="Nasser Mustafa [2]" w:date="2018-09-19T07:48:00Z">
        <w:r w:rsidRPr="00C67C7F" w:rsidDel="00F830E6">
          <w:rPr>
            <w:rFonts w:ascii="Times New Roman" w:eastAsiaTheme="minorEastAsia" w:hAnsi="Times New Roman"/>
            <w:lang w:eastAsia="zh-CN"/>
          </w:rPr>
          <w:fldChar w:fldCharType="begin"/>
        </w:r>
        <w:r w:rsidRPr="005A1A5B" w:rsidDel="00F830E6">
          <w:rPr>
            <w:rFonts w:ascii="Times New Roman" w:eastAsiaTheme="minorEastAsia" w:hAnsi="Times New Roman"/>
            <w:lang w:eastAsia="zh-CN"/>
          </w:rPr>
          <w:delInstrText xml:space="preserve"> ADDIN EN.CITE &lt;EndNote&gt;&lt;Cite&gt;&lt;Author&gt;Wohlin&lt;/Author&gt;&lt;Year&gt;2012 &lt;/Year&gt;&lt;RecNum&gt;258&lt;/RecNum&gt;&lt;DisplayText&gt;[56]&lt;/DisplayText&gt;&lt;record&gt;&lt;rec-number&gt;258&lt;/rec-number&gt;&lt;foreign-keys&gt;&lt;key app="EN" db-id="rxfad95wgs5d2dexxekxwt2katzr52wtwdxz" timestamp="1524043516"&gt;258&lt;/key&gt;&lt;/foreign-keys&gt;&lt;ref-type name="Book"&gt;6&lt;/ref-type&gt;&lt;contributors&gt;&lt;authors&gt;&lt;author&gt;Claes Wohlin&lt;/author&gt;&lt;author&gt;Per Runeson&lt;/author&gt;&lt;author&gt;Martin Höst&lt;/author&gt;&lt;author&gt;Magnus C. Ohlsson&lt;/author&gt;&lt;author&gt;Bjöorn Regnell&lt;/author&gt;&lt;author&gt;Anders Wesslén&lt;/author&gt;&lt;/authors&gt;&lt;/contributors&gt;&lt;titles&gt;&lt;title&gt;Experimentation in software engineering&lt;/title&gt;&lt;/titles&gt;&lt;dates&gt;&lt;year&gt;2012 &lt;/year&gt;&lt;/dates&gt;&lt;publisher&gt;Springer Publishing Company &lt;/publisher&gt;&lt;isbn&gt;ISBN:3642290434 9783642290435 &lt;/isbn&gt;&lt;urls&gt;&lt;/urls&gt;&lt;/record&gt;&lt;/Cite&gt;&lt;/EndNote&gt;</w:delInstrText>
        </w:r>
        <w:r w:rsidRPr="00C67C7F" w:rsidDel="00F830E6">
          <w:rPr>
            <w:rFonts w:ascii="Times New Roman" w:eastAsiaTheme="minorEastAsia" w:hAnsi="Times New Roman"/>
            <w:lang w:eastAsia="zh-CN"/>
          </w:rPr>
          <w:fldChar w:fldCharType="separate"/>
        </w:r>
        <w:r w:rsidRPr="005A1A5B" w:rsidDel="00F830E6">
          <w:rPr>
            <w:rFonts w:ascii="Times New Roman" w:eastAsiaTheme="minorEastAsia" w:hAnsi="Times New Roman"/>
            <w:noProof/>
            <w:lang w:eastAsia="zh-CN"/>
          </w:rPr>
          <w:delText>[</w:delText>
        </w:r>
        <w:r w:rsidR="0029494E" w:rsidRPr="005A1A5B" w:rsidDel="00F830E6">
          <w:fldChar w:fldCharType="begin"/>
        </w:r>
        <w:r w:rsidR="0029494E" w:rsidRPr="005A1A5B" w:rsidDel="00F830E6">
          <w:delInstrText xml:space="preserve"> HYPERLINK \l "_ENREF_56" \o "Wohlin, 2012  #258" </w:delInstrText>
        </w:r>
        <w:r w:rsidR="0029494E" w:rsidRPr="005A1A5B" w:rsidDel="00F830E6">
          <w:fldChar w:fldCharType="separate"/>
        </w:r>
        <w:r w:rsidRPr="005A1A5B" w:rsidDel="00F830E6">
          <w:rPr>
            <w:rFonts w:ascii="Times New Roman" w:eastAsiaTheme="minorEastAsia" w:hAnsi="Times New Roman"/>
            <w:noProof/>
            <w:lang w:eastAsia="zh-CN"/>
          </w:rPr>
          <w:delText>56</w:delText>
        </w:r>
        <w:r w:rsidR="0029494E" w:rsidRPr="005A1A5B" w:rsidDel="00F830E6">
          <w:rPr>
            <w:rFonts w:ascii="Times New Roman" w:eastAsiaTheme="minorEastAsia" w:hAnsi="Times New Roman"/>
            <w:noProof/>
            <w:lang w:eastAsia="zh-CN"/>
          </w:rPr>
          <w:fldChar w:fldCharType="end"/>
        </w:r>
        <w:r w:rsidRPr="005A1A5B" w:rsidDel="00F830E6">
          <w:rPr>
            <w:rFonts w:ascii="Times New Roman" w:eastAsiaTheme="minorEastAsia" w:hAnsi="Times New Roman"/>
            <w:noProof/>
            <w:lang w:eastAsia="zh-CN"/>
          </w:rPr>
          <w:delText>]</w:delText>
        </w:r>
        <w:r w:rsidRPr="00C67C7F" w:rsidDel="00F830E6">
          <w:rPr>
            <w:rFonts w:ascii="Times New Roman" w:eastAsiaTheme="minorEastAsia" w:hAnsi="Times New Roman"/>
            <w:lang w:eastAsia="zh-CN"/>
          </w:rPr>
          <w:fldChar w:fldCharType="end"/>
        </w:r>
      </w:del>
      <w:r w:rsidRPr="00C67C7F">
        <w:rPr>
          <w:rFonts w:ascii="Times New Roman" w:eastAsiaTheme="minorEastAsia" w:hAnsi="Times New Roman"/>
          <w:lang w:eastAsia="zh-CN"/>
        </w:rPr>
        <w:t xml:space="preserve"> suggest four types of validity threats: conclusion, internal, construct and external. </w:t>
      </w:r>
      <w:r>
        <w:rPr>
          <w:rFonts w:ascii="Times New Roman" w:eastAsiaTheme="minorEastAsia" w:hAnsi="Times New Roman"/>
          <w:lang w:eastAsia="zh-CN"/>
        </w:rPr>
        <w:t>C</w:t>
      </w:r>
      <w:r w:rsidRPr="00C67C7F">
        <w:rPr>
          <w:rFonts w:ascii="Times New Roman" w:eastAsiaTheme="minorEastAsia" w:hAnsi="Times New Roman"/>
          <w:lang w:eastAsia="zh-CN"/>
        </w:rPr>
        <w:t xml:space="preserve">onclusion validity </w:t>
      </w:r>
      <w:r>
        <w:rPr>
          <w:rFonts w:ascii="Times New Roman" w:eastAsiaTheme="minorEastAsia" w:hAnsi="Times New Roman"/>
          <w:lang w:eastAsia="zh-CN"/>
        </w:rPr>
        <w:t xml:space="preserve">is </w:t>
      </w:r>
      <w:r w:rsidRPr="00C67C7F">
        <w:rPr>
          <w:rFonts w:ascii="Times New Roman" w:eastAsiaTheme="minorEastAsia" w:hAnsi="Times New Roman"/>
          <w:lang w:eastAsia="zh-CN"/>
        </w:rPr>
        <w:t xml:space="preserve">concerned with how much the experiment setting has </w:t>
      </w:r>
      <w:r>
        <w:rPr>
          <w:rFonts w:ascii="Times New Roman" w:eastAsiaTheme="minorEastAsia" w:hAnsi="Times New Roman"/>
          <w:lang w:eastAsia="zh-CN"/>
        </w:rPr>
        <w:t xml:space="preserve">an </w:t>
      </w:r>
      <w:r w:rsidRPr="00C67C7F">
        <w:rPr>
          <w:rFonts w:ascii="Times New Roman" w:eastAsiaTheme="minorEastAsia" w:hAnsi="Times New Roman"/>
          <w:lang w:eastAsia="zh-CN"/>
        </w:rPr>
        <w:t>influence on the observed result. In other words, is the treatment we used real</w:t>
      </w:r>
      <w:r>
        <w:rPr>
          <w:rFonts w:ascii="Times New Roman" w:eastAsiaTheme="minorEastAsia" w:hAnsi="Times New Roman"/>
          <w:lang w:eastAsia="zh-CN"/>
        </w:rPr>
        <w:t>ly related to the outcome? I</w:t>
      </w:r>
      <w:r w:rsidRPr="00C67C7F">
        <w:rPr>
          <w:rFonts w:ascii="Times New Roman" w:eastAsiaTheme="minorEastAsia" w:hAnsi="Times New Roman"/>
          <w:lang w:eastAsia="zh-CN"/>
        </w:rPr>
        <w:t xml:space="preserve">nternal validity focuses on the causal relationship between the treatment and the observed result; it is about how much we are confident that the </w:t>
      </w:r>
      <w:r>
        <w:rPr>
          <w:rFonts w:ascii="Times New Roman" w:eastAsiaTheme="minorEastAsia" w:hAnsi="Times New Roman"/>
          <w:lang w:eastAsia="zh-CN"/>
        </w:rPr>
        <w:t>treatment causes the result. C</w:t>
      </w:r>
      <w:r w:rsidRPr="00C67C7F">
        <w:rPr>
          <w:rFonts w:ascii="Times New Roman" w:eastAsiaTheme="minorEastAsia" w:hAnsi="Times New Roman"/>
          <w:lang w:eastAsia="zh-CN"/>
        </w:rPr>
        <w:t>onstruct validity focuses on the relation between the theory behind the e</w:t>
      </w:r>
      <w:r>
        <w:rPr>
          <w:rFonts w:ascii="Times New Roman" w:eastAsiaTheme="minorEastAsia" w:hAnsi="Times New Roman"/>
          <w:lang w:eastAsia="zh-CN"/>
        </w:rPr>
        <w:t>xperiment and the outcome. E</w:t>
      </w:r>
      <w:r w:rsidRPr="00C67C7F">
        <w:rPr>
          <w:rFonts w:ascii="Times New Roman" w:eastAsiaTheme="minorEastAsia" w:hAnsi="Times New Roman"/>
          <w:lang w:eastAsia="zh-CN"/>
        </w:rPr>
        <w:t>xternal validity is concerned with whether we can generalize the results outside the scope of our study even if a causal</w:t>
      </w:r>
      <w:r>
        <w:rPr>
          <w:rFonts w:ascii="Times New Roman" w:eastAsiaTheme="minorEastAsia" w:hAnsi="Times New Roman"/>
          <w:lang w:eastAsia="zh-CN"/>
        </w:rPr>
        <w:t xml:space="preserve"> relation is established</w:t>
      </w:r>
      <w:r w:rsidRPr="00C67C7F">
        <w:rPr>
          <w:rFonts w:ascii="Times New Roman" w:eastAsiaTheme="minorEastAsia" w:hAnsi="Times New Roman"/>
          <w:lang w:eastAsia="zh-CN"/>
        </w:rPr>
        <w:t>.</w:t>
      </w:r>
    </w:p>
    <w:p w14:paraId="6C46B1DD" w14:textId="77777777" w:rsidR="00F33643" w:rsidRPr="00C67C7F" w:rsidRDefault="00F33643" w:rsidP="00F33643">
      <w:pPr>
        <w:pStyle w:val="Style6"/>
        <w:tabs>
          <w:tab w:val="left" w:pos="900"/>
        </w:tabs>
        <w:spacing w:line="480" w:lineRule="auto"/>
        <w:ind w:left="540" w:hanging="450"/>
        <w:jc w:val="both"/>
        <w:rPr>
          <w:rFonts w:eastAsiaTheme="majorEastAsia"/>
          <w:sz w:val="32"/>
        </w:rPr>
      </w:pPr>
      <w:bookmarkStart w:id="9450" w:name="_Toc525737390"/>
      <w:r w:rsidRPr="00C67C7F">
        <w:t>Strategies</w:t>
      </w:r>
      <w:r w:rsidRPr="00C67C7F">
        <w:rPr>
          <w:lang w:eastAsia="zh-CN"/>
        </w:rPr>
        <w:t xml:space="preserve"> for Mitigating Validity Threats</w:t>
      </w:r>
      <w:bookmarkEnd w:id="9450"/>
      <w:r w:rsidRPr="00C67C7F">
        <w:rPr>
          <w:lang w:eastAsia="zh-CN"/>
        </w:rPr>
        <w:t xml:space="preserve"> </w:t>
      </w:r>
    </w:p>
    <w:p w14:paraId="6F226CD5" w14:textId="141B775B" w:rsidR="00F33643" w:rsidRPr="00C67C7F" w:rsidRDefault="00F33643" w:rsidP="00F33643">
      <w:pPr>
        <w:tabs>
          <w:tab w:val="left" w:pos="900"/>
        </w:tabs>
        <w:autoSpaceDE w:val="0"/>
        <w:autoSpaceDN w:val="0"/>
        <w:adjustRightInd w:val="0"/>
        <w:spacing w:line="480" w:lineRule="auto"/>
        <w:jc w:val="both"/>
        <w:rPr>
          <w:rFonts w:ascii="Times New Roman" w:hAnsi="Times New Roman"/>
        </w:rPr>
      </w:pPr>
      <w:r w:rsidRPr="00C67C7F">
        <w:rPr>
          <w:rFonts w:ascii="Times New Roman" w:hAnsi="Times New Roman"/>
        </w:rPr>
        <w:t>Our research involves several research methodologies</w:t>
      </w:r>
      <w:ins w:id="9451" w:author="Nasser Mustafa [2]" w:date="2018-09-19T07:49:00Z">
        <w:r w:rsidR="00F830E6">
          <w:rPr>
            <w:rFonts w:ascii="Times New Roman" w:hAnsi="Times New Roman"/>
          </w:rPr>
          <w:t xml:space="preserve"> </w:t>
        </w:r>
        <w:r w:rsidR="00F830E6">
          <w:rPr>
            <w:rFonts w:ascii="Times New Roman" w:hAnsi="Times New Roman"/>
          </w:rPr>
          <w:fldChar w:fldCharType="begin" w:fldLock="1"/>
        </w:r>
      </w:ins>
      <w:r w:rsidR="00B050F0">
        <w:rPr>
          <w:rFonts w:ascii="Times New Roman" w:hAnsi="Times New Roman"/>
        </w:rPr>
        <w:instrText>ADDIN CSL_CITATION {"citationItems":[{"id":"ITEM-1","itemData":{"author":[{"dropping-particle":"","family":"Feldt","given":"Robert","non-dropping-particle":"","parse-names":false,"suffix":""},{"dropping-particle":"","family":"Magazinius","given":"Ana","non-dropping-particle":"","parse-names":false,"suffix":""}],"id":"ITEM-1","issued":{"date-parts":[["2010"]]},"number-of-pages":"374-379","title":"Validity Threats in Empirical Software Engineering Research - An Initial Survey","type":"book"},"uris":["http://www.mendeley.com/documents/?uuid=55422f88-65d8-44fa-abf7-434d5533bba6"]}],"mendeley":{"formattedCitation":"[142]","plainTextFormattedCitation":"[142]","previouslyFormattedCitation":"[141]"},"properties":{"noteIndex":0},"schema":"https://github.com/citation-style-language/schema/raw/master/csl-citation.json"}</w:instrText>
      </w:r>
      <w:r w:rsidR="00F830E6">
        <w:rPr>
          <w:rFonts w:ascii="Times New Roman" w:hAnsi="Times New Roman"/>
        </w:rPr>
        <w:fldChar w:fldCharType="separate"/>
      </w:r>
      <w:r w:rsidR="00B050F0" w:rsidRPr="00B050F0">
        <w:rPr>
          <w:rFonts w:ascii="Times New Roman" w:hAnsi="Times New Roman"/>
          <w:noProof/>
        </w:rPr>
        <w:t>[142]</w:t>
      </w:r>
      <w:ins w:id="9452" w:author="Nasser Mustafa [2]" w:date="2018-09-19T07:49:00Z">
        <w:r w:rsidR="00F830E6">
          <w:rPr>
            <w:rFonts w:ascii="Times New Roman" w:hAnsi="Times New Roman"/>
          </w:rPr>
          <w:fldChar w:fldCharType="end"/>
        </w:r>
      </w:ins>
      <w:del w:id="9453" w:author="Nasser Mustafa [2]" w:date="2018-09-19T07:49:00Z">
        <w:r w:rsidRPr="00C67C7F" w:rsidDel="00F830E6">
          <w:rPr>
            <w:rFonts w:ascii="Times New Roman" w:hAnsi="Times New Roman"/>
          </w:rPr>
          <w:delText xml:space="preserve"> </w:delText>
        </w:r>
      </w:del>
      <w:del w:id="9454" w:author="Nasser Mustafa [2]" w:date="2018-09-19T07:48:00Z">
        <w:r w:rsidRPr="00C67C7F" w:rsidDel="00F830E6">
          <w:rPr>
            <w:rFonts w:ascii="Times New Roman" w:hAnsi="Times New Roman"/>
          </w:rPr>
          <w:fldChar w:fldCharType="begin"/>
        </w:r>
        <w:r w:rsidRPr="005A1A5B" w:rsidDel="00F830E6">
          <w:rPr>
            <w:rFonts w:ascii="Times New Roman" w:hAnsi="Times New Roman"/>
          </w:rPr>
          <w:delInstrText xml:space="preserve"> ADDIN EN.CITE &lt;EndNote&gt;&lt;Cite&gt;&lt;Author&gt;Feldt&lt;/Author&gt;&lt;Year&gt;International Conference on Software Engineering &amp;amp; Knowledge Engineering (SEKE&amp;apos;2010), Redwood City, San Francisco Bay, CA,&lt;/Year&gt;&lt;RecNum&gt;266&lt;/RecNum&gt;&lt;DisplayText&gt;[54]&lt;/DisplayText&gt;&lt;record&gt;&lt;rec-number&gt;266&lt;/rec-number&gt;&lt;foreign-keys&gt;&lt;key app="EN" db-id="rxfad95wgs5d2dexxekxwt2katzr52wtwdxz" timestamp="1524830645"&gt;266&lt;/key&gt;&lt;/foreign-keys&gt;&lt;ref-type name="Conference Paper"&gt;47&lt;/ref-type&gt;&lt;contributors&gt;&lt;authors&gt;&lt;author&gt;Robert Feldt&lt;/author&gt;&lt;author&gt;Ana Magazinius&lt;/author&gt;&lt;/authors&gt;&lt;/contributors&gt;&lt;titles&gt;&lt;title&gt;Validity Threats in Empirical Software Engineering Research - An Initial Survey&lt;/title&gt;&lt;secondary-title&gt;International Conference on Software Engineering &amp;amp; Knowledge Engineering &lt;/secondary-title&gt;&lt;/titles&gt;&lt;dates&gt;&lt;year&gt;International Conference on Software Engineering &amp;amp; Knowledge Engineering (SEKE&amp;apos;2010), Redwood City, San Francisco Bay, CA,&lt;/year&gt;&lt;/dates&gt;&lt;pub-location&gt; Redwood City, San Francisco Bay, CA,&lt;/pub-location&gt;&lt;urls&gt;&lt;/urls&gt;&lt;/record&gt;&lt;/Cite&gt;&lt;/EndNote&gt;</w:delInstrText>
        </w:r>
        <w:r w:rsidRPr="00C67C7F" w:rsidDel="00F830E6">
          <w:rPr>
            <w:rFonts w:ascii="Times New Roman" w:hAnsi="Times New Roman"/>
          </w:rPr>
          <w:fldChar w:fldCharType="separate"/>
        </w:r>
        <w:r w:rsidRPr="005A1A5B" w:rsidDel="00F830E6">
          <w:rPr>
            <w:rFonts w:ascii="Times New Roman" w:hAnsi="Times New Roman"/>
            <w:noProof/>
          </w:rPr>
          <w:delText>[</w:delText>
        </w:r>
        <w:r w:rsidR="0029494E" w:rsidRPr="005A1A5B" w:rsidDel="00F830E6">
          <w:fldChar w:fldCharType="begin"/>
        </w:r>
        <w:r w:rsidR="0029494E" w:rsidRPr="005A1A5B" w:rsidDel="00F830E6">
          <w:delInstrText xml:space="preserve"> HYPERLINK \l "_ENREF_54" \o "Feldt, International Conference on Software Engineering &amp; Knowledge Engineering (SEKE'2010), Redwood City, San Francisco Bay, CA, #266" </w:delInstrText>
        </w:r>
        <w:r w:rsidR="0029494E" w:rsidRPr="005A1A5B" w:rsidDel="00F830E6">
          <w:fldChar w:fldCharType="separate"/>
        </w:r>
        <w:r w:rsidRPr="005A1A5B" w:rsidDel="00F830E6">
          <w:rPr>
            <w:rFonts w:ascii="Times New Roman" w:hAnsi="Times New Roman"/>
            <w:noProof/>
          </w:rPr>
          <w:delText>54</w:delText>
        </w:r>
        <w:r w:rsidR="0029494E" w:rsidRPr="005A1A5B" w:rsidDel="00F830E6">
          <w:rPr>
            <w:rFonts w:ascii="Times New Roman" w:hAnsi="Times New Roman"/>
            <w:noProof/>
          </w:rPr>
          <w:fldChar w:fldCharType="end"/>
        </w:r>
        <w:r w:rsidRPr="005A1A5B" w:rsidDel="00F830E6">
          <w:rPr>
            <w:rFonts w:ascii="Times New Roman" w:hAnsi="Times New Roman"/>
            <w:noProof/>
          </w:rPr>
          <w:delText>]</w:delText>
        </w:r>
        <w:r w:rsidRPr="00C67C7F" w:rsidDel="00F830E6">
          <w:rPr>
            <w:rFonts w:ascii="Times New Roman" w:hAnsi="Times New Roman"/>
          </w:rPr>
          <w:fldChar w:fldCharType="end"/>
        </w:r>
        <w:r w:rsidDel="00F830E6">
          <w:rPr>
            <w:rFonts w:ascii="Times New Roman" w:hAnsi="Times New Roman"/>
          </w:rPr>
          <w:delText xml:space="preserve"> </w:delText>
        </w:r>
      </w:del>
      <w:r>
        <w:rPr>
          <w:rFonts w:ascii="Times New Roman" w:hAnsi="Times New Roman"/>
        </w:rPr>
        <w:t>that require validation. A</w:t>
      </w:r>
      <w:r w:rsidRPr="00C67C7F">
        <w:rPr>
          <w:rFonts w:ascii="Times New Roman" w:hAnsi="Times New Roman"/>
        </w:rPr>
        <w:t>s a result, threats to the validity of these methodologies might occur during our experimentation. The objective of our research is to develop a framework for engineering the traceability of heterogeneous artifacts. We apply the following research methodologies in order to achieve our objective:</w:t>
      </w:r>
    </w:p>
    <w:p w14:paraId="16B629D5" w14:textId="275872B4" w:rsidR="00F33643" w:rsidRPr="00C67C7F" w:rsidRDefault="00F33643" w:rsidP="00F33643">
      <w:pPr>
        <w:pStyle w:val="Caption"/>
        <w:tabs>
          <w:tab w:val="left" w:pos="900"/>
        </w:tabs>
        <w:spacing w:line="480" w:lineRule="auto"/>
        <w:ind w:left="540"/>
        <w:jc w:val="both"/>
        <w:rPr>
          <w:rFonts w:ascii="Times New Roman" w:hAnsi="Times New Roman"/>
          <w:b w:val="0"/>
          <w:szCs w:val="24"/>
        </w:rPr>
      </w:pPr>
      <w:r w:rsidRPr="00C67C7F">
        <w:rPr>
          <w:rFonts w:ascii="Times New Roman" w:hAnsi="Times New Roman"/>
          <w:b w:val="0"/>
          <w:szCs w:val="24"/>
        </w:rPr>
        <w:t xml:space="preserve">OB. </w:t>
      </w:r>
      <w:r w:rsidRPr="00C67C7F">
        <w:rPr>
          <w:rFonts w:ascii="Times New Roman" w:hAnsi="Times New Roman"/>
          <w:b w:val="0"/>
          <w:szCs w:val="24"/>
        </w:rPr>
        <w:fldChar w:fldCharType="begin"/>
      </w:r>
      <w:r w:rsidRPr="00C67C7F">
        <w:rPr>
          <w:rFonts w:ascii="Times New Roman" w:hAnsi="Times New Roman"/>
          <w:b w:val="0"/>
          <w:szCs w:val="24"/>
        </w:rPr>
        <w:instrText xml:space="preserve"> SEQ OB. \* ARABIC </w:instrText>
      </w:r>
      <w:r w:rsidRPr="00C67C7F">
        <w:rPr>
          <w:rFonts w:ascii="Times New Roman" w:hAnsi="Times New Roman"/>
          <w:b w:val="0"/>
          <w:szCs w:val="24"/>
        </w:rPr>
        <w:fldChar w:fldCharType="separate"/>
      </w:r>
      <w:r w:rsidR="00047800">
        <w:rPr>
          <w:rFonts w:ascii="Times New Roman" w:hAnsi="Times New Roman"/>
          <w:b w:val="0"/>
          <w:noProof/>
          <w:szCs w:val="24"/>
        </w:rPr>
        <w:t>1</w:t>
      </w:r>
      <w:r w:rsidRPr="00C67C7F">
        <w:rPr>
          <w:rFonts w:ascii="Times New Roman" w:hAnsi="Times New Roman"/>
          <w:b w:val="0"/>
          <w:szCs w:val="24"/>
        </w:rPr>
        <w:fldChar w:fldCharType="end"/>
      </w:r>
      <w:r w:rsidRPr="00C67C7F">
        <w:rPr>
          <w:rFonts w:ascii="Times New Roman" w:hAnsi="Times New Roman"/>
          <w:b w:val="0"/>
          <w:szCs w:val="24"/>
        </w:rPr>
        <w:t>: Collect requirements from our industrial partner that identifies the research problem.</w:t>
      </w:r>
    </w:p>
    <w:p w14:paraId="656F8CFE" w14:textId="09376212" w:rsidR="00F33643" w:rsidRPr="00C67C7F" w:rsidRDefault="00F33643" w:rsidP="00F33643">
      <w:pPr>
        <w:pStyle w:val="Caption"/>
        <w:tabs>
          <w:tab w:val="left" w:pos="900"/>
        </w:tabs>
        <w:spacing w:line="480" w:lineRule="auto"/>
        <w:ind w:left="540"/>
        <w:jc w:val="both"/>
        <w:rPr>
          <w:ins w:id="9455" w:author="Nasser Mustafa" w:date="2018-09-05T00:07:00Z"/>
          <w:rFonts w:ascii="Times New Roman" w:hAnsi="Times New Roman"/>
          <w:iCs/>
          <w:sz w:val="18"/>
        </w:rPr>
      </w:pPr>
      <w:r w:rsidRPr="00C67C7F">
        <w:rPr>
          <w:rFonts w:ascii="Times New Roman" w:hAnsi="Times New Roman"/>
          <w:b w:val="0"/>
          <w:iCs/>
          <w:szCs w:val="24"/>
        </w:rPr>
        <w:t xml:space="preserve">OB. </w:t>
      </w:r>
      <w:r w:rsidRPr="00C67C7F">
        <w:rPr>
          <w:rFonts w:ascii="Times New Roman" w:hAnsi="Times New Roman"/>
          <w:b w:val="0"/>
          <w:iCs/>
          <w:szCs w:val="24"/>
        </w:rPr>
        <w:fldChar w:fldCharType="begin"/>
      </w:r>
      <w:r w:rsidRPr="00C67C7F">
        <w:rPr>
          <w:rFonts w:ascii="Times New Roman" w:hAnsi="Times New Roman"/>
          <w:b w:val="0"/>
          <w:iCs/>
          <w:szCs w:val="24"/>
        </w:rPr>
        <w:instrText xml:space="preserve"> SEQ OB. \* ARABIC </w:instrText>
      </w:r>
      <w:r w:rsidRPr="00C67C7F">
        <w:rPr>
          <w:rFonts w:ascii="Times New Roman" w:hAnsi="Times New Roman"/>
          <w:b w:val="0"/>
          <w:iCs/>
          <w:szCs w:val="24"/>
        </w:rPr>
        <w:fldChar w:fldCharType="separate"/>
      </w:r>
      <w:r w:rsidR="00047800">
        <w:rPr>
          <w:rFonts w:ascii="Times New Roman" w:hAnsi="Times New Roman"/>
          <w:b w:val="0"/>
          <w:iCs/>
          <w:noProof/>
          <w:szCs w:val="24"/>
        </w:rPr>
        <w:t>2</w:t>
      </w:r>
      <w:r w:rsidRPr="00C67C7F">
        <w:rPr>
          <w:rFonts w:ascii="Times New Roman" w:hAnsi="Times New Roman"/>
          <w:b w:val="0"/>
          <w:iCs/>
          <w:szCs w:val="24"/>
        </w:rPr>
        <w:fldChar w:fldCharType="end"/>
      </w:r>
      <w:r w:rsidRPr="00C67C7F">
        <w:rPr>
          <w:rFonts w:ascii="Times New Roman" w:hAnsi="Times New Roman"/>
          <w:b w:val="0"/>
          <w:iCs/>
          <w:szCs w:val="24"/>
        </w:rPr>
        <w:t>:</w:t>
      </w:r>
      <w:r w:rsidRPr="00C67C7F">
        <w:rPr>
          <w:rFonts w:ascii="Times New Roman" w:hAnsi="Times New Roman"/>
          <w:b w:val="0"/>
          <w:szCs w:val="24"/>
        </w:rPr>
        <w:t xml:space="preserve"> </w:t>
      </w:r>
      <w:r w:rsidRPr="00C67C7F">
        <w:rPr>
          <w:rFonts w:ascii="Times New Roman" w:hAnsi="Times New Roman"/>
          <w:b w:val="0"/>
          <w:iCs/>
          <w:szCs w:val="24"/>
        </w:rPr>
        <w:t xml:space="preserve">Conduct a systematic literature review about traceability in </w:t>
      </w:r>
      <w:del w:id="9456" w:author="Yvan Labiche" w:date="2018-09-07T21:32:00Z">
        <w:r w:rsidDel="004C0003">
          <w:rPr>
            <w:rFonts w:ascii="Times New Roman" w:hAnsi="Times New Roman"/>
            <w:b w:val="0"/>
            <w:iCs/>
            <w:szCs w:val="24"/>
          </w:rPr>
          <w:delText>Requirement Engineering</w:delText>
        </w:r>
      </w:del>
      <w:ins w:id="9457" w:author="Yvan Labiche" w:date="2018-09-07T21:32:00Z">
        <w:r w:rsidR="004C0003">
          <w:rPr>
            <w:rFonts w:ascii="Times New Roman" w:hAnsi="Times New Roman"/>
            <w:b w:val="0"/>
            <w:iCs/>
            <w:szCs w:val="24"/>
          </w:rPr>
          <w:t>Requirements Engineering</w:t>
        </w:r>
      </w:ins>
      <w:ins w:id="9458" w:author="Nasser Mustafa" w:date="2018-09-05T00:07:00Z">
        <w:r w:rsidRPr="00C67C7F">
          <w:rPr>
            <w:rFonts w:ascii="Times New Roman" w:hAnsi="Times New Roman"/>
            <w:b w:val="0"/>
            <w:iCs/>
            <w:szCs w:val="24"/>
          </w:rPr>
          <w:t xml:space="preserve">, </w:t>
        </w:r>
        <w:r>
          <w:rPr>
            <w:rFonts w:ascii="Times New Roman" w:hAnsi="Times New Roman"/>
            <w:b w:val="0"/>
            <w:iCs/>
            <w:szCs w:val="24"/>
          </w:rPr>
          <w:t>Model Driven Engineering</w:t>
        </w:r>
        <w:r w:rsidRPr="00C67C7F">
          <w:rPr>
            <w:rFonts w:ascii="Times New Roman" w:hAnsi="Times New Roman"/>
            <w:b w:val="0"/>
            <w:iCs/>
            <w:szCs w:val="24"/>
          </w:rPr>
          <w:t xml:space="preserve">, </w:t>
        </w:r>
        <w:r>
          <w:rPr>
            <w:rFonts w:ascii="Times New Roman" w:hAnsi="Times New Roman"/>
            <w:b w:val="0"/>
            <w:iCs/>
            <w:szCs w:val="24"/>
          </w:rPr>
          <w:t>Systems Engineering</w:t>
        </w:r>
        <w:r w:rsidRPr="00C67C7F">
          <w:rPr>
            <w:rFonts w:ascii="Times New Roman" w:hAnsi="Times New Roman"/>
            <w:b w:val="0"/>
            <w:iCs/>
            <w:szCs w:val="24"/>
          </w:rPr>
          <w:t xml:space="preserve"> domains.</w:t>
        </w:r>
      </w:ins>
    </w:p>
    <w:p w14:paraId="0380EA75" w14:textId="54EC85DA" w:rsidR="00F33643" w:rsidRPr="00C67C7F" w:rsidRDefault="00F33643" w:rsidP="00F33643">
      <w:pPr>
        <w:pStyle w:val="Caption"/>
        <w:tabs>
          <w:tab w:val="left" w:pos="900"/>
        </w:tabs>
        <w:spacing w:line="480" w:lineRule="auto"/>
        <w:ind w:left="540"/>
        <w:jc w:val="both"/>
        <w:rPr>
          <w:ins w:id="9459" w:author="Nasser Mustafa" w:date="2018-09-05T00:07:00Z"/>
          <w:rFonts w:ascii="Times New Roman" w:hAnsi="Times New Roman"/>
        </w:rPr>
      </w:pPr>
      <w:ins w:id="9460" w:author="Nasser Mustafa" w:date="2018-09-05T00:07:00Z">
        <w:r w:rsidRPr="00C67C7F">
          <w:rPr>
            <w:rFonts w:ascii="Times New Roman" w:hAnsi="Times New Roman"/>
            <w:b w:val="0"/>
            <w:iCs/>
            <w:szCs w:val="24"/>
          </w:rPr>
          <w:t xml:space="preserve">OB. </w:t>
        </w:r>
        <w:r w:rsidRPr="00C67C7F">
          <w:rPr>
            <w:rFonts w:ascii="Times New Roman" w:hAnsi="Times New Roman"/>
            <w:b w:val="0"/>
            <w:iCs/>
            <w:szCs w:val="24"/>
          </w:rPr>
          <w:fldChar w:fldCharType="begin"/>
        </w:r>
        <w:r w:rsidRPr="00C67C7F">
          <w:rPr>
            <w:rFonts w:ascii="Times New Roman" w:hAnsi="Times New Roman"/>
            <w:b w:val="0"/>
            <w:iCs/>
            <w:szCs w:val="24"/>
          </w:rPr>
          <w:instrText xml:space="preserve"> SEQ OB. \* ARABIC </w:instrText>
        </w:r>
        <w:r w:rsidRPr="00C67C7F">
          <w:rPr>
            <w:rFonts w:ascii="Times New Roman" w:hAnsi="Times New Roman"/>
            <w:b w:val="0"/>
            <w:iCs/>
            <w:szCs w:val="24"/>
          </w:rPr>
          <w:fldChar w:fldCharType="separate"/>
        </w:r>
      </w:ins>
      <w:ins w:id="9461" w:author="Nasser Mustafa [2]" w:date="2018-09-26T11:08:00Z">
        <w:r w:rsidR="00047800">
          <w:rPr>
            <w:rFonts w:ascii="Times New Roman" w:hAnsi="Times New Roman"/>
            <w:b w:val="0"/>
            <w:iCs/>
            <w:noProof/>
            <w:szCs w:val="24"/>
          </w:rPr>
          <w:t>3</w:t>
        </w:r>
      </w:ins>
      <w:ins w:id="9462" w:author="Nasser Mustafa" w:date="2018-09-05T00:07:00Z">
        <w:r w:rsidRPr="00C67C7F">
          <w:rPr>
            <w:rFonts w:ascii="Times New Roman" w:hAnsi="Times New Roman"/>
            <w:b w:val="0"/>
            <w:iCs/>
            <w:szCs w:val="24"/>
          </w:rPr>
          <w:fldChar w:fldCharType="end"/>
        </w:r>
        <w:r w:rsidRPr="00C67C7F">
          <w:rPr>
            <w:rFonts w:ascii="Times New Roman" w:hAnsi="Times New Roman"/>
            <w:b w:val="0"/>
            <w:szCs w:val="24"/>
          </w:rPr>
          <w:t xml:space="preserve">: </w:t>
        </w:r>
        <w:r w:rsidRPr="00C67C7F">
          <w:rPr>
            <w:rFonts w:ascii="Times New Roman" w:hAnsi="Times New Roman"/>
            <w:b w:val="0"/>
            <w:iCs/>
            <w:szCs w:val="24"/>
          </w:rPr>
          <w:t xml:space="preserve">Conduct a survey to get </w:t>
        </w:r>
        <w:r w:rsidRPr="00C67C7F">
          <w:rPr>
            <w:rFonts w:ascii="Times New Roman" w:hAnsi="Times New Roman"/>
            <w:b w:val="0"/>
            <w:szCs w:val="24"/>
          </w:rPr>
          <w:t xml:space="preserve">a </w:t>
        </w:r>
        <w:r w:rsidRPr="00C67C7F">
          <w:rPr>
            <w:rFonts w:ascii="Times New Roman" w:hAnsi="Times New Roman"/>
            <w:b w:val="0"/>
            <w:iCs/>
            <w:szCs w:val="24"/>
          </w:rPr>
          <w:t xml:space="preserve">feedback from industrial professionals who practice traceability in these domains. </w:t>
        </w:r>
      </w:ins>
    </w:p>
    <w:p w14:paraId="03AF397D" w14:textId="6D374D68" w:rsidR="00F33643" w:rsidRPr="00C67C7F" w:rsidRDefault="00F33643" w:rsidP="00F33643">
      <w:pPr>
        <w:pStyle w:val="Caption"/>
        <w:tabs>
          <w:tab w:val="left" w:pos="900"/>
        </w:tabs>
        <w:spacing w:line="480" w:lineRule="auto"/>
        <w:ind w:left="540"/>
        <w:jc w:val="both"/>
        <w:rPr>
          <w:ins w:id="9463" w:author="Nasser Mustafa" w:date="2018-09-05T00:07:00Z"/>
          <w:rFonts w:ascii="Times New Roman" w:hAnsi="Times New Roman"/>
        </w:rPr>
      </w:pPr>
      <w:ins w:id="9464" w:author="Nasser Mustafa" w:date="2018-09-05T00:07:00Z">
        <w:r w:rsidRPr="00C67C7F">
          <w:rPr>
            <w:rFonts w:ascii="Times New Roman" w:hAnsi="Times New Roman"/>
            <w:b w:val="0"/>
            <w:iCs/>
            <w:szCs w:val="24"/>
          </w:rPr>
          <w:t xml:space="preserve">OB. </w:t>
        </w:r>
        <w:r w:rsidRPr="00C67C7F">
          <w:rPr>
            <w:rFonts w:ascii="Times New Roman" w:hAnsi="Times New Roman"/>
            <w:b w:val="0"/>
            <w:iCs/>
            <w:szCs w:val="24"/>
          </w:rPr>
          <w:fldChar w:fldCharType="begin"/>
        </w:r>
        <w:r w:rsidRPr="00C67C7F">
          <w:rPr>
            <w:rFonts w:ascii="Times New Roman" w:hAnsi="Times New Roman"/>
            <w:b w:val="0"/>
            <w:iCs/>
            <w:szCs w:val="24"/>
          </w:rPr>
          <w:instrText xml:space="preserve"> SEQ OB. \* ARABIC </w:instrText>
        </w:r>
        <w:r w:rsidRPr="00C67C7F">
          <w:rPr>
            <w:rFonts w:ascii="Times New Roman" w:hAnsi="Times New Roman"/>
            <w:b w:val="0"/>
            <w:iCs/>
            <w:szCs w:val="24"/>
          </w:rPr>
          <w:fldChar w:fldCharType="separate"/>
        </w:r>
      </w:ins>
      <w:ins w:id="9465" w:author="Nasser Mustafa [2]" w:date="2018-09-26T11:08:00Z">
        <w:r w:rsidR="00047800">
          <w:rPr>
            <w:rFonts w:ascii="Times New Roman" w:hAnsi="Times New Roman"/>
            <w:b w:val="0"/>
            <w:iCs/>
            <w:noProof/>
            <w:szCs w:val="24"/>
          </w:rPr>
          <w:t>4</w:t>
        </w:r>
      </w:ins>
      <w:ins w:id="9466" w:author="Nasser Mustafa" w:date="2018-09-05T00:07:00Z">
        <w:r w:rsidRPr="00C67C7F">
          <w:rPr>
            <w:rFonts w:ascii="Times New Roman" w:hAnsi="Times New Roman"/>
            <w:b w:val="0"/>
            <w:iCs/>
            <w:szCs w:val="24"/>
          </w:rPr>
          <w:fldChar w:fldCharType="end"/>
        </w:r>
        <w:r w:rsidRPr="00C67C7F">
          <w:rPr>
            <w:rFonts w:ascii="Times New Roman" w:hAnsi="Times New Roman"/>
            <w:b w:val="0"/>
            <w:szCs w:val="24"/>
          </w:rPr>
          <w:t xml:space="preserve">: </w:t>
        </w:r>
        <w:r w:rsidRPr="00C67C7F">
          <w:rPr>
            <w:rFonts w:ascii="Times New Roman" w:hAnsi="Times New Roman"/>
            <w:b w:val="0"/>
            <w:iCs/>
            <w:szCs w:val="24"/>
          </w:rPr>
          <w:t>P</w:t>
        </w:r>
        <w:r w:rsidRPr="00C67C7F">
          <w:rPr>
            <w:rFonts w:ascii="Times New Roman" w:hAnsi="Times New Roman"/>
            <w:b w:val="0"/>
            <w:szCs w:val="24"/>
          </w:rPr>
          <w:t>ropose a set of requirem</w:t>
        </w:r>
        <w:r w:rsidRPr="00C67C7F">
          <w:rPr>
            <w:rFonts w:ascii="Times New Roman" w:hAnsi="Times New Roman"/>
            <w:b w:val="0"/>
            <w:iCs/>
            <w:szCs w:val="24"/>
          </w:rPr>
          <w:t>ents for a traceability model.</w:t>
        </w:r>
      </w:ins>
    </w:p>
    <w:p w14:paraId="743D1F9D" w14:textId="1B9E116E" w:rsidR="00F33643" w:rsidRPr="00C67C7F" w:rsidRDefault="00F33643" w:rsidP="00F33643">
      <w:pPr>
        <w:pStyle w:val="Caption"/>
        <w:tabs>
          <w:tab w:val="left" w:pos="900"/>
        </w:tabs>
        <w:spacing w:line="480" w:lineRule="auto"/>
        <w:ind w:left="540"/>
        <w:jc w:val="both"/>
        <w:rPr>
          <w:ins w:id="9467" w:author="Nasser Mustafa" w:date="2018-09-05T00:07:00Z"/>
          <w:rFonts w:ascii="Times New Roman" w:hAnsi="Times New Roman"/>
        </w:rPr>
      </w:pPr>
      <w:ins w:id="9468" w:author="Nasser Mustafa" w:date="2018-09-05T00:07:00Z">
        <w:r w:rsidRPr="00C67C7F">
          <w:rPr>
            <w:rFonts w:ascii="Times New Roman" w:hAnsi="Times New Roman"/>
            <w:b w:val="0"/>
            <w:iCs/>
            <w:szCs w:val="24"/>
          </w:rPr>
          <w:t xml:space="preserve">OB. </w:t>
        </w:r>
        <w:r w:rsidRPr="00C67C7F">
          <w:rPr>
            <w:rFonts w:ascii="Times New Roman" w:hAnsi="Times New Roman"/>
            <w:b w:val="0"/>
            <w:iCs/>
            <w:szCs w:val="24"/>
          </w:rPr>
          <w:fldChar w:fldCharType="begin"/>
        </w:r>
        <w:r w:rsidRPr="00C67C7F">
          <w:rPr>
            <w:rFonts w:ascii="Times New Roman" w:hAnsi="Times New Roman"/>
            <w:b w:val="0"/>
            <w:iCs/>
            <w:szCs w:val="24"/>
          </w:rPr>
          <w:instrText xml:space="preserve"> SEQ OB. \* ARABIC </w:instrText>
        </w:r>
        <w:r w:rsidRPr="00C67C7F">
          <w:rPr>
            <w:rFonts w:ascii="Times New Roman" w:hAnsi="Times New Roman"/>
            <w:b w:val="0"/>
            <w:iCs/>
            <w:szCs w:val="24"/>
          </w:rPr>
          <w:fldChar w:fldCharType="separate"/>
        </w:r>
      </w:ins>
      <w:ins w:id="9469" w:author="Nasser Mustafa [2]" w:date="2018-09-26T11:08:00Z">
        <w:r w:rsidR="00047800">
          <w:rPr>
            <w:rFonts w:ascii="Times New Roman" w:hAnsi="Times New Roman"/>
            <w:b w:val="0"/>
            <w:iCs/>
            <w:noProof/>
            <w:szCs w:val="24"/>
          </w:rPr>
          <w:t>5</w:t>
        </w:r>
      </w:ins>
      <w:ins w:id="9470" w:author="Nasser Mustafa" w:date="2018-09-05T00:07:00Z">
        <w:r w:rsidRPr="00C67C7F">
          <w:rPr>
            <w:rFonts w:ascii="Times New Roman" w:hAnsi="Times New Roman"/>
            <w:b w:val="0"/>
            <w:iCs/>
            <w:szCs w:val="24"/>
          </w:rPr>
          <w:fldChar w:fldCharType="end"/>
        </w:r>
        <w:r w:rsidRPr="00C67C7F">
          <w:rPr>
            <w:rFonts w:ascii="Times New Roman" w:hAnsi="Times New Roman"/>
            <w:b w:val="0"/>
            <w:szCs w:val="24"/>
          </w:rPr>
          <w:t xml:space="preserve">: </w:t>
        </w:r>
        <w:r w:rsidRPr="00C67C7F">
          <w:rPr>
            <w:rFonts w:ascii="Times New Roman" w:hAnsi="Times New Roman"/>
            <w:b w:val="0"/>
            <w:iCs/>
            <w:szCs w:val="24"/>
          </w:rPr>
          <w:t xml:space="preserve">Design a traceability model that satisfies the user requirements </w:t>
        </w:r>
        <w:r w:rsidRPr="00C67C7F">
          <w:rPr>
            <w:rFonts w:ascii="Times New Roman" w:hAnsi="Times New Roman"/>
            <w:b w:val="0"/>
            <w:szCs w:val="24"/>
          </w:rPr>
          <w:t xml:space="preserve">based on the </w:t>
        </w:r>
        <w:r w:rsidRPr="00C67C7F">
          <w:rPr>
            <w:rFonts w:ascii="Times New Roman" w:hAnsi="Times New Roman"/>
            <w:b w:val="0"/>
            <w:iCs/>
            <w:szCs w:val="24"/>
          </w:rPr>
          <w:t xml:space="preserve">findings </w:t>
        </w:r>
        <w:r w:rsidRPr="00C67C7F">
          <w:rPr>
            <w:rFonts w:ascii="Times New Roman" w:hAnsi="Times New Roman"/>
            <w:b w:val="0"/>
            <w:szCs w:val="24"/>
          </w:rPr>
          <w:t>of the literature review, survey, and the proposed requirements</w:t>
        </w:r>
        <w:r w:rsidRPr="00C67C7F">
          <w:rPr>
            <w:rFonts w:ascii="Times New Roman" w:hAnsi="Times New Roman"/>
            <w:b w:val="0"/>
            <w:iCs/>
            <w:szCs w:val="24"/>
          </w:rPr>
          <w:t>.</w:t>
        </w:r>
      </w:ins>
    </w:p>
    <w:p w14:paraId="67F2B482" w14:textId="3BD048FA" w:rsidR="00F33643" w:rsidRPr="00C67C7F" w:rsidRDefault="00F33643" w:rsidP="00F33643">
      <w:pPr>
        <w:pStyle w:val="Caption"/>
        <w:tabs>
          <w:tab w:val="left" w:pos="900"/>
        </w:tabs>
        <w:spacing w:line="480" w:lineRule="auto"/>
        <w:ind w:left="540"/>
        <w:jc w:val="both"/>
        <w:rPr>
          <w:ins w:id="9471" w:author="Nasser Mustafa" w:date="2018-09-05T00:07:00Z"/>
          <w:rFonts w:ascii="Times New Roman" w:hAnsi="Times New Roman"/>
        </w:rPr>
      </w:pPr>
      <w:ins w:id="9472" w:author="Nasser Mustafa" w:date="2018-09-05T00:07:00Z">
        <w:r w:rsidRPr="00C67C7F">
          <w:rPr>
            <w:rFonts w:ascii="Times New Roman" w:hAnsi="Times New Roman"/>
            <w:b w:val="0"/>
            <w:iCs/>
            <w:szCs w:val="24"/>
          </w:rPr>
          <w:t xml:space="preserve"> OB. </w:t>
        </w:r>
        <w:r w:rsidRPr="00C67C7F">
          <w:rPr>
            <w:rFonts w:ascii="Times New Roman" w:hAnsi="Times New Roman"/>
            <w:b w:val="0"/>
            <w:iCs/>
            <w:szCs w:val="24"/>
          </w:rPr>
          <w:fldChar w:fldCharType="begin"/>
        </w:r>
        <w:r w:rsidRPr="00C67C7F">
          <w:rPr>
            <w:rFonts w:ascii="Times New Roman" w:hAnsi="Times New Roman"/>
            <w:b w:val="0"/>
            <w:iCs/>
            <w:szCs w:val="24"/>
          </w:rPr>
          <w:instrText xml:space="preserve"> SEQ OB. \* ARABIC </w:instrText>
        </w:r>
        <w:r w:rsidRPr="00C67C7F">
          <w:rPr>
            <w:rFonts w:ascii="Times New Roman" w:hAnsi="Times New Roman"/>
            <w:b w:val="0"/>
            <w:iCs/>
            <w:szCs w:val="24"/>
          </w:rPr>
          <w:fldChar w:fldCharType="separate"/>
        </w:r>
      </w:ins>
      <w:ins w:id="9473" w:author="Nasser Mustafa [2]" w:date="2018-09-26T11:08:00Z">
        <w:r w:rsidR="00047800">
          <w:rPr>
            <w:rFonts w:ascii="Times New Roman" w:hAnsi="Times New Roman"/>
            <w:b w:val="0"/>
            <w:iCs/>
            <w:noProof/>
            <w:szCs w:val="24"/>
          </w:rPr>
          <w:t>6</w:t>
        </w:r>
      </w:ins>
      <w:ins w:id="9474" w:author="Nasser Mustafa" w:date="2018-09-05T00:07:00Z">
        <w:r w:rsidRPr="00C67C7F">
          <w:rPr>
            <w:rFonts w:ascii="Times New Roman" w:hAnsi="Times New Roman"/>
            <w:b w:val="0"/>
            <w:iCs/>
            <w:szCs w:val="24"/>
          </w:rPr>
          <w:fldChar w:fldCharType="end"/>
        </w:r>
        <w:r w:rsidRPr="00C67C7F">
          <w:rPr>
            <w:rFonts w:ascii="Times New Roman" w:hAnsi="Times New Roman"/>
            <w:b w:val="0"/>
            <w:iCs/>
            <w:szCs w:val="24"/>
          </w:rPr>
          <w:t>: Design a trace links taxonomy that can be utilized by the traceability model.</w:t>
        </w:r>
      </w:ins>
    </w:p>
    <w:p w14:paraId="6503BD69" w14:textId="367A9EE7" w:rsidR="00F33643" w:rsidRPr="00C67C7F" w:rsidRDefault="00F33643" w:rsidP="00F33643">
      <w:pPr>
        <w:pStyle w:val="Caption"/>
        <w:tabs>
          <w:tab w:val="left" w:pos="900"/>
        </w:tabs>
        <w:spacing w:line="480" w:lineRule="auto"/>
        <w:ind w:left="540"/>
        <w:jc w:val="both"/>
        <w:rPr>
          <w:ins w:id="9475" w:author="Nasser Mustafa" w:date="2018-09-05T00:07:00Z"/>
          <w:rFonts w:ascii="Times New Roman" w:hAnsi="Times New Roman"/>
          <w:iCs/>
          <w:sz w:val="18"/>
        </w:rPr>
      </w:pPr>
      <w:ins w:id="9476" w:author="Nasser Mustafa" w:date="2018-09-05T00:07:00Z">
        <w:r w:rsidRPr="00C67C7F">
          <w:rPr>
            <w:rFonts w:ascii="Times New Roman" w:hAnsi="Times New Roman"/>
            <w:b w:val="0"/>
            <w:szCs w:val="24"/>
          </w:rPr>
          <w:t xml:space="preserve">OB. </w:t>
        </w:r>
        <w:r w:rsidRPr="00C67C7F">
          <w:rPr>
            <w:rFonts w:ascii="Times New Roman" w:hAnsi="Times New Roman"/>
            <w:b w:val="0"/>
            <w:iCs/>
            <w:szCs w:val="24"/>
          </w:rPr>
          <w:fldChar w:fldCharType="begin"/>
        </w:r>
        <w:r w:rsidRPr="00C67C7F">
          <w:rPr>
            <w:rFonts w:ascii="Times New Roman" w:hAnsi="Times New Roman"/>
            <w:b w:val="0"/>
            <w:iCs/>
            <w:szCs w:val="24"/>
          </w:rPr>
          <w:instrText xml:space="preserve"> SEQ OB. \* ARABIC </w:instrText>
        </w:r>
        <w:r w:rsidRPr="00C67C7F">
          <w:rPr>
            <w:rFonts w:ascii="Times New Roman" w:hAnsi="Times New Roman"/>
            <w:b w:val="0"/>
            <w:iCs/>
            <w:szCs w:val="24"/>
          </w:rPr>
          <w:fldChar w:fldCharType="separate"/>
        </w:r>
      </w:ins>
      <w:ins w:id="9477" w:author="Nasser Mustafa [2]" w:date="2018-09-26T11:08:00Z">
        <w:r w:rsidR="00047800">
          <w:rPr>
            <w:rFonts w:ascii="Times New Roman" w:hAnsi="Times New Roman"/>
            <w:b w:val="0"/>
            <w:iCs/>
            <w:noProof/>
            <w:szCs w:val="24"/>
          </w:rPr>
          <w:t>7</w:t>
        </w:r>
      </w:ins>
      <w:ins w:id="9478" w:author="Nasser Mustafa" w:date="2018-09-05T00:07:00Z">
        <w:r w:rsidRPr="00C67C7F">
          <w:rPr>
            <w:rFonts w:ascii="Times New Roman" w:hAnsi="Times New Roman"/>
            <w:b w:val="0"/>
            <w:iCs/>
            <w:szCs w:val="24"/>
          </w:rPr>
          <w:fldChar w:fldCharType="end"/>
        </w:r>
        <w:r w:rsidRPr="00C67C7F">
          <w:rPr>
            <w:rFonts w:ascii="Times New Roman" w:hAnsi="Times New Roman"/>
            <w:b w:val="0"/>
            <w:iCs/>
            <w:szCs w:val="24"/>
          </w:rPr>
          <w:t>: Build a case study that can validate the traceability model using the trace links taxonomy.</w:t>
        </w:r>
      </w:ins>
    </w:p>
    <w:p w14:paraId="5B864B58" w14:textId="6915036A" w:rsidR="00F33643" w:rsidRPr="0060662D" w:rsidRDefault="00F33643" w:rsidP="00F33643">
      <w:pPr>
        <w:tabs>
          <w:tab w:val="left" w:pos="900"/>
        </w:tabs>
        <w:autoSpaceDE w:val="0"/>
        <w:autoSpaceDN w:val="0"/>
        <w:adjustRightInd w:val="0"/>
        <w:spacing w:line="480" w:lineRule="auto"/>
        <w:jc w:val="both"/>
        <w:rPr>
          <w:ins w:id="9479" w:author="Nasser Mustafa" w:date="2018-09-05T00:07:00Z"/>
          <w:rFonts w:ascii="Times New Roman" w:hAnsi="Times New Roman"/>
        </w:rPr>
      </w:pPr>
      <w:ins w:id="9480" w:author="Nasser Mustafa" w:date="2018-09-05T00:07:00Z">
        <w:r w:rsidRPr="0060662D">
          <w:rPr>
            <w:rFonts w:ascii="Times New Roman" w:hAnsi="Times New Roman"/>
          </w:rPr>
          <w:t xml:space="preserve">The strategy that we use to mitigate threats to the validity </w:t>
        </w:r>
        <w:r w:rsidRPr="00200481">
          <w:rPr>
            <w:rFonts w:ascii="Times New Roman" w:hAnsi="Times New Roman"/>
          </w:rPr>
          <w:t xml:space="preserve">of the research relies on mitigating the threat for each sub-objective (i.e., OB. 1- OB. 7). Therefore, each sub-objective is validated internally by setting some parameters that mitigate its validity threats. Moreover, we ordered the sub-objectives in a certain sequence such that each sub-objective is validated by the next sub-objective(s) in the sequence. For instance, in order to satisfy the user requirements, we conduct a systematic literature review and a survey in </w:t>
        </w:r>
      </w:ins>
      <w:ins w:id="9481" w:author="Nasser Mustafa" w:date="2018-09-05T00:41:00Z">
        <w:r w:rsidR="00EB4F6F" w:rsidRPr="009170DB">
          <w:rPr>
            <w:rFonts w:ascii="Times New Roman" w:hAnsi="Times New Roman"/>
            <w:iCs/>
          </w:rPr>
          <w:t xml:space="preserve">OB. </w:t>
        </w:r>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ns w:id="9482" w:author="Nasser Mustafa [2]" w:date="2018-09-26T11:08:00Z">
        <w:r w:rsidR="00047800">
          <w:rPr>
            <w:rFonts w:ascii="Times New Roman" w:hAnsi="Times New Roman"/>
            <w:iCs/>
            <w:noProof/>
          </w:rPr>
          <w:t>8</w:t>
        </w:r>
      </w:ins>
      <w:ins w:id="9483" w:author="Nasser Mustafa" w:date="2018-09-05T00:41:00Z">
        <w:r w:rsidR="00EB4F6F" w:rsidRPr="009170DB">
          <w:rPr>
            <w:rFonts w:ascii="Times New Roman" w:hAnsi="Times New Roman"/>
            <w:iCs/>
          </w:rPr>
          <w:fldChar w:fldCharType="end"/>
        </w:r>
      </w:ins>
      <w:ins w:id="9484" w:author="Nasser Mustafa" w:date="2018-09-05T00:07:00Z">
        <w:del w:id="9485" w:author="Nasser Mustafa [2]" w:date="2018-09-26T10:44:00Z">
          <w:r w:rsidRPr="003C78CE" w:rsidDel="001F2840">
            <w:rPr>
              <w:rFonts w:ascii="Times New Roman" w:hAnsi="Times New Roman"/>
            </w:rPr>
            <w:fldChar w:fldCharType="begin"/>
          </w:r>
          <w:r w:rsidRPr="001F2840" w:rsidDel="001F2840">
            <w:rPr>
              <w:rFonts w:ascii="Times New Roman" w:hAnsi="Times New Roman"/>
            </w:rPr>
            <w:delInstrText xml:space="preserve"> REF _Ref512708368 \h  \* MERGEFORMAT </w:delInstrText>
          </w:r>
        </w:del>
      </w:ins>
      <w:del w:id="9486" w:author="Nasser Mustafa [2]" w:date="2018-09-26T10:44:00Z">
        <w:r w:rsidRPr="003C78CE" w:rsidDel="001F2840">
          <w:rPr>
            <w:rFonts w:ascii="Times New Roman" w:hAnsi="Times New Roman"/>
          </w:rPr>
        </w:r>
        <w:r w:rsidRPr="003C78CE" w:rsidDel="001F2840">
          <w:rPr>
            <w:rFonts w:ascii="Times New Roman" w:hAnsi="Times New Roman"/>
          </w:rPr>
          <w:fldChar w:fldCharType="end"/>
        </w:r>
      </w:del>
      <w:ins w:id="9487" w:author="Nasser Mustafa" w:date="2018-09-05T00:07:00Z">
        <w:r w:rsidRPr="0060662D">
          <w:rPr>
            <w:rFonts w:ascii="Times New Roman" w:hAnsi="Times New Roman"/>
          </w:rPr>
          <w:t xml:space="preserve"> and </w:t>
        </w:r>
      </w:ins>
      <w:ins w:id="9488" w:author="Nasser Mustafa" w:date="2018-09-05T00:41:00Z">
        <w:r w:rsidR="00EB4F6F" w:rsidRPr="009170DB">
          <w:rPr>
            <w:rFonts w:ascii="Times New Roman" w:hAnsi="Times New Roman"/>
            <w:iCs/>
          </w:rPr>
          <w:t xml:space="preserve">OB. </w:t>
        </w:r>
      </w:ins>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d="9489" w:author="Nasser Mustafa [2]" w:date="2018-09-26T11:08:00Z">
        <w:r w:rsidR="00047800">
          <w:rPr>
            <w:rFonts w:ascii="Times New Roman" w:hAnsi="Times New Roman"/>
            <w:iCs/>
            <w:noProof/>
          </w:rPr>
          <w:t>9</w:t>
        </w:r>
      </w:ins>
      <w:ins w:id="9490" w:author="Nasser Mustafa" w:date="2018-09-05T00:41:00Z">
        <w:r w:rsidR="00EB4F6F" w:rsidRPr="009170DB">
          <w:rPr>
            <w:rFonts w:ascii="Times New Roman" w:hAnsi="Times New Roman"/>
            <w:iCs/>
          </w:rPr>
          <w:fldChar w:fldCharType="end"/>
        </w:r>
      </w:ins>
      <w:ins w:id="9491" w:author="Nasser Mustafa [2]" w:date="2018-09-26T10:44:00Z">
        <w:r w:rsidR="001F2840">
          <w:rPr>
            <w:rFonts w:ascii="Times New Roman" w:hAnsi="Times New Roman"/>
            <w:iCs/>
          </w:rPr>
          <w:t xml:space="preserve"> </w:t>
        </w:r>
      </w:ins>
      <w:ins w:id="9492" w:author="Nasser Mustafa" w:date="2018-09-05T00:07:00Z">
        <w:del w:id="9493" w:author="Nasser Mustafa [2]" w:date="2018-09-26T10:44:00Z">
          <w:r w:rsidRPr="003C78CE" w:rsidDel="001F2840">
            <w:rPr>
              <w:rFonts w:ascii="Times New Roman" w:hAnsi="Times New Roman"/>
            </w:rPr>
            <w:fldChar w:fldCharType="begin"/>
          </w:r>
          <w:r w:rsidRPr="001F2840" w:rsidDel="001F2840">
            <w:rPr>
              <w:rFonts w:ascii="Times New Roman" w:hAnsi="Times New Roman"/>
            </w:rPr>
            <w:delInstrText xml:space="preserve"> REF _Ref512708429 \h  \* MERGEFORMAT </w:delInstrText>
          </w:r>
        </w:del>
      </w:ins>
      <w:del w:id="9494" w:author="Nasser Mustafa [2]" w:date="2018-09-26T10:44:00Z">
        <w:r w:rsidRPr="003C78CE" w:rsidDel="001F2840">
          <w:rPr>
            <w:rFonts w:ascii="Times New Roman" w:hAnsi="Times New Roman"/>
          </w:rPr>
        </w:r>
        <w:r w:rsidRPr="003C78CE" w:rsidDel="001F2840">
          <w:rPr>
            <w:rFonts w:ascii="Times New Roman" w:hAnsi="Times New Roman"/>
          </w:rPr>
          <w:fldChar w:fldCharType="end"/>
        </w:r>
      </w:del>
      <w:ins w:id="9495" w:author="Nasser Mustafa" w:date="2018-09-05T00:07:00Z">
        <w:del w:id="9496" w:author="Nasser Mustafa [2]" w:date="2018-09-26T10:44:00Z">
          <w:r w:rsidRPr="0060662D" w:rsidDel="001F2840">
            <w:rPr>
              <w:rFonts w:ascii="Times New Roman" w:hAnsi="Times New Roman"/>
            </w:rPr>
            <w:delText xml:space="preserve"> </w:delText>
          </w:r>
        </w:del>
        <w:r w:rsidRPr="0060662D">
          <w:rPr>
            <w:rFonts w:ascii="Times New Roman" w:hAnsi="Times New Roman"/>
          </w:rPr>
          <w:t xml:space="preserve">before proposing the traceability model requirements in </w:t>
        </w:r>
      </w:ins>
      <w:ins w:id="9497" w:author="Nasser Mustafa" w:date="2018-09-05T00:41:00Z">
        <w:r w:rsidR="00EB4F6F" w:rsidRPr="009170DB">
          <w:rPr>
            <w:rFonts w:ascii="Times New Roman" w:hAnsi="Times New Roman"/>
            <w:iCs/>
          </w:rPr>
          <w:t xml:space="preserve">OB. </w:t>
        </w:r>
      </w:ins>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d="9498" w:author="Nasser Mustafa [2]" w:date="2018-09-26T11:08:00Z">
        <w:r w:rsidR="00047800">
          <w:rPr>
            <w:rFonts w:ascii="Times New Roman" w:hAnsi="Times New Roman"/>
            <w:iCs/>
            <w:noProof/>
          </w:rPr>
          <w:t>10</w:t>
        </w:r>
      </w:ins>
      <w:ins w:id="9499" w:author="Nasser Mustafa" w:date="2018-09-05T00:41:00Z">
        <w:r w:rsidR="00EB4F6F" w:rsidRPr="009170DB">
          <w:rPr>
            <w:rFonts w:ascii="Times New Roman" w:hAnsi="Times New Roman"/>
            <w:iCs/>
          </w:rPr>
          <w:fldChar w:fldCharType="end"/>
        </w:r>
      </w:ins>
      <w:ins w:id="9500" w:author="Nasser Mustafa" w:date="2018-09-05T00:07:00Z">
        <w:del w:id="9501" w:author="Nasser Mustafa [2]" w:date="2018-09-26T10:44:00Z">
          <w:r w:rsidRPr="003C78CE" w:rsidDel="001F2840">
            <w:rPr>
              <w:rFonts w:ascii="Times New Roman" w:hAnsi="Times New Roman"/>
            </w:rPr>
            <w:fldChar w:fldCharType="begin"/>
          </w:r>
          <w:r w:rsidRPr="006C306F" w:rsidDel="001F2840">
            <w:rPr>
              <w:rFonts w:ascii="Times New Roman" w:hAnsi="Times New Roman"/>
            </w:rPr>
            <w:delInstrText xml:space="preserve"> REF _Ref512707895 \h  \* MERGEFORMAT </w:delInstrText>
          </w:r>
        </w:del>
      </w:ins>
      <w:del w:id="9502" w:author="Nasser Mustafa [2]" w:date="2018-09-26T10:44:00Z">
        <w:r w:rsidRPr="003C78CE" w:rsidDel="001F2840">
          <w:rPr>
            <w:rFonts w:ascii="Times New Roman" w:hAnsi="Times New Roman"/>
          </w:rPr>
        </w:r>
        <w:r w:rsidRPr="003C78CE" w:rsidDel="001F2840">
          <w:rPr>
            <w:rFonts w:ascii="Times New Roman" w:hAnsi="Times New Roman"/>
          </w:rPr>
          <w:fldChar w:fldCharType="end"/>
        </w:r>
      </w:del>
      <w:ins w:id="9503" w:author="Nasser Mustafa" w:date="2018-09-05T00:07:00Z">
        <w:r w:rsidRPr="0060662D">
          <w:rPr>
            <w:rFonts w:ascii="Times New Roman" w:hAnsi="Times New Roman"/>
          </w:rPr>
          <w:t xml:space="preserve">. The design of the traceability model in </w:t>
        </w:r>
      </w:ins>
      <w:ins w:id="9504" w:author="Nasser Mustafa" w:date="2018-09-05T00:44:00Z">
        <w:r w:rsidR="00EB4F6F" w:rsidRPr="009170DB">
          <w:rPr>
            <w:rFonts w:ascii="Times New Roman" w:hAnsi="Times New Roman"/>
            <w:iCs/>
          </w:rPr>
          <w:t xml:space="preserve">OB. </w:t>
        </w:r>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ns w:id="9505" w:author="Nasser Mustafa [2]" w:date="2018-09-26T11:08:00Z">
        <w:r w:rsidR="00047800">
          <w:rPr>
            <w:rFonts w:ascii="Times New Roman" w:hAnsi="Times New Roman"/>
            <w:iCs/>
            <w:noProof/>
          </w:rPr>
          <w:t>11</w:t>
        </w:r>
      </w:ins>
      <w:ins w:id="9506" w:author="Nasser Mustafa" w:date="2018-09-05T00:44:00Z">
        <w:r w:rsidR="00EB4F6F" w:rsidRPr="009170DB">
          <w:rPr>
            <w:rFonts w:ascii="Times New Roman" w:hAnsi="Times New Roman"/>
            <w:iCs/>
          </w:rPr>
          <w:fldChar w:fldCharType="end"/>
        </w:r>
        <w:r w:rsidR="00EB4F6F" w:rsidRPr="009170DB">
          <w:rPr>
            <w:rFonts w:ascii="Times New Roman" w:hAnsi="Times New Roman"/>
            <w:iCs/>
          </w:rPr>
          <w:t xml:space="preserve"> </w:t>
        </w:r>
      </w:ins>
      <w:ins w:id="9507" w:author="Nasser Mustafa" w:date="2018-09-05T00:07:00Z">
        <w:r w:rsidRPr="0060662D">
          <w:rPr>
            <w:rFonts w:ascii="Times New Roman" w:hAnsi="Times New Roman"/>
          </w:rPr>
          <w:t>is</w:t>
        </w:r>
        <w:r w:rsidRPr="00200481">
          <w:rPr>
            <w:rFonts w:ascii="Times New Roman" w:hAnsi="Times New Roman"/>
          </w:rPr>
          <w:t xml:space="preserve"> supported by our findings </w:t>
        </w:r>
      </w:ins>
      <w:ins w:id="9508" w:author="Nasser Mustafa" w:date="2018-09-05T00:42:00Z">
        <w:r w:rsidR="00EB4F6F" w:rsidRPr="009170DB">
          <w:rPr>
            <w:rFonts w:ascii="Times New Roman" w:hAnsi="Times New Roman"/>
            <w:iCs/>
          </w:rPr>
          <w:t xml:space="preserve">OB. </w:t>
        </w:r>
      </w:ins>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d="9509" w:author="Nasser Mustafa [2]" w:date="2018-09-26T11:08:00Z">
        <w:r w:rsidR="00047800">
          <w:rPr>
            <w:rFonts w:ascii="Times New Roman" w:hAnsi="Times New Roman"/>
            <w:iCs/>
            <w:noProof/>
          </w:rPr>
          <w:t>12</w:t>
        </w:r>
      </w:ins>
      <w:ins w:id="9510" w:author="Nasser Mustafa" w:date="2018-09-05T00:42:00Z">
        <w:r w:rsidR="00EB4F6F" w:rsidRPr="009170DB">
          <w:rPr>
            <w:rFonts w:ascii="Times New Roman" w:hAnsi="Times New Roman"/>
            <w:iCs/>
          </w:rPr>
          <w:fldChar w:fldCharType="end"/>
        </w:r>
        <w:del w:id="9511" w:author="Nasser Mustafa [2]" w:date="2018-09-26T10:45:00Z">
          <w:r w:rsidR="00EB4F6F" w:rsidRPr="003C78CE" w:rsidDel="001F2840">
            <w:rPr>
              <w:rFonts w:ascii="Times New Roman" w:hAnsi="Times New Roman"/>
            </w:rPr>
            <w:fldChar w:fldCharType="begin"/>
          </w:r>
          <w:r w:rsidR="00EB4F6F" w:rsidRPr="006C306F" w:rsidDel="001F2840">
            <w:rPr>
              <w:rFonts w:ascii="Times New Roman" w:hAnsi="Times New Roman"/>
            </w:rPr>
            <w:delInstrText xml:space="preserve"> REF _Ref512708368 \h  \* MERGEFORMAT </w:delInstrText>
          </w:r>
        </w:del>
      </w:ins>
      <w:del w:id="9512" w:author="Nasser Mustafa [2]" w:date="2018-09-26T10:45:00Z">
        <w:r w:rsidR="00EB4F6F" w:rsidRPr="003C78CE" w:rsidDel="001F2840">
          <w:rPr>
            <w:rFonts w:ascii="Times New Roman" w:hAnsi="Times New Roman"/>
          </w:rPr>
        </w:r>
        <w:r w:rsidR="00EB4F6F" w:rsidRPr="003C78CE" w:rsidDel="001F2840">
          <w:rPr>
            <w:rFonts w:ascii="Times New Roman" w:hAnsi="Times New Roman"/>
          </w:rPr>
          <w:fldChar w:fldCharType="end"/>
        </w:r>
      </w:del>
      <w:ins w:id="9513" w:author="Nasser Mustafa" w:date="2018-09-05T00:42:00Z">
        <w:r w:rsidR="00EB4F6F" w:rsidRPr="0060662D">
          <w:rPr>
            <w:rFonts w:ascii="Times New Roman" w:hAnsi="Times New Roman"/>
          </w:rPr>
          <w:t xml:space="preserve"> and </w:t>
        </w:r>
        <w:r w:rsidR="00EB4F6F" w:rsidRPr="009170DB">
          <w:rPr>
            <w:rFonts w:ascii="Times New Roman" w:hAnsi="Times New Roman"/>
            <w:iCs/>
          </w:rPr>
          <w:t xml:space="preserve">OB. </w:t>
        </w:r>
      </w:ins>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d="9514" w:author="Nasser Mustafa [2]" w:date="2018-09-26T11:08:00Z">
        <w:r w:rsidR="00047800">
          <w:rPr>
            <w:rFonts w:ascii="Times New Roman" w:hAnsi="Times New Roman"/>
            <w:iCs/>
            <w:noProof/>
          </w:rPr>
          <w:t>13</w:t>
        </w:r>
      </w:ins>
      <w:ins w:id="9515" w:author="Nasser Mustafa" w:date="2018-09-05T00:42:00Z">
        <w:r w:rsidR="00EB4F6F" w:rsidRPr="009170DB">
          <w:rPr>
            <w:rFonts w:ascii="Times New Roman" w:hAnsi="Times New Roman"/>
            <w:iCs/>
          </w:rPr>
          <w:fldChar w:fldCharType="end"/>
        </w:r>
        <w:del w:id="9516" w:author="Nasser Mustafa [2]" w:date="2018-09-26T10:45:00Z">
          <w:r w:rsidR="00EB4F6F" w:rsidRPr="003C78CE" w:rsidDel="001F2840">
            <w:rPr>
              <w:rFonts w:ascii="Times New Roman" w:hAnsi="Times New Roman"/>
            </w:rPr>
            <w:fldChar w:fldCharType="begin"/>
          </w:r>
          <w:r w:rsidR="00EB4F6F" w:rsidRPr="006C306F" w:rsidDel="001F2840">
            <w:rPr>
              <w:rFonts w:ascii="Times New Roman" w:hAnsi="Times New Roman"/>
            </w:rPr>
            <w:delInstrText xml:space="preserve"> REF _Ref512708429 \h  \* MERGEFORMAT </w:delInstrText>
          </w:r>
        </w:del>
      </w:ins>
      <w:del w:id="9517" w:author="Nasser Mustafa [2]" w:date="2018-09-26T10:45:00Z">
        <w:r w:rsidR="00EB4F6F" w:rsidRPr="003C78CE" w:rsidDel="001F2840">
          <w:rPr>
            <w:rFonts w:ascii="Times New Roman" w:hAnsi="Times New Roman"/>
          </w:rPr>
        </w:r>
        <w:r w:rsidR="00EB4F6F" w:rsidRPr="003C78CE" w:rsidDel="001F2840">
          <w:rPr>
            <w:rFonts w:ascii="Times New Roman" w:hAnsi="Times New Roman"/>
          </w:rPr>
          <w:fldChar w:fldCharType="end"/>
        </w:r>
      </w:del>
      <w:ins w:id="9518" w:author="Nasser Mustafa" w:date="2018-09-05T00:07:00Z">
        <w:del w:id="9519" w:author="Nasser Mustafa [2]" w:date="2018-09-26T10:45:00Z">
          <w:r w:rsidRPr="003C78CE" w:rsidDel="001F2840">
            <w:rPr>
              <w:rFonts w:ascii="Times New Roman" w:hAnsi="Times New Roman"/>
            </w:rPr>
            <w:fldChar w:fldCharType="begin"/>
          </w:r>
          <w:r w:rsidRPr="00200481" w:rsidDel="001F2840">
            <w:rPr>
              <w:rFonts w:ascii="Times New Roman" w:hAnsi="Times New Roman"/>
            </w:rPr>
            <w:delInstrText xml:space="preserve"> REF _Ref512708429 \h  \* MERGEFORMAT </w:delInstrText>
          </w:r>
        </w:del>
      </w:ins>
      <w:del w:id="9520" w:author="Nasser Mustafa [2]" w:date="2018-09-26T10:45:00Z">
        <w:r w:rsidRPr="003C78CE" w:rsidDel="001F2840">
          <w:rPr>
            <w:rFonts w:ascii="Times New Roman" w:hAnsi="Times New Roman"/>
          </w:rPr>
        </w:r>
        <w:r w:rsidRPr="003C78CE" w:rsidDel="001F2840">
          <w:rPr>
            <w:rFonts w:ascii="Times New Roman" w:hAnsi="Times New Roman"/>
          </w:rPr>
          <w:fldChar w:fldCharType="end"/>
        </w:r>
      </w:del>
      <w:ins w:id="9521" w:author="Nasser Mustafa" w:date="2018-09-05T00:07:00Z">
        <w:r w:rsidRPr="0060662D">
          <w:rPr>
            <w:rFonts w:ascii="Times New Roman" w:hAnsi="Times New Roman"/>
          </w:rPr>
          <w:t>, and the proposed requirements in</w:t>
        </w:r>
      </w:ins>
      <w:ins w:id="9522" w:author="Nasser Mustafa" w:date="2018-09-05T00:43:00Z">
        <w:r w:rsidR="00EB4F6F" w:rsidRPr="00200481">
          <w:rPr>
            <w:rFonts w:ascii="Times New Roman" w:hAnsi="Times New Roman"/>
          </w:rPr>
          <w:t xml:space="preserve"> </w:t>
        </w:r>
        <w:r w:rsidR="00EB4F6F" w:rsidRPr="009170DB">
          <w:rPr>
            <w:rFonts w:ascii="Times New Roman" w:hAnsi="Times New Roman"/>
            <w:iCs/>
          </w:rPr>
          <w:t xml:space="preserve">OB. </w:t>
        </w:r>
      </w:ins>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d="9523" w:author="Nasser Mustafa [2]" w:date="2018-09-26T11:08:00Z">
        <w:r w:rsidR="00047800">
          <w:rPr>
            <w:rFonts w:ascii="Times New Roman" w:hAnsi="Times New Roman"/>
            <w:iCs/>
            <w:noProof/>
          </w:rPr>
          <w:t>14</w:t>
        </w:r>
      </w:ins>
      <w:ins w:id="9524" w:author="Nasser Mustafa" w:date="2018-09-05T00:43:00Z">
        <w:r w:rsidR="00EB4F6F" w:rsidRPr="009170DB">
          <w:rPr>
            <w:rFonts w:ascii="Times New Roman" w:hAnsi="Times New Roman"/>
            <w:iCs/>
          </w:rPr>
          <w:fldChar w:fldCharType="end"/>
        </w:r>
      </w:ins>
      <w:ins w:id="9525" w:author="Nasser Mustafa" w:date="2018-09-05T00:07:00Z">
        <w:del w:id="9526" w:author="Nasser Mustafa [2]" w:date="2018-09-26T10:45:00Z">
          <w:r w:rsidRPr="003C78CE" w:rsidDel="001F2840">
            <w:rPr>
              <w:rFonts w:ascii="Times New Roman" w:hAnsi="Times New Roman"/>
            </w:rPr>
            <w:fldChar w:fldCharType="begin"/>
          </w:r>
          <w:r w:rsidRPr="006C306F" w:rsidDel="001F2840">
            <w:rPr>
              <w:rFonts w:ascii="Times New Roman" w:hAnsi="Times New Roman"/>
            </w:rPr>
            <w:delInstrText xml:space="preserve"> REF _Ref512707895 \h  \* MERGEFORMAT </w:delInstrText>
          </w:r>
        </w:del>
      </w:ins>
      <w:del w:id="9527" w:author="Nasser Mustafa [2]" w:date="2018-09-26T10:45:00Z">
        <w:r w:rsidRPr="003C78CE" w:rsidDel="001F2840">
          <w:rPr>
            <w:rFonts w:ascii="Times New Roman" w:hAnsi="Times New Roman"/>
          </w:rPr>
        </w:r>
        <w:r w:rsidRPr="003C78CE" w:rsidDel="001F2840">
          <w:rPr>
            <w:rFonts w:ascii="Times New Roman" w:hAnsi="Times New Roman"/>
          </w:rPr>
          <w:fldChar w:fldCharType="end"/>
        </w:r>
      </w:del>
      <w:ins w:id="9528" w:author="Nasser Mustafa" w:date="2018-09-05T00:07:00Z">
        <w:r w:rsidRPr="0060662D">
          <w:rPr>
            <w:rFonts w:ascii="Times New Roman" w:hAnsi="Times New Roman"/>
          </w:rPr>
          <w:t>. Also, the design of the trace links taxonomy</w:t>
        </w:r>
        <w:r w:rsidRPr="00200481">
          <w:rPr>
            <w:rFonts w:ascii="Times New Roman" w:hAnsi="Times New Roman"/>
          </w:rPr>
          <w:t xml:space="preserve"> in </w:t>
        </w:r>
      </w:ins>
      <w:ins w:id="9529" w:author="Nasser Mustafa" w:date="2018-09-05T00:42:00Z">
        <w:r w:rsidR="00EB4F6F" w:rsidRPr="009170DB">
          <w:rPr>
            <w:rFonts w:ascii="Times New Roman" w:hAnsi="Times New Roman"/>
            <w:iCs/>
          </w:rPr>
          <w:t xml:space="preserve">OB. </w:t>
        </w:r>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ns w:id="9530" w:author="Nasser Mustafa [2]" w:date="2018-09-26T11:08:00Z">
        <w:r w:rsidR="00047800">
          <w:rPr>
            <w:rFonts w:ascii="Times New Roman" w:hAnsi="Times New Roman"/>
            <w:iCs/>
            <w:noProof/>
          </w:rPr>
          <w:t>15</w:t>
        </w:r>
      </w:ins>
      <w:ins w:id="9531" w:author="Nasser Mustafa" w:date="2018-09-05T00:42:00Z">
        <w:r w:rsidR="00EB4F6F" w:rsidRPr="009170DB">
          <w:rPr>
            <w:rFonts w:ascii="Times New Roman" w:hAnsi="Times New Roman"/>
            <w:iCs/>
          </w:rPr>
          <w:fldChar w:fldCharType="end"/>
        </w:r>
      </w:ins>
      <w:ins w:id="9532" w:author="Nasser Mustafa" w:date="2018-09-05T00:07:00Z">
        <w:del w:id="9533" w:author="Nasser Mustafa [2]" w:date="2018-09-26T10:45:00Z">
          <w:r w:rsidRPr="003C78CE" w:rsidDel="001F2840">
            <w:rPr>
              <w:rFonts w:ascii="Times New Roman" w:hAnsi="Times New Roman"/>
            </w:rPr>
            <w:fldChar w:fldCharType="begin"/>
          </w:r>
          <w:r w:rsidRPr="006C306F" w:rsidDel="001F2840">
            <w:rPr>
              <w:rFonts w:ascii="Times New Roman" w:hAnsi="Times New Roman"/>
            </w:rPr>
            <w:delInstrText xml:space="preserve"> REF _Ref512708641 \h  \* MERGEFORMAT </w:delInstrText>
          </w:r>
        </w:del>
      </w:ins>
      <w:del w:id="9534" w:author="Nasser Mustafa [2]" w:date="2018-09-26T10:45:00Z">
        <w:r w:rsidRPr="003C78CE" w:rsidDel="001F2840">
          <w:rPr>
            <w:rFonts w:ascii="Times New Roman" w:hAnsi="Times New Roman"/>
          </w:rPr>
        </w:r>
        <w:r w:rsidRPr="003C78CE" w:rsidDel="001F2840">
          <w:rPr>
            <w:rFonts w:ascii="Times New Roman" w:hAnsi="Times New Roman"/>
          </w:rPr>
          <w:fldChar w:fldCharType="end"/>
        </w:r>
      </w:del>
      <w:ins w:id="9535" w:author="Nasser Mustafa" w:date="2018-09-05T00:07:00Z">
        <w:r w:rsidRPr="0060662D">
          <w:rPr>
            <w:rFonts w:ascii="Times New Roman" w:hAnsi="Times New Roman"/>
          </w:rPr>
          <w:t xml:space="preserve"> is supp</w:t>
        </w:r>
        <w:r w:rsidRPr="00200481">
          <w:rPr>
            <w:rFonts w:ascii="Times New Roman" w:hAnsi="Times New Roman"/>
          </w:rPr>
          <w:t xml:space="preserve">orted by the literature review and the survey findings. The validation of the traceability model and the trace links taxonomy in </w:t>
        </w:r>
      </w:ins>
      <w:ins w:id="9536" w:author="Nasser Mustafa" w:date="2018-09-05T00:44:00Z">
        <w:r w:rsidR="00EB4F6F" w:rsidRPr="009170DB">
          <w:rPr>
            <w:rFonts w:ascii="Times New Roman" w:hAnsi="Times New Roman"/>
            <w:iCs/>
          </w:rPr>
          <w:t xml:space="preserve">OB. </w:t>
        </w:r>
        <w:r w:rsidR="00EB4F6F" w:rsidRPr="009170DB">
          <w:rPr>
            <w:rFonts w:ascii="Times New Roman" w:hAnsi="Times New Roman"/>
            <w:iCs/>
          </w:rPr>
          <w:fldChar w:fldCharType="begin"/>
        </w:r>
        <w:r w:rsidR="00EB4F6F" w:rsidRPr="006C306F">
          <w:rPr>
            <w:rFonts w:ascii="Times New Roman" w:hAnsi="Times New Roman"/>
            <w:iCs/>
          </w:rPr>
          <w:instrText xml:space="preserve"> SEQ OB. \* ARABIC </w:instrText>
        </w:r>
        <w:r w:rsidR="00EB4F6F" w:rsidRPr="009170DB">
          <w:rPr>
            <w:rFonts w:ascii="Times New Roman" w:hAnsi="Times New Roman"/>
            <w:iCs/>
          </w:rPr>
          <w:fldChar w:fldCharType="separate"/>
        </w:r>
      </w:ins>
      <w:ins w:id="9537" w:author="Nasser Mustafa [2]" w:date="2018-09-26T11:08:00Z">
        <w:r w:rsidR="00047800">
          <w:rPr>
            <w:rFonts w:ascii="Times New Roman" w:hAnsi="Times New Roman"/>
            <w:iCs/>
            <w:noProof/>
          </w:rPr>
          <w:t>16</w:t>
        </w:r>
      </w:ins>
      <w:ins w:id="9538" w:author="Nasser Mustafa" w:date="2018-09-05T00:44:00Z">
        <w:r w:rsidR="00EB4F6F" w:rsidRPr="009170DB">
          <w:rPr>
            <w:rFonts w:ascii="Times New Roman" w:hAnsi="Times New Roman"/>
            <w:iCs/>
          </w:rPr>
          <w:fldChar w:fldCharType="end"/>
        </w:r>
      </w:ins>
      <w:ins w:id="9539" w:author="Nasser Mustafa [2]" w:date="2018-09-26T10:46:00Z">
        <w:r w:rsidR="001F2840">
          <w:rPr>
            <w:rFonts w:ascii="Times New Roman" w:hAnsi="Times New Roman"/>
            <w:iCs/>
          </w:rPr>
          <w:t xml:space="preserve"> </w:t>
        </w:r>
      </w:ins>
      <w:ins w:id="9540" w:author="Nasser Mustafa" w:date="2018-09-05T00:07:00Z">
        <w:del w:id="9541" w:author="Nasser Mustafa [2]" w:date="2018-09-26T10:45:00Z">
          <w:r w:rsidRPr="003C78CE" w:rsidDel="001F2840">
            <w:rPr>
              <w:rFonts w:ascii="Times New Roman" w:hAnsi="Times New Roman"/>
            </w:rPr>
            <w:fldChar w:fldCharType="begin"/>
          </w:r>
          <w:r w:rsidRPr="00200481" w:rsidDel="001F2840">
            <w:rPr>
              <w:rFonts w:ascii="Times New Roman" w:hAnsi="Times New Roman"/>
            </w:rPr>
            <w:delInstrText xml:space="preserve"> REF _Ref512708630 \h  \* MERGEFORMAT </w:delInstrText>
          </w:r>
        </w:del>
      </w:ins>
      <w:del w:id="9542" w:author="Nasser Mustafa [2]" w:date="2018-09-26T10:45:00Z">
        <w:r w:rsidRPr="003C78CE" w:rsidDel="001F2840">
          <w:rPr>
            <w:rFonts w:ascii="Times New Roman" w:hAnsi="Times New Roman"/>
          </w:rPr>
        </w:r>
        <w:r w:rsidRPr="003C78CE" w:rsidDel="001F2840">
          <w:rPr>
            <w:rFonts w:ascii="Times New Roman" w:hAnsi="Times New Roman"/>
          </w:rPr>
          <w:fldChar w:fldCharType="end"/>
        </w:r>
      </w:del>
      <w:ins w:id="9543" w:author="Nasser Mustafa" w:date="2018-09-05T00:07:00Z">
        <w:del w:id="9544" w:author="Nasser Mustafa [2]" w:date="2018-09-26T10:45:00Z">
          <w:r w:rsidRPr="0060662D" w:rsidDel="001F2840">
            <w:rPr>
              <w:rFonts w:ascii="Times New Roman" w:hAnsi="Times New Roman"/>
            </w:rPr>
            <w:delText xml:space="preserve"> </w:delText>
          </w:r>
        </w:del>
        <w:r w:rsidRPr="0060662D">
          <w:rPr>
            <w:rFonts w:ascii="Times New Roman" w:hAnsi="Times New Roman"/>
          </w:rPr>
          <w:t xml:space="preserve">and </w:t>
        </w:r>
      </w:ins>
      <w:ins w:id="9545" w:author="Nasser Mustafa" w:date="2018-09-05T00:44:00Z">
        <w:r w:rsidR="00EB4F6F" w:rsidRPr="009170DB">
          <w:rPr>
            <w:rFonts w:ascii="Times New Roman" w:hAnsi="Times New Roman"/>
            <w:iCs/>
          </w:rPr>
          <w:t xml:space="preserve">OB. </w:t>
        </w:r>
      </w:ins>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d="9546" w:author="Nasser Mustafa [2]" w:date="2018-09-26T11:08:00Z">
        <w:r w:rsidR="00047800">
          <w:rPr>
            <w:rFonts w:ascii="Times New Roman" w:hAnsi="Times New Roman"/>
            <w:iCs/>
            <w:noProof/>
          </w:rPr>
          <w:t>17</w:t>
        </w:r>
      </w:ins>
      <w:ins w:id="9547" w:author="Nasser Mustafa" w:date="2018-09-05T00:44:00Z">
        <w:r w:rsidR="00EB4F6F" w:rsidRPr="009170DB">
          <w:rPr>
            <w:rFonts w:ascii="Times New Roman" w:hAnsi="Times New Roman"/>
            <w:iCs/>
          </w:rPr>
          <w:fldChar w:fldCharType="end"/>
        </w:r>
      </w:ins>
      <w:ins w:id="9548" w:author="Nasser Mustafa [2]" w:date="2018-09-26T10:46:00Z">
        <w:r w:rsidR="001F2840">
          <w:rPr>
            <w:rFonts w:ascii="Times New Roman" w:hAnsi="Times New Roman"/>
            <w:iCs/>
          </w:rPr>
          <w:t xml:space="preserve"> </w:t>
        </w:r>
      </w:ins>
      <w:ins w:id="9549" w:author="Nasser Mustafa" w:date="2018-09-05T00:07:00Z">
        <w:del w:id="9550" w:author="Nasser Mustafa [2]" w:date="2018-09-26T10:46:00Z">
          <w:r w:rsidRPr="003C78CE" w:rsidDel="001F2840">
            <w:rPr>
              <w:rFonts w:ascii="Times New Roman" w:hAnsi="Times New Roman"/>
            </w:rPr>
            <w:fldChar w:fldCharType="begin"/>
          </w:r>
          <w:r w:rsidRPr="006C306F" w:rsidDel="001F2840">
            <w:rPr>
              <w:rFonts w:ascii="Times New Roman" w:hAnsi="Times New Roman"/>
            </w:rPr>
            <w:delInstrText xml:space="preserve"> REF _Ref512708641 \h  \* MERGEFORMAT </w:delInstrText>
          </w:r>
        </w:del>
      </w:ins>
      <w:del w:id="9551" w:author="Nasser Mustafa [2]" w:date="2018-09-26T10:46:00Z">
        <w:r w:rsidRPr="003C78CE" w:rsidDel="001F2840">
          <w:rPr>
            <w:rFonts w:ascii="Times New Roman" w:hAnsi="Times New Roman"/>
          </w:rPr>
        </w:r>
        <w:r w:rsidRPr="003C78CE" w:rsidDel="001F2840">
          <w:rPr>
            <w:rFonts w:ascii="Times New Roman" w:hAnsi="Times New Roman"/>
          </w:rPr>
          <w:fldChar w:fldCharType="end"/>
        </w:r>
      </w:del>
      <w:ins w:id="9552" w:author="Nasser Mustafa" w:date="2018-09-05T00:07:00Z">
        <w:del w:id="9553" w:author="Nasser Mustafa [2]" w:date="2018-09-26T10:46:00Z">
          <w:r w:rsidRPr="0060662D" w:rsidDel="001F2840">
            <w:rPr>
              <w:rFonts w:ascii="Times New Roman" w:hAnsi="Times New Roman"/>
            </w:rPr>
            <w:delText xml:space="preserve"> </w:delText>
          </w:r>
        </w:del>
        <w:r w:rsidRPr="0060662D">
          <w:rPr>
            <w:rFonts w:ascii="Times New Roman" w:hAnsi="Times New Roman"/>
          </w:rPr>
          <w:t xml:space="preserve">is </w:t>
        </w:r>
        <w:r w:rsidRPr="00200481">
          <w:rPr>
            <w:rFonts w:ascii="Times New Roman" w:hAnsi="Times New Roman"/>
          </w:rPr>
          <w:t>supported by building the case study in</w:t>
        </w:r>
      </w:ins>
      <w:ins w:id="9554" w:author="Nasser Mustafa" w:date="2018-09-05T00:45:00Z">
        <w:r w:rsidR="00EB4F6F" w:rsidRPr="00200481">
          <w:rPr>
            <w:rFonts w:ascii="Times New Roman" w:hAnsi="Times New Roman"/>
          </w:rPr>
          <w:t xml:space="preserve"> </w:t>
        </w:r>
        <w:r w:rsidR="00EB4F6F" w:rsidRPr="009170DB">
          <w:rPr>
            <w:rFonts w:ascii="Times New Roman" w:hAnsi="Times New Roman"/>
          </w:rPr>
          <w:t xml:space="preserve">OB. </w:t>
        </w:r>
        <w:r w:rsidR="00EB4F6F" w:rsidRPr="009170DB">
          <w:rPr>
            <w:rFonts w:ascii="Times New Roman" w:hAnsi="Times New Roman"/>
            <w:iCs/>
          </w:rPr>
          <w:fldChar w:fldCharType="begin"/>
        </w:r>
        <w:r w:rsidR="00EB4F6F" w:rsidRPr="009170DB">
          <w:rPr>
            <w:rFonts w:ascii="Times New Roman" w:hAnsi="Times New Roman"/>
            <w:iCs/>
          </w:rPr>
          <w:instrText xml:space="preserve"> SEQ OB. \* ARABIC </w:instrText>
        </w:r>
        <w:r w:rsidR="00EB4F6F" w:rsidRPr="009170DB">
          <w:rPr>
            <w:rFonts w:ascii="Times New Roman" w:hAnsi="Times New Roman"/>
            <w:iCs/>
          </w:rPr>
          <w:fldChar w:fldCharType="separate"/>
        </w:r>
      </w:ins>
      <w:ins w:id="9555" w:author="Nasser Mustafa [2]" w:date="2018-09-26T11:08:00Z">
        <w:r w:rsidR="00047800">
          <w:rPr>
            <w:rFonts w:ascii="Times New Roman" w:hAnsi="Times New Roman"/>
            <w:iCs/>
            <w:noProof/>
          </w:rPr>
          <w:t>18</w:t>
        </w:r>
      </w:ins>
      <w:ins w:id="9556" w:author="Nasser Mustafa" w:date="2018-09-05T00:45:00Z">
        <w:r w:rsidR="00EB4F6F" w:rsidRPr="009170DB">
          <w:rPr>
            <w:rFonts w:ascii="Times New Roman" w:hAnsi="Times New Roman"/>
            <w:iCs/>
          </w:rPr>
          <w:fldChar w:fldCharType="end"/>
        </w:r>
      </w:ins>
      <w:ins w:id="9557" w:author="Nasser Mustafa [2]" w:date="2018-09-26T10:46:00Z">
        <w:r w:rsidR="001F2840">
          <w:rPr>
            <w:rFonts w:ascii="Times New Roman" w:hAnsi="Times New Roman"/>
          </w:rPr>
          <w:t>.</w:t>
        </w:r>
      </w:ins>
      <w:ins w:id="9558" w:author="Nasser Mustafa" w:date="2018-09-05T00:07:00Z">
        <w:del w:id="9559" w:author="Nasser Mustafa [2]" w:date="2018-09-26T10:46:00Z">
          <w:r w:rsidRPr="0060662D" w:rsidDel="001F2840">
            <w:rPr>
              <w:rFonts w:ascii="Times New Roman" w:hAnsi="Times New Roman"/>
            </w:rPr>
            <w:delText xml:space="preserve"> </w:delText>
          </w:r>
          <w:r w:rsidRPr="003C78CE" w:rsidDel="001F2840">
            <w:rPr>
              <w:rFonts w:ascii="Times New Roman" w:hAnsi="Times New Roman"/>
            </w:rPr>
            <w:fldChar w:fldCharType="begin"/>
          </w:r>
          <w:r w:rsidRPr="006C306F" w:rsidDel="001F2840">
            <w:rPr>
              <w:rFonts w:ascii="Times New Roman" w:hAnsi="Times New Roman"/>
            </w:rPr>
            <w:delInstrText xml:space="preserve"> REF _Ref512708672 \h  \* MERGEFORMAT </w:delInstrText>
          </w:r>
        </w:del>
      </w:ins>
      <w:del w:id="9560" w:author="Nasser Mustafa [2]" w:date="2018-09-26T10:46:00Z">
        <w:r w:rsidRPr="003C78CE" w:rsidDel="001F2840">
          <w:rPr>
            <w:rFonts w:ascii="Times New Roman" w:hAnsi="Times New Roman"/>
          </w:rPr>
        </w:r>
        <w:r w:rsidRPr="003C78CE" w:rsidDel="001F2840">
          <w:rPr>
            <w:rFonts w:ascii="Times New Roman" w:hAnsi="Times New Roman"/>
          </w:rPr>
          <w:fldChar w:fldCharType="end"/>
        </w:r>
      </w:del>
      <w:ins w:id="9561" w:author="Nasser Mustafa" w:date="2018-09-05T00:07:00Z">
        <w:del w:id="9562" w:author="Nasser Mustafa [2]" w:date="2018-09-26T10:46:00Z">
          <w:r w:rsidRPr="0060662D" w:rsidDel="001F2840">
            <w:rPr>
              <w:rFonts w:ascii="Times New Roman" w:hAnsi="Times New Roman"/>
            </w:rPr>
            <w:delText xml:space="preserve">.    </w:delText>
          </w:r>
        </w:del>
      </w:ins>
    </w:p>
    <w:p w14:paraId="4A0565E1" w14:textId="115238CF" w:rsidR="00F33643" w:rsidRPr="00E63AD5" w:rsidRDefault="00F33643" w:rsidP="00F33643">
      <w:pPr>
        <w:spacing w:line="480" w:lineRule="auto"/>
        <w:jc w:val="both"/>
        <w:rPr>
          <w:ins w:id="9563" w:author="Nasser Mustafa" w:date="2018-09-05T00:07:00Z"/>
        </w:rPr>
      </w:pPr>
      <w:ins w:id="9564" w:author="Nasser Mustafa" w:date="2018-09-05T00:07:00Z">
        <w:r w:rsidRPr="00200481">
          <w:t>This chapter describes possible threats to validity throughout the phases of our research. We provide safeguards that can ensure validity and reduce the bias in our experimentation. We</w:t>
        </w:r>
        <w:r w:rsidRPr="00E63AD5">
          <w:t xml:space="preserve"> </w:t>
        </w:r>
        <w:r>
          <w:rPr>
            <w:noProof/>
            <w:lang w:eastAsia="zh-CN"/>
          </w:rPr>
          <mc:AlternateContent>
            <mc:Choice Requires="wps">
              <w:drawing>
                <wp:anchor distT="45720" distB="45720" distL="114300" distR="114300" simplePos="0" relativeHeight="251805696" behindDoc="0" locked="0" layoutInCell="1" allowOverlap="1" wp14:anchorId="1FC11156" wp14:editId="0A675707">
                  <wp:simplePos x="0" y="0"/>
                  <wp:positionH relativeFrom="margin">
                    <wp:posOffset>-155575</wp:posOffset>
                  </wp:positionH>
                  <wp:positionV relativeFrom="margin">
                    <wp:align>bottom</wp:align>
                  </wp:positionV>
                  <wp:extent cx="5879592" cy="6821424"/>
                  <wp:effectExtent l="0" t="0" r="6985" b="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9592" cy="6821424"/>
                          </a:xfrm>
                          <a:prstGeom prst="rect">
                            <a:avLst/>
                          </a:prstGeom>
                          <a:solidFill>
                            <a:srgbClr val="FFFFFF"/>
                          </a:solidFill>
                          <a:ln w="9525">
                            <a:noFill/>
                            <a:miter lim="800000"/>
                            <a:headEnd/>
                            <a:tailEnd/>
                          </a:ln>
                        </wps:spPr>
                        <wps:txbx>
                          <w:txbxContent>
                            <w:p w14:paraId="594A24BE" w14:textId="5EDA3886" w:rsidR="00D617FD" w:rsidRPr="00E63AD5" w:rsidRDefault="00D617FD" w:rsidP="00F33643">
                              <w:pPr>
                                <w:pStyle w:val="Caption"/>
                                <w:rPr>
                                  <w:sz w:val="20"/>
                                  <w:szCs w:val="20"/>
                                </w:rPr>
                              </w:pPr>
                              <w:bookmarkStart w:id="9565" w:name="_Ref523871736"/>
                              <w:bookmarkStart w:id="9566" w:name="_Toc525723639"/>
                              <w:r w:rsidRPr="00E63AD5">
                                <w:rPr>
                                  <w:sz w:val="20"/>
                                  <w:szCs w:val="20"/>
                                </w:rPr>
                                <w:t xml:space="preserve">Table </w:t>
                              </w:r>
                              <w:r w:rsidRPr="00E63AD5">
                                <w:rPr>
                                  <w:sz w:val="20"/>
                                  <w:szCs w:val="20"/>
                                </w:rPr>
                                <w:fldChar w:fldCharType="begin"/>
                              </w:r>
                              <w:r w:rsidRPr="00E63AD5">
                                <w:rPr>
                                  <w:sz w:val="20"/>
                                  <w:szCs w:val="20"/>
                                </w:rPr>
                                <w:instrText xml:space="preserve"> SEQ Table \* ARABIC </w:instrText>
                              </w:r>
                              <w:r w:rsidRPr="00E63AD5">
                                <w:rPr>
                                  <w:sz w:val="20"/>
                                  <w:szCs w:val="20"/>
                                </w:rPr>
                                <w:fldChar w:fldCharType="separate"/>
                              </w:r>
                              <w:r>
                                <w:rPr>
                                  <w:noProof/>
                                  <w:sz w:val="20"/>
                                  <w:szCs w:val="20"/>
                                </w:rPr>
                                <w:t>20</w:t>
                              </w:r>
                              <w:r w:rsidRPr="00E63AD5">
                                <w:rPr>
                                  <w:sz w:val="20"/>
                                  <w:szCs w:val="20"/>
                                </w:rPr>
                                <w:fldChar w:fldCharType="end"/>
                              </w:r>
                              <w:bookmarkEnd w:id="9565"/>
                              <w:r>
                                <w:rPr>
                                  <w:sz w:val="20"/>
                                  <w:szCs w:val="20"/>
                                </w:rPr>
                                <w:t>: Identified threats to validity</w:t>
                              </w:r>
                              <w:bookmarkEnd w:id="9566"/>
                            </w:p>
                            <w:tbl>
                              <w:tblPr>
                                <w:tblStyle w:val="TableGrid2"/>
                                <w:tblW w:w="9000" w:type="dxa"/>
                                <w:tblInd w:w="-5" w:type="dxa"/>
                                <w:tblLayout w:type="fixed"/>
                                <w:tblCellMar>
                                  <w:left w:w="28" w:type="dxa"/>
                                  <w:right w:w="28" w:type="dxa"/>
                                </w:tblCellMar>
                                <w:tblLook w:val="04A0" w:firstRow="1" w:lastRow="0" w:firstColumn="1" w:lastColumn="0" w:noHBand="0" w:noVBand="1"/>
                              </w:tblPr>
                              <w:tblGrid>
                                <w:gridCol w:w="1276"/>
                                <w:gridCol w:w="425"/>
                                <w:gridCol w:w="426"/>
                                <w:gridCol w:w="567"/>
                                <w:gridCol w:w="1701"/>
                                <w:gridCol w:w="2409"/>
                                <w:gridCol w:w="1843"/>
                                <w:gridCol w:w="353"/>
                              </w:tblGrid>
                              <w:tr w:rsidR="00D617FD" w14:paraId="5686439D" w14:textId="77777777" w:rsidTr="002D6A49">
                                <w:trPr>
                                  <w:trHeight w:val="555"/>
                                </w:trPr>
                                <w:tc>
                                  <w:tcPr>
                                    <w:tcW w:w="1276" w:type="dxa"/>
                                    <w:vMerge w:val="restart"/>
                                  </w:tcPr>
                                  <w:p w14:paraId="0C706AB0" w14:textId="77777777" w:rsidR="00D617FD" w:rsidRPr="0071685D" w:rsidRDefault="00D617FD" w:rsidP="00E63AD5">
                                    <w:pPr>
                                      <w:spacing w:line="240" w:lineRule="auto"/>
                                      <w:ind w:right="42" w:firstLine="0"/>
                                      <w:rPr>
                                        <w:rFonts w:ascii="Times New Roman" w:hAnsi="Times New Roman"/>
                                        <w:b/>
                                        <w:sz w:val="20"/>
                                        <w:szCs w:val="20"/>
                                      </w:rPr>
                                    </w:pPr>
                                    <w:r w:rsidRPr="0071685D">
                                      <w:rPr>
                                        <w:rFonts w:ascii="Times New Roman" w:hAnsi="Times New Roman"/>
                                        <w:b/>
                                        <w:sz w:val="20"/>
                                        <w:szCs w:val="20"/>
                                      </w:rPr>
                                      <w:t>Software Methodology</w:t>
                                    </w:r>
                                  </w:p>
                                </w:tc>
                                <w:tc>
                                  <w:tcPr>
                                    <w:tcW w:w="1361" w:type="dxa"/>
                                    <w:gridSpan w:val="3"/>
                                  </w:tcPr>
                                  <w:p w14:paraId="4FB9975C"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Identified threats</w:t>
                                    </w:r>
                                  </w:p>
                                  <w:p w14:paraId="1DF091D2"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C=Conclusion</w:t>
                                    </w:r>
                                  </w:p>
                                  <w:p w14:paraId="3116E042"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I = Internal</w:t>
                                    </w:r>
                                  </w:p>
                                  <w:p w14:paraId="55A61BF1"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E = External</w:t>
                                    </w:r>
                                  </w:p>
                                </w:tc>
                                <w:tc>
                                  <w:tcPr>
                                    <w:tcW w:w="5953" w:type="dxa"/>
                                    <w:gridSpan w:val="3"/>
                                  </w:tcPr>
                                  <w:p w14:paraId="608ACFD4" w14:textId="77777777" w:rsidR="00D617FD" w:rsidRPr="0071685D" w:rsidRDefault="00D617FD" w:rsidP="00E63AD5">
                                    <w:pPr>
                                      <w:spacing w:line="240" w:lineRule="auto"/>
                                      <w:ind w:right="42"/>
                                      <w:jc w:val="center"/>
                                      <w:rPr>
                                        <w:rFonts w:ascii="Times New Roman" w:hAnsi="Times New Roman"/>
                                        <w:b/>
                                        <w:sz w:val="20"/>
                                        <w:szCs w:val="20"/>
                                      </w:rPr>
                                    </w:pPr>
                                    <w:r w:rsidRPr="0071685D">
                                      <w:rPr>
                                        <w:rFonts w:ascii="Times New Roman" w:hAnsi="Times New Roman"/>
                                        <w:b/>
                                        <w:sz w:val="20"/>
                                        <w:szCs w:val="20"/>
                                      </w:rPr>
                                      <w:t>Techniques for Mitigating Threats</w:t>
                                    </w:r>
                                  </w:p>
                                </w:tc>
                                <w:tc>
                                  <w:tcPr>
                                    <w:tcW w:w="353" w:type="dxa"/>
                                    <w:vMerge w:val="restart"/>
                                    <w:textDirection w:val="btLr"/>
                                  </w:tcPr>
                                  <w:p w14:paraId="4853EBB4" w14:textId="77777777" w:rsidR="00D617FD" w:rsidRPr="0071685D" w:rsidRDefault="00D617FD" w:rsidP="00A029BD">
                                    <w:pPr>
                                      <w:ind w:right="42"/>
                                      <w:rPr>
                                        <w:rFonts w:ascii="Times New Roman" w:hAnsi="Times New Roman"/>
                                        <w:b/>
                                        <w:sz w:val="20"/>
                                        <w:szCs w:val="20"/>
                                      </w:rPr>
                                    </w:pPr>
                                    <w:r>
                                      <w:rPr>
                                        <w:rFonts w:ascii="Times New Roman" w:hAnsi="Times New Roman"/>
                                        <w:b/>
                                        <w:sz w:val="20"/>
                                        <w:szCs w:val="20"/>
                                      </w:rPr>
                                      <w:t>Section</w:t>
                                    </w:r>
                                  </w:p>
                                </w:tc>
                              </w:tr>
                              <w:tr w:rsidR="00D617FD" w14:paraId="0D86F1F0" w14:textId="77777777" w:rsidTr="002D6A49">
                                <w:trPr>
                                  <w:trHeight w:val="186"/>
                                </w:trPr>
                                <w:tc>
                                  <w:tcPr>
                                    <w:tcW w:w="1276" w:type="dxa"/>
                                    <w:vMerge/>
                                  </w:tcPr>
                                  <w:p w14:paraId="77DCB519" w14:textId="77777777" w:rsidR="00D617FD" w:rsidRPr="0071685D" w:rsidRDefault="00D617FD" w:rsidP="00E63AD5">
                                    <w:pPr>
                                      <w:spacing w:line="240" w:lineRule="auto"/>
                                      <w:ind w:right="42"/>
                                      <w:rPr>
                                        <w:rFonts w:ascii="Times New Roman" w:hAnsi="Times New Roman"/>
                                        <w:sz w:val="20"/>
                                        <w:szCs w:val="20"/>
                                      </w:rPr>
                                    </w:pPr>
                                  </w:p>
                                </w:tc>
                                <w:tc>
                                  <w:tcPr>
                                    <w:tcW w:w="425" w:type="dxa"/>
                                  </w:tcPr>
                                  <w:p w14:paraId="691C82D4"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C</w:t>
                                    </w:r>
                                  </w:p>
                                </w:tc>
                                <w:tc>
                                  <w:tcPr>
                                    <w:tcW w:w="426" w:type="dxa"/>
                                  </w:tcPr>
                                  <w:p w14:paraId="05D3FDE0"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I</w:t>
                                    </w:r>
                                  </w:p>
                                </w:tc>
                                <w:tc>
                                  <w:tcPr>
                                    <w:tcW w:w="567" w:type="dxa"/>
                                  </w:tcPr>
                                  <w:p w14:paraId="30BF1B58"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E</w:t>
                                    </w:r>
                                  </w:p>
                                </w:tc>
                                <w:tc>
                                  <w:tcPr>
                                    <w:tcW w:w="1701" w:type="dxa"/>
                                  </w:tcPr>
                                  <w:p w14:paraId="2E88D5D0" w14:textId="77777777" w:rsidR="00D617FD" w:rsidRPr="0071685D" w:rsidRDefault="00D617FD" w:rsidP="00E63AD5">
                                    <w:pPr>
                                      <w:spacing w:line="240" w:lineRule="auto"/>
                                      <w:ind w:right="42"/>
                                      <w:jc w:val="left"/>
                                      <w:rPr>
                                        <w:rFonts w:ascii="Times New Roman" w:hAnsi="Times New Roman"/>
                                        <w:b/>
                                        <w:sz w:val="20"/>
                                        <w:szCs w:val="20"/>
                                      </w:rPr>
                                    </w:pPr>
                                    <w:r w:rsidRPr="0071685D">
                                      <w:rPr>
                                        <w:rFonts w:ascii="Times New Roman" w:hAnsi="Times New Roman"/>
                                        <w:b/>
                                        <w:sz w:val="20"/>
                                        <w:szCs w:val="20"/>
                                      </w:rPr>
                                      <w:t>C</w:t>
                                    </w:r>
                                  </w:p>
                                </w:tc>
                                <w:tc>
                                  <w:tcPr>
                                    <w:tcW w:w="2409" w:type="dxa"/>
                                  </w:tcPr>
                                  <w:p w14:paraId="527F540B" w14:textId="77777777" w:rsidR="00D617FD" w:rsidRPr="0071685D" w:rsidRDefault="00D617FD" w:rsidP="00E63AD5">
                                    <w:pPr>
                                      <w:spacing w:line="240" w:lineRule="auto"/>
                                      <w:ind w:right="42"/>
                                      <w:jc w:val="left"/>
                                      <w:rPr>
                                        <w:rFonts w:ascii="Times New Roman" w:hAnsi="Times New Roman"/>
                                        <w:b/>
                                        <w:sz w:val="20"/>
                                        <w:szCs w:val="20"/>
                                      </w:rPr>
                                    </w:pPr>
                                    <w:r w:rsidRPr="0071685D">
                                      <w:rPr>
                                        <w:rFonts w:ascii="Times New Roman" w:hAnsi="Times New Roman"/>
                                        <w:b/>
                                        <w:sz w:val="20"/>
                                        <w:szCs w:val="20"/>
                                      </w:rPr>
                                      <w:t>I</w:t>
                                    </w:r>
                                  </w:p>
                                </w:tc>
                                <w:tc>
                                  <w:tcPr>
                                    <w:tcW w:w="1843" w:type="dxa"/>
                                  </w:tcPr>
                                  <w:p w14:paraId="79C80EC5" w14:textId="77777777" w:rsidR="00D617FD" w:rsidRPr="0071685D" w:rsidRDefault="00D617FD" w:rsidP="00E63AD5">
                                    <w:pPr>
                                      <w:spacing w:line="240" w:lineRule="auto"/>
                                      <w:ind w:right="42"/>
                                      <w:jc w:val="left"/>
                                      <w:rPr>
                                        <w:rFonts w:ascii="Times New Roman" w:hAnsi="Times New Roman"/>
                                        <w:b/>
                                        <w:sz w:val="20"/>
                                        <w:szCs w:val="20"/>
                                      </w:rPr>
                                    </w:pPr>
                                    <w:r w:rsidRPr="0071685D">
                                      <w:rPr>
                                        <w:rFonts w:ascii="Times New Roman" w:hAnsi="Times New Roman"/>
                                        <w:b/>
                                        <w:sz w:val="20"/>
                                        <w:szCs w:val="20"/>
                                      </w:rPr>
                                      <w:t>E</w:t>
                                    </w:r>
                                  </w:p>
                                </w:tc>
                                <w:tc>
                                  <w:tcPr>
                                    <w:tcW w:w="353" w:type="dxa"/>
                                    <w:vMerge/>
                                  </w:tcPr>
                                  <w:p w14:paraId="0AEBA789" w14:textId="77777777" w:rsidR="00D617FD" w:rsidRPr="0071685D" w:rsidRDefault="00D617FD" w:rsidP="00A029BD">
                                    <w:pPr>
                                      <w:ind w:right="42" w:firstLine="0"/>
                                      <w:rPr>
                                        <w:rFonts w:ascii="Times New Roman" w:hAnsi="Times New Roman"/>
                                        <w:b/>
                                        <w:sz w:val="20"/>
                                        <w:szCs w:val="20"/>
                                      </w:rPr>
                                    </w:pPr>
                                  </w:p>
                                </w:tc>
                              </w:tr>
                              <w:tr w:rsidR="00D617FD" w:rsidRPr="00EC54AA" w14:paraId="1F509FE9" w14:textId="77777777" w:rsidTr="002D6A49">
                                <w:trPr>
                                  <w:trHeight w:val="485"/>
                                </w:trPr>
                                <w:tc>
                                  <w:tcPr>
                                    <w:tcW w:w="1276" w:type="dxa"/>
                                  </w:tcPr>
                                  <w:p w14:paraId="0CFC3C63"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Literature review</w:t>
                                    </w:r>
                                  </w:p>
                                </w:tc>
                                <w:tc>
                                  <w:tcPr>
                                    <w:tcW w:w="425" w:type="dxa"/>
                                  </w:tcPr>
                                  <w:p w14:paraId="43A55E48"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426" w:type="dxa"/>
                                  </w:tcPr>
                                  <w:p w14:paraId="3A1ED276"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4B7CDEB2" w14:textId="77777777" w:rsidR="00D617FD" w:rsidRPr="0071685D" w:rsidRDefault="00D617FD" w:rsidP="00E63AD5">
                                    <w:pPr>
                                      <w:spacing w:line="240" w:lineRule="auto"/>
                                      <w:ind w:right="42" w:firstLine="0"/>
                                      <w:jc w:val="left"/>
                                      <w:rPr>
                                        <w:rFonts w:ascii="Times New Roman" w:hAnsi="Times New Roman"/>
                                        <w:sz w:val="20"/>
                                        <w:szCs w:val="20"/>
                                      </w:rPr>
                                    </w:pPr>
                                    <w:r>
                                      <w:rPr>
                                        <w:rFonts w:ascii="Times New Roman" w:hAnsi="Times New Roman"/>
                                        <w:sz w:val="20"/>
                                        <w:szCs w:val="20"/>
                                      </w:rPr>
                                      <w:t>X</w:t>
                                    </w:r>
                                  </w:p>
                                </w:tc>
                                <w:tc>
                                  <w:tcPr>
                                    <w:tcW w:w="1701" w:type="dxa"/>
                                  </w:tcPr>
                                  <w:p w14:paraId="107826BD"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sidRPr="0071685D">
                                      <w:rPr>
                                        <w:rFonts w:ascii="Times New Roman" w:hAnsi="Times New Roman"/>
                                        <w:sz w:val="20"/>
                                        <w:szCs w:val="20"/>
                                      </w:rPr>
                                      <w:t>Search string selection</w:t>
                                    </w:r>
                                  </w:p>
                                  <w:p w14:paraId="6C72CC7E"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sidRPr="0071685D">
                                      <w:rPr>
                                        <w:rFonts w:ascii="Times New Roman" w:hAnsi="Times New Roman"/>
                                        <w:sz w:val="20"/>
                                        <w:szCs w:val="20"/>
                                      </w:rPr>
                                      <w:t>Search</w:t>
                                    </w:r>
                                    <w:r>
                                      <w:rPr>
                                        <w:rFonts w:ascii="Times New Roman" w:hAnsi="Times New Roman"/>
                                        <w:sz w:val="20"/>
                                        <w:szCs w:val="20"/>
                                      </w:rPr>
                                      <w:t xml:space="preserve"> major libraries in CS. and Engineering.</w:t>
                                    </w:r>
                                  </w:p>
                                  <w:p w14:paraId="0B1BE195"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sidRPr="0071685D">
                                      <w:rPr>
                                        <w:rFonts w:ascii="Times New Roman" w:hAnsi="Times New Roman"/>
                                        <w:sz w:val="20"/>
                                        <w:szCs w:val="20"/>
                                      </w:rPr>
                                      <w:t>Exclude out of context articles</w:t>
                                    </w:r>
                                  </w:p>
                                  <w:p w14:paraId="47A9C282"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Pr>
                                        <w:rFonts w:ascii="Times New Roman" w:hAnsi="Times New Roman"/>
                                        <w:sz w:val="20"/>
                                        <w:szCs w:val="20"/>
                                      </w:rPr>
                                      <w:t>Allow only p</w:t>
                                    </w:r>
                                    <w:r w:rsidRPr="0071685D">
                                      <w:rPr>
                                        <w:rFonts w:ascii="Times New Roman" w:hAnsi="Times New Roman"/>
                                        <w:sz w:val="20"/>
                                        <w:szCs w:val="20"/>
                                      </w:rPr>
                                      <w:t>eer-reviewed articles</w:t>
                                    </w:r>
                                  </w:p>
                                </w:tc>
                                <w:tc>
                                  <w:tcPr>
                                    <w:tcW w:w="2409" w:type="dxa"/>
                                  </w:tcPr>
                                  <w:p w14:paraId="5697C39A"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Conduct a survey</w:t>
                                    </w:r>
                                  </w:p>
                                </w:tc>
                                <w:tc>
                                  <w:tcPr>
                                    <w:tcW w:w="1843" w:type="dxa"/>
                                  </w:tcPr>
                                  <w:p w14:paraId="1737C4A3" w14:textId="77777777" w:rsidR="00D617FD" w:rsidRPr="0071685D" w:rsidRDefault="00D617FD" w:rsidP="00EE5AC2">
                                    <w:pPr>
                                      <w:spacing w:line="240" w:lineRule="auto"/>
                                      <w:ind w:right="42" w:firstLine="0"/>
                                      <w:jc w:val="left"/>
                                      <w:rPr>
                                        <w:rFonts w:ascii="Times New Roman" w:hAnsi="Times New Roman"/>
                                        <w:sz w:val="20"/>
                                        <w:szCs w:val="20"/>
                                      </w:rPr>
                                    </w:pPr>
                                    <w:r>
                                      <w:rPr>
                                        <w:rFonts w:ascii="Times New Roman" w:hAnsi="Times New Roman"/>
                                        <w:sz w:val="20"/>
                                        <w:szCs w:val="20"/>
                                      </w:rPr>
                                      <w:t>Traceability Publications that are published after conducting the literature review</w:t>
                                    </w:r>
                                  </w:p>
                                </w:tc>
                                <w:tc>
                                  <w:tcPr>
                                    <w:tcW w:w="353" w:type="dxa"/>
                                  </w:tcPr>
                                  <w:p w14:paraId="517F64F3" w14:textId="3FFE41BF" w:rsidR="00D617F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_Ref517638033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0325187C" w14:textId="77777777" w:rsidTr="002D6A49">
                                <w:trPr>
                                  <w:trHeight w:val="1250"/>
                                </w:trPr>
                                <w:tc>
                                  <w:tcPr>
                                    <w:tcW w:w="1276" w:type="dxa"/>
                                  </w:tcPr>
                                  <w:p w14:paraId="73137B1E"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Traceability Survey</w:t>
                                    </w:r>
                                  </w:p>
                                </w:tc>
                                <w:tc>
                                  <w:tcPr>
                                    <w:tcW w:w="425" w:type="dxa"/>
                                  </w:tcPr>
                                  <w:p w14:paraId="4D67270F"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426" w:type="dxa"/>
                                  </w:tcPr>
                                  <w:p w14:paraId="0952395A"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326EEF70" w14:textId="77777777" w:rsidR="00D617FD" w:rsidRPr="0071685D" w:rsidRDefault="00D617FD" w:rsidP="00E63AD5">
                                    <w:pPr>
                                      <w:spacing w:line="240" w:lineRule="auto"/>
                                      <w:ind w:right="42" w:firstLine="0"/>
                                      <w:jc w:val="left"/>
                                      <w:rPr>
                                        <w:rFonts w:ascii="Times New Roman" w:hAnsi="Times New Roman"/>
                                        <w:sz w:val="20"/>
                                        <w:szCs w:val="20"/>
                                      </w:rPr>
                                    </w:pPr>
                                  </w:p>
                                </w:tc>
                                <w:tc>
                                  <w:tcPr>
                                    <w:tcW w:w="1701" w:type="dxa"/>
                                  </w:tcPr>
                                  <w:p w14:paraId="64E468F0" w14:textId="77777777" w:rsidR="00D617FD" w:rsidRPr="0071685D" w:rsidRDefault="00D617FD" w:rsidP="00E63AD5">
                                    <w:pPr>
                                      <w:spacing w:line="240" w:lineRule="auto"/>
                                      <w:ind w:right="42" w:hanging="1"/>
                                      <w:jc w:val="left"/>
                                      <w:rPr>
                                        <w:rFonts w:ascii="Times New Roman" w:hAnsi="Times New Roman"/>
                                        <w:sz w:val="20"/>
                                        <w:szCs w:val="20"/>
                                      </w:rPr>
                                    </w:pPr>
                                    <w:r w:rsidRPr="0071685D">
                                      <w:rPr>
                                        <w:rFonts w:ascii="Times New Roman" w:hAnsi="Times New Roman"/>
                                        <w:sz w:val="20"/>
                                        <w:szCs w:val="20"/>
                                      </w:rPr>
                                      <w:t>Select the right audience</w:t>
                                    </w:r>
                                  </w:p>
                                </w:tc>
                                <w:tc>
                                  <w:tcPr>
                                    <w:tcW w:w="2409" w:type="dxa"/>
                                  </w:tcPr>
                                  <w:p w14:paraId="299AA371"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Select the right type of questions</w:t>
                                    </w:r>
                                  </w:p>
                                  <w:p w14:paraId="2C7D013D"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52A55D2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tc>
                                <w:tc>
                                  <w:tcPr>
                                    <w:tcW w:w="1843" w:type="dxa"/>
                                  </w:tcPr>
                                  <w:p w14:paraId="2CF43CEC" w14:textId="77777777" w:rsidR="00D617FD" w:rsidRPr="0071685D" w:rsidRDefault="00D617FD" w:rsidP="00E63AD5">
                                    <w:pPr>
                                      <w:spacing w:line="240" w:lineRule="auto"/>
                                      <w:ind w:right="42"/>
                                      <w:jc w:val="left"/>
                                      <w:rPr>
                                        <w:rFonts w:ascii="Times New Roman" w:hAnsi="Times New Roman"/>
                                        <w:sz w:val="20"/>
                                        <w:szCs w:val="20"/>
                                      </w:rPr>
                                    </w:pPr>
                                  </w:p>
                                </w:tc>
                                <w:tc>
                                  <w:tcPr>
                                    <w:tcW w:w="353" w:type="dxa"/>
                                  </w:tcPr>
                                  <w:p w14:paraId="30D1FEB4" w14:textId="182D06B8"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_Ref517638057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06EBF083" w14:textId="77777777" w:rsidTr="002D6A49">
                                <w:tc>
                                  <w:tcPr>
                                    <w:tcW w:w="1276" w:type="dxa"/>
                                  </w:tcPr>
                                  <w:p w14:paraId="4128FF66" w14:textId="77777777" w:rsidR="00D617FD" w:rsidRPr="0071685D" w:rsidRDefault="00D617FD" w:rsidP="00E63AD5">
                                    <w:pPr>
                                      <w:spacing w:line="240" w:lineRule="auto"/>
                                      <w:ind w:right="42" w:hanging="17"/>
                                      <w:jc w:val="left"/>
                                      <w:rPr>
                                        <w:rFonts w:ascii="Times New Roman" w:hAnsi="Times New Roman"/>
                                        <w:sz w:val="20"/>
                                        <w:szCs w:val="20"/>
                                      </w:rPr>
                                    </w:pPr>
                                    <w:r w:rsidRPr="0071685D">
                                      <w:rPr>
                                        <w:rFonts w:ascii="Times New Roman" w:hAnsi="Times New Roman"/>
                                        <w:sz w:val="20"/>
                                        <w:szCs w:val="20"/>
                                      </w:rPr>
                                      <w:t>Traceability Requirements</w:t>
                                    </w:r>
                                  </w:p>
                                </w:tc>
                                <w:tc>
                                  <w:tcPr>
                                    <w:tcW w:w="425" w:type="dxa"/>
                                  </w:tcPr>
                                  <w:p w14:paraId="5CDAC84B" w14:textId="77777777" w:rsidR="00D617FD" w:rsidRPr="0071685D" w:rsidRDefault="00D617FD" w:rsidP="00E63AD5">
                                    <w:pPr>
                                      <w:spacing w:line="240" w:lineRule="auto"/>
                                      <w:ind w:right="42" w:firstLine="0"/>
                                      <w:jc w:val="left"/>
                                      <w:rPr>
                                        <w:rFonts w:ascii="Times New Roman" w:hAnsi="Times New Roman"/>
                                        <w:sz w:val="20"/>
                                        <w:szCs w:val="20"/>
                                      </w:rPr>
                                    </w:pPr>
                                  </w:p>
                                </w:tc>
                                <w:tc>
                                  <w:tcPr>
                                    <w:tcW w:w="426" w:type="dxa"/>
                                  </w:tcPr>
                                  <w:p w14:paraId="5042C6BA"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2CCEB379" w14:textId="77777777" w:rsidR="00D617FD" w:rsidRPr="0071685D" w:rsidRDefault="00D617FD" w:rsidP="00E63AD5">
                                    <w:pPr>
                                      <w:spacing w:line="240" w:lineRule="auto"/>
                                      <w:ind w:right="42" w:firstLine="0"/>
                                      <w:jc w:val="left"/>
                                      <w:rPr>
                                        <w:rFonts w:ascii="Times New Roman" w:hAnsi="Times New Roman"/>
                                        <w:sz w:val="20"/>
                                        <w:szCs w:val="20"/>
                                      </w:rPr>
                                    </w:pPr>
                                  </w:p>
                                </w:tc>
                                <w:tc>
                                  <w:tcPr>
                                    <w:tcW w:w="1701" w:type="dxa"/>
                                  </w:tcPr>
                                  <w:p w14:paraId="10C80400" w14:textId="77777777" w:rsidR="00D617FD" w:rsidRPr="0071685D" w:rsidRDefault="00D617FD" w:rsidP="00E63AD5">
                                    <w:pPr>
                                      <w:spacing w:line="240" w:lineRule="auto"/>
                                      <w:ind w:right="42" w:hanging="1"/>
                                      <w:jc w:val="left"/>
                                      <w:rPr>
                                        <w:rFonts w:ascii="Times New Roman" w:hAnsi="Times New Roman"/>
                                        <w:sz w:val="20"/>
                                        <w:szCs w:val="20"/>
                                      </w:rPr>
                                    </w:pPr>
                                  </w:p>
                                </w:tc>
                                <w:tc>
                                  <w:tcPr>
                                    <w:tcW w:w="2409" w:type="dxa"/>
                                  </w:tcPr>
                                  <w:p w14:paraId="644E1BB6"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2389F94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p w14:paraId="7F2DACD3"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survey responses</w:t>
                                    </w:r>
                                  </w:p>
                                </w:tc>
                                <w:tc>
                                  <w:tcPr>
                                    <w:tcW w:w="1843" w:type="dxa"/>
                                  </w:tcPr>
                                  <w:p w14:paraId="164C2127" w14:textId="77777777" w:rsidR="00D617FD" w:rsidRPr="0071685D" w:rsidRDefault="00D617FD" w:rsidP="00E63AD5">
                                    <w:pPr>
                                      <w:spacing w:line="240" w:lineRule="auto"/>
                                      <w:ind w:right="42"/>
                                      <w:jc w:val="left"/>
                                      <w:rPr>
                                        <w:rFonts w:ascii="Times New Roman" w:hAnsi="Times New Roman"/>
                                        <w:sz w:val="20"/>
                                        <w:szCs w:val="20"/>
                                      </w:rPr>
                                    </w:pPr>
                                  </w:p>
                                </w:tc>
                                <w:tc>
                                  <w:tcPr>
                                    <w:tcW w:w="353" w:type="dxa"/>
                                  </w:tcPr>
                                  <w:p w14:paraId="01A08A72" w14:textId="12677B84"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_Ref517638107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314E973A" w14:textId="77777777" w:rsidTr="002D6A49">
                                <w:trPr>
                                  <w:trHeight w:val="1898"/>
                                </w:trPr>
                                <w:tc>
                                  <w:tcPr>
                                    <w:tcW w:w="1276" w:type="dxa"/>
                                  </w:tcPr>
                                  <w:p w14:paraId="247694CE"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Traceability Model</w:t>
                                    </w:r>
                                    <w:r>
                                      <w:rPr>
                                        <w:rFonts w:ascii="Times New Roman" w:hAnsi="Times New Roman"/>
                                        <w:sz w:val="20"/>
                                        <w:szCs w:val="20"/>
                                      </w:rPr>
                                      <w:t xml:space="preserve"> Design</w:t>
                                    </w:r>
                                  </w:p>
                                </w:tc>
                                <w:tc>
                                  <w:tcPr>
                                    <w:tcW w:w="425" w:type="dxa"/>
                                  </w:tcPr>
                                  <w:p w14:paraId="74375F30" w14:textId="77777777" w:rsidR="00D617FD" w:rsidRPr="0071685D" w:rsidRDefault="00D617FD" w:rsidP="00E63AD5">
                                    <w:pPr>
                                      <w:ind w:right="42" w:firstLine="0"/>
                                      <w:jc w:val="left"/>
                                      <w:rPr>
                                        <w:rFonts w:ascii="Times New Roman" w:hAnsi="Times New Roman"/>
                                        <w:sz w:val="20"/>
                                        <w:szCs w:val="20"/>
                                      </w:rPr>
                                    </w:pPr>
                                  </w:p>
                                </w:tc>
                                <w:tc>
                                  <w:tcPr>
                                    <w:tcW w:w="426" w:type="dxa"/>
                                  </w:tcPr>
                                  <w:p w14:paraId="0B4BAD6A"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714865D7"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1701" w:type="dxa"/>
                                  </w:tcPr>
                                  <w:p w14:paraId="0177DB00" w14:textId="77777777" w:rsidR="00D617FD" w:rsidRPr="0071685D" w:rsidRDefault="00D617FD" w:rsidP="00E63AD5">
                                    <w:pPr>
                                      <w:ind w:right="42" w:hanging="1"/>
                                      <w:jc w:val="left"/>
                                      <w:rPr>
                                        <w:rFonts w:ascii="Times New Roman" w:hAnsi="Times New Roman"/>
                                        <w:sz w:val="20"/>
                                        <w:szCs w:val="20"/>
                                      </w:rPr>
                                    </w:pPr>
                                  </w:p>
                                </w:tc>
                                <w:tc>
                                  <w:tcPr>
                                    <w:tcW w:w="2409" w:type="dxa"/>
                                  </w:tcPr>
                                  <w:p w14:paraId="6E194612"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5AA20DC9"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p w14:paraId="15F7B6F5"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survey responses</w:t>
                                    </w:r>
                                  </w:p>
                                  <w:p w14:paraId="5B328DC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proposed req.</w:t>
                                    </w:r>
                                  </w:p>
                                  <w:p w14:paraId="3D76BF2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Validation by construction</w:t>
                                    </w:r>
                                  </w:p>
                                  <w:p w14:paraId="0F90E2B0"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Conduct a case study</w:t>
                                    </w:r>
                                  </w:p>
                                </w:tc>
                                <w:tc>
                                  <w:tcPr>
                                    <w:tcW w:w="1843" w:type="dxa"/>
                                  </w:tcPr>
                                  <w:p w14:paraId="44553C66" w14:textId="77777777" w:rsidR="00D617FD" w:rsidRPr="0071685D" w:rsidRDefault="00D617FD" w:rsidP="00E63AD5">
                                    <w:pPr>
                                      <w:pStyle w:val="ListParagraph"/>
                                      <w:keepNext w:val="0"/>
                                      <w:numPr>
                                        <w:ilvl w:val="0"/>
                                        <w:numId w:val="33"/>
                                      </w:numPr>
                                      <w:ind w:left="136" w:right="42" w:hanging="180"/>
                                      <w:rPr>
                                        <w:rFonts w:ascii="Times New Roman" w:hAnsi="Times New Roman"/>
                                        <w:sz w:val="20"/>
                                        <w:szCs w:val="20"/>
                                      </w:rPr>
                                    </w:pPr>
                                    <w:r w:rsidRPr="0071685D">
                                      <w:rPr>
                                        <w:rFonts w:ascii="Times New Roman" w:hAnsi="Times New Roman"/>
                                        <w:sz w:val="20"/>
                                        <w:szCs w:val="20"/>
                                      </w:rPr>
                                      <w:t>Model testing by industry.</w:t>
                                    </w:r>
                                  </w:p>
                                  <w:p w14:paraId="14FAF351" w14:textId="77777777" w:rsidR="00D617FD" w:rsidRPr="0071685D" w:rsidRDefault="00D617FD" w:rsidP="00E63AD5">
                                    <w:pPr>
                                      <w:pStyle w:val="ListParagraph"/>
                                      <w:keepNext w:val="0"/>
                                      <w:numPr>
                                        <w:ilvl w:val="0"/>
                                        <w:numId w:val="33"/>
                                      </w:numPr>
                                      <w:ind w:left="136" w:right="42" w:hanging="180"/>
                                      <w:rPr>
                                        <w:rFonts w:ascii="Times New Roman" w:hAnsi="Times New Roman"/>
                                        <w:sz w:val="20"/>
                                        <w:szCs w:val="20"/>
                                      </w:rPr>
                                    </w:pPr>
                                    <w:r>
                                      <w:rPr>
                                        <w:rFonts w:ascii="Times New Roman" w:hAnsi="Times New Roman"/>
                                        <w:sz w:val="20"/>
                                        <w:szCs w:val="20"/>
                                      </w:rPr>
                                      <w:t>Model instantiation</w:t>
                                    </w:r>
                                  </w:p>
                                </w:tc>
                                <w:tc>
                                  <w:tcPr>
                                    <w:tcW w:w="353" w:type="dxa"/>
                                  </w:tcPr>
                                  <w:p w14:paraId="7A55313B" w14:textId="26FA330C" w:rsidR="00D617FD" w:rsidRPr="00A029B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_Ref517638115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424EA4D1" w14:textId="77777777" w:rsidTr="002D6A49">
                                <w:tc>
                                  <w:tcPr>
                                    <w:tcW w:w="1276" w:type="dxa"/>
                                  </w:tcPr>
                                  <w:p w14:paraId="2F0C4A0A"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Trace links Taxonomy</w:t>
                                    </w:r>
                                  </w:p>
                                </w:tc>
                                <w:tc>
                                  <w:tcPr>
                                    <w:tcW w:w="425" w:type="dxa"/>
                                  </w:tcPr>
                                  <w:p w14:paraId="05811D6E" w14:textId="77777777" w:rsidR="00D617FD" w:rsidRPr="0071685D" w:rsidRDefault="00D617FD" w:rsidP="00E63AD5">
                                    <w:pPr>
                                      <w:ind w:right="42" w:firstLine="0"/>
                                      <w:jc w:val="left"/>
                                      <w:rPr>
                                        <w:rFonts w:ascii="Times New Roman" w:hAnsi="Times New Roman"/>
                                        <w:sz w:val="20"/>
                                        <w:szCs w:val="20"/>
                                      </w:rPr>
                                    </w:pPr>
                                  </w:p>
                                </w:tc>
                                <w:tc>
                                  <w:tcPr>
                                    <w:tcW w:w="426" w:type="dxa"/>
                                  </w:tcPr>
                                  <w:p w14:paraId="4552B67D" w14:textId="77777777" w:rsidR="00D617FD" w:rsidRPr="0071685D" w:rsidRDefault="00D617FD" w:rsidP="00E63AD5">
                                    <w:pPr>
                                      <w:ind w:right="42" w:firstLine="0"/>
                                      <w:jc w:val="left"/>
                                      <w:rPr>
                                        <w:rFonts w:ascii="Times New Roman" w:hAnsi="Times New Roman"/>
                                        <w:sz w:val="20"/>
                                        <w:szCs w:val="20"/>
                                      </w:rPr>
                                    </w:pPr>
                                  </w:p>
                                </w:tc>
                                <w:tc>
                                  <w:tcPr>
                                    <w:tcW w:w="567" w:type="dxa"/>
                                  </w:tcPr>
                                  <w:p w14:paraId="112FB5BA" w14:textId="77777777" w:rsidR="00D617FD" w:rsidRPr="0071685D" w:rsidRDefault="00D617FD" w:rsidP="00E63AD5">
                                    <w:pPr>
                                      <w:ind w:right="42" w:firstLine="0"/>
                                      <w:jc w:val="left"/>
                                      <w:rPr>
                                        <w:rFonts w:ascii="Times New Roman" w:hAnsi="Times New Roman"/>
                                        <w:sz w:val="20"/>
                                        <w:szCs w:val="20"/>
                                      </w:rPr>
                                    </w:pPr>
                                  </w:p>
                                </w:tc>
                                <w:tc>
                                  <w:tcPr>
                                    <w:tcW w:w="1701" w:type="dxa"/>
                                  </w:tcPr>
                                  <w:p w14:paraId="6E5B4BA7" w14:textId="77777777" w:rsidR="00D617FD" w:rsidRPr="0071685D" w:rsidRDefault="00D617FD" w:rsidP="00E63AD5">
                                    <w:pPr>
                                      <w:ind w:right="42" w:hanging="1"/>
                                      <w:jc w:val="left"/>
                                      <w:rPr>
                                        <w:rFonts w:ascii="Times New Roman" w:hAnsi="Times New Roman"/>
                                        <w:sz w:val="20"/>
                                        <w:szCs w:val="20"/>
                                      </w:rPr>
                                    </w:pPr>
                                  </w:p>
                                </w:tc>
                                <w:tc>
                                  <w:tcPr>
                                    <w:tcW w:w="2409" w:type="dxa"/>
                                  </w:tcPr>
                                  <w:p w14:paraId="3F723084"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1ABC12B2"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p w14:paraId="3C25E8DE"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survey responses</w:t>
                                    </w:r>
                                  </w:p>
                                  <w:p w14:paraId="15635AF4"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Conduct a case study</w:t>
                                    </w:r>
                                  </w:p>
                                </w:tc>
                                <w:tc>
                                  <w:tcPr>
                                    <w:tcW w:w="1843" w:type="dxa"/>
                                  </w:tcPr>
                                  <w:p w14:paraId="1FA4EF00" w14:textId="77777777" w:rsidR="00D617FD" w:rsidRPr="0071685D" w:rsidRDefault="00D617FD" w:rsidP="00E63AD5">
                                    <w:pPr>
                                      <w:ind w:right="42"/>
                                      <w:jc w:val="left"/>
                                      <w:rPr>
                                        <w:rFonts w:ascii="Times New Roman" w:hAnsi="Times New Roman"/>
                                        <w:sz w:val="20"/>
                                        <w:szCs w:val="20"/>
                                      </w:rPr>
                                    </w:pPr>
                                  </w:p>
                                </w:tc>
                                <w:tc>
                                  <w:tcPr>
                                    <w:tcW w:w="353" w:type="dxa"/>
                                  </w:tcPr>
                                  <w:p w14:paraId="15719ADC" w14:textId="678520C2"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_Ref517638143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08575390" w14:textId="77777777" w:rsidTr="002D6A49">
                                <w:trPr>
                                  <w:trHeight w:val="1052"/>
                                </w:trPr>
                                <w:tc>
                                  <w:tcPr>
                                    <w:tcW w:w="1276" w:type="dxa"/>
                                  </w:tcPr>
                                  <w:p w14:paraId="5E15B6EC"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Case Study</w:t>
                                    </w:r>
                                  </w:p>
                                </w:tc>
                                <w:tc>
                                  <w:tcPr>
                                    <w:tcW w:w="425" w:type="dxa"/>
                                  </w:tcPr>
                                  <w:p w14:paraId="02176324"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426" w:type="dxa"/>
                                  </w:tcPr>
                                  <w:p w14:paraId="564302AA"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63CA2281" w14:textId="77777777" w:rsidR="00D617FD" w:rsidRPr="0071685D" w:rsidRDefault="00D617FD" w:rsidP="00E63AD5">
                                    <w:pPr>
                                      <w:ind w:right="42" w:firstLine="0"/>
                                      <w:jc w:val="left"/>
                                      <w:rPr>
                                        <w:rFonts w:ascii="Times New Roman" w:hAnsi="Times New Roman"/>
                                        <w:sz w:val="20"/>
                                        <w:szCs w:val="20"/>
                                      </w:rPr>
                                    </w:pPr>
                                  </w:p>
                                </w:tc>
                                <w:tc>
                                  <w:tcPr>
                                    <w:tcW w:w="1701" w:type="dxa"/>
                                  </w:tcPr>
                                  <w:p w14:paraId="5C9A8B2C" w14:textId="77777777" w:rsidR="00D617FD" w:rsidRPr="0071685D" w:rsidRDefault="00D617FD" w:rsidP="00E63AD5">
                                    <w:pPr>
                                      <w:pStyle w:val="ListParagraph"/>
                                      <w:keepNext w:val="0"/>
                                      <w:numPr>
                                        <w:ilvl w:val="0"/>
                                        <w:numId w:val="35"/>
                                      </w:numPr>
                                      <w:ind w:left="166" w:right="42" w:hanging="180"/>
                                      <w:rPr>
                                        <w:rFonts w:ascii="Times New Roman" w:hAnsi="Times New Roman"/>
                                        <w:sz w:val="20"/>
                                        <w:szCs w:val="20"/>
                                      </w:rPr>
                                    </w:pPr>
                                    <w:r w:rsidRPr="0071685D">
                                      <w:rPr>
                                        <w:rFonts w:ascii="Times New Roman" w:hAnsi="Times New Roman"/>
                                        <w:sz w:val="20"/>
                                        <w:szCs w:val="20"/>
                                      </w:rPr>
                                      <w:t>Investigate real-world problem</w:t>
                                    </w:r>
                                  </w:p>
                                </w:tc>
                                <w:tc>
                                  <w:tcPr>
                                    <w:tcW w:w="2409" w:type="dxa"/>
                                  </w:tcPr>
                                  <w:p w14:paraId="2FDA0ECC" w14:textId="77777777" w:rsidR="00D617FD" w:rsidRPr="0071685D" w:rsidRDefault="00D617FD" w:rsidP="00E63AD5">
                                    <w:pPr>
                                      <w:pStyle w:val="ListParagraph"/>
                                      <w:keepNext w:val="0"/>
                                      <w:numPr>
                                        <w:ilvl w:val="0"/>
                                        <w:numId w:val="34"/>
                                      </w:numPr>
                                      <w:spacing w:line="240" w:lineRule="auto"/>
                                      <w:ind w:left="76" w:right="42" w:hanging="180"/>
                                      <w:jc w:val="left"/>
                                      <w:rPr>
                                        <w:rFonts w:ascii="Times New Roman" w:hAnsi="Times New Roman"/>
                                        <w:sz w:val="20"/>
                                        <w:szCs w:val="20"/>
                                      </w:rPr>
                                    </w:pPr>
                                    <w:r w:rsidRPr="0071685D">
                                      <w:rPr>
                                        <w:rFonts w:ascii="Times New Roman" w:hAnsi="Times New Roman"/>
                                        <w:sz w:val="20"/>
                                        <w:szCs w:val="20"/>
                                      </w:rPr>
                                      <w:t>Follow software Eng. Practices</w:t>
                                    </w:r>
                                  </w:p>
                                  <w:p w14:paraId="5B766C98" w14:textId="77777777" w:rsidR="00D617FD" w:rsidRPr="0071685D" w:rsidRDefault="00D617FD" w:rsidP="00E63AD5">
                                    <w:pPr>
                                      <w:pStyle w:val="ListParagraph"/>
                                      <w:keepNext w:val="0"/>
                                      <w:numPr>
                                        <w:ilvl w:val="0"/>
                                        <w:numId w:val="34"/>
                                      </w:numPr>
                                      <w:spacing w:line="240" w:lineRule="auto"/>
                                      <w:ind w:left="76" w:right="42" w:hanging="180"/>
                                      <w:jc w:val="left"/>
                                      <w:rPr>
                                        <w:rFonts w:ascii="Times New Roman" w:hAnsi="Times New Roman"/>
                                        <w:sz w:val="20"/>
                                        <w:szCs w:val="20"/>
                                      </w:rPr>
                                    </w:pPr>
                                    <w:r w:rsidRPr="0071685D">
                                      <w:rPr>
                                        <w:rFonts w:ascii="Times New Roman" w:hAnsi="Times New Roman"/>
                                        <w:sz w:val="20"/>
                                        <w:szCs w:val="20"/>
                                      </w:rPr>
                                      <w:t>Get technical spec. from the company documents</w:t>
                                    </w:r>
                                  </w:p>
                                </w:tc>
                                <w:tc>
                                  <w:tcPr>
                                    <w:tcW w:w="1843" w:type="dxa"/>
                                  </w:tcPr>
                                  <w:p w14:paraId="6930DDCE" w14:textId="77777777" w:rsidR="00D617FD" w:rsidRPr="0071685D" w:rsidRDefault="00D617FD" w:rsidP="00E63AD5">
                                    <w:pPr>
                                      <w:ind w:right="42"/>
                                      <w:jc w:val="left"/>
                                      <w:rPr>
                                        <w:rFonts w:ascii="Times New Roman" w:hAnsi="Times New Roman"/>
                                        <w:sz w:val="20"/>
                                        <w:szCs w:val="20"/>
                                      </w:rPr>
                                    </w:pPr>
                                  </w:p>
                                </w:tc>
                                <w:tc>
                                  <w:tcPr>
                                    <w:tcW w:w="353" w:type="dxa"/>
                                  </w:tcPr>
                                  <w:p w14:paraId="12BA18D5" w14:textId="7946A4AA"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_Ref517638153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bl>
                            <w:p w14:paraId="192D66EC" w14:textId="77777777" w:rsidR="00D617FD" w:rsidRDefault="00D617FD" w:rsidP="00F3364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11156" id="_x0000_s1079" type="#_x0000_t202" style="position:absolute;left:0;text-align:left;margin-left:-12.25pt;margin-top:0;width:462.95pt;height:537.1pt;z-index:251805696;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LXJQIAACQEAAAOAAAAZHJzL2Uyb0RvYy54bWysU9uO2yAQfa/Uf0C8N07cOJ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" stroked="f">
                  <v:textbox>
                    <w:txbxContent>
                      <w:p w14:paraId="594A24BE" w14:textId="5EDA3886" w:rsidR="00D617FD" w:rsidRPr="00E63AD5" w:rsidRDefault="00D617FD" w:rsidP="00F33643">
                        <w:pPr>
                          <w:pStyle w:val="Caption"/>
                          <w:rPr>
                            <w:sz w:val="20"/>
                            <w:szCs w:val="20"/>
                          </w:rPr>
                        </w:pPr>
                        <w:bookmarkStart w:id="9567" w:name="_Ref523871736"/>
                        <w:bookmarkStart w:id="9568" w:name="_Toc525723639"/>
                        <w:r w:rsidRPr="00E63AD5">
                          <w:rPr>
                            <w:sz w:val="20"/>
                            <w:szCs w:val="20"/>
                          </w:rPr>
                          <w:t xml:space="preserve">Table </w:t>
                        </w:r>
                        <w:r w:rsidRPr="00E63AD5">
                          <w:rPr>
                            <w:sz w:val="20"/>
                            <w:szCs w:val="20"/>
                          </w:rPr>
                          <w:fldChar w:fldCharType="begin"/>
                        </w:r>
                        <w:r w:rsidRPr="00E63AD5">
                          <w:rPr>
                            <w:sz w:val="20"/>
                            <w:szCs w:val="20"/>
                          </w:rPr>
                          <w:instrText xml:space="preserve"> SEQ Table \* ARABIC </w:instrText>
                        </w:r>
                        <w:r w:rsidRPr="00E63AD5">
                          <w:rPr>
                            <w:sz w:val="20"/>
                            <w:szCs w:val="20"/>
                          </w:rPr>
                          <w:fldChar w:fldCharType="separate"/>
                        </w:r>
                        <w:r>
                          <w:rPr>
                            <w:noProof/>
                            <w:sz w:val="20"/>
                            <w:szCs w:val="20"/>
                          </w:rPr>
                          <w:t>20</w:t>
                        </w:r>
                        <w:r w:rsidRPr="00E63AD5">
                          <w:rPr>
                            <w:sz w:val="20"/>
                            <w:szCs w:val="20"/>
                          </w:rPr>
                          <w:fldChar w:fldCharType="end"/>
                        </w:r>
                        <w:bookmarkEnd w:id="9567"/>
                        <w:r>
                          <w:rPr>
                            <w:sz w:val="20"/>
                            <w:szCs w:val="20"/>
                          </w:rPr>
                          <w:t>: Identified threats to validity</w:t>
                        </w:r>
                        <w:bookmarkEnd w:id="9568"/>
                      </w:p>
                      <w:tbl>
                        <w:tblPr>
                          <w:tblStyle w:val="TableGrid2"/>
                          <w:tblW w:w="9000" w:type="dxa"/>
                          <w:tblInd w:w="-5" w:type="dxa"/>
                          <w:tblLayout w:type="fixed"/>
                          <w:tblCellMar>
                            <w:left w:w="28" w:type="dxa"/>
                            <w:right w:w="28" w:type="dxa"/>
                          </w:tblCellMar>
                          <w:tblLook w:val="04A0" w:firstRow="1" w:lastRow="0" w:firstColumn="1" w:lastColumn="0" w:noHBand="0" w:noVBand="1"/>
                        </w:tblPr>
                        <w:tblGrid>
                          <w:gridCol w:w="1276"/>
                          <w:gridCol w:w="425"/>
                          <w:gridCol w:w="426"/>
                          <w:gridCol w:w="567"/>
                          <w:gridCol w:w="1701"/>
                          <w:gridCol w:w="2409"/>
                          <w:gridCol w:w="1843"/>
                          <w:gridCol w:w="353"/>
                        </w:tblGrid>
                        <w:tr w:rsidR="00D617FD" w14:paraId="5686439D" w14:textId="77777777" w:rsidTr="002D6A49">
                          <w:trPr>
                            <w:trHeight w:val="555"/>
                          </w:trPr>
                          <w:tc>
                            <w:tcPr>
                              <w:tcW w:w="1276" w:type="dxa"/>
                              <w:vMerge w:val="restart"/>
                            </w:tcPr>
                            <w:p w14:paraId="0C706AB0" w14:textId="77777777" w:rsidR="00D617FD" w:rsidRPr="0071685D" w:rsidRDefault="00D617FD" w:rsidP="00E63AD5">
                              <w:pPr>
                                <w:spacing w:line="240" w:lineRule="auto"/>
                                <w:ind w:right="42" w:firstLine="0"/>
                                <w:rPr>
                                  <w:rFonts w:ascii="Times New Roman" w:hAnsi="Times New Roman"/>
                                  <w:b/>
                                  <w:sz w:val="20"/>
                                  <w:szCs w:val="20"/>
                                </w:rPr>
                              </w:pPr>
                              <w:r w:rsidRPr="0071685D">
                                <w:rPr>
                                  <w:rFonts w:ascii="Times New Roman" w:hAnsi="Times New Roman"/>
                                  <w:b/>
                                  <w:sz w:val="20"/>
                                  <w:szCs w:val="20"/>
                                </w:rPr>
                                <w:t>Software Methodology</w:t>
                              </w:r>
                            </w:p>
                          </w:tc>
                          <w:tc>
                            <w:tcPr>
                              <w:tcW w:w="1361" w:type="dxa"/>
                              <w:gridSpan w:val="3"/>
                            </w:tcPr>
                            <w:p w14:paraId="4FB9975C"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Identified threats</w:t>
                              </w:r>
                            </w:p>
                            <w:p w14:paraId="1DF091D2"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C=Conclusion</w:t>
                              </w:r>
                            </w:p>
                            <w:p w14:paraId="3116E042"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I = Internal</w:t>
                              </w:r>
                            </w:p>
                            <w:p w14:paraId="55A61BF1"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E = External</w:t>
                              </w:r>
                            </w:p>
                          </w:tc>
                          <w:tc>
                            <w:tcPr>
                              <w:tcW w:w="5953" w:type="dxa"/>
                              <w:gridSpan w:val="3"/>
                            </w:tcPr>
                            <w:p w14:paraId="608ACFD4" w14:textId="77777777" w:rsidR="00D617FD" w:rsidRPr="0071685D" w:rsidRDefault="00D617FD" w:rsidP="00E63AD5">
                              <w:pPr>
                                <w:spacing w:line="240" w:lineRule="auto"/>
                                <w:ind w:right="42"/>
                                <w:jc w:val="center"/>
                                <w:rPr>
                                  <w:rFonts w:ascii="Times New Roman" w:hAnsi="Times New Roman"/>
                                  <w:b/>
                                  <w:sz w:val="20"/>
                                  <w:szCs w:val="20"/>
                                </w:rPr>
                              </w:pPr>
                              <w:r w:rsidRPr="0071685D">
                                <w:rPr>
                                  <w:rFonts w:ascii="Times New Roman" w:hAnsi="Times New Roman"/>
                                  <w:b/>
                                  <w:sz w:val="20"/>
                                  <w:szCs w:val="20"/>
                                </w:rPr>
                                <w:t>Techniques for Mitigating Threats</w:t>
                              </w:r>
                            </w:p>
                          </w:tc>
                          <w:tc>
                            <w:tcPr>
                              <w:tcW w:w="353" w:type="dxa"/>
                              <w:vMerge w:val="restart"/>
                              <w:textDirection w:val="btLr"/>
                            </w:tcPr>
                            <w:p w14:paraId="4853EBB4" w14:textId="77777777" w:rsidR="00D617FD" w:rsidRPr="0071685D" w:rsidRDefault="00D617FD" w:rsidP="00A029BD">
                              <w:pPr>
                                <w:ind w:right="42"/>
                                <w:rPr>
                                  <w:rFonts w:ascii="Times New Roman" w:hAnsi="Times New Roman"/>
                                  <w:b/>
                                  <w:sz w:val="20"/>
                                  <w:szCs w:val="20"/>
                                </w:rPr>
                              </w:pPr>
                              <w:r>
                                <w:rPr>
                                  <w:rFonts w:ascii="Times New Roman" w:hAnsi="Times New Roman"/>
                                  <w:b/>
                                  <w:sz w:val="20"/>
                                  <w:szCs w:val="20"/>
                                </w:rPr>
                                <w:t>Section</w:t>
                              </w:r>
                            </w:p>
                          </w:tc>
                        </w:tr>
                        <w:tr w:rsidR="00D617FD" w14:paraId="0D86F1F0" w14:textId="77777777" w:rsidTr="002D6A49">
                          <w:trPr>
                            <w:trHeight w:val="186"/>
                          </w:trPr>
                          <w:tc>
                            <w:tcPr>
                              <w:tcW w:w="1276" w:type="dxa"/>
                              <w:vMerge/>
                            </w:tcPr>
                            <w:p w14:paraId="77DCB519" w14:textId="77777777" w:rsidR="00D617FD" w:rsidRPr="0071685D" w:rsidRDefault="00D617FD" w:rsidP="00E63AD5">
                              <w:pPr>
                                <w:spacing w:line="240" w:lineRule="auto"/>
                                <w:ind w:right="42"/>
                                <w:rPr>
                                  <w:rFonts w:ascii="Times New Roman" w:hAnsi="Times New Roman"/>
                                  <w:sz w:val="20"/>
                                  <w:szCs w:val="20"/>
                                </w:rPr>
                              </w:pPr>
                            </w:p>
                          </w:tc>
                          <w:tc>
                            <w:tcPr>
                              <w:tcW w:w="425" w:type="dxa"/>
                            </w:tcPr>
                            <w:p w14:paraId="691C82D4"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C</w:t>
                              </w:r>
                            </w:p>
                          </w:tc>
                          <w:tc>
                            <w:tcPr>
                              <w:tcW w:w="426" w:type="dxa"/>
                            </w:tcPr>
                            <w:p w14:paraId="05D3FDE0"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I</w:t>
                              </w:r>
                            </w:p>
                          </w:tc>
                          <w:tc>
                            <w:tcPr>
                              <w:tcW w:w="567" w:type="dxa"/>
                            </w:tcPr>
                            <w:p w14:paraId="30BF1B58" w14:textId="77777777" w:rsidR="00D617FD" w:rsidRPr="0071685D" w:rsidRDefault="00D617FD" w:rsidP="00E63AD5">
                              <w:pPr>
                                <w:spacing w:line="240" w:lineRule="auto"/>
                                <w:ind w:right="42" w:firstLine="0"/>
                                <w:jc w:val="left"/>
                                <w:rPr>
                                  <w:rFonts w:ascii="Times New Roman" w:hAnsi="Times New Roman"/>
                                  <w:b/>
                                  <w:sz w:val="20"/>
                                  <w:szCs w:val="20"/>
                                </w:rPr>
                              </w:pPr>
                              <w:r w:rsidRPr="0071685D">
                                <w:rPr>
                                  <w:rFonts w:ascii="Times New Roman" w:hAnsi="Times New Roman"/>
                                  <w:b/>
                                  <w:sz w:val="20"/>
                                  <w:szCs w:val="20"/>
                                </w:rPr>
                                <w:t>E</w:t>
                              </w:r>
                            </w:p>
                          </w:tc>
                          <w:tc>
                            <w:tcPr>
                              <w:tcW w:w="1701" w:type="dxa"/>
                            </w:tcPr>
                            <w:p w14:paraId="2E88D5D0" w14:textId="77777777" w:rsidR="00D617FD" w:rsidRPr="0071685D" w:rsidRDefault="00D617FD" w:rsidP="00E63AD5">
                              <w:pPr>
                                <w:spacing w:line="240" w:lineRule="auto"/>
                                <w:ind w:right="42"/>
                                <w:jc w:val="left"/>
                                <w:rPr>
                                  <w:rFonts w:ascii="Times New Roman" w:hAnsi="Times New Roman"/>
                                  <w:b/>
                                  <w:sz w:val="20"/>
                                  <w:szCs w:val="20"/>
                                </w:rPr>
                              </w:pPr>
                              <w:r w:rsidRPr="0071685D">
                                <w:rPr>
                                  <w:rFonts w:ascii="Times New Roman" w:hAnsi="Times New Roman"/>
                                  <w:b/>
                                  <w:sz w:val="20"/>
                                  <w:szCs w:val="20"/>
                                </w:rPr>
                                <w:t>C</w:t>
                              </w:r>
                            </w:p>
                          </w:tc>
                          <w:tc>
                            <w:tcPr>
                              <w:tcW w:w="2409" w:type="dxa"/>
                            </w:tcPr>
                            <w:p w14:paraId="527F540B" w14:textId="77777777" w:rsidR="00D617FD" w:rsidRPr="0071685D" w:rsidRDefault="00D617FD" w:rsidP="00E63AD5">
                              <w:pPr>
                                <w:spacing w:line="240" w:lineRule="auto"/>
                                <w:ind w:right="42"/>
                                <w:jc w:val="left"/>
                                <w:rPr>
                                  <w:rFonts w:ascii="Times New Roman" w:hAnsi="Times New Roman"/>
                                  <w:b/>
                                  <w:sz w:val="20"/>
                                  <w:szCs w:val="20"/>
                                </w:rPr>
                              </w:pPr>
                              <w:r w:rsidRPr="0071685D">
                                <w:rPr>
                                  <w:rFonts w:ascii="Times New Roman" w:hAnsi="Times New Roman"/>
                                  <w:b/>
                                  <w:sz w:val="20"/>
                                  <w:szCs w:val="20"/>
                                </w:rPr>
                                <w:t>I</w:t>
                              </w:r>
                            </w:p>
                          </w:tc>
                          <w:tc>
                            <w:tcPr>
                              <w:tcW w:w="1843" w:type="dxa"/>
                            </w:tcPr>
                            <w:p w14:paraId="79C80EC5" w14:textId="77777777" w:rsidR="00D617FD" w:rsidRPr="0071685D" w:rsidRDefault="00D617FD" w:rsidP="00E63AD5">
                              <w:pPr>
                                <w:spacing w:line="240" w:lineRule="auto"/>
                                <w:ind w:right="42"/>
                                <w:jc w:val="left"/>
                                <w:rPr>
                                  <w:rFonts w:ascii="Times New Roman" w:hAnsi="Times New Roman"/>
                                  <w:b/>
                                  <w:sz w:val="20"/>
                                  <w:szCs w:val="20"/>
                                </w:rPr>
                              </w:pPr>
                              <w:r w:rsidRPr="0071685D">
                                <w:rPr>
                                  <w:rFonts w:ascii="Times New Roman" w:hAnsi="Times New Roman"/>
                                  <w:b/>
                                  <w:sz w:val="20"/>
                                  <w:szCs w:val="20"/>
                                </w:rPr>
                                <w:t>E</w:t>
                              </w:r>
                            </w:p>
                          </w:tc>
                          <w:tc>
                            <w:tcPr>
                              <w:tcW w:w="353" w:type="dxa"/>
                              <w:vMerge/>
                            </w:tcPr>
                            <w:p w14:paraId="0AEBA789" w14:textId="77777777" w:rsidR="00D617FD" w:rsidRPr="0071685D" w:rsidRDefault="00D617FD" w:rsidP="00A029BD">
                              <w:pPr>
                                <w:ind w:right="42" w:firstLine="0"/>
                                <w:rPr>
                                  <w:rFonts w:ascii="Times New Roman" w:hAnsi="Times New Roman"/>
                                  <w:b/>
                                  <w:sz w:val="20"/>
                                  <w:szCs w:val="20"/>
                                </w:rPr>
                              </w:pPr>
                            </w:p>
                          </w:tc>
                        </w:tr>
                        <w:tr w:rsidR="00D617FD" w:rsidRPr="00EC54AA" w14:paraId="1F509FE9" w14:textId="77777777" w:rsidTr="002D6A49">
                          <w:trPr>
                            <w:trHeight w:val="485"/>
                          </w:trPr>
                          <w:tc>
                            <w:tcPr>
                              <w:tcW w:w="1276" w:type="dxa"/>
                            </w:tcPr>
                            <w:p w14:paraId="0CFC3C63"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Literature review</w:t>
                              </w:r>
                            </w:p>
                          </w:tc>
                          <w:tc>
                            <w:tcPr>
                              <w:tcW w:w="425" w:type="dxa"/>
                            </w:tcPr>
                            <w:p w14:paraId="43A55E48"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426" w:type="dxa"/>
                            </w:tcPr>
                            <w:p w14:paraId="3A1ED276"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4B7CDEB2" w14:textId="77777777" w:rsidR="00D617FD" w:rsidRPr="0071685D" w:rsidRDefault="00D617FD" w:rsidP="00E63AD5">
                              <w:pPr>
                                <w:spacing w:line="240" w:lineRule="auto"/>
                                <w:ind w:right="42" w:firstLine="0"/>
                                <w:jc w:val="left"/>
                                <w:rPr>
                                  <w:rFonts w:ascii="Times New Roman" w:hAnsi="Times New Roman"/>
                                  <w:sz w:val="20"/>
                                  <w:szCs w:val="20"/>
                                </w:rPr>
                              </w:pPr>
                              <w:r>
                                <w:rPr>
                                  <w:rFonts w:ascii="Times New Roman" w:hAnsi="Times New Roman"/>
                                  <w:sz w:val="20"/>
                                  <w:szCs w:val="20"/>
                                </w:rPr>
                                <w:t>X</w:t>
                              </w:r>
                            </w:p>
                          </w:tc>
                          <w:tc>
                            <w:tcPr>
                              <w:tcW w:w="1701" w:type="dxa"/>
                            </w:tcPr>
                            <w:p w14:paraId="107826BD"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sidRPr="0071685D">
                                <w:rPr>
                                  <w:rFonts w:ascii="Times New Roman" w:hAnsi="Times New Roman"/>
                                  <w:sz w:val="20"/>
                                  <w:szCs w:val="20"/>
                                </w:rPr>
                                <w:t>Search string selection</w:t>
                              </w:r>
                            </w:p>
                            <w:p w14:paraId="6C72CC7E"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sidRPr="0071685D">
                                <w:rPr>
                                  <w:rFonts w:ascii="Times New Roman" w:hAnsi="Times New Roman"/>
                                  <w:sz w:val="20"/>
                                  <w:szCs w:val="20"/>
                                </w:rPr>
                                <w:t>Search</w:t>
                              </w:r>
                              <w:r>
                                <w:rPr>
                                  <w:rFonts w:ascii="Times New Roman" w:hAnsi="Times New Roman"/>
                                  <w:sz w:val="20"/>
                                  <w:szCs w:val="20"/>
                                </w:rPr>
                                <w:t xml:space="preserve"> major libraries in CS. and Engineering.</w:t>
                              </w:r>
                            </w:p>
                            <w:p w14:paraId="0B1BE195"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sidRPr="0071685D">
                                <w:rPr>
                                  <w:rFonts w:ascii="Times New Roman" w:hAnsi="Times New Roman"/>
                                  <w:sz w:val="20"/>
                                  <w:szCs w:val="20"/>
                                </w:rPr>
                                <w:t>Exclude out of context articles</w:t>
                              </w:r>
                            </w:p>
                            <w:p w14:paraId="47A9C282" w14:textId="77777777" w:rsidR="00D617FD" w:rsidRPr="0071685D" w:rsidRDefault="00D617FD" w:rsidP="00E63AD5">
                              <w:pPr>
                                <w:pStyle w:val="ListParagraph"/>
                                <w:keepNext w:val="0"/>
                                <w:numPr>
                                  <w:ilvl w:val="0"/>
                                  <w:numId w:val="32"/>
                                </w:numPr>
                                <w:spacing w:line="240" w:lineRule="auto"/>
                                <w:ind w:left="166" w:right="42" w:hanging="180"/>
                                <w:rPr>
                                  <w:rFonts w:ascii="Times New Roman" w:hAnsi="Times New Roman"/>
                                  <w:sz w:val="20"/>
                                  <w:szCs w:val="20"/>
                                </w:rPr>
                              </w:pPr>
                              <w:r>
                                <w:rPr>
                                  <w:rFonts w:ascii="Times New Roman" w:hAnsi="Times New Roman"/>
                                  <w:sz w:val="20"/>
                                  <w:szCs w:val="20"/>
                                </w:rPr>
                                <w:t>Allow only p</w:t>
                              </w:r>
                              <w:r w:rsidRPr="0071685D">
                                <w:rPr>
                                  <w:rFonts w:ascii="Times New Roman" w:hAnsi="Times New Roman"/>
                                  <w:sz w:val="20"/>
                                  <w:szCs w:val="20"/>
                                </w:rPr>
                                <w:t>eer-reviewed articles</w:t>
                              </w:r>
                            </w:p>
                          </w:tc>
                          <w:tc>
                            <w:tcPr>
                              <w:tcW w:w="2409" w:type="dxa"/>
                            </w:tcPr>
                            <w:p w14:paraId="5697C39A"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Conduct a survey</w:t>
                              </w:r>
                            </w:p>
                          </w:tc>
                          <w:tc>
                            <w:tcPr>
                              <w:tcW w:w="1843" w:type="dxa"/>
                            </w:tcPr>
                            <w:p w14:paraId="1737C4A3" w14:textId="77777777" w:rsidR="00D617FD" w:rsidRPr="0071685D" w:rsidRDefault="00D617FD" w:rsidP="00EE5AC2">
                              <w:pPr>
                                <w:spacing w:line="240" w:lineRule="auto"/>
                                <w:ind w:right="42" w:firstLine="0"/>
                                <w:jc w:val="left"/>
                                <w:rPr>
                                  <w:rFonts w:ascii="Times New Roman" w:hAnsi="Times New Roman"/>
                                  <w:sz w:val="20"/>
                                  <w:szCs w:val="20"/>
                                </w:rPr>
                              </w:pPr>
                              <w:r>
                                <w:rPr>
                                  <w:rFonts w:ascii="Times New Roman" w:hAnsi="Times New Roman"/>
                                  <w:sz w:val="20"/>
                                  <w:szCs w:val="20"/>
                                </w:rPr>
                                <w:t>Traceability Publications that are published after conducting the literature review</w:t>
                              </w:r>
                            </w:p>
                          </w:tc>
                          <w:tc>
                            <w:tcPr>
                              <w:tcW w:w="353" w:type="dxa"/>
                            </w:tcPr>
                            <w:p w14:paraId="517F64F3" w14:textId="3FFE41BF" w:rsidR="00D617F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_Ref517638033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0325187C" w14:textId="77777777" w:rsidTr="002D6A49">
                          <w:trPr>
                            <w:trHeight w:val="1250"/>
                          </w:trPr>
                          <w:tc>
                            <w:tcPr>
                              <w:tcW w:w="1276" w:type="dxa"/>
                            </w:tcPr>
                            <w:p w14:paraId="73137B1E"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Traceability Survey</w:t>
                              </w:r>
                            </w:p>
                          </w:tc>
                          <w:tc>
                            <w:tcPr>
                              <w:tcW w:w="425" w:type="dxa"/>
                            </w:tcPr>
                            <w:p w14:paraId="4D67270F"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426" w:type="dxa"/>
                            </w:tcPr>
                            <w:p w14:paraId="0952395A"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326EEF70" w14:textId="77777777" w:rsidR="00D617FD" w:rsidRPr="0071685D" w:rsidRDefault="00D617FD" w:rsidP="00E63AD5">
                              <w:pPr>
                                <w:spacing w:line="240" w:lineRule="auto"/>
                                <w:ind w:right="42" w:firstLine="0"/>
                                <w:jc w:val="left"/>
                                <w:rPr>
                                  <w:rFonts w:ascii="Times New Roman" w:hAnsi="Times New Roman"/>
                                  <w:sz w:val="20"/>
                                  <w:szCs w:val="20"/>
                                </w:rPr>
                              </w:pPr>
                            </w:p>
                          </w:tc>
                          <w:tc>
                            <w:tcPr>
                              <w:tcW w:w="1701" w:type="dxa"/>
                            </w:tcPr>
                            <w:p w14:paraId="64E468F0" w14:textId="77777777" w:rsidR="00D617FD" w:rsidRPr="0071685D" w:rsidRDefault="00D617FD" w:rsidP="00E63AD5">
                              <w:pPr>
                                <w:spacing w:line="240" w:lineRule="auto"/>
                                <w:ind w:right="42" w:hanging="1"/>
                                <w:jc w:val="left"/>
                                <w:rPr>
                                  <w:rFonts w:ascii="Times New Roman" w:hAnsi="Times New Roman"/>
                                  <w:sz w:val="20"/>
                                  <w:szCs w:val="20"/>
                                </w:rPr>
                              </w:pPr>
                              <w:r w:rsidRPr="0071685D">
                                <w:rPr>
                                  <w:rFonts w:ascii="Times New Roman" w:hAnsi="Times New Roman"/>
                                  <w:sz w:val="20"/>
                                  <w:szCs w:val="20"/>
                                </w:rPr>
                                <w:t>Select the right audience</w:t>
                              </w:r>
                            </w:p>
                          </w:tc>
                          <w:tc>
                            <w:tcPr>
                              <w:tcW w:w="2409" w:type="dxa"/>
                            </w:tcPr>
                            <w:p w14:paraId="299AA371"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Select the right type of questions</w:t>
                              </w:r>
                            </w:p>
                            <w:p w14:paraId="2C7D013D"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52A55D2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tc>
                          <w:tc>
                            <w:tcPr>
                              <w:tcW w:w="1843" w:type="dxa"/>
                            </w:tcPr>
                            <w:p w14:paraId="2CF43CEC" w14:textId="77777777" w:rsidR="00D617FD" w:rsidRPr="0071685D" w:rsidRDefault="00D617FD" w:rsidP="00E63AD5">
                              <w:pPr>
                                <w:spacing w:line="240" w:lineRule="auto"/>
                                <w:ind w:right="42"/>
                                <w:jc w:val="left"/>
                                <w:rPr>
                                  <w:rFonts w:ascii="Times New Roman" w:hAnsi="Times New Roman"/>
                                  <w:sz w:val="20"/>
                                  <w:szCs w:val="20"/>
                                </w:rPr>
                              </w:pPr>
                            </w:p>
                          </w:tc>
                          <w:tc>
                            <w:tcPr>
                              <w:tcW w:w="353" w:type="dxa"/>
                            </w:tcPr>
                            <w:p w14:paraId="30D1FEB4" w14:textId="182D06B8"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_Ref517638057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06EBF083" w14:textId="77777777" w:rsidTr="002D6A49">
                          <w:tc>
                            <w:tcPr>
                              <w:tcW w:w="1276" w:type="dxa"/>
                            </w:tcPr>
                            <w:p w14:paraId="4128FF66" w14:textId="77777777" w:rsidR="00D617FD" w:rsidRPr="0071685D" w:rsidRDefault="00D617FD" w:rsidP="00E63AD5">
                              <w:pPr>
                                <w:spacing w:line="240" w:lineRule="auto"/>
                                <w:ind w:right="42" w:hanging="17"/>
                                <w:jc w:val="left"/>
                                <w:rPr>
                                  <w:rFonts w:ascii="Times New Roman" w:hAnsi="Times New Roman"/>
                                  <w:sz w:val="20"/>
                                  <w:szCs w:val="20"/>
                                </w:rPr>
                              </w:pPr>
                              <w:r w:rsidRPr="0071685D">
                                <w:rPr>
                                  <w:rFonts w:ascii="Times New Roman" w:hAnsi="Times New Roman"/>
                                  <w:sz w:val="20"/>
                                  <w:szCs w:val="20"/>
                                </w:rPr>
                                <w:t>Traceability Requirements</w:t>
                              </w:r>
                            </w:p>
                          </w:tc>
                          <w:tc>
                            <w:tcPr>
                              <w:tcW w:w="425" w:type="dxa"/>
                            </w:tcPr>
                            <w:p w14:paraId="5CDAC84B" w14:textId="77777777" w:rsidR="00D617FD" w:rsidRPr="0071685D" w:rsidRDefault="00D617FD" w:rsidP="00E63AD5">
                              <w:pPr>
                                <w:spacing w:line="240" w:lineRule="auto"/>
                                <w:ind w:right="42" w:firstLine="0"/>
                                <w:jc w:val="left"/>
                                <w:rPr>
                                  <w:rFonts w:ascii="Times New Roman" w:hAnsi="Times New Roman"/>
                                  <w:sz w:val="20"/>
                                  <w:szCs w:val="20"/>
                                </w:rPr>
                              </w:pPr>
                            </w:p>
                          </w:tc>
                          <w:tc>
                            <w:tcPr>
                              <w:tcW w:w="426" w:type="dxa"/>
                            </w:tcPr>
                            <w:p w14:paraId="5042C6BA" w14:textId="77777777" w:rsidR="00D617FD" w:rsidRPr="0071685D" w:rsidRDefault="00D617FD" w:rsidP="00E63AD5">
                              <w:pPr>
                                <w:spacing w:line="240" w:lineRule="auto"/>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2CCEB379" w14:textId="77777777" w:rsidR="00D617FD" w:rsidRPr="0071685D" w:rsidRDefault="00D617FD" w:rsidP="00E63AD5">
                              <w:pPr>
                                <w:spacing w:line="240" w:lineRule="auto"/>
                                <w:ind w:right="42" w:firstLine="0"/>
                                <w:jc w:val="left"/>
                                <w:rPr>
                                  <w:rFonts w:ascii="Times New Roman" w:hAnsi="Times New Roman"/>
                                  <w:sz w:val="20"/>
                                  <w:szCs w:val="20"/>
                                </w:rPr>
                              </w:pPr>
                            </w:p>
                          </w:tc>
                          <w:tc>
                            <w:tcPr>
                              <w:tcW w:w="1701" w:type="dxa"/>
                            </w:tcPr>
                            <w:p w14:paraId="10C80400" w14:textId="77777777" w:rsidR="00D617FD" w:rsidRPr="0071685D" w:rsidRDefault="00D617FD" w:rsidP="00E63AD5">
                              <w:pPr>
                                <w:spacing w:line="240" w:lineRule="auto"/>
                                <w:ind w:right="42" w:hanging="1"/>
                                <w:jc w:val="left"/>
                                <w:rPr>
                                  <w:rFonts w:ascii="Times New Roman" w:hAnsi="Times New Roman"/>
                                  <w:sz w:val="20"/>
                                  <w:szCs w:val="20"/>
                                </w:rPr>
                              </w:pPr>
                            </w:p>
                          </w:tc>
                          <w:tc>
                            <w:tcPr>
                              <w:tcW w:w="2409" w:type="dxa"/>
                            </w:tcPr>
                            <w:p w14:paraId="644E1BB6"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2389F94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p w14:paraId="7F2DACD3"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survey responses</w:t>
                              </w:r>
                            </w:p>
                          </w:tc>
                          <w:tc>
                            <w:tcPr>
                              <w:tcW w:w="1843" w:type="dxa"/>
                            </w:tcPr>
                            <w:p w14:paraId="164C2127" w14:textId="77777777" w:rsidR="00D617FD" w:rsidRPr="0071685D" w:rsidRDefault="00D617FD" w:rsidP="00E63AD5">
                              <w:pPr>
                                <w:spacing w:line="240" w:lineRule="auto"/>
                                <w:ind w:right="42"/>
                                <w:jc w:val="left"/>
                                <w:rPr>
                                  <w:rFonts w:ascii="Times New Roman" w:hAnsi="Times New Roman"/>
                                  <w:sz w:val="20"/>
                                  <w:szCs w:val="20"/>
                                </w:rPr>
                              </w:pPr>
                            </w:p>
                          </w:tc>
                          <w:tc>
                            <w:tcPr>
                              <w:tcW w:w="353" w:type="dxa"/>
                            </w:tcPr>
                            <w:p w14:paraId="01A08A72" w14:textId="12677B84"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_Ref517638107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314E973A" w14:textId="77777777" w:rsidTr="002D6A49">
                          <w:trPr>
                            <w:trHeight w:val="1898"/>
                          </w:trPr>
                          <w:tc>
                            <w:tcPr>
                              <w:tcW w:w="1276" w:type="dxa"/>
                            </w:tcPr>
                            <w:p w14:paraId="247694CE"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Traceability Model</w:t>
                              </w:r>
                              <w:r>
                                <w:rPr>
                                  <w:rFonts w:ascii="Times New Roman" w:hAnsi="Times New Roman"/>
                                  <w:sz w:val="20"/>
                                  <w:szCs w:val="20"/>
                                </w:rPr>
                                <w:t xml:space="preserve"> Design</w:t>
                              </w:r>
                            </w:p>
                          </w:tc>
                          <w:tc>
                            <w:tcPr>
                              <w:tcW w:w="425" w:type="dxa"/>
                            </w:tcPr>
                            <w:p w14:paraId="74375F30" w14:textId="77777777" w:rsidR="00D617FD" w:rsidRPr="0071685D" w:rsidRDefault="00D617FD" w:rsidP="00E63AD5">
                              <w:pPr>
                                <w:ind w:right="42" w:firstLine="0"/>
                                <w:jc w:val="left"/>
                                <w:rPr>
                                  <w:rFonts w:ascii="Times New Roman" w:hAnsi="Times New Roman"/>
                                  <w:sz w:val="20"/>
                                  <w:szCs w:val="20"/>
                                </w:rPr>
                              </w:pPr>
                            </w:p>
                          </w:tc>
                          <w:tc>
                            <w:tcPr>
                              <w:tcW w:w="426" w:type="dxa"/>
                            </w:tcPr>
                            <w:p w14:paraId="0B4BAD6A"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714865D7"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1701" w:type="dxa"/>
                            </w:tcPr>
                            <w:p w14:paraId="0177DB00" w14:textId="77777777" w:rsidR="00D617FD" w:rsidRPr="0071685D" w:rsidRDefault="00D617FD" w:rsidP="00E63AD5">
                              <w:pPr>
                                <w:ind w:right="42" w:hanging="1"/>
                                <w:jc w:val="left"/>
                                <w:rPr>
                                  <w:rFonts w:ascii="Times New Roman" w:hAnsi="Times New Roman"/>
                                  <w:sz w:val="20"/>
                                  <w:szCs w:val="20"/>
                                </w:rPr>
                              </w:pPr>
                            </w:p>
                          </w:tc>
                          <w:tc>
                            <w:tcPr>
                              <w:tcW w:w="2409" w:type="dxa"/>
                            </w:tcPr>
                            <w:p w14:paraId="6E194612"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5AA20DC9"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p w14:paraId="15F7B6F5"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survey responses</w:t>
                              </w:r>
                            </w:p>
                            <w:p w14:paraId="5B328DC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proposed req.</w:t>
                              </w:r>
                            </w:p>
                            <w:p w14:paraId="3D76BF2C"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Validation by construction</w:t>
                              </w:r>
                            </w:p>
                            <w:p w14:paraId="0F90E2B0"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Conduct a case study</w:t>
                              </w:r>
                            </w:p>
                          </w:tc>
                          <w:tc>
                            <w:tcPr>
                              <w:tcW w:w="1843" w:type="dxa"/>
                            </w:tcPr>
                            <w:p w14:paraId="44553C66" w14:textId="77777777" w:rsidR="00D617FD" w:rsidRPr="0071685D" w:rsidRDefault="00D617FD" w:rsidP="00E63AD5">
                              <w:pPr>
                                <w:pStyle w:val="ListParagraph"/>
                                <w:keepNext w:val="0"/>
                                <w:numPr>
                                  <w:ilvl w:val="0"/>
                                  <w:numId w:val="33"/>
                                </w:numPr>
                                <w:ind w:left="136" w:right="42" w:hanging="180"/>
                                <w:rPr>
                                  <w:rFonts w:ascii="Times New Roman" w:hAnsi="Times New Roman"/>
                                  <w:sz w:val="20"/>
                                  <w:szCs w:val="20"/>
                                </w:rPr>
                              </w:pPr>
                              <w:r w:rsidRPr="0071685D">
                                <w:rPr>
                                  <w:rFonts w:ascii="Times New Roman" w:hAnsi="Times New Roman"/>
                                  <w:sz w:val="20"/>
                                  <w:szCs w:val="20"/>
                                </w:rPr>
                                <w:t>Model testing by industry.</w:t>
                              </w:r>
                            </w:p>
                            <w:p w14:paraId="14FAF351" w14:textId="77777777" w:rsidR="00D617FD" w:rsidRPr="0071685D" w:rsidRDefault="00D617FD" w:rsidP="00E63AD5">
                              <w:pPr>
                                <w:pStyle w:val="ListParagraph"/>
                                <w:keepNext w:val="0"/>
                                <w:numPr>
                                  <w:ilvl w:val="0"/>
                                  <w:numId w:val="33"/>
                                </w:numPr>
                                <w:ind w:left="136" w:right="42" w:hanging="180"/>
                                <w:rPr>
                                  <w:rFonts w:ascii="Times New Roman" w:hAnsi="Times New Roman"/>
                                  <w:sz w:val="20"/>
                                  <w:szCs w:val="20"/>
                                </w:rPr>
                              </w:pPr>
                              <w:r>
                                <w:rPr>
                                  <w:rFonts w:ascii="Times New Roman" w:hAnsi="Times New Roman"/>
                                  <w:sz w:val="20"/>
                                  <w:szCs w:val="20"/>
                                </w:rPr>
                                <w:t>Model instantiation</w:t>
                              </w:r>
                            </w:p>
                          </w:tc>
                          <w:tc>
                            <w:tcPr>
                              <w:tcW w:w="353" w:type="dxa"/>
                            </w:tcPr>
                            <w:p w14:paraId="7A55313B" w14:textId="26FA330C" w:rsidR="00D617FD" w:rsidRPr="00A029B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_Ref517638115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424EA4D1" w14:textId="77777777" w:rsidTr="002D6A49">
                          <w:tc>
                            <w:tcPr>
                              <w:tcW w:w="1276" w:type="dxa"/>
                            </w:tcPr>
                            <w:p w14:paraId="2F0C4A0A"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Trace links Taxonomy</w:t>
                              </w:r>
                            </w:p>
                          </w:tc>
                          <w:tc>
                            <w:tcPr>
                              <w:tcW w:w="425" w:type="dxa"/>
                            </w:tcPr>
                            <w:p w14:paraId="05811D6E" w14:textId="77777777" w:rsidR="00D617FD" w:rsidRPr="0071685D" w:rsidRDefault="00D617FD" w:rsidP="00E63AD5">
                              <w:pPr>
                                <w:ind w:right="42" w:firstLine="0"/>
                                <w:jc w:val="left"/>
                                <w:rPr>
                                  <w:rFonts w:ascii="Times New Roman" w:hAnsi="Times New Roman"/>
                                  <w:sz w:val="20"/>
                                  <w:szCs w:val="20"/>
                                </w:rPr>
                              </w:pPr>
                            </w:p>
                          </w:tc>
                          <w:tc>
                            <w:tcPr>
                              <w:tcW w:w="426" w:type="dxa"/>
                            </w:tcPr>
                            <w:p w14:paraId="4552B67D" w14:textId="77777777" w:rsidR="00D617FD" w:rsidRPr="0071685D" w:rsidRDefault="00D617FD" w:rsidP="00E63AD5">
                              <w:pPr>
                                <w:ind w:right="42" w:firstLine="0"/>
                                <w:jc w:val="left"/>
                                <w:rPr>
                                  <w:rFonts w:ascii="Times New Roman" w:hAnsi="Times New Roman"/>
                                  <w:sz w:val="20"/>
                                  <w:szCs w:val="20"/>
                                </w:rPr>
                              </w:pPr>
                            </w:p>
                          </w:tc>
                          <w:tc>
                            <w:tcPr>
                              <w:tcW w:w="567" w:type="dxa"/>
                            </w:tcPr>
                            <w:p w14:paraId="112FB5BA" w14:textId="77777777" w:rsidR="00D617FD" w:rsidRPr="0071685D" w:rsidRDefault="00D617FD" w:rsidP="00E63AD5">
                              <w:pPr>
                                <w:ind w:right="42" w:firstLine="0"/>
                                <w:jc w:val="left"/>
                                <w:rPr>
                                  <w:rFonts w:ascii="Times New Roman" w:hAnsi="Times New Roman"/>
                                  <w:sz w:val="20"/>
                                  <w:szCs w:val="20"/>
                                </w:rPr>
                              </w:pPr>
                            </w:p>
                          </w:tc>
                          <w:tc>
                            <w:tcPr>
                              <w:tcW w:w="1701" w:type="dxa"/>
                            </w:tcPr>
                            <w:p w14:paraId="6E5B4BA7" w14:textId="77777777" w:rsidR="00D617FD" w:rsidRPr="0071685D" w:rsidRDefault="00D617FD" w:rsidP="00E63AD5">
                              <w:pPr>
                                <w:ind w:right="42" w:hanging="1"/>
                                <w:jc w:val="left"/>
                                <w:rPr>
                                  <w:rFonts w:ascii="Times New Roman" w:hAnsi="Times New Roman"/>
                                  <w:sz w:val="20"/>
                                  <w:szCs w:val="20"/>
                                </w:rPr>
                              </w:pPr>
                            </w:p>
                          </w:tc>
                          <w:tc>
                            <w:tcPr>
                              <w:tcW w:w="2409" w:type="dxa"/>
                            </w:tcPr>
                            <w:p w14:paraId="3F723084"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user requirements</w:t>
                              </w:r>
                            </w:p>
                            <w:p w14:paraId="1ABC12B2"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data from literature review</w:t>
                              </w:r>
                            </w:p>
                            <w:p w14:paraId="3C25E8DE"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Rely on survey responses</w:t>
                              </w:r>
                            </w:p>
                            <w:p w14:paraId="15635AF4" w14:textId="77777777" w:rsidR="00D617FD" w:rsidRPr="0071685D" w:rsidRDefault="00D617FD" w:rsidP="00E63AD5">
                              <w:pPr>
                                <w:pStyle w:val="ListParagraph"/>
                                <w:keepNext w:val="0"/>
                                <w:numPr>
                                  <w:ilvl w:val="0"/>
                                  <w:numId w:val="33"/>
                                </w:numPr>
                                <w:spacing w:line="240" w:lineRule="auto"/>
                                <w:ind w:left="136" w:right="42" w:hanging="180"/>
                                <w:jc w:val="left"/>
                                <w:rPr>
                                  <w:rFonts w:ascii="Times New Roman" w:hAnsi="Times New Roman"/>
                                  <w:sz w:val="20"/>
                                  <w:szCs w:val="20"/>
                                </w:rPr>
                              </w:pPr>
                              <w:r w:rsidRPr="0071685D">
                                <w:rPr>
                                  <w:rFonts w:ascii="Times New Roman" w:hAnsi="Times New Roman"/>
                                  <w:sz w:val="20"/>
                                  <w:szCs w:val="20"/>
                                </w:rPr>
                                <w:t>Conduct a case study</w:t>
                              </w:r>
                            </w:p>
                          </w:tc>
                          <w:tc>
                            <w:tcPr>
                              <w:tcW w:w="1843" w:type="dxa"/>
                            </w:tcPr>
                            <w:p w14:paraId="1FA4EF00" w14:textId="77777777" w:rsidR="00D617FD" w:rsidRPr="0071685D" w:rsidRDefault="00D617FD" w:rsidP="00E63AD5">
                              <w:pPr>
                                <w:ind w:right="42"/>
                                <w:jc w:val="left"/>
                                <w:rPr>
                                  <w:rFonts w:ascii="Times New Roman" w:hAnsi="Times New Roman"/>
                                  <w:sz w:val="20"/>
                                  <w:szCs w:val="20"/>
                                </w:rPr>
                              </w:pPr>
                            </w:p>
                          </w:tc>
                          <w:tc>
                            <w:tcPr>
                              <w:tcW w:w="353" w:type="dxa"/>
                            </w:tcPr>
                            <w:p w14:paraId="15719ADC" w14:textId="678520C2"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_Ref517638143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r w:rsidR="00D617FD" w:rsidRPr="00EC54AA" w14:paraId="08575390" w14:textId="77777777" w:rsidTr="002D6A49">
                          <w:trPr>
                            <w:trHeight w:val="1052"/>
                          </w:trPr>
                          <w:tc>
                            <w:tcPr>
                              <w:tcW w:w="1276" w:type="dxa"/>
                            </w:tcPr>
                            <w:p w14:paraId="5E15B6EC"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Case Study</w:t>
                              </w:r>
                            </w:p>
                          </w:tc>
                          <w:tc>
                            <w:tcPr>
                              <w:tcW w:w="425" w:type="dxa"/>
                            </w:tcPr>
                            <w:p w14:paraId="02176324"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426" w:type="dxa"/>
                            </w:tcPr>
                            <w:p w14:paraId="564302AA" w14:textId="77777777" w:rsidR="00D617FD" w:rsidRPr="0071685D" w:rsidRDefault="00D617FD" w:rsidP="00E63AD5">
                              <w:pPr>
                                <w:ind w:right="42" w:firstLine="0"/>
                                <w:jc w:val="left"/>
                                <w:rPr>
                                  <w:rFonts w:ascii="Times New Roman" w:hAnsi="Times New Roman"/>
                                  <w:sz w:val="20"/>
                                  <w:szCs w:val="20"/>
                                </w:rPr>
                              </w:pPr>
                              <w:r w:rsidRPr="0071685D">
                                <w:rPr>
                                  <w:rFonts w:ascii="Times New Roman" w:hAnsi="Times New Roman"/>
                                  <w:sz w:val="20"/>
                                  <w:szCs w:val="20"/>
                                </w:rPr>
                                <w:t>X</w:t>
                              </w:r>
                            </w:p>
                          </w:tc>
                          <w:tc>
                            <w:tcPr>
                              <w:tcW w:w="567" w:type="dxa"/>
                            </w:tcPr>
                            <w:p w14:paraId="63CA2281" w14:textId="77777777" w:rsidR="00D617FD" w:rsidRPr="0071685D" w:rsidRDefault="00D617FD" w:rsidP="00E63AD5">
                              <w:pPr>
                                <w:ind w:right="42" w:firstLine="0"/>
                                <w:jc w:val="left"/>
                                <w:rPr>
                                  <w:rFonts w:ascii="Times New Roman" w:hAnsi="Times New Roman"/>
                                  <w:sz w:val="20"/>
                                  <w:szCs w:val="20"/>
                                </w:rPr>
                              </w:pPr>
                            </w:p>
                          </w:tc>
                          <w:tc>
                            <w:tcPr>
                              <w:tcW w:w="1701" w:type="dxa"/>
                            </w:tcPr>
                            <w:p w14:paraId="5C9A8B2C" w14:textId="77777777" w:rsidR="00D617FD" w:rsidRPr="0071685D" w:rsidRDefault="00D617FD" w:rsidP="00E63AD5">
                              <w:pPr>
                                <w:pStyle w:val="ListParagraph"/>
                                <w:keepNext w:val="0"/>
                                <w:numPr>
                                  <w:ilvl w:val="0"/>
                                  <w:numId w:val="35"/>
                                </w:numPr>
                                <w:ind w:left="166" w:right="42" w:hanging="180"/>
                                <w:rPr>
                                  <w:rFonts w:ascii="Times New Roman" w:hAnsi="Times New Roman"/>
                                  <w:sz w:val="20"/>
                                  <w:szCs w:val="20"/>
                                </w:rPr>
                              </w:pPr>
                              <w:r w:rsidRPr="0071685D">
                                <w:rPr>
                                  <w:rFonts w:ascii="Times New Roman" w:hAnsi="Times New Roman"/>
                                  <w:sz w:val="20"/>
                                  <w:szCs w:val="20"/>
                                </w:rPr>
                                <w:t>Investigate real-world problem</w:t>
                              </w:r>
                            </w:p>
                          </w:tc>
                          <w:tc>
                            <w:tcPr>
                              <w:tcW w:w="2409" w:type="dxa"/>
                            </w:tcPr>
                            <w:p w14:paraId="2FDA0ECC" w14:textId="77777777" w:rsidR="00D617FD" w:rsidRPr="0071685D" w:rsidRDefault="00D617FD" w:rsidP="00E63AD5">
                              <w:pPr>
                                <w:pStyle w:val="ListParagraph"/>
                                <w:keepNext w:val="0"/>
                                <w:numPr>
                                  <w:ilvl w:val="0"/>
                                  <w:numId w:val="34"/>
                                </w:numPr>
                                <w:spacing w:line="240" w:lineRule="auto"/>
                                <w:ind w:left="76" w:right="42" w:hanging="180"/>
                                <w:jc w:val="left"/>
                                <w:rPr>
                                  <w:rFonts w:ascii="Times New Roman" w:hAnsi="Times New Roman"/>
                                  <w:sz w:val="20"/>
                                  <w:szCs w:val="20"/>
                                </w:rPr>
                              </w:pPr>
                              <w:r w:rsidRPr="0071685D">
                                <w:rPr>
                                  <w:rFonts w:ascii="Times New Roman" w:hAnsi="Times New Roman"/>
                                  <w:sz w:val="20"/>
                                  <w:szCs w:val="20"/>
                                </w:rPr>
                                <w:t>Follow software Eng. Practices</w:t>
                              </w:r>
                            </w:p>
                            <w:p w14:paraId="5B766C98" w14:textId="77777777" w:rsidR="00D617FD" w:rsidRPr="0071685D" w:rsidRDefault="00D617FD" w:rsidP="00E63AD5">
                              <w:pPr>
                                <w:pStyle w:val="ListParagraph"/>
                                <w:keepNext w:val="0"/>
                                <w:numPr>
                                  <w:ilvl w:val="0"/>
                                  <w:numId w:val="34"/>
                                </w:numPr>
                                <w:spacing w:line="240" w:lineRule="auto"/>
                                <w:ind w:left="76" w:right="42" w:hanging="180"/>
                                <w:jc w:val="left"/>
                                <w:rPr>
                                  <w:rFonts w:ascii="Times New Roman" w:hAnsi="Times New Roman"/>
                                  <w:sz w:val="20"/>
                                  <w:szCs w:val="20"/>
                                </w:rPr>
                              </w:pPr>
                              <w:r w:rsidRPr="0071685D">
                                <w:rPr>
                                  <w:rFonts w:ascii="Times New Roman" w:hAnsi="Times New Roman"/>
                                  <w:sz w:val="20"/>
                                  <w:szCs w:val="20"/>
                                </w:rPr>
                                <w:t>Get technical spec. from the company documents</w:t>
                              </w:r>
                            </w:p>
                          </w:tc>
                          <w:tc>
                            <w:tcPr>
                              <w:tcW w:w="1843" w:type="dxa"/>
                            </w:tcPr>
                            <w:p w14:paraId="6930DDCE" w14:textId="77777777" w:rsidR="00D617FD" w:rsidRPr="0071685D" w:rsidRDefault="00D617FD" w:rsidP="00E63AD5">
                              <w:pPr>
                                <w:ind w:right="42"/>
                                <w:jc w:val="left"/>
                                <w:rPr>
                                  <w:rFonts w:ascii="Times New Roman" w:hAnsi="Times New Roman"/>
                                  <w:sz w:val="20"/>
                                  <w:szCs w:val="20"/>
                                </w:rPr>
                              </w:pPr>
                            </w:p>
                          </w:tc>
                          <w:tc>
                            <w:tcPr>
                              <w:tcW w:w="353" w:type="dxa"/>
                            </w:tcPr>
                            <w:p w14:paraId="12BA18D5" w14:textId="7946A4AA" w:rsidR="00D617FD" w:rsidRPr="0071685D" w:rsidRDefault="00D617FD" w:rsidP="00A029BD">
                              <w:pPr>
                                <w:ind w:right="42" w:firstLine="0"/>
                                <w:rPr>
                                  <w:rFonts w:ascii="Times New Roman" w:hAnsi="Times New Roman"/>
                                  <w:sz w:val="20"/>
                                  <w:szCs w:val="20"/>
                                </w:rPr>
                              </w:pPr>
                              <w:r>
                                <w:rPr>
                                  <w:rFonts w:ascii="Times New Roman" w:hAnsi="Times New Roman"/>
                                  <w:sz w:val="20"/>
                                  <w:szCs w:val="20"/>
                                </w:rPr>
                                <w:fldChar w:fldCharType="begin"/>
                              </w:r>
                              <w:r>
                                <w:rPr>
                                  <w:rFonts w:ascii="Times New Roman" w:hAnsi="Times New Roman"/>
                                  <w:sz w:val="20"/>
                                  <w:szCs w:val="20"/>
                                </w:rPr>
                                <w:instrText xml:space="preserve"> REF _Ref517638153 \n \h </w:instrText>
                              </w:r>
                              <w:r>
                                <w:rPr>
                                  <w:rFonts w:ascii="Times New Roman" w:hAnsi="Times New Roman"/>
                                  <w:sz w:val="20"/>
                                  <w:szCs w:val="20"/>
                                </w:rPr>
                              </w:r>
                              <w:r>
                                <w:rPr>
                                  <w:rFonts w:ascii="Times New Roman" w:hAnsi="Times New Roman"/>
                                  <w:sz w:val="20"/>
                                  <w:szCs w:val="20"/>
                                </w:rPr>
                                <w:fldChar w:fldCharType="separate"/>
                              </w:r>
                              <w:r>
                                <w:rPr>
                                  <w:rFonts w:ascii="Times New Roman" w:hAnsi="Times New Roman"/>
                                  <w:sz w:val="20"/>
                                  <w:szCs w:val="20"/>
                                </w:rPr>
                                <w:t>1.1</w:t>
                              </w:r>
                              <w:r>
                                <w:rPr>
                                  <w:rFonts w:ascii="Times New Roman" w:hAnsi="Times New Roman"/>
                                  <w:sz w:val="20"/>
                                  <w:szCs w:val="20"/>
                                </w:rPr>
                                <w:fldChar w:fldCharType="end"/>
                              </w:r>
                            </w:p>
                          </w:tc>
                        </w:tr>
                      </w:tbl>
                      <w:p w14:paraId="192D66EC" w14:textId="77777777" w:rsidR="00D617FD" w:rsidRDefault="00D617FD" w:rsidP="00F33643"/>
                    </w:txbxContent>
                  </v:textbox>
                  <w10:wrap type="topAndBottom" anchorx="margin" anchory="margin"/>
                </v:shape>
              </w:pict>
            </mc:Fallback>
          </mc:AlternateContent>
        </w:r>
        <w:r w:rsidRPr="00E63AD5">
          <w:t>achieved this by considering two aspects: (a) preventing the f</w:t>
        </w:r>
        <w:r>
          <w:t xml:space="preserve">actors that contribute to </w:t>
        </w:r>
        <w:r w:rsidRPr="00E63AD5">
          <w:t>producing unwanted outcomes during our experimentation, and (b) ensuring that we are applying the right validation technique that leads to the right results.</w:t>
        </w:r>
        <w:r w:rsidRPr="00E63AD5">
          <w:rPr>
            <w:color w:val="FF0000"/>
          </w:rPr>
          <w:t xml:space="preserve"> </w:t>
        </w:r>
      </w:ins>
      <w:ins w:id="9569" w:author="Nasser Mustafa" w:date="2018-09-05T00:46:00Z">
        <w:r w:rsidR="00200481">
          <w:rPr>
            <w:color w:val="FF0000"/>
          </w:rPr>
          <w:fldChar w:fldCharType="begin"/>
        </w:r>
        <w:r w:rsidR="00200481">
          <w:rPr>
            <w:color w:val="FF0000"/>
          </w:rPr>
          <w:instrText xml:space="preserve"> REF _Ref523871736 \h </w:instrText>
        </w:r>
      </w:ins>
      <w:r w:rsidR="00200481">
        <w:rPr>
          <w:color w:val="FF0000"/>
        </w:rPr>
      </w:r>
      <w:r w:rsidR="00200481">
        <w:rPr>
          <w:color w:val="FF0000"/>
        </w:rPr>
        <w:fldChar w:fldCharType="separate"/>
      </w:r>
      <w:ins w:id="9570" w:author="Nasser Mustafa [2]" w:date="2018-09-26T11:08:00Z">
        <w:r w:rsidR="00047800" w:rsidRPr="00E63AD5">
          <w:rPr>
            <w:sz w:val="20"/>
            <w:szCs w:val="20"/>
          </w:rPr>
          <w:t xml:space="preserve">Table </w:t>
        </w:r>
        <w:r w:rsidR="00047800">
          <w:rPr>
            <w:noProof/>
            <w:sz w:val="20"/>
            <w:szCs w:val="20"/>
          </w:rPr>
          <w:t>20</w:t>
        </w:r>
      </w:ins>
      <w:ins w:id="9571" w:author="Nasser Mustafa" w:date="2018-09-05T01:12:00Z">
        <w:del w:id="9572" w:author="Nasser Mustafa [2]" w:date="2018-09-19T14:47:00Z">
          <w:r w:rsidR="00C779F7" w:rsidRPr="00E63AD5" w:rsidDel="00740534">
            <w:rPr>
              <w:sz w:val="20"/>
              <w:szCs w:val="20"/>
            </w:rPr>
            <w:delText xml:space="preserve">Table </w:delText>
          </w:r>
          <w:r w:rsidR="00C779F7" w:rsidDel="00740534">
            <w:rPr>
              <w:noProof/>
              <w:sz w:val="20"/>
              <w:szCs w:val="20"/>
            </w:rPr>
            <w:delText>20</w:delText>
          </w:r>
        </w:del>
      </w:ins>
      <w:ins w:id="9573" w:author="Nasser Mustafa" w:date="2018-09-05T00:46:00Z">
        <w:r w:rsidR="00200481">
          <w:rPr>
            <w:color w:val="FF0000"/>
          </w:rPr>
          <w:fldChar w:fldCharType="end"/>
        </w:r>
        <w:r w:rsidR="00200481">
          <w:rPr>
            <w:color w:val="FF0000"/>
          </w:rPr>
          <w:t xml:space="preserve"> </w:t>
        </w:r>
      </w:ins>
      <w:ins w:id="9574" w:author="Nasser Mustafa" w:date="2018-09-05T00:07:00Z">
        <w:r w:rsidRPr="00EE5AC2">
          <w:t>p</w:t>
        </w:r>
        <w:r w:rsidRPr="00E63AD5">
          <w:t>rovides a summary for the types of threats that can affect our research and the mitigation techniques</w:t>
        </w:r>
        <w:r>
          <w:t xml:space="preserve"> we deployed</w:t>
        </w:r>
        <w:r w:rsidRPr="00E63AD5">
          <w:t xml:space="preserve">. The table shows the software methodologies that we used during our research such as conducting the survey or the case study. </w:t>
        </w:r>
        <w:r>
          <w:rPr>
            <w:sz w:val="23"/>
            <w:szCs w:val="23"/>
          </w:rPr>
          <w:t xml:space="preserve">In addition, we showed the possible threats to </w:t>
        </w:r>
        <w:commentRangeStart w:id="9575"/>
        <w:r>
          <w:rPr>
            <w:sz w:val="23"/>
            <w:szCs w:val="23"/>
          </w:rPr>
          <w:t xml:space="preserve">validity </w:t>
        </w:r>
      </w:ins>
      <w:commentRangeEnd w:id="9575"/>
      <w:r w:rsidR="009170DB">
        <w:rPr>
          <w:rStyle w:val="CommentReference"/>
          <w:rFonts w:ascii="Times New Roman" w:eastAsia="Calibri" w:hAnsi="Times New Roman"/>
        </w:rPr>
        <w:commentReference w:id="9575"/>
      </w:r>
      <w:ins w:id="9576" w:author="Nasser Mustafa" w:date="2018-09-05T00:07:00Z">
        <w:r>
          <w:rPr>
            <w:sz w:val="23"/>
            <w:szCs w:val="23"/>
          </w:rPr>
          <w:t xml:space="preserve">which includes the conclusion, internal, and external types; these are represented in the table by the C, I, E, respectively. </w:t>
        </w:r>
        <w:r w:rsidRPr="00E63AD5">
          <w:t xml:space="preserve">These threats </w:t>
        </w:r>
        <w:r>
          <w:t xml:space="preserve">and mitigation mechanisms </w:t>
        </w:r>
        <w:r w:rsidRPr="00E63AD5">
          <w:t>are described in the following sections.</w:t>
        </w:r>
      </w:ins>
    </w:p>
    <w:p w14:paraId="4C224CB1" w14:textId="77777777" w:rsidR="00F33643" w:rsidRPr="00C67C7F" w:rsidRDefault="00F33643" w:rsidP="00F33643">
      <w:pPr>
        <w:pStyle w:val="Style6"/>
        <w:tabs>
          <w:tab w:val="left" w:pos="900"/>
        </w:tabs>
        <w:spacing w:line="480" w:lineRule="auto"/>
        <w:ind w:left="540" w:hanging="540"/>
        <w:jc w:val="both"/>
        <w:rPr>
          <w:ins w:id="9577" w:author="Nasser Mustafa" w:date="2018-09-05T00:07:00Z"/>
        </w:rPr>
      </w:pPr>
      <w:bookmarkStart w:id="9578" w:name="_Toc525737391"/>
      <w:ins w:id="9579" w:author="Nasser Mustafa" w:date="2018-09-05T00:07:00Z">
        <w:r w:rsidRPr="00C67C7F">
          <w:t>Mitigating Threats to the Validity of the Systematic Literature Review</w:t>
        </w:r>
        <w:bookmarkEnd w:id="9578"/>
        <w:r w:rsidRPr="00C67C7F">
          <w:t xml:space="preserve"> </w:t>
        </w:r>
      </w:ins>
    </w:p>
    <w:p w14:paraId="5AE507FA" w14:textId="0EFBEEF8" w:rsidR="00F33643" w:rsidRDefault="00F33643" w:rsidP="00F33643">
      <w:pPr>
        <w:tabs>
          <w:tab w:val="left" w:pos="900"/>
        </w:tabs>
        <w:spacing w:line="480" w:lineRule="auto"/>
        <w:jc w:val="both"/>
        <w:rPr>
          <w:ins w:id="9580" w:author="Nasser Mustafa" w:date="2018-09-05T00:07:00Z"/>
          <w:rFonts w:ascii="Times New Roman" w:hAnsi="Times New Roman"/>
        </w:rPr>
      </w:pPr>
      <w:ins w:id="9581" w:author="Nasser Mustafa" w:date="2018-09-05T00:07:00Z">
        <w:r w:rsidRPr="00C67C7F">
          <w:rPr>
            <w:rFonts w:ascii="Times New Roman" w:hAnsi="Times New Roman"/>
          </w:rPr>
          <w:t xml:space="preserve">Traceability in literature is used </w:t>
        </w:r>
        <w:r>
          <w:rPr>
            <w:rFonts w:ascii="Times New Roman" w:hAnsi="Times New Roman"/>
          </w:rPr>
          <w:t>in different contexts. F</w:t>
        </w:r>
        <w:r w:rsidRPr="00C67C7F">
          <w:rPr>
            <w:rFonts w:ascii="Times New Roman" w:hAnsi="Times New Roman"/>
          </w:rPr>
          <w:t xml:space="preserve">or instance, there is a traceability for agricultural products, traceability for chemical compounds, and traceability for artifacts in </w:t>
        </w:r>
        <w:r>
          <w:rPr>
            <w:rFonts w:ascii="Times New Roman" w:hAnsi="Times New Roman"/>
          </w:rPr>
          <w:t>Systems Engineering</w:t>
        </w:r>
        <w:r w:rsidRPr="00C67C7F">
          <w:rPr>
            <w:rFonts w:ascii="Times New Roman" w:hAnsi="Times New Roman"/>
          </w:rPr>
          <w:t xml:space="preserve">, </w:t>
        </w:r>
        <w:r>
          <w:rPr>
            <w:rFonts w:ascii="Times New Roman" w:hAnsi="Times New Roman"/>
          </w:rPr>
          <w:t>Model Driven Engineering</w:t>
        </w:r>
        <w:r w:rsidRPr="00C67C7F">
          <w:rPr>
            <w:rFonts w:ascii="Times New Roman" w:hAnsi="Times New Roman"/>
          </w:rPr>
          <w:t xml:space="preserve">, and </w:t>
        </w:r>
        <w:del w:id="9582" w:author="Yvan Labiche" w:date="2018-09-07T21:32:00Z">
          <w:r w:rsidDel="004C0003">
            <w:rPr>
              <w:rFonts w:ascii="Times New Roman" w:hAnsi="Times New Roman"/>
            </w:rPr>
            <w:delText>Requirement Engineering</w:delText>
          </w:r>
        </w:del>
      </w:ins>
      <w:ins w:id="9583" w:author="Yvan Labiche" w:date="2018-09-07T21:32:00Z">
        <w:r w:rsidR="004C0003">
          <w:rPr>
            <w:rFonts w:ascii="Times New Roman" w:hAnsi="Times New Roman"/>
          </w:rPr>
          <w:t>Requirements Engineering</w:t>
        </w:r>
      </w:ins>
      <w:ins w:id="9584" w:author="Nasser Mustafa" w:date="2018-09-05T00:07:00Z">
        <w:r w:rsidRPr="00C67C7F">
          <w:rPr>
            <w:rFonts w:ascii="Times New Roman" w:hAnsi="Times New Roman"/>
          </w:rPr>
          <w:t xml:space="preserve">. In our literature review, we are concerned only with articles that discuss traceability of artifacts in the context of </w:t>
        </w:r>
        <w:r>
          <w:rPr>
            <w:rFonts w:ascii="Times New Roman" w:hAnsi="Times New Roman"/>
          </w:rPr>
          <w:t>Systems Engineering</w:t>
        </w:r>
        <w:r w:rsidRPr="00C67C7F">
          <w:rPr>
            <w:rFonts w:ascii="Times New Roman" w:hAnsi="Times New Roman"/>
          </w:rPr>
          <w:t xml:space="preserve">, </w:t>
        </w:r>
        <w:r>
          <w:rPr>
            <w:rFonts w:ascii="Times New Roman" w:hAnsi="Times New Roman"/>
          </w:rPr>
          <w:t>Model Driven Engineering</w:t>
        </w:r>
        <w:r w:rsidRPr="00C67C7F">
          <w:rPr>
            <w:rFonts w:ascii="Times New Roman" w:hAnsi="Times New Roman"/>
          </w:rPr>
          <w:t xml:space="preserve">, and </w:t>
        </w:r>
        <w:del w:id="9585" w:author="Yvan Labiche" w:date="2018-09-07T21:32:00Z">
          <w:r w:rsidDel="004C0003">
            <w:rPr>
              <w:rFonts w:ascii="Times New Roman" w:hAnsi="Times New Roman"/>
            </w:rPr>
            <w:delText>Requirement Engineering</w:delText>
          </w:r>
        </w:del>
      </w:ins>
      <w:ins w:id="9586" w:author="Yvan Labiche" w:date="2018-09-07T21:32:00Z">
        <w:r w:rsidR="004C0003">
          <w:rPr>
            <w:rFonts w:ascii="Times New Roman" w:hAnsi="Times New Roman"/>
          </w:rPr>
          <w:t>Requirements Engineering</w:t>
        </w:r>
      </w:ins>
      <w:ins w:id="9587" w:author="Nasser Mustafa" w:date="2018-09-05T00:07:00Z">
        <w:r w:rsidRPr="00C67C7F">
          <w:rPr>
            <w:rFonts w:ascii="Times New Roman" w:hAnsi="Times New Roman"/>
          </w:rPr>
          <w:t>. The parameters that we set before and after conducting the review consider several factors that mitigate threats to the validity of our search. First, we construct</w:t>
        </w:r>
        <w:r>
          <w:rPr>
            <w:rFonts w:ascii="Times New Roman" w:hAnsi="Times New Roman"/>
          </w:rPr>
          <w:t>ed</w:t>
        </w:r>
        <w:r w:rsidRPr="00C67C7F">
          <w:rPr>
            <w:rFonts w:ascii="Times New Roman" w:hAnsi="Times New Roman"/>
          </w:rPr>
          <w:t xml:space="preserve"> a search string that covers traceability of artifacts (i.e., homogeneous or heterogeneous) in </w:t>
        </w:r>
        <w:r>
          <w:rPr>
            <w:rFonts w:ascii="Times New Roman" w:hAnsi="Times New Roman"/>
          </w:rPr>
          <w:t>Systems Engineering</w:t>
        </w:r>
        <w:r w:rsidRPr="00C67C7F">
          <w:rPr>
            <w:rFonts w:ascii="Times New Roman" w:hAnsi="Times New Roman"/>
          </w:rPr>
          <w:t xml:space="preserve">, </w:t>
        </w:r>
        <w:del w:id="9588" w:author="Yvan Labiche" w:date="2018-09-07T21:32:00Z">
          <w:r w:rsidDel="004C0003">
            <w:rPr>
              <w:rFonts w:ascii="Times New Roman" w:hAnsi="Times New Roman"/>
            </w:rPr>
            <w:delText>Requirement Engineering</w:delText>
          </w:r>
        </w:del>
      </w:ins>
      <w:ins w:id="9589" w:author="Yvan Labiche" w:date="2018-09-07T21:32:00Z">
        <w:r w:rsidR="004C0003">
          <w:rPr>
            <w:rFonts w:ascii="Times New Roman" w:hAnsi="Times New Roman"/>
          </w:rPr>
          <w:t>Requirements Engineering</w:t>
        </w:r>
      </w:ins>
      <w:ins w:id="9590" w:author="Nasser Mustafa" w:date="2018-09-05T00:07:00Z">
        <w:r w:rsidRPr="00C67C7F">
          <w:rPr>
            <w:rFonts w:ascii="Times New Roman" w:hAnsi="Times New Roman"/>
          </w:rPr>
          <w:t xml:space="preserve">, and </w:t>
        </w:r>
        <w:r>
          <w:rPr>
            <w:rFonts w:ascii="Times New Roman" w:hAnsi="Times New Roman"/>
          </w:rPr>
          <w:t>Model Driven Engineering</w:t>
        </w:r>
        <w:r w:rsidRPr="00C67C7F">
          <w:rPr>
            <w:rFonts w:ascii="Times New Roman" w:hAnsi="Times New Roman"/>
          </w:rPr>
          <w:t xml:space="preserve"> domains. This is ensured by combining the word “traceability” with each field using the AND operator and inserting the OR operator between other words (see the search string in</w:t>
        </w:r>
        <w:r>
          <w:rPr>
            <w:rFonts w:ascii="Times New Roman" w:hAnsi="Times New Roman"/>
          </w:rPr>
          <w:t xml:space="preserve"> section </w:t>
        </w:r>
        <w:r>
          <w:rPr>
            <w:rFonts w:ascii="Times New Roman" w:hAnsi="Times New Roman"/>
          </w:rPr>
          <w:fldChar w:fldCharType="begin"/>
        </w:r>
        <w:r>
          <w:rPr>
            <w:rFonts w:ascii="Times New Roman" w:hAnsi="Times New Roman"/>
          </w:rPr>
          <w:instrText xml:space="preserve"> REF _Ref515120970 \r \h  \* MERGEFORMAT </w:instrText>
        </w:r>
      </w:ins>
      <w:r>
        <w:rPr>
          <w:rFonts w:ascii="Times New Roman" w:hAnsi="Times New Roman"/>
        </w:rPr>
      </w:r>
      <w:ins w:id="9591" w:author="Nasser Mustafa" w:date="2018-09-05T00:07:00Z">
        <w:r>
          <w:rPr>
            <w:rFonts w:ascii="Times New Roman" w:hAnsi="Times New Roman"/>
          </w:rPr>
          <w:fldChar w:fldCharType="separate"/>
        </w:r>
      </w:ins>
      <w:ins w:id="9592" w:author="Nasser Mustafa [2]" w:date="2018-09-26T11:08:00Z">
        <w:r w:rsidR="00047800">
          <w:rPr>
            <w:rFonts w:ascii="Times New Roman" w:hAnsi="Times New Roman"/>
          </w:rPr>
          <w:t>3.2</w:t>
        </w:r>
      </w:ins>
      <w:ins w:id="9593" w:author="Nasser Mustafa" w:date="2018-09-05T00:07:00Z">
        <w:r>
          <w:rPr>
            <w:rFonts w:ascii="Times New Roman" w:hAnsi="Times New Roman"/>
          </w:rPr>
          <w:fldChar w:fldCharType="end"/>
        </w:r>
        <w:r w:rsidRPr="00C67C7F">
          <w:rPr>
            <w:rFonts w:ascii="Times New Roman" w:hAnsi="Times New Roman"/>
          </w:rPr>
          <w:t>). Second, we search</w:t>
        </w:r>
        <w:r>
          <w:rPr>
            <w:rFonts w:ascii="Times New Roman" w:hAnsi="Times New Roman"/>
          </w:rPr>
          <w:t>ed</w:t>
        </w:r>
        <w:r w:rsidRPr="00C67C7F">
          <w:rPr>
            <w:rFonts w:ascii="Times New Roman" w:hAnsi="Times New Roman"/>
          </w:rPr>
          <w:t xml:space="preserve"> the major digital libraries in computing and engineering in order to retrieve the maximum number of publications related to traceability in the abovementioned fields. The libraries include: the IEEE Xplore, </w:t>
        </w:r>
        <w:r>
          <w:rPr>
            <w:rFonts w:ascii="Times New Roman" w:hAnsi="Times New Roman"/>
          </w:rPr>
          <w:t>ACM Digital Library</w:t>
        </w:r>
        <w:r w:rsidRPr="00C67C7F">
          <w:rPr>
            <w:rFonts w:ascii="Times New Roman" w:hAnsi="Times New Roman"/>
          </w:rPr>
          <w:t xml:space="preserve">, Google Scholar, Science Direct, and Springer Link. We decided to use these libraries </w:t>
        </w:r>
        <w:r>
          <w:rPr>
            <w:rFonts w:ascii="Times New Roman" w:hAnsi="Times New Roman"/>
          </w:rPr>
          <w:t>for the following reasons:</w:t>
        </w:r>
      </w:ins>
    </w:p>
    <w:p w14:paraId="1F6FEE52" w14:textId="77777777" w:rsidR="00F33643" w:rsidRDefault="00F33643" w:rsidP="00F33643">
      <w:pPr>
        <w:pStyle w:val="ListParagraph"/>
        <w:keepNext w:val="0"/>
        <w:numPr>
          <w:ilvl w:val="0"/>
          <w:numId w:val="53"/>
        </w:numPr>
        <w:tabs>
          <w:tab w:val="left" w:pos="720"/>
        </w:tabs>
        <w:spacing w:line="480" w:lineRule="auto"/>
        <w:ind w:left="360" w:firstLine="0"/>
        <w:jc w:val="both"/>
        <w:rPr>
          <w:ins w:id="9594" w:author="Nasser Mustafa" w:date="2018-09-05T00:07:00Z"/>
          <w:rFonts w:ascii="Times New Roman" w:hAnsi="Times New Roman"/>
        </w:rPr>
      </w:pPr>
      <w:ins w:id="9595" w:author="Nasser Mustafa" w:date="2018-09-05T00:07:00Z">
        <w:r w:rsidRPr="0078486C">
          <w:rPr>
            <w:rFonts w:ascii="Times New Roman" w:hAnsi="Times New Roman"/>
          </w:rPr>
          <w:t xml:space="preserve">They are classified as the top international electronics libraries that reference publications of reputable journals and conferences in the field of computing and engineering. </w:t>
        </w:r>
      </w:ins>
    </w:p>
    <w:p w14:paraId="241673DE" w14:textId="77777777" w:rsidR="00F33643" w:rsidRDefault="00F33643" w:rsidP="00F33643">
      <w:pPr>
        <w:pStyle w:val="ListParagraph"/>
        <w:keepNext w:val="0"/>
        <w:numPr>
          <w:ilvl w:val="0"/>
          <w:numId w:val="53"/>
        </w:numPr>
        <w:tabs>
          <w:tab w:val="left" w:pos="720"/>
        </w:tabs>
        <w:spacing w:line="480" w:lineRule="auto"/>
        <w:ind w:left="450" w:firstLine="0"/>
        <w:jc w:val="both"/>
        <w:rPr>
          <w:ins w:id="9596" w:author="Nasser Mustafa" w:date="2018-09-05T00:07:00Z"/>
          <w:rFonts w:ascii="Times New Roman" w:hAnsi="Times New Roman"/>
        </w:rPr>
      </w:pPr>
      <w:ins w:id="9597" w:author="Nasser Mustafa" w:date="2018-09-05T00:07:00Z">
        <w:r>
          <w:rPr>
            <w:rFonts w:ascii="Times New Roman" w:hAnsi="Times New Roman"/>
          </w:rPr>
          <w:t>T</w:t>
        </w:r>
        <w:r w:rsidRPr="0078486C">
          <w:rPr>
            <w:rFonts w:ascii="Times New Roman" w:hAnsi="Times New Roman"/>
          </w:rPr>
          <w:t xml:space="preserve">hey are </w:t>
        </w:r>
        <w:r>
          <w:rPr>
            <w:rFonts w:ascii="Times New Roman" w:hAnsi="Times New Roman"/>
          </w:rPr>
          <w:t>typically used</w:t>
        </w:r>
        <w:r w:rsidRPr="0078486C">
          <w:rPr>
            <w:rFonts w:ascii="Times New Roman" w:hAnsi="Times New Roman"/>
          </w:rPr>
          <w:t xml:space="preserve"> by many </w:t>
        </w:r>
        <w:r>
          <w:rPr>
            <w:rFonts w:ascii="Times New Roman" w:hAnsi="Times New Roman"/>
          </w:rPr>
          <w:t xml:space="preserve">scholars in </w:t>
        </w:r>
        <w:r w:rsidRPr="0078486C">
          <w:rPr>
            <w:rFonts w:ascii="Times New Roman" w:hAnsi="Times New Roman"/>
          </w:rPr>
          <w:t xml:space="preserve">academic institutions as main sources for </w:t>
        </w:r>
        <w:r w:rsidRPr="0078486C">
          <w:rPr>
            <w:rFonts w:ascii="Times New Roman" w:hAnsi="Times New Roman"/>
            <w:noProof/>
          </w:rPr>
          <w:t>peer-reviewed</w:t>
        </w:r>
        <w:r w:rsidRPr="0078486C">
          <w:rPr>
            <w:rFonts w:ascii="Times New Roman" w:hAnsi="Times New Roman"/>
          </w:rPr>
          <w:t xml:space="preserve"> research papers. </w:t>
        </w:r>
      </w:ins>
    </w:p>
    <w:p w14:paraId="183B5694" w14:textId="77777777" w:rsidR="00062124" w:rsidRPr="00062124" w:rsidRDefault="00F33643" w:rsidP="00F33643">
      <w:pPr>
        <w:pStyle w:val="ListParagraph"/>
        <w:keepNext w:val="0"/>
        <w:numPr>
          <w:ilvl w:val="0"/>
          <w:numId w:val="53"/>
        </w:numPr>
        <w:tabs>
          <w:tab w:val="left" w:pos="720"/>
        </w:tabs>
        <w:spacing w:line="480" w:lineRule="auto"/>
        <w:ind w:left="450" w:firstLine="0"/>
        <w:jc w:val="both"/>
        <w:rPr>
          <w:ins w:id="9598" w:author="Nasser Mustafa [2]" w:date="2018-09-18T23:39:00Z"/>
          <w:rFonts w:ascii="Times New Roman" w:hAnsi="Times New Roman"/>
          <w:rPrChange w:id="9599" w:author="Nasser Mustafa [2]" w:date="2018-09-18T23:39:00Z">
            <w:rPr>
              <w:ins w:id="9600" w:author="Nasser Mustafa [2]" w:date="2018-09-18T23:39:00Z"/>
              <w:rFonts w:ascii="Times New Roman" w:hAnsi="Times New Roman"/>
              <w:noProof/>
              <w:lang w:val="en-CA"/>
            </w:rPr>
          </w:rPrChange>
        </w:rPr>
      </w:pPr>
      <w:ins w:id="9601" w:author="Nasser Mustafa" w:date="2018-09-05T00:07:00Z">
        <w:r>
          <w:rPr>
            <w:rFonts w:ascii="Times New Roman" w:hAnsi="Times New Roman"/>
          </w:rPr>
          <w:t>T</w:t>
        </w:r>
        <w:r w:rsidRPr="0078486C">
          <w:rPr>
            <w:rFonts w:ascii="Times New Roman" w:hAnsi="Times New Roman"/>
          </w:rPr>
          <w:t xml:space="preserve">hey </w:t>
        </w:r>
        <w:r>
          <w:rPr>
            <w:rFonts w:ascii="Times New Roman" w:hAnsi="Times New Roman"/>
          </w:rPr>
          <w:t>were</w:t>
        </w:r>
        <w:r w:rsidRPr="0078486C">
          <w:rPr>
            <w:rFonts w:ascii="Times New Roman" w:hAnsi="Times New Roman"/>
          </w:rPr>
          <w:t xml:space="preserve"> used by similar reviews and surveys conducted prior to this review</w:t>
        </w:r>
        <w:r w:rsidRPr="0078486C">
          <w:rPr>
            <w:rFonts w:ascii="Times New Roman" w:hAnsi="Times New Roman"/>
            <w:lang w:val="en-CA"/>
          </w:rPr>
          <w:t xml:space="preserve"> </w:t>
        </w:r>
        <w:r w:rsidRPr="0078486C">
          <w:rPr>
            <w:rFonts w:ascii="Times New Roman" w:hAnsi="Times New Roman"/>
            <w:lang w:val="en-CA"/>
          </w:rPr>
          <w:fldChar w:fldCharType="begin">
            <w:fldData xml:space="preserve">PEVuZE5vdGU+PENpdGU+PEF1dGhvcj5OYWlyPC9BdXRob3I+PFllYXI+MjAxMzwvWWVhcj48UmVj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</w:fldData>
          </w:fldChar>
        </w:r>
        <w:r w:rsidRPr="005A1A5B">
          <w:rPr>
            <w:rFonts w:ascii="Times New Roman" w:hAnsi="Times New Roman"/>
            <w:lang w:val="en-CA"/>
          </w:rPr>
          <w:instrText xml:space="preserve"> ADDIN EN.CITE </w:instrText>
        </w:r>
        <w:r w:rsidRPr="005A1A5B">
          <w:rPr>
            <w:rFonts w:ascii="Times New Roman" w:hAnsi="Times New Roman"/>
            <w:lang w:val="en-CA"/>
          </w:rPr>
          <w:fldChar w:fldCharType="begin">
            <w:fldData xml:space="preserve">PEVuZE5vdGU+PENpdGU+PEF1dGhvcj5OYWlyPC9BdXRob3I+PFllYXI+MjAxMzwvWWVhcj48UmVj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</w:fldData>
          </w:fldChar>
        </w:r>
        <w:r w:rsidRPr="005A1A5B">
          <w:rPr>
            <w:rFonts w:ascii="Times New Roman" w:hAnsi="Times New Roman"/>
            <w:lang w:val="en-CA"/>
          </w:rPr>
          <w:instrText xml:space="preserve"> ADDIN EN.CITE.DATA </w:instrText>
        </w:r>
        <w:r w:rsidRPr="005A1A5B">
          <w:rPr>
            <w:rFonts w:ascii="Times New Roman" w:hAnsi="Times New Roman"/>
            <w:lang w:val="en-CA"/>
          </w:rPr>
        </w:r>
        <w:r w:rsidRPr="005A1A5B">
          <w:rPr>
            <w:rFonts w:ascii="Times New Roman" w:hAnsi="Times New Roman"/>
            <w:lang w:val="en-CA"/>
          </w:rPr>
          <w:fldChar w:fldCharType="end"/>
        </w:r>
        <w:r w:rsidRPr="0078486C">
          <w:rPr>
            <w:rFonts w:ascii="Times New Roman" w:hAnsi="Times New Roman"/>
            <w:lang w:val="en-CA"/>
          </w:rPr>
        </w:r>
        <w:r w:rsidRPr="0078486C">
          <w:rPr>
            <w:rFonts w:ascii="Times New Roman" w:hAnsi="Times New Roman"/>
            <w:lang w:val="en-CA"/>
          </w:rPr>
          <w:fldChar w:fldCharType="separate"/>
        </w:r>
        <w:del w:id="9602" w:author="Nasser Mustafa [2]" w:date="2018-09-18T23:39:00Z">
          <w:r w:rsidDel="00062124">
            <w:rPr>
              <w:rFonts w:ascii="Times New Roman" w:hAnsi="Times New Roman"/>
              <w:noProof/>
              <w:lang w:val="en-CA"/>
            </w:rPr>
            <w:delText>[</w:delText>
          </w:r>
        </w:del>
      </w:ins>
    </w:p>
    <w:p w14:paraId="0C67C858" w14:textId="364A2874" w:rsidR="00F33643" w:rsidRDefault="00F33643" w:rsidP="00062124">
      <w:pPr>
        <w:pStyle w:val="ListParagraph"/>
        <w:keepNext w:val="0"/>
        <w:numPr>
          <w:ilvl w:val="0"/>
          <w:numId w:val="53"/>
        </w:numPr>
        <w:tabs>
          <w:tab w:val="left" w:pos="450"/>
          <w:tab w:val="left" w:pos="720"/>
        </w:tabs>
        <w:spacing w:line="480" w:lineRule="auto"/>
        <w:ind w:left="450" w:firstLine="0"/>
        <w:jc w:val="both"/>
        <w:rPr>
          <w:ins w:id="9603" w:author="Nasser Mustafa" w:date="2018-09-05T00:07:00Z"/>
          <w:rFonts w:ascii="Times New Roman" w:hAnsi="Times New Roman"/>
        </w:rPr>
      </w:pPr>
      <w:ins w:id="9604" w:author="Nasser Mustafa" w:date="2018-09-05T00:07:00Z">
        <w:r>
          <w:rPr>
            <w:rFonts w:ascii="Times New Roman" w:hAnsi="Times New Roman"/>
            <w:noProof/>
            <w:lang w:val="en-CA"/>
          </w:rPr>
          <w:fldChar w:fldCharType="begin"/>
        </w:r>
        <w:r>
          <w:rPr>
            <w:rFonts w:ascii="Times New Roman" w:hAnsi="Times New Roman"/>
            <w:noProof/>
            <w:lang w:val="en-CA"/>
          </w:rPr>
          <w:instrText xml:space="preserve"> HYPERLINK \l "_ENREF_35" \o "Winkler, 2010 #23" </w:instrText>
        </w:r>
        <w:r>
          <w:rPr>
            <w:rFonts w:ascii="Times New Roman" w:hAnsi="Times New Roman"/>
            <w:noProof/>
            <w:lang w:val="en-CA"/>
          </w:rPr>
          <w:fldChar w:fldCharType="separate"/>
        </w:r>
        <w:r>
          <w:rPr>
            <w:rFonts w:ascii="Times New Roman" w:hAnsi="Times New Roman"/>
            <w:noProof/>
            <w:lang w:val="en-CA"/>
          </w:rPr>
          <w:t>35</w:t>
        </w:r>
        <w:r>
          <w:rPr>
            <w:rFonts w:ascii="Times New Roman" w:hAnsi="Times New Roman"/>
            <w:noProof/>
            <w:lang w:val="en-CA"/>
          </w:rPr>
          <w:fldChar w:fldCharType="end"/>
        </w:r>
        <w:r>
          <w:rPr>
            <w:rFonts w:ascii="Times New Roman" w:hAnsi="Times New Roman"/>
            <w:noProof/>
            <w:lang w:val="en-CA"/>
          </w:rPr>
          <w:t xml:space="preserve">, </w:t>
        </w:r>
        <w:r>
          <w:rPr>
            <w:rFonts w:ascii="Times New Roman" w:hAnsi="Times New Roman"/>
            <w:noProof/>
            <w:lang w:val="en-CA"/>
          </w:rPr>
          <w:fldChar w:fldCharType="begin"/>
        </w:r>
        <w:r>
          <w:rPr>
            <w:rFonts w:ascii="Times New Roman" w:hAnsi="Times New Roman"/>
            <w:noProof/>
            <w:lang w:val="en-CA"/>
          </w:rPr>
          <w:instrText xml:space="preserve"> HYPERLINK \l "_ENREF_57" \o "Nair, 2013 #143" </w:instrText>
        </w:r>
        <w:r>
          <w:rPr>
            <w:rFonts w:ascii="Times New Roman" w:hAnsi="Times New Roman"/>
            <w:noProof/>
            <w:lang w:val="en-CA"/>
          </w:rPr>
          <w:fldChar w:fldCharType="separate"/>
        </w:r>
        <w:r>
          <w:rPr>
            <w:rFonts w:ascii="Times New Roman" w:hAnsi="Times New Roman"/>
            <w:noProof/>
            <w:lang w:val="en-CA"/>
          </w:rPr>
          <w:t>57-61</w:t>
        </w:r>
        <w:r>
          <w:rPr>
            <w:rFonts w:ascii="Times New Roman" w:hAnsi="Times New Roman"/>
            <w:noProof/>
            <w:lang w:val="en-CA"/>
          </w:rPr>
          <w:fldChar w:fldCharType="end"/>
        </w:r>
        <w:r>
          <w:rPr>
            <w:rFonts w:ascii="Times New Roman" w:hAnsi="Times New Roman"/>
            <w:noProof/>
            <w:lang w:val="en-CA"/>
          </w:rPr>
          <w:t>]</w:t>
        </w:r>
        <w:r w:rsidRPr="0078486C">
          <w:rPr>
            <w:rFonts w:ascii="Times New Roman" w:hAnsi="Times New Roman"/>
            <w:lang w:val="en-CA"/>
          </w:rPr>
          <w:fldChar w:fldCharType="end"/>
        </w:r>
        <w:r w:rsidRPr="0078486C">
          <w:rPr>
            <w:rFonts w:ascii="Times New Roman" w:hAnsi="Times New Roman"/>
          </w:rPr>
          <w:t>.</w:t>
        </w:r>
      </w:ins>
    </w:p>
    <w:p w14:paraId="047D9065" w14:textId="2B238938" w:rsidR="00F33643" w:rsidRDefault="00F33643" w:rsidP="00F33643">
      <w:pPr>
        <w:pStyle w:val="ListParagraph"/>
        <w:keepNext w:val="0"/>
        <w:numPr>
          <w:ilvl w:val="0"/>
          <w:numId w:val="53"/>
        </w:numPr>
        <w:tabs>
          <w:tab w:val="left" w:pos="720"/>
        </w:tabs>
        <w:spacing w:line="480" w:lineRule="auto"/>
        <w:ind w:left="450" w:firstLine="0"/>
        <w:jc w:val="both"/>
        <w:rPr>
          <w:ins w:id="9605" w:author="Nasser Mustafa" w:date="2018-09-05T00:07:00Z"/>
          <w:rFonts w:ascii="Times New Roman" w:hAnsi="Times New Roman"/>
        </w:rPr>
      </w:pPr>
      <w:ins w:id="9606" w:author="Nasser Mustafa" w:date="2018-09-05T00:07:00Z">
        <w:r>
          <w:rPr>
            <w:rFonts w:ascii="Times New Roman" w:hAnsi="Times New Roman"/>
          </w:rPr>
          <w:t>T</w:t>
        </w:r>
        <w:r w:rsidRPr="0078486C">
          <w:rPr>
            <w:rFonts w:ascii="Times New Roman" w:hAnsi="Times New Roman"/>
          </w:rPr>
          <w:t xml:space="preserve">hey are among the digital libraries recommended for systematic literature reviews in </w:t>
        </w:r>
        <w:del w:id="9607" w:author="Yvan Labiche" w:date="2018-09-07T20:55:00Z">
          <w:r w:rsidRPr="0078486C" w:rsidDel="00E078F1">
            <w:rPr>
              <w:rFonts w:ascii="Times New Roman" w:hAnsi="Times New Roman"/>
            </w:rPr>
            <w:delText>SWE</w:delText>
          </w:r>
        </w:del>
      </w:ins>
      <w:ins w:id="9608" w:author="Yvan Labiche" w:date="2018-09-07T20:55:00Z">
        <w:r w:rsidR="00E078F1">
          <w:rPr>
            <w:rFonts w:ascii="Times New Roman" w:hAnsi="Times New Roman"/>
          </w:rPr>
          <w:t>Software Engineering</w:t>
        </w:r>
      </w:ins>
      <w:ins w:id="9609" w:author="Nasser Mustafa [2]" w:date="2018-09-19T07:42:00Z">
        <w:r w:rsidR="007D4307">
          <w:rPr>
            <w:rFonts w:ascii="Times New Roman" w:hAnsi="Times New Roman"/>
          </w:rPr>
          <w:t xml:space="preserve"> </w:t>
        </w:r>
      </w:ins>
      <w:ins w:id="9610" w:author="Nasser Mustafa [2]" w:date="2018-09-19T07:43:00Z">
        <w:r w:rsidR="007D4307">
          <w:rPr>
            <w:rFonts w:ascii="Times New Roman" w:hAnsi="Times New Roman"/>
          </w:rPr>
          <w:fldChar w:fldCharType="begin" w:fldLock="1"/>
        </w:r>
      </w:ins>
      <w:r w:rsidR="00B050F0">
        <w:rPr>
          <w:rFonts w:ascii="Times New Roman" w:hAnsi="Times New Roman"/>
        </w:rPr>
        <w:instrText>ADDIN CSL_CITATION {"citationItems":[{"id":"ITEM-1","itemData":{"author":[{"dropping-particle":"","family":"Nair","given":"Sunil","non-dropping-particle":"","parse-names":false,"suffix":""},{"dropping-particle":"la","family":"Vara","given":"Jose Luis de","non-dropping-particle":"","parse-names":false,"suffix":""},{"dropping-particle":"","family":"Sen.","given":"Sagar","non-dropping-particle":"","parse-names":false,"suffix":""}],"container-title":"21st IEEE International Requirements Engineering Conference (RE)","id":"ITEM-1","issued":{"date-parts":[["2013"]]},"publisher":"IEEE","title":"A Review of Traceability Research at the Requirements Engineering ","type":"paper-conference"},"uris":["http://www.mendeley.com/documents/?uuid=c09ae82d-728f-4f66-9597-c49af45b4521"]},{"id":"ITEM-2","itemData":{"author":[{"dropping-particle":"","family":"Torkar","given":"Richard","non-dropping-particle":"","parse-names":false,"suffix":""},{"dropping-particle":"","family":"Gorschek","given":"Tony","non-dropping-particle":"","parse-names":false,"suffix":""},{"dropping-particle":"","family":"Raja","given":"Uzair","non-dropping-particle":"","parse-names":false,"suffix":""},{"dropping-particle":"","family":"Kamran","given":"Kashif","non-dropping-particle":"","parse-names":false,"suffix":""}],"container-title":"Int. Journal of Software Engineering and Knowledge Engineering","id":"ITEM-2","issue":"3","issued":{"date-parts":[["2012"]]},"page":"1-49","title":"Requirements traceability: systematic review and industry case study","title-short":"IJSEKE","type":"article-journal","volume":"22"},"uris":["http://www.mendeley.com/documents/?uuid=dcb33156-36c0-4d57-aefb-815e084e33ff"]},{"id":"ITEM-3","itemData":{"author":[{"dropping-particle":"","family":"Ammar","given":"Mohamed Haykal","non-dropping-particle":"","parse-names":false,"suffix":""},{"dropping-particle":"","family":"Benaïssa","given":"Mounir","non-dropping-particle":"","parse-names":false,"suffix":""},{"dropping-particle":"","family":"Chabchoub","given":"Habib","non-dropping-particle":"","parse-names":false,"suffix":""}],"container-title":"4th International Conference on Advanced Logistics and Transport","id":"ITEM-3","issued":{"date-parts":[["2015"]]},"publisher":"IEEE","title":"Traceability management system: Literature review and proposal of a system integrating risk management for hazardous products transportation","title-short":"ICALT","type":"paper-conference"},"uris":["http://www.mendeley.com/documents/?uuid=2fa9922d-20fb-472d-9f08-cd4faf462b3b"]},{"id":"ITEM-4","itemData":{"author":[{"dropping-particle":"","family":"Brereton","given":"Pearl","non-dropping-particle":"","parse-names":false,"suffix":""},{"dropping-particle":"","family":"Kitchenham","given":"Barbara A","non-dropping-particle":"","parse-names":false,"suffix":""},{"dropping-particle":"","family":"Budgen","given":"David","non-dropping-particle":"","parse-names":false,"suffix":""},{"dropping-particle":"","family":"Turner","given":"Mark","non-dropping-particle":"","parse-names":false,"suffix":""},{"dropping-particle":"","family":"Khalil","given":"Mohammed","non-dropping-particle":"","parse-names":false,"suffix":""}],"container-title":"Journal of Systems and Software","id":"ITEM-4","issue":"4","issued":{"date-parts":[["2007"]]},"page":"571-583","title":"Lessons from applying the systematic literature review process within the software engineering domain","type":"article-journal","volume":"80"},"uris":["http://www.mendeley.com/documents/?uuid=b614b1f3-8919-4331-a512-4d1a1a395650"]},{"id":"ITEM-5","itemData":{"author":[{"dropping-particle":"","family":"Loniewski","given":"Grzegorz","non-dropping-particle":"","parse-names":false,"suffix":""},{"dropping-particle":"","family":"Insfran","given":"Emilio","non-dropping-particle":"","parse-names":false,"suffix":""},{"dropping-particle":"","family":"Abrahão","given":"Silvia","non-dropping-particle":"","parse-names":false,"suffix":""}],"container-title":"Model Driven Engineering Languages and Systems-13th International Conference, MODELS ","id":"ITEM-5","issued":{"date-parts":[["2010"]]},"page":"213-227","publisher":"Springer","publisher-place":"Osllo, Norway","title":"A Systematic Review of the Use of Requirements Engineering Techniques in Model-Driven Development","type":"paper-conference","volume":"6359"},"uris":["http://www.mendeley.com/documents/?uuid=4c3b1e30-23cb-47e2-9caf-e927e9faacb6"]}],"mendeley":{"formattedCitation":"[27], [30], [31], [37], [77]","plainTextFormattedCitation":"[27], [30], [31], [37], [77]","previouslyFormattedCitation":"[27], [30], [31], [45], [77]"},"properties":{"noteIndex":0},"schema":"https://github.com/citation-style-language/schema/raw/master/csl-citation.json"}</w:instrText>
      </w:r>
      <w:r w:rsidR="007D4307">
        <w:rPr>
          <w:rFonts w:ascii="Times New Roman" w:hAnsi="Times New Roman"/>
        </w:rPr>
        <w:fldChar w:fldCharType="separate"/>
      </w:r>
      <w:r w:rsidR="00B050F0" w:rsidRPr="00B050F0">
        <w:rPr>
          <w:rFonts w:ascii="Times New Roman" w:hAnsi="Times New Roman"/>
          <w:noProof/>
        </w:rPr>
        <w:t>[27], [30], [31], [37], [77]</w:t>
      </w:r>
      <w:ins w:id="9611" w:author="Nasser Mustafa [2]" w:date="2018-09-19T07:43:00Z">
        <w:r w:rsidR="007D4307">
          <w:rPr>
            <w:rFonts w:ascii="Times New Roman" w:hAnsi="Times New Roman"/>
          </w:rPr>
          <w:fldChar w:fldCharType="end"/>
        </w:r>
      </w:ins>
      <w:ins w:id="9612" w:author="Nasser Mustafa [2]" w:date="2018-09-19T07:44:00Z">
        <w:r w:rsidR="007D4307">
          <w:rPr>
            <w:rFonts w:ascii="Times New Roman" w:hAnsi="Times New Roman"/>
          </w:rPr>
          <w:t>.</w:t>
        </w:r>
      </w:ins>
      <w:ins w:id="9613" w:author="Nasser Mustafa" w:date="2018-09-05T00:07:00Z">
        <w:del w:id="9614" w:author="Nasser Mustafa [2]" w:date="2018-09-19T07:44:00Z">
          <w:r w:rsidRPr="0078486C" w:rsidDel="007D4307">
            <w:rPr>
              <w:rFonts w:ascii="Times New Roman" w:hAnsi="Times New Roman"/>
              <w:lang w:val="en-CA"/>
            </w:rPr>
            <w:delText xml:space="preserve"> </w:delText>
          </w:r>
          <w:r w:rsidRPr="0078486C" w:rsidDel="007D4307">
            <w:rPr>
              <w:rFonts w:ascii="Times New Roman" w:hAnsi="Times New Roman"/>
              <w:lang w:val="en-CA"/>
            </w:rPr>
            <w:fldChar w:fldCharType="begin">
              <w:fldData xml:space="preserve">PEVuZE5vdGU+PENpdGU+PEF1dGhvcj5BbW1hcjwvQXV0aG9yPjxZZWFyPjIwMTU8L1llYXI+PFJl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</w:fldData>
            </w:fldChar>
          </w:r>
          <w:r w:rsidRPr="005A1A5B" w:rsidDel="007D4307">
            <w:rPr>
              <w:rFonts w:ascii="Times New Roman" w:hAnsi="Times New Roman"/>
              <w:lang w:val="en-CA"/>
            </w:rPr>
            <w:delInstrText xml:space="preserve"> ADDIN EN.CITE </w:delInstrText>
          </w:r>
          <w:r w:rsidRPr="005A1A5B" w:rsidDel="007D4307">
            <w:rPr>
              <w:rFonts w:ascii="Times New Roman" w:hAnsi="Times New Roman"/>
              <w:lang w:val="en-CA"/>
            </w:rPr>
            <w:fldChar w:fldCharType="begin">
              <w:fldData xml:space="preserve">PEVuZE5vdGU+PENpdGU+PEF1dGhvcj5BbW1hcjwvQXV0aG9yPjxZZWFyPjIwMTU8L1llYXI+PFJl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</w:fldData>
            </w:fldChar>
          </w:r>
          <w:r w:rsidRPr="005A1A5B" w:rsidDel="007D4307">
            <w:rPr>
              <w:rFonts w:ascii="Times New Roman" w:hAnsi="Times New Roman"/>
              <w:lang w:val="en-CA"/>
            </w:rPr>
            <w:delInstrText xml:space="preserve"> ADDIN EN.CITE.DATA </w:delInstrText>
          </w:r>
          <w:r w:rsidRPr="005A1A5B" w:rsidDel="007D4307">
            <w:rPr>
              <w:rFonts w:ascii="Times New Roman" w:hAnsi="Times New Roman"/>
              <w:lang w:val="en-CA"/>
            </w:rPr>
          </w:r>
          <w:r w:rsidRPr="005A1A5B" w:rsidDel="007D4307">
            <w:rPr>
              <w:rFonts w:ascii="Times New Roman" w:hAnsi="Times New Roman"/>
              <w:lang w:val="en-CA"/>
            </w:rPr>
            <w:fldChar w:fldCharType="end"/>
          </w:r>
          <w:r w:rsidRPr="0078486C" w:rsidDel="007D4307">
            <w:rPr>
              <w:rFonts w:ascii="Times New Roman" w:hAnsi="Times New Roman"/>
              <w:lang w:val="en-CA"/>
            </w:rPr>
          </w:r>
          <w:r w:rsidRPr="0078486C" w:rsidDel="007D4307">
            <w:rPr>
              <w:rFonts w:ascii="Times New Roman" w:hAnsi="Times New Roman"/>
              <w:lang w:val="en-CA"/>
            </w:rPr>
            <w:fldChar w:fldCharType="separate"/>
          </w:r>
          <w:r w:rsidDel="007D4307">
            <w:rPr>
              <w:rFonts w:ascii="Times New Roman" w:hAnsi="Times New Roman"/>
              <w:noProof/>
              <w:lang w:val="en-CA"/>
            </w:rPr>
            <w:delText>[</w:delText>
          </w:r>
          <w:r w:rsidDel="007D4307">
            <w:rPr>
              <w:rFonts w:ascii="Times New Roman" w:hAnsi="Times New Roman"/>
              <w:noProof/>
              <w:lang w:val="en-CA"/>
            </w:rPr>
            <w:fldChar w:fldCharType="begin"/>
          </w:r>
          <w:r w:rsidRPr="005A1A5B" w:rsidDel="007D4307">
            <w:rPr>
              <w:rFonts w:ascii="Times New Roman" w:hAnsi="Times New Roman"/>
              <w:noProof/>
              <w:lang w:val="en-CA"/>
            </w:rPr>
            <w:delInstrText xml:space="preserve"> HYPERLINK \l "_ENREF_57" \o "Nair, 2013 #143" </w:delInstrText>
          </w:r>
          <w:r w:rsidDel="007D4307">
            <w:rPr>
              <w:rFonts w:ascii="Times New Roman" w:hAnsi="Times New Roman"/>
              <w:noProof/>
              <w:lang w:val="en-CA"/>
            </w:rPr>
            <w:fldChar w:fldCharType="separate"/>
          </w:r>
          <w:r w:rsidRPr="005A1A5B" w:rsidDel="007D4307">
            <w:rPr>
              <w:rFonts w:ascii="Times New Roman" w:hAnsi="Times New Roman"/>
              <w:noProof/>
              <w:lang w:val="en-CA"/>
            </w:rPr>
            <w:delText>57</w:delText>
          </w:r>
          <w:r w:rsidDel="007D4307">
            <w:rPr>
              <w:rFonts w:ascii="Times New Roman" w:hAnsi="Times New Roman"/>
              <w:noProof/>
              <w:lang w:val="en-CA"/>
            </w:rPr>
            <w:fldChar w:fldCharType="end"/>
          </w:r>
          <w:r w:rsidDel="007D4307">
            <w:rPr>
              <w:rFonts w:ascii="Times New Roman" w:hAnsi="Times New Roman"/>
              <w:noProof/>
              <w:lang w:val="en-CA"/>
            </w:rPr>
            <w:delText xml:space="preserve">, </w:delText>
          </w:r>
          <w:r w:rsidDel="007D4307">
            <w:rPr>
              <w:rFonts w:ascii="Times New Roman" w:hAnsi="Times New Roman"/>
              <w:noProof/>
              <w:lang w:val="en-CA"/>
            </w:rPr>
            <w:fldChar w:fldCharType="begin"/>
          </w:r>
          <w:r w:rsidDel="007D4307">
            <w:rPr>
              <w:rFonts w:ascii="Times New Roman" w:hAnsi="Times New Roman"/>
              <w:noProof/>
              <w:lang w:val="en-CA"/>
            </w:rPr>
            <w:delInstrText xml:space="preserve"> HYPERLINK \l "_ENREF_59" \o "Torkar, 2012 #85" </w:delInstrText>
          </w:r>
          <w:r w:rsidDel="007D4307">
            <w:rPr>
              <w:rFonts w:ascii="Times New Roman" w:hAnsi="Times New Roman"/>
              <w:noProof/>
              <w:lang w:val="en-CA"/>
            </w:rPr>
            <w:fldChar w:fldCharType="separate"/>
          </w:r>
          <w:r w:rsidDel="007D4307">
            <w:rPr>
              <w:rFonts w:ascii="Times New Roman" w:hAnsi="Times New Roman"/>
              <w:noProof/>
              <w:lang w:val="en-CA"/>
            </w:rPr>
            <w:delText>59</w:delText>
          </w:r>
          <w:r w:rsidDel="007D4307">
            <w:rPr>
              <w:rFonts w:ascii="Times New Roman" w:hAnsi="Times New Roman"/>
              <w:noProof/>
              <w:lang w:val="en-CA"/>
            </w:rPr>
            <w:fldChar w:fldCharType="end"/>
          </w:r>
          <w:r w:rsidDel="007D4307">
            <w:rPr>
              <w:rFonts w:ascii="Times New Roman" w:hAnsi="Times New Roman"/>
              <w:noProof/>
              <w:lang w:val="en-CA"/>
            </w:rPr>
            <w:delText xml:space="preserve">, </w:delText>
          </w:r>
          <w:r w:rsidDel="007D4307">
            <w:rPr>
              <w:rFonts w:ascii="Times New Roman" w:hAnsi="Times New Roman"/>
              <w:noProof/>
              <w:lang w:val="en-CA"/>
            </w:rPr>
            <w:fldChar w:fldCharType="begin"/>
          </w:r>
          <w:r w:rsidDel="007D4307">
            <w:rPr>
              <w:rFonts w:ascii="Times New Roman" w:hAnsi="Times New Roman"/>
              <w:noProof/>
              <w:lang w:val="en-CA"/>
            </w:rPr>
            <w:delInstrText xml:space="preserve"> HYPERLINK \l "_ENREF_62" \o "Ammar, 2015 #140" </w:delInstrText>
          </w:r>
          <w:r w:rsidDel="007D4307">
            <w:rPr>
              <w:rFonts w:ascii="Times New Roman" w:hAnsi="Times New Roman"/>
              <w:noProof/>
              <w:lang w:val="en-CA"/>
            </w:rPr>
            <w:fldChar w:fldCharType="separate"/>
          </w:r>
          <w:r w:rsidDel="007D4307">
            <w:rPr>
              <w:rFonts w:ascii="Times New Roman" w:hAnsi="Times New Roman"/>
              <w:noProof/>
              <w:lang w:val="en-CA"/>
            </w:rPr>
            <w:delText>62-64</w:delText>
          </w:r>
          <w:r w:rsidDel="007D4307">
            <w:rPr>
              <w:rFonts w:ascii="Times New Roman" w:hAnsi="Times New Roman"/>
              <w:noProof/>
              <w:lang w:val="en-CA"/>
            </w:rPr>
            <w:fldChar w:fldCharType="end"/>
          </w:r>
          <w:r w:rsidDel="007D4307">
            <w:rPr>
              <w:rFonts w:ascii="Times New Roman" w:hAnsi="Times New Roman"/>
              <w:noProof/>
              <w:lang w:val="en-CA"/>
            </w:rPr>
            <w:delText>]</w:delText>
          </w:r>
          <w:r w:rsidRPr="0078486C" w:rsidDel="007D4307">
            <w:rPr>
              <w:rFonts w:ascii="Times New Roman" w:hAnsi="Times New Roman"/>
              <w:lang w:val="en-CA"/>
            </w:rPr>
            <w:fldChar w:fldCharType="end"/>
          </w:r>
          <w:r w:rsidRPr="0078486C" w:rsidDel="007D4307">
            <w:rPr>
              <w:rFonts w:ascii="Times New Roman" w:hAnsi="Times New Roman"/>
            </w:rPr>
            <w:delText xml:space="preserve">. </w:delText>
          </w:r>
        </w:del>
      </w:ins>
    </w:p>
    <w:p w14:paraId="60191D8C" w14:textId="77777777" w:rsidR="00F33643" w:rsidRDefault="00F33643" w:rsidP="00F33643">
      <w:pPr>
        <w:tabs>
          <w:tab w:val="left" w:pos="900"/>
        </w:tabs>
        <w:spacing w:line="480" w:lineRule="auto"/>
        <w:ind w:left="60"/>
        <w:jc w:val="both"/>
        <w:rPr>
          <w:ins w:id="9615" w:author="Nasser Mustafa" w:date="2018-09-05T00:07:00Z"/>
          <w:rFonts w:ascii="Times New Roman" w:hAnsi="Times New Roman"/>
        </w:rPr>
      </w:pPr>
      <w:ins w:id="9616" w:author="Nasser Mustafa" w:date="2018-09-05T00:07:00Z">
        <w:r w:rsidRPr="0078486C">
          <w:rPr>
            <w:rFonts w:ascii="Times New Roman" w:hAnsi="Times New Roman"/>
          </w:rPr>
          <w:t xml:space="preserve">Third, </w:t>
        </w:r>
        <w:r>
          <w:rPr>
            <w:rFonts w:ascii="Times New Roman" w:hAnsi="Times New Roman"/>
          </w:rPr>
          <w:t xml:space="preserve">we classified </w:t>
        </w:r>
        <w:r w:rsidRPr="0078486C">
          <w:rPr>
            <w:rFonts w:ascii="Times New Roman" w:hAnsi="Times New Roman"/>
          </w:rPr>
          <w:t>the retrieved articles based on their relevance to the problem domain. This was achieved in two steps: the first step is to remove unrelated articles by scanning the title of each retrieved article and exclude out of context articles. In the second step, we considered only articles that come from authenticated sources such as journals, conferences, and edited scientific books. These two steps reduce the threats to conclusion validity since we want to prevent any unwanted article from being included in our review.</w:t>
        </w:r>
      </w:ins>
    </w:p>
    <w:p w14:paraId="3E8F802A" w14:textId="77777777" w:rsidR="00F33643" w:rsidRDefault="00F33643" w:rsidP="00F33643">
      <w:pPr>
        <w:tabs>
          <w:tab w:val="left" w:pos="900"/>
        </w:tabs>
        <w:spacing w:line="480" w:lineRule="auto"/>
        <w:ind w:left="60"/>
        <w:jc w:val="both"/>
        <w:rPr>
          <w:ins w:id="9617" w:author="Nasser Mustafa" w:date="2018-09-05T00:07:00Z"/>
          <w:rFonts w:ascii="Times New Roman" w:hAnsi="Times New Roman"/>
        </w:rPr>
      </w:pPr>
      <w:ins w:id="9618" w:author="Nasser Mustafa" w:date="2018-09-05T00:07:00Z">
        <w:r>
          <w:rPr>
            <w:rFonts w:ascii="Times New Roman" w:hAnsi="Times New Roman"/>
          </w:rPr>
          <w:t>With respect to external threats to validity, we limited our literature review for publications until 2016 which is the date of conducting the review, however, there might by some traceability related publications that might appear after this date. In such case, the findings of these publications were not considered in our research.</w:t>
        </w:r>
      </w:ins>
    </w:p>
    <w:p w14:paraId="2234B236" w14:textId="2B0A3657" w:rsidR="00F33643" w:rsidRPr="0078486C" w:rsidRDefault="00F33643" w:rsidP="00F33643">
      <w:pPr>
        <w:tabs>
          <w:tab w:val="left" w:pos="900"/>
        </w:tabs>
        <w:spacing w:line="480" w:lineRule="auto"/>
        <w:ind w:left="60"/>
        <w:jc w:val="both"/>
        <w:rPr>
          <w:ins w:id="9619" w:author="Nasser Mustafa" w:date="2018-09-05T00:07:00Z"/>
          <w:rFonts w:ascii="Times New Roman" w:hAnsi="Times New Roman"/>
        </w:rPr>
      </w:pPr>
      <w:ins w:id="9620" w:author="Nasser Mustafa" w:date="2018-09-05T00:07:00Z">
        <w:r>
          <w:rPr>
            <w:rFonts w:ascii="Times New Roman" w:hAnsi="Times New Roman"/>
          </w:rPr>
          <w:t xml:space="preserve">Finally, we mitigate internal threats to validity in our literature review by conducting an online traceability survey in order to supporting our findings. The survey focuses on getting a feedback from industry about traceability tools and traceability practices. Chapter </w:t>
        </w:r>
        <w:r>
          <w:rPr>
            <w:rFonts w:ascii="Times New Roman" w:hAnsi="Times New Roman"/>
          </w:rPr>
          <w:fldChar w:fldCharType="begin"/>
        </w:r>
        <w:r>
          <w:rPr>
            <w:rFonts w:ascii="Times New Roman" w:hAnsi="Times New Roman"/>
          </w:rPr>
          <w:instrText xml:space="preserve"> REF _Ref513497858 \r \h </w:instrText>
        </w:r>
      </w:ins>
      <w:r>
        <w:rPr>
          <w:rFonts w:ascii="Times New Roman" w:hAnsi="Times New Roman"/>
        </w:rPr>
      </w:r>
      <w:ins w:id="9621" w:author="Nasser Mustafa" w:date="2018-09-05T00:07:00Z">
        <w:r>
          <w:rPr>
            <w:rFonts w:ascii="Times New Roman" w:hAnsi="Times New Roman"/>
          </w:rPr>
          <w:fldChar w:fldCharType="separate"/>
        </w:r>
      </w:ins>
      <w:ins w:id="9622" w:author="Nasser Mustafa [2]" w:date="2018-09-26T11:08:00Z">
        <w:r w:rsidR="00047800">
          <w:rPr>
            <w:rFonts w:ascii="Times New Roman" w:hAnsi="Times New Roman"/>
          </w:rPr>
          <w:t>6</w:t>
        </w:r>
      </w:ins>
      <w:ins w:id="9623" w:author="Nasser Mustafa" w:date="2018-09-05T00:07:00Z">
        <w:r>
          <w:rPr>
            <w:rFonts w:ascii="Times New Roman" w:hAnsi="Times New Roman"/>
          </w:rPr>
          <w:fldChar w:fldCharType="end"/>
        </w:r>
        <w:r>
          <w:rPr>
            <w:rFonts w:ascii="Times New Roman" w:hAnsi="Times New Roman"/>
          </w:rPr>
          <w:t xml:space="preserve"> provides details about our traceability survey.</w:t>
        </w:r>
      </w:ins>
    </w:p>
    <w:p w14:paraId="5AA58B1F" w14:textId="77777777" w:rsidR="00F33643" w:rsidRPr="00C67C7F" w:rsidRDefault="00F33643" w:rsidP="00F33643">
      <w:pPr>
        <w:tabs>
          <w:tab w:val="left" w:pos="900"/>
        </w:tabs>
        <w:spacing w:line="480" w:lineRule="auto"/>
        <w:jc w:val="both"/>
        <w:rPr>
          <w:ins w:id="9624" w:author="Nasser Mustafa" w:date="2018-09-05T00:07:00Z"/>
          <w:rFonts w:ascii="Times New Roman" w:hAnsi="Times New Roman"/>
        </w:rPr>
      </w:pPr>
      <w:ins w:id="9625" w:author="Nasser Mustafa" w:date="2018-09-05T00:07:00Z">
        <w:r w:rsidRPr="00C67C7F">
          <w:rPr>
            <w:rFonts w:ascii="Times New Roman" w:hAnsi="Times New Roman"/>
          </w:rPr>
          <w:t xml:space="preserve">To conclude, we try to alleviate the threats to validity in the literature review in five ways: a) construct a search string that can retrieve articles related to traceability, b) search the major libraries in computer science and engineering, c) exclude the out of context articles, d) allow only peered-review articles, and e) conduct a survey about traceability practices and traceability tool which will be described next.   </w:t>
        </w:r>
      </w:ins>
    </w:p>
    <w:p w14:paraId="1BD7055F" w14:textId="77777777" w:rsidR="00F33643" w:rsidRPr="00C67C7F" w:rsidRDefault="00F33643" w:rsidP="00F33643">
      <w:pPr>
        <w:pStyle w:val="Style6"/>
        <w:tabs>
          <w:tab w:val="left" w:pos="900"/>
        </w:tabs>
        <w:spacing w:line="480" w:lineRule="auto"/>
        <w:ind w:left="540" w:hanging="450"/>
        <w:jc w:val="both"/>
        <w:rPr>
          <w:ins w:id="9626" w:author="Nasser Mustafa" w:date="2018-09-05T00:07:00Z"/>
        </w:rPr>
      </w:pPr>
      <w:bookmarkStart w:id="9627" w:name="_Toc525737392"/>
      <w:ins w:id="9628" w:author="Nasser Mustafa" w:date="2018-09-05T00:07:00Z">
        <w:r w:rsidRPr="00C67C7F">
          <w:t>Mitigating the Threats to the Validity of the Survey</w:t>
        </w:r>
        <w:bookmarkEnd w:id="9627"/>
        <w:r w:rsidRPr="00C67C7F">
          <w:t xml:space="preserve">   </w:t>
        </w:r>
      </w:ins>
    </w:p>
    <w:p w14:paraId="22F5D093" w14:textId="7CCABDC4" w:rsidR="00F33643" w:rsidRPr="00C67C7F" w:rsidRDefault="00F33643" w:rsidP="00F33643">
      <w:pPr>
        <w:tabs>
          <w:tab w:val="left" w:pos="900"/>
        </w:tabs>
        <w:spacing w:line="480" w:lineRule="auto"/>
        <w:jc w:val="both"/>
        <w:rPr>
          <w:ins w:id="9629" w:author="Nasser Mustafa" w:date="2018-09-05T00:07:00Z"/>
          <w:rFonts w:ascii="Times New Roman" w:hAnsi="Times New Roman"/>
        </w:rPr>
      </w:pPr>
      <w:ins w:id="9630" w:author="Nasser Mustafa" w:date="2018-09-05T00:07:00Z">
        <w:r w:rsidRPr="00C67C7F">
          <w:rPr>
            <w:rFonts w:ascii="Times New Roman" w:hAnsi="Times New Roman"/>
          </w:rPr>
          <w:t xml:space="preserve">The purpose of conducting the survey is to get feedback from professionals in industry about their traceability practices and traceability tools. </w:t>
        </w:r>
      </w:ins>
      <w:ins w:id="9631" w:author="Nasser Mustafa [2]" w:date="2018-09-17T08:11:00Z">
        <w:r w:rsidR="008165E1" w:rsidRPr="00E178EE">
          <w:rPr>
            <w:rFonts w:ascii="Times New Roman" w:hAnsi="Times New Roman"/>
            <w:highlight w:val="yellow"/>
            <w:rPrChange w:id="9632" w:author="Nasser Mustafa [2]" w:date="2018-09-17T08:23:00Z">
              <w:rPr>
                <w:rFonts w:ascii="Times New Roman" w:hAnsi="Times New Roman"/>
              </w:rPr>
            </w:rPrChange>
          </w:rPr>
          <w:t xml:space="preserve">We </w:t>
        </w:r>
      </w:ins>
      <w:ins w:id="9633" w:author="Nasser Mustafa [2]" w:date="2018-09-17T08:12:00Z">
        <w:r w:rsidR="008165E1" w:rsidRPr="00E178EE">
          <w:rPr>
            <w:rFonts w:ascii="Times New Roman" w:hAnsi="Times New Roman"/>
            <w:highlight w:val="yellow"/>
            <w:rPrChange w:id="9634" w:author="Nasser Mustafa [2]" w:date="2018-09-17T08:23:00Z">
              <w:rPr>
                <w:rFonts w:ascii="Times New Roman" w:hAnsi="Times New Roman"/>
              </w:rPr>
            </w:rPrChange>
          </w:rPr>
          <w:t>incorporate</w:t>
        </w:r>
      </w:ins>
      <w:ins w:id="9635" w:author="Nasser Mustafa [2]" w:date="2018-09-17T08:13:00Z">
        <w:r w:rsidR="008165E1" w:rsidRPr="00E178EE">
          <w:rPr>
            <w:rFonts w:ascii="Times New Roman" w:hAnsi="Times New Roman"/>
            <w:highlight w:val="yellow"/>
            <w:rPrChange w:id="9636" w:author="Nasser Mustafa [2]" w:date="2018-09-17T08:23:00Z">
              <w:rPr>
                <w:rFonts w:ascii="Times New Roman" w:hAnsi="Times New Roman"/>
              </w:rPr>
            </w:rPrChange>
          </w:rPr>
          <w:t xml:space="preserve"> our findings from the </w:t>
        </w:r>
      </w:ins>
      <w:ins w:id="9637" w:author="Nasser Mustafa [2]" w:date="2018-09-17T08:14:00Z">
        <w:r w:rsidR="008165E1" w:rsidRPr="00E178EE">
          <w:rPr>
            <w:rFonts w:ascii="Times New Roman" w:hAnsi="Times New Roman"/>
            <w:highlight w:val="yellow"/>
            <w:rPrChange w:id="9638" w:author="Nasser Mustafa [2]" w:date="2018-09-17T08:23:00Z">
              <w:rPr>
                <w:rFonts w:ascii="Times New Roman" w:hAnsi="Times New Roman"/>
              </w:rPr>
            </w:rPrChange>
          </w:rPr>
          <w:t xml:space="preserve">systematic </w:t>
        </w:r>
      </w:ins>
      <w:ins w:id="9639" w:author="Nasser Mustafa [2]" w:date="2018-09-17T08:13:00Z">
        <w:r w:rsidR="008165E1" w:rsidRPr="00E178EE">
          <w:rPr>
            <w:rFonts w:ascii="Times New Roman" w:hAnsi="Times New Roman"/>
            <w:highlight w:val="yellow"/>
            <w:rPrChange w:id="9640" w:author="Nasser Mustafa [2]" w:date="2018-09-17T08:23:00Z">
              <w:rPr>
                <w:rFonts w:ascii="Times New Roman" w:hAnsi="Times New Roman"/>
              </w:rPr>
            </w:rPrChange>
          </w:rPr>
          <w:t>literature review</w:t>
        </w:r>
      </w:ins>
      <w:ins w:id="9641" w:author="Nasser Mustafa [2]" w:date="2018-09-17T08:15:00Z">
        <w:r w:rsidR="008165E1" w:rsidRPr="00E178EE">
          <w:rPr>
            <w:rFonts w:ascii="Times New Roman" w:hAnsi="Times New Roman"/>
            <w:highlight w:val="yellow"/>
            <w:rPrChange w:id="9642" w:author="Nasser Mustafa [2]" w:date="2018-09-17T08:23:00Z">
              <w:rPr>
                <w:rFonts w:ascii="Times New Roman" w:hAnsi="Times New Roman"/>
              </w:rPr>
            </w:rPrChange>
          </w:rPr>
          <w:t xml:space="preserve"> </w:t>
        </w:r>
      </w:ins>
      <w:ins w:id="9643" w:author="Nasser Mustafa [2]" w:date="2018-09-17T08:13:00Z">
        <w:r w:rsidR="008165E1" w:rsidRPr="00E178EE">
          <w:rPr>
            <w:rFonts w:ascii="Times New Roman" w:hAnsi="Times New Roman"/>
            <w:highlight w:val="yellow"/>
            <w:rPrChange w:id="9644" w:author="Nasser Mustafa [2]" w:date="2018-09-17T08:23:00Z">
              <w:rPr>
                <w:rFonts w:ascii="Times New Roman" w:hAnsi="Times New Roman"/>
              </w:rPr>
            </w:rPrChange>
          </w:rPr>
          <w:fldChar w:fldCharType="begin" w:fldLock="1"/>
        </w:r>
      </w:ins>
      <w:r w:rsidR="00B050F0">
        <w:rPr>
          <w:rFonts w:ascii="Times New Roman" w:hAnsi="Times New Roman"/>
          <w:highlight w:val="yellow"/>
        </w:rPr>
        <w:instrText>ADDIN CSL_CITATION {"citationItems":[{"id":"ITEM-1","itemData":{"author":[{"dropping-particle":"","family":"Mustafa","given":"Nasser","non-dropping-particle":"","parse-names":false,"suffix":""},{"dropping-particle":"","family":"Labiche","given":"Yvan","non-dropping-particle":"","parse-names":false,"suffix":""}],"container-title":"IEEE International Computers, Software &amp; Applications Conference","id":"ITEM-1","issued":{"date-parts":[["2017"]]},"publisher-place":"Italy","title":"The Need for Traceability in Heterogeneous Systems: A systematic literature review","type":"article"},"uris":["http://www.mendeley.com/documents/?uuid=c6f18ee7-d16d-4230-8cc2-61a09b294378"]}],"mendeley":{"formattedCitation":"[113]","plainTextFormattedCitation":"[113]","previouslyFormattedCitation":"[113]"},"properties":{"noteIndex":0},"schema":"https://github.com/citation-style-language/schema/raw/master/csl-citation.json"}</w:instrText>
      </w:r>
      <w:r w:rsidR="008165E1" w:rsidRPr="00E178EE">
        <w:rPr>
          <w:rFonts w:ascii="Times New Roman" w:hAnsi="Times New Roman"/>
          <w:highlight w:val="yellow"/>
          <w:rPrChange w:id="9645" w:author="Nasser Mustafa [2]" w:date="2018-09-17T08:23:00Z">
            <w:rPr>
              <w:rFonts w:ascii="Times New Roman" w:hAnsi="Times New Roman"/>
            </w:rPr>
          </w:rPrChange>
        </w:rPr>
        <w:fldChar w:fldCharType="separate"/>
      </w:r>
      <w:r w:rsidR="00627C91" w:rsidRPr="00627C91">
        <w:rPr>
          <w:rFonts w:ascii="Times New Roman" w:hAnsi="Times New Roman"/>
          <w:noProof/>
          <w:highlight w:val="yellow"/>
        </w:rPr>
        <w:t>[113]</w:t>
      </w:r>
      <w:ins w:id="9646" w:author="Nasser Mustafa [2]" w:date="2018-09-17T08:13:00Z">
        <w:r w:rsidR="008165E1" w:rsidRPr="00E178EE">
          <w:rPr>
            <w:rFonts w:ascii="Times New Roman" w:hAnsi="Times New Roman"/>
            <w:highlight w:val="yellow"/>
            <w:rPrChange w:id="9647" w:author="Nasser Mustafa [2]" w:date="2018-09-17T08:23:00Z">
              <w:rPr>
                <w:rFonts w:ascii="Times New Roman" w:hAnsi="Times New Roman"/>
              </w:rPr>
            </w:rPrChange>
          </w:rPr>
          <w:fldChar w:fldCharType="end"/>
        </w:r>
        <w:r w:rsidR="008165E1" w:rsidRPr="00E178EE">
          <w:rPr>
            <w:rFonts w:ascii="Times New Roman" w:hAnsi="Times New Roman"/>
            <w:highlight w:val="yellow"/>
            <w:rPrChange w:id="9648" w:author="Nasser Mustafa [2]" w:date="2018-09-17T08:23:00Z">
              <w:rPr>
                <w:rFonts w:ascii="Times New Roman" w:hAnsi="Times New Roman"/>
              </w:rPr>
            </w:rPrChange>
          </w:rPr>
          <w:t xml:space="preserve"> </w:t>
        </w:r>
      </w:ins>
      <w:ins w:id="9649" w:author="Nasser Mustafa [2]" w:date="2018-09-17T08:12:00Z">
        <w:r w:rsidR="008165E1" w:rsidRPr="00E178EE">
          <w:rPr>
            <w:rFonts w:ascii="Times New Roman" w:hAnsi="Times New Roman"/>
            <w:highlight w:val="yellow"/>
            <w:rPrChange w:id="9650" w:author="Nasser Mustafa [2]" w:date="2018-09-17T08:23:00Z">
              <w:rPr>
                <w:rFonts w:ascii="Times New Roman" w:hAnsi="Times New Roman"/>
              </w:rPr>
            </w:rPrChange>
          </w:rPr>
          <w:t xml:space="preserve"> </w:t>
        </w:r>
      </w:ins>
      <w:ins w:id="9651" w:author="Nasser Mustafa [2]" w:date="2018-09-17T08:14:00Z">
        <w:r w:rsidR="008165E1" w:rsidRPr="00E178EE">
          <w:rPr>
            <w:rFonts w:ascii="Times New Roman" w:hAnsi="Times New Roman"/>
            <w:highlight w:val="yellow"/>
            <w:rPrChange w:id="9652" w:author="Nasser Mustafa [2]" w:date="2018-09-17T08:23:00Z">
              <w:rPr>
                <w:rFonts w:ascii="Times New Roman" w:hAnsi="Times New Roman"/>
              </w:rPr>
            </w:rPrChange>
          </w:rPr>
          <w:t xml:space="preserve">and the need of our industrial partner at CAE </w:t>
        </w:r>
        <w:r w:rsidR="008165E1" w:rsidRPr="00E178EE">
          <w:rPr>
            <w:rFonts w:ascii="Times New Roman" w:hAnsi="Times New Roman"/>
            <w:highlight w:val="yellow"/>
            <w:rPrChange w:id="9653" w:author="Nasser Mustafa [2]" w:date="2018-09-17T08:23:00Z">
              <w:rPr>
                <w:rFonts w:ascii="Times New Roman" w:hAnsi="Times New Roman"/>
              </w:rPr>
            </w:rPrChange>
          </w:rPr>
          <w:fldChar w:fldCharType="begin" w:fldLock="1"/>
        </w:r>
      </w:ins>
      <w:r w:rsidR="00B050F0">
        <w:rPr>
          <w:rFonts w:ascii="Times New Roman" w:hAnsi="Times New Roman"/>
          <w:highlight w:val="yellow"/>
        </w:rPr>
        <w:instrText>ADDIN CSL_CITATION {"citationItems":[{"id":"ITEM-1","itemData":{"URL":"http://www.cae.com/","author":[{"dropping-particle":"","family":"CAE","given":"","non-dropping-particle":"","parse-names":false,"suffix":""}],"id":"ITEM-1","issue":"Jan ","issued":{"date-parts":[["2017"]]},"title":"Canadian Aviation Electronics","type":"webpage","volume":"2016"},"uris":["http://www.mendeley.com/documents/?uuid=92c5daf4-6e58-4204-8d48-c156b43a3bbd"]}],"mendeley":{"formattedCitation":"[144]","plainTextFormattedCitation":"[144]","previouslyFormattedCitation":"[143]"},"properties":{"noteIndex":0},"schema":"https://github.com/citation-style-language/schema/raw/master/csl-citation.json"}</w:instrText>
      </w:r>
      <w:r w:rsidR="008165E1" w:rsidRPr="00E178EE">
        <w:rPr>
          <w:rFonts w:ascii="Times New Roman" w:hAnsi="Times New Roman"/>
          <w:highlight w:val="yellow"/>
          <w:rPrChange w:id="9654" w:author="Nasser Mustafa [2]" w:date="2018-09-17T08:23:00Z">
            <w:rPr>
              <w:rFonts w:ascii="Times New Roman" w:hAnsi="Times New Roman"/>
            </w:rPr>
          </w:rPrChange>
        </w:rPr>
        <w:fldChar w:fldCharType="separate"/>
      </w:r>
      <w:r w:rsidR="00B050F0" w:rsidRPr="00B050F0">
        <w:rPr>
          <w:rFonts w:ascii="Times New Roman" w:hAnsi="Times New Roman"/>
          <w:noProof/>
          <w:highlight w:val="yellow"/>
        </w:rPr>
        <w:t>[144]</w:t>
      </w:r>
      <w:ins w:id="9655" w:author="Nasser Mustafa [2]" w:date="2018-09-17T08:14:00Z">
        <w:r w:rsidR="008165E1" w:rsidRPr="00E178EE">
          <w:rPr>
            <w:rFonts w:ascii="Times New Roman" w:hAnsi="Times New Roman"/>
            <w:highlight w:val="yellow"/>
            <w:rPrChange w:id="9656" w:author="Nasser Mustafa [2]" w:date="2018-09-17T08:23:00Z">
              <w:rPr>
                <w:rFonts w:ascii="Times New Roman" w:hAnsi="Times New Roman"/>
              </w:rPr>
            </w:rPrChange>
          </w:rPr>
          <w:fldChar w:fldCharType="end"/>
        </w:r>
      </w:ins>
      <w:ins w:id="9657" w:author="Nasser Mustafa" w:date="2018-09-05T00:07:00Z">
        <w:del w:id="9658" w:author="Nasser Mustafa [2]" w:date="2018-09-17T08:14:00Z">
          <w:r w:rsidRPr="00E178EE" w:rsidDel="008165E1">
            <w:rPr>
              <w:rFonts w:ascii="Times New Roman" w:hAnsi="Times New Roman"/>
              <w:highlight w:val="yellow"/>
              <w:rPrChange w:id="9659" w:author="Nasser Mustafa [2]" w:date="2018-09-17T08:23:00Z">
                <w:rPr>
                  <w:rFonts w:ascii="Times New Roman" w:hAnsi="Times New Roman"/>
                </w:rPr>
              </w:rPrChange>
            </w:rPr>
            <w:delText>According</w:delText>
          </w:r>
        </w:del>
        <w:r w:rsidRPr="00E178EE">
          <w:rPr>
            <w:rFonts w:ascii="Times New Roman" w:hAnsi="Times New Roman"/>
            <w:highlight w:val="yellow"/>
            <w:rPrChange w:id="9660" w:author="Nasser Mustafa [2]" w:date="2018-09-17T08:23:00Z">
              <w:rPr>
                <w:rFonts w:ascii="Times New Roman" w:hAnsi="Times New Roman"/>
              </w:rPr>
            </w:rPrChange>
          </w:rPr>
          <w:t xml:space="preserve"> </w:t>
        </w:r>
      </w:ins>
      <w:ins w:id="9661" w:author="Nasser Mustafa [2]" w:date="2018-09-17T08:15:00Z">
        <w:r w:rsidR="008165E1" w:rsidRPr="00E178EE">
          <w:rPr>
            <w:rFonts w:ascii="Times New Roman" w:hAnsi="Times New Roman"/>
            <w:highlight w:val="yellow"/>
            <w:rPrChange w:id="9662" w:author="Nasser Mustafa [2]" w:date="2018-09-17T08:23:00Z">
              <w:rPr>
                <w:rFonts w:ascii="Times New Roman" w:hAnsi="Times New Roman"/>
              </w:rPr>
            </w:rPrChange>
          </w:rPr>
          <w:t xml:space="preserve">in </w:t>
        </w:r>
      </w:ins>
      <w:ins w:id="9663" w:author="Nasser Mustafa [2]" w:date="2018-09-21T17:02:00Z">
        <w:r w:rsidR="00F16E02">
          <w:rPr>
            <w:rFonts w:ascii="Times New Roman" w:hAnsi="Times New Roman"/>
            <w:highlight w:val="yellow"/>
          </w:rPr>
          <w:t>constructing</w:t>
        </w:r>
      </w:ins>
      <w:ins w:id="9664" w:author="Nasser Mustafa [2]" w:date="2018-09-17T08:15:00Z">
        <w:r w:rsidR="008165E1" w:rsidRPr="00E178EE">
          <w:rPr>
            <w:rFonts w:ascii="Times New Roman" w:hAnsi="Times New Roman"/>
            <w:highlight w:val="yellow"/>
            <w:rPrChange w:id="9665" w:author="Nasser Mustafa [2]" w:date="2018-09-17T08:23:00Z">
              <w:rPr>
                <w:rFonts w:ascii="Times New Roman" w:hAnsi="Times New Roman"/>
              </w:rPr>
            </w:rPrChange>
          </w:rPr>
          <w:t xml:space="preserve"> the survey questions. The </w:t>
        </w:r>
      </w:ins>
      <w:ins w:id="9666" w:author="Nasser Mustafa [2]" w:date="2018-09-21T17:03:00Z">
        <w:r w:rsidR="00F16E02">
          <w:rPr>
            <w:rFonts w:ascii="Times New Roman" w:hAnsi="Times New Roman"/>
            <w:highlight w:val="yellow"/>
          </w:rPr>
          <w:t xml:space="preserve">aim of the </w:t>
        </w:r>
      </w:ins>
      <w:ins w:id="9667" w:author="Nasser Mustafa [2]" w:date="2018-09-17T08:15:00Z">
        <w:r w:rsidR="008165E1" w:rsidRPr="00E178EE">
          <w:rPr>
            <w:rFonts w:ascii="Times New Roman" w:hAnsi="Times New Roman"/>
            <w:highlight w:val="yellow"/>
            <w:rPrChange w:id="9668" w:author="Nasser Mustafa [2]" w:date="2018-09-17T08:23:00Z">
              <w:rPr>
                <w:rFonts w:ascii="Times New Roman" w:hAnsi="Times New Roman"/>
              </w:rPr>
            </w:rPrChange>
          </w:rPr>
          <w:t xml:space="preserve">questions </w:t>
        </w:r>
      </w:ins>
      <w:ins w:id="9669" w:author="Nasser Mustafa [2]" w:date="2018-09-21T17:03:00Z">
        <w:r w:rsidR="00F16E02">
          <w:rPr>
            <w:rFonts w:ascii="Times New Roman" w:hAnsi="Times New Roman"/>
            <w:highlight w:val="yellow"/>
          </w:rPr>
          <w:t>is to understand the</w:t>
        </w:r>
      </w:ins>
      <w:ins w:id="9670" w:author="Nasser Mustafa [2]" w:date="2018-09-17T08:16:00Z">
        <w:r w:rsidR="008165E1" w:rsidRPr="00E178EE">
          <w:rPr>
            <w:rFonts w:ascii="Times New Roman" w:hAnsi="Times New Roman"/>
            <w:highlight w:val="yellow"/>
            <w:rPrChange w:id="9671" w:author="Nasser Mustafa [2]" w:date="2018-09-17T08:23:00Z">
              <w:rPr>
                <w:rFonts w:ascii="Times New Roman" w:hAnsi="Times New Roman"/>
              </w:rPr>
            </w:rPrChange>
          </w:rPr>
          <w:t xml:space="preserve"> </w:t>
        </w:r>
      </w:ins>
      <w:ins w:id="9672" w:author="Nasser Mustafa [2]" w:date="2018-09-17T08:17:00Z">
        <w:r w:rsidR="008165E1" w:rsidRPr="00E178EE">
          <w:rPr>
            <w:rFonts w:ascii="Times New Roman" w:hAnsi="Times New Roman"/>
            <w:highlight w:val="yellow"/>
            <w:rPrChange w:id="9673" w:author="Nasser Mustafa [2]" w:date="2018-09-17T08:23:00Z">
              <w:rPr>
                <w:rFonts w:ascii="Times New Roman" w:hAnsi="Times New Roman"/>
              </w:rPr>
            </w:rPrChange>
          </w:rPr>
          <w:t xml:space="preserve">drawbacks of existing </w:t>
        </w:r>
      </w:ins>
      <w:ins w:id="9674" w:author="Nasser Mustafa [2]" w:date="2018-09-17T08:18:00Z">
        <w:r w:rsidR="008165E1" w:rsidRPr="00E178EE">
          <w:rPr>
            <w:rFonts w:ascii="Times New Roman" w:hAnsi="Times New Roman"/>
            <w:highlight w:val="yellow"/>
            <w:rPrChange w:id="9675" w:author="Nasser Mustafa [2]" w:date="2018-09-17T08:23:00Z">
              <w:rPr>
                <w:rFonts w:ascii="Times New Roman" w:hAnsi="Times New Roman"/>
              </w:rPr>
            </w:rPrChange>
          </w:rPr>
          <w:t xml:space="preserve">traceability </w:t>
        </w:r>
      </w:ins>
      <w:ins w:id="9676" w:author="Nasser Mustafa [2]" w:date="2018-09-17T08:17:00Z">
        <w:r w:rsidR="008165E1" w:rsidRPr="00E178EE">
          <w:rPr>
            <w:rFonts w:ascii="Times New Roman" w:hAnsi="Times New Roman"/>
            <w:highlight w:val="yellow"/>
            <w:rPrChange w:id="9677" w:author="Nasser Mustafa [2]" w:date="2018-09-17T08:23:00Z">
              <w:rPr>
                <w:rFonts w:ascii="Times New Roman" w:hAnsi="Times New Roman"/>
              </w:rPr>
            </w:rPrChange>
          </w:rPr>
          <w:t>tool</w:t>
        </w:r>
      </w:ins>
      <w:ins w:id="9678" w:author="Nasser Mustafa [2]" w:date="2018-09-17T08:20:00Z">
        <w:r w:rsidR="008165E1" w:rsidRPr="00E178EE">
          <w:rPr>
            <w:rFonts w:ascii="Times New Roman" w:hAnsi="Times New Roman"/>
            <w:highlight w:val="yellow"/>
            <w:rPrChange w:id="9679" w:author="Nasser Mustafa [2]" w:date="2018-09-17T08:23:00Z">
              <w:rPr>
                <w:rFonts w:ascii="Times New Roman" w:hAnsi="Times New Roman"/>
              </w:rPr>
            </w:rPrChange>
          </w:rPr>
          <w:t xml:space="preserve">s, </w:t>
        </w:r>
      </w:ins>
      <w:ins w:id="9680" w:author="Nasser Mustafa [2]" w:date="2018-09-17T08:18:00Z">
        <w:r w:rsidR="008165E1" w:rsidRPr="00E178EE">
          <w:rPr>
            <w:rFonts w:ascii="Times New Roman" w:hAnsi="Times New Roman"/>
            <w:highlight w:val="yellow"/>
            <w:rPrChange w:id="9681" w:author="Nasser Mustafa [2]" w:date="2018-09-17T08:23:00Z">
              <w:rPr>
                <w:rFonts w:ascii="Times New Roman" w:hAnsi="Times New Roman"/>
              </w:rPr>
            </w:rPrChange>
          </w:rPr>
          <w:t xml:space="preserve">the </w:t>
        </w:r>
      </w:ins>
      <w:ins w:id="9682" w:author="Nasser Mustafa [2]" w:date="2018-09-17T08:19:00Z">
        <w:r w:rsidR="008165E1" w:rsidRPr="00E178EE">
          <w:rPr>
            <w:rFonts w:ascii="Times New Roman" w:hAnsi="Times New Roman"/>
            <w:highlight w:val="yellow"/>
            <w:rPrChange w:id="9683" w:author="Nasser Mustafa [2]" w:date="2018-09-17T08:23:00Z">
              <w:rPr>
                <w:rFonts w:ascii="Times New Roman" w:hAnsi="Times New Roman"/>
              </w:rPr>
            </w:rPrChange>
          </w:rPr>
          <w:t xml:space="preserve">types of </w:t>
        </w:r>
      </w:ins>
      <w:ins w:id="9684" w:author="Nasser Mustafa [2]" w:date="2018-09-17T08:20:00Z">
        <w:r w:rsidR="008165E1" w:rsidRPr="00E178EE">
          <w:rPr>
            <w:rFonts w:ascii="Times New Roman" w:hAnsi="Times New Roman"/>
            <w:highlight w:val="yellow"/>
            <w:rPrChange w:id="9685" w:author="Nasser Mustafa [2]" w:date="2018-09-17T08:23:00Z">
              <w:rPr>
                <w:rFonts w:ascii="Times New Roman" w:hAnsi="Times New Roman"/>
              </w:rPr>
            </w:rPrChange>
          </w:rPr>
          <w:t xml:space="preserve">traceable </w:t>
        </w:r>
      </w:ins>
      <w:ins w:id="9686" w:author="Nasser Mustafa [2]" w:date="2018-09-17T08:19:00Z">
        <w:r w:rsidR="008165E1" w:rsidRPr="00E178EE">
          <w:rPr>
            <w:rFonts w:ascii="Times New Roman" w:hAnsi="Times New Roman"/>
            <w:highlight w:val="yellow"/>
            <w:rPrChange w:id="9687" w:author="Nasser Mustafa [2]" w:date="2018-09-17T08:23:00Z">
              <w:rPr>
                <w:rFonts w:ascii="Times New Roman" w:hAnsi="Times New Roman"/>
              </w:rPr>
            </w:rPrChange>
          </w:rPr>
          <w:t>artifacts</w:t>
        </w:r>
      </w:ins>
      <w:ins w:id="9688" w:author="Nasser Mustafa [2]" w:date="2018-09-17T08:20:00Z">
        <w:r w:rsidR="008165E1" w:rsidRPr="00E178EE">
          <w:rPr>
            <w:rFonts w:ascii="Times New Roman" w:hAnsi="Times New Roman"/>
            <w:highlight w:val="yellow"/>
            <w:rPrChange w:id="9689" w:author="Nasser Mustafa [2]" w:date="2018-09-17T08:23:00Z">
              <w:rPr>
                <w:rFonts w:ascii="Times New Roman" w:hAnsi="Times New Roman"/>
              </w:rPr>
            </w:rPrChange>
          </w:rPr>
          <w:t>, and the</w:t>
        </w:r>
      </w:ins>
      <w:ins w:id="9690" w:author="Nasser Mustafa [2]" w:date="2018-09-17T08:21:00Z">
        <w:r w:rsidR="00E178EE" w:rsidRPr="00E178EE">
          <w:rPr>
            <w:rFonts w:ascii="Times New Roman" w:hAnsi="Times New Roman"/>
            <w:highlight w:val="yellow"/>
            <w:rPrChange w:id="9691" w:author="Nasser Mustafa [2]" w:date="2018-09-17T08:23:00Z">
              <w:rPr>
                <w:rFonts w:ascii="Times New Roman" w:hAnsi="Times New Roman"/>
              </w:rPr>
            </w:rPrChange>
          </w:rPr>
          <w:t xml:space="preserve"> types </w:t>
        </w:r>
      </w:ins>
      <w:ins w:id="9692" w:author="Nasser Mustafa [2]" w:date="2018-09-21T17:03:00Z">
        <w:r w:rsidR="00F16E02">
          <w:rPr>
            <w:rFonts w:ascii="Times New Roman" w:hAnsi="Times New Roman"/>
            <w:highlight w:val="yellow"/>
          </w:rPr>
          <w:t xml:space="preserve">and usage </w:t>
        </w:r>
      </w:ins>
      <w:ins w:id="9693" w:author="Nasser Mustafa [2]" w:date="2018-09-17T08:21:00Z">
        <w:r w:rsidR="00E178EE" w:rsidRPr="00E178EE">
          <w:rPr>
            <w:rFonts w:ascii="Times New Roman" w:hAnsi="Times New Roman"/>
            <w:highlight w:val="yellow"/>
            <w:rPrChange w:id="9694" w:author="Nasser Mustafa [2]" w:date="2018-09-17T08:23:00Z">
              <w:rPr>
                <w:rFonts w:ascii="Times New Roman" w:hAnsi="Times New Roman"/>
              </w:rPr>
            </w:rPrChange>
          </w:rPr>
          <w:t>of trace links.</w:t>
        </w:r>
      </w:ins>
      <w:ins w:id="9695" w:author="Nasser Mustafa [2]" w:date="2018-09-17T08:20:00Z">
        <w:r w:rsidR="008165E1" w:rsidRPr="00E178EE">
          <w:rPr>
            <w:rFonts w:ascii="Times New Roman" w:hAnsi="Times New Roman"/>
            <w:highlight w:val="yellow"/>
            <w:rPrChange w:id="9696" w:author="Nasser Mustafa [2]" w:date="2018-09-17T08:23:00Z">
              <w:rPr>
                <w:rFonts w:ascii="Times New Roman" w:hAnsi="Times New Roman"/>
              </w:rPr>
            </w:rPrChange>
          </w:rPr>
          <w:t xml:space="preserve"> </w:t>
        </w:r>
      </w:ins>
      <w:ins w:id="9697" w:author="Nasser Mustafa [2]" w:date="2018-09-17T08:22:00Z">
        <w:r w:rsidR="00E178EE" w:rsidRPr="00E178EE">
          <w:rPr>
            <w:rFonts w:ascii="Times New Roman" w:hAnsi="Times New Roman"/>
            <w:highlight w:val="yellow"/>
            <w:rPrChange w:id="9698" w:author="Nasser Mustafa [2]" w:date="2018-09-17T08:23:00Z">
              <w:rPr>
                <w:rFonts w:ascii="Times New Roman" w:hAnsi="Times New Roman"/>
              </w:rPr>
            </w:rPrChange>
          </w:rPr>
          <w:t xml:space="preserve">In order to support our survey findings, </w:t>
        </w:r>
      </w:ins>
      <w:ins w:id="9699" w:author="Nasser Mustafa" w:date="2018-09-05T00:07:00Z">
        <w:del w:id="9700" w:author="Nasser Mustafa [2]" w:date="2018-09-17T08:17:00Z">
          <w:r w:rsidRPr="00E178EE" w:rsidDel="008165E1">
            <w:rPr>
              <w:rFonts w:ascii="Times New Roman" w:hAnsi="Times New Roman"/>
              <w:highlight w:val="yellow"/>
              <w:rPrChange w:id="9701" w:author="Nasser Mustafa [2]" w:date="2018-09-17T08:23:00Z">
                <w:rPr>
                  <w:rFonts w:ascii="Times New Roman" w:hAnsi="Times New Roman"/>
                </w:rPr>
              </w:rPrChange>
            </w:rPr>
            <w:delText>to our validity strategy</w:delText>
          </w:r>
        </w:del>
        <w:del w:id="9702" w:author="Nasser Mustafa [2]" w:date="2018-09-17T08:21:00Z">
          <w:r w:rsidRPr="00E178EE" w:rsidDel="00E178EE">
            <w:rPr>
              <w:rFonts w:ascii="Times New Roman" w:hAnsi="Times New Roman"/>
              <w:highlight w:val="yellow"/>
              <w:rPrChange w:id="9703" w:author="Nasser Mustafa [2]" w:date="2018-09-17T08:23:00Z">
                <w:rPr>
                  <w:rFonts w:ascii="Times New Roman" w:hAnsi="Times New Roman"/>
                </w:rPr>
              </w:rPrChange>
            </w:rPr>
            <w:delText xml:space="preserve">, </w:delText>
          </w:r>
        </w:del>
        <w:r w:rsidRPr="00E178EE">
          <w:rPr>
            <w:rFonts w:ascii="Times New Roman" w:hAnsi="Times New Roman"/>
            <w:highlight w:val="yellow"/>
            <w:rPrChange w:id="9704" w:author="Nasser Mustafa [2]" w:date="2018-09-17T08:23:00Z">
              <w:rPr>
                <w:rFonts w:ascii="Times New Roman" w:hAnsi="Times New Roman"/>
              </w:rPr>
            </w:rPrChange>
          </w:rPr>
          <w:t>the results of this survey can be compared with results of the literature review</w:t>
        </w:r>
      </w:ins>
      <w:ins w:id="9705" w:author="Nasser Mustafa [2]" w:date="2018-09-21T17:04:00Z">
        <w:r w:rsidR="00F16E02">
          <w:rPr>
            <w:rFonts w:ascii="Times New Roman" w:hAnsi="Times New Roman"/>
            <w:highlight w:val="yellow"/>
          </w:rPr>
          <w:t xml:space="preserve"> and</w:t>
        </w:r>
      </w:ins>
      <w:ins w:id="9706" w:author="Nasser Mustafa [2]" w:date="2018-09-17T08:23:00Z">
        <w:r w:rsidR="00E178EE" w:rsidRPr="00E178EE">
          <w:rPr>
            <w:rFonts w:ascii="Times New Roman" w:hAnsi="Times New Roman"/>
            <w:highlight w:val="yellow"/>
            <w:rPrChange w:id="9707" w:author="Nasser Mustafa [2]" w:date="2018-09-17T08:23:00Z">
              <w:rPr>
                <w:rFonts w:ascii="Times New Roman" w:hAnsi="Times New Roman"/>
              </w:rPr>
            </w:rPrChange>
          </w:rPr>
          <w:t xml:space="preserve"> used further</w:t>
        </w:r>
      </w:ins>
      <w:ins w:id="9708" w:author="Nasser Mustafa" w:date="2018-09-05T00:07:00Z">
        <w:r w:rsidRPr="00E178EE">
          <w:rPr>
            <w:rFonts w:ascii="Times New Roman" w:hAnsi="Times New Roman"/>
            <w:highlight w:val="yellow"/>
            <w:rPrChange w:id="9709" w:author="Nasser Mustafa [2]" w:date="2018-09-17T08:23:00Z">
              <w:rPr>
                <w:rFonts w:ascii="Times New Roman" w:hAnsi="Times New Roman"/>
              </w:rPr>
            </w:rPrChange>
          </w:rPr>
          <w:t xml:space="preserve"> </w:t>
        </w:r>
        <w:del w:id="9710" w:author="Nasser Mustafa [2]" w:date="2018-09-17T08:23:00Z">
          <w:r w:rsidRPr="00E178EE" w:rsidDel="00E178EE">
            <w:rPr>
              <w:rFonts w:ascii="Times New Roman" w:hAnsi="Times New Roman"/>
              <w:highlight w:val="yellow"/>
              <w:rPrChange w:id="9711" w:author="Nasser Mustafa [2]" w:date="2018-09-17T08:23:00Z">
                <w:rPr>
                  <w:rFonts w:ascii="Times New Roman" w:hAnsi="Times New Roman"/>
                </w:rPr>
              </w:rPrChange>
            </w:rPr>
            <w:delText xml:space="preserve">in order </w:delText>
          </w:r>
        </w:del>
        <w:r w:rsidRPr="00E178EE">
          <w:rPr>
            <w:rFonts w:ascii="Times New Roman" w:hAnsi="Times New Roman"/>
            <w:highlight w:val="yellow"/>
            <w:rPrChange w:id="9712" w:author="Nasser Mustafa [2]" w:date="2018-09-17T08:23:00Z">
              <w:rPr>
                <w:rFonts w:ascii="Times New Roman" w:hAnsi="Times New Roman"/>
              </w:rPr>
            </w:rPrChange>
          </w:rPr>
          <w:t xml:space="preserve">to support </w:t>
        </w:r>
        <w:del w:id="9713" w:author="Nasser Mustafa [2]" w:date="2018-09-17T08:23:00Z">
          <w:r w:rsidRPr="00E178EE" w:rsidDel="00E178EE">
            <w:rPr>
              <w:rFonts w:ascii="Times New Roman" w:hAnsi="Times New Roman"/>
              <w:highlight w:val="yellow"/>
              <w:rPrChange w:id="9714" w:author="Nasser Mustafa [2]" w:date="2018-09-17T08:23:00Z">
                <w:rPr>
                  <w:rFonts w:ascii="Times New Roman" w:hAnsi="Times New Roman"/>
                </w:rPr>
              </w:rPrChange>
            </w:rPr>
            <w:delText>our model</w:delText>
          </w:r>
        </w:del>
      </w:ins>
      <w:ins w:id="9715" w:author="Nasser Mustafa [2]" w:date="2018-09-17T08:23:00Z">
        <w:r w:rsidR="00E178EE" w:rsidRPr="00E178EE">
          <w:rPr>
            <w:rFonts w:ascii="Times New Roman" w:hAnsi="Times New Roman"/>
            <w:highlight w:val="yellow"/>
            <w:rPrChange w:id="9716" w:author="Nasser Mustafa [2]" w:date="2018-09-17T08:23:00Z">
              <w:rPr>
                <w:rFonts w:ascii="Times New Roman" w:hAnsi="Times New Roman"/>
              </w:rPr>
            </w:rPrChange>
          </w:rPr>
          <w:t>the</w:t>
        </w:r>
      </w:ins>
      <w:ins w:id="9717" w:author="Nasser Mustafa" w:date="2018-09-05T00:07:00Z">
        <w:r w:rsidRPr="00E178EE">
          <w:rPr>
            <w:rFonts w:ascii="Times New Roman" w:hAnsi="Times New Roman"/>
            <w:highlight w:val="yellow"/>
            <w:rPrChange w:id="9718" w:author="Nasser Mustafa [2]" w:date="2018-09-17T08:23:00Z">
              <w:rPr>
                <w:rFonts w:ascii="Times New Roman" w:hAnsi="Times New Roman"/>
              </w:rPr>
            </w:rPrChange>
          </w:rPr>
          <w:t xml:space="preserve"> design</w:t>
        </w:r>
      </w:ins>
      <w:ins w:id="9719" w:author="Nasser Mustafa [2]" w:date="2018-09-17T08:23:00Z">
        <w:r w:rsidR="00E178EE" w:rsidRPr="00E178EE">
          <w:rPr>
            <w:rFonts w:ascii="Times New Roman" w:hAnsi="Times New Roman"/>
            <w:highlight w:val="yellow"/>
            <w:rPrChange w:id="9720" w:author="Nasser Mustafa [2]" w:date="2018-09-17T08:23:00Z">
              <w:rPr>
                <w:rFonts w:ascii="Times New Roman" w:hAnsi="Times New Roman"/>
              </w:rPr>
            </w:rPrChange>
          </w:rPr>
          <w:t xml:space="preserve"> of our traceability model.</w:t>
        </w:r>
      </w:ins>
      <w:ins w:id="9721" w:author="Nasser Mustafa" w:date="2018-09-05T00:07:00Z">
        <w:del w:id="9722" w:author="Nasser Mustafa [2]" w:date="2018-09-17T08:23:00Z">
          <w:r w:rsidRPr="00C67C7F" w:rsidDel="00E178EE">
            <w:rPr>
              <w:rFonts w:ascii="Times New Roman" w:hAnsi="Times New Roman"/>
            </w:rPr>
            <w:delText xml:space="preserve">. </w:delText>
          </w:r>
        </w:del>
      </w:ins>
    </w:p>
    <w:p w14:paraId="4B4F60AF" w14:textId="77777777" w:rsidR="00F33643" w:rsidRPr="00C67C7F" w:rsidRDefault="00F33643" w:rsidP="00F33643">
      <w:pPr>
        <w:tabs>
          <w:tab w:val="left" w:pos="900"/>
        </w:tabs>
        <w:spacing w:line="480" w:lineRule="auto"/>
        <w:jc w:val="both"/>
        <w:rPr>
          <w:ins w:id="9723" w:author="Nasser Mustafa" w:date="2018-09-05T00:07:00Z"/>
          <w:rFonts w:ascii="Times New Roman" w:hAnsi="Times New Roman"/>
        </w:rPr>
      </w:pPr>
      <w:ins w:id="9724" w:author="Nasser Mustafa" w:date="2018-09-05T00:07:00Z">
        <w:r w:rsidRPr="00C67C7F">
          <w:rPr>
            <w:rFonts w:ascii="Times New Roman" w:hAnsi="Times New Roman"/>
          </w:rPr>
          <w:t xml:space="preserve">Conducting the traceability survey serves more than one purpose; first, it </w:t>
        </w:r>
        <w:r>
          <w:rPr>
            <w:rFonts w:ascii="Times New Roman" w:hAnsi="Times New Roman"/>
          </w:rPr>
          <w:t xml:space="preserve">can support the researcher’s assumptions about the requirements of the traceability model and the taxonomy since </w:t>
        </w:r>
        <w:r w:rsidRPr="00C67C7F">
          <w:rPr>
            <w:rFonts w:ascii="Times New Roman" w:hAnsi="Times New Roman"/>
          </w:rPr>
          <w:t xml:space="preserve">it targets only industrial professional who practice traceability in their work. Second, the results of the survey can provide us with ideas for proposing traceability model requirements. Third, the collected data, and hence, the proposed requirements can provide us with </w:t>
        </w:r>
        <w:r>
          <w:rPr>
            <w:rFonts w:ascii="Times New Roman" w:hAnsi="Times New Roman"/>
          </w:rPr>
          <w:t xml:space="preserve">important </w:t>
        </w:r>
        <w:r w:rsidRPr="00C67C7F">
          <w:rPr>
            <w:rFonts w:ascii="Times New Roman" w:hAnsi="Times New Roman"/>
          </w:rPr>
          <w:t>suggestions for the design of the traceability model and the trace links taxonomy. This means conducting the survey participate in mitigating the validity threats to the abovementioned</w:t>
        </w:r>
        <w:r>
          <w:rPr>
            <w:rFonts w:ascii="Times New Roman" w:hAnsi="Times New Roman"/>
          </w:rPr>
          <w:t>.</w:t>
        </w:r>
        <w:r w:rsidRPr="00C67C7F">
          <w:rPr>
            <w:rFonts w:ascii="Times New Roman" w:hAnsi="Times New Roman"/>
          </w:rPr>
          <w:t xml:space="preserve"> </w:t>
        </w:r>
      </w:ins>
    </w:p>
    <w:p w14:paraId="3F3CE5C7" w14:textId="77777777" w:rsidR="00F33643" w:rsidRPr="00C67C7F" w:rsidRDefault="00F33643" w:rsidP="00F33643">
      <w:pPr>
        <w:tabs>
          <w:tab w:val="left" w:pos="900"/>
        </w:tabs>
        <w:spacing w:line="480" w:lineRule="auto"/>
        <w:jc w:val="both"/>
        <w:rPr>
          <w:ins w:id="9725" w:author="Nasser Mustafa" w:date="2018-09-05T00:07:00Z"/>
          <w:rFonts w:ascii="Times New Roman" w:hAnsi="Times New Roman"/>
        </w:rPr>
      </w:pPr>
      <w:ins w:id="9726" w:author="Nasser Mustafa" w:date="2018-09-05T00:07:00Z">
        <w:r w:rsidRPr="00C67C7F">
          <w:rPr>
            <w:rFonts w:ascii="Times New Roman" w:hAnsi="Times New Roman"/>
          </w:rPr>
          <w:t>However, threats to validity can be questioned also with respect to the survey itself</w:t>
        </w:r>
        <w:r>
          <w:rPr>
            <w:rFonts w:ascii="Times New Roman" w:hAnsi="Times New Roman"/>
          </w:rPr>
          <w:t>.</w:t>
        </w:r>
        <w:r w:rsidRPr="00C67C7F">
          <w:rPr>
            <w:rFonts w:ascii="Times New Roman" w:hAnsi="Times New Roman"/>
          </w:rPr>
          <w:t xml:space="preserve"> The following questions raise concerns about the validity of the survey itself:</w:t>
        </w:r>
      </w:ins>
    </w:p>
    <w:p w14:paraId="1E47D2B8" w14:textId="77777777" w:rsidR="00F33643" w:rsidRPr="00C67C7F" w:rsidRDefault="00F33643" w:rsidP="00F33643">
      <w:pPr>
        <w:pStyle w:val="ListParagraph"/>
        <w:keepNext w:val="0"/>
        <w:numPr>
          <w:ilvl w:val="0"/>
          <w:numId w:val="30"/>
        </w:numPr>
        <w:tabs>
          <w:tab w:val="left" w:pos="900"/>
        </w:tabs>
        <w:spacing w:line="480" w:lineRule="auto"/>
        <w:jc w:val="both"/>
        <w:rPr>
          <w:ins w:id="9727" w:author="Nasser Mustafa" w:date="2018-09-05T00:07:00Z"/>
          <w:rFonts w:ascii="Times New Roman" w:hAnsi="Times New Roman"/>
        </w:rPr>
      </w:pPr>
      <w:ins w:id="9728" w:author="Nasser Mustafa" w:date="2018-09-05T00:07:00Z">
        <w:r w:rsidRPr="00C67C7F">
          <w:rPr>
            <w:rFonts w:ascii="Times New Roman" w:hAnsi="Times New Roman"/>
          </w:rPr>
          <w:t>What is the rationale for using a survey, instead of other data gathering instruments?</w:t>
        </w:r>
      </w:ins>
    </w:p>
    <w:p w14:paraId="446BA500" w14:textId="77777777" w:rsidR="00F33643" w:rsidRPr="00C67C7F" w:rsidRDefault="00F33643" w:rsidP="00F33643">
      <w:pPr>
        <w:pStyle w:val="ListParagraph"/>
        <w:keepNext w:val="0"/>
        <w:numPr>
          <w:ilvl w:val="0"/>
          <w:numId w:val="30"/>
        </w:numPr>
        <w:tabs>
          <w:tab w:val="left" w:pos="900"/>
        </w:tabs>
        <w:spacing w:line="480" w:lineRule="auto"/>
        <w:jc w:val="both"/>
        <w:rPr>
          <w:ins w:id="9729" w:author="Nasser Mustafa" w:date="2018-09-05T00:07:00Z"/>
          <w:rFonts w:ascii="Times New Roman" w:hAnsi="Times New Roman"/>
        </w:rPr>
      </w:pPr>
      <w:ins w:id="9730" w:author="Nasser Mustafa" w:date="2018-09-05T00:07:00Z">
        <w:r w:rsidRPr="00C67C7F">
          <w:rPr>
            <w:rFonts w:ascii="Times New Roman" w:hAnsi="Times New Roman"/>
          </w:rPr>
          <w:t>How are the questions of the survey formulated?</w:t>
        </w:r>
      </w:ins>
    </w:p>
    <w:p w14:paraId="70A5C7C4" w14:textId="77777777" w:rsidR="00F33643" w:rsidRPr="00C67C7F" w:rsidRDefault="00F33643" w:rsidP="00F33643">
      <w:pPr>
        <w:pStyle w:val="ListParagraph"/>
        <w:keepNext w:val="0"/>
        <w:numPr>
          <w:ilvl w:val="0"/>
          <w:numId w:val="30"/>
        </w:numPr>
        <w:tabs>
          <w:tab w:val="left" w:pos="900"/>
        </w:tabs>
        <w:spacing w:line="480" w:lineRule="auto"/>
        <w:jc w:val="both"/>
        <w:rPr>
          <w:ins w:id="9731" w:author="Nasser Mustafa" w:date="2018-09-05T00:07:00Z"/>
          <w:rFonts w:ascii="Times New Roman" w:hAnsi="Times New Roman"/>
        </w:rPr>
      </w:pPr>
      <w:ins w:id="9732" w:author="Nasser Mustafa" w:date="2018-09-05T00:07:00Z">
        <w:r w:rsidRPr="00C67C7F">
          <w:rPr>
            <w:rFonts w:ascii="Times New Roman" w:hAnsi="Times New Roman"/>
          </w:rPr>
          <w:t xml:space="preserve">How the audience of the survey is decided?   </w:t>
        </w:r>
      </w:ins>
    </w:p>
    <w:p w14:paraId="22ED9115" w14:textId="77777777" w:rsidR="00F33643" w:rsidRPr="00C67C7F" w:rsidRDefault="00F33643" w:rsidP="00F33643">
      <w:pPr>
        <w:pStyle w:val="ListParagraph"/>
        <w:keepNext w:val="0"/>
        <w:numPr>
          <w:ilvl w:val="0"/>
          <w:numId w:val="30"/>
        </w:numPr>
        <w:tabs>
          <w:tab w:val="left" w:pos="900"/>
        </w:tabs>
        <w:spacing w:line="480" w:lineRule="auto"/>
        <w:jc w:val="both"/>
        <w:rPr>
          <w:ins w:id="9733" w:author="Nasser Mustafa" w:date="2018-09-05T00:07:00Z"/>
          <w:rFonts w:ascii="Times New Roman" w:hAnsi="Times New Roman"/>
        </w:rPr>
      </w:pPr>
      <w:ins w:id="9734" w:author="Nasser Mustafa" w:date="2018-09-05T00:07:00Z">
        <w:r w:rsidRPr="00C67C7F">
          <w:rPr>
            <w:rFonts w:ascii="Times New Roman" w:hAnsi="Times New Roman"/>
          </w:rPr>
          <w:t>How the participants’ responses impact our model and taxonomy designs?</w:t>
        </w:r>
      </w:ins>
    </w:p>
    <w:p w14:paraId="0EE3953E" w14:textId="77777777" w:rsidR="00F33643" w:rsidRPr="00C67C7F" w:rsidRDefault="00F33643" w:rsidP="00F33643">
      <w:pPr>
        <w:tabs>
          <w:tab w:val="left" w:pos="900"/>
        </w:tabs>
        <w:spacing w:line="480" w:lineRule="auto"/>
        <w:jc w:val="both"/>
        <w:rPr>
          <w:ins w:id="9735" w:author="Nasser Mustafa" w:date="2018-09-05T00:07:00Z"/>
          <w:rFonts w:ascii="Times New Roman" w:hAnsi="Times New Roman"/>
        </w:rPr>
      </w:pPr>
      <w:ins w:id="9736" w:author="Nasser Mustafa" w:date="2018-09-05T00:07:00Z">
        <w:r w:rsidRPr="00C67C7F">
          <w:rPr>
            <w:rFonts w:ascii="Times New Roman" w:hAnsi="Times New Roman"/>
          </w:rPr>
          <w:t xml:space="preserve">Regarding the rationale for choosing the survey, we believe the use of the survey can </w:t>
        </w:r>
        <w:r>
          <w:rPr>
            <w:rFonts w:ascii="Times New Roman" w:hAnsi="Times New Roman"/>
          </w:rPr>
          <w:t xml:space="preserve">help gathering </w:t>
        </w:r>
        <w:r w:rsidRPr="00C67C7F">
          <w:rPr>
            <w:rFonts w:ascii="Times New Roman" w:hAnsi="Times New Roman"/>
          </w:rPr>
          <w:t>qualitative and quantitative data</w:t>
        </w:r>
        <w:r>
          <w:rPr>
            <w:rFonts w:ascii="Times New Roman" w:hAnsi="Times New Roman"/>
          </w:rPr>
          <w:t xml:space="preserve"> in a systematic way</w:t>
        </w:r>
        <w:r w:rsidRPr="00C67C7F">
          <w:rPr>
            <w:rFonts w:ascii="Times New Roman" w:hAnsi="Times New Roman"/>
          </w:rPr>
          <w:t xml:space="preserve">. The survey can offer the use of questions that have subjective or objective responses. Subjective responses represent personal perceptions, feeling, and attitudes; objectives responses are based on facts or personal experience. In contrast to other data collection methods such as interviews and document reviews, </w:t>
        </w:r>
        <w:r>
          <w:rPr>
            <w:rFonts w:ascii="Times New Roman" w:hAnsi="Times New Roman"/>
          </w:rPr>
          <w:t xml:space="preserve">the use of  </w:t>
        </w:r>
        <w:r w:rsidRPr="00C67C7F">
          <w:rPr>
            <w:rFonts w:ascii="Times New Roman" w:hAnsi="Times New Roman"/>
          </w:rPr>
          <w:t>online survey</w:t>
        </w:r>
        <w:r>
          <w:rPr>
            <w:rFonts w:ascii="Times New Roman" w:hAnsi="Times New Roman"/>
          </w:rPr>
          <w:t xml:space="preserve">s </w:t>
        </w:r>
        <w:r w:rsidRPr="00C67C7F">
          <w:rPr>
            <w:rFonts w:ascii="Times New Roman" w:hAnsi="Times New Roman"/>
          </w:rPr>
          <w:t>can provid</w:t>
        </w:r>
        <w:r>
          <w:rPr>
            <w:rFonts w:ascii="Times New Roman" w:hAnsi="Times New Roman"/>
          </w:rPr>
          <w:t>e flexibility to the researcher. I</w:t>
        </w:r>
        <w:r w:rsidRPr="00C67C7F">
          <w:rPr>
            <w:rFonts w:ascii="Times New Roman" w:hAnsi="Times New Roman"/>
          </w:rPr>
          <w:t>t can reach global partici</w:t>
        </w:r>
        <w:r>
          <w:rPr>
            <w:rFonts w:ascii="Times New Roman" w:hAnsi="Times New Roman"/>
          </w:rPr>
          <w:t>pants, which supports diversity. T</w:t>
        </w:r>
        <w:r w:rsidRPr="00C67C7F">
          <w:rPr>
            <w:rFonts w:ascii="Times New Roman" w:hAnsi="Times New Roman"/>
          </w:rPr>
          <w:t>he data collection can be faster, and the number of participants can be larger.</w:t>
        </w:r>
      </w:ins>
    </w:p>
    <w:p w14:paraId="4BE1315B" w14:textId="77777777" w:rsidR="00F33643" w:rsidRPr="00C67C7F" w:rsidRDefault="00F33643" w:rsidP="00F33643">
      <w:pPr>
        <w:tabs>
          <w:tab w:val="left" w:pos="900"/>
        </w:tabs>
        <w:spacing w:line="480" w:lineRule="auto"/>
        <w:jc w:val="both"/>
        <w:rPr>
          <w:ins w:id="9737" w:author="Nasser Mustafa" w:date="2018-09-05T00:07:00Z"/>
          <w:rFonts w:ascii="Times New Roman" w:hAnsi="Times New Roman"/>
        </w:rPr>
      </w:pPr>
      <w:ins w:id="9738" w:author="Nasser Mustafa" w:date="2018-09-05T00:07:00Z">
        <w:r w:rsidRPr="00C67C7F">
          <w:rPr>
            <w:rFonts w:ascii="Times New Roman" w:hAnsi="Times New Roman"/>
          </w:rPr>
          <w:t>Regarding the survey questions and the targeted audience, the questions are very technical</w:t>
        </w:r>
        <w:r>
          <w:rPr>
            <w:rFonts w:ascii="Times New Roman" w:hAnsi="Times New Roman"/>
          </w:rPr>
          <w:t xml:space="preserve"> which support our research objectives</w:t>
        </w:r>
        <w:r w:rsidRPr="00C67C7F">
          <w:rPr>
            <w:rFonts w:ascii="Times New Roman" w:hAnsi="Times New Roman"/>
          </w:rPr>
          <w:t xml:space="preserve">, the survey aims to collect specific information about traceability practices and tools. In addition, the </w:t>
        </w:r>
        <w:r>
          <w:rPr>
            <w:rFonts w:ascii="Times New Roman" w:hAnsi="Times New Roman"/>
          </w:rPr>
          <w:t>survey</w:t>
        </w:r>
        <w:r w:rsidRPr="00C67C7F">
          <w:rPr>
            <w:rFonts w:ascii="Times New Roman" w:hAnsi="Times New Roman"/>
          </w:rPr>
          <w:t xml:space="preserve"> </w:t>
        </w:r>
        <w:r>
          <w:rPr>
            <w:rFonts w:ascii="Times New Roman" w:hAnsi="Times New Roman"/>
          </w:rPr>
          <w:t xml:space="preserve">is not </w:t>
        </w:r>
        <w:r w:rsidRPr="00C67C7F">
          <w:rPr>
            <w:rFonts w:ascii="Times New Roman" w:hAnsi="Times New Roman"/>
          </w:rPr>
          <w:t xml:space="preserve">targeting any industrial professional, </w:t>
        </w:r>
        <w:r>
          <w:rPr>
            <w:rFonts w:ascii="Times New Roman" w:hAnsi="Times New Roman"/>
          </w:rPr>
          <w:t>but instead</w:t>
        </w:r>
        <w:r w:rsidRPr="00C67C7F">
          <w:rPr>
            <w:rFonts w:ascii="Times New Roman" w:hAnsi="Times New Roman"/>
          </w:rPr>
          <w:t xml:space="preserve"> targets professional who are experts in </w:t>
        </w:r>
        <w:r>
          <w:rPr>
            <w:rFonts w:ascii="Times New Roman" w:hAnsi="Times New Roman"/>
          </w:rPr>
          <w:t xml:space="preserve">the </w:t>
        </w:r>
        <w:r w:rsidRPr="00C67C7F">
          <w:rPr>
            <w:rFonts w:ascii="Times New Roman" w:hAnsi="Times New Roman"/>
          </w:rPr>
          <w:t xml:space="preserve">(traceability) domain and who are applying traceability in their workplace. </w:t>
        </w:r>
      </w:ins>
    </w:p>
    <w:p w14:paraId="192F54FD" w14:textId="77777777" w:rsidR="00F33643" w:rsidRPr="00C67C7F" w:rsidRDefault="00F33643" w:rsidP="00F33643">
      <w:pPr>
        <w:tabs>
          <w:tab w:val="left" w:pos="900"/>
        </w:tabs>
        <w:spacing w:line="480" w:lineRule="auto"/>
        <w:jc w:val="both"/>
        <w:rPr>
          <w:ins w:id="9739" w:author="Nasser Mustafa" w:date="2018-09-05T00:07:00Z"/>
          <w:rFonts w:ascii="Times New Roman" w:hAnsi="Times New Roman"/>
        </w:rPr>
      </w:pPr>
      <w:ins w:id="9740" w:author="Nasser Mustafa" w:date="2018-09-05T00:07:00Z">
        <w:r w:rsidRPr="00C67C7F">
          <w:rPr>
            <w:rFonts w:ascii="Times New Roman" w:hAnsi="Times New Roman"/>
          </w:rPr>
          <w:t>Finally, with respect to the impact of the responses about our model design, we believe the responses can enrich our design since they are coming from practitioners who practice traceability in real world problems, therefore, we can rely on their responses.</w:t>
        </w:r>
      </w:ins>
    </w:p>
    <w:p w14:paraId="47DC3B16" w14:textId="77777777" w:rsidR="00F33643" w:rsidRPr="00C67C7F" w:rsidRDefault="00F33643" w:rsidP="00F33643">
      <w:pPr>
        <w:tabs>
          <w:tab w:val="left" w:pos="900"/>
        </w:tabs>
        <w:spacing w:line="480" w:lineRule="auto"/>
        <w:jc w:val="both"/>
        <w:rPr>
          <w:ins w:id="9741" w:author="Nasser Mustafa" w:date="2018-09-05T00:07:00Z"/>
          <w:rFonts w:ascii="Times New Roman" w:hAnsi="Times New Roman"/>
        </w:rPr>
      </w:pPr>
      <w:ins w:id="9742" w:author="Nasser Mustafa" w:date="2018-09-05T00:07:00Z">
        <w:r w:rsidRPr="00C67C7F">
          <w:rPr>
            <w:rFonts w:ascii="Times New Roman" w:hAnsi="Times New Roman"/>
          </w:rPr>
          <w:t>The validity of the abovementioned concerns participate</w:t>
        </w:r>
        <w:r>
          <w:rPr>
            <w:rFonts w:ascii="Times New Roman" w:hAnsi="Times New Roman"/>
          </w:rPr>
          <w:t>s</w:t>
        </w:r>
        <w:r w:rsidRPr="00C67C7F">
          <w:rPr>
            <w:rFonts w:ascii="Times New Roman" w:hAnsi="Times New Roman"/>
          </w:rPr>
          <w:t xml:space="preserve"> to the validity of the survey as a whole. Therefore, our choice for the right audience is c</w:t>
        </w:r>
        <w:r>
          <w:rPr>
            <w:rFonts w:ascii="Times New Roman" w:hAnsi="Times New Roman"/>
          </w:rPr>
          <w:t>onsidered a conclusion validity. A</w:t>
        </w:r>
        <w:r w:rsidRPr="00C67C7F">
          <w:rPr>
            <w:rFonts w:ascii="Times New Roman" w:hAnsi="Times New Roman"/>
          </w:rPr>
          <w:t xml:space="preserve">gain, we are not looking for random answers from participants who have no knowledge in traceability or never practice it. </w:t>
        </w:r>
        <w:r>
          <w:rPr>
            <w:rFonts w:ascii="Times New Roman" w:hAnsi="Times New Roman"/>
          </w:rPr>
          <w:t>Also</w:t>
        </w:r>
        <w:r w:rsidRPr="00C67C7F">
          <w:rPr>
            <w:rFonts w:ascii="Times New Roman" w:hAnsi="Times New Roman"/>
          </w:rPr>
          <w:t xml:space="preserve">, we are looking for </w:t>
        </w:r>
        <w:r>
          <w:rPr>
            <w:rFonts w:ascii="Times New Roman" w:hAnsi="Times New Roman"/>
          </w:rPr>
          <w:t xml:space="preserve">opinions of </w:t>
        </w:r>
        <w:r w:rsidRPr="00C67C7F">
          <w:rPr>
            <w:rFonts w:ascii="Times New Roman" w:hAnsi="Times New Roman"/>
          </w:rPr>
          <w:t>industrial professional</w:t>
        </w:r>
        <w:r>
          <w:rPr>
            <w:rFonts w:ascii="Times New Roman" w:hAnsi="Times New Roman"/>
          </w:rPr>
          <w:t>s</w:t>
        </w:r>
        <w:r w:rsidRPr="00C67C7F">
          <w:rPr>
            <w:rFonts w:ascii="Times New Roman" w:hAnsi="Times New Roman"/>
          </w:rPr>
          <w:t xml:space="preserve"> not academic opinions since this is covered in the literature review. The choice of questions by the researcher might raise the issue of bias, however, the questions are not representing our opinion. They are based on requirements from our industrial partner, and some data collected from the literature review.</w:t>
        </w:r>
      </w:ins>
    </w:p>
    <w:p w14:paraId="66D39847" w14:textId="77777777" w:rsidR="00F33643" w:rsidRPr="00C67C7F" w:rsidRDefault="00F33643" w:rsidP="00F33643">
      <w:pPr>
        <w:tabs>
          <w:tab w:val="left" w:pos="900"/>
        </w:tabs>
        <w:spacing w:line="480" w:lineRule="auto"/>
        <w:jc w:val="both"/>
        <w:rPr>
          <w:ins w:id="9743" w:author="Nasser Mustafa" w:date="2018-09-05T00:07:00Z"/>
          <w:rFonts w:ascii="Times New Roman" w:hAnsi="Times New Roman"/>
        </w:rPr>
      </w:pPr>
      <w:ins w:id="9744" w:author="Nasser Mustafa" w:date="2018-09-05T00:07:00Z">
        <w:r w:rsidRPr="00C67C7F">
          <w:rPr>
            <w:rFonts w:ascii="Times New Roman" w:hAnsi="Times New Roman"/>
          </w:rPr>
          <w:t>Therefore, we can conclude that alleviating threats in the survey is achieved by: a) selecting the right audience from industry, and b) the choice of the survey questions which is based on customers, needs and literature review, and c) rely on the literature review data and the user requirements to propose the survey questions. Finally, conducting the survey provides another factor for mitigating the threats of the traceability requirements that we are proposing.</w:t>
        </w:r>
      </w:ins>
    </w:p>
    <w:p w14:paraId="5E85BB1A" w14:textId="77777777" w:rsidR="00F33643" w:rsidRPr="00C67C7F" w:rsidRDefault="00F33643" w:rsidP="00F33643">
      <w:pPr>
        <w:pStyle w:val="Style6"/>
        <w:tabs>
          <w:tab w:val="left" w:pos="900"/>
        </w:tabs>
        <w:spacing w:line="480" w:lineRule="auto"/>
        <w:ind w:left="540" w:hanging="450"/>
        <w:jc w:val="both"/>
        <w:rPr>
          <w:ins w:id="9745" w:author="Nasser Mustafa" w:date="2018-09-05T00:07:00Z"/>
        </w:rPr>
      </w:pPr>
      <w:bookmarkStart w:id="9746" w:name="_Toc525737393"/>
      <w:ins w:id="9747" w:author="Nasser Mustafa" w:date="2018-09-05T00:07:00Z">
        <w:r w:rsidRPr="00C67C7F">
          <w:t>Mitigating the Threats to the Traceability Model Requirements</w:t>
        </w:r>
        <w:bookmarkEnd w:id="9746"/>
      </w:ins>
    </w:p>
    <w:p w14:paraId="4B67B015" w14:textId="77777777" w:rsidR="00F33643" w:rsidRPr="00C67C7F" w:rsidRDefault="00F33643" w:rsidP="00F33643">
      <w:pPr>
        <w:tabs>
          <w:tab w:val="left" w:pos="900"/>
        </w:tabs>
        <w:spacing w:line="480" w:lineRule="auto"/>
        <w:jc w:val="both"/>
        <w:rPr>
          <w:ins w:id="9748" w:author="Nasser Mustafa" w:date="2018-09-05T00:07:00Z"/>
          <w:rFonts w:ascii="Times New Roman" w:hAnsi="Times New Roman"/>
        </w:rPr>
      </w:pPr>
      <w:ins w:id="9749" w:author="Nasser Mustafa" w:date="2018-09-05T00:07:00Z">
        <w:r w:rsidRPr="00C67C7F">
          <w:rPr>
            <w:rFonts w:ascii="Times New Roman" w:hAnsi="Times New Roman"/>
          </w:rPr>
          <w:t>Our research involves a proposal for generic traceability model requirements. As explained earlier, the requirements are proposed based on customers’ needs, and supported by data gathering from the literature review and the traceability survey.   Threats to the validity of the requirements are alleviated through these undertaken software methodologies prior to the proposal of the requirements. These methodologie</w:t>
        </w:r>
        <w:r>
          <w:rPr>
            <w:rFonts w:ascii="Times New Roman" w:hAnsi="Times New Roman"/>
          </w:rPr>
          <w:t>s shape</w:t>
        </w:r>
        <w:r w:rsidRPr="00C67C7F">
          <w:rPr>
            <w:rFonts w:ascii="Times New Roman" w:hAnsi="Times New Roman"/>
          </w:rPr>
          <w:t xml:space="preserve"> the type of requirements for a generic traceability model and reduces the researcher’s bias.</w:t>
        </w:r>
      </w:ins>
    </w:p>
    <w:p w14:paraId="63DAF516" w14:textId="77777777" w:rsidR="00F33643" w:rsidRPr="00C67C7F" w:rsidRDefault="00F33643" w:rsidP="00F33643">
      <w:pPr>
        <w:pStyle w:val="Style6"/>
        <w:tabs>
          <w:tab w:val="left" w:pos="900"/>
        </w:tabs>
        <w:spacing w:line="480" w:lineRule="auto"/>
        <w:ind w:left="540" w:hanging="450"/>
        <w:jc w:val="both"/>
        <w:rPr>
          <w:ins w:id="9750" w:author="Nasser Mustafa" w:date="2018-09-05T00:07:00Z"/>
        </w:rPr>
      </w:pPr>
      <w:bookmarkStart w:id="9751" w:name="_Toc525737394"/>
      <w:ins w:id="9752" w:author="Nasser Mustafa" w:date="2018-09-05T00:07:00Z">
        <w:r w:rsidRPr="00C67C7F">
          <w:t>Mitigating the Threats to the Traceability Model Design</w:t>
        </w:r>
        <w:bookmarkEnd w:id="9751"/>
      </w:ins>
    </w:p>
    <w:p w14:paraId="61F93690" w14:textId="77777777" w:rsidR="00F33643" w:rsidRPr="00C67C7F" w:rsidRDefault="00F33643" w:rsidP="00F33643">
      <w:pPr>
        <w:tabs>
          <w:tab w:val="left" w:pos="900"/>
        </w:tabs>
        <w:spacing w:line="480" w:lineRule="auto"/>
        <w:jc w:val="both"/>
        <w:rPr>
          <w:ins w:id="9753" w:author="Nasser Mustafa" w:date="2018-09-05T00:07:00Z"/>
          <w:rFonts w:ascii="Times New Roman" w:hAnsi="Times New Roman"/>
        </w:rPr>
      </w:pPr>
      <w:ins w:id="9754" w:author="Nasser Mustafa" w:date="2018-09-05T00:07:00Z">
        <w:r w:rsidRPr="00C67C7F">
          <w:rPr>
            <w:rFonts w:ascii="Times New Roman" w:hAnsi="Times New Roman"/>
          </w:rPr>
          <w:t xml:space="preserve">Since there is a possibility of employing the traceability model in real-world applications, we consider the internal and external threats to validity.   The internal threats to validity resemble the limitations of the model that prevent it from capturing some traceability information during our experimentation. On the other hand, the external threats to validity represent the situations in which the model cannot accommodate the capturing of traceability information of certain artifacts when it is employed in real world applications.   </w:t>
        </w:r>
      </w:ins>
    </w:p>
    <w:p w14:paraId="30AF2FE5" w14:textId="77777777" w:rsidR="00F33643" w:rsidRPr="00C67C7F" w:rsidRDefault="00F33643" w:rsidP="00F33643">
      <w:pPr>
        <w:pStyle w:val="Heading3"/>
        <w:spacing w:line="480" w:lineRule="auto"/>
        <w:ind w:left="540" w:hanging="540"/>
        <w:jc w:val="both"/>
        <w:rPr>
          <w:ins w:id="9755" w:author="Nasser Mustafa" w:date="2018-09-05T00:07:00Z"/>
        </w:rPr>
      </w:pPr>
      <w:bookmarkStart w:id="9756" w:name="_Toc525737395"/>
      <w:ins w:id="9757" w:author="Nasser Mustafa" w:date="2018-09-05T00:07:00Z">
        <w:r w:rsidRPr="00C67C7F">
          <w:t>Internal threats to validity</w:t>
        </w:r>
        <w:bookmarkEnd w:id="9756"/>
      </w:ins>
    </w:p>
    <w:p w14:paraId="4BCD2827" w14:textId="77777777" w:rsidR="00F33643" w:rsidRPr="00C67C7F" w:rsidRDefault="00F33643" w:rsidP="00F33643">
      <w:pPr>
        <w:tabs>
          <w:tab w:val="left" w:pos="900"/>
        </w:tabs>
        <w:spacing w:line="480" w:lineRule="auto"/>
        <w:jc w:val="both"/>
        <w:rPr>
          <w:ins w:id="9758" w:author="Nasser Mustafa" w:date="2018-09-05T00:07:00Z"/>
          <w:rFonts w:ascii="Times New Roman" w:hAnsi="Times New Roman"/>
        </w:rPr>
      </w:pPr>
      <w:ins w:id="9759" w:author="Nasser Mustafa" w:date="2018-09-05T00:07:00Z">
        <w:r w:rsidRPr="00C67C7F">
          <w:rPr>
            <w:rFonts w:ascii="Times New Roman" w:hAnsi="Times New Roman"/>
          </w:rPr>
          <w:t>Internal threats to validity relate to some design issues of the traceability model. We believe these issues can be related to the design of some classes or constraints that pr</w:t>
        </w:r>
        <w:r>
          <w:rPr>
            <w:rFonts w:ascii="Times New Roman" w:hAnsi="Times New Roman"/>
          </w:rPr>
          <w:t>event the model from accommodating some</w:t>
        </w:r>
        <w:r w:rsidRPr="00C67C7F">
          <w:rPr>
            <w:rFonts w:ascii="Times New Roman" w:hAnsi="Times New Roman"/>
          </w:rPr>
          <w:t xml:space="preserve"> traceability</w:t>
        </w:r>
        <w:r>
          <w:rPr>
            <w:rFonts w:ascii="Times New Roman" w:hAnsi="Times New Roman"/>
          </w:rPr>
          <w:t xml:space="preserve"> data</w:t>
        </w:r>
        <w:r w:rsidRPr="00C67C7F">
          <w:rPr>
            <w:rFonts w:ascii="Times New Roman" w:hAnsi="Times New Roman"/>
          </w:rPr>
          <w:t>. We applied the following techniques during our experimentation in order to minimize the t</w:t>
        </w:r>
        <w:r>
          <w:rPr>
            <w:rFonts w:ascii="Times New Roman" w:hAnsi="Times New Roman"/>
          </w:rPr>
          <w:t>hreats caused by these concerns:</w:t>
        </w:r>
        <w:r w:rsidRPr="00C67C7F">
          <w:rPr>
            <w:rFonts w:ascii="Times New Roman" w:hAnsi="Times New Roman"/>
          </w:rPr>
          <w:t xml:space="preserve"> </w:t>
        </w:r>
      </w:ins>
    </w:p>
    <w:p w14:paraId="188A3058" w14:textId="77777777" w:rsidR="00F33643" w:rsidRPr="00C67C7F" w:rsidRDefault="00F33643" w:rsidP="00F33643">
      <w:pPr>
        <w:pStyle w:val="ListParagraph"/>
        <w:keepNext w:val="0"/>
        <w:numPr>
          <w:ilvl w:val="0"/>
          <w:numId w:val="31"/>
        </w:numPr>
        <w:tabs>
          <w:tab w:val="left" w:pos="900"/>
        </w:tabs>
        <w:spacing w:line="480" w:lineRule="auto"/>
        <w:jc w:val="both"/>
        <w:rPr>
          <w:ins w:id="9760" w:author="Nasser Mustafa" w:date="2018-09-05T00:07:00Z"/>
          <w:rFonts w:ascii="Times New Roman" w:hAnsi="Times New Roman"/>
        </w:rPr>
      </w:pPr>
      <w:ins w:id="9761" w:author="Nasser Mustafa" w:date="2018-09-05T00:07:00Z">
        <w:r w:rsidRPr="00C67C7F">
          <w:rPr>
            <w:rFonts w:ascii="Times New Roman" w:hAnsi="Times New Roman"/>
          </w:rPr>
          <w:t xml:space="preserve">Expressing the research questions: these questions identify the requirements of the traceability model that we want to design, and </w:t>
        </w:r>
        <w:r>
          <w:rPr>
            <w:rFonts w:ascii="Times New Roman" w:hAnsi="Times New Roman"/>
          </w:rPr>
          <w:t>the</w:t>
        </w:r>
        <w:r w:rsidRPr="00C67C7F">
          <w:rPr>
            <w:rFonts w:ascii="Times New Roman" w:hAnsi="Times New Roman"/>
          </w:rPr>
          <w:t xml:space="preserve"> kind of traceability information it shall accommodate. The research questions start from the need of our industrial partner to design a traceability model that can accommodate the capturing of traceability information of heterogeneous artifacts. We carried out these requirements to the next level which is the literature review.</w:t>
        </w:r>
      </w:ins>
    </w:p>
    <w:p w14:paraId="086D6116" w14:textId="77777777" w:rsidR="00F33643" w:rsidRPr="00C67C7F" w:rsidRDefault="00F33643" w:rsidP="00F33643">
      <w:pPr>
        <w:pStyle w:val="ListParagraph"/>
        <w:keepNext w:val="0"/>
        <w:numPr>
          <w:ilvl w:val="0"/>
          <w:numId w:val="31"/>
        </w:numPr>
        <w:tabs>
          <w:tab w:val="left" w:pos="900"/>
        </w:tabs>
        <w:spacing w:line="480" w:lineRule="auto"/>
        <w:jc w:val="both"/>
        <w:rPr>
          <w:ins w:id="9762" w:author="Nasser Mustafa" w:date="2018-09-05T00:07:00Z"/>
          <w:rFonts w:ascii="Times New Roman" w:hAnsi="Times New Roman"/>
        </w:rPr>
      </w:pPr>
      <w:ins w:id="9763" w:author="Nasser Mustafa" w:date="2018-09-05T00:07:00Z">
        <w:r w:rsidRPr="00C67C7F">
          <w:rPr>
            <w:rFonts w:ascii="Times New Roman" w:hAnsi="Times New Roman"/>
          </w:rPr>
          <w:t xml:space="preserve">Conducting a systematic literature review: our systematic literature review acts as a first line of defense against the threats to validity of the model design. We study the design of existing traceability models and summarize their benefits and drawbacks. Several ideas from existing models are incorporated into </w:t>
        </w:r>
        <w:r>
          <w:rPr>
            <w:rFonts w:ascii="Times New Roman" w:hAnsi="Times New Roman"/>
          </w:rPr>
          <w:t>our</w:t>
        </w:r>
        <w:r w:rsidRPr="00C67C7F">
          <w:rPr>
            <w:rFonts w:ascii="Times New Roman" w:hAnsi="Times New Roman"/>
          </w:rPr>
          <w:t xml:space="preserve"> model design.</w:t>
        </w:r>
      </w:ins>
    </w:p>
    <w:p w14:paraId="6732368C" w14:textId="77777777" w:rsidR="00F33643" w:rsidRPr="00C67C7F" w:rsidRDefault="00F33643" w:rsidP="00F33643">
      <w:pPr>
        <w:pStyle w:val="ListParagraph"/>
        <w:keepNext w:val="0"/>
        <w:numPr>
          <w:ilvl w:val="0"/>
          <w:numId w:val="31"/>
        </w:numPr>
        <w:tabs>
          <w:tab w:val="left" w:pos="900"/>
        </w:tabs>
        <w:spacing w:line="480" w:lineRule="auto"/>
        <w:jc w:val="both"/>
        <w:rPr>
          <w:ins w:id="9764" w:author="Nasser Mustafa" w:date="2018-09-05T00:07:00Z"/>
          <w:rFonts w:ascii="Times New Roman" w:hAnsi="Times New Roman"/>
        </w:rPr>
      </w:pPr>
      <w:ins w:id="9765" w:author="Nasser Mustafa" w:date="2018-09-05T00:07:00Z">
        <w:r w:rsidRPr="00C67C7F">
          <w:rPr>
            <w:rFonts w:ascii="Times New Roman" w:hAnsi="Times New Roman"/>
          </w:rPr>
          <w:t xml:space="preserve">Conducting an online survey: the online survey plays a crucial role in limiting threats to validity of the traceability model. The survey findings represent the traceability model requirements from the point </w:t>
        </w:r>
        <w:r>
          <w:rPr>
            <w:rFonts w:ascii="Times New Roman" w:hAnsi="Times New Roman"/>
          </w:rPr>
          <w:t xml:space="preserve">of </w:t>
        </w:r>
        <w:r w:rsidRPr="00C67C7F">
          <w:rPr>
            <w:rFonts w:ascii="Times New Roman" w:hAnsi="Times New Roman"/>
          </w:rPr>
          <w:t xml:space="preserve">view of industrial practitioners who are considered as stakeholders. In addition, it increases our confidence that no research bias has occurred during our design.   </w:t>
        </w:r>
      </w:ins>
    </w:p>
    <w:p w14:paraId="0C63837C" w14:textId="77777777" w:rsidR="00F33643" w:rsidRPr="00C67C7F" w:rsidRDefault="00F33643" w:rsidP="00F33643">
      <w:pPr>
        <w:pStyle w:val="ListParagraph"/>
        <w:keepNext w:val="0"/>
        <w:numPr>
          <w:ilvl w:val="0"/>
          <w:numId w:val="31"/>
        </w:numPr>
        <w:tabs>
          <w:tab w:val="left" w:pos="900"/>
        </w:tabs>
        <w:spacing w:line="480" w:lineRule="auto"/>
        <w:jc w:val="both"/>
        <w:rPr>
          <w:ins w:id="9766" w:author="Nasser Mustafa" w:date="2018-09-05T00:07:00Z"/>
          <w:rFonts w:ascii="Times New Roman" w:hAnsi="Times New Roman"/>
        </w:rPr>
      </w:pPr>
      <w:ins w:id="9767" w:author="Nasser Mustafa" w:date="2018-09-05T00:07:00Z">
        <w:r w:rsidRPr="00C67C7F">
          <w:rPr>
            <w:rFonts w:ascii="Times New Roman" w:hAnsi="Times New Roman"/>
          </w:rPr>
          <w:t>Validating the traceability model by construction: the validation by construction is another safeguard against the threat</w:t>
        </w:r>
        <w:r>
          <w:rPr>
            <w:rFonts w:ascii="Times New Roman" w:hAnsi="Times New Roman"/>
          </w:rPr>
          <w:t>s to the validity of our design. W</w:t>
        </w:r>
        <w:r w:rsidRPr="00C67C7F">
          <w:rPr>
            <w:rFonts w:ascii="Times New Roman" w:hAnsi="Times New Roman"/>
          </w:rPr>
          <w:t>e justif</w:t>
        </w:r>
        <w:r>
          <w:rPr>
            <w:rFonts w:ascii="Times New Roman" w:hAnsi="Times New Roman"/>
          </w:rPr>
          <w:t>y</w:t>
        </w:r>
        <w:r w:rsidRPr="00C67C7F">
          <w:rPr>
            <w:rFonts w:ascii="Times New Roman" w:hAnsi="Times New Roman"/>
          </w:rPr>
          <w:t xml:space="preserve"> the rationale for the creation of every class, attribute, constraint, or association of our model solution. These justifications are based on the collected data from our industrial partner, the context of the problem, the systematic literature review, and the online survey. </w:t>
        </w:r>
      </w:ins>
    </w:p>
    <w:p w14:paraId="60B7F1BB" w14:textId="77777777" w:rsidR="00F33643" w:rsidRPr="00C67C7F" w:rsidRDefault="00F33643" w:rsidP="00F33643">
      <w:pPr>
        <w:pStyle w:val="ListParagraph"/>
        <w:keepNext w:val="0"/>
        <w:numPr>
          <w:ilvl w:val="0"/>
          <w:numId w:val="31"/>
        </w:numPr>
        <w:tabs>
          <w:tab w:val="left" w:pos="900"/>
        </w:tabs>
        <w:spacing w:line="480" w:lineRule="auto"/>
        <w:jc w:val="both"/>
        <w:rPr>
          <w:ins w:id="9768" w:author="Nasser Mustafa" w:date="2018-09-05T00:07:00Z"/>
          <w:rFonts w:ascii="Times New Roman" w:hAnsi="Times New Roman"/>
        </w:rPr>
      </w:pPr>
      <w:ins w:id="9769" w:author="Nasser Mustafa" w:date="2018-09-05T00:07:00Z">
        <w:r w:rsidRPr="00C67C7F">
          <w:rPr>
            <w:rFonts w:ascii="Times New Roman" w:hAnsi="Times New Roman"/>
          </w:rPr>
          <w:t>Validating the traceability model using a case study: this is the last approach to safeguard our model against threats. We prepared an industrial case study from the aviation domain that represents a real</w:t>
        </w:r>
        <w:r>
          <w:rPr>
            <w:rFonts w:ascii="Times New Roman" w:hAnsi="Times New Roman"/>
          </w:rPr>
          <w:t>-</w:t>
        </w:r>
        <w:r w:rsidRPr="00C67C7F">
          <w:rPr>
            <w:rFonts w:ascii="Times New Roman" w:hAnsi="Times New Roman"/>
          </w:rPr>
          <w:t xml:space="preserve">world problem. We prepared a set of </w:t>
        </w:r>
        <w:r>
          <w:rPr>
            <w:rFonts w:ascii="Times New Roman" w:hAnsi="Times New Roman"/>
          </w:rPr>
          <w:t>validation cases that</w:t>
        </w:r>
        <w:r w:rsidRPr="00C67C7F">
          <w:rPr>
            <w:rFonts w:ascii="Times New Roman" w:hAnsi="Times New Roman"/>
          </w:rPr>
          <w:t xml:space="preserve"> resemble real world requirements. Our traceability model was instantiated based on the requirements specified in these </w:t>
        </w:r>
        <w:r>
          <w:rPr>
            <w:rFonts w:ascii="Times New Roman" w:hAnsi="Times New Roman"/>
          </w:rPr>
          <w:t>validation case</w:t>
        </w:r>
        <w:r w:rsidRPr="00C67C7F">
          <w:rPr>
            <w:rFonts w:ascii="Times New Roman" w:hAnsi="Times New Roman"/>
          </w:rPr>
          <w:t xml:space="preserve">s, we found that all </w:t>
        </w:r>
        <w:r>
          <w:rPr>
            <w:rFonts w:ascii="Times New Roman" w:hAnsi="Times New Roman"/>
          </w:rPr>
          <w:t>validation case</w:t>
        </w:r>
        <w:r w:rsidRPr="00C67C7F">
          <w:rPr>
            <w:rFonts w:ascii="Times New Roman" w:hAnsi="Times New Roman"/>
          </w:rPr>
          <w:t>s that have been tested passed.</w:t>
        </w:r>
      </w:ins>
    </w:p>
    <w:p w14:paraId="0BC169EE" w14:textId="77777777" w:rsidR="00F33643" w:rsidRPr="00C67C7F" w:rsidRDefault="00F33643" w:rsidP="00F33643">
      <w:pPr>
        <w:tabs>
          <w:tab w:val="left" w:pos="900"/>
        </w:tabs>
        <w:spacing w:line="480" w:lineRule="auto"/>
        <w:jc w:val="both"/>
        <w:rPr>
          <w:ins w:id="9770" w:author="Nasser Mustafa" w:date="2018-09-05T00:07:00Z"/>
          <w:rFonts w:ascii="Times New Roman" w:hAnsi="Times New Roman"/>
        </w:rPr>
      </w:pPr>
      <w:ins w:id="9771" w:author="Nasser Mustafa" w:date="2018-09-05T00:07:00Z">
        <w:r w:rsidRPr="00C67C7F">
          <w:rPr>
            <w:rFonts w:ascii="Times New Roman" w:hAnsi="Times New Roman"/>
          </w:rPr>
          <w:t>The second type of threats is related to the constraints of the traceability model which may prevent it from capturing some traceability information. These threats can be minimized by understanding the type of artifacts to be traced. The proposal of using a unique URI to reference requirements or artifacts in general is an example of a mechanism</w:t>
        </w:r>
        <w:r>
          <w:rPr>
            <w:rFonts w:ascii="Times New Roman" w:hAnsi="Times New Roman"/>
          </w:rPr>
          <w:t xml:space="preserve"> to mitigate threats. We assume</w:t>
        </w:r>
        <w:r w:rsidRPr="00C67C7F">
          <w:rPr>
            <w:rFonts w:ascii="Times New Roman" w:hAnsi="Times New Roman"/>
          </w:rPr>
          <w:t xml:space="preserve"> that </w:t>
        </w:r>
        <w:r>
          <w:rPr>
            <w:rFonts w:ascii="Times New Roman" w:hAnsi="Times New Roman"/>
          </w:rPr>
          <w:t xml:space="preserve">users can use our traceability model to record traceability information about artifacts directly or the traceability information can be read from </w:t>
        </w:r>
        <w:r w:rsidRPr="00C67C7F">
          <w:rPr>
            <w:rFonts w:ascii="Times New Roman" w:hAnsi="Times New Roman"/>
          </w:rPr>
          <w:t>repositories such as semantic web</w:t>
        </w:r>
        <w:r>
          <w:rPr>
            <w:rFonts w:ascii="Times New Roman" w:hAnsi="Times New Roman"/>
          </w:rPr>
          <w:t xml:space="preserve">. </w:t>
        </w:r>
        <w:r w:rsidRPr="00C67C7F">
          <w:rPr>
            <w:rFonts w:ascii="Times New Roman" w:hAnsi="Times New Roman"/>
          </w:rPr>
          <w:t>This assumption can suit many artifacts but cannot suit every single artifact. For instance, not all requirements are established in a systematic way; requirements might be written in a pdf or a text file where they need to be parsed in order to identify eac</w:t>
        </w:r>
        <w:r>
          <w:rPr>
            <w:rFonts w:ascii="Times New Roman" w:hAnsi="Times New Roman"/>
          </w:rPr>
          <w:t xml:space="preserve">h requirement. In any case, we can assign a suitable URI value that uniquely references an </w:t>
        </w:r>
        <w:r w:rsidRPr="00C67C7F">
          <w:rPr>
            <w:rFonts w:ascii="Times New Roman" w:hAnsi="Times New Roman"/>
          </w:rPr>
          <w:t>artifact</w:t>
        </w:r>
        <w:r>
          <w:rPr>
            <w:rFonts w:ascii="Times New Roman" w:hAnsi="Times New Roman"/>
          </w:rPr>
          <w:t>.</w:t>
        </w:r>
        <w:r w:rsidRPr="00C67C7F">
          <w:rPr>
            <w:rFonts w:ascii="Times New Roman" w:hAnsi="Times New Roman"/>
          </w:rPr>
          <w:t xml:space="preserve"> </w:t>
        </w:r>
        <w:r>
          <w:rPr>
            <w:rFonts w:ascii="Times New Roman" w:hAnsi="Times New Roman"/>
          </w:rPr>
          <w:t xml:space="preserve"> </w:t>
        </w:r>
      </w:ins>
    </w:p>
    <w:p w14:paraId="16097E85" w14:textId="77777777" w:rsidR="00F33643" w:rsidRPr="00AA11CE" w:rsidRDefault="00F33643" w:rsidP="00F33643">
      <w:pPr>
        <w:pStyle w:val="Heading3"/>
        <w:spacing w:line="480" w:lineRule="auto"/>
        <w:jc w:val="both"/>
        <w:rPr>
          <w:ins w:id="9772" w:author="Nasser Mustafa" w:date="2018-09-05T00:07:00Z"/>
          <w:rFonts w:ascii="Times New Roman" w:hAnsi="Times New Roman"/>
        </w:rPr>
      </w:pPr>
      <w:bookmarkStart w:id="9773" w:name="_Toc525737396"/>
      <w:ins w:id="9774" w:author="Nasser Mustafa" w:date="2018-09-05T00:07:00Z">
        <w:r w:rsidRPr="00AA11CE">
          <w:rPr>
            <w:rFonts w:ascii="Times New Roman" w:hAnsi="Times New Roman"/>
          </w:rPr>
          <w:t>External threats to validity</w:t>
        </w:r>
        <w:bookmarkEnd w:id="9773"/>
      </w:ins>
    </w:p>
    <w:p w14:paraId="05476A7E" w14:textId="77777777" w:rsidR="00F33643" w:rsidRPr="00C67C7F" w:rsidRDefault="00F33643" w:rsidP="00F33643">
      <w:pPr>
        <w:pStyle w:val="ListParagraph"/>
        <w:tabs>
          <w:tab w:val="left" w:pos="900"/>
        </w:tabs>
        <w:spacing w:line="480" w:lineRule="auto"/>
        <w:ind w:left="0"/>
        <w:jc w:val="both"/>
        <w:rPr>
          <w:ins w:id="9775" w:author="Nasser Mustafa" w:date="2018-09-05T00:07:00Z"/>
          <w:rFonts w:ascii="Times New Roman" w:hAnsi="Times New Roman"/>
        </w:rPr>
      </w:pPr>
      <w:ins w:id="9776" w:author="Nasser Mustafa" w:date="2018-09-05T00:07:00Z">
        <w:r w:rsidRPr="00C67C7F">
          <w:rPr>
            <w:rFonts w:ascii="Times New Roman" w:hAnsi="Times New Roman"/>
          </w:rPr>
          <w:t>External threats may occur during the use of the model in a real industrial environment. Mitigating external threats to design validity can be understood par</w:t>
        </w:r>
        <w:r>
          <w:rPr>
            <w:rFonts w:ascii="Times New Roman" w:hAnsi="Times New Roman"/>
          </w:rPr>
          <w:t>tially from our experimentation. H</w:t>
        </w:r>
        <w:r w:rsidRPr="00C67C7F">
          <w:rPr>
            <w:rFonts w:ascii="Times New Roman" w:hAnsi="Times New Roman"/>
          </w:rPr>
          <w:t>owever, testing the traceability model by industrial professionals who apply traceability in their workplace and get their feedback can also mitigate threats. The feedback</w:t>
        </w:r>
        <w:r>
          <w:rPr>
            <w:rFonts w:ascii="Times New Roman" w:hAnsi="Times New Roman"/>
          </w:rPr>
          <w:t xml:space="preserve"> can be taken</w:t>
        </w:r>
        <w:r w:rsidRPr="00C67C7F">
          <w:rPr>
            <w:rFonts w:ascii="Times New Roman" w:hAnsi="Times New Roman"/>
          </w:rPr>
          <w:t xml:space="preserve"> into consideration to enhance the design of the model. Moreover, the methodologies that we applied from the beginning of our research can have great impact on alleviating the external threats to validity. </w:t>
        </w:r>
      </w:ins>
    </w:p>
    <w:p w14:paraId="1FCD23C4" w14:textId="3DE6595E" w:rsidR="00F33643" w:rsidRPr="00C67C7F" w:rsidRDefault="00C779F7" w:rsidP="00C779F7">
      <w:pPr>
        <w:pStyle w:val="Style6"/>
        <w:tabs>
          <w:tab w:val="left" w:pos="900"/>
        </w:tabs>
        <w:spacing w:line="480" w:lineRule="auto"/>
        <w:ind w:left="720" w:hanging="630"/>
        <w:jc w:val="both"/>
        <w:rPr>
          <w:ins w:id="9777" w:author="Nasser Mustafa" w:date="2018-09-05T00:07:00Z"/>
        </w:rPr>
      </w:pPr>
      <w:ins w:id="9778" w:author="Nasser Mustafa" w:date="2018-09-05T01:12:00Z">
        <w:r>
          <w:t xml:space="preserve"> </w:t>
        </w:r>
      </w:ins>
      <w:bookmarkStart w:id="9779" w:name="_Toc525737397"/>
      <w:ins w:id="9780" w:author="Nasser Mustafa" w:date="2018-09-05T00:07:00Z">
        <w:r w:rsidR="00F33643" w:rsidRPr="00C67C7F">
          <w:t>Mitigating Threats to the Validity of the Trace Links Taxonomy</w:t>
        </w:r>
        <w:bookmarkEnd w:id="9779"/>
      </w:ins>
    </w:p>
    <w:p w14:paraId="1BE1CE54" w14:textId="5F41DA65" w:rsidR="00F33643" w:rsidRPr="00C67C7F" w:rsidRDefault="00F33643" w:rsidP="00F33643">
      <w:pPr>
        <w:tabs>
          <w:tab w:val="left" w:pos="900"/>
        </w:tabs>
        <w:spacing w:line="480" w:lineRule="auto"/>
        <w:jc w:val="both"/>
        <w:rPr>
          <w:ins w:id="9781" w:author="Nasser Mustafa" w:date="2018-09-05T00:07:00Z"/>
          <w:rFonts w:ascii="Times New Roman" w:hAnsi="Times New Roman"/>
        </w:rPr>
      </w:pPr>
      <w:ins w:id="9782" w:author="Nasser Mustafa" w:date="2018-09-05T00:07:00Z">
        <w:r w:rsidRPr="00C67C7F">
          <w:rPr>
            <w:rFonts w:ascii="Times New Roman" w:hAnsi="Times New Roman"/>
          </w:rPr>
          <w:t xml:space="preserve">In principle, the threats to the validity of the trace links taxonomy are similar to these discussed for the traceability model. Threats can be internal or external. We followed the same procedure that we used in the case of the traceability model in order to identify those threats and minimize their effects. We conducted a literature review to identify the existing classifications of trace links in </w:t>
        </w:r>
        <w:r>
          <w:rPr>
            <w:rFonts w:ascii="Times New Roman" w:hAnsi="Times New Roman"/>
          </w:rPr>
          <w:t xml:space="preserve">the </w:t>
        </w:r>
        <w:del w:id="9783" w:author="Yvan Labiche" w:date="2018-09-07T21:32:00Z">
          <w:r w:rsidDel="004C0003">
            <w:rPr>
              <w:rFonts w:ascii="Times New Roman" w:hAnsi="Times New Roman"/>
            </w:rPr>
            <w:delText>Requirement Engineering</w:delText>
          </w:r>
        </w:del>
      </w:ins>
      <w:ins w:id="9784" w:author="Yvan Labiche" w:date="2018-09-07T21:32:00Z">
        <w:r w:rsidR="004C0003">
          <w:rPr>
            <w:rFonts w:ascii="Times New Roman" w:hAnsi="Times New Roman"/>
          </w:rPr>
          <w:t>Requirements Engineering</w:t>
        </w:r>
      </w:ins>
      <w:ins w:id="9785" w:author="Nasser Mustafa" w:date="2018-09-05T00:07:00Z">
        <w:r w:rsidRPr="00C67C7F">
          <w:rPr>
            <w:rFonts w:ascii="Times New Roman" w:hAnsi="Times New Roman"/>
          </w:rPr>
          <w:t xml:space="preserve">, </w:t>
        </w:r>
        <w:r>
          <w:rPr>
            <w:rFonts w:ascii="Times New Roman" w:hAnsi="Times New Roman"/>
          </w:rPr>
          <w:t>Model Driven Engineering</w:t>
        </w:r>
        <w:r w:rsidRPr="00C67C7F">
          <w:rPr>
            <w:rFonts w:ascii="Times New Roman" w:hAnsi="Times New Roman"/>
          </w:rPr>
          <w:t xml:space="preserve">, and </w:t>
        </w:r>
        <w:r>
          <w:rPr>
            <w:rFonts w:ascii="Times New Roman" w:hAnsi="Times New Roman"/>
          </w:rPr>
          <w:t>Systems Engineering</w:t>
        </w:r>
        <w:r w:rsidRPr="00C67C7F">
          <w:rPr>
            <w:rFonts w:ascii="Times New Roman" w:hAnsi="Times New Roman"/>
          </w:rPr>
          <w:t xml:space="preserve"> domains. The common trace links across all domains are identified and the duplicated types are removed. We provide a metadata for each trace link that specifies its proper use and semantics. Finally, the use of semantics web to implement the taxonomy can allow future additions of new types without changing the structure of the taxonomy.</w:t>
        </w:r>
      </w:ins>
    </w:p>
    <w:p w14:paraId="40B521DD" w14:textId="77777777" w:rsidR="00F33643" w:rsidRPr="00C67C7F" w:rsidRDefault="00F33643" w:rsidP="00C779F7">
      <w:pPr>
        <w:pStyle w:val="Style6"/>
        <w:tabs>
          <w:tab w:val="left" w:pos="900"/>
        </w:tabs>
        <w:spacing w:line="480" w:lineRule="auto"/>
        <w:ind w:left="810" w:hanging="720"/>
        <w:jc w:val="both"/>
        <w:rPr>
          <w:ins w:id="9786" w:author="Nasser Mustafa" w:date="2018-09-05T00:07:00Z"/>
        </w:rPr>
      </w:pPr>
      <w:bookmarkStart w:id="9787" w:name="_Toc525737398"/>
      <w:ins w:id="9788" w:author="Nasser Mustafa" w:date="2018-09-05T00:07:00Z">
        <w:r w:rsidRPr="00C67C7F">
          <w:t xml:space="preserve">Mitigating Threats to </w:t>
        </w:r>
        <w:r>
          <w:t>the V</w:t>
        </w:r>
        <w:r w:rsidRPr="00C67C7F">
          <w:t>alidity of the Case Study</w:t>
        </w:r>
        <w:bookmarkEnd w:id="9787"/>
      </w:ins>
    </w:p>
    <w:p w14:paraId="7D3FD310" w14:textId="77777777" w:rsidR="00C779F7" w:rsidRDefault="00F33643" w:rsidP="009170DB">
      <w:pPr>
        <w:tabs>
          <w:tab w:val="left" w:pos="900"/>
        </w:tabs>
        <w:spacing w:line="480" w:lineRule="auto"/>
        <w:jc w:val="both"/>
        <w:rPr>
          <w:ins w:id="9789" w:author="Nasser Mustafa" w:date="2018-09-05T01:13:00Z"/>
          <w:rFonts w:ascii="Times New Roman" w:eastAsiaTheme="majorEastAsia" w:hAnsi="Times New Roman"/>
        </w:rPr>
      </w:pPr>
      <w:ins w:id="9790" w:author="Nasser Mustafa" w:date="2018-09-05T00:07:00Z">
        <w:r w:rsidRPr="00C67C7F">
          <w:rPr>
            <w:rFonts w:ascii="Times New Roman" w:eastAsiaTheme="majorEastAsia" w:hAnsi="Times New Roman"/>
          </w:rPr>
          <w:t xml:space="preserve">Introducing a case study is another methodology for validating the traceability model and the trace links taxonomy. We believe </w:t>
        </w:r>
        <w:r>
          <w:rPr>
            <w:rFonts w:ascii="Times New Roman" w:eastAsiaTheme="majorEastAsia" w:hAnsi="Times New Roman"/>
          </w:rPr>
          <w:t xml:space="preserve">the </w:t>
        </w:r>
        <w:r w:rsidRPr="00C67C7F">
          <w:rPr>
            <w:rFonts w:ascii="Times New Roman" w:eastAsiaTheme="majorEastAsia" w:hAnsi="Times New Roman"/>
          </w:rPr>
          <w:t>case study</w:t>
        </w:r>
        <w:r>
          <w:rPr>
            <w:rFonts w:ascii="Times New Roman" w:eastAsiaTheme="majorEastAsia" w:hAnsi="Times New Roman"/>
          </w:rPr>
          <w:t xml:space="preserve"> that we employ</w:t>
        </w:r>
        <w:r w:rsidRPr="00C67C7F">
          <w:rPr>
            <w:rFonts w:ascii="Times New Roman" w:eastAsiaTheme="majorEastAsia" w:hAnsi="Times New Roman"/>
          </w:rPr>
          <w:t xml:space="preserve"> from </w:t>
        </w:r>
        <w:r>
          <w:rPr>
            <w:rFonts w:ascii="Times New Roman" w:eastAsiaTheme="majorEastAsia" w:hAnsi="Times New Roman"/>
          </w:rPr>
          <w:t xml:space="preserve">the </w:t>
        </w:r>
        <w:r w:rsidRPr="00C67C7F">
          <w:rPr>
            <w:rFonts w:ascii="Times New Roman" w:eastAsiaTheme="majorEastAsia" w:hAnsi="Times New Roman"/>
          </w:rPr>
          <w:t xml:space="preserve">Airbus Company to validate </w:t>
        </w:r>
        <w:r>
          <w:rPr>
            <w:rFonts w:ascii="Times New Roman" w:eastAsiaTheme="majorEastAsia" w:hAnsi="Times New Roman"/>
          </w:rPr>
          <w:t>our</w:t>
        </w:r>
        <w:r w:rsidRPr="00C67C7F">
          <w:rPr>
            <w:rFonts w:ascii="Times New Roman" w:eastAsiaTheme="majorEastAsia" w:hAnsi="Times New Roman"/>
          </w:rPr>
          <w:t xml:space="preserve"> traceability model and the taxonomy </w:t>
        </w:r>
        <w:r>
          <w:rPr>
            <w:rFonts w:ascii="Times New Roman" w:eastAsiaTheme="majorEastAsia" w:hAnsi="Times New Roman"/>
          </w:rPr>
          <w:t>can mitigate threats</w:t>
        </w:r>
        <w:r w:rsidRPr="00C67C7F">
          <w:rPr>
            <w:rFonts w:ascii="Times New Roman" w:eastAsiaTheme="majorEastAsia" w:hAnsi="Times New Roman"/>
          </w:rPr>
          <w:t xml:space="preserve"> </w:t>
        </w:r>
        <w:r>
          <w:rPr>
            <w:rFonts w:ascii="Times New Roman" w:eastAsiaTheme="majorEastAsia" w:hAnsi="Times New Roman"/>
          </w:rPr>
          <w:t xml:space="preserve">to </w:t>
        </w:r>
        <w:r w:rsidRPr="00C67C7F">
          <w:rPr>
            <w:rFonts w:ascii="Times New Roman" w:eastAsiaTheme="majorEastAsia" w:hAnsi="Times New Roman"/>
          </w:rPr>
          <w:t>conclusion validity since it resembles a real industrial problem. Moreover, we contemplate several factors that alleviate the internal threats to the validity of the case study. First, this is a rea</w:t>
        </w:r>
        <w:r>
          <w:rPr>
            <w:rFonts w:ascii="Times New Roman" w:eastAsiaTheme="majorEastAsia" w:hAnsi="Times New Roman"/>
          </w:rPr>
          <w:t>l case study not a hypothetical one. W</w:t>
        </w:r>
        <w:r w:rsidRPr="00C67C7F">
          <w:rPr>
            <w:rFonts w:ascii="Times New Roman" w:eastAsiaTheme="majorEastAsia" w:hAnsi="Times New Roman"/>
          </w:rPr>
          <w:t xml:space="preserve">e obtained the description of the problem from literature </w:t>
        </w:r>
        <w:r>
          <w:rPr>
            <w:rFonts w:ascii="Times New Roman" w:eastAsiaTheme="majorEastAsia" w:hAnsi="Times New Roman"/>
          </w:rPr>
          <w:t>though</w:t>
        </w:r>
        <w:r w:rsidRPr="00C67C7F">
          <w:rPr>
            <w:rFonts w:ascii="Times New Roman" w:eastAsiaTheme="majorEastAsia" w:hAnsi="Times New Roman"/>
          </w:rPr>
          <w:t xml:space="preserve"> the technical specifications are obtained from documents of the Airbus Company. Second, the requirements</w:t>
        </w:r>
        <w:r>
          <w:rPr>
            <w:rFonts w:ascii="Times New Roman" w:eastAsiaTheme="majorEastAsia" w:hAnsi="Times New Roman"/>
          </w:rPr>
          <w:t xml:space="preserve"> definition of the problem</w:t>
        </w:r>
        <w:r w:rsidRPr="00C67C7F">
          <w:rPr>
            <w:rFonts w:ascii="Times New Roman" w:eastAsiaTheme="majorEastAsia" w:hAnsi="Times New Roman"/>
          </w:rPr>
          <w:t xml:space="preserve"> </w:t>
        </w:r>
        <w:r>
          <w:rPr>
            <w:rFonts w:ascii="Times New Roman" w:eastAsiaTheme="majorEastAsia" w:hAnsi="Times New Roman"/>
          </w:rPr>
          <w:t>is</w:t>
        </w:r>
        <w:r w:rsidRPr="00C67C7F">
          <w:rPr>
            <w:rFonts w:ascii="Times New Roman" w:eastAsiaTheme="majorEastAsia" w:hAnsi="Times New Roman"/>
          </w:rPr>
          <w:t xml:space="preserve"> </w:t>
        </w:r>
        <w:r>
          <w:rPr>
            <w:rFonts w:ascii="Times New Roman" w:eastAsiaTheme="majorEastAsia" w:hAnsi="Times New Roman"/>
          </w:rPr>
          <w:t>obtained</w:t>
        </w:r>
        <w:r w:rsidRPr="00C67C7F">
          <w:rPr>
            <w:rFonts w:ascii="Times New Roman" w:eastAsiaTheme="majorEastAsia" w:hAnsi="Times New Roman"/>
          </w:rPr>
          <w:t xml:space="preserve"> </w:t>
        </w:r>
        <w:r>
          <w:rPr>
            <w:rFonts w:ascii="Times New Roman" w:eastAsiaTheme="majorEastAsia" w:hAnsi="Times New Roman"/>
          </w:rPr>
          <w:t>from the company’s documents which implies accuracy of the problem definition; we simply modeled these requirements</w:t>
        </w:r>
        <w:r w:rsidRPr="00C67C7F">
          <w:rPr>
            <w:rFonts w:ascii="Times New Roman" w:eastAsiaTheme="majorEastAsia" w:hAnsi="Times New Roman"/>
          </w:rPr>
          <w:t xml:space="preserve"> using </w:t>
        </w:r>
        <w:r>
          <w:rPr>
            <w:rFonts w:ascii="Times New Roman" w:eastAsiaTheme="majorEastAsia" w:hAnsi="Times New Roman"/>
          </w:rPr>
          <w:t>UML</w:t>
        </w:r>
        <w:r w:rsidRPr="00C67C7F">
          <w:rPr>
            <w:rFonts w:ascii="Times New Roman" w:eastAsiaTheme="majorEastAsia" w:hAnsi="Times New Roman"/>
          </w:rPr>
          <w:t xml:space="preserve">. Third, there are no assumptions by the researcher other than the assumption about the tools used to model the artifacts in the case study which prevents the researcher’s bias. </w:t>
        </w:r>
      </w:ins>
    </w:p>
    <w:p w14:paraId="1812C5EC" w14:textId="7DCAF003" w:rsidR="00D97C4D" w:rsidRDefault="00FF7807" w:rsidP="00BC6284">
      <w:pPr>
        <w:pStyle w:val="Style6"/>
        <w:tabs>
          <w:tab w:val="left" w:pos="900"/>
        </w:tabs>
        <w:spacing w:line="480" w:lineRule="auto"/>
        <w:ind w:left="720" w:hanging="720"/>
        <w:jc w:val="both"/>
        <w:rPr>
          <w:ins w:id="9791" w:author="Nasser Mustafa" w:date="2018-09-05T01:14:00Z"/>
        </w:rPr>
      </w:pPr>
      <w:ins w:id="9792" w:author="Nasser Mustafa" w:date="2018-09-05T01:08:00Z">
        <w:r>
          <w:t xml:space="preserve"> </w:t>
        </w:r>
      </w:ins>
      <w:ins w:id="9793" w:author="Nasser Mustafa" w:date="2018-09-05T00:07:00Z">
        <w:del w:id="9794" w:author="Nasser Mustafa [2]" w:date="2018-09-19T20:08:00Z">
          <w:r w:rsidR="00F33643" w:rsidRPr="00B80E96" w:rsidDel="005A1A5B">
            <w:rPr>
              <w:highlight w:val="yellow"/>
              <w:rPrChange w:id="9795" w:author="Nasser Mustafa [2]" w:date="2018-09-17T07:11:00Z">
                <w:rPr/>
              </w:rPrChange>
            </w:rPr>
            <w:delText>Modeling Limitations</w:delText>
          </w:r>
        </w:del>
      </w:ins>
      <w:bookmarkStart w:id="9796" w:name="_Toc525737399"/>
      <w:ins w:id="9797" w:author="Nasser Mustafa [2]" w:date="2018-09-19T20:08:00Z">
        <w:r w:rsidR="005A1A5B">
          <w:t>Remaining Threats</w:t>
        </w:r>
      </w:ins>
      <w:bookmarkEnd w:id="9796"/>
    </w:p>
    <w:p w14:paraId="2D63C45D" w14:textId="77777777" w:rsidR="00ED33B4" w:rsidRDefault="00F33643" w:rsidP="00ED33B4">
      <w:pPr>
        <w:tabs>
          <w:tab w:val="left" w:pos="900"/>
        </w:tabs>
        <w:spacing w:line="480" w:lineRule="auto"/>
        <w:jc w:val="both"/>
        <w:rPr>
          <w:ins w:id="9798" w:author="Nasser Mustafa [2]" w:date="2018-09-21T08:52:00Z"/>
        </w:rPr>
      </w:pPr>
      <w:commentRangeStart w:id="9799"/>
      <w:ins w:id="9800" w:author="Nasser Mustafa" w:date="2018-09-05T00:07:00Z">
        <w:del w:id="9801" w:author="Nasser Mustafa [2]" w:date="2018-09-19T20:08:00Z">
          <w:r w:rsidRPr="00DA0F58" w:rsidDel="005A1A5B">
            <w:rPr>
              <w:highlight w:val="yellow"/>
              <w:rPrChange w:id="9802" w:author="Nasser Mustafa [2]" w:date="2018-09-17T08:04:00Z">
                <w:rPr/>
              </w:rPrChange>
            </w:rPr>
            <w:delText>We</w:delText>
          </w:r>
        </w:del>
      </w:ins>
      <w:commentRangeEnd w:id="9799"/>
      <w:del w:id="9803" w:author="Nasser Mustafa [2]" w:date="2018-09-19T20:08:00Z">
        <w:r w:rsidR="00B80E96" w:rsidRPr="00DA0F58" w:rsidDel="005A1A5B">
          <w:rPr>
            <w:rStyle w:val="CommentReference"/>
            <w:rFonts w:ascii="Times New Roman" w:eastAsia="Calibri" w:hAnsi="Times New Roman"/>
            <w:highlight w:val="yellow"/>
            <w:rPrChange w:id="9804" w:author="Nasser Mustafa [2]" w:date="2018-09-17T08:04:00Z">
              <w:rPr>
                <w:rStyle w:val="CommentReference"/>
                <w:rFonts w:ascii="Times New Roman" w:eastAsia="Calibri" w:hAnsi="Times New Roman"/>
              </w:rPr>
            </w:rPrChange>
          </w:rPr>
          <w:commentReference w:id="9799"/>
        </w:r>
      </w:del>
      <w:ins w:id="9805" w:author="Nasser Mustafa" w:date="2018-09-05T00:07:00Z">
        <w:del w:id="9806" w:author="Nasser Mustafa [2]" w:date="2018-09-19T20:08:00Z">
          <w:r w:rsidRPr="00DA0F58" w:rsidDel="005A1A5B">
            <w:rPr>
              <w:highlight w:val="yellow"/>
              <w:rPrChange w:id="9807" w:author="Nasser Mustafa [2]" w:date="2018-09-17T08:04:00Z">
                <w:rPr/>
              </w:rPrChange>
            </w:rPr>
            <w:delText xml:space="preserve"> </w:delText>
          </w:r>
        </w:del>
      </w:ins>
      <w:ins w:id="9808" w:author="Nasser Mustafa [2]" w:date="2018-09-19T20:08:00Z">
        <w:r w:rsidR="005A1A5B">
          <w:rPr>
            <w:highlight w:val="yellow"/>
          </w:rPr>
          <w:t>In the p</w:t>
        </w:r>
      </w:ins>
      <w:ins w:id="9809" w:author="Nasser Mustafa [2]" w:date="2018-09-19T20:09:00Z">
        <w:r w:rsidR="005A1A5B">
          <w:rPr>
            <w:highlight w:val="yellow"/>
          </w:rPr>
          <w:t xml:space="preserve">revious sections of this chapter we </w:t>
        </w:r>
      </w:ins>
      <w:ins w:id="9810" w:author="Nasser Mustafa" w:date="2018-09-05T00:07:00Z">
        <w:r w:rsidRPr="00DA0F58">
          <w:rPr>
            <w:highlight w:val="yellow"/>
            <w:rPrChange w:id="9811" w:author="Nasser Mustafa [2]" w:date="2018-09-17T08:04:00Z">
              <w:rPr/>
            </w:rPrChange>
          </w:rPr>
          <w:t>consider</w:t>
        </w:r>
      </w:ins>
      <w:ins w:id="9812" w:author="Nasser Mustafa [2]" w:date="2018-09-19T20:09:00Z">
        <w:r w:rsidR="005A1A5B">
          <w:rPr>
            <w:highlight w:val="yellow"/>
          </w:rPr>
          <w:t xml:space="preserve"> how to mitigate the </w:t>
        </w:r>
      </w:ins>
      <w:ins w:id="9813" w:author="Nasser Mustafa" w:date="2018-09-05T00:07:00Z">
        <w:del w:id="9814" w:author="Nasser Mustafa [2]" w:date="2018-09-19T20:09:00Z">
          <w:r w:rsidRPr="00DA0F58" w:rsidDel="005A1A5B">
            <w:rPr>
              <w:highlight w:val="yellow"/>
              <w:rPrChange w:id="9815" w:author="Nasser Mustafa [2]" w:date="2018-09-17T08:04:00Z">
                <w:rPr/>
              </w:rPrChange>
            </w:rPr>
            <w:delText xml:space="preserve">ed </w:delText>
          </w:r>
        </w:del>
        <w:r w:rsidRPr="00DA0F58">
          <w:rPr>
            <w:highlight w:val="yellow"/>
            <w:rPrChange w:id="9816" w:author="Nasser Mustafa [2]" w:date="2018-09-17T08:04:00Z">
              <w:rPr/>
            </w:rPrChange>
          </w:rPr>
          <w:t>threats to the validity of our research</w:t>
        </w:r>
      </w:ins>
      <w:ins w:id="9817" w:author="Nasser Mustafa [2]" w:date="2018-09-19T20:12:00Z">
        <w:r w:rsidR="005A1A5B">
          <w:rPr>
            <w:highlight w:val="yellow"/>
          </w:rPr>
          <w:t>.</w:t>
        </w:r>
      </w:ins>
      <w:ins w:id="9818" w:author="Nasser Mustafa" w:date="2018-09-05T00:07:00Z">
        <w:del w:id="9819" w:author="Nasser Mustafa [2]" w:date="2018-09-19T20:12:00Z">
          <w:r w:rsidRPr="00DA0F58" w:rsidDel="005A1A5B">
            <w:rPr>
              <w:highlight w:val="yellow"/>
              <w:rPrChange w:id="9820" w:author="Nasser Mustafa [2]" w:date="2018-09-17T08:04:00Z">
                <w:rPr/>
              </w:rPrChange>
            </w:rPr>
            <w:delText>,</w:delText>
          </w:r>
        </w:del>
        <w:r w:rsidRPr="00DA0F58">
          <w:rPr>
            <w:highlight w:val="yellow"/>
            <w:rPrChange w:id="9821" w:author="Nasser Mustafa [2]" w:date="2018-09-17T08:04:00Z">
              <w:rPr/>
            </w:rPrChange>
          </w:rPr>
          <w:t xml:space="preserve"> </w:t>
        </w:r>
      </w:ins>
      <w:ins w:id="9822" w:author="Nasser Mustafa [2]" w:date="2018-09-19T20:12:00Z">
        <w:r w:rsidR="005A1A5B">
          <w:rPr>
            <w:highlight w:val="yellow"/>
          </w:rPr>
          <w:t>H</w:t>
        </w:r>
      </w:ins>
      <w:ins w:id="9823" w:author="Nasser Mustafa" w:date="2018-09-05T00:07:00Z">
        <w:del w:id="9824" w:author="Nasser Mustafa [2]" w:date="2018-09-19T20:12:00Z">
          <w:r w:rsidRPr="00DA0F58" w:rsidDel="005A1A5B">
            <w:rPr>
              <w:highlight w:val="yellow"/>
              <w:rPrChange w:id="9825" w:author="Nasser Mustafa [2]" w:date="2018-09-17T08:04:00Z">
                <w:rPr/>
              </w:rPrChange>
            </w:rPr>
            <w:delText>h</w:delText>
          </w:r>
        </w:del>
        <w:r w:rsidRPr="00DA0F58">
          <w:rPr>
            <w:highlight w:val="yellow"/>
            <w:rPrChange w:id="9826" w:author="Nasser Mustafa [2]" w:date="2018-09-17T08:04:00Z">
              <w:rPr/>
            </w:rPrChange>
          </w:rPr>
          <w:t>owever</w:t>
        </w:r>
      </w:ins>
      <w:ins w:id="9827" w:author="Nasser Mustafa [2]" w:date="2018-09-19T20:12:00Z">
        <w:r w:rsidR="005A1A5B">
          <w:rPr>
            <w:highlight w:val="yellow"/>
          </w:rPr>
          <w:t>,</w:t>
        </w:r>
      </w:ins>
      <w:ins w:id="9828" w:author="Nasser Mustafa" w:date="2018-09-05T00:07:00Z">
        <w:r w:rsidRPr="00DA0F58">
          <w:rPr>
            <w:highlight w:val="yellow"/>
            <w:rPrChange w:id="9829" w:author="Nasser Mustafa [2]" w:date="2018-09-17T08:04:00Z">
              <w:rPr/>
            </w:rPrChange>
          </w:rPr>
          <w:t xml:space="preserve"> </w:t>
        </w:r>
        <w:del w:id="9830" w:author="Nasser Mustafa [2]" w:date="2018-09-20T14:43:00Z">
          <w:r w:rsidRPr="00DA0F58" w:rsidDel="00BC6284">
            <w:rPr>
              <w:highlight w:val="yellow"/>
              <w:rPrChange w:id="9831" w:author="Nasser Mustafa [2]" w:date="2018-09-17T08:04:00Z">
                <w:rPr/>
              </w:rPrChange>
            </w:rPr>
            <w:delText>it is impossible to eliminate</w:delText>
          </w:r>
        </w:del>
      </w:ins>
      <w:ins w:id="9832" w:author="Nasser Mustafa [2]" w:date="2018-09-20T14:43:00Z">
        <w:r w:rsidR="00BC6284">
          <w:rPr>
            <w:highlight w:val="yellow"/>
          </w:rPr>
          <w:t xml:space="preserve">there are </w:t>
        </w:r>
      </w:ins>
      <w:ins w:id="9833" w:author="Nasser Mustafa [2]" w:date="2018-09-20T14:44:00Z">
        <w:r w:rsidR="00BC6284">
          <w:rPr>
            <w:highlight w:val="yellow"/>
          </w:rPr>
          <w:t>remaining</w:t>
        </w:r>
      </w:ins>
      <w:ins w:id="9834" w:author="Nasser Mustafa" w:date="2018-09-05T00:07:00Z">
        <w:r w:rsidRPr="00DA0F58">
          <w:rPr>
            <w:highlight w:val="yellow"/>
            <w:rPrChange w:id="9835" w:author="Nasser Mustafa [2]" w:date="2018-09-17T08:04:00Z">
              <w:rPr/>
            </w:rPrChange>
          </w:rPr>
          <w:t xml:space="preserve"> </w:t>
        </w:r>
        <w:del w:id="9836" w:author="Nasser Mustafa [2]" w:date="2018-09-20T14:25:00Z">
          <w:r w:rsidRPr="00DA0F58" w:rsidDel="00C7619B">
            <w:rPr>
              <w:highlight w:val="yellow"/>
              <w:rPrChange w:id="9837" w:author="Nasser Mustafa [2]" w:date="2018-09-17T08:04:00Z">
                <w:rPr/>
              </w:rPrChange>
            </w:rPr>
            <w:delText xml:space="preserve">all </w:delText>
          </w:r>
        </w:del>
        <w:r w:rsidRPr="00DA0F58">
          <w:rPr>
            <w:highlight w:val="yellow"/>
            <w:rPrChange w:id="9838" w:author="Nasser Mustafa [2]" w:date="2018-09-17T08:04:00Z">
              <w:rPr/>
            </w:rPrChange>
          </w:rPr>
          <w:t xml:space="preserve">threats </w:t>
        </w:r>
        <w:del w:id="9839" w:author="Nasser Mustafa [2]" w:date="2018-09-19T20:13:00Z">
          <w:r w:rsidRPr="00DA0F58" w:rsidDel="005A1A5B">
            <w:rPr>
              <w:highlight w:val="yellow"/>
              <w:rPrChange w:id="9840" w:author="Nasser Mustafa [2]" w:date="2018-09-17T08:04:00Z">
                <w:rPr/>
              </w:rPrChange>
            </w:rPr>
            <w:delText>upfront</w:delText>
          </w:r>
        </w:del>
      </w:ins>
      <w:ins w:id="9841" w:author="Nasser Mustafa [2]" w:date="2018-09-20T14:44:00Z">
        <w:r w:rsidR="00BC6284">
          <w:rPr>
            <w:highlight w:val="yellow"/>
          </w:rPr>
          <w:t>that are relate</w:t>
        </w:r>
      </w:ins>
      <w:ins w:id="9842" w:author="Nasser Mustafa [2]" w:date="2018-09-19T20:14:00Z">
        <w:r w:rsidR="005A1A5B">
          <w:rPr>
            <w:highlight w:val="yellow"/>
          </w:rPr>
          <w:t xml:space="preserve"> </w:t>
        </w:r>
      </w:ins>
      <w:ins w:id="9843" w:author="Nasser Mustafa [2]" w:date="2018-09-20T14:44:00Z">
        <w:r w:rsidR="00BC6284">
          <w:rPr>
            <w:highlight w:val="yellow"/>
          </w:rPr>
          <w:t>to our</w:t>
        </w:r>
      </w:ins>
      <w:ins w:id="9844" w:author="Nasser Mustafa [2]" w:date="2018-09-19T20:15:00Z">
        <w:r w:rsidR="005A1A5B">
          <w:rPr>
            <w:highlight w:val="yellow"/>
          </w:rPr>
          <w:t xml:space="preserve"> survey</w:t>
        </w:r>
      </w:ins>
      <w:ins w:id="9845" w:author="Nasser Mustafa [2]" w:date="2018-09-19T20:16:00Z">
        <w:r w:rsidR="005A1A5B">
          <w:rPr>
            <w:highlight w:val="yellow"/>
          </w:rPr>
          <w:t xml:space="preserve"> </w:t>
        </w:r>
      </w:ins>
      <w:ins w:id="9846" w:author="Nasser Mustafa [2]" w:date="2018-09-20T14:44:00Z">
        <w:r w:rsidR="00BC6284">
          <w:rPr>
            <w:highlight w:val="yellow"/>
          </w:rPr>
          <w:t>and</w:t>
        </w:r>
      </w:ins>
      <w:ins w:id="9847" w:author="Nasser Mustafa [2]" w:date="2018-09-20T14:41:00Z">
        <w:r w:rsidR="00BC6284">
          <w:rPr>
            <w:highlight w:val="yellow"/>
          </w:rPr>
          <w:t xml:space="preserve"> </w:t>
        </w:r>
      </w:ins>
      <w:ins w:id="9848" w:author="Nasser Mustafa [2]" w:date="2018-09-20T14:44:00Z">
        <w:r w:rsidR="00BC6284">
          <w:rPr>
            <w:highlight w:val="yellow"/>
          </w:rPr>
          <w:t xml:space="preserve">the </w:t>
        </w:r>
      </w:ins>
      <w:ins w:id="9849" w:author="Nasser Mustafa [2]" w:date="2018-09-20T14:41:00Z">
        <w:r w:rsidR="00BC6284">
          <w:rPr>
            <w:highlight w:val="yellow"/>
          </w:rPr>
          <w:t>traceability model</w:t>
        </w:r>
      </w:ins>
      <w:ins w:id="9850" w:author="Nasser Mustafa [2]" w:date="2018-09-20T14:44:00Z">
        <w:r w:rsidR="00BC6284">
          <w:rPr>
            <w:highlight w:val="yellow"/>
          </w:rPr>
          <w:t>;</w:t>
        </w:r>
      </w:ins>
      <w:ins w:id="9851" w:author="Nasser Mustafa [2]" w:date="2018-09-19T20:17:00Z">
        <w:r w:rsidR="005A1A5B">
          <w:rPr>
            <w:highlight w:val="yellow"/>
          </w:rPr>
          <w:t xml:space="preserve"> </w:t>
        </w:r>
      </w:ins>
      <w:ins w:id="9852" w:author="Nasser Mustafa [2]" w:date="2018-09-20T14:44:00Z">
        <w:r w:rsidR="00BC6284">
          <w:rPr>
            <w:highlight w:val="yellow"/>
          </w:rPr>
          <w:t>t</w:t>
        </w:r>
      </w:ins>
      <w:ins w:id="9853" w:author="Nasser Mustafa [2]" w:date="2018-09-19T20:17:00Z">
        <w:r w:rsidR="005A1A5B">
          <w:rPr>
            <w:highlight w:val="yellow"/>
          </w:rPr>
          <w:t xml:space="preserve">his section elucidates </w:t>
        </w:r>
      </w:ins>
      <w:ins w:id="9854" w:author="Nasser Mustafa [2]" w:date="2018-09-20T14:44:00Z">
        <w:r w:rsidR="00BC6284">
          <w:rPr>
            <w:highlight w:val="yellow"/>
          </w:rPr>
          <w:t>these threats</w:t>
        </w:r>
      </w:ins>
      <w:ins w:id="9855" w:author="Nasser Mustafa [2]" w:date="2018-09-20T14:45:00Z">
        <w:r w:rsidR="00BC6284">
          <w:rPr>
            <w:highlight w:val="yellow"/>
          </w:rPr>
          <w:t>.</w:t>
        </w:r>
      </w:ins>
      <w:ins w:id="9856" w:author="Nasser Mustafa [2]" w:date="2018-09-20T14:47:00Z">
        <w:r w:rsidR="00BC6284">
          <w:rPr>
            <w:highlight w:val="yellow"/>
          </w:rPr>
          <w:t xml:space="preserve"> </w:t>
        </w:r>
      </w:ins>
    </w:p>
    <w:p w14:paraId="0133807C" w14:textId="069ED9EF" w:rsidR="00ED33B4" w:rsidRDefault="00945636">
      <w:pPr>
        <w:pStyle w:val="Heading3"/>
        <w:spacing w:line="480" w:lineRule="auto"/>
        <w:ind w:left="900" w:hanging="900"/>
        <w:rPr>
          <w:ins w:id="9857" w:author="Nasser Mustafa [2]" w:date="2018-09-21T08:54:00Z"/>
        </w:rPr>
        <w:pPrChange w:id="9858" w:author="Nasser Mustafa [2]" w:date="2018-09-21T10:34:00Z">
          <w:pPr>
            <w:tabs>
              <w:tab w:val="left" w:pos="900"/>
            </w:tabs>
            <w:spacing w:line="480" w:lineRule="auto"/>
            <w:jc w:val="both"/>
          </w:pPr>
        </w:pPrChange>
      </w:pPr>
      <w:bookmarkStart w:id="9859" w:name="_Toc525737400"/>
      <w:ins w:id="9860" w:author="Nasser Mustafa [2]" w:date="2018-09-21T10:34:00Z">
        <w:r>
          <w:t>R</w:t>
        </w:r>
      </w:ins>
      <w:ins w:id="9861" w:author="Nasser Mustafa [2]" w:date="2018-09-21T10:33:00Z">
        <w:r>
          <w:t xml:space="preserve">emaining </w:t>
        </w:r>
      </w:ins>
      <w:ins w:id="9862" w:author="Nasser Mustafa [2]" w:date="2018-09-21T19:37:00Z">
        <w:r w:rsidR="00D6067A">
          <w:t xml:space="preserve">Survey </w:t>
        </w:r>
      </w:ins>
      <w:ins w:id="9863" w:author="Nasser Mustafa [2]" w:date="2018-09-21T10:34:00Z">
        <w:r>
          <w:t>T</w:t>
        </w:r>
      </w:ins>
      <w:ins w:id="9864" w:author="Nasser Mustafa [2]" w:date="2018-09-21T10:33:00Z">
        <w:r>
          <w:t>hreats</w:t>
        </w:r>
      </w:ins>
      <w:bookmarkEnd w:id="9859"/>
    </w:p>
    <w:p w14:paraId="6FE2F153" w14:textId="47FE38AC" w:rsidR="00D6067A" w:rsidRDefault="00ED33B4" w:rsidP="00457153">
      <w:pPr>
        <w:tabs>
          <w:tab w:val="left" w:pos="900"/>
        </w:tabs>
        <w:spacing w:line="480" w:lineRule="auto"/>
        <w:jc w:val="both"/>
        <w:rPr>
          <w:ins w:id="9865" w:author="Nasser Mustafa [2]" w:date="2018-09-21T19:33:00Z"/>
          <w:rFonts w:ascii="Times New Roman" w:hAnsi="Times New Roman"/>
          <w:highlight w:val="yellow"/>
        </w:rPr>
      </w:pPr>
      <w:ins w:id="9866" w:author="Nasser Mustafa [2]" w:date="2018-09-21T08:56:00Z">
        <w:r>
          <w:rPr>
            <w:highlight w:val="yellow"/>
          </w:rPr>
          <w:t>The survey questions were con</w:t>
        </w:r>
      </w:ins>
      <w:ins w:id="9867" w:author="Nasser Mustafa [2]" w:date="2018-09-21T08:57:00Z">
        <w:r>
          <w:rPr>
            <w:highlight w:val="yellow"/>
          </w:rPr>
          <w:t>s</w:t>
        </w:r>
      </w:ins>
      <w:ins w:id="9868" w:author="Nasser Mustafa [2]" w:date="2018-09-21T08:56:00Z">
        <w:r>
          <w:rPr>
            <w:highlight w:val="yellow"/>
          </w:rPr>
          <w:t xml:space="preserve">tructed based </w:t>
        </w:r>
      </w:ins>
      <w:ins w:id="9869" w:author="Nasser Mustafa [2]" w:date="2018-09-21T08:58:00Z">
        <w:r>
          <w:rPr>
            <w:highlight w:val="yellow"/>
          </w:rPr>
          <w:t>on the</w:t>
        </w:r>
      </w:ins>
      <w:ins w:id="9870" w:author="Nasser Mustafa [2]" w:date="2018-09-21T08:57:00Z">
        <w:r>
          <w:rPr>
            <w:highlight w:val="yellow"/>
          </w:rPr>
          <w:t xml:space="preserve"> drawbacks </w:t>
        </w:r>
      </w:ins>
      <w:ins w:id="9871" w:author="Nasser Mustafa [2]" w:date="2018-09-21T08:59:00Z">
        <w:r>
          <w:rPr>
            <w:highlight w:val="yellow"/>
          </w:rPr>
          <w:t xml:space="preserve">of </w:t>
        </w:r>
      </w:ins>
      <w:ins w:id="9872" w:author="Nasser Mustafa [2]" w:date="2018-09-21T08:58:00Z">
        <w:r>
          <w:rPr>
            <w:highlight w:val="yellow"/>
          </w:rPr>
          <w:t xml:space="preserve">the traceability model and tools </w:t>
        </w:r>
      </w:ins>
      <w:ins w:id="9873" w:author="Nasser Mustafa [2]" w:date="2018-09-21T08:59:00Z">
        <w:r>
          <w:rPr>
            <w:highlight w:val="yellow"/>
          </w:rPr>
          <w:t xml:space="preserve">that we found during our literature review. However, after </w:t>
        </w:r>
      </w:ins>
      <w:ins w:id="9874" w:author="Nasser Mustafa [2]" w:date="2018-09-21T09:01:00Z">
        <w:r w:rsidR="008610AF">
          <w:rPr>
            <w:highlight w:val="yellow"/>
          </w:rPr>
          <w:t xml:space="preserve">we </w:t>
        </w:r>
      </w:ins>
      <w:ins w:id="9875" w:author="Nasser Mustafa [2]" w:date="2018-09-21T08:59:00Z">
        <w:r>
          <w:rPr>
            <w:highlight w:val="yellow"/>
          </w:rPr>
          <w:t>conduct</w:t>
        </w:r>
      </w:ins>
      <w:ins w:id="9876" w:author="Nasser Mustafa [2]" w:date="2018-09-21T09:02:00Z">
        <w:r w:rsidR="008610AF">
          <w:rPr>
            <w:highlight w:val="yellow"/>
          </w:rPr>
          <w:t>ed</w:t>
        </w:r>
      </w:ins>
      <w:ins w:id="9877" w:author="Nasser Mustafa [2]" w:date="2018-09-21T08:59:00Z">
        <w:r>
          <w:rPr>
            <w:highlight w:val="yellow"/>
          </w:rPr>
          <w:t xml:space="preserve"> the survey </w:t>
        </w:r>
      </w:ins>
      <w:ins w:id="9878" w:author="Nasser Mustafa [2]" w:date="2018-09-21T09:01:00Z">
        <w:r w:rsidR="008610AF">
          <w:rPr>
            <w:highlight w:val="yellow"/>
          </w:rPr>
          <w:t>and collect</w:t>
        </w:r>
      </w:ins>
      <w:ins w:id="9879" w:author="Nasser Mustafa [2]" w:date="2018-09-21T09:02:00Z">
        <w:r w:rsidR="008610AF">
          <w:rPr>
            <w:highlight w:val="yellow"/>
          </w:rPr>
          <w:t>ed</w:t>
        </w:r>
      </w:ins>
      <w:ins w:id="9880" w:author="Nasser Mustafa [2]" w:date="2018-09-21T09:01:00Z">
        <w:r w:rsidR="008610AF">
          <w:rPr>
            <w:highlight w:val="yellow"/>
          </w:rPr>
          <w:t xml:space="preserve"> the answers we </w:t>
        </w:r>
      </w:ins>
      <w:ins w:id="9881" w:author="Nasser Mustafa [2]" w:date="2018-09-21T09:03:00Z">
        <w:r w:rsidR="008610AF">
          <w:rPr>
            <w:highlight w:val="yellow"/>
          </w:rPr>
          <w:t>discover</w:t>
        </w:r>
      </w:ins>
      <w:ins w:id="9882" w:author="Nasser Mustafa [2]" w:date="2018-09-21T09:04:00Z">
        <w:r w:rsidR="008610AF">
          <w:rPr>
            <w:highlight w:val="yellow"/>
          </w:rPr>
          <w:t xml:space="preserve">ed some </w:t>
        </w:r>
      </w:ins>
      <w:ins w:id="9883" w:author="Nasser Mustafa [2]" w:date="2018-09-21T09:05:00Z">
        <w:r w:rsidR="008610AF">
          <w:rPr>
            <w:highlight w:val="yellow"/>
          </w:rPr>
          <w:t>remain</w:t>
        </w:r>
      </w:ins>
      <w:ins w:id="9884" w:author="Nasser Mustafa [2]" w:date="2018-09-21T09:06:00Z">
        <w:r w:rsidR="008610AF">
          <w:rPr>
            <w:highlight w:val="yellow"/>
          </w:rPr>
          <w:t>ing</w:t>
        </w:r>
      </w:ins>
      <w:ins w:id="9885" w:author="Nasser Mustafa [2]" w:date="2018-09-21T09:05:00Z">
        <w:r w:rsidR="008610AF">
          <w:rPr>
            <w:highlight w:val="yellow"/>
          </w:rPr>
          <w:t xml:space="preserve"> threats</w:t>
        </w:r>
      </w:ins>
      <w:ins w:id="9886" w:author="Nasser Mustafa [2]" w:date="2018-09-21T09:06:00Z">
        <w:r w:rsidR="008610AF">
          <w:rPr>
            <w:highlight w:val="yellow"/>
          </w:rPr>
          <w:t xml:space="preserve">. </w:t>
        </w:r>
        <w:r w:rsidR="001479FF">
          <w:rPr>
            <w:highlight w:val="yellow"/>
          </w:rPr>
          <w:t xml:space="preserve">First, some </w:t>
        </w:r>
      </w:ins>
      <w:ins w:id="9887" w:author="Nasser Mustafa [2]" w:date="2018-09-21T09:07:00Z">
        <w:r w:rsidR="001479FF">
          <w:rPr>
            <w:highlight w:val="yellow"/>
          </w:rPr>
          <w:t>questions</w:t>
        </w:r>
      </w:ins>
      <w:ins w:id="9888" w:author="Nasser Mustafa [2]" w:date="2018-09-21T09:09:00Z">
        <w:r w:rsidR="00B44A98">
          <w:rPr>
            <w:highlight w:val="yellow"/>
          </w:rPr>
          <w:t xml:space="preserve"> in the survey</w:t>
        </w:r>
      </w:ins>
      <w:ins w:id="9889" w:author="Nasser Mustafa [2]" w:date="2018-09-21T09:07:00Z">
        <w:r w:rsidR="001479FF">
          <w:rPr>
            <w:highlight w:val="yellow"/>
          </w:rPr>
          <w:t xml:space="preserve"> did not provide flexible options to the user to </w:t>
        </w:r>
      </w:ins>
      <w:ins w:id="9890" w:author="Nasser Mustafa [2]" w:date="2018-09-21T09:09:00Z">
        <w:r w:rsidR="00B44A98">
          <w:rPr>
            <w:highlight w:val="yellow"/>
          </w:rPr>
          <w:t>choose</w:t>
        </w:r>
      </w:ins>
      <w:ins w:id="9891" w:author="Nasser Mustafa [2]" w:date="2018-09-21T09:08:00Z">
        <w:r w:rsidR="001479FF">
          <w:rPr>
            <w:highlight w:val="yellow"/>
          </w:rPr>
          <w:t xml:space="preserve"> from or to comment</w:t>
        </w:r>
      </w:ins>
      <w:ins w:id="9892" w:author="Nasser Mustafa [2]" w:date="2018-09-21T09:11:00Z">
        <w:r w:rsidR="00B44A98">
          <w:rPr>
            <w:highlight w:val="yellow"/>
          </w:rPr>
          <w:t xml:space="preserve"> on</w:t>
        </w:r>
      </w:ins>
      <w:ins w:id="9893" w:author="Nasser Mustafa [2]" w:date="2018-09-21T09:29:00Z">
        <w:r w:rsidR="0026780E">
          <w:rPr>
            <w:highlight w:val="yellow"/>
          </w:rPr>
          <w:t>. Although we cover all possi</w:t>
        </w:r>
      </w:ins>
      <w:ins w:id="9894" w:author="Nasser Mustafa [2]" w:date="2018-09-21T09:30:00Z">
        <w:r w:rsidR="0026780E">
          <w:rPr>
            <w:highlight w:val="yellow"/>
          </w:rPr>
          <w:t xml:space="preserve">ble </w:t>
        </w:r>
      </w:ins>
      <w:ins w:id="9895" w:author="Nasser Mustafa [2]" w:date="2018-09-21T09:36:00Z">
        <w:r w:rsidR="0026780E">
          <w:rPr>
            <w:highlight w:val="yellow"/>
          </w:rPr>
          <w:t xml:space="preserve">cardinality </w:t>
        </w:r>
      </w:ins>
      <w:ins w:id="9896" w:author="Nasser Mustafa [2]" w:date="2018-09-21T09:30:00Z">
        <w:r w:rsidR="0026780E">
          <w:rPr>
            <w:highlight w:val="yellow"/>
          </w:rPr>
          <w:t>optio</w:t>
        </w:r>
      </w:ins>
      <w:ins w:id="9897" w:author="Nasser Mustafa [2]" w:date="2018-09-21T09:36:00Z">
        <w:r w:rsidR="0026780E">
          <w:rPr>
            <w:highlight w:val="yellow"/>
          </w:rPr>
          <w:t>ns,</w:t>
        </w:r>
      </w:ins>
      <w:ins w:id="9898" w:author="Nasser Mustafa [2]" w:date="2018-09-21T09:30:00Z">
        <w:r w:rsidR="0026780E">
          <w:rPr>
            <w:highlight w:val="yellow"/>
          </w:rPr>
          <w:t xml:space="preserve"> </w:t>
        </w:r>
      </w:ins>
      <w:ins w:id="9899" w:author="Nasser Mustafa [2]" w:date="2018-09-21T19:13:00Z">
        <w:r w:rsidR="00217582">
          <w:rPr>
            <w:highlight w:val="yellow"/>
          </w:rPr>
          <w:t>the user is</w:t>
        </w:r>
      </w:ins>
      <w:ins w:id="9900" w:author="Nasser Mustafa [2]" w:date="2018-09-21T09:30:00Z">
        <w:r w:rsidR="0026780E">
          <w:rPr>
            <w:highlight w:val="yellow"/>
          </w:rPr>
          <w:t xml:space="preserve"> allow</w:t>
        </w:r>
      </w:ins>
      <w:ins w:id="9901" w:author="Nasser Mustafa [2]" w:date="2018-09-21T19:13:00Z">
        <w:r w:rsidR="00217582">
          <w:rPr>
            <w:highlight w:val="yellow"/>
          </w:rPr>
          <w:t>ed</w:t>
        </w:r>
      </w:ins>
      <w:ins w:id="9902" w:author="Nasser Mustafa [2]" w:date="2018-09-21T09:30:00Z">
        <w:r w:rsidR="0026780E">
          <w:rPr>
            <w:highlight w:val="yellow"/>
          </w:rPr>
          <w:t xml:space="preserve"> to cho</w:t>
        </w:r>
      </w:ins>
      <w:ins w:id="9903" w:author="Nasser Mustafa [2]" w:date="2018-09-21T09:31:00Z">
        <w:r w:rsidR="0026780E">
          <w:rPr>
            <w:highlight w:val="yellow"/>
          </w:rPr>
          <w:t>o</w:t>
        </w:r>
      </w:ins>
      <w:ins w:id="9904" w:author="Nasser Mustafa [2]" w:date="2018-09-21T09:30:00Z">
        <w:r w:rsidR="0026780E">
          <w:rPr>
            <w:highlight w:val="yellow"/>
          </w:rPr>
          <w:t xml:space="preserve">se only one option. There are situations </w:t>
        </w:r>
      </w:ins>
      <w:ins w:id="9905" w:author="Nasser Mustafa [2]" w:date="2018-09-21T09:31:00Z">
        <w:r w:rsidR="0026780E">
          <w:rPr>
            <w:highlight w:val="yellow"/>
          </w:rPr>
          <w:t>in</w:t>
        </w:r>
      </w:ins>
      <w:ins w:id="9906" w:author="Nasser Mustafa [2]" w:date="2018-09-21T09:30:00Z">
        <w:r w:rsidR="0026780E">
          <w:rPr>
            <w:highlight w:val="yellow"/>
          </w:rPr>
          <w:t xml:space="preserve"> which the user </w:t>
        </w:r>
        <w:r w:rsidR="0026780E" w:rsidRPr="00B759CD">
          <w:rPr>
            <w:highlight w:val="yellow"/>
          </w:rPr>
          <w:t xml:space="preserve">might </w:t>
        </w:r>
      </w:ins>
      <w:ins w:id="9907" w:author="Nasser Mustafa [2]" w:date="2018-09-21T09:37:00Z">
        <w:r w:rsidR="0026780E" w:rsidRPr="00B759CD">
          <w:rPr>
            <w:highlight w:val="yellow"/>
          </w:rPr>
          <w:t xml:space="preserve">apply </w:t>
        </w:r>
      </w:ins>
      <w:ins w:id="9908" w:author="Nasser Mustafa [2]" w:date="2018-09-21T09:32:00Z">
        <w:r w:rsidR="0026780E" w:rsidRPr="00B759CD">
          <w:rPr>
            <w:highlight w:val="yellow"/>
          </w:rPr>
          <w:t>two</w:t>
        </w:r>
      </w:ins>
      <w:ins w:id="9909" w:author="Nasser Mustafa [2]" w:date="2018-09-21T09:37:00Z">
        <w:r w:rsidR="0026780E" w:rsidRPr="00B759CD">
          <w:rPr>
            <w:highlight w:val="yellow"/>
          </w:rPr>
          <w:t xml:space="preserve"> </w:t>
        </w:r>
      </w:ins>
      <w:ins w:id="9910" w:author="Nasser Mustafa [2]" w:date="2018-09-21T09:32:00Z">
        <w:r w:rsidR="0026780E" w:rsidRPr="00B759CD">
          <w:rPr>
            <w:highlight w:val="yellow"/>
          </w:rPr>
          <w:t xml:space="preserve">or more options, </w:t>
        </w:r>
      </w:ins>
      <w:ins w:id="9911" w:author="Nasser Mustafa [2]" w:date="2018-09-21T09:33:00Z">
        <w:r w:rsidR="0026780E" w:rsidRPr="00B759CD">
          <w:rPr>
            <w:highlight w:val="yellow"/>
          </w:rPr>
          <w:t>such</w:t>
        </w:r>
      </w:ins>
      <w:ins w:id="9912" w:author="Nasser Mustafa [2]" w:date="2018-09-21T09:32:00Z">
        <w:r w:rsidR="0026780E" w:rsidRPr="00B759CD">
          <w:rPr>
            <w:highlight w:val="yellow"/>
          </w:rPr>
          <w:t xml:space="preserve"> situation</w:t>
        </w:r>
      </w:ins>
      <w:ins w:id="9913" w:author="Nasser Mustafa [2]" w:date="2018-09-21T10:13:00Z">
        <w:r w:rsidR="00016342" w:rsidRPr="00B759CD">
          <w:rPr>
            <w:highlight w:val="yellow"/>
          </w:rPr>
          <w:t>s</w:t>
        </w:r>
      </w:ins>
      <w:ins w:id="9914" w:author="Nasser Mustafa [2]" w:date="2018-09-21T09:32:00Z">
        <w:r w:rsidR="0026780E" w:rsidRPr="00B759CD">
          <w:rPr>
            <w:highlight w:val="yellow"/>
          </w:rPr>
          <w:t xml:space="preserve"> </w:t>
        </w:r>
      </w:ins>
      <w:ins w:id="9915" w:author="Nasser Mustafa [2]" w:date="2018-09-21T10:13:00Z">
        <w:r w:rsidR="00016342" w:rsidRPr="00B759CD">
          <w:rPr>
            <w:highlight w:val="yellow"/>
          </w:rPr>
          <w:t>were</w:t>
        </w:r>
      </w:ins>
      <w:ins w:id="9916" w:author="Nasser Mustafa [2]" w:date="2018-09-21T09:33:00Z">
        <w:r w:rsidR="0026780E" w:rsidRPr="00B759CD">
          <w:rPr>
            <w:highlight w:val="yellow"/>
          </w:rPr>
          <w:t xml:space="preserve"> not considered in our </w:t>
        </w:r>
      </w:ins>
      <w:ins w:id="9917" w:author="Nasser Mustafa" w:date="2018-09-05T00:07:00Z">
        <w:del w:id="9918" w:author="Nasser Mustafa [2]" w:date="2018-09-19T20:13:00Z">
          <w:r w:rsidR="00F33643" w:rsidRPr="00B759CD" w:rsidDel="005A1A5B">
            <w:rPr>
              <w:highlight w:val="yellow"/>
              <w:rPrChange w:id="9919" w:author="Nasser Mustafa [2]" w:date="2018-09-21T17:05:00Z">
                <w:rPr/>
              </w:rPrChange>
            </w:rPr>
            <w:delText xml:space="preserve">. </w:delText>
          </w:r>
        </w:del>
        <w:del w:id="9920" w:author="Nasser Mustafa [2]" w:date="2018-09-21T09:35:00Z">
          <w:r w:rsidR="00F33643" w:rsidRPr="00B759CD" w:rsidDel="0026780E">
            <w:rPr>
              <w:highlight w:val="yellow"/>
              <w:rPrChange w:id="9921" w:author="Nasser Mustafa [2]" w:date="2018-09-21T17:05:00Z">
                <w:rPr/>
              </w:rPrChange>
            </w:rPr>
            <w:delText>There</w:delText>
          </w:r>
        </w:del>
      </w:ins>
      <w:ins w:id="9922" w:author="Nasser Mustafa [2]" w:date="2018-09-21T10:13:00Z">
        <w:r w:rsidR="00016342" w:rsidRPr="00B759CD">
          <w:rPr>
            <w:highlight w:val="yellow"/>
          </w:rPr>
          <w:t>options</w:t>
        </w:r>
      </w:ins>
      <w:ins w:id="9923" w:author="Nasser Mustafa [2]" w:date="2018-09-21T09:35:00Z">
        <w:r w:rsidR="0026780E" w:rsidRPr="00B759CD">
          <w:rPr>
            <w:highlight w:val="yellow"/>
          </w:rPr>
          <w:t xml:space="preserve">. </w:t>
        </w:r>
      </w:ins>
      <w:ins w:id="9924" w:author="Nasser Mustafa [2]" w:date="2018-09-21T19:14:00Z">
        <w:r w:rsidR="00217582">
          <w:rPr>
            <w:highlight w:val="yellow"/>
          </w:rPr>
          <w:t>Second</w:t>
        </w:r>
      </w:ins>
      <w:ins w:id="9925" w:author="Nasser Mustafa [2]" w:date="2018-09-21T10:13:00Z">
        <w:r w:rsidR="00016342" w:rsidRPr="00B759CD">
          <w:rPr>
            <w:highlight w:val="yellow"/>
          </w:rPr>
          <w:t xml:space="preserve">, </w:t>
        </w:r>
      </w:ins>
      <w:ins w:id="9926" w:author="Nasser Mustafa [2]" w:date="2018-09-21T10:17:00Z">
        <w:r w:rsidR="00016342" w:rsidRPr="00B759CD">
          <w:rPr>
            <w:highlight w:val="yellow"/>
            <w:rPrChange w:id="9927" w:author="Nasser Mustafa [2]" w:date="2018-09-21T17:05:00Z">
              <w:rPr/>
            </w:rPrChange>
          </w:rPr>
          <w:t>s</w:t>
        </w:r>
      </w:ins>
      <w:ins w:id="9928" w:author="Nasser Mustafa [2]" w:date="2018-09-21T10:13:00Z">
        <w:r w:rsidR="00016342" w:rsidRPr="00B759CD">
          <w:rPr>
            <w:highlight w:val="yellow"/>
            <w:rPrChange w:id="9929" w:author="Nasser Mustafa [2]" w:date="2018-09-21T17:05:00Z">
              <w:rPr/>
            </w:rPrChange>
          </w:rPr>
          <w:t>ome quest</w:t>
        </w:r>
      </w:ins>
      <w:ins w:id="9930" w:author="Nasser Mustafa [2]" w:date="2018-09-21T10:14:00Z">
        <w:r w:rsidR="00016342" w:rsidRPr="00B759CD">
          <w:rPr>
            <w:highlight w:val="yellow"/>
            <w:rPrChange w:id="9931" w:author="Nasser Mustafa [2]" w:date="2018-09-21T17:05:00Z">
              <w:rPr/>
            </w:rPrChange>
          </w:rPr>
          <w:t xml:space="preserve">ions </w:t>
        </w:r>
      </w:ins>
      <w:ins w:id="9932" w:author="Nasser Mustafa [2]" w:date="2018-09-21T10:21:00Z">
        <w:r w:rsidR="00CD7C84" w:rsidRPr="00B759CD">
          <w:rPr>
            <w:highlight w:val="yellow"/>
            <w:rPrChange w:id="9933" w:author="Nasser Mustafa [2]" w:date="2018-09-21T17:05:00Z">
              <w:rPr/>
            </w:rPrChange>
          </w:rPr>
          <w:t>allow</w:t>
        </w:r>
      </w:ins>
      <w:ins w:id="9934" w:author="Nasser Mustafa [2]" w:date="2018-09-21T10:14:00Z">
        <w:r w:rsidR="00016342" w:rsidRPr="00B759CD">
          <w:rPr>
            <w:highlight w:val="yellow"/>
            <w:rPrChange w:id="9935" w:author="Nasser Mustafa [2]" w:date="2018-09-21T17:05:00Z">
              <w:rPr/>
            </w:rPrChange>
          </w:rPr>
          <w:t xml:space="preserve"> limited</w:t>
        </w:r>
      </w:ins>
      <w:ins w:id="9936" w:author="Nasser Mustafa [2]" w:date="2018-09-21T10:21:00Z">
        <w:r w:rsidR="00CD7C84" w:rsidRPr="00B759CD">
          <w:rPr>
            <w:highlight w:val="yellow"/>
            <w:rPrChange w:id="9937" w:author="Nasser Mustafa [2]" w:date="2018-09-21T17:05:00Z">
              <w:rPr/>
            </w:rPrChange>
          </w:rPr>
          <w:t xml:space="preserve"> options for the user</w:t>
        </w:r>
      </w:ins>
      <w:ins w:id="9938" w:author="Nasser Mustafa [2]" w:date="2018-09-21T10:30:00Z">
        <w:r w:rsidR="00CE183A" w:rsidRPr="00B759CD">
          <w:rPr>
            <w:highlight w:val="yellow"/>
            <w:rPrChange w:id="9939" w:author="Nasser Mustafa [2]" w:date="2018-09-21T17:05:00Z">
              <w:rPr/>
            </w:rPrChange>
          </w:rPr>
          <w:t xml:space="preserve"> </w:t>
        </w:r>
      </w:ins>
      <w:ins w:id="9940" w:author="Nasser Mustafa [2]" w:date="2018-09-21T10:14:00Z">
        <w:r w:rsidR="00016342" w:rsidRPr="00B759CD">
          <w:rPr>
            <w:highlight w:val="yellow"/>
            <w:rPrChange w:id="9941" w:author="Nasser Mustafa [2]" w:date="2018-09-21T17:05:00Z">
              <w:rPr/>
            </w:rPrChange>
          </w:rPr>
          <w:t>(e.g., yes or no options)</w:t>
        </w:r>
      </w:ins>
      <w:ins w:id="9942" w:author="Nasser Mustafa [2]" w:date="2018-09-21T10:21:00Z">
        <w:r w:rsidR="00CD7C84" w:rsidRPr="00B759CD">
          <w:rPr>
            <w:highlight w:val="yellow"/>
            <w:rPrChange w:id="9943" w:author="Nasser Mustafa [2]" w:date="2018-09-21T17:05:00Z">
              <w:rPr/>
            </w:rPrChange>
          </w:rPr>
          <w:t>.</w:t>
        </w:r>
      </w:ins>
      <w:ins w:id="9944" w:author="Nasser Mustafa [2]" w:date="2018-09-21T10:14:00Z">
        <w:r w:rsidR="00CD7C84" w:rsidRPr="00B759CD">
          <w:rPr>
            <w:highlight w:val="yellow"/>
            <w:rPrChange w:id="9945" w:author="Nasser Mustafa [2]" w:date="2018-09-21T17:05:00Z">
              <w:rPr/>
            </w:rPrChange>
          </w:rPr>
          <w:t xml:space="preserve"> </w:t>
        </w:r>
      </w:ins>
      <w:ins w:id="9946" w:author="Nasser Mustafa [2]" w:date="2018-09-21T10:22:00Z">
        <w:r w:rsidR="00CD7C84" w:rsidRPr="00B759CD">
          <w:rPr>
            <w:highlight w:val="yellow"/>
            <w:rPrChange w:id="9947" w:author="Nasser Mustafa [2]" w:date="2018-09-21T17:05:00Z">
              <w:rPr/>
            </w:rPrChange>
          </w:rPr>
          <w:t>T</w:t>
        </w:r>
      </w:ins>
      <w:ins w:id="9948" w:author="Nasser Mustafa [2]" w:date="2018-09-21T10:14:00Z">
        <w:r w:rsidR="00016342" w:rsidRPr="00B759CD">
          <w:rPr>
            <w:highlight w:val="yellow"/>
            <w:rPrChange w:id="9949" w:author="Nasser Mustafa [2]" w:date="2018-09-21T17:05:00Z">
              <w:rPr/>
            </w:rPrChange>
          </w:rPr>
          <w:t xml:space="preserve">his </w:t>
        </w:r>
      </w:ins>
      <w:ins w:id="9950" w:author="Nasser Mustafa [2]" w:date="2018-09-21T10:15:00Z">
        <w:r w:rsidR="00016342" w:rsidRPr="00B759CD">
          <w:rPr>
            <w:highlight w:val="yellow"/>
            <w:rPrChange w:id="9951" w:author="Nasser Mustafa [2]" w:date="2018-09-21T17:05:00Z">
              <w:rPr/>
            </w:rPrChange>
          </w:rPr>
          <w:t xml:space="preserve">type of questions might not provide </w:t>
        </w:r>
      </w:ins>
      <w:ins w:id="9952" w:author="Nasser Mustafa [2]" w:date="2018-09-21T19:14:00Z">
        <w:r w:rsidR="00217582">
          <w:rPr>
            <w:highlight w:val="yellow"/>
          </w:rPr>
          <w:t xml:space="preserve">us with </w:t>
        </w:r>
      </w:ins>
      <w:ins w:id="9953" w:author="Nasser Mustafa [2]" w:date="2018-09-21T10:22:00Z">
        <w:r w:rsidR="00CD7C84" w:rsidRPr="00B759CD">
          <w:rPr>
            <w:highlight w:val="yellow"/>
            <w:rPrChange w:id="9954" w:author="Nasser Mustafa [2]" w:date="2018-09-21T17:05:00Z">
              <w:rPr/>
            </w:rPrChange>
          </w:rPr>
          <w:t>good details</w:t>
        </w:r>
      </w:ins>
      <w:ins w:id="9955" w:author="Nasser Mustafa [2]" w:date="2018-09-21T10:15:00Z">
        <w:r w:rsidR="00016342" w:rsidRPr="00B759CD">
          <w:rPr>
            <w:highlight w:val="yellow"/>
            <w:rPrChange w:id="9956" w:author="Nasser Mustafa [2]" w:date="2018-09-21T17:05:00Z">
              <w:rPr/>
            </w:rPrChange>
          </w:rPr>
          <w:t xml:space="preserve"> </w:t>
        </w:r>
      </w:ins>
      <w:ins w:id="9957" w:author="Nasser Mustafa [2]" w:date="2018-09-21T10:16:00Z">
        <w:r w:rsidR="00016342" w:rsidRPr="00B759CD">
          <w:rPr>
            <w:highlight w:val="yellow"/>
            <w:rPrChange w:id="9958" w:author="Nasser Mustafa [2]" w:date="2018-09-21T17:05:00Z">
              <w:rPr/>
            </w:rPrChange>
          </w:rPr>
          <w:t xml:space="preserve">about the </w:t>
        </w:r>
      </w:ins>
      <w:ins w:id="9959" w:author="Nasser Mustafa [2]" w:date="2018-09-21T10:17:00Z">
        <w:r w:rsidR="00016342" w:rsidRPr="00B759CD">
          <w:rPr>
            <w:highlight w:val="yellow"/>
            <w:rPrChange w:id="9960" w:author="Nasser Mustafa [2]" w:date="2018-09-21T17:05:00Z">
              <w:rPr/>
            </w:rPrChange>
          </w:rPr>
          <w:t>intended purpose of the question. For instance, i</w:t>
        </w:r>
      </w:ins>
      <w:ins w:id="9961" w:author="Nasser Mustafa [2]" w:date="2018-09-21T10:18:00Z">
        <w:r w:rsidR="00016342" w:rsidRPr="00B759CD">
          <w:rPr>
            <w:highlight w:val="yellow"/>
            <w:rPrChange w:id="9962" w:author="Nasser Mustafa [2]" w:date="2018-09-21T17:05:00Z">
              <w:rPr/>
            </w:rPrChange>
          </w:rPr>
          <w:t xml:space="preserve">n </w:t>
        </w:r>
        <w:r w:rsidR="00016342" w:rsidRPr="00457153">
          <w:rPr>
            <w:rFonts w:ascii="Times New Roman" w:hAnsi="Times New Roman"/>
            <w:highlight w:val="yellow"/>
          </w:rPr>
          <w:fldChar w:fldCharType="begin"/>
        </w:r>
        <w:r w:rsidR="00016342" w:rsidRPr="00B759CD">
          <w:rPr>
            <w:rFonts w:ascii="Times New Roman" w:hAnsi="Times New Roman"/>
            <w:highlight w:val="yellow"/>
          </w:rPr>
          <w:instrText xml:space="preserve"> REF _Ref512884471 \h  \* MERGEFORMAT </w:instrText>
        </w:r>
      </w:ins>
      <w:r w:rsidR="00016342" w:rsidRPr="00457153">
        <w:rPr>
          <w:rFonts w:ascii="Times New Roman" w:hAnsi="Times New Roman"/>
          <w:highlight w:val="yellow"/>
        </w:rPr>
      </w:r>
      <w:ins w:id="9963" w:author="Nasser Mustafa [2]" w:date="2018-09-21T10:18:00Z">
        <w:r w:rsidR="00016342" w:rsidRPr="00457153">
          <w:rPr>
            <w:rFonts w:ascii="Times New Roman" w:hAnsi="Times New Roman"/>
            <w:highlight w:val="yellow"/>
          </w:rPr>
          <w:fldChar w:fldCharType="separate"/>
        </w:r>
      </w:ins>
      <w:ins w:id="9964" w:author="Nasser Mustafa [2]" w:date="2018-09-26T11:08:00Z">
        <w:r w:rsidR="00047800" w:rsidRPr="00047800">
          <w:rPr>
            <w:rFonts w:ascii="Times New Roman" w:hAnsi="Times New Roman"/>
            <w:color w:val="000000" w:themeColor="text1"/>
            <w:highlight w:val="yellow"/>
            <w:rPrChange w:id="9965" w:author="Nasser Mustafa [2]" w:date="2018-09-26T11:08:00Z">
              <w:rPr>
                <w:rFonts w:ascii="Times New Roman" w:hAnsi="Times New Roman"/>
                <w:color w:val="000000" w:themeColor="text1"/>
                <w:sz w:val="20"/>
                <w:szCs w:val="20"/>
              </w:rPr>
            </w:rPrChange>
          </w:rPr>
          <w:t xml:space="preserve">Figure </w:t>
        </w:r>
        <w:r w:rsidR="00047800" w:rsidRPr="00047800">
          <w:rPr>
            <w:rFonts w:ascii="Times New Roman" w:hAnsi="Times New Roman"/>
            <w:noProof/>
            <w:color w:val="000000" w:themeColor="text1"/>
            <w:highlight w:val="yellow"/>
            <w:rPrChange w:id="9966" w:author="Nasser Mustafa [2]" w:date="2018-09-26T11:08:00Z">
              <w:rPr>
                <w:rFonts w:ascii="Times New Roman" w:hAnsi="Times New Roman"/>
                <w:noProof/>
                <w:color w:val="000000" w:themeColor="text1"/>
                <w:sz w:val="20"/>
                <w:szCs w:val="20"/>
                <w:highlight w:val="yellow"/>
              </w:rPr>
            </w:rPrChange>
          </w:rPr>
          <w:t>9</w:t>
        </w:r>
      </w:ins>
      <w:ins w:id="9967" w:author="Nasser Mustafa [2]" w:date="2018-09-21T10:18:00Z">
        <w:r w:rsidR="00016342" w:rsidRPr="00457153">
          <w:rPr>
            <w:rFonts w:ascii="Times New Roman" w:hAnsi="Times New Roman"/>
            <w:highlight w:val="yellow"/>
          </w:rPr>
          <w:fldChar w:fldCharType="end"/>
        </w:r>
        <w:r w:rsidR="00016342" w:rsidRPr="00B759CD">
          <w:rPr>
            <w:rFonts w:ascii="Times New Roman" w:hAnsi="Times New Roman"/>
            <w:highlight w:val="yellow"/>
            <w:rPrChange w:id="9968" w:author="Nasser Mustafa [2]" w:date="2018-09-21T17:05:00Z">
              <w:rPr>
                <w:rFonts w:ascii="Times New Roman" w:hAnsi="Times New Roman"/>
              </w:rPr>
            </w:rPrChange>
          </w:rPr>
          <w:t xml:space="preserve"> question 18, the purpose of the question is to ident</w:t>
        </w:r>
      </w:ins>
      <w:ins w:id="9969" w:author="Nasser Mustafa [2]" w:date="2018-09-21T10:19:00Z">
        <w:r w:rsidR="00016342" w:rsidRPr="00B759CD">
          <w:rPr>
            <w:rFonts w:ascii="Times New Roman" w:hAnsi="Times New Roman"/>
            <w:highlight w:val="yellow"/>
            <w:rPrChange w:id="9970" w:author="Nasser Mustafa [2]" w:date="2018-09-21T17:05:00Z">
              <w:rPr>
                <w:rFonts w:ascii="Times New Roman" w:hAnsi="Times New Roman"/>
              </w:rPr>
            </w:rPrChange>
          </w:rPr>
          <w:t>ify</w:t>
        </w:r>
      </w:ins>
      <w:ins w:id="9971" w:author="Nasser Mustafa [2]" w:date="2018-09-21T10:23:00Z">
        <w:r w:rsidR="00CD7C84" w:rsidRPr="00B759CD">
          <w:rPr>
            <w:rFonts w:ascii="Times New Roman" w:hAnsi="Times New Roman"/>
            <w:highlight w:val="yellow"/>
            <w:rPrChange w:id="9972" w:author="Nasser Mustafa [2]" w:date="2018-09-21T17:05:00Z">
              <w:rPr>
                <w:rFonts w:ascii="Times New Roman" w:hAnsi="Times New Roman"/>
              </w:rPr>
            </w:rPrChange>
          </w:rPr>
          <w:t xml:space="preserve"> whether the traceability tool allow the user to specify </w:t>
        </w:r>
      </w:ins>
      <w:ins w:id="9973" w:author="Nasser Mustafa [2]" w:date="2018-09-21T10:24:00Z">
        <w:r w:rsidR="00CD7C84" w:rsidRPr="00B759CD">
          <w:rPr>
            <w:rFonts w:ascii="Times New Roman" w:hAnsi="Times New Roman"/>
            <w:highlight w:val="yellow"/>
            <w:rPrChange w:id="9974" w:author="Nasser Mustafa [2]" w:date="2018-09-21T17:05:00Z">
              <w:rPr>
                <w:rFonts w:ascii="Times New Roman" w:hAnsi="Times New Roman"/>
              </w:rPr>
            </w:rPrChange>
          </w:rPr>
          <w:t>properties for a trace link such as name</w:t>
        </w:r>
      </w:ins>
      <w:ins w:id="9975" w:author="Nasser Mustafa [2]" w:date="2018-09-21T10:30:00Z">
        <w:r w:rsidR="00CE183A" w:rsidRPr="00B759CD">
          <w:rPr>
            <w:rFonts w:ascii="Times New Roman" w:hAnsi="Times New Roman"/>
            <w:highlight w:val="yellow"/>
            <w:rPrChange w:id="9976" w:author="Nasser Mustafa [2]" w:date="2018-09-21T17:05:00Z">
              <w:rPr>
                <w:rFonts w:ascii="Times New Roman" w:hAnsi="Times New Roman"/>
              </w:rPr>
            </w:rPrChange>
          </w:rPr>
          <w:t>,</w:t>
        </w:r>
      </w:ins>
      <w:ins w:id="9977" w:author="Nasser Mustafa [2]" w:date="2018-09-21T10:24:00Z">
        <w:r w:rsidR="00CD7C84" w:rsidRPr="00B759CD">
          <w:rPr>
            <w:rFonts w:ascii="Times New Roman" w:hAnsi="Times New Roman"/>
            <w:highlight w:val="yellow"/>
            <w:rPrChange w:id="9978" w:author="Nasser Mustafa [2]" w:date="2018-09-21T17:05:00Z">
              <w:rPr>
                <w:rFonts w:ascii="Times New Roman" w:hAnsi="Times New Roman"/>
              </w:rPr>
            </w:rPrChange>
          </w:rPr>
          <w:t xml:space="preserve"> type</w:t>
        </w:r>
      </w:ins>
      <w:ins w:id="9979" w:author="Nasser Mustafa [2]" w:date="2018-09-21T10:30:00Z">
        <w:r w:rsidR="00CE183A" w:rsidRPr="00B759CD">
          <w:rPr>
            <w:rFonts w:ascii="Times New Roman" w:hAnsi="Times New Roman"/>
            <w:highlight w:val="yellow"/>
            <w:rPrChange w:id="9980" w:author="Nasser Mustafa [2]" w:date="2018-09-21T17:05:00Z">
              <w:rPr>
                <w:rFonts w:ascii="Times New Roman" w:hAnsi="Times New Roman"/>
              </w:rPr>
            </w:rPrChange>
          </w:rPr>
          <w:t xml:space="preserve">, </w:t>
        </w:r>
      </w:ins>
      <w:ins w:id="9981" w:author="Nasser Mustafa [2]" w:date="2018-09-21T19:15:00Z">
        <w:r w:rsidR="00217582">
          <w:rPr>
            <w:rFonts w:ascii="Times New Roman" w:hAnsi="Times New Roman"/>
            <w:highlight w:val="yellow"/>
          </w:rPr>
          <w:t xml:space="preserve">usage, </w:t>
        </w:r>
      </w:ins>
      <w:ins w:id="9982" w:author="Nasser Mustafa [2]" w:date="2018-09-21T10:30:00Z">
        <w:r w:rsidR="00CE183A" w:rsidRPr="00B759CD">
          <w:rPr>
            <w:rFonts w:ascii="Times New Roman" w:hAnsi="Times New Roman"/>
            <w:highlight w:val="yellow"/>
            <w:rPrChange w:id="9983" w:author="Nasser Mustafa [2]" w:date="2018-09-21T17:05:00Z">
              <w:rPr>
                <w:rFonts w:ascii="Times New Roman" w:hAnsi="Times New Roman"/>
              </w:rPr>
            </w:rPrChange>
          </w:rPr>
          <w:t xml:space="preserve">or other </w:t>
        </w:r>
      </w:ins>
      <w:ins w:id="9984" w:author="Nasser Mustafa [2]" w:date="2018-09-21T10:31:00Z">
        <w:r w:rsidR="00217582" w:rsidRPr="00457153">
          <w:rPr>
            <w:rFonts w:ascii="Times New Roman" w:hAnsi="Times New Roman"/>
            <w:highlight w:val="yellow"/>
          </w:rPr>
          <w:t>properties, t</w:t>
        </w:r>
      </w:ins>
      <w:ins w:id="9985" w:author="Nasser Mustafa [2]" w:date="2018-09-21T10:24:00Z">
        <w:r w:rsidR="00CD7C84" w:rsidRPr="00B759CD">
          <w:rPr>
            <w:rFonts w:ascii="Times New Roman" w:hAnsi="Times New Roman"/>
            <w:highlight w:val="yellow"/>
            <w:rPrChange w:id="9986" w:author="Nasser Mustafa [2]" w:date="2018-09-21T17:05:00Z">
              <w:rPr>
                <w:rFonts w:ascii="Times New Roman" w:hAnsi="Times New Roman"/>
              </w:rPr>
            </w:rPrChange>
          </w:rPr>
          <w:t xml:space="preserve">he </w:t>
        </w:r>
      </w:ins>
      <w:ins w:id="9987" w:author="Nasser Mustafa [2]" w:date="2018-09-21T10:25:00Z">
        <w:r w:rsidR="00CD7C84" w:rsidRPr="00B759CD">
          <w:rPr>
            <w:rFonts w:ascii="Times New Roman" w:hAnsi="Times New Roman"/>
            <w:highlight w:val="yellow"/>
            <w:rPrChange w:id="9988" w:author="Nasser Mustafa [2]" w:date="2018-09-21T17:05:00Z">
              <w:rPr>
                <w:rFonts w:ascii="Times New Roman" w:hAnsi="Times New Roman"/>
              </w:rPr>
            </w:rPrChange>
          </w:rPr>
          <w:t xml:space="preserve">provided options are </w:t>
        </w:r>
        <w:r w:rsidR="00CD7C84" w:rsidRPr="00B759CD">
          <w:rPr>
            <w:rFonts w:ascii="Times New Roman" w:hAnsi="Times New Roman"/>
            <w:i/>
            <w:highlight w:val="yellow"/>
            <w:rPrChange w:id="9989" w:author="Nasser Mustafa [2]" w:date="2018-09-21T17:05:00Z">
              <w:rPr>
                <w:rFonts w:ascii="Times New Roman" w:hAnsi="Times New Roman"/>
              </w:rPr>
            </w:rPrChange>
          </w:rPr>
          <w:t>yes</w:t>
        </w:r>
        <w:r w:rsidR="00CD7C84" w:rsidRPr="00B759CD">
          <w:rPr>
            <w:rFonts w:ascii="Times New Roman" w:hAnsi="Times New Roman"/>
            <w:highlight w:val="yellow"/>
            <w:rPrChange w:id="9990" w:author="Nasser Mustafa [2]" w:date="2018-09-21T17:05:00Z">
              <w:rPr>
                <w:rFonts w:ascii="Times New Roman" w:hAnsi="Times New Roman"/>
              </w:rPr>
            </w:rPrChange>
          </w:rPr>
          <w:t xml:space="preserve"> and </w:t>
        </w:r>
        <w:r w:rsidR="00CD7C84" w:rsidRPr="00B759CD">
          <w:rPr>
            <w:rFonts w:ascii="Times New Roman" w:hAnsi="Times New Roman"/>
            <w:i/>
            <w:highlight w:val="yellow"/>
            <w:rPrChange w:id="9991" w:author="Nasser Mustafa [2]" w:date="2018-09-21T17:05:00Z">
              <w:rPr>
                <w:rFonts w:ascii="Times New Roman" w:hAnsi="Times New Roman"/>
              </w:rPr>
            </w:rPrChange>
          </w:rPr>
          <w:t>no</w:t>
        </w:r>
      </w:ins>
      <w:ins w:id="9992" w:author="Nasser Mustafa [2]" w:date="2018-09-21T10:26:00Z">
        <w:r w:rsidR="00CD7C84" w:rsidRPr="00B759CD">
          <w:rPr>
            <w:rFonts w:ascii="Times New Roman" w:hAnsi="Times New Roman"/>
            <w:highlight w:val="yellow"/>
            <w:rPrChange w:id="9993" w:author="Nasser Mustafa [2]" w:date="2018-09-21T17:05:00Z">
              <w:rPr>
                <w:rFonts w:ascii="Times New Roman" w:hAnsi="Times New Roman"/>
              </w:rPr>
            </w:rPrChange>
          </w:rPr>
          <w:t xml:space="preserve"> only.</w:t>
        </w:r>
      </w:ins>
      <w:ins w:id="9994" w:author="Nasser Mustafa [2]" w:date="2018-09-21T10:32:00Z">
        <w:r w:rsidR="00CE183A" w:rsidRPr="00B759CD">
          <w:rPr>
            <w:rFonts w:ascii="Times New Roman" w:hAnsi="Times New Roman"/>
            <w:highlight w:val="yellow"/>
            <w:rPrChange w:id="9995" w:author="Nasser Mustafa [2]" w:date="2018-09-21T17:05:00Z">
              <w:rPr>
                <w:rFonts w:ascii="Times New Roman" w:hAnsi="Times New Roman"/>
              </w:rPr>
            </w:rPrChange>
          </w:rPr>
          <w:t xml:space="preserve"> </w:t>
        </w:r>
      </w:ins>
      <w:ins w:id="9996" w:author="Nasser Mustafa [2]" w:date="2018-09-21T10:33:00Z">
        <w:r w:rsidR="00CE183A" w:rsidRPr="00B759CD">
          <w:rPr>
            <w:rFonts w:ascii="Times New Roman" w:hAnsi="Times New Roman"/>
            <w:highlight w:val="yellow"/>
            <w:rPrChange w:id="9997" w:author="Nasser Mustafa [2]" w:date="2018-09-21T17:05:00Z">
              <w:rPr>
                <w:rFonts w:ascii="Times New Roman" w:hAnsi="Times New Roman"/>
              </w:rPr>
            </w:rPrChange>
          </w:rPr>
          <w:t>I</w:t>
        </w:r>
      </w:ins>
      <w:ins w:id="9998" w:author="Nasser Mustafa [2]" w:date="2018-09-21T10:27:00Z">
        <w:r w:rsidR="00CD7C84" w:rsidRPr="00B759CD">
          <w:rPr>
            <w:rFonts w:ascii="Times New Roman" w:hAnsi="Times New Roman"/>
            <w:highlight w:val="yellow"/>
            <w:rPrChange w:id="9999" w:author="Nasser Mustafa [2]" w:date="2018-09-21T17:05:00Z">
              <w:rPr>
                <w:rFonts w:ascii="Times New Roman" w:hAnsi="Times New Roman"/>
              </w:rPr>
            </w:rPrChange>
          </w:rPr>
          <w:t>f the user choose</w:t>
        </w:r>
      </w:ins>
      <w:ins w:id="10000" w:author="Nasser Mustafa [2]" w:date="2018-09-21T10:31:00Z">
        <w:r w:rsidR="00CE183A" w:rsidRPr="00B759CD">
          <w:rPr>
            <w:rFonts w:ascii="Times New Roman" w:hAnsi="Times New Roman"/>
            <w:highlight w:val="yellow"/>
            <w:rPrChange w:id="10001" w:author="Nasser Mustafa [2]" w:date="2018-09-21T17:05:00Z">
              <w:rPr>
                <w:rFonts w:ascii="Times New Roman" w:hAnsi="Times New Roman"/>
              </w:rPr>
            </w:rPrChange>
          </w:rPr>
          <w:t>s</w:t>
        </w:r>
      </w:ins>
      <w:ins w:id="10002" w:author="Nasser Mustafa [2]" w:date="2018-09-21T10:27:00Z">
        <w:r w:rsidR="00CD7C84" w:rsidRPr="00B759CD">
          <w:rPr>
            <w:rFonts w:ascii="Times New Roman" w:hAnsi="Times New Roman"/>
            <w:highlight w:val="yellow"/>
            <w:rPrChange w:id="10003" w:author="Nasser Mustafa [2]" w:date="2018-09-21T17:05:00Z">
              <w:rPr>
                <w:rFonts w:ascii="Times New Roman" w:hAnsi="Times New Roman"/>
              </w:rPr>
            </w:rPrChange>
          </w:rPr>
          <w:t xml:space="preserve"> the </w:t>
        </w:r>
        <w:r w:rsidR="00CD7C84" w:rsidRPr="00B759CD">
          <w:rPr>
            <w:rFonts w:ascii="Times New Roman" w:hAnsi="Times New Roman"/>
            <w:i/>
            <w:highlight w:val="yellow"/>
            <w:rPrChange w:id="10004" w:author="Nasser Mustafa [2]" w:date="2018-09-21T17:05:00Z">
              <w:rPr>
                <w:rFonts w:ascii="Times New Roman" w:hAnsi="Times New Roman"/>
              </w:rPr>
            </w:rPrChange>
          </w:rPr>
          <w:t>yes</w:t>
        </w:r>
        <w:r w:rsidR="00CD7C84" w:rsidRPr="00B759CD">
          <w:rPr>
            <w:rFonts w:ascii="Times New Roman" w:hAnsi="Times New Roman"/>
            <w:highlight w:val="yellow"/>
            <w:rPrChange w:id="10005" w:author="Nasser Mustafa [2]" w:date="2018-09-21T17:05:00Z">
              <w:rPr>
                <w:rFonts w:ascii="Times New Roman" w:hAnsi="Times New Roman"/>
              </w:rPr>
            </w:rPrChange>
          </w:rPr>
          <w:t xml:space="preserve"> option,</w:t>
        </w:r>
      </w:ins>
      <w:ins w:id="10006" w:author="Nasser Mustafa [2]" w:date="2018-09-21T10:28:00Z">
        <w:r w:rsidR="00CD7C84" w:rsidRPr="00B759CD">
          <w:rPr>
            <w:rFonts w:ascii="Times New Roman" w:hAnsi="Times New Roman"/>
            <w:highlight w:val="yellow"/>
            <w:rPrChange w:id="10007" w:author="Nasser Mustafa [2]" w:date="2018-09-21T17:05:00Z">
              <w:rPr>
                <w:rFonts w:ascii="Times New Roman" w:hAnsi="Times New Roman"/>
              </w:rPr>
            </w:rPrChange>
          </w:rPr>
          <w:t xml:space="preserve"> we do not </w:t>
        </w:r>
      </w:ins>
      <w:ins w:id="10008" w:author="Nasser Mustafa [2]" w:date="2018-09-21T19:16:00Z">
        <w:r w:rsidR="00217582">
          <w:rPr>
            <w:rFonts w:ascii="Times New Roman" w:hAnsi="Times New Roman"/>
            <w:highlight w:val="yellow"/>
          </w:rPr>
          <w:t xml:space="preserve">know </w:t>
        </w:r>
      </w:ins>
      <w:ins w:id="10009" w:author="Nasser Mustafa [2]" w:date="2018-09-21T10:32:00Z">
        <w:r w:rsidR="00CE183A" w:rsidRPr="00B759CD">
          <w:rPr>
            <w:rFonts w:ascii="Times New Roman" w:hAnsi="Times New Roman"/>
            <w:highlight w:val="yellow"/>
            <w:rPrChange w:id="10010" w:author="Nasser Mustafa [2]" w:date="2018-09-21T17:05:00Z">
              <w:rPr>
                <w:rFonts w:ascii="Times New Roman" w:hAnsi="Times New Roman"/>
              </w:rPr>
            </w:rPrChange>
          </w:rPr>
          <w:t xml:space="preserve">exactly </w:t>
        </w:r>
      </w:ins>
      <w:ins w:id="10011" w:author="Nasser Mustafa [2]" w:date="2018-09-21T10:28:00Z">
        <w:r w:rsidR="00CD7C84" w:rsidRPr="00B759CD">
          <w:rPr>
            <w:rFonts w:ascii="Times New Roman" w:hAnsi="Times New Roman"/>
            <w:highlight w:val="yellow"/>
            <w:rPrChange w:id="10012" w:author="Nasser Mustafa [2]" w:date="2018-09-21T17:05:00Z">
              <w:rPr>
                <w:rFonts w:ascii="Times New Roman" w:hAnsi="Times New Roman"/>
              </w:rPr>
            </w:rPrChange>
          </w:rPr>
          <w:t xml:space="preserve">whether the tool </w:t>
        </w:r>
      </w:ins>
      <w:ins w:id="10013" w:author="Nasser Mustafa [2]" w:date="2018-09-21T10:29:00Z">
        <w:r w:rsidR="00CD7C84" w:rsidRPr="00B759CD">
          <w:rPr>
            <w:rFonts w:ascii="Times New Roman" w:hAnsi="Times New Roman"/>
            <w:highlight w:val="yellow"/>
            <w:rPrChange w:id="10014" w:author="Nasser Mustafa [2]" w:date="2018-09-21T17:05:00Z">
              <w:rPr>
                <w:rFonts w:ascii="Times New Roman" w:hAnsi="Times New Roman"/>
              </w:rPr>
            </w:rPrChange>
          </w:rPr>
          <w:t>can allow</w:t>
        </w:r>
      </w:ins>
      <w:ins w:id="10015" w:author="Nasser Mustafa [2]" w:date="2018-09-21T10:32:00Z">
        <w:r w:rsidR="00CE183A" w:rsidRPr="00B759CD">
          <w:rPr>
            <w:rFonts w:ascii="Times New Roman" w:hAnsi="Times New Roman"/>
            <w:highlight w:val="yellow"/>
            <w:rPrChange w:id="10016" w:author="Nasser Mustafa [2]" w:date="2018-09-21T17:05:00Z">
              <w:rPr>
                <w:rFonts w:ascii="Times New Roman" w:hAnsi="Times New Roman"/>
              </w:rPr>
            </w:rPrChange>
          </w:rPr>
          <w:t xml:space="preserve"> the user</w:t>
        </w:r>
      </w:ins>
      <w:ins w:id="10017" w:author="Nasser Mustafa [2]" w:date="2018-09-21T10:29:00Z">
        <w:r w:rsidR="00CD7C84" w:rsidRPr="00B759CD">
          <w:rPr>
            <w:rFonts w:ascii="Times New Roman" w:hAnsi="Times New Roman"/>
            <w:highlight w:val="yellow"/>
            <w:rPrChange w:id="10018" w:author="Nasser Mustafa [2]" w:date="2018-09-21T17:05:00Z">
              <w:rPr>
                <w:rFonts w:ascii="Times New Roman" w:hAnsi="Times New Roman"/>
              </w:rPr>
            </w:rPrChange>
          </w:rPr>
          <w:t xml:space="preserve"> </w:t>
        </w:r>
      </w:ins>
      <w:ins w:id="10019" w:author="Nasser Mustafa [2]" w:date="2018-09-21T10:28:00Z">
        <w:r w:rsidR="00CD7C84" w:rsidRPr="00B759CD">
          <w:rPr>
            <w:rFonts w:ascii="Times New Roman" w:hAnsi="Times New Roman"/>
            <w:highlight w:val="yellow"/>
            <w:rPrChange w:id="10020" w:author="Nasser Mustafa [2]" w:date="2018-09-21T17:05:00Z">
              <w:rPr>
                <w:rFonts w:ascii="Times New Roman" w:hAnsi="Times New Roman"/>
              </w:rPr>
            </w:rPrChange>
          </w:rPr>
          <w:t xml:space="preserve">to specify </w:t>
        </w:r>
      </w:ins>
      <w:ins w:id="10021" w:author="Nasser Mustafa [2]" w:date="2018-09-21T10:29:00Z">
        <w:r w:rsidR="00CD7C84" w:rsidRPr="00B759CD">
          <w:rPr>
            <w:rFonts w:ascii="Times New Roman" w:hAnsi="Times New Roman"/>
            <w:highlight w:val="yellow"/>
            <w:rPrChange w:id="10022" w:author="Nasser Mustafa [2]" w:date="2018-09-21T17:05:00Z">
              <w:rPr>
                <w:rFonts w:ascii="Times New Roman" w:hAnsi="Times New Roman"/>
              </w:rPr>
            </w:rPrChange>
          </w:rPr>
          <w:t xml:space="preserve">only </w:t>
        </w:r>
      </w:ins>
      <w:ins w:id="10023" w:author="Nasser Mustafa [2]" w:date="2018-09-21T10:28:00Z">
        <w:r w:rsidR="00CD7C84" w:rsidRPr="00B759CD">
          <w:rPr>
            <w:rFonts w:ascii="Times New Roman" w:hAnsi="Times New Roman"/>
            <w:highlight w:val="yellow"/>
            <w:rPrChange w:id="10024" w:author="Nasser Mustafa [2]" w:date="2018-09-21T17:05:00Z">
              <w:rPr>
                <w:rFonts w:ascii="Times New Roman" w:hAnsi="Times New Roman"/>
              </w:rPr>
            </w:rPrChange>
          </w:rPr>
          <w:t xml:space="preserve">one property or </w:t>
        </w:r>
      </w:ins>
      <w:ins w:id="10025" w:author="Nasser Mustafa [2]" w:date="2018-09-21T10:29:00Z">
        <w:r w:rsidR="00A6770F" w:rsidRPr="00457153">
          <w:rPr>
            <w:rFonts w:ascii="Times New Roman" w:hAnsi="Times New Roman"/>
            <w:highlight w:val="yellow"/>
          </w:rPr>
          <w:t xml:space="preserve">more than one, also we </w:t>
        </w:r>
      </w:ins>
      <w:ins w:id="10026" w:author="Nasser Mustafa [2]" w:date="2018-09-21T19:17:00Z">
        <w:r w:rsidR="00A6770F">
          <w:rPr>
            <w:rFonts w:ascii="Times New Roman" w:hAnsi="Times New Roman"/>
            <w:highlight w:val="yellow"/>
          </w:rPr>
          <w:t>don’t</w:t>
        </w:r>
      </w:ins>
      <w:ins w:id="10027" w:author="Nasser Mustafa [2]" w:date="2018-09-21T10:29:00Z">
        <w:r w:rsidR="00A6770F" w:rsidRPr="00457153">
          <w:rPr>
            <w:rFonts w:ascii="Times New Roman" w:hAnsi="Times New Roman"/>
            <w:highlight w:val="yellow"/>
          </w:rPr>
          <w:t xml:space="preserve"> </w:t>
        </w:r>
      </w:ins>
      <w:ins w:id="10028" w:author="Nasser Mustafa [2]" w:date="2018-09-21T19:17:00Z">
        <w:r w:rsidR="00A6770F">
          <w:rPr>
            <w:rFonts w:ascii="Times New Roman" w:hAnsi="Times New Roman"/>
            <w:highlight w:val="yellow"/>
          </w:rPr>
          <w:t>know which properties can be specified. Third</w:t>
        </w:r>
      </w:ins>
      <w:ins w:id="10029" w:author="Nasser Mustafa [2]" w:date="2018-09-21T19:19:00Z">
        <w:r w:rsidR="00A6770F">
          <w:rPr>
            <w:rFonts w:ascii="Times New Roman" w:hAnsi="Times New Roman"/>
            <w:highlight w:val="yellow"/>
          </w:rPr>
          <w:t>,</w:t>
        </w:r>
        <w:r w:rsidR="00A6770F" w:rsidRPr="00457153">
          <w:rPr>
            <w:rFonts w:ascii="Times New Roman" w:hAnsi="Times New Roman"/>
            <w:highlight w:val="yellow"/>
          </w:rPr>
          <w:t xml:space="preserve"> regarding</w:t>
        </w:r>
      </w:ins>
      <w:ins w:id="10030" w:author="Nasser Mustafa [2]" w:date="2018-09-21T19:11:00Z">
        <w:r w:rsidR="00217582">
          <w:rPr>
            <w:rFonts w:ascii="Times New Roman" w:hAnsi="Times New Roman"/>
            <w:highlight w:val="yellow"/>
          </w:rPr>
          <w:t xml:space="preserve"> the selection of </w:t>
        </w:r>
      </w:ins>
      <w:ins w:id="10031" w:author="Nasser Mustafa [2]" w:date="2018-09-21T19:17:00Z">
        <w:r w:rsidR="00A6770F">
          <w:rPr>
            <w:rFonts w:ascii="Times New Roman" w:hAnsi="Times New Roman"/>
            <w:highlight w:val="yellow"/>
          </w:rPr>
          <w:t xml:space="preserve">the </w:t>
        </w:r>
      </w:ins>
      <w:ins w:id="10032" w:author="Nasser Mustafa [2]" w:date="2018-09-21T19:11:00Z">
        <w:r w:rsidR="00217582">
          <w:rPr>
            <w:rFonts w:ascii="Times New Roman" w:hAnsi="Times New Roman"/>
            <w:highlight w:val="yellow"/>
          </w:rPr>
          <w:t>participants</w:t>
        </w:r>
      </w:ins>
      <w:ins w:id="10033" w:author="Nasser Mustafa [2]" w:date="2018-09-21T19:18:00Z">
        <w:r w:rsidR="00A6770F">
          <w:rPr>
            <w:rFonts w:ascii="Times New Roman" w:hAnsi="Times New Roman"/>
            <w:highlight w:val="yellow"/>
          </w:rPr>
          <w:t xml:space="preserve">, we tried to eliminate the bias by contracting with a third party </w:t>
        </w:r>
      </w:ins>
      <w:ins w:id="10034" w:author="Nasser Mustafa [2]" w:date="2018-09-21T19:20:00Z">
        <w:r w:rsidR="00A6770F">
          <w:rPr>
            <w:rFonts w:ascii="Times New Roman" w:hAnsi="Times New Roman"/>
            <w:highlight w:val="yellow"/>
          </w:rPr>
          <w:t xml:space="preserve">website </w:t>
        </w:r>
      </w:ins>
      <w:ins w:id="10035" w:author="Nasser Mustafa [2]" w:date="2018-09-21T19:18:00Z">
        <w:r w:rsidR="00A6770F">
          <w:rPr>
            <w:rFonts w:ascii="Times New Roman" w:hAnsi="Times New Roman"/>
            <w:highlight w:val="yellow"/>
          </w:rPr>
          <w:t>that select</w:t>
        </w:r>
      </w:ins>
      <w:ins w:id="10036" w:author="Nasser Mustafa [2]" w:date="2018-09-21T19:21:00Z">
        <w:r w:rsidR="00A6770F">
          <w:rPr>
            <w:rFonts w:ascii="Times New Roman" w:hAnsi="Times New Roman"/>
            <w:highlight w:val="yellow"/>
          </w:rPr>
          <w:t>s</w:t>
        </w:r>
      </w:ins>
      <w:ins w:id="10037" w:author="Nasser Mustafa [2]" w:date="2018-09-21T19:18:00Z">
        <w:r w:rsidR="00A6770F">
          <w:rPr>
            <w:rFonts w:ascii="Times New Roman" w:hAnsi="Times New Roman"/>
            <w:highlight w:val="yellow"/>
          </w:rPr>
          <w:t xml:space="preserve"> the participants based on the </w:t>
        </w:r>
      </w:ins>
      <w:ins w:id="10038" w:author="Nasser Mustafa [2]" w:date="2018-09-21T19:21:00Z">
        <w:r w:rsidR="00A6770F">
          <w:rPr>
            <w:rFonts w:ascii="Times New Roman" w:hAnsi="Times New Roman"/>
            <w:highlight w:val="yellow"/>
          </w:rPr>
          <w:t>specifications</w:t>
        </w:r>
      </w:ins>
      <w:ins w:id="10039" w:author="Nasser Mustafa [2]" w:date="2018-09-21T19:18:00Z">
        <w:r w:rsidR="00A6770F">
          <w:rPr>
            <w:rFonts w:ascii="Times New Roman" w:hAnsi="Times New Roman"/>
            <w:highlight w:val="yellow"/>
          </w:rPr>
          <w:t xml:space="preserve"> of </w:t>
        </w:r>
      </w:ins>
      <w:ins w:id="10040" w:author="Nasser Mustafa [2]" w:date="2018-09-21T19:21:00Z">
        <w:r w:rsidR="00A6770F">
          <w:rPr>
            <w:rFonts w:ascii="Times New Roman" w:hAnsi="Times New Roman"/>
            <w:highlight w:val="yellow"/>
          </w:rPr>
          <w:t>our</w:t>
        </w:r>
      </w:ins>
      <w:ins w:id="10041" w:author="Nasser Mustafa [2]" w:date="2018-09-21T19:18:00Z">
        <w:r w:rsidR="00A6770F">
          <w:rPr>
            <w:rFonts w:ascii="Times New Roman" w:hAnsi="Times New Roman"/>
            <w:highlight w:val="yellow"/>
          </w:rPr>
          <w:t xml:space="preserve"> </w:t>
        </w:r>
      </w:ins>
      <w:ins w:id="10042" w:author="Nasser Mustafa [2]" w:date="2018-09-21T19:19:00Z">
        <w:r w:rsidR="00A6770F">
          <w:rPr>
            <w:rFonts w:ascii="Times New Roman" w:hAnsi="Times New Roman"/>
            <w:highlight w:val="yellow"/>
          </w:rPr>
          <w:t>survey</w:t>
        </w:r>
      </w:ins>
      <w:ins w:id="10043" w:author="Nasser Mustafa [2]" w:date="2018-09-21T19:21:00Z">
        <w:r w:rsidR="00A6770F">
          <w:rPr>
            <w:rFonts w:ascii="Times New Roman" w:hAnsi="Times New Roman"/>
            <w:highlight w:val="yellow"/>
          </w:rPr>
          <w:t>.</w:t>
        </w:r>
      </w:ins>
      <w:ins w:id="10044" w:author="Nasser Mustafa [2]" w:date="2018-09-21T19:19:00Z">
        <w:r w:rsidR="00A6770F">
          <w:rPr>
            <w:rFonts w:ascii="Times New Roman" w:hAnsi="Times New Roman"/>
            <w:highlight w:val="yellow"/>
          </w:rPr>
          <w:t xml:space="preserve"> </w:t>
        </w:r>
      </w:ins>
      <w:ins w:id="10045" w:author="Nasser Mustafa [2]" w:date="2018-09-21T19:22:00Z">
        <w:r w:rsidR="00A6770F">
          <w:rPr>
            <w:rFonts w:ascii="Times New Roman" w:hAnsi="Times New Roman"/>
            <w:highlight w:val="yellow"/>
          </w:rPr>
          <w:t>Howe</w:t>
        </w:r>
      </w:ins>
      <w:ins w:id="10046" w:author="Nasser Mustafa [2]" w:date="2018-09-21T19:19:00Z">
        <w:r w:rsidR="00A6770F">
          <w:rPr>
            <w:rFonts w:ascii="Times New Roman" w:hAnsi="Times New Roman"/>
            <w:highlight w:val="yellow"/>
          </w:rPr>
          <w:t xml:space="preserve">ver, after </w:t>
        </w:r>
      </w:ins>
      <w:ins w:id="10047" w:author="Nasser Mustafa [2]" w:date="2018-09-21T19:22:00Z">
        <w:r w:rsidR="00A6770F">
          <w:rPr>
            <w:rFonts w:ascii="Times New Roman" w:hAnsi="Times New Roman"/>
            <w:highlight w:val="yellow"/>
          </w:rPr>
          <w:t>the survey was published, the contracted website could not find enough participants claiming that the</w:t>
        </w:r>
      </w:ins>
      <w:ins w:id="10048" w:author="Nasser Mustafa [2]" w:date="2018-09-21T19:23:00Z">
        <w:r w:rsidR="00A6770F">
          <w:rPr>
            <w:rFonts w:ascii="Times New Roman" w:hAnsi="Times New Roman"/>
            <w:highlight w:val="yellow"/>
          </w:rPr>
          <w:t xml:space="preserve"> </w:t>
        </w:r>
      </w:ins>
      <w:ins w:id="10049" w:author="Nasser Mustafa [2]" w:date="2018-09-21T19:22:00Z">
        <w:r w:rsidR="00A6770F">
          <w:rPr>
            <w:rFonts w:ascii="Times New Roman" w:hAnsi="Times New Roman"/>
            <w:highlight w:val="yellow"/>
          </w:rPr>
          <w:t>survey is very technical</w:t>
        </w:r>
      </w:ins>
      <w:ins w:id="10050" w:author="Nasser Mustafa [2]" w:date="2018-09-21T19:23:00Z">
        <w:r w:rsidR="00A6770F">
          <w:rPr>
            <w:rFonts w:ascii="Times New Roman" w:hAnsi="Times New Roman"/>
            <w:highlight w:val="yellow"/>
          </w:rPr>
          <w:t xml:space="preserve">. </w:t>
        </w:r>
      </w:ins>
      <w:ins w:id="10051" w:author="Nasser Mustafa [2]" w:date="2018-09-21T19:44:00Z">
        <w:r w:rsidR="00FA3CAF">
          <w:rPr>
            <w:rFonts w:ascii="Times New Roman" w:hAnsi="Times New Roman"/>
            <w:highlight w:val="yellow"/>
          </w:rPr>
          <w:t xml:space="preserve">A bias could possibly be introduced </w:t>
        </w:r>
      </w:ins>
      <w:ins w:id="10052" w:author="Nasser Mustafa [2]" w:date="2018-09-21T19:45:00Z">
        <w:r w:rsidR="00FA3CAF">
          <w:rPr>
            <w:rFonts w:ascii="Times New Roman" w:hAnsi="Times New Roman"/>
            <w:highlight w:val="yellow"/>
          </w:rPr>
          <w:t>because</w:t>
        </w:r>
      </w:ins>
      <w:ins w:id="10053" w:author="Nasser Mustafa [2]" w:date="2018-09-21T19:23:00Z">
        <w:r w:rsidR="00A6770F">
          <w:rPr>
            <w:rFonts w:ascii="Times New Roman" w:hAnsi="Times New Roman"/>
            <w:highlight w:val="yellow"/>
          </w:rPr>
          <w:t xml:space="preserve"> we had to </w:t>
        </w:r>
      </w:ins>
      <w:ins w:id="10054" w:author="Nasser Mustafa [2]" w:date="2018-09-21T19:26:00Z">
        <w:r w:rsidR="00D6067A">
          <w:rPr>
            <w:rFonts w:ascii="Times New Roman" w:hAnsi="Times New Roman"/>
            <w:highlight w:val="yellow"/>
          </w:rPr>
          <w:t xml:space="preserve">search the </w:t>
        </w:r>
        <w:r w:rsidR="00D6067A" w:rsidRPr="00D6067A">
          <w:rPr>
            <w:rFonts w:ascii="Times New Roman" w:hAnsi="Times New Roman"/>
            <w:i/>
            <w:highlight w:val="yellow"/>
            <w:rPrChange w:id="10055" w:author="Nasser Mustafa [2]" w:date="2018-09-21T19:36:00Z">
              <w:rPr>
                <w:rFonts w:ascii="Times New Roman" w:hAnsi="Times New Roman"/>
                <w:highlight w:val="yellow"/>
              </w:rPr>
            </w:rPrChange>
          </w:rPr>
          <w:t>LinkedI</w:t>
        </w:r>
        <w:r w:rsidR="00A6770F" w:rsidRPr="00D6067A">
          <w:rPr>
            <w:rFonts w:ascii="Times New Roman" w:hAnsi="Times New Roman"/>
            <w:i/>
            <w:highlight w:val="yellow"/>
            <w:rPrChange w:id="10056" w:author="Nasser Mustafa [2]" w:date="2018-09-21T19:36:00Z">
              <w:rPr>
                <w:rFonts w:ascii="Times New Roman" w:hAnsi="Times New Roman"/>
                <w:highlight w:val="yellow"/>
              </w:rPr>
            </w:rPrChange>
          </w:rPr>
          <w:t>n</w:t>
        </w:r>
        <w:r w:rsidR="00A6770F">
          <w:rPr>
            <w:rFonts w:ascii="Times New Roman" w:hAnsi="Times New Roman"/>
            <w:highlight w:val="yellow"/>
          </w:rPr>
          <w:t xml:space="preserve"> </w:t>
        </w:r>
      </w:ins>
      <w:ins w:id="10057" w:author="Nasser Mustafa [2]" w:date="2018-09-21T19:27:00Z">
        <w:r w:rsidR="00D6067A">
          <w:rPr>
            <w:rFonts w:ascii="Times New Roman" w:hAnsi="Times New Roman"/>
            <w:highlight w:val="yellow"/>
          </w:rPr>
          <w:t xml:space="preserve">and invite industrial </w:t>
        </w:r>
      </w:ins>
      <w:ins w:id="10058" w:author="Nasser Mustafa [2]" w:date="2018-09-21T19:46:00Z">
        <w:r w:rsidR="00FA3CAF">
          <w:rPr>
            <w:rFonts w:ascii="Times New Roman" w:hAnsi="Times New Roman"/>
            <w:highlight w:val="yellow"/>
          </w:rPr>
          <w:t>professional to participate</w:t>
        </w:r>
      </w:ins>
      <w:ins w:id="10059" w:author="Nasser Mustafa [2]" w:date="2018-09-21T19:26:00Z">
        <w:r w:rsidR="00D6067A">
          <w:rPr>
            <w:rFonts w:ascii="Times New Roman" w:hAnsi="Times New Roman"/>
            <w:highlight w:val="yellow"/>
          </w:rPr>
          <w:t xml:space="preserve"> </w:t>
        </w:r>
        <w:r w:rsidR="00A6770F">
          <w:rPr>
            <w:rFonts w:ascii="Times New Roman" w:hAnsi="Times New Roman"/>
            <w:highlight w:val="yellow"/>
          </w:rPr>
          <w:t xml:space="preserve">whom we believe </w:t>
        </w:r>
      </w:ins>
      <w:ins w:id="10060" w:author="Nasser Mustafa [2]" w:date="2018-09-21T19:28:00Z">
        <w:r w:rsidR="00D6067A">
          <w:rPr>
            <w:rFonts w:ascii="Times New Roman" w:hAnsi="Times New Roman"/>
            <w:highlight w:val="yellow"/>
          </w:rPr>
          <w:t>they apply traceability</w:t>
        </w:r>
      </w:ins>
      <w:ins w:id="10061" w:author="Nasser Mustafa [2]" w:date="2018-09-21T19:46:00Z">
        <w:r w:rsidR="00FA3CAF">
          <w:rPr>
            <w:rFonts w:ascii="Times New Roman" w:hAnsi="Times New Roman"/>
            <w:highlight w:val="yellow"/>
          </w:rPr>
          <w:t xml:space="preserve"> in their workplace.</w:t>
        </w:r>
      </w:ins>
      <w:ins w:id="10062" w:author="Nasser Mustafa [2]" w:date="2018-09-21T19:28:00Z">
        <w:r w:rsidR="00D6067A">
          <w:rPr>
            <w:rFonts w:ascii="Times New Roman" w:hAnsi="Times New Roman"/>
            <w:highlight w:val="yellow"/>
          </w:rPr>
          <w:t xml:space="preserve"> </w:t>
        </w:r>
      </w:ins>
    </w:p>
    <w:p w14:paraId="50CE446F" w14:textId="65042D25" w:rsidR="00945636" w:rsidRPr="00457153" w:rsidRDefault="00945636">
      <w:pPr>
        <w:pStyle w:val="Heading3"/>
        <w:spacing w:line="480" w:lineRule="auto"/>
        <w:ind w:left="900" w:hanging="900"/>
        <w:rPr>
          <w:ins w:id="10063" w:author="Nasser Mustafa [2]" w:date="2018-09-21T09:35:00Z"/>
          <w:highlight w:val="yellow"/>
        </w:rPr>
        <w:pPrChange w:id="10064" w:author="Nasser Mustafa [2]" w:date="2018-09-21T19:37:00Z">
          <w:pPr>
            <w:tabs>
              <w:tab w:val="left" w:pos="900"/>
            </w:tabs>
            <w:spacing w:line="480" w:lineRule="auto"/>
            <w:jc w:val="both"/>
          </w:pPr>
        </w:pPrChange>
      </w:pPr>
      <w:bookmarkStart w:id="10065" w:name="_Toc525737401"/>
      <w:ins w:id="10066" w:author="Nasser Mustafa [2]" w:date="2018-09-21T10:34:00Z">
        <w:r w:rsidRPr="00457153">
          <w:rPr>
            <w:highlight w:val="yellow"/>
          </w:rPr>
          <w:t>Rema</w:t>
        </w:r>
        <w:r w:rsidR="00A311D7" w:rsidRPr="00457153">
          <w:rPr>
            <w:highlight w:val="yellow"/>
          </w:rPr>
          <w:t>i</w:t>
        </w:r>
      </w:ins>
      <w:ins w:id="10067" w:author="Nasser Mustafa [2]" w:date="2018-09-21T14:32:00Z">
        <w:r w:rsidR="00A311D7" w:rsidRPr="00457153">
          <w:rPr>
            <w:highlight w:val="yellow"/>
          </w:rPr>
          <w:t>nin</w:t>
        </w:r>
      </w:ins>
      <w:ins w:id="10068" w:author="Nasser Mustafa [2]" w:date="2018-09-21T10:34:00Z">
        <w:r w:rsidRPr="00457153">
          <w:rPr>
            <w:highlight w:val="yellow"/>
          </w:rPr>
          <w:t xml:space="preserve">g </w:t>
        </w:r>
      </w:ins>
      <w:ins w:id="10069" w:author="Nasser Mustafa [2]" w:date="2018-09-21T19:36:00Z">
        <w:r w:rsidR="00D6067A" w:rsidRPr="00457153">
          <w:rPr>
            <w:bCs w:val="0"/>
            <w:highlight w:val="yellow"/>
          </w:rPr>
          <w:t xml:space="preserve">Modeling </w:t>
        </w:r>
      </w:ins>
      <w:ins w:id="10070" w:author="Nasser Mustafa [2]" w:date="2018-09-21T10:34:00Z">
        <w:r w:rsidRPr="00457153">
          <w:rPr>
            <w:highlight w:val="yellow"/>
          </w:rPr>
          <w:t>Threats</w:t>
        </w:r>
      </w:ins>
      <w:bookmarkEnd w:id="10065"/>
    </w:p>
    <w:p w14:paraId="5303B6B3" w14:textId="4761FB34" w:rsidR="002465E7" w:rsidRDefault="005F0C35" w:rsidP="00ED33B4">
      <w:pPr>
        <w:tabs>
          <w:tab w:val="left" w:pos="900"/>
        </w:tabs>
        <w:spacing w:line="480" w:lineRule="auto"/>
        <w:jc w:val="both"/>
        <w:rPr>
          <w:ins w:id="10071" w:author="Nasser Mustafa [2]" w:date="2018-09-21T20:43:00Z"/>
          <w:highlight w:val="yellow"/>
        </w:rPr>
      </w:pPr>
      <w:ins w:id="10072" w:author="Nasser Mustafa [2]" w:date="2018-09-21T19:37:00Z">
        <w:r>
          <w:rPr>
            <w:highlight w:val="yellow"/>
          </w:rPr>
          <w:t xml:space="preserve">Our </w:t>
        </w:r>
      </w:ins>
      <w:ins w:id="10073" w:author="Nasser Mustafa" w:date="2018-09-05T00:07:00Z">
        <w:del w:id="10074" w:author="Nasser Mustafa [2]" w:date="2018-09-21T14:34:00Z">
          <w:r w:rsidR="00F33643" w:rsidRPr="00C364EC" w:rsidDel="00A311D7">
            <w:rPr>
              <w:highlight w:val="yellow"/>
              <w:rPrChange w:id="10075" w:author="Nasser Mustafa [2]" w:date="2018-09-20T18:46:00Z">
                <w:rPr/>
              </w:rPrChange>
            </w:rPr>
            <w:delText xml:space="preserve"> are </w:delText>
          </w:r>
        </w:del>
        <w:del w:id="10076" w:author="Nasser Mustafa [2]" w:date="2018-09-21T14:33:00Z">
          <w:r w:rsidR="00F33643" w:rsidRPr="00C364EC" w:rsidDel="00A311D7">
            <w:rPr>
              <w:highlight w:val="yellow"/>
              <w:rPrChange w:id="10077" w:author="Nasser Mustafa [2]" w:date="2018-09-20T18:46:00Z">
                <w:rPr/>
              </w:rPrChange>
            </w:rPr>
            <w:delText>case by case situations</w:delText>
          </w:r>
        </w:del>
        <w:del w:id="10078" w:author="Nasser Mustafa [2]" w:date="2018-09-21T14:34:00Z">
          <w:r w:rsidR="00F33643" w:rsidRPr="00C364EC" w:rsidDel="00A311D7">
            <w:rPr>
              <w:highlight w:val="yellow"/>
              <w:rPrChange w:id="10079" w:author="Nasser Mustafa [2]" w:date="2018-09-20T18:46:00Z">
                <w:rPr/>
              </w:rPrChange>
            </w:rPr>
            <w:delText xml:space="preserve"> in which o</w:delText>
          </w:r>
        </w:del>
        <w:del w:id="10080" w:author="Nasser Mustafa [2]" w:date="2018-09-21T14:35:00Z">
          <w:r w:rsidR="00F33643" w:rsidRPr="00C364EC" w:rsidDel="00A311D7">
            <w:rPr>
              <w:highlight w:val="yellow"/>
              <w:rPrChange w:id="10081" w:author="Nasser Mustafa [2]" w:date="2018-09-20T18:46:00Z">
                <w:rPr/>
              </w:rPrChange>
            </w:rPr>
            <w:delText xml:space="preserve">ur </w:delText>
          </w:r>
        </w:del>
      </w:ins>
      <w:ins w:id="10082" w:author="Nasser Mustafa [2]" w:date="2018-09-21T14:33:00Z">
        <w:r w:rsidR="00A311D7">
          <w:rPr>
            <w:highlight w:val="yellow"/>
          </w:rPr>
          <w:t xml:space="preserve">traceability </w:t>
        </w:r>
      </w:ins>
      <w:ins w:id="10083" w:author="Nasser Mustafa" w:date="2018-09-05T00:07:00Z">
        <w:r w:rsidR="00F33643" w:rsidRPr="00C364EC">
          <w:rPr>
            <w:highlight w:val="yellow"/>
            <w:rPrChange w:id="10084" w:author="Nasser Mustafa [2]" w:date="2018-09-20T18:46:00Z">
              <w:rPr/>
            </w:rPrChange>
          </w:rPr>
          <w:t xml:space="preserve">model might </w:t>
        </w:r>
        <w:del w:id="10085" w:author="Nasser Mustafa [2]" w:date="2018-09-21T14:33:00Z">
          <w:r w:rsidR="00F33643" w:rsidRPr="00C364EC" w:rsidDel="00A311D7">
            <w:rPr>
              <w:highlight w:val="yellow"/>
              <w:rPrChange w:id="10086" w:author="Nasser Mustafa [2]" w:date="2018-09-20T18:46:00Z">
                <w:rPr/>
              </w:rPrChange>
            </w:rPr>
            <w:delText>not be able to cope with</w:delText>
          </w:r>
        </w:del>
      </w:ins>
      <w:ins w:id="10087" w:author="Nasser Mustafa [2]" w:date="2018-09-21T14:33:00Z">
        <w:r w:rsidR="00A311D7">
          <w:rPr>
            <w:highlight w:val="yellow"/>
          </w:rPr>
          <w:t xml:space="preserve">fall </w:t>
        </w:r>
      </w:ins>
      <w:ins w:id="10088" w:author="Nasser Mustafa [2]" w:date="2018-09-21T14:34:00Z">
        <w:r w:rsidR="00A311D7">
          <w:rPr>
            <w:highlight w:val="yellow"/>
          </w:rPr>
          <w:t xml:space="preserve">short in </w:t>
        </w:r>
      </w:ins>
      <w:ins w:id="10089" w:author="Nasser Mustafa [2]" w:date="2018-09-21T14:35:00Z">
        <w:r w:rsidR="00A311D7">
          <w:rPr>
            <w:highlight w:val="yellow"/>
          </w:rPr>
          <w:t xml:space="preserve">capturing traceability information </w:t>
        </w:r>
      </w:ins>
      <w:ins w:id="10090" w:author="Nasser Mustafa [2]" w:date="2018-09-21T14:40:00Z">
        <w:r w:rsidR="00CD2BAE">
          <w:rPr>
            <w:highlight w:val="yellow"/>
          </w:rPr>
          <w:t xml:space="preserve">for the following </w:t>
        </w:r>
      </w:ins>
      <w:ins w:id="10091" w:author="Nasser Mustafa [2]" w:date="2018-09-21T14:35:00Z">
        <w:r w:rsidR="00A311D7">
          <w:rPr>
            <w:highlight w:val="yellow"/>
          </w:rPr>
          <w:t>situations</w:t>
        </w:r>
      </w:ins>
      <w:ins w:id="10092" w:author="Nasser Mustafa [2]" w:date="2018-09-21T14:40:00Z">
        <w:r w:rsidR="00CD2BAE">
          <w:rPr>
            <w:highlight w:val="yellow"/>
          </w:rPr>
          <w:t>:</w:t>
        </w:r>
      </w:ins>
      <w:ins w:id="10093" w:author="Nasser Mustafa" w:date="2018-09-05T00:07:00Z">
        <w:del w:id="10094" w:author="Nasser Mustafa [2]" w:date="2018-09-21T14:40:00Z">
          <w:r w:rsidR="00F33643" w:rsidRPr="00C364EC" w:rsidDel="00CD2BAE">
            <w:rPr>
              <w:highlight w:val="yellow"/>
              <w:rPrChange w:id="10095" w:author="Nasser Mustafa [2]" w:date="2018-09-20T18:46:00Z">
                <w:rPr/>
              </w:rPrChange>
            </w:rPr>
            <w:delText>.</w:delText>
          </w:r>
        </w:del>
        <w:r w:rsidR="00F33643" w:rsidRPr="00C364EC">
          <w:rPr>
            <w:highlight w:val="yellow"/>
            <w:rPrChange w:id="10096" w:author="Nasser Mustafa [2]" w:date="2018-09-20T18:46:00Z">
              <w:rPr/>
            </w:rPrChange>
          </w:rPr>
          <w:t xml:space="preserve"> First, we </w:t>
        </w:r>
      </w:ins>
      <w:ins w:id="10097" w:author="Nasser Mustafa [2]" w:date="2018-09-21T16:10:00Z">
        <w:r w:rsidR="00BA093B">
          <w:rPr>
            <w:highlight w:val="yellow"/>
          </w:rPr>
          <w:t>use</w:t>
        </w:r>
      </w:ins>
      <w:ins w:id="10098" w:author="Nasser Mustafa" w:date="2018-09-05T00:07:00Z">
        <w:del w:id="10099" w:author="Nasser Mustafa [2]" w:date="2018-09-21T16:10:00Z">
          <w:r w:rsidR="00F33643" w:rsidRPr="00C364EC" w:rsidDel="00BA093B">
            <w:rPr>
              <w:highlight w:val="yellow"/>
              <w:rPrChange w:id="10100" w:author="Nasser Mustafa [2]" w:date="2018-09-20T18:46:00Z">
                <w:rPr/>
              </w:rPrChange>
            </w:rPr>
            <w:delText>assumed that</w:delText>
          </w:r>
        </w:del>
        <w:r w:rsidR="00F33643" w:rsidRPr="00C364EC">
          <w:rPr>
            <w:highlight w:val="yellow"/>
            <w:rPrChange w:id="10101" w:author="Nasser Mustafa [2]" w:date="2018-09-20T18:46:00Z">
              <w:rPr/>
            </w:rPrChange>
          </w:rPr>
          <w:t xml:space="preserve"> the URI </w:t>
        </w:r>
      </w:ins>
      <w:ins w:id="10102" w:author="Nasser Mustafa [2]" w:date="2018-09-21T16:10:00Z">
        <w:r w:rsidR="00BA093B">
          <w:rPr>
            <w:highlight w:val="yellow"/>
          </w:rPr>
          <w:t xml:space="preserve">to </w:t>
        </w:r>
      </w:ins>
      <w:ins w:id="10103" w:author="Nasser Mustafa" w:date="2018-09-05T00:07:00Z">
        <w:del w:id="10104" w:author="Nasser Mustafa [2]" w:date="2018-09-21T16:10:00Z">
          <w:r w:rsidR="00F33643" w:rsidRPr="00C364EC" w:rsidDel="00BA093B">
            <w:rPr>
              <w:highlight w:val="yellow"/>
              <w:rPrChange w:id="10105" w:author="Nasser Mustafa [2]" w:date="2018-09-20T18:46:00Z">
                <w:rPr/>
              </w:rPrChange>
            </w:rPr>
            <w:delText xml:space="preserve">can </w:delText>
          </w:r>
        </w:del>
        <w:r w:rsidR="00F33643" w:rsidRPr="00C364EC">
          <w:rPr>
            <w:highlight w:val="yellow"/>
            <w:rPrChange w:id="10106" w:author="Nasser Mustafa [2]" w:date="2018-09-20T18:46:00Z">
              <w:rPr/>
            </w:rPrChange>
          </w:rPr>
          <w:t>reference</w:t>
        </w:r>
      </w:ins>
      <w:ins w:id="10107" w:author="Nasser Mustafa [2]" w:date="2018-09-21T16:10:00Z">
        <w:r w:rsidR="00BA093B">
          <w:rPr>
            <w:highlight w:val="yellow"/>
          </w:rPr>
          <w:t xml:space="preserve"> different typ</w:t>
        </w:r>
      </w:ins>
      <w:ins w:id="10108" w:author="Nasser Mustafa [2]" w:date="2018-09-21T16:11:00Z">
        <w:r w:rsidR="00BA093B">
          <w:rPr>
            <w:highlight w:val="yellow"/>
          </w:rPr>
          <w:t>es</w:t>
        </w:r>
      </w:ins>
      <w:ins w:id="10109" w:author="Nasser Mustafa" w:date="2018-09-05T00:07:00Z">
        <w:r w:rsidR="00F33643" w:rsidRPr="00C364EC">
          <w:rPr>
            <w:highlight w:val="yellow"/>
            <w:rPrChange w:id="10110" w:author="Nasser Mustafa [2]" w:date="2018-09-20T18:46:00Z">
              <w:rPr/>
            </w:rPrChange>
          </w:rPr>
          <w:t xml:space="preserve"> </w:t>
        </w:r>
      </w:ins>
      <w:ins w:id="10111" w:author="Nasser Mustafa [2]" w:date="2018-09-21T19:38:00Z">
        <w:r>
          <w:rPr>
            <w:highlight w:val="yellow"/>
          </w:rPr>
          <w:t xml:space="preserve">of </w:t>
        </w:r>
      </w:ins>
      <w:ins w:id="10112" w:author="Nasser Mustafa" w:date="2018-09-05T00:07:00Z">
        <w:del w:id="10113" w:author="Nasser Mustafa [2]" w:date="2018-09-21T16:11:00Z">
          <w:r w:rsidR="00F33643" w:rsidRPr="00C364EC" w:rsidDel="00BA093B">
            <w:rPr>
              <w:highlight w:val="yellow"/>
              <w:rPrChange w:id="10114" w:author="Nasser Mustafa [2]" w:date="2018-09-20T18:46:00Z">
                <w:rPr/>
              </w:rPrChange>
            </w:rPr>
            <w:delText xml:space="preserve">traceable </w:delText>
          </w:r>
        </w:del>
        <w:r w:rsidR="00F33643" w:rsidRPr="00C364EC">
          <w:rPr>
            <w:highlight w:val="yellow"/>
            <w:rPrChange w:id="10115" w:author="Nasser Mustafa [2]" w:date="2018-09-20T18:46:00Z">
              <w:rPr/>
            </w:rPrChange>
          </w:rPr>
          <w:t>artifacts, this</w:t>
        </w:r>
        <w:del w:id="10116" w:author="Nasser Mustafa [2]" w:date="2018-09-21T16:11:00Z">
          <w:r w:rsidR="00F33643" w:rsidRPr="00C364EC" w:rsidDel="00BA093B">
            <w:rPr>
              <w:highlight w:val="yellow"/>
              <w:rPrChange w:id="10117" w:author="Nasser Mustafa [2]" w:date="2018-09-20T18:46:00Z">
                <w:rPr/>
              </w:rPrChange>
            </w:rPr>
            <w:delText xml:space="preserve"> assumption</w:delText>
          </w:r>
        </w:del>
        <w:r w:rsidR="00F33643" w:rsidRPr="00C364EC">
          <w:rPr>
            <w:highlight w:val="yellow"/>
            <w:rPrChange w:id="10118" w:author="Nasser Mustafa [2]" w:date="2018-09-20T18:46:00Z">
              <w:rPr/>
            </w:rPrChange>
          </w:rPr>
          <w:t xml:space="preserve"> can be applied to many artifacts</w:t>
        </w:r>
        <w:del w:id="10119" w:author="Nasser Mustafa [2]" w:date="2018-09-21T16:12:00Z">
          <w:r w:rsidR="00F33643" w:rsidRPr="00C364EC" w:rsidDel="00BA093B">
            <w:rPr>
              <w:highlight w:val="yellow"/>
              <w:rPrChange w:id="10120" w:author="Nasser Mustafa [2]" w:date="2018-09-20T18:46:00Z">
                <w:rPr/>
              </w:rPrChange>
            </w:rPr>
            <w:delText xml:space="preserve"> such as test cases, UML diagrams, and Bitmap images</w:delText>
          </w:r>
        </w:del>
        <w:r w:rsidR="00F33643" w:rsidRPr="00C364EC">
          <w:rPr>
            <w:highlight w:val="yellow"/>
            <w:rPrChange w:id="10121" w:author="Nasser Mustafa [2]" w:date="2018-09-20T18:46:00Z">
              <w:rPr/>
            </w:rPrChange>
          </w:rPr>
          <w:t xml:space="preserve">. However, there are </w:t>
        </w:r>
        <w:del w:id="10122" w:author="Nasser Mustafa [2]" w:date="2018-09-21T14:40:00Z">
          <w:r w:rsidR="00F33643" w:rsidRPr="00C364EC" w:rsidDel="00CD2BAE">
            <w:rPr>
              <w:highlight w:val="yellow"/>
              <w:rPrChange w:id="10123" w:author="Nasser Mustafa [2]" w:date="2018-09-20T18:46:00Z">
                <w:rPr/>
              </w:rPrChange>
            </w:rPr>
            <w:delText>other</w:delText>
          </w:r>
        </w:del>
      </w:ins>
      <w:ins w:id="10124" w:author="Nasser Mustafa [2]" w:date="2018-09-21T14:40:00Z">
        <w:r w:rsidR="00CD2BAE">
          <w:rPr>
            <w:highlight w:val="yellow"/>
          </w:rPr>
          <w:t>some</w:t>
        </w:r>
      </w:ins>
      <w:ins w:id="10125" w:author="Nasser Mustafa" w:date="2018-09-05T00:07:00Z">
        <w:r w:rsidR="00F33643" w:rsidRPr="00C364EC">
          <w:rPr>
            <w:highlight w:val="yellow"/>
            <w:rPrChange w:id="10126" w:author="Nasser Mustafa [2]" w:date="2018-09-20T18:46:00Z">
              <w:rPr/>
            </w:rPrChange>
          </w:rPr>
          <w:t xml:space="preserve"> cases in which the use of the URI is limited such as referencing a</w:t>
        </w:r>
      </w:ins>
      <w:ins w:id="10127" w:author="Nasser Mustafa [2]" w:date="2018-09-21T16:12:00Z">
        <w:r w:rsidR="00BA093B">
          <w:rPr>
            <w:highlight w:val="yellow"/>
          </w:rPr>
          <w:t xml:space="preserve"> single </w:t>
        </w:r>
      </w:ins>
      <w:ins w:id="10128" w:author="Nasser Mustafa" w:date="2018-09-05T00:07:00Z">
        <w:del w:id="10129" w:author="Nasser Mustafa [2]" w:date="2018-09-21T16:12:00Z">
          <w:r w:rsidR="00F33643" w:rsidRPr="00C364EC" w:rsidDel="00BA093B">
            <w:rPr>
              <w:highlight w:val="yellow"/>
              <w:rPrChange w:id="10130" w:author="Nasser Mustafa [2]" w:date="2018-09-20T18:46:00Z">
                <w:rPr/>
              </w:rPrChange>
            </w:rPr>
            <w:delText xml:space="preserve">n </w:delText>
          </w:r>
        </w:del>
        <w:r w:rsidR="00F33643" w:rsidRPr="00C364EC">
          <w:rPr>
            <w:highlight w:val="yellow"/>
            <w:rPrChange w:id="10131" w:author="Nasser Mustafa [2]" w:date="2018-09-20T18:46:00Z">
              <w:rPr/>
            </w:rPrChange>
          </w:rPr>
          <w:t>activity within an activity diagram</w:t>
        </w:r>
      </w:ins>
      <w:ins w:id="10132" w:author="Nasser Mustafa [2]" w:date="2018-09-21T16:12:00Z">
        <w:r w:rsidR="00BA093B">
          <w:rPr>
            <w:highlight w:val="yellow"/>
          </w:rPr>
          <w:t xml:space="preserve">, </w:t>
        </w:r>
      </w:ins>
      <w:ins w:id="10133" w:author="Nasser Mustafa" w:date="2018-09-05T00:07:00Z">
        <w:del w:id="10134" w:author="Nasser Mustafa [2]" w:date="2018-09-21T16:13:00Z">
          <w:r w:rsidR="00F33643" w:rsidRPr="00C364EC" w:rsidDel="00BA093B">
            <w:rPr>
              <w:highlight w:val="yellow"/>
              <w:rPrChange w:id="10135" w:author="Nasser Mustafa [2]" w:date="2018-09-20T18:46:00Z">
                <w:rPr/>
              </w:rPrChange>
            </w:rPr>
            <w:delText xml:space="preserve"> </w:delText>
          </w:r>
        </w:del>
        <w:r w:rsidR="00F33643" w:rsidRPr="00C364EC">
          <w:rPr>
            <w:highlight w:val="yellow"/>
            <w:rPrChange w:id="10136" w:author="Nasser Mustafa [2]" w:date="2018-09-20T18:46:00Z">
              <w:rPr/>
            </w:rPrChange>
          </w:rPr>
          <w:t xml:space="preserve">or a code segment within a source code. </w:t>
        </w:r>
      </w:ins>
      <w:ins w:id="10137" w:author="Nasser Mustafa [2]" w:date="2018-09-21T14:42:00Z">
        <w:r w:rsidR="00CD2BAE">
          <w:rPr>
            <w:highlight w:val="yellow"/>
          </w:rPr>
          <w:t>S</w:t>
        </w:r>
      </w:ins>
      <w:ins w:id="10138" w:author="Nasser Mustafa [2]" w:date="2018-09-21T14:41:00Z">
        <w:r w:rsidR="00CD2BAE">
          <w:rPr>
            <w:highlight w:val="yellow"/>
          </w:rPr>
          <w:t xml:space="preserve">uch </w:t>
        </w:r>
      </w:ins>
      <w:ins w:id="10139" w:author="Nasser Mustafa [2]" w:date="2018-09-21T14:45:00Z">
        <w:r w:rsidR="00CD2BAE">
          <w:rPr>
            <w:highlight w:val="yellow"/>
          </w:rPr>
          <w:t xml:space="preserve">cases are hard to assign an </w:t>
        </w:r>
      </w:ins>
      <w:ins w:id="10140" w:author="Nasser Mustafa [2]" w:date="2018-09-21T14:47:00Z">
        <w:r w:rsidR="00CD2BAE">
          <w:rPr>
            <w:i/>
            <w:highlight w:val="yellow"/>
          </w:rPr>
          <w:t xml:space="preserve">URI </w:t>
        </w:r>
      </w:ins>
      <w:ins w:id="10141" w:author="Nasser Mustafa [2]" w:date="2018-09-21T14:45:00Z">
        <w:r w:rsidR="00CD2BAE">
          <w:rPr>
            <w:highlight w:val="yellow"/>
          </w:rPr>
          <w:t>for them</w:t>
        </w:r>
      </w:ins>
      <w:ins w:id="10142" w:author="Nasser Mustafa [2]" w:date="2018-09-21T19:38:00Z">
        <w:r>
          <w:rPr>
            <w:highlight w:val="yellow"/>
          </w:rPr>
          <w:t>,</w:t>
        </w:r>
      </w:ins>
      <w:ins w:id="10143" w:author="Nasser Mustafa [2]" w:date="2018-09-21T14:46:00Z">
        <w:r w:rsidR="00CD2BAE">
          <w:rPr>
            <w:highlight w:val="yellow"/>
          </w:rPr>
          <w:t xml:space="preserve"> they </w:t>
        </w:r>
      </w:ins>
      <w:ins w:id="10144" w:author="Nasser Mustafa [2]" w:date="2018-09-21T14:42:00Z">
        <w:r w:rsidR="00CD2BAE">
          <w:rPr>
            <w:highlight w:val="yellow"/>
          </w:rPr>
          <w:t xml:space="preserve">require parsing the </w:t>
        </w:r>
      </w:ins>
      <w:ins w:id="10145" w:author="Nasser Mustafa [2]" w:date="2018-09-21T14:43:00Z">
        <w:r w:rsidR="00CD2BAE">
          <w:rPr>
            <w:highlight w:val="yellow"/>
          </w:rPr>
          <w:t>document that represent</w:t>
        </w:r>
      </w:ins>
      <w:ins w:id="10146" w:author="Nasser Mustafa [2]" w:date="2018-09-21T19:38:00Z">
        <w:r>
          <w:rPr>
            <w:highlight w:val="yellow"/>
          </w:rPr>
          <w:t>s the</w:t>
        </w:r>
      </w:ins>
      <w:ins w:id="10147" w:author="Nasser Mustafa [2]" w:date="2018-09-21T14:43:00Z">
        <w:r w:rsidR="00CD2BAE">
          <w:rPr>
            <w:highlight w:val="yellow"/>
          </w:rPr>
          <w:t xml:space="preserve"> whole diagram (e.g., an XML document) </w:t>
        </w:r>
      </w:ins>
      <w:ins w:id="10148" w:author="Nasser Mustafa [2]" w:date="2018-09-21T14:46:00Z">
        <w:r w:rsidR="00CD2BAE">
          <w:rPr>
            <w:highlight w:val="yellow"/>
          </w:rPr>
          <w:t xml:space="preserve">or the source code, </w:t>
        </w:r>
      </w:ins>
      <w:ins w:id="10149" w:author="Nasser Mustafa [2]" w:date="2018-09-21T14:44:00Z">
        <w:r w:rsidR="00CD2BAE">
          <w:rPr>
            <w:highlight w:val="yellow"/>
          </w:rPr>
          <w:t>identifying the code that represent</w:t>
        </w:r>
      </w:ins>
      <w:ins w:id="10150" w:author="Nasser Mustafa [2]" w:date="2018-09-21T19:39:00Z">
        <w:r>
          <w:rPr>
            <w:highlight w:val="yellow"/>
          </w:rPr>
          <w:t>s</w:t>
        </w:r>
      </w:ins>
      <w:ins w:id="10151" w:author="Nasser Mustafa [2]" w:date="2018-09-21T14:44:00Z">
        <w:r w:rsidR="00CD2BAE">
          <w:rPr>
            <w:highlight w:val="yellow"/>
          </w:rPr>
          <w:t xml:space="preserve"> the single activity</w:t>
        </w:r>
      </w:ins>
      <w:ins w:id="10152" w:author="Nasser Mustafa [2]" w:date="2018-09-21T14:47:00Z">
        <w:r w:rsidR="00CD2BAE">
          <w:rPr>
            <w:highlight w:val="yellow"/>
          </w:rPr>
          <w:t xml:space="preserve"> or code segment</w:t>
        </w:r>
      </w:ins>
      <w:ins w:id="10153" w:author="Nasser Mustafa [2]" w:date="2018-09-21T14:46:00Z">
        <w:r w:rsidR="00CD2BAE">
          <w:rPr>
            <w:highlight w:val="yellow"/>
          </w:rPr>
          <w:t>,</w:t>
        </w:r>
      </w:ins>
      <w:ins w:id="10154" w:author="Nasser Mustafa [2]" w:date="2018-09-21T14:44:00Z">
        <w:r w:rsidR="00CD2BAE">
          <w:rPr>
            <w:highlight w:val="yellow"/>
          </w:rPr>
          <w:t xml:space="preserve"> and assign</w:t>
        </w:r>
      </w:ins>
      <w:ins w:id="10155" w:author="Nasser Mustafa [2]" w:date="2018-09-21T19:39:00Z">
        <w:r>
          <w:rPr>
            <w:highlight w:val="yellow"/>
          </w:rPr>
          <w:t>ing</w:t>
        </w:r>
      </w:ins>
      <w:ins w:id="10156" w:author="Nasser Mustafa [2]" w:date="2018-09-21T14:44:00Z">
        <w:r w:rsidR="00CD2BAE">
          <w:rPr>
            <w:highlight w:val="yellow"/>
          </w:rPr>
          <w:t xml:space="preserve"> a </w:t>
        </w:r>
        <w:r w:rsidR="00CD2BAE" w:rsidRPr="00CD2BAE">
          <w:rPr>
            <w:i/>
            <w:highlight w:val="yellow"/>
            <w:rPrChange w:id="10157" w:author="Nasser Mustafa [2]" w:date="2018-09-21T14:47:00Z">
              <w:rPr>
                <w:highlight w:val="yellow"/>
              </w:rPr>
            </w:rPrChange>
          </w:rPr>
          <w:t>URI</w:t>
        </w:r>
        <w:r w:rsidR="00CD2BAE">
          <w:rPr>
            <w:highlight w:val="yellow"/>
          </w:rPr>
          <w:t xml:space="preserve"> for it.</w:t>
        </w:r>
      </w:ins>
      <w:ins w:id="10158" w:author="Nasser Mustafa [2]" w:date="2018-09-21T14:41:00Z">
        <w:r w:rsidR="00CD2BAE">
          <w:rPr>
            <w:highlight w:val="yellow"/>
          </w:rPr>
          <w:t xml:space="preserve"> </w:t>
        </w:r>
      </w:ins>
      <w:ins w:id="10159" w:author="Nasser Mustafa" w:date="2018-09-05T00:07:00Z">
        <w:r w:rsidR="00F33643" w:rsidRPr="00C364EC">
          <w:rPr>
            <w:highlight w:val="yellow"/>
            <w:rPrChange w:id="10160" w:author="Nasser Mustafa [2]" w:date="2018-09-20T18:46:00Z">
              <w:rPr/>
            </w:rPrChange>
          </w:rPr>
          <w:t xml:space="preserve">Second, the design of our traceability model </w:t>
        </w:r>
        <w:del w:id="10161" w:author="Nasser Mustafa [2]" w:date="2018-09-21T17:07:00Z">
          <w:r w:rsidR="00F33643" w:rsidRPr="00C364EC" w:rsidDel="00B759CD">
            <w:rPr>
              <w:highlight w:val="yellow"/>
              <w:rPrChange w:id="10162" w:author="Nasser Mustafa [2]" w:date="2018-09-20T18:46:00Z">
                <w:rPr/>
              </w:rPrChange>
            </w:rPr>
            <w:delText>cannot accommodate</w:delText>
          </w:r>
        </w:del>
      </w:ins>
      <w:ins w:id="10163" w:author="Nasser Mustafa [2]" w:date="2018-09-21T17:07:00Z">
        <w:r w:rsidR="00B759CD">
          <w:rPr>
            <w:highlight w:val="yellow"/>
          </w:rPr>
          <w:t>does not consider</w:t>
        </w:r>
      </w:ins>
      <w:ins w:id="10164" w:author="Nasser Mustafa" w:date="2018-09-05T00:07:00Z">
        <w:r w:rsidR="00F33643" w:rsidRPr="00C364EC">
          <w:rPr>
            <w:highlight w:val="yellow"/>
            <w:rPrChange w:id="10165" w:author="Nasser Mustafa [2]" w:date="2018-09-20T18:46:00Z">
              <w:rPr/>
            </w:rPrChange>
          </w:rPr>
          <w:t xml:space="preserve"> the traceability of safety engineering requirements. For instance, we did not consider the traceability of hazards artifacts that could lead to a system failure. </w:t>
        </w:r>
      </w:ins>
      <w:ins w:id="10166" w:author="Nasser Mustafa [2]" w:date="2018-09-21T17:12:00Z">
        <w:r w:rsidR="004B3372">
          <w:rPr>
            <w:highlight w:val="yellow"/>
          </w:rPr>
          <w:t xml:space="preserve">The identification of these artifacts </w:t>
        </w:r>
      </w:ins>
      <w:ins w:id="10167" w:author="Nasser Mustafa" w:date="2018-09-05T00:07:00Z">
        <w:del w:id="10168" w:author="Nasser Mustafa [2]" w:date="2018-09-21T17:13:00Z">
          <w:r w:rsidR="00F33643" w:rsidRPr="00C364EC" w:rsidDel="004B3372">
            <w:rPr>
              <w:highlight w:val="yellow"/>
              <w:rPrChange w:id="10169" w:author="Nasser Mustafa [2]" w:date="2018-09-20T18:46:00Z">
                <w:rPr/>
              </w:rPrChange>
            </w:rPr>
            <w:delText xml:space="preserve">These artifacts </w:delText>
          </w:r>
        </w:del>
        <w:r w:rsidR="00F33643" w:rsidRPr="00C364EC">
          <w:rPr>
            <w:highlight w:val="yellow"/>
            <w:rPrChange w:id="10170" w:author="Nasser Mustafa [2]" w:date="2018-09-20T18:46:00Z">
              <w:rPr/>
            </w:rPrChange>
          </w:rPr>
          <w:t>require</w:t>
        </w:r>
      </w:ins>
      <w:ins w:id="10171" w:author="Nasser Mustafa [2]" w:date="2018-09-21T17:13:00Z">
        <w:r w:rsidR="004B3372">
          <w:rPr>
            <w:highlight w:val="yellow"/>
          </w:rPr>
          <w:t>s</w:t>
        </w:r>
      </w:ins>
      <w:ins w:id="10172" w:author="Nasser Mustafa" w:date="2018-09-05T00:07:00Z">
        <w:r w:rsidR="00F33643" w:rsidRPr="00C364EC">
          <w:rPr>
            <w:highlight w:val="yellow"/>
            <w:rPrChange w:id="10173" w:author="Nasser Mustafa [2]" w:date="2018-09-20T18:46:00Z">
              <w:rPr/>
            </w:rPrChange>
          </w:rPr>
          <w:t xml:space="preserve"> a fault tree that </w:t>
        </w:r>
        <w:del w:id="10174" w:author="Nasser Mustafa [2]" w:date="2018-09-21T17:13:00Z">
          <w:r w:rsidR="00F33643" w:rsidRPr="00C364EC" w:rsidDel="004B3372">
            <w:rPr>
              <w:highlight w:val="yellow"/>
              <w:rPrChange w:id="10175" w:author="Nasser Mustafa [2]" w:date="2018-09-20T18:46:00Z">
                <w:rPr/>
              </w:rPrChange>
            </w:rPr>
            <w:delText>identifies</w:delText>
          </w:r>
        </w:del>
      </w:ins>
      <w:ins w:id="10176" w:author="Nasser Mustafa [2]" w:date="2018-09-21T17:13:00Z">
        <w:r w:rsidR="004B3372">
          <w:rPr>
            <w:highlight w:val="yellow"/>
          </w:rPr>
          <w:t>can discover</w:t>
        </w:r>
      </w:ins>
      <w:ins w:id="10177" w:author="Nasser Mustafa" w:date="2018-09-05T00:07:00Z">
        <w:r w:rsidR="00F33643" w:rsidRPr="00C364EC">
          <w:rPr>
            <w:highlight w:val="yellow"/>
            <w:rPrChange w:id="10178" w:author="Nasser Mustafa [2]" w:date="2018-09-20T18:46:00Z">
              <w:rPr/>
            </w:rPrChange>
          </w:rPr>
          <w:t xml:space="preserve"> the events that could lead to hazards. Third, </w:t>
        </w:r>
      </w:ins>
      <w:ins w:id="10179" w:author="Nasser Mustafa [2]" w:date="2018-09-17T07:14:00Z">
        <w:r w:rsidR="00B80E96" w:rsidRPr="00C364EC">
          <w:rPr>
            <w:highlight w:val="yellow"/>
            <w:rPrChange w:id="10180" w:author="Nasser Mustafa [2]" w:date="2018-09-20T18:46:00Z">
              <w:rPr/>
            </w:rPrChange>
          </w:rPr>
          <w:t xml:space="preserve">regarding the automation of capturing traceability </w:t>
        </w:r>
      </w:ins>
      <w:ins w:id="10181" w:author="Nasser Mustafa [2]" w:date="2018-09-17T07:15:00Z">
        <w:r w:rsidR="00B80E96" w:rsidRPr="00C364EC">
          <w:rPr>
            <w:highlight w:val="yellow"/>
            <w:rPrChange w:id="10182" w:author="Nasser Mustafa [2]" w:date="2018-09-20T18:46:00Z">
              <w:rPr/>
            </w:rPrChange>
          </w:rPr>
          <w:t>information</w:t>
        </w:r>
      </w:ins>
      <w:ins w:id="10183" w:author="Nasser Mustafa [2]" w:date="2018-09-17T07:18:00Z">
        <w:r w:rsidR="007636CA" w:rsidRPr="00C364EC">
          <w:rPr>
            <w:highlight w:val="yellow"/>
            <w:rPrChange w:id="10184" w:author="Nasser Mustafa [2]" w:date="2018-09-20T18:46:00Z">
              <w:rPr/>
            </w:rPrChange>
          </w:rPr>
          <w:t xml:space="preserve">, </w:t>
        </w:r>
      </w:ins>
      <w:ins w:id="10185" w:author="Nasser Mustafa [2]" w:date="2018-09-21T17:13:00Z">
        <w:r w:rsidR="004B3372">
          <w:rPr>
            <w:highlight w:val="yellow"/>
          </w:rPr>
          <w:t>we are focusing on the</w:t>
        </w:r>
      </w:ins>
      <w:ins w:id="10186" w:author="Nasser Mustafa [2]" w:date="2018-09-17T07:23:00Z">
        <w:r w:rsidR="007636CA" w:rsidRPr="00C364EC">
          <w:rPr>
            <w:highlight w:val="yellow"/>
            <w:rPrChange w:id="10187" w:author="Nasser Mustafa [2]" w:date="2018-09-20T18:46:00Z">
              <w:rPr/>
            </w:rPrChange>
          </w:rPr>
          <w:t xml:space="preserve"> </w:t>
        </w:r>
      </w:ins>
      <w:ins w:id="10188" w:author="Nasser Mustafa [2]" w:date="2018-09-17T07:24:00Z">
        <w:r w:rsidR="007636CA" w:rsidRPr="00C364EC">
          <w:rPr>
            <w:highlight w:val="yellow"/>
            <w:rPrChange w:id="10189" w:author="Nasser Mustafa [2]" w:date="2018-09-20T18:46:00Z">
              <w:rPr/>
            </w:rPrChange>
          </w:rPr>
          <w:t xml:space="preserve">design </w:t>
        </w:r>
      </w:ins>
      <w:ins w:id="10190" w:author="Nasser Mustafa [2]" w:date="2018-09-21T17:14:00Z">
        <w:r w:rsidR="004B3372">
          <w:rPr>
            <w:highlight w:val="yellow"/>
          </w:rPr>
          <w:t>of</w:t>
        </w:r>
      </w:ins>
      <w:ins w:id="10191" w:author="Nasser Mustafa [2]" w:date="2018-09-17T07:24:00Z">
        <w:r w:rsidR="007636CA" w:rsidRPr="00C364EC">
          <w:rPr>
            <w:highlight w:val="yellow"/>
            <w:rPrChange w:id="10192" w:author="Nasser Mustafa [2]" w:date="2018-09-20T18:46:00Z">
              <w:rPr/>
            </w:rPrChange>
          </w:rPr>
          <w:t xml:space="preserve"> the </w:t>
        </w:r>
      </w:ins>
      <w:ins w:id="10193" w:author="Nasser Mustafa [2]" w:date="2018-09-21T18:27:00Z">
        <w:r w:rsidR="009363D9">
          <w:rPr>
            <w:highlight w:val="yellow"/>
          </w:rPr>
          <w:t xml:space="preserve">model </w:t>
        </w:r>
      </w:ins>
      <w:ins w:id="10194" w:author="Nasser Mustafa [2]" w:date="2018-09-17T07:25:00Z">
        <w:r w:rsidR="007636CA" w:rsidRPr="00C364EC">
          <w:rPr>
            <w:highlight w:val="yellow"/>
            <w:rPrChange w:id="10195" w:author="Nasser Mustafa [2]" w:date="2018-09-20T18:46:00Z">
              <w:rPr/>
            </w:rPrChange>
          </w:rPr>
          <w:t xml:space="preserve">classes that </w:t>
        </w:r>
      </w:ins>
      <w:ins w:id="10196" w:author="Nasser Mustafa [2]" w:date="2018-09-17T07:26:00Z">
        <w:r w:rsidR="00A87AA1" w:rsidRPr="00C364EC">
          <w:rPr>
            <w:highlight w:val="yellow"/>
            <w:rPrChange w:id="10197" w:author="Nasser Mustafa [2]" w:date="2018-09-20T18:46:00Z">
              <w:rPr/>
            </w:rPrChange>
          </w:rPr>
          <w:t>are necessary for</w:t>
        </w:r>
      </w:ins>
      <w:ins w:id="10198" w:author="Nasser Mustafa [2]" w:date="2018-09-17T07:25:00Z">
        <w:r w:rsidR="007636CA" w:rsidRPr="00C364EC">
          <w:rPr>
            <w:highlight w:val="yellow"/>
            <w:rPrChange w:id="10199" w:author="Nasser Mustafa [2]" w:date="2018-09-20T18:46:00Z">
              <w:rPr/>
            </w:rPrChange>
          </w:rPr>
          <w:t xml:space="preserve"> </w:t>
        </w:r>
      </w:ins>
      <w:ins w:id="10200" w:author="Nasser Mustafa [2]" w:date="2018-09-17T07:19:00Z">
        <w:r w:rsidR="007636CA" w:rsidRPr="00C364EC">
          <w:rPr>
            <w:highlight w:val="yellow"/>
            <w:rPrChange w:id="10201" w:author="Nasser Mustafa [2]" w:date="2018-09-20T18:46:00Z">
              <w:rPr/>
            </w:rPrChange>
          </w:rPr>
          <w:t>captur</w:t>
        </w:r>
      </w:ins>
      <w:ins w:id="10202" w:author="Nasser Mustafa [2]" w:date="2018-09-17T07:26:00Z">
        <w:r w:rsidR="00A87AA1" w:rsidRPr="00C364EC">
          <w:rPr>
            <w:highlight w:val="yellow"/>
            <w:rPrChange w:id="10203" w:author="Nasser Mustafa [2]" w:date="2018-09-20T18:46:00Z">
              <w:rPr/>
            </w:rPrChange>
          </w:rPr>
          <w:t>ing the</w:t>
        </w:r>
      </w:ins>
      <w:ins w:id="10204" w:author="Nasser Mustafa [2]" w:date="2018-09-17T07:15:00Z">
        <w:r w:rsidR="007636CA" w:rsidRPr="00C364EC">
          <w:rPr>
            <w:highlight w:val="yellow"/>
            <w:rPrChange w:id="10205" w:author="Nasser Mustafa [2]" w:date="2018-09-20T18:46:00Z">
              <w:rPr/>
            </w:rPrChange>
          </w:rPr>
          <w:t xml:space="preserve"> </w:t>
        </w:r>
      </w:ins>
      <w:ins w:id="10206" w:author="Nasser Mustafa [2]" w:date="2018-09-21T18:27:00Z">
        <w:r w:rsidR="009363D9">
          <w:rPr>
            <w:highlight w:val="yellow"/>
          </w:rPr>
          <w:t xml:space="preserve">traceability </w:t>
        </w:r>
      </w:ins>
      <w:ins w:id="10207" w:author="Nasser Mustafa [2]" w:date="2018-09-17T07:15:00Z">
        <w:r w:rsidR="007636CA" w:rsidRPr="00C364EC">
          <w:rPr>
            <w:highlight w:val="yellow"/>
            <w:rPrChange w:id="10208" w:author="Nasser Mustafa [2]" w:date="2018-09-20T18:46:00Z">
              <w:rPr/>
            </w:rPrChange>
          </w:rPr>
          <w:t>informati</w:t>
        </w:r>
      </w:ins>
      <w:ins w:id="10209" w:author="Nasser Mustafa [2]" w:date="2018-09-17T07:16:00Z">
        <w:r w:rsidR="007636CA" w:rsidRPr="00C364EC">
          <w:rPr>
            <w:highlight w:val="yellow"/>
            <w:rPrChange w:id="10210" w:author="Nasser Mustafa [2]" w:date="2018-09-20T18:46:00Z">
              <w:rPr/>
            </w:rPrChange>
          </w:rPr>
          <w:t xml:space="preserve">on </w:t>
        </w:r>
      </w:ins>
      <w:ins w:id="10211" w:author="Nasser Mustafa [2]" w:date="2018-09-21T18:28:00Z">
        <w:r w:rsidR="009363D9">
          <w:rPr>
            <w:highlight w:val="yellow"/>
          </w:rPr>
          <w:t>of</w:t>
        </w:r>
      </w:ins>
      <w:ins w:id="10212" w:author="Nasser Mustafa [2]" w:date="2018-09-17T07:17:00Z">
        <w:r w:rsidR="007636CA" w:rsidRPr="00C364EC">
          <w:rPr>
            <w:highlight w:val="yellow"/>
            <w:rPrChange w:id="10213" w:author="Nasser Mustafa [2]" w:date="2018-09-20T18:46:00Z">
              <w:rPr/>
            </w:rPrChange>
          </w:rPr>
          <w:t xml:space="preserve"> artifacts</w:t>
        </w:r>
      </w:ins>
      <w:ins w:id="10214" w:author="Nasser Mustafa [2]" w:date="2018-09-21T18:28:00Z">
        <w:r w:rsidR="009363D9">
          <w:rPr>
            <w:highlight w:val="yellow"/>
          </w:rPr>
          <w:t>.</w:t>
        </w:r>
      </w:ins>
      <w:ins w:id="10215" w:author="Nasser Mustafa [2]" w:date="2018-09-17T07:20:00Z">
        <w:r w:rsidR="007636CA" w:rsidRPr="00C364EC">
          <w:rPr>
            <w:highlight w:val="yellow"/>
            <w:rPrChange w:id="10216" w:author="Nasser Mustafa [2]" w:date="2018-09-20T18:46:00Z">
              <w:rPr/>
            </w:rPrChange>
          </w:rPr>
          <w:t xml:space="preserve"> </w:t>
        </w:r>
      </w:ins>
      <w:ins w:id="10217" w:author="Nasser Mustafa [2]" w:date="2018-09-17T07:19:00Z">
        <w:r w:rsidR="009363D9" w:rsidRPr="00457153">
          <w:rPr>
            <w:highlight w:val="yellow"/>
          </w:rPr>
          <w:t>H</w:t>
        </w:r>
        <w:r w:rsidR="007636CA" w:rsidRPr="00C364EC">
          <w:rPr>
            <w:highlight w:val="yellow"/>
            <w:rPrChange w:id="10218" w:author="Nasser Mustafa [2]" w:date="2018-09-20T18:46:00Z">
              <w:rPr/>
            </w:rPrChange>
          </w:rPr>
          <w:t>owever,</w:t>
        </w:r>
      </w:ins>
      <w:ins w:id="10219" w:author="Nasser Mustafa [2]" w:date="2018-09-17T07:17:00Z">
        <w:r w:rsidR="007636CA" w:rsidRPr="00C364EC">
          <w:rPr>
            <w:highlight w:val="yellow"/>
            <w:rPrChange w:id="10220" w:author="Nasser Mustafa [2]" w:date="2018-09-20T18:46:00Z">
              <w:rPr/>
            </w:rPrChange>
          </w:rPr>
          <w:t xml:space="preserve"> the design doesn’t </w:t>
        </w:r>
      </w:ins>
      <w:ins w:id="10221" w:author="Nasser Mustafa [2]" w:date="2018-09-21T18:28:00Z">
        <w:r w:rsidR="009363D9">
          <w:rPr>
            <w:highlight w:val="yellow"/>
          </w:rPr>
          <w:t>include</w:t>
        </w:r>
      </w:ins>
      <w:ins w:id="10222" w:author="Nasser Mustafa [2]" w:date="2018-09-17T07:17:00Z">
        <w:r w:rsidR="007636CA" w:rsidRPr="00C364EC">
          <w:rPr>
            <w:highlight w:val="yellow"/>
            <w:rPrChange w:id="10223" w:author="Nasser Mustafa [2]" w:date="2018-09-20T18:46:00Z">
              <w:rPr/>
            </w:rPrChange>
          </w:rPr>
          <w:t xml:space="preserve"> how to automate</w:t>
        </w:r>
      </w:ins>
      <w:ins w:id="10224" w:author="Nasser Mustafa [2]" w:date="2018-09-17T07:20:00Z">
        <w:r w:rsidR="007636CA" w:rsidRPr="00C364EC">
          <w:rPr>
            <w:highlight w:val="yellow"/>
            <w:rPrChange w:id="10225" w:author="Nasser Mustafa [2]" w:date="2018-09-20T18:46:00Z">
              <w:rPr/>
            </w:rPrChange>
          </w:rPr>
          <w:t xml:space="preserve"> </w:t>
        </w:r>
      </w:ins>
      <w:ins w:id="10226" w:author="Nasser Mustafa [2]" w:date="2018-09-21T17:14:00Z">
        <w:r w:rsidR="004B3372">
          <w:rPr>
            <w:highlight w:val="yellow"/>
          </w:rPr>
          <w:t xml:space="preserve">the </w:t>
        </w:r>
      </w:ins>
      <w:ins w:id="10227" w:author="Nasser Mustafa [2]" w:date="2018-09-17T07:26:00Z">
        <w:r w:rsidR="009363D9" w:rsidRPr="00457153">
          <w:rPr>
            <w:highlight w:val="yellow"/>
          </w:rPr>
          <w:t>capturing of traceability information which is outside the scope of our thesis</w:t>
        </w:r>
        <w:r w:rsidR="004B3372" w:rsidRPr="00457153">
          <w:rPr>
            <w:highlight w:val="yellow"/>
          </w:rPr>
          <w:t>.</w:t>
        </w:r>
      </w:ins>
      <w:ins w:id="10228" w:author="Nasser Mustafa [2]" w:date="2018-09-21T17:15:00Z">
        <w:r w:rsidR="004B3372">
          <w:rPr>
            <w:highlight w:val="yellow"/>
          </w:rPr>
          <w:t xml:space="preserve"> </w:t>
        </w:r>
      </w:ins>
      <w:ins w:id="10229" w:author="Nasser Mustafa [2]" w:date="2018-09-17T07:27:00Z">
        <w:r w:rsidR="00A87AA1" w:rsidRPr="00C364EC">
          <w:rPr>
            <w:highlight w:val="yellow"/>
            <w:rPrChange w:id="10230" w:author="Nasser Mustafa [2]" w:date="2018-09-20T18:46:00Z">
              <w:rPr/>
            </w:rPrChange>
          </w:rPr>
          <w:t>Lite</w:t>
        </w:r>
        <w:r w:rsidR="009363D9" w:rsidRPr="00457153">
          <w:rPr>
            <w:highlight w:val="yellow"/>
          </w:rPr>
          <w:t xml:space="preserve">rature discusses </w:t>
        </w:r>
      </w:ins>
      <w:ins w:id="10231" w:author="Nasser Mustafa [2]" w:date="2018-09-21T18:29:00Z">
        <w:r w:rsidR="009363D9">
          <w:rPr>
            <w:highlight w:val="yellow"/>
          </w:rPr>
          <w:t>several</w:t>
        </w:r>
      </w:ins>
      <w:ins w:id="10232" w:author="Nasser Mustafa [2]" w:date="2018-09-21T18:26:00Z">
        <w:r w:rsidR="009363D9" w:rsidRPr="009363D9">
          <w:rPr>
            <w:highlight w:val="yellow"/>
          </w:rPr>
          <w:t xml:space="preserve"> </w:t>
        </w:r>
        <w:r w:rsidR="009363D9" w:rsidRPr="00777D38">
          <w:rPr>
            <w:highlight w:val="yellow"/>
          </w:rPr>
          <w:t>algorithms</w:t>
        </w:r>
        <w:r w:rsidR="009363D9">
          <w:rPr>
            <w:highlight w:val="yellow"/>
          </w:rPr>
          <w:t xml:space="preserve"> </w:t>
        </w:r>
      </w:ins>
      <w:ins w:id="10233" w:author="Nasser Mustafa [2]" w:date="2018-09-21T18:30:00Z">
        <w:r w:rsidR="009363D9">
          <w:rPr>
            <w:highlight w:val="yellow"/>
          </w:rPr>
          <w:t>for the automation of</w:t>
        </w:r>
      </w:ins>
      <w:ins w:id="10234" w:author="Nasser Mustafa [2]" w:date="2018-09-17T07:27:00Z">
        <w:r w:rsidR="00A87AA1" w:rsidRPr="00C364EC">
          <w:rPr>
            <w:highlight w:val="yellow"/>
            <w:rPrChange w:id="10235" w:author="Nasser Mustafa [2]" w:date="2018-09-20T18:46:00Z">
              <w:rPr/>
            </w:rPrChange>
          </w:rPr>
          <w:t xml:space="preserve"> </w:t>
        </w:r>
      </w:ins>
      <w:ins w:id="10236" w:author="Nasser Mustafa [2]" w:date="2018-09-17T07:45:00Z">
        <w:r w:rsidR="00D13BDD" w:rsidRPr="00C364EC">
          <w:rPr>
            <w:highlight w:val="yellow"/>
            <w:rPrChange w:id="10237" w:author="Nasser Mustafa [2]" w:date="2018-09-20T18:46:00Z">
              <w:rPr/>
            </w:rPrChange>
          </w:rPr>
          <w:t>trace capturing and maintenance</w:t>
        </w:r>
      </w:ins>
      <w:ins w:id="10238" w:author="Nasser Mustafa [2]" w:date="2018-09-17T08:00:00Z">
        <w:r w:rsidR="00D13BDD" w:rsidRPr="00C364EC">
          <w:rPr>
            <w:highlight w:val="yellow"/>
            <w:rPrChange w:id="10239" w:author="Nasser Mustafa [2]" w:date="2018-09-20T18:46:00Z">
              <w:rPr/>
            </w:rPrChange>
          </w:rPr>
          <w:t xml:space="preserve"> </w:t>
        </w:r>
        <w:r w:rsidR="00DA0F58" w:rsidRPr="00C364EC">
          <w:rPr>
            <w:highlight w:val="yellow"/>
            <w:rPrChange w:id="10240" w:author="Nasser Mustafa [2]" w:date="2018-09-20T18:46:00Z">
              <w:rPr/>
            </w:rPrChange>
          </w:rPr>
          <w:fldChar w:fldCharType="begin" w:fldLock="1"/>
        </w:r>
      </w:ins>
      <w:r w:rsidR="00B050F0">
        <w:rPr>
          <w:highlight w:val="yellow"/>
        </w:rPr>
        <w:instrText>ADDIN CSL_CITATION {"citationItems":[{"id":"ITEM-1","itemData":{"DOI":"10.1109/RE.2012.6345841","ISBN":"9781467327855","ISSN":"1090-750X","abstract":"Traceability underlies many important software and systems engineering activities, such as change impact analysis and regression testing. Despite important research advances, as in the automated creation and maintenance of trace links, traceability implementation and use is still not pervasive in industry. A community of traceability researchers and practitioners has been collaborating to understand the hurdles to making traceability ubiquitous. Over a series of years, workshops have been held to elicit and enhance research challenges and related tasks to address these shortcomings. A continuing discussion of the community has resulted in the research roadmap of this paper. We present a brief view of the state of the art in traceability, the grand challenge for traceability and future directions for the field. © 2012 IEEE.","author":[{"dropping-particle":"","family":"Gotel","given":"Orlena","non-dropping-particle":"","parse-names":false,"suffix":""},{"dropping-particle":"","family":"Cleland-Huang","given":"Jane","non-dropping-particle":"","parse-names":false,"suffix":""},{"dropping-particle":"","family":"Hayes","given":"Jane Huffman","non-dropping-particle":"","parse-names":false,"suffix":""},{"dropping-particle":"","family":"Zisman","given":"Andrea","non-dropping-particle":"","parse-names":false,"suffix":""},{"dropping-particle":"","family":"Egyed","given":"Alexander","non-dropping-particle":"","parse-names":false,"suffix":""},{"dropping-particle":"","family":"Grunbacher","given":"Paul","non-dropping-particle":"","parse-names":false,"suffix":""},{"dropping-particle":"","family":"Antoniol","given":"Gjuliano","non-dropping-particle":"","parse-names":false,"suffix":""}],"container-title":"2012 20th IEEE International Requirements Engineering Conference, RE 2012 - Proceedings","id":"ITEM-1","issued":{"date-parts":[["2012"]]},"page":"71-80","publisher-place":"Chicago, IL, USA","title":"The quest for Ubiquity: A roadmap for software and systems traceability research","type":"paper-conference"},"uris":["http://www.mendeley.com/documents/?uuid=3e7704df-777c-4c9a-b018-9fb5def9dacf"]}],"mendeley":{"formattedCitation":"[5]","plainTextFormattedCitation":"[5]","previouslyFormattedCitation":"[5]"},"properties":{"noteIndex":0},"schema":"https://github.com/citation-style-language/schema/raw/master/csl-citation.json"}</w:instrText>
      </w:r>
      <w:r w:rsidR="00DA0F58" w:rsidRPr="00C364EC">
        <w:rPr>
          <w:highlight w:val="yellow"/>
          <w:rPrChange w:id="10241" w:author="Nasser Mustafa [2]" w:date="2018-09-20T18:46:00Z">
            <w:rPr/>
          </w:rPrChange>
        </w:rPr>
        <w:fldChar w:fldCharType="separate"/>
      </w:r>
      <w:r w:rsidR="00627C91" w:rsidRPr="00627C91">
        <w:rPr>
          <w:noProof/>
          <w:highlight w:val="yellow"/>
        </w:rPr>
        <w:t>[5]</w:t>
      </w:r>
      <w:ins w:id="10242" w:author="Nasser Mustafa [2]" w:date="2018-09-17T08:00:00Z">
        <w:r w:rsidR="00DA0F58" w:rsidRPr="00C364EC">
          <w:rPr>
            <w:highlight w:val="yellow"/>
            <w:rPrChange w:id="10243" w:author="Nasser Mustafa [2]" w:date="2018-09-20T18:46:00Z">
              <w:rPr/>
            </w:rPrChange>
          </w:rPr>
          <w:fldChar w:fldCharType="end"/>
        </w:r>
      </w:ins>
      <w:ins w:id="10244" w:author="Nasser Mustafa [2]" w:date="2018-09-17T08:01:00Z">
        <w:r w:rsidR="00DA0F58" w:rsidRPr="00C364EC">
          <w:rPr>
            <w:highlight w:val="yellow"/>
            <w:rPrChange w:id="10245" w:author="Nasser Mustafa [2]" w:date="2018-09-20T18:46:00Z">
              <w:rPr/>
            </w:rPrChange>
          </w:rPr>
          <w:t>.</w:t>
        </w:r>
      </w:ins>
      <w:ins w:id="10246" w:author="Nasser Mustafa [2]" w:date="2018-09-17T07:46:00Z">
        <w:r w:rsidR="00D13BDD" w:rsidRPr="00C364EC">
          <w:rPr>
            <w:highlight w:val="yellow"/>
            <w:rPrChange w:id="10247" w:author="Nasser Mustafa [2]" w:date="2018-09-20T18:46:00Z">
              <w:rPr/>
            </w:rPrChange>
          </w:rPr>
          <w:t xml:space="preserve"> </w:t>
        </w:r>
      </w:ins>
      <w:ins w:id="10248" w:author="Nasser Mustafa [2]" w:date="2018-09-17T07:45:00Z">
        <w:r w:rsidR="00D13BDD" w:rsidRPr="00C364EC">
          <w:rPr>
            <w:highlight w:val="yellow"/>
            <w:rPrChange w:id="10249" w:author="Nasser Mustafa [2]" w:date="2018-09-20T18:46:00Z">
              <w:rPr/>
            </w:rPrChange>
          </w:rPr>
          <w:t xml:space="preserve"> </w:t>
        </w:r>
      </w:ins>
      <w:ins w:id="10250" w:author="Nasser Mustafa [2]" w:date="2018-09-17T07:13:00Z">
        <w:r w:rsidR="00B80E96" w:rsidRPr="00C364EC">
          <w:rPr>
            <w:highlight w:val="yellow"/>
            <w:rPrChange w:id="10251" w:author="Nasser Mustafa [2]" w:date="2018-09-20T18:46:00Z">
              <w:rPr/>
            </w:rPrChange>
          </w:rPr>
          <w:t xml:space="preserve">Fourth, </w:t>
        </w:r>
      </w:ins>
      <w:ins w:id="10252" w:author="Nasser Mustafa [2]" w:date="2018-09-21T20:28:00Z">
        <w:r w:rsidR="007F28C4">
          <w:rPr>
            <w:highlight w:val="yellow"/>
          </w:rPr>
          <w:t>although</w:t>
        </w:r>
      </w:ins>
      <w:ins w:id="10253" w:author="Nasser Mustafa [2]" w:date="2018-09-21T20:26:00Z">
        <w:r w:rsidR="002465E7">
          <w:rPr>
            <w:highlight w:val="yellow"/>
          </w:rPr>
          <w:t xml:space="preserve"> we tested our </w:t>
        </w:r>
      </w:ins>
      <w:ins w:id="10254" w:author="Nasser Mustafa [2]" w:date="2018-09-21T20:27:00Z">
        <w:r w:rsidR="002465E7">
          <w:rPr>
            <w:highlight w:val="yellow"/>
          </w:rPr>
          <w:t xml:space="preserve">traceability </w:t>
        </w:r>
      </w:ins>
      <w:ins w:id="10255" w:author="Nasser Mustafa [2]" w:date="2018-09-21T20:26:00Z">
        <w:r w:rsidR="002465E7">
          <w:rPr>
            <w:highlight w:val="yellow"/>
          </w:rPr>
          <w:t xml:space="preserve">model based </w:t>
        </w:r>
      </w:ins>
      <w:ins w:id="10256" w:author="Nasser Mustafa [2]" w:date="2018-09-21T20:28:00Z">
        <w:r w:rsidR="002465E7">
          <w:rPr>
            <w:highlight w:val="yellow"/>
          </w:rPr>
          <w:t>on</w:t>
        </w:r>
      </w:ins>
      <w:ins w:id="10257" w:author="Nasser Mustafa [2]" w:date="2018-09-21T20:27:00Z">
        <w:r w:rsidR="002465E7">
          <w:rPr>
            <w:highlight w:val="yellow"/>
          </w:rPr>
          <w:t xml:space="preserve"> the drawback of existing tools and by using an </w:t>
        </w:r>
      </w:ins>
      <w:ins w:id="10258" w:author="Nasser Mustafa [2]" w:date="2018-09-21T20:28:00Z">
        <w:r w:rsidR="002465E7">
          <w:rPr>
            <w:highlight w:val="yellow"/>
          </w:rPr>
          <w:t>industrial case study</w:t>
        </w:r>
        <w:r w:rsidR="007F28C4">
          <w:rPr>
            <w:highlight w:val="yellow"/>
          </w:rPr>
          <w:t>,</w:t>
        </w:r>
      </w:ins>
      <w:ins w:id="10259" w:author="Nasser Mustafa [2]" w:date="2018-09-21T20:26:00Z">
        <w:r w:rsidR="002465E7">
          <w:rPr>
            <w:highlight w:val="yellow"/>
          </w:rPr>
          <w:t xml:space="preserve"> </w:t>
        </w:r>
      </w:ins>
      <w:ins w:id="10260" w:author="Nasser Mustafa [2]" w:date="2018-09-21T20:28:00Z">
        <w:r w:rsidR="007F28C4">
          <w:rPr>
            <w:highlight w:val="yellow"/>
          </w:rPr>
          <w:t>w</w:t>
        </w:r>
      </w:ins>
      <w:ins w:id="10261" w:author="Nasser Mustafa [2]" w:date="2018-09-21T20:25:00Z">
        <w:r w:rsidR="002465E7">
          <w:rPr>
            <w:highlight w:val="yellow"/>
          </w:rPr>
          <w:t xml:space="preserve">e were unable to test </w:t>
        </w:r>
      </w:ins>
      <w:ins w:id="10262" w:author="Nasser Mustafa [2]" w:date="2018-09-21T20:32:00Z">
        <w:r w:rsidR="0092259C">
          <w:rPr>
            <w:highlight w:val="yellow"/>
          </w:rPr>
          <w:t>it</w:t>
        </w:r>
      </w:ins>
      <w:ins w:id="10263" w:author="Nasser Mustafa [2]" w:date="2018-09-21T20:25:00Z">
        <w:r w:rsidR="002465E7">
          <w:rPr>
            <w:highlight w:val="yellow"/>
          </w:rPr>
          <w:t xml:space="preserve"> by industrial companies that apply traceability</w:t>
        </w:r>
      </w:ins>
      <w:ins w:id="10264" w:author="Nasser Mustafa [2]" w:date="2018-09-21T20:29:00Z">
        <w:r w:rsidR="007F28C4">
          <w:rPr>
            <w:highlight w:val="yellow"/>
          </w:rPr>
          <w:t>.</w:t>
        </w:r>
      </w:ins>
      <w:ins w:id="10265" w:author="Nasser Mustafa [2]" w:date="2018-09-21T20:25:00Z">
        <w:r w:rsidR="002465E7">
          <w:rPr>
            <w:highlight w:val="yellow"/>
          </w:rPr>
          <w:t xml:space="preserve"> </w:t>
        </w:r>
      </w:ins>
      <w:ins w:id="10266" w:author="Nasser Mustafa [2]" w:date="2018-09-21T20:26:00Z">
        <w:r w:rsidR="007F28C4">
          <w:rPr>
            <w:highlight w:val="yellow"/>
          </w:rPr>
          <w:t>T</w:t>
        </w:r>
        <w:r w:rsidR="002465E7">
          <w:rPr>
            <w:highlight w:val="yellow"/>
          </w:rPr>
          <w:t>herefore</w:t>
        </w:r>
      </w:ins>
      <w:ins w:id="10267" w:author="Nasser Mustafa [2]" w:date="2018-09-21T20:25:00Z">
        <w:r w:rsidR="002465E7">
          <w:rPr>
            <w:highlight w:val="yellow"/>
          </w:rPr>
          <w:t>,</w:t>
        </w:r>
      </w:ins>
      <w:ins w:id="10268" w:author="Nasser Mustafa [2]" w:date="2018-09-21T20:26:00Z">
        <w:r w:rsidR="007F28C4">
          <w:rPr>
            <w:highlight w:val="yellow"/>
          </w:rPr>
          <w:t xml:space="preserve"> our model possibly could have some short</w:t>
        </w:r>
      </w:ins>
      <w:ins w:id="10269" w:author="Nasser Mustafa [2]" w:date="2018-09-21T20:30:00Z">
        <w:r w:rsidR="007F28C4">
          <w:rPr>
            <w:highlight w:val="yellow"/>
          </w:rPr>
          <w:t>comings that we are not aware of it.</w:t>
        </w:r>
      </w:ins>
    </w:p>
    <w:p w14:paraId="7474B501" w14:textId="77777777" w:rsidR="00457153" w:rsidRPr="00777D38" w:rsidRDefault="00457153" w:rsidP="00457153">
      <w:pPr>
        <w:tabs>
          <w:tab w:val="left" w:pos="900"/>
        </w:tabs>
        <w:spacing w:line="480" w:lineRule="auto"/>
        <w:jc w:val="both"/>
        <w:rPr>
          <w:ins w:id="10270" w:author="Nasser Mustafa [2]" w:date="2018-09-21T20:43:00Z"/>
          <w:b/>
          <w:highlight w:val="yellow"/>
        </w:rPr>
      </w:pPr>
      <w:ins w:id="10271" w:author="Nasser Mustafa [2]" w:date="2018-09-21T20:43:00Z">
        <w:r w:rsidRPr="00777D38">
          <w:rPr>
            <w:highlight w:val="yellow"/>
          </w:rPr>
          <w:t>Finally, the</w:t>
        </w:r>
        <w:r>
          <w:rPr>
            <w:highlight w:val="yellow"/>
          </w:rPr>
          <w:t xml:space="preserve"> definitions of heterogeneous and homogeneous artifacts and the differences between them has to be tuned and revisited.</w:t>
        </w:r>
        <w:r w:rsidRPr="00777D38">
          <w:rPr>
            <w:highlight w:val="yellow"/>
          </w:rPr>
          <w:t xml:space="preserve"> We believe the definition of homogeneous and heterogeneous artifacts is tool dependent. Our assumption about heterogeneous artifacts </w:t>
        </w:r>
        <w:r>
          <w:rPr>
            <w:highlight w:val="yellow"/>
          </w:rPr>
          <w:t xml:space="preserve">in this thesis </w:t>
        </w:r>
        <w:r w:rsidRPr="00777D38">
          <w:rPr>
            <w:highlight w:val="yellow"/>
          </w:rPr>
          <w:t>is based on the heterogeneity of the modeling tools</w:t>
        </w:r>
        <w:r>
          <w:rPr>
            <w:highlight w:val="yellow"/>
          </w:rPr>
          <w:t xml:space="preserve"> that produce artifacts of different formats.</w:t>
        </w:r>
        <w:r w:rsidRPr="00777D38">
          <w:rPr>
            <w:highlight w:val="yellow"/>
          </w:rPr>
          <w:t xml:space="preserve"> </w:t>
        </w:r>
        <w:r>
          <w:rPr>
            <w:highlight w:val="yellow"/>
          </w:rPr>
          <w:t>T</w:t>
        </w:r>
        <w:r w:rsidRPr="00777D38">
          <w:rPr>
            <w:highlight w:val="yellow"/>
          </w:rPr>
          <w:t xml:space="preserve">here are situations </w:t>
        </w:r>
        <w:r>
          <w:rPr>
            <w:highlight w:val="yellow"/>
          </w:rPr>
          <w:t>i</w:t>
        </w:r>
        <w:r w:rsidRPr="00777D38">
          <w:rPr>
            <w:highlight w:val="yellow"/>
          </w:rPr>
          <w:t xml:space="preserve">n which this assumption does not hold true. For instance, some modeling tools support </w:t>
        </w:r>
        <w:r>
          <w:rPr>
            <w:highlight w:val="yellow"/>
          </w:rPr>
          <w:t xml:space="preserve">model to text </w:t>
        </w:r>
        <w:r w:rsidRPr="00457153">
          <w:rPr>
            <w:highlight w:val="yellow"/>
          </w:rPr>
          <w:t>transformation</w:t>
        </w:r>
        <w:r w:rsidRPr="00777D38">
          <w:rPr>
            <w:highlight w:val="yellow"/>
          </w:rPr>
          <w:t xml:space="preserve"> </w:t>
        </w:r>
        <w:r>
          <w:rPr>
            <w:highlight w:val="yellow"/>
          </w:rPr>
          <w:t>such as Papyrus which transforms a</w:t>
        </w:r>
        <w:r w:rsidRPr="00777D38">
          <w:rPr>
            <w:highlight w:val="yellow"/>
          </w:rPr>
          <w:t xml:space="preserve"> UML diagram into an XML</w:t>
        </w:r>
        <w:r>
          <w:rPr>
            <w:highlight w:val="yellow"/>
          </w:rPr>
          <w:t xml:space="preserve"> or Java code</w:t>
        </w:r>
        <w:r w:rsidRPr="00777D38">
          <w:rPr>
            <w:highlight w:val="yellow"/>
          </w:rPr>
          <w:t xml:space="preserve"> code</w:t>
        </w:r>
        <w:r>
          <w:rPr>
            <w:highlight w:val="yellow"/>
          </w:rPr>
          <w:t>.</w:t>
        </w:r>
        <w:r w:rsidRPr="00777D38">
          <w:rPr>
            <w:highlight w:val="yellow"/>
          </w:rPr>
          <w:t xml:space="preserve"> </w:t>
        </w:r>
        <w:r>
          <w:rPr>
            <w:highlight w:val="yellow"/>
          </w:rPr>
          <w:t>This transformation</w:t>
        </w:r>
        <w:r w:rsidRPr="00777D38">
          <w:rPr>
            <w:highlight w:val="yellow"/>
          </w:rPr>
          <w:t xml:space="preserve"> implies the UML diagram and its XML</w:t>
        </w:r>
        <w:r>
          <w:rPr>
            <w:highlight w:val="yellow"/>
          </w:rPr>
          <w:t xml:space="preserve"> or Java</w:t>
        </w:r>
        <w:r w:rsidRPr="00777D38">
          <w:rPr>
            <w:highlight w:val="yellow"/>
          </w:rPr>
          <w:t xml:space="preserve"> code are </w:t>
        </w:r>
        <w:r>
          <w:rPr>
            <w:highlight w:val="yellow"/>
          </w:rPr>
          <w:t>homogeneous since both artifacts are produced and understood by the same modeling tool. However</w:t>
        </w:r>
        <w:r w:rsidRPr="00777D38">
          <w:rPr>
            <w:highlight w:val="yellow"/>
          </w:rPr>
          <w:t xml:space="preserve">, </w:t>
        </w:r>
        <w:r>
          <w:rPr>
            <w:highlight w:val="yellow"/>
          </w:rPr>
          <w:t>if the UML diagram and Java code are modeled by two different tools</w:t>
        </w:r>
        <w:r w:rsidRPr="00777D38">
          <w:rPr>
            <w:highlight w:val="yellow"/>
          </w:rPr>
          <w:t>, then</w:t>
        </w:r>
        <w:r>
          <w:rPr>
            <w:highlight w:val="yellow"/>
          </w:rPr>
          <w:t xml:space="preserve"> these artifacts are heterogeneous</w:t>
        </w:r>
        <w:r w:rsidRPr="00777D38">
          <w:rPr>
            <w:highlight w:val="yellow"/>
          </w:rPr>
          <w:t>. Therefore, it is not easy to draw a line between heterogeneous and homogeneous artifacts</w:t>
        </w:r>
        <w:r>
          <w:t>.</w:t>
        </w:r>
        <w:r w:rsidRPr="00C364EC">
          <w:t xml:space="preserve"> </w:t>
        </w:r>
      </w:ins>
    </w:p>
    <w:p w14:paraId="506B7385" w14:textId="77777777" w:rsidR="00457153" w:rsidRDefault="00457153" w:rsidP="00ED33B4">
      <w:pPr>
        <w:tabs>
          <w:tab w:val="left" w:pos="900"/>
        </w:tabs>
        <w:spacing w:line="480" w:lineRule="auto"/>
        <w:jc w:val="both"/>
        <w:rPr>
          <w:ins w:id="10272" w:author="Nasser Mustafa [2]" w:date="2018-09-21T20:31:00Z"/>
          <w:highlight w:val="yellow"/>
        </w:rPr>
      </w:pPr>
    </w:p>
    <w:p w14:paraId="489F5ABC" w14:textId="310BF2F9" w:rsidR="007F28C4" w:rsidRDefault="007F28C4">
      <w:pPr>
        <w:pStyle w:val="Heading3"/>
        <w:spacing w:line="480" w:lineRule="auto"/>
        <w:ind w:left="900" w:hanging="900"/>
        <w:rPr>
          <w:ins w:id="10273" w:author="Nasser Mustafa [2]" w:date="2018-09-21T20:24:00Z"/>
          <w:highlight w:val="yellow"/>
        </w:rPr>
        <w:pPrChange w:id="10274" w:author="Nasser Mustafa [2]" w:date="2018-09-21T20:32:00Z">
          <w:pPr>
            <w:tabs>
              <w:tab w:val="left" w:pos="900"/>
            </w:tabs>
            <w:spacing w:line="480" w:lineRule="auto"/>
            <w:jc w:val="both"/>
          </w:pPr>
        </w:pPrChange>
      </w:pPr>
      <w:bookmarkStart w:id="10275" w:name="_Toc525737402"/>
      <w:ins w:id="10276" w:author="Nasser Mustafa [2]" w:date="2018-09-21T20:31:00Z">
        <w:r>
          <w:rPr>
            <w:highlight w:val="yellow"/>
          </w:rPr>
          <w:t>Remaining Taxonomy Threats</w:t>
        </w:r>
      </w:ins>
      <w:bookmarkEnd w:id="10275"/>
    </w:p>
    <w:p w14:paraId="0FD39E98" w14:textId="58D3B299" w:rsidR="00C1457B" w:rsidRDefault="00F33643">
      <w:pPr>
        <w:tabs>
          <w:tab w:val="left" w:pos="900"/>
        </w:tabs>
        <w:spacing w:line="480" w:lineRule="auto"/>
        <w:jc w:val="both"/>
        <w:rPr>
          <w:ins w:id="10277" w:author="Nasser Mustafa [2]" w:date="2018-09-21T20:45:00Z"/>
          <w:highlight w:val="yellow"/>
        </w:rPr>
        <w:pPrChange w:id="10278" w:author="Nasser Mustafa [2]" w:date="2018-09-21T20:42:00Z">
          <w:pPr>
            <w:pStyle w:val="Style6"/>
            <w:tabs>
              <w:tab w:val="left" w:pos="720"/>
              <w:tab w:val="left" w:pos="900"/>
            </w:tabs>
            <w:spacing w:line="480" w:lineRule="auto"/>
            <w:ind w:left="720" w:hanging="630"/>
            <w:jc w:val="both"/>
          </w:pPr>
        </w:pPrChange>
      </w:pPr>
      <w:ins w:id="10279" w:author="Nasser Mustafa" w:date="2018-09-05T00:07:00Z">
        <w:del w:id="10280" w:author="Nasser Mustafa [2]" w:date="2018-09-21T20:30:00Z">
          <w:r w:rsidRPr="00C364EC" w:rsidDel="007F28C4">
            <w:rPr>
              <w:highlight w:val="yellow"/>
              <w:rPrChange w:id="10281" w:author="Nasser Mustafa [2]" w:date="2018-09-20T18:46:00Z">
                <w:rPr/>
              </w:rPrChange>
            </w:rPr>
            <w:delText xml:space="preserve">although </w:delText>
          </w:r>
        </w:del>
      </w:ins>
      <w:ins w:id="10282" w:author="Nasser Mustafa [2]" w:date="2018-09-21T20:32:00Z">
        <w:r w:rsidR="0092259C">
          <w:rPr>
            <w:highlight w:val="yellow"/>
          </w:rPr>
          <w:t>O</w:t>
        </w:r>
      </w:ins>
      <w:ins w:id="10283" w:author="Nasser Mustafa" w:date="2018-09-05T00:07:00Z">
        <w:del w:id="10284" w:author="Nasser Mustafa [2]" w:date="2018-09-21T20:32:00Z">
          <w:r w:rsidRPr="00C364EC" w:rsidDel="0092259C">
            <w:rPr>
              <w:highlight w:val="yellow"/>
              <w:rPrChange w:id="10285" w:author="Nasser Mustafa [2]" w:date="2018-09-20T18:46:00Z">
                <w:rPr/>
              </w:rPrChange>
            </w:rPr>
            <w:delText>o</w:delText>
          </w:r>
        </w:del>
        <w:r w:rsidRPr="00C364EC">
          <w:rPr>
            <w:highlight w:val="yellow"/>
            <w:rPrChange w:id="10286" w:author="Nasser Mustafa [2]" w:date="2018-09-20T18:46:00Z">
              <w:rPr/>
            </w:rPrChange>
          </w:rPr>
          <w:t xml:space="preserve">ur trace links taxonomy is designed based on </w:t>
        </w:r>
        <w:del w:id="10287" w:author="Nasser Mustafa [2]" w:date="2018-09-21T18:31:00Z">
          <w:r w:rsidRPr="00C364EC" w:rsidDel="009363D9">
            <w:rPr>
              <w:highlight w:val="yellow"/>
              <w:rPrChange w:id="10288" w:author="Nasser Mustafa [2]" w:date="2018-09-20T18:46:00Z">
                <w:rPr/>
              </w:rPrChange>
            </w:rPr>
            <w:delText>our literature review of</w:delText>
          </w:r>
        </w:del>
      </w:ins>
      <w:ins w:id="10289" w:author="Nasser Mustafa [2]" w:date="2018-09-21T18:31:00Z">
        <w:r w:rsidR="009363D9">
          <w:rPr>
            <w:highlight w:val="yellow"/>
          </w:rPr>
          <w:t>the</w:t>
        </w:r>
      </w:ins>
      <w:ins w:id="10290" w:author="Nasser Mustafa" w:date="2018-09-05T00:07:00Z">
        <w:r w:rsidRPr="00C364EC">
          <w:rPr>
            <w:highlight w:val="yellow"/>
            <w:rPrChange w:id="10291" w:author="Nasser Mustafa [2]" w:date="2018-09-20T18:46:00Z">
              <w:rPr/>
            </w:rPrChange>
          </w:rPr>
          <w:t xml:space="preserve"> trace links classifications</w:t>
        </w:r>
      </w:ins>
      <w:ins w:id="10292" w:author="Nasser Mustafa [2]" w:date="2018-09-21T18:32:00Z">
        <w:r w:rsidR="009363D9">
          <w:rPr>
            <w:highlight w:val="yellow"/>
          </w:rPr>
          <w:t xml:space="preserve"> in literature</w:t>
        </w:r>
      </w:ins>
      <w:ins w:id="10293" w:author="Nasser Mustafa [2]" w:date="2018-09-21T20:44:00Z">
        <w:r w:rsidR="00C1457B">
          <w:rPr>
            <w:highlight w:val="yellow"/>
          </w:rPr>
          <w:t>. We are no</w:t>
        </w:r>
      </w:ins>
      <w:ins w:id="10294" w:author="Nasser Mustafa [2]" w:date="2018-09-21T20:45:00Z">
        <w:r w:rsidR="00C1457B">
          <w:rPr>
            <w:highlight w:val="yellow"/>
          </w:rPr>
          <w:t xml:space="preserve">t </w:t>
        </w:r>
      </w:ins>
      <w:ins w:id="10295" w:author="Nasser Mustafa [2]" w:date="2018-09-21T20:46:00Z">
        <w:r w:rsidR="00C1457B">
          <w:rPr>
            <w:highlight w:val="yellow"/>
          </w:rPr>
          <w:t>providing</w:t>
        </w:r>
      </w:ins>
      <w:ins w:id="10296" w:author="Nasser Mustafa [2]" w:date="2018-09-21T20:45:00Z">
        <w:r w:rsidR="00C1457B">
          <w:rPr>
            <w:highlight w:val="yellow"/>
          </w:rPr>
          <w:t xml:space="preserve"> new trace links</w:t>
        </w:r>
      </w:ins>
      <w:ins w:id="10297" w:author="Nasser Mustafa" w:date="2018-09-05T00:07:00Z">
        <w:del w:id="10298" w:author="Nasser Mustafa [2]" w:date="2018-09-21T18:32:00Z">
          <w:r w:rsidRPr="00C364EC" w:rsidDel="009363D9">
            <w:rPr>
              <w:highlight w:val="yellow"/>
              <w:rPrChange w:id="10299" w:author="Nasser Mustafa [2]" w:date="2018-09-20T18:46:00Z">
                <w:rPr/>
              </w:rPrChange>
            </w:rPr>
            <w:delText>,  there</w:delText>
          </w:r>
        </w:del>
      </w:ins>
      <w:ins w:id="10300" w:author="Nasser Mustafa [2]" w:date="2018-09-21T18:32:00Z">
        <w:r w:rsidR="009363D9" w:rsidRPr="00457153">
          <w:rPr>
            <w:highlight w:val="yellow"/>
          </w:rPr>
          <w:t xml:space="preserve">, </w:t>
        </w:r>
      </w:ins>
      <w:ins w:id="10301" w:author="Nasser Mustafa [2]" w:date="2018-09-21T20:46:00Z">
        <w:r w:rsidR="00C1457B">
          <w:rPr>
            <w:highlight w:val="yellow"/>
          </w:rPr>
          <w:t xml:space="preserve">or trying to put standards for trace links, </w:t>
        </w:r>
      </w:ins>
      <w:ins w:id="10302" w:author="Nasser Mustafa [2]" w:date="2018-09-21T18:32:00Z">
        <w:r w:rsidR="009363D9" w:rsidRPr="00457153">
          <w:rPr>
            <w:highlight w:val="yellow"/>
          </w:rPr>
          <w:t>there</w:t>
        </w:r>
      </w:ins>
      <w:ins w:id="10303" w:author="Nasser Mustafa" w:date="2018-09-05T00:07:00Z">
        <w:r w:rsidRPr="00C364EC">
          <w:rPr>
            <w:highlight w:val="yellow"/>
            <w:rPrChange w:id="10304" w:author="Nasser Mustafa [2]" w:date="2018-09-20T18:46:00Z">
              <w:rPr/>
            </w:rPrChange>
          </w:rPr>
          <w:t xml:space="preserve"> is more work needs to be done regarding </w:t>
        </w:r>
        <w:del w:id="10305" w:author="Nasser Mustafa [2]" w:date="2018-09-21T18:32:00Z">
          <w:r w:rsidRPr="00C364EC" w:rsidDel="009363D9">
            <w:rPr>
              <w:highlight w:val="yellow"/>
              <w:rPrChange w:id="10306" w:author="Nasser Mustafa [2]" w:date="2018-09-20T18:46:00Z">
                <w:rPr/>
              </w:rPrChange>
            </w:rPr>
            <w:delText xml:space="preserve">the </w:delText>
          </w:r>
        </w:del>
        <w:r w:rsidRPr="00C364EC">
          <w:rPr>
            <w:highlight w:val="yellow"/>
            <w:rPrChange w:id="10307" w:author="Nasser Mustafa [2]" w:date="2018-09-20T18:46:00Z">
              <w:rPr/>
            </w:rPrChange>
          </w:rPr>
          <w:t xml:space="preserve">refining </w:t>
        </w:r>
      </w:ins>
      <w:ins w:id="10308" w:author="Nasser Mustafa [2]" w:date="2018-09-21T18:32:00Z">
        <w:r w:rsidR="009363D9">
          <w:rPr>
            <w:highlight w:val="yellow"/>
          </w:rPr>
          <w:t xml:space="preserve">these trace links </w:t>
        </w:r>
      </w:ins>
      <w:ins w:id="10309" w:author="Nasser Mustafa" w:date="2018-09-05T00:07:00Z">
        <w:r w:rsidRPr="00C364EC">
          <w:rPr>
            <w:highlight w:val="yellow"/>
            <w:rPrChange w:id="10310" w:author="Nasser Mustafa [2]" w:date="2018-09-20T18:46:00Z">
              <w:rPr/>
            </w:rPrChange>
          </w:rPr>
          <w:t>or introducing new trace</w:t>
        </w:r>
      </w:ins>
      <w:ins w:id="10311" w:author="Nasser Mustafa [2]" w:date="2018-09-21T20:42:00Z">
        <w:r w:rsidR="00457153">
          <w:rPr>
            <w:highlight w:val="yellow"/>
          </w:rPr>
          <w:t xml:space="preserve"> </w:t>
        </w:r>
      </w:ins>
      <w:ins w:id="10312" w:author="Nasser Mustafa" w:date="2018-09-05T00:07:00Z">
        <w:del w:id="10313" w:author="Nasser Mustafa [2]" w:date="2018-09-21T20:42:00Z">
          <w:r w:rsidRPr="00C364EC" w:rsidDel="00457153">
            <w:rPr>
              <w:highlight w:val="yellow"/>
              <w:rPrChange w:id="10314" w:author="Nasser Mustafa [2]" w:date="2018-09-20T18:46:00Z">
                <w:rPr/>
              </w:rPrChange>
            </w:rPr>
            <w:delText xml:space="preserve"> </w:delText>
          </w:r>
        </w:del>
        <w:r w:rsidRPr="00C364EC">
          <w:rPr>
            <w:highlight w:val="yellow"/>
            <w:rPrChange w:id="10315" w:author="Nasser Mustafa [2]" w:date="2018-09-20T18:46:00Z">
              <w:rPr/>
            </w:rPrChange>
          </w:rPr>
          <w:t xml:space="preserve">links types. </w:t>
        </w:r>
      </w:ins>
      <w:ins w:id="10316" w:author="Nasser Mustafa [2]" w:date="2018-09-21T20:47:00Z">
        <w:r w:rsidR="00C1457B">
          <w:rPr>
            <w:highlight w:val="yellow"/>
          </w:rPr>
          <w:t xml:space="preserve">What we have done is integrating </w:t>
        </w:r>
      </w:ins>
      <w:ins w:id="10317" w:author="Nasser Mustafa [2]" w:date="2018-09-21T20:48:00Z">
        <w:r w:rsidR="00C1457B">
          <w:rPr>
            <w:highlight w:val="yellow"/>
          </w:rPr>
          <w:t>all trace links types in one taxonomy. The purpo</w:t>
        </w:r>
      </w:ins>
      <w:ins w:id="10318" w:author="Nasser Mustafa [2]" w:date="2018-09-21T20:49:00Z">
        <w:r w:rsidR="00C1457B">
          <w:rPr>
            <w:highlight w:val="yellow"/>
          </w:rPr>
          <w:t>se of the taxonomy is to</w:t>
        </w:r>
      </w:ins>
      <w:ins w:id="10319" w:author="Nasser Mustafa [2]" w:date="2018-09-21T20:48:00Z">
        <w:r w:rsidR="00C1457B">
          <w:rPr>
            <w:highlight w:val="yellow"/>
          </w:rPr>
          <w:t xml:space="preserve"> </w:t>
        </w:r>
      </w:ins>
      <w:ins w:id="10320" w:author="Nasser Mustafa [2]" w:date="2018-09-21T20:49:00Z">
        <w:r w:rsidR="00C1457B">
          <w:rPr>
            <w:highlight w:val="yellow"/>
          </w:rPr>
          <w:t xml:space="preserve">eliminate </w:t>
        </w:r>
      </w:ins>
      <w:ins w:id="10321" w:author="Nasser Mustafa [2]" w:date="2018-09-21T18:33:00Z">
        <w:r w:rsidR="009363D9">
          <w:rPr>
            <w:highlight w:val="yellow"/>
          </w:rPr>
          <w:t xml:space="preserve">duplications and </w:t>
        </w:r>
      </w:ins>
      <w:ins w:id="10322" w:author="Nasser Mustafa [2]" w:date="2018-09-21T18:34:00Z">
        <w:r w:rsidR="009363D9">
          <w:rPr>
            <w:highlight w:val="yellow"/>
          </w:rPr>
          <w:t xml:space="preserve">inconsistencies </w:t>
        </w:r>
      </w:ins>
      <w:ins w:id="10323" w:author="Nasser Mustafa [2]" w:date="2018-09-21T20:49:00Z">
        <w:r w:rsidR="00875E84">
          <w:rPr>
            <w:highlight w:val="yellow"/>
          </w:rPr>
          <w:t>among all domains</w:t>
        </w:r>
      </w:ins>
      <w:ins w:id="10324" w:author="Nasser Mustafa [2]" w:date="2018-09-21T20:50:00Z">
        <w:r w:rsidR="00875E84">
          <w:rPr>
            <w:highlight w:val="yellow"/>
          </w:rPr>
          <w:t>,</w:t>
        </w:r>
      </w:ins>
      <w:ins w:id="10325" w:author="Nasser Mustafa [2]" w:date="2018-09-21T20:49:00Z">
        <w:r w:rsidR="00875E84">
          <w:rPr>
            <w:highlight w:val="yellow"/>
          </w:rPr>
          <w:t xml:space="preserve"> </w:t>
        </w:r>
      </w:ins>
      <w:ins w:id="10326" w:author="Nasser Mustafa [2]" w:date="2018-09-21T20:50:00Z">
        <w:r w:rsidR="00875E84">
          <w:rPr>
            <w:highlight w:val="yellow"/>
          </w:rPr>
          <w:t xml:space="preserve">provides one reference point for all trace links types, and provides semantic meanings for trace </w:t>
        </w:r>
      </w:ins>
      <w:ins w:id="10327" w:author="Nasser Mustafa [2]" w:date="2018-09-21T20:51:00Z">
        <w:r w:rsidR="00875E84">
          <w:rPr>
            <w:highlight w:val="yellow"/>
          </w:rPr>
          <w:t>links by attaching attributes such as type and usage to each trace link. We believe</w:t>
        </w:r>
      </w:ins>
      <w:ins w:id="10328" w:author="Nasser Mustafa [2]" w:date="2018-09-21T20:52:00Z">
        <w:r w:rsidR="00875E84">
          <w:rPr>
            <w:highlight w:val="yellow"/>
          </w:rPr>
          <w:t xml:space="preserve"> that trace links standardization requires </w:t>
        </w:r>
      </w:ins>
      <w:ins w:id="10329" w:author="Nasser Mustafa [2]" w:date="2018-09-21T20:53:00Z">
        <w:r w:rsidR="00875E84">
          <w:rPr>
            <w:highlight w:val="yellow"/>
          </w:rPr>
          <w:t>a devoted research,</w:t>
        </w:r>
      </w:ins>
    </w:p>
    <w:p w14:paraId="488D671B" w14:textId="41951857" w:rsidR="00F33643" w:rsidRPr="00C1457B" w:rsidDel="00457153" w:rsidRDefault="00F33643" w:rsidP="00ED33B4">
      <w:pPr>
        <w:tabs>
          <w:tab w:val="left" w:pos="900"/>
        </w:tabs>
        <w:spacing w:line="480" w:lineRule="auto"/>
        <w:jc w:val="both"/>
        <w:rPr>
          <w:ins w:id="10330" w:author="Nasser Mustafa" w:date="2018-09-05T00:07:00Z"/>
          <w:del w:id="10331" w:author="Nasser Mustafa [2]" w:date="2018-09-21T20:42:00Z"/>
          <w:b/>
        </w:rPr>
      </w:pPr>
      <w:ins w:id="10332" w:author="Nasser Mustafa" w:date="2018-09-05T00:07:00Z">
        <w:del w:id="10333" w:author="Nasser Mustafa [2]" w:date="2018-09-21T20:42:00Z">
          <w:r w:rsidRPr="00C1457B" w:rsidDel="00457153">
            <w:delText>Finally, the</w:delText>
          </w:r>
        </w:del>
        <w:del w:id="10334" w:author="Nasser Mustafa [2]" w:date="2018-09-21T18:36:00Z">
          <w:r w:rsidRPr="00C1457B" w:rsidDel="004D1E27">
            <w:delText>re</w:delText>
          </w:r>
        </w:del>
        <w:del w:id="10335" w:author="Nasser Mustafa [2]" w:date="2018-09-21T18:37:00Z">
          <w:r w:rsidRPr="00C1457B" w:rsidDel="004D1E27">
            <w:delText xml:space="preserve"> is a limitation with respect to the definition of heterogeneous and homogeneous artifacts</w:delText>
          </w:r>
        </w:del>
        <w:del w:id="10336" w:author="Nasser Mustafa [2]" w:date="2018-09-21T18:38:00Z">
          <w:r w:rsidRPr="00C1457B" w:rsidDel="004D1E27">
            <w:delText>.</w:delText>
          </w:r>
        </w:del>
        <w:del w:id="10337" w:author="Nasser Mustafa [2]" w:date="2018-09-21T20:42:00Z">
          <w:r w:rsidRPr="00C1457B" w:rsidDel="00457153">
            <w:delText xml:space="preserve"> We believe the definition of homogeneous and heterogeneous artifacts is tool dependent. Our assumption about heterogeneous artifacts is based on the heterogeneity of the modeling tools </w:delText>
          </w:r>
        </w:del>
        <w:del w:id="10338" w:author="Nasser Mustafa [2]" w:date="2018-09-21T18:39:00Z">
          <w:r w:rsidRPr="00C1457B" w:rsidDel="004D1E27">
            <w:delText xml:space="preserve">(i.e., the produced artifacts have different formats). </w:delText>
          </w:r>
        </w:del>
        <w:del w:id="10339" w:author="Nasser Mustafa [2]" w:date="2018-09-21T18:40:00Z">
          <w:r w:rsidRPr="00C1457B" w:rsidDel="004D1E27">
            <w:delText>However t</w:delText>
          </w:r>
        </w:del>
        <w:del w:id="10340" w:author="Nasser Mustafa [2]" w:date="2018-09-21T20:42:00Z">
          <w:r w:rsidRPr="00C1457B" w:rsidDel="00457153">
            <w:delText xml:space="preserve">here are situations </w:delText>
          </w:r>
        </w:del>
        <w:del w:id="10341" w:author="Nasser Mustafa [2]" w:date="2018-09-21T18:40:00Z">
          <w:r w:rsidRPr="00C1457B" w:rsidDel="004D1E27">
            <w:delText>o</w:delText>
          </w:r>
        </w:del>
        <w:del w:id="10342" w:author="Nasser Mustafa [2]" w:date="2018-09-21T20:42:00Z">
          <w:r w:rsidRPr="00C1457B" w:rsidDel="00457153">
            <w:delText>n which this assumption does not hold true</w:delText>
          </w:r>
        </w:del>
        <w:del w:id="10343" w:author="Nasser Mustafa [2]" w:date="2018-09-21T18:40:00Z">
          <w:r w:rsidRPr="00C1457B" w:rsidDel="004D1E27">
            <w:delText xml:space="preserve"> always</w:delText>
          </w:r>
        </w:del>
        <w:del w:id="10344" w:author="Nasser Mustafa [2]" w:date="2018-09-21T20:42:00Z">
          <w:r w:rsidRPr="00C1457B" w:rsidDel="00457153">
            <w:delText xml:space="preserve">. For instance, some modeling tools support </w:delText>
          </w:r>
        </w:del>
        <w:del w:id="10345" w:author="Nasser Mustafa [2]" w:date="2018-09-21T18:50:00Z">
          <w:r w:rsidRPr="00C1457B" w:rsidDel="00E97BA2">
            <w:delText>the</w:delText>
          </w:r>
        </w:del>
        <w:del w:id="10346" w:author="Nasser Mustafa [2]" w:date="2018-09-21T18:41:00Z">
          <w:r w:rsidRPr="00C1457B" w:rsidDel="004D1E27">
            <w:delText xml:space="preserve"> transformation</w:delText>
          </w:r>
        </w:del>
        <w:del w:id="10347" w:author="Nasser Mustafa [2]" w:date="2018-09-21T20:42:00Z">
          <w:r w:rsidRPr="00C1457B" w:rsidDel="00457153">
            <w:delText xml:space="preserve"> </w:delText>
          </w:r>
        </w:del>
        <w:del w:id="10348" w:author="Nasser Mustafa [2]" w:date="2018-09-21T18:40:00Z">
          <w:r w:rsidRPr="00C1457B" w:rsidDel="004D1E27">
            <w:delText>of a</w:delText>
          </w:r>
        </w:del>
        <w:del w:id="10349" w:author="Nasser Mustafa [2]" w:date="2018-09-21T20:42:00Z">
          <w:r w:rsidRPr="00C1457B" w:rsidDel="00457153">
            <w:delText xml:space="preserve"> UML diagram into an XML code </w:delText>
          </w:r>
        </w:del>
        <w:del w:id="10350" w:author="Nasser Mustafa [2]" w:date="2018-09-21T18:41:00Z">
          <w:r w:rsidRPr="00C1457B" w:rsidDel="004D1E27">
            <w:delText>which</w:delText>
          </w:r>
        </w:del>
        <w:del w:id="10351" w:author="Nasser Mustafa [2]" w:date="2018-09-21T20:42:00Z">
          <w:r w:rsidRPr="00C1457B" w:rsidDel="00457153">
            <w:delText xml:space="preserve"> implies the UML diagram and its </w:delText>
          </w:r>
        </w:del>
        <w:del w:id="10352" w:author="Nasser Mustafa [2]" w:date="2018-09-21T18:42:00Z">
          <w:r w:rsidRPr="00C1457B" w:rsidDel="004D1E27">
            <w:delText xml:space="preserve">equivalent </w:delText>
          </w:r>
        </w:del>
        <w:del w:id="10353" w:author="Nasser Mustafa [2]" w:date="2018-09-21T20:42:00Z">
          <w:r w:rsidRPr="00C1457B" w:rsidDel="00457153">
            <w:delText xml:space="preserve">XML code are </w:delText>
          </w:r>
        </w:del>
        <w:del w:id="10354" w:author="Nasser Mustafa [2]" w:date="2018-09-21T18:45:00Z">
          <w:r w:rsidRPr="00C1457B" w:rsidDel="004D1E27">
            <w:delText>homogeneous artifacts. On the other hand</w:delText>
          </w:r>
        </w:del>
        <w:del w:id="10355" w:author="Nasser Mustafa [2]" w:date="2018-09-21T20:42:00Z">
          <w:r w:rsidRPr="00C1457B" w:rsidDel="00457153">
            <w:delText xml:space="preserve">, </w:delText>
          </w:r>
        </w:del>
        <w:del w:id="10356" w:author="Nasser Mustafa [2]" w:date="2018-09-21T18:54:00Z">
          <w:r w:rsidRPr="00C1457B" w:rsidDel="00E97BA2">
            <w:delText xml:space="preserve">if the modeling tool does not support </w:delText>
          </w:r>
        </w:del>
        <w:del w:id="10357" w:author="Nasser Mustafa [2]" w:date="2018-09-21T18:45:00Z">
          <w:r w:rsidRPr="00C1457B" w:rsidDel="00E97BA2">
            <w:delText xml:space="preserve">the </w:delText>
          </w:r>
        </w:del>
        <w:del w:id="10358" w:author="Nasser Mustafa [2]" w:date="2018-09-21T18:54:00Z">
          <w:r w:rsidRPr="00C1457B" w:rsidDel="00E97BA2">
            <w:delText>transformation</w:delText>
          </w:r>
        </w:del>
        <w:del w:id="10359" w:author="Nasser Mustafa [2]" w:date="2018-09-21T20:42:00Z">
          <w:r w:rsidRPr="00C1457B" w:rsidDel="00457153">
            <w:delText>, then</w:delText>
          </w:r>
        </w:del>
        <w:del w:id="10360" w:author="Nasser Mustafa [2]" w:date="2018-09-21T18:45:00Z">
          <w:r w:rsidRPr="00C1457B" w:rsidDel="00E97BA2">
            <w:delText xml:space="preserve"> the</w:delText>
          </w:r>
        </w:del>
        <w:del w:id="10361" w:author="Nasser Mustafa [2]" w:date="2018-09-21T18:46:00Z">
          <w:r w:rsidRPr="00C1457B" w:rsidDel="00E97BA2">
            <w:delText xml:space="preserve"> </w:delText>
          </w:r>
        </w:del>
        <w:del w:id="10362" w:author="Nasser Mustafa [2]" w:date="2018-09-21T18:55:00Z">
          <w:r w:rsidRPr="00C1457B" w:rsidDel="00E97BA2">
            <w:delText>UML diagram and the</w:delText>
          </w:r>
        </w:del>
        <w:del w:id="10363" w:author="Nasser Mustafa [2]" w:date="2018-09-21T18:53:00Z">
          <w:r w:rsidRPr="00C1457B" w:rsidDel="00E97BA2">
            <w:delText xml:space="preserve"> XML </w:delText>
          </w:r>
        </w:del>
        <w:del w:id="10364" w:author="Nasser Mustafa [2]" w:date="2018-09-21T18:48:00Z">
          <w:r w:rsidRPr="00C1457B" w:rsidDel="00E97BA2">
            <w:delText>code are heterogeneous</w:delText>
          </w:r>
        </w:del>
        <w:del w:id="10365" w:author="Nasser Mustafa [2]" w:date="2018-09-21T18:53:00Z">
          <w:r w:rsidRPr="00C1457B" w:rsidDel="00E97BA2">
            <w:delText xml:space="preserve"> artifacts</w:delText>
          </w:r>
        </w:del>
        <w:del w:id="10366" w:author="Nasser Mustafa [2]" w:date="2018-09-21T20:42:00Z">
          <w:r w:rsidRPr="00C1457B" w:rsidDel="00457153">
            <w:delText xml:space="preserve">. Therefore, it is not easy to draw a line between heterogeneous and homogeneous artifacts </w:delText>
          </w:r>
          <w:bookmarkStart w:id="10367" w:name="_Toc525723542"/>
          <w:bookmarkStart w:id="10368" w:name="_Toc525726065"/>
          <w:bookmarkStart w:id="10369" w:name="_Toc525736627"/>
          <w:bookmarkStart w:id="10370" w:name="_Toc525736797"/>
          <w:bookmarkStart w:id="10371" w:name="_Toc525736967"/>
          <w:bookmarkStart w:id="10372" w:name="_Toc525737137"/>
          <w:bookmarkStart w:id="10373" w:name="_Toc525737307"/>
          <w:bookmarkStart w:id="10374" w:name="_Toc525737403"/>
          <w:bookmarkEnd w:id="10367"/>
          <w:bookmarkEnd w:id="10368"/>
          <w:bookmarkEnd w:id="10369"/>
          <w:bookmarkEnd w:id="10370"/>
          <w:bookmarkEnd w:id="10371"/>
          <w:bookmarkEnd w:id="10372"/>
          <w:bookmarkEnd w:id="10373"/>
          <w:bookmarkEnd w:id="10374"/>
        </w:del>
      </w:ins>
    </w:p>
    <w:p w14:paraId="73B95777" w14:textId="77777777" w:rsidR="00F33643" w:rsidRPr="00C67C7F" w:rsidRDefault="00F33643">
      <w:pPr>
        <w:pStyle w:val="Style6"/>
        <w:tabs>
          <w:tab w:val="left" w:pos="900"/>
        </w:tabs>
        <w:spacing w:line="480" w:lineRule="auto"/>
        <w:ind w:left="810" w:hanging="720"/>
        <w:jc w:val="both"/>
        <w:rPr>
          <w:ins w:id="10375" w:author="Nasser Mustafa" w:date="2018-09-05T00:07:00Z"/>
        </w:rPr>
        <w:pPrChange w:id="10376" w:author="Nasser Mustafa [2]" w:date="2018-09-21T20:45:00Z">
          <w:pPr>
            <w:pStyle w:val="Style6"/>
            <w:tabs>
              <w:tab w:val="left" w:pos="720"/>
              <w:tab w:val="left" w:pos="900"/>
            </w:tabs>
            <w:spacing w:line="480" w:lineRule="auto"/>
            <w:ind w:left="720" w:hanging="630"/>
            <w:jc w:val="both"/>
          </w:pPr>
        </w:pPrChange>
      </w:pPr>
      <w:bookmarkStart w:id="10377" w:name="_Toc525737404"/>
      <w:ins w:id="10378" w:author="Nasser Mustafa" w:date="2018-09-05T00:07:00Z">
        <w:r w:rsidRPr="00C1457B">
          <w:t>Summary</w:t>
        </w:r>
        <w:bookmarkEnd w:id="10377"/>
      </w:ins>
    </w:p>
    <w:p w14:paraId="285D5636" w14:textId="77777777" w:rsidR="00F33643" w:rsidRPr="00C67C7F" w:rsidRDefault="00F33643" w:rsidP="00F33643">
      <w:pPr>
        <w:tabs>
          <w:tab w:val="left" w:pos="900"/>
        </w:tabs>
        <w:spacing w:line="480" w:lineRule="auto"/>
        <w:jc w:val="both"/>
        <w:rPr>
          <w:ins w:id="10379" w:author="Nasser Mustafa" w:date="2018-09-05T00:07:00Z"/>
          <w:rFonts w:ascii="Times New Roman" w:hAnsi="Times New Roman"/>
        </w:rPr>
      </w:pPr>
      <w:ins w:id="10380" w:author="Nasser Mustafa" w:date="2018-09-05T00:07:00Z">
        <w:r w:rsidRPr="00C67C7F">
          <w:rPr>
            <w:rFonts w:ascii="Times New Roman" w:hAnsi="Times New Roman"/>
          </w:rPr>
          <w:t xml:space="preserve">Considering threats to validity </w:t>
        </w:r>
        <w:r>
          <w:rPr>
            <w:rFonts w:ascii="Times New Roman" w:hAnsi="Times New Roman"/>
          </w:rPr>
          <w:t>is</w:t>
        </w:r>
        <w:r w:rsidRPr="00C67C7F">
          <w:rPr>
            <w:rFonts w:ascii="Times New Roman" w:hAnsi="Times New Roman"/>
          </w:rPr>
          <w:t xml:space="preserve"> very important when specifying the capabilities of our traceability framework. We consider the threats to validity throughout our research at different levels. Identifying the threats to validity at each </w:t>
        </w:r>
        <w:r>
          <w:rPr>
            <w:rFonts w:ascii="Times New Roman" w:hAnsi="Times New Roman"/>
          </w:rPr>
          <w:t>step</w:t>
        </w:r>
        <w:r w:rsidRPr="00C67C7F">
          <w:rPr>
            <w:rFonts w:ascii="Times New Roman" w:hAnsi="Times New Roman"/>
          </w:rPr>
          <w:t xml:space="preserve"> of our research </w:t>
        </w:r>
        <w:r>
          <w:rPr>
            <w:rFonts w:ascii="Times New Roman" w:hAnsi="Times New Roman"/>
          </w:rPr>
          <w:t>can help us mitigate the threat to validity of the next step</w:t>
        </w:r>
        <w:r w:rsidRPr="00C67C7F">
          <w:rPr>
            <w:rFonts w:ascii="Times New Roman" w:hAnsi="Times New Roman"/>
          </w:rPr>
          <w:t>. Three types of threats to validity have been considered, the conclusion, internal and the external</w:t>
        </w:r>
        <w:r>
          <w:rPr>
            <w:rFonts w:ascii="Times New Roman" w:hAnsi="Times New Roman"/>
          </w:rPr>
          <w:t xml:space="preserve"> threats</w:t>
        </w:r>
        <w:r w:rsidRPr="00C67C7F">
          <w:rPr>
            <w:rFonts w:ascii="Times New Roman" w:hAnsi="Times New Roman"/>
          </w:rPr>
          <w:t xml:space="preserve">. The </w:t>
        </w:r>
        <w:r>
          <w:rPr>
            <w:rFonts w:ascii="Times New Roman" w:hAnsi="Times New Roman"/>
          </w:rPr>
          <w:t xml:space="preserve">threats to </w:t>
        </w:r>
        <w:r w:rsidRPr="00C67C7F">
          <w:rPr>
            <w:rFonts w:ascii="Times New Roman" w:hAnsi="Times New Roman"/>
          </w:rPr>
          <w:t xml:space="preserve">conclusion </w:t>
        </w:r>
        <w:r>
          <w:rPr>
            <w:rFonts w:ascii="Times New Roman" w:hAnsi="Times New Roman"/>
          </w:rPr>
          <w:t xml:space="preserve">validity </w:t>
        </w:r>
        <w:r w:rsidRPr="00C67C7F">
          <w:rPr>
            <w:rFonts w:ascii="Times New Roman" w:hAnsi="Times New Roman"/>
          </w:rPr>
          <w:t xml:space="preserve">are mitigated by making sure that the assumptions that we have in our experimentation are valid assumptions. We provide these assumptions based on the customer requirements, literature review, and the survey. The </w:t>
        </w:r>
        <w:r>
          <w:rPr>
            <w:rFonts w:ascii="Times New Roman" w:hAnsi="Times New Roman"/>
          </w:rPr>
          <w:t xml:space="preserve">threats to </w:t>
        </w:r>
        <w:r w:rsidRPr="00C67C7F">
          <w:rPr>
            <w:rFonts w:ascii="Times New Roman" w:hAnsi="Times New Roman"/>
          </w:rPr>
          <w:t xml:space="preserve">internal </w:t>
        </w:r>
        <w:r>
          <w:rPr>
            <w:rFonts w:ascii="Times New Roman" w:hAnsi="Times New Roman"/>
          </w:rPr>
          <w:t>validity</w:t>
        </w:r>
        <w:r w:rsidRPr="00C67C7F">
          <w:rPr>
            <w:rFonts w:ascii="Times New Roman" w:hAnsi="Times New Roman"/>
          </w:rPr>
          <w:t xml:space="preserve"> can have impacts on our experimentation, while the external threats can have impacts on the traceability framework after its release. We identified the internal threats to the validity of our systematic literature review, traceability survey, traceability model, and trace links taxonomy. In addition, we talked about the</w:t>
        </w:r>
        <w:r>
          <w:rPr>
            <w:rFonts w:ascii="Times New Roman" w:hAnsi="Times New Roman"/>
          </w:rPr>
          <w:t xml:space="preserve"> threats to</w:t>
        </w:r>
        <w:r w:rsidRPr="00C67C7F">
          <w:rPr>
            <w:rFonts w:ascii="Times New Roman" w:hAnsi="Times New Roman"/>
          </w:rPr>
          <w:t xml:space="preserve"> external </w:t>
        </w:r>
        <w:r>
          <w:rPr>
            <w:rFonts w:ascii="Times New Roman" w:hAnsi="Times New Roman"/>
          </w:rPr>
          <w:t>validity</w:t>
        </w:r>
        <w:r w:rsidRPr="00C67C7F">
          <w:rPr>
            <w:rFonts w:ascii="Times New Roman" w:hAnsi="Times New Roman"/>
          </w:rPr>
          <w:t xml:space="preserve"> </w:t>
        </w:r>
        <w:r>
          <w:rPr>
            <w:rFonts w:ascii="Times New Roman" w:hAnsi="Times New Roman"/>
          </w:rPr>
          <w:t xml:space="preserve">in terms of </w:t>
        </w:r>
        <w:r w:rsidRPr="00C67C7F">
          <w:rPr>
            <w:rFonts w:ascii="Times New Roman" w:hAnsi="Times New Roman"/>
          </w:rPr>
          <w:t xml:space="preserve">the use of the traceability model and the trace links taxonomy. The most important threat to the validity of our framework is how to cope with the future needs. We limited this threat by having a flexible design for the traceability model and the trace links taxonomy that should allow for adding any future functionalities without changing the design itself. </w:t>
        </w:r>
      </w:ins>
    </w:p>
    <w:p w14:paraId="3D4B9E18" w14:textId="77777777" w:rsidR="00F33643" w:rsidRPr="00C67C7F" w:rsidRDefault="00F33643" w:rsidP="001B582E">
      <w:pPr>
        <w:pStyle w:val="references"/>
        <w:numPr>
          <w:ilvl w:val="0"/>
          <w:numId w:val="0"/>
        </w:numPr>
        <w:tabs>
          <w:tab w:val="left" w:pos="900"/>
        </w:tabs>
        <w:spacing w:line="480" w:lineRule="auto"/>
        <w:ind w:left="284" w:hanging="295"/>
        <w:rPr>
          <w:sz w:val="24"/>
          <w:szCs w:val="24"/>
        </w:rPr>
        <w:sectPr w:rsidR="00F33643" w:rsidRPr="00C67C7F" w:rsidSect="00604E3E">
          <w:type w:val="continuous"/>
          <w:pgSz w:w="11906" w:h="16838" w:code="9"/>
          <w:pgMar w:top="1440" w:right="1440" w:bottom="1440" w:left="1440" w:header="720" w:footer="720" w:gutter="0"/>
          <w:pgNumType w:start="1"/>
          <w:cols w:space="360"/>
          <w:docGrid w:linePitch="360"/>
        </w:sectPr>
      </w:pPr>
    </w:p>
    <w:p w14:paraId="30331B27" w14:textId="0B88A2FE" w:rsidR="00B97147" w:rsidRPr="00C67C7F" w:rsidRDefault="00B97147" w:rsidP="001B582E">
      <w:pPr>
        <w:tabs>
          <w:tab w:val="left" w:pos="900"/>
        </w:tabs>
        <w:spacing w:line="480" w:lineRule="auto"/>
        <w:jc w:val="both"/>
        <w:rPr>
          <w:rFonts w:ascii="Times New Roman" w:hAnsi="Times New Roman"/>
        </w:rPr>
      </w:pPr>
    </w:p>
    <w:p w14:paraId="6B4DE9B2" w14:textId="77777777" w:rsidR="00B97147" w:rsidRPr="00C67C7F" w:rsidRDefault="00B97147" w:rsidP="009E56AC">
      <w:pPr>
        <w:pStyle w:val="Heading1"/>
        <w:tabs>
          <w:tab w:val="left" w:pos="900"/>
        </w:tabs>
        <w:spacing w:line="480" w:lineRule="auto"/>
        <w:rPr>
          <w:rFonts w:ascii="Times New Roman" w:hAnsi="Times New Roman"/>
        </w:rPr>
      </w:pPr>
      <w:bookmarkStart w:id="10381" w:name="_Toc477464520"/>
      <w:bookmarkStart w:id="10382" w:name="_Toc477559511"/>
      <w:bookmarkStart w:id="10383" w:name="_Toc477464521"/>
      <w:bookmarkStart w:id="10384" w:name="_Toc477559512"/>
      <w:bookmarkStart w:id="10385" w:name="_Toc477464522"/>
      <w:bookmarkStart w:id="10386" w:name="_Toc477559513"/>
      <w:bookmarkStart w:id="10387" w:name="_Toc477464523"/>
      <w:bookmarkStart w:id="10388" w:name="_Toc477559514"/>
      <w:bookmarkStart w:id="10389" w:name="_Toc477464524"/>
      <w:bookmarkStart w:id="10390" w:name="_Toc477559515"/>
      <w:bookmarkStart w:id="10391" w:name="_Toc477464525"/>
      <w:bookmarkStart w:id="10392" w:name="_Toc477559516"/>
      <w:bookmarkStart w:id="10393" w:name="_Toc477464526"/>
      <w:bookmarkStart w:id="10394" w:name="_Toc477559517"/>
      <w:bookmarkStart w:id="10395" w:name="_Toc477464527"/>
      <w:bookmarkStart w:id="10396" w:name="_Toc477559518"/>
      <w:bookmarkStart w:id="10397" w:name="_Toc477464528"/>
      <w:bookmarkStart w:id="10398" w:name="_Toc477559519"/>
      <w:bookmarkStart w:id="10399" w:name="_Toc477464529"/>
      <w:bookmarkStart w:id="10400" w:name="_Toc477559520"/>
      <w:bookmarkStart w:id="10401" w:name="_Toc477464531"/>
      <w:bookmarkStart w:id="10402" w:name="_Toc477559522"/>
      <w:bookmarkStart w:id="10403" w:name="_Toc477464532"/>
      <w:bookmarkStart w:id="10404" w:name="_Toc477559523"/>
      <w:bookmarkStart w:id="10405" w:name="_Toc477464537"/>
      <w:bookmarkStart w:id="10406" w:name="_Toc477559528"/>
      <w:bookmarkStart w:id="10407" w:name="_Toc477464538"/>
      <w:bookmarkStart w:id="10408" w:name="_Toc477559529"/>
      <w:bookmarkStart w:id="10409" w:name="_Toc477464544"/>
      <w:bookmarkStart w:id="10410" w:name="_Toc477559535"/>
      <w:bookmarkStart w:id="10411" w:name="_Toc477464545"/>
      <w:bookmarkStart w:id="10412" w:name="_Toc477559536"/>
      <w:bookmarkStart w:id="10413" w:name="_Toc477464554"/>
      <w:bookmarkStart w:id="10414" w:name="_Toc477559545"/>
      <w:bookmarkStart w:id="10415" w:name="_Toc477464555"/>
      <w:bookmarkStart w:id="10416" w:name="_Toc477559546"/>
      <w:bookmarkStart w:id="10417" w:name="_Toc477464556"/>
      <w:bookmarkStart w:id="10418" w:name="_Toc477559547"/>
      <w:bookmarkStart w:id="10419" w:name="_Toc477464557"/>
      <w:bookmarkStart w:id="10420" w:name="_Toc477559548"/>
      <w:bookmarkStart w:id="10421" w:name="_Toc477464558"/>
      <w:bookmarkStart w:id="10422" w:name="_Toc477559549"/>
      <w:bookmarkStart w:id="10423" w:name="_Toc477464559"/>
      <w:bookmarkStart w:id="10424" w:name="_Toc477559550"/>
      <w:bookmarkStart w:id="10425" w:name="_Toc477464560"/>
      <w:bookmarkStart w:id="10426" w:name="_Toc477559551"/>
      <w:bookmarkStart w:id="10427" w:name="_Toc477464561"/>
      <w:bookmarkStart w:id="10428" w:name="_Toc477559552"/>
      <w:bookmarkStart w:id="10429" w:name="_Toc477464562"/>
      <w:bookmarkStart w:id="10430" w:name="_Toc477559553"/>
      <w:bookmarkStart w:id="10431" w:name="_Toc477464563"/>
      <w:bookmarkStart w:id="10432" w:name="_Toc477559554"/>
      <w:bookmarkStart w:id="10433" w:name="_Toc477464564"/>
      <w:bookmarkStart w:id="10434" w:name="_Toc477559555"/>
      <w:bookmarkStart w:id="10435" w:name="_Toc477464565"/>
      <w:bookmarkStart w:id="10436" w:name="_Toc477559556"/>
      <w:bookmarkStart w:id="10437" w:name="_Toc477464566"/>
      <w:bookmarkStart w:id="10438" w:name="_Toc477559557"/>
      <w:bookmarkStart w:id="10439" w:name="_Toc477464569"/>
      <w:bookmarkStart w:id="10440" w:name="_Toc477559560"/>
      <w:bookmarkStart w:id="10441" w:name="_Toc477464570"/>
      <w:bookmarkStart w:id="10442" w:name="_Toc477559561"/>
      <w:bookmarkStart w:id="10443" w:name="_Toc477464571"/>
      <w:bookmarkStart w:id="10444" w:name="_Toc477559562"/>
      <w:bookmarkStart w:id="10445" w:name="_Toc477464575"/>
      <w:bookmarkStart w:id="10446" w:name="_Toc477559566"/>
      <w:bookmarkStart w:id="10447" w:name="_Toc477464576"/>
      <w:bookmarkStart w:id="10448" w:name="_Toc477559567"/>
      <w:bookmarkStart w:id="10449" w:name="_Toc477464577"/>
      <w:bookmarkStart w:id="10450" w:name="_Toc477559568"/>
      <w:bookmarkStart w:id="10451" w:name="_Toc477464579"/>
      <w:bookmarkStart w:id="10452" w:name="_Toc477559570"/>
      <w:bookmarkStart w:id="10453" w:name="_Toc477464584"/>
      <w:bookmarkStart w:id="10454" w:name="_Toc477559575"/>
      <w:bookmarkStart w:id="10455" w:name="_Toc477464585"/>
      <w:bookmarkStart w:id="10456" w:name="_Toc477559576"/>
      <w:bookmarkStart w:id="10457" w:name="_Toc477464586"/>
      <w:bookmarkStart w:id="10458" w:name="_Toc477559577"/>
      <w:bookmarkStart w:id="10459" w:name="_Toc477464587"/>
      <w:bookmarkStart w:id="10460" w:name="_Toc477559578"/>
      <w:bookmarkStart w:id="10461" w:name="_Toc477464588"/>
      <w:bookmarkStart w:id="10462" w:name="_Toc477559579"/>
      <w:bookmarkStart w:id="10463" w:name="_Toc477464589"/>
      <w:bookmarkStart w:id="10464" w:name="_Toc477559580"/>
      <w:bookmarkStart w:id="10465" w:name="_Toc477464590"/>
      <w:bookmarkStart w:id="10466" w:name="_Toc477559581"/>
      <w:bookmarkStart w:id="10467" w:name="_Toc477464591"/>
      <w:bookmarkStart w:id="10468" w:name="_Toc477559582"/>
      <w:bookmarkStart w:id="10469" w:name="_Toc477464592"/>
      <w:bookmarkStart w:id="10470" w:name="_Toc477559583"/>
      <w:bookmarkStart w:id="10471" w:name="_Toc477464593"/>
      <w:bookmarkStart w:id="10472" w:name="_Toc477559584"/>
      <w:bookmarkStart w:id="10473" w:name="_Toc477464594"/>
      <w:bookmarkStart w:id="10474" w:name="_Toc477559585"/>
      <w:bookmarkStart w:id="10475" w:name="_Toc477464595"/>
      <w:bookmarkStart w:id="10476" w:name="_Toc477559586"/>
      <w:bookmarkStart w:id="10477" w:name="_Toc477464596"/>
      <w:bookmarkStart w:id="10478" w:name="_Toc477559587"/>
      <w:bookmarkStart w:id="10479" w:name="_Toc477464597"/>
      <w:bookmarkStart w:id="10480" w:name="_Toc477559588"/>
      <w:bookmarkStart w:id="10481" w:name="_Ref256846754"/>
      <w:bookmarkStart w:id="10482" w:name="_Ref403988982"/>
      <w:bookmarkStart w:id="10483" w:name="_Ref403988998"/>
      <w:bookmarkStart w:id="10484" w:name="_Toc517828402"/>
      <w:bookmarkStart w:id="10485" w:name="_Toc525737405"/>
      <w:bookmarkEnd w:id="9065"/>
      <w:bookmarkEnd w:id="9066"/>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r w:rsidRPr="00C67C7F">
        <w:rPr>
          <w:rFonts w:ascii="Times New Roman" w:hAnsi="Times New Roman"/>
        </w:rPr>
        <w:t>Conclusion</w:t>
      </w:r>
      <w:bookmarkEnd w:id="10481"/>
      <w:r w:rsidRPr="00C67C7F">
        <w:rPr>
          <w:rFonts w:ascii="Times New Roman" w:hAnsi="Times New Roman"/>
        </w:rPr>
        <w:t xml:space="preserve"> and Future Work</w:t>
      </w:r>
      <w:bookmarkEnd w:id="10482"/>
      <w:bookmarkEnd w:id="10483"/>
      <w:bookmarkEnd w:id="10484"/>
      <w:bookmarkEnd w:id="10485"/>
    </w:p>
    <w:p w14:paraId="4F8D8DEB" w14:textId="2C0915AE" w:rsidR="006A2483" w:rsidRPr="00C67C7F" w:rsidRDefault="006A2483" w:rsidP="001B582E">
      <w:pPr>
        <w:tabs>
          <w:tab w:val="left" w:pos="900"/>
        </w:tabs>
        <w:spacing w:line="480" w:lineRule="auto"/>
        <w:jc w:val="both"/>
        <w:rPr>
          <w:rFonts w:ascii="Times New Roman" w:hAnsi="Times New Roman"/>
        </w:rPr>
      </w:pPr>
      <w:r w:rsidRPr="00C67C7F">
        <w:rPr>
          <w:rFonts w:ascii="Times New Roman" w:hAnsi="Times New Roman"/>
        </w:rPr>
        <w:t xml:space="preserve">This research is concerned with finding a solution for the traceability needs during the engineering of systems that are realized through software and hardware solutions, and that include a wide range of disciplines. </w:t>
      </w:r>
      <w:r>
        <w:rPr>
          <w:rFonts w:ascii="Times New Roman" w:hAnsi="Times New Roman"/>
        </w:rPr>
        <w:t xml:space="preserve">The solution should </w:t>
      </w:r>
      <w:r w:rsidR="007C5BD5">
        <w:rPr>
          <w:rFonts w:ascii="Times New Roman" w:hAnsi="Times New Roman"/>
        </w:rPr>
        <w:t>incorporate</w:t>
      </w:r>
      <w:r>
        <w:rPr>
          <w:rFonts w:ascii="Times New Roman" w:hAnsi="Times New Roman"/>
        </w:rPr>
        <w:t xml:space="preserve"> a </w:t>
      </w:r>
      <w:r w:rsidRPr="00C67C7F">
        <w:rPr>
          <w:rFonts w:ascii="Times New Roman" w:hAnsi="Times New Roman"/>
        </w:rPr>
        <w:t xml:space="preserve">traceability model that </w:t>
      </w:r>
      <w:r>
        <w:rPr>
          <w:rFonts w:ascii="Times New Roman" w:hAnsi="Times New Roman"/>
        </w:rPr>
        <w:t>must be</w:t>
      </w:r>
      <w:r w:rsidRPr="00C67C7F">
        <w:rPr>
          <w:rFonts w:ascii="Times New Roman" w:hAnsi="Times New Roman"/>
        </w:rPr>
        <w:t xml:space="preserve"> oblivious of</w:t>
      </w:r>
      <w:r>
        <w:rPr>
          <w:rFonts w:ascii="Times New Roman" w:hAnsi="Times New Roman"/>
        </w:rPr>
        <w:t xml:space="preserve"> the heterogeneity of the model elements to be trace. </w:t>
      </w:r>
      <w:r w:rsidRPr="00C67C7F">
        <w:rPr>
          <w:rFonts w:ascii="Times New Roman" w:hAnsi="Times New Roman"/>
        </w:rPr>
        <w:t xml:space="preserve">Moreover, we are concerned </w:t>
      </w:r>
      <w:r>
        <w:rPr>
          <w:rFonts w:ascii="Times New Roman" w:hAnsi="Times New Roman"/>
        </w:rPr>
        <w:t xml:space="preserve">about </w:t>
      </w:r>
      <w:r w:rsidRPr="00C67C7F">
        <w:rPr>
          <w:rFonts w:ascii="Times New Roman" w:hAnsi="Times New Roman"/>
        </w:rPr>
        <w:t xml:space="preserve">building a trace links taxonomy that can be configured with our traceability model which combines all types of trace links from </w:t>
      </w:r>
      <w:r>
        <w:rPr>
          <w:rFonts w:ascii="Times New Roman" w:hAnsi="Times New Roman"/>
        </w:rPr>
        <w:t xml:space="preserve">the </w:t>
      </w:r>
      <w:del w:id="10486" w:author="Yvan Labiche" w:date="2018-09-07T21:32:00Z">
        <w:r w:rsidDel="004C0003">
          <w:rPr>
            <w:rFonts w:ascii="Times New Roman" w:hAnsi="Times New Roman"/>
          </w:rPr>
          <w:delText>Requirement Engineering</w:delText>
        </w:r>
      </w:del>
      <w:ins w:id="10487" w:author="Yvan Labiche" w:date="2018-09-07T21:32:00Z">
        <w:r w:rsidR="004C0003">
          <w:rPr>
            <w:rFonts w:ascii="Times New Roman" w:hAnsi="Times New Roman"/>
          </w:rPr>
          <w:t>Requirements Engineering</w:t>
        </w:r>
      </w:ins>
      <w:r w:rsidRPr="00C67C7F">
        <w:rPr>
          <w:rFonts w:ascii="Times New Roman" w:hAnsi="Times New Roman"/>
        </w:rPr>
        <w:t xml:space="preserve">, </w:t>
      </w:r>
      <w:r>
        <w:rPr>
          <w:rFonts w:ascii="Times New Roman" w:hAnsi="Times New Roman"/>
        </w:rPr>
        <w:t>Model Driven Engineering</w:t>
      </w:r>
      <w:r w:rsidRPr="00C67C7F">
        <w:rPr>
          <w:rFonts w:ascii="Times New Roman" w:hAnsi="Times New Roman"/>
        </w:rPr>
        <w:t xml:space="preserve">, and </w:t>
      </w:r>
      <w:r>
        <w:rPr>
          <w:rFonts w:ascii="Times New Roman" w:hAnsi="Times New Roman"/>
        </w:rPr>
        <w:t>the Systems Engineering</w:t>
      </w:r>
      <w:r w:rsidRPr="00C67C7F">
        <w:rPr>
          <w:rFonts w:ascii="Times New Roman" w:hAnsi="Times New Roman"/>
        </w:rPr>
        <w:t xml:space="preserve"> domains. </w:t>
      </w:r>
    </w:p>
    <w:p w14:paraId="270B3C97" w14:textId="171223C0" w:rsidR="00B97147" w:rsidRDefault="00B97147" w:rsidP="001B582E">
      <w:pPr>
        <w:tabs>
          <w:tab w:val="left" w:pos="900"/>
        </w:tabs>
        <w:spacing w:line="480" w:lineRule="auto"/>
        <w:jc w:val="both"/>
      </w:pPr>
      <w:r w:rsidRPr="00C67C7F">
        <w:rPr>
          <w:rFonts w:ascii="Times New Roman" w:hAnsi="Times New Roman"/>
        </w:rPr>
        <w:t xml:space="preserve">We argued that </w:t>
      </w:r>
      <w:r w:rsidRPr="00C67C7F">
        <w:t xml:space="preserve">the traceability of heterogeneous artifacts is problematic for many reasons: first, </w:t>
      </w:r>
      <w:commentRangeStart w:id="10488"/>
      <w:r w:rsidRPr="00C67C7F">
        <w:t xml:space="preserve">traceable artifacts are generated by different modeling </w:t>
      </w:r>
      <w:r w:rsidR="00C62962">
        <w:t xml:space="preserve">tools </w:t>
      </w:r>
      <w:commentRangeEnd w:id="10488"/>
      <w:r w:rsidR="00867C23">
        <w:rPr>
          <w:rStyle w:val="CommentReference"/>
          <w:rFonts w:ascii="Times New Roman" w:eastAsia="Calibri" w:hAnsi="Times New Roman"/>
        </w:rPr>
        <w:commentReference w:id="10488"/>
      </w:r>
      <w:r w:rsidR="00C62962">
        <w:t>or have different formats;</w:t>
      </w:r>
      <w:r w:rsidRPr="00C67C7F">
        <w:t xml:space="preserve"> Second, traceable artifacts can exist at different phases or acr</w:t>
      </w:r>
      <w:r w:rsidR="00D30374">
        <w:t>oss different models or domains;</w:t>
      </w:r>
      <w:r w:rsidRPr="00C67C7F">
        <w:rPr>
          <w:rFonts w:ascii="Times New Roman" w:hAnsi="Times New Roman"/>
        </w:rPr>
        <w:t xml:space="preserve"> Third, </w:t>
      </w:r>
      <w:r w:rsidRPr="00C67C7F">
        <w:t xml:space="preserve">although some traceable artifacts can exist in one model, there are situations </w:t>
      </w:r>
      <w:r w:rsidR="00D30374">
        <w:t xml:space="preserve">that require </w:t>
      </w:r>
      <w:r w:rsidR="00342D23">
        <w:t xml:space="preserve">classifying </w:t>
      </w:r>
      <w:r w:rsidRPr="00C67C7F">
        <w:t>the same artifact under different classifications. For instance, a state machine diagram can be classified as a UML diagram, a design artif</w:t>
      </w:r>
      <w:r w:rsidR="00342D23">
        <w:t>act, or a state machine diagram.</w:t>
      </w:r>
      <w:r w:rsidRPr="00C67C7F">
        <w:t xml:space="preserve"> </w:t>
      </w:r>
      <w:r w:rsidR="00342D23">
        <w:t xml:space="preserve">Fourth, </w:t>
      </w:r>
      <w:r w:rsidR="006A2483">
        <w:t>as a result of</w:t>
      </w:r>
      <w:r w:rsidRPr="00C67C7F">
        <w:t xml:space="preserve"> </w:t>
      </w:r>
      <w:r w:rsidR="006A2483">
        <w:t xml:space="preserve">artifacts </w:t>
      </w:r>
      <w:r w:rsidRPr="00C67C7F">
        <w:t xml:space="preserve">heterogeneity </w:t>
      </w:r>
      <w:r w:rsidR="006A2483">
        <w:t xml:space="preserve">various trace links </w:t>
      </w:r>
      <w:r w:rsidRPr="00C67C7F">
        <w:t xml:space="preserve">classifications </w:t>
      </w:r>
      <w:r w:rsidR="006A2483">
        <w:t xml:space="preserve">are required to serve this purpose </w:t>
      </w:r>
      <w:r w:rsidRPr="00C67C7F">
        <w:t xml:space="preserve">and other purposes. For instance, stakeholders such as designers or analysts </w:t>
      </w:r>
      <w:r w:rsidR="006A2483">
        <w:t xml:space="preserve">may </w:t>
      </w:r>
      <w:r w:rsidRPr="00C67C7F">
        <w:t>have different interpretation</w:t>
      </w:r>
      <w:r w:rsidR="006A2483">
        <w:t>s</w:t>
      </w:r>
      <w:r w:rsidRPr="00C67C7F">
        <w:t xml:space="preserve"> for the same relation between </w:t>
      </w:r>
      <w:r w:rsidR="006A2483">
        <w:t xml:space="preserve">the same </w:t>
      </w:r>
      <w:r w:rsidRPr="00C67C7F">
        <w:t xml:space="preserve">two artifacts.  </w:t>
      </w:r>
    </w:p>
    <w:p w14:paraId="6DB02119" w14:textId="5EF5F2FB"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We established our research by proposing a set of research questions that can lead to an answer about our research problem. We followed a systematic approach in order to find answers for </w:t>
      </w:r>
      <w:r w:rsidR="00D96EB2">
        <w:rPr>
          <w:rFonts w:ascii="Times New Roman" w:hAnsi="Times New Roman"/>
        </w:rPr>
        <w:t>our</w:t>
      </w:r>
      <w:r w:rsidRPr="00C67C7F">
        <w:rPr>
          <w:rFonts w:ascii="Times New Roman" w:hAnsi="Times New Roman"/>
        </w:rPr>
        <w:t xml:space="preserve"> research questions. First, we conducted a systematic literature review about traceability in order to </w:t>
      </w:r>
      <w:r w:rsidR="00D96EB2">
        <w:rPr>
          <w:rFonts w:ascii="Times New Roman" w:hAnsi="Times New Roman"/>
        </w:rPr>
        <w:t xml:space="preserve">a </w:t>
      </w:r>
      <w:r w:rsidRPr="00C67C7F">
        <w:rPr>
          <w:rFonts w:ascii="Times New Roman" w:hAnsi="Times New Roman"/>
        </w:rPr>
        <w:t xml:space="preserve">gain better understanding of available solutions. </w:t>
      </w:r>
      <w:r w:rsidR="00D96EB2">
        <w:rPr>
          <w:rFonts w:ascii="Times New Roman" w:hAnsi="Times New Roman"/>
        </w:rPr>
        <w:t xml:space="preserve">The </w:t>
      </w:r>
      <w:r w:rsidRPr="00C67C7F">
        <w:rPr>
          <w:rFonts w:ascii="Times New Roman" w:hAnsi="Times New Roman"/>
        </w:rPr>
        <w:t>review shows that research on modeling traceability of heterogeneous artifacts gains little attention, there are many useful articles that provide valuable information about traceability def</w:t>
      </w:r>
      <w:r w:rsidR="00D96EB2">
        <w:rPr>
          <w:rFonts w:ascii="Times New Roman" w:hAnsi="Times New Roman"/>
        </w:rPr>
        <w:t xml:space="preserve">initions and concepts, </w:t>
      </w:r>
      <w:r w:rsidRPr="00C67C7F">
        <w:rPr>
          <w:rFonts w:ascii="Times New Roman" w:hAnsi="Times New Roman"/>
        </w:rPr>
        <w:t>domain</w:t>
      </w:r>
      <w:r w:rsidR="00D96EB2">
        <w:rPr>
          <w:rFonts w:ascii="Times New Roman" w:hAnsi="Times New Roman"/>
        </w:rPr>
        <w:t>-specific</w:t>
      </w:r>
      <w:r w:rsidRPr="00C67C7F">
        <w:rPr>
          <w:rFonts w:ascii="Times New Roman" w:hAnsi="Times New Roman"/>
        </w:rPr>
        <w:t xml:space="preserve"> traceability modeling, traceability tools, and trace links types and usage. These articles are further investigated in order to gain some benefits from their proposed solutions. Further</w:t>
      </w:r>
      <w:r w:rsidR="00D96EB2">
        <w:rPr>
          <w:rFonts w:ascii="Times New Roman" w:hAnsi="Times New Roman"/>
        </w:rPr>
        <w:t>more,</w:t>
      </w:r>
      <w:r w:rsidRPr="00C67C7F">
        <w:rPr>
          <w:rFonts w:ascii="Times New Roman" w:hAnsi="Times New Roman"/>
        </w:rPr>
        <w:t xml:space="preserve"> we analyzed these models by showing their benefits and the drawbacks. We found out that these models are either tailored to a specific platform or to a specific domain. </w:t>
      </w:r>
    </w:p>
    <w:p w14:paraId="18F2B565" w14:textId="777777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Second, we conducted a survey to get a feedback about the industrial practices with respect to traceability. The survey provides interesting results about traceability practices and traceability tools. We found that industry professional in traceability provide different opinions about their practices which is based on their special needs. However, the feedback provides us with insight about the different industrial traceability tools and their usages. </w:t>
      </w:r>
    </w:p>
    <w:p w14:paraId="32259A2A" w14:textId="10BBEB8A" w:rsidR="00B97147" w:rsidRPr="00C67C7F" w:rsidRDefault="00FF27DA" w:rsidP="001B582E">
      <w:pPr>
        <w:tabs>
          <w:tab w:val="left" w:pos="900"/>
        </w:tabs>
        <w:spacing w:line="480" w:lineRule="auto"/>
        <w:jc w:val="both"/>
        <w:rPr>
          <w:rFonts w:ascii="Times New Roman" w:hAnsi="Times New Roman"/>
        </w:rPr>
      </w:pPr>
      <w:r>
        <w:rPr>
          <w:rFonts w:ascii="Times New Roman" w:hAnsi="Times New Roman"/>
        </w:rPr>
        <w:t>Fourth</w:t>
      </w:r>
      <w:r w:rsidR="00B97147" w:rsidRPr="00C67C7F">
        <w:rPr>
          <w:rFonts w:ascii="Times New Roman" w:hAnsi="Times New Roman"/>
        </w:rPr>
        <w:t xml:space="preserve">, we proposed a set of requirements for a generic traceability model. We based our requirements proposal on our need for a generic traceability model, and our finding from the systematic literature review and the survey feedback. </w:t>
      </w:r>
    </w:p>
    <w:p w14:paraId="6798191E" w14:textId="1CDFA2FC" w:rsidR="00B97147" w:rsidRPr="00C67C7F" w:rsidRDefault="00FF27DA" w:rsidP="001B582E">
      <w:pPr>
        <w:tabs>
          <w:tab w:val="left" w:pos="900"/>
        </w:tabs>
        <w:spacing w:line="480" w:lineRule="auto"/>
        <w:jc w:val="both"/>
        <w:rPr>
          <w:rFonts w:ascii="Times New Roman" w:hAnsi="Times New Roman"/>
        </w:rPr>
      </w:pPr>
      <w:r>
        <w:rPr>
          <w:rFonts w:ascii="Times New Roman" w:hAnsi="Times New Roman"/>
        </w:rPr>
        <w:t>Fifth</w:t>
      </w:r>
      <w:r w:rsidR="00B97147" w:rsidRPr="00C67C7F">
        <w:rPr>
          <w:rFonts w:ascii="Times New Roman" w:hAnsi="Times New Roman"/>
        </w:rPr>
        <w:t>, we design</w:t>
      </w:r>
      <w:r w:rsidR="00D96EB2">
        <w:rPr>
          <w:rFonts w:ascii="Times New Roman" w:hAnsi="Times New Roman"/>
        </w:rPr>
        <w:t>ed</w:t>
      </w:r>
      <w:r w:rsidR="00B97147" w:rsidRPr="00C67C7F">
        <w:rPr>
          <w:rFonts w:ascii="Times New Roman" w:hAnsi="Times New Roman"/>
        </w:rPr>
        <w:t xml:space="preserve"> a generic traceability model based on the finding</w:t>
      </w:r>
      <w:r w:rsidR="00D96EB2">
        <w:rPr>
          <w:rFonts w:ascii="Times New Roman" w:hAnsi="Times New Roman"/>
        </w:rPr>
        <w:t>s</w:t>
      </w:r>
      <w:r w:rsidR="00B97147" w:rsidRPr="00C67C7F">
        <w:rPr>
          <w:rFonts w:ascii="Times New Roman" w:hAnsi="Times New Roman"/>
        </w:rPr>
        <w:t xml:space="preserve"> from the previous three steps. We benefit from the design of the existing traceability models that we found in literature, also we use the drawbacks of these models to improve our design.  </w:t>
      </w:r>
    </w:p>
    <w:p w14:paraId="51088843" w14:textId="5B2D90C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Fifth, we validated our traceability model through many</w:t>
      </w:r>
      <w:r w:rsidR="00D96EB2">
        <w:rPr>
          <w:rFonts w:ascii="Times New Roman" w:hAnsi="Times New Roman"/>
        </w:rPr>
        <w:t>, complementary</w:t>
      </w:r>
      <w:r w:rsidRPr="00C67C7F">
        <w:rPr>
          <w:rFonts w:ascii="Times New Roman" w:hAnsi="Times New Roman"/>
        </w:rPr>
        <w:t xml:space="preserve"> ways: a) validation by construction in which we justified the need </w:t>
      </w:r>
      <w:r w:rsidR="00941AC0">
        <w:rPr>
          <w:rFonts w:ascii="Times New Roman" w:hAnsi="Times New Roman"/>
        </w:rPr>
        <w:t>for</w:t>
      </w:r>
      <w:r w:rsidRPr="00C67C7F">
        <w:rPr>
          <w:rFonts w:ascii="Times New Roman" w:hAnsi="Times New Roman"/>
        </w:rPr>
        <w:t xml:space="preserve"> all classes, attributes, and associations, b) using small case studies from literature, c) introducing an industrial case study, and d) establish validation criteria that systematically illustrate the drawbacks of the existing traceability solutions. We showed that </w:t>
      </w:r>
      <w:r w:rsidR="00D96EB2">
        <w:rPr>
          <w:rFonts w:ascii="Times New Roman" w:hAnsi="Times New Roman"/>
        </w:rPr>
        <w:t xml:space="preserve">existing traceability models individually </w:t>
      </w:r>
      <w:r w:rsidRPr="00C67C7F">
        <w:rPr>
          <w:rFonts w:ascii="Times New Roman" w:hAnsi="Times New Roman"/>
        </w:rPr>
        <w:t>fail to satisfy almost 50% of the traceability requirements. The validation of our case study shows our model satisfies all the traceability ne</w:t>
      </w:r>
      <w:r w:rsidR="00FA3552">
        <w:rPr>
          <w:rFonts w:ascii="Times New Roman" w:hAnsi="Times New Roman"/>
        </w:rPr>
        <w:t>eds for heterogeneous artifacts</w:t>
      </w:r>
      <w:r w:rsidRPr="00C67C7F">
        <w:rPr>
          <w:rFonts w:ascii="Times New Roman" w:hAnsi="Times New Roman"/>
        </w:rPr>
        <w:t xml:space="preserve">. The test results show that our traceability model can capture the traceability information of this case study. Moreover, introducing the </w:t>
      </w:r>
      <w:r w:rsidRPr="00D96EB2">
        <w:rPr>
          <w:rFonts w:ascii="Times New Roman" w:hAnsi="Times New Roman"/>
          <w:i/>
        </w:rPr>
        <w:t>Characterization</w:t>
      </w:r>
      <w:r w:rsidRPr="00C67C7F">
        <w:rPr>
          <w:rFonts w:ascii="Times New Roman" w:hAnsi="Times New Roman"/>
        </w:rPr>
        <w:t xml:space="preserve">, </w:t>
      </w:r>
      <w:r w:rsidRPr="00D96EB2">
        <w:rPr>
          <w:rFonts w:ascii="Times New Roman" w:hAnsi="Times New Roman"/>
          <w:i/>
        </w:rPr>
        <w:t>Version</w:t>
      </w:r>
      <w:r w:rsidRPr="00C67C7F">
        <w:rPr>
          <w:rFonts w:ascii="Times New Roman" w:hAnsi="Times New Roman"/>
        </w:rPr>
        <w:t xml:space="preserve">, and the </w:t>
      </w:r>
      <w:r w:rsidRPr="00D96EB2">
        <w:rPr>
          <w:rFonts w:ascii="Times New Roman" w:hAnsi="Times New Roman"/>
          <w:i/>
        </w:rPr>
        <w:t>Constraint</w:t>
      </w:r>
      <w:r w:rsidRPr="00C67C7F">
        <w:rPr>
          <w:rFonts w:ascii="Times New Roman" w:hAnsi="Times New Roman"/>
        </w:rPr>
        <w:t xml:space="preserve"> classes in our design provides flexibility to our model to cope with future traceability needs without the need for changing the model design. </w:t>
      </w:r>
    </w:p>
    <w:p w14:paraId="4F604F8D" w14:textId="777777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In order to mitigate threats to validity in our research, we devoted a complete chapter about threats to validity in which we consider all types of threats that our research might encounter beginning from the literature review, the survey, proposing the traceability model requirements, and the design of the traceability model and the trace links taxonomy. </w:t>
      </w:r>
    </w:p>
    <w:p w14:paraId="3CD8AC90" w14:textId="63443EA6" w:rsidR="00B97147" w:rsidRPr="00C67C7F" w:rsidRDefault="00A10F4F" w:rsidP="001B582E">
      <w:pPr>
        <w:tabs>
          <w:tab w:val="left" w:pos="900"/>
        </w:tabs>
        <w:spacing w:line="480" w:lineRule="auto"/>
        <w:jc w:val="both"/>
        <w:rPr>
          <w:rFonts w:ascii="Times New Roman" w:hAnsi="Times New Roman"/>
        </w:rPr>
      </w:pPr>
      <w:r>
        <w:rPr>
          <w:rFonts w:ascii="Times New Roman" w:hAnsi="Times New Roman"/>
        </w:rPr>
        <w:t xml:space="preserve">Regarding the interoperability and portability of our model design, our models are not tied to a specific operating system or a tool. We used the USE case tool to build our model but it can be implemented by other tools. </w:t>
      </w:r>
      <w:r w:rsidR="00E1162C">
        <w:rPr>
          <w:rFonts w:ascii="Times New Roman" w:hAnsi="Times New Roman"/>
        </w:rPr>
        <w:t>For instance</w:t>
      </w:r>
      <w:r w:rsidR="00846009">
        <w:rPr>
          <w:rFonts w:ascii="Times New Roman" w:hAnsi="Times New Roman"/>
        </w:rPr>
        <w:t>,</w:t>
      </w:r>
      <w:r w:rsidR="00E1162C">
        <w:rPr>
          <w:rFonts w:ascii="Times New Roman" w:hAnsi="Times New Roman"/>
        </w:rPr>
        <w:t xml:space="preserve"> Papyrus </w:t>
      </w:r>
      <w:r w:rsidR="00846009">
        <w:rPr>
          <w:rFonts w:ascii="Times New Roman" w:hAnsi="Times New Roman"/>
        </w:rPr>
        <w:t xml:space="preserve">modeling </w:t>
      </w:r>
      <w:r w:rsidR="00C4149D">
        <w:rPr>
          <w:rFonts w:ascii="Times New Roman" w:hAnsi="Times New Roman"/>
        </w:rPr>
        <w:t>tool</w:t>
      </w:r>
      <w:r w:rsidR="00846009">
        <w:rPr>
          <w:rFonts w:ascii="Times New Roman" w:hAnsi="Times New Roman"/>
        </w:rPr>
        <w:t xml:space="preserve"> </w:t>
      </w:r>
      <w:ins w:id="10489" w:author="Nasser Mustafa [2]" w:date="2018-09-19T07:44:00Z">
        <w:r w:rsidR="007D4307">
          <w:rPr>
            <w:rFonts w:ascii="Times New Roman" w:hAnsi="Times New Roman"/>
          </w:rPr>
          <w:fldChar w:fldCharType="begin" w:fldLock="1"/>
        </w:r>
      </w:ins>
      <w:r w:rsidR="00B050F0">
        <w:rPr>
          <w:rFonts w:ascii="Times New Roman" w:hAnsi="Times New Roman"/>
        </w:rPr>
        <w:instrText>ADDIN CSL_CITATION {"citationItems":[{"id":"ITEM-1","itemData":{"author":[{"dropping-particle":"","family":"Papyrus","given":"","non-dropping-particle":"","parse-names":false,"suffix":""}],"id":"ITEM-1","issue":"April 24","issued":{"date-parts":[["2018"]]},"title":"Papyrus Modeling Environment","type":"webpage","volume":"2018"},"uris":["http://www.mendeley.com/documents/?uuid=7a754d57-fbc7-48b9-997a-17881ec13944"]}],"mendeley":{"formattedCitation":"[145]","plainTextFormattedCitation":"[145]","previouslyFormattedCitation":"[144]"},"properties":{"noteIndex":0},"schema":"https://github.com/citation-style-language/schema/raw/master/csl-citation.json"}</w:instrText>
      </w:r>
      <w:r w:rsidR="007D4307">
        <w:rPr>
          <w:rFonts w:ascii="Times New Roman" w:hAnsi="Times New Roman"/>
        </w:rPr>
        <w:fldChar w:fldCharType="separate"/>
      </w:r>
      <w:r w:rsidR="00B050F0" w:rsidRPr="00B050F0">
        <w:rPr>
          <w:rFonts w:ascii="Times New Roman" w:hAnsi="Times New Roman"/>
          <w:noProof/>
        </w:rPr>
        <w:t>[145]</w:t>
      </w:r>
      <w:ins w:id="10490" w:author="Nasser Mustafa [2]" w:date="2018-09-19T07:44:00Z">
        <w:r w:rsidR="007D4307">
          <w:rPr>
            <w:rFonts w:ascii="Times New Roman" w:hAnsi="Times New Roman"/>
          </w:rPr>
          <w:fldChar w:fldCharType="end"/>
        </w:r>
      </w:ins>
      <w:del w:id="10491" w:author="Nasser Mustafa [2]" w:date="2018-09-19T07:44:00Z">
        <w:r w:rsidR="00846009" w:rsidDel="007D4307">
          <w:rPr>
            <w:rFonts w:ascii="Times New Roman" w:hAnsi="Times New Roman"/>
          </w:rPr>
          <w:fldChar w:fldCharType="begin"/>
        </w:r>
        <w:r w:rsidR="003C33CA" w:rsidRPr="005A1A5B" w:rsidDel="007D4307">
          <w:rPr>
            <w:rFonts w:ascii="Times New Roman" w:hAnsi="Times New Roman"/>
          </w:rPr>
          <w:delInstrText xml:space="preserve"> ADDIN EN.CITE &lt;EndNote&gt;&lt;Cite&gt;&lt;Author&gt;Papyrus&lt;/Author&gt;&lt;Year&gt;2018&lt;/Year&gt;&lt;RecNum&gt;271&lt;/RecNum&gt;&lt;DisplayText&gt;[157]&lt;/DisplayText&gt;&lt;record&gt;&lt;rec-number&gt;271&lt;/rec-number&gt;&lt;foreign-keys&gt;&lt;key app="EN" db-id="rxfad95wgs5d2dexxekxwt2katzr52wtwdxz" timestamp="1527922138"&gt;271&lt;/key&gt;&lt;/foreign-keys&gt;&lt;ref-type name="Web Page"&gt;12&lt;/ref-type&gt;&lt;contributors&gt;&lt;authors&gt;&lt;author&gt;Papyrus&lt;/author&gt;&lt;/authors&gt;&lt;/contributors&gt;&lt;titles&gt;&lt;title&gt;Papyrus Modeling Environment&lt;/title&gt;&lt;/titles&gt;&lt;volume&gt;2018&lt;/volume&gt;&lt;number&gt;April 24&lt;/number&gt;&lt;dates&gt;&lt;year&gt;2018&lt;/year&gt;&lt;/dates&gt;&lt;urls&gt;&lt;/urls&gt;&lt;/record&gt;&lt;/Cite&gt;&lt;/EndNote&gt;</w:delInstrText>
        </w:r>
        <w:r w:rsidR="00846009" w:rsidDel="007D4307">
          <w:rPr>
            <w:rFonts w:ascii="Times New Roman" w:hAnsi="Times New Roman"/>
          </w:rPr>
          <w:fldChar w:fldCharType="separate"/>
        </w:r>
        <w:r w:rsidR="003C33CA" w:rsidRPr="005A1A5B" w:rsidDel="007D4307">
          <w:rPr>
            <w:rFonts w:ascii="Times New Roman" w:hAnsi="Times New Roman"/>
            <w:noProof/>
          </w:rPr>
          <w:delText>[</w:delText>
        </w:r>
        <w:r w:rsidR="0029494E" w:rsidRPr="005A1A5B" w:rsidDel="007D4307">
          <w:fldChar w:fldCharType="begin"/>
        </w:r>
        <w:r w:rsidR="0029494E" w:rsidRPr="005A1A5B" w:rsidDel="007D4307">
          <w:delInstrText xml:space="preserve"> HYPERLINK \l "_ENREF_157" \o "Papyrus, 2018 #271" </w:delInstrText>
        </w:r>
        <w:r w:rsidR="0029494E" w:rsidRPr="005A1A5B" w:rsidDel="007D4307">
          <w:fldChar w:fldCharType="separate"/>
        </w:r>
        <w:r w:rsidR="006A58FF" w:rsidRPr="005A1A5B" w:rsidDel="007D4307">
          <w:rPr>
            <w:rFonts w:ascii="Times New Roman" w:hAnsi="Times New Roman"/>
            <w:noProof/>
          </w:rPr>
          <w:delText>157</w:delText>
        </w:r>
        <w:r w:rsidR="0029494E" w:rsidRPr="005A1A5B" w:rsidDel="007D4307">
          <w:rPr>
            <w:rFonts w:ascii="Times New Roman" w:hAnsi="Times New Roman"/>
            <w:noProof/>
          </w:rPr>
          <w:fldChar w:fldCharType="end"/>
        </w:r>
        <w:r w:rsidR="003C33CA" w:rsidRPr="005A1A5B" w:rsidDel="007D4307">
          <w:rPr>
            <w:rFonts w:ascii="Times New Roman" w:hAnsi="Times New Roman"/>
            <w:noProof/>
          </w:rPr>
          <w:delText>]</w:delText>
        </w:r>
        <w:r w:rsidR="00846009" w:rsidDel="007D4307">
          <w:rPr>
            <w:rFonts w:ascii="Times New Roman" w:hAnsi="Times New Roman"/>
          </w:rPr>
          <w:fldChar w:fldCharType="end"/>
        </w:r>
      </w:del>
      <w:r w:rsidR="00C4149D">
        <w:rPr>
          <w:rFonts w:ascii="Times New Roman" w:hAnsi="Times New Roman"/>
        </w:rPr>
        <w:t xml:space="preserve"> </w:t>
      </w:r>
      <w:r w:rsidR="00E1162C">
        <w:rPr>
          <w:rFonts w:ascii="Times New Roman" w:hAnsi="Times New Roman"/>
        </w:rPr>
        <w:t xml:space="preserve">can be used to </w:t>
      </w:r>
      <w:r w:rsidR="00846009">
        <w:rPr>
          <w:rFonts w:ascii="Times New Roman" w:hAnsi="Times New Roman"/>
        </w:rPr>
        <w:t>model</w:t>
      </w:r>
      <w:r w:rsidR="00E1162C">
        <w:rPr>
          <w:rFonts w:ascii="Times New Roman" w:hAnsi="Times New Roman"/>
        </w:rPr>
        <w:t xml:space="preserve"> </w:t>
      </w:r>
      <w:r w:rsidR="00846009">
        <w:rPr>
          <w:rFonts w:ascii="Times New Roman" w:hAnsi="Times New Roman"/>
        </w:rPr>
        <w:t xml:space="preserve">all the model </w:t>
      </w:r>
      <w:r w:rsidR="00E1162C">
        <w:rPr>
          <w:rFonts w:ascii="Times New Roman" w:hAnsi="Times New Roman"/>
        </w:rPr>
        <w:t xml:space="preserve">classes and associations. The model classes can be </w:t>
      </w:r>
      <w:r w:rsidR="00C4149D">
        <w:rPr>
          <w:rFonts w:ascii="Times New Roman" w:hAnsi="Times New Roman"/>
        </w:rPr>
        <w:t>transformed into Java or C++ classes. Moreover, the object model can b</w:t>
      </w:r>
      <w:r w:rsidR="00E81292">
        <w:rPr>
          <w:rFonts w:ascii="Times New Roman" w:hAnsi="Times New Roman"/>
        </w:rPr>
        <w:t>e generated using the same tool,</w:t>
      </w:r>
      <w:r w:rsidR="00B97147" w:rsidRPr="00C67C7F">
        <w:rPr>
          <w:rFonts w:ascii="Times New Roman" w:hAnsi="Times New Roman"/>
        </w:rPr>
        <w:t xml:space="preserve"> </w:t>
      </w:r>
      <w:r w:rsidR="00E81292">
        <w:rPr>
          <w:rFonts w:ascii="Times New Roman" w:hAnsi="Times New Roman"/>
        </w:rPr>
        <w:t>therefore, we avoid</w:t>
      </w:r>
      <w:r w:rsidR="00B97147" w:rsidRPr="00C67C7F">
        <w:rPr>
          <w:rFonts w:ascii="Times New Roman" w:hAnsi="Times New Roman"/>
        </w:rPr>
        <w:t xml:space="preserve"> manual instantiation </w:t>
      </w:r>
      <w:r w:rsidR="00E81292">
        <w:rPr>
          <w:rFonts w:ascii="Times New Roman" w:hAnsi="Times New Roman"/>
        </w:rPr>
        <w:t>which is error prone</w:t>
      </w:r>
      <w:r w:rsidR="00B97147" w:rsidRPr="00C67C7F">
        <w:rPr>
          <w:rFonts w:ascii="Times New Roman" w:hAnsi="Times New Roman"/>
        </w:rPr>
        <w:t xml:space="preserve">. Our design for a trace links taxonomy complements the design of the traceability model by allowing users to reference any trace link based on </w:t>
      </w:r>
      <w:r w:rsidR="00E81292">
        <w:rPr>
          <w:rFonts w:ascii="Times New Roman" w:hAnsi="Times New Roman"/>
        </w:rPr>
        <w:t>trace links</w:t>
      </w:r>
      <w:r w:rsidR="00B97147" w:rsidRPr="00C67C7F">
        <w:rPr>
          <w:rFonts w:ascii="Times New Roman" w:hAnsi="Times New Roman"/>
        </w:rPr>
        <w:t xml:space="preserve"> classification</w:t>
      </w:r>
      <w:r w:rsidR="00E81292">
        <w:rPr>
          <w:rFonts w:ascii="Times New Roman" w:hAnsi="Times New Roman"/>
        </w:rPr>
        <w:t>s.</w:t>
      </w:r>
      <w:r w:rsidR="00B97147" w:rsidRPr="00C67C7F">
        <w:rPr>
          <w:rFonts w:ascii="Times New Roman" w:hAnsi="Times New Roman"/>
        </w:rPr>
        <w:t xml:space="preserve"> We implemented the taxonomy in plain English </w:t>
      </w:r>
      <w:r w:rsidR="00E81292">
        <w:rPr>
          <w:rFonts w:ascii="Times New Roman" w:hAnsi="Times New Roman"/>
        </w:rPr>
        <w:t xml:space="preserve">like </w:t>
      </w:r>
      <w:r w:rsidR="00B97147" w:rsidRPr="00C67C7F">
        <w:rPr>
          <w:rFonts w:ascii="Times New Roman" w:hAnsi="Times New Roman"/>
        </w:rPr>
        <w:t xml:space="preserve">text. We used the </w:t>
      </w:r>
      <w:r w:rsidR="00B97147" w:rsidRPr="00C67C7F">
        <w:rPr>
          <w:rFonts w:ascii="Times New Roman" w:hAnsi="Times New Roman"/>
          <w:i/>
          <w:iCs/>
        </w:rPr>
        <w:t>Fluent editor</w:t>
      </w:r>
      <w:r w:rsidR="00B97147" w:rsidRPr="00C67C7F">
        <w:rPr>
          <w:rFonts w:ascii="Times New Roman" w:hAnsi="Times New Roman"/>
        </w:rPr>
        <w:t xml:space="preserve"> tool </w:t>
      </w:r>
      <w:r w:rsidR="00E81292">
        <w:rPr>
          <w:rFonts w:ascii="Times New Roman" w:hAnsi="Times New Roman"/>
        </w:rPr>
        <w:t xml:space="preserve">build the taxonomy by assigning a set of attributes for each trace link and specifying the </w:t>
      </w:r>
      <w:r w:rsidR="00B97147" w:rsidRPr="00C67C7F">
        <w:rPr>
          <w:rFonts w:ascii="Times New Roman" w:hAnsi="Times New Roman"/>
        </w:rPr>
        <w:t>relationships between the trace links. The tool allows for exporting and importing data with different</w:t>
      </w:r>
      <w:r w:rsidR="00B97147" w:rsidRPr="00C67C7F">
        <w:rPr>
          <w:rFonts w:ascii="Times New Roman" w:hAnsi="Times New Roman"/>
          <w:noProof/>
          <w:lang w:val="en-CA" w:eastAsia="en-CA"/>
        </w:rPr>
        <w:t xml:space="preserve"> </w:t>
      </w:r>
      <w:r w:rsidR="00B97147" w:rsidRPr="00C67C7F">
        <w:rPr>
          <w:rFonts w:ascii="Times New Roman" w:hAnsi="Times New Roman"/>
        </w:rPr>
        <w:t xml:space="preserve">formats such as RDF, XML, and OWL. </w:t>
      </w:r>
    </w:p>
    <w:p w14:paraId="5F60F012" w14:textId="30D0A577" w:rsidR="00B97147" w:rsidRPr="00C67C7F" w:rsidRDefault="00B97147" w:rsidP="001B582E">
      <w:pPr>
        <w:tabs>
          <w:tab w:val="left" w:pos="900"/>
        </w:tabs>
        <w:spacing w:line="480" w:lineRule="auto"/>
        <w:jc w:val="both"/>
        <w:rPr>
          <w:rFonts w:ascii="Times New Roman" w:hAnsi="Times New Roman"/>
        </w:rPr>
      </w:pPr>
      <w:r w:rsidRPr="00C67C7F">
        <w:rPr>
          <w:rFonts w:ascii="Times New Roman" w:hAnsi="Times New Roman"/>
        </w:rPr>
        <w:t xml:space="preserve">Regarding the usability of our solution, as a future work, we are looking for integrating our model and the trace links taxonomy with other tools using the Lifecycle Collaboration (OSLC) service.  In principle this is possible since OSLC specifications </w:t>
      </w:r>
      <w:r w:rsidRPr="00C67C7F">
        <w:rPr>
          <w:rFonts w:ascii="Times New Roman" w:hAnsi="Times New Roman"/>
          <w:noProof/>
        </w:rPr>
        <w:t>allow</w:t>
      </w:r>
      <w:r w:rsidRPr="00C67C7F">
        <w:rPr>
          <w:rFonts w:ascii="Times New Roman" w:hAnsi="Times New Roman"/>
        </w:rPr>
        <w:t xml:space="preserve"> tools integration using linked data, and therefore seems to be an adequate technology to rely on for our solution. We have discussed linked data in chapter </w:t>
      </w:r>
      <w:r w:rsidRPr="00C67C7F">
        <w:rPr>
          <w:rFonts w:ascii="Times New Roman" w:hAnsi="Times New Roman"/>
        </w:rPr>
        <w:fldChar w:fldCharType="begin"/>
      </w:r>
      <w:r w:rsidRPr="00C67C7F">
        <w:rPr>
          <w:rFonts w:ascii="Times New Roman" w:hAnsi="Times New Roman"/>
        </w:rPr>
        <w:instrText xml:space="preserve"> REF _Ref481798680 \r \h  \* MERGEFORMAT </w:instrText>
      </w:r>
      <w:r w:rsidRPr="00C67C7F">
        <w:rPr>
          <w:rFonts w:ascii="Times New Roman" w:hAnsi="Times New Roman"/>
        </w:rPr>
      </w:r>
      <w:r w:rsidRPr="00C67C7F">
        <w:rPr>
          <w:rFonts w:ascii="Times New Roman" w:hAnsi="Times New Roman"/>
        </w:rPr>
        <w:fldChar w:fldCharType="separate"/>
      </w:r>
      <w:r w:rsidR="00047800">
        <w:rPr>
          <w:rFonts w:ascii="Times New Roman" w:hAnsi="Times New Roman"/>
        </w:rPr>
        <w:t>8</w:t>
      </w:r>
      <w:r w:rsidRPr="00C67C7F">
        <w:rPr>
          <w:rFonts w:ascii="Times New Roman" w:hAnsi="Times New Roman"/>
        </w:rPr>
        <w:fldChar w:fldCharType="end"/>
      </w:r>
      <w:r w:rsidRPr="00C67C7F">
        <w:rPr>
          <w:rFonts w:ascii="Times New Roman" w:hAnsi="Times New Roman"/>
        </w:rPr>
        <w:t xml:space="preserve"> during the discussion of building a trace links taxonomy. We will employ the same principle in integrating our traceability model with other development tools</w:t>
      </w:r>
      <w:ins w:id="10492" w:author="Yvan Labiche" w:date="2018-09-07T22:48:00Z">
        <w:r w:rsidR="006F33C5">
          <w:rPr>
            <w:rFonts w:ascii="Times New Roman" w:hAnsi="Times New Roman"/>
          </w:rPr>
          <w:t>.</w:t>
        </w:r>
      </w:ins>
    </w:p>
    <w:p w14:paraId="24E6C1A0" w14:textId="48DFD824" w:rsidR="008C22B9" w:rsidRDefault="008C22B9">
      <w:pPr>
        <w:rPr>
          <w:ins w:id="10493" w:author="Nasser Mustafa [2]" w:date="2018-09-19T14:52:00Z"/>
          <w:rFonts w:ascii="Times New Roman" w:hAnsi="Times New Roman"/>
        </w:rPr>
      </w:pPr>
      <w:ins w:id="10494" w:author="Nasser Mustafa [2]" w:date="2018-09-19T14:52:00Z">
        <w:r>
          <w:rPr>
            <w:rFonts w:ascii="Times New Roman" w:hAnsi="Times New Roman"/>
          </w:rPr>
          <w:br w:type="page"/>
        </w:r>
      </w:ins>
    </w:p>
    <w:p w14:paraId="457746E6" w14:textId="77777777" w:rsidR="00D23C37" w:rsidRDefault="00D23C37" w:rsidP="009A5C10">
      <w:pPr>
        <w:tabs>
          <w:tab w:val="left" w:pos="900"/>
        </w:tabs>
        <w:spacing w:line="480" w:lineRule="auto"/>
        <w:jc w:val="both"/>
        <w:rPr>
          <w:ins w:id="10495" w:author="Nasser Mustafa [2]" w:date="2018-09-23T16:05:00Z"/>
          <w:rFonts w:ascii="Times New Roman" w:hAnsi="Times New Roman"/>
        </w:rPr>
        <w:sectPr w:rsidR="00D23C37" w:rsidSect="00B97147">
          <w:footerReference w:type="default" r:id="rId47"/>
          <w:type w:val="continuous"/>
          <w:pgSz w:w="11906" w:h="16838" w:code="9"/>
          <w:pgMar w:top="1440" w:right="1440" w:bottom="1440" w:left="1440" w:header="706" w:footer="706" w:gutter="0"/>
          <w:cols w:space="708"/>
          <w:docGrid w:linePitch="326"/>
        </w:sectPr>
      </w:pPr>
    </w:p>
    <w:p w14:paraId="78E3A38F" w14:textId="77777777" w:rsidR="00D23C37" w:rsidRDefault="00D23C37">
      <w:pPr>
        <w:tabs>
          <w:tab w:val="left" w:pos="900"/>
        </w:tabs>
        <w:spacing w:line="480" w:lineRule="auto"/>
        <w:jc w:val="center"/>
        <w:rPr>
          <w:ins w:id="10496" w:author="Nasser Mustafa [2]" w:date="2018-09-23T16:06:00Z"/>
          <w:rFonts w:ascii="Times New Roman" w:hAnsi="Times New Roman"/>
          <w:b/>
          <w:sz w:val="32"/>
          <w:szCs w:val="32"/>
        </w:rPr>
        <w:pPrChange w:id="10497" w:author="Nasser Mustafa [2]" w:date="2018-09-23T16:05:00Z">
          <w:pPr>
            <w:tabs>
              <w:tab w:val="left" w:pos="900"/>
            </w:tabs>
            <w:spacing w:line="480" w:lineRule="auto"/>
            <w:jc w:val="both"/>
          </w:pPr>
        </w:pPrChange>
      </w:pPr>
    </w:p>
    <w:p w14:paraId="003CFDE9" w14:textId="77777777" w:rsidR="00D23C37" w:rsidRDefault="00D23C37">
      <w:pPr>
        <w:tabs>
          <w:tab w:val="left" w:pos="900"/>
        </w:tabs>
        <w:spacing w:line="480" w:lineRule="auto"/>
        <w:jc w:val="center"/>
        <w:rPr>
          <w:ins w:id="10498" w:author="Nasser Mustafa [2]" w:date="2018-09-23T16:06:00Z"/>
          <w:rFonts w:ascii="Times New Roman" w:hAnsi="Times New Roman"/>
          <w:b/>
          <w:sz w:val="32"/>
          <w:szCs w:val="32"/>
        </w:rPr>
        <w:pPrChange w:id="10499" w:author="Nasser Mustafa [2]" w:date="2018-09-23T16:05:00Z">
          <w:pPr>
            <w:tabs>
              <w:tab w:val="left" w:pos="900"/>
            </w:tabs>
            <w:spacing w:line="480" w:lineRule="auto"/>
            <w:jc w:val="both"/>
          </w:pPr>
        </w:pPrChange>
      </w:pPr>
    </w:p>
    <w:p w14:paraId="138D3E9E" w14:textId="77777777" w:rsidR="00D23C37" w:rsidRDefault="00D23C37">
      <w:pPr>
        <w:tabs>
          <w:tab w:val="left" w:pos="900"/>
        </w:tabs>
        <w:spacing w:line="480" w:lineRule="auto"/>
        <w:jc w:val="center"/>
        <w:rPr>
          <w:ins w:id="10500" w:author="Nasser Mustafa [2]" w:date="2018-09-23T16:06:00Z"/>
          <w:rFonts w:ascii="Times New Roman" w:hAnsi="Times New Roman"/>
          <w:b/>
          <w:sz w:val="32"/>
          <w:szCs w:val="32"/>
        </w:rPr>
        <w:pPrChange w:id="10501" w:author="Nasser Mustafa [2]" w:date="2018-09-23T16:05:00Z">
          <w:pPr>
            <w:tabs>
              <w:tab w:val="left" w:pos="900"/>
            </w:tabs>
            <w:spacing w:line="480" w:lineRule="auto"/>
            <w:jc w:val="both"/>
          </w:pPr>
        </w:pPrChange>
      </w:pPr>
    </w:p>
    <w:p w14:paraId="239587FA" w14:textId="77777777" w:rsidR="00D23C37" w:rsidRDefault="00D23C37">
      <w:pPr>
        <w:tabs>
          <w:tab w:val="left" w:pos="900"/>
        </w:tabs>
        <w:spacing w:line="480" w:lineRule="auto"/>
        <w:jc w:val="center"/>
        <w:rPr>
          <w:ins w:id="10502" w:author="Nasser Mustafa [2]" w:date="2018-09-23T16:06:00Z"/>
          <w:rFonts w:ascii="Times New Roman" w:hAnsi="Times New Roman"/>
          <w:b/>
          <w:sz w:val="32"/>
          <w:szCs w:val="32"/>
        </w:rPr>
        <w:pPrChange w:id="10503" w:author="Nasser Mustafa [2]" w:date="2018-09-23T16:05:00Z">
          <w:pPr>
            <w:tabs>
              <w:tab w:val="left" w:pos="900"/>
            </w:tabs>
            <w:spacing w:line="480" w:lineRule="auto"/>
            <w:jc w:val="both"/>
          </w:pPr>
        </w:pPrChange>
      </w:pPr>
    </w:p>
    <w:p w14:paraId="12D592F7" w14:textId="77777777" w:rsidR="00D23C37" w:rsidRDefault="00D23C37">
      <w:pPr>
        <w:tabs>
          <w:tab w:val="left" w:pos="900"/>
        </w:tabs>
        <w:spacing w:line="480" w:lineRule="auto"/>
        <w:jc w:val="center"/>
        <w:rPr>
          <w:ins w:id="10504" w:author="Nasser Mustafa [2]" w:date="2018-09-23T16:06:00Z"/>
          <w:rFonts w:ascii="Times New Roman" w:hAnsi="Times New Roman"/>
          <w:b/>
          <w:sz w:val="32"/>
          <w:szCs w:val="32"/>
        </w:rPr>
        <w:pPrChange w:id="10505" w:author="Nasser Mustafa [2]" w:date="2018-09-23T16:05:00Z">
          <w:pPr>
            <w:tabs>
              <w:tab w:val="left" w:pos="900"/>
            </w:tabs>
            <w:spacing w:line="480" w:lineRule="auto"/>
            <w:jc w:val="both"/>
          </w:pPr>
        </w:pPrChange>
      </w:pPr>
    </w:p>
    <w:p w14:paraId="376C099E" w14:textId="77777777" w:rsidR="00D23C37" w:rsidRDefault="00D23C37">
      <w:pPr>
        <w:tabs>
          <w:tab w:val="left" w:pos="900"/>
        </w:tabs>
        <w:spacing w:line="480" w:lineRule="auto"/>
        <w:jc w:val="center"/>
        <w:rPr>
          <w:ins w:id="10506" w:author="Nasser Mustafa [2]" w:date="2018-09-23T16:06:00Z"/>
          <w:rFonts w:ascii="Times New Roman" w:hAnsi="Times New Roman"/>
          <w:b/>
          <w:sz w:val="32"/>
          <w:szCs w:val="32"/>
        </w:rPr>
        <w:pPrChange w:id="10507" w:author="Nasser Mustafa [2]" w:date="2018-09-23T16:05:00Z">
          <w:pPr>
            <w:tabs>
              <w:tab w:val="left" w:pos="900"/>
            </w:tabs>
            <w:spacing w:line="480" w:lineRule="auto"/>
            <w:jc w:val="both"/>
          </w:pPr>
        </w:pPrChange>
      </w:pPr>
    </w:p>
    <w:p w14:paraId="226089BB" w14:textId="77777777" w:rsidR="00D23C37" w:rsidRDefault="00D23C37">
      <w:pPr>
        <w:tabs>
          <w:tab w:val="left" w:pos="900"/>
        </w:tabs>
        <w:spacing w:line="480" w:lineRule="auto"/>
        <w:jc w:val="center"/>
        <w:rPr>
          <w:ins w:id="10508" w:author="Nasser Mustafa [2]" w:date="2018-09-23T16:06:00Z"/>
          <w:rFonts w:ascii="Times New Roman" w:hAnsi="Times New Roman"/>
          <w:b/>
          <w:sz w:val="32"/>
          <w:szCs w:val="32"/>
        </w:rPr>
        <w:pPrChange w:id="10509" w:author="Nasser Mustafa [2]" w:date="2018-09-23T16:05:00Z">
          <w:pPr>
            <w:tabs>
              <w:tab w:val="left" w:pos="900"/>
            </w:tabs>
            <w:spacing w:line="480" w:lineRule="auto"/>
            <w:jc w:val="both"/>
          </w:pPr>
        </w:pPrChange>
      </w:pPr>
    </w:p>
    <w:p w14:paraId="6FBE1E33" w14:textId="77777777" w:rsidR="00D23C37" w:rsidRPr="00D23C37" w:rsidRDefault="00D23C37">
      <w:pPr>
        <w:tabs>
          <w:tab w:val="left" w:pos="900"/>
        </w:tabs>
        <w:spacing w:line="480" w:lineRule="auto"/>
        <w:jc w:val="center"/>
        <w:rPr>
          <w:ins w:id="10510" w:author="Nasser Mustafa [2]" w:date="2018-09-23T16:06:00Z"/>
          <w:rStyle w:val="IntenseReference"/>
          <w:rPrChange w:id="10511" w:author="Nasser Mustafa [2]" w:date="2018-09-23T16:07:00Z">
            <w:rPr>
              <w:ins w:id="10512" w:author="Nasser Mustafa [2]" w:date="2018-09-23T16:06:00Z"/>
              <w:rFonts w:ascii="Times New Roman" w:hAnsi="Times New Roman"/>
              <w:b/>
              <w:sz w:val="32"/>
              <w:szCs w:val="32"/>
            </w:rPr>
          </w:rPrChange>
        </w:rPr>
        <w:pPrChange w:id="10513" w:author="Nasser Mustafa [2]" w:date="2018-09-23T16:05:00Z">
          <w:pPr>
            <w:tabs>
              <w:tab w:val="left" w:pos="900"/>
            </w:tabs>
            <w:spacing w:line="480" w:lineRule="auto"/>
            <w:jc w:val="both"/>
          </w:pPr>
        </w:pPrChange>
      </w:pPr>
    </w:p>
    <w:p w14:paraId="25EB5E3E" w14:textId="3DF65CB1" w:rsidR="00D23C37" w:rsidRPr="00E31B62" w:rsidRDefault="00D23C37" w:rsidP="00E31B62">
      <w:pPr>
        <w:tabs>
          <w:tab w:val="left" w:pos="900"/>
        </w:tabs>
        <w:spacing w:line="480" w:lineRule="auto"/>
        <w:jc w:val="center"/>
        <w:rPr>
          <w:ins w:id="10514" w:author="Nasser Mustafa [2]" w:date="2018-09-23T16:07:00Z"/>
          <w:rFonts w:ascii="Times New Roman" w:hAnsi="Times New Roman"/>
          <w:b/>
          <w:bCs/>
          <w:smallCaps/>
          <w:color w:val="000000" w:themeColor="text1"/>
          <w:spacing w:val="5"/>
          <w:sz w:val="32"/>
          <w:rPrChange w:id="10515" w:author="Nasser Mustafa [2]" w:date="2018-09-26T14:58:00Z">
            <w:rPr>
              <w:ins w:id="10516" w:author="Nasser Mustafa [2]" w:date="2018-09-23T16:07:00Z"/>
              <w:rFonts w:ascii="Times New Roman" w:hAnsi="Times New Roman"/>
            </w:rPr>
          </w:rPrChange>
        </w:rPr>
        <w:sectPr w:rsidR="00D23C37" w:rsidRPr="00E31B62" w:rsidSect="00D23C37">
          <w:pgSz w:w="11906" w:h="16838" w:code="9"/>
          <w:pgMar w:top="1440" w:right="1440" w:bottom="1440" w:left="1440" w:header="706" w:footer="706" w:gutter="0"/>
          <w:cols w:space="708"/>
          <w:docGrid w:linePitch="326"/>
        </w:sectPr>
        <w:pPrChange w:id="10517" w:author="Nasser Mustafa [2]" w:date="2018-09-26T14:58:00Z">
          <w:pPr>
            <w:tabs>
              <w:tab w:val="left" w:pos="900"/>
            </w:tabs>
            <w:spacing w:line="480" w:lineRule="auto"/>
            <w:jc w:val="both"/>
          </w:pPr>
        </w:pPrChange>
      </w:pPr>
      <w:ins w:id="10518" w:author="Nasser Mustafa [2]" w:date="2018-09-23T16:05:00Z">
        <w:r w:rsidRPr="00D23C37">
          <w:rPr>
            <w:rStyle w:val="IntenseReference"/>
            <w:b/>
            <w:rPrChange w:id="10519" w:author="Nasser Mustafa [2]" w:date="2018-09-23T16:07:00Z">
              <w:rPr>
                <w:rFonts w:ascii="Times New Roman" w:hAnsi="Times New Roman"/>
              </w:rPr>
            </w:rPrChange>
          </w:rPr>
          <w:t>Appendice</w:t>
        </w:r>
      </w:ins>
      <w:ins w:id="10520" w:author="Nasser Mustafa [2]" w:date="2018-09-26T14:58:00Z">
        <w:r w:rsidR="00E31B62">
          <w:rPr>
            <w:rStyle w:val="IntenseReference"/>
            <w:b/>
          </w:rPr>
          <w:t>s</w:t>
        </w:r>
      </w:ins>
    </w:p>
    <w:p w14:paraId="2B21EA7B" w14:textId="77777777" w:rsidR="00D617FD" w:rsidRDefault="00E31B62" w:rsidP="00E31B62">
      <w:pPr>
        <w:pStyle w:val="Appendixstyle"/>
        <w:rPr>
          <w:ins w:id="10521" w:author="Nasser Mustafa [2]" w:date="2018-09-26T15:04:00Z"/>
          <w:b/>
        </w:rPr>
      </w:pPr>
      <w:ins w:id="10522" w:author="Nasser Mustafa [2]" w:date="2018-09-26T14:58:00Z">
        <w:r w:rsidRPr="00160797">
          <w:rPr>
            <w:b/>
            <w:rPrChange w:id="10523" w:author="Nasser Mustafa [2]" w:date="2018-09-26T15:02:00Z">
              <w:rPr/>
            </w:rPrChange>
          </w:rPr>
          <w:t xml:space="preserve">APPENDIX A. </w:t>
        </w:r>
      </w:ins>
    </w:p>
    <w:p w14:paraId="5AA5CDC5" w14:textId="39E1EBDA" w:rsidR="00E31B62" w:rsidRPr="00160797" w:rsidRDefault="00E31B62" w:rsidP="00E31B62">
      <w:pPr>
        <w:pStyle w:val="Appendixstyle"/>
        <w:rPr>
          <w:ins w:id="10524" w:author="Nasser Mustafa [2]" w:date="2018-09-26T14:58:00Z"/>
          <w:b/>
          <w:szCs w:val="32"/>
          <w:rPrChange w:id="10525" w:author="Nasser Mustafa [2]" w:date="2018-09-26T15:02:00Z">
            <w:rPr>
              <w:ins w:id="10526" w:author="Nasser Mustafa [2]" w:date="2018-09-26T14:58:00Z"/>
              <w:szCs w:val="32"/>
            </w:rPr>
          </w:rPrChange>
        </w:rPr>
      </w:pPr>
      <w:ins w:id="10527" w:author="Nasser Mustafa [2]" w:date="2018-09-26T14:58:00Z">
        <w:r w:rsidRPr="00160797">
          <w:rPr>
            <w:b/>
            <w:szCs w:val="32"/>
            <w:rPrChange w:id="10528" w:author="Nasser Mustafa [2]" w:date="2018-09-26T15:02:00Z">
              <w:rPr>
                <w:szCs w:val="32"/>
              </w:rPr>
            </w:rPrChange>
          </w:rPr>
          <w:t>CUREB A&amp;B: Research Ethics Protocol Form</w:t>
        </w:r>
      </w:ins>
    </w:p>
    <w:p w14:paraId="7221FE92" w14:textId="67F26F54" w:rsidR="007431BC" w:rsidRDefault="007431BC" w:rsidP="00E31B62">
      <w:pPr>
        <w:pStyle w:val="Caption"/>
        <w:rPr>
          <w:ins w:id="10529" w:author="Nasser Mustafa [2]" w:date="2018-09-26T14:36:00Z"/>
        </w:rPr>
        <w:pPrChange w:id="10530" w:author="Nasser Mustafa [2]" w:date="2018-09-26T14:58:00Z">
          <w:pPr>
            <w:tabs>
              <w:tab w:val="left" w:pos="900"/>
            </w:tabs>
            <w:spacing w:line="480" w:lineRule="auto"/>
            <w:jc w:val="both"/>
          </w:pPr>
        </w:pPrChange>
      </w:pPr>
    </w:p>
    <w:p w14:paraId="719C2B98" w14:textId="77777777" w:rsidR="00E322F7" w:rsidRPr="00E322F7" w:rsidRDefault="00E322F7">
      <w:pPr>
        <w:pStyle w:val="Appendixstyle"/>
        <w:rPr>
          <w:ins w:id="10531" w:author="Nasser Mustafa [2]" w:date="2018-09-23T16:09:00Z"/>
        </w:rPr>
        <w:pPrChange w:id="10532" w:author="Nasser Mustafa [2]" w:date="2018-09-26T11:57:00Z">
          <w:pPr>
            <w:tabs>
              <w:tab w:val="left" w:pos="900"/>
            </w:tabs>
            <w:spacing w:line="480" w:lineRule="auto"/>
            <w:jc w:val="both"/>
          </w:pPr>
        </w:pPrChange>
      </w:pPr>
    </w:p>
    <w:p w14:paraId="6C8BCE02" w14:textId="77777777" w:rsidR="00D23C37" w:rsidRPr="00855B46" w:rsidRDefault="00D23C37" w:rsidP="00D23C37">
      <w:pPr>
        <w:autoSpaceDE w:val="0"/>
        <w:autoSpaceDN w:val="0"/>
        <w:adjustRightInd w:val="0"/>
        <w:rPr>
          <w:ins w:id="10533" w:author="Nasser Mustafa [2]" w:date="2018-09-23T16:09:00Z"/>
          <w:rFonts w:ascii="Calibri" w:eastAsia="Calibri" w:hAnsi="Calibri" w:cs="Verdana"/>
          <w:b/>
          <w:bCs/>
          <w:caps/>
          <w:sz w:val="28"/>
          <w:szCs w:val="28"/>
          <w:u w:val="single"/>
          <w:lang w:val="en-CA"/>
        </w:rPr>
      </w:pPr>
      <w:ins w:id="10534" w:author="Nasser Mustafa [2]" w:date="2018-09-23T16:09:00Z">
        <w:r w:rsidRPr="00855B46">
          <w:rPr>
            <w:rFonts w:ascii="Calibri" w:eastAsia="Calibri" w:hAnsi="Calibri" w:cs="Arial"/>
            <w:noProof/>
            <w:lang w:eastAsia="zh-CN"/>
          </w:rPr>
          <w:drawing>
            <wp:inline distT="0" distB="0" distL="0" distR="0" wp14:anchorId="4E9A8326" wp14:editId="18A624D2">
              <wp:extent cx="1857375" cy="714375"/>
              <wp:effectExtent l="0" t="0" r="9525" b="9525"/>
              <wp:docPr id="14" name="Picture 14" descr="C:\WINNT\profiles\RozCrawford\DESKTOP\new CarletonWide_Tag_K_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RozCrawford\DESKTOP\new CarletonWide_Tag_K_18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7375" cy="714375"/>
                      </a:xfrm>
                      <a:prstGeom prst="rect">
                        <a:avLst/>
                      </a:prstGeom>
                      <a:noFill/>
                      <a:ln>
                        <a:noFill/>
                      </a:ln>
                    </pic:spPr>
                  </pic:pic>
                </a:graphicData>
              </a:graphic>
            </wp:inline>
          </w:drawing>
        </w:r>
      </w:ins>
    </w:p>
    <w:p w14:paraId="4A6B1332" w14:textId="77777777" w:rsidR="00D23C37" w:rsidRPr="00855B46" w:rsidRDefault="00D23C37" w:rsidP="00D23C37">
      <w:pPr>
        <w:autoSpaceDE w:val="0"/>
        <w:autoSpaceDN w:val="0"/>
        <w:adjustRightInd w:val="0"/>
        <w:jc w:val="center"/>
        <w:rPr>
          <w:ins w:id="10535" w:author="Nasser Mustafa [2]" w:date="2018-09-23T16:09:00Z"/>
          <w:rFonts w:ascii="Calibri" w:eastAsia="Calibri" w:hAnsi="Calibri" w:cs="Arial"/>
          <w:b/>
          <w:bCs/>
          <w:caps/>
          <w:spacing w:val="5"/>
          <w:sz w:val="28"/>
          <w:szCs w:val="28"/>
          <w:u w:val="single"/>
        </w:rPr>
      </w:pPr>
      <w:ins w:id="10536" w:author="Nasser Mustafa [2]" w:date="2018-09-23T16:09:00Z">
        <w:r w:rsidRPr="00855B46">
          <w:rPr>
            <w:rFonts w:ascii="Calibri" w:eastAsia="Calibri" w:hAnsi="Calibri" w:cs="Verdana"/>
            <w:b/>
            <w:bCs/>
            <w:caps/>
            <w:sz w:val="28"/>
            <w:szCs w:val="28"/>
            <w:u w:val="single"/>
            <w:lang w:val="en-CA"/>
          </w:rPr>
          <w:t xml:space="preserve">Research Ethics Protocol Submission </w:t>
        </w:r>
        <w:r w:rsidRPr="00855B46">
          <w:rPr>
            <w:rFonts w:ascii="Calibri" w:eastAsia="Calibri" w:hAnsi="Calibri" w:cs="Arial"/>
            <w:b/>
            <w:bCs/>
            <w:caps/>
            <w:spacing w:val="5"/>
            <w:sz w:val="28"/>
            <w:szCs w:val="28"/>
            <w:u w:val="single"/>
          </w:rPr>
          <w:t>CHECKLIST</w:t>
        </w:r>
      </w:ins>
    </w:p>
    <w:p w14:paraId="08CC315F" w14:textId="77777777" w:rsidR="00D23C37" w:rsidRPr="00855B46" w:rsidRDefault="00D23C37" w:rsidP="00D23C37">
      <w:pPr>
        <w:jc w:val="center"/>
        <w:rPr>
          <w:ins w:id="10537" w:author="Nasser Mustafa [2]" w:date="2018-09-23T16:09:00Z"/>
          <w:rFonts w:ascii="Calibri" w:eastAsia="Calibri" w:hAnsi="Calibri"/>
          <w:b/>
        </w:rPr>
      </w:pPr>
      <w:ins w:id="10538" w:author="Nasser Mustafa [2]" w:date="2018-09-23T16:09:00Z">
        <w:r w:rsidRPr="00855B46">
          <w:rPr>
            <w:rFonts w:ascii="Calibri" w:eastAsia="Calibri" w:hAnsi="Calibri"/>
            <w:b/>
          </w:rPr>
          <w:t>Please direct all questions regarding this checklist to the Research Compliance Office at: ethics@carleton.ca</w:t>
        </w:r>
      </w:ins>
    </w:p>
    <w:p w14:paraId="1C8EB293" w14:textId="77777777" w:rsidR="00D23C37" w:rsidRPr="00855B46" w:rsidRDefault="00D23C37" w:rsidP="00D23C37">
      <w:pPr>
        <w:rPr>
          <w:ins w:id="10539" w:author="Nasser Mustafa [2]" w:date="2018-09-23T16:09:00Z"/>
          <w:rFonts w:ascii="Calibri" w:eastAsia="Calibri" w:hAnsi="Calibri"/>
        </w:rPr>
      </w:pPr>
      <w:ins w:id="10540" w:author="Nasser Mustafa [2]" w:date="2018-09-23T16:09:00Z">
        <w:r w:rsidRPr="00855B46">
          <w:rPr>
            <w:rFonts w:ascii="Calibri" w:eastAsia="Calibri" w:hAnsi="Calibri"/>
          </w:rPr>
          <w:t>Complete the checklist below to ensure important elements of your research ethics application are not overlooked.  Please include the checklist as a cover page to your protocol. This will lead to a faster turnaround for ethics review and clearance.</w:t>
        </w:r>
      </w:ins>
    </w:p>
    <w:tbl>
      <w:tblPr>
        <w:tblStyle w:val="TableGrid1"/>
        <w:tblW w:w="0" w:type="auto"/>
        <w:tblLook w:val="04A0" w:firstRow="1" w:lastRow="0" w:firstColumn="1" w:lastColumn="0" w:noHBand="0" w:noVBand="1"/>
      </w:tblPr>
      <w:tblGrid>
        <w:gridCol w:w="1825"/>
        <w:gridCol w:w="7191"/>
      </w:tblGrid>
      <w:tr w:rsidR="00D23C37" w:rsidRPr="00855B46" w14:paraId="3EB4085B" w14:textId="77777777" w:rsidTr="00D23C37">
        <w:trPr>
          <w:ins w:id="10541" w:author="Nasser Mustafa [2]" w:date="2018-09-23T16:09:00Z"/>
        </w:trPr>
        <w:tc>
          <w:tcPr>
            <w:tcW w:w="2235" w:type="dxa"/>
          </w:tcPr>
          <w:p w14:paraId="2965798F" w14:textId="77777777" w:rsidR="00D23C37" w:rsidRPr="00855B46" w:rsidRDefault="00D23C37" w:rsidP="00D23C37">
            <w:pPr>
              <w:tabs>
                <w:tab w:val="center" w:pos="4320"/>
                <w:tab w:val="right" w:pos="8640"/>
              </w:tabs>
              <w:rPr>
                <w:ins w:id="10542" w:author="Nasser Mustafa [2]" w:date="2018-09-23T16:09:00Z"/>
                <w:rFonts w:ascii="Calibri" w:hAnsi="Calibri"/>
                <w:b/>
              </w:rPr>
            </w:pPr>
            <w:ins w:id="10543" w:author="Nasser Mustafa [2]" w:date="2018-09-23T16:09:00Z">
              <w:r w:rsidRPr="00855B46">
                <w:rPr>
                  <w:rFonts w:ascii="Calibri" w:hAnsi="Calibri"/>
                  <w:b/>
                </w:rPr>
                <w:fldChar w:fldCharType="begin">
                  <w:ffData>
                    <w:name w:val="Check5"/>
                    <w:enabled/>
                    <w:calcOnExit w:val="0"/>
                    <w:checkBox>
                      <w:sizeAuto/>
                      <w:default w:val="1"/>
                    </w:checkBox>
                  </w:ffData>
                </w:fldChar>
              </w:r>
              <w:bookmarkStart w:id="10544" w:name="Check5"/>
              <w:r w:rsidRPr="001E0131">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bookmarkEnd w:id="10544"/>
            </w:ins>
          </w:p>
        </w:tc>
        <w:tc>
          <w:tcPr>
            <w:tcW w:w="8781" w:type="dxa"/>
          </w:tcPr>
          <w:p w14:paraId="34F539B8" w14:textId="77777777" w:rsidR="00D23C37" w:rsidRPr="00855B46" w:rsidRDefault="00D23C37" w:rsidP="00D23C37">
            <w:pPr>
              <w:tabs>
                <w:tab w:val="center" w:pos="4320"/>
                <w:tab w:val="right" w:pos="8640"/>
              </w:tabs>
              <w:rPr>
                <w:ins w:id="10545" w:author="Nasser Mustafa [2]" w:date="2018-09-23T16:09:00Z"/>
                <w:rFonts w:ascii="Calibri" w:hAnsi="Calibri"/>
                <w:b/>
              </w:rPr>
            </w:pPr>
            <w:ins w:id="10546" w:author="Nasser Mustafa [2]" w:date="2018-09-23T16:09:00Z">
              <w:r w:rsidRPr="00855B46">
                <w:rPr>
                  <w:rFonts w:ascii="Calibri" w:hAnsi="Calibri"/>
                  <w:b/>
                </w:rPr>
                <w:t xml:space="preserve">Include all information requested in CUREB Submission form </w:t>
              </w:r>
              <w:r w:rsidRPr="00855B46">
                <w:rPr>
                  <w:rFonts w:ascii="Calibri" w:hAnsi="Calibri"/>
                </w:rPr>
                <w:t>(ensure track changes have been removed and spelling/grammar has been checked. Please combine the protocol and all attachments in a single PDF).</w:t>
              </w:r>
            </w:ins>
          </w:p>
        </w:tc>
      </w:tr>
      <w:tr w:rsidR="00D23C37" w:rsidRPr="00855B46" w14:paraId="1CC04681" w14:textId="77777777" w:rsidTr="00D23C37">
        <w:trPr>
          <w:ins w:id="10547" w:author="Nasser Mustafa [2]" w:date="2018-09-23T16:09:00Z"/>
        </w:trPr>
        <w:tc>
          <w:tcPr>
            <w:tcW w:w="2235" w:type="dxa"/>
          </w:tcPr>
          <w:p w14:paraId="1BB173F6" w14:textId="77777777" w:rsidR="00D23C37" w:rsidRPr="00855B46" w:rsidRDefault="00D23C37" w:rsidP="00D23C37">
            <w:pPr>
              <w:tabs>
                <w:tab w:val="center" w:pos="4320"/>
                <w:tab w:val="right" w:pos="8640"/>
              </w:tabs>
              <w:rPr>
                <w:ins w:id="10548" w:author="Nasser Mustafa [2]" w:date="2018-09-23T16:09:00Z"/>
                <w:rFonts w:ascii="Calibri" w:hAnsi="Calibri"/>
                <w:b/>
              </w:rPr>
            </w:pPr>
            <w:ins w:id="10549" w:author="Nasser Mustafa [2]" w:date="2018-09-23T16:09:00Z">
              <w:r w:rsidRPr="00855B46">
                <w:rPr>
                  <w:rFonts w:ascii="Calibri" w:hAnsi="Calibri"/>
                  <w:b/>
                </w:rPr>
                <w:fldChar w:fldCharType="begin">
                  <w:ffData>
                    <w:name w:val="Check1"/>
                    <w:enabled/>
                    <w:calcOnExit w:val="0"/>
                    <w:checkBox>
                      <w:size w:val="20"/>
                      <w:default w:val="1"/>
                    </w:checkBox>
                  </w:ffData>
                </w:fldChar>
              </w:r>
              <w:bookmarkStart w:id="10550" w:name="Check1"/>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bookmarkEnd w:id="10550"/>
              <w:r w:rsidRPr="00855B46">
                <w:rPr>
                  <w:rFonts w:ascii="Calibri" w:hAnsi="Calibri"/>
                  <w:b/>
                </w:rPr>
                <w:t xml:space="preserve">    </w:t>
              </w:r>
              <w:r w:rsidRPr="00855B46">
                <w:rPr>
                  <w:rFonts w:ascii="Calibri" w:hAnsi="Calibri"/>
                  <w:b/>
                </w:rPr>
                <w:fldChar w:fldCharType="begin">
                  <w:ffData>
                    <w:name w:val="Check2"/>
                    <w:enabled/>
                    <w:calcOnExit w:val="0"/>
                    <w:checkBox>
                      <w:sizeAuto/>
                      <w:default w:val="0"/>
                    </w:checkBox>
                  </w:ffData>
                </w:fldChar>
              </w:r>
              <w:bookmarkStart w:id="10551" w:name="Check2"/>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bookmarkEnd w:id="10551"/>
              <w:r w:rsidRPr="00855B46">
                <w:rPr>
                  <w:rFonts w:ascii="Calibri" w:hAnsi="Calibri"/>
                  <w:b/>
                </w:rPr>
                <w:t xml:space="preserve"> N.A.</w:t>
              </w:r>
            </w:ins>
          </w:p>
        </w:tc>
        <w:tc>
          <w:tcPr>
            <w:tcW w:w="8781" w:type="dxa"/>
          </w:tcPr>
          <w:p w14:paraId="01BA633C" w14:textId="77777777" w:rsidR="00D23C37" w:rsidRPr="00855B46" w:rsidRDefault="00D23C37" w:rsidP="00D23C37">
            <w:pPr>
              <w:tabs>
                <w:tab w:val="center" w:pos="4320"/>
                <w:tab w:val="right" w:pos="8640"/>
              </w:tabs>
              <w:rPr>
                <w:ins w:id="10552" w:author="Nasser Mustafa [2]" w:date="2018-09-23T16:09:00Z"/>
                <w:rFonts w:ascii="Calibri" w:hAnsi="Calibri"/>
                <w:b/>
              </w:rPr>
            </w:pPr>
            <w:ins w:id="10553" w:author="Nasser Mustafa [2]" w:date="2018-09-23T16:09:00Z">
              <w:r w:rsidRPr="00855B46">
                <w:rPr>
                  <w:rFonts w:ascii="Calibri" w:hAnsi="Calibri"/>
                  <w:b/>
                </w:rPr>
                <w:t xml:space="preserve">For student researchers: ensure supervisor provides approval in one of the following ways: </w:t>
              </w:r>
            </w:ins>
          </w:p>
          <w:p w14:paraId="667DB77B" w14:textId="77777777" w:rsidR="00D23C37" w:rsidRPr="00855B46" w:rsidRDefault="00D23C37" w:rsidP="00D23C37">
            <w:pPr>
              <w:numPr>
                <w:ilvl w:val="0"/>
                <w:numId w:val="70"/>
              </w:numPr>
              <w:tabs>
                <w:tab w:val="center" w:pos="4320"/>
                <w:tab w:val="right" w:pos="8640"/>
              </w:tabs>
              <w:contextualSpacing/>
              <w:rPr>
                <w:ins w:id="10554" w:author="Nasser Mustafa [2]" w:date="2018-09-23T16:09:00Z"/>
                <w:rFonts w:ascii="Calibri" w:hAnsi="Calibri"/>
                <w:b/>
              </w:rPr>
            </w:pPr>
            <w:ins w:id="10555" w:author="Nasser Mustafa [2]" w:date="2018-09-23T16:09:00Z">
              <w:r w:rsidRPr="00855B46">
                <w:rPr>
                  <w:rFonts w:ascii="Calibri" w:hAnsi="Calibri"/>
                </w:rPr>
                <w:t xml:space="preserve">The Supervisor Signature Form is signed and attached with the application. </w:t>
              </w:r>
            </w:ins>
          </w:p>
          <w:p w14:paraId="7FF4DCD9" w14:textId="77777777" w:rsidR="00D23C37" w:rsidRPr="00855B46" w:rsidRDefault="00D23C37" w:rsidP="00D23C37">
            <w:pPr>
              <w:numPr>
                <w:ilvl w:val="0"/>
                <w:numId w:val="70"/>
              </w:numPr>
              <w:tabs>
                <w:tab w:val="center" w:pos="4320"/>
                <w:tab w:val="right" w:pos="8640"/>
              </w:tabs>
              <w:contextualSpacing/>
              <w:rPr>
                <w:ins w:id="10556" w:author="Nasser Mustafa [2]" w:date="2018-09-23T16:09:00Z"/>
                <w:rFonts w:ascii="Calibri" w:hAnsi="Calibri"/>
              </w:rPr>
            </w:pPr>
            <w:ins w:id="10557" w:author="Nasser Mustafa [2]" w:date="2018-09-23T16:09:00Z">
              <w:r w:rsidRPr="00855B46">
                <w:rPr>
                  <w:rFonts w:ascii="Calibri" w:hAnsi="Calibri"/>
                </w:rPr>
                <w:t>The supervisor is included as the PI on the application and submits in the system.</w:t>
              </w:r>
            </w:ins>
          </w:p>
          <w:p w14:paraId="6FC968A4" w14:textId="4F6892E2" w:rsidR="00D23C37" w:rsidRPr="00855B46" w:rsidRDefault="00D23C37" w:rsidP="00D23C37">
            <w:pPr>
              <w:numPr>
                <w:ilvl w:val="0"/>
                <w:numId w:val="70"/>
              </w:numPr>
              <w:tabs>
                <w:tab w:val="center" w:pos="4320"/>
                <w:tab w:val="right" w:pos="8640"/>
              </w:tabs>
              <w:contextualSpacing/>
              <w:rPr>
                <w:ins w:id="10558" w:author="Nasser Mustafa [2]" w:date="2018-09-23T16:09:00Z"/>
                <w:rFonts w:ascii="Calibri" w:hAnsi="Calibri"/>
                <w:b/>
              </w:rPr>
            </w:pPr>
            <w:ins w:id="10559" w:author="Nasser Mustafa [2]" w:date="2018-09-23T16:09:00Z">
              <w:r w:rsidRPr="00855B46">
                <w:rPr>
                  <w:rFonts w:ascii="Calibri" w:hAnsi="Calibri"/>
                </w:rPr>
                <w:t xml:space="preserve">If a supervisor is unable to complete one of the above processes, an email to </w:t>
              </w:r>
              <w:r>
                <w:fldChar w:fldCharType="begin"/>
              </w:r>
              <w:r>
                <w:instrText xml:space="preserve"> HYPERLINK "mailto:ethics@carleton.ca" </w:instrText>
              </w:r>
              <w:r>
                <w:fldChar w:fldCharType="separate"/>
              </w:r>
              <w:r w:rsidRPr="00855B46">
                <w:rPr>
                  <w:rFonts w:ascii="Calibri" w:hAnsi="Calibri"/>
                  <w:color w:val="0563C1"/>
                  <w:u w:val="single"/>
                </w:rPr>
                <w:t>ethics@carleton.ca</w:t>
              </w:r>
              <w:r>
                <w:rPr>
                  <w:rFonts w:ascii="Calibri" w:hAnsi="Calibri"/>
                  <w:color w:val="0563C1"/>
                  <w:u w:val="single"/>
                </w:rPr>
                <w:fldChar w:fldCharType="end"/>
              </w:r>
              <w:r w:rsidRPr="00855B46">
                <w:rPr>
                  <w:rFonts w:ascii="Calibri" w:hAnsi="Calibri"/>
                </w:rPr>
                <w:t xml:space="preserve"> will be accepted as confirmation of supervisor approval.  </w:t>
              </w:r>
              <w:r w:rsidRPr="00855B46">
                <w:rPr>
                  <w:rFonts w:ascii="Calibri" w:hAnsi="Calibri"/>
                  <w:b/>
                </w:rPr>
                <w:t xml:space="preserve"> </w:t>
              </w:r>
            </w:ins>
          </w:p>
        </w:tc>
      </w:tr>
      <w:tr w:rsidR="00D23C37" w:rsidRPr="00855B46" w14:paraId="7918B6CF" w14:textId="77777777" w:rsidTr="00D23C37">
        <w:trPr>
          <w:ins w:id="10560" w:author="Nasser Mustafa [2]" w:date="2018-09-23T16:09:00Z"/>
        </w:trPr>
        <w:tc>
          <w:tcPr>
            <w:tcW w:w="2235" w:type="dxa"/>
          </w:tcPr>
          <w:p w14:paraId="175D7E22" w14:textId="77777777" w:rsidR="00D23C37" w:rsidRPr="00855B46" w:rsidRDefault="00D23C37" w:rsidP="00D23C37">
            <w:pPr>
              <w:tabs>
                <w:tab w:val="center" w:pos="4320"/>
                <w:tab w:val="right" w:pos="8640"/>
              </w:tabs>
              <w:rPr>
                <w:ins w:id="10561" w:author="Nasser Mustafa [2]" w:date="2018-09-23T16:09:00Z"/>
                <w:rFonts w:ascii="Calibri" w:hAnsi="Calibri"/>
                <w:b/>
              </w:rPr>
            </w:pPr>
            <w:ins w:id="10562" w:author="Nasser Mustafa [2]" w:date="2018-09-23T16:09:00Z">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78BCABD3" w14:textId="77777777" w:rsidR="00D23C37" w:rsidRPr="00855B46" w:rsidRDefault="00D23C37" w:rsidP="00D23C37">
            <w:pPr>
              <w:tabs>
                <w:tab w:val="center" w:pos="4320"/>
                <w:tab w:val="right" w:pos="8640"/>
              </w:tabs>
              <w:rPr>
                <w:ins w:id="10563" w:author="Nasser Mustafa [2]" w:date="2018-09-23T16:09:00Z"/>
                <w:rFonts w:ascii="Calibri" w:hAnsi="Calibri"/>
                <w:b/>
              </w:rPr>
            </w:pPr>
            <w:ins w:id="10564" w:author="Nasser Mustafa [2]" w:date="2018-09-23T16:09:00Z">
              <w:r w:rsidRPr="00855B46">
                <w:rPr>
                  <w:rFonts w:ascii="Calibri" w:hAnsi="Calibri"/>
                  <w:b/>
                </w:rPr>
                <w:t xml:space="preserve">Copies of all written communications </w:t>
              </w:r>
              <w:r w:rsidRPr="00855B46">
                <w:rPr>
                  <w:rFonts w:ascii="Calibri" w:hAnsi="Calibri"/>
                </w:rPr>
                <w:t>(e.g. recruitment materials, information forms, informed consent forms, debriefing form) to participants must be on Department/Faculty letterhead</w:t>
              </w:r>
              <w:r w:rsidRPr="00855B46">
                <w:rPr>
                  <w:rFonts w:ascii="Calibri" w:hAnsi="Calibri"/>
                  <w:b/>
                </w:rPr>
                <w:t xml:space="preserve"> </w:t>
              </w:r>
            </w:ins>
          </w:p>
        </w:tc>
      </w:tr>
      <w:tr w:rsidR="00D23C37" w:rsidRPr="00855B46" w14:paraId="3B565ED1" w14:textId="77777777" w:rsidTr="00D23C37">
        <w:trPr>
          <w:ins w:id="10565" w:author="Nasser Mustafa [2]" w:date="2018-09-23T16:09:00Z"/>
        </w:trPr>
        <w:tc>
          <w:tcPr>
            <w:tcW w:w="2235" w:type="dxa"/>
          </w:tcPr>
          <w:p w14:paraId="442A1876" w14:textId="77777777" w:rsidR="00D23C37" w:rsidRPr="00855B46" w:rsidRDefault="00D23C37" w:rsidP="00D23C37">
            <w:pPr>
              <w:tabs>
                <w:tab w:val="center" w:pos="4320"/>
                <w:tab w:val="right" w:pos="8640"/>
              </w:tabs>
              <w:rPr>
                <w:ins w:id="10566" w:author="Nasser Mustafa [2]" w:date="2018-09-23T16:09:00Z"/>
                <w:rFonts w:ascii="Calibri" w:hAnsi="Calibri"/>
                <w:b/>
              </w:rPr>
            </w:pPr>
          </w:p>
          <w:p w14:paraId="1DF94B0C" w14:textId="77777777" w:rsidR="00D23C37" w:rsidRPr="00855B46" w:rsidRDefault="00D23C37" w:rsidP="00D23C37">
            <w:pPr>
              <w:tabs>
                <w:tab w:val="center" w:pos="4320"/>
                <w:tab w:val="right" w:pos="8640"/>
              </w:tabs>
              <w:rPr>
                <w:ins w:id="10567" w:author="Nasser Mustafa [2]" w:date="2018-09-23T16:09:00Z"/>
                <w:rFonts w:ascii="Calibri" w:hAnsi="Calibri"/>
                <w:b/>
              </w:rPr>
            </w:pPr>
            <w:ins w:id="10568"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7FC0DF93" w14:textId="77777777" w:rsidR="00D23C37" w:rsidRPr="00855B46" w:rsidRDefault="00D23C37" w:rsidP="00D23C37">
            <w:pPr>
              <w:tabs>
                <w:tab w:val="center" w:pos="4320"/>
                <w:tab w:val="right" w:pos="8640"/>
              </w:tabs>
              <w:rPr>
                <w:ins w:id="10569" w:author="Nasser Mustafa [2]" w:date="2018-09-23T16:09:00Z"/>
                <w:rFonts w:ascii="Calibri" w:hAnsi="Calibri"/>
                <w:b/>
              </w:rPr>
            </w:pPr>
            <w:ins w:id="10570"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254E10E7" w14:textId="77777777" w:rsidR="00D23C37" w:rsidRPr="00855B46" w:rsidRDefault="00D23C37" w:rsidP="00D23C37">
            <w:pPr>
              <w:tabs>
                <w:tab w:val="center" w:pos="4320"/>
                <w:tab w:val="right" w:pos="8640"/>
              </w:tabs>
              <w:rPr>
                <w:ins w:id="10571" w:author="Nasser Mustafa [2]" w:date="2018-09-23T16:09:00Z"/>
                <w:rFonts w:ascii="Calibri" w:hAnsi="Calibri"/>
                <w:b/>
              </w:rPr>
            </w:pPr>
            <w:ins w:id="10572"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3EEB2331" w14:textId="77777777" w:rsidR="00D23C37" w:rsidRPr="00855B46" w:rsidRDefault="00D23C37" w:rsidP="00D23C37">
            <w:pPr>
              <w:tabs>
                <w:tab w:val="center" w:pos="4320"/>
                <w:tab w:val="right" w:pos="8640"/>
              </w:tabs>
              <w:rPr>
                <w:ins w:id="10573" w:author="Nasser Mustafa [2]" w:date="2018-09-23T16:09:00Z"/>
                <w:rFonts w:ascii="Calibri" w:hAnsi="Calibri"/>
                <w:b/>
              </w:rPr>
            </w:pPr>
            <w:ins w:id="10574"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5DB1EE42" w14:textId="77777777" w:rsidR="00D23C37" w:rsidRPr="00855B46" w:rsidRDefault="00D23C37" w:rsidP="00D23C37">
            <w:pPr>
              <w:tabs>
                <w:tab w:val="center" w:pos="4320"/>
                <w:tab w:val="right" w:pos="8640"/>
              </w:tabs>
              <w:rPr>
                <w:ins w:id="10575" w:author="Nasser Mustafa [2]" w:date="2018-09-23T16:09:00Z"/>
                <w:rFonts w:ascii="Calibri" w:hAnsi="Calibri"/>
                <w:b/>
              </w:rPr>
            </w:pPr>
            <w:ins w:id="10576" w:author="Nasser Mustafa [2]" w:date="2018-09-23T16:09:00Z">
              <w:r w:rsidRPr="00855B46">
                <w:rPr>
                  <w:rFonts w:ascii="Calibri" w:hAnsi="Calibri"/>
                  <w:b/>
                </w:rPr>
                <w:t>Recruitment Materials</w:t>
              </w:r>
            </w:ins>
          </w:p>
          <w:p w14:paraId="0E0E438E" w14:textId="77777777" w:rsidR="00D23C37" w:rsidRPr="00855B46" w:rsidRDefault="00D23C37" w:rsidP="00D23C37">
            <w:pPr>
              <w:tabs>
                <w:tab w:val="center" w:pos="4320"/>
                <w:tab w:val="right" w:pos="8640"/>
              </w:tabs>
              <w:rPr>
                <w:ins w:id="10577" w:author="Nasser Mustafa [2]" w:date="2018-09-23T16:09:00Z"/>
                <w:rFonts w:ascii="Calibri" w:hAnsi="Calibri"/>
              </w:rPr>
            </w:pPr>
            <w:ins w:id="10578" w:author="Nasser Mustafa [2]" w:date="2018-09-23T16:09:00Z">
              <w:r w:rsidRPr="00855B46">
                <w:rPr>
                  <w:rFonts w:ascii="Calibri" w:hAnsi="Calibri"/>
                  <w:b/>
                </w:rPr>
                <w:t xml:space="preserve">    </w:t>
              </w:r>
              <w:r w:rsidRPr="00855B46">
                <w:rPr>
                  <w:rFonts w:ascii="Calibri" w:hAnsi="Calibri"/>
                </w:rPr>
                <w:t>Script(s) – in-person, telephone, 3</w:t>
              </w:r>
              <w:r w:rsidRPr="00855B46">
                <w:rPr>
                  <w:rFonts w:ascii="Calibri" w:hAnsi="Calibri"/>
                  <w:vertAlign w:val="superscript"/>
                </w:rPr>
                <w:t>rd</w:t>
              </w:r>
              <w:r w:rsidRPr="00855B46">
                <w:rPr>
                  <w:rFonts w:ascii="Calibri" w:hAnsi="Calibri"/>
                </w:rPr>
                <w:t xml:space="preserve"> party, email, etc.</w:t>
              </w:r>
            </w:ins>
          </w:p>
          <w:p w14:paraId="54424F70" w14:textId="77777777" w:rsidR="00D23C37" w:rsidRPr="00855B46" w:rsidRDefault="00D23C37" w:rsidP="00D23C37">
            <w:pPr>
              <w:tabs>
                <w:tab w:val="center" w:pos="4320"/>
                <w:tab w:val="right" w:pos="8640"/>
              </w:tabs>
              <w:rPr>
                <w:ins w:id="10579" w:author="Nasser Mustafa [2]" w:date="2018-09-23T16:09:00Z"/>
                <w:rFonts w:ascii="Calibri" w:hAnsi="Calibri"/>
              </w:rPr>
            </w:pPr>
            <w:ins w:id="10580" w:author="Nasser Mustafa [2]" w:date="2018-09-23T16:09:00Z">
              <w:r w:rsidRPr="00855B46">
                <w:rPr>
                  <w:rFonts w:ascii="Calibri" w:hAnsi="Calibri"/>
                </w:rPr>
                <w:t xml:space="preserve">    Invitation to participate</w:t>
              </w:r>
            </w:ins>
          </w:p>
          <w:p w14:paraId="0EEE6604" w14:textId="77777777" w:rsidR="00D23C37" w:rsidRPr="00855B46" w:rsidRDefault="00D23C37" w:rsidP="00D23C37">
            <w:pPr>
              <w:tabs>
                <w:tab w:val="center" w:pos="4320"/>
                <w:tab w:val="right" w:pos="8640"/>
              </w:tabs>
              <w:rPr>
                <w:ins w:id="10581" w:author="Nasser Mustafa [2]" w:date="2018-09-23T16:09:00Z"/>
                <w:rFonts w:ascii="Calibri" w:hAnsi="Calibri"/>
              </w:rPr>
            </w:pPr>
            <w:ins w:id="10582" w:author="Nasser Mustafa [2]" w:date="2018-09-23T16:09:00Z">
              <w:r w:rsidRPr="00855B46">
                <w:rPr>
                  <w:rFonts w:ascii="Calibri" w:hAnsi="Calibri"/>
                </w:rPr>
                <w:t xml:space="preserve">    Advertisement, poster, flyer</w:t>
              </w:r>
            </w:ins>
          </w:p>
          <w:p w14:paraId="6ACC5143" w14:textId="77777777" w:rsidR="00D23C37" w:rsidRPr="00855B46" w:rsidRDefault="00D23C37" w:rsidP="00D23C37">
            <w:pPr>
              <w:tabs>
                <w:tab w:val="center" w:pos="4320"/>
                <w:tab w:val="right" w:pos="8640"/>
              </w:tabs>
              <w:rPr>
                <w:ins w:id="10583" w:author="Nasser Mustafa [2]" w:date="2018-09-23T16:09:00Z"/>
                <w:rFonts w:ascii="Calibri" w:hAnsi="Calibri"/>
                <w:b/>
              </w:rPr>
            </w:pPr>
            <w:ins w:id="10584" w:author="Nasser Mustafa [2]" w:date="2018-09-23T16:09:00Z">
              <w:r w:rsidRPr="00855B46">
                <w:rPr>
                  <w:rFonts w:ascii="Calibri" w:hAnsi="Calibri"/>
                </w:rPr>
                <w:t xml:space="preserve">    None required – explanation provided</w:t>
              </w:r>
            </w:ins>
          </w:p>
        </w:tc>
      </w:tr>
      <w:tr w:rsidR="00D23C37" w:rsidRPr="00855B46" w14:paraId="23ED4EEF" w14:textId="77777777" w:rsidTr="00D23C37">
        <w:trPr>
          <w:ins w:id="10585" w:author="Nasser Mustafa [2]" w:date="2018-09-23T16:09:00Z"/>
        </w:trPr>
        <w:tc>
          <w:tcPr>
            <w:tcW w:w="2235" w:type="dxa"/>
          </w:tcPr>
          <w:p w14:paraId="7B804BEB" w14:textId="77777777" w:rsidR="00D23C37" w:rsidRPr="00855B46" w:rsidRDefault="00D23C37" w:rsidP="00D23C37">
            <w:pPr>
              <w:tabs>
                <w:tab w:val="center" w:pos="4320"/>
                <w:tab w:val="right" w:pos="8640"/>
              </w:tabs>
              <w:rPr>
                <w:ins w:id="10586" w:author="Nasser Mustafa [2]" w:date="2018-09-23T16:09:00Z"/>
                <w:rFonts w:ascii="Calibri" w:hAnsi="Calibri"/>
                <w:b/>
              </w:rPr>
            </w:pPr>
          </w:p>
          <w:p w14:paraId="03ED67F7" w14:textId="77777777" w:rsidR="00D23C37" w:rsidRPr="00855B46" w:rsidRDefault="00D23C37" w:rsidP="00D23C37">
            <w:pPr>
              <w:tabs>
                <w:tab w:val="center" w:pos="4320"/>
                <w:tab w:val="right" w:pos="8640"/>
              </w:tabs>
              <w:rPr>
                <w:ins w:id="10587" w:author="Nasser Mustafa [2]" w:date="2018-09-23T16:09:00Z"/>
                <w:rFonts w:ascii="Calibri" w:hAnsi="Calibri"/>
                <w:b/>
              </w:rPr>
            </w:pPr>
            <w:ins w:id="10588"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1"/>
                    </w:checkBox>
                  </w:ffData>
                </w:fldChar>
              </w:r>
              <w:bookmarkStart w:id="10589" w:name="Check6"/>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bookmarkEnd w:id="10589"/>
              <w:r w:rsidRPr="00855B46">
                <w:rPr>
                  <w:rFonts w:ascii="Calibri" w:hAnsi="Calibri"/>
                  <w:b/>
                </w:rPr>
                <w:t xml:space="preserve"> N.A.</w:t>
              </w:r>
            </w:ins>
          </w:p>
          <w:p w14:paraId="45BA304B" w14:textId="77777777" w:rsidR="00D23C37" w:rsidRPr="00855B46" w:rsidRDefault="00D23C37" w:rsidP="00D23C37">
            <w:pPr>
              <w:tabs>
                <w:tab w:val="center" w:pos="4320"/>
                <w:tab w:val="right" w:pos="8640"/>
              </w:tabs>
              <w:rPr>
                <w:ins w:id="10590" w:author="Nasser Mustafa [2]" w:date="2018-09-23T16:09:00Z"/>
                <w:rFonts w:ascii="Calibri" w:hAnsi="Calibri"/>
                <w:b/>
              </w:rPr>
            </w:pPr>
            <w:ins w:id="10591" w:author="Nasser Mustafa [2]" w:date="2018-09-23T16:09:00Z">
              <w:r w:rsidRPr="00855B46">
                <w:rPr>
                  <w:rFonts w:ascii="Calibri" w:hAnsi="Calibri"/>
                  <w:b/>
                </w:rPr>
                <w:fldChar w:fldCharType="begin">
                  <w:ffData>
                    <w:name w:val="Check4"/>
                    <w:enabled/>
                    <w:calcOnExit w:val="0"/>
                    <w:checkBox>
                      <w:sizeAuto/>
                      <w:default w:val="1"/>
                    </w:checkBox>
                  </w:ffData>
                </w:fldChar>
              </w:r>
              <w:bookmarkStart w:id="10592" w:name="Check4"/>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bookmarkEnd w:id="10592"/>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12DB849E" w14:textId="77777777" w:rsidR="00D23C37" w:rsidRPr="00855B46" w:rsidRDefault="00D23C37" w:rsidP="00D23C37">
            <w:pPr>
              <w:tabs>
                <w:tab w:val="center" w:pos="4320"/>
                <w:tab w:val="right" w:pos="8640"/>
              </w:tabs>
              <w:rPr>
                <w:ins w:id="10593" w:author="Nasser Mustafa [2]" w:date="2018-09-23T16:09:00Z"/>
                <w:rFonts w:ascii="Calibri" w:hAnsi="Calibri"/>
                <w:b/>
              </w:rPr>
            </w:pPr>
            <w:ins w:id="10594"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0A7B4CEF" w14:textId="77777777" w:rsidR="00D23C37" w:rsidRPr="00855B46" w:rsidRDefault="00D23C37" w:rsidP="00D23C37">
            <w:pPr>
              <w:tabs>
                <w:tab w:val="center" w:pos="4320"/>
                <w:tab w:val="right" w:pos="8640"/>
              </w:tabs>
              <w:rPr>
                <w:ins w:id="10595" w:author="Nasser Mustafa [2]" w:date="2018-09-23T16:09:00Z"/>
                <w:rFonts w:ascii="Calibri" w:hAnsi="Calibri"/>
                <w:b/>
              </w:rPr>
            </w:pPr>
          </w:p>
          <w:p w14:paraId="374334C2" w14:textId="77777777" w:rsidR="00D23C37" w:rsidRPr="00855B46" w:rsidRDefault="00D23C37" w:rsidP="00D23C37">
            <w:pPr>
              <w:tabs>
                <w:tab w:val="center" w:pos="4320"/>
                <w:tab w:val="right" w:pos="8640"/>
              </w:tabs>
              <w:rPr>
                <w:ins w:id="10596" w:author="Nasser Mustafa [2]" w:date="2018-09-23T16:09:00Z"/>
                <w:rFonts w:ascii="Calibri" w:hAnsi="Calibri"/>
                <w:b/>
              </w:rPr>
            </w:pPr>
            <w:ins w:id="10597"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284BB857" w14:textId="77777777" w:rsidR="00D23C37" w:rsidRPr="00855B46" w:rsidRDefault="00D23C37" w:rsidP="00D23C37">
            <w:pPr>
              <w:tabs>
                <w:tab w:val="center" w:pos="4320"/>
                <w:tab w:val="right" w:pos="8640"/>
              </w:tabs>
              <w:rPr>
                <w:ins w:id="10598" w:author="Nasser Mustafa [2]" w:date="2018-09-23T16:09:00Z"/>
                <w:rFonts w:ascii="Calibri" w:hAnsi="Calibri"/>
                <w:b/>
              </w:rPr>
            </w:pPr>
            <w:ins w:id="10599" w:author="Nasser Mustafa [2]" w:date="2018-09-23T16:09:00Z">
              <w:r w:rsidRPr="00855B46">
                <w:rPr>
                  <w:rFonts w:ascii="Calibri" w:hAnsi="Calibri"/>
                  <w:b/>
                </w:rPr>
                <w:t>Data Collection Methods Checklist</w:t>
              </w:r>
            </w:ins>
          </w:p>
          <w:p w14:paraId="7BEBAE7B" w14:textId="77777777" w:rsidR="00D23C37" w:rsidRPr="00855B46" w:rsidRDefault="00D23C37" w:rsidP="00D23C37">
            <w:pPr>
              <w:tabs>
                <w:tab w:val="center" w:pos="4320"/>
                <w:tab w:val="right" w:pos="8640"/>
              </w:tabs>
              <w:rPr>
                <w:ins w:id="10600" w:author="Nasser Mustafa [2]" w:date="2018-09-23T16:09:00Z"/>
                <w:rFonts w:ascii="Calibri" w:hAnsi="Calibri"/>
              </w:rPr>
            </w:pPr>
            <w:ins w:id="10601" w:author="Nasser Mustafa [2]" w:date="2018-09-23T16:09:00Z">
              <w:r w:rsidRPr="00855B46">
                <w:rPr>
                  <w:rFonts w:ascii="Calibri" w:hAnsi="Calibri"/>
                  <w:b/>
                </w:rPr>
                <w:t xml:space="preserve">    </w:t>
              </w:r>
              <w:r w:rsidRPr="00855B46">
                <w:rPr>
                  <w:rFonts w:ascii="Calibri" w:hAnsi="Calibri"/>
                </w:rPr>
                <w:t>Standardized Instrument(s)</w:t>
              </w:r>
            </w:ins>
          </w:p>
          <w:p w14:paraId="1B918C76" w14:textId="77777777" w:rsidR="00D23C37" w:rsidRPr="00855B46" w:rsidRDefault="00D23C37" w:rsidP="00D23C37">
            <w:pPr>
              <w:tabs>
                <w:tab w:val="center" w:pos="4320"/>
                <w:tab w:val="right" w:pos="8640"/>
              </w:tabs>
              <w:rPr>
                <w:ins w:id="10602" w:author="Nasser Mustafa [2]" w:date="2018-09-23T16:09:00Z"/>
                <w:rFonts w:ascii="Calibri" w:hAnsi="Calibri"/>
              </w:rPr>
            </w:pPr>
            <w:ins w:id="10603" w:author="Nasser Mustafa [2]" w:date="2018-09-23T16:09:00Z">
              <w:r w:rsidRPr="00855B46">
                <w:rPr>
                  <w:rFonts w:ascii="Calibri" w:hAnsi="Calibri"/>
                </w:rPr>
                <w:t xml:space="preserve">    Survey(s), Questionnaire(s)</w:t>
              </w:r>
            </w:ins>
          </w:p>
          <w:p w14:paraId="39C6545F" w14:textId="77777777" w:rsidR="00D23C37" w:rsidRPr="00855B46" w:rsidRDefault="00D23C37" w:rsidP="00D23C37">
            <w:pPr>
              <w:tabs>
                <w:tab w:val="center" w:pos="4320"/>
                <w:tab w:val="right" w:pos="8640"/>
              </w:tabs>
              <w:rPr>
                <w:ins w:id="10604" w:author="Nasser Mustafa [2]" w:date="2018-09-23T16:09:00Z"/>
                <w:rFonts w:ascii="Calibri" w:hAnsi="Calibri"/>
              </w:rPr>
            </w:pPr>
            <w:ins w:id="10605" w:author="Nasser Mustafa [2]" w:date="2018-09-23T16:09:00Z">
              <w:r w:rsidRPr="00855B46">
                <w:rPr>
                  <w:rFonts w:ascii="Calibri" w:hAnsi="Calibri"/>
                </w:rPr>
                <w:t xml:space="preserve">    Interview and/or Focus Group Questions</w:t>
              </w:r>
            </w:ins>
          </w:p>
          <w:p w14:paraId="089FA19F" w14:textId="77777777" w:rsidR="00D23C37" w:rsidRPr="00855B46" w:rsidRDefault="00D23C37" w:rsidP="00D23C37">
            <w:pPr>
              <w:tabs>
                <w:tab w:val="center" w:pos="4320"/>
                <w:tab w:val="right" w:pos="8640"/>
              </w:tabs>
              <w:rPr>
                <w:ins w:id="10606" w:author="Nasser Mustafa [2]" w:date="2018-09-23T16:09:00Z"/>
                <w:rFonts w:ascii="Calibri" w:hAnsi="Calibri"/>
              </w:rPr>
            </w:pPr>
            <w:ins w:id="10607" w:author="Nasser Mustafa [2]" w:date="2018-09-23T16:09:00Z">
              <w:r w:rsidRPr="00855B46">
                <w:rPr>
                  <w:rFonts w:ascii="Calibri" w:hAnsi="Calibri"/>
                </w:rPr>
                <w:t xml:space="preserve">    Confidentiality Agreement</w:t>
              </w:r>
            </w:ins>
          </w:p>
          <w:p w14:paraId="6F0813D2" w14:textId="77777777" w:rsidR="00D23C37" w:rsidRPr="00855B46" w:rsidRDefault="00D23C37" w:rsidP="00D23C37">
            <w:pPr>
              <w:tabs>
                <w:tab w:val="center" w:pos="4320"/>
                <w:tab w:val="right" w:pos="8640"/>
              </w:tabs>
              <w:rPr>
                <w:ins w:id="10608" w:author="Nasser Mustafa [2]" w:date="2018-09-23T16:09:00Z"/>
                <w:rFonts w:ascii="Calibri" w:hAnsi="Calibri"/>
                <w:b/>
              </w:rPr>
            </w:pPr>
            <w:ins w:id="10609" w:author="Nasser Mustafa [2]" w:date="2018-09-23T16:09:00Z">
              <w:r w:rsidRPr="00855B46">
                <w:rPr>
                  <w:rFonts w:ascii="Calibri" w:hAnsi="Calibri"/>
                </w:rPr>
                <w:t xml:space="preserve">    Other (e.g. describe biomedical or prototype materials used in the experiment in detail and/or include a photo of these materials).</w:t>
              </w:r>
            </w:ins>
          </w:p>
        </w:tc>
      </w:tr>
      <w:tr w:rsidR="00D23C37" w:rsidRPr="00855B46" w14:paraId="35A45975" w14:textId="77777777" w:rsidTr="00D23C37">
        <w:trPr>
          <w:ins w:id="10610" w:author="Nasser Mustafa [2]" w:date="2018-09-23T16:09:00Z"/>
        </w:trPr>
        <w:tc>
          <w:tcPr>
            <w:tcW w:w="2235" w:type="dxa"/>
          </w:tcPr>
          <w:p w14:paraId="61F9F32D" w14:textId="77777777" w:rsidR="00D23C37" w:rsidRPr="00855B46" w:rsidRDefault="00D23C37" w:rsidP="00D23C37">
            <w:pPr>
              <w:tabs>
                <w:tab w:val="center" w:pos="4320"/>
                <w:tab w:val="right" w:pos="8640"/>
              </w:tabs>
              <w:rPr>
                <w:ins w:id="10611" w:author="Nasser Mustafa [2]" w:date="2018-09-23T16:09:00Z"/>
                <w:rFonts w:ascii="Calibri" w:hAnsi="Calibri"/>
                <w:b/>
              </w:rPr>
            </w:pPr>
          </w:p>
          <w:p w14:paraId="4CF2E2B5" w14:textId="77777777" w:rsidR="00D23C37" w:rsidRPr="00855B46" w:rsidRDefault="00D23C37" w:rsidP="00D23C37">
            <w:pPr>
              <w:tabs>
                <w:tab w:val="center" w:pos="4320"/>
                <w:tab w:val="right" w:pos="8640"/>
              </w:tabs>
              <w:rPr>
                <w:ins w:id="10612" w:author="Nasser Mustafa [2]" w:date="2018-09-23T16:09:00Z"/>
                <w:rFonts w:ascii="Calibri" w:hAnsi="Calibri"/>
                <w:b/>
              </w:rPr>
            </w:pPr>
            <w:ins w:id="10613" w:author="Nasser Mustafa [2]" w:date="2018-09-23T16:09:00Z">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1CF02009" w14:textId="77777777" w:rsidR="00D23C37" w:rsidRPr="00855B46" w:rsidRDefault="00D23C37" w:rsidP="00D23C37">
            <w:pPr>
              <w:tabs>
                <w:tab w:val="center" w:pos="4320"/>
                <w:tab w:val="right" w:pos="8640"/>
              </w:tabs>
              <w:rPr>
                <w:ins w:id="10614" w:author="Nasser Mustafa [2]" w:date="2018-09-23T16:09:00Z"/>
                <w:rFonts w:ascii="Calibri" w:hAnsi="Calibri"/>
                <w:b/>
              </w:rPr>
            </w:pPr>
          </w:p>
          <w:p w14:paraId="4309AA6C" w14:textId="77777777" w:rsidR="00D23C37" w:rsidRPr="00855B46" w:rsidRDefault="00D23C37" w:rsidP="00D23C37">
            <w:pPr>
              <w:tabs>
                <w:tab w:val="center" w:pos="4320"/>
                <w:tab w:val="right" w:pos="8640"/>
              </w:tabs>
              <w:rPr>
                <w:ins w:id="10615" w:author="Nasser Mustafa [2]" w:date="2018-09-23T16:09:00Z"/>
                <w:rFonts w:ascii="Calibri" w:hAnsi="Calibri"/>
                <w:b/>
              </w:rPr>
            </w:pPr>
            <w:ins w:id="10616"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64DBD111" w14:textId="77777777" w:rsidR="00D23C37" w:rsidRPr="00855B46" w:rsidRDefault="00D23C37" w:rsidP="00D23C37">
            <w:pPr>
              <w:tabs>
                <w:tab w:val="center" w:pos="4320"/>
                <w:tab w:val="right" w:pos="8640"/>
              </w:tabs>
              <w:rPr>
                <w:ins w:id="10617" w:author="Nasser Mustafa [2]" w:date="2018-09-23T16:09:00Z"/>
                <w:rFonts w:ascii="Calibri" w:hAnsi="Calibri"/>
                <w:b/>
              </w:rPr>
            </w:pPr>
            <w:ins w:id="10618"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5FF05F3A" w14:textId="77777777" w:rsidR="00D23C37" w:rsidRPr="00855B46" w:rsidRDefault="00D23C37" w:rsidP="00D23C37">
            <w:pPr>
              <w:tabs>
                <w:tab w:val="center" w:pos="4320"/>
                <w:tab w:val="right" w:pos="8640"/>
              </w:tabs>
              <w:rPr>
                <w:ins w:id="10619" w:author="Nasser Mustafa [2]" w:date="2018-09-23T16:09:00Z"/>
                <w:rFonts w:ascii="Calibri" w:hAnsi="Calibri"/>
                <w:b/>
              </w:rPr>
            </w:pPr>
            <w:ins w:id="10620" w:author="Nasser Mustafa [2]" w:date="2018-09-23T16:09:00Z">
              <w:r w:rsidRPr="00855B46">
                <w:rPr>
                  <w:rFonts w:ascii="Calibri" w:hAnsi="Calibri"/>
                  <w:b/>
                </w:rPr>
                <w:t>Free and Informed Consent (instructions here)</w:t>
              </w:r>
            </w:ins>
          </w:p>
          <w:p w14:paraId="23821D0C" w14:textId="77777777" w:rsidR="00D23C37" w:rsidRPr="00855B46" w:rsidRDefault="00D23C37" w:rsidP="00D23C37">
            <w:pPr>
              <w:tabs>
                <w:tab w:val="center" w:pos="4320"/>
                <w:tab w:val="right" w:pos="8640"/>
              </w:tabs>
              <w:rPr>
                <w:ins w:id="10621" w:author="Nasser Mustafa [2]" w:date="2018-09-23T16:09:00Z"/>
                <w:rFonts w:ascii="Calibri" w:hAnsi="Calibri"/>
              </w:rPr>
            </w:pPr>
            <w:ins w:id="10622" w:author="Nasser Mustafa [2]" w:date="2018-09-23T16:09:00Z">
              <w:r w:rsidRPr="00855B46">
                <w:rPr>
                  <w:rFonts w:ascii="Calibri" w:hAnsi="Calibri"/>
                  <w:b/>
                </w:rPr>
                <w:t xml:space="preserve">    </w:t>
              </w:r>
              <w:r w:rsidRPr="00855B46">
                <w:rPr>
                  <w:rFonts w:ascii="Calibri" w:hAnsi="Calibri"/>
                </w:rPr>
                <w:t xml:space="preserve">Consent and Assent Form(s) – include forms for all participant groups and data                    </w:t>
              </w:r>
            </w:ins>
          </w:p>
          <w:p w14:paraId="51A11B31" w14:textId="77777777" w:rsidR="00D23C37" w:rsidRPr="00855B46" w:rsidRDefault="00D23C37" w:rsidP="00D23C37">
            <w:pPr>
              <w:tabs>
                <w:tab w:val="center" w:pos="4320"/>
                <w:tab w:val="right" w:pos="8640"/>
              </w:tabs>
              <w:rPr>
                <w:ins w:id="10623" w:author="Nasser Mustafa [2]" w:date="2018-09-23T16:09:00Z"/>
                <w:rFonts w:ascii="Calibri" w:hAnsi="Calibri"/>
              </w:rPr>
            </w:pPr>
            <w:ins w:id="10624" w:author="Nasser Mustafa [2]" w:date="2018-09-23T16:09:00Z">
              <w:r w:rsidRPr="00855B46">
                <w:rPr>
                  <w:rFonts w:ascii="Calibri" w:hAnsi="Calibri"/>
                </w:rPr>
                <w:t xml:space="preserve">    gathering methods.</w:t>
              </w:r>
            </w:ins>
          </w:p>
          <w:p w14:paraId="2C9D0BBB" w14:textId="77777777" w:rsidR="00D23C37" w:rsidRPr="00855B46" w:rsidRDefault="00D23C37" w:rsidP="00D23C37">
            <w:pPr>
              <w:tabs>
                <w:tab w:val="center" w:pos="4320"/>
                <w:tab w:val="right" w:pos="8640"/>
              </w:tabs>
              <w:rPr>
                <w:ins w:id="10625" w:author="Nasser Mustafa [2]" w:date="2018-09-23T16:09:00Z"/>
                <w:rFonts w:ascii="Calibri" w:hAnsi="Calibri"/>
              </w:rPr>
            </w:pPr>
            <w:ins w:id="10626" w:author="Nasser Mustafa [2]" w:date="2018-09-23T16:09:00Z">
              <w:r w:rsidRPr="00855B46">
                <w:rPr>
                  <w:rFonts w:ascii="Calibri" w:hAnsi="Calibri"/>
                </w:rPr>
                <w:t xml:space="preserve">    Letter(s) of Information for Implied Consent</w:t>
              </w:r>
            </w:ins>
          </w:p>
          <w:p w14:paraId="1FD7D21D" w14:textId="77777777" w:rsidR="00D23C37" w:rsidRPr="00855B46" w:rsidRDefault="00D23C37" w:rsidP="00D23C37">
            <w:pPr>
              <w:tabs>
                <w:tab w:val="center" w:pos="4320"/>
                <w:tab w:val="right" w:pos="8640"/>
              </w:tabs>
              <w:rPr>
                <w:ins w:id="10627" w:author="Nasser Mustafa [2]" w:date="2018-09-23T16:09:00Z"/>
                <w:rFonts w:ascii="Calibri" w:hAnsi="Calibri"/>
                <w:b/>
              </w:rPr>
            </w:pPr>
            <w:ins w:id="10628" w:author="Nasser Mustafa [2]" w:date="2018-09-23T16:09:00Z">
              <w:r w:rsidRPr="00855B46">
                <w:rPr>
                  <w:rFonts w:ascii="Calibri" w:hAnsi="Calibri"/>
                </w:rPr>
                <w:t xml:space="preserve">    Verbal Consent and Assent Scripts</w:t>
              </w:r>
            </w:ins>
          </w:p>
        </w:tc>
      </w:tr>
      <w:tr w:rsidR="00D23C37" w:rsidRPr="00855B46" w14:paraId="65C4AB0F" w14:textId="77777777" w:rsidTr="00D23C37">
        <w:trPr>
          <w:ins w:id="10629" w:author="Nasser Mustafa [2]" w:date="2018-09-23T16:09:00Z"/>
        </w:trPr>
        <w:tc>
          <w:tcPr>
            <w:tcW w:w="2235" w:type="dxa"/>
          </w:tcPr>
          <w:p w14:paraId="7D08BCCF" w14:textId="77777777" w:rsidR="00D23C37" w:rsidRPr="00855B46" w:rsidRDefault="00D23C37" w:rsidP="00D23C37">
            <w:pPr>
              <w:tabs>
                <w:tab w:val="center" w:pos="4320"/>
                <w:tab w:val="right" w:pos="8640"/>
              </w:tabs>
              <w:rPr>
                <w:ins w:id="10630" w:author="Nasser Mustafa [2]" w:date="2018-09-23T16:09:00Z"/>
                <w:rFonts w:ascii="Calibri" w:hAnsi="Calibri"/>
                <w:b/>
              </w:rPr>
            </w:pPr>
            <w:ins w:id="10631"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53405333" w14:textId="77777777" w:rsidR="00D23C37" w:rsidRPr="00855B46" w:rsidRDefault="00D23C37" w:rsidP="00D23C37">
            <w:pPr>
              <w:tabs>
                <w:tab w:val="center" w:pos="4320"/>
                <w:tab w:val="right" w:pos="8640"/>
              </w:tabs>
              <w:rPr>
                <w:ins w:id="10632" w:author="Nasser Mustafa [2]" w:date="2018-09-23T16:09:00Z"/>
                <w:rFonts w:ascii="Calibri" w:hAnsi="Calibri"/>
                <w:b/>
              </w:rPr>
            </w:pPr>
            <w:ins w:id="10633" w:author="Nasser Mustafa [2]" w:date="2018-09-23T16:09:00Z">
              <w:r w:rsidRPr="00855B46">
                <w:rPr>
                  <w:rFonts w:ascii="Calibri" w:hAnsi="Calibri"/>
                  <w:b/>
                </w:rPr>
                <w:t xml:space="preserve">Debriefing Materials </w:t>
              </w:r>
            </w:ins>
          </w:p>
        </w:tc>
      </w:tr>
      <w:tr w:rsidR="00D23C37" w:rsidRPr="00855B46" w14:paraId="4019F1EB" w14:textId="77777777" w:rsidTr="00D23C37">
        <w:trPr>
          <w:ins w:id="10634" w:author="Nasser Mustafa [2]" w:date="2018-09-23T16:09:00Z"/>
        </w:trPr>
        <w:tc>
          <w:tcPr>
            <w:tcW w:w="2235" w:type="dxa"/>
          </w:tcPr>
          <w:p w14:paraId="44E34EFE" w14:textId="77777777" w:rsidR="00D23C37" w:rsidRPr="00855B46" w:rsidRDefault="00D23C37" w:rsidP="00D23C37">
            <w:pPr>
              <w:tabs>
                <w:tab w:val="center" w:pos="4320"/>
                <w:tab w:val="right" w:pos="8640"/>
              </w:tabs>
              <w:rPr>
                <w:ins w:id="10635" w:author="Nasser Mustafa [2]" w:date="2018-09-23T16:09:00Z"/>
                <w:rFonts w:ascii="Calibri" w:hAnsi="Calibri"/>
                <w:b/>
              </w:rPr>
            </w:pPr>
            <w:ins w:id="10636"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5F5A395E" w14:textId="77777777" w:rsidR="00D23C37" w:rsidRPr="00855B46" w:rsidRDefault="00D23C37" w:rsidP="00D23C37">
            <w:pPr>
              <w:tabs>
                <w:tab w:val="center" w:pos="4320"/>
                <w:tab w:val="right" w:pos="8640"/>
              </w:tabs>
              <w:rPr>
                <w:ins w:id="10637" w:author="Nasser Mustafa [2]" w:date="2018-09-23T16:09:00Z"/>
                <w:rFonts w:ascii="Calibri" w:hAnsi="Calibri"/>
                <w:b/>
              </w:rPr>
            </w:pPr>
            <w:ins w:id="10638"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Check6"/>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2357B5D9" w14:textId="77777777" w:rsidR="00D23C37" w:rsidRPr="00855B46" w:rsidRDefault="00D23C37" w:rsidP="00D23C37">
            <w:pPr>
              <w:tabs>
                <w:tab w:val="center" w:pos="4320"/>
                <w:tab w:val="right" w:pos="8640"/>
              </w:tabs>
              <w:rPr>
                <w:ins w:id="10639" w:author="Nasser Mustafa [2]" w:date="2018-09-23T16:09:00Z"/>
                <w:rFonts w:ascii="Calibri" w:hAnsi="Calibri"/>
                <w:b/>
              </w:rPr>
            </w:pPr>
            <w:ins w:id="10640" w:author="Nasser Mustafa [2]" w:date="2018-09-23T16:09:00Z">
              <w:r w:rsidRPr="00855B46">
                <w:rPr>
                  <w:rFonts w:ascii="Calibri" w:hAnsi="Calibri"/>
                  <w:b/>
                </w:rPr>
                <w:t>Are all recordings (videos, audio, photo) used in the study adequately explained in the protocol?</w:t>
              </w:r>
            </w:ins>
          </w:p>
          <w:p w14:paraId="76E8127B" w14:textId="77777777" w:rsidR="00D23C37" w:rsidRPr="00855B46" w:rsidRDefault="00D23C37" w:rsidP="00D23C37">
            <w:pPr>
              <w:tabs>
                <w:tab w:val="center" w:pos="4320"/>
                <w:tab w:val="right" w:pos="8640"/>
              </w:tabs>
              <w:rPr>
                <w:ins w:id="10641" w:author="Nasser Mustafa [2]" w:date="2018-09-23T16:09:00Z"/>
                <w:rFonts w:ascii="Calibri" w:hAnsi="Calibri"/>
              </w:rPr>
            </w:pPr>
            <w:ins w:id="10642" w:author="Nasser Mustafa [2]" w:date="2018-09-23T16:09:00Z">
              <w:r w:rsidRPr="00855B46">
                <w:rPr>
                  <w:rFonts w:ascii="Calibri" w:hAnsi="Calibri"/>
                </w:rPr>
                <w:t>Permission obtained for each recording?</w:t>
              </w:r>
            </w:ins>
          </w:p>
        </w:tc>
      </w:tr>
      <w:tr w:rsidR="00D23C37" w:rsidRPr="00855B46" w14:paraId="520D20F5" w14:textId="77777777" w:rsidTr="00D23C37">
        <w:trPr>
          <w:ins w:id="10643" w:author="Nasser Mustafa [2]" w:date="2018-09-23T16:09:00Z"/>
        </w:trPr>
        <w:tc>
          <w:tcPr>
            <w:tcW w:w="2235" w:type="dxa"/>
          </w:tcPr>
          <w:p w14:paraId="3E629A50" w14:textId="77777777" w:rsidR="00D23C37" w:rsidRPr="00855B46" w:rsidRDefault="00D23C37" w:rsidP="00D23C37">
            <w:pPr>
              <w:tabs>
                <w:tab w:val="center" w:pos="4320"/>
                <w:tab w:val="right" w:pos="8640"/>
              </w:tabs>
              <w:rPr>
                <w:ins w:id="10644" w:author="Nasser Mustafa [2]" w:date="2018-09-23T16:09:00Z"/>
                <w:rFonts w:ascii="Calibri" w:hAnsi="Calibri"/>
                <w:b/>
              </w:rPr>
            </w:pPr>
            <w:ins w:id="10645"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67C6D603" w14:textId="77777777" w:rsidR="00D23C37" w:rsidRPr="00855B46" w:rsidRDefault="00D23C37" w:rsidP="00D23C37">
            <w:pPr>
              <w:tabs>
                <w:tab w:val="center" w:pos="4320"/>
                <w:tab w:val="right" w:pos="8640"/>
              </w:tabs>
              <w:rPr>
                <w:ins w:id="10646" w:author="Nasser Mustafa [2]" w:date="2018-09-23T16:09:00Z"/>
                <w:rFonts w:ascii="Calibri" w:hAnsi="Calibri"/>
                <w:b/>
              </w:rPr>
            </w:pPr>
            <w:ins w:id="10647" w:author="Nasser Mustafa [2]" w:date="2018-09-23T16:09:00Z">
              <w:r w:rsidRPr="00855B46">
                <w:rPr>
                  <w:rFonts w:ascii="Calibri" w:hAnsi="Calibri"/>
                  <w:b/>
                </w:rPr>
                <w:t>Permission obtained to access confidential documents or materials?</w:t>
              </w:r>
            </w:ins>
          </w:p>
        </w:tc>
      </w:tr>
      <w:tr w:rsidR="00D23C37" w:rsidRPr="00855B46" w14:paraId="14C67DDD" w14:textId="77777777" w:rsidTr="00D23C37">
        <w:trPr>
          <w:ins w:id="10648" w:author="Nasser Mustafa [2]" w:date="2018-09-23T16:09:00Z"/>
        </w:trPr>
        <w:tc>
          <w:tcPr>
            <w:tcW w:w="2235" w:type="dxa"/>
          </w:tcPr>
          <w:p w14:paraId="5CB6381C" w14:textId="77777777" w:rsidR="00D23C37" w:rsidRPr="00855B46" w:rsidRDefault="00D23C37" w:rsidP="00D23C37">
            <w:pPr>
              <w:tabs>
                <w:tab w:val="center" w:pos="4320"/>
                <w:tab w:val="right" w:pos="8640"/>
              </w:tabs>
              <w:rPr>
                <w:ins w:id="10649" w:author="Nasser Mustafa [2]" w:date="2018-09-23T16:09:00Z"/>
                <w:rFonts w:ascii="Calibri" w:hAnsi="Calibri"/>
                <w:b/>
              </w:rPr>
            </w:pPr>
            <w:ins w:id="10650"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tc>
        <w:tc>
          <w:tcPr>
            <w:tcW w:w="8781" w:type="dxa"/>
          </w:tcPr>
          <w:p w14:paraId="55937398" w14:textId="77777777" w:rsidR="00D23C37" w:rsidRPr="00855B46" w:rsidRDefault="00D23C37" w:rsidP="00D23C37">
            <w:pPr>
              <w:tabs>
                <w:tab w:val="center" w:pos="4320"/>
                <w:tab w:val="right" w:pos="8640"/>
              </w:tabs>
              <w:rPr>
                <w:ins w:id="10651" w:author="Nasser Mustafa [2]" w:date="2018-09-23T16:09:00Z"/>
                <w:rFonts w:ascii="Calibri" w:hAnsi="Calibri"/>
                <w:b/>
              </w:rPr>
            </w:pPr>
            <w:ins w:id="10652" w:author="Nasser Mustafa [2]" w:date="2018-09-23T16:09:00Z">
              <w:r w:rsidRPr="00855B46">
                <w:rPr>
                  <w:rFonts w:ascii="Calibri" w:hAnsi="Calibri"/>
                  <w:b/>
                </w:rPr>
                <w:t>If using deception, participants must be debriefed. They must also have the opportunity to withdraw their data (a follow-up consent form should be given so participants may consent to the use of data in cases of deception).</w:t>
              </w:r>
            </w:ins>
          </w:p>
        </w:tc>
      </w:tr>
      <w:tr w:rsidR="00D23C37" w:rsidRPr="00855B46" w14:paraId="54268E66" w14:textId="77777777" w:rsidTr="00D23C37">
        <w:trPr>
          <w:ins w:id="10653" w:author="Nasser Mustafa [2]" w:date="2018-09-23T16:09:00Z"/>
        </w:trPr>
        <w:tc>
          <w:tcPr>
            <w:tcW w:w="2235" w:type="dxa"/>
          </w:tcPr>
          <w:p w14:paraId="1DD7537D" w14:textId="77777777" w:rsidR="00D23C37" w:rsidRPr="00855B46" w:rsidRDefault="00D23C37" w:rsidP="00D23C37">
            <w:pPr>
              <w:tabs>
                <w:tab w:val="center" w:pos="4320"/>
                <w:tab w:val="right" w:pos="8640"/>
              </w:tabs>
              <w:rPr>
                <w:ins w:id="10654" w:author="Nasser Mustafa [2]" w:date="2018-09-23T16:09:00Z"/>
                <w:rFonts w:ascii="Calibri" w:hAnsi="Calibri"/>
                <w:b/>
              </w:rPr>
            </w:pPr>
            <w:ins w:id="10655" w:author="Nasser Mustafa [2]" w:date="2018-09-23T16:09:00Z">
              <w:r w:rsidRPr="00855B46">
                <w:rPr>
                  <w:rFonts w:ascii="Calibri" w:hAnsi="Calibri"/>
                  <w:b/>
                </w:rPr>
                <w:fldChar w:fldCharType="begin">
                  <w:ffData>
                    <w:name w:val="Check4"/>
                    <w:enabled/>
                    <w:calcOnExit w:val="0"/>
                    <w:checkBox>
                      <w:sizeAuto/>
                      <w:default w:val="0"/>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w:t>
              </w:r>
              <w:r w:rsidRPr="00855B46">
                <w:rPr>
                  <w:rFonts w:ascii="Calibri" w:hAnsi="Calibri"/>
                  <w:b/>
                </w:rPr>
                <w:fldChar w:fldCharType="begin">
                  <w:ffData>
                    <w:name w:val=""/>
                    <w:enabled/>
                    <w:calcOnExit w:val="0"/>
                    <w:checkBox>
                      <w:sizeAuto/>
                      <w:default w:val="1"/>
                    </w:checkBox>
                  </w:ffData>
                </w:fldChar>
              </w:r>
              <w:r w:rsidRPr="00855B46">
                <w:rPr>
                  <w:rFonts w:ascii="Calibri" w:hAnsi="Calibri"/>
                  <w:b/>
                </w:rPr>
                <w:instrText xml:space="preserve"> FORMCHECKBOX </w:instrText>
              </w:r>
              <w:r w:rsidR="007431BC">
                <w:rPr>
                  <w:rFonts w:ascii="Calibri" w:hAnsi="Calibri"/>
                  <w:b/>
                </w:rPr>
              </w:r>
              <w:r w:rsidR="007431BC">
                <w:rPr>
                  <w:rFonts w:ascii="Calibri" w:hAnsi="Calibri"/>
                  <w:b/>
                </w:rPr>
                <w:fldChar w:fldCharType="separate"/>
              </w:r>
              <w:r w:rsidRPr="00855B46">
                <w:rPr>
                  <w:rFonts w:ascii="Calibri" w:hAnsi="Calibri"/>
                  <w:b/>
                </w:rPr>
                <w:fldChar w:fldCharType="end"/>
              </w:r>
              <w:r w:rsidRPr="00855B46">
                <w:rPr>
                  <w:rFonts w:ascii="Calibri" w:hAnsi="Calibri"/>
                  <w:b/>
                </w:rPr>
                <w:t xml:space="preserve"> N.A.</w:t>
              </w:r>
            </w:ins>
          </w:p>
          <w:p w14:paraId="68AAB1D5" w14:textId="77777777" w:rsidR="00D23C37" w:rsidRPr="00855B46" w:rsidRDefault="00D23C37" w:rsidP="00D23C37">
            <w:pPr>
              <w:tabs>
                <w:tab w:val="center" w:pos="4320"/>
                <w:tab w:val="right" w:pos="8640"/>
              </w:tabs>
              <w:rPr>
                <w:ins w:id="10656" w:author="Nasser Mustafa [2]" w:date="2018-09-23T16:09:00Z"/>
                <w:rFonts w:ascii="Calibri" w:hAnsi="Calibri"/>
                <w:b/>
              </w:rPr>
            </w:pPr>
          </w:p>
          <w:p w14:paraId="777526E5" w14:textId="77777777" w:rsidR="00D23C37" w:rsidRPr="00855B46" w:rsidRDefault="00D23C37" w:rsidP="00D23C37">
            <w:pPr>
              <w:tabs>
                <w:tab w:val="center" w:pos="4320"/>
                <w:tab w:val="right" w:pos="8640"/>
              </w:tabs>
              <w:rPr>
                <w:ins w:id="10657" w:author="Nasser Mustafa [2]" w:date="2018-09-23T16:09:00Z"/>
                <w:rFonts w:ascii="Calibri" w:hAnsi="Calibri"/>
                <w:b/>
              </w:rPr>
            </w:pPr>
          </w:p>
        </w:tc>
        <w:tc>
          <w:tcPr>
            <w:tcW w:w="8781" w:type="dxa"/>
          </w:tcPr>
          <w:p w14:paraId="64621C52" w14:textId="77777777" w:rsidR="00D23C37" w:rsidRPr="00855B46" w:rsidRDefault="00D23C37" w:rsidP="00D23C37">
            <w:pPr>
              <w:tabs>
                <w:tab w:val="center" w:pos="4320"/>
                <w:tab w:val="right" w:pos="8640"/>
              </w:tabs>
              <w:rPr>
                <w:ins w:id="10658" w:author="Nasser Mustafa [2]" w:date="2018-09-23T16:09:00Z"/>
                <w:rFonts w:ascii="Calibri" w:hAnsi="Calibri"/>
                <w:b/>
              </w:rPr>
            </w:pPr>
            <w:ins w:id="10659" w:author="Nasser Mustafa [2]" w:date="2018-09-23T16:09:00Z">
              <w:r w:rsidRPr="00855B46">
                <w:rPr>
                  <w:rFonts w:ascii="Calibri" w:hAnsi="Calibri"/>
                  <w:b/>
                </w:rPr>
                <w:t>Other Approvals</w:t>
              </w:r>
            </w:ins>
          </w:p>
          <w:p w14:paraId="22E55CD1" w14:textId="77777777" w:rsidR="00D23C37" w:rsidRPr="00855B46" w:rsidRDefault="00D23C37" w:rsidP="00D23C37">
            <w:pPr>
              <w:tabs>
                <w:tab w:val="center" w:pos="4320"/>
                <w:tab w:val="right" w:pos="8640"/>
              </w:tabs>
              <w:rPr>
                <w:ins w:id="10660" w:author="Nasser Mustafa [2]" w:date="2018-09-23T16:09:00Z"/>
                <w:rFonts w:ascii="Calibri" w:hAnsi="Calibri"/>
                <w:b/>
              </w:rPr>
            </w:pPr>
            <w:ins w:id="10661" w:author="Nasser Mustafa [2]" w:date="2018-09-23T16:09:00Z">
              <w:r w:rsidRPr="00855B46">
                <w:rPr>
                  <w:rFonts w:ascii="Calibri" w:hAnsi="Calibri"/>
                  <w:b/>
                </w:rPr>
                <w:t xml:space="preserve">(e.g. </w:t>
              </w:r>
              <w:r w:rsidRPr="00855B46">
                <w:rPr>
                  <w:rFonts w:ascii="Calibri" w:hAnsi="Calibri"/>
                </w:rPr>
                <w:t>Biosafety committee approval, site permissions to recruit/conduct research on properties, at organizations, and at institutions, etc.).</w:t>
              </w:r>
            </w:ins>
          </w:p>
        </w:tc>
      </w:tr>
    </w:tbl>
    <w:p w14:paraId="6631BC0A" w14:textId="77777777" w:rsidR="00D23C37" w:rsidRPr="00855B46" w:rsidRDefault="00D23C37" w:rsidP="00D23C37">
      <w:pPr>
        <w:rPr>
          <w:ins w:id="10662" w:author="Nasser Mustafa [2]" w:date="2018-09-23T16:09:00Z"/>
          <w:rFonts w:ascii="Times New Roman" w:eastAsia="Calibri" w:hAnsi="Times New Roman"/>
          <w:b/>
        </w:rPr>
      </w:pPr>
      <w:ins w:id="10663" w:author="Nasser Mustafa [2]" w:date="2018-09-23T16:09:00Z">
        <w:r w:rsidRPr="00855B46">
          <w:rPr>
            <w:rFonts w:ascii="Times New Roman" w:eastAsia="Calibri" w:hAnsi="Times New Roman"/>
            <w:b/>
          </w:rPr>
          <w:br w:type="pag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944"/>
        <w:gridCol w:w="82"/>
      </w:tblGrid>
      <w:tr w:rsidR="00D23C37" w:rsidRPr="00855B46" w14:paraId="58DCE896" w14:textId="77777777" w:rsidTr="00D23C37">
        <w:trPr>
          <w:tblCellSpacing w:w="15" w:type="dxa"/>
          <w:ins w:id="10664" w:author="Nasser Mustafa [2]" w:date="2018-09-23T16:09:00Z"/>
        </w:trPr>
        <w:tc>
          <w:tcPr>
            <w:tcW w:w="0" w:type="auto"/>
            <w:vAlign w:val="center"/>
            <w:hideMark/>
          </w:tcPr>
          <w:p w14:paraId="1D07B56F" w14:textId="77777777" w:rsidR="00D23C37" w:rsidRPr="00855B46" w:rsidRDefault="00D23C37" w:rsidP="00D23C37">
            <w:pPr>
              <w:bidi/>
              <w:ind w:left="5764"/>
              <w:rPr>
                <w:ins w:id="10665" w:author="Nasser Mustafa [2]" w:date="2018-09-23T16:09:00Z"/>
                <w:rFonts w:ascii="Verdana" w:eastAsia="Times New Roman" w:hAnsi="Verdana"/>
                <w:sz w:val="20"/>
                <w:szCs w:val="20"/>
              </w:rPr>
            </w:pPr>
            <w:ins w:id="10666" w:author="Nasser Mustafa [2]" w:date="2018-09-23T16:09:00Z">
              <w:r w:rsidRPr="00855B46">
                <w:rPr>
                  <w:rFonts w:ascii="Calibri" w:eastAsia="Calibri" w:hAnsi="Calibri" w:cs="Arial"/>
                  <w:noProof/>
                  <w:lang w:eastAsia="zh-CN"/>
                </w:rPr>
                <w:drawing>
                  <wp:inline distT="0" distB="0" distL="0" distR="0" wp14:anchorId="38DF58DE" wp14:editId="6B61088C">
                    <wp:extent cx="1856061" cy="693336"/>
                    <wp:effectExtent l="0" t="0" r="0" b="0"/>
                    <wp:docPr id="2" name="Picture 2" descr="C:\WINNT\profiles\RozCrawford\DESKTOP\new CarletonWide_Tag_K_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RozCrawford\DESKTOP\new CarletonWide_Tag_K_18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87010" cy="704897"/>
                            </a:xfrm>
                            <a:prstGeom prst="rect">
                              <a:avLst/>
                            </a:prstGeom>
                            <a:noFill/>
                            <a:ln>
                              <a:noFill/>
                            </a:ln>
                          </pic:spPr>
                        </pic:pic>
                      </a:graphicData>
                    </a:graphic>
                  </wp:inline>
                </w:drawing>
              </w:r>
            </w:ins>
          </w:p>
        </w:tc>
        <w:tc>
          <w:tcPr>
            <w:tcW w:w="0" w:type="auto"/>
            <w:vAlign w:val="center"/>
            <w:hideMark/>
          </w:tcPr>
          <w:p w14:paraId="4BC82915" w14:textId="31E88C6A" w:rsidR="00D23C37" w:rsidRPr="00D64B51" w:rsidRDefault="00D23C37" w:rsidP="00D23C37">
            <w:pPr>
              <w:spacing w:before="100" w:beforeAutospacing="1" w:after="100" w:afterAutospacing="1"/>
              <w:ind w:left="-8896" w:right="3493"/>
              <w:jc w:val="center"/>
              <w:outlineLvl w:val="0"/>
              <w:rPr>
                <w:ins w:id="10667" w:author="Nasser Mustafa [2]" w:date="2018-09-23T16:09:00Z"/>
                <w:rFonts w:ascii="Verdana" w:eastAsia="Times New Roman" w:hAnsi="Verdana"/>
                <w:b/>
                <w:bCs/>
                <w:kern w:val="36"/>
                <w:sz w:val="32"/>
                <w:szCs w:val="32"/>
              </w:rPr>
            </w:pPr>
          </w:p>
        </w:tc>
      </w:tr>
    </w:tbl>
    <w:p w14:paraId="2DD3BA27" w14:textId="77777777" w:rsidR="00D23C37" w:rsidRPr="00855B46" w:rsidRDefault="00D23C37" w:rsidP="00D23C37">
      <w:pPr>
        <w:pBdr>
          <w:bottom w:val="single" w:sz="6" w:space="1" w:color="auto"/>
        </w:pBdr>
        <w:jc w:val="center"/>
        <w:rPr>
          <w:ins w:id="10668" w:author="Nasser Mustafa [2]" w:date="2018-09-23T16:09:00Z"/>
          <w:rFonts w:ascii="Arial" w:eastAsia="MS Mincho" w:hAnsi="Arial" w:cs="Arial"/>
          <w:vanish/>
          <w:sz w:val="20"/>
          <w:szCs w:val="20"/>
        </w:rPr>
      </w:pPr>
      <w:ins w:id="10669" w:author="Nasser Mustafa [2]" w:date="2018-09-23T16:09:00Z">
        <w:r w:rsidRPr="00855B46">
          <w:rPr>
            <w:rFonts w:ascii="Arial" w:eastAsia="MS Mincho" w:hAnsi="Arial" w:cs="Arial"/>
            <w:vanish/>
            <w:sz w:val="20"/>
            <w:szCs w:val="20"/>
          </w:rPr>
          <w:t>Top of Form</w:t>
        </w:r>
      </w:ins>
    </w:p>
    <w:tbl>
      <w:tblPr>
        <w:tblW w:w="5000" w:type="pct"/>
        <w:jc w:val="center"/>
        <w:tblCellSpacing w:w="15" w:type="dxa"/>
        <w:tblCellMar>
          <w:top w:w="15" w:type="dxa"/>
          <w:left w:w="15" w:type="dxa"/>
          <w:bottom w:w="15" w:type="dxa"/>
          <w:right w:w="15" w:type="dxa"/>
        </w:tblCellMar>
        <w:tblLook w:val="04A0" w:firstRow="1" w:lastRow="0" w:firstColumn="1" w:lastColumn="0" w:noHBand="0" w:noVBand="1"/>
      </w:tblPr>
      <w:tblGrid>
        <w:gridCol w:w="498"/>
        <w:gridCol w:w="2101"/>
        <w:gridCol w:w="65"/>
        <w:gridCol w:w="2406"/>
        <w:gridCol w:w="3956"/>
      </w:tblGrid>
      <w:tr w:rsidR="00D23C37" w:rsidRPr="00E868EE" w14:paraId="042561F7" w14:textId="77777777" w:rsidTr="00D23C37">
        <w:trPr>
          <w:tblCellSpacing w:w="15" w:type="dxa"/>
          <w:jc w:val="center"/>
          <w:ins w:id="10670" w:author="Nasser Mustafa [2]" w:date="2018-09-23T16:09:00Z"/>
        </w:trPr>
        <w:tc>
          <w:tcPr>
            <w:tcW w:w="0" w:type="auto"/>
            <w:shd w:val="clear" w:color="auto" w:fill="940B05"/>
            <w:hideMark/>
          </w:tcPr>
          <w:p w14:paraId="2E994715" w14:textId="77777777" w:rsidR="00D23C37" w:rsidRPr="00E868EE" w:rsidRDefault="00D23C37" w:rsidP="00E868EE">
            <w:pPr>
              <w:rPr>
                <w:ins w:id="10671" w:author="Nasser Mustafa [2]" w:date="2018-09-23T16:09:00Z"/>
                <w:rPrChange w:id="10672" w:author="Nasser Mustafa [2]" w:date="2018-09-26T14:54:00Z">
                  <w:rPr>
                    <w:ins w:id="10673" w:author="Nasser Mustafa [2]" w:date="2018-09-23T16:09:00Z"/>
                  </w:rPr>
                </w:rPrChange>
              </w:rPr>
              <w:pPrChange w:id="10674" w:author="Nasser Mustafa [2]" w:date="2018-09-26T14:54:00Z">
                <w:pPr>
                  <w:spacing w:before="100" w:beforeAutospacing="1" w:after="100" w:afterAutospacing="1"/>
                  <w:outlineLvl w:val="2"/>
                </w:pPr>
              </w:pPrChange>
            </w:pPr>
            <w:bookmarkStart w:id="10675" w:name="_Toc525736800"/>
            <w:ins w:id="10676" w:author="Nasser Mustafa [2]" w:date="2018-09-23T16:09:00Z">
              <w:r w:rsidRPr="00E868EE">
                <w:rPr>
                  <w:rPrChange w:id="10677" w:author="Nasser Mustafa [2]" w:date="2018-09-26T14:54:00Z">
                    <w:rPr/>
                  </w:rPrChange>
                </w:rPr>
                <w:t>1.</w:t>
              </w:r>
              <w:bookmarkEnd w:id="10675"/>
              <w:r w:rsidRPr="00E868EE">
                <w:rPr>
                  <w:rPrChange w:id="10678" w:author="Nasser Mustafa [2]" w:date="2018-09-26T14:54:00Z">
                    <w:rPr/>
                  </w:rPrChange>
                </w:rPr>
                <w:t xml:space="preserve"> </w:t>
              </w:r>
            </w:ins>
          </w:p>
        </w:tc>
        <w:tc>
          <w:tcPr>
            <w:tcW w:w="0" w:type="auto"/>
            <w:gridSpan w:val="4"/>
            <w:shd w:val="clear" w:color="auto" w:fill="940B05"/>
            <w:vAlign w:val="center"/>
            <w:hideMark/>
          </w:tcPr>
          <w:p w14:paraId="4948AD19" w14:textId="77777777" w:rsidR="00D23C37" w:rsidRPr="00E868EE" w:rsidRDefault="00D23C37" w:rsidP="00E868EE">
            <w:pPr>
              <w:rPr>
                <w:ins w:id="10679" w:author="Nasser Mustafa [2]" w:date="2018-09-23T16:09:00Z"/>
                <w:rPrChange w:id="10680" w:author="Nasser Mustafa [2]" w:date="2018-09-26T14:54:00Z">
                  <w:rPr>
                    <w:ins w:id="10681" w:author="Nasser Mustafa [2]" w:date="2018-09-23T16:09:00Z"/>
                  </w:rPr>
                </w:rPrChange>
              </w:rPr>
              <w:pPrChange w:id="10682" w:author="Nasser Mustafa [2]" w:date="2018-09-26T14:54:00Z">
                <w:pPr>
                  <w:spacing w:before="100" w:beforeAutospacing="1" w:after="100" w:afterAutospacing="1"/>
                  <w:outlineLvl w:val="2"/>
                </w:pPr>
              </w:pPrChange>
            </w:pPr>
            <w:bookmarkStart w:id="10683" w:name="_Toc525736801"/>
            <w:ins w:id="10684" w:author="Nasser Mustafa [2]" w:date="2018-09-23T16:09:00Z">
              <w:r w:rsidRPr="00E868EE">
                <w:rPr>
                  <w:rPrChange w:id="10685" w:author="Nasser Mustafa [2]" w:date="2018-09-26T14:54:00Z">
                    <w:rPr/>
                  </w:rPrChange>
                </w:rPr>
                <w:t>Project Team</w:t>
              </w:r>
              <w:bookmarkEnd w:id="10683"/>
              <w:r w:rsidRPr="00E868EE">
                <w:rPr>
                  <w:rPrChange w:id="10686" w:author="Nasser Mustafa [2]" w:date="2018-09-26T14:54:00Z">
                    <w:rPr/>
                  </w:rPrChange>
                </w:rPr>
                <w:t xml:space="preserve"> </w:t>
              </w:r>
            </w:ins>
          </w:p>
        </w:tc>
      </w:tr>
      <w:tr w:rsidR="00D23C37" w:rsidRPr="00E868EE" w14:paraId="10472391" w14:textId="77777777" w:rsidTr="00D23C37">
        <w:trPr>
          <w:tblCellSpacing w:w="15" w:type="dxa"/>
          <w:jc w:val="center"/>
          <w:ins w:id="10687" w:author="Nasser Mustafa [2]" w:date="2018-09-23T16:09:00Z"/>
        </w:trPr>
        <w:tc>
          <w:tcPr>
            <w:tcW w:w="0" w:type="auto"/>
            <w:hideMark/>
          </w:tcPr>
          <w:p w14:paraId="292BF7F4" w14:textId="77777777" w:rsidR="00D23C37" w:rsidRPr="00E868EE" w:rsidRDefault="00D23C37" w:rsidP="00E868EE">
            <w:pPr>
              <w:rPr>
                <w:ins w:id="10688" w:author="Nasser Mustafa [2]" w:date="2018-09-23T16:09:00Z"/>
                <w:rPrChange w:id="10689" w:author="Nasser Mustafa [2]" w:date="2018-09-26T14:54:00Z">
                  <w:rPr>
                    <w:ins w:id="10690" w:author="Nasser Mustafa [2]" w:date="2018-09-23T16:09:00Z"/>
                  </w:rPr>
                </w:rPrChange>
              </w:rPr>
              <w:pPrChange w:id="10691" w:author="Nasser Mustafa [2]" w:date="2018-09-26T14:54:00Z">
                <w:pPr>
                  <w:spacing w:before="100" w:beforeAutospacing="1" w:after="100" w:afterAutospacing="1"/>
                  <w:outlineLvl w:val="2"/>
                </w:pPr>
              </w:pPrChange>
            </w:pPr>
            <w:bookmarkStart w:id="10692" w:name="1A"/>
            <w:bookmarkStart w:id="10693" w:name="_Toc525736802"/>
            <w:ins w:id="10694" w:author="Nasser Mustafa [2]" w:date="2018-09-23T16:09:00Z">
              <w:r w:rsidRPr="00E868EE">
                <w:rPr>
                  <w:rPrChange w:id="10695" w:author="Nasser Mustafa [2]" w:date="2018-09-26T14:54:00Z">
                    <w:rPr/>
                  </w:rPrChange>
                </w:rPr>
                <w:t>1A</w:t>
              </w:r>
              <w:bookmarkEnd w:id="10692"/>
              <w:r w:rsidRPr="00E868EE">
                <w:rPr>
                  <w:rPrChange w:id="10696" w:author="Nasser Mustafa [2]" w:date="2018-09-26T14:54:00Z">
                    <w:rPr/>
                  </w:rPrChange>
                </w:rPr>
                <w:t>.</w:t>
              </w:r>
              <w:bookmarkEnd w:id="10693"/>
              <w:r w:rsidRPr="00E868EE">
                <w:rPr>
                  <w:rPrChange w:id="10697" w:author="Nasser Mustafa [2]" w:date="2018-09-26T14:54:00Z">
                    <w:rPr/>
                  </w:rPrChange>
                </w:rPr>
                <w:t xml:space="preserve"> </w:t>
              </w:r>
            </w:ins>
          </w:p>
        </w:tc>
        <w:tc>
          <w:tcPr>
            <w:tcW w:w="0" w:type="auto"/>
            <w:hideMark/>
          </w:tcPr>
          <w:p w14:paraId="16D42076" w14:textId="79D7BAF8" w:rsidR="00D23C37" w:rsidRPr="00E868EE" w:rsidRDefault="00D23C37" w:rsidP="00E868EE">
            <w:pPr>
              <w:rPr>
                <w:ins w:id="10698" w:author="Nasser Mustafa [2]" w:date="2018-09-23T16:09:00Z"/>
                <w:rPrChange w:id="10699" w:author="Nasser Mustafa [2]" w:date="2018-09-26T14:54:00Z">
                  <w:rPr>
                    <w:ins w:id="10700" w:author="Nasser Mustafa [2]" w:date="2018-09-23T16:09:00Z"/>
                  </w:rPr>
                </w:rPrChange>
              </w:rPr>
              <w:pPrChange w:id="10701" w:author="Nasser Mustafa [2]" w:date="2018-09-26T14:54:00Z">
                <w:pPr/>
              </w:pPrChange>
            </w:pPr>
            <w:ins w:id="10702" w:author="Nasser Mustafa [2]" w:date="2018-09-23T16:09:00Z">
              <w:r w:rsidRPr="00E868EE">
                <w:rPr>
                  <w:rPrChange w:id="10703" w:author="Nasser Mustafa [2]" w:date="2018-09-26T14:54:00Z">
                    <w:rPr/>
                  </w:rPrChange>
                </w:rPr>
                <w:t>Lead Researcher</w:t>
              </w:r>
              <w:r w:rsidRPr="00E868EE">
                <w:rPr>
                  <w:rPrChange w:id="10704" w:author="Nasser Mustafa [2]" w:date="2018-09-26T14:54:00Z">
                    <w:rPr/>
                  </w:rPrChange>
                </w:rPr>
                <w:br/>
                <w:t>(</w:t>
              </w:r>
              <w:r w:rsidRPr="00E868EE">
                <w:rPr>
                  <w:rPrChange w:id="10705" w:author="Nasser Mustafa [2]" w:date="2018-09-26T14:54:00Z">
                    <w:rPr/>
                  </w:rPrChange>
                </w:rPr>
                <w:fldChar w:fldCharType="begin"/>
              </w:r>
              <w:r w:rsidRPr="00E868EE">
                <w:rPr>
                  <w:rPrChange w:id="10706" w:author="Nasser Mustafa [2]" w:date="2018-09-26T14:54:00Z">
                    <w:rPr/>
                  </w:rPrChange>
                </w:rPr>
                <w:instrText xml:space="preserve"> HYPERLINK "http://carleton.ca/curo/wp-content/uploads/Carleton-University-Research-Ethics-Form-Instructions-April2016.htm" \l "1A" </w:instrText>
              </w:r>
              <w:r w:rsidRPr="00E868EE">
                <w:rPr>
                  <w:rPrChange w:id="10707" w:author="Nasser Mustafa [2]" w:date="2018-09-26T14:54:00Z">
                    <w:rPr/>
                  </w:rPrChange>
                </w:rPr>
                <w:fldChar w:fldCharType="separate"/>
              </w:r>
              <w:r w:rsidRPr="00E868EE">
                <w:rPr>
                  <w:rStyle w:val="Hyperlink"/>
                  <w:rPrChange w:id="10708" w:author="Nasser Mustafa [2]" w:date="2018-09-26T14:54:00Z">
                    <w:rPr>
                      <w:color w:val="800000"/>
                      <w:u w:val="single"/>
                    </w:rPr>
                  </w:rPrChange>
                </w:rPr>
                <w:t>Detailed instructions</w:t>
              </w:r>
              <w:r w:rsidRPr="00E868EE">
                <w:rPr>
                  <w:rPrChange w:id="10709" w:author="Nasser Mustafa [2]" w:date="2018-09-26T14:54:00Z">
                    <w:rPr>
                      <w:color w:val="800000"/>
                      <w:u w:val="single"/>
                    </w:rPr>
                  </w:rPrChange>
                </w:rPr>
                <w:fldChar w:fldCharType="end"/>
              </w:r>
              <w:r w:rsidRPr="00E868EE">
                <w:rPr>
                  <w:rPrChange w:id="10710" w:author="Nasser Mustafa [2]" w:date="2018-09-26T14:54:00Z">
                    <w:rPr/>
                  </w:rPrChange>
                </w:rPr>
                <w:t xml:space="preserve">) </w:t>
              </w:r>
            </w:ins>
          </w:p>
        </w:tc>
        <w:tc>
          <w:tcPr>
            <w:tcW w:w="0" w:type="auto"/>
            <w:hideMark/>
          </w:tcPr>
          <w:p w14:paraId="62EE1A05" w14:textId="77777777" w:rsidR="00D23C37" w:rsidRPr="00E868EE" w:rsidRDefault="00D23C37" w:rsidP="00E868EE">
            <w:pPr>
              <w:rPr>
                <w:ins w:id="10711" w:author="Nasser Mustafa [2]" w:date="2018-09-23T16:09:00Z"/>
                <w:rPrChange w:id="10712" w:author="Nasser Mustafa [2]" w:date="2018-09-26T14:54:00Z">
                  <w:rPr>
                    <w:ins w:id="10713" w:author="Nasser Mustafa [2]" w:date="2018-09-23T16:09:00Z"/>
                  </w:rPr>
                </w:rPrChange>
              </w:rPr>
              <w:pPrChange w:id="10714"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57630764" w14:textId="77777777" w:rsidTr="00D23C37">
              <w:trPr>
                <w:tblCellSpacing w:w="15" w:type="dxa"/>
                <w:ins w:id="10715"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636912C6" w14:textId="77777777" w:rsidR="00D23C37" w:rsidRPr="00E868EE" w:rsidRDefault="00D23C37" w:rsidP="00E868EE">
                  <w:pPr>
                    <w:rPr>
                      <w:ins w:id="10716" w:author="Nasser Mustafa [2]" w:date="2018-09-23T16:09:00Z"/>
                      <w:rPrChange w:id="10717" w:author="Nasser Mustafa [2]" w:date="2018-09-26T14:54:00Z">
                        <w:rPr>
                          <w:ins w:id="10718" w:author="Nasser Mustafa [2]" w:date="2018-09-23T16:09:00Z"/>
                        </w:rPr>
                      </w:rPrChange>
                    </w:rPr>
                    <w:pPrChange w:id="10719" w:author="Nasser Mustafa [2]" w:date="2018-09-26T14:54:00Z">
                      <w:pPr/>
                    </w:pPrChange>
                  </w:pPr>
                  <w:ins w:id="10720" w:author="Nasser Mustafa [2]" w:date="2018-09-23T16:09:00Z">
                    <w:r w:rsidRPr="00E868EE">
                      <w:rPr>
                        <w:rPrChange w:id="1072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102116B" w14:textId="77777777" w:rsidR="00D23C37" w:rsidRPr="00E868EE" w:rsidRDefault="00D23C37" w:rsidP="00E868EE">
                  <w:pPr>
                    <w:rPr>
                      <w:ins w:id="10722" w:author="Nasser Mustafa [2]" w:date="2018-09-23T16:09:00Z"/>
                      <w:rPrChange w:id="10723" w:author="Nasser Mustafa [2]" w:date="2018-09-26T14:54:00Z">
                        <w:rPr>
                          <w:ins w:id="10724" w:author="Nasser Mustafa [2]" w:date="2018-09-23T16:09:00Z"/>
                        </w:rPr>
                      </w:rPrChange>
                    </w:rPr>
                    <w:pPrChange w:id="10725" w:author="Nasser Mustafa [2]" w:date="2018-09-26T14:54:00Z">
                      <w:pPr/>
                    </w:pPrChange>
                  </w:pPr>
                  <w:ins w:id="10726" w:author="Nasser Mustafa [2]" w:date="2018-09-23T16:09:00Z">
                    <w:r w:rsidRPr="00E868EE">
                      <w:rPr>
                        <w:rPrChange w:id="10727" w:author="Nasser Mustafa [2]" w:date="2018-09-26T14:54:00Z">
                          <w:rPr/>
                        </w:rPrChange>
                      </w:rPr>
                      <w:t xml:space="preserve">Academic Staff </w:t>
                    </w:r>
                  </w:ins>
                </w:p>
              </w:tc>
            </w:tr>
            <w:tr w:rsidR="00D23C37" w:rsidRPr="00E868EE" w14:paraId="7C4DF3A5" w14:textId="77777777" w:rsidTr="00D23C37">
              <w:trPr>
                <w:tblCellSpacing w:w="15" w:type="dxa"/>
                <w:ins w:id="10728"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0D1F7926" w14:textId="77777777" w:rsidR="00D23C37" w:rsidRPr="00E868EE" w:rsidRDefault="00D23C37" w:rsidP="00E868EE">
                  <w:pPr>
                    <w:rPr>
                      <w:ins w:id="10729" w:author="Nasser Mustafa [2]" w:date="2018-09-23T16:09:00Z"/>
                      <w:rPrChange w:id="10730" w:author="Nasser Mustafa [2]" w:date="2018-09-26T14:54:00Z">
                        <w:rPr>
                          <w:ins w:id="10731" w:author="Nasser Mustafa [2]" w:date="2018-09-23T16:09:00Z"/>
                        </w:rPr>
                      </w:rPrChange>
                    </w:rPr>
                    <w:pPrChange w:id="10732" w:author="Nasser Mustafa [2]" w:date="2018-09-26T14:54:00Z">
                      <w:pPr/>
                    </w:pPrChange>
                  </w:pPr>
                  <w:ins w:id="10733" w:author="Nasser Mustafa [2]" w:date="2018-09-23T16:09:00Z">
                    <w:r w:rsidRPr="00E868EE">
                      <w:rPr>
                        <w:rPrChange w:id="1073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B7756EA" w14:textId="77777777" w:rsidR="00D23C37" w:rsidRPr="00E868EE" w:rsidRDefault="00D23C37" w:rsidP="00E868EE">
                  <w:pPr>
                    <w:rPr>
                      <w:ins w:id="10735" w:author="Nasser Mustafa [2]" w:date="2018-09-23T16:09:00Z"/>
                      <w:rPrChange w:id="10736" w:author="Nasser Mustafa [2]" w:date="2018-09-26T14:54:00Z">
                        <w:rPr>
                          <w:ins w:id="10737" w:author="Nasser Mustafa [2]" w:date="2018-09-23T16:09:00Z"/>
                        </w:rPr>
                      </w:rPrChange>
                    </w:rPr>
                    <w:pPrChange w:id="10738" w:author="Nasser Mustafa [2]" w:date="2018-09-26T14:54:00Z">
                      <w:pPr/>
                    </w:pPrChange>
                  </w:pPr>
                  <w:ins w:id="10739" w:author="Nasser Mustafa [2]" w:date="2018-09-23T16:09:00Z">
                    <w:r w:rsidRPr="00E868EE">
                      <w:rPr>
                        <w:rPrChange w:id="10740" w:author="Nasser Mustafa [2]" w:date="2018-09-26T14:54:00Z">
                          <w:rPr/>
                        </w:rPrChange>
                      </w:rPr>
                      <w:t xml:space="preserve">Library or Other Staff </w:t>
                    </w:r>
                  </w:ins>
                </w:p>
              </w:tc>
            </w:tr>
            <w:tr w:rsidR="00D23C37" w:rsidRPr="00E868EE" w14:paraId="04D21FE1" w14:textId="77777777" w:rsidTr="00D23C37">
              <w:trPr>
                <w:tblCellSpacing w:w="15" w:type="dxa"/>
                <w:ins w:id="10741"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5588FA53" w14:textId="77777777" w:rsidR="00D23C37" w:rsidRPr="00E868EE" w:rsidRDefault="00D23C37" w:rsidP="00E868EE">
                  <w:pPr>
                    <w:rPr>
                      <w:ins w:id="10742" w:author="Nasser Mustafa [2]" w:date="2018-09-23T16:09:00Z"/>
                      <w:rPrChange w:id="10743" w:author="Nasser Mustafa [2]" w:date="2018-09-26T14:54:00Z">
                        <w:rPr>
                          <w:ins w:id="10744" w:author="Nasser Mustafa [2]" w:date="2018-09-23T16:09:00Z"/>
                        </w:rPr>
                      </w:rPrChange>
                    </w:rPr>
                    <w:pPrChange w:id="10745" w:author="Nasser Mustafa [2]" w:date="2018-09-26T14:54:00Z">
                      <w:pPr/>
                    </w:pPrChange>
                  </w:pPr>
                  <w:ins w:id="10746" w:author="Nasser Mustafa [2]" w:date="2018-09-23T16:09:00Z">
                    <w:r w:rsidRPr="00E868EE">
                      <w:rPr>
                        <w:rPrChange w:id="1074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2F825E3" w14:textId="77777777" w:rsidR="00D23C37" w:rsidRPr="00E868EE" w:rsidRDefault="00D23C37" w:rsidP="00E868EE">
                  <w:pPr>
                    <w:rPr>
                      <w:ins w:id="10748" w:author="Nasser Mustafa [2]" w:date="2018-09-23T16:09:00Z"/>
                      <w:rPrChange w:id="10749" w:author="Nasser Mustafa [2]" w:date="2018-09-26T14:54:00Z">
                        <w:rPr>
                          <w:ins w:id="10750" w:author="Nasser Mustafa [2]" w:date="2018-09-23T16:09:00Z"/>
                        </w:rPr>
                      </w:rPrChange>
                    </w:rPr>
                    <w:pPrChange w:id="10751" w:author="Nasser Mustafa [2]" w:date="2018-09-26T14:54:00Z">
                      <w:pPr/>
                    </w:pPrChange>
                  </w:pPr>
                  <w:ins w:id="10752" w:author="Nasser Mustafa [2]" w:date="2018-09-23T16:09:00Z">
                    <w:r w:rsidRPr="00E868EE">
                      <w:rPr>
                        <w:rPrChange w:id="10753" w:author="Nasser Mustafa [2]" w:date="2018-09-26T14:54:00Z">
                          <w:rPr/>
                        </w:rPrChange>
                      </w:rPr>
                      <w:t xml:space="preserve">Post-doctoral Fellow </w:t>
                    </w:r>
                  </w:ins>
                </w:p>
              </w:tc>
            </w:tr>
            <w:tr w:rsidR="00D23C37" w:rsidRPr="00E868EE" w14:paraId="1D478417" w14:textId="77777777" w:rsidTr="00D23C37">
              <w:trPr>
                <w:tblCellSpacing w:w="15" w:type="dxa"/>
                <w:ins w:id="10754"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0C1DA6E0" w14:textId="77777777" w:rsidR="00D23C37" w:rsidRPr="00E868EE" w:rsidRDefault="00D23C37" w:rsidP="00E868EE">
                  <w:pPr>
                    <w:rPr>
                      <w:ins w:id="10755" w:author="Nasser Mustafa [2]" w:date="2018-09-23T16:09:00Z"/>
                      <w:rPrChange w:id="10756" w:author="Nasser Mustafa [2]" w:date="2018-09-26T14:54:00Z">
                        <w:rPr>
                          <w:ins w:id="10757" w:author="Nasser Mustafa [2]" w:date="2018-09-23T16:09:00Z"/>
                        </w:rPr>
                      </w:rPrChange>
                    </w:rPr>
                    <w:pPrChange w:id="10758" w:author="Nasser Mustafa [2]" w:date="2018-09-26T14:54:00Z">
                      <w:pPr/>
                    </w:pPrChange>
                  </w:pPr>
                  <w:ins w:id="10759" w:author="Nasser Mustafa [2]" w:date="2018-09-23T16:09:00Z">
                    <w:r w:rsidRPr="00E868EE">
                      <w:rPr>
                        <w:rPrChange w:id="1076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897A951" w14:textId="77777777" w:rsidR="00D23C37" w:rsidRPr="00E868EE" w:rsidRDefault="00D23C37" w:rsidP="00E868EE">
                  <w:pPr>
                    <w:rPr>
                      <w:ins w:id="10761" w:author="Nasser Mustafa [2]" w:date="2018-09-23T16:09:00Z"/>
                      <w:rPrChange w:id="10762" w:author="Nasser Mustafa [2]" w:date="2018-09-26T14:54:00Z">
                        <w:rPr>
                          <w:ins w:id="10763" w:author="Nasser Mustafa [2]" w:date="2018-09-23T16:09:00Z"/>
                        </w:rPr>
                      </w:rPrChange>
                    </w:rPr>
                    <w:pPrChange w:id="10764" w:author="Nasser Mustafa [2]" w:date="2018-09-26T14:54:00Z">
                      <w:pPr/>
                    </w:pPrChange>
                  </w:pPr>
                  <w:ins w:id="10765" w:author="Nasser Mustafa [2]" w:date="2018-09-23T16:09:00Z">
                    <w:r w:rsidRPr="00E868EE">
                      <w:rPr>
                        <w:rPrChange w:id="10766" w:author="Nasser Mustafa [2]" w:date="2018-09-26T14:54:00Z">
                          <w:rPr/>
                        </w:rPrChange>
                      </w:rPr>
                      <w:t xml:space="preserve">Ph.D. Student </w:t>
                    </w:r>
                  </w:ins>
                </w:p>
              </w:tc>
            </w:tr>
            <w:tr w:rsidR="00D23C37" w:rsidRPr="00E868EE" w14:paraId="29D9FDB1" w14:textId="77777777" w:rsidTr="00D23C37">
              <w:trPr>
                <w:tblCellSpacing w:w="15" w:type="dxa"/>
                <w:ins w:id="10767"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5BA31602" w14:textId="77777777" w:rsidR="00D23C37" w:rsidRPr="00E868EE" w:rsidRDefault="00D23C37" w:rsidP="00E868EE">
                  <w:pPr>
                    <w:rPr>
                      <w:ins w:id="10768" w:author="Nasser Mustafa [2]" w:date="2018-09-23T16:09:00Z"/>
                      <w:rPrChange w:id="10769" w:author="Nasser Mustafa [2]" w:date="2018-09-26T14:54:00Z">
                        <w:rPr>
                          <w:ins w:id="10770" w:author="Nasser Mustafa [2]" w:date="2018-09-23T16:09:00Z"/>
                        </w:rPr>
                      </w:rPrChange>
                    </w:rPr>
                    <w:pPrChange w:id="10771" w:author="Nasser Mustafa [2]" w:date="2018-09-26T14:54:00Z">
                      <w:pPr/>
                    </w:pPrChange>
                  </w:pPr>
                  <w:ins w:id="10772" w:author="Nasser Mustafa [2]" w:date="2018-09-23T16:09:00Z">
                    <w:r w:rsidRPr="00E868EE">
                      <w:rPr>
                        <w:rPrChange w:id="1077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A9038A6" w14:textId="77777777" w:rsidR="00D23C37" w:rsidRPr="00E868EE" w:rsidRDefault="00D23C37" w:rsidP="00E868EE">
                  <w:pPr>
                    <w:rPr>
                      <w:ins w:id="10774" w:author="Nasser Mustafa [2]" w:date="2018-09-23T16:09:00Z"/>
                      <w:rPrChange w:id="10775" w:author="Nasser Mustafa [2]" w:date="2018-09-26T14:54:00Z">
                        <w:rPr>
                          <w:ins w:id="10776" w:author="Nasser Mustafa [2]" w:date="2018-09-23T16:09:00Z"/>
                        </w:rPr>
                      </w:rPrChange>
                    </w:rPr>
                    <w:pPrChange w:id="10777" w:author="Nasser Mustafa [2]" w:date="2018-09-26T14:54:00Z">
                      <w:pPr/>
                    </w:pPrChange>
                  </w:pPr>
                  <w:ins w:id="10778" w:author="Nasser Mustafa [2]" w:date="2018-09-23T16:09:00Z">
                    <w:r w:rsidRPr="00E868EE">
                      <w:rPr>
                        <w:rPrChange w:id="10779" w:author="Nasser Mustafa [2]" w:date="2018-09-26T14:54:00Z">
                          <w:rPr/>
                        </w:rPrChange>
                      </w:rPr>
                      <w:t xml:space="preserve">Master's Student </w:t>
                    </w:r>
                  </w:ins>
                </w:p>
              </w:tc>
            </w:tr>
            <w:tr w:rsidR="00D23C37" w:rsidRPr="00E868EE" w14:paraId="31B9F6F8" w14:textId="77777777" w:rsidTr="00D23C37">
              <w:trPr>
                <w:tblCellSpacing w:w="15" w:type="dxa"/>
                <w:ins w:id="10780"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2AE62A6C" w14:textId="77777777" w:rsidR="00D23C37" w:rsidRPr="00E868EE" w:rsidRDefault="00D23C37" w:rsidP="00E868EE">
                  <w:pPr>
                    <w:rPr>
                      <w:ins w:id="10781" w:author="Nasser Mustafa [2]" w:date="2018-09-23T16:09:00Z"/>
                      <w:rPrChange w:id="10782" w:author="Nasser Mustafa [2]" w:date="2018-09-26T14:54:00Z">
                        <w:rPr>
                          <w:ins w:id="10783" w:author="Nasser Mustafa [2]" w:date="2018-09-23T16:09:00Z"/>
                        </w:rPr>
                      </w:rPrChange>
                    </w:rPr>
                    <w:pPrChange w:id="10784" w:author="Nasser Mustafa [2]" w:date="2018-09-26T14:54:00Z">
                      <w:pPr/>
                    </w:pPrChange>
                  </w:pPr>
                  <w:ins w:id="10785" w:author="Nasser Mustafa [2]" w:date="2018-09-23T16:09:00Z">
                    <w:r w:rsidRPr="00E868EE">
                      <w:rPr>
                        <w:rPrChange w:id="1078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AF630C6" w14:textId="77777777" w:rsidR="00D23C37" w:rsidRPr="00E868EE" w:rsidRDefault="00D23C37" w:rsidP="00E868EE">
                  <w:pPr>
                    <w:rPr>
                      <w:ins w:id="10787" w:author="Nasser Mustafa [2]" w:date="2018-09-23T16:09:00Z"/>
                      <w:rPrChange w:id="10788" w:author="Nasser Mustafa [2]" w:date="2018-09-26T14:54:00Z">
                        <w:rPr>
                          <w:ins w:id="10789" w:author="Nasser Mustafa [2]" w:date="2018-09-23T16:09:00Z"/>
                        </w:rPr>
                      </w:rPrChange>
                    </w:rPr>
                    <w:pPrChange w:id="10790" w:author="Nasser Mustafa [2]" w:date="2018-09-26T14:54:00Z">
                      <w:pPr/>
                    </w:pPrChange>
                  </w:pPr>
                  <w:ins w:id="10791" w:author="Nasser Mustafa [2]" w:date="2018-09-23T16:09:00Z">
                    <w:r w:rsidRPr="00E868EE">
                      <w:rPr>
                        <w:rPrChange w:id="10792" w:author="Nasser Mustafa [2]" w:date="2018-09-26T14:54:00Z">
                          <w:rPr/>
                        </w:rPrChange>
                      </w:rPr>
                      <w:t xml:space="preserve">Undergraduate </w:t>
                    </w:r>
                  </w:ins>
                </w:p>
              </w:tc>
            </w:tr>
            <w:tr w:rsidR="00D23C37" w:rsidRPr="00E868EE" w14:paraId="18F4F3B2" w14:textId="77777777" w:rsidTr="00D23C37">
              <w:trPr>
                <w:tblCellSpacing w:w="15" w:type="dxa"/>
                <w:ins w:id="10793" w:author="Nasser Mustafa [2]" w:date="2018-09-23T16:09:00Z"/>
              </w:trPr>
              <w:tc>
                <w:tcPr>
                  <w:tcW w:w="412" w:type="dxa"/>
                  <w:tcBorders>
                    <w:top w:val="single" w:sz="6" w:space="0" w:color="000000"/>
                    <w:left w:val="single" w:sz="6" w:space="0" w:color="000000"/>
                    <w:bottom w:val="single" w:sz="6" w:space="0" w:color="000000"/>
                    <w:right w:val="single" w:sz="6" w:space="0" w:color="000000"/>
                  </w:tcBorders>
                  <w:shd w:val="clear" w:color="auto" w:fill="E8DFDB"/>
                  <w:hideMark/>
                </w:tcPr>
                <w:p w14:paraId="4644562B" w14:textId="77777777" w:rsidR="00D23C37" w:rsidRPr="00E868EE" w:rsidRDefault="00D23C37" w:rsidP="00E868EE">
                  <w:pPr>
                    <w:rPr>
                      <w:ins w:id="10794" w:author="Nasser Mustafa [2]" w:date="2018-09-23T16:09:00Z"/>
                      <w:rPrChange w:id="10795" w:author="Nasser Mustafa [2]" w:date="2018-09-26T14:54:00Z">
                        <w:rPr>
                          <w:ins w:id="10796" w:author="Nasser Mustafa [2]" w:date="2018-09-23T16:09:00Z"/>
                        </w:rPr>
                      </w:rPrChange>
                    </w:rPr>
                    <w:pPrChange w:id="10797" w:author="Nasser Mustafa [2]" w:date="2018-09-26T14:54:00Z">
                      <w:pPr/>
                    </w:pPrChange>
                  </w:pPr>
                  <w:ins w:id="10798" w:author="Nasser Mustafa [2]" w:date="2018-09-23T16:09:00Z">
                    <w:r w:rsidRPr="00E868EE">
                      <w:rPr>
                        <w:rPrChange w:id="1079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6AA93CD" w14:textId="77777777" w:rsidR="00D23C37" w:rsidRPr="00E868EE" w:rsidRDefault="00D23C37" w:rsidP="00E868EE">
                  <w:pPr>
                    <w:rPr>
                      <w:ins w:id="10800" w:author="Nasser Mustafa [2]" w:date="2018-09-23T16:09:00Z"/>
                      <w:rPrChange w:id="10801" w:author="Nasser Mustafa [2]" w:date="2018-09-26T14:54:00Z">
                        <w:rPr>
                          <w:ins w:id="10802" w:author="Nasser Mustafa [2]" w:date="2018-09-23T16:09:00Z"/>
                        </w:rPr>
                      </w:rPrChange>
                    </w:rPr>
                    <w:pPrChange w:id="10803" w:author="Nasser Mustafa [2]" w:date="2018-09-26T14:54:00Z">
                      <w:pPr/>
                    </w:pPrChange>
                  </w:pPr>
                  <w:ins w:id="10804" w:author="Nasser Mustafa [2]" w:date="2018-09-23T16:09:00Z">
                    <w:r w:rsidRPr="00E868EE">
                      <w:rPr>
                        <w:rPrChange w:id="10805" w:author="Nasser Mustafa [2]" w:date="2018-09-26T14:54:00Z">
                          <w:rPr/>
                        </w:rPrChange>
                      </w:rPr>
                      <w:t xml:space="preserve">Other </w:t>
                    </w:r>
                  </w:ins>
                </w:p>
              </w:tc>
            </w:tr>
          </w:tbl>
          <w:p w14:paraId="0835AD70" w14:textId="77777777" w:rsidR="00D23C37" w:rsidRPr="00E868EE" w:rsidRDefault="00D23C37" w:rsidP="00E868EE">
            <w:pPr>
              <w:rPr>
                <w:ins w:id="10806" w:author="Nasser Mustafa [2]" w:date="2018-09-23T16:09:00Z"/>
                <w:rPrChange w:id="10807" w:author="Nasser Mustafa [2]" w:date="2018-09-26T14:54:00Z">
                  <w:rPr>
                    <w:ins w:id="10808" w:author="Nasser Mustafa [2]" w:date="2018-09-23T16:09:00Z"/>
                  </w:rPr>
                </w:rPrChange>
              </w:rPr>
              <w:pPrChange w:id="10809" w:author="Nasser Mustafa [2]" w:date="2018-09-26T14:54:00Z">
                <w:pPr/>
              </w:pPrChange>
            </w:pPr>
          </w:p>
        </w:tc>
        <w:tc>
          <w:tcPr>
            <w:tcW w:w="0" w:type="auto"/>
            <w:hideMark/>
          </w:tcPr>
          <w:p w14:paraId="0E4B56E4" w14:textId="77777777" w:rsidR="00D23C37" w:rsidRPr="00E868EE" w:rsidRDefault="00D23C37" w:rsidP="00E868EE">
            <w:pPr>
              <w:rPr>
                <w:ins w:id="10810" w:author="Nasser Mustafa [2]" w:date="2018-09-23T16:09:00Z"/>
                <w:rPrChange w:id="10811" w:author="Nasser Mustafa [2]" w:date="2018-09-26T14:54:00Z">
                  <w:rPr>
                    <w:ins w:id="10812" w:author="Nasser Mustafa [2]" w:date="2018-09-23T16:09:00Z"/>
                  </w:rPr>
                </w:rPrChange>
              </w:rPr>
              <w:pPrChange w:id="10813" w:author="Nasser Mustafa [2]" w:date="2018-09-26T14:54:00Z">
                <w:pPr/>
              </w:pPrChange>
            </w:pPr>
            <w:ins w:id="10814" w:author="Nasser Mustafa [2]" w:date="2018-09-23T16:09:00Z">
              <w:r w:rsidRPr="00E868EE">
                <w:rPr>
                  <w:rPrChange w:id="10815" w:author="Nasser Mustafa [2]" w:date="2018-09-26T14:54:00Z">
                    <w:rPr/>
                  </w:rPrChange>
                </w:rPr>
                <w:t xml:space="preserve">Last name/First name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183F055" w14:textId="77777777" w:rsidTr="00D23C37">
              <w:trPr>
                <w:tblCellSpacing w:w="15" w:type="dxa"/>
                <w:ins w:id="1081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7B511AF4" w14:textId="77777777" w:rsidR="00D23C37" w:rsidRPr="00E868EE" w:rsidRDefault="00D23C37" w:rsidP="00E868EE">
                  <w:pPr>
                    <w:rPr>
                      <w:ins w:id="10817" w:author="Nasser Mustafa [2]" w:date="2018-09-23T16:09:00Z"/>
                      <w:rPrChange w:id="10818" w:author="Nasser Mustafa [2]" w:date="2018-09-26T14:54:00Z">
                        <w:rPr>
                          <w:ins w:id="10819" w:author="Nasser Mustafa [2]" w:date="2018-09-23T16:09:00Z"/>
                        </w:rPr>
                      </w:rPrChange>
                    </w:rPr>
                    <w:pPrChange w:id="10820" w:author="Nasser Mustafa [2]" w:date="2018-09-26T14:54:00Z">
                      <w:pPr/>
                    </w:pPrChange>
                  </w:pPr>
                  <w:ins w:id="10821" w:author="Nasser Mustafa [2]" w:date="2018-09-23T16:09:00Z">
                    <w:r w:rsidRPr="00E868EE">
                      <w:rPr>
                        <w:rPrChange w:id="10822" w:author="Nasser Mustafa [2]" w:date="2018-09-26T14:54:00Z">
                          <w:rPr>
                            <w:i/>
                            <w:iCs/>
                          </w:rPr>
                        </w:rPrChange>
                      </w:rPr>
                      <w:t>Response</w:t>
                    </w:r>
                    <w:r w:rsidRPr="00E868EE">
                      <w:rPr>
                        <w:rPrChange w:id="10823" w:author="Nasser Mustafa [2]" w:date="2018-09-26T14:54:00Z">
                          <w:rPr/>
                        </w:rPrChange>
                      </w:rPr>
                      <w:t>: Mustafa/ Nasser</w:t>
                    </w:r>
                  </w:ins>
                </w:p>
              </w:tc>
            </w:tr>
          </w:tbl>
          <w:p w14:paraId="6DA7EA15" w14:textId="77777777" w:rsidR="00D23C37" w:rsidRPr="00E868EE" w:rsidRDefault="00D23C37" w:rsidP="00E868EE">
            <w:pPr>
              <w:rPr>
                <w:ins w:id="10824" w:author="Nasser Mustafa [2]" w:date="2018-09-23T16:09:00Z"/>
                <w:rPrChange w:id="10825" w:author="Nasser Mustafa [2]" w:date="2018-09-26T14:54:00Z">
                  <w:rPr>
                    <w:ins w:id="10826" w:author="Nasser Mustafa [2]" w:date="2018-09-23T16:09:00Z"/>
                  </w:rPr>
                </w:rPrChange>
              </w:rPr>
              <w:pPrChange w:id="10827" w:author="Nasser Mustafa [2]" w:date="2018-09-26T14:54:00Z">
                <w:pPr/>
              </w:pPrChange>
            </w:pPr>
            <w:ins w:id="10828" w:author="Nasser Mustafa [2]" w:date="2018-09-23T16:09:00Z">
              <w:r w:rsidRPr="00E868EE">
                <w:rPr>
                  <w:rPrChange w:id="10829" w:author="Nasser Mustafa [2]" w:date="2018-09-26T14:54:00Z">
                    <w:rPr/>
                  </w:rPrChange>
                </w:rPr>
                <w:t xml:space="preserve">Official university (or other institution) email address: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96387AE" w14:textId="77777777" w:rsidTr="00D23C37">
              <w:trPr>
                <w:tblCellSpacing w:w="15" w:type="dxa"/>
                <w:ins w:id="10830"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DCC158C" w14:textId="77777777" w:rsidR="00D23C37" w:rsidRPr="00E868EE" w:rsidRDefault="00D23C37" w:rsidP="00E868EE">
                  <w:pPr>
                    <w:rPr>
                      <w:ins w:id="10831" w:author="Nasser Mustafa [2]" w:date="2018-09-23T16:09:00Z"/>
                      <w:rPrChange w:id="10832" w:author="Nasser Mustafa [2]" w:date="2018-09-26T14:54:00Z">
                        <w:rPr>
                          <w:ins w:id="10833" w:author="Nasser Mustafa [2]" w:date="2018-09-23T16:09:00Z"/>
                        </w:rPr>
                      </w:rPrChange>
                    </w:rPr>
                    <w:pPrChange w:id="10834" w:author="Nasser Mustafa [2]" w:date="2018-09-26T14:54:00Z">
                      <w:pPr/>
                    </w:pPrChange>
                  </w:pPr>
                  <w:ins w:id="10835" w:author="Nasser Mustafa [2]" w:date="2018-09-23T16:09:00Z">
                    <w:r w:rsidRPr="00E868EE">
                      <w:rPr>
                        <w:rPrChange w:id="10836" w:author="Nasser Mustafa [2]" w:date="2018-09-26T14:54:00Z">
                          <w:rPr>
                            <w:i/>
                            <w:iCs/>
                          </w:rPr>
                        </w:rPrChange>
                      </w:rPr>
                      <w:t>Response</w:t>
                    </w:r>
                    <w:r w:rsidRPr="00E868EE">
                      <w:rPr>
                        <w:rPrChange w:id="10837" w:author="Nasser Mustafa [2]" w:date="2018-09-26T14:54:00Z">
                          <w:rPr/>
                        </w:rPrChange>
                      </w:rPr>
                      <w:t>:nassermustafa@cmail.carleton.ca</w:t>
                    </w:r>
                  </w:ins>
                </w:p>
              </w:tc>
            </w:tr>
          </w:tbl>
          <w:p w14:paraId="7A5906A8" w14:textId="77777777" w:rsidR="00D23C37" w:rsidRPr="00E868EE" w:rsidRDefault="00D23C37" w:rsidP="00E868EE">
            <w:pPr>
              <w:rPr>
                <w:ins w:id="10838" w:author="Nasser Mustafa [2]" w:date="2018-09-23T16:09:00Z"/>
                <w:rPrChange w:id="10839" w:author="Nasser Mustafa [2]" w:date="2018-09-26T14:54:00Z">
                  <w:rPr>
                    <w:ins w:id="10840" w:author="Nasser Mustafa [2]" w:date="2018-09-23T16:09:00Z"/>
                  </w:rPr>
                </w:rPrChange>
              </w:rPr>
              <w:pPrChange w:id="10841" w:author="Nasser Mustafa [2]" w:date="2018-09-26T14:54:00Z">
                <w:pPr/>
              </w:pPrChange>
            </w:pPr>
            <w:ins w:id="10842" w:author="Nasser Mustafa [2]" w:date="2018-09-23T16:09:00Z">
              <w:r w:rsidRPr="00E868EE">
                <w:rPr>
                  <w:rPrChange w:id="10843" w:author="Nasser Mustafa [2]" w:date="2018-09-26T14:54:00Z">
                    <w:rPr/>
                  </w:rPrChange>
                </w:rPr>
                <w:t>Indicate your department, faculty and institution</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672C5093" w14:textId="77777777" w:rsidTr="00D23C37">
              <w:trPr>
                <w:tblCellSpacing w:w="15" w:type="dxa"/>
                <w:ins w:id="10844"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4616353" w14:textId="77777777" w:rsidR="00D23C37" w:rsidRPr="00E868EE" w:rsidRDefault="00D23C37" w:rsidP="00E868EE">
                  <w:pPr>
                    <w:rPr>
                      <w:ins w:id="10845" w:author="Nasser Mustafa [2]" w:date="2018-09-23T16:09:00Z"/>
                      <w:rPrChange w:id="10846" w:author="Nasser Mustafa [2]" w:date="2018-09-26T14:54:00Z">
                        <w:rPr>
                          <w:ins w:id="10847" w:author="Nasser Mustafa [2]" w:date="2018-09-23T16:09:00Z"/>
                        </w:rPr>
                      </w:rPrChange>
                    </w:rPr>
                    <w:pPrChange w:id="10848" w:author="Nasser Mustafa [2]" w:date="2018-09-26T14:54:00Z">
                      <w:pPr/>
                    </w:pPrChange>
                  </w:pPr>
                  <w:ins w:id="10849" w:author="Nasser Mustafa [2]" w:date="2018-09-23T16:09:00Z">
                    <w:r w:rsidRPr="00E868EE">
                      <w:rPr>
                        <w:rPrChange w:id="10850" w:author="Nasser Mustafa [2]" w:date="2018-09-26T14:54:00Z">
                          <w:rPr>
                            <w:i/>
                            <w:iCs/>
                          </w:rPr>
                        </w:rPrChange>
                      </w:rPr>
                      <w:t>Response</w:t>
                    </w:r>
                    <w:r w:rsidRPr="00E868EE">
                      <w:rPr>
                        <w:rPrChange w:id="10851" w:author="Nasser Mustafa [2]" w:date="2018-09-26T14:54:00Z">
                          <w:rPr/>
                        </w:rPrChange>
                      </w:rPr>
                      <w:t>: Systems and Computer Engineering, Faculty of Engineering and Design-Carleton University</w:t>
                    </w:r>
                  </w:ins>
                </w:p>
              </w:tc>
            </w:tr>
          </w:tbl>
          <w:p w14:paraId="2A1C070C" w14:textId="77777777" w:rsidR="00D23C37" w:rsidRPr="00E868EE" w:rsidRDefault="00D23C37" w:rsidP="00E868EE">
            <w:pPr>
              <w:rPr>
                <w:ins w:id="10852" w:author="Nasser Mustafa [2]" w:date="2018-09-23T16:09:00Z"/>
                <w:rPrChange w:id="10853" w:author="Nasser Mustafa [2]" w:date="2018-09-26T14:54:00Z">
                  <w:rPr>
                    <w:ins w:id="10854" w:author="Nasser Mustafa [2]" w:date="2018-09-23T16:09:00Z"/>
                  </w:rPr>
                </w:rPrChange>
              </w:rPr>
              <w:pPrChange w:id="10855" w:author="Nasser Mustafa [2]" w:date="2018-09-26T14:54:00Z">
                <w:pPr/>
              </w:pPrChange>
            </w:pPr>
          </w:p>
        </w:tc>
      </w:tr>
      <w:tr w:rsidR="00D23C37" w:rsidRPr="00E868EE" w14:paraId="7B0A8CD0" w14:textId="77777777" w:rsidTr="00D23C37">
        <w:trPr>
          <w:tblCellSpacing w:w="15" w:type="dxa"/>
          <w:jc w:val="center"/>
          <w:ins w:id="10856" w:author="Nasser Mustafa [2]" w:date="2018-09-23T16:09:00Z"/>
        </w:trPr>
        <w:tc>
          <w:tcPr>
            <w:tcW w:w="0" w:type="auto"/>
            <w:gridSpan w:val="5"/>
            <w:vAlign w:val="center"/>
            <w:hideMark/>
          </w:tcPr>
          <w:p w14:paraId="142C1ABD" w14:textId="77777777" w:rsidR="00D23C37" w:rsidRPr="00E868EE" w:rsidRDefault="007431BC" w:rsidP="00E868EE">
            <w:pPr>
              <w:rPr>
                <w:ins w:id="10857" w:author="Nasser Mustafa [2]" w:date="2018-09-23T16:09:00Z"/>
                <w:rPrChange w:id="10858" w:author="Nasser Mustafa [2]" w:date="2018-09-26T14:54:00Z">
                  <w:rPr>
                    <w:ins w:id="10859" w:author="Nasser Mustafa [2]" w:date="2018-09-23T16:09:00Z"/>
                  </w:rPr>
                </w:rPrChange>
              </w:rPr>
              <w:pPrChange w:id="10860" w:author="Nasser Mustafa [2]" w:date="2018-09-26T14:54:00Z">
                <w:pPr/>
              </w:pPrChange>
            </w:pPr>
            <w:ins w:id="10861" w:author="Nasser Mustafa [2]" w:date="2018-09-23T16:09:00Z">
              <w:r w:rsidRPr="00E868EE">
                <w:rPr>
                  <w:rPrChange w:id="10862" w:author="Nasser Mustafa [2]" w:date="2018-09-26T14:54:00Z">
                    <w:rPr/>
                  </w:rPrChange>
                </w:rPr>
                <w:pict w14:anchorId="6F0B6294">
                  <v:rect id="_x0000_i1025" style="width:0;height:1.5pt" o:hralign="center" o:hrstd="t" o:hr="t" fillcolor="#a0a0a0" stroked="f"/>
                </w:pict>
              </w:r>
            </w:ins>
          </w:p>
        </w:tc>
      </w:tr>
      <w:tr w:rsidR="00D23C37" w:rsidRPr="00E868EE" w14:paraId="5A122D9B" w14:textId="77777777" w:rsidTr="00D23C37">
        <w:trPr>
          <w:tblCellSpacing w:w="15" w:type="dxa"/>
          <w:jc w:val="center"/>
          <w:ins w:id="10863" w:author="Nasser Mustafa [2]" w:date="2018-09-23T16:09:00Z"/>
        </w:trPr>
        <w:tc>
          <w:tcPr>
            <w:tcW w:w="0" w:type="auto"/>
            <w:hideMark/>
          </w:tcPr>
          <w:p w14:paraId="5EC904B1" w14:textId="77777777" w:rsidR="00D23C37" w:rsidRPr="00E868EE" w:rsidRDefault="00D23C37" w:rsidP="00E868EE">
            <w:pPr>
              <w:rPr>
                <w:ins w:id="10864" w:author="Nasser Mustafa [2]" w:date="2018-09-23T16:09:00Z"/>
                <w:rPrChange w:id="10865" w:author="Nasser Mustafa [2]" w:date="2018-09-26T14:54:00Z">
                  <w:rPr>
                    <w:ins w:id="10866" w:author="Nasser Mustafa [2]" w:date="2018-09-23T16:09:00Z"/>
                  </w:rPr>
                </w:rPrChange>
              </w:rPr>
              <w:pPrChange w:id="10867" w:author="Nasser Mustafa [2]" w:date="2018-09-26T14:54:00Z">
                <w:pPr>
                  <w:spacing w:before="100" w:beforeAutospacing="1" w:after="100" w:afterAutospacing="1"/>
                  <w:outlineLvl w:val="2"/>
                </w:pPr>
              </w:pPrChange>
            </w:pPr>
            <w:bookmarkStart w:id="10868" w:name="1B"/>
            <w:bookmarkStart w:id="10869" w:name="_Toc525736803"/>
            <w:ins w:id="10870" w:author="Nasser Mustafa [2]" w:date="2018-09-23T16:09:00Z">
              <w:r w:rsidRPr="00E868EE">
                <w:rPr>
                  <w:rPrChange w:id="10871" w:author="Nasser Mustafa [2]" w:date="2018-09-26T14:54:00Z">
                    <w:rPr/>
                  </w:rPrChange>
                </w:rPr>
                <w:t>1B</w:t>
              </w:r>
              <w:bookmarkEnd w:id="10868"/>
              <w:r w:rsidRPr="00E868EE">
                <w:rPr>
                  <w:rPrChange w:id="10872" w:author="Nasser Mustafa [2]" w:date="2018-09-26T14:54:00Z">
                    <w:rPr/>
                  </w:rPrChange>
                </w:rPr>
                <w:t>.</w:t>
              </w:r>
              <w:bookmarkEnd w:id="10869"/>
              <w:r w:rsidRPr="00E868EE">
                <w:rPr>
                  <w:rPrChange w:id="10873" w:author="Nasser Mustafa [2]" w:date="2018-09-26T14:54:00Z">
                    <w:rPr/>
                  </w:rPrChange>
                </w:rPr>
                <w:t xml:space="preserve"> </w:t>
              </w:r>
            </w:ins>
          </w:p>
        </w:tc>
        <w:tc>
          <w:tcPr>
            <w:tcW w:w="0" w:type="auto"/>
            <w:hideMark/>
          </w:tcPr>
          <w:p w14:paraId="60C5E153" w14:textId="642CB840" w:rsidR="00D23C37" w:rsidRPr="00E868EE" w:rsidRDefault="00D23C37" w:rsidP="00E868EE">
            <w:pPr>
              <w:rPr>
                <w:ins w:id="10874" w:author="Nasser Mustafa [2]" w:date="2018-09-23T16:09:00Z"/>
                <w:rPrChange w:id="10875" w:author="Nasser Mustafa [2]" w:date="2018-09-26T14:54:00Z">
                  <w:rPr>
                    <w:ins w:id="10876" w:author="Nasser Mustafa [2]" w:date="2018-09-23T16:09:00Z"/>
                  </w:rPr>
                </w:rPrChange>
              </w:rPr>
              <w:pPrChange w:id="10877" w:author="Nasser Mustafa [2]" w:date="2018-09-26T14:54:00Z">
                <w:pPr/>
              </w:pPrChange>
            </w:pPr>
            <w:ins w:id="10878" w:author="Nasser Mustafa [2]" w:date="2018-09-23T16:09:00Z">
              <w:r w:rsidRPr="00E868EE">
                <w:rPr>
                  <w:rPrChange w:id="10879" w:author="Nasser Mustafa [2]" w:date="2018-09-26T14:54:00Z">
                    <w:rPr/>
                  </w:rPrChange>
                </w:rPr>
                <w:t>Academic Supervisor</w:t>
              </w:r>
              <w:r w:rsidRPr="00E868EE">
                <w:rPr>
                  <w:rPrChange w:id="10880" w:author="Nasser Mustafa [2]" w:date="2018-09-26T14:54:00Z">
                    <w:rPr/>
                  </w:rPrChange>
                </w:rPr>
                <w:br/>
                <w:t>(</w:t>
              </w:r>
              <w:r w:rsidRPr="00E868EE">
                <w:rPr>
                  <w:rPrChange w:id="10881" w:author="Nasser Mustafa [2]" w:date="2018-09-26T14:54:00Z">
                    <w:rPr/>
                  </w:rPrChange>
                </w:rPr>
                <w:fldChar w:fldCharType="begin"/>
              </w:r>
              <w:r w:rsidRPr="00E868EE">
                <w:rPr>
                  <w:rPrChange w:id="10882" w:author="Nasser Mustafa [2]" w:date="2018-09-26T14:54:00Z">
                    <w:rPr/>
                  </w:rPrChange>
                </w:rPr>
                <w:instrText xml:space="preserve"> HYPERLINK "http://carleton.ca/curo/wp-content/uploads/Carleton-University-Research-Ethics-Form-Instructions-April2016.htm" \l "1B" </w:instrText>
              </w:r>
              <w:r w:rsidRPr="00E868EE">
                <w:rPr>
                  <w:rPrChange w:id="10883" w:author="Nasser Mustafa [2]" w:date="2018-09-26T14:54:00Z">
                    <w:rPr/>
                  </w:rPrChange>
                </w:rPr>
                <w:fldChar w:fldCharType="separate"/>
              </w:r>
              <w:r w:rsidRPr="00E868EE">
                <w:rPr>
                  <w:rStyle w:val="Hyperlink"/>
                  <w:rPrChange w:id="10884" w:author="Nasser Mustafa [2]" w:date="2018-09-26T14:54:00Z">
                    <w:rPr>
                      <w:color w:val="800000"/>
                      <w:u w:val="single"/>
                    </w:rPr>
                  </w:rPrChange>
                </w:rPr>
                <w:t>Detailed instructions</w:t>
              </w:r>
              <w:r w:rsidRPr="00E868EE">
                <w:rPr>
                  <w:rPrChange w:id="10885" w:author="Nasser Mustafa [2]" w:date="2018-09-26T14:54:00Z">
                    <w:rPr>
                      <w:color w:val="800000"/>
                      <w:u w:val="single"/>
                    </w:rPr>
                  </w:rPrChange>
                </w:rPr>
                <w:fldChar w:fldCharType="end"/>
              </w:r>
              <w:r w:rsidRPr="00E868EE">
                <w:rPr>
                  <w:rPrChange w:id="10886" w:author="Nasser Mustafa [2]" w:date="2018-09-26T14:54:00Z">
                    <w:rPr/>
                  </w:rPrChange>
                </w:rPr>
                <w:t xml:space="preserve">) </w:t>
              </w:r>
            </w:ins>
          </w:p>
        </w:tc>
        <w:tc>
          <w:tcPr>
            <w:tcW w:w="0" w:type="auto"/>
            <w:hideMark/>
          </w:tcPr>
          <w:p w14:paraId="226223FE" w14:textId="77777777" w:rsidR="00D23C37" w:rsidRPr="00E868EE" w:rsidRDefault="00D23C37" w:rsidP="00E868EE">
            <w:pPr>
              <w:rPr>
                <w:ins w:id="10887" w:author="Nasser Mustafa [2]" w:date="2018-09-23T16:09:00Z"/>
                <w:rPrChange w:id="10888" w:author="Nasser Mustafa [2]" w:date="2018-09-26T14:54:00Z">
                  <w:rPr>
                    <w:ins w:id="10889" w:author="Nasser Mustafa [2]" w:date="2018-09-23T16:09:00Z"/>
                  </w:rPr>
                </w:rPrChange>
              </w:rPr>
              <w:pPrChange w:id="10890"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5"/>
              <w:gridCol w:w="1925"/>
            </w:tblGrid>
            <w:tr w:rsidR="00D23C37" w:rsidRPr="00E868EE" w14:paraId="3F450D08" w14:textId="77777777" w:rsidTr="00D23C37">
              <w:trPr>
                <w:tblCellSpacing w:w="15" w:type="dxa"/>
                <w:ins w:id="1089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A0B7DE6" w14:textId="77777777" w:rsidR="00D23C37" w:rsidRPr="00E868EE" w:rsidRDefault="00D23C37" w:rsidP="00E868EE">
                  <w:pPr>
                    <w:rPr>
                      <w:ins w:id="10892" w:author="Nasser Mustafa [2]" w:date="2018-09-23T16:09:00Z"/>
                      <w:rPrChange w:id="10893" w:author="Nasser Mustafa [2]" w:date="2018-09-26T14:54:00Z">
                        <w:rPr>
                          <w:ins w:id="10894" w:author="Nasser Mustafa [2]" w:date="2018-09-23T16:09:00Z"/>
                        </w:rPr>
                      </w:rPrChange>
                    </w:rPr>
                    <w:pPrChange w:id="10895" w:author="Nasser Mustafa [2]" w:date="2018-09-26T14:54:00Z">
                      <w:pPr/>
                    </w:pPrChange>
                  </w:pPr>
                  <w:ins w:id="10896" w:author="Nasser Mustafa [2]" w:date="2018-09-23T16:09:00Z">
                    <w:r w:rsidRPr="00E868EE">
                      <w:rPr>
                        <w:rPrChange w:id="1089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5E9A3FE" w14:textId="77777777" w:rsidR="00D23C37" w:rsidRPr="00E868EE" w:rsidRDefault="00D23C37" w:rsidP="00E868EE">
                  <w:pPr>
                    <w:rPr>
                      <w:ins w:id="10898" w:author="Nasser Mustafa [2]" w:date="2018-09-23T16:09:00Z"/>
                      <w:rPrChange w:id="10899" w:author="Nasser Mustafa [2]" w:date="2018-09-26T14:54:00Z">
                        <w:rPr>
                          <w:ins w:id="10900" w:author="Nasser Mustafa [2]" w:date="2018-09-23T16:09:00Z"/>
                        </w:rPr>
                      </w:rPrChange>
                    </w:rPr>
                    <w:pPrChange w:id="10901" w:author="Nasser Mustafa [2]" w:date="2018-09-26T14:54:00Z">
                      <w:pPr/>
                    </w:pPrChange>
                  </w:pPr>
                  <w:ins w:id="10902" w:author="Nasser Mustafa [2]" w:date="2018-09-23T16:09:00Z">
                    <w:r w:rsidRPr="00E868EE">
                      <w:rPr>
                        <w:rPrChange w:id="10903" w:author="Nasser Mustafa [2]" w:date="2018-09-26T14:54:00Z">
                          <w:rPr/>
                        </w:rPrChange>
                      </w:rPr>
                      <w:t xml:space="preserve">Same as lead researcher </w:t>
                    </w:r>
                  </w:ins>
                </w:p>
              </w:tc>
            </w:tr>
          </w:tbl>
          <w:p w14:paraId="5711C9DE" w14:textId="77777777" w:rsidR="00D23C37" w:rsidRPr="00E868EE" w:rsidRDefault="00D23C37" w:rsidP="00E868EE">
            <w:pPr>
              <w:rPr>
                <w:ins w:id="10904" w:author="Nasser Mustafa [2]" w:date="2018-09-23T16:09:00Z"/>
                <w:rPrChange w:id="10905" w:author="Nasser Mustafa [2]" w:date="2018-09-26T14:54:00Z">
                  <w:rPr>
                    <w:ins w:id="10906" w:author="Nasser Mustafa [2]" w:date="2018-09-23T16:09:00Z"/>
                  </w:rPr>
                </w:rPrChange>
              </w:rPr>
              <w:pPrChange w:id="10907" w:author="Nasser Mustafa [2]" w:date="2018-09-26T14:54:00Z">
                <w:pPr/>
              </w:pPrChange>
            </w:pPr>
          </w:p>
        </w:tc>
        <w:tc>
          <w:tcPr>
            <w:tcW w:w="0" w:type="auto"/>
            <w:hideMark/>
          </w:tcPr>
          <w:p w14:paraId="607A1AF2" w14:textId="77777777" w:rsidR="00D23C37" w:rsidRPr="00E868EE" w:rsidRDefault="00D23C37" w:rsidP="00E868EE">
            <w:pPr>
              <w:rPr>
                <w:ins w:id="10908" w:author="Nasser Mustafa [2]" w:date="2018-09-23T16:09:00Z"/>
                <w:rPrChange w:id="10909" w:author="Nasser Mustafa [2]" w:date="2018-09-26T14:54:00Z">
                  <w:rPr>
                    <w:ins w:id="10910" w:author="Nasser Mustafa [2]" w:date="2018-09-23T16:09:00Z"/>
                  </w:rPr>
                </w:rPrChange>
              </w:rPr>
              <w:pPrChange w:id="10911" w:author="Nasser Mustafa [2]" w:date="2018-09-26T14:54:00Z">
                <w:pPr/>
              </w:pPrChange>
            </w:pPr>
            <w:ins w:id="10912" w:author="Nasser Mustafa [2]" w:date="2018-09-23T16:09:00Z">
              <w:r w:rsidRPr="00E868EE">
                <w:rPr>
                  <w:rPrChange w:id="10913" w:author="Nasser Mustafa [2]" w:date="2018-09-26T14:54:00Z">
                    <w:rPr/>
                  </w:rPrChange>
                </w:rPr>
                <w:t xml:space="preserve">Academic supervisor(s) Last name/First name. (Note, the supervisor must be copied on all correspondence with CUREB.)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1D58B7C" w14:textId="77777777" w:rsidTr="00D23C37">
              <w:trPr>
                <w:tblCellSpacing w:w="15" w:type="dxa"/>
                <w:ins w:id="10914"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76892D3" w14:textId="77777777" w:rsidR="00D23C37" w:rsidRPr="00E868EE" w:rsidRDefault="00D23C37" w:rsidP="00E868EE">
                  <w:pPr>
                    <w:rPr>
                      <w:ins w:id="10915" w:author="Nasser Mustafa [2]" w:date="2018-09-23T16:09:00Z"/>
                      <w:rPrChange w:id="10916" w:author="Nasser Mustafa [2]" w:date="2018-09-26T14:54:00Z">
                        <w:rPr>
                          <w:ins w:id="10917" w:author="Nasser Mustafa [2]" w:date="2018-09-23T16:09:00Z"/>
                        </w:rPr>
                      </w:rPrChange>
                    </w:rPr>
                    <w:pPrChange w:id="10918" w:author="Nasser Mustafa [2]" w:date="2018-09-26T14:54:00Z">
                      <w:pPr/>
                    </w:pPrChange>
                  </w:pPr>
                  <w:ins w:id="10919" w:author="Nasser Mustafa [2]" w:date="2018-09-23T16:09:00Z">
                    <w:r w:rsidRPr="00E868EE">
                      <w:rPr>
                        <w:rPrChange w:id="10920" w:author="Nasser Mustafa [2]" w:date="2018-09-26T14:54:00Z">
                          <w:rPr>
                            <w:i/>
                            <w:iCs/>
                          </w:rPr>
                        </w:rPrChange>
                      </w:rPr>
                      <w:t>Response</w:t>
                    </w:r>
                    <w:r w:rsidRPr="00E868EE">
                      <w:rPr>
                        <w:rPrChange w:id="10921" w:author="Nasser Mustafa [2]" w:date="2018-09-26T14:54:00Z">
                          <w:rPr/>
                        </w:rPrChange>
                      </w:rPr>
                      <w:t>: Labiche/Yvan</w:t>
                    </w:r>
                  </w:ins>
                </w:p>
              </w:tc>
            </w:tr>
          </w:tbl>
          <w:p w14:paraId="4854DDED" w14:textId="77777777" w:rsidR="00D23C37" w:rsidRPr="00E868EE" w:rsidRDefault="00D23C37" w:rsidP="00E868EE">
            <w:pPr>
              <w:rPr>
                <w:ins w:id="10922" w:author="Nasser Mustafa [2]" w:date="2018-09-23T16:09:00Z"/>
                <w:rPrChange w:id="10923" w:author="Nasser Mustafa [2]" w:date="2018-09-26T14:54:00Z">
                  <w:rPr>
                    <w:ins w:id="10924" w:author="Nasser Mustafa [2]" w:date="2018-09-23T16:09:00Z"/>
                  </w:rPr>
                </w:rPrChange>
              </w:rPr>
              <w:pPrChange w:id="10925" w:author="Nasser Mustafa [2]" w:date="2018-09-26T14:54:00Z">
                <w:pPr/>
              </w:pPrChange>
            </w:pPr>
            <w:ins w:id="10926" w:author="Nasser Mustafa [2]" w:date="2018-09-23T16:09:00Z">
              <w:r w:rsidRPr="00E868EE">
                <w:rPr>
                  <w:rPrChange w:id="10927" w:author="Nasser Mustafa [2]" w:date="2018-09-26T14:54:00Z">
                    <w:rPr/>
                  </w:rPrChange>
                </w:rPr>
                <w:t xml:space="preserve">Official university (or other institution) email address: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EEAD064" w14:textId="77777777" w:rsidTr="00D23C37">
              <w:trPr>
                <w:tblCellSpacing w:w="15" w:type="dxa"/>
                <w:ins w:id="1092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7AD2AAAE" w14:textId="77777777" w:rsidR="00D23C37" w:rsidRPr="00E868EE" w:rsidRDefault="00D23C37" w:rsidP="00E868EE">
                  <w:pPr>
                    <w:rPr>
                      <w:ins w:id="10929" w:author="Nasser Mustafa [2]" w:date="2018-09-23T16:09:00Z"/>
                      <w:rPrChange w:id="10930" w:author="Nasser Mustafa [2]" w:date="2018-09-26T14:54:00Z">
                        <w:rPr>
                          <w:ins w:id="10931" w:author="Nasser Mustafa [2]" w:date="2018-09-23T16:09:00Z"/>
                        </w:rPr>
                      </w:rPrChange>
                    </w:rPr>
                    <w:pPrChange w:id="10932" w:author="Nasser Mustafa [2]" w:date="2018-09-26T14:54:00Z">
                      <w:pPr/>
                    </w:pPrChange>
                  </w:pPr>
                  <w:ins w:id="10933" w:author="Nasser Mustafa [2]" w:date="2018-09-23T16:09:00Z">
                    <w:r w:rsidRPr="00E868EE">
                      <w:rPr>
                        <w:rPrChange w:id="10934" w:author="Nasser Mustafa [2]" w:date="2018-09-26T14:54:00Z">
                          <w:rPr>
                            <w:i/>
                            <w:iCs/>
                          </w:rPr>
                        </w:rPrChange>
                      </w:rPr>
                      <w:t>Response</w:t>
                    </w:r>
                    <w:r w:rsidRPr="00E868EE">
                      <w:rPr>
                        <w:rPrChange w:id="10935" w:author="Nasser Mustafa [2]" w:date="2018-09-26T14:54:00Z">
                          <w:rPr/>
                        </w:rPrChange>
                      </w:rPr>
                      <w:t>:</w:t>
                    </w:r>
                    <w:r w:rsidRPr="00E868EE">
                      <w:rPr>
                        <w:rPrChange w:id="10936" w:author="Nasser Mustafa [2]" w:date="2018-09-26T14:54:00Z">
                          <w:rPr>
                            <w:rFonts w:ascii="Times New Roman" w:eastAsia="MS Mincho" w:hAnsi="Times New Roman"/>
                          </w:rPr>
                        </w:rPrChange>
                      </w:rPr>
                      <w:t xml:space="preserve"> </w:t>
                    </w:r>
                    <w:r w:rsidRPr="00E868EE">
                      <w:rPr>
                        <w:rPrChange w:id="10937" w:author="Nasser Mustafa [2]" w:date="2018-09-26T14:54:00Z">
                          <w:rPr/>
                        </w:rPrChange>
                      </w:rPr>
                      <w:t>yvan.labiche@carleton.ca</w:t>
                    </w:r>
                  </w:ins>
                </w:p>
              </w:tc>
            </w:tr>
          </w:tbl>
          <w:p w14:paraId="11497DD9" w14:textId="77777777" w:rsidR="00D23C37" w:rsidRPr="00E868EE" w:rsidRDefault="00D23C37" w:rsidP="00E868EE">
            <w:pPr>
              <w:rPr>
                <w:ins w:id="10938" w:author="Nasser Mustafa [2]" w:date="2018-09-23T16:09:00Z"/>
                <w:rPrChange w:id="10939" w:author="Nasser Mustafa [2]" w:date="2018-09-26T14:54:00Z">
                  <w:rPr>
                    <w:ins w:id="10940" w:author="Nasser Mustafa [2]" w:date="2018-09-23T16:09:00Z"/>
                  </w:rPr>
                </w:rPrChange>
              </w:rPr>
              <w:pPrChange w:id="10941" w:author="Nasser Mustafa [2]" w:date="2018-09-26T14:54:00Z">
                <w:pPr/>
              </w:pPrChange>
            </w:pPr>
            <w:ins w:id="10942" w:author="Nasser Mustafa [2]" w:date="2018-09-23T16:09:00Z">
              <w:r w:rsidRPr="00E868EE">
                <w:rPr>
                  <w:rPrChange w:id="10943" w:author="Nasser Mustafa [2]" w:date="2018-09-26T14:54:00Z">
                    <w:rPr/>
                  </w:rPrChange>
                </w:rPr>
                <w:t xml:space="preserve">Indicate your department, faculty and institution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8E618F5" w14:textId="77777777" w:rsidTr="00D23C37">
              <w:trPr>
                <w:tblCellSpacing w:w="15" w:type="dxa"/>
                <w:ins w:id="10944"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B6DA880" w14:textId="77777777" w:rsidR="00D23C37" w:rsidRPr="00E868EE" w:rsidRDefault="00D23C37" w:rsidP="00E868EE">
                  <w:pPr>
                    <w:rPr>
                      <w:ins w:id="10945" w:author="Nasser Mustafa [2]" w:date="2018-09-23T16:09:00Z"/>
                      <w:rPrChange w:id="10946" w:author="Nasser Mustafa [2]" w:date="2018-09-26T14:54:00Z">
                        <w:rPr>
                          <w:ins w:id="10947" w:author="Nasser Mustafa [2]" w:date="2018-09-23T16:09:00Z"/>
                        </w:rPr>
                      </w:rPrChange>
                    </w:rPr>
                    <w:pPrChange w:id="10948" w:author="Nasser Mustafa [2]" w:date="2018-09-26T14:54:00Z">
                      <w:pPr/>
                    </w:pPrChange>
                  </w:pPr>
                  <w:ins w:id="10949" w:author="Nasser Mustafa [2]" w:date="2018-09-23T16:09:00Z">
                    <w:r w:rsidRPr="00E868EE">
                      <w:rPr>
                        <w:rPrChange w:id="10950" w:author="Nasser Mustafa [2]" w:date="2018-09-26T14:54:00Z">
                          <w:rPr>
                            <w:i/>
                            <w:iCs/>
                          </w:rPr>
                        </w:rPrChange>
                      </w:rPr>
                      <w:t>Response</w:t>
                    </w:r>
                    <w:r w:rsidRPr="00E868EE">
                      <w:rPr>
                        <w:rPrChange w:id="10951" w:author="Nasser Mustafa [2]" w:date="2018-09-26T14:54:00Z">
                          <w:rPr/>
                        </w:rPrChange>
                      </w:rPr>
                      <w:t>: Systems and Computer Engineering, Faculty of Engineering and Design-Carleton University</w:t>
                    </w:r>
                  </w:ins>
                </w:p>
              </w:tc>
            </w:tr>
          </w:tbl>
          <w:p w14:paraId="3E583C68" w14:textId="77777777" w:rsidR="00D23C37" w:rsidRPr="00E868EE" w:rsidRDefault="00D23C37" w:rsidP="00E868EE">
            <w:pPr>
              <w:rPr>
                <w:ins w:id="10952" w:author="Nasser Mustafa [2]" w:date="2018-09-23T16:09:00Z"/>
                <w:rPrChange w:id="10953" w:author="Nasser Mustafa [2]" w:date="2018-09-26T14:54:00Z">
                  <w:rPr>
                    <w:ins w:id="10954" w:author="Nasser Mustafa [2]" w:date="2018-09-23T16:09:00Z"/>
                  </w:rPr>
                </w:rPrChange>
              </w:rPr>
              <w:pPrChange w:id="10955" w:author="Nasser Mustafa [2]" w:date="2018-09-26T14:54:00Z">
                <w:pPr/>
              </w:pPrChange>
            </w:pPr>
          </w:p>
        </w:tc>
      </w:tr>
      <w:tr w:rsidR="00D23C37" w:rsidRPr="00E868EE" w14:paraId="0D5B662A" w14:textId="77777777" w:rsidTr="00D23C37">
        <w:trPr>
          <w:tblCellSpacing w:w="15" w:type="dxa"/>
          <w:jc w:val="center"/>
          <w:ins w:id="10956" w:author="Nasser Mustafa [2]" w:date="2018-09-23T16:09:00Z"/>
        </w:trPr>
        <w:tc>
          <w:tcPr>
            <w:tcW w:w="0" w:type="auto"/>
            <w:gridSpan w:val="5"/>
            <w:vAlign w:val="center"/>
            <w:hideMark/>
          </w:tcPr>
          <w:p w14:paraId="066C8C9F" w14:textId="77777777" w:rsidR="00D23C37" w:rsidRPr="00E868EE" w:rsidRDefault="007431BC" w:rsidP="00E868EE">
            <w:pPr>
              <w:rPr>
                <w:ins w:id="10957" w:author="Nasser Mustafa [2]" w:date="2018-09-23T16:09:00Z"/>
                <w:rPrChange w:id="10958" w:author="Nasser Mustafa [2]" w:date="2018-09-26T14:54:00Z">
                  <w:rPr>
                    <w:ins w:id="10959" w:author="Nasser Mustafa [2]" w:date="2018-09-23T16:09:00Z"/>
                  </w:rPr>
                </w:rPrChange>
              </w:rPr>
              <w:pPrChange w:id="10960" w:author="Nasser Mustafa [2]" w:date="2018-09-26T14:54:00Z">
                <w:pPr/>
              </w:pPrChange>
            </w:pPr>
            <w:ins w:id="10961" w:author="Nasser Mustafa [2]" w:date="2018-09-23T16:09:00Z">
              <w:r w:rsidRPr="00E868EE">
                <w:rPr>
                  <w:rPrChange w:id="10962" w:author="Nasser Mustafa [2]" w:date="2018-09-26T14:54:00Z">
                    <w:rPr/>
                  </w:rPrChange>
                </w:rPr>
                <w:pict w14:anchorId="22D1ABCC">
                  <v:rect id="_x0000_i1026" style="width:0;height:1.5pt" o:hralign="center" o:hrstd="t" o:hr="t" fillcolor="#a0a0a0" stroked="f"/>
                </w:pict>
              </w:r>
            </w:ins>
          </w:p>
        </w:tc>
      </w:tr>
      <w:tr w:rsidR="00D23C37" w:rsidRPr="00E868EE" w14:paraId="077E4FA7" w14:textId="77777777" w:rsidTr="00D23C37">
        <w:trPr>
          <w:tblCellSpacing w:w="15" w:type="dxa"/>
          <w:jc w:val="center"/>
          <w:ins w:id="10963" w:author="Nasser Mustafa [2]" w:date="2018-09-23T16:09:00Z"/>
        </w:trPr>
        <w:tc>
          <w:tcPr>
            <w:tcW w:w="0" w:type="auto"/>
            <w:hideMark/>
          </w:tcPr>
          <w:p w14:paraId="066B07CB" w14:textId="77777777" w:rsidR="00D23C37" w:rsidRPr="00E868EE" w:rsidRDefault="00D23C37" w:rsidP="00E868EE">
            <w:pPr>
              <w:rPr>
                <w:ins w:id="10964" w:author="Nasser Mustafa [2]" w:date="2018-09-23T16:09:00Z"/>
                <w:rPrChange w:id="10965" w:author="Nasser Mustafa [2]" w:date="2018-09-26T14:54:00Z">
                  <w:rPr>
                    <w:ins w:id="10966" w:author="Nasser Mustafa [2]" w:date="2018-09-23T16:09:00Z"/>
                  </w:rPr>
                </w:rPrChange>
              </w:rPr>
              <w:pPrChange w:id="10967" w:author="Nasser Mustafa [2]" w:date="2018-09-26T14:54:00Z">
                <w:pPr>
                  <w:spacing w:before="100" w:beforeAutospacing="1" w:after="100" w:afterAutospacing="1"/>
                  <w:outlineLvl w:val="2"/>
                </w:pPr>
              </w:pPrChange>
            </w:pPr>
            <w:bookmarkStart w:id="10968" w:name="1C"/>
            <w:bookmarkStart w:id="10969" w:name="_Toc525736804"/>
            <w:ins w:id="10970" w:author="Nasser Mustafa [2]" w:date="2018-09-23T16:09:00Z">
              <w:r w:rsidRPr="00E868EE">
                <w:rPr>
                  <w:rPrChange w:id="10971" w:author="Nasser Mustafa [2]" w:date="2018-09-26T14:54:00Z">
                    <w:rPr/>
                  </w:rPrChange>
                </w:rPr>
                <w:t>1C</w:t>
              </w:r>
              <w:bookmarkEnd w:id="10968"/>
              <w:r w:rsidRPr="00E868EE">
                <w:rPr>
                  <w:rPrChange w:id="10972" w:author="Nasser Mustafa [2]" w:date="2018-09-26T14:54:00Z">
                    <w:rPr/>
                  </w:rPrChange>
                </w:rPr>
                <w:t>.</w:t>
              </w:r>
              <w:bookmarkEnd w:id="10969"/>
              <w:r w:rsidRPr="00E868EE">
                <w:rPr>
                  <w:rPrChange w:id="10973" w:author="Nasser Mustafa [2]" w:date="2018-09-26T14:54:00Z">
                    <w:rPr/>
                  </w:rPrChange>
                </w:rPr>
                <w:t xml:space="preserve"> </w:t>
              </w:r>
            </w:ins>
          </w:p>
        </w:tc>
        <w:tc>
          <w:tcPr>
            <w:tcW w:w="0" w:type="auto"/>
            <w:hideMark/>
          </w:tcPr>
          <w:p w14:paraId="5316A281" w14:textId="22A54858" w:rsidR="00D23C37" w:rsidRPr="00E868EE" w:rsidRDefault="00D23C37" w:rsidP="00E868EE">
            <w:pPr>
              <w:rPr>
                <w:ins w:id="10974" w:author="Nasser Mustafa [2]" w:date="2018-09-23T16:09:00Z"/>
                <w:rPrChange w:id="10975" w:author="Nasser Mustafa [2]" w:date="2018-09-26T14:54:00Z">
                  <w:rPr>
                    <w:ins w:id="10976" w:author="Nasser Mustafa [2]" w:date="2018-09-23T16:09:00Z"/>
                  </w:rPr>
                </w:rPrChange>
              </w:rPr>
              <w:pPrChange w:id="10977" w:author="Nasser Mustafa [2]" w:date="2018-09-26T14:54:00Z">
                <w:pPr/>
              </w:pPrChange>
            </w:pPr>
            <w:ins w:id="10978" w:author="Nasser Mustafa [2]" w:date="2018-09-23T16:09:00Z">
              <w:r w:rsidRPr="00E868EE">
                <w:rPr>
                  <w:rPrChange w:id="10979" w:author="Nasser Mustafa [2]" w:date="2018-09-26T14:54:00Z">
                    <w:rPr/>
                  </w:rPrChange>
                </w:rPr>
                <w:t>Project Team Members</w:t>
              </w:r>
              <w:r w:rsidRPr="00E868EE">
                <w:rPr>
                  <w:rPrChange w:id="10980" w:author="Nasser Mustafa [2]" w:date="2018-09-26T14:54:00Z">
                    <w:rPr/>
                  </w:rPrChange>
                </w:rPr>
                <w:br/>
                <w:t>(</w:t>
              </w:r>
              <w:r w:rsidRPr="00E868EE">
                <w:rPr>
                  <w:rPrChange w:id="10981" w:author="Nasser Mustafa [2]" w:date="2018-09-26T14:54:00Z">
                    <w:rPr/>
                  </w:rPrChange>
                </w:rPr>
                <w:fldChar w:fldCharType="begin"/>
              </w:r>
              <w:r w:rsidRPr="00E868EE">
                <w:rPr>
                  <w:rPrChange w:id="10982" w:author="Nasser Mustafa [2]" w:date="2018-09-26T14:54:00Z">
                    <w:rPr/>
                  </w:rPrChange>
                </w:rPr>
                <w:instrText xml:space="preserve"> HYPERLINK "http://carleton.ca/curo/wp-content/uploads/Carleton-University-Research-Ethics-Form-Instructions-April2016.htm" \l "1C" </w:instrText>
              </w:r>
              <w:r w:rsidRPr="00E868EE">
                <w:rPr>
                  <w:rPrChange w:id="10983" w:author="Nasser Mustafa [2]" w:date="2018-09-26T14:54:00Z">
                    <w:rPr/>
                  </w:rPrChange>
                </w:rPr>
                <w:fldChar w:fldCharType="separate"/>
              </w:r>
              <w:r w:rsidRPr="00E868EE">
                <w:rPr>
                  <w:rStyle w:val="Hyperlink"/>
                  <w:rPrChange w:id="10984" w:author="Nasser Mustafa [2]" w:date="2018-09-26T14:54:00Z">
                    <w:rPr>
                      <w:color w:val="800000"/>
                      <w:u w:val="single"/>
                    </w:rPr>
                  </w:rPrChange>
                </w:rPr>
                <w:t>Detailed instructions</w:t>
              </w:r>
              <w:r w:rsidRPr="00E868EE">
                <w:rPr>
                  <w:rPrChange w:id="10985" w:author="Nasser Mustafa [2]" w:date="2018-09-26T14:54:00Z">
                    <w:rPr>
                      <w:color w:val="800000"/>
                      <w:u w:val="single"/>
                    </w:rPr>
                  </w:rPrChange>
                </w:rPr>
                <w:fldChar w:fldCharType="end"/>
              </w:r>
              <w:r w:rsidRPr="00E868EE">
                <w:rPr>
                  <w:rPrChange w:id="10986" w:author="Nasser Mustafa [2]" w:date="2018-09-26T14:54:00Z">
                    <w:rPr/>
                  </w:rPrChange>
                </w:rPr>
                <w:t xml:space="preserve">) </w:t>
              </w:r>
            </w:ins>
          </w:p>
        </w:tc>
        <w:tc>
          <w:tcPr>
            <w:tcW w:w="0" w:type="auto"/>
            <w:hideMark/>
          </w:tcPr>
          <w:p w14:paraId="26650BB4" w14:textId="77777777" w:rsidR="00D23C37" w:rsidRPr="00E868EE" w:rsidRDefault="00D23C37" w:rsidP="00E868EE">
            <w:pPr>
              <w:rPr>
                <w:ins w:id="10987" w:author="Nasser Mustafa [2]" w:date="2018-09-23T16:09:00Z"/>
                <w:rPrChange w:id="10988" w:author="Nasser Mustafa [2]" w:date="2018-09-26T14:54:00Z">
                  <w:rPr>
                    <w:ins w:id="10989" w:author="Nasser Mustafa [2]" w:date="2018-09-23T16:09:00Z"/>
                  </w:rPr>
                </w:rPrChange>
              </w:rPr>
              <w:pPrChange w:id="10990"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5"/>
              <w:gridCol w:w="1925"/>
            </w:tblGrid>
            <w:tr w:rsidR="00D23C37" w:rsidRPr="00E868EE" w14:paraId="78F27C68" w14:textId="77777777" w:rsidTr="00D23C37">
              <w:trPr>
                <w:tblCellSpacing w:w="15" w:type="dxa"/>
                <w:ins w:id="1099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D7EADE5" w14:textId="77777777" w:rsidR="00D23C37" w:rsidRPr="00E868EE" w:rsidRDefault="00D23C37" w:rsidP="00E868EE">
                  <w:pPr>
                    <w:rPr>
                      <w:ins w:id="10992" w:author="Nasser Mustafa [2]" w:date="2018-09-23T16:09:00Z"/>
                      <w:rPrChange w:id="10993" w:author="Nasser Mustafa [2]" w:date="2018-09-26T14:54:00Z">
                        <w:rPr>
                          <w:ins w:id="10994" w:author="Nasser Mustafa [2]" w:date="2018-09-23T16:09:00Z"/>
                        </w:rPr>
                      </w:rPrChange>
                    </w:rPr>
                    <w:pPrChange w:id="10995" w:author="Nasser Mustafa [2]" w:date="2018-09-26T14:54:00Z">
                      <w:pPr/>
                    </w:pPrChange>
                  </w:pPr>
                  <w:ins w:id="10996" w:author="Nasser Mustafa [2]" w:date="2018-09-23T16:09:00Z">
                    <w:r w:rsidRPr="00E868EE">
                      <w:rPr>
                        <w:rPrChange w:id="10997" w:author="Nasser Mustafa [2]" w:date="2018-09-26T14:54:00Z">
                          <w:rPr/>
                        </w:rPrChange>
                      </w:rPr>
                      <w:t xml:space="preserve">      </w:t>
                    </w:r>
                  </w:ins>
                </w:p>
                <w:p w14:paraId="4FE1D1D4" w14:textId="77777777" w:rsidR="00D23C37" w:rsidRPr="00E868EE" w:rsidRDefault="00D23C37" w:rsidP="00E868EE">
                  <w:pPr>
                    <w:rPr>
                      <w:ins w:id="10998" w:author="Nasser Mustafa [2]" w:date="2018-09-23T16:09:00Z"/>
                      <w:rPrChange w:id="10999" w:author="Nasser Mustafa [2]" w:date="2018-09-26T14:54:00Z">
                        <w:rPr>
                          <w:ins w:id="11000" w:author="Nasser Mustafa [2]" w:date="2018-09-23T16:09:00Z"/>
                        </w:rPr>
                      </w:rPrChange>
                    </w:rPr>
                    <w:pPrChange w:id="11001" w:author="Nasser Mustafa [2]" w:date="2018-09-26T14:54:00Z">
                      <w:pPr/>
                    </w:pPrChange>
                  </w:pPr>
                  <w:ins w:id="11002" w:author="Nasser Mustafa [2]" w:date="2018-09-23T16:09:00Z">
                    <w:r w:rsidRPr="00E868EE">
                      <w:rPr>
                        <w:rPrChange w:id="11003" w:author="Nasser Mustafa [2]" w:date="2018-09-26T14:54:00Z">
                          <w:rPr/>
                        </w:rPrChange>
                      </w:rPr>
                      <w:t>x</w:t>
                    </w:r>
                  </w:ins>
                </w:p>
              </w:tc>
              <w:tc>
                <w:tcPr>
                  <w:tcW w:w="0" w:type="auto"/>
                  <w:tcBorders>
                    <w:top w:val="single" w:sz="6" w:space="0" w:color="000000"/>
                    <w:left w:val="single" w:sz="6" w:space="0" w:color="000000"/>
                    <w:bottom w:val="single" w:sz="6" w:space="0" w:color="000000"/>
                    <w:right w:val="single" w:sz="6" w:space="0" w:color="000000"/>
                  </w:tcBorders>
                  <w:hideMark/>
                </w:tcPr>
                <w:p w14:paraId="253B8F3A" w14:textId="77777777" w:rsidR="00D23C37" w:rsidRPr="00E868EE" w:rsidRDefault="00D23C37" w:rsidP="00E868EE">
                  <w:pPr>
                    <w:rPr>
                      <w:ins w:id="11004" w:author="Nasser Mustafa [2]" w:date="2018-09-23T16:09:00Z"/>
                      <w:rPrChange w:id="11005" w:author="Nasser Mustafa [2]" w:date="2018-09-26T14:54:00Z">
                        <w:rPr>
                          <w:ins w:id="11006" w:author="Nasser Mustafa [2]" w:date="2018-09-23T16:09:00Z"/>
                        </w:rPr>
                      </w:rPrChange>
                    </w:rPr>
                    <w:pPrChange w:id="11007" w:author="Nasser Mustafa [2]" w:date="2018-09-26T14:54:00Z">
                      <w:pPr/>
                    </w:pPrChange>
                  </w:pPr>
                  <w:ins w:id="11008" w:author="Nasser Mustafa [2]" w:date="2018-09-23T16:09:00Z">
                    <w:r w:rsidRPr="00E868EE">
                      <w:rPr>
                        <w:rPrChange w:id="11009" w:author="Nasser Mustafa [2]" w:date="2018-09-26T14:54:00Z">
                          <w:rPr/>
                        </w:rPrChange>
                      </w:rPr>
                      <w:t xml:space="preserve">Not applicable/No other team members </w:t>
                    </w:r>
                  </w:ins>
                </w:p>
              </w:tc>
            </w:tr>
          </w:tbl>
          <w:p w14:paraId="099BA7E8" w14:textId="77777777" w:rsidR="00D23C37" w:rsidRPr="00E868EE" w:rsidRDefault="00D23C37" w:rsidP="00E868EE">
            <w:pPr>
              <w:rPr>
                <w:ins w:id="11010" w:author="Nasser Mustafa [2]" w:date="2018-09-23T16:09:00Z"/>
                <w:rPrChange w:id="11011" w:author="Nasser Mustafa [2]" w:date="2018-09-26T14:54:00Z">
                  <w:rPr>
                    <w:ins w:id="11012" w:author="Nasser Mustafa [2]" w:date="2018-09-23T16:09:00Z"/>
                  </w:rPr>
                </w:rPrChange>
              </w:rPr>
              <w:pPrChange w:id="11013" w:author="Nasser Mustafa [2]" w:date="2018-09-26T14:54:00Z">
                <w:pPr/>
              </w:pPrChange>
            </w:pPr>
          </w:p>
        </w:tc>
        <w:tc>
          <w:tcPr>
            <w:tcW w:w="0" w:type="auto"/>
            <w:hideMark/>
          </w:tcPr>
          <w:p w14:paraId="33852827" w14:textId="77777777" w:rsidR="00D23C37" w:rsidRPr="00E868EE" w:rsidRDefault="00D23C37" w:rsidP="00E868EE">
            <w:pPr>
              <w:rPr>
                <w:ins w:id="11014" w:author="Nasser Mustafa [2]" w:date="2018-09-23T16:09:00Z"/>
                <w:rPrChange w:id="11015" w:author="Nasser Mustafa [2]" w:date="2018-09-26T14:54:00Z">
                  <w:rPr>
                    <w:ins w:id="11016" w:author="Nasser Mustafa [2]" w:date="2018-09-23T16:09:00Z"/>
                  </w:rPr>
                </w:rPrChange>
              </w:rPr>
              <w:pPrChange w:id="11017" w:author="Nasser Mustafa [2]" w:date="2018-09-26T14:54:00Z">
                <w:pPr/>
              </w:pPrChange>
            </w:pPr>
            <w:ins w:id="11018" w:author="Nasser Mustafa [2]" w:date="2018-09-23T16:09:00Z">
              <w:r w:rsidRPr="00E868EE">
                <w:rPr>
                  <w:rPrChange w:id="11019" w:author="Nasser Mustafa [2]" w:date="2018-09-26T14:54:00Z">
                    <w:rPr/>
                  </w:rPrChange>
                </w:rPr>
                <w:t>List the project team members here. For each team member, provide the following: 1) Last name/First name 2) Email address 3) Role in project 4) Department and institution (E.g. Master's student in Canadian Studies at Carleton)</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5091D952" w14:textId="77777777" w:rsidTr="00D23C37">
              <w:trPr>
                <w:tblCellSpacing w:w="15" w:type="dxa"/>
                <w:ins w:id="11020"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166234D7" w14:textId="77777777" w:rsidR="00D23C37" w:rsidRPr="00E868EE" w:rsidRDefault="00D23C37" w:rsidP="00E868EE">
                  <w:pPr>
                    <w:rPr>
                      <w:ins w:id="11021" w:author="Nasser Mustafa [2]" w:date="2018-09-23T16:09:00Z"/>
                      <w:rPrChange w:id="11022" w:author="Nasser Mustafa [2]" w:date="2018-09-26T14:54:00Z">
                        <w:rPr>
                          <w:ins w:id="11023" w:author="Nasser Mustafa [2]" w:date="2018-09-23T16:09:00Z"/>
                        </w:rPr>
                      </w:rPrChange>
                    </w:rPr>
                    <w:pPrChange w:id="11024" w:author="Nasser Mustafa [2]" w:date="2018-09-26T14:54:00Z">
                      <w:pPr/>
                    </w:pPrChange>
                  </w:pPr>
                  <w:ins w:id="11025" w:author="Nasser Mustafa [2]" w:date="2018-09-23T16:09:00Z">
                    <w:r w:rsidRPr="00E868EE">
                      <w:rPr>
                        <w:rPrChange w:id="11026" w:author="Nasser Mustafa [2]" w:date="2018-09-26T14:54:00Z">
                          <w:rPr>
                            <w:i/>
                            <w:iCs/>
                          </w:rPr>
                        </w:rPrChange>
                      </w:rPr>
                      <w:t>Response</w:t>
                    </w:r>
                    <w:r w:rsidRPr="00E868EE">
                      <w:rPr>
                        <w:rPrChange w:id="11027" w:author="Nasser Mustafa [2]" w:date="2018-09-26T14:54:00Z">
                          <w:rPr/>
                        </w:rPrChange>
                      </w:rPr>
                      <w:t>: Not applicable/No other team members</w:t>
                    </w:r>
                  </w:ins>
                </w:p>
              </w:tc>
            </w:tr>
          </w:tbl>
          <w:p w14:paraId="064B07FE" w14:textId="77777777" w:rsidR="00D23C37" w:rsidRPr="00E868EE" w:rsidRDefault="00D23C37" w:rsidP="00E868EE">
            <w:pPr>
              <w:rPr>
                <w:ins w:id="11028" w:author="Nasser Mustafa [2]" w:date="2018-09-23T16:09:00Z"/>
                <w:rPrChange w:id="11029" w:author="Nasser Mustafa [2]" w:date="2018-09-26T14:54:00Z">
                  <w:rPr>
                    <w:ins w:id="11030" w:author="Nasser Mustafa [2]" w:date="2018-09-23T16:09:00Z"/>
                  </w:rPr>
                </w:rPrChange>
              </w:rPr>
              <w:pPrChange w:id="11031" w:author="Nasser Mustafa [2]" w:date="2018-09-26T14:54:00Z">
                <w:pPr/>
              </w:pPrChange>
            </w:pPr>
          </w:p>
        </w:tc>
      </w:tr>
      <w:tr w:rsidR="00D23C37" w:rsidRPr="00E868EE" w14:paraId="24B11850" w14:textId="77777777" w:rsidTr="00D23C37">
        <w:trPr>
          <w:tblCellSpacing w:w="15" w:type="dxa"/>
          <w:jc w:val="center"/>
          <w:ins w:id="11032" w:author="Nasser Mustafa [2]" w:date="2018-09-23T16:09:00Z"/>
        </w:trPr>
        <w:tc>
          <w:tcPr>
            <w:tcW w:w="0" w:type="auto"/>
            <w:gridSpan w:val="5"/>
            <w:vAlign w:val="center"/>
            <w:hideMark/>
          </w:tcPr>
          <w:p w14:paraId="13C26BDF" w14:textId="77777777" w:rsidR="00D23C37" w:rsidRPr="00E868EE" w:rsidRDefault="007431BC" w:rsidP="00E868EE">
            <w:pPr>
              <w:rPr>
                <w:ins w:id="11033" w:author="Nasser Mustafa [2]" w:date="2018-09-23T16:09:00Z"/>
                <w:rPrChange w:id="11034" w:author="Nasser Mustafa [2]" w:date="2018-09-26T14:54:00Z">
                  <w:rPr>
                    <w:ins w:id="11035" w:author="Nasser Mustafa [2]" w:date="2018-09-23T16:09:00Z"/>
                  </w:rPr>
                </w:rPrChange>
              </w:rPr>
              <w:pPrChange w:id="11036" w:author="Nasser Mustafa [2]" w:date="2018-09-26T14:54:00Z">
                <w:pPr/>
              </w:pPrChange>
            </w:pPr>
            <w:ins w:id="11037" w:author="Nasser Mustafa [2]" w:date="2018-09-23T16:09:00Z">
              <w:r w:rsidRPr="00E868EE">
                <w:rPr>
                  <w:rPrChange w:id="11038" w:author="Nasser Mustafa [2]" w:date="2018-09-26T14:54:00Z">
                    <w:rPr/>
                  </w:rPrChange>
                </w:rPr>
                <w:pict w14:anchorId="60B87777">
                  <v:rect id="_x0000_i1027" style="width:0;height:1.5pt" o:hralign="center" o:hrstd="t" o:hr="t" fillcolor="#a0a0a0" stroked="f"/>
                </w:pict>
              </w:r>
            </w:ins>
          </w:p>
        </w:tc>
      </w:tr>
      <w:tr w:rsidR="00D23C37" w:rsidRPr="00E868EE" w14:paraId="2A57286A" w14:textId="77777777" w:rsidTr="00D23C37">
        <w:trPr>
          <w:tblCellSpacing w:w="15" w:type="dxa"/>
          <w:jc w:val="center"/>
          <w:ins w:id="11039" w:author="Nasser Mustafa [2]" w:date="2018-09-23T16:09:00Z"/>
        </w:trPr>
        <w:tc>
          <w:tcPr>
            <w:tcW w:w="0" w:type="auto"/>
            <w:hideMark/>
          </w:tcPr>
          <w:p w14:paraId="38FE87C9" w14:textId="77777777" w:rsidR="00D23C37" w:rsidRPr="00E868EE" w:rsidRDefault="00D23C37" w:rsidP="00E868EE">
            <w:pPr>
              <w:rPr>
                <w:ins w:id="11040" w:author="Nasser Mustafa [2]" w:date="2018-09-23T16:09:00Z"/>
                <w:rPrChange w:id="11041" w:author="Nasser Mustafa [2]" w:date="2018-09-26T14:54:00Z">
                  <w:rPr>
                    <w:ins w:id="11042" w:author="Nasser Mustafa [2]" w:date="2018-09-23T16:09:00Z"/>
                  </w:rPr>
                </w:rPrChange>
              </w:rPr>
              <w:pPrChange w:id="11043" w:author="Nasser Mustafa [2]" w:date="2018-09-26T14:54:00Z">
                <w:pPr>
                  <w:spacing w:before="100" w:beforeAutospacing="1" w:after="100" w:afterAutospacing="1"/>
                  <w:outlineLvl w:val="2"/>
                </w:pPr>
              </w:pPrChange>
            </w:pPr>
            <w:bookmarkStart w:id="11044" w:name="1D"/>
            <w:bookmarkStart w:id="11045" w:name="_Toc525736805"/>
            <w:ins w:id="11046" w:author="Nasser Mustafa [2]" w:date="2018-09-23T16:09:00Z">
              <w:r w:rsidRPr="00E868EE">
                <w:rPr>
                  <w:rPrChange w:id="11047" w:author="Nasser Mustafa [2]" w:date="2018-09-26T14:54:00Z">
                    <w:rPr/>
                  </w:rPrChange>
                </w:rPr>
                <w:t>1D</w:t>
              </w:r>
              <w:bookmarkEnd w:id="11044"/>
              <w:r w:rsidRPr="00E868EE">
                <w:rPr>
                  <w:rPrChange w:id="11048" w:author="Nasser Mustafa [2]" w:date="2018-09-26T14:54:00Z">
                    <w:rPr/>
                  </w:rPrChange>
                </w:rPr>
                <w:t>.</w:t>
              </w:r>
              <w:bookmarkEnd w:id="11045"/>
              <w:r w:rsidRPr="00E868EE">
                <w:rPr>
                  <w:rPrChange w:id="11049" w:author="Nasser Mustafa [2]" w:date="2018-09-26T14:54:00Z">
                    <w:rPr/>
                  </w:rPrChange>
                </w:rPr>
                <w:t xml:space="preserve"> </w:t>
              </w:r>
            </w:ins>
          </w:p>
        </w:tc>
        <w:tc>
          <w:tcPr>
            <w:tcW w:w="0" w:type="auto"/>
            <w:hideMark/>
          </w:tcPr>
          <w:p w14:paraId="17ABF1E1" w14:textId="39D50A52" w:rsidR="00D23C37" w:rsidRPr="00E868EE" w:rsidRDefault="00D23C37" w:rsidP="00E868EE">
            <w:pPr>
              <w:rPr>
                <w:ins w:id="11050" w:author="Nasser Mustafa [2]" w:date="2018-09-23T16:09:00Z"/>
                <w:rPrChange w:id="11051" w:author="Nasser Mustafa [2]" w:date="2018-09-26T14:54:00Z">
                  <w:rPr>
                    <w:ins w:id="11052" w:author="Nasser Mustafa [2]" w:date="2018-09-23T16:09:00Z"/>
                  </w:rPr>
                </w:rPrChange>
              </w:rPr>
              <w:pPrChange w:id="11053" w:author="Nasser Mustafa [2]" w:date="2018-09-26T14:54:00Z">
                <w:pPr>
                  <w:keepLines/>
                  <w:widowControl w:val="0"/>
                </w:pPr>
              </w:pPrChange>
            </w:pPr>
            <w:ins w:id="11054" w:author="Nasser Mustafa [2]" w:date="2018-09-23T16:09:00Z">
              <w:r w:rsidRPr="00E868EE">
                <w:rPr>
                  <w:rPrChange w:id="11055" w:author="Nasser Mustafa [2]" w:date="2018-09-26T14:54:00Z">
                    <w:rPr/>
                  </w:rPrChange>
                </w:rPr>
                <w:t>Researcher Training</w:t>
              </w:r>
              <w:r w:rsidRPr="00E868EE">
                <w:rPr>
                  <w:rPrChange w:id="11056" w:author="Nasser Mustafa [2]" w:date="2018-09-26T14:54:00Z">
                    <w:rPr/>
                  </w:rPrChange>
                </w:rPr>
                <w:br/>
                <w:t>(</w:t>
              </w:r>
              <w:r w:rsidRPr="00E868EE">
                <w:rPr>
                  <w:rPrChange w:id="11057" w:author="Nasser Mustafa [2]" w:date="2018-09-26T14:54:00Z">
                    <w:rPr/>
                  </w:rPrChange>
                </w:rPr>
                <w:fldChar w:fldCharType="begin"/>
              </w:r>
              <w:r w:rsidRPr="00E868EE">
                <w:rPr>
                  <w:rPrChange w:id="11058" w:author="Nasser Mustafa [2]" w:date="2018-09-26T14:54:00Z">
                    <w:rPr/>
                  </w:rPrChange>
                </w:rPr>
                <w:instrText xml:space="preserve"> HYPERLINK "http://carleton.ca/curo/wp-content/uploads/Carleton-University-Research-Ethics-Form-Instructions-April2016.htm" \l "1D" </w:instrText>
              </w:r>
              <w:r w:rsidRPr="00E868EE">
                <w:rPr>
                  <w:rPrChange w:id="11059" w:author="Nasser Mustafa [2]" w:date="2018-09-26T14:54:00Z">
                    <w:rPr/>
                  </w:rPrChange>
                </w:rPr>
                <w:fldChar w:fldCharType="separate"/>
              </w:r>
              <w:r w:rsidRPr="00E868EE">
                <w:rPr>
                  <w:rStyle w:val="Hyperlink"/>
                  <w:rPrChange w:id="11060" w:author="Nasser Mustafa [2]" w:date="2018-09-26T14:54:00Z">
                    <w:rPr>
                      <w:color w:val="800000"/>
                      <w:u w:val="single"/>
                    </w:rPr>
                  </w:rPrChange>
                </w:rPr>
                <w:t>Detailed instructions</w:t>
              </w:r>
              <w:r w:rsidRPr="00E868EE">
                <w:rPr>
                  <w:rPrChange w:id="11061" w:author="Nasser Mustafa [2]" w:date="2018-09-26T14:54:00Z">
                    <w:rPr>
                      <w:color w:val="800000"/>
                      <w:u w:val="single"/>
                    </w:rPr>
                  </w:rPrChange>
                </w:rPr>
                <w:fldChar w:fldCharType="end"/>
              </w:r>
              <w:r w:rsidRPr="00E868EE">
                <w:rPr>
                  <w:rPrChange w:id="11062" w:author="Nasser Mustafa [2]" w:date="2018-09-26T14:54:00Z">
                    <w:rPr/>
                  </w:rPrChange>
                </w:rPr>
                <w:t xml:space="preserve">) </w:t>
              </w:r>
            </w:ins>
          </w:p>
        </w:tc>
        <w:tc>
          <w:tcPr>
            <w:tcW w:w="0" w:type="auto"/>
            <w:hideMark/>
          </w:tcPr>
          <w:p w14:paraId="3A6AFFA2" w14:textId="77777777" w:rsidR="00D23C37" w:rsidRPr="00E868EE" w:rsidRDefault="00D23C37" w:rsidP="00E868EE">
            <w:pPr>
              <w:rPr>
                <w:ins w:id="11063" w:author="Nasser Mustafa [2]" w:date="2018-09-23T16:09:00Z"/>
                <w:rPrChange w:id="11064" w:author="Nasser Mustafa [2]" w:date="2018-09-26T14:54:00Z">
                  <w:rPr>
                    <w:ins w:id="11065" w:author="Nasser Mustafa [2]" w:date="2018-09-23T16:09:00Z"/>
                  </w:rPr>
                </w:rPrChange>
              </w:rPr>
              <w:pPrChange w:id="11066"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7C0710BF" w14:textId="77777777" w:rsidTr="00D23C37">
              <w:trPr>
                <w:tblCellSpacing w:w="15" w:type="dxa"/>
                <w:ins w:id="1106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5DDBADA" w14:textId="77777777" w:rsidR="00D23C37" w:rsidRPr="00E868EE" w:rsidRDefault="00D23C37" w:rsidP="00E868EE">
                  <w:pPr>
                    <w:rPr>
                      <w:ins w:id="11068" w:author="Nasser Mustafa [2]" w:date="2018-09-23T16:09:00Z"/>
                      <w:rPrChange w:id="11069" w:author="Nasser Mustafa [2]" w:date="2018-09-26T14:54:00Z">
                        <w:rPr>
                          <w:ins w:id="11070" w:author="Nasser Mustafa [2]" w:date="2018-09-23T16:09:00Z"/>
                        </w:rPr>
                      </w:rPrChange>
                    </w:rPr>
                    <w:pPrChange w:id="11071" w:author="Nasser Mustafa [2]" w:date="2018-09-26T14:54:00Z">
                      <w:pPr>
                        <w:keepNext/>
                        <w:widowControl w:val="0"/>
                      </w:pPr>
                    </w:pPrChange>
                  </w:pPr>
                  <w:ins w:id="11072" w:author="Nasser Mustafa [2]" w:date="2018-09-23T16:09:00Z">
                    <w:r w:rsidRPr="00E868EE">
                      <w:rPr>
                        <w:rPrChange w:id="1107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1655FE3C" w14:textId="77777777" w:rsidR="00D23C37" w:rsidRPr="00E868EE" w:rsidRDefault="00D23C37" w:rsidP="00E868EE">
                  <w:pPr>
                    <w:rPr>
                      <w:ins w:id="11074" w:author="Nasser Mustafa [2]" w:date="2018-09-23T16:09:00Z"/>
                      <w:rPrChange w:id="11075" w:author="Nasser Mustafa [2]" w:date="2018-09-26T14:54:00Z">
                        <w:rPr>
                          <w:ins w:id="11076" w:author="Nasser Mustafa [2]" w:date="2018-09-23T16:09:00Z"/>
                        </w:rPr>
                      </w:rPrChange>
                    </w:rPr>
                    <w:pPrChange w:id="11077" w:author="Nasser Mustafa [2]" w:date="2018-09-26T14:54:00Z">
                      <w:pPr>
                        <w:keepNext/>
                        <w:widowControl w:val="0"/>
                      </w:pPr>
                    </w:pPrChange>
                  </w:pPr>
                  <w:ins w:id="11078" w:author="Nasser Mustafa [2]" w:date="2018-09-23T16:09:00Z">
                    <w:r w:rsidRPr="00E868EE">
                      <w:rPr>
                        <w:rPrChange w:id="11079" w:author="Nasser Mustafa [2]" w:date="2018-09-26T14:54:00Z">
                          <w:rPr/>
                        </w:rPrChange>
                      </w:rPr>
                      <w:t xml:space="preserve">No training provided/Not applicable </w:t>
                    </w:r>
                  </w:ins>
                </w:p>
              </w:tc>
            </w:tr>
            <w:tr w:rsidR="00D23C37" w:rsidRPr="00E868EE" w14:paraId="2B9104A7" w14:textId="77777777" w:rsidTr="00D23C37">
              <w:trPr>
                <w:tblCellSpacing w:w="15" w:type="dxa"/>
                <w:ins w:id="1108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61A5E22" w14:textId="77777777" w:rsidR="00D23C37" w:rsidRPr="00E868EE" w:rsidRDefault="00D23C37" w:rsidP="00E868EE">
                  <w:pPr>
                    <w:rPr>
                      <w:ins w:id="11081" w:author="Nasser Mustafa [2]" w:date="2018-09-23T16:09:00Z"/>
                      <w:rPrChange w:id="11082" w:author="Nasser Mustafa [2]" w:date="2018-09-26T14:54:00Z">
                        <w:rPr>
                          <w:ins w:id="11083" w:author="Nasser Mustafa [2]" w:date="2018-09-23T16:09:00Z"/>
                        </w:rPr>
                      </w:rPrChange>
                    </w:rPr>
                    <w:pPrChange w:id="11084" w:author="Nasser Mustafa [2]" w:date="2018-09-26T14:54:00Z">
                      <w:pPr>
                        <w:keepNext/>
                        <w:widowControl w:val="0"/>
                      </w:pPr>
                    </w:pPrChange>
                  </w:pPr>
                  <w:ins w:id="11085" w:author="Nasser Mustafa [2]" w:date="2018-09-23T16:09:00Z">
                    <w:r w:rsidRPr="00E868EE">
                      <w:rPr>
                        <w:rPrChange w:id="1108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C9A03D0" w14:textId="77777777" w:rsidR="00D23C37" w:rsidRPr="00E868EE" w:rsidRDefault="00D23C37" w:rsidP="00E868EE">
                  <w:pPr>
                    <w:rPr>
                      <w:ins w:id="11087" w:author="Nasser Mustafa [2]" w:date="2018-09-23T16:09:00Z"/>
                      <w:rPrChange w:id="11088" w:author="Nasser Mustafa [2]" w:date="2018-09-26T14:54:00Z">
                        <w:rPr>
                          <w:ins w:id="11089" w:author="Nasser Mustafa [2]" w:date="2018-09-23T16:09:00Z"/>
                        </w:rPr>
                      </w:rPrChange>
                    </w:rPr>
                    <w:pPrChange w:id="11090" w:author="Nasser Mustafa [2]" w:date="2018-09-26T14:54:00Z">
                      <w:pPr>
                        <w:keepNext/>
                        <w:widowControl w:val="0"/>
                      </w:pPr>
                    </w:pPrChange>
                  </w:pPr>
                  <w:ins w:id="11091" w:author="Nasser Mustafa [2]" w:date="2018-09-23T16:09:00Z">
                    <w:r w:rsidRPr="00E868EE">
                      <w:rPr>
                        <w:rPrChange w:id="11092" w:author="Nasser Mustafa [2]" w:date="2018-09-26T14:54:00Z">
                          <w:rPr/>
                        </w:rPrChange>
                      </w:rPr>
                      <w:t xml:space="preserve">Researcher will be trained </w:t>
                    </w:r>
                  </w:ins>
                </w:p>
              </w:tc>
            </w:tr>
            <w:tr w:rsidR="00D23C37" w:rsidRPr="00E868EE" w14:paraId="3598F156" w14:textId="77777777" w:rsidTr="00D23C37">
              <w:trPr>
                <w:tblCellSpacing w:w="15" w:type="dxa"/>
                <w:ins w:id="1109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56C3615" w14:textId="77777777" w:rsidR="00D23C37" w:rsidRPr="00E868EE" w:rsidRDefault="00D23C37" w:rsidP="00E868EE">
                  <w:pPr>
                    <w:rPr>
                      <w:ins w:id="11094" w:author="Nasser Mustafa [2]" w:date="2018-09-23T16:09:00Z"/>
                      <w:rPrChange w:id="11095" w:author="Nasser Mustafa [2]" w:date="2018-09-26T14:54:00Z">
                        <w:rPr>
                          <w:ins w:id="11096" w:author="Nasser Mustafa [2]" w:date="2018-09-23T16:09:00Z"/>
                        </w:rPr>
                      </w:rPrChange>
                    </w:rPr>
                    <w:pPrChange w:id="11097" w:author="Nasser Mustafa [2]" w:date="2018-09-26T14:54:00Z">
                      <w:pPr>
                        <w:keepNext/>
                        <w:widowControl w:val="0"/>
                      </w:pPr>
                    </w:pPrChange>
                  </w:pPr>
                  <w:ins w:id="11098" w:author="Nasser Mustafa [2]" w:date="2018-09-23T16:09:00Z">
                    <w:r w:rsidRPr="00E868EE">
                      <w:rPr>
                        <w:rPrChange w:id="1109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363C567" w14:textId="77777777" w:rsidR="00D23C37" w:rsidRPr="00E868EE" w:rsidRDefault="00D23C37" w:rsidP="00E868EE">
                  <w:pPr>
                    <w:rPr>
                      <w:ins w:id="11100" w:author="Nasser Mustafa [2]" w:date="2018-09-23T16:09:00Z"/>
                      <w:rPrChange w:id="11101" w:author="Nasser Mustafa [2]" w:date="2018-09-26T14:54:00Z">
                        <w:rPr>
                          <w:ins w:id="11102" w:author="Nasser Mustafa [2]" w:date="2018-09-23T16:09:00Z"/>
                        </w:rPr>
                      </w:rPrChange>
                    </w:rPr>
                    <w:pPrChange w:id="11103" w:author="Nasser Mustafa [2]" w:date="2018-09-26T14:54:00Z">
                      <w:pPr>
                        <w:keepNext/>
                        <w:widowControl w:val="0"/>
                      </w:pPr>
                    </w:pPrChange>
                  </w:pPr>
                  <w:ins w:id="11104" w:author="Nasser Mustafa [2]" w:date="2018-09-23T16:09:00Z">
                    <w:r w:rsidRPr="00E868EE">
                      <w:rPr>
                        <w:rPrChange w:id="11105" w:author="Nasser Mustafa [2]" w:date="2018-09-26T14:54:00Z">
                          <w:rPr/>
                        </w:rPrChange>
                      </w:rPr>
                      <w:t xml:space="preserve">Researcher is trained </w:t>
                    </w:r>
                  </w:ins>
                </w:p>
              </w:tc>
            </w:tr>
          </w:tbl>
          <w:p w14:paraId="476F3FD1" w14:textId="77777777" w:rsidR="00D23C37" w:rsidRPr="00E868EE" w:rsidRDefault="00D23C37" w:rsidP="00E868EE">
            <w:pPr>
              <w:rPr>
                <w:ins w:id="11106" w:author="Nasser Mustafa [2]" w:date="2018-09-23T16:09:00Z"/>
                <w:rPrChange w:id="11107" w:author="Nasser Mustafa [2]" w:date="2018-09-26T14:54:00Z">
                  <w:rPr>
                    <w:ins w:id="11108" w:author="Nasser Mustafa [2]" w:date="2018-09-23T16:09:00Z"/>
                  </w:rPr>
                </w:rPrChange>
              </w:rPr>
              <w:pPrChange w:id="11109" w:author="Nasser Mustafa [2]" w:date="2018-09-26T14:54:00Z">
                <w:pPr>
                  <w:keepNext/>
                  <w:widowControl w:val="0"/>
                </w:pPr>
              </w:pPrChange>
            </w:pPr>
          </w:p>
        </w:tc>
        <w:tc>
          <w:tcPr>
            <w:tcW w:w="0" w:type="auto"/>
            <w:hideMark/>
          </w:tcPr>
          <w:p w14:paraId="11F00B06" w14:textId="77777777" w:rsidR="00D23C37" w:rsidRPr="00E868EE" w:rsidRDefault="00D23C37" w:rsidP="00E868EE">
            <w:pPr>
              <w:rPr>
                <w:ins w:id="11110" w:author="Nasser Mustafa [2]" w:date="2018-09-23T16:09:00Z"/>
                <w:rPrChange w:id="11111" w:author="Nasser Mustafa [2]" w:date="2018-09-26T14:54:00Z">
                  <w:rPr>
                    <w:ins w:id="11112" w:author="Nasser Mustafa [2]" w:date="2018-09-23T16:09:00Z"/>
                  </w:rPr>
                </w:rPrChange>
              </w:rPr>
              <w:pPrChange w:id="11113" w:author="Nasser Mustafa [2]" w:date="2018-09-26T14:54:00Z">
                <w:pPr>
                  <w:keepLines/>
                  <w:widowControl w:val="0"/>
                </w:pPr>
              </w:pPrChange>
            </w:pPr>
            <w:ins w:id="11114" w:author="Nasser Mustafa [2]" w:date="2018-09-23T16:09:00Z">
              <w:r w:rsidRPr="00E868EE">
                <w:rPr>
                  <w:rPrChange w:id="11115" w:author="Nasser Mustafa [2]" w:date="2018-09-26T14:54:00Z">
                    <w:rPr/>
                  </w:rPrChange>
                </w:rPr>
                <w:t>Describe any additional training the researcher(s) have (or will receive) to work with the participants.</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4B22A3A" w14:textId="77777777" w:rsidTr="00D23C37">
              <w:trPr>
                <w:tblCellSpacing w:w="15" w:type="dxa"/>
                <w:ins w:id="1111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0E38D57" w14:textId="77777777" w:rsidR="00D23C37" w:rsidRPr="00E868EE" w:rsidRDefault="00D23C37" w:rsidP="00E868EE">
                  <w:pPr>
                    <w:rPr>
                      <w:ins w:id="11117" w:author="Nasser Mustafa [2]" w:date="2018-09-23T16:09:00Z"/>
                      <w:rPrChange w:id="11118" w:author="Nasser Mustafa [2]" w:date="2018-09-26T14:54:00Z">
                        <w:rPr>
                          <w:ins w:id="11119" w:author="Nasser Mustafa [2]" w:date="2018-09-23T16:09:00Z"/>
                        </w:rPr>
                      </w:rPrChange>
                    </w:rPr>
                    <w:pPrChange w:id="11120" w:author="Nasser Mustafa [2]" w:date="2018-09-26T14:54:00Z">
                      <w:pPr>
                        <w:keepLines/>
                        <w:widowControl w:val="0"/>
                      </w:pPr>
                    </w:pPrChange>
                  </w:pPr>
                  <w:ins w:id="11121" w:author="Nasser Mustafa [2]" w:date="2018-09-23T16:09:00Z">
                    <w:r w:rsidRPr="00E868EE">
                      <w:rPr>
                        <w:rPrChange w:id="11122" w:author="Nasser Mustafa [2]" w:date="2018-09-26T14:54:00Z">
                          <w:rPr>
                            <w:i/>
                            <w:iCs/>
                          </w:rPr>
                        </w:rPrChange>
                      </w:rPr>
                      <w:t>Response</w:t>
                    </w:r>
                    <w:r w:rsidRPr="00E868EE">
                      <w:rPr>
                        <w:rPrChange w:id="11123" w:author="Nasser Mustafa [2]" w:date="2018-09-26T14:54:00Z">
                          <w:rPr/>
                        </w:rPrChange>
                      </w:rPr>
                      <w:t>: No training is needed</w:t>
                    </w:r>
                  </w:ins>
                </w:p>
              </w:tc>
            </w:tr>
          </w:tbl>
          <w:p w14:paraId="720AFB4A" w14:textId="77777777" w:rsidR="00D23C37" w:rsidRPr="00E868EE" w:rsidRDefault="00D23C37" w:rsidP="00E868EE">
            <w:pPr>
              <w:rPr>
                <w:ins w:id="11124" w:author="Nasser Mustafa [2]" w:date="2018-09-23T16:09:00Z"/>
                <w:rPrChange w:id="11125" w:author="Nasser Mustafa [2]" w:date="2018-09-26T14:54:00Z">
                  <w:rPr>
                    <w:ins w:id="11126" w:author="Nasser Mustafa [2]" w:date="2018-09-23T16:09:00Z"/>
                  </w:rPr>
                </w:rPrChange>
              </w:rPr>
              <w:pPrChange w:id="11127" w:author="Nasser Mustafa [2]" w:date="2018-09-26T14:54:00Z">
                <w:pPr>
                  <w:keepLines/>
                  <w:widowControl w:val="0"/>
                </w:pPr>
              </w:pPrChange>
            </w:pPr>
          </w:p>
        </w:tc>
      </w:tr>
      <w:tr w:rsidR="00D23C37" w:rsidRPr="00E868EE" w14:paraId="78FF23C6" w14:textId="77777777" w:rsidTr="00D23C37">
        <w:trPr>
          <w:tblCellSpacing w:w="15" w:type="dxa"/>
          <w:jc w:val="center"/>
          <w:ins w:id="11128" w:author="Nasser Mustafa [2]" w:date="2018-09-23T16:09:00Z"/>
        </w:trPr>
        <w:tc>
          <w:tcPr>
            <w:tcW w:w="0" w:type="auto"/>
            <w:shd w:val="clear" w:color="auto" w:fill="940B05"/>
            <w:hideMark/>
          </w:tcPr>
          <w:p w14:paraId="6CB63EF3" w14:textId="77777777" w:rsidR="00D23C37" w:rsidRPr="00E868EE" w:rsidRDefault="00D23C37" w:rsidP="00E868EE">
            <w:pPr>
              <w:rPr>
                <w:ins w:id="11129" w:author="Nasser Mustafa [2]" w:date="2018-09-23T16:09:00Z"/>
                <w:rPrChange w:id="11130" w:author="Nasser Mustafa [2]" w:date="2018-09-26T14:54:00Z">
                  <w:rPr>
                    <w:ins w:id="11131" w:author="Nasser Mustafa [2]" w:date="2018-09-23T16:09:00Z"/>
                  </w:rPr>
                </w:rPrChange>
              </w:rPr>
              <w:pPrChange w:id="11132" w:author="Nasser Mustafa [2]" w:date="2018-09-26T14:54:00Z">
                <w:pPr>
                  <w:pageBreakBefore/>
                  <w:spacing w:before="100" w:beforeAutospacing="1" w:after="100" w:afterAutospacing="1"/>
                  <w:outlineLvl w:val="2"/>
                </w:pPr>
              </w:pPrChange>
            </w:pPr>
            <w:bookmarkStart w:id="11133" w:name="_Toc525736806"/>
            <w:ins w:id="11134" w:author="Nasser Mustafa [2]" w:date="2018-09-23T16:09:00Z">
              <w:r w:rsidRPr="00E868EE">
                <w:rPr>
                  <w:rPrChange w:id="11135" w:author="Nasser Mustafa [2]" w:date="2018-09-26T14:54:00Z">
                    <w:rPr/>
                  </w:rPrChange>
                </w:rPr>
                <w:t>2.</w:t>
              </w:r>
              <w:bookmarkEnd w:id="11133"/>
              <w:r w:rsidRPr="00E868EE">
                <w:rPr>
                  <w:rPrChange w:id="11136" w:author="Nasser Mustafa [2]" w:date="2018-09-26T14:54:00Z">
                    <w:rPr/>
                  </w:rPrChange>
                </w:rPr>
                <w:t xml:space="preserve"> </w:t>
              </w:r>
            </w:ins>
          </w:p>
        </w:tc>
        <w:tc>
          <w:tcPr>
            <w:tcW w:w="0" w:type="auto"/>
            <w:gridSpan w:val="4"/>
            <w:shd w:val="clear" w:color="auto" w:fill="940B05"/>
            <w:vAlign w:val="center"/>
            <w:hideMark/>
          </w:tcPr>
          <w:p w14:paraId="2699E551" w14:textId="77777777" w:rsidR="00D23C37" w:rsidRPr="00E868EE" w:rsidRDefault="00D23C37" w:rsidP="00E868EE">
            <w:pPr>
              <w:rPr>
                <w:ins w:id="11137" w:author="Nasser Mustafa [2]" w:date="2018-09-23T16:09:00Z"/>
                <w:rPrChange w:id="11138" w:author="Nasser Mustafa [2]" w:date="2018-09-26T14:54:00Z">
                  <w:rPr>
                    <w:ins w:id="11139" w:author="Nasser Mustafa [2]" w:date="2018-09-23T16:09:00Z"/>
                  </w:rPr>
                </w:rPrChange>
              </w:rPr>
              <w:pPrChange w:id="11140" w:author="Nasser Mustafa [2]" w:date="2018-09-26T14:54:00Z">
                <w:pPr>
                  <w:keepNext/>
                  <w:widowControl w:val="0"/>
                  <w:spacing w:before="100" w:beforeAutospacing="1" w:after="100" w:afterAutospacing="1"/>
                  <w:outlineLvl w:val="2"/>
                </w:pPr>
              </w:pPrChange>
            </w:pPr>
            <w:bookmarkStart w:id="11141" w:name="_Toc525736807"/>
            <w:ins w:id="11142" w:author="Nasser Mustafa [2]" w:date="2018-09-23T16:09:00Z">
              <w:r w:rsidRPr="00E868EE">
                <w:rPr>
                  <w:rPrChange w:id="11143" w:author="Nasser Mustafa [2]" w:date="2018-09-26T14:54:00Z">
                    <w:rPr/>
                  </w:rPrChange>
                </w:rPr>
                <w:t>Study Overview</w:t>
              </w:r>
              <w:bookmarkEnd w:id="11141"/>
              <w:r w:rsidRPr="00E868EE">
                <w:rPr>
                  <w:rPrChange w:id="11144" w:author="Nasser Mustafa [2]" w:date="2018-09-26T14:54:00Z">
                    <w:rPr/>
                  </w:rPrChange>
                </w:rPr>
                <w:t xml:space="preserve"> </w:t>
              </w:r>
            </w:ins>
          </w:p>
        </w:tc>
      </w:tr>
      <w:tr w:rsidR="00D23C37" w:rsidRPr="00E868EE" w14:paraId="0F1C9353" w14:textId="77777777" w:rsidTr="00D23C37">
        <w:trPr>
          <w:tblCellSpacing w:w="15" w:type="dxa"/>
          <w:jc w:val="center"/>
          <w:ins w:id="11145" w:author="Nasser Mustafa [2]" w:date="2018-09-23T16:09:00Z"/>
        </w:trPr>
        <w:tc>
          <w:tcPr>
            <w:tcW w:w="0" w:type="auto"/>
            <w:hideMark/>
          </w:tcPr>
          <w:p w14:paraId="6F0C4A7A" w14:textId="77777777" w:rsidR="00D23C37" w:rsidRPr="00E868EE" w:rsidRDefault="00D23C37" w:rsidP="00E868EE">
            <w:pPr>
              <w:rPr>
                <w:ins w:id="11146" w:author="Nasser Mustafa [2]" w:date="2018-09-23T16:09:00Z"/>
                <w:rPrChange w:id="11147" w:author="Nasser Mustafa [2]" w:date="2018-09-26T14:54:00Z">
                  <w:rPr>
                    <w:ins w:id="11148" w:author="Nasser Mustafa [2]" w:date="2018-09-23T16:09:00Z"/>
                  </w:rPr>
                </w:rPrChange>
              </w:rPr>
              <w:pPrChange w:id="11149" w:author="Nasser Mustafa [2]" w:date="2018-09-26T14:54:00Z">
                <w:pPr>
                  <w:spacing w:before="100" w:beforeAutospacing="1" w:after="100" w:afterAutospacing="1"/>
                  <w:outlineLvl w:val="2"/>
                </w:pPr>
              </w:pPrChange>
            </w:pPr>
            <w:bookmarkStart w:id="11150" w:name="2A"/>
            <w:bookmarkStart w:id="11151" w:name="_Toc525736808"/>
            <w:ins w:id="11152" w:author="Nasser Mustafa [2]" w:date="2018-09-23T16:09:00Z">
              <w:r w:rsidRPr="00E868EE">
                <w:rPr>
                  <w:rPrChange w:id="11153" w:author="Nasser Mustafa [2]" w:date="2018-09-26T14:54:00Z">
                    <w:rPr/>
                  </w:rPrChange>
                </w:rPr>
                <w:t>2A</w:t>
              </w:r>
              <w:bookmarkEnd w:id="11150"/>
              <w:r w:rsidRPr="00E868EE">
                <w:rPr>
                  <w:rPrChange w:id="11154" w:author="Nasser Mustafa [2]" w:date="2018-09-26T14:54:00Z">
                    <w:rPr/>
                  </w:rPrChange>
                </w:rPr>
                <w:t>.</w:t>
              </w:r>
              <w:bookmarkEnd w:id="11151"/>
              <w:r w:rsidRPr="00E868EE">
                <w:rPr>
                  <w:rPrChange w:id="11155" w:author="Nasser Mustafa [2]" w:date="2018-09-26T14:54:00Z">
                    <w:rPr/>
                  </w:rPrChange>
                </w:rPr>
                <w:t xml:space="preserve"> </w:t>
              </w:r>
            </w:ins>
          </w:p>
        </w:tc>
        <w:tc>
          <w:tcPr>
            <w:tcW w:w="0" w:type="auto"/>
            <w:hideMark/>
          </w:tcPr>
          <w:p w14:paraId="45922BB9" w14:textId="3CF9C807" w:rsidR="00D23C37" w:rsidRPr="00E868EE" w:rsidRDefault="00D23C37" w:rsidP="00E868EE">
            <w:pPr>
              <w:rPr>
                <w:ins w:id="11156" w:author="Nasser Mustafa [2]" w:date="2018-09-23T16:09:00Z"/>
                <w:rPrChange w:id="11157" w:author="Nasser Mustafa [2]" w:date="2018-09-26T14:54:00Z">
                  <w:rPr>
                    <w:ins w:id="11158" w:author="Nasser Mustafa [2]" w:date="2018-09-23T16:09:00Z"/>
                  </w:rPr>
                </w:rPrChange>
              </w:rPr>
              <w:pPrChange w:id="11159" w:author="Nasser Mustafa [2]" w:date="2018-09-26T14:54:00Z">
                <w:pPr/>
              </w:pPrChange>
            </w:pPr>
            <w:ins w:id="11160" w:author="Nasser Mustafa [2]" w:date="2018-09-23T16:09:00Z">
              <w:r w:rsidRPr="00E868EE">
                <w:rPr>
                  <w:rPrChange w:id="11161" w:author="Nasser Mustafa [2]" w:date="2018-09-26T14:54:00Z">
                    <w:rPr/>
                  </w:rPrChange>
                </w:rPr>
                <w:t>Project Title</w:t>
              </w:r>
              <w:r w:rsidRPr="00E868EE">
                <w:rPr>
                  <w:rPrChange w:id="11162" w:author="Nasser Mustafa [2]" w:date="2018-09-26T14:54:00Z">
                    <w:rPr/>
                  </w:rPrChange>
                </w:rPr>
                <w:br/>
                <w:t>(</w:t>
              </w:r>
              <w:r w:rsidRPr="00E868EE">
                <w:rPr>
                  <w:rPrChange w:id="11163" w:author="Nasser Mustafa [2]" w:date="2018-09-26T14:54:00Z">
                    <w:rPr/>
                  </w:rPrChange>
                </w:rPr>
                <w:fldChar w:fldCharType="begin"/>
              </w:r>
              <w:r w:rsidRPr="00E868EE">
                <w:rPr>
                  <w:rPrChange w:id="11164" w:author="Nasser Mustafa [2]" w:date="2018-09-26T14:54:00Z">
                    <w:rPr/>
                  </w:rPrChange>
                </w:rPr>
                <w:instrText xml:space="preserve"> HYPERLINK "http://carleton.ca/curo/wp-content/uploads/Carleton-University-Research-Ethics-Form-Instructions-April2016.htm" \l "2A" </w:instrText>
              </w:r>
              <w:r w:rsidRPr="00E868EE">
                <w:rPr>
                  <w:rPrChange w:id="11165" w:author="Nasser Mustafa [2]" w:date="2018-09-26T14:54:00Z">
                    <w:rPr/>
                  </w:rPrChange>
                </w:rPr>
                <w:fldChar w:fldCharType="separate"/>
              </w:r>
              <w:r w:rsidRPr="00E868EE">
                <w:rPr>
                  <w:rStyle w:val="Hyperlink"/>
                  <w:rPrChange w:id="11166" w:author="Nasser Mustafa [2]" w:date="2018-09-26T14:54:00Z">
                    <w:rPr>
                      <w:color w:val="800000"/>
                      <w:u w:val="single"/>
                    </w:rPr>
                  </w:rPrChange>
                </w:rPr>
                <w:t>Detailed instructions</w:t>
              </w:r>
              <w:r w:rsidRPr="00E868EE">
                <w:rPr>
                  <w:rPrChange w:id="11167" w:author="Nasser Mustafa [2]" w:date="2018-09-26T14:54:00Z">
                    <w:rPr>
                      <w:color w:val="800000"/>
                      <w:u w:val="single"/>
                    </w:rPr>
                  </w:rPrChange>
                </w:rPr>
                <w:fldChar w:fldCharType="end"/>
              </w:r>
              <w:r w:rsidRPr="00E868EE">
                <w:rPr>
                  <w:rPrChange w:id="11168" w:author="Nasser Mustafa [2]" w:date="2018-09-26T14:54:00Z">
                    <w:rPr/>
                  </w:rPrChange>
                </w:rPr>
                <w:t xml:space="preserve">) </w:t>
              </w:r>
            </w:ins>
          </w:p>
        </w:tc>
        <w:tc>
          <w:tcPr>
            <w:tcW w:w="0" w:type="auto"/>
            <w:hideMark/>
          </w:tcPr>
          <w:p w14:paraId="13A4265C" w14:textId="77777777" w:rsidR="00D23C37" w:rsidRPr="00E868EE" w:rsidRDefault="00D23C37" w:rsidP="00E868EE">
            <w:pPr>
              <w:rPr>
                <w:ins w:id="11169" w:author="Nasser Mustafa [2]" w:date="2018-09-23T16:09:00Z"/>
                <w:rPrChange w:id="11170" w:author="Nasser Mustafa [2]" w:date="2018-09-26T14:54:00Z">
                  <w:rPr>
                    <w:ins w:id="11171" w:author="Nasser Mustafa [2]" w:date="2018-09-23T16:09:00Z"/>
                  </w:rPr>
                </w:rPrChange>
              </w:rPr>
              <w:pPrChange w:id="11172" w:author="Nasser Mustafa [2]" w:date="2018-09-26T14:54:00Z">
                <w:pPr/>
              </w:pPrChange>
            </w:pPr>
          </w:p>
        </w:tc>
        <w:tc>
          <w:tcPr>
            <w:tcW w:w="0" w:type="auto"/>
            <w:hideMark/>
          </w:tcPr>
          <w:p w14:paraId="1B605C35" w14:textId="77777777" w:rsidR="00D23C37" w:rsidRPr="00E868EE" w:rsidRDefault="00D23C37" w:rsidP="00E868EE">
            <w:pPr>
              <w:rPr>
                <w:ins w:id="11173" w:author="Nasser Mustafa [2]" w:date="2018-09-23T16:09:00Z"/>
                <w:rPrChange w:id="11174" w:author="Nasser Mustafa [2]" w:date="2018-09-26T14:54:00Z">
                  <w:rPr>
                    <w:ins w:id="11175" w:author="Nasser Mustafa [2]" w:date="2018-09-23T16:09:00Z"/>
                    <w:rFonts w:ascii="Times New Roman" w:hAnsi="Times New Roman"/>
                  </w:rPr>
                </w:rPrChange>
              </w:rPr>
              <w:pPrChange w:id="11176" w:author="Nasser Mustafa [2]" w:date="2018-09-26T14:54:00Z">
                <w:pPr/>
              </w:pPrChange>
            </w:pPr>
          </w:p>
        </w:tc>
        <w:tc>
          <w:tcPr>
            <w:tcW w:w="0" w:type="auto"/>
            <w:hideMark/>
          </w:tcPr>
          <w:p w14:paraId="5ABE2D5A" w14:textId="77777777" w:rsidR="00D23C37" w:rsidRPr="00E868EE" w:rsidRDefault="00D23C37" w:rsidP="00E868EE">
            <w:pPr>
              <w:rPr>
                <w:ins w:id="11177" w:author="Nasser Mustafa [2]" w:date="2018-09-23T16:09:00Z"/>
                <w:rPrChange w:id="11178" w:author="Nasser Mustafa [2]" w:date="2018-09-26T14:54:00Z">
                  <w:rPr>
                    <w:ins w:id="11179" w:author="Nasser Mustafa [2]" w:date="2018-09-23T16:09:00Z"/>
                  </w:rPr>
                </w:rPrChange>
              </w:rPr>
              <w:pPrChange w:id="11180" w:author="Nasser Mustafa [2]" w:date="2018-09-26T14:54:00Z">
                <w:pPr/>
              </w:pPrChange>
            </w:pPr>
            <w:ins w:id="11181" w:author="Nasser Mustafa [2]" w:date="2018-09-23T16:09:00Z">
              <w:r w:rsidRPr="00E868EE">
                <w:rPr>
                  <w:rPrChange w:id="11182" w:author="Nasser Mustafa [2]" w:date="2018-09-26T14:54:00Z">
                    <w:rPr/>
                  </w:rPrChange>
                </w:rPr>
                <w:t>Title of Research Project</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700C0EF" w14:textId="77777777" w:rsidTr="00D23C37">
              <w:trPr>
                <w:tblCellSpacing w:w="15" w:type="dxa"/>
                <w:ins w:id="11183"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CDEB634" w14:textId="77777777" w:rsidR="00D23C37" w:rsidRPr="00E868EE" w:rsidRDefault="00D23C37" w:rsidP="00E868EE">
                  <w:pPr>
                    <w:rPr>
                      <w:ins w:id="11184" w:author="Nasser Mustafa [2]" w:date="2018-09-23T16:09:00Z"/>
                      <w:rPrChange w:id="11185" w:author="Nasser Mustafa [2]" w:date="2018-09-26T14:54:00Z">
                        <w:rPr>
                          <w:ins w:id="11186" w:author="Nasser Mustafa [2]" w:date="2018-09-23T16:09:00Z"/>
                        </w:rPr>
                      </w:rPrChange>
                    </w:rPr>
                    <w:pPrChange w:id="11187" w:author="Nasser Mustafa [2]" w:date="2018-09-26T14:54:00Z">
                      <w:pPr/>
                    </w:pPrChange>
                  </w:pPr>
                  <w:ins w:id="11188" w:author="Nasser Mustafa [2]" w:date="2018-09-23T16:09:00Z">
                    <w:r w:rsidRPr="00E868EE">
                      <w:rPr>
                        <w:rPrChange w:id="11189" w:author="Nasser Mustafa [2]" w:date="2018-09-26T14:54:00Z">
                          <w:rPr>
                            <w:i/>
                            <w:iCs/>
                          </w:rPr>
                        </w:rPrChange>
                      </w:rPr>
                      <w:t>Response</w:t>
                    </w:r>
                    <w:r w:rsidRPr="00E868EE">
                      <w:rPr>
                        <w:rPrChange w:id="11190" w:author="Nasser Mustafa [2]" w:date="2018-09-26T14:54:00Z">
                          <w:rPr/>
                        </w:rPrChange>
                      </w:rPr>
                      <w:t>:</w:t>
                    </w:r>
                    <w:r w:rsidRPr="00E868EE">
                      <w:rPr>
                        <w:rPrChange w:id="11191" w:author="Nasser Mustafa [2]" w:date="2018-09-26T14:54:00Z">
                          <w:rPr>
                            <w:rFonts w:ascii="Times New Roman" w:hAnsi="Times New Roman"/>
                            <w:noProof/>
                            <w:sz w:val="36"/>
                            <w:szCs w:val="36"/>
                          </w:rPr>
                        </w:rPrChange>
                      </w:rPr>
                      <w:t xml:space="preserve"> </w:t>
                    </w:r>
                    <w:r w:rsidRPr="00E868EE">
                      <w:rPr>
                        <w:rPrChange w:id="11192" w:author="Nasser Mustafa [2]" w:date="2018-09-26T14:54:00Z">
                          <w:rPr/>
                        </w:rPrChange>
                      </w:rPr>
                      <w:t>Traceability Modeling for the Engineering of Heterogeneous Systems</w:t>
                    </w:r>
                  </w:ins>
                </w:p>
              </w:tc>
            </w:tr>
          </w:tbl>
          <w:p w14:paraId="12F654B6" w14:textId="77777777" w:rsidR="00D23C37" w:rsidRPr="00E868EE" w:rsidRDefault="00D23C37" w:rsidP="00E868EE">
            <w:pPr>
              <w:rPr>
                <w:ins w:id="11193" w:author="Nasser Mustafa [2]" w:date="2018-09-23T16:09:00Z"/>
                <w:rPrChange w:id="11194" w:author="Nasser Mustafa [2]" w:date="2018-09-26T14:54:00Z">
                  <w:rPr>
                    <w:ins w:id="11195" w:author="Nasser Mustafa [2]" w:date="2018-09-23T16:09:00Z"/>
                  </w:rPr>
                </w:rPrChange>
              </w:rPr>
              <w:pPrChange w:id="11196" w:author="Nasser Mustafa [2]" w:date="2018-09-26T14:54:00Z">
                <w:pPr/>
              </w:pPrChange>
            </w:pPr>
          </w:p>
        </w:tc>
      </w:tr>
      <w:tr w:rsidR="00D23C37" w:rsidRPr="00E868EE" w14:paraId="54185582" w14:textId="77777777" w:rsidTr="00D23C37">
        <w:trPr>
          <w:tblCellSpacing w:w="15" w:type="dxa"/>
          <w:jc w:val="center"/>
          <w:ins w:id="11197" w:author="Nasser Mustafa [2]" w:date="2018-09-23T16:09:00Z"/>
        </w:trPr>
        <w:tc>
          <w:tcPr>
            <w:tcW w:w="0" w:type="auto"/>
            <w:gridSpan w:val="5"/>
            <w:vAlign w:val="center"/>
            <w:hideMark/>
          </w:tcPr>
          <w:p w14:paraId="564C9C63" w14:textId="77777777" w:rsidR="00D23C37" w:rsidRPr="00E868EE" w:rsidRDefault="007431BC" w:rsidP="00E868EE">
            <w:pPr>
              <w:rPr>
                <w:ins w:id="11198" w:author="Nasser Mustafa [2]" w:date="2018-09-23T16:09:00Z"/>
                <w:rPrChange w:id="11199" w:author="Nasser Mustafa [2]" w:date="2018-09-26T14:54:00Z">
                  <w:rPr>
                    <w:ins w:id="11200" w:author="Nasser Mustafa [2]" w:date="2018-09-23T16:09:00Z"/>
                  </w:rPr>
                </w:rPrChange>
              </w:rPr>
              <w:pPrChange w:id="11201" w:author="Nasser Mustafa [2]" w:date="2018-09-26T14:54:00Z">
                <w:pPr/>
              </w:pPrChange>
            </w:pPr>
            <w:ins w:id="11202" w:author="Nasser Mustafa [2]" w:date="2018-09-23T16:09:00Z">
              <w:r w:rsidRPr="00E868EE">
                <w:rPr>
                  <w:rPrChange w:id="11203" w:author="Nasser Mustafa [2]" w:date="2018-09-26T14:54:00Z">
                    <w:rPr/>
                  </w:rPrChange>
                </w:rPr>
                <w:pict w14:anchorId="1FCBFF94">
                  <v:rect id="_x0000_i1028" style="width:0;height:1.5pt" o:hralign="center" o:hrstd="t" o:hr="t" fillcolor="#a0a0a0" stroked="f"/>
                </w:pict>
              </w:r>
            </w:ins>
          </w:p>
        </w:tc>
      </w:tr>
      <w:tr w:rsidR="00D23C37" w:rsidRPr="00E868EE" w14:paraId="1AC06054" w14:textId="77777777" w:rsidTr="00D23C37">
        <w:trPr>
          <w:tblCellSpacing w:w="15" w:type="dxa"/>
          <w:jc w:val="center"/>
          <w:ins w:id="11204" w:author="Nasser Mustafa [2]" w:date="2018-09-23T16:09:00Z"/>
        </w:trPr>
        <w:tc>
          <w:tcPr>
            <w:tcW w:w="0" w:type="auto"/>
            <w:hideMark/>
          </w:tcPr>
          <w:p w14:paraId="44954A5F" w14:textId="77777777" w:rsidR="00D23C37" w:rsidRPr="00E868EE" w:rsidRDefault="00D23C37" w:rsidP="00E868EE">
            <w:pPr>
              <w:rPr>
                <w:ins w:id="11205" w:author="Nasser Mustafa [2]" w:date="2018-09-23T16:09:00Z"/>
                <w:rPrChange w:id="11206" w:author="Nasser Mustafa [2]" w:date="2018-09-26T14:54:00Z">
                  <w:rPr>
                    <w:ins w:id="11207" w:author="Nasser Mustafa [2]" w:date="2018-09-23T16:09:00Z"/>
                  </w:rPr>
                </w:rPrChange>
              </w:rPr>
              <w:pPrChange w:id="11208" w:author="Nasser Mustafa [2]" w:date="2018-09-26T14:54:00Z">
                <w:pPr>
                  <w:spacing w:before="100" w:beforeAutospacing="1" w:after="100" w:afterAutospacing="1"/>
                  <w:outlineLvl w:val="2"/>
                </w:pPr>
              </w:pPrChange>
            </w:pPr>
            <w:bookmarkStart w:id="11209" w:name="2B"/>
            <w:bookmarkStart w:id="11210" w:name="_Toc525736809"/>
            <w:ins w:id="11211" w:author="Nasser Mustafa [2]" w:date="2018-09-23T16:09:00Z">
              <w:r w:rsidRPr="00E868EE">
                <w:rPr>
                  <w:rPrChange w:id="11212" w:author="Nasser Mustafa [2]" w:date="2018-09-26T14:54:00Z">
                    <w:rPr/>
                  </w:rPrChange>
                </w:rPr>
                <w:t>2B</w:t>
              </w:r>
              <w:bookmarkEnd w:id="11209"/>
              <w:r w:rsidRPr="00E868EE">
                <w:rPr>
                  <w:rPrChange w:id="11213" w:author="Nasser Mustafa [2]" w:date="2018-09-26T14:54:00Z">
                    <w:rPr/>
                  </w:rPrChange>
                </w:rPr>
                <w:t>.</w:t>
              </w:r>
              <w:bookmarkEnd w:id="11210"/>
              <w:r w:rsidRPr="00E868EE">
                <w:rPr>
                  <w:rPrChange w:id="11214" w:author="Nasser Mustafa [2]" w:date="2018-09-26T14:54:00Z">
                    <w:rPr/>
                  </w:rPrChange>
                </w:rPr>
                <w:t xml:space="preserve"> </w:t>
              </w:r>
            </w:ins>
          </w:p>
        </w:tc>
        <w:tc>
          <w:tcPr>
            <w:tcW w:w="0" w:type="auto"/>
            <w:hideMark/>
          </w:tcPr>
          <w:p w14:paraId="2E52F8CD" w14:textId="557B7F05" w:rsidR="00D23C37" w:rsidRPr="00E868EE" w:rsidRDefault="00D23C37" w:rsidP="00E868EE">
            <w:pPr>
              <w:rPr>
                <w:ins w:id="11215" w:author="Nasser Mustafa [2]" w:date="2018-09-23T16:09:00Z"/>
                <w:rPrChange w:id="11216" w:author="Nasser Mustafa [2]" w:date="2018-09-26T14:54:00Z">
                  <w:rPr>
                    <w:ins w:id="11217" w:author="Nasser Mustafa [2]" w:date="2018-09-23T16:09:00Z"/>
                  </w:rPr>
                </w:rPrChange>
              </w:rPr>
              <w:pPrChange w:id="11218" w:author="Nasser Mustafa [2]" w:date="2018-09-26T14:54:00Z">
                <w:pPr/>
              </w:pPrChange>
            </w:pPr>
            <w:ins w:id="11219" w:author="Nasser Mustafa [2]" w:date="2018-09-23T16:09:00Z">
              <w:r w:rsidRPr="00E868EE">
                <w:rPr>
                  <w:rPrChange w:id="11220" w:author="Nasser Mustafa [2]" w:date="2018-09-26T14:54:00Z">
                    <w:rPr/>
                  </w:rPrChange>
                </w:rPr>
                <w:t>Study Goal</w:t>
              </w:r>
              <w:r w:rsidRPr="00E868EE">
                <w:rPr>
                  <w:rPrChange w:id="11221" w:author="Nasser Mustafa [2]" w:date="2018-09-26T14:54:00Z">
                    <w:rPr/>
                  </w:rPrChange>
                </w:rPr>
                <w:br/>
                <w:t>(</w:t>
              </w:r>
              <w:r w:rsidRPr="00E868EE">
                <w:rPr>
                  <w:rPrChange w:id="11222" w:author="Nasser Mustafa [2]" w:date="2018-09-26T14:54:00Z">
                    <w:rPr/>
                  </w:rPrChange>
                </w:rPr>
                <w:fldChar w:fldCharType="begin"/>
              </w:r>
              <w:r w:rsidRPr="00E868EE">
                <w:rPr>
                  <w:rPrChange w:id="11223" w:author="Nasser Mustafa [2]" w:date="2018-09-26T14:54:00Z">
                    <w:rPr/>
                  </w:rPrChange>
                </w:rPr>
                <w:instrText xml:space="preserve"> HYPERLINK "http://carleton.ca/curo/wp-content/uploads/Carleton-University-Research-Ethics-Form-Instructions-April2016.htm" \l "2B" </w:instrText>
              </w:r>
              <w:r w:rsidRPr="00E868EE">
                <w:rPr>
                  <w:rPrChange w:id="11224" w:author="Nasser Mustafa [2]" w:date="2018-09-26T14:54:00Z">
                    <w:rPr/>
                  </w:rPrChange>
                </w:rPr>
                <w:fldChar w:fldCharType="separate"/>
              </w:r>
              <w:r w:rsidRPr="00E868EE">
                <w:rPr>
                  <w:rStyle w:val="Hyperlink"/>
                  <w:rPrChange w:id="11225" w:author="Nasser Mustafa [2]" w:date="2018-09-26T14:54:00Z">
                    <w:rPr>
                      <w:color w:val="800000"/>
                      <w:u w:val="single"/>
                    </w:rPr>
                  </w:rPrChange>
                </w:rPr>
                <w:t>Detailed instructions</w:t>
              </w:r>
              <w:r w:rsidRPr="00E868EE">
                <w:rPr>
                  <w:rPrChange w:id="11226" w:author="Nasser Mustafa [2]" w:date="2018-09-26T14:54:00Z">
                    <w:rPr>
                      <w:color w:val="800000"/>
                      <w:u w:val="single"/>
                    </w:rPr>
                  </w:rPrChange>
                </w:rPr>
                <w:fldChar w:fldCharType="end"/>
              </w:r>
              <w:r w:rsidRPr="00E868EE">
                <w:rPr>
                  <w:rPrChange w:id="11227" w:author="Nasser Mustafa [2]" w:date="2018-09-26T14:54:00Z">
                    <w:rPr/>
                  </w:rPrChange>
                </w:rPr>
                <w:t xml:space="preserve">) </w:t>
              </w:r>
            </w:ins>
          </w:p>
        </w:tc>
        <w:tc>
          <w:tcPr>
            <w:tcW w:w="0" w:type="auto"/>
            <w:hideMark/>
          </w:tcPr>
          <w:p w14:paraId="401FA597" w14:textId="77777777" w:rsidR="00D23C37" w:rsidRPr="00E868EE" w:rsidRDefault="00D23C37" w:rsidP="00E868EE">
            <w:pPr>
              <w:rPr>
                <w:ins w:id="11228" w:author="Nasser Mustafa [2]" w:date="2018-09-23T16:09:00Z"/>
                <w:rPrChange w:id="11229" w:author="Nasser Mustafa [2]" w:date="2018-09-26T14:54:00Z">
                  <w:rPr>
                    <w:ins w:id="11230" w:author="Nasser Mustafa [2]" w:date="2018-09-23T16:09:00Z"/>
                  </w:rPr>
                </w:rPrChange>
              </w:rPr>
              <w:pPrChange w:id="11231" w:author="Nasser Mustafa [2]" w:date="2018-09-26T14:54:00Z">
                <w:pPr/>
              </w:pPrChange>
            </w:pPr>
          </w:p>
        </w:tc>
        <w:tc>
          <w:tcPr>
            <w:tcW w:w="0" w:type="auto"/>
            <w:hideMark/>
          </w:tcPr>
          <w:p w14:paraId="192078E2" w14:textId="77777777" w:rsidR="00D23C37" w:rsidRPr="00E868EE" w:rsidRDefault="00D23C37" w:rsidP="00E868EE">
            <w:pPr>
              <w:rPr>
                <w:ins w:id="11232" w:author="Nasser Mustafa [2]" w:date="2018-09-23T16:09:00Z"/>
                <w:rPrChange w:id="11233" w:author="Nasser Mustafa [2]" w:date="2018-09-26T14:54:00Z">
                  <w:rPr>
                    <w:ins w:id="11234" w:author="Nasser Mustafa [2]" w:date="2018-09-23T16:09:00Z"/>
                    <w:rFonts w:ascii="Times New Roman" w:hAnsi="Times New Roman"/>
                  </w:rPr>
                </w:rPrChange>
              </w:rPr>
              <w:pPrChange w:id="11235" w:author="Nasser Mustafa [2]" w:date="2018-09-26T14:54:00Z">
                <w:pPr/>
              </w:pPrChange>
            </w:pPr>
          </w:p>
        </w:tc>
        <w:tc>
          <w:tcPr>
            <w:tcW w:w="0" w:type="auto"/>
            <w:hideMark/>
          </w:tcPr>
          <w:p w14:paraId="0DCA4694" w14:textId="77777777" w:rsidR="00D23C37" w:rsidRPr="00E868EE" w:rsidRDefault="00D23C37" w:rsidP="00E868EE">
            <w:pPr>
              <w:rPr>
                <w:ins w:id="11236" w:author="Nasser Mustafa [2]" w:date="2018-09-23T16:09:00Z"/>
                <w:rPrChange w:id="11237" w:author="Nasser Mustafa [2]" w:date="2018-09-26T14:54:00Z">
                  <w:rPr>
                    <w:ins w:id="11238" w:author="Nasser Mustafa [2]" w:date="2018-09-23T16:09:00Z"/>
                  </w:rPr>
                </w:rPrChange>
              </w:rPr>
              <w:pPrChange w:id="11239" w:author="Nasser Mustafa [2]" w:date="2018-09-26T14:54:00Z">
                <w:pPr/>
              </w:pPrChange>
            </w:pPr>
            <w:ins w:id="11240" w:author="Nasser Mustafa [2]" w:date="2018-09-23T16:09:00Z">
              <w:r w:rsidRPr="00E868EE">
                <w:rPr>
                  <w:rPrChange w:id="11241" w:author="Nasser Mustafa [2]" w:date="2018-09-26T14:54:00Z">
                    <w:rPr/>
                  </w:rPrChange>
                </w:rPr>
                <w:t>What question will your research answer (1-2 sentences)?</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081F89C4" w14:textId="77777777" w:rsidTr="00D23C37">
              <w:trPr>
                <w:tblCellSpacing w:w="15" w:type="dxa"/>
                <w:ins w:id="11242"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4025264" w14:textId="77777777" w:rsidR="00D23C37" w:rsidRPr="00E868EE" w:rsidRDefault="00D23C37" w:rsidP="00E868EE">
                  <w:pPr>
                    <w:rPr>
                      <w:ins w:id="11243" w:author="Nasser Mustafa [2]" w:date="2018-09-23T16:09:00Z"/>
                      <w:rPrChange w:id="11244" w:author="Nasser Mustafa [2]" w:date="2018-09-26T14:54:00Z">
                        <w:rPr>
                          <w:ins w:id="11245" w:author="Nasser Mustafa [2]" w:date="2018-09-23T16:09:00Z"/>
                        </w:rPr>
                      </w:rPrChange>
                    </w:rPr>
                    <w:pPrChange w:id="11246" w:author="Nasser Mustafa [2]" w:date="2018-09-26T14:54:00Z">
                      <w:pPr/>
                    </w:pPrChange>
                  </w:pPr>
                  <w:ins w:id="11247" w:author="Nasser Mustafa [2]" w:date="2018-09-23T16:09:00Z">
                    <w:r w:rsidRPr="00E868EE">
                      <w:rPr>
                        <w:rPrChange w:id="11248" w:author="Nasser Mustafa [2]" w:date="2018-09-26T14:54:00Z">
                          <w:rPr>
                            <w:i/>
                            <w:iCs/>
                          </w:rPr>
                        </w:rPrChange>
                      </w:rPr>
                      <w:t>Response</w:t>
                    </w:r>
                    <w:r w:rsidRPr="00E868EE">
                      <w:rPr>
                        <w:rPrChange w:id="11249" w:author="Nasser Mustafa [2]" w:date="2018-09-26T14:54:00Z">
                          <w:rPr/>
                        </w:rPrChange>
                      </w:rPr>
                      <w:t>: Enhance and validate the design of a generic traceability model by identifying (a) traceability model requirements, (b) artifacts and trace links types, and (c) shortcoming of existing traceability models.</w:t>
                    </w:r>
                  </w:ins>
                </w:p>
              </w:tc>
            </w:tr>
          </w:tbl>
          <w:p w14:paraId="3CF4E9F6" w14:textId="77777777" w:rsidR="00D23C37" w:rsidRPr="00E868EE" w:rsidRDefault="00D23C37" w:rsidP="00E868EE">
            <w:pPr>
              <w:rPr>
                <w:ins w:id="11250" w:author="Nasser Mustafa [2]" w:date="2018-09-23T16:09:00Z"/>
                <w:rPrChange w:id="11251" w:author="Nasser Mustafa [2]" w:date="2018-09-26T14:54:00Z">
                  <w:rPr>
                    <w:ins w:id="11252" w:author="Nasser Mustafa [2]" w:date="2018-09-23T16:09:00Z"/>
                  </w:rPr>
                </w:rPrChange>
              </w:rPr>
              <w:pPrChange w:id="11253" w:author="Nasser Mustafa [2]" w:date="2018-09-26T14:54:00Z">
                <w:pPr/>
              </w:pPrChange>
            </w:pPr>
          </w:p>
        </w:tc>
      </w:tr>
      <w:tr w:rsidR="00D23C37" w:rsidRPr="00E868EE" w14:paraId="609BD379" w14:textId="77777777" w:rsidTr="00D23C37">
        <w:trPr>
          <w:tblCellSpacing w:w="15" w:type="dxa"/>
          <w:jc w:val="center"/>
          <w:ins w:id="11254" w:author="Nasser Mustafa [2]" w:date="2018-09-23T16:09:00Z"/>
        </w:trPr>
        <w:tc>
          <w:tcPr>
            <w:tcW w:w="0" w:type="auto"/>
            <w:gridSpan w:val="5"/>
            <w:vAlign w:val="center"/>
            <w:hideMark/>
          </w:tcPr>
          <w:p w14:paraId="613C47D0" w14:textId="77777777" w:rsidR="00D23C37" w:rsidRPr="00E868EE" w:rsidRDefault="007431BC" w:rsidP="00E868EE">
            <w:pPr>
              <w:rPr>
                <w:ins w:id="11255" w:author="Nasser Mustafa [2]" w:date="2018-09-23T16:09:00Z"/>
                <w:rPrChange w:id="11256" w:author="Nasser Mustafa [2]" w:date="2018-09-26T14:54:00Z">
                  <w:rPr>
                    <w:ins w:id="11257" w:author="Nasser Mustafa [2]" w:date="2018-09-23T16:09:00Z"/>
                  </w:rPr>
                </w:rPrChange>
              </w:rPr>
              <w:pPrChange w:id="11258" w:author="Nasser Mustafa [2]" w:date="2018-09-26T14:54:00Z">
                <w:pPr/>
              </w:pPrChange>
            </w:pPr>
            <w:ins w:id="11259" w:author="Nasser Mustafa [2]" w:date="2018-09-23T16:09:00Z">
              <w:r w:rsidRPr="00E868EE">
                <w:rPr>
                  <w:rPrChange w:id="11260" w:author="Nasser Mustafa [2]" w:date="2018-09-26T14:54:00Z">
                    <w:rPr/>
                  </w:rPrChange>
                </w:rPr>
                <w:pict w14:anchorId="70188117">
                  <v:rect id="_x0000_i1029" style="width:0;height:1.5pt" o:hralign="center" o:hrstd="t" o:hr="t" fillcolor="#a0a0a0" stroked="f"/>
                </w:pict>
              </w:r>
            </w:ins>
          </w:p>
        </w:tc>
      </w:tr>
      <w:tr w:rsidR="00D23C37" w:rsidRPr="00E868EE" w14:paraId="4CD0FE76" w14:textId="77777777" w:rsidTr="00D23C37">
        <w:trPr>
          <w:tblCellSpacing w:w="15" w:type="dxa"/>
          <w:jc w:val="center"/>
          <w:ins w:id="11261" w:author="Nasser Mustafa [2]" w:date="2018-09-23T16:09:00Z"/>
        </w:trPr>
        <w:tc>
          <w:tcPr>
            <w:tcW w:w="0" w:type="auto"/>
            <w:hideMark/>
          </w:tcPr>
          <w:p w14:paraId="550CABC9" w14:textId="77777777" w:rsidR="00D23C37" w:rsidRPr="00E868EE" w:rsidRDefault="00D23C37" w:rsidP="00E868EE">
            <w:pPr>
              <w:rPr>
                <w:ins w:id="11262" w:author="Nasser Mustafa [2]" w:date="2018-09-23T16:09:00Z"/>
                <w:rPrChange w:id="11263" w:author="Nasser Mustafa [2]" w:date="2018-09-26T14:54:00Z">
                  <w:rPr>
                    <w:ins w:id="11264" w:author="Nasser Mustafa [2]" w:date="2018-09-23T16:09:00Z"/>
                  </w:rPr>
                </w:rPrChange>
              </w:rPr>
              <w:pPrChange w:id="11265" w:author="Nasser Mustafa [2]" w:date="2018-09-26T14:54:00Z">
                <w:pPr>
                  <w:spacing w:before="100" w:beforeAutospacing="1" w:after="100" w:afterAutospacing="1"/>
                  <w:outlineLvl w:val="2"/>
                </w:pPr>
              </w:pPrChange>
            </w:pPr>
            <w:bookmarkStart w:id="11266" w:name="2C"/>
            <w:bookmarkStart w:id="11267" w:name="_Toc525736810"/>
            <w:ins w:id="11268" w:author="Nasser Mustafa [2]" w:date="2018-09-23T16:09:00Z">
              <w:r w:rsidRPr="00E868EE">
                <w:rPr>
                  <w:rPrChange w:id="11269" w:author="Nasser Mustafa [2]" w:date="2018-09-26T14:54:00Z">
                    <w:rPr/>
                  </w:rPrChange>
                </w:rPr>
                <w:t>2C</w:t>
              </w:r>
              <w:bookmarkEnd w:id="11266"/>
              <w:r w:rsidRPr="00E868EE">
                <w:rPr>
                  <w:rPrChange w:id="11270" w:author="Nasser Mustafa [2]" w:date="2018-09-26T14:54:00Z">
                    <w:rPr/>
                  </w:rPrChange>
                </w:rPr>
                <w:t>.</w:t>
              </w:r>
              <w:bookmarkEnd w:id="11267"/>
              <w:r w:rsidRPr="00E868EE">
                <w:rPr>
                  <w:rPrChange w:id="11271" w:author="Nasser Mustafa [2]" w:date="2018-09-26T14:54:00Z">
                    <w:rPr/>
                  </w:rPrChange>
                </w:rPr>
                <w:t xml:space="preserve"> </w:t>
              </w:r>
            </w:ins>
          </w:p>
        </w:tc>
        <w:tc>
          <w:tcPr>
            <w:tcW w:w="0" w:type="auto"/>
            <w:hideMark/>
          </w:tcPr>
          <w:p w14:paraId="62272E43" w14:textId="7DC4D1C8" w:rsidR="00D23C37" w:rsidRPr="00E868EE" w:rsidRDefault="00D23C37" w:rsidP="00E868EE">
            <w:pPr>
              <w:rPr>
                <w:ins w:id="11272" w:author="Nasser Mustafa [2]" w:date="2018-09-23T16:09:00Z"/>
                <w:rPrChange w:id="11273" w:author="Nasser Mustafa [2]" w:date="2018-09-26T14:54:00Z">
                  <w:rPr>
                    <w:ins w:id="11274" w:author="Nasser Mustafa [2]" w:date="2018-09-23T16:09:00Z"/>
                  </w:rPr>
                </w:rPrChange>
              </w:rPr>
              <w:pPrChange w:id="11275" w:author="Nasser Mustafa [2]" w:date="2018-09-26T14:54:00Z">
                <w:pPr/>
              </w:pPrChange>
            </w:pPr>
            <w:ins w:id="11276" w:author="Nasser Mustafa [2]" w:date="2018-09-23T16:09:00Z">
              <w:r w:rsidRPr="00E868EE">
                <w:rPr>
                  <w:rPrChange w:id="11277" w:author="Nasser Mustafa [2]" w:date="2018-09-26T14:54:00Z">
                    <w:rPr/>
                  </w:rPrChange>
                </w:rPr>
                <w:t>Study Purpose and Benefits</w:t>
              </w:r>
              <w:r w:rsidRPr="00E868EE">
                <w:rPr>
                  <w:rPrChange w:id="11278" w:author="Nasser Mustafa [2]" w:date="2018-09-26T14:54:00Z">
                    <w:rPr/>
                  </w:rPrChange>
                </w:rPr>
                <w:br/>
                <w:t>(</w:t>
              </w:r>
              <w:r w:rsidRPr="00E868EE">
                <w:rPr>
                  <w:rPrChange w:id="11279" w:author="Nasser Mustafa [2]" w:date="2018-09-26T14:54:00Z">
                    <w:rPr/>
                  </w:rPrChange>
                </w:rPr>
                <w:fldChar w:fldCharType="begin"/>
              </w:r>
              <w:r w:rsidRPr="00E868EE">
                <w:rPr>
                  <w:rPrChange w:id="11280" w:author="Nasser Mustafa [2]" w:date="2018-09-26T14:54:00Z">
                    <w:rPr/>
                  </w:rPrChange>
                </w:rPr>
                <w:instrText xml:space="preserve"> HYPERLINK "http://carleton.ca/curo/wp-content/uploads/Carleton-University-Research-Ethics-Form-Instructions-April2016.htm" \l "2C" </w:instrText>
              </w:r>
              <w:r w:rsidRPr="00E868EE">
                <w:rPr>
                  <w:rPrChange w:id="11281" w:author="Nasser Mustafa [2]" w:date="2018-09-26T14:54:00Z">
                    <w:rPr/>
                  </w:rPrChange>
                </w:rPr>
                <w:fldChar w:fldCharType="separate"/>
              </w:r>
              <w:r w:rsidRPr="00E868EE">
                <w:rPr>
                  <w:rStyle w:val="Hyperlink"/>
                  <w:rPrChange w:id="11282" w:author="Nasser Mustafa [2]" w:date="2018-09-26T14:54:00Z">
                    <w:rPr>
                      <w:color w:val="800000"/>
                      <w:u w:val="single"/>
                    </w:rPr>
                  </w:rPrChange>
                </w:rPr>
                <w:t>Detailed instructions</w:t>
              </w:r>
              <w:r w:rsidRPr="00E868EE">
                <w:rPr>
                  <w:rPrChange w:id="11283" w:author="Nasser Mustafa [2]" w:date="2018-09-26T14:54:00Z">
                    <w:rPr>
                      <w:color w:val="800000"/>
                      <w:u w:val="single"/>
                    </w:rPr>
                  </w:rPrChange>
                </w:rPr>
                <w:fldChar w:fldCharType="end"/>
              </w:r>
              <w:r w:rsidRPr="00E868EE">
                <w:rPr>
                  <w:rPrChange w:id="11284" w:author="Nasser Mustafa [2]" w:date="2018-09-26T14:54:00Z">
                    <w:rPr/>
                  </w:rPrChange>
                </w:rPr>
                <w:t xml:space="preserve">) </w:t>
              </w:r>
            </w:ins>
          </w:p>
        </w:tc>
        <w:tc>
          <w:tcPr>
            <w:tcW w:w="0" w:type="auto"/>
            <w:hideMark/>
          </w:tcPr>
          <w:p w14:paraId="14269DEE" w14:textId="77777777" w:rsidR="00D23C37" w:rsidRPr="00E868EE" w:rsidRDefault="00D23C37" w:rsidP="00E868EE">
            <w:pPr>
              <w:rPr>
                <w:ins w:id="11285" w:author="Nasser Mustafa [2]" w:date="2018-09-23T16:09:00Z"/>
                <w:rPrChange w:id="11286" w:author="Nasser Mustafa [2]" w:date="2018-09-26T14:54:00Z">
                  <w:rPr>
                    <w:ins w:id="11287" w:author="Nasser Mustafa [2]" w:date="2018-09-23T16:09:00Z"/>
                  </w:rPr>
                </w:rPrChange>
              </w:rPr>
              <w:pPrChange w:id="11288" w:author="Nasser Mustafa [2]" w:date="2018-09-26T14:54:00Z">
                <w:pPr/>
              </w:pPrChange>
            </w:pPr>
          </w:p>
        </w:tc>
        <w:tc>
          <w:tcPr>
            <w:tcW w:w="0" w:type="auto"/>
            <w:hideMark/>
          </w:tcPr>
          <w:p w14:paraId="288561EB" w14:textId="77777777" w:rsidR="00D23C37" w:rsidRPr="00E868EE" w:rsidRDefault="00D23C37" w:rsidP="00E868EE">
            <w:pPr>
              <w:rPr>
                <w:ins w:id="11289" w:author="Nasser Mustafa [2]" w:date="2018-09-23T16:09:00Z"/>
                <w:rPrChange w:id="11290" w:author="Nasser Mustafa [2]" w:date="2018-09-26T14:54:00Z">
                  <w:rPr>
                    <w:ins w:id="11291" w:author="Nasser Mustafa [2]" w:date="2018-09-23T16:09:00Z"/>
                    <w:rFonts w:ascii="Times New Roman" w:hAnsi="Times New Roman"/>
                  </w:rPr>
                </w:rPrChange>
              </w:rPr>
              <w:pPrChange w:id="11292" w:author="Nasser Mustafa [2]" w:date="2018-09-26T14:54:00Z">
                <w:pPr/>
              </w:pPrChange>
            </w:pPr>
          </w:p>
        </w:tc>
        <w:tc>
          <w:tcPr>
            <w:tcW w:w="0" w:type="auto"/>
            <w:hideMark/>
          </w:tcPr>
          <w:p w14:paraId="200A3F87" w14:textId="77777777" w:rsidR="00D23C37" w:rsidRPr="00E868EE" w:rsidRDefault="00D23C37" w:rsidP="00E868EE">
            <w:pPr>
              <w:rPr>
                <w:ins w:id="11293" w:author="Nasser Mustafa [2]" w:date="2018-09-23T16:09:00Z"/>
                <w:rPrChange w:id="11294" w:author="Nasser Mustafa [2]" w:date="2018-09-26T14:54:00Z">
                  <w:rPr>
                    <w:ins w:id="11295" w:author="Nasser Mustafa [2]" w:date="2018-09-23T16:09:00Z"/>
                  </w:rPr>
                </w:rPrChange>
              </w:rPr>
              <w:pPrChange w:id="11296" w:author="Nasser Mustafa [2]" w:date="2018-09-26T14:54:00Z">
                <w:pPr/>
              </w:pPrChange>
            </w:pPr>
            <w:ins w:id="11297" w:author="Nasser Mustafa [2]" w:date="2018-09-23T16:09:00Z">
              <w:r w:rsidRPr="00E868EE">
                <w:rPr>
                  <w:rPrChange w:id="11298" w:author="Nasser Mustafa [2]" w:date="2018-09-26T14:54:00Z">
                    <w:rPr/>
                  </w:rPrChange>
                </w:rPr>
                <w:t>Study rationale: why should the research be pursued; what are the benefits, and to whom? (Benefits can be to research community, companies, or society in general.)</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40AC0B5" w14:textId="77777777" w:rsidTr="00D23C37">
              <w:trPr>
                <w:tblCellSpacing w:w="15" w:type="dxa"/>
                <w:ins w:id="1129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433D8A3" w14:textId="77777777" w:rsidR="00D23C37" w:rsidRPr="00E868EE" w:rsidRDefault="00D23C37" w:rsidP="00E868EE">
                  <w:pPr>
                    <w:rPr>
                      <w:ins w:id="11300" w:author="Nasser Mustafa [2]" w:date="2018-09-23T16:09:00Z"/>
                      <w:rPrChange w:id="11301" w:author="Nasser Mustafa [2]" w:date="2018-09-26T14:54:00Z">
                        <w:rPr>
                          <w:ins w:id="11302" w:author="Nasser Mustafa [2]" w:date="2018-09-23T16:09:00Z"/>
                        </w:rPr>
                      </w:rPrChange>
                    </w:rPr>
                    <w:pPrChange w:id="11303" w:author="Nasser Mustafa [2]" w:date="2018-09-26T14:54:00Z">
                      <w:pPr/>
                    </w:pPrChange>
                  </w:pPr>
                  <w:ins w:id="11304" w:author="Nasser Mustafa [2]" w:date="2018-09-23T16:09:00Z">
                    <w:r w:rsidRPr="00E868EE">
                      <w:rPr>
                        <w:rPrChange w:id="11305" w:author="Nasser Mustafa [2]" w:date="2018-09-26T14:54:00Z">
                          <w:rPr>
                            <w:i/>
                            <w:iCs/>
                          </w:rPr>
                        </w:rPrChange>
                      </w:rPr>
                      <w:t>Response</w:t>
                    </w:r>
                    <w:r w:rsidRPr="00E868EE">
                      <w:rPr>
                        <w:rPrChange w:id="11306" w:author="Nasser Mustafa [2]" w:date="2018-09-26T14:54:00Z">
                          <w:rPr/>
                        </w:rPrChange>
                      </w:rPr>
                      <w:t>: Modeling traceability is a corner stone in Software and Systems Engineering especially in developing critical systems. It can prevent catastrophic loss by validating and verifying system’s requirements. These benefits are reflected on researchers, software companies, and society.</w:t>
                    </w:r>
                  </w:ins>
                </w:p>
              </w:tc>
            </w:tr>
          </w:tbl>
          <w:p w14:paraId="7B8F8AE9" w14:textId="77777777" w:rsidR="00D23C37" w:rsidRPr="00E868EE" w:rsidRDefault="00D23C37" w:rsidP="00E868EE">
            <w:pPr>
              <w:rPr>
                <w:ins w:id="11307" w:author="Nasser Mustafa [2]" w:date="2018-09-23T16:09:00Z"/>
                <w:rPrChange w:id="11308" w:author="Nasser Mustafa [2]" w:date="2018-09-26T14:54:00Z">
                  <w:rPr>
                    <w:ins w:id="11309" w:author="Nasser Mustafa [2]" w:date="2018-09-23T16:09:00Z"/>
                  </w:rPr>
                </w:rPrChange>
              </w:rPr>
              <w:pPrChange w:id="11310" w:author="Nasser Mustafa [2]" w:date="2018-09-26T14:54:00Z">
                <w:pPr/>
              </w:pPrChange>
            </w:pPr>
          </w:p>
        </w:tc>
      </w:tr>
      <w:tr w:rsidR="00D23C37" w:rsidRPr="00E868EE" w14:paraId="1A8E4D1E" w14:textId="77777777" w:rsidTr="00D23C37">
        <w:trPr>
          <w:tblCellSpacing w:w="15" w:type="dxa"/>
          <w:jc w:val="center"/>
          <w:ins w:id="11311" w:author="Nasser Mustafa [2]" w:date="2018-09-23T16:09:00Z"/>
        </w:trPr>
        <w:tc>
          <w:tcPr>
            <w:tcW w:w="0" w:type="auto"/>
            <w:gridSpan w:val="5"/>
            <w:vAlign w:val="center"/>
            <w:hideMark/>
          </w:tcPr>
          <w:p w14:paraId="08BECB6A" w14:textId="77777777" w:rsidR="00D23C37" w:rsidRPr="00E868EE" w:rsidRDefault="007431BC" w:rsidP="00E868EE">
            <w:pPr>
              <w:rPr>
                <w:ins w:id="11312" w:author="Nasser Mustafa [2]" w:date="2018-09-23T16:09:00Z"/>
                <w:rPrChange w:id="11313" w:author="Nasser Mustafa [2]" w:date="2018-09-26T14:54:00Z">
                  <w:rPr>
                    <w:ins w:id="11314" w:author="Nasser Mustafa [2]" w:date="2018-09-23T16:09:00Z"/>
                  </w:rPr>
                </w:rPrChange>
              </w:rPr>
              <w:pPrChange w:id="11315" w:author="Nasser Mustafa [2]" w:date="2018-09-26T14:54:00Z">
                <w:pPr/>
              </w:pPrChange>
            </w:pPr>
            <w:ins w:id="11316" w:author="Nasser Mustafa [2]" w:date="2018-09-23T16:09:00Z">
              <w:r w:rsidRPr="00E868EE">
                <w:rPr>
                  <w:rPrChange w:id="11317" w:author="Nasser Mustafa [2]" w:date="2018-09-26T14:54:00Z">
                    <w:rPr/>
                  </w:rPrChange>
                </w:rPr>
                <w:pict w14:anchorId="771D55A0">
                  <v:rect id="_x0000_i1030" style="width:0;height:1.5pt" o:hralign="center" o:hrstd="t" o:hr="t" fillcolor="#a0a0a0" stroked="f"/>
                </w:pict>
              </w:r>
            </w:ins>
          </w:p>
        </w:tc>
      </w:tr>
      <w:tr w:rsidR="00D23C37" w:rsidRPr="00E868EE" w14:paraId="6BEB9A91" w14:textId="77777777" w:rsidTr="00D23C37">
        <w:trPr>
          <w:tblCellSpacing w:w="15" w:type="dxa"/>
          <w:jc w:val="center"/>
          <w:ins w:id="11318" w:author="Nasser Mustafa [2]" w:date="2018-09-23T16:09:00Z"/>
        </w:trPr>
        <w:tc>
          <w:tcPr>
            <w:tcW w:w="0" w:type="auto"/>
            <w:hideMark/>
          </w:tcPr>
          <w:p w14:paraId="603146CC" w14:textId="77777777" w:rsidR="00D23C37" w:rsidRPr="00E868EE" w:rsidRDefault="00D23C37" w:rsidP="00E868EE">
            <w:pPr>
              <w:rPr>
                <w:ins w:id="11319" w:author="Nasser Mustafa [2]" w:date="2018-09-23T16:09:00Z"/>
                <w:rPrChange w:id="11320" w:author="Nasser Mustafa [2]" w:date="2018-09-26T14:54:00Z">
                  <w:rPr>
                    <w:ins w:id="11321" w:author="Nasser Mustafa [2]" w:date="2018-09-23T16:09:00Z"/>
                  </w:rPr>
                </w:rPrChange>
              </w:rPr>
              <w:pPrChange w:id="11322" w:author="Nasser Mustafa [2]" w:date="2018-09-26T14:54:00Z">
                <w:pPr>
                  <w:spacing w:before="100" w:beforeAutospacing="1" w:after="100" w:afterAutospacing="1"/>
                  <w:outlineLvl w:val="2"/>
                </w:pPr>
              </w:pPrChange>
            </w:pPr>
            <w:bookmarkStart w:id="11323" w:name="2D"/>
            <w:bookmarkStart w:id="11324" w:name="_Toc525736811"/>
            <w:ins w:id="11325" w:author="Nasser Mustafa [2]" w:date="2018-09-23T16:09:00Z">
              <w:r w:rsidRPr="00E868EE">
                <w:rPr>
                  <w:rPrChange w:id="11326" w:author="Nasser Mustafa [2]" w:date="2018-09-26T14:54:00Z">
                    <w:rPr/>
                  </w:rPrChange>
                </w:rPr>
                <w:t>2D</w:t>
              </w:r>
              <w:bookmarkEnd w:id="11323"/>
              <w:r w:rsidRPr="00E868EE">
                <w:rPr>
                  <w:rPrChange w:id="11327" w:author="Nasser Mustafa [2]" w:date="2018-09-26T14:54:00Z">
                    <w:rPr/>
                  </w:rPrChange>
                </w:rPr>
                <w:t>.</w:t>
              </w:r>
              <w:bookmarkEnd w:id="11324"/>
              <w:r w:rsidRPr="00E868EE">
                <w:rPr>
                  <w:rPrChange w:id="11328" w:author="Nasser Mustafa [2]" w:date="2018-09-26T14:54:00Z">
                    <w:rPr/>
                  </w:rPrChange>
                </w:rPr>
                <w:t xml:space="preserve"> </w:t>
              </w:r>
            </w:ins>
          </w:p>
        </w:tc>
        <w:tc>
          <w:tcPr>
            <w:tcW w:w="0" w:type="auto"/>
            <w:hideMark/>
          </w:tcPr>
          <w:p w14:paraId="5D75E436" w14:textId="02B0E63D" w:rsidR="00D23C37" w:rsidRPr="00E868EE" w:rsidRDefault="00D23C37" w:rsidP="00E868EE">
            <w:pPr>
              <w:rPr>
                <w:ins w:id="11329" w:author="Nasser Mustafa [2]" w:date="2018-09-23T16:09:00Z"/>
                <w:rPrChange w:id="11330" w:author="Nasser Mustafa [2]" w:date="2018-09-26T14:54:00Z">
                  <w:rPr>
                    <w:ins w:id="11331" w:author="Nasser Mustafa [2]" w:date="2018-09-23T16:09:00Z"/>
                  </w:rPr>
                </w:rPrChange>
              </w:rPr>
              <w:pPrChange w:id="11332" w:author="Nasser Mustafa [2]" w:date="2018-09-26T14:54:00Z">
                <w:pPr/>
              </w:pPrChange>
            </w:pPr>
            <w:ins w:id="11333" w:author="Nasser Mustafa [2]" w:date="2018-09-23T16:09:00Z">
              <w:r w:rsidRPr="00E868EE">
                <w:rPr>
                  <w:rPrChange w:id="11334" w:author="Nasser Mustafa [2]" w:date="2018-09-26T14:54:00Z">
                    <w:rPr/>
                  </w:rPrChange>
                </w:rPr>
                <w:t>Dates of Recruitment/Participant Interaction</w:t>
              </w:r>
              <w:r w:rsidRPr="00E868EE">
                <w:rPr>
                  <w:rPrChange w:id="11335" w:author="Nasser Mustafa [2]" w:date="2018-09-26T14:54:00Z">
                    <w:rPr/>
                  </w:rPrChange>
                </w:rPr>
                <w:br/>
                <w:t>(</w:t>
              </w:r>
              <w:r w:rsidRPr="00E868EE">
                <w:rPr>
                  <w:rPrChange w:id="11336" w:author="Nasser Mustafa [2]" w:date="2018-09-26T14:54:00Z">
                    <w:rPr/>
                  </w:rPrChange>
                </w:rPr>
                <w:fldChar w:fldCharType="begin"/>
              </w:r>
              <w:r w:rsidRPr="00E868EE">
                <w:rPr>
                  <w:rPrChange w:id="11337" w:author="Nasser Mustafa [2]" w:date="2018-09-26T14:54:00Z">
                    <w:rPr/>
                  </w:rPrChange>
                </w:rPr>
                <w:instrText xml:space="preserve"> HYPERLINK "http://carleton.ca/curo/wp-content/uploads/Carleton-University-Research-Ethics-Form-Instructions-April2016.htm" \l "2D" </w:instrText>
              </w:r>
              <w:r w:rsidRPr="00E868EE">
                <w:rPr>
                  <w:rPrChange w:id="11338" w:author="Nasser Mustafa [2]" w:date="2018-09-26T14:54:00Z">
                    <w:rPr/>
                  </w:rPrChange>
                </w:rPr>
                <w:fldChar w:fldCharType="separate"/>
              </w:r>
              <w:r w:rsidRPr="00E868EE">
                <w:rPr>
                  <w:rStyle w:val="Hyperlink"/>
                  <w:rPrChange w:id="11339" w:author="Nasser Mustafa [2]" w:date="2018-09-26T14:54:00Z">
                    <w:rPr>
                      <w:color w:val="800000"/>
                      <w:u w:val="single"/>
                    </w:rPr>
                  </w:rPrChange>
                </w:rPr>
                <w:t>Detailed instructions</w:t>
              </w:r>
              <w:r w:rsidRPr="00E868EE">
                <w:rPr>
                  <w:rPrChange w:id="11340" w:author="Nasser Mustafa [2]" w:date="2018-09-26T14:54:00Z">
                    <w:rPr>
                      <w:color w:val="800000"/>
                      <w:u w:val="single"/>
                    </w:rPr>
                  </w:rPrChange>
                </w:rPr>
                <w:fldChar w:fldCharType="end"/>
              </w:r>
              <w:r w:rsidRPr="00E868EE">
                <w:rPr>
                  <w:rPrChange w:id="11341" w:author="Nasser Mustafa [2]" w:date="2018-09-26T14:54:00Z">
                    <w:rPr/>
                  </w:rPrChange>
                </w:rPr>
                <w:t xml:space="preserve">) </w:t>
              </w:r>
            </w:ins>
          </w:p>
        </w:tc>
        <w:tc>
          <w:tcPr>
            <w:tcW w:w="0" w:type="auto"/>
            <w:hideMark/>
          </w:tcPr>
          <w:p w14:paraId="0EC0DF3C" w14:textId="77777777" w:rsidR="00D23C37" w:rsidRPr="00E868EE" w:rsidRDefault="00D23C37" w:rsidP="00E868EE">
            <w:pPr>
              <w:rPr>
                <w:ins w:id="11342" w:author="Nasser Mustafa [2]" w:date="2018-09-23T16:09:00Z"/>
                <w:rPrChange w:id="11343" w:author="Nasser Mustafa [2]" w:date="2018-09-26T14:54:00Z">
                  <w:rPr>
                    <w:ins w:id="11344" w:author="Nasser Mustafa [2]" w:date="2018-09-23T16:09:00Z"/>
                  </w:rPr>
                </w:rPrChange>
              </w:rPr>
              <w:pPrChange w:id="1134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5"/>
              <w:gridCol w:w="2165"/>
            </w:tblGrid>
            <w:tr w:rsidR="00D23C37" w:rsidRPr="00E868EE" w14:paraId="642F44A3" w14:textId="77777777" w:rsidTr="00D23C37">
              <w:trPr>
                <w:tblCellSpacing w:w="15" w:type="dxa"/>
                <w:ins w:id="1134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840BEB1" w14:textId="77777777" w:rsidR="00D23C37" w:rsidRPr="00E868EE" w:rsidRDefault="00D23C37" w:rsidP="00E868EE">
                  <w:pPr>
                    <w:rPr>
                      <w:ins w:id="11347" w:author="Nasser Mustafa [2]" w:date="2018-09-23T16:09:00Z"/>
                      <w:rPrChange w:id="11348" w:author="Nasser Mustafa [2]" w:date="2018-09-26T14:54:00Z">
                        <w:rPr>
                          <w:ins w:id="11349" w:author="Nasser Mustafa [2]" w:date="2018-09-23T16:09:00Z"/>
                        </w:rPr>
                      </w:rPrChange>
                    </w:rPr>
                    <w:pPrChange w:id="11350" w:author="Nasser Mustafa [2]" w:date="2018-09-26T14:54:00Z">
                      <w:pPr/>
                    </w:pPrChange>
                  </w:pPr>
                  <w:ins w:id="11351" w:author="Nasser Mustafa [2]" w:date="2018-09-23T16:09:00Z">
                    <w:r w:rsidRPr="00E868EE">
                      <w:rPr>
                        <w:rPrChange w:id="1135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6E04121" w14:textId="77777777" w:rsidR="00D23C37" w:rsidRPr="00E868EE" w:rsidRDefault="00D23C37" w:rsidP="00E868EE">
                  <w:pPr>
                    <w:rPr>
                      <w:ins w:id="11353" w:author="Nasser Mustafa [2]" w:date="2018-09-23T16:09:00Z"/>
                      <w:rPrChange w:id="11354" w:author="Nasser Mustafa [2]" w:date="2018-09-26T14:54:00Z">
                        <w:rPr>
                          <w:ins w:id="11355" w:author="Nasser Mustafa [2]" w:date="2018-09-23T16:09:00Z"/>
                        </w:rPr>
                      </w:rPrChange>
                    </w:rPr>
                    <w:pPrChange w:id="11356" w:author="Nasser Mustafa [2]" w:date="2018-09-26T14:54:00Z">
                      <w:pPr/>
                    </w:pPrChange>
                  </w:pPr>
                  <w:ins w:id="11357" w:author="Nasser Mustafa [2]" w:date="2018-09-23T16:09:00Z">
                    <w:r w:rsidRPr="00E868EE">
                      <w:rPr>
                        <w:rPrChange w:id="11358" w:author="Nasser Mustafa [2]" w:date="2018-09-26T14:54:00Z">
                          <w:rPr/>
                        </w:rPrChange>
                      </w:rPr>
                      <w:t xml:space="preserve">Not applicable/Secondary Data </w:t>
                    </w:r>
                  </w:ins>
                </w:p>
              </w:tc>
            </w:tr>
          </w:tbl>
          <w:p w14:paraId="0468FD28" w14:textId="77777777" w:rsidR="00D23C37" w:rsidRPr="00E868EE" w:rsidRDefault="00D23C37" w:rsidP="00E868EE">
            <w:pPr>
              <w:rPr>
                <w:ins w:id="11359" w:author="Nasser Mustafa [2]" w:date="2018-09-23T16:09:00Z"/>
                <w:rPrChange w:id="11360" w:author="Nasser Mustafa [2]" w:date="2018-09-26T14:54:00Z">
                  <w:rPr>
                    <w:ins w:id="11361" w:author="Nasser Mustafa [2]" w:date="2018-09-23T16:09:00Z"/>
                  </w:rPr>
                </w:rPrChange>
              </w:rPr>
              <w:pPrChange w:id="11362" w:author="Nasser Mustafa [2]" w:date="2018-09-26T14:54:00Z">
                <w:pPr/>
              </w:pPrChange>
            </w:pPr>
          </w:p>
        </w:tc>
        <w:tc>
          <w:tcPr>
            <w:tcW w:w="0" w:type="auto"/>
            <w:hideMark/>
          </w:tcPr>
          <w:p w14:paraId="4AC49623" w14:textId="77777777" w:rsidR="00D23C37" w:rsidRPr="00E868EE" w:rsidRDefault="00D23C37" w:rsidP="00E868EE">
            <w:pPr>
              <w:rPr>
                <w:ins w:id="11363" w:author="Nasser Mustafa [2]" w:date="2018-09-23T16:09:00Z"/>
                <w:rPrChange w:id="11364" w:author="Nasser Mustafa [2]" w:date="2018-09-26T14:54:00Z">
                  <w:rPr>
                    <w:ins w:id="11365" w:author="Nasser Mustafa [2]" w:date="2018-09-23T16:09:00Z"/>
                  </w:rPr>
                </w:rPrChange>
              </w:rPr>
              <w:pPrChange w:id="11366" w:author="Nasser Mustafa [2]" w:date="2018-09-26T14:54:00Z">
                <w:pPr/>
              </w:pPrChange>
            </w:pPr>
            <w:ins w:id="11367" w:author="Nasser Mustafa [2]" w:date="2018-09-23T16:09:00Z">
              <w:r w:rsidRPr="00E868EE">
                <w:rPr>
                  <w:rPrChange w:id="11368" w:author="Nasser Mustafa [2]" w:date="2018-09-26T14:54:00Z">
                    <w:rPr/>
                  </w:rPrChange>
                </w:rPr>
                <w:t xml:space="preserve">When will you start recruiting participants? (DD/MM/YYYY)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613FD88D" w14:textId="77777777" w:rsidTr="00D23C37">
              <w:trPr>
                <w:tblCellSpacing w:w="15" w:type="dxa"/>
                <w:ins w:id="1136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72C095CD" w14:textId="77777777" w:rsidR="00D23C37" w:rsidRPr="00E868EE" w:rsidRDefault="00D23C37" w:rsidP="00E868EE">
                  <w:pPr>
                    <w:rPr>
                      <w:ins w:id="11370" w:author="Nasser Mustafa [2]" w:date="2018-09-23T16:09:00Z"/>
                      <w:rPrChange w:id="11371" w:author="Nasser Mustafa [2]" w:date="2018-09-26T14:54:00Z">
                        <w:rPr>
                          <w:ins w:id="11372" w:author="Nasser Mustafa [2]" w:date="2018-09-23T16:09:00Z"/>
                        </w:rPr>
                      </w:rPrChange>
                    </w:rPr>
                    <w:pPrChange w:id="11373" w:author="Nasser Mustafa [2]" w:date="2018-09-26T14:54:00Z">
                      <w:pPr/>
                    </w:pPrChange>
                  </w:pPr>
                  <w:ins w:id="11374" w:author="Nasser Mustafa [2]" w:date="2018-09-23T16:09:00Z">
                    <w:r w:rsidRPr="00E868EE">
                      <w:rPr>
                        <w:rPrChange w:id="11375" w:author="Nasser Mustafa [2]" w:date="2018-09-26T14:54:00Z">
                          <w:rPr>
                            <w:i/>
                            <w:iCs/>
                          </w:rPr>
                        </w:rPrChange>
                      </w:rPr>
                      <w:t>Response</w:t>
                    </w:r>
                    <w:r w:rsidRPr="00E868EE">
                      <w:rPr>
                        <w:rPrChange w:id="11376" w:author="Nasser Mustafa [2]" w:date="2018-09-26T14:54:00Z">
                          <w:rPr/>
                        </w:rPrChange>
                      </w:rPr>
                      <w:t>:25/01/2018</w:t>
                    </w:r>
                  </w:ins>
                </w:p>
              </w:tc>
            </w:tr>
          </w:tbl>
          <w:p w14:paraId="69637575" w14:textId="77777777" w:rsidR="00D23C37" w:rsidRPr="00E868EE" w:rsidRDefault="00D23C37" w:rsidP="00E868EE">
            <w:pPr>
              <w:rPr>
                <w:ins w:id="11377" w:author="Nasser Mustafa [2]" w:date="2018-09-23T16:09:00Z"/>
                <w:rPrChange w:id="11378" w:author="Nasser Mustafa [2]" w:date="2018-09-26T14:54:00Z">
                  <w:rPr>
                    <w:ins w:id="11379" w:author="Nasser Mustafa [2]" w:date="2018-09-23T16:09:00Z"/>
                  </w:rPr>
                </w:rPrChange>
              </w:rPr>
              <w:pPrChange w:id="11380" w:author="Nasser Mustafa [2]" w:date="2018-09-26T14:54:00Z">
                <w:pPr/>
              </w:pPrChange>
            </w:pPr>
            <w:ins w:id="11381" w:author="Nasser Mustafa [2]" w:date="2018-09-23T16:09:00Z">
              <w:r w:rsidRPr="00E868EE">
                <w:rPr>
                  <w:rPrChange w:id="11382" w:author="Nasser Mustafa [2]" w:date="2018-09-26T14:54:00Z">
                    <w:rPr/>
                  </w:rPrChange>
                </w:rPr>
                <w:t xml:space="preserve">When will you stop interacting with participants? (DD/MM/YYYY)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299F0EF" w14:textId="77777777" w:rsidTr="00D23C37">
              <w:trPr>
                <w:tblCellSpacing w:w="15" w:type="dxa"/>
                <w:ins w:id="11383"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79DFA59" w14:textId="77777777" w:rsidR="00D23C37" w:rsidRPr="00E868EE" w:rsidRDefault="00D23C37" w:rsidP="00E868EE">
                  <w:pPr>
                    <w:rPr>
                      <w:ins w:id="11384" w:author="Nasser Mustafa [2]" w:date="2018-09-23T16:09:00Z"/>
                      <w:rPrChange w:id="11385" w:author="Nasser Mustafa [2]" w:date="2018-09-26T14:54:00Z">
                        <w:rPr>
                          <w:ins w:id="11386" w:author="Nasser Mustafa [2]" w:date="2018-09-23T16:09:00Z"/>
                        </w:rPr>
                      </w:rPrChange>
                    </w:rPr>
                    <w:pPrChange w:id="11387" w:author="Nasser Mustafa [2]" w:date="2018-09-26T14:54:00Z">
                      <w:pPr/>
                    </w:pPrChange>
                  </w:pPr>
                  <w:ins w:id="11388" w:author="Nasser Mustafa [2]" w:date="2018-09-23T16:09:00Z">
                    <w:r w:rsidRPr="00E868EE">
                      <w:rPr>
                        <w:rPrChange w:id="11389" w:author="Nasser Mustafa [2]" w:date="2018-09-26T14:54:00Z">
                          <w:rPr>
                            <w:i/>
                            <w:iCs/>
                          </w:rPr>
                        </w:rPrChange>
                      </w:rPr>
                      <w:t>Response</w:t>
                    </w:r>
                    <w:r w:rsidRPr="00E868EE">
                      <w:rPr>
                        <w:rPrChange w:id="11390" w:author="Nasser Mustafa [2]" w:date="2018-09-26T14:54:00Z">
                          <w:rPr/>
                        </w:rPrChange>
                      </w:rPr>
                      <w:t>:25/03/2018</w:t>
                    </w:r>
                  </w:ins>
                </w:p>
              </w:tc>
            </w:tr>
          </w:tbl>
          <w:p w14:paraId="16BD0167" w14:textId="77777777" w:rsidR="00D23C37" w:rsidRPr="00E868EE" w:rsidRDefault="00D23C37" w:rsidP="00E868EE">
            <w:pPr>
              <w:rPr>
                <w:ins w:id="11391" w:author="Nasser Mustafa [2]" w:date="2018-09-23T16:09:00Z"/>
                <w:rPrChange w:id="11392" w:author="Nasser Mustafa [2]" w:date="2018-09-26T14:54:00Z">
                  <w:rPr>
                    <w:ins w:id="11393" w:author="Nasser Mustafa [2]" w:date="2018-09-23T16:09:00Z"/>
                  </w:rPr>
                </w:rPrChange>
              </w:rPr>
              <w:pPrChange w:id="11394" w:author="Nasser Mustafa [2]" w:date="2018-09-26T14:54:00Z">
                <w:pPr/>
              </w:pPrChange>
            </w:pPr>
          </w:p>
        </w:tc>
      </w:tr>
      <w:tr w:rsidR="00D23C37" w:rsidRPr="00E868EE" w14:paraId="2DEE49E7" w14:textId="77777777" w:rsidTr="00D23C37">
        <w:trPr>
          <w:tblCellSpacing w:w="15" w:type="dxa"/>
          <w:jc w:val="center"/>
          <w:ins w:id="11395" w:author="Nasser Mustafa [2]" w:date="2018-09-23T16:09:00Z"/>
        </w:trPr>
        <w:tc>
          <w:tcPr>
            <w:tcW w:w="0" w:type="auto"/>
            <w:gridSpan w:val="5"/>
            <w:vAlign w:val="center"/>
            <w:hideMark/>
          </w:tcPr>
          <w:p w14:paraId="489597D3" w14:textId="77777777" w:rsidR="00D23C37" w:rsidRPr="00E868EE" w:rsidRDefault="007431BC" w:rsidP="00E868EE">
            <w:pPr>
              <w:rPr>
                <w:ins w:id="11396" w:author="Nasser Mustafa [2]" w:date="2018-09-23T16:09:00Z"/>
                <w:rPrChange w:id="11397" w:author="Nasser Mustafa [2]" w:date="2018-09-26T14:54:00Z">
                  <w:rPr>
                    <w:ins w:id="11398" w:author="Nasser Mustafa [2]" w:date="2018-09-23T16:09:00Z"/>
                  </w:rPr>
                </w:rPrChange>
              </w:rPr>
              <w:pPrChange w:id="11399" w:author="Nasser Mustafa [2]" w:date="2018-09-26T14:54:00Z">
                <w:pPr/>
              </w:pPrChange>
            </w:pPr>
            <w:ins w:id="11400" w:author="Nasser Mustafa [2]" w:date="2018-09-23T16:09:00Z">
              <w:r w:rsidRPr="00E868EE">
                <w:rPr>
                  <w:rPrChange w:id="11401" w:author="Nasser Mustafa [2]" w:date="2018-09-26T14:54:00Z">
                    <w:rPr/>
                  </w:rPrChange>
                </w:rPr>
                <w:pict w14:anchorId="3B6AC825">
                  <v:rect id="_x0000_i1031" style="width:0;height:1.5pt" o:hralign="center" o:hrstd="t" o:hr="t" fillcolor="#a0a0a0" stroked="f"/>
                </w:pict>
              </w:r>
            </w:ins>
          </w:p>
        </w:tc>
      </w:tr>
      <w:tr w:rsidR="00D23C37" w:rsidRPr="00E868EE" w14:paraId="6EDC8423" w14:textId="77777777" w:rsidTr="00D23C37">
        <w:trPr>
          <w:tblCellSpacing w:w="15" w:type="dxa"/>
          <w:jc w:val="center"/>
          <w:ins w:id="11402" w:author="Nasser Mustafa [2]" w:date="2018-09-23T16:09:00Z"/>
        </w:trPr>
        <w:tc>
          <w:tcPr>
            <w:tcW w:w="0" w:type="auto"/>
            <w:hideMark/>
          </w:tcPr>
          <w:p w14:paraId="2995EB00" w14:textId="77777777" w:rsidR="00D23C37" w:rsidRPr="00E868EE" w:rsidRDefault="00D23C37" w:rsidP="00E868EE">
            <w:pPr>
              <w:rPr>
                <w:ins w:id="11403" w:author="Nasser Mustafa [2]" w:date="2018-09-23T16:09:00Z"/>
                <w:rPrChange w:id="11404" w:author="Nasser Mustafa [2]" w:date="2018-09-26T14:54:00Z">
                  <w:rPr>
                    <w:ins w:id="11405" w:author="Nasser Mustafa [2]" w:date="2018-09-23T16:09:00Z"/>
                  </w:rPr>
                </w:rPrChange>
              </w:rPr>
              <w:pPrChange w:id="11406" w:author="Nasser Mustafa [2]" w:date="2018-09-26T14:54:00Z">
                <w:pPr>
                  <w:spacing w:before="100" w:beforeAutospacing="1" w:after="100" w:afterAutospacing="1"/>
                  <w:outlineLvl w:val="2"/>
                </w:pPr>
              </w:pPrChange>
            </w:pPr>
            <w:bookmarkStart w:id="11407" w:name="2E"/>
            <w:bookmarkStart w:id="11408" w:name="_Toc525736812"/>
            <w:ins w:id="11409" w:author="Nasser Mustafa [2]" w:date="2018-09-23T16:09:00Z">
              <w:r w:rsidRPr="00E868EE">
                <w:rPr>
                  <w:rPrChange w:id="11410" w:author="Nasser Mustafa [2]" w:date="2018-09-26T14:54:00Z">
                    <w:rPr/>
                  </w:rPrChange>
                </w:rPr>
                <w:t>2E</w:t>
              </w:r>
              <w:bookmarkEnd w:id="11407"/>
              <w:r w:rsidRPr="00E868EE">
                <w:rPr>
                  <w:rPrChange w:id="11411" w:author="Nasser Mustafa [2]" w:date="2018-09-26T14:54:00Z">
                    <w:rPr/>
                  </w:rPrChange>
                </w:rPr>
                <w:t>.</w:t>
              </w:r>
              <w:bookmarkEnd w:id="11408"/>
              <w:r w:rsidRPr="00E868EE">
                <w:rPr>
                  <w:rPrChange w:id="11412" w:author="Nasser Mustafa [2]" w:date="2018-09-26T14:54:00Z">
                    <w:rPr/>
                  </w:rPrChange>
                </w:rPr>
                <w:t xml:space="preserve"> </w:t>
              </w:r>
            </w:ins>
          </w:p>
        </w:tc>
        <w:tc>
          <w:tcPr>
            <w:tcW w:w="0" w:type="auto"/>
            <w:hideMark/>
          </w:tcPr>
          <w:p w14:paraId="77652ECC" w14:textId="577D59F2" w:rsidR="00D23C37" w:rsidRPr="00E868EE" w:rsidRDefault="00D23C37" w:rsidP="00E868EE">
            <w:pPr>
              <w:rPr>
                <w:ins w:id="11413" w:author="Nasser Mustafa [2]" w:date="2018-09-23T16:09:00Z"/>
                <w:rPrChange w:id="11414" w:author="Nasser Mustafa [2]" w:date="2018-09-26T14:54:00Z">
                  <w:rPr>
                    <w:ins w:id="11415" w:author="Nasser Mustafa [2]" w:date="2018-09-23T16:09:00Z"/>
                  </w:rPr>
                </w:rPrChange>
              </w:rPr>
              <w:pPrChange w:id="11416" w:author="Nasser Mustafa [2]" w:date="2018-09-26T14:54:00Z">
                <w:pPr/>
              </w:pPrChange>
            </w:pPr>
            <w:ins w:id="11417" w:author="Nasser Mustafa [2]" w:date="2018-09-23T16:09:00Z">
              <w:r w:rsidRPr="00E868EE">
                <w:rPr>
                  <w:rPrChange w:id="11418" w:author="Nasser Mustafa [2]" w:date="2018-09-26T14:54:00Z">
                    <w:rPr/>
                  </w:rPrChange>
                </w:rPr>
                <w:t>New or Previously Recorded Data</w:t>
              </w:r>
              <w:r w:rsidRPr="00E868EE">
                <w:rPr>
                  <w:rPrChange w:id="11419" w:author="Nasser Mustafa [2]" w:date="2018-09-26T14:54:00Z">
                    <w:rPr/>
                  </w:rPrChange>
                </w:rPr>
                <w:br/>
                <w:t>(</w:t>
              </w:r>
              <w:r w:rsidRPr="00E868EE">
                <w:rPr>
                  <w:rPrChange w:id="11420" w:author="Nasser Mustafa [2]" w:date="2018-09-26T14:54:00Z">
                    <w:rPr/>
                  </w:rPrChange>
                </w:rPr>
                <w:fldChar w:fldCharType="begin"/>
              </w:r>
              <w:r w:rsidRPr="00E868EE">
                <w:rPr>
                  <w:rPrChange w:id="11421" w:author="Nasser Mustafa [2]" w:date="2018-09-26T14:54:00Z">
                    <w:rPr/>
                  </w:rPrChange>
                </w:rPr>
                <w:instrText xml:space="preserve"> HYPERLINK "http://carleton.ca/curo/wp-content/uploads/Carleton-University-Research-Ethics-Form-Instructions-April2016.htm" \l "2E" </w:instrText>
              </w:r>
              <w:r w:rsidRPr="00E868EE">
                <w:rPr>
                  <w:rPrChange w:id="11422" w:author="Nasser Mustafa [2]" w:date="2018-09-26T14:54:00Z">
                    <w:rPr/>
                  </w:rPrChange>
                </w:rPr>
                <w:fldChar w:fldCharType="separate"/>
              </w:r>
              <w:r w:rsidRPr="00E868EE">
                <w:rPr>
                  <w:rStyle w:val="Hyperlink"/>
                  <w:rPrChange w:id="11423" w:author="Nasser Mustafa [2]" w:date="2018-09-26T14:54:00Z">
                    <w:rPr>
                      <w:color w:val="800000"/>
                      <w:u w:val="single"/>
                    </w:rPr>
                  </w:rPrChange>
                </w:rPr>
                <w:t>Detailed instructions</w:t>
              </w:r>
              <w:r w:rsidRPr="00E868EE">
                <w:rPr>
                  <w:rPrChange w:id="11424" w:author="Nasser Mustafa [2]" w:date="2018-09-26T14:54:00Z">
                    <w:rPr>
                      <w:color w:val="800000"/>
                      <w:u w:val="single"/>
                    </w:rPr>
                  </w:rPrChange>
                </w:rPr>
                <w:fldChar w:fldCharType="end"/>
              </w:r>
              <w:r w:rsidRPr="00E868EE">
                <w:rPr>
                  <w:rPrChange w:id="11425" w:author="Nasser Mustafa [2]" w:date="2018-09-26T14:54:00Z">
                    <w:rPr/>
                  </w:rPrChange>
                </w:rPr>
                <w:t xml:space="preserve">) </w:t>
              </w:r>
            </w:ins>
          </w:p>
        </w:tc>
        <w:tc>
          <w:tcPr>
            <w:tcW w:w="0" w:type="auto"/>
            <w:hideMark/>
          </w:tcPr>
          <w:p w14:paraId="7FC1331A" w14:textId="77777777" w:rsidR="00D23C37" w:rsidRPr="00E868EE" w:rsidRDefault="00D23C37" w:rsidP="00E868EE">
            <w:pPr>
              <w:rPr>
                <w:ins w:id="11426" w:author="Nasser Mustafa [2]" w:date="2018-09-23T16:09:00Z"/>
                <w:rPrChange w:id="11427" w:author="Nasser Mustafa [2]" w:date="2018-09-26T14:54:00Z">
                  <w:rPr>
                    <w:ins w:id="11428" w:author="Nasser Mustafa [2]" w:date="2018-09-23T16:09:00Z"/>
                  </w:rPr>
                </w:rPrChange>
              </w:rPr>
              <w:pPrChange w:id="11429"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0A085BA7" w14:textId="77777777" w:rsidTr="00D23C37">
              <w:trPr>
                <w:tblCellSpacing w:w="15" w:type="dxa"/>
                <w:ins w:id="1143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1D27B56" w14:textId="77777777" w:rsidR="00D23C37" w:rsidRPr="00E868EE" w:rsidRDefault="00D23C37" w:rsidP="00E868EE">
                  <w:pPr>
                    <w:rPr>
                      <w:ins w:id="11431" w:author="Nasser Mustafa [2]" w:date="2018-09-23T16:09:00Z"/>
                      <w:rPrChange w:id="11432" w:author="Nasser Mustafa [2]" w:date="2018-09-26T14:54:00Z">
                        <w:rPr>
                          <w:ins w:id="11433" w:author="Nasser Mustafa [2]" w:date="2018-09-23T16:09:00Z"/>
                        </w:rPr>
                      </w:rPrChange>
                    </w:rPr>
                    <w:pPrChange w:id="11434" w:author="Nasser Mustafa [2]" w:date="2018-09-26T14:54:00Z">
                      <w:pPr/>
                    </w:pPrChange>
                  </w:pPr>
                  <w:ins w:id="11435" w:author="Nasser Mustafa [2]" w:date="2018-09-23T16:09:00Z">
                    <w:r w:rsidRPr="00E868EE">
                      <w:rPr>
                        <w:rPrChange w:id="11436"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72D254B3" w14:textId="77777777" w:rsidR="00D23C37" w:rsidRPr="00E868EE" w:rsidRDefault="00D23C37" w:rsidP="00E868EE">
                  <w:pPr>
                    <w:rPr>
                      <w:ins w:id="11437" w:author="Nasser Mustafa [2]" w:date="2018-09-23T16:09:00Z"/>
                      <w:rPrChange w:id="11438" w:author="Nasser Mustafa [2]" w:date="2018-09-26T14:54:00Z">
                        <w:rPr>
                          <w:ins w:id="11439" w:author="Nasser Mustafa [2]" w:date="2018-09-23T16:09:00Z"/>
                        </w:rPr>
                      </w:rPrChange>
                    </w:rPr>
                    <w:pPrChange w:id="11440" w:author="Nasser Mustafa [2]" w:date="2018-09-26T14:54:00Z">
                      <w:pPr/>
                    </w:pPrChange>
                  </w:pPr>
                  <w:ins w:id="11441" w:author="Nasser Mustafa [2]" w:date="2018-09-23T16:09:00Z">
                    <w:r w:rsidRPr="00E868EE">
                      <w:rPr>
                        <w:rPrChange w:id="11442" w:author="Nasser Mustafa [2]" w:date="2018-09-26T14:54:00Z">
                          <w:rPr/>
                        </w:rPrChange>
                      </w:rPr>
                      <w:t xml:space="preserve">Primary Analysis (New Data are Collected) </w:t>
                    </w:r>
                  </w:ins>
                </w:p>
              </w:tc>
            </w:tr>
            <w:tr w:rsidR="00D23C37" w:rsidRPr="00E868EE" w14:paraId="554157A5" w14:textId="77777777" w:rsidTr="00D23C37">
              <w:trPr>
                <w:tblCellSpacing w:w="15" w:type="dxa"/>
                <w:ins w:id="1144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DB0DC9F" w14:textId="77777777" w:rsidR="00D23C37" w:rsidRPr="00E868EE" w:rsidRDefault="00D23C37" w:rsidP="00E868EE">
                  <w:pPr>
                    <w:rPr>
                      <w:ins w:id="11444" w:author="Nasser Mustafa [2]" w:date="2018-09-23T16:09:00Z"/>
                      <w:rPrChange w:id="11445" w:author="Nasser Mustafa [2]" w:date="2018-09-26T14:54:00Z">
                        <w:rPr>
                          <w:ins w:id="11446" w:author="Nasser Mustafa [2]" w:date="2018-09-23T16:09:00Z"/>
                        </w:rPr>
                      </w:rPrChange>
                    </w:rPr>
                    <w:pPrChange w:id="11447" w:author="Nasser Mustafa [2]" w:date="2018-09-26T14:54:00Z">
                      <w:pPr/>
                    </w:pPrChange>
                  </w:pPr>
                  <w:ins w:id="11448" w:author="Nasser Mustafa [2]" w:date="2018-09-23T16:09:00Z">
                    <w:r w:rsidRPr="00E868EE">
                      <w:rPr>
                        <w:rPrChange w:id="1144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50CC07E" w14:textId="77777777" w:rsidR="00D23C37" w:rsidRPr="00E868EE" w:rsidRDefault="00D23C37" w:rsidP="00E868EE">
                  <w:pPr>
                    <w:rPr>
                      <w:ins w:id="11450" w:author="Nasser Mustafa [2]" w:date="2018-09-23T16:09:00Z"/>
                      <w:rPrChange w:id="11451" w:author="Nasser Mustafa [2]" w:date="2018-09-26T14:54:00Z">
                        <w:rPr>
                          <w:ins w:id="11452" w:author="Nasser Mustafa [2]" w:date="2018-09-23T16:09:00Z"/>
                        </w:rPr>
                      </w:rPrChange>
                    </w:rPr>
                    <w:pPrChange w:id="11453" w:author="Nasser Mustafa [2]" w:date="2018-09-26T14:54:00Z">
                      <w:pPr/>
                    </w:pPrChange>
                  </w:pPr>
                  <w:ins w:id="11454" w:author="Nasser Mustafa [2]" w:date="2018-09-23T16:09:00Z">
                    <w:r w:rsidRPr="00E868EE">
                      <w:rPr>
                        <w:rPrChange w:id="11455" w:author="Nasser Mustafa [2]" w:date="2018-09-26T14:54:00Z">
                          <w:rPr/>
                        </w:rPrChange>
                      </w:rPr>
                      <w:t xml:space="preserve">Secondary Analysis of Directly Identifying Data </w:t>
                    </w:r>
                  </w:ins>
                </w:p>
              </w:tc>
            </w:tr>
            <w:tr w:rsidR="00D23C37" w:rsidRPr="00E868EE" w14:paraId="3857EC57" w14:textId="77777777" w:rsidTr="00D23C37">
              <w:trPr>
                <w:tblCellSpacing w:w="15" w:type="dxa"/>
                <w:ins w:id="1145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6CC45C9" w14:textId="77777777" w:rsidR="00D23C37" w:rsidRPr="00E868EE" w:rsidRDefault="00D23C37" w:rsidP="00E868EE">
                  <w:pPr>
                    <w:rPr>
                      <w:ins w:id="11457" w:author="Nasser Mustafa [2]" w:date="2018-09-23T16:09:00Z"/>
                      <w:rPrChange w:id="11458" w:author="Nasser Mustafa [2]" w:date="2018-09-26T14:54:00Z">
                        <w:rPr>
                          <w:ins w:id="11459" w:author="Nasser Mustafa [2]" w:date="2018-09-23T16:09:00Z"/>
                        </w:rPr>
                      </w:rPrChange>
                    </w:rPr>
                    <w:pPrChange w:id="11460" w:author="Nasser Mustafa [2]" w:date="2018-09-26T14:54:00Z">
                      <w:pPr/>
                    </w:pPrChange>
                  </w:pPr>
                  <w:ins w:id="11461" w:author="Nasser Mustafa [2]" w:date="2018-09-23T16:09:00Z">
                    <w:r w:rsidRPr="00E868EE">
                      <w:rPr>
                        <w:rPrChange w:id="1146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59DF8A1" w14:textId="77777777" w:rsidR="00D23C37" w:rsidRPr="00E868EE" w:rsidRDefault="00D23C37" w:rsidP="00E868EE">
                  <w:pPr>
                    <w:rPr>
                      <w:ins w:id="11463" w:author="Nasser Mustafa [2]" w:date="2018-09-23T16:09:00Z"/>
                      <w:rPrChange w:id="11464" w:author="Nasser Mustafa [2]" w:date="2018-09-26T14:54:00Z">
                        <w:rPr>
                          <w:ins w:id="11465" w:author="Nasser Mustafa [2]" w:date="2018-09-23T16:09:00Z"/>
                        </w:rPr>
                      </w:rPrChange>
                    </w:rPr>
                    <w:pPrChange w:id="11466" w:author="Nasser Mustafa [2]" w:date="2018-09-26T14:54:00Z">
                      <w:pPr/>
                    </w:pPrChange>
                  </w:pPr>
                  <w:ins w:id="11467" w:author="Nasser Mustafa [2]" w:date="2018-09-23T16:09:00Z">
                    <w:r w:rsidRPr="00E868EE">
                      <w:rPr>
                        <w:rPrChange w:id="11468" w:author="Nasser Mustafa [2]" w:date="2018-09-26T14:54:00Z">
                          <w:rPr/>
                        </w:rPrChange>
                      </w:rPr>
                      <w:t xml:space="preserve">Secondary Analysis of Coded or De-identified Data </w:t>
                    </w:r>
                  </w:ins>
                </w:p>
              </w:tc>
            </w:tr>
          </w:tbl>
          <w:p w14:paraId="201293C2" w14:textId="77777777" w:rsidR="00D23C37" w:rsidRPr="00E868EE" w:rsidRDefault="00D23C37" w:rsidP="00E868EE">
            <w:pPr>
              <w:rPr>
                <w:ins w:id="11469" w:author="Nasser Mustafa [2]" w:date="2018-09-23T16:09:00Z"/>
                <w:rPrChange w:id="11470" w:author="Nasser Mustafa [2]" w:date="2018-09-26T14:54:00Z">
                  <w:rPr>
                    <w:ins w:id="11471" w:author="Nasser Mustafa [2]" w:date="2018-09-23T16:09:00Z"/>
                  </w:rPr>
                </w:rPrChange>
              </w:rPr>
              <w:pPrChange w:id="11472" w:author="Nasser Mustafa [2]" w:date="2018-09-26T14:54:00Z">
                <w:pPr/>
              </w:pPrChange>
            </w:pPr>
          </w:p>
        </w:tc>
        <w:tc>
          <w:tcPr>
            <w:tcW w:w="0" w:type="auto"/>
            <w:hideMark/>
          </w:tcPr>
          <w:p w14:paraId="03BB3E44" w14:textId="77777777" w:rsidR="00D23C37" w:rsidRPr="00E868EE" w:rsidRDefault="00D23C37" w:rsidP="00E868EE">
            <w:pPr>
              <w:rPr>
                <w:ins w:id="11473" w:author="Nasser Mustafa [2]" w:date="2018-09-23T16:09:00Z"/>
                <w:rPrChange w:id="11474" w:author="Nasser Mustafa [2]" w:date="2018-09-26T14:54:00Z">
                  <w:rPr>
                    <w:ins w:id="11475" w:author="Nasser Mustafa [2]" w:date="2018-09-23T16:09:00Z"/>
                  </w:rPr>
                </w:rPrChange>
              </w:rPr>
              <w:pPrChange w:id="11476" w:author="Nasser Mustafa [2]" w:date="2018-09-26T14:54:00Z">
                <w:pPr/>
              </w:pPrChange>
            </w:pPr>
            <w:ins w:id="11477" w:author="Nasser Mustafa [2]" w:date="2018-09-23T16:09:00Z">
              <w:r w:rsidRPr="00E868EE">
                <w:rPr>
                  <w:rPrChange w:id="11478" w:author="Nasser Mustafa [2]" w:date="2018-09-26T14:54:00Z">
                    <w:rPr/>
                  </w:rPrChange>
                </w:rPr>
                <w:t xml:space="preserve">Does this research collect new data or analyse previously collected data (secondary analysis)? If the research involves secondary analysis, describe the coding of personal identifiers and indirect identifiers within data. Note: Tri-Council has defined anonymized data to be data irrevocably stripped of direct identifiers (a code is not kept to allow future re-linkage).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3908932" w14:textId="77777777" w:rsidTr="00D23C37">
              <w:trPr>
                <w:tblCellSpacing w:w="15" w:type="dxa"/>
                <w:ins w:id="1147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1506070" w14:textId="77777777" w:rsidR="00D23C37" w:rsidRPr="00E868EE" w:rsidRDefault="00D23C37" w:rsidP="00E868EE">
                  <w:pPr>
                    <w:rPr>
                      <w:ins w:id="11480" w:author="Nasser Mustafa [2]" w:date="2018-09-23T16:09:00Z"/>
                      <w:rPrChange w:id="11481" w:author="Nasser Mustafa [2]" w:date="2018-09-26T14:54:00Z">
                        <w:rPr>
                          <w:ins w:id="11482" w:author="Nasser Mustafa [2]" w:date="2018-09-23T16:09:00Z"/>
                        </w:rPr>
                      </w:rPrChange>
                    </w:rPr>
                    <w:pPrChange w:id="11483" w:author="Nasser Mustafa [2]" w:date="2018-09-26T14:54:00Z">
                      <w:pPr/>
                    </w:pPrChange>
                  </w:pPr>
                  <w:ins w:id="11484" w:author="Nasser Mustafa [2]" w:date="2018-09-23T16:09:00Z">
                    <w:r w:rsidRPr="00E868EE">
                      <w:rPr>
                        <w:rPrChange w:id="11485" w:author="Nasser Mustafa [2]" w:date="2018-09-26T14:54:00Z">
                          <w:rPr>
                            <w:i/>
                            <w:iCs/>
                          </w:rPr>
                        </w:rPrChange>
                      </w:rPr>
                      <w:t>Response</w:t>
                    </w:r>
                    <w:r w:rsidRPr="00E868EE">
                      <w:rPr>
                        <w:rPrChange w:id="11486" w:author="Nasser Mustafa [2]" w:date="2018-09-26T14:54:00Z">
                          <w:rPr/>
                        </w:rPrChange>
                      </w:rPr>
                      <w:t>: Although some data are collected from literature review, this is the first time we collect data from participants.</w:t>
                    </w:r>
                  </w:ins>
                </w:p>
              </w:tc>
            </w:tr>
          </w:tbl>
          <w:p w14:paraId="1AEC1B35" w14:textId="77777777" w:rsidR="00D23C37" w:rsidRPr="00E868EE" w:rsidRDefault="00D23C37" w:rsidP="00E868EE">
            <w:pPr>
              <w:rPr>
                <w:ins w:id="11487" w:author="Nasser Mustafa [2]" w:date="2018-09-23T16:09:00Z"/>
                <w:rPrChange w:id="11488" w:author="Nasser Mustafa [2]" w:date="2018-09-26T14:54:00Z">
                  <w:rPr>
                    <w:ins w:id="11489" w:author="Nasser Mustafa [2]" w:date="2018-09-23T16:09:00Z"/>
                  </w:rPr>
                </w:rPrChange>
              </w:rPr>
              <w:pPrChange w:id="11490" w:author="Nasser Mustafa [2]" w:date="2018-09-26T14:54:00Z">
                <w:pPr/>
              </w:pPrChange>
            </w:pPr>
          </w:p>
        </w:tc>
      </w:tr>
      <w:tr w:rsidR="00D23C37" w:rsidRPr="00E868EE" w14:paraId="781E0FD3" w14:textId="77777777" w:rsidTr="00D23C37">
        <w:trPr>
          <w:tblCellSpacing w:w="15" w:type="dxa"/>
          <w:jc w:val="center"/>
          <w:ins w:id="11491" w:author="Nasser Mustafa [2]" w:date="2018-09-23T16:09:00Z"/>
        </w:trPr>
        <w:tc>
          <w:tcPr>
            <w:tcW w:w="0" w:type="auto"/>
            <w:gridSpan w:val="5"/>
            <w:vAlign w:val="center"/>
            <w:hideMark/>
          </w:tcPr>
          <w:p w14:paraId="1CC62249" w14:textId="77777777" w:rsidR="00D23C37" w:rsidRPr="00E868EE" w:rsidRDefault="007431BC" w:rsidP="00E868EE">
            <w:pPr>
              <w:rPr>
                <w:ins w:id="11492" w:author="Nasser Mustafa [2]" w:date="2018-09-23T16:09:00Z"/>
                <w:rPrChange w:id="11493" w:author="Nasser Mustafa [2]" w:date="2018-09-26T14:54:00Z">
                  <w:rPr>
                    <w:ins w:id="11494" w:author="Nasser Mustafa [2]" w:date="2018-09-23T16:09:00Z"/>
                  </w:rPr>
                </w:rPrChange>
              </w:rPr>
              <w:pPrChange w:id="11495" w:author="Nasser Mustafa [2]" w:date="2018-09-26T14:54:00Z">
                <w:pPr/>
              </w:pPrChange>
            </w:pPr>
            <w:ins w:id="11496" w:author="Nasser Mustafa [2]" w:date="2018-09-23T16:09:00Z">
              <w:r w:rsidRPr="00E868EE">
                <w:rPr>
                  <w:rPrChange w:id="11497" w:author="Nasser Mustafa [2]" w:date="2018-09-26T14:54:00Z">
                    <w:rPr/>
                  </w:rPrChange>
                </w:rPr>
                <w:pict w14:anchorId="0A8D1860">
                  <v:rect id="_x0000_i1032" style="width:0;height:1.5pt" o:hralign="center" o:hrstd="t" o:hr="t" fillcolor="#a0a0a0" stroked="f"/>
                </w:pict>
              </w:r>
            </w:ins>
          </w:p>
        </w:tc>
      </w:tr>
      <w:tr w:rsidR="00D23C37" w:rsidRPr="00E868EE" w14:paraId="112476CA" w14:textId="77777777" w:rsidTr="00D23C37">
        <w:trPr>
          <w:tblCellSpacing w:w="15" w:type="dxa"/>
          <w:jc w:val="center"/>
          <w:ins w:id="11498" w:author="Nasser Mustafa [2]" w:date="2018-09-23T16:09:00Z"/>
        </w:trPr>
        <w:tc>
          <w:tcPr>
            <w:tcW w:w="0" w:type="auto"/>
            <w:hideMark/>
          </w:tcPr>
          <w:p w14:paraId="34521288" w14:textId="77777777" w:rsidR="00D23C37" w:rsidRPr="00E868EE" w:rsidRDefault="00D23C37" w:rsidP="00E868EE">
            <w:pPr>
              <w:rPr>
                <w:ins w:id="11499" w:author="Nasser Mustafa [2]" w:date="2018-09-23T16:09:00Z"/>
                <w:rPrChange w:id="11500" w:author="Nasser Mustafa [2]" w:date="2018-09-26T14:54:00Z">
                  <w:rPr>
                    <w:ins w:id="11501" w:author="Nasser Mustafa [2]" w:date="2018-09-23T16:09:00Z"/>
                  </w:rPr>
                </w:rPrChange>
              </w:rPr>
              <w:pPrChange w:id="11502" w:author="Nasser Mustafa [2]" w:date="2018-09-26T14:54:00Z">
                <w:pPr>
                  <w:spacing w:before="100" w:beforeAutospacing="1" w:after="100" w:afterAutospacing="1"/>
                  <w:outlineLvl w:val="2"/>
                </w:pPr>
              </w:pPrChange>
            </w:pPr>
            <w:bookmarkStart w:id="11503" w:name="2F"/>
            <w:bookmarkStart w:id="11504" w:name="_Toc525736813"/>
            <w:ins w:id="11505" w:author="Nasser Mustafa [2]" w:date="2018-09-23T16:09:00Z">
              <w:r w:rsidRPr="00E868EE">
                <w:rPr>
                  <w:rPrChange w:id="11506" w:author="Nasser Mustafa [2]" w:date="2018-09-26T14:54:00Z">
                    <w:rPr/>
                  </w:rPrChange>
                </w:rPr>
                <w:t>2F</w:t>
              </w:r>
              <w:bookmarkEnd w:id="11503"/>
              <w:r w:rsidRPr="00E868EE">
                <w:rPr>
                  <w:rPrChange w:id="11507" w:author="Nasser Mustafa [2]" w:date="2018-09-26T14:54:00Z">
                    <w:rPr/>
                  </w:rPrChange>
                </w:rPr>
                <w:t>.</w:t>
              </w:r>
              <w:bookmarkEnd w:id="11504"/>
              <w:r w:rsidRPr="00E868EE">
                <w:rPr>
                  <w:rPrChange w:id="11508" w:author="Nasser Mustafa [2]" w:date="2018-09-26T14:54:00Z">
                    <w:rPr/>
                  </w:rPrChange>
                </w:rPr>
                <w:t xml:space="preserve"> </w:t>
              </w:r>
            </w:ins>
          </w:p>
        </w:tc>
        <w:tc>
          <w:tcPr>
            <w:tcW w:w="0" w:type="auto"/>
            <w:hideMark/>
          </w:tcPr>
          <w:p w14:paraId="4B9DAF11" w14:textId="7EF0840F" w:rsidR="00D23C37" w:rsidRPr="00E868EE" w:rsidRDefault="00D23C37" w:rsidP="00E868EE">
            <w:pPr>
              <w:rPr>
                <w:ins w:id="11509" w:author="Nasser Mustafa [2]" w:date="2018-09-23T16:09:00Z"/>
                <w:rPrChange w:id="11510" w:author="Nasser Mustafa [2]" w:date="2018-09-26T14:54:00Z">
                  <w:rPr>
                    <w:ins w:id="11511" w:author="Nasser Mustafa [2]" w:date="2018-09-23T16:09:00Z"/>
                  </w:rPr>
                </w:rPrChange>
              </w:rPr>
              <w:pPrChange w:id="11512" w:author="Nasser Mustafa [2]" w:date="2018-09-26T14:54:00Z">
                <w:pPr/>
              </w:pPrChange>
            </w:pPr>
            <w:ins w:id="11513" w:author="Nasser Mustafa [2]" w:date="2018-09-23T16:09:00Z">
              <w:r w:rsidRPr="00E868EE">
                <w:rPr>
                  <w:rPrChange w:id="11514" w:author="Nasser Mustafa [2]" w:date="2018-09-26T14:54:00Z">
                    <w:rPr/>
                  </w:rPrChange>
                </w:rPr>
                <w:t>Additional Reviews</w:t>
              </w:r>
              <w:r w:rsidRPr="00E868EE">
                <w:rPr>
                  <w:rPrChange w:id="11515" w:author="Nasser Mustafa [2]" w:date="2018-09-26T14:54:00Z">
                    <w:rPr/>
                  </w:rPrChange>
                </w:rPr>
                <w:br/>
                <w:t>(</w:t>
              </w:r>
              <w:r w:rsidRPr="00E868EE">
                <w:rPr>
                  <w:rPrChange w:id="11516" w:author="Nasser Mustafa [2]" w:date="2018-09-26T14:54:00Z">
                    <w:rPr/>
                  </w:rPrChange>
                </w:rPr>
                <w:fldChar w:fldCharType="begin"/>
              </w:r>
              <w:r w:rsidRPr="00E868EE">
                <w:rPr>
                  <w:rPrChange w:id="11517" w:author="Nasser Mustafa [2]" w:date="2018-09-26T14:54:00Z">
                    <w:rPr/>
                  </w:rPrChange>
                </w:rPr>
                <w:instrText xml:space="preserve"> HYPERLINK "http://carleton.ca/curo/wp-content/uploads/Carleton-University-Research-Ethics-Form-Instructions-April2016.htm" \l "2F" </w:instrText>
              </w:r>
              <w:r w:rsidRPr="00E868EE">
                <w:rPr>
                  <w:rPrChange w:id="11518" w:author="Nasser Mustafa [2]" w:date="2018-09-26T14:54:00Z">
                    <w:rPr/>
                  </w:rPrChange>
                </w:rPr>
                <w:fldChar w:fldCharType="separate"/>
              </w:r>
              <w:r w:rsidRPr="00E868EE">
                <w:rPr>
                  <w:rStyle w:val="Hyperlink"/>
                  <w:rPrChange w:id="11519" w:author="Nasser Mustafa [2]" w:date="2018-09-26T14:54:00Z">
                    <w:rPr>
                      <w:color w:val="800000"/>
                      <w:u w:val="single"/>
                    </w:rPr>
                  </w:rPrChange>
                </w:rPr>
                <w:t>Detailed instructions</w:t>
              </w:r>
              <w:r w:rsidRPr="00E868EE">
                <w:rPr>
                  <w:rPrChange w:id="11520" w:author="Nasser Mustafa [2]" w:date="2018-09-26T14:54:00Z">
                    <w:rPr>
                      <w:color w:val="800000"/>
                      <w:u w:val="single"/>
                    </w:rPr>
                  </w:rPrChange>
                </w:rPr>
                <w:fldChar w:fldCharType="end"/>
              </w:r>
              <w:r w:rsidRPr="00E868EE">
                <w:rPr>
                  <w:rPrChange w:id="11521" w:author="Nasser Mustafa [2]" w:date="2018-09-26T14:54:00Z">
                    <w:rPr/>
                  </w:rPrChange>
                </w:rPr>
                <w:t xml:space="preserve">) </w:t>
              </w:r>
            </w:ins>
          </w:p>
        </w:tc>
        <w:tc>
          <w:tcPr>
            <w:tcW w:w="0" w:type="auto"/>
            <w:hideMark/>
          </w:tcPr>
          <w:p w14:paraId="7B51F9D6" w14:textId="77777777" w:rsidR="00D23C37" w:rsidRPr="00E868EE" w:rsidRDefault="00D23C37" w:rsidP="00E868EE">
            <w:pPr>
              <w:rPr>
                <w:ins w:id="11522" w:author="Nasser Mustafa [2]" w:date="2018-09-23T16:09:00Z"/>
                <w:rPrChange w:id="11523" w:author="Nasser Mustafa [2]" w:date="2018-09-26T14:54:00Z">
                  <w:rPr>
                    <w:ins w:id="11524" w:author="Nasser Mustafa [2]" w:date="2018-09-23T16:09:00Z"/>
                  </w:rPr>
                </w:rPrChange>
              </w:rPr>
              <w:pPrChange w:id="1152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5BE88AC7" w14:textId="77777777" w:rsidTr="00D23C37">
              <w:trPr>
                <w:tblCellSpacing w:w="15" w:type="dxa"/>
                <w:ins w:id="1152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2EA7EB5" w14:textId="77777777" w:rsidR="00D23C37" w:rsidRPr="00E868EE" w:rsidRDefault="00D23C37" w:rsidP="00E868EE">
                  <w:pPr>
                    <w:rPr>
                      <w:ins w:id="11527" w:author="Nasser Mustafa [2]" w:date="2018-09-23T16:09:00Z"/>
                      <w:rPrChange w:id="11528" w:author="Nasser Mustafa [2]" w:date="2018-09-26T14:54:00Z">
                        <w:rPr>
                          <w:ins w:id="11529" w:author="Nasser Mustafa [2]" w:date="2018-09-23T16:09:00Z"/>
                        </w:rPr>
                      </w:rPrChange>
                    </w:rPr>
                    <w:pPrChange w:id="11530" w:author="Nasser Mustafa [2]" w:date="2018-09-26T14:54:00Z">
                      <w:pPr/>
                    </w:pPrChange>
                  </w:pPr>
                  <w:ins w:id="11531" w:author="Nasser Mustafa [2]" w:date="2018-09-23T16:09:00Z">
                    <w:r w:rsidRPr="00E868EE">
                      <w:rPr>
                        <w:rPrChange w:id="1153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90B91E3" w14:textId="77777777" w:rsidR="00D23C37" w:rsidRPr="00E868EE" w:rsidRDefault="00D23C37" w:rsidP="00E868EE">
                  <w:pPr>
                    <w:rPr>
                      <w:ins w:id="11533" w:author="Nasser Mustafa [2]" w:date="2018-09-23T16:09:00Z"/>
                      <w:rPrChange w:id="11534" w:author="Nasser Mustafa [2]" w:date="2018-09-26T14:54:00Z">
                        <w:rPr>
                          <w:ins w:id="11535" w:author="Nasser Mustafa [2]" w:date="2018-09-23T16:09:00Z"/>
                        </w:rPr>
                      </w:rPrChange>
                    </w:rPr>
                    <w:pPrChange w:id="11536" w:author="Nasser Mustafa [2]" w:date="2018-09-26T14:54:00Z">
                      <w:pPr/>
                    </w:pPrChange>
                  </w:pPr>
                  <w:ins w:id="11537" w:author="Nasser Mustafa [2]" w:date="2018-09-23T16:09:00Z">
                    <w:r w:rsidRPr="00E868EE">
                      <w:rPr>
                        <w:rPrChange w:id="11538" w:author="Nasser Mustafa [2]" w:date="2018-09-26T14:54:00Z">
                          <w:rPr/>
                        </w:rPrChange>
                      </w:rPr>
                      <w:t xml:space="preserve">No additional review </w:t>
                    </w:r>
                  </w:ins>
                </w:p>
              </w:tc>
            </w:tr>
            <w:tr w:rsidR="00D23C37" w:rsidRPr="00E868EE" w14:paraId="30C0B2B5" w14:textId="77777777" w:rsidTr="00D23C37">
              <w:trPr>
                <w:tblCellSpacing w:w="15" w:type="dxa"/>
                <w:ins w:id="1153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320E1EB" w14:textId="77777777" w:rsidR="00D23C37" w:rsidRPr="00E868EE" w:rsidRDefault="00D23C37" w:rsidP="00E868EE">
                  <w:pPr>
                    <w:rPr>
                      <w:ins w:id="11540" w:author="Nasser Mustafa [2]" w:date="2018-09-23T16:09:00Z"/>
                      <w:rPrChange w:id="11541" w:author="Nasser Mustafa [2]" w:date="2018-09-26T14:54:00Z">
                        <w:rPr>
                          <w:ins w:id="11542" w:author="Nasser Mustafa [2]" w:date="2018-09-23T16:09:00Z"/>
                        </w:rPr>
                      </w:rPrChange>
                    </w:rPr>
                    <w:pPrChange w:id="11543" w:author="Nasser Mustafa [2]" w:date="2018-09-26T14:54:00Z">
                      <w:pPr/>
                    </w:pPrChange>
                  </w:pPr>
                  <w:ins w:id="11544" w:author="Nasser Mustafa [2]" w:date="2018-09-23T16:09:00Z">
                    <w:r w:rsidRPr="00E868EE">
                      <w:rPr>
                        <w:rPrChange w:id="1154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1F879DE2" w14:textId="77777777" w:rsidR="00D23C37" w:rsidRPr="00E868EE" w:rsidRDefault="00D23C37" w:rsidP="00E868EE">
                  <w:pPr>
                    <w:rPr>
                      <w:ins w:id="11546" w:author="Nasser Mustafa [2]" w:date="2018-09-23T16:09:00Z"/>
                      <w:rPrChange w:id="11547" w:author="Nasser Mustafa [2]" w:date="2018-09-26T14:54:00Z">
                        <w:rPr>
                          <w:ins w:id="11548" w:author="Nasser Mustafa [2]" w:date="2018-09-23T16:09:00Z"/>
                        </w:rPr>
                      </w:rPrChange>
                    </w:rPr>
                    <w:pPrChange w:id="11549" w:author="Nasser Mustafa [2]" w:date="2018-09-26T14:54:00Z">
                      <w:pPr/>
                    </w:pPrChange>
                  </w:pPr>
                  <w:ins w:id="11550" w:author="Nasser Mustafa [2]" w:date="2018-09-23T16:09:00Z">
                    <w:r w:rsidRPr="00E868EE">
                      <w:rPr>
                        <w:rPrChange w:id="11551" w:author="Nasser Mustafa [2]" w:date="2018-09-26T14:54:00Z">
                          <w:rPr/>
                        </w:rPrChange>
                      </w:rPr>
                      <w:t xml:space="preserve">Departmental review </w:t>
                    </w:r>
                  </w:ins>
                </w:p>
              </w:tc>
            </w:tr>
            <w:tr w:rsidR="00D23C37" w:rsidRPr="00E868EE" w14:paraId="7F1DBE5D" w14:textId="77777777" w:rsidTr="00D23C37">
              <w:trPr>
                <w:tblCellSpacing w:w="15" w:type="dxa"/>
                <w:ins w:id="1155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B949ECC" w14:textId="77777777" w:rsidR="00D23C37" w:rsidRPr="00E868EE" w:rsidRDefault="00D23C37" w:rsidP="00E868EE">
                  <w:pPr>
                    <w:rPr>
                      <w:ins w:id="11553" w:author="Nasser Mustafa [2]" w:date="2018-09-23T16:09:00Z"/>
                      <w:rPrChange w:id="11554" w:author="Nasser Mustafa [2]" w:date="2018-09-26T14:54:00Z">
                        <w:rPr>
                          <w:ins w:id="11555" w:author="Nasser Mustafa [2]" w:date="2018-09-23T16:09:00Z"/>
                        </w:rPr>
                      </w:rPrChange>
                    </w:rPr>
                    <w:pPrChange w:id="11556" w:author="Nasser Mustafa [2]" w:date="2018-09-26T14:54:00Z">
                      <w:pPr/>
                    </w:pPrChange>
                  </w:pPr>
                  <w:ins w:id="11557" w:author="Nasser Mustafa [2]" w:date="2018-09-23T16:09:00Z">
                    <w:r w:rsidRPr="00E868EE">
                      <w:rPr>
                        <w:rPrChange w:id="1155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F9CD82B" w14:textId="77777777" w:rsidR="00D23C37" w:rsidRPr="00E868EE" w:rsidRDefault="00D23C37" w:rsidP="00E868EE">
                  <w:pPr>
                    <w:rPr>
                      <w:ins w:id="11559" w:author="Nasser Mustafa [2]" w:date="2018-09-23T16:09:00Z"/>
                      <w:rPrChange w:id="11560" w:author="Nasser Mustafa [2]" w:date="2018-09-26T14:54:00Z">
                        <w:rPr>
                          <w:ins w:id="11561" w:author="Nasser Mustafa [2]" w:date="2018-09-23T16:09:00Z"/>
                        </w:rPr>
                      </w:rPrChange>
                    </w:rPr>
                    <w:pPrChange w:id="11562" w:author="Nasser Mustafa [2]" w:date="2018-09-26T14:54:00Z">
                      <w:pPr/>
                    </w:pPrChange>
                  </w:pPr>
                  <w:ins w:id="11563" w:author="Nasser Mustafa [2]" w:date="2018-09-23T16:09:00Z">
                    <w:r w:rsidRPr="00E868EE">
                      <w:rPr>
                        <w:rPrChange w:id="11564" w:author="Nasser Mustafa [2]" w:date="2018-09-26T14:54:00Z">
                          <w:rPr/>
                        </w:rPrChange>
                      </w:rPr>
                      <w:t xml:space="preserve">Grant council review </w:t>
                    </w:r>
                  </w:ins>
                </w:p>
              </w:tc>
            </w:tr>
          </w:tbl>
          <w:p w14:paraId="331CE056" w14:textId="77777777" w:rsidR="00D23C37" w:rsidRPr="00E868EE" w:rsidRDefault="00D23C37" w:rsidP="00E868EE">
            <w:pPr>
              <w:rPr>
                <w:ins w:id="11565" w:author="Nasser Mustafa [2]" w:date="2018-09-23T16:09:00Z"/>
                <w:rPrChange w:id="11566" w:author="Nasser Mustafa [2]" w:date="2018-09-26T14:54:00Z">
                  <w:rPr>
                    <w:ins w:id="11567" w:author="Nasser Mustafa [2]" w:date="2018-09-23T16:09:00Z"/>
                  </w:rPr>
                </w:rPrChange>
              </w:rPr>
              <w:pPrChange w:id="11568" w:author="Nasser Mustafa [2]" w:date="2018-09-26T14:54:00Z">
                <w:pPr/>
              </w:pPrChange>
            </w:pPr>
          </w:p>
        </w:tc>
        <w:tc>
          <w:tcPr>
            <w:tcW w:w="0" w:type="auto"/>
            <w:hideMark/>
          </w:tcPr>
          <w:p w14:paraId="75D7021B" w14:textId="77777777" w:rsidR="00D23C37" w:rsidRPr="00E868EE" w:rsidRDefault="00D23C37" w:rsidP="00E868EE">
            <w:pPr>
              <w:rPr>
                <w:ins w:id="11569" w:author="Nasser Mustafa [2]" w:date="2018-09-23T16:09:00Z"/>
                <w:rPrChange w:id="11570" w:author="Nasser Mustafa [2]" w:date="2018-09-26T14:54:00Z">
                  <w:rPr>
                    <w:ins w:id="11571" w:author="Nasser Mustafa [2]" w:date="2018-09-23T16:09:00Z"/>
                  </w:rPr>
                </w:rPrChange>
              </w:rPr>
              <w:pPrChange w:id="11572" w:author="Nasser Mustafa [2]" w:date="2018-09-26T14:54:00Z">
                <w:pPr/>
              </w:pPrChange>
            </w:pPr>
            <w:ins w:id="11573" w:author="Nasser Mustafa [2]" w:date="2018-09-23T16:09:00Z">
              <w:r w:rsidRPr="00E868EE">
                <w:rPr>
                  <w:rPrChange w:id="11574" w:author="Nasser Mustafa [2]" w:date="2018-09-26T14:54:00Z">
                    <w:rPr/>
                  </w:rPrChange>
                </w:rPr>
                <w:t>Has this project been reviewed for academic merit (not required, but for the Board's information). By whom? As part of a tri-council grant application or student's thesis committee?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4D8FAE0" w14:textId="77777777" w:rsidTr="00D23C37">
              <w:trPr>
                <w:tblCellSpacing w:w="15" w:type="dxa"/>
                <w:ins w:id="11575"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478AEDB" w14:textId="77777777" w:rsidR="00D23C37" w:rsidRPr="00E868EE" w:rsidRDefault="00D23C37" w:rsidP="00E868EE">
                  <w:pPr>
                    <w:rPr>
                      <w:ins w:id="11576" w:author="Nasser Mustafa [2]" w:date="2018-09-23T16:09:00Z"/>
                      <w:rPrChange w:id="11577" w:author="Nasser Mustafa [2]" w:date="2018-09-26T14:54:00Z">
                        <w:rPr>
                          <w:ins w:id="11578" w:author="Nasser Mustafa [2]" w:date="2018-09-23T16:09:00Z"/>
                        </w:rPr>
                      </w:rPrChange>
                    </w:rPr>
                    <w:pPrChange w:id="11579" w:author="Nasser Mustafa [2]" w:date="2018-09-26T14:54:00Z">
                      <w:pPr/>
                    </w:pPrChange>
                  </w:pPr>
                  <w:ins w:id="11580" w:author="Nasser Mustafa [2]" w:date="2018-09-23T16:09:00Z">
                    <w:r w:rsidRPr="00E868EE">
                      <w:rPr>
                        <w:rPrChange w:id="11581" w:author="Nasser Mustafa [2]" w:date="2018-09-26T14:54:00Z">
                          <w:rPr>
                            <w:i/>
                            <w:iCs/>
                          </w:rPr>
                        </w:rPrChange>
                      </w:rPr>
                      <w:t>Response</w:t>
                    </w:r>
                    <w:r w:rsidRPr="00E868EE">
                      <w:rPr>
                        <w:rPrChange w:id="11582" w:author="Nasser Mustafa [2]" w:date="2018-09-26T14:54:00Z">
                          <w:rPr/>
                        </w:rPrChange>
                      </w:rPr>
                      <w:t>: This is a Ph.D. project proposed by my supervisor.</w:t>
                    </w:r>
                  </w:ins>
                </w:p>
              </w:tc>
            </w:tr>
          </w:tbl>
          <w:p w14:paraId="031D2BC3" w14:textId="77777777" w:rsidR="00D23C37" w:rsidRPr="00E868EE" w:rsidRDefault="00D23C37" w:rsidP="00E868EE">
            <w:pPr>
              <w:rPr>
                <w:ins w:id="11583" w:author="Nasser Mustafa [2]" w:date="2018-09-23T16:09:00Z"/>
                <w:rPrChange w:id="11584" w:author="Nasser Mustafa [2]" w:date="2018-09-26T14:54:00Z">
                  <w:rPr>
                    <w:ins w:id="11585" w:author="Nasser Mustafa [2]" w:date="2018-09-23T16:09:00Z"/>
                  </w:rPr>
                </w:rPrChange>
              </w:rPr>
              <w:pPrChange w:id="11586" w:author="Nasser Mustafa [2]" w:date="2018-09-26T14:54:00Z">
                <w:pPr/>
              </w:pPrChange>
            </w:pPr>
          </w:p>
        </w:tc>
      </w:tr>
      <w:tr w:rsidR="00D23C37" w:rsidRPr="00E868EE" w14:paraId="5442DCEC" w14:textId="77777777" w:rsidTr="00D23C37">
        <w:trPr>
          <w:tblCellSpacing w:w="15" w:type="dxa"/>
          <w:jc w:val="center"/>
          <w:ins w:id="11587" w:author="Nasser Mustafa [2]" w:date="2018-09-23T16:09:00Z"/>
        </w:trPr>
        <w:tc>
          <w:tcPr>
            <w:tcW w:w="0" w:type="auto"/>
            <w:shd w:val="clear" w:color="auto" w:fill="940B05"/>
            <w:hideMark/>
          </w:tcPr>
          <w:p w14:paraId="3EEDD789" w14:textId="77777777" w:rsidR="00D23C37" w:rsidRPr="00E868EE" w:rsidRDefault="00D23C37" w:rsidP="00E868EE">
            <w:pPr>
              <w:rPr>
                <w:ins w:id="11588" w:author="Nasser Mustafa [2]" w:date="2018-09-23T16:09:00Z"/>
                <w:rPrChange w:id="11589" w:author="Nasser Mustafa [2]" w:date="2018-09-26T14:54:00Z">
                  <w:rPr>
                    <w:ins w:id="11590" w:author="Nasser Mustafa [2]" w:date="2018-09-23T16:09:00Z"/>
                  </w:rPr>
                </w:rPrChange>
              </w:rPr>
              <w:pPrChange w:id="11591" w:author="Nasser Mustafa [2]" w:date="2018-09-26T14:54:00Z">
                <w:pPr>
                  <w:spacing w:before="100" w:beforeAutospacing="1" w:after="100" w:afterAutospacing="1"/>
                  <w:outlineLvl w:val="2"/>
                </w:pPr>
              </w:pPrChange>
            </w:pPr>
            <w:bookmarkStart w:id="11592" w:name="_Toc525736814"/>
            <w:ins w:id="11593" w:author="Nasser Mustafa [2]" w:date="2018-09-23T16:09:00Z">
              <w:r w:rsidRPr="00E868EE">
                <w:rPr>
                  <w:rPrChange w:id="11594" w:author="Nasser Mustafa [2]" w:date="2018-09-26T14:54:00Z">
                    <w:rPr/>
                  </w:rPrChange>
                </w:rPr>
                <w:t>3.</w:t>
              </w:r>
              <w:bookmarkEnd w:id="11592"/>
              <w:r w:rsidRPr="00E868EE">
                <w:rPr>
                  <w:rPrChange w:id="11595" w:author="Nasser Mustafa [2]" w:date="2018-09-26T14:54:00Z">
                    <w:rPr/>
                  </w:rPrChange>
                </w:rPr>
                <w:t xml:space="preserve"> </w:t>
              </w:r>
            </w:ins>
          </w:p>
        </w:tc>
        <w:tc>
          <w:tcPr>
            <w:tcW w:w="0" w:type="auto"/>
            <w:gridSpan w:val="4"/>
            <w:shd w:val="clear" w:color="auto" w:fill="940B05"/>
            <w:vAlign w:val="center"/>
            <w:hideMark/>
          </w:tcPr>
          <w:p w14:paraId="45727D6F" w14:textId="77777777" w:rsidR="00D23C37" w:rsidRPr="00E868EE" w:rsidRDefault="00D23C37" w:rsidP="00E868EE">
            <w:pPr>
              <w:rPr>
                <w:ins w:id="11596" w:author="Nasser Mustafa [2]" w:date="2018-09-23T16:09:00Z"/>
                <w:rPrChange w:id="11597" w:author="Nasser Mustafa [2]" w:date="2018-09-26T14:54:00Z">
                  <w:rPr>
                    <w:ins w:id="11598" w:author="Nasser Mustafa [2]" w:date="2018-09-23T16:09:00Z"/>
                  </w:rPr>
                </w:rPrChange>
              </w:rPr>
              <w:pPrChange w:id="11599" w:author="Nasser Mustafa [2]" w:date="2018-09-26T14:54:00Z">
                <w:pPr>
                  <w:spacing w:before="100" w:beforeAutospacing="1" w:after="100" w:afterAutospacing="1"/>
                  <w:outlineLvl w:val="2"/>
                </w:pPr>
              </w:pPrChange>
            </w:pPr>
            <w:bookmarkStart w:id="11600" w:name="_Toc525736815"/>
            <w:ins w:id="11601" w:author="Nasser Mustafa [2]" w:date="2018-09-23T16:09:00Z">
              <w:r w:rsidRPr="00E868EE">
                <w:rPr>
                  <w:rPrChange w:id="11602" w:author="Nasser Mustafa [2]" w:date="2018-09-26T14:54:00Z">
                    <w:rPr/>
                  </w:rPrChange>
                </w:rPr>
                <w:t>Funding and Approvals</w:t>
              </w:r>
              <w:bookmarkEnd w:id="11600"/>
              <w:r w:rsidRPr="00E868EE">
                <w:rPr>
                  <w:rPrChange w:id="11603" w:author="Nasser Mustafa [2]" w:date="2018-09-26T14:54:00Z">
                    <w:rPr/>
                  </w:rPrChange>
                </w:rPr>
                <w:t xml:space="preserve"> </w:t>
              </w:r>
            </w:ins>
          </w:p>
        </w:tc>
      </w:tr>
      <w:tr w:rsidR="00D23C37" w:rsidRPr="00E868EE" w14:paraId="642C33FC" w14:textId="77777777" w:rsidTr="00D23C37">
        <w:trPr>
          <w:tblCellSpacing w:w="15" w:type="dxa"/>
          <w:jc w:val="center"/>
          <w:ins w:id="11604" w:author="Nasser Mustafa [2]" w:date="2018-09-23T16:09:00Z"/>
        </w:trPr>
        <w:tc>
          <w:tcPr>
            <w:tcW w:w="0" w:type="auto"/>
            <w:hideMark/>
          </w:tcPr>
          <w:p w14:paraId="24221C28" w14:textId="77777777" w:rsidR="00D23C37" w:rsidRPr="00E868EE" w:rsidRDefault="00D23C37" w:rsidP="00E868EE">
            <w:pPr>
              <w:rPr>
                <w:ins w:id="11605" w:author="Nasser Mustafa [2]" w:date="2018-09-23T16:09:00Z"/>
                <w:rPrChange w:id="11606" w:author="Nasser Mustafa [2]" w:date="2018-09-26T14:54:00Z">
                  <w:rPr>
                    <w:ins w:id="11607" w:author="Nasser Mustafa [2]" w:date="2018-09-23T16:09:00Z"/>
                  </w:rPr>
                </w:rPrChange>
              </w:rPr>
              <w:pPrChange w:id="11608" w:author="Nasser Mustafa [2]" w:date="2018-09-26T14:54:00Z">
                <w:pPr>
                  <w:spacing w:before="100" w:beforeAutospacing="1" w:after="100" w:afterAutospacing="1"/>
                  <w:outlineLvl w:val="2"/>
                </w:pPr>
              </w:pPrChange>
            </w:pPr>
            <w:bookmarkStart w:id="11609" w:name="3A"/>
            <w:bookmarkStart w:id="11610" w:name="_Toc525736816"/>
            <w:ins w:id="11611" w:author="Nasser Mustafa [2]" w:date="2018-09-23T16:09:00Z">
              <w:r w:rsidRPr="00E868EE">
                <w:rPr>
                  <w:rPrChange w:id="11612" w:author="Nasser Mustafa [2]" w:date="2018-09-26T14:54:00Z">
                    <w:rPr/>
                  </w:rPrChange>
                </w:rPr>
                <w:t>3A</w:t>
              </w:r>
              <w:bookmarkEnd w:id="11609"/>
              <w:r w:rsidRPr="00E868EE">
                <w:rPr>
                  <w:rPrChange w:id="11613" w:author="Nasser Mustafa [2]" w:date="2018-09-26T14:54:00Z">
                    <w:rPr/>
                  </w:rPrChange>
                </w:rPr>
                <w:t>.</w:t>
              </w:r>
              <w:bookmarkEnd w:id="11610"/>
              <w:r w:rsidRPr="00E868EE">
                <w:rPr>
                  <w:rPrChange w:id="11614" w:author="Nasser Mustafa [2]" w:date="2018-09-26T14:54:00Z">
                    <w:rPr/>
                  </w:rPrChange>
                </w:rPr>
                <w:t xml:space="preserve"> </w:t>
              </w:r>
            </w:ins>
          </w:p>
        </w:tc>
        <w:tc>
          <w:tcPr>
            <w:tcW w:w="0" w:type="auto"/>
            <w:hideMark/>
          </w:tcPr>
          <w:p w14:paraId="4B9EFCE1" w14:textId="6C0740E9" w:rsidR="00D23C37" w:rsidRPr="00E868EE" w:rsidRDefault="00D23C37" w:rsidP="00E868EE">
            <w:pPr>
              <w:rPr>
                <w:ins w:id="11615" w:author="Nasser Mustafa [2]" w:date="2018-09-23T16:09:00Z"/>
                <w:rPrChange w:id="11616" w:author="Nasser Mustafa [2]" w:date="2018-09-26T14:54:00Z">
                  <w:rPr>
                    <w:ins w:id="11617" w:author="Nasser Mustafa [2]" w:date="2018-09-23T16:09:00Z"/>
                  </w:rPr>
                </w:rPrChange>
              </w:rPr>
              <w:pPrChange w:id="11618" w:author="Nasser Mustafa [2]" w:date="2018-09-26T14:54:00Z">
                <w:pPr/>
              </w:pPrChange>
            </w:pPr>
            <w:ins w:id="11619" w:author="Nasser Mustafa [2]" w:date="2018-09-23T16:09:00Z">
              <w:r w:rsidRPr="00E868EE">
                <w:rPr>
                  <w:rPrChange w:id="11620" w:author="Nasser Mustafa [2]" w:date="2018-09-26T14:54:00Z">
                    <w:rPr/>
                  </w:rPrChange>
                </w:rPr>
                <w:t>Project Funding</w:t>
              </w:r>
              <w:r w:rsidRPr="00E868EE">
                <w:rPr>
                  <w:rPrChange w:id="11621" w:author="Nasser Mustafa [2]" w:date="2018-09-26T14:54:00Z">
                    <w:rPr/>
                  </w:rPrChange>
                </w:rPr>
                <w:br/>
                <w:t>(</w:t>
              </w:r>
              <w:r w:rsidRPr="00E868EE">
                <w:rPr>
                  <w:rPrChange w:id="11622" w:author="Nasser Mustafa [2]" w:date="2018-09-26T14:54:00Z">
                    <w:rPr/>
                  </w:rPrChange>
                </w:rPr>
                <w:fldChar w:fldCharType="begin"/>
              </w:r>
              <w:r w:rsidRPr="00E868EE">
                <w:rPr>
                  <w:rPrChange w:id="11623" w:author="Nasser Mustafa [2]" w:date="2018-09-26T14:54:00Z">
                    <w:rPr/>
                  </w:rPrChange>
                </w:rPr>
                <w:instrText xml:space="preserve"> HYPERLINK "http://carleton.ca/curo/wp-content/uploads/Carleton-University-Research-Ethics-Form-Instructions-April2016.htm" \l "3A" </w:instrText>
              </w:r>
              <w:r w:rsidRPr="00E868EE">
                <w:rPr>
                  <w:rPrChange w:id="11624" w:author="Nasser Mustafa [2]" w:date="2018-09-26T14:54:00Z">
                    <w:rPr/>
                  </w:rPrChange>
                </w:rPr>
                <w:fldChar w:fldCharType="separate"/>
              </w:r>
              <w:r w:rsidRPr="00E868EE">
                <w:rPr>
                  <w:rStyle w:val="Hyperlink"/>
                  <w:rPrChange w:id="11625" w:author="Nasser Mustafa [2]" w:date="2018-09-26T14:54:00Z">
                    <w:rPr>
                      <w:color w:val="800000"/>
                      <w:u w:val="single"/>
                    </w:rPr>
                  </w:rPrChange>
                </w:rPr>
                <w:t>Detailed instructions</w:t>
              </w:r>
              <w:r w:rsidRPr="00E868EE">
                <w:rPr>
                  <w:rPrChange w:id="11626" w:author="Nasser Mustafa [2]" w:date="2018-09-26T14:54:00Z">
                    <w:rPr>
                      <w:color w:val="800000"/>
                      <w:u w:val="single"/>
                    </w:rPr>
                  </w:rPrChange>
                </w:rPr>
                <w:fldChar w:fldCharType="end"/>
              </w:r>
              <w:r w:rsidRPr="00E868EE">
                <w:rPr>
                  <w:rPrChange w:id="11627" w:author="Nasser Mustafa [2]" w:date="2018-09-26T14:54:00Z">
                    <w:rPr/>
                  </w:rPrChange>
                </w:rPr>
                <w:t xml:space="preserve">) </w:t>
              </w:r>
            </w:ins>
          </w:p>
        </w:tc>
        <w:tc>
          <w:tcPr>
            <w:tcW w:w="0" w:type="auto"/>
            <w:hideMark/>
          </w:tcPr>
          <w:p w14:paraId="2D580F1E" w14:textId="77777777" w:rsidR="00D23C37" w:rsidRPr="00E868EE" w:rsidRDefault="00D23C37" w:rsidP="00E868EE">
            <w:pPr>
              <w:rPr>
                <w:ins w:id="11628" w:author="Nasser Mustafa [2]" w:date="2018-09-23T16:09:00Z"/>
                <w:rPrChange w:id="11629" w:author="Nasser Mustafa [2]" w:date="2018-09-26T14:54:00Z">
                  <w:rPr>
                    <w:ins w:id="11630" w:author="Nasser Mustafa [2]" w:date="2018-09-23T16:09:00Z"/>
                  </w:rPr>
                </w:rPrChange>
              </w:rPr>
              <w:pPrChange w:id="11631"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6474F85B" w14:textId="77777777" w:rsidTr="00D23C37">
              <w:trPr>
                <w:tblCellSpacing w:w="15" w:type="dxa"/>
                <w:ins w:id="1163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648C166" w14:textId="77777777" w:rsidR="00D23C37" w:rsidRPr="00E868EE" w:rsidRDefault="00D23C37" w:rsidP="00E868EE">
                  <w:pPr>
                    <w:rPr>
                      <w:ins w:id="11633" w:author="Nasser Mustafa [2]" w:date="2018-09-23T16:09:00Z"/>
                      <w:rPrChange w:id="11634" w:author="Nasser Mustafa [2]" w:date="2018-09-26T14:54:00Z">
                        <w:rPr>
                          <w:ins w:id="11635" w:author="Nasser Mustafa [2]" w:date="2018-09-23T16:09:00Z"/>
                        </w:rPr>
                      </w:rPrChange>
                    </w:rPr>
                    <w:pPrChange w:id="11636" w:author="Nasser Mustafa [2]" w:date="2018-09-26T14:54:00Z">
                      <w:pPr/>
                    </w:pPrChange>
                  </w:pPr>
                  <w:ins w:id="11637" w:author="Nasser Mustafa [2]" w:date="2018-09-23T16:09:00Z">
                    <w:r w:rsidRPr="00E868EE">
                      <w:rPr>
                        <w:rPrChange w:id="1163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030352E" w14:textId="77777777" w:rsidR="00D23C37" w:rsidRPr="00E868EE" w:rsidRDefault="00D23C37" w:rsidP="00E868EE">
                  <w:pPr>
                    <w:rPr>
                      <w:ins w:id="11639" w:author="Nasser Mustafa [2]" w:date="2018-09-23T16:09:00Z"/>
                      <w:rPrChange w:id="11640" w:author="Nasser Mustafa [2]" w:date="2018-09-26T14:54:00Z">
                        <w:rPr>
                          <w:ins w:id="11641" w:author="Nasser Mustafa [2]" w:date="2018-09-23T16:09:00Z"/>
                        </w:rPr>
                      </w:rPrChange>
                    </w:rPr>
                    <w:pPrChange w:id="11642" w:author="Nasser Mustafa [2]" w:date="2018-09-26T14:54:00Z">
                      <w:pPr/>
                    </w:pPrChange>
                  </w:pPr>
                  <w:ins w:id="11643" w:author="Nasser Mustafa [2]" w:date="2018-09-23T16:09:00Z">
                    <w:r w:rsidRPr="00E868EE">
                      <w:rPr>
                        <w:rPrChange w:id="11644" w:author="Nasser Mustafa [2]" w:date="2018-09-26T14:54:00Z">
                          <w:rPr/>
                        </w:rPrChange>
                      </w:rPr>
                      <w:t xml:space="preserve">Unfunded </w:t>
                    </w:r>
                  </w:ins>
                </w:p>
              </w:tc>
            </w:tr>
            <w:tr w:rsidR="00D23C37" w:rsidRPr="00E868EE" w14:paraId="34B54DF7" w14:textId="77777777" w:rsidTr="00D23C37">
              <w:trPr>
                <w:tblCellSpacing w:w="15" w:type="dxa"/>
                <w:ins w:id="1164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668A24F" w14:textId="77777777" w:rsidR="00D23C37" w:rsidRPr="00E868EE" w:rsidRDefault="00D23C37" w:rsidP="00E868EE">
                  <w:pPr>
                    <w:rPr>
                      <w:ins w:id="11646" w:author="Nasser Mustafa [2]" w:date="2018-09-23T16:09:00Z"/>
                      <w:rPrChange w:id="11647" w:author="Nasser Mustafa [2]" w:date="2018-09-26T14:54:00Z">
                        <w:rPr>
                          <w:ins w:id="11648" w:author="Nasser Mustafa [2]" w:date="2018-09-23T16:09:00Z"/>
                        </w:rPr>
                      </w:rPrChange>
                    </w:rPr>
                    <w:pPrChange w:id="11649" w:author="Nasser Mustafa [2]" w:date="2018-09-26T14:54:00Z">
                      <w:pPr/>
                    </w:pPrChange>
                  </w:pPr>
                  <w:ins w:id="11650" w:author="Nasser Mustafa [2]" w:date="2018-09-23T16:09:00Z">
                    <w:r w:rsidRPr="00E868EE">
                      <w:rPr>
                        <w:rPrChange w:id="1165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7279614" w14:textId="77777777" w:rsidR="00D23C37" w:rsidRPr="00E868EE" w:rsidRDefault="00D23C37" w:rsidP="00E868EE">
                  <w:pPr>
                    <w:rPr>
                      <w:ins w:id="11652" w:author="Nasser Mustafa [2]" w:date="2018-09-23T16:09:00Z"/>
                      <w:rPrChange w:id="11653" w:author="Nasser Mustafa [2]" w:date="2018-09-26T14:54:00Z">
                        <w:rPr>
                          <w:ins w:id="11654" w:author="Nasser Mustafa [2]" w:date="2018-09-23T16:09:00Z"/>
                        </w:rPr>
                      </w:rPrChange>
                    </w:rPr>
                    <w:pPrChange w:id="11655" w:author="Nasser Mustafa [2]" w:date="2018-09-26T14:54:00Z">
                      <w:pPr/>
                    </w:pPrChange>
                  </w:pPr>
                  <w:ins w:id="11656" w:author="Nasser Mustafa [2]" w:date="2018-09-23T16:09:00Z">
                    <w:r w:rsidRPr="00E868EE">
                      <w:rPr>
                        <w:rPrChange w:id="11657" w:author="Nasser Mustafa [2]" w:date="2018-09-26T14:54:00Z">
                          <w:rPr/>
                        </w:rPrChange>
                      </w:rPr>
                      <w:t xml:space="preserve">Tri-Council Funded </w:t>
                    </w:r>
                  </w:ins>
                </w:p>
              </w:tc>
            </w:tr>
            <w:tr w:rsidR="00D23C37" w:rsidRPr="00E868EE" w14:paraId="06A7CE65" w14:textId="77777777" w:rsidTr="00D23C37">
              <w:trPr>
                <w:tblCellSpacing w:w="15" w:type="dxa"/>
                <w:ins w:id="1165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A7CC843" w14:textId="77777777" w:rsidR="00D23C37" w:rsidRPr="00E868EE" w:rsidRDefault="00D23C37" w:rsidP="00E868EE">
                  <w:pPr>
                    <w:rPr>
                      <w:ins w:id="11659" w:author="Nasser Mustafa [2]" w:date="2018-09-23T16:09:00Z"/>
                      <w:rPrChange w:id="11660" w:author="Nasser Mustafa [2]" w:date="2018-09-26T14:54:00Z">
                        <w:rPr>
                          <w:ins w:id="11661" w:author="Nasser Mustafa [2]" w:date="2018-09-23T16:09:00Z"/>
                        </w:rPr>
                      </w:rPrChange>
                    </w:rPr>
                    <w:pPrChange w:id="11662" w:author="Nasser Mustafa [2]" w:date="2018-09-26T14:54:00Z">
                      <w:pPr/>
                    </w:pPrChange>
                  </w:pPr>
                  <w:ins w:id="11663" w:author="Nasser Mustafa [2]" w:date="2018-09-23T16:09:00Z">
                    <w:r w:rsidRPr="00E868EE">
                      <w:rPr>
                        <w:rPrChange w:id="11664"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101B696A" w14:textId="77777777" w:rsidR="00D23C37" w:rsidRPr="00E868EE" w:rsidRDefault="00D23C37" w:rsidP="00E868EE">
                  <w:pPr>
                    <w:rPr>
                      <w:ins w:id="11665" w:author="Nasser Mustafa [2]" w:date="2018-09-23T16:09:00Z"/>
                      <w:rPrChange w:id="11666" w:author="Nasser Mustafa [2]" w:date="2018-09-26T14:54:00Z">
                        <w:rPr>
                          <w:ins w:id="11667" w:author="Nasser Mustafa [2]" w:date="2018-09-23T16:09:00Z"/>
                        </w:rPr>
                      </w:rPrChange>
                    </w:rPr>
                    <w:pPrChange w:id="11668" w:author="Nasser Mustafa [2]" w:date="2018-09-26T14:54:00Z">
                      <w:pPr/>
                    </w:pPrChange>
                  </w:pPr>
                  <w:ins w:id="11669" w:author="Nasser Mustafa [2]" w:date="2018-09-23T16:09:00Z">
                    <w:r w:rsidRPr="00E868EE">
                      <w:rPr>
                        <w:rPrChange w:id="11670" w:author="Nasser Mustafa [2]" w:date="2018-09-26T14:54:00Z">
                          <w:rPr/>
                        </w:rPrChange>
                      </w:rPr>
                      <w:t xml:space="preserve">Other Award/Grant </w:t>
                    </w:r>
                  </w:ins>
                </w:p>
              </w:tc>
            </w:tr>
            <w:tr w:rsidR="00D23C37" w:rsidRPr="00E868EE" w14:paraId="4571E70A" w14:textId="77777777" w:rsidTr="00D23C37">
              <w:trPr>
                <w:tblCellSpacing w:w="15" w:type="dxa"/>
                <w:ins w:id="1167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EA5A5B9" w14:textId="77777777" w:rsidR="00D23C37" w:rsidRPr="00E868EE" w:rsidRDefault="00D23C37" w:rsidP="00E868EE">
                  <w:pPr>
                    <w:rPr>
                      <w:ins w:id="11672" w:author="Nasser Mustafa [2]" w:date="2018-09-23T16:09:00Z"/>
                      <w:rPrChange w:id="11673" w:author="Nasser Mustafa [2]" w:date="2018-09-26T14:54:00Z">
                        <w:rPr>
                          <w:ins w:id="11674" w:author="Nasser Mustafa [2]" w:date="2018-09-23T16:09:00Z"/>
                        </w:rPr>
                      </w:rPrChange>
                    </w:rPr>
                    <w:pPrChange w:id="11675" w:author="Nasser Mustafa [2]" w:date="2018-09-26T14:54:00Z">
                      <w:pPr/>
                    </w:pPrChange>
                  </w:pPr>
                  <w:ins w:id="11676" w:author="Nasser Mustafa [2]" w:date="2018-09-23T16:09:00Z">
                    <w:r w:rsidRPr="00E868EE">
                      <w:rPr>
                        <w:rPrChange w:id="1167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3D38A6A" w14:textId="77777777" w:rsidR="00D23C37" w:rsidRPr="00E868EE" w:rsidRDefault="00D23C37" w:rsidP="00E868EE">
                  <w:pPr>
                    <w:rPr>
                      <w:ins w:id="11678" w:author="Nasser Mustafa [2]" w:date="2018-09-23T16:09:00Z"/>
                      <w:rPrChange w:id="11679" w:author="Nasser Mustafa [2]" w:date="2018-09-26T14:54:00Z">
                        <w:rPr>
                          <w:ins w:id="11680" w:author="Nasser Mustafa [2]" w:date="2018-09-23T16:09:00Z"/>
                        </w:rPr>
                      </w:rPrChange>
                    </w:rPr>
                    <w:pPrChange w:id="11681" w:author="Nasser Mustafa [2]" w:date="2018-09-26T14:54:00Z">
                      <w:pPr/>
                    </w:pPrChange>
                  </w:pPr>
                  <w:ins w:id="11682" w:author="Nasser Mustafa [2]" w:date="2018-09-23T16:09:00Z">
                    <w:r w:rsidRPr="00E868EE">
                      <w:rPr>
                        <w:rPrChange w:id="11683" w:author="Nasser Mustafa [2]" w:date="2018-09-26T14:54:00Z">
                          <w:rPr/>
                        </w:rPrChange>
                      </w:rPr>
                      <w:t xml:space="preserve">Contract Funded </w:t>
                    </w:r>
                  </w:ins>
                </w:p>
              </w:tc>
            </w:tr>
            <w:tr w:rsidR="00D23C37" w:rsidRPr="00E868EE" w14:paraId="150B72DD" w14:textId="77777777" w:rsidTr="00D23C37">
              <w:trPr>
                <w:tblCellSpacing w:w="15" w:type="dxa"/>
                <w:ins w:id="1168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DB93F01" w14:textId="77777777" w:rsidR="00D23C37" w:rsidRPr="00E868EE" w:rsidRDefault="00D23C37" w:rsidP="00E868EE">
                  <w:pPr>
                    <w:rPr>
                      <w:ins w:id="11685" w:author="Nasser Mustafa [2]" w:date="2018-09-23T16:09:00Z"/>
                      <w:rPrChange w:id="11686" w:author="Nasser Mustafa [2]" w:date="2018-09-26T14:54:00Z">
                        <w:rPr>
                          <w:ins w:id="11687" w:author="Nasser Mustafa [2]" w:date="2018-09-23T16:09:00Z"/>
                        </w:rPr>
                      </w:rPrChange>
                    </w:rPr>
                    <w:pPrChange w:id="11688" w:author="Nasser Mustafa [2]" w:date="2018-09-26T14:54:00Z">
                      <w:pPr/>
                    </w:pPrChange>
                  </w:pPr>
                  <w:ins w:id="11689" w:author="Nasser Mustafa [2]" w:date="2018-09-23T16:09:00Z">
                    <w:r w:rsidRPr="00E868EE">
                      <w:rPr>
                        <w:rPrChange w:id="1169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6B2D113" w14:textId="77777777" w:rsidR="00D23C37" w:rsidRPr="00E868EE" w:rsidRDefault="00D23C37" w:rsidP="00E868EE">
                  <w:pPr>
                    <w:rPr>
                      <w:ins w:id="11691" w:author="Nasser Mustafa [2]" w:date="2018-09-23T16:09:00Z"/>
                      <w:rPrChange w:id="11692" w:author="Nasser Mustafa [2]" w:date="2018-09-26T14:54:00Z">
                        <w:rPr>
                          <w:ins w:id="11693" w:author="Nasser Mustafa [2]" w:date="2018-09-23T16:09:00Z"/>
                        </w:rPr>
                      </w:rPrChange>
                    </w:rPr>
                    <w:pPrChange w:id="11694" w:author="Nasser Mustafa [2]" w:date="2018-09-26T14:54:00Z">
                      <w:pPr/>
                    </w:pPrChange>
                  </w:pPr>
                  <w:ins w:id="11695" w:author="Nasser Mustafa [2]" w:date="2018-09-23T16:09:00Z">
                    <w:r w:rsidRPr="00E868EE">
                      <w:rPr>
                        <w:rPrChange w:id="11696" w:author="Nasser Mustafa [2]" w:date="2018-09-26T14:54:00Z">
                          <w:rPr/>
                        </w:rPrChange>
                      </w:rPr>
                      <w:t xml:space="preserve">Personal Consulting or Personal Work </w:t>
                    </w:r>
                  </w:ins>
                </w:p>
              </w:tc>
            </w:tr>
            <w:tr w:rsidR="00D23C37" w:rsidRPr="00E868EE" w14:paraId="2E3E2101" w14:textId="77777777" w:rsidTr="00D23C37">
              <w:trPr>
                <w:tblCellSpacing w:w="15" w:type="dxa"/>
                <w:ins w:id="1169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3423B29" w14:textId="77777777" w:rsidR="00D23C37" w:rsidRPr="00E868EE" w:rsidRDefault="00D23C37" w:rsidP="00E868EE">
                  <w:pPr>
                    <w:rPr>
                      <w:ins w:id="11698" w:author="Nasser Mustafa [2]" w:date="2018-09-23T16:09:00Z"/>
                      <w:rPrChange w:id="11699" w:author="Nasser Mustafa [2]" w:date="2018-09-26T14:54:00Z">
                        <w:rPr>
                          <w:ins w:id="11700" w:author="Nasser Mustafa [2]" w:date="2018-09-23T16:09:00Z"/>
                        </w:rPr>
                      </w:rPrChange>
                    </w:rPr>
                    <w:pPrChange w:id="11701" w:author="Nasser Mustafa [2]" w:date="2018-09-26T14:54:00Z">
                      <w:pPr/>
                    </w:pPrChange>
                  </w:pPr>
                  <w:ins w:id="11702" w:author="Nasser Mustafa [2]" w:date="2018-09-23T16:09:00Z">
                    <w:r w:rsidRPr="00E868EE">
                      <w:rPr>
                        <w:rPrChange w:id="1170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EE47A8C" w14:textId="77777777" w:rsidR="00D23C37" w:rsidRPr="00E868EE" w:rsidRDefault="00D23C37" w:rsidP="00E868EE">
                  <w:pPr>
                    <w:rPr>
                      <w:ins w:id="11704" w:author="Nasser Mustafa [2]" w:date="2018-09-23T16:09:00Z"/>
                      <w:rPrChange w:id="11705" w:author="Nasser Mustafa [2]" w:date="2018-09-26T14:54:00Z">
                        <w:rPr>
                          <w:ins w:id="11706" w:author="Nasser Mustafa [2]" w:date="2018-09-23T16:09:00Z"/>
                        </w:rPr>
                      </w:rPrChange>
                    </w:rPr>
                    <w:pPrChange w:id="11707" w:author="Nasser Mustafa [2]" w:date="2018-09-26T14:54:00Z">
                      <w:pPr/>
                    </w:pPrChange>
                  </w:pPr>
                  <w:ins w:id="11708" w:author="Nasser Mustafa [2]" w:date="2018-09-23T16:09:00Z">
                    <w:r w:rsidRPr="00E868EE">
                      <w:rPr>
                        <w:rPrChange w:id="11709" w:author="Nasser Mustafa [2]" w:date="2018-09-26T14:54:00Z">
                          <w:rPr/>
                        </w:rPrChange>
                      </w:rPr>
                      <w:t xml:space="preserve">Scholarship </w:t>
                    </w:r>
                  </w:ins>
                </w:p>
              </w:tc>
            </w:tr>
          </w:tbl>
          <w:p w14:paraId="2084FC88" w14:textId="77777777" w:rsidR="00D23C37" w:rsidRPr="00E868EE" w:rsidRDefault="00D23C37" w:rsidP="00E868EE">
            <w:pPr>
              <w:rPr>
                <w:ins w:id="11710" w:author="Nasser Mustafa [2]" w:date="2018-09-23T16:09:00Z"/>
                <w:rPrChange w:id="11711" w:author="Nasser Mustafa [2]" w:date="2018-09-26T14:54:00Z">
                  <w:rPr>
                    <w:ins w:id="11712" w:author="Nasser Mustafa [2]" w:date="2018-09-23T16:09:00Z"/>
                  </w:rPr>
                </w:rPrChange>
              </w:rPr>
              <w:pPrChange w:id="11713" w:author="Nasser Mustafa [2]" w:date="2018-09-26T14:54:00Z">
                <w:pPr/>
              </w:pPrChange>
            </w:pPr>
          </w:p>
        </w:tc>
        <w:tc>
          <w:tcPr>
            <w:tcW w:w="0" w:type="auto"/>
            <w:hideMark/>
          </w:tcPr>
          <w:p w14:paraId="28D8A6BA" w14:textId="77777777" w:rsidR="00D23C37" w:rsidRPr="00E868EE" w:rsidRDefault="00D23C37" w:rsidP="00E868EE">
            <w:pPr>
              <w:rPr>
                <w:ins w:id="11714" w:author="Nasser Mustafa [2]" w:date="2018-09-23T16:09:00Z"/>
                <w:rPrChange w:id="11715" w:author="Nasser Mustafa [2]" w:date="2018-09-26T14:54:00Z">
                  <w:rPr>
                    <w:ins w:id="11716" w:author="Nasser Mustafa [2]" w:date="2018-09-23T16:09:00Z"/>
                  </w:rPr>
                </w:rPrChange>
              </w:rPr>
              <w:pPrChange w:id="11717" w:author="Nasser Mustafa [2]" w:date="2018-09-26T14:54:00Z">
                <w:pPr/>
              </w:pPrChange>
            </w:pPr>
            <w:ins w:id="11718" w:author="Nasser Mustafa [2]" w:date="2018-09-23T16:09:00Z">
              <w:r w:rsidRPr="00E868EE">
                <w:rPr>
                  <w:rPrChange w:id="11719" w:author="Nasser Mustafa [2]" w:date="2018-09-26T14:54:00Z">
                    <w:rPr/>
                  </w:rPrChange>
                </w:rPr>
                <w:t>Who is funding this project? If applicable, include the funding source/agency/company, program, award name, and number (from CUResearch)</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62C3FBCA" w14:textId="77777777" w:rsidTr="00D23C37">
              <w:trPr>
                <w:tblCellSpacing w:w="15" w:type="dxa"/>
                <w:ins w:id="11720"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1A8105B0" w14:textId="77777777" w:rsidR="00D23C37" w:rsidRPr="00E868EE" w:rsidRDefault="00D23C37" w:rsidP="00E868EE">
                  <w:pPr>
                    <w:rPr>
                      <w:ins w:id="11721" w:author="Nasser Mustafa [2]" w:date="2018-09-23T16:09:00Z"/>
                      <w:rPrChange w:id="11722" w:author="Nasser Mustafa [2]" w:date="2018-09-26T14:54:00Z">
                        <w:rPr>
                          <w:ins w:id="11723" w:author="Nasser Mustafa [2]" w:date="2018-09-23T16:09:00Z"/>
                        </w:rPr>
                      </w:rPrChange>
                    </w:rPr>
                    <w:pPrChange w:id="11724" w:author="Nasser Mustafa [2]" w:date="2018-09-26T14:54:00Z">
                      <w:pPr/>
                    </w:pPrChange>
                  </w:pPr>
                  <w:ins w:id="11725" w:author="Nasser Mustafa [2]" w:date="2018-09-23T16:09:00Z">
                    <w:r w:rsidRPr="00E868EE">
                      <w:rPr>
                        <w:rPrChange w:id="11726" w:author="Nasser Mustafa [2]" w:date="2018-09-26T14:54:00Z">
                          <w:rPr>
                            <w:i/>
                            <w:iCs/>
                          </w:rPr>
                        </w:rPrChange>
                      </w:rPr>
                      <w:t>Response</w:t>
                    </w:r>
                    <w:r w:rsidRPr="00E868EE">
                      <w:rPr>
                        <w:rPrChange w:id="11727" w:author="Nasser Mustafa [2]" w:date="2018-09-26T14:54:00Z">
                          <w:rPr/>
                        </w:rPrChange>
                      </w:rPr>
                      <w:t>: This project was originally funded through an NSERC Collaborative and Research grant that has ended two years ago.</w:t>
                    </w:r>
                  </w:ins>
                </w:p>
              </w:tc>
            </w:tr>
          </w:tbl>
          <w:p w14:paraId="139F5FD5" w14:textId="77777777" w:rsidR="00D23C37" w:rsidRPr="00E868EE" w:rsidRDefault="00D23C37" w:rsidP="00E868EE">
            <w:pPr>
              <w:rPr>
                <w:ins w:id="11728" w:author="Nasser Mustafa [2]" w:date="2018-09-23T16:09:00Z"/>
                <w:rPrChange w:id="11729" w:author="Nasser Mustafa [2]" w:date="2018-09-26T14:54:00Z">
                  <w:rPr>
                    <w:ins w:id="11730" w:author="Nasser Mustafa [2]" w:date="2018-09-23T16:09:00Z"/>
                  </w:rPr>
                </w:rPrChange>
              </w:rPr>
              <w:pPrChange w:id="11731" w:author="Nasser Mustafa [2]" w:date="2018-09-26T14:54:00Z">
                <w:pPr/>
              </w:pPrChange>
            </w:pPr>
          </w:p>
        </w:tc>
      </w:tr>
      <w:tr w:rsidR="00D23C37" w:rsidRPr="00E868EE" w14:paraId="596EEA5D" w14:textId="77777777" w:rsidTr="00D23C37">
        <w:trPr>
          <w:tblCellSpacing w:w="15" w:type="dxa"/>
          <w:jc w:val="center"/>
          <w:ins w:id="11732" w:author="Nasser Mustafa [2]" w:date="2018-09-23T16:09:00Z"/>
        </w:trPr>
        <w:tc>
          <w:tcPr>
            <w:tcW w:w="0" w:type="auto"/>
            <w:gridSpan w:val="5"/>
            <w:vAlign w:val="center"/>
            <w:hideMark/>
          </w:tcPr>
          <w:p w14:paraId="0ED340F0" w14:textId="77777777" w:rsidR="00D23C37" w:rsidRPr="00E868EE" w:rsidRDefault="007431BC" w:rsidP="00E868EE">
            <w:pPr>
              <w:rPr>
                <w:ins w:id="11733" w:author="Nasser Mustafa [2]" w:date="2018-09-23T16:09:00Z"/>
                <w:rPrChange w:id="11734" w:author="Nasser Mustafa [2]" w:date="2018-09-26T14:54:00Z">
                  <w:rPr>
                    <w:ins w:id="11735" w:author="Nasser Mustafa [2]" w:date="2018-09-23T16:09:00Z"/>
                  </w:rPr>
                </w:rPrChange>
              </w:rPr>
              <w:pPrChange w:id="11736" w:author="Nasser Mustafa [2]" w:date="2018-09-26T14:54:00Z">
                <w:pPr/>
              </w:pPrChange>
            </w:pPr>
            <w:ins w:id="11737" w:author="Nasser Mustafa [2]" w:date="2018-09-23T16:09:00Z">
              <w:r w:rsidRPr="00E868EE">
                <w:rPr>
                  <w:rPrChange w:id="11738" w:author="Nasser Mustafa [2]" w:date="2018-09-26T14:54:00Z">
                    <w:rPr/>
                  </w:rPrChange>
                </w:rPr>
                <w:pict w14:anchorId="61ECC1B0">
                  <v:rect id="_x0000_i1033" style="width:0;height:1.5pt" o:hralign="center" o:hrstd="t" o:hr="t" fillcolor="#a0a0a0" stroked="f"/>
                </w:pict>
              </w:r>
            </w:ins>
          </w:p>
        </w:tc>
      </w:tr>
      <w:tr w:rsidR="00D23C37" w:rsidRPr="00E868EE" w14:paraId="0D0015D1" w14:textId="77777777" w:rsidTr="00D23C37">
        <w:trPr>
          <w:tblCellSpacing w:w="15" w:type="dxa"/>
          <w:jc w:val="center"/>
          <w:ins w:id="11739" w:author="Nasser Mustafa [2]" w:date="2018-09-23T16:09:00Z"/>
        </w:trPr>
        <w:tc>
          <w:tcPr>
            <w:tcW w:w="0" w:type="auto"/>
            <w:hideMark/>
          </w:tcPr>
          <w:p w14:paraId="0F21CDF3" w14:textId="77777777" w:rsidR="00D23C37" w:rsidRPr="00E868EE" w:rsidRDefault="00D23C37" w:rsidP="00E868EE">
            <w:pPr>
              <w:rPr>
                <w:ins w:id="11740" w:author="Nasser Mustafa [2]" w:date="2018-09-23T16:09:00Z"/>
                <w:rPrChange w:id="11741" w:author="Nasser Mustafa [2]" w:date="2018-09-26T14:54:00Z">
                  <w:rPr>
                    <w:ins w:id="11742" w:author="Nasser Mustafa [2]" w:date="2018-09-23T16:09:00Z"/>
                  </w:rPr>
                </w:rPrChange>
              </w:rPr>
              <w:pPrChange w:id="11743" w:author="Nasser Mustafa [2]" w:date="2018-09-26T14:54:00Z">
                <w:pPr>
                  <w:spacing w:before="100" w:beforeAutospacing="1" w:after="100" w:afterAutospacing="1"/>
                  <w:outlineLvl w:val="2"/>
                </w:pPr>
              </w:pPrChange>
            </w:pPr>
            <w:bookmarkStart w:id="11744" w:name="3B"/>
            <w:bookmarkStart w:id="11745" w:name="_Toc525736817"/>
            <w:ins w:id="11746" w:author="Nasser Mustafa [2]" w:date="2018-09-23T16:09:00Z">
              <w:r w:rsidRPr="00E868EE">
                <w:rPr>
                  <w:rPrChange w:id="11747" w:author="Nasser Mustafa [2]" w:date="2018-09-26T14:54:00Z">
                    <w:rPr/>
                  </w:rPrChange>
                </w:rPr>
                <w:t>3B</w:t>
              </w:r>
              <w:bookmarkEnd w:id="11744"/>
              <w:r w:rsidRPr="00E868EE">
                <w:rPr>
                  <w:rPrChange w:id="11748" w:author="Nasser Mustafa [2]" w:date="2018-09-26T14:54:00Z">
                    <w:rPr/>
                  </w:rPrChange>
                </w:rPr>
                <w:t>.</w:t>
              </w:r>
              <w:bookmarkEnd w:id="11745"/>
              <w:r w:rsidRPr="00E868EE">
                <w:rPr>
                  <w:rPrChange w:id="11749" w:author="Nasser Mustafa [2]" w:date="2018-09-26T14:54:00Z">
                    <w:rPr/>
                  </w:rPrChange>
                </w:rPr>
                <w:t xml:space="preserve"> </w:t>
              </w:r>
            </w:ins>
          </w:p>
        </w:tc>
        <w:tc>
          <w:tcPr>
            <w:tcW w:w="0" w:type="auto"/>
            <w:hideMark/>
          </w:tcPr>
          <w:p w14:paraId="1EE6A6CA" w14:textId="6D522872" w:rsidR="00D23C37" w:rsidRPr="00E868EE" w:rsidRDefault="00D23C37" w:rsidP="00E868EE">
            <w:pPr>
              <w:rPr>
                <w:ins w:id="11750" w:author="Nasser Mustafa [2]" w:date="2018-09-23T16:09:00Z"/>
                <w:rPrChange w:id="11751" w:author="Nasser Mustafa [2]" w:date="2018-09-26T14:54:00Z">
                  <w:rPr>
                    <w:ins w:id="11752" w:author="Nasser Mustafa [2]" w:date="2018-09-23T16:09:00Z"/>
                  </w:rPr>
                </w:rPrChange>
              </w:rPr>
              <w:pPrChange w:id="11753" w:author="Nasser Mustafa [2]" w:date="2018-09-26T14:54:00Z">
                <w:pPr/>
              </w:pPrChange>
            </w:pPr>
            <w:ins w:id="11754" w:author="Nasser Mustafa [2]" w:date="2018-09-23T16:09:00Z">
              <w:r w:rsidRPr="00E868EE">
                <w:rPr>
                  <w:rPrChange w:id="11755" w:author="Nasser Mustafa [2]" w:date="2018-09-26T14:54:00Z">
                    <w:rPr/>
                  </w:rPrChange>
                </w:rPr>
                <w:t>Researcher Funding (for research contracts and personal consulting only)</w:t>
              </w:r>
              <w:r w:rsidRPr="00E868EE">
                <w:rPr>
                  <w:rPrChange w:id="11756" w:author="Nasser Mustafa [2]" w:date="2018-09-26T14:54:00Z">
                    <w:rPr/>
                  </w:rPrChange>
                </w:rPr>
                <w:br/>
                <w:t>(</w:t>
              </w:r>
              <w:r w:rsidRPr="00E868EE">
                <w:rPr>
                  <w:rPrChange w:id="11757" w:author="Nasser Mustafa [2]" w:date="2018-09-26T14:54:00Z">
                    <w:rPr/>
                  </w:rPrChange>
                </w:rPr>
                <w:fldChar w:fldCharType="begin"/>
              </w:r>
              <w:r w:rsidRPr="00E868EE">
                <w:rPr>
                  <w:rPrChange w:id="11758" w:author="Nasser Mustafa [2]" w:date="2018-09-26T14:54:00Z">
                    <w:rPr/>
                  </w:rPrChange>
                </w:rPr>
                <w:instrText xml:space="preserve"> HYPERLINK "http://carleton.ca/curo/wp-content/uploads/Carleton-University-Research-Ethics-Form-Instructions-April2016.htm" \l "3B" </w:instrText>
              </w:r>
              <w:r w:rsidRPr="00E868EE">
                <w:rPr>
                  <w:rPrChange w:id="11759" w:author="Nasser Mustafa [2]" w:date="2018-09-26T14:54:00Z">
                    <w:rPr/>
                  </w:rPrChange>
                </w:rPr>
                <w:fldChar w:fldCharType="separate"/>
              </w:r>
              <w:r w:rsidRPr="00E868EE">
                <w:rPr>
                  <w:rStyle w:val="Hyperlink"/>
                  <w:rPrChange w:id="11760" w:author="Nasser Mustafa [2]" w:date="2018-09-26T14:54:00Z">
                    <w:rPr>
                      <w:color w:val="800000"/>
                      <w:u w:val="single"/>
                    </w:rPr>
                  </w:rPrChange>
                </w:rPr>
                <w:t>Detailed instructions</w:t>
              </w:r>
              <w:r w:rsidRPr="00E868EE">
                <w:rPr>
                  <w:rPrChange w:id="11761" w:author="Nasser Mustafa [2]" w:date="2018-09-26T14:54:00Z">
                    <w:rPr>
                      <w:color w:val="800000"/>
                      <w:u w:val="single"/>
                    </w:rPr>
                  </w:rPrChange>
                </w:rPr>
                <w:fldChar w:fldCharType="end"/>
              </w:r>
              <w:r w:rsidRPr="00E868EE">
                <w:rPr>
                  <w:rPrChange w:id="11762" w:author="Nasser Mustafa [2]" w:date="2018-09-26T14:54:00Z">
                    <w:rPr/>
                  </w:rPrChange>
                </w:rPr>
                <w:t xml:space="preserve">) </w:t>
              </w:r>
            </w:ins>
          </w:p>
        </w:tc>
        <w:tc>
          <w:tcPr>
            <w:tcW w:w="0" w:type="auto"/>
            <w:hideMark/>
          </w:tcPr>
          <w:p w14:paraId="1199601D" w14:textId="77777777" w:rsidR="00D23C37" w:rsidRPr="00E868EE" w:rsidRDefault="00D23C37" w:rsidP="00E868EE">
            <w:pPr>
              <w:rPr>
                <w:ins w:id="11763" w:author="Nasser Mustafa [2]" w:date="2018-09-23T16:09:00Z"/>
                <w:rPrChange w:id="11764" w:author="Nasser Mustafa [2]" w:date="2018-09-26T14:54:00Z">
                  <w:rPr>
                    <w:ins w:id="11765" w:author="Nasser Mustafa [2]" w:date="2018-09-23T16:09:00Z"/>
                  </w:rPr>
                </w:rPrChange>
              </w:rPr>
              <w:pPrChange w:id="11766"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9"/>
              <w:gridCol w:w="1791"/>
            </w:tblGrid>
            <w:tr w:rsidR="00D23C37" w:rsidRPr="00E868EE" w14:paraId="7C51123A" w14:textId="77777777" w:rsidTr="00D23C37">
              <w:trPr>
                <w:tblCellSpacing w:w="15" w:type="dxa"/>
                <w:ins w:id="1176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408EC03" w14:textId="77777777" w:rsidR="00D23C37" w:rsidRPr="00E868EE" w:rsidRDefault="00D23C37" w:rsidP="00E868EE">
                  <w:pPr>
                    <w:rPr>
                      <w:ins w:id="11768" w:author="Nasser Mustafa [2]" w:date="2018-09-23T16:09:00Z"/>
                      <w:rPrChange w:id="11769" w:author="Nasser Mustafa [2]" w:date="2018-09-26T14:54:00Z">
                        <w:rPr>
                          <w:ins w:id="11770" w:author="Nasser Mustafa [2]" w:date="2018-09-23T16:09:00Z"/>
                        </w:rPr>
                      </w:rPrChange>
                    </w:rPr>
                    <w:pPrChange w:id="11771" w:author="Nasser Mustafa [2]" w:date="2018-09-26T14:54:00Z">
                      <w:pPr/>
                    </w:pPrChange>
                  </w:pPr>
                  <w:ins w:id="11772" w:author="Nasser Mustafa [2]" w:date="2018-09-23T16:09:00Z">
                    <w:r w:rsidRPr="00E868EE">
                      <w:rPr>
                        <w:rPrChange w:id="1177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55300C3" w14:textId="77777777" w:rsidR="00D23C37" w:rsidRPr="00E868EE" w:rsidRDefault="00D23C37" w:rsidP="00E868EE">
                  <w:pPr>
                    <w:rPr>
                      <w:ins w:id="11774" w:author="Nasser Mustafa [2]" w:date="2018-09-23T16:09:00Z"/>
                      <w:rPrChange w:id="11775" w:author="Nasser Mustafa [2]" w:date="2018-09-26T14:54:00Z">
                        <w:rPr>
                          <w:ins w:id="11776" w:author="Nasser Mustafa [2]" w:date="2018-09-23T16:09:00Z"/>
                        </w:rPr>
                      </w:rPrChange>
                    </w:rPr>
                    <w:pPrChange w:id="11777" w:author="Nasser Mustafa [2]" w:date="2018-09-26T14:54:00Z">
                      <w:pPr/>
                    </w:pPrChange>
                  </w:pPr>
                  <w:ins w:id="11778" w:author="Nasser Mustafa [2]" w:date="2018-09-23T16:09:00Z">
                    <w:r w:rsidRPr="00E868EE">
                      <w:rPr>
                        <w:rPrChange w:id="11779" w:author="Nasser Mustafa [2]" w:date="2018-09-26T14:54:00Z">
                          <w:rPr/>
                        </w:rPrChange>
                      </w:rPr>
                      <w:t xml:space="preserve">Not applicable/Not contract funded research </w:t>
                    </w:r>
                  </w:ins>
                </w:p>
              </w:tc>
            </w:tr>
            <w:tr w:rsidR="00D23C37" w:rsidRPr="00E868EE" w14:paraId="13FAA7C9" w14:textId="77777777" w:rsidTr="00D23C37">
              <w:trPr>
                <w:tblCellSpacing w:w="15" w:type="dxa"/>
                <w:ins w:id="1178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D352FA9" w14:textId="77777777" w:rsidR="00D23C37" w:rsidRPr="00E868EE" w:rsidRDefault="00D23C37" w:rsidP="00E868EE">
                  <w:pPr>
                    <w:rPr>
                      <w:ins w:id="11781" w:author="Nasser Mustafa [2]" w:date="2018-09-23T16:09:00Z"/>
                      <w:rPrChange w:id="11782" w:author="Nasser Mustafa [2]" w:date="2018-09-26T14:54:00Z">
                        <w:rPr>
                          <w:ins w:id="11783" w:author="Nasser Mustafa [2]" w:date="2018-09-23T16:09:00Z"/>
                        </w:rPr>
                      </w:rPrChange>
                    </w:rPr>
                    <w:pPrChange w:id="11784" w:author="Nasser Mustafa [2]" w:date="2018-09-26T14:54:00Z">
                      <w:pPr/>
                    </w:pPrChange>
                  </w:pPr>
                  <w:ins w:id="11785" w:author="Nasser Mustafa [2]" w:date="2018-09-23T16:09:00Z">
                    <w:r w:rsidRPr="00E868EE">
                      <w:rPr>
                        <w:rPrChange w:id="1178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C723227" w14:textId="77777777" w:rsidR="00D23C37" w:rsidRPr="00E868EE" w:rsidRDefault="00D23C37" w:rsidP="00E868EE">
                  <w:pPr>
                    <w:rPr>
                      <w:ins w:id="11787" w:author="Nasser Mustafa [2]" w:date="2018-09-23T16:09:00Z"/>
                      <w:rPrChange w:id="11788" w:author="Nasser Mustafa [2]" w:date="2018-09-26T14:54:00Z">
                        <w:rPr>
                          <w:ins w:id="11789" w:author="Nasser Mustafa [2]" w:date="2018-09-23T16:09:00Z"/>
                        </w:rPr>
                      </w:rPrChange>
                    </w:rPr>
                    <w:pPrChange w:id="11790" w:author="Nasser Mustafa [2]" w:date="2018-09-26T14:54:00Z">
                      <w:pPr/>
                    </w:pPrChange>
                  </w:pPr>
                  <w:ins w:id="11791" w:author="Nasser Mustafa [2]" w:date="2018-09-23T16:09:00Z">
                    <w:r w:rsidRPr="00E868EE">
                      <w:rPr>
                        <w:rPrChange w:id="11792" w:author="Nasser Mustafa [2]" w:date="2018-09-26T14:54:00Z">
                          <w:rPr/>
                        </w:rPrChange>
                      </w:rPr>
                      <w:t xml:space="preserve">No funds are paid directly to the researcher as personal income </w:t>
                    </w:r>
                  </w:ins>
                </w:p>
              </w:tc>
            </w:tr>
            <w:tr w:rsidR="00D23C37" w:rsidRPr="00E868EE" w14:paraId="28D4BA50" w14:textId="77777777" w:rsidTr="00D23C37">
              <w:trPr>
                <w:tblCellSpacing w:w="15" w:type="dxa"/>
                <w:ins w:id="1179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203848B" w14:textId="77777777" w:rsidR="00D23C37" w:rsidRPr="00E868EE" w:rsidRDefault="00D23C37" w:rsidP="00E868EE">
                  <w:pPr>
                    <w:rPr>
                      <w:ins w:id="11794" w:author="Nasser Mustafa [2]" w:date="2018-09-23T16:09:00Z"/>
                      <w:rPrChange w:id="11795" w:author="Nasser Mustafa [2]" w:date="2018-09-26T14:54:00Z">
                        <w:rPr>
                          <w:ins w:id="11796" w:author="Nasser Mustafa [2]" w:date="2018-09-23T16:09:00Z"/>
                        </w:rPr>
                      </w:rPrChange>
                    </w:rPr>
                    <w:pPrChange w:id="11797" w:author="Nasser Mustafa [2]" w:date="2018-09-26T14:54:00Z">
                      <w:pPr/>
                    </w:pPrChange>
                  </w:pPr>
                  <w:ins w:id="11798" w:author="Nasser Mustafa [2]" w:date="2018-09-23T16:09:00Z">
                    <w:r w:rsidRPr="00E868EE">
                      <w:rPr>
                        <w:rPrChange w:id="1179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C0076A7" w14:textId="77777777" w:rsidR="00D23C37" w:rsidRPr="00E868EE" w:rsidRDefault="00D23C37" w:rsidP="00E868EE">
                  <w:pPr>
                    <w:rPr>
                      <w:ins w:id="11800" w:author="Nasser Mustafa [2]" w:date="2018-09-23T16:09:00Z"/>
                      <w:rPrChange w:id="11801" w:author="Nasser Mustafa [2]" w:date="2018-09-26T14:54:00Z">
                        <w:rPr>
                          <w:ins w:id="11802" w:author="Nasser Mustafa [2]" w:date="2018-09-23T16:09:00Z"/>
                        </w:rPr>
                      </w:rPrChange>
                    </w:rPr>
                    <w:pPrChange w:id="11803" w:author="Nasser Mustafa [2]" w:date="2018-09-26T14:54:00Z">
                      <w:pPr/>
                    </w:pPrChange>
                  </w:pPr>
                  <w:ins w:id="11804" w:author="Nasser Mustafa [2]" w:date="2018-09-23T16:09:00Z">
                    <w:r w:rsidRPr="00E868EE">
                      <w:rPr>
                        <w:rPrChange w:id="11805" w:author="Nasser Mustafa [2]" w:date="2018-09-26T14:54:00Z">
                          <w:rPr/>
                        </w:rPrChange>
                      </w:rPr>
                      <w:t xml:space="preserve">The researcher will receive a portion of the funds as personal income </w:t>
                    </w:r>
                  </w:ins>
                </w:p>
              </w:tc>
            </w:tr>
            <w:tr w:rsidR="00D23C37" w:rsidRPr="00E868EE" w14:paraId="3B9EF8C9" w14:textId="77777777" w:rsidTr="00D23C37">
              <w:trPr>
                <w:tblCellSpacing w:w="15" w:type="dxa"/>
                <w:ins w:id="1180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3FC5A25" w14:textId="77777777" w:rsidR="00D23C37" w:rsidRPr="00E868EE" w:rsidRDefault="00D23C37" w:rsidP="00E868EE">
                  <w:pPr>
                    <w:rPr>
                      <w:ins w:id="11807" w:author="Nasser Mustafa [2]" w:date="2018-09-23T16:09:00Z"/>
                      <w:rPrChange w:id="11808" w:author="Nasser Mustafa [2]" w:date="2018-09-26T14:54:00Z">
                        <w:rPr>
                          <w:ins w:id="11809" w:author="Nasser Mustafa [2]" w:date="2018-09-23T16:09:00Z"/>
                        </w:rPr>
                      </w:rPrChange>
                    </w:rPr>
                    <w:pPrChange w:id="11810" w:author="Nasser Mustafa [2]" w:date="2018-09-26T14:54:00Z">
                      <w:pPr/>
                    </w:pPrChange>
                  </w:pPr>
                  <w:ins w:id="11811" w:author="Nasser Mustafa [2]" w:date="2018-09-23T16:09:00Z">
                    <w:r w:rsidRPr="00E868EE">
                      <w:rPr>
                        <w:rPrChange w:id="1181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31AF112" w14:textId="77777777" w:rsidR="00D23C37" w:rsidRPr="00E868EE" w:rsidRDefault="00D23C37" w:rsidP="00E868EE">
                  <w:pPr>
                    <w:rPr>
                      <w:ins w:id="11813" w:author="Nasser Mustafa [2]" w:date="2018-09-23T16:09:00Z"/>
                      <w:rPrChange w:id="11814" w:author="Nasser Mustafa [2]" w:date="2018-09-26T14:54:00Z">
                        <w:rPr>
                          <w:ins w:id="11815" w:author="Nasser Mustafa [2]" w:date="2018-09-23T16:09:00Z"/>
                        </w:rPr>
                      </w:rPrChange>
                    </w:rPr>
                    <w:pPrChange w:id="11816" w:author="Nasser Mustafa [2]" w:date="2018-09-26T14:54:00Z">
                      <w:pPr/>
                    </w:pPrChange>
                  </w:pPr>
                  <w:ins w:id="11817" w:author="Nasser Mustafa [2]" w:date="2018-09-23T16:09:00Z">
                    <w:r w:rsidRPr="00E868EE">
                      <w:rPr>
                        <w:rPrChange w:id="11818" w:author="Nasser Mustafa [2]" w:date="2018-09-26T14:54:00Z">
                          <w:rPr/>
                        </w:rPrChange>
                      </w:rPr>
                      <w:t xml:space="preserve">A copy of the contract/agreement has been submitted to the Research Compliance Office </w:t>
                    </w:r>
                  </w:ins>
                </w:p>
              </w:tc>
            </w:tr>
          </w:tbl>
          <w:p w14:paraId="5CBB082B" w14:textId="77777777" w:rsidR="00D23C37" w:rsidRPr="00E868EE" w:rsidRDefault="00D23C37" w:rsidP="00E868EE">
            <w:pPr>
              <w:rPr>
                <w:ins w:id="11819" w:author="Nasser Mustafa [2]" w:date="2018-09-23T16:09:00Z"/>
                <w:rPrChange w:id="11820" w:author="Nasser Mustafa [2]" w:date="2018-09-26T14:54:00Z">
                  <w:rPr>
                    <w:ins w:id="11821" w:author="Nasser Mustafa [2]" w:date="2018-09-23T16:09:00Z"/>
                  </w:rPr>
                </w:rPrChange>
              </w:rPr>
              <w:pPrChange w:id="11822" w:author="Nasser Mustafa [2]" w:date="2018-09-26T14:54:00Z">
                <w:pPr/>
              </w:pPrChange>
            </w:pPr>
          </w:p>
        </w:tc>
        <w:tc>
          <w:tcPr>
            <w:tcW w:w="0" w:type="auto"/>
            <w:hideMark/>
          </w:tcPr>
          <w:p w14:paraId="0E353F9A" w14:textId="77777777" w:rsidR="00D23C37" w:rsidRPr="00E868EE" w:rsidRDefault="00D23C37" w:rsidP="00E868EE">
            <w:pPr>
              <w:rPr>
                <w:ins w:id="11823" w:author="Nasser Mustafa [2]" w:date="2018-09-23T16:09:00Z"/>
                <w:rPrChange w:id="11824" w:author="Nasser Mustafa [2]" w:date="2018-09-26T14:54:00Z">
                  <w:rPr>
                    <w:ins w:id="11825" w:author="Nasser Mustafa [2]" w:date="2018-09-23T16:09:00Z"/>
                  </w:rPr>
                </w:rPrChange>
              </w:rPr>
              <w:pPrChange w:id="11826" w:author="Nasser Mustafa [2]" w:date="2018-09-26T14:54:00Z">
                <w:pPr/>
              </w:pPrChange>
            </w:pPr>
            <w:ins w:id="11827" w:author="Nasser Mustafa [2]" w:date="2018-09-23T16:09:00Z">
              <w:r w:rsidRPr="00E868EE">
                <w:rPr>
                  <w:rPrChange w:id="11828" w:author="Nasser Mustafa [2]" w:date="2018-09-26T14:54:00Z">
                    <w:rPr/>
                  </w:rPrChange>
                </w:rPr>
                <w:t>For research contracts and personal consulting only: Is there a real or perceived conflict of interest and how will it be managed? How much funding (dollar amount and the percentage of the total) will the researcher(s) receive as income? Provide the title and date of any contracts. (The REB may review the contract.)</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03114CF" w14:textId="77777777" w:rsidTr="00D23C37">
              <w:trPr>
                <w:tblCellSpacing w:w="15" w:type="dxa"/>
                <w:ins w:id="1182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BD5B297" w14:textId="77777777" w:rsidR="00D23C37" w:rsidRPr="00E868EE" w:rsidRDefault="00D23C37" w:rsidP="00E868EE">
                  <w:pPr>
                    <w:rPr>
                      <w:ins w:id="11830" w:author="Nasser Mustafa [2]" w:date="2018-09-23T16:09:00Z"/>
                      <w:rPrChange w:id="11831" w:author="Nasser Mustafa [2]" w:date="2018-09-26T14:54:00Z">
                        <w:rPr>
                          <w:ins w:id="11832" w:author="Nasser Mustafa [2]" w:date="2018-09-23T16:09:00Z"/>
                        </w:rPr>
                      </w:rPrChange>
                    </w:rPr>
                    <w:pPrChange w:id="11833" w:author="Nasser Mustafa [2]" w:date="2018-09-26T14:54:00Z">
                      <w:pPr/>
                    </w:pPrChange>
                  </w:pPr>
                  <w:ins w:id="11834" w:author="Nasser Mustafa [2]" w:date="2018-09-23T16:09:00Z">
                    <w:r w:rsidRPr="00E868EE">
                      <w:rPr>
                        <w:rPrChange w:id="11835" w:author="Nasser Mustafa [2]" w:date="2018-09-26T14:54:00Z">
                          <w:rPr>
                            <w:i/>
                            <w:iCs/>
                          </w:rPr>
                        </w:rPrChange>
                      </w:rPr>
                      <w:t>Response</w:t>
                    </w:r>
                    <w:r w:rsidRPr="00E868EE">
                      <w:rPr>
                        <w:rPrChange w:id="11836" w:author="Nasser Mustafa [2]" w:date="2018-09-26T14:54:00Z">
                          <w:rPr/>
                        </w:rPrChange>
                      </w:rPr>
                      <w:t>: Not applicable/Not contract funded research</w:t>
                    </w:r>
                  </w:ins>
                </w:p>
              </w:tc>
            </w:tr>
          </w:tbl>
          <w:p w14:paraId="35F82DC1" w14:textId="77777777" w:rsidR="00D23C37" w:rsidRPr="00E868EE" w:rsidRDefault="00D23C37" w:rsidP="00E868EE">
            <w:pPr>
              <w:rPr>
                <w:ins w:id="11837" w:author="Nasser Mustafa [2]" w:date="2018-09-23T16:09:00Z"/>
                <w:rPrChange w:id="11838" w:author="Nasser Mustafa [2]" w:date="2018-09-26T14:54:00Z">
                  <w:rPr>
                    <w:ins w:id="11839" w:author="Nasser Mustafa [2]" w:date="2018-09-23T16:09:00Z"/>
                  </w:rPr>
                </w:rPrChange>
              </w:rPr>
              <w:pPrChange w:id="11840" w:author="Nasser Mustafa [2]" w:date="2018-09-26T14:54:00Z">
                <w:pPr/>
              </w:pPrChange>
            </w:pPr>
          </w:p>
        </w:tc>
      </w:tr>
      <w:tr w:rsidR="00D23C37" w:rsidRPr="00E868EE" w14:paraId="704487CA" w14:textId="77777777" w:rsidTr="00D23C37">
        <w:trPr>
          <w:tblCellSpacing w:w="15" w:type="dxa"/>
          <w:jc w:val="center"/>
          <w:ins w:id="11841" w:author="Nasser Mustafa [2]" w:date="2018-09-23T16:09:00Z"/>
        </w:trPr>
        <w:tc>
          <w:tcPr>
            <w:tcW w:w="0" w:type="auto"/>
            <w:gridSpan w:val="5"/>
            <w:vAlign w:val="center"/>
            <w:hideMark/>
          </w:tcPr>
          <w:p w14:paraId="57519817" w14:textId="77777777" w:rsidR="00D23C37" w:rsidRPr="00E868EE" w:rsidRDefault="007431BC" w:rsidP="00E868EE">
            <w:pPr>
              <w:rPr>
                <w:ins w:id="11842" w:author="Nasser Mustafa [2]" w:date="2018-09-23T16:09:00Z"/>
                <w:rPrChange w:id="11843" w:author="Nasser Mustafa [2]" w:date="2018-09-26T14:54:00Z">
                  <w:rPr>
                    <w:ins w:id="11844" w:author="Nasser Mustafa [2]" w:date="2018-09-23T16:09:00Z"/>
                  </w:rPr>
                </w:rPrChange>
              </w:rPr>
              <w:pPrChange w:id="11845" w:author="Nasser Mustafa [2]" w:date="2018-09-26T14:54:00Z">
                <w:pPr/>
              </w:pPrChange>
            </w:pPr>
            <w:ins w:id="11846" w:author="Nasser Mustafa [2]" w:date="2018-09-23T16:09:00Z">
              <w:r w:rsidRPr="00E868EE">
                <w:rPr>
                  <w:rPrChange w:id="11847" w:author="Nasser Mustafa [2]" w:date="2018-09-26T14:54:00Z">
                    <w:rPr/>
                  </w:rPrChange>
                </w:rPr>
                <w:pict w14:anchorId="52CF5A39">
                  <v:rect id="_x0000_i1034" style="width:0;height:1.5pt" o:hralign="center" o:hrstd="t" o:hr="t" fillcolor="#a0a0a0" stroked="f"/>
                </w:pict>
              </w:r>
            </w:ins>
          </w:p>
        </w:tc>
      </w:tr>
      <w:tr w:rsidR="00D23C37" w:rsidRPr="00E868EE" w14:paraId="23E9B392" w14:textId="77777777" w:rsidTr="00D23C37">
        <w:trPr>
          <w:tblCellSpacing w:w="15" w:type="dxa"/>
          <w:jc w:val="center"/>
          <w:ins w:id="11848" w:author="Nasser Mustafa [2]" w:date="2018-09-23T16:09:00Z"/>
        </w:trPr>
        <w:tc>
          <w:tcPr>
            <w:tcW w:w="0" w:type="auto"/>
            <w:hideMark/>
          </w:tcPr>
          <w:p w14:paraId="101A3DA2" w14:textId="77777777" w:rsidR="00D23C37" w:rsidRPr="00E868EE" w:rsidRDefault="00D23C37" w:rsidP="00E868EE">
            <w:pPr>
              <w:rPr>
                <w:ins w:id="11849" w:author="Nasser Mustafa [2]" w:date="2018-09-23T16:09:00Z"/>
                <w:rPrChange w:id="11850" w:author="Nasser Mustafa [2]" w:date="2018-09-26T14:54:00Z">
                  <w:rPr>
                    <w:ins w:id="11851" w:author="Nasser Mustafa [2]" w:date="2018-09-23T16:09:00Z"/>
                  </w:rPr>
                </w:rPrChange>
              </w:rPr>
              <w:pPrChange w:id="11852" w:author="Nasser Mustafa [2]" w:date="2018-09-26T14:54:00Z">
                <w:pPr>
                  <w:spacing w:before="100" w:beforeAutospacing="1" w:after="100" w:afterAutospacing="1"/>
                  <w:outlineLvl w:val="2"/>
                </w:pPr>
              </w:pPrChange>
            </w:pPr>
            <w:bookmarkStart w:id="11853" w:name="3C"/>
            <w:bookmarkStart w:id="11854" w:name="_Toc525736818"/>
            <w:ins w:id="11855" w:author="Nasser Mustafa [2]" w:date="2018-09-23T16:09:00Z">
              <w:r w:rsidRPr="00E868EE">
                <w:rPr>
                  <w:rPrChange w:id="11856" w:author="Nasser Mustafa [2]" w:date="2018-09-26T14:54:00Z">
                    <w:rPr/>
                  </w:rPrChange>
                </w:rPr>
                <w:t>3C</w:t>
              </w:r>
              <w:bookmarkEnd w:id="11853"/>
              <w:r w:rsidRPr="00E868EE">
                <w:rPr>
                  <w:rPrChange w:id="11857" w:author="Nasser Mustafa [2]" w:date="2018-09-26T14:54:00Z">
                    <w:rPr/>
                  </w:rPrChange>
                </w:rPr>
                <w:t>.</w:t>
              </w:r>
              <w:bookmarkEnd w:id="11854"/>
              <w:r w:rsidRPr="00E868EE">
                <w:rPr>
                  <w:rPrChange w:id="11858" w:author="Nasser Mustafa [2]" w:date="2018-09-26T14:54:00Z">
                    <w:rPr/>
                  </w:rPrChange>
                </w:rPr>
                <w:t xml:space="preserve"> </w:t>
              </w:r>
            </w:ins>
          </w:p>
        </w:tc>
        <w:tc>
          <w:tcPr>
            <w:tcW w:w="0" w:type="auto"/>
            <w:hideMark/>
          </w:tcPr>
          <w:p w14:paraId="59BB1D08" w14:textId="03E69CB9" w:rsidR="00D23C37" w:rsidRPr="00E868EE" w:rsidRDefault="00D23C37" w:rsidP="00E868EE">
            <w:pPr>
              <w:rPr>
                <w:ins w:id="11859" w:author="Nasser Mustafa [2]" w:date="2018-09-23T16:09:00Z"/>
                <w:rPrChange w:id="11860" w:author="Nasser Mustafa [2]" w:date="2018-09-26T14:54:00Z">
                  <w:rPr>
                    <w:ins w:id="11861" w:author="Nasser Mustafa [2]" w:date="2018-09-23T16:09:00Z"/>
                  </w:rPr>
                </w:rPrChange>
              </w:rPr>
              <w:pPrChange w:id="11862" w:author="Nasser Mustafa [2]" w:date="2018-09-26T14:54:00Z">
                <w:pPr/>
              </w:pPrChange>
            </w:pPr>
            <w:ins w:id="11863" w:author="Nasser Mustafa [2]" w:date="2018-09-23T16:09:00Z">
              <w:r w:rsidRPr="00E868EE">
                <w:rPr>
                  <w:rPrChange w:id="11864" w:author="Nasser Mustafa [2]" w:date="2018-09-26T14:54:00Z">
                    <w:rPr/>
                  </w:rPrChange>
                </w:rPr>
                <w:t>Minimal Risk Review Request</w:t>
              </w:r>
              <w:r w:rsidRPr="00E868EE">
                <w:rPr>
                  <w:rPrChange w:id="11865" w:author="Nasser Mustafa [2]" w:date="2018-09-26T14:54:00Z">
                    <w:rPr/>
                  </w:rPrChange>
                </w:rPr>
                <w:br/>
                <w:t>(</w:t>
              </w:r>
              <w:r w:rsidRPr="00E868EE">
                <w:rPr>
                  <w:rPrChange w:id="11866" w:author="Nasser Mustafa [2]" w:date="2018-09-26T14:54:00Z">
                    <w:rPr/>
                  </w:rPrChange>
                </w:rPr>
                <w:fldChar w:fldCharType="begin"/>
              </w:r>
              <w:r w:rsidRPr="00E868EE">
                <w:rPr>
                  <w:rPrChange w:id="11867" w:author="Nasser Mustafa [2]" w:date="2018-09-26T14:54:00Z">
                    <w:rPr/>
                  </w:rPrChange>
                </w:rPr>
                <w:instrText xml:space="preserve"> HYPERLINK "http://carleton.ca/curo/wp-content/uploads/Carleton-University-Research-Ethics-Form-Instructions-April2016.htm" \l "3C" </w:instrText>
              </w:r>
              <w:r w:rsidRPr="00E868EE">
                <w:rPr>
                  <w:rPrChange w:id="11868" w:author="Nasser Mustafa [2]" w:date="2018-09-26T14:54:00Z">
                    <w:rPr/>
                  </w:rPrChange>
                </w:rPr>
                <w:fldChar w:fldCharType="separate"/>
              </w:r>
              <w:r w:rsidRPr="00E868EE">
                <w:rPr>
                  <w:rStyle w:val="Hyperlink"/>
                  <w:rPrChange w:id="11869" w:author="Nasser Mustafa [2]" w:date="2018-09-26T14:54:00Z">
                    <w:rPr>
                      <w:color w:val="800000"/>
                      <w:u w:val="single"/>
                    </w:rPr>
                  </w:rPrChange>
                </w:rPr>
                <w:t>Detailed instructions</w:t>
              </w:r>
              <w:r w:rsidRPr="00E868EE">
                <w:rPr>
                  <w:rPrChange w:id="11870" w:author="Nasser Mustafa [2]" w:date="2018-09-26T14:54:00Z">
                    <w:rPr>
                      <w:color w:val="800000"/>
                      <w:u w:val="single"/>
                    </w:rPr>
                  </w:rPrChange>
                </w:rPr>
                <w:fldChar w:fldCharType="end"/>
              </w:r>
              <w:r w:rsidRPr="00E868EE">
                <w:rPr>
                  <w:rPrChange w:id="11871" w:author="Nasser Mustafa [2]" w:date="2018-09-26T14:54:00Z">
                    <w:rPr/>
                  </w:rPrChange>
                </w:rPr>
                <w:t xml:space="preserve">) </w:t>
              </w:r>
            </w:ins>
          </w:p>
        </w:tc>
        <w:tc>
          <w:tcPr>
            <w:tcW w:w="0" w:type="auto"/>
            <w:hideMark/>
          </w:tcPr>
          <w:p w14:paraId="7A55AA0C" w14:textId="77777777" w:rsidR="00D23C37" w:rsidRPr="00E868EE" w:rsidRDefault="00D23C37" w:rsidP="00E868EE">
            <w:pPr>
              <w:rPr>
                <w:ins w:id="11872" w:author="Nasser Mustafa [2]" w:date="2018-09-23T16:09:00Z"/>
                <w:rPrChange w:id="11873" w:author="Nasser Mustafa [2]" w:date="2018-09-26T14:54:00Z">
                  <w:rPr>
                    <w:ins w:id="11874" w:author="Nasser Mustafa [2]" w:date="2018-09-23T16:09:00Z"/>
                  </w:rPr>
                </w:rPrChange>
              </w:rPr>
              <w:pPrChange w:id="1187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750F2726" w14:textId="77777777" w:rsidTr="00D23C37">
              <w:trPr>
                <w:tblCellSpacing w:w="15" w:type="dxa"/>
                <w:ins w:id="1187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3698F03" w14:textId="77777777" w:rsidR="00D23C37" w:rsidRPr="00E868EE" w:rsidRDefault="00D23C37" w:rsidP="00E868EE">
                  <w:pPr>
                    <w:rPr>
                      <w:ins w:id="11877" w:author="Nasser Mustafa [2]" w:date="2018-09-23T16:09:00Z"/>
                      <w:rPrChange w:id="11878" w:author="Nasser Mustafa [2]" w:date="2018-09-26T14:54:00Z">
                        <w:rPr>
                          <w:ins w:id="11879" w:author="Nasser Mustafa [2]" w:date="2018-09-23T16:09:00Z"/>
                        </w:rPr>
                      </w:rPrChange>
                    </w:rPr>
                    <w:pPrChange w:id="11880" w:author="Nasser Mustafa [2]" w:date="2018-09-26T14:54:00Z">
                      <w:pPr/>
                    </w:pPrChange>
                  </w:pPr>
                  <w:ins w:id="11881" w:author="Nasser Mustafa [2]" w:date="2018-09-23T16:09:00Z">
                    <w:r w:rsidRPr="00E868EE">
                      <w:rPr>
                        <w:rPrChange w:id="1188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3A03B49" w14:textId="77777777" w:rsidR="00D23C37" w:rsidRPr="00E868EE" w:rsidRDefault="00D23C37" w:rsidP="00E868EE">
                  <w:pPr>
                    <w:rPr>
                      <w:ins w:id="11883" w:author="Nasser Mustafa [2]" w:date="2018-09-23T16:09:00Z"/>
                      <w:rPrChange w:id="11884" w:author="Nasser Mustafa [2]" w:date="2018-09-26T14:54:00Z">
                        <w:rPr>
                          <w:ins w:id="11885" w:author="Nasser Mustafa [2]" w:date="2018-09-23T16:09:00Z"/>
                        </w:rPr>
                      </w:rPrChange>
                    </w:rPr>
                    <w:pPrChange w:id="11886" w:author="Nasser Mustafa [2]" w:date="2018-09-26T14:54:00Z">
                      <w:pPr/>
                    </w:pPrChange>
                  </w:pPr>
                  <w:ins w:id="11887" w:author="Nasser Mustafa [2]" w:date="2018-09-23T16:09:00Z">
                    <w:r w:rsidRPr="00E868EE">
                      <w:rPr>
                        <w:rPrChange w:id="11888" w:author="Nasser Mustafa [2]" w:date="2018-09-26T14:54:00Z">
                          <w:rPr/>
                        </w:rPrChange>
                      </w:rPr>
                      <w:t xml:space="preserve">No </w:t>
                    </w:r>
                  </w:ins>
                </w:p>
              </w:tc>
            </w:tr>
            <w:tr w:rsidR="00D23C37" w:rsidRPr="00E868EE" w14:paraId="79AFF8FE" w14:textId="77777777" w:rsidTr="00D23C37">
              <w:trPr>
                <w:tblCellSpacing w:w="15" w:type="dxa"/>
                <w:ins w:id="1188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15DCF85" w14:textId="77777777" w:rsidR="00D23C37" w:rsidRPr="00E868EE" w:rsidRDefault="00D23C37" w:rsidP="00E868EE">
                  <w:pPr>
                    <w:rPr>
                      <w:ins w:id="11890" w:author="Nasser Mustafa [2]" w:date="2018-09-23T16:09:00Z"/>
                      <w:rPrChange w:id="11891" w:author="Nasser Mustafa [2]" w:date="2018-09-26T14:54:00Z">
                        <w:rPr>
                          <w:ins w:id="11892" w:author="Nasser Mustafa [2]" w:date="2018-09-23T16:09:00Z"/>
                        </w:rPr>
                      </w:rPrChange>
                    </w:rPr>
                    <w:pPrChange w:id="11893" w:author="Nasser Mustafa [2]" w:date="2018-09-26T14:54:00Z">
                      <w:pPr/>
                    </w:pPrChange>
                  </w:pPr>
                  <w:ins w:id="11894" w:author="Nasser Mustafa [2]" w:date="2018-09-23T16:09:00Z">
                    <w:r w:rsidRPr="00E868EE">
                      <w:rPr>
                        <w:rPrChange w:id="1189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6EEFEC0" w14:textId="77777777" w:rsidR="00D23C37" w:rsidRPr="00E868EE" w:rsidRDefault="00D23C37" w:rsidP="00E868EE">
                  <w:pPr>
                    <w:rPr>
                      <w:ins w:id="11896" w:author="Nasser Mustafa [2]" w:date="2018-09-23T16:09:00Z"/>
                      <w:rPrChange w:id="11897" w:author="Nasser Mustafa [2]" w:date="2018-09-26T14:54:00Z">
                        <w:rPr>
                          <w:ins w:id="11898" w:author="Nasser Mustafa [2]" w:date="2018-09-23T16:09:00Z"/>
                        </w:rPr>
                      </w:rPrChange>
                    </w:rPr>
                    <w:pPrChange w:id="11899" w:author="Nasser Mustafa [2]" w:date="2018-09-26T14:54:00Z">
                      <w:pPr/>
                    </w:pPrChange>
                  </w:pPr>
                  <w:ins w:id="11900" w:author="Nasser Mustafa [2]" w:date="2018-09-23T16:09:00Z">
                    <w:r w:rsidRPr="00E868EE">
                      <w:rPr>
                        <w:rPrChange w:id="11901" w:author="Nasser Mustafa [2]" w:date="2018-09-26T14:54:00Z">
                          <w:rPr/>
                        </w:rPrChange>
                      </w:rPr>
                      <w:t xml:space="preserve">Yes </w:t>
                    </w:r>
                  </w:ins>
                </w:p>
              </w:tc>
            </w:tr>
          </w:tbl>
          <w:p w14:paraId="6EF02208" w14:textId="77777777" w:rsidR="00D23C37" w:rsidRPr="00E868EE" w:rsidRDefault="00D23C37" w:rsidP="00E868EE">
            <w:pPr>
              <w:rPr>
                <w:ins w:id="11902" w:author="Nasser Mustafa [2]" w:date="2018-09-23T16:09:00Z"/>
                <w:rPrChange w:id="11903" w:author="Nasser Mustafa [2]" w:date="2018-09-26T14:54:00Z">
                  <w:rPr>
                    <w:ins w:id="11904" w:author="Nasser Mustafa [2]" w:date="2018-09-23T16:09:00Z"/>
                  </w:rPr>
                </w:rPrChange>
              </w:rPr>
              <w:pPrChange w:id="11905" w:author="Nasser Mustafa [2]" w:date="2018-09-26T14:54:00Z">
                <w:pPr/>
              </w:pPrChange>
            </w:pPr>
          </w:p>
        </w:tc>
        <w:tc>
          <w:tcPr>
            <w:tcW w:w="0" w:type="auto"/>
            <w:hideMark/>
          </w:tcPr>
          <w:p w14:paraId="0D566D31" w14:textId="77777777" w:rsidR="00D23C37" w:rsidRPr="00E868EE" w:rsidRDefault="00D23C37" w:rsidP="00E868EE">
            <w:pPr>
              <w:rPr>
                <w:ins w:id="11906" w:author="Nasser Mustafa [2]" w:date="2018-09-23T16:09:00Z"/>
                <w:rPrChange w:id="11907" w:author="Nasser Mustafa [2]" w:date="2018-09-26T14:54:00Z">
                  <w:rPr>
                    <w:ins w:id="11908" w:author="Nasser Mustafa [2]" w:date="2018-09-23T16:09:00Z"/>
                  </w:rPr>
                </w:rPrChange>
              </w:rPr>
              <w:pPrChange w:id="11909" w:author="Nasser Mustafa [2]" w:date="2018-09-26T14:54:00Z">
                <w:pPr/>
              </w:pPrChange>
            </w:pPr>
            <w:ins w:id="11910" w:author="Nasser Mustafa [2]" w:date="2018-09-23T16:09:00Z">
              <w:r w:rsidRPr="00E868EE">
                <w:rPr>
                  <w:rPrChange w:id="11911" w:author="Nasser Mustafa [2]" w:date="2018-09-26T14:54:00Z">
                    <w:rPr/>
                  </w:rPrChange>
                </w:rPr>
                <w:t>Would you like to request this protocol be considered for minimal risk review? If so, please briefly justify. If not requesting a minimal risk review, leave this section blank. (The REB will use this information to make a decision as to whether this application will be reviewed at full board or via a delegated process).</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07B1AE4F" w14:textId="77777777" w:rsidTr="00D23C37">
              <w:trPr>
                <w:tblCellSpacing w:w="15" w:type="dxa"/>
                <w:ins w:id="11912"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7A7B403" w14:textId="77777777" w:rsidR="00D23C37" w:rsidRPr="00E868EE" w:rsidRDefault="00D23C37" w:rsidP="00E868EE">
                  <w:pPr>
                    <w:rPr>
                      <w:ins w:id="11913" w:author="Nasser Mustafa [2]" w:date="2018-09-23T16:09:00Z"/>
                      <w:rPrChange w:id="11914" w:author="Nasser Mustafa [2]" w:date="2018-09-26T14:54:00Z">
                        <w:rPr>
                          <w:ins w:id="11915" w:author="Nasser Mustafa [2]" w:date="2018-09-23T16:09:00Z"/>
                        </w:rPr>
                      </w:rPrChange>
                    </w:rPr>
                    <w:pPrChange w:id="11916" w:author="Nasser Mustafa [2]" w:date="2018-09-26T14:54:00Z">
                      <w:pPr/>
                    </w:pPrChange>
                  </w:pPr>
                  <w:ins w:id="11917" w:author="Nasser Mustafa [2]" w:date="2018-09-23T16:09:00Z">
                    <w:r w:rsidRPr="00E868EE">
                      <w:rPr>
                        <w:rPrChange w:id="11918" w:author="Nasser Mustafa [2]" w:date="2018-09-26T14:54:00Z">
                          <w:rPr>
                            <w:i/>
                            <w:iCs/>
                          </w:rPr>
                        </w:rPrChange>
                      </w:rPr>
                      <w:t>Response</w:t>
                    </w:r>
                    <w:r w:rsidRPr="00E868EE">
                      <w:rPr>
                        <w:rPrChange w:id="11919" w:author="Nasser Mustafa [2]" w:date="2018-09-26T14:54:00Z">
                          <w:rPr/>
                        </w:rPrChange>
                      </w:rPr>
                      <w:t xml:space="preserve">: The survey will be published online and the responses will be gathered anonymously from software Engineers who works in this domain and are interested in improving traceability in their workplace. The Participants’ demographic information will not be used or published in any medial. </w:t>
                    </w:r>
                  </w:ins>
                </w:p>
              </w:tc>
            </w:tr>
          </w:tbl>
          <w:p w14:paraId="4678D0A9" w14:textId="77777777" w:rsidR="00D23C37" w:rsidRPr="00E868EE" w:rsidRDefault="00D23C37" w:rsidP="00E868EE">
            <w:pPr>
              <w:rPr>
                <w:ins w:id="11920" w:author="Nasser Mustafa [2]" w:date="2018-09-23T16:09:00Z"/>
                <w:rPrChange w:id="11921" w:author="Nasser Mustafa [2]" w:date="2018-09-26T14:54:00Z">
                  <w:rPr>
                    <w:ins w:id="11922" w:author="Nasser Mustafa [2]" w:date="2018-09-23T16:09:00Z"/>
                  </w:rPr>
                </w:rPrChange>
              </w:rPr>
              <w:pPrChange w:id="11923" w:author="Nasser Mustafa [2]" w:date="2018-09-26T14:54:00Z">
                <w:pPr/>
              </w:pPrChange>
            </w:pPr>
          </w:p>
        </w:tc>
      </w:tr>
      <w:tr w:rsidR="00D23C37" w:rsidRPr="00E868EE" w14:paraId="63581116" w14:textId="77777777" w:rsidTr="00D23C37">
        <w:trPr>
          <w:tblCellSpacing w:w="15" w:type="dxa"/>
          <w:jc w:val="center"/>
          <w:ins w:id="11924" w:author="Nasser Mustafa [2]" w:date="2018-09-23T16:09:00Z"/>
        </w:trPr>
        <w:tc>
          <w:tcPr>
            <w:tcW w:w="0" w:type="auto"/>
            <w:gridSpan w:val="5"/>
            <w:vAlign w:val="center"/>
            <w:hideMark/>
          </w:tcPr>
          <w:p w14:paraId="579AA927" w14:textId="77777777" w:rsidR="00D23C37" w:rsidRPr="00E868EE" w:rsidRDefault="00D23C37" w:rsidP="00E868EE">
            <w:pPr>
              <w:rPr>
                <w:ins w:id="11925" w:author="Nasser Mustafa [2]" w:date="2018-09-23T16:09:00Z"/>
                <w:rPrChange w:id="11926" w:author="Nasser Mustafa [2]" w:date="2018-09-26T14:54:00Z">
                  <w:rPr>
                    <w:ins w:id="11927" w:author="Nasser Mustafa [2]" w:date="2018-09-23T16:09:00Z"/>
                  </w:rPr>
                </w:rPrChange>
              </w:rPr>
              <w:pPrChange w:id="11928" w:author="Nasser Mustafa [2]" w:date="2018-09-26T14:54:00Z">
                <w:pPr>
                  <w:keepLines/>
                  <w:widowControl w:val="0"/>
                </w:pPr>
              </w:pPrChange>
            </w:pPr>
          </w:p>
        </w:tc>
      </w:tr>
      <w:tr w:rsidR="00D23C37" w:rsidRPr="00E868EE" w14:paraId="33559C15" w14:textId="77777777" w:rsidTr="00D23C37">
        <w:trPr>
          <w:tblCellSpacing w:w="15" w:type="dxa"/>
          <w:jc w:val="center"/>
          <w:ins w:id="11929" w:author="Nasser Mustafa [2]" w:date="2018-09-23T16:09:00Z"/>
        </w:trPr>
        <w:tc>
          <w:tcPr>
            <w:tcW w:w="0" w:type="auto"/>
            <w:hideMark/>
          </w:tcPr>
          <w:p w14:paraId="4494639D" w14:textId="77777777" w:rsidR="00D23C37" w:rsidRPr="00E868EE" w:rsidRDefault="00D23C37" w:rsidP="00E868EE">
            <w:pPr>
              <w:rPr>
                <w:ins w:id="11930" w:author="Nasser Mustafa [2]" w:date="2018-09-23T16:09:00Z"/>
                <w:rPrChange w:id="11931" w:author="Nasser Mustafa [2]" w:date="2018-09-26T14:54:00Z">
                  <w:rPr>
                    <w:ins w:id="11932" w:author="Nasser Mustafa [2]" w:date="2018-09-23T16:09:00Z"/>
                  </w:rPr>
                </w:rPrChange>
              </w:rPr>
              <w:pPrChange w:id="11933" w:author="Nasser Mustafa [2]" w:date="2018-09-26T14:54:00Z">
                <w:pPr>
                  <w:keepLines/>
                  <w:widowControl w:val="0"/>
                  <w:spacing w:before="100" w:beforeAutospacing="1" w:after="100" w:afterAutospacing="1"/>
                  <w:outlineLvl w:val="2"/>
                </w:pPr>
              </w:pPrChange>
            </w:pPr>
            <w:bookmarkStart w:id="11934" w:name="3D"/>
            <w:bookmarkStart w:id="11935" w:name="_Toc525736819"/>
            <w:ins w:id="11936" w:author="Nasser Mustafa [2]" w:date="2018-09-23T16:09:00Z">
              <w:r w:rsidRPr="00E868EE">
                <w:rPr>
                  <w:rPrChange w:id="11937" w:author="Nasser Mustafa [2]" w:date="2018-09-26T14:54:00Z">
                    <w:rPr/>
                  </w:rPrChange>
                </w:rPr>
                <w:t>3D</w:t>
              </w:r>
              <w:bookmarkEnd w:id="11934"/>
              <w:r w:rsidRPr="00E868EE">
                <w:rPr>
                  <w:rPrChange w:id="11938" w:author="Nasser Mustafa [2]" w:date="2018-09-26T14:54:00Z">
                    <w:rPr/>
                  </w:rPrChange>
                </w:rPr>
                <w:t>.</w:t>
              </w:r>
              <w:bookmarkEnd w:id="11935"/>
              <w:r w:rsidRPr="00E868EE">
                <w:rPr>
                  <w:rPrChange w:id="11939" w:author="Nasser Mustafa [2]" w:date="2018-09-26T14:54:00Z">
                    <w:rPr/>
                  </w:rPrChange>
                </w:rPr>
                <w:t xml:space="preserve"> </w:t>
              </w:r>
            </w:ins>
          </w:p>
        </w:tc>
        <w:tc>
          <w:tcPr>
            <w:tcW w:w="0" w:type="auto"/>
            <w:hideMark/>
          </w:tcPr>
          <w:p w14:paraId="0BBE6A16" w14:textId="411709B3" w:rsidR="00D23C37" w:rsidRPr="00E868EE" w:rsidRDefault="00D23C37" w:rsidP="00E868EE">
            <w:pPr>
              <w:rPr>
                <w:ins w:id="11940" w:author="Nasser Mustafa [2]" w:date="2018-09-23T16:09:00Z"/>
                <w:rPrChange w:id="11941" w:author="Nasser Mustafa [2]" w:date="2018-09-26T14:54:00Z">
                  <w:rPr>
                    <w:ins w:id="11942" w:author="Nasser Mustafa [2]" w:date="2018-09-23T16:09:00Z"/>
                  </w:rPr>
                </w:rPrChange>
              </w:rPr>
              <w:pPrChange w:id="11943" w:author="Nasser Mustafa [2]" w:date="2018-09-26T14:54:00Z">
                <w:pPr>
                  <w:keepLines/>
                  <w:widowControl w:val="0"/>
                </w:pPr>
              </w:pPrChange>
            </w:pPr>
            <w:ins w:id="11944" w:author="Nasser Mustafa [2]" w:date="2018-09-23T16:09:00Z">
              <w:r w:rsidRPr="00E868EE">
                <w:rPr>
                  <w:rPrChange w:id="11945" w:author="Nasser Mustafa [2]" w:date="2018-09-26T14:54:00Z">
                    <w:rPr/>
                  </w:rPrChange>
                </w:rPr>
                <w:t>Additional Approvals Required</w:t>
              </w:r>
              <w:r w:rsidRPr="00E868EE">
                <w:rPr>
                  <w:rPrChange w:id="11946" w:author="Nasser Mustafa [2]" w:date="2018-09-26T14:54:00Z">
                    <w:rPr/>
                  </w:rPrChange>
                </w:rPr>
                <w:br/>
                <w:t>(</w:t>
              </w:r>
              <w:r w:rsidRPr="00E868EE">
                <w:rPr>
                  <w:rPrChange w:id="11947" w:author="Nasser Mustafa [2]" w:date="2018-09-26T14:54:00Z">
                    <w:rPr/>
                  </w:rPrChange>
                </w:rPr>
                <w:fldChar w:fldCharType="begin"/>
              </w:r>
              <w:r w:rsidRPr="00E868EE">
                <w:rPr>
                  <w:rPrChange w:id="11948" w:author="Nasser Mustafa [2]" w:date="2018-09-26T14:54:00Z">
                    <w:rPr/>
                  </w:rPrChange>
                </w:rPr>
                <w:instrText xml:space="preserve"> HYPERLINK "http://carleton.ca/curo/wp-content/uploads/Carleton-University-Research-Ethics-Form-Instructions-April2016.htm" \l "3D" </w:instrText>
              </w:r>
              <w:r w:rsidRPr="00E868EE">
                <w:rPr>
                  <w:rPrChange w:id="11949" w:author="Nasser Mustafa [2]" w:date="2018-09-26T14:54:00Z">
                    <w:rPr/>
                  </w:rPrChange>
                </w:rPr>
                <w:fldChar w:fldCharType="separate"/>
              </w:r>
              <w:r w:rsidRPr="00E868EE">
                <w:rPr>
                  <w:rStyle w:val="Hyperlink"/>
                  <w:rPrChange w:id="11950" w:author="Nasser Mustafa [2]" w:date="2018-09-26T14:54:00Z">
                    <w:rPr>
                      <w:color w:val="800000"/>
                      <w:u w:val="single"/>
                    </w:rPr>
                  </w:rPrChange>
                </w:rPr>
                <w:t>Detailed instructions</w:t>
              </w:r>
              <w:r w:rsidRPr="00E868EE">
                <w:rPr>
                  <w:rPrChange w:id="11951" w:author="Nasser Mustafa [2]" w:date="2018-09-26T14:54:00Z">
                    <w:rPr>
                      <w:color w:val="800000"/>
                      <w:u w:val="single"/>
                    </w:rPr>
                  </w:rPrChange>
                </w:rPr>
                <w:fldChar w:fldCharType="end"/>
              </w:r>
              <w:r w:rsidRPr="00E868EE">
                <w:rPr>
                  <w:rPrChange w:id="11952" w:author="Nasser Mustafa [2]" w:date="2018-09-26T14:54:00Z">
                    <w:rPr/>
                  </w:rPrChange>
                </w:rPr>
                <w:t xml:space="preserve">) </w:t>
              </w:r>
            </w:ins>
          </w:p>
        </w:tc>
        <w:tc>
          <w:tcPr>
            <w:tcW w:w="0" w:type="auto"/>
            <w:hideMark/>
          </w:tcPr>
          <w:p w14:paraId="22F87E9F" w14:textId="77777777" w:rsidR="00D23C37" w:rsidRPr="00E868EE" w:rsidRDefault="00D23C37" w:rsidP="00E868EE">
            <w:pPr>
              <w:rPr>
                <w:ins w:id="11953" w:author="Nasser Mustafa [2]" w:date="2018-09-23T16:09:00Z"/>
                <w:rPrChange w:id="11954" w:author="Nasser Mustafa [2]" w:date="2018-09-26T14:54:00Z">
                  <w:rPr>
                    <w:ins w:id="11955" w:author="Nasser Mustafa [2]" w:date="2018-09-23T16:09:00Z"/>
                  </w:rPr>
                </w:rPrChange>
              </w:rPr>
              <w:pPrChange w:id="11956"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02C19B3E" w14:textId="77777777" w:rsidTr="00D23C37">
              <w:trPr>
                <w:tblCellSpacing w:w="15" w:type="dxa"/>
                <w:ins w:id="1195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21E6F2E" w14:textId="77777777" w:rsidR="00D23C37" w:rsidRPr="00E868EE" w:rsidRDefault="00D23C37" w:rsidP="00E868EE">
                  <w:pPr>
                    <w:rPr>
                      <w:ins w:id="11958" w:author="Nasser Mustafa [2]" w:date="2018-09-23T16:09:00Z"/>
                      <w:rPrChange w:id="11959" w:author="Nasser Mustafa [2]" w:date="2018-09-26T14:54:00Z">
                        <w:rPr>
                          <w:ins w:id="11960" w:author="Nasser Mustafa [2]" w:date="2018-09-23T16:09:00Z"/>
                        </w:rPr>
                      </w:rPrChange>
                    </w:rPr>
                    <w:pPrChange w:id="11961" w:author="Nasser Mustafa [2]" w:date="2018-09-26T14:54:00Z">
                      <w:pPr/>
                    </w:pPrChange>
                  </w:pPr>
                  <w:ins w:id="11962" w:author="Nasser Mustafa [2]" w:date="2018-09-23T16:09:00Z">
                    <w:r w:rsidRPr="00E868EE">
                      <w:rPr>
                        <w:rPrChange w:id="1196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49C143F" w14:textId="77777777" w:rsidR="00D23C37" w:rsidRPr="00E868EE" w:rsidRDefault="00D23C37" w:rsidP="00E868EE">
                  <w:pPr>
                    <w:rPr>
                      <w:ins w:id="11964" w:author="Nasser Mustafa [2]" w:date="2018-09-23T16:09:00Z"/>
                      <w:rPrChange w:id="11965" w:author="Nasser Mustafa [2]" w:date="2018-09-26T14:54:00Z">
                        <w:rPr>
                          <w:ins w:id="11966" w:author="Nasser Mustafa [2]" w:date="2018-09-23T16:09:00Z"/>
                        </w:rPr>
                      </w:rPrChange>
                    </w:rPr>
                    <w:pPrChange w:id="11967" w:author="Nasser Mustafa [2]" w:date="2018-09-26T14:54:00Z">
                      <w:pPr/>
                    </w:pPrChange>
                  </w:pPr>
                  <w:ins w:id="11968" w:author="Nasser Mustafa [2]" w:date="2018-09-23T16:09:00Z">
                    <w:r w:rsidRPr="00E868EE">
                      <w:rPr>
                        <w:rPrChange w:id="11969" w:author="Nasser Mustafa [2]" w:date="2018-09-26T14:54:00Z">
                          <w:rPr/>
                        </w:rPrChange>
                      </w:rPr>
                      <w:t xml:space="preserve">Not applicable/No other approvals required </w:t>
                    </w:r>
                  </w:ins>
                </w:p>
              </w:tc>
            </w:tr>
            <w:tr w:rsidR="00D23C37" w:rsidRPr="00E868EE" w14:paraId="1D8CBE1A" w14:textId="77777777" w:rsidTr="00D23C37">
              <w:trPr>
                <w:tblCellSpacing w:w="15" w:type="dxa"/>
                <w:ins w:id="1197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86D51A5" w14:textId="77777777" w:rsidR="00D23C37" w:rsidRPr="00E868EE" w:rsidRDefault="00D23C37" w:rsidP="00E868EE">
                  <w:pPr>
                    <w:rPr>
                      <w:ins w:id="11971" w:author="Nasser Mustafa [2]" w:date="2018-09-23T16:09:00Z"/>
                      <w:rPrChange w:id="11972" w:author="Nasser Mustafa [2]" w:date="2018-09-26T14:54:00Z">
                        <w:rPr>
                          <w:ins w:id="11973" w:author="Nasser Mustafa [2]" w:date="2018-09-23T16:09:00Z"/>
                        </w:rPr>
                      </w:rPrChange>
                    </w:rPr>
                    <w:pPrChange w:id="11974" w:author="Nasser Mustafa [2]" w:date="2018-09-26T14:54:00Z">
                      <w:pPr/>
                    </w:pPrChange>
                  </w:pPr>
                  <w:ins w:id="11975" w:author="Nasser Mustafa [2]" w:date="2018-09-23T16:09:00Z">
                    <w:r w:rsidRPr="00E868EE">
                      <w:rPr>
                        <w:rPrChange w:id="11976"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74E202A7" w14:textId="77777777" w:rsidR="00D23C37" w:rsidRPr="00E868EE" w:rsidRDefault="00D23C37" w:rsidP="00E868EE">
                  <w:pPr>
                    <w:rPr>
                      <w:ins w:id="11977" w:author="Nasser Mustafa [2]" w:date="2018-09-23T16:09:00Z"/>
                      <w:rPrChange w:id="11978" w:author="Nasser Mustafa [2]" w:date="2018-09-26T14:54:00Z">
                        <w:rPr>
                          <w:ins w:id="11979" w:author="Nasser Mustafa [2]" w:date="2018-09-23T16:09:00Z"/>
                        </w:rPr>
                      </w:rPrChange>
                    </w:rPr>
                    <w:pPrChange w:id="11980" w:author="Nasser Mustafa [2]" w:date="2018-09-26T14:54:00Z">
                      <w:pPr/>
                    </w:pPrChange>
                  </w:pPr>
                  <w:ins w:id="11981" w:author="Nasser Mustafa [2]" w:date="2018-09-23T16:09:00Z">
                    <w:r w:rsidRPr="00E868EE">
                      <w:rPr>
                        <w:rPrChange w:id="11982" w:author="Nasser Mustafa [2]" w:date="2018-09-26T14:54:00Z">
                          <w:rPr/>
                        </w:rPrChange>
                      </w:rPr>
                      <w:t xml:space="preserve">Organizational Permission </w:t>
                    </w:r>
                  </w:ins>
                </w:p>
              </w:tc>
            </w:tr>
            <w:tr w:rsidR="00D23C37" w:rsidRPr="00E868EE" w14:paraId="2EED743C" w14:textId="77777777" w:rsidTr="00D23C37">
              <w:trPr>
                <w:tblCellSpacing w:w="15" w:type="dxa"/>
                <w:ins w:id="1198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B65A19E" w14:textId="77777777" w:rsidR="00D23C37" w:rsidRPr="00E868EE" w:rsidRDefault="00D23C37" w:rsidP="00E868EE">
                  <w:pPr>
                    <w:rPr>
                      <w:ins w:id="11984" w:author="Nasser Mustafa [2]" w:date="2018-09-23T16:09:00Z"/>
                      <w:rPrChange w:id="11985" w:author="Nasser Mustafa [2]" w:date="2018-09-26T14:54:00Z">
                        <w:rPr>
                          <w:ins w:id="11986" w:author="Nasser Mustafa [2]" w:date="2018-09-23T16:09:00Z"/>
                        </w:rPr>
                      </w:rPrChange>
                    </w:rPr>
                    <w:pPrChange w:id="11987" w:author="Nasser Mustafa [2]" w:date="2018-09-26T14:54:00Z">
                      <w:pPr/>
                    </w:pPrChange>
                  </w:pPr>
                  <w:ins w:id="11988" w:author="Nasser Mustafa [2]" w:date="2018-09-23T16:09:00Z">
                    <w:r w:rsidRPr="00E868EE">
                      <w:rPr>
                        <w:rPrChange w:id="1198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4F610C0" w14:textId="77777777" w:rsidR="00D23C37" w:rsidRPr="00E868EE" w:rsidRDefault="00D23C37" w:rsidP="00E868EE">
                  <w:pPr>
                    <w:rPr>
                      <w:ins w:id="11990" w:author="Nasser Mustafa [2]" w:date="2018-09-23T16:09:00Z"/>
                      <w:rPrChange w:id="11991" w:author="Nasser Mustafa [2]" w:date="2018-09-26T14:54:00Z">
                        <w:rPr>
                          <w:ins w:id="11992" w:author="Nasser Mustafa [2]" w:date="2018-09-23T16:09:00Z"/>
                        </w:rPr>
                      </w:rPrChange>
                    </w:rPr>
                    <w:pPrChange w:id="11993" w:author="Nasser Mustafa [2]" w:date="2018-09-26T14:54:00Z">
                      <w:pPr/>
                    </w:pPrChange>
                  </w:pPr>
                  <w:ins w:id="11994" w:author="Nasser Mustafa [2]" w:date="2018-09-23T16:09:00Z">
                    <w:r w:rsidRPr="00E868EE">
                      <w:rPr>
                        <w:rPrChange w:id="11995" w:author="Nasser Mustafa [2]" w:date="2018-09-26T14:54:00Z">
                          <w:rPr/>
                        </w:rPrChange>
                      </w:rPr>
                      <w:t xml:space="preserve">Visa/Travel Permits </w:t>
                    </w:r>
                  </w:ins>
                </w:p>
              </w:tc>
            </w:tr>
            <w:tr w:rsidR="00D23C37" w:rsidRPr="00E868EE" w14:paraId="19EECE20" w14:textId="77777777" w:rsidTr="00D23C37">
              <w:trPr>
                <w:tblCellSpacing w:w="15" w:type="dxa"/>
                <w:ins w:id="1199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690FD82" w14:textId="77777777" w:rsidR="00D23C37" w:rsidRPr="00E868EE" w:rsidRDefault="00D23C37" w:rsidP="00E868EE">
                  <w:pPr>
                    <w:rPr>
                      <w:ins w:id="11997" w:author="Nasser Mustafa [2]" w:date="2018-09-23T16:09:00Z"/>
                      <w:rPrChange w:id="11998" w:author="Nasser Mustafa [2]" w:date="2018-09-26T14:54:00Z">
                        <w:rPr>
                          <w:ins w:id="11999" w:author="Nasser Mustafa [2]" w:date="2018-09-23T16:09:00Z"/>
                        </w:rPr>
                      </w:rPrChange>
                    </w:rPr>
                    <w:pPrChange w:id="12000" w:author="Nasser Mustafa [2]" w:date="2018-09-26T14:54:00Z">
                      <w:pPr/>
                    </w:pPrChange>
                  </w:pPr>
                  <w:ins w:id="12001" w:author="Nasser Mustafa [2]" w:date="2018-09-23T16:09:00Z">
                    <w:r w:rsidRPr="00E868EE">
                      <w:rPr>
                        <w:rPrChange w:id="1200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35A4AA7" w14:textId="77777777" w:rsidR="00D23C37" w:rsidRPr="00E868EE" w:rsidRDefault="00D23C37" w:rsidP="00E868EE">
                  <w:pPr>
                    <w:rPr>
                      <w:ins w:id="12003" w:author="Nasser Mustafa [2]" w:date="2018-09-23T16:09:00Z"/>
                      <w:rPrChange w:id="12004" w:author="Nasser Mustafa [2]" w:date="2018-09-26T14:54:00Z">
                        <w:rPr>
                          <w:ins w:id="12005" w:author="Nasser Mustafa [2]" w:date="2018-09-23T16:09:00Z"/>
                        </w:rPr>
                      </w:rPrChange>
                    </w:rPr>
                    <w:pPrChange w:id="12006" w:author="Nasser Mustafa [2]" w:date="2018-09-26T14:54:00Z">
                      <w:pPr/>
                    </w:pPrChange>
                  </w:pPr>
                  <w:ins w:id="12007" w:author="Nasser Mustafa [2]" w:date="2018-09-23T16:09:00Z">
                    <w:r w:rsidRPr="00E868EE">
                      <w:rPr>
                        <w:rPrChange w:id="12008" w:author="Nasser Mustafa [2]" w:date="2018-09-26T14:54:00Z">
                          <w:rPr/>
                        </w:rPrChange>
                      </w:rPr>
                      <w:t xml:space="preserve">Other REBs or Institutional Approvals </w:t>
                    </w:r>
                  </w:ins>
                </w:p>
              </w:tc>
            </w:tr>
            <w:tr w:rsidR="00D23C37" w:rsidRPr="00E868EE" w14:paraId="48272791" w14:textId="77777777" w:rsidTr="00D23C37">
              <w:trPr>
                <w:tblCellSpacing w:w="15" w:type="dxa"/>
                <w:ins w:id="1200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96652DA" w14:textId="77777777" w:rsidR="00D23C37" w:rsidRPr="00E868EE" w:rsidRDefault="00D23C37" w:rsidP="00E868EE">
                  <w:pPr>
                    <w:rPr>
                      <w:ins w:id="12010" w:author="Nasser Mustafa [2]" w:date="2018-09-23T16:09:00Z"/>
                      <w:rPrChange w:id="12011" w:author="Nasser Mustafa [2]" w:date="2018-09-26T14:54:00Z">
                        <w:rPr>
                          <w:ins w:id="12012" w:author="Nasser Mustafa [2]" w:date="2018-09-23T16:09:00Z"/>
                        </w:rPr>
                      </w:rPrChange>
                    </w:rPr>
                    <w:pPrChange w:id="12013" w:author="Nasser Mustafa [2]" w:date="2018-09-26T14:54:00Z">
                      <w:pPr/>
                    </w:pPrChange>
                  </w:pPr>
                  <w:ins w:id="12014" w:author="Nasser Mustafa [2]" w:date="2018-09-23T16:09:00Z">
                    <w:r w:rsidRPr="00E868EE">
                      <w:rPr>
                        <w:rPrChange w:id="1201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5855BFF" w14:textId="77777777" w:rsidR="00D23C37" w:rsidRPr="00E868EE" w:rsidRDefault="00D23C37" w:rsidP="00E868EE">
                  <w:pPr>
                    <w:rPr>
                      <w:ins w:id="12016" w:author="Nasser Mustafa [2]" w:date="2018-09-23T16:09:00Z"/>
                      <w:rPrChange w:id="12017" w:author="Nasser Mustafa [2]" w:date="2018-09-26T14:54:00Z">
                        <w:rPr>
                          <w:ins w:id="12018" w:author="Nasser Mustafa [2]" w:date="2018-09-23T16:09:00Z"/>
                        </w:rPr>
                      </w:rPrChange>
                    </w:rPr>
                    <w:pPrChange w:id="12019" w:author="Nasser Mustafa [2]" w:date="2018-09-26T14:54:00Z">
                      <w:pPr/>
                    </w:pPrChange>
                  </w:pPr>
                  <w:ins w:id="12020" w:author="Nasser Mustafa [2]" w:date="2018-09-23T16:09:00Z">
                    <w:r w:rsidRPr="00E868EE">
                      <w:rPr>
                        <w:rPrChange w:id="12021" w:author="Nasser Mustafa [2]" w:date="2018-09-26T14:54:00Z">
                          <w:rPr/>
                        </w:rPrChange>
                      </w:rPr>
                      <w:t xml:space="preserve">Biohazards </w:t>
                    </w:r>
                  </w:ins>
                </w:p>
              </w:tc>
            </w:tr>
            <w:tr w:rsidR="00D23C37" w:rsidRPr="00E868EE" w14:paraId="5D47FEE1" w14:textId="77777777" w:rsidTr="00D23C37">
              <w:trPr>
                <w:tblCellSpacing w:w="15" w:type="dxa"/>
                <w:ins w:id="1202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125CF07" w14:textId="77777777" w:rsidR="00D23C37" w:rsidRPr="00E868EE" w:rsidRDefault="00D23C37" w:rsidP="00E868EE">
                  <w:pPr>
                    <w:rPr>
                      <w:ins w:id="12023" w:author="Nasser Mustafa [2]" w:date="2018-09-23T16:09:00Z"/>
                      <w:rPrChange w:id="12024" w:author="Nasser Mustafa [2]" w:date="2018-09-26T14:54:00Z">
                        <w:rPr>
                          <w:ins w:id="12025" w:author="Nasser Mustafa [2]" w:date="2018-09-23T16:09:00Z"/>
                        </w:rPr>
                      </w:rPrChange>
                    </w:rPr>
                    <w:pPrChange w:id="12026" w:author="Nasser Mustafa [2]" w:date="2018-09-26T14:54:00Z">
                      <w:pPr/>
                    </w:pPrChange>
                  </w:pPr>
                  <w:ins w:id="12027" w:author="Nasser Mustafa [2]" w:date="2018-09-23T16:09:00Z">
                    <w:r w:rsidRPr="00E868EE">
                      <w:rPr>
                        <w:rPrChange w:id="1202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28401DB" w14:textId="77777777" w:rsidR="00D23C37" w:rsidRPr="00E868EE" w:rsidRDefault="00D23C37" w:rsidP="00E868EE">
                  <w:pPr>
                    <w:rPr>
                      <w:ins w:id="12029" w:author="Nasser Mustafa [2]" w:date="2018-09-23T16:09:00Z"/>
                      <w:rPrChange w:id="12030" w:author="Nasser Mustafa [2]" w:date="2018-09-26T14:54:00Z">
                        <w:rPr>
                          <w:ins w:id="12031" w:author="Nasser Mustafa [2]" w:date="2018-09-23T16:09:00Z"/>
                        </w:rPr>
                      </w:rPrChange>
                    </w:rPr>
                    <w:pPrChange w:id="12032" w:author="Nasser Mustafa [2]" w:date="2018-09-26T14:54:00Z">
                      <w:pPr/>
                    </w:pPrChange>
                  </w:pPr>
                  <w:ins w:id="12033" w:author="Nasser Mustafa [2]" w:date="2018-09-23T16:09:00Z">
                    <w:r w:rsidRPr="00E868EE">
                      <w:rPr>
                        <w:rPrChange w:id="12034" w:author="Nasser Mustafa [2]" w:date="2018-09-26T14:54:00Z">
                          <w:rPr/>
                        </w:rPrChange>
                      </w:rPr>
                      <w:t xml:space="preserve">Animal Care Committee </w:t>
                    </w:r>
                  </w:ins>
                </w:p>
              </w:tc>
            </w:tr>
            <w:tr w:rsidR="00D23C37" w:rsidRPr="00E868EE" w14:paraId="005B4BD8" w14:textId="77777777" w:rsidTr="00D23C37">
              <w:trPr>
                <w:tblCellSpacing w:w="15" w:type="dxa"/>
                <w:ins w:id="1203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E09F327" w14:textId="77777777" w:rsidR="00D23C37" w:rsidRPr="00E868EE" w:rsidRDefault="00D23C37" w:rsidP="00E868EE">
                  <w:pPr>
                    <w:rPr>
                      <w:ins w:id="12036" w:author="Nasser Mustafa [2]" w:date="2018-09-23T16:09:00Z"/>
                      <w:rPrChange w:id="12037" w:author="Nasser Mustafa [2]" w:date="2018-09-26T14:54:00Z">
                        <w:rPr>
                          <w:ins w:id="12038" w:author="Nasser Mustafa [2]" w:date="2018-09-23T16:09:00Z"/>
                        </w:rPr>
                      </w:rPrChange>
                    </w:rPr>
                    <w:pPrChange w:id="12039" w:author="Nasser Mustafa [2]" w:date="2018-09-26T14:54:00Z">
                      <w:pPr/>
                    </w:pPrChange>
                  </w:pPr>
                  <w:ins w:id="12040" w:author="Nasser Mustafa [2]" w:date="2018-09-23T16:09:00Z">
                    <w:r w:rsidRPr="00E868EE">
                      <w:rPr>
                        <w:rPrChange w:id="1204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EC1EAD8" w14:textId="77777777" w:rsidR="00D23C37" w:rsidRPr="00E868EE" w:rsidRDefault="00D23C37" w:rsidP="00E868EE">
                  <w:pPr>
                    <w:rPr>
                      <w:ins w:id="12042" w:author="Nasser Mustafa [2]" w:date="2018-09-23T16:09:00Z"/>
                      <w:rPrChange w:id="12043" w:author="Nasser Mustafa [2]" w:date="2018-09-26T14:54:00Z">
                        <w:rPr>
                          <w:ins w:id="12044" w:author="Nasser Mustafa [2]" w:date="2018-09-23T16:09:00Z"/>
                        </w:rPr>
                      </w:rPrChange>
                    </w:rPr>
                    <w:pPrChange w:id="12045" w:author="Nasser Mustafa [2]" w:date="2018-09-26T14:54:00Z">
                      <w:pPr/>
                    </w:pPrChange>
                  </w:pPr>
                  <w:ins w:id="12046" w:author="Nasser Mustafa [2]" w:date="2018-09-23T16:09:00Z">
                    <w:r w:rsidRPr="00E868EE">
                      <w:rPr>
                        <w:rPrChange w:id="12047" w:author="Nasser Mustafa [2]" w:date="2018-09-26T14:54:00Z">
                          <w:rPr/>
                        </w:rPrChange>
                      </w:rPr>
                      <w:t xml:space="preserve">Other (please specify) </w:t>
                    </w:r>
                  </w:ins>
                </w:p>
              </w:tc>
            </w:tr>
            <w:tr w:rsidR="00D23C37" w:rsidRPr="00E868EE" w14:paraId="646174FA" w14:textId="77777777" w:rsidTr="00D23C37">
              <w:trPr>
                <w:tblCellSpacing w:w="15" w:type="dxa"/>
                <w:ins w:id="1204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9795C1C" w14:textId="77777777" w:rsidR="00D23C37" w:rsidRPr="00E868EE" w:rsidRDefault="00D23C37" w:rsidP="00E868EE">
                  <w:pPr>
                    <w:rPr>
                      <w:ins w:id="12049" w:author="Nasser Mustafa [2]" w:date="2018-09-23T16:09:00Z"/>
                      <w:rPrChange w:id="12050" w:author="Nasser Mustafa [2]" w:date="2018-09-26T14:54:00Z">
                        <w:rPr>
                          <w:ins w:id="12051" w:author="Nasser Mustafa [2]" w:date="2018-09-23T16:09:00Z"/>
                        </w:rPr>
                      </w:rPrChange>
                    </w:rPr>
                    <w:pPrChange w:id="12052" w:author="Nasser Mustafa [2]" w:date="2018-09-26T14:54:00Z">
                      <w:pPr/>
                    </w:pPrChange>
                  </w:pPr>
                  <w:ins w:id="12053" w:author="Nasser Mustafa [2]" w:date="2018-09-23T16:09:00Z">
                    <w:r w:rsidRPr="00E868EE">
                      <w:rPr>
                        <w:rPrChange w:id="1205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FCF7251" w14:textId="77777777" w:rsidR="00D23C37" w:rsidRPr="00E868EE" w:rsidRDefault="00D23C37" w:rsidP="00E868EE">
                  <w:pPr>
                    <w:rPr>
                      <w:ins w:id="12055" w:author="Nasser Mustafa [2]" w:date="2018-09-23T16:09:00Z"/>
                      <w:rPrChange w:id="12056" w:author="Nasser Mustafa [2]" w:date="2018-09-26T14:54:00Z">
                        <w:rPr>
                          <w:ins w:id="12057" w:author="Nasser Mustafa [2]" w:date="2018-09-23T16:09:00Z"/>
                        </w:rPr>
                      </w:rPrChange>
                    </w:rPr>
                    <w:pPrChange w:id="12058" w:author="Nasser Mustafa [2]" w:date="2018-09-26T14:54:00Z">
                      <w:pPr/>
                    </w:pPrChange>
                  </w:pPr>
                  <w:ins w:id="12059" w:author="Nasser Mustafa [2]" w:date="2018-09-23T16:09:00Z">
                    <w:r w:rsidRPr="00E868EE">
                      <w:rPr>
                        <w:rPrChange w:id="12060" w:author="Nasser Mustafa [2]" w:date="2018-09-26T14:54:00Z">
                          <w:rPr/>
                        </w:rPrChange>
                      </w:rPr>
                      <w:t xml:space="preserve">Permission letters attached </w:t>
                    </w:r>
                  </w:ins>
                </w:p>
              </w:tc>
            </w:tr>
            <w:tr w:rsidR="00D23C37" w:rsidRPr="00E868EE" w14:paraId="0D5AB50A" w14:textId="77777777" w:rsidTr="00D23C37">
              <w:trPr>
                <w:tblCellSpacing w:w="15" w:type="dxa"/>
                <w:ins w:id="1206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9D175B6" w14:textId="77777777" w:rsidR="00D23C37" w:rsidRPr="00E868EE" w:rsidRDefault="00D23C37" w:rsidP="00E868EE">
                  <w:pPr>
                    <w:rPr>
                      <w:ins w:id="12062" w:author="Nasser Mustafa [2]" w:date="2018-09-23T16:09:00Z"/>
                      <w:rPrChange w:id="12063" w:author="Nasser Mustafa [2]" w:date="2018-09-26T14:54:00Z">
                        <w:rPr>
                          <w:ins w:id="12064" w:author="Nasser Mustafa [2]" w:date="2018-09-23T16:09:00Z"/>
                        </w:rPr>
                      </w:rPrChange>
                    </w:rPr>
                    <w:pPrChange w:id="12065" w:author="Nasser Mustafa [2]" w:date="2018-09-26T14:54:00Z">
                      <w:pPr/>
                    </w:pPrChange>
                  </w:pPr>
                  <w:ins w:id="12066" w:author="Nasser Mustafa [2]" w:date="2018-09-23T16:09:00Z">
                    <w:r w:rsidRPr="00E868EE">
                      <w:rPr>
                        <w:rPrChange w:id="1206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39D8742" w14:textId="77777777" w:rsidR="00D23C37" w:rsidRPr="00E868EE" w:rsidRDefault="00D23C37" w:rsidP="00E868EE">
                  <w:pPr>
                    <w:rPr>
                      <w:ins w:id="12068" w:author="Nasser Mustafa [2]" w:date="2018-09-23T16:09:00Z"/>
                      <w:rPrChange w:id="12069" w:author="Nasser Mustafa [2]" w:date="2018-09-26T14:54:00Z">
                        <w:rPr>
                          <w:ins w:id="12070" w:author="Nasser Mustafa [2]" w:date="2018-09-23T16:09:00Z"/>
                        </w:rPr>
                      </w:rPrChange>
                    </w:rPr>
                    <w:pPrChange w:id="12071" w:author="Nasser Mustafa [2]" w:date="2018-09-26T14:54:00Z">
                      <w:pPr/>
                    </w:pPrChange>
                  </w:pPr>
                  <w:ins w:id="12072" w:author="Nasser Mustafa [2]" w:date="2018-09-23T16:09:00Z">
                    <w:r w:rsidRPr="00E868EE">
                      <w:rPr>
                        <w:rPrChange w:id="12073" w:author="Nasser Mustafa [2]" w:date="2018-09-26T14:54:00Z">
                          <w:rPr/>
                        </w:rPrChange>
                      </w:rPr>
                      <w:t xml:space="preserve">Letters to follow </w:t>
                    </w:r>
                  </w:ins>
                </w:p>
              </w:tc>
            </w:tr>
          </w:tbl>
          <w:p w14:paraId="6BDFEDBD" w14:textId="77777777" w:rsidR="00D23C37" w:rsidRPr="00E868EE" w:rsidRDefault="00D23C37" w:rsidP="00E868EE">
            <w:pPr>
              <w:rPr>
                <w:ins w:id="12074" w:author="Nasser Mustafa [2]" w:date="2018-09-23T16:09:00Z"/>
                <w:rPrChange w:id="12075" w:author="Nasser Mustafa [2]" w:date="2018-09-26T14:54:00Z">
                  <w:rPr>
                    <w:ins w:id="12076" w:author="Nasser Mustafa [2]" w:date="2018-09-23T16:09:00Z"/>
                  </w:rPr>
                </w:rPrChange>
              </w:rPr>
              <w:pPrChange w:id="12077" w:author="Nasser Mustafa [2]" w:date="2018-09-26T14:54:00Z">
                <w:pPr/>
              </w:pPrChange>
            </w:pPr>
          </w:p>
        </w:tc>
        <w:tc>
          <w:tcPr>
            <w:tcW w:w="0" w:type="auto"/>
            <w:hideMark/>
          </w:tcPr>
          <w:p w14:paraId="08B052D7" w14:textId="77777777" w:rsidR="00D23C37" w:rsidRPr="00E868EE" w:rsidRDefault="00D23C37" w:rsidP="00E868EE">
            <w:pPr>
              <w:rPr>
                <w:ins w:id="12078" w:author="Nasser Mustafa [2]" w:date="2018-09-23T16:09:00Z"/>
                <w:rPrChange w:id="12079" w:author="Nasser Mustafa [2]" w:date="2018-09-26T14:54:00Z">
                  <w:rPr>
                    <w:ins w:id="12080" w:author="Nasser Mustafa [2]" w:date="2018-09-23T16:09:00Z"/>
                  </w:rPr>
                </w:rPrChange>
              </w:rPr>
              <w:pPrChange w:id="12081" w:author="Nasser Mustafa [2]" w:date="2018-09-26T14:54:00Z">
                <w:pPr/>
              </w:pPrChange>
            </w:pPr>
            <w:ins w:id="12082" w:author="Nasser Mustafa [2]" w:date="2018-09-23T16:09:00Z">
              <w:r w:rsidRPr="00E868EE">
                <w:rPr>
                  <w:rPrChange w:id="12083" w:author="Nasser Mustafa [2]" w:date="2018-09-26T14:54:00Z">
                    <w:rPr/>
                  </w:rPrChange>
                </w:rPr>
                <w:t xml:space="preserve">Is organizational permission required to conduct research (e.g., schools, employers, other universities, correctional services, aboriginal communities, and other data collection locations)? If conducting research in another country, is local permission required? Indicate if permission has been secured and provide a copy of the permission. Research with biohazards or animals must also secure approval from the appropriate committee at Carleton University.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53031EC8" w14:textId="77777777" w:rsidTr="00D23C37">
              <w:trPr>
                <w:tblCellSpacing w:w="15" w:type="dxa"/>
                <w:ins w:id="12084"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6F66BA39" w14:textId="77777777" w:rsidR="00D23C37" w:rsidRPr="00E868EE" w:rsidRDefault="00D23C37" w:rsidP="00E868EE">
                  <w:pPr>
                    <w:rPr>
                      <w:ins w:id="12085" w:author="Nasser Mustafa [2]" w:date="2018-09-23T16:09:00Z"/>
                      <w:rPrChange w:id="12086" w:author="Nasser Mustafa [2]" w:date="2018-09-26T14:54:00Z">
                        <w:rPr>
                          <w:ins w:id="12087" w:author="Nasser Mustafa [2]" w:date="2018-09-23T16:09:00Z"/>
                        </w:rPr>
                      </w:rPrChange>
                    </w:rPr>
                    <w:pPrChange w:id="12088" w:author="Nasser Mustafa [2]" w:date="2018-09-26T14:54:00Z">
                      <w:pPr/>
                    </w:pPrChange>
                  </w:pPr>
                  <w:ins w:id="12089" w:author="Nasser Mustafa [2]" w:date="2018-09-23T16:09:00Z">
                    <w:r w:rsidRPr="00E868EE">
                      <w:rPr>
                        <w:rPrChange w:id="12090" w:author="Nasser Mustafa [2]" w:date="2018-09-26T14:54:00Z">
                          <w:rPr>
                            <w:i/>
                            <w:iCs/>
                          </w:rPr>
                        </w:rPrChange>
                      </w:rPr>
                      <w:t>Response</w:t>
                    </w:r>
                    <w:r w:rsidRPr="00E868EE">
                      <w:rPr>
                        <w:rPrChange w:id="12091" w:author="Nasser Mustafa [2]" w:date="2018-09-26T14:54:00Z">
                          <w:rPr/>
                        </w:rPrChange>
                      </w:rPr>
                      <w:t>: Carleton University ethic committee</w:t>
                    </w:r>
                  </w:ins>
                </w:p>
              </w:tc>
            </w:tr>
          </w:tbl>
          <w:p w14:paraId="39C0C515" w14:textId="77777777" w:rsidR="00D23C37" w:rsidRPr="00E868EE" w:rsidRDefault="00D23C37" w:rsidP="00E868EE">
            <w:pPr>
              <w:rPr>
                <w:ins w:id="12092" w:author="Nasser Mustafa [2]" w:date="2018-09-23T16:09:00Z"/>
                <w:rPrChange w:id="12093" w:author="Nasser Mustafa [2]" w:date="2018-09-26T14:54:00Z">
                  <w:rPr>
                    <w:ins w:id="12094" w:author="Nasser Mustafa [2]" w:date="2018-09-23T16:09:00Z"/>
                  </w:rPr>
                </w:rPrChange>
              </w:rPr>
              <w:pPrChange w:id="12095" w:author="Nasser Mustafa [2]" w:date="2018-09-26T14:54:00Z">
                <w:pPr/>
              </w:pPrChange>
            </w:pPr>
          </w:p>
        </w:tc>
      </w:tr>
      <w:tr w:rsidR="00D23C37" w:rsidRPr="00E868EE" w14:paraId="61D35D5F" w14:textId="77777777" w:rsidTr="00D23C37">
        <w:trPr>
          <w:tblCellSpacing w:w="15" w:type="dxa"/>
          <w:jc w:val="center"/>
          <w:ins w:id="12096" w:author="Nasser Mustafa [2]" w:date="2018-09-23T16:09:00Z"/>
        </w:trPr>
        <w:tc>
          <w:tcPr>
            <w:tcW w:w="0" w:type="auto"/>
            <w:shd w:val="clear" w:color="auto" w:fill="940B05"/>
            <w:hideMark/>
          </w:tcPr>
          <w:p w14:paraId="7651A938" w14:textId="77777777" w:rsidR="00D23C37" w:rsidRPr="00E868EE" w:rsidRDefault="00D23C37" w:rsidP="00E868EE">
            <w:pPr>
              <w:rPr>
                <w:ins w:id="12097" w:author="Nasser Mustafa [2]" w:date="2018-09-23T16:09:00Z"/>
                <w:rPrChange w:id="12098" w:author="Nasser Mustafa [2]" w:date="2018-09-26T14:54:00Z">
                  <w:rPr>
                    <w:ins w:id="12099" w:author="Nasser Mustafa [2]" w:date="2018-09-23T16:09:00Z"/>
                  </w:rPr>
                </w:rPrChange>
              </w:rPr>
              <w:pPrChange w:id="12100" w:author="Nasser Mustafa [2]" w:date="2018-09-26T14:54:00Z">
                <w:pPr>
                  <w:spacing w:before="100" w:beforeAutospacing="1" w:after="100" w:afterAutospacing="1"/>
                  <w:outlineLvl w:val="2"/>
                </w:pPr>
              </w:pPrChange>
            </w:pPr>
            <w:bookmarkStart w:id="12101" w:name="_Toc525736820"/>
            <w:ins w:id="12102" w:author="Nasser Mustafa [2]" w:date="2018-09-23T16:09:00Z">
              <w:r w:rsidRPr="00E868EE">
                <w:rPr>
                  <w:rPrChange w:id="12103" w:author="Nasser Mustafa [2]" w:date="2018-09-26T14:54:00Z">
                    <w:rPr/>
                  </w:rPrChange>
                </w:rPr>
                <w:t>4.</w:t>
              </w:r>
              <w:bookmarkEnd w:id="12101"/>
              <w:r w:rsidRPr="00E868EE">
                <w:rPr>
                  <w:rPrChange w:id="12104" w:author="Nasser Mustafa [2]" w:date="2018-09-26T14:54:00Z">
                    <w:rPr/>
                  </w:rPrChange>
                </w:rPr>
                <w:t xml:space="preserve"> </w:t>
              </w:r>
            </w:ins>
          </w:p>
        </w:tc>
        <w:tc>
          <w:tcPr>
            <w:tcW w:w="0" w:type="auto"/>
            <w:gridSpan w:val="4"/>
            <w:shd w:val="clear" w:color="auto" w:fill="940B05"/>
            <w:vAlign w:val="center"/>
            <w:hideMark/>
          </w:tcPr>
          <w:p w14:paraId="35D5B025" w14:textId="77777777" w:rsidR="00D23C37" w:rsidRPr="00E868EE" w:rsidRDefault="00D23C37" w:rsidP="00E868EE">
            <w:pPr>
              <w:rPr>
                <w:ins w:id="12105" w:author="Nasser Mustafa [2]" w:date="2018-09-23T16:09:00Z"/>
                <w:rPrChange w:id="12106" w:author="Nasser Mustafa [2]" w:date="2018-09-26T14:54:00Z">
                  <w:rPr>
                    <w:ins w:id="12107" w:author="Nasser Mustafa [2]" w:date="2018-09-23T16:09:00Z"/>
                  </w:rPr>
                </w:rPrChange>
              </w:rPr>
              <w:pPrChange w:id="12108" w:author="Nasser Mustafa [2]" w:date="2018-09-26T14:54:00Z">
                <w:pPr>
                  <w:spacing w:before="100" w:beforeAutospacing="1" w:after="100" w:afterAutospacing="1"/>
                  <w:outlineLvl w:val="2"/>
                </w:pPr>
              </w:pPrChange>
            </w:pPr>
            <w:bookmarkStart w:id="12109" w:name="_Toc525736821"/>
            <w:ins w:id="12110" w:author="Nasser Mustafa [2]" w:date="2018-09-23T16:09:00Z">
              <w:r w:rsidRPr="00E868EE">
                <w:rPr>
                  <w:rPrChange w:id="12111" w:author="Nasser Mustafa [2]" w:date="2018-09-26T14:54:00Z">
                    <w:rPr/>
                  </w:rPrChange>
                </w:rPr>
                <w:t>Methods: Participants</w:t>
              </w:r>
              <w:bookmarkEnd w:id="12109"/>
              <w:r w:rsidRPr="00E868EE">
                <w:rPr>
                  <w:rPrChange w:id="12112" w:author="Nasser Mustafa [2]" w:date="2018-09-26T14:54:00Z">
                    <w:rPr/>
                  </w:rPrChange>
                </w:rPr>
                <w:t xml:space="preserve"> </w:t>
              </w:r>
            </w:ins>
          </w:p>
        </w:tc>
      </w:tr>
      <w:tr w:rsidR="00D23C37" w:rsidRPr="00E868EE" w14:paraId="114EF88F" w14:textId="77777777" w:rsidTr="00D23C37">
        <w:trPr>
          <w:tblCellSpacing w:w="15" w:type="dxa"/>
          <w:jc w:val="center"/>
          <w:ins w:id="12113" w:author="Nasser Mustafa [2]" w:date="2018-09-23T16:09:00Z"/>
        </w:trPr>
        <w:tc>
          <w:tcPr>
            <w:tcW w:w="0" w:type="auto"/>
            <w:hideMark/>
          </w:tcPr>
          <w:p w14:paraId="04B1EEDD" w14:textId="77777777" w:rsidR="00D23C37" w:rsidRPr="00E868EE" w:rsidRDefault="00D23C37" w:rsidP="00E868EE">
            <w:pPr>
              <w:rPr>
                <w:ins w:id="12114" w:author="Nasser Mustafa [2]" w:date="2018-09-23T16:09:00Z"/>
                <w:rPrChange w:id="12115" w:author="Nasser Mustafa [2]" w:date="2018-09-26T14:54:00Z">
                  <w:rPr>
                    <w:ins w:id="12116" w:author="Nasser Mustafa [2]" w:date="2018-09-23T16:09:00Z"/>
                  </w:rPr>
                </w:rPrChange>
              </w:rPr>
              <w:pPrChange w:id="12117" w:author="Nasser Mustafa [2]" w:date="2018-09-26T14:54:00Z">
                <w:pPr>
                  <w:spacing w:before="100" w:beforeAutospacing="1" w:after="100" w:afterAutospacing="1"/>
                  <w:outlineLvl w:val="2"/>
                </w:pPr>
              </w:pPrChange>
            </w:pPr>
            <w:bookmarkStart w:id="12118" w:name="4A"/>
            <w:bookmarkStart w:id="12119" w:name="_Toc525736822"/>
            <w:ins w:id="12120" w:author="Nasser Mustafa [2]" w:date="2018-09-23T16:09:00Z">
              <w:r w:rsidRPr="00E868EE">
                <w:rPr>
                  <w:rPrChange w:id="12121" w:author="Nasser Mustafa [2]" w:date="2018-09-26T14:54:00Z">
                    <w:rPr/>
                  </w:rPrChange>
                </w:rPr>
                <w:t>4A</w:t>
              </w:r>
              <w:bookmarkEnd w:id="12118"/>
              <w:r w:rsidRPr="00E868EE">
                <w:rPr>
                  <w:rPrChange w:id="12122" w:author="Nasser Mustafa [2]" w:date="2018-09-26T14:54:00Z">
                    <w:rPr/>
                  </w:rPrChange>
                </w:rPr>
                <w:t>.</w:t>
              </w:r>
              <w:bookmarkEnd w:id="12119"/>
              <w:r w:rsidRPr="00E868EE">
                <w:rPr>
                  <w:rPrChange w:id="12123" w:author="Nasser Mustafa [2]" w:date="2018-09-26T14:54:00Z">
                    <w:rPr/>
                  </w:rPrChange>
                </w:rPr>
                <w:t xml:space="preserve"> </w:t>
              </w:r>
            </w:ins>
          </w:p>
        </w:tc>
        <w:tc>
          <w:tcPr>
            <w:tcW w:w="0" w:type="auto"/>
            <w:hideMark/>
          </w:tcPr>
          <w:p w14:paraId="39255699" w14:textId="2BDBDD1D" w:rsidR="00D23C37" w:rsidRPr="00E868EE" w:rsidRDefault="00D23C37" w:rsidP="00E868EE">
            <w:pPr>
              <w:rPr>
                <w:ins w:id="12124" w:author="Nasser Mustafa [2]" w:date="2018-09-23T16:09:00Z"/>
                <w:rPrChange w:id="12125" w:author="Nasser Mustafa [2]" w:date="2018-09-26T14:54:00Z">
                  <w:rPr>
                    <w:ins w:id="12126" w:author="Nasser Mustafa [2]" w:date="2018-09-23T16:09:00Z"/>
                  </w:rPr>
                </w:rPrChange>
              </w:rPr>
              <w:pPrChange w:id="12127" w:author="Nasser Mustafa [2]" w:date="2018-09-26T14:54:00Z">
                <w:pPr/>
              </w:pPrChange>
            </w:pPr>
            <w:ins w:id="12128" w:author="Nasser Mustafa [2]" w:date="2018-09-23T16:09:00Z">
              <w:r w:rsidRPr="00E868EE">
                <w:rPr>
                  <w:rPrChange w:id="12129" w:author="Nasser Mustafa [2]" w:date="2018-09-26T14:54:00Z">
                    <w:rPr/>
                  </w:rPrChange>
                </w:rPr>
                <w:t>Participant Interactions Overview</w:t>
              </w:r>
              <w:r w:rsidRPr="00E868EE">
                <w:rPr>
                  <w:rPrChange w:id="12130" w:author="Nasser Mustafa [2]" w:date="2018-09-26T14:54:00Z">
                    <w:rPr/>
                  </w:rPrChange>
                </w:rPr>
                <w:br/>
                <w:t>(</w:t>
              </w:r>
              <w:r w:rsidRPr="00E868EE">
                <w:rPr>
                  <w:rPrChange w:id="12131" w:author="Nasser Mustafa [2]" w:date="2018-09-26T14:54:00Z">
                    <w:rPr/>
                  </w:rPrChange>
                </w:rPr>
                <w:fldChar w:fldCharType="begin"/>
              </w:r>
              <w:r w:rsidRPr="00E868EE">
                <w:rPr>
                  <w:rPrChange w:id="12132" w:author="Nasser Mustafa [2]" w:date="2018-09-26T14:54:00Z">
                    <w:rPr/>
                  </w:rPrChange>
                </w:rPr>
                <w:instrText xml:space="preserve"> HYPERLINK "http://carleton.ca/curo/wp-content/uploads/Carleton-University-Research-Ethics-Form-Instructions-April2016.htm" \l "4A" </w:instrText>
              </w:r>
              <w:r w:rsidRPr="00E868EE">
                <w:rPr>
                  <w:rPrChange w:id="12133" w:author="Nasser Mustafa [2]" w:date="2018-09-26T14:54:00Z">
                    <w:rPr/>
                  </w:rPrChange>
                </w:rPr>
                <w:fldChar w:fldCharType="separate"/>
              </w:r>
              <w:r w:rsidRPr="00E868EE">
                <w:rPr>
                  <w:rStyle w:val="Hyperlink"/>
                  <w:rPrChange w:id="12134" w:author="Nasser Mustafa [2]" w:date="2018-09-26T14:54:00Z">
                    <w:rPr>
                      <w:color w:val="800000"/>
                      <w:u w:val="single"/>
                    </w:rPr>
                  </w:rPrChange>
                </w:rPr>
                <w:t>Detailed instructions</w:t>
              </w:r>
              <w:r w:rsidRPr="00E868EE">
                <w:rPr>
                  <w:rPrChange w:id="12135" w:author="Nasser Mustafa [2]" w:date="2018-09-26T14:54:00Z">
                    <w:rPr>
                      <w:color w:val="800000"/>
                      <w:u w:val="single"/>
                    </w:rPr>
                  </w:rPrChange>
                </w:rPr>
                <w:fldChar w:fldCharType="end"/>
              </w:r>
              <w:r w:rsidRPr="00E868EE">
                <w:rPr>
                  <w:rPrChange w:id="12136" w:author="Nasser Mustafa [2]" w:date="2018-09-26T14:54:00Z">
                    <w:rPr/>
                  </w:rPrChange>
                </w:rPr>
                <w:t xml:space="preserve">) </w:t>
              </w:r>
            </w:ins>
          </w:p>
        </w:tc>
        <w:tc>
          <w:tcPr>
            <w:tcW w:w="0" w:type="auto"/>
            <w:hideMark/>
          </w:tcPr>
          <w:p w14:paraId="6877FBE7" w14:textId="77777777" w:rsidR="00D23C37" w:rsidRPr="00E868EE" w:rsidRDefault="00D23C37" w:rsidP="00E868EE">
            <w:pPr>
              <w:rPr>
                <w:ins w:id="12137" w:author="Nasser Mustafa [2]" w:date="2018-09-23T16:09:00Z"/>
                <w:rPrChange w:id="12138" w:author="Nasser Mustafa [2]" w:date="2018-09-26T14:54:00Z">
                  <w:rPr>
                    <w:ins w:id="12139" w:author="Nasser Mustafa [2]" w:date="2018-09-23T16:09:00Z"/>
                  </w:rPr>
                </w:rPrChange>
              </w:rPr>
              <w:pPrChange w:id="12140"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09E9ECF6" w14:textId="77777777" w:rsidTr="00D23C37">
              <w:trPr>
                <w:tblCellSpacing w:w="15" w:type="dxa"/>
                <w:ins w:id="1214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E07C254" w14:textId="77777777" w:rsidR="00D23C37" w:rsidRPr="00E868EE" w:rsidRDefault="00D23C37" w:rsidP="00E868EE">
                  <w:pPr>
                    <w:rPr>
                      <w:ins w:id="12142" w:author="Nasser Mustafa [2]" w:date="2018-09-23T16:09:00Z"/>
                      <w:rPrChange w:id="12143" w:author="Nasser Mustafa [2]" w:date="2018-09-26T14:54:00Z">
                        <w:rPr>
                          <w:ins w:id="12144" w:author="Nasser Mustafa [2]" w:date="2018-09-23T16:09:00Z"/>
                        </w:rPr>
                      </w:rPrChange>
                    </w:rPr>
                    <w:pPrChange w:id="12145" w:author="Nasser Mustafa [2]" w:date="2018-09-26T14:54:00Z">
                      <w:pPr/>
                    </w:pPrChange>
                  </w:pPr>
                  <w:ins w:id="12146" w:author="Nasser Mustafa [2]" w:date="2018-09-23T16:09:00Z">
                    <w:r w:rsidRPr="00E868EE">
                      <w:rPr>
                        <w:rPrChange w:id="1214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AB7028E" w14:textId="77777777" w:rsidR="00D23C37" w:rsidRPr="00E868EE" w:rsidRDefault="00D23C37" w:rsidP="00E868EE">
                  <w:pPr>
                    <w:rPr>
                      <w:ins w:id="12148" w:author="Nasser Mustafa [2]" w:date="2018-09-23T16:09:00Z"/>
                      <w:rPrChange w:id="12149" w:author="Nasser Mustafa [2]" w:date="2018-09-26T14:54:00Z">
                        <w:rPr>
                          <w:ins w:id="12150" w:author="Nasser Mustafa [2]" w:date="2018-09-23T16:09:00Z"/>
                        </w:rPr>
                      </w:rPrChange>
                    </w:rPr>
                    <w:pPrChange w:id="12151" w:author="Nasser Mustafa [2]" w:date="2018-09-26T14:54:00Z">
                      <w:pPr/>
                    </w:pPrChange>
                  </w:pPr>
                  <w:ins w:id="12152" w:author="Nasser Mustafa [2]" w:date="2018-09-23T16:09:00Z">
                    <w:r w:rsidRPr="00E868EE">
                      <w:rPr>
                        <w:rPrChange w:id="12153" w:author="Nasser Mustafa [2]" w:date="2018-09-26T14:54:00Z">
                          <w:rPr/>
                        </w:rPrChange>
                      </w:rPr>
                      <w:t xml:space="preserve">Directly interacting with participants </w:t>
                    </w:r>
                  </w:ins>
                </w:p>
              </w:tc>
            </w:tr>
            <w:tr w:rsidR="00D23C37" w:rsidRPr="00E868EE" w14:paraId="35C3FC41" w14:textId="77777777" w:rsidTr="00D23C37">
              <w:trPr>
                <w:tblCellSpacing w:w="15" w:type="dxa"/>
                <w:ins w:id="1215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E345801" w14:textId="77777777" w:rsidR="00D23C37" w:rsidRPr="00E868EE" w:rsidRDefault="00D23C37" w:rsidP="00E868EE">
                  <w:pPr>
                    <w:rPr>
                      <w:ins w:id="12155" w:author="Nasser Mustafa [2]" w:date="2018-09-23T16:09:00Z"/>
                      <w:rPrChange w:id="12156" w:author="Nasser Mustafa [2]" w:date="2018-09-26T14:54:00Z">
                        <w:rPr>
                          <w:ins w:id="12157" w:author="Nasser Mustafa [2]" w:date="2018-09-23T16:09:00Z"/>
                        </w:rPr>
                      </w:rPrChange>
                    </w:rPr>
                    <w:pPrChange w:id="12158" w:author="Nasser Mustafa [2]" w:date="2018-09-26T14:54:00Z">
                      <w:pPr/>
                    </w:pPrChange>
                  </w:pPr>
                  <w:ins w:id="12159" w:author="Nasser Mustafa [2]" w:date="2018-09-23T16:09:00Z">
                    <w:r w:rsidRPr="00E868EE">
                      <w:rPr>
                        <w:rPrChange w:id="1216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92118DE" w14:textId="77777777" w:rsidR="00D23C37" w:rsidRPr="00E868EE" w:rsidRDefault="00D23C37" w:rsidP="00E868EE">
                  <w:pPr>
                    <w:rPr>
                      <w:ins w:id="12161" w:author="Nasser Mustafa [2]" w:date="2018-09-23T16:09:00Z"/>
                      <w:rPrChange w:id="12162" w:author="Nasser Mustafa [2]" w:date="2018-09-26T14:54:00Z">
                        <w:rPr>
                          <w:ins w:id="12163" w:author="Nasser Mustafa [2]" w:date="2018-09-23T16:09:00Z"/>
                        </w:rPr>
                      </w:rPrChange>
                    </w:rPr>
                    <w:pPrChange w:id="12164" w:author="Nasser Mustafa [2]" w:date="2018-09-26T14:54:00Z">
                      <w:pPr/>
                    </w:pPrChange>
                  </w:pPr>
                  <w:ins w:id="12165" w:author="Nasser Mustafa [2]" w:date="2018-09-23T16:09:00Z">
                    <w:r w:rsidRPr="00E868EE">
                      <w:rPr>
                        <w:rPrChange w:id="12166" w:author="Nasser Mustafa [2]" w:date="2018-09-26T14:54:00Z">
                          <w:rPr/>
                        </w:rPrChange>
                      </w:rPr>
                      <w:t xml:space="preserve">Interacting with participants online (e.g. online surveys) </w:t>
                    </w:r>
                  </w:ins>
                </w:p>
              </w:tc>
            </w:tr>
            <w:tr w:rsidR="00D23C37" w:rsidRPr="00E868EE" w14:paraId="05D6FA3D" w14:textId="77777777" w:rsidTr="00D23C37">
              <w:trPr>
                <w:tblCellSpacing w:w="15" w:type="dxa"/>
                <w:ins w:id="1216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AB109E7" w14:textId="77777777" w:rsidR="00D23C37" w:rsidRPr="00E868EE" w:rsidRDefault="00D23C37" w:rsidP="00E868EE">
                  <w:pPr>
                    <w:rPr>
                      <w:ins w:id="12168" w:author="Nasser Mustafa [2]" w:date="2018-09-23T16:09:00Z"/>
                      <w:rPrChange w:id="12169" w:author="Nasser Mustafa [2]" w:date="2018-09-26T14:54:00Z">
                        <w:rPr>
                          <w:ins w:id="12170" w:author="Nasser Mustafa [2]" w:date="2018-09-23T16:09:00Z"/>
                        </w:rPr>
                      </w:rPrChange>
                    </w:rPr>
                    <w:pPrChange w:id="12171" w:author="Nasser Mustafa [2]" w:date="2018-09-26T14:54:00Z">
                      <w:pPr/>
                    </w:pPrChange>
                  </w:pPr>
                  <w:ins w:id="12172" w:author="Nasser Mustafa [2]" w:date="2018-09-23T16:09:00Z">
                    <w:r w:rsidRPr="00E868EE">
                      <w:rPr>
                        <w:rPrChange w:id="1217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4D5B6EA" w14:textId="77777777" w:rsidR="00D23C37" w:rsidRPr="00E868EE" w:rsidRDefault="00D23C37" w:rsidP="00E868EE">
                  <w:pPr>
                    <w:rPr>
                      <w:ins w:id="12174" w:author="Nasser Mustafa [2]" w:date="2018-09-23T16:09:00Z"/>
                      <w:rPrChange w:id="12175" w:author="Nasser Mustafa [2]" w:date="2018-09-26T14:54:00Z">
                        <w:rPr>
                          <w:ins w:id="12176" w:author="Nasser Mustafa [2]" w:date="2018-09-23T16:09:00Z"/>
                        </w:rPr>
                      </w:rPrChange>
                    </w:rPr>
                    <w:pPrChange w:id="12177" w:author="Nasser Mustafa [2]" w:date="2018-09-26T14:54:00Z">
                      <w:pPr/>
                    </w:pPrChange>
                  </w:pPr>
                  <w:ins w:id="12178" w:author="Nasser Mustafa [2]" w:date="2018-09-23T16:09:00Z">
                    <w:r w:rsidRPr="00E868EE">
                      <w:rPr>
                        <w:rPrChange w:id="12179" w:author="Nasser Mustafa [2]" w:date="2018-09-26T14:54:00Z">
                          <w:rPr/>
                        </w:rPrChange>
                      </w:rPr>
                      <w:t xml:space="preserve">Observing participants </w:t>
                    </w:r>
                  </w:ins>
                </w:p>
              </w:tc>
            </w:tr>
            <w:tr w:rsidR="00D23C37" w:rsidRPr="00E868EE" w14:paraId="6603D84C" w14:textId="77777777" w:rsidTr="00D23C37">
              <w:trPr>
                <w:tblCellSpacing w:w="15" w:type="dxa"/>
                <w:ins w:id="1218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34AB7B9" w14:textId="77777777" w:rsidR="00D23C37" w:rsidRPr="00E868EE" w:rsidRDefault="00D23C37" w:rsidP="00E868EE">
                  <w:pPr>
                    <w:rPr>
                      <w:ins w:id="12181" w:author="Nasser Mustafa [2]" w:date="2018-09-23T16:09:00Z"/>
                      <w:rPrChange w:id="12182" w:author="Nasser Mustafa [2]" w:date="2018-09-26T14:54:00Z">
                        <w:rPr>
                          <w:ins w:id="12183" w:author="Nasser Mustafa [2]" w:date="2018-09-23T16:09:00Z"/>
                        </w:rPr>
                      </w:rPrChange>
                    </w:rPr>
                    <w:pPrChange w:id="12184" w:author="Nasser Mustafa [2]" w:date="2018-09-26T14:54:00Z">
                      <w:pPr/>
                    </w:pPrChange>
                  </w:pPr>
                  <w:ins w:id="12185" w:author="Nasser Mustafa [2]" w:date="2018-09-23T16:09:00Z">
                    <w:r w:rsidRPr="00E868EE">
                      <w:rPr>
                        <w:rPrChange w:id="1218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4770B94" w14:textId="77777777" w:rsidR="00D23C37" w:rsidRPr="00E868EE" w:rsidRDefault="00D23C37" w:rsidP="00E868EE">
                  <w:pPr>
                    <w:rPr>
                      <w:ins w:id="12187" w:author="Nasser Mustafa [2]" w:date="2018-09-23T16:09:00Z"/>
                      <w:rPrChange w:id="12188" w:author="Nasser Mustafa [2]" w:date="2018-09-26T14:54:00Z">
                        <w:rPr>
                          <w:ins w:id="12189" w:author="Nasser Mustafa [2]" w:date="2018-09-23T16:09:00Z"/>
                        </w:rPr>
                      </w:rPrChange>
                    </w:rPr>
                    <w:pPrChange w:id="12190" w:author="Nasser Mustafa [2]" w:date="2018-09-26T14:54:00Z">
                      <w:pPr/>
                    </w:pPrChange>
                  </w:pPr>
                  <w:ins w:id="12191" w:author="Nasser Mustafa [2]" w:date="2018-09-23T16:09:00Z">
                    <w:r w:rsidRPr="00E868EE">
                      <w:rPr>
                        <w:rPrChange w:id="12192" w:author="Nasser Mustafa [2]" w:date="2018-09-26T14:54:00Z">
                          <w:rPr/>
                        </w:rPrChange>
                      </w:rPr>
                      <w:t xml:space="preserve">Secondary Analysis of Data </w:t>
                    </w:r>
                  </w:ins>
                </w:p>
              </w:tc>
            </w:tr>
            <w:tr w:rsidR="00D23C37" w:rsidRPr="00E868EE" w14:paraId="38F1D752" w14:textId="77777777" w:rsidTr="00D23C37">
              <w:trPr>
                <w:tblCellSpacing w:w="15" w:type="dxa"/>
                <w:ins w:id="1219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C8DC9E8" w14:textId="77777777" w:rsidR="00D23C37" w:rsidRPr="00E868EE" w:rsidRDefault="00D23C37" w:rsidP="00E868EE">
                  <w:pPr>
                    <w:rPr>
                      <w:ins w:id="12194" w:author="Nasser Mustafa [2]" w:date="2018-09-23T16:09:00Z"/>
                      <w:rPrChange w:id="12195" w:author="Nasser Mustafa [2]" w:date="2018-09-26T14:54:00Z">
                        <w:rPr>
                          <w:ins w:id="12196" w:author="Nasser Mustafa [2]" w:date="2018-09-23T16:09:00Z"/>
                        </w:rPr>
                      </w:rPrChange>
                    </w:rPr>
                    <w:pPrChange w:id="12197" w:author="Nasser Mustafa [2]" w:date="2018-09-26T14:54:00Z">
                      <w:pPr/>
                    </w:pPrChange>
                  </w:pPr>
                  <w:ins w:id="12198" w:author="Nasser Mustafa [2]" w:date="2018-09-23T16:09:00Z">
                    <w:r w:rsidRPr="00E868EE">
                      <w:rPr>
                        <w:rPrChange w:id="1219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6878B25" w14:textId="77777777" w:rsidR="00D23C37" w:rsidRPr="00E868EE" w:rsidRDefault="00D23C37" w:rsidP="00E868EE">
                  <w:pPr>
                    <w:rPr>
                      <w:ins w:id="12200" w:author="Nasser Mustafa [2]" w:date="2018-09-23T16:09:00Z"/>
                      <w:rPrChange w:id="12201" w:author="Nasser Mustafa [2]" w:date="2018-09-26T14:54:00Z">
                        <w:rPr>
                          <w:ins w:id="12202" w:author="Nasser Mustafa [2]" w:date="2018-09-23T16:09:00Z"/>
                        </w:rPr>
                      </w:rPrChange>
                    </w:rPr>
                    <w:pPrChange w:id="12203" w:author="Nasser Mustafa [2]" w:date="2018-09-26T14:54:00Z">
                      <w:pPr/>
                    </w:pPrChange>
                  </w:pPr>
                  <w:ins w:id="12204" w:author="Nasser Mustafa [2]" w:date="2018-09-23T16:09:00Z">
                    <w:r w:rsidRPr="00E868EE">
                      <w:rPr>
                        <w:rPrChange w:id="12205" w:author="Nasser Mustafa [2]" w:date="2018-09-26T14:54:00Z">
                          <w:rPr/>
                        </w:rPrChange>
                      </w:rPr>
                      <w:t xml:space="preserve">Other </w:t>
                    </w:r>
                  </w:ins>
                </w:p>
              </w:tc>
            </w:tr>
          </w:tbl>
          <w:p w14:paraId="30DE2634" w14:textId="77777777" w:rsidR="00D23C37" w:rsidRPr="00E868EE" w:rsidRDefault="00D23C37" w:rsidP="00E868EE">
            <w:pPr>
              <w:rPr>
                <w:ins w:id="12206" w:author="Nasser Mustafa [2]" w:date="2018-09-23T16:09:00Z"/>
                <w:rPrChange w:id="12207" w:author="Nasser Mustafa [2]" w:date="2018-09-26T14:54:00Z">
                  <w:rPr>
                    <w:ins w:id="12208" w:author="Nasser Mustafa [2]" w:date="2018-09-23T16:09:00Z"/>
                  </w:rPr>
                </w:rPrChange>
              </w:rPr>
              <w:pPrChange w:id="12209" w:author="Nasser Mustafa [2]" w:date="2018-09-26T14:54:00Z">
                <w:pPr/>
              </w:pPrChange>
            </w:pPr>
          </w:p>
        </w:tc>
        <w:tc>
          <w:tcPr>
            <w:tcW w:w="0" w:type="auto"/>
            <w:hideMark/>
          </w:tcPr>
          <w:p w14:paraId="556C6252" w14:textId="77777777" w:rsidR="00D23C37" w:rsidRPr="00E868EE" w:rsidRDefault="00D23C37" w:rsidP="00E868EE">
            <w:pPr>
              <w:rPr>
                <w:ins w:id="12210" w:author="Nasser Mustafa [2]" w:date="2018-09-23T16:09:00Z"/>
                <w:rPrChange w:id="12211" w:author="Nasser Mustafa [2]" w:date="2018-09-26T14:54:00Z">
                  <w:rPr>
                    <w:ins w:id="12212" w:author="Nasser Mustafa [2]" w:date="2018-09-23T16:09:00Z"/>
                  </w:rPr>
                </w:rPrChange>
              </w:rPr>
              <w:pPrChange w:id="12213" w:author="Nasser Mustafa [2]" w:date="2018-09-26T14:54:00Z">
                <w:pPr/>
              </w:pPrChange>
            </w:pPr>
            <w:ins w:id="12214" w:author="Nasser Mustafa [2]" w:date="2018-09-23T16:09:00Z">
              <w:r w:rsidRPr="00E868EE">
                <w:rPr>
                  <w:rPrChange w:id="12215" w:author="Nasser Mustafa [2]" w:date="2018-09-26T14:54:00Z">
                    <w:rPr/>
                  </w:rPrChange>
                </w:rPr>
                <w:t>Briefly list what will happen to, or will be required of, the participants during the course of the research. (Only a project overview is requested here; methodology details are required in the first question of each section). If the research involves secondary analysis of data that has already been collected, the REB needs information about the original data collection to be confident data were collected ethically.</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62F71AA4" w14:textId="77777777" w:rsidTr="00D23C37">
              <w:trPr>
                <w:tblCellSpacing w:w="15" w:type="dxa"/>
                <w:ins w:id="1221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A04BDEE" w14:textId="2CBE6725" w:rsidR="00D23C37" w:rsidRPr="00E868EE" w:rsidRDefault="00D23C37" w:rsidP="00E868EE">
                  <w:pPr>
                    <w:rPr>
                      <w:ins w:id="12217" w:author="Nasser Mustafa [2]" w:date="2018-09-23T16:09:00Z"/>
                      <w:rPrChange w:id="12218" w:author="Nasser Mustafa [2]" w:date="2018-09-26T14:54:00Z">
                        <w:rPr>
                          <w:ins w:id="12219" w:author="Nasser Mustafa [2]" w:date="2018-09-23T16:09:00Z"/>
                          <w:rFonts w:ascii="Times New Roman" w:eastAsia="Calibri" w:hAnsi="Times New Roman"/>
                        </w:rPr>
                      </w:rPrChange>
                    </w:rPr>
                    <w:pPrChange w:id="12220" w:author="Nasser Mustafa [2]" w:date="2018-09-26T14:54:00Z">
                      <w:pPr/>
                    </w:pPrChange>
                  </w:pPr>
                  <w:ins w:id="12221" w:author="Nasser Mustafa [2]" w:date="2018-09-23T16:09:00Z">
                    <w:r w:rsidRPr="00E868EE">
                      <w:rPr>
                        <w:rPrChange w:id="12222" w:author="Nasser Mustafa [2]" w:date="2018-09-26T14:54:00Z">
                          <w:rPr>
                            <w:i/>
                            <w:iCs/>
                          </w:rPr>
                        </w:rPrChange>
                      </w:rPr>
                      <w:t>Response</w:t>
                    </w:r>
                    <w:r w:rsidRPr="00E868EE">
                      <w:rPr>
                        <w:rPrChange w:id="12223" w:author="Nasser Mustafa [2]" w:date="2018-09-26T14:54:00Z">
                          <w:rPr/>
                        </w:rPrChange>
                      </w:rPr>
                      <w:t xml:space="preserve">: The survey will be published on the website: </w:t>
                    </w:r>
                    <w:r w:rsidRPr="00E868EE">
                      <w:rPr>
                        <w:rPrChange w:id="12224" w:author="Nasser Mustafa [2]" w:date="2018-09-26T14:54:00Z">
                          <w:rPr/>
                        </w:rPrChange>
                      </w:rPr>
                      <w:fldChar w:fldCharType="begin"/>
                    </w:r>
                    <w:r w:rsidRPr="00E868EE">
                      <w:rPr>
                        <w:rPrChange w:id="12225" w:author="Nasser Mustafa [2]" w:date="2018-09-26T14:54:00Z">
                          <w:rPr/>
                        </w:rPrChange>
                      </w:rPr>
                      <w:instrText xml:space="preserve"> HYPERLINK "https://www.surveymonkey.com/" \t "_blank" </w:instrText>
                    </w:r>
                    <w:r w:rsidRPr="00E868EE">
                      <w:rPr>
                        <w:rPrChange w:id="12226" w:author="Nasser Mustafa [2]" w:date="2018-09-26T14:54:00Z">
                          <w:rPr/>
                        </w:rPrChange>
                      </w:rPr>
                      <w:fldChar w:fldCharType="separate"/>
                    </w:r>
                    <w:r w:rsidRPr="00E868EE">
                      <w:rPr>
                        <w:rStyle w:val="Hyperlink"/>
                        <w:rPrChange w:id="12227" w:author="Nasser Mustafa [2]" w:date="2018-09-26T14:54:00Z">
                          <w:rPr/>
                        </w:rPrChange>
                      </w:rPr>
                      <w:t>https://www.surveymonkey.com</w:t>
                    </w:r>
                    <w:r w:rsidRPr="00E868EE">
                      <w:rPr>
                        <w:rPrChange w:id="12228" w:author="Nasser Mustafa [2]" w:date="2018-09-26T14:54:00Z">
                          <w:rPr/>
                        </w:rPrChange>
                      </w:rPr>
                      <w:fldChar w:fldCharType="end"/>
                    </w:r>
                    <w:r w:rsidRPr="00E868EE">
                      <w:rPr>
                        <w:rPrChange w:id="12229" w:author="Nasser Mustafa [2]" w:date="2018-09-26T14:54:00Z">
                          <w:rPr/>
                        </w:rPrChange>
                      </w:rPr>
                      <w:t xml:space="preserve">. This is a host website in which invitations are sent through the website. The method of sending invitations is not known to the researcher. Interested participants can view the survey online, answer the questions, and save their responses. Results are saved at a database belongs to the website, however, the researcher can access to the data belongs to his survey through a secure password. </w:t>
                    </w:r>
                    <w:r w:rsidRPr="00E868EE">
                      <w:rPr>
                        <w:rPrChange w:id="12230" w:author="Nasser Mustafa [2]" w:date="2018-09-26T14:54:00Z">
                          <w:rPr>
                            <w:rFonts w:ascii="Times New Roman" w:eastAsia="Calibri" w:hAnsi="Times New Roman"/>
                          </w:rPr>
                        </w:rPrChange>
                      </w:rPr>
                      <w:t>The expected time to fill the survey is 10 minutes, and the survey will be kept online for 2 months from the day of publishing it online. I am expecting to publish it on the 25th of January, 2018 until 25</w:t>
                    </w:r>
                    <w:r w:rsidRPr="00E868EE">
                      <w:rPr>
                        <w:rPrChange w:id="12231" w:author="Nasser Mustafa [2]" w:date="2018-09-26T14:54:00Z">
                          <w:rPr>
                            <w:rFonts w:ascii="Times New Roman" w:eastAsia="Calibri" w:hAnsi="Times New Roman"/>
                            <w:vertAlign w:val="superscript"/>
                          </w:rPr>
                        </w:rPrChange>
                      </w:rPr>
                      <w:t>th</w:t>
                    </w:r>
                    <w:r w:rsidRPr="00E868EE">
                      <w:rPr>
                        <w:rPrChange w:id="12232" w:author="Nasser Mustafa [2]" w:date="2018-09-26T14:54:00Z">
                          <w:rPr>
                            <w:rFonts w:ascii="Times New Roman" w:eastAsia="Calibri" w:hAnsi="Times New Roman"/>
                          </w:rPr>
                        </w:rPrChange>
                      </w:rPr>
                      <w:t xml:space="preserve"> of March 2018.</w:t>
                    </w:r>
                  </w:ins>
                </w:p>
              </w:tc>
            </w:tr>
          </w:tbl>
          <w:p w14:paraId="3CC5F4D9" w14:textId="77777777" w:rsidR="00D23C37" w:rsidRPr="00E868EE" w:rsidRDefault="00D23C37" w:rsidP="00E868EE">
            <w:pPr>
              <w:rPr>
                <w:ins w:id="12233" w:author="Nasser Mustafa [2]" w:date="2018-09-23T16:09:00Z"/>
                <w:rPrChange w:id="12234" w:author="Nasser Mustafa [2]" w:date="2018-09-26T14:54:00Z">
                  <w:rPr>
                    <w:ins w:id="12235" w:author="Nasser Mustafa [2]" w:date="2018-09-23T16:09:00Z"/>
                  </w:rPr>
                </w:rPrChange>
              </w:rPr>
              <w:pPrChange w:id="12236" w:author="Nasser Mustafa [2]" w:date="2018-09-26T14:54:00Z">
                <w:pPr/>
              </w:pPrChange>
            </w:pPr>
          </w:p>
        </w:tc>
      </w:tr>
      <w:tr w:rsidR="00D23C37" w:rsidRPr="00E868EE" w14:paraId="7508CAAE" w14:textId="77777777" w:rsidTr="00D23C37">
        <w:trPr>
          <w:tblCellSpacing w:w="15" w:type="dxa"/>
          <w:jc w:val="center"/>
          <w:ins w:id="12237" w:author="Nasser Mustafa [2]" w:date="2018-09-23T16:09:00Z"/>
        </w:trPr>
        <w:tc>
          <w:tcPr>
            <w:tcW w:w="0" w:type="auto"/>
            <w:gridSpan w:val="5"/>
            <w:vAlign w:val="center"/>
            <w:hideMark/>
          </w:tcPr>
          <w:p w14:paraId="1DA2439E" w14:textId="77777777" w:rsidR="00D23C37" w:rsidRPr="00E868EE" w:rsidRDefault="007431BC" w:rsidP="00E868EE">
            <w:pPr>
              <w:rPr>
                <w:ins w:id="12238" w:author="Nasser Mustafa [2]" w:date="2018-09-23T16:09:00Z"/>
                <w:rPrChange w:id="12239" w:author="Nasser Mustafa [2]" w:date="2018-09-26T14:54:00Z">
                  <w:rPr>
                    <w:ins w:id="12240" w:author="Nasser Mustafa [2]" w:date="2018-09-23T16:09:00Z"/>
                  </w:rPr>
                </w:rPrChange>
              </w:rPr>
              <w:pPrChange w:id="12241" w:author="Nasser Mustafa [2]" w:date="2018-09-26T14:54:00Z">
                <w:pPr/>
              </w:pPrChange>
            </w:pPr>
            <w:ins w:id="12242" w:author="Nasser Mustafa [2]" w:date="2018-09-23T16:09:00Z">
              <w:r w:rsidRPr="00E868EE">
                <w:rPr>
                  <w:rPrChange w:id="12243" w:author="Nasser Mustafa [2]" w:date="2018-09-26T14:54:00Z">
                    <w:rPr/>
                  </w:rPrChange>
                </w:rPr>
                <w:pict w14:anchorId="77C51C03">
                  <v:rect id="_x0000_i1035" style="width:0;height:1.5pt" o:hralign="center" o:hrstd="t" o:hr="t" fillcolor="#a0a0a0" stroked="f"/>
                </w:pict>
              </w:r>
            </w:ins>
          </w:p>
        </w:tc>
      </w:tr>
      <w:tr w:rsidR="00D23C37" w:rsidRPr="00E868EE" w14:paraId="1DD5E554" w14:textId="77777777" w:rsidTr="00D23C37">
        <w:trPr>
          <w:tblCellSpacing w:w="15" w:type="dxa"/>
          <w:jc w:val="center"/>
          <w:ins w:id="12244" w:author="Nasser Mustafa [2]" w:date="2018-09-23T16:09:00Z"/>
        </w:trPr>
        <w:tc>
          <w:tcPr>
            <w:tcW w:w="0" w:type="auto"/>
            <w:hideMark/>
          </w:tcPr>
          <w:p w14:paraId="6D545D95" w14:textId="77777777" w:rsidR="00D23C37" w:rsidRPr="00E868EE" w:rsidRDefault="00D23C37" w:rsidP="00E868EE">
            <w:pPr>
              <w:rPr>
                <w:ins w:id="12245" w:author="Nasser Mustafa [2]" w:date="2018-09-23T16:09:00Z"/>
                <w:rPrChange w:id="12246" w:author="Nasser Mustafa [2]" w:date="2018-09-26T14:54:00Z">
                  <w:rPr>
                    <w:ins w:id="12247" w:author="Nasser Mustafa [2]" w:date="2018-09-23T16:09:00Z"/>
                  </w:rPr>
                </w:rPrChange>
              </w:rPr>
              <w:pPrChange w:id="12248" w:author="Nasser Mustafa [2]" w:date="2018-09-26T14:54:00Z">
                <w:pPr>
                  <w:spacing w:before="100" w:beforeAutospacing="1" w:after="100" w:afterAutospacing="1"/>
                  <w:outlineLvl w:val="2"/>
                </w:pPr>
              </w:pPrChange>
            </w:pPr>
            <w:bookmarkStart w:id="12249" w:name="4B"/>
            <w:bookmarkStart w:id="12250" w:name="_Toc525736823"/>
            <w:ins w:id="12251" w:author="Nasser Mustafa [2]" w:date="2018-09-23T16:09:00Z">
              <w:r w:rsidRPr="00E868EE">
                <w:rPr>
                  <w:rPrChange w:id="12252" w:author="Nasser Mustafa [2]" w:date="2018-09-26T14:54:00Z">
                    <w:rPr/>
                  </w:rPrChange>
                </w:rPr>
                <w:t>4B</w:t>
              </w:r>
              <w:bookmarkEnd w:id="12249"/>
              <w:r w:rsidRPr="00E868EE">
                <w:rPr>
                  <w:rPrChange w:id="12253" w:author="Nasser Mustafa [2]" w:date="2018-09-26T14:54:00Z">
                    <w:rPr/>
                  </w:rPrChange>
                </w:rPr>
                <w:t>.</w:t>
              </w:r>
              <w:bookmarkEnd w:id="12250"/>
              <w:r w:rsidRPr="00E868EE">
                <w:rPr>
                  <w:rPrChange w:id="12254" w:author="Nasser Mustafa [2]" w:date="2018-09-26T14:54:00Z">
                    <w:rPr/>
                  </w:rPrChange>
                </w:rPr>
                <w:t xml:space="preserve"> </w:t>
              </w:r>
            </w:ins>
          </w:p>
        </w:tc>
        <w:tc>
          <w:tcPr>
            <w:tcW w:w="0" w:type="auto"/>
            <w:hideMark/>
          </w:tcPr>
          <w:p w14:paraId="58971E61" w14:textId="1F87C678" w:rsidR="00D23C37" w:rsidRPr="00E868EE" w:rsidRDefault="00D23C37" w:rsidP="00E868EE">
            <w:pPr>
              <w:rPr>
                <w:ins w:id="12255" w:author="Nasser Mustafa [2]" w:date="2018-09-23T16:09:00Z"/>
                <w:rPrChange w:id="12256" w:author="Nasser Mustafa [2]" w:date="2018-09-26T14:54:00Z">
                  <w:rPr>
                    <w:ins w:id="12257" w:author="Nasser Mustafa [2]" w:date="2018-09-23T16:09:00Z"/>
                  </w:rPr>
                </w:rPrChange>
              </w:rPr>
              <w:pPrChange w:id="12258" w:author="Nasser Mustafa [2]" w:date="2018-09-26T14:54:00Z">
                <w:pPr/>
              </w:pPrChange>
            </w:pPr>
            <w:ins w:id="12259" w:author="Nasser Mustafa [2]" w:date="2018-09-23T16:09:00Z">
              <w:r w:rsidRPr="00E868EE">
                <w:rPr>
                  <w:rPrChange w:id="12260" w:author="Nasser Mustafa [2]" w:date="2018-09-26T14:54:00Z">
                    <w:rPr/>
                  </w:rPrChange>
                </w:rPr>
                <w:t>Description of Participants</w:t>
              </w:r>
              <w:r w:rsidRPr="00E868EE">
                <w:rPr>
                  <w:rPrChange w:id="12261" w:author="Nasser Mustafa [2]" w:date="2018-09-26T14:54:00Z">
                    <w:rPr/>
                  </w:rPrChange>
                </w:rPr>
                <w:br/>
                <w:t>(</w:t>
              </w:r>
              <w:r w:rsidRPr="00E868EE">
                <w:rPr>
                  <w:rPrChange w:id="12262" w:author="Nasser Mustafa [2]" w:date="2018-09-26T14:54:00Z">
                    <w:rPr/>
                  </w:rPrChange>
                </w:rPr>
                <w:fldChar w:fldCharType="begin"/>
              </w:r>
              <w:r w:rsidRPr="00E868EE">
                <w:rPr>
                  <w:rPrChange w:id="12263" w:author="Nasser Mustafa [2]" w:date="2018-09-26T14:54:00Z">
                    <w:rPr/>
                  </w:rPrChange>
                </w:rPr>
                <w:instrText xml:space="preserve"> HYPERLINK "http://carleton.ca/curo/wp-content/uploads/Carleton-University-Research-Ethics-Form-Instructions-April2016.htm" \l "4B" </w:instrText>
              </w:r>
              <w:r w:rsidRPr="00E868EE">
                <w:rPr>
                  <w:rPrChange w:id="12264" w:author="Nasser Mustafa [2]" w:date="2018-09-26T14:54:00Z">
                    <w:rPr/>
                  </w:rPrChange>
                </w:rPr>
                <w:fldChar w:fldCharType="separate"/>
              </w:r>
              <w:r w:rsidRPr="00E868EE">
                <w:rPr>
                  <w:rStyle w:val="Hyperlink"/>
                  <w:rPrChange w:id="12265" w:author="Nasser Mustafa [2]" w:date="2018-09-26T14:54:00Z">
                    <w:rPr>
                      <w:color w:val="800000"/>
                      <w:u w:val="single"/>
                    </w:rPr>
                  </w:rPrChange>
                </w:rPr>
                <w:t>Detailed instructions</w:t>
              </w:r>
              <w:r w:rsidRPr="00E868EE">
                <w:rPr>
                  <w:rPrChange w:id="12266" w:author="Nasser Mustafa [2]" w:date="2018-09-26T14:54:00Z">
                    <w:rPr>
                      <w:color w:val="800000"/>
                      <w:u w:val="single"/>
                    </w:rPr>
                  </w:rPrChange>
                </w:rPr>
                <w:fldChar w:fldCharType="end"/>
              </w:r>
              <w:r w:rsidRPr="00E868EE">
                <w:rPr>
                  <w:rPrChange w:id="12267" w:author="Nasser Mustafa [2]" w:date="2018-09-26T14:54:00Z">
                    <w:rPr/>
                  </w:rPrChange>
                </w:rPr>
                <w:t xml:space="preserve">) </w:t>
              </w:r>
            </w:ins>
          </w:p>
        </w:tc>
        <w:tc>
          <w:tcPr>
            <w:tcW w:w="0" w:type="auto"/>
            <w:hideMark/>
          </w:tcPr>
          <w:p w14:paraId="387555D1" w14:textId="77777777" w:rsidR="00D23C37" w:rsidRPr="00E868EE" w:rsidRDefault="00D23C37" w:rsidP="00E868EE">
            <w:pPr>
              <w:rPr>
                <w:ins w:id="12268" w:author="Nasser Mustafa [2]" w:date="2018-09-23T16:09:00Z"/>
                <w:rPrChange w:id="12269" w:author="Nasser Mustafa [2]" w:date="2018-09-26T14:54:00Z">
                  <w:rPr>
                    <w:ins w:id="12270" w:author="Nasser Mustafa [2]" w:date="2018-09-23T16:09:00Z"/>
                  </w:rPr>
                </w:rPrChange>
              </w:rPr>
              <w:pPrChange w:id="12271" w:author="Nasser Mustafa [2]" w:date="2018-09-26T14:54:00Z">
                <w:pPr/>
              </w:pPrChange>
            </w:pPr>
          </w:p>
        </w:tc>
        <w:tc>
          <w:tcPr>
            <w:tcW w:w="0" w:type="auto"/>
            <w:hideMark/>
          </w:tcPr>
          <w:p w14:paraId="0869FFF5" w14:textId="77777777" w:rsidR="00D23C37" w:rsidRPr="00E868EE" w:rsidRDefault="00D23C37" w:rsidP="00E868EE">
            <w:pPr>
              <w:rPr>
                <w:ins w:id="12272" w:author="Nasser Mustafa [2]" w:date="2018-09-23T16:09:00Z"/>
                <w:rPrChange w:id="12273" w:author="Nasser Mustafa [2]" w:date="2018-09-26T14:54:00Z">
                  <w:rPr>
                    <w:ins w:id="12274" w:author="Nasser Mustafa [2]" w:date="2018-09-23T16:09:00Z"/>
                    <w:rFonts w:ascii="Times New Roman" w:hAnsi="Times New Roman"/>
                  </w:rPr>
                </w:rPrChange>
              </w:rPr>
              <w:pPrChange w:id="12275" w:author="Nasser Mustafa [2]" w:date="2018-09-26T14:54:00Z">
                <w:pPr/>
              </w:pPrChange>
            </w:pPr>
          </w:p>
        </w:tc>
        <w:tc>
          <w:tcPr>
            <w:tcW w:w="0" w:type="auto"/>
            <w:hideMark/>
          </w:tcPr>
          <w:p w14:paraId="658D02FD" w14:textId="77777777" w:rsidR="00D23C37" w:rsidRPr="00E868EE" w:rsidRDefault="00D23C37" w:rsidP="00E868EE">
            <w:pPr>
              <w:rPr>
                <w:ins w:id="12276" w:author="Nasser Mustafa [2]" w:date="2018-09-23T16:09:00Z"/>
                <w:rPrChange w:id="12277" w:author="Nasser Mustafa [2]" w:date="2018-09-26T14:54:00Z">
                  <w:rPr>
                    <w:ins w:id="12278" w:author="Nasser Mustafa [2]" w:date="2018-09-23T16:09:00Z"/>
                  </w:rPr>
                </w:rPrChange>
              </w:rPr>
              <w:pPrChange w:id="12279" w:author="Nasser Mustafa [2]" w:date="2018-09-26T14:54:00Z">
                <w:pPr/>
              </w:pPrChange>
            </w:pPr>
            <w:ins w:id="12280" w:author="Nasser Mustafa [2]" w:date="2018-09-23T16:09:00Z">
              <w:r w:rsidRPr="00E868EE">
                <w:rPr>
                  <w:rPrChange w:id="12281" w:author="Nasser Mustafa [2]" w:date="2018-09-26T14:54:00Z">
                    <w:rPr/>
                  </w:rPrChange>
                </w:rPr>
                <w:t>Describe the participants and any inclusion criteria. If applicable, describe any exclusion criteria. If using a separate sample of control participants, describe this group.</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5BCB08C1" w14:textId="77777777" w:rsidTr="00D23C37">
              <w:trPr>
                <w:tblCellSpacing w:w="15" w:type="dxa"/>
                <w:ins w:id="12282"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6DB88B75" w14:textId="77777777" w:rsidR="00D23C37" w:rsidRPr="00E868EE" w:rsidRDefault="00D23C37" w:rsidP="00E868EE">
                  <w:pPr>
                    <w:rPr>
                      <w:ins w:id="12283" w:author="Nasser Mustafa [2]" w:date="2018-09-23T16:09:00Z"/>
                      <w:rPrChange w:id="12284" w:author="Nasser Mustafa [2]" w:date="2018-09-26T14:54:00Z">
                        <w:rPr>
                          <w:ins w:id="12285" w:author="Nasser Mustafa [2]" w:date="2018-09-23T16:09:00Z"/>
                        </w:rPr>
                      </w:rPrChange>
                    </w:rPr>
                    <w:pPrChange w:id="12286" w:author="Nasser Mustafa [2]" w:date="2018-09-26T14:54:00Z">
                      <w:pPr/>
                    </w:pPrChange>
                  </w:pPr>
                  <w:ins w:id="12287" w:author="Nasser Mustafa [2]" w:date="2018-09-23T16:09:00Z">
                    <w:r w:rsidRPr="00E868EE">
                      <w:rPr>
                        <w:rPrChange w:id="12288" w:author="Nasser Mustafa [2]" w:date="2018-09-26T14:54:00Z">
                          <w:rPr>
                            <w:i/>
                            <w:iCs/>
                          </w:rPr>
                        </w:rPrChange>
                      </w:rPr>
                      <w:t>Response</w:t>
                    </w:r>
                    <w:r w:rsidRPr="00E868EE">
                      <w:rPr>
                        <w:rPrChange w:id="12289" w:author="Nasser Mustafa [2]" w:date="2018-09-26T14:54:00Z">
                          <w:rPr/>
                        </w:rPrChange>
                      </w:rPr>
                      <w:t>: Interested participants who apply traceability in their workplace. Of course, the survey targets English speaking participants.  Normally, they have minimum a college degree with experience in their field.</w:t>
                    </w:r>
                  </w:ins>
                </w:p>
              </w:tc>
            </w:tr>
          </w:tbl>
          <w:p w14:paraId="171BBAB1" w14:textId="77777777" w:rsidR="00D23C37" w:rsidRPr="00E868EE" w:rsidRDefault="00D23C37" w:rsidP="00E868EE">
            <w:pPr>
              <w:rPr>
                <w:ins w:id="12290" w:author="Nasser Mustafa [2]" w:date="2018-09-23T16:09:00Z"/>
                <w:rPrChange w:id="12291" w:author="Nasser Mustafa [2]" w:date="2018-09-26T14:54:00Z">
                  <w:rPr>
                    <w:ins w:id="12292" w:author="Nasser Mustafa [2]" w:date="2018-09-23T16:09:00Z"/>
                  </w:rPr>
                </w:rPrChange>
              </w:rPr>
              <w:pPrChange w:id="12293" w:author="Nasser Mustafa [2]" w:date="2018-09-26T14:54:00Z">
                <w:pPr/>
              </w:pPrChange>
            </w:pPr>
          </w:p>
        </w:tc>
      </w:tr>
      <w:tr w:rsidR="00D23C37" w:rsidRPr="00E868EE" w14:paraId="6A6783D5" w14:textId="77777777" w:rsidTr="00D23C37">
        <w:trPr>
          <w:tblCellSpacing w:w="15" w:type="dxa"/>
          <w:jc w:val="center"/>
          <w:ins w:id="12294" w:author="Nasser Mustafa [2]" w:date="2018-09-23T16:09:00Z"/>
        </w:trPr>
        <w:tc>
          <w:tcPr>
            <w:tcW w:w="0" w:type="auto"/>
            <w:gridSpan w:val="5"/>
            <w:vAlign w:val="center"/>
            <w:hideMark/>
          </w:tcPr>
          <w:p w14:paraId="31CB96DE" w14:textId="77777777" w:rsidR="00D23C37" w:rsidRPr="00E868EE" w:rsidRDefault="007431BC" w:rsidP="00E868EE">
            <w:pPr>
              <w:rPr>
                <w:ins w:id="12295" w:author="Nasser Mustafa [2]" w:date="2018-09-23T16:09:00Z"/>
                <w:rPrChange w:id="12296" w:author="Nasser Mustafa [2]" w:date="2018-09-26T14:54:00Z">
                  <w:rPr>
                    <w:ins w:id="12297" w:author="Nasser Mustafa [2]" w:date="2018-09-23T16:09:00Z"/>
                  </w:rPr>
                </w:rPrChange>
              </w:rPr>
              <w:pPrChange w:id="12298" w:author="Nasser Mustafa [2]" w:date="2018-09-26T14:54:00Z">
                <w:pPr/>
              </w:pPrChange>
            </w:pPr>
            <w:ins w:id="12299" w:author="Nasser Mustafa [2]" w:date="2018-09-23T16:09:00Z">
              <w:r w:rsidRPr="00E868EE">
                <w:rPr>
                  <w:rPrChange w:id="12300" w:author="Nasser Mustafa [2]" w:date="2018-09-26T14:54:00Z">
                    <w:rPr/>
                  </w:rPrChange>
                </w:rPr>
                <w:pict w14:anchorId="5FD0A117">
                  <v:rect id="_x0000_i1036" style="width:0;height:1.5pt" o:hralign="center" o:hrstd="t" o:hr="t" fillcolor="#a0a0a0" stroked="f"/>
                </w:pict>
              </w:r>
            </w:ins>
          </w:p>
        </w:tc>
      </w:tr>
      <w:tr w:rsidR="00D23C37" w:rsidRPr="00E868EE" w14:paraId="0B89BBEA" w14:textId="77777777" w:rsidTr="00D23C37">
        <w:trPr>
          <w:tblCellSpacing w:w="15" w:type="dxa"/>
          <w:jc w:val="center"/>
          <w:ins w:id="12301" w:author="Nasser Mustafa [2]" w:date="2018-09-23T16:09:00Z"/>
        </w:trPr>
        <w:tc>
          <w:tcPr>
            <w:tcW w:w="0" w:type="auto"/>
            <w:hideMark/>
          </w:tcPr>
          <w:p w14:paraId="203983A2" w14:textId="77777777" w:rsidR="00D23C37" w:rsidRPr="00E868EE" w:rsidRDefault="00D23C37" w:rsidP="00E868EE">
            <w:pPr>
              <w:rPr>
                <w:ins w:id="12302" w:author="Nasser Mustafa [2]" w:date="2018-09-23T16:09:00Z"/>
                <w:rPrChange w:id="12303" w:author="Nasser Mustafa [2]" w:date="2018-09-26T14:54:00Z">
                  <w:rPr>
                    <w:ins w:id="12304" w:author="Nasser Mustafa [2]" w:date="2018-09-23T16:09:00Z"/>
                  </w:rPr>
                </w:rPrChange>
              </w:rPr>
              <w:pPrChange w:id="12305" w:author="Nasser Mustafa [2]" w:date="2018-09-26T14:54:00Z">
                <w:pPr>
                  <w:spacing w:before="100" w:beforeAutospacing="1" w:after="100" w:afterAutospacing="1"/>
                  <w:outlineLvl w:val="2"/>
                </w:pPr>
              </w:pPrChange>
            </w:pPr>
            <w:bookmarkStart w:id="12306" w:name="4C"/>
            <w:bookmarkStart w:id="12307" w:name="_Toc525736824"/>
            <w:ins w:id="12308" w:author="Nasser Mustafa [2]" w:date="2018-09-23T16:09:00Z">
              <w:r w:rsidRPr="00E868EE">
                <w:rPr>
                  <w:rPrChange w:id="12309" w:author="Nasser Mustafa [2]" w:date="2018-09-26T14:54:00Z">
                    <w:rPr/>
                  </w:rPrChange>
                </w:rPr>
                <w:t>4C</w:t>
              </w:r>
              <w:bookmarkEnd w:id="12306"/>
              <w:r w:rsidRPr="00E868EE">
                <w:rPr>
                  <w:rPrChange w:id="12310" w:author="Nasser Mustafa [2]" w:date="2018-09-26T14:54:00Z">
                    <w:rPr/>
                  </w:rPrChange>
                </w:rPr>
                <w:t>.</w:t>
              </w:r>
              <w:bookmarkEnd w:id="12307"/>
              <w:r w:rsidRPr="00E868EE">
                <w:rPr>
                  <w:rPrChange w:id="12311" w:author="Nasser Mustafa [2]" w:date="2018-09-26T14:54:00Z">
                    <w:rPr/>
                  </w:rPrChange>
                </w:rPr>
                <w:t xml:space="preserve"> </w:t>
              </w:r>
            </w:ins>
          </w:p>
        </w:tc>
        <w:tc>
          <w:tcPr>
            <w:tcW w:w="0" w:type="auto"/>
            <w:hideMark/>
          </w:tcPr>
          <w:p w14:paraId="597B9DFD" w14:textId="36D59CC5" w:rsidR="00D23C37" w:rsidRPr="00E868EE" w:rsidRDefault="00D23C37" w:rsidP="00E868EE">
            <w:pPr>
              <w:rPr>
                <w:ins w:id="12312" w:author="Nasser Mustafa [2]" w:date="2018-09-23T16:09:00Z"/>
                <w:rPrChange w:id="12313" w:author="Nasser Mustafa [2]" w:date="2018-09-26T14:54:00Z">
                  <w:rPr>
                    <w:ins w:id="12314" w:author="Nasser Mustafa [2]" w:date="2018-09-23T16:09:00Z"/>
                  </w:rPr>
                </w:rPrChange>
              </w:rPr>
              <w:pPrChange w:id="12315" w:author="Nasser Mustafa [2]" w:date="2018-09-26T14:54:00Z">
                <w:pPr/>
              </w:pPrChange>
            </w:pPr>
            <w:ins w:id="12316" w:author="Nasser Mustafa [2]" w:date="2018-09-23T16:09:00Z">
              <w:r w:rsidRPr="00E868EE">
                <w:rPr>
                  <w:rPrChange w:id="12317" w:author="Nasser Mustafa [2]" w:date="2018-09-26T14:54:00Z">
                    <w:rPr/>
                  </w:rPrChange>
                </w:rPr>
                <w:t>Number of Participants</w:t>
              </w:r>
              <w:r w:rsidRPr="00E868EE">
                <w:rPr>
                  <w:rPrChange w:id="12318" w:author="Nasser Mustafa [2]" w:date="2018-09-26T14:54:00Z">
                    <w:rPr/>
                  </w:rPrChange>
                </w:rPr>
                <w:br/>
                <w:t>(</w:t>
              </w:r>
              <w:r w:rsidRPr="00E868EE">
                <w:rPr>
                  <w:rPrChange w:id="12319" w:author="Nasser Mustafa [2]" w:date="2018-09-26T14:54:00Z">
                    <w:rPr/>
                  </w:rPrChange>
                </w:rPr>
                <w:fldChar w:fldCharType="begin"/>
              </w:r>
              <w:r w:rsidRPr="00E868EE">
                <w:rPr>
                  <w:rPrChange w:id="12320" w:author="Nasser Mustafa [2]" w:date="2018-09-26T14:54:00Z">
                    <w:rPr/>
                  </w:rPrChange>
                </w:rPr>
                <w:instrText xml:space="preserve"> HYPERLINK "http://carleton.ca/curo/wp-content/uploads/Carleton-University-Research-Ethics-Form-Instructions-April2016.htm" \l "4C" </w:instrText>
              </w:r>
              <w:r w:rsidRPr="00E868EE">
                <w:rPr>
                  <w:rPrChange w:id="12321" w:author="Nasser Mustafa [2]" w:date="2018-09-26T14:54:00Z">
                    <w:rPr/>
                  </w:rPrChange>
                </w:rPr>
                <w:fldChar w:fldCharType="separate"/>
              </w:r>
              <w:r w:rsidRPr="00E868EE">
                <w:rPr>
                  <w:rStyle w:val="Hyperlink"/>
                  <w:rPrChange w:id="12322" w:author="Nasser Mustafa [2]" w:date="2018-09-26T14:54:00Z">
                    <w:rPr>
                      <w:color w:val="800000"/>
                      <w:u w:val="single"/>
                    </w:rPr>
                  </w:rPrChange>
                </w:rPr>
                <w:t>Detailed instructions</w:t>
              </w:r>
              <w:r w:rsidRPr="00E868EE">
                <w:rPr>
                  <w:rPrChange w:id="12323" w:author="Nasser Mustafa [2]" w:date="2018-09-26T14:54:00Z">
                    <w:rPr>
                      <w:color w:val="800000"/>
                      <w:u w:val="single"/>
                    </w:rPr>
                  </w:rPrChange>
                </w:rPr>
                <w:fldChar w:fldCharType="end"/>
              </w:r>
              <w:r w:rsidRPr="00E868EE">
                <w:rPr>
                  <w:rPrChange w:id="12324" w:author="Nasser Mustafa [2]" w:date="2018-09-26T14:54:00Z">
                    <w:rPr/>
                  </w:rPrChange>
                </w:rPr>
                <w:t xml:space="preserve">) </w:t>
              </w:r>
            </w:ins>
          </w:p>
        </w:tc>
        <w:tc>
          <w:tcPr>
            <w:tcW w:w="0" w:type="auto"/>
            <w:hideMark/>
          </w:tcPr>
          <w:p w14:paraId="7668DF54" w14:textId="77777777" w:rsidR="00D23C37" w:rsidRPr="00E868EE" w:rsidRDefault="00D23C37" w:rsidP="00E868EE">
            <w:pPr>
              <w:rPr>
                <w:ins w:id="12325" w:author="Nasser Mustafa [2]" w:date="2018-09-23T16:09:00Z"/>
                <w:rPrChange w:id="12326" w:author="Nasser Mustafa [2]" w:date="2018-09-26T14:54:00Z">
                  <w:rPr>
                    <w:ins w:id="12327" w:author="Nasser Mustafa [2]" w:date="2018-09-23T16:09:00Z"/>
                  </w:rPr>
                </w:rPrChange>
              </w:rPr>
              <w:pPrChange w:id="12328" w:author="Nasser Mustafa [2]" w:date="2018-09-26T14:54:00Z">
                <w:pPr/>
              </w:pPrChange>
            </w:pPr>
          </w:p>
        </w:tc>
        <w:tc>
          <w:tcPr>
            <w:tcW w:w="0" w:type="auto"/>
            <w:hideMark/>
          </w:tcPr>
          <w:p w14:paraId="304C935A" w14:textId="77777777" w:rsidR="00D23C37" w:rsidRPr="00E868EE" w:rsidRDefault="00D23C37" w:rsidP="00E868EE">
            <w:pPr>
              <w:rPr>
                <w:ins w:id="12329" w:author="Nasser Mustafa [2]" w:date="2018-09-23T16:09:00Z"/>
                <w:rPrChange w:id="12330" w:author="Nasser Mustafa [2]" w:date="2018-09-26T14:54:00Z">
                  <w:rPr>
                    <w:ins w:id="12331" w:author="Nasser Mustafa [2]" w:date="2018-09-23T16:09:00Z"/>
                    <w:rFonts w:ascii="Times New Roman" w:hAnsi="Times New Roman"/>
                  </w:rPr>
                </w:rPrChange>
              </w:rPr>
              <w:pPrChange w:id="12332" w:author="Nasser Mustafa [2]" w:date="2018-09-26T14:54:00Z">
                <w:pPr/>
              </w:pPrChange>
            </w:pPr>
          </w:p>
        </w:tc>
        <w:tc>
          <w:tcPr>
            <w:tcW w:w="0" w:type="auto"/>
            <w:hideMark/>
          </w:tcPr>
          <w:p w14:paraId="04BDA4A9" w14:textId="77777777" w:rsidR="00D23C37" w:rsidRPr="00E868EE" w:rsidRDefault="00D23C37" w:rsidP="00E868EE">
            <w:pPr>
              <w:rPr>
                <w:ins w:id="12333" w:author="Nasser Mustafa [2]" w:date="2018-09-23T16:09:00Z"/>
                <w:rPrChange w:id="12334" w:author="Nasser Mustafa [2]" w:date="2018-09-26T14:54:00Z">
                  <w:rPr>
                    <w:ins w:id="12335" w:author="Nasser Mustafa [2]" w:date="2018-09-23T16:09:00Z"/>
                  </w:rPr>
                </w:rPrChange>
              </w:rPr>
              <w:pPrChange w:id="12336" w:author="Nasser Mustafa [2]" w:date="2018-09-26T14:54:00Z">
                <w:pPr/>
              </w:pPrChange>
            </w:pPr>
            <w:ins w:id="12337" w:author="Nasser Mustafa [2]" w:date="2018-09-23T16:09:00Z">
              <w:r w:rsidRPr="00E868EE">
                <w:rPr>
                  <w:rPrChange w:id="12338" w:author="Nasser Mustafa [2]" w:date="2018-09-26T14:54:00Z">
                    <w:rPr/>
                  </w:rPrChange>
                </w:rPr>
                <w:t xml:space="preserve">What is the number of participants requested? If multiple groups of participants are involved, breakdown by participant type. Provide a justification including a statistical rationale if appropriate.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6A22EBE" w14:textId="77777777" w:rsidTr="00D23C37">
              <w:trPr>
                <w:tblCellSpacing w:w="15" w:type="dxa"/>
                <w:ins w:id="1233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7A62AD60" w14:textId="77777777" w:rsidR="00D23C37" w:rsidRPr="00E868EE" w:rsidRDefault="00D23C37" w:rsidP="00E868EE">
                  <w:pPr>
                    <w:rPr>
                      <w:ins w:id="12340" w:author="Nasser Mustafa [2]" w:date="2018-09-23T16:09:00Z"/>
                      <w:rPrChange w:id="12341" w:author="Nasser Mustafa [2]" w:date="2018-09-26T14:54:00Z">
                        <w:rPr>
                          <w:ins w:id="12342" w:author="Nasser Mustafa [2]" w:date="2018-09-23T16:09:00Z"/>
                        </w:rPr>
                      </w:rPrChange>
                    </w:rPr>
                    <w:pPrChange w:id="12343" w:author="Nasser Mustafa [2]" w:date="2018-09-26T14:54:00Z">
                      <w:pPr/>
                    </w:pPrChange>
                  </w:pPr>
                  <w:ins w:id="12344" w:author="Nasser Mustafa [2]" w:date="2018-09-23T16:09:00Z">
                    <w:r w:rsidRPr="00E868EE">
                      <w:rPr>
                        <w:rPrChange w:id="12345" w:author="Nasser Mustafa [2]" w:date="2018-09-26T14:54:00Z">
                          <w:rPr>
                            <w:i/>
                            <w:iCs/>
                          </w:rPr>
                        </w:rPrChange>
                      </w:rPr>
                      <w:t>Response</w:t>
                    </w:r>
                    <w:r w:rsidRPr="00E868EE">
                      <w:rPr>
                        <w:rPrChange w:id="12346" w:author="Nasser Mustafa [2]" w:date="2018-09-26T14:54:00Z">
                          <w:rPr/>
                        </w:rPrChange>
                      </w:rPr>
                      <w:t>: There is no limit on the number of participants</w:t>
                    </w:r>
                  </w:ins>
                </w:p>
              </w:tc>
            </w:tr>
          </w:tbl>
          <w:p w14:paraId="06E7F409" w14:textId="77777777" w:rsidR="00D23C37" w:rsidRPr="00E868EE" w:rsidRDefault="00D23C37" w:rsidP="00E868EE">
            <w:pPr>
              <w:rPr>
                <w:ins w:id="12347" w:author="Nasser Mustafa [2]" w:date="2018-09-23T16:09:00Z"/>
                <w:rPrChange w:id="12348" w:author="Nasser Mustafa [2]" w:date="2018-09-26T14:54:00Z">
                  <w:rPr>
                    <w:ins w:id="12349" w:author="Nasser Mustafa [2]" w:date="2018-09-23T16:09:00Z"/>
                  </w:rPr>
                </w:rPrChange>
              </w:rPr>
              <w:pPrChange w:id="12350" w:author="Nasser Mustafa [2]" w:date="2018-09-26T14:54:00Z">
                <w:pPr/>
              </w:pPrChange>
            </w:pPr>
          </w:p>
        </w:tc>
      </w:tr>
      <w:tr w:rsidR="00D23C37" w:rsidRPr="00E868EE" w14:paraId="54E9F78C" w14:textId="77777777" w:rsidTr="00D23C37">
        <w:trPr>
          <w:tblCellSpacing w:w="15" w:type="dxa"/>
          <w:jc w:val="center"/>
          <w:ins w:id="12351" w:author="Nasser Mustafa [2]" w:date="2018-09-23T16:09:00Z"/>
        </w:trPr>
        <w:tc>
          <w:tcPr>
            <w:tcW w:w="0" w:type="auto"/>
            <w:gridSpan w:val="5"/>
            <w:vAlign w:val="center"/>
            <w:hideMark/>
          </w:tcPr>
          <w:p w14:paraId="3DFAADCA" w14:textId="77777777" w:rsidR="00D23C37" w:rsidRPr="00E868EE" w:rsidRDefault="007431BC" w:rsidP="00E868EE">
            <w:pPr>
              <w:rPr>
                <w:ins w:id="12352" w:author="Nasser Mustafa [2]" w:date="2018-09-23T16:09:00Z"/>
                <w:rPrChange w:id="12353" w:author="Nasser Mustafa [2]" w:date="2018-09-26T14:54:00Z">
                  <w:rPr>
                    <w:ins w:id="12354" w:author="Nasser Mustafa [2]" w:date="2018-09-23T16:09:00Z"/>
                  </w:rPr>
                </w:rPrChange>
              </w:rPr>
              <w:pPrChange w:id="12355" w:author="Nasser Mustafa [2]" w:date="2018-09-26T14:54:00Z">
                <w:pPr/>
              </w:pPrChange>
            </w:pPr>
            <w:ins w:id="12356" w:author="Nasser Mustafa [2]" w:date="2018-09-23T16:09:00Z">
              <w:r w:rsidRPr="00E868EE">
                <w:rPr>
                  <w:rPrChange w:id="12357" w:author="Nasser Mustafa [2]" w:date="2018-09-26T14:54:00Z">
                    <w:rPr/>
                  </w:rPrChange>
                </w:rPr>
                <w:pict w14:anchorId="61C0CEE3">
                  <v:rect id="_x0000_i1037" style="width:0;height:1.5pt" o:hralign="center" o:hrstd="t" o:hr="t" fillcolor="#a0a0a0" stroked="f"/>
                </w:pict>
              </w:r>
            </w:ins>
          </w:p>
        </w:tc>
      </w:tr>
      <w:tr w:rsidR="00D23C37" w:rsidRPr="00E868EE" w14:paraId="00FA6C1A" w14:textId="77777777" w:rsidTr="00D23C37">
        <w:trPr>
          <w:tblCellSpacing w:w="15" w:type="dxa"/>
          <w:jc w:val="center"/>
          <w:ins w:id="12358" w:author="Nasser Mustafa [2]" w:date="2018-09-23T16:09:00Z"/>
        </w:trPr>
        <w:tc>
          <w:tcPr>
            <w:tcW w:w="0" w:type="auto"/>
            <w:hideMark/>
          </w:tcPr>
          <w:p w14:paraId="2ECA958B" w14:textId="77777777" w:rsidR="00D23C37" w:rsidRPr="00E868EE" w:rsidRDefault="00D23C37" w:rsidP="00E868EE">
            <w:pPr>
              <w:rPr>
                <w:ins w:id="12359" w:author="Nasser Mustafa [2]" w:date="2018-09-23T16:09:00Z"/>
                <w:rPrChange w:id="12360" w:author="Nasser Mustafa [2]" w:date="2018-09-26T14:54:00Z">
                  <w:rPr>
                    <w:ins w:id="12361" w:author="Nasser Mustafa [2]" w:date="2018-09-23T16:09:00Z"/>
                  </w:rPr>
                </w:rPrChange>
              </w:rPr>
              <w:pPrChange w:id="12362" w:author="Nasser Mustafa [2]" w:date="2018-09-26T14:54:00Z">
                <w:pPr>
                  <w:spacing w:before="100" w:beforeAutospacing="1" w:after="100" w:afterAutospacing="1"/>
                  <w:outlineLvl w:val="2"/>
                </w:pPr>
              </w:pPrChange>
            </w:pPr>
            <w:bookmarkStart w:id="12363" w:name="4D"/>
            <w:bookmarkStart w:id="12364" w:name="_Toc525736825"/>
            <w:ins w:id="12365" w:author="Nasser Mustafa [2]" w:date="2018-09-23T16:09:00Z">
              <w:r w:rsidRPr="00E868EE">
                <w:rPr>
                  <w:rPrChange w:id="12366" w:author="Nasser Mustafa [2]" w:date="2018-09-26T14:54:00Z">
                    <w:rPr/>
                  </w:rPrChange>
                </w:rPr>
                <w:t>4D</w:t>
              </w:r>
              <w:bookmarkEnd w:id="12363"/>
              <w:r w:rsidRPr="00E868EE">
                <w:rPr>
                  <w:rPrChange w:id="12367" w:author="Nasser Mustafa [2]" w:date="2018-09-26T14:54:00Z">
                    <w:rPr/>
                  </w:rPrChange>
                </w:rPr>
                <w:t>.</w:t>
              </w:r>
              <w:bookmarkEnd w:id="12364"/>
              <w:r w:rsidRPr="00E868EE">
                <w:rPr>
                  <w:rPrChange w:id="12368" w:author="Nasser Mustafa [2]" w:date="2018-09-26T14:54:00Z">
                    <w:rPr/>
                  </w:rPrChange>
                </w:rPr>
                <w:t xml:space="preserve"> </w:t>
              </w:r>
            </w:ins>
          </w:p>
        </w:tc>
        <w:tc>
          <w:tcPr>
            <w:tcW w:w="0" w:type="auto"/>
            <w:hideMark/>
          </w:tcPr>
          <w:p w14:paraId="2CD7CD9D" w14:textId="3BEC0DBB" w:rsidR="00D23C37" w:rsidRPr="00E868EE" w:rsidRDefault="00D23C37" w:rsidP="00E868EE">
            <w:pPr>
              <w:rPr>
                <w:ins w:id="12369" w:author="Nasser Mustafa [2]" w:date="2018-09-23T16:09:00Z"/>
                <w:rPrChange w:id="12370" w:author="Nasser Mustafa [2]" w:date="2018-09-26T14:54:00Z">
                  <w:rPr>
                    <w:ins w:id="12371" w:author="Nasser Mustafa [2]" w:date="2018-09-23T16:09:00Z"/>
                  </w:rPr>
                </w:rPrChange>
              </w:rPr>
              <w:pPrChange w:id="12372" w:author="Nasser Mustafa [2]" w:date="2018-09-26T14:54:00Z">
                <w:pPr/>
              </w:pPrChange>
            </w:pPr>
            <w:ins w:id="12373" w:author="Nasser Mustafa [2]" w:date="2018-09-23T16:09:00Z">
              <w:r w:rsidRPr="00E868EE">
                <w:rPr>
                  <w:rPrChange w:id="12374" w:author="Nasser Mustafa [2]" w:date="2018-09-26T14:54:00Z">
                    <w:rPr/>
                  </w:rPrChange>
                </w:rPr>
                <w:t>Vulnerable Population</w:t>
              </w:r>
              <w:r w:rsidRPr="00E868EE">
                <w:rPr>
                  <w:rPrChange w:id="12375" w:author="Nasser Mustafa [2]" w:date="2018-09-26T14:54:00Z">
                    <w:rPr/>
                  </w:rPrChange>
                </w:rPr>
                <w:br/>
                <w:t>(</w:t>
              </w:r>
              <w:r w:rsidRPr="00E868EE">
                <w:rPr>
                  <w:rPrChange w:id="12376" w:author="Nasser Mustafa [2]" w:date="2018-09-26T14:54:00Z">
                    <w:rPr/>
                  </w:rPrChange>
                </w:rPr>
                <w:fldChar w:fldCharType="begin"/>
              </w:r>
              <w:r w:rsidRPr="00E868EE">
                <w:rPr>
                  <w:rPrChange w:id="12377" w:author="Nasser Mustafa [2]" w:date="2018-09-26T14:54:00Z">
                    <w:rPr/>
                  </w:rPrChange>
                </w:rPr>
                <w:instrText xml:space="preserve"> HYPERLINK "http://carleton.ca/curo/wp-content/uploads/Carleton-University-Research-Ethics-Form-Instructions-April2016.htm" \l "4D" </w:instrText>
              </w:r>
              <w:r w:rsidRPr="00E868EE">
                <w:rPr>
                  <w:rPrChange w:id="12378" w:author="Nasser Mustafa [2]" w:date="2018-09-26T14:54:00Z">
                    <w:rPr/>
                  </w:rPrChange>
                </w:rPr>
                <w:fldChar w:fldCharType="separate"/>
              </w:r>
              <w:r w:rsidRPr="00E868EE">
                <w:rPr>
                  <w:rStyle w:val="Hyperlink"/>
                  <w:rPrChange w:id="12379" w:author="Nasser Mustafa [2]" w:date="2018-09-26T14:54:00Z">
                    <w:rPr>
                      <w:color w:val="800000"/>
                      <w:u w:val="single"/>
                    </w:rPr>
                  </w:rPrChange>
                </w:rPr>
                <w:t>Detailed instructions</w:t>
              </w:r>
              <w:r w:rsidRPr="00E868EE">
                <w:rPr>
                  <w:rPrChange w:id="12380" w:author="Nasser Mustafa [2]" w:date="2018-09-26T14:54:00Z">
                    <w:rPr>
                      <w:color w:val="800000"/>
                      <w:u w:val="single"/>
                    </w:rPr>
                  </w:rPrChange>
                </w:rPr>
                <w:fldChar w:fldCharType="end"/>
              </w:r>
              <w:r w:rsidRPr="00E868EE">
                <w:rPr>
                  <w:rPrChange w:id="12381" w:author="Nasser Mustafa [2]" w:date="2018-09-26T14:54:00Z">
                    <w:rPr/>
                  </w:rPrChange>
                </w:rPr>
                <w:t xml:space="preserve">) </w:t>
              </w:r>
            </w:ins>
          </w:p>
        </w:tc>
        <w:tc>
          <w:tcPr>
            <w:tcW w:w="0" w:type="auto"/>
            <w:hideMark/>
          </w:tcPr>
          <w:p w14:paraId="6DF7CAE3" w14:textId="77777777" w:rsidR="00D23C37" w:rsidRPr="00E868EE" w:rsidRDefault="00D23C37" w:rsidP="00E868EE">
            <w:pPr>
              <w:rPr>
                <w:ins w:id="12382" w:author="Nasser Mustafa [2]" w:date="2018-09-23T16:09:00Z"/>
                <w:rPrChange w:id="12383" w:author="Nasser Mustafa [2]" w:date="2018-09-26T14:54:00Z">
                  <w:rPr>
                    <w:ins w:id="12384" w:author="Nasser Mustafa [2]" w:date="2018-09-23T16:09:00Z"/>
                  </w:rPr>
                </w:rPrChange>
              </w:rPr>
              <w:pPrChange w:id="1238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1E42942A" w14:textId="77777777" w:rsidTr="00D23C37">
              <w:trPr>
                <w:tblCellSpacing w:w="15" w:type="dxa"/>
                <w:ins w:id="1238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62F51E9" w14:textId="77777777" w:rsidR="00D23C37" w:rsidRPr="00E868EE" w:rsidRDefault="00D23C37" w:rsidP="00E868EE">
                  <w:pPr>
                    <w:rPr>
                      <w:ins w:id="12387" w:author="Nasser Mustafa [2]" w:date="2018-09-23T16:09:00Z"/>
                      <w:rPrChange w:id="12388" w:author="Nasser Mustafa [2]" w:date="2018-09-26T14:54:00Z">
                        <w:rPr>
                          <w:ins w:id="12389" w:author="Nasser Mustafa [2]" w:date="2018-09-23T16:09:00Z"/>
                        </w:rPr>
                      </w:rPrChange>
                    </w:rPr>
                    <w:pPrChange w:id="12390" w:author="Nasser Mustafa [2]" w:date="2018-09-26T14:54:00Z">
                      <w:pPr/>
                    </w:pPrChange>
                  </w:pPr>
                  <w:ins w:id="12391" w:author="Nasser Mustafa [2]" w:date="2018-09-23T16:09:00Z">
                    <w:r w:rsidRPr="00E868EE">
                      <w:rPr>
                        <w:rPrChange w:id="12392"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706643C3" w14:textId="77777777" w:rsidR="00D23C37" w:rsidRPr="00E868EE" w:rsidRDefault="00D23C37" w:rsidP="00E868EE">
                  <w:pPr>
                    <w:rPr>
                      <w:ins w:id="12393" w:author="Nasser Mustafa [2]" w:date="2018-09-23T16:09:00Z"/>
                      <w:rPrChange w:id="12394" w:author="Nasser Mustafa [2]" w:date="2018-09-26T14:54:00Z">
                        <w:rPr>
                          <w:ins w:id="12395" w:author="Nasser Mustafa [2]" w:date="2018-09-23T16:09:00Z"/>
                        </w:rPr>
                      </w:rPrChange>
                    </w:rPr>
                    <w:pPrChange w:id="12396" w:author="Nasser Mustafa [2]" w:date="2018-09-26T14:54:00Z">
                      <w:pPr/>
                    </w:pPrChange>
                  </w:pPr>
                  <w:ins w:id="12397" w:author="Nasser Mustafa [2]" w:date="2018-09-23T16:09:00Z">
                    <w:r w:rsidRPr="00E868EE">
                      <w:rPr>
                        <w:rPrChange w:id="12398" w:author="Nasser Mustafa [2]" w:date="2018-09-26T14:54:00Z">
                          <w:rPr/>
                        </w:rPrChange>
                      </w:rPr>
                      <w:t xml:space="preserve">Not Vulnerable Population </w:t>
                    </w:r>
                  </w:ins>
                </w:p>
              </w:tc>
            </w:tr>
            <w:tr w:rsidR="00D23C37" w:rsidRPr="00E868EE" w14:paraId="3D05B2E6" w14:textId="77777777" w:rsidTr="00D23C37">
              <w:trPr>
                <w:tblCellSpacing w:w="15" w:type="dxa"/>
                <w:ins w:id="1239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B3AE0B4" w14:textId="77777777" w:rsidR="00D23C37" w:rsidRPr="00E868EE" w:rsidRDefault="00D23C37" w:rsidP="00E868EE">
                  <w:pPr>
                    <w:rPr>
                      <w:ins w:id="12400" w:author="Nasser Mustafa [2]" w:date="2018-09-23T16:09:00Z"/>
                      <w:rPrChange w:id="12401" w:author="Nasser Mustafa [2]" w:date="2018-09-26T14:54:00Z">
                        <w:rPr>
                          <w:ins w:id="12402" w:author="Nasser Mustafa [2]" w:date="2018-09-23T16:09:00Z"/>
                        </w:rPr>
                      </w:rPrChange>
                    </w:rPr>
                    <w:pPrChange w:id="12403" w:author="Nasser Mustafa [2]" w:date="2018-09-26T14:54:00Z">
                      <w:pPr/>
                    </w:pPrChange>
                  </w:pPr>
                  <w:ins w:id="12404" w:author="Nasser Mustafa [2]" w:date="2018-09-23T16:09:00Z">
                    <w:r w:rsidRPr="00E868EE">
                      <w:rPr>
                        <w:rPrChange w:id="1240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CCB443E" w14:textId="77777777" w:rsidR="00D23C37" w:rsidRPr="00E868EE" w:rsidRDefault="00D23C37" w:rsidP="00E868EE">
                  <w:pPr>
                    <w:rPr>
                      <w:ins w:id="12406" w:author="Nasser Mustafa [2]" w:date="2018-09-23T16:09:00Z"/>
                      <w:rPrChange w:id="12407" w:author="Nasser Mustafa [2]" w:date="2018-09-26T14:54:00Z">
                        <w:rPr>
                          <w:ins w:id="12408" w:author="Nasser Mustafa [2]" w:date="2018-09-23T16:09:00Z"/>
                        </w:rPr>
                      </w:rPrChange>
                    </w:rPr>
                    <w:pPrChange w:id="12409" w:author="Nasser Mustafa [2]" w:date="2018-09-26T14:54:00Z">
                      <w:pPr/>
                    </w:pPrChange>
                  </w:pPr>
                  <w:ins w:id="12410" w:author="Nasser Mustafa [2]" w:date="2018-09-23T16:09:00Z">
                    <w:r w:rsidRPr="00E868EE">
                      <w:rPr>
                        <w:rPrChange w:id="12411" w:author="Nasser Mustafa [2]" w:date="2018-09-26T14:54:00Z">
                          <w:rPr/>
                        </w:rPrChange>
                      </w:rPr>
                      <w:t xml:space="preserve">Vulnerable Population </w:t>
                    </w:r>
                  </w:ins>
                </w:p>
              </w:tc>
            </w:tr>
          </w:tbl>
          <w:p w14:paraId="1EACFA1F" w14:textId="77777777" w:rsidR="00D23C37" w:rsidRPr="00E868EE" w:rsidRDefault="00D23C37" w:rsidP="00E868EE">
            <w:pPr>
              <w:rPr>
                <w:ins w:id="12412" w:author="Nasser Mustafa [2]" w:date="2018-09-23T16:09:00Z"/>
                <w:rPrChange w:id="12413" w:author="Nasser Mustafa [2]" w:date="2018-09-26T14:54:00Z">
                  <w:rPr>
                    <w:ins w:id="12414" w:author="Nasser Mustafa [2]" w:date="2018-09-23T16:09:00Z"/>
                  </w:rPr>
                </w:rPrChange>
              </w:rPr>
              <w:pPrChange w:id="12415" w:author="Nasser Mustafa [2]" w:date="2018-09-26T14:54:00Z">
                <w:pPr/>
              </w:pPrChange>
            </w:pPr>
          </w:p>
        </w:tc>
        <w:tc>
          <w:tcPr>
            <w:tcW w:w="0" w:type="auto"/>
            <w:hideMark/>
          </w:tcPr>
          <w:p w14:paraId="6D04458F" w14:textId="77777777" w:rsidR="00D23C37" w:rsidRPr="00E868EE" w:rsidRDefault="00D23C37" w:rsidP="00E868EE">
            <w:pPr>
              <w:rPr>
                <w:ins w:id="12416" w:author="Nasser Mustafa [2]" w:date="2018-09-23T16:09:00Z"/>
                <w:rPrChange w:id="12417" w:author="Nasser Mustafa [2]" w:date="2018-09-26T14:54:00Z">
                  <w:rPr>
                    <w:ins w:id="12418" w:author="Nasser Mustafa [2]" w:date="2018-09-23T16:09:00Z"/>
                  </w:rPr>
                </w:rPrChange>
              </w:rPr>
              <w:pPrChange w:id="12419" w:author="Nasser Mustafa [2]" w:date="2018-09-26T14:54:00Z">
                <w:pPr/>
              </w:pPrChange>
            </w:pPr>
            <w:ins w:id="12420" w:author="Nasser Mustafa [2]" w:date="2018-09-23T16:09:00Z">
              <w:r w:rsidRPr="00E868EE">
                <w:rPr>
                  <w:rPrChange w:id="12421" w:author="Nasser Mustafa [2]" w:date="2018-09-26T14:54:00Z">
                    <w:rPr/>
                  </w:rPrChange>
                </w:rPr>
                <w:t>Describe any pre-existing vulnerabilities associated with the proposed participant group(s) that may cause additional risks. Describe the associated risks and mitigation strategy.</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C22B920" w14:textId="77777777" w:rsidTr="00D23C37">
              <w:trPr>
                <w:tblCellSpacing w:w="15" w:type="dxa"/>
                <w:ins w:id="12422"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7ED7808" w14:textId="77777777" w:rsidR="00D23C37" w:rsidRPr="00E868EE" w:rsidRDefault="00D23C37" w:rsidP="00E868EE">
                  <w:pPr>
                    <w:rPr>
                      <w:ins w:id="12423" w:author="Nasser Mustafa [2]" w:date="2018-09-23T16:09:00Z"/>
                      <w:rPrChange w:id="12424" w:author="Nasser Mustafa [2]" w:date="2018-09-26T14:54:00Z">
                        <w:rPr>
                          <w:ins w:id="12425" w:author="Nasser Mustafa [2]" w:date="2018-09-23T16:09:00Z"/>
                        </w:rPr>
                      </w:rPrChange>
                    </w:rPr>
                    <w:pPrChange w:id="12426" w:author="Nasser Mustafa [2]" w:date="2018-09-26T14:54:00Z">
                      <w:pPr/>
                    </w:pPrChange>
                  </w:pPr>
                  <w:ins w:id="12427" w:author="Nasser Mustafa [2]" w:date="2018-09-23T16:09:00Z">
                    <w:r w:rsidRPr="00E868EE">
                      <w:rPr>
                        <w:rPrChange w:id="12428" w:author="Nasser Mustafa [2]" w:date="2018-09-26T14:54:00Z">
                          <w:rPr>
                            <w:i/>
                            <w:iCs/>
                          </w:rPr>
                        </w:rPrChange>
                      </w:rPr>
                      <w:t>Response</w:t>
                    </w:r>
                    <w:r w:rsidRPr="00E868EE">
                      <w:rPr>
                        <w:rPrChange w:id="12429" w:author="Nasser Mustafa [2]" w:date="2018-09-26T14:54:00Z">
                          <w:rPr/>
                        </w:rPrChange>
                      </w:rPr>
                      <w:t>: Not Vulnerable Population, We believe there is no risk of conducting this survey</w:t>
                    </w:r>
                  </w:ins>
                </w:p>
              </w:tc>
            </w:tr>
          </w:tbl>
          <w:p w14:paraId="6B24E1E1" w14:textId="77777777" w:rsidR="00D23C37" w:rsidRPr="00E868EE" w:rsidRDefault="00D23C37" w:rsidP="00E868EE">
            <w:pPr>
              <w:rPr>
                <w:ins w:id="12430" w:author="Nasser Mustafa [2]" w:date="2018-09-23T16:09:00Z"/>
                <w:rPrChange w:id="12431" w:author="Nasser Mustafa [2]" w:date="2018-09-26T14:54:00Z">
                  <w:rPr>
                    <w:ins w:id="12432" w:author="Nasser Mustafa [2]" w:date="2018-09-23T16:09:00Z"/>
                  </w:rPr>
                </w:rPrChange>
              </w:rPr>
              <w:pPrChange w:id="12433" w:author="Nasser Mustafa [2]" w:date="2018-09-26T14:54:00Z">
                <w:pPr/>
              </w:pPrChange>
            </w:pPr>
          </w:p>
        </w:tc>
      </w:tr>
      <w:tr w:rsidR="00D23C37" w:rsidRPr="00E868EE" w14:paraId="232D5BDF" w14:textId="77777777" w:rsidTr="00D23C37">
        <w:trPr>
          <w:tblCellSpacing w:w="15" w:type="dxa"/>
          <w:jc w:val="center"/>
          <w:ins w:id="12434" w:author="Nasser Mustafa [2]" w:date="2018-09-23T16:09:00Z"/>
        </w:trPr>
        <w:tc>
          <w:tcPr>
            <w:tcW w:w="0" w:type="auto"/>
            <w:gridSpan w:val="5"/>
            <w:vAlign w:val="center"/>
            <w:hideMark/>
          </w:tcPr>
          <w:p w14:paraId="2211E28F" w14:textId="77777777" w:rsidR="00D23C37" w:rsidRPr="00E868EE" w:rsidRDefault="007431BC" w:rsidP="00E868EE">
            <w:pPr>
              <w:rPr>
                <w:ins w:id="12435" w:author="Nasser Mustafa [2]" w:date="2018-09-23T16:09:00Z"/>
                <w:rPrChange w:id="12436" w:author="Nasser Mustafa [2]" w:date="2018-09-26T14:54:00Z">
                  <w:rPr>
                    <w:ins w:id="12437" w:author="Nasser Mustafa [2]" w:date="2018-09-23T16:09:00Z"/>
                  </w:rPr>
                </w:rPrChange>
              </w:rPr>
              <w:pPrChange w:id="12438" w:author="Nasser Mustafa [2]" w:date="2018-09-26T14:54:00Z">
                <w:pPr/>
              </w:pPrChange>
            </w:pPr>
            <w:ins w:id="12439" w:author="Nasser Mustafa [2]" w:date="2018-09-23T16:09:00Z">
              <w:r w:rsidRPr="00E868EE">
                <w:rPr>
                  <w:rPrChange w:id="12440" w:author="Nasser Mustafa [2]" w:date="2018-09-26T14:54:00Z">
                    <w:rPr/>
                  </w:rPrChange>
                </w:rPr>
                <w:pict w14:anchorId="3CCDCB02">
                  <v:rect id="_x0000_i1038" style="width:0;height:1.5pt" o:hralign="center" o:hrstd="t" o:hr="t" fillcolor="#a0a0a0" stroked="f"/>
                </w:pict>
              </w:r>
            </w:ins>
          </w:p>
        </w:tc>
      </w:tr>
      <w:tr w:rsidR="00D23C37" w:rsidRPr="00E868EE" w14:paraId="5798BC1B" w14:textId="77777777" w:rsidTr="00D23C37">
        <w:trPr>
          <w:tblCellSpacing w:w="15" w:type="dxa"/>
          <w:jc w:val="center"/>
          <w:ins w:id="12441" w:author="Nasser Mustafa [2]" w:date="2018-09-23T16:09:00Z"/>
        </w:trPr>
        <w:tc>
          <w:tcPr>
            <w:tcW w:w="0" w:type="auto"/>
            <w:hideMark/>
          </w:tcPr>
          <w:p w14:paraId="1E2A49C6" w14:textId="77777777" w:rsidR="00D23C37" w:rsidRPr="00E868EE" w:rsidRDefault="00D23C37" w:rsidP="00E868EE">
            <w:pPr>
              <w:rPr>
                <w:ins w:id="12442" w:author="Nasser Mustafa [2]" w:date="2018-09-23T16:09:00Z"/>
                <w:rPrChange w:id="12443" w:author="Nasser Mustafa [2]" w:date="2018-09-26T14:54:00Z">
                  <w:rPr>
                    <w:ins w:id="12444" w:author="Nasser Mustafa [2]" w:date="2018-09-23T16:09:00Z"/>
                  </w:rPr>
                </w:rPrChange>
              </w:rPr>
              <w:pPrChange w:id="12445" w:author="Nasser Mustafa [2]" w:date="2018-09-26T14:54:00Z">
                <w:pPr>
                  <w:spacing w:before="100" w:beforeAutospacing="1" w:after="100" w:afterAutospacing="1"/>
                  <w:outlineLvl w:val="2"/>
                </w:pPr>
              </w:pPrChange>
            </w:pPr>
            <w:bookmarkStart w:id="12446" w:name="4E"/>
            <w:bookmarkStart w:id="12447" w:name="_Toc525736826"/>
            <w:ins w:id="12448" w:author="Nasser Mustafa [2]" w:date="2018-09-23T16:09:00Z">
              <w:r w:rsidRPr="00E868EE">
                <w:rPr>
                  <w:rPrChange w:id="12449" w:author="Nasser Mustafa [2]" w:date="2018-09-26T14:54:00Z">
                    <w:rPr/>
                  </w:rPrChange>
                </w:rPr>
                <w:t>4E</w:t>
              </w:r>
              <w:bookmarkEnd w:id="12446"/>
              <w:r w:rsidRPr="00E868EE">
                <w:rPr>
                  <w:rPrChange w:id="12450" w:author="Nasser Mustafa [2]" w:date="2018-09-26T14:54:00Z">
                    <w:rPr/>
                  </w:rPrChange>
                </w:rPr>
                <w:t>.</w:t>
              </w:r>
              <w:bookmarkEnd w:id="12447"/>
              <w:r w:rsidRPr="00E868EE">
                <w:rPr>
                  <w:rPrChange w:id="12451" w:author="Nasser Mustafa [2]" w:date="2018-09-26T14:54:00Z">
                    <w:rPr/>
                  </w:rPrChange>
                </w:rPr>
                <w:t xml:space="preserve"> </w:t>
              </w:r>
            </w:ins>
          </w:p>
        </w:tc>
        <w:tc>
          <w:tcPr>
            <w:tcW w:w="0" w:type="auto"/>
            <w:hideMark/>
          </w:tcPr>
          <w:p w14:paraId="575D0543" w14:textId="69D78271" w:rsidR="00D23C37" w:rsidRPr="00E868EE" w:rsidRDefault="00D23C37" w:rsidP="00E868EE">
            <w:pPr>
              <w:rPr>
                <w:ins w:id="12452" w:author="Nasser Mustafa [2]" w:date="2018-09-23T16:09:00Z"/>
                <w:rPrChange w:id="12453" w:author="Nasser Mustafa [2]" w:date="2018-09-26T14:54:00Z">
                  <w:rPr>
                    <w:ins w:id="12454" w:author="Nasser Mustafa [2]" w:date="2018-09-23T16:09:00Z"/>
                  </w:rPr>
                </w:rPrChange>
              </w:rPr>
              <w:pPrChange w:id="12455" w:author="Nasser Mustafa [2]" w:date="2018-09-26T14:54:00Z">
                <w:pPr/>
              </w:pPrChange>
            </w:pPr>
            <w:ins w:id="12456" w:author="Nasser Mustafa [2]" w:date="2018-09-23T16:09:00Z">
              <w:r w:rsidRPr="00E868EE">
                <w:rPr>
                  <w:rPrChange w:id="12457" w:author="Nasser Mustafa [2]" w:date="2018-09-26T14:54:00Z">
                    <w:rPr/>
                  </w:rPrChange>
                </w:rPr>
                <w:t>Participant Relationship to Researcher</w:t>
              </w:r>
              <w:r w:rsidRPr="00E868EE">
                <w:rPr>
                  <w:rPrChange w:id="12458" w:author="Nasser Mustafa [2]" w:date="2018-09-26T14:54:00Z">
                    <w:rPr/>
                  </w:rPrChange>
                </w:rPr>
                <w:br/>
                <w:t>(</w:t>
              </w:r>
              <w:r w:rsidRPr="00E868EE">
                <w:rPr>
                  <w:rPrChange w:id="12459" w:author="Nasser Mustafa [2]" w:date="2018-09-26T14:54:00Z">
                    <w:rPr/>
                  </w:rPrChange>
                </w:rPr>
                <w:fldChar w:fldCharType="begin"/>
              </w:r>
              <w:r w:rsidRPr="00E868EE">
                <w:rPr>
                  <w:rPrChange w:id="12460" w:author="Nasser Mustafa [2]" w:date="2018-09-26T14:54:00Z">
                    <w:rPr/>
                  </w:rPrChange>
                </w:rPr>
                <w:instrText xml:space="preserve"> HYPERLINK "http://carleton.ca/curo/wp-content/uploads/Carleton-University-Research-Ethics-Form-Instructions-April2016.htm" \l "4E" </w:instrText>
              </w:r>
              <w:r w:rsidRPr="00E868EE">
                <w:rPr>
                  <w:rPrChange w:id="12461" w:author="Nasser Mustafa [2]" w:date="2018-09-26T14:54:00Z">
                    <w:rPr/>
                  </w:rPrChange>
                </w:rPr>
                <w:fldChar w:fldCharType="separate"/>
              </w:r>
              <w:r w:rsidRPr="00E868EE">
                <w:rPr>
                  <w:rStyle w:val="Hyperlink"/>
                  <w:rPrChange w:id="12462" w:author="Nasser Mustafa [2]" w:date="2018-09-26T14:54:00Z">
                    <w:rPr>
                      <w:color w:val="800000"/>
                      <w:u w:val="single"/>
                    </w:rPr>
                  </w:rPrChange>
                </w:rPr>
                <w:t>Detailed instructions</w:t>
              </w:r>
              <w:r w:rsidRPr="00E868EE">
                <w:rPr>
                  <w:rPrChange w:id="12463" w:author="Nasser Mustafa [2]" w:date="2018-09-26T14:54:00Z">
                    <w:rPr>
                      <w:color w:val="800000"/>
                      <w:u w:val="single"/>
                    </w:rPr>
                  </w:rPrChange>
                </w:rPr>
                <w:fldChar w:fldCharType="end"/>
              </w:r>
              <w:r w:rsidRPr="00E868EE">
                <w:rPr>
                  <w:rPrChange w:id="12464" w:author="Nasser Mustafa [2]" w:date="2018-09-26T14:54:00Z">
                    <w:rPr/>
                  </w:rPrChange>
                </w:rPr>
                <w:t xml:space="preserve">) </w:t>
              </w:r>
            </w:ins>
          </w:p>
        </w:tc>
        <w:tc>
          <w:tcPr>
            <w:tcW w:w="0" w:type="auto"/>
            <w:hideMark/>
          </w:tcPr>
          <w:p w14:paraId="269FB2BF" w14:textId="77777777" w:rsidR="00D23C37" w:rsidRPr="00E868EE" w:rsidRDefault="00D23C37" w:rsidP="00E868EE">
            <w:pPr>
              <w:rPr>
                <w:ins w:id="12465" w:author="Nasser Mustafa [2]" w:date="2018-09-23T16:09:00Z"/>
                <w:rPrChange w:id="12466" w:author="Nasser Mustafa [2]" w:date="2018-09-26T14:54:00Z">
                  <w:rPr>
                    <w:ins w:id="12467" w:author="Nasser Mustafa [2]" w:date="2018-09-23T16:09:00Z"/>
                  </w:rPr>
                </w:rPrChange>
              </w:rPr>
              <w:pPrChange w:id="12468"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65B4BBDA" w14:textId="77777777" w:rsidTr="00D23C37">
              <w:trPr>
                <w:tblCellSpacing w:w="15" w:type="dxa"/>
                <w:ins w:id="1246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7990B9F" w14:textId="77777777" w:rsidR="00D23C37" w:rsidRPr="00E868EE" w:rsidRDefault="00D23C37" w:rsidP="00E868EE">
                  <w:pPr>
                    <w:rPr>
                      <w:ins w:id="12470" w:author="Nasser Mustafa [2]" w:date="2018-09-23T16:09:00Z"/>
                      <w:rPrChange w:id="12471" w:author="Nasser Mustafa [2]" w:date="2018-09-26T14:54:00Z">
                        <w:rPr>
                          <w:ins w:id="12472" w:author="Nasser Mustafa [2]" w:date="2018-09-23T16:09:00Z"/>
                        </w:rPr>
                      </w:rPrChange>
                    </w:rPr>
                    <w:pPrChange w:id="12473" w:author="Nasser Mustafa [2]" w:date="2018-09-26T14:54:00Z">
                      <w:pPr/>
                    </w:pPrChange>
                  </w:pPr>
                  <w:ins w:id="12474" w:author="Nasser Mustafa [2]" w:date="2018-09-23T16:09:00Z">
                    <w:r w:rsidRPr="00E868EE">
                      <w:rPr>
                        <w:rPrChange w:id="1247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55FC27B" w14:textId="77777777" w:rsidR="00D23C37" w:rsidRPr="00E868EE" w:rsidRDefault="00D23C37" w:rsidP="00E868EE">
                  <w:pPr>
                    <w:rPr>
                      <w:ins w:id="12476" w:author="Nasser Mustafa [2]" w:date="2018-09-23T16:09:00Z"/>
                      <w:rPrChange w:id="12477" w:author="Nasser Mustafa [2]" w:date="2018-09-26T14:54:00Z">
                        <w:rPr>
                          <w:ins w:id="12478" w:author="Nasser Mustafa [2]" w:date="2018-09-23T16:09:00Z"/>
                        </w:rPr>
                      </w:rPrChange>
                    </w:rPr>
                    <w:pPrChange w:id="12479" w:author="Nasser Mustafa [2]" w:date="2018-09-26T14:54:00Z">
                      <w:pPr/>
                    </w:pPrChange>
                  </w:pPr>
                  <w:ins w:id="12480" w:author="Nasser Mustafa [2]" w:date="2018-09-23T16:09:00Z">
                    <w:r w:rsidRPr="00E868EE">
                      <w:rPr>
                        <w:rPrChange w:id="12481" w:author="Nasser Mustafa [2]" w:date="2018-09-26T14:54:00Z">
                          <w:rPr/>
                        </w:rPrChange>
                      </w:rPr>
                      <w:t xml:space="preserve">No previous relationship </w:t>
                    </w:r>
                  </w:ins>
                </w:p>
              </w:tc>
            </w:tr>
            <w:tr w:rsidR="00D23C37" w:rsidRPr="00E868EE" w14:paraId="0197D62D" w14:textId="77777777" w:rsidTr="00D23C37">
              <w:trPr>
                <w:tblCellSpacing w:w="15" w:type="dxa"/>
                <w:ins w:id="1248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1978BDC" w14:textId="77777777" w:rsidR="00D23C37" w:rsidRPr="00E868EE" w:rsidRDefault="00D23C37" w:rsidP="00E868EE">
                  <w:pPr>
                    <w:rPr>
                      <w:ins w:id="12483" w:author="Nasser Mustafa [2]" w:date="2018-09-23T16:09:00Z"/>
                      <w:rPrChange w:id="12484" w:author="Nasser Mustafa [2]" w:date="2018-09-26T14:54:00Z">
                        <w:rPr>
                          <w:ins w:id="12485" w:author="Nasser Mustafa [2]" w:date="2018-09-23T16:09:00Z"/>
                        </w:rPr>
                      </w:rPrChange>
                    </w:rPr>
                    <w:pPrChange w:id="12486" w:author="Nasser Mustafa [2]" w:date="2018-09-26T14:54:00Z">
                      <w:pPr/>
                    </w:pPrChange>
                  </w:pPr>
                  <w:ins w:id="12487" w:author="Nasser Mustafa [2]" w:date="2018-09-23T16:09:00Z">
                    <w:r w:rsidRPr="00E868EE">
                      <w:rPr>
                        <w:rPrChange w:id="1248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DDD65D2" w14:textId="77777777" w:rsidR="00D23C37" w:rsidRPr="00E868EE" w:rsidRDefault="00D23C37" w:rsidP="00E868EE">
                  <w:pPr>
                    <w:rPr>
                      <w:ins w:id="12489" w:author="Nasser Mustafa [2]" w:date="2018-09-23T16:09:00Z"/>
                      <w:rPrChange w:id="12490" w:author="Nasser Mustafa [2]" w:date="2018-09-26T14:54:00Z">
                        <w:rPr>
                          <w:ins w:id="12491" w:author="Nasser Mustafa [2]" w:date="2018-09-23T16:09:00Z"/>
                        </w:rPr>
                      </w:rPrChange>
                    </w:rPr>
                    <w:pPrChange w:id="12492" w:author="Nasser Mustafa [2]" w:date="2018-09-26T14:54:00Z">
                      <w:pPr/>
                    </w:pPrChange>
                  </w:pPr>
                  <w:ins w:id="12493" w:author="Nasser Mustafa [2]" w:date="2018-09-23T16:09:00Z">
                    <w:r w:rsidRPr="00E868EE">
                      <w:rPr>
                        <w:rPrChange w:id="12494" w:author="Nasser Mustafa [2]" w:date="2018-09-26T14:54:00Z">
                          <w:rPr/>
                        </w:rPrChange>
                      </w:rPr>
                      <w:t xml:space="preserve">Instructor-Student </w:t>
                    </w:r>
                  </w:ins>
                </w:p>
              </w:tc>
            </w:tr>
            <w:tr w:rsidR="00D23C37" w:rsidRPr="00E868EE" w14:paraId="05EE250D" w14:textId="77777777" w:rsidTr="00D23C37">
              <w:trPr>
                <w:tblCellSpacing w:w="15" w:type="dxa"/>
                <w:ins w:id="1249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9002842" w14:textId="77777777" w:rsidR="00D23C37" w:rsidRPr="00E868EE" w:rsidRDefault="00D23C37" w:rsidP="00E868EE">
                  <w:pPr>
                    <w:rPr>
                      <w:ins w:id="12496" w:author="Nasser Mustafa [2]" w:date="2018-09-23T16:09:00Z"/>
                      <w:rPrChange w:id="12497" w:author="Nasser Mustafa [2]" w:date="2018-09-26T14:54:00Z">
                        <w:rPr>
                          <w:ins w:id="12498" w:author="Nasser Mustafa [2]" w:date="2018-09-23T16:09:00Z"/>
                        </w:rPr>
                      </w:rPrChange>
                    </w:rPr>
                    <w:pPrChange w:id="12499" w:author="Nasser Mustafa [2]" w:date="2018-09-26T14:54:00Z">
                      <w:pPr/>
                    </w:pPrChange>
                  </w:pPr>
                  <w:ins w:id="12500" w:author="Nasser Mustafa [2]" w:date="2018-09-23T16:09:00Z">
                    <w:r w:rsidRPr="00E868EE">
                      <w:rPr>
                        <w:rPrChange w:id="1250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6153063" w14:textId="77777777" w:rsidR="00D23C37" w:rsidRPr="00E868EE" w:rsidRDefault="00D23C37" w:rsidP="00E868EE">
                  <w:pPr>
                    <w:rPr>
                      <w:ins w:id="12502" w:author="Nasser Mustafa [2]" w:date="2018-09-23T16:09:00Z"/>
                      <w:rPrChange w:id="12503" w:author="Nasser Mustafa [2]" w:date="2018-09-26T14:54:00Z">
                        <w:rPr>
                          <w:ins w:id="12504" w:author="Nasser Mustafa [2]" w:date="2018-09-23T16:09:00Z"/>
                        </w:rPr>
                      </w:rPrChange>
                    </w:rPr>
                    <w:pPrChange w:id="12505" w:author="Nasser Mustafa [2]" w:date="2018-09-26T14:54:00Z">
                      <w:pPr/>
                    </w:pPrChange>
                  </w:pPr>
                  <w:ins w:id="12506" w:author="Nasser Mustafa [2]" w:date="2018-09-23T16:09:00Z">
                    <w:r w:rsidRPr="00E868EE">
                      <w:rPr>
                        <w:rPrChange w:id="12507" w:author="Nasser Mustafa [2]" w:date="2018-09-26T14:54:00Z">
                          <w:rPr/>
                        </w:rPrChange>
                      </w:rPr>
                      <w:t xml:space="preserve">Client </w:t>
                    </w:r>
                  </w:ins>
                </w:p>
              </w:tc>
            </w:tr>
            <w:tr w:rsidR="00D23C37" w:rsidRPr="00E868EE" w14:paraId="4254B8D1" w14:textId="77777777" w:rsidTr="00D23C37">
              <w:trPr>
                <w:tblCellSpacing w:w="15" w:type="dxa"/>
                <w:ins w:id="1250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C102A75" w14:textId="77777777" w:rsidR="00D23C37" w:rsidRPr="00E868EE" w:rsidRDefault="00D23C37" w:rsidP="00E868EE">
                  <w:pPr>
                    <w:rPr>
                      <w:ins w:id="12509" w:author="Nasser Mustafa [2]" w:date="2018-09-23T16:09:00Z"/>
                      <w:rPrChange w:id="12510" w:author="Nasser Mustafa [2]" w:date="2018-09-26T14:54:00Z">
                        <w:rPr>
                          <w:ins w:id="12511" w:author="Nasser Mustafa [2]" w:date="2018-09-23T16:09:00Z"/>
                        </w:rPr>
                      </w:rPrChange>
                    </w:rPr>
                    <w:pPrChange w:id="12512" w:author="Nasser Mustafa [2]" w:date="2018-09-26T14:54:00Z">
                      <w:pPr/>
                    </w:pPrChange>
                  </w:pPr>
                  <w:ins w:id="12513" w:author="Nasser Mustafa [2]" w:date="2018-09-23T16:09:00Z">
                    <w:r w:rsidRPr="00E868EE">
                      <w:rPr>
                        <w:rPrChange w:id="1251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3398FF7" w14:textId="77777777" w:rsidR="00D23C37" w:rsidRPr="00E868EE" w:rsidRDefault="00D23C37" w:rsidP="00E868EE">
                  <w:pPr>
                    <w:rPr>
                      <w:ins w:id="12515" w:author="Nasser Mustafa [2]" w:date="2018-09-23T16:09:00Z"/>
                      <w:rPrChange w:id="12516" w:author="Nasser Mustafa [2]" w:date="2018-09-26T14:54:00Z">
                        <w:rPr>
                          <w:ins w:id="12517" w:author="Nasser Mustafa [2]" w:date="2018-09-23T16:09:00Z"/>
                        </w:rPr>
                      </w:rPrChange>
                    </w:rPr>
                    <w:pPrChange w:id="12518" w:author="Nasser Mustafa [2]" w:date="2018-09-26T14:54:00Z">
                      <w:pPr/>
                    </w:pPrChange>
                  </w:pPr>
                  <w:ins w:id="12519" w:author="Nasser Mustafa [2]" w:date="2018-09-23T16:09:00Z">
                    <w:r w:rsidRPr="00E868EE">
                      <w:rPr>
                        <w:rPrChange w:id="12520" w:author="Nasser Mustafa [2]" w:date="2018-09-26T14:54:00Z">
                          <w:rPr/>
                        </w:rPrChange>
                      </w:rPr>
                      <w:t xml:space="preserve">Employee </w:t>
                    </w:r>
                  </w:ins>
                </w:p>
              </w:tc>
            </w:tr>
            <w:tr w:rsidR="00D23C37" w:rsidRPr="00E868EE" w14:paraId="0F9E0E2E" w14:textId="77777777" w:rsidTr="00D23C37">
              <w:trPr>
                <w:tblCellSpacing w:w="15" w:type="dxa"/>
                <w:ins w:id="1252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7430BB5" w14:textId="77777777" w:rsidR="00D23C37" w:rsidRPr="00E868EE" w:rsidRDefault="00D23C37" w:rsidP="00E868EE">
                  <w:pPr>
                    <w:rPr>
                      <w:ins w:id="12522" w:author="Nasser Mustafa [2]" w:date="2018-09-23T16:09:00Z"/>
                      <w:rPrChange w:id="12523" w:author="Nasser Mustafa [2]" w:date="2018-09-26T14:54:00Z">
                        <w:rPr>
                          <w:ins w:id="12524" w:author="Nasser Mustafa [2]" w:date="2018-09-23T16:09:00Z"/>
                        </w:rPr>
                      </w:rPrChange>
                    </w:rPr>
                    <w:pPrChange w:id="12525" w:author="Nasser Mustafa [2]" w:date="2018-09-26T14:54:00Z">
                      <w:pPr/>
                    </w:pPrChange>
                  </w:pPr>
                  <w:ins w:id="12526" w:author="Nasser Mustafa [2]" w:date="2018-09-23T16:09:00Z">
                    <w:r w:rsidRPr="00E868EE">
                      <w:rPr>
                        <w:rPrChange w:id="1252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224FA2A" w14:textId="77777777" w:rsidR="00D23C37" w:rsidRPr="00E868EE" w:rsidRDefault="00D23C37" w:rsidP="00E868EE">
                  <w:pPr>
                    <w:rPr>
                      <w:ins w:id="12528" w:author="Nasser Mustafa [2]" w:date="2018-09-23T16:09:00Z"/>
                      <w:rPrChange w:id="12529" w:author="Nasser Mustafa [2]" w:date="2018-09-26T14:54:00Z">
                        <w:rPr>
                          <w:ins w:id="12530" w:author="Nasser Mustafa [2]" w:date="2018-09-23T16:09:00Z"/>
                        </w:rPr>
                      </w:rPrChange>
                    </w:rPr>
                    <w:pPrChange w:id="12531" w:author="Nasser Mustafa [2]" w:date="2018-09-26T14:54:00Z">
                      <w:pPr/>
                    </w:pPrChange>
                  </w:pPr>
                  <w:ins w:id="12532" w:author="Nasser Mustafa [2]" w:date="2018-09-23T16:09:00Z">
                    <w:r w:rsidRPr="00E868EE">
                      <w:rPr>
                        <w:rPrChange w:id="12533" w:author="Nasser Mustafa [2]" w:date="2018-09-26T14:54:00Z">
                          <w:rPr/>
                        </w:rPrChange>
                      </w:rPr>
                      <w:t xml:space="preserve">Friends/Family </w:t>
                    </w:r>
                  </w:ins>
                </w:p>
              </w:tc>
            </w:tr>
            <w:tr w:rsidR="00D23C37" w:rsidRPr="00E868EE" w14:paraId="49007F6E" w14:textId="77777777" w:rsidTr="00D23C37">
              <w:trPr>
                <w:tblCellSpacing w:w="15" w:type="dxa"/>
                <w:ins w:id="1253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D92A3FF" w14:textId="77777777" w:rsidR="00D23C37" w:rsidRPr="00E868EE" w:rsidRDefault="00D23C37" w:rsidP="00E868EE">
                  <w:pPr>
                    <w:rPr>
                      <w:ins w:id="12535" w:author="Nasser Mustafa [2]" w:date="2018-09-23T16:09:00Z"/>
                      <w:rPrChange w:id="12536" w:author="Nasser Mustafa [2]" w:date="2018-09-26T14:54:00Z">
                        <w:rPr>
                          <w:ins w:id="12537" w:author="Nasser Mustafa [2]" w:date="2018-09-23T16:09:00Z"/>
                        </w:rPr>
                      </w:rPrChange>
                    </w:rPr>
                    <w:pPrChange w:id="12538" w:author="Nasser Mustafa [2]" w:date="2018-09-26T14:54:00Z">
                      <w:pPr/>
                    </w:pPrChange>
                  </w:pPr>
                  <w:ins w:id="12539" w:author="Nasser Mustafa [2]" w:date="2018-09-23T16:09:00Z">
                    <w:r w:rsidRPr="00E868EE">
                      <w:rPr>
                        <w:rPrChange w:id="1254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DAA4AB3" w14:textId="77777777" w:rsidR="00D23C37" w:rsidRPr="00E868EE" w:rsidRDefault="00D23C37" w:rsidP="00E868EE">
                  <w:pPr>
                    <w:rPr>
                      <w:ins w:id="12541" w:author="Nasser Mustafa [2]" w:date="2018-09-23T16:09:00Z"/>
                      <w:rPrChange w:id="12542" w:author="Nasser Mustafa [2]" w:date="2018-09-26T14:54:00Z">
                        <w:rPr>
                          <w:ins w:id="12543" w:author="Nasser Mustafa [2]" w:date="2018-09-23T16:09:00Z"/>
                        </w:rPr>
                      </w:rPrChange>
                    </w:rPr>
                    <w:pPrChange w:id="12544" w:author="Nasser Mustafa [2]" w:date="2018-09-26T14:54:00Z">
                      <w:pPr/>
                    </w:pPrChange>
                  </w:pPr>
                  <w:ins w:id="12545" w:author="Nasser Mustafa [2]" w:date="2018-09-23T16:09:00Z">
                    <w:r w:rsidRPr="00E868EE">
                      <w:rPr>
                        <w:rPrChange w:id="12546" w:author="Nasser Mustafa [2]" w:date="2018-09-26T14:54:00Z">
                          <w:rPr/>
                        </w:rPrChange>
                      </w:rPr>
                      <w:t xml:space="preserve">Other </w:t>
                    </w:r>
                  </w:ins>
                </w:p>
              </w:tc>
            </w:tr>
          </w:tbl>
          <w:p w14:paraId="332586F6" w14:textId="77777777" w:rsidR="00D23C37" w:rsidRPr="00E868EE" w:rsidRDefault="00D23C37" w:rsidP="00E868EE">
            <w:pPr>
              <w:rPr>
                <w:ins w:id="12547" w:author="Nasser Mustafa [2]" w:date="2018-09-23T16:09:00Z"/>
                <w:rPrChange w:id="12548" w:author="Nasser Mustafa [2]" w:date="2018-09-26T14:54:00Z">
                  <w:rPr>
                    <w:ins w:id="12549" w:author="Nasser Mustafa [2]" w:date="2018-09-23T16:09:00Z"/>
                  </w:rPr>
                </w:rPrChange>
              </w:rPr>
              <w:pPrChange w:id="12550" w:author="Nasser Mustafa [2]" w:date="2018-09-26T14:54:00Z">
                <w:pPr/>
              </w:pPrChange>
            </w:pPr>
          </w:p>
        </w:tc>
        <w:tc>
          <w:tcPr>
            <w:tcW w:w="0" w:type="auto"/>
            <w:hideMark/>
          </w:tcPr>
          <w:p w14:paraId="41B769B4" w14:textId="77777777" w:rsidR="00D23C37" w:rsidRPr="00E868EE" w:rsidRDefault="00D23C37" w:rsidP="00E868EE">
            <w:pPr>
              <w:rPr>
                <w:ins w:id="12551" w:author="Nasser Mustafa [2]" w:date="2018-09-23T16:09:00Z"/>
                <w:rPrChange w:id="12552" w:author="Nasser Mustafa [2]" w:date="2018-09-26T14:54:00Z">
                  <w:rPr>
                    <w:ins w:id="12553" w:author="Nasser Mustafa [2]" w:date="2018-09-23T16:09:00Z"/>
                  </w:rPr>
                </w:rPrChange>
              </w:rPr>
              <w:pPrChange w:id="12554" w:author="Nasser Mustafa [2]" w:date="2018-09-26T14:54:00Z">
                <w:pPr/>
              </w:pPrChange>
            </w:pPr>
            <w:ins w:id="12555" w:author="Nasser Mustafa [2]" w:date="2018-09-23T16:09:00Z">
              <w:r w:rsidRPr="00E868EE">
                <w:rPr>
                  <w:rPrChange w:id="12556" w:author="Nasser Mustafa [2]" w:date="2018-09-26T14:54:00Z">
                    <w:rPr/>
                  </w:rPrChange>
                </w:rPr>
                <w:t xml:space="preserve">Describe any relationship that exists between the participants and the research team or any recruiting party or sponsor. Indicate how relationships will be managed so there is no undue pressure put on participants.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896F5ED" w14:textId="77777777" w:rsidTr="00D23C37">
              <w:trPr>
                <w:tblCellSpacing w:w="15" w:type="dxa"/>
                <w:ins w:id="12557"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45EEC2B" w14:textId="77777777" w:rsidR="00D23C37" w:rsidRPr="00E868EE" w:rsidRDefault="00D23C37" w:rsidP="00E868EE">
                  <w:pPr>
                    <w:rPr>
                      <w:ins w:id="12558" w:author="Nasser Mustafa [2]" w:date="2018-09-23T16:09:00Z"/>
                      <w:rPrChange w:id="12559" w:author="Nasser Mustafa [2]" w:date="2018-09-26T14:54:00Z">
                        <w:rPr>
                          <w:ins w:id="12560" w:author="Nasser Mustafa [2]" w:date="2018-09-23T16:09:00Z"/>
                        </w:rPr>
                      </w:rPrChange>
                    </w:rPr>
                    <w:pPrChange w:id="12561" w:author="Nasser Mustafa [2]" w:date="2018-09-26T14:54:00Z">
                      <w:pPr/>
                    </w:pPrChange>
                  </w:pPr>
                  <w:ins w:id="12562" w:author="Nasser Mustafa [2]" w:date="2018-09-23T16:09:00Z">
                    <w:r w:rsidRPr="00E868EE">
                      <w:rPr>
                        <w:rPrChange w:id="12563" w:author="Nasser Mustafa [2]" w:date="2018-09-26T14:54:00Z">
                          <w:rPr>
                            <w:i/>
                            <w:iCs/>
                          </w:rPr>
                        </w:rPrChange>
                      </w:rPr>
                      <w:t>Response</w:t>
                    </w:r>
                    <w:r w:rsidRPr="00E868EE">
                      <w:rPr>
                        <w:rPrChange w:id="12564" w:author="Nasser Mustafa [2]" w:date="2018-09-26T14:54:00Z">
                          <w:rPr/>
                        </w:rPrChange>
                      </w:rPr>
                      <w:t>: No relationship at all</w:t>
                    </w:r>
                  </w:ins>
                </w:p>
              </w:tc>
            </w:tr>
          </w:tbl>
          <w:p w14:paraId="126569CE" w14:textId="77777777" w:rsidR="00D23C37" w:rsidRPr="00E868EE" w:rsidRDefault="00D23C37" w:rsidP="00E868EE">
            <w:pPr>
              <w:rPr>
                <w:ins w:id="12565" w:author="Nasser Mustafa [2]" w:date="2018-09-23T16:09:00Z"/>
                <w:rPrChange w:id="12566" w:author="Nasser Mustafa [2]" w:date="2018-09-26T14:54:00Z">
                  <w:rPr>
                    <w:ins w:id="12567" w:author="Nasser Mustafa [2]" w:date="2018-09-23T16:09:00Z"/>
                  </w:rPr>
                </w:rPrChange>
              </w:rPr>
              <w:pPrChange w:id="12568" w:author="Nasser Mustafa [2]" w:date="2018-09-26T14:54:00Z">
                <w:pPr/>
              </w:pPrChange>
            </w:pPr>
          </w:p>
        </w:tc>
      </w:tr>
      <w:tr w:rsidR="00D23C37" w:rsidRPr="00E868EE" w14:paraId="425D03B0" w14:textId="77777777" w:rsidTr="00D23C37">
        <w:trPr>
          <w:tblCellSpacing w:w="15" w:type="dxa"/>
          <w:jc w:val="center"/>
          <w:ins w:id="12569" w:author="Nasser Mustafa [2]" w:date="2018-09-23T16:09:00Z"/>
        </w:trPr>
        <w:tc>
          <w:tcPr>
            <w:tcW w:w="0" w:type="auto"/>
            <w:gridSpan w:val="5"/>
            <w:vAlign w:val="center"/>
            <w:hideMark/>
          </w:tcPr>
          <w:p w14:paraId="19754176" w14:textId="77777777" w:rsidR="00D23C37" w:rsidRPr="00E868EE" w:rsidRDefault="007431BC" w:rsidP="00E868EE">
            <w:pPr>
              <w:rPr>
                <w:ins w:id="12570" w:author="Nasser Mustafa [2]" w:date="2018-09-23T16:09:00Z"/>
                <w:rPrChange w:id="12571" w:author="Nasser Mustafa [2]" w:date="2018-09-26T14:54:00Z">
                  <w:rPr>
                    <w:ins w:id="12572" w:author="Nasser Mustafa [2]" w:date="2018-09-23T16:09:00Z"/>
                  </w:rPr>
                </w:rPrChange>
              </w:rPr>
              <w:pPrChange w:id="12573" w:author="Nasser Mustafa [2]" w:date="2018-09-26T14:54:00Z">
                <w:pPr/>
              </w:pPrChange>
            </w:pPr>
            <w:ins w:id="12574" w:author="Nasser Mustafa [2]" w:date="2018-09-23T16:09:00Z">
              <w:r w:rsidRPr="00E868EE">
                <w:rPr>
                  <w:rPrChange w:id="12575" w:author="Nasser Mustafa [2]" w:date="2018-09-26T14:54:00Z">
                    <w:rPr/>
                  </w:rPrChange>
                </w:rPr>
                <w:pict w14:anchorId="3DF1DED3">
                  <v:rect id="_x0000_i1039" style="width:0;height:1.5pt" o:hralign="center" o:hrstd="t" o:hr="t" fillcolor="#a0a0a0" stroked="f"/>
                </w:pict>
              </w:r>
            </w:ins>
          </w:p>
        </w:tc>
      </w:tr>
      <w:tr w:rsidR="00D23C37" w:rsidRPr="00E868EE" w14:paraId="631C67A6" w14:textId="77777777" w:rsidTr="00D23C37">
        <w:trPr>
          <w:tblCellSpacing w:w="15" w:type="dxa"/>
          <w:jc w:val="center"/>
          <w:ins w:id="12576" w:author="Nasser Mustafa [2]" w:date="2018-09-23T16:09:00Z"/>
        </w:trPr>
        <w:tc>
          <w:tcPr>
            <w:tcW w:w="0" w:type="auto"/>
            <w:hideMark/>
          </w:tcPr>
          <w:p w14:paraId="05635D25" w14:textId="77777777" w:rsidR="00D23C37" w:rsidRPr="00E868EE" w:rsidRDefault="00D23C37" w:rsidP="00E868EE">
            <w:pPr>
              <w:rPr>
                <w:ins w:id="12577" w:author="Nasser Mustafa [2]" w:date="2018-09-23T16:09:00Z"/>
                <w:rPrChange w:id="12578" w:author="Nasser Mustafa [2]" w:date="2018-09-26T14:54:00Z">
                  <w:rPr>
                    <w:ins w:id="12579" w:author="Nasser Mustafa [2]" w:date="2018-09-23T16:09:00Z"/>
                  </w:rPr>
                </w:rPrChange>
              </w:rPr>
              <w:pPrChange w:id="12580" w:author="Nasser Mustafa [2]" w:date="2018-09-26T14:54:00Z">
                <w:pPr>
                  <w:spacing w:before="100" w:beforeAutospacing="1" w:after="100" w:afterAutospacing="1"/>
                  <w:outlineLvl w:val="2"/>
                </w:pPr>
              </w:pPrChange>
            </w:pPr>
            <w:bookmarkStart w:id="12581" w:name="4F"/>
            <w:bookmarkStart w:id="12582" w:name="_Toc525736827"/>
            <w:ins w:id="12583" w:author="Nasser Mustafa [2]" w:date="2018-09-23T16:09:00Z">
              <w:r w:rsidRPr="00E868EE">
                <w:rPr>
                  <w:rPrChange w:id="12584" w:author="Nasser Mustafa [2]" w:date="2018-09-26T14:54:00Z">
                    <w:rPr/>
                  </w:rPrChange>
                </w:rPr>
                <w:t>4F</w:t>
              </w:r>
              <w:bookmarkEnd w:id="12581"/>
              <w:r w:rsidRPr="00E868EE">
                <w:rPr>
                  <w:rPrChange w:id="12585" w:author="Nasser Mustafa [2]" w:date="2018-09-26T14:54:00Z">
                    <w:rPr/>
                  </w:rPrChange>
                </w:rPr>
                <w:t>.</w:t>
              </w:r>
              <w:bookmarkEnd w:id="12582"/>
              <w:r w:rsidRPr="00E868EE">
                <w:rPr>
                  <w:rPrChange w:id="12586" w:author="Nasser Mustafa [2]" w:date="2018-09-26T14:54:00Z">
                    <w:rPr/>
                  </w:rPrChange>
                </w:rPr>
                <w:t xml:space="preserve"> </w:t>
              </w:r>
            </w:ins>
          </w:p>
        </w:tc>
        <w:tc>
          <w:tcPr>
            <w:tcW w:w="0" w:type="auto"/>
            <w:hideMark/>
          </w:tcPr>
          <w:p w14:paraId="4FF8FEA0" w14:textId="0BB41C25" w:rsidR="00D23C37" w:rsidRPr="00E868EE" w:rsidRDefault="00D23C37" w:rsidP="00E868EE">
            <w:pPr>
              <w:rPr>
                <w:ins w:id="12587" w:author="Nasser Mustafa [2]" w:date="2018-09-23T16:09:00Z"/>
                <w:rPrChange w:id="12588" w:author="Nasser Mustafa [2]" w:date="2018-09-26T14:54:00Z">
                  <w:rPr>
                    <w:ins w:id="12589" w:author="Nasser Mustafa [2]" w:date="2018-09-23T16:09:00Z"/>
                  </w:rPr>
                </w:rPrChange>
              </w:rPr>
              <w:pPrChange w:id="12590" w:author="Nasser Mustafa [2]" w:date="2018-09-26T14:54:00Z">
                <w:pPr/>
              </w:pPrChange>
            </w:pPr>
            <w:ins w:id="12591" w:author="Nasser Mustafa [2]" w:date="2018-09-23T16:09:00Z">
              <w:r w:rsidRPr="00E868EE">
                <w:rPr>
                  <w:rPrChange w:id="12592" w:author="Nasser Mustafa [2]" w:date="2018-09-26T14:54:00Z">
                    <w:rPr/>
                  </w:rPrChange>
                </w:rPr>
                <w:t>Conflict of Interest</w:t>
              </w:r>
              <w:r w:rsidRPr="00E868EE">
                <w:rPr>
                  <w:rPrChange w:id="12593" w:author="Nasser Mustafa [2]" w:date="2018-09-26T14:54:00Z">
                    <w:rPr/>
                  </w:rPrChange>
                </w:rPr>
                <w:br/>
                <w:t>(</w:t>
              </w:r>
              <w:r w:rsidRPr="00E868EE">
                <w:rPr>
                  <w:rPrChange w:id="12594" w:author="Nasser Mustafa [2]" w:date="2018-09-26T14:54:00Z">
                    <w:rPr/>
                  </w:rPrChange>
                </w:rPr>
                <w:fldChar w:fldCharType="begin"/>
              </w:r>
              <w:r w:rsidRPr="00E868EE">
                <w:rPr>
                  <w:rPrChange w:id="12595" w:author="Nasser Mustafa [2]" w:date="2018-09-26T14:54:00Z">
                    <w:rPr/>
                  </w:rPrChange>
                </w:rPr>
                <w:instrText xml:space="preserve"> HYPERLINK "http://carleton.ca/curo/wp-content/uploads/Carleton-University-Research-Ethics-Form-Instructions-April2016.htm" \l "4F" </w:instrText>
              </w:r>
              <w:r w:rsidRPr="00E868EE">
                <w:rPr>
                  <w:rPrChange w:id="12596" w:author="Nasser Mustafa [2]" w:date="2018-09-26T14:54:00Z">
                    <w:rPr/>
                  </w:rPrChange>
                </w:rPr>
                <w:fldChar w:fldCharType="separate"/>
              </w:r>
              <w:r w:rsidRPr="00E868EE">
                <w:rPr>
                  <w:rStyle w:val="Hyperlink"/>
                  <w:rPrChange w:id="12597" w:author="Nasser Mustafa [2]" w:date="2018-09-26T14:54:00Z">
                    <w:rPr>
                      <w:color w:val="800000"/>
                      <w:u w:val="single"/>
                    </w:rPr>
                  </w:rPrChange>
                </w:rPr>
                <w:t>Detailed instructions</w:t>
              </w:r>
              <w:r w:rsidRPr="00E868EE">
                <w:rPr>
                  <w:rPrChange w:id="12598" w:author="Nasser Mustafa [2]" w:date="2018-09-26T14:54:00Z">
                    <w:rPr>
                      <w:color w:val="800000"/>
                      <w:u w:val="single"/>
                    </w:rPr>
                  </w:rPrChange>
                </w:rPr>
                <w:fldChar w:fldCharType="end"/>
              </w:r>
              <w:r w:rsidRPr="00E868EE">
                <w:rPr>
                  <w:rPrChange w:id="12599" w:author="Nasser Mustafa [2]" w:date="2018-09-26T14:54:00Z">
                    <w:rPr/>
                  </w:rPrChange>
                </w:rPr>
                <w:t xml:space="preserve">) </w:t>
              </w:r>
            </w:ins>
          </w:p>
        </w:tc>
        <w:tc>
          <w:tcPr>
            <w:tcW w:w="0" w:type="auto"/>
            <w:hideMark/>
          </w:tcPr>
          <w:p w14:paraId="1E4D2415" w14:textId="77777777" w:rsidR="00D23C37" w:rsidRPr="00E868EE" w:rsidRDefault="00D23C37" w:rsidP="00E868EE">
            <w:pPr>
              <w:rPr>
                <w:ins w:id="12600" w:author="Nasser Mustafa [2]" w:date="2018-09-23T16:09:00Z"/>
                <w:rPrChange w:id="12601" w:author="Nasser Mustafa [2]" w:date="2018-09-26T14:54:00Z">
                  <w:rPr>
                    <w:ins w:id="12602" w:author="Nasser Mustafa [2]" w:date="2018-09-23T16:09:00Z"/>
                  </w:rPr>
                </w:rPrChange>
              </w:rPr>
              <w:pPrChange w:id="12603"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61CB00CC" w14:textId="77777777" w:rsidTr="00D23C37">
              <w:trPr>
                <w:tblCellSpacing w:w="15" w:type="dxa"/>
                <w:ins w:id="1260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06DF8F2" w14:textId="77777777" w:rsidR="00D23C37" w:rsidRPr="00E868EE" w:rsidRDefault="00D23C37" w:rsidP="00E868EE">
                  <w:pPr>
                    <w:rPr>
                      <w:ins w:id="12605" w:author="Nasser Mustafa [2]" w:date="2018-09-23T16:09:00Z"/>
                      <w:rPrChange w:id="12606" w:author="Nasser Mustafa [2]" w:date="2018-09-26T14:54:00Z">
                        <w:rPr>
                          <w:ins w:id="12607" w:author="Nasser Mustafa [2]" w:date="2018-09-23T16:09:00Z"/>
                        </w:rPr>
                      </w:rPrChange>
                    </w:rPr>
                    <w:pPrChange w:id="12608" w:author="Nasser Mustafa [2]" w:date="2018-09-26T14:54:00Z">
                      <w:pPr/>
                    </w:pPrChange>
                  </w:pPr>
                  <w:ins w:id="12609" w:author="Nasser Mustafa [2]" w:date="2018-09-23T16:09:00Z">
                    <w:r w:rsidRPr="00E868EE">
                      <w:rPr>
                        <w:rPrChange w:id="1261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5F4220C" w14:textId="77777777" w:rsidR="00D23C37" w:rsidRPr="00E868EE" w:rsidRDefault="00D23C37" w:rsidP="00E868EE">
                  <w:pPr>
                    <w:rPr>
                      <w:ins w:id="12611" w:author="Nasser Mustafa [2]" w:date="2018-09-23T16:09:00Z"/>
                      <w:rPrChange w:id="12612" w:author="Nasser Mustafa [2]" w:date="2018-09-26T14:54:00Z">
                        <w:rPr>
                          <w:ins w:id="12613" w:author="Nasser Mustafa [2]" w:date="2018-09-23T16:09:00Z"/>
                        </w:rPr>
                      </w:rPrChange>
                    </w:rPr>
                    <w:pPrChange w:id="12614" w:author="Nasser Mustafa [2]" w:date="2018-09-26T14:54:00Z">
                      <w:pPr/>
                    </w:pPrChange>
                  </w:pPr>
                  <w:ins w:id="12615" w:author="Nasser Mustafa [2]" w:date="2018-09-23T16:09:00Z">
                    <w:r w:rsidRPr="00E868EE">
                      <w:rPr>
                        <w:rPrChange w:id="12616" w:author="Nasser Mustafa [2]" w:date="2018-09-26T14:54:00Z">
                          <w:rPr/>
                        </w:rPrChange>
                      </w:rPr>
                      <w:t xml:space="preserve">No conflicts </w:t>
                    </w:r>
                  </w:ins>
                </w:p>
              </w:tc>
            </w:tr>
            <w:tr w:rsidR="00D23C37" w:rsidRPr="00E868EE" w14:paraId="7FB79637" w14:textId="77777777" w:rsidTr="00D23C37">
              <w:trPr>
                <w:tblCellSpacing w:w="15" w:type="dxa"/>
                <w:ins w:id="1261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3EA752A" w14:textId="77777777" w:rsidR="00D23C37" w:rsidRPr="00E868EE" w:rsidRDefault="00D23C37" w:rsidP="00E868EE">
                  <w:pPr>
                    <w:rPr>
                      <w:ins w:id="12618" w:author="Nasser Mustafa [2]" w:date="2018-09-23T16:09:00Z"/>
                      <w:rPrChange w:id="12619" w:author="Nasser Mustafa [2]" w:date="2018-09-26T14:54:00Z">
                        <w:rPr>
                          <w:ins w:id="12620" w:author="Nasser Mustafa [2]" w:date="2018-09-23T16:09:00Z"/>
                        </w:rPr>
                      </w:rPrChange>
                    </w:rPr>
                    <w:pPrChange w:id="12621" w:author="Nasser Mustafa [2]" w:date="2018-09-26T14:54:00Z">
                      <w:pPr/>
                    </w:pPrChange>
                  </w:pPr>
                  <w:ins w:id="12622" w:author="Nasser Mustafa [2]" w:date="2018-09-23T16:09:00Z">
                    <w:r w:rsidRPr="00E868EE">
                      <w:rPr>
                        <w:rPrChange w:id="1262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49DAB0C" w14:textId="77777777" w:rsidR="00D23C37" w:rsidRPr="00E868EE" w:rsidRDefault="00D23C37" w:rsidP="00E868EE">
                  <w:pPr>
                    <w:rPr>
                      <w:ins w:id="12624" w:author="Nasser Mustafa [2]" w:date="2018-09-23T16:09:00Z"/>
                      <w:rPrChange w:id="12625" w:author="Nasser Mustafa [2]" w:date="2018-09-26T14:54:00Z">
                        <w:rPr>
                          <w:ins w:id="12626" w:author="Nasser Mustafa [2]" w:date="2018-09-23T16:09:00Z"/>
                        </w:rPr>
                      </w:rPrChange>
                    </w:rPr>
                    <w:pPrChange w:id="12627" w:author="Nasser Mustafa [2]" w:date="2018-09-26T14:54:00Z">
                      <w:pPr/>
                    </w:pPrChange>
                  </w:pPr>
                  <w:ins w:id="12628" w:author="Nasser Mustafa [2]" w:date="2018-09-23T16:09:00Z">
                    <w:r w:rsidRPr="00E868EE">
                      <w:rPr>
                        <w:rPrChange w:id="12629" w:author="Nasser Mustafa [2]" w:date="2018-09-26T14:54:00Z">
                          <w:rPr/>
                        </w:rPrChange>
                      </w:rPr>
                      <w:t xml:space="preserve">Financial </w:t>
                    </w:r>
                  </w:ins>
                </w:p>
              </w:tc>
            </w:tr>
            <w:tr w:rsidR="00D23C37" w:rsidRPr="00E868EE" w14:paraId="3FF75E55" w14:textId="77777777" w:rsidTr="00D23C37">
              <w:trPr>
                <w:tblCellSpacing w:w="15" w:type="dxa"/>
                <w:ins w:id="1263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10AB849" w14:textId="77777777" w:rsidR="00D23C37" w:rsidRPr="00E868EE" w:rsidRDefault="00D23C37" w:rsidP="00E868EE">
                  <w:pPr>
                    <w:rPr>
                      <w:ins w:id="12631" w:author="Nasser Mustafa [2]" w:date="2018-09-23T16:09:00Z"/>
                      <w:rPrChange w:id="12632" w:author="Nasser Mustafa [2]" w:date="2018-09-26T14:54:00Z">
                        <w:rPr>
                          <w:ins w:id="12633" w:author="Nasser Mustafa [2]" w:date="2018-09-23T16:09:00Z"/>
                        </w:rPr>
                      </w:rPrChange>
                    </w:rPr>
                    <w:pPrChange w:id="12634" w:author="Nasser Mustafa [2]" w:date="2018-09-26T14:54:00Z">
                      <w:pPr/>
                    </w:pPrChange>
                  </w:pPr>
                  <w:ins w:id="12635" w:author="Nasser Mustafa [2]" w:date="2018-09-23T16:09:00Z">
                    <w:r w:rsidRPr="00E868EE">
                      <w:rPr>
                        <w:rPrChange w:id="1263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34CAF8C" w14:textId="77777777" w:rsidR="00D23C37" w:rsidRPr="00E868EE" w:rsidRDefault="00D23C37" w:rsidP="00E868EE">
                  <w:pPr>
                    <w:rPr>
                      <w:ins w:id="12637" w:author="Nasser Mustafa [2]" w:date="2018-09-23T16:09:00Z"/>
                      <w:rPrChange w:id="12638" w:author="Nasser Mustafa [2]" w:date="2018-09-26T14:54:00Z">
                        <w:rPr>
                          <w:ins w:id="12639" w:author="Nasser Mustafa [2]" w:date="2018-09-23T16:09:00Z"/>
                        </w:rPr>
                      </w:rPrChange>
                    </w:rPr>
                    <w:pPrChange w:id="12640" w:author="Nasser Mustafa [2]" w:date="2018-09-26T14:54:00Z">
                      <w:pPr/>
                    </w:pPrChange>
                  </w:pPr>
                  <w:ins w:id="12641" w:author="Nasser Mustafa [2]" w:date="2018-09-23T16:09:00Z">
                    <w:r w:rsidRPr="00E868EE">
                      <w:rPr>
                        <w:rPrChange w:id="12642" w:author="Nasser Mustafa [2]" w:date="2018-09-26T14:54:00Z">
                          <w:rPr/>
                        </w:rPrChange>
                      </w:rPr>
                      <w:t xml:space="preserve">Commercial Entity Benefits </w:t>
                    </w:r>
                  </w:ins>
                </w:p>
              </w:tc>
            </w:tr>
            <w:tr w:rsidR="00D23C37" w:rsidRPr="00E868EE" w14:paraId="1F4BF0C1" w14:textId="77777777" w:rsidTr="00D23C37">
              <w:trPr>
                <w:tblCellSpacing w:w="15" w:type="dxa"/>
                <w:ins w:id="1264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FEABFDE" w14:textId="77777777" w:rsidR="00D23C37" w:rsidRPr="00E868EE" w:rsidRDefault="00D23C37" w:rsidP="00E868EE">
                  <w:pPr>
                    <w:rPr>
                      <w:ins w:id="12644" w:author="Nasser Mustafa [2]" w:date="2018-09-23T16:09:00Z"/>
                      <w:rPrChange w:id="12645" w:author="Nasser Mustafa [2]" w:date="2018-09-26T14:54:00Z">
                        <w:rPr>
                          <w:ins w:id="12646" w:author="Nasser Mustafa [2]" w:date="2018-09-23T16:09:00Z"/>
                        </w:rPr>
                      </w:rPrChange>
                    </w:rPr>
                    <w:pPrChange w:id="12647" w:author="Nasser Mustafa [2]" w:date="2018-09-26T14:54:00Z">
                      <w:pPr/>
                    </w:pPrChange>
                  </w:pPr>
                  <w:ins w:id="12648" w:author="Nasser Mustafa [2]" w:date="2018-09-23T16:09:00Z">
                    <w:r w:rsidRPr="00E868EE">
                      <w:rPr>
                        <w:rPrChange w:id="1264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BCF6B16" w14:textId="77777777" w:rsidR="00D23C37" w:rsidRPr="00E868EE" w:rsidRDefault="00D23C37" w:rsidP="00E868EE">
                  <w:pPr>
                    <w:rPr>
                      <w:ins w:id="12650" w:author="Nasser Mustafa [2]" w:date="2018-09-23T16:09:00Z"/>
                      <w:rPrChange w:id="12651" w:author="Nasser Mustafa [2]" w:date="2018-09-26T14:54:00Z">
                        <w:rPr>
                          <w:ins w:id="12652" w:author="Nasser Mustafa [2]" w:date="2018-09-23T16:09:00Z"/>
                        </w:rPr>
                      </w:rPrChange>
                    </w:rPr>
                    <w:pPrChange w:id="12653" w:author="Nasser Mustafa [2]" w:date="2018-09-26T14:54:00Z">
                      <w:pPr/>
                    </w:pPrChange>
                  </w:pPr>
                  <w:ins w:id="12654" w:author="Nasser Mustafa [2]" w:date="2018-09-23T16:09:00Z">
                    <w:r w:rsidRPr="00E868EE">
                      <w:rPr>
                        <w:rPrChange w:id="12655" w:author="Nasser Mustafa [2]" w:date="2018-09-26T14:54:00Z">
                          <w:rPr/>
                        </w:rPrChange>
                      </w:rPr>
                      <w:t xml:space="preserve">Other </w:t>
                    </w:r>
                  </w:ins>
                </w:p>
              </w:tc>
            </w:tr>
          </w:tbl>
          <w:p w14:paraId="3F5FD3B6" w14:textId="77777777" w:rsidR="00D23C37" w:rsidRPr="00E868EE" w:rsidRDefault="00D23C37" w:rsidP="00E868EE">
            <w:pPr>
              <w:rPr>
                <w:ins w:id="12656" w:author="Nasser Mustafa [2]" w:date="2018-09-23T16:09:00Z"/>
                <w:rPrChange w:id="12657" w:author="Nasser Mustafa [2]" w:date="2018-09-26T14:54:00Z">
                  <w:rPr>
                    <w:ins w:id="12658" w:author="Nasser Mustafa [2]" w:date="2018-09-23T16:09:00Z"/>
                  </w:rPr>
                </w:rPrChange>
              </w:rPr>
              <w:pPrChange w:id="12659" w:author="Nasser Mustafa [2]" w:date="2018-09-26T14:54:00Z">
                <w:pPr/>
              </w:pPrChange>
            </w:pPr>
          </w:p>
        </w:tc>
        <w:tc>
          <w:tcPr>
            <w:tcW w:w="0" w:type="auto"/>
            <w:hideMark/>
          </w:tcPr>
          <w:p w14:paraId="5A49BE6A" w14:textId="77777777" w:rsidR="00D23C37" w:rsidRPr="00E868EE" w:rsidRDefault="00D23C37" w:rsidP="00E868EE">
            <w:pPr>
              <w:rPr>
                <w:ins w:id="12660" w:author="Nasser Mustafa [2]" w:date="2018-09-23T16:09:00Z"/>
                <w:rPrChange w:id="12661" w:author="Nasser Mustafa [2]" w:date="2018-09-26T14:54:00Z">
                  <w:rPr>
                    <w:ins w:id="12662" w:author="Nasser Mustafa [2]" w:date="2018-09-23T16:09:00Z"/>
                  </w:rPr>
                </w:rPrChange>
              </w:rPr>
              <w:pPrChange w:id="12663" w:author="Nasser Mustafa [2]" w:date="2018-09-26T14:54:00Z">
                <w:pPr/>
              </w:pPrChange>
            </w:pPr>
            <w:ins w:id="12664" w:author="Nasser Mustafa [2]" w:date="2018-09-23T16:09:00Z">
              <w:r w:rsidRPr="00E868EE">
                <w:rPr>
                  <w:rPrChange w:id="12665" w:author="Nasser Mustafa [2]" w:date="2018-09-26T14:54:00Z">
                    <w:rPr/>
                  </w:rPrChange>
                </w:rPr>
                <w:t>Describe any real or perceived conflicts of interest for any research team member that could affect participant welfare. If so, describe it here and indicate how it will be managed.</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50147CB3" w14:textId="77777777" w:rsidTr="00D23C37">
              <w:trPr>
                <w:tblCellSpacing w:w="15" w:type="dxa"/>
                <w:ins w:id="1266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A1AC56B" w14:textId="77777777" w:rsidR="00D23C37" w:rsidRPr="00E868EE" w:rsidRDefault="00D23C37" w:rsidP="00E868EE">
                  <w:pPr>
                    <w:rPr>
                      <w:ins w:id="12667" w:author="Nasser Mustafa [2]" w:date="2018-09-23T16:09:00Z"/>
                      <w:rPrChange w:id="12668" w:author="Nasser Mustafa [2]" w:date="2018-09-26T14:54:00Z">
                        <w:rPr>
                          <w:ins w:id="12669" w:author="Nasser Mustafa [2]" w:date="2018-09-23T16:09:00Z"/>
                        </w:rPr>
                      </w:rPrChange>
                    </w:rPr>
                    <w:pPrChange w:id="12670" w:author="Nasser Mustafa [2]" w:date="2018-09-26T14:54:00Z">
                      <w:pPr/>
                    </w:pPrChange>
                  </w:pPr>
                  <w:ins w:id="12671" w:author="Nasser Mustafa [2]" w:date="2018-09-23T16:09:00Z">
                    <w:r w:rsidRPr="00E868EE">
                      <w:rPr>
                        <w:rPrChange w:id="12672" w:author="Nasser Mustafa [2]" w:date="2018-09-26T14:54:00Z">
                          <w:rPr>
                            <w:i/>
                            <w:iCs/>
                          </w:rPr>
                        </w:rPrChange>
                      </w:rPr>
                      <w:t>Response</w:t>
                    </w:r>
                    <w:r w:rsidRPr="00E868EE">
                      <w:rPr>
                        <w:rPrChange w:id="12673" w:author="Nasser Mustafa [2]" w:date="2018-09-26T14:54:00Z">
                          <w:rPr/>
                        </w:rPrChange>
                      </w:rPr>
                      <w:t>: Participants are unknown to the researcher</w:t>
                    </w:r>
                  </w:ins>
                </w:p>
              </w:tc>
            </w:tr>
          </w:tbl>
          <w:p w14:paraId="3D00CF45" w14:textId="77777777" w:rsidR="00D23C37" w:rsidRPr="00E868EE" w:rsidRDefault="00D23C37" w:rsidP="00E868EE">
            <w:pPr>
              <w:rPr>
                <w:ins w:id="12674" w:author="Nasser Mustafa [2]" w:date="2018-09-23T16:09:00Z"/>
                <w:rPrChange w:id="12675" w:author="Nasser Mustafa [2]" w:date="2018-09-26T14:54:00Z">
                  <w:rPr>
                    <w:ins w:id="12676" w:author="Nasser Mustafa [2]" w:date="2018-09-23T16:09:00Z"/>
                  </w:rPr>
                </w:rPrChange>
              </w:rPr>
              <w:pPrChange w:id="12677" w:author="Nasser Mustafa [2]" w:date="2018-09-26T14:54:00Z">
                <w:pPr/>
              </w:pPrChange>
            </w:pPr>
          </w:p>
        </w:tc>
      </w:tr>
      <w:tr w:rsidR="00D23C37" w:rsidRPr="00E868EE" w14:paraId="50E81945" w14:textId="77777777" w:rsidTr="00D23C37">
        <w:trPr>
          <w:tblCellSpacing w:w="15" w:type="dxa"/>
          <w:jc w:val="center"/>
          <w:ins w:id="12678" w:author="Nasser Mustafa [2]" w:date="2018-09-23T16:09:00Z"/>
        </w:trPr>
        <w:tc>
          <w:tcPr>
            <w:tcW w:w="0" w:type="auto"/>
            <w:shd w:val="clear" w:color="auto" w:fill="940B05"/>
            <w:hideMark/>
          </w:tcPr>
          <w:p w14:paraId="53C1467C" w14:textId="77777777" w:rsidR="00D23C37" w:rsidRPr="00E868EE" w:rsidRDefault="00D23C37" w:rsidP="00E868EE">
            <w:pPr>
              <w:rPr>
                <w:ins w:id="12679" w:author="Nasser Mustafa [2]" w:date="2018-09-23T16:09:00Z"/>
                <w:rPrChange w:id="12680" w:author="Nasser Mustafa [2]" w:date="2018-09-26T14:54:00Z">
                  <w:rPr>
                    <w:ins w:id="12681" w:author="Nasser Mustafa [2]" w:date="2018-09-23T16:09:00Z"/>
                  </w:rPr>
                </w:rPrChange>
              </w:rPr>
              <w:pPrChange w:id="12682" w:author="Nasser Mustafa [2]" w:date="2018-09-26T14:54:00Z">
                <w:pPr>
                  <w:spacing w:before="100" w:beforeAutospacing="1" w:after="100" w:afterAutospacing="1"/>
                  <w:outlineLvl w:val="2"/>
                </w:pPr>
              </w:pPrChange>
            </w:pPr>
            <w:bookmarkStart w:id="12683" w:name="_Toc525736828"/>
            <w:ins w:id="12684" w:author="Nasser Mustafa [2]" w:date="2018-09-23T16:09:00Z">
              <w:r w:rsidRPr="00E868EE">
                <w:rPr>
                  <w:rPrChange w:id="12685" w:author="Nasser Mustafa [2]" w:date="2018-09-26T14:54:00Z">
                    <w:rPr/>
                  </w:rPrChange>
                </w:rPr>
                <w:t>5.</w:t>
              </w:r>
              <w:bookmarkEnd w:id="12683"/>
              <w:r w:rsidRPr="00E868EE">
                <w:rPr>
                  <w:rPrChange w:id="12686" w:author="Nasser Mustafa [2]" w:date="2018-09-26T14:54:00Z">
                    <w:rPr/>
                  </w:rPrChange>
                </w:rPr>
                <w:t xml:space="preserve"> </w:t>
              </w:r>
            </w:ins>
          </w:p>
        </w:tc>
        <w:tc>
          <w:tcPr>
            <w:tcW w:w="0" w:type="auto"/>
            <w:gridSpan w:val="4"/>
            <w:shd w:val="clear" w:color="auto" w:fill="940B05"/>
            <w:vAlign w:val="center"/>
            <w:hideMark/>
          </w:tcPr>
          <w:p w14:paraId="38B9F490" w14:textId="77777777" w:rsidR="00D23C37" w:rsidRPr="00E868EE" w:rsidRDefault="00D23C37" w:rsidP="00E868EE">
            <w:pPr>
              <w:rPr>
                <w:ins w:id="12687" w:author="Nasser Mustafa [2]" w:date="2018-09-23T16:09:00Z"/>
                <w:rPrChange w:id="12688" w:author="Nasser Mustafa [2]" w:date="2018-09-26T14:54:00Z">
                  <w:rPr>
                    <w:ins w:id="12689" w:author="Nasser Mustafa [2]" w:date="2018-09-23T16:09:00Z"/>
                  </w:rPr>
                </w:rPrChange>
              </w:rPr>
              <w:pPrChange w:id="12690" w:author="Nasser Mustafa [2]" w:date="2018-09-26T14:54:00Z">
                <w:pPr>
                  <w:spacing w:before="100" w:beforeAutospacing="1" w:after="100" w:afterAutospacing="1"/>
                  <w:outlineLvl w:val="2"/>
                </w:pPr>
              </w:pPrChange>
            </w:pPr>
            <w:bookmarkStart w:id="12691" w:name="_Toc525736829"/>
            <w:ins w:id="12692" w:author="Nasser Mustafa [2]" w:date="2018-09-23T16:09:00Z">
              <w:r w:rsidRPr="00E868EE">
                <w:rPr>
                  <w:rPrChange w:id="12693" w:author="Nasser Mustafa [2]" w:date="2018-09-26T14:54:00Z">
                    <w:rPr/>
                  </w:rPrChange>
                </w:rPr>
                <w:t>Methods: Recruitment</w:t>
              </w:r>
              <w:bookmarkEnd w:id="12691"/>
              <w:r w:rsidRPr="00E868EE">
                <w:rPr>
                  <w:rPrChange w:id="12694" w:author="Nasser Mustafa [2]" w:date="2018-09-26T14:54:00Z">
                    <w:rPr/>
                  </w:rPrChange>
                </w:rPr>
                <w:t xml:space="preserve"> </w:t>
              </w:r>
            </w:ins>
          </w:p>
        </w:tc>
      </w:tr>
      <w:tr w:rsidR="00D23C37" w:rsidRPr="00E868EE" w14:paraId="646226F1" w14:textId="77777777" w:rsidTr="00D23C37">
        <w:trPr>
          <w:tblCellSpacing w:w="15" w:type="dxa"/>
          <w:jc w:val="center"/>
          <w:ins w:id="12695" w:author="Nasser Mustafa [2]" w:date="2018-09-23T16:09:00Z"/>
        </w:trPr>
        <w:tc>
          <w:tcPr>
            <w:tcW w:w="0" w:type="auto"/>
            <w:hideMark/>
          </w:tcPr>
          <w:p w14:paraId="731E478D" w14:textId="77777777" w:rsidR="00D23C37" w:rsidRPr="00E868EE" w:rsidRDefault="00D23C37" w:rsidP="00E868EE">
            <w:pPr>
              <w:rPr>
                <w:ins w:id="12696" w:author="Nasser Mustafa [2]" w:date="2018-09-23T16:09:00Z"/>
                <w:rPrChange w:id="12697" w:author="Nasser Mustafa [2]" w:date="2018-09-26T14:54:00Z">
                  <w:rPr>
                    <w:ins w:id="12698" w:author="Nasser Mustafa [2]" w:date="2018-09-23T16:09:00Z"/>
                  </w:rPr>
                </w:rPrChange>
              </w:rPr>
              <w:pPrChange w:id="12699" w:author="Nasser Mustafa [2]" w:date="2018-09-26T14:54:00Z">
                <w:pPr>
                  <w:spacing w:before="100" w:beforeAutospacing="1" w:after="100" w:afterAutospacing="1"/>
                  <w:outlineLvl w:val="2"/>
                </w:pPr>
              </w:pPrChange>
            </w:pPr>
            <w:bookmarkStart w:id="12700" w:name="5A"/>
            <w:bookmarkStart w:id="12701" w:name="_Toc525736830"/>
            <w:ins w:id="12702" w:author="Nasser Mustafa [2]" w:date="2018-09-23T16:09:00Z">
              <w:r w:rsidRPr="00E868EE">
                <w:rPr>
                  <w:rPrChange w:id="12703" w:author="Nasser Mustafa [2]" w:date="2018-09-26T14:54:00Z">
                    <w:rPr/>
                  </w:rPrChange>
                </w:rPr>
                <w:t>5A</w:t>
              </w:r>
              <w:bookmarkEnd w:id="12700"/>
              <w:r w:rsidRPr="00E868EE">
                <w:rPr>
                  <w:rPrChange w:id="12704" w:author="Nasser Mustafa [2]" w:date="2018-09-26T14:54:00Z">
                    <w:rPr/>
                  </w:rPrChange>
                </w:rPr>
                <w:t>.</w:t>
              </w:r>
              <w:bookmarkEnd w:id="12701"/>
              <w:r w:rsidRPr="00E868EE">
                <w:rPr>
                  <w:rPrChange w:id="12705" w:author="Nasser Mustafa [2]" w:date="2018-09-26T14:54:00Z">
                    <w:rPr/>
                  </w:rPrChange>
                </w:rPr>
                <w:t xml:space="preserve"> </w:t>
              </w:r>
            </w:ins>
          </w:p>
        </w:tc>
        <w:tc>
          <w:tcPr>
            <w:tcW w:w="0" w:type="auto"/>
            <w:hideMark/>
          </w:tcPr>
          <w:p w14:paraId="6BABE41B" w14:textId="17A86AEC" w:rsidR="00D23C37" w:rsidRPr="00E868EE" w:rsidRDefault="00D23C37" w:rsidP="00E868EE">
            <w:pPr>
              <w:rPr>
                <w:ins w:id="12706" w:author="Nasser Mustafa [2]" w:date="2018-09-23T16:09:00Z"/>
                <w:rPrChange w:id="12707" w:author="Nasser Mustafa [2]" w:date="2018-09-26T14:54:00Z">
                  <w:rPr>
                    <w:ins w:id="12708" w:author="Nasser Mustafa [2]" w:date="2018-09-23T16:09:00Z"/>
                  </w:rPr>
                </w:rPrChange>
              </w:rPr>
              <w:pPrChange w:id="12709" w:author="Nasser Mustafa [2]" w:date="2018-09-26T14:54:00Z">
                <w:pPr/>
              </w:pPrChange>
            </w:pPr>
            <w:ins w:id="12710" w:author="Nasser Mustafa [2]" w:date="2018-09-23T16:09:00Z">
              <w:r w:rsidRPr="00E868EE">
                <w:rPr>
                  <w:rPrChange w:id="12711" w:author="Nasser Mustafa [2]" w:date="2018-09-26T14:54:00Z">
                    <w:rPr/>
                  </w:rPrChange>
                </w:rPr>
                <w:t>Recruitment Methods</w:t>
              </w:r>
              <w:r w:rsidRPr="00E868EE">
                <w:rPr>
                  <w:rPrChange w:id="12712" w:author="Nasser Mustafa [2]" w:date="2018-09-26T14:54:00Z">
                    <w:rPr/>
                  </w:rPrChange>
                </w:rPr>
                <w:br/>
                <w:t>(</w:t>
              </w:r>
              <w:r w:rsidRPr="00E868EE">
                <w:rPr>
                  <w:rPrChange w:id="12713" w:author="Nasser Mustafa [2]" w:date="2018-09-26T14:54:00Z">
                    <w:rPr/>
                  </w:rPrChange>
                </w:rPr>
                <w:fldChar w:fldCharType="begin"/>
              </w:r>
              <w:r w:rsidRPr="00E868EE">
                <w:rPr>
                  <w:rPrChange w:id="12714" w:author="Nasser Mustafa [2]" w:date="2018-09-26T14:54:00Z">
                    <w:rPr/>
                  </w:rPrChange>
                </w:rPr>
                <w:instrText xml:space="preserve"> HYPERLINK "http://carleton.ca/curo/wp-content/uploads/Carleton-University-Research-Ethics-Form-Instructions-April2016.htm" \l "5A" </w:instrText>
              </w:r>
              <w:r w:rsidRPr="00E868EE">
                <w:rPr>
                  <w:rPrChange w:id="12715" w:author="Nasser Mustafa [2]" w:date="2018-09-26T14:54:00Z">
                    <w:rPr/>
                  </w:rPrChange>
                </w:rPr>
                <w:fldChar w:fldCharType="separate"/>
              </w:r>
              <w:r w:rsidRPr="00E868EE">
                <w:rPr>
                  <w:rStyle w:val="Hyperlink"/>
                  <w:rPrChange w:id="12716" w:author="Nasser Mustafa [2]" w:date="2018-09-26T14:54:00Z">
                    <w:rPr>
                      <w:color w:val="800000"/>
                      <w:u w:val="single"/>
                    </w:rPr>
                  </w:rPrChange>
                </w:rPr>
                <w:t>Detailed instructions</w:t>
              </w:r>
              <w:r w:rsidRPr="00E868EE">
                <w:rPr>
                  <w:rPrChange w:id="12717" w:author="Nasser Mustafa [2]" w:date="2018-09-26T14:54:00Z">
                    <w:rPr>
                      <w:color w:val="800000"/>
                      <w:u w:val="single"/>
                    </w:rPr>
                  </w:rPrChange>
                </w:rPr>
                <w:fldChar w:fldCharType="end"/>
              </w:r>
              <w:r w:rsidRPr="00E868EE">
                <w:rPr>
                  <w:rPrChange w:id="12718" w:author="Nasser Mustafa [2]" w:date="2018-09-26T14:54:00Z">
                    <w:rPr/>
                  </w:rPrChange>
                </w:rPr>
                <w:t xml:space="preserve">) </w:t>
              </w:r>
            </w:ins>
          </w:p>
        </w:tc>
        <w:tc>
          <w:tcPr>
            <w:tcW w:w="0" w:type="auto"/>
            <w:hideMark/>
          </w:tcPr>
          <w:p w14:paraId="3C5AD1A0" w14:textId="77777777" w:rsidR="00D23C37" w:rsidRPr="00E868EE" w:rsidRDefault="00D23C37" w:rsidP="00E868EE">
            <w:pPr>
              <w:rPr>
                <w:ins w:id="12719" w:author="Nasser Mustafa [2]" w:date="2018-09-23T16:09:00Z"/>
                <w:rPrChange w:id="12720" w:author="Nasser Mustafa [2]" w:date="2018-09-26T14:54:00Z">
                  <w:rPr>
                    <w:ins w:id="12721" w:author="Nasser Mustafa [2]" w:date="2018-09-23T16:09:00Z"/>
                  </w:rPr>
                </w:rPrChange>
              </w:rPr>
              <w:pPrChange w:id="12722"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3E79369F" w14:textId="77777777" w:rsidTr="00D23C37">
              <w:trPr>
                <w:tblCellSpacing w:w="15" w:type="dxa"/>
                <w:ins w:id="1272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328BDAC" w14:textId="77777777" w:rsidR="00D23C37" w:rsidRPr="00E868EE" w:rsidRDefault="00D23C37" w:rsidP="00E868EE">
                  <w:pPr>
                    <w:rPr>
                      <w:ins w:id="12724" w:author="Nasser Mustafa [2]" w:date="2018-09-23T16:09:00Z"/>
                      <w:rPrChange w:id="12725" w:author="Nasser Mustafa [2]" w:date="2018-09-26T14:54:00Z">
                        <w:rPr>
                          <w:ins w:id="12726" w:author="Nasser Mustafa [2]" w:date="2018-09-23T16:09:00Z"/>
                        </w:rPr>
                      </w:rPrChange>
                    </w:rPr>
                    <w:pPrChange w:id="12727" w:author="Nasser Mustafa [2]" w:date="2018-09-26T14:54:00Z">
                      <w:pPr/>
                    </w:pPrChange>
                  </w:pPr>
                  <w:ins w:id="12728" w:author="Nasser Mustafa [2]" w:date="2018-09-23T16:09:00Z">
                    <w:r w:rsidRPr="00E868EE">
                      <w:rPr>
                        <w:rPrChange w:id="1272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D011B18" w14:textId="77777777" w:rsidR="00D23C37" w:rsidRPr="00E868EE" w:rsidRDefault="00D23C37" w:rsidP="00E868EE">
                  <w:pPr>
                    <w:rPr>
                      <w:ins w:id="12730" w:author="Nasser Mustafa [2]" w:date="2018-09-23T16:09:00Z"/>
                      <w:rPrChange w:id="12731" w:author="Nasser Mustafa [2]" w:date="2018-09-26T14:54:00Z">
                        <w:rPr>
                          <w:ins w:id="12732" w:author="Nasser Mustafa [2]" w:date="2018-09-23T16:09:00Z"/>
                        </w:rPr>
                      </w:rPrChange>
                    </w:rPr>
                    <w:pPrChange w:id="12733" w:author="Nasser Mustafa [2]" w:date="2018-09-26T14:54:00Z">
                      <w:pPr/>
                    </w:pPrChange>
                  </w:pPr>
                  <w:ins w:id="12734" w:author="Nasser Mustafa [2]" w:date="2018-09-23T16:09:00Z">
                    <w:r w:rsidRPr="00E868EE">
                      <w:rPr>
                        <w:rPrChange w:id="12735" w:author="Nasser Mustafa [2]" w:date="2018-09-26T14:54:00Z">
                          <w:rPr/>
                        </w:rPrChange>
                      </w:rPr>
                      <w:t xml:space="preserve">Not applicable </w:t>
                    </w:r>
                  </w:ins>
                </w:p>
              </w:tc>
            </w:tr>
            <w:tr w:rsidR="00D23C37" w:rsidRPr="00E868EE" w14:paraId="638B7A39" w14:textId="77777777" w:rsidTr="00D23C37">
              <w:trPr>
                <w:tblCellSpacing w:w="15" w:type="dxa"/>
                <w:ins w:id="1273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B314681" w14:textId="77777777" w:rsidR="00D23C37" w:rsidRPr="00E868EE" w:rsidRDefault="00D23C37" w:rsidP="00E868EE">
                  <w:pPr>
                    <w:rPr>
                      <w:ins w:id="12737" w:author="Nasser Mustafa [2]" w:date="2018-09-23T16:09:00Z"/>
                      <w:rPrChange w:id="12738" w:author="Nasser Mustafa [2]" w:date="2018-09-26T14:54:00Z">
                        <w:rPr>
                          <w:ins w:id="12739" w:author="Nasser Mustafa [2]" w:date="2018-09-23T16:09:00Z"/>
                        </w:rPr>
                      </w:rPrChange>
                    </w:rPr>
                    <w:pPrChange w:id="12740" w:author="Nasser Mustafa [2]" w:date="2018-09-26T14:54:00Z">
                      <w:pPr/>
                    </w:pPrChange>
                  </w:pPr>
                  <w:ins w:id="12741" w:author="Nasser Mustafa [2]" w:date="2018-09-23T16:09:00Z">
                    <w:r w:rsidRPr="00E868EE">
                      <w:rPr>
                        <w:rPrChange w:id="1274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C6AAD69" w14:textId="77777777" w:rsidR="00D23C37" w:rsidRPr="00E868EE" w:rsidRDefault="00D23C37" w:rsidP="00E868EE">
                  <w:pPr>
                    <w:rPr>
                      <w:ins w:id="12743" w:author="Nasser Mustafa [2]" w:date="2018-09-23T16:09:00Z"/>
                      <w:rPrChange w:id="12744" w:author="Nasser Mustafa [2]" w:date="2018-09-26T14:54:00Z">
                        <w:rPr>
                          <w:ins w:id="12745" w:author="Nasser Mustafa [2]" w:date="2018-09-23T16:09:00Z"/>
                        </w:rPr>
                      </w:rPrChange>
                    </w:rPr>
                    <w:pPrChange w:id="12746" w:author="Nasser Mustafa [2]" w:date="2018-09-26T14:54:00Z">
                      <w:pPr/>
                    </w:pPrChange>
                  </w:pPr>
                  <w:ins w:id="12747" w:author="Nasser Mustafa [2]" w:date="2018-09-23T16:09:00Z">
                    <w:r w:rsidRPr="00E868EE">
                      <w:rPr>
                        <w:rPrChange w:id="12748" w:author="Nasser Mustafa [2]" w:date="2018-09-26T14:54:00Z">
                          <w:rPr/>
                        </w:rPrChange>
                      </w:rPr>
                      <w:t xml:space="preserve">Posters </w:t>
                    </w:r>
                  </w:ins>
                </w:p>
              </w:tc>
            </w:tr>
            <w:tr w:rsidR="00D23C37" w:rsidRPr="00E868EE" w14:paraId="6F064502" w14:textId="77777777" w:rsidTr="00D23C37">
              <w:trPr>
                <w:tblCellSpacing w:w="15" w:type="dxa"/>
                <w:ins w:id="1274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8DCB7D1" w14:textId="77777777" w:rsidR="00D23C37" w:rsidRPr="00E868EE" w:rsidRDefault="00D23C37" w:rsidP="00E868EE">
                  <w:pPr>
                    <w:rPr>
                      <w:ins w:id="12750" w:author="Nasser Mustafa [2]" w:date="2018-09-23T16:09:00Z"/>
                      <w:rPrChange w:id="12751" w:author="Nasser Mustafa [2]" w:date="2018-09-26T14:54:00Z">
                        <w:rPr>
                          <w:ins w:id="12752" w:author="Nasser Mustafa [2]" w:date="2018-09-23T16:09:00Z"/>
                        </w:rPr>
                      </w:rPrChange>
                    </w:rPr>
                    <w:pPrChange w:id="12753" w:author="Nasser Mustafa [2]" w:date="2018-09-26T14:54:00Z">
                      <w:pPr/>
                    </w:pPrChange>
                  </w:pPr>
                  <w:ins w:id="12754" w:author="Nasser Mustafa [2]" w:date="2018-09-23T16:09:00Z">
                    <w:r w:rsidRPr="00E868EE">
                      <w:rPr>
                        <w:rPrChange w:id="1275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684C855" w14:textId="77777777" w:rsidR="00D23C37" w:rsidRPr="00E868EE" w:rsidRDefault="00D23C37" w:rsidP="00E868EE">
                  <w:pPr>
                    <w:rPr>
                      <w:ins w:id="12756" w:author="Nasser Mustafa [2]" w:date="2018-09-23T16:09:00Z"/>
                      <w:rPrChange w:id="12757" w:author="Nasser Mustafa [2]" w:date="2018-09-26T14:54:00Z">
                        <w:rPr>
                          <w:ins w:id="12758" w:author="Nasser Mustafa [2]" w:date="2018-09-23T16:09:00Z"/>
                        </w:rPr>
                      </w:rPrChange>
                    </w:rPr>
                    <w:pPrChange w:id="12759" w:author="Nasser Mustafa [2]" w:date="2018-09-26T14:54:00Z">
                      <w:pPr/>
                    </w:pPrChange>
                  </w:pPr>
                  <w:ins w:id="12760" w:author="Nasser Mustafa [2]" w:date="2018-09-23T16:09:00Z">
                    <w:r w:rsidRPr="00E868EE">
                      <w:rPr>
                        <w:rPrChange w:id="12761" w:author="Nasser Mustafa [2]" w:date="2018-09-26T14:54:00Z">
                          <w:rPr/>
                        </w:rPrChange>
                      </w:rPr>
                      <w:t xml:space="preserve">Social Media </w:t>
                    </w:r>
                  </w:ins>
                </w:p>
              </w:tc>
            </w:tr>
            <w:tr w:rsidR="00D23C37" w:rsidRPr="00E868EE" w14:paraId="490445F8" w14:textId="77777777" w:rsidTr="00D23C37">
              <w:trPr>
                <w:tblCellSpacing w:w="15" w:type="dxa"/>
                <w:ins w:id="1276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E925FA7" w14:textId="77777777" w:rsidR="00D23C37" w:rsidRPr="00E868EE" w:rsidRDefault="00D23C37" w:rsidP="00E868EE">
                  <w:pPr>
                    <w:rPr>
                      <w:ins w:id="12763" w:author="Nasser Mustafa [2]" w:date="2018-09-23T16:09:00Z"/>
                      <w:rPrChange w:id="12764" w:author="Nasser Mustafa [2]" w:date="2018-09-26T14:54:00Z">
                        <w:rPr>
                          <w:ins w:id="12765" w:author="Nasser Mustafa [2]" w:date="2018-09-23T16:09:00Z"/>
                        </w:rPr>
                      </w:rPrChange>
                    </w:rPr>
                    <w:pPrChange w:id="12766" w:author="Nasser Mustafa [2]" w:date="2018-09-26T14:54:00Z">
                      <w:pPr/>
                    </w:pPrChange>
                  </w:pPr>
                  <w:ins w:id="12767" w:author="Nasser Mustafa [2]" w:date="2018-09-23T16:09:00Z">
                    <w:r w:rsidRPr="00E868EE">
                      <w:rPr>
                        <w:rPrChange w:id="12768"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06C624F" w14:textId="77777777" w:rsidR="00D23C37" w:rsidRPr="00E868EE" w:rsidRDefault="00D23C37" w:rsidP="00E868EE">
                  <w:pPr>
                    <w:rPr>
                      <w:ins w:id="12769" w:author="Nasser Mustafa [2]" w:date="2018-09-23T16:09:00Z"/>
                      <w:rPrChange w:id="12770" w:author="Nasser Mustafa [2]" w:date="2018-09-26T14:54:00Z">
                        <w:rPr>
                          <w:ins w:id="12771" w:author="Nasser Mustafa [2]" w:date="2018-09-23T16:09:00Z"/>
                        </w:rPr>
                      </w:rPrChange>
                    </w:rPr>
                    <w:pPrChange w:id="12772" w:author="Nasser Mustafa [2]" w:date="2018-09-26T14:54:00Z">
                      <w:pPr/>
                    </w:pPrChange>
                  </w:pPr>
                  <w:ins w:id="12773" w:author="Nasser Mustafa [2]" w:date="2018-09-23T16:09:00Z">
                    <w:r w:rsidRPr="00E868EE">
                      <w:rPr>
                        <w:rPrChange w:id="12774" w:author="Nasser Mustafa [2]" w:date="2018-09-26T14:54:00Z">
                          <w:rPr/>
                        </w:rPrChange>
                      </w:rPr>
                      <w:t xml:space="preserve">Online Panels (e.g. Qualtrics) </w:t>
                    </w:r>
                  </w:ins>
                </w:p>
              </w:tc>
            </w:tr>
            <w:tr w:rsidR="00D23C37" w:rsidRPr="00E868EE" w14:paraId="3C0D63ED" w14:textId="77777777" w:rsidTr="00D23C37">
              <w:trPr>
                <w:tblCellSpacing w:w="15" w:type="dxa"/>
                <w:ins w:id="1277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3FD09B2" w14:textId="77777777" w:rsidR="00D23C37" w:rsidRPr="00E868EE" w:rsidRDefault="00D23C37" w:rsidP="00E868EE">
                  <w:pPr>
                    <w:rPr>
                      <w:ins w:id="12776" w:author="Nasser Mustafa [2]" w:date="2018-09-23T16:09:00Z"/>
                      <w:rPrChange w:id="12777" w:author="Nasser Mustafa [2]" w:date="2018-09-26T14:54:00Z">
                        <w:rPr>
                          <w:ins w:id="12778" w:author="Nasser Mustafa [2]" w:date="2018-09-23T16:09:00Z"/>
                        </w:rPr>
                      </w:rPrChange>
                    </w:rPr>
                    <w:pPrChange w:id="12779" w:author="Nasser Mustafa [2]" w:date="2018-09-26T14:54:00Z">
                      <w:pPr/>
                    </w:pPrChange>
                  </w:pPr>
                  <w:ins w:id="12780" w:author="Nasser Mustafa [2]" w:date="2018-09-23T16:09:00Z">
                    <w:r w:rsidRPr="00E868EE">
                      <w:rPr>
                        <w:rPrChange w:id="1278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D69B9E5" w14:textId="77777777" w:rsidR="00D23C37" w:rsidRPr="00E868EE" w:rsidRDefault="00D23C37" w:rsidP="00E868EE">
                  <w:pPr>
                    <w:rPr>
                      <w:ins w:id="12782" w:author="Nasser Mustafa [2]" w:date="2018-09-23T16:09:00Z"/>
                      <w:rPrChange w:id="12783" w:author="Nasser Mustafa [2]" w:date="2018-09-26T14:54:00Z">
                        <w:rPr>
                          <w:ins w:id="12784" w:author="Nasser Mustafa [2]" w:date="2018-09-23T16:09:00Z"/>
                        </w:rPr>
                      </w:rPrChange>
                    </w:rPr>
                    <w:pPrChange w:id="12785" w:author="Nasser Mustafa [2]" w:date="2018-09-26T14:54:00Z">
                      <w:pPr/>
                    </w:pPrChange>
                  </w:pPr>
                  <w:ins w:id="12786" w:author="Nasser Mustafa [2]" w:date="2018-09-23T16:09:00Z">
                    <w:r w:rsidRPr="00E868EE">
                      <w:rPr>
                        <w:rPrChange w:id="12787" w:author="Nasser Mustafa [2]" w:date="2018-09-26T14:54:00Z">
                          <w:rPr/>
                        </w:rPrChange>
                      </w:rPr>
                      <w:t xml:space="preserve">Student Participant Pool (e.g. SONA) </w:t>
                    </w:r>
                  </w:ins>
                </w:p>
              </w:tc>
            </w:tr>
            <w:tr w:rsidR="00D23C37" w:rsidRPr="00E868EE" w14:paraId="278EA64D" w14:textId="77777777" w:rsidTr="00D23C37">
              <w:trPr>
                <w:tblCellSpacing w:w="15" w:type="dxa"/>
                <w:ins w:id="1278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8BF5DDA" w14:textId="77777777" w:rsidR="00D23C37" w:rsidRPr="00E868EE" w:rsidRDefault="00D23C37" w:rsidP="00E868EE">
                  <w:pPr>
                    <w:rPr>
                      <w:ins w:id="12789" w:author="Nasser Mustafa [2]" w:date="2018-09-23T16:09:00Z"/>
                      <w:rPrChange w:id="12790" w:author="Nasser Mustafa [2]" w:date="2018-09-26T14:54:00Z">
                        <w:rPr>
                          <w:ins w:id="12791" w:author="Nasser Mustafa [2]" w:date="2018-09-23T16:09:00Z"/>
                        </w:rPr>
                      </w:rPrChange>
                    </w:rPr>
                    <w:pPrChange w:id="12792" w:author="Nasser Mustafa [2]" w:date="2018-09-26T14:54:00Z">
                      <w:pPr/>
                    </w:pPrChange>
                  </w:pPr>
                  <w:ins w:id="12793" w:author="Nasser Mustafa [2]" w:date="2018-09-23T16:09:00Z">
                    <w:r w:rsidRPr="00E868EE">
                      <w:rPr>
                        <w:rPrChange w:id="1279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0805D79" w14:textId="77777777" w:rsidR="00D23C37" w:rsidRPr="00E868EE" w:rsidRDefault="00D23C37" w:rsidP="00E868EE">
                  <w:pPr>
                    <w:rPr>
                      <w:ins w:id="12795" w:author="Nasser Mustafa [2]" w:date="2018-09-23T16:09:00Z"/>
                      <w:rPrChange w:id="12796" w:author="Nasser Mustafa [2]" w:date="2018-09-26T14:54:00Z">
                        <w:rPr>
                          <w:ins w:id="12797" w:author="Nasser Mustafa [2]" w:date="2018-09-23T16:09:00Z"/>
                        </w:rPr>
                      </w:rPrChange>
                    </w:rPr>
                    <w:pPrChange w:id="12798" w:author="Nasser Mustafa [2]" w:date="2018-09-26T14:54:00Z">
                      <w:pPr/>
                    </w:pPrChange>
                  </w:pPr>
                  <w:ins w:id="12799" w:author="Nasser Mustafa [2]" w:date="2018-09-23T16:09:00Z">
                    <w:r w:rsidRPr="00E868EE">
                      <w:rPr>
                        <w:rPrChange w:id="12800" w:author="Nasser Mustafa [2]" w:date="2018-09-26T14:54:00Z">
                          <w:rPr/>
                        </w:rPrChange>
                      </w:rPr>
                      <w:t xml:space="preserve">Emails </w:t>
                    </w:r>
                  </w:ins>
                </w:p>
              </w:tc>
            </w:tr>
            <w:tr w:rsidR="00D23C37" w:rsidRPr="00E868EE" w14:paraId="2B86F10F" w14:textId="77777777" w:rsidTr="00D23C37">
              <w:trPr>
                <w:tblCellSpacing w:w="15" w:type="dxa"/>
                <w:ins w:id="1280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68EAC6B" w14:textId="77777777" w:rsidR="00D23C37" w:rsidRPr="00E868EE" w:rsidRDefault="00D23C37" w:rsidP="00E868EE">
                  <w:pPr>
                    <w:rPr>
                      <w:ins w:id="12802" w:author="Nasser Mustafa [2]" w:date="2018-09-23T16:09:00Z"/>
                      <w:rPrChange w:id="12803" w:author="Nasser Mustafa [2]" w:date="2018-09-26T14:54:00Z">
                        <w:rPr>
                          <w:ins w:id="12804" w:author="Nasser Mustafa [2]" w:date="2018-09-23T16:09:00Z"/>
                        </w:rPr>
                      </w:rPrChange>
                    </w:rPr>
                    <w:pPrChange w:id="12805" w:author="Nasser Mustafa [2]" w:date="2018-09-26T14:54:00Z">
                      <w:pPr/>
                    </w:pPrChange>
                  </w:pPr>
                  <w:ins w:id="12806" w:author="Nasser Mustafa [2]" w:date="2018-09-23T16:09:00Z">
                    <w:r w:rsidRPr="00E868EE">
                      <w:rPr>
                        <w:rPrChange w:id="1280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A79538C" w14:textId="77777777" w:rsidR="00D23C37" w:rsidRPr="00E868EE" w:rsidRDefault="00D23C37" w:rsidP="00E868EE">
                  <w:pPr>
                    <w:rPr>
                      <w:ins w:id="12808" w:author="Nasser Mustafa [2]" w:date="2018-09-23T16:09:00Z"/>
                      <w:rPrChange w:id="12809" w:author="Nasser Mustafa [2]" w:date="2018-09-26T14:54:00Z">
                        <w:rPr>
                          <w:ins w:id="12810" w:author="Nasser Mustafa [2]" w:date="2018-09-23T16:09:00Z"/>
                        </w:rPr>
                      </w:rPrChange>
                    </w:rPr>
                    <w:pPrChange w:id="12811" w:author="Nasser Mustafa [2]" w:date="2018-09-26T14:54:00Z">
                      <w:pPr/>
                    </w:pPrChange>
                  </w:pPr>
                  <w:ins w:id="12812" w:author="Nasser Mustafa [2]" w:date="2018-09-23T16:09:00Z">
                    <w:r w:rsidRPr="00E868EE">
                      <w:rPr>
                        <w:rPrChange w:id="12813" w:author="Nasser Mustafa [2]" w:date="2018-09-26T14:54:00Z">
                          <w:rPr/>
                        </w:rPrChange>
                      </w:rPr>
                      <w:t xml:space="preserve">Letters </w:t>
                    </w:r>
                  </w:ins>
                </w:p>
              </w:tc>
            </w:tr>
            <w:tr w:rsidR="00D23C37" w:rsidRPr="00E868EE" w14:paraId="28A88161" w14:textId="77777777" w:rsidTr="00D23C37">
              <w:trPr>
                <w:tblCellSpacing w:w="15" w:type="dxa"/>
                <w:ins w:id="1281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2DAA610" w14:textId="77777777" w:rsidR="00D23C37" w:rsidRPr="00E868EE" w:rsidRDefault="00D23C37" w:rsidP="00E868EE">
                  <w:pPr>
                    <w:rPr>
                      <w:ins w:id="12815" w:author="Nasser Mustafa [2]" w:date="2018-09-23T16:09:00Z"/>
                      <w:rPrChange w:id="12816" w:author="Nasser Mustafa [2]" w:date="2018-09-26T14:54:00Z">
                        <w:rPr>
                          <w:ins w:id="12817" w:author="Nasser Mustafa [2]" w:date="2018-09-23T16:09:00Z"/>
                        </w:rPr>
                      </w:rPrChange>
                    </w:rPr>
                    <w:pPrChange w:id="12818" w:author="Nasser Mustafa [2]" w:date="2018-09-26T14:54:00Z">
                      <w:pPr/>
                    </w:pPrChange>
                  </w:pPr>
                  <w:ins w:id="12819" w:author="Nasser Mustafa [2]" w:date="2018-09-23T16:09:00Z">
                    <w:r w:rsidRPr="00E868EE">
                      <w:rPr>
                        <w:rPrChange w:id="1282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92196F1" w14:textId="77777777" w:rsidR="00D23C37" w:rsidRPr="00E868EE" w:rsidRDefault="00D23C37" w:rsidP="00E868EE">
                  <w:pPr>
                    <w:rPr>
                      <w:ins w:id="12821" w:author="Nasser Mustafa [2]" w:date="2018-09-23T16:09:00Z"/>
                      <w:rPrChange w:id="12822" w:author="Nasser Mustafa [2]" w:date="2018-09-26T14:54:00Z">
                        <w:rPr>
                          <w:ins w:id="12823" w:author="Nasser Mustafa [2]" w:date="2018-09-23T16:09:00Z"/>
                        </w:rPr>
                      </w:rPrChange>
                    </w:rPr>
                    <w:pPrChange w:id="12824" w:author="Nasser Mustafa [2]" w:date="2018-09-26T14:54:00Z">
                      <w:pPr/>
                    </w:pPrChange>
                  </w:pPr>
                  <w:ins w:id="12825" w:author="Nasser Mustafa [2]" w:date="2018-09-23T16:09:00Z">
                    <w:r w:rsidRPr="00E868EE">
                      <w:rPr>
                        <w:rPrChange w:id="12826" w:author="Nasser Mustafa [2]" w:date="2018-09-26T14:54:00Z">
                          <w:rPr/>
                        </w:rPrChange>
                      </w:rPr>
                      <w:t xml:space="preserve">Telephone </w:t>
                    </w:r>
                  </w:ins>
                </w:p>
              </w:tc>
            </w:tr>
            <w:tr w:rsidR="00D23C37" w:rsidRPr="00E868EE" w14:paraId="3E4BC6FF" w14:textId="77777777" w:rsidTr="00D23C37">
              <w:trPr>
                <w:tblCellSpacing w:w="15" w:type="dxa"/>
                <w:ins w:id="1282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3783A4E" w14:textId="77777777" w:rsidR="00D23C37" w:rsidRPr="00E868EE" w:rsidRDefault="00D23C37" w:rsidP="00E868EE">
                  <w:pPr>
                    <w:rPr>
                      <w:ins w:id="12828" w:author="Nasser Mustafa [2]" w:date="2018-09-23T16:09:00Z"/>
                      <w:rPrChange w:id="12829" w:author="Nasser Mustafa [2]" w:date="2018-09-26T14:54:00Z">
                        <w:rPr>
                          <w:ins w:id="12830" w:author="Nasser Mustafa [2]" w:date="2018-09-23T16:09:00Z"/>
                        </w:rPr>
                      </w:rPrChange>
                    </w:rPr>
                    <w:pPrChange w:id="12831" w:author="Nasser Mustafa [2]" w:date="2018-09-26T14:54:00Z">
                      <w:pPr/>
                    </w:pPrChange>
                  </w:pPr>
                  <w:ins w:id="12832" w:author="Nasser Mustafa [2]" w:date="2018-09-23T16:09:00Z">
                    <w:r w:rsidRPr="00E868EE">
                      <w:rPr>
                        <w:rPrChange w:id="1283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661BAE6" w14:textId="77777777" w:rsidR="00D23C37" w:rsidRPr="00E868EE" w:rsidRDefault="00D23C37" w:rsidP="00E868EE">
                  <w:pPr>
                    <w:rPr>
                      <w:ins w:id="12834" w:author="Nasser Mustafa [2]" w:date="2018-09-23T16:09:00Z"/>
                      <w:rPrChange w:id="12835" w:author="Nasser Mustafa [2]" w:date="2018-09-26T14:54:00Z">
                        <w:rPr>
                          <w:ins w:id="12836" w:author="Nasser Mustafa [2]" w:date="2018-09-23T16:09:00Z"/>
                        </w:rPr>
                      </w:rPrChange>
                    </w:rPr>
                    <w:pPrChange w:id="12837" w:author="Nasser Mustafa [2]" w:date="2018-09-26T14:54:00Z">
                      <w:pPr/>
                    </w:pPrChange>
                  </w:pPr>
                  <w:ins w:id="12838" w:author="Nasser Mustafa [2]" w:date="2018-09-23T16:09:00Z">
                    <w:r w:rsidRPr="00E868EE">
                      <w:rPr>
                        <w:rPrChange w:id="12839" w:author="Nasser Mustafa [2]" w:date="2018-09-26T14:54:00Z">
                          <w:rPr/>
                        </w:rPrChange>
                      </w:rPr>
                      <w:t xml:space="preserve">Snowballing </w:t>
                    </w:r>
                  </w:ins>
                </w:p>
              </w:tc>
            </w:tr>
            <w:tr w:rsidR="00D23C37" w:rsidRPr="00E868EE" w14:paraId="1D93D7E0" w14:textId="77777777" w:rsidTr="00D23C37">
              <w:trPr>
                <w:tblCellSpacing w:w="15" w:type="dxa"/>
                <w:ins w:id="1284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C1DFC60" w14:textId="77777777" w:rsidR="00D23C37" w:rsidRPr="00E868EE" w:rsidRDefault="00D23C37" w:rsidP="00E868EE">
                  <w:pPr>
                    <w:rPr>
                      <w:ins w:id="12841" w:author="Nasser Mustafa [2]" w:date="2018-09-23T16:09:00Z"/>
                      <w:rPrChange w:id="12842" w:author="Nasser Mustafa [2]" w:date="2018-09-26T14:54:00Z">
                        <w:rPr>
                          <w:ins w:id="12843" w:author="Nasser Mustafa [2]" w:date="2018-09-23T16:09:00Z"/>
                        </w:rPr>
                      </w:rPrChange>
                    </w:rPr>
                    <w:pPrChange w:id="12844" w:author="Nasser Mustafa [2]" w:date="2018-09-26T14:54:00Z">
                      <w:pPr/>
                    </w:pPrChange>
                  </w:pPr>
                </w:p>
              </w:tc>
              <w:tc>
                <w:tcPr>
                  <w:tcW w:w="0" w:type="auto"/>
                  <w:tcBorders>
                    <w:top w:val="single" w:sz="6" w:space="0" w:color="000000"/>
                    <w:left w:val="single" w:sz="6" w:space="0" w:color="000000"/>
                    <w:bottom w:val="single" w:sz="6" w:space="0" w:color="000000"/>
                    <w:right w:val="single" w:sz="6" w:space="0" w:color="000000"/>
                  </w:tcBorders>
                  <w:hideMark/>
                </w:tcPr>
                <w:p w14:paraId="2567E39E" w14:textId="77777777" w:rsidR="00D23C37" w:rsidRPr="00E868EE" w:rsidRDefault="00D23C37" w:rsidP="00E868EE">
                  <w:pPr>
                    <w:rPr>
                      <w:ins w:id="12845" w:author="Nasser Mustafa [2]" w:date="2018-09-23T16:09:00Z"/>
                      <w:rPrChange w:id="12846" w:author="Nasser Mustafa [2]" w:date="2018-09-26T14:54:00Z">
                        <w:rPr>
                          <w:ins w:id="12847" w:author="Nasser Mustafa [2]" w:date="2018-09-23T16:09:00Z"/>
                        </w:rPr>
                      </w:rPrChange>
                    </w:rPr>
                    <w:pPrChange w:id="12848" w:author="Nasser Mustafa [2]" w:date="2018-09-26T14:54:00Z">
                      <w:pPr/>
                    </w:pPrChange>
                  </w:pPr>
                  <w:ins w:id="12849" w:author="Nasser Mustafa [2]" w:date="2018-09-23T16:09:00Z">
                    <w:r w:rsidRPr="00E868EE">
                      <w:rPr>
                        <w:rPrChange w:id="12850" w:author="Nasser Mustafa [2]" w:date="2018-09-26T14:54:00Z">
                          <w:rPr/>
                        </w:rPrChange>
                      </w:rPr>
                      <w:t xml:space="preserve">Other </w:t>
                    </w:r>
                  </w:ins>
                </w:p>
              </w:tc>
            </w:tr>
          </w:tbl>
          <w:p w14:paraId="4BCD7E0C" w14:textId="77777777" w:rsidR="00D23C37" w:rsidRPr="00E868EE" w:rsidRDefault="00D23C37" w:rsidP="00E868EE">
            <w:pPr>
              <w:rPr>
                <w:ins w:id="12851" w:author="Nasser Mustafa [2]" w:date="2018-09-23T16:09:00Z"/>
                <w:rPrChange w:id="12852" w:author="Nasser Mustafa [2]" w:date="2018-09-26T14:54:00Z">
                  <w:rPr>
                    <w:ins w:id="12853" w:author="Nasser Mustafa [2]" w:date="2018-09-23T16:09:00Z"/>
                  </w:rPr>
                </w:rPrChange>
              </w:rPr>
              <w:pPrChange w:id="12854" w:author="Nasser Mustafa [2]" w:date="2018-09-26T14:54:00Z">
                <w:pPr/>
              </w:pPrChange>
            </w:pPr>
          </w:p>
        </w:tc>
        <w:tc>
          <w:tcPr>
            <w:tcW w:w="0" w:type="auto"/>
            <w:hideMark/>
          </w:tcPr>
          <w:p w14:paraId="25696BC0" w14:textId="77777777" w:rsidR="00D23C37" w:rsidRPr="00E868EE" w:rsidRDefault="00D23C37" w:rsidP="00E868EE">
            <w:pPr>
              <w:rPr>
                <w:ins w:id="12855" w:author="Nasser Mustafa [2]" w:date="2018-09-23T16:09:00Z"/>
                <w:rPrChange w:id="12856" w:author="Nasser Mustafa [2]" w:date="2018-09-26T14:54:00Z">
                  <w:rPr>
                    <w:ins w:id="12857" w:author="Nasser Mustafa [2]" w:date="2018-09-23T16:09:00Z"/>
                  </w:rPr>
                </w:rPrChange>
              </w:rPr>
              <w:pPrChange w:id="12858" w:author="Nasser Mustafa [2]" w:date="2018-09-26T14:54:00Z">
                <w:pPr/>
              </w:pPrChange>
            </w:pPr>
            <w:ins w:id="12859" w:author="Nasser Mustafa [2]" w:date="2018-09-23T16:09:00Z">
              <w:r w:rsidRPr="00E868EE">
                <w:rPr>
                  <w:rPrChange w:id="12860" w:author="Nasser Mustafa [2]" w:date="2018-09-26T14:54:00Z">
                    <w:rPr/>
                  </w:rPrChange>
                </w:rPr>
                <w:t>Describe each step of how participants will be recruited. This includes how contact information is obtained, how participants will be made aware of the study, where will recruitment materials be located, and how participants can express their interest. Provide a copy of the recruitment material(s) including any oral scripts, recruitment posters, recruitment emails, social media postings etc.</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6AF02DB" w14:textId="77777777" w:rsidTr="00D23C37">
              <w:trPr>
                <w:tblCellSpacing w:w="15" w:type="dxa"/>
                <w:ins w:id="12861"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85772F9" w14:textId="331A8B0B" w:rsidR="00D23C37" w:rsidRPr="00E868EE" w:rsidRDefault="00D23C37" w:rsidP="00E868EE">
                  <w:pPr>
                    <w:rPr>
                      <w:ins w:id="12862" w:author="Nasser Mustafa [2]" w:date="2018-09-23T16:09:00Z"/>
                      <w:rPrChange w:id="12863" w:author="Nasser Mustafa [2]" w:date="2018-09-26T14:54:00Z">
                        <w:rPr>
                          <w:ins w:id="12864" w:author="Nasser Mustafa [2]" w:date="2018-09-23T16:09:00Z"/>
                          <w:rFonts w:ascii="Times New Roman" w:eastAsia="ArialMT" w:hAnsi="Times New Roman"/>
                          <w:color w:val="000000"/>
                        </w:rPr>
                      </w:rPrChange>
                    </w:rPr>
                    <w:pPrChange w:id="12865" w:author="Nasser Mustafa [2]" w:date="2018-09-26T14:54:00Z">
                      <w:pPr>
                        <w:autoSpaceDE w:val="0"/>
                        <w:autoSpaceDN w:val="0"/>
                        <w:adjustRightInd w:val="0"/>
                      </w:pPr>
                    </w:pPrChange>
                  </w:pPr>
                  <w:ins w:id="12866" w:author="Nasser Mustafa [2]" w:date="2018-09-23T16:09:00Z">
                    <w:r w:rsidRPr="00E868EE">
                      <w:rPr>
                        <w:rPrChange w:id="12867" w:author="Nasser Mustafa [2]" w:date="2018-09-26T14:54:00Z">
                          <w:rPr>
                            <w:i/>
                            <w:iCs/>
                          </w:rPr>
                        </w:rPrChange>
                      </w:rPr>
                      <w:t>Response</w:t>
                    </w:r>
                    <w:r w:rsidRPr="00E868EE">
                      <w:rPr>
                        <w:rPrChange w:id="12868" w:author="Nasser Mustafa [2]" w:date="2018-09-26T14:54:00Z">
                          <w:rPr/>
                        </w:rPrChange>
                      </w:rPr>
                      <w:t xml:space="preserve">: the survey will be published on </w:t>
                    </w:r>
                    <w:r w:rsidRPr="00E868EE">
                      <w:rPr>
                        <w:rPrChange w:id="12869" w:author="Nasser Mustafa [2]" w:date="2018-09-26T14:54:00Z">
                          <w:rPr/>
                        </w:rPrChange>
                      </w:rPr>
                      <w:fldChar w:fldCharType="begin"/>
                    </w:r>
                    <w:r w:rsidRPr="00E868EE">
                      <w:rPr>
                        <w:rPrChange w:id="12870" w:author="Nasser Mustafa [2]" w:date="2018-09-26T14:54:00Z">
                          <w:rPr/>
                        </w:rPrChange>
                      </w:rPr>
                      <w:instrText xml:space="preserve"> HYPERLINK "https://www.surveymonkey.com/" \t "_blank" </w:instrText>
                    </w:r>
                    <w:r w:rsidRPr="00E868EE">
                      <w:rPr>
                        <w:rPrChange w:id="12871" w:author="Nasser Mustafa [2]" w:date="2018-09-26T14:54:00Z">
                          <w:rPr/>
                        </w:rPrChange>
                      </w:rPr>
                      <w:fldChar w:fldCharType="separate"/>
                    </w:r>
                    <w:r w:rsidRPr="00E868EE">
                      <w:rPr>
                        <w:rStyle w:val="Hyperlink"/>
                        <w:rPrChange w:id="12872" w:author="Nasser Mustafa [2]" w:date="2018-09-26T14:54:00Z">
                          <w:rPr>
                            <w:color w:val="0563C1"/>
                            <w:u w:val="single"/>
                          </w:rPr>
                        </w:rPrChange>
                      </w:rPr>
                      <w:t>https://www.surveymonkey.com</w:t>
                    </w:r>
                    <w:r w:rsidRPr="00E868EE">
                      <w:rPr>
                        <w:rPrChange w:id="12873" w:author="Nasser Mustafa [2]" w:date="2018-09-26T14:54:00Z">
                          <w:rPr>
                            <w:color w:val="0563C1"/>
                            <w:u w:val="single"/>
                          </w:rPr>
                        </w:rPrChange>
                      </w:rPr>
                      <w:fldChar w:fldCharType="end"/>
                    </w:r>
                    <w:r w:rsidRPr="00E868EE">
                      <w:rPr>
                        <w:rPrChange w:id="12874" w:author="Nasser Mustafa [2]" w:date="2018-09-26T14:54:00Z">
                          <w:rPr/>
                        </w:rPrChange>
                      </w:rPr>
                      <w:t>. This is a known website for publishing surveys for different purposes. The internal details of recruitment is not known to the researcher. The researcher doesn’t have any information about the participants.</w:t>
                    </w:r>
                    <w:r w:rsidRPr="00E868EE">
                      <w:rPr>
                        <w:rPrChange w:id="12875" w:author="Nasser Mustafa [2]" w:date="2018-09-26T14:54:00Z">
                          <w:rPr>
                            <w:rFonts w:ascii="Times New Roman" w:eastAsia="ArialMT" w:hAnsi="Times New Roman"/>
                            <w:color w:val="000000"/>
                          </w:rPr>
                        </w:rPrChange>
                      </w:rPr>
                      <w:t xml:space="preserve"> Survey Monkey Contribute, our proprietary online panel is dedicated solely to supporting customers seeking insights from respondents in the United States. We recruit people to Survey Monkey Contribute through a variety of means, the primary method of recruitment being Survey Monkey survey respondents. Over 30 million unique respondents answer Survey Monkey surveys sent out by our subscribers each month.</w:t>
                    </w:r>
                  </w:ins>
                </w:p>
                <w:p w14:paraId="2DE2AC93" w14:textId="77777777" w:rsidR="00D23C37" w:rsidRPr="00E868EE" w:rsidRDefault="00D23C37" w:rsidP="00E868EE">
                  <w:pPr>
                    <w:rPr>
                      <w:ins w:id="12876" w:author="Nasser Mustafa [2]" w:date="2018-09-23T16:09:00Z"/>
                      <w:rPrChange w:id="12877" w:author="Nasser Mustafa [2]" w:date="2018-09-26T14:54:00Z">
                        <w:rPr>
                          <w:ins w:id="12878" w:author="Nasser Mustafa [2]" w:date="2018-09-23T16:09:00Z"/>
                          <w:rFonts w:ascii="Times New Roman" w:eastAsia="ArialMT" w:hAnsi="Times New Roman"/>
                          <w:color w:val="000000"/>
                        </w:rPr>
                      </w:rPrChange>
                    </w:rPr>
                    <w:pPrChange w:id="12879" w:author="Nasser Mustafa [2]" w:date="2018-09-26T14:54:00Z">
                      <w:pPr>
                        <w:autoSpaceDE w:val="0"/>
                        <w:autoSpaceDN w:val="0"/>
                        <w:adjustRightInd w:val="0"/>
                      </w:pPr>
                    </w:pPrChange>
                  </w:pPr>
                </w:p>
                <w:p w14:paraId="6C034F61" w14:textId="77777777" w:rsidR="00D23C37" w:rsidRPr="00E868EE" w:rsidRDefault="00D23C37" w:rsidP="00E868EE">
                  <w:pPr>
                    <w:rPr>
                      <w:ins w:id="12880" w:author="Nasser Mustafa [2]" w:date="2018-09-23T16:09:00Z"/>
                      <w:rPrChange w:id="12881" w:author="Nasser Mustafa [2]" w:date="2018-09-26T14:54:00Z">
                        <w:rPr>
                          <w:ins w:id="12882" w:author="Nasser Mustafa [2]" w:date="2018-09-23T16:09:00Z"/>
                          <w:rFonts w:ascii="Times New Roman" w:eastAsia="ArialMT" w:hAnsi="Times New Roman"/>
                          <w:color w:val="000000"/>
                        </w:rPr>
                      </w:rPrChange>
                    </w:rPr>
                    <w:pPrChange w:id="12883" w:author="Nasser Mustafa [2]" w:date="2018-09-26T14:54:00Z">
                      <w:pPr>
                        <w:autoSpaceDE w:val="0"/>
                        <w:autoSpaceDN w:val="0"/>
                        <w:adjustRightInd w:val="0"/>
                      </w:pPr>
                    </w:pPrChange>
                  </w:pPr>
                  <w:ins w:id="12884" w:author="Nasser Mustafa [2]" w:date="2018-09-23T16:09:00Z">
                    <w:r w:rsidRPr="00E868EE">
                      <w:rPr>
                        <w:rPrChange w:id="12885" w:author="Nasser Mustafa [2]" w:date="2018-09-26T14:54:00Z">
                          <w:rPr>
                            <w:rFonts w:ascii="Times New Roman" w:eastAsia="ArialMT" w:hAnsi="Times New Roman"/>
                            <w:color w:val="000000"/>
                          </w:rPr>
                        </w:rPrChange>
                      </w:rPr>
                      <w:t>We have also integrated a variety of third party sample partners into our Audience platform. Third party sample partners fulfill customers’ needs that our internal sources cannot fulfill mainly international sample.</w:t>
                    </w:r>
                  </w:ins>
                </w:p>
                <w:p w14:paraId="56091D1F" w14:textId="77777777" w:rsidR="00D23C37" w:rsidRPr="00E868EE" w:rsidRDefault="00D23C37" w:rsidP="00E868EE">
                  <w:pPr>
                    <w:rPr>
                      <w:ins w:id="12886" w:author="Nasser Mustafa [2]" w:date="2018-09-23T16:09:00Z"/>
                      <w:rPrChange w:id="12887" w:author="Nasser Mustafa [2]" w:date="2018-09-26T14:54:00Z">
                        <w:rPr>
                          <w:ins w:id="12888" w:author="Nasser Mustafa [2]" w:date="2018-09-23T16:09:00Z"/>
                        </w:rPr>
                      </w:rPrChange>
                    </w:rPr>
                    <w:pPrChange w:id="12889" w:author="Nasser Mustafa [2]" w:date="2018-09-26T14:54:00Z">
                      <w:pPr/>
                    </w:pPrChange>
                  </w:pPr>
                </w:p>
              </w:tc>
            </w:tr>
          </w:tbl>
          <w:p w14:paraId="730D682B" w14:textId="77777777" w:rsidR="00D23C37" w:rsidRPr="00E868EE" w:rsidRDefault="00D23C37" w:rsidP="00E868EE">
            <w:pPr>
              <w:rPr>
                <w:ins w:id="12890" w:author="Nasser Mustafa [2]" w:date="2018-09-23T16:09:00Z"/>
                <w:rPrChange w:id="12891" w:author="Nasser Mustafa [2]" w:date="2018-09-26T14:54:00Z">
                  <w:rPr>
                    <w:ins w:id="12892" w:author="Nasser Mustafa [2]" w:date="2018-09-23T16:09:00Z"/>
                  </w:rPr>
                </w:rPrChange>
              </w:rPr>
              <w:pPrChange w:id="12893" w:author="Nasser Mustafa [2]" w:date="2018-09-26T14:54:00Z">
                <w:pPr/>
              </w:pPrChange>
            </w:pPr>
          </w:p>
        </w:tc>
      </w:tr>
      <w:tr w:rsidR="00D23C37" w:rsidRPr="00E868EE" w14:paraId="61C45DF7" w14:textId="77777777" w:rsidTr="00D23C37">
        <w:trPr>
          <w:tblCellSpacing w:w="15" w:type="dxa"/>
          <w:jc w:val="center"/>
          <w:ins w:id="12894" w:author="Nasser Mustafa [2]" w:date="2018-09-23T16:09:00Z"/>
        </w:trPr>
        <w:tc>
          <w:tcPr>
            <w:tcW w:w="0" w:type="auto"/>
            <w:gridSpan w:val="5"/>
            <w:vAlign w:val="center"/>
            <w:hideMark/>
          </w:tcPr>
          <w:p w14:paraId="247CC5FE" w14:textId="77777777" w:rsidR="00D23C37" w:rsidRPr="00E868EE" w:rsidRDefault="007431BC" w:rsidP="00E868EE">
            <w:pPr>
              <w:rPr>
                <w:ins w:id="12895" w:author="Nasser Mustafa [2]" w:date="2018-09-23T16:09:00Z"/>
                <w:rPrChange w:id="12896" w:author="Nasser Mustafa [2]" w:date="2018-09-26T14:54:00Z">
                  <w:rPr>
                    <w:ins w:id="12897" w:author="Nasser Mustafa [2]" w:date="2018-09-23T16:09:00Z"/>
                  </w:rPr>
                </w:rPrChange>
              </w:rPr>
              <w:pPrChange w:id="12898" w:author="Nasser Mustafa [2]" w:date="2018-09-26T14:54:00Z">
                <w:pPr/>
              </w:pPrChange>
            </w:pPr>
            <w:ins w:id="12899" w:author="Nasser Mustafa [2]" w:date="2018-09-23T16:09:00Z">
              <w:r w:rsidRPr="00E868EE">
                <w:rPr>
                  <w:rPrChange w:id="12900" w:author="Nasser Mustafa [2]" w:date="2018-09-26T14:54:00Z">
                    <w:rPr/>
                  </w:rPrChange>
                </w:rPr>
                <w:pict w14:anchorId="02FE08FE">
                  <v:rect id="_x0000_i1040" style="width:0;height:1.5pt" o:hralign="center" o:hrstd="t" o:hr="t" fillcolor="#a0a0a0" stroked="f"/>
                </w:pict>
              </w:r>
            </w:ins>
          </w:p>
        </w:tc>
      </w:tr>
      <w:tr w:rsidR="00D23C37" w:rsidRPr="00E868EE" w14:paraId="75CF8264" w14:textId="77777777" w:rsidTr="00D23C37">
        <w:trPr>
          <w:tblCellSpacing w:w="15" w:type="dxa"/>
          <w:jc w:val="center"/>
          <w:ins w:id="12901" w:author="Nasser Mustafa [2]" w:date="2018-09-23T16:09:00Z"/>
        </w:trPr>
        <w:tc>
          <w:tcPr>
            <w:tcW w:w="0" w:type="auto"/>
            <w:hideMark/>
          </w:tcPr>
          <w:p w14:paraId="4555AB84" w14:textId="77777777" w:rsidR="00D23C37" w:rsidRPr="00E868EE" w:rsidRDefault="00D23C37" w:rsidP="00E868EE">
            <w:pPr>
              <w:rPr>
                <w:ins w:id="12902" w:author="Nasser Mustafa [2]" w:date="2018-09-23T16:09:00Z"/>
                <w:rPrChange w:id="12903" w:author="Nasser Mustafa [2]" w:date="2018-09-26T14:54:00Z">
                  <w:rPr>
                    <w:ins w:id="12904" w:author="Nasser Mustafa [2]" w:date="2018-09-23T16:09:00Z"/>
                  </w:rPr>
                </w:rPrChange>
              </w:rPr>
              <w:pPrChange w:id="12905" w:author="Nasser Mustafa [2]" w:date="2018-09-26T14:54:00Z">
                <w:pPr>
                  <w:spacing w:before="100" w:beforeAutospacing="1" w:after="100" w:afterAutospacing="1"/>
                  <w:outlineLvl w:val="2"/>
                </w:pPr>
              </w:pPrChange>
            </w:pPr>
            <w:bookmarkStart w:id="12906" w:name="5B"/>
            <w:bookmarkStart w:id="12907" w:name="_Toc525736831"/>
            <w:ins w:id="12908" w:author="Nasser Mustafa [2]" w:date="2018-09-23T16:09:00Z">
              <w:r w:rsidRPr="00E868EE">
                <w:rPr>
                  <w:rPrChange w:id="12909" w:author="Nasser Mustafa [2]" w:date="2018-09-26T14:54:00Z">
                    <w:rPr/>
                  </w:rPrChange>
                </w:rPr>
                <w:t>5B</w:t>
              </w:r>
              <w:bookmarkEnd w:id="12906"/>
              <w:r w:rsidRPr="00E868EE">
                <w:rPr>
                  <w:rPrChange w:id="12910" w:author="Nasser Mustafa [2]" w:date="2018-09-26T14:54:00Z">
                    <w:rPr/>
                  </w:rPrChange>
                </w:rPr>
                <w:t>.</w:t>
              </w:r>
              <w:bookmarkEnd w:id="12907"/>
              <w:r w:rsidRPr="00E868EE">
                <w:rPr>
                  <w:rPrChange w:id="12911" w:author="Nasser Mustafa [2]" w:date="2018-09-26T14:54:00Z">
                    <w:rPr/>
                  </w:rPrChange>
                </w:rPr>
                <w:t xml:space="preserve"> </w:t>
              </w:r>
            </w:ins>
          </w:p>
        </w:tc>
        <w:tc>
          <w:tcPr>
            <w:tcW w:w="0" w:type="auto"/>
            <w:hideMark/>
          </w:tcPr>
          <w:p w14:paraId="02A1B82E" w14:textId="1C54FE63" w:rsidR="00D23C37" w:rsidRPr="00E868EE" w:rsidRDefault="00D23C37" w:rsidP="00E868EE">
            <w:pPr>
              <w:rPr>
                <w:ins w:id="12912" w:author="Nasser Mustafa [2]" w:date="2018-09-23T16:09:00Z"/>
                <w:rPrChange w:id="12913" w:author="Nasser Mustafa [2]" w:date="2018-09-26T14:54:00Z">
                  <w:rPr>
                    <w:ins w:id="12914" w:author="Nasser Mustafa [2]" w:date="2018-09-23T16:09:00Z"/>
                  </w:rPr>
                </w:rPrChange>
              </w:rPr>
              <w:pPrChange w:id="12915" w:author="Nasser Mustafa [2]" w:date="2018-09-26T14:54:00Z">
                <w:pPr/>
              </w:pPrChange>
            </w:pPr>
            <w:ins w:id="12916" w:author="Nasser Mustafa [2]" w:date="2018-09-23T16:09:00Z">
              <w:r w:rsidRPr="00E868EE">
                <w:rPr>
                  <w:rPrChange w:id="12917" w:author="Nasser Mustafa [2]" w:date="2018-09-26T14:54:00Z">
                    <w:rPr/>
                  </w:rPrChange>
                </w:rPr>
                <w:t>Location of Recruitment</w:t>
              </w:r>
              <w:r w:rsidRPr="00E868EE">
                <w:rPr>
                  <w:rPrChange w:id="12918" w:author="Nasser Mustafa [2]" w:date="2018-09-26T14:54:00Z">
                    <w:rPr/>
                  </w:rPrChange>
                </w:rPr>
                <w:br/>
                <w:t>(</w:t>
              </w:r>
              <w:r w:rsidRPr="00E868EE">
                <w:rPr>
                  <w:rPrChange w:id="12919" w:author="Nasser Mustafa [2]" w:date="2018-09-26T14:54:00Z">
                    <w:rPr/>
                  </w:rPrChange>
                </w:rPr>
                <w:fldChar w:fldCharType="begin"/>
              </w:r>
              <w:r w:rsidRPr="00E868EE">
                <w:rPr>
                  <w:rPrChange w:id="12920" w:author="Nasser Mustafa [2]" w:date="2018-09-26T14:54:00Z">
                    <w:rPr/>
                  </w:rPrChange>
                </w:rPr>
                <w:instrText xml:space="preserve"> HYPERLINK "http://carleton.ca/curo/wp-content/uploads/Carleton-University-Research-Ethics-Form-Instructions-April2016.htm" \l "5B" </w:instrText>
              </w:r>
              <w:r w:rsidRPr="00E868EE">
                <w:rPr>
                  <w:rPrChange w:id="12921" w:author="Nasser Mustafa [2]" w:date="2018-09-26T14:54:00Z">
                    <w:rPr/>
                  </w:rPrChange>
                </w:rPr>
                <w:fldChar w:fldCharType="separate"/>
              </w:r>
              <w:r w:rsidRPr="00E868EE">
                <w:rPr>
                  <w:rStyle w:val="Hyperlink"/>
                  <w:rPrChange w:id="12922" w:author="Nasser Mustafa [2]" w:date="2018-09-26T14:54:00Z">
                    <w:rPr>
                      <w:color w:val="800000"/>
                      <w:u w:val="single"/>
                    </w:rPr>
                  </w:rPrChange>
                </w:rPr>
                <w:t>Detailed instructions</w:t>
              </w:r>
              <w:r w:rsidRPr="00E868EE">
                <w:rPr>
                  <w:rPrChange w:id="12923" w:author="Nasser Mustafa [2]" w:date="2018-09-26T14:54:00Z">
                    <w:rPr>
                      <w:color w:val="800000"/>
                      <w:u w:val="single"/>
                    </w:rPr>
                  </w:rPrChange>
                </w:rPr>
                <w:fldChar w:fldCharType="end"/>
              </w:r>
              <w:r w:rsidRPr="00E868EE">
                <w:rPr>
                  <w:rPrChange w:id="12924" w:author="Nasser Mustafa [2]" w:date="2018-09-26T14:54:00Z">
                    <w:rPr/>
                  </w:rPrChange>
                </w:rPr>
                <w:t xml:space="preserve">) </w:t>
              </w:r>
            </w:ins>
          </w:p>
        </w:tc>
        <w:tc>
          <w:tcPr>
            <w:tcW w:w="0" w:type="auto"/>
            <w:hideMark/>
          </w:tcPr>
          <w:p w14:paraId="11236C4B" w14:textId="77777777" w:rsidR="00D23C37" w:rsidRPr="00E868EE" w:rsidRDefault="00D23C37" w:rsidP="00E868EE">
            <w:pPr>
              <w:rPr>
                <w:ins w:id="12925" w:author="Nasser Mustafa [2]" w:date="2018-09-23T16:09:00Z"/>
                <w:rPrChange w:id="12926" w:author="Nasser Mustafa [2]" w:date="2018-09-26T14:54:00Z">
                  <w:rPr>
                    <w:ins w:id="12927" w:author="Nasser Mustafa [2]" w:date="2018-09-23T16:09:00Z"/>
                  </w:rPr>
                </w:rPrChange>
              </w:rPr>
              <w:pPrChange w:id="12928"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6"/>
              <w:gridCol w:w="1814"/>
            </w:tblGrid>
            <w:tr w:rsidR="00D23C37" w:rsidRPr="00E868EE" w14:paraId="6B061A4A" w14:textId="77777777" w:rsidTr="00D23C37">
              <w:trPr>
                <w:tblCellSpacing w:w="15" w:type="dxa"/>
                <w:ins w:id="1292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6FE39D7" w14:textId="77777777" w:rsidR="00D23C37" w:rsidRPr="00E868EE" w:rsidRDefault="00D23C37" w:rsidP="00E868EE">
                  <w:pPr>
                    <w:rPr>
                      <w:ins w:id="12930" w:author="Nasser Mustafa [2]" w:date="2018-09-23T16:09:00Z"/>
                      <w:rPrChange w:id="12931" w:author="Nasser Mustafa [2]" w:date="2018-09-26T14:54:00Z">
                        <w:rPr>
                          <w:ins w:id="12932" w:author="Nasser Mustafa [2]" w:date="2018-09-23T16:09:00Z"/>
                        </w:rPr>
                      </w:rPrChange>
                    </w:rPr>
                    <w:pPrChange w:id="12933" w:author="Nasser Mustafa [2]" w:date="2018-09-26T14:54:00Z">
                      <w:pPr/>
                    </w:pPrChange>
                  </w:pPr>
                  <w:ins w:id="12934" w:author="Nasser Mustafa [2]" w:date="2018-09-23T16:09:00Z">
                    <w:r w:rsidRPr="00E868EE">
                      <w:rPr>
                        <w:rPrChange w:id="1293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1FDA740" w14:textId="77777777" w:rsidR="00D23C37" w:rsidRPr="00E868EE" w:rsidRDefault="00D23C37" w:rsidP="00E868EE">
                  <w:pPr>
                    <w:rPr>
                      <w:ins w:id="12936" w:author="Nasser Mustafa [2]" w:date="2018-09-23T16:09:00Z"/>
                      <w:rPrChange w:id="12937" w:author="Nasser Mustafa [2]" w:date="2018-09-26T14:54:00Z">
                        <w:rPr>
                          <w:ins w:id="12938" w:author="Nasser Mustafa [2]" w:date="2018-09-23T16:09:00Z"/>
                        </w:rPr>
                      </w:rPrChange>
                    </w:rPr>
                    <w:pPrChange w:id="12939" w:author="Nasser Mustafa [2]" w:date="2018-09-26T14:54:00Z">
                      <w:pPr/>
                    </w:pPrChange>
                  </w:pPr>
                  <w:ins w:id="12940" w:author="Nasser Mustafa [2]" w:date="2018-09-23T16:09:00Z">
                    <w:r w:rsidRPr="00E868EE">
                      <w:rPr>
                        <w:rPrChange w:id="12941" w:author="Nasser Mustafa [2]" w:date="2018-09-26T14:54:00Z">
                          <w:rPr/>
                        </w:rPrChange>
                      </w:rPr>
                      <w:t xml:space="preserve">Not applicable </w:t>
                    </w:r>
                  </w:ins>
                </w:p>
              </w:tc>
            </w:tr>
            <w:tr w:rsidR="00D23C37" w:rsidRPr="00E868EE" w14:paraId="1F10FAED" w14:textId="77777777" w:rsidTr="00D23C37">
              <w:trPr>
                <w:tblCellSpacing w:w="15" w:type="dxa"/>
                <w:ins w:id="1294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42B7321" w14:textId="77777777" w:rsidR="00D23C37" w:rsidRPr="00E868EE" w:rsidRDefault="00D23C37" w:rsidP="00E868EE">
                  <w:pPr>
                    <w:rPr>
                      <w:ins w:id="12943" w:author="Nasser Mustafa [2]" w:date="2018-09-23T16:09:00Z"/>
                      <w:rPrChange w:id="12944" w:author="Nasser Mustafa [2]" w:date="2018-09-26T14:54:00Z">
                        <w:rPr>
                          <w:ins w:id="12945" w:author="Nasser Mustafa [2]" w:date="2018-09-23T16:09:00Z"/>
                        </w:rPr>
                      </w:rPrChange>
                    </w:rPr>
                    <w:pPrChange w:id="12946" w:author="Nasser Mustafa [2]" w:date="2018-09-26T14:54:00Z">
                      <w:pPr/>
                    </w:pPrChange>
                  </w:pPr>
                  <w:ins w:id="12947" w:author="Nasser Mustafa [2]" w:date="2018-09-23T16:09:00Z">
                    <w:r w:rsidRPr="00E868EE">
                      <w:rPr>
                        <w:rPrChange w:id="1294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1ECA8B4" w14:textId="77777777" w:rsidR="00D23C37" w:rsidRPr="00E868EE" w:rsidRDefault="00D23C37" w:rsidP="00E868EE">
                  <w:pPr>
                    <w:rPr>
                      <w:ins w:id="12949" w:author="Nasser Mustafa [2]" w:date="2018-09-23T16:09:00Z"/>
                      <w:rPrChange w:id="12950" w:author="Nasser Mustafa [2]" w:date="2018-09-26T14:54:00Z">
                        <w:rPr>
                          <w:ins w:id="12951" w:author="Nasser Mustafa [2]" w:date="2018-09-23T16:09:00Z"/>
                        </w:rPr>
                      </w:rPrChange>
                    </w:rPr>
                    <w:pPrChange w:id="12952" w:author="Nasser Mustafa [2]" w:date="2018-09-26T14:54:00Z">
                      <w:pPr/>
                    </w:pPrChange>
                  </w:pPr>
                  <w:ins w:id="12953" w:author="Nasser Mustafa [2]" w:date="2018-09-23T16:09:00Z">
                    <w:r w:rsidRPr="00E868EE">
                      <w:rPr>
                        <w:rPrChange w:id="12954" w:author="Nasser Mustafa [2]" w:date="2018-09-26T14:54:00Z">
                          <w:rPr/>
                        </w:rPrChange>
                      </w:rPr>
                      <w:t xml:space="preserve">Carleton </w:t>
                    </w:r>
                  </w:ins>
                </w:p>
              </w:tc>
            </w:tr>
            <w:tr w:rsidR="00D23C37" w:rsidRPr="00E868EE" w14:paraId="620DF54D" w14:textId="77777777" w:rsidTr="00D23C37">
              <w:trPr>
                <w:tblCellSpacing w:w="15" w:type="dxa"/>
                <w:ins w:id="1295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977218C" w14:textId="77777777" w:rsidR="00D23C37" w:rsidRPr="00E868EE" w:rsidRDefault="00D23C37" w:rsidP="00E868EE">
                  <w:pPr>
                    <w:rPr>
                      <w:ins w:id="12956" w:author="Nasser Mustafa [2]" w:date="2018-09-23T16:09:00Z"/>
                      <w:rPrChange w:id="12957" w:author="Nasser Mustafa [2]" w:date="2018-09-26T14:54:00Z">
                        <w:rPr>
                          <w:ins w:id="12958" w:author="Nasser Mustafa [2]" w:date="2018-09-23T16:09:00Z"/>
                        </w:rPr>
                      </w:rPrChange>
                    </w:rPr>
                    <w:pPrChange w:id="12959" w:author="Nasser Mustafa [2]" w:date="2018-09-26T14:54:00Z">
                      <w:pPr/>
                    </w:pPrChange>
                  </w:pPr>
                  <w:ins w:id="12960" w:author="Nasser Mustafa [2]" w:date="2018-09-23T16:09:00Z">
                    <w:r w:rsidRPr="00E868EE">
                      <w:rPr>
                        <w:rPrChange w:id="1296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A4EF4B1" w14:textId="77777777" w:rsidR="00D23C37" w:rsidRPr="00E868EE" w:rsidRDefault="00D23C37" w:rsidP="00E868EE">
                  <w:pPr>
                    <w:rPr>
                      <w:ins w:id="12962" w:author="Nasser Mustafa [2]" w:date="2018-09-23T16:09:00Z"/>
                      <w:rPrChange w:id="12963" w:author="Nasser Mustafa [2]" w:date="2018-09-26T14:54:00Z">
                        <w:rPr>
                          <w:ins w:id="12964" w:author="Nasser Mustafa [2]" w:date="2018-09-23T16:09:00Z"/>
                        </w:rPr>
                      </w:rPrChange>
                    </w:rPr>
                    <w:pPrChange w:id="12965" w:author="Nasser Mustafa [2]" w:date="2018-09-26T14:54:00Z">
                      <w:pPr/>
                    </w:pPrChange>
                  </w:pPr>
                  <w:ins w:id="12966" w:author="Nasser Mustafa [2]" w:date="2018-09-23T16:09:00Z">
                    <w:r w:rsidRPr="00E868EE">
                      <w:rPr>
                        <w:rPrChange w:id="12967" w:author="Nasser Mustafa [2]" w:date="2018-09-26T14:54:00Z">
                          <w:rPr/>
                        </w:rPrChange>
                      </w:rPr>
                      <w:t xml:space="preserve">Other Canadian School/University </w:t>
                    </w:r>
                  </w:ins>
                </w:p>
              </w:tc>
            </w:tr>
            <w:tr w:rsidR="00D23C37" w:rsidRPr="00E868EE" w14:paraId="40556828" w14:textId="77777777" w:rsidTr="00D23C37">
              <w:trPr>
                <w:tblCellSpacing w:w="15" w:type="dxa"/>
                <w:ins w:id="1296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C88845B" w14:textId="77777777" w:rsidR="00D23C37" w:rsidRPr="00E868EE" w:rsidRDefault="00D23C37" w:rsidP="00E868EE">
                  <w:pPr>
                    <w:rPr>
                      <w:ins w:id="12969" w:author="Nasser Mustafa [2]" w:date="2018-09-23T16:09:00Z"/>
                      <w:rPrChange w:id="12970" w:author="Nasser Mustafa [2]" w:date="2018-09-26T14:54:00Z">
                        <w:rPr>
                          <w:ins w:id="12971" w:author="Nasser Mustafa [2]" w:date="2018-09-23T16:09:00Z"/>
                        </w:rPr>
                      </w:rPrChange>
                    </w:rPr>
                    <w:pPrChange w:id="12972" w:author="Nasser Mustafa [2]" w:date="2018-09-26T14:54:00Z">
                      <w:pPr/>
                    </w:pPrChange>
                  </w:pPr>
                  <w:ins w:id="12973" w:author="Nasser Mustafa [2]" w:date="2018-09-23T16:09:00Z">
                    <w:r w:rsidRPr="00E868EE">
                      <w:rPr>
                        <w:rPrChange w:id="1297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C4A7ACA" w14:textId="77777777" w:rsidR="00D23C37" w:rsidRPr="00E868EE" w:rsidRDefault="00D23C37" w:rsidP="00E868EE">
                  <w:pPr>
                    <w:rPr>
                      <w:ins w:id="12975" w:author="Nasser Mustafa [2]" w:date="2018-09-23T16:09:00Z"/>
                      <w:rPrChange w:id="12976" w:author="Nasser Mustafa [2]" w:date="2018-09-26T14:54:00Z">
                        <w:rPr>
                          <w:ins w:id="12977" w:author="Nasser Mustafa [2]" w:date="2018-09-23T16:09:00Z"/>
                        </w:rPr>
                      </w:rPrChange>
                    </w:rPr>
                    <w:pPrChange w:id="12978" w:author="Nasser Mustafa [2]" w:date="2018-09-26T14:54:00Z">
                      <w:pPr/>
                    </w:pPrChange>
                  </w:pPr>
                  <w:ins w:id="12979" w:author="Nasser Mustafa [2]" w:date="2018-09-23T16:09:00Z">
                    <w:r w:rsidRPr="00E868EE">
                      <w:rPr>
                        <w:rPrChange w:id="12980" w:author="Nasser Mustafa [2]" w:date="2018-09-26T14:54:00Z">
                          <w:rPr/>
                        </w:rPrChange>
                      </w:rPr>
                      <w:t xml:space="preserve">Canada </w:t>
                    </w:r>
                  </w:ins>
                </w:p>
              </w:tc>
            </w:tr>
            <w:tr w:rsidR="00D23C37" w:rsidRPr="00E868EE" w14:paraId="4736112E" w14:textId="77777777" w:rsidTr="00D23C37">
              <w:trPr>
                <w:tblCellSpacing w:w="15" w:type="dxa"/>
                <w:ins w:id="1298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7899907" w14:textId="77777777" w:rsidR="00D23C37" w:rsidRPr="00E868EE" w:rsidRDefault="00D23C37" w:rsidP="00E868EE">
                  <w:pPr>
                    <w:rPr>
                      <w:ins w:id="12982" w:author="Nasser Mustafa [2]" w:date="2018-09-23T16:09:00Z"/>
                      <w:rPrChange w:id="12983" w:author="Nasser Mustafa [2]" w:date="2018-09-26T14:54:00Z">
                        <w:rPr>
                          <w:ins w:id="12984" w:author="Nasser Mustafa [2]" w:date="2018-09-23T16:09:00Z"/>
                        </w:rPr>
                      </w:rPrChange>
                    </w:rPr>
                    <w:pPrChange w:id="12985" w:author="Nasser Mustafa [2]" w:date="2018-09-26T14:54:00Z">
                      <w:pPr/>
                    </w:pPrChange>
                  </w:pPr>
                  <w:ins w:id="12986" w:author="Nasser Mustafa [2]" w:date="2018-09-23T16:09:00Z">
                    <w:r w:rsidRPr="00E868EE">
                      <w:rPr>
                        <w:rPrChange w:id="1298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4C07ADB" w14:textId="77777777" w:rsidR="00D23C37" w:rsidRPr="00E868EE" w:rsidRDefault="00D23C37" w:rsidP="00E868EE">
                  <w:pPr>
                    <w:rPr>
                      <w:ins w:id="12988" w:author="Nasser Mustafa [2]" w:date="2018-09-23T16:09:00Z"/>
                      <w:rPrChange w:id="12989" w:author="Nasser Mustafa [2]" w:date="2018-09-26T14:54:00Z">
                        <w:rPr>
                          <w:ins w:id="12990" w:author="Nasser Mustafa [2]" w:date="2018-09-23T16:09:00Z"/>
                        </w:rPr>
                      </w:rPrChange>
                    </w:rPr>
                    <w:pPrChange w:id="12991" w:author="Nasser Mustafa [2]" w:date="2018-09-26T14:54:00Z">
                      <w:pPr/>
                    </w:pPrChange>
                  </w:pPr>
                  <w:ins w:id="12992" w:author="Nasser Mustafa [2]" w:date="2018-09-23T16:09:00Z">
                    <w:r w:rsidRPr="00E868EE">
                      <w:rPr>
                        <w:rPrChange w:id="12993" w:author="Nasser Mustafa [2]" w:date="2018-09-26T14:54:00Z">
                          <w:rPr/>
                        </w:rPrChange>
                      </w:rPr>
                      <w:t xml:space="preserve">Online </w:t>
                    </w:r>
                  </w:ins>
                </w:p>
              </w:tc>
            </w:tr>
            <w:tr w:rsidR="00D23C37" w:rsidRPr="00E868EE" w14:paraId="71F7941F" w14:textId="77777777" w:rsidTr="00D23C37">
              <w:trPr>
                <w:tblCellSpacing w:w="15" w:type="dxa"/>
                <w:ins w:id="1299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03DE197" w14:textId="77777777" w:rsidR="00D23C37" w:rsidRPr="00E868EE" w:rsidRDefault="00D23C37" w:rsidP="00E868EE">
                  <w:pPr>
                    <w:rPr>
                      <w:ins w:id="12995" w:author="Nasser Mustafa [2]" w:date="2018-09-23T16:09:00Z"/>
                      <w:rPrChange w:id="12996" w:author="Nasser Mustafa [2]" w:date="2018-09-26T14:54:00Z">
                        <w:rPr>
                          <w:ins w:id="12997" w:author="Nasser Mustafa [2]" w:date="2018-09-23T16:09:00Z"/>
                        </w:rPr>
                      </w:rPrChange>
                    </w:rPr>
                    <w:pPrChange w:id="12998" w:author="Nasser Mustafa [2]" w:date="2018-09-26T14:54:00Z">
                      <w:pPr/>
                    </w:pPrChange>
                  </w:pPr>
                  <w:ins w:id="12999" w:author="Nasser Mustafa [2]" w:date="2018-09-23T16:09:00Z">
                    <w:r w:rsidRPr="00E868EE">
                      <w:rPr>
                        <w:rPrChange w:id="1300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1040318" w14:textId="77777777" w:rsidR="00D23C37" w:rsidRPr="00E868EE" w:rsidRDefault="00D23C37" w:rsidP="00E868EE">
                  <w:pPr>
                    <w:rPr>
                      <w:ins w:id="13001" w:author="Nasser Mustafa [2]" w:date="2018-09-23T16:09:00Z"/>
                      <w:rPrChange w:id="13002" w:author="Nasser Mustafa [2]" w:date="2018-09-26T14:54:00Z">
                        <w:rPr>
                          <w:ins w:id="13003" w:author="Nasser Mustafa [2]" w:date="2018-09-23T16:09:00Z"/>
                        </w:rPr>
                      </w:rPrChange>
                    </w:rPr>
                    <w:pPrChange w:id="13004" w:author="Nasser Mustafa [2]" w:date="2018-09-26T14:54:00Z">
                      <w:pPr/>
                    </w:pPrChange>
                  </w:pPr>
                  <w:ins w:id="13005" w:author="Nasser Mustafa [2]" w:date="2018-09-23T16:09:00Z">
                    <w:r w:rsidRPr="00E868EE">
                      <w:rPr>
                        <w:rPrChange w:id="13006" w:author="Nasser Mustafa [2]" w:date="2018-09-26T14:54:00Z">
                          <w:rPr/>
                        </w:rPrChange>
                      </w:rPr>
                      <w:t xml:space="preserve">Other </w:t>
                    </w:r>
                  </w:ins>
                </w:p>
              </w:tc>
            </w:tr>
          </w:tbl>
          <w:p w14:paraId="41FA60C6" w14:textId="77777777" w:rsidR="00D23C37" w:rsidRPr="00E868EE" w:rsidRDefault="00D23C37" w:rsidP="00E868EE">
            <w:pPr>
              <w:rPr>
                <w:ins w:id="13007" w:author="Nasser Mustafa [2]" w:date="2018-09-23T16:09:00Z"/>
                <w:rPrChange w:id="13008" w:author="Nasser Mustafa [2]" w:date="2018-09-26T14:54:00Z">
                  <w:rPr>
                    <w:ins w:id="13009" w:author="Nasser Mustafa [2]" w:date="2018-09-23T16:09:00Z"/>
                  </w:rPr>
                </w:rPrChange>
              </w:rPr>
              <w:pPrChange w:id="13010" w:author="Nasser Mustafa [2]" w:date="2018-09-26T14:54:00Z">
                <w:pPr/>
              </w:pPrChange>
            </w:pPr>
          </w:p>
        </w:tc>
        <w:tc>
          <w:tcPr>
            <w:tcW w:w="0" w:type="auto"/>
            <w:hideMark/>
          </w:tcPr>
          <w:p w14:paraId="3D5F5AFB" w14:textId="77777777" w:rsidR="00D23C37" w:rsidRPr="00E868EE" w:rsidRDefault="00D23C37" w:rsidP="00E868EE">
            <w:pPr>
              <w:rPr>
                <w:ins w:id="13011" w:author="Nasser Mustafa [2]" w:date="2018-09-23T16:09:00Z"/>
                <w:rPrChange w:id="13012" w:author="Nasser Mustafa [2]" w:date="2018-09-26T14:54:00Z">
                  <w:rPr>
                    <w:ins w:id="13013" w:author="Nasser Mustafa [2]" w:date="2018-09-23T16:09:00Z"/>
                  </w:rPr>
                </w:rPrChange>
              </w:rPr>
              <w:pPrChange w:id="13014" w:author="Nasser Mustafa [2]" w:date="2018-09-26T14:54:00Z">
                <w:pPr/>
              </w:pPrChange>
            </w:pPr>
            <w:ins w:id="13015" w:author="Nasser Mustafa [2]" w:date="2018-09-23T16:09:00Z">
              <w:r w:rsidRPr="00E868EE">
                <w:rPr>
                  <w:rPrChange w:id="13016" w:author="Nasser Mustafa [2]" w:date="2018-09-26T14:54:00Z">
                    <w:rPr/>
                  </w:rPrChange>
                </w:rPr>
                <w:t>List all recruitment locations. If some locations require permission prior to recruitment, indicate if permission has been secured.</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33D554C" w14:textId="77777777" w:rsidTr="00D23C37">
              <w:trPr>
                <w:tblCellSpacing w:w="15" w:type="dxa"/>
                <w:ins w:id="13017"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0E321ADD" w14:textId="77777777" w:rsidR="00D23C37" w:rsidRPr="00E868EE" w:rsidRDefault="00D23C37" w:rsidP="00E868EE">
                  <w:pPr>
                    <w:rPr>
                      <w:ins w:id="13018" w:author="Nasser Mustafa [2]" w:date="2018-09-23T16:09:00Z"/>
                      <w:rPrChange w:id="13019" w:author="Nasser Mustafa [2]" w:date="2018-09-26T14:54:00Z">
                        <w:rPr>
                          <w:ins w:id="13020" w:author="Nasser Mustafa [2]" w:date="2018-09-23T16:09:00Z"/>
                        </w:rPr>
                      </w:rPrChange>
                    </w:rPr>
                    <w:pPrChange w:id="13021" w:author="Nasser Mustafa [2]" w:date="2018-09-26T14:54:00Z">
                      <w:pPr/>
                    </w:pPrChange>
                  </w:pPr>
                  <w:ins w:id="13022" w:author="Nasser Mustafa [2]" w:date="2018-09-23T16:09:00Z">
                    <w:r w:rsidRPr="00E868EE">
                      <w:rPr>
                        <w:rPrChange w:id="13023" w:author="Nasser Mustafa [2]" w:date="2018-09-26T14:54:00Z">
                          <w:rPr>
                            <w:i/>
                            <w:iCs/>
                          </w:rPr>
                        </w:rPrChange>
                      </w:rPr>
                      <w:t>Response</w:t>
                    </w:r>
                    <w:r w:rsidRPr="00E868EE">
                      <w:rPr>
                        <w:rPrChange w:id="13024" w:author="Nasser Mustafa [2]" w:date="2018-09-26T14:54:00Z">
                          <w:rPr/>
                        </w:rPrChange>
                      </w:rPr>
                      <w:t>: This an online Survey, it is not limited to a specific region or place</w:t>
                    </w:r>
                  </w:ins>
                </w:p>
              </w:tc>
            </w:tr>
          </w:tbl>
          <w:p w14:paraId="52FE0340" w14:textId="77777777" w:rsidR="00D23C37" w:rsidRPr="00E868EE" w:rsidRDefault="00D23C37" w:rsidP="00E868EE">
            <w:pPr>
              <w:rPr>
                <w:ins w:id="13025" w:author="Nasser Mustafa [2]" w:date="2018-09-23T16:09:00Z"/>
                <w:rPrChange w:id="13026" w:author="Nasser Mustafa [2]" w:date="2018-09-26T14:54:00Z">
                  <w:rPr>
                    <w:ins w:id="13027" w:author="Nasser Mustafa [2]" w:date="2018-09-23T16:09:00Z"/>
                  </w:rPr>
                </w:rPrChange>
              </w:rPr>
              <w:pPrChange w:id="13028" w:author="Nasser Mustafa [2]" w:date="2018-09-26T14:54:00Z">
                <w:pPr/>
              </w:pPrChange>
            </w:pPr>
          </w:p>
        </w:tc>
      </w:tr>
      <w:tr w:rsidR="00D23C37" w:rsidRPr="00E868EE" w14:paraId="4C80F264" w14:textId="77777777" w:rsidTr="00D23C37">
        <w:trPr>
          <w:tblCellSpacing w:w="15" w:type="dxa"/>
          <w:jc w:val="center"/>
          <w:ins w:id="13029" w:author="Nasser Mustafa [2]" w:date="2018-09-23T16:09:00Z"/>
        </w:trPr>
        <w:tc>
          <w:tcPr>
            <w:tcW w:w="0" w:type="auto"/>
            <w:gridSpan w:val="5"/>
            <w:vAlign w:val="center"/>
            <w:hideMark/>
          </w:tcPr>
          <w:p w14:paraId="34CA35DB" w14:textId="77777777" w:rsidR="00D23C37" w:rsidRPr="00E868EE" w:rsidRDefault="007431BC" w:rsidP="00E868EE">
            <w:pPr>
              <w:rPr>
                <w:ins w:id="13030" w:author="Nasser Mustafa [2]" w:date="2018-09-23T16:09:00Z"/>
                <w:rPrChange w:id="13031" w:author="Nasser Mustafa [2]" w:date="2018-09-26T14:54:00Z">
                  <w:rPr>
                    <w:ins w:id="13032" w:author="Nasser Mustafa [2]" w:date="2018-09-23T16:09:00Z"/>
                  </w:rPr>
                </w:rPrChange>
              </w:rPr>
              <w:pPrChange w:id="13033" w:author="Nasser Mustafa [2]" w:date="2018-09-26T14:54:00Z">
                <w:pPr/>
              </w:pPrChange>
            </w:pPr>
            <w:ins w:id="13034" w:author="Nasser Mustafa [2]" w:date="2018-09-23T16:09:00Z">
              <w:r w:rsidRPr="00E868EE">
                <w:rPr>
                  <w:rPrChange w:id="13035" w:author="Nasser Mustafa [2]" w:date="2018-09-26T14:54:00Z">
                    <w:rPr/>
                  </w:rPrChange>
                </w:rPr>
                <w:pict w14:anchorId="66AB9E8F">
                  <v:rect id="_x0000_i1041" style="width:0;height:1.5pt" o:hralign="center" o:hrstd="t" o:hr="t" fillcolor="#a0a0a0" stroked="f"/>
                </w:pict>
              </w:r>
            </w:ins>
          </w:p>
        </w:tc>
      </w:tr>
      <w:tr w:rsidR="00D23C37" w:rsidRPr="00E868EE" w14:paraId="55ACB960" w14:textId="77777777" w:rsidTr="00D23C37">
        <w:trPr>
          <w:tblCellSpacing w:w="15" w:type="dxa"/>
          <w:jc w:val="center"/>
          <w:ins w:id="13036" w:author="Nasser Mustafa [2]" w:date="2018-09-23T16:09:00Z"/>
        </w:trPr>
        <w:tc>
          <w:tcPr>
            <w:tcW w:w="0" w:type="auto"/>
            <w:hideMark/>
          </w:tcPr>
          <w:p w14:paraId="09DFCC62" w14:textId="77777777" w:rsidR="00D23C37" w:rsidRPr="00E868EE" w:rsidRDefault="00D23C37" w:rsidP="00E868EE">
            <w:pPr>
              <w:rPr>
                <w:ins w:id="13037" w:author="Nasser Mustafa [2]" w:date="2018-09-23T16:09:00Z"/>
                <w:rPrChange w:id="13038" w:author="Nasser Mustafa [2]" w:date="2018-09-26T14:54:00Z">
                  <w:rPr>
                    <w:ins w:id="13039" w:author="Nasser Mustafa [2]" w:date="2018-09-23T16:09:00Z"/>
                  </w:rPr>
                </w:rPrChange>
              </w:rPr>
              <w:pPrChange w:id="13040" w:author="Nasser Mustafa [2]" w:date="2018-09-26T14:54:00Z">
                <w:pPr>
                  <w:spacing w:before="100" w:beforeAutospacing="1" w:after="100" w:afterAutospacing="1"/>
                  <w:outlineLvl w:val="2"/>
                </w:pPr>
              </w:pPrChange>
            </w:pPr>
            <w:bookmarkStart w:id="13041" w:name="5C"/>
            <w:bookmarkStart w:id="13042" w:name="_Toc525736832"/>
            <w:ins w:id="13043" w:author="Nasser Mustafa [2]" w:date="2018-09-23T16:09:00Z">
              <w:r w:rsidRPr="00E868EE">
                <w:rPr>
                  <w:rPrChange w:id="13044" w:author="Nasser Mustafa [2]" w:date="2018-09-26T14:54:00Z">
                    <w:rPr/>
                  </w:rPrChange>
                </w:rPr>
                <w:t>5C</w:t>
              </w:r>
              <w:bookmarkEnd w:id="13041"/>
              <w:r w:rsidRPr="00E868EE">
                <w:rPr>
                  <w:rPrChange w:id="13045" w:author="Nasser Mustafa [2]" w:date="2018-09-26T14:54:00Z">
                    <w:rPr/>
                  </w:rPrChange>
                </w:rPr>
                <w:t>.</w:t>
              </w:r>
              <w:bookmarkEnd w:id="13042"/>
              <w:r w:rsidRPr="00E868EE">
                <w:rPr>
                  <w:rPrChange w:id="13046" w:author="Nasser Mustafa [2]" w:date="2018-09-26T14:54:00Z">
                    <w:rPr/>
                  </w:rPrChange>
                </w:rPr>
                <w:t xml:space="preserve"> </w:t>
              </w:r>
            </w:ins>
          </w:p>
        </w:tc>
        <w:tc>
          <w:tcPr>
            <w:tcW w:w="0" w:type="auto"/>
            <w:hideMark/>
          </w:tcPr>
          <w:p w14:paraId="69B08E36" w14:textId="03AFEA32" w:rsidR="00D23C37" w:rsidRPr="00E868EE" w:rsidRDefault="00D23C37" w:rsidP="00E868EE">
            <w:pPr>
              <w:rPr>
                <w:ins w:id="13047" w:author="Nasser Mustafa [2]" w:date="2018-09-23T16:09:00Z"/>
                <w:rPrChange w:id="13048" w:author="Nasser Mustafa [2]" w:date="2018-09-26T14:54:00Z">
                  <w:rPr>
                    <w:ins w:id="13049" w:author="Nasser Mustafa [2]" w:date="2018-09-23T16:09:00Z"/>
                  </w:rPr>
                </w:rPrChange>
              </w:rPr>
              <w:pPrChange w:id="13050" w:author="Nasser Mustafa [2]" w:date="2018-09-26T14:54:00Z">
                <w:pPr/>
              </w:pPrChange>
            </w:pPr>
            <w:ins w:id="13051" w:author="Nasser Mustafa [2]" w:date="2018-09-23T16:09:00Z">
              <w:r w:rsidRPr="00E868EE">
                <w:rPr>
                  <w:rPrChange w:id="13052" w:author="Nasser Mustafa [2]" w:date="2018-09-26T14:54:00Z">
                    <w:rPr/>
                  </w:rPrChange>
                </w:rPr>
                <w:t>Third Parties in Recruitment</w:t>
              </w:r>
              <w:r w:rsidRPr="00E868EE">
                <w:rPr>
                  <w:rPrChange w:id="13053" w:author="Nasser Mustafa [2]" w:date="2018-09-26T14:54:00Z">
                    <w:rPr/>
                  </w:rPrChange>
                </w:rPr>
                <w:br/>
                <w:t>(</w:t>
              </w:r>
              <w:r w:rsidRPr="00E868EE">
                <w:rPr>
                  <w:rPrChange w:id="13054" w:author="Nasser Mustafa [2]" w:date="2018-09-26T14:54:00Z">
                    <w:rPr/>
                  </w:rPrChange>
                </w:rPr>
                <w:fldChar w:fldCharType="begin"/>
              </w:r>
              <w:r w:rsidRPr="00E868EE">
                <w:rPr>
                  <w:rPrChange w:id="13055" w:author="Nasser Mustafa [2]" w:date="2018-09-26T14:54:00Z">
                    <w:rPr/>
                  </w:rPrChange>
                </w:rPr>
                <w:instrText xml:space="preserve"> HYPERLINK "http://carleton.ca/curo/wp-content/uploads/Carleton-University-Research-Ethics-Form-Instructions-April2016.htm" \l "5C" </w:instrText>
              </w:r>
              <w:r w:rsidRPr="00E868EE">
                <w:rPr>
                  <w:rPrChange w:id="13056" w:author="Nasser Mustafa [2]" w:date="2018-09-26T14:54:00Z">
                    <w:rPr/>
                  </w:rPrChange>
                </w:rPr>
                <w:fldChar w:fldCharType="separate"/>
              </w:r>
              <w:r w:rsidRPr="00E868EE">
                <w:rPr>
                  <w:rStyle w:val="Hyperlink"/>
                  <w:rPrChange w:id="13057" w:author="Nasser Mustafa [2]" w:date="2018-09-26T14:54:00Z">
                    <w:rPr>
                      <w:color w:val="800000"/>
                      <w:u w:val="single"/>
                    </w:rPr>
                  </w:rPrChange>
                </w:rPr>
                <w:t>Detailed instructions</w:t>
              </w:r>
              <w:r w:rsidRPr="00E868EE">
                <w:rPr>
                  <w:rPrChange w:id="13058" w:author="Nasser Mustafa [2]" w:date="2018-09-26T14:54:00Z">
                    <w:rPr>
                      <w:color w:val="800000"/>
                      <w:u w:val="single"/>
                    </w:rPr>
                  </w:rPrChange>
                </w:rPr>
                <w:fldChar w:fldCharType="end"/>
              </w:r>
              <w:r w:rsidRPr="00E868EE">
                <w:rPr>
                  <w:rPrChange w:id="13059" w:author="Nasser Mustafa [2]" w:date="2018-09-26T14:54:00Z">
                    <w:rPr/>
                  </w:rPrChange>
                </w:rPr>
                <w:t xml:space="preserve">) </w:t>
              </w:r>
            </w:ins>
          </w:p>
        </w:tc>
        <w:tc>
          <w:tcPr>
            <w:tcW w:w="0" w:type="auto"/>
            <w:hideMark/>
          </w:tcPr>
          <w:p w14:paraId="354C99D1" w14:textId="77777777" w:rsidR="00D23C37" w:rsidRPr="00E868EE" w:rsidRDefault="00D23C37" w:rsidP="00E868EE">
            <w:pPr>
              <w:rPr>
                <w:ins w:id="13060" w:author="Nasser Mustafa [2]" w:date="2018-09-23T16:09:00Z"/>
                <w:rPrChange w:id="13061" w:author="Nasser Mustafa [2]" w:date="2018-09-26T14:54:00Z">
                  <w:rPr>
                    <w:ins w:id="13062" w:author="Nasser Mustafa [2]" w:date="2018-09-23T16:09:00Z"/>
                  </w:rPr>
                </w:rPrChange>
              </w:rPr>
              <w:pPrChange w:id="13063"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73F70A8F" w14:textId="77777777" w:rsidTr="00D23C37">
              <w:trPr>
                <w:tblCellSpacing w:w="15" w:type="dxa"/>
                <w:ins w:id="1306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6B5A57D" w14:textId="77777777" w:rsidR="00D23C37" w:rsidRPr="00E868EE" w:rsidRDefault="00D23C37" w:rsidP="00E868EE">
                  <w:pPr>
                    <w:rPr>
                      <w:ins w:id="13065" w:author="Nasser Mustafa [2]" w:date="2018-09-23T16:09:00Z"/>
                      <w:rPrChange w:id="13066" w:author="Nasser Mustafa [2]" w:date="2018-09-26T14:54:00Z">
                        <w:rPr>
                          <w:ins w:id="13067" w:author="Nasser Mustafa [2]" w:date="2018-09-23T16:09:00Z"/>
                        </w:rPr>
                      </w:rPrChange>
                    </w:rPr>
                    <w:pPrChange w:id="13068" w:author="Nasser Mustafa [2]" w:date="2018-09-26T14:54:00Z">
                      <w:pPr/>
                    </w:pPrChange>
                  </w:pPr>
                  <w:ins w:id="13069" w:author="Nasser Mustafa [2]" w:date="2018-09-23T16:09:00Z">
                    <w:r w:rsidRPr="00E868EE">
                      <w:rPr>
                        <w:rPrChange w:id="1307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19A9FF4" w14:textId="77777777" w:rsidR="00D23C37" w:rsidRPr="00E868EE" w:rsidRDefault="00D23C37" w:rsidP="00E868EE">
                  <w:pPr>
                    <w:rPr>
                      <w:ins w:id="13071" w:author="Nasser Mustafa [2]" w:date="2018-09-23T16:09:00Z"/>
                      <w:rPrChange w:id="13072" w:author="Nasser Mustafa [2]" w:date="2018-09-26T14:54:00Z">
                        <w:rPr>
                          <w:ins w:id="13073" w:author="Nasser Mustafa [2]" w:date="2018-09-23T16:09:00Z"/>
                        </w:rPr>
                      </w:rPrChange>
                    </w:rPr>
                    <w:pPrChange w:id="13074" w:author="Nasser Mustafa [2]" w:date="2018-09-26T14:54:00Z">
                      <w:pPr/>
                    </w:pPrChange>
                  </w:pPr>
                  <w:ins w:id="13075" w:author="Nasser Mustafa [2]" w:date="2018-09-23T16:09:00Z">
                    <w:r w:rsidRPr="00E868EE">
                      <w:rPr>
                        <w:rPrChange w:id="13076" w:author="Nasser Mustafa [2]" w:date="2018-09-26T14:54:00Z">
                          <w:rPr/>
                        </w:rPrChange>
                      </w:rPr>
                      <w:t xml:space="preserve">Not applicable </w:t>
                    </w:r>
                  </w:ins>
                </w:p>
              </w:tc>
            </w:tr>
            <w:tr w:rsidR="00D23C37" w:rsidRPr="00E868EE" w14:paraId="75003883" w14:textId="77777777" w:rsidTr="00D23C37">
              <w:trPr>
                <w:tblCellSpacing w:w="15" w:type="dxa"/>
                <w:ins w:id="1307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75D159F" w14:textId="77777777" w:rsidR="00D23C37" w:rsidRPr="00E868EE" w:rsidRDefault="00D23C37" w:rsidP="00E868EE">
                  <w:pPr>
                    <w:rPr>
                      <w:ins w:id="13078" w:author="Nasser Mustafa [2]" w:date="2018-09-23T16:09:00Z"/>
                      <w:rPrChange w:id="13079" w:author="Nasser Mustafa [2]" w:date="2018-09-26T14:54:00Z">
                        <w:rPr>
                          <w:ins w:id="13080" w:author="Nasser Mustafa [2]" w:date="2018-09-23T16:09:00Z"/>
                        </w:rPr>
                      </w:rPrChange>
                    </w:rPr>
                    <w:pPrChange w:id="13081" w:author="Nasser Mustafa [2]" w:date="2018-09-26T14:54:00Z">
                      <w:pPr/>
                    </w:pPrChange>
                  </w:pPr>
                  <w:ins w:id="13082" w:author="Nasser Mustafa [2]" w:date="2018-09-23T16:09:00Z">
                    <w:r w:rsidRPr="00E868EE">
                      <w:rPr>
                        <w:rPrChange w:id="1308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79135065" w14:textId="77777777" w:rsidR="00D23C37" w:rsidRPr="00E868EE" w:rsidRDefault="00D23C37" w:rsidP="00E868EE">
                  <w:pPr>
                    <w:rPr>
                      <w:ins w:id="13084" w:author="Nasser Mustafa [2]" w:date="2018-09-23T16:09:00Z"/>
                      <w:rPrChange w:id="13085" w:author="Nasser Mustafa [2]" w:date="2018-09-26T14:54:00Z">
                        <w:rPr>
                          <w:ins w:id="13086" w:author="Nasser Mustafa [2]" w:date="2018-09-23T16:09:00Z"/>
                        </w:rPr>
                      </w:rPrChange>
                    </w:rPr>
                    <w:pPrChange w:id="13087" w:author="Nasser Mustafa [2]" w:date="2018-09-26T14:54:00Z">
                      <w:pPr/>
                    </w:pPrChange>
                  </w:pPr>
                  <w:ins w:id="13088" w:author="Nasser Mustafa [2]" w:date="2018-09-23T16:09:00Z">
                    <w:r w:rsidRPr="00E868EE">
                      <w:rPr>
                        <w:rPrChange w:id="13089" w:author="Nasser Mustafa [2]" w:date="2018-09-26T14:54:00Z">
                          <w:rPr/>
                        </w:rPrChange>
                      </w:rPr>
                      <w:t xml:space="preserve">Third Parties </w:t>
                    </w:r>
                  </w:ins>
                </w:p>
              </w:tc>
            </w:tr>
          </w:tbl>
          <w:p w14:paraId="2484E351" w14:textId="77777777" w:rsidR="00D23C37" w:rsidRPr="00E868EE" w:rsidRDefault="00D23C37" w:rsidP="00E868EE">
            <w:pPr>
              <w:rPr>
                <w:ins w:id="13090" w:author="Nasser Mustafa [2]" w:date="2018-09-23T16:09:00Z"/>
                <w:rPrChange w:id="13091" w:author="Nasser Mustafa [2]" w:date="2018-09-26T14:54:00Z">
                  <w:rPr>
                    <w:ins w:id="13092" w:author="Nasser Mustafa [2]" w:date="2018-09-23T16:09:00Z"/>
                  </w:rPr>
                </w:rPrChange>
              </w:rPr>
              <w:pPrChange w:id="13093" w:author="Nasser Mustafa [2]" w:date="2018-09-26T14:54:00Z">
                <w:pPr/>
              </w:pPrChange>
            </w:pPr>
          </w:p>
        </w:tc>
        <w:tc>
          <w:tcPr>
            <w:tcW w:w="0" w:type="auto"/>
            <w:hideMark/>
          </w:tcPr>
          <w:p w14:paraId="1911594B" w14:textId="77777777" w:rsidR="00D23C37" w:rsidRPr="00E868EE" w:rsidRDefault="00D23C37" w:rsidP="00E868EE">
            <w:pPr>
              <w:rPr>
                <w:ins w:id="13094" w:author="Nasser Mustafa [2]" w:date="2018-09-23T16:09:00Z"/>
                <w:rPrChange w:id="13095" w:author="Nasser Mustafa [2]" w:date="2018-09-26T14:54:00Z">
                  <w:rPr>
                    <w:ins w:id="13096" w:author="Nasser Mustafa [2]" w:date="2018-09-23T16:09:00Z"/>
                  </w:rPr>
                </w:rPrChange>
              </w:rPr>
              <w:pPrChange w:id="13097" w:author="Nasser Mustafa [2]" w:date="2018-09-26T14:54:00Z">
                <w:pPr/>
              </w:pPrChange>
            </w:pPr>
            <w:ins w:id="13098" w:author="Nasser Mustafa [2]" w:date="2018-09-23T16:09:00Z">
              <w:r w:rsidRPr="00E868EE">
                <w:rPr>
                  <w:rPrChange w:id="13099" w:author="Nasser Mustafa [2]" w:date="2018-09-26T14:54:00Z">
                    <w:rPr/>
                  </w:rPrChange>
                </w:rPr>
                <w:t xml:space="preserve">If using third parties to recruit, indicate who is doing the recruitment and how it will be accomplished. Does the third party have contact information for the participants? If not, how will it be acquired?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671621A0" w14:textId="77777777" w:rsidTr="00D23C37">
              <w:trPr>
                <w:tblCellSpacing w:w="15" w:type="dxa"/>
                <w:ins w:id="13100"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99B54EF" w14:textId="77777777" w:rsidR="00D23C37" w:rsidRPr="00E868EE" w:rsidRDefault="00D23C37" w:rsidP="00E868EE">
                  <w:pPr>
                    <w:rPr>
                      <w:ins w:id="13101" w:author="Nasser Mustafa [2]" w:date="2018-09-23T16:09:00Z"/>
                      <w:rPrChange w:id="13102" w:author="Nasser Mustafa [2]" w:date="2018-09-26T14:54:00Z">
                        <w:rPr>
                          <w:ins w:id="13103" w:author="Nasser Mustafa [2]" w:date="2018-09-23T16:09:00Z"/>
                        </w:rPr>
                      </w:rPrChange>
                    </w:rPr>
                    <w:pPrChange w:id="13104" w:author="Nasser Mustafa [2]" w:date="2018-09-26T14:54:00Z">
                      <w:pPr/>
                    </w:pPrChange>
                  </w:pPr>
                  <w:ins w:id="13105" w:author="Nasser Mustafa [2]" w:date="2018-09-23T16:09:00Z">
                    <w:r w:rsidRPr="00E868EE">
                      <w:rPr>
                        <w:rPrChange w:id="13106" w:author="Nasser Mustafa [2]" w:date="2018-09-26T14:54:00Z">
                          <w:rPr>
                            <w:i/>
                            <w:iCs/>
                          </w:rPr>
                        </w:rPrChange>
                      </w:rPr>
                      <w:t>Response</w:t>
                    </w:r>
                    <w:r w:rsidRPr="00E868EE">
                      <w:rPr>
                        <w:rPrChange w:id="13107" w:author="Nasser Mustafa [2]" w:date="2018-09-26T14:54:00Z">
                          <w:rPr/>
                        </w:rPrChange>
                      </w:rPr>
                      <w:t>: The researcher can choose a website among many who offer online survey publishing.</w:t>
                    </w:r>
                  </w:ins>
                </w:p>
              </w:tc>
            </w:tr>
          </w:tbl>
          <w:p w14:paraId="5714D7EE" w14:textId="77777777" w:rsidR="00D23C37" w:rsidRPr="00E868EE" w:rsidRDefault="00D23C37" w:rsidP="00E868EE">
            <w:pPr>
              <w:rPr>
                <w:ins w:id="13108" w:author="Nasser Mustafa [2]" w:date="2018-09-23T16:09:00Z"/>
                <w:rPrChange w:id="13109" w:author="Nasser Mustafa [2]" w:date="2018-09-26T14:54:00Z">
                  <w:rPr>
                    <w:ins w:id="13110" w:author="Nasser Mustafa [2]" w:date="2018-09-23T16:09:00Z"/>
                  </w:rPr>
                </w:rPrChange>
              </w:rPr>
              <w:pPrChange w:id="13111" w:author="Nasser Mustafa [2]" w:date="2018-09-26T14:54:00Z">
                <w:pPr/>
              </w:pPrChange>
            </w:pPr>
          </w:p>
        </w:tc>
      </w:tr>
      <w:tr w:rsidR="00D23C37" w:rsidRPr="00E868EE" w14:paraId="4F246B48" w14:textId="77777777" w:rsidTr="00D23C37">
        <w:trPr>
          <w:tblCellSpacing w:w="15" w:type="dxa"/>
          <w:jc w:val="center"/>
          <w:ins w:id="13112" w:author="Nasser Mustafa [2]" w:date="2018-09-23T16:09:00Z"/>
        </w:trPr>
        <w:tc>
          <w:tcPr>
            <w:tcW w:w="0" w:type="auto"/>
            <w:gridSpan w:val="5"/>
            <w:vAlign w:val="center"/>
            <w:hideMark/>
          </w:tcPr>
          <w:p w14:paraId="5E5071A3" w14:textId="77777777" w:rsidR="00D23C37" w:rsidRPr="00E868EE" w:rsidRDefault="007431BC" w:rsidP="00E868EE">
            <w:pPr>
              <w:rPr>
                <w:ins w:id="13113" w:author="Nasser Mustafa [2]" w:date="2018-09-23T16:09:00Z"/>
                <w:rPrChange w:id="13114" w:author="Nasser Mustafa [2]" w:date="2018-09-26T14:54:00Z">
                  <w:rPr>
                    <w:ins w:id="13115" w:author="Nasser Mustafa [2]" w:date="2018-09-23T16:09:00Z"/>
                  </w:rPr>
                </w:rPrChange>
              </w:rPr>
              <w:pPrChange w:id="13116" w:author="Nasser Mustafa [2]" w:date="2018-09-26T14:54:00Z">
                <w:pPr/>
              </w:pPrChange>
            </w:pPr>
            <w:ins w:id="13117" w:author="Nasser Mustafa [2]" w:date="2018-09-23T16:09:00Z">
              <w:r w:rsidRPr="00E868EE">
                <w:rPr>
                  <w:rPrChange w:id="13118" w:author="Nasser Mustafa [2]" w:date="2018-09-26T14:54:00Z">
                    <w:rPr/>
                  </w:rPrChange>
                </w:rPr>
                <w:pict w14:anchorId="60EECD2F">
                  <v:rect id="_x0000_i1042" style="width:0;height:1.5pt" o:hralign="center" o:hrstd="t" o:hr="t" fillcolor="#a0a0a0" stroked="f"/>
                </w:pict>
              </w:r>
            </w:ins>
          </w:p>
        </w:tc>
      </w:tr>
      <w:tr w:rsidR="00D23C37" w:rsidRPr="00E868EE" w14:paraId="2A538E8A" w14:textId="77777777" w:rsidTr="00D23C37">
        <w:trPr>
          <w:tblCellSpacing w:w="15" w:type="dxa"/>
          <w:jc w:val="center"/>
          <w:ins w:id="13119" w:author="Nasser Mustafa [2]" w:date="2018-09-23T16:09:00Z"/>
        </w:trPr>
        <w:tc>
          <w:tcPr>
            <w:tcW w:w="0" w:type="auto"/>
            <w:hideMark/>
          </w:tcPr>
          <w:p w14:paraId="433486AB" w14:textId="77777777" w:rsidR="00D23C37" w:rsidRPr="00E868EE" w:rsidRDefault="00D23C37" w:rsidP="00E868EE">
            <w:pPr>
              <w:rPr>
                <w:ins w:id="13120" w:author="Nasser Mustafa [2]" w:date="2018-09-23T16:09:00Z"/>
                <w:rPrChange w:id="13121" w:author="Nasser Mustafa [2]" w:date="2018-09-26T14:54:00Z">
                  <w:rPr>
                    <w:ins w:id="13122" w:author="Nasser Mustafa [2]" w:date="2018-09-23T16:09:00Z"/>
                  </w:rPr>
                </w:rPrChange>
              </w:rPr>
              <w:pPrChange w:id="13123" w:author="Nasser Mustafa [2]" w:date="2018-09-26T14:54:00Z">
                <w:pPr>
                  <w:spacing w:before="100" w:beforeAutospacing="1" w:after="100" w:afterAutospacing="1"/>
                  <w:outlineLvl w:val="2"/>
                </w:pPr>
              </w:pPrChange>
            </w:pPr>
            <w:bookmarkStart w:id="13124" w:name="5D"/>
            <w:bookmarkStart w:id="13125" w:name="_Toc525736833"/>
            <w:ins w:id="13126" w:author="Nasser Mustafa [2]" w:date="2018-09-23T16:09:00Z">
              <w:r w:rsidRPr="00E868EE">
                <w:rPr>
                  <w:rPrChange w:id="13127" w:author="Nasser Mustafa [2]" w:date="2018-09-26T14:54:00Z">
                    <w:rPr/>
                  </w:rPrChange>
                </w:rPr>
                <w:t>5D</w:t>
              </w:r>
              <w:bookmarkEnd w:id="13124"/>
              <w:r w:rsidRPr="00E868EE">
                <w:rPr>
                  <w:rPrChange w:id="13128" w:author="Nasser Mustafa [2]" w:date="2018-09-26T14:54:00Z">
                    <w:rPr/>
                  </w:rPrChange>
                </w:rPr>
                <w:t>.</w:t>
              </w:r>
              <w:bookmarkEnd w:id="13125"/>
              <w:r w:rsidRPr="00E868EE">
                <w:rPr>
                  <w:rPrChange w:id="13129" w:author="Nasser Mustafa [2]" w:date="2018-09-26T14:54:00Z">
                    <w:rPr/>
                  </w:rPrChange>
                </w:rPr>
                <w:t xml:space="preserve"> </w:t>
              </w:r>
            </w:ins>
          </w:p>
        </w:tc>
        <w:tc>
          <w:tcPr>
            <w:tcW w:w="0" w:type="auto"/>
            <w:hideMark/>
          </w:tcPr>
          <w:p w14:paraId="511F1BF9" w14:textId="0EB8258E" w:rsidR="00D23C37" w:rsidRPr="00E868EE" w:rsidRDefault="00D23C37" w:rsidP="00E868EE">
            <w:pPr>
              <w:rPr>
                <w:ins w:id="13130" w:author="Nasser Mustafa [2]" w:date="2018-09-23T16:09:00Z"/>
                <w:rPrChange w:id="13131" w:author="Nasser Mustafa [2]" w:date="2018-09-26T14:54:00Z">
                  <w:rPr>
                    <w:ins w:id="13132" w:author="Nasser Mustafa [2]" w:date="2018-09-23T16:09:00Z"/>
                  </w:rPr>
                </w:rPrChange>
              </w:rPr>
              <w:pPrChange w:id="13133" w:author="Nasser Mustafa [2]" w:date="2018-09-26T14:54:00Z">
                <w:pPr/>
              </w:pPrChange>
            </w:pPr>
            <w:ins w:id="13134" w:author="Nasser Mustafa [2]" w:date="2018-09-23T16:09:00Z">
              <w:r w:rsidRPr="00E868EE">
                <w:rPr>
                  <w:rPrChange w:id="13135" w:author="Nasser Mustafa [2]" w:date="2018-09-26T14:54:00Z">
                    <w:rPr/>
                  </w:rPrChange>
                </w:rPr>
                <w:t>Recruitment risks to Participants</w:t>
              </w:r>
              <w:r w:rsidRPr="00E868EE">
                <w:rPr>
                  <w:rPrChange w:id="13136" w:author="Nasser Mustafa [2]" w:date="2018-09-26T14:54:00Z">
                    <w:rPr/>
                  </w:rPrChange>
                </w:rPr>
                <w:br/>
                <w:t>(</w:t>
              </w:r>
              <w:r w:rsidRPr="00E868EE">
                <w:rPr>
                  <w:rPrChange w:id="13137" w:author="Nasser Mustafa [2]" w:date="2018-09-26T14:54:00Z">
                    <w:rPr/>
                  </w:rPrChange>
                </w:rPr>
                <w:fldChar w:fldCharType="begin"/>
              </w:r>
              <w:r w:rsidRPr="00E868EE">
                <w:rPr>
                  <w:rPrChange w:id="13138" w:author="Nasser Mustafa [2]" w:date="2018-09-26T14:54:00Z">
                    <w:rPr/>
                  </w:rPrChange>
                </w:rPr>
                <w:instrText xml:space="preserve"> HYPERLINK "http://carleton.ca/curo/wp-content/uploads/Carleton-University-Research-Ethics-Form-Instructions-April2016.htm" \l "5D" </w:instrText>
              </w:r>
              <w:r w:rsidRPr="00E868EE">
                <w:rPr>
                  <w:rPrChange w:id="13139" w:author="Nasser Mustafa [2]" w:date="2018-09-26T14:54:00Z">
                    <w:rPr/>
                  </w:rPrChange>
                </w:rPr>
                <w:fldChar w:fldCharType="separate"/>
              </w:r>
              <w:r w:rsidRPr="00E868EE">
                <w:rPr>
                  <w:rStyle w:val="Hyperlink"/>
                  <w:rPrChange w:id="13140" w:author="Nasser Mustafa [2]" w:date="2018-09-26T14:54:00Z">
                    <w:rPr>
                      <w:color w:val="800000"/>
                      <w:u w:val="single"/>
                    </w:rPr>
                  </w:rPrChange>
                </w:rPr>
                <w:t>Detailed instructions</w:t>
              </w:r>
              <w:r w:rsidRPr="00E868EE">
                <w:rPr>
                  <w:rPrChange w:id="13141" w:author="Nasser Mustafa [2]" w:date="2018-09-26T14:54:00Z">
                    <w:rPr>
                      <w:color w:val="800000"/>
                      <w:u w:val="single"/>
                    </w:rPr>
                  </w:rPrChange>
                </w:rPr>
                <w:fldChar w:fldCharType="end"/>
              </w:r>
              <w:r w:rsidRPr="00E868EE">
                <w:rPr>
                  <w:rPrChange w:id="13142" w:author="Nasser Mustafa [2]" w:date="2018-09-26T14:54:00Z">
                    <w:rPr/>
                  </w:rPrChange>
                </w:rPr>
                <w:t xml:space="preserve">) </w:t>
              </w:r>
            </w:ins>
          </w:p>
        </w:tc>
        <w:tc>
          <w:tcPr>
            <w:tcW w:w="0" w:type="auto"/>
            <w:hideMark/>
          </w:tcPr>
          <w:p w14:paraId="3180EEBB" w14:textId="77777777" w:rsidR="00D23C37" w:rsidRPr="00E868EE" w:rsidRDefault="00D23C37" w:rsidP="00E868EE">
            <w:pPr>
              <w:rPr>
                <w:ins w:id="13143" w:author="Nasser Mustafa [2]" w:date="2018-09-23T16:09:00Z"/>
                <w:rPrChange w:id="13144" w:author="Nasser Mustafa [2]" w:date="2018-09-26T14:54:00Z">
                  <w:rPr>
                    <w:ins w:id="13145" w:author="Nasser Mustafa [2]" w:date="2018-09-23T16:09:00Z"/>
                  </w:rPr>
                </w:rPrChange>
              </w:rPr>
              <w:pPrChange w:id="13146"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49114D7F" w14:textId="77777777" w:rsidTr="00D23C37">
              <w:trPr>
                <w:tblCellSpacing w:w="15" w:type="dxa"/>
                <w:ins w:id="1314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A535C84" w14:textId="77777777" w:rsidR="00D23C37" w:rsidRPr="00E868EE" w:rsidRDefault="00D23C37" w:rsidP="00E868EE">
                  <w:pPr>
                    <w:rPr>
                      <w:ins w:id="13148" w:author="Nasser Mustafa [2]" w:date="2018-09-23T16:09:00Z"/>
                      <w:rPrChange w:id="13149" w:author="Nasser Mustafa [2]" w:date="2018-09-26T14:54:00Z">
                        <w:rPr>
                          <w:ins w:id="13150" w:author="Nasser Mustafa [2]" w:date="2018-09-23T16:09:00Z"/>
                        </w:rPr>
                      </w:rPrChange>
                    </w:rPr>
                    <w:pPrChange w:id="13151" w:author="Nasser Mustafa [2]" w:date="2018-09-26T14:54:00Z">
                      <w:pPr/>
                    </w:pPrChange>
                  </w:pPr>
                  <w:ins w:id="13152" w:author="Nasser Mustafa [2]" w:date="2018-09-23T16:09:00Z">
                    <w:r w:rsidRPr="00E868EE">
                      <w:rPr>
                        <w:rPrChange w:id="1315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B1112F7" w14:textId="77777777" w:rsidR="00D23C37" w:rsidRPr="00E868EE" w:rsidRDefault="00D23C37" w:rsidP="00E868EE">
                  <w:pPr>
                    <w:rPr>
                      <w:ins w:id="13154" w:author="Nasser Mustafa [2]" w:date="2018-09-23T16:09:00Z"/>
                      <w:rPrChange w:id="13155" w:author="Nasser Mustafa [2]" w:date="2018-09-26T14:54:00Z">
                        <w:rPr>
                          <w:ins w:id="13156" w:author="Nasser Mustafa [2]" w:date="2018-09-23T16:09:00Z"/>
                        </w:rPr>
                      </w:rPrChange>
                    </w:rPr>
                    <w:pPrChange w:id="13157" w:author="Nasser Mustafa [2]" w:date="2018-09-26T14:54:00Z">
                      <w:pPr/>
                    </w:pPrChange>
                  </w:pPr>
                  <w:ins w:id="13158" w:author="Nasser Mustafa [2]" w:date="2018-09-23T16:09:00Z">
                    <w:r w:rsidRPr="00E868EE">
                      <w:rPr>
                        <w:rPrChange w:id="13159" w:author="Nasser Mustafa [2]" w:date="2018-09-26T14:54:00Z">
                          <w:rPr/>
                        </w:rPrChange>
                      </w:rPr>
                      <w:t xml:space="preserve">No risks / Not applicable </w:t>
                    </w:r>
                  </w:ins>
                </w:p>
              </w:tc>
            </w:tr>
            <w:tr w:rsidR="00D23C37" w:rsidRPr="00E868EE" w14:paraId="16074AE4" w14:textId="77777777" w:rsidTr="00D23C37">
              <w:trPr>
                <w:tblCellSpacing w:w="15" w:type="dxa"/>
                <w:ins w:id="1316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7D6CAB8" w14:textId="77777777" w:rsidR="00D23C37" w:rsidRPr="00E868EE" w:rsidRDefault="00D23C37" w:rsidP="00E868EE">
                  <w:pPr>
                    <w:rPr>
                      <w:ins w:id="13161" w:author="Nasser Mustafa [2]" w:date="2018-09-23T16:09:00Z"/>
                      <w:rPrChange w:id="13162" w:author="Nasser Mustafa [2]" w:date="2018-09-26T14:54:00Z">
                        <w:rPr>
                          <w:ins w:id="13163" w:author="Nasser Mustafa [2]" w:date="2018-09-23T16:09:00Z"/>
                        </w:rPr>
                      </w:rPrChange>
                    </w:rPr>
                    <w:pPrChange w:id="13164" w:author="Nasser Mustafa [2]" w:date="2018-09-26T14:54:00Z">
                      <w:pPr/>
                    </w:pPrChange>
                  </w:pPr>
                  <w:ins w:id="13165" w:author="Nasser Mustafa [2]" w:date="2018-09-23T16:09:00Z">
                    <w:r w:rsidRPr="00E868EE">
                      <w:rPr>
                        <w:rPrChange w:id="1316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62BB68E" w14:textId="77777777" w:rsidR="00D23C37" w:rsidRPr="00E868EE" w:rsidRDefault="00D23C37" w:rsidP="00E868EE">
                  <w:pPr>
                    <w:rPr>
                      <w:ins w:id="13167" w:author="Nasser Mustafa [2]" w:date="2018-09-23T16:09:00Z"/>
                      <w:rPrChange w:id="13168" w:author="Nasser Mustafa [2]" w:date="2018-09-26T14:54:00Z">
                        <w:rPr>
                          <w:ins w:id="13169" w:author="Nasser Mustafa [2]" w:date="2018-09-23T16:09:00Z"/>
                        </w:rPr>
                      </w:rPrChange>
                    </w:rPr>
                    <w:pPrChange w:id="13170" w:author="Nasser Mustafa [2]" w:date="2018-09-26T14:54:00Z">
                      <w:pPr/>
                    </w:pPrChange>
                  </w:pPr>
                  <w:ins w:id="13171" w:author="Nasser Mustafa [2]" w:date="2018-09-23T16:09:00Z">
                    <w:r w:rsidRPr="00E868EE">
                      <w:rPr>
                        <w:rPrChange w:id="13172" w:author="Nasser Mustafa [2]" w:date="2018-09-26T14:54:00Z">
                          <w:rPr/>
                        </w:rPrChange>
                      </w:rPr>
                      <w:t xml:space="preserve">Mild risks </w:t>
                    </w:r>
                  </w:ins>
                </w:p>
              </w:tc>
            </w:tr>
            <w:tr w:rsidR="00D23C37" w:rsidRPr="00E868EE" w14:paraId="49518FC1" w14:textId="77777777" w:rsidTr="00D23C37">
              <w:trPr>
                <w:tblCellSpacing w:w="15" w:type="dxa"/>
                <w:ins w:id="1317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0D0D67C" w14:textId="77777777" w:rsidR="00D23C37" w:rsidRPr="00E868EE" w:rsidRDefault="00D23C37" w:rsidP="00E868EE">
                  <w:pPr>
                    <w:rPr>
                      <w:ins w:id="13174" w:author="Nasser Mustafa [2]" w:date="2018-09-23T16:09:00Z"/>
                      <w:rPrChange w:id="13175" w:author="Nasser Mustafa [2]" w:date="2018-09-26T14:54:00Z">
                        <w:rPr>
                          <w:ins w:id="13176" w:author="Nasser Mustafa [2]" w:date="2018-09-23T16:09:00Z"/>
                        </w:rPr>
                      </w:rPrChange>
                    </w:rPr>
                    <w:pPrChange w:id="13177" w:author="Nasser Mustafa [2]" w:date="2018-09-26T14:54:00Z">
                      <w:pPr/>
                    </w:pPrChange>
                  </w:pPr>
                  <w:ins w:id="13178" w:author="Nasser Mustafa [2]" w:date="2018-09-23T16:09:00Z">
                    <w:r w:rsidRPr="00E868EE">
                      <w:rPr>
                        <w:rPrChange w:id="1317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6C11BBA" w14:textId="77777777" w:rsidR="00D23C37" w:rsidRPr="00E868EE" w:rsidRDefault="00D23C37" w:rsidP="00E868EE">
                  <w:pPr>
                    <w:rPr>
                      <w:ins w:id="13180" w:author="Nasser Mustafa [2]" w:date="2018-09-23T16:09:00Z"/>
                      <w:rPrChange w:id="13181" w:author="Nasser Mustafa [2]" w:date="2018-09-26T14:54:00Z">
                        <w:rPr>
                          <w:ins w:id="13182" w:author="Nasser Mustafa [2]" w:date="2018-09-23T16:09:00Z"/>
                        </w:rPr>
                      </w:rPrChange>
                    </w:rPr>
                    <w:pPrChange w:id="13183" w:author="Nasser Mustafa [2]" w:date="2018-09-26T14:54:00Z">
                      <w:pPr/>
                    </w:pPrChange>
                  </w:pPr>
                  <w:ins w:id="13184" w:author="Nasser Mustafa [2]" w:date="2018-09-23T16:09:00Z">
                    <w:r w:rsidRPr="00E868EE">
                      <w:rPr>
                        <w:rPrChange w:id="13185" w:author="Nasser Mustafa [2]" w:date="2018-09-26T14:54:00Z">
                          <w:rPr/>
                        </w:rPrChange>
                      </w:rPr>
                      <w:t xml:space="preserve">Moderate risks </w:t>
                    </w:r>
                  </w:ins>
                </w:p>
              </w:tc>
            </w:tr>
            <w:tr w:rsidR="00D23C37" w:rsidRPr="00E868EE" w14:paraId="1518A186" w14:textId="77777777" w:rsidTr="00D23C37">
              <w:trPr>
                <w:tblCellSpacing w:w="15" w:type="dxa"/>
                <w:ins w:id="1318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904A924" w14:textId="77777777" w:rsidR="00D23C37" w:rsidRPr="00E868EE" w:rsidRDefault="00D23C37" w:rsidP="00E868EE">
                  <w:pPr>
                    <w:rPr>
                      <w:ins w:id="13187" w:author="Nasser Mustafa [2]" w:date="2018-09-23T16:09:00Z"/>
                      <w:rPrChange w:id="13188" w:author="Nasser Mustafa [2]" w:date="2018-09-26T14:54:00Z">
                        <w:rPr>
                          <w:ins w:id="13189" w:author="Nasser Mustafa [2]" w:date="2018-09-23T16:09:00Z"/>
                        </w:rPr>
                      </w:rPrChange>
                    </w:rPr>
                    <w:pPrChange w:id="13190" w:author="Nasser Mustafa [2]" w:date="2018-09-26T14:54:00Z">
                      <w:pPr/>
                    </w:pPrChange>
                  </w:pPr>
                  <w:ins w:id="13191" w:author="Nasser Mustafa [2]" w:date="2018-09-23T16:09:00Z">
                    <w:r w:rsidRPr="00E868EE">
                      <w:rPr>
                        <w:rPrChange w:id="1319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2D9B59A" w14:textId="77777777" w:rsidR="00D23C37" w:rsidRPr="00E868EE" w:rsidRDefault="00D23C37" w:rsidP="00E868EE">
                  <w:pPr>
                    <w:rPr>
                      <w:ins w:id="13193" w:author="Nasser Mustafa [2]" w:date="2018-09-23T16:09:00Z"/>
                      <w:rPrChange w:id="13194" w:author="Nasser Mustafa [2]" w:date="2018-09-26T14:54:00Z">
                        <w:rPr>
                          <w:ins w:id="13195" w:author="Nasser Mustafa [2]" w:date="2018-09-23T16:09:00Z"/>
                        </w:rPr>
                      </w:rPrChange>
                    </w:rPr>
                    <w:pPrChange w:id="13196" w:author="Nasser Mustafa [2]" w:date="2018-09-26T14:54:00Z">
                      <w:pPr/>
                    </w:pPrChange>
                  </w:pPr>
                  <w:ins w:id="13197" w:author="Nasser Mustafa [2]" w:date="2018-09-23T16:09:00Z">
                    <w:r w:rsidRPr="00E868EE">
                      <w:rPr>
                        <w:rPrChange w:id="13198" w:author="Nasser Mustafa [2]" w:date="2018-09-26T14:54:00Z">
                          <w:rPr/>
                        </w:rPrChange>
                      </w:rPr>
                      <w:t xml:space="preserve">High risks </w:t>
                    </w:r>
                  </w:ins>
                </w:p>
              </w:tc>
            </w:tr>
          </w:tbl>
          <w:p w14:paraId="6CF95D94" w14:textId="77777777" w:rsidR="00D23C37" w:rsidRPr="00E868EE" w:rsidRDefault="00D23C37" w:rsidP="00E868EE">
            <w:pPr>
              <w:rPr>
                <w:ins w:id="13199" w:author="Nasser Mustafa [2]" w:date="2018-09-23T16:09:00Z"/>
                <w:rPrChange w:id="13200" w:author="Nasser Mustafa [2]" w:date="2018-09-26T14:54:00Z">
                  <w:rPr>
                    <w:ins w:id="13201" w:author="Nasser Mustafa [2]" w:date="2018-09-23T16:09:00Z"/>
                  </w:rPr>
                </w:rPrChange>
              </w:rPr>
              <w:pPrChange w:id="13202" w:author="Nasser Mustafa [2]" w:date="2018-09-26T14:54:00Z">
                <w:pPr/>
              </w:pPrChange>
            </w:pPr>
          </w:p>
        </w:tc>
        <w:tc>
          <w:tcPr>
            <w:tcW w:w="0" w:type="auto"/>
            <w:hideMark/>
          </w:tcPr>
          <w:p w14:paraId="3587F70B" w14:textId="77777777" w:rsidR="00D23C37" w:rsidRPr="00E868EE" w:rsidRDefault="00D23C37" w:rsidP="00E868EE">
            <w:pPr>
              <w:rPr>
                <w:ins w:id="13203" w:author="Nasser Mustafa [2]" w:date="2018-09-23T16:09:00Z"/>
                <w:rPrChange w:id="13204" w:author="Nasser Mustafa [2]" w:date="2018-09-26T14:54:00Z">
                  <w:rPr>
                    <w:ins w:id="13205" w:author="Nasser Mustafa [2]" w:date="2018-09-23T16:09:00Z"/>
                  </w:rPr>
                </w:rPrChange>
              </w:rPr>
              <w:pPrChange w:id="13206" w:author="Nasser Mustafa [2]" w:date="2018-09-26T14:54:00Z">
                <w:pPr/>
              </w:pPrChange>
            </w:pPr>
            <w:ins w:id="13207" w:author="Nasser Mustafa [2]" w:date="2018-09-23T16:09:00Z">
              <w:r w:rsidRPr="00E868EE">
                <w:rPr>
                  <w:rPrChange w:id="13208" w:author="Nasser Mustafa [2]" w:date="2018-09-26T14:54:00Z">
                    <w:rPr/>
                  </w:rPrChange>
                </w:rPr>
                <w:t>Describe any risks to participants during the recruitment phase.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838F77C" w14:textId="77777777" w:rsidTr="00D23C37">
              <w:trPr>
                <w:tblCellSpacing w:w="15" w:type="dxa"/>
                <w:ins w:id="1320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C1D39A3" w14:textId="77777777" w:rsidR="00D23C37" w:rsidRPr="00E868EE" w:rsidRDefault="00D23C37" w:rsidP="00E868EE">
                  <w:pPr>
                    <w:rPr>
                      <w:ins w:id="13210" w:author="Nasser Mustafa [2]" w:date="2018-09-23T16:09:00Z"/>
                      <w:rPrChange w:id="13211" w:author="Nasser Mustafa [2]" w:date="2018-09-26T14:54:00Z">
                        <w:rPr>
                          <w:ins w:id="13212" w:author="Nasser Mustafa [2]" w:date="2018-09-23T16:09:00Z"/>
                        </w:rPr>
                      </w:rPrChange>
                    </w:rPr>
                    <w:pPrChange w:id="13213" w:author="Nasser Mustafa [2]" w:date="2018-09-26T14:54:00Z">
                      <w:pPr/>
                    </w:pPrChange>
                  </w:pPr>
                  <w:ins w:id="13214" w:author="Nasser Mustafa [2]" w:date="2018-09-23T16:09:00Z">
                    <w:r w:rsidRPr="00E868EE">
                      <w:rPr>
                        <w:rPrChange w:id="13215" w:author="Nasser Mustafa [2]" w:date="2018-09-26T14:54:00Z">
                          <w:rPr>
                            <w:i/>
                            <w:iCs/>
                          </w:rPr>
                        </w:rPrChange>
                      </w:rPr>
                      <w:t>Response</w:t>
                    </w:r>
                    <w:r w:rsidRPr="00E868EE">
                      <w:rPr>
                        <w:rPrChange w:id="13216" w:author="Nasser Mustafa [2]" w:date="2018-09-26T14:54:00Z">
                          <w:rPr/>
                        </w:rPrChange>
                      </w:rPr>
                      <w:t>: We believe no risk is involved</w:t>
                    </w:r>
                  </w:ins>
                </w:p>
              </w:tc>
            </w:tr>
          </w:tbl>
          <w:p w14:paraId="4C7B1EA5" w14:textId="77777777" w:rsidR="00D23C37" w:rsidRPr="00E868EE" w:rsidRDefault="00D23C37" w:rsidP="00E868EE">
            <w:pPr>
              <w:rPr>
                <w:ins w:id="13217" w:author="Nasser Mustafa [2]" w:date="2018-09-23T16:09:00Z"/>
                <w:rPrChange w:id="13218" w:author="Nasser Mustafa [2]" w:date="2018-09-26T14:54:00Z">
                  <w:rPr>
                    <w:ins w:id="13219" w:author="Nasser Mustafa [2]" w:date="2018-09-23T16:09:00Z"/>
                  </w:rPr>
                </w:rPrChange>
              </w:rPr>
              <w:pPrChange w:id="13220" w:author="Nasser Mustafa [2]" w:date="2018-09-26T14:54:00Z">
                <w:pPr/>
              </w:pPrChange>
            </w:pPr>
          </w:p>
        </w:tc>
      </w:tr>
      <w:tr w:rsidR="00D23C37" w:rsidRPr="00E868EE" w14:paraId="48B0669E" w14:textId="77777777" w:rsidTr="00D23C37">
        <w:trPr>
          <w:tblCellSpacing w:w="15" w:type="dxa"/>
          <w:jc w:val="center"/>
          <w:ins w:id="13221" w:author="Nasser Mustafa [2]" w:date="2018-09-23T16:09:00Z"/>
        </w:trPr>
        <w:tc>
          <w:tcPr>
            <w:tcW w:w="0" w:type="auto"/>
            <w:gridSpan w:val="5"/>
            <w:vAlign w:val="center"/>
            <w:hideMark/>
          </w:tcPr>
          <w:p w14:paraId="628FFB81" w14:textId="77777777" w:rsidR="00D23C37" w:rsidRPr="00E868EE" w:rsidRDefault="007431BC" w:rsidP="00E868EE">
            <w:pPr>
              <w:rPr>
                <w:ins w:id="13222" w:author="Nasser Mustafa [2]" w:date="2018-09-23T16:09:00Z"/>
                <w:rPrChange w:id="13223" w:author="Nasser Mustafa [2]" w:date="2018-09-26T14:54:00Z">
                  <w:rPr>
                    <w:ins w:id="13224" w:author="Nasser Mustafa [2]" w:date="2018-09-23T16:09:00Z"/>
                  </w:rPr>
                </w:rPrChange>
              </w:rPr>
              <w:pPrChange w:id="13225" w:author="Nasser Mustafa [2]" w:date="2018-09-26T14:54:00Z">
                <w:pPr/>
              </w:pPrChange>
            </w:pPr>
            <w:ins w:id="13226" w:author="Nasser Mustafa [2]" w:date="2018-09-23T16:09:00Z">
              <w:r w:rsidRPr="00E868EE">
                <w:rPr>
                  <w:rPrChange w:id="13227" w:author="Nasser Mustafa [2]" w:date="2018-09-26T14:54:00Z">
                    <w:rPr/>
                  </w:rPrChange>
                </w:rPr>
                <w:pict w14:anchorId="444270DF">
                  <v:rect id="_x0000_i1043" style="width:0;height:1.5pt" o:hralign="center" o:hrstd="t" o:hr="t" fillcolor="#a0a0a0" stroked="f"/>
                </w:pict>
              </w:r>
            </w:ins>
          </w:p>
        </w:tc>
      </w:tr>
      <w:tr w:rsidR="00D23C37" w:rsidRPr="00E868EE" w14:paraId="31AAD723" w14:textId="77777777" w:rsidTr="00D23C37">
        <w:trPr>
          <w:tblCellSpacing w:w="15" w:type="dxa"/>
          <w:jc w:val="center"/>
          <w:ins w:id="13228" w:author="Nasser Mustafa [2]" w:date="2018-09-23T16:09:00Z"/>
        </w:trPr>
        <w:tc>
          <w:tcPr>
            <w:tcW w:w="0" w:type="auto"/>
            <w:hideMark/>
          </w:tcPr>
          <w:p w14:paraId="325DA4AD" w14:textId="77777777" w:rsidR="00D23C37" w:rsidRPr="00E868EE" w:rsidRDefault="00D23C37" w:rsidP="00E868EE">
            <w:pPr>
              <w:rPr>
                <w:ins w:id="13229" w:author="Nasser Mustafa [2]" w:date="2018-09-23T16:09:00Z"/>
                <w:rPrChange w:id="13230" w:author="Nasser Mustafa [2]" w:date="2018-09-26T14:54:00Z">
                  <w:rPr>
                    <w:ins w:id="13231" w:author="Nasser Mustafa [2]" w:date="2018-09-23T16:09:00Z"/>
                  </w:rPr>
                </w:rPrChange>
              </w:rPr>
              <w:pPrChange w:id="13232" w:author="Nasser Mustafa [2]" w:date="2018-09-26T14:54:00Z">
                <w:pPr>
                  <w:spacing w:before="100" w:beforeAutospacing="1" w:after="100" w:afterAutospacing="1"/>
                  <w:outlineLvl w:val="2"/>
                </w:pPr>
              </w:pPrChange>
            </w:pPr>
            <w:bookmarkStart w:id="13233" w:name="5E"/>
            <w:bookmarkStart w:id="13234" w:name="_Toc525736834"/>
            <w:ins w:id="13235" w:author="Nasser Mustafa [2]" w:date="2018-09-23T16:09:00Z">
              <w:r w:rsidRPr="00E868EE">
                <w:rPr>
                  <w:rPrChange w:id="13236" w:author="Nasser Mustafa [2]" w:date="2018-09-26T14:54:00Z">
                    <w:rPr/>
                  </w:rPrChange>
                </w:rPr>
                <w:t>5E</w:t>
              </w:r>
              <w:bookmarkEnd w:id="13233"/>
              <w:r w:rsidRPr="00E868EE">
                <w:rPr>
                  <w:rPrChange w:id="13237" w:author="Nasser Mustafa [2]" w:date="2018-09-26T14:54:00Z">
                    <w:rPr/>
                  </w:rPrChange>
                </w:rPr>
                <w:t>.</w:t>
              </w:r>
              <w:bookmarkEnd w:id="13234"/>
              <w:r w:rsidRPr="00E868EE">
                <w:rPr>
                  <w:rPrChange w:id="13238" w:author="Nasser Mustafa [2]" w:date="2018-09-26T14:54:00Z">
                    <w:rPr/>
                  </w:rPrChange>
                </w:rPr>
                <w:t xml:space="preserve"> </w:t>
              </w:r>
            </w:ins>
          </w:p>
        </w:tc>
        <w:tc>
          <w:tcPr>
            <w:tcW w:w="0" w:type="auto"/>
            <w:hideMark/>
          </w:tcPr>
          <w:p w14:paraId="4D833C31" w14:textId="49858490" w:rsidR="00D23C37" w:rsidRPr="00E868EE" w:rsidRDefault="00D23C37" w:rsidP="00E868EE">
            <w:pPr>
              <w:rPr>
                <w:ins w:id="13239" w:author="Nasser Mustafa [2]" w:date="2018-09-23T16:09:00Z"/>
                <w:rPrChange w:id="13240" w:author="Nasser Mustafa [2]" w:date="2018-09-26T14:54:00Z">
                  <w:rPr>
                    <w:ins w:id="13241" w:author="Nasser Mustafa [2]" w:date="2018-09-23T16:09:00Z"/>
                  </w:rPr>
                </w:rPrChange>
              </w:rPr>
              <w:pPrChange w:id="13242" w:author="Nasser Mustafa [2]" w:date="2018-09-26T14:54:00Z">
                <w:pPr/>
              </w:pPrChange>
            </w:pPr>
            <w:ins w:id="13243" w:author="Nasser Mustafa [2]" w:date="2018-09-23T16:09:00Z">
              <w:r w:rsidRPr="00E868EE">
                <w:rPr>
                  <w:rPrChange w:id="13244" w:author="Nasser Mustafa [2]" w:date="2018-09-26T14:54:00Z">
                    <w:rPr/>
                  </w:rPrChange>
                </w:rPr>
                <w:t>Recruitment risks to Researcher</w:t>
              </w:r>
              <w:r w:rsidRPr="00E868EE">
                <w:rPr>
                  <w:rPrChange w:id="13245" w:author="Nasser Mustafa [2]" w:date="2018-09-26T14:54:00Z">
                    <w:rPr/>
                  </w:rPrChange>
                </w:rPr>
                <w:br/>
                <w:t>(</w:t>
              </w:r>
              <w:r w:rsidRPr="00E868EE">
                <w:rPr>
                  <w:rPrChange w:id="13246" w:author="Nasser Mustafa [2]" w:date="2018-09-26T14:54:00Z">
                    <w:rPr/>
                  </w:rPrChange>
                </w:rPr>
                <w:fldChar w:fldCharType="begin"/>
              </w:r>
              <w:r w:rsidRPr="00E868EE">
                <w:rPr>
                  <w:rPrChange w:id="13247" w:author="Nasser Mustafa [2]" w:date="2018-09-26T14:54:00Z">
                    <w:rPr/>
                  </w:rPrChange>
                </w:rPr>
                <w:instrText xml:space="preserve"> HYPERLINK "http://carleton.ca/curo/wp-content/uploads/Carleton-University-Research-Ethics-Form-Instructions-April2016.htm" \l "5E" </w:instrText>
              </w:r>
              <w:r w:rsidRPr="00E868EE">
                <w:rPr>
                  <w:rPrChange w:id="13248" w:author="Nasser Mustafa [2]" w:date="2018-09-26T14:54:00Z">
                    <w:rPr/>
                  </w:rPrChange>
                </w:rPr>
                <w:fldChar w:fldCharType="separate"/>
              </w:r>
              <w:r w:rsidRPr="00E868EE">
                <w:rPr>
                  <w:rStyle w:val="Hyperlink"/>
                  <w:rPrChange w:id="13249" w:author="Nasser Mustafa [2]" w:date="2018-09-26T14:54:00Z">
                    <w:rPr>
                      <w:color w:val="800000"/>
                      <w:u w:val="single"/>
                    </w:rPr>
                  </w:rPrChange>
                </w:rPr>
                <w:t>Detailed instructions</w:t>
              </w:r>
              <w:r w:rsidRPr="00E868EE">
                <w:rPr>
                  <w:rPrChange w:id="13250" w:author="Nasser Mustafa [2]" w:date="2018-09-26T14:54:00Z">
                    <w:rPr>
                      <w:color w:val="800000"/>
                      <w:u w:val="single"/>
                    </w:rPr>
                  </w:rPrChange>
                </w:rPr>
                <w:fldChar w:fldCharType="end"/>
              </w:r>
              <w:r w:rsidRPr="00E868EE">
                <w:rPr>
                  <w:rPrChange w:id="13251" w:author="Nasser Mustafa [2]" w:date="2018-09-26T14:54:00Z">
                    <w:rPr/>
                  </w:rPrChange>
                </w:rPr>
                <w:t xml:space="preserve">) </w:t>
              </w:r>
            </w:ins>
          </w:p>
        </w:tc>
        <w:tc>
          <w:tcPr>
            <w:tcW w:w="0" w:type="auto"/>
            <w:hideMark/>
          </w:tcPr>
          <w:p w14:paraId="3EA8F83F" w14:textId="77777777" w:rsidR="00D23C37" w:rsidRPr="00E868EE" w:rsidRDefault="00D23C37" w:rsidP="00E868EE">
            <w:pPr>
              <w:rPr>
                <w:ins w:id="13252" w:author="Nasser Mustafa [2]" w:date="2018-09-23T16:09:00Z"/>
                <w:rPrChange w:id="13253" w:author="Nasser Mustafa [2]" w:date="2018-09-26T14:54:00Z">
                  <w:rPr>
                    <w:ins w:id="13254" w:author="Nasser Mustafa [2]" w:date="2018-09-23T16:09:00Z"/>
                  </w:rPr>
                </w:rPrChange>
              </w:rPr>
              <w:pPrChange w:id="1325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5"/>
              <w:gridCol w:w="1805"/>
            </w:tblGrid>
            <w:tr w:rsidR="00D23C37" w:rsidRPr="00E868EE" w14:paraId="6657C147" w14:textId="77777777" w:rsidTr="00D23C37">
              <w:trPr>
                <w:tblCellSpacing w:w="15" w:type="dxa"/>
                <w:ins w:id="1325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348578F" w14:textId="77777777" w:rsidR="00D23C37" w:rsidRPr="00E868EE" w:rsidRDefault="00D23C37" w:rsidP="00E868EE">
                  <w:pPr>
                    <w:rPr>
                      <w:ins w:id="13257" w:author="Nasser Mustafa [2]" w:date="2018-09-23T16:09:00Z"/>
                      <w:rPrChange w:id="13258" w:author="Nasser Mustafa [2]" w:date="2018-09-26T14:54:00Z">
                        <w:rPr>
                          <w:ins w:id="13259" w:author="Nasser Mustafa [2]" w:date="2018-09-23T16:09:00Z"/>
                        </w:rPr>
                      </w:rPrChange>
                    </w:rPr>
                    <w:pPrChange w:id="13260" w:author="Nasser Mustafa [2]" w:date="2018-09-26T14:54:00Z">
                      <w:pPr/>
                    </w:pPrChange>
                  </w:pPr>
                  <w:ins w:id="13261" w:author="Nasser Mustafa [2]" w:date="2018-09-23T16:09:00Z">
                    <w:r w:rsidRPr="00E868EE">
                      <w:rPr>
                        <w:rPrChange w:id="13262"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953FE83" w14:textId="77777777" w:rsidR="00D23C37" w:rsidRPr="00E868EE" w:rsidRDefault="00D23C37" w:rsidP="00E868EE">
                  <w:pPr>
                    <w:rPr>
                      <w:ins w:id="13263" w:author="Nasser Mustafa [2]" w:date="2018-09-23T16:09:00Z"/>
                      <w:rPrChange w:id="13264" w:author="Nasser Mustafa [2]" w:date="2018-09-26T14:54:00Z">
                        <w:rPr>
                          <w:ins w:id="13265" w:author="Nasser Mustafa [2]" w:date="2018-09-23T16:09:00Z"/>
                        </w:rPr>
                      </w:rPrChange>
                    </w:rPr>
                    <w:pPrChange w:id="13266" w:author="Nasser Mustafa [2]" w:date="2018-09-26T14:54:00Z">
                      <w:pPr/>
                    </w:pPrChange>
                  </w:pPr>
                  <w:ins w:id="13267" w:author="Nasser Mustafa [2]" w:date="2018-09-23T16:09:00Z">
                    <w:r w:rsidRPr="00E868EE">
                      <w:rPr>
                        <w:rPrChange w:id="13268" w:author="Nasser Mustafa [2]" w:date="2018-09-26T14:54:00Z">
                          <w:rPr/>
                        </w:rPrChange>
                      </w:rPr>
                      <w:t xml:space="preserve">No risks / Not applicable </w:t>
                    </w:r>
                  </w:ins>
                </w:p>
              </w:tc>
            </w:tr>
            <w:tr w:rsidR="00D23C37" w:rsidRPr="00E868EE" w14:paraId="74135257" w14:textId="77777777" w:rsidTr="00D23C37">
              <w:trPr>
                <w:tblCellSpacing w:w="15" w:type="dxa"/>
                <w:ins w:id="1326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F9EAAE4" w14:textId="77777777" w:rsidR="00D23C37" w:rsidRPr="00E868EE" w:rsidRDefault="00D23C37" w:rsidP="00E868EE">
                  <w:pPr>
                    <w:rPr>
                      <w:ins w:id="13270" w:author="Nasser Mustafa [2]" w:date="2018-09-23T16:09:00Z"/>
                      <w:rPrChange w:id="13271" w:author="Nasser Mustafa [2]" w:date="2018-09-26T14:54:00Z">
                        <w:rPr>
                          <w:ins w:id="13272" w:author="Nasser Mustafa [2]" w:date="2018-09-23T16:09:00Z"/>
                        </w:rPr>
                      </w:rPrChange>
                    </w:rPr>
                    <w:pPrChange w:id="13273" w:author="Nasser Mustafa [2]" w:date="2018-09-26T14:54:00Z">
                      <w:pPr/>
                    </w:pPrChange>
                  </w:pPr>
                  <w:ins w:id="13274" w:author="Nasser Mustafa [2]" w:date="2018-09-23T16:09:00Z">
                    <w:r w:rsidRPr="00E868EE">
                      <w:rPr>
                        <w:rPrChange w:id="1327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50ECE76" w14:textId="77777777" w:rsidR="00D23C37" w:rsidRPr="00E868EE" w:rsidRDefault="00D23C37" w:rsidP="00E868EE">
                  <w:pPr>
                    <w:rPr>
                      <w:ins w:id="13276" w:author="Nasser Mustafa [2]" w:date="2018-09-23T16:09:00Z"/>
                      <w:rPrChange w:id="13277" w:author="Nasser Mustafa [2]" w:date="2018-09-26T14:54:00Z">
                        <w:rPr>
                          <w:ins w:id="13278" w:author="Nasser Mustafa [2]" w:date="2018-09-23T16:09:00Z"/>
                        </w:rPr>
                      </w:rPrChange>
                    </w:rPr>
                    <w:pPrChange w:id="13279" w:author="Nasser Mustafa [2]" w:date="2018-09-26T14:54:00Z">
                      <w:pPr/>
                    </w:pPrChange>
                  </w:pPr>
                  <w:ins w:id="13280" w:author="Nasser Mustafa [2]" w:date="2018-09-23T16:09:00Z">
                    <w:r w:rsidRPr="00E868EE">
                      <w:rPr>
                        <w:rPrChange w:id="13281" w:author="Nasser Mustafa [2]" w:date="2018-09-26T14:54:00Z">
                          <w:rPr/>
                        </w:rPrChange>
                      </w:rPr>
                      <w:t xml:space="preserve">Mild risks </w:t>
                    </w:r>
                  </w:ins>
                </w:p>
              </w:tc>
            </w:tr>
            <w:tr w:rsidR="00D23C37" w:rsidRPr="00E868EE" w14:paraId="278DAB8D" w14:textId="77777777" w:rsidTr="00D23C37">
              <w:trPr>
                <w:tblCellSpacing w:w="15" w:type="dxa"/>
                <w:ins w:id="1328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44ACCC4" w14:textId="77777777" w:rsidR="00D23C37" w:rsidRPr="00E868EE" w:rsidRDefault="00D23C37" w:rsidP="00E868EE">
                  <w:pPr>
                    <w:rPr>
                      <w:ins w:id="13283" w:author="Nasser Mustafa [2]" w:date="2018-09-23T16:09:00Z"/>
                      <w:rPrChange w:id="13284" w:author="Nasser Mustafa [2]" w:date="2018-09-26T14:54:00Z">
                        <w:rPr>
                          <w:ins w:id="13285" w:author="Nasser Mustafa [2]" w:date="2018-09-23T16:09:00Z"/>
                        </w:rPr>
                      </w:rPrChange>
                    </w:rPr>
                    <w:pPrChange w:id="13286" w:author="Nasser Mustafa [2]" w:date="2018-09-26T14:54:00Z">
                      <w:pPr/>
                    </w:pPrChange>
                  </w:pPr>
                  <w:ins w:id="13287" w:author="Nasser Mustafa [2]" w:date="2018-09-23T16:09:00Z">
                    <w:r w:rsidRPr="00E868EE">
                      <w:rPr>
                        <w:rPrChange w:id="1328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49E4A1A" w14:textId="77777777" w:rsidR="00D23C37" w:rsidRPr="00E868EE" w:rsidRDefault="00D23C37" w:rsidP="00E868EE">
                  <w:pPr>
                    <w:rPr>
                      <w:ins w:id="13289" w:author="Nasser Mustafa [2]" w:date="2018-09-23T16:09:00Z"/>
                      <w:rPrChange w:id="13290" w:author="Nasser Mustafa [2]" w:date="2018-09-26T14:54:00Z">
                        <w:rPr>
                          <w:ins w:id="13291" w:author="Nasser Mustafa [2]" w:date="2018-09-23T16:09:00Z"/>
                        </w:rPr>
                      </w:rPrChange>
                    </w:rPr>
                    <w:pPrChange w:id="13292" w:author="Nasser Mustafa [2]" w:date="2018-09-26T14:54:00Z">
                      <w:pPr/>
                    </w:pPrChange>
                  </w:pPr>
                  <w:ins w:id="13293" w:author="Nasser Mustafa [2]" w:date="2018-09-23T16:09:00Z">
                    <w:r w:rsidRPr="00E868EE">
                      <w:rPr>
                        <w:rPrChange w:id="13294" w:author="Nasser Mustafa [2]" w:date="2018-09-26T14:54:00Z">
                          <w:rPr/>
                        </w:rPrChange>
                      </w:rPr>
                      <w:t xml:space="preserve">Moderate risks </w:t>
                    </w:r>
                  </w:ins>
                </w:p>
              </w:tc>
            </w:tr>
            <w:tr w:rsidR="00D23C37" w:rsidRPr="00E868EE" w14:paraId="60F455CE" w14:textId="77777777" w:rsidTr="00D23C37">
              <w:trPr>
                <w:tblCellSpacing w:w="15" w:type="dxa"/>
                <w:ins w:id="1329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0FB0D7A" w14:textId="77777777" w:rsidR="00D23C37" w:rsidRPr="00E868EE" w:rsidRDefault="00D23C37" w:rsidP="00E868EE">
                  <w:pPr>
                    <w:rPr>
                      <w:ins w:id="13296" w:author="Nasser Mustafa [2]" w:date="2018-09-23T16:09:00Z"/>
                      <w:rPrChange w:id="13297" w:author="Nasser Mustafa [2]" w:date="2018-09-26T14:54:00Z">
                        <w:rPr>
                          <w:ins w:id="13298" w:author="Nasser Mustafa [2]" w:date="2018-09-23T16:09:00Z"/>
                        </w:rPr>
                      </w:rPrChange>
                    </w:rPr>
                    <w:pPrChange w:id="13299" w:author="Nasser Mustafa [2]" w:date="2018-09-26T14:54:00Z">
                      <w:pPr/>
                    </w:pPrChange>
                  </w:pPr>
                  <w:ins w:id="13300" w:author="Nasser Mustafa [2]" w:date="2018-09-23T16:09:00Z">
                    <w:r w:rsidRPr="00E868EE">
                      <w:rPr>
                        <w:rPrChange w:id="1330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A40BF36" w14:textId="77777777" w:rsidR="00D23C37" w:rsidRPr="00E868EE" w:rsidRDefault="00D23C37" w:rsidP="00E868EE">
                  <w:pPr>
                    <w:rPr>
                      <w:ins w:id="13302" w:author="Nasser Mustafa [2]" w:date="2018-09-23T16:09:00Z"/>
                      <w:rPrChange w:id="13303" w:author="Nasser Mustafa [2]" w:date="2018-09-26T14:54:00Z">
                        <w:rPr>
                          <w:ins w:id="13304" w:author="Nasser Mustafa [2]" w:date="2018-09-23T16:09:00Z"/>
                        </w:rPr>
                      </w:rPrChange>
                    </w:rPr>
                    <w:pPrChange w:id="13305" w:author="Nasser Mustafa [2]" w:date="2018-09-26T14:54:00Z">
                      <w:pPr/>
                    </w:pPrChange>
                  </w:pPr>
                  <w:ins w:id="13306" w:author="Nasser Mustafa [2]" w:date="2018-09-23T16:09:00Z">
                    <w:r w:rsidRPr="00E868EE">
                      <w:rPr>
                        <w:rPrChange w:id="13307" w:author="Nasser Mustafa [2]" w:date="2018-09-26T14:54:00Z">
                          <w:rPr/>
                        </w:rPrChange>
                      </w:rPr>
                      <w:t xml:space="preserve">High risks </w:t>
                    </w:r>
                  </w:ins>
                </w:p>
              </w:tc>
            </w:tr>
          </w:tbl>
          <w:p w14:paraId="188CA751" w14:textId="77777777" w:rsidR="00D23C37" w:rsidRPr="00E868EE" w:rsidRDefault="00D23C37" w:rsidP="00E868EE">
            <w:pPr>
              <w:rPr>
                <w:ins w:id="13308" w:author="Nasser Mustafa [2]" w:date="2018-09-23T16:09:00Z"/>
                <w:rPrChange w:id="13309" w:author="Nasser Mustafa [2]" w:date="2018-09-26T14:54:00Z">
                  <w:rPr>
                    <w:ins w:id="13310" w:author="Nasser Mustafa [2]" w:date="2018-09-23T16:09:00Z"/>
                  </w:rPr>
                </w:rPrChange>
              </w:rPr>
              <w:pPrChange w:id="13311" w:author="Nasser Mustafa [2]" w:date="2018-09-26T14:54:00Z">
                <w:pPr/>
              </w:pPrChange>
            </w:pPr>
          </w:p>
        </w:tc>
        <w:tc>
          <w:tcPr>
            <w:tcW w:w="0" w:type="auto"/>
            <w:hideMark/>
          </w:tcPr>
          <w:p w14:paraId="66FB7BFB" w14:textId="77777777" w:rsidR="00D23C37" w:rsidRPr="00E868EE" w:rsidRDefault="00D23C37" w:rsidP="00E868EE">
            <w:pPr>
              <w:rPr>
                <w:ins w:id="13312" w:author="Nasser Mustafa [2]" w:date="2018-09-23T16:09:00Z"/>
                <w:rPrChange w:id="13313" w:author="Nasser Mustafa [2]" w:date="2018-09-26T14:54:00Z">
                  <w:rPr>
                    <w:ins w:id="13314" w:author="Nasser Mustafa [2]" w:date="2018-09-23T16:09:00Z"/>
                  </w:rPr>
                </w:rPrChange>
              </w:rPr>
              <w:pPrChange w:id="13315" w:author="Nasser Mustafa [2]" w:date="2018-09-26T14:54:00Z">
                <w:pPr/>
              </w:pPrChange>
            </w:pPr>
            <w:ins w:id="13316" w:author="Nasser Mustafa [2]" w:date="2018-09-23T16:09:00Z">
              <w:r w:rsidRPr="00E868EE">
                <w:rPr>
                  <w:rPrChange w:id="13317" w:author="Nasser Mustafa [2]" w:date="2018-09-26T14:54:00Z">
                    <w:rPr/>
                  </w:rPrChange>
                </w:rPr>
                <w:t>Describe any risks to the research team during the recruitment phase.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6D368E2" w14:textId="77777777" w:rsidTr="00D23C37">
              <w:trPr>
                <w:tblCellSpacing w:w="15" w:type="dxa"/>
                <w:ins w:id="1331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8D036CE" w14:textId="77777777" w:rsidR="00D23C37" w:rsidRPr="00E868EE" w:rsidRDefault="00D23C37" w:rsidP="00E868EE">
                  <w:pPr>
                    <w:rPr>
                      <w:ins w:id="13319" w:author="Nasser Mustafa [2]" w:date="2018-09-23T16:09:00Z"/>
                      <w:rPrChange w:id="13320" w:author="Nasser Mustafa [2]" w:date="2018-09-26T14:54:00Z">
                        <w:rPr>
                          <w:ins w:id="13321" w:author="Nasser Mustafa [2]" w:date="2018-09-23T16:09:00Z"/>
                        </w:rPr>
                      </w:rPrChange>
                    </w:rPr>
                    <w:pPrChange w:id="13322" w:author="Nasser Mustafa [2]" w:date="2018-09-26T14:54:00Z">
                      <w:pPr/>
                    </w:pPrChange>
                  </w:pPr>
                  <w:ins w:id="13323" w:author="Nasser Mustafa [2]" w:date="2018-09-23T16:09:00Z">
                    <w:r w:rsidRPr="00E868EE">
                      <w:rPr>
                        <w:rPrChange w:id="13324" w:author="Nasser Mustafa [2]" w:date="2018-09-26T14:54:00Z">
                          <w:rPr>
                            <w:i/>
                            <w:iCs/>
                          </w:rPr>
                        </w:rPrChange>
                      </w:rPr>
                      <w:t>Response</w:t>
                    </w:r>
                    <w:r w:rsidRPr="00E868EE">
                      <w:rPr>
                        <w:rPrChange w:id="13325" w:author="Nasser Mustafa [2]" w:date="2018-09-26T14:54:00Z">
                          <w:rPr/>
                        </w:rPrChange>
                      </w:rPr>
                      <w:t>: We believe no risk is involved</w:t>
                    </w:r>
                  </w:ins>
                </w:p>
              </w:tc>
            </w:tr>
          </w:tbl>
          <w:p w14:paraId="376B7D18" w14:textId="77777777" w:rsidR="00D23C37" w:rsidRPr="00E868EE" w:rsidRDefault="00D23C37" w:rsidP="00E868EE">
            <w:pPr>
              <w:rPr>
                <w:ins w:id="13326" w:author="Nasser Mustafa [2]" w:date="2018-09-23T16:09:00Z"/>
                <w:rPrChange w:id="13327" w:author="Nasser Mustafa [2]" w:date="2018-09-26T14:54:00Z">
                  <w:rPr>
                    <w:ins w:id="13328" w:author="Nasser Mustafa [2]" w:date="2018-09-23T16:09:00Z"/>
                  </w:rPr>
                </w:rPrChange>
              </w:rPr>
              <w:pPrChange w:id="13329" w:author="Nasser Mustafa [2]" w:date="2018-09-26T14:54:00Z">
                <w:pPr/>
              </w:pPrChange>
            </w:pPr>
          </w:p>
        </w:tc>
      </w:tr>
      <w:tr w:rsidR="00D23C37" w:rsidRPr="00E868EE" w14:paraId="298A1B9B" w14:textId="77777777" w:rsidTr="00D23C37">
        <w:trPr>
          <w:tblCellSpacing w:w="15" w:type="dxa"/>
          <w:jc w:val="center"/>
          <w:ins w:id="13330" w:author="Nasser Mustafa [2]" w:date="2018-09-23T16:09:00Z"/>
        </w:trPr>
        <w:tc>
          <w:tcPr>
            <w:tcW w:w="0" w:type="auto"/>
            <w:gridSpan w:val="5"/>
            <w:vAlign w:val="center"/>
            <w:hideMark/>
          </w:tcPr>
          <w:p w14:paraId="020C3641" w14:textId="77777777" w:rsidR="00D23C37" w:rsidRPr="00E868EE" w:rsidRDefault="007431BC" w:rsidP="00E868EE">
            <w:pPr>
              <w:rPr>
                <w:ins w:id="13331" w:author="Nasser Mustafa [2]" w:date="2018-09-23T16:09:00Z"/>
                <w:rPrChange w:id="13332" w:author="Nasser Mustafa [2]" w:date="2018-09-26T14:54:00Z">
                  <w:rPr>
                    <w:ins w:id="13333" w:author="Nasser Mustafa [2]" w:date="2018-09-23T16:09:00Z"/>
                  </w:rPr>
                </w:rPrChange>
              </w:rPr>
              <w:pPrChange w:id="13334" w:author="Nasser Mustafa [2]" w:date="2018-09-26T14:54:00Z">
                <w:pPr/>
              </w:pPrChange>
            </w:pPr>
            <w:ins w:id="13335" w:author="Nasser Mustafa [2]" w:date="2018-09-23T16:09:00Z">
              <w:r w:rsidRPr="00E868EE">
                <w:rPr>
                  <w:rPrChange w:id="13336" w:author="Nasser Mustafa [2]" w:date="2018-09-26T14:54:00Z">
                    <w:rPr/>
                  </w:rPrChange>
                </w:rPr>
                <w:pict w14:anchorId="43F0EAF6">
                  <v:rect id="_x0000_i1044" style="width:0;height:1.5pt" o:hralign="center" o:hrstd="t" o:hr="t" fillcolor="#a0a0a0" stroked="f"/>
                </w:pict>
              </w:r>
            </w:ins>
          </w:p>
        </w:tc>
      </w:tr>
      <w:tr w:rsidR="00D23C37" w:rsidRPr="00E868EE" w14:paraId="0FB1CF49" w14:textId="77777777" w:rsidTr="00D23C37">
        <w:trPr>
          <w:tblCellSpacing w:w="15" w:type="dxa"/>
          <w:jc w:val="center"/>
          <w:ins w:id="13337" w:author="Nasser Mustafa [2]" w:date="2018-09-23T16:09:00Z"/>
        </w:trPr>
        <w:tc>
          <w:tcPr>
            <w:tcW w:w="0" w:type="auto"/>
            <w:hideMark/>
          </w:tcPr>
          <w:p w14:paraId="3251C16F" w14:textId="77777777" w:rsidR="00D23C37" w:rsidRPr="00E868EE" w:rsidRDefault="00D23C37" w:rsidP="00E868EE">
            <w:pPr>
              <w:rPr>
                <w:ins w:id="13338" w:author="Nasser Mustafa [2]" w:date="2018-09-23T16:09:00Z"/>
                <w:rPrChange w:id="13339" w:author="Nasser Mustafa [2]" w:date="2018-09-26T14:54:00Z">
                  <w:rPr>
                    <w:ins w:id="13340" w:author="Nasser Mustafa [2]" w:date="2018-09-23T16:09:00Z"/>
                  </w:rPr>
                </w:rPrChange>
              </w:rPr>
              <w:pPrChange w:id="13341" w:author="Nasser Mustafa [2]" w:date="2018-09-26T14:54:00Z">
                <w:pPr>
                  <w:keepLines/>
                  <w:spacing w:before="100" w:beforeAutospacing="1" w:after="100" w:afterAutospacing="1"/>
                  <w:outlineLvl w:val="2"/>
                </w:pPr>
              </w:pPrChange>
            </w:pPr>
            <w:bookmarkStart w:id="13342" w:name="5F"/>
            <w:bookmarkStart w:id="13343" w:name="_Toc525736835"/>
            <w:ins w:id="13344" w:author="Nasser Mustafa [2]" w:date="2018-09-23T16:09:00Z">
              <w:r w:rsidRPr="00E868EE">
                <w:rPr>
                  <w:rPrChange w:id="13345" w:author="Nasser Mustafa [2]" w:date="2018-09-26T14:54:00Z">
                    <w:rPr/>
                  </w:rPrChange>
                </w:rPr>
                <w:t>5F</w:t>
              </w:r>
              <w:bookmarkEnd w:id="13342"/>
              <w:r w:rsidRPr="00E868EE">
                <w:rPr>
                  <w:rPrChange w:id="13346" w:author="Nasser Mustafa [2]" w:date="2018-09-26T14:54:00Z">
                    <w:rPr/>
                  </w:rPrChange>
                </w:rPr>
                <w:t>.</w:t>
              </w:r>
              <w:bookmarkEnd w:id="13343"/>
              <w:r w:rsidRPr="00E868EE">
                <w:rPr>
                  <w:rPrChange w:id="13347" w:author="Nasser Mustafa [2]" w:date="2018-09-26T14:54:00Z">
                    <w:rPr/>
                  </w:rPrChange>
                </w:rPr>
                <w:t xml:space="preserve"> </w:t>
              </w:r>
            </w:ins>
          </w:p>
        </w:tc>
        <w:tc>
          <w:tcPr>
            <w:tcW w:w="0" w:type="auto"/>
            <w:hideMark/>
          </w:tcPr>
          <w:p w14:paraId="05768BAE" w14:textId="223B6932" w:rsidR="00D23C37" w:rsidRPr="00E868EE" w:rsidRDefault="00D23C37" w:rsidP="00E868EE">
            <w:pPr>
              <w:rPr>
                <w:ins w:id="13348" w:author="Nasser Mustafa [2]" w:date="2018-09-23T16:09:00Z"/>
                <w:rPrChange w:id="13349" w:author="Nasser Mustafa [2]" w:date="2018-09-26T14:54:00Z">
                  <w:rPr>
                    <w:ins w:id="13350" w:author="Nasser Mustafa [2]" w:date="2018-09-23T16:09:00Z"/>
                  </w:rPr>
                </w:rPrChange>
              </w:rPr>
              <w:pPrChange w:id="13351" w:author="Nasser Mustafa [2]" w:date="2018-09-26T14:54:00Z">
                <w:pPr>
                  <w:keepLines/>
                </w:pPr>
              </w:pPrChange>
            </w:pPr>
            <w:ins w:id="13352" w:author="Nasser Mustafa [2]" w:date="2018-09-23T16:09:00Z">
              <w:r w:rsidRPr="00E868EE">
                <w:rPr>
                  <w:rPrChange w:id="13353" w:author="Nasser Mustafa [2]" w:date="2018-09-26T14:54:00Z">
                    <w:rPr/>
                  </w:rPrChange>
                </w:rPr>
                <w:t>Benefits</w:t>
              </w:r>
              <w:r w:rsidRPr="00E868EE">
                <w:rPr>
                  <w:rPrChange w:id="13354" w:author="Nasser Mustafa [2]" w:date="2018-09-26T14:54:00Z">
                    <w:rPr/>
                  </w:rPrChange>
                </w:rPr>
                <w:br/>
                <w:t>(</w:t>
              </w:r>
              <w:r w:rsidRPr="00E868EE">
                <w:rPr>
                  <w:rPrChange w:id="13355" w:author="Nasser Mustafa [2]" w:date="2018-09-26T14:54:00Z">
                    <w:rPr/>
                  </w:rPrChange>
                </w:rPr>
                <w:fldChar w:fldCharType="begin"/>
              </w:r>
              <w:r w:rsidRPr="00E868EE">
                <w:rPr>
                  <w:rPrChange w:id="13356" w:author="Nasser Mustafa [2]" w:date="2018-09-26T14:54:00Z">
                    <w:rPr/>
                  </w:rPrChange>
                </w:rPr>
                <w:instrText xml:space="preserve"> HYPERLINK "http://carleton.ca/curo/wp-content/uploads/Carleton-University-Research-Ethics-Form-Instructions-April2016.htm" \l "5F" </w:instrText>
              </w:r>
              <w:r w:rsidRPr="00E868EE">
                <w:rPr>
                  <w:rPrChange w:id="13357" w:author="Nasser Mustafa [2]" w:date="2018-09-26T14:54:00Z">
                    <w:rPr/>
                  </w:rPrChange>
                </w:rPr>
                <w:fldChar w:fldCharType="separate"/>
              </w:r>
              <w:r w:rsidRPr="00E868EE">
                <w:rPr>
                  <w:rStyle w:val="Hyperlink"/>
                  <w:rPrChange w:id="13358" w:author="Nasser Mustafa [2]" w:date="2018-09-26T14:54:00Z">
                    <w:rPr>
                      <w:color w:val="800000"/>
                      <w:u w:val="single"/>
                    </w:rPr>
                  </w:rPrChange>
                </w:rPr>
                <w:t>Detailed instructions</w:t>
              </w:r>
              <w:r w:rsidRPr="00E868EE">
                <w:rPr>
                  <w:rPrChange w:id="13359" w:author="Nasser Mustafa [2]" w:date="2018-09-26T14:54:00Z">
                    <w:rPr>
                      <w:color w:val="800000"/>
                      <w:u w:val="single"/>
                    </w:rPr>
                  </w:rPrChange>
                </w:rPr>
                <w:fldChar w:fldCharType="end"/>
              </w:r>
              <w:r w:rsidRPr="00E868EE">
                <w:rPr>
                  <w:rPrChange w:id="13360" w:author="Nasser Mustafa [2]" w:date="2018-09-26T14:54:00Z">
                    <w:rPr/>
                  </w:rPrChange>
                </w:rPr>
                <w:t xml:space="preserve">) </w:t>
              </w:r>
            </w:ins>
          </w:p>
        </w:tc>
        <w:tc>
          <w:tcPr>
            <w:tcW w:w="0" w:type="auto"/>
            <w:hideMark/>
          </w:tcPr>
          <w:p w14:paraId="2FD94936" w14:textId="77777777" w:rsidR="00D23C37" w:rsidRPr="00E868EE" w:rsidRDefault="00D23C37" w:rsidP="00E868EE">
            <w:pPr>
              <w:rPr>
                <w:ins w:id="13361" w:author="Nasser Mustafa [2]" w:date="2018-09-23T16:09:00Z"/>
                <w:rPrChange w:id="13362" w:author="Nasser Mustafa [2]" w:date="2018-09-26T14:54:00Z">
                  <w:rPr>
                    <w:ins w:id="13363" w:author="Nasser Mustafa [2]" w:date="2018-09-23T16:09:00Z"/>
                  </w:rPr>
                </w:rPrChange>
              </w:rPr>
              <w:pPrChange w:id="13364"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4EEFD191" w14:textId="77777777" w:rsidTr="00D23C37">
              <w:trPr>
                <w:tblCellSpacing w:w="15" w:type="dxa"/>
                <w:ins w:id="1336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DDA5C88" w14:textId="77777777" w:rsidR="00D23C37" w:rsidRPr="00E868EE" w:rsidRDefault="00D23C37" w:rsidP="00E868EE">
                  <w:pPr>
                    <w:rPr>
                      <w:ins w:id="13366" w:author="Nasser Mustafa [2]" w:date="2018-09-23T16:09:00Z"/>
                      <w:rPrChange w:id="13367" w:author="Nasser Mustafa [2]" w:date="2018-09-26T14:54:00Z">
                        <w:rPr>
                          <w:ins w:id="13368" w:author="Nasser Mustafa [2]" w:date="2018-09-23T16:09:00Z"/>
                        </w:rPr>
                      </w:rPrChange>
                    </w:rPr>
                    <w:pPrChange w:id="13369" w:author="Nasser Mustafa [2]" w:date="2018-09-26T14:54:00Z">
                      <w:pPr>
                        <w:keepLines/>
                        <w:widowControl w:val="0"/>
                      </w:pPr>
                    </w:pPrChange>
                  </w:pPr>
                  <w:ins w:id="13370" w:author="Nasser Mustafa [2]" w:date="2018-09-23T16:09:00Z">
                    <w:r w:rsidRPr="00E868EE">
                      <w:rPr>
                        <w:rPrChange w:id="13371"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7D1CA4EB" w14:textId="77777777" w:rsidR="00D23C37" w:rsidRPr="00E868EE" w:rsidRDefault="00D23C37" w:rsidP="00E868EE">
                  <w:pPr>
                    <w:rPr>
                      <w:ins w:id="13372" w:author="Nasser Mustafa [2]" w:date="2018-09-23T16:09:00Z"/>
                      <w:rPrChange w:id="13373" w:author="Nasser Mustafa [2]" w:date="2018-09-26T14:54:00Z">
                        <w:rPr>
                          <w:ins w:id="13374" w:author="Nasser Mustafa [2]" w:date="2018-09-23T16:09:00Z"/>
                        </w:rPr>
                      </w:rPrChange>
                    </w:rPr>
                    <w:pPrChange w:id="13375" w:author="Nasser Mustafa [2]" w:date="2018-09-26T14:54:00Z">
                      <w:pPr>
                        <w:keepLines/>
                        <w:widowControl w:val="0"/>
                      </w:pPr>
                    </w:pPrChange>
                  </w:pPr>
                  <w:ins w:id="13376" w:author="Nasser Mustafa [2]" w:date="2018-09-23T16:09:00Z">
                    <w:r w:rsidRPr="00E868EE">
                      <w:rPr>
                        <w:rPrChange w:id="13377" w:author="Nasser Mustafa [2]" w:date="2018-09-26T14:54:00Z">
                          <w:rPr/>
                        </w:rPrChange>
                      </w:rPr>
                      <w:t xml:space="preserve">No Direct Benefits to Participants / Not applicable </w:t>
                    </w:r>
                  </w:ins>
                </w:p>
              </w:tc>
            </w:tr>
            <w:tr w:rsidR="00D23C37" w:rsidRPr="00E868EE" w14:paraId="5C2F8795" w14:textId="77777777" w:rsidTr="00D23C37">
              <w:trPr>
                <w:tblCellSpacing w:w="15" w:type="dxa"/>
                <w:ins w:id="1337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1478DCD" w14:textId="77777777" w:rsidR="00D23C37" w:rsidRPr="00E868EE" w:rsidRDefault="00D23C37" w:rsidP="00E868EE">
                  <w:pPr>
                    <w:rPr>
                      <w:ins w:id="13379" w:author="Nasser Mustafa [2]" w:date="2018-09-23T16:09:00Z"/>
                      <w:rPrChange w:id="13380" w:author="Nasser Mustafa [2]" w:date="2018-09-26T14:54:00Z">
                        <w:rPr>
                          <w:ins w:id="13381" w:author="Nasser Mustafa [2]" w:date="2018-09-23T16:09:00Z"/>
                        </w:rPr>
                      </w:rPrChange>
                    </w:rPr>
                    <w:pPrChange w:id="13382" w:author="Nasser Mustafa [2]" w:date="2018-09-26T14:54:00Z">
                      <w:pPr>
                        <w:keepLines/>
                        <w:widowControl w:val="0"/>
                      </w:pPr>
                    </w:pPrChange>
                  </w:pPr>
                  <w:ins w:id="13383" w:author="Nasser Mustafa [2]" w:date="2018-09-23T16:09:00Z">
                    <w:r w:rsidRPr="00E868EE">
                      <w:rPr>
                        <w:rPrChange w:id="1338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117E16B" w14:textId="77777777" w:rsidR="00D23C37" w:rsidRPr="00E868EE" w:rsidRDefault="00D23C37" w:rsidP="00E868EE">
                  <w:pPr>
                    <w:rPr>
                      <w:ins w:id="13385" w:author="Nasser Mustafa [2]" w:date="2018-09-23T16:09:00Z"/>
                      <w:rPrChange w:id="13386" w:author="Nasser Mustafa [2]" w:date="2018-09-26T14:54:00Z">
                        <w:rPr>
                          <w:ins w:id="13387" w:author="Nasser Mustafa [2]" w:date="2018-09-23T16:09:00Z"/>
                        </w:rPr>
                      </w:rPrChange>
                    </w:rPr>
                    <w:pPrChange w:id="13388" w:author="Nasser Mustafa [2]" w:date="2018-09-26T14:54:00Z">
                      <w:pPr>
                        <w:keepLines/>
                        <w:widowControl w:val="0"/>
                      </w:pPr>
                    </w:pPrChange>
                  </w:pPr>
                  <w:ins w:id="13389" w:author="Nasser Mustafa [2]" w:date="2018-09-23T16:09:00Z">
                    <w:r w:rsidRPr="00E868EE">
                      <w:rPr>
                        <w:rPrChange w:id="13390" w:author="Nasser Mustafa [2]" w:date="2018-09-26T14:54:00Z">
                          <w:rPr/>
                        </w:rPrChange>
                      </w:rPr>
                      <w:t xml:space="preserve">Direct Benefits to Participants </w:t>
                    </w:r>
                  </w:ins>
                </w:p>
              </w:tc>
            </w:tr>
          </w:tbl>
          <w:p w14:paraId="2671446F" w14:textId="77777777" w:rsidR="00D23C37" w:rsidRPr="00E868EE" w:rsidRDefault="00D23C37" w:rsidP="00E868EE">
            <w:pPr>
              <w:rPr>
                <w:ins w:id="13391" w:author="Nasser Mustafa [2]" w:date="2018-09-23T16:09:00Z"/>
                <w:rPrChange w:id="13392" w:author="Nasser Mustafa [2]" w:date="2018-09-26T14:54:00Z">
                  <w:rPr>
                    <w:ins w:id="13393" w:author="Nasser Mustafa [2]" w:date="2018-09-23T16:09:00Z"/>
                  </w:rPr>
                </w:rPrChange>
              </w:rPr>
              <w:pPrChange w:id="13394" w:author="Nasser Mustafa [2]" w:date="2018-09-26T14:54:00Z">
                <w:pPr>
                  <w:keepLines/>
                  <w:widowControl w:val="0"/>
                </w:pPr>
              </w:pPrChange>
            </w:pPr>
          </w:p>
        </w:tc>
        <w:tc>
          <w:tcPr>
            <w:tcW w:w="0" w:type="auto"/>
            <w:hideMark/>
          </w:tcPr>
          <w:p w14:paraId="625B1FFA" w14:textId="77777777" w:rsidR="00D23C37" w:rsidRPr="00E868EE" w:rsidRDefault="00D23C37" w:rsidP="00E868EE">
            <w:pPr>
              <w:rPr>
                <w:ins w:id="13395" w:author="Nasser Mustafa [2]" w:date="2018-09-23T16:09:00Z"/>
                <w:rPrChange w:id="13396" w:author="Nasser Mustafa [2]" w:date="2018-09-26T14:54:00Z">
                  <w:rPr>
                    <w:ins w:id="13397" w:author="Nasser Mustafa [2]" w:date="2018-09-23T16:09:00Z"/>
                  </w:rPr>
                </w:rPrChange>
              </w:rPr>
              <w:pPrChange w:id="13398" w:author="Nasser Mustafa [2]" w:date="2018-09-26T14:54:00Z">
                <w:pPr>
                  <w:keepLines/>
                  <w:widowControl w:val="0"/>
                </w:pPr>
              </w:pPrChange>
            </w:pPr>
            <w:ins w:id="13399" w:author="Nasser Mustafa [2]" w:date="2018-09-23T16:09:00Z">
              <w:r w:rsidRPr="00E868EE">
                <w:rPr>
                  <w:rPrChange w:id="13400" w:author="Nasser Mustafa [2]" w:date="2018-09-26T14:54:00Z">
                    <w:rPr/>
                  </w:rPrChange>
                </w:rPr>
                <w:t>Describe any direct benefits to the research participants as opposed to society or knowledge.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7E90778" w14:textId="77777777" w:rsidTr="00D23C37">
              <w:trPr>
                <w:tblCellSpacing w:w="15" w:type="dxa"/>
                <w:ins w:id="13401"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CE6A8DD" w14:textId="77777777" w:rsidR="00D23C37" w:rsidRPr="00E868EE" w:rsidRDefault="00D23C37" w:rsidP="00E868EE">
                  <w:pPr>
                    <w:rPr>
                      <w:ins w:id="13402" w:author="Nasser Mustafa [2]" w:date="2018-09-23T16:09:00Z"/>
                      <w:rPrChange w:id="13403" w:author="Nasser Mustafa [2]" w:date="2018-09-26T14:54:00Z">
                        <w:rPr>
                          <w:ins w:id="13404" w:author="Nasser Mustafa [2]" w:date="2018-09-23T16:09:00Z"/>
                        </w:rPr>
                      </w:rPrChange>
                    </w:rPr>
                    <w:pPrChange w:id="13405" w:author="Nasser Mustafa [2]" w:date="2018-09-26T14:54:00Z">
                      <w:pPr>
                        <w:keepLines/>
                        <w:widowControl w:val="0"/>
                      </w:pPr>
                    </w:pPrChange>
                  </w:pPr>
                  <w:ins w:id="13406" w:author="Nasser Mustafa [2]" w:date="2018-09-23T16:09:00Z">
                    <w:r w:rsidRPr="00E868EE">
                      <w:rPr>
                        <w:rPrChange w:id="13407" w:author="Nasser Mustafa [2]" w:date="2018-09-26T14:54:00Z">
                          <w:rPr>
                            <w:i/>
                            <w:iCs/>
                          </w:rPr>
                        </w:rPrChange>
                      </w:rPr>
                      <w:t>Response</w:t>
                    </w:r>
                    <w:r w:rsidRPr="00E868EE">
                      <w:rPr>
                        <w:rPrChange w:id="13408" w:author="Nasser Mustafa [2]" w:date="2018-09-26T14:54:00Z">
                          <w:rPr/>
                        </w:rPrChange>
                      </w:rPr>
                      <w:t>: There is no direct benefit for the participants other than knowledge.</w:t>
                    </w:r>
                  </w:ins>
                </w:p>
              </w:tc>
            </w:tr>
          </w:tbl>
          <w:p w14:paraId="61D0509F" w14:textId="77777777" w:rsidR="00D23C37" w:rsidRPr="00E868EE" w:rsidRDefault="00D23C37" w:rsidP="00E868EE">
            <w:pPr>
              <w:rPr>
                <w:ins w:id="13409" w:author="Nasser Mustafa [2]" w:date="2018-09-23T16:09:00Z"/>
                <w:rPrChange w:id="13410" w:author="Nasser Mustafa [2]" w:date="2018-09-26T14:54:00Z">
                  <w:rPr>
                    <w:ins w:id="13411" w:author="Nasser Mustafa [2]" w:date="2018-09-23T16:09:00Z"/>
                  </w:rPr>
                </w:rPrChange>
              </w:rPr>
              <w:pPrChange w:id="13412" w:author="Nasser Mustafa [2]" w:date="2018-09-26T14:54:00Z">
                <w:pPr>
                  <w:keepLines/>
                  <w:widowControl w:val="0"/>
                </w:pPr>
              </w:pPrChange>
            </w:pPr>
          </w:p>
        </w:tc>
      </w:tr>
      <w:tr w:rsidR="00D23C37" w:rsidRPr="00E868EE" w14:paraId="127C1F98" w14:textId="77777777" w:rsidTr="00D23C37">
        <w:trPr>
          <w:tblCellSpacing w:w="15" w:type="dxa"/>
          <w:jc w:val="center"/>
          <w:ins w:id="13413" w:author="Nasser Mustafa [2]" w:date="2018-09-23T16:09:00Z"/>
        </w:trPr>
        <w:tc>
          <w:tcPr>
            <w:tcW w:w="0" w:type="auto"/>
            <w:hideMark/>
          </w:tcPr>
          <w:p w14:paraId="3369F019" w14:textId="77777777" w:rsidR="00D23C37" w:rsidRPr="00E868EE" w:rsidRDefault="00D23C37" w:rsidP="00E868EE">
            <w:pPr>
              <w:rPr>
                <w:ins w:id="13414" w:author="Nasser Mustafa [2]" w:date="2018-09-23T16:09:00Z"/>
                <w:rPrChange w:id="13415" w:author="Nasser Mustafa [2]" w:date="2018-09-26T14:54:00Z">
                  <w:rPr>
                    <w:ins w:id="13416" w:author="Nasser Mustafa [2]" w:date="2018-09-23T16:09:00Z"/>
                  </w:rPr>
                </w:rPrChange>
              </w:rPr>
              <w:pPrChange w:id="13417" w:author="Nasser Mustafa [2]" w:date="2018-09-26T14:54:00Z">
                <w:pPr>
                  <w:keepLines/>
                  <w:spacing w:before="100" w:beforeAutospacing="1" w:after="100" w:afterAutospacing="1"/>
                  <w:outlineLvl w:val="2"/>
                </w:pPr>
              </w:pPrChange>
            </w:pPr>
            <w:bookmarkStart w:id="13418" w:name="5G"/>
            <w:bookmarkStart w:id="13419" w:name="_Toc525736836"/>
            <w:ins w:id="13420" w:author="Nasser Mustafa [2]" w:date="2018-09-23T16:09:00Z">
              <w:r w:rsidRPr="00E868EE">
                <w:rPr>
                  <w:rPrChange w:id="13421" w:author="Nasser Mustafa [2]" w:date="2018-09-26T14:54:00Z">
                    <w:rPr/>
                  </w:rPrChange>
                </w:rPr>
                <w:t>5G</w:t>
              </w:r>
              <w:bookmarkEnd w:id="13418"/>
              <w:r w:rsidRPr="00E868EE">
                <w:rPr>
                  <w:rPrChange w:id="13422" w:author="Nasser Mustafa [2]" w:date="2018-09-26T14:54:00Z">
                    <w:rPr/>
                  </w:rPrChange>
                </w:rPr>
                <w:t>.</w:t>
              </w:r>
              <w:bookmarkEnd w:id="13419"/>
              <w:r w:rsidRPr="00E868EE">
                <w:rPr>
                  <w:rPrChange w:id="13423" w:author="Nasser Mustafa [2]" w:date="2018-09-26T14:54:00Z">
                    <w:rPr/>
                  </w:rPrChange>
                </w:rPr>
                <w:t xml:space="preserve"> </w:t>
              </w:r>
            </w:ins>
          </w:p>
        </w:tc>
        <w:tc>
          <w:tcPr>
            <w:tcW w:w="0" w:type="auto"/>
            <w:hideMark/>
          </w:tcPr>
          <w:p w14:paraId="022CBAFD" w14:textId="5C3F77AF" w:rsidR="00D23C37" w:rsidRPr="00E868EE" w:rsidRDefault="00D23C37" w:rsidP="00E868EE">
            <w:pPr>
              <w:rPr>
                <w:ins w:id="13424" w:author="Nasser Mustafa [2]" w:date="2018-09-23T16:09:00Z"/>
                <w:rPrChange w:id="13425" w:author="Nasser Mustafa [2]" w:date="2018-09-26T14:54:00Z">
                  <w:rPr>
                    <w:ins w:id="13426" w:author="Nasser Mustafa [2]" w:date="2018-09-23T16:09:00Z"/>
                  </w:rPr>
                </w:rPrChange>
              </w:rPr>
              <w:pPrChange w:id="13427" w:author="Nasser Mustafa [2]" w:date="2018-09-26T14:54:00Z">
                <w:pPr>
                  <w:keepLines/>
                </w:pPr>
              </w:pPrChange>
            </w:pPr>
            <w:ins w:id="13428" w:author="Nasser Mustafa [2]" w:date="2018-09-23T16:09:00Z">
              <w:r w:rsidRPr="00E868EE">
                <w:rPr>
                  <w:rPrChange w:id="13429" w:author="Nasser Mustafa [2]" w:date="2018-09-26T14:54:00Z">
                    <w:rPr/>
                  </w:rPrChange>
                </w:rPr>
                <w:t>Compensation</w:t>
              </w:r>
              <w:r w:rsidRPr="00E868EE">
                <w:rPr>
                  <w:rPrChange w:id="13430" w:author="Nasser Mustafa [2]" w:date="2018-09-26T14:54:00Z">
                    <w:rPr/>
                  </w:rPrChange>
                </w:rPr>
                <w:br/>
                <w:t>(</w:t>
              </w:r>
              <w:r w:rsidRPr="00E868EE">
                <w:rPr>
                  <w:rPrChange w:id="13431" w:author="Nasser Mustafa [2]" w:date="2018-09-26T14:54:00Z">
                    <w:rPr/>
                  </w:rPrChange>
                </w:rPr>
                <w:fldChar w:fldCharType="begin"/>
              </w:r>
              <w:r w:rsidRPr="00E868EE">
                <w:rPr>
                  <w:rPrChange w:id="13432" w:author="Nasser Mustafa [2]" w:date="2018-09-26T14:54:00Z">
                    <w:rPr/>
                  </w:rPrChange>
                </w:rPr>
                <w:instrText xml:space="preserve"> HYPERLINK "http://carleton.ca/curo/wp-content/uploads/Carleton-University-Research-Ethics-Form-Instructions-April2016.htm" \l "5G" </w:instrText>
              </w:r>
              <w:r w:rsidRPr="00E868EE">
                <w:rPr>
                  <w:rPrChange w:id="13433" w:author="Nasser Mustafa [2]" w:date="2018-09-26T14:54:00Z">
                    <w:rPr/>
                  </w:rPrChange>
                </w:rPr>
                <w:fldChar w:fldCharType="separate"/>
              </w:r>
              <w:r w:rsidRPr="00E868EE">
                <w:rPr>
                  <w:rStyle w:val="Hyperlink"/>
                  <w:rPrChange w:id="13434" w:author="Nasser Mustafa [2]" w:date="2018-09-26T14:54:00Z">
                    <w:rPr>
                      <w:color w:val="800000"/>
                      <w:u w:val="single"/>
                    </w:rPr>
                  </w:rPrChange>
                </w:rPr>
                <w:t>Detailed instructions</w:t>
              </w:r>
              <w:r w:rsidRPr="00E868EE">
                <w:rPr>
                  <w:rPrChange w:id="13435" w:author="Nasser Mustafa [2]" w:date="2018-09-26T14:54:00Z">
                    <w:rPr>
                      <w:color w:val="800000"/>
                      <w:u w:val="single"/>
                    </w:rPr>
                  </w:rPrChange>
                </w:rPr>
                <w:fldChar w:fldCharType="end"/>
              </w:r>
              <w:r w:rsidRPr="00E868EE">
                <w:rPr>
                  <w:rPrChange w:id="13436" w:author="Nasser Mustafa [2]" w:date="2018-09-26T14:54:00Z">
                    <w:rPr/>
                  </w:rPrChange>
                </w:rPr>
                <w:t xml:space="preserve">) </w:t>
              </w:r>
            </w:ins>
          </w:p>
        </w:tc>
        <w:tc>
          <w:tcPr>
            <w:tcW w:w="0" w:type="auto"/>
            <w:hideMark/>
          </w:tcPr>
          <w:p w14:paraId="090E2F77" w14:textId="77777777" w:rsidR="00D23C37" w:rsidRPr="00E868EE" w:rsidRDefault="00D23C37" w:rsidP="00E868EE">
            <w:pPr>
              <w:rPr>
                <w:ins w:id="13437" w:author="Nasser Mustafa [2]" w:date="2018-09-23T16:09:00Z"/>
                <w:rPrChange w:id="13438" w:author="Nasser Mustafa [2]" w:date="2018-09-26T14:54:00Z">
                  <w:rPr>
                    <w:ins w:id="13439" w:author="Nasser Mustafa [2]" w:date="2018-09-23T16:09:00Z"/>
                  </w:rPr>
                </w:rPrChange>
              </w:rPr>
              <w:pPrChange w:id="13440"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4"/>
              <w:gridCol w:w="1786"/>
            </w:tblGrid>
            <w:tr w:rsidR="00D23C37" w:rsidRPr="00E868EE" w14:paraId="51D0ED0D" w14:textId="77777777" w:rsidTr="00D23C37">
              <w:trPr>
                <w:tblCellSpacing w:w="15" w:type="dxa"/>
                <w:ins w:id="1344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03F9A84" w14:textId="77777777" w:rsidR="00D23C37" w:rsidRPr="00E868EE" w:rsidRDefault="00D23C37" w:rsidP="00E868EE">
                  <w:pPr>
                    <w:rPr>
                      <w:ins w:id="13442" w:author="Nasser Mustafa [2]" w:date="2018-09-23T16:09:00Z"/>
                      <w:rPrChange w:id="13443" w:author="Nasser Mustafa [2]" w:date="2018-09-26T14:54:00Z">
                        <w:rPr>
                          <w:ins w:id="13444" w:author="Nasser Mustafa [2]" w:date="2018-09-23T16:09:00Z"/>
                        </w:rPr>
                      </w:rPrChange>
                    </w:rPr>
                    <w:pPrChange w:id="13445" w:author="Nasser Mustafa [2]" w:date="2018-09-26T14:54:00Z">
                      <w:pPr>
                        <w:keepLines/>
                        <w:widowControl w:val="0"/>
                      </w:pPr>
                    </w:pPrChange>
                  </w:pPr>
                  <w:ins w:id="13446" w:author="Nasser Mustafa [2]" w:date="2018-09-23T16:09:00Z">
                    <w:r w:rsidRPr="00E868EE">
                      <w:rPr>
                        <w:rPrChange w:id="13447"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317597E" w14:textId="77777777" w:rsidR="00D23C37" w:rsidRPr="00E868EE" w:rsidRDefault="00D23C37" w:rsidP="00E868EE">
                  <w:pPr>
                    <w:rPr>
                      <w:ins w:id="13448" w:author="Nasser Mustafa [2]" w:date="2018-09-23T16:09:00Z"/>
                      <w:rPrChange w:id="13449" w:author="Nasser Mustafa [2]" w:date="2018-09-26T14:54:00Z">
                        <w:rPr>
                          <w:ins w:id="13450" w:author="Nasser Mustafa [2]" w:date="2018-09-23T16:09:00Z"/>
                        </w:rPr>
                      </w:rPrChange>
                    </w:rPr>
                    <w:pPrChange w:id="13451" w:author="Nasser Mustafa [2]" w:date="2018-09-26T14:54:00Z">
                      <w:pPr>
                        <w:keepLines/>
                        <w:widowControl w:val="0"/>
                      </w:pPr>
                    </w:pPrChange>
                  </w:pPr>
                  <w:ins w:id="13452" w:author="Nasser Mustafa [2]" w:date="2018-09-23T16:09:00Z">
                    <w:r w:rsidRPr="00E868EE">
                      <w:rPr>
                        <w:rPrChange w:id="13453" w:author="Nasser Mustafa [2]" w:date="2018-09-26T14:54:00Z">
                          <w:rPr/>
                        </w:rPrChange>
                      </w:rPr>
                      <w:t xml:space="preserve">No Compensation/Not applicable </w:t>
                    </w:r>
                  </w:ins>
                </w:p>
              </w:tc>
            </w:tr>
            <w:tr w:rsidR="00D23C37" w:rsidRPr="00E868EE" w14:paraId="2FBB97CB" w14:textId="77777777" w:rsidTr="00D23C37">
              <w:trPr>
                <w:tblCellSpacing w:w="15" w:type="dxa"/>
                <w:ins w:id="1345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722E872" w14:textId="77777777" w:rsidR="00D23C37" w:rsidRPr="00E868EE" w:rsidRDefault="00D23C37" w:rsidP="00E868EE">
                  <w:pPr>
                    <w:rPr>
                      <w:ins w:id="13455" w:author="Nasser Mustafa [2]" w:date="2018-09-23T16:09:00Z"/>
                      <w:rPrChange w:id="13456" w:author="Nasser Mustafa [2]" w:date="2018-09-26T14:54:00Z">
                        <w:rPr>
                          <w:ins w:id="13457" w:author="Nasser Mustafa [2]" w:date="2018-09-23T16:09:00Z"/>
                        </w:rPr>
                      </w:rPrChange>
                    </w:rPr>
                    <w:pPrChange w:id="13458" w:author="Nasser Mustafa [2]" w:date="2018-09-26T14:54:00Z">
                      <w:pPr>
                        <w:keepLines/>
                        <w:widowControl w:val="0"/>
                      </w:pPr>
                    </w:pPrChange>
                  </w:pPr>
                  <w:ins w:id="13459" w:author="Nasser Mustafa [2]" w:date="2018-09-23T16:09:00Z">
                    <w:r w:rsidRPr="00E868EE">
                      <w:rPr>
                        <w:rPrChange w:id="1346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13C41F7" w14:textId="77777777" w:rsidR="00D23C37" w:rsidRPr="00E868EE" w:rsidRDefault="00D23C37" w:rsidP="00E868EE">
                  <w:pPr>
                    <w:rPr>
                      <w:ins w:id="13461" w:author="Nasser Mustafa [2]" w:date="2018-09-23T16:09:00Z"/>
                      <w:rPrChange w:id="13462" w:author="Nasser Mustafa [2]" w:date="2018-09-26T14:54:00Z">
                        <w:rPr>
                          <w:ins w:id="13463" w:author="Nasser Mustafa [2]" w:date="2018-09-23T16:09:00Z"/>
                        </w:rPr>
                      </w:rPrChange>
                    </w:rPr>
                    <w:pPrChange w:id="13464" w:author="Nasser Mustafa [2]" w:date="2018-09-26T14:54:00Z">
                      <w:pPr>
                        <w:keepLines/>
                        <w:widowControl w:val="0"/>
                      </w:pPr>
                    </w:pPrChange>
                  </w:pPr>
                  <w:ins w:id="13465" w:author="Nasser Mustafa [2]" w:date="2018-09-23T16:09:00Z">
                    <w:r w:rsidRPr="00E868EE">
                      <w:rPr>
                        <w:rPrChange w:id="13466" w:author="Nasser Mustafa [2]" w:date="2018-09-26T14:54:00Z">
                          <w:rPr/>
                        </w:rPrChange>
                      </w:rPr>
                      <w:t xml:space="preserve">Money / Gift Card </w:t>
                    </w:r>
                  </w:ins>
                </w:p>
              </w:tc>
            </w:tr>
            <w:tr w:rsidR="00D23C37" w:rsidRPr="00E868EE" w14:paraId="0F77496D" w14:textId="77777777" w:rsidTr="00D23C37">
              <w:trPr>
                <w:tblCellSpacing w:w="15" w:type="dxa"/>
                <w:ins w:id="1346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ABB1259" w14:textId="77777777" w:rsidR="00D23C37" w:rsidRPr="00E868EE" w:rsidRDefault="00D23C37" w:rsidP="00E868EE">
                  <w:pPr>
                    <w:rPr>
                      <w:ins w:id="13468" w:author="Nasser Mustafa [2]" w:date="2018-09-23T16:09:00Z"/>
                      <w:rPrChange w:id="13469" w:author="Nasser Mustafa [2]" w:date="2018-09-26T14:54:00Z">
                        <w:rPr>
                          <w:ins w:id="13470" w:author="Nasser Mustafa [2]" w:date="2018-09-23T16:09:00Z"/>
                        </w:rPr>
                      </w:rPrChange>
                    </w:rPr>
                    <w:pPrChange w:id="13471" w:author="Nasser Mustafa [2]" w:date="2018-09-26T14:54:00Z">
                      <w:pPr>
                        <w:keepLines/>
                        <w:widowControl w:val="0"/>
                      </w:pPr>
                    </w:pPrChange>
                  </w:pPr>
                  <w:ins w:id="13472" w:author="Nasser Mustafa [2]" w:date="2018-09-23T16:09:00Z">
                    <w:r w:rsidRPr="00E868EE">
                      <w:rPr>
                        <w:rPrChange w:id="1347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5BBC4BD" w14:textId="77777777" w:rsidR="00D23C37" w:rsidRPr="00E868EE" w:rsidRDefault="00D23C37" w:rsidP="00E868EE">
                  <w:pPr>
                    <w:rPr>
                      <w:ins w:id="13474" w:author="Nasser Mustafa [2]" w:date="2018-09-23T16:09:00Z"/>
                      <w:rPrChange w:id="13475" w:author="Nasser Mustafa [2]" w:date="2018-09-26T14:54:00Z">
                        <w:rPr>
                          <w:ins w:id="13476" w:author="Nasser Mustafa [2]" w:date="2018-09-23T16:09:00Z"/>
                        </w:rPr>
                      </w:rPrChange>
                    </w:rPr>
                    <w:pPrChange w:id="13477" w:author="Nasser Mustafa [2]" w:date="2018-09-26T14:54:00Z">
                      <w:pPr>
                        <w:keepLines/>
                        <w:widowControl w:val="0"/>
                      </w:pPr>
                    </w:pPrChange>
                  </w:pPr>
                  <w:ins w:id="13478" w:author="Nasser Mustafa [2]" w:date="2018-09-23T16:09:00Z">
                    <w:r w:rsidRPr="00E868EE">
                      <w:rPr>
                        <w:rPrChange w:id="13479" w:author="Nasser Mustafa [2]" w:date="2018-09-26T14:54:00Z">
                          <w:rPr/>
                        </w:rPrChange>
                      </w:rPr>
                      <w:t xml:space="preserve">Reimbursement of Travel Expenses </w:t>
                    </w:r>
                  </w:ins>
                </w:p>
              </w:tc>
            </w:tr>
            <w:tr w:rsidR="00D23C37" w:rsidRPr="00E868EE" w14:paraId="78959FB8" w14:textId="77777777" w:rsidTr="00D23C37">
              <w:trPr>
                <w:tblCellSpacing w:w="15" w:type="dxa"/>
                <w:ins w:id="1348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E488800" w14:textId="77777777" w:rsidR="00D23C37" w:rsidRPr="00E868EE" w:rsidRDefault="00D23C37" w:rsidP="00E868EE">
                  <w:pPr>
                    <w:rPr>
                      <w:ins w:id="13481" w:author="Nasser Mustafa [2]" w:date="2018-09-23T16:09:00Z"/>
                      <w:rPrChange w:id="13482" w:author="Nasser Mustafa [2]" w:date="2018-09-26T14:54:00Z">
                        <w:rPr>
                          <w:ins w:id="13483" w:author="Nasser Mustafa [2]" w:date="2018-09-23T16:09:00Z"/>
                        </w:rPr>
                      </w:rPrChange>
                    </w:rPr>
                    <w:pPrChange w:id="13484" w:author="Nasser Mustafa [2]" w:date="2018-09-26T14:54:00Z">
                      <w:pPr>
                        <w:keepLines/>
                        <w:widowControl w:val="0"/>
                      </w:pPr>
                    </w:pPrChange>
                  </w:pPr>
                  <w:ins w:id="13485" w:author="Nasser Mustafa [2]" w:date="2018-09-23T16:09:00Z">
                    <w:r w:rsidRPr="00E868EE">
                      <w:rPr>
                        <w:rPrChange w:id="1348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F966B0C" w14:textId="77777777" w:rsidR="00D23C37" w:rsidRPr="00E868EE" w:rsidRDefault="00D23C37" w:rsidP="00E868EE">
                  <w:pPr>
                    <w:rPr>
                      <w:ins w:id="13487" w:author="Nasser Mustafa [2]" w:date="2018-09-23T16:09:00Z"/>
                      <w:rPrChange w:id="13488" w:author="Nasser Mustafa [2]" w:date="2018-09-26T14:54:00Z">
                        <w:rPr>
                          <w:ins w:id="13489" w:author="Nasser Mustafa [2]" w:date="2018-09-23T16:09:00Z"/>
                        </w:rPr>
                      </w:rPrChange>
                    </w:rPr>
                    <w:pPrChange w:id="13490" w:author="Nasser Mustafa [2]" w:date="2018-09-26T14:54:00Z">
                      <w:pPr>
                        <w:keepLines/>
                        <w:widowControl w:val="0"/>
                      </w:pPr>
                    </w:pPrChange>
                  </w:pPr>
                  <w:ins w:id="13491" w:author="Nasser Mustafa [2]" w:date="2018-09-23T16:09:00Z">
                    <w:r w:rsidRPr="00E868EE">
                      <w:rPr>
                        <w:rPrChange w:id="13492" w:author="Nasser Mustafa [2]" w:date="2018-09-26T14:54:00Z">
                          <w:rPr/>
                        </w:rPrChange>
                      </w:rPr>
                      <w:t xml:space="preserve">Refreshments </w:t>
                    </w:r>
                  </w:ins>
                </w:p>
              </w:tc>
            </w:tr>
            <w:tr w:rsidR="00D23C37" w:rsidRPr="00E868EE" w14:paraId="2C01DF23" w14:textId="77777777" w:rsidTr="00D23C37">
              <w:trPr>
                <w:tblCellSpacing w:w="15" w:type="dxa"/>
                <w:ins w:id="1349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F1D597F" w14:textId="77777777" w:rsidR="00D23C37" w:rsidRPr="00E868EE" w:rsidRDefault="00D23C37" w:rsidP="00E868EE">
                  <w:pPr>
                    <w:rPr>
                      <w:ins w:id="13494" w:author="Nasser Mustafa [2]" w:date="2018-09-23T16:09:00Z"/>
                      <w:rPrChange w:id="13495" w:author="Nasser Mustafa [2]" w:date="2018-09-26T14:54:00Z">
                        <w:rPr>
                          <w:ins w:id="13496" w:author="Nasser Mustafa [2]" w:date="2018-09-23T16:09:00Z"/>
                        </w:rPr>
                      </w:rPrChange>
                    </w:rPr>
                    <w:pPrChange w:id="13497" w:author="Nasser Mustafa [2]" w:date="2018-09-26T14:54:00Z">
                      <w:pPr>
                        <w:keepLines/>
                        <w:widowControl w:val="0"/>
                      </w:pPr>
                    </w:pPrChange>
                  </w:pPr>
                  <w:ins w:id="13498" w:author="Nasser Mustafa [2]" w:date="2018-09-23T16:09:00Z">
                    <w:r w:rsidRPr="00E868EE">
                      <w:rPr>
                        <w:rPrChange w:id="1349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3FF1628" w14:textId="77777777" w:rsidR="00D23C37" w:rsidRPr="00E868EE" w:rsidRDefault="00D23C37" w:rsidP="00E868EE">
                  <w:pPr>
                    <w:rPr>
                      <w:ins w:id="13500" w:author="Nasser Mustafa [2]" w:date="2018-09-23T16:09:00Z"/>
                      <w:rPrChange w:id="13501" w:author="Nasser Mustafa [2]" w:date="2018-09-26T14:54:00Z">
                        <w:rPr>
                          <w:ins w:id="13502" w:author="Nasser Mustafa [2]" w:date="2018-09-23T16:09:00Z"/>
                        </w:rPr>
                      </w:rPrChange>
                    </w:rPr>
                    <w:pPrChange w:id="13503" w:author="Nasser Mustafa [2]" w:date="2018-09-26T14:54:00Z">
                      <w:pPr>
                        <w:keepLines/>
                        <w:widowControl w:val="0"/>
                      </w:pPr>
                    </w:pPrChange>
                  </w:pPr>
                  <w:ins w:id="13504" w:author="Nasser Mustafa [2]" w:date="2018-09-23T16:09:00Z">
                    <w:r w:rsidRPr="00E868EE">
                      <w:rPr>
                        <w:rPrChange w:id="13505" w:author="Nasser Mustafa [2]" w:date="2018-09-26T14:54:00Z">
                          <w:rPr/>
                        </w:rPrChange>
                      </w:rPr>
                      <w:t xml:space="preserve">Course Credit </w:t>
                    </w:r>
                  </w:ins>
                </w:p>
              </w:tc>
            </w:tr>
            <w:tr w:rsidR="00D23C37" w:rsidRPr="00E868EE" w14:paraId="47DE4B2E" w14:textId="77777777" w:rsidTr="00D23C37">
              <w:trPr>
                <w:tblCellSpacing w:w="15" w:type="dxa"/>
                <w:ins w:id="1350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EDA1D0D" w14:textId="77777777" w:rsidR="00D23C37" w:rsidRPr="00E868EE" w:rsidRDefault="00D23C37" w:rsidP="00E868EE">
                  <w:pPr>
                    <w:rPr>
                      <w:ins w:id="13507" w:author="Nasser Mustafa [2]" w:date="2018-09-23T16:09:00Z"/>
                      <w:rPrChange w:id="13508" w:author="Nasser Mustafa [2]" w:date="2018-09-26T14:54:00Z">
                        <w:rPr>
                          <w:ins w:id="13509" w:author="Nasser Mustafa [2]" w:date="2018-09-23T16:09:00Z"/>
                        </w:rPr>
                      </w:rPrChange>
                    </w:rPr>
                    <w:pPrChange w:id="13510" w:author="Nasser Mustafa [2]" w:date="2018-09-26T14:54:00Z">
                      <w:pPr>
                        <w:keepLines/>
                        <w:widowControl w:val="0"/>
                      </w:pPr>
                    </w:pPrChange>
                  </w:pPr>
                  <w:ins w:id="13511" w:author="Nasser Mustafa [2]" w:date="2018-09-23T16:09:00Z">
                    <w:r w:rsidRPr="00E868EE">
                      <w:rPr>
                        <w:rPrChange w:id="1351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09965AB" w14:textId="77777777" w:rsidR="00D23C37" w:rsidRPr="00E868EE" w:rsidRDefault="00D23C37" w:rsidP="00E868EE">
                  <w:pPr>
                    <w:rPr>
                      <w:ins w:id="13513" w:author="Nasser Mustafa [2]" w:date="2018-09-23T16:09:00Z"/>
                      <w:rPrChange w:id="13514" w:author="Nasser Mustafa [2]" w:date="2018-09-26T14:54:00Z">
                        <w:rPr>
                          <w:ins w:id="13515" w:author="Nasser Mustafa [2]" w:date="2018-09-23T16:09:00Z"/>
                        </w:rPr>
                      </w:rPrChange>
                    </w:rPr>
                    <w:pPrChange w:id="13516" w:author="Nasser Mustafa [2]" w:date="2018-09-26T14:54:00Z">
                      <w:pPr>
                        <w:keepLines/>
                        <w:widowControl w:val="0"/>
                      </w:pPr>
                    </w:pPrChange>
                  </w:pPr>
                  <w:ins w:id="13517" w:author="Nasser Mustafa [2]" w:date="2018-09-23T16:09:00Z">
                    <w:r w:rsidRPr="00E868EE">
                      <w:rPr>
                        <w:rPrChange w:id="13518" w:author="Nasser Mustafa [2]" w:date="2018-09-26T14:54:00Z">
                          <w:rPr/>
                        </w:rPrChange>
                      </w:rPr>
                      <w:t xml:space="preserve">Other </w:t>
                    </w:r>
                  </w:ins>
                </w:p>
              </w:tc>
            </w:tr>
          </w:tbl>
          <w:p w14:paraId="35F6F981" w14:textId="77777777" w:rsidR="00D23C37" w:rsidRPr="00E868EE" w:rsidRDefault="00D23C37" w:rsidP="00E868EE">
            <w:pPr>
              <w:rPr>
                <w:ins w:id="13519" w:author="Nasser Mustafa [2]" w:date="2018-09-23T16:09:00Z"/>
                <w:rPrChange w:id="13520" w:author="Nasser Mustafa [2]" w:date="2018-09-26T14:54:00Z">
                  <w:rPr>
                    <w:ins w:id="13521" w:author="Nasser Mustafa [2]" w:date="2018-09-23T16:09:00Z"/>
                  </w:rPr>
                </w:rPrChange>
              </w:rPr>
              <w:pPrChange w:id="13522" w:author="Nasser Mustafa [2]" w:date="2018-09-26T14:54:00Z">
                <w:pPr>
                  <w:keepLines/>
                  <w:widowControl w:val="0"/>
                </w:pPr>
              </w:pPrChange>
            </w:pPr>
          </w:p>
        </w:tc>
        <w:tc>
          <w:tcPr>
            <w:tcW w:w="0" w:type="auto"/>
            <w:hideMark/>
          </w:tcPr>
          <w:p w14:paraId="5ECEA2E0" w14:textId="77777777" w:rsidR="00D23C37" w:rsidRPr="00E868EE" w:rsidRDefault="00D23C37" w:rsidP="00E868EE">
            <w:pPr>
              <w:rPr>
                <w:ins w:id="13523" w:author="Nasser Mustafa [2]" w:date="2018-09-23T16:09:00Z"/>
                <w:rPrChange w:id="13524" w:author="Nasser Mustafa [2]" w:date="2018-09-26T14:54:00Z">
                  <w:rPr>
                    <w:ins w:id="13525" w:author="Nasser Mustafa [2]" w:date="2018-09-23T16:09:00Z"/>
                  </w:rPr>
                </w:rPrChange>
              </w:rPr>
              <w:pPrChange w:id="13526" w:author="Nasser Mustafa [2]" w:date="2018-09-26T14:54:00Z">
                <w:pPr>
                  <w:keepLines/>
                  <w:widowControl w:val="0"/>
                </w:pPr>
              </w:pPrChange>
            </w:pPr>
            <w:ins w:id="13527" w:author="Nasser Mustafa [2]" w:date="2018-09-23T16:09:00Z">
              <w:r w:rsidRPr="00E868EE">
                <w:rPr>
                  <w:rPrChange w:id="13528" w:author="Nasser Mustafa [2]" w:date="2018-09-26T14:54:00Z">
                    <w:rPr/>
                  </w:rPrChange>
                </w:rPr>
                <w:t xml:space="preserve">Describe all compensation/remuneration and indicate when participants will receive the compensation. What is the monetary value of the compensation/remuneration? What happens to the compensation if a participant withdraws?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F346C68" w14:textId="77777777" w:rsidTr="00D23C37">
              <w:trPr>
                <w:tblCellSpacing w:w="15" w:type="dxa"/>
                <w:ins w:id="1352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84B637C" w14:textId="77777777" w:rsidR="00D23C37" w:rsidRPr="00E868EE" w:rsidRDefault="00D23C37" w:rsidP="00E868EE">
                  <w:pPr>
                    <w:rPr>
                      <w:ins w:id="13530" w:author="Nasser Mustafa [2]" w:date="2018-09-23T16:09:00Z"/>
                      <w:rPrChange w:id="13531" w:author="Nasser Mustafa [2]" w:date="2018-09-26T14:54:00Z">
                        <w:rPr>
                          <w:ins w:id="13532" w:author="Nasser Mustafa [2]" w:date="2018-09-23T16:09:00Z"/>
                        </w:rPr>
                      </w:rPrChange>
                    </w:rPr>
                    <w:pPrChange w:id="13533" w:author="Nasser Mustafa [2]" w:date="2018-09-26T14:54:00Z">
                      <w:pPr>
                        <w:keepLines/>
                        <w:widowControl w:val="0"/>
                      </w:pPr>
                    </w:pPrChange>
                  </w:pPr>
                  <w:ins w:id="13534" w:author="Nasser Mustafa [2]" w:date="2018-09-23T16:09:00Z">
                    <w:r w:rsidRPr="00E868EE">
                      <w:rPr>
                        <w:rPrChange w:id="13535" w:author="Nasser Mustafa [2]" w:date="2018-09-26T14:54:00Z">
                          <w:rPr>
                            <w:i/>
                            <w:iCs/>
                          </w:rPr>
                        </w:rPrChange>
                      </w:rPr>
                      <w:t>Response</w:t>
                    </w:r>
                    <w:r w:rsidRPr="00E868EE">
                      <w:rPr>
                        <w:rPrChange w:id="13536" w:author="Nasser Mustafa [2]" w:date="2018-09-26T14:54:00Z">
                          <w:rPr/>
                        </w:rPrChange>
                      </w:rPr>
                      <w:t>: No Compensation</w:t>
                    </w:r>
                  </w:ins>
                </w:p>
              </w:tc>
            </w:tr>
          </w:tbl>
          <w:p w14:paraId="592F9BE2" w14:textId="77777777" w:rsidR="00D23C37" w:rsidRPr="00E868EE" w:rsidRDefault="00D23C37" w:rsidP="00E868EE">
            <w:pPr>
              <w:rPr>
                <w:ins w:id="13537" w:author="Nasser Mustafa [2]" w:date="2018-09-23T16:09:00Z"/>
                <w:rPrChange w:id="13538" w:author="Nasser Mustafa [2]" w:date="2018-09-26T14:54:00Z">
                  <w:rPr>
                    <w:ins w:id="13539" w:author="Nasser Mustafa [2]" w:date="2018-09-23T16:09:00Z"/>
                  </w:rPr>
                </w:rPrChange>
              </w:rPr>
              <w:pPrChange w:id="13540" w:author="Nasser Mustafa [2]" w:date="2018-09-26T14:54:00Z">
                <w:pPr>
                  <w:keepLines/>
                  <w:widowControl w:val="0"/>
                </w:pPr>
              </w:pPrChange>
            </w:pPr>
          </w:p>
        </w:tc>
      </w:tr>
      <w:tr w:rsidR="00D23C37" w:rsidRPr="00E868EE" w14:paraId="59BBB904" w14:textId="77777777" w:rsidTr="00D23C37">
        <w:trPr>
          <w:tblCellSpacing w:w="15" w:type="dxa"/>
          <w:jc w:val="center"/>
          <w:ins w:id="13541" w:author="Nasser Mustafa [2]" w:date="2018-09-23T16:09:00Z"/>
        </w:trPr>
        <w:tc>
          <w:tcPr>
            <w:tcW w:w="0" w:type="auto"/>
            <w:shd w:val="clear" w:color="auto" w:fill="940B05"/>
            <w:hideMark/>
          </w:tcPr>
          <w:p w14:paraId="3ED4D2AD" w14:textId="77777777" w:rsidR="00D23C37" w:rsidRPr="00E868EE" w:rsidRDefault="00D23C37" w:rsidP="00E868EE">
            <w:pPr>
              <w:rPr>
                <w:ins w:id="13542" w:author="Nasser Mustafa [2]" w:date="2018-09-23T16:09:00Z"/>
                <w:rPrChange w:id="13543" w:author="Nasser Mustafa [2]" w:date="2018-09-26T14:54:00Z">
                  <w:rPr>
                    <w:ins w:id="13544" w:author="Nasser Mustafa [2]" w:date="2018-09-23T16:09:00Z"/>
                  </w:rPr>
                </w:rPrChange>
              </w:rPr>
              <w:pPrChange w:id="13545" w:author="Nasser Mustafa [2]" w:date="2018-09-26T14:54:00Z">
                <w:pPr>
                  <w:spacing w:before="100" w:beforeAutospacing="1" w:after="100" w:afterAutospacing="1"/>
                  <w:outlineLvl w:val="2"/>
                </w:pPr>
              </w:pPrChange>
            </w:pPr>
            <w:bookmarkStart w:id="13546" w:name="_Toc525736837"/>
            <w:ins w:id="13547" w:author="Nasser Mustafa [2]" w:date="2018-09-23T16:09:00Z">
              <w:r w:rsidRPr="00E868EE">
                <w:rPr>
                  <w:rPrChange w:id="13548" w:author="Nasser Mustafa [2]" w:date="2018-09-26T14:54:00Z">
                    <w:rPr/>
                  </w:rPrChange>
                </w:rPr>
                <w:t>6.</w:t>
              </w:r>
              <w:bookmarkEnd w:id="13546"/>
              <w:r w:rsidRPr="00E868EE">
                <w:rPr>
                  <w:rPrChange w:id="13549" w:author="Nasser Mustafa [2]" w:date="2018-09-26T14:54:00Z">
                    <w:rPr/>
                  </w:rPrChange>
                </w:rPr>
                <w:t xml:space="preserve"> </w:t>
              </w:r>
            </w:ins>
          </w:p>
        </w:tc>
        <w:tc>
          <w:tcPr>
            <w:tcW w:w="0" w:type="auto"/>
            <w:gridSpan w:val="4"/>
            <w:shd w:val="clear" w:color="auto" w:fill="940B05"/>
            <w:vAlign w:val="center"/>
            <w:hideMark/>
          </w:tcPr>
          <w:p w14:paraId="05A30321" w14:textId="77777777" w:rsidR="00D23C37" w:rsidRPr="00E868EE" w:rsidRDefault="00D23C37" w:rsidP="00E868EE">
            <w:pPr>
              <w:rPr>
                <w:ins w:id="13550" w:author="Nasser Mustafa [2]" w:date="2018-09-23T16:09:00Z"/>
                <w:rPrChange w:id="13551" w:author="Nasser Mustafa [2]" w:date="2018-09-26T14:54:00Z">
                  <w:rPr>
                    <w:ins w:id="13552" w:author="Nasser Mustafa [2]" w:date="2018-09-23T16:09:00Z"/>
                  </w:rPr>
                </w:rPrChange>
              </w:rPr>
              <w:pPrChange w:id="13553" w:author="Nasser Mustafa [2]" w:date="2018-09-26T14:54:00Z">
                <w:pPr>
                  <w:spacing w:before="100" w:beforeAutospacing="1" w:after="100" w:afterAutospacing="1"/>
                  <w:outlineLvl w:val="2"/>
                </w:pPr>
              </w:pPrChange>
            </w:pPr>
            <w:bookmarkStart w:id="13554" w:name="_Toc525736838"/>
            <w:ins w:id="13555" w:author="Nasser Mustafa [2]" w:date="2018-09-23T16:09:00Z">
              <w:r w:rsidRPr="00E868EE">
                <w:rPr>
                  <w:rPrChange w:id="13556" w:author="Nasser Mustafa [2]" w:date="2018-09-26T14:54:00Z">
                    <w:rPr/>
                  </w:rPrChange>
                </w:rPr>
                <w:t>Methods: Informed Consent</w:t>
              </w:r>
              <w:bookmarkEnd w:id="13554"/>
              <w:r w:rsidRPr="00E868EE">
                <w:rPr>
                  <w:rPrChange w:id="13557" w:author="Nasser Mustafa [2]" w:date="2018-09-26T14:54:00Z">
                    <w:rPr/>
                  </w:rPrChange>
                </w:rPr>
                <w:t xml:space="preserve"> </w:t>
              </w:r>
            </w:ins>
          </w:p>
        </w:tc>
      </w:tr>
      <w:tr w:rsidR="00D23C37" w:rsidRPr="00E868EE" w14:paraId="0BC80447" w14:textId="77777777" w:rsidTr="00D23C37">
        <w:trPr>
          <w:tblCellSpacing w:w="15" w:type="dxa"/>
          <w:jc w:val="center"/>
          <w:ins w:id="13558" w:author="Nasser Mustafa [2]" w:date="2018-09-23T16:09:00Z"/>
        </w:trPr>
        <w:tc>
          <w:tcPr>
            <w:tcW w:w="0" w:type="auto"/>
            <w:hideMark/>
          </w:tcPr>
          <w:p w14:paraId="11B5B8DB" w14:textId="77777777" w:rsidR="00D23C37" w:rsidRPr="00E868EE" w:rsidRDefault="00D23C37" w:rsidP="00E868EE">
            <w:pPr>
              <w:rPr>
                <w:ins w:id="13559" w:author="Nasser Mustafa [2]" w:date="2018-09-23T16:09:00Z"/>
                <w:rPrChange w:id="13560" w:author="Nasser Mustafa [2]" w:date="2018-09-26T14:54:00Z">
                  <w:rPr>
                    <w:ins w:id="13561" w:author="Nasser Mustafa [2]" w:date="2018-09-23T16:09:00Z"/>
                  </w:rPr>
                </w:rPrChange>
              </w:rPr>
              <w:pPrChange w:id="13562" w:author="Nasser Mustafa [2]" w:date="2018-09-26T14:54:00Z">
                <w:pPr>
                  <w:spacing w:before="100" w:beforeAutospacing="1" w:after="100" w:afterAutospacing="1"/>
                  <w:outlineLvl w:val="2"/>
                </w:pPr>
              </w:pPrChange>
            </w:pPr>
            <w:bookmarkStart w:id="13563" w:name="6A"/>
            <w:bookmarkStart w:id="13564" w:name="_Toc525736839"/>
            <w:ins w:id="13565" w:author="Nasser Mustafa [2]" w:date="2018-09-23T16:09:00Z">
              <w:r w:rsidRPr="00E868EE">
                <w:rPr>
                  <w:rPrChange w:id="13566" w:author="Nasser Mustafa [2]" w:date="2018-09-26T14:54:00Z">
                    <w:rPr/>
                  </w:rPrChange>
                </w:rPr>
                <w:t>6A</w:t>
              </w:r>
              <w:bookmarkEnd w:id="13563"/>
              <w:r w:rsidRPr="00E868EE">
                <w:rPr>
                  <w:rPrChange w:id="13567" w:author="Nasser Mustafa [2]" w:date="2018-09-26T14:54:00Z">
                    <w:rPr/>
                  </w:rPrChange>
                </w:rPr>
                <w:t>.</w:t>
              </w:r>
              <w:bookmarkEnd w:id="13564"/>
              <w:r w:rsidRPr="00E868EE">
                <w:rPr>
                  <w:rPrChange w:id="13568" w:author="Nasser Mustafa [2]" w:date="2018-09-26T14:54:00Z">
                    <w:rPr/>
                  </w:rPrChange>
                </w:rPr>
                <w:t xml:space="preserve"> </w:t>
              </w:r>
            </w:ins>
          </w:p>
        </w:tc>
        <w:tc>
          <w:tcPr>
            <w:tcW w:w="0" w:type="auto"/>
            <w:hideMark/>
          </w:tcPr>
          <w:p w14:paraId="03815A57" w14:textId="09DF4A39" w:rsidR="00D23C37" w:rsidRPr="00E868EE" w:rsidRDefault="00D23C37" w:rsidP="00E868EE">
            <w:pPr>
              <w:rPr>
                <w:ins w:id="13569" w:author="Nasser Mustafa [2]" w:date="2018-09-23T16:09:00Z"/>
                <w:rPrChange w:id="13570" w:author="Nasser Mustafa [2]" w:date="2018-09-26T14:54:00Z">
                  <w:rPr>
                    <w:ins w:id="13571" w:author="Nasser Mustafa [2]" w:date="2018-09-23T16:09:00Z"/>
                  </w:rPr>
                </w:rPrChange>
              </w:rPr>
              <w:pPrChange w:id="13572" w:author="Nasser Mustafa [2]" w:date="2018-09-26T14:54:00Z">
                <w:pPr/>
              </w:pPrChange>
            </w:pPr>
            <w:ins w:id="13573" w:author="Nasser Mustafa [2]" w:date="2018-09-23T16:09:00Z">
              <w:r w:rsidRPr="00E868EE">
                <w:rPr>
                  <w:rPrChange w:id="13574" w:author="Nasser Mustafa [2]" w:date="2018-09-26T14:54:00Z">
                    <w:rPr/>
                  </w:rPrChange>
                </w:rPr>
                <w:t>Obtaining informed consent</w:t>
              </w:r>
              <w:r w:rsidRPr="00E868EE">
                <w:rPr>
                  <w:rPrChange w:id="13575" w:author="Nasser Mustafa [2]" w:date="2018-09-26T14:54:00Z">
                    <w:rPr/>
                  </w:rPrChange>
                </w:rPr>
                <w:br/>
                <w:t>(</w:t>
              </w:r>
              <w:r w:rsidRPr="00E868EE">
                <w:rPr>
                  <w:rPrChange w:id="13576" w:author="Nasser Mustafa [2]" w:date="2018-09-26T14:54:00Z">
                    <w:rPr/>
                  </w:rPrChange>
                </w:rPr>
                <w:fldChar w:fldCharType="begin"/>
              </w:r>
              <w:r w:rsidRPr="00E868EE">
                <w:rPr>
                  <w:rPrChange w:id="13577" w:author="Nasser Mustafa [2]" w:date="2018-09-26T14:54:00Z">
                    <w:rPr/>
                  </w:rPrChange>
                </w:rPr>
                <w:instrText xml:space="preserve"> HYPERLINK "http://carleton.ca/curo/wp-content/uploads/Carleton-University-Research-Ethics-Form-Instructions-April2016.htm" \l "6A" </w:instrText>
              </w:r>
              <w:r w:rsidRPr="00E868EE">
                <w:rPr>
                  <w:rPrChange w:id="13578" w:author="Nasser Mustafa [2]" w:date="2018-09-26T14:54:00Z">
                    <w:rPr/>
                  </w:rPrChange>
                </w:rPr>
                <w:fldChar w:fldCharType="separate"/>
              </w:r>
              <w:r w:rsidRPr="00E868EE">
                <w:rPr>
                  <w:rStyle w:val="Hyperlink"/>
                  <w:rPrChange w:id="13579" w:author="Nasser Mustafa [2]" w:date="2018-09-26T14:54:00Z">
                    <w:rPr>
                      <w:color w:val="800000"/>
                      <w:u w:val="single"/>
                    </w:rPr>
                  </w:rPrChange>
                </w:rPr>
                <w:t>Detailed instructions</w:t>
              </w:r>
              <w:r w:rsidRPr="00E868EE">
                <w:rPr>
                  <w:rPrChange w:id="13580" w:author="Nasser Mustafa [2]" w:date="2018-09-26T14:54:00Z">
                    <w:rPr>
                      <w:color w:val="800000"/>
                      <w:u w:val="single"/>
                    </w:rPr>
                  </w:rPrChange>
                </w:rPr>
                <w:fldChar w:fldCharType="end"/>
              </w:r>
              <w:r w:rsidRPr="00E868EE">
                <w:rPr>
                  <w:rPrChange w:id="13581" w:author="Nasser Mustafa [2]" w:date="2018-09-26T14:54:00Z">
                    <w:rPr/>
                  </w:rPrChange>
                </w:rPr>
                <w:t xml:space="preserve">) </w:t>
              </w:r>
            </w:ins>
          </w:p>
        </w:tc>
        <w:tc>
          <w:tcPr>
            <w:tcW w:w="0" w:type="auto"/>
            <w:hideMark/>
          </w:tcPr>
          <w:p w14:paraId="1473789A" w14:textId="77777777" w:rsidR="00D23C37" w:rsidRPr="00E868EE" w:rsidRDefault="00D23C37" w:rsidP="00E868EE">
            <w:pPr>
              <w:rPr>
                <w:ins w:id="13582" w:author="Nasser Mustafa [2]" w:date="2018-09-23T16:09:00Z"/>
                <w:rPrChange w:id="13583" w:author="Nasser Mustafa [2]" w:date="2018-09-26T14:54:00Z">
                  <w:rPr>
                    <w:ins w:id="13584" w:author="Nasser Mustafa [2]" w:date="2018-09-23T16:09:00Z"/>
                  </w:rPr>
                </w:rPrChange>
              </w:rPr>
              <w:pPrChange w:id="1358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186198C4" w14:textId="77777777" w:rsidTr="00D23C37">
              <w:trPr>
                <w:tblCellSpacing w:w="15" w:type="dxa"/>
                <w:ins w:id="1358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CE659E1" w14:textId="77777777" w:rsidR="00D23C37" w:rsidRPr="00E868EE" w:rsidRDefault="00D23C37" w:rsidP="00E868EE">
                  <w:pPr>
                    <w:rPr>
                      <w:ins w:id="13587" w:author="Nasser Mustafa [2]" w:date="2018-09-23T16:09:00Z"/>
                      <w:rPrChange w:id="13588" w:author="Nasser Mustafa [2]" w:date="2018-09-26T14:54:00Z">
                        <w:rPr>
                          <w:ins w:id="13589" w:author="Nasser Mustafa [2]" w:date="2018-09-23T16:09:00Z"/>
                        </w:rPr>
                      </w:rPrChange>
                    </w:rPr>
                    <w:pPrChange w:id="13590" w:author="Nasser Mustafa [2]" w:date="2018-09-26T14:54:00Z">
                      <w:pPr/>
                    </w:pPrChange>
                  </w:pPr>
                  <w:ins w:id="13591" w:author="Nasser Mustafa [2]" w:date="2018-09-23T16:09:00Z">
                    <w:r w:rsidRPr="00E868EE">
                      <w:rPr>
                        <w:rPrChange w:id="1359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C12CD7B" w14:textId="77777777" w:rsidR="00D23C37" w:rsidRPr="00E868EE" w:rsidRDefault="00D23C37" w:rsidP="00E868EE">
                  <w:pPr>
                    <w:rPr>
                      <w:ins w:id="13593" w:author="Nasser Mustafa [2]" w:date="2018-09-23T16:09:00Z"/>
                      <w:rPrChange w:id="13594" w:author="Nasser Mustafa [2]" w:date="2018-09-26T14:54:00Z">
                        <w:rPr>
                          <w:ins w:id="13595" w:author="Nasser Mustafa [2]" w:date="2018-09-23T16:09:00Z"/>
                        </w:rPr>
                      </w:rPrChange>
                    </w:rPr>
                    <w:pPrChange w:id="13596" w:author="Nasser Mustafa [2]" w:date="2018-09-26T14:54:00Z">
                      <w:pPr/>
                    </w:pPrChange>
                  </w:pPr>
                  <w:ins w:id="13597" w:author="Nasser Mustafa [2]" w:date="2018-09-23T16:09:00Z">
                    <w:r w:rsidRPr="00E868EE">
                      <w:rPr>
                        <w:rPrChange w:id="13598" w:author="Nasser Mustafa [2]" w:date="2018-09-26T14:54:00Z">
                          <w:rPr/>
                        </w:rPrChange>
                      </w:rPr>
                      <w:t xml:space="preserve">Signed consent </w:t>
                    </w:r>
                  </w:ins>
                </w:p>
              </w:tc>
            </w:tr>
            <w:tr w:rsidR="00D23C37" w:rsidRPr="00E868EE" w14:paraId="768E44FC" w14:textId="77777777" w:rsidTr="00D23C37">
              <w:trPr>
                <w:tblCellSpacing w:w="15" w:type="dxa"/>
                <w:ins w:id="1359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32E49B4" w14:textId="77777777" w:rsidR="00D23C37" w:rsidRPr="00E868EE" w:rsidRDefault="00D23C37" w:rsidP="00E868EE">
                  <w:pPr>
                    <w:rPr>
                      <w:ins w:id="13600" w:author="Nasser Mustafa [2]" w:date="2018-09-23T16:09:00Z"/>
                      <w:rPrChange w:id="13601" w:author="Nasser Mustafa [2]" w:date="2018-09-26T14:54:00Z">
                        <w:rPr>
                          <w:ins w:id="13602" w:author="Nasser Mustafa [2]" w:date="2018-09-23T16:09:00Z"/>
                        </w:rPr>
                      </w:rPrChange>
                    </w:rPr>
                    <w:pPrChange w:id="13603" w:author="Nasser Mustafa [2]" w:date="2018-09-26T14:54:00Z">
                      <w:pPr/>
                    </w:pPrChange>
                  </w:pPr>
                  <w:ins w:id="13604" w:author="Nasser Mustafa [2]" w:date="2018-09-23T16:09:00Z">
                    <w:r w:rsidRPr="00E868EE">
                      <w:rPr>
                        <w:rPrChange w:id="1360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51CE6890" w14:textId="77777777" w:rsidR="00D23C37" w:rsidRPr="00E868EE" w:rsidRDefault="00D23C37" w:rsidP="00E868EE">
                  <w:pPr>
                    <w:rPr>
                      <w:ins w:id="13606" w:author="Nasser Mustafa [2]" w:date="2018-09-23T16:09:00Z"/>
                      <w:rPrChange w:id="13607" w:author="Nasser Mustafa [2]" w:date="2018-09-26T14:54:00Z">
                        <w:rPr>
                          <w:ins w:id="13608" w:author="Nasser Mustafa [2]" w:date="2018-09-23T16:09:00Z"/>
                        </w:rPr>
                      </w:rPrChange>
                    </w:rPr>
                    <w:pPrChange w:id="13609" w:author="Nasser Mustafa [2]" w:date="2018-09-26T14:54:00Z">
                      <w:pPr/>
                    </w:pPrChange>
                  </w:pPr>
                  <w:ins w:id="13610" w:author="Nasser Mustafa [2]" w:date="2018-09-23T16:09:00Z">
                    <w:r w:rsidRPr="00E868EE">
                      <w:rPr>
                        <w:rPrChange w:id="13611" w:author="Nasser Mustafa [2]" w:date="2018-09-26T14:54:00Z">
                          <w:rPr/>
                        </w:rPrChange>
                      </w:rPr>
                      <w:t xml:space="preserve">Online consent </w:t>
                    </w:r>
                  </w:ins>
                </w:p>
              </w:tc>
            </w:tr>
            <w:tr w:rsidR="00D23C37" w:rsidRPr="00E868EE" w14:paraId="446DCA82" w14:textId="77777777" w:rsidTr="00D23C37">
              <w:trPr>
                <w:tblCellSpacing w:w="15" w:type="dxa"/>
                <w:ins w:id="1361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AF96E3C" w14:textId="77777777" w:rsidR="00D23C37" w:rsidRPr="00E868EE" w:rsidRDefault="00D23C37" w:rsidP="00E868EE">
                  <w:pPr>
                    <w:rPr>
                      <w:ins w:id="13613" w:author="Nasser Mustafa [2]" w:date="2018-09-23T16:09:00Z"/>
                      <w:rPrChange w:id="13614" w:author="Nasser Mustafa [2]" w:date="2018-09-26T14:54:00Z">
                        <w:rPr>
                          <w:ins w:id="13615" w:author="Nasser Mustafa [2]" w:date="2018-09-23T16:09:00Z"/>
                        </w:rPr>
                      </w:rPrChange>
                    </w:rPr>
                    <w:pPrChange w:id="13616" w:author="Nasser Mustafa [2]" w:date="2018-09-26T14:54:00Z">
                      <w:pPr/>
                    </w:pPrChange>
                  </w:pPr>
                  <w:ins w:id="13617" w:author="Nasser Mustafa [2]" w:date="2018-09-23T16:09:00Z">
                    <w:r w:rsidRPr="00E868EE">
                      <w:rPr>
                        <w:rPrChange w:id="1361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E06C2D8" w14:textId="77777777" w:rsidR="00D23C37" w:rsidRPr="00E868EE" w:rsidRDefault="00D23C37" w:rsidP="00E868EE">
                  <w:pPr>
                    <w:rPr>
                      <w:ins w:id="13619" w:author="Nasser Mustafa [2]" w:date="2018-09-23T16:09:00Z"/>
                      <w:rPrChange w:id="13620" w:author="Nasser Mustafa [2]" w:date="2018-09-26T14:54:00Z">
                        <w:rPr>
                          <w:ins w:id="13621" w:author="Nasser Mustafa [2]" w:date="2018-09-23T16:09:00Z"/>
                        </w:rPr>
                      </w:rPrChange>
                    </w:rPr>
                    <w:pPrChange w:id="13622" w:author="Nasser Mustafa [2]" w:date="2018-09-26T14:54:00Z">
                      <w:pPr/>
                    </w:pPrChange>
                  </w:pPr>
                  <w:ins w:id="13623" w:author="Nasser Mustafa [2]" w:date="2018-09-23T16:09:00Z">
                    <w:r w:rsidRPr="00E868EE">
                      <w:rPr>
                        <w:rPrChange w:id="13624" w:author="Nasser Mustafa [2]" w:date="2018-09-26T14:54:00Z">
                          <w:rPr/>
                        </w:rPrChange>
                      </w:rPr>
                      <w:t xml:space="preserve">Oral consent </w:t>
                    </w:r>
                  </w:ins>
                </w:p>
              </w:tc>
            </w:tr>
            <w:tr w:rsidR="00D23C37" w:rsidRPr="00E868EE" w14:paraId="3405A0A3" w14:textId="77777777" w:rsidTr="00D23C37">
              <w:trPr>
                <w:tblCellSpacing w:w="15" w:type="dxa"/>
                <w:ins w:id="1362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2FEC899" w14:textId="77777777" w:rsidR="00D23C37" w:rsidRPr="00E868EE" w:rsidRDefault="00D23C37" w:rsidP="00E868EE">
                  <w:pPr>
                    <w:rPr>
                      <w:ins w:id="13626" w:author="Nasser Mustafa [2]" w:date="2018-09-23T16:09:00Z"/>
                      <w:rPrChange w:id="13627" w:author="Nasser Mustafa [2]" w:date="2018-09-26T14:54:00Z">
                        <w:rPr>
                          <w:ins w:id="13628" w:author="Nasser Mustafa [2]" w:date="2018-09-23T16:09:00Z"/>
                        </w:rPr>
                      </w:rPrChange>
                    </w:rPr>
                    <w:pPrChange w:id="13629" w:author="Nasser Mustafa [2]" w:date="2018-09-26T14:54:00Z">
                      <w:pPr/>
                    </w:pPrChange>
                  </w:pPr>
                  <w:ins w:id="13630" w:author="Nasser Mustafa [2]" w:date="2018-09-23T16:09:00Z">
                    <w:r w:rsidRPr="00E868EE">
                      <w:rPr>
                        <w:rPrChange w:id="1363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3627A96" w14:textId="77777777" w:rsidR="00D23C37" w:rsidRPr="00E868EE" w:rsidRDefault="00D23C37" w:rsidP="00E868EE">
                  <w:pPr>
                    <w:rPr>
                      <w:ins w:id="13632" w:author="Nasser Mustafa [2]" w:date="2018-09-23T16:09:00Z"/>
                      <w:rPrChange w:id="13633" w:author="Nasser Mustafa [2]" w:date="2018-09-26T14:54:00Z">
                        <w:rPr>
                          <w:ins w:id="13634" w:author="Nasser Mustafa [2]" w:date="2018-09-23T16:09:00Z"/>
                        </w:rPr>
                      </w:rPrChange>
                    </w:rPr>
                    <w:pPrChange w:id="13635" w:author="Nasser Mustafa [2]" w:date="2018-09-26T14:54:00Z">
                      <w:pPr/>
                    </w:pPrChange>
                  </w:pPr>
                  <w:ins w:id="13636" w:author="Nasser Mustafa [2]" w:date="2018-09-23T16:09:00Z">
                    <w:r w:rsidRPr="00E868EE">
                      <w:rPr>
                        <w:rPrChange w:id="13637" w:author="Nasser Mustafa [2]" w:date="2018-09-26T14:54:00Z">
                          <w:rPr/>
                        </w:rPrChange>
                      </w:rPr>
                      <w:t xml:space="preserve">Implied consent </w:t>
                    </w:r>
                  </w:ins>
                </w:p>
              </w:tc>
            </w:tr>
            <w:tr w:rsidR="00D23C37" w:rsidRPr="00E868EE" w14:paraId="5DA313D9" w14:textId="77777777" w:rsidTr="00D23C37">
              <w:trPr>
                <w:tblCellSpacing w:w="15" w:type="dxa"/>
                <w:ins w:id="1363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6F06661" w14:textId="77777777" w:rsidR="00D23C37" w:rsidRPr="00E868EE" w:rsidRDefault="00D23C37" w:rsidP="00E868EE">
                  <w:pPr>
                    <w:rPr>
                      <w:ins w:id="13639" w:author="Nasser Mustafa [2]" w:date="2018-09-23T16:09:00Z"/>
                      <w:rPrChange w:id="13640" w:author="Nasser Mustafa [2]" w:date="2018-09-26T14:54:00Z">
                        <w:rPr>
                          <w:ins w:id="13641" w:author="Nasser Mustafa [2]" w:date="2018-09-23T16:09:00Z"/>
                        </w:rPr>
                      </w:rPrChange>
                    </w:rPr>
                    <w:pPrChange w:id="13642" w:author="Nasser Mustafa [2]" w:date="2018-09-26T14:54:00Z">
                      <w:pPr/>
                    </w:pPrChange>
                  </w:pPr>
                  <w:ins w:id="13643" w:author="Nasser Mustafa [2]" w:date="2018-09-23T16:09:00Z">
                    <w:r w:rsidRPr="00E868EE">
                      <w:rPr>
                        <w:rPrChange w:id="1364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F9476EC" w14:textId="77777777" w:rsidR="00D23C37" w:rsidRPr="00E868EE" w:rsidRDefault="00D23C37" w:rsidP="00E868EE">
                  <w:pPr>
                    <w:rPr>
                      <w:ins w:id="13645" w:author="Nasser Mustafa [2]" w:date="2018-09-23T16:09:00Z"/>
                      <w:rPrChange w:id="13646" w:author="Nasser Mustafa [2]" w:date="2018-09-26T14:54:00Z">
                        <w:rPr>
                          <w:ins w:id="13647" w:author="Nasser Mustafa [2]" w:date="2018-09-23T16:09:00Z"/>
                        </w:rPr>
                      </w:rPrChange>
                    </w:rPr>
                    <w:pPrChange w:id="13648" w:author="Nasser Mustafa [2]" w:date="2018-09-26T14:54:00Z">
                      <w:pPr/>
                    </w:pPrChange>
                  </w:pPr>
                  <w:ins w:id="13649" w:author="Nasser Mustafa [2]" w:date="2018-09-23T16:09:00Z">
                    <w:r w:rsidRPr="00E868EE">
                      <w:rPr>
                        <w:rPrChange w:id="13650" w:author="Nasser Mustafa [2]" w:date="2018-09-26T14:54:00Z">
                          <w:rPr/>
                        </w:rPrChange>
                      </w:rPr>
                      <w:t xml:space="preserve">Parent/Guardian consent </w:t>
                    </w:r>
                  </w:ins>
                </w:p>
              </w:tc>
            </w:tr>
            <w:tr w:rsidR="00D23C37" w:rsidRPr="00E868EE" w14:paraId="73854ACE" w14:textId="77777777" w:rsidTr="00D23C37">
              <w:trPr>
                <w:tblCellSpacing w:w="15" w:type="dxa"/>
                <w:ins w:id="1365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43D5D0C" w14:textId="77777777" w:rsidR="00D23C37" w:rsidRPr="00E868EE" w:rsidRDefault="00D23C37" w:rsidP="00E868EE">
                  <w:pPr>
                    <w:rPr>
                      <w:ins w:id="13652" w:author="Nasser Mustafa [2]" w:date="2018-09-23T16:09:00Z"/>
                      <w:rPrChange w:id="13653" w:author="Nasser Mustafa [2]" w:date="2018-09-26T14:54:00Z">
                        <w:rPr>
                          <w:ins w:id="13654" w:author="Nasser Mustafa [2]" w:date="2018-09-23T16:09:00Z"/>
                        </w:rPr>
                      </w:rPrChange>
                    </w:rPr>
                    <w:pPrChange w:id="13655" w:author="Nasser Mustafa [2]" w:date="2018-09-26T14:54:00Z">
                      <w:pPr/>
                    </w:pPrChange>
                  </w:pPr>
                  <w:ins w:id="13656" w:author="Nasser Mustafa [2]" w:date="2018-09-23T16:09:00Z">
                    <w:r w:rsidRPr="00E868EE">
                      <w:rPr>
                        <w:rPrChange w:id="1365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12780CE" w14:textId="77777777" w:rsidR="00D23C37" w:rsidRPr="00E868EE" w:rsidRDefault="00D23C37" w:rsidP="00E868EE">
                  <w:pPr>
                    <w:rPr>
                      <w:ins w:id="13658" w:author="Nasser Mustafa [2]" w:date="2018-09-23T16:09:00Z"/>
                      <w:rPrChange w:id="13659" w:author="Nasser Mustafa [2]" w:date="2018-09-26T14:54:00Z">
                        <w:rPr>
                          <w:ins w:id="13660" w:author="Nasser Mustafa [2]" w:date="2018-09-23T16:09:00Z"/>
                        </w:rPr>
                      </w:rPrChange>
                    </w:rPr>
                    <w:pPrChange w:id="13661" w:author="Nasser Mustafa [2]" w:date="2018-09-26T14:54:00Z">
                      <w:pPr/>
                    </w:pPrChange>
                  </w:pPr>
                  <w:ins w:id="13662" w:author="Nasser Mustafa [2]" w:date="2018-09-23T16:09:00Z">
                    <w:r w:rsidRPr="00E868EE">
                      <w:rPr>
                        <w:rPrChange w:id="13663" w:author="Nasser Mustafa [2]" w:date="2018-09-26T14:54:00Z">
                          <w:rPr/>
                        </w:rPrChange>
                      </w:rPr>
                      <w:t xml:space="preserve">Assent </w:t>
                    </w:r>
                  </w:ins>
                </w:p>
              </w:tc>
            </w:tr>
            <w:tr w:rsidR="00D23C37" w:rsidRPr="00E868EE" w14:paraId="1CC9500D" w14:textId="77777777" w:rsidTr="00D23C37">
              <w:trPr>
                <w:tblCellSpacing w:w="15" w:type="dxa"/>
                <w:ins w:id="1366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B93B739" w14:textId="77777777" w:rsidR="00D23C37" w:rsidRPr="00E868EE" w:rsidRDefault="00D23C37" w:rsidP="00E868EE">
                  <w:pPr>
                    <w:rPr>
                      <w:ins w:id="13665" w:author="Nasser Mustafa [2]" w:date="2018-09-23T16:09:00Z"/>
                      <w:rPrChange w:id="13666" w:author="Nasser Mustafa [2]" w:date="2018-09-26T14:54:00Z">
                        <w:rPr>
                          <w:ins w:id="13667" w:author="Nasser Mustafa [2]" w:date="2018-09-23T16:09:00Z"/>
                        </w:rPr>
                      </w:rPrChange>
                    </w:rPr>
                    <w:pPrChange w:id="13668" w:author="Nasser Mustafa [2]" w:date="2018-09-26T14:54:00Z">
                      <w:pPr/>
                    </w:pPrChange>
                  </w:pPr>
                  <w:ins w:id="13669" w:author="Nasser Mustafa [2]" w:date="2018-09-23T16:09:00Z">
                    <w:r w:rsidRPr="00E868EE">
                      <w:rPr>
                        <w:rPrChange w:id="1367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CE8DF3F" w14:textId="77777777" w:rsidR="00D23C37" w:rsidRPr="00E868EE" w:rsidRDefault="00D23C37" w:rsidP="00E868EE">
                  <w:pPr>
                    <w:rPr>
                      <w:ins w:id="13671" w:author="Nasser Mustafa [2]" w:date="2018-09-23T16:09:00Z"/>
                      <w:rPrChange w:id="13672" w:author="Nasser Mustafa [2]" w:date="2018-09-26T14:54:00Z">
                        <w:rPr>
                          <w:ins w:id="13673" w:author="Nasser Mustafa [2]" w:date="2018-09-23T16:09:00Z"/>
                        </w:rPr>
                      </w:rPrChange>
                    </w:rPr>
                    <w:pPrChange w:id="13674" w:author="Nasser Mustafa [2]" w:date="2018-09-26T14:54:00Z">
                      <w:pPr/>
                    </w:pPrChange>
                  </w:pPr>
                  <w:ins w:id="13675" w:author="Nasser Mustafa [2]" w:date="2018-09-23T16:09:00Z">
                    <w:r w:rsidRPr="00E868EE">
                      <w:rPr>
                        <w:rPrChange w:id="13676" w:author="Nasser Mustafa [2]" w:date="2018-09-26T14:54:00Z">
                          <w:rPr/>
                        </w:rPrChange>
                      </w:rPr>
                      <w:t xml:space="preserve">Other </w:t>
                    </w:r>
                  </w:ins>
                </w:p>
              </w:tc>
            </w:tr>
          </w:tbl>
          <w:p w14:paraId="7210C63B" w14:textId="77777777" w:rsidR="00D23C37" w:rsidRPr="00E868EE" w:rsidRDefault="00D23C37" w:rsidP="00E868EE">
            <w:pPr>
              <w:rPr>
                <w:ins w:id="13677" w:author="Nasser Mustafa [2]" w:date="2018-09-23T16:09:00Z"/>
                <w:rPrChange w:id="13678" w:author="Nasser Mustafa [2]" w:date="2018-09-26T14:54:00Z">
                  <w:rPr>
                    <w:ins w:id="13679" w:author="Nasser Mustafa [2]" w:date="2018-09-23T16:09:00Z"/>
                  </w:rPr>
                </w:rPrChange>
              </w:rPr>
              <w:pPrChange w:id="13680" w:author="Nasser Mustafa [2]" w:date="2018-09-26T14:54:00Z">
                <w:pPr/>
              </w:pPrChange>
            </w:pPr>
          </w:p>
        </w:tc>
        <w:tc>
          <w:tcPr>
            <w:tcW w:w="0" w:type="auto"/>
            <w:hideMark/>
          </w:tcPr>
          <w:p w14:paraId="0891B887" w14:textId="77777777" w:rsidR="00D23C37" w:rsidRPr="00E868EE" w:rsidRDefault="00D23C37" w:rsidP="00E868EE">
            <w:pPr>
              <w:rPr>
                <w:ins w:id="13681" w:author="Nasser Mustafa [2]" w:date="2018-09-23T16:09:00Z"/>
                <w:rPrChange w:id="13682" w:author="Nasser Mustafa [2]" w:date="2018-09-26T14:54:00Z">
                  <w:rPr>
                    <w:ins w:id="13683" w:author="Nasser Mustafa [2]" w:date="2018-09-23T16:09:00Z"/>
                  </w:rPr>
                </w:rPrChange>
              </w:rPr>
              <w:pPrChange w:id="13684" w:author="Nasser Mustafa [2]" w:date="2018-09-26T14:54:00Z">
                <w:pPr/>
              </w:pPrChange>
            </w:pPr>
            <w:ins w:id="13685" w:author="Nasser Mustafa [2]" w:date="2018-09-23T16:09:00Z">
              <w:r w:rsidRPr="00E868EE">
                <w:rPr>
                  <w:rPrChange w:id="13686" w:author="Nasser Mustafa [2]" w:date="2018-09-26T14:54:00Z">
                    <w:rPr/>
                  </w:rPrChange>
                </w:rPr>
                <w:t xml:space="preserve">Describe the method for obtaining informed consent from the participants. If signed consent is not used, justify the alternative method chosen. Include a copy of the consent materials.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0ACADFC" w14:textId="77777777" w:rsidTr="00D23C37">
              <w:trPr>
                <w:tblCellSpacing w:w="15" w:type="dxa"/>
                <w:ins w:id="13687"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960C684" w14:textId="77777777" w:rsidR="00D23C37" w:rsidRPr="00E868EE" w:rsidRDefault="00D23C37" w:rsidP="00E868EE">
                  <w:pPr>
                    <w:rPr>
                      <w:ins w:id="13688" w:author="Nasser Mustafa [2]" w:date="2018-09-23T16:09:00Z"/>
                      <w:rPrChange w:id="13689" w:author="Nasser Mustafa [2]" w:date="2018-09-26T14:54:00Z">
                        <w:rPr>
                          <w:ins w:id="13690" w:author="Nasser Mustafa [2]" w:date="2018-09-23T16:09:00Z"/>
                        </w:rPr>
                      </w:rPrChange>
                    </w:rPr>
                    <w:pPrChange w:id="13691" w:author="Nasser Mustafa [2]" w:date="2018-09-26T14:54:00Z">
                      <w:pPr/>
                    </w:pPrChange>
                  </w:pPr>
                  <w:ins w:id="13692" w:author="Nasser Mustafa [2]" w:date="2018-09-23T16:09:00Z">
                    <w:r w:rsidRPr="00E868EE">
                      <w:rPr>
                        <w:rPrChange w:id="13693" w:author="Nasser Mustafa [2]" w:date="2018-09-26T14:54:00Z">
                          <w:rPr>
                            <w:i/>
                            <w:iCs/>
                          </w:rPr>
                        </w:rPrChange>
                      </w:rPr>
                      <w:t>Response</w:t>
                    </w:r>
                    <w:r w:rsidRPr="00E868EE">
                      <w:rPr>
                        <w:rPrChange w:id="13694" w:author="Nasser Mustafa [2]" w:date="2018-09-26T14:54:00Z">
                          <w:rPr/>
                        </w:rPrChange>
                      </w:rPr>
                      <w:t>: Online consent</w:t>
                    </w:r>
                  </w:ins>
                </w:p>
              </w:tc>
            </w:tr>
          </w:tbl>
          <w:p w14:paraId="2B9B9C4D" w14:textId="77777777" w:rsidR="00D23C37" w:rsidRPr="00E868EE" w:rsidRDefault="00D23C37" w:rsidP="00E868EE">
            <w:pPr>
              <w:rPr>
                <w:ins w:id="13695" w:author="Nasser Mustafa [2]" w:date="2018-09-23T16:09:00Z"/>
                <w:rPrChange w:id="13696" w:author="Nasser Mustafa [2]" w:date="2018-09-26T14:54:00Z">
                  <w:rPr>
                    <w:ins w:id="13697" w:author="Nasser Mustafa [2]" w:date="2018-09-23T16:09:00Z"/>
                  </w:rPr>
                </w:rPrChange>
              </w:rPr>
              <w:pPrChange w:id="13698" w:author="Nasser Mustafa [2]" w:date="2018-09-26T14:54:00Z">
                <w:pPr/>
              </w:pPrChange>
            </w:pPr>
          </w:p>
        </w:tc>
      </w:tr>
      <w:tr w:rsidR="00D23C37" w:rsidRPr="00E868EE" w14:paraId="4F69D406" w14:textId="77777777" w:rsidTr="00D23C37">
        <w:trPr>
          <w:tblCellSpacing w:w="15" w:type="dxa"/>
          <w:jc w:val="center"/>
          <w:ins w:id="13699" w:author="Nasser Mustafa [2]" w:date="2018-09-23T16:09:00Z"/>
        </w:trPr>
        <w:tc>
          <w:tcPr>
            <w:tcW w:w="0" w:type="auto"/>
            <w:gridSpan w:val="5"/>
            <w:vAlign w:val="center"/>
            <w:hideMark/>
          </w:tcPr>
          <w:p w14:paraId="1358C427" w14:textId="77777777" w:rsidR="00D23C37" w:rsidRPr="00E868EE" w:rsidRDefault="007431BC" w:rsidP="00E868EE">
            <w:pPr>
              <w:rPr>
                <w:ins w:id="13700" w:author="Nasser Mustafa [2]" w:date="2018-09-23T16:09:00Z"/>
                <w:rPrChange w:id="13701" w:author="Nasser Mustafa [2]" w:date="2018-09-26T14:54:00Z">
                  <w:rPr>
                    <w:ins w:id="13702" w:author="Nasser Mustafa [2]" w:date="2018-09-23T16:09:00Z"/>
                  </w:rPr>
                </w:rPrChange>
              </w:rPr>
              <w:pPrChange w:id="13703" w:author="Nasser Mustafa [2]" w:date="2018-09-26T14:54:00Z">
                <w:pPr/>
              </w:pPrChange>
            </w:pPr>
            <w:ins w:id="13704" w:author="Nasser Mustafa [2]" w:date="2018-09-23T16:09:00Z">
              <w:r w:rsidRPr="00E868EE">
                <w:rPr>
                  <w:rPrChange w:id="13705" w:author="Nasser Mustafa [2]" w:date="2018-09-26T14:54:00Z">
                    <w:rPr/>
                  </w:rPrChange>
                </w:rPr>
                <w:pict w14:anchorId="0C72B1F1">
                  <v:rect id="_x0000_i1045" style="width:0;height:1.5pt" o:hralign="center" o:hrstd="t" o:hr="t" fillcolor="#a0a0a0" stroked="f"/>
                </w:pict>
              </w:r>
            </w:ins>
          </w:p>
        </w:tc>
      </w:tr>
      <w:tr w:rsidR="00D23C37" w:rsidRPr="00E868EE" w14:paraId="171EE81A" w14:textId="77777777" w:rsidTr="00D23C37">
        <w:trPr>
          <w:tblCellSpacing w:w="15" w:type="dxa"/>
          <w:jc w:val="center"/>
          <w:ins w:id="13706" w:author="Nasser Mustafa [2]" w:date="2018-09-23T16:09:00Z"/>
        </w:trPr>
        <w:tc>
          <w:tcPr>
            <w:tcW w:w="0" w:type="auto"/>
            <w:hideMark/>
          </w:tcPr>
          <w:p w14:paraId="29F7CB70" w14:textId="77777777" w:rsidR="00D23C37" w:rsidRPr="00E868EE" w:rsidRDefault="00D23C37" w:rsidP="00E868EE">
            <w:pPr>
              <w:rPr>
                <w:ins w:id="13707" w:author="Nasser Mustafa [2]" w:date="2018-09-23T16:09:00Z"/>
                <w:rPrChange w:id="13708" w:author="Nasser Mustafa [2]" w:date="2018-09-26T14:54:00Z">
                  <w:rPr>
                    <w:ins w:id="13709" w:author="Nasser Mustafa [2]" w:date="2018-09-23T16:09:00Z"/>
                  </w:rPr>
                </w:rPrChange>
              </w:rPr>
              <w:pPrChange w:id="13710" w:author="Nasser Mustafa [2]" w:date="2018-09-26T14:54:00Z">
                <w:pPr>
                  <w:spacing w:before="100" w:beforeAutospacing="1" w:after="100" w:afterAutospacing="1"/>
                  <w:outlineLvl w:val="2"/>
                </w:pPr>
              </w:pPrChange>
            </w:pPr>
            <w:bookmarkStart w:id="13711" w:name="6B"/>
            <w:bookmarkStart w:id="13712" w:name="_Toc525736840"/>
            <w:ins w:id="13713" w:author="Nasser Mustafa [2]" w:date="2018-09-23T16:09:00Z">
              <w:r w:rsidRPr="00E868EE">
                <w:rPr>
                  <w:rPrChange w:id="13714" w:author="Nasser Mustafa [2]" w:date="2018-09-26T14:54:00Z">
                    <w:rPr/>
                  </w:rPrChange>
                </w:rPr>
                <w:t>6B</w:t>
              </w:r>
              <w:bookmarkEnd w:id="13711"/>
              <w:r w:rsidRPr="00E868EE">
                <w:rPr>
                  <w:rPrChange w:id="13715" w:author="Nasser Mustafa [2]" w:date="2018-09-26T14:54:00Z">
                    <w:rPr/>
                  </w:rPrChange>
                </w:rPr>
                <w:t>.</w:t>
              </w:r>
              <w:bookmarkEnd w:id="13712"/>
              <w:r w:rsidRPr="00E868EE">
                <w:rPr>
                  <w:rPrChange w:id="13716" w:author="Nasser Mustafa [2]" w:date="2018-09-26T14:54:00Z">
                    <w:rPr/>
                  </w:rPrChange>
                </w:rPr>
                <w:t xml:space="preserve"> </w:t>
              </w:r>
            </w:ins>
          </w:p>
        </w:tc>
        <w:tc>
          <w:tcPr>
            <w:tcW w:w="0" w:type="auto"/>
            <w:hideMark/>
          </w:tcPr>
          <w:p w14:paraId="224458B0" w14:textId="562F116C" w:rsidR="00D23C37" w:rsidRPr="00E868EE" w:rsidRDefault="00D23C37" w:rsidP="00E868EE">
            <w:pPr>
              <w:rPr>
                <w:ins w:id="13717" w:author="Nasser Mustafa [2]" w:date="2018-09-23T16:09:00Z"/>
                <w:rPrChange w:id="13718" w:author="Nasser Mustafa [2]" w:date="2018-09-26T14:54:00Z">
                  <w:rPr>
                    <w:ins w:id="13719" w:author="Nasser Mustafa [2]" w:date="2018-09-23T16:09:00Z"/>
                  </w:rPr>
                </w:rPrChange>
              </w:rPr>
              <w:pPrChange w:id="13720" w:author="Nasser Mustafa [2]" w:date="2018-09-26T14:54:00Z">
                <w:pPr/>
              </w:pPrChange>
            </w:pPr>
            <w:ins w:id="13721" w:author="Nasser Mustafa [2]" w:date="2018-09-23T16:09:00Z">
              <w:r w:rsidRPr="00E868EE">
                <w:rPr>
                  <w:rPrChange w:id="13722" w:author="Nasser Mustafa [2]" w:date="2018-09-26T14:54:00Z">
                    <w:rPr/>
                  </w:rPrChange>
                </w:rPr>
                <w:t>Deception</w:t>
              </w:r>
              <w:r w:rsidRPr="00E868EE">
                <w:rPr>
                  <w:rPrChange w:id="13723" w:author="Nasser Mustafa [2]" w:date="2018-09-26T14:54:00Z">
                    <w:rPr/>
                  </w:rPrChange>
                </w:rPr>
                <w:br/>
                <w:t>(</w:t>
              </w:r>
              <w:r w:rsidRPr="00E868EE">
                <w:rPr>
                  <w:rPrChange w:id="13724" w:author="Nasser Mustafa [2]" w:date="2018-09-26T14:54:00Z">
                    <w:rPr/>
                  </w:rPrChange>
                </w:rPr>
                <w:fldChar w:fldCharType="begin"/>
              </w:r>
              <w:r w:rsidRPr="00E868EE">
                <w:rPr>
                  <w:rPrChange w:id="13725" w:author="Nasser Mustafa [2]" w:date="2018-09-26T14:54:00Z">
                    <w:rPr/>
                  </w:rPrChange>
                </w:rPr>
                <w:instrText xml:space="preserve"> HYPERLINK "http://carleton.ca/curo/wp-content/uploads/Carleton-University-Research-Ethics-Form-Instructions-April2016.htm" \l "6B" </w:instrText>
              </w:r>
              <w:r w:rsidRPr="00E868EE">
                <w:rPr>
                  <w:rPrChange w:id="13726" w:author="Nasser Mustafa [2]" w:date="2018-09-26T14:54:00Z">
                    <w:rPr/>
                  </w:rPrChange>
                </w:rPr>
                <w:fldChar w:fldCharType="separate"/>
              </w:r>
              <w:r w:rsidRPr="00E868EE">
                <w:rPr>
                  <w:rStyle w:val="Hyperlink"/>
                  <w:rPrChange w:id="13727" w:author="Nasser Mustafa [2]" w:date="2018-09-26T14:54:00Z">
                    <w:rPr>
                      <w:color w:val="800000"/>
                      <w:u w:val="single"/>
                    </w:rPr>
                  </w:rPrChange>
                </w:rPr>
                <w:t>Detailed instructions</w:t>
              </w:r>
              <w:r w:rsidRPr="00E868EE">
                <w:rPr>
                  <w:rPrChange w:id="13728" w:author="Nasser Mustafa [2]" w:date="2018-09-26T14:54:00Z">
                    <w:rPr>
                      <w:color w:val="800000"/>
                      <w:u w:val="single"/>
                    </w:rPr>
                  </w:rPrChange>
                </w:rPr>
                <w:fldChar w:fldCharType="end"/>
              </w:r>
              <w:r w:rsidRPr="00E868EE">
                <w:rPr>
                  <w:rPrChange w:id="13729" w:author="Nasser Mustafa [2]" w:date="2018-09-26T14:54:00Z">
                    <w:rPr/>
                  </w:rPrChange>
                </w:rPr>
                <w:t xml:space="preserve">) </w:t>
              </w:r>
            </w:ins>
          </w:p>
        </w:tc>
        <w:tc>
          <w:tcPr>
            <w:tcW w:w="0" w:type="auto"/>
            <w:hideMark/>
          </w:tcPr>
          <w:p w14:paraId="330B18FA" w14:textId="77777777" w:rsidR="00D23C37" w:rsidRPr="00E868EE" w:rsidRDefault="00D23C37" w:rsidP="00E868EE">
            <w:pPr>
              <w:rPr>
                <w:ins w:id="13730" w:author="Nasser Mustafa [2]" w:date="2018-09-23T16:09:00Z"/>
                <w:rPrChange w:id="13731" w:author="Nasser Mustafa [2]" w:date="2018-09-26T14:54:00Z">
                  <w:rPr>
                    <w:ins w:id="13732" w:author="Nasser Mustafa [2]" w:date="2018-09-23T16:09:00Z"/>
                  </w:rPr>
                </w:rPrChange>
              </w:rPr>
              <w:pPrChange w:id="13733"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2BA1F95F" w14:textId="77777777" w:rsidTr="00D23C37">
              <w:trPr>
                <w:tblCellSpacing w:w="15" w:type="dxa"/>
                <w:ins w:id="1373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BC9FBC5" w14:textId="77777777" w:rsidR="00D23C37" w:rsidRPr="00E868EE" w:rsidRDefault="00D23C37" w:rsidP="00E868EE">
                  <w:pPr>
                    <w:rPr>
                      <w:ins w:id="13735" w:author="Nasser Mustafa [2]" w:date="2018-09-23T16:09:00Z"/>
                      <w:rPrChange w:id="13736" w:author="Nasser Mustafa [2]" w:date="2018-09-26T14:54:00Z">
                        <w:rPr>
                          <w:ins w:id="13737" w:author="Nasser Mustafa [2]" w:date="2018-09-23T16:09:00Z"/>
                        </w:rPr>
                      </w:rPrChange>
                    </w:rPr>
                    <w:pPrChange w:id="13738" w:author="Nasser Mustafa [2]" w:date="2018-09-26T14:54:00Z">
                      <w:pPr/>
                    </w:pPrChange>
                  </w:pPr>
                  <w:ins w:id="13739" w:author="Nasser Mustafa [2]" w:date="2018-09-23T16:09:00Z">
                    <w:r w:rsidRPr="00E868EE">
                      <w:rPr>
                        <w:rPrChange w:id="1374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1ECCA350" w14:textId="77777777" w:rsidR="00D23C37" w:rsidRPr="00E868EE" w:rsidRDefault="00D23C37" w:rsidP="00E868EE">
                  <w:pPr>
                    <w:rPr>
                      <w:ins w:id="13741" w:author="Nasser Mustafa [2]" w:date="2018-09-23T16:09:00Z"/>
                      <w:rPrChange w:id="13742" w:author="Nasser Mustafa [2]" w:date="2018-09-26T14:54:00Z">
                        <w:rPr>
                          <w:ins w:id="13743" w:author="Nasser Mustafa [2]" w:date="2018-09-23T16:09:00Z"/>
                        </w:rPr>
                      </w:rPrChange>
                    </w:rPr>
                    <w:pPrChange w:id="13744" w:author="Nasser Mustafa [2]" w:date="2018-09-26T14:54:00Z">
                      <w:pPr/>
                    </w:pPrChange>
                  </w:pPr>
                  <w:ins w:id="13745" w:author="Nasser Mustafa [2]" w:date="2018-09-23T16:09:00Z">
                    <w:r w:rsidRPr="00E868EE">
                      <w:rPr>
                        <w:rPrChange w:id="13746" w:author="Nasser Mustafa [2]" w:date="2018-09-26T14:54:00Z">
                          <w:rPr/>
                        </w:rPrChange>
                      </w:rPr>
                      <w:t xml:space="preserve">Full Disclosure (i.e. no deception) </w:t>
                    </w:r>
                  </w:ins>
                </w:p>
              </w:tc>
            </w:tr>
            <w:tr w:rsidR="00D23C37" w:rsidRPr="00E868EE" w14:paraId="0CEB21A2" w14:textId="77777777" w:rsidTr="00D23C37">
              <w:trPr>
                <w:tblCellSpacing w:w="15" w:type="dxa"/>
                <w:ins w:id="1374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FE88C06" w14:textId="77777777" w:rsidR="00D23C37" w:rsidRPr="00E868EE" w:rsidRDefault="00D23C37" w:rsidP="00E868EE">
                  <w:pPr>
                    <w:rPr>
                      <w:ins w:id="13748" w:author="Nasser Mustafa [2]" w:date="2018-09-23T16:09:00Z"/>
                      <w:rPrChange w:id="13749" w:author="Nasser Mustafa [2]" w:date="2018-09-26T14:54:00Z">
                        <w:rPr>
                          <w:ins w:id="13750" w:author="Nasser Mustafa [2]" w:date="2018-09-23T16:09:00Z"/>
                        </w:rPr>
                      </w:rPrChange>
                    </w:rPr>
                    <w:pPrChange w:id="13751" w:author="Nasser Mustafa [2]" w:date="2018-09-26T14:54:00Z">
                      <w:pPr/>
                    </w:pPrChange>
                  </w:pPr>
                  <w:ins w:id="13752" w:author="Nasser Mustafa [2]" w:date="2018-09-23T16:09:00Z">
                    <w:r w:rsidRPr="00E868EE">
                      <w:rPr>
                        <w:rPrChange w:id="1375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750AC35" w14:textId="77777777" w:rsidR="00D23C37" w:rsidRPr="00E868EE" w:rsidRDefault="00D23C37" w:rsidP="00E868EE">
                  <w:pPr>
                    <w:rPr>
                      <w:ins w:id="13754" w:author="Nasser Mustafa [2]" w:date="2018-09-23T16:09:00Z"/>
                      <w:rPrChange w:id="13755" w:author="Nasser Mustafa [2]" w:date="2018-09-26T14:54:00Z">
                        <w:rPr>
                          <w:ins w:id="13756" w:author="Nasser Mustafa [2]" w:date="2018-09-23T16:09:00Z"/>
                        </w:rPr>
                      </w:rPrChange>
                    </w:rPr>
                    <w:pPrChange w:id="13757" w:author="Nasser Mustafa [2]" w:date="2018-09-26T14:54:00Z">
                      <w:pPr/>
                    </w:pPrChange>
                  </w:pPr>
                  <w:ins w:id="13758" w:author="Nasser Mustafa [2]" w:date="2018-09-23T16:09:00Z">
                    <w:r w:rsidRPr="00E868EE">
                      <w:rPr>
                        <w:rPrChange w:id="13759" w:author="Nasser Mustafa [2]" w:date="2018-09-26T14:54:00Z">
                          <w:rPr/>
                        </w:rPrChange>
                      </w:rPr>
                      <w:t xml:space="preserve">Partial Disclosure </w:t>
                    </w:r>
                  </w:ins>
                </w:p>
              </w:tc>
            </w:tr>
            <w:tr w:rsidR="00D23C37" w:rsidRPr="00E868EE" w14:paraId="2E0BB9B0" w14:textId="77777777" w:rsidTr="00D23C37">
              <w:trPr>
                <w:tblCellSpacing w:w="15" w:type="dxa"/>
                <w:ins w:id="1376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375F60E" w14:textId="77777777" w:rsidR="00D23C37" w:rsidRPr="00E868EE" w:rsidRDefault="00D23C37" w:rsidP="00E868EE">
                  <w:pPr>
                    <w:rPr>
                      <w:ins w:id="13761" w:author="Nasser Mustafa [2]" w:date="2018-09-23T16:09:00Z"/>
                      <w:rPrChange w:id="13762" w:author="Nasser Mustafa [2]" w:date="2018-09-26T14:54:00Z">
                        <w:rPr>
                          <w:ins w:id="13763" w:author="Nasser Mustafa [2]" w:date="2018-09-23T16:09:00Z"/>
                        </w:rPr>
                      </w:rPrChange>
                    </w:rPr>
                    <w:pPrChange w:id="13764" w:author="Nasser Mustafa [2]" w:date="2018-09-26T14:54:00Z">
                      <w:pPr/>
                    </w:pPrChange>
                  </w:pPr>
                  <w:ins w:id="13765" w:author="Nasser Mustafa [2]" w:date="2018-09-23T16:09:00Z">
                    <w:r w:rsidRPr="00E868EE">
                      <w:rPr>
                        <w:rPrChange w:id="1376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F6D4563" w14:textId="77777777" w:rsidR="00D23C37" w:rsidRPr="00E868EE" w:rsidRDefault="00D23C37" w:rsidP="00E868EE">
                  <w:pPr>
                    <w:rPr>
                      <w:ins w:id="13767" w:author="Nasser Mustafa [2]" w:date="2018-09-23T16:09:00Z"/>
                      <w:rPrChange w:id="13768" w:author="Nasser Mustafa [2]" w:date="2018-09-26T14:54:00Z">
                        <w:rPr>
                          <w:ins w:id="13769" w:author="Nasser Mustafa [2]" w:date="2018-09-23T16:09:00Z"/>
                        </w:rPr>
                      </w:rPrChange>
                    </w:rPr>
                    <w:pPrChange w:id="13770" w:author="Nasser Mustafa [2]" w:date="2018-09-26T14:54:00Z">
                      <w:pPr/>
                    </w:pPrChange>
                  </w:pPr>
                  <w:ins w:id="13771" w:author="Nasser Mustafa [2]" w:date="2018-09-23T16:09:00Z">
                    <w:r w:rsidRPr="00E868EE">
                      <w:rPr>
                        <w:rPrChange w:id="13772" w:author="Nasser Mustafa [2]" w:date="2018-09-26T14:54:00Z">
                          <w:rPr/>
                        </w:rPrChange>
                      </w:rPr>
                      <w:t xml:space="preserve">Mild Deception </w:t>
                    </w:r>
                  </w:ins>
                </w:p>
              </w:tc>
            </w:tr>
            <w:tr w:rsidR="00D23C37" w:rsidRPr="00E868EE" w14:paraId="43812C5C" w14:textId="77777777" w:rsidTr="00D23C37">
              <w:trPr>
                <w:tblCellSpacing w:w="15" w:type="dxa"/>
                <w:ins w:id="1377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2DF5CCC" w14:textId="77777777" w:rsidR="00D23C37" w:rsidRPr="00E868EE" w:rsidRDefault="00D23C37" w:rsidP="00E868EE">
                  <w:pPr>
                    <w:rPr>
                      <w:ins w:id="13774" w:author="Nasser Mustafa [2]" w:date="2018-09-23T16:09:00Z"/>
                      <w:rPrChange w:id="13775" w:author="Nasser Mustafa [2]" w:date="2018-09-26T14:54:00Z">
                        <w:rPr>
                          <w:ins w:id="13776" w:author="Nasser Mustafa [2]" w:date="2018-09-23T16:09:00Z"/>
                        </w:rPr>
                      </w:rPrChange>
                    </w:rPr>
                    <w:pPrChange w:id="13777" w:author="Nasser Mustafa [2]" w:date="2018-09-26T14:54:00Z">
                      <w:pPr/>
                    </w:pPrChange>
                  </w:pPr>
                  <w:ins w:id="13778" w:author="Nasser Mustafa [2]" w:date="2018-09-23T16:09:00Z">
                    <w:r w:rsidRPr="00E868EE">
                      <w:rPr>
                        <w:rPrChange w:id="1377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DF7B901" w14:textId="77777777" w:rsidR="00D23C37" w:rsidRPr="00E868EE" w:rsidRDefault="00D23C37" w:rsidP="00E868EE">
                  <w:pPr>
                    <w:rPr>
                      <w:ins w:id="13780" w:author="Nasser Mustafa [2]" w:date="2018-09-23T16:09:00Z"/>
                      <w:rPrChange w:id="13781" w:author="Nasser Mustafa [2]" w:date="2018-09-26T14:54:00Z">
                        <w:rPr>
                          <w:ins w:id="13782" w:author="Nasser Mustafa [2]" w:date="2018-09-23T16:09:00Z"/>
                        </w:rPr>
                      </w:rPrChange>
                    </w:rPr>
                    <w:pPrChange w:id="13783" w:author="Nasser Mustafa [2]" w:date="2018-09-26T14:54:00Z">
                      <w:pPr/>
                    </w:pPrChange>
                  </w:pPr>
                  <w:ins w:id="13784" w:author="Nasser Mustafa [2]" w:date="2018-09-23T16:09:00Z">
                    <w:r w:rsidRPr="00E868EE">
                      <w:rPr>
                        <w:rPrChange w:id="13785" w:author="Nasser Mustafa [2]" w:date="2018-09-26T14:54:00Z">
                          <w:rPr/>
                        </w:rPrChange>
                      </w:rPr>
                      <w:t xml:space="preserve">More than Mild Deception </w:t>
                    </w:r>
                  </w:ins>
                </w:p>
              </w:tc>
            </w:tr>
          </w:tbl>
          <w:p w14:paraId="4D8FACD3" w14:textId="77777777" w:rsidR="00D23C37" w:rsidRPr="00E868EE" w:rsidRDefault="00D23C37" w:rsidP="00E868EE">
            <w:pPr>
              <w:rPr>
                <w:ins w:id="13786" w:author="Nasser Mustafa [2]" w:date="2018-09-23T16:09:00Z"/>
                <w:rPrChange w:id="13787" w:author="Nasser Mustafa [2]" w:date="2018-09-26T14:54:00Z">
                  <w:rPr>
                    <w:ins w:id="13788" w:author="Nasser Mustafa [2]" w:date="2018-09-23T16:09:00Z"/>
                  </w:rPr>
                </w:rPrChange>
              </w:rPr>
              <w:pPrChange w:id="13789" w:author="Nasser Mustafa [2]" w:date="2018-09-26T14:54:00Z">
                <w:pPr/>
              </w:pPrChange>
            </w:pPr>
          </w:p>
        </w:tc>
        <w:tc>
          <w:tcPr>
            <w:tcW w:w="0" w:type="auto"/>
            <w:hideMark/>
          </w:tcPr>
          <w:p w14:paraId="1BE5E79B" w14:textId="77777777" w:rsidR="00D23C37" w:rsidRPr="00E868EE" w:rsidRDefault="00D23C37" w:rsidP="00E868EE">
            <w:pPr>
              <w:rPr>
                <w:ins w:id="13790" w:author="Nasser Mustafa [2]" w:date="2018-09-23T16:09:00Z"/>
                <w:rPrChange w:id="13791" w:author="Nasser Mustafa [2]" w:date="2018-09-26T14:54:00Z">
                  <w:rPr>
                    <w:ins w:id="13792" w:author="Nasser Mustafa [2]" w:date="2018-09-23T16:09:00Z"/>
                  </w:rPr>
                </w:rPrChange>
              </w:rPr>
              <w:pPrChange w:id="13793" w:author="Nasser Mustafa [2]" w:date="2018-09-26T14:54:00Z">
                <w:pPr/>
              </w:pPrChange>
            </w:pPr>
            <w:ins w:id="13794" w:author="Nasser Mustafa [2]" w:date="2018-09-23T16:09:00Z">
              <w:r w:rsidRPr="00E868EE">
                <w:rPr>
                  <w:rPrChange w:id="13795" w:author="Nasser Mustafa [2]" w:date="2018-09-26T14:54:00Z">
                    <w:rPr/>
                  </w:rPrChange>
                </w:rPr>
                <w:t xml:space="preserve">Describe the deception and/or partial disclosure (e.g. what information is withheld). Why must it be used and why not an alternative research method? Describe the magnitude and likelihood of harm. Deception requires debriefing and secondary consent forms. The secondary consent form allows the participant to consent to the use of their data when they have been informed of the true nature of the study. Partial disclosure requires a debriefing form.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B95649C" w14:textId="77777777" w:rsidTr="00D23C37">
              <w:trPr>
                <w:tblCellSpacing w:w="15" w:type="dxa"/>
                <w:ins w:id="1379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DF2EDB0" w14:textId="77777777" w:rsidR="00D23C37" w:rsidRPr="00E868EE" w:rsidRDefault="00D23C37" w:rsidP="00E868EE">
                  <w:pPr>
                    <w:rPr>
                      <w:ins w:id="13797" w:author="Nasser Mustafa [2]" w:date="2018-09-23T16:09:00Z"/>
                      <w:rPrChange w:id="13798" w:author="Nasser Mustafa [2]" w:date="2018-09-26T14:54:00Z">
                        <w:rPr>
                          <w:ins w:id="13799" w:author="Nasser Mustafa [2]" w:date="2018-09-23T16:09:00Z"/>
                        </w:rPr>
                      </w:rPrChange>
                    </w:rPr>
                    <w:pPrChange w:id="13800" w:author="Nasser Mustafa [2]" w:date="2018-09-26T14:54:00Z">
                      <w:pPr/>
                    </w:pPrChange>
                  </w:pPr>
                  <w:ins w:id="13801" w:author="Nasser Mustafa [2]" w:date="2018-09-23T16:09:00Z">
                    <w:r w:rsidRPr="00E868EE">
                      <w:rPr>
                        <w:rPrChange w:id="13802" w:author="Nasser Mustafa [2]" w:date="2018-09-26T14:54:00Z">
                          <w:rPr>
                            <w:i/>
                            <w:iCs/>
                          </w:rPr>
                        </w:rPrChange>
                      </w:rPr>
                      <w:t>Response</w:t>
                    </w:r>
                    <w:r w:rsidRPr="00E868EE">
                      <w:rPr>
                        <w:rPrChange w:id="13803" w:author="Nasser Mustafa [2]" w:date="2018-09-26T14:54:00Z">
                          <w:rPr/>
                        </w:rPrChange>
                      </w:rPr>
                      <w:t>: The collected data will not be used other than improving the quality of the research.</w:t>
                    </w:r>
                  </w:ins>
                </w:p>
              </w:tc>
            </w:tr>
          </w:tbl>
          <w:p w14:paraId="3D418F30" w14:textId="77777777" w:rsidR="00D23C37" w:rsidRPr="00E868EE" w:rsidRDefault="00D23C37" w:rsidP="00E868EE">
            <w:pPr>
              <w:rPr>
                <w:ins w:id="13804" w:author="Nasser Mustafa [2]" w:date="2018-09-23T16:09:00Z"/>
                <w:rPrChange w:id="13805" w:author="Nasser Mustafa [2]" w:date="2018-09-26T14:54:00Z">
                  <w:rPr>
                    <w:ins w:id="13806" w:author="Nasser Mustafa [2]" w:date="2018-09-23T16:09:00Z"/>
                  </w:rPr>
                </w:rPrChange>
              </w:rPr>
              <w:pPrChange w:id="13807" w:author="Nasser Mustafa [2]" w:date="2018-09-26T14:54:00Z">
                <w:pPr/>
              </w:pPrChange>
            </w:pPr>
          </w:p>
        </w:tc>
      </w:tr>
      <w:tr w:rsidR="00D23C37" w:rsidRPr="00E868EE" w14:paraId="77732DFB" w14:textId="77777777" w:rsidTr="00D23C37">
        <w:trPr>
          <w:tblCellSpacing w:w="15" w:type="dxa"/>
          <w:jc w:val="center"/>
          <w:ins w:id="13808" w:author="Nasser Mustafa [2]" w:date="2018-09-23T16:09:00Z"/>
        </w:trPr>
        <w:tc>
          <w:tcPr>
            <w:tcW w:w="0" w:type="auto"/>
            <w:gridSpan w:val="5"/>
            <w:vAlign w:val="center"/>
            <w:hideMark/>
          </w:tcPr>
          <w:p w14:paraId="17BAE1C0" w14:textId="77777777" w:rsidR="00D23C37" w:rsidRPr="00E868EE" w:rsidRDefault="007431BC" w:rsidP="00E868EE">
            <w:pPr>
              <w:rPr>
                <w:ins w:id="13809" w:author="Nasser Mustafa [2]" w:date="2018-09-23T16:09:00Z"/>
                <w:rPrChange w:id="13810" w:author="Nasser Mustafa [2]" w:date="2018-09-26T14:54:00Z">
                  <w:rPr>
                    <w:ins w:id="13811" w:author="Nasser Mustafa [2]" w:date="2018-09-23T16:09:00Z"/>
                  </w:rPr>
                </w:rPrChange>
              </w:rPr>
              <w:pPrChange w:id="13812" w:author="Nasser Mustafa [2]" w:date="2018-09-26T14:54:00Z">
                <w:pPr/>
              </w:pPrChange>
            </w:pPr>
            <w:ins w:id="13813" w:author="Nasser Mustafa [2]" w:date="2018-09-23T16:09:00Z">
              <w:r w:rsidRPr="00E868EE">
                <w:rPr>
                  <w:rPrChange w:id="13814" w:author="Nasser Mustafa [2]" w:date="2018-09-26T14:54:00Z">
                    <w:rPr/>
                  </w:rPrChange>
                </w:rPr>
                <w:pict w14:anchorId="27212479">
                  <v:rect id="_x0000_i1046" style="width:0;height:1.5pt" o:hralign="center" o:hrstd="t" o:hr="t" fillcolor="#a0a0a0" stroked="f"/>
                </w:pict>
              </w:r>
            </w:ins>
          </w:p>
        </w:tc>
      </w:tr>
      <w:tr w:rsidR="00D23C37" w:rsidRPr="00E868EE" w14:paraId="2859606A" w14:textId="77777777" w:rsidTr="00D23C37">
        <w:trPr>
          <w:tblCellSpacing w:w="15" w:type="dxa"/>
          <w:jc w:val="center"/>
          <w:ins w:id="13815" w:author="Nasser Mustafa [2]" w:date="2018-09-23T16:09:00Z"/>
        </w:trPr>
        <w:tc>
          <w:tcPr>
            <w:tcW w:w="0" w:type="auto"/>
            <w:hideMark/>
          </w:tcPr>
          <w:p w14:paraId="18B7EEF9" w14:textId="77777777" w:rsidR="00D23C37" w:rsidRPr="00E868EE" w:rsidRDefault="00D23C37" w:rsidP="00E868EE">
            <w:pPr>
              <w:rPr>
                <w:ins w:id="13816" w:author="Nasser Mustafa [2]" w:date="2018-09-23T16:09:00Z"/>
                <w:rPrChange w:id="13817" w:author="Nasser Mustafa [2]" w:date="2018-09-26T14:54:00Z">
                  <w:rPr>
                    <w:ins w:id="13818" w:author="Nasser Mustafa [2]" w:date="2018-09-23T16:09:00Z"/>
                  </w:rPr>
                </w:rPrChange>
              </w:rPr>
              <w:pPrChange w:id="13819" w:author="Nasser Mustafa [2]" w:date="2018-09-26T14:54:00Z">
                <w:pPr>
                  <w:pageBreakBefore/>
                  <w:spacing w:before="100" w:beforeAutospacing="1" w:after="100" w:afterAutospacing="1"/>
                  <w:outlineLvl w:val="2"/>
                </w:pPr>
              </w:pPrChange>
            </w:pPr>
            <w:bookmarkStart w:id="13820" w:name="6C"/>
            <w:bookmarkStart w:id="13821" w:name="_Toc525736841"/>
            <w:ins w:id="13822" w:author="Nasser Mustafa [2]" w:date="2018-09-23T16:09:00Z">
              <w:r w:rsidRPr="00E868EE">
                <w:rPr>
                  <w:rPrChange w:id="13823" w:author="Nasser Mustafa [2]" w:date="2018-09-26T14:54:00Z">
                    <w:rPr/>
                  </w:rPrChange>
                </w:rPr>
                <w:t>6C</w:t>
              </w:r>
              <w:bookmarkEnd w:id="13820"/>
              <w:r w:rsidRPr="00E868EE">
                <w:rPr>
                  <w:rPrChange w:id="13824" w:author="Nasser Mustafa [2]" w:date="2018-09-26T14:54:00Z">
                    <w:rPr/>
                  </w:rPrChange>
                </w:rPr>
                <w:t>.</w:t>
              </w:r>
              <w:bookmarkEnd w:id="13821"/>
              <w:r w:rsidRPr="00E868EE">
                <w:rPr>
                  <w:rPrChange w:id="13825" w:author="Nasser Mustafa [2]" w:date="2018-09-26T14:54:00Z">
                    <w:rPr/>
                  </w:rPrChange>
                </w:rPr>
                <w:t xml:space="preserve"> </w:t>
              </w:r>
            </w:ins>
          </w:p>
        </w:tc>
        <w:tc>
          <w:tcPr>
            <w:tcW w:w="0" w:type="auto"/>
            <w:hideMark/>
          </w:tcPr>
          <w:p w14:paraId="63577270" w14:textId="66BC3639" w:rsidR="00D23C37" w:rsidRPr="00E868EE" w:rsidRDefault="00D23C37" w:rsidP="00E868EE">
            <w:pPr>
              <w:rPr>
                <w:ins w:id="13826" w:author="Nasser Mustafa [2]" w:date="2018-09-23T16:09:00Z"/>
                <w:rPrChange w:id="13827" w:author="Nasser Mustafa [2]" w:date="2018-09-26T14:54:00Z">
                  <w:rPr>
                    <w:ins w:id="13828" w:author="Nasser Mustafa [2]" w:date="2018-09-23T16:09:00Z"/>
                  </w:rPr>
                </w:rPrChange>
              </w:rPr>
              <w:pPrChange w:id="13829" w:author="Nasser Mustafa [2]" w:date="2018-09-26T14:54:00Z">
                <w:pPr/>
              </w:pPrChange>
            </w:pPr>
            <w:ins w:id="13830" w:author="Nasser Mustafa [2]" w:date="2018-09-23T16:09:00Z">
              <w:r w:rsidRPr="00E868EE">
                <w:rPr>
                  <w:rPrChange w:id="13831" w:author="Nasser Mustafa [2]" w:date="2018-09-26T14:54:00Z">
                    <w:rPr/>
                  </w:rPrChange>
                </w:rPr>
                <w:t>Debriefing</w:t>
              </w:r>
              <w:r w:rsidRPr="00E868EE">
                <w:rPr>
                  <w:rPrChange w:id="13832" w:author="Nasser Mustafa [2]" w:date="2018-09-26T14:54:00Z">
                    <w:rPr/>
                  </w:rPrChange>
                </w:rPr>
                <w:br/>
                <w:t>(</w:t>
              </w:r>
              <w:r w:rsidRPr="00E868EE">
                <w:rPr>
                  <w:rPrChange w:id="13833" w:author="Nasser Mustafa [2]" w:date="2018-09-26T14:54:00Z">
                    <w:rPr/>
                  </w:rPrChange>
                </w:rPr>
                <w:fldChar w:fldCharType="begin"/>
              </w:r>
              <w:r w:rsidRPr="00E868EE">
                <w:rPr>
                  <w:rPrChange w:id="13834" w:author="Nasser Mustafa [2]" w:date="2018-09-26T14:54:00Z">
                    <w:rPr/>
                  </w:rPrChange>
                </w:rPr>
                <w:instrText xml:space="preserve"> HYPERLINK "http://carleton.ca/curo/wp-content/uploads/Carleton-University-Research-Ethics-Form-Instructions-April2016.htm" \l "6C" </w:instrText>
              </w:r>
              <w:r w:rsidRPr="00E868EE">
                <w:rPr>
                  <w:rPrChange w:id="13835" w:author="Nasser Mustafa [2]" w:date="2018-09-26T14:54:00Z">
                    <w:rPr/>
                  </w:rPrChange>
                </w:rPr>
                <w:fldChar w:fldCharType="separate"/>
              </w:r>
              <w:r w:rsidRPr="00E868EE">
                <w:rPr>
                  <w:rStyle w:val="Hyperlink"/>
                  <w:rPrChange w:id="13836" w:author="Nasser Mustafa [2]" w:date="2018-09-26T14:54:00Z">
                    <w:rPr>
                      <w:color w:val="800000"/>
                      <w:u w:val="single"/>
                    </w:rPr>
                  </w:rPrChange>
                </w:rPr>
                <w:t>Detailed instructions</w:t>
              </w:r>
              <w:r w:rsidRPr="00E868EE">
                <w:rPr>
                  <w:rPrChange w:id="13837" w:author="Nasser Mustafa [2]" w:date="2018-09-26T14:54:00Z">
                    <w:rPr>
                      <w:color w:val="800000"/>
                      <w:u w:val="single"/>
                    </w:rPr>
                  </w:rPrChange>
                </w:rPr>
                <w:fldChar w:fldCharType="end"/>
              </w:r>
              <w:r w:rsidRPr="00E868EE">
                <w:rPr>
                  <w:rPrChange w:id="13838" w:author="Nasser Mustafa [2]" w:date="2018-09-26T14:54:00Z">
                    <w:rPr/>
                  </w:rPrChange>
                </w:rPr>
                <w:t xml:space="preserve">) </w:t>
              </w:r>
            </w:ins>
          </w:p>
        </w:tc>
        <w:tc>
          <w:tcPr>
            <w:tcW w:w="0" w:type="auto"/>
            <w:hideMark/>
          </w:tcPr>
          <w:p w14:paraId="2CCE246E" w14:textId="77777777" w:rsidR="00D23C37" w:rsidRPr="00E868EE" w:rsidRDefault="00D23C37" w:rsidP="00E868EE">
            <w:pPr>
              <w:rPr>
                <w:ins w:id="13839" w:author="Nasser Mustafa [2]" w:date="2018-09-23T16:09:00Z"/>
                <w:rPrChange w:id="13840" w:author="Nasser Mustafa [2]" w:date="2018-09-26T14:54:00Z">
                  <w:rPr>
                    <w:ins w:id="13841" w:author="Nasser Mustafa [2]" w:date="2018-09-23T16:09:00Z"/>
                  </w:rPr>
                </w:rPrChange>
              </w:rPr>
              <w:pPrChange w:id="13842"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7359E2EB" w14:textId="77777777" w:rsidTr="00D23C37">
              <w:trPr>
                <w:tblCellSpacing w:w="15" w:type="dxa"/>
                <w:ins w:id="1384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B585F75" w14:textId="77777777" w:rsidR="00D23C37" w:rsidRPr="00E868EE" w:rsidRDefault="00D23C37" w:rsidP="00E868EE">
                  <w:pPr>
                    <w:rPr>
                      <w:ins w:id="13844" w:author="Nasser Mustafa [2]" w:date="2018-09-23T16:09:00Z"/>
                      <w:rPrChange w:id="13845" w:author="Nasser Mustafa [2]" w:date="2018-09-26T14:54:00Z">
                        <w:rPr>
                          <w:ins w:id="13846" w:author="Nasser Mustafa [2]" w:date="2018-09-23T16:09:00Z"/>
                        </w:rPr>
                      </w:rPrChange>
                    </w:rPr>
                    <w:pPrChange w:id="13847" w:author="Nasser Mustafa [2]" w:date="2018-09-26T14:54:00Z">
                      <w:pPr/>
                    </w:pPrChange>
                  </w:pPr>
                  <w:ins w:id="13848" w:author="Nasser Mustafa [2]" w:date="2018-09-23T16:09:00Z">
                    <w:r w:rsidRPr="00E868EE">
                      <w:rPr>
                        <w:rPrChange w:id="13849"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085300FF" w14:textId="77777777" w:rsidR="00D23C37" w:rsidRPr="00E868EE" w:rsidRDefault="00D23C37" w:rsidP="00E868EE">
                  <w:pPr>
                    <w:rPr>
                      <w:ins w:id="13850" w:author="Nasser Mustafa [2]" w:date="2018-09-23T16:09:00Z"/>
                      <w:rPrChange w:id="13851" w:author="Nasser Mustafa [2]" w:date="2018-09-26T14:54:00Z">
                        <w:rPr>
                          <w:ins w:id="13852" w:author="Nasser Mustafa [2]" w:date="2018-09-23T16:09:00Z"/>
                        </w:rPr>
                      </w:rPrChange>
                    </w:rPr>
                    <w:pPrChange w:id="13853" w:author="Nasser Mustafa [2]" w:date="2018-09-26T14:54:00Z">
                      <w:pPr/>
                    </w:pPrChange>
                  </w:pPr>
                  <w:ins w:id="13854" w:author="Nasser Mustafa [2]" w:date="2018-09-23T16:09:00Z">
                    <w:r w:rsidRPr="00E868EE">
                      <w:rPr>
                        <w:rPrChange w:id="13855" w:author="Nasser Mustafa [2]" w:date="2018-09-26T14:54:00Z">
                          <w:rPr/>
                        </w:rPrChange>
                      </w:rPr>
                      <w:t xml:space="preserve">Not applicable/not required </w:t>
                    </w:r>
                  </w:ins>
                </w:p>
              </w:tc>
            </w:tr>
            <w:tr w:rsidR="00D23C37" w:rsidRPr="00E868EE" w14:paraId="6B242271" w14:textId="77777777" w:rsidTr="00D23C37">
              <w:trPr>
                <w:tblCellSpacing w:w="15" w:type="dxa"/>
                <w:ins w:id="1385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A63389F" w14:textId="77777777" w:rsidR="00D23C37" w:rsidRPr="00E868EE" w:rsidRDefault="00D23C37" w:rsidP="00E868EE">
                  <w:pPr>
                    <w:rPr>
                      <w:ins w:id="13857" w:author="Nasser Mustafa [2]" w:date="2018-09-23T16:09:00Z"/>
                      <w:rPrChange w:id="13858" w:author="Nasser Mustafa [2]" w:date="2018-09-26T14:54:00Z">
                        <w:rPr>
                          <w:ins w:id="13859" w:author="Nasser Mustafa [2]" w:date="2018-09-23T16:09:00Z"/>
                        </w:rPr>
                      </w:rPrChange>
                    </w:rPr>
                    <w:pPrChange w:id="13860" w:author="Nasser Mustafa [2]" w:date="2018-09-26T14:54:00Z">
                      <w:pPr/>
                    </w:pPrChange>
                  </w:pPr>
                  <w:ins w:id="13861" w:author="Nasser Mustafa [2]" w:date="2018-09-23T16:09:00Z">
                    <w:r w:rsidRPr="00E868EE">
                      <w:rPr>
                        <w:rPrChange w:id="1386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B80114B" w14:textId="77777777" w:rsidR="00D23C37" w:rsidRPr="00E868EE" w:rsidRDefault="00D23C37" w:rsidP="00E868EE">
                  <w:pPr>
                    <w:rPr>
                      <w:ins w:id="13863" w:author="Nasser Mustafa [2]" w:date="2018-09-23T16:09:00Z"/>
                      <w:rPrChange w:id="13864" w:author="Nasser Mustafa [2]" w:date="2018-09-26T14:54:00Z">
                        <w:rPr>
                          <w:ins w:id="13865" w:author="Nasser Mustafa [2]" w:date="2018-09-23T16:09:00Z"/>
                        </w:rPr>
                      </w:rPrChange>
                    </w:rPr>
                    <w:pPrChange w:id="13866" w:author="Nasser Mustafa [2]" w:date="2018-09-26T14:54:00Z">
                      <w:pPr/>
                    </w:pPrChange>
                  </w:pPr>
                  <w:ins w:id="13867" w:author="Nasser Mustafa [2]" w:date="2018-09-23T16:09:00Z">
                    <w:r w:rsidRPr="00E868EE">
                      <w:rPr>
                        <w:rPrChange w:id="13868" w:author="Nasser Mustafa [2]" w:date="2018-09-26T14:54:00Z">
                          <w:rPr/>
                        </w:rPrChange>
                      </w:rPr>
                      <w:t xml:space="preserve">Participants will be debriefed </w:t>
                    </w:r>
                  </w:ins>
                </w:p>
              </w:tc>
            </w:tr>
          </w:tbl>
          <w:p w14:paraId="644A2BBB" w14:textId="77777777" w:rsidR="00D23C37" w:rsidRPr="00E868EE" w:rsidRDefault="00D23C37" w:rsidP="00E868EE">
            <w:pPr>
              <w:rPr>
                <w:ins w:id="13869" w:author="Nasser Mustafa [2]" w:date="2018-09-23T16:09:00Z"/>
                <w:rPrChange w:id="13870" w:author="Nasser Mustafa [2]" w:date="2018-09-26T14:54:00Z">
                  <w:rPr>
                    <w:ins w:id="13871" w:author="Nasser Mustafa [2]" w:date="2018-09-23T16:09:00Z"/>
                  </w:rPr>
                </w:rPrChange>
              </w:rPr>
              <w:pPrChange w:id="13872" w:author="Nasser Mustafa [2]" w:date="2018-09-26T14:54:00Z">
                <w:pPr/>
              </w:pPrChange>
            </w:pPr>
          </w:p>
        </w:tc>
        <w:tc>
          <w:tcPr>
            <w:tcW w:w="0" w:type="auto"/>
            <w:hideMark/>
          </w:tcPr>
          <w:p w14:paraId="0C7C8751" w14:textId="77777777" w:rsidR="00D23C37" w:rsidRPr="00E868EE" w:rsidRDefault="00D23C37" w:rsidP="00E868EE">
            <w:pPr>
              <w:rPr>
                <w:ins w:id="13873" w:author="Nasser Mustafa [2]" w:date="2018-09-23T16:09:00Z"/>
                <w:rPrChange w:id="13874" w:author="Nasser Mustafa [2]" w:date="2018-09-26T14:54:00Z">
                  <w:rPr>
                    <w:ins w:id="13875" w:author="Nasser Mustafa [2]" w:date="2018-09-23T16:09:00Z"/>
                  </w:rPr>
                </w:rPrChange>
              </w:rPr>
              <w:pPrChange w:id="13876" w:author="Nasser Mustafa [2]" w:date="2018-09-26T14:54:00Z">
                <w:pPr/>
              </w:pPrChange>
            </w:pPr>
            <w:ins w:id="13877" w:author="Nasser Mustafa [2]" w:date="2018-09-23T16:09:00Z">
              <w:r w:rsidRPr="00E868EE">
                <w:rPr>
                  <w:rPrChange w:id="13878" w:author="Nasser Mustafa [2]" w:date="2018-09-26T14:54:00Z">
                    <w:rPr/>
                  </w:rPrChange>
                </w:rPr>
                <w:t>Will participants be debriefed? If this is the case, describe when and how participants will be debriefed. (Include a copy of any documents that will be provided to participants). Describe any risks during debriefing and how they will be mitigated. According to Tri-Council, debriefing is required in all cases of deception: http://www.pre.ethics.gc.ca/eng/policy-politique/initiatives/tcps2-eptc2/chapter3-chapitre3/#toc03-1b</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C416BDF" w14:textId="77777777" w:rsidTr="00D23C37">
              <w:trPr>
                <w:tblCellSpacing w:w="15" w:type="dxa"/>
                <w:ins w:id="1387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05FF4DC" w14:textId="77777777" w:rsidR="00D23C37" w:rsidRPr="00E868EE" w:rsidRDefault="00D23C37" w:rsidP="00E868EE">
                  <w:pPr>
                    <w:rPr>
                      <w:ins w:id="13880" w:author="Nasser Mustafa [2]" w:date="2018-09-23T16:09:00Z"/>
                      <w:rPrChange w:id="13881" w:author="Nasser Mustafa [2]" w:date="2018-09-26T14:54:00Z">
                        <w:rPr>
                          <w:ins w:id="13882" w:author="Nasser Mustafa [2]" w:date="2018-09-23T16:09:00Z"/>
                        </w:rPr>
                      </w:rPrChange>
                    </w:rPr>
                    <w:pPrChange w:id="13883" w:author="Nasser Mustafa [2]" w:date="2018-09-26T14:54:00Z">
                      <w:pPr/>
                    </w:pPrChange>
                  </w:pPr>
                  <w:ins w:id="13884" w:author="Nasser Mustafa [2]" w:date="2018-09-23T16:09:00Z">
                    <w:r w:rsidRPr="00E868EE">
                      <w:rPr>
                        <w:rPrChange w:id="13885" w:author="Nasser Mustafa [2]" w:date="2018-09-26T14:54:00Z">
                          <w:rPr>
                            <w:i/>
                            <w:iCs/>
                          </w:rPr>
                        </w:rPrChange>
                      </w:rPr>
                      <w:t>Response</w:t>
                    </w:r>
                    <w:r w:rsidRPr="00E868EE">
                      <w:rPr>
                        <w:rPrChange w:id="13886" w:author="Nasser Mustafa [2]" w:date="2018-09-26T14:54:00Z">
                          <w:rPr/>
                        </w:rPrChange>
                      </w:rPr>
                      <w:t>: Not applicable/not required</w:t>
                    </w:r>
                  </w:ins>
                </w:p>
              </w:tc>
            </w:tr>
          </w:tbl>
          <w:p w14:paraId="14D41C96" w14:textId="77777777" w:rsidR="00D23C37" w:rsidRPr="00E868EE" w:rsidRDefault="00D23C37" w:rsidP="00E868EE">
            <w:pPr>
              <w:rPr>
                <w:ins w:id="13887" w:author="Nasser Mustafa [2]" w:date="2018-09-23T16:09:00Z"/>
                <w:rPrChange w:id="13888" w:author="Nasser Mustafa [2]" w:date="2018-09-26T14:54:00Z">
                  <w:rPr>
                    <w:ins w:id="13889" w:author="Nasser Mustafa [2]" w:date="2018-09-23T16:09:00Z"/>
                  </w:rPr>
                </w:rPrChange>
              </w:rPr>
              <w:pPrChange w:id="13890" w:author="Nasser Mustafa [2]" w:date="2018-09-26T14:54:00Z">
                <w:pPr/>
              </w:pPrChange>
            </w:pPr>
          </w:p>
        </w:tc>
      </w:tr>
      <w:tr w:rsidR="00D23C37" w:rsidRPr="00E868EE" w14:paraId="7F17DB30" w14:textId="77777777" w:rsidTr="00D23C37">
        <w:trPr>
          <w:tblCellSpacing w:w="15" w:type="dxa"/>
          <w:jc w:val="center"/>
          <w:ins w:id="13891" w:author="Nasser Mustafa [2]" w:date="2018-09-23T16:09:00Z"/>
        </w:trPr>
        <w:tc>
          <w:tcPr>
            <w:tcW w:w="0" w:type="auto"/>
            <w:gridSpan w:val="5"/>
            <w:vAlign w:val="center"/>
            <w:hideMark/>
          </w:tcPr>
          <w:p w14:paraId="07D485A6" w14:textId="77777777" w:rsidR="00D23C37" w:rsidRPr="00E868EE" w:rsidRDefault="007431BC" w:rsidP="00E868EE">
            <w:pPr>
              <w:rPr>
                <w:ins w:id="13892" w:author="Nasser Mustafa [2]" w:date="2018-09-23T16:09:00Z"/>
                <w:rPrChange w:id="13893" w:author="Nasser Mustafa [2]" w:date="2018-09-26T14:54:00Z">
                  <w:rPr>
                    <w:ins w:id="13894" w:author="Nasser Mustafa [2]" w:date="2018-09-23T16:09:00Z"/>
                  </w:rPr>
                </w:rPrChange>
              </w:rPr>
              <w:pPrChange w:id="13895" w:author="Nasser Mustafa [2]" w:date="2018-09-26T14:54:00Z">
                <w:pPr/>
              </w:pPrChange>
            </w:pPr>
            <w:ins w:id="13896" w:author="Nasser Mustafa [2]" w:date="2018-09-23T16:09:00Z">
              <w:r w:rsidRPr="00E868EE">
                <w:rPr>
                  <w:rPrChange w:id="13897" w:author="Nasser Mustafa [2]" w:date="2018-09-26T14:54:00Z">
                    <w:rPr/>
                  </w:rPrChange>
                </w:rPr>
                <w:pict w14:anchorId="3D80F918">
                  <v:rect id="_x0000_i1047" style="width:0;height:1.5pt" o:hralign="center" o:hrstd="t" o:hr="t" fillcolor="#a0a0a0" stroked="f"/>
                </w:pict>
              </w:r>
            </w:ins>
          </w:p>
        </w:tc>
      </w:tr>
      <w:tr w:rsidR="00D23C37" w:rsidRPr="00E868EE" w14:paraId="42B57310" w14:textId="77777777" w:rsidTr="00D23C37">
        <w:trPr>
          <w:tblCellSpacing w:w="15" w:type="dxa"/>
          <w:jc w:val="center"/>
          <w:ins w:id="13898" w:author="Nasser Mustafa [2]" w:date="2018-09-23T16:09:00Z"/>
        </w:trPr>
        <w:tc>
          <w:tcPr>
            <w:tcW w:w="0" w:type="auto"/>
            <w:hideMark/>
          </w:tcPr>
          <w:p w14:paraId="5140AEE2" w14:textId="77777777" w:rsidR="00D23C37" w:rsidRPr="00E868EE" w:rsidRDefault="00D23C37" w:rsidP="00E868EE">
            <w:pPr>
              <w:rPr>
                <w:ins w:id="13899" w:author="Nasser Mustafa [2]" w:date="2018-09-23T16:09:00Z"/>
                <w:rPrChange w:id="13900" w:author="Nasser Mustafa [2]" w:date="2018-09-26T14:54:00Z">
                  <w:rPr>
                    <w:ins w:id="13901" w:author="Nasser Mustafa [2]" w:date="2018-09-23T16:09:00Z"/>
                  </w:rPr>
                </w:rPrChange>
              </w:rPr>
              <w:pPrChange w:id="13902" w:author="Nasser Mustafa [2]" w:date="2018-09-26T14:54:00Z">
                <w:pPr>
                  <w:spacing w:before="100" w:beforeAutospacing="1" w:after="100" w:afterAutospacing="1"/>
                  <w:outlineLvl w:val="2"/>
                </w:pPr>
              </w:pPrChange>
            </w:pPr>
            <w:bookmarkStart w:id="13903" w:name="6D"/>
            <w:bookmarkStart w:id="13904" w:name="_Toc525736842"/>
            <w:ins w:id="13905" w:author="Nasser Mustafa [2]" w:date="2018-09-23T16:09:00Z">
              <w:r w:rsidRPr="00E868EE">
                <w:rPr>
                  <w:rPrChange w:id="13906" w:author="Nasser Mustafa [2]" w:date="2018-09-26T14:54:00Z">
                    <w:rPr/>
                  </w:rPrChange>
                </w:rPr>
                <w:t>6D</w:t>
              </w:r>
              <w:bookmarkEnd w:id="13903"/>
              <w:r w:rsidRPr="00E868EE">
                <w:rPr>
                  <w:rPrChange w:id="13907" w:author="Nasser Mustafa [2]" w:date="2018-09-26T14:54:00Z">
                    <w:rPr/>
                  </w:rPrChange>
                </w:rPr>
                <w:t>.</w:t>
              </w:r>
              <w:bookmarkEnd w:id="13904"/>
              <w:r w:rsidRPr="00E868EE">
                <w:rPr>
                  <w:rPrChange w:id="13908" w:author="Nasser Mustafa [2]" w:date="2018-09-26T14:54:00Z">
                    <w:rPr/>
                  </w:rPrChange>
                </w:rPr>
                <w:t xml:space="preserve"> </w:t>
              </w:r>
            </w:ins>
          </w:p>
        </w:tc>
        <w:tc>
          <w:tcPr>
            <w:tcW w:w="0" w:type="auto"/>
            <w:hideMark/>
          </w:tcPr>
          <w:p w14:paraId="3981E40D" w14:textId="5D790850" w:rsidR="00D23C37" w:rsidRPr="00E868EE" w:rsidRDefault="00D23C37" w:rsidP="00E868EE">
            <w:pPr>
              <w:rPr>
                <w:ins w:id="13909" w:author="Nasser Mustafa [2]" w:date="2018-09-23T16:09:00Z"/>
                <w:rPrChange w:id="13910" w:author="Nasser Mustafa [2]" w:date="2018-09-26T14:54:00Z">
                  <w:rPr>
                    <w:ins w:id="13911" w:author="Nasser Mustafa [2]" w:date="2018-09-23T16:09:00Z"/>
                  </w:rPr>
                </w:rPrChange>
              </w:rPr>
              <w:pPrChange w:id="13912" w:author="Nasser Mustafa [2]" w:date="2018-09-26T14:54:00Z">
                <w:pPr/>
              </w:pPrChange>
            </w:pPr>
            <w:ins w:id="13913" w:author="Nasser Mustafa [2]" w:date="2018-09-23T16:09:00Z">
              <w:r w:rsidRPr="00E868EE">
                <w:rPr>
                  <w:rPrChange w:id="13914" w:author="Nasser Mustafa [2]" w:date="2018-09-26T14:54:00Z">
                    <w:rPr/>
                  </w:rPrChange>
                </w:rPr>
                <w:t>Withdrawal Procedures</w:t>
              </w:r>
              <w:r w:rsidRPr="00E868EE">
                <w:rPr>
                  <w:rPrChange w:id="13915" w:author="Nasser Mustafa [2]" w:date="2018-09-26T14:54:00Z">
                    <w:rPr/>
                  </w:rPrChange>
                </w:rPr>
                <w:br/>
                <w:t>(</w:t>
              </w:r>
              <w:r w:rsidRPr="00E868EE">
                <w:rPr>
                  <w:rPrChange w:id="13916" w:author="Nasser Mustafa [2]" w:date="2018-09-26T14:54:00Z">
                    <w:rPr/>
                  </w:rPrChange>
                </w:rPr>
                <w:fldChar w:fldCharType="begin"/>
              </w:r>
              <w:r w:rsidRPr="00E868EE">
                <w:rPr>
                  <w:rPrChange w:id="13917" w:author="Nasser Mustafa [2]" w:date="2018-09-26T14:54:00Z">
                    <w:rPr/>
                  </w:rPrChange>
                </w:rPr>
                <w:instrText xml:space="preserve"> HYPERLINK "http://carleton.ca/curo/wp-content/uploads/Carleton-University-Research-Ethics-Form-Instructions-April2016.htm" \l "6D" </w:instrText>
              </w:r>
              <w:r w:rsidRPr="00E868EE">
                <w:rPr>
                  <w:rPrChange w:id="13918" w:author="Nasser Mustafa [2]" w:date="2018-09-26T14:54:00Z">
                    <w:rPr/>
                  </w:rPrChange>
                </w:rPr>
                <w:fldChar w:fldCharType="separate"/>
              </w:r>
              <w:r w:rsidRPr="00E868EE">
                <w:rPr>
                  <w:rStyle w:val="Hyperlink"/>
                  <w:rPrChange w:id="13919" w:author="Nasser Mustafa [2]" w:date="2018-09-26T14:54:00Z">
                    <w:rPr>
                      <w:color w:val="800000"/>
                      <w:u w:val="single"/>
                    </w:rPr>
                  </w:rPrChange>
                </w:rPr>
                <w:t>Detailed instructions</w:t>
              </w:r>
              <w:r w:rsidRPr="00E868EE">
                <w:rPr>
                  <w:rPrChange w:id="13920" w:author="Nasser Mustafa [2]" w:date="2018-09-26T14:54:00Z">
                    <w:rPr>
                      <w:color w:val="800000"/>
                      <w:u w:val="single"/>
                    </w:rPr>
                  </w:rPrChange>
                </w:rPr>
                <w:fldChar w:fldCharType="end"/>
              </w:r>
              <w:r w:rsidRPr="00E868EE">
                <w:rPr>
                  <w:rPrChange w:id="13921" w:author="Nasser Mustafa [2]" w:date="2018-09-26T14:54:00Z">
                    <w:rPr/>
                  </w:rPrChange>
                </w:rPr>
                <w:t xml:space="preserve">) </w:t>
              </w:r>
            </w:ins>
          </w:p>
        </w:tc>
        <w:tc>
          <w:tcPr>
            <w:tcW w:w="0" w:type="auto"/>
            <w:hideMark/>
          </w:tcPr>
          <w:p w14:paraId="4716994B" w14:textId="77777777" w:rsidR="00D23C37" w:rsidRPr="00E868EE" w:rsidRDefault="00D23C37" w:rsidP="00E868EE">
            <w:pPr>
              <w:rPr>
                <w:ins w:id="13922" w:author="Nasser Mustafa [2]" w:date="2018-09-23T16:09:00Z"/>
                <w:rPrChange w:id="13923" w:author="Nasser Mustafa [2]" w:date="2018-09-26T14:54:00Z">
                  <w:rPr>
                    <w:ins w:id="13924" w:author="Nasser Mustafa [2]" w:date="2018-09-23T16:09:00Z"/>
                  </w:rPr>
                </w:rPrChange>
              </w:rPr>
              <w:pPrChange w:id="13925"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3DD47ABF" w14:textId="77777777" w:rsidTr="00D23C37">
              <w:trPr>
                <w:tblCellSpacing w:w="15" w:type="dxa"/>
                <w:ins w:id="1392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903B287" w14:textId="77777777" w:rsidR="00D23C37" w:rsidRPr="00E868EE" w:rsidRDefault="00D23C37" w:rsidP="00E868EE">
                  <w:pPr>
                    <w:rPr>
                      <w:ins w:id="13927" w:author="Nasser Mustafa [2]" w:date="2018-09-23T16:09:00Z"/>
                      <w:rPrChange w:id="13928" w:author="Nasser Mustafa [2]" w:date="2018-09-26T14:54:00Z">
                        <w:rPr>
                          <w:ins w:id="13929" w:author="Nasser Mustafa [2]" w:date="2018-09-23T16:09:00Z"/>
                        </w:rPr>
                      </w:rPrChange>
                    </w:rPr>
                    <w:pPrChange w:id="13930" w:author="Nasser Mustafa [2]" w:date="2018-09-26T14:54:00Z">
                      <w:pPr/>
                    </w:pPrChange>
                  </w:pPr>
                  <w:ins w:id="13931" w:author="Nasser Mustafa [2]" w:date="2018-09-23T16:09:00Z">
                    <w:r w:rsidRPr="00E868EE">
                      <w:rPr>
                        <w:rPrChange w:id="1393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DE4CE8B" w14:textId="77777777" w:rsidR="00D23C37" w:rsidRPr="00E868EE" w:rsidRDefault="00D23C37" w:rsidP="00E868EE">
                  <w:pPr>
                    <w:rPr>
                      <w:ins w:id="13933" w:author="Nasser Mustafa [2]" w:date="2018-09-23T16:09:00Z"/>
                      <w:rPrChange w:id="13934" w:author="Nasser Mustafa [2]" w:date="2018-09-26T14:54:00Z">
                        <w:rPr>
                          <w:ins w:id="13935" w:author="Nasser Mustafa [2]" w:date="2018-09-23T16:09:00Z"/>
                        </w:rPr>
                      </w:rPrChange>
                    </w:rPr>
                    <w:pPrChange w:id="13936" w:author="Nasser Mustafa [2]" w:date="2018-09-26T14:54:00Z">
                      <w:pPr/>
                    </w:pPrChange>
                  </w:pPr>
                  <w:ins w:id="13937" w:author="Nasser Mustafa [2]" w:date="2018-09-23T16:09:00Z">
                    <w:r w:rsidRPr="00E868EE">
                      <w:rPr>
                        <w:rPrChange w:id="13938" w:author="Nasser Mustafa [2]" w:date="2018-09-26T14:54:00Z">
                          <w:rPr/>
                        </w:rPrChange>
                      </w:rPr>
                      <w:t xml:space="preserve">Not applicable </w:t>
                    </w:r>
                  </w:ins>
                </w:p>
              </w:tc>
            </w:tr>
            <w:tr w:rsidR="00D23C37" w:rsidRPr="00E868EE" w14:paraId="0770E754" w14:textId="77777777" w:rsidTr="00D23C37">
              <w:trPr>
                <w:tblCellSpacing w:w="15" w:type="dxa"/>
                <w:ins w:id="1393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B75B978" w14:textId="77777777" w:rsidR="00D23C37" w:rsidRPr="00E868EE" w:rsidRDefault="00D23C37" w:rsidP="00E868EE">
                  <w:pPr>
                    <w:rPr>
                      <w:ins w:id="13940" w:author="Nasser Mustafa [2]" w:date="2018-09-23T16:09:00Z"/>
                      <w:rPrChange w:id="13941" w:author="Nasser Mustafa [2]" w:date="2018-09-26T14:54:00Z">
                        <w:rPr>
                          <w:ins w:id="13942" w:author="Nasser Mustafa [2]" w:date="2018-09-23T16:09:00Z"/>
                        </w:rPr>
                      </w:rPrChange>
                    </w:rPr>
                    <w:pPrChange w:id="13943" w:author="Nasser Mustafa [2]" w:date="2018-09-26T14:54:00Z">
                      <w:pPr/>
                    </w:pPrChange>
                  </w:pPr>
                  <w:ins w:id="13944" w:author="Nasser Mustafa [2]" w:date="2018-09-23T16:09:00Z">
                    <w:r w:rsidRPr="00E868EE">
                      <w:rPr>
                        <w:rPrChange w:id="1394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0E590065" w14:textId="77777777" w:rsidR="00D23C37" w:rsidRPr="00E868EE" w:rsidRDefault="00D23C37" w:rsidP="00E868EE">
                  <w:pPr>
                    <w:rPr>
                      <w:ins w:id="13946" w:author="Nasser Mustafa [2]" w:date="2018-09-23T16:09:00Z"/>
                      <w:rPrChange w:id="13947" w:author="Nasser Mustafa [2]" w:date="2018-09-26T14:54:00Z">
                        <w:rPr>
                          <w:ins w:id="13948" w:author="Nasser Mustafa [2]" w:date="2018-09-23T16:09:00Z"/>
                        </w:rPr>
                      </w:rPrChange>
                    </w:rPr>
                    <w:pPrChange w:id="13949" w:author="Nasser Mustafa [2]" w:date="2018-09-26T14:54:00Z">
                      <w:pPr/>
                    </w:pPrChange>
                  </w:pPr>
                  <w:ins w:id="13950" w:author="Nasser Mustafa [2]" w:date="2018-09-23T16:09:00Z">
                    <w:r w:rsidRPr="00E868EE">
                      <w:rPr>
                        <w:rPrChange w:id="13951" w:author="Nasser Mustafa [2]" w:date="2018-09-26T14:54:00Z">
                          <w:rPr/>
                        </w:rPrChange>
                      </w:rPr>
                      <w:t xml:space="preserve">Participants can withdraw </w:t>
                    </w:r>
                  </w:ins>
                </w:p>
              </w:tc>
            </w:tr>
            <w:tr w:rsidR="00D23C37" w:rsidRPr="00E868EE" w14:paraId="1F67C0E0" w14:textId="77777777" w:rsidTr="00D23C37">
              <w:trPr>
                <w:tblCellSpacing w:w="15" w:type="dxa"/>
                <w:ins w:id="1395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16743AE" w14:textId="77777777" w:rsidR="00D23C37" w:rsidRPr="00E868EE" w:rsidRDefault="00D23C37" w:rsidP="00E868EE">
                  <w:pPr>
                    <w:rPr>
                      <w:ins w:id="13953" w:author="Nasser Mustafa [2]" w:date="2018-09-23T16:09:00Z"/>
                      <w:rPrChange w:id="13954" w:author="Nasser Mustafa [2]" w:date="2018-09-26T14:54:00Z">
                        <w:rPr>
                          <w:ins w:id="13955" w:author="Nasser Mustafa [2]" w:date="2018-09-23T16:09:00Z"/>
                        </w:rPr>
                      </w:rPrChange>
                    </w:rPr>
                    <w:pPrChange w:id="13956" w:author="Nasser Mustafa [2]" w:date="2018-09-26T14:54:00Z">
                      <w:pPr/>
                    </w:pPrChange>
                  </w:pPr>
                  <w:ins w:id="13957" w:author="Nasser Mustafa [2]" w:date="2018-09-23T16:09:00Z">
                    <w:r w:rsidRPr="00E868EE">
                      <w:rPr>
                        <w:rPrChange w:id="1395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19C2C99" w14:textId="77777777" w:rsidR="00D23C37" w:rsidRPr="00E868EE" w:rsidRDefault="00D23C37" w:rsidP="00E868EE">
                  <w:pPr>
                    <w:rPr>
                      <w:ins w:id="13959" w:author="Nasser Mustafa [2]" w:date="2018-09-23T16:09:00Z"/>
                      <w:rPrChange w:id="13960" w:author="Nasser Mustafa [2]" w:date="2018-09-26T14:54:00Z">
                        <w:rPr>
                          <w:ins w:id="13961" w:author="Nasser Mustafa [2]" w:date="2018-09-23T16:09:00Z"/>
                        </w:rPr>
                      </w:rPrChange>
                    </w:rPr>
                    <w:pPrChange w:id="13962" w:author="Nasser Mustafa [2]" w:date="2018-09-26T14:54:00Z">
                      <w:pPr/>
                    </w:pPrChange>
                  </w:pPr>
                  <w:ins w:id="13963" w:author="Nasser Mustafa [2]" w:date="2018-09-23T16:09:00Z">
                    <w:r w:rsidRPr="00E868EE">
                      <w:rPr>
                        <w:rPrChange w:id="13964" w:author="Nasser Mustafa [2]" w:date="2018-09-26T14:54:00Z">
                          <w:rPr/>
                        </w:rPrChange>
                      </w:rPr>
                      <w:t xml:space="preserve">Participants can only withdraw during the study session </w:t>
                    </w:r>
                  </w:ins>
                </w:p>
              </w:tc>
            </w:tr>
            <w:tr w:rsidR="00D23C37" w:rsidRPr="00E868EE" w14:paraId="35C1C5D1" w14:textId="77777777" w:rsidTr="00D23C37">
              <w:trPr>
                <w:tblCellSpacing w:w="15" w:type="dxa"/>
                <w:ins w:id="1396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A5F1C4D" w14:textId="77777777" w:rsidR="00D23C37" w:rsidRPr="00E868EE" w:rsidRDefault="00D23C37" w:rsidP="00E868EE">
                  <w:pPr>
                    <w:rPr>
                      <w:ins w:id="13966" w:author="Nasser Mustafa [2]" w:date="2018-09-23T16:09:00Z"/>
                      <w:rPrChange w:id="13967" w:author="Nasser Mustafa [2]" w:date="2018-09-26T14:54:00Z">
                        <w:rPr>
                          <w:ins w:id="13968" w:author="Nasser Mustafa [2]" w:date="2018-09-23T16:09:00Z"/>
                        </w:rPr>
                      </w:rPrChange>
                    </w:rPr>
                    <w:pPrChange w:id="13969" w:author="Nasser Mustafa [2]" w:date="2018-09-26T14:54:00Z">
                      <w:pPr/>
                    </w:pPrChange>
                  </w:pPr>
                  <w:ins w:id="13970" w:author="Nasser Mustafa [2]" w:date="2018-09-23T16:09:00Z">
                    <w:r w:rsidRPr="00E868EE">
                      <w:rPr>
                        <w:rPrChange w:id="1397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DCDA863" w14:textId="77777777" w:rsidR="00D23C37" w:rsidRPr="00E868EE" w:rsidRDefault="00D23C37" w:rsidP="00E868EE">
                  <w:pPr>
                    <w:rPr>
                      <w:ins w:id="13972" w:author="Nasser Mustafa [2]" w:date="2018-09-23T16:09:00Z"/>
                      <w:rPrChange w:id="13973" w:author="Nasser Mustafa [2]" w:date="2018-09-26T14:54:00Z">
                        <w:rPr>
                          <w:ins w:id="13974" w:author="Nasser Mustafa [2]" w:date="2018-09-23T16:09:00Z"/>
                        </w:rPr>
                      </w:rPrChange>
                    </w:rPr>
                    <w:pPrChange w:id="13975" w:author="Nasser Mustafa [2]" w:date="2018-09-26T14:54:00Z">
                      <w:pPr/>
                    </w:pPrChange>
                  </w:pPr>
                  <w:ins w:id="13976" w:author="Nasser Mustafa [2]" w:date="2018-09-23T16:09:00Z">
                    <w:r w:rsidRPr="00E868EE">
                      <w:rPr>
                        <w:rPrChange w:id="13977" w:author="Nasser Mustafa [2]" w:date="2018-09-26T14:54:00Z">
                          <w:rPr/>
                        </w:rPrChange>
                      </w:rPr>
                      <w:t xml:space="preserve">Special withdrawal procedures </w:t>
                    </w:r>
                  </w:ins>
                </w:p>
              </w:tc>
            </w:tr>
          </w:tbl>
          <w:p w14:paraId="65CEB352" w14:textId="77777777" w:rsidR="00D23C37" w:rsidRPr="00E868EE" w:rsidRDefault="00D23C37" w:rsidP="00E868EE">
            <w:pPr>
              <w:rPr>
                <w:ins w:id="13978" w:author="Nasser Mustafa [2]" w:date="2018-09-23T16:09:00Z"/>
                <w:rPrChange w:id="13979" w:author="Nasser Mustafa [2]" w:date="2018-09-26T14:54:00Z">
                  <w:rPr>
                    <w:ins w:id="13980" w:author="Nasser Mustafa [2]" w:date="2018-09-23T16:09:00Z"/>
                  </w:rPr>
                </w:rPrChange>
              </w:rPr>
              <w:pPrChange w:id="13981" w:author="Nasser Mustafa [2]" w:date="2018-09-26T14:54:00Z">
                <w:pPr/>
              </w:pPrChange>
            </w:pPr>
          </w:p>
        </w:tc>
        <w:tc>
          <w:tcPr>
            <w:tcW w:w="0" w:type="auto"/>
            <w:hideMark/>
          </w:tcPr>
          <w:p w14:paraId="45C24D2C" w14:textId="77777777" w:rsidR="00D23C37" w:rsidRPr="00E868EE" w:rsidRDefault="00D23C37" w:rsidP="00E868EE">
            <w:pPr>
              <w:rPr>
                <w:ins w:id="13982" w:author="Nasser Mustafa [2]" w:date="2018-09-23T16:09:00Z"/>
                <w:rPrChange w:id="13983" w:author="Nasser Mustafa [2]" w:date="2018-09-26T14:54:00Z">
                  <w:rPr>
                    <w:ins w:id="13984" w:author="Nasser Mustafa [2]" w:date="2018-09-23T16:09:00Z"/>
                  </w:rPr>
                </w:rPrChange>
              </w:rPr>
              <w:pPrChange w:id="13985" w:author="Nasser Mustafa [2]" w:date="2018-09-26T14:54:00Z">
                <w:pPr/>
              </w:pPrChange>
            </w:pPr>
            <w:ins w:id="13986" w:author="Nasser Mustafa [2]" w:date="2018-09-23T16:09:00Z">
              <w:r w:rsidRPr="00E868EE">
                <w:rPr>
                  <w:rPrChange w:id="13987" w:author="Nasser Mustafa [2]" w:date="2018-09-26T14:54:00Z">
                    <w:rPr/>
                  </w:rPrChange>
                </w:rPr>
                <w:t>Describe the procedures for a participant to withdraw. What will happen to data from participants who withdraw? Describe any deadlines and limitations on withdrawal.</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5F43B852" w14:textId="77777777" w:rsidTr="00D23C37">
              <w:trPr>
                <w:tblCellSpacing w:w="15" w:type="dxa"/>
                <w:ins w:id="1398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A17588A" w14:textId="77777777" w:rsidR="00D23C37" w:rsidRPr="00E868EE" w:rsidRDefault="00D23C37" w:rsidP="00E868EE">
                  <w:pPr>
                    <w:rPr>
                      <w:ins w:id="13989" w:author="Nasser Mustafa [2]" w:date="2018-09-23T16:09:00Z"/>
                      <w:rPrChange w:id="13990" w:author="Nasser Mustafa [2]" w:date="2018-09-26T14:54:00Z">
                        <w:rPr>
                          <w:ins w:id="13991" w:author="Nasser Mustafa [2]" w:date="2018-09-23T16:09:00Z"/>
                        </w:rPr>
                      </w:rPrChange>
                    </w:rPr>
                    <w:pPrChange w:id="13992" w:author="Nasser Mustafa [2]" w:date="2018-09-26T14:54:00Z">
                      <w:pPr/>
                    </w:pPrChange>
                  </w:pPr>
                  <w:ins w:id="13993" w:author="Nasser Mustafa [2]" w:date="2018-09-23T16:09:00Z">
                    <w:r w:rsidRPr="00E868EE">
                      <w:rPr>
                        <w:rPrChange w:id="13994" w:author="Nasser Mustafa [2]" w:date="2018-09-26T14:54:00Z">
                          <w:rPr>
                            <w:i/>
                            <w:iCs/>
                          </w:rPr>
                        </w:rPrChange>
                      </w:rPr>
                      <w:t>Response</w:t>
                    </w:r>
                    <w:r w:rsidRPr="00E868EE">
                      <w:rPr>
                        <w:rPrChange w:id="13995" w:author="Nasser Mustafa [2]" w:date="2018-09-26T14:54:00Z">
                          <w:rPr/>
                        </w:rPrChange>
                      </w:rPr>
                      <w:t>: This is an online survey, unless a participant saves his/her work, s/he can withdraw at any time by logging out of his/her session. However, if a participant wishes to withdraw after submitting his/her answers, s/he can send an email to the website admin to be removed from the survey.</w:t>
                    </w:r>
                  </w:ins>
                </w:p>
                <w:p w14:paraId="7CAC91E0" w14:textId="77777777" w:rsidR="00D23C37" w:rsidRPr="00E868EE" w:rsidRDefault="00D23C37" w:rsidP="00E868EE">
                  <w:pPr>
                    <w:rPr>
                      <w:ins w:id="13996" w:author="Nasser Mustafa [2]" w:date="2018-09-23T16:09:00Z"/>
                      <w:rPrChange w:id="13997" w:author="Nasser Mustafa [2]" w:date="2018-09-26T14:54:00Z">
                        <w:rPr>
                          <w:ins w:id="13998" w:author="Nasser Mustafa [2]" w:date="2018-09-23T16:09:00Z"/>
                        </w:rPr>
                      </w:rPrChange>
                    </w:rPr>
                    <w:pPrChange w:id="13999" w:author="Nasser Mustafa [2]" w:date="2018-09-26T14:54:00Z">
                      <w:pPr/>
                    </w:pPrChange>
                  </w:pPr>
                  <w:ins w:id="14000" w:author="Nasser Mustafa [2]" w:date="2018-09-23T16:09:00Z">
                    <w:r w:rsidRPr="00E868EE">
                      <w:rPr>
                        <w:rPrChange w:id="14001" w:author="Nasser Mustafa [2]" w:date="2018-09-26T14:54:00Z">
                          <w:rPr/>
                        </w:rPrChange>
                      </w:rPr>
                      <w:t>Please see the attached response letter for more details.</w:t>
                    </w:r>
                  </w:ins>
                </w:p>
                <w:p w14:paraId="03654639" w14:textId="77777777" w:rsidR="00D23C37" w:rsidRPr="00E868EE" w:rsidRDefault="00D23C37" w:rsidP="00E868EE">
                  <w:pPr>
                    <w:rPr>
                      <w:ins w:id="14002" w:author="Nasser Mustafa [2]" w:date="2018-09-23T16:09:00Z"/>
                      <w:rPrChange w:id="14003" w:author="Nasser Mustafa [2]" w:date="2018-09-26T14:54:00Z">
                        <w:rPr>
                          <w:ins w:id="14004" w:author="Nasser Mustafa [2]" w:date="2018-09-23T16:09:00Z"/>
                        </w:rPr>
                      </w:rPrChange>
                    </w:rPr>
                    <w:pPrChange w:id="14005" w:author="Nasser Mustafa [2]" w:date="2018-09-26T14:54:00Z">
                      <w:pPr/>
                    </w:pPrChange>
                  </w:pPr>
                </w:p>
              </w:tc>
            </w:tr>
          </w:tbl>
          <w:p w14:paraId="440303CC" w14:textId="77777777" w:rsidR="00D23C37" w:rsidRPr="00E868EE" w:rsidRDefault="00D23C37" w:rsidP="00E868EE">
            <w:pPr>
              <w:rPr>
                <w:ins w:id="14006" w:author="Nasser Mustafa [2]" w:date="2018-09-23T16:09:00Z"/>
                <w:rPrChange w:id="14007" w:author="Nasser Mustafa [2]" w:date="2018-09-26T14:54:00Z">
                  <w:rPr>
                    <w:ins w:id="14008" w:author="Nasser Mustafa [2]" w:date="2018-09-23T16:09:00Z"/>
                  </w:rPr>
                </w:rPrChange>
              </w:rPr>
              <w:pPrChange w:id="14009" w:author="Nasser Mustafa [2]" w:date="2018-09-26T14:54:00Z">
                <w:pPr/>
              </w:pPrChange>
            </w:pPr>
          </w:p>
        </w:tc>
      </w:tr>
      <w:tr w:rsidR="00D23C37" w:rsidRPr="00E868EE" w14:paraId="091D375D" w14:textId="77777777" w:rsidTr="00D23C37">
        <w:trPr>
          <w:tblCellSpacing w:w="15" w:type="dxa"/>
          <w:jc w:val="center"/>
          <w:ins w:id="14010" w:author="Nasser Mustafa [2]" w:date="2018-09-23T16:09:00Z"/>
        </w:trPr>
        <w:tc>
          <w:tcPr>
            <w:tcW w:w="0" w:type="auto"/>
            <w:shd w:val="clear" w:color="auto" w:fill="940B05"/>
            <w:hideMark/>
          </w:tcPr>
          <w:p w14:paraId="460C115E" w14:textId="77777777" w:rsidR="00D23C37" w:rsidRPr="00E868EE" w:rsidRDefault="00D23C37" w:rsidP="00E868EE">
            <w:pPr>
              <w:rPr>
                <w:ins w:id="14011" w:author="Nasser Mustafa [2]" w:date="2018-09-23T16:09:00Z"/>
                <w:rPrChange w:id="14012" w:author="Nasser Mustafa [2]" w:date="2018-09-26T14:54:00Z">
                  <w:rPr>
                    <w:ins w:id="14013" w:author="Nasser Mustafa [2]" w:date="2018-09-23T16:09:00Z"/>
                  </w:rPr>
                </w:rPrChange>
              </w:rPr>
              <w:pPrChange w:id="14014" w:author="Nasser Mustafa [2]" w:date="2018-09-26T14:54:00Z">
                <w:pPr>
                  <w:spacing w:before="100" w:beforeAutospacing="1" w:after="100" w:afterAutospacing="1"/>
                  <w:outlineLvl w:val="2"/>
                </w:pPr>
              </w:pPrChange>
            </w:pPr>
            <w:bookmarkStart w:id="14015" w:name="_Toc525736843"/>
            <w:ins w:id="14016" w:author="Nasser Mustafa [2]" w:date="2018-09-23T16:09:00Z">
              <w:r w:rsidRPr="00E868EE">
                <w:rPr>
                  <w:rPrChange w:id="14017" w:author="Nasser Mustafa [2]" w:date="2018-09-26T14:54:00Z">
                    <w:rPr/>
                  </w:rPrChange>
                </w:rPr>
                <w:t>7.</w:t>
              </w:r>
              <w:bookmarkEnd w:id="14015"/>
              <w:r w:rsidRPr="00E868EE">
                <w:rPr>
                  <w:rPrChange w:id="14018" w:author="Nasser Mustafa [2]" w:date="2018-09-26T14:54:00Z">
                    <w:rPr/>
                  </w:rPrChange>
                </w:rPr>
                <w:t xml:space="preserve"> </w:t>
              </w:r>
            </w:ins>
          </w:p>
        </w:tc>
        <w:tc>
          <w:tcPr>
            <w:tcW w:w="0" w:type="auto"/>
            <w:gridSpan w:val="4"/>
            <w:shd w:val="clear" w:color="auto" w:fill="940B05"/>
            <w:vAlign w:val="center"/>
            <w:hideMark/>
          </w:tcPr>
          <w:p w14:paraId="580313D8" w14:textId="77777777" w:rsidR="00D23C37" w:rsidRPr="00E868EE" w:rsidRDefault="00D23C37" w:rsidP="00E868EE">
            <w:pPr>
              <w:rPr>
                <w:ins w:id="14019" w:author="Nasser Mustafa [2]" w:date="2018-09-23T16:09:00Z"/>
                <w:rPrChange w:id="14020" w:author="Nasser Mustafa [2]" w:date="2018-09-26T14:54:00Z">
                  <w:rPr>
                    <w:ins w:id="14021" w:author="Nasser Mustafa [2]" w:date="2018-09-23T16:09:00Z"/>
                  </w:rPr>
                </w:rPrChange>
              </w:rPr>
              <w:pPrChange w:id="14022" w:author="Nasser Mustafa [2]" w:date="2018-09-26T14:54:00Z">
                <w:pPr>
                  <w:spacing w:before="100" w:beforeAutospacing="1" w:after="100" w:afterAutospacing="1"/>
                  <w:outlineLvl w:val="2"/>
                </w:pPr>
              </w:pPrChange>
            </w:pPr>
            <w:bookmarkStart w:id="14023" w:name="_Toc525736844"/>
            <w:ins w:id="14024" w:author="Nasser Mustafa [2]" w:date="2018-09-23T16:09:00Z">
              <w:r w:rsidRPr="00E868EE">
                <w:rPr>
                  <w:rPrChange w:id="14025" w:author="Nasser Mustafa [2]" w:date="2018-09-26T14:54:00Z">
                    <w:rPr/>
                  </w:rPrChange>
                </w:rPr>
                <w:t>Methods: Data Collection</w:t>
              </w:r>
              <w:bookmarkEnd w:id="14023"/>
              <w:r w:rsidRPr="00E868EE">
                <w:rPr>
                  <w:rPrChange w:id="14026" w:author="Nasser Mustafa [2]" w:date="2018-09-26T14:54:00Z">
                    <w:rPr/>
                  </w:rPrChange>
                </w:rPr>
                <w:t xml:space="preserve"> </w:t>
              </w:r>
            </w:ins>
          </w:p>
        </w:tc>
      </w:tr>
      <w:tr w:rsidR="00D23C37" w:rsidRPr="00E868EE" w14:paraId="5934B588" w14:textId="77777777" w:rsidTr="00D23C37">
        <w:trPr>
          <w:tblCellSpacing w:w="15" w:type="dxa"/>
          <w:jc w:val="center"/>
          <w:ins w:id="14027" w:author="Nasser Mustafa [2]" w:date="2018-09-23T16:09:00Z"/>
        </w:trPr>
        <w:tc>
          <w:tcPr>
            <w:tcW w:w="0" w:type="auto"/>
            <w:hideMark/>
          </w:tcPr>
          <w:p w14:paraId="40E1A1DC" w14:textId="77777777" w:rsidR="00D23C37" w:rsidRPr="00E868EE" w:rsidRDefault="00D23C37" w:rsidP="00E868EE">
            <w:pPr>
              <w:rPr>
                <w:ins w:id="14028" w:author="Nasser Mustafa [2]" w:date="2018-09-23T16:09:00Z"/>
                <w:rPrChange w:id="14029" w:author="Nasser Mustafa [2]" w:date="2018-09-26T14:54:00Z">
                  <w:rPr>
                    <w:ins w:id="14030" w:author="Nasser Mustafa [2]" w:date="2018-09-23T16:09:00Z"/>
                  </w:rPr>
                </w:rPrChange>
              </w:rPr>
              <w:pPrChange w:id="14031" w:author="Nasser Mustafa [2]" w:date="2018-09-26T14:54:00Z">
                <w:pPr>
                  <w:spacing w:before="100" w:beforeAutospacing="1" w:after="100" w:afterAutospacing="1"/>
                  <w:outlineLvl w:val="2"/>
                </w:pPr>
              </w:pPrChange>
            </w:pPr>
            <w:bookmarkStart w:id="14032" w:name="7A"/>
            <w:bookmarkStart w:id="14033" w:name="_Toc525736845"/>
            <w:ins w:id="14034" w:author="Nasser Mustafa [2]" w:date="2018-09-23T16:09:00Z">
              <w:r w:rsidRPr="00E868EE">
                <w:rPr>
                  <w:rPrChange w:id="14035" w:author="Nasser Mustafa [2]" w:date="2018-09-26T14:54:00Z">
                    <w:rPr/>
                  </w:rPrChange>
                </w:rPr>
                <w:t>7A</w:t>
              </w:r>
              <w:bookmarkEnd w:id="14032"/>
              <w:r w:rsidRPr="00E868EE">
                <w:rPr>
                  <w:rPrChange w:id="14036" w:author="Nasser Mustafa [2]" w:date="2018-09-26T14:54:00Z">
                    <w:rPr/>
                  </w:rPrChange>
                </w:rPr>
                <w:t>.</w:t>
              </w:r>
              <w:bookmarkEnd w:id="14033"/>
              <w:r w:rsidRPr="00E868EE">
                <w:rPr>
                  <w:rPrChange w:id="14037" w:author="Nasser Mustafa [2]" w:date="2018-09-26T14:54:00Z">
                    <w:rPr/>
                  </w:rPrChange>
                </w:rPr>
                <w:t xml:space="preserve"> </w:t>
              </w:r>
            </w:ins>
          </w:p>
        </w:tc>
        <w:tc>
          <w:tcPr>
            <w:tcW w:w="0" w:type="auto"/>
            <w:hideMark/>
          </w:tcPr>
          <w:p w14:paraId="2B0B3BCE" w14:textId="0740DC94" w:rsidR="00D23C37" w:rsidRPr="00E868EE" w:rsidRDefault="00D23C37" w:rsidP="00E868EE">
            <w:pPr>
              <w:rPr>
                <w:ins w:id="14038" w:author="Nasser Mustafa [2]" w:date="2018-09-23T16:09:00Z"/>
                <w:rPrChange w:id="14039" w:author="Nasser Mustafa [2]" w:date="2018-09-26T14:54:00Z">
                  <w:rPr>
                    <w:ins w:id="14040" w:author="Nasser Mustafa [2]" w:date="2018-09-23T16:09:00Z"/>
                  </w:rPr>
                </w:rPrChange>
              </w:rPr>
              <w:pPrChange w:id="14041" w:author="Nasser Mustafa [2]" w:date="2018-09-26T14:54:00Z">
                <w:pPr/>
              </w:pPrChange>
            </w:pPr>
            <w:ins w:id="14042" w:author="Nasser Mustafa [2]" w:date="2018-09-23T16:09:00Z">
              <w:r w:rsidRPr="00E868EE">
                <w:rPr>
                  <w:rPrChange w:id="14043" w:author="Nasser Mustafa [2]" w:date="2018-09-26T14:54:00Z">
                    <w:rPr/>
                  </w:rPrChange>
                </w:rPr>
                <w:t>Data Collection Methods</w:t>
              </w:r>
              <w:r w:rsidRPr="00E868EE">
                <w:rPr>
                  <w:rPrChange w:id="14044" w:author="Nasser Mustafa [2]" w:date="2018-09-26T14:54:00Z">
                    <w:rPr/>
                  </w:rPrChange>
                </w:rPr>
                <w:br/>
                <w:t>(</w:t>
              </w:r>
              <w:r w:rsidRPr="00E868EE">
                <w:rPr>
                  <w:rPrChange w:id="14045" w:author="Nasser Mustafa [2]" w:date="2018-09-26T14:54:00Z">
                    <w:rPr/>
                  </w:rPrChange>
                </w:rPr>
                <w:fldChar w:fldCharType="begin"/>
              </w:r>
              <w:r w:rsidRPr="00E868EE">
                <w:rPr>
                  <w:rPrChange w:id="14046" w:author="Nasser Mustafa [2]" w:date="2018-09-26T14:54:00Z">
                    <w:rPr/>
                  </w:rPrChange>
                </w:rPr>
                <w:instrText xml:space="preserve"> HYPERLINK "http://carleton.ca/curo/wp-content/uploads/Carleton-University-Research-Ethics-Form-Instructions-April2016.htm" \l "7A" </w:instrText>
              </w:r>
              <w:r w:rsidRPr="00E868EE">
                <w:rPr>
                  <w:rPrChange w:id="14047" w:author="Nasser Mustafa [2]" w:date="2018-09-26T14:54:00Z">
                    <w:rPr/>
                  </w:rPrChange>
                </w:rPr>
                <w:fldChar w:fldCharType="separate"/>
              </w:r>
              <w:r w:rsidRPr="00E868EE">
                <w:rPr>
                  <w:rStyle w:val="Hyperlink"/>
                  <w:rPrChange w:id="14048" w:author="Nasser Mustafa [2]" w:date="2018-09-26T14:54:00Z">
                    <w:rPr>
                      <w:color w:val="800000"/>
                      <w:u w:val="single"/>
                    </w:rPr>
                  </w:rPrChange>
                </w:rPr>
                <w:t>Detailed instructions</w:t>
              </w:r>
              <w:r w:rsidRPr="00E868EE">
                <w:rPr>
                  <w:rPrChange w:id="14049" w:author="Nasser Mustafa [2]" w:date="2018-09-26T14:54:00Z">
                    <w:rPr>
                      <w:color w:val="800000"/>
                      <w:u w:val="single"/>
                    </w:rPr>
                  </w:rPrChange>
                </w:rPr>
                <w:fldChar w:fldCharType="end"/>
              </w:r>
              <w:r w:rsidRPr="00E868EE">
                <w:rPr>
                  <w:rPrChange w:id="14050" w:author="Nasser Mustafa [2]" w:date="2018-09-26T14:54:00Z">
                    <w:rPr/>
                  </w:rPrChange>
                </w:rPr>
                <w:t xml:space="preserve">) </w:t>
              </w:r>
            </w:ins>
          </w:p>
        </w:tc>
        <w:tc>
          <w:tcPr>
            <w:tcW w:w="0" w:type="auto"/>
            <w:hideMark/>
          </w:tcPr>
          <w:p w14:paraId="6902213B" w14:textId="77777777" w:rsidR="00D23C37" w:rsidRPr="00E868EE" w:rsidRDefault="00D23C37" w:rsidP="00E868EE">
            <w:pPr>
              <w:rPr>
                <w:ins w:id="14051" w:author="Nasser Mustafa [2]" w:date="2018-09-23T16:09:00Z"/>
                <w:rPrChange w:id="14052" w:author="Nasser Mustafa [2]" w:date="2018-09-26T14:54:00Z">
                  <w:rPr>
                    <w:ins w:id="14053" w:author="Nasser Mustafa [2]" w:date="2018-09-23T16:09:00Z"/>
                  </w:rPr>
                </w:rPrChange>
              </w:rPr>
              <w:pPrChange w:id="14054"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462B388B" w14:textId="77777777" w:rsidTr="00D23C37">
              <w:trPr>
                <w:tblCellSpacing w:w="15" w:type="dxa"/>
                <w:ins w:id="1405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1C1B4A5" w14:textId="77777777" w:rsidR="00D23C37" w:rsidRPr="00E868EE" w:rsidRDefault="00D23C37" w:rsidP="00E868EE">
                  <w:pPr>
                    <w:rPr>
                      <w:ins w:id="14056" w:author="Nasser Mustafa [2]" w:date="2018-09-23T16:09:00Z"/>
                      <w:rPrChange w:id="14057" w:author="Nasser Mustafa [2]" w:date="2018-09-26T14:54:00Z">
                        <w:rPr>
                          <w:ins w:id="14058" w:author="Nasser Mustafa [2]" w:date="2018-09-23T16:09:00Z"/>
                        </w:rPr>
                      </w:rPrChange>
                    </w:rPr>
                    <w:pPrChange w:id="14059" w:author="Nasser Mustafa [2]" w:date="2018-09-26T14:54:00Z">
                      <w:pPr/>
                    </w:pPrChange>
                  </w:pPr>
                  <w:ins w:id="14060" w:author="Nasser Mustafa [2]" w:date="2018-09-23T16:09:00Z">
                    <w:r w:rsidRPr="00E868EE">
                      <w:rPr>
                        <w:rPrChange w:id="14061"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4F3BDA1C" w14:textId="77777777" w:rsidR="00D23C37" w:rsidRPr="00E868EE" w:rsidRDefault="00D23C37" w:rsidP="00E868EE">
                  <w:pPr>
                    <w:rPr>
                      <w:ins w:id="14062" w:author="Nasser Mustafa [2]" w:date="2018-09-23T16:09:00Z"/>
                      <w:rPrChange w:id="14063" w:author="Nasser Mustafa [2]" w:date="2018-09-26T14:54:00Z">
                        <w:rPr>
                          <w:ins w:id="14064" w:author="Nasser Mustafa [2]" w:date="2018-09-23T16:09:00Z"/>
                        </w:rPr>
                      </w:rPrChange>
                    </w:rPr>
                    <w:pPrChange w:id="14065" w:author="Nasser Mustafa [2]" w:date="2018-09-26T14:54:00Z">
                      <w:pPr/>
                    </w:pPrChange>
                  </w:pPr>
                  <w:ins w:id="14066" w:author="Nasser Mustafa [2]" w:date="2018-09-23T16:09:00Z">
                    <w:r w:rsidRPr="00E868EE">
                      <w:rPr>
                        <w:rPrChange w:id="14067" w:author="Nasser Mustafa [2]" w:date="2018-09-26T14:54:00Z">
                          <w:rPr/>
                        </w:rPrChange>
                      </w:rPr>
                      <w:t xml:space="preserve">Questionnaires / Surveys </w:t>
                    </w:r>
                  </w:ins>
                </w:p>
              </w:tc>
            </w:tr>
            <w:tr w:rsidR="00D23C37" w:rsidRPr="00E868EE" w14:paraId="4D2DEADC" w14:textId="77777777" w:rsidTr="00D23C37">
              <w:trPr>
                <w:tblCellSpacing w:w="15" w:type="dxa"/>
                <w:ins w:id="1406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324F435" w14:textId="77777777" w:rsidR="00D23C37" w:rsidRPr="00E868EE" w:rsidRDefault="00D23C37" w:rsidP="00E868EE">
                  <w:pPr>
                    <w:rPr>
                      <w:ins w:id="14069" w:author="Nasser Mustafa [2]" w:date="2018-09-23T16:09:00Z"/>
                      <w:rPrChange w:id="14070" w:author="Nasser Mustafa [2]" w:date="2018-09-26T14:54:00Z">
                        <w:rPr>
                          <w:ins w:id="14071" w:author="Nasser Mustafa [2]" w:date="2018-09-23T16:09:00Z"/>
                        </w:rPr>
                      </w:rPrChange>
                    </w:rPr>
                    <w:pPrChange w:id="14072" w:author="Nasser Mustafa [2]" w:date="2018-09-26T14:54:00Z">
                      <w:pPr/>
                    </w:pPrChange>
                  </w:pPr>
                  <w:ins w:id="14073" w:author="Nasser Mustafa [2]" w:date="2018-09-23T16:09:00Z">
                    <w:r w:rsidRPr="00E868EE">
                      <w:rPr>
                        <w:rPrChange w:id="1407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BB94236" w14:textId="77777777" w:rsidR="00D23C37" w:rsidRPr="00E868EE" w:rsidRDefault="00D23C37" w:rsidP="00E868EE">
                  <w:pPr>
                    <w:rPr>
                      <w:ins w:id="14075" w:author="Nasser Mustafa [2]" w:date="2018-09-23T16:09:00Z"/>
                      <w:rPrChange w:id="14076" w:author="Nasser Mustafa [2]" w:date="2018-09-26T14:54:00Z">
                        <w:rPr>
                          <w:ins w:id="14077" w:author="Nasser Mustafa [2]" w:date="2018-09-23T16:09:00Z"/>
                        </w:rPr>
                      </w:rPrChange>
                    </w:rPr>
                    <w:pPrChange w:id="14078" w:author="Nasser Mustafa [2]" w:date="2018-09-26T14:54:00Z">
                      <w:pPr/>
                    </w:pPrChange>
                  </w:pPr>
                  <w:ins w:id="14079" w:author="Nasser Mustafa [2]" w:date="2018-09-23T16:09:00Z">
                    <w:r w:rsidRPr="00E868EE">
                      <w:rPr>
                        <w:rPrChange w:id="14080" w:author="Nasser Mustafa [2]" w:date="2018-09-26T14:54:00Z">
                          <w:rPr/>
                        </w:rPrChange>
                      </w:rPr>
                      <w:t xml:space="preserve">Interviews </w:t>
                    </w:r>
                  </w:ins>
                </w:p>
              </w:tc>
            </w:tr>
            <w:tr w:rsidR="00D23C37" w:rsidRPr="00E868EE" w14:paraId="6983B7B2" w14:textId="77777777" w:rsidTr="00D23C37">
              <w:trPr>
                <w:tblCellSpacing w:w="15" w:type="dxa"/>
                <w:ins w:id="1408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597D136" w14:textId="77777777" w:rsidR="00D23C37" w:rsidRPr="00E868EE" w:rsidRDefault="00D23C37" w:rsidP="00E868EE">
                  <w:pPr>
                    <w:rPr>
                      <w:ins w:id="14082" w:author="Nasser Mustafa [2]" w:date="2018-09-23T16:09:00Z"/>
                      <w:rPrChange w:id="14083" w:author="Nasser Mustafa [2]" w:date="2018-09-26T14:54:00Z">
                        <w:rPr>
                          <w:ins w:id="14084" w:author="Nasser Mustafa [2]" w:date="2018-09-23T16:09:00Z"/>
                        </w:rPr>
                      </w:rPrChange>
                    </w:rPr>
                    <w:pPrChange w:id="14085" w:author="Nasser Mustafa [2]" w:date="2018-09-26T14:54:00Z">
                      <w:pPr/>
                    </w:pPrChange>
                  </w:pPr>
                  <w:ins w:id="14086" w:author="Nasser Mustafa [2]" w:date="2018-09-23T16:09:00Z">
                    <w:r w:rsidRPr="00E868EE">
                      <w:rPr>
                        <w:rPrChange w:id="1408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C41F5E8" w14:textId="77777777" w:rsidR="00D23C37" w:rsidRPr="00E868EE" w:rsidRDefault="00D23C37" w:rsidP="00E868EE">
                  <w:pPr>
                    <w:rPr>
                      <w:ins w:id="14088" w:author="Nasser Mustafa [2]" w:date="2018-09-23T16:09:00Z"/>
                      <w:rPrChange w:id="14089" w:author="Nasser Mustafa [2]" w:date="2018-09-26T14:54:00Z">
                        <w:rPr>
                          <w:ins w:id="14090" w:author="Nasser Mustafa [2]" w:date="2018-09-23T16:09:00Z"/>
                        </w:rPr>
                      </w:rPrChange>
                    </w:rPr>
                    <w:pPrChange w:id="14091" w:author="Nasser Mustafa [2]" w:date="2018-09-26T14:54:00Z">
                      <w:pPr/>
                    </w:pPrChange>
                  </w:pPr>
                  <w:ins w:id="14092" w:author="Nasser Mustafa [2]" w:date="2018-09-23T16:09:00Z">
                    <w:r w:rsidRPr="00E868EE">
                      <w:rPr>
                        <w:rPrChange w:id="14093" w:author="Nasser Mustafa [2]" w:date="2018-09-26T14:54:00Z">
                          <w:rPr/>
                        </w:rPrChange>
                      </w:rPr>
                      <w:t xml:space="preserve">Focus Groups </w:t>
                    </w:r>
                  </w:ins>
                </w:p>
              </w:tc>
            </w:tr>
            <w:tr w:rsidR="00D23C37" w:rsidRPr="00E868EE" w14:paraId="0E6351CB" w14:textId="77777777" w:rsidTr="00D23C37">
              <w:trPr>
                <w:tblCellSpacing w:w="15" w:type="dxa"/>
                <w:ins w:id="1409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D2B0F83" w14:textId="77777777" w:rsidR="00D23C37" w:rsidRPr="00E868EE" w:rsidRDefault="00D23C37" w:rsidP="00E868EE">
                  <w:pPr>
                    <w:rPr>
                      <w:ins w:id="14095" w:author="Nasser Mustafa [2]" w:date="2018-09-23T16:09:00Z"/>
                      <w:rPrChange w:id="14096" w:author="Nasser Mustafa [2]" w:date="2018-09-26T14:54:00Z">
                        <w:rPr>
                          <w:ins w:id="14097" w:author="Nasser Mustafa [2]" w:date="2018-09-23T16:09:00Z"/>
                        </w:rPr>
                      </w:rPrChange>
                    </w:rPr>
                    <w:pPrChange w:id="14098" w:author="Nasser Mustafa [2]" w:date="2018-09-26T14:54:00Z">
                      <w:pPr/>
                    </w:pPrChange>
                  </w:pPr>
                  <w:ins w:id="14099" w:author="Nasser Mustafa [2]" w:date="2018-09-23T16:09:00Z">
                    <w:r w:rsidRPr="00E868EE">
                      <w:rPr>
                        <w:rPrChange w:id="1410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7FF0B59" w14:textId="77777777" w:rsidR="00D23C37" w:rsidRPr="00E868EE" w:rsidRDefault="00D23C37" w:rsidP="00E868EE">
                  <w:pPr>
                    <w:rPr>
                      <w:ins w:id="14101" w:author="Nasser Mustafa [2]" w:date="2018-09-23T16:09:00Z"/>
                      <w:rPrChange w:id="14102" w:author="Nasser Mustafa [2]" w:date="2018-09-26T14:54:00Z">
                        <w:rPr>
                          <w:ins w:id="14103" w:author="Nasser Mustafa [2]" w:date="2018-09-23T16:09:00Z"/>
                        </w:rPr>
                      </w:rPrChange>
                    </w:rPr>
                    <w:pPrChange w:id="14104" w:author="Nasser Mustafa [2]" w:date="2018-09-26T14:54:00Z">
                      <w:pPr/>
                    </w:pPrChange>
                  </w:pPr>
                  <w:ins w:id="14105" w:author="Nasser Mustafa [2]" w:date="2018-09-23T16:09:00Z">
                    <w:r w:rsidRPr="00E868EE">
                      <w:rPr>
                        <w:rPrChange w:id="14106" w:author="Nasser Mustafa [2]" w:date="2018-09-26T14:54:00Z">
                          <w:rPr/>
                        </w:rPrChange>
                      </w:rPr>
                      <w:t xml:space="preserve">Oral and/or Visual Stimuli </w:t>
                    </w:r>
                  </w:ins>
                </w:p>
              </w:tc>
            </w:tr>
            <w:tr w:rsidR="00D23C37" w:rsidRPr="00E868EE" w14:paraId="6E3AAF07" w14:textId="77777777" w:rsidTr="00D23C37">
              <w:trPr>
                <w:tblCellSpacing w:w="15" w:type="dxa"/>
                <w:ins w:id="1410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34580FC" w14:textId="77777777" w:rsidR="00D23C37" w:rsidRPr="00E868EE" w:rsidRDefault="00D23C37" w:rsidP="00E868EE">
                  <w:pPr>
                    <w:rPr>
                      <w:ins w:id="14108" w:author="Nasser Mustafa [2]" w:date="2018-09-23T16:09:00Z"/>
                      <w:rPrChange w:id="14109" w:author="Nasser Mustafa [2]" w:date="2018-09-26T14:54:00Z">
                        <w:rPr>
                          <w:ins w:id="14110" w:author="Nasser Mustafa [2]" w:date="2018-09-23T16:09:00Z"/>
                        </w:rPr>
                      </w:rPrChange>
                    </w:rPr>
                    <w:pPrChange w:id="14111" w:author="Nasser Mustafa [2]" w:date="2018-09-26T14:54:00Z">
                      <w:pPr/>
                    </w:pPrChange>
                  </w:pPr>
                  <w:ins w:id="14112" w:author="Nasser Mustafa [2]" w:date="2018-09-23T16:09:00Z">
                    <w:r w:rsidRPr="00E868EE">
                      <w:rPr>
                        <w:rPrChange w:id="1411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C720BC6" w14:textId="77777777" w:rsidR="00D23C37" w:rsidRPr="00E868EE" w:rsidRDefault="00D23C37" w:rsidP="00E868EE">
                  <w:pPr>
                    <w:rPr>
                      <w:ins w:id="14114" w:author="Nasser Mustafa [2]" w:date="2018-09-23T16:09:00Z"/>
                      <w:rPrChange w:id="14115" w:author="Nasser Mustafa [2]" w:date="2018-09-26T14:54:00Z">
                        <w:rPr>
                          <w:ins w:id="14116" w:author="Nasser Mustafa [2]" w:date="2018-09-23T16:09:00Z"/>
                        </w:rPr>
                      </w:rPrChange>
                    </w:rPr>
                    <w:pPrChange w:id="14117" w:author="Nasser Mustafa [2]" w:date="2018-09-26T14:54:00Z">
                      <w:pPr/>
                    </w:pPrChange>
                  </w:pPr>
                  <w:ins w:id="14118" w:author="Nasser Mustafa [2]" w:date="2018-09-23T16:09:00Z">
                    <w:r w:rsidRPr="00E868EE">
                      <w:rPr>
                        <w:rPrChange w:id="14119" w:author="Nasser Mustafa [2]" w:date="2018-09-26T14:54:00Z">
                          <w:rPr/>
                        </w:rPrChange>
                      </w:rPr>
                      <w:t xml:space="preserve">Equipment and/or software testing </w:t>
                    </w:r>
                  </w:ins>
                </w:p>
              </w:tc>
            </w:tr>
            <w:tr w:rsidR="00D23C37" w:rsidRPr="00E868EE" w14:paraId="11D4B793" w14:textId="77777777" w:rsidTr="00D23C37">
              <w:trPr>
                <w:tblCellSpacing w:w="15" w:type="dxa"/>
                <w:ins w:id="1412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C59825F" w14:textId="77777777" w:rsidR="00D23C37" w:rsidRPr="00E868EE" w:rsidRDefault="00D23C37" w:rsidP="00E868EE">
                  <w:pPr>
                    <w:rPr>
                      <w:ins w:id="14121" w:author="Nasser Mustafa [2]" w:date="2018-09-23T16:09:00Z"/>
                      <w:rPrChange w:id="14122" w:author="Nasser Mustafa [2]" w:date="2018-09-26T14:54:00Z">
                        <w:rPr>
                          <w:ins w:id="14123" w:author="Nasser Mustafa [2]" w:date="2018-09-23T16:09:00Z"/>
                        </w:rPr>
                      </w:rPrChange>
                    </w:rPr>
                    <w:pPrChange w:id="14124" w:author="Nasser Mustafa [2]" w:date="2018-09-26T14:54:00Z">
                      <w:pPr/>
                    </w:pPrChange>
                  </w:pPr>
                  <w:ins w:id="14125" w:author="Nasser Mustafa [2]" w:date="2018-09-23T16:09:00Z">
                    <w:r w:rsidRPr="00E868EE">
                      <w:rPr>
                        <w:rPrChange w:id="1412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0EB66D4" w14:textId="77777777" w:rsidR="00D23C37" w:rsidRPr="00E868EE" w:rsidRDefault="00D23C37" w:rsidP="00E868EE">
                  <w:pPr>
                    <w:rPr>
                      <w:ins w:id="14127" w:author="Nasser Mustafa [2]" w:date="2018-09-23T16:09:00Z"/>
                      <w:rPrChange w:id="14128" w:author="Nasser Mustafa [2]" w:date="2018-09-26T14:54:00Z">
                        <w:rPr>
                          <w:ins w:id="14129" w:author="Nasser Mustafa [2]" w:date="2018-09-23T16:09:00Z"/>
                        </w:rPr>
                      </w:rPrChange>
                    </w:rPr>
                    <w:pPrChange w:id="14130" w:author="Nasser Mustafa [2]" w:date="2018-09-26T14:54:00Z">
                      <w:pPr/>
                    </w:pPrChange>
                  </w:pPr>
                  <w:ins w:id="14131" w:author="Nasser Mustafa [2]" w:date="2018-09-23T16:09:00Z">
                    <w:r w:rsidRPr="00E868EE">
                      <w:rPr>
                        <w:rPrChange w:id="14132" w:author="Nasser Mustafa [2]" w:date="2018-09-26T14:54:00Z">
                          <w:rPr/>
                        </w:rPrChange>
                      </w:rPr>
                      <w:t xml:space="preserve">Other </w:t>
                    </w:r>
                  </w:ins>
                </w:p>
              </w:tc>
            </w:tr>
          </w:tbl>
          <w:p w14:paraId="28932CE3" w14:textId="77777777" w:rsidR="00D23C37" w:rsidRPr="00E868EE" w:rsidRDefault="00D23C37" w:rsidP="00E868EE">
            <w:pPr>
              <w:rPr>
                <w:ins w:id="14133" w:author="Nasser Mustafa [2]" w:date="2018-09-23T16:09:00Z"/>
                <w:rPrChange w:id="14134" w:author="Nasser Mustafa [2]" w:date="2018-09-26T14:54:00Z">
                  <w:rPr>
                    <w:ins w:id="14135" w:author="Nasser Mustafa [2]" w:date="2018-09-23T16:09:00Z"/>
                  </w:rPr>
                </w:rPrChange>
              </w:rPr>
              <w:pPrChange w:id="14136" w:author="Nasser Mustafa [2]" w:date="2018-09-26T14:54:00Z">
                <w:pPr/>
              </w:pPrChange>
            </w:pPr>
          </w:p>
        </w:tc>
        <w:tc>
          <w:tcPr>
            <w:tcW w:w="0" w:type="auto"/>
            <w:hideMark/>
          </w:tcPr>
          <w:p w14:paraId="312DD9EE" w14:textId="77777777" w:rsidR="00D23C37" w:rsidRPr="00E868EE" w:rsidRDefault="00D23C37" w:rsidP="00E868EE">
            <w:pPr>
              <w:rPr>
                <w:ins w:id="14137" w:author="Nasser Mustafa [2]" w:date="2018-09-23T16:09:00Z"/>
                <w:rPrChange w:id="14138" w:author="Nasser Mustafa [2]" w:date="2018-09-26T14:54:00Z">
                  <w:rPr>
                    <w:ins w:id="14139" w:author="Nasser Mustafa [2]" w:date="2018-09-23T16:09:00Z"/>
                  </w:rPr>
                </w:rPrChange>
              </w:rPr>
              <w:pPrChange w:id="14140" w:author="Nasser Mustafa [2]" w:date="2018-09-26T14:54:00Z">
                <w:pPr/>
              </w:pPrChange>
            </w:pPr>
            <w:ins w:id="14141" w:author="Nasser Mustafa [2]" w:date="2018-09-23T16:09:00Z">
              <w:r w:rsidRPr="00E868EE">
                <w:rPr>
                  <w:rPrChange w:id="14142" w:author="Nasser Mustafa [2]" w:date="2018-09-26T14:54:00Z">
                    <w:rPr/>
                  </w:rPrChange>
                </w:rPr>
                <w:t xml:space="preserve">Describe the method of data collection being used and provide details of any instruments used. Breakdown by phases, participant groups, or types if required. If data collection is being done online, visit the detailed instructions for full details on what information the REB requires. (CUREB requires a copy of any questionnaires, surveys, or interview guides).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0BD278AB" w14:textId="77777777" w:rsidTr="00D23C37">
              <w:trPr>
                <w:tblCellSpacing w:w="15" w:type="dxa"/>
                <w:ins w:id="14143"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70E54A8" w14:textId="77777777" w:rsidR="00D23C37" w:rsidRPr="00E868EE" w:rsidRDefault="00D23C37" w:rsidP="00E868EE">
                  <w:pPr>
                    <w:rPr>
                      <w:ins w:id="14144" w:author="Nasser Mustafa [2]" w:date="2018-09-23T16:09:00Z"/>
                      <w:rPrChange w:id="14145" w:author="Nasser Mustafa [2]" w:date="2018-09-26T14:54:00Z">
                        <w:rPr>
                          <w:ins w:id="14146" w:author="Nasser Mustafa [2]" w:date="2018-09-23T16:09:00Z"/>
                        </w:rPr>
                      </w:rPrChange>
                    </w:rPr>
                    <w:pPrChange w:id="14147" w:author="Nasser Mustafa [2]" w:date="2018-09-26T14:54:00Z">
                      <w:pPr/>
                    </w:pPrChange>
                  </w:pPr>
                  <w:ins w:id="14148" w:author="Nasser Mustafa [2]" w:date="2018-09-23T16:09:00Z">
                    <w:r w:rsidRPr="00E868EE">
                      <w:rPr>
                        <w:rPrChange w:id="14149" w:author="Nasser Mustafa [2]" w:date="2018-09-26T14:54:00Z">
                          <w:rPr>
                            <w:i/>
                            <w:iCs/>
                          </w:rPr>
                        </w:rPrChange>
                      </w:rPr>
                      <w:t>Response</w:t>
                    </w:r>
                    <w:r w:rsidRPr="00E868EE">
                      <w:rPr>
                        <w:rPrChange w:id="14150" w:author="Nasser Mustafa [2]" w:date="2018-09-26T14:54:00Z">
                          <w:rPr/>
                        </w:rPrChange>
                      </w:rPr>
                      <w:t>: The website offers some tools that can provide the researcher with different statistics about the survey findings. However, the researcher can also perform other statistics and draw graphs based on his needs.</w:t>
                    </w:r>
                  </w:ins>
                </w:p>
              </w:tc>
            </w:tr>
          </w:tbl>
          <w:p w14:paraId="246BDE1D" w14:textId="77777777" w:rsidR="00D23C37" w:rsidRPr="00E868EE" w:rsidRDefault="00D23C37" w:rsidP="00E868EE">
            <w:pPr>
              <w:rPr>
                <w:ins w:id="14151" w:author="Nasser Mustafa [2]" w:date="2018-09-23T16:09:00Z"/>
                <w:rPrChange w:id="14152" w:author="Nasser Mustafa [2]" w:date="2018-09-26T14:54:00Z">
                  <w:rPr>
                    <w:ins w:id="14153" w:author="Nasser Mustafa [2]" w:date="2018-09-23T16:09:00Z"/>
                  </w:rPr>
                </w:rPrChange>
              </w:rPr>
              <w:pPrChange w:id="14154" w:author="Nasser Mustafa [2]" w:date="2018-09-26T14:54:00Z">
                <w:pPr/>
              </w:pPrChange>
            </w:pPr>
          </w:p>
        </w:tc>
      </w:tr>
      <w:tr w:rsidR="00D23C37" w:rsidRPr="00E868EE" w14:paraId="65CAF917" w14:textId="77777777" w:rsidTr="00D23C37">
        <w:trPr>
          <w:tblCellSpacing w:w="15" w:type="dxa"/>
          <w:jc w:val="center"/>
          <w:ins w:id="14155" w:author="Nasser Mustafa [2]" w:date="2018-09-23T16:09:00Z"/>
        </w:trPr>
        <w:tc>
          <w:tcPr>
            <w:tcW w:w="0" w:type="auto"/>
            <w:gridSpan w:val="5"/>
            <w:vAlign w:val="center"/>
            <w:hideMark/>
          </w:tcPr>
          <w:p w14:paraId="562508AF" w14:textId="77777777" w:rsidR="00D23C37" w:rsidRPr="00E868EE" w:rsidRDefault="007431BC" w:rsidP="00E868EE">
            <w:pPr>
              <w:rPr>
                <w:ins w:id="14156" w:author="Nasser Mustafa [2]" w:date="2018-09-23T16:09:00Z"/>
                <w:rPrChange w:id="14157" w:author="Nasser Mustafa [2]" w:date="2018-09-26T14:54:00Z">
                  <w:rPr>
                    <w:ins w:id="14158" w:author="Nasser Mustafa [2]" w:date="2018-09-23T16:09:00Z"/>
                  </w:rPr>
                </w:rPrChange>
              </w:rPr>
              <w:pPrChange w:id="14159" w:author="Nasser Mustafa [2]" w:date="2018-09-26T14:54:00Z">
                <w:pPr/>
              </w:pPrChange>
            </w:pPr>
            <w:ins w:id="14160" w:author="Nasser Mustafa [2]" w:date="2018-09-23T16:09:00Z">
              <w:r w:rsidRPr="00E868EE">
                <w:rPr>
                  <w:rPrChange w:id="14161" w:author="Nasser Mustafa [2]" w:date="2018-09-26T14:54:00Z">
                    <w:rPr/>
                  </w:rPrChange>
                </w:rPr>
                <w:pict w14:anchorId="17E0DDF8">
                  <v:rect id="_x0000_i1048" style="width:0;height:1.5pt" o:hralign="center" o:hrstd="t" o:hr="t" fillcolor="#a0a0a0" stroked="f"/>
                </w:pict>
              </w:r>
            </w:ins>
          </w:p>
        </w:tc>
      </w:tr>
      <w:tr w:rsidR="00D23C37" w:rsidRPr="00E868EE" w14:paraId="7189D60A" w14:textId="77777777" w:rsidTr="00D23C37">
        <w:trPr>
          <w:tblCellSpacing w:w="15" w:type="dxa"/>
          <w:jc w:val="center"/>
          <w:ins w:id="14162" w:author="Nasser Mustafa [2]" w:date="2018-09-23T16:09:00Z"/>
        </w:trPr>
        <w:tc>
          <w:tcPr>
            <w:tcW w:w="0" w:type="auto"/>
            <w:hideMark/>
          </w:tcPr>
          <w:p w14:paraId="36C2C731" w14:textId="77777777" w:rsidR="00D23C37" w:rsidRPr="00E868EE" w:rsidRDefault="00D23C37" w:rsidP="00E868EE">
            <w:pPr>
              <w:rPr>
                <w:ins w:id="14163" w:author="Nasser Mustafa [2]" w:date="2018-09-23T16:09:00Z"/>
                <w:rPrChange w:id="14164" w:author="Nasser Mustafa [2]" w:date="2018-09-26T14:54:00Z">
                  <w:rPr>
                    <w:ins w:id="14165" w:author="Nasser Mustafa [2]" w:date="2018-09-23T16:09:00Z"/>
                  </w:rPr>
                </w:rPrChange>
              </w:rPr>
              <w:pPrChange w:id="14166" w:author="Nasser Mustafa [2]" w:date="2018-09-26T14:54:00Z">
                <w:pPr>
                  <w:spacing w:before="100" w:beforeAutospacing="1" w:after="100" w:afterAutospacing="1"/>
                  <w:outlineLvl w:val="2"/>
                </w:pPr>
              </w:pPrChange>
            </w:pPr>
            <w:bookmarkStart w:id="14167" w:name="7B"/>
            <w:bookmarkStart w:id="14168" w:name="_Toc525736846"/>
            <w:ins w:id="14169" w:author="Nasser Mustafa [2]" w:date="2018-09-23T16:09:00Z">
              <w:r w:rsidRPr="00E868EE">
                <w:rPr>
                  <w:rPrChange w:id="14170" w:author="Nasser Mustafa [2]" w:date="2018-09-26T14:54:00Z">
                    <w:rPr/>
                  </w:rPrChange>
                </w:rPr>
                <w:t>7B</w:t>
              </w:r>
              <w:bookmarkEnd w:id="14167"/>
              <w:r w:rsidRPr="00E868EE">
                <w:rPr>
                  <w:rPrChange w:id="14171" w:author="Nasser Mustafa [2]" w:date="2018-09-26T14:54:00Z">
                    <w:rPr/>
                  </w:rPrChange>
                </w:rPr>
                <w:t>.</w:t>
              </w:r>
              <w:bookmarkEnd w:id="14168"/>
              <w:r w:rsidRPr="00E868EE">
                <w:rPr>
                  <w:rPrChange w:id="14172" w:author="Nasser Mustafa [2]" w:date="2018-09-26T14:54:00Z">
                    <w:rPr/>
                  </w:rPrChange>
                </w:rPr>
                <w:t xml:space="preserve"> </w:t>
              </w:r>
            </w:ins>
          </w:p>
        </w:tc>
        <w:tc>
          <w:tcPr>
            <w:tcW w:w="0" w:type="auto"/>
            <w:hideMark/>
          </w:tcPr>
          <w:p w14:paraId="6960627D" w14:textId="5E5AC260" w:rsidR="00D23C37" w:rsidRPr="00E868EE" w:rsidRDefault="00D23C37" w:rsidP="00E868EE">
            <w:pPr>
              <w:rPr>
                <w:ins w:id="14173" w:author="Nasser Mustafa [2]" w:date="2018-09-23T16:09:00Z"/>
                <w:rPrChange w:id="14174" w:author="Nasser Mustafa [2]" w:date="2018-09-26T14:54:00Z">
                  <w:rPr>
                    <w:ins w:id="14175" w:author="Nasser Mustafa [2]" w:date="2018-09-23T16:09:00Z"/>
                  </w:rPr>
                </w:rPrChange>
              </w:rPr>
              <w:pPrChange w:id="14176" w:author="Nasser Mustafa [2]" w:date="2018-09-26T14:54:00Z">
                <w:pPr/>
              </w:pPrChange>
            </w:pPr>
            <w:ins w:id="14177" w:author="Nasser Mustafa [2]" w:date="2018-09-23T16:09:00Z">
              <w:r w:rsidRPr="00E868EE">
                <w:rPr>
                  <w:rPrChange w:id="14178" w:author="Nasser Mustafa [2]" w:date="2018-09-26T14:54:00Z">
                    <w:rPr/>
                  </w:rPrChange>
                </w:rPr>
                <w:t>Location of Data Collection</w:t>
              </w:r>
              <w:r w:rsidRPr="00E868EE">
                <w:rPr>
                  <w:rPrChange w:id="14179" w:author="Nasser Mustafa [2]" w:date="2018-09-26T14:54:00Z">
                    <w:rPr/>
                  </w:rPrChange>
                </w:rPr>
                <w:br/>
                <w:t>(</w:t>
              </w:r>
              <w:r w:rsidRPr="00E868EE">
                <w:rPr>
                  <w:rPrChange w:id="14180" w:author="Nasser Mustafa [2]" w:date="2018-09-26T14:54:00Z">
                    <w:rPr/>
                  </w:rPrChange>
                </w:rPr>
                <w:fldChar w:fldCharType="begin"/>
              </w:r>
              <w:r w:rsidRPr="00E868EE">
                <w:rPr>
                  <w:rPrChange w:id="14181" w:author="Nasser Mustafa [2]" w:date="2018-09-26T14:54:00Z">
                    <w:rPr/>
                  </w:rPrChange>
                </w:rPr>
                <w:instrText xml:space="preserve"> HYPERLINK "http://carleton.ca/curo/wp-content/uploads/Carleton-University-Research-Ethics-Form-Instructions-April2016.htm" \l "7B" </w:instrText>
              </w:r>
              <w:r w:rsidRPr="00E868EE">
                <w:rPr>
                  <w:rPrChange w:id="14182" w:author="Nasser Mustafa [2]" w:date="2018-09-26T14:54:00Z">
                    <w:rPr/>
                  </w:rPrChange>
                </w:rPr>
                <w:fldChar w:fldCharType="separate"/>
              </w:r>
              <w:r w:rsidRPr="00E868EE">
                <w:rPr>
                  <w:rStyle w:val="Hyperlink"/>
                  <w:rPrChange w:id="14183" w:author="Nasser Mustafa [2]" w:date="2018-09-26T14:54:00Z">
                    <w:rPr>
                      <w:color w:val="800000"/>
                      <w:u w:val="single"/>
                    </w:rPr>
                  </w:rPrChange>
                </w:rPr>
                <w:t>Detailed instructions</w:t>
              </w:r>
              <w:r w:rsidRPr="00E868EE">
                <w:rPr>
                  <w:rPrChange w:id="14184" w:author="Nasser Mustafa [2]" w:date="2018-09-26T14:54:00Z">
                    <w:rPr>
                      <w:color w:val="800000"/>
                      <w:u w:val="single"/>
                    </w:rPr>
                  </w:rPrChange>
                </w:rPr>
                <w:fldChar w:fldCharType="end"/>
              </w:r>
              <w:r w:rsidRPr="00E868EE">
                <w:rPr>
                  <w:rPrChange w:id="14185" w:author="Nasser Mustafa [2]" w:date="2018-09-26T14:54:00Z">
                    <w:rPr/>
                  </w:rPrChange>
                </w:rPr>
                <w:t xml:space="preserve">) </w:t>
              </w:r>
            </w:ins>
          </w:p>
        </w:tc>
        <w:tc>
          <w:tcPr>
            <w:tcW w:w="0" w:type="auto"/>
            <w:hideMark/>
          </w:tcPr>
          <w:p w14:paraId="31AF3E63" w14:textId="77777777" w:rsidR="00D23C37" w:rsidRPr="00E868EE" w:rsidRDefault="00D23C37" w:rsidP="00E868EE">
            <w:pPr>
              <w:rPr>
                <w:ins w:id="14186" w:author="Nasser Mustafa [2]" w:date="2018-09-23T16:09:00Z"/>
                <w:rPrChange w:id="14187" w:author="Nasser Mustafa [2]" w:date="2018-09-26T14:54:00Z">
                  <w:rPr>
                    <w:ins w:id="14188" w:author="Nasser Mustafa [2]" w:date="2018-09-23T16:09:00Z"/>
                  </w:rPr>
                </w:rPrChange>
              </w:rPr>
              <w:pPrChange w:id="14189"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377A70CF" w14:textId="77777777" w:rsidTr="00D23C37">
              <w:trPr>
                <w:tblCellSpacing w:w="15" w:type="dxa"/>
                <w:ins w:id="1419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AF921CD" w14:textId="77777777" w:rsidR="00D23C37" w:rsidRPr="00E868EE" w:rsidRDefault="00D23C37" w:rsidP="00E868EE">
                  <w:pPr>
                    <w:rPr>
                      <w:ins w:id="14191" w:author="Nasser Mustafa [2]" w:date="2018-09-23T16:09:00Z"/>
                      <w:rPrChange w:id="14192" w:author="Nasser Mustafa [2]" w:date="2018-09-26T14:54:00Z">
                        <w:rPr>
                          <w:ins w:id="14193" w:author="Nasser Mustafa [2]" w:date="2018-09-23T16:09:00Z"/>
                        </w:rPr>
                      </w:rPrChange>
                    </w:rPr>
                    <w:pPrChange w:id="14194" w:author="Nasser Mustafa [2]" w:date="2018-09-26T14:54:00Z">
                      <w:pPr/>
                    </w:pPrChange>
                  </w:pPr>
                  <w:ins w:id="14195" w:author="Nasser Mustafa [2]" w:date="2018-09-23T16:09:00Z">
                    <w:r w:rsidRPr="00E868EE">
                      <w:rPr>
                        <w:rPrChange w:id="1419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292740A" w14:textId="77777777" w:rsidR="00D23C37" w:rsidRPr="00E868EE" w:rsidRDefault="00D23C37" w:rsidP="00E868EE">
                  <w:pPr>
                    <w:rPr>
                      <w:ins w:id="14197" w:author="Nasser Mustafa [2]" w:date="2018-09-23T16:09:00Z"/>
                      <w:rPrChange w:id="14198" w:author="Nasser Mustafa [2]" w:date="2018-09-26T14:54:00Z">
                        <w:rPr>
                          <w:ins w:id="14199" w:author="Nasser Mustafa [2]" w:date="2018-09-23T16:09:00Z"/>
                        </w:rPr>
                      </w:rPrChange>
                    </w:rPr>
                    <w:pPrChange w:id="14200" w:author="Nasser Mustafa [2]" w:date="2018-09-26T14:54:00Z">
                      <w:pPr/>
                    </w:pPrChange>
                  </w:pPr>
                  <w:ins w:id="14201" w:author="Nasser Mustafa [2]" w:date="2018-09-23T16:09:00Z">
                    <w:r w:rsidRPr="00E868EE">
                      <w:rPr>
                        <w:rPrChange w:id="14202" w:author="Nasser Mustafa [2]" w:date="2018-09-26T14:54:00Z">
                          <w:rPr/>
                        </w:rPrChange>
                      </w:rPr>
                      <w:t xml:space="preserve">Carleton </w:t>
                    </w:r>
                  </w:ins>
                </w:p>
              </w:tc>
            </w:tr>
            <w:tr w:rsidR="00D23C37" w:rsidRPr="00E868EE" w14:paraId="06F244B3" w14:textId="77777777" w:rsidTr="00D23C37">
              <w:trPr>
                <w:tblCellSpacing w:w="15" w:type="dxa"/>
                <w:ins w:id="1420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F46927B" w14:textId="77777777" w:rsidR="00D23C37" w:rsidRPr="00E868EE" w:rsidRDefault="00D23C37" w:rsidP="00E868EE">
                  <w:pPr>
                    <w:rPr>
                      <w:ins w:id="14204" w:author="Nasser Mustafa [2]" w:date="2018-09-23T16:09:00Z"/>
                      <w:rPrChange w:id="14205" w:author="Nasser Mustafa [2]" w:date="2018-09-26T14:54:00Z">
                        <w:rPr>
                          <w:ins w:id="14206" w:author="Nasser Mustafa [2]" w:date="2018-09-23T16:09:00Z"/>
                        </w:rPr>
                      </w:rPrChange>
                    </w:rPr>
                    <w:pPrChange w:id="14207" w:author="Nasser Mustafa [2]" w:date="2018-09-26T14:54:00Z">
                      <w:pPr/>
                    </w:pPrChange>
                  </w:pPr>
                  <w:ins w:id="14208" w:author="Nasser Mustafa [2]" w:date="2018-09-23T16:09:00Z">
                    <w:r w:rsidRPr="00E868EE">
                      <w:rPr>
                        <w:rPrChange w:id="1420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16E7E5C" w14:textId="77777777" w:rsidR="00D23C37" w:rsidRPr="00E868EE" w:rsidRDefault="00D23C37" w:rsidP="00E868EE">
                  <w:pPr>
                    <w:rPr>
                      <w:ins w:id="14210" w:author="Nasser Mustafa [2]" w:date="2018-09-23T16:09:00Z"/>
                      <w:rPrChange w:id="14211" w:author="Nasser Mustafa [2]" w:date="2018-09-26T14:54:00Z">
                        <w:rPr>
                          <w:ins w:id="14212" w:author="Nasser Mustafa [2]" w:date="2018-09-23T16:09:00Z"/>
                        </w:rPr>
                      </w:rPrChange>
                    </w:rPr>
                    <w:pPrChange w:id="14213" w:author="Nasser Mustafa [2]" w:date="2018-09-26T14:54:00Z">
                      <w:pPr/>
                    </w:pPrChange>
                  </w:pPr>
                  <w:ins w:id="14214" w:author="Nasser Mustafa [2]" w:date="2018-09-23T16:09:00Z">
                    <w:r w:rsidRPr="00E868EE">
                      <w:rPr>
                        <w:rPrChange w:id="14215" w:author="Nasser Mustafa [2]" w:date="2018-09-26T14:54:00Z">
                          <w:rPr/>
                        </w:rPrChange>
                      </w:rPr>
                      <w:t xml:space="preserve">Canada (other than Carleton) </w:t>
                    </w:r>
                  </w:ins>
                </w:p>
              </w:tc>
            </w:tr>
            <w:tr w:rsidR="00D23C37" w:rsidRPr="00E868EE" w14:paraId="799EFB1B" w14:textId="77777777" w:rsidTr="00D23C37">
              <w:trPr>
                <w:tblCellSpacing w:w="15" w:type="dxa"/>
                <w:ins w:id="1421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7424020" w14:textId="77777777" w:rsidR="00D23C37" w:rsidRPr="00E868EE" w:rsidRDefault="00D23C37" w:rsidP="00E868EE">
                  <w:pPr>
                    <w:rPr>
                      <w:ins w:id="14217" w:author="Nasser Mustafa [2]" w:date="2018-09-23T16:09:00Z"/>
                      <w:rPrChange w:id="14218" w:author="Nasser Mustafa [2]" w:date="2018-09-26T14:54:00Z">
                        <w:rPr>
                          <w:ins w:id="14219" w:author="Nasser Mustafa [2]" w:date="2018-09-23T16:09:00Z"/>
                        </w:rPr>
                      </w:rPrChange>
                    </w:rPr>
                    <w:pPrChange w:id="14220" w:author="Nasser Mustafa [2]" w:date="2018-09-26T14:54:00Z">
                      <w:pPr/>
                    </w:pPrChange>
                  </w:pPr>
                  <w:ins w:id="14221" w:author="Nasser Mustafa [2]" w:date="2018-09-23T16:09:00Z">
                    <w:r w:rsidRPr="00E868EE">
                      <w:rPr>
                        <w:rPrChange w:id="1422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3A2DA56" w14:textId="77777777" w:rsidR="00D23C37" w:rsidRPr="00E868EE" w:rsidRDefault="00D23C37" w:rsidP="00E868EE">
                  <w:pPr>
                    <w:rPr>
                      <w:ins w:id="14223" w:author="Nasser Mustafa [2]" w:date="2018-09-23T16:09:00Z"/>
                      <w:rPrChange w:id="14224" w:author="Nasser Mustafa [2]" w:date="2018-09-26T14:54:00Z">
                        <w:rPr>
                          <w:ins w:id="14225" w:author="Nasser Mustafa [2]" w:date="2018-09-23T16:09:00Z"/>
                        </w:rPr>
                      </w:rPrChange>
                    </w:rPr>
                    <w:pPrChange w:id="14226" w:author="Nasser Mustafa [2]" w:date="2018-09-26T14:54:00Z">
                      <w:pPr/>
                    </w:pPrChange>
                  </w:pPr>
                  <w:ins w:id="14227" w:author="Nasser Mustafa [2]" w:date="2018-09-23T16:09:00Z">
                    <w:r w:rsidRPr="00E868EE">
                      <w:rPr>
                        <w:rPrChange w:id="14228" w:author="Nasser Mustafa [2]" w:date="2018-09-26T14:54:00Z">
                          <w:rPr/>
                        </w:rPrChange>
                      </w:rPr>
                      <w:t xml:space="preserve">Workplace </w:t>
                    </w:r>
                  </w:ins>
                </w:p>
              </w:tc>
            </w:tr>
            <w:tr w:rsidR="00D23C37" w:rsidRPr="00E868EE" w14:paraId="0594629D" w14:textId="77777777" w:rsidTr="00D23C37">
              <w:trPr>
                <w:tblCellSpacing w:w="15" w:type="dxa"/>
                <w:ins w:id="1422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3142581" w14:textId="77777777" w:rsidR="00D23C37" w:rsidRPr="00E868EE" w:rsidRDefault="00D23C37" w:rsidP="00E868EE">
                  <w:pPr>
                    <w:rPr>
                      <w:ins w:id="14230" w:author="Nasser Mustafa [2]" w:date="2018-09-23T16:09:00Z"/>
                      <w:rPrChange w:id="14231" w:author="Nasser Mustafa [2]" w:date="2018-09-26T14:54:00Z">
                        <w:rPr>
                          <w:ins w:id="14232" w:author="Nasser Mustafa [2]" w:date="2018-09-23T16:09:00Z"/>
                        </w:rPr>
                      </w:rPrChange>
                    </w:rPr>
                    <w:pPrChange w:id="14233" w:author="Nasser Mustafa [2]" w:date="2018-09-26T14:54:00Z">
                      <w:pPr/>
                    </w:pPrChange>
                  </w:pPr>
                  <w:ins w:id="14234" w:author="Nasser Mustafa [2]" w:date="2018-09-23T16:09:00Z">
                    <w:r w:rsidRPr="00E868EE">
                      <w:rPr>
                        <w:rPrChange w:id="1423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6EFB8E2" w14:textId="77777777" w:rsidR="00D23C37" w:rsidRPr="00E868EE" w:rsidRDefault="00D23C37" w:rsidP="00E868EE">
                  <w:pPr>
                    <w:rPr>
                      <w:ins w:id="14236" w:author="Nasser Mustafa [2]" w:date="2018-09-23T16:09:00Z"/>
                      <w:rPrChange w:id="14237" w:author="Nasser Mustafa [2]" w:date="2018-09-26T14:54:00Z">
                        <w:rPr>
                          <w:ins w:id="14238" w:author="Nasser Mustafa [2]" w:date="2018-09-23T16:09:00Z"/>
                        </w:rPr>
                      </w:rPrChange>
                    </w:rPr>
                    <w:pPrChange w:id="14239" w:author="Nasser Mustafa [2]" w:date="2018-09-26T14:54:00Z">
                      <w:pPr/>
                    </w:pPrChange>
                  </w:pPr>
                  <w:ins w:id="14240" w:author="Nasser Mustafa [2]" w:date="2018-09-23T16:09:00Z">
                    <w:r w:rsidRPr="00E868EE">
                      <w:rPr>
                        <w:rPrChange w:id="14241" w:author="Nasser Mustafa [2]" w:date="2018-09-26T14:54:00Z">
                          <w:rPr/>
                        </w:rPrChange>
                      </w:rPr>
                      <w:t xml:space="preserve">Public venue </w:t>
                    </w:r>
                  </w:ins>
                </w:p>
              </w:tc>
            </w:tr>
            <w:tr w:rsidR="00D23C37" w:rsidRPr="00E868EE" w14:paraId="26D1C8A3" w14:textId="77777777" w:rsidTr="00D23C37">
              <w:trPr>
                <w:tblCellSpacing w:w="15" w:type="dxa"/>
                <w:ins w:id="1424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897D077" w14:textId="77777777" w:rsidR="00D23C37" w:rsidRPr="00E868EE" w:rsidRDefault="00D23C37" w:rsidP="00E868EE">
                  <w:pPr>
                    <w:rPr>
                      <w:ins w:id="14243" w:author="Nasser Mustafa [2]" w:date="2018-09-23T16:09:00Z"/>
                      <w:rPrChange w:id="14244" w:author="Nasser Mustafa [2]" w:date="2018-09-26T14:54:00Z">
                        <w:rPr>
                          <w:ins w:id="14245" w:author="Nasser Mustafa [2]" w:date="2018-09-23T16:09:00Z"/>
                        </w:rPr>
                      </w:rPrChange>
                    </w:rPr>
                    <w:pPrChange w:id="14246" w:author="Nasser Mustafa [2]" w:date="2018-09-26T14:54:00Z">
                      <w:pPr/>
                    </w:pPrChange>
                  </w:pPr>
                  <w:ins w:id="14247" w:author="Nasser Mustafa [2]" w:date="2018-09-23T16:09:00Z">
                    <w:r w:rsidRPr="00E868EE">
                      <w:rPr>
                        <w:rPrChange w:id="14248"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3253E3E" w14:textId="77777777" w:rsidR="00D23C37" w:rsidRPr="00E868EE" w:rsidRDefault="00D23C37" w:rsidP="00E868EE">
                  <w:pPr>
                    <w:rPr>
                      <w:ins w:id="14249" w:author="Nasser Mustafa [2]" w:date="2018-09-23T16:09:00Z"/>
                      <w:rPrChange w:id="14250" w:author="Nasser Mustafa [2]" w:date="2018-09-26T14:54:00Z">
                        <w:rPr>
                          <w:ins w:id="14251" w:author="Nasser Mustafa [2]" w:date="2018-09-23T16:09:00Z"/>
                        </w:rPr>
                      </w:rPrChange>
                    </w:rPr>
                    <w:pPrChange w:id="14252" w:author="Nasser Mustafa [2]" w:date="2018-09-26T14:54:00Z">
                      <w:pPr/>
                    </w:pPrChange>
                  </w:pPr>
                  <w:ins w:id="14253" w:author="Nasser Mustafa [2]" w:date="2018-09-23T16:09:00Z">
                    <w:r w:rsidRPr="00E868EE">
                      <w:rPr>
                        <w:rPrChange w:id="14254" w:author="Nasser Mustafa [2]" w:date="2018-09-26T14:54:00Z">
                          <w:rPr/>
                        </w:rPrChange>
                      </w:rPr>
                      <w:t xml:space="preserve">Online </w:t>
                    </w:r>
                  </w:ins>
                </w:p>
              </w:tc>
            </w:tr>
            <w:tr w:rsidR="00D23C37" w:rsidRPr="00E868EE" w14:paraId="6073C955" w14:textId="77777777" w:rsidTr="00D23C37">
              <w:trPr>
                <w:tblCellSpacing w:w="15" w:type="dxa"/>
                <w:ins w:id="1425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90ACF35" w14:textId="77777777" w:rsidR="00D23C37" w:rsidRPr="00E868EE" w:rsidRDefault="00D23C37" w:rsidP="00E868EE">
                  <w:pPr>
                    <w:rPr>
                      <w:ins w:id="14256" w:author="Nasser Mustafa [2]" w:date="2018-09-23T16:09:00Z"/>
                      <w:rPrChange w:id="14257" w:author="Nasser Mustafa [2]" w:date="2018-09-26T14:54:00Z">
                        <w:rPr>
                          <w:ins w:id="14258" w:author="Nasser Mustafa [2]" w:date="2018-09-23T16:09:00Z"/>
                        </w:rPr>
                      </w:rPrChange>
                    </w:rPr>
                    <w:pPrChange w:id="14259" w:author="Nasser Mustafa [2]" w:date="2018-09-26T14:54:00Z">
                      <w:pPr/>
                    </w:pPrChange>
                  </w:pPr>
                  <w:ins w:id="14260" w:author="Nasser Mustafa [2]" w:date="2018-09-23T16:09:00Z">
                    <w:r w:rsidRPr="00E868EE">
                      <w:rPr>
                        <w:rPrChange w:id="1426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EBC14B9" w14:textId="77777777" w:rsidR="00D23C37" w:rsidRPr="00E868EE" w:rsidRDefault="00D23C37" w:rsidP="00E868EE">
                  <w:pPr>
                    <w:rPr>
                      <w:ins w:id="14262" w:author="Nasser Mustafa [2]" w:date="2018-09-23T16:09:00Z"/>
                      <w:rPrChange w:id="14263" w:author="Nasser Mustafa [2]" w:date="2018-09-26T14:54:00Z">
                        <w:rPr>
                          <w:ins w:id="14264" w:author="Nasser Mustafa [2]" w:date="2018-09-23T16:09:00Z"/>
                        </w:rPr>
                      </w:rPrChange>
                    </w:rPr>
                    <w:pPrChange w:id="14265" w:author="Nasser Mustafa [2]" w:date="2018-09-26T14:54:00Z">
                      <w:pPr/>
                    </w:pPrChange>
                  </w:pPr>
                  <w:ins w:id="14266" w:author="Nasser Mustafa [2]" w:date="2018-09-23T16:09:00Z">
                    <w:r w:rsidRPr="00E868EE">
                      <w:rPr>
                        <w:rPrChange w:id="14267" w:author="Nasser Mustafa [2]" w:date="2018-09-26T14:54:00Z">
                          <w:rPr/>
                        </w:rPrChange>
                      </w:rPr>
                      <w:t xml:space="preserve">Other </w:t>
                    </w:r>
                  </w:ins>
                </w:p>
              </w:tc>
            </w:tr>
          </w:tbl>
          <w:p w14:paraId="54FFB0B2" w14:textId="77777777" w:rsidR="00D23C37" w:rsidRPr="00E868EE" w:rsidRDefault="00D23C37" w:rsidP="00E868EE">
            <w:pPr>
              <w:rPr>
                <w:ins w:id="14268" w:author="Nasser Mustafa [2]" w:date="2018-09-23T16:09:00Z"/>
                <w:rPrChange w:id="14269" w:author="Nasser Mustafa [2]" w:date="2018-09-26T14:54:00Z">
                  <w:rPr>
                    <w:ins w:id="14270" w:author="Nasser Mustafa [2]" w:date="2018-09-23T16:09:00Z"/>
                  </w:rPr>
                </w:rPrChange>
              </w:rPr>
              <w:pPrChange w:id="14271" w:author="Nasser Mustafa [2]" w:date="2018-09-26T14:54:00Z">
                <w:pPr/>
              </w:pPrChange>
            </w:pPr>
          </w:p>
        </w:tc>
        <w:tc>
          <w:tcPr>
            <w:tcW w:w="0" w:type="auto"/>
            <w:hideMark/>
          </w:tcPr>
          <w:p w14:paraId="702A8F4D" w14:textId="77777777" w:rsidR="00D23C37" w:rsidRPr="00E868EE" w:rsidRDefault="00D23C37" w:rsidP="00E868EE">
            <w:pPr>
              <w:rPr>
                <w:ins w:id="14272" w:author="Nasser Mustafa [2]" w:date="2018-09-23T16:09:00Z"/>
                <w:rPrChange w:id="14273" w:author="Nasser Mustafa [2]" w:date="2018-09-26T14:54:00Z">
                  <w:rPr>
                    <w:ins w:id="14274" w:author="Nasser Mustafa [2]" w:date="2018-09-23T16:09:00Z"/>
                  </w:rPr>
                </w:rPrChange>
              </w:rPr>
              <w:pPrChange w:id="14275" w:author="Nasser Mustafa [2]" w:date="2018-09-26T14:54:00Z">
                <w:pPr/>
              </w:pPrChange>
            </w:pPr>
            <w:ins w:id="14276" w:author="Nasser Mustafa [2]" w:date="2018-09-23T16:09:00Z">
              <w:r w:rsidRPr="00E868EE">
                <w:rPr>
                  <w:rPrChange w:id="14277" w:author="Nasser Mustafa [2]" w:date="2018-09-26T14:54:00Z">
                    <w:rPr/>
                  </w:rPrChange>
                </w:rPr>
                <w:t xml:space="preserve">Where will the participant be during data collection?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4F2BF0B" w14:textId="77777777" w:rsidTr="00D23C37">
              <w:trPr>
                <w:tblCellSpacing w:w="15" w:type="dxa"/>
                <w:ins w:id="1427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BC879BB" w14:textId="77777777" w:rsidR="00D23C37" w:rsidRPr="00E868EE" w:rsidRDefault="00D23C37" w:rsidP="00E868EE">
                  <w:pPr>
                    <w:rPr>
                      <w:ins w:id="14279" w:author="Nasser Mustafa [2]" w:date="2018-09-23T16:09:00Z"/>
                      <w:rPrChange w:id="14280" w:author="Nasser Mustafa [2]" w:date="2018-09-26T14:54:00Z">
                        <w:rPr>
                          <w:ins w:id="14281" w:author="Nasser Mustafa [2]" w:date="2018-09-23T16:09:00Z"/>
                        </w:rPr>
                      </w:rPrChange>
                    </w:rPr>
                    <w:pPrChange w:id="14282" w:author="Nasser Mustafa [2]" w:date="2018-09-26T14:54:00Z">
                      <w:pPr/>
                    </w:pPrChange>
                  </w:pPr>
                  <w:ins w:id="14283" w:author="Nasser Mustafa [2]" w:date="2018-09-23T16:09:00Z">
                    <w:r w:rsidRPr="00E868EE">
                      <w:rPr>
                        <w:rPrChange w:id="14284" w:author="Nasser Mustafa [2]" w:date="2018-09-26T14:54:00Z">
                          <w:rPr>
                            <w:i/>
                            <w:iCs/>
                          </w:rPr>
                        </w:rPrChange>
                      </w:rPr>
                      <w:t>Response</w:t>
                    </w:r>
                    <w:r w:rsidRPr="00E868EE">
                      <w:rPr>
                        <w:rPrChange w:id="14285" w:author="Nasser Mustafa [2]" w:date="2018-09-26T14:54:00Z">
                          <w:rPr/>
                        </w:rPrChange>
                      </w:rPr>
                      <w:t>: Online, globally</w:t>
                    </w:r>
                  </w:ins>
                </w:p>
              </w:tc>
            </w:tr>
          </w:tbl>
          <w:p w14:paraId="2F97E71B" w14:textId="77777777" w:rsidR="00D23C37" w:rsidRPr="00E868EE" w:rsidRDefault="00D23C37" w:rsidP="00E868EE">
            <w:pPr>
              <w:rPr>
                <w:ins w:id="14286" w:author="Nasser Mustafa [2]" w:date="2018-09-23T16:09:00Z"/>
                <w:rPrChange w:id="14287" w:author="Nasser Mustafa [2]" w:date="2018-09-26T14:54:00Z">
                  <w:rPr>
                    <w:ins w:id="14288" w:author="Nasser Mustafa [2]" w:date="2018-09-23T16:09:00Z"/>
                  </w:rPr>
                </w:rPrChange>
              </w:rPr>
              <w:pPrChange w:id="14289" w:author="Nasser Mustafa [2]" w:date="2018-09-26T14:54:00Z">
                <w:pPr/>
              </w:pPrChange>
            </w:pPr>
          </w:p>
        </w:tc>
      </w:tr>
      <w:tr w:rsidR="00D23C37" w:rsidRPr="00E868EE" w14:paraId="27BBB57D" w14:textId="77777777" w:rsidTr="00D23C37">
        <w:trPr>
          <w:tblCellSpacing w:w="15" w:type="dxa"/>
          <w:jc w:val="center"/>
          <w:ins w:id="14290" w:author="Nasser Mustafa [2]" w:date="2018-09-23T16:09:00Z"/>
        </w:trPr>
        <w:tc>
          <w:tcPr>
            <w:tcW w:w="0" w:type="auto"/>
            <w:gridSpan w:val="5"/>
            <w:vAlign w:val="center"/>
            <w:hideMark/>
          </w:tcPr>
          <w:p w14:paraId="4FE538AA" w14:textId="77777777" w:rsidR="00D23C37" w:rsidRPr="00E868EE" w:rsidRDefault="007431BC" w:rsidP="00E868EE">
            <w:pPr>
              <w:rPr>
                <w:ins w:id="14291" w:author="Nasser Mustafa [2]" w:date="2018-09-23T16:09:00Z"/>
                <w:rPrChange w:id="14292" w:author="Nasser Mustafa [2]" w:date="2018-09-26T14:54:00Z">
                  <w:rPr>
                    <w:ins w:id="14293" w:author="Nasser Mustafa [2]" w:date="2018-09-23T16:09:00Z"/>
                  </w:rPr>
                </w:rPrChange>
              </w:rPr>
              <w:pPrChange w:id="14294" w:author="Nasser Mustafa [2]" w:date="2018-09-26T14:54:00Z">
                <w:pPr/>
              </w:pPrChange>
            </w:pPr>
            <w:ins w:id="14295" w:author="Nasser Mustafa [2]" w:date="2018-09-23T16:09:00Z">
              <w:r w:rsidRPr="00E868EE">
                <w:rPr>
                  <w:rPrChange w:id="14296" w:author="Nasser Mustafa [2]" w:date="2018-09-26T14:54:00Z">
                    <w:rPr/>
                  </w:rPrChange>
                </w:rPr>
                <w:pict w14:anchorId="28B03B2D">
                  <v:rect id="_x0000_i1049" style="width:0;height:1.5pt" o:hralign="center" o:hrstd="t" o:hr="t" fillcolor="#a0a0a0" stroked="f"/>
                </w:pict>
              </w:r>
            </w:ins>
          </w:p>
        </w:tc>
      </w:tr>
      <w:tr w:rsidR="00D23C37" w:rsidRPr="00E868EE" w14:paraId="6B843E04" w14:textId="77777777" w:rsidTr="00D23C37">
        <w:trPr>
          <w:tblCellSpacing w:w="15" w:type="dxa"/>
          <w:jc w:val="center"/>
          <w:ins w:id="14297" w:author="Nasser Mustafa [2]" w:date="2018-09-23T16:09:00Z"/>
        </w:trPr>
        <w:tc>
          <w:tcPr>
            <w:tcW w:w="0" w:type="auto"/>
            <w:hideMark/>
          </w:tcPr>
          <w:p w14:paraId="672E4D2E" w14:textId="77777777" w:rsidR="00D23C37" w:rsidRPr="00E868EE" w:rsidRDefault="00D23C37" w:rsidP="00E868EE">
            <w:pPr>
              <w:rPr>
                <w:ins w:id="14298" w:author="Nasser Mustafa [2]" w:date="2018-09-23T16:09:00Z"/>
                <w:rPrChange w:id="14299" w:author="Nasser Mustafa [2]" w:date="2018-09-26T14:54:00Z">
                  <w:rPr>
                    <w:ins w:id="14300" w:author="Nasser Mustafa [2]" w:date="2018-09-23T16:09:00Z"/>
                  </w:rPr>
                </w:rPrChange>
              </w:rPr>
              <w:pPrChange w:id="14301" w:author="Nasser Mustafa [2]" w:date="2018-09-26T14:54:00Z">
                <w:pPr>
                  <w:spacing w:before="100" w:beforeAutospacing="1" w:after="100" w:afterAutospacing="1"/>
                  <w:outlineLvl w:val="2"/>
                </w:pPr>
              </w:pPrChange>
            </w:pPr>
            <w:bookmarkStart w:id="14302" w:name="7C"/>
            <w:bookmarkStart w:id="14303" w:name="_Toc525736847"/>
            <w:ins w:id="14304" w:author="Nasser Mustafa [2]" w:date="2018-09-23T16:09:00Z">
              <w:r w:rsidRPr="00E868EE">
                <w:rPr>
                  <w:rPrChange w:id="14305" w:author="Nasser Mustafa [2]" w:date="2018-09-26T14:54:00Z">
                    <w:rPr/>
                  </w:rPrChange>
                </w:rPr>
                <w:t>7C</w:t>
              </w:r>
              <w:bookmarkEnd w:id="14302"/>
              <w:r w:rsidRPr="00E868EE">
                <w:rPr>
                  <w:rPrChange w:id="14306" w:author="Nasser Mustafa [2]" w:date="2018-09-26T14:54:00Z">
                    <w:rPr/>
                  </w:rPrChange>
                </w:rPr>
                <w:t>.</w:t>
              </w:r>
              <w:bookmarkEnd w:id="14303"/>
              <w:r w:rsidRPr="00E868EE">
                <w:rPr>
                  <w:rPrChange w:id="14307" w:author="Nasser Mustafa [2]" w:date="2018-09-26T14:54:00Z">
                    <w:rPr/>
                  </w:rPrChange>
                </w:rPr>
                <w:t xml:space="preserve"> </w:t>
              </w:r>
            </w:ins>
          </w:p>
        </w:tc>
        <w:tc>
          <w:tcPr>
            <w:tcW w:w="0" w:type="auto"/>
            <w:hideMark/>
          </w:tcPr>
          <w:p w14:paraId="7653D691" w14:textId="5ADFC7F2" w:rsidR="00D23C37" w:rsidRPr="00E868EE" w:rsidRDefault="00D23C37" w:rsidP="00E868EE">
            <w:pPr>
              <w:rPr>
                <w:ins w:id="14308" w:author="Nasser Mustafa [2]" w:date="2018-09-23T16:09:00Z"/>
                <w:rPrChange w:id="14309" w:author="Nasser Mustafa [2]" w:date="2018-09-26T14:54:00Z">
                  <w:rPr>
                    <w:ins w:id="14310" w:author="Nasser Mustafa [2]" w:date="2018-09-23T16:09:00Z"/>
                  </w:rPr>
                </w:rPrChange>
              </w:rPr>
              <w:pPrChange w:id="14311" w:author="Nasser Mustafa [2]" w:date="2018-09-26T14:54:00Z">
                <w:pPr/>
              </w:pPrChange>
            </w:pPr>
            <w:ins w:id="14312" w:author="Nasser Mustafa [2]" w:date="2018-09-23T16:09:00Z">
              <w:r w:rsidRPr="00E868EE">
                <w:rPr>
                  <w:rPrChange w:id="14313" w:author="Nasser Mustafa [2]" w:date="2018-09-26T14:54:00Z">
                    <w:rPr/>
                  </w:rPrChange>
                </w:rPr>
                <w:t>Photography or Recordings</w:t>
              </w:r>
              <w:r w:rsidRPr="00E868EE">
                <w:rPr>
                  <w:rPrChange w:id="14314" w:author="Nasser Mustafa [2]" w:date="2018-09-26T14:54:00Z">
                    <w:rPr/>
                  </w:rPrChange>
                </w:rPr>
                <w:br/>
                <w:t>(</w:t>
              </w:r>
              <w:r w:rsidRPr="00E868EE">
                <w:rPr>
                  <w:rPrChange w:id="14315" w:author="Nasser Mustafa [2]" w:date="2018-09-26T14:54:00Z">
                    <w:rPr/>
                  </w:rPrChange>
                </w:rPr>
                <w:fldChar w:fldCharType="begin"/>
              </w:r>
              <w:r w:rsidRPr="00E868EE">
                <w:rPr>
                  <w:rPrChange w:id="14316" w:author="Nasser Mustafa [2]" w:date="2018-09-26T14:54:00Z">
                    <w:rPr/>
                  </w:rPrChange>
                </w:rPr>
                <w:instrText xml:space="preserve"> HYPERLINK "http://carleton.ca/curo/wp-content/uploads/Carleton-University-Research-Ethics-Form-Instructions-April2016.htm" \l "7C" </w:instrText>
              </w:r>
              <w:r w:rsidRPr="00E868EE">
                <w:rPr>
                  <w:rPrChange w:id="14317" w:author="Nasser Mustafa [2]" w:date="2018-09-26T14:54:00Z">
                    <w:rPr/>
                  </w:rPrChange>
                </w:rPr>
                <w:fldChar w:fldCharType="separate"/>
              </w:r>
              <w:r w:rsidRPr="00E868EE">
                <w:rPr>
                  <w:rStyle w:val="Hyperlink"/>
                  <w:rPrChange w:id="14318" w:author="Nasser Mustafa [2]" w:date="2018-09-26T14:54:00Z">
                    <w:rPr>
                      <w:color w:val="800000"/>
                      <w:u w:val="single"/>
                    </w:rPr>
                  </w:rPrChange>
                </w:rPr>
                <w:t>Detailed instructions</w:t>
              </w:r>
              <w:r w:rsidRPr="00E868EE">
                <w:rPr>
                  <w:rPrChange w:id="14319" w:author="Nasser Mustafa [2]" w:date="2018-09-26T14:54:00Z">
                    <w:rPr>
                      <w:color w:val="800000"/>
                      <w:u w:val="single"/>
                    </w:rPr>
                  </w:rPrChange>
                </w:rPr>
                <w:fldChar w:fldCharType="end"/>
              </w:r>
              <w:r w:rsidRPr="00E868EE">
                <w:rPr>
                  <w:rPrChange w:id="14320" w:author="Nasser Mustafa [2]" w:date="2018-09-26T14:54:00Z">
                    <w:rPr/>
                  </w:rPrChange>
                </w:rPr>
                <w:t xml:space="preserve">) </w:t>
              </w:r>
            </w:ins>
          </w:p>
        </w:tc>
        <w:tc>
          <w:tcPr>
            <w:tcW w:w="0" w:type="auto"/>
            <w:hideMark/>
          </w:tcPr>
          <w:p w14:paraId="095B785B" w14:textId="77777777" w:rsidR="00D23C37" w:rsidRPr="00E868EE" w:rsidRDefault="00D23C37" w:rsidP="00E868EE">
            <w:pPr>
              <w:rPr>
                <w:ins w:id="14321" w:author="Nasser Mustafa [2]" w:date="2018-09-23T16:09:00Z"/>
                <w:rPrChange w:id="14322" w:author="Nasser Mustafa [2]" w:date="2018-09-26T14:54:00Z">
                  <w:rPr>
                    <w:ins w:id="14323" w:author="Nasser Mustafa [2]" w:date="2018-09-23T16:09:00Z"/>
                  </w:rPr>
                </w:rPrChange>
              </w:rPr>
              <w:pPrChange w:id="14324"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11C32E94" w14:textId="77777777" w:rsidTr="00D23C37">
              <w:trPr>
                <w:tblCellSpacing w:w="15" w:type="dxa"/>
                <w:ins w:id="1432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5250251" w14:textId="77777777" w:rsidR="00D23C37" w:rsidRPr="00E868EE" w:rsidRDefault="00D23C37" w:rsidP="00E868EE">
                  <w:pPr>
                    <w:rPr>
                      <w:ins w:id="14326" w:author="Nasser Mustafa [2]" w:date="2018-09-23T16:09:00Z"/>
                      <w:rPrChange w:id="14327" w:author="Nasser Mustafa [2]" w:date="2018-09-26T14:54:00Z">
                        <w:rPr>
                          <w:ins w:id="14328" w:author="Nasser Mustafa [2]" w:date="2018-09-23T16:09:00Z"/>
                        </w:rPr>
                      </w:rPrChange>
                    </w:rPr>
                    <w:pPrChange w:id="14329" w:author="Nasser Mustafa [2]" w:date="2018-09-26T14:54:00Z">
                      <w:pPr/>
                    </w:pPrChange>
                  </w:pPr>
                  <w:ins w:id="14330" w:author="Nasser Mustafa [2]" w:date="2018-09-23T16:09:00Z">
                    <w:r w:rsidRPr="00E868EE">
                      <w:rPr>
                        <w:rPrChange w:id="14331"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47D6AD4D" w14:textId="77777777" w:rsidR="00D23C37" w:rsidRPr="00E868EE" w:rsidRDefault="00D23C37" w:rsidP="00E868EE">
                  <w:pPr>
                    <w:rPr>
                      <w:ins w:id="14332" w:author="Nasser Mustafa [2]" w:date="2018-09-23T16:09:00Z"/>
                      <w:rPrChange w:id="14333" w:author="Nasser Mustafa [2]" w:date="2018-09-26T14:54:00Z">
                        <w:rPr>
                          <w:ins w:id="14334" w:author="Nasser Mustafa [2]" w:date="2018-09-23T16:09:00Z"/>
                        </w:rPr>
                      </w:rPrChange>
                    </w:rPr>
                    <w:pPrChange w:id="14335" w:author="Nasser Mustafa [2]" w:date="2018-09-26T14:54:00Z">
                      <w:pPr/>
                    </w:pPrChange>
                  </w:pPr>
                  <w:ins w:id="14336" w:author="Nasser Mustafa [2]" w:date="2018-09-23T16:09:00Z">
                    <w:r w:rsidRPr="00E868EE">
                      <w:rPr>
                        <w:rPrChange w:id="14337" w:author="Nasser Mustafa [2]" w:date="2018-09-26T14:54:00Z">
                          <w:rPr/>
                        </w:rPrChange>
                      </w:rPr>
                      <w:t xml:space="preserve">Not applicable </w:t>
                    </w:r>
                  </w:ins>
                </w:p>
              </w:tc>
            </w:tr>
            <w:tr w:rsidR="00D23C37" w:rsidRPr="00E868EE" w14:paraId="234C6524" w14:textId="77777777" w:rsidTr="00D23C37">
              <w:trPr>
                <w:tblCellSpacing w:w="15" w:type="dxa"/>
                <w:ins w:id="1433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7DEA1CF" w14:textId="77777777" w:rsidR="00D23C37" w:rsidRPr="00E868EE" w:rsidRDefault="00D23C37" w:rsidP="00E868EE">
                  <w:pPr>
                    <w:rPr>
                      <w:ins w:id="14339" w:author="Nasser Mustafa [2]" w:date="2018-09-23T16:09:00Z"/>
                      <w:rPrChange w:id="14340" w:author="Nasser Mustafa [2]" w:date="2018-09-26T14:54:00Z">
                        <w:rPr>
                          <w:ins w:id="14341" w:author="Nasser Mustafa [2]" w:date="2018-09-23T16:09:00Z"/>
                        </w:rPr>
                      </w:rPrChange>
                    </w:rPr>
                    <w:pPrChange w:id="14342" w:author="Nasser Mustafa [2]" w:date="2018-09-26T14:54:00Z">
                      <w:pPr/>
                    </w:pPrChange>
                  </w:pPr>
                  <w:ins w:id="14343" w:author="Nasser Mustafa [2]" w:date="2018-09-23T16:09:00Z">
                    <w:r w:rsidRPr="00E868EE">
                      <w:rPr>
                        <w:rPrChange w:id="1434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2F244F7" w14:textId="77777777" w:rsidR="00D23C37" w:rsidRPr="00E868EE" w:rsidRDefault="00D23C37" w:rsidP="00E868EE">
                  <w:pPr>
                    <w:rPr>
                      <w:ins w:id="14345" w:author="Nasser Mustafa [2]" w:date="2018-09-23T16:09:00Z"/>
                      <w:rPrChange w:id="14346" w:author="Nasser Mustafa [2]" w:date="2018-09-26T14:54:00Z">
                        <w:rPr>
                          <w:ins w:id="14347" w:author="Nasser Mustafa [2]" w:date="2018-09-23T16:09:00Z"/>
                        </w:rPr>
                      </w:rPrChange>
                    </w:rPr>
                    <w:pPrChange w:id="14348" w:author="Nasser Mustafa [2]" w:date="2018-09-26T14:54:00Z">
                      <w:pPr/>
                    </w:pPrChange>
                  </w:pPr>
                  <w:ins w:id="14349" w:author="Nasser Mustafa [2]" w:date="2018-09-23T16:09:00Z">
                    <w:r w:rsidRPr="00E868EE">
                      <w:rPr>
                        <w:rPrChange w:id="14350" w:author="Nasser Mustafa [2]" w:date="2018-09-26T14:54:00Z">
                          <w:rPr/>
                        </w:rPrChange>
                      </w:rPr>
                      <w:t xml:space="preserve">Photographs </w:t>
                    </w:r>
                  </w:ins>
                </w:p>
              </w:tc>
            </w:tr>
            <w:tr w:rsidR="00D23C37" w:rsidRPr="00E868EE" w14:paraId="0B68D383" w14:textId="77777777" w:rsidTr="00D23C37">
              <w:trPr>
                <w:tblCellSpacing w:w="15" w:type="dxa"/>
                <w:ins w:id="1435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4D0CC67" w14:textId="77777777" w:rsidR="00D23C37" w:rsidRPr="00E868EE" w:rsidRDefault="00D23C37" w:rsidP="00E868EE">
                  <w:pPr>
                    <w:rPr>
                      <w:ins w:id="14352" w:author="Nasser Mustafa [2]" w:date="2018-09-23T16:09:00Z"/>
                      <w:rPrChange w:id="14353" w:author="Nasser Mustafa [2]" w:date="2018-09-26T14:54:00Z">
                        <w:rPr>
                          <w:ins w:id="14354" w:author="Nasser Mustafa [2]" w:date="2018-09-23T16:09:00Z"/>
                        </w:rPr>
                      </w:rPrChange>
                    </w:rPr>
                    <w:pPrChange w:id="14355" w:author="Nasser Mustafa [2]" w:date="2018-09-26T14:54:00Z">
                      <w:pPr/>
                    </w:pPrChange>
                  </w:pPr>
                  <w:ins w:id="14356" w:author="Nasser Mustafa [2]" w:date="2018-09-23T16:09:00Z">
                    <w:r w:rsidRPr="00E868EE">
                      <w:rPr>
                        <w:rPrChange w:id="1435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93E7059" w14:textId="77777777" w:rsidR="00D23C37" w:rsidRPr="00E868EE" w:rsidRDefault="00D23C37" w:rsidP="00E868EE">
                  <w:pPr>
                    <w:rPr>
                      <w:ins w:id="14358" w:author="Nasser Mustafa [2]" w:date="2018-09-23T16:09:00Z"/>
                      <w:rPrChange w:id="14359" w:author="Nasser Mustafa [2]" w:date="2018-09-26T14:54:00Z">
                        <w:rPr>
                          <w:ins w:id="14360" w:author="Nasser Mustafa [2]" w:date="2018-09-23T16:09:00Z"/>
                        </w:rPr>
                      </w:rPrChange>
                    </w:rPr>
                    <w:pPrChange w:id="14361" w:author="Nasser Mustafa [2]" w:date="2018-09-26T14:54:00Z">
                      <w:pPr/>
                    </w:pPrChange>
                  </w:pPr>
                  <w:ins w:id="14362" w:author="Nasser Mustafa [2]" w:date="2018-09-23T16:09:00Z">
                    <w:r w:rsidRPr="00E868EE">
                      <w:rPr>
                        <w:rPrChange w:id="14363" w:author="Nasser Mustafa [2]" w:date="2018-09-26T14:54:00Z">
                          <w:rPr/>
                        </w:rPrChange>
                      </w:rPr>
                      <w:t xml:space="preserve">Audio Recording </w:t>
                    </w:r>
                  </w:ins>
                </w:p>
              </w:tc>
            </w:tr>
            <w:tr w:rsidR="00D23C37" w:rsidRPr="00E868EE" w14:paraId="253F0A32" w14:textId="77777777" w:rsidTr="00D23C37">
              <w:trPr>
                <w:tblCellSpacing w:w="15" w:type="dxa"/>
                <w:ins w:id="1436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F86FF83" w14:textId="77777777" w:rsidR="00D23C37" w:rsidRPr="00E868EE" w:rsidRDefault="00D23C37" w:rsidP="00E868EE">
                  <w:pPr>
                    <w:rPr>
                      <w:ins w:id="14365" w:author="Nasser Mustafa [2]" w:date="2018-09-23T16:09:00Z"/>
                      <w:rPrChange w:id="14366" w:author="Nasser Mustafa [2]" w:date="2018-09-26T14:54:00Z">
                        <w:rPr>
                          <w:ins w:id="14367" w:author="Nasser Mustafa [2]" w:date="2018-09-23T16:09:00Z"/>
                        </w:rPr>
                      </w:rPrChange>
                    </w:rPr>
                    <w:pPrChange w:id="14368" w:author="Nasser Mustafa [2]" w:date="2018-09-26T14:54:00Z">
                      <w:pPr/>
                    </w:pPrChange>
                  </w:pPr>
                  <w:ins w:id="14369" w:author="Nasser Mustafa [2]" w:date="2018-09-23T16:09:00Z">
                    <w:r w:rsidRPr="00E868EE">
                      <w:rPr>
                        <w:rPrChange w:id="1437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90523E7" w14:textId="77777777" w:rsidR="00D23C37" w:rsidRPr="00E868EE" w:rsidRDefault="00D23C37" w:rsidP="00E868EE">
                  <w:pPr>
                    <w:rPr>
                      <w:ins w:id="14371" w:author="Nasser Mustafa [2]" w:date="2018-09-23T16:09:00Z"/>
                      <w:rPrChange w:id="14372" w:author="Nasser Mustafa [2]" w:date="2018-09-26T14:54:00Z">
                        <w:rPr>
                          <w:ins w:id="14373" w:author="Nasser Mustafa [2]" w:date="2018-09-23T16:09:00Z"/>
                        </w:rPr>
                      </w:rPrChange>
                    </w:rPr>
                    <w:pPrChange w:id="14374" w:author="Nasser Mustafa [2]" w:date="2018-09-26T14:54:00Z">
                      <w:pPr/>
                    </w:pPrChange>
                  </w:pPr>
                  <w:ins w:id="14375" w:author="Nasser Mustafa [2]" w:date="2018-09-23T16:09:00Z">
                    <w:r w:rsidRPr="00E868EE">
                      <w:rPr>
                        <w:rPrChange w:id="14376" w:author="Nasser Mustafa [2]" w:date="2018-09-26T14:54:00Z">
                          <w:rPr/>
                        </w:rPrChange>
                      </w:rPr>
                      <w:t xml:space="preserve">Video Recording </w:t>
                    </w:r>
                  </w:ins>
                </w:p>
              </w:tc>
            </w:tr>
          </w:tbl>
          <w:p w14:paraId="7E76D942" w14:textId="77777777" w:rsidR="00D23C37" w:rsidRPr="00E868EE" w:rsidRDefault="00D23C37" w:rsidP="00E868EE">
            <w:pPr>
              <w:rPr>
                <w:ins w:id="14377" w:author="Nasser Mustafa [2]" w:date="2018-09-23T16:09:00Z"/>
                <w:rPrChange w:id="14378" w:author="Nasser Mustafa [2]" w:date="2018-09-26T14:54:00Z">
                  <w:rPr>
                    <w:ins w:id="14379" w:author="Nasser Mustafa [2]" w:date="2018-09-23T16:09:00Z"/>
                  </w:rPr>
                </w:rPrChange>
              </w:rPr>
              <w:pPrChange w:id="14380" w:author="Nasser Mustafa [2]" w:date="2018-09-26T14:54:00Z">
                <w:pPr/>
              </w:pPrChange>
            </w:pPr>
          </w:p>
        </w:tc>
        <w:tc>
          <w:tcPr>
            <w:tcW w:w="0" w:type="auto"/>
            <w:hideMark/>
          </w:tcPr>
          <w:p w14:paraId="3079A28D" w14:textId="77777777" w:rsidR="00D23C37" w:rsidRPr="00E868EE" w:rsidRDefault="00D23C37" w:rsidP="00E868EE">
            <w:pPr>
              <w:rPr>
                <w:ins w:id="14381" w:author="Nasser Mustafa [2]" w:date="2018-09-23T16:09:00Z"/>
                <w:rPrChange w:id="14382" w:author="Nasser Mustafa [2]" w:date="2018-09-26T14:54:00Z">
                  <w:rPr>
                    <w:ins w:id="14383" w:author="Nasser Mustafa [2]" w:date="2018-09-23T16:09:00Z"/>
                  </w:rPr>
                </w:rPrChange>
              </w:rPr>
              <w:pPrChange w:id="14384" w:author="Nasser Mustafa [2]" w:date="2018-09-26T14:54:00Z">
                <w:pPr/>
              </w:pPrChange>
            </w:pPr>
            <w:ins w:id="14385" w:author="Nasser Mustafa [2]" w:date="2018-09-23T16:09:00Z">
              <w:r w:rsidRPr="00E868EE">
                <w:rPr>
                  <w:rPrChange w:id="14386" w:author="Nasser Mustafa [2]" w:date="2018-09-26T14:54:00Z">
                    <w:rPr/>
                  </w:rPrChange>
                </w:rPr>
                <w:t xml:space="preserve">If the participant will be photographed, video-recorded or audio-recorded, indicate how the data will be acquired and protected (if applicable).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B61DCE2" w14:textId="77777777" w:rsidTr="00D23C37">
              <w:trPr>
                <w:tblCellSpacing w:w="15" w:type="dxa"/>
                <w:ins w:id="14387"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455DD284" w14:textId="77777777" w:rsidR="00D23C37" w:rsidRPr="00E868EE" w:rsidRDefault="00D23C37" w:rsidP="00E868EE">
                  <w:pPr>
                    <w:rPr>
                      <w:ins w:id="14388" w:author="Nasser Mustafa [2]" w:date="2018-09-23T16:09:00Z"/>
                      <w:rPrChange w:id="14389" w:author="Nasser Mustafa [2]" w:date="2018-09-26T14:54:00Z">
                        <w:rPr>
                          <w:ins w:id="14390" w:author="Nasser Mustafa [2]" w:date="2018-09-23T16:09:00Z"/>
                        </w:rPr>
                      </w:rPrChange>
                    </w:rPr>
                    <w:pPrChange w:id="14391" w:author="Nasser Mustafa [2]" w:date="2018-09-26T14:54:00Z">
                      <w:pPr/>
                    </w:pPrChange>
                  </w:pPr>
                  <w:ins w:id="14392" w:author="Nasser Mustafa [2]" w:date="2018-09-23T16:09:00Z">
                    <w:r w:rsidRPr="00E868EE">
                      <w:rPr>
                        <w:rPrChange w:id="14393" w:author="Nasser Mustafa [2]" w:date="2018-09-26T14:54:00Z">
                          <w:rPr>
                            <w:i/>
                            <w:iCs/>
                          </w:rPr>
                        </w:rPrChange>
                      </w:rPr>
                      <w:t>Response</w:t>
                    </w:r>
                    <w:r w:rsidRPr="00E868EE">
                      <w:rPr>
                        <w:rPrChange w:id="14394" w:author="Nasser Mustafa [2]" w:date="2018-09-26T14:54:00Z">
                          <w:rPr/>
                        </w:rPrChange>
                      </w:rPr>
                      <w:t>: Not applicable</w:t>
                    </w:r>
                  </w:ins>
                </w:p>
              </w:tc>
            </w:tr>
          </w:tbl>
          <w:p w14:paraId="34639628" w14:textId="77777777" w:rsidR="00D23C37" w:rsidRPr="00E868EE" w:rsidRDefault="00D23C37" w:rsidP="00E868EE">
            <w:pPr>
              <w:rPr>
                <w:ins w:id="14395" w:author="Nasser Mustafa [2]" w:date="2018-09-23T16:09:00Z"/>
                <w:rPrChange w:id="14396" w:author="Nasser Mustafa [2]" w:date="2018-09-26T14:54:00Z">
                  <w:rPr>
                    <w:ins w:id="14397" w:author="Nasser Mustafa [2]" w:date="2018-09-23T16:09:00Z"/>
                  </w:rPr>
                </w:rPrChange>
              </w:rPr>
              <w:pPrChange w:id="14398" w:author="Nasser Mustafa [2]" w:date="2018-09-26T14:54:00Z">
                <w:pPr/>
              </w:pPrChange>
            </w:pPr>
          </w:p>
        </w:tc>
      </w:tr>
      <w:tr w:rsidR="00D23C37" w:rsidRPr="00E868EE" w14:paraId="40FD1213" w14:textId="77777777" w:rsidTr="00D23C37">
        <w:trPr>
          <w:tblCellSpacing w:w="15" w:type="dxa"/>
          <w:jc w:val="center"/>
          <w:ins w:id="14399" w:author="Nasser Mustafa [2]" w:date="2018-09-23T16:09:00Z"/>
        </w:trPr>
        <w:tc>
          <w:tcPr>
            <w:tcW w:w="0" w:type="auto"/>
            <w:gridSpan w:val="5"/>
            <w:vAlign w:val="center"/>
            <w:hideMark/>
          </w:tcPr>
          <w:p w14:paraId="4B4C1637" w14:textId="77777777" w:rsidR="00D23C37" w:rsidRPr="00E868EE" w:rsidRDefault="007431BC" w:rsidP="00E868EE">
            <w:pPr>
              <w:rPr>
                <w:ins w:id="14400" w:author="Nasser Mustafa [2]" w:date="2018-09-23T16:09:00Z"/>
                <w:rPrChange w:id="14401" w:author="Nasser Mustafa [2]" w:date="2018-09-26T14:54:00Z">
                  <w:rPr>
                    <w:ins w:id="14402" w:author="Nasser Mustafa [2]" w:date="2018-09-23T16:09:00Z"/>
                  </w:rPr>
                </w:rPrChange>
              </w:rPr>
              <w:pPrChange w:id="14403" w:author="Nasser Mustafa [2]" w:date="2018-09-26T14:54:00Z">
                <w:pPr/>
              </w:pPrChange>
            </w:pPr>
            <w:ins w:id="14404" w:author="Nasser Mustafa [2]" w:date="2018-09-23T16:09:00Z">
              <w:r w:rsidRPr="00E868EE">
                <w:rPr>
                  <w:rPrChange w:id="14405" w:author="Nasser Mustafa [2]" w:date="2018-09-26T14:54:00Z">
                    <w:rPr/>
                  </w:rPrChange>
                </w:rPr>
                <w:pict w14:anchorId="0BDAFD26">
                  <v:rect id="_x0000_i1050" style="width:0;height:1.5pt" o:hralign="center" o:hrstd="t" o:hr="t" fillcolor="#a0a0a0" stroked="f"/>
                </w:pict>
              </w:r>
            </w:ins>
          </w:p>
        </w:tc>
      </w:tr>
      <w:tr w:rsidR="00D23C37" w:rsidRPr="00E868EE" w14:paraId="514F5581" w14:textId="77777777" w:rsidTr="00D23C37">
        <w:trPr>
          <w:tblCellSpacing w:w="15" w:type="dxa"/>
          <w:jc w:val="center"/>
          <w:ins w:id="14406" w:author="Nasser Mustafa [2]" w:date="2018-09-23T16:09:00Z"/>
        </w:trPr>
        <w:tc>
          <w:tcPr>
            <w:tcW w:w="0" w:type="auto"/>
            <w:hideMark/>
          </w:tcPr>
          <w:p w14:paraId="47AB316D" w14:textId="77777777" w:rsidR="00D23C37" w:rsidRPr="00E868EE" w:rsidRDefault="00D23C37" w:rsidP="00E868EE">
            <w:pPr>
              <w:rPr>
                <w:ins w:id="14407" w:author="Nasser Mustafa [2]" w:date="2018-09-23T16:09:00Z"/>
                <w:rPrChange w:id="14408" w:author="Nasser Mustafa [2]" w:date="2018-09-26T14:54:00Z">
                  <w:rPr>
                    <w:ins w:id="14409" w:author="Nasser Mustafa [2]" w:date="2018-09-23T16:09:00Z"/>
                  </w:rPr>
                </w:rPrChange>
              </w:rPr>
              <w:pPrChange w:id="14410" w:author="Nasser Mustafa [2]" w:date="2018-09-26T14:54:00Z">
                <w:pPr>
                  <w:spacing w:before="100" w:beforeAutospacing="1" w:after="100" w:afterAutospacing="1"/>
                  <w:outlineLvl w:val="2"/>
                </w:pPr>
              </w:pPrChange>
            </w:pPr>
            <w:bookmarkStart w:id="14411" w:name="7D"/>
            <w:bookmarkStart w:id="14412" w:name="_Toc525736848"/>
            <w:ins w:id="14413" w:author="Nasser Mustafa [2]" w:date="2018-09-23T16:09:00Z">
              <w:r w:rsidRPr="00E868EE">
                <w:rPr>
                  <w:rPrChange w:id="14414" w:author="Nasser Mustafa [2]" w:date="2018-09-26T14:54:00Z">
                    <w:rPr/>
                  </w:rPrChange>
                </w:rPr>
                <w:t>7D</w:t>
              </w:r>
              <w:bookmarkEnd w:id="14411"/>
              <w:r w:rsidRPr="00E868EE">
                <w:rPr>
                  <w:rPrChange w:id="14415" w:author="Nasser Mustafa [2]" w:date="2018-09-26T14:54:00Z">
                    <w:rPr/>
                  </w:rPrChange>
                </w:rPr>
                <w:t>.</w:t>
              </w:r>
              <w:bookmarkEnd w:id="14412"/>
              <w:r w:rsidRPr="00E868EE">
                <w:rPr>
                  <w:rPrChange w:id="14416" w:author="Nasser Mustafa [2]" w:date="2018-09-26T14:54:00Z">
                    <w:rPr/>
                  </w:rPrChange>
                </w:rPr>
                <w:t xml:space="preserve"> </w:t>
              </w:r>
            </w:ins>
          </w:p>
        </w:tc>
        <w:tc>
          <w:tcPr>
            <w:tcW w:w="0" w:type="auto"/>
            <w:hideMark/>
          </w:tcPr>
          <w:p w14:paraId="0D940A3A" w14:textId="56067E68" w:rsidR="00D23C37" w:rsidRPr="00E868EE" w:rsidRDefault="00D23C37" w:rsidP="00E868EE">
            <w:pPr>
              <w:rPr>
                <w:ins w:id="14417" w:author="Nasser Mustafa [2]" w:date="2018-09-23T16:09:00Z"/>
                <w:rPrChange w:id="14418" w:author="Nasser Mustafa [2]" w:date="2018-09-26T14:54:00Z">
                  <w:rPr>
                    <w:ins w:id="14419" w:author="Nasser Mustafa [2]" w:date="2018-09-23T16:09:00Z"/>
                  </w:rPr>
                </w:rPrChange>
              </w:rPr>
              <w:pPrChange w:id="14420" w:author="Nasser Mustafa [2]" w:date="2018-09-26T14:54:00Z">
                <w:pPr/>
              </w:pPrChange>
            </w:pPr>
            <w:ins w:id="14421" w:author="Nasser Mustafa [2]" w:date="2018-09-23T16:09:00Z">
              <w:r w:rsidRPr="00E868EE">
                <w:rPr>
                  <w:rPrChange w:id="14422" w:author="Nasser Mustafa [2]" w:date="2018-09-26T14:54:00Z">
                    <w:rPr/>
                  </w:rPrChange>
                </w:rPr>
                <w:t>Translation or Transcription</w:t>
              </w:r>
              <w:r w:rsidRPr="00E868EE">
                <w:rPr>
                  <w:rPrChange w:id="14423" w:author="Nasser Mustafa [2]" w:date="2018-09-26T14:54:00Z">
                    <w:rPr/>
                  </w:rPrChange>
                </w:rPr>
                <w:br/>
                <w:t>(</w:t>
              </w:r>
              <w:r w:rsidRPr="00E868EE">
                <w:rPr>
                  <w:rPrChange w:id="14424" w:author="Nasser Mustafa [2]" w:date="2018-09-26T14:54:00Z">
                    <w:rPr/>
                  </w:rPrChange>
                </w:rPr>
                <w:fldChar w:fldCharType="begin"/>
              </w:r>
              <w:r w:rsidRPr="00E868EE">
                <w:rPr>
                  <w:rPrChange w:id="14425" w:author="Nasser Mustafa [2]" w:date="2018-09-26T14:54:00Z">
                    <w:rPr/>
                  </w:rPrChange>
                </w:rPr>
                <w:instrText xml:space="preserve"> HYPERLINK "http://carleton.ca/curo/wp-content/uploads/Carleton-University-Research-Ethics-Form-Instructions-April2016.htm" \l "7D" </w:instrText>
              </w:r>
              <w:r w:rsidRPr="00E868EE">
                <w:rPr>
                  <w:rPrChange w:id="14426" w:author="Nasser Mustafa [2]" w:date="2018-09-26T14:54:00Z">
                    <w:rPr/>
                  </w:rPrChange>
                </w:rPr>
                <w:fldChar w:fldCharType="separate"/>
              </w:r>
              <w:r w:rsidRPr="00E868EE">
                <w:rPr>
                  <w:rStyle w:val="Hyperlink"/>
                  <w:rPrChange w:id="14427" w:author="Nasser Mustafa [2]" w:date="2018-09-26T14:54:00Z">
                    <w:rPr>
                      <w:color w:val="800000"/>
                      <w:u w:val="single"/>
                    </w:rPr>
                  </w:rPrChange>
                </w:rPr>
                <w:t>Detailed instructions</w:t>
              </w:r>
              <w:r w:rsidRPr="00E868EE">
                <w:rPr>
                  <w:rPrChange w:id="14428" w:author="Nasser Mustafa [2]" w:date="2018-09-26T14:54:00Z">
                    <w:rPr>
                      <w:color w:val="800000"/>
                      <w:u w:val="single"/>
                    </w:rPr>
                  </w:rPrChange>
                </w:rPr>
                <w:fldChar w:fldCharType="end"/>
              </w:r>
              <w:r w:rsidRPr="00E868EE">
                <w:rPr>
                  <w:rPrChange w:id="14429" w:author="Nasser Mustafa [2]" w:date="2018-09-26T14:54:00Z">
                    <w:rPr/>
                  </w:rPrChange>
                </w:rPr>
                <w:t xml:space="preserve">) </w:t>
              </w:r>
            </w:ins>
          </w:p>
        </w:tc>
        <w:tc>
          <w:tcPr>
            <w:tcW w:w="0" w:type="auto"/>
            <w:hideMark/>
          </w:tcPr>
          <w:p w14:paraId="03590E91" w14:textId="77777777" w:rsidR="00D23C37" w:rsidRPr="00E868EE" w:rsidRDefault="00D23C37" w:rsidP="00E868EE">
            <w:pPr>
              <w:rPr>
                <w:ins w:id="14430" w:author="Nasser Mustafa [2]" w:date="2018-09-23T16:09:00Z"/>
                <w:rPrChange w:id="14431" w:author="Nasser Mustafa [2]" w:date="2018-09-26T14:54:00Z">
                  <w:rPr>
                    <w:ins w:id="14432" w:author="Nasser Mustafa [2]" w:date="2018-09-23T16:09:00Z"/>
                  </w:rPr>
                </w:rPrChange>
              </w:rPr>
              <w:pPrChange w:id="14433"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4A514208" w14:textId="77777777" w:rsidTr="00D23C37">
              <w:trPr>
                <w:tblCellSpacing w:w="15" w:type="dxa"/>
                <w:ins w:id="1443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A908CB2" w14:textId="77777777" w:rsidR="00D23C37" w:rsidRPr="00E868EE" w:rsidRDefault="00D23C37" w:rsidP="00E868EE">
                  <w:pPr>
                    <w:rPr>
                      <w:ins w:id="14435" w:author="Nasser Mustafa [2]" w:date="2018-09-23T16:09:00Z"/>
                      <w:rPrChange w:id="14436" w:author="Nasser Mustafa [2]" w:date="2018-09-26T14:54:00Z">
                        <w:rPr>
                          <w:ins w:id="14437" w:author="Nasser Mustafa [2]" w:date="2018-09-23T16:09:00Z"/>
                        </w:rPr>
                      </w:rPrChange>
                    </w:rPr>
                    <w:pPrChange w:id="14438" w:author="Nasser Mustafa [2]" w:date="2018-09-26T14:54:00Z">
                      <w:pPr/>
                    </w:pPrChange>
                  </w:pPr>
                  <w:ins w:id="14439" w:author="Nasser Mustafa [2]" w:date="2018-09-23T16:09:00Z">
                    <w:r w:rsidRPr="00E868EE">
                      <w:rPr>
                        <w:rPrChange w:id="1444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6724F18" w14:textId="77777777" w:rsidR="00D23C37" w:rsidRPr="00E868EE" w:rsidRDefault="00D23C37" w:rsidP="00E868EE">
                  <w:pPr>
                    <w:rPr>
                      <w:ins w:id="14441" w:author="Nasser Mustafa [2]" w:date="2018-09-23T16:09:00Z"/>
                      <w:rPrChange w:id="14442" w:author="Nasser Mustafa [2]" w:date="2018-09-26T14:54:00Z">
                        <w:rPr>
                          <w:ins w:id="14443" w:author="Nasser Mustafa [2]" w:date="2018-09-23T16:09:00Z"/>
                        </w:rPr>
                      </w:rPrChange>
                    </w:rPr>
                    <w:pPrChange w:id="14444" w:author="Nasser Mustafa [2]" w:date="2018-09-26T14:54:00Z">
                      <w:pPr/>
                    </w:pPrChange>
                  </w:pPr>
                  <w:ins w:id="14445" w:author="Nasser Mustafa [2]" w:date="2018-09-23T16:09:00Z">
                    <w:r w:rsidRPr="00E868EE">
                      <w:rPr>
                        <w:rPrChange w:id="14446" w:author="Nasser Mustafa [2]" w:date="2018-09-26T14:54:00Z">
                          <w:rPr/>
                        </w:rPrChange>
                      </w:rPr>
                      <w:t xml:space="preserve">Not applicable </w:t>
                    </w:r>
                  </w:ins>
                </w:p>
              </w:tc>
            </w:tr>
            <w:tr w:rsidR="00D23C37" w:rsidRPr="00E868EE" w14:paraId="3D3EBC72" w14:textId="77777777" w:rsidTr="00D23C37">
              <w:trPr>
                <w:tblCellSpacing w:w="15" w:type="dxa"/>
                <w:ins w:id="1444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A5EFF7B" w14:textId="77777777" w:rsidR="00D23C37" w:rsidRPr="00E868EE" w:rsidRDefault="00D23C37" w:rsidP="00E868EE">
                  <w:pPr>
                    <w:rPr>
                      <w:ins w:id="14448" w:author="Nasser Mustafa [2]" w:date="2018-09-23T16:09:00Z"/>
                      <w:rPrChange w:id="14449" w:author="Nasser Mustafa [2]" w:date="2018-09-26T14:54:00Z">
                        <w:rPr>
                          <w:ins w:id="14450" w:author="Nasser Mustafa [2]" w:date="2018-09-23T16:09:00Z"/>
                        </w:rPr>
                      </w:rPrChange>
                    </w:rPr>
                    <w:pPrChange w:id="14451" w:author="Nasser Mustafa [2]" w:date="2018-09-26T14:54:00Z">
                      <w:pPr/>
                    </w:pPrChange>
                  </w:pPr>
                  <w:ins w:id="14452" w:author="Nasser Mustafa [2]" w:date="2018-09-23T16:09:00Z">
                    <w:r w:rsidRPr="00E868EE">
                      <w:rPr>
                        <w:rPrChange w:id="1445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97BCB9B" w14:textId="77777777" w:rsidR="00D23C37" w:rsidRPr="00E868EE" w:rsidRDefault="00D23C37" w:rsidP="00E868EE">
                  <w:pPr>
                    <w:rPr>
                      <w:ins w:id="14454" w:author="Nasser Mustafa [2]" w:date="2018-09-23T16:09:00Z"/>
                      <w:rPrChange w:id="14455" w:author="Nasser Mustafa [2]" w:date="2018-09-26T14:54:00Z">
                        <w:rPr>
                          <w:ins w:id="14456" w:author="Nasser Mustafa [2]" w:date="2018-09-23T16:09:00Z"/>
                        </w:rPr>
                      </w:rPrChange>
                    </w:rPr>
                    <w:pPrChange w:id="14457" w:author="Nasser Mustafa [2]" w:date="2018-09-26T14:54:00Z">
                      <w:pPr/>
                    </w:pPrChange>
                  </w:pPr>
                  <w:ins w:id="14458" w:author="Nasser Mustafa [2]" w:date="2018-09-23T16:09:00Z">
                    <w:r w:rsidRPr="00E868EE">
                      <w:rPr>
                        <w:rPrChange w:id="14459" w:author="Nasser Mustafa [2]" w:date="2018-09-26T14:54:00Z">
                          <w:rPr/>
                        </w:rPrChange>
                      </w:rPr>
                      <w:t xml:space="preserve">Translation </w:t>
                    </w:r>
                  </w:ins>
                </w:p>
              </w:tc>
            </w:tr>
            <w:tr w:rsidR="00D23C37" w:rsidRPr="00E868EE" w14:paraId="065C1DE8" w14:textId="77777777" w:rsidTr="00D23C37">
              <w:trPr>
                <w:tblCellSpacing w:w="15" w:type="dxa"/>
                <w:ins w:id="1446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AD031AA" w14:textId="77777777" w:rsidR="00D23C37" w:rsidRPr="00E868EE" w:rsidRDefault="00D23C37" w:rsidP="00E868EE">
                  <w:pPr>
                    <w:rPr>
                      <w:ins w:id="14461" w:author="Nasser Mustafa [2]" w:date="2018-09-23T16:09:00Z"/>
                      <w:rPrChange w:id="14462" w:author="Nasser Mustafa [2]" w:date="2018-09-26T14:54:00Z">
                        <w:rPr>
                          <w:ins w:id="14463" w:author="Nasser Mustafa [2]" w:date="2018-09-23T16:09:00Z"/>
                        </w:rPr>
                      </w:rPrChange>
                    </w:rPr>
                    <w:pPrChange w:id="14464" w:author="Nasser Mustafa [2]" w:date="2018-09-26T14:54:00Z">
                      <w:pPr/>
                    </w:pPrChange>
                  </w:pPr>
                  <w:ins w:id="14465" w:author="Nasser Mustafa [2]" w:date="2018-09-23T16:09:00Z">
                    <w:r w:rsidRPr="00E868EE">
                      <w:rPr>
                        <w:rPrChange w:id="1446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00E0ED8" w14:textId="77777777" w:rsidR="00D23C37" w:rsidRPr="00E868EE" w:rsidRDefault="00D23C37" w:rsidP="00E868EE">
                  <w:pPr>
                    <w:rPr>
                      <w:ins w:id="14467" w:author="Nasser Mustafa [2]" w:date="2018-09-23T16:09:00Z"/>
                      <w:rPrChange w:id="14468" w:author="Nasser Mustafa [2]" w:date="2018-09-26T14:54:00Z">
                        <w:rPr>
                          <w:ins w:id="14469" w:author="Nasser Mustafa [2]" w:date="2018-09-23T16:09:00Z"/>
                        </w:rPr>
                      </w:rPrChange>
                    </w:rPr>
                    <w:pPrChange w:id="14470" w:author="Nasser Mustafa [2]" w:date="2018-09-26T14:54:00Z">
                      <w:pPr/>
                    </w:pPrChange>
                  </w:pPr>
                  <w:ins w:id="14471" w:author="Nasser Mustafa [2]" w:date="2018-09-23T16:09:00Z">
                    <w:r w:rsidRPr="00E868EE">
                      <w:rPr>
                        <w:rPrChange w:id="14472" w:author="Nasser Mustafa [2]" w:date="2018-09-26T14:54:00Z">
                          <w:rPr/>
                        </w:rPrChange>
                      </w:rPr>
                      <w:t xml:space="preserve">Transcription </w:t>
                    </w:r>
                  </w:ins>
                </w:p>
              </w:tc>
            </w:tr>
            <w:tr w:rsidR="00D23C37" w:rsidRPr="00E868EE" w14:paraId="7FB31827" w14:textId="77777777" w:rsidTr="00D23C37">
              <w:trPr>
                <w:tblCellSpacing w:w="15" w:type="dxa"/>
                <w:ins w:id="1447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6F411EB" w14:textId="77777777" w:rsidR="00D23C37" w:rsidRPr="00E868EE" w:rsidRDefault="00D23C37" w:rsidP="00E868EE">
                  <w:pPr>
                    <w:rPr>
                      <w:ins w:id="14474" w:author="Nasser Mustafa [2]" w:date="2018-09-23T16:09:00Z"/>
                      <w:rPrChange w:id="14475" w:author="Nasser Mustafa [2]" w:date="2018-09-26T14:54:00Z">
                        <w:rPr>
                          <w:ins w:id="14476" w:author="Nasser Mustafa [2]" w:date="2018-09-23T16:09:00Z"/>
                        </w:rPr>
                      </w:rPrChange>
                    </w:rPr>
                    <w:pPrChange w:id="14477" w:author="Nasser Mustafa [2]" w:date="2018-09-26T14:54:00Z">
                      <w:pPr/>
                    </w:pPrChange>
                  </w:pPr>
                  <w:ins w:id="14478" w:author="Nasser Mustafa [2]" w:date="2018-09-23T16:09:00Z">
                    <w:r w:rsidRPr="00E868EE">
                      <w:rPr>
                        <w:rPrChange w:id="1447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C602689" w14:textId="77777777" w:rsidR="00D23C37" w:rsidRPr="00E868EE" w:rsidRDefault="00D23C37" w:rsidP="00E868EE">
                  <w:pPr>
                    <w:rPr>
                      <w:ins w:id="14480" w:author="Nasser Mustafa [2]" w:date="2018-09-23T16:09:00Z"/>
                      <w:rPrChange w:id="14481" w:author="Nasser Mustafa [2]" w:date="2018-09-26T14:54:00Z">
                        <w:rPr>
                          <w:ins w:id="14482" w:author="Nasser Mustafa [2]" w:date="2018-09-23T16:09:00Z"/>
                        </w:rPr>
                      </w:rPrChange>
                    </w:rPr>
                    <w:pPrChange w:id="14483" w:author="Nasser Mustafa [2]" w:date="2018-09-26T14:54:00Z">
                      <w:pPr/>
                    </w:pPrChange>
                  </w:pPr>
                  <w:ins w:id="14484" w:author="Nasser Mustafa [2]" w:date="2018-09-23T16:09:00Z">
                    <w:r w:rsidRPr="00E868EE">
                      <w:rPr>
                        <w:rPrChange w:id="14485" w:author="Nasser Mustafa [2]" w:date="2018-09-26T14:54:00Z">
                          <w:rPr/>
                        </w:rPrChange>
                      </w:rPr>
                      <w:t xml:space="preserve">Researcher will translate or transcribe </w:t>
                    </w:r>
                  </w:ins>
                </w:p>
              </w:tc>
            </w:tr>
          </w:tbl>
          <w:p w14:paraId="14B28DD3" w14:textId="77777777" w:rsidR="00D23C37" w:rsidRPr="00E868EE" w:rsidRDefault="00D23C37" w:rsidP="00E868EE">
            <w:pPr>
              <w:rPr>
                <w:ins w:id="14486" w:author="Nasser Mustafa [2]" w:date="2018-09-23T16:09:00Z"/>
                <w:rPrChange w:id="14487" w:author="Nasser Mustafa [2]" w:date="2018-09-26T14:54:00Z">
                  <w:rPr>
                    <w:ins w:id="14488" w:author="Nasser Mustafa [2]" w:date="2018-09-23T16:09:00Z"/>
                  </w:rPr>
                </w:rPrChange>
              </w:rPr>
              <w:pPrChange w:id="14489" w:author="Nasser Mustafa [2]" w:date="2018-09-26T14:54:00Z">
                <w:pPr/>
              </w:pPrChange>
            </w:pPr>
          </w:p>
        </w:tc>
        <w:tc>
          <w:tcPr>
            <w:tcW w:w="0" w:type="auto"/>
            <w:hideMark/>
          </w:tcPr>
          <w:p w14:paraId="20F7A2A8" w14:textId="77777777" w:rsidR="00D23C37" w:rsidRPr="00E868EE" w:rsidRDefault="00D23C37" w:rsidP="00E868EE">
            <w:pPr>
              <w:rPr>
                <w:ins w:id="14490" w:author="Nasser Mustafa [2]" w:date="2018-09-23T16:09:00Z"/>
                <w:rPrChange w:id="14491" w:author="Nasser Mustafa [2]" w:date="2018-09-26T14:54:00Z">
                  <w:rPr>
                    <w:ins w:id="14492" w:author="Nasser Mustafa [2]" w:date="2018-09-23T16:09:00Z"/>
                  </w:rPr>
                </w:rPrChange>
              </w:rPr>
              <w:pPrChange w:id="14493" w:author="Nasser Mustafa [2]" w:date="2018-09-26T14:54:00Z">
                <w:pPr/>
              </w:pPrChange>
            </w:pPr>
            <w:ins w:id="14494" w:author="Nasser Mustafa [2]" w:date="2018-09-23T16:09:00Z">
              <w:r w:rsidRPr="00E868EE">
                <w:rPr>
                  <w:rPrChange w:id="14495" w:author="Nasser Mustafa [2]" w:date="2018-09-26T14:54:00Z">
                    <w:rPr/>
                  </w:rPrChange>
                </w:rPr>
                <w:t>If you require the services of a translator or transcriber, describe what services you will use and how you will interact with the translator and/or transcriber. If a confidentiality agreement will be used, include a copy.</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2EE50874" w14:textId="77777777" w:rsidTr="00D23C37">
              <w:trPr>
                <w:tblCellSpacing w:w="15" w:type="dxa"/>
                <w:ins w:id="1449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727DA0D" w14:textId="77777777" w:rsidR="00D23C37" w:rsidRPr="00E868EE" w:rsidRDefault="00D23C37" w:rsidP="00E868EE">
                  <w:pPr>
                    <w:rPr>
                      <w:ins w:id="14497" w:author="Nasser Mustafa [2]" w:date="2018-09-23T16:09:00Z"/>
                      <w:rPrChange w:id="14498" w:author="Nasser Mustafa [2]" w:date="2018-09-26T14:54:00Z">
                        <w:rPr>
                          <w:ins w:id="14499" w:author="Nasser Mustafa [2]" w:date="2018-09-23T16:09:00Z"/>
                        </w:rPr>
                      </w:rPrChange>
                    </w:rPr>
                    <w:pPrChange w:id="14500" w:author="Nasser Mustafa [2]" w:date="2018-09-26T14:54:00Z">
                      <w:pPr/>
                    </w:pPrChange>
                  </w:pPr>
                  <w:ins w:id="14501" w:author="Nasser Mustafa [2]" w:date="2018-09-23T16:09:00Z">
                    <w:r w:rsidRPr="00E868EE">
                      <w:rPr>
                        <w:rPrChange w:id="14502" w:author="Nasser Mustafa [2]" w:date="2018-09-26T14:54:00Z">
                          <w:rPr>
                            <w:i/>
                            <w:iCs/>
                          </w:rPr>
                        </w:rPrChange>
                      </w:rPr>
                      <w:t>Response</w:t>
                    </w:r>
                    <w:r w:rsidRPr="00E868EE">
                      <w:rPr>
                        <w:rPrChange w:id="14503" w:author="Nasser Mustafa [2]" w:date="2018-09-26T14:54:00Z">
                          <w:rPr/>
                        </w:rPrChange>
                      </w:rPr>
                      <w:t>: the survey targets English speakers</w:t>
                    </w:r>
                  </w:ins>
                </w:p>
              </w:tc>
            </w:tr>
          </w:tbl>
          <w:p w14:paraId="23821AEA" w14:textId="77777777" w:rsidR="00D23C37" w:rsidRPr="00E868EE" w:rsidRDefault="00D23C37" w:rsidP="00E868EE">
            <w:pPr>
              <w:rPr>
                <w:ins w:id="14504" w:author="Nasser Mustafa [2]" w:date="2018-09-23T16:09:00Z"/>
                <w:rPrChange w:id="14505" w:author="Nasser Mustafa [2]" w:date="2018-09-26T14:54:00Z">
                  <w:rPr>
                    <w:ins w:id="14506" w:author="Nasser Mustafa [2]" w:date="2018-09-23T16:09:00Z"/>
                  </w:rPr>
                </w:rPrChange>
              </w:rPr>
              <w:pPrChange w:id="14507" w:author="Nasser Mustafa [2]" w:date="2018-09-26T14:54:00Z">
                <w:pPr/>
              </w:pPrChange>
            </w:pPr>
          </w:p>
        </w:tc>
      </w:tr>
      <w:tr w:rsidR="00D23C37" w:rsidRPr="00E868EE" w14:paraId="10A31EF9" w14:textId="77777777" w:rsidTr="00D23C37">
        <w:trPr>
          <w:tblCellSpacing w:w="15" w:type="dxa"/>
          <w:jc w:val="center"/>
          <w:ins w:id="14508" w:author="Nasser Mustafa [2]" w:date="2018-09-23T16:09:00Z"/>
        </w:trPr>
        <w:tc>
          <w:tcPr>
            <w:tcW w:w="0" w:type="auto"/>
            <w:gridSpan w:val="5"/>
            <w:vAlign w:val="center"/>
            <w:hideMark/>
          </w:tcPr>
          <w:p w14:paraId="6B900F2D" w14:textId="77777777" w:rsidR="00D23C37" w:rsidRPr="00E868EE" w:rsidRDefault="007431BC" w:rsidP="00E868EE">
            <w:pPr>
              <w:rPr>
                <w:ins w:id="14509" w:author="Nasser Mustafa [2]" w:date="2018-09-23T16:09:00Z"/>
                <w:rPrChange w:id="14510" w:author="Nasser Mustafa [2]" w:date="2018-09-26T14:54:00Z">
                  <w:rPr>
                    <w:ins w:id="14511" w:author="Nasser Mustafa [2]" w:date="2018-09-23T16:09:00Z"/>
                  </w:rPr>
                </w:rPrChange>
              </w:rPr>
              <w:pPrChange w:id="14512" w:author="Nasser Mustafa [2]" w:date="2018-09-26T14:54:00Z">
                <w:pPr/>
              </w:pPrChange>
            </w:pPr>
            <w:ins w:id="14513" w:author="Nasser Mustafa [2]" w:date="2018-09-23T16:09:00Z">
              <w:r w:rsidRPr="00E868EE">
                <w:rPr>
                  <w:rPrChange w:id="14514" w:author="Nasser Mustafa [2]" w:date="2018-09-26T14:54:00Z">
                    <w:rPr/>
                  </w:rPrChange>
                </w:rPr>
                <w:pict w14:anchorId="6B2E5F70">
                  <v:rect id="_x0000_i1051" style="width:0;height:1.5pt" o:hralign="center" o:hrstd="t" o:hr="t" fillcolor="#a0a0a0" stroked="f"/>
                </w:pict>
              </w:r>
            </w:ins>
          </w:p>
        </w:tc>
      </w:tr>
      <w:tr w:rsidR="00D23C37" w:rsidRPr="00E868EE" w14:paraId="335708EB" w14:textId="77777777" w:rsidTr="00D23C37">
        <w:trPr>
          <w:tblCellSpacing w:w="15" w:type="dxa"/>
          <w:jc w:val="center"/>
          <w:ins w:id="14515" w:author="Nasser Mustafa [2]" w:date="2018-09-23T16:09:00Z"/>
        </w:trPr>
        <w:tc>
          <w:tcPr>
            <w:tcW w:w="0" w:type="auto"/>
            <w:hideMark/>
          </w:tcPr>
          <w:p w14:paraId="5CE7E00A" w14:textId="77777777" w:rsidR="00D23C37" w:rsidRPr="00E868EE" w:rsidRDefault="00D23C37" w:rsidP="00E868EE">
            <w:pPr>
              <w:rPr>
                <w:ins w:id="14516" w:author="Nasser Mustafa [2]" w:date="2018-09-23T16:09:00Z"/>
                <w:rPrChange w:id="14517" w:author="Nasser Mustafa [2]" w:date="2018-09-26T14:54:00Z">
                  <w:rPr>
                    <w:ins w:id="14518" w:author="Nasser Mustafa [2]" w:date="2018-09-23T16:09:00Z"/>
                  </w:rPr>
                </w:rPrChange>
              </w:rPr>
              <w:pPrChange w:id="14519" w:author="Nasser Mustafa [2]" w:date="2018-09-26T14:54:00Z">
                <w:pPr>
                  <w:spacing w:before="100" w:beforeAutospacing="1" w:after="100" w:afterAutospacing="1"/>
                  <w:outlineLvl w:val="2"/>
                </w:pPr>
              </w:pPrChange>
            </w:pPr>
            <w:bookmarkStart w:id="14520" w:name="7E"/>
            <w:bookmarkStart w:id="14521" w:name="_Toc525736849"/>
            <w:ins w:id="14522" w:author="Nasser Mustafa [2]" w:date="2018-09-23T16:09:00Z">
              <w:r w:rsidRPr="00E868EE">
                <w:rPr>
                  <w:rPrChange w:id="14523" w:author="Nasser Mustafa [2]" w:date="2018-09-26T14:54:00Z">
                    <w:rPr/>
                  </w:rPrChange>
                </w:rPr>
                <w:t>7E</w:t>
              </w:r>
              <w:bookmarkEnd w:id="14520"/>
              <w:r w:rsidRPr="00E868EE">
                <w:rPr>
                  <w:rPrChange w:id="14524" w:author="Nasser Mustafa [2]" w:date="2018-09-26T14:54:00Z">
                    <w:rPr/>
                  </w:rPrChange>
                </w:rPr>
                <w:t>.</w:t>
              </w:r>
              <w:bookmarkEnd w:id="14521"/>
              <w:r w:rsidRPr="00E868EE">
                <w:rPr>
                  <w:rPrChange w:id="14525" w:author="Nasser Mustafa [2]" w:date="2018-09-26T14:54:00Z">
                    <w:rPr/>
                  </w:rPrChange>
                </w:rPr>
                <w:t xml:space="preserve"> </w:t>
              </w:r>
            </w:ins>
          </w:p>
        </w:tc>
        <w:tc>
          <w:tcPr>
            <w:tcW w:w="0" w:type="auto"/>
            <w:hideMark/>
          </w:tcPr>
          <w:p w14:paraId="468AD891" w14:textId="522C4069" w:rsidR="00D23C37" w:rsidRPr="00E868EE" w:rsidRDefault="00D23C37" w:rsidP="00E868EE">
            <w:pPr>
              <w:rPr>
                <w:ins w:id="14526" w:author="Nasser Mustafa [2]" w:date="2018-09-23T16:09:00Z"/>
                <w:rPrChange w:id="14527" w:author="Nasser Mustafa [2]" w:date="2018-09-26T14:54:00Z">
                  <w:rPr>
                    <w:ins w:id="14528" w:author="Nasser Mustafa [2]" w:date="2018-09-23T16:09:00Z"/>
                  </w:rPr>
                </w:rPrChange>
              </w:rPr>
              <w:pPrChange w:id="14529" w:author="Nasser Mustafa [2]" w:date="2018-09-26T14:54:00Z">
                <w:pPr/>
              </w:pPrChange>
            </w:pPr>
            <w:ins w:id="14530" w:author="Nasser Mustafa [2]" w:date="2018-09-23T16:09:00Z">
              <w:r w:rsidRPr="00E868EE">
                <w:rPr>
                  <w:rPrChange w:id="14531" w:author="Nasser Mustafa [2]" w:date="2018-09-26T14:54:00Z">
                    <w:rPr/>
                  </w:rPrChange>
                </w:rPr>
                <w:t>Online data collection</w:t>
              </w:r>
              <w:r w:rsidRPr="00E868EE">
                <w:rPr>
                  <w:rPrChange w:id="14532" w:author="Nasser Mustafa [2]" w:date="2018-09-26T14:54:00Z">
                    <w:rPr/>
                  </w:rPrChange>
                </w:rPr>
                <w:br/>
                <w:t>(</w:t>
              </w:r>
              <w:r w:rsidRPr="00E868EE">
                <w:rPr>
                  <w:rPrChange w:id="14533" w:author="Nasser Mustafa [2]" w:date="2018-09-26T14:54:00Z">
                    <w:rPr/>
                  </w:rPrChange>
                </w:rPr>
                <w:fldChar w:fldCharType="begin"/>
              </w:r>
              <w:r w:rsidRPr="00E868EE">
                <w:rPr>
                  <w:rPrChange w:id="14534" w:author="Nasser Mustafa [2]" w:date="2018-09-26T14:54:00Z">
                    <w:rPr/>
                  </w:rPrChange>
                </w:rPr>
                <w:instrText xml:space="preserve"> HYPERLINK "http://carleton.ca/curo/wp-content/uploads/Carleton-University-Research-Ethics-Form-Instructions-April2016.htm" \l "7E" </w:instrText>
              </w:r>
              <w:r w:rsidRPr="00E868EE">
                <w:rPr>
                  <w:rPrChange w:id="14535" w:author="Nasser Mustafa [2]" w:date="2018-09-26T14:54:00Z">
                    <w:rPr/>
                  </w:rPrChange>
                </w:rPr>
                <w:fldChar w:fldCharType="separate"/>
              </w:r>
              <w:r w:rsidRPr="00E868EE">
                <w:rPr>
                  <w:rStyle w:val="Hyperlink"/>
                  <w:rPrChange w:id="14536" w:author="Nasser Mustafa [2]" w:date="2018-09-26T14:54:00Z">
                    <w:rPr>
                      <w:color w:val="800000"/>
                      <w:u w:val="single"/>
                    </w:rPr>
                  </w:rPrChange>
                </w:rPr>
                <w:t>Detailed instructions</w:t>
              </w:r>
              <w:r w:rsidRPr="00E868EE">
                <w:rPr>
                  <w:rPrChange w:id="14537" w:author="Nasser Mustafa [2]" w:date="2018-09-26T14:54:00Z">
                    <w:rPr>
                      <w:color w:val="800000"/>
                      <w:u w:val="single"/>
                    </w:rPr>
                  </w:rPrChange>
                </w:rPr>
                <w:fldChar w:fldCharType="end"/>
              </w:r>
              <w:r w:rsidRPr="00E868EE">
                <w:rPr>
                  <w:rPrChange w:id="14538" w:author="Nasser Mustafa [2]" w:date="2018-09-26T14:54:00Z">
                    <w:rPr/>
                  </w:rPrChange>
                </w:rPr>
                <w:t xml:space="preserve">) </w:t>
              </w:r>
            </w:ins>
          </w:p>
        </w:tc>
        <w:tc>
          <w:tcPr>
            <w:tcW w:w="0" w:type="auto"/>
            <w:hideMark/>
          </w:tcPr>
          <w:p w14:paraId="57A312F5" w14:textId="77777777" w:rsidR="00D23C37" w:rsidRPr="00E868EE" w:rsidRDefault="00D23C37" w:rsidP="00E868EE">
            <w:pPr>
              <w:rPr>
                <w:ins w:id="14539" w:author="Nasser Mustafa [2]" w:date="2018-09-23T16:09:00Z"/>
                <w:rPrChange w:id="14540" w:author="Nasser Mustafa [2]" w:date="2018-09-26T14:54:00Z">
                  <w:rPr>
                    <w:ins w:id="14541" w:author="Nasser Mustafa [2]" w:date="2018-09-23T16:09:00Z"/>
                  </w:rPr>
                </w:rPrChange>
              </w:rPr>
              <w:pPrChange w:id="14542"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0A928B9F" w14:textId="77777777" w:rsidTr="00D23C37">
              <w:trPr>
                <w:tblCellSpacing w:w="15" w:type="dxa"/>
                <w:ins w:id="1454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61B2A81" w14:textId="77777777" w:rsidR="00D23C37" w:rsidRPr="00E868EE" w:rsidRDefault="00D23C37" w:rsidP="00E868EE">
                  <w:pPr>
                    <w:rPr>
                      <w:ins w:id="14544" w:author="Nasser Mustafa [2]" w:date="2018-09-23T16:09:00Z"/>
                      <w:rPrChange w:id="14545" w:author="Nasser Mustafa [2]" w:date="2018-09-26T14:54:00Z">
                        <w:rPr>
                          <w:ins w:id="14546" w:author="Nasser Mustafa [2]" w:date="2018-09-23T16:09:00Z"/>
                        </w:rPr>
                      </w:rPrChange>
                    </w:rPr>
                    <w:pPrChange w:id="14547" w:author="Nasser Mustafa [2]" w:date="2018-09-26T14:54:00Z">
                      <w:pPr/>
                    </w:pPrChange>
                  </w:pPr>
                  <w:ins w:id="14548" w:author="Nasser Mustafa [2]" w:date="2018-09-23T16:09:00Z">
                    <w:r w:rsidRPr="00E868EE">
                      <w:rPr>
                        <w:rPrChange w:id="1454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B3A671C" w14:textId="77777777" w:rsidR="00D23C37" w:rsidRPr="00E868EE" w:rsidRDefault="00D23C37" w:rsidP="00E868EE">
                  <w:pPr>
                    <w:rPr>
                      <w:ins w:id="14550" w:author="Nasser Mustafa [2]" w:date="2018-09-23T16:09:00Z"/>
                      <w:rPrChange w:id="14551" w:author="Nasser Mustafa [2]" w:date="2018-09-26T14:54:00Z">
                        <w:rPr>
                          <w:ins w:id="14552" w:author="Nasser Mustafa [2]" w:date="2018-09-23T16:09:00Z"/>
                        </w:rPr>
                      </w:rPrChange>
                    </w:rPr>
                    <w:pPrChange w:id="14553" w:author="Nasser Mustafa [2]" w:date="2018-09-26T14:54:00Z">
                      <w:pPr/>
                    </w:pPrChange>
                  </w:pPr>
                  <w:ins w:id="14554" w:author="Nasser Mustafa [2]" w:date="2018-09-23T16:09:00Z">
                    <w:r w:rsidRPr="00E868EE">
                      <w:rPr>
                        <w:rPrChange w:id="14555" w:author="Nasser Mustafa [2]" w:date="2018-09-26T14:54:00Z">
                          <w:rPr/>
                        </w:rPrChange>
                      </w:rPr>
                      <w:t xml:space="preserve">Not applicable </w:t>
                    </w:r>
                  </w:ins>
                </w:p>
              </w:tc>
            </w:tr>
            <w:tr w:rsidR="00D23C37" w:rsidRPr="00E868EE" w14:paraId="1B03E234" w14:textId="77777777" w:rsidTr="00D23C37">
              <w:trPr>
                <w:tblCellSpacing w:w="15" w:type="dxa"/>
                <w:ins w:id="1455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302FC59" w14:textId="77777777" w:rsidR="00D23C37" w:rsidRPr="00E868EE" w:rsidRDefault="00D23C37" w:rsidP="00E868EE">
                  <w:pPr>
                    <w:rPr>
                      <w:ins w:id="14557" w:author="Nasser Mustafa [2]" w:date="2018-09-23T16:09:00Z"/>
                      <w:rPrChange w:id="14558" w:author="Nasser Mustafa [2]" w:date="2018-09-26T14:54:00Z">
                        <w:rPr>
                          <w:ins w:id="14559" w:author="Nasser Mustafa [2]" w:date="2018-09-23T16:09:00Z"/>
                        </w:rPr>
                      </w:rPrChange>
                    </w:rPr>
                    <w:pPrChange w:id="14560" w:author="Nasser Mustafa [2]" w:date="2018-09-26T14:54:00Z">
                      <w:pPr/>
                    </w:pPrChange>
                  </w:pPr>
                  <w:ins w:id="14561" w:author="Nasser Mustafa [2]" w:date="2018-09-23T16:09:00Z">
                    <w:r w:rsidRPr="00E868EE">
                      <w:rPr>
                        <w:rPrChange w:id="1456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497B4E8" w14:textId="77777777" w:rsidR="00D23C37" w:rsidRPr="00E868EE" w:rsidRDefault="00D23C37" w:rsidP="00E868EE">
                  <w:pPr>
                    <w:rPr>
                      <w:ins w:id="14563" w:author="Nasser Mustafa [2]" w:date="2018-09-23T16:09:00Z"/>
                      <w:rPrChange w:id="14564" w:author="Nasser Mustafa [2]" w:date="2018-09-26T14:54:00Z">
                        <w:rPr>
                          <w:ins w:id="14565" w:author="Nasser Mustafa [2]" w:date="2018-09-23T16:09:00Z"/>
                        </w:rPr>
                      </w:rPrChange>
                    </w:rPr>
                    <w:pPrChange w:id="14566" w:author="Nasser Mustafa [2]" w:date="2018-09-26T14:54:00Z">
                      <w:pPr/>
                    </w:pPrChange>
                  </w:pPr>
                  <w:ins w:id="14567" w:author="Nasser Mustafa [2]" w:date="2018-09-23T16:09:00Z">
                    <w:r w:rsidRPr="00E868EE">
                      <w:rPr>
                        <w:rPrChange w:id="14568" w:author="Nasser Mustafa [2]" w:date="2018-09-26T14:54:00Z">
                          <w:rPr/>
                        </w:rPrChange>
                      </w:rPr>
                      <w:t xml:space="preserve">Carleton-based server </w:t>
                    </w:r>
                  </w:ins>
                </w:p>
              </w:tc>
            </w:tr>
            <w:tr w:rsidR="00D23C37" w:rsidRPr="00E868EE" w14:paraId="357907E7" w14:textId="77777777" w:rsidTr="00D23C37">
              <w:trPr>
                <w:tblCellSpacing w:w="15" w:type="dxa"/>
                <w:ins w:id="1456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F09A806" w14:textId="77777777" w:rsidR="00D23C37" w:rsidRPr="00E868EE" w:rsidRDefault="00D23C37" w:rsidP="00E868EE">
                  <w:pPr>
                    <w:rPr>
                      <w:ins w:id="14570" w:author="Nasser Mustafa [2]" w:date="2018-09-23T16:09:00Z"/>
                      <w:rPrChange w:id="14571" w:author="Nasser Mustafa [2]" w:date="2018-09-26T14:54:00Z">
                        <w:rPr>
                          <w:ins w:id="14572" w:author="Nasser Mustafa [2]" w:date="2018-09-23T16:09:00Z"/>
                        </w:rPr>
                      </w:rPrChange>
                    </w:rPr>
                    <w:pPrChange w:id="14573" w:author="Nasser Mustafa [2]" w:date="2018-09-26T14:54:00Z">
                      <w:pPr/>
                    </w:pPrChange>
                  </w:pPr>
                  <w:ins w:id="14574" w:author="Nasser Mustafa [2]" w:date="2018-09-23T16:09:00Z">
                    <w:r w:rsidRPr="00E868EE">
                      <w:rPr>
                        <w:rPrChange w:id="1457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07FE4CB" w14:textId="77777777" w:rsidR="00D23C37" w:rsidRPr="00E868EE" w:rsidRDefault="00D23C37" w:rsidP="00E868EE">
                  <w:pPr>
                    <w:rPr>
                      <w:ins w:id="14576" w:author="Nasser Mustafa [2]" w:date="2018-09-23T16:09:00Z"/>
                      <w:rPrChange w:id="14577" w:author="Nasser Mustafa [2]" w:date="2018-09-26T14:54:00Z">
                        <w:rPr>
                          <w:ins w:id="14578" w:author="Nasser Mustafa [2]" w:date="2018-09-23T16:09:00Z"/>
                        </w:rPr>
                      </w:rPrChange>
                    </w:rPr>
                    <w:pPrChange w:id="14579" w:author="Nasser Mustafa [2]" w:date="2018-09-26T14:54:00Z">
                      <w:pPr/>
                    </w:pPrChange>
                  </w:pPr>
                  <w:ins w:id="14580" w:author="Nasser Mustafa [2]" w:date="2018-09-23T16:09:00Z">
                    <w:r w:rsidRPr="00E868EE">
                      <w:rPr>
                        <w:rPrChange w:id="14581" w:author="Nasser Mustafa [2]" w:date="2018-09-26T14:54:00Z">
                          <w:rPr/>
                        </w:rPrChange>
                      </w:rPr>
                      <w:t xml:space="preserve">Commercial server (based in Canada) </w:t>
                    </w:r>
                  </w:ins>
                </w:p>
              </w:tc>
            </w:tr>
            <w:tr w:rsidR="00D23C37" w:rsidRPr="00E868EE" w14:paraId="11CFFBC1" w14:textId="77777777" w:rsidTr="00D23C37">
              <w:trPr>
                <w:tblCellSpacing w:w="15" w:type="dxa"/>
                <w:ins w:id="1458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F30FFAE" w14:textId="77777777" w:rsidR="00D23C37" w:rsidRPr="00E868EE" w:rsidRDefault="00D23C37" w:rsidP="00E868EE">
                  <w:pPr>
                    <w:rPr>
                      <w:ins w:id="14583" w:author="Nasser Mustafa [2]" w:date="2018-09-23T16:09:00Z"/>
                      <w:rPrChange w:id="14584" w:author="Nasser Mustafa [2]" w:date="2018-09-26T14:54:00Z">
                        <w:rPr>
                          <w:ins w:id="14585" w:author="Nasser Mustafa [2]" w:date="2018-09-23T16:09:00Z"/>
                        </w:rPr>
                      </w:rPrChange>
                    </w:rPr>
                    <w:pPrChange w:id="14586" w:author="Nasser Mustafa [2]" w:date="2018-09-26T14:54:00Z">
                      <w:pPr/>
                    </w:pPrChange>
                  </w:pPr>
                  <w:ins w:id="14587" w:author="Nasser Mustafa [2]" w:date="2018-09-23T16:09:00Z">
                    <w:r w:rsidRPr="00E868EE">
                      <w:rPr>
                        <w:rPrChange w:id="14588"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15CDC374" w14:textId="77777777" w:rsidR="00D23C37" w:rsidRPr="00E868EE" w:rsidRDefault="00D23C37" w:rsidP="00E868EE">
                  <w:pPr>
                    <w:rPr>
                      <w:ins w:id="14589" w:author="Nasser Mustafa [2]" w:date="2018-09-23T16:09:00Z"/>
                      <w:rPrChange w:id="14590" w:author="Nasser Mustafa [2]" w:date="2018-09-26T14:54:00Z">
                        <w:rPr>
                          <w:ins w:id="14591" w:author="Nasser Mustafa [2]" w:date="2018-09-23T16:09:00Z"/>
                        </w:rPr>
                      </w:rPrChange>
                    </w:rPr>
                    <w:pPrChange w:id="14592" w:author="Nasser Mustafa [2]" w:date="2018-09-26T14:54:00Z">
                      <w:pPr/>
                    </w:pPrChange>
                  </w:pPr>
                  <w:ins w:id="14593" w:author="Nasser Mustafa [2]" w:date="2018-09-23T16:09:00Z">
                    <w:r w:rsidRPr="00E868EE">
                      <w:rPr>
                        <w:rPrChange w:id="14594" w:author="Nasser Mustafa [2]" w:date="2018-09-26T14:54:00Z">
                          <w:rPr/>
                        </w:rPrChange>
                      </w:rPr>
                      <w:t xml:space="preserve">Commercial server (outside Canada) </w:t>
                    </w:r>
                  </w:ins>
                </w:p>
              </w:tc>
            </w:tr>
            <w:tr w:rsidR="00D23C37" w:rsidRPr="00E868EE" w14:paraId="288993B9" w14:textId="77777777" w:rsidTr="00D23C37">
              <w:trPr>
                <w:tblCellSpacing w:w="15" w:type="dxa"/>
                <w:ins w:id="1459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2F9E0F2" w14:textId="77777777" w:rsidR="00D23C37" w:rsidRPr="00E868EE" w:rsidRDefault="00D23C37" w:rsidP="00E868EE">
                  <w:pPr>
                    <w:rPr>
                      <w:ins w:id="14596" w:author="Nasser Mustafa [2]" w:date="2018-09-23T16:09:00Z"/>
                      <w:rPrChange w:id="14597" w:author="Nasser Mustafa [2]" w:date="2018-09-26T14:54:00Z">
                        <w:rPr>
                          <w:ins w:id="14598" w:author="Nasser Mustafa [2]" w:date="2018-09-23T16:09:00Z"/>
                        </w:rPr>
                      </w:rPrChange>
                    </w:rPr>
                    <w:pPrChange w:id="14599" w:author="Nasser Mustafa [2]" w:date="2018-09-26T14:54:00Z">
                      <w:pPr/>
                    </w:pPrChange>
                  </w:pPr>
                  <w:ins w:id="14600" w:author="Nasser Mustafa [2]" w:date="2018-09-23T16:09:00Z">
                    <w:r w:rsidRPr="00E868EE">
                      <w:rPr>
                        <w:rPrChange w:id="1460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73788D7" w14:textId="77777777" w:rsidR="00D23C37" w:rsidRPr="00E868EE" w:rsidRDefault="00D23C37" w:rsidP="00E868EE">
                  <w:pPr>
                    <w:rPr>
                      <w:ins w:id="14602" w:author="Nasser Mustafa [2]" w:date="2018-09-23T16:09:00Z"/>
                      <w:rPrChange w:id="14603" w:author="Nasser Mustafa [2]" w:date="2018-09-26T14:54:00Z">
                        <w:rPr>
                          <w:ins w:id="14604" w:author="Nasser Mustafa [2]" w:date="2018-09-23T16:09:00Z"/>
                        </w:rPr>
                      </w:rPrChange>
                    </w:rPr>
                    <w:pPrChange w:id="14605" w:author="Nasser Mustafa [2]" w:date="2018-09-26T14:54:00Z">
                      <w:pPr/>
                    </w:pPrChange>
                  </w:pPr>
                  <w:ins w:id="14606" w:author="Nasser Mustafa [2]" w:date="2018-09-23T16:09:00Z">
                    <w:r w:rsidRPr="00E868EE">
                      <w:rPr>
                        <w:rPrChange w:id="14607" w:author="Nasser Mustafa [2]" w:date="2018-09-26T14:54:00Z">
                          <w:rPr/>
                        </w:rPrChange>
                      </w:rPr>
                      <w:t xml:space="preserve">Other </w:t>
                    </w:r>
                  </w:ins>
                </w:p>
              </w:tc>
            </w:tr>
          </w:tbl>
          <w:p w14:paraId="40F4DE2C" w14:textId="77777777" w:rsidR="00D23C37" w:rsidRPr="00E868EE" w:rsidRDefault="00D23C37" w:rsidP="00E868EE">
            <w:pPr>
              <w:rPr>
                <w:ins w:id="14608" w:author="Nasser Mustafa [2]" w:date="2018-09-23T16:09:00Z"/>
                <w:rPrChange w:id="14609" w:author="Nasser Mustafa [2]" w:date="2018-09-26T14:54:00Z">
                  <w:rPr>
                    <w:ins w:id="14610" w:author="Nasser Mustafa [2]" w:date="2018-09-23T16:09:00Z"/>
                  </w:rPr>
                </w:rPrChange>
              </w:rPr>
              <w:pPrChange w:id="14611" w:author="Nasser Mustafa [2]" w:date="2018-09-26T14:54:00Z">
                <w:pPr/>
              </w:pPrChange>
            </w:pPr>
          </w:p>
        </w:tc>
        <w:tc>
          <w:tcPr>
            <w:tcW w:w="0" w:type="auto"/>
            <w:hideMark/>
          </w:tcPr>
          <w:p w14:paraId="0CFC2025" w14:textId="77777777" w:rsidR="00D23C37" w:rsidRPr="00E868EE" w:rsidRDefault="00D23C37" w:rsidP="00E868EE">
            <w:pPr>
              <w:rPr>
                <w:ins w:id="14612" w:author="Nasser Mustafa [2]" w:date="2018-09-23T16:09:00Z"/>
                <w:rPrChange w:id="14613" w:author="Nasser Mustafa [2]" w:date="2018-09-26T14:54:00Z">
                  <w:rPr>
                    <w:ins w:id="14614" w:author="Nasser Mustafa [2]" w:date="2018-09-23T16:09:00Z"/>
                  </w:rPr>
                </w:rPrChange>
              </w:rPr>
              <w:pPrChange w:id="14615" w:author="Nasser Mustafa [2]" w:date="2018-09-26T14:54:00Z">
                <w:pPr/>
              </w:pPrChange>
            </w:pPr>
            <w:ins w:id="14616" w:author="Nasser Mustafa [2]" w:date="2018-09-23T16:09:00Z">
              <w:r w:rsidRPr="00E868EE">
                <w:rPr>
                  <w:rPrChange w:id="14617" w:author="Nasser Mustafa [2]" w:date="2018-09-26T14:54:00Z">
                    <w:rPr/>
                  </w:rPrChange>
                </w:rPr>
                <w:t>Describe the technology platform used to collect online data. Describe the security of the data. Will participant IP addresses be recorded? Are there any special limits to privacy?</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5B4EF267" w14:textId="77777777" w:rsidTr="00D23C37">
              <w:trPr>
                <w:tblCellSpacing w:w="15" w:type="dxa"/>
                <w:ins w:id="1461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F69DCF8" w14:textId="06AFD3D1" w:rsidR="00D23C37" w:rsidRPr="00E868EE" w:rsidRDefault="00D23C37" w:rsidP="00E868EE">
                  <w:pPr>
                    <w:rPr>
                      <w:ins w:id="14619" w:author="Nasser Mustafa [2]" w:date="2018-09-23T16:09:00Z"/>
                      <w:rPrChange w:id="14620" w:author="Nasser Mustafa [2]" w:date="2018-09-26T14:54:00Z">
                        <w:rPr>
                          <w:ins w:id="14621" w:author="Nasser Mustafa [2]" w:date="2018-09-23T16:09:00Z"/>
                        </w:rPr>
                      </w:rPrChange>
                    </w:rPr>
                    <w:pPrChange w:id="14622" w:author="Nasser Mustafa [2]" w:date="2018-09-26T14:54:00Z">
                      <w:pPr/>
                    </w:pPrChange>
                  </w:pPr>
                  <w:ins w:id="14623" w:author="Nasser Mustafa [2]" w:date="2018-09-23T16:09:00Z">
                    <w:r w:rsidRPr="00E868EE">
                      <w:rPr>
                        <w:rPrChange w:id="14624" w:author="Nasser Mustafa [2]" w:date="2018-09-26T14:54:00Z">
                          <w:rPr>
                            <w:i/>
                            <w:iCs/>
                          </w:rPr>
                        </w:rPrChange>
                      </w:rPr>
                      <w:t>Response</w:t>
                    </w:r>
                    <w:r w:rsidRPr="00E868EE">
                      <w:rPr>
                        <w:rPrChange w:id="14625" w:author="Nasser Mustafa [2]" w:date="2018-09-26T14:54:00Z">
                          <w:rPr/>
                        </w:rPrChange>
                      </w:rPr>
                      <w:t xml:space="preserve">: The survey will be published on </w:t>
                    </w:r>
                    <w:r w:rsidRPr="00E868EE">
                      <w:rPr>
                        <w:rPrChange w:id="14626" w:author="Nasser Mustafa [2]" w:date="2018-09-26T14:54:00Z">
                          <w:rPr/>
                        </w:rPrChange>
                      </w:rPr>
                      <w:fldChar w:fldCharType="begin"/>
                    </w:r>
                    <w:r w:rsidRPr="00E868EE">
                      <w:rPr>
                        <w:rPrChange w:id="14627" w:author="Nasser Mustafa [2]" w:date="2018-09-26T14:54:00Z">
                          <w:rPr/>
                        </w:rPrChange>
                      </w:rPr>
                      <w:instrText xml:space="preserve"> HYPERLINK "https://www.surveymonkey.com/" \t "_blank" </w:instrText>
                    </w:r>
                    <w:r w:rsidRPr="00E868EE">
                      <w:rPr>
                        <w:rPrChange w:id="14628" w:author="Nasser Mustafa [2]" w:date="2018-09-26T14:54:00Z">
                          <w:rPr/>
                        </w:rPrChange>
                      </w:rPr>
                      <w:fldChar w:fldCharType="separate"/>
                    </w:r>
                    <w:r w:rsidRPr="00E868EE">
                      <w:rPr>
                        <w:rStyle w:val="Hyperlink"/>
                        <w:rPrChange w:id="14629" w:author="Nasser Mustafa [2]" w:date="2018-09-26T14:54:00Z">
                          <w:rPr>
                            <w:color w:val="0563C1"/>
                            <w:u w:val="single"/>
                          </w:rPr>
                        </w:rPrChange>
                      </w:rPr>
                      <w:t>https://www.surveymonkey.com</w:t>
                    </w:r>
                    <w:r w:rsidRPr="00E868EE">
                      <w:rPr>
                        <w:rPrChange w:id="14630" w:author="Nasser Mustafa [2]" w:date="2018-09-26T14:54:00Z">
                          <w:rPr>
                            <w:color w:val="0563C1"/>
                            <w:u w:val="single"/>
                          </w:rPr>
                        </w:rPrChange>
                      </w:rPr>
                      <w:fldChar w:fldCharType="end"/>
                    </w:r>
                    <w:r w:rsidRPr="00E868EE">
                      <w:rPr>
                        <w:rPrChange w:id="14631" w:author="Nasser Mustafa [2]" w:date="2018-09-26T14:54:00Z">
                          <w:rPr/>
                        </w:rPrChange>
                      </w:rPr>
                      <w:t xml:space="preserve">. This This is supposed to be a secure host. The collected data will be emailed to the researcher. In addition, the website offers web based statistical tools for generating charts and reports.  </w:t>
                    </w:r>
                  </w:ins>
                </w:p>
              </w:tc>
            </w:tr>
          </w:tbl>
          <w:p w14:paraId="7EB6513A" w14:textId="77777777" w:rsidR="00D23C37" w:rsidRPr="00E868EE" w:rsidRDefault="00D23C37" w:rsidP="00E868EE">
            <w:pPr>
              <w:rPr>
                <w:ins w:id="14632" w:author="Nasser Mustafa [2]" w:date="2018-09-23T16:09:00Z"/>
                <w:rPrChange w:id="14633" w:author="Nasser Mustafa [2]" w:date="2018-09-26T14:54:00Z">
                  <w:rPr>
                    <w:ins w:id="14634" w:author="Nasser Mustafa [2]" w:date="2018-09-23T16:09:00Z"/>
                  </w:rPr>
                </w:rPrChange>
              </w:rPr>
              <w:pPrChange w:id="14635" w:author="Nasser Mustafa [2]" w:date="2018-09-26T14:54:00Z">
                <w:pPr/>
              </w:pPrChange>
            </w:pPr>
          </w:p>
        </w:tc>
      </w:tr>
      <w:tr w:rsidR="00D23C37" w:rsidRPr="00E868EE" w14:paraId="2670DCBD" w14:textId="77777777" w:rsidTr="00D23C37">
        <w:trPr>
          <w:tblCellSpacing w:w="15" w:type="dxa"/>
          <w:jc w:val="center"/>
          <w:ins w:id="14636" w:author="Nasser Mustafa [2]" w:date="2018-09-23T16:09:00Z"/>
        </w:trPr>
        <w:tc>
          <w:tcPr>
            <w:tcW w:w="0" w:type="auto"/>
            <w:gridSpan w:val="5"/>
            <w:vAlign w:val="center"/>
            <w:hideMark/>
          </w:tcPr>
          <w:p w14:paraId="2CFDFA1C" w14:textId="77777777" w:rsidR="00D23C37" w:rsidRPr="00E868EE" w:rsidRDefault="007431BC" w:rsidP="00E868EE">
            <w:pPr>
              <w:rPr>
                <w:ins w:id="14637" w:author="Nasser Mustafa [2]" w:date="2018-09-23T16:09:00Z"/>
                <w:rPrChange w:id="14638" w:author="Nasser Mustafa [2]" w:date="2018-09-26T14:54:00Z">
                  <w:rPr>
                    <w:ins w:id="14639" w:author="Nasser Mustafa [2]" w:date="2018-09-23T16:09:00Z"/>
                  </w:rPr>
                </w:rPrChange>
              </w:rPr>
              <w:pPrChange w:id="14640" w:author="Nasser Mustafa [2]" w:date="2018-09-26T14:54:00Z">
                <w:pPr/>
              </w:pPrChange>
            </w:pPr>
            <w:ins w:id="14641" w:author="Nasser Mustafa [2]" w:date="2018-09-23T16:09:00Z">
              <w:r w:rsidRPr="00E868EE">
                <w:rPr>
                  <w:rPrChange w:id="14642" w:author="Nasser Mustafa [2]" w:date="2018-09-26T14:54:00Z">
                    <w:rPr/>
                  </w:rPrChange>
                </w:rPr>
                <w:pict w14:anchorId="6D103436">
                  <v:rect id="_x0000_i1052" style="width:0;height:1.5pt" o:hralign="center" o:hrstd="t" o:hr="t" fillcolor="#a0a0a0" stroked="f"/>
                </w:pict>
              </w:r>
            </w:ins>
          </w:p>
        </w:tc>
      </w:tr>
      <w:tr w:rsidR="00D23C37" w:rsidRPr="00E868EE" w14:paraId="3A9880AC" w14:textId="77777777" w:rsidTr="00D23C37">
        <w:trPr>
          <w:tblCellSpacing w:w="15" w:type="dxa"/>
          <w:jc w:val="center"/>
          <w:ins w:id="14643" w:author="Nasser Mustafa [2]" w:date="2018-09-23T16:09:00Z"/>
        </w:trPr>
        <w:tc>
          <w:tcPr>
            <w:tcW w:w="0" w:type="auto"/>
            <w:hideMark/>
          </w:tcPr>
          <w:p w14:paraId="52D10CF6" w14:textId="77777777" w:rsidR="00D23C37" w:rsidRPr="00E868EE" w:rsidRDefault="00D23C37" w:rsidP="00E868EE">
            <w:pPr>
              <w:rPr>
                <w:ins w:id="14644" w:author="Nasser Mustafa [2]" w:date="2018-09-23T16:09:00Z"/>
                <w:rPrChange w:id="14645" w:author="Nasser Mustafa [2]" w:date="2018-09-26T14:54:00Z">
                  <w:rPr>
                    <w:ins w:id="14646" w:author="Nasser Mustafa [2]" w:date="2018-09-23T16:09:00Z"/>
                  </w:rPr>
                </w:rPrChange>
              </w:rPr>
              <w:pPrChange w:id="14647" w:author="Nasser Mustafa [2]" w:date="2018-09-26T14:54:00Z">
                <w:pPr>
                  <w:spacing w:before="100" w:beforeAutospacing="1" w:after="100" w:afterAutospacing="1"/>
                  <w:outlineLvl w:val="2"/>
                </w:pPr>
              </w:pPrChange>
            </w:pPr>
            <w:bookmarkStart w:id="14648" w:name="7F"/>
            <w:bookmarkStart w:id="14649" w:name="_Toc525736850"/>
            <w:ins w:id="14650" w:author="Nasser Mustafa [2]" w:date="2018-09-23T16:09:00Z">
              <w:r w:rsidRPr="00E868EE">
                <w:rPr>
                  <w:rPrChange w:id="14651" w:author="Nasser Mustafa [2]" w:date="2018-09-26T14:54:00Z">
                    <w:rPr/>
                  </w:rPrChange>
                </w:rPr>
                <w:t>7F</w:t>
              </w:r>
              <w:bookmarkEnd w:id="14648"/>
              <w:r w:rsidRPr="00E868EE">
                <w:rPr>
                  <w:rPrChange w:id="14652" w:author="Nasser Mustafa [2]" w:date="2018-09-26T14:54:00Z">
                    <w:rPr/>
                  </w:rPrChange>
                </w:rPr>
                <w:t>.</w:t>
              </w:r>
              <w:bookmarkEnd w:id="14649"/>
              <w:r w:rsidRPr="00E868EE">
                <w:rPr>
                  <w:rPrChange w:id="14653" w:author="Nasser Mustafa [2]" w:date="2018-09-26T14:54:00Z">
                    <w:rPr/>
                  </w:rPrChange>
                </w:rPr>
                <w:t xml:space="preserve"> </w:t>
              </w:r>
            </w:ins>
          </w:p>
        </w:tc>
        <w:tc>
          <w:tcPr>
            <w:tcW w:w="0" w:type="auto"/>
            <w:hideMark/>
          </w:tcPr>
          <w:p w14:paraId="38EB0C17" w14:textId="225D99F9" w:rsidR="00D23C37" w:rsidRPr="00E868EE" w:rsidRDefault="00D23C37" w:rsidP="00E868EE">
            <w:pPr>
              <w:rPr>
                <w:ins w:id="14654" w:author="Nasser Mustafa [2]" w:date="2018-09-23T16:09:00Z"/>
                <w:rPrChange w:id="14655" w:author="Nasser Mustafa [2]" w:date="2018-09-26T14:54:00Z">
                  <w:rPr>
                    <w:ins w:id="14656" w:author="Nasser Mustafa [2]" w:date="2018-09-23T16:09:00Z"/>
                  </w:rPr>
                </w:rPrChange>
              </w:rPr>
              <w:pPrChange w:id="14657" w:author="Nasser Mustafa [2]" w:date="2018-09-26T14:54:00Z">
                <w:pPr/>
              </w:pPrChange>
            </w:pPr>
            <w:ins w:id="14658" w:author="Nasser Mustafa [2]" w:date="2018-09-23T16:09:00Z">
              <w:r w:rsidRPr="00E868EE">
                <w:rPr>
                  <w:rPrChange w:id="14659" w:author="Nasser Mustafa [2]" w:date="2018-09-26T14:54:00Z">
                    <w:rPr/>
                  </w:rPrChange>
                </w:rPr>
                <w:t>Bio-interactions</w:t>
              </w:r>
              <w:r w:rsidRPr="00E868EE">
                <w:rPr>
                  <w:rPrChange w:id="14660" w:author="Nasser Mustafa [2]" w:date="2018-09-26T14:54:00Z">
                    <w:rPr/>
                  </w:rPrChange>
                </w:rPr>
                <w:br/>
                <w:t>(</w:t>
              </w:r>
              <w:r w:rsidRPr="00E868EE">
                <w:rPr>
                  <w:rPrChange w:id="14661" w:author="Nasser Mustafa [2]" w:date="2018-09-26T14:54:00Z">
                    <w:rPr/>
                  </w:rPrChange>
                </w:rPr>
                <w:fldChar w:fldCharType="begin"/>
              </w:r>
              <w:r w:rsidRPr="00E868EE">
                <w:rPr>
                  <w:rPrChange w:id="14662" w:author="Nasser Mustafa [2]" w:date="2018-09-26T14:54:00Z">
                    <w:rPr/>
                  </w:rPrChange>
                </w:rPr>
                <w:instrText xml:space="preserve"> HYPERLINK "http://carleton.ca/curo/wp-content/uploads/Carleton-University-Research-Ethics-Form-Instructions-April2016.htm" \l "7F" </w:instrText>
              </w:r>
              <w:r w:rsidRPr="00E868EE">
                <w:rPr>
                  <w:rPrChange w:id="14663" w:author="Nasser Mustafa [2]" w:date="2018-09-26T14:54:00Z">
                    <w:rPr/>
                  </w:rPrChange>
                </w:rPr>
                <w:fldChar w:fldCharType="separate"/>
              </w:r>
              <w:r w:rsidRPr="00E868EE">
                <w:rPr>
                  <w:rStyle w:val="Hyperlink"/>
                  <w:rPrChange w:id="14664" w:author="Nasser Mustafa [2]" w:date="2018-09-26T14:54:00Z">
                    <w:rPr>
                      <w:color w:val="800000"/>
                      <w:u w:val="single"/>
                    </w:rPr>
                  </w:rPrChange>
                </w:rPr>
                <w:t>Detailed instructions</w:t>
              </w:r>
              <w:r w:rsidRPr="00E868EE">
                <w:rPr>
                  <w:rPrChange w:id="14665" w:author="Nasser Mustafa [2]" w:date="2018-09-26T14:54:00Z">
                    <w:rPr>
                      <w:color w:val="800000"/>
                      <w:u w:val="single"/>
                    </w:rPr>
                  </w:rPrChange>
                </w:rPr>
                <w:fldChar w:fldCharType="end"/>
              </w:r>
              <w:r w:rsidRPr="00E868EE">
                <w:rPr>
                  <w:rPrChange w:id="14666" w:author="Nasser Mustafa [2]" w:date="2018-09-26T14:54:00Z">
                    <w:rPr/>
                  </w:rPrChange>
                </w:rPr>
                <w:t xml:space="preserve">) </w:t>
              </w:r>
            </w:ins>
          </w:p>
        </w:tc>
        <w:tc>
          <w:tcPr>
            <w:tcW w:w="0" w:type="auto"/>
            <w:hideMark/>
          </w:tcPr>
          <w:p w14:paraId="2C3B9637" w14:textId="77777777" w:rsidR="00D23C37" w:rsidRPr="00E868EE" w:rsidRDefault="00D23C37" w:rsidP="00E868EE">
            <w:pPr>
              <w:rPr>
                <w:ins w:id="14667" w:author="Nasser Mustafa [2]" w:date="2018-09-23T16:09:00Z"/>
                <w:rPrChange w:id="14668" w:author="Nasser Mustafa [2]" w:date="2018-09-26T14:54:00Z">
                  <w:rPr>
                    <w:ins w:id="14669" w:author="Nasser Mustafa [2]" w:date="2018-09-23T16:09:00Z"/>
                  </w:rPr>
                </w:rPrChange>
              </w:rPr>
              <w:pPrChange w:id="14670"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306963EA" w14:textId="77777777" w:rsidTr="00D23C37">
              <w:trPr>
                <w:tblCellSpacing w:w="15" w:type="dxa"/>
                <w:ins w:id="1467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4FE76E1" w14:textId="77777777" w:rsidR="00D23C37" w:rsidRPr="00E868EE" w:rsidRDefault="00D23C37" w:rsidP="00E868EE">
                  <w:pPr>
                    <w:rPr>
                      <w:ins w:id="14672" w:author="Nasser Mustafa [2]" w:date="2018-09-23T16:09:00Z"/>
                      <w:rPrChange w:id="14673" w:author="Nasser Mustafa [2]" w:date="2018-09-26T14:54:00Z">
                        <w:rPr>
                          <w:ins w:id="14674" w:author="Nasser Mustafa [2]" w:date="2018-09-23T16:09:00Z"/>
                        </w:rPr>
                      </w:rPrChange>
                    </w:rPr>
                    <w:pPrChange w:id="14675" w:author="Nasser Mustafa [2]" w:date="2018-09-26T14:54:00Z">
                      <w:pPr/>
                    </w:pPrChange>
                  </w:pPr>
                  <w:ins w:id="14676" w:author="Nasser Mustafa [2]" w:date="2018-09-23T16:09:00Z">
                    <w:r w:rsidRPr="00E868EE">
                      <w:rPr>
                        <w:rPrChange w:id="14677"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1234060" w14:textId="77777777" w:rsidR="00D23C37" w:rsidRPr="00E868EE" w:rsidRDefault="00D23C37" w:rsidP="00E868EE">
                  <w:pPr>
                    <w:rPr>
                      <w:ins w:id="14678" w:author="Nasser Mustafa [2]" w:date="2018-09-23T16:09:00Z"/>
                      <w:rPrChange w:id="14679" w:author="Nasser Mustafa [2]" w:date="2018-09-26T14:54:00Z">
                        <w:rPr>
                          <w:ins w:id="14680" w:author="Nasser Mustafa [2]" w:date="2018-09-23T16:09:00Z"/>
                        </w:rPr>
                      </w:rPrChange>
                    </w:rPr>
                    <w:pPrChange w:id="14681" w:author="Nasser Mustafa [2]" w:date="2018-09-26T14:54:00Z">
                      <w:pPr/>
                    </w:pPrChange>
                  </w:pPr>
                  <w:ins w:id="14682" w:author="Nasser Mustafa [2]" w:date="2018-09-23T16:09:00Z">
                    <w:r w:rsidRPr="00E868EE">
                      <w:rPr>
                        <w:rPrChange w:id="14683" w:author="Nasser Mustafa [2]" w:date="2018-09-26T14:54:00Z">
                          <w:rPr/>
                        </w:rPrChange>
                      </w:rPr>
                      <w:t xml:space="preserve">Not applicable </w:t>
                    </w:r>
                  </w:ins>
                </w:p>
              </w:tc>
            </w:tr>
            <w:tr w:rsidR="00D23C37" w:rsidRPr="00E868EE" w14:paraId="4CD4F00F" w14:textId="77777777" w:rsidTr="00D23C37">
              <w:trPr>
                <w:tblCellSpacing w:w="15" w:type="dxa"/>
                <w:ins w:id="1468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62AD4F5" w14:textId="77777777" w:rsidR="00D23C37" w:rsidRPr="00E868EE" w:rsidRDefault="00D23C37" w:rsidP="00E868EE">
                  <w:pPr>
                    <w:rPr>
                      <w:ins w:id="14685" w:author="Nasser Mustafa [2]" w:date="2018-09-23T16:09:00Z"/>
                      <w:rPrChange w:id="14686" w:author="Nasser Mustafa [2]" w:date="2018-09-26T14:54:00Z">
                        <w:rPr>
                          <w:ins w:id="14687" w:author="Nasser Mustafa [2]" w:date="2018-09-23T16:09:00Z"/>
                        </w:rPr>
                      </w:rPrChange>
                    </w:rPr>
                    <w:pPrChange w:id="14688" w:author="Nasser Mustafa [2]" w:date="2018-09-26T14:54:00Z">
                      <w:pPr/>
                    </w:pPrChange>
                  </w:pPr>
                  <w:ins w:id="14689" w:author="Nasser Mustafa [2]" w:date="2018-09-23T16:09:00Z">
                    <w:r w:rsidRPr="00E868EE">
                      <w:rPr>
                        <w:rPrChange w:id="1469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438A9BF" w14:textId="77777777" w:rsidR="00D23C37" w:rsidRPr="00E868EE" w:rsidRDefault="00D23C37" w:rsidP="00E868EE">
                  <w:pPr>
                    <w:rPr>
                      <w:ins w:id="14691" w:author="Nasser Mustafa [2]" w:date="2018-09-23T16:09:00Z"/>
                      <w:rPrChange w:id="14692" w:author="Nasser Mustafa [2]" w:date="2018-09-26T14:54:00Z">
                        <w:rPr>
                          <w:ins w:id="14693" w:author="Nasser Mustafa [2]" w:date="2018-09-23T16:09:00Z"/>
                        </w:rPr>
                      </w:rPrChange>
                    </w:rPr>
                    <w:pPrChange w:id="14694" w:author="Nasser Mustafa [2]" w:date="2018-09-26T14:54:00Z">
                      <w:pPr/>
                    </w:pPrChange>
                  </w:pPr>
                  <w:ins w:id="14695" w:author="Nasser Mustafa [2]" w:date="2018-09-23T16:09:00Z">
                    <w:r w:rsidRPr="00E868EE">
                      <w:rPr>
                        <w:rPrChange w:id="14696" w:author="Nasser Mustafa [2]" w:date="2018-09-26T14:54:00Z">
                          <w:rPr/>
                        </w:rPrChange>
                      </w:rPr>
                      <w:t xml:space="preserve">Biological specimens/fluids </w:t>
                    </w:r>
                  </w:ins>
                </w:p>
              </w:tc>
            </w:tr>
          </w:tbl>
          <w:p w14:paraId="200A49F7" w14:textId="77777777" w:rsidR="00D23C37" w:rsidRPr="00E868EE" w:rsidRDefault="00D23C37" w:rsidP="00E868EE">
            <w:pPr>
              <w:rPr>
                <w:ins w:id="14697" w:author="Nasser Mustafa [2]" w:date="2018-09-23T16:09:00Z"/>
                <w:rPrChange w:id="14698" w:author="Nasser Mustafa [2]" w:date="2018-09-26T14:54:00Z">
                  <w:rPr>
                    <w:ins w:id="14699" w:author="Nasser Mustafa [2]" w:date="2018-09-23T16:09:00Z"/>
                  </w:rPr>
                </w:rPrChange>
              </w:rPr>
              <w:pPrChange w:id="14700" w:author="Nasser Mustafa [2]" w:date="2018-09-26T14:54:00Z">
                <w:pPr/>
              </w:pPrChange>
            </w:pPr>
          </w:p>
        </w:tc>
        <w:tc>
          <w:tcPr>
            <w:tcW w:w="0" w:type="auto"/>
            <w:hideMark/>
          </w:tcPr>
          <w:p w14:paraId="45C44C64" w14:textId="77777777" w:rsidR="00D23C37" w:rsidRPr="00E868EE" w:rsidRDefault="00D23C37" w:rsidP="00E868EE">
            <w:pPr>
              <w:rPr>
                <w:ins w:id="14701" w:author="Nasser Mustafa [2]" w:date="2018-09-23T16:09:00Z"/>
                <w:rPrChange w:id="14702" w:author="Nasser Mustafa [2]" w:date="2018-09-26T14:54:00Z">
                  <w:rPr>
                    <w:ins w:id="14703" w:author="Nasser Mustafa [2]" w:date="2018-09-23T16:09:00Z"/>
                  </w:rPr>
                </w:rPrChange>
              </w:rPr>
              <w:pPrChange w:id="14704" w:author="Nasser Mustafa [2]" w:date="2018-09-26T14:54:00Z">
                <w:pPr/>
              </w:pPrChange>
            </w:pPr>
            <w:ins w:id="14705" w:author="Nasser Mustafa [2]" w:date="2018-09-23T16:09:00Z">
              <w:r w:rsidRPr="00E868EE">
                <w:rPr>
                  <w:rPrChange w:id="14706" w:author="Nasser Mustafa [2]" w:date="2018-09-26T14:54:00Z">
                    <w:rPr/>
                  </w:rPrChange>
                </w:rPr>
                <w:t>Describe the apparatus and methods to acquire biological specimens or fluids. (e.g., blood, saliva, tissue samples.) How will specimens be safely stored and destroyed? If any will be kept, explain why, how and for how long.</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D4F4BDE" w14:textId="77777777" w:rsidTr="00D23C37">
              <w:trPr>
                <w:tblCellSpacing w:w="15" w:type="dxa"/>
                <w:ins w:id="14707"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16B372FF" w14:textId="77777777" w:rsidR="00D23C37" w:rsidRPr="00E868EE" w:rsidRDefault="00D23C37" w:rsidP="00E868EE">
                  <w:pPr>
                    <w:rPr>
                      <w:ins w:id="14708" w:author="Nasser Mustafa [2]" w:date="2018-09-23T16:09:00Z"/>
                      <w:rPrChange w:id="14709" w:author="Nasser Mustafa [2]" w:date="2018-09-26T14:54:00Z">
                        <w:rPr>
                          <w:ins w:id="14710" w:author="Nasser Mustafa [2]" w:date="2018-09-23T16:09:00Z"/>
                        </w:rPr>
                      </w:rPrChange>
                    </w:rPr>
                    <w:pPrChange w:id="14711" w:author="Nasser Mustafa [2]" w:date="2018-09-26T14:54:00Z">
                      <w:pPr/>
                    </w:pPrChange>
                  </w:pPr>
                  <w:ins w:id="14712" w:author="Nasser Mustafa [2]" w:date="2018-09-23T16:09:00Z">
                    <w:r w:rsidRPr="00E868EE">
                      <w:rPr>
                        <w:rPrChange w:id="14713" w:author="Nasser Mustafa [2]" w:date="2018-09-26T14:54:00Z">
                          <w:rPr>
                            <w:i/>
                            <w:iCs/>
                          </w:rPr>
                        </w:rPrChange>
                      </w:rPr>
                      <w:t>Response</w:t>
                    </w:r>
                    <w:r w:rsidRPr="00E868EE">
                      <w:rPr>
                        <w:rPrChange w:id="14714" w:author="Nasser Mustafa [2]" w:date="2018-09-26T14:54:00Z">
                          <w:rPr/>
                        </w:rPrChange>
                      </w:rPr>
                      <w:t>: Not applicable</w:t>
                    </w:r>
                  </w:ins>
                </w:p>
              </w:tc>
            </w:tr>
          </w:tbl>
          <w:p w14:paraId="661E7C6E" w14:textId="77777777" w:rsidR="00D23C37" w:rsidRPr="00E868EE" w:rsidRDefault="00D23C37" w:rsidP="00E868EE">
            <w:pPr>
              <w:rPr>
                <w:ins w:id="14715" w:author="Nasser Mustafa [2]" w:date="2018-09-23T16:09:00Z"/>
                <w:rPrChange w:id="14716" w:author="Nasser Mustafa [2]" w:date="2018-09-26T14:54:00Z">
                  <w:rPr>
                    <w:ins w:id="14717" w:author="Nasser Mustafa [2]" w:date="2018-09-23T16:09:00Z"/>
                  </w:rPr>
                </w:rPrChange>
              </w:rPr>
              <w:pPrChange w:id="14718" w:author="Nasser Mustafa [2]" w:date="2018-09-26T14:54:00Z">
                <w:pPr/>
              </w:pPrChange>
            </w:pPr>
          </w:p>
        </w:tc>
      </w:tr>
      <w:tr w:rsidR="00D23C37" w:rsidRPr="00E868EE" w14:paraId="49F31AC9" w14:textId="77777777" w:rsidTr="00D23C37">
        <w:trPr>
          <w:tblCellSpacing w:w="15" w:type="dxa"/>
          <w:jc w:val="center"/>
          <w:ins w:id="14719" w:author="Nasser Mustafa [2]" w:date="2018-09-23T16:09:00Z"/>
        </w:trPr>
        <w:tc>
          <w:tcPr>
            <w:tcW w:w="0" w:type="auto"/>
            <w:gridSpan w:val="5"/>
            <w:vAlign w:val="center"/>
            <w:hideMark/>
          </w:tcPr>
          <w:p w14:paraId="078D11DE" w14:textId="77777777" w:rsidR="00D23C37" w:rsidRPr="00E868EE" w:rsidRDefault="007431BC" w:rsidP="00E868EE">
            <w:pPr>
              <w:rPr>
                <w:ins w:id="14720" w:author="Nasser Mustafa [2]" w:date="2018-09-23T16:09:00Z"/>
                <w:rPrChange w:id="14721" w:author="Nasser Mustafa [2]" w:date="2018-09-26T14:54:00Z">
                  <w:rPr>
                    <w:ins w:id="14722" w:author="Nasser Mustafa [2]" w:date="2018-09-23T16:09:00Z"/>
                  </w:rPr>
                </w:rPrChange>
              </w:rPr>
              <w:pPrChange w:id="14723" w:author="Nasser Mustafa [2]" w:date="2018-09-26T14:54:00Z">
                <w:pPr/>
              </w:pPrChange>
            </w:pPr>
            <w:ins w:id="14724" w:author="Nasser Mustafa [2]" w:date="2018-09-23T16:09:00Z">
              <w:r w:rsidRPr="00E868EE">
                <w:rPr>
                  <w:rPrChange w:id="14725" w:author="Nasser Mustafa [2]" w:date="2018-09-26T14:54:00Z">
                    <w:rPr/>
                  </w:rPrChange>
                </w:rPr>
                <w:pict w14:anchorId="21AFE472">
                  <v:rect id="_x0000_i1053" style="width:0;height:1.5pt" o:hralign="center" o:hrstd="t" o:hr="t" fillcolor="#a0a0a0" stroked="f"/>
                </w:pict>
              </w:r>
            </w:ins>
          </w:p>
        </w:tc>
      </w:tr>
      <w:tr w:rsidR="00D23C37" w:rsidRPr="00E868EE" w14:paraId="2CFC3FA7" w14:textId="77777777" w:rsidTr="00D23C37">
        <w:trPr>
          <w:tblCellSpacing w:w="15" w:type="dxa"/>
          <w:jc w:val="center"/>
          <w:ins w:id="14726" w:author="Nasser Mustafa [2]" w:date="2018-09-23T16:09:00Z"/>
        </w:trPr>
        <w:tc>
          <w:tcPr>
            <w:tcW w:w="0" w:type="auto"/>
            <w:hideMark/>
          </w:tcPr>
          <w:p w14:paraId="0E576026" w14:textId="77777777" w:rsidR="00D23C37" w:rsidRPr="00E868EE" w:rsidRDefault="00D23C37" w:rsidP="00E868EE">
            <w:pPr>
              <w:rPr>
                <w:ins w:id="14727" w:author="Nasser Mustafa [2]" w:date="2018-09-23T16:09:00Z"/>
                <w:rPrChange w:id="14728" w:author="Nasser Mustafa [2]" w:date="2018-09-26T14:54:00Z">
                  <w:rPr>
                    <w:ins w:id="14729" w:author="Nasser Mustafa [2]" w:date="2018-09-23T16:09:00Z"/>
                  </w:rPr>
                </w:rPrChange>
              </w:rPr>
              <w:pPrChange w:id="14730" w:author="Nasser Mustafa [2]" w:date="2018-09-26T14:54:00Z">
                <w:pPr>
                  <w:keepLines/>
                  <w:widowControl w:val="0"/>
                  <w:spacing w:before="100" w:beforeAutospacing="1" w:after="100" w:afterAutospacing="1"/>
                  <w:outlineLvl w:val="2"/>
                </w:pPr>
              </w:pPrChange>
            </w:pPr>
            <w:bookmarkStart w:id="14731" w:name="7G"/>
            <w:bookmarkStart w:id="14732" w:name="_Toc525736851"/>
            <w:ins w:id="14733" w:author="Nasser Mustafa [2]" w:date="2018-09-23T16:09:00Z">
              <w:r w:rsidRPr="00E868EE">
                <w:rPr>
                  <w:rPrChange w:id="14734" w:author="Nasser Mustafa [2]" w:date="2018-09-26T14:54:00Z">
                    <w:rPr/>
                  </w:rPrChange>
                </w:rPr>
                <w:t>7G</w:t>
              </w:r>
              <w:bookmarkEnd w:id="14731"/>
              <w:r w:rsidRPr="00E868EE">
                <w:rPr>
                  <w:rPrChange w:id="14735" w:author="Nasser Mustafa [2]" w:date="2018-09-26T14:54:00Z">
                    <w:rPr/>
                  </w:rPrChange>
                </w:rPr>
                <w:t>.</w:t>
              </w:r>
              <w:bookmarkEnd w:id="14732"/>
              <w:r w:rsidRPr="00E868EE">
                <w:rPr>
                  <w:rPrChange w:id="14736" w:author="Nasser Mustafa [2]" w:date="2018-09-26T14:54:00Z">
                    <w:rPr/>
                  </w:rPrChange>
                </w:rPr>
                <w:t xml:space="preserve"> </w:t>
              </w:r>
            </w:ins>
          </w:p>
        </w:tc>
        <w:tc>
          <w:tcPr>
            <w:tcW w:w="0" w:type="auto"/>
            <w:hideMark/>
          </w:tcPr>
          <w:p w14:paraId="49103E16" w14:textId="7BE89CE7" w:rsidR="00D23C37" w:rsidRPr="00E868EE" w:rsidRDefault="00D23C37" w:rsidP="00E868EE">
            <w:pPr>
              <w:rPr>
                <w:ins w:id="14737" w:author="Nasser Mustafa [2]" w:date="2018-09-23T16:09:00Z"/>
                <w:rPrChange w:id="14738" w:author="Nasser Mustafa [2]" w:date="2018-09-26T14:54:00Z">
                  <w:rPr>
                    <w:ins w:id="14739" w:author="Nasser Mustafa [2]" w:date="2018-09-23T16:09:00Z"/>
                  </w:rPr>
                </w:rPrChange>
              </w:rPr>
              <w:pPrChange w:id="14740" w:author="Nasser Mustafa [2]" w:date="2018-09-26T14:54:00Z">
                <w:pPr/>
              </w:pPrChange>
            </w:pPr>
            <w:ins w:id="14741" w:author="Nasser Mustafa [2]" w:date="2018-09-23T16:09:00Z">
              <w:r w:rsidRPr="00E868EE">
                <w:rPr>
                  <w:rPrChange w:id="14742" w:author="Nasser Mustafa [2]" w:date="2018-09-26T14:54:00Z">
                    <w:rPr/>
                  </w:rPrChange>
                </w:rPr>
                <w:t>Bio-instruments</w:t>
              </w:r>
              <w:r w:rsidRPr="00E868EE">
                <w:rPr>
                  <w:rPrChange w:id="14743" w:author="Nasser Mustafa [2]" w:date="2018-09-26T14:54:00Z">
                    <w:rPr/>
                  </w:rPrChange>
                </w:rPr>
                <w:br/>
                <w:t>(</w:t>
              </w:r>
              <w:r w:rsidRPr="00E868EE">
                <w:rPr>
                  <w:rPrChange w:id="14744" w:author="Nasser Mustafa [2]" w:date="2018-09-26T14:54:00Z">
                    <w:rPr/>
                  </w:rPrChange>
                </w:rPr>
                <w:fldChar w:fldCharType="begin"/>
              </w:r>
              <w:r w:rsidRPr="00E868EE">
                <w:rPr>
                  <w:rPrChange w:id="14745" w:author="Nasser Mustafa [2]" w:date="2018-09-26T14:54:00Z">
                    <w:rPr/>
                  </w:rPrChange>
                </w:rPr>
                <w:instrText xml:space="preserve"> HYPERLINK "http://carleton.ca/curo/wp-content/uploads/Carleton-University-Research-Ethics-Form-Instructions-April2016.htm" \l "7G" </w:instrText>
              </w:r>
              <w:r w:rsidRPr="00E868EE">
                <w:rPr>
                  <w:rPrChange w:id="14746" w:author="Nasser Mustafa [2]" w:date="2018-09-26T14:54:00Z">
                    <w:rPr/>
                  </w:rPrChange>
                </w:rPr>
                <w:fldChar w:fldCharType="separate"/>
              </w:r>
              <w:r w:rsidRPr="00E868EE">
                <w:rPr>
                  <w:rStyle w:val="Hyperlink"/>
                  <w:rPrChange w:id="14747" w:author="Nasser Mustafa [2]" w:date="2018-09-26T14:54:00Z">
                    <w:rPr>
                      <w:color w:val="800000"/>
                      <w:u w:val="single"/>
                    </w:rPr>
                  </w:rPrChange>
                </w:rPr>
                <w:t>Detailed instructions</w:t>
              </w:r>
              <w:r w:rsidRPr="00E868EE">
                <w:rPr>
                  <w:rPrChange w:id="14748" w:author="Nasser Mustafa [2]" w:date="2018-09-26T14:54:00Z">
                    <w:rPr>
                      <w:color w:val="800000"/>
                      <w:u w:val="single"/>
                    </w:rPr>
                  </w:rPrChange>
                </w:rPr>
                <w:fldChar w:fldCharType="end"/>
              </w:r>
              <w:r w:rsidRPr="00E868EE">
                <w:rPr>
                  <w:rPrChange w:id="14749" w:author="Nasser Mustafa [2]" w:date="2018-09-26T14:54:00Z">
                    <w:rPr/>
                  </w:rPrChange>
                </w:rPr>
                <w:t xml:space="preserve">) </w:t>
              </w:r>
            </w:ins>
          </w:p>
        </w:tc>
        <w:tc>
          <w:tcPr>
            <w:tcW w:w="0" w:type="auto"/>
            <w:hideMark/>
          </w:tcPr>
          <w:p w14:paraId="0F2AB93F" w14:textId="77777777" w:rsidR="00D23C37" w:rsidRPr="00E868EE" w:rsidRDefault="00D23C37" w:rsidP="00E868EE">
            <w:pPr>
              <w:rPr>
                <w:ins w:id="14750" w:author="Nasser Mustafa [2]" w:date="2018-09-23T16:09:00Z"/>
                <w:rPrChange w:id="14751" w:author="Nasser Mustafa [2]" w:date="2018-09-26T14:54:00Z">
                  <w:rPr>
                    <w:ins w:id="14752" w:author="Nasser Mustafa [2]" w:date="2018-09-23T16:09:00Z"/>
                  </w:rPr>
                </w:rPrChange>
              </w:rPr>
              <w:pPrChange w:id="14753"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632C130E" w14:textId="77777777" w:rsidTr="00D23C37">
              <w:trPr>
                <w:tblCellSpacing w:w="15" w:type="dxa"/>
                <w:ins w:id="1475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51164E6" w14:textId="77777777" w:rsidR="00D23C37" w:rsidRPr="00E868EE" w:rsidRDefault="00D23C37" w:rsidP="00E868EE">
                  <w:pPr>
                    <w:rPr>
                      <w:ins w:id="14755" w:author="Nasser Mustafa [2]" w:date="2018-09-23T16:09:00Z"/>
                      <w:rPrChange w:id="14756" w:author="Nasser Mustafa [2]" w:date="2018-09-26T14:54:00Z">
                        <w:rPr>
                          <w:ins w:id="14757" w:author="Nasser Mustafa [2]" w:date="2018-09-23T16:09:00Z"/>
                        </w:rPr>
                      </w:rPrChange>
                    </w:rPr>
                    <w:pPrChange w:id="14758" w:author="Nasser Mustafa [2]" w:date="2018-09-26T14:54:00Z">
                      <w:pPr/>
                    </w:pPrChange>
                  </w:pPr>
                  <w:ins w:id="14759" w:author="Nasser Mustafa [2]" w:date="2018-09-23T16:09:00Z">
                    <w:r w:rsidRPr="00E868EE">
                      <w:rPr>
                        <w:rPrChange w:id="1476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758C28B" w14:textId="77777777" w:rsidR="00D23C37" w:rsidRPr="00E868EE" w:rsidRDefault="00D23C37" w:rsidP="00E868EE">
                  <w:pPr>
                    <w:rPr>
                      <w:ins w:id="14761" w:author="Nasser Mustafa [2]" w:date="2018-09-23T16:09:00Z"/>
                      <w:rPrChange w:id="14762" w:author="Nasser Mustafa [2]" w:date="2018-09-26T14:54:00Z">
                        <w:rPr>
                          <w:ins w:id="14763" w:author="Nasser Mustafa [2]" w:date="2018-09-23T16:09:00Z"/>
                        </w:rPr>
                      </w:rPrChange>
                    </w:rPr>
                    <w:pPrChange w:id="14764" w:author="Nasser Mustafa [2]" w:date="2018-09-26T14:54:00Z">
                      <w:pPr/>
                    </w:pPrChange>
                  </w:pPr>
                  <w:ins w:id="14765" w:author="Nasser Mustafa [2]" w:date="2018-09-23T16:09:00Z">
                    <w:r w:rsidRPr="00E868EE">
                      <w:rPr>
                        <w:rPrChange w:id="14766" w:author="Nasser Mustafa [2]" w:date="2018-09-26T14:54:00Z">
                          <w:rPr/>
                        </w:rPrChange>
                      </w:rPr>
                      <w:t xml:space="preserve">Not applicable </w:t>
                    </w:r>
                  </w:ins>
                </w:p>
              </w:tc>
            </w:tr>
            <w:tr w:rsidR="00D23C37" w:rsidRPr="00E868EE" w14:paraId="63C63BB1" w14:textId="77777777" w:rsidTr="00D23C37">
              <w:trPr>
                <w:tblCellSpacing w:w="15" w:type="dxa"/>
                <w:ins w:id="1476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CE3E1A5" w14:textId="77777777" w:rsidR="00D23C37" w:rsidRPr="00E868EE" w:rsidRDefault="00D23C37" w:rsidP="00E868EE">
                  <w:pPr>
                    <w:rPr>
                      <w:ins w:id="14768" w:author="Nasser Mustafa [2]" w:date="2018-09-23T16:09:00Z"/>
                      <w:rPrChange w:id="14769" w:author="Nasser Mustafa [2]" w:date="2018-09-26T14:54:00Z">
                        <w:rPr>
                          <w:ins w:id="14770" w:author="Nasser Mustafa [2]" w:date="2018-09-23T16:09:00Z"/>
                        </w:rPr>
                      </w:rPrChange>
                    </w:rPr>
                    <w:pPrChange w:id="14771" w:author="Nasser Mustafa [2]" w:date="2018-09-26T14:54:00Z">
                      <w:pPr/>
                    </w:pPrChange>
                  </w:pPr>
                  <w:ins w:id="14772" w:author="Nasser Mustafa [2]" w:date="2018-09-23T16:09:00Z">
                    <w:r w:rsidRPr="00E868EE">
                      <w:rPr>
                        <w:rPrChange w:id="1477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D543D73" w14:textId="77777777" w:rsidR="00D23C37" w:rsidRPr="00E868EE" w:rsidRDefault="00D23C37" w:rsidP="00E868EE">
                  <w:pPr>
                    <w:rPr>
                      <w:ins w:id="14774" w:author="Nasser Mustafa [2]" w:date="2018-09-23T16:09:00Z"/>
                      <w:rPrChange w:id="14775" w:author="Nasser Mustafa [2]" w:date="2018-09-26T14:54:00Z">
                        <w:rPr>
                          <w:ins w:id="14776" w:author="Nasser Mustafa [2]" w:date="2018-09-23T16:09:00Z"/>
                        </w:rPr>
                      </w:rPrChange>
                    </w:rPr>
                    <w:pPrChange w:id="14777" w:author="Nasser Mustafa [2]" w:date="2018-09-26T14:54:00Z">
                      <w:pPr/>
                    </w:pPrChange>
                  </w:pPr>
                  <w:ins w:id="14778" w:author="Nasser Mustafa [2]" w:date="2018-09-23T16:09:00Z">
                    <w:r w:rsidRPr="00E868EE">
                      <w:rPr>
                        <w:rPrChange w:id="14779" w:author="Nasser Mustafa [2]" w:date="2018-09-26T14:54:00Z">
                          <w:rPr/>
                        </w:rPrChange>
                      </w:rPr>
                      <w:t xml:space="preserve">Bio-instruments </w:t>
                    </w:r>
                  </w:ins>
                </w:p>
              </w:tc>
            </w:tr>
          </w:tbl>
          <w:p w14:paraId="46ECEA1D" w14:textId="77777777" w:rsidR="00D23C37" w:rsidRPr="00E868EE" w:rsidRDefault="00D23C37" w:rsidP="00E868EE">
            <w:pPr>
              <w:rPr>
                <w:ins w:id="14780" w:author="Nasser Mustafa [2]" w:date="2018-09-23T16:09:00Z"/>
                <w:rPrChange w:id="14781" w:author="Nasser Mustafa [2]" w:date="2018-09-26T14:54:00Z">
                  <w:rPr>
                    <w:ins w:id="14782" w:author="Nasser Mustafa [2]" w:date="2018-09-23T16:09:00Z"/>
                  </w:rPr>
                </w:rPrChange>
              </w:rPr>
              <w:pPrChange w:id="14783" w:author="Nasser Mustafa [2]" w:date="2018-09-26T14:54:00Z">
                <w:pPr/>
              </w:pPrChange>
            </w:pPr>
          </w:p>
        </w:tc>
        <w:tc>
          <w:tcPr>
            <w:tcW w:w="0" w:type="auto"/>
            <w:hideMark/>
          </w:tcPr>
          <w:p w14:paraId="09DE3B32" w14:textId="77777777" w:rsidR="00D23C37" w:rsidRPr="00E868EE" w:rsidRDefault="00D23C37" w:rsidP="00E868EE">
            <w:pPr>
              <w:rPr>
                <w:ins w:id="14784" w:author="Nasser Mustafa [2]" w:date="2018-09-23T16:09:00Z"/>
                <w:rPrChange w:id="14785" w:author="Nasser Mustafa [2]" w:date="2018-09-26T14:54:00Z">
                  <w:rPr>
                    <w:ins w:id="14786" w:author="Nasser Mustafa [2]" w:date="2018-09-23T16:09:00Z"/>
                  </w:rPr>
                </w:rPrChange>
              </w:rPr>
              <w:pPrChange w:id="14787" w:author="Nasser Mustafa [2]" w:date="2018-09-26T14:54:00Z">
                <w:pPr/>
              </w:pPrChange>
            </w:pPr>
            <w:ins w:id="14788" w:author="Nasser Mustafa [2]" w:date="2018-09-23T16:09:00Z">
              <w:r w:rsidRPr="00E868EE">
                <w:rPr>
                  <w:rPrChange w:id="14789" w:author="Nasser Mustafa [2]" w:date="2018-09-26T14:54:00Z">
                    <w:rPr/>
                  </w:rPrChange>
                </w:rPr>
                <w:t>Bio-instruments touch or send energy into the body. (e.g., electrodes, MRI/X-ray.) Describe the apparatus and its use. If applicable, explain any significant risks and compare the dose (e.g., electrical, radiation) to established safety standards.</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89E304D" w14:textId="77777777" w:rsidTr="00D23C37">
              <w:trPr>
                <w:tblCellSpacing w:w="15" w:type="dxa"/>
                <w:ins w:id="14790"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D91ACC8" w14:textId="77777777" w:rsidR="00D23C37" w:rsidRPr="00E868EE" w:rsidRDefault="00D23C37" w:rsidP="00E868EE">
                  <w:pPr>
                    <w:rPr>
                      <w:ins w:id="14791" w:author="Nasser Mustafa [2]" w:date="2018-09-23T16:09:00Z"/>
                      <w:rPrChange w:id="14792" w:author="Nasser Mustafa [2]" w:date="2018-09-26T14:54:00Z">
                        <w:rPr>
                          <w:ins w:id="14793" w:author="Nasser Mustafa [2]" w:date="2018-09-23T16:09:00Z"/>
                        </w:rPr>
                      </w:rPrChange>
                    </w:rPr>
                    <w:pPrChange w:id="14794" w:author="Nasser Mustafa [2]" w:date="2018-09-26T14:54:00Z">
                      <w:pPr/>
                    </w:pPrChange>
                  </w:pPr>
                  <w:ins w:id="14795" w:author="Nasser Mustafa [2]" w:date="2018-09-23T16:09:00Z">
                    <w:r w:rsidRPr="00E868EE">
                      <w:rPr>
                        <w:rPrChange w:id="14796" w:author="Nasser Mustafa [2]" w:date="2018-09-26T14:54:00Z">
                          <w:rPr>
                            <w:i/>
                            <w:iCs/>
                          </w:rPr>
                        </w:rPrChange>
                      </w:rPr>
                      <w:t>Response</w:t>
                    </w:r>
                    <w:r w:rsidRPr="00E868EE">
                      <w:rPr>
                        <w:rPrChange w:id="14797" w:author="Nasser Mustafa [2]" w:date="2018-09-26T14:54:00Z">
                          <w:rPr/>
                        </w:rPrChange>
                      </w:rPr>
                      <w:t>: Not applicable</w:t>
                    </w:r>
                  </w:ins>
                </w:p>
              </w:tc>
            </w:tr>
          </w:tbl>
          <w:p w14:paraId="77AFC3EC" w14:textId="77777777" w:rsidR="00D23C37" w:rsidRPr="00E868EE" w:rsidRDefault="00D23C37" w:rsidP="00E868EE">
            <w:pPr>
              <w:rPr>
                <w:ins w:id="14798" w:author="Nasser Mustafa [2]" w:date="2018-09-23T16:09:00Z"/>
                <w:rPrChange w:id="14799" w:author="Nasser Mustafa [2]" w:date="2018-09-26T14:54:00Z">
                  <w:rPr>
                    <w:ins w:id="14800" w:author="Nasser Mustafa [2]" w:date="2018-09-23T16:09:00Z"/>
                  </w:rPr>
                </w:rPrChange>
              </w:rPr>
              <w:pPrChange w:id="14801" w:author="Nasser Mustafa [2]" w:date="2018-09-26T14:54:00Z">
                <w:pPr/>
              </w:pPrChange>
            </w:pPr>
          </w:p>
        </w:tc>
      </w:tr>
      <w:tr w:rsidR="00D23C37" w:rsidRPr="00E868EE" w14:paraId="235A336B" w14:textId="77777777" w:rsidTr="00D23C37">
        <w:trPr>
          <w:tblCellSpacing w:w="15" w:type="dxa"/>
          <w:jc w:val="center"/>
          <w:ins w:id="14802" w:author="Nasser Mustafa [2]" w:date="2018-09-23T16:09:00Z"/>
        </w:trPr>
        <w:tc>
          <w:tcPr>
            <w:tcW w:w="0" w:type="auto"/>
            <w:gridSpan w:val="5"/>
            <w:vAlign w:val="center"/>
            <w:hideMark/>
          </w:tcPr>
          <w:p w14:paraId="6422BA84" w14:textId="77777777" w:rsidR="00D23C37" w:rsidRPr="00E868EE" w:rsidRDefault="007431BC" w:rsidP="00E868EE">
            <w:pPr>
              <w:rPr>
                <w:ins w:id="14803" w:author="Nasser Mustafa [2]" w:date="2018-09-23T16:09:00Z"/>
                <w:rPrChange w:id="14804" w:author="Nasser Mustafa [2]" w:date="2018-09-26T14:54:00Z">
                  <w:rPr>
                    <w:ins w:id="14805" w:author="Nasser Mustafa [2]" w:date="2018-09-23T16:09:00Z"/>
                  </w:rPr>
                </w:rPrChange>
              </w:rPr>
              <w:pPrChange w:id="14806" w:author="Nasser Mustafa [2]" w:date="2018-09-26T14:54:00Z">
                <w:pPr>
                  <w:keepLines/>
                  <w:widowControl w:val="0"/>
                </w:pPr>
              </w:pPrChange>
            </w:pPr>
            <w:ins w:id="14807" w:author="Nasser Mustafa [2]" w:date="2018-09-23T16:09:00Z">
              <w:r w:rsidRPr="00E868EE">
                <w:rPr>
                  <w:rPrChange w:id="14808" w:author="Nasser Mustafa [2]" w:date="2018-09-26T14:54:00Z">
                    <w:rPr/>
                  </w:rPrChange>
                </w:rPr>
                <w:pict w14:anchorId="73DBA162">
                  <v:rect id="_x0000_i1054" style="width:0;height:1.5pt" o:hralign="center" o:hrstd="t" o:hr="t" fillcolor="#a0a0a0" stroked="f"/>
                </w:pict>
              </w:r>
            </w:ins>
          </w:p>
        </w:tc>
      </w:tr>
      <w:tr w:rsidR="00D23C37" w:rsidRPr="00E868EE" w14:paraId="65856F93" w14:textId="77777777" w:rsidTr="00D23C37">
        <w:trPr>
          <w:tblCellSpacing w:w="15" w:type="dxa"/>
          <w:jc w:val="center"/>
          <w:ins w:id="14809" w:author="Nasser Mustafa [2]" w:date="2018-09-23T16:09:00Z"/>
        </w:trPr>
        <w:tc>
          <w:tcPr>
            <w:tcW w:w="0" w:type="auto"/>
            <w:hideMark/>
          </w:tcPr>
          <w:p w14:paraId="56736510" w14:textId="77777777" w:rsidR="00D23C37" w:rsidRPr="00E868EE" w:rsidRDefault="00D23C37" w:rsidP="00E868EE">
            <w:pPr>
              <w:rPr>
                <w:ins w:id="14810" w:author="Nasser Mustafa [2]" w:date="2018-09-23T16:09:00Z"/>
                <w:rPrChange w:id="14811" w:author="Nasser Mustafa [2]" w:date="2018-09-26T14:54:00Z">
                  <w:rPr>
                    <w:ins w:id="14812" w:author="Nasser Mustafa [2]" w:date="2018-09-23T16:09:00Z"/>
                  </w:rPr>
                </w:rPrChange>
              </w:rPr>
              <w:pPrChange w:id="14813" w:author="Nasser Mustafa [2]" w:date="2018-09-26T14:54:00Z">
                <w:pPr>
                  <w:keepLines/>
                  <w:widowControl w:val="0"/>
                  <w:spacing w:before="100" w:beforeAutospacing="1" w:after="100" w:afterAutospacing="1"/>
                  <w:outlineLvl w:val="2"/>
                </w:pPr>
              </w:pPrChange>
            </w:pPr>
            <w:bookmarkStart w:id="14814" w:name="7H"/>
            <w:bookmarkStart w:id="14815" w:name="_Toc525736852"/>
            <w:ins w:id="14816" w:author="Nasser Mustafa [2]" w:date="2018-09-23T16:09:00Z">
              <w:r w:rsidRPr="00E868EE">
                <w:rPr>
                  <w:rPrChange w:id="14817" w:author="Nasser Mustafa [2]" w:date="2018-09-26T14:54:00Z">
                    <w:rPr/>
                  </w:rPrChange>
                </w:rPr>
                <w:t>7H</w:t>
              </w:r>
              <w:bookmarkEnd w:id="14814"/>
              <w:r w:rsidRPr="00E868EE">
                <w:rPr>
                  <w:rPrChange w:id="14818" w:author="Nasser Mustafa [2]" w:date="2018-09-26T14:54:00Z">
                    <w:rPr/>
                  </w:rPrChange>
                </w:rPr>
                <w:t>.</w:t>
              </w:r>
              <w:bookmarkEnd w:id="14815"/>
              <w:r w:rsidRPr="00E868EE">
                <w:rPr>
                  <w:rPrChange w:id="14819" w:author="Nasser Mustafa [2]" w:date="2018-09-26T14:54:00Z">
                    <w:rPr/>
                  </w:rPrChange>
                </w:rPr>
                <w:t xml:space="preserve"> </w:t>
              </w:r>
            </w:ins>
          </w:p>
        </w:tc>
        <w:tc>
          <w:tcPr>
            <w:tcW w:w="0" w:type="auto"/>
            <w:hideMark/>
          </w:tcPr>
          <w:p w14:paraId="23F904CF" w14:textId="25D833A5" w:rsidR="00D23C37" w:rsidRPr="00E868EE" w:rsidRDefault="00D23C37" w:rsidP="00E868EE">
            <w:pPr>
              <w:rPr>
                <w:ins w:id="14820" w:author="Nasser Mustafa [2]" w:date="2018-09-23T16:09:00Z"/>
                <w:rPrChange w:id="14821" w:author="Nasser Mustafa [2]" w:date="2018-09-26T14:54:00Z">
                  <w:rPr>
                    <w:ins w:id="14822" w:author="Nasser Mustafa [2]" w:date="2018-09-23T16:09:00Z"/>
                  </w:rPr>
                </w:rPrChange>
              </w:rPr>
              <w:pPrChange w:id="14823" w:author="Nasser Mustafa [2]" w:date="2018-09-26T14:54:00Z">
                <w:pPr/>
              </w:pPrChange>
            </w:pPr>
            <w:ins w:id="14824" w:author="Nasser Mustafa [2]" w:date="2018-09-23T16:09:00Z">
              <w:r w:rsidRPr="00E868EE">
                <w:rPr>
                  <w:rPrChange w:id="14825" w:author="Nasser Mustafa [2]" w:date="2018-09-26T14:54:00Z">
                    <w:rPr/>
                  </w:rPrChange>
                </w:rPr>
                <w:t>Bio-interventions</w:t>
              </w:r>
              <w:r w:rsidRPr="00E868EE">
                <w:rPr>
                  <w:rPrChange w:id="14826" w:author="Nasser Mustafa [2]" w:date="2018-09-26T14:54:00Z">
                    <w:rPr/>
                  </w:rPrChange>
                </w:rPr>
                <w:br/>
                <w:t>(</w:t>
              </w:r>
              <w:r w:rsidRPr="00E868EE">
                <w:rPr>
                  <w:rPrChange w:id="14827" w:author="Nasser Mustafa [2]" w:date="2018-09-26T14:54:00Z">
                    <w:rPr/>
                  </w:rPrChange>
                </w:rPr>
                <w:fldChar w:fldCharType="begin"/>
              </w:r>
              <w:r w:rsidRPr="00E868EE">
                <w:rPr>
                  <w:rPrChange w:id="14828" w:author="Nasser Mustafa [2]" w:date="2018-09-26T14:54:00Z">
                    <w:rPr/>
                  </w:rPrChange>
                </w:rPr>
                <w:instrText xml:space="preserve"> HYPERLINK "http://carleton.ca/curo/wp-content/uploads/Carleton-University-Research-Ethics-Form-Instructions-April2016.htm" \l "7H" </w:instrText>
              </w:r>
              <w:r w:rsidRPr="00E868EE">
                <w:rPr>
                  <w:rPrChange w:id="14829" w:author="Nasser Mustafa [2]" w:date="2018-09-26T14:54:00Z">
                    <w:rPr/>
                  </w:rPrChange>
                </w:rPr>
                <w:fldChar w:fldCharType="separate"/>
              </w:r>
              <w:r w:rsidRPr="00E868EE">
                <w:rPr>
                  <w:rStyle w:val="Hyperlink"/>
                  <w:rPrChange w:id="14830" w:author="Nasser Mustafa [2]" w:date="2018-09-26T14:54:00Z">
                    <w:rPr>
                      <w:color w:val="800000"/>
                      <w:u w:val="single"/>
                    </w:rPr>
                  </w:rPrChange>
                </w:rPr>
                <w:t>Detailed instructions</w:t>
              </w:r>
              <w:r w:rsidRPr="00E868EE">
                <w:rPr>
                  <w:rPrChange w:id="14831" w:author="Nasser Mustafa [2]" w:date="2018-09-26T14:54:00Z">
                    <w:rPr>
                      <w:color w:val="800000"/>
                      <w:u w:val="single"/>
                    </w:rPr>
                  </w:rPrChange>
                </w:rPr>
                <w:fldChar w:fldCharType="end"/>
              </w:r>
              <w:r w:rsidRPr="00E868EE">
                <w:rPr>
                  <w:rPrChange w:id="14832" w:author="Nasser Mustafa [2]" w:date="2018-09-26T14:54:00Z">
                    <w:rPr/>
                  </w:rPrChange>
                </w:rPr>
                <w:t xml:space="preserve">) </w:t>
              </w:r>
            </w:ins>
          </w:p>
        </w:tc>
        <w:tc>
          <w:tcPr>
            <w:tcW w:w="0" w:type="auto"/>
            <w:hideMark/>
          </w:tcPr>
          <w:p w14:paraId="233A458E" w14:textId="77777777" w:rsidR="00D23C37" w:rsidRPr="00E868EE" w:rsidRDefault="00D23C37" w:rsidP="00E868EE">
            <w:pPr>
              <w:rPr>
                <w:ins w:id="14833" w:author="Nasser Mustafa [2]" w:date="2018-09-23T16:09:00Z"/>
                <w:rPrChange w:id="14834" w:author="Nasser Mustafa [2]" w:date="2018-09-26T14:54:00Z">
                  <w:rPr>
                    <w:ins w:id="14835" w:author="Nasser Mustafa [2]" w:date="2018-09-23T16:09:00Z"/>
                  </w:rPr>
                </w:rPrChange>
              </w:rPr>
              <w:pPrChange w:id="14836"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2EC6464D" w14:textId="77777777" w:rsidTr="00D23C37">
              <w:trPr>
                <w:tblCellSpacing w:w="15" w:type="dxa"/>
                <w:ins w:id="1483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D8B0F96" w14:textId="77777777" w:rsidR="00D23C37" w:rsidRPr="00E868EE" w:rsidRDefault="00D23C37" w:rsidP="00E868EE">
                  <w:pPr>
                    <w:rPr>
                      <w:ins w:id="14838" w:author="Nasser Mustafa [2]" w:date="2018-09-23T16:09:00Z"/>
                      <w:rPrChange w:id="14839" w:author="Nasser Mustafa [2]" w:date="2018-09-26T14:54:00Z">
                        <w:rPr>
                          <w:ins w:id="14840" w:author="Nasser Mustafa [2]" w:date="2018-09-23T16:09:00Z"/>
                        </w:rPr>
                      </w:rPrChange>
                    </w:rPr>
                    <w:pPrChange w:id="14841" w:author="Nasser Mustafa [2]" w:date="2018-09-26T14:54:00Z">
                      <w:pPr/>
                    </w:pPrChange>
                  </w:pPr>
                  <w:ins w:id="14842" w:author="Nasser Mustafa [2]" w:date="2018-09-23T16:09:00Z">
                    <w:r w:rsidRPr="00E868EE">
                      <w:rPr>
                        <w:rPrChange w:id="1484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AE1AD68" w14:textId="77777777" w:rsidR="00D23C37" w:rsidRPr="00E868EE" w:rsidRDefault="00D23C37" w:rsidP="00E868EE">
                  <w:pPr>
                    <w:rPr>
                      <w:ins w:id="14844" w:author="Nasser Mustafa [2]" w:date="2018-09-23T16:09:00Z"/>
                      <w:rPrChange w:id="14845" w:author="Nasser Mustafa [2]" w:date="2018-09-26T14:54:00Z">
                        <w:rPr>
                          <w:ins w:id="14846" w:author="Nasser Mustafa [2]" w:date="2018-09-23T16:09:00Z"/>
                        </w:rPr>
                      </w:rPrChange>
                    </w:rPr>
                    <w:pPrChange w:id="14847" w:author="Nasser Mustafa [2]" w:date="2018-09-26T14:54:00Z">
                      <w:pPr/>
                    </w:pPrChange>
                  </w:pPr>
                  <w:ins w:id="14848" w:author="Nasser Mustafa [2]" w:date="2018-09-23T16:09:00Z">
                    <w:r w:rsidRPr="00E868EE">
                      <w:rPr>
                        <w:rPrChange w:id="14849" w:author="Nasser Mustafa [2]" w:date="2018-09-26T14:54:00Z">
                          <w:rPr/>
                        </w:rPrChange>
                      </w:rPr>
                      <w:t xml:space="preserve">Not applicable </w:t>
                    </w:r>
                  </w:ins>
                </w:p>
              </w:tc>
            </w:tr>
            <w:tr w:rsidR="00D23C37" w:rsidRPr="00E868EE" w14:paraId="1198286C" w14:textId="77777777" w:rsidTr="00D23C37">
              <w:trPr>
                <w:tblCellSpacing w:w="15" w:type="dxa"/>
                <w:ins w:id="1485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783B172" w14:textId="77777777" w:rsidR="00D23C37" w:rsidRPr="00E868EE" w:rsidRDefault="00D23C37" w:rsidP="00E868EE">
                  <w:pPr>
                    <w:rPr>
                      <w:ins w:id="14851" w:author="Nasser Mustafa [2]" w:date="2018-09-23T16:09:00Z"/>
                      <w:rPrChange w:id="14852" w:author="Nasser Mustafa [2]" w:date="2018-09-26T14:54:00Z">
                        <w:rPr>
                          <w:ins w:id="14853" w:author="Nasser Mustafa [2]" w:date="2018-09-23T16:09:00Z"/>
                        </w:rPr>
                      </w:rPrChange>
                    </w:rPr>
                    <w:pPrChange w:id="14854" w:author="Nasser Mustafa [2]" w:date="2018-09-26T14:54:00Z">
                      <w:pPr/>
                    </w:pPrChange>
                  </w:pPr>
                  <w:ins w:id="14855" w:author="Nasser Mustafa [2]" w:date="2018-09-23T16:09:00Z">
                    <w:r w:rsidRPr="00E868EE">
                      <w:rPr>
                        <w:rPrChange w:id="1485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23B221A" w14:textId="77777777" w:rsidR="00D23C37" w:rsidRPr="00E868EE" w:rsidRDefault="00D23C37" w:rsidP="00E868EE">
                  <w:pPr>
                    <w:rPr>
                      <w:ins w:id="14857" w:author="Nasser Mustafa [2]" w:date="2018-09-23T16:09:00Z"/>
                      <w:rPrChange w:id="14858" w:author="Nasser Mustafa [2]" w:date="2018-09-26T14:54:00Z">
                        <w:rPr>
                          <w:ins w:id="14859" w:author="Nasser Mustafa [2]" w:date="2018-09-23T16:09:00Z"/>
                        </w:rPr>
                      </w:rPrChange>
                    </w:rPr>
                    <w:pPrChange w:id="14860" w:author="Nasser Mustafa [2]" w:date="2018-09-26T14:54:00Z">
                      <w:pPr/>
                    </w:pPrChange>
                  </w:pPr>
                  <w:ins w:id="14861" w:author="Nasser Mustafa [2]" w:date="2018-09-23T16:09:00Z">
                    <w:r w:rsidRPr="00E868EE">
                      <w:rPr>
                        <w:rPrChange w:id="14862" w:author="Nasser Mustafa [2]" w:date="2018-09-26T14:54:00Z">
                          <w:rPr/>
                        </w:rPrChange>
                      </w:rPr>
                      <w:t xml:space="preserve">Bio-interventions </w:t>
                    </w:r>
                  </w:ins>
                </w:p>
              </w:tc>
            </w:tr>
          </w:tbl>
          <w:p w14:paraId="15537D12" w14:textId="77777777" w:rsidR="00D23C37" w:rsidRPr="00E868EE" w:rsidRDefault="00D23C37" w:rsidP="00E868EE">
            <w:pPr>
              <w:rPr>
                <w:ins w:id="14863" w:author="Nasser Mustafa [2]" w:date="2018-09-23T16:09:00Z"/>
                <w:rPrChange w:id="14864" w:author="Nasser Mustafa [2]" w:date="2018-09-26T14:54:00Z">
                  <w:rPr>
                    <w:ins w:id="14865" w:author="Nasser Mustafa [2]" w:date="2018-09-23T16:09:00Z"/>
                  </w:rPr>
                </w:rPrChange>
              </w:rPr>
              <w:pPrChange w:id="14866" w:author="Nasser Mustafa [2]" w:date="2018-09-26T14:54:00Z">
                <w:pPr/>
              </w:pPrChange>
            </w:pPr>
          </w:p>
        </w:tc>
        <w:tc>
          <w:tcPr>
            <w:tcW w:w="0" w:type="auto"/>
            <w:hideMark/>
          </w:tcPr>
          <w:p w14:paraId="3EF1DA1B" w14:textId="77777777" w:rsidR="00D23C37" w:rsidRPr="00E868EE" w:rsidRDefault="00D23C37" w:rsidP="00E868EE">
            <w:pPr>
              <w:rPr>
                <w:ins w:id="14867" w:author="Nasser Mustafa [2]" w:date="2018-09-23T16:09:00Z"/>
                <w:rPrChange w:id="14868" w:author="Nasser Mustafa [2]" w:date="2018-09-26T14:54:00Z">
                  <w:rPr>
                    <w:ins w:id="14869" w:author="Nasser Mustafa [2]" w:date="2018-09-23T16:09:00Z"/>
                  </w:rPr>
                </w:rPrChange>
              </w:rPr>
              <w:pPrChange w:id="14870" w:author="Nasser Mustafa [2]" w:date="2018-09-26T14:54:00Z">
                <w:pPr/>
              </w:pPrChange>
            </w:pPr>
            <w:ins w:id="14871" w:author="Nasser Mustafa [2]" w:date="2018-09-23T16:09:00Z">
              <w:r w:rsidRPr="00E868EE">
                <w:rPr>
                  <w:rPrChange w:id="14872" w:author="Nasser Mustafa [2]" w:date="2018-09-26T14:54:00Z">
                    <w:rPr/>
                  </w:rPrChange>
                </w:rPr>
                <w:t>Describe the apparatus and methods associated with the bio-intervention. (e.g., drug, stress, medical devices.) Explain any risks to the participants and compare it to established safety standards.</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03742D6" w14:textId="77777777" w:rsidTr="00D23C37">
              <w:trPr>
                <w:tblCellSpacing w:w="15" w:type="dxa"/>
                <w:ins w:id="14873"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F490AFC" w14:textId="77777777" w:rsidR="00D23C37" w:rsidRPr="00E868EE" w:rsidRDefault="00D23C37" w:rsidP="00E868EE">
                  <w:pPr>
                    <w:rPr>
                      <w:ins w:id="14874" w:author="Nasser Mustafa [2]" w:date="2018-09-23T16:09:00Z"/>
                      <w:rPrChange w:id="14875" w:author="Nasser Mustafa [2]" w:date="2018-09-26T14:54:00Z">
                        <w:rPr>
                          <w:ins w:id="14876" w:author="Nasser Mustafa [2]" w:date="2018-09-23T16:09:00Z"/>
                        </w:rPr>
                      </w:rPrChange>
                    </w:rPr>
                    <w:pPrChange w:id="14877" w:author="Nasser Mustafa [2]" w:date="2018-09-26T14:54:00Z">
                      <w:pPr/>
                    </w:pPrChange>
                  </w:pPr>
                  <w:ins w:id="14878" w:author="Nasser Mustafa [2]" w:date="2018-09-23T16:09:00Z">
                    <w:r w:rsidRPr="00E868EE">
                      <w:rPr>
                        <w:rPrChange w:id="14879" w:author="Nasser Mustafa [2]" w:date="2018-09-26T14:54:00Z">
                          <w:rPr>
                            <w:i/>
                            <w:iCs/>
                          </w:rPr>
                        </w:rPrChange>
                      </w:rPr>
                      <w:t>Response</w:t>
                    </w:r>
                    <w:r w:rsidRPr="00E868EE">
                      <w:rPr>
                        <w:rPrChange w:id="14880" w:author="Nasser Mustafa [2]" w:date="2018-09-26T14:54:00Z">
                          <w:rPr/>
                        </w:rPrChange>
                      </w:rPr>
                      <w:t>: Not applicable</w:t>
                    </w:r>
                  </w:ins>
                </w:p>
              </w:tc>
            </w:tr>
          </w:tbl>
          <w:p w14:paraId="330BC4B0" w14:textId="77777777" w:rsidR="00D23C37" w:rsidRPr="00E868EE" w:rsidRDefault="00D23C37" w:rsidP="00E868EE">
            <w:pPr>
              <w:rPr>
                <w:ins w:id="14881" w:author="Nasser Mustafa [2]" w:date="2018-09-23T16:09:00Z"/>
                <w:rPrChange w:id="14882" w:author="Nasser Mustafa [2]" w:date="2018-09-26T14:54:00Z">
                  <w:rPr>
                    <w:ins w:id="14883" w:author="Nasser Mustafa [2]" w:date="2018-09-23T16:09:00Z"/>
                  </w:rPr>
                </w:rPrChange>
              </w:rPr>
              <w:pPrChange w:id="14884" w:author="Nasser Mustafa [2]" w:date="2018-09-26T14:54:00Z">
                <w:pPr/>
              </w:pPrChange>
            </w:pPr>
          </w:p>
        </w:tc>
      </w:tr>
      <w:tr w:rsidR="00D23C37" w:rsidRPr="00E868EE" w14:paraId="2EB6967F" w14:textId="77777777" w:rsidTr="00D23C37">
        <w:trPr>
          <w:tblCellSpacing w:w="15" w:type="dxa"/>
          <w:jc w:val="center"/>
          <w:ins w:id="14885" w:author="Nasser Mustafa [2]" w:date="2018-09-23T16:09:00Z"/>
        </w:trPr>
        <w:tc>
          <w:tcPr>
            <w:tcW w:w="0" w:type="auto"/>
            <w:gridSpan w:val="5"/>
            <w:vAlign w:val="center"/>
            <w:hideMark/>
          </w:tcPr>
          <w:p w14:paraId="4B1639DC" w14:textId="77777777" w:rsidR="00D23C37" w:rsidRPr="00E868EE" w:rsidRDefault="007431BC" w:rsidP="00E868EE">
            <w:pPr>
              <w:rPr>
                <w:ins w:id="14886" w:author="Nasser Mustafa [2]" w:date="2018-09-23T16:09:00Z"/>
                <w:rPrChange w:id="14887" w:author="Nasser Mustafa [2]" w:date="2018-09-26T14:54:00Z">
                  <w:rPr>
                    <w:ins w:id="14888" w:author="Nasser Mustafa [2]" w:date="2018-09-23T16:09:00Z"/>
                  </w:rPr>
                </w:rPrChange>
              </w:rPr>
              <w:pPrChange w:id="14889" w:author="Nasser Mustafa [2]" w:date="2018-09-26T14:54:00Z">
                <w:pPr/>
              </w:pPrChange>
            </w:pPr>
            <w:ins w:id="14890" w:author="Nasser Mustafa [2]" w:date="2018-09-23T16:09:00Z">
              <w:r w:rsidRPr="00E868EE">
                <w:rPr>
                  <w:rPrChange w:id="14891" w:author="Nasser Mustafa [2]" w:date="2018-09-26T14:54:00Z">
                    <w:rPr/>
                  </w:rPrChange>
                </w:rPr>
                <w:pict w14:anchorId="4BCB20BD">
                  <v:rect id="_x0000_i1055" style="width:0;height:1.5pt" o:hralign="center" o:hrstd="t" o:hr="t" fillcolor="#a0a0a0" stroked="f"/>
                </w:pict>
              </w:r>
            </w:ins>
          </w:p>
        </w:tc>
      </w:tr>
      <w:tr w:rsidR="00D23C37" w:rsidRPr="00E868EE" w14:paraId="468203B0" w14:textId="77777777" w:rsidTr="00D23C37">
        <w:trPr>
          <w:tblCellSpacing w:w="15" w:type="dxa"/>
          <w:jc w:val="center"/>
          <w:ins w:id="14892" w:author="Nasser Mustafa [2]" w:date="2018-09-23T16:09:00Z"/>
        </w:trPr>
        <w:tc>
          <w:tcPr>
            <w:tcW w:w="0" w:type="auto"/>
            <w:hideMark/>
          </w:tcPr>
          <w:p w14:paraId="2DB85D5B" w14:textId="77777777" w:rsidR="00D23C37" w:rsidRPr="00E868EE" w:rsidRDefault="00D23C37" w:rsidP="00E868EE">
            <w:pPr>
              <w:rPr>
                <w:ins w:id="14893" w:author="Nasser Mustafa [2]" w:date="2018-09-23T16:09:00Z"/>
                <w:rPrChange w:id="14894" w:author="Nasser Mustafa [2]" w:date="2018-09-26T14:54:00Z">
                  <w:rPr>
                    <w:ins w:id="14895" w:author="Nasser Mustafa [2]" w:date="2018-09-23T16:09:00Z"/>
                  </w:rPr>
                </w:rPrChange>
              </w:rPr>
              <w:pPrChange w:id="14896" w:author="Nasser Mustafa [2]" w:date="2018-09-26T14:54:00Z">
                <w:pPr>
                  <w:spacing w:before="100" w:beforeAutospacing="1" w:after="100" w:afterAutospacing="1"/>
                  <w:outlineLvl w:val="2"/>
                </w:pPr>
              </w:pPrChange>
            </w:pPr>
            <w:bookmarkStart w:id="14897" w:name="7I"/>
            <w:bookmarkStart w:id="14898" w:name="_Toc525736853"/>
            <w:ins w:id="14899" w:author="Nasser Mustafa [2]" w:date="2018-09-23T16:09:00Z">
              <w:r w:rsidRPr="00E868EE">
                <w:rPr>
                  <w:rPrChange w:id="14900" w:author="Nasser Mustafa [2]" w:date="2018-09-26T14:54:00Z">
                    <w:rPr/>
                  </w:rPrChange>
                </w:rPr>
                <w:t>7I</w:t>
              </w:r>
              <w:bookmarkEnd w:id="14897"/>
              <w:r w:rsidRPr="00E868EE">
                <w:rPr>
                  <w:rPrChange w:id="14901" w:author="Nasser Mustafa [2]" w:date="2018-09-26T14:54:00Z">
                    <w:rPr/>
                  </w:rPrChange>
                </w:rPr>
                <w:t>.</w:t>
              </w:r>
              <w:bookmarkEnd w:id="14898"/>
              <w:r w:rsidRPr="00E868EE">
                <w:rPr>
                  <w:rPrChange w:id="14902" w:author="Nasser Mustafa [2]" w:date="2018-09-26T14:54:00Z">
                    <w:rPr/>
                  </w:rPrChange>
                </w:rPr>
                <w:t xml:space="preserve"> </w:t>
              </w:r>
            </w:ins>
          </w:p>
        </w:tc>
        <w:tc>
          <w:tcPr>
            <w:tcW w:w="0" w:type="auto"/>
            <w:hideMark/>
          </w:tcPr>
          <w:p w14:paraId="14E23006" w14:textId="7241FFCE" w:rsidR="00D23C37" w:rsidRPr="00E868EE" w:rsidRDefault="00D23C37" w:rsidP="00E868EE">
            <w:pPr>
              <w:rPr>
                <w:ins w:id="14903" w:author="Nasser Mustafa [2]" w:date="2018-09-23T16:09:00Z"/>
                <w:rPrChange w:id="14904" w:author="Nasser Mustafa [2]" w:date="2018-09-26T14:54:00Z">
                  <w:rPr>
                    <w:ins w:id="14905" w:author="Nasser Mustafa [2]" w:date="2018-09-23T16:09:00Z"/>
                  </w:rPr>
                </w:rPrChange>
              </w:rPr>
              <w:pPrChange w:id="14906" w:author="Nasser Mustafa [2]" w:date="2018-09-26T14:54:00Z">
                <w:pPr/>
              </w:pPrChange>
            </w:pPr>
            <w:ins w:id="14907" w:author="Nasser Mustafa [2]" w:date="2018-09-23T16:09:00Z">
              <w:r w:rsidRPr="00E868EE">
                <w:rPr>
                  <w:rPrChange w:id="14908" w:author="Nasser Mustafa [2]" w:date="2018-09-26T14:54:00Z">
                    <w:rPr/>
                  </w:rPrChange>
                </w:rPr>
                <w:t>Risk of Psychological Harm</w:t>
              </w:r>
              <w:r w:rsidRPr="00E868EE">
                <w:rPr>
                  <w:rPrChange w:id="14909" w:author="Nasser Mustafa [2]" w:date="2018-09-26T14:54:00Z">
                    <w:rPr/>
                  </w:rPrChange>
                </w:rPr>
                <w:br/>
                <w:t>(</w:t>
              </w:r>
              <w:r w:rsidRPr="00E868EE">
                <w:rPr>
                  <w:rPrChange w:id="14910" w:author="Nasser Mustafa [2]" w:date="2018-09-26T14:54:00Z">
                    <w:rPr/>
                  </w:rPrChange>
                </w:rPr>
                <w:fldChar w:fldCharType="begin"/>
              </w:r>
              <w:r w:rsidRPr="00E868EE">
                <w:rPr>
                  <w:rPrChange w:id="14911" w:author="Nasser Mustafa [2]" w:date="2018-09-26T14:54:00Z">
                    <w:rPr/>
                  </w:rPrChange>
                </w:rPr>
                <w:instrText xml:space="preserve"> HYPERLINK "http://carleton.ca/curo/wp-content/uploads/Carleton-University-Research-Ethics-Form-Instructions-April2016.htm" \l "7I" </w:instrText>
              </w:r>
              <w:r w:rsidRPr="00E868EE">
                <w:rPr>
                  <w:rPrChange w:id="14912" w:author="Nasser Mustafa [2]" w:date="2018-09-26T14:54:00Z">
                    <w:rPr/>
                  </w:rPrChange>
                </w:rPr>
                <w:fldChar w:fldCharType="separate"/>
              </w:r>
              <w:r w:rsidRPr="00E868EE">
                <w:rPr>
                  <w:rStyle w:val="Hyperlink"/>
                  <w:rPrChange w:id="14913" w:author="Nasser Mustafa [2]" w:date="2018-09-26T14:54:00Z">
                    <w:rPr>
                      <w:color w:val="800000"/>
                      <w:u w:val="single"/>
                    </w:rPr>
                  </w:rPrChange>
                </w:rPr>
                <w:t>Detailed instructions</w:t>
              </w:r>
              <w:r w:rsidRPr="00E868EE">
                <w:rPr>
                  <w:rPrChange w:id="14914" w:author="Nasser Mustafa [2]" w:date="2018-09-26T14:54:00Z">
                    <w:rPr>
                      <w:color w:val="800000"/>
                      <w:u w:val="single"/>
                    </w:rPr>
                  </w:rPrChange>
                </w:rPr>
                <w:fldChar w:fldCharType="end"/>
              </w:r>
              <w:r w:rsidRPr="00E868EE">
                <w:rPr>
                  <w:rPrChange w:id="14915" w:author="Nasser Mustafa [2]" w:date="2018-09-26T14:54:00Z">
                    <w:rPr/>
                  </w:rPrChange>
                </w:rPr>
                <w:t xml:space="preserve">) </w:t>
              </w:r>
            </w:ins>
          </w:p>
        </w:tc>
        <w:tc>
          <w:tcPr>
            <w:tcW w:w="0" w:type="auto"/>
            <w:hideMark/>
          </w:tcPr>
          <w:p w14:paraId="4458FFFD" w14:textId="77777777" w:rsidR="00D23C37" w:rsidRPr="00E868EE" w:rsidRDefault="00D23C37" w:rsidP="00E868EE">
            <w:pPr>
              <w:rPr>
                <w:ins w:id="14916" w:author="Nasser Mustafa [2]" w:date="2018-09-23T16:09:00Z"/>
                <w:rPrChange w:id="14917" w:author="Nasser Mustafa [2]" w:date="2018-09-26T14:54:00Z">
                  <w:rPr>
                    <w:ins w:id="14918" w:author="Nasser Mustafa [2]" w:date="2018-09-23T16:09:00Z"/>
                  </w:rPr>
                </w:rPrChange>
              </w:rPr>
              <w:pPrChange w:id="14919"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677941B9" w14:textId="77777777" w:rsidTr="00D23C37">
              <w:trPr>
                <w:tblCellSpacing w:w="15" w:type="dxa"/>
                <w:ins w:id="1492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5617463" w14:textId="77777777" w:rsidR="00D23C37" w:rsidRPr="00E868EE" w:rsidRDefault="00D23C37" w:rsidP="00E868EE">
                  <w:pPr>
                    <w:rPr>
                      <w:ins w:id="14921" w:author="Nasser Mustafa [2]" w:date="2018-09-23T16:09:00Z"/>
                      <w:rPrChange w:id="14922" w:author="Nasser Mustafa [2]" w:date="2018-09-26T14:54:00Z">
                        <w:rPr>
                          <w:ins w:id="14923" w:author="Nasser Mustafa [2]" w:date="2018-09-23T16:09:00Z"/>
                        </w:rPr>
                      </w:rPrChange>
                    </w:rPr>
                    <w:pPrChange w:id="14924" w:author="Nasser Mustafa [2]" w:date="2018-09-26T14:54:00Z">
                      <w:pPr/>
                    </w:pPrChange>
                  </w:pPr>
                  <w:ins w:id="14925" w:author="Nasser Mustafa [2]" w:date="2018-09-23T16:09:00Z">
                    <w:r w:rsidRPr="00E868EE">
                      <w:rPr>
                        <w:rPrChange w:id="14926"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6BACDE3" w14:textId="77777777" w:rsidR="00D23C37" w:rsidRPr="00E868EE" w:rsidRDefault="00D23C37" w:rsidP="00E868EE">
                  <w:pPr>
                    <w:rPr>
                      <w:ins w:id="14927" w:author="Nasser Mustafa [2]" w:date="2018-09-23T16:09:00Z"/>
                      <w:rPrChange w:id="14928" w:author="Nasser Mustafa [2]" w:date="2018-09-26T14:54:00Z">
                        <w:rPr>
                          <w:ins w:id="14929" w:author="Nasser Mustafa [2]" w:date="2018-09-23T16:09:00Z"/>
                        </w:rPr>
                      </w:rPrChange>
                    </w:rPr>
                    <w:pPrChange w:id="14930" w:author="Nasser Mustafa [2]" w:date="2018-09-26T14:54:00Z">
                      <w:pPr/>
                    </w:pPrChange>
                  </w:pPr>
                  <w:ins w:id="14931" w:author="Nasser Mustafa [2]" w:date="2018-09-23T16:09:00Z">
                    <w:r w:rsidRPr="00E868EE">
                      <w:rPr>
                        <w:rPrChange w:id="14932" w:author="Nasser Mustafa [2]" w:date="2018-09-26T14:54:00Z">
                          <w:rPr/>
                        </w:rPrChange>
                      </w:rPr>
                      <w:t xml:space="preserve">Not applicable/No risks </w:t>
                    </w:r>
                  </w:ins>
                </w:p>
              </w:tc>
            </w:tr>
            <w:tr w:rsidR="00D23C37" w:rsidRPr="00E868EE" w14:paraId="0F30A5BB" w14:textId="77777777" w:rsidTr="00D23C37">
              <w:trPr>
                <w:tblCellSpacing w:w="15" w:type="dxa"/>
                <w:ins w:id="1493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1DB4241" w14:textId="77777777" w:rsidR="00D23C37" w:rsidRPr="00E868EE" w:rsidRDefault="00D23C37" w:rsidP="00E868EE">
                  <w:pPr>
                    <w:rPr>
                      <w:ins w:id="14934" w:author="Nasser Mustafa [2]" w:date="2018-09-23T16:09:00Z"/>
                      <w:rPrChange w:id="14935" w:author="Nasser Mustafa [2]" w:date="2018-09-26T14:54:00Z">
                        <w:rPr>
                          <w:ins w:id="14936" w:author="Nasser Mustafa [2]" w:date="2018-09-23T16:09:00Z"/>
                        </w:rPr>
                      </w:rPrChange>
                    </w:rPr>
                    <w:pPrChange w:id="14937" w:author="Nasser Mustafa [2]" w:date="2018-09-26T14:54:00Z">
                      <w:pPr/>
                    </w:pPrChange>
                  </w:pPr>
                  <w:ins w:id="14938" w:author="Nasser Mustafa [2]" w:date="2018-09-23T16:09:00Z">
                    <w:r w:rsidRPr="00E868EE">
                      <w:rPr>
                        <w:rPrChange w:id="1493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3898E9B" w14:textId="77777777" w:rsidR="00D23C37" w:rsidRPr="00E868EE" w:rsidRDefault="00D23C37" w:rsidP="00E868EE">
                  <w:pPr>
                    <w:rPr>
                      <w:ins w:id="14940" w:author="Nasser Mustafa [2]" w:date="2018-09-23T16:09:00Z"/>
                      <w:rPrChange w:id="14941" w:author="Nasser Mustafa [2]" w:date="2018-09-26T14:54:00Z">
                        <w:rPr>
                          <w:ins w:id="14942" w:author="Nasser Mustafa [2]" w:date="2018-09-23T16:09:00Z"/>
                        </w:rPr>
                      </w:rPrChange>
                    </w:rPr>
                    <w:pPrChange w:id="14943" w:author="Nasser Mustafa [2]" w:date="2018-09-26T14:54:00Z">
                      <w:pPr/>
                    </w:pPrChange>
                  </w:pPr>
                  <w:ins w:id="14944" w:author="Nasser Mustafa [2]" w:date="2018-09-23T16:09:00Z">
                    <w:r w:rsidRPr="00E868EE">
                      <w:rPr>
                        <w:rPrChange w:id="14945" w:author="Nasser Mustafa [2]" w:date="2018-09-26T14:54:00Z">
                          <w:rPr/>
                        </w:rPrChange>
                      </w:rPr>
                      <w:t xml:space="preserve">Mild risks </w:t>
                    </w:r>
                  </w:ins>
                </w:p>
              </w:tc>
            </w:tr>
            <w:tr w:rsidR="00D23C37" w:rsidRPr="00E868EE" w14:paraId="69C9C260" w14:textId="77777777" w:rsidTr="00D23C37">
              <w:trPr>
                <w:tblCellSpacing w:w="15" w:type="dxa"/>
                <w:ins w:id="1494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852AD1B" w14:textId="77777777" w:rsidR="00D23C37" w:rsidRPr="00E868EE" w:rsidRDefault="00D23C37" w:rsidP="00E868EE">
                  <w:pPr>
                    <w:rPr>
                      <w:ins w:id="14947" w:author="Nasser Mustafa [2]" w:date="2018-09-23T16:09:00Z"/>
                      <w:rPrChange w:id="14948" w:author="Nasser Mustafa [2]" w:date="2018-09-26T14:54:00Z">
                        <w:rPr>
                          <w:ins w:id="14949" w:author="Nasser Mustafa [2]" w:date="2018-09-23T16:09:00Z"/>
                        </w:rPr>
                      </w:rPrChange>
                    </w:rPr>
                    <w:pPrChange w:id="14950" w:author="Nasser Mustafa [2]" w:date="2018-09-26T14:54:00Z">
                      <w:pPr/>
                    </w:pPrChange>
                  </w:pPr>
                  <w:ins w:id="14951" w:author="Nasser Mustafa [2]" w:date="2018-09-23T16:09:00Z">
                    <w:r w:rsidRPr="00E868EE">
                      <w:rPr>
                        <w:rPrChange w:id="1495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6C7CB28" w14:textId="77777777" w:rsidR="00D23C37" w:rsidRPr="00E868EE" w:rsidRDefault="00D23C37" w:rsidP="00E868EE">
                  <w:pPr>
                    <w:rPr>
                      <w:ins w:id="14953" w:author="Nasser Mustafa [2]" w:date="2018-09-23T16:09:00Z"/>
                      <w:rPrChange w:id="14954" w:author="Nasser Mustafa [2]" w:date="2018-09-26T14:54:00Z">
                        <w:rPr>
                          <w:ins w:id="14955" w:author="Nasser Mustafa [2]" w:date="2018-09-23T16:09:00Z"/>
                        </w:rPr>
                      </w:rPrChange>
                    </w:rPr>
                    <w:pPrChange w:id="14956" w:author="Nasser Mustafa [2]" w:date="2018-09-26T14:54:00Z">
                      <w:pPr/>
                    </w:pPrChange>
                  </w:pPr>
                  <w:ins w:id="14957" w:author="Nasser Mustafa [2]" w:date="2018-09-23T16:09:00Z">
                    <w:r w:rsidRPr="00E868EE">
                      <w:rPr>
                        <w:rPrChange w:id="14958" w:author="Nasser Mustafa [2]" w:date="2018-09-26T14:54:00Z">
                          <w:rPr/>
                        </w:rPrChange>
                      </w:rPr>
                      <w:t xml:space="preserve">Moderate risks </w:t>
                    </w:r>
                  </w:ins>
                </w:p>
              </w:tc>
            </w:tr>
            <w:tr w:rsidR="00D23C37" w:rsidRPr="00E868EE" w14:paraId="700EA6BB" w14:textId="77777777" w:rsidTr="00D23C37">
              <w:trPr>
                <w:tblCellSpacing w:w="15" w:type="dxa"/>
                <w:ins w:id="1495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C32DF06" w14:textId="77777777" w:rsidR="00D23C37" w:rsidRPr="00E868EE" w:rsidRDefault="00D23C37" w:rsidP="00E868EE">
                  <w:pPr>
                    <w:rPr>
                      <w:ins w:id="14960" w:author="Nasser Mustafa [2]" w:date="2018-09-23T16:09:00Z"/>
                      <w:rPrChange w:id="14961" w:author="Nasser Mustafa [2]" w:date="2018-09-26T14:54:00Z">
                        <w:rPr>
                          <w:ins w:id="14962" w:author="Nasser Mustafa [2]" w:date="2018-09-23T16:09:00Z"/>
                        </w:rPr>
                      </w:rPrChange>
                    </w:rPr>
                    <w:pPrChange w:id="14963" w:author="Nasser Mustafa [2]" w:date="2018-09-26T14:54:00Z">
                      <w:pPr/>
                    </w:pPrChange>
                  </w:pPr>
                  <w:ins w:id="14964" w:author="Nasser Mustafa [2]" w:date="2018-09-23T16:09:00Z">
                    <w:r w:rsidRPr="00E868EE">
                      <w:rPr>
                        <w:rPrChange w:id="1496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6A2D693" w14:textId="77777777" w:rsidR="00D23C37" w:rsidRPr="00E868EE" w:rsidRDefault="00D23C37" w:rsidP="00E868EE">
                  <w:pPr>
                    <w:rPr>
                      <w:ins w:id="14966" w:author="Nasser Mustafa [2]" w:date="2018-09-23T16:09:00Z"/>
                      <w:rPrChange w:id="14967" w:author="Nasser Mustafa [2]" w:date="2018-09-26T14:54:00Z">
                        <w:rPr>
                          <w:ins w:id="14968" w:author="Nasser Mustafa [2]" w:date="2018-09-23T16:09:00Z"/>
                        </w:rPr>
                      </w:rPrChange>
                    </w:rPr>
                    <w:pPrChange w:id="14969" w:author="Nasser Mustafa [2]" w:date="2018-09-26T14:54:00Z">
                      <w:pPr/>
                    </w:pPrChange>
                  </w:pPr>
                  <w:ins w:id="14970" w:author="Nasser Mustafa [2]" w:date="2018-09-23T16:09:00Z">
                    <w:r w:rsidRPr="00E868EE">
                      <w:rPr>
                        <w:rPrChange w:id="14971" w:author="Nasser Mustafa [2]" w:date="2018-09-26T14:54:00Z">
                          <w:rPr/>
                        </w:rPrChange>
                      </w:rPr>
                      <w:t xml:space="preserve">High risks </w:t>
                    </w:r>
                  </w:ins>
                </w:p>
              </w:tc>
            </w:tr>
          </w:tbl>
          <w:p w14:paraId="7D1F5242" w14:textId="77777777" w:rsidR="00D23C37" w:rsidRPr="00E868EE" w:rsidRDefault="00D23C37" w:rsidP="00E868EE">
            <w:pPr>
              <w:rPr>
                <w:ins w:id="14972" w:author="Nasser Mustafa [2]" w:date="2018-09-23T16:09:00Z"/>
                <w:rPrChange w:id="14973" w:author="Nasser Mustafa [2]" w:date="2018-09-26T14:54:00Z">
                  <w:rPr>
                    <w:ins w:id="14974" w:author="Nasser Mustafa [2]" w:date="2018-09-23T16:09:00Z"/>
                  </w:rPr>
                </w:rPrChange>
              </w:rPr>
              <w:pPrChange w:id="14975" w:author="Nasser Mustafa [2]" w:date="2018-09-26T14:54:00Z">
                <w:pPr/>
              </w:pPrChange>
            </w:pPr>
          </w:p>
        </w:tc>
        <w:tc>
          <w:tcPr>
            <w:tcW w:w="0" w:type="auto"/>
            <w:hideMark/>
          </w:tcPr>
          <w:p w14:paraId="35A3B7C5" w14:textId="77777777" w:rsidR="00D23C37" w:rsidRPr="00E868EE" w:rsidRDefault="00D23C37" w:rsidP="00E868EE">
            <w:pPr>
              <w:rPr>
                <w:ins w:id="14976" w:author="Nasser Mustafa [2]" w:date="2018-09-23T16:09:00Z"/>
                <w:rPrChange w:id="14977" w:author="Nasser Mustafa [2]" w:date="2018-09-26T14:54:00Z">
                  <w:rPr>
                    <w:ins w:id="14978" w:author="Nasser Mustafa [2]" w:date="2018-09-23T16:09:00Z"/>
                  </w:rPr>
                </w:rPrChange>
              </w:rPr>
              <w:pPrChange w:id="14979" w:author="Nasser Mustafa [2]" w:date="2018-09-26T14:54:00Z">
                <w:pPr/>
              </w:pPrChange>
            </w:pPr>
            <w:ins w:id="14980" w:author="Nasser Mustafa [2]" w:date="2018-09-23T16:09:00Z">
              <w:r w:rsidRPr="00E868EE">
                <w:rPr>
                  <w:rPrChange w:id="14981" w:author="Nasser Mustafa [2]" w:date="2018-09-26T14:54:00Z">
                    <w:rPr/>
                  </w:rPrChange>
                </w:rPr>
                <w:t>Explain the rationale for your selection, and, if applicable, explain the nature, magnitude and probability of the risks and how they will be mitigated.</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87A16DE" w14:textId="77777777" w:rsidTr="00D23C37">
              <w:trPr>
                <w:tblCellSpacing w:w="15" w:type="dxa"/>
                <w:ins w:id="14982"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64CDDBE7" w14:textId="77777777" w:rsidR="00D23C37" w:rsidRPr="00E868EE" w:rsidRDefault="00D23C37" w:rsidP="00E868EE">
                  <w:pPr>
                    <w:rPr>
                      <w:ins w:id="14983" w:author="Nasser Mustafa [2]" w:date="2018-09-23T16:09:00Z"/>
                      <w:rPrChange w:id="14984" w:author="Nasser Mustafa [2]" w:date="2018-09-26T14:54:00Z">
                        <w:rPr>
                          <w:ins w:id="14985" w:author="Nasser Mustafa [2]" w:date="2018-09-23T16:09:00Z"/>
                        </w:rPr>
                      </w:rPrChange>
                    </w:rPr>
                    <w:pPrChange w:id="14986" w:author="Nasser Mustafa [2]" w:date="2018-09-26T14:54:00Z">
                      <w:pPr/>
                    </w:pPrChange>
                  </w:pPr>
                  <w:ins w:id="14987" w:author="Nasser Mustafa [2]" w:date="2018-09-23T16:09:00Z">
                    <w:r w:rsidRPr="00E868EE">
                      <w:rPr>
                        <w:rPrChange w:id="14988" w:author="Nasser Mustafa [2]" w:date="2018-09-26T14:54:00Z">
                          <w:rPr>
                            <w:i/>
                            <w:iCs/>
                          </w:rPr>
                        </w:rPrChange>
                      </w:rPr>
                      <w:t>Response</w:t>
                    </w:r>
                    <w:r w:rsidRPr="00E868EE">
                      <w:rPr>
                        <w:rPrChange w:id="14989" w:author="Nasser Mustafa [2]" w:date="2018-09-26T14:54:00Z">
                          <w:rPr/>
                        </w:rPrChange>
                      </w:rPr>
                      <w:t>: Not applicable/No risks</w:t>
                    </w:r>
                  </w:ins>
                </w:p>
              </w:tc>
            </w:tr>
          </w:tbl>
          <w:p w14:paraId="0ECC1659" w14:textId="77777777" w:rsidR="00D23C37" w:rsidRPr="00E868EE" w:rsidRDefault="00D23C37" w:rsidP="00E868EE">
            <w:pPr>
              <w:rPr>
                <w:ins w:id="14990" w:author="Nasser Mustafa [2]" w:date="2018-09-23T16:09:00Z"/>
                <w:rPrChange w:id="14991" w:author="Nasser Mustafa [2]" w:date="2018-09-26T14:54:00Z">
                  <w:rPr>
                    <w:ins w:id="14992" w:author="Nasser Mustafa [2]" w:date="2018-09-23T16:09:00Z"/>
                  </w:rPr>
                </w:rPrChange>
              </w:rPr>
              <w:pPrChange w:id="14993" w:author="Nasser Mustafa [2]" w:date="2018-09-26T14:54:00Z">
                <w:pPr/>
              </w:pPrChange>
            </w:pPr>
          </w:p>
        </w:tc>
      </w:tr>
      <w:tr w:rsidR="00D23C37" w:rsidRPr="00E868EE" w14:paraId="5F00C16A" w14:textId="77777777" w:rsidTr="00D23C37">
        <w:trPr>
          <w:tblCellSpacing w:w="15" w:type="dxa"/>
          <w:jc w:val="center"/>
          <w:ins w:id="14994" w:author="Nasser Mustafa [2]" w:date="2018-09-23T16:09:00Z"/>
        </w:trPr>
        <w:tc>
          <w:tcPr>
            <w:tcW w:w="0" w:type="auto"/>
            <w:gridSpan w:val="5"/>
            <w:vAlign w:val="center"/>
            <w:hideMark/>
          </w:tcPr>
          <w:p w14:paraId="04D448FD" w14:textId="77777777" w:rsidR="00D23C37" w:rsidRPr="00E868EE" w:rsidRDefault="007431BC" w:rsidP="00E868EE">
            <w:pPr>
              <w:rPr>
                <w:ins w:id="14995" w:author="Nasser Mustafa [2]" w:date="2018-09-23T16:09:00Z"/>
                <w:rPrChange w:id="14996" w:author="Nasser Mustafa [2]" w:date="2018-09-26T14:54:00Z">
                  <w:rPr>
                    <w:ins w:id="14997" w:author="Nasser Mustafa [2]" w:date="2018-09-23T16:09:00Z"/>
                  </w:rPr>
                </w:rPrChange>
              </w:rPr>
              <w:pPrChange w:id="14998" w:author="Nasser Mustafa [2]" w:date="2018-09-26T14:54:00Z">
                <w:pPr/>
              </w:pPrChange>
            </w:pPr>
            <w:ins w:id="14999" w:author="Nasser Mustafa [2]" w:date="2018-09-23T16:09:00Z">
              <w:r w:rsidRPr="00E868EE">
                <w:rPr>
                  <w:rPrChange w:id="15000" w:author="Nasser Mustafa [2]" w:date="2018-09-26T14:54:00Z">
                    <w:rPr/>
                  </w:rPrChange>
                </w:rPr>
                <w:pict w14:anchorId="4AB3E17B">
                  <v:rect id="_x0000_i1056" style="width:0;height:1.5pt" o:hralign="center" o:hrstd="t" o:hr="t" fillcolor="#a0a0a0" stroked="f"/>
                </w:pict>
              </w:r>
            </w:ins>
          </w:p>
        </w:tc>
      </w:tr>
      <w:tr w:rsidR="00D23C37" w:rsidRPr="00E868EE" w14:paraId="40F14446" w14:textId="77777777" w:rsidTr="00D23C37">
        <w:trPr>
          <w:tblCellSpacing w:w="15" w:type="dxa"/>
          <w:jc w:val="center"/>
          <w:ins w:id="15001" w:author="Nasser Mustafa [2]" w:date="2018-09-23T16:09:00Z"/>
        </w:trPr>
        <w:tc>
          <w:tcPr>
            <w:tcW w:w="0" w:type="auto"/>
            <w:hideMark/>
          </w:tcPr>
          <w:p w14:paraId="3B08DF7E" w14:textId="77777777" w:rsidR="00D23C37" w:rsidRPr="00E868EE" w:rsidRDefault="00D23C37" w:rsidP="00E868EE">
            <w:pPr>
              <w:rPr>
                <w:ins w:id="15002" w:author="Nasser Mustafa [2]" w:date="2018-09-23T16:09:00Z"/>
                <w:rPrChange w:id="15003" w:author="Nasser Mustafa [2]" w:date="2018-09-26T14:54:00Z">
                  <w:rPr>
                    <w:ins w:id="15004" w:author="Nasser Mustafa [2]" w:date="2018-09-23T16:09:00Z"/>
                  </w:rPr>
                </w:rPrChange>
              </w:rPr>
              <w:pPrChange w:id="15005" w:author="Nasser Mustafa [2]" w:date="2018-09-26T14:54:00Z">
                <w:pPr>
                  <w:spacing w:before="100" w:beforeAutospacing="1" w:after="100" w:afterAutospacing="1"/>
                  <w:outlineLvl w:val="2"/>
                </w:pPr>
              </w:pPrChange>
            </w:pPr>
            <w:bookmarkStart w:id="15006" w:name="7J"/>
            <w:bookmarkStart w:id="15007" w:name="_Toc525736854"/>
            <w:ins w:id="15008" w:author="Nasser Mustafa [2]" w:date="2018-09-23T16:09:00Z">
              <w:r w:rsidRPr="00E868EE">
                <w:rPr>
                  <w:rPrChange w:id="15009" w:author="Nasser Mustafa [2]" w:date="2018-09-26T14:54:00Z">
                    <w:rPr/>
                  </w:rPrChange>
                </w:rPr>
                <w:t>7J</w:t>
              </w:r>
              <w:bookmarkEnd w:id="15006"/>
              <w:r w:rsidRPr="00E868EE">
                <w:rPr>
                  <w:rPrChange w:id="15010" w:author="Nasser Mustafa [2]" w:date="2018-09-26T14:54:00Z">
                    <w:rPr/>
                  </w:rPrChange>
                </w:rPr>
                <w:t>.</w:t>
              </w:r>
              <w:bookmarkEnd w:id="15007"/>
              <w:r w:rsidRPr="00E868EE">
                <w:rPr>
                  <w:rPrChange w:id="15011" w:author="Nasser Mustafa [2]" w:date="2018-09-26T14:54:00Z">
                    <w:rPr/>
                  </w:rPrChange>
                </w:rPr>
                <w:t xml:space="preserve"> </w:t>
              </w:r>
            </w:ins>
          </w:p>
        </w:tc>
        <w:tc>
          <w:tcPr>
            <w:tcW w:w="0" w:type="auto"/>
            <w:hideMark/>
          </w:tcPr>
          <w:p w14:paraId="5E72B266" w14:textId="68FF6AE2" w:rsidR="00D23C37" w:rsidRPr="00E868EE" w:rsidRDefault="00D23C37" w:rsidP="00E868EE">
            <w:pPr>
              <w:rPr>
                <w:ins w:id="15012" w:author="Nasser Mustafa [2]" w:date="2018-09-23T16:09:00Z"/>
                <w:rPrChange w:id="15013" w:author="Nasser Mustafa [2]" w:date="2018-09-26T14:54:00Z">
                  <w:rPr>
                    <w:ins w:id="15014" w:author="Nasser Mustafa [2]" w:date="2018-09-23T16:09:00Z"/>
                  </w:rPr>
                </w:rPrChange>
              </w:rPr>
              <w:pPrChange w:id="15015" w:author="Nasser Mustafa [2]" w:date="2018-09-26T14:54:00Z">
                <w:pPr/>
              </w:pPrChange>
            </w:pPr>
            <w:ins w:id="15016" w:author="Nasser Mustafa [2]" w:date="2018-09-23T16:09:00Z">
              <w:r w:rsidRPr="00E868EE">
                <w:rPr>
                  <w:rPrChange w:id="15017" w:author="Nasser Mustafa [2]" w:date="2018-09-26T14:54:00Z">
                    <w:rPr/>
                  </w:rPrChange>
                </w:rPr>
                <w:t>Risk of Physical Harm</w:t>
              </w:r>
              <w:r w:rsidRPr="00E868EE">
                <w:rPr>
                  <w:rPrChange w:id="15018" w:author="Nasser Mustafa [2]" w:date="2018-09-26T14:54:00Z">
                    <w:rPr/>
                  </w:rPrChange>
                </w:rPr>
                <w:br/>
                <w:t>(</w:t>
              </w:r>
              <w:r w:rsidRPr="00E868EE">
                <w:rPr>
                  <w:rPrChange w:id="15019" w:author="Nasser Mustafa [2]" w:date="2018-09-26T14:54:00Z">
                    <w:rPr/>
                  </w:rPrChange>
                </w:rPr>
                <w:fldChar w:fldCharType="begin"/>
              </w:r>
              <w:r w:rsidRPr="00E868EE">
                <w:rPr>
                  <w:rPrChange w:id="15020" w:author="Nasser Mustafa [2]" w:date="2018-09-26T14:54:00Z">
                    <w:rPr/>
                  </w:rPrChange>
                </w:rPr>
                <w:instrText xml:space="preserve"> HYPERLINK "http://carleton.ca/curo/wp-content/uploads/Carleton-University-Research-Ethics-Form-Instructions-April2016.htm" \l "7J" </w:instrText>
              </w:r>
              <w:r w:rsidRPr="00E868EE">
                <w:rPr>
                  <w:rPrChange w:id="15021" w:author="Nasser Mustafa [2]" w:date="2018-09-26T14:54:00Z">
                    <w:rPr/>
                  </w:rPrChange>
                </w:rPr>
                <w:fldChar w:fldCharType="separate"/>
              </w:r>
              <w:r w:rsidRPr="00E868EE">
                <w:rPr>
                  <w:rStyle w:val="Hyperlink"/>
                  <w:rPrChange w:id="15022" w:author="Nasser Mustafa [2]" w:date="2018-09-26T14:54:00Z">
                    <w:rPr>
                      <w:color w:val="800000"/>
                      <w:u w:val="single"/>
                    </w:rPr>
                  </w:rPrChange>
                </w:rPr>
                <w:t>Detailed instructions</w:t>
              </w:r>
              <w:r w:rsidRPr="00E868EE">
                <w:rPr>
                  <w:rPrChange w:id="15023" w:author="Nasser Mustafa [2]" w:date="2018-09-26T14:54:00Z">
                    <w:rPr>
                      <w:color w:val="800000"/>
                      <w:u w:val="single"/>
                    </w:rPr>
                  </w:rPrChange>
                </w:rPr>
                <w:fldChar w:fldCharType="end"/>
              </w:r>
              <w:r w:rsidRPr="00E868EE">
                <w:rPr>
                  <w:rPrChange w:id="15024" w:author="Nasser Mustafa [2]" w:date="2018-09-26T14:54:00Z">
                    <w:rPr/>
                  </w:rPrChange>
                </w:rPr>
                <w:t xml:space="preserve">) </w:t>
              </w:r>
            </w:ins>
          </w:p>
        </w:tc>
        <w:tc>
          <w:tcPr>
            <w:tcW w:w="0" w:type="auto"/>
            <w:hideMark/>
          </w:tcPr>
          <w:p w14:paraId="7132D3C9" w14:textId="77777777" w:rsidR="00D23C37" w:rsidRPr="00E868EE" w:rsidRDefault="00D23C37" w:rsidP="00E868EE">
            <w:pPr>
              <w:rPr>
                <w:ins w:id="15025" w:author="Nasser Mustafa [2]" w:date="2018-09-23T16:09:00Z"/>
                <w:rPrChange w:id="15026" w:author="Nasser Mustafa [2]" w:date="2018-09-26T14:54:00Z">
                  <w:rPr>
                    <w:ins w:id="15027" w:author="Nasser Mustafa [2]" w:date="2018-09-23T16:09:00Z"/>
                  </w:rPr>
                </w:rPrChange>
              </w:rPr>
              <w:pPrChange w:id="15028"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086FB679" w14:textId="77777777" w:rsidTr="00D23C37">
              <w:trPr>
                <w:tblCellSpacing w:w="15" w:type="dxa"/>
                <w:ins w:id="1502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5F3B2F7" w14:textId="77777777" w:rsidR="00D23C37" w:rsidRPr="00E868EE" w:rsidRDefault="00D23C37" w:rsidP="00E868EE">
                  <w:pPr>
                    <w:rPr>
                      <w:ins w:id="15030" w:author="Nasser Mustafa [2]" w:date="2018-09-23T16:09:00Z"/>
                      <w:rPrChange w:id="15031" w:author="Nasser Mustafa [2]" w:date="2018-09-26T14:54:00Z">
                        <w:rPr>
                          <w:ins w:id="15032" w:author="Nasser Mustafa [2]" w:date="2018-09-23T16:09:00Z"/>
                        </w:rPr>
                      </w:rPrChange>
                    </w:rPr>
                    <w:pPrChange w:id="15033" w:author="Nasser Mustafa [2]" w:date="2018-09-26T14:54:00Z">
                      <w:pPr/>
                    </w:pPrChange>
                  </w:pPr>
                  <w:ins w:id="15034" w:author="Nasser Mustafa [2]" w:date="2018-09-23T16:09:00Z">
                    <w:r w:rsidRPr="00E868EE">
                      <w:rPr>
                        <w:rPrChange w:id="1503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1258BC4" w14:textId="77777777" w:rsidR="00D23C37" w:rsidRPr="00E868EE" w:rsidRDefault="00D23C37" w:rsidP="00E868EE">
                  <w:pPr>
                    <w:rPr>
                      <w:ins w:id="15036" w:author="Nasser Mustafa [2]" w:date="2018-09-23T16:09:00Z"/>
                      <w:rPrChange w:id="15037" w:author="Nasser Mustafa [2]" w:date="2018-09-26T14:54:00Z">
                        <w:rPr>
                          <w:ins w:id="15038" w:author="Nasser Mustafa [2]" w:date="2018-09-23T16:09:00Z"/>
                        </w:rPr>
                      </w:rPrChange>
                    </w:rPr>
                    <w:pPrChange w:id="15039" w:author="Nasser Mustafa [2]" w:date="2018-09-26T14:54:00Z">
                      <w:pPr/>
                    </w:pPrChange>
                  </w:pPr>
                  <w:ins w:id="15040" w:author="Nasser Mustafa [2]" w:date="2018-09-23T16:09:00Z">
                    <w:r w:rsidRPr="00E868EE">
                      <w:rPr>
                        <w:rPrChange w:id="15041" w:author="Nasser Mustafa [2]" w:date="2018-09-26T14:54:00Z">
                          <w:rPr/>
                        </w:rPrChange>
                      </w:rPr>
                      <w:t xml:space="preserve">Not applicable/No risks </w:t>
                    </w:r>
                  </w:ins>
                </w:p>
              </w:tc>
            </w:tr>
            <w:tr w:rsidR="00D23C37" w:rsidRPr="00E868EE" w14:paraId="37F2D78F" w14:textId="77777777" w:rsidTr="00D23C37">
              <w:trPr>
                <w:tblCellSpacing w:w="15" w:type="dxa"/>
                <w:ins w:id="1504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0B7F262" w14:textId="77777777" w:rsidR="00D23C37" w:rsidRPr="00E868EE" w:rsidRDefault="00D23C37" w:rsidP="00E868EE">
                  <w:pPr>
                    <w:rPr>
                      <w:ins w:id="15043" w:author="Nasser Mustafa [2]" w:date="2018-09-23T16:09:00Z"/>
                      <w:rPrChange w:id="15044" w:author="Nasser Mustafa [2]" w:date="2018-09-26T14:54:00Z">
                        <w:rPr>
                          <w:ins w:id="15045" w:author="Nasser Mustafa [2]" w:date="2018-09-23T16:09:00Z"/>
                        </w:rPr>
                      </w:rPrChange>
                    </w:rPr>
                    <w:pPrChange w:id="15046" w:author="Nasser Mustafa [2]" w:date="2018-09-26T14:54:00Z">
                      <w:pPr/>
                    </w:pPrChange>
                  </w:pPr>
                  <w:ins w:id="15047" w:author="Nasser Mustafa [2]" w:date="2018-09-23T16:09:00Z">
                    <w:r w:rsidRPr="00E868EE">
                      <w:rPr>
                        <w:rPrChange w:id="1504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BDA7CCE" w14:textId="77777777" w:rsidR="00D23C37" w:rsidRPr="00E868EE" w:rsidRDefault="00D23C37" w:rsidP="00E868EE">
                  <w:pPr>
                    <w:rPr>
                      <w:ins w:id="15049" w:author="Nasser Mustafa [2]" w:date="2018-09-23T16:09:00Z"/>
                      <w:rPrChange w:id="15050" w:author="Nasser Mustafa [2]" w:date="2018-09-26T14:54:00Z">
                        <w:rPr>
                          <w:ins w:id="15051" w:author="Nasser Mustafa [2]" w:date="2018-09-23T16:09:00Z"/>
                        </w:rPr>
                      </w:rPrChange>
                    </w:rPr>
                    <w:pPrChange w:id="15052" w:author="Nasser Mustafa [2]" w:date="2018-09-26T14:54:00Z">
                      <w:pPr/>
                    </w:pPrChange>
                  </w:pPr>
                  <w:ins w:id="15053" w:author="Nasser Mustafa [2]" w:date="2018-09-23T16:09:00Z">
                    <w:r w:rsidRPr="00E868EE">
                      <w:rPr>
                        <w:rPrChange w:id="15054" w:author="Nasser Mustafa [2]" w:date="2018-09-26T14:54:00Z">
                          <w:rPr/>
                        </w:rPrChange>
                      </w:rPr>
                      <w:t xml:space="preserve">Mild risks </w:t>
                    </w:r>
                  </w:ins>
                </w:p>
              </w:tc>
            </w:tr>
            <w:tr w:rsidR="00D23C37" w:rsidRPr="00E868EE" w14:paraId="7B8E981D" w14:textId="77777777" w:rsidTr="00D23C37">
              <w:trPr>
                <w:tblCellSpacing w:w="15" w:type="dxa"/>
                <w:ins w:id="1505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A445200" w14:textId="77777777" w:rsidR="00D23C37" w:rsidRPr="00E868EE" w:rsidRDefault="00D23C37" w:rsidP="00E868EE">
                  <w:pPr>
                    <w:rPr>
                      <w:ins w:id="15056" w:author="Nasser Mustafa [2]" w:date="2018-09-23T16:09:00Z"/>
                      <w:rPrChange w:id="15057" w:author="Nasser Mustafa [2]" w:date="2018-09-26T14:54:00Z">
                        <w:rPr>
                          <w:ins w:id="15058" w:author="Nasser Mustafa [2]" w:date="2018-09-23T16:09:00Z"/>
                        </w:rPr>
                      </w:rPrChange>
                    </w:rPr>
                    <w:pPrChange w:id="15059" w:author="Nasser Mustafa [2]" w:date="2018-09-26T14:54:00Z">
                      <w:pPr/>
                    </w:pPrChange>
                  </w:pPr>
                  <w:ins w:id="15060" w:author="Nasser Mustafa [2]" w:date="2018-09-23T16:09:00Z">
                    <w:r w:rsidRPr="00E868EE">
                      <w:rPr>
                        <w:rPrChange w:id="1506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A0ACE06" w14:textId="77777777" w:rsidR="00D23C37" w:rsidRPr="00E868EE" w:rsidRDefault="00D23C37" w:rsidP="00E868EE">
                  <w:pPr>
                    <w:rPr>
                      <w:ins w:id="15062" w:author="Nasser Mustafa [2]" w:date="2018-09-23T16:09:00Z"/>
                      <w:rPrChange w:id="15063" w:author="Nasser Mustafa [2]" w:date="2018-09-26T14:54:00Z">
                        <w:rPr>
                          <w:ins w:id="15064" w:author="Nasser Mustafa [2]" w:date="2018-09-23T16:09:00Z"/>
                        </w:rPr>
                      </w:rPrChange>
                    </w:rPr>
                    <w:pPrChange w:id="15065" w:author="Nasser Mustafa [2]" w:date="2018-09-26T14:54:00Z">
                      <w:pPr/>
                    </w:pPrChange>
                  </w:pPr>
                  <w:ins w:id="15066" w:author="Nasser Mustafa [2]" w:date="2018-09-23T16:09:00Z">
                    <w:r w:rsidRPr="00E868EE">
                      <w:rPr>
                        <w:rPrChange w:id="15067" w:author="Nasser Mustafa [2]" w:date="2018-09-26T14:54:00Z">
                          <w:rPr/>
                        </w:rPrChange>
                      </w:rPr>
                      <w:t xml:space="preserve">Moderate risks </w:t>
                    </w:r>
                  </w:ins>
                </w:p>
              </w:tc>
            </w:tr>
            <w:tr w:rsidR="00D23C37" w:rsidRPr="00E868EE" w14:paraId="63A7971D" w14:textId="77777777" w:rsidTr="00D23C37">
              <w:trPr>
                <w:tblCellSpacing w:w="15" w:type="dxa"/>
                <w:ins w:id="1506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86E8BDE" w14:textId="77777777" w:rsidR="00D23C37" w:rsidRPr="00E868EE" w:rsidRDefault="00D23C37" w:rsidP="00E868EE">
                  <w:pPr>
                    <w:rPr>
                      <w:ins w:id="15069" w:author="Nasser Mustafa [2]" w:date="2018-09-23T16:09:00Z"/>
                      <w:rPrChange w:id="15070" w:author="Nasser Mustafa [2]" w:date="2018-09-26T14:54:00Z">
                        <w:rPr>
                          <w:ins w:id="15071" w:author="Nasser Mustafa [2]" w:date="2018-09-23T16:09:00Z"/>
                        </w:rPr>
                      </w:rPrChange>
                    </w:rPr>
                    <w:pPrChange w:id="15072" w:author="Nasser Mustafa [2]" w:date="2018-09-26T14:54:00Z">
                      <w:pPr/>
                    </w:pPrChange>
                  </w:pPr>
                  <w:ins w:id="15073" w:author="Nasser Mustafa [2]" w:date="2018-09-23T16:09:00Z">
                    <w:r w:rsidRPr="00E868EE">
                      <w:rPr>
                        <w:rPrChange w:id="1507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3F89CE4" w14:textId="77777777" w:rsidR="00D23C37" w:rsidRPr="00E868EE" w:rsidRDefault="00D23C37" w:rsidP="00E868EE">
                  <w:pPr>
                    <w:rPr>
                      <w:ins w:id="15075" w:author="Nasser Mustafa [2]" w:date="2018-09-23T16:09:00Z"/>
                      <w:rPrChange w:id="15076" w:author="Nasser Mustafa [2]" w:date="2018-09-26T14:54:00Z">
                        <w:rPr>
                          <w:ins w:id="15077" w:author="Nasser Mustafa [2]" w:date="2018-09-23T16:09:00Z"/>
                        </w:rPr>
                      </w:rPrChange>
                    </w:rPr>
                    <w:pPrChange w:id="15078" w:author="Nasser Mustafa [2]" w:date="2018-09-26T14:54:00Z">
                      <w:pPr/>
                    </w:pPrChange>
                  </w:pPr>
                  <w:ins w:id="15079" w:author="Nasser Mustafa [2]" w:date="2018-09-23T16:09:00Z">
                    <w:r w:rsidRPr="00E868EE">
                      <w:rPr>
                        <w:rPrChange w:id="15080" w:author="Nasser Mustafa [2]" w:date="2018-09-26T14:54:00Z">
                          <w:rPr/>
                        </w:rPrChange>
                      </w:rPr>
                      <w:t xml:space="preserve">High risks </w:t>
                    </w:r>
                  </w:ins>
                </w:p>
              </w:tc>
            </w:tr>
          </w:tbl>
          <w:p w14:paraId="2F5D2DE5" w14:textId="77777777" w:rsidR="00D23C37" w:rsidRPr="00E868EE" w:rsidRDefault="00D23C37" w:rsidP="00E868EE">
            <w:pPr>
              <w:rPr>
                <w:ins w:id="15081" w:author="Nasser Mustafa [2]" w:date="2018-09-23T16:09:00Z"/>
                <w:rPrChange w:id="15082" w:author="Nasser Mustafa [2]" w:date="2018-09-26T14:54:00Z">
                  <w:rPr>
                    <w:ins w:id="15083" w:author="Nasser Mustafa [2]" w:date="2018-09-23T16:09:00Z"/>
                  </w:rPr>
                </w:rPrChange>
              </w:rPr>
              <w:pPrChange w:id="15084" w:author="Nasser Mustafa [2]" w:date="2018-09-26T14:54:00Z">
                <w:pPr/>
              </w:pPrChange>
            </w:pPr>
          </w:p>
        </w:tc>
        <w:tc>
          <w:tcPr>
            <w:tcW w:w="0" w:type="auto"/>
            <w:hideMark/>
          </w:tcPr>
          <w:p w14:paraId="24B6756C" w14:textId="77777777" w:rsidR="00D23C37" w:rsidRPr="00E868EE" w:rsidRDefault="00D23C37" w:rsidP="00E868EE">
            <w:pPr>
              <w:rPr>
                <w:ins w:id="15085" w:author="Nasser Mustafa [2]" w:date="2018-09-23T16:09:00Z"/>
                <w:rPrChange w:id="15086" w:author="Nasser Mustafa [2]" w:date="2018-09-26T14:54:00Z">
                  <w:rPr>
                    <w:ins w:id="15087" w:author="Nasser Mustafa [2]" w:date="2018-09-23T16:09:00Z"/>
                  </w:rPr>
                </w:rPrChange>
              </w:rPr>
              <w:pPrChange w:id="15088" w:author="Nasser Mustafa [2]" w:date="2018-09-26T14:54:00Z">
                <w:pPr/>
              </w:pPrChange>
            </w:pPr>
            <w:ins w:id="15089" w:author="Nasser Mustafa [2]" w:date="2018-09-23T16:09:00Z">
              <w:r w:rsidRPr="00E868EE">
                <w:rPr>
                  <w:rPrChange w:id="15090" w:author="Nasser Mustafa [2]" w:date="2018-09-26T14:54:00Z">
                    <w:rPr/>
                  </w:rPrChange>
                </w:rPr>
                <w:t>Explain the rationale for your selection, and, if applicable, explain the nature, magnitude and probability of the risks. Describe how they will be mitigated.</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2F1767B" w14:textId="77777777" w:rsidTr="00D23C37">
              <w:trPr>
                <w:tblCellSpacing w:w="15" w:type="dxa"/>
                <w:ins w:id="15091"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06C371CD" w14:textId="77777777" w:rsidR="00D23C37" w:rsidRPr="00E868EE" w:rsidRDefault="00D23C37" w:rsidP="00E868EE">
                  <w:pPr>
                    <w:rPr>
                      <w:ins w:id="15092" w:author="Nasser Mustafa [2]" w:date="2018-09-23T16:09:00Z"/>
                      <w:rPrChange w:id="15093" w:author="Nasser Mustafa [2]" w:date="2018-09-26T14:54:00Z">
                        <w:rPr>
                          <w:ins w:id="15094" w:author="Nasser Mustafa [2]" w:date="2018-09-23T16:09:00Z"/>
                        </w:rPr>
                      </w:rPrChange>
                    </w:rPr>
                    <w:pPrChange w:id="15095" w:author="Nasser Mustafa [2]" w:date="2018-09-26T14:54:00Z">
                      <w:pPr/>
                    </w:pPrChange>
                  </w:pPr>
                  <w:ins w:id="15096" w:author="Nasser Mustafa [2]" w:date="2018-09-23T16:09:00Z">
                    <w:r w:rsidRPr="00E868EE">
                      <w:rPr>
                        <w:rPrChange w:id="15097" w:author="Nasser Mustafa [2]" w:date="2018-09-26T14:54:00Z">
                          <w:rPr>
                            <w:i/>
                            <w:iCs/>
                          </w:rPr>
                        </w:rPrChange>
                      </w:rPr>
                      <w:t>Response</w:t>
                    </w:r>
                    <w:r w:rsidRPr="00E868EE">
                      <w:rPr>
                        <w:rPrChange w:id="15098" w:author="Nasser Mustafa [2]" w:date="2018-09-26T14:54:00Z">
                          <w:rPr/>
                        </w:rPrChange>
                      </w:rPr>
                      <w:t>: Not applicable/No risks</w:t>
                    </w:r>
                  </w:ins>
                </w:p>
              </w:tc>
            </w:tr>
          </w:tbl>
          <w:p w14:paraId="545AF837" w14:textId="77777777" w:rsidR="00D23C37" w:rsidRPr="00E868EE" w:rsidRDefault="00D23C37" w:rsidP="00E868EE">
            <w:pPr>
              <w:rPr>
                <w:ins w:id="15099" w:author="Nasser Mustafa [2]" w:date="2018-09-23T16:09:00Z"/>
                <w:rPrChange w:id="15100" w:author="Nasser Mustafa [2]" w:date="2018-09-26T14:54:00Z">
                  <w:rPr>
                    <w:ins w:id="15101" w:author="Nasser Mustafa [2]" w:date="2018-09-23T16:09:00Z"/>
                  </w:rPr>
                </w:rPrChange>
              </w:rPr>
              <w:pPrChange w:id="15102" w:author="Nasser Mustafa [2]" w:date="2018-09-26T14:54:00Z">
                <w:pPr/>
              </w:pPrChange>
            </w:pPr>
          </w:p>
        </w:tc>
      </w:tr>
      <w:tr w:rsidR="00D23C37" w:rsidRPr="00E868EE" w14:paraId="44460EE8" w14:textId="77777777" w:rsidTr="00D23C37">
        <w:trPr>
          <w:tblCellSpacing w:w="15" w:type="dxa"/>
          <w:jc w:val="center"/>
          <w:ins w:id="15103" w:author="Nasser Mustafa [2]" w:date="2018-09-23T16:09:00Z"/>
        </w:trPr>
        <w:tc>
          <w:tcPr>
            <w:tcW w:w="0" w:type="auto"/>
            <w:gridSpan w:val="5"/>
            <w:vAlign w:val="center"/>
            <w:hideMark/>
          </w:tcPr>
          <w:p w14:paraId="02D519A9" w14:textId="77777777" w:rsidR="00D23C37" w:rsidRPr="00E868EE" w:rsidRDefault="007431BC" w:rsidP="00E868EE">
            <w:pPr>
              <w:rPr>
                <w:ins w:id="15104" w:author="Nasser Mustafa [2]" w:date="2018-09-23T16:09:00Z"/>
                <w:rPrChange w:id="15105" w:author="Nasser Mustafa [2]" w:date="2018-09-26T14:54:00Z">
                  <w:rPr>
                    <w:ins w:id="15106" w:author="Nasser Mustafa [2]" w:date="2018-09-23T16:09:00Z"/>
                  </w:rPr>
                </w:rPrChange>
              </w:rPr>
              <w:pPrChange w:id="15107" w:author="Nasser Mustafa [2]" w:date="2018-09-26T14:54:00Z">
                <w:pPr/>
              </w:pPrChange>
            </w:pPr>
            <w:ins w:id="15108" w:author="Nasser Mustafa [2]" w:date="2018-09-23T16:09:00Z">
              <w:r w:rsidRPr="00E868EE">
                <w:rPr>
                  <w:rPrChange w:id="15109" w:author="Nasser Mustafa [2]" w:date="2018-09-26T14:54:00Z">
                    <w:rPr/>
                  </w:rPrChange>
                </w:rPr>
                <w:pict w14:anchorId="71DDF7F5">
                  <v:rect id="_x0000_i1057" style="width:0;height:1.5pt" o:hralign="center" o:hrstd="t" o:hr="t" fillcolor="#a0a0a0" stroked="f"/>
                </w:pict>
              </w:r>
            </w:ins>
          </w:p>
        </w:tc>
      </w:tr>
      <w:tr w:rsidR="00D23C37" w:rsidRPr="00E868EE" w14:paraId="0B2EA2B2" w14:textId="77777777" w:rsidTr="00D23C37">
        <w:trPr>
          <w:tblCellSpacing w:w="15" w:type="dxa"/>
          <w:jc w:val="center"/>
          <w:ins w:id="15110" w:author="Nasser Mustafa [2]" w:date="2018-09-23T16:09:00Z"/>
        </w:trPr>
        <w:tc>
          <w:tcPr>
            <w:tcW w:w="0" w:type="auto"/>
            <w:hideMark/>
          </w:tcPr>
          <w:p w14:paraId="4EB6C20F" w14:textId="77777777" w:rsidR="00D23C37" w:rsidRPr="00E868EE" w:rsidRDefault="00D23C37" w:rsidP="00E868EE">
            <w:pPr>
              <w:rPr>
                <w:ins w:id="15111" w:author="Nasser Mustafa [2]" w:date="2018-09-23T16:09:00Z"/>
                <w:rPrChange w:id="15112" w:author="Nasser Mustafa [2]" w:date="2018-09-26T14:54:00Z">
                  <w:rPr>
                    <w:ins w:id="15113" w:author="Nasser Mustafa [2]" w:date="2018-09-23T16:09:00Z"/>
                  </w:rPr>
                </w:rPrChange>
              </w:rPr>
              <w:pPrChange w:id="15114" w:author="Nasser Mustafa [2]" w:date="2018-09-26T14:54:00Z">
                <w:pPr>
                  <w:spacing w:before="100" w:beforeAutospacing="1" w:after="100" w:afterAutospacing="1"/>
                  <w:outlineLvl w:val="2"/>
                </w:pPr>
              </w:pPrChange>
            </w:pPr>
            <w:bookmarkStart w:id="15115" w:name="7K"/>
            <w:bookmarkStart w:id="15116" w:name="_Toc525736855"/>
            <w:ins w:id="15117" w:author="Nasser Mustafa [2]" w:date="2018-09-23T16:09:00Z">
              <w:r w:rsidRPr="00E868EE">
                <w:rPr>
                  <w:rPrChange w:id="15118" w:author="Nasser Mustafa [2]" w:date="2018-09-26T14:54:00Z">
                    <w:rPr/>
                  </w:rPrChange>
                </w:rPr>
                <w:t>7K</w:t>
              </w:r>
              <w:bookmarkEnd w:id="15115"/>
              <w:r w:rsidRPr="00E868EE">
                <w:rPr>
                  <w:rPrChange w:id="15119" w:author="Nasser Mustafa [2]" w:date="2018-09-26T14:54:00Z">
                    <w:rPr/>
                  </w:rPrChange>
                </w:rPr>
                <w:t>.</w:t>
              </w:r>
              <w:bookmarkEnd w:id="15116"/>
              <w:r w:rsidRPr="00E868EE">
                <w:rPr>
                  <w:rPrChange w:id="15120" w:author="Nasser Mustafa [2]" w:date="2018-09-26T14:54:00Z">
                    <w:rPr/>
                  </w:rPrChange>
                </w:rPr>
                <w:t xml:space="preserve"> </w:t>
              </w:r>
            </w:ins>
          </w:p>
        </w:tc>
        <w:tc>
          <w:tcPr>
            <w:tcW w:w="0" w:type="auto"/>
            <w:hideMark/>
          </w:tcPr>
          <w:p w14:paraId="543F99E2" w14:textId="29B4536B" w:rsidR="00D23C37" w:rsidRPr="00E868EE" w:rsidRDefault="00D23C37" w:rsidP="00E868EE">
            <w:pPr>
              <w:rPr>
                <w:ins w:id="15121" w:author="Nasser Mustafa [2]" w:date="2018-09-23T16:09:00Z"/>
                <w:rPrChange w:id="15122" w:author="Nasser Mustafa [2]" w:date="2018-09-26T14:54:00Z">
                  <w:rPr>
                    <w:ins w:id="15123" w:author="Nasser Mustafa [2]" w:date="2018-09-23T16:09:00Z"/>
                  </w:rPr>
                </w:rPrChange>
              </w:rPr>
              <w:pPrChange w:id="15124" w:author="Nasser Mustafa [2]" w:date="2018-09-26T14:54:00Z">
                <w:pPr/>
              </w:pPrChange>
            </w:pPr>
            <w:ins w:id="15125" w:author="Nasser Mustafa [2]" w:date="2018-09-23T16:09:00Z">
              <w:r w:rsidRPr="00E868EE">
                <w:rPr>
                  <w:rPrChange w:id="15126" w:author="Nasser Mustafa [2]" w:date="2018-09-26T14:54:00Z">
                    <w:rPr/>
                  </w:rPrChange>
                </w:rPr>
                <w:t>Risk of Social and/or Economic Harm</w:t>
              </w:r>
              <w:r w:rsidRPr="00E868EE">
                <w:rPr>
                  <w:rPrChange w:id="15127" w:author="Nasser Mustafa [2]" w:date="2018-09-26T14:54:00Z">
                    <w:rPr/>
                  </w:rPrChange>
                </w:rPr>
                <w:br/>
                <w:t>(</w:t>
              </w:r>
              <w:r w:rsidRPr="00E868EE">
                <w:rPr>
                  <w:rPrChange w:id="15128" w:author="Nasser Mustafa [2]" w:date="2018-09-26T14:54:00Z">
                    <w:rPr/>
                  </w:rPrChange>
                </w:rPr>
                <w:fldChar w:fldCharType="begin"/>
              </w:r>
              <w:r w:rsidRPr="00E868EE">
                <w:rPr>
                  <w:rPrChange w:id="15129" w:author="Nasser Mustafa [2]" w:date="2018-09-26T14:54:00Z">
                    <w:rPr/>
                  </w:rPrChange>
                </w:rPr>
                <w:instrText xml:space="preserve"> HYPERLINK "http://carleton.ca/curo/wp-content/uploads/Carleton-University-Research-Ethics-Form-Instructions-April2016.htm" \l "7K" </w:instrText>
              </w:r>
              <w:r w:rsidRPr="00E868EE">
                <w:rPr>
                  <w:rPrChange w:id="15130" w:author="Nasser Mustafa [2]" w:date="2018-09-26T14:54:00Z">
                    <w:rPr/>
                  </w:rPrChange>
                </w:rPr>
                <w:fldChar w:fldCharType="separate"/>
              </w:r>
              <w:r w:rsidRPr="00E868EE">
                <w:rPr>
                  <w:rStyle w:val="Hyperlink"/>
                  <w:rPrChange w:id="15131" w:author="Nasser Mustafa [2]" w:date="2018-09-26T14:54:00Z">
                    <w:rPr>
                      <w:color w:val="800000"/>
                      <w:u w:val="single"/>
                    </w:rPr>
                  </w:rPrChange>
                </w:rPr>
                <w:t>Detailed instructions</w:t>
              </w:r>
              <w:r w:rsidRPr="00E868EE">
                <w:rPr>
                  <w:rPrChange w:id="15132" w:author="Nasser Mustafa [2]" w:date="2018-09-26T14:54:00Z">
                    <w:rPr>
                      <w:color w:val="800000"/>
                      <w:u w:val="single"/>
                    </w:rPr>
                  </w:rPrChange>
                </w:rPr>
                <w:fldChar w:fldCharType="end"/>
              </w:r>
              <w:r w:rsidRPr="00E868EE">
                <w:rPr>
                  <w:rPrChange w:id="15133" w:author="Nasser Mustafa [2]" w:date="2018-09-26T14:54:00Z">
                    <w:rPr/>
                  </w:rPrChange>
                </w:rPr>
                <w:t xml:space="preserve">) </w:t>
              </w:r>
            </w:ins>
          </w:p>
        </w:tc>
        <w:tc>
          <w:tcPr>
            <w:tcW w:w="0" w:type="auto"/>
            <w:hideMark/>
          </w:tcPr>
          <w:p w14:paraId="26FF442D" w14:textId="77777777" w:rsidR="00D23C37" w:rsidRPr="00E868EE" w:rsidRDefault="00D23C37" w:rsidP="00E868EE">
            <w:pPr>
              <w:rPr>
                <w:ins w:id="15134" w:author="Nasser Mustafa [2]" w:date="2018-09-23T16:09:00Z"/>
                <w:rPrChange w:id="15135" w:author="Nasser Mustafa [2]" w:date="2018-09-26T14:54:00Z">
                  <w:rPr>
                    <w:ins w:id="15136" w:author="Nasser Mustafa [2]" w:date="2018-09-23T16:09:00Z"/>
                  </w:rPr>
                </w:rPrChange>
              </w:rPr>
              <w:pPrChange w:id="15137"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42085C95" w14:textId="77777777" w:rsidTr="00D23C37">
              <w:trPr>
                <w:tblCellSpacing w:w="15" w:type="dxa"/>
                <w:ins w:id="1513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9E73A5B" w14:textId="77777777" w:rsidR="00D23C37" w:rsidRPr="00E868EE" w:rsidRDefault="00D23C37" w:rsidP="00E868EE">
                  <w:pPr>
                    <w:rPr>
                      <w:ins w:id="15139" w:author="Nasser Mustafa [2]" w:date="2018-09-23T16:09:00Z"/>
                      <w:rPrChange w:id="15140" w:author="Nasser Mustafa [2]" w:date="2018-09-26T14:54:00Z">
                        <w:rPr>
                          <w:ins w:id="15141" w:author="Nasser Mustafa [2]" w:date="2018-09-23T16:09:00Z"/>
                        </w:rPr>
                      </w:rPrChange>
                    </w:rPr>
                    <w:pPrChange w:id="15142" w:author="Nasser Mustafa [2]" w:date="2018-09-26T14:54:00Z">
                      <w:pPr/>
                    </w:pPrChange>
                  </w:pPr>
                  <w:ins w:id="15143" w:author="Nasser Mustafa [2]" w:date="2018-09-23T16:09:00Z">
                    <w:r w:rsidRPr="00E868EE">
                      <w:rPr>
                        <w:rPrChange w:id="15144"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6B67DE4" w14:textId="77777777" w:rsidR="00D23C37" w:rsidRPr="00E868EE" w:rsidRDefault="00D23C37" w:rsidP="00E868EE">
                  <w:pPr>
                    <w:rPr>
                      <w:ins w:id="15145" w:author="Nasser Mustafa [2]" w:date="2018-09-23T16:09:00Z"/>
                      <w:rPrChange w:id="15146" w:author="Nasser Mustafa [2]" w:date="2018-09-26T14:54:00Z">
                        <w:rPr>
                          <w:ins w:id="15147" w:author="Nasser Mustafa [2]" w:date="2018-09-23T16:09:00Z"/>
                        </w:rPr>
                      </w:rPrChange>
                    </w:rPr>
                    <w:pPrChange w:id="15148" w:author="Nasser Mustafa [2]" w:date="2018-09-26T14:54:00Z">
                      <w:pPr/>
                    </w:pPrChange>
                  </w:pPr>
                  <w:ins w:id="15149" w:author="Nasser Mustafa [2]" w:date="2018-09-23T16:09:00Z">
                    <w:r w:rsidRPr="00E868EE">
                      <w:rPr>
                        <w:rPrChange w:id="15150" w:author="Nasser Mustafa [2]" w:date="2018-09-26T14:54:00Z">
                          <w:rPr/>
                        </w:rPrChange>
                      </w:rPr>
                      <w:t xml:space="preserve">Not applicable/No risks </w:t>
                    </w:r>
                  </w:ins>
                </w:p>
              </w:tc>
            </w:tr>
            <w:tr w:rsidR="00D23C37" w:rsidRPr="00E868EE" w14:paraId="2DFE89B6" w14:textId="77777777" w:rsidTr="00D23C37">
              <w:trPr>
                <w:tblCellSpacing w:w="15" w:type="dxa"/>
                <w:ins w:id="1515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5D4A847" w14:textId="77777777" w:rsidR="00D23C37" w:rsidRPr="00E868EE" w:rsidRDefault="00D23C37" w:rsidP="00E868EE">
                  <w:pPr>
                    <w:rPr>
                      <w:ins w:id="15152" w:author="Nasser Mustafa [2]" w:date="2018-09-23T16:09:00Z"/>
                      <w:rPrChange w:id="15153" w:author="Nasser Mustafa [2]" w:date="2018-09-26T14:54:00Z">
                        <w:rPr>
                          <w:ins w:id="15154" w:author="Nasser Mustafa [2]" w:date="2018-09-23T16:09:00Z"/>
                        </w:rPr>
                      </w:rPrChange>
                    </w:rPr>
                    <w:pPrChange w:id="15155" w:author="Nasser Mustafa [2]" w:date="2018-09-26T14:54:00Z">
                      <w:pPr/>
                    </w:pPrChange>
                  </w:pPr>
                  <w:ins w:id="15156" w:author="Nasser Mustafa [2]" w:date="2018-09-23T16:09:00Z">
                    <w:r w:rsidRPr="00E868EE">
                      <w:rPr>
                        <w:rPrChange w:id="1515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A489810" w14:textId="77777777" w:rsidR="00D23C37" w:rsidRPr="00E868EE" w:rsidRDefault="00D23C37" w:rsidP="00E868EE">
                  <w:pPr>
                    <w:rPr>
                      <w:ins w:id="15158" w:author="Nasser Mustafa [2]" w:date="2018-09-23T16:09:00Z"/>
                      <w:rPrChange w:id="15159" w:author="Nasser Mustafa [2]" w:date="2018-09-26T14:54:00Z">
                        <w:rPr>
                          <w:ins w:id="15160" w:author="Nasser Mustafa [2]" w:date="2018-09-23T16:09:00Z"/>
                        </w:rPr>
                      </w:rPrChange>
                    </w:rPr>
                    <w:pPrChange w:id="15161" w:author="Nasser Mustafa [2]" w:date="2018-09-26T14:54:00Z">
                      <w:pPr/>
                    </w:pPrChange>
                  </w:pPr>
                  <w:ins w:id="15162" w:author="Nasser Mustafa [2]" w:date="2018-09-23T16:09:00Z">
                    <w:r w:rsidRPr="00E868EE">
                      <w:rPr>
                        <w:rPrChange w:id="15163" w:author="Nasser Mustafa [2]" w:date="2018-09-26T14:54:00Z">
                          <w:rPr/>
                        </w:rPrChange>
                      </w:rPr>
                      <w:t xml:space="preserve">Mild risks </w:t>
                    </w:r>
                  </w:ins>
                </w:p>
              </w:tc>
            </w:tr>
            <w:tr w:rsidR="00D23C37" w:rsidRPr="00E868EE" w14:paraId="171C8ABB" w14:textId="77777777" w:rsidTr="00D23C37">
              <w:trPr>
                <w:tblCellSpacing w:w="15" w:type="dxa"/>
                <w:ins w:id="1516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8F5D42D" w14:textId="77777777" w:rsidR="00D23C37" w:rsidRPr="00E868EE" w:rsidRDefault="00D23C37" w:rsidP="00E868EE">
                  <w:pPr>
                    <w:rPr>
                      <w:ins w:id="15165" w:author="Nasser Mustafa [2]" w:date="2018-09-23T16:09:00Z"/>
                      <w:rPrChange w:id="15166" w:author="Nasser Mustafa [2]" w:date="2018-09-26T14:54:00Z">
                        <w:rPr>
                          <w:ins w:id="15167" w:author="Nasser Mustafa [2]" w:date="2018-09-23T16:09:00Z"/>
                        </w:rPr>
                      </w:rPrChange>
                    </w:rPr>
                    <w:pPrChange w:id="15168" w:author="Nasser Mustafa [2]" w:date="2018-09-26T14:54:00Z">
                      <w:pPr/>
                    </w:pPrChange>
                  </w:pPr>
                  <w:ins w:id="15169" w:author="Nasser Mustafa [2]" w:date="2018-09-23T16:09:00Z">
                    <w:r w:rsidRPr="00E868EE">
                      <w:rPr>
                        <w:rPrChange w:id="1517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9D979A5" w14:textId="77777777" w:rsidR="00D23C37" w:rsidRPr="00E868EE" w:rsidRDefault="00D23C37" w:rsidP="00E868EE">
                  <w:pPr>
                    <w:rPr>
                      <w:ins w:id="15171" w:author="Nasser Mustafa [2]" w:date="2018-09-23T16:09:00Z"/>
                      <w:rPrChange w:id="15172" w:author="Nasser Mustafa [2]" w:date="2018-09-26T14:54:00Z">
                        <w:rPr>
                          <w:ins w:id="15173" w:author="Nasser Mustafa [2]" w:date="2018-09-23T16:09:00Z"/>
                        </w:rPr>
                      </w:rPrChange>
                    </w:rPr>
                    <w:pPrChange w:id="15174" w:author="Nasser Mustafa [2]" w:date="2018-09-26T14:54:00Z">
                      <w:pPr/>
                    </w:pPrChange>
                  </w:pPr>
                  <w:ins w:id="15175" w:author="Nasser Mustafa [2]" w:date="2018-09-23T16:09:00Z">
                    <w:r w:rsidRPr="00E868EE">
                      <w:rPr>
                        <w:rPrChange w:id="15176" w:author="Nasser Mustafa [2]" w:date="2018-09-26T14:54:00Z">
                          <w:rPr/>
                        </w:rPrChange>
                      </w:rPr>
                      <w:t xml:space="preserve">Moderate risks </w:t>
                    </w:r>
                  </w:ins>
                </w:p>
              </w:tc>
            </w:tr>
            <w:tr w:rsidR="00D23C37" w:rsidRPr="00E868EE" w14:paraId="07304CC8" w14:textId="77777777" w:rsidTr="00D23C37">
              <w:trPr>
                <w:tblCellSpacing w:w="15" w:type="dxa"/>
                <w:ins w:id="1517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D02EEF7" w14:textId="77777777" w:rsidR="00D23C37" w:rsidRPr="00E868EE" w:rsidRDefault="00D23C37" w:rsidP="00E868EE">
                  <w:pPr>
                    <w:rPr>
                      <w:ins w:id="15178" w:author="Nasser Mustafa [2]" w:date="2018-09-23T16:09:00Z"/>
                      <w:rPrChange w:id="15179" w:author="Nasser Mustafa [2]" w:date="2018-09-26T14:54:00Z">
                        <w:rPr>
                          <w:ins w:id="15180" w:author="Nasser Mustafa [2]" w:date="2018-09-23T16:09:00Z"/>
                        </w:rPr>
                      </w:rPrChange>
                    </w:rPr>
                    <w:pPrChange w:id="15181" w:author="Nasser Mustafa [2]" w:date="2018-09-26T14:54:00Z">
                      <w:pPr/>
                    </w:pPrChange>
                  </w:pPr>
                  <w:ins w:id="15182" w:author="Nasser Mustafa [2]" w:date="2018-09-23T16:09:00Z">
                    <w:r w:rsidRPr="00E868EE">
                      <w:rPr>
                        <w:rPrChange w:id="1518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4965B10" w14:textId="77777777" w:rsidR="00D23C37" w:rsidRPr="00E868EE" w:rsidRDefault="00D23C37" w:rsidP="00E868EE">
                  <w:pPr>
                    <w:rPr>
                      <w:ins w:id="15184" w:author="Nasser Mustafa [2]" w:date="2018-09-23T16:09:00Z"/>
                      <w:rPrChange w:id="15185" w:author="Nasser Mustafa [2]" w:date="2018-09-26T14:54:00Z">
                        <w:rPr>
                          <w:ins w:id="15186" w:author="Nasser Mustafa [2]" w:date="2018-09-23T16:09:00Z"/>
                        </w:rPr>
                      </w:rPrChange>
                    </w:rPr>
                    <w:pPrChange w:id="15187" w:author="Nasser Mustafa [2]" w:date="2018-09-26T14:54:00Z">
                      <w:pPr/>
                    </w:pPrChange>
                  </w:pPr>
                  <w:ins w:id="15188" w:author="Nasser Mustafa [2]" w:date="2018-09-23T16:09:00Z">
                    <w:r w:rsidRPr="00E868EE">
                      <w:rPr>
                        <w:rPrChange w:id="15189" w:author="Nasser Mustafa [2]" w:date="2018-09-26T14:54:00Z">
                          <w:rPr/>
                        </w:rPrChange>
                      </w:rPr>
                      <w:t xml:space="preserve">High risks </w:t>
                    </w:r>
                  </w:ins>
                </w:p>
              </w:tc>
            </w:tr>
          </w:tbl>
          <w:p w14:paraId="62FE5192" w14:textId="77777777" w:rsidR="00D23C37" w:rsidRPr="00E868EE" w:rsidRDefault="00D23C37" w:rsidP="00E868EE">
            <w:pPr>
              <w:rPr>
                <w:ins w:id="15190" w:author="Nasser Mustafa [2]" w:date="2018-09-23T16:09:00Z"/>
                <w:rPrChange w:id="15191" w:author="Nasser Mustafa [2]" w:date="2018-09-26T14:54:00Z">
                  <w:rPr>
                    <w:ins w:id="15192" w:author="Nasser Mustafa [2]" w:date="2018-09-23T16:09:00Z"/>
                  </w:rPr>
                </w:rPrChange>
              </w:rPr>
              <w:pPrChange w:id="15193" w:author="Nasser Mustafa [2]" w:date="2018-09-26T14:54:00Z">
                <w:pPr/>
              </w:pPrChange>
            </w:pPr>
          </w:p>
        </w:tc>
        <w:tc>
          <w:tcPr>
            <w:tcW w:w="0" w:type="auto"/>
            <w:hideMark/>
          </w:tcPr>
          <w:p w14:paraId="518C41BA" w14:textId="77777777" w:rsidR="00D23C37" w:rsidRPr="00E868EE" w:rsidRDefault="00D23C37" w:rsidP="00E868EE">
            <w:pPr>
              <w:rPr>
                <w:ins w:id="15194" w:author="Nasser Mustafa [2]" w:date="2018-09-23T16:09:00Z"/>
                <w:rPrChange w:id="15195" w:author="Nasser Mustafa [2]" w:date="2018-09-26T14:54:00Z">
                  <w:rPr>
                    <w:ins w:id="15196" w:author="Nasser Mustafa [2]" w:date="2018-09-23T16:09:00Z"/>
                  </w:rPr>
                </w:rPrChange>
              </w:rPr>
              <w:pPrChange w:id="15197" w:author="Nasser Mustafa [2]" w:date="2018-09-26T14:54:00Z">
                <w:pPr/>
              </w:pPrChange>
            </w:pPr>
            <w:ins w:id="15198" w:author="Nasser Mustafa [2]" w:date="2018-09-23T16:09:00Z">
              <w:r w:rsidRPr="00E868EE">
                <w:rPr>
                  <w:rPrChange w:id="15199" w:author="Nasser Mustafa [2]" w:date="2018-09-26T14:54:00Z">
                    <w:rPr/>
                  </w:rPrChange>
                </w:rPr>
                <w:t>Explain the rationale for your selection, and, if applicable, explain the nature, magnitude and probability of the risks and how they will be mitigated.</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914ADD1" w14:textId="77777777" w:rsidTr="00D23C37">
              <w:trPr>
                <w:tblCellSpacing w:w="15" w:type="dxa"/>
                <w:ins w:id="15200"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0CC267CC" w14:textId="77777777" w:rsidR="00D23C37" w:rsidRPr="00E868EE" w:rsidRDefault="00D23C37" w:rsidP="00E868EE">
                  <w:pPr>
                    <w:rPr>
                      <w:ins w:id="15201" w:author="Nasser Mustafa [2]" w:date="2018-09-23T16:09:00Z"/>
                      <w:rPrChange w:id="15202" w:author="Nasser Mustafa [2]" w:date="2018-09-26T14:54:00Z">
                        <w:rPr>
                          <w:ins w:id="15203" w:author="Nasser Mustafa [2]" w:date="2018-09-23T16:09:00Z"/>
                        </w:rPr>
                      </w:rPrChange>
                    </w:rPr>
                    <w:pPrChange w:id="15204" w:author="Nasser Mustafa [2]" w:date="2018-09-26T14:54:00Z">
                      <w:pPr/>
                    </w:pPrChange>
                  </w:pPr>
                  <w:ins w:id="15205" w:author="Nasser Mustafa [2]" w:date="2018-09-23T16:09:00Z">
                    <w:r w:rsidRPr="00E868EE">
                      <w:rPr>
                        <w:rPrChange w:id="15206" w:author="Nasser Mustafa [2]" w:date="2018-09-26T14:54:00Z">
                          <w:rPr>
                            <w:i/>
                            <w:iCs/>
                          </w:rPr>
                        </w:rPrChange>
                      </w:rPr>
                      <w:t>Response</w:t>
                    </w:r>
                    <w:r w:rsidRPr="00E868EE">
                      <w:rPr>
                        <w:rPrChange w:id="15207" w:author="Nasser Mustafa [2]" w:date="2018-09-26T14:54:00Z">
                          <w:rPr/>
                        </w:rPrChange>
                      </w:rPr>
                      <w:t>: Not applicable/No risks</w:t>
                    </w:r>
                  </w:ins>
                </w:p>
              </w:tc>
            </w:tr>
          </w:tbl>
          <w:p w14:paraId="495CE0F3" w14:textId="77777777" w:rsidR="00D23C37" w:rsidRPr="00E868EE" w:rsidRDefault="00D23C37" w:rsidP="00E868EE">
            <w:pPr>
              <w:rPr>
                <w:ins w:id="15208" w:author="Nasser Mustafa [2]" w:date="2018-09-23T16:09:00Z"/>
                <w:rPrChange w:id="15209" w:author="Nasser Mustafa [2]" w:date="2018-09-26T14:54:00Z">
                  <w:rPr>
                    <w:ins w:id="15210" w:author="Nasser Mustafa [2]" w:date="2018-09-23T16:09:00Z"/>
                  </w:rPr>
                </w:rPrChange>
              </w:rPr>
              <w:pPrChange w:id="15211" w:author="Nasser Mustafa [2]" w:date="2018-09-26T14:54:00Z">
                <w:pPr/>
              </w:pPrChange>
            </w:pPr>
          </w:p>
        </w:tc>
      </w:tr>
      <w:tr w:rsidR="00D23C37" w:rsidRPr="00E868EE" w14:paraId="65C5B281" w14:textId="77777777" w:rsidTr="00D23C37">
        <w:trPr>
          <w:tblCellSpacing w:w="15" w:type="dxa"/>
          <w:jc w:val="center"/>
          <w:ins w:id="15212" w:author="Nasser Mustafa [2]" w:date="2018-09-23T16:09:00Z"/>
        </w:trPr>
        <w:tc>
          <w:tcPr>
            <w:tcW w:w="0" w:type="auto"/>
            <w:gridSpan w:val="5"/>
            <w:vAlign w:val="center"/>
            <w:hideMark/>
          </w:tcPr>
          <w:p w14:paraId="17244708" w14:textId="77777777" w:rsidR="00D23C37" w:rsidRPr="00E868EE" w:rsidRDefault="007431BC" w:rsidP="00E868EE">
            <w:pPr>
              <w:rPr>
                <w:ins w:id="15213" w:author="Nasser Mustafa [2]" w:date="2018-09-23T16:09:00Z"/>
                <w:rPrChange w:id="15214" w:author="Nasser Mustafa [2]" w:date="2018-09-26T14:54:00Z">
                  <w:rPr>
                    <w:ins w:id="15215" w:author="Nasser Mustafa [2]" w:date="2018-09-23T16:09:00Z"/>
                  </w:rPr>
                </w:rPrChange>
              </w:rPr>
              <w:pPrChange w:id="15216" w:author="Nasser Mustafa [2]" w:date="2018-09-26T14:54:00Z">
                <w:pPr/>
              </w:pPrChange>
            </w:pPr>
            <w:ins w:id="15217" w:author="Nasser Mustafa [2]" w:date="2018-09-23T16:09:00Z">
              <w:r w:rsidRPr="00E868EE">
                <w:rPr>
                  <w:rPrChange w:id="15218" w:author="Nasser Mustafa [2]" w:date="2018-09-26T14:54:00Z">
                    <w:rPr/>
                  </w:rPrChange>
                </w:rPr>
                <w:pict w14:anchorId="6B7E6EC2">
                  <v:rect id="_x0000_i1058" style="width:0;height:1.5pt" o:hralign="center" o:hrstd="t" o:hr="t" fillcolor="#a0a0a0" stroked="f"/>
                </w:pict>
              </w:r>
            </w:ins>
          </w:p>
        </w:tc>
      </w:tr>
      <w:tr w:rsidR="00D23C37" w:rsidRPr="00E868EE" w14:paraId="78A82DEE" w14:textId="77777777" w:rsidTr="00D23C37">
        <w:trPr>
          <w:tblCellSpacing w:w="15" w:type="dxa"/>
          <w:jc w:val="center"/>
          <w:ins w:id="15219" w:author="Nasser Mustafa [2]" w:date="2018-09-23T16:09:00Z"/>
        </w:trPr>
        <w:tc>
          <w:tcPr>
            <w:tcW w:w="0" w:type="auto"/>
            <w:hideMark/>
          </w:tcPr>
          <w:p w14:paraId="6C5DEC55" w14:textId="77777777" w:rsidR="00D23C37" w:rsidRPr="00E868EE" w:rsidRDefault="00D23C37" w:rsidP="00E868EE">
            <w:pPr>
              <w:rPr>
                <w:ins w:id="15220" w:author="Nasser Mustafa [2]" w:date="2018-09-23T16:09:00Z"/>
                <w:rPrChange w:id="15221" w:author="Nasser Mustafa [2]" w:date="2018-09-26T14:54:00Z">
                  <w:rPr>
                    <w:ins w:id="15222" w:author="Nasser Mustafa [2]" w:date="2018-09-23T16:09:00Z"/>
                  </w:rPr>
                </w:rPrChange>
              </w:rPr>
              <w:pPrChange w:id="15223" w:author="Nasser Mustafa [2]" w:date="2018-09-26T14:54:00Z">
                <w:pPr>
                  <w:keepLines/>
                  <w:widowControl w:val="0"/>
                  <w:spacing w:before="100" w:beforeAutospacing="1" w:after="100" w:afterAutospacing="1"/>
                  <w:outlineLvl w:val="2"/>
                </w:pPr>
              </w:pPrChange>
            </w:pPr>
            <w:bookmarkStart w:id="15224" w:name="7L"/>
            <w:bookmarkStart w:id="15225" w:name="_Toc525736856"/>
            <w:ins w:id="15226" w:author="Nasser Mustafa [2]" w:date="2018-09-23T16:09:00Z">
              <w:r w:rsidRPr="00E868EE">
                <w:rPr>
                  <w:rPrChange w:id="15227" w:author="Nasser Mustafa [2]" w:date="2018-09-26T14:54:00Z">
                    <w:rPr/>
                  </w:rPrChange>
                </w:rPr>
                <w:t>7L</w:t>
              </w:r>
              <w:bookmarkEnd w:id="15224"/>
              <w:r w:rsidRPr="00E868EE">
                <w:rPr>
                  <w:rPrChange w:id="15228" w:author="Nasser Mustafa [2]" w:date="2018-09-26T14:54:00Z">
                    <w:rPr/>
                  </w:rPrChange>
                </w:rPr>
                <w:t>.</w:t>
              </w:r>
              <w:bookmarkEnd w:id="15225"/>
              <w:r w:rsidRPr="00E868EE">
                <w:rPr>
                  <w:rPrChange w:id="15229" w:author="Nasser Mustafa [2]" w:date="2018-09-26T14:54:00Z">
                    <w:rPr/>
                  </w:rPrChange>
                </w:rPr>
                <w:t xml:space="preserve"> </w:t>
              </w:r>
            </w:ins>
          </w:p>
        </w:tc>
        <w:tc>
          <w:tcPr>
            <w:tcW w:w="0" w:type="auto"/>
            <w:hideMark/>
          </w:tcPr>
          <w:p w14:paraId="6A40612D" w14:textId="05F0F841" w:rsidR="00D23C37" w:rsidRPr="00E868EE" w:rsidRDefault="00D23C37" w:rsidP="00E868EE">
            <w:pPr>
              <w:rPr>
                <w:ins w:id="15230" w:author="Nasser Mustafa [2]" w:date="2018-09-23T16:09:00Z"/>
                <w:rPrChange w:id="15231" w:author="Nasser Mustafa [2]" w:date="2018-09-26T14:54:00Z">
                  <w:rPr>
                    <w:ins w:id="15232" w:author="Nasser Mustafa [2]" w:date="2018-09-23T16:09:00Z"/>
                  </w:rPr>
                </w:rPrChange>
              </w:rPr>
              <w:pPrChange w:id="15233" w:author="Nasser Mustafa [2]" w:date="2018-09-26T14:54:00Z">
                <w:pPr>
                  <w:keepLines/>
                  <w:widowControl w:val="0"/>
                </w:pPr>
              </w:pPrChange>
            </w:pPr>
            <w:ins w:id="15234" w:author="Nasser Mustafa [2]" w:date="2018-09-23T16:09:00Z">
              <w:r w:rsidRPr="00E868EE">
                <w:rPr>
                  <w:rPrChange w:id="15235" w:author="Nasser Mustafa [2]" w:date="2018-09-26T14:54:00Z">
                    <w:rPr/>
                  </w:rPrChange>
                </w:rPr>
                <w:t>Incidental Findings</w:t>
              </w:r>
              <w:r w:rsidRPr="00E868EE">
                <w:rPr>
                  <w:rPrChange w:id="15236" w:author="Nasser Mustafa [2]" w:date="2018-09-26T14:54:00Z">
                    <w:rPr/>
                  </w:rPrChange>
                </w:rPr>
                <w:br/>
                <w:t>(</w:t>
              </w:r>
              <w:r w:rsidRPr="00E868EE">
                <w:rPr>
                  <w:rPrChange w:id="15237" w:author="Nasser Mustafa [2]" w:date="2018-09-26T14:54:00Z">
                    <w:rPr/>
                  </w:rPrChange>
                </w:rPr>
                <w:fldChar w:fldCharType="begin"/>
              </w:r>
              <w:r w:rsidRPr="00E868EE">
                <w:rPr>
                  <w:rPrChange w:id="15238" w:author="Nasser Mustafa [2]" w:date="2018-09-26T14:54:00Z">
                    <w:rPr/>
                  </w:rPrChange>
                </w:rPr>
                <w:instrText xml:space="preserve"> HYPERLINK "http://carleton.ca/curo/wp-content/uploads/Carleton-University-Research-Ethics-Form-Instructions-April2016.htm" \l "7L" </w:instrText>
              </w:r>
              <w:r w:rsidRPr="00E868EE">
                <w:rPr>
                  <w:rPrChange w:id="15239" w:author="Nasser Mustafa [2]" w:date="2018-09-26T14:54:00Z">
                    <w:rPr/>
                  </w:rPrChange>
                </w:rPr>
                <w:fldChar w:fldCharType="separate"/>
              </w:r>
              <w:r w:rsidRPr="00E868EE">
                <w:rPr>
                  <w:rStyle w:val="Hyperlink"/>
                  <w:rPrChange w:id="15240" w:author="Nasser Mustafa [2]" w:date="2018-09-26T14:54:00Z">
                    <w:rPr>
                      <w:color w:val="800000"/>
                      <w:u w:val="single"/>
                    </w:rPr>
                  </w:rPrChange>
                </w:rPr>
                <w:t>Detailed instructions</w:t>
              </w:r>
              <w:r w:rsidRPr="00E868EE">
                <w:rPr>
                  <w:rPrChange w:id="15241" w:author="Nasser Mustafa [2]" w:date="2018-09-26T14:54:00Z">
                    <w:rPr>
                      <w:color w:val="800000"/>
                      <w:u w:val="single"/>
                    </w:rPr>
                  </w:rPrChange>
                </w:rPr>
                <w:fldChar w:fldCharType="end"/>
              </w:r>
              <w:r w:rsidRPr="00E868EE">
                <w:rPr>
                  <w:rPrChange w:id="15242" w:author="Nasser Mustafa [2]" w:date="2018-09-26T14:54:00Z">
                    <w:rPr/>
                  </w:rPrChange>
                </w:rPr>
                <w:t xml:space="preserve">) </w:t>
              </w:r>
            </w:ins>
          </w:p>
        </w:tc>
        <w:tc>
          <w:tcPr>
            <w:tcW w:w="0" w:type="auto"/>
            <w:hideMark/>
          </w:tcPr>
          <w:p w14:paraId="42DCF58E" w14:textId="77777777" w:rsidR="00D23C37" w:rsidRPr="00E868EE" w:rsidRDefault="00D23C37" w:rsidP="00E868EE">
            <w:pPr>
              <w:rPr>
                <w:ins w:id="15243" w:author="Nasser Mustafa [2]" w:date="2018-09-23T16:09:00Z"/>
                <w:rPrChange w:id="15244" w:author="Nasser Mustafa [2]" w:date="2018-09-26T14:54:00Z">
                  <w:rPr>
                    <w:ins w:id="15245" w:author="Nasser Mustafa [2]" w:date="2018-09-23T16:09:00Z"/>
                  </w:rPr>
                </w:rPrChange>
              </w:rPr>
              <w:pPrChange w:id="15246"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32623D22" w14:textId="77777777" w:rsidTr="00D23C37">
              <w:trPr>
                <w:tblCellSpacing w:w="15" w:type="dxa"/>
                <w:ins w:id="1524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1C52C3E" w14:textId="77777777" w:rsidR="00D23C37" w:rsidRPr="00E868EE" w:rsidRDefault="00D23C37" w:rsidP="00E868EE">
                  <w:pPr>
                    <w:rPr>
                      <w:ins w:id="15248" w:author="Nasser Mustafa [2]" w:date="2018-09-23T16:09:00Z"/>
                      <w:rPrChange w:id="15249" w:author="Nasser Mustafa [2]" w:date="2018-09-26T14:54:00Z">
                        <w:rPr>
                          <w:ins w:id="15250" w:author="Nasser Mustafa [2]" w:date="2018-09-23T16:09:00Z"/>
                        </w:rPr>
                      </w:rPrChange>
                    </w:rPr>
                    <w:pPrChange w:id="15251" w:author="Nasser Mustafa [2]" w:date="2018-09-26T14:54:00Z">
                      <w:pPr>
                        <w:keepLines/>
                        <w:widowControl w:val="0"/>
                      </w:pPr>
                    </w:pPrChange>
                  </w:pPr>
                  <w:ins w:id="15252" w:author="Nasser Mustafa [2]" w:date="2018-09-23T16:09:00Z">
                    <w:r w:rsidRPr="00E868EE">
                      <w:rPr>
                        <w:rPrChange w:id="1525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743F1053" w14:textId="77777777" w:rsidR="00D23C37" w:rsidRPr="00E868EE" w:rsidRDefault="00D23C37" w:rsidP="00E868EE">
                  <w:pPr>
                    <w:rPr>
                      <w:ins w:id="15254" w:author="Nasser Mustafa [2]" w:date="2018-09-23T16:09:00Z"/>
                      <w:rPrChange w:id="15255" w:author="Nasser Mustafa [2]" w:date="2018-09-26T14:54:00Z">
                        <w:rPr>
                          <w:ins w:id="15256" w:author="Nasser Mustafa [2]" w:date="2018-09-23T16:09:00Z"/>
                        </w:rPr>
                      </w:rPrChange>
                    </w:rPr>
                    <w:pPrChange w:id="15257" w:author="Nasser Mustafa [2]" w:date="2018-09-26T14:54:00Z">
                      <w:pPr>
                        <w:keepLines/>
                        <w:widowControl w:val="0"/>
                      </w:pPr>
                    </w:pPrChange>
                  </w:pPr>
                  <w:ins w:id="15258" w:author="Nasser Mustafa [2]" w:date="2018-09-23T16:09:00Z">
                    <w:r w:rsidRPr="00E868EE">
                      <w:rPr>
                        <w:rPrChange w:id="15259" w:author="Nasser Mustafa [2]" w:date="2018-09-26T14:54:00Z">
                          <w:rPr/>
                        </w:rPrChange>
                      </w:rPr>
                      <w:t xml:space="preserve">Not applicable/No incidental findings anticipated </w:t>
                    </w:r>
                  </w:ins>
                </w:p>
              </w:tc>
            </w:tr>
            <w:tr w:rsidR="00D23C37" w:rsidRPr="00E868EE" w14:paraId="558F1CCF" w14:textId="77777777" w:rsidTr="00D23C37">
              <w:trPr>
                <w:tblCellSpacing w:w="15" w:type="dxa"/>
                <w:ins w:id="1526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DD01A4A" w14:textId="77777777" w:rsidR="00D23C37" w:rsidRPr="00E868EE" w:rsidRDefault="00D23C37" w:rsidP="00E868EE">
                  <w:pPr>
                    <w:rPr>
                      <w:ins w:id="15261" w:author="Nasser Mustafa [2]" w:date="2018-09-23T16:09:00Z"/>
                      <w:rPrChange w:id="15262" w:author="Nasser Mustafa [2]" w:date="2018-09-26T14:54:00Z">
                        <w:rPr>
                          <w:ins w:id="15263" w:author="Nasser Mustafa [2]" w:date="2018-09-23T16:09:00Z"/>
                        </w:rPr>
                      </w:rPrChange>
                    </w:rPr>
                    <w:pPrChange w:id="15264" w:author="Nasser Mustafa [2]" w:date="2018-09-26T14:54:00Z">
                      <w:pPr>
                        <w:keepLines/>
                        <w:widowControl w:val="0"/>
                      </w:pPr>
                    </w:pPrChange>
                  </w:pPr>
                  <w:ins w:id="15265" w:author="Nasser Mustafa [2]" w:date="2018-09-23T16:09:00Z">
                    <w:r w:rsidRPr="00E868EE">
                      <w:rPr>
                        <w:rPrChange w:id="1526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38D7A07" w14:textId="77777777" w:rsidR="00D23C37" w:rsidRPr="00E868EE" w:rsidRDefault="00D23C37" w:rsidP="00E868EE">
                  <w:pPr>
                    <w:rPr>
                      <w:ins w:id="15267" w:author="Nasser Mustafa [2]" w:date="2018-09-23T16:09:00Z"/>
                      <w:rPrChange w:id="15268" w:author="Nasser Mustafa [2]" w:date="2018-09-26T14:54:00Z">
                        <w:rPr>
                          <w:ins w:id="15269" w:author="Nasser Mustafa [2]" w:date="2018-09-23T16:09:00Z"/>
                        </w:rPr>
                      </w:rPrChange>
                    </w:rPr>
                    <w:pPrChange w:id="15270" w:author="Nasser Mustafa [2]" w:date="2018-09-26T14:54:00Z">
                      <w:pPr>
                        <w:keepLines/>
                        <w:widowControl w:val="0"/>
                      </w:pPr>
                    </w:pPrChange>
                  </w:pPr>
                  <w:ins w:id="15271" w:author="Nasser Mustafa [2]" w:date="2018-09-23T16:09:00Z">
                    <w:r w:rsidRPr="00E868EE">
                      <w:rPr>
                        <w:rPrChange w:id="15272" w:author="Nasser Mustafa [2]" w:date="2018-09-26T14:54:00Z">
                          <w:rPr/>
                        </w:rPrChange>
                      </w:rPr>
                      <w:t xml:space="preserve">Low probability </w:t>
                    </w:r>
                  </w:ins>
                </w:p>
              </w:tc>
            </w:tr>
            <w:tr w:rsidR="00D23C37" w:rsidRPr="00E868EE" w14:paraId="39189AF9" w14:textId="77777777" w:rsidTr="00D23C37">
              <w:trPr>
                <w:tblCellSpacing w:w="15" w:type="dxa"/>
                <w:ins w:id="1527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E5108DD" w14:textId="77777777" w:rsidR="00D23C37" w:rsidRPr="00E868EE" w:rsidRDefault="00D23C37" w:rsidP="00E868EE">
                  <w:pPr>
                    <w:rPr>
                      <w:ins w:id="15274" w:author="Nasser Mustafa [2]" w:date="2018-09-23T16:09:00Z"/>
                      <w:rPrChange w:id="15275" w:author="Nasser Mustafa [2]" w:date="2018-09-26T14:54:00Z">
                        <w:rPr>
                          <w:ins w:id="15276" w:author="Nasser Mustafa [2]" w:date="2018-09-23T16:09:00Z"/>
                        </w:rPr>
                      </w:rPrChange>
                    </w:rPr>
                    <w:pPrChange w:id="15277" w:author="Nasser Mustafa [2]" w:date="2018-09-26T14:54:00Z">
                      <w:pPr>
                        <w:keepLines/>
                        <w:widowControl w:val="0"/>
                      </w:pPr>
                    </w:pPrChange>
                  </w:pPr>
                  <w:ins w:id="15278" w:author="Nasser Mustafa [2]" w:date="2018-09-23T16:09:00Z">
                    <w:r w:rsidRPr="00E868EE">
                      <w:rPr>
                        <w:rPrChange w:id="1527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5CDF40E" w14:textId="77777777" w:rsidR="00D23C37" w:rsidRPr="00E868EE" w:rsidRDefault="00D23C37" w:rsidP="00E868EE">
                  <w:pPr>
                    <w:rPr>
                      <w:ins w:id="15280" w:author="Nasser Mustafa [2]" w:date="2018-09-23T16:09:00Z"/>
                      <w:rPrChange w:id="15281" w:author="Nasser Mustafa [2]" w:date="2018-09-26T14:54:00Z">
                        <w:rPr>
                          <w:ins w:id="15282" w:author="Nasser Mustafa [2]" w:date="2018-09-23T16:09:00Z"/>
                        </w:rPr>
                      </w:rPrChange>
                    </w:rPr>
                    <w:pPrChange w:id="15283" w:author="Nasser Mustafa [2]" w:date="2018-09-26T14:54:00Z">
                      <w:pPr>
                        <w:keepLines/>
                        <w:widowControl w:val="0"/>
                      </w:pPr>
                    </w:pPrChange>
                  </w:pPr>
                  <w:ins w:id="15284" w:author="Nasser Mustafa [2]" w:date="2018-09-23T16:09:00Z">
                    <w:r w:rsidRPr="00E868EE">
                      <w:rPr>
                        <w:rPrChange w:id="15285" w:author="Nasser Mustafa [2]" w:date="2018-09-26T14:54:00Z">
                          <w:rPr/>
                        </w:rPrChange>
                      </w:rPr>
                      <w:t xml:space="preserve">High probability </w:t>
                    </w:r>
                  </w:ins>
                </w:p>
              </w:tc>
            </w:tr>
          </w:tbl>
          <w:p w14:paraId="7FFE0CC8" w14:textId="77777777" w:rsidR="00D23C37" w:rsidRPr="00E868EE" w:rsidRDefault="00D23C37" w:rsidP="00E868EE">
            <w:pPr>
              <w:rPr>
                <w:ins w:id="15286" w:author="Nasser Mustafa [2]" w:date="2018-09-23T16:09:00Z"/>
                <w:rPrChange w:id="15287" w:author="Nasser Mustafa [2]" w:date="2018-09-26T14:54:00Z">
                  <w:rPr>
                    <w:ins w:id="15288" w:author="Nasser Mustafa [2]" w:date="2018-09-23T16:09:00Z"/>
                  </w:rPr>
                </w:rPrChange>
              </w:rPr>
              <w:pPrChange w:id="15289" w:author="Nasser Mustafa [2]" w:date="2018-09-26T14:54:00Z">
                <w:pPr>
                  <w:keepLines/>
                  <w:widowControl w:val="0"/>
                </w:pPr>
              </w:pPrChange>
            </w:pPr>
          </w:p>
        </w:tc>
        <w:tc>
          <w:tcPr>
            <w:tcW w:w="0" w:type="auto"/>
            <w:hideMark/>
          </w:tcPr>
          <w:p w14:paraId="503D5C0D" w14:textId="77777777" w:rsidR="00D23C37" w:rsidRPr="00E868EE" w:rsidRDefault="00D23C37" w:rsidP="00E868EE">
            <w:pPr>
              <w:rPr>
                <w:ins w:id="15290" w:author="Nasser Mustafa [2]" w:date="2018-09-23T16:09:00Z"/>
                <w:rPrChange w:id="15291" w:author="Nasser Mustafa [2]" w:date="2018-09-26T14:54:00Z">
                  <w:rPr>
                    <w:ins w:id="15292" w:author="Nasser Mustafa [2]" w:date="2018-09-23T16:09:00Z"/>
                  </w:rPr>
                </w:rPrChange>
              </w:rPr>
              <w:pPrChange w:id="15293" w:author="Nasser Mustafa [2]" w:date="2018-09-26T14:54:00Z">
                <w:pPr>
                  <w:keepLines/>
                  <w:widowControl w:val="0"/>
                </w:pPr>
              </w:pPrChange>
            </w:pPr>
            <w:ins w:id="15294" w:author="Nasser Mustafa [2]" w:date="2018-09-23T16:09:00Z">
              <w:r w:rsidRPr="00E868EE">
                <w:rPr>
                  <w:rPrChange w:id="15295" w:author="Nasser Mustafa [2]" w:date="2018-09-26T14:54:00Z">
                    <w:rPr/>
                  </w:rPrChange>
                </w:rPr>
                <w:t>Describe possible incidental findings (unanticipated discoveries that relate to the welfare of participants or others) and how they will be managed. Examples are becoming aware of abuse of a child, or imminent harm to a participant or third party. Your approach to managing any findings should also be described in the informed consent.</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4312EFC" w14:textId="77777777" w:rsidTr="00D23C37">
              <w:trPr>
                <w:tblCellSpacing w:w="15" w:type="dxa"/>
                <w:ins w:id="15296"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5D014140" w14:textId="77777777" w:rsidR="00D23C37" w:rsidRPr="00E868EE" w:rsidRDefault="00D23C37" w:rsidP="00E868EE">
                  <w:pPr>
                    <w:rPr>
                      <w:ins w:id="15297" w:author="Nasser Mustafa [2]" w:date="2018-09-23T16:09:00Z"/>
                      <w:rPrChange w:id="15298" w:author="Nasser Mustafa [2]" w:date="2018-09-26T14:54:00Z">
                        <w:rPr>
                          <w:ins w:id="15299" w:author="Nasser Mustafa [2]" w:date="2018-09-23T16:09:00Z"/>
                        </w:rPr>
                      </w:rPrChange>
                    </w:rPr>
                    <w:pPrChange w:id="15300" w:author="Nasser Mustafa [2]" w:date="2018-09-26T14:54:00Z">
                      <w:pPr>
                        <w:keepLines/>
                        <w:widowControl w:val="0"/>
                      </w:pPr>
                    </w:pPrChange>
                  </w:pPr>
                  <w:ins w:id="15301" w:author="Nasser Mustafa [2]" w:date="2018-09-23T16:09:00Z">
                    <w:r w:rsidRPr="00E868EE">
                      <w:rPr>
                        <w:rPrChange w:id="15302" w:author="Nasser Mustafa [2]" w:date="2018-09-26T14:54:00Z">
                          <w:rPr>
                            <w:i/>
                            <w:iCs/>
                          </w:rPr>
                        </w:rPrChange>
                      </w:rPr>
                      <w:t>Response</w:t>
                    </w:r>
                    <w:r w:rsidRPr="00E868EE">
                      <w:rPr>
                        <w:rPrChange w:id="15303" w:author="Nasser Mustafa [2]" w:date="2018-09-26T14:54:00Z">
                          <w:rPr/>
                        </w:rPrChange>
                      </w:rPr>
                      <w:t>: Not applicable/No incidental findings anticipated</w:t>
                    </w:r>
                  </w:ins>
                </w:p>
              </w:tc>
            </w:tr>
          </w:tbl>
          <w:p w14:paraId="3DE44141" w14:textId="77777777" w:rsidR="00D23C37" w:rsidRPr="00E868EE" w:rsidRDefault="00D23C37" w:rsidP="00E868EE">
            <w:pPr>
              <w:rPr>
                <w:ins w:id="15304" w:author="Nasser Mustafa [2]" w:date="2018-09-23T16:09:00Z"/>
                <w:rPrChange w:id="15305" w:author="Nasser Mustafa [2]" w:date="2018-09-26T14:54:00Z">
                  <w:rPr>
                    <w:ins w:id="15306" w:author="Nasser Mustafa [2]" w:date="2018-09-23T16:09:00Z"/>
                  </w:rPr>
                </w:rPrChange>
              </w:rPr>
              <w:pPrChange w:id="15307" w:author="Nasser Mustafa [2]" w:date="2018-09-26T14:54:00Z">
                <w:pPr>
                  <w:keepLines/>
                  <w:widowControl w:val="0"/>
                </w:pPr>
              </w:pPrChange>
            </w:pPr>
          </w:p>
        </w:tc>
      </w:tr>
      <w:tr w:rsidR="00D23C37" w:rsidRPr="00E868EE" w14:paraId="27208019" w14:textId="77777777" w:rsidTr="00D23C37">
        <w:trPr>
          <w:tblCellSpacing w:w="15" w:type="dxa"/>
          <w:jc w:val="center"/>
          <w:ins w:id="15308" w:author="Nasser Mustafa [2]" w:date="2018-09-23T16:09:00Z"/>
        </w:trPr>
        <w:tc>
          <w:tcPr>
            <w:tcW w:w="0" w:type="auto"/>
            <w:shd w:val="clear" w:color="auto" w:fill="940B05"/>
            <w:hideMark/>
          </w:tcPr>
          <w:p w14:paraId="66F70310" w14:textId="77777777" w:rsidR="00D23C37" w:rsidRPr="00E868EE" w:rsidRDefault="00D23C37" w:rsidP="00E868EE">
            <w:pPr>
              <w:rPr>
                <w:ins w:id="15309" w:author="Nasser Mustafa [2]" w:date="2018-09-23T16:09:00Z"/>
                <w:rPrChange w:id="15310" w:author="Nasser Mustafa [2]" w:date="2018-09-26T14:54:00Z">
                  <w:rPr>
                    <w:ins w:id="15311" w:author="Nasser Mustafa [2]" w:date="2018-09-23T16:09:00Z"/>
                  </w:rPr>
                </w:rPrChange>
              </w:rPr>
              <w:pPrChange w:id="15312" w:author="Nasser Mustafa [2]" w:date="2018-09-26T14:54:00Z">
                <w:pPr>
                  <w:keepLines/>
                  <w:widowControl w:val="0"/>
                  <w:spacing w:before="100" w:beforeAutospacing="1" w:after="100" w:afterAutospacing="1"/>
                  <w:outlineLvl w:val="2"/>
                </w:pPr>
              </w:pPrChange>
            </w:pPr>
            <w:bookmarkStart w:id="15313" w:name="_Toc525736857"/>
            <w:ins w:id="15314" w:author="Nasser Mustafa [2]" w:date="2018-09-23T16:09:00Z">
              <w:r w:rsidRPr="00E868EE">
                <w:rPr>
                  <w:rPrChange w:id="15315" w:author="Nasser Mustafa [2]" w:date="2018-09-26T14:54:00Z">
                    <w:rPr/>
                  </w:rPrChange>
                </w:rPr>
                <w:t>8.</w:t>
              </w:r>
              <w:bookmarkEnd w:id="15313"/>
              <w:r w:rsidRPr="00E868EE">
                <w:rPr>
                  <w:rPrChange w:id="15316" w:author="Nasser Mustafa [2]" w:date="2018-09-26T14:54:00Z">
                    <w:rPr/>
                  </w:rPrChange>
                </w:rPr>
                <w:t xml:space="preserve"> </w:t>
              </w:r>
            </w:ins>
          </w:p>
        </w:tc>
        <w:tc>
          <w:tcPr>
            <w:tcW w:w="0" w:type="auto"/>
            <w:gridSpan w:val="4"/>
            <w:shd w:val="clear" w:color="auto" w:fill="940B05"/>
            <w:vAlign w:val="center"/>
            <w:hideMark/>
          </w:tcPr>
          <w:p w14:paraId="2D3D638A" w14:textId="77777777" w:rsidR="00D23C37" w:rsidRPr="00E868EE" w:rsidRDefault="00D23C37" w:rsidP="00E868EE">
            <w:pPr>
              <w:rPr>
                <w:ins w:id="15317" w:author="Nasser Mustafa [2]" w:date="2018-09-23T16:09:00Z"/>
                <w:rPrChange w:id="15318" w:author="Nasser Mustafa [2]" w:date="2018-09-26T14:54:00Z">
                  <w:rPr>
                    <w:ins w:id="15319" w:author="Nasser Mustafa [2]" w:date="2018-09-23T16:09:00Z"/>
                  </w:rPr>
                </w:rPrChange>
              </w:rPr>
              <w:pPrChange w:id="15320" w:author="Nasser Mustafa [2]" w:date="2018-09-26T14:54:00Z">
                <w:pPr>
                  <w:keepLines/>
                  <w:widowControl w:val="0"/>
                  <w:spacing w:before="100" w:beforeAutospacing="1" w:after="100" w:afterAutospacing="1"/>
                  <w:outlineLvl w:val="2"/>
                </w:pPr>
              </w:pPrChange>
            </w:pPr>
            <w:bookmarkStart w:id="15321" w:name="_Toc525736858"/>
            <w:ins w:id="15322" w:author="Nasser Mustafa [2]" w:date="2018-09-23T16:09:00Z">
              <w:r w:rsidRPr="00E868EE">
                <w:rPr>
                  <w:rPrChange w:id="15323" w:author="Nasser Mustafa [2]" w:date="2018-09-26T14:54:00Z">
                    <w:rPr/>
                  </w:rPrChange>
                </w:rPr>
                <w:t>Methods: Data Storage and Analysis</w:t>
              </w:r>
              <w:bookmarkEnd w:id="15321"/>
              <w:r w:rsidRPr="00E868EE">
                <w:rPr>
                  <w:rPrChange w:id="15324" w:author="Nasser Mustafa [2]" w:date="2018-09-26T14:54:00Z">
                    <w:rPr/>
                  </w:rPrChange>
                </w:rPr>
                <w:t xml:space="preserve"> </w:t>
              </w:r>
            </w:ins>
          </w:p>
        </w:tc>
      </w:tr>
      <w:tr w:rsidR="00D23C37" w:rsidRPr="00E868EE" w14:paraId="7503B1B1" w14:textId="77777777" w:rsidTr="00D23C37">
        <w:trPr>
          <w:tblCellSpacing w:w="15" w:type="dxa"/>
          <w:jc w:val="center"/>
          <w:ins w:id="15325" w:author="Nasser Mustafa [2]" w:date="2018-09-23T16:09:00Z"/>
        </w:trPr>
        <w:tc>
          <w:tcPr>
            <w:tcW w:w="0" w:type="auto"/>
            <w:hideMark/>
          </w:tcPr>
          <w:p w14:paraId="24DF0631" w14:textId="77777777" w:rsidR="00D23C37" w:rsidRPr="00E868EE" w:rsidRDefault="00D23C37" w:rsidP="00E868EE">
            <w:pPr>
              <w:rPr>
                <w:ins w:id="15326" w:author="Nasser Mustafa [2]" w:date="2018-09-23T16:09:00Z"/>
                <w:rPrChange w:id="15327" w:author="Nasser Mustafa [2]" w:date="2018-09-26T14:54:00Z">
                  <w:rPr>
                    <w:ins w:id="15328" w:author="Nasser Mustafa [2]" w:date="2018-09-23T16:09:00Z"/>
                  </w:rPr>
                </w:rPrChange>
              </w:rPr>
              <w:pPrChange w:id="15329" w:author="Nasser Mustafa [2]" w:date="2018-09-26T14:54:00Z">
                <w:pPr>
                  <w:spacing w:before="100" w:beforeAutospacing="1" w:after="100" w:afterAutospacing="1"/>
                  <w:outlineLvl w:val="2"/>
                </w:pPr>
              </w:pPrChange>
            </w:pPr>
            <w:bookmarkStart w:id="15330" w:name="8A"/>
            <w:bookmarkStart w:id="15331" w:name="_Toc525736859"/>
            <w:ins w:id="15332" w:author="Nasser Mustafa [2]" w:date="2018-09-23T16:09:00Z">
              <w:r w:rsidRPr="00E868EE">
                <w:rPr>
                  <w:rPrChange w:id="15333" w:author="Nasser Mustafa [2]" w:date="2018-09-26T14:54:00Z">
                    <w:rPr/>
                  </w:rPrChange>
                </w:rPr>
                <w:t>8A</w:t>
              </w:r>
              <w:bookmarkEnd w:id="15330"/>
              <w:r w:rsidRPr="00E868EE">
                <w:rPr>
                  <w:rPrChange w:id="15334" w:author="Nasser Mustafa [2]" w:date="2018-09-26T14:54:00Z">
                    <w:rPr/>
                  </w:rPrChange>
                </w:rPr>
                <w:t>.</w:t>
              </w:r>
              <w:bookmarkEnd w:id="15331"/>
              <w:r w:rsidRPr="00E868EE">
                <w:rPr>
                  <w:rPrChange w:id="15335" w:author="Nasser Mustafa [2]" w:date="2018-09-26T14:54:00Z">
                    <w:rPr/>
                  </w:rPrChange>
                </w:rPr>
                <w:t xml:space="preserve"> </w:t>
              </w:r>
            </w:ins>
          </w:p>
        </w:tc>
        <w:tc>
          <w:tcPr>
            <w:tcW w:w="0" w:type="auto"/>
            <w:hideMark/>
          </w:tcPr>
          <w:p w14:paraId="1AFD47BE" w14:textId="08709AED" w:rsidR="00D23C37" w:rsidRPr="00E868EE" w:rsidRDefault="00D23C37" w:rsidP="00E868EE">
            <w:pPr>
              <w:rPr>
                <w:ins w:id="15336" w:author="Nasser Mustafa [2]" w:date="2018-09-23T16:09:00Z"/>
                <w:rPrChange w:id="15337" w:author="Nasser Mustafa [2]" w:date="2018-09-26T14:54:00Z">
                  <w:rPr>
                    <w:ins w:id="15338" w:author="Nasser Mustafa [2]" w:date="2018-09-23T16:09:00Z"/>
                  </w:rPr>
                </w:rPrChange>
              </w:rPr>
              <w:pPrChange w:id="15339" w:author="Nasser Mustafa [2]" w:date="2018-09-26T14:54:00Z">
                <w:pPr/>
              </w:pPrChange>
            </w:pPr>
            <w:ins w:id="15340" w:author="Nasser Mustafa [2]" w:date="2018-09-23T16:09:00Z">
              <w:r w:rsidRPr="00E868EE">
                <w:rPr>
                  <w:rPrChange w:id="15341" w:author="Nasser Mustafa [2]" w:date="2018-09-26T14:54:00Z">
                    <w:rPr/>
                  </w:rPrChange>
                </w:rPr>
                <w:t>Identifiability of stored data</w:t>
              </w:r>
              <w:r w:rsidRPr="00E868EE">
                <w:rPr>
                  <w:rPrChange w:id="15342" w:author="Nasser Mustafa [2]" w:date="2018-09-26T14:54:00Z">
                    <w:rPr/>
                  </w:rPrChange>
                </w:rPr>
                <w:br/>
                <w:t>(</w:t>
              </w:r>
              <w:r w:rsidRPr="00E868EE">
                <w:rPr>
                  <w:rPrChange w:id="15343" w:author="Nasser Mustafa [2]" w:date="2018-09-26T14:54:00Z">
                    <w:rPr/>
                  </w:rPrChange>
                </w:rPr>
                <w:fldChar w:fldCharType="begin"/>
              </w:r>
              <w:r w:rsidRPr="00E868EE">
                <w:rPr>
                  <w:rPrChange w:id="15344" w:author="Nasser Mustafa [2]" w:date="2018-09-26T14:54:00Z">
                    <w:rPr/>
                  </w:rPrChange>
                </w:rPr>
                <w:instrText xml:space="preserve"> HYPERLINK "http://carleton.ca/curo/wp-content/uploads/Carleton-University-Research-Ethics-Form-Instructions-April2016.htm" \l "8A" </w:instrText>
              </w:r>
              <w:r w:rsidRPr="00E868EE">
                <w:rPr>
                  <w:rPrChange w:id="15345" w:author="Nasser Mustafa [2]" w:date="2018-09-26T14:54:00Z">
                    <w:rPr/>
                  </w:rPrChange>
                </w:rPr>
                <w:fldChar w:fldCharType="separate"/>
              </w:r>
              <w:r w:rsidRPr="00E868EE">
                <w:rPr>
                  <w:rStyle w:val="Hyperlink"/>
                  <w:rPrChange w:id="15346" w:author="Nasser Mustafa [2]" w:date="2018-09-26T14:54:00Z">
                    <w:rPr>
                      <w:color w:val="800000"/>
                      <w:u w:val="single"/>
                    </w:rPr>
                  </w:rPrChange>
                </w:rPr>
                <w:t>Detailed instructions</w:t>
              </w:r>
              <w:r w:rsidRPr="00E868EE">
                <w:rPr>
                  <w:rPrChange w:id="15347" w:author="Nasser Mustafa [2]" w:date="2018-09-26T14:54:00Z">
                    <w:rPr>
                      <w:color w:val="800000"/>
                      <w:u w:val="single"/>
                    </w:rPr>
                  </w:rPrChange>
                </w:rPr>
                <w:fldChar w:fldCharType="end"/>
              </w:r>
              <w:r w:rsidRPr="00E868EE">
                <w:rPr>
                  <w:rPrChange w:id="15348" w:author="Nasser Mustafa [2]" w:date="2018-09-26T14:54:00Z">
                    <w:rPr/>
                  </w:rPrChange>
                </w:rPr>
                <w:t xml:space="preserve">) </w:t>
              </w:r>
            </w:ins>
          </w:p>
        </w:tc>
        <w:tc>
          <w:tcPr>
            <w:tcW w:w="0" w:type="auto"/>
            <w:hideMark/>
          </w:tcPr>
          <w:p w14:paraId="01B5F182" w14:textId="77777777" w:rsidR="00D23C37" w:rsidRPr="00E868EE" w:rsidRDefault="00D23C37" w:rsidP="00E868EE">
            <w:pPr>
              <w:rPr>
                <w:ins w:id="15349" w:author="Nasser Mustafa [2]" w:date="2018-09-23T16:09:00Z"/>
                <w:rPrChange w:id="15350" w:author="Nasser Mustafa [2]" w:date="2018-09-26T14:54:00Z">
                  <w:rPr>
                    <w:ins w:id="15351" w:author="Nasser Mustafa [2]" w:date="2018-09-23T16:09:00Z"/>
                  </w:rPr>
                </w:rPrChange>
              </w:rPr>
              <w:pPrChange w:id="15352"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7"/>
              <w:gridCol w:w="1803"/>
            </w:tblGrid>
            <w:tr w:rsidR="00D23C37" w:rsidRPr="00E868EE" w14:paraId="7EBE17E1" w14:textId="77777777" w:rsidTr="00D23C37">
              <w:trPr>
                <w:tblCellSpacing w:w="15" w:type="dxa"/>
                <w:ins w:id="1535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BFEC585" w14:textId="77777777" w:rsidR="00D23C37" w:rsidRPr="00E868EE" w:rsidRDefault="00D23C37" w:rsidP="00E868EE">
                  <w:pPr>
                    <w:rPr>
                      <w:ins w:id="15354" w:author="Nasser Mustafa [2]" w:date="2018-09-23T16:09:00Z"/>
                      <w:rPrChange w:id="15355" w:author="Nasser Mustafa [2]" w:date="2018-09-26T14:54:00Z">
                        <w:rPr>
                          <w:ins w:id="15356" w:author="Nasser Mustafa [2]" w:date="2018-09-23T16:09:00Z"/>
                        </w:rPr>
                      </w:rPrChange>
                    </w:rPr>
                    <w:pPrChange w:id="15357" w:author="Nasser Mustafa [2]" w:date="2018-09-26T14:54:00Z">
                      <w:pPr/>
                    </w:pPrChange>
                  </w:pPr>
                  <w:ins w:id="15358" w:author="Nasser Mustafa [2]" w:date="2018-09-23T16:09:00Z">
                    <w:r w:rsidRPr="00E868EE">
                      <w:rPr>
                        <w:rPrChange w:id="15359"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7EC4920" w14:textId="77777777" w:rsidR="00D23C37" w:rsidRPr="00E868EE" w:rsidRDefault="00D23C37" w:rsidP="00E868EE">
                  <w:pPr>
                    <w:rPr>
                      <w:ins w:id="15360" w:author="Nasser Mustafa [2]" w:date="2018-09-23T16:09:00Z"/>
                      <w:rPrChange w:id="15361" w:author="Nasser Mustafa [2]" w:date="2018-09-26T14:54:00Z">
                        <w:rPr>
                          <w:ins w:id="15362" w:author="Nasser Mustafa [2]" w:date="2018-09-23T16:09:00Z"/>
                        </w:rPr>
                      </w:rPrChange>
                    </w:rPr>
                    <w:pPrChange w:id="15363" w:author="Nasser Mustafa [2]" w:date="2018-09-26T14:54:00Z">
                      <w:pPr/>
                    </w:pPrChange>
                  </w:pPr>
                  <w:ins w:id="15364" w:author="Nasser Mustafa [2]" w:date="2018-09-23T16:09:00Z">
                    <w:r w:rsidRPr="00E868EE">
                      <w:rPr>
                        <w:rPrChange w:id="15365" w:author="Nasser Mustafa [2]" w:date="2018-09-26T14:54:00Z">
                          <w:rPr/>
                        </w:rPrChange>
                      </w:rPr>
                      <w:t xml:space="preserve">Anonymous </w:t>
                    </w:r>
                  </w:ins>
                </w:p>
              </w:tc>
            </w:tr>
            <w:tr w:rsidR="00D23C37" w:rsidRPr="00E868EE" w14:paraId="433E1561" w14:textId="77777777" w:rsidTr="00D23C37">
              <w:trPr>
                <w:tblCellSpacing w:w="15" w:type="dxa"/>
                <w:ins w:id="1536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DA708F9" w14:textId="77777777" w:rsidR="00D23C37" w:rsidRPr="00E868EE" w:rsidRDefault="00D23C37" w:rsidP="00E868EE">
                  <w:pPr>
                    <w:rPr>
                      <w:ins w:id="15367" w:author="Nasser Mustafa [2]" w:date="2018-09-23T16:09:00Z"/>
                      <w:rPrChange w:id="15368" w:author="Nasser Mustafa [2]" w:date="2018-09-26T14:54:00Z">
                        <w:rPr>
                          <w:ins w:id="15369" w:author="Nasser Mustafa [2]" w:date="2018-09-23T16:09:00Z"/>
                        </w:rPr>
                      </w:rPrChange>
                    </w:rPr>
                    <w:pPrChange w:id="15370" w:author="Nasser Mustafa [2]" w:date="2018-09-26T14:54:00Z">
                      <w:pPr/>
                    </w:pPrChange>
                  </w:pPr>
                  <w:ins w:id="15371" w:author="Nasser Mustafa [2]" w:date="2018-09-23T16:09:00Z">
                    <w:r w:rsidRPr="00E868EE">
                      <w:rPr>
                        <w:rPrChange w:id="1537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C102A92" w14:textId="77777777" w:rsidR="00D23C37" w:rsidRPr="00E868EE" w:rsidRDefault="00D23C37" w:rsidP="00E868EE">
                  <w:pPr>
                    <w:rPr>
                      <w:ins w:id="15373" w:author="Nasser Mustafa [2]" w:date="2018-09-23T16:09:00Z"/>
                      <w:rPrChange w:id="15374" w:author="Nasser Mustafa [2]" w:date="2018-09-26T14:54:00Z">
                        <w:rPr>
                          <w:ins w:id="15375" w:author="Nasser Mustafa [2]" w:date="2018-09-23T16:09:00Z"/>
                        </w:rPr>
                      </w:rPrChange>
                    </w:rPr>
                    <w:pPrChange w:id="15376" w:author="Nasser Mustafa [2]" w:date="2018-09-26T14:54:00Z">
                      <w:pPr/>
                    </w:pPrChange>
                  </w:pPr>
                  <w:ins w:id="15377" w:author="Nasser Mustafa [2]" w:date="2018-09-23T16:09:00Z">
                    <w:r w:rsidRPr="00E868EE">
                      <w:rPr>
                        <w:rPrChange w:id="15378" w:author="Nasser Mustafa [2]" w:date="2018-09-26T14:54:00Z">
                          <w:rPr/>
                        </w:rPrChange>
                      </w:rPr>
                      <w:t xml:space="preserve">Pseudonyms/Coded </w:t>
                    </w:r>
                  </w:ins>
                </w:p>
              </w:tc>
            </w:tr>
            <w:tr w:rsidR="00D23C37" w:rsidRPr="00E868EE" w14:paraId="206D3A15" w14:textId="77777777" w:rsidTr="00D23C37">
              <w:trPr>
                <w:tblCellSpacing w:w="15" w:type="dxa"/>
                <w:ins w:id="1537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FC70B45" w14:textId="77777777" w:rsidR="00D23C37" w:rsidRPr="00E868EE" w:rsidRDefault="00D23C37" w:rsidP="00E868EE">
                  <w:pPr>
                    <w:rPr>
                      <w:ins w:id="15380" w:author="Nasser Mustafa [2]" w:date="2018-09-23T16:09:00Z"/>
                      <w:rPrChange w:id="15381" w:author="Nasser Mustafa [2]" w:date="2018-09-26T14:54:00Z">
                        <w:rPr>
                          <w:ins w:id="15382" w:author="Nasser Mustafa [2]" w:date="2018-09-23T16:09:00Z"/>
                        </w:rPr>
                      </w:rPrChange>
                    </w:rPr>
                    <w:pPrChange w:id="15383" w:author="Nasser Mustafa [2]" w:date="2018-09-26T14:54:00Z">
                      <w:pPr/>
                    </w:pPrChange>
                  </w:pPr>
                  <w:ins w:id="15384" w:author="Nasser Mustafa [2]" w:date="2018-09-23T16:09:00Z">
                    <w:r w:rsidRPr="00E868EE">
                      <w:rPr>
                        <w:rPrChange w:id="1538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2083885" w14:textId="77777777" w:rsidR="00D23C37" w:rsidRPr="00E868EE" w:rsidRDefault="00D23C37" w:rsidP="00E868EE">
                  <w:pPr>
                    <w:rPr>
                      <w:ins w:id="15386" w:author="Nasser Mustafa [2]" w:date="2018-09-23T16:09:00Z"/>
                      <w:rPrChange w:id="15387" w:author="Nasser Mustafa [2]" w:date="2018-09-26T14:54:00Z">
                        <w:rPr>
                          <w:ins w:id="15388" w:author="Nasser Mustafa [2]" w:date="2018-09-23T16:09:00Z"/>
                        </w:rPr>
                      </w:rPrChange>
                    </w:rPr>
                    <w:pPrChange w:id="15389" w:author="Nasser Mustafa [2]" w:date="2018-09-26T14:54:00Z">
                      <w:pPr/>
                    </w:pPrChange>
                  </w:pPr>
                  <w:ins w:id="15390" w:author="Nasser Mustafa [2]" w:date="2018-09-23T16:09:00Z">
                    <w:r w:rsidRPr="00E868EE">
                      <w:rPr>
                        <w:rPrChange w:id="15391" w:author="Nasser Mustafa [2]" w:date="2018-09-26T14:54:00Z">
                          <w:rPr/>
                        </w:rPrChange>
                      </w:rPr>
                      <w:t xml:space="preserve">Real participant names with data attributable </w:t>
                    </w:r>
                  </w:ins>
                </w:p>
              </w:tc>
            </w:tr>
            <w:tr w:rsidR="00D23C37" w:rsidRPr="00E868EE" w14:paraId="0F8A828B" w14:textId="77777777" w:rsidTr="00D23C37">
              <w:trPr>
                <w:tblCellSpacing w:w="15" w:type="dxa"/>
                <w:ins w:id="1539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95A0376" w14:textId="77777777" w:rsidR="00D23C37" w:rsidRPr="00E868EE" w:rsidRDefault="00D23C37" w:rsidP="00E868EE">
                  <w:pPr>
                    <w:rPr>
                      <w:ins w:id="15393" w:author="Nasser Mustafa [2]" w:date="2018-09-23T16:09:00Z"/>
                      <w:rPrChange w:id="15394" w:author="Nasser Mustafa [2]" w:date="2018-09-26T14:54:00Z">
                        <w:rPr>
                          <w:ins w:id="15395" w:author="Nasser Mustafa [2]" w:date="2018-09-23T16:09:00Z"/>
                        </w:rPr>
                      </w:rPrChange>
                    </w:rPr>
                    <w:pPrChange w:id="15396" w:author="Nasser Mustafa [2]" w:date="2018-09-26T14:54:00Z">
                      <w:pPr/>
                    </w:pPrChange>
                  </w:pPr>
                  <w:ins w:id="15397" w:author="Nasser Mustafa [2]" w:date="2018-09-23T16:09:00Z">
                    <w:r w:rsidRPr="00E868EE">
                      <w:rPr>
                        <w:rPrChange w:id="1539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D437273" w14:textId="77777777" w:rsidR="00D23C37" w:rsidRPr="00E868EE" w:rsidRDefault="00D23C37" w:rsidP="00E868EE">
                  <w:pPr>
                    <w:rPr>
                      <w:ins w:id="15399" w:author="Nasser Mustafa [2]" w:date="2018-09-23T16:09:00Z"/>
                      <w:rPrChange w:id="15400" w:author="Nasser Mustafa [2]" w:date="2018-09-26T14:54:00Z">
                        <w:rPr>
                          <w:ins w:id="15401" w:author="Nasser Mustafa [2]" w:date="2018-09-23T16:09:00Z"/>
                        </w:rPr>
                      </w:rPrChange>
                    </w:rPr>
                    <w:pPrChange w:id="15402" w:author="Nasser Mustafa [2]" w:date="2018-09-26T14:54:00Z">
                      <w:pPr/>
                    </w:pPrChange>
                  </w:pPr>
                  <w:ins w:id="15403" w:author="Nasser Mustafa [2]" w:date="2018-09-23T16:09:00Z">
                    <w:r w:rsidRPr="00E868EE">
                      <w:rPr>
                        <w:rPrChange w:id="15404" w:author="Nasser Mustafa [2]" w:date="2018-09-26T14:54:00Z">
                          <w:rPr/>
                        </w:rPrChange>
                      </w:rPr>
                      <w:t xml:space="preserve">Real participant names with data non-attributable </w:t>
                    </w:r>
                  </w:ins>
                </w:p>
              </w:tc>
            </w:tr>
            <w:tr w:rsidR="00D23C37" w:rsidRPr="00E868EE" w14:paraId="6F6F6197" w14:textId="77777777" w:rsidTr="00D23C37">
              <w:trPr>
                <w:tblCellSpacing w:w="15" w:type="dxa"/>
                <w:ins w:id="1540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FBEBD07" w14:textId="77777777" w:rsidR="00D23C37" w:rsidRPr="00E868EE" w:rsidRDefault="00D23C37" w:rsidP="00E868EE">
                  <w:pPr>
                    <w:rPr>
                      <w:ins w:id="15406" w:author="Nasser Mustafa [2]" w:date="2018-09-23T16:09:00Z"/>
                      <w:rPrChange w:id="15407" w:author="Nasser Mustafa [2]" w:date="2018-09-26T14:54:00Z">
                        <w:rPr>
                          <w:ins w:id="15408" w:author="Nasser Mustafa [2]" w:date="2018-09-23T16:09:00Z"/>
                        </w:rPr>
                      </w:rPrChange>
                    </w:rPr>
                    <w:pPrChange w:id="15409" w:author="Nasser Mustafa [2]" w:date="2018-09-26T14:54:00Z">
                      <w:pPr/>
                    </w:pPrChange>
                  </w:pPr>
                  <w:ins w:id="15410" w:author="Nasser Mustafa [2]" w:date="2018-09-23T16:09:00Z">
                    <w:r w:rsidRPr="00E868EE">
                      <w:rPr>
                        <w:rPrChange w:id="1541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36687AA" w14:textId="77777777" w:rsidR="00D23C37" w:rsidRPr="00E868EE" w:rsidRDefault="00D23C37" w:rsidP="00E868EE">
                  <w:pPr>
                    <w:rPr>
                      <w:ins w:id="15412" w:author="Nasser Mustafa [2]" w:date="2018-09-23T16:09:00Z"/>
                      <w:rPrChange w:id="15413" w:author="Nasser Mustafa [2]" w:date="2018-09-26T14:54:00Z">
                        <w:rPr>
                          <w:ins w:id="15414" w:author="Nasser Mustafa [2]" w:date="2018-09-23T16:09:00Z"/>
                        </w:rPr>
                      </w:rPrChange>
                    </w:rPr>
                    <w:pPrChange w:id="15415" w:author="Nasser Mustafa [2]" w:date="2018-09-26T14:54:00Z">
                      <w:pPr/>
                    </w:pPrChange>
                  </w:pPr>
                  <w:ins w:id="15416" w:author="Nasser Mustafa [2]" w:date="2018-09-23T16:09:00Z">
                    <w:r w:rsidRPr="00E868EE">
                      <w:rPr>
                        <w:rPrChange w:id="15417" w:author="Nasser Mustafa [2]" w:date="2018-09-26T14:54:00Z">
                          <w:rPr/>
                        </w:rPrChange>
                      </w:rPr>
                      <w:t xml:space="preserve">Different levels of anonymity for different groups of participants </w:t>
                    </w:r>
                  </w:ins>
                </w:p>
              </w:tc>
            </w:tr>
          </w:tbl>
          <w:p w14:paraId="1EFFE015" w14:textId="77777777" w:rsidR="00D23C37" w:rsidRPr="00E868EE" w:rsidRDefault="00D23C37" w:rsidP="00E868EE">
            <w:pPr>
              <w:rPr>
                <w:ins w:id="15418" w:author="Nasser Mustafa [2]" w:date="2018-09-23T16:09:00Z"/>
                <w:rPrChange w:id="15419" w:author="Nasser Mustafa [2]" w:date="2018-09-26T14:54:00Z">
                  <w:rPr>
                    <w:ins w:id="15420" w:author="Nasser Mustafa [2]" w:date="2018-09-23T16:09:00Z"/>
                  </w:rPr>
                </w:rPrChange>
              </w:rPr>
              <w:pPrChange w:id="15421" w:author="Nasser Mustafa [2]" w:date="2018-09-26T14:54:00Z">
                <w:pPr/>
              </w:pPrChange>
            </w:pPr>
          </w:p>
        </w:tc>
        <w:tc>
          <w:tcPr>
            <w:tcW w:w="0" w:type="auto"/>
            <w:hideMark/>
          </w:tcPr>
          <w:p w14:paraId="594453C7" w14:textId="77777777" w:rsidR="00D23C37" w:rsidRPr="00E868EE" w:rsidRDefault="00D23C37" w:rsidP="00E868EE">
            <w:pPr>
              <w:rPr>
                <w:ins w:id="15422" w:author="Nasser Mustafa [2]" w:date="2018-09-23T16:09:00Z"/>
                <w:rPrChange w:id="15423" w:author="Nasser Mustafa [2]" w:date="2018-09-26T14:54:00Z">
                  <w:rPr>
                    <w:ins w:id="15424" w:author="Nasser Mustafa [2]" w:date="2018-09-23T16:09:00Z"/>
                  </w:rPr>
                </w:rPrChange>
              </w:rPr>
              <w:pPrChange w:id="15425" w:author="Nasser Mustafa [2]" w:date="2018-09-26T14:54:00Z">
                <w:pPr/>
              </w:pPrChange>
            </w:pPr>
            <w:ins w:id="15426" w:author="Nasser Mustafa [2]" w:date="2018-09-23T16:09:00Z">
              <w:r w:rsidRPr="00E868EE">
                <w:rPr>
                  <w:rPrChange w:id="15427" w:author="Nasser Mustafa [2]" w:date="2018-09-26T14:54:00Z">
                    <w:rPr/>
                  </w:rPrChange>
                </w:rPr>
                <w:t>Describe the identifiability of research data, including how pseudonyms will be assigned, if applicable. If there are different levels of anonymity for different groups, describe each level here.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4C7FF950" w14:textId="77777777" w:rsidTr="00D23C37">
              <w:trPr>
                <w:tblCellSpacing w:w="15" w:type="dxa"/>
                <w:ins w:id="1542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D4EE471" w14:textId="77777777" w:rsidR="00D23C37" w:rsidRPr="00E868EE" w:rsidRDefault="00D23C37" w:rsidP="00E868EE">
                  <w:pPr>
                    <w:rPr>
                      <w:ins w:id="15429" w:author="Nasser Mustafa [2]" w:date="2018-09-23T16:09:00Z"/>
                      <w:rPrChange w:id="15430" w:author="Nasser Mustafa [2]" w:date="2018-09-26T14:54:00Z">
                        <w:rPr>
                          <w:ins w:id="15431" w:author="Nasser Mustafa [2]" w:date="2018-09-23T16:09:00Z"/>
                        </w:rPr>
                      </w:rPrChange>
                    </w:rPr>
                    <w:pPrChange w:id="15432" w:author="Nasser Mustafa [2]" w:date="2018-09-26T14:54:00Z">
                      <w:pPr/>
                    </w:pPrChange>
                  </w:pPr>
                  <w:ins w:id="15433" w:author="Nasser Mustafa [2]" w:date="2018-09-23T16:09:00Z">
                    <w:r w:rsidRPr="00E868EE">
                      <w:rPr>
                        <w:rPrChange w:id="15434" w:author="Nasser Mustafa [2]" w:date="2018-09-26T14:54:00Z">
                          <w:rPr>
                            <w:i/>
                            <w:iCs/>
                          </w:rPr>
                        </w:rPrChange>
                      </w:rPr>
                      <w:t>Response</w:t>
                    </w:r>
                    <w:r w:rsidRPr="00E868EE">
                      <w:rPr>
                        <w:rPrChange w:id="15435" w:author="Nasser Mustafa [2]" w:date="2018-09-26T14:54:00Z">
                          <w:rPr/>
                        </w:rPrChange>
                      </w:rPr>
                      <w:t xml:space="preserve">: Participant’s emails are optional in the survey. The researcher has no other contact information nor sustain a list for the participants. This is totally managed by the website admin.    </w:t>
                    </w:r>
                  </w:ins>
                </w:p>
                <w:p w14:paraId="469E9326" w14:textId="77777777" w:rsidR="00D23C37" w:rsidRPr="00E868EE" w:rsidRDefault="00D23C37" w:rsidP="00E868EE">
                  <w:pPr>
                    <w:rPr>
                      <w:ins w:id="15436" w:author="Nasser Mustafa [2]" w:date="2018-09-23T16:09:00Z"/>
                      <w:rPrChange w:id="15437" w:author="Nasser Mustafa [2]" w:date="2018-09-26T14:54:00Z">
                        <w:rPr>
                          <w:ins w:id="15438" w:author="Nasser Mustafa [2]" w:date="2018-09-23T16:09:00Z"/>
                          <w:rFonts w:ascii="Times New Roman" w:hAnsi="Times New Roman"/>
                        </w:rPr>
                      </w:rPrChange>
                    </w:rPr>
                    <w:pPrChange w:id="15439" w:author="Nasser Mustafa [2]" w:date="2018-09-26T14:54:00Z">
                      <w:pPr>
                        <w:spacing w:before="100" w:beforeAutospacing="1" w:after="100" w:afterAutospacing="1"/>
                      </w:pPr>
                    </w:pPrChange>
                  </w:pPr>
                  <w:ins w:id="15440" w:author="Nasser Mustafa [2]" w:date="2018-09-23T16:09:00Z">
                    <w:r w:rsidRPr="00E868EE">
                      <w:rPr>
                        <w:rPrChange w:id="15441" w:author="Nasser Mustafa [2]" w:date="2018-09-26T14:54:00Z">
                          <w:rPr>
                            <w:rFonts w:ascii="Times New Roman" w:hAnsi="Times New Roman"/>
                          </w:rPr>
                        </w:rPrChange>
                      </w:rPr>
                      <w:t>Please be advised that the researcher is going to download the survey results on his own personal computer in order to perform further analysis</w:t>
                    </w:r>
                  </w:ins>
                </w:p>
              </w:tc>
            </w:tr>
          </w:tbl>
          <w:p w14:paraId="648C4A1A" w14:textId="77777777" w:rsidR="00D23C37" w:rsidRPr="00E868EE" w:rsidRDefault="00D23C37" w:rsidP="00E868EE">
            <w:pPr>
              <w:rPr>
                <w:ins w:id="15442" w:author="Nasser Mustafa [2]" w:date="2018-09-23T16:09:00Z"/>
                <w:rPrChange w:id="15443" w:author="Nasser Mustafa [2]" w:date="2018-09-26T14:54:00Z">
                  <w:rPr>
                    <w:ins w:id="15444" w:author="Nasser Mustafa [2]" w:date="2018-09-23T16:09:00Z"/>
                  </w:rPr>
                </w:rPrChange>
              </w:rPr>
              <w:pPrChange w:id="15445" w:author="Nasser Mustafa [2]" w:date="2018-09-26T14:54:00Z">
                <w:pPr/>
              </w:pPrChange>
            </w:pPr>
          </w:p>
        </w:tc>
      </w:tr>
      <w:tr w:rsidR="00D23C37" w:rsidRPr="00E868EE" w14:paraId="7C74AA51" w14:textId="77777777" w:rsidTr="00D23C37">
        <w:trPr>
          <w:tblCellSpacing w:w="15" w:type="dxa"/>
          <w:jc w:val="center"/>
          <w:ins w:id="15446" w:author="Nasser Mustafa [2]" w:date="2018-09-23T16:09:00Z"/>
        </w:trPr>
        <w:tc>
          <w:tcPr>
            <w:tcW w:w="0" w:type="auto"/>
            <w:gridSpan w:val="5"/>
            <w:vAlign w:val="center"/>
            <w:hideMark/>
          </w:tcPr>
          <w:p w14:paraId="29C4C2DF" w14:textId="77777777" w:rsidR="00D23C37" w:rsidRPr="00E868EE" w:rsidRDefault="007431BC" w:rsidP="00E868EE">
            <w:pPr>
              <w:rPr>
                <w:ins w:id="15447" w:author="Nasser Mustafa [2]" w:date="2018-09-23T16:09:00Z"/>
                <w:rPrChange w:id="15448" w:author="Nasser Mustafa [2]" w:date="2018-09-26T14:54:00Z">
                  <w:rPr>
                    <w:ins w:id="15449" w:author="Nasser Mustafa [2]" w:date="2018-09-23T16:09:00Z"/>
                  </w:rPr>
                </w:rPrChange>
              </w:rPr>
              <w:pPrChange w:id="15450" w:author="Nasser Mustafa [2]" w:date="2018-09-26T14:54:00Z">
                <w:pPr/>
              </w:pPrChange>
            </w:pPr>
            <w:ins w:id="15451" w:author="Nasser Mustafa [2]" w:date="2018-09-23T16:09:00Z">
              <w:r w:rsidRPr="00E868EE">
                <w:rPr>
                  <w:rPrChange w:id="15452" w:author="Nasser Mustafa [2]" w:date="2018-09-26T14:54:00Z">
                    <w:rPr/>
                  </w:rPrChange>
                </w:rPr>
                <w:pict w14:anchorId="6C6BF2F3">
                  <v:rect id="_x0000_i1059" style="width:0;height:1.5pt" o:hralign="center" o:hrstd="t" o:hr="t" fillcolor="#a0a0a0" stroked="f"/>
                </w:pict>
              </w:r>
            </w:ins>
          </w:p>
        </w:tc>
      </w:tr>
      <w:tr w:rsidR="00D23C37" w:rsidRPr="00E868EE" w14:paraId="161A6F04" w14:textId="77777777" w:rsidTr="00D23C37">
        <w:trPr>
          <w:tblCellSpacing w:w="15" w:type="dxa"/>
          <w:jc w:val="center"/>
          <w:ins w:id="15453" w:author="Nasser Mustafa [2]" w:date="2018-09-23T16:09:00Z"/>
        </w:trPr>
        <w:tc>
          <w:tcPr>
            <w:tcW w:w="0" w:type="auto"/>
            <w:hideMark/>
          </w:tcPr>
          <w:p w14:paraId="22B6E64E" w14:textId="77777777" w:rsidR="00D23C37" w:rsidRPr="00E868EE" w:rsidRDefault="00D23C37" w:rsidP="00E868EE">
            <w:pPr>
              <w:rPr>
                <w:ins w:id="15454" w:author="Nasser Mustafa [2]" w:date="2018-09-23T16:09:00Z"/>
                <w:rPrChange w:id="15455" w:author="Nasser Mustafa [2]" w:date="2018-09-26T14:54:00Z">
                  <w:rPr>
                    <w:ins w:id="15456" w:author="Nasser Mustafa [2]" w:date="2018-09-23T16:09:00Z"/>
                  </w:rPr>
                </w:rPrChange>
              </w:rPr>
              <w:pPrChange w:id="15457" w:author="Nasser Mustafa [2]" w:date="2018-09-26T14:54:00Z">
                <w:pPr>
                  <w:spacing w:before="100" w:beforeAutospacing="1" w:after="100" w:afterAutospacing="1"/>
                  <w:outlineLvl w:val="2"/>
                </w:pPr>
              </w:pPrChange>
            </w:pPr>
            <w:bookmarkStart w:id="15458" w:name="8B"/>
            <w:bookmarkStart w:id="15459" w:name="_Toc525736860"/>
            <w:ins w:id="15460" w:author="Nasser Mustafa [2]" w:date="2018-09-23T16:09:00Z">
              <w:r w:rsidRPr="00E868EE">
                <w:rPr>
                  <w:rPrChange w:id="15461" w:author="Nasser Mustafa [2]" w:date="2018-09-26T14:54:00Z">
                    <w:rPr/>
                  </w:rPrChange>
                </w:rPr>
                <w:t>8B</w:t>
              </w:r>
              <w:bookmarkEnd w:id="15458"/>
              <w:r w:rsidRPr="00E868EE">
                <w:rPr>
                  <w:rPrChange w:id="15462" w:author="Nasser Mustafa [2]" w:date="2018-09-26T14:54:00Z">
                    <w:rPr/>
                  </w:rPrChange>
                </w:rPr>
                <w:t>.</w:t>
              </w:r>
              <w:bookmarkEnd w:id="15459"/>
              <w:r w:rsidRPr="00E868EE">
                <w:rPr>
                  <w:rPrChange w:id="15463" w:author="Nasser Mustafa [2]" w:date="2018-09-26T14:54:00Z">
                    <w:rPr/>
                  </w:rPrChange>
                </w:rPr>
                <w:t xml:space="preserve"> </w:t>
              </w:r>
            </w:ins>
          </w:p>
        </w:tc>
        <w:tc>
          <w:tcPr>
            <w:tcW w:w="0" w:type="auto"/>
            <w:hideMark/>
          </w:tcPr>
          <w:p w14:paraId="5DAE01FF" w14:textId="62F42A3F" w:rsidR="00D23C37" w:rsidRPr="00E868EE" w:rsidRDefault="00D23C37" w:rsidP="00E868EE">
            <w:pPr>
              <w:rPr>
                <w:ins w:id="15464" w:author="Nasser Mustafa [2]" w:date="2018-09-23T16:09:00Z"/>
                <w:rPrChange w:id="15465" w:author="Nasser Mustafa [2]" w:date="2018-09-26T14:54:00Z">
                  <w:rPr>
                    <w:ins w:id="15466" w:author="Nasser Mustafa [2]" w:date="2018-09-23T16:09:00Z"/>
                  </w:rPr>
                </w:rPrChange>
              </w:rPr>
              <w:pPrChange w:id="15467" w:author="Nasser Mustafa [2]" w:date="2018-09-26T14:54:00Z">
                <w:pPr/>
              </w:pPrChange>
            </w:pPr>
            <w:ins w:id="15468" w:author="Nasser Mustafa [2]" w:date="2018-09-23T16:09:00Z">
              <w:r w:rsidRPr="00E868EE">
                <w:rPr>
                  <w:rPrChange w:id="15469" w:author="Nasser Mustafa [2]" w:date="2018-09-26T14:54:00Z">
                    <w:rPr/>
                  </w:rPrChange>
                </w:rPr>
                <w:t>Identifiability of published data</w:t>
              </w:r>
              <w:r w:rsidRPr="00E868EE">
                <w:rPr>
                  <w:rPrChange w:id="15470" w:author="Nasser Mustafa [2]" w:date="2018-09-26T14:54:00Z">
                    <w:rPr/>
                  </w:rPrChange>
                </w:rPr>
                <w:br/>
                <w:t>(</w:t>
              </w:r>
              <w:r w:rsidRPr="00E868EE">
                <w:rPr>
                  <w:rPrChange w:id="15471" w:author="Nasser Mustafa [2]" w:date="2018-09-26T14:54:00Z">
                    <w:rPr/>
                  </w:rPrChange>
                </w:rPr>
                <w:fldChar w:fldCharType="begin"/>
              </w:r>
              <w:r w:rsidRPr="00E868EE">
                <w:rPr>
                  <w:rPrChange w:id="15472" w:author="Nasser Mustafa [2]" w:date="2018-09-26T14:54:00Z">
                    <w:rPr/>
                  </w:rPrChange>
                </w:rPr>
                <w:instrText xml:space="preserve"> HYPERLINK "http://carleton.ca/curo/wp-content/uploads/Carleton-University-Research-Ethics-Form-Instructions-April2016.htm" \l "8B" </w:instrText>
              </w:r>
              <w:r w:rsidRPr="00E868EE">
                <w:rPr>
                  <w:rPrChange w:id="15473" w:author="Nasser Mustafa [2]" w:date="2018-09-26T14:54:00Z">
                    <w:rPr/>
                  </w:rPrChange>
                </w:rPr>
                <w:fldChar w:fldCharType="separate"/>
              </w:r>
              <w:r w:rsidRPr="00E868EE">
                <w:rPr>
                  <w:rStyle w:val="Hyperlink"/>
                  <w:rPrChange w:id="15474" w:author="Nasser Mustafa [2]" w:date="2018-09-26T14:54:00Z">
                    <w:rPr>
                      <w:color w:val="800000"/>
                      <w:u w:val="single"/>
                    </w:rPr>
                  </w:rPrChange>
                </w:rPr>
                <w:t>Detailed instructions</w:t>
              </w:r>
              <w:r w:rsidRPr="00E868EE">
                <w:rPr>
                  <w:rPrChange w:id="15475" w:author="Nasser Mustafa [2]" w:date="2018-09-26T14:54:00Z">
                    <w:rPr>
                      <w:color w:val="800000"/>
                      <w:u w:val="single"/>
                    </w:rPr>
                  </w:rPrChange>
                </w:rPr>
                <w:fldChar w:fldCharType="end"/>
              </w:r>
              <w:r w:rsidRPr="00E868EE">
                <w:rPr>
                  <w:rPrChange w:id="15476" w:author="Nasser Mustafa [2]" w:date="2018-09-26T14:54:00Z">
                    <w:rPr/>
                  </w:rPrChange>
                </w:rPr>
                <w:t xml:space="preserve">) </w:t>
              </w:r>
            </w:ins>
          </w:p>
        </w:tc>
        <w:tc>
          <w:tcPr>
            <w:tcW w:w="0" w:type="auto"/>
            <w:hideMark/>
          </w:tcPr>
          <w:p w14:paraId="778F6E4C" w14:textId="77777777" w:rsidR="00D23C37" w:rsidRPr="00E868EE" w:rsidRDefault="00D23C37" w:rsidP="00E868EE">
            <w:pPr>
              <w:rPr>
                <w:ins w:id="15477" w:author="Nasser Mustafa [2]" w:date="2018-09-23T16:09:00Z"/>
                <w:rPrChange w:id="15478" w:author="Nasser Mustafa [2]" w:date="2018-09-26T14:54:00Z">
                  <w:rPr>
                    <w:ins w:id="15479" w:author="Nasser Mustafa [2]" w:date="2018-09-23T16:09:00Z"/>
                  </w:rPr>
                </w:rPrChange>
              </w:rPr>
              <w:pPrChange w:id="15480"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7"/>
              <w:gridCol w:w="1803"/>
            </w:tblGrid>
            <w:tr w:rsidR="00D23C37" w:rsidRPr="00E868EE" w14:paraId="515A0115" w14:textId="77777777" w:rsidTr="00D23C37">
              <w:trPr>
                <w:tblCellSpacing w:w="15" w:type="dxa"/>
                <w:ins w:id="1548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4875192" w14:textId="77777777" w:rsidR="00D23C37" w:rsidRPr="00E868EE" w:rsidRDefault="00D23C37" w:rsidP="00E868EE">
                  <w:pPr>
                    <w:rPr>
                      <w:ins w:id="15482" w:author="Nasser Mustafa [2]" w:date="2018-09-23T16:09:00Z"/>
                      <w:rPrChange w:id="15483" w:author="Nasser Mustafa [2]" w:date="2018-09-26T14:54:00Z">
                        <w:rPr>
                          <w:ins w:id="15484" w:author="Nasser Mustafa [2]" w:date="2018-09-23T16:09:00Z"/>
                        </w:rPr>
                      </w:rPrChange>
                    </w:rPr>
                    <w:pPrChange w:id="15485" w:author="Nasser Mustafa [2]" w:date="2018-09-26T14:54:00Z">
                      <w:pPr/>
                    </w:pPrChange>
                  </w:pPr>
                  <w:ins w:id="15486" w:author="Nasser Mustafa [2]" w:date="2018-09-23T16:09:00Z">
                    <w:r w:rsidRPr="00E868EE">
                      <w:rPr>
                        <w:rPrChange w:id="15487"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6512088" w14:textId="77777777" w:rsidR="00D23C37" w:rsidRPr="00E868EE" w:rsidRDefault="00D23C37" w:rsidP="00E868EE">
                  <w:pPr>
                    <w:rPr>
                      <w:ins w:id="15488" w:author="Nasser Mustafa [2]" w:date="2018-09-23T16:09:00Z"/>
                      <w:rPrChange w:id="15489" w:author="Nasser Mustafa [2]" w:date="2018-09-26T14:54:00Z">
                        <w:rPr>
                          <w:ins w:id="15490" w:author="Nasser Mustafa [2]" w:date="2018-09-23T16:09:00Z"/>
                        </w:rPr>
                      </w:rPrChange>
                    </w:rPr>
                    <w:pPrChange w:id="15491" w:author="Nasser Mustafa [2]" w:date="2018-09-26T14:54:00Z">
                      <w:pPr/>
                    </w:pPrChange>
                  </w:pPr>
                  <w:ins w:id="15492" w:author="Nasser Mustafa [2]" w:date="2018-09-23T16:09:00Z">
                    <w:r w:rsidRPr="00E868EE">
                      <w:rPr>
                        <w:rPrChange w:id="15493" w:author="Nasser Mustafa [2]" w:date="2018-09-26T14:54:00Z">
                          <w:rPr/>
                        </w:rPrChange>
                      </w:rPr>
                      <w:t xml:space="preserve">Anonymous </w:t>
                    </w:r>
                  </w:ins>
                </w:p>
              </w:tc>
            </w:tr>
            <w:tr w:rsidR="00D23C37" w:rsidRPr="00E868EE" w14:paraId="4AAEF23A" w14:textId="77777777" w:rsidTr="00D23C37">
              <w:trPr>
                <w:tblCellSpacing w:w="15" w:type="dxa"/>
                <w:ins w:id="1549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4E87041" w14:textId="77777777" w:rsidR="00D23C37" w:rsidRPr="00E868EE" w:rsidRDefault="00D23C37" w:rsidP="00E868EE">
                  <w:pPr>
                    <w:rPr>
                      <w:ins w:id="15495" w:author="Nasser Mustafa [2]" w:date="2018-09-23T16:09:00Z"/>
                      <w:rPrChange w:id="15496" w:author="Nasser Mustafa [2]" w:date="2018-09-26T14:54:00Z">
                        <w:rPr>
                          <w:ins w:id="15497" w:author="Nasser Mustafa [2]" w:date="2018-09-23T16:09:00Z"/>
                        </w:rPr>
                      </w:rPrChange>
                    </w:rPr>
                    <w:pPrChange w:id="15498" w:author="Nasser Mustafa [2]" w:date="2018-09-26T14:54:00Z">
                      <w:pPr/>
                    </w:pPrChange>
                  </w:pPr>
                  <w:ins w:id="15499" w:author="Nasser Mustafa [2]" w:date="2018-09-23T16:09:00Z">
                    <w:r w:rsidRPr="00E868EE">
                      <w:rPr>
                        <w:rPrChange w:id="1550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427171F" w14:textId="77777777" w:rsidR="00D23C37" w:rsidRPr="00E868EE" w:rsidRDefault="00D23C37" w:rsidP="00E868EE">
                  <w:pPr>
                    <w:rPr>
                      <w:ins w:id="15501" w:author="Nasser Mustafa [2]" w:date="2018-09-23T16:09:00Z"/>
                      <w:rPrChange w:id="15502" w:author="Nasser Mustafa [2]" w:date="2018-09-26T14:54:00Z">
                        <w:rPr>
                          <w:ins w:id="15503" w:author="Nasser Mustafa [2]" w:date="2018-09-23T16:09:00Z"/>
                        </w:rPr>
                      </w:rPrChange>
                    </w:rPr>
                    <w:pPrChange w:id="15504" w:author="Nasser Mustafa [2]" w:date="2018-09-26T14:54:00Z">
                      <w:pPr/>
                    </w:pPrChange>
                  </w:pPr>
                  <w:ins w:id="15505" w:author="Nasser Mustafa [2]" w:date="2018-09-23T16:09:00Z">
                    <w:r w:rsidRPr="00E868EE">
                      <w:rPr>
                        <w:rPrChange w:id="15506" w:author="Nasser Mustafa [2]" w:date="2018-09-26T14:54:00Z">
                          <w:rPr/>
                        </w:rPrChange>
                      </w:rPr>
                      <w:t xml:space="preserve">Aggregate data only </w:t>
                    </w:r>
                  </w:ins>
                </w:p>
              </w:tc>
            </w:tr>
            <w:tr w:rsidR="00D23C37" w:rsidRPr="00E868EE" w14:paraId="0766AF67" w14:textId="77777777" w:rsidTr="00D23C37">
              <w:trPr>
                <w:tblCellSpacing w:w="15" w:type="dxa"/>
                <w:ins w:id="1550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48F7F7A" w14:textId="77777777" w:rsidR="00D23C37" w:rsidRPr="00E868EE" w:rsidRDefault="00D23C37" w:rsidP="00E868EE">
                  <w:pPr>
                    <w:rPr>
                      <w:ins w:id="15508" w:author="Nasser Mustafa [2]" w:date="2018-09-23T16:09:00Z"/>
                      <w:rPrChange w:id="15509" w:author="Nasser Mustafa [2]" w:date="2018-09-26T14:54:00Z">
                        <w:rPr>
                          <w:ins w:id="15510" w:author="Nasser Mustafa [2]" w:date="2018-09-23T16:09:00Z"/>
                        </w:rPr>
                      </w:rPrChange>
                    </w:rPr>
                    <w:pPrChange w:id="15511" w:author="Nasser Mustafa [2]" w:date="2018-09-26T14:54:00Z">
                      <w:pPr/>
                    </w:pPrChange>
                  </w:pPr>
                  <w:ins w:id="15512" w:author="Nasser Mustafa [2]" w:date="2018-09-23T16:09:00Z">
                    <w:r w:rsidRPr="00E868EE">
                      <w:rPr>
                        <w:rPrChange w:id="1551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01A2E16" w14:textId="77777777" w:rsidR="00D23C37" w:rsidRPr="00E868EE" w:rsidRDefault="00D23C37" w:rsidP="00E868EE">
                  <w:pPr>
                    <w:rPr>
                      <w:ins w:id="15514" w:author="Nasser Mustafa [2]" w:date="2018-09-23T16:09:00Z"/>
                      <w:rPrChange w:id="15515" w:author="Nasser Mustafa [2]" w:date="2018-09-26T14:54:00Z">
                        <w:rPr>
                          <w:ins w:id="15516" w:author="Nasser Mustafa [2]" w:date="2018-09-23T16:09:00Z"/>
                        </w:rPr>
                      </w:rPrChange>
                    </w:rPr>
                    <w:pPrChange w:id="15517" w:author="Nasser Mustafa [2]" w:date="2018-09-26T14:54:00Z">
                      <w:pPr/>
                    </w:pPrChange>
                  </w:pPr>
                  <w:ins w:id="15518" w:author="Nasser Mustafa [2]" w:date="2018-09-23T16:09:00Z">
                    <w:r w:rsidRPr="00E868EE">
                      <w:rPr>
                        <w:rPrChange w:id="15519" w:author="Nasser Mustafa [2]" w:date="2018-09-26T14:54:00Z">
                          <w:rPr/>
                        </w:rPrChange>
                      </w:rPr>
                      <w:t xml:space="preserve">Pseudonyms/Coded </w:t>
                    </w:r>
                  </w:ins>
                </w:p>
              </w:tc>
            </w:tr>
            <w:tr w:rsidR="00D23C37" w:rsidRPr="00E868EE" w14:paraId="61DEB1B4" w14:textId="77777777" w:rsidTr="00D23C37">
              <w:trPr>
                <w:tblCellSpacing w:w="15" w:type="dxa"/>
                <w:ins w:id="1552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963B8BF" w14:textId="77777777" w:rsidR="00D23C37" w:rsidRPr="00E868EE" w:rsidRDefault="00D23C37" w:rsidP="00E868EE">
                  <w:pPr>
                    <w:rPr>
                      <w:ins w:id="15521" w:author="Nasser Mustafa [2]" w:date="2018-09-23T16:09:00Z"/>
                      <w:rPrChange w:id="15522" w:author="Nasser Mustafa [2]" w:date="2018-09-26T14:54:00Z">
                        <w:rPr>
                          <w:ins w:id="15523" w:author="Nasser Mustafa [2]" w:date="2018-09-23T16:09:00Z"/>
                        </w:rPr>
                      </w:rPrChange>
                    </w:rPr>
                    <w:pPrChange w:id="15524" w:author="Nasser Mustafa [2]" w:date="2018-09-26T14:54:00Z">
                      <w:pPr/>
                    </w:pPrChange>
                  </w:pPr>
                  <w:ins w:id="15525" w:author="Nasser Mustafa [2]" w:date="2018-09-23T16:09:00Z">
                    <w:r w:rsidRPr="00E868EE">
                      <w:rPr>
                        <w:rPrChange w:id="1552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1B32D53" w14:textId="77777777" w:rsidR="00D23C37" w:rsidRPr="00E868EE" w:rsidRDefault="00D23C37" w:rsidP="00E868EE">
                  <w:pPr>
                    <w:rPr>
                      <w:ins w:id="15527" w:author="Nasser Mustafa [2]" w:date="2018-09-23T16:09:00Z"/>
                      <w:rPrChange w:id="15528" w:author="Nasser Mustafa [2]" w:date="2018-09-26T14:54:00Z">
                        <w:rPr>
                          <w:ins w:id="15529" w:author="Nasser Mustafa [2]" w:date="2018-09-23T16:09:00Z"/>
                        </w:rPr>
                      </w:rPrChange>
                    </w:rPr>
                    <w:pPrChange w:id="15530" w:author="Nasser Mustafa [2]" w:date="2018-09-26T14:54:00Z">
                      <w:pPr/>
                    </w:pPrChange>
                  </w:pPr>
                  <w:ins w:id="15531" w:author="Nasser Mustafa [2]" w:date="2018-09-23T16:09:00Z">
                    <w:r w:rsidRPr="00E868EE">
                      <w:rPr>
                        <w:rPrChange w:id="15532" w:author="Nasser Mustafa [2]" w:date="2018-09-26T14:54:00Z">
                          <w:rPr/>
                        </w:rPrChange>
                      </w:rPr>
                      <w:t xml:space="preserve">Real participant names with data attributable </w:t>
                    </w:r>
                  </w:ins>
                </w:p>
              </w:tc>
            </w:tr>
            <w:tr w:rsidR="00D23C37" w:rsidRPr="00E868EE" w14:paraId="73A9AD9D" w14:textId="77777777" w:rsidTr="00D23C37">
              <w:trPr>
                <w:tblCellSpacing w:w="15" w:type="dxa"/>
                <w:ins w:id="1553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754368F" w14:textId="77777777" w:rsidR="00D23C37" w:rsidRPr="00E868EE" w:rsidRDefault="00D23C37" w:rsidP="00E868EE">
                  <w:pPr>
                    <w:rPr>
                      <w:ins w:id="15534" w:author="Nasser Mustafa [2]" w:date="2018-09-23T16:09:00Z"/>
                      <w:rPrChange w:id="15535" w:author="Nasser Mustafa [2]" w:date="2018-09-26T14:54:00Z">
                        <w:rPr>
                          <w:ins w:id="15536" w:author="Nasser Mustafa [2]" w:date="2018-09-23T16:09:00Z"/>
                        </w:rPr>
                      </w:rPrChange>
                    </w:rPr>
                    <w:pPrChange w:id="15537" w:author="Nasser Mustafa [2]" w:date="2018-09-26T14:54:00Z">
                      <w:pPr/>
                    </w:pPrChange>
                  </w:pPr>
                  <w:ins w:id="15538" w:author="Nasser Mustafa [2]" w:date="2018-09-23T16:09:00Z">
                    <w:r w:rsidRPr="00E868EE">
                      <w:rPr>
                        <w:rPrChange w:id="15539"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4BDE291" w14:textId="77777777" w:rsidR="00D23C37" w:rsidRPr="00E868EE" w:rsidRDefault="00D23C37" w:rsidP="00E868EE">
                  <w:pPr>
                    <w:rPr>
                      <w:ins w:id="15540" w:author="Nasser Mustafa [2]" w:date="2018-09-23T16:09:00Z"/>
                      <w:rPrChange w:id="15541" w:author="Nasser Mustafa [2]" w:date="2018-09-26T14:54:00Z">
                        <w:rPr>
                          <w:ins w:id="15542" w:author="Nasser Mustafa [2]" w:date="2018-09-23T16:09:00Z"/>
                        </w:rPr>
                      </w:rPrChange>
                    </w:rPr>
                    <w:pPrChange w:id="15543" w:author="Nasser Mustafa [2]" w:date="2018-09-26T14:54:00Z">
                      <w:pPr/>
                    </w:pPrChange>
                  </w:pPr>
                  <w:ins w:id="15544" w:author="Nasser Mustafa [2]" w:date="2018-09-23T16:09:00Z">
                    <w:r w:rsidRPr="00E868EE">
                      <w:rPr>
                        <w:rPrChange w:id="15545" w:author="Nasser Mustafa [2]" w:date="2018-09-26T14:54:00Z">
                          <w:rPr/>
                        </w:rPrChange>
                      </w:rPr>
                      <w:t xml:space="preserve">Real participant names with data non-attributable </w:t>
                    </w:r>
                  </w:ins>
                </w:p>
              </w:tc>
            </w:tr>
            <w:tr w:rsidR="00D23C37" w:rsidRPr="00E868EE" w14:paraId="0812C17D" w14:textId="77777777" w:rsidTr="00D23C37">
              <w:trPr>
                <w:tblCellSpacing w:w="15" w:type="dxa"/>
                <w:ins w:id="1554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F76512D" w14:textId="77777777" w:rsidR="00D23C37" w:rsidRPr="00E868EE" w:rsidRDefault="00D23C37" w:rsidP="00E868EE">
                  <w:pPr>
                    <w:rPr>
                      <w:ins w:id="15547" w:author="Nasser Mustafa [2]" w:date="2018-09-23T16:09:00Z"/>
                      <w:rPrChange w:id="15548" w:author="Nasser Mustafa [2]" w:date="2018-09-26T14:54:00Z">
                        <w:rPr>
                          <w:ins w:id="15549" w:author="Nasser Mustafa [2]" w:date="2018-09-23T16:09:00Z"/>
                        </w:rPr>
                      </w:rPrChange>
                    </w:rPr>
                    <w:pPrChange w:id="15550" w:author="Nasser Mustafa [2]" w:date="2018-09-26T14:54:00Z">
                      <w:pPr/>
                    </w:pPrChange>
                  </w:pPr>
                  <w:ins w:id="15551" w:author="Nasser Mustafa [2]" w:date="2018-09-23T16:09:00Z">
                    <w:r w:rsidRPr="00E868EE">
                      <w:rPr>
                        <w:rPrChange w:id="1555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9150FFB" w14:textId="77777777" w:rsidR="00D23C37" w:rsidRPr="00E868EE" w:rsidRDefault="00D23C37" w:rsidP="00E868EE">
                  <w:pPr>
                    <w:rPr>
                      <w:ins w:id="15553" w:author="Nasser Mustafa [2]" w:date="2018-09-23T16:09:00Z"/>
                      <w:rPrChange w:id="15554" w:author="Nasser Mustafa [2]" w:date="2018-09-26T14:54:00Z">
                        <w:rPr>
                          <w:ins w:id="15555" w:author="Nasser Mustafa [2]" w:date="2018-09-23T16:09:00Z"/>
                        </w:rPr>
                      </w:rPrChange>
                    </w:rPr>
                    <w:pPrChange w:id="15556" w:author="Nasser Mustafa [2]" w:date="2018-09-26T14:54:00Z">
                      <w:pPr/>
                    </w:pPrChange>
                  </w:pPr>
                  <w:ins w:id="15557" w:author="Nasser Mustafa [2]" w:date="2018-09-23T16:09:00Z">
                    <w:r w:rsidRPr="00E868EE">
                      <w:rPr>
                        <w:rPrChange w:id="15558" w:author="Nasser Mustafa [2]" w:date="2018-09-26T14:54:00Z">
                          <w:rPr/>
                        </w:rPrChange>
                      </w:rPr>
                      <w:t xml:space="preserve">Different levels of anonymity for different groups of participants </w:t>
                    </w:r>
                  </w:ins>
                </w:p>
              </w:tc>
            </w:tr>
          </w:tbl>
          <w:p w14:paraId="52959FD1" w14:textId="77777777" w:rsidR="00D23C37" w:rsidRPr="00E868EE" w:rsidRDefault="00D23C37" w:rsidP="00E868EE">
            <w:pPr>
              <w:rPr>
                <w:ins w:id="15559" w:author="Nasser Mustafa [2]" w:date="2018-09-23T16:09:00Z"/>
                <w:rPrChange w:id="15560" w:author="Nasser Mustafa [2]" w:date="2018-09-26T14:54:00Z">
                  <w:rPr>
                    <w:ins w:id="15561" w:author="Nasser Mustafa [2]" w:date="2018-09-23T16:09:00Z"/>
                  </w:rPr>
                </w:rPrChange>
              </w:rPr>
              <w:pPrChange w:id="15562" w:author="Nasser Mustafa [2]" w:date="2018-09-26T14:54:00Z">
                <w:pPr/>
              </w:pPrChange>
            </w:pPr>
          </w:p>
        </w:tc>
        <w:tc>
          <w:tcPr>
            <w:tcW w:w="0" w:type="auto"/>
            <w:hideMark/>
          </w:tcPr>
          <w:p w14:paraId="5120F2BC" w14:textId="77777777" w:rsidR="00D23C37" w:rsidRPr="00E868EE" w:rsidRDefault="00D23C37" w:rsidP="00E868EE">
            <w:pPr>
              <w:rPr>
                <w:ins w:id="15563" w:author="Nasser Mustafa [2]" w:date="2018-09-23T16:09:00Z"/>
                <w:rPrChange w:id="15564" w:author="Nasser Mustafa [2]" w:date="2018-09-26T14:54:00Z">
                  <w:rPr>
                    <w:ins w:id="15565" w:author="Nasser Mustafa [2]" w:date="2018-09-23T16:09:00Z"/>
                  </w:rPr>
                </w:rPrChange>
              </w:rPr>
              <w:pPrChange w:id="15566" w:author="Nasser Mustafa [2]" w:date="2018-09-26T14:54:00Z">
                <w:pPr/>
              </w:pPrChange>
            </w:pPr>
            <w:ins w:id="15567" w:author="Nasser Mustafa [2]" w:date="2018-09-23T16:09:00Z">
              <w:r w:rsidRPr="00E868EE">
                <w:rPr>
                  <w:rPrChange w:id="15568" w:author="Nasser Mustafa [2]" w:date="2018-09-26T14:54:00Z">
                    <w:rPr/>
                  </w:rPrChange>
                </w:rPr>
                <w:t>Describe the identifiability of data that will appear in publications, including how pseudonyms will be assigned, if applicable. If there are different levels of anonymity for different groups, describe each level here.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25C6A4F9" w14:textId="77777777" w:rsidTr="00D23C37">
              <w:trPr>
                <w:tblCellSpacing w:w="15" w:type="dxa"/>
                <w:ins w:id="15569"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780D0005" w14:textId="77777777" w:rsidR="00D23C37" w:rsidRPr="00E868EE" w:rsidRDefault="00D23C37" w:rsidP="00E868EE">
                  <w:pPr>
                    <w:rPr>
                      <w:ins w:id="15570" w:author="Nasser Mustafa [2]" w:date="2018-09-23T16:09:00Z"/>
                      <w:rPrChange w:id="15571" w:author="Nasser Mustafa [2]" w:date="2018-09-26T14:54:00Z">
                        <w:rPr>
                          <w:ins w:id="15572" w:author="Nasser Mustafa [2]" w:date="2018-09-23T16:09:00Z"/>
                        </w:rPr>
                      </w:rPrChange>
                    </w:rPr>
                    <w:pPrChange w:id="15573" w:author="Nasser Mustafa [2]" w:date="2018-09-26T14:54:00Z">
                      <w:pPr/>
                    </w:pPrChange>
                  </w:pPr>
                  <w:ins w:id="15574" w:author="Nasser Mustafa [2]" w:date="2018-09-23T16:09:00Z">
                    <w:r w:rsidRPr="00E868EE">
                      <w:rPr>
                        <w:rPrChange w:id="15575" w:author="Nasser Mustafa [2]" w:date="2018-09-26T14:54:00Z">
                          <w:rPr>
                            <w:i/>
                            <w:iCs/>
                          </w:rPr>
                        </w:rPrChange>
                      </w:rPr>
                      <w:t>Response</w:t>
                    </w:r>
                    <w:r w:rsidRPr="00E868EE">
                      <w:rPr>
                        <w:rPrChange w:id="15576" w:author="Nasser Mustafa [2]" w:date="2018-09-26T14:54:00Z">
                          <w:rPr/>
                        </w:rPrChange>
                      </w:rPr>
                      <w:t>: Anonymous</w:t>
                    </w:r>
                  </w:ins>
                </w:p>
              </w:tc>
            </w:tr>
          </w:tbl>
          <w:p w14:paraId="50B3A053" w14:textId="77777777" w:rsidR="00D23C37" w:rsidRPr="00E868EE" w:rsidRDefault="00D23C37" w:rsidP="00E868EE">
            <w:pPr>
              <w:rPr>
                <w:ins w:id="15577" w:author="Nasser Mustafa [2]" w:date="2018-09-23T16:09:00Z"/>
                <w:rPrChange w:id="15578" w:author="Nasser Mustafa [2]" w:date="2018-09-26T14:54:00Z">
                  <w:rPr>
                    <w:ins w:id="15579" w:author="Nasser Mustafa [2]" w:date="2018-09-23T16:09:00Z"/>
                  </w:rPr>
                </w:rPrChange>
              </w:rPr>
              <w:pPrChange w:id="15580" w:author="Nasser Mustafa [2]" w:date="2018-09-26T14:54:00Z">
                <w:pPr/>
              </w:pPrChange>
            </w:pPr>
          </w:p>
        </w:tc>
      </w:tr>
      <w:tr w:rsidR="00D23C37" w:rsidRPr="00E868EE" w14:paraId="17C201FB" w14:textId="77777777" w:rsidTr="00D23C37">
        <w:trPr>
          <w:tblCellSpacing w:w="15" w:type="dxa"/>
          <w:jc w:val="center"/>
          <w:ins w:id="15581" w:author="Nasser Mustafa [2]" w:date="2018-09-23T16:09:00Z"/>
        </w:trPr>
        <w:tc>
          <w:tcPr>
            <w:tcW w:w="0" w:type="auto"/>
            <w:gridSpan w:val="5"/>
            <w:vAlign w:val="center"/>
            <w:hideMark/>
          </w:tcPr>
          <w:p w14:paraId="0F219E49" w14:textId="77777777" w:rsidR="00D23C37" w:rsidRPr="00E868EE" w:rsidRDefault="007431BC" w:rsidP="00E868EE">
            <w:pPr>
              <w:rPr>
                <w:ins w:id="15582" w:author="Nasser Mustafa [2]" w:date="2018-09-23T16:09:00Z"/>
                <w:rPrChange w:id="15583" w:author="Nasser Mustafa [2]" w:date="2018-09-26T14:54:00Z">
                  <w:rPr>
                    <w:ins w:id="15584" w:author="Nasser Mustafa [2]" w:date="2018-09-23T16:09:00Z"/>
                  </w:rPr>
                </w:rPrChange>
              </w:rPr>
              <w:pPrChange w:id="15585" w:author="Nasser Mustafa [2]" w:date="2018-09-26T14:54:00Z">
                <w:pPr/>
              </w:pPrChange>
            </w:pPr>
            <w:ins w:id="15586" w:author="Nasser Mustafa [2]" w:date="2018-09-23T16:09:00Z">
              <w:r w:rsidRPr="00E868EE">
                <w:rPr>
                  <w:rPrChange w:id="15587" w:author="Nasser Mustafa [2]" w:date="2018-09-26T14:54:00Z">
                    <w:rPr/>
                  </w:rPrChange>
                </w:rPr>
                <w:pict w14:anchorId="04543277">
                  <v:rect id="_x0000_i1060" style="width:0;height:1.5pt" o:hralign="center" o:hrstd="t" o:hr="t" fillcolor="#a0a0a0" stroked="f"/>
                </w:pict>
              </w:r>
            </w:ins>
          </w:p>
        </w:tc>
      </w:tr>
      <w:tr w:rsidR="00D23C37" w:rsidRPr="00E868EE" w14:paraId="3F664F7B" w14:textId="77777777" w:rsidTr="00D23C37">
        <w:trPr>
          <w:tblCellSpacing w:w="15" w:type="dxa"/>
          <w:jc w:val="center"/>
          <w:ins w:id="15588" w:author="Nasser Mustafa [2]" w:date="2018-09-23T16:09:00Z"/>
        </w:trPr>
        <w:tc>
          <w:tcPr>
            <w:tcW w:w="0" w:type="auto"/>
            <w:hideMark/>
          </w:tcPr>
          <w:p w14:paraId="08D2BB26" w14:textId="77777777" w:rsidR="00D23C37" w:rsidRPr="00E868EE" w:rsidRDefault="00D23C37" w:rsidP="00E868EE">
            <w:pPr>
              <w:rPr>
                <w:ins w:id="15589" w:author="Nasser Mustafa [2]" w:date="2018-09-23T16:09:00Z"/>
                <w:rPrChange w:id="15590" w:author="Nasser Mustafa [2]" w:date="2018-09-26T14:54:00Z">
                  <w:rPr>
                    <w:ins w:id="15591" w:author="Nasser Mustafa [2]" w:date="2018-09-23T16:09:00Z"/>
                  </w:rPr>
                </w:rPrChange>
              </w:rPr>
              <w:pPrChange w:id="15592" w:author="Nasser Mustafa [2]" w:date="2018-09-26T14:54:00Z">
                <w:pPr>
                  <w:keepLines/>
                  <w:widowControl w:val="0"/>
                  <w:spacing w:before="100" w:beforeAutospacing="1" w:after="100" w:afterAutospacing="1"/>
                  <w:outlineLvl w:val="2"/>
                </w:pPr>
              </w:pPrChange>
            </w:pPr>
            <w:bookmarkStart w:id="15593" w:name="8C"/>
            <w:bookmarkStart w:id="15594" w:name="_Toc525736861"/>
            <w:ins w:id="15595" w:author="Nasser Mustafa [2]" w:date="2018-09-23T16:09:00Z">
              <w:r w:rsidRPr="00E868EE">
                <w:rPr>
                  <w:rPrChange w:id="15596" w:author="Nasser Mustafa [2]" w:date="2018-09-26T14:54:00Z">
                    <w:rPr/>
                  </w:rPrChange>
                </w:rPr>
                <w:t>8C</w:t>
              </w:r>
              <w:bookmarkEnd w:id="15593"/>
              <w:r w:rsidRPr="00E868EE">
                <w:rPr>
                  <w:rPrChange w:id="15597" w:author="Nasser Mustafa [2]" w:date="2018-09-26T14:54:00Z">
                    <w:rPr/>
                  </w:rPrChange>
                </w:rPr>
                <w:t>.</w:t>
              </w:r>
              <w:bookmarkEnd w:id="15594"/>
              <w:r w:rsidRPr="00E868EE">
                <w:rPr>
                  <w:rPrChange w:id="15598" w:author="Nasser Mustafa [2]" w:date="2018-09-26T14:54:00Z">
                    <w:rPr/>
                  </w:rPrChange>
                </w:rPr>
                <w:t xml:space="preserve"> </w:t>
              </w:r>
            </w:ins>
          </w:p>
        </w:tc>
        <w:tc>
          <w:tcPr>
            <w:tcW w:w="0" w:type="auto"/>
            <w:hideMark/>
          </w:tcPr>
          <w:p w14:paraId="176266CA" w14:textId="4C059CE9" w:rsidR="00D23C37" w:rsidRPr="00E868EE" w:rsidRDefault="00D23C37" w:rsidP="00E868EE">
            <w:pPr>
              <w:rPr>
                <w:ins w:id="15599" w:author="Nasser Mustafa [2]" w:date="2018-09-23T16:09:00Z"/>
                <w:rPrChange w:id="15600" w:author="Nasser Mustafa [2]" w:date="2018-09-26T14:54:00Z">
                  <w:rPr>
                    <w:ins w:id="15601" w:author="Nasser Mustafa [2]" w:date="2018-09-23T16:09:00Z"/>
                  </w:rPr>
                </w:rPrChange>
              </w:rPr>
              <w:pPrChange w:id="15602" w:author="Nasser Mustafa [2]" w:date="2018-09-26T14:54:00Z">
                <w:pPr>
                  <w:keepLines/>
                  <w:widowControl w:val="0"/>
                </w:pPr>
              </w:pPrChange>
            </w:pPr>
            <w:ins w:id="15603" w:author="Nasser Mustafa [2]" w:date="2018-09-23T16:09:00Z">
              <w:r w:rsidRPr="00E868EE">
                <w:rPr>
                  <w:rPrChange w:id="15604" w:author="Nasser Mustafa [2]" w:date="2018-09-26T14:54:00Z">
                    <w:rPr/>
                  </w:rPrChange>
                </w:rPr>
                <w:t>Data Storage (during the project)</w:t>
              </w:r>
              <w:r w:rsidRPr="00E868EE">
                <w:rPr>
                  <w:rPrChange w:id="15605" w:author="Nasser Mustafa [2]" w:date="2018-09-26T14:54:00Z">
                    <w:rPr/>
                  </w:rPrChange>
                </w:rPr>
                <w:br/>
                <w:t>(</w:t>
              </w:r>
              <w:r w:rsidRPr="00E868EE">
                <w:rPr>
                  <w:rPrChange w:id="15606" w:author="Nasser Mustafa [2]" w:date="2018-09-26T14:54:00Z">
                    <w:rPr/>
                  </w:rPrChange>
                </w:rPr>
                <w:fldChar w:fldCharType="begin"/>
              </w:r>
              <w:r w:rsidRPr="00E868EE">
                <w:rPr>
                  <w:rPrChange w:id="15607" w:author="Nasser Mustafa [2]" w:date="2018-09-26T14:54:00Z">
                    <w:rPr/>
                  </w:rPrChange>
                </w:rPr>
                <w:instrText xml:space="preserve"> HYPERLINK "http://carleton.ca/curo/wp-content/uploads/Carleton-University-Research-Ethics-Form-Instructions-April2016.htm" \l "8C" </w:instrText>
              </w:r>
              <w:r w:rsidRPr="00E868EE">
                <w:rPr>
                  <w:rPrChange w:id="15608" w:author="Nasser Mustafa [2]" w:date="2018-09-26T14:54:00Z">
                    <w:rPr/>
                  </w:rPrChange>
                </w:rPr>
                <w:fldChar w:fldCharType="separate"/>
              </w:r>
              <w:r w:rsidRPr="00E868EE">
                <w:rPr>
                  <w:rStyle w:val="Hyperlink"/>
                  <w:rPrChange w:id="15609" w:author="Nasser Mustafa [2]" w:date="2018-09-26T14:54:00Z">
                    <w:rPr>
                      <w:color w:val="800000"/>
                      <w:u w:val="single"/>
                    </w:rPr>
                  </w:rPrChange>
                </w:rPr>
                <w:t>Detailed instructions</w:t>
              </w:r>
              <w:r w:rsidRPr="00E868EE">
                <w:rPr>
                  <w:rPrChange w:id="15610" w:author="Nasser Mustafa [2]" w:date="2018-09-26T14:54:00Z">
                    <w:rPr>
                      <w:color w:val="800000"/>
                      <w:u w:val="single"/>
                    </w:rPr>
                  </w:rPrChange>
                </w:rPr>
                <w:fldChar w:fldCharType="end"/>
              </w:r>
              <w:r w:rsidRPr="00E868EE">
                <w:rPr>
                  <w:rPrChange w:id="15611" w:author="Nasser Mustafa [2]" w:date="2018-09-26T14:54:00Z">
                    <w:rPr/>
                  </w:rPrChange>
                </w:rPr>
                <w:t xml:space="preserve">) </w:t>
              </w:r>
            </w:ins>
          </w:p>
        </w:tc>
        <w:tc>
          <w:tcPr>
            <w:tcW w:w="0" w:type="auto"/>
            <w:hideMark/>
          </w:tcPr>
          <w:p w14:paraId="350E1FE3" w14:textId="77777777" w:rsidR="00D23C37" w:rsidRPr="00E868EE" w:rsidRDefault="00D23C37" w:rsidP="00E868EE">
            <w:pPr>
              <w:rPr>
                <w:ins w:id="15612" w:author="Nasser Mustafa [2]" w:date="2018-09-23T16:09:00Z"/>
                <w:rPrChange w:id="15613" w:author="Nasser Mustafa [2]" w:date="2018-09-26T14:54:00Z">
                  <w:rPr>
                    <w:ins w:id="15614" w:author="Nasser Mustafa [2]" w:date="2018-09-23T16:09:00Z"/>
                  </w:rPr>
                </w:rPrChange>
              </w:rPr>
              <w:pPrChange w:id="15615"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19B3E1B3" w14:textId="77777777" w:rsidTr="00D23C37">
              <w:trPr>
                <w:tblCellSpacing w:w="15" w:type="dxa"/>
                <w:ins w:id="1561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9EA0C65" w14:textId="77777777" w:rsidR="00D23C37" w:rsidRPr="00E868EE" w:rsidRDefault="00D23C37" w:rsidP="00E868EE">
                  <w:pPr>
                    <w:rPr>
                      <w:ins w:id="15617" w:author="Nasser Mustafa [2]" w:date="2018-09-23T16:09:00Z"/>
                      <w:rPrChange w:id="15618" w:author="Nasser Mustafa [2]" w:date="2018-09-26T14:54:00Z">
                        <w:rPr>
                          <w:ins w:id="15619" w:author="Nasser Mustafa [2]" w:date="2018-09-23T16:09:00Z"/>
                        </w:rPr>
                      </w:rPrChange>
                    </w:rPr>
                    <w:pPrChange w:id="15620" w:author="Nasser Mustafa [2]" w:date="2018-09-26T14:54:00Z">
                      <w:pPr>
                        <w:keepLines/>
                        <w:widowControl w:val="0"/>
                      </w:pPr>
                    </w:pPrChange>
                  </w:pPr>
                  <w:ins w:id="15621" w:author="Nasser Mustafa [2]" w:date="2018-09-23T16:09:00Z">
                    <w:r w:rsidRPr="00E868EE">
                      <w:rPr>
                        <w:rPrChange w:id="1562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2EA8318" w14:textId="77777777" w:rsidR="00D23C37" w:rsidRPr="00E868EE" w:rsidRDefault="00D23C37" w:rsidP="00E868EE">
                  <w:pPr>
                    <w:rPr>
                      <w:ins w:id="15623" w:author="Nasser Mustafa [2]" w:date="2018-09-23T16:09:00Z"/>
                      <w:rPrChange w:id="15624" w:author="Nasser Mustafa [2]" w:date="2018-09-26T14:54:00Z">
                        <w:rPr>
                          <w:ins w:id="15625" w:author="Nasser Mustafa [2]" w:date="2018-09-23T16:09:00Z"/>
                        </w:rPr>
                      </w:rPrChange>
                    </w:rPr>
                    <w:pPrChange w:id="15626" w:author="Nasser Mustafa [2]" w:date="2018-09-26T14:54:00Z">
                      <w:pPr>
                        <w:keepLines/>
                        <w:widowControl w:val="0"/>
                      </w:pPr>
                    </w:pPrChange>
                  </w:pPr>
                  <w:ins w:id="15627" w:author="Nasser Mustafa [2]" w:date="2018-09-23T16:09:00Z">
                    <w:r w:rsidRPr="00E868EE">
                      <w:rPr>
                        <w:rPrChange w:id="15628" w:author="Nasser Mustafa [2]" w:date="2018-09-26T14:54:00Z">
                          <w:rPr/>
                        </w:rPrChange>
                      </w:rPr>
                      <w:t xml:space="preserve">Encrypted </w:t>
                    </w:r>
                  </w:ins>
                </w:p>
              </w:tc>
            </w:tr>
            <w:tr w:rsidR="00D23C37" w:rsidRPr="00E868EE" w14:paraId="386F7786" w14:textId="77777777" w:rsidTr="00D23C37">
              <w:trPr>
                <w:tblCellSpacing w:w="15" w:type="dxa"/>
                <w:ins w:id="1562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4E6496D" w14:textId="77777777" w:rsidR="00D23C37" w:rsidRPr="00E868EE" w:rsidRDefault="00D23C37" w:rsidP="00E868EE">
                  <w:pPr>
                    <w:rPr>
                      <w:ins w:id="15630" w:author="Nasser Mustafa [2]" w:date="2018-09-23T16:09:00Z"/>
                      <w:rPrChange w:id="15631" w:author="Nasser Mustafa [2]" w:date="2018-09-26T14:54:00Z">
                        <w:rPr>
                          <w:ins w:id="15632" w:author="Nasser Mustafa [2]" w:date="2018-09-23T16:09:00Z"/>
                        </w:rPr>
                      </w:rPrChange>
                    </w:rPr>
                    <w:pPrChange w:id="15633" w:author="Nasser Mustafa [2]" w:date="2018-09-26T14:54:00Z">
                      <w:pPr>
                        <w:keepLines/>
                        <w:widowControl w:val="0"/>
                      </w:pPr>
                    </w:pPrChange>
                  </w:pPr>
                  <w:ins w:id="15634" w:author="Nasser Mustafa [2]" w:date="2018-09-23T16:09:00Z">
                    <w:r w:rsidRPr="00E868EE">
                      <w:rPr>
                        <w:rPrChange w:id="1563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319B9352" w14:textId="77777777" w:rsidR="00D23C37" w:rsidRPr="00E868EE" w:rsidRDefault="00D23C37" w:rsidP="00E868EE">
                  <w:pPr>
                    <w:rPr>
                      <w:ins w:id="15636" w:author="Nasser Mustafa [2]" w:date="2018-09-23T16:09:00Z"/>
                      <w:rPrChange w:id="15637" w:author="Nasser Mustafa [2]" w:date="2018-09-26T14:54:00Z">
                        <w:rPr>
                          <w:ins w:id="15638" w:author="Nasser Mustafa [2]" w:date="2018-09-23T16:09:00Z"/>
                        </w:rPr>
                      </w:rPrChange>
                    </w:rPr>
                    <w:pPrChange w:id="15639" w:author="Nasser Mustafa [2]" w:date="2018-09-26T14:54:00Z">
                      <w:pPr>
                        <w:keepLines/>
                        <w:widowControl w:val="0"/>
                      </w:pPr>
                    </w:pPrChange>
                  </w:pPr>
                  <w:ins w:id="15640" w:author="Nasser Mustafa [2]" w:date="2018-09-23T16:09:00Z">
                    <w:r w:rsidRPr="00E868EE">
                      <w:rPr>
                        <w:rPrChange w:id="15641" w:author="Nasser Mustafa [2]" w:date="2018-09-26T14:54:00Z">
                          <w:rPr/>
                        </w:rPrChange>
                      </w:rPr>
                      <w:t xml:space="preserve">Password-protected </w:t>
                    </w:r>
                  </w:ins>
                </w:p>
              </w:tc>
            </w:tr>
            <w:tr w:rsidR="00D23C37" w:rsidRPr="00E868EE" w14:paraId="1A57D50B" w14:textId="77777777" w:rsidTr="00D23C37">
              <w:trPr>
                <w:tblCellSpacing w:w="15" w:type="dxa"/>
                <w:ins w:id="1564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7491524" w14:textId="77777777" w:rsidR="00D23C37" w:rsidRPr="00E868EE" w:rsidRDefault="00D23C37" w:rsidP="00E868EE">
                  <w:pPr>
                    <w:rPr>
                      <w:ins w:id="15643" w:author="Nasser Mustafa [2]" w:date="2018-09-23T16:09:00Z"/>
                      <w:rPrChange w:id="15644" w:author="Nasser Mustafa [2]" w:date="2018-09-26T14:54:00Z">
                        <w:rPr>
                          <w:ins w:id="15645" w:author="Nasser Mustafa [2]" w:date="2018-09-23T16:09:00Z"/>
                        </w:rPr>
                      </w:rPrChange>
                    </w:rPr>
                    <w:pPrChange w:id="15646" w:author="Nasser Mustafa [2]" w:date="2018-09-26T14:54:00Z">
                      <w:pPr>
                        <w:keepLines/>
                        <w:widowControl w:val="0"/>
                      </w:pPr>
                    </w:pPrChange>
                  </w:pPr>
                  <w:ins w:id="15647" w:author="Nasser Mustafa [2]" w:date="2018-09-23T16:09:00Z">
                    <w:r w:rsidRPr="00E868EE">
                      <w:rPr>
                        <w:rPrChange w:id="1564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39BCC82A" w14:textId="77777777" w:rsidR="00D23C37" w:rsidRPr="00E868EE" w:rsidRDefault="00D23C37" w:rsidP="00E868EE">
                  <w:pPr>
                    <w:rPr>
                      <w:ins w:id="15649" w:author="Nasser Mustafa [2]" w:date="2018-09-23T16:09:00Z"/>
                      <w:rPrChange w:id="15650" w:author="Nasser Mustafa [2]" w:date="2018-09-26T14:54:00Z">
                        <w:rPr>
                          <w:ins w:id="15651" w:author="Nasser Mustafa [2]" w:date="2018-09-23T16:09:00Z"/>
                        </w:rPr>
                      </w:rPrChange>
                    </w:rPr>
                    <w:pPrChange w:id="15652" w:author="Nasser Mustafa [2]" w:date="2018-09-26T14:54:00Z">
                      <w:pPr>
                        <w:keepLines/>
                        <w:widowControl w:val="0"/>
                      </w:pPr>
                    </w:pPrChange>
                  </w:pPr>
                  <w:ins w:id="15653" w:author="Nasser Mustafa [2]" w:date="2018-09-23T16:09:00Z">
                    <w:r w:rsidRPr="00E868EE">
                      <w:rPr>
                        <w:rPrChange w:id="15654" w:author="Nasser Mustafa [2]" w:date="2018-09-26T14:54:00Z">
                          <w:rPr/>
                        </w:rPrChange>
                      </w:rPr>
                      <w:t xml:space="preserve">Anonymous data </w:t>
                    </w:r>
                  </w:ins>
                </w:p>
              </w:tc>
            </w:tr>
            <w:tr w:rsidR="00D23C37" w:rsidRPr="00E868EE" w14:paraId="0753FA96" w14:textId="77777777" w:rsidTr="00D23C37">
              <w:trPr>
                <w:tblCellSpacing w:w="15" w:type="dxa"/>
                <w:ins w:id="1565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694BC0C" w14:textId="77777777" w:rsidR="00D23C37" w:rsidRPr="00E868EE" w:rsidRDefault="00D23C37" w:rsidP="00E868EE">
                  <w:pPr>
                    <w:rPr>
                      <w:ins w:id="15656" w:author="Nasser Mustafa [2]" w:date="2018-09-23T16:09:00Z"/>
                      <w:rPrChange w:id="15657" w:author="Nasser Mustafa [2]" w:date="2018-09-26T14:54:00Z">
                        <w:rPr>
                          <w:ins w:id="15658" w:author="Nasser Mustafa [2]" w:date="2018-09-23T16:09:00Z"/>
                        </w:rPr>
                      </w:rPrChange>
                    </w:rPr>
                    <w:pPrChange w:id="15659" w:author="Nasser Mustafa [2]" w:date="2018-09-26T14:54:00Z">
                      <w:pPr>
                        <w:keepLines/>
                        <w:widowControl w:val="0"/>
                      </w:pPr>
                    </w:pPrChange>
                  </w:pPr>
                  <w:ins w:id="15660" w:author="Nasser Mustafa [2]" w:date="2018-09-23T16:09:00Z">
                    <w:r w:rsidRPr="00E868EE">
                      <w:rPr>
                        <w:rPrChange w:id="1566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02FEE2EB" w14:textId="77777777" w:rsidR="00D23C37" w:rsidRPr="00E868EE" w:rsidRDefault="00D23C37" w:rsidP="00E868EE">
                  <w:pPr>
                    <w:rPr>
                      <w:ins w:id="15662" w:author="Nasser Mustafa [2]" w:date="2018-09-23T16:09:00Z"/>
                      <w:rPrChange w:id="15663" w:author="Nasser Mustafa [2]" w:date="2018-09-26T14:54:00Z">
                        <w:rPr>
                          <w:ins w:id="15664" w:author="Nasser Mustafa [2]" w:date="2018-09-23T16:09:00Z"/>
                        </w:rPr>
                      </w:rPrChange>
                    </w:rPr>
                    <w:pPrChange w:id="15665" w:author="Nasser Mustafa [2]" w:date="2018-09-26T14:54:00Z">
                      <w:pPr>
                        <w:keepLines/>
                        <w:widowControl w:val="0"/>
                      </w:pPr>
                    </w:pPrChange>
                  </w:pPr>
                  <w:ins w:id="15666" w:author="Nasser Mustafa [2]" w:date="2018-09-23T16:09:00Z">
                    <w:r w:rsidRPr="00E868EE">
                      <w:rPr>
                        <w:rPrChange w:id="15667" w:author="Nasser Mustafa [2]" w:date="2018-09-26T14:54:00Z">
                          <w:rPr/>
                        </w:rPrChange>
                      </w:rPr>
                      <w:t xml:space="preserve">Physical documents </w:t>
                    </w:r>
                  </w:ins>
                </w:p>
              </w:tc>
            </w:tr>
            <w:tr w:rsidR="00D23C37" w:rsidRPr="00E868EE" w14:paraId="09110C59" w14:textId="77777777" w:rsidTr="00D23C37">
              <w:trPr>
                <w:tblCellSpacing w:w="15" w:type="dxa"/>
                <w:ins w:id="1566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3BC0FC39" w14:textId="77777777" w:rsidR="00D23C37" w:rsidRPr="00E868EE" w:rsidRDefault="00D23C37" w:rsidP="00E868EE">
                  <w:pPr>
                    <w:rPr>
                      <w:ins w:id="15669" w:author="Nasser Mustafa [2]" w:date="2018-09-23T16:09:00Z"/>
                      <w:rPrChange w:id="15670" w:author="Nasser Mustafa [2]" w:date="2018-09-26T14:54:00Z">
                        <w:rPr>
                          <w:ins w:id="15671" w:author="Nasser Mustafa [2]" w:date="2018-09-23T16:09:00Z"/>
                        </w:rPr>
                      </w:rPrChange>
                    </w:rPr>
                    <w:pPrChange w:id="15672" w:author="Nasser Mustafa [2]" w:date="2018-09-26T14:54:00Z">
                      <w:pPr>
                        <w:keepLines/>
                        <w:widowControl w:val="0"/>
                      </w:pPr>
                    </w:pPrChange>
                  </w:pPr>
                  <w:ins w:id="15673" w:author="Nasser Mustafa [2]" w:date="2018-09-23T16:09:00Z">
                    <w:r w:rsidRPr="00E868EE">
                      <w:rPr>
                        <w:rPrChange w:id="15674"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598FC39" w14:textId="77777777" w:rsidR="00D23C37" w:rsidRPr="00E868EE" w:rsidRDefault="00D23C37" w:rsidP="00E868EE">
                  <w:pPr>
                    <w:rPr>
                      <w:ins w:id="15675" w:author="Nasser Mustafa [2]" w:date="2018-09-23T16:09:00Z"/>
                      <w:rPrChange w:id="15676" w:author="Nasser Mustafa [2]" w:date="2018-09-26T14:54:00Z">
                        <w:rPr>
                          <w:ins w:id="15677" w:author="Nasser Mustafa [2]" w:date="2018-09-23T16:09:00Z"/>
                        </w:rPr>
                      </w:rPrChange>
                    </w:rPr>
                    <w:pPrChange w:id="15678" w:author="Nasser Mustafa [2]" w:date="2018-09-26T14:54:00Z">
                      <w:pPr>
                        <w:keepLines/>
                        <w:widowControl w:val="0"/>
                      </w:pPr>
                    </w:pPrChange>
                  </w:pPr>
                  <w:ins w:id="15679" w:author="Nasser Mustafa [2]" w:date="2018-09-23T16:09:00Z">
                    <w:r w:rsidRPr="00E868EE">
                      <w:rPr>
                        <w:rPrChange w:id="15680" w:author="Nasser Mustafa [2]" w:date="2018-09-26T14:54:00Z">
                          <w:rPr/>
                        </w:rPrChange>
                      </w:rPr>
                      <w:t xml:space="preserve">Other </w:t>
                    </w:r>
                  </w:ins>
                </w:p>
              </w:tc>
            </w:tr>
          </w:tbl>
          <w:p w14:paraId="6E136CB3" w14:textId="77777777" w:rsidR="00D23C37" w:rsidRPr="00E868EE" w:rsidRDefault="00D23C37" w:rsidP="00E868EE">
            <w:pPr>
              <w:rPr>
                <w:ins w:id="15681" w:author="Nasser Mustafa [2]" w:date="2018-09-23T16:09:00Z"/>
                <w:rPrChange w:id="15682" w:author="Nasser Mustafa [2]" w:date="2018-09-26T14:54:00Z">
                  <w:rPr>
                    <w:ins w:id="15683" w:author="Nasser Mustafa [2]" w:date="2018-09-23T16:09:00Z"/>
                  </w:rPr>
                </w:rPrChange>
              </w:rPr>
              <w:pPrChange w:id="15684" w:author="Nasser Mustafa [2]" w:date="2018-09-26T14:54:00Z">
                <w:pPr>
                  <w:keepLines/>
                  <w:widowControl w:val="0"/>
                </w:pPr>
              </w:pPrChange>
            </w:pPr>
          </w:p>
        </w:tc>
        <w:tc>
          <w:tcPr>
            <w:tcW w:w="0" w:type="auto"/>
            <w:hideMark/>
          </w:tcPr>
          <w:p w14:paraId="7A3DFBF8" w14:textId="77777777" w:rsidR="00D23C37" w:rsidRPr="00E868EE" w:rsidRDefault="00D23C37" w:rsidP="00E868EE">
            <w:pPr>
              <w:rPr>
                <w:ins w:id="15685" w:author="Nasser Mustafa [2]" w:date="2018-09-23T16:09:00Z"/>
                <w:rPrChange w:id="15686" w:author="Nasser Mustafa [2]" w:date="2018-09-26T14:54:00Z">
                  <w:rPr>
                    <w:ins w:id="15687" w:author="Nasser Mustafa [2]" w:date="2018-09-23T16:09:00Z"/>
                  </w:rPr>
                </w:rPrChange>
              </w:rPr>
              <w:pPrChange w:id="15688" w:author="Nasser Mustafa [2]" w:date="2018-09-26T14:54:00Z">
                <w:pPr/>
              </w:pPrChange>
            </w:pPr>
            <w:ins w:id="15689" w:author="Nasser Mustafa [2]" w:date="2018-09-23T16:09:00Z">
              <w:r w:rsidRPr="00E868EE">
                <w:rPr>
                  <w:rPrChange w:id="15690" w:author="Nasser Mustafa [2]" w:date="2018-09-26T14:54:00Z">
                    <w:rPr/>
                  </w:rPrChange>
                </w:rPr>
                <w:t>How are data being stored and kept safe? Provide details for electronic data and hard copies if applicable.</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127831C" w14:textId="77777777" w:rsidTr="00D23C37">
              <w:trPr>
                <w:tblCellSpacing w:w="15" w:type="dxa"/>
                <w:ins w:id="15691"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6F85D7E" w14:textId="77777777" w:rsidR="00D23C37" w:rsidRPr="00E868EE" w:rsidRDefault="00D23C37" w:rsidP="00E868EE">
                  <w:pPr>
                    <w:rPr>
                      <w:ins w:id="15692" w:author="Nasser Mustafa [2]" w:date="2018-09-23T16:09:00Z"/>
                      <w:rPrChange w:id="15693" w:author="Nasser Mustafa [2]" w:date="2018-09-26T14:54:00Z">
                        <w:rPr>
                          <w:ins w:id="15694" w:author="Nasser Mustafa [2]" w:date="2018-09-23T16:09:00Z"/>
                        </w:rPr>
                      </w:rPrChange>
                    </w:rPr>
                    <w:pPrChange w:id="15695" w:author="Nasser Mustafa [2]" w:date="2018-09-26T14:54:00Z">
                      <w:pPr/>
                    </w:pPrChange>
                  </w:pPr>
                  <w:ins w:id="15696" w:author="Nasser Mustafa [2]" w:date="2018-09-23T16:09:00Z">
                    <w:r w:rsidRPr="00E868EE">
                      <w:rPr>
                        <w:rPrChange w:id="15697" w:author="Nasser Mustafa [2]" w:date="2018-09-26T14:54:00Z">
                          <w:rPr>
                            <w:i/>
                            <w:iCs/>
                          </w:rPr>
                        </w:rPrChange>
                      </w:rPr>
                      <w:t>Response</w:t>
                    </w:r>
                    <w:r w:rsidRPr="00E868EE">
                      <w:rPr>
                        <w:rPrChange w:id="15698" w:author="Nasser Mustafa [2]" w:date="2018-09-26T14:54:00Z">
                          <w:rPr/>
                        </w:rPrChange>
                      </w:rPr>
                      <w:t>: The data will be stored in the website database and access by the researcher by an assigned username and password.</w:t>
                    </w:r>
                  </w:ins>
                </w:p>
              </w:tc>
            </w:tr>
          </w:tbl>
          <w:p w14:paraId="13DDCF4C" w14:textId="77777777" w:rsidR="00D23C37" w:rsidRPr="00E868EE" w:rsidRDefault="00D23C37" w:rsidP="00E868EE">
            <w:pPr>
              <w:rPr>
                <w:ins w:id="15699" w:author="Nasser Mustafa [2]" w:date="2018-09-23T16:09:00Z"/>
                <w:rPrChange w:id="15700" w:author="Nasser Mustafa [2]" w:date="2018-09-26T14:54:00Z">
                  <w:rPr>
                    <w:ins w:id="15701" w:author="Nasser Mustafa [2]" w:date="2018-09-23T16:09:00Z"/>
                  </w:rPr>
                </w:rPrChange>
              </w:rPr>
              <w:pPrChange w:id="15702" w:author="Nasser Mustafa [2]" w:date="2018-09-26T14:54:00Z">
                <w:pPr/>
              </w:pPrChange>
            </w:pPr>
          </w:p>
        </w:tc>
      </w:tr>
      <w:tr w:rsidR="00D23C37" w:rsidRPr="00E868EE" w14:paraId="5BF158B2" w14:textId="77777777" w:rsidTr="00D23C37">
        <w:trPr>
          <w:tblCellSpacing w:w="15" w:type="dxa"/>
          <w:jc w:val="center"/>
          <w:ins w:id="15703" w:author="Nasser Mustafa [2]" w:date="2018-09-23T16:09:00Z"/>
        </w:trPr>
        <w:tc>
          <w:tcPr>
            <w:tcW w:w="0" w:type="auto"/>
            <w:hideMark/>
          </w:tcPr>
          <w:p w14:paraId="5303F65A" w14:textId="77777777" w:rsidR="00D23C37" w:rsidRPr="00E868EE" w:rsidRDefault="00D23C37" w:rsidP="00E868EE">
            <w:pPr>
              <w:rPr>
                <w:ins w:id="15704" w:author="Nasser Mustafa [2]" w:date="2018-09-23T16:09:00Z"/>
                <w:rPrChange w:id="15705" w:author="Nasser Mustafa [2]" w:date="2018-09-26T14:54:00Z">
                  <w:rPr>
                    <w:ins w:id="15706" w:author="Nasser Mustafa [2]" w:date="2018-09-23T16:09:00Z"/>
                  </w:rPr>
                </w:rPrChange>
              </w:rPr>
              <w:pPrChange w:id="15707" w:author="Nasser Mustafa [2]" w:date="2018-09-26T14:54:00Z">
                <w:pPr>
                  <w:keepLines/>
                  <w:widowControl w:val="0"/>
                  <w:spacing w:before="100" w:beforeAutospacing="1" w:after="100" w:afterAutospacing="1"/>
                  <w:outlineLvl w:val="2"/>
                </w:pPr>
              </w:pPrChange>
            </w:pPr>
            <w:bookmarkStart w:id="15708" w:name="8D"/>
            <w:bookmarkStart w:id="15709" w:name="_Toc525736862"/>
            <w:ins w:id="15710" w:author="Nasser Mustafa [2]" w:date="2018-09-23T16:09:00Z">
              <w:r w:rsidRPr="00E868EE">
                <w:rPr>
                  <w:rPrChange w:id="15711" w:author="Nasser Mustafa [2]" w:date="2018-09-26T14:54:00Z">
                    <w:rPr/>
                  </w:rPrChange>
                </w:rPr>
                <w:t>8D</w:t>
              </w:r>
              <w:bookmarkEnd w:id="15708"/>
              <w:r w:rsidRPr="00E868EE">
                <w:rPr>
                  <w:rPrChange w:id="15712" w:author="Nasser Mustafa [2]" w:date="2018-09-26T14:54:00Z">
                    <w:rPr/>
                  </w:rPrChange>
                </w:rPr>
                <w:t>.</w:t>
              </w:r>
              <w:bookmarkEnd w:id="15709"/>
              <w:r w:rsidRPr="00E868EE">
                <w:rPr>
                  <w:rPrChange w:id="15713" w:author="Nasser Mustafa [2]" w:date="2018-09-26T14:54:00Z">
                    <w:rPr/>
                  </w:rPrChange>
                </w:rPr>
                <w:t xml:space="preserve"> </w:t>
              </w:r>
            </w:ins>
          </w:p>
        </w:tc>
        <w:tc>
          <w:tcPr>
            <w:tcW w:w="0" w:type="auto"/>
            <w:hideMark/>
          </w:tcPr>
          <w:p w14:paraId="5A0EBE46" w14:textId="0E617150" w:rsidR="00D23C37" w:rsidRPr="00E868EE" w:rsidRDefault="00D23C37" w:rsidP="00E868EE">
            <w:pPr>
              <w:rPr>
                <w:ins w:id="15714" w:author="Nasser Mustafa [2]" w:date="2018-09-23T16:09:00Z"/>
                <w:rPrChange w:id="15715" w:author="Nasser Mustafa [2]" w:date="2018-09-26T14:54:00Z">
                  <w:rPr>
                    <w:ins w:id="15716" w:author="Nasser Mustafa [2]" w:date="2018-09-23T16:09:00Z"/>
                  </w:rPr>
                </w:rPrChange>
              </w:rPr>
              <w:pPrChange w:id="15717" w:author="Nasser Mustafa [2]" w:date="2018-09-26T14:54:00Z">
                <w:pPr>
                  <w:keepLines/>
                  <w:widowControl w:val="0"/>
                </w:pPr>
              </w:pPrChange>
            </w:pPr>
            <w:ins w:id="15718" w:author="Nasser Mustafa [2]" w:date="2018-09-23T16:09:00Z">
              <w:r w:rsidRPr="00E868EE">
                <w:rPr>
                  <w:rPrChange w:id="15719" w:author="Nasser Mustafa [2]" w:date="2018-09-26T14:54:00Z">
                    <w:rPr/>
                  </w:rPrChange>
                </w:rPr>
                <w:t>Data Disposition (after the project)</w:t>
              </w:r>
              <w:r w:rsidRPr="00E868EE">
                <w:rPr>
                  <w:rPrChange w:id="15720" w:author="Nasser Mustafa [2]" w:date="2018-09-26T14:54:00Z">
                    <w:rPr/>
                  </w:rPrChange>
                </w:rPr>
                <w:br/>
                <w:t>(</w:t>
              </w:r>
              <w:r w:rsidRPr="00E868EE">
                <w:rPr>
                  <w:rPrChange w:id="15721" w:author="Nasser Mustafa [2]" w:date="2018-09-26T14:54:00Z">
                    <w:rPr/>
                  </w:rPrChange>
                </w:rPr>
                <w:fldChar w:fldCharType="begin"/>
              </w:r>
              <w:r w:rsidRPr="00E868EE">
                <w:rPr>
                  <w:rPrChange w:id="15722" w:author="Nasser Mustafa [2]" w:date="2018-09-26T14:54:00Z">
                    <w:rPr/>
                  </w:rPrChange>
                </w:rPr>
                <w:instrText xml:space="preserve"> HYPERLINK "http://carleton.ca/curo/wp-content/uploads/Carleton-University-Research-Ethics-Form-Instructions-April2016.htm" \l "8D" </w:instrText>
              </w:r>
              <w:r w:rsidRPr="00E868EE">
                <w:rPr>
                  <w:rPrChange w:id="15723" w:author="Nasser Mustafa [2]" w:date="2018-09-26T14:54:00Z">
                    <w:rPr/>
                  </w:rPrChange>
                </w:rPr>
                <w:fldChar w:fldCharType="separate"/>
              </w:r>
              <w:r w:rsidRPr="00E868EE">
                <w:rPr>
                  <w:rStyle w:val="Hyperlink"/>
                  <w:rPrChange w:id="15724" w:author="Nasser Mustafa [2]" w:date="2018-09-26T14:54:00Z">
                    <w:rPr>
                      <w:color w:val="800000"/>
                      <w:u w:val="single"/>
                    </w:rPr>
                  </w:rPrChange>
                </w:rPr>
                <w:t>Detailed instructions</w:t>
              </w:r>
              <w:r w:rsidRPr="00E868EE">
                <w:rPr>
                  <w:rPrChange w:id="15725" w:author="Nasser Mustafa [2]" w:date="2018-09-26T14:54:00Z">
                    <w:rPr>
                      <w:color w:val="800000"/>
                      <w:u w:val="single"/>
                    </w:rPr>
                  </w:rPrChange>
                </w:rPr>
                <w:fldChar w:fldCharType="end"/>
              </w:r>
              <w:r w:rsidRPr="00E868EE">
                <w:rPr>
                  <w:rPrChange w:id="15726" w:author="Nasser Mustafa [2]" w:date="2018-09-26T14:54:00Z">
                    <w:rPr/>
                  </w:rPrChange>
                </w:rPr>
                <w:t xml:space="preserve">) </w:t>
              </w:r>
            </w:ins>
          </w:p>
        </w:tc>
        <w:tc>
          <w:tcPr>
            <w:tcW w:w="0" w:type="auto"/>
            <w:hideMark/>
          </w:tcPr>
          <w:p w14:paraId="02A66CA2" w14:textId="77777777" w:rsidR="00D23C37" w:rsidRPr="00E868EE" w:rsidRDefault="00D23C37" w:rsidP="00E868EE">
            <w:pPr>
              <w:rPr>
                <w:ins w:id="15727" w:author="Nasser Mustafa [2]" w:date="2018-09-23T16:09:00Z"/>
                <w:rPrChange w:id="15728" w:author="Nasser Mustafa [2]" w:date="2018-09-26T14:54:00Z">
                  <w:rPr>
                    <w:ins w:id="15729" w:author="Nasser Mustafa [2]" w:date="2018-09-23T16:09:00Z"/>
                  </w:rPr>
                </w:rPrChange>
              </w:rPr>
              <w:pPrChange w:id="15730"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1C464685" w14:textId="77777777" w:rsidTr="00D23C37">
              <w:trPr>
                <w:tblCellSpacing w:w="15" w:type="dxa"/>
                <w:ins w:id="15731"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5A2373A" w14:textId="77777777" w:rsidR="00D23C37" w:rsidRPr="00E868EE" w:rsidRDefault="00D23C37" w:rsidP="00E868EE">
                  <w:pPr>
                    <w:rPr>
                      <w:ins w:id="15732" w:author="Nasser Mustafa [2]" w:date="2018-09-23T16:09:00Z"/>
                      <w:rPrChange w:id="15733" w:author="Nasser Mustafa [2]" w:date="2018-09-26T14:54:00Z">
                        <w:rPr>
                          <w:ins w:id="15734" w:author="Nasser Mustafa [2]" w:date="2018-09-23T16:09:00Z"/>
                        </w:rPr>
                      </w:rPrChange>
                    </w:rPr>
                    <w:pPrChange w:id="15735" w:author="Nasser Mustafa [2]" w:date="2018-09-26T14:54:00Z">
                      <w:pPr>
                        <w:keepLines/>
                        <w:widowControl w:val="0"/>
                      </w:pPr>
                    </w:pPrChange>
                  </w:pPr>
                  <w:ins w:id="15736" w:author="Nasser Mustafa [2]" w:date="2018-09-23T16:09:00Z">
                    <w:r w:rsidRPr="00E868EE">
                      <w:rPr>
                        <w:rPrChange w:id="15737"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B2D84A2" w14:textId="77777777" w:rsidR="00D23C37" w:rsidRPr="00E868EE" w:rsidRDefault="00D23C37" w:rsidP="00E868EE">
                  <w:pPr>
                    <w:rPr>
                      <w:ins w:id="15738" w:author="Nasser Mustafa [2]" w:date="2018-09-23T16:09:00Z"/>
                      <w:rPrChange w:id="15739" w:author="Nasser Mustafa [2]" w:date="2018-09-26T14:54:00Z">
                        <w:rPr>
                          <w:ins w:id="15740" w:author="Nasser Mustafa [2]" w:date="2018-09-23T16:09:00Z"/>
                        </w:rPr>
                      </w:rPrChange>
                    </w:rPr>
                    <w:pPrChange w:id="15741" w:author="Nasser Mustafa [2]" w:date="2018-09-26T14:54:00Z">
                      <w:pPr>
                        <w:keepLines/>
                        <w:widowControl w:val="0"/>
                      </w:pPr>
                    </w:pPrChange>
                  </w:pPr>
                  <w:ins w:id="15742" w:author="Nasser Mustafa [2]" w:date="2018-09-23T16:09:00Z">
                    <w:r w:rsidRPr="00E868EE">
                      <w:rPr>
                        <w:rPrChange w:id="15743" w:author="Nasser Mustafa [2]" w:date="2018-09-26T14:54:00Z">
                          <w:rPr/>
                        </w:rPrChange>
                      </w:rPr>
                      <w:t xml:space="preserve">Retained by the researcher(s) </w:t>
                    </w:r>
                  </w:ins>
                </w:p>
              </w:tc>
            </w:tr>
            <w:tr w:rsidR="00D23C37" w:rsidRPr="00E868EE" w14:paraId="0ED541E6" w14:textId="77777777" w:rsidTr="00D23C37">
              <w:trPr>
                <w:tblCellSpacing w:w="15" w:type="dxa"/>
                <w:ins w:id="1574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F0C25F8" w14:textId="77777777" w:rsidR="00D23C37" w:rsidRPr="00E868EE" w:rsidRDefault="00D23C37" w:rsidP="00E868EE">
                  <w:pPr>
                    <w:rPr>
                      <w:ins w:id="15745" w:author="Nasser Mustafa [2]" w:date="2018-09-23T16:09:00Z"/>
                      <w:rPrChange w:id="15746" w:author="Nasser Mustafa [2]" w:date="2018-09-26T14:54:00Z">
                        <w:rPr>
                          <w:ins w:id="15747" w:author="Nasser Mustafa [2]" w:date="2018-09-23T16:09:00Z"/>
                        </w:rPr>
                      </w:rPrChange>
                    </w:rPr>
                    <w:pPrChange w:id="15748" w:author="Nasser Mustafa [2]" w:date="2018-09-26T14:54:00Z">
                      <w:pPr>
                        <w:keepLines/>
                        <w:widowControl w:val="0"/>
                      </w:pPr>
                    </w:pPrChange>
                  </w:pPr>
                  <w:ins w:id="15749" w:author="Nasser Mustafa [2]" w:date="2018-09-23T16:09:00Z">
                    <w:r w:rsidRPr="00E868EE">
                      <w:rPr>
                        <w:rPrChange w:id="1575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0198A24" w14:textId="77777777" w:rsidR="00D23C37" w:rsidRPr="00E868EE" w:rsidRDefault="00D23C37" w:rsidP="00E868EE">
                  <w:pPr>
                    <w:rPr>
                      <w:ins w:id="15751" w:author="Nasser Mustafa [2]" w:date="2018-09-23T16:09:00Z"/>
                      <w:rPrChange w:id="15752" w:author="Nasser Mustafa [2]" w:date="2018-09-26T14:54:00Z">
                        <w:rPr>
                          <w:ins w:id="15753" w:author="Nasser Mustafa [2]" w:date="2018-09-23T16:09:00Z"/>
                        </w:rPr>
                      </w:rPrChange>
                    </w:rPr>
                    <w:pPrChange w:id="15754" w:author="Nasser Mustafa [2]" w:date="2018-09-26T14:54:00Z">
                      <w:pPr>
                        <w:keepLines/>
                        <w:widowControl w:val="0"/>
                      </w:pPr>
                    </w:pPrChange>
                  </w:pPr>
                  <w:ins w:id="15755" w:author="Nasser Mustafa [2]" w:date="2018-09-23T16:09:00Z">
                    <w:r w:rsidRPr="00E868EE">
                      <w:rPr>
                        <w:rPrChange w:id="15756" w:author="Nasser Mustafa [2]" w:date="2018-09-26T14:54:00Z">
                          <w:rPr/>
                        </w:rPrChange>
                      </w:rPr>
                      <w:t xml:space="preserve">Stored in a depository </w:t>
                    </w:r>
                  </w:ins>
                </w:p>
              </w:tc>
            </w:tr>
            <w:tr w:rsidR="00D23C37" w:rsidRPr="00E868EE" w14:paraId="6457043E" w14:textId="77777777" w:rsidTr="00D23C37">
              <w:trPr>
                <w:tblCellSpacing w:w="15" w:type="dxa"/>
                <w:ins w:id="1575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64DDE96" w14:textId="77777777" w:rsidR="00D23C37" w:rsidRPr="00E868EE" w:rsidRDefault="00D23C37" w:rsidP="00E868EE">
                  <w:pPr>
                    <w:rPr>
                      <w:ins w:id="15758" w:author="Nasser Mustafa [2]" w:date="2018-09-23T16:09:00Z"/>
                      <w:rPrChange w:id="15759" w:author="Nasser Mustafa [2]" w:date="2018-09-26T14:54:00Z">
                        <w:rPr>
                          <w:ins w:id="15760" w:author="Nasser Mustafa [2]" w:date="2018-09-23T16:09:00Z"/>
                        </w:rPr>
                      </w:rPrChange>
                    </w:rPr>
                    <w:pPrChange w:id="15761" w:author="Nasser Mustafa [2]" w:date="2018-09-26T14:54:00Z">
                      <w:pPr>
                        <w:keepLines/>
                        <w:widowControl w:val="0"/>
                      </w:pPr>
                    </w:pPrChange>
                  </w:pPr>
                  <w:ins w:id="15762" w:author="Nasser Mustafa [2]" w:date="2018-09-23T16:09:00Z">
                    <w:r w:rsidRPr="00E868EE">
                      <w:rPr>
                        <w:rPrChange w:id="15763"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1460E5A7" w14:textId="77777777" w:rsidR="00D23C37" w:rsidRPr="00E868EE" w:rsidRDefault="00D23C37" w:rsidP="00E868EE">
                  <w:pPr>
                    <w:rPr>
                      <w:ins w:id="15764" w:author="Nasser Mustafa [2]" w:date="2018-09-23T16:09:00Z"/>
                      <w:rPrChange w:id="15765" w:author="Nasser Mustafa [2]" w:date="2018-09-26T14:54:00Z">
                        <w:rPr>
                          <w:ins w:id="15766" w:author="Nasser Mustafa [2]" w:date="2018-09-23T16:09:00Z"/>
                        </w:rPr>
                      </w:rPrChange>
                    </w:rPr>
                    <w:pPrChange w:id="15767" w:author="Nasser Mustafa [2]" w:date="2018-09-26T14:54:00Z">
                      <w:pPr>
                        <w:keepLines/>
                        <w:widowControl w:val="0"/>
                      </w:pPr>
                    </w:pPrChange>
                  </w:pPr>
                  <w:ins w:id="15768" w:author="Nasser Mustafa [2]" w:date="2018-09-23T16:09:00Z">
                    <w:r w:rsidRPr="00E868EE">
                      <w:rPr>
                        <w:rPrChange w:id="15769" w:author="Nasser Mustafa [2]" w:date="2018-09-26T14:54:00Z">
                          <w:rPr/>
                        </w:rPrChange>
                      </w:rPr>
                      <w:t xml:space="preserve">Archived </w:t>
                    </w:r>
                  </w:ins>
                </w:p>
              </w:tc>
            </w:tr>
            <w:tr w:rsidR="00D23C37" w:rsidRPr="00E868EE" w14:paraId="0FF0AF41" w14:textId="77777777" w:rsidTr="00D23C37">
              <w:trPr>
                <w:tblCellSpacing w:w="15" w:type="dxa"/>
                <w:ins w:id="1577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794AB0C9" w14:textId="77777777" w:rsidR="00D23C37" w:rsidRPr="00E868EE" w:rsidRDefault="00D23C37" w:rsidP="00E868EE">
                  <w:pPr>
                    <w:rPr>
                      <w:ins w:id="15771" w:author="Nasser Mustafa [2]" w:date="2018-09-23T16:09:00Z"/>
                      <w:rPrChange w:id="15772" w:author="Nasser Mustafa [2]" w:date="2018-09-26T14:54:00Z">
                        <w:rPr>
                          <w:ins w:id="15773" w:author="Nasser Mustafa [2]" w:date="2018-09-23T16:09:00Z"/>
                        </w:rPr>
                      </w:rPrChange>
                    </w:rPr>
                    <w:pPrChange w:id="15774" w:author="Nasser Mustafa [2]" w:date="2018-09-26T14:54:00Z">
                      <w:pPr>
                        <w:keepLines/>
                        <w:widowControl w:val="0"/>
                      </w:pPr>
                    </w:pPrChange>
                  </w:pPr>
                  <w:ins w:id="15775" w:author="Nasser Mustafa [2]" w:date="2018-09-23T16:09:00Z">
                    <w:r w:rsidRPr="00E868EE">
                      <w:rPr>
                        <w:rPrChange w:id="1577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16D0F4C" w14:textId="77777777" w:rsidR="00D23C37" w:rsidRPr="00E868EE" w:rsidRDefault="00D23C37" w:rsidP="00E868EE">
                  <w:pPr>
                    <w:rPr>
                      <w:ins w:id="15777" w:author="Nasser Mustafa [2]" w:date="2018-09-23T16:09:00Z"/>
                      <w:rPrChange w:id="15778" w:author="Nasser Mustafa [2]" w:date="2018-09-26T14:54:00Z">
                        <w:rPr>
                          <w:ins w:id="15779" w:author="Nasser Mustafa [2]" w:date="2018-09-23T16:09:00Z"/>
                        </w:rPr>
                      </w:rPrChange>
                    </w:rPr>
                    <w:pPrChange w:id="15780" w:author="Nasser Mustafa [2]" w:date="2018-09-26T14:54:00Z">
                      <w:pPr>
                        <w:keepLines/>
                        <w:widowControl w:val="0"/>
                      </w:pPr>
                    </w:pPrChange>
                  </w:pPr>
                  <w:ins w:id="15781" w:author="Nasser Mustafa [2]" w:date="2018-09-23T16:09:00Z">
                    <w:r w:rsidRPr="00E868EE">
                      <w:rPr>
                        <w:rPrChange w:id="15782" w:author="Nasser Mustafa [2]" w:date="2018-09-26T14:54:00Z">
                          <w:rPr/>
                        </w:rPrChange>
                      </w:rPr>
                      <w:t xml:space="preserve">Shared with research agreement </w:t>
                    </w:r>
                  </w:ins>
                </w:p>
              </w:tc>
            </w:tr>
            <w:tr w:rsidR="00D23C37" w:rsidRPr="00E868EE" w14:paraId="4DBE829A" w14:textId="77777777" w:rsidTr="00D23C37">
              <w:trPr>
                <w:tblCellSpacing w:w="15" w:type="dxa"/>
                <w:ins w:id="15783"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F7FFF85" w14:textId="77777777" w:rsidR="00D23C37" w:rsidRPr="00E868EE" w:rsidRDefault="00D23C37" w:rsidP="00E868EE">
                  <w:pPr>
                    <w:rPr>
                      <w:ins w:id="15784" w:author="Nasser Mustafa [2]" w:date="2018-09-23T16:09:00Z"/>
                      <w:rPrChange w:id="15785" w:author="Nasser Mustafa [2]" w:date="2018-09-26T14:54:00Z">
                        <w:rPr>
                          <w:ins w:id="15786" w:author="Nasser Mustafa [2]" w:date="2018-09-23T16:09:00Z"/>
                        </w:rPr>
                      </w:rPrChange>
                    </w:rPr>
                    <w:pPrChange w:id="15787" w:author="Nasser Mustafa [2]" w:date="2018-09-26T14:54:00Z">
                      <w:pPr>
                        <w:keepLines/>
                        <w:widowControl w:val="0"/>
                      </w:pPr>
                    </w:pPrChange>
                  </w:pPr>
                  <w:ins w:id="15788" w:author="Nasser Mustafa [2]" w:date="2018-09-23T16:09:00Z">
                    <w:r w:rsidRPr="00E868EE">
                      <w:rPr>
                        <w:rPrChange w:id="15789"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0C7A5FEB" w14:textId="77777777" w:rsidR="00D23C37" w:rsidRPr="00E868EE" w:rsidRDefault="00D23C37" w:rsidP="00E868EE">
                  <w:pPr>
                    <w:rPr>
                      <w:ins w:id="15790" w:author="Nasser Mustafa [2]" w:date="2018-09-23T16:09:00Z"/>
                      <w:rPrChange w:id="15791" w:author="Nasser Mustafa [2]" w:date="2018-09-26T14:54:00Z">
                        <w:rPr>
                          <w:ins w:id="15792" w:author="Nasser Mustafa [2]" w:date="2018-09-23T16:09:00Z"/>
                        </w:rPr>
                      </w:rPrChange>
                    </w:rPr>
                    <w:pPrChange w:id="15793" w:author="Nasser Mustafa [2]" w:date="2018-09-26T14:54:00Z">
                      <w:pPr>
                        <w:keepLines/>
                        <w:widowControl w:val="0"/>
                      </w:pPr>
                    </w:pPrChange>
                  </w:pPr>
                  <w:ins w:id="15794" w:author="Nasser Mustafa [2]" w:date="2018-09-23T16:09:00Z">
                    <w:r w:rsidRPr="00E868EE">
                      <w:rPr>
                        <w:rPrChange w:id="15795" w:author="Nasser Mustafa [2]" w:date="2018-09-26T14:54:00Z">
                          <w:rPr/>
                        </w:rPrChange>
                      </w:rPr>
                      <w:t xml:space="preserve">Shared publicly </w:t>
                    </w:r>
                  </w:ins>
                </w:p>
              </w:tc>
            </w:tr>
            <w:tr w:rsidR="00D23C37" w:rsidRPr="00E868EE" w14:paraId="6824B101" w14:textId="77777777" w:rsidTr="00D23C37">
              <w:trPr>
                <w:tblCellSpacing w:w="15" w:type="dxa"/>
                <w:ins w:id="1579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0A52BAF" w14:textId="77777777" w:rsidR="00D23C37" w:rsidRPr="00E868EE" w:rsidRDefault="00D23C37" w:rsidP="00E868EE">
                  <w:pPr>
                    <w:rPr>
                      <w:ins w:id="15797" w:author="Nasser Mustafa [2]" w:date="2018-09-23T16:09:00Z"/>
                      <w:rPrChange w:id="15798" w:author="Nasser Mustafa [2]" w:date="2018-09-26T14:54:00Z">
                        <w:rPr>
                          <w:ins w:id="15799" w:author="Nasser Mustafa [2]" w:date="2018-09-23T16:09:00Z"/>
                        </w:rPr>
                      </w:rPrChange>
                    </w:rPr>
                    <w:pPrChange w:id="15800" w:author="Nasser Mustafa [2]" w:date="2018-09-26T14:54:00Z">
                      <w:pPr>
                        <w:keepLines/>
                        <w:widowControl w:val="0"/>
                      </w:pPr>
                    </w:pPrChange>
                  </w:pPr>
                  <w:ins w:id="15801" w:author="Nasser Mustafa [2]" w:date="2018-09-23T16:09:00Z">
                    <w:r w:rsidRPr="00E868EE">
                      <w:rPr>
                        <w:rPrChange w:id="15802"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7B8994F7" w14:textId="77777777" w:rsidR="00D23C37" w:rsidRPr="00E868EE" w:rsidRDefault="00D23C37" w:rsidP="00E868EE">
                  <w:pPr>
                    <w:rPr>
                      <w:ins w:id="15803" w:author="Nasser Mustafa [2]" w:date="2018-09-23T16:09:00Z"/>
                      <w:rPrChange w:id="15804" w:author="Nasser Mustafa [2]" w:date="2018-09-26T14:54:00Z">
                        <w:rPr>
                          <w:ins w:id="15805" w:author="Nasser Mustafa [2]" w:date="2018-09-23T16:09:00Z"/>
                        </w:rPr>
                      </w:rPrChange>
                    </w:rPr>
                    <w:pPrChange w:id="15806" w:author="Nasser Mustafa [2]" w:date="2018-09-26T14:54:00Z">
                      <w:pPr>
                        <w:keepLines/>
                        <w:widowControl w:val="0"/>
                      </w:pPr>
                    </w:pPrChange>
                  </w:pPr>
                  <w:ins w:id="15807" w:author="Nasser Mustafa [2]" w:date="2018-09-23T16:09:00Z">
                    <w:r w:rsidRPr="00E868EE">
                      <w:rPr>
                        <w:rPrChange w:id="15808" w:author="Nasser Mustafa [2]" w:date="2018-09-26T14:54:00Z">
                          <w:rPr/>
                        </w:rPrChange>
                      </w:rPr>
                      <w:t xml:space="preserve">Returned </w:t>
                    </w:r>
                  </w:ins>
                </w:p>
              </w:tc>
            </w:tr>
            <w:tr w:rsidR="00D23C37" w:rsidRPr="00E868EE" w14:paraId="1623671D" w14:textId="77777777" w:rsidTr="00D23C37">
              <w:trPr>
                <w:tblCellSpacing w:w="15" w:type="dxa"/>
                <w:ins w:id="1580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2A75525" w14:textId="77777777" w:rsidR="00D23C37" w:rsidRPr="00E868EE" w:rsidRDefault="00D23C37" w:rsidP="00E868EE">
                  <w:pPr>
                    <w:rPr>
                      <w:ins w:id="15810" w:author="Nasser Mustafa [2]" w:date="2018-09-23T16:09:00Z"/>
                      <w:rPrChange w:id="15811" w:author="Nasser Mustafa [2]" w:date="2018-09-26T14:54:00Z">
                        <w:rPr>
                          <w:ins w:id="15812" w:author="Nasser Mustafa [2]" w:date="2018-09-23T16:09:00Z"/>
                        </w:rPr>
                      </w:rPrChange>
                    </w:rPr>
                    <w:pPrChange w:id="15813" w:author="Nasser Mustafa [2]" w:date="2018-09-26T14:54:00Z">
                      <w:pPr>
                        <w:keepLines/>
                        <w:widowControl w:val="0"/>
                      </w:pPr>
                    </w:pPrChange>
                  </w:pPr>
                  <w:ins w:id="15814" w:author="Nasser Mustafa [2]" w:date="2018-09-23T16:09:00Z">
                    <w:r w:rsidRPr="00E868EE">
                      <w:rPr>
                        <w:rPrChange w:id="15815"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87A47DB" w14:textId="77777777" w:rsidR="00D23C37" w:rsidRPr="00E868EE" w:rsidRDefault="00D23C37" w:rsidP="00E868EE">
                  <w:pPr>
                    <w:rPr>
                      <w:ins w:id="15816" w:author="Nasser Mustafa [2]" w:date="2018-09-23T16:09:00Z"/>
                      <w:rPrChange w:id="15817" w:author="Nasser Mustafa [2]" w:date="2018-09-26T14:54:00Z">
                        <w:rPr>
                          <w:ins w:id="15818" w:author="Nasser Mustafa [2]" w:date="2018-09-23T16:09:00Z"/>
                        </w:rPr>
                      </w:rPrChange>
                    </w:rPr>
                    <w:pPrChange w:id="15819" w:author="Nasser Mustafa [2]" w:date="2018-09-26T14:54:00Z">
                      <w:pPr>
                        <w:keepLines/>
                        <w:widowControl w:val="0"/>
                      </w:pPr>
                    </w:pPrChange>
                  </w:pPr>
                  <w:ins w:id="15820" w:author="Nasser Mustafa [2]" w:date="2018-09-23T16:09:00Z">
                    <w:r w:rsidRPr="00E868EE">
                      <w:rPr>
                        <w:rPrChange w:id="15821" w:author="Nasser Mustafa [2]" w:date="2018-09-26T14:54:00Z">
                          <w:rPr/>
                        </w:rPrChange>
                      </w:rPr>
                      <w:t xml:space="preserve">Destroyed </w:t>
                    </w:r>
                  </w:ins>
                </w:p>
              </w:tc>
            </w:tr>
          </w:tbl>
          <w:p w14:paraId="6737931B" w14:textId="77777777" w:rsidR="00D23C37" w:rsidRPr="00E868EE" w:rsidRDefault="00D23C37" w:rsidP="00E868EE">
            <w:pPr>
              <w:rPr>
                <w:ins w:id="15822" w:author="Nasser Mustafa [2]" w:date="2018-09-23T16:09:00Z"/>
                <w:rPrChange w:id="15823" w:author="Nasser Mustafa [2]" w:date="2018-09-26T14:54:00Z">
                  <w:rPr>
                    <w:ins w:id="15824" w:author="Nasser Mustafa [2]" w:date="2018-09-23T16:09:00Z"/>
                  </w:rPr>
                </w:rPrChange>
              </w:rPr>
              <w:pPrChange w:id="15825" w:author="Nasser Mustafa [2]" w:date="2018-09-26T14:54:00Z">
                <w:pPr>
                  <w:keepLines/>
                  <w:widowControl w:val="0"/>
                </w:pPr>
              </w:pPrChange>
            </w:pPr>
          </w:p>
        </w:tc>
        <w:tc>
          <w:tcPr>
            <w:tcW w:w="0" w:type="auto"/>
            <w:hideMark/>
          </w:tcPr>
          <w:p w14:paraId="5A136F43" w14:textId="77777777" w:rsidR="00D23C37" w:rsidRPr="00E868EE" w:rsidRDefault="00D23C37" w:rsidP="00E868EE">
            <w:pPr>
              <w:rPr>
                <w:ins w:id="15826" w:author="Nasser Mustafa [2]" w:date="2018-09-23T16:09:00Z"/>
                <w:rPrChange w:id="15827" w:author="Nasser Mustafa [2]" w:date="2018-09-26T14:54:00Z">
                  <w:rPr>
                    <w:ins w:id="15828" w:author="Nasser Mustafa [2]" w:date="2018-09-23T16:09:00Z"/>
                  </w:rPr>
                </w:rPrChange>
              </w:rPr>
              <w:pPrChange w:id="15829" w:author="Nasser Mustafa [2]" w:date="2018-09-26T14:54:00Z">
                <w:pPr/>
              </w:pPrChange>
            </w:pPr>
            <w:ins w:id="15830" w:author="Nasser Mustafa [2]" w:date="2018-09-23T16:09:00Z">
              <w:r w:rsidRPr="00E868EE">
                <w:rPr>
                  <w:rPrChange w:id="15831" w:author="Nasser Mustafa [2]" w:date="2018-09-26T14:54:00Z">
                    <w:rPr/>
                  </w:rPrChange>
                </w:rPr>
                <w:t>After project completion, describe how the data (confidential and non-confidential aspects) will be stored for future use, made publicly available, archived, returned to participants, or destroyed. If shared, with whom? Describe any restrictions on access. If destroyed, how long will data be kept? Will personal identifiers and the actual data be destroyed at different phases? Will participant contact information be kept for future studies?</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3F7F62B2" w14:textId="77777777" w:rsidTr="00D23C37">
              <w:trPr>
                <w:tblCellSpacing w:w="15" w:type="dxa"/>
                <w:ins w:id="15832"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36A0523B" w14:textId="77777777" w:rsidR="00D23C37" w:rsidRPr="00E868EE" w:rsidRDefault="00D23C37" w:rsidP="00E868EE">
                  <w:pPr>
                    <w:rPr>
                      <w:ins w:id="15833" w:author="Nasser Mustafa [2]" w:date="2018-09-23T16:09:00Z"/>
                      <w:rPrChange w:id="15834" w:author="Nasser Mustafa [2]" w:date="2018-09-26T14:54:00Z">
                        <w:rPr>
                          <w:ins w:id="15835" w:author="Nasser Mustafa [2]" w:date="2018-09-23T16:09:00Z"/>
                        </w:rPr>
                      </w:rPrChange>
                    </w:rPr>
                    <w:pPrChange w:id="15836" w:author="Nasser Mustafa [2]" w:date="2018-09-26T14:54:00Z">
                      <w:pPr/>
                    </w:pPrChange>
                  </w:pPr>
                  <w:ins w:id="15837" w:author="Nasser Mustafa [2]" w:date="2018-09-23T16:09:00Z">
                    <w:r w:rsidRPr="00E868EE">
                      <w:rPr>
                        <w:rPrChange w:id="15838" w:author="Nasser Mustafa [2]" w:date="2018-09-26T14:54:00Z">
                          <w:rPr>
                            <w:i/>
                            <w:iCs/>
                          </w:rPr>
                        </w:rPrChange>
                      </w:rPr>
                      <w:t>Response</w:t>
                    </w:r>
                    <w:r w:rsidRPr="00E868EE">
                      <w:rPr>
                        <w:rPrChange w:id="15839" w:author="Nasser Mustafa [2]" w:date="2018-09-26T14:54:00Z">
                          <w:rPr/>
                        </w:rPrChange>
                      </w:rPr>
                      <w:t>: A summary of the findings well be published.</w:t>
                    </w:r>
                  </w:ins>
                </w:p>
              </w:tc>
            </w:tr>
          </w:tbl>
          <w:p w14:paraId="14FA2886" w14:textId="77777777" w:rsidR="00D23C37" w:rsidRPr="00E868EE" w:rsidRDefault="00D23C37" w:rsidP="00E868EE">
            <w:pPr>
              <w:rPr>
                <w:ins w:id="15840" w:author="Nasser Mustafa [2]" w:date="2018-09-23T16:09:00Z"/>
                <w:rPrChange w:id="15841" w:author="Nasser Mustafa [2]" w:date="2018-09-26T14:54:00Z">
                  <w:rPr>
                    <w:ins w:id="15842" w:author="Nasser Mustafa [2]" w:date="2018-09-23T16:09:00Z"/>
                  </w:rPr>
                </w:rPrChange>
              </w:rPr>
              <w:pPrChange w:id="15843" w:author="Nasser Mustafa [2]" w:date="2018-09-26T14:54:00Z">
                <w:pPr/>
              </w:pPrChange>
            </w:pPr>
          </w:p>
        </w:tc>
      </w:tr>
      <w:tr w:rsidR="00D23C37" w:rsidRPr="00E868EE" w14:paraId="5FAD2BD0" w14:textId="77777777" w:rsidTr="00D23C37">
        <w:trPr>
          <w:tblCellSpacing w:w="15" w:type="dxa"/>
          <w:jc w:val="center"/>
          <w:ins w:id="15844" w:author="Nasser Mustafa [2]" w:date="2018-09-23T16:09:00Z"/>
        </w:trPr>
        <w:tc>
          <w:tcPr>
            <w:tcW w:w="0" w:type="auto"/>
            <w:gridSpan w:val="5"/>
            <w:vAlign w:val="center"/>
            <w:hideMark/>
          </w:tcPr>
          <w:p w14:paraId="54E49176" w14:textId="77777777" w:rsidR="00D23C37" w:rsidRPr="00E868EE" w:rsidRDefault="007431BC" w:rsidP="00E868EE">
            <w:pPr>
              <w:rPr>
                <w:ins w:id="15845" w:author="Nasser Mustafa [2]" w:date="2018-09-23T16:09:00Z"/>
                <w:rPrChange w:id="15846" w:author="Nasser Mustafa [2]" w:date="2018-09-26T14:54:00Z">
                  <w:rPr>
                    <w:ins w:id="15847" w:author="Nasser Mustafa [2]" w:date="2018-09-23T16:09:00Z"/>
                  </w:rPr>
                </w:rPrChange>
              </w:rPr>
              <w:pPrChange w:id="15848" w:author="Nasser Mustafa [2]" w:date="2018-09-26T14:54:00Z">
                <w:pPr/>
              </w:pPrChange>
            </w:pPr>
            <w:ins w:id="15849" w:author="Nasser Mustafa [2]" w:date="2018-09-23T16:09:00Z">
              <w:r w:rsidRPr="00E868EE">
                <w:rPr>
                  <w:rPrChange w:id="15850" w:author="Nasser Mustafa [2]" w:date="2018-09-26T14:54:00Z">
                    <w:rPr/>
                  </w:rPrChange>
                </w:rPr>
                <w:pict w14:anchorId="2D20BF25">
                  <v:rect id="_x0000_i1061" style="width:0;height:1.5pt" o:hralign="center" o:hrstd="t" o:hr="t" fillcolor="#a0a0a0" stroked="f"/>
                </w:pict>
              </w:r>
            </w:ins>
          </w:p>
        </w:tc>
      </w:tr>
      <w:tr w:rsidR="00D23C37" w:rsidRPr="00E868EE" w14:paraId="2131236D" w14:textId="77777777" w:rsidTr="00D23C37">
        <w:trPr>
          <w:tblCellSpacing w:w="15" w:type="dxa"/>
          <w:jc w:val="center"/>
          <w:ins w:id="15851" w:author="Nasser Mustafa [2]" w:date="2018-09-23T16:09:00Z"/>
        </w:trPr>
        <w:tc>
          <w:tcPr>
            <w:tcW w:w="0" w:type="auto"/>
            <w:hideMark/>
          </w:tcPr>
          <w:p w14:paraId="1176C380" w14:textId="77777777" w:rsidR="00D23C37" w:rsidRPr="00E868EE" w:rsidRDefault="00D23C37" w:rsidP="00E868EE">
            <w:pPr>
              <w:rPr>
                <w:ins w:id="15852" w:author="Nasser Mustafa [2]" w:date="2018-09-23T16:09:00Z"/>
                <w:rPrChange w:id="15853" w:author="Nasser Mustafa [2]" w:date="2018-09-26T14:54:00Z">
                  <w:rPr>
                    <w:ins w:id="15854" w:author="Nasser Mustafa [2]" w:date="2018-09-23T16:09:00Z"/>
                  </w:rPr>
                </w:rPrChange>
              </w:rPr>
              <w:pPrChange w:id="15855" w:author="Nasser Mustafa [2]" w:date="2018-09-26T14:54:00Z">
                <w:pPr>
                  <w:spacing w:before="100" w:beforeAutospacing="1" w:after="100" w:afterAutospacing="1"/>
                  <w:outlineLvl w:val="2"/>
                </w:pPr>
              </w:pPrChange>
            </w:pPr>
            <w:bookmarkStart w:id="15856" w:name="8E"/>
            <w:bookmarkStart w:id="15857" w:name="_Toc525736863"/>
            <w:ins w:id="15858" w:author="Nasser Mustafa [2]" w:date="2018-09-23T16:09:00Z">
              <w:r w:rsidRPr="00E868EE">
                <w:rPr>
                  <w:rPrChange w:id="15859" w:author="Nasser Mustafa [2]" w:date="2018-09-26T14:54:00Z">
                    <w:rPr/>
                  </w:rPrChange>
                </w:rPr>
                <w:t>8E</w:t>
              </w:r>
              <w:bookmarkEnd w:id="15856"/>
              <w:r w:rsidRPr="00E868EE">
                <w:rPr>
                  <w:rPrChange w:id="15860" w:author="Nasser Mustafa [2]" w:date="2018-09-26T14:54:00Z">
                    <w:rPr/>
                  </w:rPrChange>
                </w:rPr>
                <w:t>.</w:t>
              </w:r>
              <w:bookmarkEnd w:id="15857"/>
              <w:r w:rsidRPr="00E868EE">
                <w:rPr>
                  <w:rPrChange w:id="15861" w:author="Nasser Mustafa [2]" w:date="2018-09-26T14:54:00Z">
                    <w:rPr/>
                  </w:rPrChange>
                </w:rPr>
                <w:t xml:space="preserve"> </w:t>
              </w:r>
            </w:ins>
          </w:p>
        </w:tc>
        <w:tc>
          <w:tcPr>
            <w:tcW w:w="0" w:type="auto"/>
            <w:hideMark/>
          </w:tcPr>
          <w:p w14:paraId="1436BF6C" w14:textId="4B44B54C" w:rsidR="00D23C37" w:rsidRPr="00E868EE" w:rsidRDefault="00D23C37" w:rsidP="00E868EE">
            <w:pPr>
              <w:rPr>
                <w:ins w:id="15862" w:author="Nasser Mustafa [2]" w:date="2018-09-23T16:09:00Z"/>
                <w:rPrChange w:id="15863" w:author="Nasser Mustafa [2]" w:date="2018-09-26T14:54:00Z">
                  <w:rPr>
                    <w:ins w:id="15864" w:author="Nasser Mustafa [2]" w:date="2018-09-23T16:09:00Z"/>
                  </w:rPr>
                </w:rPrChange>
              </w:rPr>
              <w:pPrChange w:id="15865" w:author="Nasser Mustafa [2]" w:date="2018-09-26T14:54:00Z">
                <w:pPr/>
              </w:pPrChange>
            </w:pPr>
            <w:ins w:id="15866" w:author="Nasser Mustafa [2]" w:date="2018-09-23T16:09:00Z">
              <w:r w:rsidRPr="00E868EE">
                <w:rPr>
                  <w:rPrChange w:id="15867" w:author="Nasser Mustafa [2]" w:date="2018-09-26T14:54:00Z">
                    <w:rPr/>
                  </w:rPrChange>
                </w:rPr>
                <w:t>Data Breach Risks</w:t>
              </w:r>
              <w:r w:rsidRPr="00E868EE">
                <w:rPr>
                  <w:rPrChange w:id="15868" w:author="Nasser Mustafa [2]" w:date="2018-09-26T14:54:00Z">
                    <w:rPr/>
                  </w:rPrChange>
                </w:rPr>
                <w:br/>
                <w:t>(</w:t>
              </w:r>
              <w:r w:rsidRPr="00E868EE">
                <w:rPr>
                  <w:rPrChange w:id="15869" w:author="Nasser Mustafa [2]" w:date="2018-09-26T14:54:00Z">
                    <w:rPr/>
                  </w:rPrChange>
                </w:rPr>
                <w:fldChar w:fldCharType="begin"/>
              </w:r>
              <w:r w:rsidRPr="00E868EE">
                <w:rPr>
                  <w:rPrChange w:id="15870" w:author="Nasser Mustafa [2]" w:date="2018-09-26T14:54:00Z">
                    <w:rPr/>
                  </w:rPrChange>
                </w:rPr>
                <w:instrText xml:space="preserve"> HYPERLINK "http://carleton.ca/curo/wp-content/uploads/Carleton-University-Research-Ethics-Form-Instructions-April2016.htm" \l "8E" </w:instrText>
              </w:r>
              <w:r w:rsidRPr="00E868EE">
                <w:rPr>
                  <w:rPrChange w:id="15871" w:author="Nasser Mustafa [2]" w:date="2018-09-26T14:54:00Z">
                    <w:rPr/>
                  </w:rPrChange>
                </w:rPr>
                <w:fldChar w:fldCharType="separate"/>
              </w:r>
              <w:r w:rsidRPr="00E868EE">
                <w:rPr>
                  <w:rStyle w:val="Hyperlink"/>
                  <w:rPrChange w:id="15872" w:author="Nasser Mustafa [2]" w:date="2018-09-26T14:54:00Z">
                    <w:rPr>
                      <w:color w:val="800000"/>
                      <w:u w:val="single"/>
                    </w:rPr>
                  </w:rPrChange>
                </w:rPr>
                <w:t>Detailed instructions</w:t>
              </w:r>
              <w:r w:rsidRPr="00E868EE">
                <w:rPr>
                  <w:rPrChange w:id="15873" w:author="Nasser Mustafa [2]" w:date="2018-09-26T14:54:00Z">
                    <w:rPr>
                      <w:color w:val="800000"/>
                      <w:u w:val="single"/>
                    </w:rPr>
                  </w:rPrChange>
                </w:rPr>
                <w:fldChar w:fldCharType="end"/>
              </w:r>
              <w:r w:rsidRPr="00E868EE">
                <w:rPr>
                  <w:rPrChange w:id="15874" w:author="Nasser Mustafa [2]" w:date="2018-09-26T14:54:00Z">
                    <w:rPr/>
                  </w:rPrChange>
                </w:rPr>
                <w:t xml:space="preserve">) </w:t>
              </w:r>
            </w:ins>
          </w:p>
        </w:tc>
        <w:tc>
          <w:tcPr>
            <w:tcW w:w="0" w:type="auto"/>
            <w:hideMark/>
          </w:tcPr>
          <w:p w14:paraId="135A5560" w14:textId="77777777" w:rsidR="00D23C37" w:rsidRPr="00E868EE" w:rsidRDefault="00D23C37" w:rsidP="00E868EE">
            <w:pPr>
              <w:rPr>
                <w:ins w:id="15875" w:author="Nasser Mustafa [2]" w:date="2018-09-23T16:09:00Z"/>
                <w:rPrChange w:id="15876" w:author="Nasser Mustafa [2]" w:date="2018-09-26T14:54:00Z">
                  <w:rPr>
                    <w:ins w:id="15877" w:author="Nasser Mustafa [2]" w:date="2018-09-23T16:09:00Z"/>
                  </w:rPr>
                </w:rPrChange>
              </w:rPr>
              <w:pPrChange w:id="15878"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6BB64288" w14:textId="77777777" w:rsidTr="00D23C37">
              <w:trPr>
                <w:tblCellSpacing w:w="15" w:type="dxa"/>
                <w:ins w:id="15879"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B89EDC3" w14:textId="77777777" w:rsidR="00D23C37" w:rsidRPr="00E868EE" w:rsidRDefault="00D23C37" w:rsidP="00E868EE">
                  <w:pPr>
                    <w:rPr>
                      <w:ins w:id="15880" w:author="Nasser Mustafa [2]" w:date="2018-09-23T16:09:00Z"/>
                      <w:rPrChange w:id="15881" w:author="Nasser Mustafa [2]" w:date="2018-09-26T14:54:00Z">
                        <w:rPr>
                          <w:ins w:id="15882" w:author="Nasser Mustafa [2]" w:date="2018-09-23T16:09:00Z"/>
                        </w:rPr>
                      </w:rPrChange>
                    </w:rPr>
                    <w:pPrChange w:id="15883" w:author="Nasser Mustafa [2]" w:date="2018-09-26T14:54:00Z">
                      <w:pPr/>
                    </w:pPrChange>
                  </w:pPr>
                  <w:ins w:id="15884" w:author="Nasser Mustafa [2]" w:date="2018-09-23T16:09:00Z">
                    <w:r w:rsidRPr="00E868EE">
                      <w:rPr>
                        <w:rPrChange w:id="15885"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457319EC" w14:textId="77777777" w:rsidR="00D23C37" w:rsidRPr="00E868EE" w:rsidRDefault="00D23C37" w:rsidP="00E868EE">
                  <w:pPr>
                    <w:rPr>
                      <w:ins w:id="15886" w:author="Nasser Mustafa [2]" w:date="2018-09-23T16:09:00Z"/>
                      <w:rPrChange w:id="15887" w:author="Nasser Mustafa [2]" w:date="2018-09-26T14:54:00Z">
                        <w:rPr>
                          <w:ins w:id="15888" w:author="Nasser Mustafa [2]" w:date="2018-09-23T16:09:00Z"/>
                        </w:rPr>
                      </w:rPrChange>
                    </w:rPr>
                    <w:pPrChange w:id="15889" w:author="Nasser Mustafa [2]" w:date="2018-09-26T14:54:00Z">
                      <w:pPr/>
                    </w:pPrChange>
                  </w:pPr>
                  <w:ins w:id="15890" w:author="Nasser Mustafa [2]" w:date="2018-09-23T16:09:00Z">
                    <w:r w:rsidRPr="00E868EE">
                      <w:rPr>
                        <w:rPrChange w:id="15891" w:author="Nasser Mustafa [2]" w:date="2018-09-26T14:54:00Z">
                          <w:rPr/>
                        </w:rPrChange>
                      </w:rPr>
                      <w:t xml:space="preserve">Mild risk to participants </w:t>
                    </w:r>
                  </w:ins>
                </w:p>
              </w:tc>
            </w:tr>
            <w:tr w:rsidR="00D23C37" w:rsidRPr="00E868EE" w14:paraId="23C6974D" w14:textId="77777777" w:rsidTr="00D23C37">
              <w:trPr>
                <w:tblCellSpacing w:w="15" w:type="dxa"/>
                <w:ins w:id="15892"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4A234667" w14:textId="77777777" w:rsidR="00D23C37" w:rsidRPr="00E868EE" w:rsidRDefault="00D23C37" w:rsidP="00E868EE">
                  <w:pPr>
                    <w:rPr>
                      <w:ins w:id="15893" w:author="Nasser Mustafa [2]" w:date="2018-09-23T16:09:00Z"/>
                      <w:rPrChange w:id="15894" w:author="Nasser Mustafa [2]" w:date="2018-09-26T14:54:00Z">
                        <w:rPr>
                          <w:ins w:id="15895" w:author="Nasser Mustafa [2]" w:date="2018-09-23T16:09:00Z"/>
                        </w:rPr>
                      </w:rPrChange>
                    </w:rPr>
                    <w:pPrChange w:id="15896" w:author="Nasser Mustafa [2]" w:date="2018-09-26T14:54:00Z">
                      <w:pPr/>
                    </w:pPrChange>
                  </w:pPr>
                  <w:ins w:id="15897" w:author="Nasser Mustafa [2]" w:date="2018-09-23T16:09:00Z">
                    <w:r w:rsidRPr="00E868EE">
                      <w:rPr>
                        <w:rPrChange w:id="15898"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4650C5F1" w14:textId="77777777" w:rsidR="00D23C37" w:rsidRPr="00E868EE" w:rsidRDefault="00D23C37" w:rsidP="00E868EE">
                  <w:pPr>
                    <w:rPr>
                      <w:ins w:id="15899" w:author="Nasser Mustafa [2]" w:date="2018-09-23T16:09:00Z"/>
                      <w:rPrChange w:id="15900" w:author="Nasser Mustafa [2]" w:date="2018-09-26T14:54:00Z">
                        <w:rPr>
                          <w:ins w:id="15901" w:author="Nasser Mustafa [2]" w:date="2018-09-23T16:09:00Z"/>
                        </w:rPr>
                      </w:rPrChange>
                    </w:rPr>
                    <w:pPrChange w:id="15902" w:author="Nasser Mustafa [2]" w:date="2018-09-26T14:54:00Z">
                      <w:pPr/>
                    </w:pPrChange>
                  </w:pPr>
                  <w:ins w:id="15903" w:author="Nasser Mustafa [2]" w:date="2018-09-23T16:09:00Z">
                    <w:r w:rsidRPr="00E868EE">
                      <w:rPr>
                        <w:rPrChange w:id="15904" w:author="Nasser Mustafa [2]" w:date="2018-09-26T14:54:00Z">
                          <w:rPr/>
                        </w:rPrChange>
                      </w:rPr>
                      <w:t xml:space="preserve">Moderate risk to participants </w:t>
                    </w:r>
                  </w:ins>
                </w:p>
              </w:tc>
            </w:tr>
            <w:tr w:rsidR="00D23C37" w:rsidRPr="00E868EE" w14:paraId="4E5A5DE7" w14:textId="77777777" w:rsidTr="00D23C37">
              <w:trPr>
                <w:tblCellSpacing w:w="15" w:type="dxa"/>
                <w:ins w:id="15905"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4A73C44" w14:textId="77777777" w:rsidR="00D23C37" w:rsidRPr="00E868EE" w:rsidRDefault="00D23C37" w:rsidP="00E868EE">
                  <w:pPr>
                    <w:rPr>
                      <w:ins w:id="15906" w:author="Nasser Mustafa [2]" w:date="2018-09-23T16:09:00Z"/>
                      <w:rPrChange w:id="15907" w:author="Nasser Mustafa [2]" w:date="2018-09-26T14:54:00Z">
                        <w:rPr>
                          <w:ins w:id="15908" w:author="Nasser Mustafa [2]" w:date="2018-09-23T16:09:00Z"/>
                        </w:rPr>
                      </w:rPrChange>
                    </w:rPr>
                    <w:pPrChange w:id="15909" w:author="Nasser Mustafa [2]" w:date="2018-09-26T14:54:00Z">
                      <w:pPr/>
                    </w:pPrChange>
                  </w:pPr>
                  <w:ins w:id="15910" w:author="Nasser Mustafa [2]" w:date="2018-09-23T16:09:00Z">
                    <w:r w:rsidRPr="00E868EE">
                      <w:rPr>
                        <w:rPrChange w:id="15911"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6EBFC7A1" w14:textId="77777777" w:rsidR="00D23C37" w:rsidRPr="00E868EE" w:rsidRDefault="00D23C37" w:rsidP="00E868EE">
                  <w:pPr>
                    <w:rPr>
                      <w:ins w:id="15912" w:author="Nasser Mustafa [2]" w:date="2018-09-23T16:09:00Z"/>
                      <w:rPrChange w:id="15913" w:author="Nasser Mustafa [2]" w:date="2018-09-26T14:54:00Z">
                        <w:rPr>
                          <w:ins w:id="15914" w:author="Nasser Mustafa [2]" w:date="2018-09-23T16:09:00Z"/>
                        </w:rPr>
                      </w:rPrChange>
                    </w:rPr>
                    <w:pPrChange w:id="15915" w:author="Nasser Mustafa [2]" w:date="2018-09-26T14:54:00Z">
                      <w:pPr/>
                    </w:pPrChange>
                  </w:pPr>
                  <w:ins w:id="15916" w:author="Nasser Mustafa [2]" w:date="2018-09-23T16:09:00Z">
                    <w:r w:rsidRPr="00E868EE">
                      <w:rPr>
                        <w:rPrChange w:id="15917" w:author="Nasser Mustafa [2]" w:date="2018-09-26T14:54:00Z">
                          <w:rPr/>
                        </w:rPrChange>
                      </w:rPr>
                      <w:t xml:space="preserve">High risk to participants </w:t>
                    </w:r>
                  </w:ins>
                </w:p>
              </w:tc>
            </w:tr>
          </w:tbl>
          <w:p w14:paraId="7BD14ED7" w14:textId="77777777" w:rsidR="00D23C37" w:rsidRPr="00E868EE" w:rsidRDefault="00D23C37" w:rsidP="00E868EE">
            <w:pPr>
              <w:rPr>
                <w:ins w:id="15918" w:author="Nasser Mustafa [2]" w:date="2018-09-23T16:09:00Z"/>
                <w:rPrChange w:id="15919" w:author="Nasser Mustafa [2]" w:date="2018-09-26T14:54:00Z">
                  <w:rPr>
                    <w:ins w:id="15920" w:author="Nasser Mustafa [2]" w:date="2018-09-23T16:09:00Z"/>
                  </w:rPr>
                </w:rPrChange>
              </w:rPr>
              <w:pPrChange w:id="15921" w:author="Nasser Mustafa [2]" w:date="2018-09-26T14:54:00Z">
                <w:pPr/>
              </w:pPrChange>
            </w:pPr>
          </w:p>
        </w:tc>
        <w:tc>
          <w:tcPr>
            <w:tcW w:w="0" w:type="auto"/>
            <w:hideMark/>
          </w:tcPr>
          <w:p w14:paraId="27CA8BD6" w14:textId="77777777" w:rsidR="00D23C37" w:rsidRPr="00E868EE" w:rsidRDefault="00D23C37" w:rsidP="00E868EE">
            <w:pPr>
              <w:rPr>
                <w:ins w:id="15922" w:author="Nasser Mustafa [2]" w:date="2018-09-23T16:09:00Z"/>
                <w:rPrChange w:id="15923" w:author="Nasser Mustafa [2]" w:date="2018-09-26T14:54:00Z">
                  <w:rPr>
                    <w:ins w:id="15924" w:author="Nasser Mustafa [2]" w:date="2018-09-23T16:09:00Z"/>
                  </w:rPr>
                </w:rPrChange>
              </w:rPr>
              <w:pPrChange w:id="15925" w:author="Nasser Mustafa [2]" w:date="2018-09-26T14:54:00Z">
                <w:pPr/>
              </w:pPrChange>
            </w:pPr>
            <w:ins w:id="15926" w:author="Nasser Mustafa [2]" w:date="2018-09-23T16:09:00Z">
              <w:r w:rsidRPr="00E868EE">
                <w:rPr>
                  <w:rPrChange w:id="15927" w:author="Nasser Mustafa [2]" w:date="2018-09-26T14:54:00Z">
                    <w:rPr/>
                  </w:rPrChange>
                </w:rPr>
                <w:t>Describe how likely a data breach is to occur and how it could affect the participants. If risks are significant, how will they be mitigated?</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1FD1B541" w14:textId="77777777" w:rsidTr="00D23C37">
              <w:trPr>
                <w:tblCellSpacing w:w="15" w:type="dxa"/>
                <w:ins w:id="15928"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06362CA" w14:textId="25EBF708" w:rsidR="00D23C37" w:rsidRPr="00E868EE" w:rsidRDefault="00D23C37" w:rsidP="00E868EE">
                  <w:pPr>
                    <w:rPr>
                      <w:ins w:id="15929" w:author="Nasser Mustafa [2]" w:date="2018-09-23T16:09:00Z"/>
                      <w:rPrChange w:id="15930" w:author="Nasser Mustafa [2]" w:date="2018-09-26T14:54:00Z">
                        <w:rPr>
                          <w:ins w:id="15931" w:author="Nasser Mustafa [2]" w:date="2018-09-23T16:09:00Z"/>
                        </w:rPr>
                      </w:rPrChange>
                    </w:rPr>
                    <w:pPrChange w:id="15932" w:author="Nasser Mustafa [2]" w:date="2018-09-26T14:54:00Z">
                      <w:pPr/>
                    </w:pPrChange>
                  </w:pPr>
                  <w:ins w:id="15933" w:author="Nasser Mustafa [2]" w:date="2018-09-23T16:09:00Z">
                    <w:r w:rsidRPr="00E868EE">
                      <w:rPr>
                        <w:rPrChange w:id="15934" w:author="Nasser Mustafa [2]" w:date="2018-09-26T14:54:00Z">
                          <w:rPr>
                            <w:i/>
                            <w:iCs/>
                          </w:rPr>
                        </w:rPrChange>
                      </w:rPr>
                      <w:t>Response</w:t>
                    </w:r>
                    <w:r w:rsidRPr="00E868EE">
                      <w:rPr>
                        <w:rPrChange w:id="15935" w:author="Nasser Mustafa [2]" w:date="2018-09-26T14:54:00Z">
                          <w:rPr/>
                        </w:rPrChange>
                      </w:rPr>
                      <w:t xml:space="preserve">: The survey will be published on </w:t>
                    </w:r>
                    <w:r w:rsidRPr="00E868EE">
                      <w:rPr>
                        <w:rPrChange w:id="15936" w:author="Nasser Mustafa [2]" w:date="2018-09-26T14:54:00Z">
                          <w:rPr/>
                        </w:rPrChange>
                      </w:rPr>
                      <w:fldChar w:fldCharType="begin"/>
                    </w:r>
                    <w:r w:rsidRPr="00E868EE">
                      <w:rPr>
                        <w:rPrChange w:id="15937" w:author="Nasser Mustafa [2]" w:date="2018-09-26T14:54:00Z">
                          <w:rPr/>
                        </w:rPrChange>
                      </w:rPr>
                      <w:instrText xml:space="preserve"> HYPERLINK "https://www.surveymonkey.com/" \t "_blank" </w:instrText>
                    </w:r>
                    <w:r w:rsidRPr="00E868EE">
                      <w:rPr>
                        <w:rPrChange w:id="15938" w:author="Nasser Mustafa [2]" w:date="2018-09-26T14:54:00Z">
                          <w:rPr/>
                        </w:rPrChange>
                      </w:rPr>
                      <w:fldChar w:fldCharType="separate"/>
                    </w:r>
                    <w:r w:rsidRPr="00E868EE">
                      <w:rPr>
                        <w:rStyle w:val="Hyperlink"/>
                        <w:rPrChange w:id="15939" w:author="Nasser Mustafa [2]" w:date="2018-09-26T14:54:00Z">
                          <w:rPr>
                            <w:color w:val="0563C1"/>
                            <w:u w:val="single"/>
                          </w:rPr>
                        </w:rPrChange>
                      </w:rPr>
                      <w:t>https://www.surveymonkey.com</w:t>
                    </w:r>
                    <w:r w:rsidRPr="00E868EE">
                      <w:rPr>
                        <w:rPrChange w:id="15940" w:author="Nasser Mustafa [2]" w:date="2018-09-26T14:54:00Z">
                          <w:rPr>
                            <w:color w:val="0563C1"/>
                            <w:u w:val="single"/>
                          </w:rPr>
                        </w:rPrChange>
                      </w:rPr>
                      <w:fldChar w:fldCharType="end"/>
                    </w:r>
                    <w:r w:rsidRPr="00E868EE">
                      <w:rPr>
                        <w:rPrChange w:id="15941" w:author="Nasser Mustafa [2]" w:date="2018-09-26T14:54:00Z">
                          <w:rPr/>
                        </w:rPrChange>
                      </w:rPr>
                      <w:t xml:space="preserve">. This is a known secure website for publishing surveys. It is unlikely to breach the data. As far as I know, the only way to breach the data is through hacking the website which cannot be guaranteed. However, breaching the data have no impact on the participants.  </w:t>
                    </w:r>
                  </w:ins>
                </w:p>
              </w:tc>
            </w:tr>
          </w:tbl>
          <w:p w14:paraId="4B23383C" w14:textId="77777777" w:rsidR="00D23C37" w:rsidRPr="00E868EE" w:rsidRDefault="00D23C37" w:rsidP="00E868EE">
            <w:pPr>
              <w:rPr>
                <w:ins w:id="15942" w:author="Nasser Mustafa [2]" w:date="2018-09-23T16:09:00Z"/>
                <w:rPrChange w:id="15943" w:author="Nasser Mustafa [2]" w:date="2018-09-26T14:54:00Z">
                  <w:rPr>
                    <w:ins w:id="15944" w:author="Nasser Mustafa [2]" w:date="2018-09-23T16:09:00Z"/>
                  </w:rPr>
                </w:rPrChange>
              </w:rPr>
              <w:pPrChange w:id="15945" w:author="Nasser Mustafa [2]" w:date="2018-09-26T14:54:00Z">
                <w:pPr/>
              </w:pPrChange>
            </w:pPr>
          </w:p>
        </w:tc>
      </w:tr>
      <w:tr w:rsidR="00D23C37" w:rsidRPr="00E868EE" w14:paraId="371C70E2" w14:textId="77777777" w:rsidTr="00D23C37">
        <w:trPr>
          <w:tblCellSpacing w:w="15" w:type="dxa"/>
          <w:jc w:val="center"/>
          <w:ins w:id="15946" w:author="Nasser Mustafa [2]" w:date="2018-09-23T16:09:00Z"/>
        </w:trPr>
        <w:tc>
          <w:tcPr>
            <w:tcW w:w="0" w:type="auto"/>
            <w:shd w:val="clear" w:color="auto" w:fill="940B05"/>
            <w:hideMark/>
          </w:tcPr>
          <w:p w14:paraId="7528C6F7" w14:textId="77777777" w:rsidR="00D23C37" w:rsidRPr="00E868EE" w:rsidRDefault="00D23C37" w:rsidP="00E868EE">
            <w:pPr>
              <w:rPr>
                <w:ins w:id="15947" w:author="Nasser Mustafa [2]" w:date="2018-09-23T16:09:00Z"/>
                <w:rPrChange w:id="15948" w:author="Nasser Mustafa [2]" w:date="2018-09-26T14:54:00Z">
                  <w:rPr>
                    <w:ins w:id="15949" w:author="Nasser Mustafa [2]" w:date="2018-09-23T16:09:00Z"/>
                  </w:rPr>
                </w:rPrChange>
              </w:rPr>
              <w:pPrChange w:id="15950" w:author="Nasser Mustafa [2]" w:date="2018-09-26T14:54:00Z">
                <w:pPr>
                  <w:spacing w:before="100" w:beforeAutospacing="1" w:after="100" w:afterAutospacing="1"/>
                  <w:outlineLvl w:val="2"/>
                </w:pPr>
              </w:pPrChange>
            </w:pPr>
            <w:bookmarkStart w:id="15951" w:name="_Toc525736864"/>
            <w:ins w:id="15952" w:author="Nasser Mustafa [2]" w:date="2018-09-23T16:09:00Z">
              <w:r w:rsidRPr="00E868EE">
                <w:rPr>
                  <w:rPrChange w:id="15953" w:author="Nasser Mustafa [2]" w:date="2018-09-26T14:54:00Z">
                    <w:rPr/>
                  </w:rPrChange>
                </w:rPr>
                <w:t>9.</w:t>
              </w:r>
              <w:bookmarkEnd w:id="15951"/>
              <w:r w:rsidRPr="00E868EE">
                <w:rPr>
                  <w:rPrChange w:id="15954" w:author="Nasser Mustafa [2]" w:date="2018-09-26T14:54:00Z">
                    <w:rPr/>
                  </w:rPrChange>
                </w:rPr>
                <w:t xml:space="preserve"> </w:t>
              </w:r>
            </w:ins>
          </w:p>
        </w:tc>
        <w:tc>
          <w:tcPr>
            <w:tcW w:w="0" w:type="auto"/>
            <w:gridSpan w:val="4"/>
            <w:shd w:val="clear" w:color="auto" w:fill="940B05"/>
            <w:vAlign w:val="center"/>
            <w:hideMark/>
          </w:tcPr>
          <w:p w14:paraId="3865DEAD" w14:textId="77777777" w:rsidR="00D23C37" w:rsidRPr="00E868EE" w:rsidRDefault="00D23C37" w:rsidP="00E868EE">
            <w:pPr>
              <w:rPr>
                <w:ins w:id="15955" w:author="Nasser Mustafa [2]" w:date="2018-09-23T16:09:00Z"/>
                <w:rPrChange w:id="15956" w:author="Nasser Mustafa [2]" w:date="2018-09-26T14:54:00Z">
                  <w:rPr>
                    <w:ins w:id="15957" w:author="Nasser Mustafa [2]" w:date="2018-09-23T16:09:00Z"/>
                  </w:rPr>
                </w:rPrChange>
              </w:rPr>
              <w:pPrChange w:id="15958" w:author="Nasser Mustafa [2]" w:date="2018-09-26T14:54:00Z">
                <w:pPr>
                  <w:spacing w:before="100" w:beforeAutospacing="1" w:after="100" w:afterAutospacing="1"/>
                  <w:outlineLvl w:val="2"/>
                </w:pPr>
              </w:pPrChange>
            </w:pPr>
            <w:bookmarkStart w:id="15959" w:name="_Toc525736865"/>
            <w:ins w:id="15960" w:author="Nasser Mustafa [2]" w:date="2018-09-23T16:09:00Z">
              <w:r w:rsidRPr="00E868EE">
                <w:rPr>
                  <w:rPrChange w:id="15961" w:author="Nasser Mustafa [2]" w:date="2018-09-26T14:54:00Z">
                    <w:rPr/>
                  </w:rPrChange>
                </w:rPr>
                <w:t>Declarations</w:t>
              </w:r>
              <w:bookmarkEnd w:id="15959"/>
              <w:r w:rsidRPr="00E868EE">
                <w:rPr>
                  <w:rPrChange w:id="15962" w:author="Nasser Mustafa [2]" w:date="2018-09-26T14:54:00Z">
                    <w:rPr/>
                  </w:rPrChange>
                </w:rPr>
                <w:t xml:space="preserve"> </w:t>
              </w:r>
            </w:ins>
          </w:p>
        </w:tc>
      </w:tr>
      <w:tr w:rsidR="00D23C37" w:rsidRPr="00E868EE" w14:paraId="379984E1" w14:textId="77777777" w:rsidTr="00D23C37">
        <w:trPr>
          <w:tblCellSpacing w:w="15" w:type="dxa"/>
          <w:jc w:val="center"/>
          <w:ins w:id="15963" w:author="Nasser Mustafa [2]" w:date="2018-09-23T16:09:00Z"/>
        </w:trPr>
        <w:tc>
          <w:tcPr>
            <w:tcW w:w="0" w:type="auto"/>
            <w:hideMark/>
          </w:tcPr>
          <w:p w14:paraId="5923665E" w14:textId="77777777" w:rsidR="00D23C37" w:rsidRPr="00E868EE" w:rsidRDefault="00D23C37" w:rsidP="00E868EE">
            <w:pPr>
              <w:rPr>
                <w:ins w:id="15964" w:author="Nasser Mustafa [2]" w:date="2018-09-23T16:09:00Z"/>
                <w:rPrChange w:id="15965" w:author="Nasser Mustafa [2]" w:date="2018-09-26T14:54:00Z">
                  <w:rPr>
                    <w:ins w:id="15966" w:author="Nasser Mustafa [2]" w:date="2018-09-23T16:09:00Z"/>
                  </w:rPr>
                </w:rPrChange>
              </w:rPr>
              <w:pPrChange w:id="15967" w:author="Nasser Mustafa [2]" w:date="2018-09-26T14:54:00Z">
                <w:pPr>
                  <w:spacing w:before="100" w:beforeAutospacing="1" w:after="100" w:afterAutospacing="1"/>
                  <w:outlineLvl w:val="2"/>
                </w:pPr>
              </w:pPrChange>
            </w:pPr>
            <w:bookmarkStart w:id="15968" w:name="9A"/>
            <w:bookmarkStart w:id="15969" w:name="_Toc525736866"/>
            <w:ins w:id="15970" w:author="Nasser Mustafa [2]" w:date="2018-09-23T16:09:00Z">
              <w:r w:rsidRPr="00E868EE">
                <w:rPr>
                  <w:rPrChange w:id="15971" w:author="Nasser Mustafa [2]" w:date="2018-09-26T14:54:00Z">
                    <w:rPr/>
                  </w:rPrChange>
                </w:rPr>
                <w:t>9A</w:t>
              </w:r>
              <w:bookmarkEnd w:id="15968"/>
              <w:r w:rsidRPr="00E868EE">
                <w:rPr>
                  <w:rPrChange w:id="15972" w:author="Nasser Mustafa [2]" w:date="2018-09-26T14:54:00Z">
                    <w:rPr/>
                  </w:rPrChange>
                </w:rPr>
                <w:t>.</w:t>
              </w:r>
              <w:bookmarkEnd w:id="15969"/>
              <w:r w:rsidRPr="00E868EE">
                <w:rPr>
                  <w:rPrChange w:id="15973" w:author="Nasser Mustafa [2]" w:date="2018-09-26T14:54:00Z">
                    <w:rPr/>
                  </w:rPrChange>
                </w:rPr>
                <w:t xml:space="preserve"> </w:t>
              </w:r>
            </w:ins>
          </w:p>
        </w:tc>
        <w:tc>
          <w:tcPr>
            <w:tcW w:w="0" w:type="auto"/>
            <w:hideMark/>
          </w:tcPr>
          <w:p w14:paraId="3E1AFCF0" w14:textId="77777777" w:rsidR="00D23C37" w:rsidRPr="00E868EE" w:rsidRDefault="00D23C37" w:rsidP="00E868EE">
            <w:pPr>
              <w:rPr>
                <w:ins w:id="15974" w:author="Nasser Mustafa [2]" w:date="2018-09-23T16:09:00Z"/>
                <w:rPrChange w:id="15975" w:author="Nasser Mustafa [2]" w:date="2018-09-26T14:54:00Z">
                  <w:rPr>
                    <w:ins w:id="15976" w:author="Nasser Mustafa [2]" w:date="2018-09-23T16:09:00Z"/>
                  </w:rPr>
                </w:rPrChange>
              </w:rPr>
              <w:pPrChange w:id="15977" w:author="Nasser Mustafa [2]" w:date="2018-09-26T14:54:00Z">
                <w:pPr/>
              </w:pPrChange>
            </w:pPr>
            <w:ins w:id="15978" w:author="Nasser Mustafa [2]" w:date="2018-09-23T16:09:00Z">
              <w:r w:rsidRPr="00E868EE">
                <w:rPr>
                  <w:rPrChange w:id="15979" w:author="Nasser Mustafa [2]" w:date="2018-09-26T14:54:00Z">
                    <w:rPr/>
                  </w:rPrChange>
                </w:rPr>
                <w:t>Supervisor Approval</w:t>
              </w:r>
            </w:ins>
          </w:p>
        </w:tc>
        <w:tc>
          <w:tcPr>
            <w:tcW w:w="0" w:type="auto"/>
            <w:hideMark/>
          </w:tcPr>
          <w:p w14:paraId="2C666665" w14:textId="77777777" w:rsidR="00D23C37" w:rsidRPr="00E868EE" w:rsidRDefault="00D23C37" w:rsidP="00E868EE">
            <w:pPr>
              <w:rPr>
                <w:ins w:id="15980" w:author="Nasser Mustafa [2]" w:date="2018-09-23T16:09:00Z"/>
                <w:rPrChange w:id="15981" w:author="Nasser Mustafa [2]" w:date="2018-09-26T14:54:00Z">
                  <w:rPr>
                    <w:ins w:id="15982" w:author="Nasser Mustafa [2]" w:date="2018-09-23T16:09:00Z"/>
                  </w:rPr>
                </w:rPrChange>
              </w:rPr>
              <w:pPrChange w:id="15983"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49E2AE3B" w14:textId="77777777" w:rsidTr="00D23C37">
              <w:trPr>
                <w:tblCellSpacing w:w="15" w:type="dxa"/>
                <w:ins w:id="1598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F72F70C" w14:textId="77777777" w:rsidR="00D23C37" w:rsidRPr="00E868EE" w:rsidRDefault="00D23C37" w:rsidP="00E868EE">
                  <w:pPr>
                    <w:rPr>
                      <w:ins w:id="15985" w:author="Nasser Mustafa [2]" w:date="2018-09-23T16:09:00Z"/>
                      <w:rPrChange w:id="15986" w:author="Nasser Mustafa [2]" w:date="2018-09-26T14:54:00Z">
                        <w:rPr>
                          <w:ins w:id="15987" w:author="Nasser Mustafa [2]" w:date="2018-09-23T16:09:00Z"/>
                        </w:rPr>
                      </w:rPrChange>
                    </w:rPr>
                    <w:pPrChange w:id="15988" w:author="Nasser Mustafa [2]" w:date="2018-09-26T14:54:00Z">
                      <w:pPr/>
                    </w:pPrChange>
                  </w:pPr>
                  <w:ins w:id="15989" w:author="Nasser Mustafa [2]" w:date="2018-09-23T16:09:00Z">
                    <w:r w:rsidRPr="00E868EE">
                      <w:rPr>
                        <w:rPrChange w:id="15990"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287C76B4" w14:textId="77777777" w:rsidR="00D23C37" w:rsidRPr="00E868EE" w:rsidRDefault="00D23C37" w:rsidP="00E868EE">
                  <w:pPr>
                    <w:rPr>
                      <w:ins w:id="15991" w:author="Nasser Mustafa [2]" w:date="2018-09-23T16:09:00Z"/>
                      <w:rPrChange w:id="15992" w:author="Nasser Mustafa [2]" w:date="2018-09-26T14:54:00Z">
                        <w:rPr>
                          <w:ins w:id="15993" w:author="Nasser Mustafa [2]" w:date="2018-09-23T16:09:00Z"/>
                        </w:rPr>
                      </w:rPrChange>
                    </w:rPr>
                    <w:pPrChange w:id="15994" w:author="Nasser Mustafa [2]" w:date="2018-09-26T14:54:00Z">
                      <w:pPr/>
                    </w:pPrChange>
                  </w:pPr>
                  <w:ins w:id="15995" w:author="Nasser Mustafa [2]" w:date="2018-09-23T16:09:00Z">
                    <w:r w:rsidRPr="00E868EE">
                      <w:rPr>
                        <w:rPrChange w:id="15996" w:author="Nasser Mustafa [2]" w:date="2018-09-26T14:54:00Z">
                          <w:rPr/>
                        </w:rPrChange>
                      </w:rPr>
                      <w:t xml:space="preserve">Not applicable </w:t>
                    </w:r>
                  </w:ins>
                </w:p>
              </w:tc>
            </w:tr>
            <w:tr w:rsidR="00D23C37" w:rsidRPr="00E868EE" w14:paraId="35C541A5" w14:textId="77777777" w:rsidTr="00D23C37">
              <w:trPr>
                <w:tblCellSpacing w:w="15" w:type="dxa"/>
                <w:ins w:id="15997"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1842FB48" w14:textId="77777777" w:rsidR="00D23C37" w:rsidRPr="00E868EE" w:rsidRDefault="00D23C37" w:rsidP="00E868EE">
                  <w:pPr>
                    <w:rPr>
                      <w:ins w:id="15998" w:author="Nasser Mustafa [2]" w:date="2018-09-23T16:09:00Z"/>
                      <w:rPrChange w:id="15999" w:author="Nasser Mustafa [2]" w:date="2018-09-26T14:54:00Z">
                        <w:rPr>
                          <w:ins w:id="16000" w:author="Nasser Mustafa [2]" w:date="2018-09-23T16:09:00Z"/>
                        </w:rPr>
                      </w:rPrChange>
                    </w:rPr>
                    <w:pPrChange w:id="16001" w:author="Nasser Mustafa [2]" w:date="2018-09-26T14:54:00Z">
                      <w:pPr/>
                    </w:pPrChange>
                  </w:pPr>
                  <w:ins w:id="16002" w:author="Nasser Mustafa [2]" w:date="2018-09-23T16:09:00Z">
                    <w:r w:rsidRPr="00E868EE">
                      <w:rPr>
                        <w:rPrChange w:id="16003"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5CAEB792" w14:textId="77777777" w:rsidR="00D23C37" w:rsidRPr="00E868EE" w:rsidRDefault="00D23C37" w:rsidP="00E868EE">
                  <w:pPr>
                    <w:rPr>
                      <w:ins w:id="16004" w:author="Nasser Mustafa [2]" w:date="2018-09-23T16:09:00Z"/>
                      <w:rPrChange w:id="16005" w:author="Nasser Mustafa [2]" w:date="2018-09-26T14:54:00Z">
                        <w:rPr>
                          <w:ins w:id="16006" w:author="Nasser Mustafa [2]" w:date="2018-09-23T16:09:00Z"/>
                        </w:rPr>
                      </w:rPrChange>
                    </w:rPr>
                    <w:pPrChange w:id="16007" w:author="Nasser Mustafa [2]" w:date="2018-09-26T14:54:00Z">
                      <w:pPr/>
                    </w:pPrChange>
                  </w:pPr>
                  <w:ins w:id="16008" w:author="Nasser Mustafa [2]" w:date="2018-09-23T16:09:00Z">
                    <w:r w:rsidRPr="00E868EE">
                      <w:rPr>
                        <w:rPrChange w:id="16009" w:author="Nasser Mustafa [2]" w:date="2018-09-26T14:54:00Z">
                          <w:rPr/>
                        </w:rPrChange>
                      </w:rPr>
                      <w:t xml:space="preserve">Supervisor Approved </w:t>
                    </w:r>
                  </w:ins>
                </w:p>
              </w:tc>
            </w:tr>
            <w:tr w:rsidR="00D23C37" w:rsidRPr="00E868EE" w14:paraId="6F5F40FA" w14:textId="77777777" w:rsidTr="00D23C37">
              <w:trPr>
                <w:tblCellSpacing w:w="15" w:type="dxa"/>
                <w:ins w:id="1601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6B74161B" w14:textId="77777777" w:rsidR="00D23C37" w:rsidRPr="00E868EE" w:rsidRDefault="00D23C37" w:rsidP="00E868EE">
                  <w:pPr>
                    <w:rPr>
                      <w:ins w:id="16011" w:author="Nasser Mustafa [2]" w:date="2018-09-23T16:09:00Z"/>
                      <w:rPrChange w:id="16012" w:author="Nasser Mustafa [2]" w:date="2018-09-26T14:54:00Z">
                        <w:rPr>
                          <w:ins w:id="16013" w:author="Nasser Mustafa [2]" w:date="2018-09-23T16:09:00Z"/>
                        </w:rPr>
                      </w:rPrChange>
                    </w:rPr>
                    <w:pPrChange w:id="16014" w:author="Nasser Mustafa [2]" w:date="2018-09-26T14:54:00Z">
                      <w:pPr/>
                    </w:pPrChange>
                  </w:pPr>
                  <w:ins w:id="16015" w:author="Nasser Mustafa [2]" w:date="2018-09-23T16:09:00Z">
                    <w:r w:rsidRPr="00E868EE">
                      <w:rPr>
                        <w:rPrChange w:id="16016" w:author="Nasser Mustafa [2]" w:date="2018-09-26T14:54:00Z">
                          <w:rPr/>
                        </w:rPrChange>
                      </w:rPr>
                      <w:t xml:space="preserve">      </w:t>
                    </w:r>
                  </w:ins>
                </w:p>
              </w:tc>
              <w:tc>
                <w:tcPr>
                  <w:tcW w:w="0" w:type="auto"/>
                  <w:tcBorders>
                    <w:top w:val="single" w:sz="6" w:space="0" w:color="000000"/>
                    <w:left w:val="single" w:sz="6" w:space="0" w:color="000000"/>
                    <w:bottom w:val="single" w:sz="6" w:space="0" w:color="000000"/>
                    <w:right w:val="single" w:sz="6" w:space="0" w:color="000000"/>
                  </w:tcBorders>
                  <w:hideMark/>
                </w:tcPr>
                <w:p w14:paraId="5F80E85E" w14:textId="77777777" w:rsidR="00D23C37" w:rsidRPr="00E868EE" w:rsidRDefault="00D23C37" w:rsidP="00E868EE">
                  <w:pPr>
                    <w:rPr>
                      <w:ins w:id="16017" w:author="Nasser Mustafa [2]" w:date="2018-09-23T16:09:00Z"/>
                      <w:rPrChange w:id="16018" w:author="Nasser Mustafa [2]" w:date="2018-09-26T14:54:00Z">
                        <w:rPr>
                          <w:ins w:id="16019" w:author="Nasser Mustafa [2]" w:date="2018-09-23T16:09:00Z"/>
                        </w:rPr>
                      </w:rPrChange>
                    </w:rPr>
                    <w:pPrChange w:id="16020" w:author="Nasser Mustafa [2]" w:date="2018-09-26T14:54:00Z">
                      <w:pPr/>
                    </w:pPrChange>
                  </w:pPr>
                  <w:ins w:id="16021" w:author="Nasser Mustafa [2]" w:date="2018-09-23T16:09:00Z">
                    <w:r w:rsidRPr="00E868EE">
                      <w:rPr>
                        <w:rPrChange w:id="16022" w:author="Nasser Mustafa [2]" w:date="2018-09-26T14:54:00Z">
                          <w:rPr/>
                        </w:rPrChange>
                      </w:rPr>
                      <w:t xml:space="preserve">Supervisor has not approved </w:t>
                    </w:r>
                  </w:ins>
                </w:p>
              </w:tc>
            </w:tr>
          </w:tbl>
          <w:p w14:paraId="344CA710" w14:textId="77777777" w:rsidR="00D23C37" w:rsidRPr="00E868EE" w:rsidRDefault="00D23C37" w:rsidP="00E868EE">
            <w:pPr>
              <w:rPr>
                <w:ins w:id="16023" w:author="Nasser Mustafa [2]" w:date="2018-09-23T16:09:00Z"/>
                <w:rPrChange w:id="16024" w:author="Nasser Mustafa [2]" w:date="2018-09-26T14:54:00Z">
                  <w:rPr>
                    <w:ins w:id="16025" w:author="Nasser Mustafa [2]" w:date="2018-09-23T16:09:00Z"/>
                  </w:rPr>
                </w:rPrChange>
              </w:rPr>
              <w:pPrChange w:id="16026" w:author="Nasser Mustafa [2]" w:date="2018-09-26T14:54:00Z">
                <w:pPr/>
              </w:pPrChange>
            </w:pPr>
          </w:p>
        </w:tc>
        <w:tc>
          <w:tcPr>
            <w:tcW w:w="0" w:type="auto"/>
            <w:hideMark/>
          </w:tcPr>
          <w:p w14:paraId="7BB1EE8B" w14:textId="77777777" w:rsidR="00D23C37" w:rsidRPr="00E868EE" w:rsidRDefault="00D23C37" w:rsidP="00E868EE">
            <w:pPr>
              <w:rPr>
                <w:ins w:id="16027" w:author="Nasser Mustafa [2]" w:date="2018-09-23T16:09:00Z"/>
                <w:rPrChange w:id="16028" w:author="Nasser Mustafa [2]" w:date="2018-09-26T14:54:00Z">
                  <w:rPr>
                    <w:ins w:id="16029" w:author="Nasser Mustafa [2]" w:date="2018-09-23T16:09:00Z"/>
                  </w:rPr>
                </w:rPrChange>
              </w:rPr>
              <w:pPrChange w:id="16030" w:author="Nasser Mustafa [2]" w:date="2018-09-26T14:54:00Z">
                <w:pPr/>
              </w:pPrChange>
            </w:pPr>
            <w:ins w:id="16031" w:author="Nasser Mustafa [2]" w:date="2018-09-23T16:09:00Z">
              <w:r w:rsidRPr="00E868EE">
                <w:rPr>
                  <w:rPrChange w:id="16032" w:author="Nasser Mustafa [2]" w:date="2018-09-26T14:54:00Z">
                    <w:rPr/>
                  </w:rPrChange>
                </w:rPr>
                <w:t xml:space="preserve">For student projects, please indicate the date that the supervisor approved the application to go forward for REB approval. (All CUREB-A applications must copy the supervisor when submitting an application to ethics@carleton.ca. CUREB-B applications are automatically submitted to the supervisor through the online application system; therefore, the student must inform his/her supervisor that the application has been submitted so the protocol may be approved by the supervisor and received by CUREB-B). </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0AA99776" w14:textId="77777777" w:rsidTr="00D23C37">
              <w:trPr>
                <w:tblCellSpacing w:w="15" w:type="dxa"/>
                <w:ins w:id="16033"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7419539D" w14:textId="77777777" w:rsidR="00D23C37" w:rsidRPr="00E868EE" w:rsidRDefault="00D23C37" w:rsidP="00E868EE">
                  <w:pPr>
                    <w:rPr>
                      <w:ins w:id="16034" w:author="Nasser Mustafa [2]" w:date="2018-09-23T16:09:00Z"/>
                      <w:rPrChange w:id="16035" w:author="Nasser Mustafa [2]" w:date="2018-09-26T14:54:00Z">
                        <w:rPr>
                          <w:ins w:id="16036" w:author="Nasser Mustafa [2]" w:date="2018-09-23T16:09:00Z"/>
                        </w:rPr>
                      </w:rPrChange>
                    </w:rPr>
                    <w:pPrChange w:id="16037" w:author="Nasser Mustafa [2]" w:date="2018-09-26T14:54:00Z">
                      <w:pPr/>
                    </w:pPrChange>
                  </w:pPr>
                  <w:ins w:id="16038" w:author="Nasser Mustafa [2]" w:date="2018-09-23T16:09:00Z">
                    <w:r w:rsidRPr="00E868EE">
                      <w:rPr>
                        <w:rPrChange w:id="16039" w:author="Nasser Mustafa [2]" w:date="2018-09-26T14:54:00Z">
                          <w:rPr>
                            <w:i/>
                            <w:iCs/>
                          </w:rPr>
                        </w:rPrChange>
                      </w:rPr>
                      <w:t>Response</w:t>
                    </w:r>
                    <w:r w:rsidRPr="00E868EE">
                      <w:rPr>
                        <w:rPrChange w:id="16040" w:author="Nasser Mustafa [2]" w:date="2018-09-26T14:54:00Z">
                          <w:rPr/>
                        </w:rPrChange>
                      </w:rPr>
                      <w:t>: this is a CUREB-B application</w:t>
                    </w:r>
                  </w:ins>
                </w:p>
              </w:tc>
            </w:tr>
          </w:tbl>
          <w:p w14:paraId="27245339" w14:textId="77777777" w:rsidR="00D23C37" w:rsidRPr="00E868EE" w:rsidRDefault="00D23C37" w:rsidP="00E868EE">
            <w:pPr>
              <w:rPr>
                <w:ins w:id="16041" w:author="Nasser Mustafa [2]" w:date="2018-09-23T16:09:00Z"/>
                <w:rPrChange w:id="16042" w:author="Nasser Mustafa [2]" w:date="2018-09-26T14:54:00Z">
                  <w:rPr>
                    <w:ins w:id="16043" w:author="Nasser Mustafa [2]" w:date="2018-09-23T16:09:00Z"/>
                  </w:rPr>
                </w:rPrChange>
              </w:rPr>
              <w:pPrChange w:id="16044" w:author="Nasser Mustafa [2]" w:date="2018-09-26T14:54:00Z">
                <w:pPr/>
              </w:pPrChange>
            </w:pPr>
          </w:p>
        </w:tc>
      </w:tr>
      <w:tr w:rsidR="00D23C37" w:rsidRPr="00E868EE" w14:paraId="5C62A986" w14:textId="77777777" w:rsidTr="00D23C37">
        <w:trPr>
          <w:tblCellSpacing w:w="15" w:type="dxa"/>
          <w:jc w:val="center"/>
          <w:ins w:id="16045" w:author="Nasser Mustafa [2]" w:date="2018-09-23T16:09:00Z"/>
        </w:trPr>
        <w:tc>
          <w:tcPr>
            <w:tcW w:w="0" w:type="auto"/>
            <w:gridSpan w:val="5"/>
            <w:vAlign w:val="center"/>
            <w:hideMark/>
          </w:tcPr>
          <w:p w14:paraId="178B770B" w14:textId="77777777" w:rsidR="00D23C37" w:rsidRPr="00E868EE" w:rsidRDefault="007431BC" w:rsidP="00E868EE">
            <w:pPr>
              <w:rPr>
                <w:ins w:id="16046" w:author="Nasser Mustafa [2]" w:date="2018-09-23T16:09:00Z"/>
                <w:rPrChange w:id="16047" w:author="Nasser Mustafa [2]" w:date="2018-09-26T14:54:00Z">
                  <w:rPr>
                    <w:ins w:id="16048" w:author="Nasser Mustafa [2]" w:date="2018-09-23T16:09:00Z"/>
                  </w:rPr>
                </w:rPrChange>
              </w:rPr>
              <w:pPrChange w:id="16049" w:author="Nasser Mustafa [2]" w:date="2018-09-26T14:54:00Z">
                <w:pPr/>
              </w:pPrChange>
            </w:pPr>
            <w:ins w:id="16050" w:author="Nasser Mustafa [2]" w:date="2018-09-23T16:09:00Z">
              <w:r w:rsidRPr="00E868EE">
                <w:rPr>
                  <w:rPrChange w:id="16051" w:author="Nasser Mustafa [2]" w:date="2018-09-26T14:54:00Z">
                    <w:rPr/>
                  </w:rPrChange>
                </w:rPr>
                <w:pict w14:anchorId="5C51C5F5">
                  <v:rect id="_x0000_i1062" style="width:0;height:1.5pt" o:hralign="center" o:hrstd="t" o:hr="t" fillcolor="#a0a0a0" stroked="f"/>
                </w:pict>
              </w:r>
            </w:ins>
          </w:p>
        </w:tc>
      </w:tr>
      <w:tr w:rsidR="00D23C37" w:rsidRPr="00E868EE" w14:paraId="5BA1FD38" w14:textId="77777777" w:rsidTr="00D23C37">
        <w:trPr>
          <w:tblCellSpacing w:w="15" w:type="dxa"/>
          <w:jc w:val="center"/>
          <w:ins w:id="16052" w:author="Nasser Mustafa [2]" w:date="2018-09-23T16:09:00Z"/>
        </w:trPr>
        <w:tc>
          <w:tcPr>
            <w:tcW w:w="0" w:type="auto"/>
            <w:hideMark/>
          </w:tcPr>
          <w:p w14:paraId="500E734A" w14:textId="77777777" w:rsidR="00D23C37" w:rsidRPr="00E868EE" w:rsidRDefault="00D23C37" w:rsidP="00E868EE">
            <w:pPr>
              <w:rPr>
                <w:ins w:id="16053" w:author="Nasser Mustafa [2]" w:date="2018-09-23T16:09:00Z"/>
                <w:rPrChange w:id="16054" w:author="Nasser Mustafa [2]" w:date="2018-09-26T14:54:00Z">
                  <w:rPr>
                    <w:ins w:id="16055" w:author="Nasser Mustafa [2]" w:date="2018-09-23T16:09:00Z"/>
                  </w:rPr>
                </w:rPrChange>
              </w:rPr>
              <w:pPrChange w:id="16056" w:author="Nasser Mustafa [2]" w:date="2018-09-26T14:54:00Z">
                <w:pPr>
                  <w:spacing w:before="100" w:beforeAutospacing="1" w:after="100" w:afterAutospacing="1"/>
                  <w:outlineLvl w:val="2"/>
                </w:pPr>
              </w:pPrChange>
            </w:pPr>
            <w:bookmarkStart w:id="16057" w:name="9B"/>
            <w:bookmarkStart w:id="16058" w:name="_Toc525736867"/>
            <w:ins w:id="16059" w:author="Nasser Mustafa [2]" w:date="2018-09-23T16:09:00Z">
              <w:r w:rsidRPr="00E868EE">
                <w:rPr>
                  <w:rPrChange w:id="16060" w:author="Nasser Mustafa [2]" w:date="2018-09-26T14:54:00Z">
                    <w:rPr/>
                  </w:rPrChange>
                </w:rPr>
                <w:t>9B</w:t>
              </w:r>
              <w:bookmarkEnd w:id="16057"/>
              <w:r w:rsidRPr="00E868EE">
                <w:rPr>
                  <w:rPrChange w:id="16061" w:author="Nasser Mustafa [2]" w:date="2018-09-26T14:54:00Z">
                    <w:rPr/>
                  </w:rPrChange>
                </w:rPr>
                <w:t>.</w:t>
              </w:r>
              <w:bookmarkEnd w:id="16058"/>
              <w:r w:rsidRPr="00E868EE">
                <w:rPr>
                  <w:rPrChange w:id="16062" w:author="Nasser Mustafa [2]" w:date="2018-09-26T14:54:00Z">
                    <w:rPr/>
                  </w:rPrChange>
                </w:rPr>
                <w:t xml:space="preserve"> </w:t>
              </w:r>
            </w:ins>
          </w:p>
        </w:tc>
        <w:tc>
          <w:tcPr>
            <w:tcW w:w="0" w:type="auto"/>
            <w:hideMark/>
          </w:tcPr>
          <w:p w14:paraId="5569B027" w14:textId="6870C040" w:rsidR="00D23C37" w:rsidRPr="00E868EE" w:rsidRDefault="00D23C37" w:rsidP="00E868EE">
            <w:pPr>
              <w:rPr>
                <w:ins w:id="16063" w:author="Nasser Mustafa [2]" w:date="2018-09-23T16:09:00Z"/>
                <w:rPrChange w:id="16064" w:author="Nasser Mustafa [2]" w:date="2018-09-26T14:54:00Z">
                  <w:rPr>
                    <w:ins w:id="16065" w:author="Nasser Mustafa [2]" w:date="2018-09-23T16:09:00Z"/>
                  </w:rPr>
                </w:rPrChange>
              </w:rPr>
              <w:pPrChange w:id="16066" w:author="Nasser Mustafa [2]" w:date="2018-09-26T14:54:00Z">
                <w:pPr/>
              </w:pPrChange>
            </w:pPr>
            <w:ins w:id="16067" w:author="Nasser Mustafa [2]" w:date="2018-09-23T16:09:00Z">
              <w:r w:rsidRPr="00E868EE">
                <w:rPr>
                  <w:rPrChange w:id="16068" w:author="Nasser Mustafa [2]" w:date="2018-09-26T14:54:00Z">
                    <w:rPr/>
                  </w:rPrChange>
                </w:rPr>
                <w:t>Declaration #1</w:t>
              </w:r>
              <w:r w:rsidRPr="00E868EE">
                <w:rPr>
                  <w:rPrChange w:id="16069" w:author="Nasser Mustafa [2]" w:date="2018-09-26T14:54:00Z">
                    <w:rPr/>
                  </w:rPrChange>
                </w:rPr>
                <w:br/>
                <w:t>(</w:t>
              </w:r>
              <w:r w:rsidRPr="00E868EE">
                <w:rPr>
                  <w:rPrChange w:id="16070" w:author="Nasser Mustafa [2]" w:date="2018-09-26T14:54:00Z">
                    <w:rPr/>
                  </w:rPrChange>
                </w:rPr>
                <w:fldChar w:fldCharType="begin"/>
              </w:r>
              <w:r w:rsidRPr="00E868EE">
                <w:rPr>
                  <w:rPrChange w:id="16071" w:author="Nasser Mustafa [2]" w:date="2018-09-26T14:54:00Z">
                    <w:rPr/>
                  </w:rPrChange>
                </w:rPr>
                <w:instrText xml:space="preserve"> HYPERLINK "http://carleton.ca/curo/wp-content/uploads/Carleton-University-Research-Ethics-Form-Instructions-April2016.htm" \l "9B" </w:instrText>
              </w:r>
              <w:r w:rsidRPr="00E868EE">
                <w:rPr>
                  <w:rPrChange w:id="16072" w:author="Nasser Mustafa [2]" w:date="2018-09-26T14:54:00Z">
                    <w:rPr/>
                  </w:rPrChange>
                </w:rPr>
                <w:fldChar w:fldCharType="separate"/>
              </w:r>
              <w:r w:rsidRPr="00E868EE">
                <w:rPr>
                  <w:rStyle w:val="Hyperlink"/>
                  <w:rPrChange w:id="16073" w:author="Nasser Mustafa [2]" w:date="2018-09-26T14:54:00Z">
                    <w:rPr>
                      <w:color w:val="800000"/>
                      <w:u w:val="single"/>
                    </w:rPr>
                  </w:rPrChange>
                </w:rPr>
                <w:t>Detailed instructions</w:t>
              </w:r>
              <w:r w:rsidRPr="00E868EE">
                <w:rPr>
                  <w:rPrChange w:id="16074" w:author="Nasser Mustafa [2]" w:date="2018-09-26T14:54:00Z">
                    <w:rPr>
                      <w:color w:val="800000"/>
                      <w:u w:val="single"/>
                    </w:rPr>
                  </w:rPrChange>
                </w:rPr>
                <w:fldChar w:fldCharType="end"/>
              </w:r>
              <w:r w:rsidRPr="00E868EE">
                <w:rPr>
                  <w:rPrChange w:id="16075" w:author="Nasser Mustafa [2]" w:date="2018-09-26T14:54:00Z">
                    <w:rPr/>
                  </w:rPrChange>
                </w:rPr>
                <w:t xml:space="preserve">) </w:t>
              </w:r>
            </w:ins>
          </w:p>
        </w:tc>
        <w:tc>
          <w:tcPr>
            <w:tcW w:w="0" w:type="auto"/>
            <w:hideMark/>
          </w:tcPr>
          <w:p w14:paraId="5297B2F1" w14:textId="77777777" w:rsidR="00D23C37" w:rsidRPr="00E868EE" w:rsidRDefault="00D23C37" w:rsidP="00E868EE">
            <w:pPr>
              <w:rPr>
                <w:ins w:id="16076" w:author="Nasser Mustafa [2]" w:date="2018-09-23T16:09:00Z"/>
                <w:rPrChange w:id="16077" w:author="Nasser Mustafa [2]" w:date="2018-09-26T14:54:00Z">
                  <w:rPr>
                    <w:ins w:id="16078" w:author="Nasser Mustafa [2]" w:date="2018-09-23T16:09:00Z"/>
                  </w:rPr>
                </w:rPrChange>
              </w:rPr>
              <w:pPrChange w:id="16079" w:author="Nasser Mustafa [2]" w:date="2018-09-26T14:54:00Z">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72B9C376" w14:textId="77777777" w:rsidTr="00D23C37">
              <w:trPr>
                <w:tblCellSpacing w:w="15" w:type="dxa"/>
                <w:ins w:id="16080"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0B89B2C" w14:textId="77777777" w:rsidR="00D23C37" w:rsidRPr="00E868EE" w:rsidRDefault="00D23C37" w:rsidP="00E868EE">
                  <w:pPr>
                    <w:rPr>
                      <w:ins w:id="16081" w:author="Nasser Mustafa [2]" w:date="2018-09-23T16:09:00Z"/>
                      <w:rPrChange w:id="16082" w:author="Nasser Mustafa [2]" w:date="2018-09-26T14:54:00Z">
                        <w:rPr>
                          <w:ins w:id="16083" w:author="Nasser Mustafa [2]" w:date="2018-09-23T16:09:00Z"/>
                        </w:rPr>
                      </w:rPrChange>
                    </w:rPr>
                    <w:pPrChange w:id="16084" w:author="Nasser Mustafa [2]" w:date="2018-09-26T14:54:00Z">
                      <w:pPr/>
                    </w:pPrChange>
                  </w:pPr>
                  <w:ins w:id="16085" w:author="Nasser Mustafa [2]" w:date="2018-09-23T16:09:00Z">
                    <w:r w:rsidRPr="00E868EE">
                      <w:rPr>
                        <w:rPrChange w:id="16086"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6525B5BB" w14:textId="77777777" w:rsidR="00D23C37" w:rsidRPr="00E868EE" w:rsidRDefault="00D23C37" w:rsidP="00E868EE">
                  <w:pPr>
                    <w:rPr>
                      <w:ins w:id="16087" w:author="Nasser Mustafa [2]" w:date="2018-09-23T16:09:00Z"/>
                      <w:rPrChange w:id="16088" w:author="Nasser Mustafa [2]" w:date="2018-09-26T14:54:00Z">
                        <w:rPr>
                          <w:ins w:id="16089" w:author="Nasser Mustafa [2]" w:date="2018-09-23T16:09:00Z"/>
                        </w:rPr>
                      </w:rPrChange>
                    </w:rPr>
                    <w:pPrChange w:id="16090" w:author="Nasser Mustafa [2]" w:date="2018-09-26T14:54:00Z">
                      <w:pPr/>
                    </w:pPrChange>
                  </w:pPr>
                  <w:ins w:id="16091" w:author="Nasser Mustafa [2]" w:date="2018-09-23T16:09:00Z">
                    <w:r w:rsidRPr="00E868EE">
                      <w:rPr>
                        <w:rPrChange w:id="16092" w:author="Nasser Mustafa [2]" w:date="2018-09-26T14:54:00Z">
                          <w:rPr/>
                        </w:rPrChange>
                      </w:rPr>
                      <w:t xml:space="preserve">I agree </w:t>
                    </w:r>
                  </w:ins>
                </w:p>
              </w:tc>
            </w:tr>
          </w:tbl>
          <w:p w14:paraId="5B8C81B9" w14:textId="77777777" w:rsidR="00D23C37" w:rsidRPr="00E868EE" w:rsidRDefault="00D23C37" w:rsidP="00E868EE">
            <w:pPr>
              <w:rPr>
                <w:ins w:id="16093" w:author="Nasser Mustafa [2]" w:date="2018-09-23T16:09:00Z"/>
                <w:rPrChange w:id="16094" w:author="Nasser Mustafa [2]" w:date="2018-09-26T14:54:00Z">
                  <w:rPr>
                    <w:ins w:id="16095" w:author="Nasser Mustafa [2]" w:date="2018-09-23T16:09:00Z"/>
                  </w:rPr>
                </w:rPrChange>
              </w:rPr>
              <w:pPrChange w:id="16096" w:author="Nasser Mustafa [2]" w:date="2018-09-26T14:54:00Z">
                <w:pPr/>
              </w:pPrChange>
            </w:pPr>
          </w:p>
        </w:tc>
        <w:tc>
          <w:tcPr>
            <w:tcW w:w="0" w:type="auto"/>
            <w:hideMark/>
          </w:tcPr>
          <w:p w14:paraId="385979CA" w14:textId="77777777" w:rsidR="00D23C37" w:rsidRPr="00E868EE" w:rsidRDefault="00D23C37" w:rsidP="00E868EE">
            <w:pPr>
              <w:rPr>
                <w:ins w:id="16097" w:author="Nasser Mustafa [2]" w:date="2018-09-23T16:09:00Z"/>
                <w:rPrChange w:id="16098" w:author="Nasser Mustafa [2]" w:date="2018-09-26T14:54:00Z">
                  <w:rPr>
                    <w:ins w:id="16099" w:author="Nasser Mustafa [2]" w:date="2018-09-23T16:09:00Z"/>
                  </w:rPr>
                </w:rPrChange>
              </w:rPr>
              <w:pPrChange w:id="16100" w:author="Nasser Mustafa [2]" w:date="2018-09-26T14:54:00Z">
                <w:pPr/>
              </w:pPrChange>
            </w:pPr>
            <w:ins w:id="16101" w:author="Nasser Mustafa [2]" w:date="2018-09-23T16:09:00Z">
              <w:r w:rsidRPr="00E868EE">
                <w:rPr>
                  <w:rPrChange w:id="16102" w:author="Nasser Mustafa [2]" w:date="2018-09-26T14:54:00Z">
                    <w:rPr/>
                  </w:rPrChange>
                </w:rPr>
                <w:t xml:space="preserve">This ethics application accurately describes the research project or scholarly activity that I plan to conduct. </w:t>
              </w:r>
            </w:ins>
          </w:p>
        </w:tc>
      </w:tr>
      <w:tr w:rsidR="00D23C37" w:rsidRPr="00E868EE" w14:paraId="661A8631" w14:textId="77777777" w:rsidTr="00D23C37">
        <w:trPr>
          <w:tblCellSpacing w:w="15" w:type="dxa"/>
          <w:jc w:val="center"/>
          <w:ins w:id="16103" w:author="Nasser Mustafa [2]" w:date="2018-09-23T16:09:00Z"/>
        </w:trPr>
        <w:tc>
          <w:tcPr>
            <w:tcW w:w="0" w:type="auto"/>
            <w:gridSpan w:val="5"/>
            <w:vAlign w:val="center"/>
            <w:hideMark/>
          </w:tcPr>
          <w:p w14:paraId="707C2814" w14:textId="77777777" w:rsidR="00D23C37" w:rsidRPr="00E868EE" w:rsidRDefault="007431BC" w:rsidP="00E868EE">
            <w:pPr>
              <w:rPr>
                <w:ins w:id="16104" w:author="Nasser Mustafa [2]" w:date="2018-09-23T16:09:00Z"/>
                <w:rPrChange w:id="16105" w:author="Nasser Mustafa [2]" w:date="2018-09-26T14:54:00Z">
                  <w:rPr>
                    <w:ins w:id="16106" w:author="Nasser Mustafa [2]" w:date="2018-09-23T16:09:00Z"/>
                  </w:rPr>
                </w:rPrChange>
              </w:rPr>
              <w:pPrChange w:id="16107" w:author="Nasser Mustafa [2]" w:date="2018-09-26T14:54:00Z">
                <w:pPr/>
              </w:pPrChange>
            </w:pPr>
            <w:ins w:id="16108" w:author="Nasser Mustafa [2]" w:date="2018-09-23T16:09:00Z">
              <w:r w:rsidRPr="00E868EE">
                <w:rPr>
                  <w:rPrChange w:id="16109" w:author="Nasser Mustafa [2]" w:date="2018-09-26T14:54:00Z">
                    <w:rPr/>
                  </w:rPrChange>
                </w:rPr>
                <w:pict w14:anchorId="482427D6">
                  <v:rect id="_x0000_i1063" style="width:0;height:1.5pt" o:hralign="center" o:hrstd="t" o:hr="t" fillcolor="#a0a0a0" stroked="f"/>
                </w:pict>
              </w:r>
            </w:ins>
          </w:p>
        </w:tc>
      </w:tr>
      <w:tr w:rsidR="00D23C37" w:rsidRPr="00E868EE" w14:paraId="3CCAF1C9" w14:textId="77777777" w:rsidTr="00D23C37">
        <w:trPr>
          <w:tblCellSpacing w:w="15" w:type="dxa"/>
          <w:jc w:val="center"/>
          <w:ins w:id="16110" w:author="Nasser Mustafa [2]" w:date="2018-09-23T16:09:00Z"/>
        </w:trPr>
        <w:tc>
          <w:tcPr>
            <w:tcW w:w="0" w:type="auto"/>
            <w:hideMark/>
          </w:tcPr>
          <w:p w14:paraId="229AFA9E" w14:textId="77777777" w:rsidR="00D23C37" w:rsidRPr="00E868EE" w:rsidRDefault="00D23C37" w:rsidP="00E868EE">
            <w:pPr>
              <w:rPr>
                <w:ins w:id="16111" w:author="Nasser Mustafa [2]" w:date="2018-09-23T16:09:00Z"/>
                <w:rPrChange w:id="16112" w:author="Nasser Mustafa [2]" w:date="2018-09-26T14:54:00Z">
                  <w:rPr>
                    <w:ins w:id="16113" w:author="Nasser Mustafa [2]" w:date="2018-09-23T16:09:00Z"/>
                  </w:rPr>
                </w:rPrChange>
              </w:rPr>
              <w:pPrChange w:id="16114" w:author="Nasser Mustafa [2]" w:date="2018-09-26T14:54:00Z">
                <w:pPr>
                  <w:keepLines/>
                  <w:widowControl w:val="0"/>
                  <w:spacing w:before="100" w:beforeAutospacing="1" w:after="100" w:afterAutospacing="1"/>
                  <w:outlineLvl w:val="2"/>
                </w:pPr>
              </w:pPrChange>
            </w:pPr>
            <w:bookmarkStart w:id="16115" w:name="9C"/>
            <w:bookmarkStart w:id="16116" w:name="_Toc525736868"/>
            <w:ins w:id="16117" w:author="Nasser Mustafa [2]" w:date="2018-09-23T16:09:00Z">
              <w:r w:rsidRPr="00E868EE">
                <w:rPr>
                  <w:rPrChange w:id="16118" w:author="Nasser Mustafa [2]" w:date="2018-09-26T14:54:00Z">
                    <w:rPr/>
                  </w:rPrChange>
                </w:rPr>
                <w:t>9C</w:t>
              </w:r>
              <w:bookmarkEnd w:id="16115"/>
              <w:r w:rsidRPr="00E868EE">
                <w:rPr>
                  <w:rPrChange w:id="16119" w:author="Nasser Mustafa [2]" w:date="2018-09-26T14:54:00Z">
                    <w:rPr/>
                  </w:rPrChange>
                </w:rPr>
                <w:t>.</w:t>
              </w:r>
              <w:bookmarkEnd w:id="16116"/>
              <w:r w:rsidRPr="00E868EE">
                <w:rPr>
                  <w:rPrChange w:id="16120" w:author="Nasser Mustafa [2]" w:date="2018-09-26T14:54:00Z">
                    <w:rPr/>
                  </w:rPrChange>
                </w:rPr>
                <w:t xml:space="preserve"> </w:t>
              </w:r>
            </w:ins>
          </w:p>
        </w:tc>
        <w:tc>
          <w:tcPr>
            <w:tcW w:w="0" w:type="auto"/>
            <w:hideMark/>
          </w:tcPr>
          <w:p w14:paraId="2E8D39B2" w14:textId="488C48FE" w:rsidR="00D23C37" w:rsidRPr="00E868EE" w:rsidRDefault="00D23C37" w:rsidP="00E868EE">
            <w:pPr>
              <w:rPr>
                <w:ins w:id="16121" w:author="Nasser Mustafa [2]" w:date="2018-09-23T16:09:00Z"/>
                <w:rPrChange w:id="16122" w:author="Nasser Mustafa [2]" w:date="2018-09-26T14:54:00Z">
                  <w:rPr>
                    <w:ins w:id="16123" w:author="Nasser Mustafa [2]" w:date="2018-09-23T16:09:00Z"/>
                  </w:rPr>
                </w:rPrChange>
              </w:rPr>
              <w:pPrChange w:id="16124" w:author="Nasser Mustafa [2]" w:date="2018-09-26T14:54:00Z">
                <w:pPr>
                  <w:keepLines/>
                  <w:widowControl w:val="0"/>
                </w:pPr>
              </w:pPrChange>
            </w:pPr>
            <w:ins w:id="16125" w:author="Nasser Mustafa [2]" w:date="2018-09-23T16:09:00Z">
              <w:r w:rsidRPr="00E868EE">
                <w:rPr>
                  <w:rPrChange w:id="16126" w:author="Nasser Mustafa [2]" w:date="2018-09-26T14:54:00Z">
                    <w:rPr/>
                  </w:rPrChange>
                </w:rPr>
                <w:t>Declaration #2</w:t>
              </w:r>
              <w:r w:rsidRPr="00E868EE">
                <w:rPr>
                  <w:rPrChange w:id="16127" w:author="Nasser Mustafa [2]" w:date="2018-09-26T14:54:00Z">
                    <w:rPr/>
                  </w:rPrChange>
                </w:rPr>
                <w:br/>
                <w:t>(</w:t>
              </w:r>
              <w:r w:rsidRPr="00E868EE">
                <w:rPr>
                  <w:rPrChange w:id="16128" w:author="Nasser Mustafa [2]" w:date="2018-09-26T14:54:00Z">
                    <w:rPr/>
                  </w:rPrChange>
                </w:rPr>
                <w:fldChar w:fldCharType="begin"/>
              </w:r>
              <w:r w:rsidRPr="00E868EE">
                <w:rPr>
                  <w:rPrChange w:id="16129" w:author="Nasser Mustafa [2]" w:date="2018-09-26T14:54:00Z">
                    <w:rPr/>
                  </w:rPrChange>
                </w:rPr>
                <w:instrText xml:space="preserve"> HYPERLINK "http://carleton.ca/curo/wp-content/uploads/Carleton-University-Research-Ethics-Form-Instructions-April2016.htm" \l "9C" </w:instrText>
              </w:r>
              <w:r w:rsidRPr="00E868EE">
                <w:rPr>
                  <w:rPrChange w:id="16130" w:author="Nasser Mustafa [2]" w:date="2018-09-26T14:54:00Z">
                    <w:rPr/>
                  </w:rPrChange>
                </w:rPr>
                <w:fldChar w:fldCharType="separate"/>
              </w:r>
              <w:r w:rsidRPr="00E868EE">
                <w:rPr>
                  <w:rStyle w:val="Hyperlink"/>
                  <w:rPrChange w:id="16131" w:author="Nasser Mustafa [2]" w:date="2018-09-26T14:54:00Z">
                    <w:rPr>
                      <w:color w:val="800000"/>
                      <w:u w:val="single"/>
                    </w:rPr>
                  </w:rPrChange>
                </w:rPr>
                <w:t>Detailed instructions</w:t>
              </w:r>
              <w:r w:rsidRPr="00E868EE">
                <w:rPr>
                  <w:rPrChange w:id="16132" w:author="Nasser Mustafa [2]" w:date="2018-09-26T14:54:00Z">
                    <w:rPr>
                      <w:color w:val="800000"/>
                      <w:u w:val="single"/>
                    </w:rPr>
                  </w:rPrChange>
                </w:rPr>
                <w:fldChar w:fldCharType="end"/>
              </w:r>
              <w:r w:rsidRPr="00E868EE">
                <w:rPr>
                  <w:rPrChange w:id="16133" w:author="Nasser Mustafa [2]" w:date="2018-09-26T14:54:00Z">
                    <w:rPr/>
                  </w:rPrChange>
                </w:rPr>
                <w:t xml:space="preserve">) </w:t>
              </w:r>
            </w:ins>
          </w:p>
        </w:tc>
        <w:tc>
          <w:tcPr>
            <w:tcW w:w="0" w:type="auto"/>
            <w:hideMark/>
          </w:tcPr>
          <w:p w14:paraId="7AEB2146" w14:textId="77777777" w:rsidR="00D23C37" w:rsidRPr="00E868EE" w:rsidRDefault="00D23C37" w:rsidP="00E868EE">
            <w:pPr>
              <w:rPr>
                <w:ins w:id="16134" w:author="Nasser Mustafa [2]" w:date="2018-09-23T16:09:00Z"/>
                <w:rPrChange w:id="16135" w:author="Nasser Mustafa [2]" w:date="2018-09-26T14:54:00Z">
                  <w:rPr>
                    <w:ins w:id="16136" w:author="Nasser Mustafa [2]" w:date="2018-09-23T16:09:00Z"/>
                  </w:rPr>
                </w:rPrChange>
              </w:rPr>
              <w:pPrChange w:id="16137"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183F8627" w14:textId="77777777" w:rsidTr="00D23C37">
              <w:trPr>
                <w:tblCellSpacing w:w="15" w:type="dxa"/>
                <w:ins w:id="16138"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296882CD" w14:textId="77777777" w:rsidR="00D23C37" w:rsidRPr="00E868EE" w:rsidRDefault="00D23C37" w:rsidP="00E868EE">
                  <w:pPr>
                    <w:rPr>
                      <w:ins w:id="16139" w:author="Nasser Mustafa [2]" w:date="2018-09-23T16:09:00Z"/>
                      <w:rPrChange w:id="16140" w:author="Nasser Mustafa [2]" w:date="2018-09-26T14:54:00Z">
                        <w:rPr>
                          <w:ins w:id="16141" w:author="Nasser Mustafa [2]" w:date="2018-09-23T16:09:00Z"/>
                        </w:rPr>
                      </w:rPrChange>
                    </w:rPr>
                    <w:pPrChange w:id="16142" w:author="Nasser Mustafa [2]" w:date="2018-09-26T14:54:00Z">
                      <w:pPr>
                        <w:keepLines/>
                        <w:widowControl w:val="0"/>
                      </w:pPr>
                    </w:pPrChange>
                  </w:pPr>
                  <w:ins w:id="16143" w:author="Nasser Mustafa [2]" w:date="2018-09-23T16:09:00Z">
                    <w:r w:rsidRPr="00E868EE">
                      <w:rPr>
                        <w:rPrChange w:id="16144"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296EBC6E" w14:textId="77777777" w:rsidR="00D23C37" w:rsidRPr="00E868EE" w:rsidRDefault="00D23C37" w:rsidP="00E868EE">
                  <w:pPr>
                    <w:rPr>
                      <w:ins w:id="16145" w:author="Nasser Mustafa [2]" w:date="2018-09-23T16:09:00Z"/>
                      <w:rPrChange w:id="16146" w:author="Nasser Mustafa [2]" w:date="2018-09-26T14:54:00Z">
                        <w:rPr>
                          <w:ins w:id="16147" w:author="Nasser Mustafa [2]" w:date="2018-09-23T16:09:00Z"/>
                        </w:rPr>
                      </w:rPrChange>
                    </w:rPr>
                    <w:pPrChange w:id="16148" w:author="Nasser Mustafa [2]" w:date="2018-09-26T14:54:00Z">
                      <w:pPr>
                        <w:keepLines/>
                        <w:widowControl w:val="0"/>
                      </w:pPr>
                    </w:pPrChange>
                  </w:pPr>
                  <w:ins w:id="16149" w:author="Nasser Mustafa [2]" w:date="2018-09-23T16:09:00Z">
                    <w:r w:rsidRPr="00E868EE">
                      <w:rPr>
                        <w:rPrChange w:id="16150" w:author="Nasser Mustafa [2]" w:date="2018-09-26T14:54:00Z">
                          <w:rPr/>
                        </w:rPrChange>
                      </w:rPr>
                      <w:t xml:space="preserve">I agree </w:t>
                    </w:r>
                  </w:ins>
                </w:p>
              </w:tc>
            </w:tr>
          </w:tbl>
          <w:p w14:paraId="580A56DD" w14:textId="77777777" w:rsidR="00D23C37" w:rsidRPr="00E868EE" w:rsidRDefault="00D23C37" w:rsidP="00E868EE">
            <w:pPr>
              <w:rPr>
                <w:ins w:id="16151" w:author="Nasser Mustafa [2]" w:date="2018-09-23T16:09:00Z"/>
                <w:rPrChange w:id="16152" w:author="Nasser Mustafa [2]" w:date="2018-09-26T14:54:00Z">
                  <w:rPr>
                    <w:ins w:id="16153" w:author="Nasser Mustafa [2]" w:date="2018-09-23T16:09:00Z"/>
                  </w:rPr>
                </w:rPrChange>
              </w:rPr>
              <w:pPrChange w:id="16154" w:author="Nasser Mustafa [2]" w:date="2018-09-26T14:54:00Z">
                <w:pPr>
                  <w:keepLines/>
                  <w:widowControl w:val="0"/>
                </w:pPr>
              </w:pPrChange>
            </w:pPr>
          </w:p>
        </w:tc>
        <w:tc>
          <w:tcPr>
            <w:tcW w:w="0" w:type="auto"/>
            <w:hideMark/>
          </w:tcPr>
          <w:p w14:paraId="1FB34E2E" w14:textId="77777777" w:rsidR="00D23C37" w:rsidRPr="00E868EE" w:rsidRDefault="00D23C37" w:rsidP="00E868EE">
            <w:pPr>
              <w:rPr>
                <w:ins w:id="16155" w:author="Nasser Mustafa [2]" w:date="2018-09-23T16:09:00Z"/>
                <w:rPrChange w:id="16156" w:author="Nasser Mustafa [2]" w:date="2018-09-26T14:54:00Z">
                  <w:rPr>
                    <w:ins w:id="16157" w:author="Nasser Mustafa [2]" w:date="2018-09-23T16:09:00Z"/>
                  </w:rPr>
                </w:rPrChange>
              </w:rPr>
              <w:pPrChange w:id="16158" w:author="Nasser Mustafa [2]" w:date="2018-09-26T14:54:00Z">
                <w:pPr>
                  <w:keepLines/>
                  <w:widowControl w:val="0"/>
                </w:pPr>
              </w:pPrChange>
            </w:pPr>
            <w:ins w:id="16159" w:author="Nasser Mustafa [2]" w:date="2018-09-23T16:09:00Z">
              <w:r w:rsidRPr="00E868EE">
                <w:rPr>
                  <w:rPrChange w:id="16160" w:author="Nasser Mustafa [2]" w:date="2018-09-26T14:54:00Z">
                    <w:rPr/>
                  </w:rPrChange>
                </w:rPr>
                <w:t xml:space="preserve">No recruitment or data collection for this protocol will commence before ethics clearance. </w:t>
              </w:r>
            </w:ins>
          </w:p>
        </w:tc>
      </w:tr>
      <w:tr w:rsidR="00D23C37" w:rsidRPr="00E868EE" w14:paraId="3606DB50" w14:textId="77777777" w:rsidTr="00D23C37">
        <w:trPr>
          <w:tblCellSpacing w:w="15" w:type="dxa"/>
          <w:jc w:val="center"/>
          <w:ins w:id="16161" w:author="Nasser Mustafa [2]" w:date="2018-09-23T16:09:00Z"/>
        </w:trPr>
        <w:tc>
          <w:tcPr>
            <w:tcW w:w="0" w:type="auto"/>
            <w:gridSpan w:val="5"/>
            <w:vAlign w:val="center"/>
            <w:hideMark/>
          </w:tcPr>
          <w:p w14:paraId="50AA72E7" w14:textId="77777777" w:rsidR="00D23C37" w:rsidRPr="00E868EE" w:rsidRDefault="007431BC" w:rsidP="00E868EE">
            <w:pPr>
              <w:rPr>
                <w:ins w:id="16162" w:author="Nasser Mustafa [2]" w:date="2018-09-23T16:09:00Z"/>
                <w:rPrChange w:id="16163" w:author="Nasser Mustafa [2]" w:date="2018-09-26T14:54:00Z">
                  <w:rPr>
                    <w:ins w:id="16164" w:author="Nasser Mustafa [2]" w:date="2018-09-23T16:09:00Z"/>
                  </w:rPr>
                </w:rPrChange>
              </w:rPr>
              <w:pPrChange w:id="16165" w:author="Nasser Mustafa [2]" w:date="2018-09-26T14:54:00Z">
                <w:pPr>
                  <w:keepLines/>
                  <w:widowControl w:val="0"/>
                </w:pPr>
              </w:pPrChange>
            </w:pPr>
            <w:ins w:id="16166" w:author="Nasser Mustafa [2]" w:date="2018-09-23T16:09:00Z">
              <w:r w:rsidRPr="00E868EE">
                <w:rPr>
                  <w:rPrChange w:id="16167" w:author="Nasser Mustafa [2]" w:date="2018-09-26T14:54:00Z">
                    <w:rPr/>
                  </w:rPrChange>
                </w:rPr>
                <w:pict w14:anchorId="2E1922CC">
                  <v:rect id="_x0000_i1064" style="width:0;height:1.5pt" o:hralign="center" o:hrstd="t" o:hr="t" fillcolor="#a0a0a0" stroked="f"/>
                </w:pict>
              </w:r>
            </w:ins>
          </w:p>
        </w:tc>
      </w:tr>
      <w:tr w:rsidR="00D23C37" w:rsidRPr="00E868EE" w14:paraId="50850F84" w14:textId="77777777" w:rsidTr="00D23C37">
        <w:trPr>
          <w:tblCellSpacing w:w="15" w:type="dxa"/>
          <w:jc w:val="center"/>
          <w:ins w:id="16168" w:author="Nasser Mustafa [2]" w:date="2018-09-23T16:09:00Z"/>
        </w:trPr>
        <w:tc>
          <w:tcPr>
            <w:tcW w:w="0" w:type="auto"/>
            <w:hideMark/>
          </w:tcPr>
          <w:p w14:paraId="40186C45" w14:textId="77777777" w:rsidR="00D23C37" w:rsidRPr="00E868EE" w:rsidRDefault="00D23C37" w:rsidP="00E868EE">
            <w:pPr>
              <w:rPr>
                <w:ins w:id="16169" w:author="Nasser Mustafa [2]" w:date="2018-09-23T16:09:00Z"/>
                <w:rPrChange w:id="16170" w:author="Nasser Mustafa [2]" w:date="2018-09-26T14:54:00Z">
                  <w:rPr>
                    <w:ins w:id="16171" w:author="Nasser Mustafa [2]" w:date="2018-09-23T16:09:00Z"/>
                  </w:rPr>
                </w:rPrChange>
              </w:rPr>
              <w:pPrChange w:id="16172" w:author="Nasser Mustafa [2]" w:date="2018-09-26T14:54:00Z">
                <w:pPr>
                  <w:keepLines/>
                  <w:widowControl w:val="0"/>
                  <w:spacing w:before="100" w:beforeAutospacing="1" w:after="100" w:afterAutospacing="1"/>
                  <w:outlineLvl w:val="2"/>
                </w:pPr>
              </w:pPrChange>
            </w:pPr>
            <w:bookmarkStart w:id="16173" w:name="9D"/>
            <w:bookmarkStart w:id="16174" w:name="_Toc525736869"/>
            <w:ins w:id="16175" w:author="Nasser Mustafa [2]" w:date="2018-09-23T16:09:00Z">
              <w:r w:rsidRPr="00E868EE">
                <w:rPr>
                  <w:rPrChange w:id="16176" w:author="Nasser Mustafa [2]" w:date="2018-09-26T14:54:00Z">
                    <w:rPr/>
                  </w:rPrChange>
                </w:rPr>
                <w:t>9D</w:t>
              </w:r>
              <w:bookmarkEnd w:id="16173"/>
              <w:r w:rsidRPr="00E868EE">
                <w:rPr>
                  <w:rPrChange w:id="16177" w:author="Nasser Mustafa [2]" w:date="2018-09-26T14:54:00Z">
                    <w:rPr/>
                  </w:rPrChange>
                </w:rPr>
                <w:t>.</w:t>
              </w:r>
              <w:bookmarkEnd w:id="16174"/>
              <w:r w:rsidRPr="00E868EE">
                <w:rPr>
                  <w:rPrChange w:id="16178" w:author="Nasser Mustafa [2]" w:date="2018-09-26T14:54:00Z">
                    <w:rPr/>
                  </w:rPrChange>
                </w:rPr>
                <w:t xml:space="preserve"> </w:t>
              </w:r>
            </w:ins>
          </w:p>
        </w:tc>
        <w:tc>
          <w:tcPr>
            <w:tcW w:w="0" w:type="auto"/>
            <w:hideMark/>
          </w:tcPr>
          <w:p w14:paraId="03FE759A" w14:textId="48D907C6" w:rsidR="00D23C37" w:rsidRPr="00E868EE" w:rsidRDefault="00D23C37" w:rsidP="00E868EE">
            <w:pPr>
              <w:rPr>
                <w:ins w:id="16179" w:author="Nasser Mustafa [2]" w:date="2018-09-23T16:09:00Z"/>
                <w:rPrChange w:id="16180" w:author="Nasser Mustafa [2]" w:date="2018-09-26T14:54:00Z">
                  <w:rPr>
                    <w:ins w:id="16181" w:author="Nasser Mustafa [2]" w:date="2018-09-23T16:09:00Z"/>
                  </w:rPr>
                </w:rPrChange>
              </w:rPr>
              <w:pPrChange w:id="16182" w:author="Nasser Mustafa [2]" w:date="2018-09-26T14:54:00Z">
                <w:pPr>
                  <w:keepLines/>
                  <w:widowControl w:val="0"/>
                </w:pPr>
              </w:pPrChange>
            </w:pPr>
            <w:ins w:id="16183" w:author="Nasser Mustafa [2]" w:date="2018-09-23T16:09:00Z">
              <w:r w:rsidRPr="00E868EE">
                <w:rPr>
                  <w:rPrChange w:id="16184" w:author="Nasser Mustafa [2]" w:date="2018-09-26T14:54:00Z">
                    <w:rPr/>
                  </w:rPrChange>
                </w:rPr>
                <w:t>Declaration #3</w:t>
              </w:r>
              <w:r w:rsidRPr="00E868EE">
                <w:rPr>
                  <w:rPrChange w:id="16185" w:author="Nasser Mustafa [2]" w:date="2018-09-26T14:54:00Z">
                    <w:rPr/>
                  </w:rPrChange>
                </w:rPr>
                <w:br/>
                <w:t>(</w:t>
              </w:r>
              <w:r w:rsidRPr="00E868EE">
                <w:rPr>
                  <w:rPrChange w:id="16186" w:author="Nasser Mustafa [2]" w:date="2018-09-26T14:54:00Z">
                    <w:rPr/>
                  </w:rPrChange>
                </w:rPr>
                <w:fldChar w:fldCharType="begin"/>
              </w:r>
              <w:r w:rsidRPr="00E868EE">
                <w:rPr>
                  <w:rPrChange w:id="16187" w:author="Nasser Mustafa [2]" w:date="2018-09-26T14:54:00Z">
                    <w:rPr/>
                  </w:rPrChange>
                </w:rPr>
                <w:instrText xml:space="preserve"> HYPERLINK "http://carleton.ca/curo/wp-content/uploads/Carleton-University-Research-Ethics-Form-Instructions-April2016.htm" \l "9D" </w:instrText>
              </w:r>
              <w:r w:rsidRPr="00E868EE">
                <w:rPr>
                  <w:rPrChange w:id="16188" w:author="Nasser Mustafa [2]" w:date="2018-09-26T14:54:00Z">
                    <w:rPr/>
                  </w:rPrChange>
                </w:rPr>
                <w:fldChar w:fldCharType="separate"/>
              </w:r>
              <w:r w:rsidRPr="00E868EE">
                <w:rPr>
                  <w:rStyle w:val="Hyperlink"/>
                  <w:rPrChange w:id="16189" w:author="Nasser Mustafa [2]" w:date="2018-09-26T14:54:00Z">
                    <w:rPr>
                      <w:color w:val="800000"/>
                      <w:u w:val="single"/>
                    </w:rPr>
                  </w:rPrChange>
                </w:rPr>
                <w:t>Detailed instructions</w:t>
              </w:r>
              <w:r w:rsidRPr="00E868EE">
                <w:rPr>
                  <w:rPrChange w:id="16190" w:author="Nasser Mustafa [2]" w:date="2018-09-26T14:54:00Z">
                    <w:rPr>
                      <w:color w:val="800000"/>
                      <w:u w:val="single"/>
                    </w:rPr>
                  </w:rPrChange>
                </w:rPr>
                <w:fldChar w:fldCharType="end"/>
              </w:r>
              <w:r w:rsidRPr="00E868EE">
                <w:rPr>
                  <w:rPrChange w:id="16191" w:author="Nasser Mustafa [2]" w:date="2018-09-26T14:54:00Z">
                    <w:rPr/>
                  </w:rPrChange>
                </w:rPr>
                <w:t xml:space="preserve">) </w:t>
              </w:r>
            </w:ins>
          </w:p>
        </w:tc>
        <w:tc>
          <w:tcPr>
            <w:tcW w:w="0" w:type="auto"/>
            <w:hideMark/>
          </w:tcPr>
          <w:p w14:paraId="53F242F3" w14:textId="77777777" w:rsidR="00D23C37" w:rsidRPr="00E868EE" w:rsidRDefault="00D23C37" w:rsidP="00E868EE">
            <w:pPr>
              <w:rPr>
                <w:ins w:id="16192" w:author="Nasser Mustafa [2]" w:date="2018-09-23T16:09:00Z"/>
                <w:rPrChange w:id="16193" w:author="Nasser Mustafa [2]" w:date="2018-09-26T14:54:00Z">
                  <w:rPr>
                    <w:ins w:id="16194" w:author="Nasser Mustafa [2]" w:date="2018-09-23T16:09:00Z"/>
                  </w:rPr>
                </w:rPrChange>
              </w:rPr>
              <w:pPrChange w:id="16195"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12BE26E9" w14:textId="77777777" w:rsidTr="00D23C37">
              <w:trPr>
                <w:tblCellSpacing w:w="15" w:type="dxa"/>
                <w:ins w:id="16196"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0FFF525A" w14:textId="77777777" w:rsidR="00D23C37" w:rsidRPr="00E868EE" w:rsidRDefault="00D23C37" w:rsidP="00E868EE">
                  <w:pPr>
                    <w:rPr>
                      <w:ins w:id="16197" w:author="Nasser Mustafa [2]" w:date="2018-09-23T16:09:00Z"/>
                      <w:rPrChange w:id="16198" w:author="Nasser Mustafa [2]" w:date="2018-09-26T14:54:00Z">
                        <w:rPr>
                          <w:ins w:id="16199" w:author="Nasser Mustafa [2]" w:date="2018-09-23T16:09:00Z"/>
                        </w:rPr>
                      </w:rPrChange>
                    </w:rPr>
                    <w:pPrChange w:id="16200" w:author="Nasser Mustafa [2]" w:date="2018-09-26T14:54:00Z">
                      <w:pPr>
                        <w:keepLines/>
                        <w:widowControl w:val="0"/>
                      </w:pPr>
                    </w:pPrChange>
                  </w:pPr>
                  <w:ins w:id="16201" w:author="Nasser Mustafa [2]" w:date="2018-09-23T16:09:00Z">
                    <w:r w:rsidRPr="00E868EE">
                      <w:rPr>
                        <w:rPrChange w:id="16202"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5106F3A7" w14:textId="77777777" w:rsidR="00D23C37" w:rsidRPr="00E868EE" w:rsidRDefault="00D23C37" w:rsidP="00E868EE">
                  <w:pPr>
                    <w:rPr>
                      <w:ins w:id="16203" w:author="Nasser Mustafa [2]" w:date="2018-09-23T16:09:00Z"/>
                      <w:rPrChange w:id="16204" w:author="Nasser Mustafa [2]" w:date="2018-09-26T14:54:00Z">
                        <w:rPr>
                          <w:ins w:id="16205" w:author="Nasser Mustafa [2]" w:date="2018-09-23T16:09:00Z"/>
                        </w:rPr>
                      </w:rPrChange>
                    </w:rPr>
                    <w:pPrChange w:id="16206" w:author="Nasser Mustafa [2]" w:date="2018-09-26T14:54:00Z">
                      <w:pPr>
                        <w:keepLines/>
                        <w:widowControl w:val="0"/>
                      </w:pPr>
                    </w:pPrChange>
                  </w:pPr>
                  <w:ins w:id="16207" w:author="Nasser Mustafa [2]" w:date="2018-09-23T16:09:00Z">
                    <w:r w:rsidRPr="00E868EE">
                      <w:rPr>
                        <w:rPrChange w:id="16208" w:author="Nasser Mustafa [2]" w:date="2018-09-26T14:54:00Z">
                          <w:rPr/>
                        </w:rPrChange>
                      </w:rPr>
                      <w:t xml:space="preserve">I agree </w:t>
                    </w:r>
                  </w:ins>
                </w:p>
              </w:tc>
            </w:tr>
          </w:tbl>
          <w:p w14:paraId="23E778EF" w14:textId="77777777" w:rsidR="00D23C37" w:rsidRPr="00E868EE" w:rsidRDefault="00D23C37" w:rsidP="00E868EE">
            <w:pPr>
              <w:rPr>
                <w:ins w:id="16209" w:author="Nasser Mustafa [2]" w:date="2018-09-23T16:09:00Z"/>
                <w:rPrChange w:id="16210" w:author="Nasser Mustafa [2]" w:date="2018-09-26T14:54:00Z">
                  <w:rPr>
                    <w:ins w:id="16211" w:author="Nasser Mustafa [2]" w:date="2018-09-23T16:09:00Z"/>
                  </w:rPr>
                </w:rPrChange>
              </w:rPr>
              <w:pPrChange w:id="16212" w:author="Nasser Mustafa [2]" w:date="2018-09-26T14:54:00Z">
                <w:pPr>
                  <w:keepLines/>
                  <w:widowControl w:val="0"/>
                </w:pPr>
              </w:pPrChange>
            </w:pPr>
          </w:p>
        </w:tc>
        <w:tc>
          <w:tcPr>
            <w:tcW w:w="0" w:type="auto"/>
            <w:hideMark/>
          </w:tcPr>
          <w:p w14:paraId="02173CD3" w14:textId="77777777" w:rsidR="00D23C37" w:rsidRPr="00E868EE" w:rsidRDefault="00D23C37" w:rsidP="00E868EE">
            <w:pPr>
              <w:rPr>
                <w:ins w:id="16213" w:author="Nasser Mustafa [2]" w:date="2018-09-23T16:09:00Z"/>
                <w:rPrChange w:id="16214" w:author="Nasser Mustafa [2]" w:date="2018-09-26T14:54:00Z">
                  <w:rPr>
                    <w:ins w:id="16215" w:author="Nasser Mustafa [2]" w:date="2018-09-23T16:09:00Z"/>
                  </w:rPr>
                </w:rPrChange>
              </w:rPr>
              <w:pPrChange w:id="16216" w:author="Nasser Mustafa [2]" w:date="2018-09-26T14:54:00Z">
                <w:pPr>
                  <w:keepLines/>
                  <w:widowControl w:val="0"/>
                </w:pPr>
              </w:pPrChange>
            </w:pPr>
            <w:ins w:id="16217" w:author="Nasser Mustafa [2]" w:date="2018-09-23T16:09:00Z">
              <w:r w:rsidRPr="00E868EE">
                <w:rPr>
                  <w:rPrChange w:id="16218" w:author="Nasser Mustafa [2]" w:date="2018-09-26T14:54:00Z">
                    <w:rPr/>
                  </w:rPrChange>
                </w:rPr>
                <w:t>No changes will be made to the research project as described in this protocol without receiving clearance from the Research Ethics Board.</w:t>
              </w:r>
            </w:ins>
          </w:p>
        </w:tc>
      </w:tr>
      <w:tr w:rsidR="00D23C37" w:rsidRPr="00E868EE" w14:paraId="7594001B" w14:textId="77777777" w:rsidTr="00D23C37">
        <w:trPr>
          <w:tblCellSpacing w:w="15" w:type="dxa"/>
          <w:jc w:val="center"/>
          <w:ins w:id="16219" w:author="Nasser Mustafa [2]" w:date="2018-09-23T16:09:00Z"/>
        </w:trPr>
        <w:tc>
          <w:tcPr>
            <w:tcW w:w="0" w:type="auto"/>
            <w:gridSpan w:val="5"/>
            <w:vAlign w:val="center"/>
            <w:hideMark/>
          </w:tcPr>
          <w:p w14:paraId="1BB122E2" w14:textId="77777777" w:rsidR="00D23C37" w:rsidRPr="00E868EE" w:rsidRDefault="007431BC" w:rsidP="00E868EE">
            <w:pPr>
              <w:rPr>
                <w:ins w:id="16220" w:author="Nasser Mustafa [2]" w:date="2018-09-23T16:09:00Z"/>
                <w:rPrChange w:id="16221" w:author="Nasser Mustafa [2]" w:date="2018-09-26T14:54:00Z">
                  <w:rPr>
                    <w:ins w:id="16222" w:author="Nasser Mustafa [2]" w:date="2018-09-23T16:09:00Z"/>
                  </w:rPr>
                </w:rPrChange>
              </w:rPr>
              <w:pPrChange w:id="16223" w:author="Nasser Mustafa [2]" w:date="2018-09-26T14:54:00Z">
                <w:pPr>
                  <w:keepLines/>
                  <w:widowControl w:val="0"/>
                </w:pPr>
              </w:pPrChange>
            </w:pPr>
            <w:ins w:id="16224" w:author="Nasser Mustafa [2]" w:date="2018-09-23T16:09:00Z">
              <w:r w:rsidRPr="00E868EE">
                <w:rPr>
                  <w:rPrChange w:id="16225" w:author="Nasser Mustafa [2]" w:date="2018-09-26T14:54:00Z">
                    <w:rPr/>
                  </w:rPrChange>
                </w:rPr>
                <w:pict w14:anchorId="1558AEB9">
                  <v:rect id="_x0000_i1065" style="width:0;height:1.5pt" o:hralign="center" o:hrstd="t" o:hr="t" fillcolor="#a0a0a0" stroked="f"/>
                </w:pict>
              </w:r>
            </w:ins>
          </w:p>
        </w:tc>
      </w:tr>
      <w:tr w:rsidR="00D23C37" w:rsidRPr="00E868EE" w14:paraId="0ED51648" w14:textId="77777777" w:rsidTr="00D23C37">
        <w:trPr>
          <w:tblCellSpacing w:w="15" w:type="dxa"/>
          <w:jc w:val="center"/>
          <w:ins w:id="16226" w:author="Nasser Mustafa [2]" w:date="2018-09-23T16:09:00Z"/>
        </w:trPr>
        <w:tc>
          <w:tcPr>
            <w:tcW w:w="0" w:type="auto"/>
            <w:hideMark/>
          </w:tcPr>
          <w:p w14:paraId="49D4FB00" w14:textId="77777777" w:rsidR="00D23C37" w:rsidRPr="00E868EE" w:rsidRDefault="00D23C37" w:rsidP="00E868EE">
            <w:pPr>
              <w:rPr>
                <w:ins w:id="16227" w:author="Nasser Mustafa [2]" w:date="2018-09-23T16:09:00Z"/>
                <w:rPrChange w:id="16228" w:author="Nasser Mustafa [2]" w:date="2018-09-26T14:54:00Z">
                  <w:rPr>
                    <w:ins w:id="16229" w:author="Nasser Mustafa [2]" w:date="2018-09-23T16:09:00Z"/>
                  </w:rPr>
                </w:rPrChange>
              </w:rPr>
              <w:pPrChange w:id="16230" w:author="Nasser Mustafa [2]" w:date="2018-09-26T14:54:00Z">
                <w:pPr>
                  <w:keepLines/>
                  <w:widowControl w:val="0"/>
                  <w:spacing w:before="100" w:beforeAutospacing="1" w:after="100" w:afterAutospacing="1"/>
                  <w:outlineLvl w:val="2"/>
                </w:pPr>
              </w:pPrChange>
            </w:pPr>
            <w:bookmarkStart w:id="16231" w:name="9E"/>
            <w:bookmarkStart w:id="16232" w:name="_Toc525736870"/>
            <w:ins w:id="16233" w:author="Nasser Mustafa [2]" w:date="2018-09-23T16:09:00Z">
              <w:r w:rsidRPr="00E868EE">
                <w:rPr>
                  <w:rPrChange w:id="16234" w:author="Nasser Mustafa [2]" w:date="2018-09-26T14:54:00Z">
                    <w:rPr/>
                  </w:rPrChange>
                </w:rPr>
                <w:t>9E</w:t>
              </w:r>
              <w:bookmarkEnd w:id="16231"/>
              <w:r w:rsidRPr="00E868EE">
                <w:rPr>
                  <w:rPrChange w:id="16235" w:author="Nasser Mustafa [2]" w:date="2018-09-26T14:54:00Z">
                    <w:rPr/>
                  </w:rPrChange>
                </w:rPr>
                <w:t>.</w:t>
              </w:r>
              <w:bookmarkEnd w:id="16232"/>
              <w:r w:rsidRPr="00E868EE">
                <w:rPr>
                  <w:rPrChange w:id="16236" w:author="Nasser Mustafa [2]" w:date="2018-09-26T14:54:00Z">
                    <w:rPr/>
                  </w:rPrChange>
                </w:rPr>
                <w:t xml:space="preserve"> </w:t>
              </w:r>
            </w:ins>
          </w:p>
        </w:tc>
        <w:tc>
          <w:tcPr>
            <w:tcW w:w="0" w:type="auto"/>
            <w:hideMark/>
          </w:tcPr>
          <w:p w14:paraId="0AAE1E1F" w14:textId="490C060E" w:rsidR="00D23C37" w:rsidRPr="00E868EE" w:rsidRDefault="00D23C37" w:rsidP="00E868EE">
            <w:pPr>
              <w:rPr>
                <w:ins w:id="16237" w:author="Nasser Mustafa [2]" w:date="2018-09-23T16:09:00Z"/>
                <w:rPrChange w:id="16238" w:author="Nasser Mustafa [2]" w:date="2018-09-26T14:54:00Z">
                  <w:rPr>
                    <w:ins w:id="16239" w:author="Nasser Mustafa [2]" w:date="2018-09-23T16:09:00Z"/>
                  </w:rPr>
                </w:rPrChange>
              </w:rPr>
              <w:pPrChange w:id="16240" w:author="Nasser Mustafa [2]" w:date="2018-09-26T14:54:00Z">
                <w:pPr>
                  <w:keepLines/>
                  <w:widowControl w:val="0"/>
                </w:pPr>
              </w:pPrChange>
            </w:pPr>
            <w:ins w:id="16241" w:author="Nasser Mustafa [2]" w:date="2018-09-23T16:09:00Z">
              <w:r w:rsidRPr="00E868EE">
                <w:rPr>
                  <w:rPrChange w:id="16242" w:author="Nasser Mustafa [2]" w:date="2018-09-26T14:54:00Z">
                    <w:rPr/>
                  </w:rPrChange>
                </w:rPr>
                <w:t>Declaration #4</w:t>
              </w:r>
              <w:r w:rsidRPr="00E868EE">
                <w:rPr>
                  <w:rPrChange w:id="16243" w:author="Nasser Mustafa [2]" w:date="2018-09-26T14:54:00Z">
                    <w:rPr/>
                  </w:rPrChange>
                </w:rPr>
                <w:br/>
                <w:t>(</w:t>
              </w:r>
              <w:r w:rsidRPr="00E868EE">
                <w:rPr>
                  <w:rPrChange w:id="16244" w:author="Nasser Mustafa [2]" w:date="2018-09-26T14:54:00Z">
                    <w:rPr/>
                  </w:rPrChange>
                </w:rPr>
                <w:fldChar w:fldCharType="begin"/>
              </w:r>
              <w:r w:rsidRPr="00E868EE">
                <w:rPr>
                  <w:rPrChange w:id="16245" w:author="Nasser Mustafa [2]" w:date="2018-09-26T14:54:00Z">
                    <w:rPr/>
                  </w:rPrChange>
                </w:rPr>
                <w:instrText xml:space="preserve"> HYPERLINK "http://carleton.ca/curo/wp-content/uploads/Carleton-University-Research-Ethics-Form-Instructions-April2016.htm" \l "9E" </w:instrText>
              </w:r>
              <w:r w:rsidRPr="00E868EE">
                <w:rPr>
                  <w:rPrChange w:id="16246" w:author="Nasser Mustafa [2]" w:date="2018-09-26T14:54:00Z">
                    <w:rPr/>
                  </w:rPrChange>
                </w:rPr>
                <w:fldChar w:fldCharType="separate"/>
              </w:r>
              <w:r w:rsidRPr="00E868EE">
                <w:rPr>
                  <w:rStyle w:val="Hyperlink"/>
                  <w:rPrChange w:id="16247" w:author="Nasser Mustafa [2]" w:date="2018-09-26T14:54:00Z">
                    <w:rPr>
                      <w:color w:val="800000"/>
                      <w:u w:val="single"/>
                    </w:rPr>
                  </w:rPrChange>
                </w:rPr>
                <w:t>Detailed instructions</w:t>
              </w:r>
              <w:r w:rsidRPr="00E868EE">
                <w:rPr>
                  <w:rPrChange w:id="16248" w:author="Nasser Mustafa [2]" w:date="2018-09-26T14:54:00Z">
                    <w:rPr>
                      <w:color w:val="800000"/>
                      <w:u w:val="single"/>
                    </w:rPr>
                  </w:rPrChange>
                </w:rPr>
                <w:fldChar w:fldCharType="end"/>
              </w:r>
              <w:r w:rsidRPr="00E868EE">
                <w:rPr>
                  <w:rPrChange w:id="16249" w:author="Nasser Mustafa [2]" w:date="2018-09-26T14:54:00Z">
                    <w:rPr/>
                  </w:rPrChange>
                </w:rPr>
                <w:t xml:space="preserve">) </w:t>
              </w:r>
            </w:ins>
          </w:p>
        </w:tc>
        <w:tc>
          <w:tcPr>
            <w:tcW w:w="0" w:type="auto"/>
            <w:hideMark/>
          </w:tcPr>
          <w:p w14:paraId="54C64D0C" w14:textId="77777777" w:rsidR="00D23C37" w:rsidRPr="00E868EE" w:rsidRDefault="00D23C37" w:rsidP="00E868EE">
            <w:pPr>
              <w:rPr>
                <w:ins w:id="16250" w:author="Nasser Mustafa [2]" w:date="2018-09-23T16:09:00Z"/>
                <w:rPrChange w:id="16251" w:author="Nasser Mustafa [2]" w:date="2018-09-26T14:54:00Z">
                  <w:rPr>
                    <w:ins w:id="16252" w:author="Nasser Mustafa [2]" w:date="2018-09-23T16:09:00Z"/>
                  </w:rPr>
                </w:rPrChange>
              </w:rPr>
              <w:pPrChange w:id="16253" w:author="Nasser Mustafa [2]" w:date="2018-09-26T14:54:00Z">
                <w:pPr>
                  <w:keepLines/>
                  <w:widowControl w:val="0"/>
                </w:pPr>
              </w:pPrChange>
            </w:pPr>
          </w:p>
        </w:tc>
        <w:tc>
          <w:tcPr>
            <w:tcW w:w="0" w:type="auto"/>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79"/>
              <w:gridCol w:w="1751"/>
            </w:tblGrid>
            <w:tr w:rsidR="00D23C37" w:rsidRPr="00E868EE" w14:paraId="66C6F405" w14:textId="77777777" w:rsidTr="00D23C37">
              <w:trPr>
                <w:tblCellSpacing w:w="15" w:type="dxa"/>
                <w:ins w:id="16254" w:author="Nasser Mustafa [2]" w:date="2018-09-23T16:09:00Z"/>
              </w:trPr>
              <w:tc>
                <w:tcPr>
                  <w:tcW w:w="300" w:type="dxa"/>
                  <w:tcBorders>
                    <w:top w:val="single" w:sz="6" w:space="0" w:color="000000"/>
                    <w:left w:val="single" w:sz="6" w:space="0" w:color="000000"/>
                    <w:bottom w:val="single" w:sz="6" w:space="0" w:color="000000"/>
                    <w:right w:val="single" w:sz="6" w:space="0" w:color="000000"/>
                  </w:tcBorders>
                  <w:shd w:val="clear" w:color="auto" w:fill="E8DFDB"/>
                  <w:hideMark/>
                </w:tcPr>
                <w:p w14:paraId="5686B1A1" w14:textId="77777777" w:rsidR="00D23C37" w:rsidRPr="00E868EE" w:rsidRDefault="00D23C37" w:rsidP="00E868EE">
                  <w:pPr>
                    <w:rPr>
                      <w:ins w:id="16255" w:author="Nasser Mustafa [2]" w:date="2018-09-23T16:09:00Z"/>
                      <w:rPrChange w:id="16256" w:author="Nasser Mustafa [2]" w:date="2018-09-26T14:54:00Z">
                        <w:rPr>
                          <w:ins w:id="16257" w:author="Nasser Mustafa [2]" w:date="2018-09-23T16:09:00Z"/>
                        </w:rPr>
                      </w:rPrChange>
                    </w:rPr>
                    <w:pPrChange w:id="16258" w:author="Nasser Mustafa [2]" w:date="2018-09-26T14:54:00Z">
                      <w:pPr>
                        <w:keepLines/>
                        <w:widowControl w:val="0"/>
                      </w:pPr>
                    </w:pPrChange>
                  </w:pPr>
                  <w:ins w:id="16259" w:author="Nasser Mustafa [2]" w:date="2018-09-23T16:09:00Z">
                    <w:r w:rsidRPr="00E868EE">
                      <w:rPr>
                        <w:rPrChange w:id="16260" w:author="Nasser Mustafa [2]" w:date="2018-09-26T14:54:00Z">
                          <w:rPr/>
                        </w:rPrChange>
                      </w:rPr>
                      <w:t xml:space="preserve">   X   </w:t>
                    </w:r>
                  </w:ins>
                </w:p>
              </w:tc>
              <w:tc>
                <w:tcPr>
                  <w:tcW w:w="0" w:type="auto"/>
                  <w:tcBorders>
                    <w:top w:val="single" w:sz="6" w:space="0" w:color="000000"/>
                    <w:left w:val="single" w:sz="6" w:space="0" w:color="000000"/>
                    <w:bottom w:val="single" w:sz="6" w:space="0" w:color="000000"/>
                    <w:right w:val="single" w:sz="6" w:space="0" w:color="000000"/>
                  </w:tcBorders>
                  <w:hideMark/>
                </w:tcPr>
                <w:p w14:paraId="08595964" w14:textId="77777777" w:rsidR="00D23C37" w:rsidRPr="00E868EE" w:rsidRDefault="00D23C37" w:rsidP="00E868EE">
                  <w:pPr>
                    <w:rPr>
                      <w:ins w:id="16261" w:author="Nasser Mustafa [2]" w:date="2018-09-23T16:09:00Z"/>
                      <w:rPrChange w:id="16262" w:author="Nasser Mustafa [2]" w:date="2018-09-26T14:54:00Z">
                        <w:rPr>
                          <w:ins w:id="16263" w:author="Nasser Mustafa [2]" w:date="2018-09-23T16:09:00Z"/>
                        </w:rPr>
                      </w:rPrChange>
                    </w:rPr>
                    <w:pPrChange w:id="16264" w:author="Nasser Mustafa [2]" w:date="2018-09-26T14:54:00Z">
                      <w:pPr>
                        <w:keepLines/>
                        <w:widowControl w:val="0"/>
                      </w:pPr>
                    </w:pPrChange>
                  </w:pPr>
                  <w:ins w:id="16265" w:author="Nasser Mustafa [2]" w:date="2018-09-23T16:09:00Z">
                    <w:r w:rsidRPr="00E868EE">
                      <w:rPr>
                        <w:rPrChange w:id="16266" w:author="Nasser Mustafa [2]" w:date="2018-09-26T14:54:00Z">
                          <w:rPr/>
                        </w:rPrChange>
                      </w:rPr>
                      <w:t xml:space="preserve">I agree </w:t>
                    </w:r>
                  </w:ins>
                </w:p>
              </w:tc>
            </w:tr>
          </w:tbl>
          <w:p w14:paraId="798C4179" w14:textId="77777777" w:rsidR="00D23C37" w:rsidRPr="00E868EE" w:rsidRDefault="00D23C37" w:rsidP="00E868EE">
            <w:pPr>
              <w:rPr>
                <w:ins w:id="16267" w:author="Nasser Mustafa [2]" w:date="2018-09-23T16:09:00Z"/>
                <w:rPrChange w:id="16268" w:author="Nasser Mustafa [2]" w:date="2018-09-26T14:54:00Z">
                  <w:rPr>
                    <w:ins w:id="16269" w:author="Nasser Mustafa [2]" w:date="2018-09-23T16:09:00Z"/>
                  </w:rPr>
                </w:rPrChange>
              </w:rPr>
              <w:pPrChange w:id="16270" w:author="Nasser Mustafa [2]" w:date="2018-09-26T14:54:00Z">
                <w:pPr>
                  <w:keepLines/>
                  <w:widowControl w:val="0"/>
                </w:pPr>
              </w:pPrChange>
            </w:pPr>
          </w:p>
        </w:tc>
        <w:tc>
          <w:tcPr>
            <w:tcW w:w="0" w:type="auto"/>
            <w:hideMark/>
          </w:tcPr>
          <w:p w14:paraId="14B8C11C" w14:textId="77777777" w:rsidR="00D23C37" w:rsidRPr="00E868EE" w:rsidRDefault="00D23C37" w:rsidP="00E868EE">
            <w:pPr>
              <w:rPr>
                <w:ins w:id="16271" w:author="Nasser Mustafa [2]" w:date="2018-09-23T16:09:00Z"/>
                <w:rPrChange w:id="16272" w:author="Nasser Mustafa [2]" w:date="2018-09-26T14:54:00Z">
                  <w:rPr>
                    <w:ins w:id="16273" w:author="Nasser Mustafa [2]" w:date="2018-09-23T16:09:00Z"/>
                  </w:rPr>
                </w:rPrChange>
              </w:rPr>
              <w:pPrChange w:id="16274" w:author="Nasser Mustafa [2]" w:date="2018-09-26T14:54:00Z">
                <w:pPr>
                  <w:keepLines/>
                  <w:widowControl w:val="0"/>
                </w:pPr>
              </w:pPrChange>
            </w:pPr>
            <w:ins w:id="16275" w:author="Nasser Mustafa [2]" w:date="2018-09-23T16:09:00Z">
              <w:r w:rsidRPr="00E868EE">
                <w:rPr>
                  <w:rPrChange w:id="16276" w:author="Nasser Mustafa [2]" w:date="2018-09-26T14:54:00Z">
                    <w:rPr/>
                  </w:rPrChange>
                </w:rPr>
                <w:t>The Research Ethics Board will be notified immediately of any alleged or real ethical breaches or concerns, adverse events, or participant complaints that arise during or after the course of this research project.</w:t>
              </w:r>
            </w:ins>
          </w:p>
        </w:tc>
      </w:tr>
      <w:tr w:rsidR="00D23C37" w:rsidRPr="00E868EE" w14:paraId="61540DF7" w14:textId="77777777" w:rsidTr="00D23C37">
        <w:trPr>
          <w:tblCellSpacing w:w="15" w:type="dxa"/>
          <w:jc w:val="center"/>
          <w:ins w:id="16277" w:author="Nasser Mustafa [2]" w:date="2018-09-23T16:09:00Z"/>
        </w:trPr>
        <w:tc>
          <w:tcPr>
            <w:tcW w:w="0" w:type="auto"/>
            <w:shd w:val="clear" w:color="auto" w:fill="940B05"/>
            <w:hideMark/>
          </w:tcPr>
          <w:p w14:paraId="1FC48A18" w14:textId="77777777" w:rsidR="00D23C37" w:rsidRPr="00E868EE" w:rsidRDefault="00D23C37" w:rsidP="00E868EE">
            <w:pPr>
              <w:rPr>
                <w:ins w:id="16278" w:author="Nasser Mustafa [2]" w:date="2018-09-23T16:09:00Z"/>
                <w:rPrChange w:id="16279" w:author="Nasser Mustafa [2]" w:date="2018-09-26T14:54:00Z">
                  <w:rPr>
                    <w:ins w:id="16280" w:author="Nasser Mustafa [2]" w:date="2018-09-23T16:09:00Z"/>
                  </w:rPr>
                </w:rPrChange>
              </w:rPr>
              <w:pPrChange w:id="16281" w:author="Nasser Mustafa [2]" w:date="2018-09-26T14:54:00Z">
                <w:pPr>
                  <w:spacing w:before="100" w:beforeAutospacing="1" w:after="100" w:afterAutospacing="1"/>
                  <w:outlineLvl w:val="2"/>
                </w:pPr>
              </w:pPrChange>
            </w:pPr>
            <w:bookmarkStart w:id="16282" w:name="_Toc525736871"/>
            <w:ins w:id="16283" w:author="Nasser Mustafa [2]" w:date="2018-09-23T16:09:00Z">
              <w:r w:rsidRPr="00E868EE">
                <w:rPr>
                  <w:rPrChange w:id="16284" w:author="Nasser Mustafa [2]" w:date="2018-09-26T14:54:00Z">
                    <w:rPr/>
                  </w:rPrChange>
                </w:rPr>
                <w:t>10.</w:t>
              </w:r>
              <w:bookmarkEnd w:id="16282"/>
              <w:r w:rsidRPr="00E868EE">
                <w:rPr>
                  <w:rPrChange w:id="16285" w:author="Nasser Mustafa [2]" w:date="2018-09-26T14:54:00Z">
                    <w:rPr/>
                  </w:rPrChange>
                </w:rPr>
                <w:t xml:space="preserve"> </w:t>
              </w:r>
            </w:ins>
          </w:p>
        </w:tc>
        <w:tc>
          <w:tcPr>
            <w:tcW w:w="0" w:type="auto"/>
            <w:gridSpan w:val="4"/>
            <w:shd w:val="clear" w:color="auto" w:fill="940B05"/>
            <w:vAlign w:val="center"/>
            <w:hideMark/>
          </w:tcPr>
          <w:p w14:paraId="51F28E90" w14:textId="77777777" w:rsidR="00D23C37" w:rsidRPr="00E868EE" w:rsidRDefault="00D23C37" w:rsidP="00E868EE">
            <w:pPr>
              <w:rPr>
                <w:ins w:id="16286" w:author="Nasser Mustafa [2]" w:date="2018-09-23T16:09:00Z"/>
                <w:rPrChange w:id="16287" w:author="Nasser Mustafa [2]" w:date="2018-09-26T14:54:00Z">
                  <w:rPr>
                    <w:ins w:id="16288" w:author="Nasser Mustafa [2]" w:date="2018-09-23T16:09:00Z"/>
                  </w:rPr>
                </w:rPrChange>
              </w:rPr>
              <w:pPrChange w:id="16289" w:author="Nasser Mustafa [2]" w:date="2018-09-26T14:54:00Z">
                <w:pPr>
                  <w:spacing w:before="100" w:beforeAutospacing="1" w:after="100" w:afterAutospacing="1"/>
                  <w:outlineLvl w:val="2"/>
                </w:pPr>
              </w:pPrChange>
            </w:pPr>
            <w:bookmarkStart w:id="16290" w:name="_Toc525736872"/>
            <w:ins w:id="16291" w:author="Nasser Mustafa [2]" w:date="2018-09-23T16:09:00Z">
              <w:r w:rsidRPr="00E868EE">
                <w:rPr>
                  <w:rPrChange w:id="16292" w:author="Nasser Mustafa [2]" w:date="2018-09-26T14:54:00Z">
                    <w:rPr/>
                  </w:rPrChange>
                </w:rPr>
                <w:t>Comments</w:t>
              </w:r>
              <w:bookmarkEnd w:id="16290"/>
              <w:r w:rsidRPr="00E868EE">
                <w:rPr>
                  <w:rPrChange w:id="16293" w:author="Nasser Mustafa [2]" w:date="2018-09-26T14:54:00Z">
                    <w:rPr/>
                  </w:rPrChange>
                </w:rPr>
                <w:t xml:space="preserve"> </w:t>
              </w:r>
            </w:ins>
          </w:p>
        </w:tc>
      </w:tr>
      <w:tr w:rsidR="00D23C37" w:rsidRPr="00E868EE" w14:paraId="6A022625" w14:textId="77777777" w:rsidTr="00D23C37">
        <w:trPr>
          <w:tblCellSpacing w:w="15" w:type="dxa"/>
          <w:jc w:val="center"/>
          <w:ins w:id="16294" w:author="Nasser Mustafa [2]" w:date="2018-09-23T16:09:00Z"/>
        </w:trPr>
        <w:tc>
          <w:tcPr>
            <w:tcW w:w="0" w:type="auto"/>
            <w:hideMark/>
          </w:tcPr>
          <w:p w14:paraId="70A8ACE5" w14:textId="77777777" w:rsidR="00D23C37" w:rsidRPr="00E868EE" w:rsidRDefault="00D23C37" w:rsidP="00E868EE">
            <w:pPr>
              <w:rPr>
                <w:ins w:id="16295" w:author="Nasser Mustafa [2]" w:date="2018-09-23T16:09:00Z"/>
                <w:rPrChange w:id="16296" w:author="Nasser Mustafa [2]" w:date="2018-09-26T14:54:00Z">
                  <w:rPr>
                    <w:ins w:id="16297" w:author="Nasser Mustafa [2]" w:date="2018-09-23T16:09:00Z"/>
                  </w:rPr>
                </w:rPrChange>
              </w:rPr>
              <w:pPrChange w:id="16298" w:author="Nasser Mustafa [2]" w:date="2018-09-26T14:54:00Z">
                <w:pPr>
                  <w:spacing w:before="100" w:beforeAutospacing="1" w:after="100" w:afterAutospacing="1"/>
                  <w:outlineLvl w:val="2"/>
                </w:pPr>
              </w:pPrChange>
            </w:pPr>
            <w:bookmarkStart w:id="16299" w:name="10A"/>
            <w:bookmarkStart w:id="16300" w:name="_Toc525736873"/>
            <w:ins w:id="16301" w:author="Nasser Mustafa [2]" w:date="2018-09-23T16:09:00Z">
              <w:r w:rsidRPr="00E868EE">
                <w:rPr>
                  <w:rPrChange w:id="16302" w:author="Nasser Mustafa [2]" w:date="2018-09-26T14:54:00Z">
                    <w:rPr/>
                  </w:rPrChange>
                </w:rPr>
                <w:t>10A</w:t>
              </w:r>
              <w:bookmarkEnd w:id="16299"/>
              <w:r w:rsidRPr="00E868EE">
                <w:rPr>
                  <w:rPrChange w:id="16303" w:author="Nasser Mustafa [2]" w:date="2018-09-26T14:54:00Z">
                    <w:rPr/>
                  </w:rPrChange>
                </w:rPr>
                <w:t>.</w:t>
              </w:r>
              <w:bookmarkEnd w:id="16300"/>
              <w:r w:rsidRPr="00E868EE">
                <w:rPr>
                  <w:rPrChange w:id="16304" w:author="Nasser Mustafa [2]" w:date="2018-09-26T14:54:00Z">
                    <w:rPr/>
                  </w:rPrChange>
                </w:rPr>
                <w:t xml:space="preserve"> </w:t>
              </w:r>
            </w:ins>
          </w:p>
        </w:tc>
        <w:tc>
          <w:tcPr>
            <w:tcW w:w="0" w:type="auto"/>
            <w:hideMark/>
          </w:tcPr>
          <w:p w14:paraId="11FDCA2D" w14:textId="77777777" w:rsidR="00D23C37" w:rsidRPr="00E868EE" w:rsidRDefault="00D23C37" w:rsidP="00E868EE">
            <w:pPr>
              <w:rPr>
                <w:ins w:id="16305" w:author="Nasser Mustafa [2]" w:date="2018-09-23T16:09:00Z"/>
                <w:rPrChange w:id="16306" w:author="Nasser Mustafa [2]" w:date="2018-09-26T14:54:00Z">
                  <w:rPr>
                    <w:ins w:id="16307" w:author="Nasser Mustafa [2]" w:date="2018-09-23T16:09:00Z"/>
                  </w:rPr>
                </w:rPrChange>
              </w:rPr>
              <w:pPrChange w:id="16308" w:author="Nasser Mustafa [2]" w:date="2018-09-26T14:54:00Z">
                <w:pPr/>
              </w:pPrChange>
            </w:pPr>
            <w:ins w:id="16309" w:author="Nasser Mustafa [2]" w:date="2018-09-23T16:09:00Z">
              <w:r w:rsidRPr="00E868EE">
                <w:rPr>
                  <w:rPrChange w:id="16310" w:author="Nasser Mustafa [2]" w:date="2018-09-26T14:54:00Z">
                    <w:rPr/>
                  </w:rPrChange>
                </w:rPr>
                <w:t>Comments (optional)</w:t>
              </w:r>
            </w:ins>
          </w:p>
        </w:tc>
        <w:tc>
          <w:tcPr>
            <w:tcW w:w="0" w:type="auto"/>
            <w:hideMark/>
          </w:tcPr>
          <w:p w14:paraId="5041D2EC" w14:textId="77777777" w:rsidR="00D23C37" w:rsidRPr="00E868EE" w:rsidRDefault="00D23C37" w:rsidP="00E868EE">
            <w:pPr>
              <w:rPr>
                <w:ins w:id="16311" w:author="Nasser Mustafa [2]" w:date="2018-09-23T16:09:00Z"/>
                <w:rPrChange w:id="16312" w:author="Nasser Mustafa [2]" w:date="2018-09-26T14:54:00Z">
                  <w:rPr>
                    <w:ins w:id="16313" w:author="Nasser Mustafa [2]" w:date="2018-09-23T16:09:00Z"/>
                  </w:rPr>
                </w:rPrChange>
              </w:rPr>
              <w:pPrChange w:id="16314" w:author="Nasser Mustafa [2]" w:date="2018-09-26T14:54:00Z">
                <w:pPr/>
              </w:pPrChange>
            </w:pPr>
          </w:p>
        </w:tc>
        <w:tc>
          <w:tcPr>
            <w:tcW w:w="0" w:type="auto"/>
            <w:hideMark/>
          </w:tcPr>
          <w:p w14:paraId="084598E1" w14:textId="77777777" w:rsidR="00D23C37" w:rsidRPr="00E868EE" w:rsidRDefault="00D23C37" w:rsidP="00E868EE">
            <w:pPr>
              <w:rPr>
                <w:ins w:id="16315" w:author="Nasser Mustafa [2]" w:date="2018-09-23T16:09:00Z"/>
                <w:rPrChange w:id="16316" w:author="Nasser Mustafa [2]" w:date="2018-09-26T14:54:00Z">
                  <w:rPr>
                    <w:ins w:id="16317" w:author="Nasser Mustafa [2]" w:date="2018-09-23T16:09:00Z"/>
                    <w:rFonts w:ascii="Times New Roman" w:hAnsi="Times New Roman"/>
                  </w:rPr>
                </w:rPrChange>
              </w:rPr>
              <w:pPrChange w:id="16318" w:author="Nasser Mustafa [2]" w:date="2018-09-26T14:54:00Z">
                <w:pPr/>
              </w:pPrChange>
            </w:pPr>
          </w:p>
        </w:tc>
        <w:tc>
          <w:tcPr>
            <w:tcW w:w="0" w:type="auto"/>
            <w:hideMark/>
          </w:tcPr>
          <w:p w14:paraId="7106ADDA" w14:textId="77777777" w:rsidR="00D23C37" w:rsidRPr="00E868EE" w:rsidRDefault="00D23C37" w:rsidP="00E868EE">
            <w:pPr>
              <w:rPr>
                <w:ins w:id="16319" w:author="Nasser Mustafa [2]" w:date="2018-09-23T16:09:00Z"/>
                <w:rPrChange w:id="16320" w:author="Nasser Mustafa [2]" w:date="2018-09-26T14:54:00Z">
                  <w:rPr>
                    <w:ins w:id="16321" w:author="Nasser Mustafa [2]" w:date="2018-09-23T16:09:00Z"/>
                  </w:rPr>
                </w:rPrChange>
              </w:rPr>
              <w:pPrChange w:id="16322" w:author="Nasser Mustafa [2]" w:date="2018-09-26T14:54:00Z">
                <w:pPr/>
              </w:pPrChange>
            </w:pPr>
            <w:ins w:id="16323" w:author="Nasser Mustafa [2]" w:date="2018-09-23T16:09:00Z">
              <w:r w:rsidRPr="00E868EE">
                <w:rPr>
                  <w:rPrChange w:id="16324" w:author="Nasser Mustafa [2]" w:date="2018-09-26T14:54:00Z">
                    <w:rPr/>
                  </w:rPrChange>
                </w:rPr>
                <w:t>Do you have any comments or suggestions on the form</w:t>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65"/>
            </w:tblGrid>
            <w:tr w:rsidR="00D23C37" w:rsidRPr="00E868EE" w14:paraId="7EA20A87" w14:textId="77777777" w:rsidTr="00D23C37">
              <w:trPr>
                <w:tblCellSpacing w:w="15" w:type="dxa"/>
                <w:ins w:id="16325" w:author="Nasser Mustafa [2]" w:date="2018-09-23T16:09:00Z"/>
              </w:trPr>
              <w:tc>
                <w:tcPr>
                  <w:tcW w:w="0" w:type="auto"/>
                  <w:tcBorders>
                    <w:top w:val="single" w:sz="6" w:space="0" w:color="000000"/>
                    <w:left w:val="single" w:sz="6" w:space="0" w:color="000000"/>
                    <w:bottom w:val="single" w:sz="6" w:space="0" w:color="000000"/>
                    <w:right w:val="single" w:sz="6" w:space="0" w:color="000000"/>
                  </w:tcBorders>
                  <w:shd w:val="clear" w:color="auto" w:fill="E8DFDB"/>
                  <w:vAlign w:val="center"/>
                  <w:hideMark/>
                </w:tcPr>
                <w:p w14:paraId="2848744A" w14:textId="77777777" w:rsidR="00D23C37" w:rsidRPr="00E868EE" w:rsidRDefault="00D23C37" w:rsidP="00E868EE">
                  <w:pPr>
                    <w:rPr>
                      <w:ins w:id="16326" w:author="Nasser Mustafa [2]" w:date="2018-09-23T16:09:00Z"/>
                      <w:rPrChange w:id="16327" w:author="Nasser Mustafa [2]" w:date="2018-09-26T14:54:00Z">
                        <w:rPr>
                          <w:ins w:id="16328" w:author="Nasser Mustafa [2]" w:date="2018-09-23T16:09:00Z"/>
                        </w:rPr>
                      </w:rPrChange>
                    </w:rPr>
                    <w:pPrChange w:id="16329" w:author="Nasser Mustafa [2]" w:date="2018-09-26T14:54:00Z">
                      <w:pPr/>
                    </w:pPrChange>
                  </w:pPr>
                  <w:ins w:id="16330" w:author="Nasser Mustafa [2]" w:date="2018-09-23T16:09:00Z">
                    <w:r w:rsidRPr="00E868EE">
                      <w:rPr>
                        <w:rPrChange w:id="16331" w:author="Nasser Mustafa [2]" w:date="2018-09-26T14:54:00Z">
                          <w:rPr>
                            <w:i/>
                            <w:iCs/>
                          </w:rPr>
                        </w:rPrChange>
                      </w:rPr>
                      <w:t>Response</w:t>
                    </w:r>
                    <w:r w:rsidRPr="00E868EE">
                      <w:rPr>
                        <w:rPrChange w:id="16332" w:author="Nasser Mustafa [2]" w:date="2018-09-26T14:54:00Z">
                          <w:rPr/>
                        </w:rPrChange>
                      </w:rPr>
                      <w:t>: no comments</w:t>
                    </w:r>
                  </w:ins>
                </w:p>
              </w:tc>
            </w:tr>
          </w:tbl>
          <w:p w14:paraId="297AE078" w14:textId="77777777" w:rsidR="00D23C37" w:rsidRPr="00E868EE" w:rsidRDefault="00D23C37" w:rsidP="00E868EE">
            <w:pPr>
              <w:rPr>
                <w:ins w:id="16333" w:author="Nasser Mustafa [2]" w:date="2018-09-23T16:09:00Z"/>
                <w:rPrChange w:id="16334" w:author="Nasser Mustafa [2]" w:date="2018-09-26T14:54:00Z">
                  <w:rPr>
                    <w:ins w:id="16335" w:author="Nasser Mustafa [2]" w:date="2018-09-23T16:09:00Z"/>
                  </w:rPr>
                </w:rPrChange>
              </w:rPr>
              <w:pPrChange w:id="16336" w:author="Nasser Mustafa [2]" w:date="2018-09-26T14:54:00Z">
                <w:pPr/>
              </w:pPrChange>
            </w:pPr>
          </w:p>
        </w:tc>
      </w:tr>
    </w:tbl>
    <w:p w14:paraId="6F7E4F60" w14:textId="77777777" w:rsidR="00D23C37" w:rsidRPr="00E868EE" w:rsidRDefault="00D23C37" w:rsidP="00E868EE">
      <w:pPr>
        <w:rPr>
          <w:ins w:id="16337" w:author="Nasser Mustafa [2]" w:date="2018-09-23T16:09:00Z"/>
          <w:rPrChange w:id="16338" w:author="Nasser Mustafa [2]" w:date="2018-09-26T14:54:00Z">
            <w:rPr>
              <w:ins w:id="16339" w:author="Nasser Mustafa [2]" w:date="2018-09-23T16:09:00Z"/>
              <w:rFonts w:ascii="Arial" w:eastAsia="MS Mincho" w:hAnsi="Arial" w:cs="Arial"/>
              <w:vanish/>
            </w:rPr>
          </w:rPrChange>
        </w:rPr>
        <w:pPrChange w:id="16340" w:author="Nasser Mustafa [2]" w:date="2018-09-26T14:54:00Z">
          <w:pPr>
            <w:pBdr>
              <w:top w:val="single" w:sz="6" w:space="1" w:color="auto"/>
            </w:pBdr>
            <w:jc w:val="center"/>
          </w:pPr>
        </w:pPrChange>
      </w:pPr>
      <w:ins w:id="16341" w:author="Nasser Mustafa [2]" w:date="2018-09-23T16:09:00Z">
        <w:r w:rsidRPr="00E868EE">
          <w:rPr>
            <w:rPrChange w:id="16342" w:author="Nasser Mustafa [2]" w:date="2018-09-26T14:54:00Z">
              <w:rPr>
                <w:rFonts w:ascii="Arial" w:eastAsia="MS Mincho" w:hAnsi="Arial" w:cs="Arial"/>
                <w:vanish/>
              </w:rPr>
            </w:rPrChange>
          </w:rPr>
          <w:t>Bottom of Form</w:t>
        </w:r>
        <w:r w:rsidRPr="00E868EE">
          <w:rPr>
            <w:rPrChange w:id="16343" w:author="Nasser Mustafa [2]" w:date="2018-09-26T14:54:00Z">
              <w:rPr>
                <w:rFonts w:ascii="Arial" w:eastAsia="MS Mincho" w:hAnsi="Arial" w:cs="Arial"/>
                <w:vanish/>
              </w:rPr>
            </w:rPrChange>
          </w:rPr>
          <w:br w:type="page"/>
        </w:r>
      </w:ins>
    </w:p>
    <w:p w14:paraId="5BB81254" w14:textId="77777777" w:rsidR="00D23C37" w:rsidRPr="00E868EE" w:rsidRDefault="00D23C37" w:rsidP="00E868EE">
      <w:pPr>
        <w:rPr>
          <w:ins w:id="16344" w:author="Nasser Mustafa [2]" w:date="2018-09-23T16:09:00Z"/>
          <w:rPrChange w:id="16345" w:author="Nasser Mustafa [2]" w:date="2018-09-26T14:54:00Z">
            <w:rPr>
              <w:ins w:id="16346" w:author="Nasser Mustafa [2]" w:date="2018-09-23T16:09:00Z"/>
              <w:rFonts w:ascii="Arial" w:eastAsia="MS Mincho" w:hAnsi="Arial" w:cs="Arial"/>
              <w:vanish/>
            </w:rPr>
          </w:rPrChange>
        </w:rPr>
        <w:pPrChange w:id="16347" w:author="Nasser Mustafa [2]" w:date="2018-09-26T14:54:00Z">
          <w:pPr>
            <w:pBdr>
              <w:top w:val="single" w:sz="6" w:space="1" w:color="auto"/>
            </w:pBdr>
            <w:jc w:val="center"/>
          </w:pPr>
        </w:pPrChange>
      </w:pPr>
    </w:p>
    <w:p w14:paraId="3FA4157B" w14:textId="41664E07" w:rsidR="00D23C37" w:rsidRPr="00E868EE" w:rsidRDefault="00D23C37" w:rsidP="00160797">
      <w:pPr>
        <w:pStyle w:val="Appendixstyle"/>
        <w:jc w:val="left"/>
        <w:rPr>
          <w:ins w:id="16348" w:author="Nasser Mustafa [2]" w:date="2018-09-23T16:09:00Z"/>
          <w:rFonts w:ascii="Times" w:eastAsia="Cambria" w:hAnsi="Times"/>
          <w:rPrChange w:id="16349" w:author="Nasser Mustafa [2]" w:date="2018-09-26T14:54:00Z">
            <w:rPr>
              <w:ins w:id="16350" w:author="Nasser Mustafa [2]" w:date="2018-09-23T16:09:00Z"/>
              <w:rFonts w:ascii="Calibri" w:eastAsia="Calibri" w:hAnsi="Calibri" w:cs="Arial"/>
              <w:noProof/>
            </w:rPr>
          </w:rPrChange>
        </w:rPr>
        <w:pPrChange w:id="16351" w:author="Nasser Mustafa [2]" w:date="2018-09-26T15:00:00Z">
          <w:pPr>
            <w:spacing w:line="276" w:lineRule="auto"/>
          </w:pPr>
        </w:pPrChange>
      </w:pPr>
    </w:p>
    <w:p w14:paraId="14D8D7EB" w14:textId="77777777" w:rsidR="00D23C37" w:rsidRPr="00855B46" w:rsidRDefault="00D23C37" w:rsidP="00D23C37">
      <w:pPr>
        <w:spacing w:line="276" w:lineRule="auto"/>
        <w:rPr>
          <w:ins w:id="16352" w:author="Nasser Mustafa [2]" w:date="2018-09-23T16:09:00Z"/>
          <w:rFonts w:ascii="Calibri" w:eastAsia="Calibri" w:hAnsi="Calibri" w:cs="Arial"/>
          <w:bCs/>
        </w:rPr>
      </w:pPr>
      <w:ins w:id="16353" w:author="Nasser Mustafa [2]" w:date="2018-09-23T16:09:00Z">
        <w:r w:rsidRPr="00855B46">
          <w:rPr>
            <w:rFonts w:ascii="Arial" w:eastAsia="Calibri" w:hAnsi="Arial" w:cs="Arial"/>
            <w:b/>
            <w:noProof/>
            <w:sz w:val="16"/>
            <w:lang w:eastAsia="zh-CN"/>
          </w:rPr>
          <mc:AlternateContent>
            <mc:Choice Requires="wps">
              <w:drawing>
                <wp:anchor distT="0" distB="0" distL="114300" distR="114300" simplePos="0" relativeHeight="251810816" behindDoc="0" locked="0" layoutInCell="1" allowOverlap="1" wp14:anchorId="0491E324" wp14:editId="6BC38E5A">
                  <wp:simplePos x="0" y="0"/>
                  <wp:positionH relativeFrom="column">
                    <wp:posOffset>3485508</wp:posOffset>
                  </wp:positionH>
                  <wp:positionV relativeFrom="paragraph">
                    <wp:posOffset>6839</wp:posOffset>
                  </wp:positionV>
                  <wp:extent cx="2376805" cy="962025"/>
                  <wp:effectExtent l="1270" t="0" r="3175"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805"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3B50B" w14:textId="77777777" w:rsidR="00D617FD" w:rsidRDefault="00D617FD" w:rsidP="00D23C37">
                              <w:pPr>
                                <w:spacing w:line="276" w:lineRule="auto"/>
                                <w:rPr>
                                  <w:rFonts w:ascii="Arial" w:hAnsi="Arial"/>
                                  <w:b/>
                                  <w:sz w:val="16"/>
                                </w:rPr>
                              </w:pPr>
                              <w:r>
                                <w:rPr>
                                  <w:rFonts w:ascii="Arial" w:hAnsi="Arial"/>
                                  <w:b/>
                                  <w:sz w:val="16"/>
                                </w:rPr>
                                <w:t>Systems and Computer Engineering</w:t>
                              </w:r>
                            </w:p>
                            <w:p w14:paraId="08B52591" w14:textId="77777777" w:rsidR="00D617FD" w:rsidRDefault="00D617FD" w:rsidP="00D23C37">
                              <w:pPr>
                                <w:spacing w:line="276" w:lineRule="auto"/>
                                <w:rPr>
                                  <w:rFonts w:ascii="Arial" w:hAnsi="Arial"/>
                                  <w:b/>
                                  <w:sz w:val="16"/>
                                </w:rPr>
                              </w:pPr>
                              <w:r>
                                <w:rPr>
                                  <w:rFonts w:ascii="Arial" w:hAnsi="Arial"/>
                                  <w:b/>
                                  <w:sz w:val="16"/>
                                </w:rPr>
                                <w:t>4456 Mackenzie Engineering Building</w:t>
                              </w:r>
                            </w:p>
                            <w:p w14:paraId="286ED27E" w14:textId="77777777" w:rsidR="00D617FD" w:rsidRDefault="00D617FD" w:rsidP="00D23C37">
                              <w:pPr>
                                <w:spacing w:line="276" w:lineRule="auto"/>
                                <w:rPr>
                                  <w:rFonts w:ascii="Arial" w:hAnsi="Arial"/>
                                  <w:b/>
                                  <w:sz w:val="16"/>
                                </w:rPr>
                              </w:pPr>
                              <w:r>
                                <w:rPr>
                                  <w:rFonts w:ascii="Arial" w:hAnsi="Arial"/>
                                  <w:b/>
                                  <w:sz w:val="16"/>
                                </w:rPr>
                                <w:t>1125 Colonel By Drive</w:t>
                              </w:r>
                            </w:p>
                            <w:p w14:paraId="3E8DE2B2" w14:textId="77777777" w:rsidR="00D617FD" w:rsidRDefault="00D617FD" w:rsidP="00D23C37">
                              <w:pPr>
                                <w:spacing w:line="276" w:lineRule="auto"/>
                                <w:rPr>
                                  <w:rFonts w:ascii="Arial" w:hAnsi="Arial"/>
                                  <w:b/>
                                  <w:sz w:val="16"/>
                                </w:rPr>
                              </w:pPr>
                              <w:r>
                                <w:rPr>
                                  <w:rFonts w:ascii="Arial" w:hAnsi="Arial"/>
                                  <w:b/>
                                  <w:sz w:val="16"/>
                                </w:rPr>
                                <w:t>Ottawa, Canada, K1S 5B6</w:t>
                              </w:r>
                            </w:p>
                            <w:p w14:paraId="643EA5F9" w14:textId="77777777" w:rsidR="00D617FD" w:rsidRDefault="00D617FD" w:rsidP="00D23C37">
                              <w:pPr>
                                <w:spacing w:line="276" w:lineRule="auto"/>
                                <w:rPr>
                                  <w:rFonts w:ascii="Arial" w:hAnsi="Arial"/>
                                  <w:b/>
                                  <w:sz w:val="16"/>
                                </w:rPr>
                              </w:pPr>
                              <w:r>
                                <w:rPr>
                                  <w:rFonts w:ascii="Arial" w:hAnsi="Arial"/>
                                  <w:b/>
                                  <w:sz w:val="16"/>
                                </w:rPr>
                                <w:t>Tel: (613) 520-5740</w:t>
                              </w:r>
                            </w:p>
                            <w:p w14:paraId="52721D18" w14:textId="77777777" w:rsidR="00D617FD" w:rsidRDefault="00D617FD" w:rsidP="00D23C37">
                              <w:pPr>
                                <w:spacing w:line="276" w:lineRule="auto"/>
                                <w:rPr>
                                  <w:rStyle w:val="Strong"/>
                                  <w:b w:val="0"/>
                                </w:rPr>
                              </w:pPr>
                            </w:p>
                            <w:p w14:paraId="7ED3012D" w14:textId="77777777" w:rsidR="00D617FD" w:rsidRDefault="00D617FD" w:rsidP="00D23C37"/>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0491E324" id="Text Box 31" o:spid="_x0000_s1080" type="#_x0000_t202" style="position:absolute;margin-left:274.45pt;margin-top:.55pt;width:187.15pt;height:75.75pt;z-index:2518108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" stroked="f">
                  <v:textbox>
                    <w:txbxContent>
                      <w:p w14:paraId="0633B50B" w14:textId="77777777" w:rsidR="00D617FD" w:rsidRDefault="00D617FD" w:rsidP="00D23C37">
                        <w:pPr>
                          <w:spacing w:line="276" w:lineRule="auto"/>
                          <w:rPr>
                            <w:rFonts w:ascii="Arial" w:hAnsi="Arial"/>
                            <w:b/>
                            <w:sz w:val="16"/>
                          </w:rPr>
                        </w:pPr>
                        <w:r>
                          <w:rPr>
                            <w:rFonts w:ascii="Arial" w:hAnsi="Arial"/>
                            <w:b/>
                            <w:sz w:val="16"/>
                          </w:rPr>
                          <w:t>Systems and Computer Engineering</w:t>
                        </w:r>
                      </w:p>
                      <w:p w14:paraId="08B52591" w14:textId="77777777" w:rsidR="00D617FD" w:rsidRDefault="00D617FD" w:rsidP="00D23C37">
                        <w:pPr>
                          <w:spacing w:line="276" w:lineRule="auto"/>
                          <w:rPr>
                            <w:rFonts w:ascii="Arial" w:hAnsi="Arial"/>
                            <w:b/>
                            <w:sz w:val="16"/>
                          </w:rPr>
                        </w:pPr>
                        <w:r>
                          <w:rPr>
                            <w:rFonts w:ascii="Arial" w:hAnsi="Arial"/>
                            <w:b/>
                            <w:sz w:val="16"/>
                          </w:rPr>
                          <w:t>4456 Mackenzie Engineering Building</w:t>
                        </w:r>
                      </w:p>
                      <w:p w14:paraId="286ED27E" w14:textId="77777777" w:rsidR="00D617FD" w:rsidRDefault="00D617FD" w:rsidP="00D23C37">
                        <w:pPr>
                          <w:spacing w:line="276" w:lineRule="auto"/>
                          <w:rPr>
                            <w:rFonts w:ascii="Arial" w:hAnsi="Arial"/>
                            <w:b/>
                            <w:sz w:val="16"/>
                          </w:rPr>
                        </w:pPr>
                        <w:r>
                          <w:rPr>
                            <w:rFonts w:ascii="Arial" w:hAnsi="Arial"/>
                            <w:b/>
                            <w:sz w:val="16"/>
                          </w:rPr>
                          <w:t>1125 Colonel By Drive</w:t>
                        </w:r>
                      </w:p>
                      <w:p w14:paraId="3E8DE2B2" w14:textId="77777777" w:rsidR="00D617FD" w:rsidRDefault="00D617FD" w:rsidP="00D23C37">
                        <w:pPr>
                          <w:spacing w:line="276" w:lineRule="auto"/>
                          <w:rPr>
                            <w:rFonts w:ascii="Arial" w:hAnsi="Arial"/>
                            <w:b/>
                            <w:sz w:val="16"/>
                          </w:rPr>
                        </w:pPr>
                        <w:r>
                          <w:rPr>
                            <w:rFonts w:ascii="Arial" w:hAnsi="Arial"/>
                            <w:b/>
                            <w:sz w:val="16"/>
                          </w:rPr>
                          <w:t>Ottawa, Canada, K1S 5B6</w:t>
                        </w:r>
                      </w:p>
                      <w:p w14:paraId="643EA5F9" w14:textId="77777777" w:rsidR="00D617FD" w:rsidRDefault="00D617FD" w:rsidP="00D23C37">
                        <w:pPr>
                          <w:spacing w:line="276" w:lineRule="auto"/>
                          <w:rPr>
                            <w:rFonts w:ascii="Arial" w:hAnsi="Arial"/>
                            <w:b/>
                            <w:sz w:val="16"/>
                          </w:rPr>
                        </w:pPr>
                        <w:r>
                          <w:rPr>
                            <w:rFonts w:ascii="Arial" w:hAnsi="Arial"/>
                            <w:b/>
                            <w:sz w:val="16"/>
                          </w:rPr>
                          <w:t>Tel: (613) 520-5740</w:t>
                        </w:r>
                      </w:p>
                      <w:p w14:paraId="52721D18" w14:textId="77777777" w:rsidR="00D617FD" w:rsidRDefault="00D617FD" w:rsidP="00D23C37">
                        <w:pPr>
                          <w:spacing w:line="276" w:lineRule="auto"/>
                          <w:rPr>
                            <w:rStyle w:val="Strong"/>
                            <w:b w:val="0"/>
                          </w:rPr>
                        </w:pPr>
                      </w:p>
                      <w:p w14:paraId="7ED3012D" w14:textId="77777777" w:rsidR="00D617FD" w:rsidRDefault="00D617FD" w:rsidP="00D23C37"/>
                    </w:txbxContent>
                  </v:textbox>
                </v:shape>
              </w:pict>
            </mc:Fallback>
          </mc:AlternateContent>
        </w:r>
        <w:r w:rsidRPr="00855B46">
          <w:rPr>
            <w:rFonts w:ascii="Calibri" w:eastAsia="Calibri" w:hAnsi="Calibri" w:cs="Arial"/>
            <w:noProof/>
            <w:lang w:eastAsia="zh-CN"/>
          </w:rPr>
          <w:drawing>
            <wp:inline distT="0" distB="0" distL="0" distR="0" wp14:anchorId="48390E54" wp14:editId="4FE77B44">
              <wp:extent cx="1857375" cy="714375"/>
              <wp:effectExtent l="0" t="0" r="9525" b="9525"/>
              <wp:docPr id="41" name="Picture 41" descr="C:\WINNT\profiles\RozCrawford\DESKTOP\new CarletonWide_Tag_K_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RozCrawford\DESKTOP\new CarletonWide_Tag_K_18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7375" cy="714375"/>
                      </a:xfrm>
                      <a:prstGeom prst="rect">
                        <a:avLst/>
                      </a:prstGeom>
                      <a:noFill/>
                      <a:ln>
                        <a:noFill/>
                      </a:ln>
                    </pic:spPr>
                  </pic:pic>
                </a:graphicData>
              </a:graphic>
            </wp:inline>
          </w:drawing>
        </w:r>
        <w:r w:rsidRPr="00855B46">
          <w:rPr>
            <w:rFonts w:ascii="Arial" w:eastAsia="Calibri" w:hAnsi="Arial" w:cs="Arial"/>
            <w:b/>
            <w:sz w:val="16"/>
          </w:rPr>
          <w:t xml:space="preserve"> </w:t>
        </w:r>
      </w:ins>
    </w:p>
    <w:p w14:paraId="5DE009BE" w14:textId="77777777" w:rsidR="00D23C37" w:rsidRDefault="00D23C37" w:rsidP="00D23C37">
      <w:pPr>
        <w:spacing w:before="100" w:beforeAutospacing="1" w:after="100" w:afterAutospacing="1"/>
        <w:jc w:val="center"/>
        <w:rPr>
          <w:ins w:id="16354" w:author="Nasser Mustafa [2]" w:date="2018-09-23T16:09:00Z"/>
          <w:rFonts w:ascii="Times New Roman" w:eastAsia="MS Mincho" w:hAnsi="Times New Roman"/>
          <w:b/>
        </w:rPr>
      </w:pPr>
    </w:p>
    <w:p w14:paraId="76E2A0C7" w14:textId="77777777" w:rsidR="00D23C37" w:rsidRPr="00855B46" w:rsidRDefault="00D23C37" w:rsidP="00D23C37">
      <w:pPr>
        <w:spacing w:before="100" w:beforeAutospacing="1" w:after="100" w:afterAutospacing="1"/>
        <w:jc w:val="center"/>
        <w:rPr>
          <w:ins w:id="16355" w:author="Nasser Mustafa [2]" w:date="2018-09-23T16:09:00Z"/>
          <w:rFonts w:ascii="Times New Roman" w:eastAsia="MS Mincho" w:hAnsi="Times New Roman"/>
          <w:b/>
        </w:rPr>
      </w:pPr>
      <w:ins w:id="16356" w:author="Nasser Mustafa [2]" w:date="2018-09-23T16:09:00Z">
        <w:r w:rsidRPr="00855B46">
          <w:rPr>
            <w:rFonts w:ascii="Times New Roman" w:eastAsia="MS Mincho" w:hAnsi="Times New Roman"/>
            <w:b/>
          </w:rPr>
          <w:t>Consent Letter</w:t>
        </w:r>
      </w:ins>
    </w:p>
    <w:p w14:paraId="6F3EDB91" w14:textId="77777777" w:rsidR="00D23C37" w:rsidRPr="00855B46" w:rsidRDefault="00D23C37" w:rsidP="00D23C37">
      <w:pPr>
        <w:spacing w:before="100" w:beforeAutospacing="1" w:after="100" w:afterAutospacing="1"/>
        <w:jc w:val="both"/>
        <w:rPr>
          <w:ins w:id="16357" w:author="Nasser Mustafa [2]" w:date="2018-09-23T16:09:00Z"/>
          <w:rFonts w:ascii="Times New Roman" w:eastAsia="MS Mincho" w:hAnsi="Times New Roman"/>
        </w:rPr>
      </w:pPr>
      <w:ins w:id="16358" w:author="Nasser Mustafa [2]" w:date="2018-09-23T16:09:00Z">
        <w:r w:rsidRPr="00855B46">
          <w:rPr>
            <w:rFonts w:ascii="Times New Roman" w:eastAsia="MS Mincho" w:hAnsi="Times New Roman"/>
          </w:rPr>
          <w:t>Dear Participant,</w:t>
        </w:r>
      </w:ins>
    </w:p>
    <w:p w14:paraId="597A2B75" w14:textId="77777777" w:rsidR="00D23C37" w:rsidRPr="00855B46" w:rsidRDefault="00D23C37" w:rsidP="00D23C37">
      <w:pPr>
        <w:jc w:val="both"/>
        <w:rPr>
          <w:ins w:id="16359" w:author="Nasser Mustafa [2]" w:date="2018-09-23T16:09:00Z"/>
          <w:rFonts w:ascii="Times New Roman" w:eastAsia="Calibri" w:hAnsi="Times New Roman" w:cs="Arial"/>
        </w:rPr>
      </w:pPr>
      <w:ins w:id="16360" w:author="Nasser Mustafa [2]" w:date="2018-09-23T16:09:00Z">
        <w:r w:rsidRPr="00855B46">
          <w:rPr>
            <w:rFonts w:ascii="Times New Roman" w:eastAsia="Calibri" w:hAnsi="Times New Roman" w:cs="Arial"/>
          </w:rPr>
          <w:t>I invite you to participate in a research study entitled: Traceability Modeling for the Engineering of Heterogeneous Systems. Please don't proceed to the survey if you never experienced projects that require traceability.</w:t>
        </w:r>
      </w:ins>
    </w:p>
    <w:p w14:paraId="3EE202FE" w14:textId="77777777" w:rsidR="00D23C37" w:rsidRPr="00855B46" w:rsidRDefault="00D23C37" w:rsidP="00D23C37">
      <w:pPr>
        <w:jc w:val="both"/>
        <w:rPr>
          <w:ins w:id="16361" w:author="Nasser Mustafa [2]" w:date="2018-09-23T16:09:00Z"/>
          <w:rFonts w:ascii="Times New Roman" w:eastAsia="Calibri" w:hAnsi="Times New Roman" w:cs="Arial"/>
        </w:rPr>
      </w:pPr>
      <w:ins w:id="16362" w:author="Nasser Mustafa [2]" w:date="2018-09-23T16:09:00Z">
        <w:r w:rsidRPr="00855B46">
          <w:rPr>
            <w:rFonts w:ascii="Times New Roman" w:eastAsia="Calibri" w:hAnsi="Times New Roman" w:cs="Arial"/>
          </w:rPr>
          <w:t>I am currently enrolled in the PhD program at the department of Systems and Computer Engineering at Carleton University in Ottawa, Canada. The purpose of my research is to determine whether the traceability model that I design can accommodate traceability of heterogeneous artifacts. Particularly, artifacts generated during Systems Engineering projects development.</w:t>
        </w:r>
      </w:ins>
    </w:p>
    <w:p w14:paraId="7F999BCB" w14:textId="77777777" w:rsidR="00D23C37" w:rsidRPr="00855B46" w:rsidRDefault="00D23C37" w:rsidP="00D23C37">
      <w:pPr>
        <w:jc w:val="both"/>
        <w:rPr>
          <w:ins w:id="16363" w:author="Nasser Mustafa [2]" w:date="2018-09-23T16:09:00Z"/>
          <w:rFonts w:ascii="Times New Roman" w:eastAsia="Calibri" w:hAnsi="Times New Roman" w:cs="Arial"/>
        </w:rPr>
      </w:pPr>
      <w:ins w:id="16364" w:author="Nasser Mustafa [2]" w:date="2018-09-23T16:09:00Z">
        <w:r w:rsidRPr="00855B46">
          <w:rPr>
            <w:rFonts w:ascii="Times New Roman" w:eastAsia="Calibri" w:hAnsi="Times New Roman" w:cs="Arial"/>
          </w:rPr>
          <w:t>The enclosed questionnaire has been designed to collect information about the use of traceability in Systems Engineering and Software Engineering projects. </w:t>
        </w:r>
      </w:ins>
    </w:p>
    <w:p w14:paraId="42FAAC90" w14:textId="77777777" w:rsidR="00D23C37" w:rsidRPr="00855B46" w:rsidRDefault="00D23C37" w:rsidP="00D23C37">
      <w:pPr>
        <w:jc w:val="both"/>
        <w:rPr>
          <w:ins w:id="16365" w:author="Nasser Mustafa [2]" w:date="2018-09-23T16:09:00Z"/>
          <w:rFonts w:ascii="Times New Roman" w:eastAsia="Calibri" w:hAnsi="Times New Roman" w:cs="Arial"/>
        </w:rPr>
      </w:pPr>
      <w:ins w:id="16366" w:author="Nasser Mustafa [2]" w:date="2018-09-23T16:09:00Z">
        <w:r w:rsidRPr="00855B46">
          <w:rPr>
            <w:rFonts w:ascii="Times New Roman" w:eastAsia="Calibri" w:hAnsi="Times New Roman" w:cs="Arial"/>
          </w:rPr>
          <w:t>Your participation in this survey is completely voluntary. There are no known risks to participation beyond those encountered in everyday life. Your responses will remain confidential and anonymous. Data from this survey will be kept secure, no one other than the researchers will know your individual answers to this questionnaire. Please be advised that your withdrawal from the survey is allowed in two cases: first, if you close the browser while you are in the first page of the survey, in this case your data will not be saved. Second, if you pass the first page of the survey, simply answer the last question with "NO" then submit your answers, in this case we will apply a filter to exclude the data of all participants who answered "NO" to that question. There is no need to email us in both cases. </w:t>
        </w:r>
      </w:ins>
    </w:p>
    <w:p w14:paraId="25BAE6DB" w14:textId="77777777" w:rsidR="00D23C37" w:rsidRPr="00855B46" w:rsidRDefault="00D23C37" w:rsidP="00D23C37">
      <w:pPr>
        <w:jc w:val="both"/>
        <w:rPr>
          <w:ins w:id="16367" w:author="Nasser Mustafa [2]" w:date="2018-09-23T16:09:00Z"/>
          <w:rFonts w:ascii="Times New Roman" w:eastAsia="Calibri" w:hAnsi="Times New Roman" w:cs="Arial"/>
        </w:rPr>
      </w:pPr>
      <w:ins w:id="16368" w:author="Nasser Mustafa [2]" w:date="2018-09-23T16:09:00Z">
        <w:r w:rsidRPr="00855B46">
          <w:rPr>
            <w:rFonts w:ascii="Times New Roman" w:eastAsia="Calibri" w:hAnsi="Times New Roman" w:cs="Arial"/>
          </w:rPr>
          <w:t>If you agree to participate in this survey, please answer the questions on the questionnaire as best as you can. It should take approximately 10 minutes to complete your answers. Please submit the questionnaire through the host website.</w:t>
        </w:r>
      </w:ins>
    </w:p>
    <w:p w14:paraId="0E373189" w14:textId="77777777" w:rsidR="00D23C37" w:rsidRPr="00855B46" w:rsidRDefault="00D23C37" w:rsidP="00D23C37">
      <w:pPr>
        <w:jc w:val="both"/>
        <w:rPr>
          <w:ins w:id="16369" w:author="Nasser Mustafa [2]" w:date="2018-09-23T16:09:00Z"/>
          <w:rFonts w:ascii="Times New Roman" w:eastAsia="Calibri" w:hAnsi="Times New Roman" w:cs="Arial"/>
        </w:rPr>
      </w:pPr>
      <w:ins w:id="16370" w:author="Nasser Mustafa [2]" w:date="2018-09-23T16:09:00Z">
        <w:r w:rsidRPr="00855B46">
          <w:rPr>
            <w:rFonts w:ascii="Times New Roman" w:eastAsia="Calibri" w:hAnsi="Times New Roman" w:cs="Arial"/>
          </w:rPr>
          <w:t>If you have any questions about this project, feel free to contact me by email: Nasser.mustafa@carleton.ca, or contact my supervisor Dr. Yvan Labiche, Associate Professor in the department of Systems and Computer Engineering at Carleton University by email : Yvan.labiche@carleton.ca.</w:t>
        </w:r>
      </w:ins>
    </w:p>
    <w:p w14:paraId="7673FD4E" w14:textId="77777777" w:rsidR="00D23C37" w:rsidRPr="00855B46" w:rsidRDefault="00D23C37" w:rsidP="00D23C37">
      <w:pPr>
        <w:jc w:val="both"/>
        <w:rPr>
          <w:ins w:id="16371" w:author="Nasser Mustafa [2]" w:date="2018-09-23T16:09:00Z"/>
          <w:rFonts w:ascii="Times New Roman" w:eastAsia="Calibri" w:hAnsi="Times New Roman" w:cs="Arial"/>
        </w:rPr>
      </w:pPr>
      <w:ins w:id="16372" w:author="Nasser Mustafa [2]" w:date="2018-09-23T16:09:00Z">
        <w:r w:rsidRPr="00855B46">
          <w:rPr>
            <w:rFonts w:ascii="Times New Roman" w:eastAsia="Calibri" w:hAnsi="Times New Roman" w:cs="Arial"/>
          </w:rPr>
          <w:t>Information on the rights of human subjects in research is available through the Human Research ethics at Carleton University, 1125 Colonel By Drive Ottawa, ON, K1S 5B6 ; website: https://carleton.ca/humanresearchethics/; Gurban DuVAl, Phone: +1613-520-2600X4585</w:t>
        </w:r>
      </w:ins>
    </w:p>
    <w:p w14:paraId="5AC97D70" w14:textId="77777777" w:rsidR="00D23C37" w:rsidRPr="00855B46" w:rsidRDefault="00D23C37" w:rsidP="00D23C37">
      <w:pPr>
        <w:jc w:val="both"/>
        <w:rPr>
          <w:ins w:id="16373" w:author="Nasser Mustafa [2]" w:date="2018-09-23T16:09:00Z"/>
          <w:rFonts w:ascii="Times New Roman" w:eastAsia="Calibri" w:hAnsi="Times New Roman" w:cs="Arial"/>
        </w:rPr>
      </w:pPr>
      <w:ins w:id="16374" w:author="Nasser Mustafa [2]" w:date="2018-09-23T16:09:00Z">
        <w:r w:rsidRPr="00855B46">
          <w:rPr>
            <w:rFonts w:ascii="Times New Roman" w:eastAsia="Calibri" w:hAnsi="Times New Roman" w:cs="Arial"/>
          </w:rPr>
          <w:t>Thank you for your assistance in this important endeavor.</w:t>
        </w:r>
      </w:ins>
    </w:p>
    <w:p w14:paraId="7EDE254C" w14:textId="77777777" w:rsidR="00D23C37" w:rsidRPr="00855B46" w:rsidRDefault="00D23C37" w:rsidP="00D23C37">
      <w:pPr>
        <w:jc w:val="both"/>
        <w:rPr>
          <w:ins w:id="16375" w:author="Nasser Mustafa [2]" w:date="2018-09-23T16:09:00Z"/>
          <w:rFonts w:ascii="Times New Roman" w:eastAsia="Calibri" w:hAnsi="Times New Roman" w:cs="Arial"/>
        </w:rPr>
      </w:pPr>
    </w:p>
    <w:p w14:paraId="2B49DF3A" w14:textId="77777777" w:rsidR="00D23C37" w:rsidRPr="00855B46" w:rsidRDefault="00D23C37" w:rsidP="00D23C37">
      <w:pPr>
        <w:jc w:val="both"/>
        <w:rPr>
          <w:ins w:id="16376" w:author="Nasser Mustafa [2]" w:date="2018-09-23T16:09:00Z"/>
          <w:rFonts w:ascii="Times New Roman" w:eastAsia="Calibri" w:hAnsi="Times New Roman" w:cs="Arial"/>
        </w:rPr>
      </w:pPr>
      <w:ins w:id="16377" w:author="Nasser Mustafa [2]" w:date="2018-09-23T16:09:00Z">
        <w:r w:rsidRPr="00855B46">
          <w:rPr>
            <w:rFonts w:ascii="Times New Roman" w:eastAsia="Calibri" w:hAnsi="Times New Roman" w:cs="Arial"/>
          </w:rPr>
          <w:t>Sincerely yours,</w:t>
        </w:r>
      </w:ins>
    </w:p>
    <w:p w14:paraId="4C058F68" w14:textId="77777777" w:rsidR="00D23C37" w:rsidRPr="00855B46" w:rsidRDefault="00D23C37" w:rsidP="00D23C37">
      <w:pPr>
        <w:jc w:val="both"/>
        <w:rPr>
          <w:ins w:id="16378" w:author="Nasser Mustafa [2]" w:date="2018-09-23T16:09:00Z"/>
          <w:rFonts w:ascii="Times New Roman" w:eastAsia="Calibri" w:hAnsi="Times New Roman" w:cs="Arial"/>
        </w:rPr>
      </w:pPr>
      <w:ins w:id="16379" w:author="Nasser Mustafa [2]" w:date="2018-09-23T16:09:00Z">
        <w:r w:rsidRPr="00855B46">
          <w:rPr>
            <w:rFonts w:ascii="Calibri" w:eastAsia="Calibri" w:hAnsi="Calibri" w:cs="Arial"/>
          </w:rPr>
          <w:t>Nasser Mustafa</w:t>
        </w:r>
      </w:ins>
    </w:p>
    <w:p w14:paraId="0C5B72BC" w14:textId="77777777" w:rsidR="00D23C37" w:rsidRPr="005C3245" w:rsidRDefault="00D23C37" w:rsidP="00D23C37">
      <w:pPr>
        <w:jc w:val="both"/>
        <w:rPr>
          <w:ins w:id="16380" w:author="Nasser Mustafa [2]" w:date="2018-09-23T16:09:00Z"/>
          <w:rFonts w:ascii="Times New Roman" w:eastAsia="Calibri" w:hAnsi="Times New Roman"/>
          <w:b/>
        </w:rPr>
      </w:pPr>
      <w:ins w:id="16381" w:author="Nasser Mustafa [2]" w:date="2018-09-23T16:09:00Z">
        <w:r>
          <w:rPr>
            <w:rFonts w:ascii="Times New Roman" w:eastAsia="Calibri" w:hAnsi="Times New Roman"/>
            <w:b/>
          </w:rPr>
          <w:br w:type="page"/>
        </w:r>
      </w:ins>
    </w:p>
    <w:p w14:paraId="2B4D43A1" w14:textId="77777777" w:rsidR="00D23C37" w:rsidRPr="00855B46" w:rsidRDefault="00D23C37" w:rsidP="00D23C37">
      <w:pPr>
        <w:spacing w:line="276" w:lineRule="auto"/>
        <w:rPr>
          <w:ins w:id="16382" w:author="Nasser Mustafa [2]" w:date="2018-09-23T16:09:00Z"/>
          <w:rFonts w:ascii="Times New Roman" w:eastAsia="Calibri" w:hAnsi="Times New Roman"/>
          <w:bCs/>
          <w:lang w:val="en-CA"/>
        </w:rPr>
      </w:pPr>
      <w:ins w:id="16383" w:author="Nasser Mustafa [2]" w:date="2018-09-23T16:09:00Z">
        <w:r w:rsidRPr="00855B46">
          <w:rPr>
            <w:rFonts w:ascii="Arial" w:eastAsia="Calibri" w:hAnsi="Arial"/>
            <w:b/>
            <w:noProof/>
            <w:sz w:val="16"/>
            <w:lang w:eastAsia="zh-CN"/>
          </w:rPr>
          <mc:AlternateContent>
            <mc:Choice Requires="wps">
              <w:drawing>
                <wp:anchor distT="0" distB="0" distL="114300" distR="114300" simplePos="0" relativeHeight="251809792" behindDoc="0" locked="0" layoutInCell="1" allowOverlap="1" wp14:anchorId="7E70B5DE" wp14:editId="44FE0181">
                  <wp:simplePos x="0" y="0"/>
                  <wp:positionH relativeFrom="column">
                    <wp:posOffset>4467860</wp:posOffset>
                  </wp:positionH>
                  <wp:positionV relativeFrom="paragraph">
                    <wp:posOffset>28575</wp:posOffset>
                  </wp:positionV>
                  <wp:extent cx="2372360" cy="962025"/>
                  <wp:effectExtent l="127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360"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6A906" w14:textId="77777777" w:rsidR="00D617FD" w:rsidRDefault="00D617FD" w:rsidP="00D23C37">
                              <w:pPr>
                                <w:spacing w:line="276" w:lineRule="auto"/>
                                <w:rPr>
                                  <w:rFonts w:ascii="Arial" w:hAnsi="Arial"/>
                                  <w:b/>
                                  <w:sz w:val="16"/>
                                </w:rPr>
                              </w:pPr>
                              <w:r>
                                <w:rPr>
                                  <w:rFonts w:ascii="Arial" w:hAnsi="Arial"/>
                                  <w:b/>
                                  <w:sz w:val="16"/>
                                </w:rPr>
                                <w:t>Systems and Computer Engineering</w:t>
                              </w:r>
                            </w:p>
                            <w:p w14:paraId="270F3C8C" w14:textId="77777777" w:rsidR="00D617FD" w:rsidRDefault="00D617FD" w:rsidP="00D23C37">
                              <w:pPr>
                                <w:spacing w:line="276" w:lineRule="auto"/>
                                <w:rPr>
                                  <w:rFonts w:ascii="Arial" w:hAnsi="Arial"/>
                                  <w:b/>
                                  <w:sz w:val="16"/>
                                </w:rPr>
                              </w:pPr>
                              <w:r>
                                <w:rPr>
                                  <w:rFonts w:ascii="Arial" w:hAnsi="Arial"/>
                                  <w:b/>
                                  <w:sz w:val="16"/>
                                </w:rPr>
                                <w:t>4456 Mackenzie Engineering Building</w:t>
                              </w:r>
                            </w:p>
                            <w:p w14:paraId="0E9299F5" w14:textId="77777777" w:rsidR="00D617FD" w:rsidRDefault="00D617FD" w:rsidP="00D23C37">
                              <w:pPr>
                                <w:spacing w:line="276" w:lineRule="auto"/>
                                <w:rPr>
                                  <w:rFonts w:ascii="Arial" w:hAnsi="Arial"/>
                                  <w:b/>
                                  <w:sz w:val="16"/>
                                </w:rPr>
                              </w:pPr>
                              <w:r>
                                <w:rPr>
                                  <w:rFonts w:ascii="Arial" w:hAnsi="Arial"/>
                                  <w:b/>
                                  <w:sz w:val="16"/>
                                </w:rPr>
                                <w:t>1125 Colonel By Drive</w:t>
                              </w:r>
                            </w:p>
                            <w:p w14:paraId="29291057" w14:textId="77777777" w:rsidR="00D617FD" w:rsidRDefault="00D617FD" w:rsidP="00D23C37">
                              <w:pPr>
                                <w:spacing w:line="276" w:lineRule="auto"/>
                                <w:rPr>
                                  <w:rFonts w:ascii="Arial" w:hAnsi="Arial"/>
                                  <w:b/>
                                  <w:sz w:val="16"/>
                                </w:rPr>
                              </w:pPr>
                              <w:r>
                                <w:rPr>
                                  <w:rFonts w:ascii="Arial" w:hAnsi="Arial"/>
                                  <w:b/>
                                  <w:sz w:val="16"/>
                                </w:rPr>
                                <w:t>Ottawa, Canada, K1S 5B6</w:t>
                              </w:r>
                            </w:p>
                            <w:p w14:paraId="2764A642" w14:textId="77777777" w:rsidR="00D617FD" w:rsidRDefault="00D617FD" w:rsidP="00D23C37">
                              <w:pPr>
                                <w:spacing w:line="276" w:lineRule="auto"/>
                                <w:rPr>
                                  <w:rFonts w:ascii="Arial" w:hAnsi="Arial"/>
                                  <w:b/>
                                  <w:sz w:val="16"/>
                                </w:rPr>
                              </w:pPr>
                              <w:r>
                                <w:rPr>
                                  <w:rFonts w:ascii="Arial" w:hAnsi="Arial"/>
                                  <w:b/>
                                  <w:sz w:val="16"/>
                                </w:rPr>
                                <w:t>Tel: (613) 520-5740</w:t>
                              </w:r>
                            </w:p>
                            <w:p w14:paraId="5B4B04D9" w14:textId="77777777" w:rsidR="00D617FD" w:rsidRDefault="00D617FD" w:rsidP="00D23C37">
                              <w:pPr>
                                <w:spacing w:line="276" w:lineRule="auto"/>
                                <w:rPr>
                                  <w:rStyle w:val="Strong"/>
                                  <w:b w:val="0"/>
                                </w:rPr>
                              </w:pPr>
                            </w:p>
                            <w:p w14:paraId="6805CE9F" w14:textId="77777777" w:rsidR="00D617FD" w:rsidRDefault="00D617FD" w:rsidP="00D23C37"/>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E70B5DE" id="Text Box 10" o:spid="_x0000_s1081" type="#_x0000_t202" style="position:absolute;margin-left:351.8pt;margin-top:2.25pt;width:186.8pt;height:75.75pt;z-index:25180979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" stroked="f">
                  <v:textbox>
                    <w:txbxContent>
                      <w:p w14:paraId="7686A906" w14:textId="77777777" w:rsidR="00D617FD" w:rsidRDefault="00D617FD" w:rsidP="00D23C37">
                        <w:pPr>
                          <w:spacing w:line="276" w:lineRule="auto"/>
                          <w:rPr>
                            <w:rFonts w:ascii="Arial" w:hAnsi="Arial"/>
                            <w:b/>
                            <w:sz w:val="16"/>
                          </w:rPr>
                        </w:pPr>
                        <w:r>
                          <w:rPr>
                            <w:rFonts w:ascii="Arial" w:hAnsi="Arial"/>
                            <w:b/>
                            <w:sz w:val="16"/>
                          </w:rPr>
                          <w:t>Systems and Computer Engineering</w:t>
                        </w:r>
                      </w:p>
                      <w:p w14:paraId="270F3C8C" w14:textId="77777777" w:rsidR="00D617FD" w:rsidRDefault="00D617FD" w:rsidP="00D23C37">
                        <w:pPr>
                          <w:spacing w:line="276" w:lineRule="auto"/>
                          <w:rPr>
                            <w:rFonts w:ascii="Arial" w:hAnsi="Arial"/>
                            <w:b/>
                            <w:sz w:val="16"/>
                          </w:rPr>
                        </w:pPr>
                        <w:r>
                          <w:rPr>
                            <w:rFonts w:ascii="Arial" w:hAnsi="Arial"/>
                            <w:b/>
                            <w:sz w:val="16"/>
                          </w:rPr>
                          <w:t>4456 Mackenzie Engineering Building</w:t>
                        </w:r>
                      </w:p>
                      <w:p w14:paraId="0E9299F5" w14:textId="77777777" w:rsidR="00D617FD" w:rsidRDefault="00D617FD" w:rsidP="00D23C37">
                        <w:pPr>
                          <w:spacing w:line="276" w:lineRule="auto"/>
                          <w:rPr>
                            <w:rFonts w:ascii="Arial" w:hAnsi="Arial"/>
                            <w:b/>
                            <w:sz w:val="16"/>
                          </w:rPr>
                        </w:pPr>
                        <w:r>
                          <w:rPr>
                            <w:rFonts w:ascii="Arial" w:hAnsi="Arial"/>
                            <w:b/>
                            <w:sz w:val="16"/>
                          </w:rPr>
                          <w:t>1125 Colonel By Drive</w:t>
                        </w:r>
                      </w:p>
                      <w:p w14:paraId="29291057" w14:textId="77777777" w:rsidR="00D617FD" w:rsidRDefault="00D617FD" w:rsidP="00D23C37">
                        <w:pPr>
                          <w:spacing w:line="276" w:lineRule="auto"/>
                          <w:rPr>
                            <w:rFonts w:ascii="Arial" w:hAnsi="Arial"/>
                            <w:b/>
                            <w:sz w:val="16"/>
                          </w:rPr>
                        </w:pPr>
                        <w:r>
                          <w:rPr>
                            <w:rFonts w:ascii="Arial" w:hAnsi="Arial"/>
                            <w:b/>
                            <w:sz w:val="16"/>
                          </w:rPr>
                          <w:t>Ottawa, Canada, K1S 5B6</w:t>
                        </w:r>
                      </w:p>
                      <w:p w14:paraId="2764A642" w14:textId="77777777" w:rsidR="00D617FD" w:rsidRDefault="00D617FD" w:rsidP="00D23C37">
                        <w:pPr>
                          <w:spacing w:line="276" w:lineRule="auto"/>
                          <w:rPr>
                            <w:rFonts w:ascii="Arial" w:hAnsi="Arial"/>
                            <w:b/>
                            <w:sz w:val="16"/>
                          </w:rPr>
                        </w:pPr>
                        <w:r>
                          <w:rPr>
                            <w:rFonts w:ascii="Arial" w:hAnsi="Arial"/>
                            <w:b/>
                            <w:sz w:val="16"/>
                          </w:rPr>
                          <w:t>Tel: (613) 520-5740</w:t>
                        </w:r>
                      </w:p>
                      <w:p w14:paraId="5B4B04D9" w14:textId="77777777" w:rsidR="00D617FD" w:rsidRDefault="00D617FD" w:rsidP="00D23C37">
                        <w:pPr>
                          <w:spacing w:line="276" w:lineRule="auto"/>
                          <w:rPr>
                            <w:rStyle w:val="Strong"/>
                            <w:b w:val="0"/>
                          </w:rPr>
                        </w:pPr>
                      </w:p>
                      <w:p w14:paraId="6805CE9F" w14:textId="77777777" w:rsidR="00D617FD" w:rsidRDefault="00D617FD" w:rsidP="00D23C37"/>
                    </w:txbxContent>
                  </v:textbox>
                </v:shape>
              </w:pict>
            </mc:Fallback>
          </mc:AlternateContent>
        </w:r>
        <w:r w:rsidRPr="00855B46">
          <w:rPr>
            <w:rFonts w:ascii="Times New Roman" w:eastAsia="Calibri" w:hAnsi="Times New Roman"/>
            <w:noProof/>
            <w:lang w:eastAsia="zh-CN"/>
          </w:rPr>
          <w:drawing>
            <wp:inline distT="0" distB="0" distL="0" distR="0" wp14:anchorId="5F8C9571" wp14:editId="2F4DF940">
              <wp:extent cx="1857375" cy="714375"/>
              <wp:effectExtent l="0" t="0" r="9525" b="9525"/>
              <wp:docPr id="16" name="Picture 16" descr="C:\WINNT\profiles\RozCrawford\DESKTOP\new CarletonWide_Tag_K_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INNT\profiles\RozCrawford\DESKTOP\new CarletonWide_Tag_K_18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7375" cy="714375"/>
                      </a:xfrm>
                      <a:prstGeom prst="rect">
                        <a:avLst/>
                      </a:prstGeom>
                      <a:noFill/>
                      <a:ln>
                        <a:noFill/>
                      </a:ln>
                    </pic:spPr>
                  </pic:pic>
                </a:graphicData>
              </a:graphic>
            </wp:inline>
          </w:drawing>
        </w:r>
        <w:r w:rsidRPr="00855B46">
          <w:rPr>
            <w:rFonts w:ascii="Arial" w:eastAsia="Calibri" w:hAnsi="Arial"/>
            <w:b/>
            <w:sz w:val="16"/>
            <w:lang w:val="en-CA"/>
          </w:rPr>
          <w:t xml:space="preserve"> </w:t>
        </w:r>
      </w:ins>
    </w:p>
    <w:p w14:paraId="1F57373E" w14:textId="2E561856" w:rsidR="00D23C37" w:rsidRPr="00855B46" w:rsidRDefault="00D23C37">
      <w:pPr>
        <w:rPr>
          <w:ins w:id="16384" w:author="Nasser Mustafa [2]" w:date="2018-09-23T16:09:00Z"/>
          <w:rFonts w:ascii="Times New Roman" w:eastAsia="Calibri" w:hAnsi="Times New Roman"/>
          <w:b/>
          <w:u w:val="single"/>
        </w:rPr>
        <w:pPrChange w:id="16385" w:author="Nasser Mustafa [2]" w:date="2018-09-23T16:15:00Z">
          <w:pPr>
            <w:jc w:val="center"/>
          </w:pPr>
        </w:pPrChange>
      </w:pPr>
    </w:p>
    <w:p w14:paraId="6FEEFAB8" w14:textId="77777777" w:rsidR="00D23C37" w:rsidRPr="00855B46" w:rsidRDefault="00D23C37" w:rsidP="00D23C37">
      <w:pPr>
        <w:jc w:val="center"/>
        <w:rPr>
          <w:ins w:id="16386" w:author="Nasser Mustafa [2]" w:date="2018-09-23T16:09:00Z"/>
          <w:rFonts w:ascii="Times New Roman" w:eastAsia="Calibri" w:hAnsi="Times New Roman"/>
          <w:b/>
          <w:u w:val="single"/>
        </w:rPr>
      </w:pPr>
    </w:p>
    <w:p w14:paraId="3E1563B3" w14:textId="77777777" w:rsidR="00D23C37" w:rsidRPr="00855B46" w:rsidRDefault="00D23C37" w:rsidP="00D23C37">
      <w:pPr>
        <w:jc w:val="center"/>
        <w:rPr>
          <w:ins w:id="16387" w:author="Nasser Mustafa [2]" w:date="2018-09-23T16:09:00Z"/>
          <w:rFonts w:ascii="Times New Roman" w:eastAsia="Calibri" w:hAnsi="Times New Roman"/>
          <w:b/>
        </w:rPr>
      </w:pPr>
      <w:ins w:id="16388" w:author="Nasser Mustafa [2]" w:date="2018-09-23T16:09:00Z">
        <w:r w:rsidRPr="00855B46">
          <w:rPr>
            <w:rFonts w:ascii="Times New Roman" w:eastAsia="Calibri" w:hAnsi="Times New Roman"/>
            <w:b/>
          </w:rPr>
          <w:t>Traceability in Systems and Software Engineering</w:t>
        </w:r>
      </w:ins>
    </w:p>
    <w:p w14:paraId="559E916F" w14:textId="77777777" w:rsidR="00D23C37" w:rsidRPr="00855B46" w:rsidRDefault="00D23C37" w:rsidP="00D23C37">
      <w:pPr>
        <w:rPr>
          <w:ins w:id="16389" w:author="Nasser Mustafa [2]" w:date="2018-09-23T16:09:00Z"/>
          <w:rFonts w:ascii="Times New Roman" w:eastAsia="Calibri" w:hAnsi="Times New Roman"/>
          <w:u w:val="single"/>
        </w:rPr>
      </w:pPr>
    </w:p>
    <w:p w14:paraId="3F3E2D23" w14:textId="77777777" w:rsidR="00D23C37" w:rsidRPr="00855B46" w:rsidRDefault="00D23C37" w:rsidP="00D23C37">
      <w:pPr>
        <w:rPr>
          <w:ins w:id="16390" w:author="Nasser Mustafa [2]" w:date="2018-09-23T16:09:00Z"/>
          <w:rFonts w:ascii="Times New Roman" w:eastAsia="Calibri" w:hAnsi="Times New Roman"/>
          <w:u w:val="single"/>
        </w:rPr>
      </w:pPr>
    </w:p>
    <w:p w14:paraId="4F565B13" w14:textId="77777777" w:rsidR="00D23C37" w:rsidRPr="00855B46" w:rsidRDefault="00D23C37">
      <w:pPr>
        <w:spacing w:line="480" w:lineRule="auto"/>
        <w:rPr>
          <w:ins w:id="16391" w:author="Nasser Mustafa [2]" w:date="2018-09-23T16:09:00Z"/>
          <w:rFonts w:ascii="Times New Roman" w:eastAsia="Calibri" w:hAnsi="Times New Roman"/>
          <w:u w:val="single"/>
        </w:rPr>
        <w:pPrChange w:id="16392" w:author="Nasser Mustafa [2]" w:date="2018-09-23T16:16:00Z">
          <w:pPr/>
        </w:pPrChange>
      </w:pPr>
    </w:p>
    <w:p w14:paraId="3EF0CD0E" w14:textId="77777777" w:rsidR="00D23C37" w:rsidRPr="00855B46" w:rsidRDefault="00D23C37">
      <w:pPr>
        <w:spacing w:line="480" w:lineRule="auto"/>
        <w:rPr>
          <w:ins w:id="16393" w:author="Nasser Mustafa [2]" w:date="2018-09-23T16:09:00Z"/>
          <w:rFonts w:ascii="Times New Roman" w:eastAsia="Calibri" w:hAnsi="Times New Roman"/>
          <w:b/>
          <w:bCs/>
        </w:rPr>
        <w:pPrChange w:id="16394" w:author="Nasser Mustafa [2]" w:date="2018-09-23T16:16:00Z">
          <w:pPr/>
        </w:pPrChange>
      </w:pPr>
      <w:ins w:id="16395" w:author="Nasser Mustafa [2]" w:date="2018-09-23T16:09:00Z">
        <w:r w:rsidRPr="00855B46">
          <w:rPr>
            <w:rFonts w:ascii="Times New Roman" w:eastAsia="Calibri" w:hAnsi="Times New Roman"/>
            <w:b/>
            <w:bCs/>
          </w:rPr>
          <w:t>Purpose of the survey</w:t>
        </w:r>
      </w:ins>
    </w:p>
    <w:p w14:paraId="36F7742B" w14:textId="77777777" w:rsidR="00D23C37" w:rsidRPr="00855B46" w:rsidRDefault="00D23C37">
      <w:pPr>
        <w:spacing w:line="480" w:lineRule="auto"/>
        <w:rPr>
          <w:ins w:id="16396" w:author="Nasser Mustafa [2]" w:date="2018-09-23T16:09:00Z"/>
          <w:rFonts w:ascii="Times New Roman" w:eastAsia="Calibri" w:hAnsi="Times New Roman"/>
          <w:b/>
          <w:bCs/>
        </w:rPr>
        <w:pPrChange w:id="16397" w:author="Nasser Mustafa [2]" w:date="2018-09-23T16:16:00Z">
          <w:pPr/>
        </w:pPrChange>
      </w:pPr>
    </w:p>
    <w:p w14:paraId="4E30668B" w14:textId="095178FA" w:rsidR="00D23C37" w:rsidRPr="00855B46" w:rsidRDefault="00D23C37">
      <w:pPr>
        <w:spacing w:line="480" w:lineRule="auto"/>
        <w:jc w:val="both"/>
        <w:rPr>
          <w:ins w:id="16398" w:author="Nasser Mustafa [2]" w:date="2018-09-23T16:09:00Z"/>
          <w:rFonts w:ascii="Times New Roman" w:eastAsia="Calibri" w:hAnsi="Times New Roman"/>
          <w:lang w:val="en-CA"/>
        </w:rPr>
        <w:pPrChange w:id="16399" w:author="Nasser Mustafa [2]" w:date="2018-09-23T16:16:00Z">
          <w:pPr>
            <w:jc w:val="both"/>
          </w:pPr>
        </w:pPrChange>
      </w:pPr>
      <w:ins w:id="16400" w:author="Nasser Mustafa [2]" w:date="2018-09-23T16:09:00Z">
        <w:r w:rsidRPr="00855B46">
          <w:rPr>
            <w:rFonts w:ascii="Times New Roman" w:eastAsia="Calibri" w:hAnsi="Times New Roman"/>
            <w:lang w:val="en-CA"/>
          </w:rPr>
          <w:t xml:space="preserve">Although traceability benefits are proven in Systems and Software Engineering, it is not widely adopted by developers. There are many reasons that prevent adopting traceability such as: the high cost of specifying and maintaining traceability information, the nature of the applications under development, and </w:t>
        </w:r>
      </w:ins>
      <w:ins w:id="16401" w:author="Nasser Mustafa [2]" w:date="2018-09-23T16:15:00Z">
        <w:r w:rsidR="00CD4273">
          <w:rPr>
            <w:rFonts w:ascii="Times New Roman" w:eastAsia="Calibri" w:hAnsi="Times New Roman"/>
            <w:lang w:val="en-CA"/>
          </w:rPr>
          <w:t xml:space="preserve">the </w:t>
        </w:r>
      </w:ins>
      <w:ins w:id="16402" w:author="Nasser Mustafa [2]" w:date="2018-09-23T16:09:00Z">
        <w:r w:rsidRPr="00855B46">
          <w:rPr>
            <w:rFonts w:ascii="Times New Roman" w:eastAsia="Calibri" w:hAnsi="Times New Roman"/>
            <w:lang w:val="en-CA"/>
          </w:rPr>
          <w:t xml:space="preserve">complexity of applying traceability. However, traceability is mandated in safety critical systems such as aviation, automobile, and nuclear power plants.  </w:t>
        </w:r>
      </w:ins>
    </w:p>
    <w:p w14:paraId="31DAC2EE" w14:textId="77777777" w:rsidR="00D23C37" w:rsidRPr="00855B46" w:rsidRDefault="00D23C37">
      <w:pPr>
        <w:spacing w:line="480" w:lineRule="auto"/>
        <w:jc w:val="both"/>
        <w:rPr>
          <w:ins w:id="16403" w:author="Nasser Mustafa [2]" w:date="2018-09-23T16:09:00Z"/>
          <w:rFonts w:ascii="Times New Roman" w:eastAsia="Calibri" w:hAnsi="Times New Roman"/>
          <w:lang w:val="en-CA"/>
        </w:rPr>
        <w:pPrChange w:id="16404" w:author="Nasser Mustafa [2]" w:date="2018-09-23T16:16:00Z">
          <w:pPr>
            <w:jc w:val="both"/>
          </w:pPr>
        </w:pPrChange>
      </w:pPr>
      <w:ins w:id="16405" w:author="Nasser Mustafa [2]" w:date="2018-09-23T16:09:00Z">
        <w:r w:rsidRPr="00855B46">
          <w:rPr>
            <w:rFonts w:ascii="Times New Roman" w:eastAsia="Calibri" w:hAnsi="Times New Roman"/>
            <w:lang w:val="en-CA"/>
          </w:rPr>
          <w:t xml:space="preserve">The purpose of this survey is to collect data about the traceability of heterogeneous artifacts in Systems and Software Engineering in which many artifacts are generated during systems development. These artifacts are heterogeneous in nature since they are generated by different modeling tools and come from different domains of expertise. </w:t>
        </w:r>
      </w:ins>
    </w:p>
    <w:p w14:paraId="3074F589" w14:textId="77777777" w:rsidR="00D23C37" w:rsidRPr="00855B46" w:rsidRDefault="00D23C37">
      <w:pPr>
        <w:spacing w:line="480" w:lineRule="auto"/>
        <w:jc w:val="both"/>
        <w:rPr>
          <w:ins w:id="16406" w:author="Nasser Mustafa [2]" w:date="2018-09-23T16:09:00Z"/>
          <w:rFonts w:ascii="Times New Roman" w:eastAsia="Calibri" w:hAnsi="Times New Roman"/>
          <w:lang w:val="en-CA"/>
        </w:rPr>
        <w:pPrChange w:id="16407" w:author="Nasser Mustafa [2]" w:date="2018-09-23T16:16:00Z">
          <w:pPr>
            <w:jc w:val="both"/>
          </w:pPr>
        </w:pPrChange>
      </w:pPr>
      <w:ins w:id="16408" w:author="Nasser Mustafa [2]" w:date="2018-09-23T16:09:00Z">
        <w:r w:rsidRPr="00855B46">
          <w:rPr>
            <w:rFonts w:ascii="Times New Roman" w:eastAsia="Calibri" w:hAnsi="Times New Roman"/>
            <w:lang w:val="en-CA"/>
          </w:rPr>
          <w:t>The collected data will be analysed to answer the following research questions:</w:t>
        </w:r>
      </w:ins>
    </w:p>
    <w:p w14:paraId="11FC50C7" w14:textId="77777777" w:rsidR="00D23C37" w:rsidRPr="00855B46" w:rsidRDefault="00D23C37">
      <w:pPr>
        <w:numPr>
          <w:ilvl w:val="0"/>
          <w:numId w:val="87"/>
        </w:numPr>
        <w:spacing w:line="480" w:lineRule="auto"/>
        <w:contextualSpacing/>
        <w:jc w:val="both"/>
        <w:rPr>
          <w:ins w:id="16409" w:author="Nasser Mustafa [2]" w:date="2018-09-23T16:09:00Z"/>
          <w:rFonts w:ascii="Times New Roman" w:eastAsia="Calibri" w:hAnsi="Times New Roman"/>
          <w:lang w:val="en-CA" w:eastAsia="en-CA"/>
        </w:rPr>
        <w:pPrChange w:id="16410" w:author="Nasser Mustafa [2]" w:date="2018-09-23T16:16:00Z">
          <w:pPr>
            <w:numPr>
              <w:numId w:val="87"/>
            </w:numPr>
            <w:ind w:left="720" w:hanging="360"/>
            <w:contextualSpacing/>
            <w:jc w:val="both"/>
          </w:pPr>
        </w:pPrChange>
      </w:pPr>
      <w:ins w:id="16411" w:author="Nasser Mustafa [2]" w:date="2018-09-23T16:09:00Z">
        <w:r w:rsidRPr="00855B46">
          <w:rPr>
            <w:rFonts w:ascii="Times New Roman" w:eastAsia="Calibri" w:hAnsi="Times New Roman"/>
            <w:lang w:val="en-CA" w:eastAsia="en-CA"/>
          </w:rPr>
          <w:t>What are the requirements of a generic traceability model?</w:t>
        </w:r>
      </w:ins>
    </w:p>
    <w:p w14:paraId="17B3AB20" w14:textId="77777777" w:rsidR="00D23C37" w:rsidRPr="00855B46" w:rsidRDefault="00D23C37">
      <w:pPr>
        <w:numPr>
          <w:ilvl w:val="0"/>
          <w:numId w:val="87"/>
        </w:numPr>
        <w:spacing w:line="480" w:lineRule="auto"/>
        <w:contextualSpacing/>
        <w:jc w:val="both"/>
        <w:rPr>
          <w:ins w:id="16412" w:author="Nasser Mustafa [2]" w:date="2018-09-23T16:09:00Z"/>
          <w:rFonts w:ascii="Times New Roman" w:eastAsia="Calibri" w:hAnsi="Times New Roman"/>
          <w:lang w:val="en-CA" w:eastAsia="en-CA"/>
        </w:rPr>
        <w:pPrChange w:id="16413" w:author="Nasser Mustafa [2]" w:date="2018-09-23T16:16:00Z">
          <w:pPr>
            <w:numPr>
              <w:numId w:val="87"/>
            </w:numPr>
            <w:ind w:left="720" w:hanging="360"/>
            <w:contextualSpacing/>
            <w:jc w:val="both"/>
          </w:pPr>
        </w:pPrChange>
      </w:pPr>
      <w:ins w:id="16414" w:author="Nasser Mustafa [2]" w:date="2018-09-23T16:09:00Z">
        <w:r w:rsidRPr="00855B46">
          <w:rPr>
            <w:rFonts w:ascii="Times New Roman" w:eastAsia="Calibri" w:hAnsi="Times New Roman"/>
            <w:lang w:val="en-CA" w:eastAsia="en-CA"/>
          </w:rPr>
          <w:t xml:space="preserve">What are the possible types of traceable artifacts?   </w:t>
        </w:r>
      </w:ins>
    </w:p>
    <w:p w14:paraId="62B8B361" w14:textId="77777777" w:rsidR="00D23C37" w:rsidRPr="00855B46" w:rsidRDefault="00D23C37">
      <w:pPr>
        <w:numPr>
          <w:ilvl w:val="0"/>
          <w:numId w:val="87"/>
        </w:numPr>
        <w:spacing w:line="480" w:lineRule="auto"/>
        <w:contextualSpacing/>
        <w:jc w:val="both"/>
        <w:rPr>
          <w:ins w:id="16415" w:author="Nasser Mustafa [2]" w:date="2018-09-23T16:09:00Z"/>
          <w:rFonts w:ascii="Times New Roman" w:eastAsia="Calibri" w:hAnsi="Times New Roman"/>
          <w:lang w:eastAsia="en-CA"/>
        </w:rPr>
        <w:pPrChange w:id="16416" w:author="Nasser Mustafa [2]" w:date="2018-09-23T16:16:00Z">
          <w:pPr>
            <w:numPr>
              <w:numId w:val="87"/>
            </w:numPr>
            <w:ind w:left="720" w:hanging="360"/>
            <w:contextualSpacing/>
            <w:jc w:val="both"/>
          </w:pPr>
        </w:pPrChange>
      </w:pPr>
      <w:ins w:id="16417" w:author="Nasser Mustafa [2]" w:date="2018-09-23T16:09:00Z">
        <w:r w:rsidRPr="00855B46">
          <w:rPr>
            <w:rFonts w:ascii="Times New Roman" w:eastAsia="Calibri" w:hAnsi="Times New Roman"/>
            <w:lang w:val="en-CA" w:eastAsia="en-CA"/>
          </w:rPr>
          <w:t>How can we improve the identification of trace links between artifacts?</w:t>
        </w:r>
      </w:ins>
    </w:p>
    <w:p w14:paraId="62C67863" w14:textId="77777777" w:rsidR="00D23C37" w:rsidRPr="00855B46" w:rsidRDefault="00D23C37">
      <w:pPr>
        <w:numPr>
          <w:ilvl w:val="0"/>
          <w:numId w:val="87"/>
        </w:numPr>
        <w:spacing w:line="480" w:lineRule="auto"/>
        <w:contextualSpacing/>
        <w:jc w:val="both"/>
        <w:rPr>
          <w:ins w:id="16418" w:author="Nasser Mustafa [2]" w:date="2018-09-23T16:09:00Z"/>
          <w:rFonts w:ascii="Times New Roman" w:eastAsia="Calibri" w:hAnsi="Times New Roman"/>
          <w:lang w:val="en-CA" w:eastAsia="en-CA"/>
        </w:rPr>
        <w:pPrChange w:id="16419" w:author="Nasser Mustafa [2]" w:date="2018-09-23T16:16:00Z">
          <w:pPr>
            <w:numPr>
              <w:numId w:val="87"/>
            </w:numPr>
            <w:ind w:left="720" w:hanging="360"/>
            <w:contextualSpacing/>
            <w:jc w:val="both"/>
          </w:pPr>
        </w:pPrChange>
      </w:pPr>
      <w:ins w:id="16420" w:author="Nasser Mustafa [2]" w:date="2018-09-23T16:09:00Z">
        <w:r w:rsidRPr="00855B46">
          <w:rPr>
            <w:rFonts w:ascii="Times New Roman" w:eastAsia="Calibri" w:hAnsi="Times New Roman"/>
            <w:lang w:val="en-CA" w:eastAsia="en-CA"/>
          </w:rPr>
          <w:t>What are the shortcomings of existing traceability tools?</w:t>
        </w:r>
      </w:ins>
    </w:p>
    <w:p w14:paraId="73055A3C" w14:textId="77777777" w:rsidR="00D23C37" w:rsidRPr="00855B46" w:rsidRDefault="00D23C37">
      <w:pPr>
        <w:numPr>
          <w:ilvl w:val="0"/>
          <w:numId w:val="87"/>
        </w:numPr>
        <w:spacing w:line="480" w:lineRule="auto"/>
        <w:contextualSpacing/>
        <w:jc w:val="both"/>
        <w:rPr>
          <w:ins w:id="16421" w:author="Nasser Mustafa [2]" w:date="2018-09-23T16:09:00Z"/>
          <w:rFonts w:ascii="Times New Roman" w:eastAsia="Calibri" w:hAnsi="Times New Roman"/>
          <w:lang w:val="en-CA" w:eastAsia="en-CA"/>
        </w:rPr>
        <w:pPrChange w:id="16422" w:author="Nasser Mustafa [2]" w:date="2018-09-23T16:16:00Z">
          <w:pPr>
            <w:numPr>
              <w:numId w:val="87"/>
            </w:numPr>
            <w:ind w:left="720" w:hanging="360"/>
            <w:contextualSpacing/>
            <w:jc w:val="both"/>
          </w:pPr>
        </w:pPrChange>
      </w:pPr>
      <w:ins w:id="16423" w:author="Nasser Mustafa [2]" w:date="2018-09-23T16:09:00Z">
        <w:r w:rsidRPr="00855B46">
          <w:rPr>
            <w:rFonts w:ascii="Times New Roman" w:eastAsia="Calibri" w:hAnsi="Times New Roman"/>
            <w:lang w:val="en-CA" w:eastAsia="en-CA"/>
          </w:rPr>
          <w:t>What features should a generic traceability model have?</w:t>
        </w:r>
      </w:ins>
    </w:p>
    <w:p w14:paraId="2F639BB2" w14:textId="77777777" w:rsidR="00D23C37" w:rsidRPr="00855B46" w:rsidRDefault="00D23C37">
      <w:pPr>
        <w:numPr>
          <w:ilvl w:val="0"/>
          <w:numId w:val="87"/>
        </w:numPr>
        <w:spacing w:line="480" w:lineRule="auto"/>
        <w:contextualSpacing/>
        <w:jc w:val="both"/>
        <w:rPr>
          <w:ins w:id="16424" w:author="Nasser Mustafa [2]" w:date="2018-09-23T16:09:00Z"/>
          <w:rFonts w:ascii="Times New Roman" w:eastAsia="Calibri" w:hAnsi="Times New Roman"/>
          <w:lang w:val="en-CA" w:eastAsia="en-CA"/>
        </w:rPr>
        <w:pPrChange w:id="16425" w:author="Nasser Mustafa [2]" w:date="2018-09-23T16:16:00Z">
          <w:pPr>
            <w:numPr>
              <w:numId w:val="87"/>
            </w:numPr>
            <w:ind w:left="720" w:hanging="360"/>
            <w:contextualSpacing/>
            <w:jc w:val="both"/>
          </w:pPr>
        </w:pPrChange>
      </w:pPr>
      <w:ins w:id="16426" w:author="Nasser Mustafa [2]" w:date="2018-09-23T16:09:00Z">
        <w:r w:rsidRPr="00855B46">
          <w:rPr>
            <w:rFonts w:ascii="Times New Roman" w:eastAsia="Calibri" w:hAnsi="Times New Roman"/>
            <w:lang w:val="en-CA" w:eastAsia="en-CA"/>
          </w:rPr>
          <w:t>How to validate a generic traceability model?</w:t>
        </w:r>
      </w:ins>
    </w:p>
    <w:p w14:paraId="1B58C4B9" w14:textId="77777777" w:rsidR="00D23C37" w:rsidRPr="00855B46" w:rsidRDefault="00D23C37" w:rsidP="00D23C37">
      <w:pPr>
        <w:jc w:val="both"/>
        <w:rPr>
          <w:ins w:id="16427" w:author="Nasser Mustafa [2]" w:date="2018-09-23T16:09:00Z"/>
          <w:rFonts w:ascii="Times New Roman" w:eastAsia="Calibri" w:hAnsi="Times New Roman"/>
          <w:lang w:val="en-CA"/>
        </w:rPr>
      </w:pPr>
    </w:p>
    <w:p w14:paraId="17357DD5" w14:textId="2947651E" w:rsidR="00D23C37" w:rsidRDefault="00D23C37" w:rsidP="00D23C37">
      <w:pPr>
        <w:rPr>
          <w:ins w:id="16428" w:author="Nasser Mustafa [2]" w:date="2018-09-23T16:10:00Z"/>
          <w:rFonts w:ascii="Times New Roman" w:eastAsia="Calibri" w:hAnsi="Times New Roman"/>
          <w:b/>
        </w:rPr>
        <w:sectPr w:rsidR="00D23C37" w:rsidSect="00D23C37">
          <w:pgSz w:w="11906" w:h="16838" w:code="9"/>
          <w:pgMar w:top="1440" w:right="1440" w:bottom="1440" w:left="1440" w:header="706" w:footer="706" w:gutter="0"/>
          <w:cols w:space="708"/>
          <w:docGrid w:linePitch="326"/>
        </w:sectPr>
      </w:pPr>
    </w:p>
    <w:p w14:paraId="2D1547FB" w14:textId="435864A5" w:rsidR="00D23C37" w:rsidRPr="00855B46" w:rsidRDefault="00D23C37">
      <w:pPr>
        <w:spacing w:line="276" w:lineRule="auto"/>
        <w:rPr>
          <w:ins w:id="16429" w:author="Nasser Mustafa [2]" w:date="2018-09-23T16:09:00Z"/>
          <w:rFonts w:ascii="Calibri" w:eastAsia="Calibri" w:hAnsi="Calibri" w:cs="Arial"/>
          <w:bCs/>
        </w:rPr>
        <w:pPrChange w:id="16430" w:author="Nasser Mustafa [2]" w:date="2018-09-23T16:24:00Z">
          <w:pPr>
            <w:spacing w:line="276" w:lineRule="auto"/>
            <w:jc w:val="center"/>
          </w:pPr>
        </w:pPrChange>
      </w:pPr>
    </w:p>
    <w:p w14:paraId="247739EF" w14:textId="77777777" w:rsidR="00D23C37" w:rsidRPr="00CD4273" w:rsidRDefault="00D23C37" w:rsidP="00D23C37">
      <w:pPr>
        <w:jc w:val="center"/>
        <w:rPr>
          <w:ins w:id="16431" w:author="Nasser Mustafa [2]" w:date="2018-09-23T16:09:00Z"/>
          <w:rFonts w:ascii="Times New Roman" w:eastAsia="Calibri" w:hAnsi="Times New Roman"/>
          <w:b/>
          <w:u w:val="single"/>
          <w:rPrChange w:id="16432" w:author="Nasser Mustafa [2]" w:date="2018-09-23T16:25:00Z">
            <w:rPr>
              <w:ins w:id="16433" w:author="Nasser Mustafa [2]" w:date="2018-09-23T16:09:00Z"/>
              <w:rFonts w:ascii="Calibri" w:eastAsia="Calibri" w:hAnsi="Calibri" w:cs="Arial"/>
              <w:b/>
              <w:u w:val="single"/>
            </w:rPr>
          </w:rPrChange>
        </w:rPr>
      </w:pPr>
      <w:ins w:id="16434" w:author="Nasser Mustafa [2]" w:date="2018-09-23T16:09:00Z">
        <w:r w:rsidRPr="00CD4273">
          <w:rPr>
            <w:rFonts w:ascii="Times New Roman" w:eastAsia="Calibri" w:hAnsi="Times New Roman"/>
            <w:b/>
            <w:u w:val="single"/>
            <w:rPrChange w:id="16435" w:author="Nasser Mustafa [2]" w:date="2018-09-23T16:25:00Z">
              <w:rPr>
                <w:rFonts w:ascii="Calibri" w:eastAsia="Calibri" w:hAnsi="Calibri" w:cs="Arial"/>
                <w:b/>
                <w:u w:val="single"/>
              </w:rPr>
            </w:rPrChange>
          </w:rPr>
          <w:t>A Questionnaire about Modeling Traceability in Systems and Software Engineering</w:t>
        </w:r>
      </w:ins>
    </w:p>
    <w:p w14:paraId="0CF63FD2" w14:textId="77777777" w:rsidR="00D23C37" w:rsidRPr="00CD4273" w:rsidRDefault="00D23C37" w:rsidP="00D23C37">
      <w:pPr>
        <w:rPr>
          <w:ins w:id="16436" w:author="Nasser Mustafa [2]" w:date="2018-09-23T16:09:00Z"/>
          <w:rFonts w:ascii="Times New Roman" w:eastAsia="Calibri" w:hAnsi="Times New Roman"/>
          <w:rPrChange w:id="16437" w:author="Nasser Mustafa [2]" w:date="2018-09-23T16:25:00Z">
            <w:rPr>
              <w:ins w:id="16438" w:author="Nasser Mustafa [2]" w:date="2018-09-23T16:09:00Z"/>
              <w:rFonts w:ascii="Calibri" w:eastAsia="Calibri" w:hAnsi="Calibri" w:cs="Arial"/>
            </w:rPr>
          </w:rPrChange>
        </w:rPr>
      </w:pPr>
    </w:p>
    <w:p w14:paraId="2526D2A6" w14:textId="77777777" w:rsidR="003B05D5" w:rsidRPr="00D8221D" w:rsidRDefault="00D23C37" w:rsidP="00D23C37">
      <w:pPr>
        <w:numPr>
          <w:ilvl w:val="0"/>
          <w:numId w:val="71"/>
        </w:numPr>
        <w:tabs>
          <w:tab w:val="left" w:pos="720"/>
          <w:tab w:val="left" w:pos="1080"/>
        </w:tabs>
        <w:spacing w:line="276" w:lineRule="auto"/>
        <w:contextualSpacing/>
        <w:rPr>
          <w:ins w:id="16439" w:author="Nasser Mustafa [2]" w:date="2018-09-23T16:26:00Z"/>
          <w:rFonts w:ascii="Times New Roman" w:eastAsia="Calibri" w:hAnsi="Times New Roman"/>
        </w:rPr>
      </w:pPr>
      <w:ins w:id="16440" w:author="Nasser Mustafa [2]" w:date="2018-09-23T16:09:00Z">
        <w:r w:rsidRPr="00D8221D">
          <w:rPr>
            <w:rFonts w:ascii="Times New Roman" w:eastAsia="Calibri" w:hAnsi="Times New Roman"/>
            <w:rPrChange w:id="16441" w:author="Nasser Mustafa [2]" w:date="2018-09-25T20:27:00Z">
              <w:rPr>
                <w:rFonts w:ascii="Times New Roman" w:eastAsia="Calibri" w:hAnsi="Times New Roman" w:cs="Arial"/>
                <w:sz w:val="20"/>
                <w:szCs w:val="20"/>
              </w:rPr>
            </w:rPrChange>
          </w:rPr>
          <w:t xml:space="preserve">  Educational background?  </w:t>
        </w:r>
      </w:ins>
    </w:p>
    <w:p w14:paraId="2939C149" w14:textId="54536B7B" w:rsidR="003B05D5" w:rsidRPr="00D8221D" w:rsidRDefault="00D23C37">
      <w:pPr>
        <w:pStyle w:val="ListParagraph"/>
        <w:numPr>
          <w:ilvl w:val="1"/>
          <w:numId w:val="92"/>
        </w:numPr>
        <w:tabs>
          <w:tab w:val="left" w:pos="720"/>
          <w:tab w:val="left" w:pos="1080"/>
        </w:tabs>
        <w:spacing w:line="276" w:lineRule="auto"/>
        <w:ind w:left="1080" w:firstLine="0"/>
        <w:rPr>
          <w:ins w:id="16442" w:author="Nasser Mustafa [2]" w:date="2018-09-23T16:26:00Z"/>
          <w:rFonts w:ascii="Times New Roman" w:eastAsia="Calibri" w:hAnsi="Times New Roman"/>
          <w:rPrChange w:id="16443" w:author="Nasser Mustafa [2]" w:date="2018-09-25T20:27:00Z">
            <w:rPr>
              <w:ins w:id="16444" w:author="Nasser Mustafa [2]" w:date="2018-09-23T16:26:00Z"/>
            </w:rPr>
          </w:rPrChange>
        </w:rPr>
        <w:pPrChange w:id="16445" w:author="Nasser Mustafa [2]" w:date="2018-09-23T16:27:00Z">
          <w:pPr>
            <w:numPr>
              <w:numId w:val="71"/>
            </w:numPr>
            <w:tabs>
              <w:tab w:val="left" w:pos="720"/>
              <w:tab w:val="left" w:pos="1080"/>
            </w:tabs>
            <w:spacing w:line="276" w:lineRule="auto"/>
            <w:ind w:left="810" w:hanging="360"/>
            <w:contextualSpacing/>
          </w:pPr>
        </w:pPrChange>
      </w:pPr>
      <w:ins w:id="16446" w:author="Nasser Mustafa [2]" w:date="2018-09-23T16:09:00Z">
        <w:r w:rsidRPr="00D8221D">
          <w:rPr>
            <w:rFonts w:ascii="Times New Roman" w:eastAsia="Calibri" w:hAnsi="Times New Roman"/>
            <w:rPrChange w:id="16447" w:author="Nasser Mustafa [2]" w:date="2018-09-25T20:27:00Z">
              <w:rPr>
                <w:rFonts w:ascii="Times New Roman" w:eastAsia="Calibri" w:hAnsi="Times New Roman" w:cs="Arial"/>
                <w:sz w:val="20"/>
                <w:szCs w:val="20"/>
              </w:rPr>
            </w:rPrChange>
          </w:rPr>
          <w:t xml:space="preserve">Bachelor                      </w:t>
        </w:r>
      </w:ins>
      <w:ins w:id="16448" w:author="Nasser Mustafa [2]" w:date="2018-09-23T16:20:00Z">
        <w:r w:rsidR="00CD4273" w:rsidRPr="00D8221D">
          <w:rPr>
            <w:rFonts w:ascii="Times New Roman" w:eastAsia="Calibri" w:hAnsi="Times New Roman"/>
            <w:rPrChange w:id="16449" w:author="Nasser Mustafa [2]" w:date="2018-09-25T20:27:00Z">
              <w:rPr>
                <w:rFonts w:ascii="Times New Roman" w:eastAsia="Calibri" w:hAnsi="Times New Roman" w:cs="Arial"/>
                <w:sz w:val="20"/>
                <w:szCs w:val="20"/>
              </w:rPr>
            </w:rPrChange>
          </w:rPr>
          <w:t xml:space="preserve">  </w:t>
        </w:r>
      </w:ins>
    </w:p>
    <w:p w14:paraId="70AEBF56" w14:textId="706760E4" w:rsidR="003B05D5" w:rsidRPr="00D8221D" w:rsidRDefault="00D23C37">
      <w:pPr>
        <w:pStyle w:val="ListParagraph"/>
        <w:numPr>
          <w:ilvl w:val="1"/>
          <w:numId w:val="92"/>
        </w:numPr>
        <w:tabs>
          <w:tab w:val="left" w:pos="720"/>
          <w:tab w:val="left" w:pos="1080"/>
        </w:tabs>
        <w:spacing w:line="276" w:lineRule="auto"/>
        <w:ind w:left="1080" w:firstLine="0"/>
        <w:rPr>
          <w:ins w:id="16450" w:author="Nasser Mustafa [2]" w:date="2018-09-23T16:26:00Z"/>
          <w:rFonts w:ascii="Times New Roman" w:eastAsia="Calibri" w:hAnsi="Times New Roman"/>
          <w:rPrChange w:id="16451" w:author="Nasser Mustafa [2]" w:date="2018-09-25T20:27:00Z">
            <w:rPr>
              <w:ins w:id="16452" w:author="Nasser Mustafa [2]" w:date="2018-09-23T16:26:00Z"/>
            </w:rPr>
          </w:rPrChange>
        </w:rPr>
        <w:pPrChange w:id="16453" w:author="Nasser Mustafa [2]" w:date="2018-09-23T16:27:00Z">
          <w:pPr>
            <w:numPr>
              <w:numId w:val="71"/>
            </w:numPr>
            <w:tabs>
              <w:tab w:val="left" w:pos="720"/>
              <w:tab w:val="left" w:pos="1080"/>
            </w:tabs>
            <w:spacing w:line="276" w:lineRule="auto"/>
            <w:ind w:left="810" w:hanging="360"/>
            <w:contextualSpacing/>
          </w:pPr>
        </w:pPrChange>
      </w:pPr>
      <w:ins w:id="16454" w:author="Nasser Mustafa [2]" w:date="2018-09-23T16:09:00Z">
        <w:r w:rsidRPr="00D8221D">
          <w:rPr>
            <w:rFonts w:ascii="Times New Roman" w:eastAsia="Calibri" w:hAnsi="Times New Roman"/>
            <w:rPrChange w:id="16455" w:author="Nasser Mustafa [2]" w:date="2018-09-25T20:27:00Z">
              <w:rPr>
                <w:rFonts w:ascii="Times New Roman" w:eastAsia="Calibri" w:hAnsi="Times New Roman" w:cs="Arial"/>
                <w:sz w:val="20"/>
                <w:szCs w:val="20"/>
              </w:rPr>
            </w:rPrChange>
          </w:rPr>
          <w:t xml:space="preserve">Masters  </w:t>
        </w:r>
      </w:ins>
    </w:p>
    <w:p w14:paraId="76DD7150" w14:textId="5B5EA23E" w:rsidR="003B05D5" w:rsidRPr="00D8221D" w:rsidRDefault="00D23C37">
      <w:pPr>
        <w:pStyle w:val="ListParagraph"/>
        <w:numPr>
          <w:ilvl w:val="1"/>
          <w:numId w:val="92"/>
        </w:numPr>
        <w:tabs>
          <w:tab w:val="left" w:pos="720"/>
          <w:tab w:val="left" w:pos="1080"/>
        </w:tabs>
        <w:spacing w:line="276" w:lineRule="auto"/>
        <w:ind w:left="1080" w:firstLine="0"/>
        <w:rPr>
          <w:ins w:id="16456" w:author="Nasser Mustafa [2]" w:date="2018-09-23T16:26:00Z"/>
          <w:rFonts w:ascii="Times New Roman" w:eastAsia="Calibri" w:hAnsi="Times New Roman"/>
          <w:rPrChange w:id="16457" w:author="Nasser Mustafa [2]" w:date="2018-09-25T20:27:00Z">
            <w:rPr>
              <w:ins w:id="16458" w:author="Nasser Mustafa [2]" w:date="2018-09-23T16:26:00Z"/>
            </w:rPr>
          </w:rPrChange>
        </w:rPr>
        <w:pPrChange w:id="16459" w:author="Nasser Mustafa [2]" w:date="2018-09-23T16:27:00Z">
          <w:pPr>
            <w:numPr>
              <w:numId w:val="71"/>
            </w:numPr>
            <w:tabs>
              <w:tab w:val="left" w:pos="720"/>
              <w:tab w:val="left" w:pos="1080"/>
            </w:tabs>
            <w:spacing w:line="276" w:lineRule="auto"/>
            <w:ind w:left="810" w:hanging="360"/>
            <w:contextualSpacing/>
          </w:pPr>
        </w:pPrChange>
      </w:pPr>
      <w:ins w:id="16460" w:author="Nasser Mustafa [2]" w:date="2018-09-23T16:09:00Z">
        <w:r w:rsidRPr="00D8221D">
          <w:rPr>
            <w:rFonts w:ascii="Times New Roman" w:eastAsia="Calibri" w:hAnsi="Times New Roman"/>
            <w:rPrChange w:id="16461" w:author="Nasser Mustafa [2]" w:date="2018-09-25T20:27:00Z">
              <w:rPr>
                <w:rFonts w:ascii="Times New Roman" w:eastAsia="Calibri" w:hAnsi="Times New Roman" w:cs="Arial"/>
                <w:sz w:val="20"/>
                <w:szCs w:val="20"/>
              </w:rPr>
            </w:rPrChange>
          </w:rPr>
          <w:t xml:space="preserve">PhD    </w:t>
        </w:r>
      </w:ins>
    </w:p>
    <w:p w14:paraId="5DFB2564" w14:textId="0902AC87" w:rsidR="00D23C37" w:rsidRPr="00D8221D" w:rsidRDefault="00D23C37">
      <w:pPr>
        <w:pStyle w:val="ListParagraph"/>
        <w:numPr>
          <w:ilvl w:val="1"/>
          <w:numId w:val="92"/>
        </w:numPr>
        <w:tabs>
          <w:tab w:val="left" w:pos="720"/>
          <w:tab w:val="left" w:pos="1080"/>
        </w:tabs>
        <w:spacing w:line="276" w:lineRule="auto"/>
        <w:ind w:left="1080" w:firstLine="0"/>
        <w:rPr>
          <w:ins w:id="16462" w:author="Nasser Mustafa [2]" w:date="2018-09-23T16:09:00Z"/>
          <w:rFonts w:ascii="Times New Roman" w:eastAsia="Calibri" w:hAnsi="Times New Roman"/>
          <w:rPrChange w:id="16463" w:author="Nasser Mustafa [2]" w:date="2018-09-25T20:27:00Z">
            <w:rPr>
              <w:ins w:id="16464" w:author="Nasser Mustafa [2]" w:date="2018-09-23T16:09:00Z"/>
              <w:rFonts w:ascii="Times New Roman" w:eastAsia="Calibri" w:hAnsi="Times New Roman" w:cs="Arial"/>
              <w:sz w:val="20"/>
              <w:szCs w:val="20"/>
            </w:rPr>
          </w:rPrChange>
        </w:rPr>
        <w:pPrChange w:id="16465" w:author="Nasser Mustafa [2]" w:date="2018-09-23T16:27:00Z">
          <w:pPr>
            <w:numPr>
              <w:numId w:val="71"/>
            </w:numPr>
            <w:tabs>
              <w:tab w:val="left" w:pos="720"/>
              <w:tab w:val="left" w:pos="1080"/>
            </w:tabs>
            <w:spacing w:line="276" w:lineRule="auto"/>
            <w:ind w:left="810" w:hanging="360"/>
            <w:contextualSpacing/>
          </w:pPr>
        </w:pPrChange>
      </w:pPr>
      <w:ins w:id="16466" w:author="Nasser Mustafa [2]" w:date="2018-09-23T16:09:00Z">
        <w:r w:rsidRPr="00D8221D">
          <w:rPr>
            <w:rFonts w:ascii="Times New Roman" w:eastAsia="Calibri" w:hAnsi="Times New Roman"/>
            <w:rPrChange w:id="16467" w:author="Nasser Mustafa [2]" w:date="2018-09-25T20:27:00Z">
              <w:rPr>
                <w:rFonts w:ascii="Times New Roman" w:eastAsia="Calibri" w:hAnsi="Times New Roman" w:cs="Arial"/>
                <w:sz w:val="20"/>
                <w:szCs w:val="20"/>
              </w:rPr>
            </w:rPrChange>
          </w:rPr>
          <w:t xml:space="preserve">Other </w:t>
        </w:r>
      </w:ins>
    </w:p>
    <w:p w14:paraId="64407F67" w14:textId="77777777" w:rsidR="003B05D5" w:rsidRPr="00D8221D" w:rsidRDefault="00D23C37" w:rsidP="00D23C37">
      <w:pPr>
        <w:numPr>
          <w:ilvl w:val="0"/>
          <w:numId w:val="71"/>
        </w:numPr>
        <w:spacing w:line="276" w:lineRule="auto"/>
        <w:contextualSpacing/>
        <w:rPr>
          <w:ins w:id="16468" w:author="Nasser Mustafa [2]" w:date="2018-09-23T16:27:00Z"/>
          <w:rFonts w:ascii="Times New Roman" w:eastAsia="Calibri" w:hAnsi="Times New Roman"/>
        </w:rPr>
      </w:pPr>
      <w:ins w:id="16469" w:author="Nasser Mustafa [2]" w:date="2018-09-23T16:09:00Z">
        <w:r w:rsidRPr="00D8221D">
          <w:rPr>
            <w:rFonts w:ascii="Times New Roman" w:eastAsia="Calibri" w:hAnsi="Times New Roman"/>
            <w:rPrChange w:id="16470" w:author="Nasser Mustafa [2]" w:date="2018-09-25T20:27:00Z">
              <w:rPr>
                <w:rFonts w:ascii="Times New Roman" w:eastAsia="Calibri" w:hAnsi="Times New Roman" w:cs="Arial"/>
                <w:sz w:val="20"/>
                <w:szCs w:val="20"/>
              </w:rPr>
            </w:rPrChange>
          </w:rPr>
          <w:t xml:space="preserve">Industrial experience?     </w:t>
        </w:r>
      </w:ins>
    </w:p>
    <w:p w14:paraId="319EC205" w14:textId="77777777" w:rsidR="003B05D5" w:rsidRPr="00D8221D" w:rsidRDefault="00D23C37">
      <w:pPr>
        <w:pStyle w:val="ListParagraph"/>
        <w:numPr>
          <w:ilvl w:val="0"/>
          <w:numId w:val="94"/>
        </w:numPr>
        <w:spacing w:line="276" w:lineRule="auto"/>
        <w:ind w:left="1350"/>
        <w:rPr>
          <w:ins w:id="16471" w:author="Nasser Mustafa [2]" w:date="2018-09-23T16:28:00Z"/>
          <w:rFonts w:ascii="Times New Roman" w:eastAsia="Calibri" w:hAnsi="Times New Roman"/>
        </w:rPr>
        <w:pPrChange w:id="16472" w:author="Nasser Mustafa [2]" w:date="2018-09-23T16:28:00Z">
          <w:pPr>
            <w:numPr>
              <w:numId w:val="71"/>
            </w:numPr>
            <w:spacing w:line="276" w:lineRule="auto"/>
            <w:ind w:left="810" w:hanging="360"/>
            <w:contextualSpacing/>
          </w:pPr>
        </w:pPrChange>
      </w:pPr>
      <w:ins w:id="16473" w:author="Nasser Mustafa [2]" w:date="2018-09-23T16:09:00Z">
        <w:r w:rsidRPr="00D8221D">
          <w:rPr>
            <w:rFonts w:ascii="Times New Roman" w:eastAsia="Calibri" w:hAnsi="Times New Roman"/>
            <w:rPrChange w:id="16474" w:author="Nasser Mustafa [2]" w:date="2018-09-25T20:27:00Z">
              <w:rPr>
                <w:rFonts w:ascii="Times New Roman" w:eastAsia="Calibri" w:hAnsi="Times New Roman" w:cs="Arial"/>
                <w:sz w:val="20"/>
                <w:szCs w:val="20"/>
              </w:rPr>
            </w:rPrChange>
          </w:rPr>
          <w:t xml:space="preserve">Less than 5 years         </w:t>
        </w:r>
      </w:ins>
      <w:ins w:id="16475" w:author="Nasser Mustafa [2]" w:date="2018-09-23T16:20:00Z">
        <w:r w:rsidR="00CD4273" w:rsidRPr="00D8221D">
          <w:rPr>
            <w:rFonts w:ascii="Times New Roman" w:eastAsia="Calibri" w:hAnsi="Times New Roman"/>
            <w:rPrChange w:id="16476" w:author="Nasser Mustafa [2]" w:date="2018-09-25T20:27:00Z">
              <w:rPr>
                <w:rFonts w:ascii="Times New Roman" w:eastAsia="Calibri" w:hAnsi="Times New Roman" w:cs="Arial"/>
                <w:sz w:val="20"/>
                <w:szCs w:val="20"/>
              </w:rPr>
            </w:rPrChange>
          </w:rPr>
          <w:t xml:space="preserve">       </w:t>
        </w:r>
      </w:ins>
      <w:ins w:id="16477" w:author="Nasser Mustafa [2]" w:date="2018-09-23T16:09:00Z">
        <w:r w:rsidRPr="00D8221D">
          <w:rPr>
            <w:rFonts w:ascii="Times New Roman" w:eastAsia="Calibri" w:hAnsi="Times New Roman"/>
            <w:rPrChange w:id="16478" w:author="Nasser Mustafa [2]" w:date="2018-09-25T20:27:00Z">
              <w:rPr>
                <w:rFonts w:ascii="Times New Roman" w:eastAsia="Calibri" w:hAnsi="Times New Roman" w:cs="Arial"/>
                <w:sz w:val="20"/>
                <w:szCs w:val="20"/>
              </w:rPr>
            </w:rPrChange>
          </w:rPr>
          <w:t xml:space="preserve"> </w:t>
        </w:r>
      </w:ins>
    </w:p>
    <w:p w14:paraId="71913B39" w14:textId="77777777" w:rsidR="003B05D5" w:rsidRPr="00D8221D" w:rsidRDefault="00D23C37">
      <w:pPr>
        <w:pStyle w:val="ListParagraph"/>
        <w:numPr>
          <w:ilvl w:val="0"/>
          <w:numId w:val="94"/>
        </w:numPr>
        <w:spacing w:line="276" w:lineRule="auto"/>
        <w:ind w:left="1350"/>
        <w:rPr>
          <w:ins w:id="16479" w:author="Nasser Mustafa [2]" w:date="2018-09-23T16:29:00Z"/>
          <w:rFonts w:ascii="Times New Roman" w:eastAsia="Calibri" w:hAnsi="Times New Roman"/>
        </w:rPr>
        <w:pPrChange w:id="16480" w:author="Nasser Mustafa [2]" w:date="2018-09-23T16:28:00Z">
          <w:pPr>
            <w:numPr>
              <w:numId w:val="71"/>
            </w:numPr>
            <w:spacing w:line="276" w:lineRule="auto"/>
            <w:ind w:left="810" w:hanging="360"/>
            <w:contextualSpacing/>
          </w:pPr>
        </w:pPrChange>
      </w:pPr>
      <w:ins w:id="16481" w:author="Nasser Mustafa [2]" w:date="2018-09-23T16:09:00Z">
        <w:r w:rsidRPr="00D8221D">
          <w:rPr>
            <w:rFonts w:ascii="Times New Roman" w:eastAsia="Calibri" w:hAnsi="Times New Roman"/>
            <w:rPrChange w:id="16482" w:author="Nasser Mustafa [2]" w:date="2018-09-25T20:27:00Z">
              <w:rPr>
                <w:rFonts w:ascii="Times New Roman" w:eastAsia="Calibri" w:hAnsi="Times New Roman" w:cs="Arial"/>
                <w:sz w:val="20"/>
                <w:szCs w:val="20"/>
              </w:rPr>
            </w:rPrChange>
          </w:rPr>
          <w:t xml:space="preserve">5-10 years </w:t>
        </w:r>
        <w:r w:rsidR="00CD4273" w:rsidRPr="00D8221D">
          <w:rPr>
            <w:rFonts w:ascii="Times New Roman" w:eastAsia="Calibri" w:hAnsi="Times New Roman"/>
            <w:rPrChange w:id="16483" w:author="Nasser Mustafa [2]" w:date="2018-09-25T20:27:00Z">
              <w:rPr>
                <w:rFonts w:ascii="Times New Roman" w:eastAsia="Calibri" w:hAnsi="Times New Roman" w:cs="Arial"/>
                <w:sz w:val="20"/>
                <w:szCs w:val="20"/>
              </w:rPr>
            </w:rPrChange>
          </w:rPr>
          <w:t xml:space="preserve"> </w:t>
        </w:r>
      </w:ins>
    </w:p>
    <w:p w14:paraId="6F79752E" w14:textId="77777777" w:rsidR="003B05D5" w:rsidRPr="00D8221D" w:rsidRDefault="00CD4273">
      <w:pPr>
        <w:pStyle w:val="ListParagraph"/>
        <w:numPr>
          <w:ilvl w:val="0"/>
          <w:numId w:val="94"/>
        </w:numPr>
        <w:spacing w:line="276" w:lineRule="auto"/>
        <w:ind w:left="1350"/>
        <w:rPr>
          <w:ins w:id="16484" w:author="Nasser Mustafa [2]" w:date="2018-09-23T16:29:00Z"/>
          <w:rFonts w:ascii="Times New Roman" w:eastAsia="Calibri" w:hAnsi="Times New Roman"/>
        </w:rPr>
        <w:pPrChange w:id="16485" w:author="Nasser Mustafa [2]" w:date="2018-09-23T16:29:00Z">
          <w:pPr>
            <w:numPr>
              <w:numId w:val="71"/>
            </w:numPr>
            <w:spacing w:line="276" w:lineRule="auto"/>
            <w:ind w:left="810" w:hanging="360"/>
            <w:contextualSpacing/>
          </w:pPr>
        </w:pPrChange>
      </w:pPr>
      <w:ins w:id="16486" w:author="Nasser Mustafa [2]" w:date="2018-09-23T16:09:00Z">
        <w:r w:rsidRPr="00D8221D">
          <w:rPr>
            <w:rFonts w:ascii="Times New Roman" w:eastAsia="Calibri" w:hAnsi="Times New Roman"/>
            <w:rPrChange w:id="16487" w:author="Nasser Mustafa [2]" w:date="2018-09-25T20:27:00Z">
              <w:rPr>
                <w:rFonts w:ascii="Times New Roman" w:eastAsia="Calibri" w:hAnsi="Times New Roman" w:cs="Arial"/>
                <w:sz w:val="20"/>
                <w:szCs w:val="20"/>
              </w:rPr>
            </w:rPrChange>
          </w:rPr>
          <w:t>11-20 years</w:t>
        </w:r>
      </w:ins>
      <w:ins w:id="16488" w:author="Nasser Mustafa [2]" w:date="2018-09-23T16:17:00Z">
        <w:r w:rsidRPr="00D8221D">
          <w:rPr>
            <w:rFonts w:ascii="Times New Roman" w:eastAsia="Calibri" w:hAnsi="Times New Roman"/>
            <w:rPrChange w:id="16489" w:author="Nasser Mustafa [2]" w:date="2018-09-25T20:27:00Z">
              <w:rPr>
                <w:rFonts w:ascii="Times New Roman" w:eastAsia="Calibri" w:hAnsi="Times New Roman" w:cs="Arial"/>
                <w:sz w:val="20"/>
                <w:szCs w:val="20"/>
              </w:rPr>
            </w:rPrChange>
          </w:rPr>
          <w:t xml:space="preserve"> </w:t>
        </w:r>
      </w:ins>
      <w:ins w:id="16490" w:author="Nasser Mustafa [2]" w:date="2018-09-23T16:09:00Z">
        <w:r w:rsidR="00D23C37" w:rsidRPr="00D8221D">
          <w:rPr>
            <w:rFonts w:ascii="Times New Roman" w:eastAsia="Calibri" w:hAnsi="Times New Roman"/>
            <w:rPrChange w:id="16491" w:author="Nasser Mustafa [2]" w:date="2018-09-25T20:27:00Z">
              <w:rPr>
                <w:rFonts w:ascii="Times New Roman" w:eastAsia="Calibri" w:hAnsi="Times New Roman" w:cs="Arial"/>
                <w:sz w:val="20"/>
                <w:szCs w:val="20"/>
              </w:rPr>
            </w:rPrChange>
          </w:rPr>
          <w:t xml:space="preserve">  </w:t>
        </w:r>
      </w:ins>
      <w:ins w:id="16492" w:author="Nasser Mustafa [2]" w:date="2018-09-23T16:18:00Z">
        <w:r w:rsidRPr="00D8221D">
          <w:rPr>
            <w:rFonts w:ascii="Times New Roman" w:eastAsia="Calibri" w:hAnsi="Times New Roman"/>
            <w:rPrChange w:id="16493" w:author="Nasser Mustafa [2]" w:date="2018-09-25T20:27:00Z">
              <w:rPr>
                <w:rFonts w:ascii="Times New Roman" w:eastAsia="Calibri" w:hAnsi="Times New Roman" w:cs="Arial"/>
                <w:sz w:val="20"/>
                <w:szCs w:val="20"/>
              </w:rPr>
            </w:rPrChange>
          </w:rPr>
          <w:t xml:space="preserve">                  </w:t>
        </w:r>
      </w:ins>
      <w:ins w:id="16494" w:author="Nasser Mustafa [2]" w:date="2018-09-23T16:21:00Z">
        <w:r w:rsidRPr="00D8221D">
          <w:rPr>
            <w:rFonts w:ascii="Times New Roman" w:eastAsia="Calibri" w:hAnsi="Times New Roman"/>
            <w:rPrChange w:id="16495" w:author="Nasser Mustafa [2]" w:date="2018-09-25T20:27:00Z">
              <w:rPr>
                <w:rFonts w:ascii="Times New Roman" w:eastAsia="Calibri" w:hAnsi="Times New Roman" w:cs="Arial"/>
                <w:sz w:val="20"/>
                <w:szCs w:val="20"/>
              </w:rPr>
            </w:rPrChange>
          </w:rPr>
          <w:t xml:space="preserve">   </w:t>
        </w:r>
      </w:ins>
    </w:p>
    <w:p w14:paraId="06D65FD3" w14:textId="595365E9" w:rsidR="00D23C37" w:rsidRPr="00D8221D" w:rsidRDefault="00D23C37">
      <w:pPr>
        <w:pStyle w:val="ListParagraph"/>
        <w:numPr>
          <w:ilvl w:val="0"/>
          <w:numId w:val="94"/>
        </w:numPr>
        <w:spacing w:line="276" w:lineRule="auto"/>
        <w:ind w:left="1350"/>
        <w:rPr>
          <w:ins w:id="16496" w:author="Nasser Mustafa [2]" w:date="2018-09-23T16:09:00Z"/>
          <w:rFonts w:ascii="Times New Roman" w:eastAsia="Calibri" w:hAnsi="Times New Roman"/>
          <w:rPrChange w:id="16497" w:author="Nasser Mustafa [2]" w:date="2018-09-25T20:27:00Z">
            <w:rPr>
              <w:ins w:id="16498" w:author="Nasser Mustafa [2]" w:date="2018-09-23T16:09:00Z"/>
              <w:rFonts w:ascii="Times New Roman" w:eastAsia="Calibri" w:hAnsi="Times New Roman" w:cs="Arial"/>
              <w:sz w:val="20"/>
              <w:szCs w:val="20"/>
            </w:rPr>
          </w:rPrChange>
        </w:rPr>
        <w:pPrChange w:id="16499" w:author="Nasser Mustafa [2]" w:date="2018-09-23T16:29:00Z">
          <w:pPr>
            <w:numPr>
              <w:numId w:val="71"/>
            </w:numPr>
            <w:spacing w:line="276" w:lineRule="auto"/>
            <w:ind w:left="810" w:hanging="360"/>
            <w:contextualSpacing/>
          </w:pPr>
        </w:pPrChange>
      </w:pPr>
      <w:ins w:id="16500" w:author="Nasser Mustafa [2]" w:date="2018-09-23T16:09:00Z">
        <w:r w:rsidRPr="00D8221D">
          <w:rPr>
            <w:rFonts w:ascii="Times New Roman" w:eastAsia="Calibri" w:hAnsi="Times New Roman"/>
            <w:rPrChange w:id="16501" w:author="Nasser Mustafa [2]" w:date="2018-09-25T20:27:00Z">
              <w:rPr>
                <w:rFonts w:ascii="Times New Roman" w:eastAsia="Calibri" w:hAnsi="Times New Roman" w:cs="Arial"/>
                <w:sz w:val="20"/>
                <w:szCs w:val="20"/>
              </w:rPr>
            </w:rPrChange>
          </w:rPr>
          <w:t>More than 20 years</w:t>
        </w:r>
      </w:ins>
    </w:p>
    <w:p w14:paraId="50EE1542" w14:textId="77777777" w:rsidR="003B05D5" w:rsidRPr="00D8221D" w:rsidRDefault="00CD4273" w:rsidP="00D23C37">
      <w:pPr>
        <w:numPr>
          <w:ilvl w:val="0"/>
          <w:numId w:val="71"/>
        </w:numPr>
        <w:spacing w:line="276" w:lineRule="auto"/>
        <w:contextualSpacing/>
        <w:rPr>
          <w:ins w:id="16502" w:author="Nasser Mustafa [2]" w:date="2018-09-23T16:29:00Z"/>
          <w:rFonts w:ascii="Times New Roman" w:eastAsia="Calibri" w:hAnsi="Times New Roman"/>
        </w:rPr>
      </w:pPr>
      <w:ins w:id="16503" w:author="Nasser Mustafa [2]" w:date="2018-09-23T16:09:00Z">
        <w:r w:rsidRPr="00D8221D">
          <w:rPr>
            <w:rFonts w:ascii="Times New Roman" w:eastAsia="Calibri" w:hAnsi="Times New Roman"/>
            <w:rPrChange w:id="16504" w:author="Nasser Mustafa [2]" w:date="2018-09-25T20:27:00Z">
              <w:rPr>
                <w:rFonts w:ascii="Times New Roman" w:eastAsia="Calibri" w:hAnsi="Times New Roman" w:cs="Arial"/>
                <w:sz w:val="20"/>
                <w:szCs w:val="20"/>
              </w:rPr>
            </w:rPrChange>
          </w:rPr>
          <w:t xml:space="preserve">Occupational role?            </w:t>
        </w:r>
      </w:ins>
    </w:p>
    <w:p w14:paraId="4E1AF513" w14:textId="15134B5F" w:rsidR="003B05D5" w:rsidRPr="00D8221D" w:rsidRDefault="00D23C37">
      <w:pPr>
        <w:pStyle w:val="ListParagraph"/>
        <w:numPr>
          <w:ilvl w:val="1"/>
          <w:numId w:val="96"/>
        </w:numPr>
        <w:tabs>
          <w:tab w:val="left" w:pos="1080"/>
        </w:tabs>
        <w:spacing w:line="276" w:lineRule="auto"/>
        <w:ind w:left="1350"/>
        <w:rPr>
          <w:ins w:id="16505" w:author="Nasser Mustafa [2]" w:date="2018-09-23T16:29:00Z"/>
          <w:rFonts w:ascii="Times New Roman" w:eastAsia="Calibri" w:hAnsi="Times New Roman"/>
          <w:rPrChange w:id="16506" w:author="Nasser Mustafa [2]" w:date="2018-09-25T20:27:00Z">
            <w:rPr>
              <w:ins w:id="16507" w:author="Nasser Mustafa [2]" w:date="2018-09-23T16:29:00Z"/>
            </w:rPr>
          </w:rPrChange>
        </w:rPr>
        <w:pPrChange w:id="16508" w:author="Nasser Mustafa [2]" w:date="2018-09-23T16:30:00Z">
          <w:pPr>
            <w:numPr>
              <w:numId w:val="71"/>
            </w:numPr>
            <w:spacing w:line="276" w:lineRule="auto"/>
            <w:ind w:left="810" w:hanging="360"/>
            <w:contextualSpacing/>
          </w:pPr>
        </w:pPrChange>
      </w:pPr>
      <w:ins w:id="16509" w:author="Nasser Mustafa [2]" w:date="2018-09-23T16:09:00Z">
        <w:r w:rsidRPr="00D8221D">
          <w:rPr>
            <w:rFonts w:ascii="Times New Roman" w:eastAsia="Calibri" w:hAnsi="Times New Roman"/>
            <w:rPrChange w:id="16510" w:author="Nasser Mustafa [2]" w:date="2018-09-25T20:27:00Z">
              <w:rPr>
                <w:rFonts w:ascii="Times New Roman" w:eastAsia="Calibri" w:hAnsi="Times New Roman" w:cs="Arial"/>
                <w:sz w:val="20"/>
                <w:szCs w:val="20"/>
              </w:rPr>
            </w:rPrChange>
          </w:rPr>
          <w:t xml:space="preserve">Company CEO           </w:t>
        </w:r>
      </w:ins>
      <w:ins w:id="16511" w:author="Nasser Mustafa [2]" w:date="2018-09-23T16:21:00Z">
        <w:r w:rsidR="00CD4273" w:rsidRPr="00D8221D">
          <w:rPr>
            <w:rFonts w:ascii="Times New Roman" w:eastAsia="Calibri" w:hAnsi="Times New Roman"/>
            <w:rPrChange w:id="16512" w:author="Nasser Mustafa [2]" w:date="2018-09-25T20:27:00Z">
              <w:rPr>
                <w:rFonts w:ascii="Times New Roman" w:eastAsia="Calibri" w:hAnsi="Times New Roman" w:cs="Arial"/>
                <w:sz w:val="20"/>
                <w:szCs w:val="20"/>
              </w:rPr>
            </w:rPrChange>
          </w:rPr>
          <w:t xml:space="preserve">     </w:t>
        </w:r>
      </w:ins>
    </w:p>
    <w:p w14:paraId="7DC72483" w14:textId="0BCBE43A" w:rsidR="00CD4273" w:rsidRPr="00D8221D" w:rsidRDefault="00D23C37">
      <w:pPr>
        <w:pStyle w:val="ListParagraph"/>
        <w:numPr>
          <w:ilvl w:val="1"/>
          <w:numId w:val="96"/>
        </w:numPr>
        <w:tabs>
          <w:tab w:val="left" w:pos="1080"/>
        </w:tabs>
        <w:spacing w:line="276" w:lineRule="auto"/>
        <w:ind w:left="1350"/>
        <w:rPr>
          <w:ins w:id="16513" w:author="Nasser Mustafa [2]" w:date="2018-09-23T16:19:00Z"/>
          <w:rFonts w:ascii="Times New Roman" w:eastAsia="Calibri" w:hAnsi="Times New Roman"/>
          <w:rPrChange w:id="16514" w:author="Nasser Mustafa [2]" w:date="2018-09-25T20:27:00Z">
            <w:rPr>
              <w:ins w:id="16515" w:author="Nasser Mustafa [2]" w:date="2018-09-23T16:19:00Z"/>
              <w:rFonts w:ascii="Times New Roman" w:eastAsia="Calibri" w:hAnsi="Times New Roman" w:cs="Arial"/>
              <w:sz w:val="20"/>
              <w:szCs w:val="20"/>
            </w:rPr>
          </w:rPrChange>
        </w:rPr>
        <w:pPrChange w:id="16516" w:author="Nasser Mustafa [2]" w:date="2018-09-23T16:30:00Z">
          <w:pPr>
            <w:numPr>
              <w:numId w:val="71"/>
            </w:numPr>
            <w:spacing w:line="276" w:lineRule="auto"/>
            <w:ind w:left="810" w:hanging="360"/>
            <w:contextualSpacing/>
          </w:pPr>
        </w:pPrChange>
      </w:pPr>
      <w:ins w:id="16517" w:author="Nasser Mustafa [2]" w:date="2018-09-23T16:09:00Z">
        <w:r w:rsidRPr="00D8221D">
          <w:rPr>
            <w:rFonts w:ascii="Times New Roman" w:eastAsia="Calibri" w:hAnsi="Times New Roman"/>
            <w:rPrChange w:id="16518" w:author="Nasser Mustafa [2]" w:date="2018-09-25T20:27:00Z">
              <w:rPr>
                <w:rFonts w:ascii="Times New Roman" w:eastAsia="Calibri" w:hAnsi="Times New Roman" w:cs="Arial"/>
                <w:sz w:val="20"/>
                <w:szCs w:val="20"/>
              </w:rPr>
            </w:rPrChange>
          </w:rPr>
          <w:t>Project m</w:t>
        </w:r>
        <w:r w:rsidR="00CD4273" w:rsidRPr="00D8221D">
          <w:rPr>
            <w:rFonts w:ascii="Times New Roman" w:eastAsia="Calibri" w:hAnsi="Times New Roman"/>
            <w:rPrChange w:id="16519" w:author="Nasser Mustafa [2]" w:date="2018-09-25T20:27:00Z">
              <w:rPr>
                <w:rFonts w:ascii="Times New Roman" w:eastAsia="Calibri" w:hAnsi="Times New Roman" w:cs="Arial"/>
                <w:sz w:val="20"/>
                <w:szCs w:val="20"/>
              </w:rPr>
            </w:rPrChange>
          </w:rPr>
          <w:t xml:space="preserve">anager  </w:t>
        </w:r>
      </w:ins>
    </w:p>
    <w:p w14:paraId="034C132C" w14:textId="19E970EB" w:rsidR="003B05D5" w:rsidRPr="00D8221D" w:rsidRDefault="00CD4273">
      <w:pPr>
        <w:pStyle w:val="ListParagraph"/>
        <w:numPr>
          <w:ilvl w:val="1"/>
          <w:numId w:val="96"/>
        </w:numPr>
        <w:tabs>
          <w:tab w:val="left" w:pos="1080"/>
        </w:tabs>
        <w:spacing w:line="276" w:lineRule="auto"/>
        <w:ind w:left="1350"/>
        <w:rPr>
          <w:ins w:id="16520" w:author="Nasser Mustafa [2]" w:date="2018-09-23T16:29:00Z"/>
          <w:rFonts w:ascii="Times New Roman" w:eastAsia="Calibri" w:hAnsi="Times New Roman"/>
          <w:rPrChange w:id="16521" w:author="Nasser Mustafa [2]" w:date="2018-09-25T20:27:00Z">
            <w:rPr>
              <w:ins w:id="16522" w:author="Nasser Mustafa [2]" w:date="2018-09-23T16:29:00Z"/>
            </w:rPr>
          </w:rPrChange>
        </w:rPr>
        <w:pPrChange w:id="16523" w:author="Nasser Mustafa [2]" w:date="2018-09-23T16:30:00Z">
          <w:pPr>
            <w:numPr>
              <w:numId w:val="71"/>
            </w:numPr>
            <w:spacing w:line="276" w:lineRule="auto"/>
            <w:ind w:left="810" w:hanging="360"/>
            <w:contextualSpacing/>
          </w:pPr>
        </w:pPrChange>
      </w:pPr>
      <w:ins w:id="16524" w:author="Nasser Mustafa [2]" w:date="2018-09-23T16:09:00Z">
        <w:r w:rsidRPr="00D8221D">
          <w:rPr>
            <w:rFonts w:ascii="Times New Roman" w:eastAsia="Calibri" w:hAnsi="Times New Roman"/>
            <w:rPrChange w:id="16525" w:author="Nasser Mustafa [2]" w:date="2018-09-25T20:27:00Z">
              <w:rPr>
                <w:rFonts w:ascii="Times New Roman" w:eastAsia="Calibri" w:hAnsi="Times New Roman" w:cs="Arial"/>
                <w:sz w:val="20"/>
                <w:szCs w:val="20"/>
              </w:rPr>
            </w:rPrChange>
          </w:rPr>
          <w:t>Supervisor</w:t>
        </w:r>
      </w:ins>
      <w:ins w:id="16526" w:author="Nasser Mustafa [2]" w:date="2018-09-23T16:19:00Z">
        <w:r w:rsidRPr="00D8221D">
          <w:rPr>
            <w:rFonts w:ascii="Times New Roman" w:eastAsia="Calibri" w:hAnsi="Times New Roman"/>
            <w:rPrChange w:id="16527" w:author="Nasser Mustafa [2]" w:date="2018-09-25T20:27:00Z">
              <w:rPr>
                <w:rFonts w:ascii="Times New Roman" w:eastAsia="Calibri" w:hAnsi="Times New Roman" w:cs="Arial"/>
                <w:sz w:val="20"/>
                <w:szCs w:val="20"/>
              </w:rPr>
            </w:rPrChange>
          </w:rPr>
          <w:t xml:space="preserve">                 </w:t>
        </w:r>
      </w:ins>
      <w:ins w:id="16528" w:author="Nasser Mustafa [2]" w:date="2018-09-23T16:21:00Z">
        <w:r w:rsidRPr="00D8221D">
          <w:rPr>
            <w:rFonts w:ascii="Times New Roman" w:eastAsia="Calibri" w:hAnsi="Times New Roman"/>
            <w:rPrChange w:id="16529" w:author="Nasser Mustafa [2]" w:date="2018-09-25T20:27:00Z">
              <w:rPr>
                <w:rFonts w:ascii="Times New Roman" w:eastAsia="Calibri" w:hAnsi="Times New Roman" w:cs="Arial"/>
                <w:sz w:val="20"/>
                <w:szCs w:val="20"/>
              </w:rPr>
            </w:rPrChange>
          </w:rPr>
          <w:t xml:space="preserve">      </w:t>
        </w:r>
      </w:ins>
      <w:ins w:id="16530" w:author="Nasser Mustafa [2]" w:date="2018-09-23T16:19:00Z">
        <w:r w:rsidRPr="00D8221D">
          <w:rPr>
            <w:rFonts w:ascii="Times New Roman" w:eastAsia="Calibri" w:hAnsi="Times New Roman"/>
            <w:rPrChange w:id="16531" w:author="Nasser Mustafa [2]" w:date="2018-09-25T20:27:00Z">
              <w:rPr>
                <w:rFonts w:ascii="Times New Roman" w:eastAsia="Calibri" w:hAnsi="Times New Roman" w:cs="Arial"/>
                <w:sz w:val="20"/>
                <w:szCs w:val="20"/>
              </w:rPr>
            </w:rPrChange>
          </w:rPr>
          <w:t xml:space="preserve">  </w:t>
        </w:r>
      </w:ins>
      <w:ins w:id="16532" w:author="Nasser Mustafa [2]" w:date="2018-09-23T16:21:00Z">
        <w:r w:rsidRPr="00D8221D">
          <w:rPr>
            <w:rFonts w:ascii="Times New Roman" w:eastAsia="Calibri" w:hAnsi="Times New Roman"/>
            <w:rPrChange w:id="16533" w:author="Nasser Mustafa [2]" w:date="2018-09-25T20:27:00Z">
              <w:rPr>
                <w:rFonts w:ascii="Times New Roman" w:eastAsia="Calibri" w:hAnsi="Times New Roman" w:cs="Arial"/>
                <w:sz w:val="20"/>
                <w:szCs w:val="20"/>
              </w:rPr>
            </w:rPrChange>
          </w:rPr>
          <w:t xml:space="preserve"> </w:t>
        </w:r>
      </w:ins>
      <w:ins w:id="16534" w:author="Nasser Mustafa [2]" w:date="2018-09-23T16:19:00Z">
        <w:r w:rsidRPr="00D8221D">
          <w:rPr>
            <w:rFonts w:ascii="Times New Roman" w:eastAsia="Calibri" w:hAnsi="Times New Roman"/>
            <w:rPrChange w:id="16535" w:author="Nasser Mustafa [2]" w:date="2018-09-25T20:27:00Z">
              <w:rPr>
                <w:rFonts w:ascii="Times New Roman" w:eastAsia="Calibri" w:hAnsi="Times New Roman" w:cs="Arial"/>
                <w:sz w:val="20"/>
                <w:szCs w:val="20"/>
              </w:rPr>
            </w:rPrChange>
          </w:rPr>
          <w:t xml:space="preserve">  </w:t>
        </w:r>
      </w:ins>
    </w:p>
    <w:p w14:paraId="6E46F969" w14:textId="626947BE" w:rsidR="003B05D5" w:rsidRPr="00D8221D" w:rsidRDefault="00D23C37">
      <w:pPr>
        <w:pStyle w:val="ListParagraph"/>
        <w:numPr>
          <w:ilvl w:val="1"/>
          <w:numId w:val="96"/>
        </w:numPr>
        <w:tabs>
          <w:tab w:val="left" w:pos="1080"/>
        </w:tabs>
        <w:spacing w:line="276" w:lineRule="auto"/>
        <w:ind w:left="1350"/>
        <w:rPr>
          <w:ins w:id="16536" w:author="Nasser Mustafa [2]" w:date="2018-09-23T16:29:00Z"/>
          <w:rFonts w:ascii="Times New Roman" w:eastAsia="Calibri" w:hAnsi="Times New Roman"/>
          <w:rPrChange w:id="16537" w:author="Nasser Mustafa [2]" w:date="2018-09-25T20:27:00Z">
            <w:rPr>
              <w:ins w:id="16538" w:author="Nasser Mustafa [2]" w:date="2018-09-23T16:29:00Z"/>
            </w:rPr>
          </w:rPrChange>
        </w:rPr>
        <w:pPrChange w:id="16539" w:author="Nasser Mustafa [2]" w:date="2018-09-23T16:30:00Z">
          <w:pPr>
            <w:numPr>
              <w:numId w:val="71"/>
            </w:numPr>
            <w:spacing w:line="276" w:lineRule="auto"/>
            <w:ind w:left="810" w:hanging="360"/>
            <w:contextualSpacing/>
          </w:pPr>
        </w:pPrChange>
      </w:pPr>
      <w:ins w:id="16540" w:author="Nasser Mustafa [2]" w:date="2018-09-23T16:09:00Z">
        <w:r w:rsidRPr="00D8221D">
          <w:rPr>
            <w:rFonts w:ascii="Times New Roman" w:eastAsia="Calibri" w:hAnsi="Times New Roman"/>
            <w:rPrChange w:id="16541" w:author="Nasser Mustafa [2]" w:date="2018-09-25T20:27:00Z">
              <w:rPr>
                <w:rFonts w:ascii="Times New Roman" w:eastAsia="Calibri" w:hAnsi="Times New Roman" w:cs="Arial"/>
                <w:sz w:val="20"/>
                <w:szCs w:val="20"/>
              </w:rPr>
            </w:rPrChange>
          </w:rPr>
          <w:t xml:space="preserve">Developer   </w:t>
        </w:r>
      </w:ins>
      <w:ins w:id="16542" w:author="Nasser Mustafa [2]" w:date="2018-09-23T16:19:00Z">
        <w:r w:rsidR="003B05D5" w:rsidRPr="00D8221D">
          <w:rPr>
            <w:rFonts w:ascii="Times New Roman" w:eastAsia="Calibri" w:hAnsi="Times New Roman"/>
            <w:rPrChange w:id="16543" w:author="Nasser Mustafa [2]" w:date="2018-09-25T20:27:00Z">
              <w:rPr/>
            </w:rPrChange>
          </w:rPr>
          <w:t xml:space="preserve">    </w:t>
        </w:r>
      </w:ins>
    </w:p>
    <w:p w14:paraId="6926C3BE" w14:textId="361DC2B6" w:rsidR="00D23C37" w:rsidRPr="00D8221D" w:rsidRDefault="00D23C37">
      <w:pPr>
        <w:pStyle w:val="ListParagraph"/>
        <w:numPr>
          <w:ilvl w:val="1"/>
          <w:numId w:val="96"/>
        </w:numPr>
        <w:tabs>
          <w:tab w:val="left" w:pos="1080"/>
        </w:tabs>
        <w:spacing w:line="276" w:lineRule="auto"/>
        <w:ind w:left="1350"/>
        <w:rPr>
          <w:ins w:id="16544" w:author="Nasser Mustafa [2]" w:date="2018-09-23T16:09:00Z"/>
          <w:rFonts w:ascii="Times New Roman" w:eastAsia="Calibri" w:hAnsi="Times New Roman"/>
          <w:rPrChange w:id="16545" w:author="Nasser Mustafa [2]" w:date="2018-09-25T20:27:00Z">
            <w:rPr>
              <w:ins w:id="16546" w:author="Nasser Mustafa [2]" w:date="2018-09-23T16:09:00Z"/>
              <w:rFonts w:ascii="Times New Roman" w:eastAsia="Calibri" w:hAnsi="Times New Roman" w:cs="Arial"/>
              <w:sz w:val="20"/>
              <w:szCs w:val="20"/>
            </w:rPr>
          </w:rPrChange>
        </w:rPr>
        <w:pPrChange w:id="16547" w:author="Nasser Mustafa [2]" w:date="2018-09-23T16:30:00Z">
          <w:pPr>
            <w:numPr>
              <w:numId w:val="71"/>
            </w:numPr>
            <w:spacing w:line="276" w:lineRule="auto"/>
            <w:ind w:left="810" w:hanging="360"/>
            <w:contextualSpacing/>
          </w:pPr>
        </w:pPrChange>
      </w:pPr>
      <w:ins w:id="16548" w:author="Nasser Mustafa [2]" w:date="2018-09-23T16:09:00Z">
        <w:r w:rsidRPr="00D8221D">
          <w:rPr>
            <w:rFonts w:ascii="Times New Roman" w:eastAsia="Calibri" w:hAnsi="Times New Roman"/>
            <w:rPrChange w:id="16549" w:author="Nasser Mustafa [2]" w:date="2018-09-25T20:27:00Z">
              <w:rPr>
                <w:rFonts w:ascii="Times New Roman" w:eastAsia="Calibri" w:hAnsi="Times New Roman" w:cs="Arial"/>
                <w:sz w:val="20"/>
                <w:szCs w:val="20"/>
              </w:rPr>
            </w:rPrChange>
          </w:rPr>
          <w:t>Other</w:t>
        </w:r>
      </w:ins>
    </w:p>
    <w:p w14:paraId="465C7154" w14:textId="77777777" w:rsidR="003B05D5" w:rsidRPr="00D8221D" w:rsidRDefault="00D23C37" w:rsidP="00D23C37">
      <w:pPr>
        <w:numPr>
          <w:ilvl w:val="0"/>
          <w:numId w:val="71"/>
        </w:numPr>
        <w:spacing w:line="276" w:lineRule="auto"/>
        <w:contextualSpacing/>
        <w:rPr>
          <w:ins w:id="16550" w:author="Nasser Mustafa [2]" w:date="2018-09-23T16:31:00Z"/>
          <w:rFonts w:ascii="Times New Roman" w:eastAsia="Calibri" w:hAnsi="Times New Roman"/>
        </w:rPr>
      </w:pPr>
      <w:ins w:id="16551" w:author="Nasser Mustafa [2]" w:date="2018-09-23T16:09:00Z">
        <w:r w:rsidRPr="00D8221D">
          <w:rPr>
            <w:rFonts w:ascii="Times New Roman" w:eastAsia="Calibri" w:hAnsi="Times New Roman"/>
            <w:rPrChange w:id="16552" w:author="Nasser Mustafa [2]" w:date="2018-09-25T20:27:00Z">
              <w:rPr>
                <w:rFonts w:ascii="Times New Roman" w:eastAsia="Calibri" w:hAnsi="Times New Roman" w:cs="Arial"/>
                <w:sz w:val="20"/>
                <w:szCs w:val="20"/>
              </w:rPr>
            </w:rPrChange>
          </w:rPr>
          <w:t xml:space="preserve">Domain of expertise        </w:t>
        </w:r>
      </w:ins>
    </w:p>
    <w:p w14:paraId="2469E28A" w14:textId="637D69FA" w:rsidR="003B05D5" w:rsidRPr="00D8221D" w:rsidRDefault="00D23C37">
      <w:pPr>
        <w:pStyle w:val="ListParagraph"/>
        <w:numPr>
          <w:ilvl w:val="0"/>
          <w:numId w:val="101"/>
        </w:numPr>
        <w:spacing w:line="276" w:lineRule="auto"/>
        <w:ind w:left="1350"/>
        <w:rPr>
          <w:ins w:id="16553" w:author="Nasser Mustafa [2]" w:date="2018-09-23T16:31:00Z"/>
          <w:rFonts w:ascii="Times New Roman" w:eastAsia="Calibri" w:hAnsi="Times New Roman"/>
          <w:rPrChange w:id="16554" w:author="Nasser Mustafa [2]" w:date="2018-09-25T20:27:00Z">
            <w:rPr>
              <w:ins w:id="16555" w:author="Nasser Mustafa [2]" w:date="2018-09-23T16:31:00Z"/>
            </w:rPr>
          </w:rPrChange>
        </w:rPr>
        <w:pPrChange w:id="16556" w:author="Nasser Mustafa [2]" w:date="2018-09-23T16:32:00Z">
          <w:pPr>
            <w:numPr>
              <w:numId w:val="71"/>
            </w:numPr>
            <w:spacing w:line="276" w:lineRule="auto"/>
            <w:ind w:left="810" w:hanging="360"/>
            <w:contextualSpacing/>
          </w:pPr>
        </w:pPrChange>
      </w:pPr>
      <w:ins w:id="16557" w:author="Nasser Mustafa [2]" w:date="2018-09-23T16:09:00Z">
        <w:r w:rsidRPr="00D8221D">
          <w:rPr>
            <w:rFonts w:ascii="Times New Roman" w:eastAsia="Calibri" w:hAnsi="Times New Roman"/>
            <w:rPrChange w:id="16558" w:author="Nasser Mustafa [2]" w:date="2018-09-25T20:27:00Z">
              <w:rPr>
                <w:rFonts w:ascii="Times New Roman" w:eastAsia="Calibri" w:hAnsi="Times New Roman" w:cs="Arial"/>
                <w:sz w:val="20"/>
                <w:szCs w:val="20"/>
              </w:rPr>
            </w:rPrChange>
          </w:rPr>
          <w:t xml:space="preserve">Analyst                         </w:t>
        </w:r>
      </w:ins>
      <w:ins w:id="16559" w:author="Nasser Mustafa [2]" w:date="2018-09-23T16:21:00Z">
        <w:r w:rsidR="00CD4273" w:rsidRPr="00D8221D">
          <w:rPr>
            <w:rFonts w:ascii="Times New Roman" w:eastAsia="Calibri" w:hAnsi="Times New Roman"/>
            <w:rPrChange w:id="16560" w:author="Nasser Mustafa [2]" w:date="2018-09-25T20:27:00Z">
              <w:rPr>
                <w:rFonts w:ascii="Times New Roman" w:eastAsia="Calibri" w:hAnsi="Times New Roman" w:cs="Arial"/>
                <w:sz w:val="20"/>
                <w:szCs w:val="20"/>
              </w:rPr>
            </w:rPrChange>
          </w:rPr>
          <w:t xml:space="preserve">     </w:t>
        </w:r>
      </w:ins>
    </w:p>
    <w:p w14:paraId="4F42E1FF" w14:textId="2FBE07D3" w:rsidR="00CD4273" w:rsidRPr="00D8221D" w:rsidRDefault="00D23C37">
      <w:pPr>
        <w:pStyle w:val="ListParagraph"/>
        <w:numPr>
          <w:ilvl w:val="0"/>
          <w:numId w:val="101"/>
        </w:numPr>
        <w:spacing w:line="276" w:lineRule="auto"/>
        <w:ind w:left="1350"/>
        <w:rPr>
          <w:ins w:id="16561" w:author="Nasser Mustafa [2]" w:date="2018-09-23T16:19:00Z"/>
          <w:rFonts w:ascii="Times New Roman" w:eastAsia="Calibri" w:hAnsi="Times New Roman"/>
          <w:rPrChange w:id="16562" w:author="Nasser Mustafa [2]" w:date="2018-09-25T20:27:00Z">
            <w:rPr>
              <w:ins w:id="16563" w:author="Nasser Mustafa [2]" w:date="2018-09-23T16:19:00Z"/>
              <w:rFonts w:ascii="Times New Roman" w:eastAsia="Calibri" w:hAnsi="Times New Roman" w:cs="Arial"/>
              <w:sz w:val="20"/>
              <w:szCs w:val="20"/>
            </w:rPr>
          </w:rPrChange>
        </w:rPr>
        <w:pPrChange w:id="16564" w:author="Nasser Mustafa [2]" w:date="2018-09-23T16:32:00Z">
          <w:pPr>
            <w:numPr>
              <w:numId w:val="71"/>
            </w:numPr>
            <w:spacing w:line="276" w:lineRule="auto"/>
            <w:ind w:left="810" w:hanging="360"/>
            <w:contextualSpacing/>
          </w:pPr>
        </w:pPrChange>
      </w:pPr>
      <w:ins w:id="16565" w:author="Nasser Mustafa [2]" w:date="2018-09-23T16:09:00Z">
        <w:r w:rsidRPr="00D8221D">
          <w:rPr>
            <w:rFonts w:ascii="Times New Roman" w:eastAsia="Calibri" w:hAnsi="Times New Roman"/>
            <w:rPrChange w:id="16566" w:author="Nasser Mustafa [2]" w:date="2018-09-25T20:27:00Z">
              <w:rPr>
                <w:rFonts w:ascii="Times New Roman" w:eastAsia="Calibri" w:hAnsi="Times New Roman" w:cs="Arial"/>
                <w:sz w:val="20"/>
                <w:szCs w:val="20"/>
              </w:rPr>
            </w:rPrChange>
          </w:rPr>
          <w:t xml:space="preserve">Designer  </w:t>
        </w:r>
      </w:ins>
    </w:p>
    <w:p w14:paraId="7F9413BE" w14:textId="0EAF2F2E" w:rsidR="003B05D5" w:rsidRPr="00D8221D" w:rsidRDefault="003B05D5">
      <w:pPr>
        <w:pStyle w:val="ListParagraph"/>
        <w:numPr>
          <w:ilvl w:val="0"/>
          <w:numId w:val="101"/>
        </w:numPr>
        <w:tabs>
          <w:tab w:val="left" w:pos="5490"/>
        </w:tabs>
        <w:spacing w:line="276" w:lineRule="auto"/>
        <w:ind w:left="1350"/>
        <w:rPr>
          <w:ins w:id="16567" w:author="Nasser Mustafa [2]" w:date="2018-09-23T16:31:00Z"/>
          <w:rFonts w:ascii="Times New Roman" w:eastAsia="Calibri" w:hAnsi="Times New Roman"/>
          <w:rPrChange w:id="16568" w:author="Nasser Mustafa [2]" w:date="2018-09-25T20:27:00Z">
            <w:rPr>
              <w:ins w:id="16569" w:author="Nasser Mustafa [2]" w:date="2018-09-23T16:31:00Z"/>
            </w:rPr>
          </w:rPrChange>
        </w:rPr>
        <w:pPrChange w:id="16570" w:author="Nasser Mustafa [2]" w:date="2018-09-23T16:32:00Z">
          <w:pPr>
            <w:numPr>
              <w:numId w:val="71"/>
            </w:numPr>
            <w:spacing w:line="276" w:lineRule="auto"/>
            <w:ind w:left="810" w:hanging="360"/>
            <w:contextualSpacing/>
          </w:pPr>
        </w:pPrChange>
      </w:pPr>
      <w:ins w:id="16571" w:author="Nasser Mustafa [2]" w:date="2018-09-23T16:09:00Z">
        <w:r w:rsidRPr="00D8221D">
          <w:rPr>
            <w:rFonts w:ascii="Times New Roman" w:eastAsia="Calibri" w:hAnsi="Times New Roman"/>
            <w:rPrChange w:id="16572" w:author="Nasser Mustafa [2]" w:date="2018-09-25T20:27:00Z">
              <w:rPr/>
            </w:rPrChange>
          </w:rPr>
          <w:t>T</w:t>
        </w:r>
        <w:r w:rsidR="00D23C37" w:rsidRPr="00D8221D">
          <w:rPr>
            <w:rFonts w:ascii="Times New Roman" w:eastAsia="Calibri" w:hAnsi="Times New Roman"/>
            <w:rPrChange w:id="16573" w:author="Nasser Mustafa [2]" w:date="2018-09-25T20:27:00Z">
              <w:rPr>
                <w:rFonts w:ascii="Times New Roman" w:eastAsia="Calibri" w:hAnsi="Times New Roman" w:cs="Arial"/>
                <w:sz w:val="20"/>
                <w:szCs w:val="20"/>
              </w:rPr>
            </w:rPrChange>
          </w:rPr>
          <w:t xml:space="preserve">ester </w:t>
        </w:r>
      </w:ins>
      <w:ins w:id="16574" w:author="Nasser Mustafa [2]" w:date="2018-09-23T16:20:00Z">
        <w:r w:rsidR="00CD4273" w:rsidRPr="00D8221D">
          <w:rPr>
            <w:rFonts w:ascii="Times New Roman" w:eastAsia="Calibri" w:hAnsi="Times New Roman"/>
            <w:rPrChange w:id="16575" w:author="Nasser Mustafa [2]" w:date="2018-09-25T20:27:00Z">
              <w:rPr>
                <w:rFonts w:ascii="Times New Roman" w:eastAsia="Calibri" w:hAnsi="Times New Roman" w:cs="Arial"/>
                <w:sz w:val="20"/>
                <w:szCs w:val="20"/>
              </w:rPr>
            </w:rPrChange>
          </w:rPr>
          <w:t xml:space="preserve">                         </w:t>
        </w:r>
      </w:ins>
      <w:ins w:id="16576" w:author="Nasser Mustafa [2]" w:date="2018-09-23T16:21:00Z">
        <w:r w:rsidR="00CD4273" w:rsidRPr="00D8221D">
          <w:rPr>
            <w:rFonts w:ascii="Times New Roman" w:eastAsia="Calibri" w:hAnsi="Times New Roman"/>
            <w:rPrChange w:id="16577" w:author="Nasser Mustafa [2]" w:date="2018-09-25T20:27:00Z">
              <w:rPr>
                <w:rFonts w:ascii="Times New Roman" w:eastAsia="Calibri" w:hAnsi="Times New Roman" w:cs="Arial"/>
                <w:sz w:val="20"/>
                <w:szCs w:val="20"/>
              </w:rPr>
            </w:rPrChange>
          </w:rPr>
          <w:t xml:space="preserve">       </w:t>
        </w:r>
      </w:ins>
      <w:ins w:id="16578" w:author="Nasser Mustafa [2]" w:date="2018-09-23T16:20:00Z">
        <w:r w:rsidR="00CD4273" w:rsidRPr="00D8221D">
          <w:rPr>
            <w:rFonts w:ascii="Times New Roman" w:eastAsia="Calibri" w:hAnsi="Times New Roman"/>
            <w:rPrChange w:id="16579" w:author="Nasser Mustafa [2]" w:date="2018-09-25T20:27:00Z">
              <w:rPr>
                <w:rFonts w:ascii="Times New Roman" w:eastAsia="Calibri" w:hAnsi="Times New Roman" w:cs="Arial"/>
                <w:sz w:val="20"/>
                <w:szCs w:val="20"/>
              </w:rPr>
            </w:rPrChange>
          </w:rPr>
          <w:t xml:space="preserve"> </w:t>
        </w:r>
      </w:ins>
      <w:ins w:id="16580" w:author="Nasser Mustafa [2]" w:date="2018-09-23T16:09:00Z">
        <w:r w:rsidR="00D23C37" w:rsidRPr="00D8221D">
          <w:rPr>
            <w:rFonts w:ascii="Times New Roman" w:eastAsia="Calibri" w:hAnsi="Times New Roman"/>
            <w:rPrChange w:id="16581" w:author="Nasser Mustafa [2]" w:date="2018-09-25T20:27:00Z">
              <w:rPr>
                <w:rFonts w:ascii="Times New Roman" w:eastAsia="Calibri" w:hAnsi="Times New Roman" w:cs="Arial"/>
                <w:sz w:val="20"/>
                <w:szCs w:val="20"/>
              </w:rPr>
            </w:rPrChange>
          </w:rPr>
          <w:t xml:space="preserve">  </w:t>
        </w:r>
      </w:ins>
    </w:p>
    <w:p w14:paraId="015D061E" w14:textId="4B1560E6" w:rsidR="003B05D5" w:rsidRPr="00D8221D" w:rsidRDefault="00D23C37">
      <w:pPr>
        <w:pStyle w:val="ListParagraph"/>
        <w:numPr>
          <w:ilvl w:val="0"/>
          <w:numId w:val="101"/>
        </w:numPr>
        <w:tabs>
          <w:tab w:val="left" w:pos="5490"/>
        </w:tabs>
        <w:spacing w:line="276" w:lineRule="auto"/>
        <w:ind w:left="1350"/>
        <w:rPr>
          <w:ins w:id="16582" w:author="Nasser Mustafa [2]" w:date="2018-09-23T16:31:00Z"/>
          <w:rFonts w:ascii="Times New Roman" w:eastAsia="Calibri" w:hAnsi="Times New Roman"/>
          <w:rPrChange w:id="16583" w:author="Nasser Mustafa [2]" w:date="2018-09-25T20:27:00Z">
            <w:rPr>
              <w:ins w:id="16584" w:author="Nasser Mustafa [2]" w:date="2018-09-23T16:31:00Z"/>
            </w:rPr>
          </w:rPrChange>
        </w:rPr>
        <w:pPrChange w:id="16585" w:author="Nasser Mustafa [2]" w:date="2018-09-23T16:32:00Z">
          <w:pPr>
            <w:numPr>
              <w:numId w:val="71"/>
            </w:numPr>
            <w:spacing w:line="276" w:lineRule="auto"/>
            <w:ind w:left="810" w:hanging="360"/>
            <w:contextualSpacing/>
          </w:pPr>
        </w:pPrChange>
      </w:pPr>
      <w:ins w:id="16586" w:author="Nasser Mustafa [2]" w:date="2018-09-23T16:09:00Z">
        <w:r w:rsidRPr="00D8221D">
          <w:rPr>
            <w:rFonts w:ascii="Times New Roman" w:eastAsia="Calibri" w:hAnsi="Times New Roman"/>
            <w:rPrChange w:id="16587" w:author="Nasser Mustafa [2]" w:date="2018-09-25T20:27:00Z">
              <w:rPr>
                <w:rFonts w:ascii="Times New Roman" w:eastAsia="Calibri" w:hAnsi="Times New Roman" w:cs="Arial"/>
                <w:sz w:val="20"/>
                <w:szCs w:val="20"/>
              </w:rPr>
            </w:rPrChange>
          </w:rPr>
          <w:t>P</w:t>
        </w:r>
        <w:r w:rsidR="00CD4273" w:rsidRPr="00D8221D">
          <w:rPr>
            <w:rFonts w:ascii="Times New Roman" w:eastAsia="Calibri" w:hAnsi="Times New Roman"/>
            <w:rPrChange w:id="16588" w:author="Nasser Mustafa [2]" w:date="2018-09-25T20:27:00Z">
              <w:rPr>
                <w:rFonts w:ascii="Times New Roman" w:eastAsia="Calibri" w:hAnsi="Times New Roman" w:cs="Arial"/>
                <w:sz w:val="20"/>
                <w:szCs w:val="20"/>
              </w:rPr>
            </w:rPrChange>
          </w:rPr>
          <w:t xml:space="preserve">rogrammer                  </w:t>
        </w:r>
        <w:r w:rsidRPr="00D8221D">
          <w:rPr>
            <w:rFonts w:ascii="Times New Roman" w:eastAsia="Calibri" w:hAnsi="Times New Roman"/>
            <w:rPrChange w:id="16589" w:author="Nasser Mustafa [2]" w:date="2018-09-25T20:27:00Z">
              <w:rPr>
                <w:rFonts w:ascii="Times New Roman" w:eastAsia="Calibri" w:hAnsi="Times New Roman" w:cs="Arial"/>
                <w:sz w:val="20"/>
                <w:szCs w:val="20"/>
              </w:rPr>
            </w:rPrChange>
          </w:rPr>
          <w:t xml:space="preserve"> </w:t>
        </w:r>
      </w:ins>
    </w:p>
    <w:p w14:paraId="0F3042AB" w14:textId="769E67EF" w:rsidR="00D23C37" w:rsidRPr="00D8221D" w:rsidRDefault="00D23C37">
      <w:pPr>
        <w:pStyle w:val="ListParagraph"/>
        <w:numPr>
          <w:ilvl w:val="0"/>
          <w:numId w:val="101"/>
        </w:numPr>
        <w:tabs>
          <w:tab w:val="left" w:pos="5490"/>
        </w:tabs>
        <w:spacing w:line="276" w:lineRule="auto"/>
        <w:ind w:left="1350"/>
        <w:rPr>
          <w:ins w:id="16590" w:author="Nasser Mustafa [2]" w:date="2018-09-23T16:09:00Z"/>
          <w:rFonts w:ascii="Times New Roman" w:eastAsia="Calibri" w:hAnsi="Times New Roman"/>
          <w:rPrChange w:id="16591" w:author="Nasser Mustafa [2]" w:date="2018-09-25T20:27:00Z">
            <w:rPr>
              <w:ins w:id="16592" w:author="Nasser Mustafa [2]" w:date="2018-09-23T16:09:00Z"/>
              <w:rFonts w:ascii="Times New Roman" w:eastAsia="Calibri" w:hAnsi="Times New Roman" w:cs="Arial"/>
              <w:sz w:val="20"/>
              <w:szCs w:val="20"/>
            </w:rPr>
          </w:rPrChange>
        </w:rPr>
        <w:pPrChange w:id="16593" w:author="Nasser Mustafa [2]" w:date="2018-09-23T16:32:00Z">
          <w:pPr>
            <w:numPr>
              <w:numId w:val="71"/>
            </w:numPr>
            <w:spacing w:line="276" w:lineRule="auto"/>
            <w:ind w:left="810" w:hanging="360"/>
            <w:contextualSpacing/>
          </w:pPr>
        </w:pPrChange>
      </w:pPr>
      <w:ins w:id="16594" w:author="Nasser Mustafa [2]" w:date="2018-09-23T16:09:00Z">
        <w:r w:rsidRPr="00D8221D">
          <w:rPr>
            <w:rFonts w:ascii="Times New Roman" w:eastAsia="Calibri" w:hAnsi="Times New Roman"/>
            <w:rPrChange w:id="16595" w:author="Nasser Mustafa [2]" w:date="2018-09-25T20:27:00Z">
              <w:rPr>
                <w:rFonts w:ascii="Times New Roman" w:eastAsia="Calibri" w:hAnsi="Times New Roman" w:cs="Arial"/>
                <w:sz w:val="20"/>
                <w:szCs w:val="20"/>
              </w:rPr>
            </w:rPrChange>
          </w:rPr>
          <w:t>Other</w:t>
        </w:r>
      </w:ins>
    </w:p>
    <w:p w14:paraId="473A698B" w14:textId="77777777" w:rsidR="003B05D5" w:rsidRPr="00D8221D" w:rsidRDefault="00CD4273" w:rsidP="00D23C37">
      <w:pPr>
        <w:numPr>
          <w:ilvl w:val="0"/>
          <w:numId w:val="71"/>
        </w:numPr>
        <w:spacing w:line="276" w:lineRule="auto"/>
        <w:ind w:right="-360"/>
        <w:contextualSpacing/>
        <w:rPr>
          <w:ins w:id="16596" w:author="Nasser Mustafa [2]" w:date="2018-09-23T16:33:00Z"/>
          <w:rFonts w:ascii="Times New Roman" w:eastAsia="Calibri" w:hAnsi="Times New Roman"/>
        </w:rPr>
      </w:pPr>
      <w:ins w:id="16597" w:author="Nasser Mustafa [2]" w:date="2018-09-23T16:09:00Z">
        <w:r w:rsidRPr="00D8221D">
          <w:rPr>
            <w:rFonts w:ascii="Times New Roman" w:eastAsia="Calibri" w:hAnsi="Times New Roman"/>
            <w:rPrChange w:id="16598" w:author="Nasser Mustafa [2]" w:date="2018-09-25T20:27:00Z">
              <w:rPr>
                <w:rFonts w:ascii="Times New Roman" w:eastAsia="Calibri" w:hAnsi="Times New Roman" w:cs="Arial"/>
                <w:sz w:val="20"/>
                <w:szCs w:val="20"/>
              </w:rPr>
            </w:rPrChange>
          </w:rPr>
          <w:t xml:space="preserve">Company domain             </w:t>
        </w:r>
      </w:ins>
    </w:p>
    <w:p w14:paraId="77FFFF10" w14:textId="77777777" w:rsidR="003B05D5" w:rsidRPr="00D8221D" w:rsidRDefault="00CD4273">
      <w:pPr>
        <w:pStyle w:val="ListParagraph"/>
        <w:numPr>
          <w:ilvl w:val="1"/>
          <w:numId w:val="103"/>
        </w:numPr>
        <w:spacing w:line="276" w:lineRule="auto"/>
        <w:ind w:left="1260" w:right="-360"/>
        <w:rPr>
          <w:ins w:id="16599" w:author="Nasser Mustafa [2]" w:date="2018-09-23T16:33:00Z"/>
          <w:rFonts w:ascii="Times New Roman" w:eastAsia="Calibri" w:hAnsi="Times New Roman"/>
          <w:rPrChange w:id="16600" w:author="Nasser Mustafa [2]" w:date="2018-09-25T20:27:00Z">
            <w:rPr>
              <w:ins w:id="16601" w:author="Nasser Mustafa [2]" w:date="2018-09-23T16:33:00Z"/>
            </w:rPr>
          </w:rPrChange>
        </w:rPr>
        <w:pPrChange w:id="16602" w:author="Nasser Mustafa [2]" w:date="2018-09-23T16:34:00Z">
          <w:pPr>
            <w:numPr>
              <w:numId w:val="71"/>
            </w:numPr>
            <w:spacing w:line="276" w:lineRule="auto"/>
            <w:ind w:left="810" w:right="-360" w:hanging="360"/>
            <w:contextualSpacing/>
          </w:pPr>
        </w:pPrChange>
      </w:pPr>
      <w:ins w:id="16603" w:author="Nasser Mustafa [2]" w:date="2018-09-23T16:09:00Z">
        <w:r w:rsidRPr="00D8221D">
          <w:rPr>
            <w:rFonts w:ascii="Times New Roman" w:eastAsia="Calibri" w:hAnsi="Times New Roman"/>
            <w:rPrChange w:id="16604" w:author="Nasser Mustafa [2]" w:date="2018-09-25T20:27:00Z">
              <w:rPr>
                <w:rFonts w:ascii="Times New Roman" w:eastAsia="Calibri" w:hAnsi="Times New Roman" w:cs="Arial"/>
                <w:sz w:val="20"/>
                <w:szCs w:val="20"/>
              </w:rPr>
            </w:rPrChange>
          </w:rPr>
          <w:t xml:space="preserve">Software development </w:t>
        </w:r>
      </w:ins>
      <w:ins w:id="16605" w:author="Nasser Mustafa [2]" w:date="2018-09-23T16:21:00Z">
        <w:r w:rsidRPr="00D8221D">
          <w:rPr>
            <w:rFonts w:ascii="Times New Roman" w:eastAsia="Calibri" w:hAnsi="Times New Roman"/>
            <w:rPrChange w:id="16606" w:author="Nasser Mustafa [2]" w:date="2018-09-25T20:27:00Z">
              <w:rPr>
                <w:rFonts w:ascii="Times New Roman" w:eastAsia="Calibri" w:hAnsi="Times New Roman" w:cs="Arial"/>
                <w:sz w:val="20"/>
                <w:szCs w:val="20"/>
              </w:rPr>
            </w:rPrChange>
          </w:rPr>
          <w:t xml:space="preserve">     </w:t>
        </w:r>
      </w:ins>
    </w:p>
    <w:p w14:paraId="2846F7C7" w14:textId="10D6A15B" w:rsidR="00CD4273" w:rsidRPr="00D8221D" w:rsidRDefault="00D23C37">
      <w:pPr>
        <w:pStyle w:val="ListParagraph"/>
        <w:numPr>
          <w:ilvl w:val="1"/>
          <w:numId w:val="103"/>
        </w:numPr>
        <w:spacing w:line="276" w:lineRule="auto"/>
        <w:ind w:left="1260" w:right="-360"/>
        <w:rPr>
          <w:ins w:id="16607" w:author="Nasser Mustafa [2]" w:date="2018-09-23T16:21:00Z"/>
          <w:rFonts w:ascii="Times New Roman" w:eastAsia="Calibri" w:hAnsi="Times New Roman"/>
          <w:rPrChange w:id="16608" w:author="Nasser Mustafa [2]" w:date="2018-09-25T20:27:00Z">
            <w:rPr>
              <w:ins w:id="16609" w:author="Nasser Mustafa [2]" w:date="2018-09-23T16:21:00Z"/>
              <w:rFonts w:ascii="Times New Roman" w:eastAsia="Calibri" w:hAnsi="Times New Roman" w:cs="Arial"/>
              <w:sz w:val="20"/>
              <w:szCs w:val="20"/>
            </w:rPr>
          </w:rPrChange>
        </w:rPr>
        <w:pPrChange w:id="16610" w:author="Nasser Mustafa [2]" w:date="2018-09-23T16:34:00Z">
          <w:pPr>
            <w:numPr>
              <w:numId w:val="71"/>
            </w:numPr>
            <w:spacing w:line="276" w:lineRule="auto"/>
            <w:ind w:left="810" w:right="-360" w:hanging="360"/>
            <w:contextualSpacing/>
          </w:pPr>
        </w:pPrChange>
      </w:pPr>
      <w:ins w:id="16611" w:author="Nasser Mustafa [2]" w:date="2018-09-23T16:09:00Z">
        <w:r w:rsidRPr="00D8221D">
          <w:rPr>
            <w:rFonts w:ascii="Times New Roman" w:eastAsia="Calibri" w:hAnsi="Times New Roman"/>
            <w:rPrChange w:id="16612" w:author="Nasser Mustafa [2]" w:date="2018-09-25T20:27:00Z">
              <w:rPr>
                <w:rFonts w:ascii="Times New Roman" w:eastAsia="Calibri" w:hAnsi="Times New Roman" w:cs="Arial"/>
                <w:sz w:val="20"/>
                <w:szCs w:val="20"/>
              </w:rPr>
            </w:rPrChange>
          </w:rPr>
          <w:t xml:space="preserve">Hardware development   </w:t>
        </w:r>
      </w:ins>
    </w:p>
    <w:p w14:paraId="23726436" w14:textId="58DE597E" w:rsidR="003B05D5" w:rsidRPr="00D8221D" w:rsidRDefault="003B05D5">
      <w:pPr>
        <w:pStyle w:val="ListParagraph"/>
        <w:numPr>
          <w:ilvl w:val="1"/>
          <w:numId w:val="103"/>
        </w:numPr>
        <w:spacing w:line="276" w:lineRule="auto"/>
        <w:ind w:left="1260" w:right="-360"/>
        <w:rPr>
          <w:ins w:id="16613" w:author="Nasser Mustafa [2]" w:date="2018-09-23T16:33:00Z"/>
          <w:rFonts w:ascii="Times New Roman" w:eastAsia="Calibri" w:hAnsi="Times New Roman"/>
          <w:rPrChange w:id="16614" w:author="Nasser Mustafa [2]" w:date="2018-09-25T20:27:00Z">
            <w:rPr>
              <w:ins w:id="16615" w:author="Nasser Mustafa [2]" w:date="2018-09-23T16:33:00Z"/>
            </w:rPr>
          </w:rPrChange>
        </w:rPr>
        <w:pPrChange w:id="16616" w:author="Nasser Mustafa [2]" w:date="2018-09-23T16:34:00Z">
          <w:pPr>
            <w:numPr>
              <w:numId w:val="71"/>
            </w:numPr>
            <w:spacing w:line="276" w:lineRule="auto"/>
            <w:ind w:left="810" w:right="-360" w:hanging="360"/>
            <w:contextualSpacing/>
          </w:pPr>
        </w:pPrChange>
      </w:pPr>
      <w:ins w:id="16617" w:author="Nasser Mustafa [2]" w:date="2018-09-23T16:09:00Z">
        <w:r w:rsidRPr="00D8221D">
          <w:rPr>
            <w:rFonts w:ascii="Times New Roman" w:eastAsia="Calibri" w:hAnsi="Times New Roman"/>
            <w:rPrChange w:id="16618" w:author="Nasser Mustafa [2]" w:date="2018-09-25T20:27:00Z">
              <w:rPr/>
            </w:rPrChange>
          </w:rPr>
          <w:t xml:space="preserve">A and </w:t>
        </w:r>
        <w:r w:rsidR="00D23C37" w:rsidRPr="00D8221D">
          <w:rPr>
            <w:rFonts w:ascii="Times New Roman" w:eastAsia="Calibri" w:hAnsi="Times New Roman"/>
            <w:rPrChange w:id="16619" w:author="Nasser Mustafa [2]" w:date="2018-09-25T20:27:00Z">
              <w:rPr>
                <w:rFonts w:ascii="Times New Roman" w:eastAsia="Calibri" w:hAnsi="Times New Roman" w:cs="Arial"/>
                <w:sz w:val="20"/>
                <w:szCs w:val="20"/>
              </w:rPr>
            </w:rPrChange>
          </w:rPr>
          <w:t xml:space="preserve">B     </w:t>
        </w:r>
      </w:ins>
      <w:ins w:id="16620" w:author="Nasser Mustafa [2]" w:date="2018-09-23T16:21:00Z">
        <w:r w:rsidR="00CD4273" w:rsidRPr="00D8221D">
          <w:rPr>
            <w:rFonts w:ascii="Times New Roman" w:eastAsia="Calibri" w:hAnsi="Times New Roman"/>
            <w:rPrChange w:id="16621" w:author="Nasser Mustafa [2]" w:date="2018-09-25T20:27:00Z">
              <w:rPr>
                <w:rFonts w:ascii="Times New Roman" w:eastAsia="Calibri" w:hAnsi="Times New Roman" w:cs="Arial"/>
                <w:sz w:val="20"/>
                <w:szCs w:val="20"/>
              </w:rPr>
            </w:rPrChange>
          </w:rPr>
          <w:t xml:space="preserve">                               </w:t>
        </w:r>
      </w:ins>
    </w:p>
    <w:p w14:paraId="497A4A26" w14:textId="5105F43D" w:rsidR="00D23C37" w:rsidRPr="00D8221D" w:rsidRDefault="00D23C37">
      <w:pPr>
        <w:pStyle w:val="ListParagraph"/>
        <w:numPr>
          <w:ilvl w:val="1"/>
          <w:numId w:val="103"/>
        </w:numPr>
        <w:spacing w:line="276" w:lineRule="auto"/>
        <w:ind w:left="1260" w:right="-360"/>
        <w:rPr>
          <w:ins w:id="16622" w:author="Nasser Mustafa [2]" w:date="2018-09-23T16:09:00Z"/>
          <w:rFonts w:ascii="Times New Roman" w:eastAsia="Calibri" w:hAnsi="Times New Roman"/>
          <w:rPrChange w:id="16623" w:author="Nasser Mustafa [2]" w:date="2018-09-25T20:27:00Z">
            <w:rPr>
              <w:ins w:id="16624" w:author="Nasser Mustafa [2]" w:date="2018-09-23T16:09:00Z"/>
              <w:rFonts w:ascii="Times New Roman" w:eastAsia="Calibri" w:hAnsi="Times New Roman" w:cs="Arial"/>
              <w:sz w:val="20"/>
              <w:szCs w:val="20"/>
            </w:rPr>
          </w:rPrChange>
        </w:rPr>
        <w:pPrChange w:id="16625" w:author="Nasser Mustafa [2]" w:date="2018-09-23T16:34:00Z">
          <w:pPr>
            <w:numPr>
              <w:numId w:val="71"/>
            </w:numPr>
            <w:spacing w:line="276" w:lineRule="auto"/>
            <w:ind w:left="810" w:right="-360" w:hanging="360"/>
            <w:contextualSpacing/>
          </w:pPr>
        </w:pPrChange>
      </w:pPr>
      <w:ins w:id="16626" w:author="Nasser Mustafa [2]" w:date="2018-09-23T16:09:00Z">
        <w:r w:rsidRPr="00D8221D">
          <w:rPr>
            <w:rFonts w:ascii="Times New Roman" w:eastAsia="Calibri" w:hAnsi="Times New Roman"/>
            <w:rPrChange w:id="16627" w:author="Nasser Mustafa [2]" w:date="2018-09-25T20:27:00Z">
              <w:rPr>
                <w:rFonts w:ascii="Times New Roman" w:eastAsia="Calibri" w:hAnsi="Times New Roman" w:cs="Arial"/>
                <w:sz w:val="20"/>
                <w:szCs w:val="20"/>
              </w:rPr>
            </w:rPrChange>
          </w:rPr>
          <w:t>Other</w:t>
        </w:r>
      </w:ins>
    </w:p>
    <w:p w14:paraId="737B7E33" w14:textId="77777777" w:rsidR="00D23C37" w:rsidRPr="00D8221D" w:rsidRDefault="00D23C37" w:rsidP="00D23C37">
      <w:pPr>
        <w:numPr>
          <w:ilvl w:val="0"/>
          <w:numId w:val="71"/>
        </w:numPr>
        <w:spacing w:line="276" w:lineRule="auto"/>
        <w:contextualSpacing/>
        <w:rPr>
          <w:ins w:id="16628" w:author="Nasser Mustafa [2]" w:date="2018-09-23T16:09:00Z"/>
          <w:rFonts w:ascii="Times New Roman" w:eastAsia="Calibri" w:hAnsi="Times New Roman"/>
          <w:rPrChange w:id="16629" w:author="Nasser Mustafa [2]" w:date="2018-09-25T20:27:00Z">
            <w:rPr>
              <w:ins w:id="16630" w:author="Nasser Mustafa [2]" w:date="2018-09-23T16:09:00Z"/>
              <w:rFonts w:ascii="Times New Roman" w:eastAsia="Calibri" w:hAnsi="Times New Roman" w:cs="Arial"/>
              <w:sz w:val="20"/>
              <w:szCs w:val="20"/>
            </w:rPr>
          </w:rPrChange>
        </w:rPr>
      </w:pPr>
      <w:ins w:id="16631" w:author="Nasser Mustafa [2]" w:date="2018-09-23T16:09:00Z">
        <w:r w:rsidRPr="00D8221D">
          <w:rPr>
            <w:rFonts w:ascii="Times New Roman" w:eastAsia="Calibri" w:hAnsi="Times New Roman"/>
            <w:rPrChange w:id="16632" w:author="Nasser Mustafa [2]" w:date="2018-09-25T20:27:00Z">
              <w:rPr>
                <w:rFonts w:ascii="Times New Roman" w:eastAsia="Calibri" w:hAnsi="Times New Roman" w:cs="Arial"/>
                <w:sz w:val="20"/>
                <w:szCs w:val="20"/>
              </w:rPr>
            </w:rPrChange>
          </w:rPr>
          <w:t>Company location (country)</w:t>
        </w:r>
      </w:ins>
    </w:p>
    <w:p w14:paraId="5EB9CC31" w14:textId="77777777" w:rsidR="003B05D5" w:rsidRPr="00D8221D" w:rsidRDefault="00D23C37">
      <w:pPr>
        <w:numPr>
          <w:ilvl w:val="0"/>
          <w:numId w:val="71"/>
        </w:numPr>
        <w:spacing w:line="276" w:lineRule="auto"/>
        <w:contextualSpacing/>
        <w:rPr>
          <w:ins w:id="16633" w:author="Nasser Mustafa [2]" w:date="2018-09-23T16:35:00Z"/>
          <w:rFonts w:ascii="Times New Roman" w:eastAsia="Calibri" w:hAnsi="Times New Roman"/>
        </w:rPr>
        <w:pPrChange w:id="16634" w:author="Nasser Mustafa [2]" w:date="2018-09-23T16:20:00Z">
          <w:pPr>
            <w:numPr>
              <w:numId w:val="77"/>
            </w:numPr>
            <w:spacing w:line="276" w:lineRule="auto"/>
            <w:ind w:left="1080" w:hanging="360"/>
            <w:contextualSpacing/>
          </w:pPr>
        </w:pPrChange>
      </w:pPr>
      <w:ins w:id="16635" w:author="Nasser Mustafa [2]" w:date="2018-09-23T16:09:00Z">
        <w:r w:rsidRPr="00D8221D">
          <w:rPr>
            <w:rFonts w:ascii="Times New Roman" w:eastAsia="Calibri" w:hAnsi="Times New Roman"/>
            <w:rPrChange w:id="16636" w:author="Nasser Mustafa [2]" w:date="2018-09-25T20:27:00Z">
              <w:rPr>
                <w:rFonts w:ascii="Times New Roman" w:eastAsia="Calibri" w:hAnsi="Times New Roman" w:cs="Arial"/>
                <w:sz w:val="20"/>
                <w:szCs w:val="20"/>
              </w:rPr>
            </w:rPrChange>
          </w:rPr>
          <w:t>Company size</w:t>
        </w:r>
      </w:ins>
      <w:ins w:id="16637" w:author="Nasser Mustafa [2]" w:date="2018-09-23T16:20:00Z">
        <w:r w:rsidR="00CD4273" w:rsidRPr="00D8221D">
          <w:rPr>
            <w:rFonts w:ascii="Times New Roman" w:eastAsia="Calibri" w:hAnsi="Times New Roman"/>
            <w:rPrChange w:id="16638" w:author="Nasser Mustafa [2]" w:date="2018-09-25T20:27:00Z">
              <w:rPr>
                <w:rFonts w:ascii="Times New Roman" w:eastAsia="Calibri" w:hAnsi="Times New Roman" w:cs="Arial"/>
                <w:sz w:val="20"/>
                <w:szCs w:val="20"/>
              </w:rPr>
            </w:rPrChange>
          </w:rPr>
          <w:t xml:space="preserve">                  </w:t>
        </w:r>
      </w:ins>
    </w:p>
    <w:p w14:paraId="2F0AB1BB" w14:textId="674055A3" w:rsidR="003B05D5" w:rsidRPr="00D8221D" w:rsidRDefault="00D23C37">
      <w:pPr>
        <w:pStyle w:val="ListParagraph"/>
        <w:numPr>
          <w:ilvl w:val="0"/>
          <w:numId w:val="104"/>
        </w:numPr>
        <w:spacing w:line="276" w:lineRule="auto"/>
        <w:ind w:left="1170"/>
        <w:rPr>
          <w:ins w:id="16639" w:author="Nasser Mustafa [2]" w:date="2018-09-23T16:35:00Z"/>
          <w:rFonts w:ascii="Times New Roman" w:eastAsia="Calibri" w:hAnsi="Times New Roman"/>
          <w:rPrChange w:id="16640" w:author="Nasser Mustafa [2]" w:date="2018-09-25T20:27:00Z">
            <w:rPr>
              <w:ins w:id="16641" w:author="Nasser Mustafa [2]" w:date="2018-09-23T16:35:00Z"/>
            </w:rPr>
          </w:rPrChange>
        </w:rPr>
        <w:pPrChange w:id="16642" w:author="Nasser Mustafa [2]" w:date="2018-09-23T16:36:00Z">
          <w:pPr>
            <w:numPr>
              <w:numId w:val="77"/>
            </w:numPr>
            <w:spacing w:line="276" w:lineRule="auto"/>
            <w:ind w:left="1080" w:hanging="360"/>
            <w:contextualSpacing/>
          </w:pPr>
        </w:pPrChange>
      </w:pPr>
      <w:ins w:id="16643" w:author="Nasser Mustafa [2]" w:date="2018-09-23T16:09:00Z">
        <w:r w:rsidRPr="00D8221D">
          <w:rPr>
            <w:rFonts w:ascii="Times New Roman" w:eastAsia="Calibri" w:hAnsi="Times New Roman"/>
            <w:rPrChange w:id="16644" w:author="Nasser Mustafa [2]" w:date="2018-09-25T20:27:00Z">
              <w:rPr>
                <w:rFonts w:ascii="Times New Roman" w:eastAsia="Calibri" w:hAnsi="Times New Roman" w:cs="Arial"/>
                <w:sz w:val="20"/>
                <w:szCs w:val="20"/>
              </w:rPr>
            </w:rPrChange>
          </w:rPr>
          <w:t>Less than 10 employees</w:t>
        </w:r>
      </w:ins>
      <w:ins w:id="16645" w:author="Nasser Mustafa [2]" w:date="2018-09-23T16:21:00Z">
        <w:r w:rsidR="00CD4273" w:rsidRPr="00D8221D">
          <w:rPr>
            <w:rFonts w:ascii="Times New Roman" w:eastAsia="Calibri" w:hAnsi="Times New Roman"/>
            <w:rPrChange w:id="16646" w:author="Nasser Mustafa [2]" w:date="2018-09-25T20:27:00Z">
              <w:rPr>
                <w:rFonts w:ascii="Times New Roman" w:eastAsia="Calibri" w:hAnsi="Times New Roman" w:cs="Arial"/>
                <w:sz w:val="20"/>
                <w:szCs w:val="20"/>
              </w:rPr>
            </w:rPrChange>
          </w:rPr>
          <w:t xml:space="preserve">   </w:t>
        </w:r>
      </w:ins>
      <w:ins w:id="16647" w:author="Nasser Mustafa [2]" w:date="2018-09-23T16:09:00Z">
        <w:r w:rsidRPr="00D8221D">
          <w:rPr>
            <w:rFonts w:ascii="Times New Roman" w:eastAsia="Calibri" w:hAnsi="Times New Roman"/>
            <w:rPrChange w:id="16648" w:author="Nasser Mustafa [2]" w:date="2018-09-25T20:27:00Z">
              <w:rPr>
                <w:rFonts w:ascii="Times New Roman" w:eastAsia="Calibri" w:hAnsi="Times New Roman" w:cs="Arial"/>
                <w:sz w:val="20"/>
                <w:szCs w:val="20"/>
              </w:rPr>
            </w:rPrChange>
          </w:rPr>
          <w:t xml:space="preserve">   </w:t>
        </w:r>
      </w:ins>
      <w:ins w:id="16649" w:author="Nasser Mustafa [2]" w:date="2018-09-23T16:22:00Z">
        <w:r w:rsidR="00CD4273" w:rsidRPr="00D8221D">
          <w:rPr>
            <w:rFonts w:ascii="Times New Roman" w:eastAsia="Calibri" w:hAnsi="Times New Roman"/>
            <w:rPrChange w:id="16650" w:author="Nasser Mustafa [2]" w:date="2018-09-25T20:27:00Z">
              <w:rPr>
                <w:rFonts w:ascii="Times New Roman" w:eastAsia="Calibri" w:hAnsi="Times New Roman" w:cs="Arial"/>
                <w:sz w:val="20"/>
                <w:szCs w:val="20"/>
              </w:rPr>
            </w:rPrChange>
          </w:rPr>
          <w:t xml:space="preserve"> </w:t>
        </w:r>
      </w:ins>
    </w:p>
    <w:p w14:paraId="7EB21CDA" w14:textId="4CC3E64C" w:rsidR="00CD4273" w:rsidRPr="00D8221D" w:rsidRDefault="00D23C37">
      <w:pPr>
        <w:pStyle w:val="ListParagraph"/>
        <w:numPr>
          <w:ilvl w:val="0"/>
          <w:numId w:val="104"/>
        </w:numPr>
        <w:spacing w:line="276" w:lineRule="auto"/>
        <w:ind w:left="1170"/>
        <w:rPr>
          <w:ins w:id="16651" w:author="Nasser Mustafa [2]" w:date="2018-09-23T16:22:00Z"/>
          <w:rFonts w:ascii="Times New Roman" w:eastAsia="Calibri" w:hAnsi="Times New Roman"/>
          <w:rPrChange w:id="16652" w:author="Nasser Mustafa [2]" w:date="2018-09-25T20:27:00Z">
            <w:rPr>
              <w:ins w:id="16653" w:author="Nasser Mustafa [2]" w:date="2018-09-23T16:22:00Z"/>
              <w:rFonts w:ascii="Times New Roman" w:eastAsia="Calibri" w:hAnsi="Times New Roman" w:cs="Arial"/>
              <w:sz w:val="20"/>
              <w:szCs w:val="20"/>
            </w:rPr>
          </w:rPrChange>
        </w:rPr>
        <w:pPrChange w:id="16654" w:author="Nasser Mustafa [2]" w:date="2018-09-23T16:36:00Z">
          <w:pPr>
            <w:numPr>
              <w:numId w:val="77"/>
            </w:numPr>
            <w:spacing w:line="276" w:lineRule="auto"/>
            <w:ind w:left="1080" w:hanging="360"/>
            <w:contextualSpacing/>
          </w:pPr>
        </w:pPrChange>
      </w:pPr>
      <w:ins w:id="16655" w:author="Nasser Mustafa [2]" w:date="2018-09-23T16:09:00Z">
        <w:r w:rsidRPr="00D8221D">
          <w:rPr>
            <w:rFonts w:ascii="Times New Roman" w:eastAsia="Calibri" w:hAnsi="Times New Roman"/>
            <w:rPrChange w:id="16656" w:author="Nasser Mustafa [2]" w:date="2018-09-25T20:27:00Z">
              <w:rPr>
                <w:rFonts w:ascii="Times New Roman" w:eastAsia="Calibri" w:hAnsi="Times New Roman" w:cs="Arial"/>
                <w:sz w:val="20"/>
                <w:szCs w:val="20"/>
              </w:rPr>
            </w:rPrChange>
          </w:rPr>
          <w:t xml:space="preserve">Between 10-100 </w:t>
        </w:r>
      </w:ins>
    </w:p>
    <w:p w14:paraId="66A218AA" w14:textId="2941D6B7" w:rsidR="003B05D5" w:rsidRPr="00D8221D" w:rsidRDefault="00D23C37">
      <w:pPr>
        <w:pStyle w:val="ListParagraph"/>
        <w:numPr>
          <w:ilvl w:val="0"/>
          <w:numId w:val="104"/>
        </w:numPr>
        <w:spacing w:line="276" w:lineRule="auto"/>
        <w:ind w:left="1170"/>
        <w:rPr>
          <w:ins w:id="16657" w:author="Nasser Mustafa [2]" w:date="2018-09-23T16:35:00Z"/>
          <w:rFonts w:ascii="Times New Roman" w:eastAsia="Calibri" w:hAnsi="Times New Roman"/>
          <w:rPrChange w:id="16658" w:author="Nasser Mustafa [2]" w:date="2018-09-25T20:27:00Z">
            <w:rPr>
              <w:ins w:id="16659" w:author="Nasser Mustafa [2]" w:date="2018-09-23T16:35:00Z"/>
            </w:rPr>
          </w:rPrChange>
        </w:rPr>
        <w:pPrChange w:id="16660" w:author="Nasser Mustafa [2]" w:date="2018-09-23T16:36:00Z">
          <w:pPr>
            <w:numPr>
              <w:numId w:val="77"/>
            </w:numPr>
            <w:spacing w:line="276" w:lineRule="auto"/>
            <w:ind w:left="1080" w:hanging="360"/>
            <w:contextualSpacing/>
          </w:pPr>
        </w:pPrChange>
      </w:pPr>
      <w:ins w:id="16661" w:author="Nasser Mustafa [2]" w:date="2018-09-23T16:09:00Z">
        <w:r w:rsidRPr="00D8221D">
          <w:rPr>
            <w:rFonts w:ascii="Times New Roman" w:eastAsia="Calibri" w:hAnsi="Times New Roman"/>
            <w:rPrChange w:id="16662" w:author="Nasser Mustafa [2]" w:date="2018-09-25T20:27:00Z">
              <w:rPr>
                <w:rFonts w:ascii="Times New Roman" w:eastAsia="Calibri" w:hAnsi="Times New Roman" w:cs="Arial"/>
                <w:sz w:val="20"/>
                <w:szCs w:val="20"/>
              </w:rPr>
            </w:rPrChange>
          </w:rPr>
          <w:t xml:space="preserve">Between 101-1000  </w:t>
        </w:r>
      </w:ins>
      <w:ins w:id="16663" w:author="Nasser Mustafa [2]" w:date="2018-09-23T16:22:00Z">
        <w:r w:rsidR="00CD4273" w:rsidRPr="00D8221D">
          <w:rPr>
            <w:rFonts w:ascii="Times New Roman" w:eastAsia="Calibri" w:hAnsi="Times New Roman"/>
            <w:rPrChange w:id="16664" w:author="Nasser Mustafa [2]" w:date="2018-09-25T20:27:00Z">
              <w:rPr>
                <w:rFonts w:ascii="Times New Roman" w:eastAsia="Calibri" w:hAnsi="Times New Roman" w:cs="Arial"/>
                <w:sz w:val="20"/>
                <w:szCs w:val="20"/>
              </w:rPr>
            </w:rPrChange>
          </w:rPr>
          <w:t xml:space="preserve">         </w:t>
        </w:r>
      </w:ins>
    </w:p>
    <w:p w14:paraId="5B94DE56" w14:textId="69FF8566" w:rsidR="00D23C37" w:rsidRPr="00D8221D" w:rsidRDefault="00D23C37">
      <w:pPr>
        <w:pStyle w:val="ListParagraph"/>
        <w:numPr>
          <w:ilvl w:val="0"/>
          <w:numId w:val="104"/>
        </w:numPr>
        <w:spacing w:line="276" w:lineRule="auto"/>
        <w:ind w:left="1170"/>
        <w:rPr>
          <w:ins w:id="16665" w:author="Nasser Mustafa [2]" w:date="2018-09-23T16:09:00Z"/>
          <w:rFonts w:ascii="Times New Roman" w:eastAsia="Calibri" w:hAnsi="Times New Roman"/>
          <w:rPrChange w:id="16666" w:author="Nasser Mustafa [2]" w:date="2018-09-25T20:27:00Z">
            <w:rPr>
              <w:ins w:id="16667" w:author="Nasser Mustafa [2]" w:date="2018-09-23T16:09:00Z"/>
              <w:rFonts w:ascii="Times New Roman" w:eastAsia="Calibri" w:hAnsi="Times New Roman" w:cs="Arial"/>
              <w:sz w:val="20"/>
              <w:szCs w:val="20"/>
            </w:rPr>
          </w:rPrChange>
        </w:rPr>
        <w:pPrChange w:id="16668" w:author="Nasser Mustafa [2]" w:date="2018-09-23T16:36:00Z">
          <w:pPr>
            <w:numPr>
              <w:numId w:val="77"/>
            </w:numPr>
            <w:spacing w:line="276" w:lineRule="auto"/>
            <w:ind w:left="1080" w:hanging="360"/>
            <w:contextualSpacing/>
          </w:pPr>
        </w:pPrChange>
      </w:pPr>
      <w:ins w:id="16669" w:author="Nasser Mustafa [2]" w:date="2018-09-23T16:09:00Z">
        <w:r w:rsidRPr="00D8221D">
          <w:rPr>
            <w:rFonts w:ascii="Times New Roman" w:eastAsia="Calibri" w:hAnsi="Times New Roman"/>
            <w:rPrChange w:id="16670" w:author="Nasser Mustafa [2]" w:date="2018-09-25T20:27:00Z">
              <w:rPr>
                <w:rFonts w:ascii="Times New Roman" w:eastAsia="Calibri" w:hAnsi="Times New Roman" w:cs="Arial"/>
                <w:sz w:val="20"/>
                <w:szCs w:val="20"/>
              </w:rPr>
            </w:rPrChange>
          </w:rPr>
          <w:t>More than 1000</w:t>
        </w:r>
      </w:ins>
    </w:p>
    <w:p w14:paraId="79226480" w14:textId="77777777" w:rsidR="00D23C37" w:rsidRPr="00D8221D" w:rsidRDefault="00D23C37" w:rsidP="00D23C37">
      <w:pPr>
        <w:numPr>
          <w:ilvl w:val="0"/>
          <w:numId w:val="71"/>
        </w:numPr>
        <w:spacing w:line="276" w:lineRule="auto"/>
        <w:contextualSpacing/>
        <w:rPr>
          <w:ins w:id="16671" w:author="Nasser Mustafa [2]" w:date="2018-09-23T16:09:00Z"/>
          <w:rFonts w:ascii="Times New Roman" w:eastAsia="Calibri" w:hAnsi="Times New Roman"/>
          <w:rPrChange w:id="16672" w:author="Nasser Mustafa [2]" w:date="2018-09-25T20:27:00Z">
            <w:rPr>
              <w:ins w:id="16673" w:author="Nasser Mustafa [2]" w:date="2018-09-23T16:09:00Z"/>
              <w:rFonts w:ascii="Times New Roman" w:eastAsia="Calibri" w:hAnsi="Times New Roman" w:cs="Arial"/>
              <w:sz w:val="20"/>
              <w:szCs w:val="20"/>
            </w:rPr>
          </w:rPrChange>
        </w:rPr>
      </w:pPr>
      <w:ins w:id="16674" w:author="Nasser Mustafa [2]" w:date="2018-09-23T16:09:00Z">
        <w:r w:rsidRPr="00D8221D">
          <w:rPr>
            <w:rFonts w:ascii="Times New Roman" w:eastAsia="Calibri" w:hAnsi="Times New Roman"/>
            <w:rPrChange w:id="16675" w:author="Nasser Mustafa [2]" w:date="2018-09-25T20:27:00Z">
              <w:rPr>
                <w:rFonts w:ascii="Times New Roman" w:eastAsia="Calibri" w:hAnsi="Times New Roman" w:cs="Arial"/>
                <w:sz w:val="20"/>
                <w:szCs w:val="20"/>
              </w:rPr>
            </w:rPrChange>
          </w:rPr>
          <w:t>Why your company apply traceability?</w:t>
        </w:r>
      </w:ins>
    </w:p>
    <w:p w14:paraId="50234BAE" w14:textId="77777777" w:rsidR="008E1D4D" w:rsidRPr="00D8221D" w:rsidRDefault="00D23C37" w:rsidP="00D23C37">
      <w:pPr>
        <w:numPr>
          <w:ilvl w:val="0"/>
          <w:numId w:val="78"/>
        </w:numPr>
        <w:spacing w:line="276" w:lineRule="auto"/>
        <w:contextualSpacing/>
        <w:rPr>
          <w:ins w:id="16676" w:author="Nasser Mustafa [2]" w:date="2018-09-23T16:37:00Z"/>
          <w:rFonts w:ascii="Times New Roman" w:eastAsia="Calibri" w:hAnsi="Times New Roman"/>
        </w:rPr>
      </w:pPr>
      <w:ins w:id="16677" w:author="Nasser Mustafa [2]" w:date="2018-09-23T16:09:00Z">
        <w:r w:rsidRPr="00D8221D">
          <w:rPr>
            <w:rFonts w:ascii="Times New Roman" w:eastAsia="Calibri" w:hAnsi="Times New Roman"/>
            <w:rPrChange w:id="16678" w:author="Nasser Mustafa [2]" w:date="2018-09-25T20:27:00Z">
              <w:rPr>
                <w:rFonts w:ascii="Times New Roman" w:eastAsia="Calibri" w:hAnsi="Times New Roman" w:cs="Arial"/>
                <w:sz w:val="20"/>
                <w:szCs w:val="20"/>
              </w:rPr>
            </w:rPrChange>
          </w:rPr>
          <w:t xml:space="preserve">Comply Regulations  </w:t>
        </w:r>
      </w:ins>
      <w:ins w:id="16679" w:author="Nasser Mustafa [2]" w:date="2018-09-23T16:23:00Z">
        <w:r w:rsidR="00CD4273" w:rsidRPr="00D8221D">
          <w:rPr>
            <w:rFonts w:ascii="Times New Roman" w:eastAsia="Calibri" w:hAnsi="Times New Roman"/>
            <w:rPrChange w:id="16680" w:author="Nasser Mustafa [2]" w:date="2018-09-25T20:27:00Z">
              <w:rPr>
                <w:rFonts w:ascii="Times New Roman" w:eastAsia="Calibri" w:hAnsi="Times New Roman" w:cs="Arial"/>
                <w:sz w:val="20"/>
                <w:szCs w:val="20"/>
              </w:rPr>
            </w:rPrChange>
          </w:rPr>
          <w:t xml:space="preserve">                                                </w:t>
        </w:r>
      </w:ins>
    </w:p>
    <w:p w14:paraId="3678C5CD" w14:textId="58212DB5" w:rsidR="00CD4273" w:rsidRPr="00D8221D" w:rsidRDefault="00D23C37" w:rsidP="00D23C37">
      <w:pPr>
        <w:numPr>
          <w:ilvl w:val="0"/>
          <w:numId w:val="78"/>
        </w:numPr>
        <w:spacing w:line="276" w:lineRule="auto"/>
        <w:contextualSpacing/>
        <w:rPr>
          <w:ins w:id="16681" w:author="Nasser Mustafa [2]" w:date="2018-09-23T16:23:00Z"/>
          <w:rFonts w:ascii="Times New Roman" w:eastAsia="Calibri" w:hAnsi="Times New Roman"/>
          <w:rPrChange w:id="16682" w:author="Nasser Mustafa [2]" w:date="2018-09-25T20:27:00Z">
            <w:rPr>
              <w:ins w:id="16683" w:author="Nasser Mustafa [2]" w:date="2018-09-23T16:23:00Z"/>
              <w:rFonts w:ascii="Times New Roman" w:eastAsia="Calibri" w:hAnsi="Times New Roman" w:cs="Arial"/>
              <w:sz w:val="20"/>
              <w:szCs w:val="20"/>
            </w:rPr>
          </w:rPrChange>
        </w:rPr>
      </w:pPr>
      <w:ins w:id="16684" w:author="Nasser Mustafa [2]" w:date="2018-09-23T16:09:00Z">
        <w:r w:rsidRPr="00D8221D">
          <w:rPr>
            <w:rFonts w:ascii="Times New Roman" w:eastAsia="Calibri" w:hAnsi="Times New Roman"/>
            <w:rPrChange w:id="16685" w:author="Nasser Mustafa [2]" w:date="2018-09-25T20:27:00Z">
              <w:rPr>
                <w:rFonts w:ascii="Times New Roman" w:eastAsia="Calibri" w:hAnsi="Times New Roman" w:cs="Arial"/>
                <w:sz w:val="20"/>
                <w:szCs w:val="20"/>
              </w:rPr>
            </w:rPrChange>
          </w:rPr>
          <w:t xml:space="preserve"> Change impact analysis   </w:t>
        </w:r>
      </w:ins>
    </w:p>
    <w:p w14:paraId="4AF56038" w14:textId="5C6D8B3B" w:rsidR="008E1D4D" w:rsidRPr="00D8221D" w:rsidRDefault="00D23C37">
      <w:pPr>
        <w:pStyle w:val="ListParagraph"/>
        <w:numPr>
          <w:ilvl w:val="0"/>
          <w:numId w:val="78"/>
        </w:numPr>
        <w:spacing w:line="276" w:lineRule="auto"/>
        <w:rPr>
          <w:ins w:id="16686" w:author="Nasser Mustafa [2]" w:date="2018-09-23T16:37:00Z"/>
          <w:rFonts w:ascii="Times New Roman" w:eastAsia="Calibri" w:hAnsi="Times New Roman"/>
          <w:rPrChange w:id="16687" w:author="Nasser Mustafa [2]" w:date="2018-09-25T20:27:00Z">
            <w:rPr>
              <w:ins w:id="16688" w:author="Nasser Mustafa [2]" w:date="2018-09-23T16:37:00Z"/>
            </w:rPr>
          </w:rPrChange>
        </w:rPr>
        <w:pPrChange w:id="16689" w:author="Nasser Mustafa [2]" w:date="2018-09-23T16:37:00Z">
          <w:pPr>
            <w:numPr>
              <w:numId w:val="78"/>
            </w:numPr>
            <w:spacing w:line="276" w:lineRule="auto"/>
            <w:ind w:left="1170" w:hanging="360"/>
            <w:contextualSpacing/>
          </w:pPr>
        </w:pPrChange>
      </w:pPr>
      <w:ins w:id="16690" w:author="Nasser Mustafa [2]" w:date="2018-09-23T16:09:00Z">
        <w:r w:rsidRPr="00D8221D">
          <w:rPr>
            <w:rFonts w:ascii="Times New Roman" w:eastAsia="Calibri" w:hAnsi="Times New Roman"/>
            <w:rPrChange w:id="16691" w:author="Nasser Mustafa [2]" w:date="2018-09-25T20:27:00Z">
              <w:rPr>
                <w:rFonts w:ascii="Times New Roman" w:eastAsia="Calibri" w:hAnsi="Times New Roman" w:cs="Arial"/>
                <w:sz w:val="20"/>
                <w:szCs w:val="20"/>
              </w:rPr>
            </w:rPrChange>
          </w:rPr>
          <w:t xml:space="preserve">System validation and verification   </w:t>
        </w:r>
      </w:ins>
      <w:ins w:id="16692" w:author="Nasser Mustafa [2]" w:date="2018-09-23T16:23:00Z">
        <w:r w:rsidR="00CD4273" w:rsidRPr="00D8221D">
          <w:rPr>
            <w:rFonts w:ascii="Times New Roman" w:eastAsia="Calibri" w:hAnsi="Times New Roman"/>
            <w:rPrChange w:id="16693" w:author="Nasser Mustafa [2]" w:date="2018-09-25T20:27:00Z">
              <w:rPr>
                <w:rFonts w:ascii="Times New Roman" w:eastAsia="Calibri" w:hAnsi="Times New Roman" w:cs="Arial"/>
                <w:sz w:val="20"/>
                <w:szCs w:val="20"/>
              </w:rPr>
            </w:rPrChange>
          </w:rPr>
          <w:t xml:space="preserve">                         </w:t>
        </w:r>
      </w:ins>
      <w:ins w:id="16694" w:author="Nasser Mustafa [2]" w:date="2018-09-23T16:37:00Z">
        <w:r w:rsidR="008E1D4D" w:rsidRPr="00D8221D">
          <w:rPr>
            <w:rFonts w:ascii="Times New Roman" w:eastAsia="Calibri" w:hAnsi="Times New Roman"/>
            <w:rPrChange w:id="16695" w:author="Nasser Mustafa [2]" w:date="2018-09-25T20:27:00Z">
              <w:rPr/>
            </w:rPrChange>
          </w:rPr>
          <w:t xml:space="preserve">   </w:t>
        </w:r>
      </w:ins>
    </w:p>
    <w:p w14:paraId="37768BD8" w14:textId="44C8B137" w:rsidR="00D23C37" w:rsidRPr="00D8221D" w:rsidRDefault="00D23C37">
      <w:pPr>
        <w:pStyle w:val="ListParagraph"/>
        <w:numPr>
          <w:ilvl w:val="0"/>
          <w:numId w:val="78"/>
        </w:numPr>
        <w:spacing w:line="276" w:lineRule="auto"/>
        <w:rPr>
          <w:ins w:id="16696" w:author="Nasser Mustafa [2]" w:date="2018-09-23T16:09:00Z"/>
          <w:rFonts w:ascii="Times New Roman" w:eastAsia="Calibri" w:hAnsi="Times New Roman"/>
          <w:rPrChange w:id="16697" w:author="Nasser Mustafa [2]" w:date="2018-09-25T20:27:00Z">
            <w:rPr>
              <w:ins w:id="16698" w:author="Nasser Mustafa [2]" w:date="2018-09-23T16:09:00Z"/>
              <w:rFonts w:ascii="Times New Roman" w:eastAsia="Calibri" w:hAnsi="Times New Roman" w:cs="Arial"/>
              <w:sz w:val="20"/>
              <w:szCs w:val="20"/>
            </w:rPr>
          </w:rPrChange>
        </w:rPr>
        <w:pPrChange w:id="16699" w:author="Nasser Mustafa [2]" w:date="2018-09-23T16:23:00Z">
          <w:pPr>
            <w:numPr>
              <w:numId w:val="78"/>
            </w:numPr>
            <w:spacing w:line="276" w:lineRule="auto"/>
            <w:ind w:left="1170" w:hanging="360"/>
            <w:contextualSpacing/>
          </w:pPr>
        </w:pPrChange>
      </w:pPr>
      <w:ins w:id="16700" w:author="Nasser Mustafa [2]" w:date="2018-09-23T16:09:00Z">
        <w:r w:rsidRPr="00D8221D">
          <w:rPr>
            <w:rFonts w:ascii="Times New Roman" w:eastAsia="Calibri" w:hAnsi="Times New Roman"/>
            <w:rPrChange w:id="16701" w:author="Nasser Mustafa [2]" w:date="2018-09-25T20:27:00Z">
              <w:rPr>
                <w:rFonts w:ascii="Times New Roman" w:eastAsia="Calibri" w:hAnsi="Times New Roman" w:cs="Arial"/>
                <w:sz w:val="20"/>
                <w:szCs w:val="20"/>
              </w:rPr>
            </w:rPrChange>
          </w:rPr>
          <w:t>Other</w:t>
        </w:r>
      </w:ins>
    </w:p>
    <w:p w14:paraId="59DFB55C" w14:textId="77777777" w:rsidR="00D23C37" w:rsidRPr="00D8221D" w:rsidRDefault="00D23C37" w:rsidP="00D23C37">
      <w:pPr>
        <w:numPr>
          <w:ilvl w:val="0"/>
          <w:numId w:val="71"/>
        </w:numPr>
        <w:spacing w:line="276" w:lineRule="auto"/>
        <w:contextualSpacing/>
        <w:rPr>
          <w:ins w:id="16702" w:author="Nasser Mustafa [2]" w:date="2018-09-23T16:09:00Z"/>
          <w:rFonts w:ascii="Times New Roman" w:eastAsia="Calibri" w:hAnsi="Times New Roman"/>
          <w:rPrChange w:id="16703" w:author="Nasser Mustafa [2]" w:date="2018-09-25T20:27:00Z">
            <w:rPr>
              <w:ins w:id="16704" w:author="Nasser Mustafa [2]" w:date="2018-09-23T16:09:00Z"/>
              <w:rFonts w:ascii="Times New Roman" w:eastAsia="Calibri" w:hAnsi="Times New Roman" w:cs="Arial"/>
              <w:sz w:val="20"/>
              <w:szCs w:val="20"/>
            </w:rPr>
          </w:rPrChange>
        </w:rPr>
      </w:pPr>
      <w:ins w:id="16705" w:author="Nasser Mustafa [2]" w:date="2018-09-23T16:09:00Z">
        <w:r w:rsidRPr="00D8221D">
          <w:rPr>
            <w:rFonts w:ascii="Times New Roman" w:eastAsia="Calibri" w:hAnsi="Times New Roman"/>
            <w:rPrChange w:id="16706" w:author="Nasser Mustafa [2]" w:date="2018-09-25T20:27:00Z">
              <w:rPr>
                <w:rFonts w:ascii="Times New Roman" w:eastAsia="Calibri" w:hAnsi="Times New Roman" w:cs="Arial"/>
                <w:sz w:val="20"/>
                <w:szCs w:val="20"/>
              </w:rPr>
            </w:rPrChange>
          </w:rPr>
          <w:t>In which domain traceability is adopted?</w:t>
        </w:r>
      </w:ins>
    </w:p>
    <w:p w14:paraId="3B766923" w14:textId="77777777" w:rsidR="008E1D4D" w:rsidRPr="00D8221D" w:rsidRDefault="00D23C37" w:rsidP="00D23C37">
      <w:pPr>
        <w:numPr>
          <w:ilvl w:val="0"/>
          <w:numId w:val="79"/>
        </w:numPr>
        <w:spacing w:line="276" w:lineRule="auto"/>
        <w:contextualSpacing/>
        <w:rPr>
          <w:ins w:id="16707" w:author="Nasser Mustafa [2]" w:date="2018-09-23T16:37:00Z"/>
          <w:rFonts w:ascii="Times New Roman" w:eastAsia="Calibri" w:hAnsi="Times New Roman"/>
        </w:rPr>
      </w:pPr>
      <w:ins w:id="16708" w:author="Nasser Mustafa [2]" w:date="2018-09-23T16:09:00Z">
        <w:r w:rsidRPr="00D8221D">
          <w:rPr>
            <w:rFonts w:ascii="Times New Roman" w:eastAsia="Calibri" w:hAnsi="Times New Roman"/>
            <w:rPrChange w:id="16709" w:author="Nasser Mustafa [2]" w:date="2018-09-25T20:27:00Z">
              <w:rPr>
                <w:rFonts w:ascii="Times New Roman" w:eastAsia="Calibri" w:hAnsi="Times New Roman" w:cs="Arial"/>
                <w:sz w:val="20"/>
                <w:szCs w:val="20"/>
              </w:rPr>
            </w:rPrChange>
          </w:rPr>
          <w:t xml:space="preserve">Requirement Engineering   </w:t>
        </w:r>
      </w:ins>
    </w:p>
    <w:p w14:paraId="21DD3170" w14:textId="77777777" w:rsidR="008E1D4D" w:rsidRPr="00D8221D" w:rsidRDefault="00D23C37">
      <w:pPr>
        <w:numPr>
          <w:ilvl w:val="0"/>
          <w:numId w:val="79"/>
        </w:numPr>
        <w:spacing w:line="276" w:lineRule="auto"/>
        <w:contextualSpacing/>
        <w:rPr>
          <w:ins w:id="16710" w:author="Nasser Mustafa [2]" w:date="2018-09-23T16:09:00Z"/>
          <w:rFonts w:ascii="Times New Roman" w:eastAsia="Calibri" w:hAnsi="Times New Roman"/>
        </w:rPr>
      </w:pPr>
      <w:ins w:id="16711" w:author="Nasser Mustafa [2]" w:date="2018-09-23T16:09:00Z">
        <w:r w:rsidRPr="00D8221D">
          <w:rPr>
            <w:rFonts w:ascii="Times New Roman" w:eastAsia="Calibri" w:hAnsi="Times New Roman"/>
            <w:rPrChange w:id="16712" w:author="Nasser Mustafa [2]" w:date="2018-09-25T20:27:00Z">
              <w:rPr>
                <w:rFonts w:ascii="Times New Roman" w:eastAsia="Calibri" w:hAnsi="Times New Roman" w:cs="Arial"/>
                <w:sz w:val="20"/>
                <w:szCs w:val="20"/>
              </w:rPr>
            </w:rPrChange>
          </w:rPr>
          <w:t xml:space="preserve">Model Driven Engineering  </w:t>
        </w:r>
      </w:ins>
    </w:p>
    <w:p w14:paraId="0A747520" w14:textId="77777777" w:rsidR="008E1D4D" w:rsidRPr="00D8221D" w:rsidRDefault="00D23C37">
      <w:pPr>
        <w:numPr>
          <w:ilvl w:val="0"/>
          <w:numId w:val="79"/>
        </w:numPr>
        <w:spacing w:line="276" w:lineRule="auto"/>
        <w:contextualSpacing/>
        <w:rPr>
          <w:ins w:id="16713" w:author="Nasser Mustafa [2]" w:date="2018-09-23T16:24:00Z"/>
          <w:rFonts w:ascii="Times New Roman" w:eastAsia="Calibri" w:hAnsi="Times New Roman"/>
        </w:rPr>
      </w:pPr>
      <w:ins w:id="16714" w:author="Nasser Mustafa [2]" w:date="2018-09-23T16:09:00Z">
        <w:r w:rsidRPr="00D8221D">
          <w:rPr>
            <w:rFonts w:ascii="Times New Roman" w:eastAsia="Calibri" w:hAnsi="Times New Roman"/>
            <w:rPrChange w:id="16715" w:author="Nasser Mustafa [2]" w:date="2018-09-25T20:27:00Z">
              <w:rPr>
                <w:rFonts w:ascii="Times New Roman" w:eastAsia="Calibri" w:hAnsi="Times New Roman" w:cs="Arial"/>
                <w:sz w:val="20"/>
                <w:szCs w:val="20"/>
              </w:rPr>
            </w:rPrChange>
          </w:rPr>
          <w:t xml:space="preserve">Systems Engineering    </w:t>
        </w:r>
      </w:ins>
      <w:ins w:id="16716" w:author="Nasser Mustafa [2]" w:date="2018-09-23T16:24:00Z">
        <w:r w:rsidR="00CD4273" w:rsidRPr="00D8221D">
          <w:rPr>
            <w:rFonts w:ascii="Times New Roman" w:eastAsia="Calibri" w:hAnsi="Times New Roman"/>
            <w:rPrChange w:id="16717" w:author="Nasser Mustafa [2]" w:date="2018-09-25T20:27:00Z">
              <w:rPr>
                <w:rFonts w:ascii="Times New Roman" w:eastAsia="Calibri" w:hAnsi="Times New Roman" w:cs="Arial"/>
                <w:sz w:val="20"/>
                <w:szCs w:val="20"/>
              </w:rPr>
            </w:rPrChange>
          </w:rPr>
          <w:t xml:space="preserve">      </w:t>
        </w:r>
      </w:ins>
    </w:p>
    <w:p w14:paraId="763D66BB" w14:textId="4F0B9588" w:rsidR="00D23C37" w:rsidRPr="00D8221D" w:rsidRDefault="00D23C37">
      <w:pPr>
        <w:numPr>
          <w:ilvl w:val="0"/>
          <w:numId w:val="79"/>
        </w:numPr>
        <w:spacing w:line="276" w:lineRule="auto"/>
        <w:contextualSpacing/>
        <w:rPr>
          <w:ins w:id="16718" w:author="Nasser Mustafa [2]" w:date="2018-09-23T16:09:00Z"/>
          <w:rFonts w:ascii="Times New Roman" w:eastAsia="Calibri" w:hAnsi="Times New Roman"/>
          <w:rPrChange w:id="16719" w:author="Nasser Mustafa [2]" w:date="2018-09-25T20:27:00Z">
            <w:rPr>
              <w:ins w:id="16720" w:author="Nasser Mustafa [2]" w:date="2018-09-23T16:09:00Z"/>
              <w:rFonts w:ascii="Times New Roman" w:eastAsia="Calibri" w:hAnsi="Times New Roman" w:cs="Arial"/>
              <w:sz w:val="20"/>
              <w:szCs w:val="20"/>
            </w:rPr>
          </w:rPrChange>
        </w:rPr>
      </w:pPr>
      <w:ins w:id="16721" w:author="Nasser Mustafa [2]" w:date="2018-09-23T16:09:00Z">
        <w:r w:rsidRPr="00D8221D">
          <w:rPr>
            <w:rFonts w:ascii="Times New Roman" w:eastAsia="Calibri" w:hAnsi="Times New Roman"/>
            <w:rPrChange w:id="16722" w:author="Nasser Mustafa [2]" w:date="2018-09-25T20:27:00Z">
              <w:rPr>
                <w:rFonts w:ascii="Times New Roman" w:eastAsia="Calibri" w:hAnsi="Times New Roman" w:cs="Arial"/>
                <w:sz w:val="20"/>
                <w:szCs w:val="20"/>
              </w:rPr>
            </w:rPrChange>
          </w:rPr>
          <w:t>All of the above</w:t>
        </w:r>
      </w:ins>
    </w:p>
    <w:p w14:paraId="2C9B0BBF" w14:textId="77777777" w:rsidR="00D23C37" w:rsidRPr="00D8221D" w:rsidRDefault="00D23C37" w:rsidP="00D23C37">
      <w:pPr>
        <w:numPr>
          <w:ilvl w:val="0"/>
          <w:numId w:val="71"/>
        </w:numPr>
        <w:spacing w:line="276" w:lineRule="auto"/>
        <w:contextualSpacing/>
        <w:rPr>
          <w:ins w:id="16723" w:author="Nasser Mustafa [2]" w:date="2018-09-23T16:09:00Z"/>
          <w:rFonts w:ascii="Times New Roman" w:eastAsia="Calibri" w:hAnsi="Times New Roman"/>
          <w:rPrChange w:id="16724" w:author="Nasser Mustafa [2]" w:date="2018-09-25T20:27:00Z">
            <w:rPr>
              <w:ins w:id="16725" w:author="Nasser Mustafa [2]" w:date="2018-09-23T16:09:00Z"/>
              <w:rFonts w:ascii="Times New Roman" w:eastAsia="Calibri" w:hAnsi="Times New Roman" w:cs="Arial"/>
              <w:sz w:val="20"/>
              <w:szCs w:val="20"/>
            </w:rPr>
          </w:rPrChange>
        </w:rPr>
      </w:pPr>
      <w:ins w:id="16726" w:author="Nasser Mustafa [2]" w:date="2018-09-23T16:09:00Z">
        <w:r w:rsidRPr="00D8221D">
          <w:rPr>
            <w:rFonts w:ascii="Times New Roman" w:eastAsia="Calibri" w:hAnsi="Times New Roman"/>
            <w:rPrChange w:id="16727" w:author="Nasser Mustafa [2]" w:date="2018-09-25T20:27:00Z">
              <w:rPr>
                <w:rFonts w:ascii="Times New Roman" w:eastAsia="Calibri" w:hAnsi="Times New Roman" w:cs="Arial"/>
                <w:sz w:val="20"/>
                <w:szCs w:val="20"/>
              </w:rPr>
            </w:rPrChange>
          </w:rPr>
          <w:t>Please specify the type of artifacts that you trace?</w:t>
        </w:r>
      </w:ins>
    </w:p>
    <w:p w14:paraId="531E62F2" w14:textId="77777777" w:rsidR="00D23C37" w:rsidRPr="00D8221D" w:rsidRDefault="00D23C37" w:rsidP="00D23C37">
      <w:pPr>
        <w:numPr>
          <w:ilvl w:val="0"/>
          <w:numId w:val="71"/>
        </w:numPr>
        <w:spacing w:line="276" w:lineRule="auto"/>
        <w:contextualSpacing/>
        <w:rPr>
          <w:ins w:id="16728" w:author="Nasser Mustafa [2]" w:date="2018-09-23T16:09:00Z"/>
          <w:rFonts w:ascii="Times New Roman" w:eastAsia="Calibri" w:hAnsi="Times New Roman"/>
          <w:rPrChange w:id="16729" w:author="Nasser Mustafa [2]" w:date="2018-09-25T20:27:00Z">
            <w:rPr>
              <w:ins w:id="16730" w:author="Nasser Mustafa [2]" w:date="2018-09-23T16:09:00Z"/>
              <w:rFonts w:ascii="Calibri" w:eastAsia="Calibri" w:hAnsi="Calibri" w:cs="Arial"/>
              <w:sz w:val="20"/>
              <w:szCs w:val="20"/>
            </w:rPr>
          </w:rPrChange>
        </w:rPr>
      </w:pPr>
      <w:ins w:id="16731" w:author="Nasser Mustafa [2]" w:date="2018-09-23T16:09:00Z">
        <w:r w:rsidRPr="00D8221D">
          <w:rPr>
            <w:rFonts w:ascii="Times New Roman" w:eastAsia="Calibri" w:hAnsi="Times New Roman"/>
            <w:rPrChange w:id="16732" w:author="Nasser Mustafa [2]" w:date="2018-09-25T20:27:00Z">
              <w:rPr>
                <w:rFonts w:ascii="Calibri" w:eastAsia="Calibri" w:hAnsi="Calibri" w:cs="Arial"/>
                <w:sz w:val="20"/>
                <w:szCs w:val="20"/>
              </w:rPr>
            </w:rPrChange>
          </w:rPr>
          <w:t xml:space="preserve"> </w:t>
        </w:r>
        <w:r w:rsidRPr="00D8221D">
          <w:rPr>
            <w:rFonts w:ascii="Times New Roman" w:eastAsia="Calibri" w:hAnsi="Times New Roman"/>
            <w:lang w:eastAsia="en-CA"/>
            <w:rPrChange w:id="16733" w:author="Nasser Mustafa [2]" w:date="2018-09-25T20:27:00Z">
              <w:rPr>
                <w:rFonts w:ascii="Calibri" w:eastAsia="Calibri" w:hAnsi="Calibri" w:cs="Arial"/>
                <w:sz w:val="20"/>
                <w:szCs w:val="20"/>
                <w:lang w:eastAsia="en-CA"/>
              </w:rPr>
            </w:rPrChange>
          </w:rPr>
          <w:t>Where do the traced artifacts exist</w:t>
        </w:r>
        <w:r w:rsidRPr="00D8221D">
          <w:rPr>
            <w:rFonts w:ascii="Times New Roman" w:eastAsia="Calibri" w:hAnsi="Times New Roman"/>
            <w:rPrChange w:id="16734" w:author="Nasser Mustafa [2]" w:date="2018-09-25T20:27:00Z">
              <w:rPr>
                <w:rFonts w:ascii="Calibri" w:eastAsia="Calibri" w:hAnsi="Calibri" w:cs="Arial"/>
                <w:sz w:val="20"/>
                <w:szCs w:val="20"/>
              </w:rPr>
            </w:rPrChange>
          </w:rPr>
          <w:t>?</w:t>
        </w:r>
      </w:ins>
    </w:p>
    <w:p w14:paraId="36B98D48" w14:textId="77777777" w:rsidR="008E1D4D" w:rsidRPr="00D8221D" w:rsidRDefault="00D23C37" w:rsidP="00D23C37">
      <w:pPr>
        <w:numPr>
          <w:ilvl w:val="0"/>
          <w:numId w:val="90"/>
        </w:numPr>
        <w:spacing w:line="276" w:lineRule="auto"/>
        <w:contextualSpacing/>
        <w:rPr>
          <w:ins w:id="16735" w:author="Nasser Mustafa [2]" w:date="2018-09-23T16:38:00Z"/>
          <w:rFonts w:ascii="Times New Roman" w:eastAsia="Calibri" w:hAnsi="Times New Roman"/>
        </w:rPr>
      </w:pPr>
      <w:ins w:id="16736" w:author="Nasser Mustafa [2]" w:date="2018-09-23T16:09:00Z">
        <w:r w:rsidRPr="00D8221D">
          <w:rPr>
            <w:rFonts w:ascii="Times New Roman" w:eastAsia="Calibri" w:hAnsi="Times New Roman"/>
            <w:rPrChange w:id="16737" w:author="Nasser Mustafa [2]" w:date="2018-09-25T20:27:00Z">
              <w:rPr>
                <w:rFonts w:ascii="Times New Roman" w:eastAsia="Calibri" w:hAnsi="Times New Roman" w:cs="Arial"/>
                <w:sz w:val="20"/>
                <w:szCs w:val="20"/>
              </w:rPr>
            </w:rPrChange>
          </w:rPr>
          <w:t>One model in a single phase/level</w:t>
        </w:r>
        <w:r w:rsidR="00CD4273" w:rsidRPr="00D8221D">
          <w:rPr>
            <w:rFonts w:ascii="Times New Roman" w:eastAsia="Calibri" w:hAnsi="Times New Roman"/>
            <w:rPrChange w:id="16738" w:author="Nasser Mustafa [2]" w:date="2018-09-25T20:27:00Z">
              <w:rPr>
                <w:rFonts w:ascii="Times New Roman" w:eastAsia="Calibri" w:hAnsi="Times New Roman" w:cs="Arial"/>
                <w:sz w:val="20"/>
                <w:szCs w:val="20"/>
              </w:rPr>
            </w:rPrChange>
          </w:rPr>
          <w:t xml:space="preserve">                              </w:t>
        </w:r>
      </w:ins>
    </w:p>
    <w:p w14:paraId="6B0A64F2" w14:textId="77777777" w:rsidR="008E1D4D" w:rsidRPr="00D8221D" w:rsidRDefault="00D23C37">
      <w:pPr>
        <w:numPr>
          <w:ilvl w:val="0"/>
          <w:numId w:val="90"/>
        </w:numPr>
        <w:spacing w:line="276" w:lineRule="auto"/>
        <w:contextualSpacing/>
        <w:rPr>
          <w:ins w:id="16739" w:author="Nasser Mustafa [2]" w:date="2018-09-23T16:38:00Z"/>
          <w:rFonts w:ascii="Times New Roman" w:eastAsia="Calibri" w:hAnsi="Times New Roman"/>
        </w:rPr>
        <w:pPrChange w:id="16740" w:author="Nasser Mustafa [2]" w:date="2018-09-23T16:38:00Z">
          <w:pPr>
            <w:spacing w:line="276" w:lineRule="auto"/>
            <w:ind w:left="270" w:firstLine="450"/>
          </w:pPr>
        </w:pPrChange>
      </w:pPr>
      <w:ins w:id="16741" w:author="Nasser Mustafa [2]" w:date="2018-09-23T16:09:00Z">
        <w:r w:rsidRPr="00D8221D">
          <w:rPr>
            <w:rFonts w:ascii="Times New Roman" w:eastAsia="Calibri" w:hAnsi="Times New Roman"/>
            <w:rPrChange w:id="16742" w:author="Nasser Mustafa [2]" w:date="2018-09-25T20:27:00Z">
              <w:rPr>
                <w:rFonts w:ascii="Times New Roman" w:eastAsia="Calibri" w:hAnsi="Times New Roman" w:cs="Arial"/>
                <w:sz w:val="20"/>
                <w:szCs w:val="20"/>
              </w:rPr>
            </w:rPrChange>
          </w:rPr>
          <w:t>One model different phases/levels</w:t>
        </w:r>
      </w:ins>
    </w:p>
    <w:p w14:paraId="3DD60315" w14:textId="77777777" w:rsidR="008E1D4D" w:rsidRPr="00D8221D" w:rsidRDefault="00D23C37">
      <w:pPr>
        <w:numPr>
          <w:ilvl w:val="0"/>
          <w:numId w:val="90"/>
        </w:numPr>
        <w:spacing w:line="276" w:lineRule="auto"/>
        <w:contextualSpacing/>
        <w:rPr>
          <w:ins w:id="16743" w:author="Nasser Mustafa [2]" w:date="2018-09-23T16:09:00Z"/>
          <w:rFonts w:ascii="Times New Roman" w:eastAsia="Calibri" w:hAnsi="Times New Roman"/>
        </w:rPr>
        <w:pPrChange w:id="16744" w:author="Nasser Mustafa [2]" w:date="2018-09-23T16:38:00Z">
          <w:pPr>
            <w:spacing w:line="276" w:lineRule="auto"/>
            <w:ind w:left="270" w:firstLine="450"/>
          </w:pPr>
        </w:pPrChange>
      </w:pPr>
      <w:ins w:id="16745" w:author="Nasser Mustafa [2]" w:date="2018-09-23T16:09:00Z">
        <w:r w:rsidRPr="00D8221D">
          <w:rPr>
            <w:rFonts w:ascii="Times New Roman" w:eastAsia="Calibri" w:hAnsi="Times New Roman"/>
            <w:rPrChange w:id="16746" w:author="Nasser Mustafa [2]" w:date="2018-09-25T20:27:00Z">
              <w:rPr>
                <w:rFonts w:ascii="Times New Roman" w:eastAsia="Calibri" w:hAnsi="Times New Roman" w:cs="Arial"/>
                <w:sz w:val="20"/>
                <w:szCs w:val="20"/>
              </w:rPr>
            </w:rPrChange>
          </w:rPr>
          <w:t>Across different model</w:t>
        </w:r>
        <w:r w:rsidR="00CD4273" w:rsidRPr="00D8221D">
          <w:rPr>
            <w:rFonts w:ascii="Times New Roman" w:eastAsia="Calibri" w:hAnsi="Times New Roman"/>
            <w:rPrChange w:id="16747" w:author="Nasser Mustafa [2]" w:date="2018-09-25T20:27:00Z">
              <w:rPr>
                <w:rFonts w:ascii="Times New Roman" w:eastAsia="Calibri" w:hAnsi="Times New Roman" w:cs="Arial"/>
                <w:sz w:val="20"/>
                <w:szCs w:val="20"/>
              </w:rPr>
            </w:rPrChange>
          </w:rPr>
          <w:t xml:space="preserve">s and at the same phase/level </w:t>
        </w:r>
        <w:r w:rsidR="008E1D4D" w:rsidRPr="00D8221D">
          <w:rPr>
            <w:rFonts w:ascii="Times New Roman" w:eastAsia="Calibri" w:hAnsi="Times New Roman"/>
          </w:rPr>
          <w:t xml:space="preserve"> </w:t>
        </w:r>
      </w:ins>
    </w:p>
    <w:p w14:paraId="16AC4B78" w14:textId="20DC487F" w:rsidR="00D23C37" w:rsidRPr="00D8221D" w:rsidRDefault="00D23C37">
      <w:pPr>
        <w:numPr>
          <w:ilvl w:val="0"/>
          <w:numId w:val="90"/>
        </w:numPr>
        <w:spacing w:line="276" w:lineRule="auto"/>
        <w:contextualSpacing/>
        <w:rPr>
          <w:ins w:id="16748" w:author="Nasser Mustafa [2]" w:date="2018-09-23T16:09:00Z"/>
          <w:rFonts w:ascii="Times New Roman" w:eastAsia="Calibri" w:hAnsi="Times New Roman"/>
          <w:rPrChange w:id="16749" w:author="Nasser Mustafa [2]" w:date="2018-09-25T20:27:00Z">
            <w:rPr>
              <w:ins w:id="16750" w:author="Nasser Mustafa [2]" w:date="2018-09-23T16:09:00Z"/>
              <w:rFonts w:ascii="Times New Roman" w:eastAsia="Calibri" w:hAnsi="Times New Roman" w:cs="Arial"/>
              <w:sz w:val="20"/>
              <w:szCs w:val="20"/>
            </w:rPr>
          </w:rPrChange>
        </w:rPr>
        <w:pPrChange w:id="16751" w:author="Nasser Mustafa [2]" w:date="2018-09-23T16:38:00Z">
          <w:pPr>
            <w:spacing w:line="276" w:lineRule="auto"/>
            <w:ind w:left="270" w:firstLine="450"/>
          </w:pPr>
        </w:pPrChange>
      </w:pPr>
      <w:ins w:id="16752" w:author="Nasser Mustafa [2]" w:date="2018-09-23T16:09:00Z">
        <w:r w:rsidRPr="00D8221D">
          <w:rPr>
            <w:rFonts w:ascii="Times New Roman" w:eastAsia="Calibri" w:hAnsi="Times New Roman"/>
            <w:rPrChange w:id="16753" w:author="Nasser Mustafa [2]" w:date="2018-09-25T20:27:00Z">
              <w:rPr>
                <w:rFonts w:ascii="Times New Roman" w:eastAsia="Calibri" w:hAnsi="Times New Roman" w:cs="Arial"/>
                <w:sz w:val="20"/>
                <w:szCs w:val="20"/>
              </w:rPr>
            </w:rPrChange>
          </w:rPr>
          <w:t xml:space="preserve">Across different models and at the same phase/level        </w:t>
        </w:r>
      </w:ins>
    </w:p>
    <w:p w14:paraId="51924B0A" w14:textId="77777777" w:rsidR="008E1D4D" w:rsidRPr="00D8221D" w:rsidRDefault="00D23C37" w:rsidP="00D23C37">
      <w:pPr>
        <w:numPr>
          <w:ilvl w:val="0"/>
          <w:numId w:val="71"/>
        </w:numPr>
        <w:spacing w:line="276" w:lineRule="auto"/>
        <w:contextualSpacing/>
        <w:rPr>
          <w:ins w:id="16754" w:author="Nasser Mustafa [2]" w:date="2018-09-23T16:39:00Z"/>
          <w:rFonts w:ascii="Times New Roman" w:eastAsia="Calibri" w:hAnsi="Times New Roman"/>
        </w:rPr>
      </w:pPr>
      <w:ins w:id="16755" w:author="Nasser Mustafa [2]" w:date="2018-09-23T16:09:00Z">
        <w:r w:rsidRPr="00D8221D">
          <w:rPr>
            <w:rFonts w:ascii="Times New Roman" w:eastAsia="Calibri" w:hAnsi="Times New Roman"/>
            <w:rPrChange w:id="16756" w:author="Nasser Mustafa [2]" w:date="2018-09-25T20:27:00Z">
              <w:rPr>
                <w:rFonts w:ascii="Times New Roman" w:eastAsia="Calibri" w:hAnsi="Times New Roman" w:cs="Arial"/>
                <w:sz w:val="20"/>
                <w:szCs w:val="20"/>
              </w:rPr>
            </w:rPrChange>
          </w:rPr>
          <w:t xml:space="preserve">Please specify the direction in which you trace artifacts? </w:t>
        </w:r>
      </w:ins>
    </w:p>
    <w:p w14:paraId="6F1C2D89" w14:textId="77777777" w:rsidR="008E1D4D" w:rsidRPr="00D8221D" w:rsidRDefault="00D23C37">
      <w:pPr>
        <w:pStyle w:val="ListParagraph"/>
        <w:numPr>
          <w:ilvl w:val="0"/>
          <w:numId w:val="105"/>
        </w:numPr>
        <w:spacing w:line="276" w:lineRule="auto"/>
        <w:ind w:left="1080" w:hanging="270"/>
        <w:rPr>
          <w:ins w:id="16757" w:author="Nasser Mustafa [2]" w:date="2018-09-23T16:39:00Z"/>
          <w:rFonts w:ascii="Times New Roman" w:eastAsia="Calibri" w:hAnsi="Times New Roman"/>
        </w:rPr>
        <w:pPrChange w:id="16758" w:author="Nasser Mustafa [2]" w:date="2018-09-23T16:39:00Z">
          <w:pPr>
            <w:numPr>
              <w:numId w:val="71"/>
            </w:numPr>
            <w:spacing w:line="276" w:lineRule="auto"/>
            <w:ind w:left="810" w:hanging="360"/>
            <w:contextualSpacing/>
          </w:pPr>
        </w:pPrChange>
      </w:pPr>
      <w:ins w:id="16759" w:author="Nasser Mustafa [2]" w:date="2018-09-23T16:09:00Z">
        <w:r w:rsidRPr="00D8221D">
          <w:rPr>
            <w:rFonts w:ascii="Times New Roman" w:eastAsia="Calibri" w:hAnsi="Times New Roman"/>
            <w:rPrChange w:id="16760" w:author="Nasser Mustafa [2]" w:date="2018-09-25T20:27:00Z">
              <w:rPr>
                <w:rFonts w:ascii="Times New Roman" w:eastAsia="Calibri" w:hAnsi="Times New Roman" w:cs="Arial"/>
                <w:sz w:val="20"/>
                <w:szCs w:val="20"/>
              </w:rPr>
            </w:rPrChange>
          </w:rPr>
          <w:t xml:space="preserve">One direction   </w:t>
        </w:r>
      </w:ins>
    </w:p>
    <w:p w14:paraId="6AD7EB25" w14:textId="1641A323" w:rsidR="00D23C37" w:rsidRPr="00D8221D" w:rsidRDefault="00D23C37">
      <w:pPr>
        <w:spacing w:line="276" w:lineRule="auto"/>
        <w:ind w:left="810"/>
        <w:rPr>
          <w:ins w:id="16761" w:author="Nasser Mustafa [2]" w:date="2018-09-23T16:09:00Z"/>
          <w:rFonts w:ascii="Times New Roman" w:eastAsia="Calibri" w:hAnsi="Times New Roman"/>
          <w:rPrChange w:id="16762" w:author="Nasser Mustafa [2]" w:date="2018-09-25T20:27:00Z">
            <w:rPr>
              <w:ins w:id="16763" w:author="Nasser Mustafa [2]" w:date="2018-09-23T16:09:00Z"/>
              <w:rFonts w:ascii="Times New Roman" w:eastAsia="Calibri" w:hAnsi="Times New Roman" w:cs="Arial"/>
              <w:sz w:val="20"/>
              <w:szCs w:val="20"/>
            </w:rPr>
          </w:rPrChange>
        </w:rPr>
        <w:pPrChange w:id="16764" w:author="Nasser Mustafa [2]" w:date="2018-09-23T16:39:00Z">
          <w:pPr>
            <w:numPr>
              <w:numId w:val="71"/>
            </w:numPr>
            <w:spacing w:line="276" w:lineRule="auto"/>
            <w:ind w:left="810" w:hanging="360"/>
            <w:contextualSpacing/>
          </w:pPr>
        </w:pPrChange>
      </w:pPr>
      <w:ins w:id="16765" w:author="Nasser Mustafa [2]" w:date="2018-09-23T16:09:00Z">
        <w:r w:rsidRPr="00D8221D">
          <w:rPr>
            <w:rFonts w:ascii="Times New Roman" w:eastAsia="Calibri" w:hAnsi="Times New Roman"/>
            <w:rPrChange w:id="16766" w:author="Nasser Mustafa [2]" w:date="2018-09-25T20:27:00Z">
              <w:rPr>
                <w:rFonts w:ascii="Times New Roman" w:eastAsia="Calibri" w:hAnsi="Times New Roman" w:cs="Arial"/>
                <w:sz w:val="20"/>
                <w:szCs w:val="20"/>
              </w:rPr>
            </w:rPrChange>
          </w:rPr>
          <w:t xml:space="preserve">B. Bidirectional </w:t>
        </w:r>
      </w:ins>
    </w:p>
    <w:p w14:paraId="7864DF40" w14:textId="77777777" w:rsidR="00D23C37" w:rsidRPr="00D8221D" w:rsidRDefault="00D23C37" w:rsidP="00D23C37">
      <w:pPr>
        <w:numPr>
          <w:ilvl w:val="0"/>
          <w:numId w:val="71"/>
        </w:numPr>
        <w:spacing w:line="276" w:lineRule="auto"/>
        <w:contextualSpacing/>
        <w:rPr>
          <w:ins w:id="16767" w:author="Nasser Mustafa [2]" w:date="2018-09-23T16:09:00Z"/>
          <w:rFonts w:ascii="Times New Roman" w:eastAsia="Calibri" w:hAnsi="Times New Roman"/>
          <w:rPrChange w:id="16768" w:author="Nasser Mustafa [2]" w:date="2018-09-25T20:27:00Z">
            <w:rPr>
              <w:ins w:id="16769" w:author="Nasser Mustafa [2]" w:date="2018-09-23T16:09:00Z"/>
              <w:rFonts w:ascii="Times New Roman" w:eastAsia="Calibri" w:hAnsi="Times New Roman" w:cs="Arial"/>
              <w:sz w:val="20"/>
              <w:szCs w:val="20"/>
            </w:rPr>
          </w:rPrChange>
        </w:rPr>
      </w:pPr>
      <w:ins w:id="16770" w:author="Nasser Mustafa [2]" w:date="2018-09-23T16:09:00Z">
        <w:r w:rsidRPr="00D8221D">
          <w:rPr>
            <w:rFonts w:ascii="Times New Roman" w:eastAsia="Calibri" w:hAnsi="Times New Roman"/>
            <w:rPrChange w:id="16771" w:author="Nasser Mustafa [2]" w:date="2018-09-25T20:27:00Z">
              <w:rPr>
                <w:rFonts w:ascii="Times New Roman" w:eastAsia="Calibri" w:hAnsi="Times New Roman" w:cs="Arial"/>
                <w:sz w:val="20"/>
                <w:szCs w:val="20"/>
              </w:rPr>
            </w:rPrChange>
          </w:rPr>
          <w:t xml:space="preserve">Please specify the cardinality of the traced artifacts?      </w:t>
        </w:r>
      </w:ins>
    </w:p>
    <w:p w14:paraId="124570AF" w14:textId="77777777" w:rsidR="008E1D4D" w:rsidRPr="00D8221D" w:rsidRDefault="00D23C37">
      <w:pPr>
        <w:pStyle w:val="ListParagraph"/>
        <w:numPr>
          <w:ilvl w:val="0"/>
          <w:numId w:val="106"/>
        </w:numPr>
        <w:spacing w:line="276" w:lineRule="auto"/>
        <w:ind w:left="1170"/>
        <w:rPr>
          <w:ins w:id="16772" w:author="Nasser Mustafa [2]" w:date="2018-09-23T16:40:00Z"/>
          <w:rFonts w:ascii="Times New Roman" w:eastAsia="Calibri" w:hAnsi="Times New Roman"/>
        </w:rPr>
        <w:pPrChange w:id="16773" w:author="Nasser Mustafa [2]" w:date="2018-09-23T16:40:00Z">
          <w:pPr>
            <w:spacing w:line="276" w:lineRule="auto"/>
            <w:ind w:left="450"/>
          </w:pPr>
        </w:pPrChange>
      </w:pPr>
      <w:ins w:id="16774" w:author="Nasser Mustafa [2]" w:date="2018-09-23T16:09:00Z">
        <w:r w:rsidRPr="00D8221D">
          <w:rPr>
            <w:rFonts w:ascii="Times New Roman" w:eastAsia="Calibri" w:hAnsi="Times New Roman"/>
            <w:rPrChange w:id="16775" w:author="Nasser Mustafa [2]" w:date="2018-09-25T20:27:00Z">
              <w:rPr>
                <w:rFonts w:ascii="Times New Roman" w:eastAsia="Calibri" w:hAnsi="Times New Roman" w:cs="Arial"/>
                <w:sz w:val="20"/>
                <w:szCs w:val="20"/>
              </w:rPr>
            </w:rPrChange>
          </w:rPr>
          <w:t>One SOURCE artifact t</w:t>
        </w:r>
        <w:r w:rsidR="003B05D5" w:rsidRPr="00D8221D">
          <w:rPr>
            <w:rFonts w:ascii="Times New Roman" w:eastAsia="Calibri" w:hAnsi="Times New Roman"/>
            <w:rPrChange w:id="16776" w:author="Nasser Mustafa [2]" w:date="2018-09-25T20:27:00Z">
              <w:rPr/>
            </w:rPrChange>
          </w:rPr>
          <w:t xml:space="preserve">o one TARGET artifact        </w:t>
        </w:r>
      </w:ins>
    </w:p>
    <w:p w14:paraId="6E9AEAE5" w14:textId="77777777" w:rsidR="008E1D4D" w:rsidRPr="00D8221D" w:rsidRDefault="00D23C37">
      <w:pPr>
        <w:pStyle w:val="ListParagraph"/>
        <w:numPr>
          <w:ilvl w:val="0"/>
          <w:numId w:val="106"/>
        </w:numPr>
        <w:spacing w:line="276" w:lineRule="auto"/>
        <w:ind w:left="1170"/>
        <w:rPr>
          <w:ins w:id="16777" w:author="Nasser Mustafa [2]" w:date="2018-09-23T16:40:00Z"/>
          <w:rFonts w:ascii="Times New Roman" w:eastAsia="Calibri" w:hAnsi="Times New Roman"/>
        </w:rPr>
        <w:pPrChange w:id="16778" w:author="Nasser Mustafa [2]" w:date="2018-09-23T16:40:00Z">
          <w:pPr>
            <w:spacing w:line="276" w:lineRule="auto"/>
            <w:ind w:left="720"/>
          </w:pPr>
        </w:pPrChange>
      </w:pPr>
      <w:ins w:id="16779" w:author="Nasser Mustafa [2]" w:date="2018-09-23T16:09:00Z">
        <w:r w:rsidRPr="00D8221D">
          <w:rPr>
            <w:rFonts w:ascii="Times New Roman" w:eastAsia="Calibri" w:hAnsi="Times New Roman"/>
            <w:rPrChange w:id="16780" w:author="Nasser Mustafa [2]" w:date="2018-09-25T20:27:00Z">
              <w:rPr>
                <w:rFonts w:ascii="Times New Roman" w:eastAsia="Calibri" w:hAnsi="Times New Roman" w:cs="Arial"/>
                <w:sz w:val="20"/>
                <w:szCs w:val="20"/>
              </w:rPr>
            </w:rPrChange>
          </w:rPr>
          <w:t xml:space="preserve">One SOURCE artifact to many Target artifacts  </w:t>
        </w:r>
      </w:ins>
    </w:p>
    <w:p w14:paraId="04BD472E" w14:textId="77777777" w:rsidR="008E1D4D" w:rsidRPr="00D8221D" w:rsidRDefault="00D23C37">
      <w:pPr>
        <w:pStyle w:val="ListParagraph"/>
        <w:numPr>
          <w:ilvl w:val="0"/>
          <w:numId w:val="106"/>
        </w:numPr>
        <w:spacing w:line="276" w:lineRule="auto"/>
        <w:ind w:left="1170"/>
        <w:rPr>
          <w:ins w:id="16781" w:author="Nasser Mustafa [2]" w:date="2018-09-23T16:41:00Z"/>
          <w:rFonts w:ascii="Times New Roman" w:eastAsia="Calibri" w:hAnsi="Times New Roman"/>
        </w:rPr>
        <w:pPrChange w:id="16782" w:author="Nasser Mustafa [2]" w:date="2018-09-23T16:40:00Z">
          <w:pPr>
            <w:spacing w:line="276" w:lineRule="auto"/>
            <w:ind w:left="720"/>
          </w:pPr>
        </w:pPrChange>
      </w:pPr>
      <w:ins w:id="16783" w:author="Nasser Mustafa [2]" w:date="2018-09-23T16:09:00Z">
        <w:r w:rsidRPr="00D8221D">
          <w:rPr>
            <w:rFonts w:ascii="Times New Roman" w:eastAsia="Calibri" w:hAnsi="Times New Roman"/>
            <w:rPrChange w:id="16784" w:author="Nasser Mustafa [2]" w:date="2018-09-25T20:27:00Z">
              <w:rPr>
                <w:rFonts w:ascii="Times New Roman" w:eastAsia="Calibri" w:hAnsi="Times New Roman" w:cs="Arial"/>
                <w:sz w:val="20"/>
                <w:szCs w:val="20"/>
              </w:rPr>
            </w:rPrChange>
          </w:rPr>
          <w:t xml:space="preserve">Many SOURE artifacts to one TARGET artifact       </w:t>
        </w:r>
      </w:ins>
    </w:p>
    <w:p w14:paraId="2E9B99FE" w14:textId="5CE200AE" w:rsidR="00D23C37" w:rsidRPr="00D8221D" w:rsidRDefault="00D23C37">
      <w:pPr>
        <w:pStyle w:val="ListParagraph"/>
        <w:numPr>
          <w:ilvl w:val="0"/>
          <w:numId w:val="106"/>
        </w:numPr>
        <w:spacing w:line="276" w:lineRule="auto"/>
        <w:ind w:left="1170"/>
        <w:rPr>
          <w:ins w:id="16785" w:author="Nasser Mustafa [2]" w:date="2018-09-23T16:09:00Z"/>
          <w:rFonts w:ascii="Times New Roman" w:eastAsia="Calibri" w:hAnsi="Times New Roman"/>
          <w:rPrChange w:id="16786" w:author="Nasser Mustafa [2]" w:date="2018-09-25T20:27:00Z">
            <w:rPr>
              <w:ins w:id="16787" w:author="Nasser Mustafa [2]" w:date="2018-09-23T16:09:00Z"/>
              <w:rFonts w:ascii="Times New Roman" w:eastAsia="Calibri" w:hAnsi="Times New Roman" w:cs="Arial"/>
              <w:sz w:val="20"/>
              <w:szCs w:val="20"/>
            </w:rPr>
          </w:rPrChange>
        </w:rPr>
        <w:pPrChange w:id="16788" w:author="Nasser Mustafa [2]" w:date="2018-09-23T16:40:00Z">
          <w:pPr>
            <w:spacing w:line="276" w:lineRule="auto"/>
            <w:ind w:left="720"/>
          </w:pPr>
        </w:pPrChange>
      </w:pPr>
      <w:ins w:id="16789" w:author="Nasser Mustafa [2]" w:date="2018-09-23T16:09:00Z">
        <w:r w:rsidRPr="00D8221D">
          <w:rPr>
            <w:rFonts w:ascii="Times New Roman" w:eastAsia="Calibri" w:hAnsi="Times New Roman"/>
            <w:rPrChange w:id="16790" w:author="Nasser Mustafa [2]" w:date="2018-09-25T20:27:00Z">
              <w:rPr>
                <w:rFonts w:ascii="Times New Roman" w:eastAsia="Calibri" w:hAnsi="Times New Roman" w:cs="Arial"/>
                <w:sz w:val="20"/>
                <w:szCs w:val="20"/>
              </w:rPr>
            </w:rPrChange>
          </w:rPr>
          <w:t>Many Sources to many Targets artifacts</w:t>
        </w:r>
      </w:ins>
    </w:p>
    <w:p w14:paraId="226F63C4" w14:textId="77777777" w:rsidR="00D23C37" w:rsidRPr="00D8221D" w:rsidRDefault="00D23C37" w:rsidP="00D23C37">
      <w:pPr>
        <w:numPr>
          <w:ilvl w:val="0"/>
          <w:numId w:val="71"/>
        </w:numPr>
        <w:spacing w:line="276" w:lineRule="auto"/>
        <w:contextualSpacing/>
        <w:rPr>
          <w:ins w:id="16791" w:author="Nasser Mustafa [2]" w:date="2018-09-23T16:09:00Z"/>
          <w:rFonts w:ascii="Times New Roman" w:eastAsia="Calibri" w:hAnsi="Times New Roman"/>
          <w:rPrChange w:id="16792" w:author="Nasser Mustafa [2]" w:date="2018-09-25T20:27:00Z">
            <w:rPr>
              <w:ins w:id="16793" w:author="Nasser Mustafa [2]" w:date="2018-09-23T16:09:00Z"/>
              <w:rFonts w:ascii="Times New Roman" w:eastAsia="Calibri" w:hAnsi="Times New Roman" w:cs="Arial"/>
              <w:sz w:val="20"/>
              <w:szCs w:val="20"/>
            </w:rPr>
          </w:rPrChange>
        </w:rPr>
      </w:pPr>
      <w:ins w:id="16794" w:author="Nasser Mustafa [2]" w:date="2018-09-23T16:09:00Z">
        <w:r w:rsidRPr="00D8221D">
          <w:rPr>
            <w:rFonts w:ascii="Times New Roman" w:eastAsia="Calibri" w:hAnsi="Times New Roman"/>
            <w:rPrChange w:id="16795" w:author="Nasser Mustafa [2]" w:date="2018-09-25T20:27:00Z">
              <w:rPr>
                <w:rFonts w:ascii="Times New Roman" w:eastAsia="Calibri" w:hAnsi="Times New Roman" w:cs="Arial"/>
                <w:sz w:val="20"/>
                <w:szCs w:val="20"/>
              </w:rPr>
            </w:rPrChange>
          </w:rPr>
          <w:t>How do you identify the trace links between the traced artifacts</w:t>
        </w:r>
      </w:ins>
    </w:p>
    <w:p w14:paraId="10E5E5FC" w14:textId="77777777" w:rsidR="00D16BD4" w:rsidRPr="00D8221D" w:rsidRDefault="00D23C37" w:rsidP="00D23C37">
      <w:pPr>
        <w:numPr>
          <w:ilvl w:val="0"/>
          <w:numId w:val="81"/>
        </w:numPr>
        <w:spacing w:line="276" w:lineRule="auto"/>
        <w:contextualSpacing/>
        <w:rPr>
          <w:ins w:id="16796" w:author="Nasser Mustafa [2]" w:date="2018-09-23T16:41:00Z"/>
          <w:rFonts w:ascii="Times New Roman" w:eastAsia="Calibri" w:hAnsi="Times New Roman"/>
        </w:rPr>
      </w:pPr>
      <w:ins w:id="16797" w:author="Nasser Mustafa [2]" w:date="2018-09-23T16:09:00Z">
        <w:r w:rsidRPr="00D8221D">
          <w:rPr>
            <w:rFonts w:ascii="Times New Roman" w:eastAsia="Calibri" w:hAnsi="Times New Roman"/>
            <w:rPrChange w:id="16798" w:author="Nasser Mustafa [2]" w:date="2018-09-25T20:27:00Z">
              <w:rPr>
                <w:rFonts w:ascii="Times New Roman" w:eastAsia="Calibri" w:hAnsi="Times New Roman" w:cs="Arial"/>
                <w:sz w:val="20"/>
                <w:szCs w:val="20"/>
              </w:rPr>
            </w:rPrChange>
          </w:rPr>
          <w:t>Rely on logs</w:t>
        </w:r>
      </w:ins>
    </w:p>
    <w:p w14:paraId="4CE0F54A" w14:textId="77777777" w:rsidR="00D16BD4" w:rsidRPr="00D8221D" w:rsidRDefault="00D23C37" w:rsidP="00D23C37">
      <w:pPr>
        <w:numPr>
          <w:ilvl w:val="0"/>
          <w:numId w:val="81"/>
        </w:numPr>
        <w:spacing w:line="276" w:lineRule="auto"/>
        <w:contextualSpacing/>
        <w:rPr>
          <w:ins w:id="16799" w:author="Nasser Mustafa [2]" w:date="2018-09-23T16:41:00Z"/>
          <w:rFonts w:ascii="Times New Roman" w:eastAsia="Calibri" w:hAnsi="Times New Roman"/>
        </w:rPr>
      </w:pPr>
      <w:ins w:id="16800" w:author="Nasser Mustafa [2]" w:date="2018-09-23T16:09:00Z">
        <w:r w:rsidRPr="00D8221D">
          <w:rPr>
            <w:rFonts w:ascii="Times New Roman" w:eastAsia="Calibri" w:hAnsi="Times New Roman"/>
            <w:rPrChange w:id="16801" w:author="Nasser Mustafa [2]" w:date="2018-09-25T20:27:00Z">
              <w:rPr>
                <w:rFonts w:ascii="Times New Roman" w:eastAsia="Calibri" w:hAnsi="Times New Roman" w:cs="Arial"/>
                <w:sz w:val="20"/>
                <w:szCs w:val="20"/>
              </w:rPr>
            </w:rPrChange>
          </w:rPr>
          <w:t xml:space="preserve">Trace links taxonomy   </w:t>
        </w:r>
      </w:ins>
    </w:p>
    <w:p w14:paraId="26531C6A" w14:textId="1779817D" w:rsidR="00D23C37" w:rsidRPr="00D8221D" w:rsidRDefault="00D23C37" w:rsidP="00D23C37">
      <w:pPr>
        <w:numPr>
          <w:ilvl w:val="0"/>
          <w:numId w:val="81"/>
        </w:numPr>
        <w:spacing w:line="276" w:lineRule="auto"/>
        <w:contextualSpacing/>
        <w:rPr>
          <w:ins w:id="16802" w:author="Nasser Mustafa [2]" w:date="2018-09-23T16:09:00Z"/>
          <w:rFonts w:ascii="Times New Roman" w:eastAsia="Calibri" w:hAnsi="Times New Roman"/>
          <w:rPrChange w:id="16803" w:author="Nasser Mustafa [2]" w:date="2018-09-25T20:27:00Z">
            <w:rPr>
              <w:ins w:id="16804" w:author="Nasser Mustafa [2]" w:date="2018-09-23T16:09:00Z"/>
              <w:rFonts w:ascii="Times New Roman" w:eastAsia="Calibri" w:hAnsi="Times New Roman" w:cs="Arial"/>
              <w:sz w:val="20"/>
              <w:szCs w:val="20"/>
            </w:rPr>
          </w:rPrChange>
        </w:rPr>
      </w:pPr>
      <w:ins w:id="16805" w:author="Nasser Mustafa [2]" w:date="2018-09-23T16:09:00Z">
        <w:r w:rsidRPr="00D8221D">
          <w:rPr>
            <w:rFonts w:ascii="Times New Roman" w:eastAsia="Calibri" w:hAnsi="Times New Roman"/>
            <w:rPrChange w:id="16806" w:author="Nasser Mustafa [2]" w:date="2018-09-25T20:27:00Z">
              <w:rPr>
                <w:rFonts w:ascii="Times New Roman" w:eastAsia="Calibri" w:hAnsi="Times New Roman" w:cs="Arial"/>
                <w:sz w:val="20"/>
                <w:szCs w:val="20"/>
              </w:rPr>
            </w:rPrChange>
          </w:rPr>
          <w:t>My Own Judgment</w:t>
        </w:r>
      </w:ins>
    </w:p>
    <w:p w14:paraId="5D75C98D" w14:textId="77777777" w:rsidR="00D23C37" w:rsidRPr="00D8221D" w:rsidRDefault="00D23C37" w:rsidP="00D23C37">
      <w:pPr>
        <w:numPr>
          <w:ilvl w:val="0"/>
          <w:numId w:val="71"/>
        </w:numPr>
        <w:spacing w:line="276" w:lineRule="auto"/>
        <w:contextualSpacing/>
        <w:rPr>
          <w:ins w:id="16807" w:author="Nasser Mustafa [2]" w:date="2018-09-23T16:09:00Z"/>
          <w:rFonts w:ascii="Times New Roman" w:eastAsia="Calibri" w:hAnsi="Times New Roman"/>
          <w:rPrChange w:id="16808" w:author="Nasser Mustafa [2]" w:date="2018-09-25T20:27:00Z">
            <w:rPr>
              <w:ins w:id="16809" w:author="Nasser Mustafa [2]" w:date="2018-09-23T16:09:00Z"/>
              <w:rFonts w:ascii="Calibri" w:eastAsia="Calibri" w:hAnsi="Calibri" w:cs="Arial"/>
              <w:sz w:val="20"/>
              <w:szCs w:val="20"/>
            </w:rPr>
          </w:rPrChange>
        </w:rPr>
      </w:pPr>
      <w:ins w:id="16810" w:author="Nasser Mustafa [2]" w:date="2018-09-23T16:09:00Z">
        <w:r w:rsidRPr="00D8221D">
          <w:rPr>
            <w:rFonts w:ascii="Times New Roman" w:eastAsia="Calibri" w:hAnsi="Times New Roman"/>
            <w:rPrChange w:id="16811" w:author="Nasser Mustafa [2]" w:date="2018-09-25T20:27:00Z">
              <w:rPr>
                <w:rFonts w:ascii="Calibri" w:eastAsia="Calibri" w:hAnsi="Calibri" w:cs="Arial"/>
                <w:sz w:val="20"/>
                <w:szCs w:val="20"/>
              </w:rPr>
            </w:rPrChange>
          </w:rPr>
          <w:t xml:space="preserve">Please specify the name of the traceability tool that you use at work </w:t>
        </w:r>
      </w:ins>
    </w:p>
    <w:p w14:paraId="0AC20529" w14:textId="77777777" w:rsidR="00D23C37" w:rsidRPr="00D8221D" w:rsidRDefault="00D23C37" w:rsidP="00D23C37">
      <w:pPr>
        <w:numPr>
          <w:ilvl w:val="0"/>
          <w:numId w:val="71"/>
        </w:numPr>
        <w:spacing w:line="276" w:lineRule="auto"/>
        <w:contextualSpacing/>
        <w:rPr>
          <w:ins w:id="16812" w:author="Nasser Mustafa [2]" w:date="2018-09-23T16:09:00Z"/>
          <w:rFonts w:ascii="Times New Roman" w:eastAsia="Calibri" w:hAnsi="Times New Roman"/>
          <w:rPrChange w:id="16813" w:author="Nasser Mustafa [2]" w:date="2018-09-25T20:27:00Z">
            <w:rPr>
              <w:ins w:id="16814" w:author="Nasser Mustafa [2]" w:date="2018-09-23T16:09:00Z"/>
              <w:rFonts w:ascii="Calibri" w:eastAsia="Calibri" w:hAnsi="Calibri" w:cs="Arial"/>
              <w:sz w:val="20"/>
              <w:szCs w:val="20"/>
            </w:rPr>
          </w:rPrChange>
        </w:rPr>
      </w:pPr>
      <w:ins w:id="16815" w:author="Nasser Mustafa [2]" w:date="2018-09-23T16:09:00Z">
        <w:r w:rsidRPr="00D8221D">
          <w:rPr>
            <w:rFonts w:ascii="Times New Roman" w:eastAsia="Calibri" w:hAnsi="Times New Roman"/>
            <w:rPrChange w:id="16816" w:author="Nasser Mustafa [2]" w:date="2018-09-25T20:27:00Z">
              <w:rPr>
                <w:rFonts w:ascii="Calibri" w:eastAsia="Calibri" w:hAnsi="Calibri" w:cs="Arial"/>
                <w:sz w:val="20"/>
                <w:szCs w:val="20"/>
              </w:rPr>
            </w:rPrChange>
          </w:rPr>
          <w:t xml:space="preserve">Is the tool platform dependent (e.g., works only under certain operating systems)                      </w:t>
        </w:r>
      </w:ins>
    </w:p>
    <w:p w14:paraId="54253316" w14:textId="77777777" w:rsidR="00D16BD4" w:rsidRPr="00D8221D" w:rsidRDefault="00D23C37">
      <w:pPr>
        <w:pStyle w:val="ListParagraph"/>
        <w:numPr>
          <w:ilvl w:val="0"/>
          <w:numId w:val="107"/>
        </w:numPr>
        <w:spacing w:line="276" w:lineRule="auto"/>
        <w:ind w:left="1170"/>
        <w:rPr>
          <w:ins w:id="16817" w:author="Nasser Mustafa [2]" w:date="2018-09-23T16:42:00Z"/>
          <w:rFonts w:ascii="Times New Roman" w:eastAsia="Calibri" w:hAnsi="Times New Roman"/>
        </w:rPr>
        <w:pPrChange w:id="16818" w:author="Nasser Mustafa [2]" w:date="2018-09-23T16:42:00Z">
          <w:pPr>
            <w:spacing w:line="276" w:lineRule="auto"/>
            <w:ind w:left="450"/>
            <w:contextualSpacing/>
          </w:pPr>
        </w:pPrChange>
      </w:pPr>
      <w:ins w:id="16819" w:author="Nasser Mustafa [2]" w:date="2018-09-23T16:09:00Z">
        <w:r w:rsidRPr="00D8221D">
          <w:rPr>
            <w:rFonts w:ascii="Times New Roman" w:eastAsia="Calibri" w:hAnsi="Times New Roman"/>
            <w:rPrChange w:id="16820" w:author="Nasser Mustafa [2]" w:date="2018-09-25T20:27:00Z">
              <w:rPr>
                <w:rFonts w:ascii="Calibri" w:eastAsia="Calibri" w:hAnsi="Calibri" w:cs="Arial"/>
                <w:sz w:val="20"/>
                <w:szCs w:val="20"/>
              </w:rPr>
            </w:rPrChange>
          </w:rPr>
          <w:t xml:space="preserve">Yes        </w:t>
        </w:r>
      </w:ins>
    </w:p>
    <w:p w14:paraId="504CAEB1" w14:textId="47424385" w:rsidR="00D23C37" w:rsidRPr="00D8221D" w:rsidRDefault="00D23C37">
      <w:pPr>
        <w:pStyle w:val="ListParagraph"/>
        <w:numPr>
          <w:ilvl w:val="0"/>
          <w:numId w:val="107"/>
        </w:numPr>
        <w:spacing w:line="276" w:lineRule="auto"/>
        <w:ind w:left="1170"/>
        <w:rPr>
          <w:ins w:id="16821" w:author="Nasser Mustafa [2]" w:date="2018-09-23T16:09:00Z"/>
          <w:rFonts w:ascii="Times New Roman" w:eastAsia="Calibri" w:hAnsi="Times New Roman"/>
          <w:rPrChange w:id="16822" w:author="Nasser Mustafa [2]" w:date="2018-09-25T20:27:00Z">
            <w:rPr>
              <w:ins w:id="16823" w:author="Nasser Mustafa [2]" w:date="2018-09-23T16:09:00Z"/>
              <w:rFonts w:ascii="Calibri" w:eastAsia="Calibri" w:hAnsi="Calibri" w:cs="Arial"/>
              <w:sz w:val="20"/>
              <w:szCs w:val="20"/>
            </w:rPr>
          </w:rPrChange>
        </w:rPr>
        <w:pPrChange w:id="16824" w:author="Nasser Mustafa [2]" w:date="2018-09-23T16:42:00Z">
          <w:pPr>
            <w:spacing w:line="276" w:lineRule="auto"/>
            <w:ind w:left="450"/>
            <w:contextualSpacing/>
          </w:pPr>
        </w:pPrChange>
      </w:pPr>
      <w:ins w:id="16825" w:author="Nasser Mustafa [2]" w:date="2018-09-23T16:09:00Z">
        <w:r w:rsidRPr="00D8221D">
          <w:rPr>
            <w:rFonts w:ascii="Times New Roman" w:eastAsia="Calibri" w:hAnsi="Times New Roman"/>
            <w:rPrChange w:id="16826" w:author="Nasser Mustafa [2]" w:date="2018-09-25T20:27:00Z">
              <w:rPr>
                <w:rFonts w:ascii="Calibri" w:eastAsia="Calibri" w:hAnsi="Calibri" w:cs="Arial"/>
                <w:sz w:val="20"/>
                <w:szCs w:val="20"/>
              </w:rPr>
            </w:rPrChange>
          </w:rPr>
          <w:t>No</w:t>
        </w:r>
      </w:ins>
    </w:p>
    <w:p w14:paraId="28D68A01" w14:textId="77777777" w:rsidR="00D23C37" w:rsidRPr="00D8221D" w:rsidRDefault="00D23C37" w:rsidP="00D23C37">
      <w:pPr>
        <w:numPr>
          <w:ilvl w:val="0"/>
          <w:numId w:val="71"/>
        </w:numPr>
        <w:spacing w:line="276" w:lineRule="auto"/>
        <w:contextualSpacing/>
        <w:rPr>
          <w:ins w:id="16827" w:author="Nasser Mustafa [2]" w:date="2018-09-23T16:09:00Z"/>
          <w:rFonts w:ascii="Times New Roman" w:eastAsia="Calibri" w:hAnsi="Times New Roman"/>
          <w:rPrChange w:id="16828" w:author="Nasser Mustafa [2]" w:date="2018-09-25T20:27:00Z">
            <w:rPr>
              <w:ins w:id="16829" w:author="Nasser Mustafa [2]" w:date="2018-09-23T16:09:00Z"/>
              <w:rFonts w:ascii="Calibri" w:eastAsia="Calibri" w:hAnsi="Calibri" w:cs="Arial"/>
              <w:sz w:val="20"/>
              <w:szCs w:val="20"/>
            </w:rPr>
          </w:rPrChange>
        </w:rPr>
      </w:pPr>
      <w:ins w:id="16830" w:author="Nasser Mustafa [2]" w:date="2018-09-23T16:09:00Z">
        <w:r w:rsidRPr="00D8221D">
          <w:rPr>
            <w:rFonts w:ascii="Times New Roman" w:eastAsia="Calibri" w:hAnsi="Times New Roman"/>
            <w:rPrChange w:id="16831" w:author="Nasser Mustafa [2]" w:date="2018-09-25T20:27:00Z">
              <w:rPr>
                <w:rFonts w:ascii="Calibri" w:eastAsia="Calibri" w:hAnsi="Calibri" w:cs="Arial"/>
                <w:sz w:val="20"/>
                <w:szCs w:val="20"/>
              </w:rPr>
            </w:rPrChange>
          </w:rPr>
          <w:t xml:space="preserve">Can the tool allow you to specify some constraints on a certain trace link or an artifact?   </w:t>
        </w:r>
      </w:ins>
    </w:p>
    <w:p w14:paraId="196267A0" w14:textId="77777777" w:rsidR="00D16BD4" w:rsidRPr="00D8221D" w:rsidRDefault="00D23C37">
      <w:pPr>
        <w:pStyle w:val="ListParagraph"/>
        <w:numPr>
          <w:ilvl w:val="0"/>
          <w:numId w:val="108"/>
        </w:numPr>
        <w:spacing w:line="276" w:lineRule="auto"/>
        <w:ind w:left="1170"/>
        <w:rPr>
          <w:ins w:id="16832" w:author="Nasser Mustafa [2]" w:date="2018-09-23T16:43:00Z"/>
          <w:rFonts w:ascii="Times New Roman" w:eastAsia="Calibri" w:hAnsi="Times New Roman"/>
        </w:rPr>
        <w:pPrChange w:id="16833" w:author="Nasser Mustafa [2]" w:date="2018-09-23T16:42:00Z">
          <w:pPr>
            <w:spacing w:line="276" w:lineRule="auto"/>
            <w:contextualSpacing/>
          </w:pPr>
        </w:pPrChange>
      </w:pPr>
      <w:ins w:id="16834" w:author="Nasser Mustafa [2]" w:date="2018-09-23T16:09:00Z">
        <w:r w:rsidRPr="00D8221D">
          <w:rPr>
            <w:rFonts w:ascii="Times New Roman" w:eastAsia="Calibri" w:hAnsi="Times New Roman"/>
            <w:rPrChange w:id="16835" w:author="Nasser Mustafa [2]" w:date="2018-09-25T20:27:00Z">
              <w:rPr>
                <w:rFonts w:ascii="Calibri" w:eastAsia="Calibri" w:hAnsi="Calibri" w:cs="Arial"/>
                <w:sz w:val="20"/>
                <w:szCs w:val="20"/>
              </w:rPr>
            </w:rPrChange>
          </w:rPr>
          <w:t xml:space="preserve">Yes          </w:t>
        </w:r>
      </w:ins>
    </w:p>
    <w:p w14:paraId="497909B3" w14:textId="5767F8A4" w:rsidR="00D23C37" w:rsidRPr="00D8221D" w:rsidRDefault="00D23C37">
      <w:pPr>
        <w:pStyle w:val="ListParagraph"/>
        <w:numPr>
          <w:ilvl w:val="0"/>
          <w:numId w:val="108"/>
        </w:numPr>
        <w:spacing w:line="276" w:lineRule="auto"/>
        <w:ind w:left="1170"/>
        <w:rPr>
          <w:ins w:id="16836" w:author="Nasser Mustafa [2]" w:date="2018-09-23T16:09:00Z"/>
          <w:rFonts w:ascii="Times New Roman" w:eastAsia="Calibri" w:hAnsi="Times New Roman"/>
          <w:rPrChange w:id="16837" w:author="Nasser Mustafa [2]" w:date="2018-09-25T20:27:00Z">
            <w:rPr>
              <w:ins w:id="16838" w:author="Nasser Mustafa [2]" w:date="2018-09-23T16:09:00Z"/>
              <w:rFonts w:ascii="Calibri" w:eastAsia="Calibri" w:hAnsi="Calibri" w:cs="Arial"/>
              <w:sz w:val="20"/>
              <w:szCs w:val="20"/>
            </w:rPr>
          </w:rPrChange>
        </w:rPr>
        <w:pPrChange w:id="16839" w:author="Nasser Mustafa [2]" w:date="2018-09-23T16:42:00Z">
          <w:pPr>
            <w:spacing w:line="276" w:lineRule="auto"/>
            <w:contextualSpacing/>
          </w:pPr>
        </w:pPrChange>
      </w:pPr>
      <w:ins w:id="16840" w:author="Nasser Mustafa [2]" w:date="2018-09-23T16:09:00Z">
        <w:r w:rsidRPr="00D8221D">
          <w:rPr>
            <w:rFonts w:ascii="Times New Roman" w:eastAsia="Calibri" w:hAnsi="Times New Roman"/>
            <w:rPrChange w:id="16841" w:author="Nasser Mustafa [2]" w:date="2018-09-25T20:27:00Z">
              <w:rPr>
                <w:rFonts w:ascii="Calibri" w:eastAsia="Calibri" w:hAnsi="Calibri" w:cs="Arial"/>
                <w:sz w:val="20"/>
                <w:szCs w:val="20"/>
              </w:rPr>
            </w:rPrChange>
          </w:rPr>
          <w:t>No</w:t>
        </w:r>
      </w:ins>
    </w:p>
    <w:p w14:paraId="437600DA" w14:textId="77777777" w:rsidR="00D23C37" w:rsidRPr="00D8221D" w:rsidRDefault="00D23C37" w:rsidP="00D23C37">
      <w:pPr>
        <w:numPr>
          <w:ilvl w:val="0"/>
          <w:numId w:val="71"/>
        </w:numPr>
        <w:spacing w:line="276" w:lineRule="auto"/>
        <w:contextualSpacing/>
        <w:rPr>
          <w:ins w:id="16842" w:author="Nasser Mustafa [2]" w:date="2018-09-23T16:09:00Z"/>
          <w:rFonts w:ascii="Times New Roman" w:eastAsia="Calibri" w:hAnsi="Times New Roman"/>
          <w:rPrChange w:id="16843" w:author="Nasser Mustafa [2]" w:date="2018-09-25T20:27:00Z">
            <w:rPr>
              <w:ins w:id="16844" w:author="Nasser Mustafa [2]" w:date="2018-09-23T16:09:00Z"/>
              <w:rFonts w:ascii="Calibri" w:eastAsia="Calibri" w:hAnsi="Calibri" w:cs="Arial"/>
              <w:sz w:val="20"/>
              <w:szCs w:val="20"/>
            </w:rPr>
          </w:rPrChange>
        </w:rPr>
      </w:pPr>
      <w:ins w:id="16845" w:author="Nasser Mustafa [2]" w:date="2018-09-23T16:09:00Z">
        <w:r w:rsidRPr="00D8221D">
          <w:rPr>
            <w:rFonts w:ascii="Times New Roman" w:eastAsia="Calibri" w:hAnsi="Times New Roman"/>
            <w:rPrChange w:id="16846" w:author="Nasser Mustafa [2]" w:date="2018-09-25T20:27:00Z">
              <w:rPr>
                <w:rFonts w:ascii="Calibri" w:eastAsia="Calibri" w:hAnsi="Calibri" w:cs="Arial"/>
                <w:sz w:val="20"/>
                <w:szCs w:val="20"/>
              </w:rPr>
            </w:rPrChange>
          </w:rPr>
          <w:t>Can the tool allows you to specify some information about a trace link such as name, type, etc.?</w:t>
        </w:r>
      </w:ins>
    </w:p>
    <w:p w14:paraId="609FA559" w14:textId="77777777" w:rsidR="00D16BD4" w:rsidRPr="00D8221D" w:rsidRDefault="00D23C37">
      <w:pPr>
        <w:pStyle w:val="ListParagraph"/>
        <w:numPr>
          <w:ilvl w:val="0"/>
          <w:numId w:val="109"/>
        </w:numPr>
        <w:spacing w:line="276" w:lineRule="auto"/>
        <w:ind w:left="1170"/>
        <w:rPr>
          <w:ins w:id="16847" w:author="Nasser Mustafa [2]" w:date="2018-09-23T16:43:00Z"/>
          <w:rFonts w:ascii="Times New Roman" w:eastAsia="Calibri" w:hAnsi="Times New Roman"/>
        </w:rPr>
        <w:pPrChange w:id="16848" w:author="Nasser Mustafa [2]" w:date="2018-09-23T16:43:00Z">
          <w:pPr>
            <w:spacing w:line="276" w:lineRule="auto"/>
            <w:ind w:left="810"/>
            <w:contextualSpacing/>
          </w:pPr>
        </w:pPrChange>
      </w:pPr>
      <w:ins w:id="16849" w:author="Nasser Mustafa [2]" w:date="2018-09-23T16:09:00Z">
        <w:r w:rsidRPr="00D8221D">
          <w:rPr>
            <w:rFonts w:ascii="Times New Roman" w:eastAsia="Calibri" w:hAnsi="Times New Roman"/>
            <w:rPrChange w:id="16850" w:author="Nasser Mustafa [2]" w:date="2018-09-25T20:27:00Z">
              <w:rPr>
                <w:rFonts w:ascii="Calibri" w:eastAsia="Calibri" w:hAnsi="Calibri" w:cs="Arial"/>
                <w:sz w:val="20"/>
                <w:szCs w:val="20"/>
              </w:rPr>
            </w:rPrChange>
          </w:rPr>
          <w:t xml:space="preserve">Yes        </w:t>
        </w:r>
      </w:ins>
    </w:p>
    <w:p w14:paraId="210B8975" w14:textId="1CB52D2B" w:rsidR="00D23C37" w:rsidRPr="00D8221D" w:rsidRDefault="00D16BD4">
      <w:pPr>
        <w:pStyle w:val="ListParagraph"/>
        <w:numPr>
          <w:ilvl w:val="0"/>
          <w:numId w:val="109"/>
        </w:numPr>
        <w:spacing w:line="276" w:lineRule="auto"/>
        <w:ind w:left="1170"/>
        <w:rPr>
          <w:ins w:id="16851" w:author="Nasser Mustafa [2]" w:date="2018-09-23T16:09:00Z"/>
          <w:rFonts w:ascii="Times New Roman" w:eastAsia="Calibri" w:hAnsi="Times New Roman"/>
          <w:rPrChange w:id="16852" w:author="Nasser Mustafa [2]" w:date="2018-09-25T20:27:00Z">
            <w:rPr>
              <w:ins w:id="16853" w:author="Nasser Mustafa [2]" w:date="2018-09-23T16:09:00Z"/>
              <w:rFonts w:ascii="Calibri" w:eastAsia="Calibri" w:hAnsi="Calibri" w:cs="Arial"/>
              <w:sz w:val="20"/>
              <w:szCs w:val="20"/>
            </w:rPr>
          </w:rPrChange>
        </w:rPr>
        <w:pPrChange w:id="16854" w:author="Nasser Mustafa [2]" w:date="2018-09-23T16:43:00Z">
          <w:pPr>
            <w:spacing w:line="276" w:lineRule="auto"/>
            <w:ind w:left="810"/>
            <w:contextualSpacing/>
          </w:pPr>
        </w:pPrChange>
      </w:pPr>
      <w:ins w:id="16855" w:author="Nasser Mustafa [2]" w:date="2018-09-23T16:09:00Z">
        <w:r w:rsidRPr="00D8221D">
          <w:rPr>
            <w:rFonts w:ascii="Times New Roman" w:eastAsia="Calibri" w:hAnsi="Times New Roman"/>
          </w:rPr>
          <w:t xml:space="preserve"> </w:t>
        </w:r>
        <w:r w:rsidR="00D23C37" w:rsidRPr="00D8221D">
          <w:rPr>
            <w:rFonts w:ascii="Times New Roman" w:eastAsia="Calibri" w:hAnsi="Times New Roman"/>
            <w:rPrChange w:id="16856" w:author="Nasser Mustafa [2]" w:date="2018-09-25T20:27:00Z">
              <w:rPr>
                <w:rFonts w:ascii="Calibri" w:eastAsia="Calibri" w:hAnsi="Calibri" w:cs="Arial"/>
                <w:sz w:val="20"/>
                <w:szCs w:val="20"/>
              </w:rPr>
            </w:rPrChange>
          </w:rPr>
          <w:t>No</w:t>
        </w:r>
      </w:ins>
    </w:p>
    <w:p w14:paraId="52A5144F" w14:textId="77777777" w:rsidR="00D23C37" w:rsidRPr="00D8221D" w:rsidRDefault="00D23C37" w:rsidP="00D23C37">
      <w:pPr>
        <w:numPr>
          <w:ilvl w:val="0"/>
          <w:numId w:val="71"/>
        </w:numPr>
        <w:spacing w:line="276" w:lineRule="auto"/>
        <w:contextualSpacing/>
        <w:rPr>
          <w:ins w:id="16857" w:author="Nasser Mustafa [2]" w:date="2018-09-23T16:09:00Z"/>
          <w:rFonts w:ascii="Times New Roman" w:eastAsia="Calibri" w:hAnsi="Times New Roman"/>
          <w:rPrChange w:id="16858" w:author="Nasser Mustafa [2]" w:date="2018-09-25T20:27:00Z">
            <w:rPr>
              <w:ins w:id="16859" w:author="Nasser Mustafa [2]" w:date="2018-09-23T16:09:00Z"/>
              <w:rFonts w:ascii="Calibri" w:eastAsia="Calibri" w:hAnsi="Calibri" w:cs="Arial"/>
              <w:sz w:val="20"/>
              <w:szCs w:val="20"/>
            </w:rPr>
          </w:rPrChange>
        </w:rPr>
      </w:pPr>
      <w:ins w:id="16860" w:author="Nasser Mustafa [2]" w:date="2018-09-23T16:09:00Z">
        <w:r w:rsidRPr="00D8221D">
          <w:rPr>
            <w:rFonts w:ascii="Times New Roman" w:eastAsia="Calibri" w:hAnsi="Times New Roman"/>
            <w:rPrChange w:id="16861" w:author="Nasser Mustafa [2]" w:date="2018-09-25T20:27:00Z">
              <w:rPr>
                <w:rFonts w:ascii="National2" w:eastAsia="Calibri" w:hAnsi="National2" w:cs="Arial"/>
                <w:sz w:val="20"/>
                <w:szCs w:val="20"/>
              </w:rPr>
            </w:rPrChange>
          </w:rPr>
          <w:t>Can the tool allow you to visualize traceability information</w:t>
        </w:r>
        <w:r w:rsidRPr="00D8221D">
          <w:rPr>
            <w:rFonts w:ascii="Times New Roman" w:eastAsia="Calibri" w:hAnsi="Times New Roman" w:hint="eastAsia"/>
            <w:rPrChange w:id="16862" w:author="Nasser Mustafa [2]" w:date="2018-09-25T20:27:00Z">
              <w:rPr>
                <w:rFonts w:ascii="National2" w:eastAsia="Calibri" w:hAnsi="National2" w:cs="Arial" w:hint="eastAsia"/>
                <w:sz w:val="20"/>
                <w:szCs w:val="20"/>
              </w:rPr>
            </w:rPrChange>
          </w:rPr>
          <w:t> </w:t>
        </w:r>
        <w:r w:rsidRPr="00D8221D">
          <w:rPr>
            <w:rFonts w:ascii="Times New Roman" w:eastAsia="Calibri" w:hAnsi="Times New Roman"/>
            <w:rPrChange w:id="16863" w:author="Nasser Mustafa [2]" w:date="2018-09-25T20:27:00Z">
              <w:rPr>
                <w:rFonts w:ascii="National2" w:eastAsia="Calibri" w:hAnsi="National2" w:cs="Arial"/>
                <w:sz w:val="20"/>
                <w:szCs w:val="20"/>
              </w:rPr>
            </w:rPrChange>
          </w:rPr>
          <w:t>in</w:t>
        </w:r>
      </w:ins>
    </w:p>
    <w:p w14:paraId="604E3FA1" w14:textId="77777777" w:rsidR="00D16BD4" w:rsidRPr="00D8221D" w:rsidRDefault="00D23C37" w:rsidP="00D23C37">
      <w:pPr>
        <w:numPr>
          <w:ilvl w:val="0"/>
          <w:numId w:val="89"/>
        </w:numPr>
        <w:spacing w:line="276" w:lineRule="auto"/>
        <w:contextualSpacing/>
        <w:rPr>
          <w:ins w:id="16864" w:author="Nasser Mustafa [2]" w:date="2018-09-23T16:44:00Z"/>
          <w:rFonts w:ascii="Times New Roman" w:eastAsia="Calibri" w:hAnsi="Times New Roman"/>
        </w:rPr>
      </w:pPr>
      <w:ins w:id="16865" w:author="Nasser Mustafa [2]" w:date="2018-09-23T16:09:00Z">
        <w:r w:rsidRPr="00D8221D">
          <w:rPr>
            <w:rFonts w:ascii="Times New Roman" w:eastAsia="Calibri" w:hAnsi="Times New Roman"/>
            <w:rPrChange w:id="16866" w:author="Nasser Mustafa [2]" w:date="2018-09-25T20:27:00Z">
              <w:rPr>
                <w:rFonts w:ascii="Calibri" w:eastAsia="Calibri" w:hAnsi="Calibri" w:cs="Arial"/>
                <w:sz w:val="20"/>
                <w:szCs w:val="20"/>
              </w:rPr>
            </w:rPrChange>
          </w:rPr>
          <w:t xml:space="preserve">Textual Format         </w:t>
        </w:r>
      </w:ins>
    </w:p>
    <w:p w14:paraId="450F8173" w14:textId="77777777" w:rsidR="00D16BD4" w:rsidRPr="00D8221D" w:rsidRDefault="00D23C37" w:rsidP="00D23C37">
      <w:pPr>
        <w:numPr>
          <w:ilvl w:val="0"/>
          <w:numId w:val="89"/>
        </w:numPr>
        <w:spacing w:line="276" w:lineRule="auto"/>
        <w:contextualSpacing/>
        <w:rPr>
          <w:ins w:id="16867" w:author="Nasser Mustafa [2]" w:date="2018-09-23T16:44:00Z"/>
          <w:rFonts w:ascii="Times New Roman" w:eastAsia="Calibri" w:hAnsi="Times New Roman"/>
        </w:rPr>
      </w:pPr>
      <w:ins w:id="16868" w:author="Nasser Mustafa [2]" w:date="2018-09-23T16:09:00Z">
        <w:r w:rsidRPr="00D8221D">
          <w:rPr>
            <w:rFonts w:ascii="Times New Roman" w:eastAsia="Calibri" w:hAnsi="Times New Roman"/>
            <w:rPrChange w:id="16869" w:author="Nasser Mustafa [2]" w:date="2018-09-25T20:27:00Z">
              <w:rPr>
                <w:rFonts w:ascii="Calibri" w:eastAsia="Calibri" w:hAnsi="Calibri" w:cs="Arial"/>
                <w:sz w:val="20"/>
                <w:szCs w:val="20"/>
              </w:rPr>
            </w:rPrChange>
          </w:rPr>
          <w:t xml:space="preserve">Graphical format    </w:t>
        </w:r>
      </w:ins>
    </w:p>
    <w:p w14:paraId="6DB1A3CD" w14:textId="77777777" w:rsidR="00D16BD4" w:rsidRPr="00D8221D" w:rsidRDefault="00D23C37" w:rsidP="00D23C37">
      <w:pPr>
        <w:numPr>
          <w:ilvl w:val="0"/>
          <w:numId w:val="89"/>
        </w:numPr>
        <w:spacing w:line="276" w:lineRule="auto"/>
        <w:contextualSpacing/>
        <w:rPr>
          <w:ins w:id="16870" w:author="Nasser Mustafa [2]" w:date="2018-09-23T16:44:00Z"/>
          <w:rFonts w:ascii="Times New Roman" w:eastAsia="Calibri" w:hAnsi="Times New Roman"/>
        </w:rPr>
      </w:pPr>
      <w:ins w:id="16871" w:author="Nasser Mustafa [2]" w:date="2018-09-23T16:09:00Z">
        <w:r w:rsidRPr="00D8221D">
          <w:rPr>
            <w:rFonts w:ascii="Times New Roman" w:eastAsia="Calibri" w:hAnsi="Times New Roman"/>
            <w:rPrChange w:id="16872" w:author="Nasser Mustafa [2]" w:date="2018-09-25T20:27:00Z">
              <w:rPr>
                <w:rFonts w:ascii="Calibri" w:eastAsia="Calibri" w:hAnsi="Calibri" w:cs="Arial"/>
                <w:sz w:val="20"/>
                <w:szCs w:val="20"/>
              </w:rPr>
            </w:rPrChange>
          </w:rPr>
          <w:t xml:space="preserve">Textual and graphical format   </w:t>
        </w:r>
      </w:ins>
    </w:p>
    <w:p w14:paraId="22090D7E" w14:textId="37B50C7D" w:rsidR="00D23C37" w:rsidRPr="00D8221D" w:rsidRDefault="00D16BD4" w:rsidP="00D16BD4">
      <w:pPr>
        <w:numPr>
          <w:ilvl w:val="0"/>
          <w:numId w:val="89"/>
        </w:numPr>
        <w:spacing w:line="276" w:lineRule="auto"/>
        <w:ind w:left="1080" w:hanging="270"/>
        <w:contextualSpacing/>
        <w:rPr>
          <w:ins w:id="16873" w:author="Nasser Mustafa [2]" w:date="2018-09-23T16:09:00Z"/>
          <w:rFonts w:ascii="Times New Roman" w:eastAsia="Calibri" w:hAnsi="Times New Roman"/>
          <w:rPrChange w:id="16874" w:author="Nasser Mustafa [2]" w:date="2018-09-25T20:27:00Z">
            <w:rPr>
              <w:ins w:id="16875" w:author="Nasser Mustafa [2]" w:date="2018-09-23T16:09:00Z"/>
              <w:rFonts w:ascii="Calibri" w:eastAsia="Calibri" w:hAnsi="Calibri" w:cs="Arial"/>
              <w:sz w:val="20"/>
              <w:szCs w:val="20"/>
            </w:rPr>
          </w:rPrChange>
        </w:rPr>
      </w:pPr>
      <w:ins w:id="16876" w:author="Nasser Mustafa [2]" w:date="2018-09-23T16:09:00Z">
        <w:r w:rsidRPr="00D8221D">
          <w:rPr>
            <w:rFonts w:ascii="Times New Roman" w:eastAsia="Calibri" w:hAnsi="Times New Roman"/>
          </w:rPr>
          <w:t xml:space="preserve"> </w:t>
        </w:r>
        <w:r w:rsidR="00D23C37" w:rsidRPr="00D8221D">
          <w:rPr>
            <w:rFonts w:ascii="Times New Roman" w:eastAsia="Calibri" w:hAnsi="Times New Roman"/>
            <w:rPrChange w:id="16877" w:author="Nasser Mustafa [2]" w:date="2018-09-25T20:27:00Z">
              <w:rPr>
                <w:rFonts w:ascii="Calibri" w:eastAsia="Calibri" w:hAnsi="Calibri" w:cs="Arial"/>
                <w:sz w:val="20"/>
                <w:szCs w:val="20"/>
              </w:rPr>
            </w:rPrChange>
          </w:rPr>
          <w:t>Tabular format</w:t>
        </w:r>
      </w:ins>
    </w:p>
    <w:p w14:paraId="505758BD" w14:textId="77777777" w:rsidR="00D23C37" w:rsidRPr="00D8221D" w:rsidRDefault="00D23C37" w:rsidP="00D23C37">
      <w:pPr>
        <w:numPr>
          <w:ilvl w:val="0"/>
          <w:numId w:val="71"/>
        </w:numPr>
        <w:spacing w:line="276" w:lineRule="auto"/>
        <w:contextualSpacing/>
        <w:rPr>
          <w:ins w:id="16878" w:author="Nasser Mustafa [2]" w:date="2018-09-23T16:09:00Z"/>
          <w:rFonts w:ascii="Times New Roman" w:eastAsia="Calibri" w:hAnsi="Times New Roman"/>
          <w:rPrChange w:id="16879" w:author="Nasser Mustafa [2]" w:date="2018-09-25T20:27:00Z">
            <w:rPr>
              <w:ins w:id="16880" w:author="Nasser Mustafa [2]" w:date="2018-09-23T16:09:00Z"/>
              <w:rFonts w:ascii="Calibri" w:eastAsia="Calibri" w:hAnsi="Calibri" w:cs="Arial"/>
              <w:sz w:val="20"/>
              <w:szCs w:val="20"/>
            </w:rPr>
          </w:rPrChange>
        </w:rPr>
      </w:pPr>
      <w:ins w:id="16881" w:author="Nasser Mustafa [2]" w:date="2018-09-23T16:09:00Z">
        <w:r w:rsidRPr="00D8221D">
          <w:rPr>
            <w:rFonts w:ascii="Times New Roman" w:eastAsia="Calibri" w:hAnsi="Times New Roman"/>
            <w:rPrChange w:id="16882" w:author="Nasser Mustafa [2]" w:date="2018-09-25T20:27:00Z">
              <w:rPr>
                <w:rFonts w:ascii="Calibri" w:eastAsia="Calibri" w:hAnsi="Calibri" w:cs="Arial"/>
                <w:sz w:val="20"/>
                <w:szCs w:val="20"/>
              </w:rPr>
            </w:rPrChange>
          </w:rPr>
          <w:t>Can the tool allows you to specify information about an artifact such as type, version, etc.?</w:t>
        </w:r>
      </w:ins>
    </w:p>
    <w:p w14:paraId="64850652" w14:textId="77777777" w:rsidR="00D16BD4" w:rsidRPr="00D8221D" w:rsidRDefault="00D23C37">
      <w:pPr>
        <w:pStyle w:val="ListParagraph"/>
        <w:numPr>
          <w:ilvl w:val="0"/>
          <w:numId w:val="110"/>
        </w:numPr>
        <w:spacing w:line="276" w:lineRule="auto"/>
        <w:ind w:left="1260"/>
        <w:rPr>
          <w:ins w:id="16883" w:author="Nasser Mustafa [2]" w:date="2018-09-23T16:45:00Z"/>
          <w:rFonts w:ascii="Times New Roman" w:eastAsia="Calibri" w:hAnsi="Times New Roman"/>
        </w:rPr>
        <w:pPrChange w:id="16884" w:author="Nasser Mustafa [2]" w:date="2018-09-23T16:45:00Z">
          <w:pPr>
            <w:spacing w:line="276" w:lineRule="auto"/>
            <w:ind w:left="810"/>
            <w:contextualSpacing/>
          </w:pPr>
        </w:pPrChange>
      </w:pPr>
      <w:ins w:id="16885" w:author="Nasser Mustafa [2]" w:date="2018-09-23T16:09:00Z">
        <w:r w:rsidRPr="00D8221D">
          <w:rPr>
            <w:rFonts w:ascii="Times New Roman" w:eastAsia="Calibri" w:hAnsi="Times New Roman"/>
            <w:rPrChange w:id="16886" w:author="Nasser Mustafa [2]" w:date="2018-09-25T20:27:00Z">
              <w:rPr>
                <w:rFonts w:ascii="Calibri" w:eastAsia="Calibri" w:hAnsi="Calibri" w:cs="Arial"/>
                <w:sz w:val="20"/>
                <w:szCs w:val="20"/>
              </w:rPr>
            </w:rPrChange>
          </w:rPr>
          <w:t xml:space="preserve">Yes          </w:t>
        </w:r>
      </w:ins>
    </w:p>
    <w:p w14:paraId="41F42CD1" w14:textId="05DBA3E5" w:rsidR="00D23C37" w:rsidRPr="00D8221D" w:rsidRDefault="00D23C37">
      <w:pPr>
        <w:pStyle w:val="ListParagraph"/>
        <w:numPr>
          <w:ilvl w:val="0"/>
          <w:numId w:val="110"/>
        </w:numPr>
        <w:spacing w:line="276" w:lineRule="auto"/>
        <w:ind w:left="1260"/>
        <w:rPr>
          <w:ins w:id="16887" w:author="Nasser Mustafa [2]" w:date="2018-09-23T16:46:00Z"/>
          <w:rFonts w:ascii="Times New Roman" w:eastAsia="Calibri" w:hAnsi="Times New Roman"/>
        </w:rPr>
        <w:pPrChange w:id="16888" w:author="Nasser Mustafa [2]" w:date="2018-09-23T16:45:00Z">
          <w:pPr>
            <w:spacing w:line="276" w:lineRule="auto"/>
            <w:ind w:left="810"/>
            <w:contextualSpacing/>
          </w:pPr>
        </w:pPrChange>
      </w:pPr>
      <w:ins w:id="16889" w:author="Nasser Mustafa [2]" w:date="2018-09-23T16:09:00Z">
        <w:r w:rsidRPr="00D8221D">
          <w:rPr>
            <w:rFonts w:ascii="Times New Roman" w:eastAsia="Calibri" w:hAnsi="Times New Roman"/>
            <w:rPrChange w:id="16890" w:author="Nasser Mustafa [2]" w:date="2018-09-25T20:27:00Z">
              <w:rPr>
                <w:rFonts w:ascii="Calibri" w:eastAsia="Calibri" w:hAnsi="Calibri" w:cs="Arial"/>
                <w:sz w:val="20"/>
                <w:szCs w:val="20"/>
              </w:rPr>
            </w:rPrChange>
          </w:rPr>
          <w:t>No</w:t>
        </w:r>
      </w:ins>
    </w:p>
    <w:p w14:paraId="562B4B53" w14:textId="77777777" w:rsidR="00D16BD4" w:rsidRPr="00D8221D" w:rsidRDefault="00D16BD4">
      <w:pPr>
        <w:pStyle w:val="ListParagraph"/>
        <w:spacing w:line="276" w:lineRule="auto"/>
        <w:ind w:left="1260"/>
        <w:rPr>
          <w:ins w:id="16891" w:author="Nasser Mustafa [2]" w:date="2018-09-23T16:09:00Z"/>
          <w:rFonts w:ascii="Times New Roman" w:eastAsia="Calibri" w:hAnsi="Times New Roman"/>
          <w:rPrChange w:id="16892" w:author="Nasser Mustafa [2]" w:date="2018-09-25T20:27:00Z">
            <w:rPr>
              <w:ins w:id="16893" w:author="Nasser Mustafa [2]" w:date="2018-09-23T16:09:00Z"/>
              <w:rFonts w:ascii="Calibri" w:eastAsia="Calibri" w:hAnsi="Calibri" w:cs="Arial"/>
              <w:sz w:val="20"/>
              <w:szCs w:val="20"/>
            </w:rPr>
          </w:rPrChange>
        </w:rPr>
        <w:pPrChange w:id="16894" w:author="Nasser Mustafa [2]" w:date="2018-09-23T16:46:00Z">
          <w:pPr>
            <w:spacing w:line="276" w:lineRule="auto"/>
            <w:ind w:left="810"/>
            <w:contextualSpacing/>
          </w:pPr>
        </w:pPrChange>
      </w:pPr>
    </w:p>
    <w:p w14:paraId="1EC5E587" w14:textId="77777777" w:rsidR="00EF4F62" w:rsidRPr="00D8221D" w:rsidRDefault="00EF4F62">
      <w:pPr>
        <w:spacing w:line="276" w:lineRule="auto"/>
        <w:ind w:left="810"/>
        <w:contextualSpacing/>
        <w:rPr>
          <w:ins w:id="16895" w:author="Nasser Mustafa [2]" w:date="2018-09-23T16:46:00Z"/>
          <w:rFonts w:ascii="Times New Roman" w:eastAsia="Calibri" w:hAnsi="Times New Roman"/>
        </w:rPr>
        <w:pPrChange w:id="16896" w:author="Nasser Mustafa [2]" w:date="2018-09-23T16:46:00Z">
          <w:pPr>
            <w:numPr>
              <w:numId w:val="71"/>
            </w:numPr>
            <w:spacing w:line="276" w:lineRule="auto"/>
            <w:ind w:left="810" w:hanging="360"/>
            <w:contextualSpacing/>
          </w:pPr>
        </w:pPrChange>
      </w:pPr>
    </w:p>
    <w:p w14:paraId="4F6825D1" w14:textId="50CE8B61" w:rsidR="00D23C37" w:rsidRPr="00D8221D" w:rsidRDefault="00D23C37">
      <w:pPr>
        <w:numPr>
          <w:ilvl w:val="0"/>
          <w:numId w:val="71"/>
        </w:numPr>
        <w:spacing w:line="276" w:lineRule="auto"/>
        <w:contextualSpacing/>
        <w:rPr>
          <w:ins w:id="16897" w:author="Nasser Mustafa [2]" w:date="2018-09-23T16:09:00Z"/>
          <w:rFonts w:ascii="Times New Roman" w:hAnsi="Times New Roman"/>
          <w:rPrChange w:id="16898" w:author="Nasser Mustafa [2]" w:date="2018-09-25T20:27:00Z">
            <w:rPr>
              <w:ins w:id="16899" w:author="Nasser Mustafa [2]" w:date="2018-09-23T16:09:00Z"/>
              <w:rFonts w:ascii="Calibri" w:eastAsia="Calibri" w:hAnsi="Calibri" w:cs="Arial"/>
              <w:sz w:val="20"/>
              <w:szCs w:val="20"/>
            </w:rPr>
          </w:rPrChange>
        </w:rPr>
      </w:pPr>
      <w:ins w:id="16900" w:author="Nasser Mustafa [2]" w:date="2018-09-23T16:09:00Z">
        <w:r w:rsidRPr="00D8221D">
          <w:rPr>
            <w:rFonts w:ascii="Times New Roman" w:eastAsia="Calibri" w:hAnsi="Times New Roman"/>
            <w:rPrChange w:id="16901" w:author="Nasser Mustafa [2]" w:date="2018-09-25T20:27:00Z">
              <w:rPr>
                <w:rFonts w:ascii="Calibri" w:eastAsia="Calibri" w:hAnsi="Calibri" w:cs="Arial"/>
                <w:sz w:val="20"/>
                <w:szCs w:val="20"/>
              </w:rPr>
            </w:rPrChange>
          </w:rPr>
          <w:t>Can</w:t>
        </w:r>
        <w:r w:rsidRPr="00D8221D">
          <w:rPr>
            <w:rFonts w:ascii="Times New Roman" w:hAnsi="Times New Roman"/>
            <w:rPrChange w:id="16902" w:author="Nasser Mustafa [2]" w:date="2018-09-25T20:27:00Z">
              <w:rPr>
                <w:rFonts w:ascii="Calibri" w:eastAsia="Calibri" w:hAnsi="Calibri" w:cs="Arial"/>
                <w:sz w:val="20"/>
                <w:szCs w:val="20"/>
              </w:rPr>
            </w:rPrChange>
          </w:rPr>
          <w:t xml:space="preserve"> the tool allow you to specify which artifact is a SOURCE and which artifact is a TARGET </w:t>
        </w:r>
      </w:ins>
    </w:p>
    <w:p w14:paraId="7BF3B169" w14:textId="6BD48469" w:rsidR="00D16BD4" w:rsidRPr="00D8221D" w:rsidRDefault="00D23C37">
      <w:pPr>
        <w:pStyle w:val="ListParagraph"/>
        <w:numPr>
          <w:ilvl w:val="1"/>
          <w:numId w:val="71"/>
        </w:numPr>
        <w:spacing w:line="276" w:lineRule="auto"/>
        <w:ind w:left="1080" w:hanging="270"/>
        <w:rPr>
          <w:ins w:id="16903" w:author="Nasser Mustafa [2]" w:date="2018-09-23T16:45:00Z"/>
          <w:rFonts w:ascii="Times New Roman" w:hAnsi="Times New Roman"/>
          <w:rPrChange w:id="16904" w:author="Nasser Mustafa [2]" w:date="2018-09-25T20:27:00Z">
            <w:rPr>
              <w:ins w:id="16905" w:author="Nasser Mustafa [2]" w:date="2018-09-23T16:45:00Z"/>
            </w:rPr>
          </w:rPrChange>
        </w:rPr>
        <w:pPrChange w:id="16906" w:author="Nasser Mustafa [2]" w:date="2018-09-25T20:20:00Z">
          <w:pPr>
            <w:spacing w:line="276" w:lineRule="auto"/>
            <w:ind w:left="810"/>
            <w:contextualSpacing/>
          </w:pPr>
        </w:pPrChange>
      </w:pPr>
      <w:ins w:id="16907" w:author="Nasser Mustafa [2]" w:date="2018-09-23T16:09:00Z">
        <w:r w:rsidRPr="00D8221D">
          <w:rPr>
            <w:rFonts w:ascii="Times New Roman" w:eastAsia="Calibri" w:hAnsi="Times New Roman"/>
            <w:rPrChange w:id="16908" w:author="Nasser Mustafa [2]" w:date="2018-09-25T20:27:00Z">
              <w:rPr>
                <w:rFonts w:ascii="Calibri" w:eastAsia="Calibri" w:hAnsi="Calibri" w:cs="Arial"/>
                <w:sz w:val="20"/>
                <w:szCs w:val="20"/>
              </w:rPr>
            </w:rPrChange>
          </w:rPr>
          <w:t>Yes</w:t>
        </w:r>
        <w:r w:rsidRPr="00D8221D">
          <w:rPr>
            <w:rFonts w:ascii="Times New Roman" w:hAnsi="Times New Roman"/>
            <w:rPrChange w:id="16909" w:author="Nasser Mustafa [2]" w:date="2018-09-25T20:27:00Z">
              <w:rPr>
                <w:rFonts w:ascii="Calibri" w:eastAsia="Calibri" w:hAnsi="Calibri" w:cs="Arial"/>
                <w:sz w:val="20"/>
                <w:szCs w:val="20"/>
              </w:rPr>
            </w:rPrChange>
          </w:rPr>
          <w:t xml:space="preserve">          </w:t>
        </w:r>
      </w:ins>
    </w:p>
    <w:p w14:paraId="697F9F3C" w14:textId="271EA4C8" w:rsidR="00D23C37" w:rsidRPr="00D8221D" w:rsidRDefault="00D23C37">
      <w:pPr>
        <w:pStyle w:val="ListParagraph"/>
        <w:numPr>
          <w:ilvl w:val="1"/>
          <w:numId w:val="71"/>
        </w:numPr>
        <w:spacing w:line="276" w:lineRule="auto"/>
        <w:ind w:left="1080" w:hanging="270"/>
        <w:rPr>
          <w:ins w:id="16910" w:author="Nasser Mustafa [2]" w:date="2018-09-23T16:09:00Z"/>
          <w:rFonts w:ascii="Times New Roman" w:hAnsi="Times New Roman"/>
          <w:rPrChange w:id="16911" w:author="Nasser Mustafa [2]" w:date="2018-09-25T20:27:00Z">
            <w:rPr>
              <w:ins w:id="16912" w:author="Nasser Mustafa [2]" w:date="2018-09-23T16:09:00Z"/>
              <w:rFonts w:ascii="Calibri" w:eastAsia="Calibri" w:hAnsi="Calibri" w:cs="Arial"/>
              <w:sz w:val="20"/>
              <w:szCs w:val="20"/>
            </w:rPr>
          </w:rPrChange>
        </w:rPr>
        <w:pPrChange w:id="16913" w:author="Nasser Mustafa [2]" w:date="2018-09-25T20:20:00Z">
          <w:pPr>
            <w:spacing w:line="276" w:lineRule="auto"/>
            <w:ind w:left="810"/>
            <w:contextualSpacing/>
          </w:pPr>
        </w:pPrChange>
      </w:pPr>
      <w:ins w:id="16914" w:author="Nasser Mustafa [2]" w:date="2018-09-23T16:09:00Z">
        <w:r w:rsidRPr="00D8221D">
          <w:rPr>
            <w:rFonts w:ascii="Times New Roman" w:eastAsia="Calibri" w:hAnsi="Times New Roman"/>
            <w:rPrChange w:id="16915" w:author="Nasser Mustafa [2]" w:date="2018-09-25T20:27:00Z">
              <w:rPr>
                <w:rFonts w:ascii="Calibri" w:eastAsia="Calibri" w:hAnsi="Calibri" w:cs="Arial"/>
                <w:sz w:val="20"/>
                <w:szCs w:val="20"/>
              </w:rPr>
            </w:rPrChange>
          </w:rPr>
          <w:t>No</w:t>
        </w:r>
      </w:ins>
    </w:p>
    <w:p w14:paraId="600CB89B" w14:textId="77777777" w:rsidR="00D23C37" w:rsidRPr="00D8221D" w:rsidRDefault="00D23C37">
      <w:pPr>
        <w:numPr>
          <w:ilvl w:val="0"/>
          <w:numId w:val="71"/>
        </w:numPr>
        <w:spacing w:line="276" w:lineRule="auto"/>
        <w:contextualSpacing/>
        <w:rPr>
          <w:ins w:id="16916" w:author="Nasser Mustafa [2]" w:date="2018-09-23T16:09:00Z"/>
          <w:rFonts w:ascii="Times New Roman" w:hAnsi="Times New Roman"/>
          <w:rPrChange w:id="16917" w:author="Nasser Mustafa [2]" w:date="2018-09-25T20:27:00Z">
            <w:rPr>
              <w:ins w:id="16918" w:author="Nasser Mustafa [2]" w:date="2018-09-23T16:09:00Z"/>
              <w:rFonts w:ascii="Calibri" w:eastAsia="Calibri" w:hAnsi="Calibri" w:cs="Arial"/>
              <w:sz w:val="20"/>
              <w:szCs w:val="20"/>
            </w:rPr>
          </w:rPrChange>
        </w:rPr>
      </w:pPr>
      <w:ins w:id="16919" w:author="Nasser Mustafa [2]" w:date="2018-09-23T16:09:00Z">
        <w:r w:rsidRPr="00D8221D">
          <w:rPr>
            <w:rFonts w:ascii="Times New Roman" w:hAnsi="Times New Roman"/>
            <w:rPrChange w:id="16920" w:author="Nasser Mustafa [2]" w:date="2018-09-25T20:27:00Z">
              <w:rPr>
                <w:rFonts w:ascii="Calibri" w:eastAsia="Calibri" w:hAnsi="Calibri" w:cs="Arial"/>
                <w:sz w:val="20"/>
                <w:szCs w:val="20"/>
              </w:rPr>
            </w:rPrChange>
          </w:rPr>
          <w:t xml:space="preserve">Can you specify a source and a target artifacts of different levels of granularity?     </w:t>
        </w:r>
      </w:ins>
    </w:p>
    <w:p w14:paraId="1438CF60" w14:textId="77777777" w:rsidR="00D323EC" w:rsidRPr="00D8221D" w:rsidRDefault="00D23C37">
      <w:pPr>
        <w:pStyle w:val="ListParagraph"/>
        <w:numPr>
          <w:ilvl w:val="0"/>
          <w:numId w:val="118"/>
        </w:numPr>
        <w:spacing w:line="276" w:lineRule="auto"/>
        <w:ind w:left="1080" w:hanging="270"/>
        <w:rPr>
          <w:ins w:id="16921" w:author="Nasser Mustafa [2]" w:date="2018-09-25T20:20:00Z"/>
          <w:rFonts w:ascii="Times New Roman" w:hAnsi="Times New Roman"/>
          <w:rPrChange w:id="16922" w:author="Nasser Mustafa [2]" w:date="2018-09-25T20:27:00Z">
            <w:rPr>
              <w:ins w:id="16923" w:author="Nasser Mustafa [2]" w:date="2018-09-25T20:20:00Z"/>
            </w:rPr>
          </w:rPrChange>
        </w:rPr>
        <w:pPrChange w:id="16924" w:author="Nasser Mustafa [2]" w:date="2018-09-25T20:19:00Z">
          <w:pPr>
            <w:spacing w:line="276" w:lineRule="auto"/>
            <w:ind w:left="810"/>
            <w:contextualSpacing/>
          </w:pPr>
        </w:pPrChange>
      </w:pPr>
      <w:ins w:id="16925" w:author="Nasser Mustafa [2]" w:date="2018-09-23T16:09:00Z">
        <w:r w:rsidRPr="00D8221D">
          <w:rPr>
            <w:rFonts w:ascii="Times New Roman" w:eastAsia="Calibri" w:hAnsi="Times New Roman"/>
            <w:rPrChange w:id="16926" w:author="Nasser Mustafa [2]" w:date="2018-09-25T20:27:00Z">
              <w:rPr>
                <w:rFonts w:ascii="Calibri" w:eastAsia="Calibri" w:hAnsi="Calibri" w:cs="Arial"/>
                <w:sz w:val="20"/>
                <w:szCs w:val="20"/>
              </w:rPr>
            </w:rPrChange>
          </w:rPr>
          <w:t>Yes</w:t>
        </w:r>
        <w:r w:rsidRPr="00D8221D">
          <w:rPr>
            <w:rFonts w:ascii="Times New Roman" w:hAnsi="Times New Roman"/>
            <w:rPrChange w:id="16927" w:author="Nasser Mustafa [2]" w:date="2018-09-25T20:27:00Z">
              <w:rPr>
                <w:rFonts w:ascii="Calibri" w:eastAsia="Calibri" w:hAnsi="Calibri" w:cs="Arial"/>
                <w:sz w:val="20"/>
                <w:szCs w:val="20"/>
              </w:rPr>
            </w:rPrChange>
          </w:rPr>
          <w:t xml:space="preserve"> </w:t>
        </w:r>
      </w:ins>
    </w:p>
    <w:p w14:paraId="6312FD28" w14:textId="665634EA" w:rsidR="00D23C37" w:rsidRPr="00D8221D" w:rsidRDefault="00D23C37">
      <w:pPr>
        <w:pStyle w:val="ListParagraph"/>
        <w:numPr>
          <w:ilvl w:val="0"/>
          <w:numId w:val="118"/>
        </w:numPr>
        <w:spacing w:line="276" w:lineRule="auto"/>
        <w:ind w:left="1080" w:hanging="270"/>
        <w:rPr>
          <w:ins w:id="16928" w:author="Nasser Mustafa [2]" w:date="2018-09-23T16:09:00Z"/>
          <w:rFonts w:ascii="Times New Roman" w:hAnsi="Times New Roman"/>
          <w:rPrChange w:id="16929" w:author="Nasser Mustafa [2]" w:date="2018-09-25T20:27:00Z">
            <w:rPr>
              <w:ins w:id="16930" w:author="Nasser Mustafa [2]" w:date="2018-09-23T16:09:00Z"/>
              <w:rFonts w:ascii="Calibri" w:eastAsia="Calibri" w:hAnsi="Calibri" w:cs="Arial"/>
              <w:sz w:val="20"/>
              <w:szCs w:val="20"/>
            </w:rPr>
          </w:rPrChange>
        </w:rPr>
        <w:pPrChange w:id="16931" w:author="Nasser Mustafa [2]" w:date="2018-09-25T20:19:00Z">
          <w:pPr>
            <w:spacing w:line="276" w:lineRule="auto"/>
            <w:ind w:left="810"/>
            <w:contextualSpacing/>
          </w:pPr>
        </w:pPrChange>
      </w:pPr>
      <w:ins w:id="16932" w:author="Nasser Mustafa [2]" w:date="2018-09-23T16:09:00Z">
        <w:r w:rsidRPr="00D8221D">
          <w:rPr>
            <w:rFonts w:ascii="Times New Roman" w:hAnsi="Times New Roman"/>
            <w:rPrChange w:id="16933" w:author="Nasser Mustafa [2]" w:date="2018-09-25T20:27:00Z">
              <w:rPr>
                <w:rFonts w:ascii="Calibri" w:eastAsia="Calibri" w:hAnsi="Calibri" w:cs="Arial"/>
                <w:sz w:val="20"/>
                <w:szCs w:val="20"/>
              </w:rPr>
            </w:rPrChange>
          </w:rPr>
          <w:t xml:space="preserve"> No</w:t>
        </w:r>
      </w:ins>
    </w:p>
    <w:p w14:paraId="5D878213" w14:textId="77777777" w:rsidR="00EF4F62" w:rsidRPr="00D8221D" w:rsidRDefault="00D23C37">
      <w:pPr>
        <w:numPr>
          <w:ilvl w:val="0"/>
          <w:numId w:val="71"/>
        </w:numPr>
        <w:spacing w:line="276" w:lineRule="auto"/>
        <w:contextualSpacing/>
        <w:rPr>
          <w:ins w:id="16934" w:author="Nasser Mustafa [2]" w:date="2018-09-23T16:47:00Z"/>
          <w:rFonts w:ascii="Times New Roman" w:hAnsi="Times New Roman"/>
          <w:rPrChange w:id="16935" w:author="Nasser Mustafa [2]" w:date="2018-09-25T20:27:00Z">
            <w:rPr>
              <w:ins w:id="16936" w:author="Nasser Mustafa [2]" w:date="2018-09-23T16:47:00Z"/>
            </w:rPr>
          </w:rPrChange>
        </w:rPr>
        <w:pPrChange w:id="16937" w:author="Nasser Mustafa [2]" w:date="2018-09-25T20:21:00Z">
          <w:pPr>
            <w:spacing w:line="276" w:lineRule="auto"/>
            <w:ind w:left="450"/>
            <w:contextualSpacing/>
          </w:pPr>
        </w:pPrChange>
      </w:pPr>
      <w:ins w:id="16938" w:author="Nasser Mustafa [2]" w:date="2018-09-23T16:09:00Z">
        <w:r w:rsidRPr="00D8221D">
          <w:rPr>
            <w:rFonts w:ascii="Times New Roman" w:hAnsi="Times New Roman"/>
            <w:rPrChange w:id="16939" w:author="Nasser Mustafa [2]" w:date="2018-09-25T20:27:00Z">
              <w:rPr>
                <w:rFonts w:ascii="Calibri" w:eastAsia="Calibri" w:hAnsi="Calibri" w:cs="Arial"/>
                <w:sz w:val="20"/>
                <w:szCs w:val="20"/>
              </w:rPr>
            </w:rPrChange>
          </w:rPr>
          <w:t xml:space="preserve">Can the tool be customized to add more traceability features if needed?     </w:t>
        </w:r>
      </w:ins>
    </w:p>
    <w:p w14:paraId="7AFD1276" w14:textId="77777777" w:rsidR="00D323EC" w:rsidRPr="00ED409C" w:rsidRDefault="00D23C37">
      <w:pPr>
        <w:pStyle w:val="Appendixstyle"/>
        <w:numPr>
          <w:ilvl w:val="0"/>
          <w:numId w:val="119"/>
        </w:numPr>
        <w:tabs>
          <w:tab w:val="left" w:pos="1080"/>
        </w:tabs>
        <w:ind w:left="810" w:firstLine="0"/>
        <w:jc w:val="left"/>
        <w:rPr>
          <w:ins w:id="16940" w:author="Nasser Mustafa [2]" w:date="2018-09-25T20:20:00Z"/>
        </w:rPr>
        <w:pPrChange w:id="16941" w:author="Nasser Mustafa [2]" w:date="2018-09-25T20:19:00Z">
          <w:pPr>
            <w:spacing w:line="276" w:lineRule="auto"/>
            <w:ind w:left="450"/>
            <w:contextualSpacing/>
          </w:pPr>
        </w:pPrChange>
      </w:pPr>
      <w:ins w:id="16942" w:author="Nasser Mustafa [2]" w:date="2018-09-23T16:09:00Z">
        <w:r w:rsidRPr="00D8221D">
          <w:rPr>
            <w:sz w:val="24"/>
            <w:rPrChange w:id="16943" w:author="Nasser Mustafa [2]" w:date="2018-09-25T20:27:00Z">
              <w:rPr>
                <w:rFonts w:ascii="Calibri" w:hAnsi="Calibri" w:cs="Arial"/>
                <w:sz w:val="20"/>
                <w:szCs w:val="20"/>
              </w:rPr>
            </w:rPrChange>
          </w:rPr>
          <w:t xml:space="preserve">Yes          </w:t>
        </w:r>
      </w:ins>
    </w:p>
    <w:p w14:paraId="4ED1E9E4" w14:textId="7426439F" w:rsidR="00D23C37" w:rsidRPr="00D8221D" w:rsidRDefault="00D23C37">
      <w:pPr>
        <w:pStyle w:val="Appendixstyle"/>
        <w:numPr>
          <w:ilvl w:val="0"/>
          <w:numId w:val="119"/>
        </w:numPr>
        <w:tabs>
          <w:tab w:val="left" w:pos="1080"/>
        </w:tabs>
        <w:ind w:left="810" w:firstLine="0"/>
        <w:jc w:val="left"/>
        <w:rPr>
          <w:ins w:id="16944" w:author="Nasser Mustafa [2]" w:date="2018-09-23T16:09:00Z"/>
          <w:sz w:val="24"/>
          <w:rPrChange w:id="16945" w:author="Nasser Mustafa [2]" w:date="2018-09-25T20:27:00Z">
            <w:rPr>
              <w:ins w:id="16946" w:author="Nasser Mustafa [2]" w:date="2018-09-23T16:09:00Z"/>
              <w:rFonts w:ascii="Calibri" w:eastAsia="Calibri" w:hAnsi="Calibri" w:cs="Arial"/>
              <w:sz w:val="20"/>
              <w:szCs w:val="20"/>
            </w:rPr>
          </w:rPrChange>
        </w:rPr>
        <w:pPrChange w:id="16947" w:author="Nasser Mustafa [2]" w:date="2018-09-25T20:19:00Z">
          <w:pPr>
            <w:spacing w:line="276" w:lineRule="auto"/>
            <w:ind w:left="450"/>
            <w:contextualSpacing/>
          </w:pPr>
        </w:pPrChange>
      </w:pPr>
      <w:ins w:id="16948" w:author="Nasser Mustafa [2]" w:date="2018-09-23T16:09:00Z">
        <w:r w:rsidRPr="00D8221D">
          <w:rPr>
            <w:sz w:val="24"/>
            <w:rPrChange w:id="16949" w:author="Nasser Mustafa [2]" w:date="2018-09-25T20:27:00Z">
              <w:rPr>
                <w:rFonts w:ascii="Calibri" w:hAnsi="Calibri" w:cs="Arial"/>
                <w:sz w:val="20"/>
                <w:szCs w:val="20"/>
              </w:rPr>
            </w:rPrChange>
          </w:rPr>
          <w:t>No</w:t>
        </w:r>
      </w:ins>
    </w:p>
    <w:p w14:paraId="6606A65E" w14:textId="77777777" w:rsidR="00D23C37" w:rsidRPr="00D8221D" w:rsidRDefault="00D23C37">
      <w:pPr>
        <w:numPr>
          <w:ilvl w:val="0"/>
          <w:numId w:val="71"/>
        </w:numPr>
        <w:spacing w:line="276" w:lineRule="auto"/>
        <w:contextualSpacing/>
        <w:rPr>
          <w:ins w:id="16950" w:author="Nasser Mustafa [2]" w:date="2018-09-23T16:09:00Z"/>
          <w:rFonts w:ascii="Times New Roman" w:hAnsi="Times New Roman"/>
          <w:rPrChange w:id="16951" w:author="Nasser Mustafa [2]" w:date="2018-09-25T20:27:00Z">
            <w:rPr>
              <w:ins w:id="16952" w:author="Nasser Mustafa [2]" w:date="2018-09-23T16:09:00Z"/>
              <w:rFonts w:ascii="Calibri" w:eastAsia="Calibri" w:hAnsi="Calibri" w:cs="Arial"/>
              <w:sz w:val="20"/>
              <w:szCs w:val="20"/>
            </w:rPr>
          </w:rPrChange>
        </w:rPr>
      </w:pPr>
      <w:ins w:id="16953" w:author="Nasser Mustafa [2]" w:date="2018-09-23T16:09:00Z">
        <w:r w:rsidRPr="00D8221D">
          <w:rPr>
            <w:rFonts w:ascii="Times New Roman" w:hAnsi="Times New Roman"/>
            <w:rPrChange w:id="16954" w:author="Nasser Mustafa [2]" w:date="2018-09-25T20:27:00Z">
              <w:rPr>
                <w:rFonts w:ascii="Calibri" w:eastAsia="Calibri" w:hAnsi="Calibri" w:cs="Arial"/>
                <w:sz w:val="20"/>
                <w:szCs w:val="20"/>
              </w:rPr>
            </w:rPrChange>
          </w:rPr>
          <w:t>Would you be interested in participating of testing a new traceability model?</w:t>
        </w:r>
      </w:ins>
    </w:p>
    <w:p w14:paraId="6CA961BD" w14:textId="77777777" w:rsidR="00D323EC" w:rsidRPr="00ED409C" w:rsidRDefault="00D23C37">
      <w:pPr>
        <w:pStyle w:val="Appendixstyle"/>
        <w:numPr>
          <w:ilvl w:val="0"/>
          <w:numId w:val="120"/>
        </w:numPr>
        <w:tabs>
          <w:tab w:val="left" w:pos="1080"/>
        </w:tabs>
        <w:ind w:left="810" w:firstLine="0"/>
        <w:jc w:val="left"/>
        <w:rPr>
          <w:ins w:id="16955" w:author="Nasser Mustafa [2]" w:date="2018-09-25T20:20:00Z"/>
        </w:rPr>
        <w:pPrChange w:id="16956" w:author="Nasser Mustafa [2]" w:date="2018-09-25T20:19:00Z">
          <w:pPr>
            <w:spacing w:line="276" w:lineRule="auto"/>
            <w:ind w:left="810"/>
            <w:contextualSpacing/>
          </w:pPr>
        </w:pPrChange>
      </w:pPr>
      <w:ins w:id="16957" w:author="Nasser Mustafa [2]" w:date="2018-09-23T16:09:00Z">
        <w:r w:rsidRPr="00D8221D">
          <w:rPr>
            <w:sz w:val="24"/>
            <w:rPrChange w:id="16958" w:author="Nasser Mustafa [2]" w:date="2018-09-25T20:27:00Z">
              <w:rPr>
                <w:rFonts w:ascii="Calibri" w:hAnsi="Calibri" w:cs="Arial"/>
                <w:sz w:val="20"/>
                <w:szCs w:val="20"/>
              </w:rPr>
            </w:rPrChange>
          </w:rPr>
          <w:t>Yes</w:t>
        </w:r>
      </w:ins>
    </w:p>
    <w:p w14:paraId="55CDCFF2" w14:textId="0C1A6BE2" w:rsidR="00D23C37" w:rsidRPr="00D8221D" w:rsidRDefault="00D23C37">
      <w:pPr>
        <w:pStyle w:val="Appendixstyle"/>
        <w:numPr>
          <w:ilvl w:val="0"/>
          <w:numId w:val="120"/>
        </w:numPr>
        <w:tabs>
          <w:tab w:val="left" w:pos="1080"/>
        </w:tabs>
        <w:ind w:left="810" w:firstLine="0"/>
        <w:jc w:val="left"/>
        <w:rPr>
          <w:ins w:id="16959" w:author="Nasser Mustafa [2]" w:date="2018-09-23T16:09:00Z"/>
          <w:sz w:val="24"/>
          <w:rPrChange w:id="16960" w:author="Nasser Mustafa [2]" w:date="2018-09-25T20:27:00Z">
            <w:rPr>
              <w:ins w:id="16961" w:author="Nasser Mustafa [2]" w:date="2018-09-23T16:09:00Z"/>
              <w:rFonts w:ascii="Calibri" w:eastAsia="Calibri" w:hAnsi="Calibri" w:cs="Arial"/>
              <w:sz w:val="20"/>
              <w:szCs w:val="20"/>
            </w:rPr>
          </w:rPrChange>
        </w:rPr>
        <w:pPrChange w:id="16962" w:author="Nasser Mustafa [2]" w:date="2018-09-25T20:19:00Z">
          <w:pPr>
            <w:spacing w:line="276" w:lineRule="auto"/>
            <w:ind w:left="810"/>
            <w:contextualSpacing/>
          </w:pPr>
        </w:pPrChange>
      </w:pPr>
      <w:ins w:id="16963" w:author="Nasser Mustafa [2]" w:date="2018-09-23T16:09:00Z">
        <w:r w:rsidRPr="00D8221D">
          <w:rPr>
            <w:sz w:val="24"/>
            <w:rPrChange w:id="16964" w:author="Nasser Mustafa [2]" w:date="2018-09-25T20:27:00Z">
              <w:rPr>
                <w:rFonts w:ascii="Calibri" w:hAnsi="Calibri" w:cs="Arial"/>
                <w:sz w:val="20"/>
                <w:szCs w:val="20"/>
              </w:rPr>
            </w:rPrChange>
          </w:rPr>
          <w:t>No</w:t>
        </w:r>
      </w:ins>
    </w:p>
    <w:p w14:paraId="53AF5B04" w14:textId="77777777" w:rsidR="00D23C37" w:rsidRPr="00D8221D" w:rsidRDefault="00D23C37">
      <w:pPr>
        <w:numPr>
          <w:ilvl w:val="0"/>
          <w:numId w:val="71"/>
        </w:numPr>
        <w:spacing w:line="276" w:lineRule="auto"/>
        <w:contextualSpacing/>
        <w:rPr>
          <w:ins w:id="16965" w:author="Nasser Mustafa [2]" w:date="2018-09-23T16:09:00Z"/>
          <w:rFonts w:ascii="Times New Roman" w:hAnsi="Times New Roman"/>
          <w:rPrChange w:id="16966" w:author="Nasser Mustafa [2]" w:date="2018-09-25T20:27:00Z">
            <w:rPr>
              <w:ins w:id="16967" w:author="Nasser Mustafa [2]" w:date="2018-09-23T16:09:00Z"/>
              <w:rFonts w:ascii="Calibri" w:eastAsia="Calibri" w:hAnsi="Calibri" w:cs="Arial"/>
              <w:sz w:val="20"/>
              <w:szCs w:val="20"/>
            </w:rPr>
          </w:rPrChange>
        </w:rPr>
      </w:pPr>
      <w:ins w:id="16968" w:author="Nasser Mustafa [2]" w:date="2018-09-23T16:09:00Z">
        <w:r w:rsidRPr="00D8221D">
          <w:rPr>
            <w:rFonts w:ascii="Times New Roman" w:hAnsi="Times New Roman"/>
            <w:rPrChange w:id="16969" w:author="Nasser Mustafa [2]" w:date="2018-09-25T20:27:00Z">
              <w:rPr>
                <w:rFonts w:ascii="Calibri" w:eastAsia="Calibri" w:hAnsi="Calibri" w:cs="Arial"/>
                <w:sz w:val="20"/>
                <w:szCs w:val="20"/>
              </w:rPr>
            </w:rPrChange>
          </w:rPr>
          <w:t>Please write any comment that you would like to add about this survey</w:t>
        </w:r>
      </w:ins>
    </w:p>
    <w:p w14:paraId="09439C12" w14:textId="77777777" w:rsidR="00D23C37" w:rsidRPr="00D8221D" w:rsidRDefault="00D23C37">
      <w:pPr>
        <w:numPr>
          <w:ilvl w:val="0"/>
          <w:numId w:val="71"/>
        </w:numPr>
        <w:spacing w:line="276" w:lineRule="auto"/>
        <w:contextualSpacing/>
        <w:rPr>
          <w:ins w:id="16970" w:author="Nasser Mustafa [2]" w:date="2018-09-23T16:09:00Z"/>
          <w:rFonts w:ascii="Times New Roman" w:hAnsi="Times New Roman"/>
          <w:rPrChange w:id="16971" w:author="Nasser Mustafa [2]" w:date="2018-09-25T20:27:00Z">
            <w:rPr>
              <w:ins w:id="16972" w:author="Nasser Mustafa [2]" w:date="2018-09-23T16:09:00Z"/>
              <w:rFonts w:ascii="Calibri" w:eastAsia="Calibri" w:hAnsi="Calibri" w:cs="Arial"/>
              <w:sz w:val="20"/>
              <w:szCs w:val="20"/>
            </w:rPr>
          </w:rPrChange>
        </w:rPr>
      </w:pPr>
      <w:ins w:id="16973" w:author="Nasser Mustafa [2]" w:date="2018-09-23T16:09:00Z">
        <w:r w:rsidRPr="00D8221D">
          <w:rPr>
            <w:rFonts w:ascii="Times New Roman" w:hAnsi="Times New Roman"/>
            <w:rPrChange w:id="16974" w:author="Nasser Mustafa [2]" w:date="2018-09-25T20:27:00Z">
              <w:rPr>
                <w:rFonts w:ascii="Calibri" w:eastAsia="Calibri" w:hAnsi="Calibri" w:cs="Arial"/>
                <w:sz w:val="20"/>
                <w:szCs w:val="20"/>
              </w:rPr>
            </w:rPrChange>
          </w:rPr>
          <w:t xml:space="preserve">Do you want to withdraw from the Survey?                                                       </w:t>
        </w:r>
      </w:ins>
    </w:p>
    <w:p w14:paraId="4A2D6322" w14:textId="77777777" w:rsidR="00D323EC" w:rsidRPr="00ED409C" w:rsidRDefault="00D23C37">
      <w:pPr>
        <w:pStyle w:val="Appendixstyle"/>
        <w:numPr>
          <w:ilvl w:val="0"/>
          <w:numId w:val="121"/>
        </w:numPr>
        <w:tabs>
          <w:tab w:val="left" w:pos="1170"/>
        </w:tabs>
        <w:ind w:firstLine="90"/>
        <w:jc w:val="left"/>
        <w:rPr>
          <w:ins w:id="16975" w:author="Nasser Mustafa [2]" w:date="2018-09-25T20:21:00Z"/>
        </w:rPr>
        <w:pPrChange w:id="16976" w:author="Nasser Mustafa [2]" w:date="2018-09-25T20:19:00Z">
          <w:pPr>
            <w:spacing w:line="276" w:lineRule="auto"/>
            <w:ind w:left="450"/>
            <w:contextualSpacing/>
          </w:pPr>
        </w:pPrChange>
      </w:pPr>
      <w:ins w:id="16977" w:author="Nasser Mustafa [2]" w:date="2018-09-23T16:09:00Z">
        <w:r w:rsidRPr="00D8221D">
          <w:rPr>
            <w:sz w:val="24"/>
            <w:rPrChange w:id="16978" w:author="Nasser Mustafa [2]" w:date="2018-09-25T20:27:00Z">
              <w:rPr>
                <w:rFonts w:ascii="Calibri" w:hAnsi="Calibri" w:cs="Arial"/>
                <w:sz w:val="20"/>
                <w:szCs w:val="20"/>
              </w:rPr>
            </w:rPrChange>
          </w:rPr>
          <w:t xml:space="preserve">Yes           </w:t>
        </w:r>
      </w:ins>
    </w:p>
    <w:p w14:paraId="01C71C6F" w14:textId="77105F85" w:rsidR="00D23C37" w:rsidRPr="00D8221D" w:rsidRDefault="00D23C37">
      <w:pPr>
        <w:pStyle w:val="Appendixstyle"/>
        <w:numPr>
          <w:ilvl w:val="0"/>
          <w:numId w:val="121"/>
        </w:numPr>
        <w:tabs>
          <w:tab w:val="left" w:pos="1170"/>
        </w:tabs>
        <w:ind w:firstLine="90"/>
        <w:jc w:val="left"/>
        <w:rPr>
          <w:ins w:id="16979" w:author="Nasser Mustafa [2]" w:date="2018-09-23T16:09:00Z"/>
          <w:sz w:val="24"/>
          <w:rPrChange w:id="16980" w:author="Nasser Mustafa [2]" w:date="2018-09-25T20:27:00Z">
            <w:rPr>
              <w:ins w:id="16981" w:author="Nasser Mustafa [2]" w:date="2018-09-23T16:09:00Z"/>
              <w:rFonts w:ascii="Calibri" w:eastAsia="Calibri" w:hAnsi="Calibri" w:cs="Arial"/>
              <w:sz w:val="20"/>
              <w:szCs w:val="20"/>
            </w:rPr>
          </w:rPrChange>
        </w:rPr>
        <w:pPrChange w:id="16982" w:author="Nasser Mustafa [2]" w:date="2018-09-25T20:19:00Z">
          <w:pPr>
            <w:spacing w:line="276" w:lineRule="auto"/>
            <w:ind w:left="450"/>
            <w:contextualSpacing/>
          </w:pPr>
        </w:pPrChange>
      </w:pPr>
      <w:ins w:id="16983" w:author="Nasser Mustafa [2]" w:date="2018-09-23T16:09:00Z">
        <w:r w:rsidRPr="00D8221D">
          <w:rPr>
            <w:sz w:val="24"/>
            <w:rPrChange w:id="16984" w:author="Nasser Mustafa [2]" w:date="2018-09-25T20:27:00Z">
              <w:rPr>
                <w:rFonts w:ascii="Calibri" w:hAnsi="Calibri" w:cs="Arial"/>
                <w:sz w:val="20"/>
                <w:szCs w:val="20"/>
              </w:rPr>
            </w:rPrChange>
          </w:rPr>
          <w:t>No</w:t>
        </w:r>
      </w:ins>
    </w:p>
    <w:p w14:paraId="486DB20A" w14:textId="77777777" w:rsidR="006E066F" w:rsidRDefault="006E066F">
      <w:pPr>
        <w:pStyle w:val="Appendixstyle"/>
        <w:rPr>
          <w:ins w:id="16985" w:author="Nasser Mustafa [2]" w:date="2018-09-25T18:41:00Z"/>
        </w:rPr>
        <w:sectPr w:rsidR="006E066F" w:rsidSect="00D23C37">
          <w:pgSz w:w="11906" w:h="16838" w:code="9"/>
          <w:pgMar w:top="1440" w:right="1440" w:bottom="1440" w:left="1440" w:header="706" w:footer="706" w:gutter="0"/>
          <w:cols w:space="708"/>
          <w:docGrid w:linePitch="326"/>
        </w:sectPr>
        <w:pPrChange w:id="16986" w:author="Nasser Mustafa [2]" w:date="2018-09-25T18:45:00Z">
          <w:pPr>
            <w:tabs>
              <w:tab w:val="left" w:pos="900"/>
            </w:tabs>
            <w:spacing w:line="480" w:lineRule="auto"/>
          </w:pPr>
        </w:pPrChange>
      </w:pPr>
    </w:p>
    <w:p w14:paraId="0020CFAA" w14:textId="77777777" w:rsidR="00160797" w:rsidRDefault="00E322F7">
      <w:pPr>
        <w:pStyle w:val="Appendixstyle"/>
        <w:rPr>
          <w:ins w:id="16987" w:author="Nasser Mustafa [2]" w:date="2018-09-26T15:02:00Z"/>
          <w:b/>
        </w:rPr>
        <w:pPrChange w:id="16988" w:author="Nasser Mustafa [2]" w:date="2018-09-26T11:58:00Z">
          <w:pPr>
            <w:tabs>
              <w:tab w:val="left" w:pos="900"/>
            </w:tabs>
            <w:spacing w:line="480" w:lineRule="auto"/>
            <w:jc w:val="both"/>
          </w:pPr>
        </w:pPrChange>
      </w:pPr>
      <w:ins w:id="16989" w:author="Nasser Mustafa [2]" w:date="2018-09-26T11:58:00Z">
        <w:r w:rsidRPr="00160797">
          <w:rPr>
            <w:b/>
            <w:rPrChange w:id="16990" w:author="Nasser Mustafa [2]" w:date="2018-09-26T15:01:00Z">
              <w:rPr/>
            </w:rPrChange>
          </w:rPr>
          <w:t>A</w:t>
        </w:r>
      </w:ins>
      <w:ins w:id="16991" w:author="Nasser Mustafa [2]" w:date="2018-09-26T15:02:00Z">
        <w:r w:rsidR="00160797">
          <w:rPr>
            <w:b/>
          </w:rPr>
          <w:t xml:space="preserve">PPENDIX </w:t>
        </w:r>
      </w:ins>
      <w:ins w:id="16992" w:author="Nasser Mustafa [2]" w:date="2018-09-26T11:59:00Z">
        <w:r w:rsidRPr="00160797">
          <w:rPr>
            <w:b/>
            <w:rPrChange w:id="16993" w:author="Nasser Mustafa [2]" w:date="2018-09-26T15:01:00Z">
              <w:rPr/>
            </w:rPrChange>
          </w:rPr>
          <w:t>B.</w:t>
        </w:r>
      </w:ins>
    </w:p>
    <w:p w14:paraId="23CDABE3" w14:textId="2E975EE9" w:rsidR="00D23C37" w:rsidRPr="00160797" w:rsidRDefault="00E322F7">
      <w:pPr>
        <w:pStyle w:val="Appendixstyle"/>
        <w:rPr>
          <w:ins w:id="16994" w:author="Nasser Mustafa [2]" w:date="2018-09-26T10:54:00Z"/>
          <w:b/>
          <w:rPrChange w:id="16995" w:author="Nasser Mustafa [2]" w:date="2018-09-26T15:01:00Z">
            <w:rPr>
              <w:ins w:id="16996" w:author="Nasser Mustafa [2]" w:date="2018-09-26T10:54:00Z"/>
            </w:rPr>
          </w:rPrChange>
        </w:rPr>
        <w:pPrChange w:id="16997" w:author="Nasser Mustafa [2]" w:date="2018-09-26T11:58:00Z">
          <w:pPr>
            <w:tabs>
              <w:tab w:val="left" w:pos="900"/>
            </w:tabs>
            <w:spacing w:line="480" w:lineRule="auto"/>
            <w:jc w:val="both"/>
          </w:pPr>
        </w:pPrChange>
      </w:pPr>
      <w:ins w:id="16998" w:author="Nasser Mustafa [2]" w:date="2018-09-26T11:59:00Z">
        <w:r w:rsidRPr="00160797">
          <w:rPr>
            <w:b/>
            <w:rPrChange w:id="16999" w:author="Nasser Mustafa [2]" w:date="2018-09-26T15:01:00Z">
              <w:rPr/>
            </w:rPrChange>
          </w:rPr>
          <w:t xml:space="preserve"> </w:t>
        </w:r>
      </w:ins>
      <w:ins w:id="17000" w:author="Nasser Mustafa [2]" w:date="2018-09-25T18:46:00Z">
        <w:r w:rsidR="006E066F" w:rsidRPr="00160797">
          <w:rPr>
            <w:b/>
            <w:rPrChange w:id="17001" w:author="Nasser Mustafa [2]" w:date="2018-09-26T15:01:00Z">
              <w:rPr/>
            </w:rPrChange>
          </w:rPr>
          <w:t xml:space="preserve">Traceability </w:t>
        </w:r>
      </w:ins>
      <w:ins w:id="17002" w:author="Nasser Mustafa [2]" w:date="2018-09-25T18:47:00Z">
        <w:r w:rsidR="006E066F" w:rsidRPr="00160797">
          <w:rPr>
            <w:b/>
            <w:rPrChange w:id="17003" w:author="Nasser Mustafa [2]" w:date="2018-09-26T15:01:00Z">
              <w:rPr/>
            </w:rPrChange>
          </w:rPr>
          <w:t>M</w:t>
        </w:r>
      </w:ins>
      <w:ins w:id="17004" w:author="Nasser Mustafa [2]" w:date="2018-09-25T18:46:00Z">
        <w:r w:rsidR="006E066F" w:rsidRPr="00160797">
          <w:rPr>
            <w:b/>
            <w:rPrChange w:id="17005" w:author="Nasser Mustafa [2]" w:date="2018-09-26T15:01:00Z">
              <w:rPr/>
            </w:rPrChange>
          </w:rPr>
          <w:t>odel Specifications</w:t>
        </w:r>
      </w:ins>
    </w:p>
    <w:p w14:paraId="326D2B6C" w14:textId="77777777" w:rsidR="00F944DC" w:rsidRDefault="00F944DC">
      <w:pPr>
        <w:pStyle w:val="Appendixstyle"/>
        <w:rPr>
          <w:ins w:id="17006" w:author="Nasser Mustafa [2]" w:date="2018-09-25T20:18:00Z"/>
          <w:b/>
          <w:szCs w:val="32"/>
        </w:rPr>
        <w:pPrChange w:id="17007" w:author="Nasser Mustafa [2]" w:date="2018-09-25T18:45:00Z">
          <w:pPr>
            <w:tabs>
              <w:tab w:val="left" w:pos="900"/>
            </w:tabs>
            <w:spacing w:line="480" w:lineRule="auto"/>
            <w:jc w:val="both"/>
          </w:pPr>
        </w:pPrChange>
      </w:pPr>
    </w:p>
    <w:p w14:paraId="3D1DDEBD" w14:textId="003F231D" w:rsidR="00D8221D" w:rsidRPr="004D17E2" w:rsidRDefault="00D8221D" w:rsidP="00ED409C">
      <w:pPr>
        <w:pStyle w:val="Appendixstyle"/>
        <w:jc w:val="left"/>
        <w:rPr>
          <w:ins w:id="17008" w:author="Nasser Mustafa [2]" w:date="2018-09-25T20:24:00Z"/>
          <w:szCs w:val="32"/>
          <w:rPrChange w:id="17009" w:author="Nasser Mustafa [2]" w:date="2018-09-25T20:28:00Z">
            <w:rPr>
              <w:ins w:id="17010" w:author="Nasser Mustafa [2]" w:date="2018-09-25T20:24:00Z"/>
              <w:b/>
              <w:szCs w:val="32"/>
            </w:rPr>
          </w:rPrChange>
        </w:rPr>
      </w:pPr>
      <w:ins w:id="17011" w:author="Nasser Mustafa [2]" w:date="2018-09-25T20:24:00Z">
        <w:r w:rsidRPr="004D17E2">
          <w:rPr>
            <w:szCs w:val="32"/>
            <w:rPrChange w:id="17012" w:author="Nasser Mustafa [2]" w:date="2018-09-25T20:28:00Z">
              <w:rPr>
                <w:b/>
                <w:szCs w:val="32"/>
              </w:rPr>
            </w:rPrChange>
          </w:rPr>
          <w:t xml:space="preserve">-- </w:t>
        </w:r>
        <w:r w:rsidR="004D17E2" w:rsidRPr="004D17E2">
          <w:rPr>
            <w:szCs w:val="32"/>
            <w:rPrChange w:id="17013" w:author="Nasser Mustafa [2]" w:date="2018-09-25T20:28:00Z">
              <w:rPr>
                <w:sz w:val="24"/>
              </w:rPr>
            </w:rPrChange>
          </w:rPr>
          <w:t>C</w:t>
        </w:r>
        <w:r w:rsidRPr="004D17E2">
          <w:rPr>
            <w:szCs w:val="32"/>
            <w:rPrChange w:id="17014" w:author="Nasser Mustafa [2]" w:date="2018-09-25T20:28:00Z">
              <w:rPr>
                <w:b/>
                <w:szCs w:val="32"/>
              </w:rPr>
            </w:rPrChange>
          </w:rPr>
          <w:t>lasses</w:t>
        </w:r>
      </w:ins>
    </w:p>
    <w:p w14:paraId="3DF6BC19" w14:textId="77777777" w:rsidR="00D8221D" w:rsidRPr="00D8221D" w:rsidRDefault="00D8221D" w:rsidP="006C306F">
      <w:pPr>
        <w:pStyle w:val="Appendixstyle"/>
        <w:jc w:val="left"/>
        <w:rPr>
          <w:ins w:id="17015" w:author="Nasser Mustafa [2]" w:date="2018-09-25T20:24:00Z"/>
          <w:sz w:val="24"/>
          <w:rPrChange w:id="17016" w:author="Nasser Mustafa [2]" w:date="2018-09-25T20:26:00Z">
            <w:rPr>
              <w:ins w:id="17017" w:author="Nasser Mustafa [2]" w:date="2018-09-25T20:24:00Z"/>
              <w:b/>
              <w:szCs w:val="32"/>
            </w:rPr>
          </w:rPrChange>
        </w:rPr>
      </w:pPr>
      <w:ins w:id="17018" w:author="Nasser Mustafa [2]" w:date="2018-09-25T20:24:00Z">
        <w:r w:rsidRPr="00D8221D">
          <w:rPr>
            <w:sz w:val="24"/>
            <w:rPrChange w:id="17019" w:author="Nasser Mustafa [2]" w:date="2018-09-25T20:26:00Z">
              <w:rPr>
                <w:b/>
                <w:szCs w:val="32"/>
              </w:rPr>
            </w:rPrChange>
          </w:rPr>
          <w:t>abstract class TraceElement</w:t>
        </w:r>
      </w:ins>
    </w:p>
    <w:p w14:paraId="3D9AD0D7" w14:textId="77777777" w:rsidR="00D8221D" w:rsidRPr="00D8221D" w:rsidRDefault="00D8221D" w:rsidP="006C306F">
      <w:pPr>
        <w:pStyle w:val="Appendixstyle"/>
        <w:jc w:val="left"/>
        <w:rPr>
          <w:ins w:id="17020" w:author="Nasser Mustafa [2]" w:date="2018-09-25T20:24:00Z"/>
          <w:sz w:val="24"/>
          <w:rPrChange w:id="17021" w:author="Nasser Mustafa [2]" w:date="2018-09-25T20:26:00Z">
            <w:rPr>
              <w:ins w:id="17022" w:author="Nasser Mustafa [2]" w:date="2018-09-25T20:24:00Z"/>
              <w:b/>
              <w:szCs w:val="32"/>
            </w:rPr>
          </w:rPrChange>
        </w:rPr>
      </w:pPr>
      <w:ins w:id="17023" w:author="Nasser Mustafa [2]" w:date="2018-09-25T20:24:00Z">
        <w:r w:rsidRPr="00D8221D">
          <w:rPr>
            <w:sz w:val="24"/>
            <w:rPrChange w:id="17024" w:author="Nasser Mustafa [2]" w:date="2018-09-25T20:26:00Z">
              <w:rPr>
                <w:b/>
                <w:szCs w:val="32"/>
              </w:rPr>
            </w:rPrChange>
          </w:rPr>
          <w:t>attributes</w:t>
        </w:r>
      </w:ins>
    </w:p>
    <w:p w14:paraId="774AA610" w14:textId="77777777" w:rsidR="00D8221D" w:rsidRPr="00D8221D" w:rsidRDefault="00D8221D" w:rsidP="006C306F">
      <w:pPr>
        <w:pStyle w:val="Appendixstyle"/>
        <w:jc w:val="left"/>
        <w:rPr>
          <w:ins w:id="17025" w:author="Nasser Mustafa [2]" w:date="2018-09-25T20:24:00Z"/>
          <w:sz w:val="24"/>
          <w:rPrChange w:id="17026" w:author="Nasser Mustafa [2]" w:date="2018-09-25T20:26:00Z">
            <w:rPr>
              <w:ins w:id="17027" w:author="Nasser Mustafa [2]" w:date="2018-09-25T20:24:00Z"/>
              <w:b/>
              <w:szCs w:val="32"/>
            </w:rPr>
          </w:rPrChange>
        </w:rPr>
      </w:pPr>
      <w:ins w:id="17028" w:author="Nasser Mustafa [2]" w:date="2018-09-25T20:24:00Z">
        <w:r w:rsidRPr="00D8221D">
          <w:rPr>
            <w:sz w:val="24"/>
            <w:rPrChange w:id="17029" w:author="Nasser Mustafa [2]" w:date="2018-09-25T20:26:00Z">
              <w:rPr>
                <w:b/>
                <w:szCs w:val="32"/>
              </w:rPr>
            </w:rPrChange>
          </w:rPr>
          <w:t>uri: String</w:t>
        </w:r>
      </w:ins>
    </w:p>
    <w:p w14:paraId="57AC1DF1" w14:textId="216D7EC2" w:rsidR="00D8221D" w:rsidRPr="00D8221D" w:rsidRDefault="00D8221D" w:rsidP="006C306F">
      <w:pPr>
        <w:pStyle w:val="Appendixstyle"/>
        <w:jc w:val="left"/>
        <w:rPr>
          <w:ins w:id="17030" w:author="Nasser Mustafa [2]" w:date="2018-09-25T20:24:00Z"/>
          <w:sz w:val="24"/>
          <w:rPrChange w:id="17031" w:author="Nasser Mustafa [2]" w:date="2018-09-25T20:26:00Z">
            <w:rPr>
              <w:ins w:id="17032" w:author="Nasser Mustafa [2]" w:date="2018-09-25T20:24:00Z"/>
              <w:b/>
              <w:szCs w:val="32"/>
            </w:rPr>
          </w:rPrChange>
        </w:rPr>
      </w:pPr>
      <w:ins w:id="17033" w:author="Nasser Mustafa [2]" w:date="2018-09-25T20:24:00Z">
        <w:r w:rsidRPr="00D8221D">
          <w:rPr>
            <w:sz w:val="24"/>
            <w:rPrChange w:id="17034" w:author="Nasser Mustafa [2]" w:date="2018-09-25T20:26:00Z">
              <w:rPr>
                <w:b/>
                <w:szCs w:val="32"/>
              </w:rPr>
            </w:rPrChange>
          </w:rPr>
          <w:t>end</w:t>
        </w:r>
      </w:ins>
    </w:p>
    <w:p w14:paraId="23854012" w14:textId="77777777" w:rsidR="00D8221D" w:rsidRPr="00D8221D" w:rsidRDefault="00D8221D" w:rsidP="006C306F">
      <w:pPr>
        <w:pStyle w:val="Appendixstyle"/>
        <w:jc w:val="left"/>
        <w:rPr>
          <w:ins w:id="17035" w:author="Nasser Mustafa [2]" w:date="2018-09-25T20:25:00Z"/>
          <w:sz w:val="24"/>
          <w:rPrChange w:id="17036" w:author="Nasser Mustafa [2]" w:date="2018-09-25T20:26:00Z">
            <w:rPr>
              <w:ins w:id="17037" w:author="Nasser Mustafa [2]" w:date="2018-09-25T20:25:00Z"/>
              <w:b/>
              <w:szCs w:val="32"/>
            </w:rPr>
          </w:rPrChange>
        </w:rPr>
      </w:pPr>
    </w:p>
    <w:p w14:paraId="0105905B" w14:textId="6923F545" w:rsidR="00D8221D" w:rsidRPr="00D8221D" w:rsidRDefault="00D8221D" w:rsidP="006C306F">
      <w:pPr>
        <w:pStyle w:val="Appendixstyle"/>
        <w:jc w:val="left"/>
        <w:rPr>
          <w:ins w:id="17038" w:author="Nasser Mustafa [2]" w:date="2018-09-25T20:24:00Z"/>
          <w:sz w:val="24"/>
          <w:rPrChange w:id="17039" w:author="Nasser Mustafa [2]" w:date="2018-09-25T20:26:00Z">
            <w:rPr>
              <w:ins w:id="17040" w:author="Nasser Mustafa [2]" w:date="2018-09-25T20:24:00Z"/>
              <w:b/>
              <w:szCs w:val="32"/>
            </w:rPr>
          </w:rPrChange>
        </w:rPr>
      </w:pPr>
      <w:ins w:id="17041" w:author="Nasser Mustafa [2]" w:date="2018-09-25T20:24:00Z">
        <w:r w:rsidRPr="00D8221D">
          <w:rPr>
            <w:sz w:val="24"/>
            <w:rPrChange w:id="17042" w:author="Nasser Mustafa [2]" w:date="2018-09-25T20:26:00Z">
              <w:rPr>
                <w:b/>
                <w:szCs w:val="32"/>
              </w:rPr>
            </w:rPrChange>
          </w:rPr>
          <w:t>class TraceabilityRoot</w:t>
        </w:r>
      </w:ins>
    </w:p>
    <w:p w14:paraId="4D7F9274" w14:textId="77777777" w:rsidR="00D8221D" w:rsidRPr="00D8221D" w:rsidRDefault="00D8221D" w:rsidP="006C306F">
      <w:pPr>
        <w:pStyle w:val="Appendixstyle"/>
        <w:jc w:val="left"/>
        <w:rPr>
          <w:ins w:id="17043" w:author="Nasser Mustafa [2]" w:date="2018-09-25T20:24:00Z"/>
          <w:sz w:val="24"/>
          <w:rPrChange w:id="17044" w:author="Nasser Mustafa [2]" w:date="2018-09-25T20:26:00Z">
            <w:rPr>
              <w:ins w:id="17045" w:author="Nasser Mustafa [2]" w:date="2018-09-25T20:24:00Z"/>
              <w:b/>
              <w:szCs w:val="32"/>
            </w:rPr>
          </w:rPrChange>
        </w:rPr>
      </w:pPr>
      <w:ins w:id="17046" w:author="Nasser Mustafa [2]" w:date="2018-09-25T20:24:00Z">
        <w:r w:rsidRPr="00D8221D">
          <w:rPr>
            <w:sz w:val="24"/>
            <w:rPrChange w:id="17047" w:author="Nasser Mustafa [2]" w:date="2018-09-25T20:26:00Z">
              <w:rPr>
                <w:b/>
                <w:szCs w:val="32"/>
              </w:rPr>
            </w:rPrChange>
          </w:rPr>
          <w:t xml:space="preserve"> attributes</w:t>
        </w:r>
      </w:ins>
    </w:p>
    <w:p w14:paraId="32224A1A" w14:textId="77777777" w:rsidR="00D8221D" w:rsidRPr="00D8221D" w:rsidRDefault="00D8221D" w:rsidP="006C306F">
      <w:pPr>
        <w:pStyle w:val="Appendixstyle"/>
        <w:jc w:val="left"/>
        <w:rPr>
          <w:ins w:id="17048" w:author="Nasser Mustafa [2]" w:date="2018-09-25T20:24:00Z"/>
          <w:sz w:val="24"/>
          <w:rPrChange w:id="17049" w:author="Nasser Mustafa [2]" w:date="2018-09-25T20:26:00Z">
            <w:rPr>
              <w:ins w:id="17050" w:author="Nasser Mustafa [2]" w:date="2018-09-25T20:24:00Z"/>
              <w:b/>
              <w:szCs w:val="32"/>
            </w:rPr>
          </w:rPrChange>
        </w:rPr>
      </w:pPr>
      <w:ins w:id="17051" w:author="Nasser Mustafa [2]" w:date="2018-09-25T20:24:00Z">
        <w:r w:rsidRPr="00D8221D">
          <w:rPr>
            <w:sz w:val="24"/>
            <w:rPrChange w:id="17052" w:author="Nasser Mustafa [2]" w:date="2018-09-25T20:26:00Z">
              <w:rPr>
                <w:b/>
                <w:szCs w:val="32"/>
              </w:rPr>
            </w:rPrChange>
          </w:rPr>
          <w:t xml:space="preserve"> name : String</w:t>
        </w:r>
      </w:ins>
    </w:p>
    <w:p w14:paraId="6881A434" w14:textId="77777777" w:rsidR="00D8221D" w:rsidRPr="00D8221D" w:rsidRDefault="00D8221D" w:rsidP="006C306F">
      <w:pPr>
        <w:pStyle w:val="Appendixstyle"/>
        <w:jc w:val="left"/>
        <w:rPr>
          <w:ins w:id="17053" w:author="Nasser Mustafa [2]" w:date="2018-09-25T20:24:00Z"/>
          <w:sz w:val="24"/>
          <w:rPrChange w:id="17054" w:author="Nasser Mustafa [2]" w:date="2018-09-25T20:26:00Z">
            <w:rPr>
              <w:ins w:id="17055" w:author="Nasser Mustafa [2]" w:date="2018-09-25T20:24:00Z"/>
              <w:b/>
              <w:szCs w:val="32"/>
            </w:rPr>
          </w:rPrChange>
        </w:rPr>
      </w:pPr>
      <w:ins w:id="17056" w:author="Nasser Mustafa [2]" w:date="2018-09-25T20:24:00Z">
        <w:r w:rsidRPr="00D8221D">
          <w:rPr>
            <w:sz w:val="24"/>
            <w:rPrChange w:id="17057" w:author="Nasser Mustafa [2]" w:date="2018-09-25T20:26:00Z">
              <w:rPr>
                <w:b/>
                <w:szCs w:val="32"/>
              </w:rPr>
            </w:rPrChange>
          </w:rPr>
          <w:t>end</w:t>
        </w:r>
      </w:ins>
    </w:p>
    <w:p w14:paraId="0EB41164" w14:textId="77777777" w:rsidR="00D8221D" w:rsidRPr="00D8221D" w:rsidRDefault="00D8221D" w:rsidP="006C306F">
      <w:pPr>
        <w:pStyle w:val="Appendixstyle"/>
        <w:jc w:val="left"/>
        <w:rPr>
          <w:ins w:id="17058" w:author="Nasser Mustafa [2]" w:date="2018-09-25T20:25:00Z"/>
          <w:sz w:val="24"/>
          <w:rPrChange w:id="17059" w:author="Nasser Mustafa [2]" w:date="2018-09-25T20:26:00Z">
            <w:rPr>
              <w:ins w:id="17060" w:author="Nasser Mustafa [2]" w:date="2018-09-25T20:25:00Z"/>
              <w:b/>
              <w:szCs w:val="32"/>
            </w:rPr>
          </w:rPrChange>
        </w:rPr>
      </w:pPr>
    </w:p>
    <w:p w14:paraId="50855A26" w14:textId="4E7236FB" w:rsidR="00D8221D" w:rsidRPr="00D8221D" w:rsidRDefault="00D8221D" w:rsidP="006C306F">
      <w:pPr>
        <w:pStyle w:val="Appendixstyle"/>
        <w:jc w:val="left"/>
        <w:rPr>
          <w:ins w:id="17061" w:author="Nasser Mustafa [2]" w:date="2018-09-25T20:24:00Z"/>
          <w:sz w:val="24"/>
          <w:rPrChange w:id="17062" w:author="Nasser Mustafa [2]" w:date="2018-09-25T20:26:00Z">
            <w:rPr>
              <w:ins w:id="17063" w:author="Nasser Mustafa [2]" w:date="2018-09-25T20:24:00Z"/>
              <w:b/>
              <w:szCs w:val="32"/>
            </w:rPr>
          </w:rPrChange>
        </w:rPr>
      </w:pPr>
      <w:ins w:id="17064" w:author="Nasser Mustafa [2]" w:date="2018-09-25T20:24:00Z">
        <w:r w:rsidRPr="00D8221D">
          <w:rPr>
            <w:sz w:val="24"/>
            <w:rPrChange w:id="17065" w:author="Nasser Mustafa [2]" w:date="2018-09-25T20:26:00Z">
              <w:rPr>
                <w:b/>
                <w:szCs w:val="32"/>
              </w:rPr>
            </w:rPrChange>
          </w:rPr>
          <w:t xml:space="preserve">class Constraint </w:t>
        </w:r>
      </w:ins>
    </w:p>
    <w:p w14:paraId="26E035EE" w14:textId="77777777" w:rsidR="00D8221D" w:rsidRPr="00D8221D" w:rsidRDefault="00D8221D" w:rsidP="006C306F">
      <w:pPr>
        <w:pStyle w:val="Appendixstyle"/>
        <w:jc w:val="left"/>
        <w:rPr>
          <w:ins w:id="17066" w:author="Nasser Mustafa [2]" w:date="2018-09-25T20:24:00Z"/>
          <w:sz w:val="24"/>
          <w:rPrChange w:id="17067" w:author="Nasser Mustafa [2]" w:date="2018-09-25T20:26:00Z">
            <w:rPr>
              <w:ins w:id="17068" w:author="Nasser Mustafa [2]" w:date="2018-09-25T20:24:00Z"/>
              <w:b/>
              <w:szCs w:val="32"/>
            </w:rPr>
          </w:rPrChange>
        </w:rPr>
      </w:pPr>
      <w:ins w:id="17069" w:author="Nasser Mustafa [2]" w:date="2018-09-25T20:24:00Z">
        <w:r w:rsidRPr="00D8221D">
          <w:rPr>
            <w:sz w:val="24"/>
            <w:rPrChange w:id="17070" w:author="Nasser Mustafa [2]" w:date="2018-09-25T20:26:00Z">
              <w:rPr>
                <w:b/>
                <w:szCs w:val="32"/>
              </w:rPr>
            </w:rPrChange>
          </w:rPr>
          <w:t>attributes</w:t>
        </w:r>
      </w:ins>
    </w:p>
    <w:p w14:paraId="0281A1F0" w14:textId="77777777" w:rsidR="00D8221D" w:rsidRPr="00D8221D" w:rsidRDefault="00D8221D" w:rsidP="006C306F">
      <w:pPr>
        <w:pStyle w:val="Appendixstyle"/>
        <w:jc w:val="left"/>
        <w:rPr>
          <w:ins w:id="17071" w:author="Nasser Mustafa [2]" w:date="2018-09-25T20:24:00Z"/>
          <w:sz w:val="24"/>
          <w:rPrChange w:id="17072" w:author="Nasser Mustafa [2]" w:date="2018-09-25T20:26:00Z">
            <w:rPr>
              <w:ins w:id="17073" w:author="Nasser Mustafa [2]" w:date="2018-09-25T20:24:00Z"/>
              <w:b/>
              <w:szCs w:val="32"/>
            </w:rPr>
          </w:rPrChange>
        </w:rPr>
      </w:pPr>
      <w:ins w:id="17074" w:author="Nasser Mustafa [2]" w:date="2018-09-25T20:24:00Z">
        <w:r w:rsidRPr="00D8221D">
          <w:rPr>
            <w:sz w:val="24"/>
            <w:rPrChange w:id="17075" w:author="Nasser Mustafa [2]" w:date="2018-09-25T20:26:00Z">
              <w:rPr>
                <w:b/>
                <w:szCs w:val="32"/>
              </w:rPr>
            </w:rPrChange>
          </w:rPr>
          <w:t xml:space="preserve">  type : String</w:t>
        </w:r>
      </w:ins>
    </w:p>
    <w:p w14:paraId="422E29B0" w14:textId="77777777" w:rsidR="00D8221D" w:rsidRPr="00D8221D" w:rsidRDefault="00D8221D" w:rsidP="006C306F">
      <w:pPr>
        <w:pStyle w:val="Appendixstyle"/>
        <w:jc w:val="left"/>
        <w:rPr>
          <w:ins w:id="17076" w:author="Nasser Mustafa [2]" w:date="2018-09-25T20:24:00Z"/>
          <w:sz w:val="24"/>
          <w:rPrChange w:id="17077" w:author="Nasser Mustafa [2]" w:date="2018-09-25T20:26:00Z">
            <w:rPr>
              <w:ins w:id="17078" w:author="Nasser Mustafa [2]" w:date="2018-09-25T20:24:00Z"/>
              <w:b/>
              <w:szCs w:val="32"/>
            </w:rPr>
          </w:rPrChange>
        </w:rPr>
      </w:pPr>
      <w:ins w:id="17079" w:author="Nasser Mustafa [2]" w:date="2018-09-25T20:24:00Z">
        <w:r w:rsidRPr="00D8221D">
          <w:rPr>
            <w:sz w:val="24"/>
            <w:rPrChange w:id="17080" w:author="Nasser Mustafa [2]" w:date="2018-09-25T20:26:00Z">
              <w:rPr>
                <w:b/>
                <w:szCs w:val="32"/>
              </w:rPr>
            </w:rPrChange>
          </w:rPr>
          <w:t xml:space="preserve">  value : String</w:t>
        </w:r>
      </w:ins>
    </w:p>
    <w:p w14:paraId="000212F2" w14:textId="77777777" w:rsidR="00D8221D" w:rsidRPr="00D8221D" w:rsidRDefault="00D8221D" w:rsidP="006C306F">
      <w:pPr>
        <w:pStyle w:val="Appendixstyle"/>
        <w:jc w:val="left"/>
        <w:rPr>
          <w:ins w:id="17081" w:author="Nasser Mustafa [2]" w:date="2018-09-25T20:24:00Z"/>
          <w:sz w:val="24"/>
          <w:rPrChange w:id="17082" w:author="Nasser Mustafa [2]" w:date="2018-09-25T20:26:00Z">
            <w:rPr>
              <w:ins w:id="17083" w:author="Nasser Mustafa [2]" w:date="2018-09-25T20:24:00Z"/>
              <w:b/>
              <w:szCs w:val="32"/>
            </w:rPr>
          </w:rPrChange>
        </w:rPr>
      </w:pPr>
      <w:ins w:id="17084" w:author="Nasser Mustafa [2]" w:date="2018-09-25T20:24:00Z">
        <w:r w:rsidRPr="00D8221D">
          <w:rPr>
            <w:sz w:val="24"/>
            <w:rPrChange w:id="17085" w:author="Nasser Mustafa [2]" w:date="2018-09-25T20:26:00Z">
              <w:rPr>
                <w:b/>
                <w:szCs w:val="32"/>
              </w:rPr>
            </w:rPrChange>
          </w:rPr>
          <w:t xml:space="preserve">  language: String</w:t>
        </w:r>
      </w:ins>
    </w:p>
    <w:p w14:paraId="6A9D7566" w14:textId="77777777" w:rsidR="00D8221D" w:rsidRPr="00D8221D" w:rsidRDefault="00D8221D" w:rsidP="006C306F">
      <w:pPr>
        <w:pStyle w:val="Appendixstyle"/>
        <w:jc w:val="left"/>
        <w:rPr>
          <w:ins w:id="17086" w:author="Nasser Mustafa [2]" w:date="2018-09-25T20:24:00Z"/>
          <w:sz w:val="24"/>
          <w:rPrChange w:id="17087" w:author="Nasser Mustafa [2]" w:date="2018-09-25T20:26:00Z">
            <w:rPr>
              <w:ins w:id="17088" w:author="Nasser Mustafa [2]" w:date="2018-09-25T20:24:00Z"/>
              <w:b/>
              <w:szCs w:val="32"/>
            </w:rPr>
          </w:rPrChange>
        </w:rPr>
      </w:pPr>
      <w:ins w:id="17089" w:author="Nasser Mustafa [2]" w:date="2018-09-25T20:24:00Z">
        <w:r w:rsidRPr="00D8221D">
          <w:rPr>
            <w:sz w:val="24"/>
            <w:rPrChange w:id="17090" w:author="Nasser Mustafa [2]" w:date="2018-09-25T20:26:00Z">
              <w:rPr>
                <w:b/>
                <w:szCs w:val="32"/>
              </w:rPr>
            </w:rPrChange>
          </w:rPr>
          <w:t>end</w:t>
        </w:r>
      </w:ins>
    </w:p>
    <w:p w14:paraId="5DE8B235" w14:textId="77777777" w:rsidR="00D8221D" w:rsidRPr="00D8221D" w:rsidRDefault="00D8221D" w:rsidP="006C306F">
      <w:pPr>
        <w:pStyle w:val="Appendixstyle"/>
        <w:jc w:val="left"/>
        <w:rPr>
          <w:ins w:id="17091" w:author="Nasser Mustafa [2]" w:date="2018-09-25T20:25:00Z"/>
          <w:sz w:val="24"/>
          <w:rPrChange w:id="17092" w:author="Nasser Mustafa [2]" w:date="2018-09-25T20:26:00Z">
            <w:rPr>
              <w:ins w:id="17093" w:author="Nasser Mustafa [2]" w:date="2018-09-25T20:25:00Z"/>
              <w:b/>
              <w:szCs w:val="32"/>
            </w:rPr>
          </w:rPrChange>
        </w:rPr>
      </w:pPr>
    </w:p>
    <w:p w14:paraId="35ADBFB2" w14:textId="2DC79D42" w:rsidR="00D8221D" w:rsidRPr="00D8221D" w:rsidRDefault="00D8221D" w:rsidP="006C306F">
      <w:pPr>
        <w:pStyle w:val="Appendixstyle"/>
        <w:jc w:val="left"/>
        <w:rPr>
          <w:ins w:id="17094" w:author="Nasser Mustafa [2]" w:date="2018-09-25T20:24:00Z"/>
          <w:sz w:val="24"/>
          <w:rPrChange w:id="17095" w:author="Nasser Mustafa [2]" w:date="2018-09-25T20:26:00Z">
            <w:rPr>
              <w:ins w:id="17096" w:author="Nasser Mustafa [2]" w:date="2018-09-25T20:24:00Z"/>
              <w:b/>
              <w:szCs w:val="32"/>
            </w:rPr>
          </w:rPrChange>
        </w:rPr>
      </w:pPr>
      <w:ins w:id="17097" w:author="Nasser Mustafa [2]" w:date="2018-09-25T20:24:00Z">
        <w:r w:rsidRPr="00D8221D">
          <w:rPr>
            <w:sz w:val="24"/>
            <w:rPrChange w:id="17098" w:author="Nasser Mustafa [2]" w:date="2018-09-25T20:26:00Z">
              <w:rPr>
                <w:b/>
                <w:szCs w:val="32"/>
              </w:rPr>
            </w:rPrChange>
          </w:rPr>
          <w:t xml:space="preserve">class Characterization </w:t>
        </w:r>
      </w:ins>
    </w:p>
    <w:p w14:paraId="659FD7BE" w14:textId="77777777" w:rsidR="00D8221D" w:rsidRPr="00D8221D" w:rsidRDefault="00D8221D" w:rsidP="006C306F">
      <w:pPr>
        <w:pStyle w:val="Appendixstyle"/>
        <w:jc w:val="left"/>
        <w:rPr>
          <w:ins w:id="17099" w:author="Nasser Mustafa [2]" w:date="2018-09-25T20:24:00Z"/>
          <w:sz w:val="24"/>
          <w:rPrChange w:id="17100" w:author="Nasser Mustafa [2]" w:date="2018-09-25T20:26:00Z">
            <w:rPr>
              <w:ins w:id="17101" w:author="Nasser Mustafa [2]" w:date="2018-09-25T20:24:00Z"/>
              <w:b/>
              <w:szCs w:val="32"/>
            </w:rPr>
          </w:rPrChange>
        </w:rPr>
      </w:pPr>
      <w:ins w:id="17102" w:author="Nasser Mustafa [2]" w:date="2018-09-25T20:24:00Z">
        <w:r w:rsidRPr="00D8221D">
          <w:rPr>
            <w:sz w:val="24"/>
            <w:rPrChange w:id="17103" w:author="Nasser Mustafa [2]" w:date="2018-09-25T20:26:00Z">
              <w:rPr>
                <w:b/>
                <w:szCs w:val="32"/>
              </w:rPr>
            </w:rPrChange>
          </w:rPr>
          <w:t xml:space="preserve">attributes </w:t>
        </w:r>
      </w:ins>
    </w:p>
    <w:p w14:paraId="40248A30" w14:textId="77777777" w:rsidR="00D8221D" w:rsidRPr="00D8221D" w:rsidRDefault="00D8221D" w:rsidP="006C306F">
      <w:pPr>
        <w:pStyle w:val="Appendixstyle"/>
        <w:jc w:val="left"/>
        <w:rPr>
          <w:ins w:id="17104" w:author="Nasser Mustafa [2]" w:date="2018-09-25T20:24:00Z"/>
          <w:sz w:val="24"/>
          <w:rPrChange w:id="17105" w:author="Nasser Mustafa [2]" w:date="2018-09-25T20:26:00Z">
            <w:rPr>
              <w:ins w:id="17106" w:author="Nasser Mustafa [2]" w:date="2018-09-25T20:24:00Z"/>
              <w:b/>
              <w:szCs w:val="32"/>
            </w:rPr>
          </w:rPrChange>
        </w:rPr>
      </w:pPr>
      <w:ins w:id="17107" w:author="Nasser Mustafa [2]" w:date="2018-09-25T20:24:00Z">
        <w:r w:rsidRPr="00D8221D">
          <w:rPr>
            <w:sz w:val="24"/>
            <w:rPrChange w:id="17108" w:author="Nasser Mustafa [2]" w:date="2018-09-25T20:26:00Z">
              <w:rPr>
                <w:b/>
                <w:szCs w:val="32"/>
              </w:rPr>
            </w:rPrChange>
          </w:rPr>
          <w:t xml:space="preserve">  type : String</w:t>
        </w:r>
      </w:ins>
    </w:p>
    <w:p w14:paraId="54D61812" w14:textId="77777777" w:rsidR="00D8221D" w:rsidRPr="00D8221D" w:rsidRDefault="00D8221D" w:rsidP="006C306F">
      <w:pPr>
        <w:pStyle w:val="Appendixstyle"/>
        <w:jc w:val="left"/>
        <w:rPr>
          <w:ins w:id="17109" w:author="Nasser Mustafa [2]" w:date="2018-09-25T20:24:00Z"/>
          <w:sz w:val="24"/>
          <w:rPrChange w:id="17110" w:author="Nasser Mustafa [2]" w:date="2018-09-25T20:26:00Z">
            <w:rPr>
              <w:ins w:id="17111" w:author="Nasser Mustafa [2]" w:date="2018-09-25T20:24:00Z"/>
              <w:b/>
              <w:szCs w:val="32"/>
            </w:rPr>
          </w:rPrChange>
        </w:rPr>
      </w:pPr>
      <w:ins w:id="17112" w:author="Nasser Mustafa [2]" w:date="2018-09-25T20:24:00Z">
        <w:r w:rsidRPr="00D8221D">
          <w:rPr>
            <w:sz w:val="24"/>
            <w:rPrChange w:id="17113" w:author="Nasser Mustafa [2]" w:date="2018-09-25T20:26:00Z">
              <w:rPr>
                <w:b/>
                <w:szCs w:val="32"/>
              </w:rPr>
            </w:rPrChange>
          </w:rPr>
          <w:t xml:space="preserve">  domain :String</w:t>
        </w:r>
      </w:ins>
    </w:p>
    <w:p w14:paraId="34665311" w14:textId="77777777" w:rsidR="00D8221D" w:rsidRPr="00D8221D" w:rsidRDefault="00D8221D" w:rsidP="006C306F">
      <w:pPr>
        <w:pStyle w:val="Appendixstyle"/>
        <w:jc w:val="left"/>
        <w:rPr>
          <w:ins w:id="17114" w:author="Nasser Mustafa [2]" w:date="2018-09-25T20:24:00Z"/>
          <w:sz w:val="24"/>
          <w:rPrChange w:id="17115" w:author="Nasser Mustafa [2]" w:date="2018-09-25T20:26:00Z">
            <w:rPr>
              <w:ins w:id="17116" w:author="Nasser Mustafa [2]" w:date="2018-09-25T20:24:00Z"/>
              <w:b/>
              <w:szCs w:val="32"/>
            </w:rPr>
          </w:rPrChange>
        </w:rPr>
      </w:pPr>
      <w:ins w:id="17117" w:author="Nasser Mustafa [2]" w:date="2018-09-25T20:24:00Z">
        <w:r w:rsidRPr="00D8221D">
          <w:rPr>
            <w:sz w:val="24"/>
            <w:rPrChange w:id="17118" w:author="Nasser Mustafa [2]" w:date="2018-09-25T20:26:00Z">
              <w:rPr>
                <w:b/>
                <w:szCs w:val="32"/>
              </w:rPr>
            </w:rPrChange>
          </w:rPr>
          <w:t xml:space="preserve">  granularity : String</w:t>
        </w:r>
      </w:ins>
    </w:p>
    <w:p w14:paraId="548D7590" w14:textId="77777777" w:rsidR="00D8221D" w:rsidRPr="00D8221D" w:rsidRDefault="00D8221D" w:rsidP="006C306F">
      <w:pPr>
        <w:pStyle w:val="Appendixstyle"/>
        <w:jc w:val="left"/>
        <w:rPr>
          <w:ins w:id="17119" w:author="Nasser Mustafa [2]" w:date="2018-09-25T20:24:00Z"/>
          <w:sz w:val="24"/>
          <w:rPrChange w:id="17120" w:author="Nasser Mustafa [2]" w:date="2018-09-25T20:26:00Z">
            <w:rPr>
              <w:ins w:id="17121" w:author="Nasser Mustafa [2]" w:date="2018-09-25T20:24:00Z"/>
              <w:b/>
              <w:szCs w:val="32"/>
            </w:rPr>
          </w:rPrChange>
        </w:rPr>
      </w:pPr>
      <w:ins w:id="17122" w:author="Nasser Mustafa [2]" w:date="2018-09-25T20:24:00Z">
        <w:r w:rsidRPr="00D8221D">
          <w:rPr>
            <w:sz w:val="24"/>
            <w:rPrChange w:id="17123" w:author="Nasser Mustafa [2]" w:date="2018-09-25T20:26:00Z">
              <w:rPr>
                <w:b/>
                <w:szCs w:val="32"/>
              </w:rPr>
            </w:rPrChange>
          </w:rPr>
          <w:t>end</w:t>
        </w:r>
      </w:ins>
    </w:p>
    <w:p w14:paraId="1F074BEA" w14:textId="77777777" w:rsidR="00D8221D" w:rsidRPr="00D8221D" w:rsidRDefault="00D8221D" w:rsidP="006C306F">
      <w:pPr>
        <w:pStyle w:val="Appendixstyle"/>
        <w:jc w:val="left"/>
        <w:rPr>
          <w:ins w:id="17124" w:author="Nasser Mustafa [2]" w:date="2018-09-25T20:25:00Z"/>
          <w:sz w:val="24"/>
          <w:rPrChange w:id="17125" w:author="Nasser Mustafa [2]" w:date="2018-09-25T20:26:00Z">
            <w:rPr>
              <w:ins w:id="17126" w:author="Nasser Mustafa [2]" w:date="2018-09-25T20:25:00Z"/>
              <w:b/>
              <w:szCs w:val="32"/>
            </w:rPr>
          </w:rPrChange>
        </w:rPr>
      </w:pPr>
    </w:p>
    <w:p w14:paraId="51E3EC9A" w14:textId="43A7FFA6" w:rsidR="00D8221D" w:rsidRPr="00D8221D" w:rsidRDefault="00D8221D" w:rsidP="006C306F">
      <w:pPr>
        <w:pStyle w:val="Appendixstyle"/>
        <w:jc w:val="left"/>
        <w:rPr>
          <w:ins w:id="17127" w:author="Nasser Mustafa [2]" w:date="2018-09-25T20:24:00Z"/>
          <w:sz w:val="24"/>
          <w:rPrChange w:id="17128" w:author="Nasser Mustafa [2]" w:date="2018-09-25T20:26:00Z">
            <w:rPr>
              <w:ins w:id="17129" w:author="Nasser Mustafa [2]" w:date="2018-09-25T20:24:00Z"/>
              <w:b/>
              <w:szCs w:val="32"/>
            </w:rPr>
          </w:rPrChange>
        </w:rPr>
      </w:pPr>
      <w:ins w:id="17130" w:author="Nasser Mustafa [2]" w:date="2018-09-25T20:24:00Z">
        <w:r w:rsidRPr="00D8221D">
          <w:rPr>
            <w:sz w:val="24"/>
            <w:rPrChange w:id="17131" w:author="Nasser Mustafa [2]" w:date="2018-09-25T20:26:00Z">
              <w:rPr>
                <w:b/>
                <w:szCs w:val="32"/>
              </w:rPr>
            </w:rPrChange>
          </w:rPr>
          <w:t>class Version</w:t>
        </w:r>
      </w:ins>
    </w:p>
    <w:p w14:paraId="2FF8C13D" w14:textId="77777777" w:rsidR="00D8221D" w:rsidRPr="00D8221D" w:rsidRDefault="00D8221D" w:rsidP="006C306F">
      <w:pPr>
        <w:pStyle w:val="Appendixstyle"/>
        <w:jc w:val="left"/>
        <w:rPr>
          <w:ins w:id="17132" w:author="Nasser Mustafa [2]" w:date="2018-09-25T20:24:00Z"/>
          <w:sz w:val="24"/>
          <w:rPrChange w:id="17133" w:author="Nasser Mustafa [2]" w:date="2018-09-25T20:26:00Z">
            <w:rPr>
              <w:ins w:id="17134" w:author="Nasser Mustafa [2]" w:date="2018-09-25T20:24:00Z"/>
              <w:b/>
              <w:szCs w:val="32"/>
            </w:rPr>
          </w:rPrChange>
        </w:rPr>
      </w:pPr>
      <w:ins w:id="17135" w:author="Nasser Mustafa [2]" w:date="2018-09-25T20:24:00Z">
        <w:r w:rsidRPr="00D8221D">
          <w:rPr>
            <w:sz w:val="24"/>
            <w:rPrChange w:id="17136" w:author="Nasser Mustafa [2]" w:date="2018-09-25T20:26:00Z">
              <w:rPr>
                <w:b/>
                <w:szCs w:val="32"/>
              </w:rPr>
            </w:rPrChange>
          </w:rPr>
          <w:t xml:space="preserve">attributes </w:t>
        </w:r>
      </w:ins>
    </w:p>
    <w:p w14:paraId="751A0D36" w14:textId="77777777" w:rsidR="00D8221D" w:rsidRPr="00D8221D" w:rsidRDefault="00D8221D" w:rsidP="006C306F">
      <w:pPr>
        <w:pStyle w:val="Appendixstyle"/>
        <w:jc w:val="left"/>
        <w:rPr>
          <w:ins w:id="17137" w:author="Nasser Mustafa [2]" w:date="2018-09-25T20:24:00Z"/>
          <w:sz w:val="24"/>
          <w:rPrChange w:id="17138" w:author="Nasser Mustafa [2]" w:date="2018-09-25T20:26:00Z">
            <w:rPr>
              <w:ins w:id="17139" w:author="Nasser Mustafa [2]" w:date="2018-09-25T20:24:00Z"/>
              <w:b/>
              <w:szCs w:val="32"/>
            </w:rPr>
          </w:rPrChange>
        </w:rPr>
      </w:pPr>
      <w:ins w:id="17140" w:author="Nasser Mustafa [2]" w:date="2018-09-25T20:24:00Z">
        <w:r w:rsidRPr="00D8221D">
          <w:rPr>
            <w:sz w:val="24"/>
            <w:rPrChange w:id="17141" w:author="Nasser Mustafa [2]" w:date="2018-09-25T20:26:00Z">
              <w:rPr>
                <w:b/>
                <w:szCs w:val="32"/>
              </w:rPr>
            </w:rPrChange>
          </w:rPr>
          <w:t>owner: String</w:t>
        </w:r>
      </w:ins>
    </w:p>
    <w:p w14:paraId="0379B879" w14:textId="77777777" w:rsidR="00D8221D" w:rsidRPr="00D8221D" w:rsidRDefault="00D8221D" w:rsidP="006C306F">
      <w:pPr>
        <w:pStyle w:val="Appendixstyle"/>
        <w:jc w:val="left"/>
        <w:rPr>
          <w:ins w:id="17142" w:author="Nasser Mustafa [2]" w:date="2018-09-25T20:24:00Z"/>
          <w:sz w:val="24"/>
          <w:rPrChange w:id="17143" w:author="Nasser Mustafa [2]" w:date="2018-09-25T20:26:00Z">
            <w:rPr>
              <w:ins w:id="17144" w:author="Nasser Mustafa [2]" w:date="2018-09-25T20:24:00Z"/>
              <w:b/>
              <w:szCs w:val="32"/>
            </w:rPr>
          </w:rPrChange>
        </w:rPr>
      </w:pPr>
      <w:ins w:id="17145" w:author="Nasser Mustafa [2]" w:date="2018-09-25T20:24:00Z">
        <w:r w:rsidRPr="00D8221D">
          <w:rPr>
            <w:sz w:val="24"/>
            <w:rPrChange w:id="17146" w:author="Nasser Mustafa [2]" w:date="2018-09-25T20:26:00Z">
              <w:rPr>
                <w:b/>
                <w:szCs w:val="32"/>
              </w:rPr>
            </w:rPrChange>
          </w:rPr>
          <w:t>modifiedBy: String</w:t>
        </w:r>
      </w:ins>
    </w:p>
    <w:p w14:paraId="6FA6A424" w14:textId="77777777" w:rsidR="00D8221D" w:rsidRPr="00D8221D" w:rsidRDefault="00D8221D" w:rsidP="006C306F">
      <w:pPr>
        <w:pStyle w:val="Appendixstyle"/>
        <w:jc w:val="left"/>
        <w:rPr>
          <w:ins w:id="17147" w:author="Nasser Mustafa [2]" w:date="2018-09-25T20:24:00Z"/>
          <w:sz w:val="24"/>
          <w:rPrChange w:id="17148" w:author="Nasser Mustafa [2]" w:date="2018-09-25T20:26:00Z">
            <w:rPr>
              <w:ins w:id="17149" w:author="Nasser Mustafa [2]" w:date="2018-09-25T20:24:00Z"/>
              <w:b/>
              <w:szCs w:val="32"/>
            </w:rPr>
          </w:rPrChange>
        </w:rPr>
      </w:pPr>
      <w:ins w:id="17150" w:author="Nasser Mustafa [2]" w:date="2018-09-25T20:24:00Z">
        <w:r w:rsidRPr="00D8221D">
          <w:rPr>
            <w:sz w:val="24"/>
            <w:rPrChange w:id="17151" w:author="Nasser Mustafa [2]" w:date="2018-09-25T20:26:00Z">
              <w:rPr>
                <w:b/>
                <w:szCs w:val="32"/>
              </w:rPr>
            </w:rPrChange>
          </w:rPr>
          <w:t>modifiedOn: String</w:t>
        </w:r>
      </w:ins>
    </w:p>
    <w:p w14:paraId="66F3DD08" w14:textId="77777777" w:rsidR="00D8221D" w:rsidRPr="00D8221D" w:rsidRDefault="00D8221D" w:rsidP="006C306F">
      <w:pPr>
        <w:pStyle w:val="Appendixstyle"/>
        <w:jc w:val="left"/>
        <w:rPr>
          <w:ins w:id="17152" w:author="Nasser Mustafa [2]" w:date="2018-09-25T20:24:00Z"/>
          <w:sz w:val="24"/>
          <w:rPrChange w:id="17153" w:author="Nasser Mustafa [2]" w:date="2018-09-25T20:26:00Z">
            <w:rPr>
              <w:ins w:id="17154" w:author="Nasser Mustafa [2]" w:date="2018-09-25T20:24:00Z"/>
              <w:b/>
              <w:szCs w:val="32"/>
            </w:rPr>
          </w:rPrChange>
        </w:rPr>
      </w:pPr>
      <w:ins w:id="17155" w:author="Nasser Mustafa [2]" w:date="2018-09-25T20:24:00Z">
        <w:r w:rsidRPr="00D8221D">
          <w:rPr>
            <w:sz w:val="24"/>
            <w:rPrChange w:id="17156" w:author="Nasser Mustafa [2]" w:date="2018-09-25T20:26:00Z">
              <w:rPr>
                <w:b/>
                <w:szCs w:val="32"/>
              </w:rPr>
            </w:rPrChange>
          </w:rPr>
          <w:t>time: String</w:t>
        </w:r>
      </w:ins>
    </w:p>
    <w:p w14:paraId="347361BC" w14:textId="77777777" w:rsidR="00D8221D" w:rsidRPr="00D8221D" w:rsidRDefault="00D8221D" w:rsidP="006C306F">
      <w:pPr>
        <w:pStyle w:val="Appendixstyle"/>
        <w:jc w:val="left"/>
        <w:rPr>
          <w:ins w:id="17157" w:author="Nasser Mustafa [2]" w:date="2018-09-25T20:24:00Z"/>
          <w:sz w:val="24"/>
          <w:rPrChange w:id="17158" w:author="Nasser Mustafa [2]" w:date="2018-09-25T20:26:00Z">
            <w:rPr>
              <w:ins w:id="17159" w:author="Nasser Mustafa [2]" w:date="2018-09-25T20:24:00Z"/>
              <w:b/>
              <w:szCs w:val="32"/>
            </w:rPr>
          </w:rPrChange>
        </w:rPr>
      </w:pPr>
      <w:ins w:id="17160" w:author="Nasser Mustafa [2]" w:date="2018-09-25T20:24:00Z">
        <w:r w:rsidRPr="00D8221D">
          <w:rPr>
            <w:sz w:val="24"/>
            <w:rPrChange w:id="17161" w:author="Nasser Mustafa [2]" w:date="2018-09-25T20:26:00Z">
              <w:rPr>
                <w:b/>
                <w:szCs w:val="32"/>
              </w:rPr>
            </w:rPrChange>
          </w:rPr>
          <w:t>baseline: String</w:t>
        </w:r>
      </w:ins>
    </w:p>
    <w:p w14:paraId="49793D5E" w14:textId="77777777" w:rsidR="00D8221D" w:rsidRPr="00D8221D" w:rsidRDefault="00D8221D" w:rsidP="006C306F">
      <w:pPr>
        <w:pStyle w:val="Appendixstyle"/>
        <w:jc w:val="left"/>
        <w:rPr>
          <w:ins w:id="17162" w:author="Nasser Mustafa [2]" w:date="2018-09-25T20:24:00Z"/>
          <w:sz w:val="24"/>
          <w:rPrChange w:id="17163" w:author="Nasser Mustafa [2]" w:date="2018-09-25T20:26:00Z">
            <w:rPr>
              <w:ins w:id="17164" w:author="Nasser Mustafa [2]" w:date="2018-09-25T20:24:00Z"/>
              <w:b/>
              <w:szCs w:val="32"/>
            </w:rPr>
          </w:rPrChange>
        </w:rPr>
      </w:pPr>
      <w:ins w:id="17165" w:author="Nasser Mustafa [2]" w:date="2018-09-25T20:24:00Z">
        <w:r w:rsidRPr="00D8221D">
          <w:rPr>
            <w:sz w:val="24"/>
            <w:rPrChange w:id="17166" w:author="Nasser Mustafa [2]" w:date="2018-09-25T20:26:00Z">
              <w:rPr>
                <w:b/>
                <w:szCs w:val="32"/>
              </w:rPr>
            </w:rPrChange>
          </w:rPr>
          <w:t>end</w:t>
        </w:r>
      </w:ins>
    </w:p>
    <w:p w14:paraId="278A40C6" w14:textId="2DEF1E84" w:rsidR="00D8221D" w:rsidRPr="00D8221D" w:rsidRDefault="00D8221D" w:rsidP="006C306F">
      <w:pPr>
        <w:pStyle w:val="Appendixstyle"/>
        <w:jc w:val="left"/>
        <w:rPr>
          <w:ins w:id="17167" w:author="Nasser Mustafa [2]" w:date="2018-09-25T20:24:00Z"/>
          <w:sz w:val="24"/>
          <w:rPrChange w:id="17168" w:author="Nasser Mustafa [2]" w:date="2018-09-25T20:26:00Z">
            <w:rPr>
              <w:ins w:id="17169" w:author="Nasser Mustafa [2]" w:date="2018-09-25T20:24:00Z"/>
              <w:b/>
              <w:szCs w:val="32"/>
            </w:rPr>
          </w:rPrChange>
        </w:rPr>
      </w:pPr>
    </w:p>
    <w:p w14:paraId="7DE3C3AB" w14:textId="77777777" w:rsidR="00D8221D" w:rsidRPr="00D8221D" w:rsidRDefault="00D8221D" w:rsidP="006C306F">
      <w:pPr>
        <w:pStyle w:val="Appendixstyle"/>
        <w:jc w:val="left"/>
        <w:rPr>
          <w:ins w:id="17170" w:author="Nasser Mustafa [2]" w:date="2018-09-25T20:24:00Z"/>
          <w:sz w:val="24"/>
          <w:rPrChange w:id="17171" w:author="Nasser Mustafa [2]" w:date="2018-09-25T20:26:00Z">
            <w:rPr>
              <w:ins w:id="17172" w:author="Nasser Mustafa [2]" w:date="2018-09-25T20:24:00Z"/>
              <w:b/>
              <w:szCs w:val="32"/>
            </w:rPr>
          </w:rPrChange>
        </w:rPr>
      </w:pPr>
      <w:ins w:id="17173" w:author="Nasser Mustafa [2]" w:date="2018-09-25T20:24:00Z">
        <w:r w:rsidRPr="00D8221D">
          <w:rPr>
            <w:sz w:val="24"/>
            <w:rPrChange w:id="17174" w:author="Nasser Mustafa [2]" w:date="2018-09-25T20:26:00Z">
              <w:rPr>
                <w:b/>
                <w:szCs w:val="32"/>
              </w:rPr>
            </w:rPrChange>
          </w:rPr>
          <w:t>class Trace &lt; TraceElement</w:t>
        </w:r>
      </w:ins>
    </w:p>
    <w:p w14:paraId="25D66BDC" w14:textId="77777777" w:rsidR="00D8221D" w:rsidRPr="00D8221D" w:rsidRDefault="00D8221D" w:rsidP="006C306F">
      <w:pPr>
        <w:pStyle w:val="Appendixstyle"/>
        <w:jc w:val="left"/>
        <w:rPr>
          <w:ins w:id="17175" w:author="Nasser Mustafa [2]" w:date="2018-09-25T20:24:00Z"/>
          <w:sz w:val="24"/>
          <w:rPrChange w:id="17176" w:author="Nasser Mustafa [2]" w:date="2018-09-25T20:26:00Z">
            <w:rPr>
              <w:ins w:id="17177" w:author="Nasser Mustafa [2]" w:date="2018-09-25T20:24:00Z"/>
              <w:b/>
              <w:szCs w:val="32"/>
            </w:rPr>
          </w:rPrChange>
        </w:rPr>
      </w:pPr>
      <w:ins w:id="17178" w:author="Nasser Mustafa [2]" w:date="2018-09-25T20:24:00Z">
        <w:r w:rsidRPr="00D8221D">
          <w:rPr>
            <w:sz w:val="24"/>
            <w:rPrChange w:id="17179" w:author="Nasser Mustafa [2]" w:date="2018-09-25T20:26:00Z">
              <w:rPr>
                <w:b/>
                <w:szCs w:val="32"/>
              </w:rPr>
            </w:rPrChange>
          </w:rPr>
          <w:t>end</w:t>
        </w:r>
      </w:ins>
    </w:p>
    <w:p w14:paraId="2DF4B0C3" w14:textId="77777777" w:rsidR="00D8221D" w:rsidRPr="00D8221D" w:rsidRDefault="00D8221D" w:rsidP="006C306F">
      <w:pPr>
        <w:pStyle w:val="Appendixstyle"/>
        <w:jc w:val="left"/>
        <w:rPr>
          <w:ins w:id="17180" w:author="Nasser Mustafa [2]" w:date="2018-09-25T20:24:00Z"/>
          <w:sz w:val="24"/>
          <w:rPrChange w:id="17181" w:author="Nasser Mustafa [2]" w:date="2018-09-25T20:26:00Z">
            <w:rPr>
              <w:ins w:id="17182" w:author="Nasser Mustafa [2]" w:date="2018-09-25T20:24:00Z"/>
              <w:b/>
              <w:szCs w:val="32"/>
            </w:rPr>
          </w:rPrChange>
        </w:rPr>
      </w:pPr>
    </w:p>
    <w:p w14:paraId="1F2DFA84" w14:textId="77777777" w:rsidR="00D8221D" w:rsidRPr="00D8221D" w:rsidRDefault="00D8221D" w:rsidP="006C306F">
      <w:pPr>
        <w:pStyle w:val="Appendixstyle"/>
        <w:jc w:val="left"/>
        <w:rPr>
          <w:ins w:id="17183" w:author="Nasser Mustafa [2]" w:date="2018-09-25T20:24:00Z"/>
          <w:sz w:val="24"/>
          <w:rPrChange w:id="17184" w:author="Nasser Mustafa [2]" w:date="2018-09-25T20:26:00Z">
            <w:rPr>
              <w:ins w:id="17185" w:author="Nasser Mustafa [2]" w:date="2018-09-25T20:24:00Z"/>
              <w:b/>
              <w:szCs w:val="32"/>
            </w:rPr>
          </w:rPrChange>
        </w:rPr>
      </w:pPr>
      <w:ins w:id="17186" w:author="Nasser Mustafa [2]" w:date="2018-09-25T20:24:00Z">
        <w:r w:rsidRPr="00D8221D">
          <w:rPr>
            <w:sz w:val="24"/>
            <w:rPrChange w:id="17187" w:author="Nasser Mustafa [2]" w:date="2018-09-25T20:26:00Z">
              <w:rPr>
                <w:b/>
                <w:szCs w:val="32"/>
              </w:rPr>
            </w:rPrChange>
          </w:rPr>
          <w:t>class Artifact &lt; TraceElement</w:t>
        </w:r>
      </w:ins>
    </w:p>
    <w:p w14:paraId="41F04CFB" w14:textId="77777777" w:rsidR="00D8221D" w:rsidRPr="00D8221D" w:rsidRDefault="00D8221D" w:rsidP="006C306F">
      <w:pPr>
        <w:pStyle w:val="Appendixstyle"/>
        <w:jc w:val="left"/>
        <w:rPr>
          <w:ins w:id="17188" w:author="Nasser Mustafa [2]" w:date="2018-09-25T20:24:00Z"/>
          <w:sz w:val="24"/>
          <w:rPrChange w:id="17189" w:author="Nasser Mustafa [2]" w:date="2018-09-25T20:26:00Z">
            <w:rPr>
              <w:ins w:id="17190" w:author="Nasser Mustafa [2]" w:date="2018-09-25T20:24:00Z"/>
              <w:b/>
              <w:szCs w:val="32"/>
            </w:rPr>
          </w:rPrChange>
        </w:rPr>
      </w:pPr>
    </w:p>
    <w:p w14:paraId="3AC60769" w14:textId="77777777" w:rsidR="00D8221D" w:rsidRPr="00D8221D" w:rsidRDefault="00D8221D" w:rsidP="006C306F">
      <w:pPr>
        <w:pStyle w:val="Appendixstyle"/>
        <w:jc w:val="left"/>
        <w:rPr>
          <w:ins w:id="17191" w:author="Nasser Mustafa [2]" w:date="2018-09-25T20:24:00Z"/>
          <w:sz w:val="24"/>
          <w:rPrChange w:id="17192" w:author="Nasser Mustafa [2]" w:date="2018-09-25T20:26:00Z">
            <w:rPr>
              <w:ins w:id="17193" w:author="Nasser Mustafa [2]" w:date="2018-09-25T20:24:00Z"/>
              <w:b/>
              <w:szCs w:val="32"/>
            </w:rPr>
          </w:rPrChange>
        </w:rPr>
      </w:pPr>
      <w:ins w:id="17194" w:author="Nasser Mustafa [2]" w:date="2018-09-25T20:24:00Z">
        <w:r w:rsidRPr="00D8221D">
          <w:rPr>
            <w:sz w:val="24"/>
            <w:rPrChange w:id="17195" w:author="Nasser Mustafa [2]" w:date="2018-09-25T20:26:00Z">
              <w:rPr>
                <w:b/>
                <w:szCs w:val="32"/>
              </w:rPr>
            </w:rPrChange>
          </w:rPr>
          <w:t>end</w:t>
        </w:r>
      </w:ins>
    </w:p>
    <w:p w14:paraId="5A1712E5" w14:textId="77777777" w:rsidR="00D8221D" w:rsidRPr="00D8221D" w:rsidRDefault="00D8221D" w:rsidP="006C306F">
      <w:pPr>
        <w:pStyle w:val="Appendixstyle"/>
        <w:jc w:val="left"/>
        <w:rPr>
          <w:ins w:id="17196" w:author="Nasser Mustafa [2]" w:date="2018-09-25T20:24:00Z"/>
          <w:sz w:val="24"/>
          <w:rPrChange w:id="17197" w:author="Nasser Mustafa [2]" w:date="2018-09-25T20:26:00Z">
            <w:rPr>
              <w:ins w:id="17198" w:author="Nasser Mustafa [2]" w:date="2018-09-25T20:24:00Z"/>
              <w:b/>
              <w:szCs w:val="32"/>
            </w:rPr>
          </w:rPrChange>
        </w:rPr>
      </w:pPr>
      <w:ins w:id="17199" w:author="Nasser Mustafa [2]" w:date="2018-09-25T20:24:00Z">
        <w:r w:rsidRPr="00D8221D">
          <w:rPr>
            <w:sz w:val="24"/>
            <w:rPrChange w:id="17200" w:author="Nasser Mustafa [2]" w:date="2018-09-25T20:26:00Z">
              <w:rPr>
                <w:b/>
                <w:szCs w:val="32"/>
              </w:rPr>
            </w:rPrChange>
          </w:rPr>
          <w:t>class TraceLink &lt; TraceElement</w:t>
        </w:r>
      </w:ins>
    </w:p>
    <w:p w14:paraId="423CCD88" w14:textId="77777777" w:rsidR="00D8221D" w:rsidRPr="00D8221D" w:rsidRDefault="00D8221D" w:rsidP="006C306F">
      <w:pPr>
        <w:pStyle w:val="Appendixstyle"/>
        <w:jc w:val="left"/>
        <w:rPr>
          <w:ins w:id="17201" w:author="Nasser Mustafa [2]" w:date="2018-09-25T20:24:00Z"/>
          <w:sz w:val="24"/>
          <w:rPrChange w:id="17202" w:author="Nasser Mustafa [2]" w:date="2018-09-25T20:26:00Z">
            <w:rPr>
              <w:ins w:id="17203" w:author="Nasser Mustafa [2]" w:date="2018-09-25T20:24:00Z"/>
              <w:b/>
              <w:szCs w:val="32"/>
            </w:rPr>
          </w:rPrChange>
        </w:rPr>
      </w:pPr>
    </w:p>
    <w:p w14:paraId="31A5BB4A" w14:textId="77777777" w:rsidR="00D8221D" w:rsidRPr="00D8221D" w:rsidRDefault="00D8221D" w:rsidP="006C306F">
      <w:pPr>
        <w:pStyle w:val="Appendixstyle"/>
        <w:jc w:val="left"/>
        <w:rPr>
          <w:ins w:id="17204" w:author="Nasser Mustafa [2]" w:date="2018-09-25T20:24:00Z"/>
          <w:sz w:val="24"/>
          <w:rPrChange w:id="17205" w:author="Nasser Mustafa [2]" w:date="2018-09-25T20:26:00Z">
            <w:rPr>
              <w:ins w:id="17206" w:author="Nasser Mustafa [2]" w:date="2018-09-25T20:24:00Z"/>
              <w:b/>
              <w:szCs w:val="32"/>
            </w:rPr>
          </w:rPrChange>
        </w:rPr>
      </w:pPr>
      <w:ins w:id="17207" w:author="Nasser Mustafa [2]" w:date="2018-09-25T20:24:00Z">
        <w:r w:rsidRPr="00D8221D">
          <w:rPr>
            <w:sz w:val="24"/>
            <w:rPrChange w:id="17208" w:author="Nasser Mustafa [2]" w:date="2018-09-25T20:26:00Z">
              <w:rPr>
                <w:b/>
                <w:szCs w:val="32"/>
              </w:rPr>
            </w:rPrChange>
          </w:rPr>
          <w:t>end</w:t>
        </w:r>
      </w:ins>
    </w:p>
    <w:p w14:paraId="3E0EDA67" w14:textId="2AC8B4E4" w:rsidR="00D8221D" w:rsidRPr="004D17E2" w:rsidRDefault="004D17E2" w:rsidP="006C306F">
      <w:pPr>
        <w:pStyle w:val="Appendixstyle"/>
        <w:jc w:val="left"/>
        <w:rPr>
          <w:ins w:id="17209" w:author="Nasser Mustafa [2]" w:date="2018-09-25T20:24:00Z"/>
          <w:b/>
          <w:szCs w:val="32"/>
        </w:rPr>
      </w:pPr>
      <w:ins w:id="17210" w:author="Nasser Mustafa [2]" w:date="2018-09-25T20:24:00Z">
        <w:r w:rsidRPr="004D17E2">
          <w:rPr>
            <w:b/>
            <w:szCs w:val="32"/>
            <w:rPrChange w:id="17211" w:author="Nasser Mustafa [2]" w:date="2018-09-25T20:29:00Z">
              <w:rPr>
                <w:sz w:val="24"/>
              </w:rPr>
            </w:rPrChange>
          </w:rPr>
          <w:t>-- A</w:t>
        </w:r>
        <w:r w:rsidR="00D8221D" w:rsidRPr="004D17E2">
          <w:rPr>
            <w:b/>
            <w:szCs w:val="32"/>
          </w:rPr>
          <w:t>ssociations</w:t>
        </w:r>
      </w:ins>
    </w:p>
    <w:p w14:paraId="5ADD770F" w14:textId="77777777" w:rsidR="00D8221D" w:rsidRPr="00D8221D" w:rsidRDefault="00D8221D" w:rsidP="006C306F">
      <w:pPr>
        <w:pStyle w:val="Appendixstyle"/>
        <w:jc w:val="left"/>
        <w:rPr>
          <w:ins w:id="17212" w:author="Nasser Mustafa [2]" w:date="2018-09-25T20:24:00Z"/>
          <w:sz w:val="24"/>
          <w:rPrChange w:id="17213" w:author="Nasser Mustafa [2]" w:date="2018-09-25T20:26:00Z">
            <w:rPr>
              <w:ins w:id="17214" w:author="Nasser Mustafa [2]" w:date="2018-09-25T20:24:00Z"/>
              <w:b/>
              <w:szCs w:val="32"/>
            </w:rPr>
          </w:rPrChange>
        </w:rPr>
      </w:pPr>
      <w:ins w:id="17215" w:author="Nasser Mustafa [2]" w:date="2018-09-25T20:24:00Z">
        <w:r w:rsidRPr="00D8221D">
          <w:rPr>
            <w:sz w:val="24"/>
            <w:rPrChange w:id="17216" w:author="Nasser Mustafa [2]" w:date="2018-09-25T20:26:00Z">
              <w:rPr>
                <w:b/>
                <w:szCs w:val="32"/>
              </w:rPr>
            </w:rPrChange>
          </w:rPr>
          <w:t>composition traceElement between</w:t>
        </w:r>
      </w:ins>
    </w:p>
    <w:p w14:paraId="7D2D6BE3" w14:textId="77777777" w:rsidR="00D8221D" w:rsidRPr="00D8221D" w:rsidRDefault="00D8221D" w:rsidP="006C306F">
      <w:pPr>
        <w:pStyle w:val="Appendixstyle"/>
        <w:jc w:val="left"/>
        <w:rPr>
          <w:ins w:id="17217" w:author="Nasser Mustafa [2]" w:date="2018-09-25T20:24:00Z"/>
          <w:sz w:val="24"/>
          <w:rPrChange w:id="17218" w:author="Nasser Mustafa [2]" w:date="2018-09-25T20:26:00Z">
            <w:rPr>
              <w:ins w:id="17219" w:author="Nasser Mustafa [2]" w:date="2018-09-25T20:24:00Z"/>
              <w:b/>
              <w:szCs w:val="32"/>
            </w:rPr>
          </w:rPrChange>
        </w:rPr>
      </w:pPr>
      <w:ins w:id="17220" w:author="Nasser Mustafa [2]" w:date="2018-09-25T20:24:00Z">
        <w:r w:rsidRPr="00D8221D">
          <w:rPr>
            <w:sz w:val="24"/>
            <w:rPrChange w:id="17221" w:author="Nasser Mustafa [2]" w:date="2018-09-25T20:26:00Z">
              <w:rPr>
                <w:b/>
                <w:szCs w:val="32"/>
              </w:rPr>
            </w:rPrChange>
          </w:rPr>
          <w:t xml:space="preserve">  TraceabilityRoot [1]</w:t>
        </w:r>
      </w:ins>
    </w:p>
    <w:p w14:paraId="5290E3D1" w14:textId="77777777" w:rsidR="00D8221D" w:rsidRPr="00D8221D" w:rsidRDefault="00D8221D" w:rsidP="006C306F">
      <w:pPr>
        <w:pStyle w:val="Appendixstyle"/>
        <w:jc w:val="left"/>
        <w:rPr>
          <w:ins w:id="17222" w:author="Nasser Mustafa [2]" w:date="2018-09-25T20:24:00Z"/>
          <w:sz w:val="24"/>
          <w:rPrChange w:id="17223" w:author="Nasser Mustafa [2]" w:date="2018-09-25T20:26:00Z">
            <w:rPr>
              <w:ins w:id="17224" w:author="Nasser Mustafa [2]" w:date="2018-09-25T20:24:00Z"/>
              <w:b/>
              <w:szCs w:val="32"/>
            </w:rPr>
          </w:rPrChange>
        </w:rPr>
      </w:pPr>
      <w:ins w:id="17225" w:author="Nasser Mustafa [2]" w:date="2018-09-25T20:24:00Z">
        <w:r w:rsidRPr="00D8221D">
          <w:rPr>
            <w:sz w:val="24"/>
            <w:rPrChange w:id="17226" w:author="Nasser Mustafa [2]" w:date="2018-09-25T20:26:00Z">
              <w:rPr>
                <w:b/>
                <w:szCs w:val="32"/>
              </w:rPr>
            </w:rPrChange>
          </w:rPr>
          <w:t xml:space="preserve">  TraceElement[1..*]</w:t>
        </w:r>
      </w:ins>
    </w:p>
    <w:p w14:paraId="1B80A89D" w14:textId="77777777" w:rsidR="00D8221D" w:rsidRPr="00D8221D" w:rsidRDefault="00D8221D" w:rsidP="006C306F">
      <w:pPr>
        <w:pStyle w:val="Appendixstyle"/>
        <w:jc w:val="left"/>
        <w:rPr>
          <w:ins w:id="17227" w:author="Nasser Mustafa [2]" w:date="2018-09-25T20:24:00Z"/>
          <w:sz w:val="24"/>
          <w:rPrChange w:id="17228" w:author="Nasser Mustafa [2]" w:date="2018-09-25T20:26:00Z">
            <w:rPr>
              <w:ins w:id="17229" w:author="Nasser Mustafa [2]" w:date="2018-09-25T20:24:00Z"/>
              <w:b/>
              <w:szCs w:val="32"/>
            </w:rPr>
          </w:rPrChange>
        </w:rPr>
      </w:pPr>
      <w:ins w:id="17230" w:author="Nasser Mustafa [2]" w:date="2018-09-25T20:24:00Z">
        <w:r w:rsidRPr="00D8221D">
          <w:rPr>
            <w:sz w:val="24"/>
            <w:rPrChange w:id="17231" w:author="Nasser Mustafa [2]" w:date="2018-09-25T20:26:00Z">
              <w:rPr>
                <w:b/>
                <w:szCs w:val="32"/>
              </w:rPr>
            </w:rPrChange>
          </w:rPr>
          <w:t>end</w:t>
        </w:r>
      </w:ins>
    </w:p>
    <w:p w14:paraId="43AF503C" w14:textId="0CC333BC" w:rsidR="00D8221D" w:rsidRPr="00D8221D" w:rsidRDefault="00D8221D" w:rsidP="006C306F">
      <w:pPr>
        <w:pStyle w:val="Appendixstyle"/>
        <w:jc w:val="left"/>
        <w:rPr>
          <w:ins w:id="17232" w:author="Nasser Mustafa [2]" w:date="2018-09-25T20:24:00Z"/>
          <w:sz w:val="24"/>
          <w:rPrChange w:id="17233" w:author="Nasser Mustafa [2]" w:date="2018-09-25T20:26:00Z">
            <w:rPr>
              <w:ins w:id="17234" w:author="Nasser Mustafa [2]" w:date="2018-09-25T20:24:00Z"/>
              <w:b/>
              <w:szCs w:val="32"/>
            </w:rPr>
          </w:rPrChange>
        </w:rPr>
      </w:pPr>
    </w:p>
    <w:p w14:paraId="37A5F93F" w14:textId="77777777" w:rsidR="00D8221D" w:rsidRPr="00D8221D" w:rsidRDefault="00D8221D" w:rsidP="006C306F">
      <w:pPr>
        <w:pStyle w:val="Appendixstyle"/>
        <w:jc w:val="left"/>
        <w:rPr>
          <w:ins w:id="17235" w:author="Nasser Mustafa [2]" w:date="2018-09-25T20:24:00Z"/>
          <w:sz w:val="24"/>
          <w:rPrChange w:id="17236" w:author="Nasser Mustafa [2]" w:date="2018-09-25T20:26:00Z">
            <w:rPr>
              <w:ins w:id="17237" w:author="Nasser Mustafa [2]" w:date="2018-09-25T20:24:00Z"/>
              <w:b/>
              <w:szCs w:val="32"/>
            </w:rPr>
          </w:rPrChange>
        </w:rPr>
      </w:pPr>
      <w:ins w:id="17238" w:author="Nasser Mustafa [2]" w:date="2018-09-25T20:24:00Z">
        <w:r w:rsidRPr="00D8221D">
          <w:rPr>
            <w:sz w:val="24"/>
            <w:rPrChange w:id="17239" w:author="Nasser Mustafa [2]" w:date="2018-09-25T20:26:00Z">
              <w:rPr>
                <w:b/>
                <w:szCs w:val="32"/>
              </w:rPr>
            </w:rPrChange>
          </w:rPr>
          <w:t>aggregation orderedElements between</w:t>
        </w:r>
      </w:ins>
    </w:p>
    <w:p w14:paraId="7557AB7E" w14:textId="77777777" w:rsidR="00D8221D" w:rsidRPr="00D8221D" w:rsidRDefault="00D8221D" w:rsidP="006C306F">
      <w:pPr>
        <w:pStyle w:val="Appendixstyle"/>
        <w:jc w:val="left"/>
        <w:rPr>
          <w:ins w:id="17240" w:author="Nasser Mustafa [2]" w:date="2018-09-25T20:24:00Z"/>
          <w:sz w:val="24"/>
          <w:rPrChange w:id="17241" w:author="Nasser Mustafa [2]" w:date="2018-09-25T20:26:00Z">
            <w:rPr>
              <w:ins w:id="17242" w:author="Nasser Mustafa [2]" w:date="2018-09-25T20:24:00Z"/>
              <w:b/>
              <w:szCs w:val="32"/>
            </w:rPr>
          </w:rPrChange>
        </w:rPr>
      </w:pPr>
      <w:ins w:id="17243" w:author="Nasser Mustafa [2]" w:date="2018-09-25T20:24:00Z">
        <w:r w:rsidRPr="00D8221D">
          <w:rPr>
            <w:sz w:val="24"/>
            <w:rPrChange w:id="17244" w:author="Nasser Mustafa [2]" w:date="2018-09-25T20:26:00Z">
              <w:rPr>
                <w:b/>
                <w:szCs w:val="32"/>
              </w:rPr>
            </w:rPrChange>
          </w:rPr>
          <w:t xml:space="preserve">Trace[0..1] </w:t>
        </w:r>
      </w:ins>
    </w:p>
    <w:p w14:paraId="3F5AF729" w14:textId="77777777" w:rsidR="00D8221D" w:rsidRPr="00D8221D" w:rsidRDefault="00D8221D" w:rsidP="006C306F">
      <w:pPr>
        <w:pStyle w:val="Appendixstyle"/>
        <w:jc w:val="left"/>
        <w:rPr>
          <w:ins w:id="17245" w:author="Nasser Mustafa [2]" w:date="2018-09-25T20:24:00Z"/>
          <w:sz w:val="24"/>
          <w:rPrChange w:id="17246" w:author="Nasser Mustafa [2]" w:date="2018-09-25T20:26:00Z">
            <w:rPr>
              <w:ins w:id="17247" w:author="Nasser Mustafa [2]" w:date="2018-09-25T20:24:00Z"/>
              <w:b/>
              <w:szCs w:val="32"/>
            </w:rPr>
          </w:rPrChange>
        </w:rPr>
      </w:pPr>
      <w:ins w:id="17248" w:author="Nasser Mustafa [2]" w:date="2018-09-25T20:24:00Z">
        <w:r w:rsidRPr="00D8221D">
          <w:rPr>
            <w:sz w:val="24"/>
            <w:rPrChange w:id="17249" w:author="Nasser Mustafa [2]" w:date="2018-09-25T20:26:00Z">
              <w:rPr>
                <w:b/>
                <w:szCs w:val="32"/>
              </w:rPr>
            </w:rPrChange>
          </w:rPr>
          <w:t xml:space="preserve">TraceElement[0..*]   </w:t>
        </w:r>
      </w:ins>
    </w:p>
    <w:p w14:paraId="1FC8B970" w14:textId="5CE9BCAA" w:rsidR="00D8221D" w:rsidRDefault="004D17E2" w:rsidP="006C306F">
      <w:pPr>
        <w:pStyle w:val="Appendixstyle"/>
        <w:jc w:val="left"/>
        <w:rPr>
          <w:ins w:id="17250" w:author="Nasser Mustafa [2]" w:date="2018-09-25T20:28:00Z"/>
          <w:sz w:val="24"/>
        </w:rPr>
      </w:pPr>
      <w:ins w:id="17251" w:author="Nasser Mustafa [2]" w:date="2018-09-25T20:24:00Z">
        <w:r w:rsidRPr="00D8221D">
          <w:rPr>
            <w:sz w:val="24"/>
          </w:rPr>
          <w:t>E</w:t>
        </w:r>
        <w:r w:rsidR="00D8221D" w:rsidRPr="00D8221D">
          <w:rPr>
            <w:sz w:val="24"/>
            <w:rPrChange w:id="17252" w:author="Nasser Mustafa [2]" w:date="2018-09-25T20:26:00Z">
              <w:rPr>
                <w:b/>
                <w:szCs w:val="32"/>
              </w:rPr>
            </w:rPrChange>
          </w:rPr>
          <w:t>nd</w:t>
        </w:r>
      </w:ins>
    </w:p>
    <w:p w14:paraId="6806671B" w14:textId="77777777" w:rsidR="004D17E2" w:rsidRPr="00D8221D" w:rsidRDefault="004D17E2" w:rsidP="006C306F">
      <w:pPr>
        <w:pStyle w:val="Appendixstyle"/>
        <w:jc w:val="left"/>
        <w:rPr>
          <w:ins w:id="17253" w:author="Nasser Mustafa [2]" w:date="2018-09-25T20:24:00Z"/>
          <w:sz w:val="24"/>
          <w:rPrChange w:id="17254" w:author="Nasser Mustafa [2]" w:date="2018-09-25T20:26:00Z">
            <w:rPr>
              <w:ins w:id="17255" w:author="Nasser Mustafa [2]" w:date="2018-09-25T20:24:00Z"/>
              <w:b/>
              <w:szCs w:val="32"/>
            </w:rPr>
          </w:rPrChange>
        </w:rPr>
      </w:pPr>
    </w:p>
    <w:p w14:paraId="727EB37C" w14:textId="77777777" w:rsidR="00D8221D" w:rsidRPr="00D8221D" w:rsidRDefault="00D8221D" w:rsidP="006C306F">
      <w:pPr>
        <w:pStyle w:val="Appendixstyle"/>
        <w:jc w:val="left"/>
        <w:rPr>
          <w:ins w:id="17256" w:author="Nasser Mustafa [2]" w:date="2018-09-25T20:24:00Z"/>
          <w:sz w:val="24"/>
          <w:rPrChange w:id="17257" w:author="Nasser Mustafa [2]" w:date="2018-09-25T20:26:00Z">
            <w:rPr>
              <w:ins w:id="17258" w:author="Nasser Mustafa [2]" w:date="2018-09-25T20:24:00Z"/>
              <w:b/>
              <w:szCs w:val="32"/>
            </w:rPr>
          </w:rPrChange>
        </w:rPr>
      </w:pPr>
      <w:ins w:id="17259" w:author="Nasser Mustafa [2]" w:date="2018-09-25T20:24:00Z">
        <w:r w:rsidRPr="00D8221D">
          <w:rPr>
            <w:sz w:val="24"/>
            <w:rPrChange w:id="17260" w:author="Nasser Mustafa [2]" w:date="2018-09-25T20:26:00Z">
              <w:rPr>
                <w:b/>
                <w:szCs w:val="32"/>
              </w:rPr>
            </w:rPrChange>
          </w:rPr>
          <w:t>aggregation constraint between</w:t>
        </w:r>
      </w:ins>
    </w:p>
    <w:p w14:paraId="01B885ED" w14:textId="77777777" w:rsidR="00D8221D" w:rsidRPr="00D8221D" w:rsidRDefault="00D8221D" w:rsidP="006C306F">
      <w:pPr>
        <w:pStyle w:val="Appendixstyle"/>
        <w:jc w:val="left"/>
        <w:rPr>
          <w:ins w:id="17261" w:author="Nasser Mustafa [2]" w:date="2018-09-25T20:24:00Z"/>
          <w:sz w:val="24"/>
          <w:rPrChange w:id="17262" w:author="Nasser Mustafa [2]" w:date="2018-09-25T20:26:00Z">
            <w:rPr>
              <w:ins w:id="17263" w:author="Nasser Mustafa [2]" w:date="2018-09-25T20:24:00Z"/>
              <w:b/>
              <w:szCs w:val="32"/>
            </w:rPr>
          </w:rPrChange>
        </w:rPr>
      </w:pPr>
      <w:ins w:id="17264" w:author="Nasser Mustafa [2]" w:date="2018-09-25T20:24:00Z">
        <w:r w:rsidRPr="00D8221D">
          <w:rPr>
            <w:sz w:val="24"/>
            <w:rPrChange w:id="17265" w:author="Nasser Mustafa [2]" w:date="2018-09-25T20:26:00Z">
              <w:rPr>
                <w:b/>
                <w:szCs w:val="32"/>
              </w:rPr>
            </w:rPrChange>
          </w:rPr>
          <w:t xml:space="preserve">  TraceabilityRoot[0..1]</w:t>
        </w:r>
      </w:ins>
    </w:p>
    <w:p w14:paraId="1EF67B8A" w14:textId="77777777" w:rsidR="00D8221D" w:rsidRPr="00D8221D" w:rsidRDefault="00D8221D" w:rsidP="006C306F">
      <w:pPr>
        <w:pStyle w:val="Appendixstyle"/>
        <w:jc w:val="left"/>
        <w:rPr>
          <w:ins w:id="17266" w:author="Nasser Mustafa [2]" w:date="2018-09-25T20:24:00Z"/>
          <w:sz w:val="24"/>
          <w:rPrChange w:id="17267" w:author="Nasser Mustafa [2]" w:date="2018-09-25T20:26:00Z">
            <w:rPr>
              <w:ins w:id="17268" w:author="Nasser Mustafa [2]" w:date="2018-09-25T20:24:00Z"/>
              <w:b/>
              <w:szCs w:val="32"/>
            </w:rPr>
          </w:rPrChange>
        </w:rPr>
      </w:pPr>
      <w:ins w:id="17269" w:author="Nasser Mustafa [2]" w:date="2018-09-25T20:24:00Z">
        <w:r w:rsidRPr="00D8221D">
          <w:rPr>
            <w:sz w:val="24"/>
            <w:rPrChange w:id="17270" w:author="Nasser Mustafa [2]" w:date="2018-09-25T20:26:00Z">
              <w:rPr>
                <w:b/>
                <w:szCs w:val="32"/>
              </w:rPr>
            </w:rPrChange>
          </w:rPr>
          <w:t xml:space="preserve">  Constraint [0..*]</w:t>
        </w:r>
      </w:ins>
    </w:p>
    <w:p w14:paraId="70EE1794" w14:textId="77777777" w:rsidR="00D8221D" w:rsidRPr="00D8221D" w:rsidRDefault="00D8221D" w:rsidP="006C306F">
      <w:pPr>
        <w:pStyle w:val="Appendixstyle"/>
        <w:jc w:val="left"/>
        <w:rPr>
          <w:ins w:id="17271" w:author="Nasser Mustafa [2]" w:date="2018-09-25T20:24:00Z"/>
          <w:sz w:val="24"/>
          <w:rPrChange w:id="17272" w:author="Nasser Mustafa [2]" w:date="2018-09-25T20:26:00Z">
            <w:rPr>
              <w:ins w:id="17273" w:author="Nasser Mustafa [2]" w:date="2018-09-25T20:24:00Z"/>
              <w:b/>
              <w:szCs w:val="32"/>
            </w:rPr>
          </w:rPrChange>
        </w:rPr>
      </w:pPr>
      <w:ins w:id="17274" w:author="Nasser Mustafa [2]" w:date="2018-09-25T20:24:00Z">
        <w:r w:rsidRPr="00D8221D">
          <w:rPr>
            <w:sz w:val="24"/>
            <w:rPrChange w:id="17275" w:author="Nasser Mustafa [2]" w:date="2018-09-25T20:26:00Z">
              <w:rPr>
                <w:b/>
                <w:szCs w:val="32"/>
              </w:rPr>
            </w:rPrChange>
          </w:rPr>
          <w:t>end</w:t>
        </w:r>
      </w:ins>
    </w:p>
    <w:p w14:paraId="790B6D51" w14:textId="77777777" w:rsidR="00D8221D" w:rsidRPr="00D8221D" w:rsidRDefault="00D8221D" w:rsidP="006C306F">
      <w:pPr>
        <w:pStyle w:val="Appendixstyle"/>
        <w:jc w:val="left"/>
        <w:rPr>
          <w:ins w:id="17276" w:author="Nasser Mustafa [2]" w:date="2018-09-25T20:24:00Z"/>
          <w:sz w:val="24"/>
          <w:rPrChange w:id="17277" w:author="Nasser Mustafa [2]" w:date="2018-09-25T20:26:00Z">
            <w:rPr>
              <w:ins w:id="17278" w:author="Nasser Mustafa [2]" w:date="2018-09-25T20:24:00Z"/>
              <w:b/>
              <w:szCs w:val="32"/>
            </w:rPr>
          </w:rPrChange>
        </w:rPr>
      </w:pPr>
    </w:p>
    <w:p w14:paraId="466DB3A3" w14:textId="77777777" w:rsidR="00D8221D" w:rsidRPr="00D8221D" w:rsidRDefault="00D8221D" w:rsidP="006C306F">
      <w:pPr>
        <w:pStyle w:val="Appendixstyle"/>
        <w:jc w:val="left"/>
        <w:rPr>
          <w:ins w:id="17279" w:author="Nasser Mustafa [2]" w:date="2018-09-25T20:24:00Z"/>
          <w:sz w:val="24"/>
          <w:rPrChange w:id="17280" w:author="Nasser Mustafa [2]" w:date="2018-09-25T20:26:00Z">
            <w:rPr>
              <w:ins w:id="17281" w:author="Nasser Mustafa [2]" w:date="2018-09-25T20:24:00Z"/>
              <w:b/>
              <w:szCs w:val="32"/>
            </w:rPr>
          </w:rPrChange>
        </w:rPr>
      </w:pPr>
      <w:ins w:id="17282" w:author="Nasser Mustafa [2]" w:date="2018-09-25T20:24:00Z">
        <w:r w:rsidRPr="00D8221D">
          <w:rPr>
            <w:sz w:val="24"/>
            <w:rPrChange w:id="17283" w:author="Nasser Mustafa [2]" w:date="2018-09-25T20:26:00Z">
              <w:rPr>
                <w:b/>
                <w:szCs w:val="32"/>
              </w:rPr>
            </w:rPrChange>
          </w:rPr>
          <w:t>composition version between</w:t>
        </w:r>
      </w:ins>
    </w:p>
    <w:p w14:paraId="79914DC0" w14:textId="77777777" w:rsidR="00D8221D" w:rsidRPr="00D8221D" w:rsidRDefault="00D8221D" w:rsidP="006C306F">
      <w:pPr>
        <w:pStyle w:val="Appendixstyle"/>
        <w:jc w:val="left"/>
        <w:rPr>
          <w:ins w:id="17284" w:author="Nasser Mustafa [2]" w:date="2018-09-25T20:24:00Z"/>
          <w:sz w:val="24"/>
          <w:rPrChange w:id="17285" w:author="Nasser Mustafa [2]" w:date="2018-09-25T20:26:00Z">
            <w:rPr>
              <w:ins w:id="17286" w:author="Nasser Mustafa [2]" w:date="2018-09-25T20:24:00Z"/>
              <w:b/>
              <w:szCs w:val="32"/>
            </w:rPr>
          </w:rPrChange>
        </w:rPr>
      </w:pPr>
      <w:ins w:id="17287" w:author="Nasser Mustafa [2]" w:date="2018-09-25T20:24:00Z">
        <w:r w:rsidRPr="00D8221D">
          <w:rPr>
            <w:sz w:val="24"/>
            <w:rPrChange w:id="17288" w:author="Nasser Mustafa [2]" w:date="2018-09-25T20:26:00Z">
              <w:rPr>
                <w:b/>
                <w:szCs w:val="32"/>
              </w:rPr>
            </w:rPrChange>
          </w:rPr>
          <w:t xml:space="preserve">  TraceElement[1..*]</w:t>
        </w:r>
      </w:ins>
    </w:p>
    <w:p w14:paraId="5660C146" w14:textId="77777777" w:rsidR="00D8221D" w:rsidRPr="00D8221D" w:rsidRDefault="00D8221D" w:rsidP="006C306F">
      <w:pPr>
        <w:pStyle w:val="Appendixstyle"/>
        <w:jc w:val="left"/>
        <w:rPr>
          <w:ins w:id="17289" w:author="Nasser Mustafa [2]" w:date="2018-09-25T20:24:00Z"/>
          <w:sz w:val="24"/>
          <w:rPrChange w:id="17290" w:author="Nasser Mustafa [2]" w:date="2018-09-25T20:26:00Z">
            <w:rPr>
              <w:ins w:id="17291" w:author="Nasser Mustafa [2]" w:date="2018-09-25T20:24:00Z"/>
              <w:b/>
              <w:szCs w:val="32"/>
            </w:rPr>
          </w:rPrChange>
        </w:rPr>
      </w:pPr>
      <w:ins w:id="17292" w:author="Nasser Mustafa [2]" w:date="2018-09-25T20:24:00Z">
        <w:r w:rsidRPr="00D8221D">
          <w:rPr>
            <w:sz w:val="24"/>
            <w:rPrChange w:id="17293" w:author="Nasser Mustafa [2]" w:date="2018-09-25T20:26:00Z">
              <w:rPr>
                <w:b/>
                <w:szCs w:val="32"/>
              </w:rPr>
            </w:rPrChange>
          </w:rPr>
          <w:t xml:space="preserve">  Version [0..*]</w:t>
        </w:r>
      </w:ins>
    </w:p>
    <w:p w14:paraId="58E38474" w14:textId="77777777" w:rsidR="00D8221D" w:rsidRPr="00D8221D" w:rsidRDefault="00D8221D" w:rsidP="006C306F">
      <w:pPr>
        <w:pStyle w:val="Appendixstyle"/>
        <w:jc w:val="left"/>
        <w:rPr>
          <w:ins w:id="17294" w:author="Nasser Mustafa [2]" w:date="2018-09-25T20:24:00Z"/>
          <w:sz w:val="24"/>
          <w:rPrChange w:id="17295" w:author="Nasser Mustafa [2]" w:date="2018-09-25T20:26:00Z">
            <w:rPr>
              <w:ins w:id="17296" w:author="Nasser Mustafa [2]" w:date="2018-09-25T20:24:00Z"/>
              <w:b/>
              <w:szCs w:val="32"/>
            </w:rPr>
          </w:rPrChange>
        </w:rPr>
      </w:pPr>
      <w:ins w:id="17297" w:author="Nasser Mustafa [2]" w:date="2018-09-25T20:24:00Z">
        <w:r w:rsidRPr="00D8221D">
          <w:rPr>
            <w:sz w:val="24"/>
            <w:rPrChange w:id="17298" w:author="Nasser Mustafa [2]" w:date="2018-09-25T20:26:00Z">
              <w:rPr>
                <w:b/>
                <w:szCs w:val="32"/>
              </w:rPr>
            </w:rPrChange>
          </w:rPr>
          <w:t>end</w:t>
        </w:r>
      </w:ins>
    </w:p>
    <w:p w14:paraId="2B5D30CE" w14:textId="77777777" w:rsidR="00D8221D" w:rsidRPr="00D8221D" w:rsidRDefault="00D8221D" w:rsidP="006C306F">
      <w:pPr>
        <w:pStyle w:val="Appendixstyle"/>
        <w:jc w:val="left"/>
        <w:rPr>
          <w:ins w:id="17299" w:author="Nasser Mustafa [2]" w:date="2018-09-25T20:24:00Z"/>
          <w:sz w:val="24"/>
          <w:rPrChange w:id="17300" w:author="Nasser Mustafa [2]" w:date="2018-09-25T20:26:00Z">
            <w:rPr>
              <w:ins w:id="17301" w:author="Nasser Mustafa [2]" w:date="2018-09-25T20:24:00Z"/>
              <w:b/>
              <w:szCs w:val="32"/>
            </w:rPr>
          </w:rPrChange>
        </w:rPr>
      </w:pPr>
    </w:p>
    <w:p w14:paraId="3126206F" w14:textId="77777777" w:rsidR="00D8221D" w:rsidRPr="00D8221D" w:rsidRDefault="00D8221D" w:rsidP="006C306F">
      <w:pPr>
        <w:pStyle w:val="Appendixstyle"/>
        <w:jc w:val="left"/>
        <w:rPr>
          <w:ins w:id="17302" w:author="Nasser Mustafa [2]" w:date="2018-09-25T20:24:00Z"/>
          <w:sz w:val="24"/>
          <w:rPrChange w:id="17303" w:author="Nasser Mustafa [2]" w:date="2018-09-25T20:26:00Z">
            <w:rPr>
              <w:ins w:id="17304" w:author="Nasser Mustafa [2]" w:date="2018-09-25T20:24:00Z"/>
              <w:b/>
              <w:szCs w:val="32"/>
            </w:rPr>
          </w:rPrChange>
        </w:rPr>
      </w:pPr>
      <w:ins w:id="17305" w:author="Nasser Mustafa [2]" w:date="2018-09-25T20:24:00Z">
        <w:r w:rsidRPr="00D8221D">
          <w:rPr>
            <w:sz w:val="24"/>
            <w:rPrChange w:id="17306" w:author="Nasser Mustafa [2]" w:date="2018-09-25T20:26:00Z">
              <w:rPr>
                <w:b/>
                <w:szCs w:val="32"/>
              </w:rPr>
            </w:rPrChange>
          </w:rPr>
          <w:t>association target  between</w:t>
        </w:r>
      </w:ins>
    </w:p>
    <w:p w14:paraId="1EB714BF" w14:textId="77777777" w:rsidR="00D8221D" w:rsidRPr="00D8221D" w:rsidRDefault="00D8221D" w:rsidP="006C306F">
      <w:pPr>
        <w:pStyle w:val="Appendixstyle"/>
        <w:jc w:val="left"/>
        <w:rPr>
          <w:ins w:id="17307" w:author="Nasser Mustafa [2]" w:date="2018-09-25T20:24:00Z"/>
          <w:sz w:val="24"/>
          <w:rPrChange w:id="17308" w:author="Nasser Mustafa [2]" w:date="2018-09-25T20:26:00Z">
            <w:rPr>
              <w:ins w:id="17309" w:author="Nasser Mustafa [2]" w:date="2018-09-25T20:24:00Z"/>
              <w:b/>
              <w:szCs w:val="32"/>
            </w:rPr>
          </w:rPrChange>
        </w:rPr>
      </w:pPr>
      <w:ins w:id="17310" w:author="Nasser Mustafa [2]" w:date="2018-09-25T20:24:00Z">
        <w:r w:rsidRPr="00D8221D">
          <w:rPr>
            <w:sz w:val="24"/>
            <w:rPrChange w:id="17311" w:author="Nasser Mustafa [2]" w:date="2018-09-25T20:26:00Z">
              <w:rPr>
                <w:b/>
                <w:szCs w:val="32"/>
              </w:rPr>
            </w:rPrChange>
          </w:rPr>
          <w:t>TraceLink[0..*] role linkEnd</w:t>
        </w:r>
      </w:ins>
    </w:p>
    <w:p w14:paraId="70A3B5BB" w14:textId="77777777" w:rsidR="00D8221D" w:rsidRPr="00D8221D" w:rsidRDefault="00D8221D" w:rsidP="006C306F">
      <w:pPr>
        <w:pStyle w:val="Appendixstyle"/>
        <w:jc w:val="left"/>
        <w:rPr>
          <w:ins w:id="17312" w:author="Nasser Mustafa [2]" w:date="2018-09-25T20:24:00Z"/>
          <w:sz w:val="24"/>
          <w:rPrChange w:id="17313" w:author="Nasser Mustafa [2]" w:date="2018-09-25T20:26:00Z">
            <w:rPr>
              <w:ins w:id="17314" w:author="Nasser Mustafa [2]" w:date="2018-09-25T20:24:00Z"/>
              <w:b/>
              <w:szCs w:val="32"/>
            </w:rPr>
          </w:rPrChange>
        </w:rPr>
      </w:pPr>
      <w:ins w:id="17315" w:author="Nasser Mustafa [2]" w:date="2018-09-25T20:24:00Z">
        <w:r w:rsidRPr="00D8221D">
          <w:rPr>
            <w:sz w:val="24"/>
            <w:rPrChange w:id="17316" w:author="Nasser Mustafa [2]" w:date="2018-09-25T20:26:00Z">
              <w:rPr>
                <w:b/>
                <w:szCs w:val="32"/>
              </w:rPr>
            </w:rPrChange>
          </w:rPr>
          <w:t xml:space="preserve">Artifact [1..*] role target </w:t>
        </w:r>
      </w:ins>
    </w:p>
    <w:p w14:paraId="537FB8AD" w14:textId="77777777" w:rsidR="00D8221D" w:rsidRPr="00D8221D" w:rsidRDefault="00D8221D" w:rsidP="006C306F">
      <w:pPr>
        <w:pStyle w:val="Appendixstyle"/>
        <w:jc w:val="left"/>
        <w:rPr>
          <w:ins w:id="17317" w:author="Nasser Mustafa [2]" w:date="2018-09-25T20:24:00Z"/>
          <w:sz w:val="24"/>
          <w:rPrChange w:id="17318" w:author="Nasser Mustafa [2]" w:date="2018-09-25T20:26:00Z">
            <w:rPr>
              <w:ins w:id="17319" w:author="Nasser Mustafa [2]" w:date="2018-09-25T20:24:00Z"/>
              <w:b/>
              <w:szCs w:val="32"/>
            </w:rPr>
          </w:rPrChange>
        </w:rPr>
      </w:pPr>
      <w:ins w:id="17320" w:author="Nasser Mustafa [2]" w:date="2018-09-25T20:24:00Z">
        <w:r w:rsidRPr="00D8221D">
          <w:rPr>
            <w:sz w:val="24"/>
            <w:rPrChange w:id="17321" w:author="Nasser Mustafa [2]" w:date="2018-09-25T20:26:00Z">
              <w:rPr>
                <w:b/>
                <w:szCs w:val="32"/>
              </w:rPr>
            </w:rPrChange>
          </w:rPr>
          <w:t xml:space="preserve"> </w:t>
        </w:r>
      </w:ins>
    </w:p>
    <w:p w14:paraId="65DC947F" w14:textId="77777777" w:rsidR="00D8221D" w:rsidRPr="00D8221D" w:rsidRDefault="00D8221D" w:rsidP="006C306F">
      <w:pPr>
        <w:pStyle w:val="Appendixstyle"/>
        <w:jc w:val="left"/>
        <w:rPr>
          <w:ins w:id="17322" w:author="Nasser Mustafa [2]" w:date="2018-09-25T20:24:00Z"/>
          <w:sz w:val="24"/>
          <w:rPrChange w:id="17323" w:author="Nasser Mustafa [2]" w:date="2018-09-25T20:26:00Z">
            <w:rPr>
              <w:ins w:id="17324" w:author="Nasser Mustafa [2]" w:date="2018-09-25T20:24:00Z"/>
              <w:b/>
              <w:szCs w:val="32"/>
            </w:rPr>
          </w:rPrChange>
        </w:rPr>
      </w:pPr>
      <w:ins w:id="17325" w:author="Nasser Mustafa [2]" w:date="2018-09-25T20:24:00Z">
        <w:r w:rsidRPr="00D8221D">
          <w:rPr>
            <w:sz w:val="24"/>
            <w:rPrChange w:id="17326" w:author="Nasser Mustafa [2]" w:date="2018-09-25T20:26:00Z">
              <w:rPr>
                <w:b/>
                <w:szCs w:val="32"/>
              </w:rPr>
            </w:rPrChange>
          </w:rPr>
          <w:t>end</w:t>
        </w:r>
      </w:ins>
    </w:p>
    <w:p w14:paraId="5A39A932" w14:textId="77777777" w:rsidR="00D8221D" w:rsidRPr="00D8221D" w:rsidRDefault="00D8221D" w:rsidP="006C306F">
      <w:pPr>
        <w:pStyle w:val="Appendixstyle"/>
        <w:jc w:val="left"/>
        <w:rPr>
          <w:ins w:id="17327" w:author="Nasser Mustafa [2]" w:date="2018-09-25T20:24:00Z"/>
          <w:sz w:val="24"/>
          <w:rPrChange w:id="17328" w:author="Nasser Mustafa [2]" w:date="2018-09-25T20:26:00Z">
            <w:rPr>
              <w:ins w:id="17329" w:author="Nasser Mustafa [2]" w:date="2018-09-25T20:24:00Z"/>
              <w:b/>
              <w:szCs w:val="32"/>
            </w:rPr>
          </w:rPrChange>
        </w:rPr>
      </w:pPr>
      <w:ins w:id="17330" w:author="Nasser Mustafa [2]" w:date="2018-09-25T20:24:00Z">
        <w:r w:rsidRPr="00D8221D">
          <w:rPr>
            <w:sz w:val="24"/>
            <w:rPrChange w:id="17331" w:author="Nasser Mustafa [2]" w:date="2018-09-25T20:26:00Z">
              <w:rPr>
                <w:b/>
                <w:szCs w:val="32"/>
              </w:rPr>
            </w:rPrChange>
          </w:rPr>
          <w:t>association source  between</w:t>
        </w:r>
      </w:ins>
    </w:p>
    <w:p w14:paraId="711CD3EE" w14:textId="77777777" w:rsidR="00D8221D" w:rsidRPr="00D8221D" w:rsidRDefault="00D8221D" w:rsidP="006C306F">
      <w:pPr>
        <w:pStyle w:val="Appendixstyle"/>
        <w:jc w:val="left"/>
        <w:rPr>
          <w:ins w:id="17332" w:author="Nasser Mustafa [2]" w:date="2018-09-25T20:24:00Z"/>
          <w:sz w:val="24"/>
          <w:rPrChange w:id="17333" w:author="Nasser Mustafa [2]" w:date="2018-09-25T20:26:00Z">
            <w:rPr>
              <w:ins w:id="17334" w:author="Nasser Mustafa [2]" w:date="2018-09-25T20:24:00Z"/>
              <w:b/>
              <w:szCs w:val="32"/>
            </w:rPr>
          </w:rPrChange>
        </w:rPr>
      </w:pPr>
      <w:ins w:id="17335" w:author="Nasser Mustafa [2]" w:date="2018-09-25T20:24:00Z">
        <w:r w:rsidRPr="00D8221D">
          <w:rPr>
            <w:sz w:val="24"/>
            <w:rPrChange w:id="17336" w:author="Nasser Mustafa [2]" w:date="2018-09-25T20:26:00Z">
              <w:rPr>
                <w:b/>
                <w:szCs w:val="32"/>
              </w:rPr>
            </w:rPrChange>
          </w:rPr>
          <w:t xml:space="preserve"> Artifact [1..*] role source  </w:t>
        </w:r>
      </w:ins>
    </w:p>
    <w:p w14:paraId="79FB3975" w14:textId="77777777" w:rsidR="00D8221D" w:rsidRPr="00D8221D" w:rsidRDefault="00D8221D" w:rsidP="006C306F">
      <w:pPr>
        <w:pStyle w:val="Appendixstyle"/>
        <w:jc w:val="left"/>
        <w:rPr>
          <w:ins w:id="17337" w:author="Nasser Mustafa [2]" w:date="2018-09-25T20:24:00Z"/>
          <w:sz w:val="24"/>
          <w:rPrChange w:id="17338" w:author="Nasser Mustafa [2]" w:date="2018-09-25T20:26:00Z">
            <w:rPr>
              <w:ins w:id="17339" w:author="Nasser Mustafa [2]" w:date="2018-09-25T20:24:00Z"/>
              <w:b/>
              <w:szCs w:val="32"/>
            </w:rPr>
          </w:rPrChange>
        </w:rPr>
      </w:pPr>
      <w:ins w:id="17340" w:author="Nasser Mustafa [2]" w:date="2018-09-25T20:24:00Z">
        <w:r w:rsidRPr="00D8221D">
          <w:rPr>
            <w:sz w:val="24"/>
            <w:rPrChange w:id="17341" w:author="Nasser Mustafa [2]" w:date="2018-09-25T20:26:00Z">
              <w:rPr>
                <w:b/>
                <w:szCs w:val="32"/>
              </w:rPr>
            </w:rPrChange>
          </w:rPr>
          <w:t xml:space="preserve"> TraceLink[0..*] role linkStart</w:t>
        </w:r>
      </w:ins>
    </w:p>
    <w:p w14:paraId="35D84234" w14:textId="77777777" w:rsidR="00D8221D" w:rsidRPr="00D8221D" w:rsidRDefault="00D8221D" w:rsidP="006C306F">
      <w:pPr>
        <w:pStyle w:val="Appendixstyle"/>
        <w:jc w:val="left"/>
        <w:rPr>
          <w:ins w:id="17342" w:author="Nasser Mustafa [2]" w:date="2018-09-25T20:24:00Z"/>
          <w:sz w:val="24"/>
          <w:rPrChange w:id="17343" w:author="Nasser Mustafa [2]" w:date="2018-09-25T20:26:00Z">
            <w:rPr>
              <w:ins w:id="17344" w:author="Nasser Mustafa [2]" w:date="2018-09-25T20:24:00Z"/>
              <w:b/>
              <w:szCs w:val="32"/>
            </w:rPr>
          </w:rPrChange>
        </w:rPr>
      </w:pPr>
      <w:ins w:id="17345" w:author="Nasser Mustafa [2]" w:date="2018-09-25T20:24:00Z">
        <w:r w:rsidRPr="00D8221D">
          <w:rPr>
            <w:sz w:val="24"/>
            <w:rPrChange w:id="17346" w:author="Nasser Mustafa [2]" w:date="2018-09-25T20:26:00Z">
              <w:rPr>
                <w:b/>
                <w:szCs w:val="32"/>
              </w:rPr>
            </w:rPrChange>
          </w:rPr>
          <w:t xml:space="preserve">  </w:t>
        </w:r>
      </w:ins>
    </w:p>
    <w:p w14:paraId="447092BE" w14:textId="77777777" w:rsidR="00D8221D" w:rsidRPr="00D8221D" w:rsidRDefault="00D8221D" w:rsidP="006C306F">
      <w:pPr>
        <w:pStyle w:val="Appendixstyle"/>
        <w:jc w:val="left"/>
        <w:rPr>
          <w:ins w:id="17347" w:author="Nasser Mustafa [2]" w:date="2018-09-25T20:24:00Z"/>
          <w:sz w:val="24"/>
          <w:rPrChange w:id="17348" w:author="Nasser Mustafa [2]" w:date="2018-09-25T20:26:00Z">
            <w:rPr>
              <w:ins w:id="17349" w:author="Nasser Mustafa [2]" w:date="2018-09-25T20:24:00Z"/>
              <w:b/>
              <w:szCs w:val="32"/>
            </w:rPr>
          </w:rPrChange>
        </w:rPr>
      </w:pPr>
      <w:ins w:id="17350" w:author="Nasser Mustafa [2]" w:date="2018-09-25T20:24:00Z">
        <w:r w:rsidRPr="00D8221D">
          <w:rPr>
            <w:sz w:val="24"/>
            <w:rPrChange w:id="17351" w:author="Nasser Mustafa [2]" w:date="2018-09-25T20:26:00Z">
              <w:rPr>
                <w:b/>
                <w:szCs w:val="32"/>
              </w:rPr>
            </w:rPrChange>
          </w:rPr>
          <w:t>end</w:t>
        </w:r>
      </w:ins>
    </w:p>
    <w:p w14:paraId="2DBA524D" w14:textId="77777777" w:rsidR="00D8221D" w:rsidRPr="00D8221D" w:rsidRDefault="00D8221D" w:rsidP="006C306F">
      <w:pPr>
        <w:pStyle w:val="Appendixstyle"/>
        <w:jc w:val="left"/>
        <w:rPr>
          <w:ins w:id="17352" w:author="Nasser Mustafa [2]" w:date="2018-09-25T20:24:00Z"/>
          <w:sz w:val="24"/>
          <w:rPrChange w:id="17353" w:author="Nasser Mustafa [2]" w:date="2018-09-25T20:26:00Z">
            <w:rPr>
              <w:ins w:id="17354" w:author="Nasser Mustafa [2]" w:date="2018-09-25T20:24:00Z"/>
              <w:b/>
              <w:szCs w:val="32"/>
            </w:rPr>
          </w:rPrChange>
        </w:rPr>
      </w:pPr>
      <w:ins w:id="17355" w:author="Nasser Mustafa [2]" w:date="2018-09-25T20:24:00Z">
        <w:r w:rsidRPr="00D8221D">
          <w:rPr>
            <w:sz w:val="24"/>
            <w:rPrChange w:id="17356" w:author="Nasser Mustafa [2]" w:date="2018-09-25T20:26:00Z">
              <w:rPr>
                <w:b/>
                <w:szCs w:val="32"/>
              </w:rPr>
            </w:rPrChange>
          </w:rPr>
          <w:t>composition description between</w:t>
        </w:r>
      </w:ins>
    </w:p>
    <w:p w14:paraId="5FF40E31" w14:textId="77777777" w:rsidR="00D8221D" w:rsidRPr="00D8221D" w:rsidRDefault="00D8221D" w:rsidP="006C306F">
      <w:pPr>
        <w:pStyle w:val="Appendixstyle"/>
        <w:jc w:val="left"/>
        <w:rPr>
          <w:ins w:id="17357" w:author="Nasser Mustafa [2]" w:date="2018-09-25T20:24:00Z"/>
          <w:sz w:val="24"/>
          <w:rPrChange w:id="17358" w:author="Nasser Mustafa [2]" w:date="2018-09-25T20:26:00Z">
            <w:rPr>
              <w:ins w:id="17359" w:author="Nasser Mustafa [2]" w:date="2018-09-25T20:24:00Z"/>
              <w:b/>
              <w:szCs w:val="32"/>
            </w:rPr>
          </w:rPrChange>
        </w:rPr>
      </w:pPr>
      <w:ins w:id="17360" w:author="Nasser Mustafa [2]" w:date="2018-09-25T20:24:00Z">
        <w:r w:rsidRPr="00D8221D">
          <w:rPr>
            <w:sz w:val="24"/>
            <w:rPrChange w:id="17361" w:author="Nasser Mustafa [2]" w:date="2018-09-25T20:26:00Z">
              <w:rPr>
                <w:b/>
                <w:szCs w:val="32"/>
              </w:rPr>
            </w:rPrChange>
          </w:rPr>
          <w:t xml:space="preserve">  TraceElement[1..*]</w:t>
        </w:r>
      </w:ins>
    </w:p>
    <w:p w14:paraId="30D14CD0" w14:textId="77777777" w:rsidR="00D8221D" w:rsidRPr="00D8221D" w:rsidRDefault="00D8221D" w:rsidP="006C306F">
      <w:pPr>
        <w:pStyle w:val="Appendixstyle"/>
        <w:jc w:val="left"/>
        <w:rPr>
          <w:ins w:id="17362" w:author="Nasser Mustafa [2]" w:date="2018-09-25T20:24:00Z"/>
          <w:sz w:val="24"/>
          <w:rPrChange w:id="17363" w:author="Nasser Mustafa [2]" w:date="2018-09-25T20:26:00Z">
            <w:rPr>
              <w:ins w:id="17364" w:author="Nasser Mustafa [2]" w:date="2018-09-25T20:24:00Z"/>
              <w:b/>
              <w:szCs w:val="32"/>
            </w:rPr>
          </w:rPrChange>
        </w:rPr>
      </w:pPr>
      <w:ins w:id="17365" w:author="Nasser Mustafa [2]" w:date="2018-09-25T20:24:00Z">
        <w:r w:rsidRPr="00D8221D">
          <w:rPr>
            <w:sz w:val="24"/>
            <w:rPrChange w:id="17366" w:author="Nasser Mustafa [2]" w:date="2018-09-25T20:26:00Z">
              <w:rPr>
                <w:b/>
                <w:szCs w:val="32"/>
              </w:rPr>
            </w:rPrChange>
          </w:rPr>
          <w:t xml:space="preserve">  Characterization [0..*]</w:t>
        </w:r>
      </w:ins>
    </w:p>
    <w:p w14:paraId="687C8753" w14:textId="77777777" w:rsidR="00D8221D" w:rsidRPr="00D8221D" w:rsidRDefault="00D8221D" w:rsidP="006C306F">
      <w:pPr>
        <w:pStyle w:val="Appendixstyle"/>
        <w:jc w:val="left"/>
        <w:rPr>
          <w:ins w:id="17367" w:author="Nasser Mustafa [2]" w:date="2018-09-25T20:24:00Z"/>
          <w:sz w:val="24"/>
          <w:rPrChange w:id="17368" w:author="Nasser Mustafa [2]" w:date="2018-09-25T20:26:00Z">
            <w:rPr>
              <w:ins w:id="17369" w:author="Nasser Mustafa [2]" w:date="2018-09-25T20:24:00Z"/>
              <w:b/>
              <w:szCs w:val="32"/>
            </w:rPr>
          </w:rPrChange>
        </w:rPr>
      </w:pPr>
      <w:ins w:id="17370" w:author="Nasser Mustafa [2]" w:date="2018-09-25T20:24:00Z">
        <w:r w:rsidRPr="00D8221D">
          <w:rPr>
            <w:sz w:val="24"/>
            <w:rPrChange w:id="17371" w:author="Nasser Mustafa [2]" w:date="2018-09-25T20:26:00Z">
              <w:rPr>
                <w:b/>
                <w:szCs w:val="32"/>
              </w:rPr>
            </w:rPrChange>
          </w:rPr>
          <w:t>end</w:t>
        </w:r>
      </w:ins>
    </w:p>
    <w:p w14:paraId="0C606B19" w14:textId="77777777" w:rsidR="00D8221D" w:rsidRPr="00D8221D" w:rsidRDefault="00D8221D" w:rsidP="006C306F">
      <w:pPr>
        <w:pStyle w:val="Appendixstyle"/>
        <w:jc w:val="left"/>
        <w:rPr>
          <w:ins w:id="17372" w:author="Nasser Mustafa [2]" w:date="2018-09-25T20:24:00Z"/>
          <w:sz w:val="24"/>
          <w:rPrChange w:id="17373" w:author="Nasser Mustafa [2]" w:date="2018-09-25T20:26:00Z">
            <w:rPr>
              <w:ins w:id="17374" w:author="Nasser Mustafa [2]" w:date="2018-09-25T20:24:00Z"/>
              <w:b/>
              <w:szCs w:val="32"/>
            </w:rPr>
          </w:rPrChange>
        </w:rPr>
      </w:pPr>
    </w:p>
    <w:p w14:paraId="69F95FCB" w14:textId="77777777" w:rsidR="00D8221D" w:rsidRPr="00D8221D" w:rsidRDefault="00D8221D" w:rsidP="006C306F">
      <w:pPr>
        <w:pStyle w:val="Appendixstyle"/>
        <w:jc w:val="left"/>
        <w:rPr>
          <w:ins w:id="17375" w:author="Nasser Mustafa [2]" w:date="2018-09-25T20:24:00Z"/>
          <w:sz w:val="24"/>
          <w:rPrChange w:id="17376" w:author="Nasser Mustafa [2]" w:date="2018-09-25T20:26:00Z">
            <w:rPr>
              <w:ins w:id="17377" w:author="Nasser Mustafa [2]" w:date="2018-09-25T20:24:00Z"/>
              <w:b/>
              <w:szCs w:val="32"/>
            </w:rPr>
          </w:rPrChange>
        </w:rPr>
      </w:pPr>
      <w:ins w:id="17378" w:author="Nasser Mustafa [2]" w:date="2018-09-25T20:24:00Z">
        <w:r w:rsidRPr="00D8221D">
          <w:rPr>
            <w:sz w:val="24"/>
            <w:rPrChange w:id="17379" w:author="Nasser Mustafa [2]" w:date="2018-09-25T20:26:00Z">
              <w:rPr>
                <w:b/>
                <w:szCs w:val="32"/>
              </w:rPr>
            </w:rPrChange>
          </w:rPr>
          <w:t>constraints</w:t>
        </w:r>
      </w:ins>
    </w:p>
    <w:p w14:paraId="1EDCD40D" w14:textId="77777777" w:rsidR="00D8221D" w:rsidRPr="00D8221D" w:rsidRDefault="00D8221D" w:rsidP="006C306F">
      <w:pPr>
        <w:pStyle w:val="Appendixstyle"/>
        <w:jc w:val="left"/>
        <w:rPr>
          <w:ins w:id="17380" w:author="Nasser Mustafa [2]" w:date="2018-09-25T20:24:00Z"/>
          <w:sz w:val="24"/>
          <w:rPrChange w:id="17381" w:author="Nasser Mustafa [2]" w:date="2018-09-25T20:26:00Z">
            <w:rPr>
              <w:ins w:id="17382" w:author="Nasser Mustafa [2]" w:date="2018-09-25T20:24:00Z"/>
              <w:b/>
              <w:szCs w:val="32"/>
            </w:rPr>
          </w:rPrChange>
        </w:rPr>
      </w:pPr>
      <w:ins w:id="17383" w:author="Nasser Mustafa [2]" w:date="2018-09-25T20:24:00Z">
        <w:r w:rsidRPr="00D8221D">
          <w:rPr>
            <w:sz w:val="24"/>
            <w:rPrChange w:id="17384" w:author="Nasser Mustafa [2]" w:date="2018-09-25T20:26:00Z">
              <w:rPr>
                <w:b/>
                <w:szCs w:val="32"/>
              </w:rPr>
            </w:rPrChange>
          </w:rPr>
          <w:t xml:space="preserve">context TraceLink </w:t>
        </w:r>
      </w:ins>
    </w:p>
    <w:p w14:paraId="18BFC061" w14:textId="77777777" w:rsidR="00D8221D" w:rsidRPr="00D8221D" w:rsidRDefault="00D8221D" w:rsidP="006C306F">
      <w:pPr>
        <w:pStyle w:val="Appendixstyle"/>
        <w:jc w:val="left"/>
        <w:rPr>
          <w:ins w:id="17385" w:author="Nasser Mustafa [2]" w:date="2018-09-25T20:24:00Z"/>
          <w:sz w:val="24"/>
          <w:rPrChange w:id="17386" w:author="Nasser Mustafa [2]" w:date="2018-09-25T20:26:00Z">
            <w:rPr>
              <w:ins w:id="17387" w:author="Nasser Mustafa [2]" w:date="2018-09-25T20:24:00Z"/>
              <w:b/>
              <w:szCs w:val="32"/>
            </w:rPr>
          </w:rPrChange>
        </w:rPr>
      </w:pPr>
      <w:ins w:id="17388" w:author="Nasser Mustafa [2]" w:date="2018-09-25T20:24:00Z">
        <w:r w:rsidRPr="00D8221D">
          <w:rPr>
            <w:sz w:val="24"/>
            <w:rPrChange w:id="17389" w:author="Nasser Mustafa [2]" w:date="2018-09-25T20:26:00Z">
              <w:rPr>
                <w:b/>
                <w:szCs w:val="32"/>
              </w:rPr>
            </w:rPrChange>
          </w:rPr>
          <w:t>inv  test:</w:t>
        </w:r>
      </w:ins>
    </w:p>
    <w:p w14:paraId="0F4411EC" w14:textId="77777777" w:rsidR="00D8221D" w:rsidRPr="00D8221D" w:rsidRDefault="00D8221D" w:rsidP="006C306F">
      <w:pPr>
        <w:pStyle w:val="Appendixstyle"/>
        <w:jc w:val="left"/>
        <w:rPr>
          <w:ins w:id="17390" w:author="Nasser Mustafa [2]" w:date="2018-09-25T20:24:00Z"/>
          <w:sz w:val="24"/>
          <w:rPrChange w:id="17391" w:author="Nasser Mustafa [2]" w:date="2018-09-25T20:26:00Z">
            <w:rPr>
              <w:ins w:id="17392" w:author="Nasser Mustafa [2]" w:date="2018-09-25T20:24:00Z"/>
              <w:b/>
              <w:szCs w:val="32"/>
            </w:rPr>
          </w:rPrChange>
        </w:rPr>
      </w:pPr>
      <w:ins w:id="17393" w:author="Nasser Mustafa [2]" w:date="2018-09-25T20:24:00Z">
        <w:r w:rsidRPr="00D8221D">
          <w:rPr>
            <w:sz w:val="24"/>
            <w:rPrChange w:id="17394" w:author="Nasser Mustafa [2]" w:date="2018-09-25T20:26:00Z">
              <w:rPr>
                <w:b/>
                <w:szCs w:val="32"/>
              </w:rPr>
            </w:rPrChange>
          </w:rPr>
          <w:t>self.source &lt;&gt; self.target</w:t>
        </w:r>
      </w:ins>
    </w:p>
    <w:p w14:paraId="1BCAA058" w14:textId="2330F46E" w:rsidR="00A0144D" w:rsidRDefault="00A0144D">
      <w:pPr>
        <w:pStyle w:val="Appendixstyle"/>
        <w:rPr>
          <w:ins w:id="17395" w:author="Nasser Mustafa [2]" w:date="2018-09-26T10:59:00Z"/>
          <w:b/>
          <w:szCs w:val="32"/>
        </w:rPr>
        <w:pPrChange w:id="17396" w:author="Nasser Mustafa [2]" w:date="2018-09-25T18:50:00Z">
          <w:pPr>
            <w:tabs>
              <w:tab w:val="left" w:pos="900"/>
            </w:tabs>
            <w:spacing w:line="480" w:lineRule="auto"/>
            <w:jc w:val="both"/>
          </w:pPr>
        </w:pPrChange>
      </w:pPr>
    </w:p>
    <w:p w14:paraId="3677F541" w14:textId="77777777" w:rsidR="00F944DC" w:rsidRPr="00480A71" w:rsidRDefault="00F944DC" w:rsidP="00F944DC">
      <w:pPr>
        <w:rPr>
          <w:ins w:id="17397" w:author="Nasser Mustafa [2]" w:date="2018-09-26T10:59:00Z"/>
          <w:rFonts w:ascii="Times New Roman" w:hAnsi="Times New Roman"/>
        </w:rPr>
      </w:pPr>
      <w:ins w:id="17398" w:author="Nasser Mustafa [2]" w:date="2018-09-26T10:59:00Z">
        <w:r w:rsidRPr="00480A71">
          <w:rPr>
            <w:rFonts w:ascii="Times New Roman" w:hAnsi="Times New Roman"/>
          </w:rPr>
          <w:t>constraints</w:t>
        </w:r>
      </w:ins>
    </w:p>
    <w:p w14:paraId="33089109" w14:textId="77777777" w:rsidR="00F944DC" w:rsidRPr="00480A71" w:rsidRDefault="00F944DC" w:rsidP="00F944DC">
      <w:pPr>
        <w:rPr>
          <w:ins w:id="17399" w:author="Nasser Mustafa [2]" w:date="2018-09-26T10:59:00Z"/>
          <w:rFonts w:ascii="Times New Roman" w:hAnsi="Times New Roman"/>
        </w:rPr>
      </w:pPr>
      <w:ins w:id="17400" w:author="Nasser Mustafa [2]" w:date="2018-09-26T10:59:00Z">
        <w:r>
          <w:rPr>
            <w:rFonts w:ascii="Times New Roman" w:hAnsi="Times New Roman"/>
          </w:rPr>
          <w:t>context Trace inv:</w:t>
        </w:r>
      </w:ins>
    </w:p>
    <w:p w14:paraId="6AB0D89D" w14:textId="77777777" w:rsidR="00F944DC" w:rsidRPr="00480A71" w:rsidRDefault="00F944DC" w:rsidP="00F944DC">
      <w:pPr>
        <w:rPr>
          <w:ins w:id="17401" w:author="Nasser Mustafa [2]" w:date="2018-09-26T10:59:00Z"/>
          <w:rFonts w:ascii="Times New Roman" w:hAnsi="Times New Roman"/>
        </w:rPr>
      </w:pPr>
      <w:ins w:id="17402" w:author="Nasser Mustafa [2]" w:date="2018-09-26T10:59:00Z">
        <w:r w:rsidRPr="00480A71">
          <w:rPr>
            <w:rFonts w:ascii="Times New Roman" w:hAnsi="Times New Roman"/>
          </w:rPr>
          <w:t xml:space="preserve">if self.orderedElements-&gt;forAll(e|e.oclIsKindOf(Artifact)) then   </w:t>
        </w:r>
      </w:ins>
    </w:p>
    <w:p w14:paraId="1D72F0C7" w14:textId="77777777" w:rsidR="00F944DC" w:rsidRPr="00480A71" w:rsidRDefault="00F944DC" w:rsidP="00F944DC">
      <w:pPr>
        <w:rPr>
          <w:ins w:id="17403" w:author="Nasser Mustafa [2]" w:date="2018-09-26T10:59:00Z"/>
          <w:rFonts w:ascii="Times New Roman" w:hAnsi="Times New Roman"/>
        </w:rPr>
      </w:pPr>
      <w:ins w:id="17404" w:author="Nasser Mustafa [2]" w:date="2018-09-26T10:59:00Z">
        <w:r w:rsidRPr="00480A71">
          <w:rPr>
            <w:rFonts w:ascii="Times New Roman" w:hAnsi="Times New Roman"/>
          </w:rPr>
          <w:t xml:space="preserve">Sequence{1..self.orderedElements-&gt;size()-1}-&gt;iterate(i : Integer; b : Boolean = true | b and self.orderedElements-&gt;at(i).oclAsType(Artifact). </w:t>
        </w:r>
      </w:ins>
    </w:p>
    <w:p w14:paraId="5D8BD1CA" w14:textId="77777777" w:rsidR="00F944DC" w:rsidRPr="00480A71" w:rsidRDefault="00F944DC" w:rsidP="00F944DC">
      <w:pPr>
        <w:rPr>
          <w:ins w:id="17405" w:author="Nasser Mustafa [2]" w:date="2018-09-26T10:59:00Z"/>
          <w:rFonts w:ascii="Times New Roman" w:hAnsi="Times New Roman"/>
        </w:rPr>
      </w:pPr>
      <w:ins w:id="17406" w:author="Nasser Mustafa [2]" w:date="2018-09-26T10:59:00Z">
        <w:r w:rsidRPr="00480A71">
          <w:rPr>
            <w:rFonts w:ascii="Times New Roman" w:hAnsi="Times New Roman"/>
          </w:rPr>
          <w:t>sourceTraceLinks.targetArtifacts-&gt;includes(self.orderedElements-&gt;at(i+1)))</w:t>
        </w:r>
      </w:ins>
    </w:p>
    <w:p w14:paraId="57FC27DF" w14:textId="77777777" w:rsidR="00F944DC" w:rsidRPr="00480A71" w:rsidRDefault="00F944DC" w:rsidP="00F944DC">
      <w:pPr>
        <w:rPr>
          <w:ins w:id="17407" w:author="Nasser Mustafa [2]" w:date="2018-09-26T10:59:00Z"/>
          <w:rFonts w:ascii="Times New Roman" w:hAnsi="Times New Roman"/>
        </w:rPr>
      </w:pPr>
      <w:ins w:id="17408" w:author="Nasser Mustafa [2]" w:date="2018-09-26T10:59:00Z">
        <w:r w:rsidRPr="00480A71">
          <w:rPr>
            <w:rFonts w:ascii="Times New Roman" w:hAnsi="Times New Roman"/>
          </w:rPr>
          <w:t>else if self.orderedElements-&gt;forAll(e|e.oclIsKindOf(TraceLink)) then</w:t>
        </w:r>
      </w:ins>
    </w:p>
    <w:p w14:paraId="7F9268A7" w14:textId="77777777" w:rsidR="00F944DC" w:rsidRPr="00480A71" w:rsidRDefault="00F944DC" w:rsidP="00F944DC">
      <w:pPr>
        <w:rPr>
          <w:ins w:id="17409" w:author="Nasser Mustafa [2]" w:date="2018-09-26T10:59:00Z"/>
          <w:rFonts w:ascii="Times New Roman" w:hAnsi="Times New Roman"/>
        </w:rPr>
      </w:pPr>
      <w:ins w:id="17410" w:author="Nasser Mustafa [2]" w:date="2018-09-26T10:59:00Z">
        <w:r w:rsidRPr="00480A71">
          <w:rPr>
            <w:rFonts w:ascii="Times New Roman" w:hAnsi="Times New Roman"/>
          </w:rPr>
          <w:t>Sequence{1..self.orderedElements-&gt;size()-1}-&gt;iterate( i : Integer; b : Boolean = true | b and self.orderedElements-&gt;at(i).oclAsType(TraceLink).targetArtifacts-&gt;intersection(</w:t>
        </w:r>
      </w:ins>
    </w:p>
    <w:p w14:paraId="2EC5DC49" w14:textId="77777777" w:rsidR="00F944DC" w:rsidRPr="00480A71" w:rsidRDefault="00F944DC" w:rsidP="00F944DC">
      <w:pPr>
        <w:rPr>
          <w:ins w:id="17411" w:author="Nasser Mustafa [2]" w:date="2018-09-26T10:59:00Z"/>
          <w:rFonts w:ascii="Times New Roman" w:hAnsi="Times New Roman"/>
        </w:rPr>
      </w:pPr>
      <w:ins w:id="17412" w:author="Nasser Mustafa [2]" w:date="2018-09-26T10:59:00Z">
        <w:r w:rsidRPr="00480A71">
          <w:rPr>
            <w:rFonts w:ascii="Times New Roman" w:hAnsi="Times New Roman"/>
          </w:rPr>
          <w:t>self.orderedElements-&gt; at(i+1).oclAsType(TraceLink).sourceArtifacts)-&gt;notEmpty())</w:t>
        </w:r>
      </w:ins>
    </w:p>
    <w:p w14:paraId="77A09BAE" w14:textId="77777777" w:rsidR="00F944DC" w:rsidRPr="00480A71" w:rsidRDefault="00F944DC" w:rsidP="00F944DC">
      <w:pPr>
        <w:rPr>
          <w:ins w:id="17413" w:author="Nasser Mustafa [2]" w:date="2018-09-26T10:59:00Z"/>
          <w:rFonts w:ascii="Times New Roman" w:hAnsi="Times New Roman"/>
        </w:rPr>
      </w:pPr>
      <w:ins w:id="17414" w:author="Nasser Mustafa [2]" w:date="2018-09-26T10:59:00Z">
        <w:r w:rsidRPr="00480A71">
          <w:rPr>
            <w:rFonts w:ascii="Times New Roman" w:hAnsi="Times New Roman"/>
          </w:rPr>
          <w:t>endif</w:t>
        </w:r>
      </w:ins>
    </w:p>
    <w:p w14:paraId="67816722" w14:textId="596E7543" w:rsidR="00F944DC" w:rsidRDefault="00F944DC" w:rsidP="00F944DC">
      <w:pPr>
        <w:rPr>
          <w:ins w:id="17415" w:author="Nasser Mustafa [2]" w:date="2018-09-26T11:01:00Z"/>
          <w:rFonts w:ascii="Times New Roman" w:hAnsi="Times New Roman"/>
        </w:rPr>
      </w:pPr>
      <w:ins w:id="17416" w:author="Nasser Mustafa [2]" w:date="2018-09-26T10:59:00Z">
        <w:r w:rsidRPr="00480A71">
          <w:rPr>
            <w:rFonts w:ascii="Times New Roman" w:hAnsi="Times New Roman"/>
          </w:rPr>
          <w:t>endif</w:t>
        </w:r>
      </w:ins>
    </w:p>
    <w:p w14:paraId="7D956EEB" w14:textId="4353799A" w:rsidR="00F944DC" w:rsidRDefault="00F944DC" w:rsidP="00F944DC">
      <w:pPr>
        <w:rPr>
          <w:ins w:id="17417" w:author="Nasser Mustafa [2]" w:date="2018-09-26T11:01:00Z"/>
          <w:rFonts w:ascii="Times New Roman" w:hAnsi="Times New Roman"/>
        </w:rPr>
      </w:pPr>
      <w:ins w:id="17418" w:author="Nasser Mustafa [2]" w:date="2018-09-26T11:01:00Z">
        <w:r>
          <w:rPr>
            <w:rFonts w:ascii="Times New Roman" w:hAnsi="Times New Roman"/>
          </w:rPr>
          <w:br w:type="page"/>
        </w:r>
      </w:ins>
    </w:p>
    <w:p w14:paraId="50EF643C" w14:textId="77777777" w:rsidR="00F944DC" w:rsidRPr="00B04E3E" w:rsidRDefault="00F944DC" w:rsidP="00F944DC">
      <w:pPr>
        <w:jc w:val="center"/>
        <w:rPr>
          <w:ins w:id="17419" w:author="Nasser Mustafa [2]" w:date="2018-09-26T11:01:00Z"/>
          <w:rFonts w:ascii="Times New Roman" w:hAnsi="Times New Roman"/>
          <w:b/>
          <w:sz w:val="28"/>
          <w:szCs w:val="28"/>
        </w:rPr>
      </w:pPr>
      <w:ins w:id="17420" w:author="Nasser Mustafa [2]" w:date="2018-09-26T11:01:00Z">
        <w:r w:rsidRPr="00B04E3E">
          <w:rPr>
            <w:rFonts w:ascii="Times New Roman" w:hAnsi="Times New Roman"/>
            <w:b/>
            <w:sz w:val="28"/>
            <w:szCs w:val="28"/>
          </w:rPr>
          <w:t>Read Me –Traceability Model</w:t>
        </w:r>
      </w:ins>
    </w:p>
    <w:p w14:paraId="0AE521F9" w14:textId="77777777" w:rsidR="00F944DC" w:rsidRPr="00B04E3E" w:rsidRDefault="00F944DC" w:rsidP="00F944DC">
      <w:pPr>
        <w:rPr>
          <w:ins w:id="17421" w:author="Nasser Mustafa [2]" w:date="2018-09-26T11:01:00Z"/>
          <w:rFonts w:ascii="Times New Roman" w:hAnsi="Times New Roman"/>
        </w:rPr>
      </w:pPr>
      <w:ins w:id="17422" w:author="Nasser Mustafa [2]" w:date="2018-09-26T11:01:00Z">
        <w:r w:rsidRPr="00B04E3E">
          <w:rPr>
            <w:rFonts w:ascii="Times New Roman" w:hAnsi="Times New Roman"/>
          </w:rPr>
          <w:t>In order to visualize the Traceability model in USE tool, follow the following steps:</w:t>
        </w:r>
      </w:ins>
    </w:p>
    <w:p w14:paraId="13550E93" w14:textId="77777777" w:rsidR="00F944DC" w:rsidRPr="00B04E3E" w:rsidRDefault="00F944DC" w:rsidP="00F944DC">
      <w:pPr>
        <w:pStyle w:val="ListParagraph"/>
        <w:keepNext w:val="0"/>
        <w:numPr>
          <w:ilvl w:val="0"/>
          <w:numId w:val="122"/>
        </w:numPr>
        <w:spacing w:after="160" w:line="259" w:lineRule="auto"/>
        <w:rPr>
          <w:ins w:id="17423" w:author="Nasser Mustafa [2]" w:date="2018-09-26T11:01:00Z"/>
          <w:rFonts w:ascii="Times New Roman" w:hAnsi="Times New Roman"/>
        </w:rPr>
      </w:pPr>
      <w:ins w:id="17424" w:author="Nasser Mustafa [2]" w:date="2018-09-26T11:01:00Z">
        <w:r w:rsidRPr="00B04E3E">
          <w:rPr>
            <w:rFonts w:ascii="Times New Roman" w:hAnsi="Times New Roman"/>
          </w:rPr>
          <w:t>Install the USE on your computer. For Installation and tutorial of USE, follow this Link: https://sourceforge.net/projects/useocl/</w:t>
        </w:r>
      </w:ins>
    </w:p>
    <w:p w14:paraId="411CCAF6" w14:textId="77777777" w:rsidR="00F944DC" w:rsidRPr="00B04E3E" w:rsidRDefault="00F944DC" w:rsidP="00F944DC">
      <w:pPr>
        <w:pStyle w:val="ListParagraph"/>
        <w:keepNext w:val="0"/>
        <w:numPr>
          <w:ilvl w:val="0"/>
          <w:numId w:val="122"/>
        </w:numPr>
        <w:spacing w:after="160" w:line="259" w:lineRule="auto"/>
        <w:rPr>
          <w:ins w:id="17425" w:author="Nasser Mustafa [2]" w:date="2018-09-26T11:01:00Z"/>
          <w:rFonts w:ascii="Times New Roman" w:hAnsi="Times New Roman"/>
        </w:rPr>
      </w:pPr>
      <w:ins w:id="17426" w:author="Nasser Mustafa [2]" w:date="2018-09-26T11:01:00Z">
        <w:r w:rsidRPr="00B04E3E">
          <w:rPr>
            <w:rFonts w:ascii="Times New Roman" w:hAnsi="Times New Roman"/>
          </w:rPr>
          <w:t>Create new file in in Word Pad.</w:t>
        </w:r>
      </w:ins>
    </w:p>
    <w:p w14:paraId="08A303A1" w14:textId="77777777" w:rsidR="00F944DC" w:rsidRPr="00B04E3E" w:rsidRDefault="00F944DC" w:rsidP="00F944DC">
      <w:pPr>
        <w:pStyle w:val="ListParagraph"/>
        <w:keepNext w:val="0"/>
        <w:numPr>
          <w:ilvl w:val="0"/>
          <w:numId w:val="122"/>
        </w:numPr>
        <w:spacing w:after="160" w:line="259" w:lineRule="auto"/>
        <w:rPr>
          <w:ins w:id="17427" w:author="Nasser Mustafa [2]" w:date="2018-09-26T11:01:00Z"/>
          <w:rFonts w:ascii="Times New Roman" w:hAnsi="Times New Roman"/>
        </w:rPr>
      </w:pPr>
      <w:ins w:id="17428" w:author="Nasser Mustafa [2]" w:date="2018-09-26T11:01:00Z">
        <w:r w:rsidRPr="00B04E3E">
          <w:rPr>
            <w:rFonts w:ascii="Times New Roman" w:hAnsi="Times New Roman"/>
          </w:rPr>
          <w:t>Copy and paste the specifications of the Traceability model to the newly created file.</w:t>
        </w:r>
      </w:ins>
    </w:p>
    <w:p w14:paraId="70CEFD2B" w14:textId="77777777" w:rsidR="00F944DC" w:rsidRPr="00B04E3E" w:rsidRDefault="00F944DC" w:rsidP="00F944DC">
      <w:pPr>
        <w:pStyle w:val="ListParagraph"/>
        <w:keepNext w:val="0"/>
        <w:numPr>
          <w:ilvl w:val="0"/>
          <w:numId w:val="122"/>
        </w:numPr>
        <w:spacing w:after="160" w:line="259" w:lineRule="auto"/>
        <w:rPr>
          <w:ins w:id="17429" w:author="Nasser Mustafa [2]" w:date="2018-09-26T11:01:00Z"/>
          <w:rFonts w:ascii="Times New Roman" w:hAnsi="Times New Roman"/>
        </w:rPr>
      </w:pPr>
      <w:ins w:id="17430" w:author="Nasser Mustafa [2]" w:date="2018-09-26T11:01:00Z">
        <w:r w:rsidRPr="00B04E3E">
          <w:rPr>
            <w:rFonts w:ascii="Times New Roman" w:hAnsi="Times New Roman"/>
          </w:rPr>
          <w:t>Save the file in a computer directory.</w:t>
        </w:r>
      </w:ins>
    </w:p>
    <w:p w14:paraId="4FD357FA" w14:textId="77777777" w:rsidR="00F944DC" w:rsidRPr="00B04E3E" w:rsidRDefault="00F944DC" w:rsidP="00F944DC">
      <w:pPr>
        <w:pStyle w:val="ListParagraph"/>
        <w:keepNext w:val="0"/>
        <w:numPr>
          <w:ilvl w:val="0"/>
          <w:numId w:val="122"/>
        </w:numPr>
        <w:spacing w:after="160" w:line="259" w:lineRule="auto"/>
        <w:rPr>
          <w:ins w:id="17431" w:author="Nasser Mustafa [2]" w:date="2018-09-26T11:01:00Z"/>
          <w:rFonts w:ascii="Times New Roman" w:hAnsi="Times New Roman"/>
        </w:rPr>
      </w:pPr>
      <w:ins w:id="17432" w:author="Nasser Mustafa [2]" w:date="2018-09-26T11:01:00Z">
        <w:r w:rsidRPr="00B04E3E">
          <w:rPr>
            <w:rFonts w:ascii="Times New Roman" w:hAnsi="Times New Roman"/>
          </w:rPr>
          <w:t>Open the USE tool (the .exe file is inside the bin directory of the tool folder)</w:t>
        </w:r>
      </w:ins>
    </w:p>
    <w:p w14:paraId="79E2E74F" w14:textId="77777777" w:rsidR="00F944DC" w:rsidRPr="00B04E3E" w:rsidRDefault="00F944DC" w:rsidP="00F944DC">
      <w:pPr>
        <w:pStyle w:val="ListParagraph"/>
        <w:keepNext w:val="0"/>
        <w:numPr>
          <w:ilvl w:val="0"/>
          <w:numId w:val="122"/>
        </w:numPr>
        <w:spacing w:after="160" w:line="259" w:lineRule="auto"/>
        <w:rPr>
          <w:ins w:id="17433" w:author="Nasser Mustafa [2]" w:date="2018-09-26T11:01:00Z"/>
          <w:rFonts w:ascii="Times New Roman" w:hAnsi="Times New Roman"/>
        </w:rPr>
      </w:pPr>
      <w:ins w:id="17434" w:author="Nasser Mustafa [2]" w:date="2018-09-26T11:01:00Z">
        <w:r w:rsidRPr="00B04E3E">
          <w:rPr>
            <w:rFonts w:ascii="Times New Roman" w:hAnsi="Times New Roman"/>
          </w:rPr>
          <w:t xml:space="preserve">From the </w:t>
        </w:r>
        <w:r w:rsidRPr="00B04E3E">
          <w:rPr>
            <w:rFonts w:ascii="Times New Roman" w:hAnsi="Times New Roman"/>
            <w:i/>
          </w:rPr>
          <w:t>File</w:t>
        </w:r>
        <w:r w:rsidRPr="00B04E3E">
          <w:rPr>
            <w:rFonts w:ascii="Times New Roman" w:hAnsi="Times New Roman"/>
          </w:rPr>
          <w:t xml:space="preserve"> menu in the Menu bar click on </w:t>
        </w:r>
        <w:r w:rsidRPr="00B04E3E">
          <w:rPr>
            <w:rFonts w:ascii="Times New Roman" w:hAnsi="Times New Roman"/>
            <w:i/>
          </w:rPr>
          <w:t>Open specification</w:t>
        </w:r>
        <w:r w:rsidRPr="00B04E3E">
          <w:rPr>
            <w:rFonts w:ascii="Times New Roman" w:hAnsi="Times New Roman"/>
          </w:rPr>
          <w:t xml:space="preserve"> and choose the file that you created.</w:t>
        </w:r>
      </w:ins>
    </w:p>
    <w:p w14:paraId="10D0CB92" w14:textId="77777777" w:rsidR="00F944DC" w:rsidRPr="00B04E3E" w:rsidRDefault="00F944DC" w:rsidP="00F944DC">
      <w:pPr>
        <w:pStyle w:val="ListParagraph"/>
        <w:keepNext w:val="0"/>
        <w:numPr>
          <w:ilvl w:val="0"/>
          <w:numId w:val="122"/>
        </w:numPr>
        <w:spacing w:after="160" w:line="259" w:lineRule="auto"/>
        <w:rPr>
          <w:ins w:id="17435" w:author="Nasser Mustafa [2]" w:date="2018-09-26T11:01:00Z"/>
          <w:rFonts w:ascii="Times New Roman" w:hAnsi="Times New Roman"/>
          <w:i/>
        </w:rPr>
      </w:pPr>
      <w:ins w:id="17436" w:author="Nasser Mustafa [2]" w:date="2018-09-26T11:01:00Z">
        <w:r w:rsidRPr="00B04E3E">
          <w:rPr>
            <w:rFonts w:ascii="Times New Roman" w:hAnsi="Times New Roman"/>
          </w:rPr>
          <w:t xml:space="preserve">To view the Class diagram from the </w:t>
        </w:r>
        <w:r w:rsidRPr="00B04E3E">
          <w:rPr>
            <w:rFonts w:ascii="Times New Roman" w:hAnsi="Times New Roman"/>
            <w:i/>
          </w:rPr>
          <w:t>View</w:t>
        </w:r>
        <w:r w:rsidRPr="00B04E3E">
          <w:rPr>
            <w:rFonts w:ascii="Times New Roman" w:hAnsi="Times New Roman"/>
          </w:rPr>
          <w:t xml:space="preserve"> menu bar click on Create </w:t>
        </w:r>
        <w:r w:rsidRPr="00B04E3E">
          <w:rPr>
            <w:rFonts w:ascii="Times New Roman" w:hAnsi="Times New Roman"/>
            <w:i/>
          </w:rPr>
          <w:t>View and choose  Class</w:t>
        </w:r>
        <w:r w:rsidRPr="00B04E3E">
          <w:rPr>
            <w:rFonts w:ascii="Times New Roman" w:hAnsi="Times New Roman"/>
          </w:rPr>
          <w:t xml:space="preserve"> Diagram</w:t>
        </w:r>
      </w:ins>
    </w:p>
    <w:p w14:paraId="746CDC7D" w14:textId="77777777" w:rsidR="00F944DC" w:rsidRPr="00480A71" w:rsidRDefault="00F944DC" w:rsidP="00F944DC">
      <w:pPr>
        <w:rPr>
          <w:ins w:id="17437" w:author="Nasser Mustafa [2]" w:date="2018-09-26T10:59:00Z"/>
          <w:rFonts w:ascii="Times New Roman" w:hAnsi="Times New Roman"/>
        </w:rPr>
      </w:pPr>
    </w:p>
    <w:p w14:paraId="281DE99E" w14:textId="52E95785" w:rsidR="00F944DC" w:rsidRDefault="00F944DC">
      <w:pPr>
        <w:pStyle w:val="Appendixstyle"/>
        <w:rPr>
          <w:ins w:id="17438" w:author="Nasser Mustafa [2]" w:date="2018-09-26T11:00:00Z"/>
          <w:b/>
          <w:szCs w:val="32"/>
        </w:rPr>
      </w:pPr>
      <w:ins w:id="17439" w:author="Nasser Mustafa [2]" w:date="2018-09-26T11:00:00Z">
        <w:r>
          <w:rPr>
            <w:b/>
            <w:szCs w:val="32"/>
          </w:rPr>
          <w:br w:type="page"/>
        </w:r>
      </w:ins>
    </w:p>
    <w:p w14:paraId="5CCF6EEB" w14:textId="77777777" w:rsidR="00F944DC" w:rsidRPr="00D617FD" w:rsidRDefault="00F944DC">
      <w:pPr>
        <w:pStyle w:val="Appendixstyle"/>
        <w:rPr>
          <w:ins w:id="17440" w:author="Nasser Mustafa [2]" w:date="2018-09-26T10:54:00Z"/>
          <w:b/>
          <w:szCs w:val="32"/>
          <w:rPrChange w:id="17441" w:author="Nasser Mustafa [2]" w:date="2018-09-26T15:05:00Z">
            <w:rPr>
              <w:ins w:id="17442" w:author="Nasser Mustafa [2]" w:date="2018-09-26T10:54:00Z"/>
              <w:b/>
              <w:szCs w:val="32"/>
            </w:rPr>
          </w:rPrChange>
        </w:rPr>
        <w:pPrChange w:id="17443" w:author="Nasser Mustafa [2]" w:date="2018-09-25T18:50:00Z">
          <w:pPr>
            <w:tabs>
              <w:tab w:val="left" w:pos="900"/>
            </w:tabs>
            <w:spacing w:line="480" w:lineRule="auto"/>
            <w:jc w:val="both"/>
          </w:pPr>
        </w:pPrChange>
      </w:pPr>
    </w:p>
    <w:p w14:paraId="0AC39B19" w14:textId="77777777" w:rsidR="00F944DC" w:rsidRPr="00D617FD" w:rsidRDefault="00F944DC" w:rsidP="00F944DC">
      <w:pPr>
        <w:autoSpaceDE w:val="0"/>
        <w:autoSpaceDN w:val="0"/>
        <w:adjustRightInd w:val="0"/>
        <w:jc w:val="center"/>
        <w:rPr>
          <w:ins w:id="17444" w:author="Nasser Mustafa [2]" w:date="2018-09-26T10:55:00Z"/>
          <w:rFonts w:ascii="Times New Roman" w:hAnsi="Times New Roman"/>
          <w:b/>
          <w:sz w:val="32"/>
          <w:szCs w:val="32"/>
          <w:rPrChange w:id="17445" w:author="Nasser Mustafa [2]" w:date="2018-09-26T15:05:00Z">
            <w:rPr>
              <w:ins w:id="17446" w:author="Nasser Mustafa [2]" w:date="2018-09-26T10:55:00Z"/>
              <w:rFonts w:ascii="Times New Roman" w:hAnsi="Times New Roman"/>
              <w:b/>
            </w:rPr>
          </w:rPrChange>
        </w:rPr>
      </w:pPr>
      <w:ins w:id="17447" w:author="Nasser Mustafa [2]" w:date="2018-09-26T10:55:00Z">
        <w:r w:rsidRPr="00D617FD">
          <w:rPr>
            <w:rFonts w:ascii="Times New Roman" w:hAnsi="Times New Roman"/>
            <w:b/>
            <w:sz w:val="32"/>
            <w:szCs w:val="32"/>
            <w:rPrChange w:id="17448" w:author="Nasser Mustafa [2]" w:date="2018-09-26T15:05:00Z">
              <w:rPr>
                <w:rFonts w:ascii="Times New Roman" w:hAnsi="Times New Roman"/>
                <w:b/>
              </w:rPr>
            </w:rPrChange>
          </w:rPr>
          <w:t>The Specification of the Trace Links Taxonomy</w:t>
        </w:r>
      </w:ins>
    </w:p>
    <w:p w14:paraId="0D21C0F6" w14:textId="77777777" w:rsidR="00F944DC" w:rsidRPr="00283F6D" w:rsidRDefault="00F944DC" w:rsidP="00F944DC">
      <w:pPr>
        <w:autoSpaceDE w:val="0"/>
        <w:autoSpaceDN w:val="0"/>
        <w:adjustRightInd w:val="0"/>
        <w:rPr>
          <w:ins w:id="17449" w:author="Nasser Mustafa [2]" w:date="2018-09-26T10:55:00Z"/>
          <w:rFonts w:ascii="Times New Roman" w:hAnsi="Times New Roman"/>
        </w:rPr>
      </w:pPr>
      <w:ins w:id="17450" w:author="Nasser Mustafa [2]" w:date="2018-09-26T10:55:00Z">
        <w:r w:rsidRPr="00283F6D">
          <w:rPr>
            <w:rFonts w:ascii="Times New Roman" w:hAnsi="Times New Roman"/>
          </w:rPr>
          <w:t xml:space="preserve"> </w:t>
        </w:r>
      </w:ins>
    </w:p>
    <w:p w14:paraId="62F45DA7" w14:textId="77777777" w:rsidR="00F944DC" w:rsidRPr="00283F6D" w:rsidRDefault="00F944DC" w:rsidP="00F944DC">
      <w:pPr>
        <w:autoSpaceDE w:val="0"/>
        <w:autoSpaceDN w:val="0"/>
        <w:adjustRightInd w:val="0"/>
        <w:rPr>
          <w:ins w:id="17451" w:author="Nasser Mustafa [2]" w:date="2018-09-26T10:55:00Z"/>
          <w:rFonts w:ascii="Times New Roman" w:hAnsi="Times New Roman"/>
        </w:rPr>
      </w:pPr>
    </w:p>
    <w:p w14:paraId="53B9CA06" w14:textId="77777777" w:rsidR="00F944DC" w:rsidRPr="00283F6D" w:rsidRDefault="00F944DC" w:rsidP="00F944DC">
      <w:pPr>
        <w:autoSpaceDE w:val="0"/>
        <w:autoSpaceDN w:val="0"/>
        <w:adjustRightInd w:val="0"/>
        <w:rPr>
          <w:ins w:id="17452" w:author="Nasser Mustafa [2]" w:date="2018-09-26T10:55:00Z"/>
          <w:rFonts w:ascii="Times New Roman" w:hAnsi="Times New Roman"/>
        </w:rPr>
      </w:pPr>
      <w:ins w:id="17453" w:author="Nasser Mustafa [2]" w:date="2018-09-26T10:55:00Z">
        <w:r w:rsidRPr="00283F6D">
          <w:rPr>
            <w:rFonts w:ascii="Times New Roman" w:hAnsi="Times New Roman"/>
          </w:rPr>
          <w:t>Namespace: 'http://www.ontorion.com/ontologies/Ontology92f6fe28b5854078a984b0607d68f51e'.</w:t>
        </w:r>
      </w:ins>
    </w:p>
    <w:p w14:paraId="198839C6" w14:textId="77777777" w:rsidR="00F944DC" w:rsidRPr="00283F6D" w:rsidRDefault="00F944DC" w:rsidP="00F944DC">
      <w:pPr>
        <w:autoSpaceDE w:val="0"/>
        <w:autoSpaceDN w:val="0"/>
        <w:adjustRightInd w:val="0"/>
        <w:rPr>
          <w:ins w:id="17454" w:author="Nasser Mustafa [2]" w:date="2018-09-26T10:55:00Z"/>
          <w:rFonts w:ascii="Times New Roman" w:hAnsi="Times New Roman"/>
        </w:rPr>
      </w:pPr>
    </w:p>
    <w:p w14:paraId="1A1D227F" w14:textId="77777777" w:rsidR="00F944DC" w:rsidRPr="00283F6D" w:rsidRDefault="00F944DC" w:rsidP="00F944DC">
      <w:pPr>
        <w:autoSpaceDE w:val="0"/>
        <w:autoSpaceDN w:val="0"/>
        <w:adjustRightInd w:val="0"/>
        <w:rPr>
          <w:ins w:id="17455" w:author="Nasser Mustafa [2]" w:date="2018-09-26T10:55:00Z"/>
          <w:rFonts w:ascii="Times New Roman" w:hAnsi="Times New Roman"/>
        </w:rPr>
      </w:pPr>
      <w:ins w:id="17456" w:author="Nasser Mustafa [2]" w:date="2018-09-26T10:55:00Z">
        <w:r w:rsidRPr="00283F6D">
          <w:rPr>
            <w:rFonts w:ascii="Times New Roman" w:hAnsi="Times New Roman"/>
          </w:rPr>
          <w:t>Every mde-link is a trace-link.</w:t>
        </w:r>
      </w:ins>
    </w:p>
    <w:p w14:paraId="6AC11323" w14:textId="77777777" w:rsidR="00F944DC" w:rsidRPr="00283F6D" w:rsidRDefault="00F944DC" w:rsidP="00F944DC">
      <w:pPr>
        <w:autoSpaceDE w:val="0"/>
        <w:autoSpaceDN w:val="0"/>
        <w:adjustRightInd w:val="0"/>
        <w:rPr>
          <w:ins w:id="17457" w:author="Nasser Mustafa [2]" w:date="2018-09-26T10:55:00Z"/>
          <w:rFonts w:ascii="Times New Roman" w:hAnsi="Times New Roman"/>
        </w:rPr>
      </w:pPr>
      <w:ins w:id="17458" w:author="Nasser Mustafa [2]" w:date="2018-09-26T10:55:00Z">
        <w:r w:rsidRPr="00283F6D">
          <w:rPr>
            <w:rFonts w:ascii="Times New Roman" w:hAnsi="Times New Roman"/>
          </w:rPr>
          <w:t>Every re-link is a trace-link.</w:t>
        </w:r>
      </w:ins>
    </w:p>
    <w:p w14:paraId="0C081DFA" w14:textId="77777777" w:rsidR="00F944DC" w:rsidRPr="00283F6D" w:rsidRDefault="00F944DC" w:rsidP="00F944DC">
      <w:pPr>
        <w:autoSpaceDE w:val="0"/>
        <w:autoSpaceDN w:val="0"/>
        <w:adjustRightInd w:val="0"/>
        <w:rPr>
          <w:ins w:id="17459" w:author="Nasser Mustafa [2]" w:date="2018-09-26T10:55:00Z"/>
          <w:rFonts w:ascii="Times New Roman" w:hAnsi="Times New Roman"/>
        </w:rPr>
      </w:pPr>
      <w:ins w:id="17460" w:author="Nasser Mustafa [2]" w:date="2018-09-26T10:55:00Z">
        <w:r w:rsidRPr="00283F6D">
          <w:rPr>
            <w:rFonts w:ascii="Times New Roman" w:hAnsi="Times New Roman"/>
          </w:rPr>
          <w:t>Every se-link is a trace-link.</w:t>
        </w:r>
      </w:ins>
    </w:p>
    <w:p w14:paraId="2E72C7C1" w14:textId="77777777" w:rsidR="00F944DC" w:rsidRPr="00283F6D" w:rsidRDefault="00F944DC" w:rsidP="00F944DC">
      <w:pPr>
        <w:autoSpaceDE w:val="0"/>
        <w:autoSpaceDN w:val="0"/>
        <w:adjustRightInd w:val="0"/>
        <w:rPr>
          <w:ins w:id="17461" w:author="Nasser Mustafa [2]" w:date="2018-09-26T10:55:00Z"/>
          <w:rFonts w:ascii="Times New Roman" w:hAnsi="Times New Roman"/>
        </w:rPr>
      </w:pPr>
      <w:ins w:id="17462" w:author="Nasser Mustafa [2]" w:date="2018-09-26T10:55:00Z">
        <w:r w:rsidRPr="00283F6D">
          <w:rPr>
            <w:rFonts w:ascii="Times New Roman" w:hAnsi="Times New Roman"/>
          </w:rPr>
          <w:t>Every process-related-link is an re-link.</w:t>
        </w:r>
      </w:ins>
    </w:p>
    <w:p w14:paraId="0465F8FB" w14:textId="77777777" w:rsidR="00F944DC" w:rsidRPr="00283F6D" w:rsidRDefault="00F944DC" w:rsidP="00F944DC">
      <w:pPr>
        <w:autoSpaceDE w:val="0"/>
        <w:autoSpaceDN w:val="0"/>
        <w:adjustRightInd w:val="0"/>
        <w:rPr>
          <w:ins w:id="17463" w:author="Nasser Mustafa [2]" w:date="2018-09-26T10:55:00Z"/>
          <w:rFonts w:ascii="Times New Roman" w:hAnsi="Times New Roman"/>
        </w:rPr>
      </w:pPr>
      <w:ins w:id="17464" w:author="Nasser Mustafa [2]" w:date="2018-09-26T10:55:00Z">
        <w:r w:rsidRPr="00283F6D">
          <w:rPr>
            <w:rFonts w:ascii="Times New Roman" w:hAnsi="Times New Roman"/>
          </w:rPr>
          <w:t>Every product-related-link is an re-link.</w:t>
        </w:r>
      </w:ins>
    </w:p>
    <w:p w14:paraId="570D5BB2" w14:textId="77777777" w:rsidR="00F944DC" w:rsidRPr="00283F6D" w:rsidRDefault="00F944DC" w:rsidP="00F944DC">
      <w:pPr>
        <w:autoSpaceDE w:val="0"/>
        <w:autoSpaceDN w:val="0"/>
        <w:adjustRightInd w:val="0"/>
        <w:rPr>
          <w:ins w:id="17465" w:author="Nasser Mustafa [2]" w:date="2018-09-26T10:55:00Z"/>
          <w:rFonts w:ascii="Times New Roman" w:hAnsi="Times New Roman"/>
        </w:rPr>
      </w:pPr>
      <w:ins w:id="17466" w:author="Nasser Mustafa [2]" w:date="2018-09-26T10:55:00Z">
        <w:r w:rsidRPr="00283F6D">
          <w:rPr>
            <w:rFonts w:ascii="Times New Roman" w:hAnsi="Times New Roman"/>
          </w:rPr>
          <w:t>Every rationale is a process-related-link.</w:t>
        </w:r>
      </w:ins>
    </w:p>
    <w:p w14:paraId="3683A371" w14:textId="77777777" w:rsidR="00F944DC" w:rsidRPr="00283F6D" w:rsidRDefault="00F944DC" w:rsidP="00F944DC">
      <w:pPr>
        <w:autoSpaceDE w:val="0"/>
        <w:autoSpaceDN w:val="0"/>
        <w:adjustRightInd w:val="0"/>
        <w:rPr>
          <w:ins w:id="17467" w:author="Nasser Mustafa [2]" w:date="2018-09-26T10:55:00Z"/>
          <w:rFonts w:ascii="Times New Roman" w:hAnsi="Times New Roman"/>
        </w:rPr>
      </w:pPr>
      <w:ins w:id="17468" w:author="Nasser Mustafa [2]" w:date="2018-09-26T10:55:00Z">
        <w:r w:rsidRPr="00283F6D">
          <w:rPr>
            <w:rFonts w:ascii="Times New Roman" w:hAnsi="Times New Roman"/>
          </w:rPr>
          <w:t>Every evolution is a process-related-link.</w:t>
        </w:r>
      </w:ins>
    </w:p>
    <w:p w14:paraId="7321EF7A" w14:textId="77777777" w:rsidR="00F944DC" w:rsidRPr="00283F6D" w:rsidRDefault="00F944DC" w:rsidP="00F944DC">
      <w:pPr>
        <w:autoSpaceDE w:val="0"/>
        <w:autoSpaceDN w:val="0"/>
        <w:adjustRightInd w:val="0"/>
        <w:rPr>
          <w:ins w:id="17469" w:author="Nasser Mustafa [2]" w:date="2018-09-26T10:55:00Z"/>
          <w:rFonts w:ascii="Times New Roman" w:hAnsi="Times New Roman"/>
        </w:rPr>
      </w:pPr>
      <w:ins w:id="17470" w:author="Nasser Mustafa [2]" w:date="2018-09-26T10:55:00Z">
        <w:r w:rsidRPr="00283F6D">
          <w:rPr>
            <w:rFonts w:ascii="Times New Roman" w:hAnsi="Times New Roman"/>
          </w:rPr>
          <w:t>Every satisfy is a product-related-link.</w:t>
        </w:r>
      </w:ins>
    </w:p>
    <w:p w14:paraId="77ED1BD2" w14:textId="77777777" w:rsidR="00F944DC" w:rsidRPr="00283F6D" w:rsidRDefault="00F944DC" w:rsidP="00F944DC">
      <w:pPr>
        <w:autoSpaceDE w:val="0"/>
        <w:autoSpaceDN w:val="0"/>
        <w:adjustRightInd w:val="0"/>
        <w:rPr>
          <w:ins w:id="17471" w:author="Nasser Mustafa [2]" w:date="2018-09-26T10:55:00Z"/>
          <w:rFonts w:ascii="Times New Roman" w:hAnsi="Times New Roman"/>
        </w:rPr>
      </w:pPr>
      <w:ins w:id="17472" w:author="Nasser Mustafa [2]" w:date="2018-09-26T10:55:00Z">
        <w:r w:rsidRPr="00283F6D">
          <w:rPr>
            <w:rFonts w:ascii="Times New Roman" w:hAnsi="Times New Roman"/>
          </w:rPr>
          <w:t>Every dependency is a product-related-link.</w:t>
        </w:r>
      </w:ins>
    </w:p>
    <w:p w14:paraId="5E5134E8" w14:textId="77777777" w:rsidR="00F944DC" w:rsidRPr="00283F6D" w:rsidRDefault="00F944DC" w:rsidP="00F944DC">
      <w:pPr>
        <w:autoSpaceDE w:val="0"/>
        <w:autoSpaceDN w:val="0"/>
        <w:adjustRightInd w:val="0"/>
        <w:rPr>
          <w:ins w:id="17473" w:author="Nasser Mustafa [2]" w:date="2018-09-26T10:55:00Z"/>
          <w:rFonts w:ascii="Times New Roman" w:hAnsi="Times New Roman"/>
        </w:rPr>
      </w:pPr>
      <w:ins w:id="17474" w:author="Nasser Mustafa [2]" w:date="2018-09-26T10:55:00Z">
        <w:r w:rsidRPr="00283F6D">
          <w:rPr>
            <w:rFonts w:ascii="Times New Roman" w:hAnsi="Times New Roman"/>
          </w:rPr>
          <w:t>Every evolution is an re-link.</w:t>
        </w:r>
      </w:ins>
    </w:p>
    <w:p w14:paraId="6C679E97" w14:textId="77777777" w:rsidR="00F944DC" w:rsidRPr="00283F6D" w:rsidRDefault="00F944DC" w:rsidP="00F944DC">
      <w:pPr>
        <w:autoSpaceDE w:val="0"/>
        <w:autoSpaceDN w:val="0"/>
        <w:adjustRightInd w:val="0"/>
        <w:rPr>
          <w:ins w:id="17475" w:author="Nasser Mustafa [2]" w:date="2018-09-26T10:55:00Z"/>
          <w:rFonts w:ascii="Times New Roman" w:hAnsi="Times New Roman"/>
        </w:rPr>
      </w:pPr>
      <w:ins w:id="17476" w:author="Nasser Mustafa [2]" w:date="2018-09-26T10:55:00Z">
        <w:r w:rsidRPr="00283F6D">
          <w:rPr>
            <w:rFonts w:ascii="Times New Roman" w:hAnsi="Times New Roman"/>
          </w:rPr>
          <w:t>Every dependency is a re-link.</w:t>
        </w:r>
      </w:ins>
    </w:p>
    <w:p w14:paraId="5E3BFFCA" w14:textId="77777777" w:rsidR="00F944DC" w:rsidRPr="00283F6D" w:rsidRDefault="00F944DC" w:rsidP="00F944DC">
      <w:pPr>
        <w:autoSpaceDE w:val="0"/>
        <w:autoSpaceDN w:val="0"/>
        <w:adjustRightInd w:val="0"/>
        <w:rPr>
          <w:ins w:id="17477" w:author="Nasser Mustafa [2]" w:date="2018-09-26T10:55:00Z"/>
          <w:rFonts w:ascii="Times New Roman" w:hAnsi="Times New Roman"/>
        </w:rPr>
      </w:pPr>
      <w:ins w:id="17478" w:author="Nasser Mustafa [2]" w:date="2018-09-26T10:55:00Z">
        <w:r>
          <w:rPr>
            <w:rFonts w:ascii="Times New Roman" w:hAnsi="Times New Roman"/>
          </w:rPr>
          <w:t>Every Is-A</w:t>
        </w:r>
        <w:r w:rsidRPr="00283F6D">
          <w:rPr>
            <w:rFonts w:ascii="Times New Roman" w:hAnsi="Times New Roman"/>
          </w:rPr>
          <w:t xml:space="preserve"> is a re-link.</w:t>
        </w:r>
      </w:ins>
    </w:p>
    <w:p w14:paraId="3ED0C8D1" w14:textId="77777777" w:rsidR="00F944DC" w:rsidRPr="00283F6D" w:rsidRDefault="00F944DC" w:rsidP="00F944DC">
      <w:pPr>
        <w:autoSpaceDE w:val="0"/>
        <w:autoSpaceDN w:val="0"/>
        <w:adjustRightInd w:val="0"/>
        <w:rPr>
          <w:ins w:id="17479" w:author="Nasser Mustafa [2]" w:date="2018-09-26T10:55:00Z"/>
          <w:rFonts w:ascii="Times New Roman" w:hAnsi="Times New Roman"/>
        </w:rPr>
      </w:pPr>
      <w:ins w:id="17480" w:author="Nasser Mustafa [2]" w:date="2018-09-26T10:55:00Z">
        <w:r w:rsidRPr="00283F6D">
          <w:rPr>
            <w:rFonts w:ascii="Times New Roman" w:hAnsi="Times New Roman"/>
          </w:rPr>
          <w:t>Every satisfy is an re-link.</w:t>
        </w:r>
      </w:ins>
    </w:p>
    <w:p w14:paraId="6AB4CAFF" w14:textId="77777777" w:rsidR="00F944DC" w:rsidRPr="00283F6D" w:rsidRDefault="00F944DC" w:rsidP="00F944DC">
      <w:pPr>
        <w:autoSpaceDE w:val="0"/>
        <w:autoSpaceDN w:val="0"/>
        <w:adjustRightInd w:val="0"/>
        <w:rPr>
          <w:ins w:id="17481" w:author="Nasser Mustafa [2]" w:date="2018-09-26T10:55:00Z"/>
          <w:rFonts w:ascii="Times New Roman" w:hAnsi="Times New Roman"/>
        </w:rPr>
      </w:pPr>
      <w:ins w:id="17482" w:author="Nasser Mustafa [2]" w:date="2018-09-26T10:55:00Z">
        <w:r w:rsidRPr="00283F6D">
          <w:rPr>
            <w:rFonts w:ascii="Times New Roman" w:hAnsi="Times New Roman"/>
          </w:rPr>
          <w:t>Every overlap is an re-link.</w:t>
        </w:r>
      </w:ins>
    </w:p>
    <w:p w14:paraId="34DC8702" w14:textId="77777777" w:rsidR="00F944DC" w:rsidRPr="00283F6D" w:rsidRDefault="00F944DC" w:rsidP="00F944DC">
      <w:pPr>
        <w:autoSpaceDE w:val="0"/>
        <w:autoSpaceDN w:val="0"/>
        <w:adjustRightInd w:val="0"/>
        <w:rPr>
          <w:ins w:id="17483" w:author="Nasser Mustafa [2]" w:date="2018-09-26T10:55:00Z"/>
          <w:rFonts w:ascii="Times New Roman" w:hAnsi="Times New Roman"/>
        </w:rPr>
      </w:pPr>
      <w:ins w:id="17484" w:author="Nasser Mustafa [2]" w:date="2018-09-26T10:55:00Z">
        <w:r w:rsidRPr="00283F6D">
          <w:rPr>
            <w:rFonts w:ascii="Times New Roman" w:hAnsi="Times New Roman"/>
          </w:rPr>
          <w:t>Every conflict is an re-link.</w:t>
        </w:r>
      </w:ins>
    </w:p>
    <w:p w14:paraId="0B34208F" w14:textId="77777777" w:rsidR="00F944DC" w:rsidRPr="00283F6D" w:rsidRDefault="00F944DC" w:rsidP="00F944DC">
      <w:pPr>
        <w:autoSpaceDE w:val="0"/>
        <w:autoSpaceDN w:val="0"/>
        <w:adjustRightInd w:val="0"/>
        <w:rPr>
          <w:ins w:id="17485" w:author="Nasser Mustafa [2]" w:date="2018-09-26T10:55:00Z"/>
          <w:rFonts w:ascii="Times New Roman" w:hAnsi="Times New Roman"/>
        </w:rPr>
      </w:pPr>
      <w:ins w:id="17486" w:author="Nasser Mustafa [2]" w:date="2018-09-26T10:55:00Z">
        <w:r w:rsidRPr="00283F6D">
          <w:rPr>
            <w:rFonts w:ascii="Times New Roman" w:hAnsi="Times New Roman"/>
          </w:rPr>
          <w:t>Every rationale is an re-link.</w:t>
        </w:r>
      </w:ins>
    </w:p>
    <w:p w14:paraId="69D1D6B4" w14:textId="77777777" w:rsidR="00F944DC" w:rsidRPr="00283F6D" w:rsidRDefault="00F944DC" w:rsidP="00F944DC">
      <w:pPr>
        <w:autoSpaceDE w:val="0"/>
        <w:autoSpaceDN w:val="0"/>
        <w:adjustRightInd w:val="0"/>
        <w:rPr>
          <w:ins w:id="17487" w:author="Nasser Mustafa [2]" w:date="2018-09-26T10:55:00Z"/>
          <w:rFonts w:ascii="Times New Roman" w:hAnsi="Times New Roman"/>
        </w:rPr>
      </w:pPr>
      <w:ins w:id="17488" w:author="Nasser Mustafa [2]" w:date="2018-09-26T10:55:00Z">
        <w:r w:rsidRPr="00283F6D">
          <w:rPr>
            <w:rFonts w:ascii="Times New Roman" w:hAnsi="Times New Roman"/>
          </w:rPr>
          <w:t>Every contribution is an re-link.</w:t>
        </w:r>
      </w:ins>
    </w:p>
    <w:p w14:paraId="32269F8B" w14:textId="77777777" w:rsidR="00F944DC" w:rsidRPr="00283F6D" w:rsidRDefault="00F944DC" w:rsidP="00F944DC">
      <w:pPr>
        <w:autoSpaceDE w:val="0"/>
        <w:autoSpaceDN w:val="0"/>
        <w:adjustRightInd w:val="0"/>
        <w:rPr>
          <w:ins w:id="17489" w:author="Nasser Mustafa [2]" w:date="2018-09-26T10:55:00Z"/>
          <w:rFonts w:ascii="Times New Roman" w:hAnsi="Times New Roman"/>
        </w:rPr>
      </w:pPr>
      <w:ins w:id="17490" w:author="Nasser Mustafa [2]" w:date="2018-09-26T10:55:00Z">
        <w:r w:rsidRPr="00283F6D">
          <w:rPr>
            <w:rFonts w:ascii="Times New Roman" w:hAnsi="Times New Roman"/>
          </w:rPr>
          <w:t>Every implicit is an mde-link.</w:t>
        </w:r>
      </w:ins>
    </w:p>
    <w:p w14:paraId="0EC35D68" w14:textId="77777777" w:rsidR="00F944DC" w:rsidRPr="00283F6D" w:rsidRDefault="00F944DC" w:rsidP="00F944DC">
      <w:pPr>
        <w:autoSpaceDE w:val="0"/>
        <w:autoSpaceDN w:val="0"/>
        <w:adjustRightInd w:val="0"/>
        <w:rPr>
          <w:ins w:id="17491" w:author="Nasser Mustafa [2]" w:date="2018-09-26T10:55:00Z"/>
          <w:rFonts w:ascii="Times New Roman" w:hAnsi="Times New Roman"/>
        </w:rPr>
      </w:pPr>
      <w:ins w:id="17492" w:author="Nasser Mustafa [2]" w:date="2018-09-26T10:55:00Z">
        <w:r w:rsidRPr="00283F6D">
          <w:rPr>
            <w:rFonts w:ascii="Times New Roman" w:hAnsi="Times New Roman"/>
          </w:rPr>
          <w:t>Every explicit is an mde-link.</w:t>
        </w:r>
      </w:ins>
    </w:p>
    <w:p w14:paraId="77E32450" w14:textId="77777777" w:rsidR="00F944DC" w:rsidRPr="00283F6D" w:rsidRDefault="00F944DC" w:rsidP="00F944DC">
      <w:pPr>
        <w:autoSpaceDE w:val="0"/>
        <w:autoSpaceDN w:val="0"/>
        <w:adjustRightInd w:val="0"/>
        <w:rPr>
          <w:ins w:id="17493" w:author="Nasser Mustafa [2]" w:date="2018-09-26T10:55:00Z"/>
          <w:rFonts w:ascii="Times New Roman" w:hAnsi="Times New Roman"/>
        </w:rPr>
      </w:pPr>
      <w:ins w:id="17494" w:author="Nasser Mustafa [2]" w:date="2018-09-26T10:55:00Z">
        <w:r w:rsidRPr="00283F6D">
          <w:rPr>
            <w:rFonts w:ascii="Times New Roman" w:hAnsi="Times New Roman"/>
          </w:rPr>
          <w:t>Every model-to-model is an explicit.</w:t>
        </w:r>
      </w:ins>
    </w:p>
    <w:p w14:paraId="5FF5007B" w14:textId="77777777" w:rsidR="00F944DC" w:rsidRPr="00283F6D" w:rsidRDefault="00F944DC" w:rsidP="00F944DC">
      <w:pPr>
        <w:autoSpaceDE w:val="0"/>
        <w:autoSpaceDN w:val="0"/>
        <w:adjustRightInd w:val="0"/>
        <w:rPr>
          <w:ins w:id="17495" w:author="Nasser Mustafa [2]" w:date="2018-09-26T10:55:00Z"/>
          <w:rFonts w:ascii="Times New Roman" w:hAnsi="Times New Roman"/>
        </w:rPr>
      </w:pPr>
      <w:ins w:id="17496" w:author="Nasser Mustafa [2]" w:date="2018-09-26T10:55:00Z">
        <w:r w:rsidRPr="00283F6D">
          <w:rPr>
            <w:rFonts w:ascii="Times New Roman" w:hAnsi="Times New Roman"/>
          </w:rPr>
          <w:t>Every model-to-artifact is an explicit.</w:t>
        </w:r>
      </w:ins>
    </w:p>
    <w:p w14:paraId="55204C6B" w14:textId="77777777" w:rsidR="00F944DC" w:rsidRPr="00283F6D" w:rsidRDefault="00F944DC" w:rsidP="00F944DC">
      <w:pPr>
        <w:autoSpaceDE w:val="0"/>
        <w:autoSpaceDN w:val="0"/>
        <w:adjustRightInd w:val="0"/>
        <w:rPr>
          <w:ins w:id="17497" w:author="Nasser Mustafa [2]" w:date="2018-09-26T10:55:00Z"/>
          <w:rFonts w:ascii="Times New Roman" w:hAnsi="Times New Roman"/>
        </w:rPr>
      </w:pPr>
      <w:ins w:id="17498" w:author="Nasser Mustafa [2]" w:date="2018-09-26T10:55:00Z">
        <w:r w:rsidRPr="00283F6D">
          <w:rPr>
            <w:rFonts w:ascii="Times New Roman" w:hAnsi="Times New Roman"/>
          </w:rPr>
          <w:t>Every static is a model-to-model.</w:t>
        </w:r>
      </w:ins>
    </w:p>
    <w:p w14:paraId="532087A0" w14:textId="77777777" w:rsidR="00F944DC" w:rsidRPr="00283F6D" w:rsidRDefault="00F944DC" w:rsidP="00F944DC">
      <w:pPr>
        <w:autoSpaceDE w:val="0"/>
        <w:autoSpaceDN w:val="0"/>
        <w:adjustRightInd w:val="0"/>
        <w:rPr>
          <w:ins w:id="17499" w:author="Nasser Mustafa [2]" w:date="2018-09-26T10:55:00Z"/>
          <w:rFonts w:ascii="Times New Roman" w:hAnsi="Times New Roman"/>
        </w:rPr>
      </w:pPr>
      <w:ins w:id="17500" w:author="Nasser Mustafa [2]" w:date="2018-09-26T10:55:00Z">
        <w:r w:rsidRPr="00283F6D">
          <w:rPr>
            <w:rFonts w:ascii="Times New Roman" w:hAnsi="Times New Roman"/>
          </w:rPr>
          <w:t>Every dynamic is a model-to-model.</w:t>
        </w:r>
      </w:ins>
    </w:p>
    <w:p w14:paraId="21FFEE67" w14:textId="77777777" w:rsidR="00F944DC" w:rsidRPr="00283F6D" w:rsidRDefault="00F944DC" w:rsidP="00F944DC">
      <w:pPr>
        <w:autoSpaceDE w:val="0"/>
        <w:autoSpaceDN w:val="0"/>
        <w:adjustRightInd w:val="0"/>
        <w:rPr>
          <w:ins w:id="17501" w:author="Nasser Mustafa [2]" w:date="2018-09-26T10:55:00Z"/>
          <w:rFonts w:ascii="Times New Roman" w:hAnsi="Times New Roman"/>
        </w:rPr>
      </w:pPr>
      <w:ins w:id="17502" w:author="Nasser Mustafa [2]" w:date="2018-09-26T10:55:00Z">
        <w:r w:rsidRPr="00283F6D">
          <w:rPr>
            <w:rFonts w:ascii="Times New Roman" w:hAnsi="Times New Roman"/>
          </w:rPr>
          <w:t>Every consistent-with is a static.</w:t>
        </w:r>
      </w:ins>
    </w:p>
    <w:p w14:paraId="59492D48" w14:textId="415862F0" w:rsidR="00F944DC" w:rsidRPr="00283F6D" w:rsidRDefault="00F944DC" w:rsidP="00F944DC">
      <w:pPr>
        <w:autoSpaceDE w:val="0"/>
        <w:autoSpaceDN w:val="0"/>
        <w:adjustRightInd w:val="0"/>
        <w:rPr>
          <w:ins w:id="17503" w:author="Nasser Mustafa [2]" w:date="2018-09-26T10:55:00Z"/>
          <w:rFonts w:ascii="Times New Roman" w:hAnsi="Times New Roman"/>
        </w:rPr>
      </w:pPr>
      <w:ins w:id="17504" w:author="Nasser Mustafa [2]" w:date="2018-09-26T10:55:00Z">
        <w:r w:rsidRPr="00283F6D">
          <w:rPr>
            <w:rFonts w:ascii="Times New Roman" w:hAnsi="Times New Roman"/>
          </w:rPr>
          <w:t>Every dependency is a static.</w:t>
        </w:r>
      </w:ins>
    </w:p>
    <w:p w14:paraId="675B1844" w14:textId="77777777" w:rsidR="00F944DC" w:rsidRPr="00283F6D" w:rsidRDefault="00F944DC" w:rsidP="00F944DC">
      <w:pPr>
        <w:autoSpaceDE w:val="0"/>
        <w:autoSpaceDN w:val="0"/>
        <w:adjustRightInd w:val="0"/>
        <w:rPr>
          <w:ins w:id="17505" w:author="Nasser Mustafa [2]" w:date="2018-09-26T10:55:00Z"/>
          <w:rFonts w:ascii="Times New Roman" w:hAnsi="Times New Roman"/>
        </w:rPr>
      </w:pPr>
      <w:ins w:id="17506" w:author="Nasser Mustafa [2]" w:date="2018-09-26T10:55:00Z">
        <w:r w:rsidRPr="00283F6D">
          <w:rPr>
            <w:rFonts w:ascii="Times New Roman" w:hAnsi="Times New Roman"/>
          </w:rPr>
          <w:t>Call is a dynamic.</w:t>
        </w:r>
      </w:ins>
    </w:p>
    <w:p w14:paraId="2CBEE53C" w14:textId="77777777" w:rsidR="00F944DC" w:rsidRPr="00283F6D" w:rsidRDefault="00F944DC" w:rsidP="00F944DC">
      <w:pPr>
        <w:autoSpaceDE w:val="0"/>
        <w:autoSpaceDN w:val="0"/>
        <w:adjustRightInd w:val="0"/>
        <w:rPr>
          <w:ins w:id="17507" w:author="Nasser Mustafa [2]" w:date="2018-09-26T10:55:00Z"/>
          <w:rFonts w:ascii="Times New Roman" w:hAnsi="Times New Roman"/>
        </w:rPr>
      </w:pPr>
      <w:ins w:id="17508" w:author="Nasser Mustafa [2]" w:date="2018-09-26T10:55:00Z">
        <w:r w:rsidRPr="00283F6D">
          <w:rPr>
            <w:rFonts w:ascii="Times New Roman" w:hAnsi="Times New Roman"/>
          </w:rPr>
          <w:t>Notify is a dynamic.</w:t>
        </w:r>
      </w:ins>
    </w:p>
    <w:p w14:paraId="326D044B" w14:textId="77777777" w:rsidR="00F944DC" w:rsidRPr="00283F6D" w:rsidRDefault="00F944DC" w:rsidP="00F944DC">
      <w:pPr>
        <w:autoSpaceDE w:val="0"/>
        <w:autoSpaceDN w:val="0"/>
        <w:adjustRightInd w:val="0"/>
        <w:rPr>
          <w:ins w:id="17509" w:author="Nasser Mustafa [2]" w:date="2018-09-26T10:55:00Z"/>
          <w:rFonts w:ascii="Times New Roman" w:hAnsi="Times New Roman"/>
        </w:rPr>
      </w:pPr>
      <w:ins w:id="17510" w:author="Nasser Mustafa [2]" w:date="2018-09-26T10:55:00Z">
        <w:r w:rsidRPr="00283F6D">
          <w:rPr>
            <w:rFonts w:ascii="Times New Roman" w:hAnsi="Times New Roman"/>
          </w:rPr>
          <w:t>Generate is a dynamic.</w:t>
        </w:r>
      </w:ins>
    </w:p>
    <w:p w14:paraId="1B4A6E64" w14:textId="77777777" w:rsidR="00F944DC" w:rsidRPr="00283F6D" w:rsidRDefault="00F944DC" w:rsidP="00F944DC">
      <w:pPr>
        <w:autoSpaceDE w:val="0"/>
        <w:autoSpaceDN w:val="0"/>
        <w:adjustRightInd w:val="0"/>
        <w:rPr>
          <w:ins w:id="17511" w:author="Nasser Mustafa [2]" w:date="2018-09-26T10:55:00Z"/>
          <w:rFonts w:ascii="Times New Roman" w:hAnsi="Times New Roman"/>
        </w:rPr>
      </w:pPr>
      <w:ins w:id="17512" w:author="Nasser Mustafa [2]" w:date="2018-09-26T10:55:00Z">
        <w:r w:rsidRPr="00283F6D">
          <w:rPr>
            <w:rFonts w:ascii="Times New Roman" w:hAnsi="Times New Roman"/>
          </w:rPr>
          <w:t>Replace is an evolution.</w:t>
        </w:r>
      </w:ins>
    </w:p>
    <w:p w14:paraId="1179AE33" w14:textId="77777777" w:rsidR="00F944DC" w:rsidRPr="00283F6D" w:rsidRDefault="00F944DC" w:rsidP="00F944DC">
      <w:pPr>
        <w:autoSpaceDE w:val="0"/>
        <w:autoSpaceDN w:val="0"/>
        <w:adjustRightInd w:val="0"/>
        <w:rPr>
          <w:ins w:id="17513" w:author="Nasser Mustafa [2]" w:date="2018-09-26T10:55:00Z"/>
          <w:rFonts w:ascii="Times New Roman" w:hAnsi="Times New Roman"/>
        </w:rPr>
      </w:pPr>
      <w:ins w:id="17514" w:author="Nasser Mustafa [2]" w:date="2018-09-26T10:55:00Z">
        <w:r w:rsidRPr="00283F6D">
          <w:rPr>
            <w:rFonts w:ascii="Times New Roman" w:hAnsi="Times New Roman"/>
          </w:rPr>
          <w:t>Base-On is an evolution.</w:t>
        </w:r>
      </w:ins>
    </w:p>
    <w:p w14:paraId="041C9307" w14:textId="77777777" w:rsidR="00F944DC" w:rsidRPr="00283F6D" w:rsidRDefault="00F944DC" w:rsidP="00F944DC">
      <w:pPr>
        <w:autoSpaceDE w:val="0"/>
        <w:autoSpaceDN w:val="0"/>
        <w:adjustRightInd w:val="0"/>
        <w:rPr>
          <w:ins w:id="17515" w:author="Nasser Mustafa [2]" w:date="2018-09-26T10:55:00Z"/>
          <w:rFonts w:ascii="Times New Roman" w:hAnsi="Times New Roman"/>
        </w:rPr>
      </w:pPr>
      <w:ins w:id="17516" w:author="Nasser Mustafa [2]" w:date="2018-09-26T10:55:00Z">
        <w:r w:rsidRPr="00283F6D">
          <w:rPr>
            <w:rFonts w:ascii="Times New Roman" w:hAnsi="Times New Roman"/>
          </w:rPr>
          <w:t>Allocate-To is an evolution.</w:t>
        </w:r>
      </w:ins>
    </w:p>
    <w:p w14:paraId="5741255F" w14:textId="77777777" w:rsidR="00F944DC" w:rsidRPr="00283F6D" w:rsidRDefault="00F944DC" w:rsidP="00F944DC">
      <w:pPr>
        <w:autoSpaceDE w:val="0"/>
        <w:autoSpaceDN w:val="0"/>
        <w:adjustRightInd w:val="0"/>
        <w:rPr>
          <w:ins w:id="17517" w:author="Nasser Mustafa [2]" w:date="2018-09-26T10:55:00Z"/>
          <w:rFonts w:ascii="Times New Roman" w:hAnsi="Times New Roman"/>
        </w:rPr>
      </w:pPr>
      <w:ins w:id="17518" w:author="Nasser Mustafa [2]" w:date="2018-09-26T10:55:00Z">
        <w:r w:rsidRPr="00283F6D">
          <w:rPr>
            <w:rFonts w:ascii="Times New Roman" w:hAnsi="Times New Roman"/>
          </w:rPr>
          <w:t>Derive is an evolution.</w:t>
        </w:r>
      </w:ins>
    </w:p>
    <w:p w14:paraId="79437F55" w14:textId="77777777" w:rsidR="00F944DC" w:rsidRPr="00283F6D" w:rsidRDefault="00F944DC" w:rsidP="00F944DC">
      <w:pPr>
        <w:autoSpaceDE w:val="0"/>
        <w:autoSpaceDN w:val="0"/>
        <w:adjustRightInd w:val="0"/>
        <w:rPr>
          <w:ins w:id="17519" w:author="Nasser Mustafa [2]" w:date="2018-09-26T10:55:00Z"/>
          <w:rFonts w:ascii="Times New Roman" w:hAnsi="Times New Roman"/>
        </w:rPr>
      </w:pPr>
      <w:ins w:id="17520" w:author="Nasser Mustafa [2]" w:date="2018-09-26T10:55:00Z">
        <w:r w:rsidRPr="00283F6D">
          <w:rPr>
            <w:rFonts w:ascii="Times New Roman" w:hAnsi="Times New Roman"/>
          </w:rPr>
          <w:t>Elaborate is an evolution.</w:t>
        </w:r>
      </w:ins>
    </w:p>
    <w:p w14:paraId="2D78C735" w14:textId="77777777" w:rsidR="00F944DC" w:rsidRPr="00283F6D" w:rsidRDefault="00F944DC" w:rsidP="00F944DC">
      <w:pPr>
        <w:autoSpaceDE w:val="0"/>
        <w:autoSpaceDN w:val="0"/>
        <w:adjustRightInd w:val="0"/>
        <w:rPr>
          <w:ins w:id="17521" w:author="Nasser Mustafa [2]" w:date="2018-09-26T10:55:00Z"/>
          <w:rFonts w:ascii="Times New Roman" w:hAnsi="Times New Roman"/>
        </w:rPr>
      </w:pPr>
      <w:ins w:id="17522" w:author="Nasser Mustafa [2]" w:date="2018-09-26T10:55:00Z">
        <w:r w:rsidRPr="00283F6D">
          <w:rPr>
            <w:rFonts w:ascii="Times New Roman" w:hAnsi="Times New Roman"/>
          </w:rPr>
          <w:t>Depend-On is an evolution.</w:t>
        </w:r>
      </w:ins>
    </w:p>
    <w:p w14:paraId="0D7F0251" w14:textId="77777777" w:rsidR="00F944DC" w:rsidRPr="00283F6D" w:rsidRDefault="00F944DC" w:rsidP="00F944DC">
      <w:pPr>
        <w:autoSpaceDE w:val="0"/>
        <w:autoSpaceDN w:val="0"/>
        <w:adjustRightInd w:val="0"/>
        <w:rPr>
          <w:ins w:id="17523" w:author="Nasser Mustafa [2]" w:date="2018-09-26T10:55:00Z"/>
          <w:rFonts w:ascii="Times New Roman" w:hAnsi="Times New Roman"/>
        </w:rPr>
      </w:pPr>
      <w:ins w:id="17524" w:author="Nasser Mustafa [2]" w:date="2018-09-26T10:55:00Z">
        <w:r w:rsidRPr="00283F6D">
          <w:rPr>
            <w:rFonts w:ascii="Times New Roman" w:hAnsi="Times New Roman"/>
          </w:rPr>
          <w:t>Has-A is an evolution.</w:t>
        </w:r>
      </w:ins>
    </w:p>
    <w:p w14:paraId="5C888A88" w14:textId="77777777" w:rsidR="00F944DC" w:rsidRPr="00283F6D" w:rsidRDefault="00F944DC" w:rsidP="00F944DC">
      <w:pPr>
        <w:autoSpaceDE w:val="0"/>
        <w:autoSpaceDN w:val="0"/>
        <w:adjustRightInd w:val="0"/>
        <w:rPr>
          <w:ins w:id="17525" w:author="Nasser Mustafa [2]" w:date="2018-09-26T10:55:00Z"/>
          <w:rFonts w:ascii="Times New Roman" w:hAnsi="Times New Roman"/>
        </w:rPr>
      </w:pPr>
      <w:ins w:id="17526" w:author="Nasser Mustafa [2]" w:date="2018-09-26T10:55:00Z">
        <w:r w:rsidRPr="00283F6D">
          <w:rPr>
            <w:rFonts w:ascii="Times New Roman" w:hAnsi="Times New Roman"/>
          </w:rPr>
          <w:t>Is-A is an evolution.</w:t>
        </w:r>
      </w:ins>
    </w:p>
    <w:p w14:paraId="7D376A94" w14:textId="77777777" w:rsidR="00F944DC" w:rsidRPr="00283F6D" w:rsidRDefault="00F944DC" w:rsidP="00F944DC">
      <w:pPr>
        <w:autoSpaceDE w:val="0"/>
        <w:autoSpaceDN w:val="0"/>
        <w:adjustRightInd w:val="0"/>
        <w:rPr>
          <w:ins w:id="17527" w:author="Nasser Mustafa [2]" w:date="2018-09-26T10:55:00Z"/>
          <w:rFonts w:ascii="Times New Roman" w:hAnsi="Times New Roman"/>
        </w:rPr>
      </w:pPr>
      <w:ins w:id="17528" w:author="Nasser Mustafa [2]" w:date="2018-09-26T10:55:00Z">
        <w:r w:rsidRPr="00283F6D">
          <w:rPr>
            <w:rFonts w:ascii="Times New Roman" w:hAnsi="Times New Roman"/>
          </w:rPr>
          <w:t>Select is a rationale.</w:t>
        </w:r>
      </w:ins>
    </w:p>
    <w:p w14:paraId="5200B48A" w14:textId="77777777" w:rsidR="00F944DC" w:rsidRPr="00283F6D" w:rsidRDefault="00F944DC" w:rsidP="00F944DC">
      <w:pPr>
        <w:autoSpaceDE w:val="0"/>
        <w:autoSpaceDN w:val="0"/>
        <w:adjustRightInd w:val="0"/>
        <w:rPr>
          <w:ins w:id="17529" w:author="Nasser Mustafa [2]" w:date="2018-09-26T10:55:00Z"/>
          <w:rFonts w:ascii="Times New Roman" w:hAnsi="Times New Roman"/>
        </w:rPr>
      </w:pPr>
      <w:ins w:id="17530" w:author="Nasser Mustafa [2]" w:date="2018-09-26T10:55:00Z">
        <w:r w:rsidRPr="00283F6D">
          <w:rPr>
            <w:rFonts w:ascii="Times New Roman" w:hAnsi="Times New Roman"/>
          </w:rPr>
          <w:t>Effect is a rationale.</w:t>
        </w:r>
      </w:ins>
    </w:p>
    <w:p w14:paraId="001AE6E2" w14:textId="77777777" w:rsidR="00F944DC" w:rsidRPr="00283F6D" w:rsidRDefault="00F944DC" w:rsidP="00F944DC">
      <w:pPr>
        <w:autoSpaceDE w:val="0"/>
        <w:autoSpaceDN w:val="0"/>
        <w:adjustRightInd w:val="0"/>
        <w:rPr>
          <w:ins w:id="17531" w:author="Nasser Mustafa [2]" w:date="2018-09-26T10:55:00Z"/>
          <w:rFonts w:ascii="Times New Roman" w:hAnsi="Times New Roman"/>
        </w:rPr>
      </w:pPr>
      <w:ins w:id="17532" w:author="Nasser Mustafa [2]" w:date="2018-09-26T10:55:00Z">
        <w:r w:rsidRPr="00283F6D">
          <w:rPr>
            <w:rFonts w:ascii="Times New Roman" w:hAnsi="Times New Roman"/>
          </w:rPr>
          <w:t>Generate is an evolution.</w:t>
        </w:r>
      </w:ins>
    </w:p>
    <w:p w14:paraId="231809ED" w14:textId="77777777" w:rsidR="00F944DC" w:rsidRPr="00283F6D" w:rsidRDefault="00F944DC" w:rsidP="00F944DC">
      <w:pPr>
        <w:autoSpaceDE w:val="0"/>
        <w:autoSpaceDN w:val="0"/>
        <w:adjustRightInd w:val="0"/>
        <w:rPr>
          <w:ins w:id="17533" w:author="Nasser Mustafa [2]" w:date="2018-09-26T10:55:00Z"/>
          <w:rFonts w:ascii="Times New Roman" w:hAnsi="Times New Roman"/>
        </w:rPr>
      </w:pPr>
      <w:ins w:id="17534" w:author="Nasser Mustafa [2]" w:date="2018-09-26T10:55:00Z">
        <w:r w:rsidRPr="00283F6D">
          <w:rPr>
            <w:rFonts w:ascii="Times New Roman" w:hAnsi="Times New Roman"/>
          </w:rPr>
          <w:t>Use-By is an evolution.</w:t>
        </w:r>
      </w:ins>
    </w:p>
    <w:p w14:paraId="6C4187D0" w14:textId="77777777" w:rsidR="00F944DC" w:rsidRPr="00283F6D" w:rsidRDefault="00F944DC" w:rsidP="00F944DC">
      <w:pPr>
        <w:autoSpaceDE w:val="0"/>
        <w:autoSpaceDN w:val="0"/>
        <w:adjustRightInd w:val="0"/>
        <w:rPr>
          <w:ins w:id="17535" w:author="Nasser Mustafa [2]" w:date="2018-09-26T10:55:00Z"/>
          <w:rFonts w:ascii="Times New Roman" w:hAnsi="Times New Roman"/>
        </w:rPr>
      </w:pPr>
      <w:ins w:id="17536" w:author="Nasser Mustafa [2]" w:date="2018-09-26T10:55:00Z">
        <w:r w:rsidRPr="00283F6D">
          <w:rPr>
            <w:rFonts w:ascii="Times New Roman" w:hAnsi="Times New Roman"/>
          </w:rPr>
          <w:t>Base-On is a conflict.</w:t>
        </w:r>
      </w:ins>
    </w:p>
    <w:p w14:paraId="29042010" w14:textId="77777777" w:rsidR="00F944DC" w:rsidRPr="00283F6D" w:rsidRDefault="00F944DC" w:rsidP="00F944DC">
      <w:pPr>
        <w:autoSpaceDE w:val="0"/>
        <w:autoSpaceDN w:val="0"/>
        <w:adjustRightInd w:val="0"/>
        <w:rPr>
          <w:ins w:id="17537" w:author="Nasser Mustafa [2]" w:date="2018-09-26T10:55:00Z"/>
          <w:rFonts w:ascii="Times New Roman" w:hAnsi="Times New Roman"/>
        </w:rPr>
      </w:pPr>
      <w:ins w:id="17538" w:author="Nasser Mustafa [2]" w:date="2018-09-26T10:55:00Z">
        <w:r w:rsidRPr="00283F6D">
          <w:rPr>
            <w:rFonts w:ascii="Times New Roman" w:hAnsi="Times New Roman"/>
          </w:rPr>
          <w:t>Affect is a conflict.</w:t>
        </w:r>
      </w:ins>
    </w:p>
    <w:p w14:paraId="1E4ED610" w14:textId="77777777" w:rsidR="00F944DC" w:rsidRPr="00283F6D" w:rsidRDefault="00F944DC" w:rsidP="00F944DC">
      <w:pPr>
        <w:autoSpaceDE w:val="0"/>
        <w:autoSpaceDN w:val="0"/>
        <w:adjustRightInd w:val="0"/>
        <w:rPr>
          <w:ins w:id="17539" w:author="Nasser Mustafa [2]" w:date="2018-09-26T10:55:00Z"/>
          <w:rFonts w:ascii="Times New Roman" w:hAnsi="Times New Roman"/>
        </w:rPr>
      </w:pPr>
      <w:ins w:id="17540" w:author="Nasser Mustafa [2]" w:date="2018-09-26T10:55:00Z">
        <w:r w:rsidRPr="00283F6D">
          <w:rPr>
            <w:rFonts w:ascii="Times New Roman" w:hAnsi="Times New Roman"/>
          </w:rPr>
          <w:t>Resolve is a conflict.</w:t>
        </w:r>
      </w:ins>
    </w:p>
    <w:p w14:paraId="6CB92CA7" w14:textId="77777777" w:rsidR="00F944DC" w:rsidRPr="00F944DC" w:rsidRDefault="00F944DC">
      <w:pPr>
        <w:autoSpaceDE w:val="0"/>
        <w:autoSpaceDN w:val="0"/>
        <w:adjustRightInd w:val="0"/>
        <w:jc w:val="center"/>
        <w:rPr>
          <w:ins w:id="17541" w:author="Nasser Mustafa [2]" w:date="2018-09-26T10:56:00Z"/>
          <w:rFonts w:ascii="Times New Roman" w:hAnsi="Times New Roman"/>
          <w:b/>
          <w:rPrChange w:id="17542" w:author="Nasser Mustafa [2]" w:date="2018-09-26T10:57:00Z">
            <w:rPr>
              <w:ins w:id="17543" w:author="Nasser Mustafa [2]" w:date="2018-09-26T10:56:00Z"/>
              <w:rFonts w:ascii="Times New Roman" w:hAnsi="Times New Roman"/>
            </w:rPr>
          </w:rPrChange>
        </w:rPr>
        <w:pPrChange w:id="17544" w:author="Nasser Mustafa [2]" w:date="2018-09-26T10:57:00Z">
          <w:pPr>
            <w:autoSpaceDE w:val="0"/>
            <w:autoSpaceDN w:val="0"/>
            <w:adjustRightInd w:val="0"/>
          </w:pPr>
        </w:pPrChange>
      </w:pPr>
    </w:p>
    <w:p w14:paraId="5176EBE5" w14:textId="450798D2" w:rsidR="00F944DC" w:rsidRPr="00283F6D" w:rsidRDefault="00F944DC" w:rsidP="00F944DC">
      <w:pPr>
        <w:autoSpaceDE w:val="0"/>
        <w:autoSpaceDN w:val="0"/>
        <w:adjustRightInd w:val="0"/>
        <w:rPr>
          <w:ins w:id="17545" w:author="Nasser Mustafa [2]" w:date="2018-09-26T10:55:00Z"/>
          <w:rFonts w:ascii="Times New Roman" w:hAnsi="Times New Roman"/>
        </w:rPr>
      </w:pPr>
      <w:ins w:id="17546" w:author="Nasser Mustafa [2]" w:date="2018-09-26T10:55:00Z">
        <w:r w:rsidRPr="00283F6D">
          <w:rPr>
            <w:rFonts w:ascii="Times New Roman" w:hAnsi="Times New Roman"/>
          </w:rPr>
          <w:t>Generate is a conflict.</w:t>
        </w:r>
      </w:ins>
    </w:p>
    <w:p w14:paraId="5A447FFD" w14:textId="77777777" w:rsidR="00F944DC" w:rsidRPr="00283F6D" w:rsidRDefault="00F944DC" w:rsidP="00F944DC">
      <w:pPr>
        <w:autoSpaceDE w:val="0"/>
        <w:autoSpaceDN w:val="0"/>
        <w:adjustRightInd w:val="0"/>
        <w:rPr>
          <w:ins w:id="17547" w:author="Nasser Mustafa [2]" w:date="2018-09-26T10:55:00Z"/>
          <w:rFonts w:ascii="Times New Roman" w:hAnsi="Times New Roman"/>
        </w:rPr>
      </w:pPr>
      <w:ins w:id="17548" w:author="Nasser Mustafa [2]" w:date="2018-09-26T10:55:00Z">
        <w:r w:rsidRPr="00283F6D">
          <w:rPr>
            <w:rFonts w:ascii="Times New Roman" w:hAnsi="Times New Roman"/>
          </w:rPr>
          <w:t>Inconsistency is a conflict.</w:t>
        </w:r>
      </w:ins>
    </w:p>
    <w:p w14:paraId="10EEF7E9" w14:textId="77777777" w:rsidR="00F944DC" w:rsidRPr="00283F6D" w:rsidRDefault="00F944DC" w:rsidP="00F944DC">
      <w:pPr>
        <w:autoSpaceDE w:val="0"/>
        <w:autoSpaceDN w:val="0"/>
        <w:adjustRightInd w:val="0"/>
        <w:rPr>
          <w:ins w:id="17549" w:author="Nasser Mustafa [2]" w:date="2018-09-26T10:55:00Z"/>
          <w:rFonts w:ascii="Times New Roman" w:hAnsi="Times New Roman"/>
        </w:rPr>
      </w:pPr>
      <w:ins w:id="17550" w:author="Nasser Mustafa [2]" w:date="2018-09-26T10:55:00Z">
        <w:r w:rsidRPr="00283F6D">
          <w:rPr>
            <w:rFonts w:ascii="Times New Roman" w:hAnsi="Times New Roman"/>
          </w:rPr>
          <w:t>Derive is a satisfy.</w:t>
        </w:r>
      </w:ins>
    </w:p>
    <w:p w14:paraId="3AA967CF" w14:textId="77777777" w:rsidR="00F944DC" w:rsidRPr="00283F6D" w:rsidRDefault="00F944DC" w:rsidP="00F944DC">
      <w:pPr>
        <w:autoSpaceDE w:val="0"/>
        <w:autoSpaceDN w:val="0"/>
        <w:adjustRightInd w:val="0"/>
        <w:rPr>
          <w:ins w:id="17551" w:author="Nasser Mustafa [2]" w:date="2018-09-26T10:55:00Z"/>
          <w:rFonts w:ascii="Times New Roman" w:hAnsi="Times New Roman"/>
        </w:rPr>
      </w:pPr>
      <w:ins w:id="17552" w:author="Nasser Mustafa [2]" w:date="2018-09-26T10:55:00Z">
        <w:r w:rsidRPr="00283F6D">
          <w:rPr>
            <w:rFonts w:ascii="Times New Roman" w:hAnsi="Times New Roman"/>
          </w:rPr>
          <w:t>Refine is a satisfy.</w:t>
        </w:r>
      </w:ins>
    </w:p>
    <w:p w14:paraId="10003297" w14:textId="77777777" w:rsidR="00F944DC" w:rsidRPr="00283F6D" w:rsidRDefault="00F944DC" w:rsidP="00F944DC">
      <w:pPr>
        <w:autoSpaceDE w:val="0"/>
        <w:autoSpaceDN w:val="0"/>
        <w:adjustRightInd w:val="0"/>
        <w:rPr>
          <w:ins w:id="17553" w:author="Nasser Mustafa [2]" w:date="2018-09-26T10:55:00Z"/>
          <w:rFonts w:ascii="Times New Roman" w:hAnsi="Times New Roman"/>
        </w:rPr>
      </w:pPr>
      <w:ins w:id="17554" w:author="Nasser Mustafa [2]" w:date="2018-09-26T10:55:00Z">
        <w:r w:rsidRPr="00283F6D">
          <w:rPr>
            <w:rFonts w:ascii="Times New Roman" w:hAnsi="Times New Roman"/>
          </w:rPr>
          <w:t>Establish is a satisfy.</w:t>
        </w:r>
      </w:ins>
    </w:p>
    <w:p w14:paraId="72A17BC8" w14:textId="77777777" w:rsidR="00F944DC" w:rsidRPr="00283F6D" w:rsidRDefault="00F944DC" w:rsidP="00F944DC">
      <w:pPr>
        <w:autoSpaceDE w:val="0"/>
        <w:autoSpaceDN w:val="0"/>
        <w:adjustRightInd w:val="0"/>
        <w:rPr>
          <w:ins w:id="17555" w:author="Nasser Mustafa [2]" w:date="2018-09-26T10:55:00Z"/>
          <w:rFonts w:ascii="Times New Roman" w:hAnsi="Times New Roman"/>
        </w:rPr>
      </w:pPr>
      <w:ins w:id="17556" w:author="Nasser Mustafa [2]" w:date="2018-09-26T10:55:00Z">
        <w:r w:rsidRPr="00283F6D">
          <w:rPr>
            <w:rFonts w:ascii="Times New Roman" w:hAnsi="Times New Roman"/>
          </w:rPr>
          <w:t>Contribute is a satisfy.</w:t>
        </w:r>
      </w:ins>
    </w:p>
    <w:p w14:paraId="381698F3" w14:textId="77777777" w:rsidR="00F944DC" w:rsidRPr="00283F6D" w:rsidRDefault="00F944DC" w:rsidP="00F944DC">
      <w:pPr>
        <w:autoSpaceDE w:val="0"/>
        <w:autoSpaceDN w:val="0"/>
        <w:adjustRightInd w:val="0"/>
        <w:rPr>
          <w:ins w:id="17557" w:author="Nasser Mustafa [2]" w:date="2018-09-26T10:55:00Z"/>
          <w:rFonts w:ascii="Times New Roman" w:hAnsi="Times New Roman"/>
        </w:rPr>
      </w:pPr>
      <w:ins w:id="17558" w:author="Nasser Mustafa [2]" w:date="2018-09-26T10:55:00Z">
        <w:r w:rsidRPr="00283F6D">
          <w:rPr>
            <w:rFonts w:ascii="Times New Roman" w:hAnsi="Times New Roman"/>
          </w:rPr>
          <w:t>Adapt is an overlap.</w:t>
        </w:r>
      </w:ins>
    </w:p>
    <w:p w14:paraId="55F66E54" w14:textId="77777777" w:rsidR="00F944DC" w:rsidRPr="00283F6D" w:rsidRDefault="00F944DC" w:rsidP="00F944DC">
      <w:pPr>
        <w:autoSpaceDE w:val="0"/>
        <w:autoSpaceDN w:val="0"/>
        <w:adjustRightInd w:val="0"/>
        <w:rPr>
          <w:ins w:id="17559" w:author="Nasser Mustafa [2]" w:date="2018-09-26T10:55:00Z"/>
          <w:rFonts w:ascii="Times New Roman" w:hAnsi="Times New Roman"/>
        </w:rPr>
      </w:pPr>
      <w:ins w:id="17560" w:author="Nasser Mustafa [2]" w:date="2018-09-26T10:55:00Z">
        <w:r w:rsidRPr="00283F6D">
          <w:rPr>
            <w:rFonts w:ascii="Times New Roman" w:hAnsi="Times New Roman"/>
          </w:rPr>
          <w:t>Non-Causal-Conformance is an evolution.</w:t>
        </w:r>
      </w:ins>
    </w:p>
    <w:p w14:paraId="69F3745D" w14:textId="77777777" w:rsidR="00F944DC" w:rsidRPr="00283F6D" w:rsidRDefault="00F944DC" w:rsidP="00F944DC">
      <w:pPr>
        <w:autoSpaceDE w:val="0"/>
        <w:autoSpaceDN w:val="0"/>
        <w:adjustRightInd w:val="0"/>
        <w:rPr>
          <w:ins w:id="17561" w:author="Nasser Mustafa [2]" w:date="2018-09-26T10:55:00Z"/>
          <w:rFonts w:ascii="Times New Roman" w:hAnsi="Times New Roman"/>
        </w:rPr>
      </w:pPr>
      <w:ins w:id="17562" w:author="Nasser Mustafa [2]" w:date="2018-09-26T10:55:00Z">
        <w:r w:rsidRPr="00283F6D">
          <w:rPr>
            <w:rFonts w:ascii="Times New Roman" w:hAnsi="Times New Roman"/>
          </w:rPr>
          <w:t>Temporal is an evolution.</w:t>
        </w:r>
      </w:ins>
    </w:p>
    <w:p w14:paraId="3BC40A8C" w14:textId="77777777" w:rsidR="00F944DC" w:rsidRPr="00283F6D" w:rsidRDefault="00F944DC" w:rsidP="00F944DC">
      <w:pPr>
        <w:autoSpaceDE w:val="0"/>
        <w:autoSpaceDN w:val="0"/>
        <w:adjustRightInd w:val="0"/>
        <w:rPr>
          <w:ins w:id="17563" w:author="Nasser Mustafa [2]" w:date="2018-09-26T10:55:00Z"/>
          <w:rFonts w:ascii="Times New Roman" w:hAnsi="Times New Roman"/>
        </w:rPr>
      </w:pPr>
      <w:ins w:id="17564" w:author="Nasser Mustafa [2]" w:date="2018-09-26T10:55:00Z">
        <w:r w:rsidRPr="00283F6D">
          <w:rPr>
            <w:rFonts w:ascii="Times New Roman" w:hAnsi="Times New Roman"/>
          </w:rPr>
          <w:t>Refine is a generalization.</w:t>
        </w:r>
      </w:ins>
    </w:p>
    <w:p w14:paraId="6AD572E0" w14:textId="77777777" w:rsidR="00F944DC" w:rsidRPr="00283F6D" w:rsidRDefault="00F944DC" w:rsidP="00F944DC">
      <w:pPr>
        <w:autoSpaceDE w:val="0"/>
        <w:autoSpaceDN w:val="0"/>
        <w:adjustRightInd w:val="0"/>
        <w:rPr>
          <w:ins w:id="17565" w:author="Nasser Mustafa [2]" w:date="2018-09-26T10:55:00Z"/>
          <w:rFonts w:ascii="Times New Roman" w:hAnsi="Times New Roman"/>
        </w:rPr>
      </w:pPr>
      <w:ins w:id="17566" w:author="Nasser Mustafa [2]" w:date="2018-09-26T10:55:00Z">
        <w:r w:rsidRPr="00283F6D">
          <w:rPr>
            <w:rFonts w:ascii="Times New Roman" w:hAnsi="Times New Roman"/>
          </w:rPr>
          <w:t>Is-A is a dependency.</w:t>
        </w:r>
      </w:ins>
    </w:p>
    <w:p w14:paraId="19A4E94C" w14:textId="77777777" w:rsidR="00F944DC" w:rsidRPr="00283F6D" w:rsidRDefault="00F944DC" w:rsidP="00F944DC">
      <w:pPr>
        <w:autoSpaceDE w:val="0"/>
        <w:autoSpaceDN w:val="0"/>
        <w:adjustRightInd w:val="0"/>
        <w:rPr>
          <w:ins w:id="17567" w:author="Nasser Mustafa [2]" w:date="2018-09-26T10:55:00Z"/>
          <w:rFonts w:ascii="Times New Roman" w:hAnsi="Times New Roman"/>
        </w:rPr>
      </w:pPr>
      <w:ins w:id="17568" w:author="Nasser Mustafa [2]" w:date="2018-09-26T10:55:00Z">
        <w:r w:rsidRPr="00283F6D">
          <w:rPr>
            <w:rFonts w:ascii="Times New Roman" w:hAnsi="Times New Roman"/>
          </w:rPr>
          <w:t>Has-A is a dependency.</w:t>
        </w:r>
      </w:ins>
    </w:p>
    <w:p w14:paraId="6696CE11" w14:textId="77777777" w:rsidR="00F944DC" w:rsidRPr="00283F6D" w:rsidRDefault="00F944DC" w:rsidP="00F944DC">
      <w:pPr>
        <w:autoSpaceDE w:val="0"/>
        <w:autoSpaceDN w:val="0"/>
        <w:adjustRightInd w:val="0"/>
        <w:rPr>
          <w:ins w:id="17569" w:author="Nasser Mustafa [2]" w:date="2018-09-26T10:55:00Z"/>
          <w:rFonts w:ascii="Times New Roman" w:hAnsi="Times New Roman"/>
        </w:rPr>
      </w:pPr>
      <w:ins w:id="17570" w:author="Nasser Mustafa [2]" w:date="2018-09-26T10:55:00Z">
        <w:r w:rsidRPr="00283F6D">
          <w:rPr>
            <w:rFonts w:ascii="Times New Roman" w:hAnsi="Times New Roman"/>
          </w:rPr>
          <w:t>Part-Of is a dependency.</w:t>
        </w:r>
      </w:ins>
    </w:p>
    <w:p w14:paraId="426C4AA0" w14:textId="77777777" w:rsidR="00F944DC" w:rsidRPr="00283F6D" w:rsidRDefault="00F944DC" w:rsidP="00F944DC">
      <w:pPr>
        <w:autoSpaceDE w:val="0"/>
        <w:autoSpaceDN w:val="0"/>
        <w:adjustRightInd w:val="0"/>
        <w:rPr>
          <w:ins w:id="17571" w:author="Nasser Mustafa [2]" w:date="2018-09-26T10:55:00Z"/>
          <w:rFonts w:ascii="Times New Roman" w:hAnsi="Times New Roman"/>
        </w:rPr>
      </w:pPr>
      <w:ins w:id="17572" w:author="Nasser Mustafa [2]" w:date="2018-09-26T10:55:00Z">
        <w:r w:rsidRPr="00283F6D">
          <w:rPr>
            <w:rFonts w:ascii="Times New Roman" w:hAnsi="Times New Roman"/>
          </w:rPr>
          <w:t>Import is a dependency.</w:t>
        </w:r>
      </w:ins>
    </w:p>
    <w:p w14:paraId="4F77BDE8" w14:textId="77777777" w:rsidR="00F944DC" w:rsidRPr="00283F6D" w:rsidRDefault="00F944DC" w:rsidP="00F944DC">
      <w:pPr>
        <w:autoSpaceDE w:val="0"/>
        <w:autoSpaceDN w:val="0"/>
        <w:adjustRightInd w:val="0"/>
        <w:rPr>
          <w:ins w:id="17573" w:author="Nasser Mustafa [2]" w:date="2018-09-26T10:55:00Z"/>
          <w:rFonts w:ascii="Times New Roman" w:hAnsi="Times New Roman"/>
        </w:rPr>
      </w:pPr>
      <w:ins w:id="17574" w:author="Nasser Mustafa [2]" w:date="2018-09-26T10:55:00Z">
        <w:r w:rsidRPr="00283F6D">
          <w:rPr>
            <w:rFonts w:ascii="Times New Roman" w:hAnsi="Times New Roman"/>
          </w:rPr>
          <w:t>Export is a dependency.</w:t>
        </w:r>
      </w:ins>
    </w:p>
    <w:p w14:paraId="3FBD48B2" w14:textId="77777777" w:rsidR="00F944DC" w:rsidRPr="00283F6D" w:rsidRDefault="00F944DC" w:rsidP="00F944DC">
      <w:pPr>
        <w:autoSpaceDE w:val="0"/>
        <w:autoSpaceDN w:val="0"/>
        <w:adjustRightInd w:val="0"/>
        <w:rPr>
          <w:ins w:id="17575" w:author="Nasser Mustafa [2]" w:date="2018-09-26T10:55:00Z"/>
          <w:rFonts w:ascii="Times New Roman" w:hAnsi="Times New Roman"/>
        </w:rPr>
      </w:pPr>
      <w:ins w:id="17576" w:author="Nasser Mustafa [2]" w:date="2018-09-26T10:55:00Z">
        <w:r w:rsidRPr="00283F6D">
          <w:rPr>
            <w:rFonts w:ascii="Times New Roman" w:hAnsi="Times New Roman"/>
          </w:rPr>
          <w:t>Usage is a dependency.</w:t>
        </w:r>
      </w:ins>
    </w:p>
    <w:p w14:paraId="5B9A9F37" w14:textId="77777777" w:rsidR="00F944DC" w:rsidRPr="00283F6D" w:rsidRDefault="00F944DC" w:rsidP="00F944DC">
      <w:pPr>
        <w:autoSpaceDE w:val="0"/>
        <w:autoSpaceDN w:val="0"/>
        <w:adjustRightInd w:val="0"/>
        <w:rPr>
          <w:ins w:id="17577" w:author="Nasser Mustafa [2]" w:date="2018-09-26T10:55:00Z"/>
          <w:rFonts w:ascii="Times New Roman" w:hAnsi="Times New Roman"/>
        </w:rPr>
      </w:pPr>
      <w:ins w:id="17578" w:author="Nasser Mustafa [2]" w:date="2018-09-26T10:55:00Z">
        <w:r w:rsidRPr="00283F6D">
          <w:rPr>
            <w:rFonts w:ascii="Times New Roman" w:hAnsi="Times New Roman"/>
          </w:rPr>
          <w:t>Refine is a dependency.</w:t>
        </w:r>
      </w:ins>
    </w:p>
    <w:p w14:paraId="55DAF6EB" w14:textId="77777777" w:rsidR="00F944DC" w:rsidRPr="00283F6D" w:rsidRDefault="00F944DC" w:rsidP="00F944DC">
      <w:pPr>
        <w:autoSpaceDE w:val="0"/>
        <w:autoSpaceDN w:val="0"/>
        <w:adjustRightInd w:val="0"/>
        <w:rPr>
          <w:ins w:id="17579" w:author="Nasser Mustafa [2]" w:date="2018-09-26T10:55:00Z"/>
          <w:rFonts w:ascii="Times New Roman" w:hAnsi="Times New Roman"/>
        </w:rPr>
      </w:pPr>
      <w:ins w:id="17580" w:author="Nasser Mustafa [2]" w:date="2018-09-26T10:55:00Z">
        <w:r w:rsidRPr="00283F6D">
          <w:rPr>
            <w:rFonts w:ascii="Times New Roman" w:hAnsi="Times New Roman"/>
          </w:rPr>
          <w:t>Satisfy is a model-to-artifact.</w:t>
        </w:r>
      </w:ins>
    </w:p>
    <w:p w14:paraId="4C3F6B77" w14:textId="77777777" w:rsidR="00F944DC" w:rsidRPr="00283F6D" w:rsidRDefault="00F944DC" w:rsidP="00F944DC">
      <w:pPr>
        <w:autoSpaceDE w:val="0"/>
        <w:autoSpaceDN w:val="0"/>
        <w:adjustRightInd w:val="0"/>
        <w:rPr>
          <w:ins w:id="17581" w:author="Nasser Mustafa [2]" w:date="2018-09-26T10:55:00Z"/>
          <w:rFonts w:ascii="Times New Roman" w:hAnsi="Times New Roman"/>
        </w:rPr>
      </w:pPr>
      <w:ins w:id="17582" w:author="Nasser Mustafa [2]" w:date="2018-09-26T10:55:00Z">
        <w:r w:rsidRPr="00283F6D">
          <w:rPr>
            <w:rFonts w:ascii="Times New Roman" w:hAnsi="Times New Roman"/>
          </w:rPr>
          <w:t>Allocate-To is a model-to-artifact.</w:t>
        </w:r>
      </w:ins>
    </w:p>
    <w:p w14:paraId="380A82C2" w14:textId="77777777" w:rsidR="00F944DC" w:rsidRPr="00283F6D" w:rsidRDefault="00F944DC" w:rsidP="00F944DC">
      <w:pPr>
        <w:autoSpaceDE w:val="0"/>
        <w:autoSpaceDN w:val="0"/>
        <w:adjustRightInd w:val="0"/>
        <w:rPr>
          <w:ins w:id="17583" w:author="Nasser Mustafa [2]" w:date="2018-09-26T10:55:00Z"/>
          <w:rFonts w:ascii="Times New Roman" w:hAnsi="Times New Roman"/>
        </w:rPr>
      </w:pPr>
      <w:ins w:id="17584" w:author="Nasser Mustafa [2]" w:date="2018-09-26T10:55:00Z">
        <w:r w:rsidRPr="00283F6D">
          <w:rPr>
            <w:rFonts w:ascii="Times New Roman" w:hAnsi="Times New Roman"/>
          </w:rPr>
          <w:t>Explain is a model-to-artifact.</w:t>
        </w:r>
      </w:ins>
    </w:p>
    <w:p w14:paraId="06470DBE" w14:textId="77777777" w:rsidR="00F944DC" w:rsidRPr="00283F6D" w:rsidRDefault="00F944DC" w:rsidP="00F944DC">
      <w:pPr>
        <w:autoSpaceDE w:val="0"/>
        <w:autoSpaceDN w:val="0"/>
        <w:adjustRightInd w:val="0"/>
        <w:rPr>
          <w:ins w:id="17585" w:author="Nasser Mustafa [2]" w:date="2018-09-26T10:55:00Z"/>
          <w:rFonts w:ascii="Times New Roman" w:hAnsi="Times New Roman"/>
        </w:rPr>
      </w:pPr>
      <w:ins w:id="17586" w:author="Nasser Mustafa [2]" w:date="2018-09-26T10:55:00Z">
        <w:r w:rsidRPr="00283F6D">
          <w:rPr>
            <w:rFonts w:ascii="Times New Roman" w:hAnsi="Times New Roman"/>
          </w:rPr>
          <w:t>Perform is a model-to-artifact.</w:t>
        </w:r>
      </w:ins>
    </w:p>
    <w:p w14:paraId="6EE6ED84" w14:textId="77777777" w:rsidR="00F944DC" w:rsidRPr="00283F6D" w:rsidRDefault="00F944DC" w:rsidP="00F944DC">
      <w:pPr>
        <w:autoSpaceDE w:val="0"/>
        <w:autoSpaceDN w:val="0"/>
        <w:adjustRightInd w:val="0"/>
        <w:rPr>
          <w:ins w:id="17587" w:author="Nasser Mustafa [2]" w:date="2018-09-26T10:55:00Z"/>
          <w:rFonts w:ascii="Times New Roman" w:hAnsi="Times New Roman"/>
        </w:rPr>
      </w:pPr>
      <w:ins w:id="17588" w:author="Nasser Mustafa [2]" w:date="2018-09-26T10:55:00Z">
        <w:r w:rsidRPr="00283F6D">
          <w:rPr>
            <w:rFonts w:ascii="Times New Roman" w:hAnsi="Times New Roman"/>
          </w:rPr>
          <w:t>Support is a model-to-artifact.</w:t>
        </w:r>
      </w:ins>
    </w:p>
    <w:p w14:paraId="2C32C356" w14:textId="77777777" w:rsidR="00F944DC" w:rsidRPr="00283F6D" w:rsidRDefault="00F944DC" w:rsidP="00F944DC">
      <w:pPr>
        <w:autoSpaceDE w:val="0"/>
        <w:autoSpaceDN w:val="0"/>
        <w:adjustRightInd w:val="0"/>
        <w:rPr>
          <w:ins w:id="17589" w:author="Nasser Mustafa [2]" w:date="2018-09-26T10:55:00Z"/>
          <w:rFonts w:ascii="Times New Roman" w:hAnsi="Times New Roman"/>
        </w:rPr>
      </w:pPr>
      <w:ins w:id="17590" w:author="Nasser Mustafa [2]" w:date="2018-09-26T10:55:00Z">
        <w:r w:rsidRPr="00283F6D">
          <w:rPr>
            <w:rFonts w:ascii="Times New Roman" w:hAnsi="Times New Roman"/>
          </w:rPr>
          <w:t>Require-Features-In is a dependency.</w:t>
        </w:r>
      </w:ins>
    </w:p>
    <w:p w14:paraId="327C80C0" w14:textId="77777777" w:rsidR="00F944DC" w:rsidRPr="00283F6D" w:rsidRDefault="00F944DC" w:rsidP="00F944DC">
      <w:pPr>
        <w:autoSpaceDE w:val="0"/>
        <w:autoSpaceDN w:val="0"/>
        <w:adjustRightInd w:val="0"/>
        <w:rPr>
          <w:ins w:id="17591" w:author="Nasser Mustafa [2]" w:date="2018-09-26T10:55:00Z"/>
          <w:rFonts w:ascii="Times New Roman" w:hAnsi="Times New Roman"/>
        </w:rPr>
      </w:pPr>
      <w:ins w:id="17592" w:author="Nasser Mustafa [2]" w:date="2018-09-26T10:55:00Z">
        <w:r w:rsidRPr="00283F6D">
          <w:rPr>
            <w:rFonts w:ascii="Times New Roman" w:hAnsi="Times New Roman"/>
          </w:rPr>
          <w:t>Developmental is a dependency.</w:t>
        </w:r>
      </w:ins>
    </w:p>
    <w:p w14:paraId="6D641CAA" w14:textId="77777777" w:rsidR="00F944DC" w:rsidRPr="00283F6D" w:rsidRDefault="00F944DC" w:rsidP="00F944DC">
      <w:pPr>
        <w:autoSpaceDE w:val="0"/>
        <w:autoSpaceDN w:val="0"/>
        <w:adjustRightInd w:val="0"/>
        <w:rPr>
          <w:ins w:id="17593" w:author="Nasser Mustafa [2]" w:date="2018-09-26T10:55:00Z"/>
          <w:rFonts w:ascii="Times New Roman" w:hAnsi="Times New Roman"/>
        </w:rPr>
      </w:pPr>
      <w:ins w:id="17594" w:author="Nasser Mustafa [2]" w:date="2018-09-26T10:55:00Z">
        <w:r w:rsidRPr="00283F6D">
          <w:rPr>
            <w:rFonts w:ascii="Times New Roman" w:hAnsi="Times New Roman"/>
          </w:rPr>
          <w:t>Casual-Dependency-Conformance is a dependency.</w:t>
        </w:r>
      </w:ins>
    </w:p>
    <w:p w14:paraId="34AC9A92" w14:textId="77777777" w:rsidR="00F944DC" w:rsidRPr="00283F6D" w:rsidRDefault="00F944DC" w:rsidP="00F944DC">
      <w:pPr>
        <w:autoSpaceDE w:val="0"/>
        <w:autoSpaceDN w:val="0"/>
        <w:adjustRightInd w:val="0"/>
        <w:rPr>
          <w:ins w:id="17595" w:author="Nasser Mustafa [2]" w:date="2018-09-26T10:55:00Z"/>
          <w:rFonts w:ascii="Times New Roman" w:hAnsi="Times New Roman"/>
        </w:rPr>
      </w:pPr>
      <w:ins w:id="17596" w:author="Nasser Mustafa [2]" w:date="2018-09-26T10:55:00Z">
        <w:r w:rsidRPr="00283F6D">
          <w:rPr>
            <w:rFonts w:ascii="Times New Roman" w:hAnsi="Times New Roman"/>
          </w:rPr>
          <w:t>Correspondence is a dependency.</w:t>
        </w:r>
      </w:ins>
    </w:p>
    <w:p w14:paraId="5CB2B3C5" w14:textId="77777777" w:rsidR="00F944DC" w:rsidRPr="00283F6D" w:rsidRDefault="00F944DC" w:rsidP="00F944DC">
      <w:pPr>
        <w:autoSpaceDE w:val="0"/>
        <w:autoSpaceDN w:val="0"/>
        <w:adjustRightInd w:val="0"/>
        <w:rPr>
          <w:ins w:id="17597" w:author="Nasser Mustafa [2]" w:date="2018-09-26T10:55:00Z"/>
          <w:rFonts w:ascii="Times New Roman" w:hAnsi="Times New Roman"/>
        </w:rPr>
      </w:pPr>
      <w:ins w:id="17598" w:author="Nasser Mustafa [2]" w:date="2018-09-26T10:55:00Z">
        <w:r w:rsidRPr="00283F6D">
          <w:rPr>
            <w:rFonts w:ascii="Times New Roman" w:hAnsi="Times New Roman"/>
          </w:rPr>
          <w:t>Every trace-link has-usage nothing-but (some string value).</w:t>
        </w:r>
      </w:ins>
    </w:p>
    <w:p w14:paraId="4EA77983" w14:textId="77777777" w:rsidR="00F944DC" w:rsidRPr="00283F6D" w:rsidRDefault="00F944DC" w:rsidP="00F944DC">
      <w:pPr>
        <w:autoSpaceDE w:val="0"/>
        <w:autoSpaceDN w:val="0"/>
        <w:adjustRightInd w:val="0"/>
        <w:rPr>
          <w:ins w:id="17599" w:author="Nasser Mustafa [2]" w:date="2018-09-26T10:55:00Z"/>
          <w:rFonts w:ascii="Times New Roman" w:hAnsi="Times New Roman"/>
        </w:rPr>
      </w:pPr>
      <w:ins w:id="17600" w:author="Nasser Mustafa [2]" w:date="2018-09-26T10:55:00Z">
        <w:r w:rsidRPr="00283F6D">
          <w:rPr>
            <w:rFonts w:ascii="Times New Roman" w:hAnsi="Times New Roman"/>
          </w:rPr>
          <w:t>Every trace-link has-definition nothing-but (some string value).</w:t>
        </w:r>
      </w:ins>
    </w:p>
    <w:p w14:paraId="09ED747B" w14:textId="77777777" w:rsidR="00F944DC" w:rsidRPr="00283F6D" w:rsidRDefault="00F944DC" w:rsidP="00F944DC">
      <w:pPr>
        <w:autoSpaceDE w:val="0"/>
        <w:autoSpaceDN w:val="0"/>
        <w:adjustRightInd w:val="0"/>
        <w:rPr>
          <w:ins w:id="17601" w:author="Nasser Mustafa [2]" w:date="2018-09-26T10:55:00Z"/>
          <w:rFonts w:ascii="Times New Roman" w:hAnsi="Times New Roman"/>
        </w:rPr>
      </w:pPr>
      <w:ins w:id="17602" w:author="Nasser Mustafa [2]" w:date="2018-09-26T10:55:00Z">
        <w:r w:rsidRPr="00283F6D">
          <w:rPr>
            <w:rFonts w:ascii="Times New Roman" w:hAnsi="Times New Roman"/>
          </w:rPr>
          <w:t>Every trace-link has-name nothing-but (some string value).</w:t>
        </w:r>
      </w:ins>
    </w:p>
    <w:p w14:paraId="759A36A5" w14:textId="77777777" w:rsidR="00F944DC" w:rsidRPr="00283F6D" w:rsidRDefault="00F944DC" w:rsidP="00F944DC">
      <w:pPr>
        <w:autoSpaceDE w:val="0"/>
        <w:autoSpaceDN w:val="0"/>
        <w:adjustRightInd w:val="0"/>
        <w:rPr>
          <w:ins w:id="17603" w:author="Nasser Mustafa [2]" w:date="2018-09-26T10:55:00Z"/>
          <w:rFonts w:ascii="Times New Roman" w:hAnsi="Times New Roman"/>
        </w:rPr>
      </w:pPr>
      <w:ins w:id="17604" w:author="Nasser Mustafa [2]" w:date="2018-09-26T10:55:00Z">
        <w:r w:rsidRPr="00283F6D">
          <w:rPr>
            <w:rFonts w:ascii="Times New Roman" w:hAnsi="Times New Roman"/>
          </w:rPr>
          <w:t>Dependency has-name equal-to 'depends-on'.</w:t>
        </w:r>
      </w:ins>
    </w:p>
    <w:p w14:paraId="382F5F56" w14:textId="77777777" w:rsidR="00F944DC" w:rsidRPr="00283F6D" w:rsidRDefault="00F944DC" w:rsidP="00F944DC">
      <w:pPr>
        <w:autoSpaceDE w:val="0"/>
        <w:autoSpaceDN w:val="0"/>
        <w:adjustRightInd w:val="0"/>
        <w:rPr>
          <w:ins w:id="17605" w:author="Nasser Mustafa [2]" w:date="2018-09-26T10:55:00Z"/>
          <w:rFonts w:ascii="Times New Roman" w:hAnsi="Times New Roman"/>
        </w:rPr>
      </w:pPr>
      <w:ins w:id="17606" w:author="Nasser Mustafa [2]" w:date="2018-09-26T10:55:00Z">
        <w:r w:rsidRPr="00283F6D">
          <w:rPr>
            <w:rFonts w:ascii="Times New Roman" w:hAnsi="Times New Roman"/>
          </w:rPr>
          <w:t>Dependency has-definition equal-to 'link between 2 artifacts where the existence of one depends on the existence of the other'.</w:t>
        </w:r>
      </w:ins>
    </w:p>
    <w:p w14:paraId="0C6948C7" w14:textId="77777777" w:rsidR="00F944DC" w:rsidRPr="00283F6D" w:rsidRDefault="00F944DC" w:rsidP="00F944DC">
      <w:pPr>
        <w:autoSpaceDE w:val="0"/>
        <w:autoSpaceDN w:val="0"/>
        <w:adjustRightInd w:val="0"/>
        <w:rPr>
          <w:ins w:id="17607" w:author="Nasser Mustafa [2]" w:date="2018-09-26T10:55:00Z"/>
          <w:rFonts w:ascii="Times New Roman" w:hAnsi="Times New Roman"/>
        </w:rPr>
      </w:pPr>
      <w:ins w:id="17608" w:author="Nasser Mustafa [2]" w:date="2018-09-26T10:55:00Z">
        <w:r w:rsidRPr="00283F6D">
          <w:rPr>
            <w:rFonts w:ascii="Times New Roman" w:hAnsi="Times New Roman"/>
          </w:rPr>
          <w:t>Dependency has-usage equal-to 'links 2 co-existed artifacts'.</w:t>
        </w:r>
      </w:ins>
    </w:p>
    <w:p w14:paraId="3E19A84D" w14:textId="77777777" w:rsidR="00F944DC" w:rsidRPr="00283F6D" w:rsidRDefault="00F944DC" w:rsidP="00F944DC">
      <w:pPr>
        <w:autoSpaceDE w:val="0"/>
        <w:autoSpaceDN w:val="0"/>
        <w:adjustRightInd w:val="0"/>
        <w:rPr>
          <w:ins w:id="17609" w:author="Nasser Mustafa [2]" w:date="2018-09-26T10:55:00Z"/>
          <w:rFonts w:ascii="Times New Roman" w:hAnsi="Times New Roman"/>
        </w:rPr>
      </w:pPr>
    </w:p>
    <w:p w14:paraId="795A59AD" w14:textId="77777777" w:rsidR="00F944DC" w:rsidRPr="00283F6D" w:rsidRDefault="00F944DC" w:rsidP="00F944DC">
      <w:pPr>
        <w:autoSpaceDE w:val="0"/>
        <w:autoSpaceDN w:val="0"/>
        <w:adjustRightInd w:val="0"/>
        <w:rPr>
          <w:ins w:id="17610" w:author="Nasser Mustafa [2]" w:date="2018-09-26T10:55:00Z"/>
          <w:rFonts w:ascii="Times New Roman" w:hAnsi="Times New Roman"/>
        </w:rPr>
      </w:pPr>
    </w:p>
    <w:p w14:paraId="57780598" w14:textId="2347D8F9" w:rsidR="00F944DC" w:rsidRPr="00283F6D" w:rsidRDefault="00F944DC" w:rsidP="00F944DC">
      <w:pPr>
        <w:autoSpaceDE w:val="0"/>
        <w:autoSpaceDN w:val="0"/>
        <w:adjustRightInd w:val="0"/>
        <w:rPr>
          <w:ins w:id="17611" w:author="Nasser Mustafa [2]" w:date="2018-09-26T10:55:00Z"/>
          <w:rFonts w:ascii="Times New Roman" w:hAnsi="Times New Roman"/>
        </w:rPr>
      </w:pPr>
    </w:p>
    <w:p w14:paraId="327B6C37" w14:textId="677C022E" w:rsidR="00F944DC" w:rsidRDefault="00F944DC" w:rsidP="00F944DC">
      <w:pPr>
        <w:autoSpaceDE w:val="0"/>
        <w:autoSpaceDN w:val="0"/>
        <w:adjustRightInd w:val="0"/>
        <w:rPr>
          <w:ins w:id="17612" w:author="Nasser Mustafa [2]" w:date="2018-09-26T10:56:00Z"/>
          <w:rFonts w:ascii="Times New Roman" w:hAnsi="Times New Roman"/>
        </w:rPr>
      </w:pPr>
    </w:p>
    <w:p w14:paraId="1B6C9F5E" w14:textId="45C1F9E7" w:rsidR="00F944DC" w:rsidRDefault="00F944DC" w:rsidP="00F944DC">
      <w:pPr>
        <w:autoSpaceDE w:val="0"/>
        <w:autoSpaceDN w:val="0"/>
        <w:adjustRightInd w:val="0"/>
        <w:rPr>
          <w:ins w:id="17613" w:author="Nasser Mustafa [2]" w:date="2018-09-26T10:56:00Z"/>
          <w:rFonts w:ascii="Times New Roman" w:hAnsi="Times New Roman"/>
        </w:rPr>
      </w:pPr>
    </w:p>
    <w:p w14:paraId="3D9CF0BB" w14:textId="0DF68907" w:rsidR="00F944DC" w:rsidRDefault="00F944DC" w:rsidP="00F944DC">
      <w:pPr>
        <w:autoSpaceDE w:val="0"/>
        <w:autoSpaceDN w:val="0"/>
        <w:adjustRightInd w:val="0"/>
        <w:rPr>
          <w:ins w:id="17614" w:author="Nasser Mustafa [2]" w:date="2018-09-26T10:56:00Z"/>
          <w:rFonts w:ascii="Times New Roman" w:hAnsi="Times New Roman"/>
        </w:rPr>
      </w:pPr>
    </w:p>
    <w:p w14:paraId="45F37DE7" w14:textId="0ED1C43E" w:rsidR="00F944DC" w:rsidRDefault="00F944DC" w:rsidP="00F944DC">
      <w:pPr>
        <w:autoSpaceDE w:val="0"/>
        <w:autoSpaceDN w:val="0"/>
        <w:adjustRightInd w:val="0"/>
        <w:rPr>
          <w:ins w:id="17615" w:author="Nasser Mustafa [2]" w:date="2018-09-26T10:56:00Z"/>
          <w:rFonts w:ascii="Times New Roman" w:hAnsi="Times New Roman"/>
        </w:rPr>
      </w:pPr>
    </w:p>
    <w:p w14:paraId="20623021" w14:textId="7424A7B5" w:rsidR="00F944DC" w:rsidRDefault="00F944DC" w:rsidP="00F944DC">
      <w:pPr>
        <w:autoSpaceDE w:val="0"/>
        <w:autoSpaceDN w:val="0"/>
        <w:adjustRightInd w:val="0"/>
        <w:rPr>
          <w:ins w:id="17616" w:author="Nasser Mustafa [2]" w:date="2018-09-26T10:56:00Z"/>
          <w:rFonts w:ascii="Times New Roman" w:hAnsi="Times New Roman"/>
        </w:rPr>
      </w:pPr>
    </w:p>
    <w:p w14:paraId="3D42C663" w14:textId="381A75F1" w:rsidR="00F944DC" w:rsidRDefault="00F944DC" w:rsidP="00F944DC">
      <w:pPr>
        <w:autoSpaceDE w:val="0"/>
        <w:autoSpaceDN w:val="0"/>
        <w:adjustRightInd w:val="0"/>
        <w:rPr>
          <w:ins w:id="17617" w:author="Nasser Mustafa [2]" w:date="2018-09-26T10:56:00Z"/>
          <w:rFonts w:ascii="Times New Roman" w:hAnsi="Times New Roman"/>
        </w:rPr>
      </w:pPr>
    </w:p>
    <w:p w14:paraId="6A2B7311" w14:textId="6044CEF8" w:rsidR="00F944DC" w:rsidRDefault="00F944DC" w:rsidP="00F944DC">
      <w:pPr>
        <w:autoSpaceDE w:val="0"/>
        <w:autoSpaceDN w:val="0"/>
        <w:adjustRightInd w:val="0"/>
        <w:rPr>
          <w:ins w:id="17618" w:author="Nasser Mustafa [2]" w:date="2018-09-26T10:56:00Z"/>
          <w:rFonts w:ascii="Times New Roman" w:hAnsi="Times New Roman"/>
        </w:rPr>
      </w:pPr>
    </w:p>
    <w:p w14:paraId="4AC4DF1A" w14:textId="77AF0CC2" w:rsidR="00F944DC" w:rsidRDefault="00F944DC" w:rsidP="00F944DC">
      <w:pPr>
        <w:autoSpaceDE w:val="0"/>
        <w:autoSpaceDN w:val="0"/>
        <w:adjustRightInd w:val="0"/>
        <w:rPr>
          <w:ins w:id="17619" w:author="Nasser Mustafa [2]" w:date="2018-09-26T10:56:00Z"/>
          <w:rFonts w:ascii="Times New Roman" w:hAnsi="Times New Roman"/>
        </w:rPr>
      </w:pPr>
    </w:p>
    <w:p w14:paraId="1189731A" w14:textId="64329290" w:rsidR="00F944DC" w:rsidRDefault="00F944DC" w:rsidP="00F944DC">
      <w:pPr>
        <w:autoSpaceDE w:val="0"/>
        <w:autoSpaceDN w:val="0"/>
        <w:adjustRightInd w:val="0"/>
        <w:rPr>
          <w:ins w:id="17620" w:author="Nasser Mustafa [2]" w:date="2018-09-26T10:56:00Z"/>
          <w:rFonts w:ascii="Times New Roman" w:hAnsi="Times New Roman"/>
        </w:rPr>
      </w:pPr>
    </w:p>
    <w:p w14:paraId="032D8B6A" w14:textId="706D4B3A" w:rsidR="00F944DC" w:rsidRDefault="00F944DC" w:rsidP="00F944DC">
      <w:pPr>
        <w:autoSpaceDE w:val="0"/>
        <w:autoSpaceDN w:val="0"/>
        <w:adjustRightInd w:val="0"/>
        <w:rPr>
          <w:ins w:id="17621" w:author="Nasser Mustafa [2]" w:date="2018-09-26T10:56:00Z"/>
          <w:rFonts w:ascii="Times New Roman" w:hAnsi="Times New Roman"/>
        </w:rPr>
      </w:pPr>
    </w:p>
    <w:p w14:paraId="2BEBDFCA" w14:textId="35C63BAB" w:rsidR="00F944DC" w:rsidRDefault="00F944DC" w:rsidP="00F944DC">
      <w:pPr>
        <w:autoSpaceDE w:val="0"/>
        <w:autoSpaceDN w:val="0"/>
        <w:adjustRightInd w:val="0"/>
        <w:rPr>
          <w:ins w:id="17622" w:author="Nasser Mustafa [2]" w:date="2018-09-26T10:56:00Z"/>
          <w:rFonts w:ascii="Times New Roman" w:hAnsi="Times New Roman"/>
        </w:rPr>
      </w:pPr>
    </w:p>
    <w:p w14:paraId="10EBD243" w14:textId="77777777" w:rsidR="00F944DC" w:rsidRPr="00283F6D" w:rsidRDefault="00F944DC" w:rsidP="00F944DC">
      <w:pPr>
        <w:autoSpaceDE w:val="0"/>
        <w:autoSpaceDN w:val="0"/>
        <w:adjustRightInd w:val="0"/>
        <w:rPr>
          <w:ins w:id="17623" w:author="Nasser Mustafa [2]" w:date="2018-09-26T10:55:00Z"/>
          <w:rFonts w:ascii="Times New Roman" w:hAnsi="Times New Roman"/>
        </w:rPr>
      </w:pPr>
    </w:p>
    <w:p w14:paraId="43F34535" w14:textId="77777777" w:rsidR="00F944DC" w:rsidRPr="00283F6D" w:rsidRDefault="00F944DC" w:rsidP="00F944DC">
      <w:pPr>
        <w:autoSpaceDE w:val="0"/>
        <w:autoSpaceDN w:val="0"/>
        <w:adjustRightInd w:val="0"/>
        <w:rPr>
          <w:ins w:id="17624" w:author="Nasser Mustafa [2]" w:date="2018-09-26T10:55:00Z"/>
          <w:rFonts w:ascii="Times New Roman" w:hAnsi="Times New Roman"/>
        </w:rPr>
      </w:pPr>
    </w:p>
    <w:p w14:paraId="66B2EA2D" w14:textId="77777777" w:rsidR="00F944DC" w:rsidRPr="00283F6D" w:rsidRDefault="00F944DC" w:rsidP="00F944DC">
      <w:pPr>
        <w:autoSpaceDE w:val="0"/>
        <w:autoSpaceDN w:val="0"/>
        <w:adjustRightInd w:val="0"/>
        <w:rPr>
          <w:ins w:id="17625" w:author="Nasser Mustafa [2]" w:date="2018-09-26T10:55:00Z"/>
          <w:rFonts w:ascii="Times New Roman" w:hAnsi="Times New Roman"/>
        </w:rPr>
      </w:pPr>
    </w:p>
    <w:p w14:paraId="78CEBE13" w14:textId="77777777" w:rsidR="00F944DC" w:rsidRPr="00A1095B" w:rsidRDefault="00F944DC" w:rsidP="00F944DC">
      <w:pPr>
        <w:jc w:val="center"/>
        <w:rPr>
          <w:ins w:id="17626" w:author="Nasser Mustafa [2]" w:date="2018-09-26T10:55:00Z"/>
          <w:rFonts w:ascii="Times New Roman" w:hAnsi="Times New Roman"/>
          <w:b/>
        </w:rPr>
      </w:pPr>
      <w:ins w:id="17627" w:author="Nasser Mustafa [2]" w:date="2018-09-26T10:55:00Z">
        <w:r w:rsidRPr="00A1095B">
          <w:rPr>
            <w:rFonts w:ascii="Times New Roman" w:hAnsi="Times New Roman"/>
            <w:b/>
          </w:rPr>
          <w:t>Read Me- Trace Links Taxonomy</w:t>
        </w:r>
      </w:ins>
    </w:p>
    <w:p w14:paraId="2E5ED72A" w14:textId="32060638" w:rsidR="00F944DC" w:rsidRPr="00A1095B" w:rsidRDefault="00F944DC" w:rsidP="00F944DC">
      <w:pPr>
        <w:rPr>
          <w:ins w:id="17628" w:author="Nasser Mustafa [2]" w:date="2018-09-26T10:55:00Z"/>
          <w:rFonts w:ascii="Times New Roman" w:hAnsi="Times New Roman"/>
        </w:rPr>
      </w:pPr>
      <w:ins w:id="17629" w:author="Nasser Mustafa [2]" w:date="2018-09-26T10:55:00Z">
        <w:r w:rsidRPr="00A1095B">
          <w:rPr>
            <w:rFonts w:ascii="Times New Roman" w:hAnsi="Times New Roman"/>
          </w:rPr>
          <w:t>In order to visuali</w:t>
        </w:r>
        <w:r>
          <w:rPr>
            <w:rFonts w:ascii="Times New Roman" w:hAnsi="Times New Roman"/>
          </w:rPr>
          <w:t>ze the trace links taxonomy in F</w:t>
        </w:r>
        <w:r w:rsidRPr="00A1095B">
          <w:rPr>
            <w:rFonts w:ascii="Times New Roman" w:hAnsi="Times New Roman"/>
          </w:rPr>
          <w:t>luent Editor follow the following steps:</w:t>
        </w:r>
      </w:ins>
    </w:p>
    <w:p w14:paraId="07712E45" w14:textId="6D5119BB" w:rsidR="00F944DC" w:rsidRPr="00A1095B" w:rsidRDefault="00F944DC" w:rsidP="00F944DC">
      <w:pPr>
        <w:pStyle w:val="ListParagraph"/>
        <w:keepNext w:val="0"/>
        <w:numPr>
          <w:ilvl w:val="0"/>
          <w:numId w:val="122"/>
        </w:numPr>
        <w:spacing w:after="160" w:line="259" w:lineRule="auto"/>
        <w:rPr>
          <w:ins w:id="17630" w:author="Nasser Mustafa [2]" w:date="2018-09-26T10:55:00Z"/>
          <w:rFonts w:ascii="Times New Roman" w:hAnsi="Times New Roman"/>
        </w:rPr>
      </w:pPr>
      <w:ins w:id="17631" w:author="Nasser Mustafa [2]" w:date="2018-09-26T10:55:00Z">
        <w:r w:rsidRPr="00A1095B">
          <w:rPr>
            <w:rFonts w:ascii="Times New Roman" w:hAnsi="Times New Roman"/>
          </w:rPr>
          <w:t xml:space="preserve">Install the Fluent Editor in your computer. For Installation and tutorial of Fluent Editor follow the Link: </w:t>
        </w:r>
        <w:r>
          <w:fldChar w:fldCharType="begin"/>
        </w:r>
        <w:r>
          <w:instrText xml:space="preserve"> HYPERLINK "http://www.cognitum.eu/semantics/examples/" </w:instrText>
        </w:r>
        <w:r>
          <w:fldChar w:fldCharType="separate"/>
        </w:r>
        <w:r w:rsidRPr="00A1095B">
          <w:rPr>
            <w:rStyle w:val="Hyperlink"/>
            <w:rFonts w:ascii="Times New Roman" w:hAnsi="Times New Roman"/>
          </w:rPr>
          <w:t>http://www.cognitum.eu/semantics/examples/</w:t>
        </w:r>
        <w:r>
          <w:rPr>
            <w:rStyle w:val="Hyperlink"/>
            <w:rFonts w:ascii="Times New Roman" w:hAnsi="Times New Roman"/>
          </w:rPr>
          <w:fldChar w:fldCharType="end"/>
        </w:r>
      </w:ins>
    </w:p>
    <w:p w14:paraId="1C08AF89" w14:textId="77777777" w:rsidR="00F944DC" w:rsidRPr="00A1095B" w:rsidRDefault="00F944DC" w:rsidP="00F944DC">
      <w:pPr>
        <w:pStyle w:val="ListParagraph"/>
        <w:keepNext w:val="0"/>
        <w:numPr>
          <w:ilvl w:val="0"/>
          <w:numId w:val="122"/>
        </w:numPr>
        <w:spacing w:after="160" w:line="259" w:lineRule="auto"/>
        <w:rPr>
          <w:ins w:id="17632" w:author="Nasser Mustafa [2]" w:date="2018-09-26T10:55:00Z"/>
          <w:rFonts w:ascii="Times New Roman" w:hAnsi="Times New Roman"/>
        </w:rPr>
      </w:pPr>
      <w:ins w:id="17633" w:author="Nasser Mustafa [2]" w:date="2018-09-26T10:55:00Z">
        <w:r w:rsidRPr="00A1095B">
          <w:rPr>
            <w:rFonts w:ascii="Times New Roman" w:hAnsi="Times New Roman"/>
          </w:rPr>
          <w:t>Create new file in Fluent Editor</w:t>
        </w:r>
      </w:ins>
    </w:p>
    <w:p w14:paraId="1442E387" w14:textId="77777777" w:rsidR="00F944DC" w:rsidRPr="00A1095B" w:rsidRDefault="00F944DC" w:rsidP="00F944DC">
      <w:pPr>
        <w:pStyle w:val="ListParagraph"/>
        <w:keepNext w:val="0"/>
        <w:numPr>
          <w:ilvl w:val="0"/>
          <w:numId w:val="122"/>
        </w:numPr>
        <w:spacing w:after="160" w:line="259" w:lineRule="auto"/>
        <w:rPr>
          <w:ins w:id="17634" w:author="Nasser Mustafa [2]" w:date="2018-09-26T10:55:00Z"/>
          <w:rFonts w:ascii="Times New Roman" w:hAnsi="Times New Roman"/>
        </w:rPr>
      </w:pPr>
      <w:ins w:id="17635" w:author="Nasser Mustafa [2]" w:date="2018-09-26T10:55:00Z">
        <w:r w:rsidRPr="00A1095B">
          <w:rPr>
            <w:rFonts w:ascii="Times New Roman" w:hAnsi="Times New Roman"/>
          </w:rPr>
          <w:t>Copy and paste the specifications of the trace links taxonomy to the newly created file.</w:t>
        </w:r>
      </w:ins>
    </w:p>
    <w:p w14:paraId="651F73D4" w14:textId="77777777" w:rsidR="00F944DC" w:rsidRPr="00A1095B" w:rsidRDefault="00F944DC" w:rsidP="00F944DC">
      <w:pPr>
        <w:pStyle w:val="ListParagraph"/>
        <w:keepNext w:val="0"/>
        <w:numPr>
          <w:ilvl w:val="0"/>
          <w:numId w:val="122"/>
        </w:numPr>
        <w:spacing w:after="160" w:line="259" w:lineRule="auto"/>
        <w:rPr>
          <w:ins w:id="17636" w:author="Nasser Mustafa [2]" w:date="2018-09-26T10:55:00Z"/>
          <w:rFonts w:ascii="Times New Roman" w:hAnsi="Times New Roman"/>
        </w:rPr>
      </w:pPr>
      <w:ins w:id="17637" w:author="Nasser Mustafa [2]" w:date="2018-09-26T10:55:00Z">
        <w:r w:rsidRPr="00A1095B">
          <w:rPr>
            <w:rFonts w:ascii="Times New Roman" w:hAnsi="Times New Roman"/>
          </w:rPr>
          <w:t>Run the file to visualize the taxonomy.</w:t>
        </w:r>
      </w:ins>
    </w:p>
    <w:p w14:paraId="02AB784B" w14:textId="77777777" w:rsidR="00F944DC" w:rsidRPr="00283F6D" w:rsidRDefault="00F944DC" w:rsidP="00F944DC">
      <w:pPr>
        <w:rPr>
          <w:ins w:id="17638" w:author="Nasser Mustafa [2]" w:date="2018-09-26T10:55:00Z"/>
          <w:rFonts w:ascii="Times New Roman" w:hAnsi="Times New Roman"/>
        </w:rPr>
      </w:pPr>
    </w:p>
    <w:p w14:paraId="70867061" w14:textId="79BE047F" w:rsidR="00F944DC" w:rsidRPr="00D8221D" w:rsidRDefault="00F944DC">
      <w:pPr>
        <w:pStyle w:val="Appendixstyle"/>
        <w:rPr>
          <w:b/>
          <w:szCs w:val="32"/>
          <w:rPrChange w:id="17639" w:author="Nasser Mustafa [2]" w:date="2018-09-25T18:47:00Z">
            <w:rPr/>
          </w:rPrChange>
        </w:rPr>
        <w:pPrChange w:id="17640" w:author="Nasser Mustafa [2]" w:date="2018-09-25T18:50:00Z">
          <w:pPr>
            <w:tabs>
              <w:tab w:val="left" w:pos="900"/>
            </w:tabs>
            <w:spacing w:line="480" w:lineRule="auto"/>
            <w:jc w:val="both"/>
          </w:pPr>
        </w:pPrChange>
      </w:pPr>
    </w:p>
    <w:p w14:paraId="7FEDC5A7" w14:textId="77777777" w:rsidR="008C22B9" w:rsidRDefault="00B97147">
      <w:pPr>
        <w:pStyle w:val="Heading1"/>
        <w:tabs>
          <w:tab w:val="left" w:pos="900"/>
        </w:tabs>
        <w:spacing w:line="480" w:lineRule="auto"/>
        <w:rPr>
          <w:ins w:id="17641" w:author="Nasser Mustafa [2]" w:date="2018-09-19T14:53:00Z"/>
          <w:rFonts w:ascii="Times New Roman" w:hAnsi="Times New Roman"/>
        </w:rPr>
        <w:pPrChange w:id="17642" w:author="Nasser Mustafa [2]" w:date="2018-09-19T18:38:00Z">
          <w:pPr>
            <w:widowControl w:val="0"/>
            <w:autoSpaceDE w:val="0"/>
            <w:autoSpaceDN w:val="0"/>
            <w:adjustRightInd w:val="0"/>
            <w:spacing w:before="120" w:after="120"/>
            <w:ind w:left="640" w:hanging="640"/>
          </w:pPr>
        </w:pPrChange>
      </w:pPr>
      <w:bookmarkStart w:id="17643" w:name="_Toc408228550"/>
      <w:bookmarkStart w:id="17644" w:name="_Toc517828403"/>
      <w:bookmarkStart w:id="17645" w:name="_Toc525736874"/>
      <w:bookmarkStart w:id="17646" w:name="_Toc525737406"/>
      <w:bookmarkEnd w:id="17643"/>
      <w:commentRangeStart w:id="17647"/>
      <w:r w:rsidRPr="00C67C7F">
        <w:rPr>
          <w:rFonts w:ascii="Times New Roman" w:hAnsi="Times New Roman"/>
        </w:rPr>
        <w:t>References</w:t>
      </w:r>
      <w:bookmarkEnd w:id="17644"/>
      <w:bookmarkEnd w:id="17645"/>
      <w:bookmarkEnd w:id="17646"/>
      <w:commentRangeEnd w:id="17647"/>
    </w:p>
    <w:p w14:paraId="3DB7EE02" w14:textId="0F33F59F" w:rsidR="00B050F0" w:rsidRPr="00B050F0" w:rsidRDefault="00345C76" w:rsidP="00B050F0">
      <w:pPr>
        <w:widowControl w:val="0"/>
        <w:autoSpaceDE w:val="0"/>
        <w:autoSpaceDN w:val="0"/>
        <w:adjustRightInd w:val="0"/>
        <w:spacing w:before="120" w:after="120"/>
        <w:ind w:left="640" w:hanging="640"/>
        <w:rPr>
          <w:rFonts w:ascii="Times New Roman" w:hAnsi="Times New Roman"/>
          <w:noProof/>
        </w:rPr>
      </w:pPr>
      <w:r>
        <w:rPr>
          <w:rStyle w:val="CommentReference"/>
          <w:rFonts w:ascii="Times New Roman" w:eastAsia="Calibri" w:hAnsi="Times New Roman"/>
          <w:b/>
        </w:rPr>
        <w:commentReference w:id="17647"/>
      </w:r>
      <w:ins w:id="17648" w:author="Nasser Mustafa [2]" w:date="2018-09-16T14:52:00Z">
        <w:r w:rsidR="007D28BE">
          <w:rPr>
            <w:rFonts w:ascii="Times New Roman" w:hAnsi="Times New Roman"/>
          </w:rPr>
          <w:fldChar w:fldCharType="begin" w:fldLock="1"/>
        </w:r>
        <w:r w:rsidR="007D28BE">
          <w:rPr>
            <w:rFonts w:ascii="Times New Roman" w:hAnsi="Times New Roman"/>
          </w:rPr>
          <w:instrText xml:space="preserve">ADDIN Mendeley Bibliography CSL_BIBLIOGRAPHY </w:instrText>
        </w:r>
      </w:ins>
      <w:r w:rsidR="007D28BE">
        <w:rPr>
          <w:rFonts w:ascii="Times New Roman" w:hAnsi="Times New Roman"/>
        </w:rPr>
        <w:fldChar w:fldCharType="separate"/>
      </w:r>
      <w:r w:rsidR="00B050F0" w:rsidRPr="00B050F0">
        <w:rPr>
          <w:rFonts w:ascii="Times New Roman" w:hAnsi="Times New Roman"/>
          <w:noProof/>
        </w:rPr>
        <w:t>[1]</w:t>
      </w:r>
      <w:r w:rsidR="00B050F0" w:rsidRPr="00B050F0">
        <w:rPr>
          <w:rFonts w:ascii="Times New Roman" w:hAnsi="Times New Roman"/>
          <w:noProof/>
        </w:rPr>
        <w:tab/>
        <w:t xml:space="preserve">S. Winkler and J. Pilgrim, “A survey of traceability in requirements engineering and model-driven development,” </w:t>
      </w:r>
      <w:r w:rsidR="00B050F0" w:rsidRPr="00B050F0">
        <w:rPr>
          <w:rFonts w:ascii="Times New Roman" w:hAnsi="Times New Roman"/>
          <w:i/>
          <w:iCs/>
          <w:noProof/>
        </w:rPr>
        <w:t>Softw. Syst. Model.</w:t>
      </w:r>
      <w:r w:rsidR="00B050F0" w:rsidRPr="00B050F0">
        <w:rPr>
          <w:rFonts w:ascii="Times New Roman" w:hAnsi="Times New Roman"/>
          <w:noProof/>
        </w:rPr>
        <w:t>, vol. 9, no. 4, pp. 529–565, 2010.</w:t>
      </w:r>
    </w:p>
    <w:p w14:paraId="54329C7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w:t>
      </w:r>
      <w:r w:rsidRPr="00B050F0">
        <w:rPr>
          <w:rFonts w:ascii="Times New Roman" w:hAnsi="Times New Roman"/>
          <w:noProof/>
        </w:rPr>
        <w:tab/>
        <w:t xml:space="preserve">J. P. A. Almeida, M.-E. Iacob, and P. van Eck, “Requirements traceability in model-driven development: Applying model and transformation conformance,” </w:t>
      </w:r>
      <w:r w:rsidRPr="00B050F0">
        <w:rPr>
          <w:rFonts w:ascii="Times New Roman" w:hAnsi="Times New Roman"/>
          <w:i/>
          <w:iCs/>
          <w:noProof/>
        </w:rPr>
        <w:t>Inf. Syst. Front.</w:t>
      </w:r>
      <w:r w:rsidRPr="00B050F0">
        <w:rPr>
          <w:rFonts w:ascii="Times New Roman" w:hAnsi="Times New Roman"/>
          <w:noProof/>
        </w:rPr>
        <w:t>, vol. 9, no. 4, pp. 327–342, 2007.</w:t>
      </w:r>
    </w:p>
    <w:p w14:paraId="34AA587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w:t>
      </w:r>
      <w:r w:rsidRPr="00B050F0">
        <w:rPr>
          <w:rFonts w:ascii="Times New Roman" w:hAnsi="Times New Roman"/>
          <w:noProof/>
        </w:rPr>
        <w:tab/>
        <w:t xml:space="preserve">R. France, “Model-driven Development of Complex Software: A Research Roadmap.,” in </w:t>
      </w:r>
      <w:r w:rsidRPr="00B050F0">
        <w:rPr>
          <w:rFonts w:ascii="Times New Roman" w:hAnsi="Times New Roman"/>
          <w:i/>
          <w:iCs/>
          <w:noProof/>
        </w:rPr>
        <w:t>Future of Software Engineering</w:t>
      </w:r>
      <w:r w:rsidRPr="00B050F0">
        <w:rPr>
          <w:rFonts w:ascii="Times New Roman" w:hAnsi="Times New Roman"/>
          <w:noProof/>
        </w:rPr>
        <w:t>, 2007, pp. 37–54.</w:t>
      </w:r>
    </w:p>
    <w:p w14:paraId="06111DD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w:t>
      </w:r>
      <w:r w:rsidRPr="00B050F0">
        <w:rPr>
          <w:rFonts w:ascii="Times New Roman" w:hAnsi="Times New Roman"/>
          <w:noProof/>
        </w:rPr>
        <w:tab/>
        <w:t xml:space="preserve">J. Fraser and A. Gosavi, “What is systems engineering.,” </w:t>
      </w:r>
      <w:r w:rsidRPr="00B050F0">
        <w:rPr>
          <w:rFonts w:ascii="Times New Roman" w:hAnsi="Times New Roman"/>
          <w:i/>
          <w:iCs/>
          <w:noProof/>
        </w:rPr>
        <w:t xml:space="preserve">Am. Soc. Eng. Educ. </w:t>
      </w:r>
      <w:r w:rsidRPr="00B050F0">
        <w:rPr>
          <w:rFonts w:ascii="Times New Roman" w:hAnsi="Times New Roman"/>
          <w:noProof/>
        </w:rPr>
        <w:t>, 2010.</w:t>
      </w:r>
    </w:p>
    <w:p w14:paraId="59B2423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w:t>
      </w:r>
      <w:r w:rsidRPr="00B050F0">
        <w:rPr>
          <w:rFonts w:ascii="Times New Roman" w:hAnsi="Times New Roman"/>
          <w:noProof/>
        </w:rPr>
        <w:tab/>
        <w:t xml:space="preserve">O. Gotel </w:t>
      </w:r>
      <w:r w:rsidRPr="00B050F0">
        <w:rPr>
          <w:rFonts w:ascii="Times New Roman" w:hAnsi="Times New Roman"/>
          <w:i/>
          <w:iCs/>
          <w:noProof/>
        </w:rPr>
        <w:t>et al.</w:t>
      </w:r>
      <w:r w:rsidRPr="00B050F0">
        <w:rPr>
          <w:rFonts w:ascii="Times New Roman" w:hAnsi="Times New Roman"/>
          <w:noProof/>
        </w:rPr>
        <w:t xml:space="preserve">, “The quest for Ubiquity: A roadmap for software and systems traceability research,” in </w:t>
      </w:r>
      <w:r w:rsidRPr="00B050F0">
        <w:rPr>
          <w:rFonts w:ascii="Times New Roman" w:hAnsi="Times New Roman"/>
          <w:i/>
          <w:iCs/>
          <w:noProof/>
        </w:rPr>
        <w:t>2012 20th IEEE International Requirements Engineering Conference, RE 2012 - Proceedings</w:t>
      </w:r>
      <w:r w:rsidRPr="00B050F0">
        <w:rPr>
          <w:rFonts w:ascii="Times New Roman" w:hAnsi="Times New Roman"/>
          <w:noProof/>
        </w:rPr>
        <w:t>, 2012, pp. 71–80.</w:t>
      </w:r>
    </w:p>
    <w:p w14:paraId="26A3A0B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w:t>
      </w:r>
      <w:r w:rsidRPr="00B050F0">
        <w:rPr>
          <w:rFonts w:ascii="Times New Roman" w:hAnsi="Times New Roman"/>
          <w:noProof/>
        </w:rPr>
        <w:tab/>
        <w:t xml:space="preserve">J. C. Sampaio do Prado Leite and J. H. Doorn, Eds., “Requirements traceability,” in </w:t>
      </w:r>
      <w:r w:rsidRPr="00B050F0">
        <w:rPr>
          <w:rFonts w:ascii="Times New Roman" w:hAnsi="Times New Roman"/>
          <w:i/>
          <w:iCs/>
          <w:noProof/>
        </w:rPr>
        <w:t>Perspectives on software requirements</w:t>
      </w:r>
      <w:r w:rsidRPr="00B050F0">
        <w:rPr>
          <w:rFonts w:ascii="Times New Roman" w:hAnsi="Times New Roman"/>
          <w:noProof/>
        </w:rPr>
        <w:t>, no. 753, Berlin: Springer , 2004, pp. 91–113.</w:t>
      </w:r>
    </w:p>
    <w:p w14:paraId="6E59205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w:t>
      </w:r>
      <w:r w:rsidRPr="00B050F0">
        <w:rPr>
          <w:rFonts w:ascii="Times New Roman" w:hAnsi="Times New Roman"/>
          <w:noProof/>
        </w:rPr>
        <w:tab/>
        <w:t xml:space="preserve">R. Brcina and M. Riebisch, “Definig Traceability for decesion Support systems,” </w:t>
      </w:r>
      <w:r w:rsidRPr="00B050F0">
        <w:rPr>
          <w:rFonts w:ascii="Times New Roman" w:hAnsi="Times New Roman"/>
          <w:i/>
          <w:iCs/>
          <w:noProof/>
        </w:rPr>
        <w:t>European Conference on Model Driven Architecture</w:t>
      </w:r>
      <w:r w:rsidRPr="00B050F0">
        <w:rPr>
          <w:rFonts w:ascii="Times New Roman" w:hAnsi="Times New Roman"/>
          <w:noProof/>
        </w:rPr>
        <w:t>, Germany, Berlin, pp. 39–48, 2008.</w:t>
      </w:r>
    </w:p>
    <w:p w14:paraId="6C3A624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w:t>
      </w:r>
      <w:r w:rsidRPr="00B050F0">
        <w:rPr>
          <w:rFonts w:ascii="Times New Roman" w:hAnsi="Times New Roman"/>
          <w:noProof/>
        </w:rPr>
        <w:tab/>
        <w:t xml:space="preserve">S. Hanes, </w:t>
      </w:r>
      <w:r w:rsidRPr="00B050F0">
        <w:rPr>
          <w:rFonts w:ascii="Times New Roman" w:hAnsi="Times New Roman"/>
          <w:i/>
          <w:iCs/>
          <w:noProof/>
        </w:rPr>
        <w:t>Universal Traceability:  A Comprehensive, Generic, Technology-Independent, and Semantically Rich Approach</w:t>
      </w:r>
      <w:r w:rsidRPr="00B050F0">
        <w:rPr>
          <w:rFonts w:ascii="Times New Roman" w:hAnsi="Times New Roman"/>
          <w:noProof/>
        </w:rPr>
        <w:t>. Berlin: Logos-Verlag, 2012.</w:t>
      </w:r>
    </w:p>
    <w:p w14:paraId="16D81761"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w:t>
      </w:r>
      <w:r w:rsidRPr="00B050F0">
        <w:rPr>
          <w:rFonts w:ascii="Times New Roman" w:hAnsi="Times New Roman"/>
          <w:noProof/>
        </w:rPr>
        <w:tab/>
        <w:t xml:space="preserve">B. Ramesh and M. Edwards, “Issues in the Development of a Requirements Traceability Model,” in </w:t>
      </w:r>
      <w:r w:rsidRPr="00B050F0">
        <w:rPr>
          <w:rFonts w:ascii="Times New Roman" w:hAnsi="Times New Roman"/>
          <w:i/>
          <w:iCs/>
          <w:noProof/>
        </w:rPr>
        <w:t>IEEE International Symposium on Requirements Engineering</w:t>
      </w:r>
      <w:r w:rsidRPr="00B050F0">
        <w:rPr>
          <w:rFonts w:ascii="Times New Roman" w:hAnsi="Times New Roman"/>
          <w:noProof/>
        </w:rPr>
        <w:t>, 1993, pp. 256–259.</w:t>
      </w:r>
    </w:p>
    <w:p w14:paraId="7B05ADE4"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w:t>
      </w:r>
      <w:r w:rsidRPr="00B050F0">
        <w:rPr>
          <w:rFonts w:ascii="Times New Roman" w:hAnsi="Times New Roman"/>
          <w:noProof/>
        </w:rPr>
        <w:tab/>
        <w:t>O. M. G. OMG, “Unified Modeling Language,” 2014. [Online]. Available: http://www.uml.org/.</w:t>
      </w:r>
    </w:p>
    <w:p w14:paraId="23ECF2E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w:t>
      </w:r>
      <w:r w:rsidRPr="00B050F0">
        <w:rPr>
          <w:rFonts w:ascii="Times New Roman" w:hAnsi="Times New Roman"/>
          <w:noProof/>
        </w:rPr>
        <w:tab/>
        <w:t>O. M. G. OMG, “Systems Modeling Language,” 2014. [Online]. Available: http://www.omgsysml.org/.</w:t>
      </w:r>
    </w:p>
    <w:p w14:paraId="542E365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w:t>
      </w:r>
      <w:r w:rsidRPr="00B050F0">
        <w:rPr>
          <w:rFonts w:ascii="Times New Roman" w:hAnsi="Times New Roman"/>
          <w:noProof/>
        </w:rPr>
        <w:tab/>
        <w:t>ISO, “Information technology -- Meta Object Facility (MOF),” 2015. .</w:t>
      </w:r>
    </w:p>
    <w:p w14:paraId="0BE7A5F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w:t>
      </w:r>
      <w:r w:rsidRPr="00B050F0">
        <w:rPr>
          <w:rFonts w:ascii="Times New Roman" w:hAnsi="Times New Roman"/>
          <w:noProof/>
        </w:rPr>
        <w:tab/>
        <w:t xml:space="preserve">Steve EasterbrookJanice, Margaret-Anne Storey, and Daniela Damian, “Selecting Empirical Methods for Software Engineering Research,” in </w:t>
      </w:r>
      <w:r w:rsidRPr="00B050F0">
        <w:rPr>
          <w:rFonts w:ascii="Times New Roman" w:hAnsi="Times New Roman"/>
          <w:i/>
          <w:iCs/>
          <w:noProof/>
        </w:rPr>
        <w:t>Guide to Advanced Empirical Software Engineering.</w:t>
      </w:r>
      <w:r w:rsidRPr="00B050F0">
        <w:rPr>
          <w:rFonts w:ascii="Times New Roman" w:hAnsi="Times New Roman"/>
          <w:noProof/>
        </w:rPr>
        <w:t>, London: Springer, 2008.</w:t>
      </w:r>
    </w:p>
    <w:p w14:paraId="50D5A51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w:t>
      </w:r>
      <w:r w:rsidRPr="00B050F0">
        <w:rPr>
          <w:rFonts w:ascii="Times New Roman" w:hAnsi="Times New Roman"/>
          <w:noProof/>
        </w:rPr>
        <w:tab/>
        <w:t>CMMI, “Capability Maturity Level Integration,” 2014. [Online]. Available: http://www.sei.cmu.edu/cmmi/.</w:t>
      </w:r>
    </w:p>
    <w:p w14:paraId="2F2BCA2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[15]</w:t>
      </w:r>
      <w:r w:rsidRPr="00B050F0">
        <w:rPr>
          <w:rFonts w:ascii="Times New Roman" w:hAnsi="Times New Roman"/>
          <w:noProof/>
        </w:rPr>
        <w:tab/>
        <w:t>O. Gotel, J. Cleland-Huang, J. Huffman, A. Dekhtyar, G. Antoniol, and J. Maletic, “The Grand Challenges of Traceability (v1.0),” London, England, United Kingdom, 2011.</w:t>
      </w:r>
    </w:p>
    <w:p w14:paraId="3DF6659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[16]</w:t>
      </w:r>
      <w:r w:rsidRPr="00B050F0">
        <w:rPr>
          <w:rFonts w:ascii="Times New Roman" w:hAnsi="Times New Roman"/>
          <w:noProof/>
        </w:rPr>
        <w:tab/>
        <w:t xml:space="preserve">IEEE, “IEEE Standard Glossary of Software Engineering Terminology,” </w:t>
      </w:r>
      <w:r w:rsidRPr="00B050F0">
        <w:rPr>
          <w:rFonts w:ascii="Times New Roman" w:hAnsi="Times New Roman"/>
          <w:i/>
          <w:iCs/>
          <w:noProof/>
        </w:rPr>
        <w:t>IEEE Standard Glossary of Software Engineering Terminology</w:t>
      </w:r>
      <w:r w:rsidRPr="00B050F0">
        <w:rPr>
          <w:rFonts w:ascii="Times New Roman" w:hAnsi="Times New Roman"/>
          <w:noProof/>
        </w:rPr>
        <w:t>. New York, 1990.</w:t>
      </w:r>
    </w:p>
    <w:p w14:paraId="30A38F7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[17]</w:t>
      </w:r>
      <w:r w:rsidRPr="00B050F0">
        <w:rPr>
          <w:rFonts w:ascii="Times New Roman" w:hAnsi="Times New Roman"/>
          <w:noProof/>
        </w:rPr>
        <w:tab/>
        <w:t>J. Cleland-Huang, O. Gotel, and A. Zisman, “Software and Systems Traceability.” Springer, 2014.</w:t>
      </w:r>
    </w:p>
    <w:p w14:paraId="0DC3CAF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[18]</w:t>
      </w:r>
      <w:r w:rsidRPr="00B050F0">
        <w:rPr>
          <w:rFonts w:ascii="Times New Roman" w:hAnsi="Times New Roman"/>
          <w:noProof/>
        </w:rPr>
        <w:tab/>
        <w:t xml:space="preserve">O. Gotel and A. Finkelstein, “An Analysis of the Requirements Traceability Problem,” in </w:t>
      </w:r>
      <w:r w:rsidRPr="00B050F0">
        <w:rPr>
          <w:rFonts w:ascii="Times New Roman" w:hAnsi="Times New Roman"/>
          <w:i/>
          <w:iCs/>
          <w:noProof/>
        </w:rPr>
        <w:t>1st International Conference on Requirements Engineering</w:t>
      </w:r>
      <w:r w:rsidRPr="00B050F0">
        <w:rPr>
          <w:rFonts w:ascii="Times New Roman" w:hAnsi="Times New Roman"/>
          <w:noProof/>
        </w:rPr>
        <w:t>, 1994, pp. 94–101.</w:t>
      </w:r>
    </w:p>
    <w:p w14:paraId="2B4ED79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[19]</w:t>
      </w:r>
      <w:r w:rsidRPr="00B050F0">
        <w:rPr>
          <w:rFonts w:ascii="Times New Roman" w:hAnsi="Times New Roman"/>
          <w:noProof/>
        </w:rPr>
        <w:tab/>
        <w:t xml:space="preserve">G. Spanoudakis and A. Zisman, “Software Traceability: A road map,” in </w:t>
      </w:r>
      <w:r w:rsidRPr="00B050F0">
        <w:rPr>
          <w:rFonts w:ascii="Times New Roman" w:hAnsi="Times New Roman"/>
          <w:i/>
          <w:iCs/>
          <w:noProof/>
        </w:rPr>
        <w:t>Handbook of Software Engineering and Knowledge Engineering</w:t>
      </w:r>
      <w:r w:rsidRPr="00B050F0">
        <w:rPr>
          <w:rFonts w:ascii="Times New Roman" w:hAnsi="Times New Roman"/>
          <w:noProof/>
        </w:rPr>
        <w:t>, vol. 3, S. K. Chang, Ed. 2005, pp. 395–428.</w:t>
      </w:r>
    </w:p>
    <w:p w14:paraId="0AB1EF5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[20]</w:t>
      </w:r>
      <w:r w:rsidRPr="00B050F0">
        <w:rPr>
          <w:rFonts w:ascii="Times New Roman" w:hAnsi="Times New Roman"/>
          <w:noProof/>
        </w:rPr>
        <w:tab/>
        <w:t xml:space="preserve">M. LindVall and  kristian Sandahl, “Practical Implications of Traceability,” </w:t>
      </w:r>
      <w:r w:rsidRPr="00B050F0">
        <w:rPr>
          <w:rFonts w:ascii="Times New Roman" w:hAnsi="Times New Roman"/>
          <w:i/>
          <w:iCs/>
          <w:noProof/>
        </w:rPr>
        <w:t>Softw. Pract. Exp.</w:t>
      </w:r>
      <w:r w:rsidRPr="00B050F0">
        <w:rPr>
          <w:rFonts w:ascii="Times New Roman" w:hAnsi="Times New Roman"/>
          <w:noProof/>
        </w:rPr>
        <w:t>, vol. 26, no. 10, pp. 1161–1180, 1996.</w:t>
      </w:r>
    </w:p>
    <w:p w14:paraId="673684A9"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[21]</w:t>
      </w:r>
      <w:r w:rsidRPr="00B050F0">
        <w:rPr>
          <w:rFonts w:ascii="Times New Roman" w:hAnsi="Times New Roman"/>
          <w:noProof/>
        </w:rPr>
        <w:tab/>
        <w:t xml:space="preserve">N. Aizenbud-Reshef, J. Rubin, and Y. Shaham-Gafni, “Model traceability,” </w:t>
      </w:r>
      <w:r w:rsidRPr="00B050F0">
        <w:rPr>
          <w:rFonts w:ascii="Times New Roman" w:hAnsi="Times New Roman"/>
          <w:i/>
          <w:iCs/>
          <w:noProof/>
        </w:rPr>
        <w:t>IBM Syst. J. - Model. Softw. Dev.</w:t>
      </w:r>
      <w:r w:rsidRPr="00B050F0">
        <w:rPr>
          <w:rFonts w:ascii="Times New Roman" w:hAnsi="Times New Roman"/>
          <w:noProof/>
        </w:rPr>
        <w:t>, vol. 45, no. 3, pp. 515–526, 2006.</w:t>
      </w:r>
    </w:p>
    <w:p w14:paraId="318C34D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[22]</w:t>
      </w:r>
      <w:r w:rsidRPr="00B050F0">
        <w:rPr>
          <w:rFonts w:ascii="Times New Roman" w:hAnsi="Times New Roman"/>
          <w:noProof/>
        </w:rPr>
        <w:tab/>
        <w:t xml:space="preserve">P. Letelier and V. Anaya, “Customizing Traceability in a Software Development Process,” in </w:t>
      </w:r>
      <w:r w:rsidRPr="00B050F0">
        <w:rPr>
          <w:rFonts w:ascii="Times New Roman" w:hAnsi="Times New Roman"/>
          <w:i/>
          <w:iCs/>
          <w:noProof/>
        </w:rPr>
        <w:t xml:space="preserve">Information Systems Development Springer </w:t>
      </w:r>
      <w:r w:rsidRPr="00B050F0">
        <w:rPr>
          <w:rFonts w:ascii="Times New Roman" w:hAnsi="Times New Roman"/>
          <w:noProof/>
        </w:rPr>
        <w:t>, 2005, pp. 137–148.</w:t>
      </w:r>
    </w:p>
    <w:p w14:paraId="6AD4EA9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[23]</w:t>
      </w:r>
      <w:r w:rsidRPr="00B050F0">
        <w:rPr>
          <w:rFonts w:ascii="Times New Roman" w:hAnsi="Times New Roman"/>
          <w:noProof/>
        </w:rPr>
        <w:tab/>
        <w:t xml:space="preserve">F. A. C. Pinheiro, </w:t>
      </w:r>
      <w:r w:rsidRPr="00B050F0">
        <w:rPr>
          <w:rFonts w:ascii="Times New Roman" w:hAnsi="Times New Roman"/>
          <w:i/>
          <w:iCs/>
          <w:noProof/>
        </w:rPr>
        <w:t>Requirements traceability, in Perspectives on software requirements</w:t>
      </w:r>
      <w:r w:rsidRPr="00B050F0">
        <w:rPr>
          <w:rFonts w:ascii="Times New Roman" w:hAnsi="Times New Roman"/>
          <w:noProof/>
        </w:rPr>
        <w:t>. Berlin, Germany: Springer, 2004.</w:t>
      </w:r>
    </w:p>
    <w:p w14:paraId="0538505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[24]</w:t>
      </w:r>
      <w:r w:rsidRPr="00B050F0">
        <w:rPr>
          <w:rFonts w:ascii="Times New Roman" w:hAnsi="Times New Roman"/>
          <w:noProof/>
        </w:rPr>
        <w:tab/>
        <w:t xml:space="preserve">M. Costa and A. Da Silva, “RT-MDD framework—a practical approach,” in </w:t>
      </w:r>
      <w:r w:rsidRPr="00B050F0">
        <w:rPr>
          <w:rFonts w:ascii="Times New Roman" w:hAnsi="Times New Roman"/>
          <w:i/>
          <w:iCs/>
          <w:noProof/>
        </w:rPr>
        <w:t xml:space="preserve">European Conference on Model Driven Architecture - Traceability Workshop </w:t>
      </w:r>
      <w:r w:rsidRPr="00B050F0">
        <w:rPr>
          <w:rFonts w:ascii="Times New Roman" w:hAnsi="Times New Roman"/>
          <w:noProof/>
        </w:rPr>
        <w:t>, 2007, pp. 17–26.</w:t>
      </w:r>
    </w:p>
    <w:p w14:paraId="5C6ED6F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[25]</w:t>
      </w:r>
      <w:r w:rsidRPr="00B050F0">
        <w:rPr>
          <w:rFonts w:ascii="Times New Roman" w:hAnsi="Times New Roman"/>
          <w:noProof/>
        </w:rPr>
        <w:tab/>
        <w:t xml:space="preserve">N. Narayan, B. Bruegge, A. Delater, and P. Barbar, “Enhanced Traceability in Model-based CASE Tools using Ontologies and Information Retrieval,” in </w:t>
      </w:r>
      <w:r w:rsidRPr="00B050F0">
        <w:rPr>
          <w:rFonts w:ascii="Times New Roman" w:hAnsi="Times New Roman"/>
          <w:i/>
          <w:iCs/>
          <w:noProof/>
        </w:rPr>
        <w:t>MARK’11</w:t>
      </w:r>
      <w:r w:rsidRPr="00B050F0">
        <w:rPr>
          <w:rFonts w:ascii="Times New Roman" w:hAnsi="Times New Roman"/>
          <w:noProof/>
        </w:rPr>
        <w:t>, 2011, pp. 24–28.</w:t>
      </w:r>
    </w:p>
    <w:p w14:paraId="2339DF3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[26]</w:t>
      </w:r>
      <w:r w:rsidRPr="00B050F0">
        <w:rPr>
          <w:rFonts w:ascii="Times New Roman" w:hAnsi="Times New Roman"/>
          <w:noProof/>
        </w:rPr>
        <w:tab/>
        <w:t xml:space="preserve">M. A. Javed and U. Zdun, “A Systematic Literature Review of Traceability Approaches Between Software Architecture and Source Code,” in </w:t>
      </w:r>
      <w:r w:rsidRPr="00B050F0">
        <w:rPr>
          <w:rFonts w:ascii="Times New Roman" w:hAnsi="Times New Roman"/>
          <w:i/>
          <w:iCs/>
          <w:noProof/>
        </w:rPr>
        <w:t>18th International Conference on Evaluation and Assessment in Software Engineering</w:t>
      </w:r>
      <w:r w:rsidRPr="00B050F0">
        <w:rPr>
          <w:rFonts w:ascii="Times New Roman" w:hAnsi="Times New Roman"/>
          <w:noProof/>
        </w:rPr>
        <w:t>, 2014, pp. 1–10.</w:t>
      </w:r>
    </w:p>
    <w:p w14:paraId="7E35ACE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[27]</w:t>
      </w:r>
      <w:r w:rsidRPr="00B050F0">
        <w:rPr>
          <w:rFonts w:ascii="Times New Roman" w:hAnsi="Times New Roman"/>
          <w:noProof/>
        </w:rPr>
        <w:tab/>
        <w:t xml:space="preserve">R. Torkar, T. Gorschek, U. Raja, and K. Kamran, “Requirements traceability: systematic review and industry case study,” </w:t>
      </w:r>
      <w:r w:rsidRPr="00B050F0">
        <w:rPr>
          <w:rFonts w:ascii="Times New Roman" w:hAnsi="Times New Roman"/>
          <w:i/>
          <w:iCs/>
          <w:noProof/>
        </w:rPr>
        <w:t>Int. J. Softw. Eng. Knowl. Eng.</w:t>
      </w:r>
      <w:r w:rsidRPr="00B050F0">
        <w:rPr>
          <w:rFonts w:ascii="Times New Roman" w:hAnsi="Times New Roman"/>
          <w:noProof/>
        </w:rPr>
        <w:t>, vol. 22, no. 3, pp. 1–49, 2012.</w:t>
      </w:r>
    </w:p>
    <w:p w14:paraId="6C37FFC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[28]</w:t>
      </w:r>
      <w:r w:rsidRPr="00B050F0">
        <w:rPr>
          <w:rFonts w:ascii="Times New Roman" w:hAnsi="Times New Roman"/>
          <w:noProof/>
        </w:rPr>
        <w:tab/>
        <w:t xml:space="preserve">P. Rempel, P. Mäder, T. Kuschke, and I. Philippow, “Requirements Traceability across Organizational Boundaries - A Survey and Taxonomy,” in </w:t>
      </w:r>
      <w:r w:rsidRPr="00B050F0">
        <w:rPr>
          <w:rFonts w:ascii="Times New Roman" w:hAnsi="Times New Roman"/>
          <w:i/>
          <w:iCs/>
          <w:noProof/>
        </w:rPr>
        <w:t>Requirements Engineering: Foundation for Software Quality</w:t>
      </w:r>
      <w:r w:rsidRPr="00B050F0">
        <w:rPr>
          <w:rFonts w:ascii="Times New Roman" w:hAnsi="Times New Roman"/>
          <w:noProof/>
        </w:rPr>
        <w:t>, vol. 7830, 2013, pp. 125–140.</w:t>
      </w:r>
    </w:p>
    <w:p w14:paraId="3B5C3C8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[29]</w:t>
      </w:r>
      <w:r w:rsidRPr="00B050F0">
        <w:rPr>
          <w:rFonts w:ascii="Times New Roman" w:hAnsi="Times New Roman"/>
          <w:noProof/>
        </w:rPr>
        <w:tab/>
        <w:t xml:space="preserve">E. Bouillon, P. Mäder, and I. Philippow, “A Survey on Usage Scenarios for Requirements Traceability in Practice,” in </w:t>
      </w:r>
      <w:r w:rsidRPr="00B050F0">
        <w:rPr>
          <w:rFonts w:ascii="Times New Roman" w:hAnsi="Times New Roman"/>
          <w:i/>
          <w:iCs/>
          <w:noProof/>
        </w:rPr>
        <w:t>19th international conference on Requirements Engineering: Foundation for Software Quality</w:t>
      </w:r>
      <w:r w:rsidRPr="00B050F0">
        <w:rPr>
          <w:rFonts w:ascii="Times New Roman" w:hAnsi="Times New Roman"/>
          <w:noProof/>
        </w:rPr>
        <w:t>, 2013, pp. 158–173.</w:t>
      </w:r>
    </w:p>
    <w:p w14:paraId="5C8BBD2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[30]</w:t>
      </w:r>
      <w:r w:rsidRPr="00B050F0">
        <w:rPr>
          <w:rFonts w:ascii="Times New Roman" w:hAnsi="Times New Roman"/>
          <w:noProof/>
        </w:rPr>
        <w:tab/>
        <w:t xml:space="preserve">G. Loniewski, E. Insfran, and S. Abrahão, “A Systematic Review of the Use of Requirements Engineering Techniques in Model-Driven Development,” in </w:t>
      </w:r>
      <w:r w:rsidRPr="00B050F0">
        <w:rPr>
          <w:rFonts w:ascii="Times New Roman" w:hAnsi="Times New Roman"/>
          <w:i/>
          <w:iCs/>
          <w:noProof/>
        </w:rPr>
        <w:t xml:space="preserve">Model Driven Engineering Languages and Systems-13th International Conference, MODELS </w:t>
      </w:r>
      <w:r w:rsidRPr="00B050F0">
        <w:rPr>
          <w:rFonts w:ascii="Times New Roman" w:hAnsi="Times New Roman"/>
          <w:noProof/>
        </w:rPr>
        <w:t>, 2010, vol. 6359, pp. 213–227.</w:t>
      </w:r>
    </w:p>
    <w:p w14:paraId="77E5138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[31]</w:t>
      </w:r>
      <w:r w:rsidRPr="00B050F0">
        <w:rPr>
          <w:rFonts w:ascii="Times New Roman" w:hAnsi="Times New Roman"/>
          <w:noProof/>
        </w:rPr>
        <w:tab/>
        <w:t xml:space="preserve">P. Brereton, B. A. Kitchenham, D. Budgen, M. Turner, and M. Khalil, “Lessons from applying the systematic literature review process within the software engineering domain,” </w:t>
      </w:r>
      <w:r w:rsidRPr="00B050F0">
        <w:rPr>
          <w:rFonts w:ascii="Times New Roman" w:hAnsi="Times New Roman"/>
          <w:i/>
          <w:iCs/>
          <w:noProof/>
        </w:rPr>
        <w:t>J. Syst. Softw.</w:t>
      </w:r>
      <w:r w:rsidRPr="00B050F0">
        <w:rPr>
          <w:rFonts w:ascii="Times New Roman" w:hAnsi="Times New Roman"/>
          <w:noProof/>
        </w:rPr>
        <w:t>, vol. 80, no. 4, pp. 571–583, 2007.</w:t>
      </w:r>
    </w:p>
    <w:p w14:paraId="2A2C0ED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[32]</w:t>
      </w:r>
      <w:r w:rsidRPr="00B050F0">
        <w:rPr>
          <w:rFonts w:ascii="Times New Roman" w:hAnsi="Times New Roman"/>
          <w:noProof/>
        </w:rPr>
        <w:tab/>
        <w:t>B. Kitchenham and S. Charters, “Guidelines for performing systematic literature reviews in software engineering,” 2007.</w:t>
      </w:r>
    </w:p>
    <w:p w14:paraId="7743443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[33]</w:t>
      </w:r>
      <w:r w:rsidRPr="00B050F0">
        <w:rPr>
          <w:rFonts w:ascii="Times New Roman" w:hAnsi="Times New Roman"/>
          <w:noProof/>
        </w:rPr>
        <w:tab/>
        <w:t>J. Linaker, S. M. Sulaman, M. Host, and R. M. de Mello, “Guidelines for Conducting Surveys in Software Engineering,” Lund University, Sweden, 2015.</w:t>
      </w:r>
    </w:p>
    <w:p w14:paraId="6A9D15E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[34]</w:t>
      </w:r>
      <w:r w:rsidRPr="00B050F0">
        <w:rPr>
          <w:rFonts w:ascii="Times New Roman" w:hAnsi="Times New Roman"/>
          <w:noProof/>
        </w:rPr>
        <w:tab/>
        <w:t>Zotero, “Zotero for Firefox,” 2016. [Online]. Available: https://www.zotero.org/.</w:t>
      </w:r>
    </w:p>
    <w:p w14:paraId="275EE90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[35]</w:t>
      </w:r>
      <w:r w:rsidRPr="00B050F0">
        <w:rPr>
          <w:rFonts w:ascii="Times New Roman" w:hAnsi="Times New Roman"/>
          <w:noProof/>
        </w:rPr>
        <w:tab/>
        <w:t xml:space="preserve">J. Dick, “Rich Traceability ,” in </w:t>
      </w:r>
      <w:r w:rsidRPr="00B050F0">
        <w:rPr>
          <w:rFonts w:ascii="Times New Roman" w:hAnsi="Times New Roman"/>
          <w:i/>
          <w:iCs/>
          <w:noProof/>
        </w:rPr>
        <w:t xml:space="preserve">1st International Workshop on Traceability for Emerging forms of Software Engineering </w:t>
      </w:r>
      <w:r w:rsidRPr="00B050F0">
        <w:rPr>
          <w:rFonts w:ascii="Times New Roman" w:hAnsi="Times New Roman"/>
          <w:noProof/>
        </w:rPr>
        <w:t>, 2002.</w:t>
      </w:r>
    </w:p>
    <w:p w14:paraId="7F1FB49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[36]</w:t>
      </w:r>
      <w:r w:rsidRPr="00B050F0">
        <w:rPr>
          <w:rFonts w:ascii="Times New Roman" w:hAnsi="Times New Roman"/>
          <w:noProof/>
        </w:rPr>
        <w:tab/>
        <w:t xml:space="preserve">R. F. Paige, “Traceability in model-driven safety critical software engineering,” in </w:t>
      </w:r>
      <w:r w:rsidRPr="00B050F0">
        <w:rPr>
          <w:rFonts w:ascii="Times New Roman" w:hAnsi="Times New Roman"/>
          <w:i/>
          <w:iCs/>
          <w:noProof/>
        </w:rPr>
        <w:t>6th ECMFA Traceability Workshop</w:t>
      </w:r>
      <w:r w:rsidRPr="00B050F0">
        <w:rPr>
          <w:rFonts w:ascii="Times New Roman" w:hAnsi="Times New Roman"/>
          <w:noProof/>
        </w:rPr>
        <w:t>, 2010, p. 5.</w:t>
      </w:r>
    </w:p>
    <w:p w14:paraId="7E611F3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[37]</w:t>
      </w:r>
      <w:r w:rsidRPr="00B050F0">
        <w:rPr>
          <w:rFonts w:ascii="Times New Roman" w:hAnsi="Times New Roman"/>
          <w:noProof/>
        </w:rPr>
        <w:tab/>
        <w:t xml:space="preserve">M. H. Ammar, M. Benaïssa, and H. Chabchoub, “Traceability management system: Literature review and proposal of a system integrating risk management for hazardous products transportation,” in </w:t>
      </w:r>
      <w:r w:rsidRPr="00B050F0">
        <w:rPr>
          <w:rFonts w:ascii="Times New Roman" w:hAnsi="Times New Roman"/>
          <w:i/>
          <w:iCs/>
          <w:noProof/>
        </w:rPr>
        <w:t>4th International Conference on Advanced Logistics and Transport</w:t>
      </w:r>
      <w:r w:rsidRPr="00B050F0">
        <w:rPr>
          <w:rFonts w:ascii="Times New Roman" w:hAnsi="Times New Roman"/>
          <w:noProof/>
        </w:rPr>
        <w:t>, 2015.</w:t>
      </w:r>
    </w:p>
    <w:p w14:paraId="6EF83B2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[38]</w:t>
      </w:r>
      <w:r w:rsidRPr="00B050F0">
        <w:rPr>
          <w:rFonts w:ascii="Times New Roman" w:hAnsi="Times New Roman"/>
          <w:noProof/>
        </w:rPr>
        <w:tab/>
        <w:t xml:space="preserve">A. Limon and J. Garbajosa, “The Need for a Unifying Traceability Scheme,” in </w:t>
      </w:r>
      <w:r w:rsidRPr="00B050F0">
        <w:rPr>
          <w:rFonts w:ascii="Times New Roman" w:hAnsi="Times New Roman"/>
          <w:i/>
          <w:iCs/>
          <w:noProof/>
        </w:rPr>
        <w:t xml:space="preserve">European Conference on Model Driven Architecture - Traceability Workshop </w:t>
      </w:r>
      <w:r w:rsidRPr="00B050F0">
        <w:rPr>
          <w:rFonts w:ascii="Times New Roman" w:hAnsi="Times New Roman"/>
          <w:noProof/>
        </w:rPr>
        <w:t>, 2005, pp. 47–56.</w:t>
      </w:r>
    </w:p>
    <w:p w14:paraId="440238D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[39]</w:t>
      </w:r>
      <w:r w:rsidRPr="00B050F0">
        <w:rPr>
          <w:rFonts w:ascii="Times New Roman" w:hAnsi="Times New Roman"/>
          <w:noProof/>
        </w:rPr>
        <w:tab/>
        <w:t xml:space="preserve">J. Cleland-Huang and C. K. Chang, “Event-based traceability for managing evolutionary change,” </w:t>
      </w:r>
      <w:r w:rsidRPr="00B050F0">
        <w:rPr>
          <w:rFonts w:ascii="Times New Roman" w:hAnsi="Times New Roman"/>
          <w:i/>
          <w:iCs/>
          <w:noProof/>
        </w:rPr>
        <w:t>IEEE Trans. Softw. Eng.</w:t>
      </w:r>
      <w:r w:rsidRPr="00B050F0">
        <w:rPr>
          <w:rFonts w:ascii="Times New Roman" w:hAnsi="Times New Roman"/>
          <w:noProof/>
        </w:rPr>
        <w:t>, vol. 29, no. 9, pp. 796–810, 2003.</w:t>
      </w:r>
    </w:p>
    <w:p w14:paraId="244B325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[40]</w:t>
      </w:r>
      <w:r w:rsidRPr="00B050F0">
        <w:rPr>
          <w:rFonts w:ascii="Times New Roman" w:hAnsi="Times New Roman"/>
          <w:noProof/>
        </w:rPr>
        <w:tab/>
        <w:t xml:space="preserve">A. Espinoza, G. Botterweck, and J. Garbajosa, “A Formal Approach to Reuse Successful Traceability Practices in SPL Projects,” </w:t>
      </w:r>
      <w:r w:rsidRPr="00B050F0">
        <w:rPr>
          <w:rFonts w:ascii="Times New Roman" w:hAnsi="Times New Roman"/>
          <w:i/>
          <w:iCs/>
          <w:noProof/>
        </w:rPr>
        <w:t xml:space="preserve">Symposium On Applied Computing </w:t>
      </w:r>
      <w:r w:rsidRPr="00B050F0">
        <w:rPr>
          <w:rFonts w:ascii="Times New Roman" w:hAnsi="Times New Roman"/>
          <w:noProof/>
        </w:rPr>
        <w:t>. Sierre, Switzerland, pp. 2353–2359, 2010.</w:t>
      </w:r>
    </w:p>
    <w:p w14:paraId="73D75A8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[41]</w:t>
      </w:r>
      <w:r w:rsidRPr="00B050F0">
        <w:rPr>
          <w:rFonts w:ascii="Times New Roman" w:hAnsi="Times New Roman"/>
          <w:noProof/>
        </w:rPr>
        <w:tab/>
        <w:t xml:space="preserve">L. Bondé, P. Boulet, and J.-L. Dekeyser, “Traceability and Interoperability at Different Levels of Abstraction in Model Transformations,” in </w:t>
      </w:r>
      <w:r w:rsidRPr="00B050F0">
        <w:rPr>
          <w:rFonts w:ascii="Times New Roman" w:hAnsi="Times New Roman"/>
          <w:i/>
          <w:iCs/>
          <w:noProof/>
        </w:rPr>
        <w:t>Building Sustainable Information Systems</w:t>
      </w:r>
      <w:r w:rsidRPr="00B050F0">
        <w:rPr>
          <w:rFonts w:ascii="Times New Roman" w:hAnsi="Times New Roman"/>
          <w:noProof/>
        </w:rPr>
        <w:t>, L. Henry, F. Julie, B. Andrew, B. Chris, L. Michael, and S. Christoph, Eds. Springer, 2012, pp. 263–276.</w:t>
      </w:r>
    </w:p>
    <w:p w14:paraId="27B97B0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[42]</w:t>
      </w:r>
      <w:r w:rsidRPr="00B050F0">
        <w:rPr>
          <w:rFonts w:ascii="Times New Roman" w:hAnsi="Times New Roman"/>
          <w:noProof/>
        </w:rPr>
        <w:tab/>
        <w:t xml:space="preserve">O. Gotel </w:t>
      </w:r>
      <w:r w:rsidRPr="00B050F0">
        <w:rPr>
          <w:rFonts w:ascii="Times New Roman" w:hAnsi="Times New Roman"/>
          <w:i/>
          <w:iCs/>
          <w:noProof/>
        </w:rPr>
        <w:t>et al.</w:t>
      </w:r>
      <w:r w:rsidRPr="00B050F0">
        <w:rPr>
          <w:rFonts w:ascii="Times New Roman" w:hAnsi="Times New Roman"/>
          <w:noProof/>
        </w:rPr>
        <w:t xml:space="preserve">, </w:t>
      </w:r>
      <w:r w:rsidRPr="00B050F0">
        <w:rPr>
          <w:rFonts w:ascii="Times New Roman" w:hAnsi="Times New Roman"/>
          <w:i/>
          <w:iCs/>
          <w:noProof/>
        </w:rPr>
        <w:t>Traceability Fundamentals</w:t>
      </w:r>
      <w:r w:rsidRPr="00B050F0">
        <w:rPr>
          <w:rFonts w:ascii="Times New Roman" w:hAnsi="Times New Roman"/>
          <w:noProof/>
        </w:rPr>
        <w:t>. 2012.</w:t>
      </w:r>
    </w:p>
    <w:p w14:paraId="11B0E6F4"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[43]</w:t>
      </w:r>
      <w:r w:rsidRPr="00B050F0">
        <w:rPr>
          <w:rFonts w:ascii="Times New Roman" w:hAnsi="Times New Roman"/>
          <w:noProof/>
        </w:rPr>
        <w:tab/>
        <w:t xml:space="preserve">P. Rempel, P. Mader, and T. Kuschke, “An empirical study on project-specific traceability strategies,” in </w:t>
      </w:r>
      <w:r w:rsidRPr="00B050F0">
        <w:rPr>
          <w:rFonts w:ascii="Times New Roman" w:hAnsi="Times New Roman"/>
          <w:i/>
          <w:iCs/>
          <w:noProof/>
        </w:rPr>
        <w:t>21st Intn’l Requirements Engineering Conference</w:t>
      </w:r>
      <w:r w:rsidRPr="00B050F0">
        <w:rPr>
          <w:rFonts w:ascii="Times New Roman" w:hAnsi="Times New Roman"/>
          <w:noProof/>
        </w:rPr>
        <w:t>, 2013, pp. 195–204.</w:t>
      </w:r>
    </w:p>
    <w:p w14:paraId="4A98CF5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[44]</w:t>
      </w:r>
      <w:r w:rsidRPr="00B050F0">
        <w:rPr>
          <w:rFonts w:ascii="Times New Roman" w:hAnsi="Times New Roman"/>
          <w:noProof/>
        </w:rPr>
        <w:tab/>
        <w:t xml:space="preserve">K. Pohl., “Adapting traceability environments to project-specific needs,” </w:t>
      </w:r>
      <w:r w:rsidRPr="00B050F0">
        <w:rPr>
          <w:rFonts w:ascii="Times New Roman" w:hAnsi="Times New Roman"/>
          <w:i/>
          <w:iCs/>
          <w:noProof/>
        </w:rPr>
        <w:t>Communications of the ACM</w:t>
      </w:r>
      <w:r w:rsidRPr="00B050F0">
        <w:rPr>
          <w:rFonts w:ascii="Times New Roman" w:hAnsi="Times New Roman"/>
          <w:noProof/>
        </w:rPr>
        <w:t>, vol. 41, ACM, New York, NY, USA , pp. 54–62, 1998.</w:t>
      </w:r>
    </w:p>
    <w:p w14:paraId="63573F5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[45]</w:t>
      </w:r>
      <w:r w:rsidRPr="00B050F0">
        <w:rPr>
          <w:rFonts w:ascii="Times New Roman" w:hAnsi="Times New Roman"/>
          <w:noProof/>
        </w:rPr>
        <w:tab/>
        <w:t xml:space="preserve">R. Noll, “Enhancing traceability using ontologies,” in </w:t>
      </w:r>
      <w:r w:rsidRPr="00B050F0">
        <w:rPr>
          <w:rFonts w:ascii="Times New Roman" w:hAnsi="Times New Roman"/>
          <w:i/>
          <w:iCs/>
          <w:noProof/>
        </w:rPr>
        <w:t>ACM symposium on Applied computing</w:t>
      </w:r>
      <w:r w:rsidRPr="00B050F0">
        <w:rPr>
          <w:rFonts w:ascii="Times New Roman" w:hAnsi="Times New Roman"/>
          <w:noProof/>
        </w:rPr>
        <w:t>, 2007, pp. 1496–1497.</w:t>
      </w:r>
    </w:p>
    <w:p w14:paraId="25265E7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[46]</w:t>
      </w:r>
      <w:r w:rsidRPr="00B050F0">
        <w:rPr>
          <w:rFonts w:ascii="Times New Roman" w:hAnsi="Times New Roman"/>
          <w:noProof/>
        </w:rPr>
        <w:tab/>
        <w:t xml:space="preserve">R. F. Paige, N. Drivalos, D. S. Kolovos, K. J. Fernandes, C. Power, and S. Zschaler, “Rigorous identification and encoding of trace-links in model-driven engineering,” </w:t>
      </w:r>
      <w:r w:rsidRPr="00B050F0">
        <w:rPr>
          <w:rFonts w:ascii="Times New Roman" w:hAnsi="Times New Roman"/>
          <w:i/>
          <w:iCs/>
          <w:noProof/>
        </w:rPr>
        <w:t>Softw. Syst. Model.</w:t>
      </w:r>
      <w:r w:rsidRPr="00B050F0">
        <w:rPr>
          <w:rFonts w:ascii="Times New Roman" w:hAnsi="Times New Roman"/>
          <w:noProof/>
        </w:rPr>
        <w:t>, vol. 10, no. 4, pp. 469–487, 2011.</w:t>
      </w:r>
    </w:p>
    <w:p w14:paraId="4C032EA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[47]</w:t>
      </w:r>
      <w:r w:rsidRPr="00B050F0">
        <w:rPr>
          <w:rFonts w:ascii="Times New Roman" w:hAnsi="Times New Roman"/>
          <w:noProof/>
        </w:rPr>
        <w:tab/>
        <w:t xml:space="preserve">S. Pavalkis, L. Nemuraite, and E. Milevičienė, “Towards Traceability Metamodel for Business Process Modeling Notation,” </w:t>
      </w:r>
      <w:r w:rsidRPr="00B050F0">
        <w:rPr>
          <w:rFonts w:ascii="Times New Roman" w:hAnsi="Times New Roman"/>
          <w:i/>
          <w:iCs/>
          <w:noProof/>
        </w:rPr>
        <w:t>IFIP Advances in Information and Communication Technology</w:t>
      </w:r>
      <w:r w:rsidRPr="00B050F0">
        <w:rPr>
          <w:rFonts w:ascii="Times New Roman" w:hAnsi="Times New Roman"/>
          <w:noProof/>
        </w:rPr>
        <w:t>. pp. 177–188, 2011.</w:t>
      </w:r>
    </w:p>
    <w:p w14:paraId="3122CA8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[48]</w:t>
      </w:r>
      <w:r w:rsidRPr="00B050F0">
        <w:rPr>
          <w:rFonts w:ascii="Times New Roman" w:hAnsi="Times New Roman"/>
          <w:noProof/>
        </w:rPr>
        <w:tab/>
        <w:t xml:space="preserve">H. Le Dang, H. Dubois, and S. Gérard, “Towards a traceability model in a MARTE-based methodology for real-time embedded systems,” </w:t>
      </w:r>
      <w:r w:rsidRPr="00B050F0">
        <w:rPr>
          <w:rFonts w:ascii="Times New Roman" w:hAnsi="Times New Roman"/>
          <w:i/>
          <w:iCs/>
          <w:noProof/>
        </w:rPr>
        <w:t>Innov. Syst. Softw. Eng.</w:t>
      </w:r>
      <w:r w:rsidRPr="00B050F0">
        <w:rPr>
          <w:rFonts w:ascii="Times New Roman" w:hAnsi="Times New Roman"/>
          <w:noProof/>
        </w:rPr>
        <w:t>, vol. 4, no. 3, pp. 189–193, 2008.</w:t>
      </w:r>
    </w:p>
    <w:p w14:paraId="1EC0D73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[49]</w:t>
      </w:r>
      <w:r w:rsidRPr="00B050F0">
        <w:rPr>
          <w:rFonts w:ascii="Times New Roman" w:hAnsi="Times New Roman"/>
          <w:noProof/>
        </w:rPr>
        <w:tab/>
        <w:t xml:space="preserve">R. F. P. Taromirad, M., N. Matragkas, “Towards a Multi-Domain Model-Driven Traceability Approach,” in </w:t>
      </w:r>
      <w:r w:rsidRPr="00B050F0">
        <w:rPr>
          <w:rFonts w:ascii="Times New Roman" w:hAnsi="Times New Roman"/>
          <w:i/>
          <w:iCs/>
          <w:noProof/>
        </w:rPr>
        <w:t>7th International Workshop on Multi-Paradigm Modeling co-located with 2013 ACM/IEEE 16th International Conference on Model Driven Engineering Languages and Systems (MODELS).</w:t>
      </w:r>
      <w:r w:rsidRPr="00B050F0">
        <w:rPr>
          <w:rFonts w:ascii="Times New Roman" w:hAnsi="Times New Roman"/>
          <w:noProof/>
        </w:rPr>
        <w:t>, 2013.</w:t>
      </w:r>
    </w:p>
    <w:p w14:paraId="670E277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[50]</w:t>
      </w:r>
      <w:r w:rsidRPr="00B050F0">
        <w:rPr>
          <w:rFonts w:ascii="Times New Roman" w:hAnsi="Times New Roman"/>
          <w:noProof/>
        </w:rPr>
        <w:tab/>
        <w:t xml:space="preserve">E. s Yu, “Social modeling and I*,” in </w:t>
      </w:r>
      <w:r w:rsidRPr="00B050F0">
        <w:rPr>
          <w:rFonts w:ascii="Times New Roman" w:hAnsi="Times New Roman"/>
          <w:i/>
          <w:iCs/>
          <w:noProof/>
        </w:rPr>
        <w:t>Conceptual Modeling: Foundations and Applications</w:t>
      </w:r>
      <w:r w:rsidRPr="00B050F0">
        <w:rPr>
          <w:rFonts w:ascii="Times New Roman" w:hAnsi="Times New Roman"/>
          <w:noProof/>
        </w:rPr>
        <w:t>, A. T. C. Borgida  V. K., P. Giorgini, and E. S. Yu, Eds. Berlin: Springer, 2009, pp. 99–121.</w:t>
      </w:r>
    </w:p>
    <w:p w14:paraId="250CADB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[51]</w:t>
      </w:r>
      <w:r w:rsidRPr="00B050F0">
        <w:rPr>
          <w:rFonts w:ascii="Times New Roman" w:hAnsi="Times New Roman"/>
          <w:noProof/>
        </w:rPr>
        <w:tab/>
        <w:t xml:space="preserve">C. Cavalcanti </w:t>
      </w:r>
      <w:r w:rsidRPr="00B050F0">
        <w:rPr>
          <w:rFonts w:ascii="Times New Roman" w:hAnsi="Times New Roman"/>
          <w:i/>
          <w:iCs/>
          <w:noProof/>
        </w:rPr>
        <w:t>et al.</w:t>
      </w:r>
      <w:r w:rsidRPr="00B050F0">
        <w:rPr>
          <w:rFonts w:ascii="Times New Roman" w:hAnsi="Times New Roman"/>
          <w:noProof/>
        </w:rPr>
        <w:t xml:space="preserve">, “Towards Metamodel Support for Variability and Traceability in Software Product Lines,” in </w:t>
      </w:r>
      <w:r w:rsidRPr="00B050F0">
        <w:rPr>
          <w:rFonts w:ascii="Times New Roman" w:hAnsi="Times New Roman"/>
          <w:i/>
          <w:iCs/>
          <w:noProof/>
        </w:rPr>
        <w:t>5th Workshop on Variability Modeling of Software-Intensive Systems</w:t>
      </w:r>
      <w:r w:rsidRPr="00B050F0">
        <w:rPr>
          <w:rFonts w:ascii="Times New Roman" w:hAnsi="Times New Roman"/>
          <w:noProof/>
        </w:rPr>
        <w:t>, 2011, pp. 49–57.</w:t>
      </w:r>
    </w:p>
    <w:p w14:paraId="727102C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[52]</w:t>
      </w:r>
      <w:r w:rsidRPr="00B050F0">
        <w:rPr>
          <w:rFonts w:ascii="Times New Roman" w:hAnsi="Times New Roman"/>
          <w:noProof/>
        </w:rPr>
        <w:tab/>
        <w:t xml:space="preserve">L. Yilmaz and D. Kent, “ACART: An API Compliance and Analysis Report Tool for Discovering Reference Design Traceability,” in </w:t>
      </w:r>
      <w:r w:rsidRPr="00B050F0">
        <w:rPr>
          <w:rFonts w:ascii="Times New Roman" w:hAnsi="Times New Roman"/>
          <w:i/>
          <w:iCs/>
          <w:noProof/>
        </w:rPr>
        <w:t>49th Annual Southeast Regional Conference</w:t>
      </w:r>
      <w:r w:rsidRPr="00B050F0">
        <w:rPr>
          <w:rFonts w:ascii="Times New Roman" w:hAnsi="Times New Roman"/>
          <w:noProof/>
        </w:rPr>
        <w:t>, 2011, pp. 243–248.</w:t>
      </w:r>
    </w:p>
    <w:p w14:paraId="74842FB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[53]</w:t>
      </w:r>
      <w:r w:rsidRPr="00B050F0">
        <w:rPr>
          <w:rFonts w:ascii="Times New Roman" w:hAnsi="Times New Roman"/>
          <w:noProof/>
        </w:rPr>
        <w:tab/>
        <w:t xml:space="preserve">H. U. Asuncion and F. François, “An end-to-end industrial software traceability tool,” in </w:t>
      </w:r>
      <w:r w:rsidRPr="00B050F0">
        <w:rPr>
          <w:rFonts w:ascii="Times New Roman" w:hAnsi="Times New Roman"/>
          <w:i/>
          <w:iCs/>
          <w:noProof/>
        </w:rPr>
        <w:t>European software engineering conference and the ACM SIGSOFT</w:t>
      </w:r>
      <w:r w:rsidRPr="00B050F0">
        <w:rPr>
          <w:rFonts w:ascii="Times New Roman" w:hAnsi="Times New Roman"/>
          <w:noProof/>
        </w:rPr>
        <w:t>, 2007, pp. 115–124.</w:t>
      </w:r>
    </w:p>
    <w:p w14:paraId="0E2815F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[54]</w:t>
      </w:r>
      <w:r w:rsidRPr="00B050F0">
        <w:rPr>
          <w:rFonts w:ascii="Times New Roman" w:hAnsi="Times New Roman"/>
          <w:noProof/>
        </w:rPr>
        <w:tab/>
        <w:t xml:space="preserve">M. Shahid and M. N. Mahrin, “An Evaluation of Requirements Management and Traceability Tools ,” </w:t>
      </w:r>
      <w:r w:rsidRPr="00B050F0">
        <w:rPr>
          <w:rFonts w:ascii="Times New Roman" w:hAnsi="Times New Roman"/>
          <w:i/>
          <w:iCs/>
          <w:noProof/>
        </w:rPr>
        <w:t>Int. J. Comput. Electr. Autom. Control Inf. Eng.</w:t>
      </w:r>
      <w:r w:rsidRPr="00B050F0">
        <w:rPr>
          <w:rFonts w:ascii="Times New Roman" w:hAnsi="Times New Roman"/>
          <w:noProof/>
        </w:rPr>
        <w:t>, vol. 5, no. 6, 2011.</w:t>
      </w:r>
    </w:p>
    <w:p w14:paraId="32E06AE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[55]</w:t>
      </w:r>
      <w:r w:rsidRPr="00B050F0">
        <w:rPr>
          <w:rFonts w:ascii="Times New Roman" w:hAnsi="Times New Roman"/>
          <w:noProof/>
        </w:rPr>
        <w:tab/>
        <w:t>M. Gills and M. Bogdanovs, “Extended Use of a Traceability Tool Within Software Development Project,” Kluwer Academic Publishers, 2002, pp. 175–186.</w:t>
      </w:r>
    </w:p>
    <w:p w14:paraId="6671A0D1"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[56]</w:t>
      </w:r>
      <w:r w:rsidRPr="00B050F0">
        <w:rPr>
          <w:rFonts w:ascii="Times New Roman" w:hAnsi="Times New Roman"/>
          <w:noProof/>
        </w:rPr>
        <w:tab/>
        <w:t xml:space="preserve">A. Goknil and I. Kurtev, “Tool support for generation and validation of traces between requirements and architecture,” in </w:t>
      </w:r>
      <w:r w:rsidRPr="00B050F0">
        <w:rPr>
          <w:rFonts w:ascii="Times New Roman" w:hAnsi="Times New Roman"/>
          <w:i/>
          <w:iCs/>
          <w:noProof/>
        </w:rPr>
        <w:t>6th ECMFA Traceability Workshop</w:t>
      </w:r>
      <w:r w:rsidRPr="00B050F0">
        <w:rPr>
          <w:rFonts w:ascii="Times New Roman" w:hAnsi="Times New Roman"/>
          <w:noProof/>
        </w:rPr>
        <w:t>, 2010, pp. 39–46.</w:t>
      </w:r>
    </w:p>
    <w:p w14:paraId="303352A9"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[57]</w:t>
      </w:r>
      <w:r w:rsidRPr="00B050F0">
        <w:rPr>
          <w:rFonts w:ascii="Times New Roman" w:hAnsi="Times New Roman"/>
          <w:noProof/>
        </w:rPr>
        <w:tab/>
        <w:t xml:space="preserve">A. Yrjönen and J. Merilinna, “Tooling for the Full Traceability of Non-functional Requirements Within Model-driven Development,” </w:t>
      </w:r>
      <w:r w:rsidRPr="00B050F0">
        <w:rPr>
          <w:rFonts w:ascii="Times New Roman" w:hAnsi="Times New Roman"/>
          <w:i/>
          <w:iCs/>
          <w:noProof/>
        </w:rPr>
        <w:t>6th ECMFA Traceability Workshop</w:t>
      </w:r>
      <w:r w:rsidRPr="00B050F0">
        <w:rPr>
          <w:rFonts w:ascii="Times New Roman" w:hAnsi="Times New Roman"/>
          <w:noProof/>
        </w:rPr>
        <w:t>. ACM, Paris, France, pp. 15–22, 2010.</w:t>
      </w:r>
    </w:p>
    <w:p w14:paraId="3BF6E3F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[58]</w:t>
      </w:r>
      <w:r w:rsidRPr="00B050F0">
        <w:rPr>
          <w:rFonts w:ascii="Times New Roman" w:hAnsi="Times New Roman"/>
          <w:noProof/>
        </w:rPr>
        <w:tab/>
        <w:t xml:space="preserve">R. Tsuchiya, T. Kato, H. Washizaki, M. Kawakami, Y. Fukazawa, and K. Yoshimura, “Recovering traceability links between requirements and source code in the same series of software products,” </w:t>
      </w:r>
      <w:r w:rsidRPr="00B050F0">
        <w:rPr>
          <w:rFonts w:ascii="Times New Roman" w:hAnsi="Times New Roman"/>
          <w:i/>
          <w:iCs/>
          <w:noProof/>
        </w:rPr>
        <w:t>International Software Product Line Conference</w:t>
      </w:r>
      <w:r w:rsidRPr="00B050F0">
        <w:rPr>
          <w:rFonts w:ascii="Times New Roman" w:hAnsi="Times New Roman"/>
          <w:noProof/>
        </w:rPr>
        <w:t>. ACM, Tokyo, Japan, pp. 121–130, 2013.</w:t>
      </w:r>
    </w:p>
    <w:p w14:paraId="0994CBB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[59]</w:t>
      </w:r>
      <w:r w:rsidRPr="00B050F0">
        <w:rPr>
          <w:rFonts w:ascii="Times New Roman" w:hAnsi="Times New Roman"/>
          <w:noProof/>
        </w:rPr>
        <w:tab/>
        <w:t xml:space="preserve">C. Ziftci and I. Krüger, “Getting More from Requirements Traceability: Requirements Testing Progress,” in </w:t>
      </w:r>
      <w:r w:rsidRPr="00B050F0">
        <w:rPr>
          <w:rFonts w:ascii="Times New Roman" w:hAnsi="Times New Roman"/>
          <w:i/>
          <w:iCs/>
          <w:noProof/>
        </w:rPr>
        <w:t>7th International Workshop on Traceability in Emerging Forms of Software Engineering (TEFSE)</w:t>
      </w:r>
      <w:r w:rsidRPr="00B050F0">
        <w:rPr>
          <w:rFonts w:ascii="Times New Roman" w:hAnsi="Times New Roman"/>
          <w:noProof/>
        </w:rPr>
        <w:t>, 2013, pp. 12–18.</w:t>
      </w:r>
    </w:p>
    <w:p w14:paraId="2C57A91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[60]</w:t>
      </w:r>
      <w:r w:rsidRPr="00B050F0">
        <w:rPr>
          <w:rFonts w:ascii="Times New Roman" w:hAnsi="Times New Roman"/>
          <w:noProof/>
        </w:rPr>
        <w:tab/>
        <w:t xml:space="preserve">N. Alhindawi, O. Meqdadi, J. I. Maletic, and B. Bartman, “A tracelab-based solution for identifying traceability links using LSI,” in </w:t>
      </w:r>
      <w:r w:rsidRPr="00B050F0">
        <w:rPr>
          <w:rFonts w:ascii="Times New Roman" w:hAnsi="Times New Roman"/>
          <w:i/>
          <w:iCs/>
          <w:noProof/>
        </w:rPr>
        <w:t>TEFSE@ICSE</w:t>
      </w:r>
      <w:r w:rsidRPr="00B050F0">
        <w:rPr>
          <w:rFonts w:ascii="Times New Roman" w:hAnsi="Times New Roman"/>
          <w:noProof/>
        </w:rPr>
        <w:t>, 2013.</w:t>
      </w:r>
    </w:p>
    <w:p w14:paraId="39FE6BA9"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[61]</w:t>
      </w:r>
      <w:r w:rsidRPr="00B050F0">
        <w:rPr>
          <w:rFonts w:ascii="Times New Roman" w:hAnsi="Times New Roman"/>
          <w:noProof/>
        </w:rPr>
        <w:tab/>
        <w:t xml:space="preserve">J. I. Maletic and M. L. Collard, “An XML based approach to support the evolution of model-to-model traceability links,” in </w:t>
      </w:r>
      <w:r w:rsidRPr="00B050F0">
        <w:rPr>
          <w:rFonts w:ascii="Times New Roman" w:hAnsi="Times New Roman"/>
          <w:i/>
          <w:iCs/>
          <w:noProof/>
        </w:rPr>
        <w:t>3rd international workshop on Traceability in emerging forms of software engineering</w:t>
      </w:r>
      <w:r w:rsidRPr="00B050F0">
        <w:rPr>
          <w:rFonts w:ascii="Times New Roman" w:hAnsi="Times New Roman"/>
          <w:noProof/>
        </w:rPr>
        <w:t>, 2005, pp. 67–72.</w:t>
      </w:r>
    </w:p>
    <w:p w14:paraId="707514D9"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[62]</w:t>
      </w:r>
      <w:r w:rsidRPr="00B050F0">
        <w:rPr>
          <w:rFonts w:ascii="Times New Roman" w:hAnsi="Times New Roman"/>
          <w:noProof/>
        </w:rPr>
        <w:tab/>
        <w:t xml:space="preserve">O. Armbrust, A. Ocampo, J. Münch, M. Katahira, and Y. Koishi, “Establishing and Maintaining Traceability Between Large Aerospace Process Standards ,” </w:t>
      </w:r>
      <w:r w:rsidRPr="00B050F0">
        <w:rPr>
          <w:rFonts w:ascii="Times New Roman" w:hAnsi="Times New Roman"/>
          <w:i/>
          <w:iCs/>
          <w:noProof/>
        </w:rPr>
        <w:t xml:space="preserve"> 7th International Workshop on Traceability in Emerging Forms of Software Engineering (TEFSE)</w:t>
      </w:r>
      <w:r w:rsidRPr="00B050F0">
        <w:rPr>
          <w:rFonts w:ascii="Times New Roman" w:hAnsi="Times New Roman"/>
          <w:noProof/>
        </w:rPr>
        <w:t>. Vancouver, BC, Canada, pp. 36–40, 2013.</w:t>
      </w:r>
    </w:p>
    <w:p w14:paraId="56ADBC9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[63]</w:t>
      </w:r>
      <w:r w:rsidRPr="00B050F0">
        <w:rPr>
          <w:rFonts w:ascii="Times New Roman" w:hAnsi="Times New Roman"/>
          <w:noProof/>
        </w:rPr>
        <w:tab/>
        <w:t xml:space="preserve">C. Trubiani, A. Ghabi, and A. Egyed, “Exploiting Traceability Uncertainty between Architectural Models and Code,” in </w:t>
      </w:r>
      <w:r w:rsidRPr="00B050F0">
        <w:rPr>
          <w:rFonts w:ascii="Times New Roman" w:hAnsi="Times New Roman"/>
          <w:i/>
          <w:iCs/>
          <w:noProof/>
        </w:rPr>
        <w:t>Software Architecture</w:t>
      </w:r>
      <w:r w:rsidRPr="00B050F0">
        <w:rPr>
          <w:rFonts w:ascii="Times New Roman" w:hAnsi="Times New Roman"/>
          <w:noProof/>
        </w:rPr>
        <w:t>, vol. 9278, Springer, 2015, pp. 305–321.</w:t>
      </w:r>
    </w:p>
    <w:p w14:paraId="6229057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[64]</w:t>
      </w:r>
      <w:r w:rsidRPr="00B050F0">
        <w:rPr>
          <w:rFonts w:ascii="Times New Roman" w:hAnsi="Times New Roman"/>
          <w:noProof/>
        </w:rPr>
        <w:tab/>
        <w:t xml:space="preserve">J. Oh and S. Kang, “A hierarchical model for traceability between requirements and architecture,” in </w:t>
      </w:r>
      <w:r w:rsidRPr="00B050F0">
        <w:rPr>
          <w:rFonts w:ascii="Times New Roman" w:hAnsi="Times New Roman"/>
          <w:i/>
          <w:iCs/>
          <w:noProof/>
        </w:rPr>
        <w:t>29th Annual ACM Symposium on Applied Computing</w:t>
      </w:r>
      <w:r w:rsidRPr="00B050F0">
        <w:rPr>
          <w:rFonts w:ascii="Times New Roman" w:hAnsi="Times New Roman"/>
          <w:noProof/>
        </w:rPr>
        <w:t>, 2014, pp. 1035–1042.</w:t>
      </w:r>
    </w:p>
    <w:p w14:paraId="5AC43FF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[65]</w:t>
      </w:r>
      <w:r w:rsidRPr="00B050F0">
        <w:rPr>
          <w:rFonts w:ascii="Times New Roman" w:hAnsi="Times New Roman"/>
          <w:noProof/>
        </w:rPr>
        <w:tab/>
        <w:t xml:space="preserve">T. K. Satyananda, D. Lee, S. Kang, and S. I. Hashmi, “Identifying Traceability between Feature Model and Software Architecture in Software Product Line using Formal Concept Analysis,” </w:t>
      </w:r>
      <w:r w:rsidRPr="00B050F0">
        <w:rPr>
          <w:rFonts w:ascii="Times New Roman" w:hAnsi="Times New Roman"/>
          <w:i/>
          <w:iCs/>
          <w:noProof/>
        </w:rPr>
        <w:t xml:space="preserve"> International Conference Computational Science and its Applications </w:t>
      </w:r>
      <w:r w:rsidRPr="00B050F0">
        <w:rPr>
          <w:rFonts w:ascii="Times New Roman" w:hAnsi="Times New Roman"/>
          <w:noProof/>
        </w:rPr>
        <w:t>. IEEE, pp. 380–386, 2007.</w:t>
      </w:r>
    </w:p>
    <w:p w14:paraId="35D69902"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[66]</w:t>
      </w:r>
      <w:r w:rsidRPr="00B050F0">
        <w:rPr>
          <w:rFonts w:ascii="Times New Roman" w:hAnsi="Times New Roman"/>
          <w:noProof/>
        </w:rPr>
        <w:tab/>
        <w:t xml:space="preserve">N. Y. Jia and G. Z. Yang, “A Method for Verifying Traceability between Feature Model and Software Architecture,” </w:t>
      </w:r>
      <w:r w:rsidRPr="00B050F0">
        <w:rPr>
          <w:rFonts w:ascii="Times New Roman" w:hAnsi="Times New Roman"/>
          <w:i/>
          <w:iCs/>
          <w:noProof/>
        </w:rPr>
        <w:t>Adv. Mater. Res.</w:t>
      </w:r>
      <w:r w:rsidRPr="00B050F0">
        <w:rPr>
          <w:rFonts w:ascii="Times New Roman" w:hAnsi="Times New Roman"/>
          <w:noProof/>
        </w:rPr>
        <w:t>, vol. 998–999, pp. 1085–1091, 2014.</w:t>
      </w:r>
    </w:p>
    <w:p w14:paraId="04B8B70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[67]</w:t>
      </w:r>
      <w:r w:rsidRPr="00B050F0">
        <w:rPr>
          <w:rFonts w:ascii="Times New Roman" w:hAnsi="Times New Roman"/>
          <w:noProof/>
        </w:rPr>
        <w:tab/>
        <w:t xml:space="preserve">L. Linsbauer, R. Lopez-Herrejon, and A. Egyed, “Recovering traceability between features and code in product variants,” in </w:t>
      </w:r>
      <w:r w:rsidRPr="00B050F0">
        <w:rPr>
          <w:rFonts w:ascii="Times New Roman" w:hAnsi="Times New Roman"/>
          <w:i/>
          <w:iCs/>
          <w:noProof/>
        </w:rPr>
        <w:t>17th International Software Product Line Conference</w:t>
      </w:r>
      <w:r w:rsidRPr="00B050F0">
        <w:rPr>
          <w:rFonts w:ascii="Times New Roman" w:hAnsi="Times New Roman"/>
          <w:noProof/>
        </w:rPr>
        <w:t>, 2013, pp. 131–140.</w:t>
      </w:r>
    </w:p>
    <w:p w14:paraId="3D51233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[68]</w:t>
      </w:r>
      <w:r w:rsidRPr="00B050F0">
        <w:rPr>
          <w:rFonts w:ascii="Times New Roman" w:hAnsi="Times New Roman"/>
          <w:noProof/>
        </w:rPr>
        <w:tab/>
        <w:t xml:space="preserve">A. Sureka, S. lal, and L. Agarwal, “Applying fellegi-sunter (fs) model for traceability link recovery between bug databases and version archives,” in </w:t>
      </w:r>
      <w:r w:rsidRPr="00B050F0">
        <w:rPr>
          <w:rFonts w:ascii="Times New Roman" w:hAnsi="Times New Roman"/>
          <w:i/>
          <w:iCs/>
          <w:noProof/>
        </w:rPr>
        <w:t>Asia-Pacific Software Engineering Conference</w:t>
      </w:r>
      <w:r w:rsidRPr="00B050F0">
        <w:rPr>
          <w:rFonts w:ascii="Times New Roman" w:hAnsi="Times New Roman"/>
          <w:noProof/>
        </w:rPr>
        <w:t>, 2011, pp. 146–153.</w:t>
      </w:r>
    </w:p>
    <w:p w14:paraId="6CC1A36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[69]</w:t>
      </w:r>
      <w:r w:rsidRPr="00B050F0">
        <w:rPr>
          <w:rFonts w:ascii="Times New Roman" w:hAnsi="Times New Roman"/>
          <w:noProof/>
        </w:rPr>
        <w:tab/>
        <w:t xml:space="preserve">J. Chanda, S. Sengupta, and A. Kanjilal, “Traceability between service component and class: a model based approach,” </w:t>
      </w:r>
      <w:r w:rsidRPr="00B050F0">
        <w:rPr>
          <w:rFonts w:ascii="Times New Roman" w:hAnsi="Times New Roman"/>
          <w:i/>
          <w:iCs/>
          <w:noProof/>
        </w:rPr>
        <w:t>SIGSOFT Softw. Eng. Notes</w:t>
      </w:r>
      <w:r w:rsidRPr="00B050F0">
        <w:rPr>
          <w:rFonts w:ascii="Times New Roman" w:hAnsi="Times New Roman"/>
          <w:noProof/>
        </w:rPr>
        <w:t>, vol. 37, no. 6, pp. 1–5, 2012.</w:t>
      </w:r>
    </w:p>
    <w:p w14:paraId="5BA6111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[70]</w:t>
      </w:r>
      <w:r w:rsidRPr="00B050F0">
        <w:rPr>
          <w:rFonts w:ascii="Times New Roman" w:hAnsi="Times New Roman"/>
          <w:noProof/>
        </w:rPr>
        <w:tab/>
        <w:t>C. Xiaofan, “Automated documentation to code traceability link recovery and visualization,” The University of Auckland, 2012.</w:t>
      </w:r>
    </w:p>
    <w:p w14:paraId="0CE975A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[71]</w:t>
      </w:r>
      <w:r w:rsidRPr="00B050F0">
        <w:rPr>
          <w:rFonts w:ascii="Times New Roman" w:hAnsi="Times New Roman"/>
          <w:noProof/>
        </w:rPr>
        <w:tab/>
        <w:t xml:space="preserve">H. U. Asuncion and R. N. Taylor, “Capturing custom link semantics among heterogeneous artifacts and tools,” in </w:t>
      </w:r>
      <w:r w:rsidRPr="00B050F0">
        <w:rPr>
          <w:rFonts w:ascii="Times New Roman" w:hAnsi="Times New Roman"/>
          <w:i/>
          <w:iCs/>
          <w:noProof/>
        </w:rPr>
        <w:t>Workshop on Traceability in Emerging Forms of Software Engineering</w:t>
      </w:r>
      <w:r w:rsidRPr="00B050F0">
        <w:rPr>
          <w:rFonts w:ascii="Times New Roman" w:hAnsi="Times New Roman"/>
          <w:noProof/>
        </w:rPr>
        <w:t>, 2009, pp. 1–5.</w:t>
      </w:r>
    </w:p>
    <w:p w14:paraId="735304D1"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[72]</w:t>
      </w:r>
      <w:r w:rsidRPr="00B050F0">
        <w:rPr>
          <w:rFonts w:ascii="Times New Roman" w:hAnsi="Times New Roman"/>
          <w:noProof/>
        </w:rPr>
        <w:tab/>
        <w:t xml:space="preserve">M. Collin, P. Denys, and R. Meghan, “Combining Textual and Structural Analysis of Software Artifacts for Traceability Link Recovery,” in </w:t>
      </w:r>
      <w:r w:rsidRPr="00B050F0">
        <w:rPr>
          <w:rFonts w:ascii="Times New Roman" w:hAnsi="Times New Roman"/>
          <w:i/>
          <w:iCs/>
          <w:noProof/>
        </w:rPr>
        <w:t>Workshop on Traceability in Emerging Forms of Software Engineering</w:t>
      </w:r>
      <w:r w:rsidRPr="00B050F0">
        <w:rPr>
          <w:rFonts w:ascii="Times New Roman" w:hAnsi="Times New Roman"/>
          <w:noProof/>
        </w:rPr>
        <w:t>, 2009, pp. 41–48.</w:t>
      </w:r>
    </w:p>
    <w:p w14:paraId="52ECC9E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[73]</w:t>
      </w:r>
      <w:r w:rsidRPr="00B050F0">
        <w:rPr>
          <w:rFonts w:ascii="Times New Roman" w:hAnsi="Times New Roman"/>
          <w:noProof/>
        </w:rPr>
        <w:tab/>
        <w:t xml:space="preserve">D. Strasunskasa and S. E. Hakkarainenb, “Domain model-driven software engineering: A method for discovery of dependency links,” </w:t>
      </w:r>
      <w:r w:rsidRPr="00B050F0">
        <w:rPr>
          <w:rFonts w:ascii="Times New Roman" w:hAnsi="Times New Roman"/>
          <w:i/>
          <w:iCs/>
          <w:noProof/>
        </w:rPr>
        <w:t>Inf. Softw. Technol.</w:t>
      </w:r>
      <w:r w:rsidRPr="00B050F0">
        <w:rPr>
          <w:rFonts w:ascii="Times New Roman" w:hAnsi="Times New Roman"/>
          <w:noProof/>
        </w:rPr>
        <w:t>, vol. 54, no. 11, pp. 1239–1249, 2012.</w:t>
      </w:r>
    </w:p>
    <w:p w14:paraId="61096B44"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[74]</w:t>
      </w:r>
      <w:r w:rsidRPr="00B050F0">
        <w:rPr>
          <w:rFonts w:ascii="Times New Roman" w:hAnsi="Times New Roman"/>
          <w:noProof/>
        </w:rPr>
        <w:tab/>
        <w:t xml:space="preserve">A. Sardinha, In. Niu., Y. Yu., and R. Awais, “EA-Tracer: Identifying Traceability Links between Code Aspects and Early Aspects,” in </w:t>
      </w:r>
      <w:r w:rsidRPr="00B050F0">
        <w:rPr>
          <w:rFonts w:ascii="Times New Roman" w:hAnsi="Times New Roman"/>
          <w:i/>
          <w:iCs/>
          <w:noProof/>
        </w:rPr>
        <w:t xml:space="preserve">27th Annual ACM Symposium on Applied Computing </w:t>
      </w:r>
      <w:r w:rsidRPr="00B050F0">
        <w:rPr>
          <w:rFonts w:ascii="Times New Roman" w:hAnsi="Times New Roman"/>
          <w:noProof/>
        </w:rPr>
        <w:t>, 2012, pp. 1035–1042.</w:t>
      </w:r>
    </w:p>
    <w:p w14:paraId="4165083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[75]</w:t>
      </w:r>
      <w:r w:rsidRPr="00B050F0">
        <w:rPr>
          <w:rFonts w:ascii="Times New Roman" w:hAnsi="Times New Roman"/>
          <w:noProof/>
        </w:rPr>
        <w:tab/>
        <w:t xml:space="preserve">D. E. Perry, “Recovering and using use-case-diagram-to-source-code traceability links,” in </w:t>
      </w:r>
      <w:r w:rsidRPr="00B050F0">
        <w:rPr>
          <w:rFonts w:ascii="Times New Roman" w:hAnsi="Times New Roman"/>
          <w:i/>
          <w:iCs/>
          <w:noProof/>
        </w:rPr>
        <w:t>6th joint meeting of the European software engineering conference and the ACM SIGSOFT symposium on The foundations of software engineering</w:t>
      </w:r>
      <w:r w:rsidRPr="00B050F0">
        <w:rPr>
          <w:rFonts w:ascii="Times New Roman" w:hAnsi="Times New Roman"/>
          <w:noProof/>
        </w:rPr>
        <w:t>, 2007, pp. 95–104.</w:t>
      </w:r>
    </w:p>
    <w:p w14:paraId="5BF7F64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[76]</w:t>
      </w:r>
      <w:r w:rsidRPr="00B050F0">
        <w:rPr>
          <w:rFonts w:ascii="Times New Roman" w:hAnsi="Times New Roman"/>
          <w:noProof/>
        </w:rPr>
        <w:tab/>
        <w:t xml:space="preserve">L. Aversano, F. Marulli, and M. Tortorella, </w:t>
      </w:r>
      <w:r w:rsidRPr="00B050F0">
        <w:rPr>
          <w:rFonts w:ascii="Times New Roman" w:hAnsi="Times New Roman"/>
          <w:i/>
          <w:iCs/>
          <w:noProof/>
        </w:rPr>
        <w:t>Recovering Traceability Links between Business Process and Software System Components</w:t>
      </w:r>
      <w:r w:rsidRPr="00B050F0">
        <w:rPr>
          <w:rFonts w:ascii="Times New Roman" w:hAnsi="Times New Roman"/>
          <w:i/>
          <w:iCs/>
          <w:noProof/>
        </w:rPr>
        <w:tab/>
        <w:t xml:space="preserve"> </w:t>
      </w:r>
      <w:r w:rsidRPr="00B050F0">
        <w:rPr>
          <w:rFonts w:ascii="Times New Roman" w:hAnsi="Times New Roman"/>
          <w:i/>
          <w:iCs/>
          <w:noProof/>
        </w:rPr>
        <w:tab/>
      </w:r>
      <w:r w:rsidRPr="00B050F0">
        <w:rPr>
          <w:rFonts w:ascii="Times New Roman" w:hAnsi="Times New Roman"/>
          <w:noProof/>
        </w:rPr>
        <w:t>. 2010.</w:t>
      </w:r>
    </w:p>
    <w:p w14:paraId="52AFB74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[77]</w:t>
      </w:r>
      <w:r w:rsidRPr="00B050F0">
        <w:rPr>
          <w:rFonts w:ascii="Times New Roman" w:hAnsi="Times New Roman"/>
          <w:noProof/>
        </w:rPr>
        <w:tab/>
        <w:t xml:space="preserve">S. Nair, J. L. de la Vara, and S. Sen., “A Review of Traceability Research at the Requirements Engineering ,” in </w:t>
      </w:r>
      <w:r w:rsidRPr="00B050F0">
        <w:rPr>
          <w:rFonts w:ascii="Times New Roman" w:hAnsi="Times New Roman"/>
          <w:i/>
          <w:iCs/>
          <w:noProof/>
        </w:rPr>
        <w:t>21st IEEE International Requirements Engineering Conference (RE)</w:t>
      </w:r>
      <w:r w:rsidRPr="00B050F0">
        <w:rPr>
          <w:rFonts w:ascii="Times New Roman" w:hAnsi="Times New Roman"/>
          <w:noProof/>
        </w:rPr>
        <w:t>, 2013.</w:t>
      </w:r>
    </w:p>
    <w:p w14:paraId="3A17863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[78]</w:t>
      </w:r>
      <w:r w:rsidRPr="00B050F0">
        <w:rPr>
          <w:rFonts w:ascii="Times New Roman" w:hAnsi="Times New Roman"/>
          <w:noProof/>
        </w:rPr>
        <w:tab/>
        <w:t xml:space="preserve">F. Polack, “Detecting and Repairing Inconsistencies Across Heterogeneous Models,” in </w:t>
      </w:r>
      <w:r w:rsidRPr="00B050F0">
        <w:rPr>
          <w:rFonts w:ascii="Times New Roman" w:hAnsi="Times New Roman"/>
          <w:i/>
          <w:iCs/>
          <w:noProof/>
        </w:rPr>
        <w:t>International Conference on Software Testing, Verification, and Validation</w:t>
      </w:r>
      <w:r w:rsidRPr="00B050F0">
        <w:rPr>
          <w:rFonts w:ascii="Times New Roman" w:hAnsi="Times New Roman"/>
          <w:noProof/>
        </w:rPr>
        <w:t>, 2008, pp. 356–364.</w:t>
      </w:r>
    </w:p>
    <w:p w14:paraId="3385FC19"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[79]</w:t>
      </w:r>
      <w:r w:rsidRPr="00B050F0">
        <w:rPr>
          <w:rFonts w:ascii="Times New Roman" w:hAnsi="Times New Roman"/>
          <w:noProof/>
        </w:rPr>
        <w:tab/>
        <w:t xml:space="preserve">J.-R. Falleri, M. Huchard, and C. Nebut, “Towards a traceability framework for model transformations in kermeta,” in </w:t>
      </w:r>
      <w:r w:rsidRPr="00B050F0">
        <w:rPr>
          <w:rFonts w:ascii="Times New Roman" w:hAnsi="Times New Roman"/>
          <w:i/>
          <w:iCs/>
          <w:noProof/>
        </w:rPr>
        <w:t xml:space="preserve">European Conference on Model Driven Architecture - Traceability Workshop </w:t>
      </w:r>
      <w:r w:rsidRPr="00B050F0">
        <w:rPr>
          <w:rFonts w:ascii="Times New Roman" w:hAnsi="Times New Roman"/>
          <w:noProof/>
        </w:rPr>
        <w:t>, 2006.</w:t>
      </w:r>
    </w:p>
    <w:p w14:paraId="3625236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[80]</w:t>
      </w:r>
      <w:r w:rsidRPr="00B050F0">
        <w:rPr>
          <w:rFonts w:ascii="Times New Roman" w:hAnsi="Times New Roman"/>
          <w:noProof/>
        </w:rPr>
        <w:tab/>
        <w:t xml:space="preserve">G. C. Filho, A. Zisman, and G. Spanoudakis, “Traceability approach for i* and UML models,” in </w:t>
      </w:r>
      <w:r w:rsidRPr="00B050F0">
        <w:rPr>
          <w:rFonts w:ascii="Times New Roman" w:hAnsi="Times New Roman"/>
          <w:i/>
          <w:iCs/>
          <w:noProof/>
        </w:rPr>
        <w:t>International Workshop on Software Engineering for Large-Scale Multi-Agent Systems</w:t>
      </w:r>
      <w:r w:rsidRPr="00B050F0">
        <w:rPr>
          <w:rFonts w:ascii="Times New Roman" w:hAnsi="Times New Roman"/>
          <w:noProof/>
        </w:rPr>
        <w:t>, 2003.</w:t>
      </w:r>
    </w:p>
    <w:p w14:paraId="49CCC5F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[81]</w:t>
      </w:r>
      <w:r w:rsidRPr="00B050F0">
        <w:rPr>
          <w:rFonts w:ascii="Times New Roman" w:hAnsi="Times New Roman"/>
          <w:noProof/>
        </w:rPr>
        <w:tab/>
        <w:t xml:space="preserve">P. Patrick Maeder, I. Philippow, and M. Riebisch, “Customizing traceability links for the unified process,” in </w:t>
      </w:r>
      <w:r w:rsidRPr="00B050F0">
        <w:rPr>
          <w:rFonts w:ascii="Times New Roman" w:hAnsi="Times New Roman"/>
          <w:i/>
          <w:iCs/>
          <w:noProof/>
        </w:rPr>
        <w:t>Quality of software architectures</w:t>
      </w:r>
      <w:r w:rsidRPr="00B050F0">
        <w:rPr>
          <w:rFonts w:ascii="Times New Roman" w:hAnsi="Times New Roman"/>
          <w:noProof/>
        </w:rPr>
        <w:t>, 2007, pp. 53–71.</w:t>
      </w:r>
    </w:p>
    <w:p w14:paraId="4FD4805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[82]</w:t>
      </w:r>
      <w:r w:rsidRPr="00B050F0">
        <w:rPr>
          <w:rFonts w:ascii="Times New Roman" w:hAnsi="Times New Roman"/>
          <w:noProof/>
        </w:rPr>
        <w:tab/>
        <w:t>P. A. J. Mason and A. Saeed, “MATrA : Meta-modelling Approach to Traceability for Avionics,” University of Newcastle, 2002.</w:t>
      </w:r>
    </w:p>
    <w:p w14:paraId="264D102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[83]</w:t>
      </w:r>
      <w:r w:rsidRPr="00B050F0">
        <w:rPr>
          <w:rFonts w:ascii="Times New Roman" w:hAnsi="Times New Roman"/>
          <w:noProof/>
        </w:rPr>
        <w:tab/>
        <w:t xml:space="preserve">S. Walderhaug, U. Johansen, E. Stav, and J. Aagedal, “Towards a generic solution for traceability in MDD,” in </w:t>
      </w:r>
      <w:r w:rsidRPr="00B050F0">
        <w:rPr>
          <w:rFonts w:ascii="Times New Roman" w:hAnsi="Times New Roman"/>
          <w:i/>
          <w:iCs/>
          <w:noProof/>
        </w:rPr>
        <w:t>European Conference on Model Driven Architecture - Traceability Workshop (ECMDA-TW’06)</w:t>
      </w:r>
      <w:r w:rsidRPr="00B050F0">
        <w:rPr>
          <w:rFonts w:ascii="Times New Roman" w:hAnsi="Times New Roman"/>
          <w:noProof/>
        </w:rPr>
        <w:t>, 2006.</w:t>
      </w:r>
    </w:p>
    <w:p w14:paraId="757193F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[84]</w:t>
      </w:r>
      <w:r w:rsidRPr="00B050F0">
        <w:rPr>
          <w:rFonts w:ascii="Times New Roman" w:hAnsi="Times New Roman"/>
          <w:noProof/>
        </w:rPr>
        <w:tab/>
        <w:t xml:space="preserve">N. Anquetil, “A model-driven traceability framework for software product lines.,” </w:t>
      </w:r>
      <w:r w:rsidRPr="00B050F0">
        <w:rPr>
          <w:rFonts w:ascii="Times New Roman" w:hAnsi="Times New Roman"/>
          <w:i/>
          <w:iCs/>
          <w:noProof/>
        </w:rPr>
        <w:t>Software. Syst. Model</w:t>
      </w:r>
      <w:r w:rsidRPr="00B050F0">
        <w:rPr>
          <w:rFonts w:ascii="Times New Roman" w:hAnsi="Times New Roman"/>
          <w:noProof/>
        </w:rPr>
        <w:t>, vol. 9, no. 4, pp. 427–451, 2010.</w:t>
      </w:r>
    </w:p>
    <w:p w14:paraId="2147395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[85]</w:t>
      </w:r>
      <w:r w:rsidRPr="00B050F0">
        <w:rPr>
          <w:rFonts w:ascii="Times New Roman" w:hAnsi="Times New Roman"/>
          <w:noProof/>
        </w:rPr>
        <w:tab/>
        <w:t xml:space="preserve">J. A. Goguen, “An Object-Oriented Tool for Tracing Requirements,” </w:t>
      </w:r>
      <w:r w:rsidRPr="00B050F0">
        <w:rPr>
          <w:rFonts w:ascii="Times New Roman" w:hAnsi="Times New Roman"/>
          <w:i/>
          <w:iCs/>
          <w:noProof/>
        </w:rPr>
        <w:t xml:space="preserve">IEEE Softw. </w:t>
      </w:r>
      <w:r w:rsidRPr="00B050F0">
        <w:rPr>
          <w:rFonts w:ascii="Times New Roman" w:hAnsi="Times New Roman"/>
          <w:noProof/>
        </w:rPr>
        <w:t>, vol. 13, no. 2, pp. 52–64, 1996.</w:t>
      </w:r>
    </w:p>
    <w:p w14:paraId="4470605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[86]</w:t>
      </w:r>
      <w:r w:rsidRPr="00B050F0">
        <w:rPr>
          <w:rFonts w:ascii="Times New Roman" w:hAnsi="Times New Roman"/>
          <w:noProof/>
        </w:rPr>
        <w:tab/>
        <w:t xml:space="preserve">O. Gotel and A. Finkelstein, “Contribution Structures,” in </w:t>
      </w:r>
      <w:r w:rsidRPr="00B050F0">
        <w:rPr>
          <w:rFonts w:ascii="Times New Roman" w:hAnsi="Times New Roman"/>
          <w:i/>
          <w:iCs/>
          <w:noProof/>
        </w:rPr>
        <w:t>2nd International Symposium on Requirements Engineering.</w:t>
      </w:r>
      <w:r w:rsidRPr="00B050F0">
        <w:rPr>
          <w:rFonts w:ascii="Times New Roman" w:hAnsi="Times New Roman"/>
          <w:noProof/>
        </w:rPr>
        <w:t>, 1995, pp. 100–107.</w:t>
      </w:r>
    </w:p>
    <w:p w14:paraId="262D460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[87]</w:t>
      </w:r>
      <w:r w:rsidRPr="00B050F0">
        <w:rPr>
          <w:rFonts w:ascii="Times New Roman" w:hAnsi="Times New Roman"/>
          <w:noProof/>
        </w:rPr>
        <w:tab/>
        <w:t xml:space="preserve">J. M. Constantopoulos P  Mylopoulos Y, Vassiliou Y, ", “The Software Information Base: A Server for Reuse,” </w:t>
      </w:r>
      <w:r w:rsidRPr="00B050F0">
        <w:rPr>
          <w:rFonts w:ascii="Times New Roman" w:hAnsi="Times New Roman"/>
          <w:i/>
          <w:iCs/>
          <w:noProof/>
        </w:rPr>
        <w:t>Int. J. Very Large Data Bases</w:t>
      </w:r>
      <w:r w:rsidRPr="00B050F0">
        <w:rPr>
          <w:rFonts w:ascii="Times New Roman" w:hAnsi="Times New Roman"/>
          <w:noProof/>
        </w:rPr>
        <w:t>, vol. 4, no. 1, pp. 1–43, 1993.</w:t>
      </w:r>
    </w:p>
    <w:p w14:paraId="31E4FCA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[88]</w:t>
      </w:r>
      <w:r w:rsidRPr="00B050F0">
        <w:rPr>
          <w:rFonts w:ascii="Times New Roman" w:hAnsi="Times New Roman"/>
          <w:noProof/>
        </w:rPr>
        <w:tab/>
        <w:t xml:space="preserve">K. Mohan and B. Ramesh, “Managing Variability with Traceability in Product and Service Families,” in </w:t>
      </w:r>
      <w:r w:rsidRPr="00B050F0">
        <w:rPr>
          <w:rFonts w:ascii="Times New Roman" w:hAnsi="Times New Roman"/>
          <w:i/>
          <w:iCs/>
          <w:noProof/>
        </w:rPr>
        <w:t xml:space="preserve">35th Annual Hawaii International Conference on System Sciences </w:t>
      </w:r>
      <w:r w:rsidRPr="00B050F0">
        <w:rPr>
          <w:rFonts w:ascii="Times New Roman" w:hAnsi="Times New Roman"/>
          <w:noProof/>
        </w:rPr>
        <w:t>, 2002, vol. 3, p. 76.</w:t>
      </w:r>
    </w:p>
    <w:p w14:paraId="38BE22C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[89]</w:t>
      </w:r>
      <w:r w:rsidRPr="00B050F0">
        <w:rPr>
          <w:rFonts w:ascii="Times New Roman" w:hAnsi="Times New Roman"/>
          <w:noProof/>
        </w:rPr>
        <w:tab/>
        <w:t xml:space="preserve">A. Kozlenkov and A. Zisman, “Are their Design Specifications Consistent with our Requirements?,” in </w:t>
      </w:r>
      <w:r w:rsidRPr="00B050F0">
        <w:rPr>
          <w:rFonts w:ascii="Times New Roman" w:hAnsi="Times New Roman"/>
          <w:i/>
          <w:iCs/>
          <w:noProof/>
        </w:rPr>
        <w:t>IEEE Joint International Conference on Requirements Engineering</w:t>
      </w:r>
      <w:r w:rsidRPr="00B050F0">
        <w:rPr>
          <w:rFonts w:ascii="Times New Roman" w:hAnsi="Times New Roman"/>
          <w:noProof/>
        </w:rPr>
        <w:t>, 2002.</w:t>
      </w:r>
    </w:p>
    <w:p w14:paraId="714A2E3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[90]</w:t>
      </w:r>
      <w:r w:rsidRPr="00B050F0">
        <w:rPr>
          <w:rFonts w:ascii="Times New Roman" w:hAnsi="Times New Roman"/>
          <w:noProof/>
        </w:rPr>
        <w:tab/>
        <w:t xml:space="preserve">B. Ramesh and M. Jarke, “Toward Reference Models for Requirements Traceability,” </w:t>
      </w:r>
      <w:r w:rsidRPr="00B050F0">
        <w:rPr>
          <w:rFonts w:ascii="Times New Roman" w:hAnsi="Times New Roman"/>
          <w:i/>
          <w:iCs/>
          <w:noProof/>
        </w:rPr>
        <w:t>IEEE Trans. Softw. Eng.</w:t>
      </w:r>
      <w:r w:rsidRPr="00B050F0">
        <w:rPr>
          <w:rFonts w:ascii="Times New Roman" w:hAnsi="Times New Roman"/>
          <w:noProof/>
        </w:rPr>
        <w:t>, vol. 27, no. 1, pp. 58–93, 2011.</w:t>
      </w:r>
    </w:p>
    <w:p w14:paraId="45DD18E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[91]</w:t>
      </w:r>
      <w:r w:rsidRPr="00B050F0">
        <w:rPr>
          <w:rFonts w:ascii="Times New Roman" w:hAnsi="Times New Roman"/>
          <w:noProof/>
        </w:rPr>
        <w:tab/>
        <w:t xml:space="preserve">F. Paige, G. K. Olsen, D. Kolovos, S. Zschaler, and C. Power, “Building Model-Driven Engineering Traceability Classifications,” in </w:t>
      </w:r>
      <w:r w:rsidRPr="00B050F0">
        <w:rPr>
          <w:rFonts w:ascii="Times New Roman" w:hAnsi="Times New Roman"/>
          <w:i/>
          <w:iCs/>
          <w:noProof/>
        </w:rPr>
        <w:t xml:space="preserve">European Conference on Model Driven Architecture - Traceability Workshop </w:t>
      </w:r>
      <w:r w:rsidRPr="00B050F0">
        <w:rPr>
          <w:rFonts w:ascii="Times New Roman" w:hAnsi="Times New Roman"/>
          <w:noProof/>
        </w:rPr>
        <w:t>, 2008, pp. 49–58.</w:t>
      </w:r>
    </w:p>
    <w:p w14:paraId="4E12279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[92]</w:t>
      </w:r>
      <w:r w:rsidRPr="00B050F0">
        <w:rPr>
          <w:rFonts w:ascii="Times New Roman" w:hAnsi="Times New Roman"/>
          <w:noProof/>
        </w:rPr>
        <w:tab/>
        <w:t xml:space="preserve">G. Spanoudakis, A. Zisman, and E. Pérez-Miñanab, “Rule-Based Generation of Requirements Traceability Relations,” </w:t>
      </w:r>
      <w:r w:rsidRPr="00B050F0">
        <w:rPr>
          <w:rFonts w:ascii="Times New Roman" w:hAnsi="Times New Roman"/>
          <w:i/>
          <w:iCs/>
          <w:noProof/>
        </w:rPr>
        <w:t>Syst. Softw.</w:t>
      </w:r>
      <w:r w:rsidRPr="00B050F0">
        <w:rPr>
          <w:rFonts w:ascii="Times New Roman" w:hAnsi="Times New Roman"/>
          <w:noProof/>
        </w:rPr>
        <w:t>, vol. 72, no. 2, pp. 105–127, 2004.</w:t>
      </w:r>
    </w:p>
    <w:p w14:paraId="2986CB5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[93]</w:t>
      </w:r>
      <w:r w:rsidRPr="00B050F0">
        <w:rPr>
          <w:rFonts w:ascii="Times New Roman" w:hAnsi="Times New Roman"/>
          <w:noProof/>
        </w:rPr>
        <w:tab/>
        <w:t xml:space="preserve">P. Xu, “Supporting Workflow Management Systems with traceability,” in </w:t>
      </w:r>
      <w:r w:rsidRPr="00B050F0">
        <w:rPr>
          <w:rFonts w:ascii="Times New Roman" w:hAnsi="Times New Roman"/>
          <w:i/>
          <w:iCs/>
          <w:noProof/>
        </w:rPr>
        <w:t>35th Annual Hawaii International Conference on System Sciences</w:t>
      </w:r>
      <w:r w:rsidRPr="00B050F0">
        <w:rPr>
          <w:rFonts w:ascii="Times New Roman" w:hAnsi="Times New Roman"/>
          <w:noProof/>
        </w:rPr>
        <w:t>, 2002, vol. 3.</w:t>
      </w:r>
    </w:p>
    <w:p w14:paraId="33339482"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[94]</w:t>
      </w:r>
      <w:r w:rsidRPr="00B050F0">
        <w:rPr>
          <w:rFonts w:ascii="Times New Roman" w:hAnsi="Times New Roman"/>
          <w:noProof/>
        </w:rPr>
        <w:tab/>
        <w:t xml:space="preserve">I. Alexander, “Semi Automatic Tracing of Requirement Versions to Use Cases – Experience and Challenges,” in </w:t>
      </w:r>
      <w:r w:rsidRPr="00B050F0">
        <w:rPr>
          <w:rFonts w:ascii="Times New Roman" w:hAnsi="Times New Roman"/>
          <w:i/>
          <w:iCs/>
          <w:noProof/>
        </w:rPr>
        <w:t xml:space="preserve">2nd International Workshop on Traceability in Emerging Forms of Software Engineering </w:t>
      </w:r>
      <w:r w:rsidRPr="00B050F0">
        <w:rPr>
          <w:rFonts w:ascii="Times New Roman" w:hAnsi="Times New Roman"/>
          <w:noProof/>
        </w:rPr>
        <w:t>, 2003.</w:t>
      </w:r>
    </w:p>
    <w:p w14:paraId="5CD51924"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[95]</w:t>
      </w:r>
      <w:r w:rsidRPr="00B050F0">
        <w:rPr>
          <w:rFonts w:ascii="Times New Roman" w:hAnsi="Times New Roman"/>
          <w:noProof/>
        </w:rPr>
        <w:tab/>
        <w:t xml:space="preserve">M. Riebisch and I. Philippow, “Evolution of Product Lines Using Traceability,” in </w:t>
      </w:r>
      <w:r w:rsidRPr="00B050F0">
        <w:rPr>
          <w:rFonts w:ascii="Times New Roman" w:hAnsi="Times New Roman"/>
          <w:i/>
          <w:iCs/>
          <w:noProof/>
        </w:rPr>
        <w:t>Workshop on Engineering Complex Object-Oriented Systems for Evolution</w:t>
      </w:r>
      <w:r w:rsidRPr="00B050F0">
        <w:rPr>
          <w:rFonts w:ascii="Times New Roman" w:hAnsi="Times New Roman"/>
          <w:noProof/>
        </w:rPr>
        <w:t>, 2001.</w:t>
      </w:r>
    </w:p>
    <w:p w14:paraId="763252B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[96]</w:t>
      </w:r>
      <w:r w:rsidRPr="00B050F0">
        <w:rPr>
          <w:rFonts w:ascii="Times New Roman" w:hAnsi="Times New Roman"/>
          <w:noProof/>
        </w:rPr>
        <w:tab/>
        <w:t xml:space="preserve">J. I. Maletic, E. V Munson, A. Marcus, and T. N. Nguyen, “Using a Hypertext Model for Traceability Link Conformance Analysis ,” in </w:t>
      </w:r>
      <w:r w:rsidRPr="00B050F0">
        <w:rPr>
          <w:rFonts w:ascii="Times New Roman" w:hAnsi="Times New Roman"/>
          <w:i/>
          <w:iCs/>
          <w:noProof/>
        </w:rPr>
        <w:t xml:space="preserve">2nd International Workshop on Traceability for Emerging Forms of Software Engineering </w:t>
      </w:r>
      <w:r w:rsidRPr="00B050F0">
        <w:rPr>
          <w:rFonts w:ascii="Times New Roman" w:hAnsi="Times New Roman"/>
          <w:noProof/>
        </w:rPr>
        <w:t>, 2003.</w:t>
      </w:r>
    </w:p>
    <w:p w14:paraId="039C321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[97]</w:t>
      </w:r>
      <w:r w:rsidRPr="00B050F0">
        <w:rPr>
          <w:rFonts w:ascii="Times New Roman" w:hAnsi="Times New Roman"/>
          <w:noProof/>
        </w:rPr>
        <w:tab/>
        <w:t xml:space="preserve">A. von Knethen, “Automatic Change Support Based on a Trace Model,” in </w:t>
      </w:r>
      <w:r w:rsidRPr="00B050F0">
        <w:rPr>
          <w:rFonts w:ascii="Times New Roman" w:hAnsi="Times New Roman"/>
          <w:i/>
          <w:iCs/>
          <w:noProof/>
        </w:rPr>
        <w:t>1st International Workshop on Traceability in Emerging Forms of Software Engineering .</w:t>
      </w:r>
      <w:r w:rsidRPr="00B050F0">
        <w:rPr>
          <w:rFonts w:ascii="Times New Roman" w:hAnsi="Times New Roman"/>
          <w:noProof/>
        </w:rPr>
        <w:t>, 2002.</w:t>
      </w:r>
    </w:p>
    <w:p w14:paraId="1A3B514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[98]</w:t>
      </w:r>
      <w:r w:rsidRPr="00B050F0">
        <w:rPr>
          <w:rFonts w:ascii="Times New Roman" w:hAnsi="Times New Roman"/>
          <w:noProof/>
        </w:rPr>
        <w:tab/>
        <w:t xml:space="preserve">K. Pohl., “PRO-ART: Enabling Requirements Pre-Traceability,” in </w:t>
      </w:r>
      <w:r w:rsidRPr="00B050F0">
        <w:rPr>
          <w:rFonts w:ascii="Times New Roman" w:hAnsi="Times New Roman"/>
          <w:i/>
          <w:iCs/>
          <w:noProof/>
        </w:rPr>
        <w:t>2nd IEEE International. Conference on Requirements Engineering</w:t>
      </w:r>
      <w:r w:rsidRPr="00B050F0">
        <w:rPr>
          <w:rFonts w:ascii="Times New Roman" w:hAnsi="Times New Roman"/>
          <w:noProof/>
        </w:rPr>
        <w:t>, 1996, p. 76.</w:t>
      </w:r>
    </w:p>
    <w:p w14:paraId="70AA33A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[99]</w:t>
      </w:r>
      <w:r w:rsidRPr="00B050F0">
        <w:rPr>
          <w:rFonts w:ascii="Times New Roman" w:hAnsi="Times New Roman"/>
          <w:noProof/>
        </w:rPr>
        <w:tab/>
        <w:t xml:space="preserve">P. Letelier, “A Framework for Requirements Traceability in UML-based Projects,” in </w:t>
      </w:r>
      <w:r w:rsidRPr="00B050F0">
        <w:rPr>
          <w:rFonts w:ascii="Times New Roman" w:hAnsi="Times New Roman"/>
          <w:i/>
          <w:iCs/>
          <w:noProof/>
        </w:rPr>
        <w:t>1st Intl. Workshop on Traceability in Emerging Forms of Softw. Eng</w:t>
      </w:r>
      <w:r w:rsidRPr="00B050F0">
        <w:rPr>
          <w:rFonts w:ascii="Times New Roman" w:hAnsi="Times New Roman"/>
          <w:noProof/>
        </w:rPr>
        <w:t>, 2002, pp. 32–41.</w:t>
      </w:r>
    </w:p>
    <w:p w14:paraId="4C8DBC6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[100]</w:t>
      </w:r>
      <w:r w:rsidRPr="00B050F0">
        <w:rPr>
          <w:rFonts w:ascii="Times New Roman" w:hAnsi="Times New Roman"/>
          <w:noProof/>
        </w:rPr>
        <w:tab/>
        <w:t xml:space="preserve">P. Mason, A. Saeed, P. Arkley, and S. Riddle, “Meta-Modelling Approach to Traceability for Avionics: A Framework for Managing the Engineering of Computer Based Aerospace Systems.,” in </w:t>
      </w:r>
      <w:r w:rsidRPr="00B050F0">
        <w:rPr>
          <w:rFonts w:ascii="Times New Roman" w:hAnsi="Times New Roman"/>
          <w:i/>
          <w:iCs/>
          <w:noProof/>
        </w:rPr>
        <w:t xml:space="preserve">10th IEEE International Conference on Engineering of Computer-Based Systems </w:t>
      </w:r>
      <w:r w:rsidRPr="00B050F0">
        <w:rPr>
          <w:rFonts w:ascii="Times New Roman" w:hAnsi="Times New Roman"/>
          <w:noProof/>
        </w:rPr>
        <w:t>, 2003, pp. 233–246.</w:t>
      </w:r>
    </w:p>
    <w:p w14:paraId="7482AB8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[101]</w:t>
      </w:r>
      <w:r w:rsidRPr="00B050F0">
        <w:rPr>
          <w:rFonts w:ascii="Times New Roman" w:hAnsi="Times New Roman"/>
          <w:noProof/>
        </w:rPr>
        <w:tab/>
        <w:t xml:space="preserve">P. Roques, “Modeling Requirements with SysML,” </w:t>
      </w:r>
      <w:r w:rsidRPr="00B050F0">
        <w:rPr>
          <w:rFonts w:ascii="Times New Roman" w:hAnsi="Times New Roman"/>
          <w:i/>
          <w:iCs/>
          <w:noProof/>
        </w:rPr>
        <w:t>Requirement Engineering MAgazine</w:t>
      </w:r>
      <w:r w:rsidRPr="00B050F0">
        <w:rPr>
          <w:rFonts w:ascii="Times New Roman" w:hAnsi="Times New Roman"/>
          <w:noProof/>
        </w:rPr>
        <w:t>, no. 2015-02, IREB, Online, 2015.</w:t>
      </w:r>
    </w:p>
    <w:p w14:paraId="53FBB65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[102]</w:t>
      </w:r>
      <w:r w:rsidRPr="00B050F0">
        <w:rPr>
          <w:rFonts w:ascii="Times New Roman" w:hAnsi="Times New Roman"/>
          <w:noProof/>
        </w:rPr>
        <w:tab/>
        <w:t xml:space="preserve">N. Drivalos, D. S. Kolovos, R. F. Paige, and K. J. Fernandes, “Engineering a DSL for software traceability,” in </w:t>
      </w:r>
      <w:r w:rsidRPr="00B050F0">
        <w:rPr>
          <w:rFonts w:ascii="Times New Roman" w:hAnsi="Times New Roman"/>
          <w:i/>
          <w:iCs/>
          <w:noProof/>
        </w:rPr>
        <w:t>Software Language Engineering</w:t>
      </w:r>
      <w:r w:rsidRPr="00B050F0">
        <w:rPr>
          <w:rFonts w:ascii="Times New Roman" w:hAnsi="Times New Roman"/>
          <w:noProof/>
        </w:rPr>
        <w:t>, 2008, vol. 5452, pp. 151–167.</w:t>
      </w:r>
    </w:p>
    <w:p w14:paraId="7A8EB59D"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[103]</w:t>
      </w:r>
      <w:r w:rsidRPr="00B050F0">
        <w:rPr>
          <w:rFonts w:ascii="Times New Roman" w:hAnsi="Times New Roman"/>
          <w:noProof/>
        </w:rPr>
        <w:tab/>
        <w:t>O. M. G. OMG, “Business process Model Notation,” 2014.</w:t>
      </w:r>
    </w:p>
    <w:p w14:paraId="4FDA46F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[104]</w:t>
      </w:r>
      <w:r w:rsidRPr="00B050F0">
        <w:rPr>
          <w:rFonts w:ascii="Times New Roman" w:hAnsi="Times New Roman"/>
          <w:noProof/>
        </w:rPr>
        <w:tab/>
        <w:t>O. M. Group, “Object Constraint Language (OCL),” 2014.</w:t>
      </w:r>
    </w:p>
    <w:p w14:paraId="03E1402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[105]</w:t>
      </w:r>
      <w:r w:rsidRPr="00B050F0">
        <w:rPr>
          <w:rFonts w:ascii="Times New Roman" w:hAnsi="Times New Roman"/>
          <w:noProof/>
        </w:rPr>
        <w:tab/>
        <w:t>No Magic Inc., “MagicDraw  UML Profiling&amp;DSL User Guide,” 2014.</w:t>
      </w:r>
    </w:p>
    <w:p w14:paraId="7368055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[106]</w:t>
      </w:r>
      <w:r w:rsidRPr="00B050F0">
        <w:rPr>
          <w:rFonts w:ascii="Times New Roman" w:hAnsi="Times New Roman"/>
          <w:noProof/>
        </w:rPr>
        <w:tab/>
        <w:t xml:space="preserve">A. Mate´ and J. Trujillo, “A trace metamodel proposal based on the model driven architecture framework for the traceability of user requirements in data warehouses,” in </w:t>
      </w:r>
      <w:r w:rsidRPr="00B050F0">
        <w:rPr>
          <w:rFonts w:ascii="Times New Roman" w:hAnsi="Times New Roman"/>
          <w:i/>
          <w:iCs/>
          <w:noProof/>
        </w:rPr>
        <w:t>International conference on Advanced information systems engineering</w:t>
      </w:r>
      <w:r w:rsidRPr="00B050F0">
        <w:rPr>
          <w:rFonts w:ascii="Times New Roman" w:hAnsi="Times New Roman"/>
          <w:noProof/>
        </w:rPr>
        <w:t>, 2011, pp. 123–137.</w:t>
      </w:r>
    </w:p>
    <w:p w14:paraId="78A2CD1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[107]</w:t>
      </w:r>
      <w:r w:rsidRPr="00B050F0">
        <w:rPr>
          <w:rFonts w:ascii="Times New Roman" w:hAnsi="Times New Roman"/>
          <w:noProof/>
        </w:rPr>
        <w:tab/>
        <w:t>Z. Drey, C. Faucher, F. Fleurey, V. Mahé, and D. Vojtisek, “Kermeta language reference manual,” 2014.</w:t>
      </w:r>
    </w:p>
    <w:p w14:paraId="18A426B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[108]</w:t>
      </w:r>
      <w:r w:rsidRPr="00B050F0">
        <w:rPr>
          <w:rFonts w:ascii="Times New Roman" w:hAnsi="Times New Roman"/>
          <w:noProof/>
        </w:rPr>
        <w:tab/>
        <w:t>Graphviz, “Graph Vsulization Software,” 2017. [Online]. Available: http://www.graphviz.org/.</w:t>
      </w:r>
    </w:p>
    <w:p w14:paraId="6C6DBEC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[109]</w:t>
      </w:r>
      <w:r w:rsidRPr="00B050F0">
        <w:rPr>
          <w:rFonts w:ascii="Times New Roman" w:hAnsi="Times New Roman"/>
          <w:noProof/>
        </w:rPr>
        <w:tab/>
        <w:t>W3C, “Extensible Markup Language (XML) 1.0 (Fifth Edition),” 2017. [Online]. Available: https://www.w3.org/TR/REC-xml/.</w:t>
      </w:r>
    </w:p>
    <w:p w14:paraId="493BB32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[110]</w:t>
      </w:r>
      <w:r w:rsidRPr="00B050F0">
        <w:rPr>
          <w:rFonts w:ascii="Times New Roman" w:hAnsi="Times New Roman"/>
          <w:noProof/>
        </w:rPr>
        <w:tab/>
        <w:t xml:space="preserve">D. S. Kolovos, L. Rose, A. Garcia-Dominguez, and R. Paige, “The Epsilon Validation Language,” in </w:t>
      </w:r>
      <w:r w:rsidRPr="00B050F0">
        <w:rPr>
          <w:rFonts w:ascii="Times New Roman" w:hAnsi="Times New Roman"/>
          <w:i/>
          <w:iCs/>
          <w:noProof/>
        </w:rPr>
        <w:t>The Epsilon Book</w:t>
      </w:r>
      <w:r w:rsidRPr="00B050F0">
        <w:rPr>
          <w:rFonts w:ascii="Times New Roman" w:hAnsi="Times New Roman"/>
          <w:noProof/>
        </w:rPr>
        <w:t>, 2014, pp. 57–76.</w:t>
      </w:r>
    </w:p>
    <w:p w14:paraId="1254AC1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[111]</w:t>
      </w:r>
      <w:r w:rsidRPr="00B050F0">
        <w:rPr>
          <w:rFonts w:ascii="Times New Roman" w:hAnsi="Times New Roman"/>
          <w:noProof/>
        </w:rPr>
        <w:tab/>
        <w:t>O. M. G. OMG, “Modeling and Analysis for Real-time and Embedded Systems,” 2017. [Online]. Available: http://www.omg.org/omgmarte/Events.htm.</w:t>
      </w:r>
    </w:p>
    <w:p w14:paraId="555BE9A4"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[112]</w:t>
      </w:r>
      <w:r w:rsidRPr="00B050F0">
        <w:rPr>
          <w:rFonts w:ascii="Times New Roman" w:hAnsi="Times New Roman"/>
          <w:noProof/>
        </w:rPr>
        <w:tab/>
        <w:t xml:space="preserve">A. Maté and T. Mondéjar, “Tracing conceptual models’ evolution in data warehouses by using the model driven architecture,” </w:t>
      </w:r>
      <w:r w:rsidRPr="00B050F0">
        <w:rPr>
          <w:rFonts w:ascii="Times New Roman" w:hAnsi="Times New Roman"/>
          <w:i/>
          <w:iCs/>
          <w:noProof/>
        </w:rPr>
        <w:t>Comput. Stand. Interfaces</w:t>
      </w:r>
      <w:r w:rsidRPr="00B050F0">
        <w:rPr>
          <w:rFonts w:ascii="Times New Roman" w:hAnsi="Times New Roman"/>
          <w:noProof/>
        </w:rPr>
        <w:t>, vol. 36, no. 5, pp. 831–843, 2014.</w:t>
      </w:r>
    </w:p>
    <w:p w14:paraId="421F244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[113]</w:t>
      </w:r>
      <w:r w:rsidRPr="00B050F0">
        <w:rPr>
          <w:rFonts w:ascii="Times New Roman" w:hAnsi="Times New Roman"/>
          <w:noProof/>
        </w:rPr>
        <w:tab/>
        <w:t xml:space="preserve">N. Mustafa and Y. Labiche, “The Need for Traceability in Heterogeneous Systems: A systematic literature review,” </w:t>
      </w:r>
      <w:r w:rsidRPr="00B050F0">
        <w:rPr>
          <w:rFonts w:ascii="Times New Roman" w:hAnsi="Times New Roman"/>
          <w:i/>
          <w:iCs/>
          <w:noProof/>
        </w:rPr>
        <w:t>IEEE International Computers, Software &amp; Applications Conference</w:t>
      </w:r>
      <w:r w:rsidRPr="00B050F0">
        <w:rPr>
          <w:rFonts w:ascii="Times New Roman" w:hAnsi="Times New Roman"/>
          <w:noProof/>
        </w:rPr>
        <w:t>. Italy, 2017.</w:t>
      </w:r>
    </w:p>
    <w:p w14:paraId="3FBE85C4"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[114]</w:t>
      </w:r>
      <w:r w:rsidRPr="00B050F0">
        <w:rPr>
          <w:rFonts w:ascii="Times New Roman" w:hAnsi="Times New Roman"/>
          <w:noProof/>
        </w:rPr>
        <w:tab/>
        <w:t xml:space="preserve">C. Robson, </w:t>
      </w:r>
      <w:r w:rsidRPr="00B050F0">
        <w:rPr>
          <w:rFonts w:ascii="Times New Roman" w:hAnsi="Times New Roman"/>
          <w:i/>
          <w:iCs/>
          <w:noProof/>
        </w:rPr>
        <w:t xml:space="preserve">Real World Research: A Resource for Social Scientists and Practitioner-Researchers </w:t>
      </w:r>
      <w:r w:rsidRPr="00B050F0">
        <w:rPr>
          <w:rFonts w:ascii="Times New Roman" w:hAnsi="Times New Roman"/>
          <w:noProof/>
        </w:rPr>
        <w:t>. Oxford, UK : Blackwell Publishing , 2002.</w:t>
      </w:r>
    </w:p>
    <w:p w14:paraId="0B1E73D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[115]</w:t>
      </w:r>
      <w:r w:rsidRPr="00B050F0">
        <w:rPr>
          <w:rFonts w:ascii="Times New Roman" w:hAnsi="Times New Roman"/>
          <w:noProof/>
        </w:rPr>
        <w:tab/>
        <w:t xml:space="preserve">C. Wohlin, P. Runeson, M. Höst, M. C. Ohlsson, B. Regnell, and A. Wesslén, </w:t>
      </w:r>
      <w:r w:rsidRPr="00B050F0">
        <w:rPr>
          <w:rFonts w:ascii="Times New Roman" w:hAnsi="Times New Roman"/>
          <w:i/>
          <w:iCs/>
          <w:noProof/>
        </w:rPr>
        <w:t>Experimentation in software engineering</w:t>
      </w:r>
      <w:r w:rsidRPr="00B050F0">
        <w:rPr>
          <w:rFonts w:ascii="Times New Roman" w:hAnsi="Times New Roman"/>
          <w:noProof/>
        </w:rPr>
        <w:t>. Springer Publishing Company , 2012.</w:t>
      </w:r>
    </w:p>
    <w:p w14:paraId="2A4FBFF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[116]</w:t>
      </w:r>
      <w:r w:rsidRPr="00B050F0">
        <w:rPr>
          <w:rFonts w:ascii="Times New Roman" w:hAnsi="Times New Roman"/>
          <w:noProof/>
        </w:rPr>
        <w:tab/>
        <w:t>SurveyMonkey, “Traceability Survey,” 2018. .</w:t>
      </w:r>
    </w:p>
    <w:p w14:paraId="50839EE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[117]</w:t>
      </w:r>
      <w:r w:rsidRPr="00B050F0">
        <w:rPr>
          <w:rFonts w:ascii="Times New Roman" w:hAnsi="Times New Roman"/>
          <w:noProof/>
        </w:rPr>
        <w:tab/>
        <w:t>ORCANOS, “Requirements traceability tool,” 2018. [Online]. Available: https://www.orcanos.com/compliance/requirements-traceability-tool/.</w:t>
      </w:r>
    </w:p>
    <w:p w14:paraId="6472C9C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[118]</w:t>
      </w:r>
      <w:r w:rsidRPr="00B050F0">
        <w:rPr>
          <w:rFonts w:ascii="Times New Roman" w:hAnsi="Times New Roman"/>
          <w:noProof/>
        </w:rPr>
        <w:tab/>
        <w:t>Attlassian, “TraceabilityX for Jira,” 2018. [Online]. Available: https://marketplace.atlassian.com/plugins/es.excentia.jira.plugins.jira-traceabilityx-plugin/server/overview.</w:t>
      </w:r>
    </w:p>
    <w:p w14:paraId="22B4697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[119]</w:t>
      </w:r>
      <w:r w:rsidRPr="00B050F0">
        <w:rPr>
          <w:rFonts w:ascii="Times New Roman" w:hAnsi="Times New Roman"/>
          <w:noProof/>
        </w:rPr>
        <w:tab/>
        <w:t>Sparx, “Tools for traceability in enterprise architect,” 2018. [Online]. Available: http://www.sparxsystems.com/resources/demos/traceabilitytools/webinar-tools-for-traceability.html.</w:t>
      </w:r>
    </w:p>
    <w:p w14:paraId="7E3E78E1"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[120]</w:t>
      </w:r>
      <w:r w:rsidRPr="00B050F0">
        <w:rPr>
          <w:rFonts w:ascii="Times New Roman" w:hAnsi="Times New Roman"/>
          <w:noProof/>
        </w:rPr>
        <w:tab/>
        <w:t>IBM, “Using Rational RequisitePro,” 2018. [Online]. Available: https://www.ibm.com/support/knowledgecenter/en/SSSHCT_7.1.0/com.ibm.reqpro.help/get_start/c_product_overview.html.</w:t>
      </w:r>
    </w:p>
    <w:p w14:paraId="3DB0459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[121]</w:t>
      </w:r>
      <w:r w:rsidRPr="00B050F0">
        <w:rPr>
          <w:rFonts w:ascii="Times New Roman" w:hAnsi="Times New Roman"/>
          <w:noProof/>
        </w:rPr>
        <w:tab/>
        <w:t>A. S. Foundation, “Suberversion,” 2017. [Online]. Available: https://subversion.apache.org/.</w:t>
      </w:r>
    </w:p>
    <w:p w14:paraId="2E6AF42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[122]</w:t>
      </w:r>
      <w:r w:rsidRPr="00B050F0">
        <w:rPr>
          <w:rFonts w:ascii="Times New Roman" w:hAnsi="Times New Roman"/>
          <w:noProof/>
        </w:rPr>
        <w:tab/>
        <w:t>GitHub, “GitHub,” 2018. [Online]. Available: https://github.com/.</w:t>
      </w:r>
    </w:p>
    <w:p w14:paraId="5825090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[123]</w:t>
      </w:r>
      <w:r w:rsidRPr="00B050F0">
        <w:rPr>
          <w:rFonts w:ascii="Times New Roman" w:hAnsi="Times New Roman"/>
          <w:noProof/>
        </w:rPr>
        <w:tab/>
        <w:t>IBM, “IBM Rational DOORS  Next Generations,” 2018. [Online]. Available: https://jazz.net/products/rational-doors-next-generation/.</w:t>
      </w:r>
    </w:p>
    <w:p w14:paraId="1FD94138"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[124]</w:t>
      </w:r>
      <w:r w:rsidRPr="00B050F0">
        <w:rPr>
          <w:rFonts w:ascii="Times New Roman" w:hAnsi="Times New Roman"/>
          <w:noProof/>
        </w:rPr>
        <w:tab/>
        <w:t>O. M. G. OMG, “Meta Object Facility,” 2018. [Online]. Available: https://www.omg.org/spec/MOF/. [Accessed: 22-Sep-1BC].</w:t>
      </w:r>
    </w:p>
    <w:p w14:paraId="6CA7C0BB"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[125]</w:t>
      </w:r>
      <w:r w:rsidRPr="00B050F0">
        <w:rPr>
          <w:rFonts w:ascii="Times New Roman" w:hAnsi="Times New Roman"/>
          <w:noProof/>
        </w:rPr>
        <w:tab/>
        <w:t xml:space="preserve">M. Gogolla and M. Richters, “USE: A UML-Based Specification Environment for Validating UML and OCL,” </w:t>
      </w:r>
      <w:r w:rsidRPr="00B050F0">
        <w:rPr>
          <w:rFonts w:ascii="Times New Roman" w:hAnsi="Times New Roman"/>
          <w:i/>
          <w:iCs/>
          <w:noProof/>
        </w:rPr>
        <w:t>Sci. Comput. Program.</w:t>
      </w:r>
      <w:r w:rsidRPr="00B050F0">
        <w:rPr>
          <w:rFonts w:ascii="Times New Roman" w:hAnsi="Times New Roman"/>
          <w:noProof/>
        </w:rPr>
        <w:t>, vol. 69, no. 1–3, pp. 27–34, 2007.</w:t>
      </w:r>
    </w:p>
    <w:p w14:paraId="7A99B96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[126]</w:t>
      </w:r>
      <w:r w:rsidRPr="00B050F0">
        <w:rPr>
          <w:rFonts w:ascii="Times New Roman" w:hAnsi="Times New Roman"/>
          <w:noProof/>
        </w:rPr>
        <w:tab/>
        <w:t>W3C, “Resource Description Framework,” 2016. [Online]. Available: https://www.w3.org/RDF/.</w:t>
      </w:r>
    </w:p>
    <w:p w14:paraId="766A5472"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[127]</w:t>
      </w:r>
      <w:r w:rsidRPr="00B050F0">
        <w:rPr>
          <w:rFonts w:ascii="Times New Roman" w:hAnsi="Times New Roman"/>
          <w:noProof/>
        </w:rPr>
        <w:tab/>
        <w:t>O. M. G. OMG, “Open Services  for Lifecycle Collaboration,” 2017. [Online]. Available: https://open-services.net/.</w:t>
      </w:r>
    </w:p>
    <w:p w14:paraId="683683E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[128]</w:t>
      </w:r>
      <w:r w:rsidRPr="00B050F0">
        <w:rPr>
          <w:rFonts w:ascii="Times New Roman" w:hAnsi="Times New Roman"/>
          <w:noProof/>
        </w:rPr>
        <w:tab/>
        <w:t xml:space="preserve">A. Marques, F. Ramalho, and W. L. Andrade, “Towards a requirements traceability process centered on the traceability model,” in </w:t>
      </w:r>
      <w:r w:rsidRPr="00B050F0">
        <w:rPr>
          <w:rFonts w:ascii="Times New Roman" w:hAnsi="Times New Roman"/>
          <w:i/>
          <w:iCs/>
          <w:noProof/>
        </w:rPr>
        <w:t>30th Annual ACM Symposium on Applied Computing</w:t>
      </w:r>
      <w:r w:rsidRPr="00B050F0">
        <w:rPr>
          <w:rFonts w:ascii="Times New Roman" w:hAnsi="Times New Roman"/>
          <w:noProof/>
        </w:rPr>
        <w:t>, 2015, pp. 1364–1369.</w:t>
      </w:r>
    </w:p>
    <w:p w14:paraId="0E6E79A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[129]</w:t>
      </w:r>
      <w:r w:rsidRPr="00B050F0">
        <w:rPr>
          <w:rFonts w:ascii="Times New Roman" w:hAnsi="Times New Roman"/>
          <w:noProof/>
        </w:rPr>
        <w:tab/>
        <w:t xml:space="preserve">G. K. Olsen and J. Oldevik, “Scenarios of Traceability in Model to Text Transformations,” in </w:t>
      </w:r>
      <w:r w:rsidRPr="00B050F0">
        <w:rPr>
          <w:rFonts w:ascii="Times New Roman" w:hAnsi="Times New Roman"/>
          <w:i/>
          <w:iCs/>
          <w:noProof/>
        </w:rPr>
        <w:t>3rd European conference on Model driven architecture-foundations and applications</w:t>
      </w:r>
      <w:r w:rsidRPr="00B050F0">
        <w:rPr>
          <w:rFonts w:ascii="Times New Roman" w:hAnsi="Times New Roman"/>
          <w:noProof/>
        </w:rPr>
        <w:t>, 2007, pp. 144–156.</w:t>
      </w:r>
    </w:p>
    <w:p w14:paraId="3F3DBB82"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[130]</w:t>
      </w:r>
      <w:r w:rsidRPr="00B050F0">
        <w:rPr>
          <w:rFonts w:ascii="Times New Roman" w:hAnsi="Times New Roman"/>
          <w:noProof/>
        </w:rPr>
        <w:tab/>
        <w:t>B. Grammel and  für Softwaretechnologie, “Automatic Generation of Trace Links in Model-driven Software Development,” Technische Universität Dresden, 2014.</w:t>
      </w:r>
    </w:p>
    <w:p w14:paraId="3E4F3AC6"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[131]</w:t>
      </w:r>
      <w:r w:rsidRPr="00B050F0">
        <w:rPr>
          <w:rFonts w:ascii="Times New Roman" w:hAnsi="Times New Roman"/>
          <w:noProof/>
        </w:rPr>
        <w:tab/>
        <w:t xml:space="preserve">A. d e Lucia, F. Fasano, and R. Oliveto, “Recovering Traceability Links in Software Artifact Management Systems using Information Retrieval Methods,” </w:t>
      </w:r>
      <w:r w:rsidRPr="00B050F0">
        <w:rPr>
          <w:rFonts w:ascii="Times New Roman" w:hAnsi="Times New Roman"/>
          <w:i/>
          <w:iCs/>
          <w:noProof/>
        </w:rPr>
        <w:t>ACM Trans. Softw. Eng. Methodol.</w:t>
      </w:r>
      <w:r w:rsidRPr="00B050F0">
        <w:rPr>
          <w:rFonts w:ascii="Times New Roman" w:hAnsi="Times New Roman"/>
          <w:noProof/>
        </w:rPr>
        <w:t>, vol. 16, no. 4, 2007.</w:t>
      </w:r>
    </w:p>
    <w:p w14:paraId="008EA1E3"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[132]</w:t>
      </w:r>
      <w:r w:rsidRPr="00B050F0">
        <w:rPr>
          <w:rFonts w:ascii="Times New Roman" w:hAnsi="Times New Roman"/>
          <w:noProof/>
        </w:rPr>
        <w:tab/>
        <w:t xml:space="preserve">A. Rummler, B. Grammel, and C. Pohl, “Improving Traceability in Model-Driven Development of Business Applications ,” in </w:t>
      </w:r>
      <w:r w:rsidRPr="00B050F0">
        <w:rPr>
          <w:rFonts w:ascii="Times New Roman" w:hAnsi="Times New Roman"/>
          <w:i/>
          <w:iCs/>
          <w:noProof/>
        </w:rPr>
        <w:t xml:space="preserve">European Conference on Model Driven Architecture - Traceability Workshop </w:t>
      </w:r>
      <w:r w:rsidRPr="00B050F0">
        <w:rPr>
          <w:rFonts w:ascii="Times New Roman" w:hAnsi="Times New Roman"/>
          <w:noProof/>
        </w:rPr>
        <w:t>, 2007, pp. 7–15.</w:t>
      </w:r>
    </w:p>
    <w:p w14:paraId="7AE540C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[133]</w:t>
      </w:r>
      <w:r w:rsidRPr="00B050F0">
        <w:rPr>
          <w:rFonts w:ascii="Times New Roman" w:hAnsi="Times New Roman"/>
          <w:noProof/>
        </w:rPr>
        <w:tab/>
        <w:t>W3C, “Web Ontolgy Language,” 2016. [Online]. Available: https://www.w3.org/TR/owl-features/.</w:t>
      </w:r>
    </w:p>
    <w:p w14:paraId="47F2FEC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[134]</w:t>
      </w:r>
      <w:r w:rsidRPr="00B050F0">
        <w:rPr>
          <w:rFonts w:ascii="Times New Roman" w:hAnsi="Times New Roman"/>
          <w:noProof/>
        </w:rPr>
        <w:tab/>
        <w:t>W3C, “SPARQL Query Language for RDF,” 2016. [Online]. Available: https://www.w3.org/2001/sw/DataAccess/rq23/.</w:t>
      </w:r>
    </w:p>
    <w:p w14:paraId="5025715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[135]</w:t>
      </w:r>
      <w:r w:rsidRPr="00B050F0">
        <w:rPr>
          <w:rFonts w:ascii="Times New Roman" w:hAnsi="Times New Roman"/>
          <w:noProof/>
        </w:rPr>
        <w:tab/>
        <w:t>L. Miller and D. Brickley, “FOAF,” 2016. [Online]. Available: http://www.foaf-project.org/.</w:t>
      </w:r>
    </w:p>
    <w:p w14:paraId="477AB86E"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[136]</w:t>
      </w:r>
      <w:r w:rsidRPr="00B050F0">
        <w:rPr>
          <w:rFonts w:ascii="Times New Roman" w:hAnsi="Times New Roman"/>
          <w:noProof/>
        </w:rPr>
        <w:tab/>
        <w:t>E. Dumbill, “Description of a Project,” 2016. [Online]. Available: http://lov.okfn.org/dataset/lov/vocabs/doap.</w:t>
      </w:r>
    </w:p>
    <w:p w14:paraId="4A021DEA"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[137]</w:t>
      </w:r>
      <w:r w:rsidRPr="00B050F0">
        <w:rPr>
          <w:rFonts w:ascii="Times New Roman" w:hAnsi="Times New Roman"/>
          <w:noProof/>
        </w:rPr>
        <w:tab/>
        <w:t>Cognitum, “Fluent Editor 2015,” 2017. [Online]. Available: http://www.cognitum.eu/semantics/FluentEditor/.</w:t>
      </w:r>
    </w:p>
    <w:p w14:paraId="4E427E9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[138]</w:t>
      </w:r>
      <w:r w:rsidRPr="00B050F0">
        <w:rPr>
          <w:rFonts w:ascii="Times New Roman" w:hAnsi="Times New Roman"/>
          <w:noProof/>
        </w:rPr>
        <w:tab/>
        <w:t>R Foundation, “The R project for statistical computing,” 2017. [Online]. Available: https://www.r-project.org/.</w:t>
      </w:r>
    </w:p>
    <w:p w14:paraId="67FE2B02"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[139]</w:t>
      </w:r>
      <w:r w:rsidRPr="00B050F0">
        <w:rPr>
          <w:rFonts w:ascii="Times New Roman" w:hAnsi="Times New Roman"/>
          <w:noProof/>
        </w:rPr>
        <w:tab/>
        <w:t xml:space="preserve">P. Runeson and M. Höst, “Guidelines for conducting and reporting case study research in software engineering,” </w:t>
      </w:r>
      <w:r w:rsidRPr="00B050F0">
        <w:rPr>
          <w:rFonts w:ascii="Times New Roman" w:hAnsi="Times New Roman"/>
          <w:i/>
          <w:iCs/>
          <w:noProof/>
        </w:rPr>
        <w:t>Empir. Softw. Eng.</w:t>
      </w:r>
      <w:r w:rsidRPr="00B050F0">
        <w:rPr>
          <w:rFonts w:ascii="Times New Roman" w:hAnsi="Times New Roman"/>
          <w:noProof/>
        </w:rPr>
        <w:t>, vol. 14, no. 2, p. 131, 2008.</w:t>
      </w:r>
    </w:p>
    <w:p w14:paraId="1CC4DD9F"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[140]</w:t>
      </w:r>
      <w:r w:rsidRPr="00B050F0">
        <w:rPr>
          <w:rFonts w:ascii="Times New Roman" w:hAnsi="Times New Roman"/>
          <w:noProof/>
        </w:rPr>
        <w:tab/>
        <w:t xml:space="preserve">E. Hutchins, “How a Cockpit Remembers Its Speeds,” </w:t>
      </w:r>
      <w:r w:rsidRPr="00B050F0">
        <w:rPr>
          <w:rFonts w:ascii="Times New Roman" w:hAnsi="Times New Roman"/>
          <w:i/>
          <w:iCs/>
          <w:noProof/>
        </w:rPr>
        <w:t>Cogn. Sci.</w:t>
      </w:r>
      <w:r w:rsidRPr="00B050F0">
        <w:rPr>
          <w:rFonts w:ascii="Times New Roman" w:hAnsi="Times New Roman"/>
          <w:noProof/>
        </w:rPr>
        <w:t>, vol. 19, no. 33, pp. 265–288, 1995.</w:t>
      </w:r>
    </w:p>
    <w:p w14:paraId="4776D3D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[141]</w:t>
      </w:r>
      <w:r w:rsidRPr="00B050F0">
        <w:rPr>
          <w:rFonts w:ascii="Times New Roman" w:hAnsi="Times New Roman"/>
          <w:noProof/>
        </w:rPr>
        <w:tab/>
        <w:t xml:space="preserve">M. Bretschneider, H.-J. Holberg, E. Bode, I. Bruckner, T. Peikenkamp, and H. Spenke, “Model-based Safety Analysis of a Flap Control System,” </w:t>
      </w:r>
      <w:r w:rsidRPr="00B050F0">
        <w:rPr>
          <w:rFonts w:ascii="Times New Roman" w:hAnsi="Times New Roman"/>
          <w:i/>
          <w:iCs/>
          <w:noProof/>
        </w:rPr>
        <w:t>Int. Counc. Syst. Eng.</w:t>
      </w:r>
      <w:r w:rsidRPr="00B050F0">
        <w:rPr>
          <w:rFonts w:ascii="Times New Roman" w:hAnsi="Times New Roman"/>
          <w:noProof/>
        </w:rPr>
        <w:t>, vol. 14, no. 1, pp. 246–256, 2004.</w:t>
      </w:r>
    </w:p>
    <w:p w14:paraId="34A97FA0"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[142]</w:t>
      </w:r>
      <w:r w:rsidRPr="00B050F0">
        <w:rPr>
          <w:rFonts w:ascii="Times New Roman" w:hAnsi="Times New Roman"/>
          <w:noProof/>
        </w:rPr>
        <w:tab/>
        <w:t xml:space="preserve">R. Feldt and A. Magazinius, </w:t>
      </w:r>
      <w:r w:rsidRPr="00B050F0">
        <w:rPr>
          <w:rFonts w:ascii="Times New Roman" w:hAnsi="Times New Roman"/>
          <w:i/>
          <w:iCs/>
          <w:noProof/>
        </w:rPr>
        <w:t>Validity Threats in Empirical Software Engineering Research - An Initial Survey</w:t>
      </w:r>
      <w:r w:rsidRPr="00B050F0">
        <w:rPr>
          <w:rFonts w:ascii="Times New Roman" w:hAnsi="Times New Roman"/>
          <w:noProof/>
        </w:rPr>
        <w:t>. 2010.</w:t>
      </w:r>
    </w:p>
    <w:p w14:paraId="6591F08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[143]</w:t>
      </w:r>
      <w:r w:rsidRPr="00B050F0">
        <w:rPr>
          <w:rFonts w:ascii="Times New Roman" w:hAnsi="Times New Roman"/>
          <w:noProof/>
        </w:rPr>
        <w:tab/>
        <w:t xml:space="preserve">J. Siegmund, N. Siegmund, and S. Apel, “Views on Internal and External Validity in Empirical Software Engineering,” in </w:t>
      </w:r>
      <w:r w:rsidRPr="00B050F0">
        <w:rPr>
          <w:rFonts w:ascii="Times New Roman" w:hAnsi="Times New Roman"/>
          <w:i/>
          <w:iCs/>
          <w:noProof/>
        </w:rPr>
        <w:t xml:space="preserve">Proceedings of the 37th International Conference on Software Engineering </w:t>
      </w:r>
      <w:r w:rsidRPr="00B050F0">
        <w:rPr>
          <w:rFonts w:ascii="Times New Roman" w:hAnsi="Times New Roman"/>
          <w:noProof/>
        </w:rPr>
        <w:t>, 2015, vol. 1, pp. 9–19.</w:t>
      </w:r>
    </w:p>
    <w:p w14:paraId="2AC4FE87"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[144]</w:t>
      </w:r>
      <w:r w:rsidRPr="00B050F0">
        <w:rPr>
          <w:rFonts w:ascii="Times New Roman" w:hAnsi="Times New Roman"/>
          <w:noProof/>
        </w:rPr>
        <w:tab/>
        <w:t>CAE, “Canadian Aviation Electronics,” 2017. [Online]. Available: http://www.cae.com/.</w:t>
      </w:r>
    </w:p>
    <w:p w14:paraId="62653D35"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[145]</w:t>
      </w:r>
      <w:r w:rsidRPr="00B050F0">
        <w:rPr>
          <w:rFonts w:ascii="Times New Roman" w:hAnsi="Times New Roman"/>
          <w:noProof/>
        </w:rPr>
        <w:tab/>
        <w:t>Papyrus, “Papyrus Modeling Environment,” 2018. .</w:t>
      </w:r>
    </w:p>
    <w:p w14:paraId="60EA14FC" w14:textId="77777777" w:rsidR="00B050F0" w:rsidRPr="00B050F0" w:rsidRDefault="00B050F0" w:rsidP="00B050F0">
      <w:pPr>
        <w:widowControl w:val="0"/>
        <w:autoSpaceDE w:val="0"/>
        <w:autoSpaceDN w:val="0"/>
        <w:adjustRightInd w:val="0"/>
        <w:spacing w:before="120" w:after="120"/>
        <w:ind w:left="640" w:hanging="640"/>
        <w:rPr>
          <w:rFonts w:ascii="Times New Roman" w:hAnsi="Times New Roman"/>
          <w:noProof/>
        </w:rPr>
      </w:pPr>
      <w:r w:rsidRPr="00B050F0">
        <w:rPr>
          <w:rFonts w:ascii="Times New Roman" w:hAnsi="Times New Roman"/>
          <w:noProof/>
        </w:rPr>
        <w:t>[146]</w:t>
      </w:r>
      <w:r w:rsidRPr="00B050F0">
        <w:rPr>
          <w:rFonts w:ascii="Times New Roman" w:hAnsi="Times New Roman"/>
          <w:noProof/>
        </w:rPr>
        <w:tab/>
        <w:t>Profpilot, “Profpilot,” 2016. [Online]. Available: https://profpilot.co.uk.</w:t>
      </w:r>
    </w:p>
    <w:p w14:paraId="5FFC5FEF" w14:textId="0B92EE87" w:rsidR="00A86D9C" w:rsidRPr="00C67C7F" w:rsidRDefault="007D28BE">
      <w:pPr>
        <w:pStyle w:val="EndNoteCategoryHeading"/>
        <w:pPrChange w:id="17649" w:author="Nasser Mustafa [2]" w:date="2018-09-16T14:52:00Z">
          <w:pPr>
            <w:pStyle w:val="Heading1"/>
            <w:numPr>
              <w:numId w:val="0"/>
            </w:numPr>
            <w:tabs>
              <w:tab w:val="left" w:pos="900"/>
            </w:tabs>
            <w:spacing w:line="480" w:lineRule="auto"/>
            <w:ind w:left="0" w:firstLine="0"/>
            <w:jc w:val="both"/>
          </w:pPr>
        </w:pPrChange>
      </w:pPr>
      <w:ins w:id="17650" w:author="Nasser Mustafa [2]" w:date="2018-09-16T14:52:00Z">
        <w:r>
          <w:rPr>
            <w:rFonts w:ascii="Times New Roman" w:hAnsi="Times New Roman"/>
          </w:rPr>
          <w:fldChar w:fldCharType="end"/>
        </w:r>
      </w:ins>
    </w:p>
    <w:sectPr w:rsidR="00A86D9C" w:rsidRPr="00C67C7F" w:rsidSect="00D23C37">
      <w:pgSz w:w="11906" w:h="16838" w:code="9"/>
      <w:pgMar w:top="1440" w:right="1440" w:bottom="1440" w:left="1440" w:header="706" w:footer="706"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6" w:author="Yvan Labiche" w:date="2018-09-07T17:05:00Z" w:initials="YL">
    <w:p w14:paraId="2D897BA6" w14:textId="77777777" w:rsidR="00D617FD" w:rsidRDefault="00D617FD">
      <w:pPr>
        <w:pStyle w:val="CommentText"/>
      </w:pPr>
      <w:r>
        <w:rPr>
          <w:rStyle w:val="CommentReference"/>
        </w:rPr>
        <w:annotationRef/>
      </w:r>
      <w:r>
        <w:t xml:space="preserve">I have only read again the thesis until this point at the time I write the comment. This is to say that you have found a way to somewhere else address one of the comments of the committee. I am specifically referring to the comment whereby you, in the view of the committee, have a “narrow” view of traceability because the example you used did not illustrate traceability flow from requirements to design, to implementation and (evolving) tests. </w:t>
      </w:r>
    </w:p>
    <w:p w14:paraId="5A020CC5" w14:textId="77777777" w:rsidR="00D617FD" w:rsidRDefault="00D617FD">
      <w:pPr>
        <w:pStyle w:val="CommentText"/>
      </w:pPr>
      <w:r>
        <w:t>This kind of traceability, although not mentioned explicitly in the list you provide here, is implied by the list. I wonder whether this is the place where you could discuss that you are not considering a specific flow of use of traceability information, but you are rather interested in discussing the infrastructure (in terms of traceability modeling) that is required to record traceability information in an heterogeneous context, such that such flows can take place.</w:t>
      </w:r>
    </w:p>
    <w:p w14:paraId="278406B1" w14:textId="77777777" w:rsidR="00D617FD" w:rsidRDefault="00D617FD">
      <w:pPr>
        <w:pStyle w:val="CommentText"/>
      </w:pPr>
      <w:r>
        <w:t>Maybe this comment/discussion can be added here, maybe it can be added to section 1.1, or 1.2.</w:t>
      </w:r>
    </w:p>
    <w:p w14:paraId="2F451C04" w14:textId="49B3ECE1" w:rsidR="00D617FD" w:rsidRDefault="00D617FD">
      <w:pPr>
        <w:pStyle w:val="CommentText"/>
      </w:pPr>
      <w:r>
        <w:t>This is a comment that should also appear in the conclusion.</w:t>
      </w:r>
    </w:p>
  </w:comment>
  <w:comment w:id="1143" w:author="Yvan Labiche" w:date="2018-09-07T17:13:00Z" w:initials="YL">
    <w:p w14:paraId="1C6941E2" w14:textId="5A16407D" w:rsidR="00D617FD" w:rsidRDefault="00D617FD">
      <w:pPr>
        <w:pStyle w:val="CommentText"/>
      </w:pPr>
      <w:r>
        <w:rPr>
          <w:rStyle w:val="CommentReference"/>
        </w:rPr>
        <w:annotationRef/>
      </w:r>
      <w:r>
        <w:t>This may have been a request from a committee member. I do not agree with the change. Maybe change into “system-level”?</w:t>
      </w:r>
    </w:p>
  </w:comment>
  <w:comment w:id="1181" w:author="Yvan Labiche" w:date="2018-09-07T17:15:00Z" w:initials="YL">
    <w:p w14:paraId="29483443" w14:textId="1E59DC69" w:rsidR="00D617FD" w:rsidRDefault="00D617FD">
      <w:pPr>
        <w:pStyle w:val="CommentText"/>
      </w:pPr>
      <w:r>
        <w:rPr>
          <w:rStyle w:val="CommentReference"/>
        </w:rPr>
        <w:annotationRef/>
      </w:r>
      <w:r>
        <w:t>Maybe this is the place where you can mention what I have in a previous comment: infrastructure vs flow, i.e., infrastructure vs how traceability information is used.</w:t>
      </w:r>
    </w:p>
  </w:comment>
  <w:comment w:id="1194" w:author="Yvan Labiche" w:date="2018-09-07T17:20:00Z" w:initials="YL">
    <w:p w14:paraId="3CAB7AAA" w14:textId="01CD6061" w:rsidR="00D617FD" w:rsidRDefault="00D617FD">
      <w:pPr>
        <w:pStyle w:val="CommentText"/>
      </w:pPr>
      <w:r>
        <w:rPr>
          <w:rStyle w:val="CommentReference"/>
        </w:rPr>
        <w:annotationRef/>
      </w:r>
      <w:r>
        <w:t>Should you also mention different semantics?</w:t>
      </w:r>
    </w:p>
  </w:comment>
  <w:comment w:id="1199" w:author="Yvan Labiche" w:date="2018-09-07T17:23:00Z" w:initials="YL">
    <w:p w14:paraId="627EEE2B" w14:textId="36D74979" w:rsidR="00D617FD" w:rsidRDefault="00D617FD">
      <w:pPr>
        <w:pStyle w:val="CommentText"/>
      </w:pPr>
      <w:r>
        <w:rPr>
          <w:rStyle w:val="CommentReference"/>
        </w:rPr>
        <w:annotationRef/>
      </w:r>
      <w:r>
        <w:t xml:space="preserve">I think I kind of remember the comment. One argued that perhaps it is possible to transform all heterogeneous models into a common representation and then trace from that common representation, in which case there is no heterogeneity any longer. It is true that one can think of transformations that produce xml data. One would then need traceability at the xml level between tagged data. It is not realistic to ask a user to identify traceability at the xml level: xml has not been created in the first place to be human readable but to be machine readable. So, even in this situation, one would need traceability information to be created at the level of the original models, i.e., prior to transformation into xml. Then, you would end up with traceability information at the model level, traceability between each model and the corresponding xml version, to then be able to reason at the xml level. The value of doing this is not clear since you would have traceability at the model level to start with. </w:t>
      </w:r>
    </w:p>
  </w:comment>
  <w:comment w:id="1227" w:author="Yvan Labiche" w:date="2018-09-07T17:18:00Z" w:initials="YL">
    <w:p w14:paraId="25916859" w14:textId="6C8E3DC8" w:rsidR="00D617FD" w:rsidRDefault="00D617FD">
      <w:pPr>
        <w:pStyle w:val="CommentText"/>
      </w:pPr>
      <w:r>
        <w:rPr>
          <w:rStyle w:val="CommentReference"/>
        </w:rPr>
        <w:annotationRef/>
      </w:r>
      <w:r>
        <w:t>I am not sure what “it” is meant to refer to and therefore whether that “it” can be said to have a capability. And what does “capability” refer to? What capability? Capability to do or provide what?</w:t>
      </w:r>
    </w:p>
  </w:comment>
  <w:comment w:id="1254" w:author="Yvan Labiche" w:date="2018-09-07T17:31:00Z" w:initials="YL">
    <w:p w14:paraId="0E2CA586" w14:textId="5AEC12E9" w:rsidR="00D617FD" w:rsidRDefault="00D617FD">
      <w:pPr>
        <w:pStyle w:val="CommentText"/>
      </w:pPr>
      <w:r>
        <w:rPr>
          <w:rStyle w:val="CommentReference"/>
        </w:rPr>
        <w:annotationRef/>
      </w:r>
      <w:r>
        <w:t>Again I disagree with the change. The subject of the verb is the fact that there are various types (singular) not the various types themselves.</w:t>
      </w:r>
    </w:p>
  </w:comment>
  <w:comment w:id="1257" w:author="Yvan Labiche" w:date="2018-09-07T17:32:00Z" w:initials="YL">
    <w:p w14:paraId="2D9E6078" w14:textId="0EB4676D" w:rsidR="00D617FD" w:rsidRDefault="00D617FD">
      <w:pPr>
        <w:pStyle w:val="CommentText"/>
      </w:pPr>
      <w:r>
        <w:rPr>
          <w:rStyle w:val="CommentReference"/>
        </w:rPr>
        <w:annotationRef/>
      </w:r>
      <w:r>
        <w:t>Here you use the singular, so in the previous paragraph you should do the same.</w:t>
      </w:r>
    </w:p>
  </w:comment>
  <w:comment w:id="1288" w:author="Yvan Labiche" w:date="2018-09-07T20:53:00Z" w:initials="YL">
    <w:p w14:paraId="275C3A4E" w14:textId="57FAE6F4" w:rsidR="00D617FD" w:rsidRDefault="00D617FD">
      <w:pPr>
        <w:pStyle w:val="CommentText"/>
      </w:pPr>
      <w:r>
        <w:rPr>
          <w:rStyle w:val="CommentReference"/>
        </w:rPr>
        <w:annotationRef/>
      </w:r>
      <w:r>
        <w:t>I removed the acronym because you do not use it very often, or at least often enough.</w:t>
      </w:r>
    </w:p>
  </w:comment>
  <w:comment w:id="1743" w:author="Yvan Labiche" w:date="2018-09-07T22:48:00Z" w:initials="YL">
    <w:p w14:paraId="2E1EF63D" w14:textId="2992937D" w:rsidR="00D617FD" w:rsidRDefault="00D617FD">
      <w:pPr>
        <w:pStyle w:val="CommentText"/>
      </w:pPr>
      <w:r>
        <w:rPr>
          <w:rStyle w:val="CommentReference"/>
        </w:rPr>
        <w:annotationRef/>
      </w:r>
      <w:r>
        <w:t>I understand Antoniol’s work was not found with the literature review. However, you should find a way to mention his work. Otherwise he will surprised.</w:t>
      </w:r>
    </w:p>
  </w:comment>
  <w:comment w:id="1744" w:author="Nasser Mustafa [2]" w:date="2018-09-17T06:55:00Z" w:initials="NM">
    <w:p w14:paraId="06D8AB78" w14:textId="1C3F0D2C" w:rsidR="00D617FD" w:rsidRDefault="00D617FD">
      <w:pPr>
        <w:pStyle w:val="CommentText"/>
      </w:pPr>
      <w:r>
        <w:rPr>
          <w:rStyle w:val="CommentReference"/>
        </w:rPr>
        <w:annotationRef/>
      </w:r>
    </w:p>
  </w:comment>
  <w:comment w:id="1745" w:author="Nasser Mustafa [2]" w:date="2018-09-17T06:56:00Z" w:initials="NM">
    <w:p w14:paraId="2C71D52E" w14:textId="186861B8" w:rsidR="00D617FD" w:rsidRDefault="00D617FD" w:rsidP="00660900">
      <w:pPr>
        <w:pStyle w:val="CommentText"/>
        <w:ind w:left="180"/>
        <w:rPr>
          <w:noProof/>
        </w:rPr>
      </w:pPr>
      <w:r>
        <w:rPr>
          <w:rStyle w:val="CommentReference"/>
        </w:rPr>
        <w:annotationRef/>
      </w:r>
      <w:r>
        <w:rPr>
          <w:noProof/>
        </w:rPr>
        <w:t xml:space="preserve">The comment related to methodology regarding model and taxonomy validation to be tested by ohers has been discussed previously with the supervisor and the proposal defence committee. We tried for one year to have some compnies testing our traceability model but we couldn’t find anybody. We manage to make an industrial survey as an alternative.  </w:t>
      </w:r>
    </w:p>
  </w:comment>
  <w:comment w:id="1746" w:author="Nasser Mustafa [2]" w:date="2018-09-17T06:52:00Z" w:initials="NM">
    <w:p w14:paraId="4439534C" w14:textId="663D54DC" w:rsidR="00D617FD" w:rsidRDefault="00D617FD">
      <w:pPr>
        <w:pStyle w:val="CommentText"/>
      </w:pPr>
      <w:r>
        <w:rPr>
          <w:rStyle w:val="CommentReference"/>
        </w:rPr>
        <w:annotationRef/>
      </w:r>
    </w:p>
  </w:comment>
  <w:comment w:id="1798" w:author="Yvan Labiche" w:date="2018-09-07T21:18:00Z" w:initials="YL">
    <w:p w14:paraId="7B21386B" w14:textId="422E6BC8" w:rsidR="00D617FD" w:rsidRDefault="00D617FD">
      <w:pPr>
        <w:pStyle w:val="CommentText"/>
      </w:pPr>
      <w:r>
        <w:rPr>
          <w:rStyle w:val="CommentReference"/>
        </w:rPr>
        <w:annotationRef/>
      </w:r>
      <w:r>
        <w:t>Did you redo the search with the updated string?</w:t>
      </w:r>
    </w:p>
  </w:comment>
  <w:comment w:id="1832" w:author="Yvan Labiche" w:date="2018-09-07T21:21:00Z" w:initials="YL">
    <w:p w14:paraId="0BB26490" w14:textId="3498B018" w:rsidR="00D617FD" w:rsidRDefault="00D617FD">
      <w:pPr>
        <w:pStyle w:val="CommentText"/>
      </w:pPr>
      <w:r>
        <w:rPr>
          <w:rStyle w:val="CommentReference"/>
        </w:rPr>
        <w:annotationRef/>
      </w:r>
      <w:r>
        <w:t>Either you write “a modeling technique” (singular) or “modeling techniques” (plural) without the ‘a’.</w:t>
      </w:r>
    </w:p>
  </w:comment>
  <w:comment w:id="2022" w:author="Yvan Labiche" w:date="2018-09-07T21:33:00Z" w:initials="YL">
    <w:p w14:paraId="6C595B9C" w14:textId="0560D9C6" w:rsidR="00D617FD" w:rsidRDefault="00D617FD">
      <w:pPr>
        <w:pStyle w:val="CommentText"/>
      </w:pPr>
      <w:r>
        <w:rPr>
          <w:rStyle w:val="CommentReference"/>
        </w:rPr>
        <w:annotationRef/>
      </w:r>
      <w:r>
        <w:t>I took the liberty to change all occurrences of “Requirement Engineering” into “Requirements Engineering” (plural) in the entire document so the text is consistent. You can undo if you wish. Note there is a reference without an ‘s’ for “requirement”; please check whether this is right or not.</w:t>
      </w:r>
    </w:p>
  </w:comment>
  <w:comment w:id="2199" w:author="Nasser Mustafa [2]" w:date="2018-09-17T11:11:00Z" w:initials="NM">
    <w:p w14:paraId="308D2C9E" w14:textId="6CF45FE2" w:rsidR="00D617FD" w:rsidRDefault="00D617FD">
      <w:pPr>
        <w:pStyle w:val="CommentText"/>
      </w:pPr>
      <w:r>
        <w:rPr>
          <w:rStyle w:val="CommentReference"/>
        </w:rPr>
        <w:annotationRef/>
      </w:r>
      <w:r>
        <w:rPr>
          <w:noProof/>
        </w:rPr>
        <w:t>Actuly 3 articles that relate to modeling were found, I deleted the fourth article  because it is my publication.</w:t>
      </w:r>
    </w:p>
  </w:comment>
  <w:comment w:id="2205" w:author="Nasser Mustafa [2]" w:date="2018-09-17T11:10:00Z" w:initials="NM">
    <w:p w14:paraId="6FD18A40" w14:textId="54B19DCE" w:rsidR="00D617FD" w:rsidRDefault="00D617FD">
      <w:pPr>
        <w:pStyle w:val="CommentText"/>
      </w:pPr>
      <w:r>
        <w:rPr>
          <w:rStyle w:val="CommentReference"/>
        </w:rPr>
        <w:annotationRef/>
      </w:r>
    </w:p>
  </w:comment>
  <w:comment w:id="2206" w:author="Nasser Mustafa [2]" w:date="2018-09-17T11:09:00Z" w:initials="NM">
    <w:p w14:paraId="334828D6" w14:textId="4FDF8D7E" w:rsidR="00D617FD" w:rsidRDefault="00D617FD">
      <w:pPr>
        <w:pStyle w:val="CommentText"/>
      </w:pPr>
      <w:r>
        <w:rPr>
          <w:rStyle w:val="CommentReference"/>
        </w:rPr>
        <w:annotationRef/>
      </w:r>
    </w:p>
  </w:comment>
  <w:comment w:id="2207" w:author="Nasser Mustafa [2]" w:date="2018-09-17T11:08:00Z" w:initials="NM">
    <w:p w14:paraId="1A998AE3" w14:textId="0F71DAB1" w:rsidR="00D617FD" w:rsidRDefault="00D617FD">
      <w:pPr>
        <w:pStyle w:val="CommentText"/>
      </w:pPr>
      <w:r>
        <w:rPr>
          <w:rStyle w:val="CommentReference"/>
        </w:rPr>
        <w:annotationRef/>
      </w:r>
    </w:p>
  </w:comment>
  <w:comment w:id="2605" w:author="Yvan Labiche" w:date="2018-09-07T21:38:00Z" w:initials="YL">
    <w:p w14:paraId="2F6217E0" w14:textId="77777777" w:rsidR="00D617FD" w:rsidRDefault="00D617FD">
      <w:pPr>
        <w:pStyle w:val="CommentText"/>
      </w:pPr>
      <w:r>
        <w:rPr>
          <w:rStyle w:val="CommentReference"/>
        </w:rPr>
        <w:annotationRef/>
      </w:r>
      <w:r>
        <w:t>I suggest you set up the textbox for all figures and tables at the top (or bottom) of pages. That makes sure the text is not broken by them. Plus, add space before or after to better separate them from the text.</w:t>
      </w:r>
    </w:p>
    <w:p w14:paraId="3FA0F47D" w14:textId="125C4F9E" w:rsidR="00D617FD" w:rsidRDefault="00D617FD">
      <w:pPr>
        <w:pStyle w:val="CommentText"/>
      </w:pPr>
      <w:r>
        <w:t>You may also want to increase the font size in those tables and figures. At least it is important to maintain some consistency with respect to formatting, font sizes … between tables, between figures.</w:t>
      </w:r>
    </w:p>
  </w:comment>
  <w:comment w:id="2901" w:author="Nasser Mustafa" w:date="2018-08-20T22:10:00Z" w:initials="NM">
    <w:p w14:paraId="404852C2" w14:textId="5F509936" w:rsidR="00D617FD" w:rsidRDefault="00D617FD">
      <w:pPr>
        <w:pStyle w:val="CommentText"/>
      </w:pPr>
      <w:r>
        <w:rPr>
          <w:rStyle w:val="CommentReference"/>
        </w:rPr>
        <w:annotationRef/>
      </w:r>
      <w:r>
        <w:t>No change is made.</w:t>
      </w:r>
    </w:p>
  </w:comment>
  <w:comment w:id="2902" w:author="Yvan Labiche" w:date="2018-09-07T21:46:00Z" w:initials="YL">
    <w:p w14:paraId="72E40BDD" w14:textId="77777777" w:rsidR="00D617FD" w:rsidRDefault="00D617FD">
      <w:pPr>
        <w:pStyle w:val="CommentText"/>
      </w:pPr>
      <w:r>
        <w:rPr>
          <w:rStyle w:val="CommentReference"/>
        </w:rPr>
        <w:annotationRef/>
      </w:r>
      <w:r>
        <w:t>I am not sure I understand what you are referring to.</w:t>
      </w:r>
    </w:p>
    <w:p w14:paraId="04A91179" w14:textId="31A809A2" w:rsidR="00D617FD" w:rsidRDefault="00D617FD">
      <w:pPr>
        <w:pStyle w:val="CommentText"/>
      </w:pPr>
      <w:r>
        <w:t>I am only looking at this document. I am not looking at annotated versions you received from committee members, especially when it comes to fixing simple things in the text such as typos and grammatical errors. I want to focus on more important things.</w:t>
      </w:r>
    </w:p>
  </w:comment>
  <w:comment w:id="3926" w:author="Yvan Labiche" w:date="2018-09-07T21:48:00Z" w:initials="YL">
    <w:p w14:paraId="2114D25B" w14:textId="269E6A2C" w:rsidR="00D617FD" w:rsidRDefault="00D617FD">
      <w:pPr>
        <w:pStyle w:val="CommentText"/>
      </w:pPr>
      <w:r>
        <w:rPr>
          <w:rStyle w:val="CommentReference"/>
        </w:rPr>
        <w:annotationRef/>
      </w:r>
      <w:r>
        <w:t>The table seems to have an empty column, and we do not see the very right vertical border.</w:t>
      </w:r>
    </w:p>
  </w:comment>
  <w:comment w:id="4048" w:author="Nasser Mustafa" w:date="2018-08-25T09:45:00Z" w:initials="NM">
    <w:p w14:paraId="75E7B9C2" w14:textId="42C7B732" w:rsidR="00D617FD" w:rsidRDefault="00D617FD">
      <w:pPr>
        <w:pStyle w:val="CommentText"/>
      </w:pPr>
      <w:r>
        <w:rPr>
          <w:rStyle w:val="CommentReference"/>
        </w:rPr>
        <w:annotationRef/>
      </w:r>
      <w:r>
        <w:t>Dr. Amyot claimed bias. I Couldn’t do anything about it</w:t>
      </w:r>
    </w:p>
  </w:comment>
  <w:comment w:id="4049" w:author="Yvan Labiche" w:date="2018-09-07T21:54:00Z" w:initials="YL">
    <w:p w14:paraId="7696DC81" w14:textId="553BE91C" w:rsidR="00D617FD" w:rsidRDefault="00D617FD">
      <w:pPr>
        <w:pStyle w:val="CommentText"/>
      </w:pPr>
      <w:r>
        <w:rPr>
          <w:rStyle w:val="CommentReference"/>
        </w:rPr>
        <w:annotationRef/>
      </w:r>
      <w:r>
        <w:t>It is true that introduces a bias. Can you write a bit more about how you identified those potential participants? How did you find them? Are they academics, professionals? …</w:t>
      </w:r>
    </w:p>
    <w:p w14:paraId="4453B3F6" w14:textId="2E21F1DC" w:rsidR="00D617FD" w:rsidRDefault="00D617FD">
      <w:pPr>
        <w:pStyle w:val="CommentText"/>
      </w:pPr>
      <w:r>
        <w:t>Then, you can simply have a comment about this in the chapter on threats to validity. In that chapter you can use some of the results. For instance, the more personal questions may allow you to write that the pool of 37 participants is diverse (geographic location, industry vs academia, years of experience …) to then argue that the threat should not be too big. You cannot do this in section 6.5 since you have not presented any result. In section 6.5 you can only discuss how you identified and selected the 200 potential participants. The use of results can only take place in the threat to validity chapter.</w:t>
      </w:r>
    </w:p>
  </w:comment>
  <w:comment w:id="4075" w:author="Nasser Mustafa" w:date="2018-08-25T09:50:00Z" w:initials="NM">
    <w:p w14:paraId="0ACCA916" w14:textId="1DCDAFDD" w:rsidR="00D617FD" w:rsidRDefault="00D617FD">
      <w:pPr>
        <w:pStyle w:val="CommentText"/>
      </w:pPr>
      <w:r>
        <w:rPr>
          <w:rStyle w:val="CommentReference"/>
        </w:rPr>
        <w:annotationRef/>
      </w:r>
      <w:r>
        <w:t>I am not sure how they are forced to use only one option</w:t>
      </w:r>
    </w:p>
  </w:comment>
  <w:comment w:id="4076" w:author="Yvan Labiche" w:date="2018-09-07T22:00:00Z" w:initials="YL">
    <w:p w14:paraId="3E801DB3" w14:textId="26E5D9E9" w:rsidR="00D617FD" w:rsidRDefault="00D617FD">
      <w:pPr>
        <w:pStyle w:val="CommentText"/>
      </w:pPr>
      <w:r>
        <w:rPr>
          <w:rStyle w:val="CommentReference"/>
        </w:rPr>
        <w:annotationRef/>
      </w:r>
      <w:r>
        <w:t>I do not understand. You must be referring to a comment. Maybe you can add the comment here so I can understand.</w:t>
      </w:r>
    </w:p>
  </w:comment>
  <w:comment w:id="4130" w:author="Yvan Labiche" w:date="2018-09-07T22:02:00Z" w:initials="YL">
    <w:p w14:paraId="4738DE35" w14:textId="1157F6E0" w:rsidR="00D617FD" w:rsidRDefault="00D617FD">
      <w:pPr>
        <w:pStyle w:val="CommentText"/>
      </w:pPr>
      <w:r>
        <w:rPr>
          <w:rStyle w:val="CommentReference"/>
        </w:rPr>
        <w:annotationRef/>
      </w:r>
      <w:r>
        <w:t>I do not think you can write that a tool lacks trace links. It may lack the capability to record and model some kinds of trace links. Please rephrase.</w:t>
      </w:r>
    </w:p>
  </w:comment>
  <w:comment w:id="4278" w:author="Nasser Mustafa" w:date="2018-08-25T12:03:00Z" w:initials="NM">
    <w:p w14:paraId="73CD6A11" w14:textId="4E744D5B" w:rsidR="00D617FD" w:rsidRDefault="00D617FD">
      <w:pPr>
        <w:pStyle w:val="CommentText"/>
      </w:pPr>
      <w:r>
        <w:rPr>
          <w:rStyle w:val="CommentReference"/>
        </w:rPr>
        <w:annotationRef/>
      </w:r>
      <w:r>
        <w:t>I didn’t understand the comment “ A TIM”</w:t>
      </w:r>
    </w:p>
  </w:comment>
  <w:comment w:id="4279" w:author="Yvan Labiche" w:date="2018-09-07T22:05:00Z" w:initials="YL">
    <w:p w14:paraId="0A8C61C8" w14:textId="53991E0E" w:rsidR="00D617FD" w:rsidRDefault="00D617FD">
      <w:pPr>
        <w:pStyle w:val="CommentText"/>
      </w:pPr>
      <w:r>
        <w:rPr>
          <w:rStyle w:val="CommentReference"/>
        </w:rPr>
        <w:annotationRef/>
      </w:r>
      <w:r>
        <w:t>Either write down the comment here or point me precisely to where I can find it. I prefer the former.</w:t>
      </w:r>
    </w:p>
  </w:comment>
  <w:comment w:id="6980" w:author="Yvan Labiche" w:date="2018-09-07T22:26:00Z" w:initials="YL">
    <w:p w14:paraId="7FD9E2B7" w14:textId="7040C23E" w:rsidR="00D617FD" w:rsidRDefault="00D617FD">
      <w:pPr>
        <w:pStyle w:val="CommentText"/>
      </w:pPr>
      <w:r>
        <w:rPr>
          <w:rStyle w:val="CommentReference"/>
        </w:rPr>
        <w:annotationRef/>
      </w:r>
      <w:r>
        <w:t>I do not think the appendix provides a script, does it? You need to revise the sentence. Plus, the mention of the appendix must be a separate sentence. You can consider splitting the larger figure of the taxonomy into pieces and explaining the taxonomy is split and describing how the several pictures fit together. Plus, please add the appendix.</w:t>
      </w:r>
    </w:p>
  </w:comment>
  <w:comment w:id="7024" w:author="Yvan Labiche" w:date="2018-09-07T22:28:00Z" w:initials="YL">
    <w:p w14:paraId="463C67BF" w14:textId="77777777" w:rsidR="00D617FD" w:rsidRDefault="00D617FD">
      <w:pPr>
        <w:pStyle w:val="CommentText"/>
      </w:pPr>
      <w:r>
        <w:rPr>
          <w:rStyle w:val="CommentReference"/>
        </w:rPr>
        <w:annotationRef/>
      </w:r>
      <w:r>
        <w:t>Do you still want to use the term “validation” here?</w:t>
      </w:r>
    </w:p>
    <w:p w14:paraId="668400B2" w14:textId="77777777" w:rsidR="00D617FD" w:rsidRDefault="00D617FD">
      <w:pPr>
        <w:pStyle w:val="CommentText"/>
      </w:pPr>
      <w:r>
        <w:t>Maybe you want to write that this supports the claim that …</w:t>
      </w:r>
    </w:p>
    <w:p w14:paraId="0B219F26" w14:textId="77777777" w:rsidR="00D617FD" w:rsidRDefault="00D617FD">
      <w:pPr>
        <w:pStyle w:val="CommentText"/>
      </w:pPr>
      <w:r>
        <w:t>This comment applies to the entire list.</w:t>
      </w:r>
    </w:p>
    <w:p w14:paraId="7BFBAEE0" w14:textId="414EF070" w:rsidR="00D617FD" w:rsidRDefault="00D617FD">
      <w:pPr>
        <w:pStyle w:val="CommentText"/>
      </w:pPr>
      <w:r>
        <w:t>Should you use the word “compliance”, which is in the title of the section?</w:t>
      </w:r>
    </w:p>
  </w:comment>
  <w:comment w:id="7034" w:author="Yvan Labiche" w:date="2018-09-07T22:30:00Z" w:initials="YL">
    <w:p w14:paraId="47B691A5" w14:textId="49D29FB7" w:rsidR="00D617FD" w:rsidRDefault="00D617FD">
      <w:pPr>
        <w:pStyle w:val="CommentText"/>
      </w:pPr>
      <w:r>
        <w:rPr>
          <w:rStyle w:val="CommentReference"/>
        </w:rPr>
        <w:annotationRef/>
      </w:r>
      <w:r>
        <w:t>Should you rather use this kind of wording? If so, please try to be consistent. This comment applies to theentire list.</w:t>
      </w:r>
    </w:p>
  </w:comment>
  <w:comment w:id="7059" w:author="Nasser Mustafa" w:date="2018-08-27T00:41:00Z" w:initials="NM">
    <w:p w14:paraId="1AAB3576" w14:textId="6F963AF1" w:rsidR="00D617FD" w:rsidRDefault="00D617FD">
      <w:pPr>
        <w:pStyle w:val="CommentText"/>
      </w:pPr>
      <w:r>
        <w:rPr>
          <w:rStyle w:val="CommentReference"/>
        </w:rPr>
        <w:annotationRef/>
      </w:r>
      <w:r>
        <w:t>I didn’t understand the comment</w:t>
      </w:r>
    </w:p>
  </w:comment>
  <w:comment w:id="7060" w:author="Yvan Labiche" w:date="2018-09-07T22:32:00Z" w:initials="YL">
    <w:p w14:paraId="1CC04C9C" w14:textId="10A51A56" w:rsidR="00D617FD" w:rsidRDefault="00D617FD">
      <w:pPr>
        <w:pStyle w:val="CommentText"/>
      </w:pPr>
      <w:r>
        <w:rPr>
          <w:rStyle w:val="CommentReference"/>
        </w:rPr>
        <w:annotationRef/>
      </w:r>
      <w:r>
        <w:t>Again, please provide the comment here.</w:t>
      </w:r>
    </w:p>
  </w:comment>
  <w:comment w:id="7160" w:author="Yvan Labiche" w:date="2018-09-07T22:34:00Z" w:initials="YL">
    <w:p w14:paraId="6A2A5FAE" w14:textId="537D39E5" w:rsidR="00D617FD" w:rsidRDefault="00D617FD">
      <w:pPr>
        <w:pStyle w:val="CommentText"/>
      </w:pPr>
      <w:r>
        <w:rPr>
          <w:rStyle w:val="CommentReference"/>
        </w:rPr>
        <w:annotationRef/>
      </w:r>
      <w:r>
        <w:t>The sentence does not make much sense.</w:t>
      </w:r>
    </w:p>
  </w:comment>
  <w:comment w:id="9062" w:author="Yvan Labiche" w:date="2018-09-07T22:35:00Z" w:initials="YL">
    <w:p w14:paraId="5B792D56" w14:textId="6784C995" w:rsidR="00D617FD" w:rsidRDefault="00D617FD">
      <w:pPr>
        <w:pStyle w:val="CommentText"/>
      </w:pPr>
      <w:r>
        <w:rPr>
          <w:rStyle w:val="CommentReference"/>
        </w:rPr>
        <w:annotationRef/>
      </w:r>
      <w:r>
        <w:t>I am not sure I know what you are referring to since the previous sentence only mentions one test case.</w:t>
      </w:r>
    </w:p>
  </w:comment>
  <w:comment w:id="9088" w:author="Yvan Labiche" w:date="2018-09-07T22:37:00Z" w:initials="YL">
    <w:p w14:paraId="438B07F1" w14:textId="54DA67B1" w:rsidR="00D617FD" w:rsidRDefault="00D617FD">
      <w:pPr>
        <w:pStyle w:val="CommentText"/>
      </w:pPr>
      <w:r>
        <w:rPr>
          <w:rStyle w:val="CommentReference"/>
        </w:rPr>
        <w:annotationRef/>
      </w:r>
      <w:r>
        <w:t>This is strange since the author name is part of the cross-reference. When toggling the field code, it appears this is not an Endnote reference but a cross-reference (i.e., a link).</w:t>
      </w:r>
    </w:p>
  </w:comment>
  <w:comment w:id="9575" w:author="Yvan Labiche" w:date="2018-09-07T22:16:00Z" w:initials="YL">
    <w:p w14:paraId="26280712" w14:textId="6DD70B06" w:rsidR="00D617FD" w:rsidRDefault="00D617FD">
      <w:pPr>
        <w:pStyle w:val="CommentText"/>
      </w:pPr>
      <w:r>
        <w:rPr>
          <w:rStyle w:val="CommentReference"/>
        </w:rPr>
        <w:annotationRef/>
      </w:r>
      <w:r>
        <w:t>The section information in the table is always 1.1. Is this corret?</w:t>
      </w:r>
    </w:p>
  </w:comment>
  <w:comment w:id="9799" w:author="Nasser Mustafa [2]" w:date="2018-09-17T07:12:00Z" w:initials="NM">
    <w:p w14:paraId="64A0987A" w14:textId="3E0A0AEF" w:rsidR="00D617FD" w:rsidRDefault="00D617FD">
      <w:pPr>
        <w:pStyle w:val="CommentText"/>
      </w:pPr>
      <w:r>
        <w:rPr>
          <w:rStyle w:val="CommentReference"/>
        </w:rPr>
        <w:annotationRef/>
      </w:r>
      <w:r>
        <w:t>This section has been added for discussing remaing threats</w:t>
      </w:r>
    </w:p>
  </w:comment>
  <w:comment w:id="10488" w:author="Nasser Mustafa" w:date="2018-08-27T13:16:00Z" w:initials="NM">
    <w:p w14:paraId="04F78073" w14:textId="622DD7FA" w:rsidR="00D617FD" w:rsidRDefault="00D617FD">
      <w:pPr>
        <w:pStyle w:val="CommentText"/>
      </w:pPr>
      <w:r>
        <w:rPr>
          <w:rStyle w:val="CommentReference"/>
        </w:rPr>
        <w:annotationRef/>
      </w:r>
      <w:r>
        <w:t xml:space="preserve">The thesis emphasized this in more than one place </w:t>
      </w:r>
    </w:p>
  </w:comment>
  <w:comment w:id="17647" w:author="Yvan Labiche" w:date="2018-09-07T22:18:00Z" w:initials="YL">
    <w:p w14:paraId="628241A3" w14:textId="4CF2D4D6" w:rsidR="00D617FD" w:rsidRDefault="00D617FD">
      <w:pPr>
        <w:pStyle w:val="CommentText"/>
      </w:pPr>
      <w:r>
        <w:rPr>
          <w:rStyle w:val="CommentReference"/>
        </w:rPr>
        <w:annotationRef/>
      </w:r>
      <w:r>
        <w:t>This should be a heading similar to chapters.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F451C04" w15:done="0"/>
  <w15:commentEx w15:paraId="1C6941E2" w15:done="0"/>
  <w15:commentEx w15:paraId="29483443" w15:done="0"/>
  <w15:commentEx w15:paraId="3CAB7AAA" w15:done="0"/>
  <w15:commentEx w15:paraId="627EEE2B" w15:done="0"/>
  <w15:commentEx w15:paraId="25916859" w15:done="0"/>
  <w15:commentEx w15:paraId="0E2CA586" w15:done="0"/>
  <w15:commentEx w15:paraId="2D9E6078" w15:done="0"/>
  <w15:commentEx w15:paraId="275C3A4E" w15:done="0"/>
  <w15:commentEx w15:paraId="2E1EF63D" w15:done="0"/>
  <w15:commentEx w15:paraId="06D8AB78" w15:done="0"/>
  <w15:commentEx w15:paraId="2C71D52E" w15:done="0"/>
  <w15:commentEx w15:paraId="4439534C" w15:done="0"/>
  <w15:commentEx w15:paraId="7B21386B" w15:done="0"/>
  <w15:commentEx w15:paraId="0BB26490" w15:done="0"/>
  <w15:commentEx w15:paraId="6C595B9C" w15:done="0"/>
  <w15:commentEx w15:paraId="308D2C9E" w15:done="0"/>
  <w15:commentEx w15:paraId="6FD18A40" w15:done="0"/>
  <w15:commentEx w15:paraId="334828D6" w15:done="0"/>
  <w15:commentEx w15:paraId="1A998AE3" w15:done="0"/>
  <w15:commentEx w15:paraId="3FA0F47D" w15:done="0"/>
  <w15:commentEx w15:paraId="404852C2" w15:done="0"/>
  <w15:commentEx w15:paraId="04A91179" w15:paraIdParent="404852C2" w15:done="0"/>
  <w15:commentEx w15:paraId="2114D25B" w15:done="0"/>
  <w15:commentEx w15:paraId="75E7B9C2" w15:done="0"/>
  <w15:commentEx w15:paraId="4453B3F6" w15:paraIdParent="75E7B9C2" w15:done="0"/>
  <w15:commentEx w15:paraId="0ACCA916" w15:done="0"/>
  <w15:commentEx w15:paraId="3E801DB3" w15:paraIdParent="0ACCA916" w15:done="0"/>
  <w15:commentEx w15:paraId="4738DE35" w15:done="0"/>
  <w15:commentEx w15:paraId="73CD6A11" w15:done="0"/>
  <w15:commentEx w15:paraId="0A8C61C8" w15:paraIdParent="73CD6A11" w15:done="0"/>
  <w15:commentEx w15:paraId="7FD9E2B7" w15:done="0"/>
  <w15:commentEx w15:paraId="7BFBAEE0" w15:done="0"/>
  <w15:commentEx w15:paraId="47B691A5" w15:done="0"/>
  <w15:commentEx w15:paraId="1AAB3576" w15:done="0"/>
  <w15:commentEx w15:paraId="1CC04C9C" w15:paraIdParent="1AAB3576" w15:done="0"/>
  <w15:commentEx w15:paraId="6A2A5FAE" w15:done="0"/>
  <w15:commentEx w15:paraId="5B792D56" w15:done="0"/>
  <w15:commentEx w15:paraId="438B07F1" w15:done="0"/>
  <w15:commentEx w15:paraId="26280712" w15:done="0"/>
  <w15:commentEx w15:paraId="64A0987A" w15:done="0"/>
  <w15:commentEx w15:paraId="04F78073" w15:done="0"/>
  <w15:commentEx w15:paraId="628241A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F451C04" w16cid:durableId="1F3D2E4E"/>
  <w16cid:commentId w16cid:paraId="1C6941E2" w16cid:durableId="1F3D3033"/>
  <w16cid:commentId w16cid:paraId="29483443" w16cid:durableId="1F3D3096"/>
  <w16cid:commentId w16cid:paraId="3CAB7AAA" w16cid:durableId="1F3D31C7"/>
  <w16cid:commentId w16cid:paraId="627EEE2B" w16cid:durableId="1F3D329C"/>
  <w16cid:commentId w16cid:paraId="25916859" w16cid:durableId="1F3D3152"/>
  <w16cid:commentId w16cid:paraId="0E2CA586" w16cid:durableId="1F3D3468"/>
  <w16cid:commentId w16cid:paraId="2D9E6078" w16cid:durableId="1F3D34B5"/>
  <w16cid:commentId w16cid:paraId="275C3A4E" w16cid:durableId="1F3D63D3"/>
  <w16cid:commentId w16cid:paraId="2E1EF63D" w16cid:durableId="1F3D7ECF"/>
  <w16cid:commentId w16cid:paraId="7B21386B" w16cid:durableId="1F3D69BA"/>
  <w16cid:commentId w16cid:paraId="0BB26490" w16cid:durableId="1F3D6A4A"/>
  <w16cid:commentId w16cid:paraId="6C595B9C" w16cid:durableId="1F3D6D3C"/>
  <w16cid:commentId w16cid:paraId="3FA0F47D" w16cid:durableId="1F3D6E64"/>
  <w16cid:commentId w16cid:paraId="404852C2" w16cid:durableId="1F3D2A4C"/>
  <w16cid:commentId w16cid:paraId="04A91179" w16cid:durableId="1F3D7040"/>
  <w16cid:commentId w16cid:paraId="2114D25B" w16cid:durableId="1F3D70AA"/>
  <w16cid:commentId w16cid:paraId="75E7B9C2" w16cid:durableId="1F3D2A4D"/>
  <w16cid:commentId w16cid:paraId="4453B3F6" w16cid:durableId="1F3D7216"/>
  <w16cid:commentId w16cid:paraId="0ACCA916" w16cid:durableId="1F3D2A4E"/>
  <w16cid:commentId w16cid:paraId="3E801DB3" w16cid:durableId="1F3D7366"/>
  <w16cid:commentId w16cid:paraId="4738DE35" w16cid:durableId="1F3D7400"/>
  <w16cid:commentId w16cid:paraId="73CD6A11" w16cid:durableId="1F3D2A4F"/>
  <w16cid:commentId w16cid:paraId="0A8C61C8" w16cid:durableId="1F3D74B6"/>
  <w16cid:commentId w16cid:paraId="7FD9E2B7" w16cid:durableId="1F3D797F"/>
  <w16cid:commentId w16cid:paraId="7BFBAEE0" w16cid:durableId="1F3D7A13"/>
  <w16cid:commentId w16cid:paraId="47B691A5" w16cid:durableId="1F3D7A9A"/>
  <w16cid:commentId w16cid:paraId="1AAB3576" w16cid:durableId="1F3D2A50"/>
  <w16cid:commentId w16cid:paraId="1CC04C9C" w16cid:durableId="1F3D7AFC"/>
  <w16cid:commentId w16cid:paraId="6A2A5FAE" w16cid:durableId="1F3D7B8C"/>
  <w16cid:commentId w16cid:paraId="5B792D56" w16cid:durableId="1F3D7BCF"/>
  <w16cid:commentId w16cid:paraId="438B07F1" w16cid:durableId="1F3D7C1C"/>
  <w16cid:commentId w16cid:paraId="26280712" w16cid:durableId="1F3D7756"/>
  <w16cid:commentId w16cid:paraId="04F78073" w16cid:durableId="1F3D2A51"/>
  <w16cid:commentId w16cid:paraId="628241A3" w16cid:durableId="1F3D77B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B60AB7" w14:textId="77777777" w:rsidR="00D617FD" w:rsidRDefault="00D617FD" w:rsidP="00B97147">
      <w:r>
        <w:separator/>
      </w:r>
    </w:p>
  </w:endnote>
  <w:endnote w:type="continuationSeparator" w:id="0">
    <w:p w14:paraId="3D626CFD" w14:textId="77777777" w:rsidR="00D617FD" w:rsidRDefault="00D617FD" w:rsidP="00B971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ational2">
    <w:altName w:val="Times New Roman"/>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panose1 w:val="00000000000000000000"/>
    <w:charset w:val="00"/>
    <w:family w:val="swiss"/>
    <w:notTrueType/>
    <w:pitch w:val="default"/>
    <w:sig w:usb0="00000003" w:usb1="00000000" w:usb2="00000000" w:usb3="00000000" w:csb0="00000001" w:csb1="00000000"/>
  </w:font>
  <w:font w:name="TimesNewRomanPS-BoldM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AF883" w14:textId="77777777" w:rsidR="00D617FD" w:rsidRDefault="00D617FD" w:rsidP="000945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E9C73E2" w14:textId="77777777" w:rsidR="00D617FD" w:rsidRDefault="00D617FD" w:rsidP="000945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7398037"/>
      <w:docPartObj>
        <w:docPartGallery w:val="Page Numbers (Bottom of Page)"/>
        <w:docPartUnique/>
      </w:docPartObj>
    </w:sdtPr>
    <w:sdtEndPr>
      <w:rPr>
        <w:noProof/>
      </w:rPr>
    </w:sdtEndPr>
    <w:sdtContent>
      <w:p w14:paraId="24DB8AF6" w14:textId="06F1A3AA" w:rsidR="00D617FD" w:rsidRDefault="00D617FD">
        <w:pPr>
          <w:pStyle w:val="Footer"/>
          <w:jc w:val="center"/>
        </w:pPr>
        <w:r>
          <w:fldChar w:fldCharType="begin"/>
        </w:r>
        <w:r>
          <w:instrText xml:space="preserve"> PAGE   \* MERGEFORMAT </w:instrText>
        </w:r>
        <w:r>
          <w:fldChar w:fldCharType="separate"/>
        </w:r>
        <w:r w:rsidR="008D720D">
          <w:rPr>
            <w:noProof/>
          </w:rPr>
          <w:t>54</w:t>
        </w:r>
        <w:r>
          <w:rPr>
            <w:noProof/>
          </w:rPr>
          <w:fldChar w:fldCharType="end"/>
        </w:r>
      </w:p>
    </w:sdtContent>
  </w:sdt>
  <w:p w14:paraId="21942763" w14:textId="77777777" w:rsidR="00D617FD" w:rsidRDefault="00D617FD" w:rsidP="0009457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15103" w14:textId="47180EF6" w:rsidR="00D617FD" w:rsidRDefault="00D617FD">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D47C6">
      <w:rPr>
        <w:caps/>
        <w:noProof/>
        <w:color w:val="5B9BD5" w:themeColor="accent1"/>
      </w:rPr>
      <w:t>i</w:t>
    </w:r>
    <w:r>
      <w:rPr>
        <w:caps/>
        <w:noProof/>
        <w:color w:val="5B9BD5" w:themeColor="accent1"/>
      </w:rPr>
      <w:fldChar w:fldCharType="end"/>
    </w:r>
  </w:p>
  <w:p w14:paraId="2FD5029C" w14:textId="77777777" w:rsidR="00D617FD" w:rsidRDefault="00D617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2D323A" w14:textId="0411A3CC" w:rsidR="00D617FD" w:rsidRDefault="00D617FD">
    <w:pPr>
      <w:pStyle w:val="Footer"/>
      <w:framePr w:wrap="around" w:vAnchor="text" w:hAnchor="page" w:x="9975" w:y="1"/>
      <w:rPr>
        <w:rStyle w:val="PageNumber"/>
      </w:rPr>
    </w:pPr>
    <w:r>
      <w:rPr>
        <w:rStyle w:val="PageNumber"/>
      </w:rPr>
      <w:fldChar w:fldCharType="begin"/>
    </w:r>
    <w:r>
      <w:rPr>
        <w:rStyle w:val="PageNumber"/>
      </w:rPr>
      <w:instrText xml:space="preserve">PAGE  </w:instrText>
    </w:r>
    <w:r>
      <w:rPr>
        <w:rStyle w:val="PageNumber"/>
      </w:rPr>
      <w:fldChar w:fldCharType="separate"/>
    </w:r>
    <w:r w:rsidR="004D47C6">
      <w:rPr>
        <w:rStyle w:val="PageNumber"/>
        <w:noProof/>
      </w:rPr>
      <w:t>161</w:t>
    </w:r>
    <w:r>
      <w:rPr>
        <w:rStyle w:val="PageNumber"/>
      </w:rPr>
      <w:fldChar w:fldCharType="end"/>
    </w:r>
  </w:p>
  <w:p w14:paraId="57ECCCF6" w14:textId="77777777" w:rsidR="00D617FD" w:rsidRDefault="00D617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127CE" w14:textId="77777777" w:rsidR="00D617FD" w:rsidRDefault="00D617FD" w:rsidP="00B97147">
      <w:r>
        <w:separator/>
      </w:r>
    </w:p>
  </w:footnote>
  <w:footnote w:type="continuationSeparator" w:id="0">
    <w:p w14:paraId="2CF9A9AE" w14:textId="77777777" w:rsidR="00D617FD" w:rsidRDefault="00D617FD" w:rsidP="00B971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1319"/>
    <w:multiLevelType w:val="hybridMultilevel"/>
    <w:tmpl w:val="D1D211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E0949"/>
    <w:multiLevelType w:val="hybridMultilevel"/>
    <w:tmpl w:val="D618002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13371"/>
    <w:multiLevelType w:val="hybridMultilevel"/>
    <w:tmpl w:val="54D84884"/>
    <w:lvl w:ilvl="0" w:tplc="04090015">
      <w:start w:val="1"/>
      <w:numFmt w:val="upp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 w15:restartNumberingAfterBreak="0">
    <w:nsid w:val="03144DF3"/>
    <w:multiLevelType w:val="hybridMultilevel"/>
    <w:tmpl w:val="6D2A4380"/>
    <w:lvl w:ilvl="0" w:tplc="04090015">
      <w:start w:val="1"/>
      <w:numFmt w:val="upperLetter"/>
      <w:lvlText w:val="%1."/>
      <w:lvlJc w:val="lef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4" w15:restartNumberingAfterBreak="0">
    <w:nsid w:val="037F59FB"/>
    <w:multiLevelType w:val="hybridMultilevel"/>
    <w:tmpl w:val="630897FA"/>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39C2183"/>
    <w:multiLevelType w:val="hybridMultilevel"/>
    <w:tmpl w:val="63CE4F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717996"/>
    <w:multiLevelType w:val="hybridMultilevel"/>
    <w:tmpl w:val="93A484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EA1294"/>
    <w:multiLevelType w:val="hybridMultilevel"/>
    <w:tmpl w:val="FACE7BA8"/>
    <w:lvl w:ilvl="0" w:tplc="1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3C6DF3"/>
    <w:multiLevelType w:val="hybridMultilevel"/>
    <w:tmpl w:val="C804F5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D13CC8"/>
    <w:multiLevelType w:val="hybridMultilevel"/>
    <w:tmpl w:val="216A63D8"/>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15:restartNumberingAfterBreak="0">
    <w:nsid w:val="08D33F7C"/>
    <w:multiLevelType w:val="hybridMultilevel"/>
    <w:tmpl w:val="6268C750"/>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0969356F"/>
    <w:multiLevelType w:val="hybridMultilevel"/>
    <w:tmpl w:val="35F07F1C"/>
    <w:lvl w:ilvl="0" w:tplc="092E70F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0A4A7C47"/>
    <w:multiLevelType w:val="hybridMultilevel"/>
    <w:tmpl w:val="1DDE3AF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0A93572F"/>
    <w:multiLevelType w:val="hybridMultilevel"/>
    <w:tmpl w:val="18CEF1EE"/>
    <w:lvl w:ilvl="0" w:tplc="E5B87AA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CF723EE"/>
    <w:multiLevelType w:val="hybridMultilevel"/>
    <w:tmpl w:val="D68AEED0"/>
    <w:lvl w:ilvl="0" w:tplc="6E449B06">
      <w:start w:val="1"/>
      <w:numFmt w:val="upperLetter"/>
      <w:lvlText w:val="%1."/>
      <w:lvlJc w:val="left"/>
      <w:pPr>
        <w:ind w:left="1530" w:hanging="360"/>
      </w:pPr>
      <w:rPr>
        <w:rFonts w:ascii="Times New Roman" w:eastAsia="Calibri" w:hAnsi="Times New Roman"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0DD37FE3"/>
    <w:multiLevelType w:val="hybridMultilevel"/>
    <w:tmpl w:val="0D5A9DCE"/>
    <w:lvl w:ilvl="0" w:tplc="04090015">
      <w:start w:val="1"/>
      <w:numFmt w:val="upp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6" w15:restartNumberingAfterBreak="0">
    <w:nsid w:val="0E6C0163"/>
    <w:multiLevelType w:val="hybridMultilevel"/>
    <w:tmpl w:val="A504F65C"/>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784EC5"/>
    <w:multiLevelType w:val="hybridMultilevel"/>
    <w:tmpl w:val="46D6CD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12615B"/>
    <w:multiLevelType w:val="hybridMultilevel"/>
    <w:tmpl w:val="7660A3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32122C"/>
    <w:multiLevelType w:val="hybridMultilevel"/>
    <w:tmpl w:val="B406ECEC"/>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0" w15:restartNumberingAfterBreak="0">
    <w:nsid w:val="0F3776BD"/>
    <w:multiLevelType w:val="hybridMultilevel"/>
    <w:tmpl w:val="C136DCBE"/>
    <w:lvl w:ilvl="0" w:tplc="F7D432D6">
      <w:start w:val="1"/>
      <w:numFmt w:val="decimal"/>
      <w:pStyle w:val="Chapters"/>
      <w:lvlText w:val="Chapter %1."/>
      <w:lvlJc w:val="left"/>
      <w:pPr>
        <w:ind w:left="360" w:hanging="360"/>
      </w:pPr>
      <w:rPr>
        <w:rFonts w:ascii="Times New Roman" w:hAnsi="Times New Roman"/>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1" w15:restartNumberingAfterBreak="0">
    <w:nsid w:val="0F3E6F1E"/>
    <w:multiLevelType w:val="multilevel"/>
    <w:tmpl w:val="9C063F70"/>
    <w:lvl w:ilvl="0">
      <w:start w:val="7"/>
      <w:numFmt w:val="decimal"/>
      <w:pStyle w:val="Style11"/>
      <w:lvlText w:val="%1.1"/>
      <w:lvlJc w:val="left"/>
      <w:pPr>
        <w:ind w:left="1080" w:hanging="360"/>
      </w:pPr>
      <w:rPr>
        <w:rFonts w:ascii="Times New Roman" w:hAnsi="Times New Roman" w:hint="default"/>
        <w:b/>
        <w:i w:val="0"/>
        <w:sz w:val="24"/>
      </w:rPr>
    </w:lvl>
    <w:lvl w:ilvl="1">
      <w:start w:val="1"/>
      <w:numFmt w:val="decimal"/>
      <w:lvlText w:val="6.%2"/>
      <w:lvlJc w:val="left"/>
      <w:pPr>
        <w:ind w:left="1440" w:hanging="360"/>
      </w:pPr>
      <w:rPr>
        <w:rFonts w:ascii="Times New Roman" w:hAnsi="Times New Roman" w:hint="default"/>
        <w:b/>
        <w:i w:val="0"/>
        <w:sz w:val="24"/>
      </w:rPr>
    </w:lvl>
    <w:lvl w:ilvl="2">
      <w:start w:val="1"/>
      <w:numFmt w:val="decimal"/>
      <w:lvlText w:val="6.1.%3"/>
      <w:lvlJc w:val="left"/>
      <w:pPr>
        <w:ind w:left="1800" w:hanging="360"/>
      </w:pPr>
      <w:rPr>
        <w:rFonts w:ascii="Times New Roman" w:hAnsi="Times New Roman" w:hint="default"/>
        <w:b/>
        <w:i w:val="0"/>
        <w:sz w:val="24"/>
      </w:rPr>
    </w:lvl>
    <w:lvl w:ilvl="3">
      <w:start w:val="1"/>
      <w:numFmt w:val="decimal"/>
      <w:lvlText w:val="6.1.1.%4"/>
      <w:lvlJc w:val="left"/>
      <w:pPr>
        <w:ind w:left="2160" w:hanging="360"/>
      </w:pPr>
      <w:rPr>
        <w:rFonts w:ascii="Times New Roman" w:hAnsi="Times New Roman" w:hint="default"/>
        <w:b/>
        <w:i w:val="0"/>
        <w:sz w:val="24"/>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2" w15:restartNumberingAfterBreak="0">
    <w:nsid w:val="0F740ABE"/>
    <w:multiLevelType w:val="hybridMultilevel"/>
    <w:tmpl w:val="34284684"/>
    <w:lvl w:ilvl="0" w:tplc="806AF832">
      <w:start w:val="1"/>
      <w:numFmt w:val="decimal"/>
      <w:pStyle w:val="Style3"/>
      <w:lvlText w:val="6.2.%1"/>
      <w:lvlJc w:val="right"/>
      <w:pPr>
        <w:ind w:left="360" w:hanging="360"/>
      </w:pPr>
      <w:rPr>
        <w:rFonts w:hint="default"/>
      </w:rPr>
    </w:lvl>
    <w:lvl w:ilvl="1" w:tplc="10090019" w:tentative="1">
      <w:start w:val="1"/>
      <w:numFmt w:val="lowerLetter"/>
      <w:pStyle w:val="Style3"/>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0FF7327D"/>
    <w:multiLevelType w:val="hybridMultilevel"/>
    <w:tmpl w:val="78B6460A"/>
    <w:lvl w:ilvl="0" w:tplc="7FAC628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E4249A"/>
    <w:multiLevelType w:val="hybridMultilevel"/>
    <w:tmpl w:val="D82CB838"/>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13374C6D"/>
    <w:multiLevelType w:val="hybridMultilevel"/>
    <w:tmpl w:val="E56CEF96"/>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6" w15:restartNumberingAfterBreak="0">
    <w:nsid w:val="13D80898"/>
    <w:multiLevelType w:val="hybridMultilevel"/>
    <w:tmpl w:val="C66CB396"/>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13ED15A6"/>
    <w:multiLevelType w:val="hybridMultilevel"/>
    <w:tmpl w:val="54E67332"/>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145D6C10"/>
    <w:multiLevelType w:val="hybridMultilevel"/>
    <w:tmpl w:val="ABFE9F98"/>
    <w:lvl w:ilvl="0" w:tplc="44F4A0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595326E"/>
    <w:multiLevelType w:val="hybridMultilevel"/>
    <w:tmpl w:val="44561D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DF5088"/>
    <w:multiLevelType w:val="hybridMultilevel"/>
    <w:tmpl w:val="6668372E"/>
    <w:lvl w:ilvl="0" w:tplc="39D04DA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5C0B09"/>
    <w:multiLevelType w:val="hybridMultilevel"/>
    <w:tmpl w:val="1EAE4494"/>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2" w15:restartNumberingAfterBreak="0">
    <w:nsid w:val="19865462"/>
    <w:multiLevelType w:val="hybridMultilevel"/>
    <w:tmpl w:val="18862B44"/>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3" w15:restartNumberingAfterBreak="0">
    <w:nsid w:val="1B8455D5"/>
    <w:multiLevelType w:val="hybridMultilevel"/>
    <w:tmpl w:val="0E30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B4723D"/>
    <w:multiLevelType w:val="hybridMultilevel"/>
    <w:tmpl w:val="BC5497F8"/>
    <w:lvl w:ilvl="0" w:tplc="04090015">
      <w:start w:val="1"/>
      <w:numFmt w:val="upperLetter"/>
      <w:lvlText w:val="%1."/>
      <w:lvlJc w:val="left"/>
      <w:pPr>
        <w:ind w:left="1594" w:hanging="360"/>
      </w:pPr>
    </w:lvl>
    <w:lvl w:ilvl="1" w:tplc="04090019" w:tentative="1">
      <w:start w:val="1"/>
      <w:numFmt w:val="lowerLetter"/>
      <w:lvlText w:val="%2."/>
      <w:lvlJc w:val="left"/>
      <w:pPr>
        <w:ind w:left="2314" w:hanging="360"/>
      </w:pPr>
    </w:lvl>
    <w:lvl w:ilvl="2" w:tplc="0409001B" w:tentative="1">
      <w:start w:val="1"/>
      <w:numFmt w:val="lowerRoman"/>
      <w:lvlText w:val="%3."/>
      <w:lvlJc w:val="right"/>
      <w:pPr>
        <w:ind w:left="3034" w:hanging="180"/>
      </w:pPr>
    </w:lvl>
    <w:lvl w:ilvl="3" w:tplc="0409000F" w:tentative="1">
      <w:start w:val="1"/>
      <w:numFmt w:val="decimal"/>
      <w:lvlText w:val="%4."/>
      <w:lvlJc w:val="left"/>
      <w:pPr>
        <w:ind w:left="3754" w:hanging="360"/>
      </w:pPr>
    </w:lvl>
    <w:lvl w:ilvl="4" w:tplc="04090019" w:tentative="1">
      <w:start w:val="1"/>
      <w:numFmt w:val="lowerLetter"/>
      <w:lvlText w:val="%5."/>
      <w:lvlJc w:val="left"/>
      <w:pPr>
        <w:ind w:left="4474" w:hanging="360"/>
      </w:pPr>
    </w:lvl>
    <w:lvl w:ilvl="5" w:tplc="0409001B" w:tentative="1">
      <w:start w:val="1"/>
      <w:numFmt w:val="lowerRoman"/>
      <w:lvlText w:val="%6."/>
      <w:lvlJc w:val="right"/>
      <w:pPr>
        <w:ind w:left="5194" w:hanging="180"/>
      </w:pPr>
    </w:lvl>
    <w:lvl w:ilvl="6" w:tplc="0409000F" w:tentative="1">
      <w:start w:val="1"/>
      <w:numFmt w:val="decimal"/>
      <w:lvlText w:val="%7."/>
      <w:lvlJc w:val="left"/>
      <w:pPr>
        <w:ind w:left="5914" w:hanging="360"/>
      </w:pPr>
    </w:lvl>
    <w:lvl w:ilvl="7" w:tplc="04090019" w:tentative="1">
      <w:start w:val="1"/>
      <w:numFmt w:val="lowerLetter"/>
      <w:lvlText w:val="%8."/>
      <w:lvlJc w:val="left"/>
      <w:pPr>
        <w:ind w:left="6634" w:hanging="360"/>
      </w:pPr>
    </w:lvl>
    <w:lvl w:ilvl="8" w:tplc="0409001B" w:tentative="1">
      <w:start w:val="1"/>
      <w:numFmt w:val="lowerRoman"/>
      <w:lvlText w:val="%9."/>
      <w:lvlJc w:val="right"/>
      <w:pPr>
        <w:ind w:left="7354" w:hanging="180"/>
      </w:pPr>
    </w:lvl>
  </w:abstractNum>
  <w:abstractNum w:abstractNumId="35" w15:restartNumberingAfterBreak="0">
    <w:nsid w:val="1D2C5FAB"/>
    <w:multiLevelType w:val="hybridMultilevel"/>
    <w:tmpl w:val="BAAA97D6"/>
    <w:lvl w:ilvl="0" w:tplc="580E9A9A">
      <w:start w:val="1"/>
      <w:numFmt w:val="decimal"/>
      <w:pStyle w:val="Sixpoint2"/>
      <w:lvlText w:val="6.2.%1"/>
      <w:lvlJc w:val="center"/>
      <w:pPr>
        <w:ind w:left="473" w:hanging="360"/>
      </w:pPr>
      <w:rPr>
        <w:rFonts w:ascii="Times New Roman" w:hAnsi="Times New Roman" w:hint="default"/>
        <w:b/>
        <w:bCs w:val="0"/>
        <w:i w:val="0"/>
        <w:iCs w:val="0"/>
        <w:caps w:val="0"/>
        <w:smallCaps w:val="0"/>
        <w:strike w:val="0"/>
        <w:dstrike w:val="0"/>
        <w:noProof w:val="0"/>
        <w:vanish w:val="0"/>
        <w:spacing w:val="0"/>
        <w:kern w:val="0"/>
        <w:position w:val="0"/>
        <w:u w:val="none"/>
        <w:effect w:val="none"/>
        <w:vertAlign w:val="baseline"/>
        <w:em w:val="none"/>
        <w:specVanish w:val="0"/>
      </w:r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36"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37" w15:restartNumberingAfterBreak="0">
    <w:nsid w:val="20BC7D06"/>
    <w:multiLevelType w:val="hybridMultilevel"/>
    <w:tmpl w:val="D8EA49C0"/>
    <w:lvl w:ilvl="0" w:tplc="9D4C105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1100BD2"/>
    <w:multiLevelType w:val="multilevel"/>
    <w:tmpl w:val="7E4C8A38"/>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666" w:hanging="576"/>
      </w:pPr>
      <w:rPr>
        <w:rFonts w:hint="default"/>
        <w:b/>
        <w:color w:val="000000" w:themeColor="text1"/>
        <w:sz w:val="24"/>
        <w:szCs w:val="24"/>
      </w:rPr>
    </w:lvl>
    <w:lvl w:ilvl="2">
      <w:start w:val="1"/>
      <w:numFmt w:val="decimal"/>
      <w:pStyle w:val="Heading3"/>
      <w:lvlText w:val="%1.%2.%3"/>
      <w:lvlJc w:val="left"/>
      <w:pPr>
        <w:ind w:left="720" w:hanging="720"/>
      </w:pPr>
      <w:rPr>
        <w:rFonts w:hint="default"/>
        <w:b/>
        <w:color w:val="000000" w:themeColor="text1"/>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212D7204"/>
    <w:multiLevelType w:val="hybridMultilevel"/>
    <w:tmpl w:val="A8B4B6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2D7AB0"/>
    <w:multiLevelType w:val="hybridMultilevel"/>
    <w:tmpl w:val="04DA9F1A"/>
    <w:lvl w:ilvl="0" w:tplc="08160005">
      <w:start w:val="1"/>
      <w:numFmt w:val="bullet"/>
      <w:lvlText w:val=""/>
      <w:lvlJc w:val="left"/>
      <w:pPr>
        <w:tabs>
          <w:tab w:val="num" w:pos="1004"/>
        </w:tabs>
        <w:ind w:left="1004" w:hanging="360"/>
      </w:pPr>
      <w:rPr>
        <w:rFonts w:ascii="Wingdings" w:hAnsi="Wingdings" w:hint="default"/>
      </w:rPr>
    </w:lvl>
    <w:lvl w:ilvl="1" w:tplc="08160003" w:tentative="1">
      <w:start w:val="1"/>
      <w:numFmt w:val="bullet"/>
      <w:lvlText w:val="o"/>
      <w:lvlJc w:val="left"/>
      <w:pPr>
        <w:tabs>
          <w:tab w:val="num" w:pos="1724"/>
        </w:tabs>
        <w:ind w:left="1724" w:hanging="360"/>
      </w:pPr>
      <w:rPr>
        <w:rFonts w:ascii="Courier New" w:hAnsi="Courier New" w:cs="Courier New" w:hint="default"/>
      </w:rPr>
    </w:lvl>
    <w:lvl w:ilvl="2" w:tplc="08160005" w:tentative="1">
      <w:start w:val="1"/>
      <w:numFmt w:val="bullet"/>
      <w:lvlText w:val=""/>
      <w:lvlJc w:val="left"/>
      <w:pPr>
        <w:tabs>
          <w:tab w:val="num" w:pos="2444"/>
        </w:tabs>
        <w:ind w:left="2444" w:hanging="360"/>
      </w:pPr>
      <w:rPr>
        <w:rFonts w:ascii="Wingdings" w:hAnsi="Wingdings" w:hint="default"/>
      </w:rPr>
    </w:lvl>
    <w:lvl w:ilvl="3" w:tplc="08160001" w:tentative="1">
      <w:start w:val="1"/>
      <w:numFmt w:val="bullet"/>
      <w:lvlText w:val=""/>
      <w:lvlJc w:val="left"/>
      <w:pPr>
        <w:tabs>
          <w:tab w:val="num" w:pos="3164"/>
        </w:tabs>
        <w:ind w:left="3164" w:hanging="360"/>
      </w:pPr>
      <w:rPr>
        <w:rFonts w:ascii="Symbol" w:hAnsi="Symbol" w:hint="default"/>
      </w:rPr>
    </w:lvl>
    <w:lvl w:ilvl="4" w:tplc="08160003" w:tentative="1">
      <w:start w:val="1"/>
      <w:numFmt w:val="bullet"/>
      <w:lvlText w:val="o"/>
      <w:lvlJc w:val="left"/>
      <w:pPr>
        <w:tabs>
          <w:tab w:val="num" w:pos="3884"/>
        </w:tabs>
        <w:ind w:left="3884" w:hanging="360"/>
      </w:pPr>
      <w:rPr>
        <w:rFonts w:ascii="Courier New" w:hAnsi="Courier New" w:cs="Courier New" w:hint="default"/>
      </w:rPr>
    </w:lvl>
    <w:lvl w:ilvl="5" w:tplc="08160005" w:tentative="1">
      <w:start w:val="1"/>
      <w:numFmt w:val="bullet"/>
      <w:lvlText w:val=""/>
      <w:lvlJc w:val="left"/>
      <w:pPr>
        <w:tabs>
          <w:tab w:val="num" w:pos="4604"/>
        </w:tabs>
        <w:ind w:left="4604" w:hanging="360"/>
      </w:pPr>
      <w:rPr>
        <w:rFonts w:ascii="Wingdings" w:hAnsi="Wingdings" w:hint="default"/>
      </w:rPr>
    </w:lvl>
    <w:lvl w:ilvl="6" w:tplc="08160001" w:tentative="1">
      <w:start w:val="1"/>
      <w:numFmt w:val="bullet"/>
      <w:lvlText w:val=""/>
      <w:lvlJc w:val="left"/>
      <w:pPr>
        <w:tabs>
          <w:tab w:val="num" w:pos="5324"/>
        </w:tabs>
        <w:ind w:left="5324" w:hanging="360"/>
      </w:pPr>
      <w:rPr>
        <w:rFonts w:ascii="Symbol" w:hAnsi="Symbol" w:hint="default"/>
      </w:rPr>
    </w:lvl>
    <w:lvl w:ilvl="7" w:tplc="08160003" w:tentative="1">
      <w:start w:val="1"/>
      <w:numFmt w:val="bullet"/>
      <w:lvlText w:val="o"/>
      <w:lvlJc w:val="left"/>
      <w:pPr>
        <w:tabs>
          <w:tab w:val="num" w:pos="6044"/>
        </w:tabs>
        <w:ind w:left="6044" w:hanging="360"/>
      </w:pPr>
      <w:rPr>
        <w:rFonts w:ascii="Courier New" w:hAnsi="Courier New" w:cs="Courier New" w:hint="default"/>
      </w:rPr>
    </w:lvl>
    <w:lvl w:ilvl="8" w:tplc="08160005" w:tentative="1">
      <w:start w:val="1"/>
      <w:numFmt w:val="bullet"/>
      <w:lvlText w:val=""/>
      <w:lvlJc w:val="left"/>
      <w:pPr>
        <w:tabs>
          <w:tab w:val="num" w:pos="6764"/>
        </w:tabs>
        <w:ind w:left="6764" w:hanging="360"/>
      </w:pPr>
      <w:rPr>
        <w:rFonts w:ascii="Wingdings" w:hAnsi="Wingdings" w:hint="default"/>
      </w:rPr>
    </w:lvl>
  </w:abstractNum>
  <w:abstractNum w:abstractNumId="41" w15:restartNumberingAfterBreak="0">
    <w:nsid w:val="253E7716"/>
    <w:multiLevelType w:val="hybridMultilevel"/>
    <w:tmpl w:val="C64E28C8"/>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26111A0F"/>
    <w:multiLevelType w:val="hybridMultilevel"/>
    <w:tmpl w:val="C2746F04"/>
    <w:lvl w:ilvl="0" w:tplc="D014261E">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15:restartNumberingAfterBreak="0">
    <w:nsid w:val="2D0F571E"/>
    <w:multiLevelType w:val="hybridMultilevel"/>
    <w:tmpl w:val="643A74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7215A5"/>
    <w:multiLevelType w:val="hybridMultilevel"/>
    <w:tmpl w:val="16C4B0E0"/>
    <w:lvl w:ilvl="0" w:tplc="BF2A65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F197D2B"/>
    <w:multiLevelType w:val="hybridMultilevel"/>
    <w:tmpl w:val="9DFC68F4"/>
    <w:lvl w:ilvl="0" w:tplc="F1CE05CC">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30044FA6"/>
    <w:multiLevelType w:val="hybridMultilevel"/>
    <w:tmpl w:val="BEE63310"/>
    <w:lvl w:ilvl="0" w:tplc="1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F3121A"/>
    <w:multiLevelType w:val="hybridMultilevel"/>
    <w:tmpl w:val="6A0A5F5E"/>
    <w:lvl w:ilvl="0" w:tplc="3D7ADB58">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8" w15:restartNumberingAfterBreak="0">
    <w:nsid w:val="31FC5B82"/>
    <w:multiLevelType w:val="hybridMultilevel"/>
    <w:tmpl w:val="ADEEF686"/>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2BC188E"/>
    <w:multiLevelType w:val="hybridMultilevel"/>
    <w:tmpl w:val="80502512"/>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2C86346"/>
    <w:multiLevelType w:val="hybridMultilevel"/>
    <w:tmpl w:val="BB6250DE"/>
    <w:lvl w:ilvl="0" w:tplc="EDFA379C">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1" w15:restartNumberingAfterBreak="0">
    <w:nsid w:val="33087C1B"/>
    <w:multiLevelType w:val="hybridMultilevel"/>
    <w:tmpl w:val="D7685A5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33EB6E50"/>
    <w:multiLevelType w:val="hybridMultilevel"/>
    <w:tmpl w:val="A768CBF4"/>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070E3C"/>
    <w:multiLevelType w:val="hybridMultilevel"/>
    <w:tmpl w:val="739C9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58D2073"/>
    <w:multiLevelType w:val="multilevel"/>
    <w:tmpl w:val="1009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85C693B"/>
    <w:multiLevelType w:val="hybridMultilevel"/>
    <w:tmpl w:val="A878B09E"/>
    <w:lvl w:ilvl="0" w:tplc="04090015">
      <w:start w:val="1"/>
      <w:numFmt w:val="upperLetter"/>
      <w:lvlText w:val="%1."/>
      <w:lvlJc w:val="left"/>
      <w:pPr>
        <w:ind w:left="2314" w:hanging="360"/>
      </w:pPr>
    </w:lvl>
    <w:lvl w:ilvl="1" w:tplc="04090019" w:tentative="1">
      <w:start w:val="1"/>
      <w:numFmt w:val="lowerLetter"/>
      <w:lvlText w:val="%2."/>
      <w:lvlJc w:val="left"/>
      <w:pPr>
        <w:ind w:left="3034" w:hanging="360"/>
      </w:pPr>
    </w:lvl>
    <w:lvl w:ilvl="2" w:tplc="0409001B" w:tentative="1">
      <w:start w:val="1"/>
      <w:numFmt w:val="lowerRoman"/>
      <w:lvlText w:val="%3."/>
      <w:lvlJc w:val="right"/>
      <w:pPr>
        <w:ind w:left="3754" w:hanging="180"/>
      </w:pPr>
    </w:lvl>
    <w:lvl w:ilvl="3" w:tplc="0409000F" w:tentative="1">
      <w:start w:val="1"/>
      <w:numFmt w:val="decimal"/>
      <w:lvlText w:val="%4."/>
      <w:lvlJc w:val="left"/>
      <w:pPr>
        <w:ind w:left="4474" w:hanging="360"/>
      </w:pPr>
    </w:lvl>
    <w:lvl w:ilvl="4" w:tplc="04090019" w:tentative="1">
      <w:start w:val="1"/>
      <w:numFmt w:val="lowerLetter"/>
      <w:lvlText w:val="%5."/>
      <w:lvlJc w:val="left"/>
      <w:pPr>
        <w:ind w:left="5194" w:hanging="360"/>
      </w:pPr>
    </w:lvl>
    <w:lvl w:ilvl="5" w:tplc="0409001B" w:tentative="1">
      <w:start w:val="1"/>
      <w:numFmt w:val="lowerRoman"/>
      <w:lvlText w:val="%6."/>
      <w:lvlJc w:val="right"/>
      <w:pPr>
        <w:ind w:left="5914" w:hanging="180"/>
      </w:pPr>
    </w:lvl>
    <w:lvl w:ilvl="6" w:tplc="0409000F" w:tentative="1">
      <w:start w:val="1"/>
      <w:numFmt w:val="decimal"/>
      <w:lvlText w:val="%7."/>
      <w:lvlJc w:val="left"/>
      <w:pPr>
        <w:ind w:left="6634" w:hanging="360"/>
      </w:pPr>
    </w:lvl>
    <w:lvl w:ilvl="7" w:tplc="04090019" w:tentative="1">
      <w:start w:val="1"/>
      <w:numFmt w:val="lowerLetter"/>
      <w:lvlText w:val="%8."/>
      <w:lvlJc w:val="left"/>
      <w:pPr>
        <w:ind w:left="7354" w:hanging="360"/>
      </w:pPr>
    </w:lvl>
    <w:lvl w:ilvl="8" w:tplc="0409001B" w:tentative="1">
      <w:start w:val="1"/>
      <w:numFmt w:val="lowerRoman"/>
      <w:lvlText w:val="%9."/>
      <w:lvlJc w:val="right"/>
      <w:pPr>
        <w:ind w:left="8074" w:hanging="180"/>
      </w:pPr>
    </w:lvl>
  </w:abstractNum>
  <w:abstractNum w:abstractNumId="56" w15:restartNumberingAfterBreak="0">
    <w:nsid w:val="386373C8"/>
    <w:multiLevelType w:val="hybridMultilevel"/>
    <w:tmpl w:val="1D689D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B50BD6"/>
    <w:multiLevelType w:val="hybridMultilevel"/>
    <w:tmpl w:val="726870BA"/>
    <w:lvl w:ilvl="0" w:tplc="EE6AEF1A">
      <w:start w:val="1"/>
      <w:numFmt w:val="decimal"/>
      <w:pStyle w:val="three"/>
      <w:lvlText w:val="3.%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3A0342D0"/>
    <w:multiLevelType w:val="hybridMultilevel"/>
    <w:tmpl w:val="D278B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C92DE7"/>
    <w:multiLevelType w:val="hybridMultilevel"/>
    <w:tmpl w:val="7298BD2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8E3C5E"/>
    <w:multiLevelType w:val="hybridMultilevel"/>
    <w:tmpl w:val="4168BD2E"/>
    <w:lvl w:ilvl="0" w:tplc="04090005">
      <w:start w:val="1"/>
      <w:numFmt w:val="bullet"/>
      <w:lvlText w:val=""/>
      <w:lvlJc w:val="left"/>
      <w:pPr>
        <w:ind w:left="723" w:hanging="360"/>
      </w:pPr>
      <w:rPr>
        <w:rFonts w:ascii="Wingdings" w:hAnsi="Wingdings"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61" w15:restartNumberingAfterBreak="0">
    <w:nsid w:val="3E2C56E9"/>
    <w:multiLevelType w:val="hybridMultilevel"/>
    <w:tmpl w:val="DB42343C"/>
    <w:lvl w:ilvl="0" w:tplc="04090005">
      <w:start w:val="1"/>
      <w:numFmt w:val="bullet"/>
      <w:lvlText w:val=""/>
      <w:lvlJc w:val="left"/>
      <w:pPr>
        <w:tabs>
          <w:tab w:val="num" w:pos="810"/>
        </w:tabs>
        <w:ind w:left="810" w:hanging="360"/>
      </w:pPr>
      <w:rPr>
        <w:rFonts w:ascii="Wingdings" w:hAnsi="Wingdings" w:hint="default"/>
        <w:b w:val="0"/>
      </w:rPr>
    </w:lvl>
    <w:lvl w:ilvl="1" w:tplc="04090003">
      <w:start w:val="1"/>
      <w:numFmt w:val="bullet"/>
      <w:lvlText w:val="o"/>
      <w:lvlJc w:val="left"/>
      <w:pPr>
        <w:tabs>
          <w:tab w:val="num" w:pos="1602"/>
        </w:tabs>
        <w:ind w:left="1602" w:hanging="360"/>
      </w:pPr>
      <w:rPr>
        <w:rFonts w:ascii="Courier New" w:hAnsi="Courier New" w:hint="default"/>
      </w:rPr>
    </w:lvl>
    <w:lvl w:ilvl="2" w:tplc="04090005">
      <w:start w:val="1"/>
      <w:numFmt w:val="bullet"/>
      <w:lvlText w:val=""/>
      <w:lvlJc w:val="left"/>
      <w:pPr>
        <w:tabs>
          <w:tab w:val="num" w:pos="2322"/>
        </w:tabs>
        <w:ind w:left="2322" w:hanging="360"/>
      </w:pPr>
      <w:rPr>
        <w:rFonts w:ascii="Wingdings" w:hAnsi="Wingdings" w:hint="default"/>
      </w:rPr>
    </w:lvl>
    <w:lvl w:ilvl="3" w:tplc="04090001">
      <w:start w:val="1"/>
      <w:numFmt w:val="bullet"/>
      <w:lvlText w:val=""/>
      <w:lvlJc w:val="left"/>
      <w:pPr>
        <w:tabs>
          <w:tab w:val="num" w:pos="3042"/>
        </w:tabs>
        <w:ind w:left="3042" w:hanging="360"/>
      </w:pPr>
      <w:rPr>
        <w:rFonts w:ascii="Symbol" w:hAnsi="Symbol" w:hint="default"/>
      </w:rPr>
    </w:lvl>
    <w:lvl w:ilvl="4" w:tplc="04090003">
      <w:start w:val="1"/>
      <w:numFmt w:val="bullet"/>
      <w:lvlText w:val="o"/>
      <w:lvlJc w:val="left"/>
      <w:pPr>
        <w:tabs>
          <w:tab w:val="num" w:pos="3762"/>
        </w:tabs>
        <w:ind w:left="3762" w:hanging="360"/>
      </w:pPr>
      <w:rPr>
        <w:rFonts w:ascii="Courier New" w:hAnsi="Courier New" w:hint="default"/>
      </w:rPr>
    </w:lvl>
    <w:lvl w:ilvl="5" w:tplc="04090005">
      <w:start w:val="1"/>
      <w:numFmt w:val="bullet"/>
      <w:lvlText w:val=""/>
      <w:lvlJc w:val="left"/>
      <w:pPr>
        <w:tabs>
          <w:tab w:val="num" w:pos="4482"/>
        </w:tabs>
        <w:ind w:left="4482" w:hanging="360"/>
      </w:pPr>
      <w:rPr>
        <w:rFonts w:ascii="Wingdings" w:hAnsi="Wingdings" w:hint="default"/>
      </w:rPr>
    </w:lvl>
    <w:lvl w:ilvl="6" w:tplc="04090001">
      <w:start w:val="1"/>
      <w:numFmt w:val="bullet"/>
      <w:lvlText w:val=""/>
      <w:lvlJc w:val="left"/>
      <w:pPr>
        <w:tabs>
          <w:tab w:val="num" w:pos="5202"/>
        </w:tabs>
        <w:ind w:left="5202" w:hanging="360"/>
      </w:pPr>
      <w:rPr>
        <w:rFonts w:ascii="Symbol" w:hAnsi="Symbol" w:hint="default"/>
      </w:rPr>
    </w:lvl>
    <w:lvl w:ilvl="7" w:tplc="04090003">
      <w:start w:val="1"/>
      <w:numFmt w:val="bullet"/>
      <w:lvlText w:val="o"/>
      <w:lvlJc w:val="left"/>
      <w:pPr>
        <w:tabs>
          <w:tab w:val="num" w:pos="5922"/>
        </w:tabs>
        <w:ind w:left="5922" w:hanging="360"/>
      </w:pPr>
      <w:rPr>
        <w:rFonts w:ascii="Courier New" w:hAnsi="Courier New" w:hint="default"/>
      </w:rPr>
    </w:lvl>
    <w:lvl w:ilvl="8" w:tplc="04090005">
      <w:start w:val="1"/>
      <w:numFmt w:val="bullet"/>
      <w:lvlText w:val=""/>
      <w:lvlJc w:val="left"/>
      <w:pPr>
        <w:tabs>
          <w:tab w:val="num" w:pos="6642"/>
        </w:tabs>
        <w:ind w:left="6642" w:hanging="360"/>
      </w:pPr>
      <w:rPr>
        <w:rFonts w:ascii="Wingdings" w:hAnsi="Wingdings" w:hint="default"/>
      </w:rPr>
    </w:lvl>
  </w:abstractNum>
  <w:abstractNum w:abstractNumId="62" w15:restartNumberingAfterBreak="0">
    <w:nsid w:val="3F316911"/>
    <w:multiLevelType w:val="hybridMultilevel"/>
    <w:tmpl w:val="17C442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E657D7"/>
    <w:multiLevelType w:val="hybridMultilevel"/>
    <w:tmpl w:val="551477BE"/>
    <w:lvl w:ilvl="0" w:tplc="53CC1A16">
      <w:start w:val="1"/>
      <w:numFmt w:val="decimal"/>
      <w:lvlText w:val="Req %1."/>
      <w:lvlJc w:val="left"/>
      <w:pPr>
        <w:ind w:left="1260" w:hanging="360"/>
      </w:pPr>
      <w:rPr>
        <w:rFonts w:hint="default"/>
      </w:rPr>
    </w:lvl>
    <w:lvl w:ilvl="1" w:tplc="10090019" w:tentative="1">
      <w:start w:val="1"/>
      <w:numFmt w:val="lowerLetter"/>
      <w:lvlText w:val="%2."/>
      <w:lvlJc w:val="left"/>
      <w:pPr>
        <w:ind w:left="1288" w:hanging="360"/>
      </w:pPr>
    </w:lvl>
    <w:lvl w:ilvl="2" w:tplc="1009001B" w:tentative="1">
      <w:start w:val="1"/>
      <w:numFmt w:val="lowerRoman"/>
      <w:lvlText w:val="%3."/>
      <w:lvlJc w:val="right"/>
      <w:pPr>
        <w:ind w:left="2008" w:hanging="180"/>
      </w:pPr>
    </w:lvl>
    <w:lvl w:ilvl="3" w:tplc="1009000F" w:tentative="1">
      <w:start w:val="1"/>
      <w:numFmt w:val="decimal"/>
      <w:lvlText w:val="%4."/>
      <w:lvlJc w:val="left"/>
      <w:pPr>
        <w:ind w:left="2728" w:hanging="360"/>
      </w:pPr>
    </w:lvl>
    <w:lvl w:ilvl="4" w:tplc="10090019" w:tentative="1">
      <w:start w:val="1"/>
      <w:numFmt w:val="lowerLetter"/>
      <w:lvlText w:val="%5."/>
      <w:lvlJc w:val="left"/>
      <w:pPr>
        <w:ind w:left="3448" w:hanging="360"/>
      </w:pPr>
    </w:lvl>
    <w:lvl w:ilvl="5" w:tplc="1009001B" w:tentative="1">
      <w:start w:val="1"/>
      <w:numFmt w:val="lowerRoman"/>
      <w:lvlText w:val="%6."/>
      <w:lvlJc w:val="right"/>
      <w:pPr>
        <w:ind w:left="4168" w:hanging="180"/>
      </w:pPr>
    </w:lvl>
    <w:lvl w:ilvl="6" w:tplc="1009000F" w:tentative="1">
      <w:start w:val="1"/>
      <w:numFmt w:val="decimal"/>
      <w:lvlText w:val="%7."/>
      <w:lvlJc w:val="left"/>
      <w:pPr>
        <w:ind w:left="4888" w:hanging="360"/>
      </w:pPr>
    </w:lvl>
    <w:lvl w:ilvl="7" w:tplc="10090019" w:tentative="1">
      <w:start w:val="1"/>
      <w:numFmt w:val="lowerLetter"/>
      <w:lvlText w:val="%8."/>
      <w:lvlJc w:val="left"/>
      <w:pPr>
        <w:ind w:left="5608" w:hanging="360"/>
      </w:pPr>
    </w:lvl>
    <w:lvl w:ilvl="8" w:tplc="1009001B" w:tentative="1">
      <w:start w:val="1"/>
      <w:numFmt w:val="lowerRoman"/>
      <w:lvlText w:val="%9."/>
      <w:lvlJc w:val="right"/>
      <w:pPr>
        <w:ind w:left="6328" w:hanging="180"/>
      </w:pPr>
    </w:lvl>
  </w:abstractNum>
  <w:abstractNum w:abstractNumId="64" w15:restartNumberingAfterBreak="0">
    <w:nsid w:val="42E62B80"/>
    <w:multiLevelType w:val="hybridMultilevel"/>
    <w:tmpl w:val="33906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21525B"/>
    <w:multiLevelType w:val="hybridMultilevel"/>
    <w:tmpl w:val="4CBE6796"/>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46A317FC"/>
    <w:multiLevelType w:val="hybridMultilevel"/>
    <w:tmpl w:val="F7E4896A"/>
    <w:lvl w:ilvl="0" w:tplc="1B6EA51E">
      <w:start w:val="1"/>
      <w:numFmt w:val="upperLetter"/>
      <w:lvlText w:val="%1."/>
      <w:lvlJc w:val="left"/>
      <w:pPr>
        <w:ind w:left="1170" w:hanging="360"/>
      </w:pPr>
      <w:rPr>
        <w:rFonts w:ascii="Times New Roman" w:hAnsi="Times New Roman" w:hint="default"/>
        <w:sz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7" w15:restartNumberingAfterBreak="0">
    <w:nsid w:val="46A85DF6"/>
    <w:multiLevelType w:val="hybridMultilevel"/>
    <w:tmpl w:val="E9E0CB1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9574498"/>
    <w:multiLevelType w:val="hybridMultilevel"/>
    <w:tmpl w:val="76BEB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AE85E4A"/>
    <w:multiLevelType w:val="hybridMultilevel"/>
    <w:tmpl w:val="FF90D82C"/>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B3C79FF"/>
    <w:multiLevelType w:val="multilevel"/>
    <w:tmpl w:val="DCB215EA"/>
    <w:lvl w:ilvl="0">
      <w:start w:val="1"/>
      <w:numFmt w:val="bullet"/>
      <w:lvlText w:val=""/>
      <w:lvlJc w:val="left"/>
      <w:pPr>
        <w:ind w:left="375" w:hanging="375"/>
      </w:pPr>
      <w:rPr>
        <w:rFonts w:ascii="Wingdings" w:hAnsi="Wingdings" w:hint="default"/>
      </w:rPr>
    </w:lvl>
    <w:lvl w:ilvl="1">
      <w:start w:val="1"/>
      <w:numFmt w:val="decimal"/>
      <w:lvlText w:val="%1.%2"/>
      <w:lvlJc w:val="left"/>
      <w:pPr>
        <w:ind w:left="397" w:hanging="3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4CD71096"/>
    <w:multiLevelType w:val="hybridMultilevel"/>
    <w:tmpl w:val="CAB06168"/>
    <w:lvl w:ilvl="0" w:tplc="587608FE">
      <w:start w:val="1"/>
      <w:numFmt w:val="decimal"/>
      <w:lvlText w:val="ValCr%1."/>
      <w:lvlJc w:val="left"/>
      <w:pPr>
        <w:ind w:left="153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4D7B349A"/>
    <w:multiLevelType w:val="hybridMultilevel"/>
    <w:tmpl w:val="847AB728"/>
    <w:lvl w:ilvl="0" w:tplc="0409001B">
      <w:start w:val="1"/>
      <w:numFmt w:val="low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3" w15:restartNumberingAfterBreak="0">
    <w:nsid w:val="4EFE3CCC"/>
    <w:multiLevelType w:val="hybridMultilevel"/>
    <w:tmpl w:val="226E1F64"/>
    <w:lvl w:ilvl="0" w:tplc="04090015">
      <w:start w:val="1"/>
      <w:numFmt w:val="upperLetter"/>
      <w:lvlText w:val="%1."/>
      <w:lvlJc w:val="left"/>
      <w:pPr>
        <w:ind w:left="1341" w:hanging="360"/>
      </w:pPr>
    </w:lvl>
    <w:lvl w:ilvl="1" w:tplc="04090019">
      <w:start w:val="1"/>
      <w:numFmt w:val="lowerLetter"/>
      <w:lvlText w:val="%2."/>
      <w:lvlJc w:val="left"/>
      <w:pPr>
        <w:ind w:left="2061" w:hanging="360"/>
      </w:pPr>
    </w:lvl>
    <w:lvl w:ilvl="2" w:tplc="0409001B" w:tentative="1">
      <w:start w:val="1"/>
      <w:numFmt w:val="lowerRoman"/>
      <w:lvlText w:val="%3."/>
      <w:lvlJc w:val="right"/>
      <w:pPr>
        <w:ind w:left="2781" w:hanging="180"/>
      </w:pPr>
    </w:lvl>
    <w:lvl w:ilvl="3" w:tplc="0409000F" w:tentative="1">
      <w:start w:val="1"/>
      <w:numFmt w:val="decimal"/>
      <w:lvlText w:val="%4."/>
      <w:lvlJc w:val="left"/>
      <w:pPr>
        <w:ind w:left="3501" w:hanging="360"/>
      </w:pPr>
    </w:lvl>
    <w:lvl w:ilvl="4" w:tplc="04090019" w:tentative="1">
      <w:start w:val="1"/>
      <w:numFmt w:val="lowerLetter"/>
      <w:lvlText w:val="%5."/>
      <w:lvlJc w:val="left"/>
      <w:pPr>
        <w:ind w:left="4221" w:hanging="360"/>
      </w:pPr>
    </w:lvl>
    <w:lvl w:ilvl="5" w:tplc="0409001B" w:tentative="1">
      <w:start w:val="1"/>
      <w:numFmt w:val="lowerRoman"/>
      <w:lvlText w:val="%6."/>
      <w:lvlJc w:val="right"/>
      <w:pPr>
        <w:ind w:left="4941" w:hanging="180"/>
      </w:pPr>
    </w:lvl>
    <w:lvl w:ilvl="6" w:tplc="0409000F" w:tentative="1">
      <w:start w:val="1"/>
      <w:numFmt w:val="decimal"/>
      <w:lvlText w:val="%7."/>
      <w:lvlJc w:val="left"/>
      <w:pPr>
        <w:ind w:left="5661" w:hanging="360"/>
      </w:pPr>
    </w:lvl>
    <w:lvl w:ilvl="7" w:tplc="04090019" w:tentative="1">
      <w:start w:val="1"/>
      <w:numFmt w:val="lowerLetter"/>
      <w:lvlText w:val="%8."/>
      <w:lvlJc w:val="left"/>
      <w:pPr>
        <w:ind w:left="6381" w:hanging="360"/>
      </w:pPr>
    </w:lvl>
    <w:lvl w:ilvl="8" w:tplc="0409001B" w:tentative="1">
      <w:start w:val="1"/>
      <w:numFmt w:val="lowerRoman"/>
      <w:lvlText w:val="%9."/>
      <w:lvlJc w:val="right"/>
      <w:pPr>
        <w:ind w:left="7101" w:hanging="180"/>
      </w:pPr>
    </w:lvl>
  </w:abstractNum>
  <w:abstractNum w:abstractNumId="74" w15:restartNumberingAfterBreak="0">
    <w:nsid w:val="500F1FFA"/>
    <w:multiLevelType w:val="hybridMultilevel"/>
    <w:tmpl w:val="80467B56"/>
    <w:lvl w:ilvl="0" w:tplc="3B42AE20">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5" w15:restartNumberingAfterBreak="0">
    <w:nsid w:val="505B0898"/>
    <w:multiLevelType w:val="hybridMultilevel"/>
    <w:tmpl w:val="B57CE6EE"/>
    <w:lvl w:ilvl="0" w:tplc="D8D2963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2677E5D"/>
    <w:multiLevelType w:val="hybridMultilevel"/>
    <w:tmpl w:val="0FD2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2CA544A"/>
    <w:multiLevelType w:val="singleLevel"/>
    <w:tmpl w:val="4C748CF8"/>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8" w15:restartNumberingAfterBreak="0">
    <w:nsid w:val="54FA37F6"/>
    <w:multiLevelType w:val="hybridMultilevel"/>
    <w:tmpl w:val="2942442E"/>
    <w:lvl w:ilvl="0" w:tplc="340891D8">
      <w:start w:val="1"/>
      <w:numFmt w:val="decimal"/>
      <w:lvlText w:val="%1."/>
      <w:lvlJc w:val="left"/>
      <w:pPr>
        <w:ind w:left="810" w:hanging="360"/>
      </w:pPr>
      <w:rPr>
        <w:rFonts w:hint="default"/>
      </w:rPr>
    </w:lvl>
    <w:lvl w:ilvl="1" w:tplc="EF0425B8">
      <w:start w:val="1"/>
      <w:numFmt w:val="upperLetter"/>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962382"/>
    <w:multiLevelType w:val="hybridMultilevel"/>
    <w:tmpl w:val="8346B904"/>
    <w:lvl w:ilvl="0" w:tplc="87541226">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0" w15:restartNumberingAfterBreak="0">
    <w:nsid w:val="56037D98"/>
    <w:multiLevelType w:val="hybridMultilevel"/>
    <w:tmpl w:val="9D9840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664073B"/>
    <w:multiLevelType w:val="hybridMultilevel"/>
    <w:tmpl w:val="2222B8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82F47FF"/>
    <w:multiLevelType w:val="hybridMultilevel"/>
    <w:tmpl w:val="BE32F3A8"/>
    <w:lvl w:ilvl="0" w:tplc="9F7CFBF0">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3" w15:restartNumberingAfterBreak="0">
    <w:nsid w:val="5B1A3676"/>
    <w:multiLevelType w:val="hybridMultilevel"/>
    <w:tmpl w:val="8F7E5AFA"/>
    <w:lvl w:ilvl="0" w:tplc="BFC4460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5DF70813"/>
    <w:multiLevelType w:val="hybridMultilevel"/>
    <w:tmpl w:val="F1C828DC"/>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5" w15:restartNumberingAfterBreak="0">
    <w:nsid w:val="5E8E2DFE"/>
    <w:multiLevelType w:val="hybridMultilevel"/>
    <w:tmpl w:val="4A02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EA0525"/>
    <w:multiLevelType w:val="hybridMultilevel"/>
    <w:tmpl w:val="7F0EDF08"/>
    <w:lvl w:ilvl="0" w:tplc="EA4271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7" w15:restartNumberingAfterBreak="0">
    <w:nsid w:val="5F051149"/>
    <w:multiLevelType w:val="hybridMultilevel"/>
    <w:tmpl w:val="ECAC3708"/>
    <w:lvl w:ilvl="0" w:tplc="6A1ACF3C">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8" w15:restartNumberingAfterBreak="0">
    <w:nsid w:val="5F9F1B90"/>
    <w:multiLevelType w:val="hybridMultilevel"/>
    <w:tmpl w:val="2A0EBEA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601D737B"/>
    <w:multiLevelType w:val="multilevel"/>
    <w:tmpl w:val="DCA087AA"/>
    <w:styleLink w:val="Style4"/>
    <w:lvl w:ilvl="0">
      <w:start w:val="1"/>
      <w:numFmt w:val="decimal"/>
      <w:lvlText w:val="Chapter %1"/>
      <w:lvlJc w:val="center"/>
      <w:pPr>
        <w:ind w:left="432" w:hanging="144"/>
      </w:pPr>
      <w:rPr>
        <w:rFonts w:ascii="Times New Roman" w:hAnsi="Times New Roman"/>
        <w:b/>
        <w:i w:val="0"/>
        <w:sz w:val="32"/>
      </w:rPr>
    </w:lvl>
    <w:lvl w:ilvl="1">
      <w:start w:val="1"/>
      <w:numFmt w:val="decimal"/>
      <w:lvlText w:val="%1.%2"/>
      <w:lvlJc w:val="left"/>
      <w:pPr>
        <w:ind w:left="576" w:hanging="576"/>
      </w:pPr>
      <w:rPr>
        <w:rFonts w:ascii="Times New Roman" w:hAnsi="Times New Roman" w:hint="default"/>
        <w:sz w:val="28"/>
      </w:rPr>
    </w:lvl>
    <w:lvl w:ilvl="2">
      <w:start w:val="1"/>
      <w:numFmt w:val="decimal"/>
      <w:lvlText w:val="%1.%2.%3"/>
      <w:lvlJc w:val="left"/>
      <w:pPr>
        <w:ind w:left="720" w:hanging="720"/>
      </w:pPr>
      <w:rPr>
        <w:rFonts w:ascii="Times New Roman" w:hAnsi="Times New Roman" w:hint="default"/>
        <w:sz w:val="24"/>
      </w:rPr>
    </w:lvl>
    <w:lvl w:ilvl="3">
      <w:start w:val="1"/>
      <w:numFmt w:val="decimal"/>
      <w:lvlText w:val="%1.%2.%3.%4"/>
      <w:lvlJc w:val="left"/>
      <w:pPr>
        <w:ind w:left="864" w:hanging="864"/>
      </w:pPr>
      <w:rPr>
        <w:rFonts w:ascii="Times New Roman" w:hAnsi="Times New Roman" w:hint="default"/>
        <w:sz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0" w15:restartNumberingAfterBreak="0">
    <w:nsid w:val="63EF1798"/>
    <w:multiLevelType w:val="hybridMultilevel"/>
    <w:tmpl w:val="C75215E8"/>
    <w:lvl w:ilvl="0" w:tplc="10090005">
      <w:start w:val="1"/>
      <w:numFmt w:val="bullet"/>
      <w:lvlText w:val=""/>
      <w:lvlJc w:val="left"/>
      <w:pPr>
        <w:ind w:left="1260" w:hanging="360"/>
      </w:pPr>
      <w:rPr>
        <w:rFonts w:ascii="Wingdings" w:hAnsi="Wingdings" w:hint="default"/>
      </w:rPr>
    </w:lvl>
    <w:lvl w:ilvl="1" w:tplc="10090003" w:tentative="1">
      <w:start w:val="1"/>
      <w:numFmt w:val="bullet"/>
      <w:lvlText w:val="o"/>
      <w:lvlJc w:val="left"/>
      <w:pPr>
        <w:ind w:left="1980" w:hanging="360"/>
      </w:pPr>
      <w:rPr>
        <w:rFonts w:ascii="Courier New" w:hAnsi="Courier New" w:cs="Courier New" w:hint="default"/>
      </w:rPr>
    </w:lvl>
    <w:lvl w:ilvl="2" w:tplc="10090005" w:tentative="1">
      <w:start w:val="1"/>
      <w:numFmt w:val="bullet"/>
      <w:lvlText w:val=""/>
      <w:lvlJc w:val="left"/>
      <w:pPr>
        <w:ind w:left="2700" w:hanging="360"/>
      </w:pPr>
      <w:rPr>
        <w:rFonts w:ascii="Wingdings" w:hAnsi="Wingdings" w:hint="default"/>
      </w:rPr>
    </w:lvl>
    <w:lvl w:ilvl="3" w:tplc="10090001" w:tentative="1">
      <w:start w:val="1"/>
      <w:numFmt w:val="bullet"/>
      <w:lvlText w:val=""/>
      <w:lvlJc w:val="left"/>
      <w:pPr>
        <w:ind w:left="3420" w:hanging="360"/>
      </w:pPr>
      <w:rPr>
        <w:rFonts w:ascii="Symbol" w:hAnsi="Symbol" w:hint="default"/>
      </w:rPr>
    </w:lvl>
    <w:lvl w:ilvl="4" w:tplc="10090003" w:tentative="1">
      <w:start w:val="1"/>
      <w:numFmt w:val="bullet"/>
      <w:lvlText w:val="o"/>
      <w:lvlJc w:val="left"/>
      <w:pPr>
        <w:ind w:left="4140" w:hanging="360"/>
      </w:pPr>
      <w:rPr>
        <w:rFonts w:ascii="Courier New" w:hAnsi="Courier New" w:cs="Courier New" w:hint="default"/>
      </w:rPr>
    </w:lvl>
    <w:lvl w:ilvl="5" w:tplc="10090005" w:tentative="1">
      <w:start w:val="1"/>
      <w:numFmt w:val="bullet"/>
      <w:lvlText w:val=""/>
      <w:lvlJc w:val="left"/>
      <w:pPr>
        <w:ind w:left="4860" w:hanging="360"/>
      </w:pPr>
      <w:rPr>
        <w:rFonts w:ascii="Wingdings" w:hAnsi="Wingdings" w:hint="default"/>
      </w:rPr>
    </w:lvl>
    <w:lvl w:ilvl="6" w:tplc="10090001" w:tentative="1">
      <w:start w:val="1"/>
      <w:numFmt w:val="bullet"/>
      <w:lvlText w:val=""/>
      <w:lvlJc w:val="left"/>
      <w:pPr>
        <w:ind w:left="5580" w:hanging="360"/>
      </w:pPr>
      <w:rPr>
        <w:rFonts w:ascii="Symbol" w:hAnsi="Symbol" w:hint="default"/>
      </w:rPr>
    </w:lvl>
    <w:lvl w:ilvl="7" w:tplc="10090003" w:tentative="1">
      <w:start w:val="1"/>
      <w:numFmt w:val="bullet"/>
      <w:lvlText w:val="o"/>
      <w:lvlJc w:val="left"/>
      <w:pPr>
        <w:ind w:left="6300" w:hanging="360"/>
      </w:pPr>
      <w:rPr>
        <w:rFonts w:ascii="Courier New" w:hAnsi="Courier New" w:cs="Courier New" w:hint="default"/>
      </w:rPr>
    </w:lvl>
    <w:lvl w:ilvl="8" w:tplc="10090005" w:tentative="1">
      <w:start w:val="1"/>
      <w:numFmt w:val="bullet"/>
      <w:lvlText w:val=""/>
      <w:lvlJc w:val="left"/>
      <w:pPr>
        <w:ind w:left="7020" w:hanging="360"/>
      </w:pPr>
      <w:rPr>
        <w:rFonts w:ascii="Wingdings" w:hAnsi="Wingdings" w:hint="default"/>
      </w:rPr>
    </w:lvl>
  </w:abstractNum>
  <w:abstractNum w:abstractNumId="91" w15:restartNumberingAfterBreak="0">
    <w:nsid w:val="69176A64"/>
    <w:multiLevelType w:val="hybridMultilevel"/>
    <w:tmpl w:val="78F020E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C066519"/>
    <w:multiLevelType w:val="hybridMultilevel"/>
    <w:tmpl w:val="903494D0"/>
    <w:lvl w:ilvl="0" w:tplc="20BAD50A">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3" w15:restartNumberingAfterBreak="0">
    <w:nsid w:val="6CF40ED5"/>
    <w:multiLevelType w:val="hybridMultilevel"/>
    <w:tmpl w:val="88B62628"/>
    <w:lvl w:ilvl="0" w:tplc="04090005">
      <w:start w:val="1"/>
      <w:numFmt w:val="bullet"/>
      <w:lvlText w:val=""/>
      <w:lvlJc w:val="left"/>
      <w:pPr>
        <w:tabs>
          <w:tab w:val="num" w:pos="810"/>
        </w:tabs>
        <w:ind w:left="810" w:hanging="360"/>
      </w:pPr>
      <w:rPr>
        <w:rFonts w:ascii="Wingdings" w:hAnsi="Wingdings" w:hint="default"/>
        <w:b w:val="0"/>
      </w:rPr>
    </w:lvl>
    <w:lvl w:ilvl="1" w:tplc="04090003">
      <w:start w:val="1"/>
      <w:numFmt w:val="bullet"/>
      <w:lvlText w:val="o"/>
      <w:lvlJc w:val="left"/>
      <w:pPr>
        <w:tabs>
          <w:tab w:val="num" w:pos="1602"/>
        </w:tabs>
        <w:ind w:left="1602" w:hanging="360"/>
      </w:pPr>
      <w:rPr>
        <w:rFonts w:ascii="Courier New" w:hAnsi="Courier New" w:hint="default"/>
      </w:rPr>
    </w:lvl>
    <w:lvl w:ilvl="2" w:tplc="04090005">
      <w:start w:val="1"/>
      <w:numFmt w:val="bullet"/>
      <w:lvlText w:val=""/>
      <w:lvlJc w:val="left"/>
      <w:pPr>
        <w:tabs>
          <w:tab w:val="num" w:pos="2322"/>
        </w:tabs>
        <w:ind w:left="2322" w:hanging="360"/>
      </w:pPr>
      <w:rPr>
        <w:rFonts w:ascii="Wingdings" w:hAnsi="Wingdings" w:hint="default"/>
      </w:rPr>
    </w:lvl>
    <w:lvl w:ilvl="3" w:tplc="04090001">
      <w:start w:val="1"/>
      <w:numFmt w:val="bullet"/>
      <w:lvlText w:val=""/>
      <w:lvlJc w:val="left"/>
      <w:pPr>
        <w:tabs>
          <w:tab w:val="num" w:pos="3042"/>
        </w:tabs>
        <w:ind w:left="3042" w:hanging="360"/>
      </w:pPr>
      <w:rPr>
        <w:rFonts w:ascii="Symbol" w:hAnsi="Symbol" w:hint="default"/>
      </w:rPr>
    </w:lvl>
    <w:lvl w:ilvl="4" w:tplc="04090003">
      <w:start w:val="1"/>
      <w:numFmt w:val="bullet"/>
      <w:lvlText w:val="o"/>
      <w:lvlJc w:val="left"/>
      <w:pPr>
        <w:tabs>
          <w:tab w:val="num" w:pos="3762"/>
        </w:tabs>
        <w:ind w:left="3762" w:hanging="360"/>
      </w:pPr>
      <w:rPr>
        <w:rFonts w:ascii="Courier New" w:hAnsi="Courier New" w:hint="default"/>
      </w:rPr>
    </w:lvl>
    <w:lvl w:ilvl="5" w:tplc="04090005">
      <w:start w:val="1"/>
      <w:numFmt w:val="bullet"/>
      <w:lvlText w:val=""/>
      <w:lvlJc w:val="left"/>
      <w:pPr>
        <w:tabs>
          <w:tab w:val="num" w:pos="4482"/>
        </w:tabs>
        <w:ind w:left="4482" w:hanging="360"/>
      </w:pPr>
      <w:rPr>
        <w:rFonts w:ascii="Wingdings" w:hAnsi="Wingdings" w:hint="default"/>
      </w:rPr>
    </w:lvl>
    <w:lvl w:ilvl="6" w:tplc="04090001">
      <w:start w:val="1"/>
      <w:numFmt w:val="bullet"/>
      <w:lvlText w:val=""/>
      <w:lvlJc w:val="left"/>
      <w:pPr>
        <w:tabs>
          <w:tab w:val="num" w:pos="5202"/>
        </w:tabs>
        <w:ind w:left="5202" w:hanging="360"/>
      </w:pPr>
      <w:rPr>
        <w:rFonts w:ascii="Symbol" w:hAnsi="Symbol" w:hint="default"/>
      </w:rPr>
    </w:lvl>
    <w:lvl w:ilvl="7" w:tplc="04090003">
      <w:start w:val="1"/>
      <w:numFmt w:val="bullet"/>
      <w:lvlText w:val="o"/>
      <w:lvlJc w:val="left"/>
      <w:pPr>
        <w:tabs>
          <w:tab w:val="num" w:pos="5922"/>
        </w:tabs>
        <w:ind w:left="5922" w:hanging="360"/>
      </w:pPr>
      <w:rPr>
        <w:rFonts w:ascii="Courier New" w:hAnsi="Courier New" w:hint="default"/>
      </w:rPr>
    </w:lvl>
    <w:lvl w:ilvl="8" w:tplc="04090005">
      <w:start w:val="1"/>
      <w:numFmt w:val="bullet"/>
      <w:lvlText w:val=""/>
      <w:lvlJc w:val="left"/>
      <w:pPr>
        <w:tabs>
          <w:tab w:val="num" w:pos="6642"/>
        </w:tabs>
        <w:ind w:left="6642" w:hanging="360"/>
      </w:pPr>
      <w:rPr>
        <w:rFonts w:ascii="Wingdings" w:hAnsi="Wingdings" w:hint="default"/>
      </w:rPr>
    </w:lvl>
  </w:abstractNum>
  <w:abstractNum w:abstractNumId="94" w15:restartNumberingAfterBreak="0">
    <w:nsid w:val="6D6040EB"/>
    <w:multiLevelType w:val="hybridMultilevel"/>
    <w:tmpl w:val="78B086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DD373CC"/>
    <w:multiLevelType w:val="multilevel"/>
    <w:tmpl w:val="BBD697F8"/>
    <w:lvl w:ilvl="0">
      <w:start w:val="7"/>
      <w:numFmt w:val="decimal"/>
      <w:lvlText w:val="%1.1"/>
      <w:lvlJc w:val="left"/>
      <w:pPr>
        <w:ind w:left="1080" w:hanging="360"/>
      </w:pPr>
      <w:rPr>
        <w:rFonts w:ascii="Times New Roman" w:hAnsi="Times New Roman" w:hint="default"/>
        <w:b/>
        <w:i w:val="0"/>
        <w:sz w:val="24"/>
      </w:rPr>
    </w:lvl>
    <w:lvl w:ilvl="1">
      <w:start w:val="1"/>
      <w:numFmt w:val="decimal"/>
      <w:pStyle w:val="61"/>
      <w:lvlText w:val="6.%2"/>
      <w:lvlJc w:val="left"/>
      <w:pPr>
        <w:ind w:left="1440" w:hanging="360"/>
      </w:pPr>
      <w:rPr>
        <w:rFonts w:ascii="Times New Roman" w:hAnsi="Times New Roman" w:hint="default"/>
        <w:b/>
        <w:i w:val="0"/>
        <w:sz w:val="28"/>
        <w:szCs w:val="28"/>
      </w:rPr>
    </w:lvl>
    <w:lvl w:ilvl="2">
      <w:start w:val="1"/>
      <w:numFmt w:val="decimal"/>
      <w:lvlText w:val="6.1.%3"/>
      <w:lvlJc w:val="left"/>
      <w:pPr>
        <w:ind w:left="1800" w:hanging="360"/>
      </w:pPr>
      <w:rPr>
        <w:rFonts w:ascii="Times New Roman" w:hAnsi="Times New Roman" w:hint="default"/>
        <w:b/>
        <w:i w:val="0"/>
        <w:sz w:val="24"/>
      </w:rPr>
    </w:lvl>
    <w:lvl w:ilvl="3">
      <w:start w:val="1"/>
      <w:numFmt w:val="decimal"/>
      <w:lvlText w:val="6.1.1.%4"/>
      <w:lvlJc w:val="left"/>
      <w:pPr>
        <w:ind w:left="2160" w:hanging="360"/>
      </w:pPr>
      <w:rPr>
        <w:rFonts w:ascii="Times New Roman" w:hAnsi="Times New Roman" w:hint="default"/>
        <w:b/>
        <w:i w:val="0"/>
        <w:sz w:val="24"/>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6" w15:restartNumberingAfterBreak="0">
    <w:nsid w:val="6FAD0E1B"/>
    <w:multiLevelType w:val="hybridMultilevel"/>
    <w:tmpl w:val="9DF8DA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1603208"/>
    <w:multiLevelType w:val="hybridMultilevel"/>
    <w:tmpl w:val="544E9D80"/>
    <w:lvl w:ilvl="0" w:tplc="04090015">
      <w:start w:val="1"/>
      <w:numFmt w:val="upperLetter"/>
      <w:lvlText w:val="%1."/>
      <w:lvlJc w:val="left"/>
      <w:pPr>
        <w:ind w:left="1629" w:hanging="360"/>
      </w:pPr>
    </w:lvl>
    <w:lvl w:ilvl="1" w:tplc="04090019" w:tentative="1">
      <w:start w:val="1"/>
      <w:numFmt w:val="lowerLetter"/>
      <w:lvlText w:val="%2."/>
      <w:lvlJc w:val="left"/>
      <w:pPr>
        <w:ind w:left="2349" w:hanging="360"/>
      </w:pPr>
    </w:lvl>
    <w:lvl w:ilvl="2" w:tplc="0409001B" w:tentative="1">
      <w:start w:val="1"/>
      <w:numFmt w:val="lowerRoman"/>
      <w:lvlText w:val="%3."/>
      <w:lvlJc w:val="right"/>
      <w:pPr>
        <w:ind w:left="3069" w:hanging="180"/>
      </w:pPr>
    </w:lvl>
    <w:lvl w:ilvl="3" w:tplc="0409000F" w:tentative="1">
      <w:start w:val="1"/>
      <w:numFmt w:val="decimal"/>
      <w:lvlText w:val="%4."/>
      <w:lvlJc w:val="left"/>
      <w:pPr>
        <w:ind w:left="3789" w:hanging="360"/>
      </w:pPr>
    </w:lvl>
    <w:lvl w:ilvl="4" w:tplc="04090019" w:tentative="1">
      <w:start w:val="1"/>
      <w:numFmt w:val="lowerLetter"/>
      <w:lvlText w:val="%5."/>
      <w:lvlJc w:val="left"/>
      <w:pPr>
        <w:ind w:left="4509" w:hanging="360"/>
      </w:pPr>
    </w:lvl>
    <w:lvl w:ilvl="5" w:tplc="0409001B" w:tentative="1">
      <w:start w:val="1"/>
      <w:numFmt w:val="lowerRoman"/>
      <w:lvlText w:val="%6."/>
      <w:lvlJc w:val="right"/>
      <w:pPr>
        <w:ind w:left="5229" w:hanging="180"/>
      </w:pPr>
    </w:lvl>
    <w:lvl w:ilvl="6" w:tplc="0409000F" w:tentative="1">
      <w:start w:val="1"/>
      <w:numFmt w:val="decimal"/>
      <w:lvlText w:val="%7."/>
      <w:lvlJc w:val="left"/>
      <w:pPr>
        <w:ind w:left="5949" w:hanging="360"/>
      </w:pPr>
    </w:lvl>
    <w:lvl w:ilvl="7" w:tplc="04090019" w:tentative="1">
      <w:start w:val="1"/>
      <w:numFmt w:val="lowerLetter"/>
      <w:lvlText w:val="%8."/>
      <w:lvlJc w:val="left"/>
      <w:pPr>
        <w:ind w:left="6669" w:hanging="360"/>
      </w:pPr>
    </w:lvl>
    <w:lvl w:ilvl="8" w:tplc="0409001B" w:tentative="1">
      <w:start w:val="1"/>
      <w:numFmt w:val="lowerRoman"/>
      <w:lvlText w:val="%9."/>
      <w:lvlJc w:val="right"/>
      <w:pPr>
        <w:ind w:left="7389" w:hanging="180"/>
      </w:pPr>
    </w:lvl>
  </w:abstractNum>
  <w:abstractNum w:abstractNumId="98" w15:restartNumberingAfterBreak="0">
    <w:nsid w:val="727260B1"/>
    <w:multiLevelType w:val="hybridMultilevel"/>
    <w:tmpl w:val="56EC2A0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9" w15:restartNumberingAfterBreak="0">
    <w:nsid w:val="728C2B94"/>
    <w:multiLevelType w:val="hybridMultilevel"/>
    <w:tmpl w:val="0172DF74"/>
    <w:lvl w:ilvl="0" w:tplc="04090015">
      <w:start w:val="1"/>
      <w:numFmt w:val="upperLetter"/>
      <w:lvlText w:val="%1."/>
      <w:lvlJc w:val="left"/>
      <w:pPr>
        <w:ind w:left="1474" w:hanging="360"/>
      </w:pPr>
    </w:lvl>
    <w:lvl w:ilvl="1" w:tplc="04090019" w:tentative="1">
      <w:start w:val="1"/>
      <w:numFmt w:val="lowerLetter"/>
      <w:lvlText w:val="%2."/>
      <w:lvlJc w:val="left"/>
      <w:pPr>
        <w:ind w:left="2194" w:hanging="360"/>
      </w:pPr>
    </w:lvl>
    <w:lvl w:ilvl="2" w:tplc="0409001B" w:tentative="1">
      <w:start w:val="1"/>
      <w:numFmt w:val="lowerRoman"/>
      <w:lvlText w:val="%3."/>
      <w:lvlJc w:val="right"/>
      <w:pPr>
        <w:ind w:left="2914" w:hanging="180"/>
      </w:pPr>
    </w:lvl>
    <w:lvl w:ilvl="3" w:tplc="0409000F" w:tentative="1">
      <w:start w:val="1"/>
      <w:numFmt w:val="decimal"/>
      <w:lvlText w:val="%4."/>
      <w:lvlJc w:val="left"/>
      <w:pPr>
        <w:ind w:left="3634" w:hanging="360"/>
      </w:pPr>
    </w:lvl>
    <w:lvl w:ilvl="4" w:tplc="04090019" w:tentative="1">
      <w:start w:val="1"/>
      <w:numFmt w:val="lowerLetter"/>
      <w:lvlText w:val="%5."/>
      <w:lvlJc w:val="left"/>
      <w:pPr>
        <w:ind w:left="4354" w:hanging="360"/>
      </w:pPr>
    </w:lvl>
    <w:lvl w:ilvl="5" w:tplc="0409001B" w:tentative="1">
      <w:start w:val="1"/>
      <w:numFmt w:val="lowerRoman"/>
      <w:lvlText w:val="%6."/>
      <w:lvlJc w:val="right"/>
      <w:pPr>
        <w:ind w:left="5074" w:hanging="180"/>
      </w:pPr>
    </w:lvl>
    <w:lvl w:ilvl="6" w:tplc="0409000F" w:tentative="1">
      <w:start w:val="1"/>
      <w:numFmt w:val="decimal"/>
      <w:lvlText w:val="%7."/>
      <w:lvlJc w:val="left"/>
      <w:pPr>
        <w:ind w:left="5794" w:hanging="360"/>
      </w:pPr>
    </w:lvl>
    <w:lvl w:ilvl="7" w:tplc="04090019" w:tentative="1">
      <w:start w:val="1"/>
      <w:numFmt w:val="lowerLetter"/>
      <w:lvlText w:val="%8."/>
      <w:lvlJc w:val="left"/>
      <w:pPr>
        <w:ind w:left="6514" w:hanging="360"/>
      </w:pPr>
    </w:lvl>
    <w:lvl w:ilvl="8" w:tplc="0409001B" w:tentative="1">
      <w:start w:val="1"/>
      <w:numFmt w:val="lowerRoman"/>
      <w:lvlText w:val="%9."/>
      <w:lvlJc w:val="right"/>
      <w:pPr>
        <w:ind w:left="7234" w:hanging="180"/>
      </w:pPr>
    </w:lvl>
  </w:abstractNum>
  <w:abstractNum w:abstractNumId="100" w15:restartNumberingAfterBreak="0">
    <w:nsid w:val="75436ACB"/>
    <w:multiLevelType w:val="hybridMultilevel"/>
    <w:tmpl w:val="8FD0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38779A"/>
    <w:multiLevelType w:val="multilevel"/>
    <w:tmpl w:val="77EC1FB2"/>
    <w:styleLink w:val="headings"/>
    <w:lvl w:ilvl="0">
      <w:start w:val="1"/>
      <w:numFmt w:val="decimal"/>
      <w:pStyle w:val="heading10"/>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2" w15:restartNumberingAfterBreak="0">
    <w:nsid w:val="79132980"/>
    <w:multiLevelType w:val="hybridMultilevel"/>
    <w:tmpl w:val="89421A64"/>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9F20DFA"/>
    <w:multiLevelType w:val="hybridMultilevel"/>
    <w:tmpl w:val="C37AA8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6A6C56"/>
    <w:multiLevelType w:val="hybridMultilevel"/>
    <w:tmpl w:val="F0383466"/>
    <w:lvl w:ilvl="0" w:tplc="F8B4C8B8">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B831F57"/>
    <w:multiLevelType w:val="hybridMultilevel"/>
    <w:tmpl w:val="9D5078DC"/>
    <w:lvl w:ilvl="0" w:tplc="490831F2">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06" w15:restartNumberingAfterBreak="0">
    <w:nsid w:val="7CB02F65"/>
    <w:multiLevelType w:val="hybridMultilevel"/>
    <w:tmpl w:val="2C423D2C"/>
    <w:lvl w:ilvl="0" w:tplc="BE182AD2">
      <w:start w:val="1"/>
      <w:numFmt w:val="decimal"/>
      <w:lvlText w:val="Q%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DCC4482"/>
    <w:multiLevelType w:val="hybridMultilevel"/>
    <w:tmpl w:val="C35C2346"/>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08" w15:restartNumberingAfterBreak="0">
    <w:nsid w:val="7DDF2E0A"/>
    <w:multiLevelType w:val="hybridMultilevel"/>
    <w:tmpl w:val="C5D6377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9" w15:restartNumberingAfterBreak="0">
    <w:nsid w:val="7E2F1872"/>
    <w:multiLevelType w:val="hybridMultilevel"/>
    <w:tmpl w:val="E2AA470A"/>
    <w:lvl w:ilvl="0" w:tplc="C8644428">
      <w:start w:val="1"/>
      <w:numFmt w:val="upperLetter"/>
      <w:lvlText w:val="%1."/>
      <w:lvlJc w:val="left"/>
      <w:pPr>
        <w:ind w:left="1170" w:hanging="360"/>
      </w:pPr>
      <w:rPr>
        <w:rFonts w:ascii="National2" w:hAnsi="National2" w:hint="default"/>
        <w:sz w:val="20"/>
        <w:szCs w:val="2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0" w15:restartNumberingAfterBreak="0">
    <w:nsid w:val="7F9977FA"/>
    <w:multiLevelType w:val="hybridMultilevel"/>
    <w:tmpl w:val="D7B4C958"/>
    <w:lvl w:ilvl="0" w:tplc="EC6A3DBC">
      <w:start w:val="1"/>
      <w:numFmt w:val="decimal"/>
      <w:pStyle w:val="Style21"/>
      <w:lvlText w:val="2.%1"/>
      <w:lvlJc w:val="left"/>
      <w:pPr>
        <w:ind w:left="1440" w:hanging="360"/>
      </w:pPr>
      <w:rPr>
        <w:rFonts w:hint="default"/>
      </w:rPr>
    </w:lvl>
    <w:lvl w:ilvl="1" w:tplc="10090019">
      <w:start w:val="1"/>
      <w:numFmt w:val="lowerLetter"/>
      <w:pStyle w:val="Style21"/>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15:restartNumberingAfterBreak="0">
    <w:nsid w:val="7FFE0AED"/>
    <w:multiLevelType w:val="hybridMultilevel"/>
    <w:tmpl w:val="B98E2EDA"/>
    <w:lvl w:ilvl="0" w:tplc="6B867D48">
      <w:start w:val="1"/>
      <w:numFmt w:val="upp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36"/>
  </w:num>
  <w:num w:numId="2">
    <w:abstractNumId w:val="20"/>
  </w:num>
  <w:num w:numId="3">
    <w:abstractNumId w:val="110"/>
  </w:num>
  <w:num w:numId="4">
    <w:abstractNumId w:val="101"/>
  </w:num>
  <w:num w:numId="5">
    <w:abstractNumId w:val="22"/>
  </w:num>
  <w:num w:numId="6">
    <w:abstractNumId w:val="35"/>
  </w:num>
  <w:num w:numId="7">
    <w:abstractNumId w:val="57"/>
  </w:num>
  <w:num w:numId="8">
    <w:abstractNumId w:val="63"/>
  </w:num>
  <w:num w:numId="9">
    <w:abstractNumId w:val="38"/>
  </w:num>
  <w:num w:numId="10">
    <w:abstractNumId w:val="71"/>
  </w:num>
  <w:num w:numId="11">
    <w:abstractNumId w:val="10"/>
  </w:num>
  <w:num w:numId="12">
    <w:abstractNumId w:val="88"/>
  </w:num>
  <w:num w:numId="13">
    <w:abstractNumId w:val="70"/>
  </w:num>
  <w:num w:numId="14">
    <w:abstractNumId w:val="26"/>
  </w:num>
  <w:num w:numId="15">
    <w:abstractNumId w:val="12"/>
  </w:num>
  <w:num w:numId="16">
    <w:abstractNumId w:val="108"/>
  </w:num>
  <w:num w:numId="17">
    <w:abstractNumId w:val="54"/>
  </w:num>
  <w:num w:numId="18">
    <w:abstractNumId w:val="89"/>
  </w:num>
  <w:num w:numId="19">
    <w:abstractNumId w:val="95"/>
  </w:num>
  <w:num w:numId="20">
    <w:abstractNumId w:val="21"/>
  </w:num>
  <w:num w:numId="21">
    <w:abstractNumId w:val="90"/>
  </w:num>
  <w:num w:numId="22">
    <w:abstractNumId w:val="40"/>
  </w:num>
  <w:num w:numId="23">
    <w:abstractNumId w:val="38"/>
    <w:lvlOverride w:ilvl="0">
      <w:startOverride w:val="6"/>
    </w:lvlOverride>
    <w:lvlOverride w:ilvl="1">
      <w:startOverride w:val="5"/>
    </w:lvlOverride>
    <w:lvlOverride w:ilvl="2">
      <w:startOverride w:val="1"/>
    </w:lvlOverride>
  </w:num>
  <w:num w:numId="24">
    <w:abstractNumId w:val="45"/>
  </w:num>
  <w:num w:numId="25">
    <w:abstractNumId w:val="84"/>
  </w:num>
  <w:num w:numId="26">
    <w:abstractNumId w:val="98"/>
  </w:num>
  <w:num w:numId="27">
    <w:abstractNumId w:val="41"/>
  </w:num>
  <w:num w:numId="28">
    <w:abstractNumId w:val="46"/>
  </w:num>
  <w:num w:numId="29">
    <w:abstractNumId w:val="51"/>
  </w:num>
  <w:num w:numId="30">
    <w:abstractNumId w:val="16"/>
  </w:num>
  <w:num w:numId="31">
    <w:abstractNumId w:val="27"/>
  </w:num>
  <w:num w:numId="32">
    <w:abstractNumId w:val="85"/>
  </w:num>
  <w:num w:numId="33">
    <w:abstractNumId w:val="68"/>
  </w:num>
  <w:num w:numId="34">
    <w:abstractNumId w:val="100"/>
  </w:num>
  <w:num w:numId="35">
    <w:abstractNumId w:val="33"/>
  </w:num>
  <w:num w:numId="36">
    <w:abstractNumId w:val="43"/>
  </w:num>
  <w:num w:numId="37">
    <w:abstractNumId w:val="106"/>
  </w:num>
  <w:num w:numId="38">
    <w:abstractNumId w:val="0"/>
  </w:num>
  <w:num w:numId="39">
    <w:abstractNumId w:val="94"/>
  </w:num>
  <w:num w:numId="40">
    <w:abstractNumId w:val="86"/>
  </w:num>
  <w:num w:numId="41">
    <w:abstractNumId w:val="17"/>
  </w:num>
  <w:num w:numId="42">
    <w:abstractNumId w:val="77"/>
  </w:num>
  <w:num w:numId="43">
    <w:abstractNumId w:val="76"/>
  </w:num>
  <w:num w:numId="44">
    <w:abstractNumId w:val="61"/>
  </w:num>
  <w:num w:numId="45">
    <w:abstractNumId w:val="93"/>
  </w:num>
  <w:num w:numId="46">
    <w:abstractNumId w:val="8"/>
  </w:num>
  <w:num w:numId="47">
    <w:abstractNumId w:val="39"/>
  </w:num>
  <w:num w:numId="48">
    <w:abstractNumId w:val="60"/>
  </w:num>
  <w:num w:numId="49">
    <w:abstractNumId w:val="96"/>
  </w:num>
  <w:num w:numId="50">
    <w:abstractNumId w:val="30"/>
  </w:num>
  <w:num w:numId="51">
    <w:abstractNumId w:val="23"/>
  </w:num>
  <w:num w:numId="52">
    <w:abstractNumId w:val="7"/>
  </w:num>
  <w:num w:numId="53">
    <w:abstractNumId w:val="11"/>
  </w:num>
  <w:num w:numId="54">
    <w:abstractNumId w:val="62"/>
  </w:num>
  <w:num w:numId="55">
    <w:abstractNumId w:val="58"/>
  </w:num>
  <w:num w:numId="56">
    <w:abstractNumId w:val="72"/>
  </w:num>
  <w:num w:numId="57">
    <w:abstractNumId w:val="38"/>
  </w:num>
  <w:num w:numId="58">
    <w:abstractNumId w:val="38"/>
  </w:num>
  <w:num w:numId="59">
    <w:abstractNumId w:val="38"/>
  </w:num>
  <w:num w:numId="60">
    <w:abstractNumId w:val="38"/>
  </w:num>
  <w:num w:numId="61">
    <w:abstractNumId w:val="38"/>
  </w:num>
  <w:num w:numId="62">
    <w:abstractNumId w:val="38"/>
  </w:num>
  <w:num w:numId="63">
    <w:abstractNumId w:val="64"/>
  </w:num>
  <w:num w:numId="64">
    <w:abstractNumId w:val="38"/>
  </w:num>
  <w:num w:numId="65">
    <w:abstractNumId w:val="38"/>
  </w:num>
  <w:num w:numId="66">
    <w:abstractNumId w:val="38"/>
  </w:num>
  <w:num w:numId="67">
    <w:abstractNumId w:val="38"/>
  </w:num>
  <w:num w:numId="68">
    <w:abstractNumId w:val="38"/>
  </w:num>
  <w:num w:numId="69">
    <w:abstractNumId w:val="18"/>
  </w:num>
  <w:num w:numId="70">
    <w:abstractNumId w:val="107"/>
  </w:num>
  <w:num w:numId="71">
    <w:abstractNumId w:val="78"/>
  </w:num>
  <w:num w:numId="72">
    <w:abstractNumId w:val="37"/>
  </w:num>
  <w:num w:numId="73">
    <w:abstractNumId w:val="28"/>
  </w:num>
  <w:num w:numId="74">
    <w:abstractNumId w:val="75"/>
  </w:num>
  <w:num w:numId="75">
    <w:abstractNumId w:val="44"/>
  </w:num>
  <w:num w:numId="76">
    <w:abstractNumId w:val="13"/>
  </w:num>
  <w:num w:numId="77">
    <w:abstractNumId w:val="83"/>
  </w:num>
  <w:num w:numId="78">
    <w:abstractNumId w:val="50"/>
  </w:num>
  <w:num w:numId="79">
    <w:abstractNumId w:val="87"/>
  </w:num>
  <w:num w:numId="80">
    <w:abstractNumId w:val="82"/>
  </w:num>
  <w:num w:numId="81">
    <w:abstractNumId w:val="42"/>
  </w:num>
  <w:num w:numId="82">
    <w:abstractNumId w:val="79"/>
  </w:num>
  <w:num w:numId="83">
    <w:abstractNumId w:val="74"/>
  </w:num>
  <w:num w:numId="84">
    <w:abstractNumId w:val="47"/>
  </w:num>
  <w:num w:numId="85">
    <w:abstractNumId w:val="92"/>
  </w:num>
  <w:num w:numId="86">
    <w:abstractNumId w:val="105"/>
  </w:num>
  <w:num w:numId="87">
    <w:abstractNumId w:val="81"/>
  </w:num>
  <w:num w:numId="88">
    <w:abstractNumId w:val="66"/>
  </w:num>
  <w:num w:numId="89">
    <w:abstractNumId w:val="109"/>
  </w:num>
  <w:num w:numId="90">
    <w:abstractNumId w:val="111"/>
  </w:num>
  <w:num w:numId="91">
    <w:abstractNumId w:val="91"/>
  </w:num>
  <w:num w:numId="92">
    <w:abstractNumId w:val="102"/>
  </w:num>
  <w:num w:numId="93">
    <w:abstractNumId w:val="73"/>
  </w:num>
  <w:num w:numId="94">
    <w:abstractNumId w:val="3"/>
  </w:num>
  <w:num w:numId="95">
    <w:abstractNumId w:val="59"/>
  </w:num>
  <w:num w:numId="96">
    <w:abstractNumId w:val="49"/>
  </w:num>
  <w:num w:numId="97">
    <w:abstractNumId w:val="67"/>
  </w:num>
  <w:num w:numId="98">
    <w:abstractNumId w:val="69"/>
  </w:num>
  <w:num w:numId="99">
    <w:abstractNumId w:val="48"/>
  </w:num>
  <w:num w:numId="100">
    <w:abstractNumId w:val="1"/>
  </w:num>
  <w:num w:numId="101">
    <w:abstractNumId w:val="65"/>
  </w:num>
  <w:num w:numId="102">
    <w:abstractNumId w:val="103"/>
  </w:num>
  <w:num w:numId="103">
    <w:abstractNumId w:val="52"/>
  </w:num>
  <w:num w:numId="104">
    <w:abstractNumId w:val="32"/>
  </w:num>
  <w:num w:numId="105">
    <w:abstractNumId w:val="25"/>
  </w:num>
  <w:num w:numId="106">
    <w:abstractNumId w:val="15"/>
  </w:num>
  <w:num w:numId="107">
    <w:abstractNumId w:val="99"/>
  </w:num>
  <w:num w:numId="108">
    <w:abstractNumId w:val="97"/>
  </w:num>
  <w:num w:numId="109">
    <w:abstractNumId w:val="2"/>
  </w:num>
  <w:num w:numId="110">
    <w:abstractNumId w:val="9"/>
  </w:num>
  <w:num w:numId="111">
    <w:abstractNumId w:val="24"/>
  </w:num>
  <w:num w:numId="112">
    <w:abstractNumId w:val="31"/>
  </w:num>
  <w:num w:numId="113">
    <w:abstractNumId w:val="19"/>
  </w:num>
  <w:num w:numId="114">
    <w:abstractNumId w:val="4"/>
  </w:num>
  <w:num w:numId="115">
    <w:abstractNumId w:val="34"/>
  </w:num>
  <w:num w:numId="116">
    <w:abstractNumId w:val="55"/>
  </w:num>
  <w:num w:numId="117">
    <w:abstractNumId w:val="38"/>
  </w:num>
  <w:num w:numId="118">
    <w:abstractNumId w:val="14"/>
  </w:num>
  <w:num w:numId="119">
    <w:abstractNumId w:val="5"/>
  </w:num>
  <w:num w:numId="120">
    <w:abstractNumId w:val="29"/>
  </w:num>
  <w:num w:numId="121">
    <w:abstractNumId w:val="6"/>
  </w:num>
  <w:num w:numId="122">
    <w:abstractNumId w:val="53"/>
  </w:num>
  <w:num w:numId="123">
    <w:abstractNumId w:val="56"/>
  </w:num>
  <w:num w:numId="124">
    <w:abstractNumId w:val="80"/>
  </w:num>
  <w:num w:numId="125">
    <w:abstractNumId w:val="104"/>
  </w:num>
  <w:numIdMacAtCleanup w:val="11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asser Mustafa [2]">
    <w15:presenceInfo w15:providerId="None" w15:userId="Nasser Mustafa"/>
  </w15:person>
  <w15:person w15:author="Nasser Mustafa">
    <w15:presenceInfo w15:providerId="AD" w15:userId="S-1-5-21-371399076-3047136788-812747186-55491"/>
  </w15:person>
  <w15:person w15:author="Yvan Labiche">
    <w15:presenceInfo w15:providerId="Windows Live" w15:userId="90c56804-ac8f-4d50-b4a2-22efc83b57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revisionView w:markup="0"/>
  <w:trackRevisions/>
  <w:defaultTabStop w:val="720"/>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GzMDExNjG3MDM2tTRQ0lEKTi0uzszPAykwrAUAxal/ACwAAAA="/>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rxfad95wgs5d2dexxekxwt2katzr52wtwdxz&quot;&gt;PHD proposal May-1C2018 Copy&lt;record-ids&gt;&lt;item&gt;2&lt;/item&gt;&lt;item&gt;5&lt;/item&gt;&lt;item&gt;11&lt;/item&gt;&lt;item&gt;26&lt;/item&gt;&lt;item&gt;27&lt;/item&gt;&lt;item&gt;33&lt;/item&gt;&lt;item&gt;71&lt;/item&gt;&lt;item&gt;72&lt;/item&gt;&lt;item&gt;78&lt;/item&gt;&lt;item&gt;79&lt;/item&gt;&lt;item&gt;82&lt;/item&gt;&lt;item&gt;85&lt;/item&gt;&lt;item&gt;87&lt;/item&gt;&lt;item&gt;88&lt;/item&gt;&lt;item&gt;90&lt;/item&gt;&lt;item&gt;92&lt;/item&gt;&lt;item&gt;93&lt;/item&gt;&lt;item&gt;96&lt;/item&gt;&lt;item&gt;97&lt;/item&gt;&lt;item&gt;101&lt;/item&gt;&lt;item&gt;103&lt;/item&gt;&lt;item&gt;104&lt;/item&gt;&lt;item&gt;105&lt;/item&gt;&lt;item&gt;106&lt;/item&gt;&lt;item&gt;107&lt;/item&gt;&lt;item&gt;108&lt;/item&gt;&lt;item&gt;109&lt;/item&gt;&lt;item&gt;111&lt;/item&gt;&lt;item&gt;112&lt;/item&gt;&lt;item&gt;113&lt;/item&gt;&lt;item&gt;114&lt;/item&gt;&lt;item&gt;115&lt;/item&gt;&lt;item&gt;117&lt;/item&gt;&lt;item&gt;118&lt;/item&gt;&lt;item&gt;119&lt;/item&gt;&lt;item&gt;120&lt;/item&gt;&lt;item&gt;121&lt;/item&gt;&lt;item&gt;122&lt;/item&gt;&lt;item&gt;123&lt;/item&gt;&lt;item&gt;124&lt;/item&gt;&lt;item&gt;125&lt;/item&gt;&lt;item&gt;126&lt;/item&gt;&lt;item&gt;127&lt;/item&gt;&lt;item&gt;129&lt;/item&gt;&lt;item&gt;130&lt;/item&gt;&lt;item&gt;131&lt;/item&gt;&lt;item&gt;132&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1&lt;/item&gt;&lt;item&gt;153&lt;/item&gt;&lt;item&gt;161&lt;/item&gt;&lt;item&gt;162&lt;/item&gt;&lt;item&gt;163&lt;/item&gt;&lt;item&gt;171&lt;/item&gt;&lt;item&gt;182&lt;/item&gt;&lt;item&gt;187&lt;/item&gt;&lt;item&gt;188&lt;/item&gt;&lt;item&gt;189&lt;/item&gt;&lt;item&gt;190&lt;/item&gt;&lt;item&gt;192&lt;/item&gt;&lt;item&gt;193&lt;/item&gt;&lt;item&gt;198&lt;/item&gt;&lt;item&gt;201&lt;/item&gt;&lt;item&gt;205&lt;/item&gt;&lt;item&gt;207&lt;/item&gt;&lt;item&gt;208&lt;/item&gt;&lt;item&gt;209&lt;/item&gt;&lt;item&gt;210&lt;/item&gt;&lt;item&gt;211&lt;/item&gt;&lt;item&gt;213&lt;/item&gt;&lt;item&gt;214&lt;/item&gt;&lt;item&gt;215&lt;/item&gt;&lt;item&gt;217&lt;/item&gt;&lt;item&gt;218&lt;/item&gt;&lt;item&gt;220&lt;/item&gt;&lt;item&gt;221&lt;/item&gt;&lt;item&gt;222&lt;/item&gt;&lt;item&gt;223&lt;/item&gt;&lt;item&gt;224&lt;/item&gt;&lt;item&gt;226&lt;/item&gt;&lt;item&gt;227&lt;/item&gt;&lt;item&gt;230&lt;/item&gt;&lt;item&gt;231&lt;/item&gt;&lt;item&gt;232&lt;/item&gt;&lt;item&gt;233&lt;/item&gt;&lt;item&gt;234&lt;/item&gt;&lt;item&gt;235&lt;/item&gt;&lt;item&gt;236&lt;/item&gt;&lt;item&gt;237&lt;/item&gt;&lt;item&gt;238&lt;/item&gt;&lt;item&gt;239&lt;/item&gt;&lt;item&gt;240&lt;/item&gt;&lt;item&gt;242&lt;/item&gt;&lt;item&gt;243&lt;/item&gt;&lt;item&gt;244&lt;/item&gt;&lt;item&gt;246&lt;/item&gt;&lt;item&gt;247&lt;/item&gt;&lt;item&gt;250&lt;/item&gt;&lt;item&gt;251&lt;/item&gt;&lt;item&gt;252&lt;/item&gt;&lt;item&gt;254&lt;/item&gt;&lt;item&gt;256&lt;/item&gt;&lt;item&gt;257&lt;/item&gt;&lt;item&gt;258&lt;/item&gt;&lt;item&gt;259&lt;/item&gt;&lt;item&gt;260&lt;/item&gt;&lt;item&gt;261&lt;/item&gt;&lt;item&gt;262&lt;/item&gt;&lt;item&gt;263&lt;/item&gt;&lt;item&gt;264&lt;/item&gt;&lt;item&gt;265&lt;/item&gt;&lt;item&gt;266&lt;/item&gt;&lt;item&gt;268&lt;/item&gt;&lt;item&gt;269&lt;/item&gt;&lt;item&gt;270&lt;/item&gt;&lt;item&gt;271&lt;/item&gt;&lt;item&gt;273&lt;/item&gt;&lt;item&gt;27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B97147"/>
    <w:rsid w:val="000015C4"/>
    <w:rsid w:val="00011A7B"/>
    <w:rsid w:val="00011E0F"/>
    <w:rsid w:val="000124B6"/>
    <w:rsid w:val="000136AE"/>
    <w:rsid w:val="00013C7F"/>
    <w:rsid w:val="00013F1B"/>
    <w:rsid w:val="00016342"/>
    <w:rsid w:val="00017AB5"/>
    <w:rsid w:val="0002247C"/>
    <w:rsid w:val="0002463D"/>
    <w:rsid w:val="0003159B"/>
    <w:rsid w:val="0003339E"/>
    <w:rsid w:val="0004698B"/>
    <w:rsid w:val="00047800"/>
    <w:rsid w:val="000535C9"/>
    <w:rsid w:val="00056587"/>
    <w:rsid w:val="00057355"/>
    <w:rsid w:val="00062124"/>
    <w:rsid w:val="00064D2C"/>
    <w:rsid w:val="00072C76"/>
    <w:rsid w:val="00074E09"/>
    <w:rsid w:val="000779B1"/>
    <w:rsid w:val="000837F8"/>
    <w:rsid w:val="000838DF"/>
    <w:rsid w:val="000843BD"/>
    <w:rsid w:val="00084AB4"/>
    <w:rsid w:val="00085E96"/>
    <w:rsid w:val="00085FA0"/>
    <w:rsid w:val="00087AEA"/>
    <w:rsid w:val="00087DA7"/>
    <w:rsid w:val="00090D6A"/>
    <w:rsid w:val="00091642"/>
    <w:rsid w:val="0009457F"/>
    <w:rsid w:val="00096401"/>
    <w:rsid w:val="00097BD3"/>
    <w:rsid w:val="000A1EF1"/>
    <w:rsid w:val="000A3491"/>
    <w:rsid w:val="000C1593"/>
    <w:rsid w:val="000C326F"/>
    <w:rsid w:val="000C4EF1"/>
    <w:rsid w:val="000C5D5A"/>
    <w:rsid w:val="000D0F8C"/>
    <w:rsid w:val="000D4C74"/>
    <w:rsid w:val="000D5FAE"/>
    <w:rsid w:val="000D6B20"/>
    <w:rsid w:val="000D6CF6"/>
    <w:rsid w:val="000E4FB2"/>
    <w:rsid w:val="000E52AA"/>
    <w:rsid w:val="000E7C23"/>
    <w:rsid w:val="000F156C"/>
    <w:rsid w:val="000F2EDC"/>
    <w:rsid w:val="000F5019"/>
    <w:rsid w:val="001008E5"/>
    <w:rsid w:val="00101C93"/>
    <w:rsid w:val="00110981"/>
    <w:rsid w:val="00110BC3"/>
    <w:rsid w:val="00120F9A"/>
    <w:rsid w:val="00131BE9"/>
    <w:rsid w:val="00135845"/>
    <w:rsid w:val="00136E49"/>
    <w:rsid w:val="001374CE"/>
    <w:rsid w:val="00140CBA"/>
    <w:rsid w:val="001427C3"/>
    <w:rsid w:val="00146CF7"/>
    <w:rsid w:val="001479FF"/>
    <w:rsid w:val="00151FF7"/>
    <w:rsid w:val="0015224E"/>
    <w:rsid w:val="00154B3C"/>
    <w:rsid w:val="00155484"/>
    <w:rsid w:val="00155F5C"/>
    <w:rsid w:val="00160797"/>
    <w:rsid w:val="00174679"/>
    <w:rsid w:val="00175B6C"/>
    <w:rsid w:val="00176DAA"/>
    <w:rsid w:val="00181F56"/>
    <w:rsid w:val="001824FD"/>
    <w:rsid w:val="001826F7"/>
    <w:rsid w:val="0018306E"/>
    <w:rsid w:val="0018645B"/>
    <w:rsid w:val="00190519"/>
    <w:rsid w:val="0019481C"/>
    <w:rsid w:val="00195A8F"/>
    <w:rsid w:val="001A3A5D"/>
    <w:rsid w:val="001A6A37"/>
    <w:rsid w:val="001B00BA"/>
    <w:rsid w:val="001B254E"/>
    <w:rsid w:val="001B391F"/>
    <w:rsid w:val="001B582E"/>
    <w:rsid w:val="001B7651"/>
    <w:rsid w:val="001C25F5"/>
    <w:rsid w:val="001C454D"/>
    <w:rsid w:val="001C46C6"/>
    <w:rsid w:val="001C4D76"/>
    <w:rsid w:val="001D4C58"/>
    <w:rsid w:val="001D70D3"/>
    <w:rsid w:val="001E0596"/>
    <w:rsid w:val="001E2651"/>
    <w:rsid w:val="001E26D1"/>
    <w:rsid w:val="001E2BAC"/>
    <w:rsid w:val="001E4F4E"/>
    <w:rsid w:val="001F2840"/>
    <w:rsid w:val="001F6FA3"/>
    <w:rsid w:val="00200481"/>
    <w:rsid w:val="00204021"/>
    <w:rsid w:val="00210B26"/>
    <w:rsid w:val="00212149"/>
    <w:rsid w:val="002138BD"/>
    <w:rsid w:val="002139E2"/>
    <w:rsid w:val="002156FA"/>
    <w:rsid w:val="00217582"/>
    <w:rsid w:val="00222B3F"/>
    <w:rsid w:val="00237DAA"/>
    <w:rsid w:val="00241BB9"/>
    <w:rsid w:val="0024225B"/>
    <w:rsid w:val="002465E7"/>
    <w:rsid w:val="00246D56"/>
    <w:rsid w:val="0025423B"/>
    <w:rsid w:val="00263EE1"/>
    <w:rsid w:val="002660C3"/>
    <w:rsid w:val="0026780E"/>
    <w:rsid w:val="00271A79"/>
    <w:rsid w:val="00271C8D"/>
    <w:rsid w:val="0027386A"/>
    <w:rsid w:val="00274BCA"/>
    <w:rsid w:val="00276B5C"/>
    <w:rsid w:val="00277FC4"/>
    <w:rsid w:val="0028170C"/>
    <w:rsid w:val="002817C5"/>
    <w:rsid w:val="002844E1"/>
    <w:rsid w:val="00286E79"/>
    <w:rsid w:val="002915F6"/>
    <w:rsid w:val="002923D7"/>
    <w:rsid w:val="00293CD7"/>
    <w:rsid w:val="0029494E"/>
    <w:rsid w:val="002A0EE2"/>
    <w:rsid w:val="002A5149"/>
    <w:rsid w:val="002A7542"/>
    <w:rsid w:val="002A7A2D"/>
    <w:rsid w:val="002B1EA8"/>
    <w:rsid w:val="002C0649"/>
    <w:rsid w:val="002C2CC0"/>
    <w:rsid w:val="002C5B76"/>
    <w:rsid w:val="002C6775"/>
    <w:rsid w:val="002C72B3"/>
    <w:rsid w:val="002D6A49"/>
    <w:rsid w:val="002D7476"/>
    <w:rsid w:val="002E127D"/>
    <w:rsid w:val="002E3F04"/>
    <w:rsid w:val="002E745F"/>
    <w:rsid w:val="002F0B89"/>
    <w:rsid w:val="002F1166"/>
    <w:rsid w:val="002F1527"/>
    <w:rsid w:val="002F2A2B"/>
    <w:rsid w:val="002F2FFB"/>
    <w:rsid w:val="002F3B00"/>
    <w:rsid w:val="002F6F57"/>
    <w:rsid w:val="003002B1"/>
    <w:rsid w:val="0030113F"/>
    <w:rsid w:val="003020F1"/>
    <w:rsid w:val="0030544D"/>
    <w:rsid w:val="00307253"/>
    <w:rsid w:val="003132BC"/>
    <w:rsid w:val="003166B7"/>
    <w:rsid w:val="00320C04"/>
    <w:rsid w:val="00321982"/>
    <w:rsid w:val="0032395C"/>
    <w:rsid w:val="00325A2B"/>
    <w:rsid w:val="00330605"/>
    <w:rsid w:val="0033140A"/>
    <w:rsid w:val="00334049"/>
    <w:rsid w:val="00336FB0"/>
    <w:rsid w:val="003377F6"/>
    <w:rsid w:val="003379F6"/>
    <w:rsid w:val="00342D23"/>
    <w:rsid w:val="00344338"/>
    <w:rsid w:val="00345C76"/>
    <w:rsid w:val="00345DBC"/>
    <w:rsid w:val="00350307"/>
    <w:rsid w:val="00353260"/>
    <w:rsid w:val="00355500"/>
    <w:rsid w:val="0035631C"/>
    <w:rsid w:val="003633F8"/>
    <w:rsid w:val="00364D53"/>
    <w:rsid w:val="00367CDF"/>
    <w:rsid w:val="00371EC0"/>
    <w:rsid w:val="00373FBB"/>
    <w:rsid w:val="00383E25"/>
    <w:rsid w:val="00390173"/>
    <w:rsid w:val="00390254"/>
    <w:rsid w:val="00390FE4"/>
    <w:rsid w:val="003956E3"/>
    <w:rsid w:val="00395EA4"/>
    <w:rsid w:val="003A5CB4"/>
    <w:rsid w:val="003A6101"/>
    <w:rsid w:val="003B05D5"/>
    <w:rsid w:val="003B1FC7"/>
    <w:rsid w:val="003B788D"/>
    <w:rsid w:val="003C33CA"/>
    <w:rsid w:val="003C6E9F"/>
    <w:rsid w:val="003C780D"/>
    <w:rsid w:val="003C78CE"/>
    <w:rsid w:val="003D0390"/>
    <w:rsid w:val="003D0FA9"/>
    <w:rsid w:val="003D62B7"/>
    <w:rsid w:val="003E0776"/>
    <w:rsid w:val="003E1E5D"/>
    <w:rsid w:val="003E2FC6"/>
    <w:rsid w:val="003E7D99"/>
    <w:rsid w:val="003F0AD8"/>
    <w:rsid w:val="003F28B0"/>
    <w:rsid w:val="00402CCE"/>
    <w:rsid w:val="00403D6B"/>
    <w:rsid w:val="00407D0E"/>
    <w:rsid w:val="004116CF"/>
    <w:rsid w:val="00420590"/>
    <w:rsid w:val="004224EE"/>
    <w:rsid w:val="00423296"/>
    <w:rsid w:val="004275EC"/>
    <w:rsid w:val="00427968"/>
    <w:rsid w:val="00430F82"/>
    <w:rsid w:val="00431B3A"/>
    <w:rsid w:val="0043728E"/>
    <w:rsid w:val="0044603F"/>
    <w:rsid w:val="004505CD"/>
    <w:rsid w:val="0045370A"/>
    <w:rsid w:val="00453938"/>
    <w:rsid w:val="004548BD"/>
    <w:rsid w:val="004550C2"/>
    <w:rsid w:val="00457153"/>
    <w:rsid w:val="00460BA1"/>
    <w:rsid w:val="00461F0E"/>
    <w:rsid w:val="00463FC1"/>
    <w:rsid w:val="00465E8F"/>
    <w:rsid w:val="00471CC2"/>
    <w:rsid w:val="004735C1"/>
    <w:rsid w:val="00477B84"/>
    <w:rsid w:val="0048557A"/>
    <w:rsid w:val="0049304F"/>
    <w:rsid w:val="00493796"/>
    <w:rsid w:val="00494B56"/>
    <w:rsid w:val="004A06AF"/>
    <w:rsid w:val="004A2EFE"/>
    <w:rsid w:val="004A312F"/>
    <w:rsid w:val="004B0C85"/>
    <w:rsid w:val="004B3372"/>
    <w:rsid w:val="004B3573"/>
    <w:rsid w:val="004C0003"/>
    <w:rsid w:val="004C0242"/>
    <w:rsid w:val="004C1787"/>
    <w:rsid w:val="004C1F3F"/>
    <w:rsid w:val="004C6908"/>
    <w:rsid w:val="004D1298"/>
    <w:rsid w:val="004D14F3"/>
    <w:rsid w:val="004D17E2"/>
    <w:rsid w:val="004D1933"/>
    <w:rsid w:val="004D1E27"/>
    <w:rsid w:val="004D207F"/>
    <w:rsid w:val="004D47C6"/>
    <w:rsid w:val="004D536A"/>
    <w:rsid w:val="004D5BB5"/>
    <w:rsid w:val="004E39CE"/>
    <w:rsid w:val="004E3A7E"/>
    <w:rsid w:val="004E3CCB"/>
    <w:rsid w:val="004E6257"/>
    <w:rsid w:val="004E6938"/>
    <w:rsid w:val="004F1BC9"/>
    <w:rsid w:val="004F61BA"/>
    <w:rsid w:val="00502682"/>
    <w:rsid w:val="00503A9D"/>
    <w:rsid w:val="0050757D"/>
    <w:rsid w:val="00512346"/>
    <w:rsid w:val="0051457F"/>
    <w:rsid w:val="0051504E"/>
    <w:rsid w:val="005150E7"/>
    <w:rsid w:val="0051606D"/>
    <w:rsid w:val="00521A49"/>
    <w:rsid w:val="005258C0"/>
    <w:rsid w:val="005279E3"/>
    <w:rsid w:val="00527BDD"/>
    <w:rsid w:val="0053082D"/>
    <w:rsid w:val="00530965"/>
    <w:rsid w:val="00531B2F"/>
    <w:rsid w:val="005342B8"/>
    <w:rsid w:val="00535CAE"/>
    <w:rsid w:val="005375A6"/>
    <w:rsid w:val="00542502"/>
    <w:rsid w:val="005442F8"/>
    <w:rsid w:val="00544C23"/>
    <w:rsid w:val="00546E4B"/>
    <w:rsid w:val="0054743D"/>
    <w:rsid w:val="00547E23"/>
    <w:rsid w:val="005541E6"/>
    <w:rsid w:val="00557B74"/>
    <w:rsid w:val="00560AD5"/>
    <w:rsid w:val="00561C3D"/>
    <w:rsid w:val="00564E4B"/>
    <w:rsid w:val="00565A1E"/>
    <w:rsid w:val="005707B7"/>
    <w:rsid w:val="0057158C"/>
    <w:rsid w:val="00571E6B"/>
    <w:rsid w:val="00574251"/>
    <w:rsid w:val="00580A4C"/>
    <w:rsid w:val="005818D0"/>
    <w:rsid w:val="005830ED"/>
    <w:rsid w:val="00584097"/>
    <w:rsid w:val="005860DD"/>
    <w:rsid w:val="005871CE"/>
    <w:rsid w:val="005875EB"/>
    <w:rsid w:val="00587C6E"/>
    <w:rsid w:val="00590E9C"/>
    <w:rsid w:val="00591A56"/>
    <w:rsid w:val="00592A05"/>
    <w:rsid w:val="00593437"/>
    <w:rsid w:val="0059454D"/>
    <w:rsid w:val="00595655"/>
    <w:rsid w:val="005A0FCB"/>
    <w:rsid w:val="005A1A5B"/>
    <w:rsid w:val="005A4CDE"/>
    <w:rsid w:val="005A5C89"/>
    <w:rsid w:val="005A7CFE"/>
    <w:rsid w:val="005C33F5"/>
    <w:rsid w:val="005C5366"/>
    <w:rsid w:val="005E04AB"/>
    <w:rsid w:val="005E0EFF"/>
    <w:rsid w:val="005E27E6"/>
    <w:rsid w:val="005E398D"/>
    <w:rsid w:val="005E4F88"/>
    <w:rsid w:val="005F0136"/>
    <w:rsid w:val="005F0C35"/>
    <w:rsid w:val="005F1DE1"/>
    <w:rsid w:val="005F4137"/>
    <w:rsid w:val="005F4FAF"/>
    <w:rsid w:val="005F5163"/>
    <w:rsid w:val="005F63F0"/>
    <w:rsid w:val="00600913"/>
    <w:rsid w:val="00604E3E"/>
    <w:rsid w:val="0060662D"/>
    <w:rsid w:val="006100B4"/>
    <w:rsid w:val="00610303"/>
    <w:rsid w:val="00613B96"/>
    <w:rsid w:val="00613DE9"/>
    <w:rsid w:val="006141C7"/>
    <w:rsid w:val="006172CC"/>
    <w:rsid w:val="00617DD4"/>
    <w:rsid w:val="006256B6"/>
    <w:rsid w:val="006266D0"/>
    <w:rsid w:val="006270AC"/>
    <w:rsid w:val="00627C91"/>
    <w:rsid w:val="00632393"/>
    <w:rsid w:val="00632FD5"/>
    <w:rsid w:val="0063650A"/>
    <w:rsid w:val="00636EFB"/>
    <w:rsid w:val="00644886"/>
    <w:rsid w:val="0065131D"/>
    <w:rsid w:val="006602D0"/>
    <w:rsid w:val="00660900"/>
    <w:rsid w:val="0066443A"/>
    <w:rsid w:val="006665EF"/>
    <w:rsid w:val="006733F0"/>
    <w:rsid w:val="0068161B"/>
    <w:rsid w:val="00681E4E"/>
    <w:rsid w:val="00685952"/>
    <w:rsid w:val="00686F93"/>
    <w:rsid w:val="0068737A"/>
    <w:rsid w:val="00691DD1"/>
    <w:rsid w:val="006946DA"/>
    <w:rsid w:val="006946FE"/>
    <w:rsid w:val="00695ED0"/>
    <w:rsid w:val="00696256"/>
    <w:rsid w:val="006A1082"/>
    <w:rsid w:val="006A2483"/>
    <w:rsid w:val="006A2658"/>
    <w:rsid w:val="006A53A5"/>
    <w:rsid w:val="006A58FF"/>
    <w:rsid w:val="006A6257"/>
    <w:rsid w:val="006A74F2"/>
    <w:rsid w:val="006B0B30"/>
    <w:rsid w:val="006B0B95"/>
    <w:rsid w:val="006B25B3"/>
    <w:rsid w:val="006B6C1E"/>
    <w:rsid w:val="006C1245"/>
    <w:rsid w:val="006C306F"/>
    <w:rsid w:val="006C4910"/>
    <w:rsid w:val="006C4BB7"/>
    <w:rsid w:val="006C53EE"/>
    <w:rsid w:val="006C55DE"/>
    <w:rsid w:val="006C6147"/>
    <w:rsid w:val="006D2E2B"/>
    <w:rsid w:val="006D5F71"/>
    <w:rsid w:val="006D66FF"/>
    <w:rsid w:val="006E066F"/>
    <w:rsid w:val="006E3A60"/>
    <w:rsid w:val="006E44ED"/>
    <w:rsid w:val="006E4FDE"/>
    <w:rsid w:val="006E5DBC"/>
    <w:rsid w:val="006E7099"/>
    <w:rsid w:val="006E7E74"/>
    <w:rsid w:val="006F1145"/>
    <w:rsid w:val="006F33C5"/>
    <w:rsid w:val="006F34E6"/>
    <w:rsid w:val="006F4905"/>
    <w:rsid w:val="00700C3C"/>
    <w:rsid w:val="0070120E"/>
    <w:rsid w:val="00701CAD"/>
    <w:rsid w:val="00703334"/>
    <w:rsid w:val="00705825"/>
    <w:rsid w:val="00711A94"/>
    <w:rsid w:val="00712F9B"/>
    <w:rsid w:val="007135B7"/>
    <w:rsid w:val="00713C67"/>
    <w:rsid w:val="00717128"/>
    <w:rsid w:val="00722084"/>
    <w:rsid w:val="00722BE3"/>
    <w:rsid w:val="007321E4"/>
    <w:rsid w:val="007329B2"/>
    <w:rsid w:val="0073503C"/>
    <w:rsid w:val="007379FE"/>
    <w:rsid w:val="00740534"/>
    <w:rsid w:val="007431BC"/>
    <w:rsid w:val="007434A5"/>
    <w:rsid w:val="00751B10"/>
    <w:rsid w:val="0075438A"/>
    <w:rsid w:val="00755EC6"/>
    <w:rsid w:val="00760B20"/>
    <w:rsid w:val="007636CA"/>
    <w:rsid w:val="0076449F"/>
    <w:rsid w:val="007651D8"/>
    <w:rsid w:val="0076564E"/>
    <w:rsid w:val="00765EF6"/>
    <w:rsid w:val="007703D0"/>
    <w:rsid w:val="00770513"/>
    <w:rsid w:val="00772CB4"/>
    <w:rsid w:val="00775202"/>
    <w:rsid w:val="007755BC"/>
    <w:rsid w:val="00775A4C"/>
    <w:rsid w:val="00783AA7"/>
    <w:rsid w:val="0078486C"/>
    <w:rsid w:val="00784893"/>
    <w:rsid w:val="00787B87"/>
    <w:rsid w:val="007930F9"/>
    <w:rsid w:val="00793B62"/>
    <w:rsid w:val="007A01A6"/>
    <w:rsid w:val="007A319E"/>
    <w:rsid w:val="007A7580"/>
    <w:rsid w:val="007B08E2"/>
    <w:rsid w:val="007B0DF1"/>
    <w:rsid w:val="007B16BD"/>
    <w:rsid w:val="007B251E"/>
    <w:rsid w:val="007B78F5"/>
    <w:rsid w:val="007C24E7"/>
    <w:rsid w:val="007C426B"/>
    <w:rsid w:val="007C4431"/>
    <w:rsid w:val="007C5BD5"/>
    <w:rsid w:val="007C6D13"/>
    <w:rsid w:val="007D0D46"/>
    <w:rsid w:val="007D28BE"/>
    <w:rsid w:val="007D2FA3"/>
    <w:rsid w:val="007D4307"/>
    <w:rsid w:val="007D6DF3"/>
    <w:rsid w:val="007E1AA9"/>
    <w:rsid w:val="007E2CCF"/>
    <w:rsid w:val="007E2F43"/>
    <w:rsid w:val="007F15D0"/>
    <w:rsid w:val="007F26BB"/>
    <w:rsid w:val="007F28C4"/>
    <w:rsid w:val="007F7595"/>
    <w:rsid w:val="0080044B"/>
    <w:rsid w:val="0080274C"/>
    <w:rsid w:val="00806829"/>
    <w:rsid w:val="0080722C"/>
    <w:rsid w:val="00807818"/>
    <w:rsid w:val="00813F4C"/>
    <w:rsid w:val="00814AF1"/>
    <w:rsid w:val="00814E98"/>
    <w:rsid w:val="00815524"/>
    <w:rsid w:val="008165E1"/>
    <w:rsid w:val="0082058A"/>
    <w:rsid w:val="00821F0E"/>
    <w:rsid w:val="008225B3"/>
    <w:rsid w:val="008239F6"/>
    <w:rsid w:val="00824E91"/>
    <w:rsid w:val="008343F4"/>
    <w:rsid w:val="00836FF4"/>
    <w:rsid w:val="00837BC9"/>
    <w:rsid w:val="00841A7F"/>
    <w:rsid w:val="00843BC1"/>
    <w:rsid w:val="00846009"/>
    <w:rsid w:val="0084602B"/>
    <w:rsid w:val="00846778"/>
    <w:rsid w:val="00854344"/>
    <w:rsid w:val="008546A8"/>
    <w:rsid w:val="008560BA"/>
    <w:rsid w:val="00857DAD"/>
    <w:rsid w:val="008610AF"/>
    <w:rsid w:val="0086271F"/>
    <w:rsid w:val="00865579"/>
    <w:rsid w:val="00867C23"/>
    <w:rsid w:val="00874734"/>
    <w:rsid w:val="00875AE9"/>
    <w:rsid w:val="00875E84"/>
    <w:rsid w:val="0088204F"/>
    <w:rsid w:val="0088643B"/>
    <w:rsid w:val="008914FB"/>
    <w:rsid w:val="0089551B"/>
    <w:rsid w:val="00896FFC"/>
    <w:rsid w:val="008A01E1"/>
    <w:rsid w:val="008A241A"/>
    <w:rsid w:val="008A25EF"/>
    <w:rsid w:val="008B0C65"/>
    <w:rsid w:val="008B130C"/>
    <w:rsid w:val="008B57AD"/>
    <w:rsid w:val="008B6072"/>
    <w:rsid w:val="008C0979"/>
    <w:rsid w:val="008C22B9"/>
    <w:rsid w:val="008C7203"/>
    <w:rsid w:val="008D1DF9"/>
    <w:rsid w:val="008D1EAB"/>
    <w:rsid w:val="008D3567"/>
    <w:rsid w:val="008D366B"/>
    <w:rsid w:val="008D6A85"/>
    <w:rsid w:val="008D720D"/>
    <w:rsid w:val="008E1D4D"/>
    <w:rsid w:val="008E2169"/>
    <w:rsid w:val="008E5907"/>
    <w:rsid w:val="008E7E0A"/>
    <w:rsid w:val="008F1E7D"/>
    <w:rsid w:val="008F3FED"/>
    <w:rsid w:val="008F6271"/>
    <w:rsid w:val="009034A4"/>
    <w:rsid w:val="00904022"/>
    <w:rsid w:val="009170DB"/>
    <w:rsid w:val="00920BA0"/>
    <w:rsid w:val="00920F25"/>
    <w:rsid w:val="009222B8"/>
    <w:rsid w:val="0092259C"/>
    <w:rsid w:val="009363D9"/>
    <w:rsid w:val="00936477"/>
    <w:rsid w:val="0093788B"/>
    <w:rsid w:val="00941AC0"/>
    <w:rsid w:val="00945636"/>
    <w:rsid w:val="0095115B"/>
    <w:rsid w:val="00951C60"/>
    <w:rsid w:val="00952249"/>
    <w:rsid w:val="0095543B"/>
    <w:rsid w:val="00960D95"/>
    <w:rsid w:val="00966135"/>
    <w:rsid w:val="009710CA"/>
    <w:rsid w:val="009723E6"/>
    <w:rsid w:val="009738C2"/>
    <w:rsid w:val="00975F42"/>
    <w:rsid w:val="0097683E"/>
    <w:rsid w:val="00981CA4"/>
    <w:rsid w:val="00990105"/>
    <w:rsid w:val="009910E6"/>
    <w:rsid w:val="00995F85"/>
    <w:rsid w:val="009968AA"/>
    <w:rsid w:val="00997DE6"/>
    <w:rsid w:val="009A1BD6"/>
    <w:rsid w:val="009A2F5F"/>
    <w:rsid w:val="009A34EC"/>
    <w:rsid w:val="009A596A"/>
    <w:rsid w:val="009A5C10"/>
    <w:rsid w:val="009A6187"/>
    <w:rsid w:val="009A6AC4"/>
    <w:rsid w:val="009A6C47"/>
    <w:rsid w:val="009B1437"/>
    <w:rsid w:val="009B2E51"/>
    <w:rsid w:val="009B5C58"/>
    <w:rsid w:val="009C69A4"/>
    <w:rsid w:val="009C6AA0"/>
    <w:rsid w:val="009D31C5"/>
    <w:rsid w:val="009D4E93"/>
    <w:rsid w:val="009D67D5"/>
    <w:rsid w:val="009D7085"/>
    <w:rsid w:val="009E2695"/>
    <w:rsid w:val="009E38F5"/>
    <w:rsid w:val="009E56AC"/>
    <w:rsid w:val="009F131F"/>
    <w:rsid w:val="009F1E48"/>
    <w:rsid w:val="009F4B5E"/>
    <w:rsid w:val="00A0144D"/>
    <w:rsid w:val="00A029BD"/>
    <w:rsid w:val="00A03164"/>
    <w:rsid w:val="00A039C5"/>
    <w:rsid w:val="00A10F4F"/>
    <w:rsid w:val="00A10FD2"/>
    <w:rsid w:val="00A116DC"/>
    <w:rsid w:val="00A1256E"/>
    <w:rsid w:val="00A16FBB"/>
    <w:rsid w:val="00A20857"/>
    <w:rsid w:val="00A23E99"/>
    <w:rsid w:val="00A24A78"/>
    <w:rsid w:val="00A25907"/>
    <w:rsid w:val="00A300CB"/>
    <w:rsid w:val="00A311D7"/>
    <w:rsid w:val="00A32AC3"/>
    <w:rsid w:val="00A34AE4"/>
    <w:rsid w:val="00A3659F"/>
    <w:rsid w:val="00A40FFD"/>
    <w:rsid w:val="00A453EA"/>
    <w:rsid w:val="00A45953"/>
    <w:rsid w:val="00A46208"/>
    <w:rsid w:val="00A505EE"/>
    <w:rsid w:val="00A5465A"/>
    <w:rsid w:val="00A5555F"/>
    <w:rsid w:val="00A5558E"/>
    <w:rsid w:val="00A55AAE"/>
    <w:rsid w:val="00A57097"/>
    <w:rsid w:val="00A604CD"/>
    <w:rsid w:val="00A60939"/>
    <w:rsid w:val="00A62E31"/>
    <w:rsid w:val="00A64DA7"/>
    <w:rsid w:val="00A64F3E"/>
    <w:rsid w:val="00A65524"/>
    <w:rsid w:val="00A6770F"/>
    <w:rsid w:val="00A72549"/>
    <w:rsid w:val="00A75EC1"/>
    <w:rsid w:val="00A76CB9"/>
    <w:rsid w:val="00A80316"/>
    <w:rsid w:val="00A835DD"/>
    <w:rsid w:val="00A83CC2"/>
    <w:rsid w:val="00A84BAA"/>
    <w:rsid w:val="00A86D9C"/>
    <w:rsid w:val="00A8782E"/>
    <w:rsid w:val="00A87AA1"/>
    <w:rsid w:val="00A94EBC"/>
    <w:rsid w:val="00A97217"/>
    <w:rsid w:val="00AA011D"/>
    <w:rsid w:val="00AA056F"/>
    <w:rsid w:val="00AA11CE"/>
    <w:rsid w:val="00AA288C"/>
    <w:rsid w:val="00AB023E"/>
    <w:rsid w:val="00AB29B8"/>
    <w:rsid w:val="00AB4F79"/>
    <w:rsid w:val="00AC01AB"/>
    <w:rsid w:val="00AC13D8"/>
    <w:rsid w:val="00AC4011"/>
    <w:rsid w:val="00AC4342"/>
    <w:rsid w:val="00AD044E"/>
    <w:rsid w:val="00AD08C6"/>
    <w:rsid w:val="00AD12F9"/>
    <w:rsid w:val="00AD18C4"/>
    <w:rsid w:val="00AD3AFC"/>
    <w:rsid w:val="00AE077E"/>
    <w:rsid w:val="00AE37C8"/>
    <w:rsid w:val="00AE4331"/>
    <w:rsid w:val="00AF0924"/>
    <w:rsid w:val="00AF5A29"/>
    <w:rsid w:val="00AF77CB"/>
    <w:rsid w:val="00B02EC8"/>
    <w:rsid w:val="00B050F0"/>
    <w:rsid w:val="00B108F8"/>
    <w:rsid w:val="00B124AA"/>
    <w:rsid w:val="00B127D2"/>
    <w:rsid w:val="00B15C49"/>
    <w:rsid w:val="00B16BF8"/>
    <w:rsid w:val="00B21696"/>
    <w:rsid w:val="00B22148"/>
    <w:rsid w:val="00B223A0"/>
    <w:rsid w:val="00B26B1E"/>
    <w:rsid w:val="00B30BCE"/>
    <w:rsid w:val="00B33DC7"/>
    <w:rsid w:val="00B34EC5"/>
    <w:rsid w:val="00B36260"/>
    <w:rsid w:val="00B365D2"/>
    <w:rsid w:val="00B44A98"/>
    <w:rsid w:val="00B46A33"/>
    <w:rsid w:val="00B47EAC"/>
    <w:rsid w:val="00B53291"/>
    <w:rsid w:val="00B57A99"/>
    <w:rsid w:val="00B57C0C"/>
    <w:rsid w:val="00B61B66"/>
    <w:rsid w:val="00B759CD"/>
    <w:rsid w:val="00B802C1"/>
    <w:rsid w:val="00B80E96"/>
    <w:rsid w:val="00B832A6"/>
    <w:rsid w:val="00B841DA"/>
    <w:rsid w:val="00B9065D"/>
    <w:rsid w:val="00B91F7E"/>
    <w:rsid w:val="00B94294"/>
    <w:rsid w:val="00B97147"/>
    <w:rsid w:val="00BA093B"/>
    <w:rsid w:val="00BA1C9B"/>
    <w:rsid w:val="00BA2FB7"/>
    <w:rsid w:val="00BA35B4"/>
    <w:rsid w:val="00BA3980"/>
    <w:rsid w:val="00BB2CE3"/>
    <w:rsid w:val="00BB35FB"/>
    <w:rsid w:val="00BC1D45"/>
    <w:rsid w:val="00BC3FFE"/>
    <w:rsid w:val="00BC6284"/>
    <w:rsid w:val="00BC719A"/>
    <w:rsid w:val="00BD2480"/>
    <w:rsid w:val="00BD6800"/>
    <w:rsid w:val="00BE028E"/>
    <w:rsid w:val="00BE11B8"/>
    <w:rsid w:val="00BE305D"/>
    <w:rsid w:val="00BF404A"/>
    <w:rsid w:val="00BF5B33"/>
    <w:rsid w:val="00C02214"/>
    <w:rsid w:val="00C04374"/>
    <w:rsid w:val="00C04785"/>
    <w:rsid w:val="00C1080E"/>
    <w:rsid w:val="00C11654"/>
    <w:rsid w:val="00C143EE"/>
    <w:rsid w:val="00C1457B"/>
    <w:rsid w:val="00C26B41"/>
    <w:rsid w:val="00C27D7B"/>
    <w:rsid w:val="00C332AE"/>
    <w:rsid w:val="00C335AA"/>
    <w:rsid w:val="00C349D6"/>
    <w:rsid w:val="00C35445"/>
    <w:rsid w:val="00C364EC"/>
    <w:rsid w:val="00C378F5"/>
    <w:rsid w:val="00C4149D"/>
    <w:rsid w:val="00C42637"/>
    <w:rsid w:val="00C44872"/>
    <w:rsid w:val="00C45794"/>
    <w:rsid w:val="00C505A0"/>
    <w:rsid w:val="00C532F1"/>
    <w:rsid w:val="00C54CBB"/>
    <w:rsid w:val="00C56EF1"/>
    <w:rsid w:val="00C57568"/>
    <w:rsid w:val="00C57621"/>
    <w:rsid w:val="00C607A2"/>
    <w:rsid w:val="00C62962"/>
    <w:rsid w:val="00C66C40"/>
    <w:rsid w:val="00C67883"/>
    <w:rsid w:val="00C67C7F"/>
    <w:rsid w:val="00C67FE4"/>
    <w:rsid w:val="00C7619B"/>
    <w:rsid w:val="00C779F7"/>
    <w:rsid w:val="00C85059"/>
    <w:rsid w:val="00C867B9"/>
    <w:rsid w:val="00C87E44"/>
    <w:rsid w:val="00C917FD"/>
    <w:rsid w:val="00C96525"/>
    <w:rsid w:val="00C96DF4"/>
    <w:rsid w:val="00C97CA9"/>
    <w:rsid w:val="00CA0892"/>
    <w:rsid w:val="00CA236E"/>
    <w:rsid w:val="00CA4681"/>
    <w:rsid w:val="00CA56F5"/>
    <w:rsid w:val="00CA6115"/>
    <w:rsid w:val="00CB1201"/>
    <w:rsid w:val="00CB22AD"/>
    <w:rsid w:val="00CB2452"/>
    <w:rsid w:val="00CB3225"/>
    <w:rsid w:val="00CB64B2"/>
    <w:rsid w:val="00CC1B86"/>
    <w:rsid w:val="00CD2BAE"/>
    <w:rsid w:val="00CD4273"/>
    <w:rsid w:val="00CD4F68"/>
    <w:rsid w:val="00CD7C84"/>
    <w:rsid w:val="00CE0944"/>
    <w:rsid w:val="00CE1654"/>
    <w:rsid w:val="00CE183A"/>
    <w:rsid w:val="00CE38E9"/>
    <w:rsid w:val="00CE4DCC"/>
    <w:rsid w:val="00CE699B"/>
    <w:rsid w:val="00CE6E7F"/>
    <w:rsid w:val="00CE7B19"/>
    <w:rsid w:val="00CF1F61"/>
    <w:rsid w:val="00CF667A"/>
    <w:rsid w:val="00D003FA"/>
    <w:rsid w:val="00D00B52"/>
    <w:rsid w:val="00D028D0"/>
    <w:rsid w:val="00D10930"/>
    <w:rsid w:val="00D116F9"/>
    <w:rsid w:val="00D13BDD"/>
    <w:rsid w:val="00D1473C"/>
    <w:rsid w:val="00D14A3B"/>
    <w:rsid w:val="00D16BD4"/>
    <w:rsid w:val="00D23C37"/>
    <w:rsid w:val="00D26A68"/>
    <w:rsid w:val="00D27527"/>
    <w:rsid w:val="00D30374"/>
    <w:rsid w:val="00D3040C"/>
    <w:rsid w:val="00D3099B"/>
    <w:rsid w:val="00D31850"/>
    <w:rsid w:val="00D323EC"/>
    <w:rsid w:val="00D328D5"/>
    <w:rsid w:val="00D3457D"/>
    <w:rsid w:val="00D359AC"/>
    <w:rsid w:val="00D41523"/>
    <w:rsid w:val="00D43AC1"/>
    <w:rsid w:val="00D51CBC"/>
    <w:rsid w:val="00D537E0"/>
    <w:rsid w:val="00D547D1"/>
    <w:rsid w:val="00D56107"/>
    <w:rsid w:val="00D6067A"/>
    <w:rsid w:val="00D617FD"/>
    <w:rsid w:val="00D63A7D"/>
    <w:rsid w:val="00D71E90"/>
    <w:rsid w:val="00D760C8"/>
    <w:rsid w:val="00D76F37"/>
    <w:rsid w:val="00D819AF"/>
    <w:rsid w:val="00D8221D"/>
    <w:rsid w:val="00D83079"/>
    <w:rsid w:val="00D841E0"/>
    <w:rsid w:val="00D8486A"/>
    <w:rsid w:val="00D940C0"/>
    <w:rsid w:val="00D96EB2"/>
    <w:rsid w:val="00D97C4D"/>
    <w:rsid w:val="00D97D40"/>
    <w:rsid w:val="00DA0F58"/>
    <w:rsid w:val="00DA59BA"/>
    <w:rsid w:val="00DA6AFC"/>
    <w:rsid w:val="00DB0535"/>
    <w:rsid w:val="00DB3D1E"/>
    <w:rsid w:val="00DB3FD3"/>
    <w:rsid w:val="00DC045E"/>
    <w:rsid w:val="00DC3A94"/>
    <w:rsid w:val="00DD2FA8"/>
    <w:rsid w:val="00DE2A12"/>
    <w:rsid w:val="00DE70A0"/>
    <w:rsid w:val="00DF0963"/>
    <w:rsid w:val="00DF284C"/>
    <w:rsid w:val="00DF7FA8"/>
    <w:rsid w:val="00E07526"/>
    <w:rsid w:val="00E078F1"/>
    <w:rsid w:val="00E07BA1"/>
    <w:rsid w:val="00E10D7D"/>
    <w:rsid w:val="00E10E16"/>
    <w:rsid w:val="00E1162C"/>
    <w:rsid w:val="00E178EE"/>
    <w:rsid w:val="00E17C72"/>
    <w:rsid w:val="00E2040B"/>
    <w:rsid w:val="00E2122B"/>
    <w:rsid w:val="00E21F9B"/>
    <w:rsid w:val="00E30592"/>
    <w:rsid w:val="00E31B62"/>
    <w:rsid w:val="00E322F7"/>
    <w:rsid w:val="00E32524"/>
    <w:rsid w:val="00E41212"/>
    <w:rsid w:val="00E46CFD"/>
    <w:rsid w:val="00E52329"/>
    <w:rsid w:val="00E54D34"/>
    <w:rsid w:val="00E57EAC"/>
    <w:rsid w:val="00E603C1"/>
    <w:rsid w:val="00E63234"/>
    <w:rsid w:val="00E63AD5"/>
    <w:rsid w:val="00E67D71"/>
    <w:rsid w:val="00E70422"/>
    <w:rsid w:val="00E74D7D"/>
    <w:rsid w:val="00E76ABC"/>
    <w:rsid w:val="00E81292"/>
    <w:rsid w:val="00E837A2"/>
    <w:rsid w:val="00E83848"/>
    <w:rsid w:val="00E8406E"/>
    <w:rsid w:val="00E840AC"/>
    <w:rsid w:val="00E85C22"/>
    <w:rsid w:val="00E868EE"/>
    <w:rsid w:val="00E90FD8"/>
    <w:rsid w:val="00E91366"/>
    <w:rsid w:val="00E92ABD"/>
    <w:rsid w:val="00E93634"/>
    <w:rsid w:val="00E965C1"/>
    <w:rsid w:val="00E97BA2"/>
    <w:rsid w:val="00EA4035"/>
    <w:rsid w:val="00EA404E"/>
    <w:rsid w:val="00EA5AF7"/>
    <w:rsid w:val="00EA62D4"/>
    <w:rsid w:val="00EA6651"/>
    <w:rsid w:val="00EA6BED"/>
    <w:rsid w:val="00EA7822"/>
    <w:rsid w:val="00EB0769"/>
    <w:rsid w:val="00EB481C"/>
    <w:rsid w:val="00EB4AA0"/>
    <w:rsid w:val="00EB4F6F"/>
    <w:rsid w:val="00EB654D"/>
    <w:rsid w:val="00EB6EB5"/>
    <w:rsid w:val="00EC01E7"/>
    <w:rsid w:val="00EC52D7"/>
    <w:rsid w:val="00EC7984"/>
    <w:rsid w:val="00ED1585"/>
    <w:rsid w:val="00ED2BFA"/>
    <w:rsid w:val="00ED2D8E"/>
    <w:rsid w:val="00ED33B4"/>
    <w:rsid w:val="00ED409C"/>
    <w:rsid w:val="00ED4C3F"/>
    <w:rsid w:val="00EE3262"/>
    <w:rsid w:val="00EE537A"/>
    <w:rsid w:val="00EE5AC2"/>
    <w:rsid w:val="00EE6FF9"/>
    <w:rsid w:val="00EF2F83"/>
    <w:rsid w:val="00EF4F62"/>
    <w:rsid w:val="00F04591"/>
    <w:rsid w:val="00F049A3"/>
    <w:rsid w:val="00F1192D"/>
    <w:rsid w:val="00F11B73"/>
    <w:rsid w:val="00F11D67"/>
    <w:rsid w:val="00F1531E"/>
    <w:rsid w:val="00F159B1"/>
    <w:rsid w:val="00F16E02"/>
    <w:rsid w:val="00F17095"/>
    <w:rsid w:val="00F30203"/>
    <w:rsid w:val="00F32E43"/>
    <w:rsid w:val="00F33643"/>
    <w:rsid w:val="00F3568E"/>
    <w:rsid w:val="00F37A5B"/>
    <w:rsid w:val="00F43B94"/>
    <w:rsid w:val="00F45F4F"/>
    <w:rsid w:val="00F47AEA"/>
    <w:rsid w:val="00F516FF"/>
    <w:rsid w:val="00F52829"/>
    <w:rsid w:val="00F54C64"/>
    <w:rsid w:val="00F56C79"/>
    <w:rsid w:val="00F60B98"/>
    <w:rsid w:val="00F60F69"/>
    <w:rsid w:val="00F62C1C"/>
    <w:rsid w:val="00F702C1"/>
    <w:rsid w:val="00F74141"/>
    <w:rsid w:val="00F75CD3"/>
    <w:rsid w:val="00F81C96"/>
    <w:rsid w:val="00F81FEF"/>
    <w:rsid w:val="00F830E6"/>
    <w:rsid w:val="00F90A89"/>
    <w:rsid w:val="00F910CA"/>
    <w:rsid w:val="00F930C6"/>
    <w:rsid w:val="00F93126"/>
    <w:rsid w:val="00F936F7"/>
    <w:rsid w:val="00F94127"/>
    <w:rsid w:val="00F944DC"/>
    <w:rsid w:val="00FA0D25"/>
    <w:rsid w:val="00FA3552"/>
    <w:rsid w:val="00FA3CAF"/>
    <w:rsid w:val="00FA6F25"/>
    <w:rsid w:val="00FA7023"/>
    <w:rsid w:val="00FC0312"/>
    <w:rsid w:val="00FC1197"/>
    <w:rsid w:val="00FC3619"/>
    <w:rsid w:val="00FC66E7"/>
    <w:rsid w:val="00FD1C89"/>
    <w:rsid w:val="00FD232C"/>
    <w:rsid w:val="00FD4127"/>
    <w:rsid w:val="00FD6322"/>
    <w:rsid w:val="00FD7D95"/>
    <w:rsid w:val="00FE327D"/>
    <w:rsid w:val="00FE3B80"/>
    <w:rsid w:val="00FE671A"/>
    <w:rsid w:val="00FE6861"/>
    <w:rsid w:val="00FF0D53"/>
    <w:rsid w:val="00FF27DA"/>
    <w:rsid w:val="00FF3299"/>
    <w:rsid w:val="00FF63CB"/>
    <w:rsid w:val="00FF6BA4"/>
    <w:rsid w:val="00FF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4FD40618"/>
  <w15:chartTrackingRefBased/>
  <w15:docId w15:val="{FDD6AA1E-F290-42EF-99DF-A1BFFC732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10CA"/>
    <w:rPr>
      <w:rFonts w:ascii="Times" w:eastAsia="Cambria" w:hAnsi="Times" w:cs="Times New Roman"/>
      <w:sz w:val="24"/>
      <w:szCs w:val="24"/>
      <w:lang w:eastAsia="en-US"/>
    </w:rPr>
  </w:style>
  <w:style w:type="paragraph" w:styleId="Heading1">
    <w:name w:val="heading 1"/>
    <w:basedOn w:val="Normal"/>
    <w:next w:val="Normal"/>
    <w:link w:val="Heading1Char"/>
    <w:uiPriority w:val="9"/>
    <w:qFormat/>
    <w:rsid w:val="00B97147"/>
    <w:pPr>
      <w:keepNext/>
      <w:keepLines/>
      <w:pageBreakBefore/>
      <w:numPr>
        <w:numId w:val="9"/>
      </w:numPr>
      <w:tabs>
        <w:tab w:val="left" w:pos="1985"/>
      </w:tabs>
      <w:spacing w:line="360" w:lineRule="auto"/>
      <w:jc w:val="center"/>
      <w:outlineLvl w:val="0"/>
    </w:pPr>
    <w:rPr>
      <w:rFonts w:eastAsia="SimSun"/>
      <w:b/>
      <w:bCs/>
      <w:sz w:val="44"/>
      <w:szCs w:val="32"/>
    </w:rPr>
  </w:style>
  <w:style w:type="paragraph" w:styleId="Heading2">
    <w:name w:val="heading 2"/>
    <w:basedOn w:val="Normal"/>
    <w:next w:val="Normal"/>
    <w:link w:val="Heading2Char"/>
    <w:autoRedefine/>
    <w:uiPriority w:val="99"/>
    <w:qFormat/>
    <w:rsid w:val="00B97147"/>
    <w:pPr>
      <w:keepNext/>
      <w:keepLines/>
      <w:numPr>
        <w:ilvl w:val="1"/>
        <w:numId w:val="9"/>
      </w:numPr>
      <w:spacing w:before="40"/>
      <w:ind w:left="630" w:hanging="630"/>
      <w:outlineLvl w:val="1"/>
    </w:pPr>
    <w:rPr>
      <w:rFonts w:eastAsia="SimSun"/>
      <w:b/>
      <w:bCs/>
    </w:rPr>
  </w:style>
  <w:style w:type="paragraph" w:styleId="Heading3">
    <w:name w:val="heading 3"/>
    <w:basedOn w:val="Normal"/>
    <w:next w:val="Normal"/>
    <w:link w:val="Heading3Char"/>
    <w:uiPriority w:val="9"/>
    <w:qFormat/>
    <w:rsid w:val="00B97147"/>
    <w:pPr>
      <w:keepNext/>
      <w:keepLines/>
      <w:numPr>
        <w:ilvl w:val="2"/>
        <w:numId w:val="9"/>
      </w:numPr>
      <w:outlineLvl w:val="2"/>
    </w:pPr>
    <w:rPr>
      <w:rFonts w:eastAsia="SimSun"/>
      <w:b/>
      <w:bCs/>
    </w:rPr>
  </w:style>
  <w:style w:type="paragraph" w:styleId="Heading4">
    <w:name w:val="heading 4"/>
    <w:basedOn w:val="Normal"/>
    <w:next w:val="Normal"/>
    <w:link w:val="Heading4Char"/>
    <w:uiPriority w:val="99"/>
    <w:qFormat/>
    <w:rsid w:val="00B97147"/>
    <w:pPr>
      <w:keepNext/>
      <w:keepLines/>
      <w:numPr>
        <w:ilvl w:val="3"/>
        <w:numId w:val="9"/>
      </w:numPr>
      <w:outlineLvl w:val="3"/>
    </w:pPr>
    <w:rPr>
      <w:rFonts w:eastAsia="SimSun"/>
      <w:b/>
      <w:bCs/>
      <w:iCs/>
    </w:rPr>
  </w:style>
  <w:style w:type="paragraph" w:styleId="Heading5">
    <w:name w:val="heading 5"/>
    <w:basedOn w:val="Normal"/>
    <w:next w:val="Normal"/>
    <w:link w:val="Heading5Char"/>
    <w:qFormat/>
    <w:rsid w:val="00B97147"/>
    <w:pPr>
      <w:keepNext/>
      <w:numPr>
        <w:ilvl w:val="4"/>
        <w:numId w:val="9"/>
      </w:numPr>
      <w:spacing w:before="240" w:after="60"/>
      <w:outlineLvl w:val="4"/>
    </w:pPr>
    <w:rPr>
      <w:rFonts w:ascii="Times New Roman" w:eastAsia="Times New Roman" w:hAnsi="Times New Roman"/>
      <w:b/>
      <w:bCs/>
      <w:iCs/>
      <w:szCs w:val="26"/>
    </w:rPr>
  </w:style>
  <w:style w:type="paragraph" w:styleId="Heading6">
    <w:name w:val="heading 6"/>
    <w:basedOn w:val="Appendixstyle"/>
    <w:next w:val="Normal"/>
    <w:link w:val="Heading6Char"/>
    <w:qFormat/>
    <w:rsid w:val="00B97147"/>
    <w:pPr>
      <w:keepNext/>
      <w:numPr>
        <w:numId w:val="125"/>
      </w:numPr>
      <w:spacing w:before="240" w:after="60"/>
      <w:outlineLvl w:val="5"/>
    </w:pPr>
    <w:rPr>
      <w:rFonts w:eastAsia="Times New Roman"/>
      <w:b/>
      <w:bCs/>
      <w:szCs w:val="22"/>
    </w:rPr>
  </w:style>
  <w:style w:type="paragraph" w:styleId="Heading7">
    <w:name w:val="heading 7"/>
    <w:basedOn w:val="Normal"/>
    <w:next w:val="Normal"/>
    <w:link w:val="Heading7Char"/>
    <w:qFormat/>
    <w:rsid w:val="00B97147"/>
    <w:pPr>
      <w:keepNext/>
      <w:numPr>
        <w:ilvl w:val="6"/>
        <w:numId w:val="9"/>
      </w:numPr>
      <w:spacing w:before="240" w:after="60"/>
      <w:outlineLvl w:val="6"/>
    </w:pPr>
    <w:rPr>
      <w:rFonts w:ascii="Times New Roman" w:eastAsia="Times New Roman" w:hAnsi="Times New Roman"/>
      <w:b/>
    </w:rPr>
  </w:style>
  <w:style w:type="paragraph" w:styleId="Heading8">
    <w:name w:val="heading 8"/>
    <w:basedOn w:val="Normal"/>
    <w:next w:val="Normal"/>
    <w:link w:val="Heading8Char"/>
    <w:qFormat/>
    <w:rsid w:val="00B97147"/>
    <w:pPr>
      <w:keepNext/>
      <w:numPr>
        <w:ilvl w:val="7"/>
        <w:numId w:val="9"/>
      </w:numPr>
      <w:spacing w:before="240" w:after="60"/>
      <w:outlineLvl w:val="7"/>
    </w:pPr>
    <w:rPr>
      <w:rFonts w:ascii="Times New Roman" w:eastAsia="Times New Roman" w:hAnsi="Times New Roman"/>
      <w:b/>
      <w:iCs/>
    </w:rPr>
  </w:style>
  <w:style w:type="paragraph" w:styleId="Heading9">
    <w:name w:val="heading 9"/>
    <w:basedOn w:val="Normal"/>
    <w:next w:val="Normal"/>
    <w:link w:val="Heading9Char"/>
    <w:qFormat/>
    <w:rsid w:val="00B97147"/>
    <w:pPr>
      <w:keepNext/>
      <w:numPr>
        <w:ilvl w:val="8"/>
        <w:numId w:val="9"/>
      </w:numPr>
      <w:spacing w:before="240" w:after="60"/>
      <w:outlineLvl w:val="8"/>
    </w:pPr>
    <w:rPr>
      <w:rFonts w:ascii="Calibri" w:eastAsia="Times New Roman"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147"/>
    <w:rPr>
      <w:rFonts w:ascii="Times" w:eastAsia="SimSun" w:hAnsi="Times" w:cs="Times New Roman"/>
      <w:b/>
      <w:bCs/>
      <w:sz w:val="44"/>
      <w:szCs w:val="32"/>
      <w:lang w:eastAsia="en-US"/>
    </w:rPr>
  </w:style>
  <w:style w:type="character" w:customStyle="1" w:styleId="Heading2Char">
    <w:name w:val="Heading 2 Char"/>
    <w:basedOn w:val="DefaultParagraphFont"/>
    <w:link w:val="Heading2"/>
    <w:uiPriority w:val="99"/>
    <w:rsid w:val="00B97147"/>
    <w:rPr>
      <w:rFonts w:ascii="Times" w:eastAsia="SimSun" w:hAnsi="Times" w:cs="Times New Roman"/>
      <w:b/>
      <w:bCs/>
      <w:sz w:val="24"/>
      <w:szCs w:val="24"/>
      <w:lang w:eastAsia="en-US"/>
    </w:rPr>
  </w:style>
  <w:style w:type="character" w:customStyle="1" w:styleId="Heading3Char">
    <w:name w:val="Heading 3 Char"/>
    <w:basedOn w:val="DefaultParagraphFont"/>
    <w:link w:val="Heading3"/>
    <w:uiPriority w:val="9"/>
    <w:rsid w:val="00B97147"/>
    <w:rPr>
      <w:rFonts w:ascii="Times" w:eastAsia="SimSun" w:hAnsi="Times" w:cs="Times New Roman"/>
      <w:b/>
      <w:bCs/>
      <w:sz w:val="24"/>
      <w:szCs w:val="24"/>
      <w:lang w:eastAsia="en-US"/>
    </w:rPr>
  </w:style>
  <w:style w:type="character" w:customStyle="1" w:styleId="Heading4Char">
    <w:name w:val="Heading 4 Char"/>
    <w:basedOn w:val="DefaultParagraphFont"/>
    <w:link w:val="Heading4"/>
    <w:uiPriority w:val="99"/>
    <w:rsid w:val="00B97147"/>
    <w:rPr>
      <w:rFonts w:ascii="Times" w:eastAsia="SimSun" w:hAnsi="Times" w:cs="Times New Roman"/>
      <w:b/>
      <w:bCs/>
      <w:iCs/>
      <w:sz w:val="24"/>
      <w:szCs w:val="24"/>
      <w:lang w:eastAsia="en-US"/>
    </w:rPr>
  </w:style>
  <w:style w:type="character" w:customStyle="1" w:styleId="Heading5Char">
    <w:name w:val="Heading 5 Char"/>
    <w:basedOn w:val="DefaultParagraphFont"/>
    <w:link w:val="Heading5"/>
    <w:rsid w:val="00B97147"/>
    <w:rPr>
      <w:rFonts w:ascii="Times New Roman" w:eastAsia="Times New Roman" w:hAnsi="Times New Roman" w:cs="Times New Roman"/>
      <w:b/>
      <w:bCs/>
      <w:iCs/>
      <w:sz w:val="24"/>
      <w:szCs w:val="26"/>
      <w:lang w:eastAsia="en-US"/>
    </w:rPr>
  </w:style>
  <w:style w:type="character" w:customStyle="1" w:styleId="Heading6Char">
    <w:name w:val="Heading 6 Char"/>
    <w:basedOn w:val="DefaultParagraphFont"/>
    <w:link w:val="Heading6"/>
    <w:rsid w:val="007431BC"/>
    <w:rPr>
      <w:rFonts w:ascii="Times New Roman" w:eastAsia="Times New Roman" w:hAnsi="Times New Roman" w:cs="Times New Roman"/>
      <w:b/>
      <w:bCs/>
      <w:sz w:val="32"/>
      <w:lang w:eastAsia="en-US"/>
    </w:rPr>
  </w:style>
  <w:style w:type="character" w:customStyle="1" w:styleId="Heading7Char">
    <w:name w:val="Heading 7 Char"/>
    <w:basedOn w:val="DefaultParagraphFont"/>
    <w:link w:val="Heading7"/>
    <w:rsid w:val="00B97147"/>
    <w:rPr>
      <w:rFonts w:ascii="Times New Roman" w:eastAsia="Times New Roman" w:hAnsi="Times New Roman" w:cs="Times New Roman"/>
      <w:b/>
      <w:sz w:val="24"/>
      <w:szCs w:val="24"/>
      <w:lang w:eastAsia="en-US"/>
    </w:rPr>
  </w:style>
  <w:style w:type="character" w:customStyle="1" w:styleId="Heading8Char">
    <w:name w:val="Heading 8 Char"/>
    <w:basedOn w:val="DefaultParagraphFont"/>
    <w:link w:val="Heading8"/>
    <w:rsid w:val="00B97147"/>
    <w:rPr>
      <w:rFonts w:ascii="Times New Roman" w:eastAsia="Times New Roman" w:hAnsi="Times New Roman" w:cs="Times New Roman"/>
      <w:b/>
      <w:iCs/>
      <w:sz w:val="24"/>
      <w:szCs w:val="24"/>
      <w:lang w:eastAsia="en-US"/>
    </w:rPr>
  </w:style>
  <w:style w:type="character" w:customStyle="1" w:styleId="Heading9Char">
    <w:name w:val="Heading 9 Char"/>
    <w:basedOn w:val="DefaultParagraphFont"/>
    <w:link w:val="Heading9"/>
    <w:rsid w:val="00B97147"/>
    <w:rPr>
      <w:rFonts w:ascii="Calibri" w:eastAsia="Times New Roman" w:hAnsi="Calibri" w:cs="Times New Roman"/>
      <w:lang w:eastAsia="en-US"/>
    </w:rPr>
  </w:style>
  <w:style w:type="paragraph" w:styleId="TOC2">
    <w:name w:val="toc 2"/>
    <w:basedOn w:val="Normal"/>
    <w:next w:val="Normal"/>
    <w:autoRedefine/>
    <w:uiPriority w:val="39"/>
    <w:qFormat/>
    <w:rsid w:val="00B97147"/>
    <w:pPr>
      <w:keepNext/>
      <w:ind w:left="240"/>
    </w:pPr>
    <w:rPr>
      <w:rFonts w:ascii="Times New Roman" w:hAnsi="Times New Roman"/>
      <w:sz w:val="22"/>
      <w:szCs w:val="22"/>
    </w:rPr>
  </w:style>
  <w:style w:type="paragraph" w:styleId="TOC1">
    <w:name w:val="toc 1"/>
    <w:basedOn w:val="Normal"/>
    <w:next w:val="Normal"/>
    <w:autoRedefine/>
    <w:uiPriority w:val="39"/>
    <w:qFormat/>
    <w:rsid w:val="00E322F7"/>
    <w:pPr>
      <w:keepNext/>
      <w:tabs>
        <w:tab w:val="right" w:leader="dot" w:pos="9016"/>
      </w:tabs>
      <w:spacing w:before="120" w:line="360" w:lineRule="auto"/>
      <w:pPrChange w:id="0" w:author="Nasser Mustafa [2]" w:date="2018-09-26T11:50:00Z">
        <w:pPr>
          <w:keepNext/>
          <w:spacing w:before="120" w:line="360" w:lineRule="auto"/>
        </w:pPr>
      </w:pPrChange>
    </w:pPr>
    <w:rPr>
      <w:rFonts w:ascii="Times New Roman" w:hAnsi="Times New Roman"/>
      <w:b/>
      <w:rPrChange w:id="0" w:author="Nasser Mustafa [2]" w:date="2018-09-26T11:50:00Z">
        <w:rPr>
          <w:rFonts w:eastAsia="Cambria"/>
          <w:b/>
          <w:sz w:val="24"/>
          <w:szCs w:val="24"/>
          <w:lang w:val="en-US" w:eastAsia="en-US" w:bidi="ar-SA"/>
        </w:rPr>
      </w:rPrChange>
    </w:rPr>
  </w:style>
  <w:style w:type="paragraph" w:styleId="TOC3">
    <w:name w:val="toc 3"/>
    <w:basedOn w:val="Normal"/>
    <w:next w:val="Normal"/>
    <w:autoRedefine/>
    <w:uiPriority w:val="39"/>
    <w:qFormat/>
    <w:rsid w:val="002F2FFB"/>
    <w:pPr>
      <w:keepNext/>
      <w:tabs>
        <w:tab w:val="left" w:pos="1200"/>
        <w:tab w:val="right" w:pos="9015"/>
      </w:tabs>
      <w:ind w:left="480"/>
    </w:pPr>
    <w:rPr>
      <w:rFonts w:ascii="Times New Roman" w:hAnsi="Times New Roman"/>
      <w:sz w:val="22"/>
      <w:szCs w:val="22"/>
    </w:rPr>
  </w:style>
  <w:style w:type="paragraph" w:styleId="TOC4">
    <w:name w:val="toc 4"/>
    <w:basedOn w:val="Normal"/>
    <w:next w:val="Normal"/>
    <w:autoRedefine/>
    <w:uiPriority w:val="39"/>
    <w:rsid w:val="00B97147"/>
    <w:pPr>
      <w:keepNext/>
      <w:ind w:left="720"/>
    </w:pPr>
    <w:rPr>
      <w:rFonts w:ascii="Times New Roman" w:hAnsi="Times New Roman"/>
      <w:sz w:val="22"/>
      <w:szCs w:val="20"/>
    </w:rPr>
  </w:style>
  <w:style w:type="paragraph" w:styleId="TOC5">
    <w:name w:val="toc 5"/>
    <w:basedOn w:val="Normal"/>
    <w:next w:val="Normal"/>
    <w:autoRedefine/>
    <w:uiPriority w:val="39"/>
    <w:rsid w:val="00B97147"/>
    <w:pPr>
      <w:keepNext/>
      <w:ind w:left="960"/>
    </w:pPr>
    <w:rPr>
      <w:rFonts w:ascii="Times New Roman" w:hAnsi="Times New Roman"/>
      <w:sz w:val="22"/>
      <w:szCs w:val="20"/>
    </w:rPr>
  </w:style>
  <w:style w:type="paragraph" w:styleId="TOC6">
    <w:name w:val="toc 6"/>
    <w:basedOn w:val="Normal"/>
    <w:next w:val="Normal"/>
    <w:autoRedefine/>
    <w:uiPriority w:val="39"/>
    <w:rsid w:val="00B97147"/>
    <w:pPr>
      <w:keepNext/>
      <w:ind w:left="1200"/>
    </w:pPr>
    <w:rPr>
      <w:rFonts w:ascii="Times New Roman" w:hAnsi="Times New Roman"/>
      <w:sz w:val="22"/>
      <w:szCs w:val="20"/>
    </w:rPr>
  </w:style>
  <w:style w:type="paragraph" w:styleId="TOC7">
    <w:name w:val="toc 7"/>
    <w:basedOn w:val="Normal"/>
    <w:next w:val="Normal"/>
    <w:autoRedefine/>
    <w:uiPriority w:val="39"/>
    <w:rsid w:val="00B97147"/>
    <w:pPr>
      <w:keepNext/>
      <w:ind w:left="1440"/>
    </w:pPr>
    <w:rPr>
      <w:rFonts w:ascii="Times New Roman" w:hAnsi="Times New Roman"/>
      <w:sz w:val="22"/>
      <w:szCs w:val="20"/>
    </w:rPr>
  </w:style>
  <w:style w:type="paragraph" w:styleId="TOC8">
    <w:name w:val="toc 8"/>
    <w:basedOn w:val="Normal"/>
    <w:next w:val="Normal"/>
    <w:autoRedefine/>
    <w:uiPriority w:val="39"/>
    <w:rsid w:val="00B97147"/>
    <w:pPr>
      <w:keepNext/>
      <w:ind w:left="1680"/>
    </w:pPr>
    <w:rPr>
      <w:rFonts w:ascii="Cambria" w:hAnsi="Cambria"/>
      <w:sz w:val="20"/>
      <w:szCs w:val="20"/>
    </w:rPr>
  </w:style>
  <w:style w:type="paragraph" w:styleId="TOC9">
    <w:name w:val="toc 9"/>
    <w:basedOn w:val="Normal"/>
    <w:next w:val="Normal"/>
    <w:autoRedefine/>
    <w:uiPriority w:val="39"/>
    <w:rsid w:val="00B97147"/>
    <w:pPr>
      <w:keepNext/>
      <w:ind w:left="1920"/>
    </w:pPr>
    <w:rPr>
      <w:rFonts w:ascii="Cambria" w:hAnsi="Cambria"/>
      <w:sz w:val="20"/>
      <w:szCs w:val="20"/>
    </w:rPr>
  </w:style>
  <w:style w:type="paragraph" w:styleId="Footer">
    <w:name w:val="footer"/>
    <w:basedOn w:val="Normal"/>
    <w:link w:val="FooterChar"/>
    <w:uiPriority w:val="99"/>
    <w:rsid w:val="00B97147"/>
    <w:pPr>
      <w:tabs>
        <w:tab w:val="center" w:pos="4320"/>
        <w:tab w:val="right" w:pos="8640"/>
      </w:tabs>
    </w:pPr>
  </w:style>
  <w:style w:type="character" w:customStyle="1" w:styleId="FooterChar">
    <w:name w:val="Footer Char"/>
    <w:basedOn w:val="DefaultParagraphFont"/>
    <w:link w:val="Footer"/>
    <w:uiPriority w:val="99"/>
    <w:rsid w:val="00B97147"/>
    <w:rPr>
      <w:rFonts w:ascii="Times" w:eastAsia="Cambria" w:hAnsi="Times" w:cs="Times New Roman"/>
      <w:sz w:val="24"/>
      <w:szCs w:val="24"/>
      <w:lang w:eastAsia="en-US"/>
    </w:rPr>
  </w:style>
  <w:style w:type="character" w:styleId="PageNumber">
    <w:name w:val="page number"/>
    <w:uiPriority w:val="99"/>
    <w:rsid w:val="00B97147"/>
    <w:rPr>
      <w:rFonts w:ascii="Times" w:hAnsi="Times" w:cs="Times New Roman"/>
    </w:rPr>
  </w:style>
  <w:style w:type="paragraph" w:styleId="Header">
    <w:name w:val="header"/>
    <w:basedOn w:val="Normal"/>
    <w:link w:val="HeaderChar"/>
    <w:uiPriority w:val="99"/>
    <w:rsid w:val="00B97147"/>
    <w:pPr>
      <w:keepNext/>
      <w:tabs>
        <w:tab w:val="center" w:pos="4320"/>
        <w:tab w:val="right" w:pos="8640"/>
      </w:tabs>
    </w:pPr>
  </w:style>
  <w:style w:type="character" w:customStyle="1" w:styleId="HeaderChar">
    <w:name w:val="Header Char"/>
    <w:basedOn w:val="DefaultParagraphFont"/>
    <w:link w:val="Header"/>
    <w:uiPriority w:val="99"/>
    <w:rsid w:val="00B97147"/>
    <w:rPr>
      <w:rFonts w:ascii="Times" w:eastAsia="Cambria" w:hAnsi="Times" w:cs="Times New Roman"/>
      <w:sz w:val="24"/>
      <w:szCs w:val="24"/>
      <w:lang w:eastAsia="en-US"/>
    </w:rPr>
  </w:style>
  <w:style w:type="paragraph" w:styleId="ListParagraph">
    <w:name w:val="List Paragraph"/>
    <w:basedOn w:val="Normal"/>
    <w:link w:val="ListParagraphChar"/>
    <w:uiPriority w:val="34"/>
    <w:qFormat/>
    <w:rsid w:val="00B97147"/>
    <w:pPr>
      <w:keepNext/>
      <w:ind w:left="720"/>
      <w:contextualSpacing/>
    </w:pPr>
  </w:style>
  <w:style w:type="paragraph" w:styleId="Caption">
    <w:name w:val="caption"/>
    <w:basedOn w:val="Normal"/>
    <w:next w:val="Normal"/>
    <w:link w:val="CaptionChar"/>
    <w:uiPriority w:val="99"/>
    <w:qFormat/>
    <w:rsid w:val="00B97147"/>
    <w:pPr>
      <w:keepNext/>
      <w:spacing w:line="360" w:lineRule="auto"/>
      <w:jc w:val="center"/>
    </w:pPr>
    <w:rPr>
      <w:b/>
      <w:bCs/>
      <w:szCs w:val="18"/>
    </w:rPr>
  </w:style>
  <w:style w:type="paragraph" w:styleId="TableofFigures">
    <w:name w:val="table of figures"/>
    <w:aliases w:val="Table of Illustrations"/>
    <w:basedOn w:val="Normal"/>
    <w:next w:val="Normal"/>
    <w:link w:val="TableofFiguresChar"/>
    <w:uiPriority w:val="99"/>
    <w:rsid w:val="00B97147"/>
    <w:pPr>
      <w:keepNext/>
    </w:pPr>
    <w:rPr>
      <w:rFonts w:ascii="Times New Roman" w:hAnsi="Times New Roman"/>
      <w:szCs w:val="20"/>
    </w:rPr>
  </w:style>
  <w:style w:type="paragraph" w:styleId="BalloonText">
    <w:name w:val="Balloon Text"/>
    <w:basedOn w:val="Normal"/>
    <w:link w:val="BalloonTextChar"/>
    <w:uiPriority w:val="99"/>
    <w:rsid w:val="00B97147"/>
    <w:pPr>
      <w:keepNext/>
    </w:pPr>
    <w:rPr>
      <w:rFonts w:ascii="Tahoma" w:hAnsi="Tahoma" w:cs="Tahoma"/>
      <w:sz w:val="16"/>
      <w:szCs w:val="16"/>
    </w:rPr>
  </w:style>
  <w:style w:type="character" w:customStyle="1" w:styleId="BalloonTextChar">
    <w:name w:val="Balloon Text Char"/>
    <w:basedOn w:val="DefaultParagraphFont"/>
    <w:link w:val="BalloonText"/>
    <w:uiPriority w:val="99"/>
    <w:rsid w:val="00B97147"/>
    <w:rPr>
      <w:rFonts w:ascii="Tahoma" w:eastAsia="Cambria" w:hAnsi="Tahoma" w:cs="Tahoma"/>
      <w:sz w:val="16"/>
      <w:szCs w:val="16"/>
      <w:lang w:eastAsia="en-US"/>
    </w:rPr>
  </w:style>
  <w:style w:type="character" w:styleId="Hyperlink">
    <w:name w:val="Hyperlink"/>
    <w:uiPriority w:val="99"/>
    <w:rsid w:val="00B97147"/>
    <w:rPr>
      <w:rFonts w:cs="Times New Roman"/>
      <w:color w:val="0000FF"/>
      <w:u w:val="single"/>
    </w:rPr>
  </w:style>
  <w:style w:type="character" w:styleId="FollowedHyperlink">
    <w:name w:val="FollowedHyperlink"/>
    <w:uiPriority w:val="99"/>
    <w:rsid w:val="00B97147"/>
    <w:rPr>
      <w:color w:val="800080"/>
      <w:u w:val="single"/>
    </w:rPr>
  </w:style>
  <w:style w:type="character" w:customStyle="1" w:styleId="TableofFiguresChar">
    <w:name w:val="Table of Figures Char"/>
    <w:aliases w:val="Table of Illustrations Char"/>
    <w:basedOn w:val="DefaultParagraphFont"/>
    <w:link w:val="TableofFigures"/>
    <w:uiPriority w:val="99"/>
    <w:rsid w:val="00B97147"/>
    <w:rPr>
      <w:rFonts w:ascii="Times New Roman" w:eastAsia="Cambria" w:hAnsi="Times New Roman" w:cs="Times New Roman"/>
      <w:sz w:val="24"/>
      <w:szCs w:val="20"/>
      <w:lang w:eastAsia="en-US"/>
    </w:rPr>
  </w:style>
  <w:style w:type="character" w:styleId="Emphasis">
    <w:name w:val="Emphasis"/>
    <w:basedOn w:val="DefaultParagraphFont"/>
    <w:qFormat/>
    <w:rsid w:val="00B97147"/>
    <w:rPr>
      <w:i/>
      <w:iCs/>
    </w:rPr>
  </w:style>
  <w:style w:type="paragraph" w:customStyle="1" w:styleId="Default">
    <w:name w:val="Default"/>
    <w:rsid w:val="00B97147"/>
    <w:pPr>
      <w:autoSpaceDE w:val="0"/>
      <w:autoSpaceDN w:val="0"/>
      <w:adjustRightInd w:val="0"/>
    </w:pPr>
    <w:rPr>
      <w:rFonts w:ascii="Times New Roman" w:eastAsiaTheme="minorHAnsi" w:hAnsi="Times New Roman" w:cs="Times New Roman"/>
      <w:color w:val="000000"/>
      <w:sz w:val="24"/>
      <w:szCs w:val="24"/>
      <w:lang w:val="en-CA" w:eastAsia="en-US"/>
    </w:rPr>
  </w:style>
  <w:style w:type="character" w:customStyle="1" w:styleId="Style1">
    <w:name w:val="Style1"/>
    <w:basedOn w:val="DefaultParagraphFont"/>
    <w:uiPriority w:val="1"/>
    <w:rsid w:val="00B97147"/>
    <w:rPr>
      <w:sz w:val="24"/>
    </w:rPr>
  </w:style>
  <w:style w:type="character" w:customStyle="1" w:styleId="apple-style-span">
    <w:name w:val="apple-style-span"/>
    <w:basedOn w:val="DefaultParagraphFont"/>
    <w:rsid w:val="00B97147"/>
  </w:style>
  <w:style w:type="paragraph" w:customStyle="1" w:styleId="bulletitem">
    <w:name w:val="bulletitem"/>
    <w:basedOn w:val="Normal"/>
    <w:rsid w:val="00B97147"/>
    <w:pPr>
      <w:keepNext/>
      <w:numPr>
        <w:numId w:val="1"/>
      </w:numPr>
      <w:overflowPunct w:val="0"/>
      <w:autoSpaceDE w:val="0"/>
      <w:autoSpaceDN w:val="0"/>
      <w:adjustRightInd w:val="0"/>
      <w:spacing w:before="160" w:line="240" w:lineRule="atLeast"/>
      <w:contextualSpacing/>
      <w:textAlignment w:val="baseline"/>
    </w:pPr>
    <w:rPr>
      <w:rFonts w:ascii="Times New Roman" w:eastAsia="Times New Roman" w:hAnsi="Times New Roman"/>
      <w:sz w:val="20"/>
      <w:szCs w:val="20"/>
      <w:lang w:eastAsia="de-DE"/>
    </w:rPr>
  </w:style>
  <w:style w:type="paragraph" w:customStyle="1" w:styleId="p1a">
    <w:name w:val="p1a"/>
    <w:basedOn w:val="Normal"/>
    <w:rsid w:val="00B97147"/>
    <w:pPr>
      <w:keepNext/>
      <w:overflowPunct w:val="0"/>
      <w:autoSpaceDE w:val="0"/>
      <w:autoSpaceDN w:val="0"/>
      <w:adjustRightInd w:val="0"/>
      <w:spacing w:line="240" w:lineRule="atLeast"/>
      <w:textAlignment w:val="baseline"/>
    </w:pPr>
    <w:rPr>
      <w:rFonts w:asciiTheme="majorBidi" w:eastAsia="Times New Roman" w:hAnsiTheme="majorBidi" w:cstheme="majorBidi"/>
      <w:lang w:eastAsia="de-DE"/>
    </w:rPr>
  </w:style>
  <w:style w:type="numbering" w:customStyle="1" w:styleId="itemization1">
    <w:name w:val="itemization1"/>
    <w:basedOn w:val="NoList"/>
    <w:semiHidden/>
    <w:rsid w:val="00B97147"/>
    <w:pPr>
      <w:numPr>
        <w:numId w:val="1"/>
      </w:numPr>
    </w:pPr>
  </w:style>
  <w:style w:type="paragraph" w:customStyle="1" w:styleId="Style11">
    <w:name w:val="Style 1.1"/>
    <w:basedOn w:val="Normal"/>
    <w:link w:val="Style11Char"/>
    <w:autoRedefine/>
    <w:qFormat/>
    <w:rsid w:val="00B97147"/>
    <w:pPr>
      <w:keepNext/>
      <w:keepLines/>
      <w:numPr>
        <w:numId w:val="20"/>
      </w:numPr>
      <w:suppressAutoHyphens/>
      <w:overflowPunct w:val="0"/>
      <w:autoSpaceDE w:val="0"/>
      <w:autoSpaceDN w:val="0"/>
      <w:adjustRightInd w:val="0"/>
      <w:spacing w:before="360"/>
      <w:textAlignment w:val="baseline"/>
      <w:outlineLvl w:val="1"/>
    </w:pPr>
    <w:rPr>
      <w:rFonts w:ascii="Times New Roman" w:eastAsiaTheme="minorHAnsi" w:hAnsi="Times New Roman" w:cstheme="minorBidi"/>
      <w:b/>
      <w:bCs/>
      <w:iCs/>
      <w:szCs w:val="22"/>
      <w:lang w:val="en-CA" w:eastAsia="de-DE"/>
    </w:rPr>
  </w:style>
  <w:style w:type="character" w:customStyle="1" w:styleId="Style11Char">
    <w:name w:val="Style 1.1 Char"/>
    <w:basedOn w:val="DefaultParagraphFont"/>
    <w:link w:val="Style11"/>
    <w:rsid w:val="00B97147"/>
    <w:rPr>
      <w:rFonts w:ascii="Times New Roman" w:eastAsiaTheme="minorHAnsi" w:hAnsi="Times New Roman"/>
      <w:b/>
      <w:bCs/>
      <w:iCs/>
      <w:sz w:val="24"/>
      <w:lang w:val="en-CA" w:eastAsia="de-DE"/>
    </w:rPr>
  </w:style>
  <w:style w:type="paragraph" w:customStyle="1" w:styleId="Chapters">
    <w:name w:val="Chapters"/>
    <w:basedOn w:val="ListParagraph"/>
    <w:link w:val="ChaptersChar"/>
    <w:qFormat/>
    <w:rsid w:val="00B97147"/>
    <w:pPr>
      <w:numPr>
        <w:numId w:val="2"/>
      </w:numPr>
      <w:tabs>
        <w:tab w:val="left" w:pos="709"/>
      </w:tabs>
      <w:spacing w:before="240" w:line="360" w:lineRule="auto"/>
    </w:pPr>
    <w:rPr>
      <w:rFonts w:ascii="Times New Roman" w:eastAsia="Calibri" w:hAnsi="Times New Roman" w:cs="Calibri"/>
      <w:b/>
      <w:sz w:val="28"/>
      <w:szCs w:val="28"/>
    </w:rPr>
  </w:style>
  <w:style w:type="character" w:customStyle="1" w:styleId="ChaptersChar">
    <w:name w:val="Chapters Char"/>
    <w:basedOn w:val="DefaultParagraphFont"/>
    <w:link w:val="Chapters"/>
    <w:rsid w:val="00B97147"/>
    <w:rPr>
      <w:rFonts w:ascii="Times New Roman" w:eastAsia="Calibri" w:hAnsi="Times New Roman" w:cs="Calibri"/>
      <w:b/>
      <w:sz w:val="28"/>
      <w:szCs w:val="28"/>
      <w:lang w:eastAsia="en-US"/>
    </w:rPr>
  </w:style>
  <w:style w:type="paragraph" w:customStyle="1" w:styleId="Style21">
    <w:name w:val="Style2.1"/>
    <w:basedOn w:val="Style11"/>
    <w:link w:val="Style21Char"/>
    <w:qFormat/>
    <w:rsid w:val="00B97147"/>
    <w:pPr>
      <w:numPr>
        <w:ilvl w:val="1"/>
        <w:numId w:val="3"/>
      </w:numPr>
    </w:pPr>
  </w:style>
  <w:style w:type="character" w:customStyle="1" w:styleId="Style21Char">
    <w:name w:val="Style2.1 Char"/>
    <w:basedOn w:val="Style11Char"/>
    <w:link w:val="Style21"/>
    <w:rsid w:val="00B97147"/>
    <w:rPr>
      <w:rFonts w:ascii="Times New Roman" w:eastAsiaTheme="minorHAnsi" w:hAnsi="Times New Roman"/>
      <w:b/>
      <w:bCs/>
      <w:iCs/>
      <w:sz w:val="24"/>
      <w:lang w:val="en-CA" w:eastAsia="de-DE"/>
    </w:rPr>
  </w:style>
  <w:style w:type="paragraph" w:customStyle="1" w:styleId="heading10">
    <w:name w:val="heading1"/>
    <w:basedOn w:val="Heading1"/>
    <w:next w:val="Normal"/>
    <w:link w:val="heading1Char0"/>
    <w:rsid w:val="00B97147"/>
    <w:pPr>
      <w:pageBreakBefore w:val="0"/>
      <w:numPr>
        <w:numId w:val="4"/>
      </w:numPr>
      <w:suppressAutoHyphens/>
      <w:overflowPunct w:val="0"/>
      <w:autoSpaceDE w:val="0"/>
      <w:autoSpaceDN w:val="0"/>
      <w:adjustRightInd w:val="0"/>
      <w:spacing w:before="360" w:after="240" w:line="300" w:lineRule="atLeast"/>
      <w:textAlignment w:val="baseline"/>
    </w:pPr>
    <w:rPr>
      <w:rFonts w:eastAsia="Times New Roman"/>
      <w:sz w:val="24"/>
      <w:lang w:eastAsia="de-DE"/>
    </w:rPr>
  </w:style>
  <w:style w:type="paragraph" w:customStyle="1" w:styleId="heading20">
    <w:name w:val="heading2"/>
    <w:basedOn w:val="Heading2"/>
    <w:next w:val="Normal"/>
    <w:link w:val="heading2Char0"/>
    <w:rsid w:val="00B97147"/>
    <w:pPr>
      <w:keepNext w:val="0"/>
      <w:tabs>
        <w:tab w:val="num" w:pos="567"/>
      </w:tabs>
      <w:suppressAutoHyphens/>
      <w:overflowPunct w:val="0"/>
      <w:autoSpaceDE w:val="0"/>
      <w:autoSpaceDN w:val="0"/>
      <w:adjustRightInd w:val="0"/>
      <w:spacing w:before="360" w:line="240" w:lineRule="atLeast"/>
      <w:textAlignment w:val="baseline"/>
    </w:pPr>
    <w:rPr>
      <w:rFonts w:eastAsia="Times New Roman"/>
      <w:iCs/>
      <w:lang w:eastAsia="de-DE"/>
    </w:rPr>
  </w:style>
  <w:style w:type="numbering" w:customStyle="1" w:styleId="headings">
    <w:name w:val="headings"/>
    <w:basedOn w:val="NoList"/>
    <w:rsid w:val="00B97147"/>
    <w:pPr>
      <w:numPr>
        <w:numId w:val="4"/>
      </w:numPr>
    </w:pPr>
  </w:style>
  <w:style w:type="character" w:customStyle="1" w:styleId="ListParagraphChar">
    <w:name w:val="List Paragraph Char"/>
    <w:basedOn w:val="DefaultParagraphFont"/>
    <w:link w:val="ListParagraph"/>
    <w:uiPriority w:val="34"/>
    <w:rsid w:val="00B97147"/>
    <w:rPr>
      <w:rFonts w:ascii="Times" w:eastAsia="Cambria" w:hAnsi="Times" w:cs="Times New Roman"/>
      <w:sz w:val="24"/>
      <w:szCs w:val="24"/>
      <w:lang w:eastAsia="en-US"/>
    </w:rPr>
  </w:style>
  <w:style w:type="table" w:styleId="TableGrid">
    <w:name w:val="Table Grid"/>
    <w:basedOn w:val="TableNormal"/>
    <w:uiPriority w:val="39"/>
    <w:rsid w:val="00B97147"/>
    <w:pPr>
      <w:overflowPunct w:val="0"/>
      <w:autoSpaceDE w:val="0"/>
      <w:autoSpaceDN w:val="0"/>
      <w:adjustRightInd w:val="0"/>
      <w:spacing w:line="240" w:lineRule="atLeast"/>
      <w:ind w:firstLine="227"/>
      <w:jc w:val="both"/>
      <w:textAlignment w:val="baseline"/>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rsid w:val="00B97147"/>
    <w:rPr>
      <w:rFonts w:cs="Times New Roman"/>
      <w:sz w:val="18"/>
      <w:szCs w:val="18"/>
    </w:rPr>
  </w:style>
  <w:style w:type="paragraph" w:styleId="CommentText">
    <w:name w:val="annotation text"/>
    <w:basedOn w:val="Normal"/>
    <w:link w:val="CommentTextChar"/>
    <w:uiPriority w:val="99"/>
    <w:rsid w:val="00B97147"/>
    <w:pPr>
      <w:spacing w:before="240"/>
    </w:pPr>
    <w:rPr>
      <w:rFonts w:ascii="Times New Roman" w:eastAsia="Calibri" w:hAnsi="Times New Roman" w:cs="Calibri"/>
    </w:rPr>
  </w:style>
  <w:style w:type="character" w:customStyle="1" w:styleId="CommentTextChar">
    <w:name w:val="Comment Text Char"/>
    <w:basedOn w:val="DefaultParagraphFont"/>
    <w:link w:val="CommentText"/>
    <w:uiPriority w:val="99"/>
    <w:rsid w:val="00B97147"/>
    <w:rPr>
      <w:rFonts w:ascii="Times New Roman" w:eastAsia="Calibri" w:hAnsi="Times New Roman" w:cs="Calibri"/>
      <w:sz w:val="24"/>
      <w:szCs w:val="24"/>
      <w:lang w:eastAsia="en-US"/>
    </w:rPr>
  </w:style>
  <w:style w:type="paragraph" w:customStyle="1" w:styleId="figurecaption">
    <w:name w:val="figurecaption"/>
    <w:basedOn w:val="Normal"/>
    <w:next w:val="Normal"/>
    <w:rsid w:val="00B97147"/>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sz w:val="18"/>
      <w:szCs w:val="20"/>
      <w:lang w:eastAsia="de-DE"/>
    </w:rPr>
  </w:style>
  <w:style w:type="paragraph" w:customStyle="1" w:styleId="tablecaption">
    <w:name w:val="tablecaption"/>
    <w:basedOn w:val="Normal"/>
    <w:next w:val="Normal"/>
    <w:rsid w:val="00B97147"/>
    <w:pPr>
      <w:keepNext/>
      <w:keepLines/>
      <w:overflowPunct w:val="0"/>
      <w:autoSpaceDE w:val="0"/>
      <w:autoSpaceDN w:val="0"/>
      <w:adjustRightInd w:val="0"/>
      <w:spacing w:before="240" w:after="120" w:line="220" w:lineRule="atLeast"/>
      <w:jc w:val="center"/>
      <w:textAlignment w:val="baseline"/>
    </w:pPr>
    <w:rPr>
      <w:rFonts w:ascii="Times New Roman" w:eastAsia="Times New Roman" w:hAnsi="Times New Roman"/>
      <w:sz w:val="18"/>
      <w:szCs w:val="20"/>
      <w:lang w:val="de-DE" w:eastAsia="de-DE"/>
    </w:rPr>
  </w:style>
  <w:style w:type="character" w:customStyle="1" w:styleId="heading1Char0">
    <w:name w:val="heading1 Char"/>
    <w:basedOn w:val="Heading1Char"/>
    <w:link w:val="heading10"/>
    <w:rsid w:val="00B97147"/>
    <w:rPr>
      <w:rFonts w:ascii="Times" w:eastAsia="Times New Roman" w:hAnsi="Times" w:cs="Times New Roman"/>
      <w:b/>
      <w:bCs/>
      <w:sz w:val="24"/>
      <w:szCs w:val="32"/>
      <w:lang w:eastAsia="de-DE"/>
    </w:rPr>
  </w:style>
  <w:style w:type="table" w:customStyle="1" w:styleId="TableGrid1">
    <w:name w:val="Table Grid1"/>
    <w:basedOn w:val="TableNormal"/>
    <w:next w:val="TableGrid"/>
    <w:uiPriority w:val="39"/>
    <w:rsid w:val="00B97147"/>
    <w:pPr>
      <w:overflowPunct w:val="0"/>
      <w:autoSpaceDE w:val="0"/>
      <w:autoSpaceDN w:val="0"/>
      <w:adjustRightInd w:val="0"/>
      <w:spacing w:line="240" w:lineRule="atLeast"/>
      <w:ind w:firstLine="227"/>
      <w:jc w:val="both"/>
      <w:textAlignment w:val="baseline"/>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Normal"/>
    <w:rsid w:val="00B97147"/>
    <w:pPr>
      <w:keepNext/>
      <w:overflowPunct w:val="0"/>
      <w:autoSpaceDE w:val="0"/>
      <w:autoSpaceDN w:val="0"/>
      <w:adjustRightInd w:val="0"/>
      <w:spacing w:before="600" w:after="360" w:line="220" w:lineRule="atLeast"/>
      <w:ind w:left="567" w:right="567"/>
      <w:contextualSpacing/>
      <w:textAlignment w:val="baseline"/>
    </w:pPr>
    <w:rPr>
      <w:rFonts w:ascii="Times New Roman" w:eastAsia="Times New Roman" w:hAnsi="Times New Roman"/>
      <w:sz w:val="18"/>
      <w:szCs w:val="20"/>
      <w:lang w:eastAsia="de-DE"/>
    </w:rPr>
  </w:style>
  <w:style w:type="paragraph" w:customStyle="1" w:styleId="address">
    <w:name w:val="address"/>
    <w:basedOn w:val="Normal"/>
    <w:rsid w:val="00B97147"/>
    <w:pPr>
      <w:keepNext/>
      <w:suppressAutoHyphens/>
      <w:overflowPunct w:val="0"/>
      <w:autoSpaceDE w:val="0"/>
      <w:autoSpaceDN w:val="0"/>
      <w:adjustRightInd w:val="0"/>
      <w:spacing w:after="200" w:line="220" w:lineRule="atLeast"/>
      <w:contextualSpacing/>
      <w:jc w:val="center"/>
      <w:textAlignment w:val="baseline"/>
    </w:pPr>
    <w:rPr>
      <w:rFonts w:ascii="Times New Roman" w:eastAsia="Times New Roman" w:hAnsi="Times New Roman"/>
      <w:sz w:val="18"/>
      <w:szCs w:val="20"/>
      <w:lang w:eastAsia="de-DE"/>
    </w:rPr>
  </w:style>
  <w:style w:type="paragraph" w:customStyle="1" w:styleId="author">
    <w:name w:val="author"/>
    <w:basedOn w:val="Normal"/>
    <w:next w:val="address"/>
    <w:rsid w:val="00B97147"/>
    <w:pPr>
      <w:keepNext/>
      <w:suppressAutoHyphens/>
      <w:overflowPunct w:val="0"/>
      <w:autoSpaceDE w:val="0"/>
      <w:autoSpaceDN w:val="0"/>
      <w:adjustRightInd w:val="0"/>
      <w:spacing w:after="200" w:line="240" w:lineRule="atLeast"/>
      <w:jc w:val="center"/>
      <w:textAlignment w:val="baseline"/>
    </w:pPr>
    <w:rPr>
      <w:rFonts w:ascii="Times New Roman" w:eastAsia="Times New Roman" w:hAnsi="Times New Roman"/>
      <w:sz w:val="20"/>
      <w:szCs w:val="20"/>
      <w:lang w:eastAsia="de-DE"/>
    </w:rPr>
  </w:style>
  <w:style w:type="character" w:customStyle="1" w:styleId="e-mail">
    <w:name w:val="e-mail"/>
    <w:basedOn w:val="DefaultParagraphFont"/>
    <w:rsid w:val="00B97147"/>
    <w:rPr>
      <w:rFonts w:ascii="Courier" w:hAnsi="Courier"/>
      <w:noProof/>
      <w:spacing w:val="-6"/>
      <w:lang w:val="en-US"/>
    </w:rPr>
  </w:style>
  <w:style w:type="paragraph" w:customStyle="1" w:styleId="keywords">
    <w:name w:val="keywords"/>
    <w:basedOn w:val="abstract"/>
    <w:next w:val="heading10"/>
    <w:rsid w:val="00B97147"/>
    <w:pPr>
      <w:spacing w:before="220"/>
      <w:contextualSpacing w:val="0"/>
    </w:pPr>
  </w:style>
  <w:style w:type="paragraph" w:styleId="Title">
    <w:name w:val="Title"/>
    <w:basedOn w:val="Normal"/>
    <w:next w:val="Normal"/>
    <w:link w:val="TitleChar"/>
    <w:qFormat/>
    <w:rsid w:val="00B97147"/>
    <w:pPr>
      <w:keepNext/>
      <w:overflowPunct w:val="0"/>
      <w:autoSpaceDE w:val="0"/>
      <w:autoSpaceDN w:val="0"/>
      <w:adjustRightInd w:val="0"/>
      <w:spacing w:before="240" w:after="60" w:line="240" w:lineRule="atLeast"/>
      <w:ind w:firstLine="227"/>
      <w:jc w:val="center"/>
      <w:textAlignment w:val="baseline"/>
      <w:outlineLvl w:val="0"/>
    </w:pPr>
    <w:rPr>
      <w:rFonts w:asciiTheme="majorHAnsi" w:eastAsiaTheme="majorEastAsia" w:hAnsiTheme="majorHAnsi" w:cstheme="majorBidi"/>
      <w:b/>
      <w:bCs/>
      <w:kern w:val="28"/>
      <w:sz w:val="32"/>
      <w:szCs w:val="32"/>
      <w:lang w:eastAsia="de-DE"/>
    </w:rPr>
  </w:style>
  <w:style w:type="character" w:customStyle="1" w:styleId="TitleChar">
    <w:name w:val="Title Char"/>
    <w:basedOn w:val="DefaultParagraphFont"/>
    <w:link w:val="Title"/>
    <w:rsid w:val="00B97147"/>
    <w:rPr>
      <w:rFonts w:asciiTheme="majorHAnsi" w:eastAsiaTheme="majorEastAsia" w:hAnsiTheme="majorHAnsi" w:cstheme="majorBidi"/>
      <w:b/>
      <w:bCs/>
      <w:kern w:val="28"/>
      <w:sz w:val="32"/>
      <w:szCs w:val="32"/>
      <w:lang w:eastAsia="de-DE"/>
    </w:rPr>
  </w:style>
  <w:style w:type="paragraph" w:styleId="TOCHeading">
    <w:name w:val="TOC Heading"/>
    <w:basedOn w:val="Heading1"/>
    <w:next w:val="Normal"/>
    <w:uiPriority w:val="39"/>
    <w:unhideWhenUsed/>
    <w:qFormat/>
    <w:rsid w:val="00B97147"/>
    <w:pPr>
      <w:pageBreakBefore w:val="0"/>
      <w:numPr>
        <w:numId w:val="0"/>
      </w:numPr>
      <w:spacing w:before="480" w:line="276" w:lineRule="auto"/>
      <w:outlineLvl w:val="9"/>
    </w:pPr>
    <w:rPr>
      <w:rFonts w:asciiTheme="majorHAnsi" w:eastAsiaTheme="majorEastAsia" w:hAnsiTheme="majorHAnsi" w:cstheme="majorBidi"/>
      <w:sz w:val="28"/>
      <w:szCs w:val="28"/>
      <w:lang w:eastAsia="ja-JP"/>
    </w:rPr>
  </w:style>
  <w:style w:type="paragraph" w:customStyle="1" w:styleId="Style3">
    <w:name w:val="Style3"/>
    <w:basedOn w:val="heading20"/>
    <w:link w:val="Style3Char"/>
    <w:qFormat/>
    <w:rsid w:val="00B97147"/>
    <w:pPr>
      <w:numPr>
        <w:numId w:val="5"/>
      </w:numPr>
      <w:spacing w:after="120" w:line="480" w:lineRule="auto"/>
    </w:pPr>
  </w:style>
  <w:style w:type="character" w:customStyle="1" w:styleId="heading2Char0">
    <w:name w:val="heading2 Char"/>
    <w:basedOn w:val="Heading2Char"/>
    <w:link w:val="heading20"/>
    <w:rsid w:val="00B97147"/>
    <w:rPr>
      <w:rFonts w:ascii="Times" w:eastAsia="Times New Roman" w:hAnsi="Times" w:cs="Times New Roman"/>
      <w:b/>
      <w:bCs/>
      <w:iCs/>
      <w:sz w:val="24"/>
      <w:szCs w:val="24"/>
      <w:lang w:eastAsia="de-DE"/>
    </w:rPr>
  </w:style>
  <w:style w:type="character" w:customStyle="1" w:styleId="Style3Char">
    <w:name w:val="Style3 Char"/>
    <w:basedOn w:val="heading2Char0"/>
    <w:link w:val="Style3"/>
    <w:rsid w:val="00B97147"/>
    <w:rPr>
      <w:rFonts w:ascii="Times" w:eastAsia="Times New Roman" w:hAnsi="Times" w:cs="Times New Roman"/>
      <w:b/>
      <w:bCs/>
      <w:iCs/>
      <w:sz w:val="24"/>
      <w:szCs w:val="24"/>
      <w:lang w:eastAsia="de-DE"/>
    </w:rPr>
  </w:style>
  <w:style w:type="paragraph" w:styleId="NormalWeb">
    <w:name w:val="Normal (Web)"/>
    <w:basedOn w:val="Normal"/>
    <w:uiPriority w:val="99"/>
    <w:unhideWhenUsed/>
    <w:rsid w:val="00B97147"/>
    <w:pPr>
      <w:keepNext/>
      <w:spacing w:after="200" w:line="276" w:lineRule="auto"/>
    </w:pPr>
    <w:rPr>
      <w:rFonts w:ascii="Times New Roman" w:eastAsiaTheme="minorHAnsi" w:hAnsi="Times New Roman"/>
      <w:lang w:val="en-CA"/>
    </w:rPr>
  </w:style>
  <w:style w:type="paragraph" w:styleId="CommentSubject">
    <w:name w:val="annotation subject"/>
    <w:basedOn w:val="CommentText"/>
    <w:next w:val="CommentText"/>
    <w:link w:val="CommentSubjectChar"/>
    <w:uiPriority w:val="99"/>
    <w:unhideWhenUsed/>
    <w:rsid w:val="00B97147"/>
    <w:pPr>
      <w:spacing w:before="0" w:after="200"/>
    </w:pPr>
    <w:rPr>
      <w:rFonts w:asciiTheme="minorHAnsi" w:eastAsiaTheme="minorHAnsi" w:hAnsiTheme="minorHAnsi" w:cstheme="minorBidi"/>
      <w:b/>
      <w:bCs/>
      <w:sz w:val="20"/>
      <w:szCs w:val="20"/>
      <w:lang w:val="en-CA"/>
    </w:rPr>
  </w:style>
  <w:style w:type="character" w:customStyle="1" w:styleId="CommentSubjectChar">
    <w:name w:val="Comment Subject Char"/>
    <w:basedOn w:val="CommentTextChar"/>
    <w:link w:val="CommentSubject"/>
    <w:uiPriority w:val="99"/>
    <w:rsid w:val="00B97147"/>
    <w:rPr>
      <w:rFonts w:ascii="Times New Roman" w:eastAsiaTheme="minorHAnsi" w:hAnsi="Times New Roman" w:cs="Calibri"/>
      <w:b/>
      <w:bCs/>
      <w:sz w:val="20"/>
      <w:szCs w:val="20"/>
      <w:lang w:val="en-CA" w:eastAsia="en-US"/>
    </w:rPr>
  </w:style>
  <w:style w:type="paragraph" w:styleId="Revision">
    <w:name w:val="Revision"/>
    <w:hidden/>
    <w:uiPriority w:val="99"/>
    <w:semiHidden/>
    <w:rsid w:val="00B97147"/>
    <w:rPr>
      <w:rFonts w:eastAsiaTheme="minorHAnsi"/>
      <w:lang w:val="en-CA" w:eastAsia="en-US"/>
    </w:rPr>
  </w:style>
  <w:style w:type="paragraph" w:customStyle="1" w:styleId="Sixpoint2">
    <w:name w:val="Six point 2"/>
    <w:qFormat/>
    <w:rsid w:val="00B97147"/>
    <w:pPr>
      <w:numPr>
        <w:numId w:val="6"/>
      </w:numPr>
      <w:spacing w:after="200" w:line="276" w:lineRule="auto"/>
    </w:pPr>
    <w:rPr>
      <w:rFonts w:ascii="Times New Roman" w:eastAsiaTheme="minorHAnsi" w:hAnsi="Times New Roman"/>
      <w:sz w:val="24"/>
      <w:lang w:val="en-CA" w:eastAsia="en-US"/>
    </w:rPr>
  </w:style>
  <w:style w:type="paragraph" w:customStyle="1" w:styleId="three">
    <w:name w:val="three"/>
    <w:basedOn w:val="Normal"/>
    <w:qFormat/>
    <w:rsid w:val="00B97147"/>
    <w:pPr>
      <w:keepNext/>
      <w:numPr>
        <w:numId w:val="7"/>
      </w:numPr>
      <w:spacing w:after="200" w:line="276" w:lineRule="auto"/>
      <w:ind w:left="357" w:hanging="357"/>
    </w:pPr>
    <w:rPr>
      <w:rFonts w:ascii="Times New Roman" w:eastAsiaTheme="minorHAnsi" w:hAnsi="Times New Roman" w:cstheme="minorBidi"/>
      <w:b/>
      <w:szCs w:val="22"/>
      <w:lang w:val="en-CA"/>
    </w:rPr>
  </w:style>
  <w:style w:type="table" w:customStyle="1" w:styleId="TableGrid11">
    <w:name w:val="Table Grid11"/>
    <w:basedOn w:val="TableNormal"/>
    <w:next w:val="TableGrid"/>
    <w:uiPriority w:val="59"/>
    <w:rsid w:val="00B97147"/>
    <w:pPr>
      <w:overflowPunct w:val="0"/>
      <w:autoSpaceDE w:val="0"/>
      <w:autoSpaceDN w:val="0"/>
      <w:adjustRightInd w:val="0"/>
      <w:spacing w:line="240" w:lineRule="atLeast"/>
      <w:ind w:firstLine="227"/>
      <w:jc w:val="both"/>
      <w:textAlignment w:val="baseline"/>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0">
    <w:name w:val="Abstract"/>
    <w:basedOn w:val="Normal"/>
    <w:rsid w:val="00B97147"/>
    <w:pPr>
      <w:keepNext/>
      <w:spacing w:after="260"/>
      <w:ind w:left="1100" w:hanging="1100"/>
    </w:pPr>
    <w:rPr>
      <w:rFonts w:ascii="Times New Roman" w:eastAsia="Times New Roman" w:hAnsi="Times New Roman"/>
      <w:sz w:val="18"/>
      <w:szCs w:val="20"/>
      <w:lang w:val="en-GB"/>
    </w:rPr>
  </w:style>
  <w:style w:type="paragraph" w:customStyle="1" w:styleId="Table">
    <w:name w:val="Table"/>
    <w:basedOn w:val="Normal"/>
    <w:rsid w:val="00B97147"/>
    <w:pPr>
      <w:keepNext/>
      <w:spacing w:before="120" w:after="120"/>
    </w:pPr>
    <w:rPr>
      <w:rFonts w:ascii="Times New Roman" w:eastAsia="Times New Roman" w:hAnsi="Times New Roman"/>
      <w:sz w:val="22"/>
      <w:szCs w:val="20"/>
      <w:lang w:val="en-GB"/>
    </w:rPr>
  </w:style>
  <w:style w:type="paragraph" w:customStyle="1" w:styleId="Heading1nonumber">
    <w:name w:val="Heading 1 no number"/>
    <w:basedOn w:val="Heading1"/>
    <w:next w:val="Normal"/>
    <w:link w:val="Heading1nonumberChar"/>
    <w:qFormat/>
    <w:rsid w:val="00B97147"/>
    <w:pPr>
      <w:pageBreakBefore w:val="0"/>
      <w:numPr>
        <w:numId w:val="0"/>
      </w:numPr>
    </w:pPr>
    <w:rPr>
      <w:sz w:val="28"/>
    </w:rPr>
  </w:style>
  <w:style w:type="character" w:customStyle="1" w:styleId="Heading1nonumberChar">
    <w:name w:val="Heading 1 no number Char"/>
    <w:basedOn w:val="Heading1Char"/>
    <w:link w:val="Heading1nonumber"/>
    <w:rsid w:val="00B97147"/>
    <w:rPr>
      <w:rFonts w:ascii="Times" w:eastAsia="SimSun" w:hAnsi="Times" w:cs="Times New Roman"/>
      <w:b/>
      <w:bCs/>
      <w:sz w:val="28"/>
      <w:szCs w:val="32"/>
      <w:lang w:eastAsia="en-US"/>
    </w:rPr>
  </w:style>
  <w:style w:type="paragraph" w:customStyle="1" w:styleId="References0">
    <w:name w:val="References"/>
    <w:basedOn w:val="Normal"/>
    <w:link w:val="ReferencesChar"/>
    <w:qFormat/>
    <w:rsid w:val="00B97147"/>
    <w:pPr>
      <w:keepNext/>
      <w:spacing w:line="360" w:lineRule="auto"/>
      <w:ind w:left="680" w:hanging="680"/>
    </w:pPr>
    <w:rPr>
      <w:rFonts w:cs="Times"/>
      <w:i/>
    </w:rPr>
  </w:style>
  <w:style w:type="character" w:customStyle="1" w:styleId="apple-converted-space">
    <w:name w:val="apple-converted-space"/>
    <w:basedOn w:val="DefaultParagraphFont"/>
    <w:rsid w:val="00B97147"/>
  </w:style>
  <w:style w:type="character" w:styleId="HTMLCode">
    <w:name w:val="HTML Code"/>
    <w:basedOn w:val="DefaultParagraphFont"/>
    <w:uiPriority w:val="99"/>
    <w:unhideWhenUsed/>
    <w:rsid w:val="00B97147"/>
    <w:rPr>
      <w:rFonts w:ascii="Courier New" w:eastAsia="Times New Roman" w:hAnsi="Courier New" w:cs="Courier New"/>
      <w:sz w:val="20"/>
      <w:szCs w:val="20"/>
    </w:rPr>
  </w:style>
  <w:style w:type="paragraph" w:customStyle="1" w:styleId="Thesischapternumber">
    <w:name w:val="Thesis chapter number"/>
    <w:basedOn w:val="Heading1"/>
    <w:link w:val="ThesischapternumberChar"/>
    <w:qFormat/>
    <w:rsid w:val="00B97147"/>
  </w:style>
  <w:style w:type="character" w:customStyle="1" w:styleId="ThesischapternumberChar">
    <w:name w:val="Thesis chapter number Char"/>
    <w:basedOn w:val="Heading1Char"/>
    <w:link w:val="Thesischapternumber"/>
    <w:rsid w:val="00B97147"/>
    <w:rPr>
      <w:rFonts w:ascii="Times" w:eastAsia="SimSun" w:hAnsi="Times" w:cs="Times New Roman"/>
      <w:b/>
      <w:bCs/>
      <w:sz w:val="44"/>
      <w:szCs w:val="32"/>
      <w:lang w:eastAsia="en-US"/>
    </w:rPr>
  </w:style>
  <w:style w:type="paragraph" w:styleId="DocumentMap">
    <w:name w:val="Document Map"/>
    <w:basedOn w:val="Normal"/>
    <w:link w:val="DocumentMapChar"/>
    <w:rsid w:val="00B97147"/>
    <w:rPr>
      <w:rFonts w:ascii="Tahoma" w:hAnsi="Tahoma" w:cs="Tahoma"/>
      <w:sz w:val="16"/>
      <w:szCs w:val="16"/>
    </w:rPr>
  </w:style>
  <w:style w:type="character" w:customStyle="1" w:styleId="DocumentMapChar">
    <w:name w:val="Document Map Char"/>
    <w:basedOn w:val="DefaultParagraphFont"/>
    <w:link w:val="DocumentMap"/>
    <w:rsid w:val="00B97147"/>
    <w:rPr>
      <w:rFonts w:ascii="Tahoma" w:eastAsia="Cambria" w:hAnsi="Tahoma" w:cs="Tahoma"/>
      <w:sz w:val="16"/>
      <w:szCs w:val="16"/>
      <w:lang w:eastAsia="en-US"/>
    </w:rPr>
  </w:style>
  <w:style w:type="paragraph" w:styleId="BodyText">
    <w:name w:val="Body Text"/>
    <w:basedOn w:val="Normal"/>
    <w:link w:val="BodyTextChar"/>
    <w:uiPriority w:val="99"/>
    <w:rsid w:val="00B97147"/>
    <w:pPr>
      <w:tabs>
        <w:tab w:val="left" w:pos="288"/>
      </w:tabs>
      <w:spacing w:after="120" w:line="228" w:lineRule="auto"/>
      <w:ind w:firstLine="288"/>
    </w:pPr>
    <w:rPr>
      <w:rFonts w:ascii="Times New Roman" w:eastAsia="SimSun" w:hAnsi="Times New Roman"/>
      <w:spacing w:val="-1"/>
      <w:sz w:val="20"/>
      <w:szCs w:val="20"/>
      <w:lang w:val="x-none" w:eastAsia="x-none"/>
    </w:rPr>
  </w:style>
  <w:style w:type="character" w:customStyle="1" w:styleId="BodyTextChar">
    <w:name w:val="Body Text Char"/>
    <w:basedOn w:val="DefaultParagraphFont"/>
    <w:link w:val="BodyText"/>
    <w:uiPriority w:val="99"/>
    <w:rsid w:val="00B97147"/>
    <w:rPr>
      <w:rFonts w:ascii="Times New Roman" w:eastAsia="SimSun" w:hAnsi="Times New Roman" w:cs="Times New Roman"/>
      <w:spacing w:val="-1"/>
      <w:sz w:val="20"/>
      <w:szCs w:val="20"/>
      <w:lang w:val="x-none" w:eastAsia="x-none"/>
    </w:rPr>
  </w:style>
  <w:style w:type="numbering" w:customStyle="1" w:styleId="Style2">
    <w:name w:val="Style2"/>
    <w:uiPriority w:val="99"/>
    <w:rsid w:val="00B97147"/>
    <w:pPr>
      <w:numPr>
        <w:numId w:val="17"/>
      </w:numPr>
    </w:pPr>
  </w:style>
  <w:style w:type="paragraph" w:styleId="HTMLPreformatted">
    <w:name w:val="HTML Preformatted"/>
    <w:basedOn w:val="Normal"/>
    <w:link w:val="HTMLPreformattedChar"/>
    <w:uiPriority w:val="99"/>
    <w:unhideWhenUsed/>
    <w:rsid w:val="00B97147"/>
    <w:rPr>
      <w:rFonts w:ascii="Consolas" w:eastAsiaTheme="minorHAnsi" w:hAnsi="Consolas" w:cs="Consolas"/>
      <w:sz w:val="20"/>
      <w:szCs w:val="20"/>
      <w:lang w:val="en-CA"/>
    </w:rPr>
  </w:style>
  <w:style w:type="character" w:customStyle="1" w:styleId="HTMLPreformattedChar">
    <w:name w:val="HTML Preformatted Char"/>
    <w:basedOn w:val="DefaultParagraphFont"/>
    <w:link w:val="HTMLPreformatted"/>
    <w:uiPriority w:val="99"/>
    <w:rsid w:val="00B97147"/>
    <w:rPr>
      <w:rFonts w:ascii="Consolas" w:eastAsiaTheme="minorHAnsi" w:hAnsi="Consolas" w:cs="Consolas"/>
      <w:sz w:val="20"/>
      <w:szCs w:val="20"/>
      <w:lang w:val="en-CA" w:eastAsia="en-US"/>
    </w:rPr>
  </w:style>
  <w:style w:type="numbering" w:customStyle="1" w:styleId="Style4">
    <w:name w:val="Style4"/>
    <w:uiPriority w:val="99"/>
    <w:rsid w:val="00B97147"/>
    <w:pPr>
      <w:numPr>
        <w:numId w:val="18"/>
      </w:numPr>
    </w:pPr>
  </w:style>
  <w:style w:type="paragraph" w:customStyle="1" w:styleId="61">
    <w:name w:val="6.1"/>
    <w:basedOn w:val="Normal"/>
    <w:rsid w:val="00B97147"/>
    <w:pPr>
      <w:numPr>
        <w:ilvl w:val="1"/>
        <w:numId w:val="19"/>
      </w:numPr>
    </w:pPr>
  </w:style>
  <w:style w:type="paragraph" w:styleId="Subtitle">
    <w:name w:val="Subtitle"/>
    <w:basedOn w:val="Normal"/>
    <w:next w:val="Author0"/>
    <w:link w:val="SubtitleChar"/>
    <w:qFormat/>
    <w:rsid w:val="00B97147"/>
    <w:pPr>
      <w:spacing w:line="300" w:lineRule="exact"/>
    </w:pPr>
    <w:rPr>
      <w:rFonts w:ascii="Times New Roman" w:eastAsia="Times New Roman" w:hAnsi="Times New Roman"/>
      <w:i/>
      <w:noProof/>
      <w:sz w:val="26"/>
      <w:szCs w:val="20"/>
      <w:lang w:val="en-GB"/>
    </w:rPr>
  </w:style>
  <w:style w:type="character" w:customStyle="1" w:styleId="SubtitleChar">
    <w:name w:val="Subtitle Char"/>
    <w:basedOn w:val="DefaultParagraphFont"/>
    <w:link w:val="Subtitle"/>
    <w:rsid w:val="00B97147"/>
    <w:rPr>
      <w:rFonts w:ascii="Times New Roman" w:eastAsia="Times New Roman" w:hAnsi="Times New Roman" w:cs="Times New Roman"/>
      <w:i/>
      <w:noProof/>
      <w:sz w:val="26"/>
      <w:szCs w:val="20"/>
      <w:lang w:val="en-GB" w:eastAsia="en-US"/>
    </w:rPr>
  </w:style>
  <w:style w:type="paragraph" w:customStyle="1" w:styleId="Author0">
    <w:name w:val="Author"/>
    <w:uiPriority w:val="99"/>
    <w:rsid w:val="00B97147"/>
    <w:pPr>
      <w:spacing w:before="480" w:line="260" w:lineRule="exact"/>
    </w:pPr>
    <w:rPr>
      <w:rFonts w:ascii="Times New Roman" w:eastAsia="Times New Roman" w:hAnsi="Times New Roman" w:cs="Times New Roman"/>
      <w:noProof/>
      <w:szCs w:val="20"/>
      <w:lang w:val="en-GB" w:eastAsia="en-US"/>
    </w:rPr>
  </w:style>
  <w:style w:type="paragraph" w:customStyle="1" w:styleId="CN">
    <w:name w:val="CN"/>
    <w:basedOn w:val="ChapterNo"/>
    <w:rsid w:val="00B97147"/>
  </w:style>
  <w:style w:type="paragraph" w:customStyle="1" w:styleId="ChapterNo">
    <w:name w:val="ChapterNo"/>
    <w:basedOn w:val="Normal"/>
    <w:rsid w:val="00B97147"/>
    <w:pPr>
      <w:spacing w:before="1140" w:after="260" w:line="340" w:lineRule="exact"/>
    </w:pPr>
    <w:rPr>
      <w:rFonts w:ascii="Times New Roman" w:eastAsia="Times New Roman" w:hAnsi="Times New Roman"/>
      <w:noProof/>
      <w:sz w:val="30"/>
      <w:szCs w:val="20"/>
      <w:lang w:val="en-GB"/>
    </w:rPr>
  </w:style>
  <w:style w:type="paragraph" w:styleId="FootnoteText">
    <w:name w:val="footnote text"/>
    <w:basedOn w:val="small"/>
    <w:link w:val="FootnoteTextChar"/>
    <w:semiHidden/>
    <w:rsid w:val="00B97147"/>
    <w:pPr>
      <w:ind w:left="240" w:hanging="240"/>
    </w:pPr>
  </w:style>
  <w:style w:type="character" w:customStyle="1" w:styleId="FootnoteTextChar">
    <w:name w:val="Footnote Text Char"/>
    <w:basedOn w:val="DefaultParagraphFont"/>
    <w:link w:val="FootnoteText"/>
    <w:semiHidden/>
    <w:rsid w:val="00B97147"/>
    <w:rPr>
      <w:rFonts w:ascii="Times New Roman" w:eastAsia="Times New Roman" w:hAnsi="Times New Roman" w:cs="Times New Roman"/>
      <w:sz w:val="18"/>
      <w:szCs w:val="20"/>
      <w:lang w:val="en-GB" w:eastAsia="en-US"/>
    </w:rPr>
  </w:style>
  <w:style w:type="paragraph" w:customStyle="1" w:styleId="small">
    <w:name w:val="small"/>
    <w:basedOn w:val="Normal"/>
    <w:rsid w:val="00B97147"/>
    <w:pPr>
      <w:spacing w:line="220" w:lineRule="exact"/>
    </w:pPr>
    <w:rPr>
      <w:rFonts w:ascii="Times New Roman" w:eastAsia="Times New Roman" w:hAnsi="Times New Roman"/>
      <w:sz w:val="18"/>
      <w:szCs w:val="20"/>
      <w:lang w:val="en-GB"/>
    </w:rPr>
  </w:style>
  <w:style w:type="character" w:styleId="FootnoteReference">
    <w:name w:val="footnote reference"/>
    <w:basedOn w:val="DefaultParagraphFont"/>
    <w:uiPriority w:val="99"/>
    <w:rsid w:val="00B97147"/>
    <w:rPr>
      <w:rFonts w:ascii="Times New Roman" w:hAnsi="Times New Roman"/>
      <w:sz w:val="18"/>
      <w:vertAlign w:val="superscript"/>
    </w:rPr>
  </w:style>
  <w:style w:type="paragraph" w:customStyle="1" w:styleId="Affiliation">
    <w:name w:val="Affiliation"/>
    <w:next w:val="Abstract0"/>
    <w:rsid w:val="00B97147"/>
    <w:pPr>
      <w:spacing w:after="520" w:line="220" w:lineRule="exact"/>
    </w:pPr>
    <w:rPr>
      <w:rFonts w:ascii="Times New Roman" w:eastAsia="Times New Roman" w:hAnsi="Times New Roman" w:cs="Times New Roman"/>
      <w:i/>
      <w:noProof/>
      <w:sz w:val="18"/>
      <w:szCs w:val="20"/>
      <w:lang w:val="en-GB" w:eastAsia="en-US"/>
    </w:rPr>
  </w:style>
  <w:style w:type="paragraph" w:customStyle="1" w:styleId="HeadingMath">
    <w:name w:val="HeadingMath"/>
    <w:basedOn w:val="Normal"/>
    <w:next w:val="Normal"/>
    <w:rsid w:val="00B97147"/>
    <w:pPr>
      <w:keepNext/>
      <w:spacing w:before="260" w:line="220" w:lineRule="exact"/>
    </w:pPr>
    <w:rPr>
      <w:rFonts w:ascii="Times New Roman" w:eastAsia="Times New Roman" w:hAnsi="Times New Roman"/>
      <w:smallCaps/>
      <w:sz w:val="20"/>
      <w:szCs w:val="20"/>
      <w:lang w:val="en-GB"/>
    </w:rPr>
  </w:style>
  <w:style w:type="paragraph" w:customStyle="1" w:styleId="BlockQuote">
    <w:name w:val="BlockQuote"/>
    <w:basedOn w:val="Normal"/>
    <w:next w:val="Normal"/>
    <w:rsid w:val="00B97147"/>
    <w:pPr>
      <w:spacing w:before="120" w:after="140" w:line="220" w:lineRule="exact"/>
      <w:ind w:left="300"/>
    </w:pPr>
    <w:rPr>
      <w:rFonts w:ascii="Times New Roman" w:eastAsia="Times New Roman" w:hAnsi="Times New Roman"/>
      <w:sz w:val="20"/>
      <w:szCs w:val="20"/>
      <w:lang w:val="en-GB"/>
    </w:rPr>
  </w:style>
  <w:style w:type="paragraph" w:customStyle="1" w:styleId="LISTnum">
    <w:name w:val="LISTnum"/>
    <w:basedOn w:val="Normal"/>
    <w:rsid w:val="00B97147"/>
    <w:pPr>
      <w:spacing w:line="220" w:lineRule="exact"/>
      <w:ind w:left="300" w:hanging="300"/>
    </w:pPr>
    <w:rPr>
      <w:rFonts w:ascii="Times New Roman" w:eastAsia="Times New Roman" w:hAnsi="Times New Roman"/>
      <w:sz w:val="20"/>
      <w:szCs w:val="20"/>
      <w:lang w:val="en-GB"/>
    </w:rPr>
  </w:style>
  <w:style w:type="paragraph" w:customStyle="1" w:styleId="LISTalph">
    <w:name w:val="LISTalph"/>
    <w:basedOn w:val="Normal"/>
    <w:rsid w:val="00B97147"/>
    <w:pPr>
      <w:spacing w:line="220" w:lineRule="exact"/>
      <w:ind w:left="300" w:hanging="300"/>
    </w:pPr>
    <w:rPr>
      <w:rFonts w:ascii="Times New Roman" w:eastAsia="Times New Roman" w:hAnsi="Times New Roman"/>
      <w:sz w:val="20"/>
      <w:szCs w:val="20"/>
      <w:lang w:val="en-GB"/>
    </w:rPr>
  </w:style>
  <w:style w:type="paragraph" w:customStyle="1" w:styleId="LISTdash">
    <w:name w:val="LISTdash"/>
    <w:basedOn w:val="LISTalph"/>
    <w:rsid w:val="00B97147"/>
  </w:style>
  <w:style w:type="paragraph" w:customStyle="1" w:styleId="Motto">
    <w:name w:val="Motto"/>
    <w:basedOn w:val="small"/>
    <w:next w:val="Heading1"/>
    <w:rsid w:val="00B97147"/>
    <w:pPr>
      <w:spacing w:before="360" w:after="360"/>
      <w:ind w:left="1559"/>
      <w:jc w:val="right"/>
    </w:pPr>
  </w:style>
  <w:style w:type="paragraph" w:customStyle="1" w:styleId="Figure">
    <w:name w:val="Figure"/>
    <w:basedOn w:val="Normal"/>
    <w:next w:val="Caption"/>
    <w:rsid w:val="00B97147"/>
    <w:pPr>
      <w:keepNext/>
      <w:spacing w:before="260" w:after="260"/>
      <w:jc w:val="center"/>
    </w:pPr>
    <w:rPr>
      <w:rFonts w:ascii="Times New Roman" w:eastAsia="Times New Roman" w:hAnsi="Times New Roman"/>
      <w:sz w:val="20"/>
      <w:szCs w:val="20"/>
      <w:lang w:val="en-GB"/>
    </w:rPr>
  </w:style>
  <w:style w:type="paragraph" w:customStyle="1" w:styleId="Equation">
    <w:name w:val="Equation"/>
    <w:basedOn w:val="Normal"/>
    <w:next w:val="Normal"/>
    <w:rsid w:val="00B97147"/>
    <w:pPr>
      <w:tabs>
        <w:tab w:val="right" w:pos="4253"/>
      </w:tabs>
      <w:spacing w:before="260" w:after="260"/>
      <w:ind w:left="360"/>
    </w:pPr>
    <w:rPr>
      <w:rFonts w:ascii="Times New Roman" w:eastAsia="Times New Roman" w:hAnsi="Times New Roman"/>
      <w:sz w:val="20"/>
      <w:szCs w:val="20"/>
      <w:lang w:val="en-GB"/>
    </w:rPr>
  </w:style>
  <w:style w:type="paragraph" w:customStyle="1" w:styleId="HeadingOther">
    <w:name w:val="HeadingOther"/>
    <w:basedOn w:val="Heading1"/>
    <w:next w:val="Normal"/>
    <w:rsid w:val="00B97147"/>
    <w:pPr>
      <w:pageBreakBefore w:val="0"/>
      <w:numPr>
        <w:numId w:val="0"/>
      </w:numPr>
      <w:tabs>
        <w:tab w:val="clear" w:pos="1985"/>
        <w:tab w:val="left" w:pos="426"/>
      </w:tabs>
      <w:spacing w:before="520" w:after="260" w:line="300" w:lineRule="exact"/>
      <w:ind w:left="900" w:hanging="900"/>
      <w:outlineLvl w:val="9"/>
    </w:pPr>
    <w:rPr>
      <w:rFonts w:eastAsia="Times New Roman"/>
      <w:bCs w:val="0"/>
      <w:caps/>
      <w:kern w:val="22"/>
      <w:sz w:val="26"/>
      <w:szCs w:val="20"/>
      <w:lang w:val="en-GB"/>
    </w:rPr>
  </w:style>
  <w:style w:type="paragraph" w:customStyle="1" w:styleId="Appendix">
    <w:name w:val="Appendix"/>
    <w:basedOn w:val="Appendixstyle"/>
    <w:rsid w:val="00E322F7"/>
    <w:pPr>
      <w:ind w:firstLine="240"/>
      <w:pPrChange w:id="1" w:author="Nasser Mustafa [2]" w:date="2018-09-26T11:56:00Z">
        <w:pPr>
          <w:spacing w:line="276" w:lineRule="auto"/>
          <w:ind w:firstLine="240"/>
          <w:contextualSpacing/>
          <w:jc w:val="center"/>
        </w:pPr>
      </w:pPrChange>
    </w:pPr>
    <w:rPr>
      <w:b/>
      <w:rPrChange w:id="1" w:author="Nasser Mustafa [2]" w:date="2018-09-26T11:56:00Z">
        <w:rPr>
          <w:rFonts w:eastAsia="Calibri"/>
          <w:sz w:val="32"/>
          <w:szCs w:val="24"/>
          <w:lang w:val="en-US" w:eastAsia="en-US" w:bidi="ar-SA"/>
        </w:rPr>
      </w:rPrChange>
    </w:rPr>
  </w:style>
  <w:style w:type="paragraph" w:customStyle="1" w:styleId="Notes">
    <w:name w:val="Notes"/>
    <w:basedOn w:val="small"/>
    <w:rsid w:val="00B97147"/>
    <w:pPr>
      <w:ind w:left="240" w:hanging="240"/>
    </w:pPr>
  </w:style>
  <w:style w:type="paragraph" w:styleId="EndnoteText">
    <w:name w:val="endnote text"/>
    <w:basedOn w:val="small"/>
    <w:link w:val="EndnoteTextChar"/>
    <w:semiHidden/>
    <w:rsid w:val="00B97147"/>
    <w:pPr>
      <w:ind w:left="240" w:hanging="240"/>
    </w:pPr>
  </w:style>
  <w:style w:type="character" w:customStyle="1" w:styleId="EndnoteTextChar">
    <w:name w:val="Endnote Text Char"/>
    <w:basedOn w:val="DefaultParagraphFont"/>
    <w:link w:val="EndnoteText"/>
    <w:semiHidden/>
    <w:rsid w:val="00B97147"/>
    <w:rPr>
      <w:rFonts w:ascii="Times New Roman" w:eastAsia="Times New Roman" w:hAnsi="Times New Roman" w:cs="Times New Roman"/>
      <w:sz w:val="18"/>
      <w:szCs w:val="20"/>
      <w:lang w:val="en-GB" w:eastAsia="en-US"/>
    </w:rPr>
  </w:style>
  <w:style w:type="character" w:styleId="EndnoteReference">
    <w:name w:val="endnote reference"/>
    <w:basedOn w:val="DefaultParagraphFont"/>
    <w:semiHidden/>
    <w:rsid w:val="00B97147"/>
    <w:rPr>
      <w:vertAlign w:val="superscript"/>
    </w:rPr>
  </w:style>
  <w:style w:type="paragraph" w:styleId="MacroText">
    <w:name w:val="macro"/>
    <w:link w:val="MacroTextChar"/>
    <w:semiHidden/>
    <w:rsid w:val="00B97147"/>
    <w:pPr>
      <w:widowControl w:val="0"/>
      <w:tabs>
        <w:tab w:val="left" w:pos="480"/>
        <w:tab w:val="left" w:pos="960"/>
        <w:tab w:val="left" w:pos="1440"/>
        <w:tab w:val="left" w:pos="1920"/>
        <w:tab w:val="left" w:pos="2400"/>
        <w:tab w:val="left" w:pos="2880"/>
        <w:tab w:val="left" w:pos="3360"/>
        <w:tab w:val="left" w:pos="3840"/>
        <w:tab w:val="left" w:pos="4320"/>
      </w:tabs>
      <w:spacing w:line="240" w:lineRule="exact"/>
    </w:pPr>
    <w:rPr>
      <w:rFonts w:ascii="Courier New" w:eastAsia="Times New Roman" w:hAnsi="Courier New" w:cs="Times New Roman"/>
      <w:sz w:val="18"/>
      <w:szCs w:val="20"/>
      <w:lang w:val="en-GB" w:eastAsia="en-US"/>
    </w:rPr>
  </w:style>
  <w:style w:type="character" w:customStyle="1" w:styleId="MacroTextChar">
    <w:name w:val="Macro Text Char"/>
    <w:basedOn w:val="DefaultParagraphFont"/>
    <w:link w:val="MacroText"/>
    <w:semiHidden/>
    <w:rsid w:val="00B97147"/>
    <w:rPr>
      <w:rFonts w:ascii="Courier New" w:eastAsia="Times New Roman" w:hAnsi="Courier New" w:cs="Times New Roman"/>
      <w:sz w:val="18"/>
      <w:szCs w:val="20"/>
      <w:lang w:val="en-GB" w:eastAsia="en-US"/>
    </w:rPr>
  </w:style>
  <w:style w:type="character" w:customStyle="1" w:styleId="capLabel">
    <w:name w:val="capLabel"/>
    <w:basedOn w:val="DefaultParagraphFont"/>
    <w:rsid w:val="00B97147"/>
    <w:rPr>
      <w:i/>
      <w:vertAlign w:val="baseline"/>
    </w:rPr>
  </w:style>
  <w:style w:type="paragraph" w:styleId="BodyTextIndent">
    <w:name w:val="Body Text Indent"/>
    <w:basedOn w:val="Normal"/>
    <w:link w:val="BodyTextIndentChar"/>
    <w:rsid w:val="00B97147"/>
    <w:pPr>
      <w:spacing w:line="220" w:lineRule="exact"/>
      <w:ind w:firstLine="284"/>
    </w:pPr>
    <w:rPr>
      <w:rFonts w:ascii="Times New Roman" w:eastAsia="Times New Roman" w:hAnsi="Times New Roman"/>
      <w:sz w:val="20"/>
      <w:szCs w:val="20"/>
      <w:lang w:val="en-GB"/>
    </w:rPr>
  </w:style>
  <w:style w:type="character" w:customStyle="1" w:styleId="BodyTextIndentChar">
    <w:name w:val="Body Text Indent Char"/>
    <w:basedOn w:val="DefaultParagraphFont"/>
    <w:link w:val="BodyTextIndent"/>
    <w:rsid w:val="00B97147"/>
    <w:rPr>
      <w:rFonts w:ascii="Times New Roman" w:eastAsia="Times New Roman" w:hAnsi="Times New Roman" w:cs="Times New Roman"/>
      <w:sz w:val="20"/>
      <w:szCs w:val="20"/>
      <w:lang w:val="en-GB" w:eastAsia="en-US"/>
    </w:rPr>
  </w:style>
  <w:style w:type="paragraph" w:styleId="BodyTextIndent2">
    <w:name w:val="Body Text Indent 2"/>
    <w:basedOn w:val="Normal"/>
    <w:link w:val="BodyTextIndent2Char"/>
    <w:rsid w:val="00B97147"/>
    <w:pPr>
      <w:spacing w:line="220" w:lineRule="exact"/>
      <w:ind w:firstLine="301"/>
    </w:pPr>
    <w:rPr>
      <w:rFonts w:ascii="Times New Roman" w:eastAsia="Times New Roman" w:hAnsi="Times New Roman"/>
      <w:sz w:val="20"/>
      <w:szCs w:val="20"/>
      <w:lang w:val="en-GB"/>
    </w:rPr>
  </w:style>
  <w:style w:type="character" w:customStyle="1" w:styleId="BodyTextIndent2Char">
    <w:name w:val="Body Text Indent 2 Char"/>
    <w:basedOn w:val="DefaultParagraphFont"/>
    <w:link w:val="BodyTextIndent2"/>
    <w:rsid w:val="00B97147"/>
    <w:rPr>
      <w:rFonts w:ascii="Times New Roman" w:eastAsia="Times New Roman" w:hAnsi="Times New Roman" w:cs="Times New Roman"/>
      <w:sz w:val="20"/>
      <w:szCs w:val="20"/>
      <w:lang w:val="en-GB" w:eastAsia="en-US"/>
    </w:rPr>
  </w:style>
  <w:style w:type="paragraph" w:customStyle="1" w:styleId="bulletlist">
    <w:name w:val="bullet list"/>
    <w:basedOn w:val="BodyText"/>
    <w:rsid w:val="00B97147"/>
    <w:pPr>
      <w:spacing w:after="0" w:line="240" w:lineRule="auto"/>
      <w:ind w:firstLine="0"/>
    </w:pPr>
    <w:rPr>
      <w:rFonts w:eastAsia="MS Mincho"/>
      <w:lang w:val="en-US" w:eastAsia="en-US"/>
    </w:rPr>
  </w:style>
  <w:style w:type="paragraph" w:customStyle="1" w:styleId="TextInTable">
    <w:name w:val="TextInTable"/>
    <w:qFormat/>
    <w:rsid w:val="00B97147"/>
    <w:pPr>
      <w:overflowPunct w:val="0"/>
      <w:autoSpaceDE w:val="0"/>
      <w:autoSpaceDN w:val="0"/>
      <w:adjustRightInd w:val="0"/>
      <w:jc w:val="both"/>
      <w:textAlignment w:val="baseline"/>
    </w:pPr>
    <w:rPr>
      <w:rFonts w:ascii="Times New Roman" w:eastAsia="Times New Roman" w:hAnsi="Times New Roman" w:cs="Times New Roman"/>
      <w:sz w:val="20"/>
      <w:szCs w:val="20"/>
      <w:lang w:eastAsia="en-US"/>
    </w:rPr>
  </w:style>
  <w:style w:type="paragraph" w:styleId="Index1">
    <w:name w:val="index 1"/>
    <w:basedOn w:val="Normal"/>
    <w:next w:val="Normal"/>
    <w:autoRedefine/>
    <w:uiPriority w:val="99"/>
    <w:semiHidden/>
    <w:unhideWhenUsed/>
    <w:rsid w:val="00B97147"/>
    <w:pPr>
      <w:ind w:left="240" w:hanging="240"/>
    </w:pPr>
  </w:style>
  <w:style w:type="paragraph" w:customStyle="1" w:styleId="EndNoteBibliography">
    <w:name w:val="EndNote Bibliography"/>
    <w:basedOn w:val="Normal"/>
    <w:link w:val="EndNoteBibliographyChar"/>
    <w:rsid w:val="00B97147"/>
    <w:rPr>
      <w:rFonts w:ascii="Times New Roman" w:hAnsi="Times New Roman"/>
      <w:noProof/>
    </w:rPr>
  </w:style>
  <w:style w:type="character" w:customStyle="1" w:styleId="EndNoteBibliographyChar">
    <w:name w:val="EndNote Bibliography Char"/>
    <w:basedOn w:val="DefaultParagraphFont"/>
    <w:link w:val="EndNoteBibliography"/>
    <w:rsid w:val="00B97147"/>
    <w:rPr>
      <w:rFonts w:ascii="Times New Roman" w:eastAsia="Cambria" w:hAnsi="Times New Roman" w:cs="Times New Roman"/>
      <w:noProof/>
      <w:sz w:val="24"/>
      <w:szCs w:val="24"/>
      <w:lang w:eastAsia="en-US"/>
    </w:rPr>
  </w:style>
  <w:style w:type="paragraph" w:customStyle="1" w:styleId="EndNoteBibliographyTitle">
    <w:name w:val="EndNote Bibliography Title"/>
    <w:basedOn w:val="Normal"/>
    <w:link w:val="EndNoteBibliographyTitleChar"/>
    <w:rsid w:val="00B97147"/>
    <w:pPr>
      <w:jc w:val="center"/>
    </w:pPr>
    <w:rPr>
      <w:rFonts w:ascii="Times New Roman" w:hAnsi="Times New Roman"/>
      <w:noProof/>
    </w:rPr>
  </w:style>
  <w:style w:type="character" w:customStyle="1" w:styleId="EndNoteBibliographyTitleChar">
    <w:name w:val="EndNote Bibliography Title Char"/>
    <w:basedOn w:val="DefaultParagraphFont"/>
    <w:link w:val="EndNoteBibliographyTitle"/>
    <w:rsid w:val="00B97147"/>
    <w:rPr>
      <w:rFonts w:ascii="Times New Roman" w:eastAsia="Cambria" w:hAnsi="Times New Roman" w:cs="Times New Roman"/>
      <w:noProof/>
      <w:sz w:val="24"/>
      <w:szCs w:val="24"/>
      <w:lang w:eastAsia="en-US"/>
    </w:rPr>
  </w:style>
  <w:style w:type="paragraph" w:customStyle="1" w:styleId="papersubtitle">
    <w:name w:val="paper subtitle"/>
    <w:uiPriority w:val="99"/>
    <w:rsid w:val="00B97147"/>
    <w:pPr>
      <w:spacing w:after="120"/>
      <w:jc w:val="center"/>
    </w:pPr>
    <w:rPr>
      <w:rFonts w:ascii="Times New Roman" w:eastAsia="Times New Roman" w:hAnsi="Times New Roman" w:cs="Times New Roman"/>
      <w:bCs/>
      <w:noProof/>
      <w:sz w:val="28"/>
      <w:szCs w:val="28"/>
      <w:lang w:eastAsia="en-US"/>
    </w:rPr>
  </w:style>
  <w:style w:type="paragraph" w:customStyle="1" w:styleId="papertitle">
    <w:name w:val="paper title"/>
    <w:uiPriority w:val="99"/>
    <w:rsid w:val="00B97147"/>
    <w:pPr>
      <w:spacing w:after="120"/>
      <w:jc w:val="center"/>
    </w:pPr>
    <w:rPr>
      <w:rFonts w:ascii="Times New Roman" w:eastAsia="Times New Roman" w:hAnsi="Times New Roman" w:cs="Times New Roman"/>
      <w:bCs/>
      <w:noProof/>
      <w:sz w:val="48"/>
      <w:szCs w:val="48"/>
      <w:lang w:eastAsia="en-US"/>
    </w:rPr>
  </w:style>
  <w:style w:type="paragraph" w:customStyle="1" w:styleId="references">
    <w:name w:val="references"/>
    <w:link w:val="referencesChar0"/>
    <w:uiPriority w:val="99"/>
    <w:rsid w:val="00B97147"/>
    <w:pPr>
      <w:numPr>
        <w:numId w:val="42"/>
      </w:numPr>
      <w:spacing w:after="50" w:line="180" w:lineRule="exact"/>
      <w:jc w:val="both"/>
    </w:pPr>
    <w:rPr>
      <w:rFonts w:ascii="Times New Roman" w:eastAsia="Times New Roman" w:hAnsi="Times New Roman" w:cs="Times New Roman"/>
      <w:noProof/>
      <w:sz w:val="16"/>
      <w:szCs w:val="16"/>
      <w:lang w:eastAsia="en-US"/>
    </w:rPr>
  </w:style>
  <w:style w:type="character" w:customStyle="1" w:styleId="CaptionChar">
    <w:name w:val="Caption Char"/>
    <w:link w:val="Caption"/>
    <w:uiPriority w:val="99"/>
    <w:rsid w:val="00B97147"/>
    <w:rPr>
      <w:rFonts w:ascii="Times" w:eastAsia="Cambria" w:hAnsi="Times" w:cs="Times New Roman"/>
      <w:b/>
      <w:bCs/>
      <w:sz w:val="24"/>
      <w:szCs w:val="18"/>
      <w:lang w:eastAsia="en-US"/>
    </w:rPr>
  </w:style>
  <w:style w:type="character" w:customStyle="1" w:styleId="referencesChar0">
    <w:name w:val="references Char"/>
    <w:link w:val="references"/>
    <w:uiPriority w:val="99"/>
    <w:rsid w:val="00B97147"/>
    <w:rPr>
      <w:rFonts w:ascii="Times New Roman" w:eastAsia="Times New Roman" w:hAnsi="Times New Roman" w:cs="Times New Roman"/>
      <w:noProof/>
      <w:sz w:val="16"/>
      <w:szCs w:val="16"/>
      <w:lang w:eastAsia="en-US"/>
    </w:rPr>
  </w:style>
  <w:style w:type="table" w:customStyle="1" w:styleId="TableGrid2">
    <w:name w:val="Table Grid2"/>
    <w:basedOn w:val="TableNormal"/>
    <w:next w:val="TableGrid"/>
    <w:uiPriority w:val="39"/>
    <w:rsid w:val="00B97147"/>
    <w:pPr>
      <w:overflowPunct w:val="0"/>
      <w:autoSpaceDE w:val="0"/>
      <w:autoSpaceDN w:val="0"/>
      <w:adjustRightInd w:val="0"/>
      <w:spacing w:line="240" w:lineRule="atLeast"/>
      <w:ind w:firstLine="227"/>
      <w:jc w:val="both"/>
      <w:textAlignment w:val="baseline"/>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5">
    <w:name w:val="Style5"/>
    <w:basedOn w:val="Heading2"/>
    <w:link w:val="Style5Char"/>
    <w:qFormat/>
    <w:rsid w:val="00B97147"/>
    <w:pPr>
      <w:ind w:left="576"/>
    </w:pPr>
  </w:style>
  <w:style w:type="paragraph" w:customStyle="1" w:styleId="Style6">
    <w:name w:val="Style6"/>
    <w:basedOn w:val="Heading2"/>
    <w:link w:val="Style6Char"/>
    <w:qFormat/>
    <w:rsid w:val="00B97147"/>
    <w:pPr>
      <w:ind w:left="666" w:hanging="576"/>
    </w:pPr>
  </w:style>
  <w:style w:type="character" w:customStyle="1" w:styleId="Style5Char">
    <w:name w:val="Style5 Char"/>
    <w:basedOn w:val="Heading2Char"/>
    <w:link w:val="Style5"/>
    <w:rsid w:val="00B97147"/>
    <w:rPr>
      <w:rFonts w:ascii="Times" w:eastAsia="SimSun" w:hAnsi="Times" w:cs="Times New Roman"/>
      <w:b/>
      <w:bCs/>
      <w:sz w:val="24"/>
      <w:szCs w:val="24"/>
      <w:lang w:eastAsia="en-US"/>
    </w:rPr>
  </w:style>
  <w:style w:type="character" w:customStyle="1" w:styleId="Style6Char">
    <w:name w:val="Style6 Char"/>
    <w:basedOn w:val="Heading2Char"/>
    <w:link w:val="Style6"/>
    <w:rsid w:val="00B97147"/>
    <w:rPr>
      <w:rFonts w:ascii="Times" w:eastAsia="SimSun" w:hAnsi="Times" w:cs="Times New Roman"/>
      <w:b/>
      <w:bCs/>
      <w:sz w:val="24"/>
      <w:szCs w:val="24"/>
      <w:lang w:eastAsia="en-US"/>
    </w:rPr>
  </w:style>
  <w:style w:type="table" w:customStyle="1" w:styleId="TableGrid3">
    <w:name w:val="Table Grid3"/>
    <w:basedOn w:val="TableNormal"/>
    <w:next w:val="TableGrid"/>
    <w:rsid w:val="00610303"/>
    <w:pPr>
      <w:overflowPunct w:val="0"/>
      <w:autoSpaceDE w:val="0"/>
      <w:autoSpaceDN w:val="0"/>
      <w:adjustRightInd w:val="0"/>
      <w:spacing w:line="240" w:lineRule="atLeast"/>
      <w:ind w:firstLine="227"/>
      <w:jc w:val="both"/>
      <w:textAlignment w:val="baseline"/>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F2FFB"/>
    <w:rPr>
      <w:color w:val="605E5C"/>
      <w:shd w:val="clear" w:color="auto" w:fill="E1DFDD"/>
    </w:rPr>
  </w:style>
  <w:style w:type="paragraph" w:customStyle="1" w:styleId="EndNoteCategoryHeading">
    <w:name w:val="EndNote Category Heading"/>
    <w:basedOn w:val="Normal"/>
    <w:link w:val="EndNoteCategoryHeadingChar"/>
    <w:rsid w:val="00F93126"/>
    <w:pPr>
      <w:spacing w:before="120" w:after="120"/>
    </w:pPr>
    <w:rPr>
      <w:b/>
      <w:noProof/>
    </w:rPr>
  </w:style>
  <w:style w:type="character" w:customStyle="1" w:styleId="ReferencesChar">
    <w:name w:val="References Char"/>
    <w:basedOn w:val="DefaultParagraphFont"/>
    <w:link w:val="References0"/>
    <w:rsid w:val="00F93126"/>
    <w:rPr>
      <w:rFonts w:ascii="Times" w:eastAsia="Cambria" w:hAnsi="Times" w:cs="Times"/>
      <w:i/>
      <w:sz w:val="24"/>
      <w:szCs w:val="24"/>
      <w:lang w:eastAsia="en-US"/>
    </w:rPr>
  </w:style>
  <w:style w:type="character" w:customStyle="1" w:styleId="EndNoteCategoryHeadingChar">
    <w:name w:val="EndNote Category Heading Char"/>
    <w:basedOn w:val="ReferencesChar"/>
    <w:link w:val="EndNoteCategoryHeading"/>
    <w:rsid w:val="00F93126"/>
    <w:rPr>
      <w:rFonts w:ascii="Times" w:eastAsia="Cambria" w:hAnsi="Times" w:cs="Times New Roman"/>
      <w:b/>
      <w:i w:val="0"/>
      <w:noProof/>
      <w:sz w:val="24"/>
      <w:szCs w:val="24"/>
      <w:lang w:eastAsia="en-US"/>
    </w:rPr>
  </w:style>
  <w:style w:type="paragraph" w:styleId="Date">
    <w:name w:val="Date"/>
    <w:basedOn w:val="Normal"/>
    <w:next w:val="Normal"/>
    <w:link w:val="DateChar"/>
    <w:uiPriority w:val="99"/>
    <w:semiHidden/>
    <w:unhideWhenUsed/>
    <w:rsid w:val="00C364EC"/>
  </w:style>
  <w:style w:type="character" w:customStyle="1" w:styleId="DateChar">
    <w:name w:val="Date Char"/>
    <w:basedOn w:val="DefaultParagraphFont"/>
    <w:link w:val="Date"/>
    <w:uiPriority w:val="99"/>
    <w:semiHidden/>
    <w:rsid w:val="00C364EC"/>
    <w:rPr>
      <w:rFonts w:ascii="Times" w:eastAsia="Cambria" w:hAnsi="Times" w:cs="Times New Roman"/>
      <w:sz w:val="24"/>
      <w:szCs w:val="24"/>
      <w:lang w:eastAsia="en-US"/>
    </w:rPr>
  </w:style>
  <w:style w:type="character" w:styleId="IntenseReference">
    <w:name w:val="Intense Reference"/>
    <w:basedOn w:val="DefaultParagraphFont"/>
    <w:uiPriority w:val="32"/>
    <w:qFormat/>
    <w:rsid w:val="00D23C37"/>
    <w:rPr>
      <w:rFonts w:ascii="Times New Roman" w:hAnsi="Times New Roman"/>
      <w:b w:val="0"/>
      <w:bCs/>
      <w:caps w:val="0"/>
      <w:smallCaps/>
      <w:color w:val="000000" w:themeColor="text1"/>
      <w:spacing w:val="5"/>
      <w:sz w:val="32"/>
      <w:rPrChange w:id="2" w:author="Nasser Mustafa [2]" w:date="2018-09-23T16:07:00Z">
        <w:rPr>
          <w:bCs/>
          <w:smallCaps/>
          <w:color w:val="000000" w:themeColor="text1"/>
          <w:spacing w:val="5"/>
        </w:rPr>
      </w:rPrChange>
    </w:rPr>
  </w:style>
  <w:style w:type="paragraph" w:customStyle="1" w:styleId="Heading11">
    <w:name w:val="Heading 11"/>
    <w:basedOn w:val="Normal"/>
    <w:next w:val="Heading1"/>
    <w:uiPriority w:val="9"/>
    <w:qFormat/>
    <w:rsid w:val="00D23C37"/>
    <w:pPr>
      <w:spacing w:before="100" w:beforeAutospacing="1" w:after="100" w:afterAutospacing="1"/>
      <w:outlineLvl w:val="0"/>
    </w:pPr>
    <w:rPr>
      <w:rFonts w:ascii="Times New Roman" w:eastAsia="MS Mincho" w:hAnsi="Times New Roman"/>
      <w:b/>
      <w:bCs/>
      <w:kern w:val="36"/>
      <w:sz w:val="48"/>
      <w:szCs w:val="48"/>
      <w:lang w:eastAsia="zh-CN"/>
    </w:rPr>
  </w:style>
  <w:style w:type="paragraph" w:customStyle="1" w:styleId="Heading31">
    <w:name w:val="Heading 31"/>
    <w:basedOn w:val="Normal"/>
    <w:next w:val="Heading3"/>
    <w:uiPriority w:val="9"/>
    <w:qFormat/>
    <w:rsid w:val="00D23C37"/>
    <w:pPr>
      <w:spacing w:before="100" w:beforeAutospacing="1" w:after="100" w:afterAutospacing="1"/>
      <w:outlineLvl w:val="2"/>
    </w:pPr>
    <w:rPr>
      <w:rFonts w:ascii="Times New Roman" w:eastAsia="MS Mincho" w:hAnsi="Times New Roman"/>
      <w:b/>
      <w:bCs/>
      <w:sz w:val="27"/>
      <w:szCs w:val="27"/>
      <w:lang w:eastAsia="zh-CN"/>
    </w:rPr>
  </w:style>
  <w:style w:type="numbering" w:customStyle="1" w:styleId="NoList1">
    <w:name w:val="No List1"/>
    <w:next w:val="NoList"/>
    <w:uiPriority w:val="99"/>
    <w:semiHidden/>
    <w:unhideWhenUsed/>
    <w:rsid w:val="00D23C37"/>
  </w:style>
  <w:style w:type="table" w:customStyle="1" w:styleId="ListTable1Light-Accent11">
    <w:name w:val="List Table 1 Light - Accent 11"/>
    <w:basedOn w:val="TableNormal"/>
    <w:uiPriority w:val="46"/>
    <w:rsid w:val="00D23C37"/>
    <w:rPr>
      <w:lang w:eastAsia="ja-JP"/>
    </w:rPr>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styleId="SubtleEmphasis">
    <w:name w:val="Subtle Emphasis"/>
    <w:qFormat/>
    <w:rsid w:val="00D23C37"/>
    <w:rPr>
      <w:b w:val="0"/>
      <w:bCs w:val="0"/>
      <w:i/>
      <w:iCs/>
    </w:rPr>
  </w:style>
  <w:style w:type="character" w:styleId="Strong">
    <w:name w:val="Strong"/>
    <w:basedOn w:val="DefaultParagraphFont"/>
    <w:uiPriority w:val="22"/>
    <w:qFormat/>
    <w:rsid w:val="00D23C37"/>
    <w:rPr>
      <w:b/>
      <w:bCs/>
    </w:rPr>
  </w:style>
  <w:style w:type="paragraph" w:customStyle="1" w:styleId="ListParagraph1">
    <w:name w:val="List Paragraph1"/>
    <w:basedOn w:val="Normal"/>
    <w:next w:val="ListParagraph"/>
    <w:uiPriority w:val="34"/>
    <w:qFormat/>
    <w:rsid w:val="00D23C37"/>
    <w:pPr>
      <w:spacing w:after="160" w:line="259" w:lineRule="auto"/>
      <w:ind w:left="720"/>
      <w:contextualSpacing/>
    </w:pPr>
    <w:rPr>
      <w:rFonts w:asciiTheme="minorHAnsi" w:eastAsia="Calibri" w:hAnsiTheme="minorHAnsi" w:cstheme="minorBidi"/>
      <w:sz w:val="22"/>
      <w:szCs w:val="22"/>
    </w:rPr>
  </w:style>
  <w:style w:type="character" w:customStyle="1" w:styleId="Hyperlink1">
    <w:name w:val="Hyperlink1"/>
    <w:basedOn w:val="DefaultParagraphFont"/>
    <w:uiPriority w:val="99"/>
    <w:unhideWhenUsed/>
    <w:rsid w:val="00D23C37"/>
    <w:rPr>
      <w:color w:val="0563C1"/>
      <w:u w:val="single"/>
    </w:rPr>
  </w:style>
  <w:style w:type="paragraph" w:customStyle="1" w:styleId="BalloonText1">
    <w:name w:val="Balloon Text1"/>
    <w:basedOn w:val="Normal"/>
    <w:next w:val="BalloonText"/>
    <w:uiPriority w:val="99"/>
    <w:semiHidden/>
    <w:unhideWhenUsed/>
    <w:rsid w:val="00D23C37"/>
    <w:rPr>
      <w:rFonts w:ascii="Lucida Grande" w:eastAsiaTheme="minorEastAsia" w:hAnsi="Lucida Grande" w:cs="Lucida Grande"/>
      <w:sz w:val="18"/>
      <w:szCs w:val="18"/>
      <w:lang w:eastAsia="zh-CN"/>
    </w:rPr>
  </w:style>
  <w:style w:type="paragraph" w:customStyle="1" w:styleId="Header1">
    <w:name w:val="Header1"/>
    <w:basedOn w:val="Normal"/>
    <w:next w:val="Header"/>
    <w:uiPriority w:val="99"/>
    <w:unhideWhenUsed/>
    <w:rsid w:val="00D23C37"/>
    <w:pPr>
      <w:tabs>
        <w:tab w:val="center" w:pos="4320"/>
        <w:tab w:val="right" w:pos="8640"/>
      </w:tabs>
    </w:pPr>
    <w:rPr>
      <w:rFonts w:asciiTheme="minorHAnsi" w:eastAsiaTheme="minorEastAsia" w:hAnsiTheme="minorHAnsi" w:cstheme="minorBidi"/>
      <w:sz w:val="22"/>
      <w:szCs w:val="22"/>
      <w:lang w:eastAsia="zh-CN"/>
    </w:rPr>
  </w:style>
  <w:style w:type="paragraph" w:customStyle="1" w:styleId="Footer1">
    <w:name w:val="Footer1"/>
    <w:basedOn w:val="Normal"/>
    <w:next w:val="Footer"/>
    <w:uiPriority w:val="99"/>
    <w:unhideWhenUsed/>
    <w:rsid w:val="00D23C37"/>
    <w:pPr>
      <w:tabs>
        <w:tab w:val="center" w:pos="4320"/>
        <w:tab w:val="right" w:pos="8640"/>
      </w:tabs>
    </w:pPr>
    <w:rPr>
      <w:rFonts w:asciiTheme="minorHAnsi" w:eastAsiaTheme="minorEastAsia" w:hAnsiTheme="minorHAnsi" w:cstheme="minorBidi"/>
      <w:sz w:val="22"/>
      <w:szCs w:val="22"/>
      <w:lang w:eastAsia="zh-CN"/>
    </w:rPr>
  </w:style>
  <w:style w:type="character" w:styleId="BookTitle">
    <w:name w:val="Book Title"/>
    <w:basedOn w:val="DefaultParagraphFont"/>
    <w:uiPriority w:val="33"/>
    <w:qFormat/>
    <w:rsid w:val="00D23C37"/>
    <w:rPr>
      <w:b/>
      <w:bCs/>
      <w:smallCaps/>
      <w:spacing w:val="5"/>
    </w:rPr>
  </w:style>
  <w:style w:type="paragraph" w:customStyle="1" w:styleId="CommentText1">
    <w:name w:val="Comment Text1"/>
    <w:basedOn w:val="Normal"/>
    <w:next w:val="CommentText"/>
    <w:uiPriority w:val="99"/>
    <w:semiHidden/>
    <w:unhideWhenUsed/>
    <w:rsid w:val="00D23C37"/>
    <w:pPr>
      <w:spacing w:after="160"/>
    </w:pPr>
    <w:rPr>
      <w:rFonts w:asciiTheme="minorHAnsi" w:eastAsiaTheme="minorEastAsia" w:hAnsiTheme="minorHAnsi" w:cstheme="minorBidi"/>
      <w:sz w:val="20"/>
      <w:szCs w:val="20"/>
      <w:lang w:eastAsia="zh-CN"/>
    </w:rPr>
  </w:style>
  <w:style w:type="paragraph" w:customStyle="1" w:styleId="CommentSubject1">
    <w:name w:val="Comment Subject1"/>
    <w:basedOn w:val="CommentText"/>
    <w:next w:val="CommentText"/>
    <w:uiPriority w:val="99"/>
    <w:semiHidden/>
    <w:unhideWhenUsed/>
    <w:rsid w:val="00D23C37"/>
    <w:pPr>
      <w:spacing w:before="0" w:after="160"/>
    </w:pPr>
    <w:rPr>
      <w:rFonts w:asciiTheme="minorHAnsi" w:hAnsiTheme="minorHAnsi" w:cstheme="minorBidi"/>
      <w:b/>
      <w:bCs/>
      <w:sz w:val="20"/>
      <w:szCs w:val="20"/>
    </w:rPr>
  </w:style>
  <w:style w:type="paragraph" w:customStyle="1" w:styleId="Revision1">
    <w:name w:val="Revision1"/>
    <w:next w:val="Revision"/>
    <w:hidden/>
    <w:uiPriority w:val="99"/>
    <w:semiHidden/>
    <w:rsid w:val="00D23C37"/>
    <w:rPr>
      <w:rFonts w:eastAsia="Calibri"/>
      <w:lang w:eastAsia="en-US"/>
    </w:rPr>
  </w:style>
  <w:style w:type="numbering" w:customStyle="1" w:styleId="NoList11">
    <w:name w:val="No List11"/>
    <w:next w:val="NoList"/>
    <w:uiPriority w:val="99"/>
    <w:semiHidden/>
    <w:unhideWhenUsed/>
    <w:rsid w:val="00D23C37"/>
  </w:style>
  <w:style w:type="paragraph" w:customStyle="1" w:styleId="z-TopofForm1">
    <w:name w:val="z-Top of Form1"/>
    <w:basedOn w:val="Normal"/>
    <w:next w:val="Normal"/>
    <w:hidden/>
    <w:uiPriority w:val="99"/>
    <w:semiHidden/>
    <w:unhideWhenUsed/>
    <w:rsid w:val="00D23C37"/>
    <w:pPr>
      <w:pBdr>
        <w:bottom w:val="single" w:sz="6" w:space="1" w:color="auto"/>
      </w:pBdr>
      <w:jc w:val="center"/>
    </w:pPr>
    <w:rPr>
      <w:rFonts w:ascii="Arial" w:eastAsiaTheme="minorEastAsia" w:hAnsi="Arial" w:cs="Arial"/>
      <w:vanish/>
      <w:sz w:val="16"/>
      <w:szCs w:val="16"/>
    </w:rPr>
  </w:style>
  <w:style w:type="character" w:customStyle="1" w:styleId="z-TopofFormChar">
    <w:name w:val="z-Top of Form Char"/>
    <w:basedOn w:val="DefaultParagraphFont"/>
    <w:link w:val="z-TopofForm"/>
    <w:uiPriority w:val="99"/>
    <w:semiHidden/>
    <w:rsid w:val="00D23C37"/>
    <w:rPr>
      <w:rFonts w:ascii="Arial" w:eastAsia="MS Mincho" w:hAnsi="Arial" w:cs="Arial"/>
      <w:vanish/>
      <w:sz w:val="16"/>
      <w:szCs w:val="16"/>
    </w:rPr>
  </w:style>
  <w:style w:type="paragraph" w:customStyle="1" w:styleId="z-BottomofForm1">
    <w:name w:val="z-Bottom of Form1"/>
    <w:basedOn w:val="Normal"/>
    <w:next w:val="Normal"/>
    <w:hidden/>
    <w:uiPriority w:val="99"/>
    <w:semiHidden/>
    <w:unhideWhenUsed/>
    <w:rsid w:val="00D23C37"/>
    <w:pPr>
      <w:pBdr>
        <w:top w:val="single" w:sz="6" w:space="1" w:color="auto"/>
      </w:pBdr>
      <w:jc w:val="center"/>
    </w:pPr>
    <w:rPr>
      <w:rFonts w:ascii="Arial" w:eastAsiaTheme="minorEastAsia" w:hAnsi="Arial" w:cs="Arial"/>
      <w:vanish/>
      <w:sz w:val="16"/>
      <w:szCs w:val="16"/>
    </w:rPr>
  </w:style>
  <w:style w:type="character" w:customStyle="1" w:styleId="z-BottomofFormChar">
    <w:name w:val="z-Bottom of Form Char"/>
    <w:basedOn w:val="DefaultParagraphFont"/>
    <w:link w:val="z-BottomofForm"/>
    <w:uiPriority w:val="99"/>
    <w:semiHidden/>
    <w:rsid w:val="00D23C37"/>
    <w:rPr>
      <w:rFonts w:ascii="Arial" w:eastAsia="MS Mincho" w:hAnsi="Arial" w:cs="Arial"/>
      <w:vanish/>
      <w:sz w:val="16"/>
      <w:szCs w:val="16"/>
    </w:rPr>
  </w:style>
  <w:style w:type="paragraph" w:customStyle="1" w:styleId="NormalWeb1">
    <w:name w:val="Normal (Web)1"/>
    <w:basedOn w:val="Normal"/>
    <w:next w:val="NormalWeb"/>
    <w:uiPriority w:val="99"/>
    <w:unhideWhenUsed/>
    <w:rsid w:val="00D23C37"/>
    <w:pPr>
      <w:spacing w:before="100" w:beforeAutospacing="1" w:after="100" w:afterAutospacing="1"/>
    </w:pPr>
    <w:rPr>
      <w:rFonts w:ascii="Times New Roman" w:eastAsiaTheme="minorEastAsia" w:hAnsi="Times New Roman"/>
    </w:rPr>
  </w:style>
  <w:style w:type="character" w:styleId="HTMLCite">
    <w:name w:val="HTML Cite"/>
    <w:basedOn w:val="DefaultParagraphFont"/>
    <w:uiPriority w:val="99"/>
    <w:semiHidden/>
    <w:unhideWhenUsed/>
    <w:rsid w:val="00D23C37"/>
    <w:rPr>
      <w:i/>
      <w:iCs/>
    </w:rPr>
  </w:style>
  <w:style w:type="character" w:customStyle="1" w:styleId="IntenseReference1">
    <w:name w:val="Intense Reference1"/>
    <w:basedOn w:val="DefaultParagraphFont"/>
    <w:uiPriority w:val="32"/>
    <w:qFormat/>
    <w:rsid w:val="00D23C37"/>
    <w:rPr>
      <w:rFonts w:ascii="Times New Roman" w:hAnsi="Times New Roman"/>
      <w:b/>
      <w:bCs/>
      <w:smallCaps/>
      <w:color w:val="000000"/>
      <w:spacing w:val="5"/>
      <w:sz w:val="32"/>
    </w:rPr>
  </w:style>
  <w:style w:type="character" w:customStyle="1" w:styleId="Heading1Char1">
    <w:name w:val="Heading 1 Char1"/>
    <w:basedOn w:val="DefaultParagraphFont"/>
    <w:uiPriority w:val="9"/>
    <w:rsid w:val="00D23C37"/>
    <w:rPr>
      <w:rFonts w:asciiTheme="majorHAnsi" w:eastAsiaTheme="majorEastAsia" w:hAnsiTheme="majorHAnsi" w:cstheme="majorBidi"/>
      <w:color w:val="2E74B5" w:themeColor="accent1" w:themeShade="BF"/>
      <w:sz w:val="32"/>
      <w:szCs w:val="32"/>
    </w:rPr>
  </w:style>
  <w:style w:type="character" w:customStyle="1" w:styleId="Heading3Char1">
    <w:name w:val="Heading 3 Char1"/>
    <w:basedOn w:val="DefaultParagraphFont"/>
    <w:uiPriority w:val="9"/>
    <w:semiHidden/>
    <w:rsid w:val="00D23C37"/>
    <w:rPr>
      <w:rFonts w:asciiTheme="majorHAnsi" w:eastAsiaTheme="majorEastAsia" w:hAnsiTheme="majorHAnsi" w:cstheme="majorBidi"/>
      <w:color w:val="1F4D78" w:themeColor="accent1" w:themeShade="7F"/>
      <w:sz w:val="24"/>
      <w:szCs w:val="24"/>
    </w:rPr>
  </w:style>
  <w:style w:type="character" w:customStyle="1" w:styleId="BalloonTextChar1">
    <w:name w:val="Balloon Text Char1"/>
    <w:basedOn w:val="DefaultParagraphFont"/>
    <w:uiPriority w:val="99"/>
    <w:semiHidden/>
    <w:rsid w:val="00D23C37"/>
    <w:rPr>
      <w:rFonts w:ascii="Segoe UI" w:hAnsi="Segoe UI" w:cs="Segoe UI"/>
      <w:sz w:val="18"/>
      <w:szCs w:val="18"/>
    </w:rPr>
  </w:style>
  <w:style w:type="character" w:customStyle="1" w:styleId="HeaderChar1">
    <w:name w:val="Header Char1"/>
    <w:basedOn w:val="DefaultParagraphFont"/>
    <w:uiPriority w:val="99"/>
    <w:semiHidden/>
    <w:rsid w:val="00D23C37"/>
  </w:style>
  <w:style w:type="character" w:customStyle="1" w:styleId="FooterChar1">
    <w:name w:val="Footer Char1"/>
    <w:basedOn w:val="DefaultParagraphFont"/>
    <w:uiPriority w:val="99"/>
    <w:semiHidden/>
    <w:rsid w:val="00D23C37"/>
  </w:style>
  <w:style w:type="character" w:customStyle="1" w:styleId="CommentTextChar1">
    <w:name w:val="Comment Text Char1"/>
    <w:basedOn w:val="DefaultParagraphFont"/>
    <w:uiPriority w:val="99"/>
    <w:semiHidden/>
    <w:rsid w:val="00D23C37"/>
    <w:rPr>
      <w:sz w:val="20"/>
      <w:szCs w:val="20"/>
    </w:rPr>
  </w:style>
  <w:style w:type="character" w:customStyle="1" w:styleId="CommentSubjectChar1">
    <w:name w:val="Comment Subject Char1"/>
    <w:basedOn w:val="CommentTextChar1"/>
    <w:uiPriority w:val="99"/>
    <w:semiHidden/>
    <w:rsid w:val="00D23C37"/>
    <w:rPr>
      <w:b/>
      <w:bCs/>
      <w:sz w:val="20"/>
      <w:szCs w:val="20"/>
    </w:rPr>
  </w:style>
  <w:style w:type="paragraph" w:styleId="z-TopofForm">
    <w:name w:val="HTML Top of Form"/>
    <w:basedOn w:val="Normal"/>
    <w:next w:val="Normal"/>
    <w:link w:val="z-TopofFormChar"/>
    <w:hidden/>
    <w:uiPriority w:val="99"/>
    <w:semiHidden/>
    <w:unhideWhenUsed/>
    <w:rsid w:val="00D23C37"/>
    <w:pPr>
      <w:pBdr>
        <w:bottom w:val="single" w:sz="6" w:space="1" w:color="auto"/>
      </w:pBdr>
      <w:spacing w:line="259" w:lineRule="auto"/>
      <w:jc w:val="center"/>
    </w:pPr>
    <w:rPr>
      <w:rFonts w:ascii="Arial" w:eastAsia="MS Mincho" w:hAnsi="Arial" w:cs="Arial"/>
      <w:vanish/>
      <w:sz w:val="16"/>
      <w:szCs w:val="16"/>
      <w:lang w:eastAsia="zh-CN"/>
    </w:rPr>
  </w:style>
  <w:style w:type="character" w:customStyle="1" w:styleId="z-TopofFormChar1">
    <w:name w:val="z-Top of Form Char1"/>
    <w:basedOn w:val="DefaultParagraphFont"/>
    <w:uiPriority w:val="99"/>
    <w:semiHidden/>
    <w:rsid w:val="00D23C37"/>
    <w:rPr>
      <w:rFonts w:ascii="Arial" w:eastAsia="Cambria" w:hAnsi="Arial" w:cs="Arial"/>
      <w:vanish/>
      <w:sz w:val="16"/>
      <w:szCs w:val="16"/>
      <w:lang w:eastAsia="en-US"/>
    </w:rPr>
  </w:style>
  <w:style w:type="paragraph" w:styleId="z-BottomofForm">
    <w:name w:val="HTML Bottom of Form"/>
    <w:basedOn w:val="Normal"/>
    <w:next w:val="Normal"/>
    <w:link w:val="z-BottomofFormChar"/>
    <w:hidden/>
    <w:uiPriority w:val="99"/>
    <w:semiHidden/>
    <w:unhideWhenUsed/>
    <w:rsid w:val="00D23C37"/>
    <w:pPr>
      <w:pBdr>
        <w:top w:val="single" w:sz="6" w:space="1" w:color="auto"/>
      </w:pBdr>
      <w:spacing w:line="259" w:lineRule="auto"/>
      <w:jc w:val="center"/>
    </w:pPr>
    <w:rPr>
      <w:rFonts w:ascii="Arial" w:eastAsia="MS Mincho" w:hAnsi="Arial" w:cs="Arial"/>
      <w:vanish/>
      <w:sz w:val="16"/>
      <w:szCs w:val="16"/>
      <w:lang w:eastAsia="zh-CN"/>
    </w:rPr>
  </w:style>
  <w:style w:type="character" w:customStyle="1" w:styleId="z-BottomofFormChar1">
    <w:name w:val="z-Bottom of Form Char1"/>
    <w:basedOn w:val="DefaultParagraphFont"/>
    <w:uiPriority w:val="99"/>
    <w:semiHidden/>
    <w:rsid w:val="00D23C37"/>
    <w:rPr>
      <w:rFonts w:ascii="Arial" w:eastAsia="Cambria" w:hAnsi="Arial" w:cs="Arial"/>
      <w:vanish/>
      <w:sz w:val="16"/>
      <w:szCs w:val="16"/>
      <w:lang w:eastAsia="en-US"/>
    </w:rPr>
  </w:style>
  <w:style w:type="paragraph" w:customStyle="1" w:styleId="Appendixstyle">
    <w:name w:val="Appendix style"/>
    <w:basedOn w:val="Normal"/>
    <w:link w:val="AppendixstyleChar"/>
    <w:qFormat/>
    <w:rsid w:val="006E066F"/>
    <w:pPr>
      <w:spacing w:line="276" w:lineRule="auto"/>
      <w:contextualSpacing/>
      <w:jc w:val="center"/>
      <w:pPrChange w:id="3" w:author="Nasser Mustafa [2]" w:date="2018-09-25T18:45:00Z">
        <w:pPr>
          <w:spacing w:line="276" w:lineRule="auto"/>
          <w:contextualSpacing/>
        </w:pPr>
      </w:pPrChange>
    </w:pPr>
    <w:rPr>
      <w:rFonts w:ascii="Times New Roman" w:eastAsia="Calibri" w:hAnsi="Times New Roman"/>
      <w:sz w:val="32"/>
      <w:rPrChange w:id="3" w:author="Nasser Mustafa [2]" w:date="2018-09-25T18:45:00Z">
        <w:rPr>
          <w:rFonts w:eastAsia="Calibri"/>
          <w:sz w:val="32"/>
          <w:szCs w:val="24"/>
          <w:lang w:val="en-US" w:eastAsia="en-US" w:bidi="ar-SA"/>
        </w:rPr>
      </w:rPrChange>
    </w:rPr>
  </w:style>
  <w:style w:type="character" w:customStyle="1" w:styleId="AppendixstyleChar">
    <w:name w:val="Appendix style Char"/>
    <w:basedOn w:val="DefaultParagraphFont"/>
    <w:link w:val="Appendixstyle"/>
    <w:rsid w:val="006E066F"/>
    <w:rPr>
      <w:rFonts w:ascii="Times New Roman" w:eastAsia="Calibri" w:hAnsi="Times New Roman" w:cs="Times New Roman"/>
      <w:sz w:val="3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5716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4.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chart" Target="charts/chart3.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10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2.xml"/><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7.jpe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chart" Target="charts/chart1.xml"/><Relationship Id="rId27" Type="http://schemas.openxmlformats.org/officeDocument/2006/relationships/image" Target="media/image12.wmf"/><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2.jpe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8.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E:\SurveyData\nasser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PHDproposal%202018\SurveyData\nasser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rgbClr val="FF0000"/>
                </a:solidFill>
              </a:rPr>
              <a:t>Demographic Data</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multiLvlStrRef>
              <c:f>demographic!$C$14:$D$43</c:f>
              <c:multiLvlStrCache>
                <c:ptCount val="30"/>
                <c:lvl>
                  <c:pt idx="0">
                    <c:v>Bachelor</c:v>
                  </c:pt>
                  <c:pt idx="1">
                    <c:v>Masters</c:v>
                  </c:pt>
                  <c:pt idx="2">
                    <c:v>PhD</c:v>
                  </c:pt>
                  <c:pt idx="4">
                    <c:v>Less than 5 years</c:v>
                  </c:pt>
                  <c:pt idx="5">
                    <c:v>5-10 years</c:v>
                  </c:pt>
                  <c:pt idx="6">
                    <c:v>10-20 years</c:v>
                  </c:pt>
                  <c:pt idx="7">
                    <c:v>More than 20 years</c:v>
                  </c:pt>
                  <c:pt idx="9">
                    <c:v>Company CEO</c:v>
                  </c:pt>
                  <c:pt idx="10">
                    <c:v>Project manager</c:v>
                  </c:pt>
                  <c:pt idx="11">
                    <c:v>Supervisor</c:v>
                  </c:pt>
                  <c:pt idx="12">
                    <c:v>Developer</c:v>
                  </c:pt>
                  <c:pt idx="14">
                    <c:v>Analyst</c:v>
                  </c:pt>
                  <c:pt idx="15">
                    <c:v>Designer</c:v>
                  </c:pt>
                  <c:pt idx="16">
                    <c:v>Tester</c:v>
                  </c:pt>
                  <c:pt idx="17">
                    <c:v>Programmer</c:v>
                  </c:pt>
                  <c:pt idx="19">
                    <c:v>Software development</c:v>
                  </c:pt>
                  <c:pt idx="20">
                    <c:v>Hardware development</c:v>
                  </c:pt>
                  <c:pt idx="21">
                    <c:v>Software and Hardware</c:v>
                  </c:pt>
                  <c:pt idx="23">
                    <c:v>Between 10-100 employee</c:v>
                  </c:pt>
                  <c:pt idx="24">
                    <c:v>Between 100-1000 emplyee</c:v>
                  </c:pt>
                  <c:pt idx="25">
                    <c:v>More than 1000 employee</c:v>
                  </c:pt>
                  <c:pt idx="27">
                    <c:v>Comply with regulations</c:v>
                  </c:pt>
                  <c:pt idx="28">
                    <c:v>Change impact analysis</c:v>
                  </c:pt>
                  <c:pt idx="29">
                    <c:v>System validation and verification</c:v>
                  </c:pt>
                </c:lvl>
                <c:lvl>
                  <c:pt idx="0">
                    <c:v>Education </c:v>
                  </c:pt>
                  <c:pt idx="4">
                    <c:v>Industrial Experience</c:v>
                  </c:pt>
                  <c:pt idx="9">
                    <c:v>Occupational role</c:v>
                  </c:pt>
                  <c:pt idx="14">
                    <c:v>Domain of expertise</c:v>
                  </c:pt>
                  <c:pt idx="19">
                    <c:v>Company domain</c:v>
                  </c:pt>
                  <c:pt idx="23">
                    <c:v>Company size﻿</c:v>
                  </c:pt>
                  <c:pt idx="27">
                    <c:v>Reason for  traceability  </c:v>
                  </c:pt>
                </c:lvl>
              </c:multiLvlStrCache>
            </c:multiLvlStrRef>
          </c:cat>
          <c:val>
            <c:numRef>
              <c:f>demographic!$E$14:$E$43</c:f>
            </c:numRef>
          </c:val>
          <c:extLst>
            <c:ext xmlns:c16="http://schemas.microsoft.com/office/drawing/2014/chart" uri="{C3380CC4-5D6E-409C-BE32-E72D297353CC}">
              <c16:uniqueId val="{00000000-1E97-4F50-94E3-F956E2BF42C2}"/>
            </c:ext>
          </c:extLst>
        </c:ser>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demographic!$C$14:$D$43</c:f>
              <c:multiLvlStrCache>
                <c:ptCount val="30"/>
                <c:lvl>
                  <c:pt idx="0">
                    <c:v>Bachelor</c:v>
                  </c:pt>
                  <c:pt idx="1">
                    <c:v>Masters</c:v>
                  </c:pt>
                  <c:pt idx="2">
                    <c:v>PhD</c:v>
                  </c:pt>
                  <c:pt idx="4">
                    <c:v>Less than 5 years</c:v>
                  </c:pt>
                  <c:pt idx="5">
                    <c:v>5-10 years</c:v>
                  </c:pt>
                  <c:pt idx="6">
                    <c:v>10-20 years</c:v>
                  </c:pt>
                  <c:pt idx="7">
                    <c:v>More than 20 years</c:v>
                  </c:pt>
                  <c:pt idx="9">
                    <c:v>Company CEO</c:v>
                  </c:pt>
                  <c:pt idx="10">
                    <c:v>Project manager</c:v>
                  </c:pt>
                  <c:pt idx="11">
                    <c:v>Supervisor</c:v>
                  </c:pt>
                  <c:pt idx="12">
                    <c:v>Developer</c:v>
                  </c:pt>
                  <c:pt idx="14">
                    <c:v>Analyst</c:v>
                  </c:pt>
                  <c:pt idx="15">
                    <c:v>Designer</c:v>
                  </c:pt>
                  <c:pt idx="16">
                    <c:v>Tester</c:v>
                  </c:pt>
                  <c:pt idx="17">
                    <c:v>Programmer</c:v>
                  </c:pt>
                  <c:pt idx="19">
                    <c:v>Software development</c:v>
                  </c:pt>
                  <c:pt idx="20">
                    <c:v>Hardware development</c:v>
                  </c:pt>
                  <c:pt idx="21">
                    <c:v>Software and Hardware</c:v>
                  </c:pt>
                  <c:pt idx="23">
                    <c:v>Between 10-100 employee</c:v>
                  </c:pt>
                  <c:pt idx="24">
                    <c:v>Between 100-1000 emplyee</c:v>
                  </c:pt>
                  <c:pt idx="25">
                    <c:v>More than 1000 employee</c:v>
                  </c:pt>
                  <c:pt idx="27">
                    <c:v>Comply with regulations</c:v>
                  </c:pt>
                  <c:pt idx="28">
                    <c:v>Change impact analysis</c:v>
                  </c:pt>
                  <c:pt idx="29">
                    <c:v>System validation and verification</c:v>
                  </c:pt>
                </c:lvl>
                <c:lvl>
                  <c:pt idx="0">
                    <c:v>Education </c:v>
                  </c:pt>
                  <c:pt idx="4">
                    <c:v>Industrial Experience</c:v>
                  </c:pt>
                  <c:pt idx="9">
                    <c:v>Occupational role</c:v>
                  </c:pt>
                  <c:pt idx="14">
                    <c:v>Domain of expertise</c:v>
                  </c:pt>
                  <c:pt idx="19">
                    <c:v>Company domain</c:v>
                  </c:pt>
                  <c:pt idx="23">
                    <c:v>Company size﻿</c:v>
                  </c:pt>
                  <c:pt idx="27">
                    <c:v>Reason for  traceability  </c:v>
                  </c:pt>
                </c:lvl>
              </c:multiLvlStrCache>
            </c:multiLvlStrRef>
          </c:cat>
          <c:val>
            <c:numRef>
              <c:f>demographic!$F$14:$F$43</c:f>
              <c:numCache>
                <c:formatCode>General</c:formatCode>
                <c:ptCount val="30"/>
                <c:pt idx="0">
                  <c:v>14</c:v>
                </c:pt>
                <c:pt idx="1">
                  <c:v>14</c:v>
                </c:pt>
                <c:pt idx="2">
                  <c:v>9</c:v>
                </c:pt>
                <c:pt idx="4">
                  <c:v>18</c:v>
                </c:pt>
                <c:pt idx="5">
                  <c:v>8</c:v>
                </c:pt>
                <c:pt idx="6">
                  <c:v>6</c:v>
                </c:pt>
                <c:pt idx="7">
                  <c:v>5</c:v>
                </c:pt>
                <c:pt idx="9">
                  <c:v>4</c:v>
                </c:pt>
                <c:pt idx="10">
                  <c:v>2</c:v>
                </c:pt>
                <c:pt idx="11">
                  <c:v>13</c:v>
                </c:pt>
                <c:pt idx="12">
                  <c:v>18</c:v>
                </c:pt>
                <c:pt idx="14">
                  <c:v>9</c:v>
                </c:pt>
                <c:pt idx="15">
                  <c:v>6</c:v>
                </c:pt>
                <c:pt idx="16">
                  <c:v>6</c:v>
                </c:pt>
                <c:pt idx="17">
                  <c:v>16</c:v>
                </c:pt>
                <c:pt idx="19">
                  <c:v>22</c:v>
                </c:pt>
                <c:pt idx="20">
                  <c:v>1</c:v>
                </c:pt>
                <c:pt idx="21">
                  <c:v>14</c:v>
                </c:pt>
                <c:pt idx="23">
                  <c:v>11</c:v>
                </c:pt>
                <c:pt idx="24">
                  <c:v>9</c:v>
                </c:pt>
                <c:pt idx="25">
                  <c:v>14</c:v>
                </c:pt>
                <c:pt idx="27">
                  <c:v>10</c:v>
                </c:pt>
                <c:pt idx="28">
                  <c:v>10</c:v>
                </c:pt>
                <c:pt idx="29">
                  <c:v>17</c:v>
                </c:pt>
              </c:numCache>
            </c:numRef>
          </c:val>
          <c:extLst>
            <c:ext xmlns:c16="http://schemas.microsoft.com/office/drawing/2014/chart" uri="{C3380CC4-5D6E-409C-BE32-E72D297353CC}">
              <c16:uniqueId val="{00000001-1E97-4F50-94E3-F956E2BF42C2}"/>
            </c:ext>
          </c:extLst>
        </c:ser>
        <c:dLbls>
          <c:showLegendKey val="0"/>
          <c:showVal val="0"/>
          <c:showCatName val="0"/>
          <c:showSerName val="0"/>
          <c:showPercent val="0"/>
          <c:showBubbleSize val="0"/>
        </c:dLbls>
        <c:gapWidth val="219"/>
        <c:overlap val="-27"/>
        <c:axId val="177062616"/>
        <c:axId val="177063008"/>
      </c:barChart>
      <c:catAx>
        <c:axId val="1770626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accent1"/>
                    </a:solidFill>
                    <a:latin typeface="+mn-lt"/>
                    <a:ea typeface="+mn-ea"/>
                    <a:cs typeface="+mn-cs"/>
                  </a:defRPr>
                </a:pPr>
                <a:r>
                  <a:rPr lang="en-US" b="1">
                    <a:solidFill>
                      <a:schemeClr val="accent1"/>
                    </a:solidFill>
                  </a:rPr>
                  <a:t> Category</a:t>
                </a:r>
              </a:p>
            </c:rich>
          </c:tx>
          <c:layout/>
          <c:overlay val="0"/>
          <c:spPr>
            <a:noFill/>
            <a:ln>
              <a:noFill/>
            </a:ln>
            <a:effectLst/>
          </c:spPr>
          <c:txPr>
            <a:bodyPr rot="0" spcFirstLastPara="1" vertOverflow="ellipsis" vert="horz" wrap="square" anchor="ctr" anchorCtr="1"/>
            <a:lstStyle/>
            <a:p>
              <a:pPr>
                <a:defRPr sz="1000" b="1" i="0" u="none" strike="noStrike" kern="1200" baseline="0">
                  <a:solidFill>
                    <a:schemeClr val="accent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77063008"/>
        <c:crosses val="autoZero"/>
        <c:auto val="1"/>
        <c:lblAlgn val="ctr"/>
        <c:lblOffset val="100"/>
        <c:noMultiLvlLbl val="0"/>
      </c:catAx>
      <c:valAx>
        <c:axId val="177063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accent1"/>
                    </a:solidFill>
                    <a:latin typeface="+mn-lt"/>
                    <a:ea typeface="+mn-ea"/>
                    <a:cs typeface="+mn-cs"/>
                  </a:defRPr>
                </a:pPr>
                <a:r>
                  <a:rPr lang="en-US" b="1">
                    <a:solidFill>
                      <a:schemeClr val="accent1"/>
                    </a:solidFill>
                  </a:rPr>
                  <a:t>Value</a:t>
                </a:r>
              </a:p>
            </c:rich>
          </c:tx>
          <c:layout>
            <c:manualLayout>
              <c:xMode val="edge"/>
              <c:yMode val="edge"/>
              <c:x val="1.8671755221174761E-2"/>
              <c:y val="0.45349414852555203"/>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accent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62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Trace Links and Artifacts</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multiLvlStrRef>
              <c:f>tracelinksandartifacts!$D$2:$E$22</c:f>
              <c:multiLvlStrCache>
                <c:ptCount val="21"/>
                <c:lvl>
                  <c:pt idx="1">
                    <c:v>Requirement Engineering</c:v>
                  </c:pt>
                  <c:pt idx="2">
                    <c:v>Model Driven Development</c:v>
                  </c:pt>
                  <c:pt idx="3">
                    <c:v>Systems Engineering</c:v>
                  </c:pt>
                  <c:pt idx="4">
                    <c:v>All of the above</c:v>
                  </c:pt>
                  <c:pt idx="6">
                    <c:v>One model in a single phase/level</c:v>
                  </c:pt>
                  <c:pt idx="7">
                    <c:v>One model at different phases/levels</c:v>
                  </c:pt>
                  <c:pt idx="8">
                    <c:v>Across different models and at the same phase/level</c:v>
                  </c:pt>
                  <c:pt idx="9">
                    <c:v>Across different models and at different phases/levels</c:v>
                  </c:pt>
                  <c:pt idx="11">
                    <c:v>One direction only</c:v>
                  </c:pt>
                  <c:pt idx="12">
                    <c:v>Bidirectional</c:v>
                  </c:pt>
                  <c:pt idx="14">
                    <c:v>One SOURCE artifact to one TARGET artifact</c:v>
                  </c:pt>
                  <c:pt idx="15">
                    <c:v>One SOURCE artifact to many TARGET artifacts</c:v>
                  </c:pt>
                  <c:pt idx="16">
                    <c:v>Many SOURCE artifacts to one TARGET artifact</c:v>
                  </c:pt>
                  <c:pt idx="18">
                    <c:v>Rely on existing logs  </c:v>
                  </c:pt>
                  <c:pt idx="19">
                    <c:v>Rely on a trace links taxonomy</c:v>
                  </c:pt>
                  <c:pt idx="20">
                    <c:v>My own judggement</c:v>
                  </c:pt>
                </c:lvl>
                <c:lvl>
                  <c:pt idx="0">
                    <c:v>Traceability domain </c:v>
                  </c:pt>
                  <c:pt idx="5">
                    <c:v> Artifacts  place</c:v>
                  </c:pt>
                  <c:pt idx="10">
                    <c:v>Direction of Traceability</c:v>
                  </c:pt>
                  <c:pt idx="13">
                    <c:v>Cardinality</c:v>
                  </c:pt>
                  <c:pt idx="17">
                    <c:v>Trace link Identification</c:v>
                  </c:pt>
                </c:lvl>
              </c:multiLvlStrCache>
            </c:multiLvlStrRef>
          </c:cat>
          <c:val>
            <c:numRef>
              <c:f>tracelinksandartifacts!$F$2:$F$22</c:f>
            </c:numRef>
          </c:val>
          <c:extLst>
            <c:ext xmlns:c16="http://schemas.microsoft.com/office/drawing/2014/chart" uri="{C3380CC4-5D6E-409C-BE32-E72D297353CC}">
              <c16:uniqueId val="{00000000-152F-4B9A-9FEE-017BDC0D875B}"/>
            </c:ext>
          </c:extLst>
        </c:ser>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tracelinksandartifacts!$D$2:$E$22</c:f>
              <c:multiLvlStrCache>
                <c:ptCount val="21"/>
                <c:lvl>
                  <c:pt idx="1">
                    <c:v>Requirement Engineering</c:v>
                  </c:pt>
                  <c:pt idx="2">
                    <c:v>Model Driven Development</c:v>
                  </c:pt>
                  <c:pt idx="3">
                    <c:v>Systems Engineering</c:v>
                  </c:pt>
                  <c:pt idx="4">
                    <c:v>All of the above</c:v>
                  </c:pt>
                  <c:pt idx="6">
                    <c:v>One model in a single phase/level</c:v>
                  </c:pt>
                  <c:pt idx="7">
                    <c:v>One model at different phases/levels</c:v>
                  </c:pt>
                  <c:pt idx="8">
                    <c:v>Across different models and at the same phase/level</c:v>
                  </c:pt>
                  <c:pt idx="9">
                    <c:v>Across different models and at different phases/levels</c:v>
                  </c:pt>
                  <c:pt idx="11">
                    <c:v>One direction only</c:v>
                  </c:pt>
                  <c:pt idx="12">
                    <c:v>Bidirectional</c:v>
                  </c:pt>
                  <c:pt idx="14">
                    <c:v>One SOURCE artifact to one TARGET artifact</c:v>
                  </c:pt>
                  <c:pt idx="15">
                    <c:v>One SOURCE artifact to many TARGET artifacts</c:v>
                  </c:pt>
                  <c:pt idx="16">
                    <c:v>Many SOURCE artifacts to one TARGET artifact</c:v>
                  </c:pt>
                  <c:pt idx="18">
                    <c:v>Rely on existing logs  </c:v>
                  </c:pt>
                  <c:pt idx="19">
                    <c:v>Rely on a trace links taxonomy</c:v>
                  </c:pt>
                  <c:pt idx="20">
                    <c:v>My own judggement</c:v>
                  </c:pt>
                </c:lvl>
                <c:lvl>
                  <c:pt idx="0">
                    <c:v>Traceability domain </c:v>
                  </c:pt>
                  <c:pt idx="5">
                    <c:v> Artifacts  place</c:v>
                  </c:pt>
                  <c:pt idx="10">
                    <c:v>Direction of Traceability</c:v>
                  </c:pt>
                  <c:pt idx="13">
                    <c:v>Cardinality</c:v>
                  </c:pt>
                  <c:pt idx="17">
                    <c:v>Trace link Identification</c:v>
                  </c:pt>
                </c:lvl>
              </c:multiLvlStrCache>
            </c:multiLvlStrRef>
          </c:cat>
          <c:val>
            <c:numRef>
              <c:f>tracelinksandartifacts!$G$2:$G$22</c:f>
              <c:numCache>
                <c:formatCode>General</c:formatCode>
                <c:ptCount val="21"/>
                <c:pt idx="1">
                  <c:v>3</c:v>
                </c:pt>
                <c:pt idx="2">
                  <c:v>11</c:v>
                </c:pt>
                <c:pt idx="3">
                  <c:v>4</c:v>
                </c:pt>
                <c:pt idx="4">
                  <c:v>19</c:v>
                </c:pt>
                <c:pt idx="6">
                  <c:v>3</c:v>
                </c:pt>
                <c:pt idx="7">
                  <c:v>7</c:v>
                </c:pt>
                <c:pt idx="8">
                  <c:v>8</c:v>
                </c:pt>
                <c:pt idx="9">
                  <c:v>19</c:v>
                </c:pt>
                <c:pt idx="11">
                  <c:v>14</c:v>
                </c:pt>
                <c:pt idx="12">
                  <c:v>23</c:v>
                </c:pt>
                <c:pt idx="14">
                  <c:v>11</c:v>
                </c:pt>
                <c:pt idx="15">
                  <c:v>13</c:v>
                </c:pt>
                <c:pt idx="16">
                  <c:v>13</c:v>
                </c:pt>
                <c:pt idx="18">
                  <c:v>9</c:v>
                </c:pt>
                <c:pt idx="19">
                  <c:v>13</c:v>
                </c:pt>
                <c:pt idx="20">
                  <c:v>15</c:v>
                </c:pt>
              </c:numCache>
            </c:numRef>
          </c:val>
          <c:extLst>
            <c:ext xmlns:c16="http://schemas.microsoft.com/office/drawing/2014/chart" uri="{C3380CC4-5D6E-409C-BE32-E72D297353CC}">
              <c16:uniqueId val="{00000001-152F-4B9A-9FEE-017BDC0D875B}"/>
            </c:ext>
          </c:extLst>
        </c:ser>
        <c:dLbls>
          <c:showLegendKey val="0"/>
          <c:showVal val="0"/>
          <c:showCatName val="0"/>
          <c:showSerName val="0"/>
          <c:showPercent val="0"/>
          <c:showBubbleSize val="0"/>
        </c:dLbls>
        <c:gapWidth val="219"/>
        <c:overlap val="-27"/>
        <c:axId val="177063792"/>
        <c:axId val="177064184"/>
      </c:barChart>
      <c:catAx>
        <c:axId val="177063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77064184"/>
        <c:crosses val="autoZero"/>
        <c:auto val="1"/>
        <c:lblAlgn val="ctr"/>
        <c:lblOffset val="100"/>
        <c:noMultiLvlLbl val="0"/>
      </c:catAx>
      <c:valAx>
        <c:axId val="177064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063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rgbClr val="FF0000"/>
                </a:solidFill>
                <a:latin typeface="+mn-lt"/>
                <a:ea typeface="+mn-ea"/>
                <a:cs typeface="+mn-cs"/>
              </a:defRPr>
            </a:pPr>
            <a:r>
              <a:rPr lang="en-US" b="1">
                <a:solidFill>
                  <a:srgbClr val="FF0000"/>
                </a:solidFill>
              </a:rPr>
              <a:t>Traceability Tool</a:t>
            </a: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FF0000"/>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multiLvlStrRef>
              <c:f>Sheet4!$A$1:$D$25</c:f>
              <c:multiLvlStrCache>
                <c:ptCount val="25"/>
                <c:lvl>
                  <c:pt idx="1">
                    <c:v>Yes</c:v>
                  </c:pt>
                  <c:pt idx="2">
                    <c:v>No</c:v>
                  </c:pt>
                  <c:pt idx="4">
                    <c:v>Yes</c:v>
                  </c:pt>
                  <c:pt idx="5">
                    <c:v>No</c:v>
                  </c:pt>
                  <c:pt idx="7">
                    <c:v>Yes</c:v>
                  </c:pt>
                  <c:pt idx="8">
                    <c:v>No</c:v>
                  </c:pt>
                  <c:pt idx="10">
                    <c:v>Textual format</c:v>
                  </c:pt>
                  <c:pt idx="11">
                    <c:v>Graphical format</c:v>
                  </c:pt>
                  <c:pt idx="12">
                    <c:v>Textual and graphical formats</c:v>
                  </c:pt>
                  <c:pt idx="14">
                    <c:v>Yes</c:v>
                  </c:pt>
                  <c:pt idx="15">
                    <c:v>No</c:v>
                  </c:pt>
                  <c:pt idx="17">
                    <c:v>Yes</c:v>
                  </c:pt>
                  <c:pt idx="18">
                    <c:v>No</c:v>
                  </c:pt>
                  <c:pt idx="20">
                    <c:v>Yes</c:v>
                  </c:pt>
                  <c:pt idx="21">
                    <c:v>No</c:v>
                  </c:pt>
                  <c:pt idx="23">
                    <c:v>Yes</c:v>
                  </c:pt>
                  <c:pt idx="24">
                    <c:v>No</c:v>
                  </c:pt>
                </c:lvl>
                <c:lvl>
                  <c:pt idx="0">
                    <c:v>Platform dependent</c:v>
                  </c:pt>
                  <c:pt idx="3">
                    <c:v>Can Specify constraints  </c:v>
                  </c:pt>
                  <c:pt idx="6">
                    <c:v> Specify metadata about a trace link  </c:v>
                  </c:pt>
                  <c:pt idx="9">
                    <c:v> Visulize Traceability information </c:v>
                  </c:pt>
                  <c:pt idx="13">
                    <c:v>Specify Metadata for an artifact </c:v>
                  </c:pt>
                  <c:pt idx="16">
                    <c:v>Specify what is Source and Target artifact</c:v>
                  </c:pt>
                  <c:pt idx="19">
                    <c:v>Specify artifacts at different levels </c:v>
                  </c:pt>
                  <c:pt idx="22">
                    <c:v>Can it be  customized  </c:v>
                  </c:pt>
                </c:lvl>
              </c:multiLvlStrCache>
            </c:multiLvlStrRef>
          </c:cat>
          <c:val>
            <c:numRef>
              <c:f>Sheet4!$E$1:$E$25</c:f>
            </c:numRef>
          </c:val>
          <c:extLst>
            <c:ext xmlns:c16="http://schemas.microsoft.com/office/drawing/2014/chart" uri="{C3380CC4-5D6E-409C-BE32-E72D297353CC}">
              <c16:uniqueId val="{00000000-9C62-456A-AAD2-7E7B27F6B249}"/>
            </c:ext>
          </c:extLst>
        </c:ser>
        <c:ser>
          <c:idx val="1"/>
          <c:order val="1"/>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Sheet4!$A$1:$D$25</c:f>
              <c:multiLvlStrCache>
                <c:ptCount val="25"/>
                <c:lvl>
                  <c:pt idx="1">
                    <c:v>Yes</c:v>
                  </c:pt>
                  <c:pt idx="2">
                    <c:v>No</c:v>
                  </c:pt>
                  <c:pt idx="4">
                    <c:v>Yes</c:v>
                  </c:pt>
                  <c:pt idx="5">
                    <c:v>No</c:v>
                  </c:pt>
                  <c:pt idx="7">
                    <c:v>Yes</c:v>
                  </c:pt>
                  <c:pt idx="8">
                    <c:v>No</c:v>
                  </c:pt>
                  <c:pt idx="10">
                    <c:v>Textual format</c:v>
                  </c:pt>
                  <c:pt idx="11">
                    <c:v>Graphical format</c:v>
                  </c:pt>
                  <c:pt idx="12">
                    <c:v>Textual and graphical formats</c:v>
                  </c:pt>
                  <c:pt idx="14">
                    <c:v>Yes</c:v>
                  </c:pt>
                  <c:pt idx="15">
                    <c:v>No</c:v>
                  </c:pt>
                  <c:pt idx="17">
                    <c:v>Yes</c:v>
                  </c:pt>
                  <c:pt idx="18">
                    <c:v>No</c:v>
                  </c:pt>
                  <c:pt idx="20">
                    <c:v>Yes</c:v>
                  </c:pt>
                  <c:pt idx="21">
                    <c:v>No</c:v>
                  </c:pt>
                  <c:pt idx="23">
                    <c:v>Yes</c:v>
                  </c:pt>
                  <c:pt idx="24">
                    <c:v>No</c:v>
                  </c:pt>
                </c:lvl>
                <c:lvl>
                  <c:pt idx="0">
                    <c:v>Platform dependent</c:v>
                  </c:pt>
                  <c:pt idx="3">
                    <c:v>Can Specify constraints  </c:v>
                  </c:pt>
                  <c:pt idx="6">
                    <c:v> Specify metadata about a trace link  </c:v>
                  </c:pt>
                  <c:pt idx="9">
                    <c:v> Visulize Traceability information </c:v>
                  </c:pt>
                  <c:pt idx="13">
                    <c:v>Specify Metadata for an artifact </c:v>
                  </c:pt>
                  <c:pt idx="16">
                    <c:v>Specify what is Source and Target artifact</c:v>
                  </c:pt>
                  <c:pt idx="19">
                    <c:v>Specify artifacts at different levels </c:v>
                  </c:pt>
                  <c:pt idx="22">
                    <c:v>Can it be  customized  </c:v>
                  </c:pt>
                </c:lvl>
              </c:multiLvlStrCache>
            </c:multiLvlStrRef>
          </c:cat>
          <c:val>
            <c:numRef>
              <c:f>Sheet4!$F$1:$F$25</c:f>
              <c:numCache>
                <c:formatCode>General</c:formatCode>
                <c:ptCount val="25"/>
                <c:pt idx="1">
                  <c:v>17</c:v>
                </c:pt>
                <c:pt idx="2">
                  <c:v>20</c:v>
                </c:pt>
                <c:pt idx="4">
                  <c:v>27</c:v>
                </c:pt>
                <c:pt idx="5">
                  <c:v>10</c:v>
                </c:pt>
                <c:pt idx="7">
                  <c:v>28</c:v>
                </c:pt>
                <c:pt idx="8">
                  <c:v>9</c:v>
                </c:pt>
                <c:pt idx="10">
                  <c:v>10</c:v>
                </c:pt>
                <c:pt idx="11">
                  <c:v>6</c:v>
                </c:pt>
                <c:pt idx="12">
                  <c:v>21</c:v>
                </c:pt>
                <c:pt idx="14">
                  <c:v>30</c:v>
                </c:pt>
                <c:pt idx="15">
                  <c:v>7</c:v>
                </c:pt>
                <c:pt idx="17">
                  <c:v>30</c:v>
                </c:pt>
                <c:pt idx="18">
                  <c:v>7</c:v>
                </c:pt>
                <c:pt idx="20">
                  <c:v>25</c:v>
                </c:pt>
                <c:pt idx="21">
                  <c:v>12</c:v>
                </c:pt>
                <c:pt idx="23">
                  <c:v>25</c:v>
                </c:pt>
                <c:pt idx="24">
                  <c:v>12</c:v>
                </c:pt>
              </c:numCache>
            </c:numRef>
          </c:val>
          <c:extLst>
            <c:ext xmlns:c16="http://schemas.microsoft.com/office/drawing/2014/chart" uri="{C3380CC4-5D6E-409C-BE32-E72D297353CC}">
              <c16:uniqueId val="{00000001-9C62-456A-AAD2-7E7B27F6B249}"/>
            </c:ext>
          </c:extLst>
        </c:ser>
        <c:dLbls>
          <c:showLegendKey val="0"/>
          <c:showVal val="0"/>
          <c:showCatName val="0"/>
          <c:showSerName val="0"/>
          <c:showPercent val="0"/>
          <c:showBubbleSize val="0"/>
        </c:dLbls>
        <c:gapWidth val="219"/>
        <c:overlap val="-27"/>
        <c:axId val="717210607"/>
        <c:axId val="717209775"/>
      </c:barChart>
      <c:catAx>
        <c:axId val="7172106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7209775"/>
        <c:crosses val="autoZero"/>
        <c:auto val="1"/>
        <c:lblAlgn val="ctr"/>
        <c:lblOffset val="100"/>
        <c:noMultiLvlLbl val="0"/>
      </c:catAx>
      <c:valAx>
        <c:axId val="7172097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7210607"/>
        <c:crosses val="autoZero"/>
        <c:crossBetween val="between"/>
      </c:valAx>
      <c:spPr>
        <a:noFill/>
        <a:ln cap="rnd">
          <a:solidFill>
            <a:sysClr val="windowText" lastClr="000000">
              <a:lumMod val="25000"/>
              <a:lumOff val="75000"/>
            </a:sysClr>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269F6F8-3E30-4A35-B025-1D05937DA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180</Pages>
  <Words>127608</Words>
  <Characters>727368</Characters>
  <Application>Microsoft Office Word</Application>
  <DocSecurity>0</DocSecurity>
  <Lines>6061</Lines>
  <Paragraphs>1706</Paragraphs>
  <ScaleCrop>false</ScaleCrop>
  <HeadingPairs>
    <vt:vector size="2" baseType="variant">
      <vt:variant>
        <vt:lpstr>Title</vt:lpstr>
      </vt:variant>
      <vt:variant>
        <vt:i4>1</vt:i4>
      </vt:variant>
    </vt:vector>
  </HeadingPairs>
  <TitlesOfParts>
    <vt:vector size="1" baseType="lpstr">
      <vt:lpstr/>
    </vt:vector>
  </TitlesOfParts>
  <Company>The University of Nottingham Ningbo China</Company>
  <LinksUpToDate>false</LinksUpToDate>
  <CharactersWithSpaces>853270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Mustafa</dc:creator>
  <cp:keywords/>
  <dc:description/>
  <cp:lastModifiedBy>Nasser Mustafa</cp:lastModifiedBy>
  <cp:revision>6</cp:revision>
  <cp:lastPrinted>2018-06-28T18:35:00Z</cp:lastPrinted>
  <dcterms:created xsi:type="dcterms:W3CDTF">2018-09-26T18:55:00Z</dcterms:created>
  <dcterms:modified xsi:type="dcterms:W3CDTF">2018-09-26T19:10:00Z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ea6dddc5-2110-34d5-900a-01b6185801f9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